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2DBA64" w14:textId="61C83CC7" w:rsidR="00F31577" w:rsidRPr="0011596D" w:rsidRDefault="00F31577" w:rsidP="00F31577">
      <w:pPr>
        <w:pStyle w:val="Title"/>
        <w:pBdr>
          <w:bottom w:val="single" w:sz="8" w:space="1" w:color="auto"/>
        </w:pBdr>
        <w:rPr>
          <w:sz w:val="56"/>
        </w:rPr>
      </w:pPr>
      <w:r>
        <w:rPr>
          <w:sz w:val="56"/>
        </w:rPr>
        <w:t>3MF Test Specification</w:t>
      </w:r>
    </w:p>
    <w:p w14:paraId="21545DD4" w14:textId="77777777" w:rsidR="00F31577" w:rsidRDefault="00F31577" w:rsidP="00F31577">
      <w:pPr>
        <w:pStyle w:val="Subtitle"/>
      </w:pPr>
      <w:r w:rsidRPr="0011596D">
        <w:t>Specification &amp; Reference Guide</w:t>
      </w:r>
    </w:p>
    <w:p w14:paraId="3CA05D24" w14:textId="77777777" w:rsidR="00F31577" w:rsidRDefault="00F31577" w:rsidP="00F31577"/>
    <w:p w14:paraId="6F2200B9" w14:textId="77777777" w:rsidR="00F31577" w:rsidRPr="004144AB" w:rsidRDefault="00F31577" w:rsidP="00F31577"/>
    <w:p w14:paraId="0682A076" w14:textId="77777777" w:rsidR="00F31577" w:rsidRDefault="00F31577" w:rsidP="00F31577">
      <w:pPr>
        <w:jc w:val="center"/>
      </w:pPr>
      <w:r w:rsidRPr="004144AB">
        <w:rPr>
          <w:noProof/>
        </w:rPr>
        <w:drawing>
          <wp:inline distT="0" distB="0" distL="0" distR="0" wp14:anchorId="2E909CC0" wp14:editId="7CDA3329">
            <wp:extent cx="2514600" cy="2537596"/>
            <wp:effectExtent l="0" t="0" r="0" b="0"/>
            <wp:docPr id="57" name="Grafik 17" descr="M:\netfabb-admin\3MFConsortium\20150420Version1.0\3MFLogo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netfabb-admin\3MFConsortium\20150420Version1.0\3MFLogoOnly.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32140" cy="2555296"/>
                    </a:xfrm>
                    <a:prstGeom prst="rect">
                      <a:avLst/>
                    </a:prstGeom>
                    <a:noFill/>
                    <a:ln>
                      <a:noFill/>
                    </a:ln>
                  </pic:spPr>
                </pic:pic>
              </a:graphicData>
            </a:graphic>
          </wp:inline>
        </w:drawing>
      </w:r>
    </w:p>
    <w:p w14:paraId="5C528E08" w14:textId="77777777" w:rsidR="00F31577" w:rsidRDefault="00F31577" w:rsidP="00F31577"/>
    <w:tbl>
      <w:tblPr>
        <w:tblStyle w:val="TableGrid"/>
        <w:tblW w:w="4168" w:type="dxa"/>
        <w:tblInd w:w="2628" w:type="dxa"/>
        <w:tblLook w:val="04A0" w:firstRow="1" w:lastRow="0" w:firstColumn="1" w:lastColumn="0" w:noHBand="0" w:noVBand="1"/>
      </w:tblPr>
      <w:tblGrid>
        <w:gridCol w:w="1258"/>
        <w:gridCol w:w="2910"/>
      </w:tblGrid>
      <w:tr w:rsidR="00F31577" w14:paraId="2AA766F4" w14:textId="77777777" w:rsidTr="00F31577">
        <w:trPr>
          <w:trHeight w:val="288"/>
        </w:trPr>
        <w:tc>
          <w:tcPr>
            <w:tcW w:w="1258" w:type="dxa"/>
            <w:shd w:val="clear" w:color="auto" w:fill="F2F2F2" w:themeFill="background1" w:themeFillShade="F2"/>
          </w:tcPr>
          <w:p w14:paraId="661FA777" w14:textId="77777777" w:rsidR="00F31577" w:rsidRPr="00FF2E67" w:rsidRDefault="00F31577" w:rsidP="00F31577">
            <w:pPr>
              <w:ind w:left="-18"/>
              <w:rPr>
                <w:b/>
              </w:rPr>
            </w:pPr>
            <w:r w:rsidRPr="00FF2E67">
              <w:rPr>
                <w:b/>
              </w:rPr>
              <w:t>Version</w:t>
            </w:r>
          </w:p>
        </w:tc>
        <w:tc>
          <w:tcPr>
            <w:tcW w:w="2910" w:type="dxa"/>
          </w:tcPr>
          <w:p w14:paraId="676862E9" w14:textId="5B6F13B2" w:rsidR="00F31577" w:rsidRDefault="00162F26" w:rsidP="00F31577">
            <w:r>
              <w:t>2.</w:t>
            </w:r>
            <w:r w:rsidR="00A86115">
              <w:t>4</w:t>
            </w:r>
            <w:r>
              <w:t>.</w:t>
            </w:r>
            <w:r w:rsidR="0010286D">
              <w:t>1</w:t>
            </w:r>
          </w:p>
        </w:tc>
      </w:tr>
      <w:tr w:rsidR="00F31577" w14:paraId="12265B16" w14:textId="77777777" w:rsidTr="00F31577">
        <w:trPr>
          <w:trHeight w:val="266"/>
        </w:trPr>
        <w:tc>
          <w:tcPr>
            <w:tcW w:w="1258" w:type="dxa"/>
            <w:shd w:val="clear" w:color="auto" w:fill="F2F2F2" w:themeFill="background1" w:themeFillShade="F2"/>
          </w:tcPr>
          <w:p w14:paraId="73255E1A" w14:textId="77777777" w:rsidR="00F31577" w:rsidRPr="00FF2E67" w:rsidRDefault="00F31577" w:rsidP="00F31577">
            <w:pPr>
              <w:rPr>
                <w:b/>
              </w:rPr>
            </w:pPr>
            <w:r w:rsidRPr="00FF2E67">
              <w:rPr>
                <w:b/>
              </w:rPr>
              <w:t>Status</w:t>
            </w:r>
          </w:p>
        </w:tc>
        <w:tc>
          <w:tcPr>
            <w:tcW w:w="2910" w:type="dxa"/>
          </w:tcPr>
          <w:p w14:paraId="7B9805E0" w14:textId="6D202E0A" w:rsidR="00F31577" w:rsidRDefault="00F76F9F" w:rsidP="00F31577">
            <w:r>
              <w:t>Draft</w:t>
            </w:r>
          </w:p>
        </w:tc>
      </w:tr>
    </w:tbl>
    <w:p w14:paraId="64812671" w14:textId="77777777" w:rsidR="00F31577" w:rsidRDefault="00F31577" w:rsidP="00F31577"/>
    <w:p w14:paraId="49ACB9E2" w14:textId="5171639C" w:rsidR="00F31577" w:rsidRDefault="00F31577" w:rsidP="00F31577">
      <w:pPr>
        <w:rPr>
          <w:sz w:val="18"/>
        </w:rPr>
      </w:pPr>
    </w:p>
    <w:p w14:paraId="060725AD" w14:textId="77777777" w:rsidR="004666F3" w:rsidRDefault="004666F3" w:rsidP="00F31577">
      <w:pPr>
        <w:rPr>
          <w:sz w:val="18"/>
        </w:rPr>
      </w:pPr>
    </w:p>
    <w:p w14:paraId="0263DE1C" w14:textId="77777777" w:rsidR="00F31577" w:rsidRDefault="00F31577" w:rsidP="00F31577">
      <w:pPr>
        <w:rPr>
          <w:sz w:val="18"/>
        </w:rPr>
      </w:pPr>
    </w:p>
    <w:p w14:paraId="4C4C84D4" w14:textId="77777777" w:rsidR="00F31577" w:rsidRPr="004144AB" w:rsidRDefault="00F31577" w:rsidP="00F31577">
      <w:pPr>
        <w:jc w:val="both"/>
        <w:rPr>
          <w:sz w:val="18"/>
        </w:rPr>
      </w:pPr>
      <w:r w:rsidRPr="004144AB">
        <w:rPr>
          <w:sz w:val="18"/>
        </w:rPr>
        <w:t xml:space="preserve">THESE MATERIALS ARE PROVIDED “AS IS.” The contributors expressly disclaim any warranties (express, implied, or otherwise), including implied warranties of merchantability, non-infringement, fitness for a particular purpose, or title, related to the materials. The entire risk as to implementing or otherwise using the materials is assumed by the implementer and user. IN NO EVENT WILL ANY MEMBER BE LIABLE TO ANY OTHER PARTY FOR LOST PROFITS OR ANY FORM OF INDIRECT, SPECIAL, INCIDENTAL, OR CONSEQUENTIAL DAMAGES OF ANY CHARACTER FROM ANY CAUSES OF ACTION OF ANY KIND WITH RESPECT TO THIS DELIVERABLE OR ITS GOVERNING AGREEMENT, WHETHER BASED ON BREACH OF CONTRACT, TORT (INCLUDING NEGLIGENCE), OR OTHERWISE, AND WHETHER OR NOT THE OTHER MEMBER HAS BEEN ADVISED OF </w:t>
      </w:r>
      <w:r>
        <w:rPr>
          <w:sz w:val="18"/>
        </w:rPr>
        <w:t>THE POSSIBILITY OF SUCH DAMAGE.</w:t>
      </w:r>
    </w:p>
    <w:p w14:paraId="2D3FBDCD" w14:textId="308E59F5" w:rsidR="003C5296" w:rsidRPr="00144DD4" w:rsidRDefault="003C5296" w:rsidP="00386EB8">
      <w:pPr>
        <w:jc w:val="center"/>
      </w:pPr>
    </w:p>
    <w:p w14:paraId="01612164" w14:textId="77777777" w:rsidR="003C5296" w:rsidRPr="008A1E91" w:rsidRDefault="003C5296" w:rsidP="00386EB8">
      <w:pPr>
        <w:jc w:val="center"/>
        <w:rPr>
          <w:sz w:val="36"/>
          <w:szCs w:val="36"/>
        </w:rPr>
      </w:pPr>
    </w:p>
    <w:p w14:paraId="14B6AC43" w14:textId="77777777" w:rsidR="003C5296" w:rsidRPr="008A1E91" w:rsidRDefault="003C5296" w:rsidP="008A1E91">
      <w:pPr>
        <w:rPr>
          <w:sz w:val="36"/>
          <w:szCs w:val="36"/>
        </w:rPr>
      </w:pPr>
      <w:bookmarkStart w:id="0" w:name="_Toc334854562"/>
      <w:r w:rsidRPr="008A1E91">
        <w:rPr>
          <w:sz w:val="36"/>
          <w:szCs w:val="36"/>
        </w:rPr>
        <w:t>Revisions:</w:t>
      </w:r>
      <w:bookmarkEnd w:id="0"/>
    </w:p>
    <w:tbl>
      <w:tblPr>
        <w:tblStyle w:val="TableGrid"/>
        <w:tblW w:w="0" w:type="auto"/>
        <w:tblLook w:val="04A0" w:firstRow="1" w:lastRow="0" w:firstColumn="1" w:lastColumn="0" w:noHBand="0" w:noVBand="1"/>
      </w:tblPr>
      <w:tblGrid>
        <w:gridCol w:w="1231"/>
        <w:gridCol w:w="6141"/>
        <w:gridCol w:w="1978"/>
      </w:tblGrid>
      <w:tr w:rsidR="003C5296" w:rsidRPr="00007691" w14:paraId="441238EC" w14:textId="77777777" w:rsidTr="00A57263">
        <w:tc>
          <w:tcPr>
            <w:tcW w:w="1231" w:type="dxa"/>
          </w:tcPr>
          <w:p w14:paraId="49E55611" w14:textId="77777777" w:rsidR="003C5296" w:rsidRPr="00007691" w:rsidRDefault="4FA9AB4E" w:rsidP="4FA9AB4E">
            <w:pPr>
              <w:jc w:val="center"/>
              <w:rPr>
                <w:b/>
                <w:bCs/>
                <w:sz w:val="18"/>
                <w:szCs w:val="18"/>
              </w:rPr>
            </w:pPr>
            <w:r w:rsidRPr="00007691">
              <w:rPr>
                <w:b/>
                <w:bCs/>
                <w:sz w:val="18"/>
                <w:szCs w:val="18"/>
              </w:rPr>
              <w:t>Version</w:t>
            </w:r>
          </w:p>
        </w:tc>
        <w:tc>
          <w:tcPr>
            <w:tcW w:w="6141" w:type="dxa"/>
          </w:tcPr>
          <w:p w14:paraId="7E23AFC6" w14:textId="77777777" w:rsidR="003C5296" w:rsidRPr="00007691" w:rsidRDefault="4FA9AB4E" w:rsidP="4FA9AB4E">
            <w:pPr>
              <w:jc w:val="center"/>
              <w:rPr>
                <w:b/>
                <w:bCs/>
                <w:sz w:val="18"/>
                <w:szCs w:val="18"/>
              </w:rPr>
            </w:pPr>
            <w:r w:rsidRPr="00007691">
              <w:rPr>
                <w:b/>
                <w:bCs/>
                <w:sz w:val="18"/>
                <w:szCs w:val="18"/>
              </w:rPr>
              <w:t>Changes</w:t>
            </w:r>
          </w:p>
        </w:tc>
        <w:tc>
          <w:tcPr>
            <w:tcW w:w="1978" w:type="dxa"/>
          </w:tcPr>
          <w:p w14:paraId="3A1B4AD2" w14:textId="77777777" w:rsidR="003C5296" w:rsidRPr="00007691" w:rsidRDefault="4FA9AB4E" w:rsidP="4FA9AB4E">
            <w:pPr>
              <w:jc w:val="center"/>
              <w:rPr>
                <w:b/>
                <w:bCs/>
                <w:sz w:val="18"/>
                <w:szCs w:val="18"/>
              </w:rPr>
            </w:pPr>
            <w:r w:rsidRPr="00007691">
              <w:rPr>
                <w:b/>
                <w:bCs/>
                <w:sz w:val="18"/>
                <w:szCs w:val="18"/>
              </w:rPr>
              <w:t>Date/Editor</w:t>
            </w:r>
          </w:p>
        </w:tc>
      </w:tr>
      <w:tr w:rsidR="0048784C" w:rsidRPr="00007691" w14:paraId="5AFFFC41" w14:textId="77777777" w:rsidTr="00A57263">
        <w:tc>
          <w:tcPr>
            <w:tcW w:w="1231" w:type="dxa"/>
          </w:tcPr>
          <w:p w14:paraId="0A1E9F63" w14:textId="2B4217E0" w:rsidR="0048784C" w:rsidRPr="00007691" w:rsidRDefault="00464095" w:rsidP="00B029B5">
            <w:pPr>
              <w:jc w:val="center"/>
              <w:rPr>
                <w:sz w:val="18"/>
                <w:szCs w:val="18"/>
              </w:rPr>
            </w:pPr>
            <w:r>
              <w:rPr>
                <w:sz w:val="18"/>
                <w:szCs w:val="18"/>
              </w:rPr>
              <w:t>1.0</w:t>
            </w:r>
          </w:p>
        </w:tc>
        <w:tc>
          <w:tcPr>
            <w:tcW w:w="6141" w:type="dxa"/>
          </w:tcPr>
          <w:p w14:paraId="53D550C9" w14:textId="0ED606BA" w:rsidR="00A57263" w:rsidRPr="002038C9" w:rsidRDefault="002038C9" w:rsidP="002038C9">
            <w:pPr>
              <w:rPr>
                <w:sz w:val="18"/>
                <w:szCs w:val="18"/>
              </w:rPr>
            </w:pPr>
            <w:r>
              <w:rPr>
                <w:sz w:val="18"/>
                <w:szCs w:val="18"/>
              </w:rPr>
              <w:t>Initial</w:t>
            </w:r>
            <w:r w:rsidR="00464095">
              <w:rPr>
                <w:sz w:val="18"/>
                <w:szCs w:val="18"/>
              </w:rPr>
              <w:t xml:space="preserve"> Release</w:t>
            </w:r>
          </w:p>
        </w:tc>
        <w:tc>
          <w:tcPr>
            <w:tcW w:w="1978" w:type="dxa"/>
          </w:tcPr>
          <w:p w14:paraId="39891539" w14:textId="5CBC4FD4" w:rsidR="0048784C" w:rsidRPr="00007691" w:rsidRDefault="008B2F87" w:rsidP="00A57263">
            <w:pPr>
              <w:rPr>
                <w:sz w:val="18"/>
                <w:szCs w:val="18"/>
              </w:rPr>
            </w:pPr>
            <w:r w:rsidRPr="00007691">
              <w:rPr>
                <w:sz w:val="18"/>
                <w:szCs w:val="18"/>
              </w:rPr>
              <w:t xml:space="preserve">JZ – </w:t>
            </w:r>
            <w:r w:rsidR="00464095">
              <w:rPr>
                <w:sz w:val="18"/>
                <w:szCs w:val="18"/>
              </w:rPr>
              <w:t>6</w:t>
            </w:r>
            <w:r w:rsidR="002038C9">
              <w:rPr>
                <w:sz w:val="18"/>
                <w:szCs w:val="18"/>
              </w:rPr>
              <w:t>/</w:t>
            </w:r>
            <w:r w:rsidR="00464095">
              <w:rPr>
                <w:sz w:val="18"/>
                <w:szCs w:val="18"/>
              </w:rPr>
              <w:t>28</w:t>
            </w:r>
            <w:r w:rsidR="002038C9">
              <w:rPr>
                <w:sz w:val="18"/>
                <w:szCs w:val="18"/>
              </w:rPr>
              <w:t>/1</w:t>
            </w:r>
            <w:r w:rsidR="00464095">
              <w:rPr>
                <w:sz w:val="18"/>
                <w:szCs w:val="18"/>
              </w:rPr>
              <w:t>9</w:t>
            </w:r>
          </w:p>
        </w:tc>
      </w:tr>
      <w:tr w:rsidR="00464095" w:rsidRPr="00007691" w14:paraId="4EF4998B" w14:textId="77777777" w:rsidTr="00A57263">
        <w:tc>
          <w:tcPr>
            <w:tcW w:w="1231" w:type="dxa"/>
          </w:tcPr>
          <w:p w14:paraId="5EDA6777" w14:textId="7EFB5EF1" w:rsidR="00464095" w:rsidRPr="00007691" w:rsidRDefault="007A69AD" w:rsidP="00B029B5">
            <w:pPr>
              <w:jc w:val="center"/>
              <w:rPr>
                <w:sz w:val="18"/>
                <w:szCs w:val="18"/>
              </w:rPr>
            </w:pPr>
            <w:r>
              <w:rPr>
                <w:sz w:val="18"/>
                <w:szCs w:val="18"/>
              </w:rPr>
              <w:t>1.1</w:t>
            </w:r>
          </w:p>
        </w:tc>
        <w:tc>
          <w:tcPr>
            <w:tcW w:w="6141" w:type="dxa"/>
          </w:tcPr>
          <w:p w14:paraId="7BC033D7" w14:textId="40B183D9" w:rsidR="00464095" w:rsidRDefault="007A69AD" w:rsidP="002038C9">
            <w:pPr>
              <w:rPr>
                <w:sz w:val="18"/>
                <w:szCs w:val="18"/>
              </w:rPr>
            </w:pPr>
            <w:r>
              <w:rPr>
                <w:sz w:val="18"/>
                <w:szCs w:val="18"/>
              </w:rPr>
              <w:t>Added Beam Lattice Test Suite</w:t>
            </w:r>
          </w:p>
        </w:tc>
        <w:tc>
          <w:tcPr>
            <w:tcW w:w="1978" w:type="dxa"/>
          </w:tcPr>
          <w:p w14:paraId="1791C9BA" w14:textId="41B7CBDF" w:rsidR="00464095" w:rsidRPr="00007691" w:rsidRDefault="007A69AD" w:rsidP="00A57263">
            <w:pPr>
              <w:rPr>
                <w:sz w:val="18"/>
                <w:szCs w:val="18"/>
              </w:rPr>
            </w:pPr>
            <w:r>
              <w:rPr>
                <w:sz w:val="18"/>
                <w:szCs w:val="18"/>
              </w:rPr>
              <w:t>JZ – 4/24/20</w:t>
            </w:r>
          </w:p>
        </w:tc>
      </w:tr>
      <w:tr w:rsidR="007A69AD" w:rsidRPr="00007691" w14:paraId="218FFF94" w14:textId="77777777" w:rsidTr="00A57263">
        <w:tc>
          <w:tcPr>
            <w:tcW w:w="1231" w:type="dxa"/>
          </w:tcPr>
          <w:p w14:paraId="35FC7319" w14:textId="4F732778" w:rsidR="007A69AD" w:rsidRDefault="00DD4D74" w:rsidP="00B029B5">
            <w:pPr>
              <w:jc w:val="center"/>
              <w:rPr>
                <w:sz w:val="18"/>
                <w:szCs w:val="18"/>
              </w:rPr>
            </w:pPr>
            <w:r>
              <w:rPr>
                <w:sz w:val="18"/>
                <w:szCs w:val="18"/>
              </w:rPr>
              <w:t>1.2</w:t>
            </w:r>
          </w:p>
        </w:tc>
        <w:tc>
          <w:tcPr>
            <w:tcW w:w="6141" w:type="dxa"/>
          </w:tcPr>
          <w:p w14:paraId="30D85E46" w14:textId="0925CCAF" w:rsidR="007A69AD" w:rsidRDefault="00DD4D74" w:rsidP="002038C9">
            <w:pPr>
              <w:rPr>
                <w:sz w:val="18"/>
                <w:szCs w:val="18"/>
              </w:rPr>
            </w:pPr>
            <w:r>
              <w:rPr>
                <w:sz w:val="18"/>
                <w:szCs w:val="18"/>
              </w:rPr>
              <w:t>Change after review</w:t>
            </w:r>
          </w:p>
        </w:tc>
        <w:tc>
          <w:tcPr>
            <w:tcW w:w="1978" w:type="dxa"/>
          </w:tcPr>
          <w:p w14:paraId="77A57540" w14:textId="43F4C1EE" w:rsidR="007A69AD" w:rsidRDefault="00DD4D74" w:rsidP="00A57263">
            <w:pPr>
              <w:rPr>
                <w:sz w:val="18"/>
                <w:szCs w:val="18"/>
              </w:rPr>
            </w:pPr>
            <w:r>
              <w:rPr>
                <w:sz w:val="18"/>
                <w:szCs w:val="18"/>
              </w:rPr>
              <w:t>JZ – 5/13/20</w:t>
            </w:r>
          </w:p>
        </w:tc>
      </w:tr>
      <w:tr w:rsidR="00AC1572" w:rsidRPr="00007691" w14:paraId="0EC5AE95" w14:textId="77777777" w:rsidTr="00A57263">
        <w:tc>
          <w:tcPr>
            <w:tcW w:w="1231" w:type="dxa"/>
          </w:tcPr>
          <w:p w14:paraId="187AF2DF" w14:textId="2A3DCC09" w:rsidR="00AC1572" w:rsidRDefault="00AC1572" w:rsidP="00B029B5">
            <w:pPr>
              <w:jc w:val="center"/>
              <w:rPr>
                <w:sz w:val="18"/>
                <w:szCs w:val="18"/>
              </w:rPr>
            </w:pPr>
            <w:r>
              <w:rPr>
                <w:sz w:val="18"/>
                <w:szCs w:val="18"/>
              </w:rPr>
              <w:t>1.</w:t>
            </w:r>
            <w:r w:rsidR="00AA2078">
              <w:rPr>
                <w:sz w:val="18"/>
                <w:szCs w:val="18"/>
              </w:rPr>
              <w:t>21</w:t>
            </w:r>
          </w:p>
        </w:tc>
        <w:tc>
          <w:tcPr>
            <w:tcW w:w="6141" w:type="dxa"/>
          </w:tcPr>
          <w:p w14:paraId="3FC403FE" w14:textId="4A94B05A" w:rsidR="00AC1572" w:rsidRDefault="00AA2078" w:rsidP="002038C9">
            <w:pPr>
              <w:rPr>
                <w:sz w:val="18"/>
                <w:szCs w:val="18"/>
              </w:rPr>
            </w:pPr>
            <w:r>
              <w:rPr>
                <w:sz w:val="18"/>
                <w:szCs w:val="18"/>
              </w:rPr>
              <w:t>Fix Numbering Typos</w:t>
            </w:r>
            <w:r w:rsidR="005056F5">
              <w:rPr>
                <w:sz w:val="18"/>
                <w:szCs w:val="18"/>
              </w:rPr>
              <w:t>, added 4 test cases</w:t>
            </w:r>
          </w:p>
        </w:tc>
        <w:tc>
          <w:tcPr>
            <w:tcW w:w="1978" w:type="dxa"/>
          </w:tcPr>
          <w:p w14:paraId="5DD9FCD7" w14:textId="4971C044" w:rsidR="00AC1572" w:rsidRDefault="00AA2078" w:rsidP="00A57263">
            <w:pPr>
              <w:rPr>
                <w:sz w:val="18"/>
                <w:szCs w:val="18"/>
              </w:rPr>
            </w:pPr>
            <w:r>
              <w:rPr>
                <w:sz w:val="18"/>
                <w:szCs w:val="18"/>
              </w:rPr>
              <w:t>JZ – 5/17/20</w:t>
            </w:r>
          </w:p>
        </w:tc>
      </w:tr>
      <w:tr w:rsidR="005056F5" w:rsidRPr="00007691" w14:paraId="131C0A5D" w14:textId="77777777" w:rsidTr="00A57263">
        <w:tc>
          <w:tcPr>
            <w:tcW w:w="1231" w:type="dxa"/>
          </w:tcPr>
          <w:p w14:paraId="13D44433" w14:textId="48E70B44" w:rsidR="005056F5" w:rsidRDefault="005056F5" w:rsidP="00B029B5">
            <w:pPr>
              <w:jc w:val="center"/>
              <w:rPr>
                <w:sz w:val="18"/>
                <w:szCs w:val="18"/>
              </w:rPr>
            </w:pPr>
            <w:r>
              <w:rPr>
                <w:sz w:val="18"/>
                <w:szCs w:val="18"/>
              </w:rPr>
              <w:t>1.22</w:t>
            </w:r>
          </w:p>
        </w:tc>
        <w:tc>
          <w:tcPr>
            <w:tcW w:w="6141" w:type="dxa"/>
          </w:tcPr>
          <w:p w14:paraId="514924E1" w14:textId="7C43576E" w:rsidR="005056F5" w:rsidRDefault="005056F5" w:rsidP="002038C9">
            <w:pPr>
              <w:rPr>
                <w:sz w:val="18"/>
                <w:szCs w:val="18"/>
              </w:rPr>
            </w:pPr>
            <w:r>
              <w:rPr>
                <w:sz w:val="18"/>
                <w:szCs w:val="18"/>
              </w:rPr>
              <w:t>Misc tweaks to test cases</w:t>
            </w:r>
          </w:p>
        </w:tc>
        <w:tc>
          <w:tcPr>
            <w:tcW w:w="1978" w:type="dxa"/>
          </w:tcPr>
          <w:p w14:paraId="7E18A918" w14:textId="111BFB23" w:rsidR="005056F5" w:rsidRDefault="005056F5" w:rsidP="00A57263">
            <w:pPr>
              <w:rPr>
                <w:sz w:val="18"/>
                <w:szCs w:val="18"/>
              </w:rPr>
            </w:pPr>
            <w:r>
              <w:rPr>
                <w:sz w:val="18"/>
                <w:szCs w:val="18"/>
              </w:rPr>
              <w:t xml:space="preserve">JZ – </w:t>
            </w:r>
            <w:r w:rsidR="00A4391B">
              <w:rPr>
                <w:sz w:val="18"/>
                <w:szCs w:val="18"/>
              </w:rPr>
              <w:t>6</w:t>
            </w:r>
            <w:r>
              <w:rPr>
                <w:sz w:val="18"/>
                <w:szCs w:val="18"/>
              </w:rPr>
              <w:t>/20/20</w:t>
            </w:r>
          </w:p>
        </w:tc>
      </w:tr>
      <w:tr w:rsidR="00554D99" w:rsidRPr="00007691" w14:paraId="46478480" w14:textId="77777777" w:rsidTr="00A57263">
        <w:tc>
          <w:tcPr>
            <w:tcW w:w="1231" w:type="dxa"/>
          </w:tcPr>
          <w:p w14:paraId="1A81A39C" w14:textId="36217581" w:rsidR="00554D99" w:rsidRDefault="00554D99" w:rsidP="00B029B5">
            <w:pPr>
              <w:jc w:val="center"/>
              <w:rPr>
                <w:sz w:val="18"/>
                <w:szCs w:val="18"/>
              </w:rPr>
            </w:pPr>
            <w:r>
              <w:rPr>
                <w:sz w:val="18"/>
                <w:szCs w:val="18"/>
              </w:rPr>
              <w:t>1.23</w:t>
            </w:r>
          </w:p>
        </w:tc>
        <w:tc>
          <w:tcPr>
            <w:tcW w:w="6141" w:type="dxa"/>
          </w:tcPr>
          <w:p w14:paraId="7A6E661E" w14:textId="478B1C97" w:rsidR="00554D99" w:rsidRDefault="00554D99" w:rsidP="002038C9">
            <w:pPr>
              <w:rPr>
                <w:sz w:val="18"/>
                <w:szCs w:val="18"/>
              </w:rPr>
            </w:pPr>
            <w:r>
              <w:rPr>
                <w:sz w:val="18"/>
                <w:szCs w:val="18"/>
              </w:rPr>
              <w:t>Additional changes to beam lattice test cases</w:t>
            </w:r>
          </w:p>
        </w:tc>
        <w:tc>
          <w:tcPr>
            <w:tcW w:w="1978" w:type="dxa"/>
          </w:tcPr>
          <w:p w14:paraId="785093EB" w14:textId="5519BE35" w:rsidR="00554D99" w:rsidRDefault="00554D99" w:rsidP="00A57263">
            <w:pPr>
              <w:rPr>
                <w:sz w:val="18"/>
                <w:szCs w:val="18"/>
              </w:rPr>
            </w:pPr>
            <w:r>
              <w:rPr>
                <w:sz w:val="18"/>
                <w:szCs w:val="18"/>
              </w:rPr>
              <w:t>JZ – 7/3/20</w:t>
            </w:r>
          </w:p>
        </w:tc>
      </w:tr>
      <w:tr w:rsidR="008578A9" w:rsidRPr="00007691" w14:paraId="51C55C9E" w14:textId="77777777" w:rsidTr="00A57263">
        <w:tc>
          <w:tcPr>
            <w:tcW w:w="1231" w:type="dxa"/>
          </w:tcPr>
          <w:p w14:paraId="5895D64B" w14:textId="6C044370" w:rsidR="008578A9" w:rsidRDefault="008578A9" w:rsidP="00B029B5">
            <w:pPr>
              <w:jc w:val="center"/>
              <w:rPr>
                <w:sz w:val="18"/>
                <w:szCs w:val="18"/>
              </w:rPr>
            </w:pPr>
            <w:r>
              <w:rPr>
                <w:sz w:val="18"/>
                <w:szCs w:val="18"/>
              </w:rPr>
              <w:t>1.24</w:t>
            </w:r>
          </w:p>
        </w:tc>
        <w:tc>
          <w:tcPr>
            <w:tcW w:w="6141" w:type="dxa"/>
          </w:tcPr>
          <w:p w14:paraId="074ADAEF" w14:textId="565E65AF" w:rsidR="008578A9" w:rsidRDefault="008578A9" w:rsidP="002038C9">
            <w:pPr>
              <w:rPr>
                <w:sz w:val="18"/>
                <w:szCs w:val="18"/>
              </w:rPr>
            </w:pPr>
            <w:r>
              <w:rPr>
                <w:sz w:val="18"/>
                <w:szCs w:val="18"/>
              </w:rPr>
              <w:t xml:space="preserve">Removed Test </w:t>
            </w:r>
            <w:r>
              <w:rPr>
                <w:rFonts w:ascii="Arial" w:hAnsi="Arial" w:cs="Arial"/>
                <w:color w:val="222222"/>
                <w:shd w:val="clear" w:color="auto" w:fill="FFFFFF"/>
              </w:rPr>
              <w:t>P_BXX_2005_02.3mf as it is a duplicate of a negative test case</w:t>
            </w:r>
          </w:p>
        </w:tc>
        <w:tc>
          <w:tcPr>
            <w:tcW w:w="1978" w:type="dxa"/>
          </w:tcPr>
          <w:p w14:paraId="5DBDB493" w14:textId="7F780234" w:rsidR="008578A9" w:rsidRDefault="008578A9" w:rsidP="00A57263">
            <w:pPr>
              <w:rPr>
                <w:sz w:val="18"/>
                <w:szCs w:val="18"/>
              </w:rPr>
            </w:pPr>
            <w:r>
              <w:rPr>
                <w:sz w:val="18"/>
                <w:szCs w:val="18"/>
              </w:rPr>
              <w:t>JZ-7/9/20</w:t>
            </w:r>
          </w:p>
        </w:tc>
      </w:tr>
      <w:tr w:rsidR="00E11478" w:rsidRPr="00007691" w14:paraId="5A5D8A92" w14:textId="77777777" w:rsidTr="00A57263">
        <w:tc>
          <w:tcPr>
            <w:tcW w:w="1231" w:type="dxa"/>
          </w:tcPr>
          <w:p w14:paraId="7A913B84" w14:textId="1F22BA14" w:rsidR="00E11478" w:rsidRDefault="00E11478" w:rsidP="00B029B5">
            <w:pPr>
              <w:jc w:val="center"/>
              <w:rPr>
                <w:sz w:val="18"/>
                <w:szCs w:val="18"/>
              </w:rPr>
            </w:pPr>
            <w:r>
              <w:rPr>
                <w:sz w:val="18"/>
                <w:szCs w:val="18"/>
              </w:rPr>
              <w:t>1.25</w:t>
            </w:r>
          </w:p>
        </w:tc>
        <w:tc>
          <w:tcPr>
            <w:tcW w:w="6141" w:type="dxa"/>
          </w:tcPr>
          <w:p w14:paraId="30A53B94" w14:textId="00174AF8" w:rsidR="00E11478" w:rsidRDefault="005C4217" w:rsidP="002038C9">
            <w:pPr>
              <w:rPr>
                <w:sz w:val="18"/>
                <w:szCs w:val="18"/>
              </w:rPr>
            </w:pPr>
            <w:r>
              <w:rPr>
                <w:sz w:val="18"/>
                <w:szCs w:val="18"/>
              </w:rPr>
              <w:t xml:space="preserve">Add </w:t>
            </w:r>
            <w:proofErr w:type="spellStart"/>
            <w:r>
              <w:rPr>
                <w:sz w:val="18"/>
                <w:szCs w:val="18"/>
              </w:rPr>
              <w:t>ballmode</w:t>
            </w:r>
            <w:proofErr w:type="spellEnd"/>
            <w:r>
              <w:rPr>
                <w:sz w:val="18"/>
                <w:szCs w:val="18"/>
              </w:rPr>
              <w:t xml:space="preserve"> test cases</w:t>
            </w:r>
          </w:p>
        </w:tc>
        <w:tc>
          <w:tcPr>
            <w:tcW w:w="1978" w:type="dxa"/>
          </w:tcPr>
          <w:p w14:paraId="4DEB63B9" w14:textId="4687AD75" w:rsidR="00E11478" w:rsidRDefault="00E11478" w:rsidP="00A57263">
            <w:pPr>
              <w:rPr>
                <w:sz w:val="18"/>
                <w:szCs w:val="18"/>
              </w:rPr>
            </w:pPr>
            <w:r>
              <w:rPr>
                <w:sz w:val="18"/>
                <w:szCs w:val="18"/>
              </w:rPr>
              <w:t xml:space="preserve">JZ – </w:t>
            </w:r>
            <w:r w:rsidR="005C4217">
              <w:rPr>
                <w:sz w:val="18"/>
                <w:szCs w:val="18"/>
              </w:rPr>
              <w:t>10/14/20</w:t>
            </w:r>
          </w:p>
        </w:tc>
      </w:tr>
      <w:tr w:rsidR="00BC48FD" w:rsidRPr="00007691" w14:paraId="7B542ACA" w14:textId="77777777" w:rsidTr="00A57263">
        <w:tc>
          <w:tcPr>
            <w:tcW w:w="1231" w:type="dxa"/>
          </w:tcPr>
          <w:p w14:paraId="5B6A9727" w14:textId="4212D5EB" w:rsidR="00BC48FD" w:rsidRDefault="00BC48FD" w:rsidP="00B029B5">
            <w:pPr>
              <w:jc w:val="center"/>
              <w:rPr>
                <w:sz w:val="18"/>
                <w:szCs w:val="18"/>
              </w:rPr>
            </w:pPr>
            <w:r>
              <w:rPr>
                <w:sz w:val="18"/>
                <w:szCs w:val="18"/>
              </w:rPr>
              <w:t>1.26</w:t>
            </w:r>
          </w:p>
        </w:tc>
        <w:tc>
          <w:tcPr>
            <w:tcW w:w="6141" w:type="dxa"/>
          </w:tcPr>
          <w:p w14:paraId="2335970D" w14:textId="58C3BDC4" w:rsidR="00BC48FD" w:rsidRDefault="00BC48FD" w:rsidP="002038C9">
            <w:pPr>
              <w:rPr>
                <w:sz w:val="18"/>
                <w:szCs w:val="18"/>
              </w:rPr>
            </w:pPr>
            <w:r>
              <w:rPr>
                <w:sz w:val="18"/>
                <w:szCs w:val="18"/>
              </w:rPr>
              <w:t>Minor test case edits</w:t>
            </w:r>
          </w:p>
        </w:tc>
        <w:tc>
          <w:tcPr>
            <w:tcW w:w="1978" w:type="dxa"/>
          </w:tcPr>
          <w:p w14:paraId="59F08611" w14:textId="453EFEC4" w:rsidR="00BC48FD" w:rsidRDefault="00BC48FD" w:rsidP="00A57263">
            <w:pPr>
              <w:rPr>
                <w:sz w:val="18"/>
                <w:szCs w:val="18"/>
              </w:rPr>
            </w:pPr>
            <w:r>
              <w:rPr>
                <w:sz w:val="18"/>
                <w:szCs w:val="18"/>
              </w:rPr>
              <w:t>JZ – 10/18/20</w:t>
            </w:r>
          </w:p>
        </w:tc>
      </w:tr>
      <w:tr w:rsidR="001E0472" w:rsidRPr="00007691" w14:paraId="515D082A" w14:textId="77777777" w:rsidTr="00A57263">
        <w:tc>
          <w:tcPr>
            <w:tcW w:w="1231" w:type="dxa"/>
          </w:tcPr>
          <w:p w14:paraId="71A87219" w14:textId="62120F2F" w:rsidR="001E0472" w:rsidRDefault="001E0472" w:rsidP="00B029B5">
            <w:pPr>
              <w:jc w:val="center"/>
              <w:rPr>
                <w:sz w:val="18"/>
                <w:szCs w:val="18"/>
              </w:rPr>
            </w:pPr>
            <w:r>
              <w:rPr>
                <w:sz w:val="18"/>
                <w:szCs w:val="18"/>
              </w:rPr>
              <w:t>1.27</w:t>
            </w:r>
          </w:p>
        </w:tc>
        <w:tc>
          <w:tcPr>
            <w:tcW w:w="6141" w:type="dxa"/>
          </w:tcPr>
          <w:p w14:paraId="662E2503" w14:textId="4DE7BFD0" w:rsidR="001E0472" w:rsidRDefault="001E0472" w:rsidP="002038C9">
            <w:pPr>
              <w:rPr>
                <w:sz w:val="18"/>
                <w:szCs w:val="18"/>
              </w:rPr>
            </w:pPr>
            <w:r>
              <w:rPr>
                <w:sz w:val="18"/>
                <w:szCs w:val="18"/>
              </w:rPr>
              <w:t>Final Ball mode test edits</w:t>
            </w:r>
          </w:p>
        </w:tc>
        <w:tc>
          <w:tcPr>
            <w:tcW w:w="1978" w:type="dxa"/>
          </w:tcPr>
          <w:p w14:paraId="134ECEB7" w14:textId="07BF4454" w:rsidR="001E0472" w:rsidRDefault="001E0472" w:rsidP="00A57263">
            <w:pPr>
              <w:rPr>
                <w:sz w:val="18"/>
                <w:szCs w:val="18"/>
              </w:rPr>
            </w:pPr>
            <w:r>
              <w:rPr>
                <w:sz w:val="18"/>
                <w:szCs w:val="18"/>
              </w:rPr>
              <w:t>JZ – 11/24/20</w:t>
            </w:r>
          </w:p>
        </w:tc>
      </w:tr>
      <w:tr w:rsidR="001746E8" w:rsidRPr="00007691" w14:paraId="6B007E07" w14:textId="77777777" w:rsidTr="00A57263">
        <w:tc>
          <w:tcPr>
            <w:tcW w:w="1231" w:type="dxa"/>
          </w:tcPr>
          <w:p w14:paraId="79A3E27B" w14:textId="59F3613B" w:rsidR="001746E8" w:rsidRDefault="001746E8" w:rsidP="00B029B5">
            <w:pPr>
              <w:jc w:val="center"/>
              <w:rPr>
                <w:sz w:val="18"/>
                <w:szCs w:val="18"/>
              </w:rPr>
            </w:pPr>
            <w:r>
              <w:rPr>
                <w:sz w:val="18"/>
                <w:szCs w:val="18"/>
              </w:rPr>
              <w:t>1.30</w:t>
            </w:r>
          </w:p>
        </w:tc>
        <w:tc>
          <w:tcPr>
            <w:tcW w:w="6141" w:type="dxa"/>
          </w:tcPr>
          <w:p w14:paraId="1F347867" w14:textId="469D6933" w:rsidR="001746E8" w:rsidRDefault="001746E8" w:rsidP="002038C9">
            <w:pPr>
              <w:rPr>
                <w:sz w:val="18"/>
                <w:szCs w:val="18"/>
              </w:rPr>
            </w:pPr>
            <w:r>
              <w:rPr>
                <w:sz w:val="18"/>
                <w:szCs w:val="18"/>
              </w:rPr>
              <w:t>Add Secure Content test cases</w:t>
            </w:r>
          </w:p>
        </w:tc>
        <w:tc>
          <w:tcPr>
            <w:tcW w:w="1978" w:type="dxa"/>
          </w:tcPr>
          <w:p w14:paraId="3AFBDAAA" w14:textId="77992DF9" w:rsidR="001746E8" w:rsidRDefault="001746E8" w:rsidP="00A57263">
            <w:pPr>
              <w:rPr>
                <w:sz w:val="18"/>
                <w:szCs w:val="18"/>
              </w:rPr>
            </w:pPr>
            <w:r>
              <w:rPr>
                <w:sz w:val="18"/>
                <w:szCs w:val="18"/>
              </w:rPr>
              <w:t>JZ – 11/25/20</w:t>
            </w:r>
          </w:p>
        </w:tc>
      </w:tr>
      <w:tr w:rsidR="00D41580" w:rsidRPr="00007691" w14:paraId="12BBC215" w14:textId="77777777" w:rsidTr="00A57263">
        <w:tc>
          <w:tcPr>
            <w:tcW w:w="1231" w:type="dxa"/>
          </w:tcPr>
          <w:p w14:paraId="5D7C671B" w14:textId="5EDB3741" w:rsidR="00D41580" w:rsidRDefault="00D41580" w:rsidP="00B029B5">
            <w:pPr>
              <w:jc w:val="center"/>
              <w:rPr>
                <w:sz w:val="18"/>
                <w:szCs w:val="18"/>
              </w:rPr>
            </w:pPr>
            <w:r>
              <w:rPr>
                <w:sz w:val="18"/>
                <w:szCs w:val="18"/>
              </w:rPr>
              <w:t>1.31</w:t>
            </w:r>
          </w:p>
        </w:tc>
        <w:tc>
          <w:tcPr>
            <w:tcW w:w="6141" w:type="dxa"/>
          </w:tcPr>
          <w:p w14:paraId="088C675B" w14:textId="79CA5353" w:rsidR="00D41580" w:rsidRDefault="00D41580" w:rsidP="002038C9">
            <w:pPr>
              <w:rPr>
                <w:sz w:val="18"/>
                <w:szCs w:val="18"/>
              </w:rPr>
            </w:pPr>
            <w:r>
              <w:rPr>
                <w:sz w:val="18"/>
                <w:szCs w:val="18"/>
              </w:rPr>
              <w:t xml:space="preserve">Minor updates to </w:t>
            </w:r>
            <w:r w:rsidR="00273A47">
              <w:rPr>
                <w:sz w:val="18"/>
                <w:szCs w:val="18"/>
              </w:rPr>
              <w:t>S</w:t>
            </w:r>
            <w:r>
              <w:rPr>
                <w:sz w:val="18"/>
                <w:szCs w:val="18"/>
              </w:rPr>
              <w:t xml:space="preserve">ecure </w:t>
            </w:r>
            <w:r w:rsidR="00273A47">
              <w:rPr>
                <w:sz w:val="18"/>
                <w:szCs w:val="18"/>
              </w:rPr>
              <w:t>C</w:t>
            </w:r>
            <w:r>
              <w:rPr>
                <w:sz w:val="18"/>
                <w:szCs w:val="18"/>
              </w:rPr>
              <w:t xml:space="preserve">ontent </w:t>
            </w:r>
            <w:r w:rsidR="00A86AAB">
              <w:rPr>
                <w:sz w:val="18"/>
                <w:szCs w:val="18"/>
              </w:rPr>
              <w:t xml:space="preserve">negative </w:t>
            </w:r>
            <w:r>
              <w:rPr>
                <w:sz w:val="18"/>
                <w:szCs w:val="18"/>
              </w:rPr>
              <w:t>test cases</w:t>
            </w:r>
          </w:p>
        </w:tc>
        <w:tc>
          <w:tcPr>
            <w:tcW w:w="1978" w:type="dxa"/>
          </w:tcPr>
          <w:p w14:paraId="0D65BACB" w14:textId="130B1341" w:rsidR="00D41580" w:rsidRDefault="00D41580" w:rsidP="00A57263">
            <w:pPr>
              <w:rPr>
                <w:sz w:val="18"/>
                <w:szCs w:val="18"/>
              </w:rPr>
            </w:pPr>
            <w:r>
              <w:rPr>
                <w:sz w:val="18"/>
                <w:szCs w:val="18"/>
              </w:rPr>
              <w:t>JZ – 11/30/20</w:t>
            </w:r>
          </w:p>
        </w:tc>
      </w:tr>
      <w:tr w:rsidR="00A86AAB" w:rsidRPr="00007691" w14:paraId="252056E8" w14:textId="77777777" w:rsidTr="00A57263">
        <w:tc>
          <w:tcPr>
            <w:tcW w:w="1231" w:type="dxa"/>
          </w:tcPr>
          <w:p w14:paraId="60F18E62" w14:textId="64C35876" w:rsidR="00A86AAB" w:rsidRDefault="00A86AAB" w:rsidP="00A86AAB">
            <w:pPr>
              <w:jc w:val="center"/>
              <w:rPr>
                <w:sz w:val="18"/>
                <w:szCs w:val="18"/>
              </w:rPr>
            </w:pPr>
            <w:r>
              <w:rPr>
                <w:sz w:val="18"/>
                <w:szCs w:val="18"/>
              </w:rPr>
              <w:t>1.32</w:t>
            </w:r>
          </w:p>
        </w:tc>
        <w:tc>
          <w:tcPr>
            <w:tcW w:w="6141" w:type="dxa"/>
          </w:tcPr>
          <w:p w14:paraId="2DF035D8" w14:textId="27B373A0" w:rsidR="00A86AAB" w:rsidRDefault="00196793" w:rsidP="00A86AAB">
            <w:pPr>
              <w:rPr>
                <w:sz w:val="18"/>
                <w:szCs w:val="18"/>
              </w:rPr>
            </w:pPr>
            <w:r>
              <w:rPr>
                <w:sz w:val="18"/>
                <w:szCs w:val="18"/>
              </w:rPr>
              <w:t>A</w:t>
            </w:r>
            <w:r w:rsidR="00A86AAB">
              <w:rPr>
                <w:sz w:val="18"/>
                <w:szCs w:val="18"/>
              </w:rPr>
              <w:t xml:space="preserve"> few changes to </w:t>
            </w:r>
            <w:proofErr w:type="spellStart"/>
            <w:proofErr w:type="gramStart"/>
            <w:r w:rsidR="00A86AAB">
              <w:rPr>
                <w:sz w:val="18"/>
                <w:szCs w:val="18"/>
              </w:rPr>
              <w:t>ballmode</w:t>
            </w:r>
            <w:proofErr w:type="spellEnd"/>
            <w:r w:rsidR="00A86AAB">
              <w:rPr>
                <w:sz w:val="18"/>
                <w:szCs w:val="18"/>
              </w:rPr>
              <w:t xml:space="preserve">  test</w:t>
            </w:r>
            <w:proofErr w:type="gramEnd"/>
            <w:r w:rsidR="00A86AAB">
              <w:rPr>
                <w:sz w:val="18"/>
                <w:szCs w:val="18"/>
              </w:rPr>
              <w:t xml:space="preserve"> cases for beam lattice</w:t>
            </w:r>
          </w:p>
        </w:tc>
        <w:tc>
          <w:tcPr>
            <w:tcW w:w="1978" w:type="dxa"/>
          </w:tcPr>
          <w:p w14:paraId="734E7D0D" w14:textId="6299F3F2" w:rsidR="00A86AAB" w:rsidRDefault="00A86AAB" w:rsidP="00A86AAB">
            <w:pPr>
              <w:rPr>
                <w:sz w:val="18"/>
                <w:szCs w:val="18"/>
              </w:rPr>
            </w:pPr>
            <w:r>
              <w:rPr>
                <w:sz w:val="18"/>
                <w:szCs w:val="18"/>
              </w:rPr>
              <w:t>JZ – 12/</w:t>
            </w:r>
            <w:r w:rsidR="00196793">
              <w:rPr>
                <w:sz w:val="18"/>
                <w:szCs w:val="18"/>
              </w:rPr>
              <w:t>8</w:t>
            </w:r>
            <w:r>
              <w:rPr>
                <w:sz w:val="18"/>
                <w:szCs w:val="18"/>
              </w:rPr>
              <w:t>/20</w:t>
            </w:r>
          </w:p>
        </w:tc>
      </w:tr>
      <w:tr w:rsidR="000048D4" w:rsidRPr="00007691" w14:paraId="46210E29" w14:textId="77777777" w:rsidTr="00A57263">
        <w:tc>
          <w:tcPr>
            <w:tcW w:w="1231" w:type="dxa"/>
          </w:tcPr>
          <w:p w14:paraId="659054FA" w14:textId="1BA6F879" w:rsidR="000048D4" w:rsidRDefault="000048D4" w:rsidP="00A86AAB">
            <w:pPr>
              <w:jc w:val="center"/>
              <w:rPr>
                <w:sz w:val="18"/>
                <w:szCs w:val="18"/>
              </w:rPr>
            </w:pPr>
            <w:r>
              <w:rPr>
                <w:sz w:val="18"/>
                <w:szCs w:val="18"/>
              </w:rPr>
              <w:t>1.33</w:t>
            </w:r>
          </w:p>
        </w:tc>
        <w:tc>
          <w:tcPr>
            <w:tcW w:w="6141" w:type="dxa"/>
          </w:tcPr>
          <w:p w14:paraId="6D18E2BE" w14:textId="26A601F8" w:rsidR="000048D4" w:rsidRDefault="000048D4" w:rsidP="00A86AAB">
            <w:pPr>
              <w:rPr>
                <w:sz w:val="18"/>
                <w:szCs w:val="18"/>
              </w:rPr>
            </w:pPr>
            <w:r>
              <w:rPr>
                <w:sz w:val="18"/>
                <w:szCs w:val="18"/>
              </w:rPr>
              <w:t xml:space="preserve">Minor changes to </w:t>
            </w:r>
            <w:r w:rsidR="00273A47">
              <w:rPr>
                <w:sz w:val="18"/>
                <w:szCs w:val="18"/>
              </w:rPr>
              <w:t xml:space="preserve">Secure Content </w:t>
            </w:r>
            <w:r>
              <w:rPr>
                <w:sz w:val="18"/>
                <w:szCs w:val="18"/>
              </w:rPr>
              <w:t>positive test cases</w:t>
            </w:r>
          </w:p>
        </w:tc>
        <w:tc>
          <w:tcPr>
            <w:tcW w:w="1978" w:type="dxa"/>
          </w:tcPr>
          <w:p w14:paraId="6EBF90C0" w14:textId="17FF2E2D" w:rsidR="000048D4" w:rsidRDefault="000048D4" w:rsidP="00A86AAB">
            <w:pPr>
              <w:rPr>
                <w:sz w:val="18"/>
                <w:szCs w:val="18"/>
              </w:rPr>
            </w:pPr>
            <w:r>
              <w:rPr>
                <w:sz w:val="18"/>
                <w:szCs w:val="18"/>
              </w:rPr>
              <w:t>JZ – 12/10/20</w:t>
            </w:r>
          </w:p>
        </w:tc>
      </w:tr>
      <w:tr w:rsidR="00CF68FB" w:rsidRPr="00007691" w14:paraId="136D55C8" w14:textId="77777777" w:rsidTr="00A57263">
        <w:tc>
          <w:tcPr>
            <w:tcW w:w="1231" w:type="dxa"/>
          </w:tcPr>
          <w:p w14:paraId="13AC1654" w14:textId="68546252" w:rsidR="00CF68FB" w:rsidRDefault="00CF68FB" w:rsidP="00A86AAB">
            <w:pPr>
              <w:jc w:val="center"/>
              <w:rPr>
                <w:sz w:val="18"/>
                <w:szCs w:val="18"/>
              </w:rPr>
            </w:pPr>
            <w:r>
              <w:rPr>
                <w:sz w:val="18"/>
                <w:szCs w:val="18"/>
              </w:rPr>
              <w:t xml:space="preserve">1.34 </w:t>
            </w:r>
          </w:p>
        </w:tc>
        <w:tc>
          <w:tcPr>
            <w:tcW w:w="6141" w:type="dxa"/>
          </w:tcPr>
          <w:p w14:paraId="0CC7370B" w14:textId="651E6E16" w:rsidR="00CF68FB" w:rsidRDefault="00CF68FB" w:rsidP="00A86AAB">
            <w:pPr>
              <w:rPr>
                <w:sz w:val="18"/>
                <w:szCs w:val="18"/>
              </w:rPr>
            </w:pPr>
            <w:r>
              <w:rPr>
                <w:sz w:val="18"/>
                <w:szCs w:val="18"/>
              </w:rPr>
              <w:t>Fixe</w:t>
            </w:r>
            <w:r w:rsidR="00DC427D">
              <w:rPr>
                <w:sz w:val="18"/>
                <w:szCs w:val="18"/>
              </w:rPr>
              <w:t>s</w:t>
            </w:r>
            <w:r>
              <w:rPr>
                <w:sz w:val="18"/>
                <w:szCs w:val="18"/>
              </w:rPr>
              <w:t xml:space="preserve"> for GitHub </w:t>
            </w:r>
            <w:proofErr w:type="spellStart"/>
            <w:r>
              <w:rPr>
                <w:sz w:val="18"/>
                <w:szCs w:val="18"/>
              </w:rPr>
              <w:t>Test_Suite</w:t>
            </w:r>
            <w:proofErr w:type="spellEnd"/>
            <w:r>
              <w:rPr>
                <w:sz w:val="18"/>
                <w:szCs w:val="18"/>
              </w:rPr>
              <w:t xml:space="preserve"> issues 65, 6</w:t>
            </w:r>
            <w:r w:rsidR="00402BE2">
              <w:rPr>
                <w:sz w:val="18"/>
                <w:szCs w:val="18"/>
              </w:rPr>
              <w:t>6</w:t>
            </w:r>
            <w:r w:rsidR="00DC427D">
              <w:rPr>
                <w:sz w:val="18"/>
                <w:szCs w:val="18"/>
              </w:rPr>
              <w:t>. Modified positive test cases 321_01, 506_01, 304_</w:t>
            </w:r>
            <w:proofErr w:type="gramStart"/>
            <w:r w:rsidR="00DC427D">
              <w:rPr>
                <w:sz w:val="18"/>
                <w:szCs w:val="18"/>
              </w:rPr>
              <w:t>04, and</w:t>
            </w:r>
            <w:proofErr w:type="gramEnd"/>
            <w:r w:rsidR="00DC427D">
              <w:rPr>
                <w:sz w:val="18"/>
                <w:szCs w:val="18"/>
              </w:rPr>
              <w:t xml:space="preserve"> added negative test case 405_04.</w:t>
            </w:r>
          </w:p>
          <w:p w14:paraId="4BE152A1" w14:textId="4011FA97" w:rsidR="00DC427D" w:rsidRDefault="00DC427D" w:rsidP="00A86AAB">
            <w:pPr>
              <w:rPr>
                <w:sz w:val="18"/>
                <w:szCs w:val="18"/>
              </w:rPr>
            </w:pPr>
          </w:p>
        </w:tc>
        <w:tc>
          <w:tcPr>
            <w:tcW w:w="1978" w:type="dxa"/>
          </w:tcPr>
          <w:p w14:paraId="1E2BDA95" w14:textId="394E7A81" w:rsidR="00CF68FB" w:rsidRDefault="00CF68FB" w:rsidP="00A86AAB">
            <w:pPr>
              <w:rPr>
                <w:sz w:val="18"/>
                <w:szCs w:val="18"/>
              </w:rPr>
            </w:pPr>
            <w:r>
              <w:rPr>
                <w:sz w:val="18"/>
                <w:szCs w:val="18"/>
              </w:rPr>
              <w:t>JZ – 12/1</w:t>
            </w:r>
            <w:r w:rsidR="00751B7D">
              <w:rPr>
                <w:sz w:val="18"/>
                <w:szCs w:val="18"/>
              </w:rPr>
              <w:t>9</w:t>
            </w:r>
            <w:r>
              <w:rPr>
                <w:sz w:val="18"/>
                <w:szCs w:val="18"/>
              </w:rPr>
              <w:t>/20</w:t>
            </w:r>
          </w:p>
        </w:tc>
      </w:tr>
      <w:tr w:rsidR="00561A77" w:rsidRPr="00007691" w14:paraId="6CD9B2C0" w14:textId="77777777" w:rsidTr="00A57263">
        <w:tc>
          <w:tcPr>
            <w:tcW w:w="1231" w:type="dxa"/>
          </w:tcPr>
          <w:p w14:paraId="6FA0C099" w14:textId="4AAC5FA4" w:rsidR="00561A77" w:rsidRDefault="00561A77" w:rsidP="00A86AAB">
            <w:pPr>
              <w:jc w:val="center"/>
              <w:rPr>
                <w:sz w:val="18"/>
                <w:szCs w:val="18"/>
              </w:rPr>
            </w:pPr>
            <w:r>
              <w:rPr>
                <w:sz w:val="18"/>
                <w:szCs w:val="18"/>
              </w:rPr>
              <w:t>1.3</w:t>
            </w:r>
            <w:r w:rsidR="003E0CF5">
              <w:rPr>
                <w:sz w:val="18"/>
                <w:szCs w:val="18"/>
              </w:rPr>
              <w:t>5</w:t>
            </w:r>
          </w:p>
        </w:tc>
        <w:tc>
          <w:tcPr>
            <w:tcW w:w="6141" w:type="dxa"/>
          </w:tcPr>
          <w:p w14:paraId="05098F98" w14:textId="4EFAAB55" w:rsidR="006B00D2" w:rsidRDefault="006B00D2" w:rsidP="00A86AAB">
            <w:pPr>
              <w:rPr>
                <w:sz w:val="18"/>
                <w:szCs w:val="18"/>
              </w:rPr>
            </w:pPr>
            <w:r>
              <w:rPr>
                <w:sz w:val="18"/>
                <w:szCs w:val="18"/>
              </w:rPr>
              <w:t xml:space="preserve">Addressed </w:t>
            </w:r>
            <w:proofErr w:type="spellStart"/>
            <w:r>
              <w:rPr>
                <w:sz w:val="18"/>
                <w:szCs w:val="18"/>
              </w:rPr>
              <w:t>Github</w:t>
            </w:r>
            <w:proofErr w:type="spellEnd"/>
            <w:r>
              <w:rPr>
                <w:sz w:val="18"/>
                <w:szCs w:val="18"/>
              </w:rPr>
              <w:t xml:space="preserve"> </w:t>
            </w:r>
            <w:r w:rsidR="00C67AB3">
              <w:rPr>
                <w:sz w:val="18"/>
                <w:szCs w:val="18"/>
              </w:rPr>
              <w:t xml:space="preserve">Test Suite </w:t>
            </w:r>
            <w:r>
              <w:rPr>
                <w:sz w:val="18"/>
                <w:szCs w:val="18"/>
              </w:rPr>
              <w:t>issues 69, 68, 67, 62, and 56</w:t>
            </w:r>
          </w:p>
        </w:tc>
        <w:tc>
          <w:tcPr>
            <w:tcW w:w="1978" w:type="dxa"/>
          </w:tcPr>
          <w:p w14:paraId="5AD65DCF" w14:textId="11C3050C" w:rsidR="00561A77" w:rsidRDefault="00561A77" w:rsidP="00A86AAB">
            <w:pPr>
              <w:rPr>
                <w:sz w:val="18"/>
                <w:szCs w:val="18"/>
              </w:rPr>
            </w:pPr>
            <w:r>
              <w:rPr>
                <w:sz w:val="18"/>
                <w:szCs w:val="18"/>
              </w:rPr>
              <w:t xml:space="preserve">JZ – </w:t>
            </w:r>
            <w:r w:rsidR="003E0CF5">
              <w:rPr>
                <w:sz w:val="18"/>
                <w:szCs w:val="18"/>
              </w:rPr>
              <w:t>4</w:t>
            </w:r>
            <w:r>
              <w:rPr>
                <w:sz w:val="18"/>
                <w:szCs w:val="18"/>
              </w:rPr>
              <w:t>/</w:t>
            </w:r>
            <w:r w:rsidR="003E0CF5">
              <w:rPr>
                <w:sz w:val="18"/>
                <w:szCs w:val="18"/>
              </w:rPr>
              <w:t>15</w:t>
            </w:r>
            <w:r>
              <w:rPr>
                <w:sz w:val="18"/>
                <w:szCs w:val="18"/>
              </w:rPr>
              <w:t>/21</w:t>
            </w:r>
          </w:p>
        </w:tc>
      </w:tr>
      <w:tr w:rsidR="00561A77" w:rsidRPr="00007691" w14:paraId="36D91971" w14:textId="77777777" w:rsidTr="00A57263">
        <w:tc>
          <w:tcPr>
            <w:tcW w:w="1231" w:type="dxa"/>
          </w:tcPr>
          <w:p w14:paraId="098F42DE" w14:textId="38238EB4" w:rsidR="00561A77" w:rsidRDefault="00162F26" w:rsidP="00A86AAB">
            <w:pPr>
              <w:jc w:val="center"/>
              <w:rPr>
                <w:sz w:val="18"/>
                <w:szCs w:val="18"/>
              </w:rPr>
            </w:pPr>
            <w:r>
              <w:rPr>
                <w:sz w:val="18"/>
                <w:szCs w:val="18"/>
              </w:rPr>
              <w:t>2.0.0</w:t>
            </w:r>
          </w:p>
        </w:tc>
        <w:tc>
          <w:tcPr>
            <w:tcW w:w="6141" w:type="dxa"/>
          </w:tcPr>
          <w:p w14:paraId="5804F69E" w14:textId="753E8D70" w:rsidR="00561A77" w:rsidRDefault="00162F26" w:rsidP="00A86AAB">
            <w:pPr>
              <w:rPr>
                <w:sz w:val="18"/>
                <w:szCs w:val="18"/>
              </w:rPr>
            </w:pPr>
            <w:r>
              <w:rPr>
                <w:sz w:val="18"/>
                <w:szCs w:val="18"/>
              </w:rPr>
              <w:t>Release</w:t>
            </w:r>
          </w:p>
        </w:tc>
        <w:tc>
          <w:tcPr>
            <w:tcW w:w="1978" w:type="dxa"/>
          </w:tcPr>
          <w:p w14:paraId="5175FF89" w14:textId="6E6569F4" w:rsidR="00561A77" w:rsidRDefault="00162F26" w:rsidP="00A86AAB">
            <w:pPr>
              <w:rPr>
                <w:sz w:val="18"/>
                <w:szCs w:val="18"/>
              </w:rPr>
            </w:pPr>
            <w:r>
              <w:rPr>
                <w:sz w:val="18"/>
                <w:szCs w:val="18"/>
              </w:rPr>
              <w:t>JZ – 6/18/21</w:t>
            </w:r>
          </w:p>
        </w:tc>
      </w:tr>
      <w:tr w:rsidR="0071155F" w:rsidRPr="00007691" w14:paraId="4335F21E" w14:textId="77777777" w:rsidTr="00A57263">
        <w:tc>
          <w:tcPr>
            <w:tcW w:w="1231" w:type="dxa"/>
          </w:tcPr>
          <w:p w14:paraId="053CBA57" w14:textId="3F6EDEF7" w:rsidR="0071155F" w:rsidRDefault="0071155F" w:rsidP="00A86AAB">
            <w:pPr>
              <w:jc w:val="center"/>
              <w:rPr>
                <w:sz w:val="18"/>
                <w:szCs w:val="18"/>
              </w:rPr>
            </w:pPr>
            <w:r>
              <w:rPr>
                <w:sz w:val="18"/>
                <w:szCs w:val="18"/>
              </w:rPr>
              <w:t>2.1.0</w:t>
            </w:r>
          </w:p>
        </w:tc>
        <w:tc>
          <w:tcPr>
            <w:tcW w:w="6141" w:type="dxa"/>
          </w:tcPr>
          <w:p w14:paraId="05C55C46" w14:textId="2FB7F97E" w:rsidR="0071155F" w:rsidRDefault="0071155F" w:rsidP="00A86AAB">
            <w:pPr>
              <w:rPr>
                <w:sz w:val="18"/>
                <w:szCs w:val="18"/>
              </w:rPr>
            </w:pPr>
            <w:r>
              <w:rPr>
                <w:sz w:val="18"/>
                <w:szCs w:val="18"/>
              </w:rPr>
              <w:t xml:space="preserve">Added </w:t>
            </w:r>
            <w:r w:rsidR="00F76F9F">
              <w:rPr>
                <w:sz w:val="18"/>
                <w:szCs w:val="18"/>
              </w:rPr>
              <w:t>t</w:t>
            </w:r>
            <w:r w:rsidR="00326357">
              <w:rPr>
                <w:sz w:val="18"/>
                <w:szCs w:val="18"/>
              </w:rPr>
              <w:t>est</w:t>
            </w:r>
            <w:r w:rsidR="00F76F9F">
              <w:rPr>
                <w:sz w:val="18"/>
                <w:szCs w:val="18"/>
              </w:rPr>
              <w:t xml:space="preserve"> </w:t>
            </w:r>
            <w:r>
              <w:rPr>
                <w:sz w:val="18"/>
                <w:szCs w:val="18"/>
              </w:rPr>
              <w:t xml:space="preserve">cases for </w:t>
            </w:r>
            <w:proofErr w:type="spellStart"/>
            <w:r>
              <w:rPr>
                <w:sz w:val="18"/>
                <w:szCs w:val="18"/>
              </w:rPr>
              <w:t>TriangleSets</w:t>
            </w:r>
            <w:proofErr w:type="spellEnd"/>
            <w:r>
              <w:rPr>
                <w:sz w:val="18"/>
                <w:szCs w:val="18"/>
              </w:rPr>
              <w:t xml:space="preserve">, </w:t>
            </w:r>
            <w:proofErr w:type="spellStart"/>
            <w:r>
              <w:rPr>
                <w:sz w:val="18"/>
                <w:szCs w:val="18"/>
              </w:rPr>
              <w:t>MirrorMesh</w:t>
            </w:r>
            <w:proofErr w:type="spellEnd"/>
            <w:r>
              <w:rPr>
                <w:sz w:val="18"/>
                <w:szCs w:val="18"/>
              </w:rPr>
              <w:t xml:space="preserve">, and other small changes </w:t>
            </w:r>
            <w:r w:rsidR="00326357">
              <w:rPr>
                <w:sz w:val="18"/>
                <w:szCs w:val="18"/>
              </w:rPr>
              <w:t xml:space="preserve">based on changes to </w:t>
            </w:r>
            <w:r>
              <w:rPr>
                <w:sz w:val="18"/>
                <w:szCs w:val="18"/>
              </w:rPr>
              <w:t xml:space="preserve">the 1.3.0 version of the Core </w:t>
            </w:r>
            <w:r w:rsidR="00326357">
              <w:rPr>
                <w:sz w:val="18"/>
                <w:szCs w:val="18"/>
              </w:rPr>
              <w:t>Specification and Open Issues on Git Hub. These test cases were placed in Suite 9</w:t>
            </w:r>
          </w:p>
        </w:tc>
        <w:tc>
          <w:tcPr>
            <w:tcW w:w="1978" w:type="dxa"/>
          </w:tcPr>
          <w:p w14:paraId="7F719389" w14:textId="439C242F" w:rsidR="0071155F" w:rsidRDefault="00326357" w:rsidP="00A86AAB">
            <w:pPr>
              <w:rPr>
                <w:sz w:val="18"/>
                <w:szCs w:val="18"/>
              </w:rPr>
            </w:pPr>
            <w:r>
              <w:rPr>
                <w:sz w:val="18"/>
                <w:szCs w:val="18"/>
              </w:rPr>
              <w:t>JZ – 4/6/22</w:t>
            </w:r>
          </w:p>
        </w:tc>
      </w:tr>
      <w:tr w:rsidR="00F76F9F" w:rsidRPr="00007691" w14:paraId="0C6AD241" w14:textId="77777777" w:rsidTr="00A57263">
        <w:tc>
          <w:tcPr>
            <w:tcW w:w="1231" w:type="dxa"/>
          </w:tcPr>
          <w:p w14:paraId="10E65F64" w14:textId="41C78642" w:rsidR="00F76F9F" w:rsidRDefault="00F76F9F" w:rsidP="00A86AAB">
            <w:pPr>
              <w:jc w:val="center"/>
              <w:rPr>
                <w:sz w:val="18"/>
                <w:szCs w:val="18"/>
              </w:rPr>
            </w:pPr>
            <w:r>
              <w:rPr>
                <w:sz w:val="18"/>
                <w:szCs w:val="18"/>
              </w:rPr>
              <w:t>2.20</w:t>
            </w:r>
          </w:p>
        </w:tc>
        <w:tc>
          <w:tcPr>
            <w:tcW w:w="6141" w:type="dxa"/>
          </w:tcPr>
          <w:p w14:paraId="70E64A67" w14:textId="42EA2830" w:rsidR="00F76F9F" w:rsidRDefault="00F76F9F" w:rsidP="00A86AAB">
            <w:pPr>
              <w:rPr>
                <w:sz w:val="18"/>
                <w:szCs w:val="18"/>
              </w:rPr>
            </w:pPr>
            <w:r>
              <w:rPr>
                <w:sz w:val="18"/>
                <w:szCs w:val="18"/>
              </w:rPr>
              <w:t>Added test cases for Production Alternatives Extension</w:t>
            </w:r>
            <w:r w:rsidR="00197EB3">
              <w:rPr>
                <w:sz w:val="18"/>
                <w:szCs w:val="18"/>
              </w:rPr>
              <w:t>. Moved test 321_01 to a negative test case.</w:t>
            </w:r>
          </w:p>
        </w:tc>
        <w:tc>
          <w:tcPr>
            <w:tcW w:w="1978" w:type="dxa"/>
          </w:tcPr>
          <w:p w14:paraId="4DC151C5" w14:textId="5A6ABF0D" w:rsidR="00F76F9F" w:rsidRDefault="00F76F9F" w:rsidP="00A86AAB">
            <w:pPr>
              <w:rPr>
                <w:sz w:val="18"/>
                <w:szCs w:val="18"/>
              </w:rPr>
            </w:pPr>
            <w:r>
              <w:rPr>
                <w:sz w:val="18"/>
                <w:szCs w:val="18"/>
              </w:rPr>
              <w:t>JZ – 12/14/22</w:t>
            </w:r>
          </w:p>
        </w:tc>
      </w:tr>
      <w:tr w:rsidR="00646ADA" w:rsidRPr="00007691" w14:paraId="4ECE0474" w14:textId="77777777" w:rsidTr="00A57263">
        <w:tc>
          <w:tcPr>
            <w:tcW w:w="1231" w:type="dxa"/>
          </w:tcPr>
          <w:p w14:paraId="56B4BB5C" w14:textId="220D1D99" w:rsidR="00646ADA" w:rsidRDefault="004721C2" w:rsidP="00A86AAB">
            <w:pPr>
              <w:jc w:val="center"/>
              <w:rPr>
                <w:sz w:val="18"/>
                <w:szCs w:val="18"/>
              </w:rPr>
            </w:pPr>
            <w:r>
              <w:rPr>
                <w:sz w:val="18"/>
                <w:szCs w:val="18"/>
              </w:rPr>
              <w:t>2.3.0</w:t>
            </w:r>
          </w:p>
        </w:tc>
        <w:tc>
          <w:tcPr>
            <w:tcW w:w="6141" w:type="dxa"/>
          </w:tcPr>
          <w:p w14:paraId="6E84A6F0" w14:textId="0EBFFDA7" w:rsidR="00646ADA" w:rsidRDefault="004721C2" w:rsidP="00A86AAB">
            <w:pPr>
              <w:rPr>
                <w:sz w:val="18"/>
                <w:szCs w:val="18"/>
              </w:rPr>
            </w:pPr>
            <w:r>
              <w:rPr>
                <w:sz w:val="18"/>
                <w:szCs w:val="18"/>
              </w:rPr>
              <w:t>Added test cases for Boolean Extension</w:t>
            </w:r>
            <w:r w:rsidR="00765B58">
              <w:rPr>
                <w:sz w:val="18"/>
                <w:szCs w:val="18"/>
              </w:rPr>
              <w:t>.</w:t>
            </w:r>
          </w:p>
        </w:tc>
        <w:tc>
          <w:tcPr>
            <w:tcW w:w="1978" w:type="dxa"/>
          </w:tcPr>
          <w:p w14:paraId="72054251" w14:textId="5A168D32" w:rsidR="00646ADA" w:rsidRDefault="00C31ACB" w:rsidP="00A86AAB">
            <w:pPr>
              <w:rPr>
                <w:sz w:val="18"/>
                <w:szCs w:val="18"/>
              </w:rPr>
            </w:pPr>
            <w:r>
              <w:rPr>
                <w:sz w:val="18"/>
                <w:szCs w:val="18"/>
              </w:rPr>
              <w:t>CZ – 10/25/2</w:t>
            </w:r>
            <w:r w:rsidR="00A86115">
              <w:rPr>
                <w:sz w:val="18"/>
                <w:szCs w:val="18"/>
              </w:rPr>
              <w:t>3</w:t>
            </w:r>
          </w:p>
        </w:tc>
      </w:tr>
      <w:tr w:rsidR="00A86115" w:rsidRPr="00007691" w14:paraId="07C18045" w14:textId="77777777" w:rsidTr="00A57263">
        <w:tc>
          <w:tcPr>
            <w:tcW w:w="1231" w:type="dxa"/>
          </w:tcPr>
          <w:p w14:paraId="6AB4107E" w14:textId="3721C9D6" w:rsidR="00A86115" w:rsidRDefault="00A86115" w:rsidP="00A86AAB">
            <w:pPr>
              <w:jc w:val="center"/>
              <w:rPr>
                <w:sz w:val="18"/>
                <w:szCs w:val="18"/>
              </w:rPr>
            </w:pPr>
            <w:r>
              <w:rPr>
                <w:sz w:val="18"/>
                <w:szCs w:val="18"/>
              </w:rPr>
              <w:t>2.4.0</w:t>
            </w:r>
          </w:p>
        </w:tc>
        <w:tc>
          <w:tcPr>
            <w:tcW w:w="6141" w:type="dxa"/>
          </w:tcPr>
          <w:p w14:paraId="18E9A850" w14:textId="69F704F3" w:rsidR="00A86115" w:rsidRDefault="00A86115" w:rsidP="00A86AAB">
            <w:pPr>
              <w:rPr>
                <w:sz w:val="18"/>
                <w:szCs w:val="18"/>
              </w:rPr>
            </w:pPr>
            <w:r>
              <w:rPr>
                <w:sz w:val="18"/>
                <w:szCs w:val="18"/>
              </w:rPr>
              <w:t>Added test cases for Displacement Extension</w:t>
            </w:r>
          </w:p>
        </w:tc>
        <w:tc>
          <w:tcPr>
            <w:tcW w:w="1978" w:type="dxa"/>
          </w:tcPr>
          <w:p w14:paraId="56EAC62D" w14:textId="61B433A5" w:rsidR="00A86115" w:rsidRDefault="00A86115" w:rsidP="00A86AAB">
            <w:pPr>
              <w:rPr>
                <w:sz w:val="18"/>
                <w:szCs w:val="18"/>
              </w:rPr>
            </w:pPr>
            <w:r>
              <w:rPr>
                <w:sz w:val="18"/>
                <w:szCs w:val="18"/>
              </w:rPr>
              <w:t>JZ – 3/24/24</w:t>
            </w:r>
          </w:p>
        </w:tc>
      </w:tr>
      <w:tr w:rsidR="0010286D" w:rsidRPr="00007691" w14:paraId="6B024B91" w14:textId="77777777" w:rsidTr="00A57263">
        <w:tc>
          <w:tcPr>
            <w:tcW w:w="1231" w:type="dxa"/>
          </w:tcPr>
          <w:p w14:paraId="4711BFFE" w14:textId="5796BAEF" w:rsidR="0010286D" w:rsidRDefault="0010286D" w:rsidP="00A86AAB">
            <w:pPr>
              <w:jc w:val="center"/>
              <w:rPr>
                <w:sz w:val="18"/>
                <w:szCs w:val="18"/>
              </w:rPr>
            </w:pPr>
            <w:r>
              <w:rPr>
                <w:sz w:val="18"/>
                <w:szCs w:val="18"/>
              </w:rPr>
              <w:t>2.4.1</w:t>
            </w:r>
          </w:p>
        </w:tc>
        <w:tc>
          <w:tcPr>
            <w:tcW w:w="6141" w:type="dxa"/>
          </w:tcPr>
          <w:p w14:paraId="0EFF40FB" w14:textId="2834D5A0" w:rsidR="0010286D" w:rsidRDefault="0010286D" w:rsidP="00A86AAB">
            <w:pPr>
              <w:rPr>
                <w:sz w:val="18"/>
                <w:szCs w:val="18"/>
              </w:rPr>
            </w:pPr>
            <w:r>
              <w:rPr>
                <w:sz w:val="18"/>
                <w:szCs w:val="18"/>
              </w:rPr>
              <w:t>Minor changes to Boolean and Displacement test cases</w:t>
            </w:r>
          </w:p>
        </w:tc>
        <w:tc>
          <w:tcPr>
            <w:tcW w:w="1978" w:type="dxa"/>
          </w:tcPr>
          <w:p w14:paraId="689086A2" w14:textId="77777777" w:rsidR="0010286D" w:rsidRDefault="0010286D" w:rsidP="00A86AAB">
            <w:pPr>
              <w:rPr>
                <w:sz w:val="18"/>
                <w:szCs w:val="18"/>
              </w:rPr>
            </w:pPr>
            <w:r>
              <w:rPr>
                <w:sz w:val="18"/>
                <w:szCs w:val="18"/>
              </w:rPr>
              <w:t>JZ – 2/22/25</w:t>
            </w:r>
          </w:p>
          <w:p w14:paraId="716C839E" w14:textId="16227CE7" w:rsidR="0010286D" w:rsidRDefault="0010286D" w:rsidP="00A86AAB">
            <w:pPr>
              <w:rPr>
                <w:sz w:val="18"/>
                <w:szCs w:val="18"/>
              </w:rPr>
            </w:pPr>
          </w:p>
        </w:tc>
      </w:tr>
    </w:tbl>
    <w:p w14:paraId="785F07CF" w14:textId="0719C7DE" w:rsidR="002038C9" w:rsidRDefault="002038C9">
      <w:r>
        <w:br w:type="page"/>
      </w:r>
    </w:p>
    <w:sdt>
      <w:sdtPr>
        <w:rPr>
          <w:rFonts w:eastAsiaTheme="minorHAnsi" w:cstheme="minorBidi"/>
          <w:b w:val="0"/>
          <w:bCs w:val="0"/>
          <w:color w:val="auto"/>
          <w:sz w:val="18"/>
          <w:szCs w:val="18"/>
        </w:rPr>
        <w:id w:val="1357287"/>
        <w:docPartObj>
          <w:docPartGallery w:val="Table of Contents"/>
          <w:docPartUnique/>
        </w:docPartObj>
      </w:sdtPr>
      <w:sdtContent>
        <w:p w14:paraId="290F136D" w14:textId="77777777" w:rsidR="003C5296" w:rsidRPr="0061524D" w:rsidRDefault="4FA9AB4E" w:rsidP="00B029B5">
          <w:pPr>
            <w:pStyle w:val="TOCHeading"/>
            <w:jc w:val="center"/>
            <w:rPr>
              <w:sz w:val="18"/>
              <w:szCs w:val="18"/>
            </w:rPr>
          </w:pPr>
          <w:r w:rsidRPr="0061524D">
            <w:rPr>
              <w:sz w:val="18"/>
              <w:szCs w:val="18"/>
            </w:rPr>
            <w:t>Contents</w:t>
          </w:r>
        </w:p>
        <w:p w14:paraId="74A74168" w14:textId="7F87F7E1" w:rsidR="00FA69CE" w:rsidRPr="0061524D" w:rsidRDefault="00664E70">
          <w:pPr>
            <w:pStyle w:val="TOC1"/>
            <w:tabs>
              <w:tab w:val="left" w:pos="440"/>
              <w:tab w:val="right" w:leader="dot" w:pos="9350"/>
            </w:tabs>
            <w:rPr>
              <w:rFonts w:asciiTheme="minorHAnsi" w:eastAsiaTheme="minorEastAsia" w:hAnsiTheme="minorHAnsi"/>
              <w:noProof/>
              <w:kern w:val="2"/>
              <w:sz w:val="18"/>
              <w:szCs w:val="18"/>
              <w14:ligatures w14:val="standardContextual"/>
            </w:rPr>
          </w:pPr>
          <w:r w:rsidRPr="0061524D">
            <w:rPr>
              <w:sz w:val="18"/>
              <w:szCs w:val="18"/>
            </w:rPr>
            <w:fldChar w:fldCharType="begin"/>
          </w:r>
          <w:r w:rsidRPr="0061524D">
            <w:rPr>
              <w:sz w:val="18"/>
              <w:szCs w:val="18"/>
            </w:rPr>
            <w:instrText xml:space="preserve"> TOC \o "1-2" \h \z \u </w:instrText>
          </w:r>
          <w:r w:rsidRPr="0061524D">
            <w:rPr>
              <w:sz w:val="18"/>
              <w:szCs w:val="18"/>
            </w:rPr>
            <w:fldChar w:fldCharType="separate"/>
          </w:r>
          <w:hyperlink w:anchor="_Toc162180979" w:history="1">
            <w:r w:rsidR="00FA69CE" w:rsidRPr="0061524D">
              <w:rPr>
                <w:rStyle w:val="Hyperlink"/>
                <w:rFonts w:cs="Arial"/>
                <w:noProof/>
                <w:sz w:val="18"/>
                <w:szCs w:val="18"/>
              </w:rPr>
              <w:t>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Introduction</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_Toc162180979 \h </w:instrText>
            </w:r>
            <w:r w:rsidR="00FA69CE" w:rsidRPr="0061524D">
              <w:rPr>
                <w:noProof/>
                <w:webHidden/>
                <w:sz w:val="18"/>
                <w:szCs w:val="18"/>
              </w:rPr>
            </w:r>
            <w:r w:rsidR="00FA69CE" w:rsidRPr="0061524D">
              <w:rPr>
                <w:noProof/>
                <w:webHidden/>
                <w:sz w:val="18"/>
                <w:szCs w:val="18"/>
              </w:rPr>
              <w:fldChar w:fldCharType="separate"/>
            </w:r>
            <w:r w:rsidR="005A641A">
              <w:rPr>
                <w:noProof/>
                <w:webHidden/>
                <w:sz w:val="18"/>
                <w:szCs w:val="18"/>
              </w:rPr>
              <w:t>4</w:t>
            </w:r>
            <w:r w:rsidR="00FA69CE" w:rsidRPr="0061524D">
              <w:rPr>
                <w:noProof/>
                <w:webHidden/>
                <w:sz w:val="18"/>
                <w:szCs w:val="18"/>
              </w:rPr>
              <w:fldChar w:fldCharType="end"/>
            </w:r>
          </w:hyperlink>
        </w:p>
        <w:p w14:paraId="4F851EE7" w14:textId="351668D1" w:rsidR="00FA69CE" w:rsidRPr="0061524D" w:rsidRDefault="00FA69CE">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0" w:history="1">
            <w:r w:rsidRPr="0061524D">
              <w:rPr>
                <w:rStyle w:val="Hyperlink"/>
                <w:noProof/>
                <w:sz w:val="18"/>
                <w:szCs w:val="18"/>
              </w:rPr>
              <w:t>3</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Terms and Acronyms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_Toc162180980 \h </w:instrText>
            </w:r>
            <w:r w:rsidRPr="0061524D">
              <w:rPr>
                <w:noProof/>
                <w:webHidden/>
                <w:sz w:val="18"/>
                <w:szCs w:val="18"/>
              </w:rPr>
            </w:r>
            <w:r w:rsidRPr="0061524D">
              <w:rPr>
                <w:noProof/>
                <w:webHidden/>
                <w:sz w:val="18"/>
                <w:szCs w:val="18"/>
              </w:rPr>
              <w:fldChar w:fldCharType="separate"/>
            </w:r>
            <w:r w:rsidR="005A641A">
              <w:rPr>
                <w:noProof/>
                <w:webHidden/>
                <w:sz w:val="18"/>
                <w:szCs w:val="18"/>
              </w:rPr>
              <w:t>4</w:t>
            </w:r>
            <w:r w:rsidRPr="0061524D">
              <w:rPr>
                <w:noProof/>
                <w:webHidden/>
                <w:sz w:val="18"/>
                <w:szCs w:val="18"/>
              </w:rPr>
              <w:fldChar w:fldCharType="end"/>
            </w:r>
          </w:hyperlink>
        </w:p>
        <w:p w14:paraId="40FF61F4" w14:textId="5A5093DD" w:rsidR="00FA69CE" w:rsidRPr="0061524D" w:rsidRDefault="00FA69CE">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1" w:history="1">
            <w:r w:rsidRPr="0061524D">
              <w:rPr>
                <w:rStyle w:val="Hyperlink"/>
                <w:noProof/>
                <w:sz w:val="18"/>
                <w:szCs w:val="18"/>
              </w:rPr>
              <w:t>4</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Scope</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_Toc162180981 \h </w:instrText>
            </w:r>
            <w:r w:rsidRPr="0061524D">
              <w:rPr>
                <w:noProof/>
                <w:webHidden/>
                <w:sz w:val="18"/>
                <w:szCs w:val="18"/>
              </w:rPr>
            </w:r>
            <w:r w:rsidRPr="0061524D">
              <w:rPr>
                <w:noProof/>
                <w:webHidden/>
                <w:sz w:val="18"/>
                <w:szCs w:val="18"/>
              </w:rPr>
              <w:fldChar w:fldCharType="separate"/>
            </w:r>
            <w:r w:rsidR="005A641A">
              <w:rPr>
                <w:noProof/>
                <w:webHidden/>
                <w:sz w:val="18"/>
                <w:szCs w:val="18"/>
              </w:rPr>
              <w:t>4</w:t>
            </w:r>
            <w:r w:rsidRPr="0061524D">
              <w:rPr>
                <w:noProof/>
                <w:webHidden/>
                <w:sz w:val="18"/>
                <w:szCs w:val="18"/>
              </w:rPr>
              <w:fldChar w:fldCharType="end"/>
            </w:r>
          </w:hyperlink>
        </w:p>
        <w:p w14:paraId="205DA5E9" w14:textId="6427D4B6" w:rsidR="00FA69CE" w:rsidRPr="0061524D" w:rsidRDefault="00FA69CE">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2" w:history="1">
            <w:r w:rsidRPr="0061524D">
              <w:rPr>
                <w:rStyle w:val="Hyperlink"/>
                <w:noProof/>
                <w:sz w:val="18"/>
                <w:szCs w:val="18"/>
              </w:rPr>
              <w:t>5</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Test Suite Organization</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_Toc162180982 \h </w:instrText>
            </w:r>
            <w:r w:rsidRPr="0061524D">
              <w:rPr>
                <w:noProof/>
                <w:webHidden/>
                <w:sz w:val="18"/>
                <w:szCs w:val="18"/>
              </w:rPr>
            </w:r>
            <w:r w:rsidRPr="0061524D">
              <w:rPr>
                <w:noProof/>
                <w:webHidden/>
                <w:sz w:val="18"/>
                <w:szCs w:val="18"/>
              </w:rPr>
              <w:fldChar w:fldCharType="separate"/>
            </w:r>
            <w:r w:rsidR="005A641A">
              <w:rPr>
                <w:noProof/>
                <w:webHidden/>
                <w:sz w:val="18"/>
                <w:szCs w:val="18"/>
              </w:rPr>
              <w:t>5</w:t>
            </w:r>
            <w:r w:rsidRPr="0061524D">
              <w:rPr>
                <w:noProof/>
                <w:webHidden/>
                <w:sz w:val="18"/>
                <w:szCs w:val="18"/>
              </w:rPr>
              <w:fldChar w:fldCharType="end"/>
            </w:r>
          </w:hyperlink>
        </w:p>
        <w:p w14:paraId="43B28E12" w14:textId="28AEAB8F"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3" w:history="1">
            <w:r w:rsidRPr="0061524D">
              <w:rPr>
                <w:rStyle w:val="Hyperlink"/>
                <w:rFonts w:eastAsia="Verdana" w:cs="Verdana"/>
                <w:noProof/>
                <w:sz w:val="18"/>
                <w:szCs w:val="18"/>
              </w:rPr>
              <w:t>5.1</w:t>
            </w:r>
            <w:r w:rsidRPr="0061524D">
              <w:rPr>
                <w:rFonts w:asciiTheme="minorHAnsi" w:eastAsiaTheme="minorEastAsia" w:hAnsiTheme="minorHAnsi"/>
                <w:noProof/>
                <w:kern w:val="2"/>
                <w:sz w:val="18"/>
                <w:szCs w:val="18"/>
                <w14:ligatures w14:val="standardContextual"/>
              </w:rPr>
              <w:tab/>
            </w:r>
            <w:r w:rsidRPr="0061524D">
              <w:rPr>
                <w:rStyle w:val="Hyperlink"/>
                <w:rFonts w:eastAsia="Verdana" w:cs="Verdana"/>
                <w:noProof/>
                <w:sz w:val="18"/>
                <w:szCs w:val="18"/>
              </w:rPr>
              <w:t>Test Case Numbering</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_Toc162180983 \h </w:instrText>
            </w:r>
            <w:r w:rsidRPr="0061524D">
              <w:rPr>
                <w:noProof/>
                <w:webHidden/>
                <w:sz w:val="18"/>
                <w:szCs w:val="18"/>
              </w:rPr>
            </w:r>
            <w:r w:rsidRPr="0061524D">
              <w:rPr>
                <w:noProof/>
                <w:webHidden/>
                <w:sz w:val="18"/>
                <w:szCs w:val="18"/>
              </w:rPr>
              <w:fldChar w:fldCharType="separate"/>
            </w:r>
            <w:r w:rsidR="005A641A">
              <w:rPr>
                <w:noProof/>
                <w:webHidden/>
                <w:sz w:val="18"/>
                <w:szCs w:val="18"/>
              </w:rPr>
              <w:t>6</w:t>
            </w:r>
            <w:r w:rsidRPr="0061524D">
              <w:rPr>
                <w:noProof/>
                <w:webHidden/>
                <w:sz w:val="18"/>
                <w:szCs w:val="18"/>
              </w:rPr>
              <w:fldChar w:fldCharType="end"/>
            </w:r>
          </w:hyperlink>
        </w:p>
        <w:p w14:paraId="34012BBF" w14:textId="05CE991B"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4" w:history="1">
            <w:r w:rsidRPr="0061524D">
              <w:rPr>
                <w:rStyle w:val="Hyperlink"/>
                <w:rFonts w:eastAsia="Verdana" w:cs="Verdana"/>
                <w:noProof/>
                <w:sz w:val="18"/>
                <w:szCs w:val="18"/>
              </w:rPr>
              <w:t>5.2</w:t>
            </w:r>
            <w:r w:rsidRPr="0061524D">
              <w:rPr>
                <w:rFonts w:asciiTheme="minorHAnsi" w:eastAsiaTheme="minorEastAsia" w:hAnsiTheme="minorHAnsi"/>
                <w:noProof/>
                <w:kern w:val="2"/>
                <w:sz w:val="18"/>
                <w:szCs w:val="18"/>
                <w14:ligatures w14:val="standardContextual"/>
              </w:rPr>
              <w:tab/>
            </w:r>
            <w:r w:rsidRPr="0061524D">
              <w:rPr>
                <w:rStyle w:val="Hyperlink"/>
                <w:rFonts w:eastAsia="Verdana" w:cs="Verdana"/>
                <w:noProof/>
                <w:sz w:val="18"/>
                <w:szCs w:val="18"/>
              </w:rPr>
              <w:t>Test Case Size</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_Toc162180984 \h </w:instrText>
            </w:r>
            <w:r w:rsidRPr="0061524D">
              <w:rPr>
                <w:noProof/>
                <w:webHidden/>
                <w:sz w:val="18"/>
                <w:szCs w:val="18"/>
              </w:rPr>
            </w:r>
            <w:r w:rsidRPr="0061524D">
              <w:rPr>
                <w:noProof/>
                <w:webHidden/>
                <w:sz w:val="18"/>
                <w:szCs w:val="18"/>
              </w:rPr>
              <w:fldChar w:fldCharType="separate"/>
            </w:r>
            <w:r w:rsidR="005A641A">
              <w:rPr>
                <w:noProof/>
                <w:webHidden/>
                <w:sz w:val="18"/>
                <w:szCs w:val="18"/>
              </w:rPr>
              <w:t>6</w:t>
            </w:r>
            <w:r w:rsidRPr="0061524D">
              <w:rPr>
                <w:noProof/>
                <w:webHidden/>
                <w:sz w:val="18"/>
                <w:szCs w:val="18"/>
              </w:rPr>
              <w:fldChar w:fldCharType="end"/>
            </w:r>
          </w:hyperlink>
        </w:p>
        <w:p w14:paraId="2BF804BF" w14:textId="279E7E1E"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5" w:history="1">
            <w:r w:rsidRPr="0061524D">
              <w:rPr>
                <w:rStyle w:val="Hyperlink"/>
                <w:rFonts w:eastAsia="Verdana" w:cs="Verdana"/>
                <w:noProof/>
                <w:sz w:val="18"/>
                <w:szCs w:val="18"/>
              </w:rPr>
              <w:t>5.3</w:t>
            </w:r>
            <w:r w:rsidRPr="0061524D">
              <w:rPr>
                <w:rFonts w:asciiTheme="minorHAnsi" w:eastAsiaTheme="minorEastAsia" w:hAnsiTheme="minorHAnsi"/>
                <w:noProof/>
                <w:kern w:val="2"/>
                <w:sz w:val="18"/>
                <w:szCs w:val="18"/>
                <w14:ligatures w14:val="standardContextual"/>
              </w:rPr>
              <w:tab/>
            </w:r>
            <w:r w:rsidRPr="0061524D">
              <w:rPr>
                <w:rStyle w:val="Hyperlink"/>
                <w:rFonts w:eastAsia="Verdana" w:cs="Verdana"/>
                <w:noProof/>
                <w:sz w:val="18"/>
                <w:szCs w:val="18"/>
              </w:rPr>
              <w:t>Test Case Template</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_Toc162180985 \h </w:instrText>
            </w:r>
            <w:r w:rsidRPr="0061524D">
              <w:rPr>
                <w:noProof/>
                <w:webHidden/>
                <w:sz w:val="18"/>
                <w:szCs w:val="18"/>
              </w:rPr>
            </w:r>
            <w:r w:rsidRPr="0061524D">
              <w:rPr>
                <w:noProof/>
                <w:webHidden/>
                <w:sz w:val="18"/>
                <w:szCs w:val="18"/>
              </w:rPr>
              <w:fldChar w:fldCharType="separate"/>
            </w:r>
            <w:r w:rsidR="005A641A">
              <w:rPr>
                <w:noProof/>
                <w:webHidden/>
                <w:sz w:val="18"/>
                <w:szCs w:val="18"/>
              </w:rPr>
              <w:t>7</w:t>
            </w:r>
            <w:r w:rsidRPr="0061524D">
              <w:rPr>
                <w:noProof/>
                <w:webHidden/>
                <w:sz w:val="18"/>
                <w:szCs w:val="18"/>
              </w:rPr>
              <w:fldChar w:fldCharType="end"/>
            </w:r>
          </w:hyperlink>
        </w:p>
        <w:p w14:paraId="64DADC5D" w14:textId="2330F384"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6" w:history="1">
            <w:r w:rsidRPr="0061524D">
              <w:rPr>
                <w:rStyle w:val="Hyperlink"/>
                <w:rFonts w:eastAsia="Verdana" w:cs="Verdana"/>
                <w:noProof/>
                <w:sz w:val="18"/>
                <w:szCs w:val="18"/>
              </w:rPr>
              <w:t>5.4</w:t>
            </w:r>
            <w:r w:rsidRPr="0061524D">
              <w:rPr>
                <w:rFonts w:asciiTheme="minorHAnsi" w:eastAsiaTheme="minorEastAsia" w:hAnsiTheme="minorHAnsi"/>
                <w:noProof/>
                <w:kern w:val="2"/>
                <w:sz w:val="18"/>
                <w:szCs w:val="18"/>
                <w14:ligatures w14:val="standardContextual"/>
              </w:rPr>
              <w:tab/>
            </w:r>
            <w:r w:rsidRPr="0061524D">
              <w:rPr>
                <w:rStyle w:val="Hyperlink"/>
                <w:rFonts w:eastAsia="Verdana" w:cs="Verdana"/>
                <w:noProof/>
                <w:sz w:val="18"/>
                <w:szCs w:val="18"/>
              </w:rPr>
              <w:t>basematerials name Attribute Mapping</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_Toc162180986 \h </w:instrText>
            </w:r>
            <w:r w:rsidRPr="0061524D">
              <w:rPr>
                <w:noProof/>
                <w:webHidden/>
                <w:sz w:val="18"/>
                <w:szCs w:val="18"/>
              </w:rPr>
            </w:r>
            <w:r w:rsidRPr="0061524D">
              <w:rPr>
                <w:noProof/>
                <w:webHidden/>
                <w:sz w:val="18"/>
                <w:szCs w:val="18"/>
              </w:rPr>
              <w:fldChar w:fldCharType="separate"/>
            </w:r>
            <w:r w:rsidR="005A641A">
              <w:rPr>
                <w:noProof/>
                <w:webHidden/>
                <w:sz w:val="18"/>
                <w:szCs w:val="18"/>
              </w:rPr>
              <w:t>8</w:t>
            </w:r>
            <w:r w:rsidRPr="0061524D">
              <w:rPr>
                <w:noProof/>
                <w:webHidden/>
                <w:sz w:val="18"/>
                <w:szCs w:val="18"/>
              </w:rPr>
              <w:fldChar w:fldCharType="end"/>
            </w:r>
          </w:hyperlink>
        </w:p>
        <w:p w14:paraId="3B44D8D7" w14:textId="5D8B3EE5" w:rsidR="00FA69CE" w:rsidRPr="0061524D" w:rsidRDefault="00FA69CE">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7" w:history="1">
            <w:r w:rsidRPr="0061524D">
              <w:rPr>
                <w:rStyle w:val="Hyperlink"/>
                <w:noProof/>
                <w:sz w:val="18"/>
                <w:szCs w:val="18"/>
              </w:rPr>
              <w:t>6</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Test Case Definitions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_Toc162180987 \h </w:instrText>
            </w:r>
            <w:r w:rsidRPr="0061524D">
              <w:rPr>
                <w:noProof/>
                <w:webHidden/>
                <w:sz w:val="18"/>
                <w:szCs w:val="18"/>
              </w:rPr>
            </w:r>
            <w:r w:rsidRPr="0061524D">
              <w:rPr>
                <w:noProof/>
                <w:webHidden/>
                <w:sz w:val="18"/>
                <w:szCs w:val="18"/>
              </w:rPr>
              <w:fldChar w:fldCharType="separate"/>
            </w:r>
            <w:r w:rsidR="005A641A">
              <w:rPr>
                <w:noProof/>
                <w:webHidden/>
                <w:sz w:val="18"/>
                <w:szCs w:val="18"/>
              </w:rPr>
              <w:t>9</w:t>
            </w:r>
            <w:r w:rsidRPr="0061524D">
              <w:rPr>
                <w:noProof/>
                <w:webHidden/>
                <w:sz w:val="18"/>
                <w:szCs w:val="18"/>
              </w:rPr>
              <w:fldChar w:fldCharType="end"/>
            </w:r>
          </w:hyperlink>
        </w:p>
        <w:p w14:paraId="5B3F9003" w14:textId="7D89A79E"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8" w:history="1">
            <w:r w:rsidRPr="0061524D">
              <w:rPr>
                <w:rStyle w:val="Hyperlink"/>
                <w:noProof/>
                <w:sz w:val="18"/>
                <w:szCs w:val="18"/>
              </w:rPr>
              <w:t>6.1</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OPC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_Toc162180988 \h </w:instrText>
            </w:r>
            <w:r w:rsidRPr="0061524D">
              <w:rPr>
                <w:noProof/>
                <w:webHidden/>
                <w:sz w:val="18"/>
                <w:szCs w:val="18"/>
              </w:rPr>
            </w:r>
            <w:r w:rsidRPr="0061524D">
              <w:rPr>
                <w:noProof/>
                <w:webHidden/>
                <w:sz w:val="18"/>
                <w:szCs w:val="18"/>
              </w:rPr>
              <w:fldChar w:fldCharType="separate"/>
            </w:r>
            <w:r w:rsidR="005A641A">
              <w:rPr>
                <w:noProof/>
                <w:webHidden/>
                <w:sz w:val="18"/>
                <w:szCs w:val="18"/>
              </w:rPr>
              <w:t>9</w:t>
            </w:r>
            <w:r w:rsidRPr="0061524D">
              <w:rPr>
                <w:noProof/>
                <w:webHidden/>
                <w:sz w:val="18"/>
                <w:szCs w:val="18"/>
              </w:rPr>
              <w:fldChar w:fldCharType="end"/>
            </w:r>
          </w:hyperlink>
        </w:p>
        <w:p w14:paraId="3084B01D" w14:textId="31E31085"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9" w:history="1">
            <w:r w:rsidRPr="0061524D">
              <w:rPr>
                <w:rStyle w:val="Hyperlink"/>
                <w:iCs/>
                <w:noProof/>
                <w:sz w:val="18"/>
                <w:szCs w:val="18"/>
              </w:rPr>
              <w:t>6.2</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OPC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_Toc162180989 \h </w:instrText>
            </w:r>
            <w:r w:rsidRPr="0061524D">
              <w:rPr>
                <w:noProof/>
                <w:webHidden/>
                <w:sz w:val="18"/>
                <w:szCs w:val="18"/>
              </w:rPr>
            </w:r>
            <w:r w:rsidRPr="0061524D">
              <w:rPr>
                <w:noProof/>
                <w:webHidden/>
                <w:sz w:val="18"/>
                <w:szCs w:val="18"/>
              </w:rPr>
              <w:fldChar w:fldCharType="separate"/>
            </w:r>
            <w:r w:rsidR="005A641A">
              <w:rPr>
                <w:noProof/>
                <w:webHidden/>
                <w:sz w:val="18"/>
                <w:szCs w:val="18"/>
              </w:rPr>
              <w:t>11</w:t>
            </w:r>
            <w:r w:rsidRPr="0061524D">
              <w:rPr>
                <w:noProof/>
                <w:webHidden/>
                <w:sz w:val="18"/>
                <w:szCs w:val="18"/>
              </w:rPr>
              <w:fldChar w:fldCharType="end"/>
            </w:r>
          </w:hyperlink>
        </w:p>
        <w:p w14:paraId="6D650706" w14:textId="1158ACFE"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0" w:history="1">
            <w:r w:rsidRPr="0061524D">
              <w:rPr>
                <w:rStyle w:val="Hyperlink"/>
                <w:iCs/>
                <w:noProof/>
                <w:sz w:val="18"/>
                <w:szCs w:val="18"/>
              </w:rPr>
              <w:t>6.3</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3MF Core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_Toc162180990 \h </w:instrText>
            </w:r>
            <w:r w:rsidRPr="0061524D">
              <w:rPr>
                <w:noProof/>
                <w:webHidden/>
                <w:sz w:val="18"/>
                <w:szCs w:val="18"/>
              </w:rPr>
            </w:r>
            <w:r w:rsidRPr="0061524D">
              <w:rPr>
                <w:noProof/>
                <w:webHidden/>
                <w:sz w:val="18"/>
                <w:szCs w:val="18"/>
              </w:rPr>
              <w:fldChar w:fldCharType="separate"/>
            </w:r>
            <w:r w:rsidR="005A641A">
              <w:rPr>
                <w:noProof/>
                <w:webHidden/>
                <w:sz w:val="18"/>
                <w:szCs w:val="18"/>
              </w:rPr>
              <w:t>13</w:t>
            </w:r>
            <w:r w:rsidRPr="0061524D">
              <w:rPr>
                <w:noProof/>
                <w:webHidden/>
                <w:sz w:val="18"/>
                <w:szCs w:val="18"/>
              </w:rPr>
              <w:fldChar w:fldCharType="end"/>
            </w:r>
          </w:hyperlink>
        </w:p>
        <w:p w14:paraId="57CB5DC0" w14:textId="6EF3BCBF"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1" w:history="1">
            <w:r w:rsidRPr="0061524D">
              <w:rPr>
                <w:rStyle w:val="Hyperlink"/>
                <w:i/>
                <w:iCs/>
                <w:noProof/>
                <w:sz w:val="18"/>
                <w:szCs w:val="18"/>
              </w:rPr>
              <w:t>6.4</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3MF Core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_Toc162180991 \h </w:instrText>
            </w:r>
            <w:r w:rsidRPr="0061524D">
              <w:rPr>
                <w:noProof/>
                <w:webHidden/>
                <w:sz w:val="18"/>
                <w:szCs w:val="18"/>
              </w:rPr>
            </w:r>
            <w:r w:rsidRPr="0061524D">
              <w:rPr>
                <w:noProof/>
                <w:webHidden/>
                <w:sz w:val="18"/>
                <w:szCs w:val="18"/>
              </w:rPr>
              <w:fldChar w:fldCharType="separate"/>
            </w:r>
            <w:r w:rsidR="005A641A">
              <w:rPr>
                <w:noProof/>
                <w:webHidden/>
                <w:sz w:val="18"/>
                <w:szCs w:val="18"/>
              </w:rPr>
              <w:t>25</w:t>
            </w:r>
            <w:r w:rsidRPr="0061524D">
              <w:rPr>
                <w:noProof/>
                <w:webHidden/>
                <w:sz w:val="18"/>
                <w:szCs w:val="18"/>
              </w:rPr>
              <w:fldChar w:fldCharType="end"/>
            </w:r>
          </w:hyperlink>
        </w:p>
        <w:p w14:paraId="2FD8703C" w14:textId="7993D6C6"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2" w:history="1">
            <w:r w:rsidRPr="0061524D">
              <w:rPr>
                <w:rStyle w:val="Hyperlink"/>
                <w:noProof/>
                <w:sz w:val="18"/>
                <w:szCs w:val="18"/>
              </w:rPr>
              <w:t>6.5</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3MF Material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_Toc162180992 \h </w:instrText>
            </w:r>
            <w:r w:rsidRPr="0061524D">
              <w:rPr>
                <w:noProof/>
                <w:webHidden/>
                <w:sz w:val="18"/>
                <w:szCs w:val="18"/>
              </w:rPr>
            </w:r>
            <w:r w:rsidRPr="0061524D">
              <w:rPr>
                <w:noProof/>
                <w:webHidden/>
                <w:sz w:val="18"/>
                <w:szCs w:val="18"/>
              </w:rPr>
              <w:fldChar w:fldCharType="separate"/>
            </w:r>
            <w:r w:rsidR="005A641A">
              <w:rPr>
                <w:noProof/>
                <w:webHidden/>
                <w:sz w:val="18"/>
                <w:szCs w:val="18"/>
              </w:rPr>
              <w:t>33</w:t>
            </w:r>
            <w:r w:rsidRPr="0061524D">
              <w:rPr>
                <w:noProof/>
                <w:webHidden/>
                <w:sz w:val="18"/>
                <w:szCs w:val="18"/>
              </w:rPr>
              <w:fldChar w:fldCharType="end"/>
            </w:r>
          </w:hyperlink>
        </w:p>
        <w:p w14:paraId="1D566D57" w14:textId="101AAF7C"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3" w:history="1">
            <w:r w:rsidRPr="0061524D">
              <w:rPr>
                <w:rStyle w:val="Hyperlink"/>
                <w:noProof/>
                <w:sz w:val="18"/>
                <w:szCs w:val="18"/>
              </w:rPr>
              <w:t>6.6</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Material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_Toc162180993 \h </w:instrText>
            </w:r>
            <w:r w:rsidRPr="0061524D">
              <w:rPr>
                <w:noProof/>
                <w:webHidden/>
                <w:sz w:val="18"/>
                <w:szCs w:val="18"/>
              </w:rPr>
            </w:r>
            <w:r w:rsidRPr="0061524D">
              <w:rPr>
                <w:noProof/>
                <w:webHidden/>
                <w:sz w:val="18"/>
                <w:szCs w:val="18"/>
              </w:rPr>
              <w:fldChar w:fldCharType="separate"/>
            </w:r>
            <w:r w:rsidR="005A641A">
              <w:rPr>
                <w:noProof/>
                <w:webHidden/>
                <w:sz w:val="18"/>
                <w:szCs w:val="18"/>
              </w:rPr>
              <w:t>52</w:t>
            </w:r>
            <w:r w:rsidRPr="0061524D">
              <w:rPr>
                <w:noProof/>
                <w:webHidden/>
                <w:sz w:val="18"/>
                <w:szCs w:val="18"/>
              </w:rPr>
              <w:fldChar w:fldCharType="end"/>
            </w:r>
          </w:hyperlink>
        </w:p>
        <w:p w14:paraId="17AD5748" w14:textId="017A2AB2"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4" w:history="1">
            <w:r w:rsidRPr="0061524D">
              <w:rPr>
                <w:rStyle w:val="Hyperlink"/>
                <w:i/>
                <w:iCs/>
                <w:noProof/>
                <w:sz w:val="18"/>
                <w:szCs w:val="18"/>
              </w:rPr>
              <w:t>6.7</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Production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_Toc162180994 \h </w:instrText>
            </w:r>
            <w:r w:rsidRPr="0061524D">
              <w:rPr>
                <w:noProof/>
                <w:webHidden/>
                <w:sz w:val="18"/>
                <w:szCs w:val="18"/>
              </w:rPr>
            </w:r>
            <w:r w:rsidRPr="0061524D">
              <w:rPr>
                <w:noProof/>
                <w:webHidden/>
                <w:sz w:val="18"/>
                <w:szCs w:val="18"/>
              </w:rPr>
              <w:fldChar w:fldCharType="separate"/>
            </w:r>
            <w:r w:rsidR="005A641A">
              <w:rPr>
                <w:noProof/>
                <w:webHidden/>
                <w:sz w:val="18"/>
                <w:szCs w:val="18"/>
              </w:rPr>
              <w:t>55</w:t>
            </w:r>
            <w:r w:rsidRPr="0061524D">
              <w:rPr>
                <w:noProof/>
                <w:webHidden/>
                <w:sz w:val="18"/>
                <w:szCs w:val="18"/>
              </w:rPr>
              <w:fldChar w:fldCharType="end"/>
            </w:r>
          </w:hyperlink>
        </w:p>
        <w:p w14:paraId="6FFA333B" w14:textId="7EE963A1"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5" w:history="1">
            <w:r w:rsidRPr="0061524D">
              <w:rPr>
                <w:rStyle w:val="Hyperlink"/>
                <w:noProof/>
                <w:sz w:val="18"/>
                <w:szCs w:val="18"/>
              </w:rPr>
              <w:t>6.8</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Production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_Toc162180995 \h </w:instrText>
            </w:r>
            <w:r w:rsidRPr="0061524D">
              <w:rPr>
                <w:noProof/>
                <w:webHidden/>
                <w:sz w:val="18"/>
                <w:szCs w:val="18"/>
              </w:rPr>
            </w:r>
            <w:r w:rsidRPr="0061524D">
              <w:rPr>
                <w:noProof/>
                <w:webHidden/>
                <w:sz w:val="18"/>
                <w:szCs w:val="18"/>
              </w:rPr>
              <w:fldChar w:fldCharType="separate"/>
            </w:r>
            <w:r w:rsidR="005A641A">
              <w:rPr>
                <w:noProof/>
                <w:webHidden/>
                <w:sz w:val="18"/>
                <w:szCs w:val="18"/>
              </w:rPr>
              <w:t>66</w:t>
            </w:r>
            <w:r w:rsidRPr="0061524D">
              <w:rPr>
                <w:noProof/>
                <w:webHidden/>
                <w:sz w:val="18"/>
                <w:szCs w:val="18"/>
              </w:rPr>
              <w:fldChar w:fldCharType="end"/>
            </w:r>
          </w:hyperlink>
        </w:p>
        <w:p w14:paraId="6C8C429C" w14:textId="4A8E94EA"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6" w:history="1">
            <w:r w:rsidRPr="0061524D">
              <w:rPr>
                <w:rStyle w:val="Hyperlink"/>
                <w:noProof/>
                <w:sz w:val="18"/>
                <w:szCs w:val="18"/>
              </w:rPr>
              <w:t>6.9</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Miscellaneous 3MF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_Toc162180996 \h </w:instrText>
            </w:r>
            <w:r w:rsidRPr="0061524D">
              <w:rPr>
                <w:noProof/>
                <w:webHidden/>
                <w:sz w:val="18"/>
                <w:szCs w:val="18"/>
              </w:rPr>
            </w:r>
            <w:r w:rsidRPr="0061524D">
              <w:rPr>
                <w:noProof/>
                <w:webHidden/>
                <w:sz w:val="18"/>
                <w:szCs w:val="18"/>
              </w:rPr>
              <w:fldChar w:fldCharType="separate"/>
            </w:r>
            <w:r w:rsidR="005A641A">
              <w:rPr>
                <w:noProof/>
                <w:webHidden/>
                <w:sz w:val="18"/>
                <w:szCs w:val="18"/>
              </w:rPr>
              <w:t>69</w:t>
            </w:r>
            <w:r w:rsidRPr="0061524D">
              <w:rPr>
                <w:noProof/>
                <w:webHidden/>
                <w:sz w:val="18"/>
                <w:szCs w:val="18"/>
              </w:rPr>
              <w:fldChar w:fldCharType="end"/>
            </w:r>
          </w:hyperlink>
        </w:p>
        <w:p w14:paraId="5BE45554" w14:textId="4F3A4704"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7" w:history="1">
            <w:r w:rsidRPr="0061524D">
              <w:rPr>
                <w:rStyle w:val="Hyperlink"/>
                <w:noProof/>
                <w:sz w:val="18"/>
                <w:szCs w:val="18"/>
              </w:rPr>
              <w:t>6.10</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3MF Slice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_Toc162180997 \h </w:instrText>
            </w:r>
            <w:r w:rsidRPr="0061524D">
              <w:rPr>
                <w:noProof/>
                <w:webHidden/>
                <w:sz w:val="18"/>
                <w:szCs w:val="18"/>
              </w:rPr>
            </w:r>
            <w:r w:rsidRPr="0061524D">
              <w:rPr>
                <w:noProof/>
                <w:webHidden/>
                <w:sz w:val="18"/>
                <w:szCs w:val="18"/>
              </w:rPr>
              <w:fldChar w:fldCharType="separate"/>
            </w:r>
            <w:r w:rsidR="005A641A">
              <w:rPr>
                <w:noProof/>
                <w:webHidden/>
                <w:sz w:val="18"/>
                <w:szCs w:val="18"/>
              </w:rPr>
              <w:t>75</w:t>
            </w:r>
            <w:r w:rsidRPr="0061524D">
              <w:rPr>
                <w:noProof/>
                <w:webHidden/>
                <w:sz w:val="18"/>
                <w:szCs w:val="18"/>
              </w:rPr>
              <w:fldChar w:fldCharType="end"/>
            </w:r>
          </w:hyperlink>
        </w:p>
        <w:p w14:paraId="61AA5EB1" w14:textId="2247F446"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8" w:history="1">
            <w:r w:rsidRPr="0061524D">
              <w:rPr>
                <w:rStyle w:val="Hyperlink"/>
                <w:i/>
                <w:iCs/>
                <w:noProof/>
                <w:sz w:val="18"/>
                <w:szCs w:val="18"/>
              </w:rPr>
              <w:t>6.11</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Slice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_Toc162180998 \h </w:instrText>
            </w:r>
            <w:r w:rsidRPr="0061524D">
              <w:rPr>
                <w:noProof/>
                <w:webHidden/>
                <w:sz w:val="18"/>
                <w:szCs w:val="18"/>
              </w:rPr>
            </w:r>
            <w:r w:rsidRPr="0061524D">
              <w:rPr>
                <w:noProof/>
                <w:webHidden/>
                <w:sz w:val="18"/>
                <w:szCs w:val="18"/>
              </w:rPr>
              <w:fldChar w:fldCharType="separate"/>
            </w:r>
            <w:r w:rsidR="005A641A">
              <w:rPr>
                <w:noProof/>
                <w:webHidden/>
                <w:sz w:val="18"/>
                <w:szCs w:val="18"/>
              </w:rPr>
              <w:t>81</w:t>
            </w:r>
            <w:r w:rsidRPr="0061524D">
              <w:rPr>
                <w:noProof/>
                <w:webHidden/>
                <w:sz w:val="18"/>
                <w:szCs w:val="18"/>
              </w:rPr>
              <w:fldChar w:fldCharType="end"/>
            </w:r>
          </w:hyperlink>
        </w:p>
        <w:p w14:paraId="5FFF8AB5" w14:textId="7BF69C13"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9" w:history="1">
            <w:r w:rsidRPr="0061524D">
              <w:rPr>
                <w:rStyle w:val="Hyperlink"/>
                <w:i/>
                <w:iCs/>
                <w:noProof/>
                <w:sz w:val="18"/>
                <w:szCs w:val="18"/>
              </w:rPr>
              <w:t>6.12</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Beam Lattice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_Toc162180999 \h </w:instrText>
            </w:r>
            <w:r w:rsidRPr="0061524D">
              <w:rPr>
                <w:noProof/>
                <w:webHidden/>
                <w:sz w:val="18"/>
                <w:szCs w:val="18"/>
              </w:rPr>
            </w:r>
            <w:r w:rsidRPr="0061524D">
              <w:rPr>
                <w:noProof/>
                <w:webHidden/>
                <w:sz w:val="18"/>
                <w:szCs w:val="18"/>
              </w:rPr>
              <w:fldChar w:fldCharType="separate"/>
            </w:r>
            <w:r w:rsidR="005A641A">
              <w:rPr>
                <w:noProof/>
                <w:webHidden/>
                <w:sz w:val="18"/>
                <w:szCs w:val="18"/>
              </w:rPr>
              <w:t>83</w:t>
            </w:r>
            <w:r w:rsidRPr="0061524D">
              <w:rPr>
                <w:noProof/>
                <w:webHidden/>
                <w:sz w:val="18"/>
                <w:szCs w:val="18"/>
              </w:rPr>
              <w:fldChar w:fldCharType="end"/>
            </w:r>
          </w:hyperlink>
        </w:p>
        <w:p w14:paraId="69793CDC" w14:textId="14D502F9"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0" w:history="1">
            <w:r w:rsidRPr="0061524D">
              <w:rPr>
                <w:rStyle w:val="Hyperlink"/>
                <w:i/>
                <w:iCs/>
                <w:noProof/>
                <w:sz w:val="18"/>
                <w:szCs w:val="18"/>
              </w:rPr>
              <w:t>6.13</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Beam Lattice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_Toc162181000 \h </w:instrText>
            </w:r>
            <w:r w:rsidRPr="0061524D">
              <w:rPr>
                <w:noProof/>
                <w:webHidden/>
                <w:sz w:val="18"/>
                <w:szCs w:val="18"/>
              </w:rPr>
            </w:r>
            <w:r w:rsidRPr="0061524D">
              <w:rPr>
                <w:noProof/>
                <w:webHidden/>
                <w:sz w:val="18"/>
                <w:szCs w:val="18"/>
              </w:rPr>
              <w:fldChar w:fldCharType="separate"/>
            </w:r>
            <w:r w:rsidR="005A641A">
              <w:rPr>
                <w:noProof/>
                <w:webHidden/>
                <w:sz w:val="18"/>
                <w:szCs w:val="18"/>
              </w:rPr>
              <w:t>93</w:t>
            </w:r>
            <w:r w:rsidRPr="0061524D">
              <w:rPr>
                <w:noProof/>
                <w:webHidden/>
                <w:sz w:val="18"/>
                <w:szCs w:val="18"/>
              </w:rPr>
              <w:fldChar w:fldCharType="end"/>
            </w:r>
          </w:hyperlink>
        </w:p>
        <w:p w14:paraId="6B20AE78" w14:textId="06FBCF2D"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1" w:history="1">
            <w:r w:rsidRPr="0061524D">
              <w:rPr>
                <w:rStyle w:val="Hyperlink"/>
                <w:i/>
                <w:iCs/>
                <w:noProof/>
                <w:sz w:val="18"/>
                <w:szCs w:val="18"/>
              </w:rPr>
              <w:t>6.14</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Secure Content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_Toc162181001 \h </w:instrText>
            </w:r>
            <w:r w:rsidRPr="0061524D">
              <w:rPr>
                <w:noProof/>
                <w:webHidden/>
                <w:sz w:val="18"/>
                <w:szCs w:val="18"/>
              </w:rPr>
            </w:r>
            <w:r w:rsidRPr="0061524D">
              <w:rPr>
                <w:noProof/>
                <w:webHidden/>
                <w:sz w:val="18"/>
                <w:szCs w:val="18"/>
              </w:rPr>
              <w:fldChar w:fldCharType="separate"/>
            </w:r>
            <w:r w:rsidR="005A641A">
              <w:rPr>
                <w:noProof/>
                <w:webHidden/>
                <w:sz w:val="18"/>
                <w:szCs w:val="18"/>
              </w:rPr>
              <w:t>96</w:t>
            </w:r>
            <w:r w:rsidRPr="0061524D">
              <w:rPr>
                <w:noProof/>
                <w:webHidden/>
                <w:sz w:val="18"/>
                <w:szCs w:val="18"/>
              </w:rPr>
              <w:fldChar w:fldCharType="end"/>
            </w:r>
          </w:hyperlink>
        </w:p>
        <w:p w14:paraId="5FD216AC" w14:textId="2B3445AD"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2" w:history="1">
            <w:r w:rsidRPr="0061524D">
              <w:rPr>
                <w:rStyle w:val="Hyperlink"/>
                <w:i/>
                <w:iCs/>
                <w:noProof/>
                <w:sz w:val="18"/>
                <w:szCs w:val="18"/>
              </w:rPr>
              <w:t>6.15</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Secure Content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_Toc162181002 \h </w:instrText>
            </w:r>
            <w:r w:rsidRPr="0061524D">
              <w:rPr>
                <w:noProof/>
                <w:webHidden/>
                <w:sz w:val="18"/>
                <w:szCs w:val="18"/>
              </w:rPr>
            </w:r>
            <w:r w:rsidRPr="0061524D">
              <w:rPr>
                <w:noProof/>
                <w:webHidden/>
                <w:sz w:val="18"/>
                <w:szCs w:val="18"/>
              </w:rPr>
              <w:fldChar w:fldCharType="separate"/>
            </w:r>
            <w:r w:rsidR="005A641A">
              <w:rPr>
                <w:noProof/>
                <w:webHidden/>
                <w:sz w:val="18"/>
                <w:szCs w:val="18"/>
              </w:rPr>
              <w:t>103</w:t>
            </w:r>
            <w:r w:rsidRPr="0061524D">
              <w:rPr>
                <w:noProof/>
                <w:webHidden/>
                <w:sz w:val="18"/>
                <w:szCs w:val="18"/>
              </w:rPr>
              <w:fldChar w:fldCharType="end"/>
            </w:r>
          </w:hyperlink>
        </w:p>
        <w:p w14:paraId="19BC9FAD" w14:textId="34E78BC7"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3" w:history="1">
            <w:r w:rsidRPr="0061524D">
              <w:rPr>
                <w:rStyle w:val="Hyperlink"/>
                <w:i/>
                <w:iCs/>
                <w:noProof/>
                <w:sz w:val="18"/>
                <w:szCs w:val="18"/>
              </w:rPr>
              <w:t>6.16</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v1.3.0 Core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_Toc162181003 \h </w:instrText>
            </w:r>
            <w:r w:rsidRPr="0061524D">
              <w:rPr>
                <w:noProof/>
                <w:webHidden/>
                <w:sz w:val="18"/>
                <w:szCs w:val="18"/>
              </w:rPr>
            </w:r>
            <w:r w:rsidRPr="0061524D">
              <w:rPr>
                <w:noProof/>
                <w:webHidden/>
                <w:sz w:val="18"/>
                <w:szCs w:val="18"/>
              </w:rPr>
              <w:fldChar w:fldCharType="separate"/>
            </w:r>
            <w:r w:rsidR="005A641A">
              <w:rPr>
                <w:noProof/>
                <w:webHidden/>
                <w:sz w:val="18"/>
                <w:szCs w:val="18"/>
              </w:rPr>
              <w:t>108</w:t>
            </w:r>
            <w:r w:rsidRPr="0061524D">
              <w:rPr>
                <w:noProof/>
                <w:webHidden/>
                <w:sz w:val="18"/>
                <w:szCs w:val="18"/>
              </w:rPr>
              <w:fldChar w:fldCharType="end"/>
            </w:r>
          </w:hyperlink>
        </w:p>
        <w:p w14:paraId="7446657E" w14:textId="7ED0712B"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4" w:history="1">
            <w:r w:rsidRPr="0061524D">
              <w:rPr>
                <w:rStyle w:val="Hyperlink"/>
                <w:i/>
                <w:iCs/>
                <w:noProof/>
                <w:sz w:val="18"/>
                <w:szCs w:val="18"/>
              </w:rPr>
              <w:t>6.17</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v1.3.0 Core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_Toc162181004 \h </w:instrText>
            </w:r>
            <w:r w:rsidRPr="0061524D">
              <w:rPr>
                <w:noProof/>
                <w:webHidden/>
                <w:sz w:val="18"/>
                <w:szCs w:val="18"/>
              </w:rPr>
            </w:r>
            <w:r w:rsidRPr="0061524D">
              <w:rPr>
                <w:noProof/>
                <w:webHidden/>
                <w:sz w:val="18"/>
                <w:szCs w:val="18"/>
              </w:rPr>
              <w:fldChar w:fldCharType="separate"/>
            </w:r>
            <w:r w:rsidR="005A641A">
              <w:rPr>
                <w:noProof/>
                <w:webHidden/>
                <w:sz w:val="18"/>
                <w:szCs w:val="18"/>
              </w:rPr>
              <w:t>111</w:t>
            </w:r>
            <w:r w:rsidRPr="0061524D">
              <w:rPr>
                <w:noProof/>
                <w:webHidden/>
                <w:sz w:val="18"/>
                <w:szCs w:val="18"/>
              </w:rPr>
              <w:fldChar w:fldCharType="end"/>
            </w:r>
          </w:hyperlink>
        </w:p>
        <w:p w14:paraId="4BB09513" w14:textId="16B0E6A5"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5" w:history="1">
            <w:r w:rsidRPr="0061524D">
              <w:rPr>
                <w:rStyle w:val="Hyperlink"/>
                <w:noProof/>
                <w:sz w:val="18"/>
                <w:szCs w:val="18"/>
              </w:rPr>
              <w:t>6.19</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Boolean Extension Test Case Guidelines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_Toc162181005 \h </w:instrText>
            </w:r>
            <w:r w:rsidRPr="0061524D">
              <w:rPr>
                <w:noProof/>
                <w:webHidden/>
                <w:sz w:val="18"/>
                <w:szCs w:val="18"/>
              </w:rPr>
            </w:r>
            <w:r w:rsidRPr="0061524D">
              <w:rPr>
                <w:noProof/>
                <w:webHidden/>
                <w:sz w:val="18"/>
                <w:szCs w:val="18"/>
              </w:rPr>
              <w:fldChar w:fldCharType="separate"/>
            </w:r>
            <w:r w:rsidR="005A641A">
              <w:rPr>
                <w:noProof/>
                <w:webHidden/>
                <w:sz w:val="18"/>
                <w:szCs w:val="18"/>
              </w:rPr>
              <w:t>112</w:t>
            </w:r>
            <w:r w:rsidRPr="0061524D">
              <w:rPr>
                <w:noProof/>
                <w:webHidden/>
                <w:sz w:val="18"/>
                <w:szCs w:val="18"/>
              </w:rPr>
              <w:fldChar w:fldCharType="end"/>
            </w:r>
          </w:hyperlink>
        </w:p>
        <w:p w14:paraId="5053CEF2" w14:textId="09513829"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6" w:history="1">
            <w:r w:rsidRPr="0061524D">
              <w:rPr>
                <w:rStyle w:val="Hyperlink"/>
                <w:i/>
                <w:iCs/>
                <w:noProof/>
                <w:sz w:val="18"/>
                <w:szCs w:val="18"/>
              </w:rPr>
              <w:t>6.20</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Boolean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_Toc162181006 \h </w:instrText>
            </w:r>
            <w:r w:rsidRPr="0061524D">
              <w:rPr>
                <w:noProof/>
                <w:webHidden/>
                <w:sz w:val="18"/>
                <w:szCs w:val="18"/>
              </w:rPr>
            </w:r>
            <w:r w:rsidRPr="0061524D">
              <w:rPr>
                <w:noProof/>
                <w:webHidden/>
                <w:sz w:val="18"/>
                <w:szCs w:val="18"/>
              </w:rPr>
              <w:fldChar w:fldCharType="separate"/>
            </w:r>
            <w:r w:rsidR="005A641A">
              <w:rPr>
                <w:noProof/>
                <w:webHidden/>
                <w:sz w:val="18"/>
                <w:szCs w:val="18"/>
              </w:rPr>
              <w:t>113</w:t>
            </w:r>
            <w:r w:rsidRPr="0061524D">
              <w:rPr>
                <w:noProof/>
                <w:webHidden/>
                <w:sz w:val="18"/>
                <w:szCs w:val="18"/>
              </w:rPr>
              <w:fldChar w:fldCharType="end"/>
            </w:r>
          </w:hyperlink>
        </w:p>
        <w:p w14:paraId="3A36F9F9" w14:textId="4CDB55C7"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7" w:history="1">
            <w:r w:rsidRPr="0061524D">
              <w:rPr>
                <w:rStyle w:val="Hyperlink"/>
                <w:i/>
                <w:iCs/>
                <w:noProof/>
                <w:sz w:val="18"/>
                <w:szCs w:val="18"/>
              </w:rPr>
              <w:t>6.21</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Boolean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_Toc162181007 \h </w:instrText>
            </w:r>
            <w:r w:rsidRPr="0061524D">
              <w:rPr>
                <w:noProof/>
                <w:webHidden/>
                <w:sz w:val="18"/>
                <w:szCs w:val="18"/>
              </w:rPr>
            </w:r>
            <w:r w:rsidRPr="0061524D">
              <w:rPr>
                <w:noProof/>
                <w:webHidden/>
                <w:sz w:val="18"/>
                <w:szCs w:val="18"/>
              </w:rPr>
              <w:fldChar w:fldCharType="separate"/>
            </w:r>
            <w:r w:rsidR="005A641A">
              <w:rPr>
                <w:noProof/>
                <w:webHidden/>
                <w:sz w:val="18"/>
                <w:szCs w:val="18"/>
              </w:rPr>
              <w:t>116</w:t>
            </w:r>
            <w:r w:rsidRPr="0061524D">
              <w:rPr>
                <w:noProof/>
                <w:webHidden/>
                <w:sz w:val="18"/>
                <w:szCs w:val="18"/>
              </w:rPr>
              <w:fldChar w:fldCharType="end"/>
            </w:r>
          </w:hyperlink>
        </w:p>
        <w:p w14:paraId="6A209A0C" w14:textId="0019C2A4"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8" w:history="1">
            <w:r w:rsidRPr="0061524D">
              <w:rPr>
                <w:rStyle w:val="Hyperlink"/>
                <w:i/>
                <w:iCs/>
                <w:noProof/>
                <w:sz w:val="18"/>
                <w:szCs w:val="18"/>
              </w:rPr>
              <w:t>6.22</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Displacement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_Toc162181008 \h </w:instrText>
            </w:r>
            <w:r w:rsidRPr="0061524D">
              <w:rPr>
                <w:noProof/>
                <w:webHidden/>
                <w:sz w:val="18"/>
                <w:szCs w:val="18"/>
              </w:rPr>
            </w:r>
            <w:r w:rsidRPr="0061524D">
              <w:rPr>
                <w:noProof/>
                <w:webHidden/>
                <w:sz w:val="18"/>
                <w:szCs w:val="18"/>
              </w:rPr>
              <w:fldChar w:fldCharType="separate"/>
            </w:r>
            <w:r w:rsidR="005A641A">
              <w:rPr>
                <w:noProof/>
                <w:webHidden/>
                <w:sz w:val="18"/>
                <w:szCs w:val="18"/>
              </w:rPr>
              <w:t>118</w:t>
            </w:r>
            <w:r w:rsidRPr="0061524D">
              <w:rPr>
                <w:noProof/>
                <w:webHidden/>
                <w:sz w:val="18"/>
                <w:szCs w:val="18"/>
              </w:rPr>
              <w:fldChar w:fldCharType="end"/>
            </w:r>
          </w:hyperlink>
        </w:p>
        <w:p w14:paraId="7FC2C155" w14:textId="54AB7DDF"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9" w:history="1">
            <w:r w:rsidRPr="0061524D">
              <w:rPr>
                <w:rStyle w:val="Hyperlink"/>
                <w:i/>
                <w:iCs/>
                <w:noProof/>
                <w:sz w:val="18"/>
                <w:szCs w:val="18"/>
              </w:rPr>
              <w:t>6.23</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Displacement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_Toc162181009 \h </w:instrText>
            </w:r>
            <w:r w:rsidRPr="0061524D">
              <w:rPr>
                <w:noProof/>
                <w:webHidden/>
                <w:sz w:val="18"/>
                <w:szCs w:val="18"/>
              </w:rPr>
            </w:r>
            <w:r w:rsidRPr="0061524D">
              <w:rPr>
                <w:noProof/>
                <w:webHidden/>
                <w:sz w:val="18"/>
                <w:szCs w:val="18"/>
              </w:rPr>
              <w:fldChar w:fldCharType="separate"/>
            </w:r>
            <w:r w:rsidR="005A641A">
              <w:rPr>
                <w:noProof/>
                <w:webHidden/>
                <w:sz w:val="18"/>
                <w:szCs w:val="18"/>
              </w:rPr>
              <w:t>129</w:t>
            </w:r>
            <w:r w:rsidRPr="0061524D">
              <w:rPr>
                <w:noProof/>
                <w:webHidden/>
                <w:sz w:val="18"/>
                <w:szCs w:val="18"/>
              </w:rPr>
              <w:fldChar w:fldCharType="end"/>
            </w:r>
          </w:hyperlink>
        </w:p>
        <w:p w14:paraId="6D7FC732" w14:textId="361E6689" w:rsidR="00FA69CE" w:rsidRPr="0061524D" w:rsidRDefault="00FA69CE">
          <w:pPr>
            <w:pStyle w:val="TOC1"/>
            <w:tabs>
              <w:tab w:val="right" w:leader="dot" w:pos="9350"/>
            </w:tabs>
            <w:rPr>
              <w:rFonts w:asciiTheme="minorHAnsi" w:eastAsiaTheme="minorEastAsia" w:hAnsiTheme="minorHAnsi"/>
              <w:noProof/>
              <w:kern w:val="2"/>
              <w:sz w:val="18"/>
              <w:szCs w:val="18"/>
              <w14:ligatures w14:val="standardContextual"/>
            </w:rPr>
          </w:pPr>
          <w:hyperlink w:anchor="_Toc162181010" w:history="1">
            <w:r w:rsidRPr="0061524D">
              <w:rPr>
                <w:rStyle w:val="Hyperlink"/>
                <w:noProof/>
                <w:sz w:val="18"/>
                <w:szCs w:val="18"/>
              </w:rPr>
              <w:t>Appendix A - Test Object Library</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_Toc162181010 \h </w:instrText>
            </w:r>
            <w:r w:rsidRPr="0061524D">
              <w:rPr>
                <w:noProof/>
                <w:webHidden/>
                <w:sz w:val="18"/>
                <w:szCs w:val="18"/>
              </w:rPr>
            </w:r>
            <w:r w:rsidRPr="0061524D">
              <w:rPr>
                <w:noProof/>
                <w:webHidden/>
                <w:sz w:val="18"/>
                <w:szCs w:val="18"/>
              </w:rPr>
              <w:fldChar w:fldCharType="separate"/>
            </w:r>
            <w:r w:rsidR="005A641A">
              <w:rPr>
                <w:noProof/>
                <w:webHidden/>
                <w:sz w:val="18"/>
                <w:szCs w:val="18"/>
              </w:rPr>
              <w:t>133</w:t>
            </w:r>
            <w:r w:rsidRPr="0061524D">
              <w:rPr>
                <w:noProof/>
                <w:webHidden/>
                <w:sz w:val="18"/>
                <w:szCs w:val="18"/>
              </w:rPr>
              <w:fldChar w:fldCharType="end"/>
            </w:r>
          </w:hyperlink>
        </w:p>
        <w:p w14:paraId="5A09C9F7" w14:textId="71F39B11" w:rsidR="00FA69CE" w:rsidRPr="0061524D" w:rsidRDefault="00FA69CE">
          <w:pPr>
            <w:pStyle w:val="TOC1"/>
            <w:tabs>
              <w:tab w:val="right" w:leader="dot" w:pos="9350"/>
            </w:tabs>
            <w:rPr>
              <w:rFonts w:asciiTheme="minorHAnsi" w:eastAsiaTheme="minorEastAsia" w:hAnsiTheme="minorHAnsi"/>
              <w:noProof/>
              <w:kern w:val="2"/>
              <w:sz w:val="18"/>
              <w:szCs w:val="18"/>
              <w14:ligatures w14:val="standardContextual"/>
            </w:rPr>
          </w:pPr>
          <w:hyperlink w:anchor="_Toc162181011" w:history="1">
            <w:r w:rsidRPr="0061524D">
              <w:rPr>
                <w:rStyle w:val="Hyperlink"/>
                <w:noProof/>
                <w:sz w:val="18"/>
                <w:szCs w:val="18"/>
              </w:rPr>
              <w:t>Appendix B – Color, Texture, Lattice Tables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_Toc162181011 \h </w:instrText>
            </w:r>
            <w:r w:rsidRPr="0061524D">
              <w:rPr>
                <w:noProof/>
                <w:webHidden/>
                <w:sz w:val="18"/>
                <w:szCs w:val="18"/>
              </w:rPr>
            </w:r>
            <w:r w:rsidRPr="0061524D">
              <w:rPr>
                <w:noProof/>
                <w:webHidden/>
                <w:sz w:val="18"/>
                <w:szCs w:val="18"/>
              </w:rPr>
              <w:fldChar w:fldCharType="separate"/>
            </w:r>
            <w:r w:rsidR="005A641A">
              <w:rPr>
                <w:noProof/>
                <w:webHidden/>
                <w:sz w:val="18"/>
                <w:szCs w:val="18"/>
              </w:rPr>
              <w:t>140</w:t>
            </w:r>
            <w:r w:rsidRPr="0061524D">
              <w:rPr>
                <w:noProof/>
                <w:webHidden/>
                <w:sz w:val="18"/>
                <w:szCs w:val="18"/>
              </w:rPr>
              <w:fldChar w:fldCharType="end"/>
            </w:r>
          </w:hyperlink>
        </w:p>
        <w:p w14:paraId="4495EBDC" w14:textId="3570A7A8" w:rsidR="00FA69CE" w:rsidRPr="0061524D" w:rsidRDefault="00FA69CE">
          <w:pPr>
            <w:pStyle w:val="TOC1"/>
            <w:tabs>
              <w:tab w:val="right" w:leader="dot" w:pos="9350"/>
            </w:tabs>
            <w:rPr>
              <w:rFonts w:asciiTheme="minorHAnsi" w:eastAsiaTheme="minorEastAsia" w:hAnsiTheme="minorHAnsi"/>
              <w:noProof/>
              <w:kern w:val="2"/>
              <w:sz w:val="18"/>
              <w:szCs w:val="18"/>
              <w14:ligatures w14:val="standardContextual"/>
            </w:rPr>
          </w:pPr>
          <w:hyperlink w:anchor="_Toc162181012" w:history="1">
            <w:r w:rsidRPr="0061524D">
              <w:rPr>
                <w:rStyle w:val="Hyperlink"/>
                <w:noProof/>
                <w:sz w:val="18"/>
                <w:szCs w:val="18"/>
              </w:rPr>
              <w:t>Appendix C - Test Case to Test Suite Mapping</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_Toc162181012 \h </w:instrText>
            </w:r>
            <w:r w:rsidRPr="0061524D">
              <w:rPr>
                <w:noProof/>
                <w:webHidden/>
                <w:sz w:val="18"/>
                <w:szCs w:val="18"/>
              </w:rPr>
            </w:r>
            <w:r w:rsidRPr="0061524D">
              <w:rPr>
                <w:noProof/>
                <w:webHidden/>
                <w:sz w:val="18"/>
                <w:szCs w:val="18"/>
              </w:rPr>
              <w:fldChar w:fldCharType="separate"/>
            </w:r>
            <w:r w:rsidR="005A641A">
              <w:rPr>
                <w:noProof/>
                <w:webHidden/>
                <w:sz w:val="18"/>
                <w:szCs w:val="18"/>
              </w:rPr>
              <w:t>149</w:t>
            </w:r>
            <w:r w:rsidRPr="0061524D">
              <w:rPr>
                <w:noProof/>
                <w:webHidden/>
                <w:sz w:val="18"/>
                <w:szCs w:val="18"/>
              </w:rPr>
              <w:fldChar w:fldCharType="end"/>
            </w:r>
          </w:hyperlink>
        </w:p>
        <w:p w14:paraId="46863CAD" w14:textId="57FC5A09" w:rsidR="00FA69CE" w:rsidRPr="0061524D" w:rsidRDefault="00FA69CE">
          <w:pPr>
            <w:pStyle w:val="TOC1"/>
            <w:tabs>
              <w:tab w:val="right" w:leader="dot" w:pos="9350"/>
            </w:tabs>
            <w:rPr>
              <w:rFonts w:asciiTheme="minorHAnsi" w:eastAsiaTheme="minorEastAsia" w:hAnsiTheme="minorHAnsi"/>
              <w:noProof/>
              <w:kern w:val="2"/>
              <w:sz w:val="18"/>
              <w:szCs w:val="18"/>
              <w14:ligatures w14:val="standardContextual"/>
            </w:rPr>
          </w:pPr>
          <w:hyperlink w:anchor="_Toc162181013" w:history="1">
            <w:r w:rsidRPr="0061524D">
              <w:rPr>
                <w:rStyle w:val="Hyperlink"/>
                <w:noProof/>
                <w:sz w:val="18"/>
                <w:szCs w:val="18"/>
              </w:rPr>
              <w:t>Appendix D – Secure Content Test Keys and IDs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_Toc162181013 \h </w:instrText>
            </w:r>
            <w:r w:rsidRPr="0061524D">
              <w:rPr>
                <w:noProof/>
                <w:webHidden/>
                <w:sz w:val="18"/>
                <w:szCs w:val="18"/>
              </w:rPr>
            </w:r>
            <w:r w:rsidRPr="0061524D">
              <w:rPr>
                <w:noProof/>
                <w:webHidden/>
                <w:sz w:val="18"/>
                <w:szCs w:val="18"/>
              </w:rPr>
              <w:fldChar w:fldCharType="separate"/>
            </w:r>
            <w:r w:rsidR="005A641A">
              <w:rPr>
                <w:noProof/>
                <w:webHidden/>
                <w:sz w:val="18"/>
                <w:szCs w:val="18"/>
              </w:rPr>
              <w:t>179</w:t>
            </w:r>
            <w:r w:rsidRPr="0061524D">
              <w:rPr>
                <w:noProof/>
                <w:webHidden/>
                <w:sz w:val="18"/>
                <w:szCs w:val="18"/>
              </w:rPr>
              <w:fldChar w:fldCharType="end"/>
            </w:r>
          </w:hyperlink>
        </w:p>
        <w:p w14:paraId="2ECDEA3B" w14:textId="26D285F3" w:rsidR="000D77D9" w:rsidRPr="00895A8F" w:rsidRDefault="00664E70" w:rsidP="00895A8F">
          <w:pPr>
            <w:jc w:val="center"/>
          </w:pPr>
          <w:r w:rsidRPr="0061524D">
            <w:rPr>
              <w:sz w:val="18"/>
              <w:szCs w:val="18"/>
            </w:rPr>
            <w:fldChar w:fldCharType="end"/>
          </w:r>
        </w:p>
      </w:sdtContent>
    </w:sdt>
    <w:bookmarkStart w:id="1" w:name="_Toc38943820" w:displacedByCustomXml="prev"/>
    <w:bookmarkStart w:id="2" w:name="_Toc39378256" w:displacedByCustomXml="prev"/>
    <w:p w14:paraId="4FCB4496" w14:textId="738E227C" w:rsidR="000104C6" w:rsidRPr="000104C6" w:rsidRDefault="000104C6" w:rsidP="00E937B5">
      <w:pPr>
        <w:pStyle w:val="Heading1"/>
        <w:rPr>
          <w:rFonts w:cs="Arial"/>
          <w:color w:val="222222"/>
          <w:szCs w:val="20"/>
          <w:shd w:val="clear" w:color="auto" w:fill="FFFFFF"/>
        </w:rPr>
      </w:pPr>
      <w:bookmarkStart w:id="3" w:name="_Toc162180979"/>
      <w:r>
        <w:lastRenderedPageBreak/>
        <w:t>Introduction</w:t>
      </w:r>
      <w:bookmarkEnd w:id="3"/>
    </w:p>
    <w:p w14:paraId="35C0FA88" w14:textId="3C1AC83F" w:rsidR="002038C9" w:rsidRDefault="002038C9" w:rsidP="00563DEC">
      <w:pPr>
        <w:spacing w:after="0" w:line="240" w:lineRule="auto"/>
        <w:rPr>
          <w:rFonts w:cs="Arial"/>
          <w:color w:val="222222"/>
          <w:szCs w:val="20"/>
          <w:shd w:val="clear" w:color="auto" w:fill="FFFFFF"/>
        </w:rPr>
      </w:pPr>
    </w:p>
    <w:p w14:paraId="1D929D50" w14:textId="53316F67"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The 3D Manufacturing Format, or 3MF, describes the set of conventions for the use of XML and other widely available technologies to describe the content and appearance of one or more 3D models. It is written for developers who are building systems to process 3MF content.</w:t>
      </w:r>
    </w:p>
    <w:p w14:paraId="2A8BAADF" w14:textId="77777777" w:rsidR="002038C9" w:rsidRPr="002038C9" w:rsidRDefault="002038C9" w:rsidP="002038C9">
      <w:pPr>
        <w:spacing w:after="0" w:line="240" w:lineRule="auto"/>
        <w:rPr>
          <w:rFonts w:cs="Arial"/>
          <w:color w:val="222222"/>
          <w:szCs w:val="20"/>
          <w:shd w:val="clear" w:color="auto" w:fill="FFFFFF"/>
        </w:rPr>
      </w:pPr>
    </w:p>
    <w:p w14:paraId="7CDFC57D" w14:textId="5548D902"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 xml:space="preserve">A primary goal of this specification is to ensure the interoperability of independently created software and hardware systems that produce or consume 3MF content. This specification defines </w:t>
      </w:r>
      <w:r>
        <w:rPr>
          <w:rFonts w:cs="Arial"/>
          <w:color w:val="222222"/>
          <w:szCs w:val="20"/>
          <w:shd w:val="clear" w:color="auto" w:fill="FFFFFF"/>
        </w:rPr>
        <w:t>a set of test cases that can be used to validate 3MF consumer and producer implementations.</w:t>
      </w:r>
      <w:r w:rsidR="00853D5C">
        <w:rPr>
          <w:rFonts w:cs="Arial"/>
          <w:color w:val="222222"/>
          <w:szCs w:val="20"/>
          <w:shd w:val="clear" w:color="auto" w:fill="FFFFFF"/>
        </w:rPr>
        <w:t xml:space="preserve"> </w:t>
      </w:r>
    </w:p>
    <w:p w14:paraId="3BAE4FDC" w14:textId="6C587E00" w:rsidR="006C26FB" w:rsidRPr="00144DD4" w:rsidRDefault="006C26FB" w:rsidP="4FA9AB4E">
      <w:pPr>
        <w:pStyle w:val="Heading1"/>
      </w:pPr>
      <w:bookmarkStart w:id="4" w:name="_Toc334854564"/>
      <w:bookmarkStart w:id="5" w:name="_Toc162180980"/>
      <w:bookmarkEnd w:id="2"/>
      <w:bookmarkEnd w:id="1"/>
      <w:r w:rsidRPr="7B2B6F25">
        <w:t>Terms and Acronyms</w:t>
      </w:r>
      <w:bookmarkEnd w:id="4"/>
      <w:bookmarkEnd w:id="5"/>
    </w:p>
    <w:p w14:paraId="293A85F6" w14:textId="77777777" w:rsidR="006C26FB" w:rsidRPr="00144DD4" w:rsidRDefault="4FA9AB4E" w:rsidP="00144DD4">
      <w:r>
        <w:t>The following terms and abbreviations are used in this document:</w:t>
      </w:r>
    </w:p>
    <w:tbl>
      <w:tblPr>
        <w:tblStyle w:val="TableGrid"/>
        <w:tblW w:w="0" w:type="auto"/>
        <w:tblLook w:val="04A0" w:firstRow="1" w:lastRow="0" w:firstColumn="1" w:lastColumn="0" w:noHBand="0" w:noVBand="1"/>
      </w:tblPr>
      <w:tblGrid>
        <w:gridCol w:w="1548"/>
        <w:gridCol w:w="5400"/>
      </w:tblGrid>
      <w:tr w:rsidR="006C26FB" w:rsidRPr="00144DD4" w14:paraId="21882EA8" w14:textId="77777777" w:rsidTr="009807DE">
        <w:tc>
          <w:tcPr>
            <w:tcW w:w="1548" w:type="dxa"/>
          </w:tcPr>
          <w:p w14:paraId="4531FC71" w14:textId="77777777" w:rsidR="006C26FB" w:rsidRPr="00144DD4" w:rsidRDefault="4FA9AB4E" w:rsidP="4FA9AB4E">
            <w:pPr>
              <w:rPr>
                <w:b/>
                <w:bCs/>
              </w:rPr>
            </w:pPr>
            <w:r w:rsidRPr="4FA9AB4E">
              <w:rPr>
                <w:b/>
                <w:bCs/>
              </w:rPr>
              <w:t>Term</w:t>
            </w:r>
          </w:p>
        </w:tc>
        <w:tc>
          <w:tcPr>
            <w:tcW w:w="5400" w:type="dxa"/>
          </w:tcPr>
          <w:p w14:paraId="29AE5F3B" w14:textId="77777777" w:rsidR="006C26FB" w:rsidRPr="00144DD4" w:rsidRDefault="4FA9AB4E" w:rsidP="4FA9AB4E">
            <w:pPr>
              <w:rPr>
                <w:b/>
                <w:bCs/>
              </w:rPr>
            </w:pPr>
            <w:r w:rsidRPr="4FA9AB4E">
              <w:rPr>
                <w:b/>
                <w:bCs/>
              </w:rPr>
              <w:t>Description</w:t>
            </w:r>
          </w:p>
        </w:tc>
      </w:tr>
      <w:tr w:rsidR="006C26FB" w:rsidRPr="00144DD4" w14:paraId="4D0371C3" w14:textId="77777777" w:rsidTr="009807DE">
        <w:tc>
          <w:tcPr>
            <w:tcW w:w="1548" w:type="dxa"/>
          </w:tcPr>
          <w:p w14:paraId="00729CCE" w14:textId="77777777" w:rsidR="006C26FB" w:rsidRPr="00144DD4" w:rsidRDefault="4FA9AB4E" w:rsidP="00386EB8">
            <w:r>
              <w:t>3MF</w:t>
            </w:r>
          </w:p>
        </w:tc>
        <w:tc>
          <w:tcPr>
            <w:tcW w:w="5400" w:type="dxa"/>
          </w:tcPr>
          <w:p w14:paraId="47F64009" w14:textId="77777777" w:rsidR="006C26FB" w:rsidRPr="00144DD4" w:rsidRDefault="4FA9AB4E" w:rsidP="00386EB8">
            <w:r>
              <w:t>3D Manufacturing Format</w:t>
            </w:r>
          </w:p>
        </w:tc>
      </w:tr>
      <w:tr w:rsidR="00364D38" w:rsidRPr="00144DD4" w14:paraId="65F800C4" w14:textId="77777777" w:rsidTr="009807DE">
        <w:tc>
          <w:tcPr>
            <w:tcW w:w="1548" w:type="dxa"/>
          </w:tcPr>
          <w:p w14:paraId="183018A3" w14:textId="77777777" w:rsidR="00364D38" w:rsidRPr="00144DD4" w:rsidRDefault="4FA9AB4E" w:rsidP="00386EB8">
            <w:r>
              <w:t>OPC</w:t>
            </w:r>
          </w:p>
        </w:tc>
        <w:tc>
          <w:tcPr>
            <w:tcW w:w="5400" w:type="dxa"/>
          </w:tcPr>
          <w:p w14:paraId="082DF40B" w14:textId="77777777" w:rsidR="00364D38" w:rsidRPr="00144DD4" w:rsidRDefault="4FA9AB4E" w:rsidP="00364D38">
            <w:r>
              <w:t>Open Packaging Conventions</w:t>
            </w:r>
          </w:p>
        </w:tc>
      </w:tr>
      <w:tr w:rsidR="00364D38" w:rsidRPr="00144DD4" w14:paraId="39E47FF6" w14:textId="77777777" w:rsidTr="009807DE">
        <w:tc>
          <w:tcPr>
            <w:tcW w:w="1548" w:type="dxa"/>
          </w:tcPr>
          <w:p w14:paraId="764256EF" w14:textId="77777777" w:rsidR="00364D38" w:rsidRPr="00144DD4" w:rsidRDefault="4FA9AB4E" w:rsidP="00386EB8">
            <w:r>
              <w:t>DUT</w:t>
            </w:r>
          </w:p>
        </w:tc>
        <w:tc>
          <w:tcPr>
            <w:tcW w:w="5400" w:type="dxa"/>
          </w:tcPr>
          <w:p w14:paraId="6A0E1911" w14:textId="77777777" w:rsidR="00364D38" w:rsidRPr="00144DD4" w:rsidRDefault="4FA9AB4E" w:rsidP="00386EB8">
            <w:r>
              <w:t>Device Under Test</w:t>
            </w:r>
          </w:p>
        </w:tc>
      </w:tr>
    </w:tbl>
    <w:p w14:paraId="0E0DD198" w14:textId="6A973069" w:rsidR="006C26FB" w:rsidRPr="00144DD4" w:rsidRDefault="006C26FB" w:rsidP="00853D5C">
      <w:pPr>
        <w:pStyle w:val="Heading1"/>
      </w:pPr>
      <w:bookmarkStart w:id="6" w:name="_Toc334854565"/>
      <w:bookmarkStart w:id="7" w:name="_Toc162180981"/>
      <w:r w:rsidRPr="7B2B6F25">
        <w:t>Scope</w:t>
      </w:r>
      <w:bookmarkEnd w:id="6"/>
      <w:bookmarkEnd w:id="7"/>
    </w:p>
    <w:p w14:paraId="7F625D08" w14:textId="7AC9D06B" w:rsidR="003D51AA" w:rsidRDefault="00B44BA4" w:rsidP="003D51AA">
      <w:r w:rsidRPr="00E93A93">
        <w:rPr>
          <w:rFonts w:eastAsia="Arial" w:cs="Arial"/>
          <w:color w:val="222222"/>
          <w:shd w:val="clear" w:color="auto" w:fill="FFFFFF"/>
        </w:rPr>
        <w:t xml:space="preserve">Execution of </w:t>
      </w:r>
      <w:r w:rsidR="00853D5C">
        <w:rPr>
          <w:rFonts w:eastAsia="Arial" w:cs="Arial"/>
          <w:color w:val="222222"/>
          <w:shd w:val="clear" w:color="auto" w:fill="FFFFFF"/>
        </w:rPr>
        <w:t xml:space="preserve">a </w:t>
      </w:r>
      <w:r w:rsidRPr="00E93A93">
        <w:rPr>
          <w:rFonts w:eastAsia="Arial" w:cs="Arial"/>
          <w:color w:val="222222"/>
          <w:shd w:val="clear" w:color="auto" w:fill="FFFFFF"/>
        </w:rPr>
        <w:t>3MF test suite will provide a robust characterization of the Device Under Test’s (DUT) behavior by providing a wide var</w:t>
      </w:r>
      <w:r w:rsidR="00A635EE" w:rsidRPr="00E93A93">
        <w:rPr>
          <w:rFonts w:eastAsia="Arial" w:cs="Arial"/>
          <w:color w:val="222222"/>
          <w:shd w:val="clear" w:color="auto" w:fill="FFFFFF"/>
        </w:rPr>
        <w:t>iety of both valid and invalid 3</w:t>
      </w:r>
      <w:r w:rsidRPr="00E93A93">
        <w:rPr>
          <w:rFonts w:eastAsia="Arial" w:cs="Arial"/>
          <w:color w:val="222222"/>
          <w:shd w:val="clear" w:color="auto" w:fill="FFFFFF"/>
        </w:rPr>
        <w:t xml:space="preserve">MF content based upon each of the conformance statements </w:t>
      </w:r>
      <w:r w:rsidR="003D51AA" w:rsidRPr="00E93A93">
        <w:rPr>
          <w:rFonts w:eastAsia="Arial" w:cs="Arial"/>
          <w:color w:val="222222"/>
          <w:shd w:val="clear" w:color="auto" w:fill="FFFFFF"/>
        </w:rPr>
        <w:t xml:space="preserve">and schemas </w:t>
      </w:r>
      <w:r w:rsidRPr="00E93A93">
        <w:rPr>
          <w:rFonts w:eastAsia="Arial" w:cs="Arial"/>
          <w:color w:val="222222"/>
          <w:shd w:val="clear" w:color="auto" w:fill="FFFFFF"/>
        </w:rPr>
        <w:t>in the specifications that define 3MF</w:t>
      </w:r>
      <w:r w:rsidR="003D51AA" w:rsidRPr="00E93A93">
        <w:rPr>
          <w:rFonts w:eastAsia="Arial" w:cs="Arial"/>
          <w:color w:val="222222"/>
          <w:shd w:val="clear" w:color="auto" w:fill="FFFFFF"/>
        </w:rPr>
        <w:t>.</w:t>
      </w:r>
      <w:r w:rsidRPr="00E93A93">
        <w:rPr>
          <w:rFonts w:eastAsia="Arial" w:cs="Arial"/>
          <w:color w:val="222222"/>
          <w:shd w:val="clear" w:color="auto" w:fill="FFFFFF"/>
        </w:rPr>
        <w:t xml:space="preserve"> </w:t>
      </w:r>
      <w:bookmarkStart w:id="8" w:name="_Toc334854566"/>
      <w:r w:rsidR="4FA9AB4E">
        <w:t>Collectively, running all the test cases developed as part of this test suite will provide the following test coverage:</w:t>
      </w:r>
    </w:p>
    <w:p w14:paraId="7B980519" w14:textId="13558572" w:rsidR="00A61C46" w:rsidRDefault="009807DE" w:rsidP="008E4E98">
      <w:pPr>
        <w:pStyle w:val="ListParagraph"/>
        <w:numPr>
          <w:ilvl w:val="0"/>
          <w:numId w:val="10"/>
        </w:numPr>
      </w:pPr>
      <w:r>
        <w:t>The DUT can successfully process</w:t>
      </w:r>
      <w:r w:rsidR="4FA9AB4E">
        <w:t xml:space="preserve"> 3MF files that include valid permutations of mandatory characteristics defined in the supported </w:t>
      </w:r>
      <w:r>
        <w:t xml:space="preserve">3MF </w:t>
      </w:r>
      <w:r w:rsidR="4FA9AB4E">
        <w:t>XML schemas</w:t>
      </w:r>
    </w:p>
    <w:p w14:paraId="12088067" w14:textId="7136E86C" w:rsidR="00B93883" w:rsidRDefault="4FA9AB4E" w:rsidP="008E4E98">
      <w:pPr>
        <w:pStyle w:val="ListParagraph"/>
        <w:numPr>
          <w:ilvl w:val="0"/>
          <w:numId w:val="10"/>
        </w:numPr>
      </w:pPr>
      <w:r>
        <w:t xml:space="preserve">The DUT can successfully </w:t>
      </w:r>
      <w:r w:rsidR="009807DE">
        <w:t>process</w:t>
      </w:r>
      <w:r>
        <w:t xml:space="preserve"> 3MF files that both include and exclude valid permutations of optional characteristics defined in the supported </w:t>
      </w:r>
      <w:r w:rsidR="009807DE">
        <w:t xml:space="preserve">3MF </w:t>
      </w:r>
      <w:r>
        <w:t>XML schemas</w:t>
      </w:r>
    </w:p>
    <w:p w14:paraId="6C501414" w14:textId="4587FF82" w:rsidR="0097273A" w:rsidRDefault="4FA9AB4E" w:rsidP="008E4E98">
      <w:pPr>
        <w:pStyle w:val="ListParagraph"/>
        <w:numPr>
          <w:ilvl w:val="0"/>
          <w:numId w:val="10"/>
        </w:numPr>
      </w:pPr>
      <w:r>
        <w:t xml:space="preserve">The DUT can successfully </w:t>
      </w:r>
      <w:r w:rsidR="009807DE">
        <w:t>process</w:t>
      </w:r>
      <w:r>
        <w:t xml:space="preserve"> 3MF files that conform to valid permutations of the mandatory and optional </w:t>
      </w:r>
      <w:r w:rsidR="00DB71CE">
        <w:t xml:space="preserve">OPC, </w:t>
      </w:r>
      <w:r>
        <w:t xml:space="preserve">Core, </w:t>
      </w:r>
      <w:r w:rsidR="00647324">
        <w:t>Material</w:t>
      </w:r>
      <w:r>
        <w:t xml:space="preserve">, </w:t>
      </w:r>
      <w:r w:rsidR="009807DE">
        <w:t xml:space="preserve">Slice, </w:t>
      </w:r>
      <w:r w:rsidR="00326357">
        <w:t xml:space="preserve">Secure Content, Beam Lattice, </w:t>
      </w:r>
      <w:r>
        <w:t>and Production conformance requirements defined i</w:t>
      </w:r>
      <w:r w:rsidR="005A3C20">
        <w:t xml:space="preserve">n </w:t>
      </w:r>
      <w:r w:rsidR="009807DE">
        <w:t>3MF technical specifications</w:t>
      </w:r>
    </w:p>
    <w:p w14:paraId="67CEDC7B" w14:textId="059C78E2" w:rsidR="009807DE" w:rsidRDefault="009807DE" w:rsidP="008E4E98">
      <w:pPr>
        <w:pStyle w:val="ListParagraph"/>
        <w:numPr>
          <w:ilvl w:val="0"/>
          <w:numId w:val="10"/>
        </w:numPr>
      </w:pPr>
      <w:r>
        <w:t>The DUT can gracefully handle invalid 3MF file content</w:t>
      </w:r>
    </w:p>
    <w:p w14:paraId="5ED62993" w14:textId="61F9597B" w:rsidR="009807DE" w:rsidRDefault="009807DE" w:rsidP="009807DE">
      <w:r>
        <w:t>Test cases are based on the following versions of the 3MF Specifications:</w:t>
      </w:r>
    </w:p>
    <w:p w14:paraId="6C90EC0E" w14:textId="2132C753" w:rsidR="009807DE" w:rsidRPr="006127CA" w:rsidRDefault="009807DE" w:rsidP="008E4E98">
      <w:pPr>
        <w:pStyle w:val="ListParagraph"/>
        <w:numPr>
          <w:ilvl w:val="0"/>
          <w:numId w:val="11"/>
        </w:numPr>
        <w:rPr>
          <w:i/>
        </w:rPr>
      </w:pPr>
      <w:r w:rsidRPr="006127CA">
        <w:rPr>
          <w:i/>
        </w:rPr>
        <w:t>Office Open XML File Formats – Open Packaging Conventions – December 2012</w:t>
      </w:r>
    </w:p>
    <w:p w14:paraId="270E8B5E" w14:textId="52F0BC69" w:rsidR="009807DE" w:rsidRPr="006127CA" w:rsidRDefault="006127CA" w:rsidP="008E4E98">
      <w:pPr>
        <w:pStyle w:val="ListParagraph"/>
        <w:numPr>
          <w:ilvl w:val="0"/>
          <w:numId w:val="11"/>
        </w:numPr>
        <w:rPr>
          <w:i/>
        </w:rPr>
      </w:pPr>
      <w:r w:rsidRPr="006127CA">
        <w:rPr>
          <w:i/>
        </w:rPr>
        <w:t>3MF Core Specification – Version 1.</w:t>
      </w:r>
      <w:r w:rsidR="00326357">
        <w:rPr>
          <w:i/>
        </w:rPr>
        <w:t>3.0</w:t>
      </w:r>
    </w:p>
    <w:p w14:paraId="18DA169F" w14:textId="3600284C" w:rsidR="006127CA" w:rsidRPr="006127CA" w:rsidRDefault="006127CA" w:rsidP="008E4E98">
      <w:pPr>
        <w:pStyle w:val="ListParagraph"/>
        <w:numPr>
          <w:ilvl w:val="0"/>
          <w:numId w:val="11"/>
        </w:numPr>
        <w:rPr>
          <w:i/>
        </w:rPr>
      </w:pPr>
      <w:r w:rsidRPr="006127CA">
        <w:rPr>
          <w:i/>
        </w:rPr>
        <w:t>3MF Materials and Properties Extension – Version 1.2</w:t>
      </w:r>
      <w:r w:rsidR="00196C13">
        <w:rPr>
          <w:i/>
        </w:rPr>
        <w:t>.1</w:t>
      </w:r>
    </w:p>
    <w:p w14:paraId="32768A5A" w14:textId="2F20976C" w:rsidR="006127CA" w:rsidRPr="006127CA" w:rsidRDefault="006127CA" w:rsidP="008E4E98">
      <w:pPr>
        <w:pStyle w:val="ListParagraph"/>
        <w:numPr>
          <w:ilvl w:val="0"/>
          <w:numId w:val="11"/>
        </w:numPr>
        <w:rPr>
          <w:i/>
        </w:rPr>
      </w:pPr>
      <w:r w:rsidRPr="006127CA">
        <w:rPr>
          <w:i/>
        </w:rPr>
        <w:t>3MF Production Specification – Version 1.</w:t>
      </w:r>
      <w:r w:rsidR="00763DFE">
        <w:rPr>
          <w:i/>
        </w:rPr>
        <w:t>2</w:t>
      </w:r>
    </w:p>
    <w:p w14:paraId="183FA4FF" w14:textId="2C4C96D3" w:rsidR="006127CA" w:rsidRDefault="006127CA" w:rsidP="008E4E98">
      <w:pPr>
        <w:pStyle w:val="ListParagraph"/>
        <w:numPr>
          <w:ilvl w:val="0"/>
          <w:numId w:val="11"/>
        </w:numPr>
        <w:rPr>
          <w:i/>
        </w:rPr>
      </w:pPr>
      <w:r w:rsidRPr="006127CA">
        <w:rPr>
          <w:i/>
        </w:rPr>
        <w:t>3MF Slice Specification – Version 1.</w:t>
      </w:r>
      <w:r w:rsidR="00196C13">
        <w:rPr>
          <w:i/>
        </w:rPr>
        <w:t>0.2</w:t>
      </w:r>
    </w:p>
    <w:p w14:paraId="1142F020" w14:textId="13C7BBDD" w:rsidR="007A69AD" w:rsidRDefault="007A69AD" w:rsidP="008E4E98">
      <w:pPr>
        <w:pStyle w:val="ListParagraph"/>
        <w:numPr>
          <w:ilvl w:val="0"/>
          <w:numId w:val="11"/>
        </w:numPr>
        <w:rPr>
          <w:i/>
        </w:rPr>
      </w:pPr>
      <w:r>
        <w:rPr>
          <w:i/>
        </w:rPr>
        <w:t xml:space="preserve">3MF Beam Lattice Extension – Version </w:t>
      </w:r>
      <w:r w:rsidR="001746E8">
        <w:rPr>
          <w:i/>
        </w:rPr>
        <w:t>1.</w:t>
      </w:r>
      <w:r w:rsidR="009F4179">
        <w:rPr>
          <w:i/>
        </w:rPr>
        <w:t>2</w:t>
      </w:r>
      <w:r w:rsidR="001746E8">
        <w:rPr>
          <w:i/>
        </w:rPr>
        <w:t>.0</w:t>
      </w:r>
    </w:p>
    <w:p w14:paraId="00BFB8B4" w14:textId="5D220E06" w:rsidR="001746E8" w:rsidRDefault="001746E8" w:rsidP="008E4E98">
      <w:pPr>
        <w:pStyle w:val="ListParagraph"/>
        <w:numPr>
          <w:ilvl w:val="0"/>
          <w:numId w:val="11"/>
        </w:numPr>
        <w:rPr>
          <w:i/>
        </w:rPr>
      </w:pPr>
      <w:r>
        <w:rPr>
          <w:i/>
        </w:rPr>
        <w:lastRenderedPageBreak/>
        <w:t>3MF Secure Content Extension – 1.0.3</w:t>
      </w:r>
    </w:p>
    <w:p w14:paraId="27CAE0AE" w14:textId="6C620CC1" w:rsidR="009B0676" w:rsidRDefault="009B0676" w:rsidP="008E4E98">
      <w:pPr>
        <w:pStyle w:val="ListParagraph"/>
        <w:numPr>
          <w:ilvl w:val="0"/>
          <w:numId w:val="11"/>
        </w:numPr>
        <w:rPr>
          <w:i/>
        </w:rPr>
      </w:pPr>
      <w:r>
        <w:rPr>
          <w:i/>
        </w:rPr>
        <w:t xml:space="preserve">3MF Boolean Extension – Version </w:t>
      </w:r>
      <w:r w:rsidR="00765B58">
        <w:rPr>
          <w:i/>
        </w:rPr>
        <w:t>0</w:t>
      </w:r>
      <w:r>
        <w:rPr>
          <w:i/>
        </w:rPr>
        <w:t>.</w:t>
      </w:r>
      <w:r w:rsidR="00765B58">
        <w:rPr>
          <w:i/>
        </w:rPr>
        <w:t>9</w:t>
      </w:r>
      <w:r>
        <w:rPr>
          <w:i/>
        </w:rPr>
        <w:t>.</w:t>
      </w:r>
      <w:r w:rsidR="00765B58">
        <w:rPr>
          <w:i/>
        </w:rPr>
        <w:t>0</w:t>
      </w:r>
    </w:p>
    <w:p w14:paraId="089038BC" w14:textId="55D9096E" w:rsidR="00394A58" w:rsidRPr="009B0676" w:rsidRDefault="00394A58" w:rsidP="008E4E98">
      <w:pPr>
        <w:pStyle w:val="ListParagraph"/>
        <w:numPr>
          <w:ilvl w:val="0"/>
          <w:numId w:val="11"/>
        </w:numPr>
        <w:rPr>
          <w:i/>
        </w:rPr>
      </w:pPr>
      <w:r>
        <w:rPr>
          <w:i/>
        </w:rPr>
        <w:t>3MF Displacement Extension – Version 0.8.</w:t>
      </w:r>
      <w:r w:rsidR="00A92216">
        <w:rPr>
          <w:i/>
        </w:rPr>
        <w:t>2</w:t>
      </w:r>
    </w:p>
    <w:p w14:paraId="1997F6EE" w14:textId="16103093" w:rsidR="00A33C34" w:rsidRPr="00144DD4" w:rsidRDefault="4FA9AB4E" w:rsidP="4FA9AB4E">
      <w:pPr>
        <w:pStyle w:val="Heading1"/>
      </w:pPr>
      <w:bookmarkStart w:id="9" w:name="_Toc162180982"/>
      <w:bookmarkEnd w:id="8"/>
      <w:r w:rsidRPr="4FA9AB4E">
        <w:t xml:space="preserve">Test </w:t>
      </w:r>
      <w:r w:rsidR="006127CA">
        <w:t xml:space="preserve">Suite </w:t>
      </w:r>
      <w:r w:rsidRPr="4FA9AB4E">
        <w:t>Organization</w:t>
      </w:r>
      <w:bookmarkEnd w:id="9"/>
    </w:p>
    <w:p w14:paraId="462DCFDA" w14:textId="69EF5F11" w:rsidR="006127CA" w:rsidRDefault="006127CA" w:rsidP="006127CA">
      <w:pPr>
        <w:spacing w:after="0" w:line="240" w:lineRule="auto"/>
        <w:rPr>
          <w:rFonts w:cs="Arial"/>
          <w:color w:val="222222"/>
          <w:szCs w:val="20"/>
          <w:shd w:val="clear" w:color="auto" w:fill="FFFFFF"/>
        </w:rPr>
      </w:pPr>
      <w:r>
        <w:rPr>
          <w:rFonts w:cs="Arial"/>
          <w:color w:val="222222"/>
          <w:szCs w:val="20"/>
          <w:shd w:val="clear" w:color="auto" w:fill="FFFFFF"/>
        </w:rPr>
        <w:t xml:space="preserve">Test cases defined in this specification may support one or more 3MF extensions and may belong to one or more test suites. The table below documents the </w:t>
      </w:r>
      <w:r w:rsidR="00E11478">
        <w:rPr>
          <w:rFonts w:cs="Arial"/>
          <w:color w:val="222222"/>
          <w:szCs w:val="20"/>
          <w:shd w:val="clear" w:color="auto" w:fill="FFFFFF"/>
        </w:rPr>
        <w:t xml:space="preserve">seven </w:t>
      </w:r>
      <w:r>
        <w:rPr>
          <w:rFonts w:cs="Arial"/>
          <w:color w:val="222222"/>
          <w:szCs w:val="20"/>
          <w:shd w:val="clear" w:color="auto" w:fill="FFFFFF"/>
        </w:rPr>
        <w:t>supported test suites.</w:t>
      </w:r>
    </w:p>
    <w:p w14:paraId="668BC31F" w14:textId="77777777" w:rsidR="006127CA" w:rsidRDefault="006127CA" w:rsidP="006127CA">
      <w:pPr>
        <w:spacing w:after="0" w:line="240" w:lineRule="auto"/>
        <w:rPr>
          <w:rFonts w:cs="Arial"/>
          <w:color w:val="222222"/>
          <w:szCs w:val="20"/>
          <w:shd w:val="clear" w:color="auto" w:fill="FFFFFF"/>
        </w:rPr>
      </w:pPr>
    </w:p>
    <w:p w14:paraId="1AC96FCE" w14:textId="77777777" w:rsidR="006127CA" w:rsidRDefault="006127CA" w:rsidP="006127CA">
      <w:pPr>
        <w:spacing w:after="0" w:line="240" w:lineRule="auto"/>
        <w:rPr>
          <w:rFonts w:cs="Arial"/>
          <w:color w:val="222222"/>
          <w:szCs w:val="20"/>
          <w:shd w:val="clear" w:color="auto" w:fill="FFFFFF"/>
        </w:rPr>
      </w:pPr>
    </w:p>
    <w:tbl>
      <w:tblPr>
        <w:tblStyle w:val="TableGrid"/>
        <w:tblW w:w="0" w:type="auto"/>
        <w:tblLayout w:type="fixed"/>
        <w:tblLook w:val="04A0" w:firstRow="1" w:lastRow="0" w:firstColumn="1" w:lastColumn="0" w:noHBand="0" w:noVBand="1"/>
      </w:tblPr>
      <w:tblGrid>
        <w:gridCol w:w="1458"/>
        <w:gridCol w:w="900"/>
        <w:gridCol w:w="867"/>
        <w:gridCol w:w="1215"/>
        <w:gridCol w:w="1077"/>
        <w:gridCol w:w="986"/>
        <w:gridCol w:w="1076"/>
        <w:gridCol w:w="997"/>
        <w:gridCol w:w="1000"/>
      </w:tblGrid>
      <w:tr w:rsidR="00775F04" w:rsidRPr="00DF2E53" w14:paraId="22189F7F" w14:textId="53078021" w:rsidTr="00775F04">
        <w:trPr>
          <w:trHeight w:val="467"/>
        </w:trPr>
        <w:tc>
          <w:tcPr>
            <w:tcW w:w="1458" w:type="dxa"/>
            <w:vMerge w:val="restart"/>
            <w:shd w:val="clear" w:color="auto" w:fill="F2F2F2" w:themeFill="background1" w:themeFillShade="F2"/>
          </w:tcPr>
          <w:p w14:paraId="3CD2E8C2" w14:textId="77777777" w:rsidR="00775F04" w:rsidRDefault="00775F04" w:rsidP="00FD43E0">
            <w:pPr>
              <w:pStyle w:val="BodyText"/>
              <w:jc w:val="center"/>
              <w:rPr>
                <w:b/>
              </w:rPr>
            </w:pPr>
            <w:r>
              <w:rPr>
                <w:b/>
              </w:rPr>
              <w:t>Suite Name</w:t>
            </w:r>
          </w:p>
        </w:tc>
        <w:tc>
          <w:tcPr>
            <w:tcW w:w="900" w:type="dxa"/>
            <w:vMerge w:val="restart"/>
            <w:shd w:val="clear" w:color="auto" w:fill="F2F2F2" w:themeFill="background1" w:themeFillShade="F2"/>
          </w:tcPr>
          <w:p w14:paraId="023839CA" w14:textId="77777777" w:rsidR="00775F04" w:rsidRPr="00DF2E53" w:rsidRDefault="00775F04" w:rsidP="00FD43E0">
            <w:pPr>
              <w:pStyle w:val="BodyText"/>
              <w:jc w:val="center"/>
              <w:rPr>
                <w:b/>
              </w:rPr>
            </w:pPr>
            <w:r w:rsidRPr="00DF2E53">
              <w:rPr>
                <w:b/>
              </w:rPr>
              <w:t>Core</w:t>
            </w:r>
          </w:p>
        </w:tc>
        <w:tc>
          <w:tcPr>
            <w:tcW w:w="7218" w:type="dxa"/>
            <w:gridSpan w:val="7"/>
            <w:shd w:val="clear" w:color="auto" w:fill="F2F2F2" w:themeFill="background1" w:themeFillShade="F2"/>
          </w:tcPr>
          <w:p w14:paraId="61CB5471" w14:textId="55C4ACEB" w:rsidR="00775F04" w:rsidRDefault="00775F04" w:rsidP="00FD43E0">
            <w:pPr>
              <w:pStyle w:val="BodyText"/>
              <w:jc w:val="center"/>
              <w:rPr>
                <w:b/>
              </w:rPr>
            </w:pPr>
            <w:r>
              <w:rPr>
                <w:b/>
              </w:rPr>
              <w:t>3MF Extensions</w:t>
            </w:r>
          </w:p>
        </w:tc>
      </w:tr>
      <w:tr w:rsidR="00775F04" w:rsidRPr="00DF2E53" w14:paraId="03D0C6E3" w14:textId="7D675E0E" w:rsidTr="00775F04">
        <w:tc>
          <w:tcPr>
            <w:tcW w:w="1458" w:type="dxa"/>
            <w:vMerge/>
            <w:shd w:val="clear" w:color="auto" w:fill="F2F2F2" w:themeFill="background1" w:themeFillShade="F2"/>
          </w:tcPr>
          <w:p w14:paraId="25AB7EFD" w14:textId="77777777" w:rsidR="00775F04" w:rsidRPr="00DF2E53" w:rsidRDefault="00775F04" w:rsidP="00FD43E0">
            <w:pPr>
              <w:pStyle w:val="BodyText"/>
              <w:jc w:val="center"/>
              <w:rPr>
                <w:b/>
              </w:rPr>
            </w:pPr>
          </w:p>
        </w:tc>
        <w:tc>
          <w:tcPr>
            <w:tcW w:w="900" w:type="dxa"/>
            <w:vMerge/>
            <w:shd w:val="clear" w:color="auto" w:fill="F2F2F2" w:themeFill="background1" w:themeFillShade="F2"/>
          </w:tcPr>
          <w:p w14:paraId="3F337E10" w14:textId="77777777" w:rsidR="00775F04" w:rsidRPr="00DF2E53" w:rsidRDefault="00775F04" w:rsidP="00FD43E0">
            <w:pPr>
              <w:pStyle w:val="BodyText"/>
              <w:jc w:val="center"/>
              <w:rPr>
                <w:b/>
              </w:rPr>
            </w:pPr>
          </w:p>
        </w:tc>
        <w:tc>
          <w:tcPr>
            <w:tcW w:w="867" w:type="dxa"/>
            <w:shd w:val="clear" w:color="auto" w:fill="F2F2F2" w:themeFill="background1" w:themeFillShade="F2"/>
          </w:tcPr>
          <w:p w14:paraId="3577F099" w14:textId="77777777" w:rsidR="00775F04" w:rsidRPr="00DF2E53" w:rsidRDefault="00775F04" w:rsidP="00FD43E0">
            <w:pPr>
              <w:pStyle w:val="BodyText"/>
              <w:jc w:val="center"/>
              <w:rPr>
                <w:b/>
              </w:rPr>
            </w:pPr>
            <w:r w:rsidRPr="00DF2E53">
              <w:rPr>
                <w:b/>
              </w:rPr>
              <w:t>Slice</w:t>
            </w:r>
          </w:p>
        </w:tc>
        <w:tc>
          <w:tcPr>
            <w:tcW w:w="1215" w:type="dxa"/>
            <w:shd w:val="clear" w:color="auto" w:fill="F2F2F2" w:themeFill="background1" w:themeFillShade="F2"/>
          </w:tcPr>
          <w:p w14:paraId="5555EDAE" w14:textId="77777777" w:rsidR="00775F04" w:rsidRPr="00DF2E53" w:rsidRDefault="00775F04" w:rsidP="00FD43E0">
            <w:pPr>
              <w:pStyle w:val="BodyText"/>
              <w:jc w:val="center"/>
              <w:rPr>
                <w:b/>
              </w:rPr>
            </w:pPr>
            <w:r w:rsidRPr="00DF2E53">
              <w:rPr>
                <w:b/>
              </w:rPr>
              <w:t>Production</w:t>
            </w:r>
          </w:p>
        </w:tc>
        <w:tc>
          <w:tcPr>
            <w:tcW w:w="1077" w:type="dxa"/>
            <w:shd w:val="clear" w:color="auto" w:fill="F2F2F2" w:themeFill="background1" w:themeFillShade="F2"/>
          </w:tcPr>
          <w:p w14:paraId="5C8C0CB8" w14:textId="77777777" w:rsidR="00775F04" w:rsidRPr="00DF2E53" w:rsidRDefault="00775F04" w:rsidP="00FD43E0">
            <w:pPr>
              <w:pStyle w:val="BodyText"/>
              <w:jc w:val="center"/>
              <w:rPr>
                <w:b/>
              </w:rPr>
            </w:pPr>
            <w:r w:rsidRPr="00DF2E53">
              <w:rPr>
                <w:b/>
              </w:rPr>
              <w:t>Material</w:t>
            </w:r>
          </w:p>
        </w:tc>
        <w:tc>
          <w:tcPr>
            <w:tcW w:w="986" w:type="dxa"/>
            <w:shd w:val="clear" w:color="auto" w:fill="F2F2F2" w:themeFill="background1" w:themeFillShade="F2"/>
          </w:tcPr>
          <w:p w14:paraId="3C6FB956" w14:textId="13CDEA9A" w:rsidR="00775F04" w:rsidRPr="00DF2E53" w:rsidRDefault="00775F04" w:rsidP="00FD43E0">
            <w:pPr>
              <w:pStyle w:val="BodyText"/>
              <w:jc w:val="center"/>
              <w:rPr>
                <w:b/>
              </w:rPr>
            </w:pPr>
            <w:r>
              <w:rPr>
                <w:b/>
              </w:rPr>
              <w:t>Beam Lattice</w:t>
            </w:r>
          </w:p>
        </w:tc>
        <w:tc>
          <w:tcPr>
            <w:tcW w:w="1076" w:type="dxa"/>
            <w:shd w:val="clear" w:color="auto" w:fill="F2F2F2" w:themeFill="background1" w:themeFillShade="F2"/>
          </w:tcPr>
          <w:p w14:paraId="075FE236" w14:textId="19707D5E" w:rsidR="00775F04" w:rsidRDefault="00775F04" w:rsidP="00FD43E0">
            <w:pPr>
              <w:pStyle w:val="BodyText"/>
              <w:jc w:val="center"/>
              <w:rPr>
                <w:b/>
              </w:rPr>
            </w:pPr>
            <w:r>
              <w:rPr>
                <w:b/>
              </w:rPr>
              <w:t>Secure Content</w:t>
            </w:r>
          </w:p>
        </w:tc>
        <w:tc>
          <w:tcPr>
            <w:tcW w:w="997" w:type="dxa"/>
            <w:shd w:val="clear" w:color="auto" w:fill="F2F2F2" w:themeFill="background1" w:themeFillShade="F2"/>
          </w:tcPr>
          <w:p w14:paraId="67ADA8B4" w14:textId="2C3E4E15" w:rsidR="00775F04" w:rsidRDefault="00775F04" w:rsidP="00FD43E0">
            <w:pPr>
              <w:pStyle w:val="BodyText"/>
              <w:jc w:val="center"/>
              <w:rPr>
                <w:b/>
              </w:rPr>
            </w:pPr>
            <w:r>
              <w:rPr>
                <w:b/>
              </w:rPr>
              <w:t>Boolean</w:t>
            </w:r>
          </w:p>
        </w:tc>
        <w:tc>
          <w:tcPr>
            <w:tcW w:w="1000" w:type="dxa"/>
            <w:shd w:val="clear" w:color="auto" w:fill="F2F2F2" w:themeFill="background1" w:themeFillShade="F2"/>
          </w:tcPr>
          <w:p w14:paraId="0190424A" w14:textId="2CCFA9E6" w:rsidR="00775F04" w:rsidRDefault="00775F04" w:rsidP="00775F04">
            <w:pPr>
              <w:pStyle w:val="BodyText"/>
              <w:jc w:val="center"/>
              <w:rPr>
                <w:b/>
              </w:rPr>
            </w:pPr>
            <w:r>
              <w:rPr>
                <w:b/>
              </w:rPr>
              <w:t>Displace</w:t>
            </w:r>
          </w:p>
        </w:tc>
      </w:tr>
      <w:tr w:rsidR="00775F04" w14:paraId="5E8A1DE8" w14:textId="23A1458D" w:rsidTr="00775F04">
        <w:tc>
          <w:tcPr>
            <w:tcW w:w="1458" w:type="dxa"/>
          </w:tcPr>
          <w:p w14:paraId="7B6AB659" w14:textId="77777777" w:rsidR="00775F04" w:rsidRPr="00DF2E53" w:rsidRDefault="00775F04" w:rsidP="00FD43E0">
            <w:pPr>
              <w:pStyle w:val="BodyText"/>
              <w:rPr>
                <w:b/>
              </w:rPr>
            </w:pPr>
            <w:r w:rsidRPr="00DF2E53">
              <w:rPr>
                <w:b/>
              </w:rPr>
              <w:t>Test Suite 1</w:t>
            </w:r>
          </w:p>
        </w:tc>
        <w:tc>
          <w:tcPr>
            <w:tcW w:w="900" w:type="dxa"/>
          </w:tcPr>
          <w:p w14:paraId="47E263E6" w14:textId="77777777" w:rsidR="00775F04" w:rsidRDefault="00775F04" w:rsidP="00FD43E0">
            <w:pPr>
              <w:pStyle w:val="BodyText"/>
              <w:jc w:val="center"/>
            </w:pPr>
            <w:r>
              <w:t>•</w:t>
            </w:r>
          </w:p>
        </w:tc>
        <w:tc>
          <w:tcPr>
            <w:tcW w:w="867" w:type="dxa"/>
          </w:tcPr>
          <w:p w14:paraId="531F5A3A" w14:textId="77777777" w:rsidR="00775F04" w:rsidRDefault="00775F04" w:rsidP="00FD43E0">
            <w:pPr>
              <w:pStyle w:val="BodyText"/>
              <w:jc w:val="center"/>
            </w:pPr>
            <w:r>
              <w:t>•</w:t>
            </w:r>
          </w:p>
        </w:tc>
        <w:tc>
          <w:tcPr>
            <w:tcW w:w="1215" w:type="dxa"/>
          </w:tcPr>
          <w:p w14:paraId="74D53D95" w14:textId="77777777" w:rsidR="00775F04" w:rsidRDefault="00775F04" w:rsidP="00FD43E0">
            <w:pPr>
              <w:pStyle w:val="BodyText"/>
              <w:jc w:val="center"/>
            </w:pPr>
            <w:r>
              <w:t>•</w:t>
            </w:r>
          </w:p>
        </w:tc>
        <w:tc>
          <w:tcPr>
            <w:tcW w:w="1077" w:type="dxa"/>
          </w:tcPr>
          <w:p w14:paraId="33A86727" w14:textId="77777777" w:rsidR="00775F04" w:rsidRDefault="00775F04" w:rsidP="00FD43E0">
            <w:pPr>
              <w:pStyle w:val="BodyText"/>
              <w:jc w:val="center"/>
            </w:pPr>
          </w:p>
        </w:tc>
        <w:tc>
          <w:tcPr>
            <w:tcW w:w="986" w:type="dxa"/>
          </w:tcPr>
          <w:p w14:paraId="3CCA7588" w14:textId="77777777" w:rsidR="00775F04" w:rsidRDefault="00775F04" w:rsidP="00FD43E0">
            <w:pPr>
              <w:pStyle w:val="BodyText"/>
              <w:jc w:val="center"/>
            </w:pPr>
          </w:p>
        </w:tc>
        <w:tc>
          <w:tcPr>
            <w:tcW w:w="1076" w:type="dxa"/>
          </w:tcPr>
          <w:p w14:paraId="37DD32AC" w14:textId="77777777" w:rsidR="00775F04" w:rsidRDefault="00775F04" w:rsidP="00FD43E0">
            <w:pPr>
              <w:pStyle w:val="BodyText"/>
              <w:jc w:val="center"/>
            </w:pPr>
          </w:p>
        </w:tc>
        <w:tc>
          <w:tcPr>
            <w:tcW w:w="997" w:type="dxa"/>
          </w:tcPr>
          <w:p w14:paraId="57656AEA" w14:textId="77777777" w:rsidR="00775F04" w:rsidRDefault="00775F04" w:rsidP="00FD43E0">
            <w:pPr>
              <w:pStyle w:val="BodyText"/>
              <w:jc w:val="center"/>
            </w:pPr>
          </w:p>
        </w:tc>
        <w:tc>
          <w:tcPr>
            <w:tcW w:w="1000" w:type="dxa"/>
          </w:tcPr>
          <w:p w14:paraId="7CF5F355" w14:textId="77777777" w:rsidR="00775F04" w:rsidRDefault="00775F04" w:rsidP="00FD43E0">
            <w:pPr>
              <w:pStyle w:val="BodyText"/>
              <w:jc w:val="center"/>
            </w:pPr>
          </w:p>
        </w:tc>
      </w:tr>
      <w:tr w:rsidR="00775F04" w14:paraId="1130CF80" w14:textId="71389500" w:rsidTr="00775F04">
        <w:tc>
          <w:tcPr>
            <w:tcW w:w="1458" w:type="dxa"/>
          </w:tcPr>
          <w:p w14:paraId="73AA25D8" w14:textId="77777777" w:rsidR="00775F04" w:rsidRPr="00DF2E53" w:rsidRDefault="00775F04" w:rsidP="00FD43E0">
            <w:pPr>
              <w:pStyle w:val="BodyText"/>
              <w:rPr>
                <w:b/>
              </w:rPr>
            </w:pPr>
            <w:r w:rsidRPr="00DF2E53">
              <w:rPr>
                <w:b/>
              </w:rPr>
              <w:t>Test Suite 2</w:t>
            </w:r>
          </w:p>
        </w:tc>
        <w:tc>
          <w:tcPr>
            <w:tcW w:w="900" w:type="dxa"/>
          </w:tcPr>
          <w:p w14:paraId="617AC421" w14:textId="77777777" w:rsidR="00775F04" w:rsidRDefault="00775F04" w:rsidP="00FD43E0">
            <w:pPr>
              <w:pStyle w:val="BodyText"/>
              <w:jc w:val="center"/>
            </w:pPr>
            <w:r>
              <w:t>•</w:t>
            </w:r>
          </w:p>
        </w:tc>
        <w:tc>
          <w:tcPr>
            <w:tcW w:w="867" w:type="dxa"/>
          </w:tcPr>
          <w:p w14:paraId="3DC31F26" w14:textId="77777777" w:rsidR="00775F04" w:rsidRDefault="00775F04" w:rsidP="00FD43E0">
            <w:pPr>
              <w:pStyle w:val="BodyText"/>
              <w:jc w:val="center"/>
            </w:pPr>
          </w:p>
        </w:tc>
        <w:tc>
          <w:tcPr>
            <w:tcW w:w="1215" w:type="dxa"/>
          </w:tcPr>
          <w:p w14:paraId="018EC3A2" w14:textId="77777777" w:rsidR="00775F04" w:rsidRDefault="00775F04" w:rsidP="00FD43E0">
            <w:pPr>
              <w:pStyle w:val="BodyText"/>
              <w:jc w:val="center"/>
            </w:pPr>
            <w:r>
              <w:t>•</w:t>
            </w:r>
          </w:p>
        </w:tc>
        <w:tc>
          <w:tcPr>
            <w:tcW w:w="1077" w:type="dxa"/>
          </w:tcPr>
          <w:p w14:paraId="5CF3D49F" w14:textId="77777777" w:rsidR="00775F04" w:rsidRDefault="00775F04" w:rsidP="00FD43E0">
            <w:pPr>
              <w:pStyle w:val="BodyText"/>
              <w:jc w:val="center"/>
            </w:pPr>
            <w:r>
              <w:t>•</w:t>
            </w:r>
          </w:p>
        </w:tc>
        <w:tc>
          <w:tcPr>
            <w:tcW w:w="986" w:type="dxa"/>
          </w:tcPr>
          <w:p w14:paraId="647AE076" w14:textId="77777777" w:rsidR="00775F04" w:rsidRDefault="00775F04" w:rsidP="00FD43E0">
            <w:pPr>
              <w:pStyle w:val="BodyText"/>
              <w:jc w:val="center"/>
            </w:pPr>
          </w:p>
        </w:tc>
        <w:tc>
          <w:tcPr>
            <w:tcW w:w="1076" w:type="dxa"/>
          </w:tcPr>
          <w:p w14:paraId="28951093" w14:textId="77777777" w:rsidR="00775F04" w:rsidRDefault="00775F04" w:rsidP="00FD43E0">
            <w:pPr>
              <w:pStyle w:val="BodyText"/>
              <w:jc w:val="center"/>
            </w:pPr>
          </w:p>
        </w:tc>
        <w:tc>
          <w:tcPr>
            <w:tcW w:w="997" w:type="dxa"/>
          </w:tcPr>
          <w:p w14:paraId="2C619070" w14:textId="77777777" w:rsidR="00775F04" w:rsidRDefault="00775F04" w:rsidP="00FD43E0">
            <w:pPr>
              <w:pStyle w:val="BodyText"/>
              <w:jc w:val="center"/>
            </w:pPr>
          </w:p>
        </w:tc>
        <w:tc>
          <w:tcPr>
            <w:tcW w:w="1000" w:type="dxa"/>
          </w:tcPr>
          <w:p w14:paraId="22B90EFF" w14:textId="77777777" w:rsidR="00775F04" w:rsidRDefault="00775F04" w:rsidP="00FD43E0">
            <w:pPr>
              <w:pStyle w:val="BodyText"/>
              <w:jc w:val="center"/>
            </w:pPr>
          </w:p>
        </w:tc>
      </w:tr>
      <w:tr w:rsidR="00775F04" w14:paraId="0158FAC1" w14:textId="52276058" w:rsidTr="00775F04">
        <w:tc>
          <w:tcPr>
            <w:tcW w:w="1458" w:type="dxa"/>
          </w:tcPr>
          <w:p w14:paraId="18952A7C" w14:textId="77777777" w:rsidR="00775F04" w:rsidRPr="00DF2E53" w:rsidRDefault="00775F04" w:rsidP="00FD43E0">
            <w:pPr>
              <w:pStyle w:val="BodyText"/>
              <w:rPr>
                <w:b/>
              </w:rPr>
            </w:pPr>
            <w:r w:rsidRPr="00DF2E53">
              <w:rPr>
                <w:b/>
              </w:rPr>
              <w:t xml:space="preserve">Test </w:t>
            </w:r>
            <w:r>
              <w:rPr>
                <w:b/>
              </w:rPr>
              <w:t xml:space="preserve">Suite 3 </w:t>
            </w:r>
          </w:p>
        </w:tc>
        <w:tc>
          <w:tcPr>
            <w:tcW w:w="900" w:type="dxa"/>
          </w:tcPr>
          <w:p w14:paraId="2D8B8761" w14:textId="77777777" w:rsidR="00775F04" w:rsidRDefault="00775F04" w:rsidP="00FD43E0">
            <w:pPr>
              <w:pStyle w:val="BodyText"/>
              <w:jc w:val="center"/>
            </w:pPr>
            <w:r>
              <w:t>•</w:t>
            </w:r>
          </w:p>
        </w:tc>
        <w:tc>
          <w:tcPr>
            <w:tcW w:w="867" w:type="dxa"/>
          </w:tcPr>
          <w:p w14:paraId="5CD54DC8" w14:textId="77777777" w:rsidR="00775F04" w:rsidRDefault="00775F04" w:rsidP="00FD43E0">
            <w:pPr>
              <w:pStyle w:val="BodyText"/>
              <w:jc w:val="center"/>
            </w:pPr>
          </w:p>
        </w:tc>
        <w:tc>
          <w:tcPr>
            <w:tcW w:w="1215" w:type="dxa"/>
          </w:tcPr>
          <w:p w14:paraId="7E15DEAC" w14:textId="77777777" w:rsidR="00775F04" w:rsidRDefault="00775F04" w:rsidP="00FD43E0">
            <w:pPr>
              <w:pStyle w:val="BodyText"/>
              <w:jc w:val="center"/>
            </w:pPr>
          </w:p>
        </w:tc>
        <w:tc>
          <w:tcPr>
            <w:tcW w:w="1077" w:type="dxa"/>
          </w:tcPr>
          <w:p w14:paraId="280C77B4" w14:textId="77777777" w:rsidR="00775F04" w:rsidRDefault="00775F04" w:rsidP="00FD43E0">
            <w:pPr>
              <w:pStyle w:val="BodyText"/>
              <w:jc w:val="center"/>
            </w:pPr>
          </w:p>
        </w:tc>
        <w:tc>
          <w:tcPr>
            <w:tcW w:w="986" w:type="dxa"/>
          </w:tcPr>
          <w:p w14:paraId="3AE446EF" w14:textId="77777777" w:rsidR="00775F04" w:rsidRDefault="00775F04" w:rsidP="00FD43E0">
            <w:pPr>
              <w:pStyle w:val="BodyText"/>
              <w:jc w:val="center"/>
            </w:pPr>
          </w:p>
        </w:tc>
        <w:tc>
          <w:tcPr>
            <w:tcW w:w="1076" w:type="dxa"/>
          </w:tcPr>
          <w:p w14:paraId="7927A110" w14:textId="77777777" w:rsidR="00775F04" w:rsidRDefault="00775F04" w:rsidP="00FD43E0">
            <w:pPr>
              <w:pStyle w:val="BodyText"/>
              <w:jc w:val="center"/>
            </w:pPr>
          </w:p>
        </w:tc>
        <w:tc>
          <w:tcPr>
            <w:tcW w:w="997" w:type="dxa"/>
          </w:tcPr>
          <w:p w14:paraId="26A7E716" w14:textId="77777777" w:rsidR="00775F04" w:rsidRDefault="00775F04" w:rsidP="00FD43E0">
            <w:pPr>
              <w:pStyle w:val="BodyText"/>
              <w:jc w:val="center"/>
            </w:pPr>
          </w:p>
        </w:tc>
        <w:tc>
          <w:tcPr>
            <w:tcW w:w="1000" w:type="dxa"/>
          </w:tcPr>
          <w:p w14:paraId="4BA7E77C" w14:textId="77777777" w:rsidR="00775F04" w:rsidRDefault="00775F04" w:rsidP="00FD43E0">
            <w:pPr>
              <w:pStyle w:val="BodyText"/>
              <w:jc w:val="center"/>
            </w:pPr>
          </w:p>
        </w:tc>
      </w:tr>
      <w:tr w:rsidR="00775F04" w14:paraId="094522E0" w14:textId="027DCE5D" w:rsidTr="00775F04">
        <w:tc>
          <w:tcPr>
            <w:tcW w:w="1458" w:type="dxa"/>
          </w:tcPr>
          <w:p w14:paraId="4D9860BB" w14:textId="77777777" w:rsidR="00775F04" w:rsidRPr="00DF2E53" w:rsidRDefault="00775F04" w:rsidP="00FD43E0">
            <w:pPr>
              <w:pStyle w:val="BodyText"/>
              <w:rPr>
                <w:b/>
              </w:rPr>
            </w:pPr>
            <w:r w:rsidRPr="00DF2E53">
              <w:rPr>
                <w:b/>
              </w:rPr>
              <w:t xml:space="preserve">Test </w:t>
            </w:r>
            <w:r>
              <w:rPr>
                <w:b/>
              </w:rPr>
              <w:t>Suite 4</w:t>
            </w:r>
          </w:p>
        </w:tc>
        <w:tc>
          <w:tcPr>
            <w:tcW w:w="900" w:type="dxa"/>
          </w:tcPr>
          <w:p w14:paraId="69C3BCA0" w14:textId="77777777" w:rsidR="00775F04" w:rsidRDefault="00775F04" w:rsidP="00FD43E0">
            <w:pPr>
              <w:pStyle w:val="BodyText"/>
              <w:jc w:val="center"/>
            </w:pPr>
            <w:r>
              <w:t>•</w:t>
            </w:r>
          </w:p>
        </w:tc>
        <w:tc>
          <w:tcPr>
            <w:tcW w:w="867" w:type="dxa"/>
          </w:tcPr>
          <w:p w14:paraId="15283180" w14:textId="77777777" w:rsidR="00775F04" w:rsidRDefault="00775F04" w:rsidP="00FD43E0">
            <w:pPr>
              <w:pStyle w:val="BodyText"/>
              <w:jc w:val="center"/>
            </w:pPr>
            <w:r>
              <w:t>•</w:t>
            </w:r>
          </w:p>
        </w:tc>
        <w:tc>
          <w:tcPr>
            <w:tcW w:w="1215" w:type="dxa"/>
          </w:tcPr>
          <w:p w14:paraId="41FFBA24" w14:textId="77777777" w:rsidR="00775F04" w:rsidRDefault="00775F04" w:rsidP="00FD43E0">
            <w:pPr>
              <w:pStyle w:val="BodyText"/>
              <w:jc w:val="center"/>
            </w:pPr>
          </w:p>
        </w:tc>
        <w:tc>
          <w:tcPr>
            <w:tcW w:w="1077" w:type="dxa"/>
          </w:tcPr>
          <w:p w14:paraId="0A94CB3A" w14:textId="77777777" w:rsidR="00775F04" w:rsidRDefault="00775F04" w:rsidP="00FD43E0">
            <w:pPr>
              <w:pStyle w:val="BodyText"/>
              <w:jc w:val="center"/>
            </w:pPr>
          </w:p>
        </w:tc>
        <w:tc>
          <w:tcPr>
            <w:tcW w:w="986" w:type="dxa"/>
          </w:tcPr>
          <w:p w14:paraId="31D3FC22" w14:textId="77777777" w:rsidR="00775F04" w:rsidRDefault="00775F04" w:rsidP="00FD43E0">
            <w:pPr>
              <w:pStyle w:val="BodyText"/>
              <w:jc w:val="center"/>
            </w:pPr>
          </w:p>
        </w:tc>
        <w:tc>
          <w:tcPr>
            <w:tcW w:w="1076" w:type="dxa"/>
          </w:tcPr>
          <w:p w14:paraId="364E8A08" w14:textId="77777777" w:rsidR="00775F04" w:rsidRDefault="00775F04" w:rsidP="00FD43E0">
            <w:pPr>
              <w:pStyle w:val="BodyText"/>
              <w:jc w:val="center"/>
            </w:pPr>
          </w:p>
        </w:tc>
        <w:tc>
          <w:tcPr>
            <w:tcW w:w="997" w:type="dxa"/>
          </w:tcPr>
          <w:p w14:paraId="79194466" w14:textId="77777777" w:rsidR="00775F04" w:rsidRDefault="00775F04" w:rsidP="00FD43E0">
            <w:pPr>
              <w:pStyle w:val="BodyText"/>
              <w:jc w:val="center"/>
            </w:pPr>
          </w:p>
        </w:tc>
        <w:tc>
          <w:tcPr>
            <w:tcW w:w="1000" w:type="dxa"/>
          </w:tcPr>
          <w:p w14:paraId="2F626542" w14:textId="77777777" w:rsidR="00775F04" w:rsidRDefault="00775F04" w:rsidP="00FD43E0">
            <w:pPr>
              <w:pStyle w:val="BodyText"/>
              <w:jc w:val="center"/>
            </w:pPr>
          </w:p>
        </w:tc>
      </w:tr>
      <w:tr w:rsidR="00775F04" w14:paraId="74767F86" w14:textId="5AE9C424" w:rsidTr="00775F04">
        <w:tc>
          <w:tcPr>
            <w:tcW w:w="1458" w:type="dxa"/>
          </w:tcPr>
          <w:p w14:paraId="3C57A4B2" w14:textId="77777777" w:rsidR="00775F04" w:rsidRPr="00DF2E53" w:rsidRDefault="00775F04" w:rsidP="00FD43E0">
            <w:pPr>
              <w:pStyle w:val="BodyText"/>
              <w:rPr>
                <w:b/>
              </w:rPr>
            </w:pPr>
            <w:r w:rsidRPr="00DF2E53">
              <w:rPr>
                <w:b/>
              </w:rPr>
              <w:t xml:space="preserve">Test </w:t>
            </w:r>
            <w:r>
              <w:rPr>
                <w:b/>
              </w:rPr>
              <w:t>Suite 5</w:t>
            </w:r>
          </w:p>
        </w:tc>
        <w:tc>
          <w:tcPr>
            <w:tcW w:w="900" w:type="dxa"/>
          </w:tcPr>
          <w:p w14:paraId="095618C9" w14:textId="77777777" w:rsidR="00775F04" w:rsidRDefault="00775F04" w:rsidP="00FD43E0">
            <w:pPr>
              <w:pStyle w:val="BodyText"/>
              <w:jc w:val="center"/>
            </w:pPr>
            <w:r>
              <w:t>•</w:t>
            </w:r>
          </w:p>
        </w:tc>
        <w:tc>
          <w:tcPr>
            <w:tcW w:w="867" w:type="dxa"/>
          </w:tcPr>
          <w:p w14:paraId="47017B82" w14:textId="77777777" w:rsidR="00775F04" w:rsidRDefault="00775F04" w:rsidP="00FD43E0">
            <w:pPr>
              <w:pStyle w:val="BodyText"/>
              <w:jc w:val="center"/>
            </w:pPr>
          </w:p>
        </w:tc>
        <w:tc>
          <w:tcPr>
            <w:tcW w:w="1215" w:type="dxa"/>
          </w:tcPr>
          <w:p w14:paraId="1EEC15AD" w14:textId="67467313" w:rsidR="00775F04" w:rsidRDefault="00775F04" w:rsidP="00FD43E0">
            <w:pPr>
              <w:pStyle w:val="BodyText"/>
              <w:jc w:val="center"/>
            </w:pPr>
            <w:proofErr w:type="gramStart"/>
            <w:r>
              <w:t>•(</w:t>
            </w:r>
            <w:proofErr w:type="gramEnd"/>
            <w:r>
              <w:t>4)</w:t>
            </w:r>
          </w:p>
        </w:tc>
        <w:tc>
          <w:tcPr>
            <w:tcW w:w="1077" w:type="dxa"/>
          </w:tcPr>
          <w:p w14:paraId="62085374" w14:textId="77777777" w:rsidR="00775F04" w:rsidRDefault="00775F04" w:rsidP="00FD43E0">
            <w:pPr>
              <w:pStyle w:val="BodyText"/>
              <w:jc w:val="center"/>
            </w:pPr>
          </w:p>
        </w:tc>
        <w:tc>
          <w:tcPr>
            <w:tcW w:w="986" w:type="dxa"/>
          </w:tcPr>
          <w:p w14:paraId="3C2AB031" w14:textId="77777777" w:rsidR="00775F04" w:rsidRDefault="00775F04" w:rsidP="00FD43E0">
            <w:pPr>
              <w:pStyle w:val="BodyText"/>
              <w:jc w:val="center"/>
            </w:pPr>
          </w:p>
        </w:tc>
        <w:tc>
          <w:tcPr>
            <w:tcW w:w="1076" w:type="dxa"/>
          </w:tcPr>
          <w:p w14:paraId="1C10C481" w14:textId="77777777" w:rsidR="00775F04" w:rsidRDefault="00775F04" w:rsidP="00FD43E0">
            <w:pPr>
              <w:pStyle w:val="BodyText"/>
              <w:jc w:val="center"/>
            </w:pPr>
          </w:p>
        </w:tc>
        <w:tc>
          <w:tcPr>
            <w:tcW w:w="997" w:type="dxa"/>
          </w:tcPr>
          <w:p w14:paraId="1F09E10E" w14:textId="77777777" w:rsidR="00775F04" w:rsidRDefault="00775F04" w:rsidP="00FD43E0">
            <w:pPr>
              <w:pStyle w:val="BodyText"/>
              <w:jc w:val="center"/>
            </w:pPr>
          </w:p>
        </w:tc>
        <w:tc>
          <w:tcPr>
            <w:tcW w:w="1000" w:type="dxa"/>
          </w:tcPr>
          <w:p w14:paraId="5516802E" w14:textId="77777777" w:rsidR="00775F04" w:rsidRDefault="00775F04" w:rsidP="00FD43E0">
            <w:pPr>
              <w:pStyle w:val="BodyText"/>
              <w:jc w:val="center"/>
            </w:pPr>
          </w:p>
        </w:tc>
      </w:tr>
      <w:tr w:rsidR="00775F04" w14:paraId="7FF2631F" w14:textId="4B4A8283" w:rsidTr="00775F04">
        <w:tc>
          <w:tcPr>
            <w:tcW w:w="1458" w:type="dxa"/>
          </w:tcPr>
          <w:p w14:paraId="01073796" w14:textId="77777777" w:rsidR="00775F04" w:rsidRPr="00DF2E53" w:rsidRDefault="00775F04" w:rsidP="00FD43E0">
            <w:pPr>
              <w:pStyle w:val="BodyText"/>
              <w:rPr>
                <w:b/>
              </w:rPr>
            </w:pPr>
            <w:r w:rsidRPr="00DF2E53">
              <w:rPr>
                <w:b/>
              </w:rPr>
              <w:t xml:space="preserve">Test </w:t>
            </w:r>
            <w:r>
              <w:rPr>
                <w:b/>
              </w:rPr>
              <w:t>Suite 6</w:t>
            </w:r>
          </w:p>
        </w:tc>
        <w:tc>
          <w:tcPr>
            <w:tcW w:w="900" w:type="dxa"/>
          </w:tcPr>
          <w:p w14:paraId="0CEC2B5E" w14:textId="77777777" w:rsidR="00775F04" w:rsidRDefault="00775F04" w:rsidP="00FD43E0">
            <w:pPr>
              <w:pStyle w:val="BodyText"/>
              <w:jc w:val="center"/>
            </w:pPr>
            <w:r>
              <w:t>•</w:t>
            </w:r>
          </w:p>
        </w:tc>
        <w:tc>
          <w:tcPr>
            <w:tcW w:w="867" w:type="dxa"/>
          </w:tcPr>
          <w:p w14:paraId="5B487FA1" w14:textId="77777777" w:rsidR="00775F04" w:rsidRDefault="00775F04" w:rsidP="00FD43E0">
            <w:pPr>
              <w:pStyle w:val="BodyText"/>
              <w:jc w:val="center"/>
            </w:pPr>
          </w:p>
        </w:tc>
        <w:tc>
          <w:tcPr>
            <w:tcW w:w="1215" w:type="dxa"/>
          </w:tcPr>
          <w:p w14:paraId="07551799" w14:textId="77777777" w:rsidR="00775F04" w:rsidRDefault="00775F04" w:rsidP="00FD43E0">
            <w:pPr>
              <w:pStyle w:val="BodyText"/>
              <w:jc w:val="center"/>
            </w:pPr>
          </w:p>
        </w:tc>
        <w:tc>
          <w:tcPr>
            <w:tcW w:w="1077" w:type="dxa"/>
          </w:tcPr>
          <w:p w14:paraId="66770B1E" w14:textId="77777777" w:rsidR="00775F04" w:rsidRDefault="00775F04" w:rsidP="00FD43E0">
            <w:pPr>
              <w:pStyle w:val="BodyText"/>
              <w:jc w:val="center"/>
            </w:pPr>
            <w:r>
              <w:t>•</w:t>
            </w:r>
          </w:p>
        </w:tc>
        <w:tc>
          <w:tcPr>
            <w:tcW w:w="986" w:type="dxa"/>
          </w:tcPr>
          <w:p w14:paraId="0329B743" w14:textId="77777777" w:rsidR="00775F04" w:rsidRDefault="00775F04" w:rsidP="00FD43E0">
            <w:pPr>
              <w:pStyle w:val="BodyText"/>
              <w:jc w:val="center"/>
            </w:pPr>
          </w:p>
        </w:tc>
        <w:tc>
          <w:tcPr>
            <w:tcW w:w="1076" w:type="dxa"/>
          </w:tcPr>
          <w:p w14:paraId="6159B2C5" w14:textId="77777777" w:rsidR="00775F04" w:rsidRDefault="00775F04" w:rsidP="00FD43E0">
            <w:pPr>
              <w:pStyle w:val="BodyText"/>
              <w:jc w:val="center"/>
            </w:pPr>
          </w:p>
        </w:tc>
        <w:tc>
          <w:tcPr>
            <w:tcW w:w="997" w:type="dxa"/>
          </w:tcPr>
          <w:p w14:paraId="2B418422" w14:textId="77777777" w:rsidR="00775F04" w:rsidRDefault="00775F04" w:rsidP="00FD43E0">
            <w:pPr>
              <w:pStyle w:val="BodyText"/>
              <w:jc w:val="center"/>
            </w:pPr>
          </w:p>
        </w:tc>
        <w:tc>
          <w:tcPr>
            <w:tcW w:w="1000" w:type="dxa"/>
          </w:tcPr>
          <w:p w14:paraId="047DC41E" w14:textId="77777777" w:rsidR="00775F04" w:rsidRDefault="00775F04" w:rsidP="00FD43E0">
            <w:pPr>
              <w:pStyle w:val="BodyText"/>
              <w:jc w:val="center"/>
            </w:pPr>
          </w:p>
        </w:tc>
      </w:tr>
      <w:tr w:rsidR="00775F04" w14:paraId="5F506B31" w14:textId="5A771E7D" w:rsidTr="00775F04">
        <w:tc>
          <w:tcPr>
            <w:tcW w:w="1458" w:type="dxa"/>
          </w:tcPr>
          <w:p w14:paraId="00C7C626" w14:textId="10E65382" w:rsidR="00775F04" w:rsidRPr="00DF2E53" w:rsidRDefault="00775F04" w:rsidP="00FD43E0">
            <w:pPr>
              <w:pStyle w:val="BodyText"/>
              <w:rPr>
                <w:b/>
              </w:rPr>
            </w:pPr>
            <w:r>
              <w:rPr>
                <w:b/>
              </w:rPr>
              <w:t>Test Suite 7</w:t>
            </w:r>
          </w:p>
        </w:tc>
        <w:tc>
          <w:tcPr>
            <w:tcW w:w="900" w:type="dxa"/>
          </w:tcPr>
          <w:p w14:paraId="0B093E01" w14:textId="7B3A9B81" w:rsidR="00775F04" w:rsidRDefault="00775F04" w:rsidP="00FD43E0">
            <w:pPr>
              <w:pStyle w:val="BodyText"/>
              <w:jc w:val="center"/>
            </w:pPr>
            <w:r>
              <w:t>•</w:t>
            </w:r>
          </w:p>
        </w:tc>
        <w:tc>
          <w:tcPr>
            <w:tcW w:w="867" w:type="dxa"/>
          </w:tcPr>
          <w:p w14:paraId="7C9C678E" w14:textId="77777777" w:rsidR="00775F04" w:rsidRDefault="00775F04" w:rsidP="00FD43E0">
            <w:pPr>
              <w:pStyle w:val="BodyText"/>
              <w:jc w:val="center"/>
            </w:pPr>
          </w:p>
        </w:tc>
        <w:tc>
          <w:tcPr>
            <w:tcW w:w="1215" w:type="dxa"/>
          </w:tcPr>
          <w:p w14:paraId="173DAAF6" w14:textId="12343FF4" w:rsidR="00775F04" w:rsidRDefault="00775F04" w:rsidP="00FD43E0">
            <w:pPr>
              <w:pStyle w:val="BodyText"/>
              <w:jc w:val="center"/>
            </w:pPr>
            <w:r>
              <w:t xml:space="preserve"> (1)</w:t>
            </w:r>
          </w:p>
        </w:tc>
        <w:tc>
          <w:tcPr>
            <w:tcW w:w="1077" w:type="dxa"/>
          </w:tcPr>
          <w:p w14:paraId="33D45EAF" w14:textId="77777777" w:rsidR="00775F04" w:rsidRDefault="00775F04" w:rsidP="00FD43E0">
            <w:pPr>
              <w:pStyle w:val="BodyText"/>
              <w:jc w:val="center"/>
            </w:pPr>
          </w:p>
        </w:tc>
        <w:tc>
          <w:tcPr>
            <w:tcW w:w="986" w:type="dxa"/>
          </w:tcPr>
          <w:p w14:paraId="754125B4" w14:textId="126CAD5C" w:rsidR="00775F04" w:rsidRDefault="00775F04" w:rsidP="00FD43E0">
            <w:pPr>
              <w:pStyle w:val="BodyText"/>
              <w:jc w:val="center"/>
            </w:pPr>
            <w:r>
              <w:t>•</w:t>
            </w:r>
          </w:p>
        </w:tc>
        <w:tc>
          <w:tcPr>
            <w:tcW w:w="1076" w:type="dxa"/>
          </w:tcPr>
          <w:p w14:paraId="3B9993A0" w14:textId="77777777" w:rsidR="00775F04" w:rsidRDefault="00775F04" w:rsidP="00FD43E0">
            <w:pPr>
              <w:pStyle w:val="BodyText"/>
              <w:jc w:val="center"/>
            </w:pPr>
          </w:p>
        </w:tc>
        <w:tc>
          <w:tcPr>
            <w:tcW w:w="997" w:type="dxa"/>
          </w:tcPr>
          <w:p w14:paraId="675C0628" w14:textId="77777777" w:rsidR="00775F04" w:rsidRDefault="00775F04" w:rsidP="00FD43E0">
            <w:pPr>
              <w:pStyle w:val="BodyText"/>
              <w:jc w:val="center"/>
            </w:pPr>
          </w:p>
        </w:tc>
        <w:tc>
          <w:tcPr>
            <w:tcW w:w="1000" w:type="dxa"/>
          </w:tcPr>
          <w:p w14:paraId="26D993D4" w14:textId="77777777" w:rsidR="00775F04" w:rsidRDefault="00775F04" w:rsidP="00FD43E0">
            <w:pPr>
              <w:pStyle w:val="BodyText"/>
              <w:jc w:val="center"/>
            </w:pPr>
          </w:p>
        </w:tc>
      </w:tr>
      <w:tr w:rsidR="00775F04" w14:paraId="7AF72EA1" w14:textId="503D665B" w:rsidTr="00775F04">
        <w:tc>
          <w:tcPr>
            <w:tcW w:w="1458" w:type="dxa"/>
          </w:tcPr>
          <w:p w14:paraId="5F2F483D" w14:textId="6F3A0D34" w:rsidR="00775F04" w:rsidRDefault="00775F04" w:rsidP="00FD43E0">
            <w:pPr>
              <w:pStyle w:val="BodyText"/>
              <w:rPr>
                <w:b/>
              </w:rPr>
            </w:pPr>
            <w:r>
              <w:rPr>
                <w:b/>
              </w:rPr>
              <w:t xml:space="preserve">Test Suite 8 </w:t>
            </w:r>
          </w:p>
        </w:tc>
        <w:tc>
          <w:tcPr>
            <w:tcW w:w="900" w:type="dxa"/>
          </w:tcPr>
          <w:p w14:paraId="33F3264D" w14:textId="62E86D3A" w:rsidR="00775F04" w:rsidRDefault="00775F04" w:rsidP="00FD43E0">
            <w:pPr>
              <w:pStyle w:val="BodyText"/>
              <w:jc w:val="center"/>
            </w:pPr>
            <w:r>
              <w:t>•</w:t>
            </w:r>
          </w:p>
        </w:tc>
        <w:tc>
          <w:tcPr>
            <w:tcW w:w="867" w:type="dxa"/>
          </w:tcPr>
          <w:p w14:paraId="12111F28" w14:textId="029E1279" w:rsidR="00775F04" w:rsidRDefault="00775F04" w:rsidP="00FD43E0">
            <w:pPr>
              <w:pStyle w:val="BodyText"/>
              <w:jc w:val="center"/>
            </w:pPr>
            <w:r>
              <w:t>(2)</w:t>
            </w:r>
          </w:p>
        </w:tc>
        <w:tc>
          <w:tcPr>
            <w:tcW w:w="1215" w:type="dxa"/>
          </w:tcPr>
          <w:p w14:paraId="35E50A70" w14:textId="00041659" w:rsidR="00775F04" w:rsidRDefault="00775F04" w:rsidP="00FD43E0">
            <w:pPr>
              <w:pStyle w:val="BodyText"/>
              <w:jc w:val="center"/>
            </w:pPr>
            <w:r>
              <w:t>•</w:t>
            </w:r>
          </w:p>
        </w:tc>
        <w:tc>
          <w:tcPr>
            <w:tcW w:w="1077" w:type="dxa"/>
          </w:tcPr>
          <w:p w14:paraId="2ECE3A6A" w14:textId="7E1D21FA" w:rsidR="00775F04" w:rsidRDefault="00775F04" w:rsidP="00FD43E0">
            <w:pPr>
              <w:pStyle w:val="BodyText"/>
              <w:jc w:val="center"/>
            </w:pPr>
            <w:r>
              <w:t>(2)</w:t>
            </w:r>
          </w:p>
        </w:tc>
        <w:tc>
          <w:tcPr>
            <w:tcW w:w="986" w:type="dxa"/>
          </w:tcPr>
          <w:p w14:paraId="38A3B22D" w14:textId="5C10D1E2" w:rsidR="00775F04" w:rsidRDefault="00775F04" w:rsidP="00FD43E0">
            <w:pPr>
              <w:pStyle w:val="BodyText"/>
              <w:jc w:val="center"/>
            </w:pPr>
          </w:p>
        </w:tc>
        <w:tc>
          <w:tcPr>
            <w:tcW w:w="1076" w:type="dxa"/>
          </w:tcPr>
          <w:p w14:paraId="4556D190" w14:textId="1EDD0D05" w:rsidR="00775F04" w:rsidRDefault="00775F04" w:rsidP="00EE3602">
            <w:pPr>
              <w:pStyle w:val="BodyText"/>
              <w:jc w:val="center"/>
            </w:pPr>
            <w:r>
              <w:t>•</w:t>
            </w:r>
          </w:p>
        </w:tc>
        <w:tc>
          <w:tcPr>
            <w:tcW w:w="997" w:type="dxa"/>
          </w:tcPr>
          <w:p w14:paraId="531BE95C" w14:textId="77777777" w:rsidR="00775F04" w:rsidRDefault="00775F04" w:rsidP="00EE3602">
            <w:pPr>
              <w:pStyle w:val="BodyText"/>
              <w:jc w:val="center"/>
            </w:pPr>
          </w:p>
        </w:tc>
        <w:tc>
          <w:tcPr>
            <w:tcW w:w="1000" w:type="dxa"/>
          </w:tcPr>
          <w:p w14:paraId="5E8C9EFA" w14:textId="77777777" w:rsidR="00775F04" w:rsidRDefault="00775F04" w:rsidP="00EE3602">
            <w:pPr>
              <w:pStyle w:val="BodyText"/>
              <w:jc w:val="center"/>
            </w:pPr>
          </w:p>
        </w:tc>
      </w:tr>
      <w:tr w:rsidR="00775F04" w14:paraId="2EFD4001" w14:textId="32E5986F" w:rsidTr="00775F04">
        <w:tc>
          <w:tcPr>
            <w:tcW w:w="1458" w:type="dxa"/>
          </w:tcPr>
          <w:p w14:paraId="55E853F3" w14:textId="2383C962" w:rsidR="00775F04" w:rsidRDefault="00775F04" w:rsidP="00FD43E0">
            <w:pPr>
              <w:pStyle w:val="BodyText"/>
              <w:rPr>
                <w:b/>
              </w:rPr>
            </w:pPr>
            <w:r>
              <w:rPr>
                <w:b/>
              </w:rPr>
              <w:t>Test Suite 9</w:t>
            </w:r>
          </w:p>
        </w:tc>
        <w:tc>
          <w:tcPr>
            <w:tcW w:w="900" w:type="dxa"/>
          </w:tcPr>
          <w:p w14:paraId="4CE97B86" w14:textId="1D105749" w:rsidR="00775F04" w:rsidRDefault="00775F04" w:rsidP="00FD43E0">
            <w:pPr>
              <w:pStyle w:val="BodyText"/>
              <w:jc w:val="center"/>
            </w:pPr>
            <w:proofErr w:type="gramStart"/>
            <w:r>
              <w:t>•(</w:t>
            </w:r>
            <w:proofErr w:type="gramEnd"/>
            <w:r>
              <w:t>3)</w:t>
            </w:r>
          </w:p>
        </w:tc>
        <w:tc>
          <w:tcPr>
            <w:tcW w:w="867" w:type="dxa"/>
          </w:tcPr>
          <w:p w14:paraId="3434B340" w14:textId="77777777" w:rsidR="00775F04" w:rsidRDefault="00775F04" w:rsidP="00FD43E0">
            <w:pPr>
              <w:pStyle w:val="BodyText"/>
              <w:jc w:val="center"/>
            </w:pPr>
          </w:p>
        </w:tc>
        <w:tc>
          <w:tcPr>
            <w:tcW w:w="1215" w:type="dxa"/>
          </w:tcPr>
          <w:p w14:paraId="64CD637B" w14:textId="16FE7B04" w:rsidR="00775F04" w:rsidRDefault="00775F04" w:rsidP="00FD43E0">
            <w:pPr>
              <w:pStyle w:val="BodyText"/>
              <w:jc w:val="center"/>
            </w:pPr>
            <w:r>
              <w:t>(2)</w:t>
            </w:r>
          </w:p>
        </w:tc>
        <w:tc>
          <w:tcPr>
            <w:tcW w:w="1077" w:type="dxa"/>
          </w:tcPr>
          <w:p w14:paraId="366E5F98" w14:textId="151C9BBF" w:rsidR="00775F04" w:rsidRDefault="00775F04" w:rsidP="00FD43E0">
            <w:pPr>
              <w:pStyle w:val="BodyText"/>
              <w:jc w:val="center"/>
            </w:pPr>
            <w:r>
              <w:t>(2)</w:t>
            </w:r>
          </w:p>
        </w:tc>
        <w:tc>
          <w:tcPr>
            <w:tcW w:w="986" w:type="dxa"/>
          </w:tcPr>
          <w:p w14:paraId="43561200" w14:textId="77777777" w:rsidR="00775F04" w:rsidRDefault="00775F04" w:rsidP="00FD43E0">
            <w:pPr>
              <w:pStyle w:val="BodyText"/>
              <w:jc w:val="center"/>
            </w:pPr>
          </w:p>
        </w:tc>
        <w:tc>
          <w:tcPr>
            <w:tcW w:w="1076" w:type="dxa"/>
          </w:tcPr>
          <w:p w14:paraId="57FD644A" w14:textId="77777777" w:rsidR="00775F04" w:rsidRDefault="00775F04" w:rsidP="00EE3602">
            <w:pPr>
              <w:pStyle w:val="BodyText"/>
              <w:jc w:val="center"/>
            </w:pPr>
          </w:p>
        </w:tc>
        <w:tc>
          <w:tcPr>
            <w:tcW w:w="997" w:type="dxa"/>
          </w:tcPr>
          <w:p w14:paraId="1994B325" w14:textId="77777777" w:rsidR="00775F04" w:rsidRDefault="00775F04" w:rsidP="00EE3602">
            <w:pPr>
              <w:pStyle w:val="BodyText"/>
              <w:jc w:val="center"/>
            </w:pPr>
          </w:p>
        </w:tc>
        <w:tc>
          <w:tcPr>
            <w:tcW w:w="1000" w:type="dxa"/>
          </w:tcPr>
          <w:p w14:paraId="2D15B55D" w14:textId="77777777" w:rsidR="00775F04" w:rsidRDefault="00775F04" w:rsidP="00EE3602">
            <w:pPr>
              <w:pStyle w:val="BodyText"/>
              <w:jc w:val="center"/>
            </w:pPr>
          </w:p>
        </w:tc>
      </w:tr>
      <w:tr w:rsidR="00775F04" w14:paraId="391EEE4F" w14:textId="57BD93AA" w:rsidTr="00775F04">
        <w:tc>
          <w:tcPr>
            <w:tcW w:w="1458" w:type="dxa"/>
          </w:tcPr>
          <w:p w14:paraId="666D547B" w14:textId="63825FBF" w:rsidR="00775F04" w:rsidRDefault="00775F04" w:rsidP="004721C2">
            <w:pPr>
              <w:pStyle w:val="BodyText"/>
              <w:rPr>
                <w:b/>
              </w:rPr>
            </w:pPr>
            <w:r>
              <w:rPr>
                <w:b/>
              </w:rPr>
              <w:t>Test Suite 10</w:t>
            </w:r>
          </w:p>
        </w:tc>
        <w:tc>
          <w:tcPr>
            <w:tcW w:w="900" w:type="dxa"/>
          </w:tcPr>
          <w:p w14:paraId="0B4ED2D2" w14:textId="5FD90892" w:rsidR="00775F04" w:rsidRDefault="00775F04" w:rsidP="004721C2">
            <w:pPr>
              <w:pStyle w:val="BodyText"/>
              <w:jc w:val="center"/>
            </w:pPr>
            <w:r>
              <w:t>•</w:t>
            </w:r>
          </w:p>
        </w:tc>
        <w:tc>
          <w:tcPr>
            <w:tcW w:w="867" w:type="dxa"/>
          </w:tcPr>
          <w:p w14:paraId="69FA777C" w14:textId="77777777" w:rsidR="00775F04" w:rsidRDefault="00775F04" w:rsidP="004721C2">
            <w:pPr>
              <w:pStyle w:val="BodyText"/>
              <w:jc w:val="center"/>
            </w:pPr>
          </w:p>
        </w:tc>
        <w:tc>
          <w:tcPr>
            <w:tcW w:w="1215" w:type="dxa"/>
          </w:tcPr>
          <w:p w14:paraId="48C6CEE6" w14:textId="2A752D68" w:rsidR="00775F04" w:rsidRDefault="00775F04" w:rsidP="004721C2">
            <w:pPr>
              <w:pStyle w:val="BodyText"/>
              <w:jc w:val="center"/>
            </w:pPr>
            <w:r>
              <w:t>(2)</w:t>
            </w:r>
          </w:p>
        </w:tc>
        <w:tc>
          <w:tcPr>
            <w:tcW w:w="1077" w:type="dxa"/>
          </w:tcPr>
          <w:p w14:paraId="0DFC3B41" w14:textId="66AE365A" w:rsidR="00775F04" w:rsidRDefault="00775F04" w:rsidP="004721C2">
            <w:pPr>
              <w:pStyle w:val="BodyText"/>
              <w:jc w:val="center"/>
            </w:pPr>
            <w:r>
              <w:t>(2)</w:t>
            </w:r>
          </w:p>
        </w:tc>
        <w:tc>
          <w:tcPr>
            <w:tcW w:w="986" w:type="dxa"/>
          </w:tcPr>
          <w:p w14:paraId="2079DD18" w14:textId="62987204" w:rsidR="00775F04" w:rsidRDefault="00775F04" w:rsidP="004721C2">
            <w:pPr>
              <w:pStyle w:val="BodyText"/>
              <w:jc w:val="center"/>
            </w:pPr>
            <w:r>
              <w:t>(2)</w:t>
            </w:r>
          </w:p>
        </w:tc>
        <w:tc>
          <w:tcPr>
            <w:tcW w:w="1076" w:type="dxa"/>
          </w:tcPr>
          <w:p w14:paraId="7E23A932" w14:textId="77777777" w:rsidR="00775F04" w:rsidRDefault="00775F04" w:rsidP="004721C2">
            <w:pPr>
              <w:pStyle w:val="BodyText"/>
              <w:jc w:val="center"/>
            </w:pPr>
          </w:p>
        </w:tc>
        <w:tc>
          <w:tcPr>
            <w:tcW w:w="997" w:type="dxa"/>
          </w:tcPr>
          <w:p w14:paraId="1422350F" w14:textId="7904F35C" w:rsidR="00775F04" w:rsidRDefault="00775F04" w:rsidP="004721C2">
            <w:pPr>
              <w:pStyle w:val="BodyText"/>
              <w:jc w:val="center"/>
            </w:pPr>
            <w:r>
              <w:t>•</w:t>
            </w:r>
          </w:p>
        </w:tc>
        <w:tc>
          <w:tcPr>
            <w:tcW w:w="1000" w:type="dxa"/>
          </w:tcPr>
          <w:p w14:paraId="1ED6C0E5" w14:textId="77777777" w:rsidR="00775F04" w:rsidRDefault="00775F04" w:rsidP="004721C2">
            <w:pPr>
              <w:pStyle w:val="BodyText"/>
              <w:jc w:val="center"/>
            </w:pPr>
          </w:p>
        </w:tc>
      </w:tr>
      <w:tr w:rsidR="00775F04" w14:paraId="1C14A7EF" w14:textId="3F4BB99F" w:rsidTr="00775F04">
        <w:tc>
          <w:tcPr>
            <w:tcW w:w="1458" w:type="dxa"/>
          </w:tcPr>
          <w:p w14:paraId="3C708CE9" w14:textId="77B93F2D" w:rsidR="00775F04" w:rsidRDefault="00775F04" w:rsidP="004721C2">
            <w:pPr>
              <w:pStyle w:val="BodyText"/>
              <w:rPr>
                <w:b/>
              </w:rPr>
            </w:pPr>
            <w:r>
              <w:rPr>
                <w:b/>
              </w:rPr>
              <w:t>Test Suite 11</w:t>
            </w:r>
          </w:p>
        </w:tc>
        <w:tc>
          <w:tcPr>
            <w:tcW w:w="900" w:type="dxa"/>
          </w:tcPr>
          <w:p w14:paraId="44DAA5E1" w14:textId="53D8128A" w:rsidR="00775F04" w:rsidRDefault="00775F04" w:rsidP="004721C2">
            <w:pPr>
              <w:pStyle w:val="BodyText"/>
              <w:jc w:val="center"/>
            </w:pPr>
            <w:r>
              <w:t>•</w:t>
            </w:r>
          </w:p>
        </w:tc>
        <w:tc>
          <w:tcPr>
            <w:tcW w:w="867" w:type="dxa"/>
          </w:tcPr>
          <w:p w14:paraId="131A7D69" w14:textId="77777777" w:rsidR="00775F04" w:rsidRDefault="00775F04" w:rsidP="004721C2">
            <w:pPr>
              <w:pStyle w:val="BodyText"/>
              <w:jc w:val="center"/>
            </w:pPr>
          </w:p>
        </w:tc>
        <w:tc>
          <w:tcPr>
            <w:tcW w:w="1215" w:type="dxa"/>
          </w:tcPr>
          <w:p w14:paraId="7A49E25C" w14:textId="5D2AE15F" w:rsidR="00775F04" w:rsidRDefault="00775F04" w:rsidP="004721C2">
            <w:pPr>
              <w:pStyle w:val="BodyText"/>
              <w:jc w:val="center"/>
            </w:pPr>
            <w:r>
              <w:t>(2)</w:t>
            </w:r>
          </w:p>
        </w:tc>
        <w:tc>
          <w:tcPr>
            <w:tcW w:w="1077" w:type="dxa"/>
          </w:tcPr>
          <w:p w14:paraId="7F7DCC9E" w14:textId="07351F5B" w:rsidR="00775F04" w:rsidRDefault="00775F04" w:rsidP="004721C2">
            <w:pPr>
              <w:pStyle w:val="BodyText"/>
              <w:jc w:val="center"/>
            </w:pPr>
            <w:r>
              <w:t>(2)</w:t>
            </w:r>
          </w:p>
        </w:tc>
        <w:tc>
          <w:tcPr>
            <w:tcW w:w="986" w:type="dxa"/>
          </w:tcPr>
          <w:p w14:paraId="181FCA81" w14:textId="77777777" w:rsidR="00775F04" w:rsidRDefault="00775F04" w:rsidP="004721C2">
            <w:pPr>
              <w:pStyle w:val="BodyText"/>
              <w:jc w:val="center"/>
            </w:pPr>
          </w:p>
        </w:tc>
        <w:tc>
          <w:tcPr>
            <w:tcW w:w="1076" w:type="dxa"/>
          </w:tcPr>
          <w:p w14:paraId="16A86925" w14:textId="77777777" w:rsidR="00775F04" w:rsidRDefault="00775F04" w:rsidP="004721C2">
            <w:pPr>
              <w:pStyle w:val="BodyText"/>
              <w:jc w:val="center"/>
            </w:pPr>
          </w:p>
        </w:tc>
        <w:tc>
          <w:tcPr>
            <w:tcW w:w="997" w:type="dxa"/>
          </w:tcPr>
          <w:p w14:paraId="55D65F58" w14:textId="43B957E6" w:rsidR="00775F04" w:rsidRDefault="00775F04" w:rsidP="004721C2">
            <w:pPr>
              <w:pStyle w:val="BodyText"/>
              <w:jc w:val="center"/>
            </w:pPr>
            <w:r>
              <w:t>(2)</w:t>
            </w:r>
          </w:p>
        </w:tc>
        <w:tc>
          <w:tcPr>
            <w:tcW w:w="1000" w:type="dxa"/>
          </w:tcPr>
          <w:p w14:paraId="571CDF9A" w14:textId="096DEAB1" w:rsidR="00775F04" w:rsidRDefault="00775F04" w:rsidP="004721C2">
            <w:pPr>
              <w:pStyle w:val="BodyText"/>
              <w:jc w:val="center"/>
            </w:pPr>
            <w:r>
              <w:t>•</w:t>
            </w:r>
          </w:p>
        </w:tc>
      </w:tr>
    </w:tbl>
    <w:p w14:paraId="10D1ABAD" w14:textId="053758FE" w:rsidR="006127CA" w:rsidRDefault="00E1757F" w:rsidP="000C75E7">
      <w:pPr>
        <w:spacing w:after="0"/>
        <w:rPr>
          <w:sz w:val="18"/>
          <w:szCs w:val="18"/>
        </w:rPr>
      </w:pPr>
      <w:r w:rsidRPr="001E0472">
        <w:rPr>
          <w:sz w:val="18"/>
          <w:szCs w:val="18"/>
        </w:rPr>
        <w:t>(</w:t>
      </w:r>
      <w:proofErr w:type="gramStart"/>
      <w:r w:rsidRPr="001E0472">
        <w:rPr>
          <w:sz w:val="18"/>
          <w:szCs w:val="18"/>
        </w:rPr>
        <w:t>1)UUID</w:t>
      </w:r>
      <w:proofErr w:type="gramEnd"/>
      <w:r w:rsidRPr="001E0472">
        <w:rPr>
          <w:sz w:val="18"/>
          <w:szCs w:val="18"/>
        </w:rPr>
        <w:t xml:space="preserve"> used, but extension not require</w:t>
      </w:r>
      <w:r>
        <w:rPr>
          <w:sz w:val="18"/>
          <w:szCs w:val="18"/>
        </w:rPr>
        <w:t>d</w:t>
      </w:r>
    </w:p>
    <w:p w14:paraId="375DC21F" w14:textId="058FAC6E" w:rsidR="001746E8" w:rsidRDefault="001746E8" w:rsidP="0073567D">
      <w:pPr>
        <w:spacing w:after="0"/>
        <w:rPr>
          <w:sz w:val="18"/>
          <w:szCs w:val="18"/>
        </w:rPr>
      </w:pPr>
      <w:r w:rsidRPr="001746E8">
        <w:rPr>
          <w:sz w:val="18"/>
          <w:szCs w:val="18"/>
        </w:rPr>
        <w:t>(</w:t>
      </w:r>
      <w:proofErr w:type="gramStart"/>
      <w:r w:rsidRPr="001746E8">
        <w:rPr>
          <w:sz w:val="18"/>
          <w:szCs w:val="18"/>
        </w:rPr>
        <w:t>2)</w:t>
      </w:r>
      <w:r w:rsidR="00D76607">
        <w:rPr>
          <w:sz w:val="18"/>
          <w:szCs w:val="18"/>
        </w:rPr>
        <w:t>Several</w:t>
      </w:r>
      <w:proofErr w:type="gramEnd"/>
      <w:r w:rsidRPr="001746E8">
        <w:rPr>
          <w:sz w:val="18"/>
          <w:szCs w:val="18"/>
        </w:rPr>
        <w:t xml:space="preserve"> test file</w:t>
      </w:r>
      <w:r w:rsidR="00D76607">
        <w:rPr>
          <w:sz w:val="18"/>
          <w:szCs w:val="18"/>
        </w:rPr>
        <w:t>s</w:t>
      </w:r>
      <w:r w:rsidRPr="001746E8">
        <w:rPr>
          <w:sz w:val="18"/>
          <w:szCs w:val="18"/>
        </w:rPr>
        <w:t xml:space="preserve"> in the suite requires this extension</w:t>
      </w:r>
    </w:p>
    <w:p w14:paraId="73D6BAB8" w14:textId="14B99997" w:rsidR="0073567D" w:rsidRDefault="0073567D" w:rsidP="0073567D">
      <w:pPr>
        <w:spacing w:after="0" w:line="240" w:lineRule="auto"/>
        <w:rPr>
          <w:sz w:val="18"/>
          <w:szCs w:val="18"/>
        </w:rPr>
      </w:pPr>
      <w:r>
        <w:rPr>
          <w:sz w:val="18"/>
          <w:szCs w:val="18"/>
        </w:rPr>
        <w:t>(</w:t>
      </w:r>
      <w:proofErr w:type="gramStart"/>
      <w:r>
        <w:rPr>
          <w:sz w:val="18"/>
          <w:szCs w:val="18"/>
        </w:rPr>
        <w:t>3)</w:t>
      </w:r>
      <w:r w:rsidR="00C95D59">
        <w:rPr>
          <w:sz w:val="18"/>
          <w:szCs w:val="18"/>
        </w:rPr>
        <w:t>Core</w:t>
      </w:r>
      <w:proofErr w:type="gramEnd"/>
      <w:r w:rsidR="00C95D59">
        <w:rPr>
          <w:sz w:val="18"/>
          <w:szCs w:val="18"/>
        </w:rPr>
        <w:t xml:space="preserve"> v</w:t>
      </w:r>
      <w:r>
        <w:rPr>
          <w:sz w:val="18"/>
          <w:szCs w:val="18"/>
        </w:rPr>
        <w:t>1.3</w:t>
      </w:r>
      <w:r w:rsidR="00C95D59">
        <w:rPr>
          <w:sz w:val="18"/>
          <w:szCs w:val="18"/>
        </w:rPr>
        <w:t>.0</w:t>
      </w:r>
      <w:r>
        <w:rPr>
          <w:sz w:val="18"/>
          <w:szCs w:val="18"/>
        </w:rPr>
        <w:t xml:space="preserve"> that includes </w:t>
      </w:r>
      <w:proofErr w:type="spellStart"/>
      <w:r>
        <w:rPr>
          <w:sz w:val="18"/>
          <w:szCs w:val="18"/>
        </w:rPr>
        <w:t>triangleset</w:t>
      </w:r>
      <w:proofErr w:type="spellEnd"/>
      <w:r>
        <w:rPr>
          <w:sz w:val="18"/>
          <w:szCs w:val="18"/>
        </w:rPr>
        <w:t xml:space="preserve"> and </w:t>
      </w:r>
      <w:proofErr w:type="spellStart"/>
      <w:r>
        <w:rPr>
          <w:sz w:val="18"/>
          <w:szCs w:val="18"/>
        </w:rPr>
        <w:t>mirrormesh</w:t>
      </w:r>
      <w:proofErr w:type="spellEnd"/>
      <w:r>
        <w:rPr>
          <w:sz w:val="18"/>
          <w:szCs w:val="18"/>
        </w:rPr>
        <w:t xml:space="preserve"> schema objects</w:t>
      </w:r>
    </w:p>
    <w:p w14:paraId="2F45E8BC" w14:textId="6B55E0AE" w:rsidR="005E25F5" w:rsidRDefault="005E25F5" w:rsidP="0073567D">
      <w:pPr>
        <w:spacing w:after="0" w:line="240" w:lineRule="auto"/>
        <w:rPr>
          <w:sz w:val="18"/>
          <w:szCs w:val="18"/>
        </w:rPr>
      </w:pPr>
      <w:r>
        <w:rPr>
          <w:sz w:val="18"/>
          <w:szCs w:val="18"/>
        </w:rPr>
        <w:t>(</w:t>
      </w:r>
      <w:proofErr w:type="gramStart"/>
      <w:r>
        <w:rPr>
          <w:sz w:val="18"/>
          <w:szCs w:val="18"/>
        </w:rPr>
        <w:t>4)Production</w:t>
      </w:r>
      <w:proofErr w:type="gramEnd"/>
      <w:r>
        <w:rPr>
          <w:sz w:val="18"/>
          <w:szCs w:val="18"/>
        </w:rPr>
        <w:t xml:space="preserve"> v1.2.0 that includes Production Alternatives schema</w:t>
      </w:r>
    </w:p>
    <w:p w14:paraId="6EEE6180" w14:textId="77777777" w:rsidR="00C31ACB" w:rsidRDefault="00C31ACB" w:rsidP="0073567D">
      <w:pPr>
        <w:spacing w:after="0" w:line="240" w:lineRule="auto"/>
        <w:rPr>
          <w:sz w:val="18"/>
          <w:szCs w:val="18"/>
        </w:rPr>
      </w:pPr>
    </w:p>
    <w:p w14:paraId="606E7333" w14:textId="77777777" w:rsidR="0073567D" w:rsidRPr="001E0472" w:rsidRDefault="0073567D" w:rsidP="0073567D">
      <w:pPr>
        <w:spacing w:after="0" w:line="240" w:lineRule="auto"/>
        <w:rPr>
          <w:sz w:val="18"/>
          <w:szCs w:val="18"/>
        </w:rPr>
      </w:pPr>
    </w:p>
    <w:p w14:paraId="669FF99A" w14:textId="6BA2682E" w:rsidR="00DD1728" w:rsidRPr="000D77D9" w:rsidRDefault="000D77D9" w:rsidP="00DD1728">
      <w:pPr>
        <w:rPr>
          <w:b/>
        </w:rPr>
      </w:pPr>
      <w:r>
        <w:rPr>
          <w:b/>
        </w:rPr>
        <w:t>Note that Appendix C</w:t>
      </w:r>
      <w:r w:rsidR="00DD1728" w:rsidRPr="000D77D9">
        <w:rPr>
          <w:b/>
        </w:rPr>
        <w:t xml:space="preserve"> provides a mapping as to which test cases are contained in which test suites.</w:t>
      </w:r>
    </w:p>
    <w:p w14:paraId="00F5053F" w14:textId="77777777" w:rsidR="00FA69CE" w:rsidRDefault="00FA69CE">
      <w:pPr>
        <w:rPr>
          <w:rFonts w:eastAsia="Verdana" w:cs="Verdana"/>
          <w:b/>
          <w:bCs/>
          <w:color w:val="365F91" w:themeColor="accent1" w:themeShade="BF"/>
          <w:sz w:val="22"/>
        </w:rPr>
      </w:pPr>
      <w:r>
        <w:rPr>
          <w:rFonts w:eastAsia="Verdana" w:cs="Verdana"/>
        </w:rPr>
        <w:br w:type="page"/>
      </w:r>
    </w:p>
    <w:p w14:paraId="32ABFABF" w14:textId="6FBB5692" w:rsidR="007F3BBD" w:rsidRPr="00833FA5" w:rsidRDefault="007F3BBD" w:rsidP="4FA9AB4E">
      <w:pPr>
        <w:pStyle w:val="Heading2"/>
        <w:rPr>
          <w:rFonts w:eastAsia="Verdana" w:cs="Verdana"/>
        </w:rPr>
      </w:pPr>
      <w:bookmarkStart w:id="10" w:name="_Toc162180983"/>
      <w:r w:rsidRPr="00833FA5">
        <w:rPr>
          <w:rFonts w:eastAsia="Verdana" w:cs="Verdana"/>
        </w:rPr>
        <w:lastRenderedPageBreak/>
        <w:t>Test Case Numbering</w:t>
      </w:r>
      <w:bookmarkEnd w:id="10"/>
    </w:p>
    <w:p w14:paraId="60EE22F3" w14:textId="5A3EE8E4" w:rsidR="009D675A" w:rsidRPr="003E2818" w:rsidRDefault="4FA9AB4E" w:rsidP="009D675A">
      <w:pPr>
        <w:rPr>
          <w:b/>
        </w:rPr>
      </w:pPr>
      <w:r>
        <w:t xml:space="preserve">Test Cases will use the following syntax for numbering: </w:t>
      </w:r>
      <w:r w:rsidR="009D675A" w:rsidRPr="003E2818">
        <w:rPr>
          <w:b/>
        </w:rPr>
        <w:t>U_VWX_YY</w:t>
      </w:r>
      <w:r w:rsidR="004360B7">
        <w:rPr>
          <w:b/>
        </w:rPr>
        <w:t>Y</w:t>
      </w:r>
      <w:r w:rsidR="009D675A" w:rsidRPr="003E2818">
        <w:rPr>
          <w:b/>
        </w:rPr>
        <w:t>Y_ZZ</w:t>
      </w:r>
    </w:p>
    <w:p w14:paraId="2ABFBFB0" w14:textId="6DEF1307" w:rsidR="009D675A" w:rsidRDefault="009D675A" w:rsidP="008E4E98">
      <w:pPr>
        <w:pStyle w:val="ListParagraph"/>
        <w:numPr>
          <w:ilvl w:val="0"/>
          <w:numId w:val="12"/>
        </w:numPr>
      </w:pPr>
      <w:r>
        <w:t>U: P</w:t>
      </w:r>
      <w:r w:rsidR="001746E8">
        <w:t xml:space="preserve"> </w:t>
      </w:r>
      <w:r>
        <w:t>=</w:t>
      </w:r>
      <w:r w:rsidR="001746E8">
        <w:t xml:space="preserve"> </w:t>
      </w:r>
      <w:r>
        <w:t>positive, N</w:t>
      </w:r>
      <w:r w:rsidR="001746E8">
        <w:t xml:space="preserve"> </w:t>
      </w:r>
      <w:r>
        <w:t>=</w:t>
      </w:r>
      <w:r w:rsidR="001746E8">
        <w:t xml:space="preserve"> </w:t>
      </w:r>
      <w:r>
        <w:t>Negative</w:t>
      </w:r>
    </w:p>
    <w:p w14:paraId="19297CA3" w14:textId="4A1318B3" w:rsidR="009D675A" w:rsidRDefault="009D675A" w:rsidP="008E4E98">
      <w:pPr>
        <w:pStyle w:val="ListParagraph"/>
        <w:numPr>
          <w:ilvl w:val="0"/>
          <w:numId w:val="12"/>
        </w:numPr>
      </w:pPr>
      <w:r>
        <w:t xml:space="preserve">V:  S = Slice Used, </w:t>
      </w:r>
      <w:r w:rsidR="007A69AD">
        <w:t xml:space="preserve">B = Beam Lattice Used, </w:t>
      </w:r>
      <w:r w:rsidR="001746E8">
        <w:t xml:space="preserve">E = Secure Content Used, </w:t>
      </w:r>
      <w:r>
        <w:t xml:space="preserve">X = </w:t>
      </w:r>
      <w:r w:rsidR="007A69AD">
        <w:t xml:space="preserve">Neither </w:t>
      </w:r>
      <w:proofErr w:type="gramStart"/>
      <w:r w:rsidR="007A69AD">
        <w:t>Beam</w:t>
      </w:r>
      <w:r w:rsidR="001746E8">
        <w:t xml:space="preserve">, </w:t>
      </w:r>
      <w:r w:rsidR="007A69AD">
        <w:t xml:space="preserve"> </w:t>
      </w:r>
      <w:r>
        <w:t>Slice</w:t>
      </w:r>
      <w:proofErr w:type="gramEnd"/>
      <w:r w:rsidR="001746E8">
        <w:t>, or Secure Content</w:t>
      </w:r>
      <w:r>
        <w:t xml:space="preserve"> used</w:t>
      </w:r>
      <w:r w:rsidR="004F397B">
        <w:t>, O = Boolean Operations</w:t>
      </w:r>
      <w:r w:rsidR="00394A58">
        <w:t>, D=Displacement</w:t>
      </w:r>
    </w:p>
    <w:p w14:paraId="679F2772" w14:textId="77777777" w:rsidR="009D675A" w:rsidRDefault="009D675A" w:rsidP="008E4E98">
      <w:pPr>
        <w:pStyle w:val="ListParagraph"/>
        <w:numPr>
          <w:ilvl w:val="0"/>
          <w:numId w:val="12"/>
        </w:numPr>
      </w:pPr>
      <w:r>
        <w:t>W:  P = Production Used, X = Production not used</w:t>
      </w:r>
    </w:p>
    <w:p w14:paraId="5FB91D06" w14:textId="77777777" w:rsidR="009D675A" w:rsidRDefault="009D675A" w:rsidP="008E4E98">
      <w:pPr>
        <w:pStyle w:val="ListParagraph"/>
        <w:numPr>
          <w:ilvl w:val="0"/>
          <w:numId w:val="12"/>
        </w:numPr>
      </w:pPr>
      <w:r>
        <w:t>X:  M = Material Used, X = Material not used</w:t>
      </w:r>
    </w:p>
    <w:p w14:paraId="5B9B5C80" w14:textId="6312CD84" w:rsidR="009D675A" w:rsidRDefault="004360B7" w:rsidP="008E4E98">
      <w:pPr>
        <w:pStyle w:val="ListParagraph"/>
        <w:numPr>
          <w:ilvl w:val="0"/>
          <w:numId w:val="12"/>
        </w:numPr>
      </w:pPr>
      <w:r>
        <w:t>Y</w:t>
      </w:r>
      <w:r w:rsidR="009D675A">
        <w:t>YYY: Test case number</w:t>
      </w:r>
    </w:p>
    <w:p w14:paraId="723874DC" w14:textId="2A13E756" w:rsidR="009D675A" w:rsidRDefault="009D675A" w:rsidP="008E4E98">
      <w:pPr>
        <w:pStyle w:val="ListParagraph"/>
        <w:numPr>
          <w:ilvl w:val="0"/>
          <w:numId w:val="12"/>
        </w:numPr>
      </w:pPr>
      <w:r>
        <w:t>ZZ: Test case iteration</w:t>
      </w:r>
    </w:p>
    <w:p w14:paraId="589EA229" w14:textId="5C7FD26D" w:rsidR="007B3D12" w:rsidRDefault="007B3D12" w:rsidP="007B3D12">
      <w:r>
        <w:t xml:space="preserve">Examples: </w:t>
      </w:r>
    </w:p>
    <w:p w14:paraId="6A3EB712" w14:textId="5823B07F" w:rsidR="007B3D12" w:rsidRDefault="007B3D12" w:rsidP="008E4E98">
      <w:pPr>
        <w:pStyle w:val="ListParagraph"/>
        <w:numPr>
          <w:ilvl w:val="0"/>
          <w:numId w:val="13"/>
        </w:numPr>
      </w:pPr>
      <w:r w:rsidRPr="006B73CB">
        <w:rPr>
          <w:b/>
        </w:rPr>
        <w:t>P_SP</w:t>
      </w:r>
      <w:r w:rsidR="007B2F54">
        <w:rPr>
          <w:b/>
        </w:rPr>
        <w:t>X</w:t>
      </w:r>
      <w:r w:rsidRPr="006B73CB">
        <w:rPr>
          <w:b/>
        </w:rPr>
        <w:t>_</w:t>
      </w:r>
      <w:r w:rsidR="004360B7">
        <w:rPr>
          <w:b/>
        </w:rPr>
        <w:t>0</w:t>
      </w:r>
      <w:r w:rsidRPr="006B73CB">
        <w:rPr>
          <w:b/>
        </w:rPr>
        <w:t>123_02</w:t>
      </w:r>
      <w:r>
        <w:t xml:space="preserve"> – This is positive test case </w:t>
      </w:r>
      <w:r w:rsidR="006B73CB">
        <w:t xml:space="preserve">123, iteration 02, </w:t>
      </w:r>
      <w:r>
        <w:t>that uses the Slice and Production Extensions</w:t>
      </w:r>
    </w:p>
    <w:p w14:paraId="28A2D48C" w14:textId="6B780C49" w:rsidR="007B3D12" w:rsidRDefault="007B3D12" w:rsidP="008E4E98">
      <w:pPr>
        <w:pStyle w:val="ListParagraph"/>
        <w:numPr>
          <w:ilvl w:val="0"/>
          <w:numId w:val="13"/>
        </w:numPr>
      </w:pPr>
      <w:r w:rsidRPr="006B73CB">
        <w:rPr>
          <w:b/>
        </w:rPr>
        <w:t>N_</w:t>
      </w:r>
      <w:r w:rsidR="00980DF5">
        <w:rPr>
          <w:b/>
        </w:rPr>
        <w:t>X</w:t>
      </w:r>
      <w:r w:rsidRPr="006B73CB">
        <w:rPr>
          <w:b/>
        </w:rPr>
        <w:t>X</w:t>
      </w:r>
      <w:r w:rsidR="00980DF5">
        <w:rPr>
          <w:b/>
        </w:rPr>
        <w:t>M</w:t>
      </w:r>
      <w:r w:rsidRPr="006B73CB">
        <w:rPr>
          <w:b/>
        </w:rPr>
        <w:t>_</w:t>
      </w:r>
      <w:r w:rsidR="004360B7">
        <w:rPr>
          <w:b/>
        </w:rPr>
        <w:t>0</w:t>
      </w:r>
      <w:r w:rsidRPr="006B73CB">
        <w:rPr>
          <w:b/>
        </w:rPr>
        <w:t>234_0</w:t>
      </w:r>
      <w:r w:rsidR="006B73CB">
        <w:rPr>
          <w:b/>
        </w:rPr>
        <w:t>4</w:t>
      </w:r>
      <w:r>
        <w:t xml:space="preserve"> – This is negative test </w:t>
      </w:r>
      <w:r w:rsidR="006B73CB">
        <w:t xml:space="preserve">case 234, iteration 04, </w:t>
      </w:r>
      <w:r>
        <w:t>t</w:t>
      </w:r>
      <w:r w:rsidR="006B73CB">
        <w:t>hat uses the Material Extension</w:t>
      </w:r>
    </w:p>
    <w:p w14:paraId="777C3B56" w14:textId="4594135D" w:rsidR="007A69AD" w:rsidRDefault="007A69AD" w:rsidP="008E4E98">
      <w:pPr>
        <w:pStyle w:val="ListParagraph"/>
        <w:numPr>
          <w:ilvl w:val="0"/>
          <w:numId w:val="13"/>
        </w:numPr>
      </w:pPr>
      <w:r>
        <w:rPr>
          <w:b/>
        </w:rPr>
        <w:t>P</w:t>
      </w:r>
      <w:r w:rsidR="002077FA">
        <w:rPr>
          <w:b/>
        </w:rPr>
        <w:t>_</w:t>
      </w:r>
      <w:r>
        <w:rPr>
          <w:b/>
        </w:rPr>
        <w:t xml:space="preserve">BXX_0432_01 </w:t>
      </w:r>
      <w:r>
        <w:t>– This is a positive test case 432, iteration 01, that uses the Beam Lattice Extension.</w:t>
      </w:r>
    </w:p>
    <w:p w14:paraId="1C13C9FB" w14:textId="77777777" w:rsidR="003341D6" w:rsidRDefault="00A86150" w:rsidP="00052CFD">
      <w:pPr>
        <w:pStyle w:val="ListParagraph"/>
        <w:ind w:left="0"/>
      </w:pPr>
      <w:r>
        <w:t xml:space="preserve">Test case definitions in this document </w:t>
      </w:r>
      <w:r w:rsidR="002077FA">
        <w:t>may</w:t>
      </w:r>
      <w:r>
        <w:t xml:space="preserve"> use “???” placeholders for the 3MF extension labels, such a</w:t>
      </w:r>
      <w:r w:rsidRPr="00A86150">
        <w:t xml:space="preserve">s P_???_0123_02. </w:t>
      </w:r>
      <w:r>
        <w:t xml:space="preserve">Users should refer to Appendix C to determine the specific </w:t>
      </w:r>
      <w:r w:rsidR="002077FA">
        <w:t>3</w:t>
      </w:r>
      <w:r w:rsidR="0029112F">
        <w:t>MF extension combinations supported for a test case.</w:t>
      </w:r>
    </w:p>
    <w:p w14:paraId="65153BCD" w14:textId="2C20B95F" w:rsidR="003341D6" w:rsidRDefault="003341D6" w:rsidP="00052CFD">
      <w:pPr>
        <w:pStyle w:val="ListParagraph"/>
        <w:ind w:left="0"/>
      </w:pPr>
    </w:p>
    <w:p w14:paraId="7E744C3F" w14:textId="4E9E0BD1" w:rsidR="004B4F86" w:rsidRDefault="004B4F86" w:rsidP="00052CFD">
      <w:pPr>
        <w:pStyle w:val="ListParagraph"/>
        <w:ind w:left="0"/>
      </w:pPr>
    </w:p>
    <w:p w14:paraId="52EB929B" w14:textId="05DA2E1F" w:rsidR="004B4F86" w:rsidRPr="001054C9" w:rsidRDefault="004B4F86" w:rsidP="004B4F86">
      <w:pPr>
        <w:pStyle w:val="Heading2"/>
        <w:rPr>
          <w:rFonts w:eastAsia="Verdana" w:cs="Verdana"/>
        </w:rPr>
      </w:pPr>
      <w:bookmarkStart w:id="11" w:name="_Toc162180984"/>
      <w:r w:rsidRPr="00833FA5">
        <w:rPr>
          <w:rFonts w:eastAsia="Verdana" w:cs="Verdana"/>
        </w:rPr>
        <w:t xml:space="preserve">Test Case </w:t>
      </w:r>
      <w:r>
        <w:rPr>
          <w:rFonts w:eastAsia="Verdana" w:cs="Verdana"/>
        </w:rPr>
        <w:t>Size</w:t>
      </w:r>
      <w:bookmarkEnd w:id="11"/>
    </w:p>
    <w:p w14:paraId="326434A1" w14:textId="1E2010E8" w:rsidR="004B4F86" w:rsidRDefault="004B4F86" w:rsidP="004B4F86">
      <w:r>
        <w:t xml:space="preserve">The following max size coordinates are used for test case </w:t>
      </w:r>
      <w:proofErr w:type="spellStart"/>
      <w:r>
        <w:t>renderable</w:t>
      </w:r>
      <w:proofErr w:type="spellEnd"/>
      <w:r>
        <w:t xml:space="preserve"> content relative to the print bed origin (in mm):</w:t>
      </w:r>
    </w:p>
    <w:tbl>
      <w:tblPr>
        <w:tblStyle w:val="TableGrid"/>
        <w:tblW w:w="0" w:type="auto"/>
        <w:tblLook w:val="04A0" w:firstRow="1" w:lastRow="0" w:firstColumn="1" w:lastColumn="0" w:noHBand="0" w:noVBand="1"/>
      </w:tblPr>
      <w:tblGrid>
        <w:gridCol w:w="648"/>
        <w:gridCol w:w="1170"/>
        <w:gridCol w:w="1350"/>
      </w:tblGrid>
      <w:tr w:rsidR="004B4F86" w:rsidRPr="004B4F86" w14:paraId="5943C94A" w14:textId="77777777" w:rsidTr="004B4F86">
        <w:tc>
          <w:tcPr>
            <w:tcW w:w="648" w:type="dxa"/>
          </w:tcPr>
          <w:p w14:paraId="21EDFDB8" w14:textId="77777777" w:rsidR="004B4F86" w:rsidRPr="004B4F86" w:rsidRDefault="004B4F86" w:rsidP="004B4F86">
            <w:pPr>
              <w:jc w:val="center"/>
              <w:rPr>
                <w:b/>
                <w:bCs/>
              </w:rPr>
            </w:pPr>
          </w:p>
        </w:tc>
        <w:tc>
          <w:tcPr>
            <w:tcW w:w="1170" w:type="dxa"/>
          </w:tcPr>
          <w:p w14:paraId="422B475F" w14:textId="77777777" w:rsidR="004B4F86" w:rsidRPr="004B4F86" w:rsidRDefault="004B4F86" w:rsidP="004B4F86">
            <w:pPr>
              <w:jc w:val="center"/>
              <w:rPr>
                <w:b/>
                <w:bCs/>
              </w:rPr>
            </w:pPr>
            <w:r w:rsidRPr="004B4F86">
              <w:rPr>
                <w:b/>
                <w:bCs/>
              </w:rPr>
              <w:t>P1</w:t>
            </w:r>
          </w:p>
        </w:tc>
        <w:tc>
          <w:tcPr>
            <w:tcW w:w="1350" w:type="dxa"/>
          </w:tcPr>
          <w:p w14:paraId="5A250529" w14:textId="77777777" w:rsidR="004B4F86" w:rsidRPr="004B4F86" w:rsidRDefault="004B4F86" w:rsidP="004B4F86">
            <w:pPr>
              <w:jc w:val="center"/>
              <w:rPr>
                <w:b/>
                <w:bCs/>
              </w:rPr>
            </w:pPr>
            <w:r w:rsidRPr="004B4F86">
              <w:rPr>
                <w:b/>
                <w:bCs/>
              </w:rPr>
              <w:t>P2</w:t>
            </w:r>
          </w:p>
        </w:tc>
      </w:tr>
      <w:tr w:rsidR="004B4F86" w:rsidRPr="004B4F86" w14:paraId="691EDC2C" w14:textId="77777777" w:rsidTr="004B4F86">
        <w:tc>
          <w:tcPr>
            <w:tcW w:w="648" w:type="dxa"/>
          </w:tcPr>
          <w:p w14:paraId="188DFC18" w14:textId="77777777" w:rsidR="004B4F86" w:rsidRPr="004B4F86" w:rsidRDefault="004B4F86" w:rsidP="004B4F86">
            <w:pPr>
              <w:jc w:val="center"/>
              <w:rPr>
                <w:b/>
                <w:bCs/>
              </w:rPr>
            </w:pPr>
            <w:r w:rsidRPr="004B4F86">
              <w:rPr>
                <w:b/>
                <w:bCs/>
              </w:rPr>
              <w:t>X</w:t>
            </w:r>
          </w:p>
        </w:tc>
        <w:tc>
          <w:tcPr>
            <w:tcW w:w="1170" w:type="dxa"/>
          </w:tcPr>
          <w:p w14:paraId="1A0CE0E4" w14:textId="77777777" w:rsidR="004B4F86" w:rsidRPr="004B4F86" w:rsidRDefault="004B4F86" w:rsidP="00FC29C2">
            <w:r w:rsidRPr="004B4F86">
              <w:t>30.000</w:t>
            </w:r>
          </w:p>
        </w:tc>
        <w:tc>
          <w:tcPr>
            <w:tcW w:w="1350" w:type="dxa"/>
          </w:tcPr>
          <w:p w14:paraId="04BD3174" w14:textId="77777777" w:rsidR="004B4F86" w:rsidRPr="004B4F86" w:rsidRDefault="004B4F86" w:rsidP="00FC29C2">
            <w:r w:rsidRPr="004B4F86">
              <w:t>285.000</w:t>
            </w:r>
          </w:p>
        </w:tc>
      </w:tr>
      <w:tr w:rsidR="004B4F86" w:rsidRPr="004B4F86" w14:paraId="30694F53" w14:textId="77777777" w:rsidTr="004B4F86">
        <w:tc>
          <w:tcPr>
            <w:tcW w:w="648" w:type="dxa"/>
          </w:tcPr>
          <w:p w14:paraId="5FF16431" w14:textId="77777777" w:rsidR="004B4F86" w:rsidRPr="004B4F86" w:rsidRDefault="004B4F86" w:rsidP="004B4F86">
            <w:pPr>
              <w:jc w:val="center"/>
              <w:rPr>
                <w:b/>
                <w:bCs/>
              </w:rPr>
            </w:pPr>
            <w:r w:rsidRPr="004B4F86">
              <w:rPr>
                <w:b/>
                <w:bCs/>
              </w:rPr>
              <w:t>Y</w:t>
            </w:r>
          </w:p>
        </w:tc>
        <w:tc>
          <w:tcPr>
            <w:tcW w:w="1170" w:type="dxa"/>
          </w:tcPr>
          <w:p w14:paraId="4A9D8E55" w14:textId="77777777" w:rsidR="004B4F86" w:rsidRPr="004B4F86" w:rsidRDefault="004B4F86" w:rsidP="00FC29C2">
            <w:r w:rsidRPr="004B4F86">
              <w:t>30.000</w:t>
            </w:r>
          </w:p>
        </w:tc>
        <w:tc>
          <w:tcPr>
            <w:tcW w:w="1350" w:type="dxa"/>
          </w:tcPr>
          <w:p w14:paraId="187089F6" w14:textId="77777777" w:rsidR="004B4F86" w:rsidRPr="004B4F86" w:rsidRDefault="004B4F86" w:rsidP="00FC29C2">
            <w:r w:rsidRPr="004B4F86">
              <w:t>230.000</w:t>
            </w:r>
          </w:p>
        </w:tc>
      </w:tr>
      <w:tr w:rsidR="004B4F86" w:rsidRPr="004B4F86" w14:paraId="1FFA511E" w14:textId="77777777" w:rsidTr="004B4F86">
        <w:tc>
          <w:tcPr>
            <w:tcW w:w="648" w:type="dxa"/>
          </w:tcPr>
          <w:p w14:paraId="5314FC64" w14:textId="77777777" w:rsidR="004B4F86" w:rsidRPr="004B4F86" w:rsidRDefault="004B4F86" w:rsidP="004B4F86">
            <w:pPr>
              <w:jc w:val="center"/>
              <w:rPr>
                <w:b/>
                <w:bCs/>
              </w:rPr>
            </w:pPr>
            <w:r w:rsidRPr="004B4F86">
              <w:rPr>
                <w:b/>
                <w:bCs/>
              </w:rPr>
              <w:t>Z</w:t>
            </w:r>
          </w:p>
        </w:tc>
        <w:tc>
          <w:tcPr>
            <w:tcW w:w="1170" w:type="dxa"/>
          </w:tcPr>
          <w:p w14:paraId="67236EFA" w14:textId="77777777" w:rsidR="004B4F86" w:rsidRPr="004B4F86" w:rsidRDefault="004B4F86" w:rsidP="00FC29C2">
            <w:r w:rsidRPr="004B4F86">
              <w:t>30.000</w:t>
            </w:r>
          </w:p>
        </w:tc>
        <w:tc>
          <w:tcPr>
            <w:tcW w:w="1350" w:type="dxa"/>
          </w:tcPr>
          <w:p w14:paraId="2E341AF1" w14:textId="77777777" w:rsidR="004B4F86" w:rsidRPr="004B4F86" w:rsidRDefault="004B4F86" w:rsidP="00FC29C2">
            <w:r w:rsidRPr="004B4F86">
              <w:t>260.000</w:t>
            </w:r>
          </w:p>
        </w:tc>
      </w:tr>
    </w:tbl>
    <w:p w14:paraId="20381F61" w14:textId="77777777" w:rsidR="004B4F86" w:rsidRPr="00052CFD" w:rsidRDefault="004B4F86" w:rsidP="00052CFD">
      <w:pPr>
        <w:pStyle w:val="ListParagraph"/>
        <w:ind w:left="0"/>
      </w:pPr>
    </w:p>
    <w:p w14:paraId="4E9E1166" w14:textId="77777777" w:rsidR="0061524D" w:rsidRDefault="0061524D">
      <w:pPr>
        <w:rPr>
          <w:rFonts w:eastAsia="Verdana" w:cs="Verdana"/>
          <w:b/>
          <w:bCs/>
          <w:color w:val="365F91" w:themeColor="accent1" w:themeShade="BF"/>
          <w:sz w:val="22"/>
        </w:rPr>
      </w:pPr>
      <w:bookmarkStart w:id="12" w:name="_Toc162180985"/>
      <w:r>
        <w:rPr>
          <w:rFonts w:eastAsia="Verdana" w:cs="Verdana"/>
        </w:rPr>
        <w:br w:type="page"/>
      </w:r>
    </w:p>
    <w:p w14:paraId="4BE4FB32" w14:textId="27B7BB6D" w:rsidR="001B40F5" w:rsidRPr="001054C9" w:rsidRDefault="0093692C" w:rsidP="4FA9AB4E">
      <w:pPr>
        <w:pStyle w:val="Heading2"/>
        <w:rPr>
          <w:rFonts w:eastAsia="Verdana" w:cs="Verdana"/>
        </w:rPr>
      </w:pPr>
      <w:r w:rsidRPr="00833FA5">
        <w:rPr>
          <w:rFonts w:eastAsia="Verdana" w:cs="Verdana"/>
        </w:rPr>
        <w:lastRenderedPageBreak/>
        <w:t>Test Case Template</w:t>
      </w:r>
      <w:bookmarkEnd w:id="12"/>
    </w:p>
    <w:p w14:paraId="2A85873B" w14:textId="2D45ED15" w:rsidR="004D7E87" w:rsidRPr="00144DD4" w:rsidRDefault="4FA9AB4E" w:rsidP="00144DD4">
      <w:r>
        <w:t>The following template will be used for test case definition. Note a general test scenario is followed by one or more iterations of a test case required to validate the conformance requirements targeted.</w:t>
      </w:r>
    </w:p>
    <w:p w14:paraId="5FA1A2A5" w14:textId="77777777" w:rsidR="007F7B23" w:rsidRPr="00144DD4" w:rsidRDefault="007F7B23" w:rsidP="00144DD4">
      <w:pPr>
        <w:rPr>
          <w:b/>
        </w:rPr>
      </w:pPr>
    </w:p>
    <w:p w14:paraId="56E98754" w14:textId="756EB361" w:rsidR="005B3C25" w:rsidRPr="0056587D" w:rsidRDefault="009D675A" w:rsidP="4FA9AB4E">
      <w:pPr>
        <w:spacing w:after="0"/>
        <w:rPr>
          <w:b/>
          <w:bCs/>
          <w:sz w:val="18"/>
          <w:szCs w:val="18"/>
        </w:rPr>
      </w:pPr>
      <w:r>
        <w:rPr>
          <w:b/>
          <w:bCs/>
          <w:sz w:val="18"/>
          <w:szCs w:val="18"/>
        </w:rPr>
        <w:t>N</w:t>
      </w:r>
      <w:r w:rsidR="4FA9AB4E" w:rsidRPr="4FA9AB4E">
        <w:rPr>
          <w:b/>
          <w:bCs/>
          <w:sz w:val="18"/>
          <w:szCs w:val="18"/>
        </w:rPr>
        <w:t>_</w:t>
      </w:r>
      <w:r w:rsidR="004360B7">
        <w:rPr>
          <w:b/>
          <w:bCs/>
          <w:sz w:val="18"/>
          <w:szCs w:val="18"/>
        </w:rPr>
        <w:t>???_0</w:t>
      </w:r>
      <w:r w:rsidR="4FA9AB4E" w:rsidRPr="4FA9AB4E">
        <w:rPr>
          <w:b/>
          <w:bCs/>
          <w:sz w:val="18"/>
          <w:szCs w:val="18"/>
        </w:rPr>
        <w:t>123 Test Scenario Name</w:t>
      </w:r>
    </w:p>
    <w:tbl>
      <w:tblPr>
        <w:tblStyle w:val="TableGrid"/>
        <w:tblW w:w="9648" w:type="dxa"/>
        <w:tblLook w:val="04A0" w:firstRow="1" w:lastRow="0" w:firstColumn="1" w:lastColumn="0" w:noHBand="0" w:noVBand="1"/>
      </w:tblPr>
      <w:tblGrid>
        <w:gridCol w:w="2628"/>
        <w:gridCol w:w="7020"/>
      </w:tblGrid>
      <w:tr w:rsidR="000E791F" w:rsidRPr="006773B8" w14:paraId="315147CF" w14:textId="77777777" w:rsidTr="7E4BDF2E">
        <w:tc>
          <w:tcPr>
            <w:tcW w:w="2628" w:type="dxa"/>
            <w:tcBorders>
              <w:bottom w:val="single" w:sz="4" w:space="0" w:color="auto"/>
            </w:tcBorders>
            <w:shd w:val="clear" w:color="auto" w:fill="D9D9D9" w:themeFill="background1" w:themeFillShade="D9"/>
          </w:tcPr>
          <w:p w14:paraId="57F9973A" w14:textId="77777777" w:rsidR="006773B8"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Scenario Description</w:t>
            </w:r>
          </w:p>
          <w:p w14:paraId="1D2B73A0" w14:textId="77777777" w:rsidR="000E791F" w:rsidRPr="0056587D" w:rsidRDefault="000E791F" w:rsidP="00144DD4">
            <w:pPr>
              <w:rPr>
                <w:rFonts w:asciiTheme="minorHAnsi" w:hAnsiTheme="minorHAnsi"/>
                <w:b/>
                <w:szCs w:val="20"/>
              </w:rPr>
            </w:pPr>
          </w:p>
        </w:tc>
        <w:tc>
          <w:tcPr>
            <w:tcW w:w="7020" w:type="dxa"/>
          </w:tcPr>
          <w:p w14:paraId="26FF75A7" w14:textId="54A42ACF" w:rsidR="006773B8" w:rsidRPr="003C6248" w:rsidRDefault="7E4BDF2E" w:rsidP="1465993C">
            <w:pPr>
              <w:rPr>
                <w:rFonts w:asciiTheme="minorHAnsi" w:eastAsiaTheme="minorEastAsia" w:hAnsiTheme="minorHAnsi"/>
              </w:rPr>
            </w:pPr>
            <w:r w:rsidRPr="7E4BDF2E">
              <w:rPr>
                <w:rFonts w:asciiTheme="minorHAnsi" w:eastAsiaTheme="minorEastAsia" w:hAnsiTheme="minorHAnsi"/>
              </w:rPr>
              <w:t xml:space="preserve">3MF test files where the </w:t>
            </w:r>
            <w:proofErr w:type="spellStart"/>
            <w:r w:rsidR="001B3DF7">
              <w:rPr>
                <w:rFonts w:asciiTheme="minorHAnsi" w:eastAsiaTheme="minorEastAsia" w:hAnsiTheme="minorHAnsi"/>
              </w:rPr>
              <w:t>StartPart</w:t>
            </w:r>
            <w:proofErr w:type="spellEnd"/>
            <w:r w:rsidRPr="7E4BDF2E">
              <w:rPr>
                <w:rFonts w:asciiTheme="minorHAnsi" w:eastAsiaTheme="minorEastAsia" w:hAnsiTheme="minorHAnsi"/>
              </w:rPr>
              <w:t xml:space="preserve"> relationship defined in _</w:t>
            </w:r>
            <w:proofErr w:type="spellStart"/>
            <w:r w:rsidRPr="7E4BDF2E">
              <w:rPr>
                <w:rFonts w:asciiTheme="minorHAnsi" w:eastAsiaTheme="minorEastAsia" w:hAnsiTheme="minorHAnsi"/>
              </w:rPr>
              <w:t>rels</w:t>
            </w:r>
            <w:proofErr w:type="spellEnd"/>
            <w:proofErr w:type="gramStart"/>
            <w:r w:rsidRPr="7E4BDF2E">
              <w:rPr>
                <w:rFonts w:asciiTheme="minorHAnsi" w:eastAsiaTheme="minorEastAsia" w:hAnsiTheme="minorHAnsi"/>
              </w:rPr>
              <w:t>/.</w:t>
            </w:r>
            <w:proofErr w:type="spellStart"/>
            <w:r w:rsidRPr="7E4BDF2E">
              <w:rPr>
                <w:rFonts w:asciiTheme="minorHAnsi" w:eastAsiaTheme="minorEastAsia" w:hAnsiTheme="minorHAnsi"/>
              </w:rPr>
              <w:t>rels</w:t>
            </w:r>
            <w:proofErr w:type="spellEnd"/>
            <w:proofErr w:type="gramEnd"/>
            <w:r w:rsidRPr="7E4BDF2E">
              <w:rPr>
                <w:rFonts w:asciiTheme="minorHAnsi" w:eastAsiaTheme="minorEastAsia" w:hAnsiTheme="minorHAnsi"/>
              </w:rPr>
              <w:t xml:space="preserve"> does not point to the root 3d Model part</w:t>
            </w:r>
          </w:p>
        </w:tc>
      </w:tr>
      <w:tr w:rsidR="00CE6BEB" w:rsidRPr="006773B8" w14:paraId="65548067" w14:textId="77777777" w:rsidTr="7E4BDF2E">
        <w:trPr>
          <w:trHeight w:val="56"/>
        </w:trPr>
        <w:tc>
          <w:tcPr>
            <w:tcW w:w="2628" w:type="dxa"/>
            <w:shd w:val="clear" w:color="auto" w:fill="D9D9D9" w:themeFill="background1" w:themeFillShade="D9"/>
          </w:tcPr>
          <w:p w14:paraId="4D5A09F5"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Pass/Fail Criteria</w:t>
            </w:r>
          </w:p>
          <w:p w14:paraId="123CD7F2" w14:textId="77777777" w:rsidR="00CE6BEB" w:rsidRPr="0056587D" w:rsidRDefault="00CE6BEB" w:rsidP="00144DD4">
            <w:pPr>
              <w:rPr>
                <w:rFonts w:asciiTheme="minorHAnsi" w:hAnsiTheme="minorHAnsi"/>
                <w:b/>
                <w:szCs w:val="20"/>
              </w:rPr>
            </w:pPr>
          </w:p>
        </w:tc>
        <w:tc>
          <w:tcPr>
            <w:tcW w:w="7020" w:type="dxa"/>
          </w:tcPr>
          <w:p w14:paraId="43350D85" w14:textId="6EA4FF4A" w:rsidR="00CE6BEB" w:rsidRPr="003C6248" w:rsidRDefault="4FA9AB4E" w:rsidP="4FA9AB4E">
            <w:pPr>
              <w:rPr>
                <w:rFonts w:asciiTheme="minorHAnsi" w:eastAsiaTheme="minorEastAsia" w:hAnsiTheme="minorHAnsi"/>
              </w:rPr>
            </w:pPr>
            <w:r w:rsidRPr="4FA9AB4E">
              <w:rPr>
                <w:rFonts w:asciiTheme="minorHAnsi" w:eastAsiaTheme="minorEastAsia" w:hAnsiTheme="minorHAnsi"/>
              </w:rPr>
              <w:t>Printer rejects 3MF Fil</w:t>
            </w:r>
            <w:r w:rsidR="00833FA5">
              <w:rPr>
                <w:rFonts w:asciiTheme="minorHAnsi" w:eastAsiaTheme="minorEastAsia" w:hAnsiTheme="minorHAnsi"/>
              </w:rPr>
              <w:t>e</w:t>
            </w:r>
          </w:p>
        </w:tc>
      </w:tr>
      <w:tr w:rsidR="00CE6BEB" w:rsidRPr="006773B8" w14:paraId="51BE33D3" w14:textId="77777777" w:rsidTr="00D25341">
        <w:trPr>
          <w:trHeight w:val="56"/>
        </w:trPr>
        <w:tc>
          <w:tcPr>
            <w:tcW w:w="2628" w:type="dxa"/>
            <w:shd w:val="clear" w:color="auto" w:fill="D9D9D9" w:themeFill="background1" w:themeFillShade="D9"/>
          </w:tcPr>
          <w:p w14:paraId="75CEEE7E"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Case Iterations</w:t>
            </w:r>
          </w:p>
          <w:p w14:paraId="1EA05A60" w14:textId="77777777" w:rsidR="00CE6BEB" w:rsidRPr="0056587D" w:rsidRDefault="00CE6BEB" w:rsidP="00144DD4">
            <w:pPr>
              <w:rPr>
                <w:rFonts w:asciiTheme="minorHAnsi" w:hAnsiTheme="minorHAnsi"/>
                <w:b/>
                <w:szCs w:val="20"/>
              </w:rPr>
            </w:pPr>
          </w:p>
        </w:tc>
        <w:tc>
          <w:tcPr>
            <w:tcW w:w="7020" w:type="dxa"/>
          </w:tcPr>
          <w:p w14:paraId="08B7DF6F" w14:textId="390B2A7B" w:rsidR="00CE6BEB" w:rsidRPr="003C6248" w:rsidRDefault="4FA9AB4E" w:rsidP="4FA9AB4E">
            <w:pPr>
              <w:rPr>
                <w:rFonts w:asciiTheme="minorHAnsi" w:eastAsiaTheme="minorEastAsia" w:hAnsiTheme="minorHAnsi"/>
              </w:rPr>
            </w:pPr>
            <w:r w:rsidRPr="4FA9AB4E">
              <w:rPr>
                <w:rFonts w:asciiTheme="minorHAnsi" w:eastAsiaTheme="minorEastAsia" w:hAnsiTheme="minorHAnsi"/>
                <w:b/>
                <w:bCs/>
              </w:rPr>
              <w:t xml:space="preserve">01 -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non-existent part</w:t>
            </w:r>
          </w:p>
          <w:p w14:paraId="11034E8A" w14:textId="7C697E0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02 -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non-root model</w:t>
            </w:r>
          </w:p>
          <w:p w14:paraId="46E8B3DD" w14:textId="7613FDF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Thumbnail</w:t>
            </w:r>
          </w:p>
          <w:p w14:paraId="6848F3CF" w14:textId="4AE2B0B8" w:rsidR="006773B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w:t>
            </w:r>
            <w:r w:rsidR="00833FA5" w:rsidRPr="00833FA5">
              <w:rPr>
                <w:rFonts w:asciiTheme="minorHAnsi" w:eastAsiaTheme="minorEastAsia" w:hAnsiTheme="minorHAnsi"/>
                <w:b/>
                <w:bCs/>
              </w:rPr>
              <w:t>-</w:t>
            </w:r>
            <w:r w:rsidRPr="4FA9AB4E">
              <w:rPr>
                <w:rFonts w:asciiTheme="minorHAnsi" w:eastAsiaTheme="minorEastAsia" w:hAnsiTheme="minorHAnsi"/>
                <w:b/>
                <w:bCs/>
              </w:rPr>
              <w:t xml:space="preserve"> Etc.</w:t>
            </w:r>
          </w:p>
        </w:tc>
      </w:tr>
    </w:tbl>
    <w:p w14:paraId="261EA6EC" w14:textId="0E92A4D2" w:rsidR="00843261" w:rsidRDefault="00843261" w:rsidP="00144DD4">
      <w:pPr>
        <w:rPr>
          <w:b/>
        </w:rPr>
      </w:pPr>
    </w:p>
    <w:p w14:paraId="2AC9D246" w14:textId="5C347C95" w:rsidR="00DE076E" w:rsidRDefault="00DE076E" w:rsidP="00144DD4">
      <w:r w:rsidRPr="00DE076E">
        <w:t>Where p</w:t>
      </w:r>
      <w:r>
        <w:t xml:space="preserve">ractical, each 3MF test file will contain a 300 X </w:t>
      </w:r>
      <w:r w:rsidR="00C71DBD">
        <w:t>300-pixel</w:t>
      </w:r>
      <w:r>
        <w:t xml:space="preserve"> thumbnail showing the expected result of rendering the 3MF file on </w:t>
      </w:r>
      <w:r w:rsidR="009D675A">
        <w:t>a consumer as shown below. A</w:t>
      </w:r>
      <w:r w:rsidR="00122CA2">
        <w:t>n example is shown</w:t>
      </w:r>
      <w:r w:rsidR="009D675A">
        <w:t xml:space="preserve"> below. These thumbnails are captured from a variety of applications and are not meant to be used as </w:t>
      </w:r>
      <w:r w:rsidR="00FC546A">
        <w:t>a definitive acceptance criterion</w:t>
      </w:r>
      <w:r w:rsidR="009D675A">
        <w:t>.</w:t>
      </w:r>
      <w:r w:rsidR="00122CA2">
        <w:t xml:space="preserve"> </w:t>
      </w:r>
      <w:r w:rsidR="00CE2397">
        <w:t>Note that shading and other lighting effects used by application may slightly alter the apparent colors.</w:t>
      </w:r>
    </w:p>
    <w:p w14:paraId="3DF371C9" w14:textId="241AD901" w:rsidR="00DE076E" w:rsidRDefault="00DE076E" w:rsidP="00144DD4"/>
    <w:p w14:paraId="3503D43B" w14:textId="6EF19F3E" w:rsidR="004B4F86" w:rsidRDefault="004B4F86" w:rsidP="00144DD4"/>
    <w:p w14:paraId="4676F620" w14:textId="5CCCF2FA" w:rsidR="004B4F86" w:rsidRDefault="004B4F86" w:rsidP="00144DD4"/>
    <w:p w14:paraId="3D925A5B" w14:textId="77777777" w:rsidR="004B4F86" w:rsidRDefault="004B4F86" w:rsidP="00144DD4"/>
    <w:p w14:paraId="6631A824" w14:textId="2AB690EE" w:rsidR="00DE076E" w:rsidRPr="00DE076E" w:rsidRDefault="00DE076E" w:rsidP="00CE2397">
      <w:pPr>
        <w:jc w:val="center"/>
      </w:pPr>
      <w:r>
        <w:rPr>
          <w:noProof/>
        </w:rPr>
        <w:drawing>
          <wp:inline distT="0" distB="0" distL="0" distR="0" wp14:anchorId="6FA47DB3" wp14:editId="39689C8F">
            <wp:extent cx="2918919" cy="29189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_302_01.png"/>
                    <pic:cNvPicPr/>
                  </pic:nvPicPr>
                  <pic:blipFill>
                    <a:blip r:embed="rId9"/>
                    <a:stretch>
                      <a:fillRect/>
                    </a:stretch>
                  </pic:blipFill>
                  <pic:spPr>
                    <a:xfrm>
                      <a:off x="0" y="0"/>
                      <a:ext cx="2918919" cy="2918919"/>
                    </a:xfrm>
                    <a:prstGeom prst="rect">
                      <a:avLst/>
                    </a:prstGeom>
                  </pic:spPr>
                </pic:pic>
              </a:graphicData>
            </a:graphic>
          </wp:inline>
        </w:drawing>
      </w:r>
    </w:p>
    <w:p w14:paraId="73D5D64B" w14:textId="77777777" w:rsidR="00B36A6D" w:rsidRDefault="00B36A6D"/>
    <w:p w14:paraId="2DBCA8E5" w14:textId="50CDCCB9" w:rsidR="00660492" w:rsidRDefault="00B36A6D">
      <w:r>
        <w:t xml:space="preserve">Note that the expected </w:t>
      </w:r>
      <w:r w:rsidR="00660492">
        <w:t xml:space="preserve">result thumbnails were captured using a variety of 3MF display rendering applications including 3D Builder, </w:t>
      </w:r>
      <w:proofErr w:type="spellStart"/>
      <w:r w:rsidR="00660492">
        <w:t>NetFabb</w:t>
      </w:r>
      <w:proofErr w:type="spellEnd"/>
      <w:r w:rsidR="00660492">
        <w:t xml:space="preserve">, 3D Paint, </w:t>
      </w:r>
      <w:proofErr w:type="spellStart"/>
      <w:r w:rsidR="00660492">
        <w:t>QualtyLogic’s</w:t>
      </w:r>
      <w:proofErr w:type="spellEnd"/>
      <w:r w:rsidR="00660492">
        <w:t xml:space="preserve"> 3MF previewer, </w:t>
      </w:r>
      <w:r w:rsidR="002077FA">
        <w:t xml:space="preserve">MeshLab rendered PLY files, </w:t>
      </w:r>
      <w:r w:rsidR="00660492">
        <w:t>and other application</w:t>
      </w:r>
      <w:r w:rsidR="002077FA">
        <w:t>s</w:t>
      </w:r>
      <w:r w:rsidR="00660492">
        <w:t>. Each of these applications placed the 3D object in a different orientation and many objects needed to be rotated to show the intent of the test when capturing the thumbnails. Point being that users may need to rotate their 3MF images to get them in alignment with the thumbnail before comparing results and that thumbnail to thumbnail the orientations may differ.</w:t>
      </w:r>
    </w:p>
    <w:p w14:paraId="61C519AB" w14:textId="468B757B" w:rsidR="00A21BEB" w:rsidRDefault="00122CA2" w:rsidP="00A21BEB">
      <w:r>
        <w:t xml:space="preserve">Where the rendered 3MF file might differ between a display and printer, thumbnails of both renderings will be provided. </w:t>
      </w:r>
      <w:r w:rsidR="00CE2397">
        <w:t xml:space="preserve">The </w:t>
      </w:r>
      <w:proofErr w:type="spellStart"/>
      <w:r w:rsidR="00CE2397">
        <w:t>basematerials</w:t>
      </w:r>
      <w:proofErr w:type="spellEnd"/>
      <w:r w:rsidR="00CE2397">
        <w:t xml:space="preserve"> </w:t>
      </w:r>
      <w:proofErr w:type="spellStart"/>
      <w:r w:rsidR="00CE2397">
        <w:t>displaycolor</w:t>
      </w:r>
      <w:proofErr w:type="spellEnd"/>
      <w:r w:rsidR="00CE2397">
        <w:t xml:space="preserve"> attribute and the display properties which can be applied to resources only impact the appearance of the object on a display, not a printer. </w:t>
      </w:r>
      <w:r w:rsidR="002077FA">
        <w:t>So,</w:t>
      </w:r>
      <w:r w:rsidR="00CE2397">
        <w:t xml:space="preserve"> in these situation</w:t>
      </w:r>
      <w:r w:rsidR="00586505">
        <w:t>s</w:t>
      </w:r>
      <w:r w:rsidR="00CE2397">
        <w:t>, the thumbnail labels “Most Robust Rendering” represents the appearance on a display and the rendering labels “</w:t>
      </w:r>
      <w:proofErr w:type="spellStart"/>
      <w:r w:rsidR="00CE2397">
        <w:t>basematerials</w:t>
      </w:r>
      <w:proofErr w:type="spellEnd"/>
      <w:r w:rsidR="00CE2397">
        <w:t xml:space="preserve"> Ignored” represents the appear</w:t>
      </w:r>
      <w:r w:rsidR="002077FA">
        <w:t>ance</w:t>
      </w:r>
      <w:r w:rsidR="00CE2397">
        <w:t xml:space="preserve"> of the printer output assuming a neutral gray colored native material color.</w:t>
      </w:r>
    </w:p>
    <w:p w14:paraId="1283430F" w14:textId="544D75B2" w:rsidR="007B2F54" w:rsidRDefault="007B2F54" w:rsidP="00A21BEB">
      <w:r>
        <w:rPr>
          <w:noProof/>
        </w:rPr>
        <w:drawing>
          <wp:inline distT="0" distB="0" distL="0" distR="0" wp14:anchorId="184765E7" wp14:editId="5DEDF6C7">
            <wp:extent cx="59436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AA9076E" w14:textId="4F7994AA" w:rsidR="003341D6" w:rsidRDefault="003341D6" w:rsidP="00A21BEB">
      <w:r>
        <w:t xml:space="preserve">Some test suites at the time they were written, such as beam lattice and secure content, did not have available implementations that render color. So, thumbnails are presented as monochrome images even though in some cases the test intent is to show the difference in </w:t>
      </w:r>
      <w:proofErr w:type="gramStart"/>
      <w:r>
        <w:t>color .</w:t>
      </w:r>
      <w:proofErr w:type="gramEnd"/>
      <w:r>
        <w:t xml:space="preserve"> The thumbnail images for test cases where this is an issue will have the notation “Monochrome Image” on them.</w:t>
      </w:r>
    </w:p>
    <w:p w14:paraId="031FD240" w14:textId="3902D895" w:rsidR="00432404" w:rsidRPr="001054C9" w:rsidRDefault="00CC0A84" w:rsidP="00432404">
      <w:pPr>
        <w:pStyle w:val="Heading2"/>
        <w:rPr>
          <w:rFonts w:eastAsia="Verdana" w:cs="Verdana"/>
        </w:rPr>
      </w:pPr>
      <w:bookmarkStart w:id="13" w:name="_Toc162180986"/>
      <w:proofErr w:type="spellStart"/>
      <w:r>
        <w:rPr>
          <w:rFonts w:eastAsia="Verdana" w:cs="Verdana"/>
        </w:rPr>
        <w:t>basematerials</w:t>
      </w:r>
      <w:proofErr w:type="spellEnd"/>
      <w:r w:rsidR="00682770">
        <w:rPr>
          <w:rFonts w:eastAsia="Verdana" w:cs="Verdana"/>
        </w:rPr>
        <w:t xml:space="preserve"> name Attribute Mapping</w:t>
      </w:r>
      <w:bookmarkEnd w:id="13"/>
    </w:p>
    <w:p w14:paraId="75E25EFA" w14:textId="05176F6F" w:rsidR="00432404" w:rsidRDefault="00682770" w:rsidP="00A21BEB">
      <w:r>
        <w:t xml:space="preserve">Some printer implementations may require that the name attribute the </w:t>
      </w:r>
      <w:proofErr w:type="spellStart"/>
      <w:r>
        <w:t>basematerials</w:t>
      </w:r>
      <w:proofErr w:type="spellEnd"/>
      <w:r>
        <w:t xml:space="preserve"> base sub element be mapped to a physical material. The test cases use a standardized format for materials names: material_0, material_1, material_2, etc.</w:t>
      </w:r>
    </w:p>
    <w:p w14:paraId="1AE2D65E" w14:textId="21C4327E" w:rsidR="00CE2397" w:rsidRDefault="00682770">
      <w:pPr>
        <w:rPr>
          <w:rFonts w:eastAsia="Verdana" w:cs="Verdana"/>
          <w:b/>
          <w:bCs/>
          <w:color w:val="365F91" w:themeColor="accent1" w:themeShade="BF"/>
          <w:sz w:val="28"/>
          <w:szCs w:val="28"/>
        </w:rPr>
      </w:pPr>
      <w:r>
        <w:t xml:space="preserve">Implementations can simply map the same physical material to these names. </w:t>
      </w:r>
      <w:r w:rsidR="00CE2397">
        <w:br w:type="page"/>
      </w:r>
    </w:p>
    <w:p w14:paraId="7849B84D" w14:textId="6F25DED7" w:rsidR="00BE6AF9" w:rsidRPr="008B2F87" w:rsidRDefault="00833FA5" w:rsidP="00833FA5">
      <w:pPr>
        <w:pStyle w:val="Heading1"/>
      </w:pPr>
      <w:r>
        <w:lastRenderedPageBreak/>
        <w:t xml:space="preserve"> </w:t>
      </w:r>
      <w:bookmarkStart w:id="14" w:name="_Toc162180987"/>
      <w:r w:rsidR="00BE6AF9" w:rsidRPr="00833FA5">
        <w:t>Test Case Definitions</w:t>
      </w:r>
      <w:bookmarkEnd w:id="14"/>
    </w:p>
    <w:p w14:paraId="3F305D88" w14:textId="76F0349E" w:rsidR="002C4BC7" w:rsidRPr="00833FA5" w:rsidRDefault="00BF066F" w:rsidP="00833FA5">
      <w:pPr>
        <w:pStyle w:val="Heading2"/>
      </w:pPr>
      <w:r>
        <w:t xml:space="preserve"> </w:t>
      </w:r>
      <w:bookmarkStart w:id="15" w:name="_Toc162180988"/>
      <w:r w:rsidR="00BE6AF9" w:rsidRPr="00833FA5">
        <w:t xml:space="preserve">Positive </w:t>
      </w:r>
      <w:r w:rsidR="002C4BC7" w:rsidRPr="00833FA5">
        <w:t>OPC Test Cases</w:t>
      </w:r>
      <w:bookmarkEnd w:id="15"/>
    </w:p>
    <w:p w14:paraId="7E11E7F7" w14:textId="0283B376" w:rsidR="002C4BC7" w:rsidRPr="006D0B37" w:rsidRDefault="00B76BB3" w:rsidP="00E91707">
      <w:pPr>
        <w:pStyle w:val="Heading3"/>
      </w:pPr>
      <w:r>
        <w:t xml:space="preserve"> </w:t>
      </w:r>
      <w:r w:rsidR="00DD1728">
        <w:t>P_</w:t>
      </w:r>
      <w:r w:rsidR="004360B7">
        <w:t>???_0</w:t>
      </w:r>
      <w:r w:rsidR="007F19AF" w:rsidRPr="006D0B37">
        <w:t>1</w:t>
      </w:r>
      <w:r w:rsidR="0056587D" w:rsidRPr="006D0B37">
        <w:t>0</w:t>
      </w:r>
      <w:r w:rsidR="00A57103" w:rsidRPr="006D0B37">
        <w:t>1</w:t>
      </w:r>
      <w:r w:rsidR="0056587D" w:rsidRPr="006D0B37">
        <w:t xml:space="preserve"> Content Type Variation</w:t>
      </w:r>
    </w:p>
    <w:tbl>
      <w:tblPr>
        <w:tblStyle w:val="TableGrid"/>
        <w:tblW w:w="9648" w:type="dxa"/>
        <w:tblLook w:val="04A0" w:firstRow="1" w:lastRow="0" w:firstColumn="1" w:lastColumn="0" w:noHBand="0" w:noVBand="1"/>
      </w:tblPr>
      <w:tblGrid>
        <w:gridCol w:w="2628"/>
        <w:gridCol w:w="7020"/>
      </w:tblGrid>
      <w:tr w:rsidR="0056587D" w:rsidRPr="006773B8" w14:paraId="3E16EE6E" w14:textId="77777777" w:rsidTr="7E4BDF2E">
        <w:tc>
          <w:tcPr>
            <w:tcW w:w="2628" w:type="dxa"/>
            <w:tcBorders>
              <w:bottom w:val="single" w:sz="4" w:space="0" w:color="auto"/>
            </w:tcBorders>
            <w:shd w:val="clear" w:color="auto" w:fill="D9D9D9" w:themeFill="background1" w:themeFillShade="D9"/>
          </w:tcPr>
          <w:p w14:paraId="0FFCFD06"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Scenario Description</w:t>
            </w:r>
          </w:p>
          <w:p w14:paraId="77838041" w14:textId="77777777" w:rsidR="0056587D" w:rsidRPr="00EE6072" w:rsidRDefault="0056587D" w:rsidP="0056587D">
            <w:pPr>
              <w:rPr>
                <w:rFonts w:asciiTheme="minorHAnsi" w:hAnsiTheme="minorHAnsi"/>
                <w:b/>
                <w:szCs w:val="20"/>
              </w:rPr>
            </w:pPr>
          </w:p>
        </w:tc>
        <w:tc>
          <w:tcPr>
            <w:tcW w:w="7020" w:type="dxa"/>
          </w:tcPr>
          <w:p w14:paraId="138C3406" w14:textId="77777777" w:rsidR="0056587D" w:rsidRPr="00EE6072" w:rsidRDefault="00707FB3" w:rsidP="0056587D">
            <w:pPr>
              <w:rPr>
                <w:rFonts w:asciiTheme="minorHAnsi" w:hAnsiTheme="minorHAnsi"/>
                <w:szCs w:val="20"/>
              </w:rPr>
            </w:pPr>
            <w:r w:rsidRPr="00EE6072">
              <w:rPr>
                <w:rFonts w:asciiTheme="minorHAnsi" w:hAnsiTheme="minorHAnsi"/>
                <w:szCs w:val="20"/>
              </w:rPr>
              <w:t>Verify that content type mapping is case insensitive and that overrides do take precedence of the default extension definitions.</w:t>
            </w:r>
          </w:p>
          <w:p w14:paraId="0ADC3CD8" w14:textId="137F3E78" w:rsidR="00707FB3" w:rsidRPr="00EE6072" w:rsidRDefault="00707FB3" w:rsidP="0056587D">
            <w:pPr>
              <w:rPr>
                <w:rFonts w:asciiTheme="minorHAnsi" w:hAnsiTheme="minorHAnsi"/>
                <w:szCs w:val="20"/>
              </w:rPr>
            </w:pPr>
          </w:p>
        </w:tc>
      </w:tr>
      <w:tr w:rsidR="0056587D" w:rsidRPr="006773B8" w14:paraId="4A0F9F20" w14:textId="77777777" w:rsidTr="7E4BDF2E">
        <w:trPr>
          <w:trHeight w:val="56"/>
        </w:trPr>
        <w:tc>
          <w:tcPr>
            <w:tcW w:w="2628" w:type="dxa"/>
            <w:shd w:val="clear" w:color="auto" w:fill="D9D9D9" w:themeFill="background1" w:themeFillShade="D9"/>
          </w:tcPr>
          <w:p w14:paraId="2CA80525"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Pass/Fail Criteria</w:t>
            </w:r>
          </w:p>
          <w:p w14:paraId="44DA1C6E" w14:textId="77777777" w:rsidR="0056587D" w:rsidRPr="00EE6072" w:rsidRDefault="0056587D" w:rsidP="0056587D">
            <w:pPr>
              <w:rPr>
                <w:rFonts w:asciiTheme="minorHAnsi" w:hAnsiTheme="minorHAnsi"/>
                <w:b/>
                <w:szCs w:val="20"/>
              </w:rPr>
            </w:pPr>
          </w:p>
        </w:tc>
        <w:tc>
          <w:tcPr>
            <w:tcW w:w="7020" w:type="dxa"/>
          </w:tcPr>
          <w:p w14:paraId="7E818671" w14:textId="6FFAFCC7" w:rsidR="0056587D" w:rsidRPr="00EE6072" w:rsidRDefault="4FA9AB4E" w:rsidP="4FA9AB4E">
            <w:pPr>
              <w:rPr>
                <w:rFonts w:asciiTheme="minorHAnsi" w:eastAsiaTheme="minorEastAsia" w:hAnsiTheme="minorHAnsi"/>
                <w:szCs w:val="20"/>
              </w:rPr>
            </w:pPr>
            <w:r w:rsidRPr="00EE6072">
              <w:rPr>
                <w:rFonts w:asciiTheme="minorHAnsi" w:eastAsia="Calibri" w:hAnsiTheme="minorHAnsi" w:cs="Calibri"/>
                <w:szCs w:val="20"/>
              </w:rPr>
              <w:t xml:space="preserve">01 </w:t>
            </w:r>
            <w:r w:rsidR="00486EC3">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0056587D" w:rsidRPr="006773B8" w14:paraId="1CC705D1" w14:textId="77777777" w:rsidTr="00687986">
        <w:trPr>
          <w:trHeight w:val="56"/>
        </w:trPr>
        <w:tc>
          <w:tcPr>
            <w:tcW w:w="2628" w:type="dxa"/>
            <w:shd w:val="clear" w:color="auto" w:fill="D9D9D9" w:themeFill="background1" w:themeFillShade="D9"/>
          </w:tcPr>
          <w:p w14:paraId="5458750D"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Case Iterations</w:t>
            </w:r>
          </w:p>
          <w:p w14:paraId="608F592D" w14:textId="77777777" w:rsidR="0056587D" w:rsidRPr="00EE6072" w:rsidRDefault="0056587D" w:rsidP="0056587D">
            <w:pPr>
              <w:rPr>
                <w:rFonts w:asciiTheme="minorHAnsi" w:hAnsiTheme="minorHAnsi"/>
                <w:b/>
                <w:szCs w:val="20"/>
              </w:rPr>
            </w:pPr>
          </w:p>
        </w:tc>
        <w:tc>
          <w:tcPr>
            <w:tcW w:w="7020" w:type="dxa"/>
          </w:tcPr>
          <w:p w14:paraId="0DD31635" w14:textId="43588B92" w:rsidR="0056587D" w:rsidRDefault="4FA9AB4E" w:rsidP="0056587D">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b/>
                <w:szCs w:val="20"/>
              </w:rPr>
              <w:t xml:space="preserve"> –</w:t>
            </w:r>
            <w:r w:rsidRPr="00EE6072">
              <w:rPr>
                <w:rFonts w:asciiTheme="minorHAnsi" w:eastAsia="Calibri" w:hAnsiTheme="minorHAnsi" w:cs="Calibri"/>
                <w:szCs w:val="20"/>
              </w:rPr>
              <w:t xml:space="preserve"> Create a content type where the case of the content type extension differs from the case used by the model part. The extension should be case insensitive. </w:t>
            </w:r>
          </w:p>
          <w:p w14:paraId="01A64411" w14:textId="77777777" w:rsidR="009A5601" w:rsidRPr="00EE6072" w:rsidRDefault="009A5601" w:rsidP="0056587D">
            <w:pPr>
              <w:rPr>
                <w:rFonts w:asciiTheme="minorHAnsi" w:eastAsia="Calibri" w:hAnsiTheme="minorHAnsi" w:cs="Calibri"/>
                <w:b/>
                <w:szCs w:val="20"/>
              </w:rPr>
            </w:pPr>
          </w:p>
          <w:p w14:paraId="3AB34CFD" w14:textId="5FCDEA61" w:rsidR="0056587D" w:rsidRPr="00256D15" w:rsidRDefault="4FA9AB4E" w:rsidP="0056587D">
            <w:pPr>
              <w:rPr>
                <w:rFonts w:asciiTheme="minorHAnsi" w:eastAsia="Calibri" w:hAnsiTheme="minorHAnsi" w:cs="Calibri"/>
                <w:bCs/>
                <w:szCs w:val="20"/>
              </w:rPr>
            </w:pPr>
            <w:r w:rsidRPr="00256D15">
              <w:rPr>
                <w:rFonts w:asciiTheme="minorHAnsi" w:eastAsia="Calibri" w:hAnsiTheme="minorHAnsi" w:cs="Calibri"/>
                <w:bCs/>
                <w:szCs w:val="20"/>
              </w:rPr>
              <w:t>02</w:t>
            </w:r>
            <w:r w:rsidR="001054C9" w:rsidRPr="00256D15">
              <w:rPr>
                <w:rFonts w:asciiTheme="minorHAnsi" w:eastAsia="Calibri" w:hAnsiTheme="minorHAnsi" w:cs="Calibri"/>
                <w:bCs/>
                <w:szCs w:val="20"/>
              </w:rPr>
              <w:t xml:space="preserve"> –</w:t>
            </w:r>
            <w:r w:rsidR="0077096E" w:rsidRPr="00256D15">
              <w:rPr>
                <w:rFonts w:asciiTheme="minorHAnsi" w:eastAsia="Calibri" w:hAnsiTheme="minorHAnsi" w:cs="Calibri"/>
                <w:bCs/>
                <w:szCs w:val="20"/>
              </w:rPr>
              <w:t xml:space="preserve"> Create a 3MF 3</w:t>
            </w:r>
            <w:r w:rsidRPr="00256D15">
              <w:rPr>
                <w:rFonts w:asciiTheme="minorHAnsi" w:eastAsia="Calibri" w:hAnsiTheme="minorHAnsi" w:cs="Calibri"/>
                <w:bCs/>
                <w:szCs w:val="20"/>
              </w:rPr>
              <w:t xml:space="preserve">D model part with no </w:t>
            </w:r>
            <w:proofErr w:type="gramStart"/>
            <w:r w:rsidRPr="00256D15">
              <w:rPr>
                <w:rFonts w:asciiTheme="minorHAnsi" w:eastAsia="Calibri" w:hAnsiTheme="minorHAnsi" w:cs="Calibri"/>
                <w:bCs/>
                <w:szCs w:val="20"/>
              </w:rPr>
              <w:t>extension, and</w:t>
            </w:r>
            <w:proofErr w:type="gramEnd"/>
            <w:r w:rsidRPr="00256D15">
              <w:rPr>
                <w:rFonts w:asciiTheme="minorHAnsi" w:eastAsia="Calibri" w:hAnsiTheme="minorHAnsi" w:cs="Calibri"/>
                <w:bCs/>
                <w:szCs w:val="20"/>
              </w:rPr>
              <w:t xml:space="preserve"> use a content type override to define the content type of that part. </w:t>
            </w:r>
          </w:p>
          <w:p w14:paraId="1CE327F6" w14:textId="77777777" w:rsidR="00707FB3" w:rsidRPr="00EE6072" w:rsidRDefault="00707FB3" w:rsidP="1465993C">
            <w:pPr>
              <w:rPr>
                <w:rFonts w:asciiTheme="minorHAnsi" w:eastAsia="Calibri" w:hAnsiTheme="minorHAnsi" w:cs="Calibri"/>
                <w:b/>
                <w:szCs w:val="20"/>
              </w:rPr>
            </w:pPr>
          </w:p>
          <w:p w14:paraId="7284C0E8" w14:textId="7FB336A3" w:rsidR="0056587D" w:rsidRDefault="7E4BDF2E" w:rsidP="1465993C">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Pr="00EE6072">
              <w:rPr>
                <w:rFonts w:asciiTheme="minorHAnsi" w:eastAsia="Calibri" w:hAnsiTheme="minorHAnsi" w:cs="Calibri"/>
                <w:szCs w:val="20"/>
              </w:rPr>
              <w:t xml:space="preserve"> Define</w:t>
            </w:r>
            <w:r w:rsidR="0077096E">
              <w:rPr>
                <w:rFonts w:asciiTheme="minorHAnsi" w:eastAsia="Calibri" w:hAnsiTheme="minorHAnsi" w:cs="Calibri"/>
                <w:szCs w:val="20"/>
              </w:rPr>
              <w:t xml:space="preserve"> a content type override for a 3</w:t>
            </w:r>
            <w:r w:rsidRPr="00EE6072">
              <w:rPr>
                <w:rFonts w:asciiTheme="minorHAnsi" w:eastAsia="Calibri" w:hAnsiTheme="minorHAnsi" w:cs="Calibri"/>
                <w:szCs w:val="20"/>
              </w:rPr>
              <w:t xml:space="preserve">D </w:t>
            </w:r>
            <w:r w:rsidR="0077096E">
              <w:rPr>
                <w:rFonts w:asciiTheme="minorHAnsi" w:eastAsia="Calibri" w:hAnsiTheme="minorHAnsi" w:cs="Calibri"/>
                <w:szCs w:val="20"/>
              </w:rPr>
              <w:t>model</w:t>
            </w:r>
            <w:r w:rsidRPr="00EE6072">
              <w:rPr>
                <w:rFonts w:asciiTheme="minorHAnsi" w:eastAsia="Calibri" w:hAnsiTheme="minorHAnsi" w:cs="Calibri"/>
                <w:szCs w:val="20"/>
              </w:rPr>
              <w:t xml:space="preserve"> part whose case differs from the </w:t>
            </w:r>
            <w:r w:rsidR="0077096E">
              <w:rPr>
                <w:rFonts w:asciiTheme="minorHAnsi" w:eastAsia="Calibri" w:hAnsiTheme="minorHAnsi" w:cs="Calibri"/>
                <w:szCs w:val="20"/>
              </w:rPr>
              <w:t>3</w:t>
            </w:r>
            <w:r w:rsidR="001054C9">
              <w:rPr>
                <w:rFonts w:asciiTheme="minorHAnsi" w:eastAsia="Calibri" w:hAnsiTheme="minorHAnsi" w:cs="Calibri"/>
                <w:szCs w:val="20"/>
              </w:rPr>
              <w:t>D</w:t>
            </w:r>
            <w:r w:rsidRPr="00EE6072">
              <w:rPr>
                <w:rFonts w:asciiTheme="minorHAnsi" w:eastAsia="Calibri" w:hAnsiTheme="minorHAnsi" w:cs="Calibri"/>
                <w:szCs w:val="20"/>
              </w:rPr>
              <w:t xml:space="preserve"> model part name. The override should be case insensitive.</w:t>
            </w:r>
          </w:p>
          <w:p w14:paraId="1AE9F775" w14:textId="47D760A3" w:rsidR="00707FB3" w:rsidRPr="00EE6072" w:rsidRDefault="00707FB3" w:rsidP="003B380A">
            <w:pPr>
              <w:rPr>
                <w:rFonts w:asciiTheme="minorHAnsi" w:eastAsiaTheme="minorEastAsia" w:hAnsiTheme="minorHAnsi"/>
                <w:b/>
                <w:bCs/>
                <w:szCs w:val="20"/>
              </w:rPr>
            </w:pPr>
          </w:p>
        </w:tc>
      </w:tr>
      <w:tr w:rsidR="00687986" w:rsidRPr="0084689B" w14:paraId="759EDB71" w14:textId="77777777" w:rsidTr="7E4BDF2E">
        <w:trPr>
          <w:trHeight w:val="56"/>
        </w:trPr>
        <w:tc>
          <w:tcPr>
            <w:tcW w:w="2628" w:type="dxa"/>
            <w:tcBorders>
              <w:bottom w:val="single" w:sz="4" w:space="0" w:color="auto"/>
            </w:tcBorders>
            <w:shd w:val="clear" w:color="auto" w:fill="D9D9D9" w:themeFill="background1" w:themeFillShade="D9"/>
          </w:tcPr>
          <w:p w14:paraId="6F0D1AD8" w14:textId="2B4CC2C6" w:rsidR="00687986" w:rsidRPr="00EE6072" w:rsidRDefault="00687986" w:rsidP="0068798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CBB2FF" w14:textId="4E1DF339" w:rsidR="00687986" w:rsidRPr="004B6742" w:rsidRDefault="00687986" w:rsidP="001C4231">
            <w:pPr>
              <w:rPr>
                <w:rFonts w:asciiTheme="minorHAnsi" w:eastAsia="Calibri" w:hAnsiTheme="minorHAnsi" w:cs="Calibri"/>
                <w:szCs w:val="20"/>
                <w:lang w:val="es-ES_tradnl"/>
              </w:rPr>
            </w:pPr>
            <w:r w:rsidRPr="004B6742">
              <w:rPr>
                <w:rFonts w:asciiTheme="minorHAnsi" w:eastAsia="Calibri" w:hAnsiTheme="minorHAnsi" w:cs="Calibri"/>
                <w:szCs w:val="20"/>
                <w:lang w:val="es-ES_tradnl"/>
              </w:rPr>
              <w:t xml:space="preserve">ECMA-375,4 </w:t>
            </w:r>
            <w:proofErr w:type="spellStart"/>
            <w:r w:rsidRPr="004B6742">
              <w:rPr>
                <w:rFonts w:asciiTheme="minorHAnsi" w:eastAsia="Calibri" w:hAnsiTheme="minorHAnsi" w:cs="Calibri"/>
                <w:szCs w:val="20"/>
                <w:lang w:val="es-ES_tradnl"/>
              </w:rPr>
              <w:t>Conformance</w:t>
            </w:r>
            <w:proofErr w:type="spellEnd"/>
            <w:r w:rsidRPr="004B6742">
              <w:rPr>
                <w:rFonts w:asciiTheme="minorHAnsi" w:eastAsia="Calibri" w:hAnsiTheme="minorHAnsi" w:cs="Calibri"/>
                <w:szCs w:val="20"/>
                <w:lang w:val="es-ES_tradnl"/>
              </w:rPr>
              <w:t xml:space="preserve"> ID:  </w:t>
            </w:r>
            <w:r w:rsidR="001C4231" w:rsidRPr="004B6742">
              <w:rPr>
                <w:rFonts w:asciiTheme="minorHAnsi" w:eastAsia="Calibri" w:hAnsiTheme="minorHAnsi" w:cs="Calibri"/>
                <w:szCs w:val="20"/>
                <w:lang w:val="es-ES_tradnl"/>
              </w:rPr>
              <w:t>M</w:t>
            </w:r>
            <w:r w:rsidR="001C4231" w:rsidRPr="004B6742">
              <w:rPr>
                <w:rFonts w:asciiTheme="minorHAnsi" w:hAnsiTheme="minorHAnsi"/>
                <w:szCs w:val="20"/>
                <w:lang w:val="es-ES_tradnl"/>
              </w:rPr>
              <w:t>2.9, M2.13, M1.2</w:t>
            </w:r>
          </w:p>
        </w:tc>
      </w:tr>
    </w:tbl>
    <w:p w14:paraId="2220B5AA" w14:textId="218AA69C" w:rsidR="67DCE082" w:rsidRPr="006D0B37" w:rsidRDefault="0003262E" w:rsidP="003162C7">
      <w:pPr>
        <w:pStyle w:val="Heading3"/>
      </w:pPr>
      <w:r>
        <w:t>P_</w:t>
      </w:r>
      <w:r w:rsidR="004360B7">
        <w:t>???_0</w:t>
      </w:r>
      <w:r w:rsidR="4FA9AB4E" w:rsidRPr="00341B49">
        <w:t xml:space="preserve">102 </w:t>
      </w:r>
      <w:r w:rsidR="007C4DB8">
        <w:t>Content Type Overrides</w:t>
      </w:r>
    </w:p>
    <w:tbl>
      <w:tblPr>
        <w:tblStyle w:val="TableGrid"/>
        <w:tblW w:w="0" w:type="auto"/>
        <w:tblLook w:val="04A0" w:firstRow="1" w:lastRow="0" w:firstColumn="1" w:lastColumn="0" w:noHBand="0" w:noVBand="1"/>
      </w:tblPr>
      <w:tblGrid>
        <w:gridCol w:w="2567"/>
        <w:gridCol w:w="6783"/>
      </w:tblGrid>
      <w:tr w:rsidR="67DCE082" w14:paraId="75DC9068" w14:textId="77777777" w:rsidTr="007B3D12">
        <w:tc>
          <w:tcPr>
            <w:tcW w:w="2567" w:type="dxa"/>
            <w:tcBorders>
              <w:bottom w:val="single" w:sz="4" w:space="0" w:color="auto"/>
            </w:tcBorders>
            <w:shd w:val="clear" w:color="auto" w:fill="D9D9D9" w:themeFill="background1" w:themeFillShade="D9"/>
          </w:tcPr>
          <w:p w14:paraId="142A3BA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1C046BD6" w14:textId="77777777" w:rsidR="67DCE082" w:rsidRPr="00EE6072" w:rsidRDefault="67DCE082">
            <w:pPr>
              <w:rPr>
                <w:rFonts w:asciiTheme="minorHAnsi" w:hAnsiTheme="minorHAnsi"/>
                <w:szCs w:val="20"/>
              </w:rPr>
            </w:pPr>
          </w:p>
        </w:tc>
        <w:tc>
          <w:tcPr>
            <w:tcW w:w="6783" w:type="dxa"/>
          </w:tcPr>
          <w:p w14:paraId="32323DCF" w14:textId="0AC12580" w:rsidR="67DCE082" w:rsidRPr="00EE6072" w:rsidRDefault="0079167D">
            <w:pPr>
              <w:rPr>
                <w:rFonts w:asciiTheme="minorHAnsi" w:hAnsiTheme="minorHAnsi"/>
                <w:szCs w:val="20"/>
              </w:rPr>
            </w:pPr>
            <w:r w:rsidRPr="00EE6072">
              <w:rPr>
                <w:rFonts w:asciiTheme="minorHAnsi" w:hAnsiTheme="minorHAnsi"/>
                <w:szCs w:val="20"/>
              </w:rPr>
              <w:t>Various permutations of content type overrides</w:t>
            </w:r>
          </w:p>
        </w:tc>
      </w:tr>
      <w:tr w:rsidR="67DCE082" w14:paraId="4ED23F23" w14:textId="77777777" w:rsidTr="007B3D12">
        <w:tc>
          <w:tcPr>
            <w:tcW w:w="2567" w:type="dxa"/>
            <w:shd w:val="clear" w:color="auto" w:fill="D9D9D9" w:themeFill="background1" w:themeFillShade="D9"/>
          </w:tcPr>
          <w:p w14:paraId="263EC970"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729D94AA" w14:textId="77777777" w:rsidR="67DCE082" w:rsidRPr="00EE6072" w:rsidRDefault="67DCE082">
            <w:pPr>
              <w:rPr>
                <w:rFonts w:asciiTheme="minorHAnsi" w:hAnsiTheme="minorHAnsi"/>
                <w:szCs w:val="20"/>
              </w:rPr>
            </w:pPr>
          </w:p>
        </w:tc>
        <w:tc>
          <w:tcPr>
            <w:tcW w:w="6783" w:type="dxa"/>
          </w:tcPr>
          <w:p w14:paraId="75F8AD6A" w14:textId="5F443BE9"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58A71C1E" w14:textId="77777777" w:rsidTr="005E7982">
        <w:tc>
          <w:tcPr>
            <w:tcW w:w="2567" w:type="dxa"/>
            <w:shd w:val="clear" w:color="auto" w:fill="D9D9D9" w:themeFill="background1" w:themeFillShade="D9"/>
          </w:tcPr>
          <w:p w14:paraId="0BA42868"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44B7A6A4" w14:textId="77777777" w:rsidR="67DCE082" w:rsidRPr="00EE6072" w:rsidRDefault="67DCE082">
            <w:pPr>
              <w:rPr>
                <w:rFonts w:asciiTheme="minorHAnsi" w:hAnsiTheme="minorHAnsi"/>
                <w:szCs w:val="20"/>
              </w:rPr>
            </w:pPr>
          </w:p>
        </w:tc>
        <w:tc>
          <w:tcPr>
            <w:tcW w:w="6783" w:type="dxa"/>
          </w:tcPr>
          <w:p w14:paraId="57031ADF" w14:textId="3EC8C614"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001054C9">
              <w:rPr>
                <w:rFonts w:asciiTheme="minorHAnsi" w:eastAsia="Calibri" w:hAnsiTheme="minorHAnsi" w:cs="Calibri"/>
                <w:szCs w:val="20"/>
              </w:rPr>
              <w:t xml:space="preserve"> </w:t>
            </w:r>
            <w:r w:rsidRPr="00EE6072">
              <w:rPr>
                <w:rFonts w:asciiTheme="minorHAnsi" w:eastAsia="Calibri" w:hAnsiTheme="minorHAnsi" w:cs="Calibri"/>
                <w:szCs w:val="20"/>
              </w:rPr>
              <w:t xml:space="preserve">Create a test case where content types contains no default for </w:t>
            </w:r>
            <w:proofErr w:type="gramStart"/>
            <w:r w:rsidRPr="00EE6072">
              <w:rPr>
                <w:rFonts w:asciiTheme="minorHAnsi" w:eastAsia="Calibri" w:hAnsiTheme="minorHAnsi" w:cs="Calibri"/>
                <w:szCs w:val="20"/>
              </w:rPr>
              <w:t>“.model</w:t>
            </w:r>
            <w:proofErr w:type="gramEnd"/>
            <w:r w:rsidRPr="00EE6072">
              <w:rPr>
                <w:rFonts w:asciiTheme="minorHAnsi" w:eastAsia="Calibri" w:hAnsiTheme="minorHAnsi" w:cs="Calibri"/>
                <w:szCs w:val="20"/>
              </w:rPr>
              <w:t xml:space="preserve">” but rather has an explicit override for each model part. Rename the extensions of the model parts to something other than </w:t>
            </w:r>
            <w:proofErr w:type="gramStart"/>
            <w:r w:rsidRPr="00EE6072">
              <w:rPr>
                <w:rFonts w:asciiTheme="minorHAnsi" w:eastAsia="Calibri" w:hAnsiTheme="minorHAnsi" w:cs="Calibri"/>
                <w:szCs w:val="20"/>
              </w:rPr>
              <w:t>“.model</w:t>
            </w:r>
            <w:proofErr w:type="gramEnd"/>
            <w:r w:rsidRPr="00EE6072">
              <w:rPr>
                <w:rFonts w:asciiTheme="minorHAnsi" w:eastAsia="Calibri" w:hAnsiTheme="minorHAnsi" w:cs="Calibri"/>
                <w:szCs w:val="20"/>
              </w:rPr>
              <w:t xml:space="preserve">” </w:t>
            </w:r>
          </w:p>
          <w:p w14:paraId="121D5178" w14:textId="77777777" w:rsidR="00805C24" w:rsidRPr="00EE6072" w:rsidRDefault="00805C24">
            <w:pPr>
              <w:rPr>
                <w:rFonts w:asciiTheme="minorHAnsi" w:hAnsiTheme="minorHAnsi"/>
                <w:szCs w:val="20"/>
              </w:rPr>
            </w:pPr>
          </w:p>
          <w:p w14:paraId="32636BE4" w14:textId="2FFACE25"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a test case where content types contains a default for </w:t>
            </w:r>
            <w:proofErr w:type="gramStart"/>
            <w:r w:rsidRPr="00EE6072">
              <w:rPr>
                <w:rFonts w:asciiTheme="minorHAnsi" w:eastAsia="Calibri" w:hAnsiTheme="minorHAnsi" w:cs="Calibri"/>
                <w:szCs w:val="20"/>
              </w:rPr>
              <w:t>“.model</w:t>
            </w:r>
            <w:proofErr w:type="gramEnd"/>
            <w:r w:rsidRPr="00EE6072">
              <w:rPr>
                <w:rFonts w:asciiTheme="minorHAnsi" w:eastAsia="Calibri" w:hAnsiTheme="minorHAnsi" w:cs="Calibri"/>
                <w:szCs w:val="20"/>
              </w:rPr>
              <w:t>” and a</w:t>
            </w:r>
            <w:r w:rsidR="00805C24">
              <w:rPr>
                <w:rFonts w:asciiTheme="minorHAnsi" w:eastAsia="Calibri" w:hAnsiTheme="minorHAnsi" w:cs="Calibri"/>
                <w:szCs w:val="20"/>
              </w:rPr>
              <w:t>n override for the 3</w:t>
            </w:r>
            <w:r w:rsidR="00341B49">
              <w:rPr>
                <w:rFonts w:asciiTheme="minorHAnsi" w:eastAsia="Calibri" w:hAnsiTheme="minorHAnsi" w:cs="Calibri"/>
                <w:szCs w:val="20"/>
              </w:rPr>
              <w:t>D</w:t>
            </w:r>
            <w:r w:rsidRPr="00EE6072">
              <w:rPr>
                <w:rFonts w:asciiTheme="minorHAnsi" w:eastAsia="Calibri" w:hAnsiTheme="minorHAnsi" w:cs="Calibri"/>
                <w:szCs w:val="20"/>
              </w:rPr>
              <w:t xml:space="preserve"> model part. Rename the extensi</w:t>
            </w:r>
            <w:r w:rsidR="00805C24">
              <w:rPr>
                <w:rFonts w:asciiTheme="minorHAnsi" w:eastAsia="Calibri" w:hAnsiTheme="minorHAnsi" w:cs="Calibri"/>
                <w:szCs w:val="20"/>
              </w:rPr>
              <w:t>ons of the model part reference</w:t>
            </w:r>
            <w:r w:rsidRPr="00EE6072">
              <w:rPr>
                <w:rFonts w:asciiTheme="minorHAnsi" w:eastAsia="Calibri" w:hAnsiTheme="minorHAnsi" w:cs="Calibri"/>
                <w:szCs w:val="20"/>
              </w:rPr>
              <w:t xml:space="preserve"> in the override to something other than </w:t>
            </w:r>
            <w:proofErr w:type="gramStart"/>
            <w:r w:rsidRPr="00EE6072">
              <w:rPr>
                <w:rFonts w:asciiTheme="minorHAnsi" w:eastAsia="Calibri" w:hAnsiTheme="minorHAnsi" w:cs="Calibri"/>
                <w:szCs w:val="20"/>
              </w:rPr>
              <w:t>“.model</w:t>
            </w:r>
            <w:proofErr w:type="gramEnd"/>
            <w:r w:rsidRPr="00EE6072">
              <w:rPr>
                <w:rFonts w:asciiTheme="minorHAnsi" w:eastAsia="Calibri" w:hAnsiTheme="minorHAnsi" w:cs="Calibri"/>
                <w:szCs w:val="20"/>
              </w:rPr>
              <w:t xml:space="preserve">” </w:t>
            </w:r>
          </w:p>
          <w:p w14:paraId="481FBBA8" w14:textId="62133E5F" w:rsidR="0079167D" w:rsidRDefault="0079167D">
            <w:pPr>
              <w:rPr>
                <w:rFonts w:asciiTheme="minorHAnsi" w:hAnsiTheme="minorHAnsi"/>
                <w:szCs w:val="20"/>
              </w:rPr>
            </w:pPr>
          </w:p>
          <w:p w14:paraId="510158BF" w14:textId="6BA6028F"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341B49" w:rsidRPr="008B2F87">
              <w:rPr>
                <w:rFonts w:asciiTheme="minorHAnsi" w:eastAsia="Calibri" w:hAnsiTheme="minorHAnsi" w:cs="Calibri"/>
                <w:b/>
                <w:szCs w:val="20"/>
              </w:rPr>
              <w:t>–</w:t>
            </w:r>
            <w:r w:rsidRPr="00EE6072">
              <w:rPr>
                <w:rFonts w:asciiTheme="minorHAnsi" w:eastAsia="Calibri" w:hAnsiTheme="minorHAnsi" w:cs="Calibri"/>
                <w:szCs w:val="20"/>
              </w:rPr>
              <w:t xml:space="preserve"> Create a test file with a thumbnail. Leave the default mapping for </w:t>
            </w:r>
            <w:proofErr w:type="gramStart"/>
            <w:r w:rsidRPr="00EE6072">
              <w:rPr>
                <w:rFonts w:asciiTheme="minorHAnsi" w:eastAsia="Calibri" w:hAnsiTheme="minorHAnsi" w:cs="Calibri"/>
                <w:szCs w:val="20"/>
              </w:rPr>
              <w:t>“.model</w:t>
            </w:r>
            <w:proofErr w:type="gramEnd"/>
            <w:r w:rsidRPr="00EE6072">
              <w:rPr>
                <w:rFonts w:asciiTheme="minorHAnsi" w:eastAsia="Calibri" w:hAnsiTheme="minorHAnsi" w:cs="Calibri"/>
                <w:szCs w:val="20"/>
              </w:rPr>
              <w:t xml:space="preserve">” as </w:t>
            </w:r>
            <w:r w:rsidR="00D53897" w:rsidRPr="00EE6072">
              <w:rPr>
                <w:rFonts w:asciiTheme="minorHAnsi" w:eastAsia="Calibri" w:hAnsiTheme="minorHAnsi" w:cs="Calibri"/>
                <w:szCs w:val="20"/>
              </w:rPr>
              <w:t>is</w:t>
            </w:r>
            <w:r w:rsidRPr="00EE6072">
              <w:rPr>
                <w:rFonts w:asciiTheme="minorHAnsi" w:eastAsia="Calibri" w:hAnsiTheme="minorHAnsi" w:cs="Calibri"/>
                <w:szCs w:val="20"/>
              </w:rPr>
              <w:t xml:space="preserve">. Rename the thumbnail extension to </w:t>
            </w:r>
            <w:proofErr w:type="gramStart"/>
            <w:r w:rsidRPr="00EE6072">
              <w:rPr>
                <w:rFonts w:asciiTheme="minorHAnsi" w:eastAsia="Calibri" w:hAnsiTheme="minorHAnsi" w:cs="Calibri"/>
                <w:szCs w:val="20"/>
              </w:rPr>
              <w:t>“.model</w:t>
            </w:r>
            <w:proofErr w:type="gramEnd"/>
            <w:r w:rsidRPr="00EE6072">
              <w:rPr>
                <w:rFonts w:asciiTheme="minorHAnsi" w:eastAsia="Calibri" w:hAnsiTheme="minorHAnsi" w:cs="Calibri"/>
                <w:szCs w:val="20"/>
              </w:rPr>
              <w:t>” and define an override for the thumbnail mapped to the appropriate type for a thumbnail.</w:t>
            </w:r>
          </w:p>
          <w:p w14:paraId="33F43858" w14:textId="178B670E" w:rsidR="009A5601" w:rsidRDefault="009A5601" w:rsidP="009A5601">
            <w:pPr>
              <w:rPr>
                <w:rFonts w:asciiTheme="minorHAnsi" w:eastAsia="Calibri" w:hAnsiTheme="minorHAnsi" w:cs="Calibri"/>
                <w:szCs w:val="20"/>
              </w:rPr>
            </w:pPr>
          </w:p>
          <w:p w14:paraId="7F9BEEBC" w14:textId="68444626" w:rsidR="67DCE082" w:rsidRPr="00EE6072" w:rsidRDefault="67DCE082" w:rsidP="67DCE082">
            <w:pPr>
              <w:rPr>
                <w:rFonts w:asciiTheme="minorHAnsi" w:hAnsiTheme="minorHAnsi"/>
                <w:szCs w:val="20"/>
              </w:rPr>
            </w:pPr>
          </w:p>
        </w:tc>
      </w:tr>
      <w:tr w:rsidR="005E7982" w:rsidRPr="0084689B" w14:paraId="5A4F23F0" w14:textId="77777777" w:rsidTr="007B3D12">
        <w:tc>
          <w:tcPr>
            <w:tcW w:w="2567" w:type="dxa"/>
            <w:tcBorders>
              <w:bottom w:val="single" w:sz="4" w:space="0" w:color="auto"/>
            </w:tcBorders>
            <w:shd w:val="clear" w:color="auto" w:fill="D9D9D9" w:themeFill="background1" w:themeFillShade="D9"/>
          </w:tcPr>
          <w:p w14:paraId="69FE6174" w14:textId="190E5BAA" w:rsidR="005E7982" w:rsidRPr="00EE6072" w:rsidRDefault="005E7982" w:rsidP="005E7982">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3" w:type="dxa"/>
            <w:tcBorders>
              <w:bottom w:val="single" w:sz="4" w:space="0" w:color="auto"/>
            </w:tcBorders>
          </w:tcPr>
          <w:p w14:paraId="5EED8D35" w14:textId="69653304" w:rsidR="005E7982" w:rsidRPr="004B6742" w:rsidRDefault="003567D1" w:rsidP="005E7982">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w:t>
            </w:r>
            <w:proofErr w:type="spellStart"/>
            <w:r w:rsidR="00B00078" w:rsidRPr="004B6742">
              <w:rPr>
                <w:rFonts w:asciiTheme="minorHAnsi" w:eastAsia="Calibri" w:hAnsiTheme="minorHAnsi" w:cs="Calibri"/>
                <w:szCs w:val="20"/>
                <w:lang w:val="es-ES_tradnl"/>
              </w:rPr>
              <w:t>Conformance</w:t>
            </w:r>
            <w:proofErr w:type="spellEnd"/>
            <w:r w:rsidR="00B00078" w:rsidRPr="004B6742">
              <w:rPr>
                <w:rFonts w:asciiTheme="minorHAnsi" w:eastAsia="Calibri" w:hAnsiTheme="minorHAnsi" w:cs="Calibri"/>
                <w:szCs w:val="20"/>
                <w:lang w:val="es-ES_tradnl"/>
              </w:rPr>
              <w:t xml:space="preserve"> ID:  </w:t>
            </w:r>
            <w:r w:rsidR="001E6CA0" w:rsidRPr="004B6742">
              <w:rPr>
                <w:rFonts w:asciiTheme="minorHAnsi" w:eastAsia="Calibri" w:hAnsiTheme="minorHAnsi" w:cs="Calibri"/>
                <w:szCs w:val="20"/>
                <w:lang w:val="es-ES_tradnl"/>
              </w:rPr>
              <w:t xml:space="preserve">M2.4, </w:t>
            </w:r>
            <w:r w:rsidR="001E6CA0" w:rsidRPr="004B6742">
              <w:rPr>
                <w:rFonts w:asciiTheme="minorHAnsi" w:hAnsiTheme="minorHAnsi"/>
                <w:szCs w:val="20"/>
                <w:lang w:val="es-ES_tradnl"/>
              </w:rPr>
              <w:t>M2.12</w:t>
            </w:r>
            <w:r w:rsidR="00B00078" w:rsidRPr="004B6742">
              <w:rPr>
                <w:rFonts w:asciiTheme="minorHAnsi" w:hAnsiTheme="minorHAnsi"/>
                <w:szCs w:val="20"/>
                <w:lang w:val="es-ES_tradnl"/>
              </w:rPr>
              <w:t>,</w:t>
            </w:r>
            <w:r w:rsidR="001E6CA0" w:rsidRPr="004B6742">
              <w:rPr>
                <w:rFonts w:asciiTheme="minorHAnsi" w:hAnsiTheme="minorHAnsi"/>
                <w:szCs w:val="20"/>
                <w:lang w:val="es-ES_tradnl"/>
              </w:rPr>
              <w:t xml:space="preserve"> M2.9</w:t>
            </w:r>
          </w:p>
        </w:tc>
      </w:tr>
    </w:tbl>
    <w:p w14:paraId="1B8C6AA8" w14:textId="71DBEE5B" w:rsidR="67DCE082" w:rsidRPr="00341B49" w:rsidRDefault="00B76BB3" w:rsidP="003162C7">
      <w:pPr>
        <w:pStyle w:val="Heading3"/>
      </w:pPr>
      <w:r w:rsidRPr="004B6742">
        <w:rPr>
          <w:lang w:val="es-ES_tradnl"/>
        </w:rPr>
        <w:t xml:space="preserve"> </w:t>
      </w:r>
      <w:r w:rsidR="0003262E">
        <w:t>P_</w:t>
      </w:r>
      <w:r w:rsidR="004360B7">
        <w:t>???_0</w:t>
      </w:r>
      <w:r w:rsidR="4FA9AB4E" w:rsidRPr="00341B49">
        <w:t>103 Unused Default Mapping</w:t>
      </w:r>
    </w:p>
    <w:tbl>
      <w:tblPr>
        <w:tblStyle w:val="TableGrid"/>
        <w:tblW w:w="0" w:type="auto"/>
        <w:tblLook w:val="04A0" w:firstRow="1" w:lastRow="0" w:firstColumn="1" w:lastColumn="0" w:noHBand="0" w:noVBand="1"/>
      </w:tblPr>
      <w:tblGrid>
        <w:gridCol w:w="2567"/>
        <w:gridCol w:w="6783"/>
      </w:tblGrid>
      <w:tr w:rsidR="67DCE082" w14:paraId="79A317E3" w14:textId="77777777" w:rsidTr="00FD43E0">
        <w:tc>
          <w:tcPr>
            <w:tcW w:w="2567" w:type="dxa"/>
            <w:tcBorders>
              <w:bottom w:val="single" w:sz="4" w:space="0" w:color="auto"/>
            </w:tcBorders>
            <w:shd w:val="clear" w:color="auto" w:fill="D9D9D9" w:themeFill="background1" w:themeFillShade="D9"/>
          </w:tcPr>
          <w:p w14:paraId="74ADF149" w14:textId="77777777" w:rsidR="67DCE082" w:rsidRPr="00EE6072" w:rsidRDefault="4FA9AB4E">
            <w:pPr>
              <w:rPr>
                <w:rFonts w:asciiTheme="minorHAnsi" w:hAnsiTheme="minorHAnsi"/>
              </w:rPr>
            </w:pPr>
            <w:r w:rsidRPr="00EE6072">
              <w:rPr>
                <w:rFonts w:asciiTheme="minorHAnsi" w:eastAsiaTheme="minorEastAsia" w:hAnsiTheme="minorHAnsi"/>
                <w:b/>
                <w:bCs/>
              </w:rPr>
              <w:t>Test Scenario Description</w:t>
            </w:r>
          </w:p>
          <w:p w14:paraId="6AE99F84" w14:textId="77777777" w:rsidR="67DCE082" w:rsidRPr="00EE6072" w:rsidRDefault="67DCE082">
            <w:pPr>
              <w:rPr>
                <w:rFonts w:asciiTheme="minorHAnsi" w:hAnsiTheme="minorHAnsi"/>
              </w:rPr>
            </w:pPr>
          </w:p>
        </w:tc>
        <w:tc>
          <w:tcPr>
            <w:tcW w:w="6783" w:type="dxa"/>
          </w:tcPr>
          <w:p w14:paraId="00B9FA11" w14:textId="2CDF9A8F" w:rsidR="67DCE082" w:rsidRPr="00EE6072" w:rsidRDefault="0079167D">
            <w:pPr>
              <w:rPr>
                <w:rFonts w:asciiTheme="minorHAnsi" w:hAnsiTheme="minorHAnsi"/>
              </w:rPr>
            </w:pPr>
            <w:r w:rsidRPr="00EE6072">
              <w:rPr>
                <w:rFonts w:asciiTheme="minorHAnsi" w:hAnsiTheme="minorHAnsi"/>
              </w:rPr>
              <w:t>Unused default content type mapping</w:t>
            </w:r>
          </w:p>
        </w:tc>
      </w:tr>
      <w:tr w:rsidR="67DCE082" w14:paraId="7A2FF946" w14:textId="77777777" w:rsidTr="00FD43E0">
        <w:tc>
          <w:tcPr>
            <w:tcW w:w="2567" w:type="dxa"/>
            <w:shd w:val="clear" w:color="auto" w:fill="D9D9D9" w:themeFill="background1" w:themeFillShade="D9"/>
          </w:tcPr>
          <w:p w14:paraId="3CA3E0CB" w14:textId="77777777" w:rsidR="67DCE082" w:rsidRPr="00EE6072" w:rsidRDefault="4FA9AB4E">
            <w:pPr>
              <w:rPr>
                <w:rFonts w:asciiTheme="minorHAnsi" w:hAnsiTheme="minorHAnsi"/>
              </w:rPr>
            </w:pPr>
            <w:r w:rsidRPr="00EE6072">
              <w:rPr>
                <w:rFonts w:asciiTheme="minorHAnsi" w:eastAsiaTheme="minorEastAsia" w:hAnsiTheme="minorHAnsi"/>
                <w:b/>
                <w:bCs/>
              </w:rPr>
              <w:t>Pass/Fail Criteria</w:t>
            </w:r>
          </w:p>
          <w:p w14:paraId="7E8DEBA6" w14:textId="77777777" w:rsidR="67DCE082" w:rsidRPr="00EE6072" w:rsidRDefault="67DCE082">
            <w:pPr>
              <w:rPr>
                <w:rFonts w:asciiTheme="minorHAnsi" w:hAnsiTheme="minorHAnsi"/>
              </w:rPr>
            </w:pPr>
          </w:p>
        </w:tc>
        <w:tc>
          <w:tcPr>
            <w:tcW w:w="6783" w:type="dxa"/>
          </w:tcPr>
          <w:p w14:paraId="4F6CDD81" w14:textId="46E9D9BE" w:rsidR="67DCE082" w:rsidRPr="00EE6072" w:rsidRDefault="4FA9AB4E">
            <w:pPr>
              <w:rPr>
                <w:rFonts w:asciiTheme="minorHAnsi" w:hAnsiTheme="minorHAnsi"/>
              </w:rPr>
            </w:pPr>
            <w:r w:rsidRPr="00EE6072">
              <w:rPr>
                <w:rFonts w:asciiTheme="minorHAnsi" w:eastAsia="Calibri" w:hAnsiTheme="minorHAnsi" w:cs="Calibri"/>
              </w:rPr>
              <w:t>01 – Printer should process correctly</w:t>
            </w:r>
          </w:p>
        </w:tc>
      </w:tr>
      <w:tr w:rsidR="67DCE082" w14:paraId="58E34E30" w14:textId="77777777" w:rsidTr="003567D1">
        <w:tc>
          <w:tcPr>
            <w:tcW w:w="2567" w:type="dxa"/>
            <w:shd w:val="clear" w:color="auto" w:fill="D9D9D9" w:themeFill="background1" w:themeFillShade="D9"/>
          </w:tcPr>
          <w:p w14:paraId="3F05BEE4" w14:textId="77777777" w:rsidR="67DCE082" w:rsidRPr="00EE6072" w:rsidRDefault="4FA9AB4E">
            <w:pPr>
              <w:rPr>
                <w:rFonts w:asciiTheme="minorHAnsi" w:hAnsiTheme="minorHAnsi"/>
              </w:rPr>
            </w:pPr>
            <w:r w:rsidRPr="00EE6072">
              <w:rPr>
                <w:rFonts w:asciiTheme="minorHAnsi" w:eastAsiaTheme="minorEastAsia" w:hAnsiTheme="minorHAnsi"/>
                <w:b/>
                <w:bCs/>
              </w:rPr>
              <w:t>Test Case Iterations</w:t>
            </w:r>
          </w:p>
          <w:p w14:paraId="478185A3" w14:textId="77777777" w:rsidR="67DCE082" w:rsidRPr="00EE6072" w:rsidRDefault="67DCE082">
            <w:pPr>
              <w:rPr>
                <w:rFonts w:asciiTheme="minorHAnsi" w:hAnsiTheme="minorHAnsi"/>
              </w:rPr>
            </w:pPr>
          </w:p>
        </w:tc>
        <w:tc>
          <w:tcPr>
            <w:tcW w:w="6783" w:type="dxa"/>
          </w:tcPr>
          <w:p w14:paraId="57AC7492" w14:textId="4885F057" w:rsidR="67DCE082" w:rsidRPr="00EE6072" w:rsidRDefault="4FA9AB4E">
            <w:pPr>
              <w:rPr>
                <w:rFonts w:asciiTheme="minorHAnsi" w:hAnsiTheme="minorHAnsi"/>
              </w:rPr>
            </w:pPr>
            <w:r w:rsidRPr="00EE6072">
              <w:rPr>
                <w:rFonts w:asciiTheme="minorHAnsi" w:eastAsiaTheme="minorEastAsia" w:hAnsiTheme="minorHAnsi"/>
                <w:b/>
                <w:bCs/>
              </w:rPr>
              <w:t xml:space="preserve">01 </w:t>
            </w:r>
            <w:r w:rsidR="00341B49">
              <w:rPr>
                <w:rFonts w:asciiTheme="minorHAnsi" w:eastAsiaTheme="minorEastAsia" w:hAnsiTheme="minorHAnsi"/>
                <w:b/>
                <w:bCs/>
              </w:rPr>
              <w:t>–</w:t>
            </w:r>
            <w:r w:rsidRPr="00EE6072">
              <w:rPr>
                <w:rFonts w:asciiTheme="minorHAnsi" w:eastAsiaTheme="minorEastAsia" w:hAnsiTheme="minorHAnsi"/>
                <w:b/>
                <w:bCs/>
              </w:rPr>
              <w:t xml:space="preserve"> </w:t>
            </w:r>
            <w:r w:rsidRPr="00EE6072">
              <w:rPr>
                <w:rFonts w:asciiTheme="minorHAnsi" w:eastAsia="Calibri" w:hAnsiTheme="minorHAnsi" w:cs="Calibri"/>
              </w:rPr>
              <w:t>Include an unused default mapping (to Thumbnail) that is not used (i.e.</w:t>
            </w:r>
            <w:r w:rsidR="007B4FAB">
              <w:rPr>
                <w:rFonts w:asciiTheme="minorHAnsi" w:eastAsia="Calibri" w:hAnsiTheme="minorHAnsi" w:cs="Calibri"/>
              </w:rPr>
              <w:t>,</w:t>
            </w:r>
            <w:r w:rsidRPr="00EE6072">
              <w:rPr>
                <w:rFonts w:asciiTheme="minorHAnsi" w:eastAsia="Calibri" w:hAnsiTheme="minorHAnsi" w:cs="Calibri"/>
              </w:rPr>
              <w:t xml:space="preserve"> no Thumbnail in package)</w:t>
            </w:r>
          </w:p>
          <w:p w14:paraId="10619E80" w14:textId="1D69CF12" w:rsidR="67DCE082" w:rsidRPr="00EE6072" w:rsidRDefault="67DCE082" w:rsidP="001A579D">
            <w:pPr>
              <w:rPr>
                <w:rFonts w:asciiTheme="minorHAnsi" w:hAnsiTheme="minorHAnsi"/>
              </w:rPr>
            </w:pPr>
          </w:p>
        </w:tc>
      </w:tr>
      <w:tr w:rsidR="003567D1" w14:paraId="4BDAEF7F" w14:textId="77777777" w:rsidTr="00FD43E0">
        <w:tc>
          <w:tcPr>
            <w:tcW w:w="2567" w:type="dxa"/>
            <w:tcBorders>
              <w:bottom w:val="single" w:sz="4" w:space="0" w:color="auto"/>
            </w:tcBorders>
            <w:shd w:val="clear" w:color="auto" w:fill="D9D9D9" w:themeFill="background1" w:themeFillShade="D9"/>
          </w:tcPr>
          <w:p w14:paraId="6E82D83F" w14:textId="34553D05" w:rsidR="003567D1" w:rsidRPr="00EE6072" w:rsidRDefault="003567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Borders>
              <w:bottom w:val="single" w:sz="4" w:space="0" w:color="auto"/>
            </w:tcBorders>
          </w:tcPr>
          <w:p w14:paraId="2CAEE02D" w14:textId="5985809C" w:rsidR="003567D1" w:rsidRPr="00EE6072" w:rsidRDefault="003567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5657B6" w:rsidRPr="00EE6072">
              <w:rPr>
                <w:rFonts w:asciiTheme="minorHAnsi" w:eastAsia="Calibri" w:hAnsiTheme="minorHAnsi" w:cs="Calibri"/>
              </w:rPr>
              <w:t>O2.5</w:t>
            </w:r>
          </w:p>
        </w:tc>
      </w:tr>
    </w:tbl>
    <w:p w14:paraId="5AF5F81E" w14:textId="77777777" w:rsidR="0079167D" w:rsidRDefault="0079167D" w:rsidP="67DCE082"/>
    <w:p w14:paraId="04CE40DC" w14:textId="4722750E" w:rsidR="67DCE082" w:rsidRPr="00341B49" w:rsidRDefault="00B76BB3" w:rsidP="003162C7">
      <w:pPr>
        <w:pStyle w:val="Heading3"/>
      </w:pPr>
      <w:r>
        <w:lastRenderedPageBreak/>
        <w:t xml:space="preserve"> </w:t>
      </w:r>
      <w:r w:rsidR="0003262E">
        <w:t>P_</w:t>
      </w:r>
      <w:r w:rsidR="004360B7">
        <w:t>???_0</w:t>
      </w:r>
      <w:r w:rsidR="4FA9AB4E" w:rsidRPr="00341B49">
        <w:t>104 Model</w:t>
      </w:r>
      <w:r w:rsidR="00300D8F">
        <w:t>/Texture</w:t>
      </w:r>
      <w:r w:rsidR="4FA9AB4E" w:rsidRPr="00341B49">
        <w:t xml:space="preserve"> Part Names</w:t>
      </w:r>
    </w:p>
    <w:tbl>
      <w:tblPr>
        <w:tblStyle w:val="TableGrid"/>
        <w:tblW w:w="0" w:type="auto"/>
        <w:tblLook w:val="04A0" w:firstRow="1" w:lastRow="0" w:firstColumn="1" w:lastColumn="0" w:noHBand="0" w:noVBand="1"/>
      </w:tblPr>
      <w:tblGrid>
        <w:gridCol w:w="2572"/>
        <w:gridCol w:w="6778"/>
      </w:tblGrid>
      <w:tr w:rsidR="67DCE082" w14:paraId="71E8045C" w14:textId="77777777" w:rsidTr="004D788E">
        <w:tc>
          <w:tcPr>
            <w:tcW w:w="2572" w:type="dxa"/>
            <w:tcBorders>
              <w:bottom w:val="single" w:sz="4" w:space="0" w:color="auto"/>
            </w:tcBorders>
            <w:shd w:val="clear" w:color="auto" w:fill="D9D9D9" w:themeFill="background1" w:themeFillShade="D9"/>
          </w:tcPr>
          <w:p w14:paraId="7AB1AF9F"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70AB9EDB" w14:textId="77777777" w:rsidR="67DCE082" w:rsidRPr="00EE6072" w:rsidRDefault="67DCE082">
            <w:pPr>
              <w:rPr>
                <w:rFonts w:asciiTheme="minorHAnsi" w:hAnsiTheme="minorHAnsi"/>
                <w:szCs w:val="20"/>
              </w:rPr>
            </w:pPr>
          </w:p>
        </w:tc>
        <w:tc>
          <w:tcPr>
            <w:tcW w:w="6778" w:type="dxa"/>
          </w:tcPr>
          <w:p w14:paraId="1580B906" w14:textId="3656444D" w:rsidR="67DCE082" w:rsidRPr="00EE6072" w:rsidRDefault="0079167D">
            <w:pPr>
              <w:rPr>
                <w:rFonts w:asciiTheme="minorHAnsi" w:hAnsiTheme="minorHAnsi"/>
                <w:szCs w:val="20"/>
              </w:rPr>
            </w:pPr>
            <w:r w:rsidRPr="00EE6072">
              <w:rPr>
                <w:rFonts w:asciiTheme="minorHAnsi" w:hAnsiTheme="minorHAnsi"/>
                <w:szCs w:val="20"/>
              </w:rPr>
              <w:t>Various character mappings in part names</w:t>
            </w:r>
          </w:p>
        </w:tc>
      </w:tr>
      <w:tr w:rsidR="67DCE082" w14:paraId="7117EC32" w14:textId="77777777" w:rsidTr="004D788E">
        <w:tc>
          <w:tcPr>
            <w:tcW w:w="2572" w:type="dxa"/>
            <w:shd w:val="clear" w:color="auto" w:fill="D9D9D9" w:themeFill="background1" w:themeFillShade="D9"/>
          </w:tcPr>
          <w:p w14:paraId="352E3E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53884603" w14:textId="77777777" w:rsidR="67DCE082" w:rsidRPr="00EE6072" w:rsidRDefault="67DCE082">
            <w:pPr>
              <w:rPr>
                <w:rFonts w:asciiTheme="minorHAnsi" w:hAnsiTheme="minorHAnsi"/>
                <w:szCs w:val="20"/>
              </w:rPr>
            </w:pPr>
          </w:p>
        </w:tc>
        <w:tc>
          <w:tcPr>
            <w:tcW w:w="6778" w:type="dxa"/>
          </w:tcPr>
          <w:p w14:paraId="75E50CD1" w14:textId="2940522A"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sidRP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44D01F3C" w14:textId="77777777" w:rsidTr="004D788E">
        <w:tc>
          <w:tcPr>
            <w:tcW w:w="2572" w:type="dxa"/>
            <w:shd w:val="clear" w:color="auto" w:fill="D9D9D9" w:themeFill="background1" w:themeFillShade="D9"/>
          </w:tcPr>
          <w:p w14:paraId="35BFCC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7B3827C9" w14:textId="77777777" w:rsidR="67DCE082" w:rsidRPr="00EE6072" w:rsidRDefault="67DCE082">
            <w:pPr>
              <w:rPr>
                <w:rFonts w:asciiTheme="minorHAnsi" w:hAnsiTheme="minorHAnsi"/>
                <w:szCs w:val="20"/>
              </w:rPr>
            </w:pPr>
          </w:p>
        </w:tc>
        <w:tc>
          <w:tcPr>
            <w:tcW w:w="6778" w:type="dxa"/>
          </w:tcPr>
          <w:p w14:paraId="28F031ED" w14:textId="6CD00FB6"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3MF file with model part names that use alphanumeric characters from 0-9, a-z, A-Z, and the following unreserved characters:   _ - ~  </w:t>
            </w:r>
          </w:p>
          <w:p w14:paraId="60A2BA12" w14:textId="77777777" w:rsidR="0079167D" w:rsidRPr="00EE6072" w:rsidRDefault="0079167D">
            <w:pPr>
              <w:rPr>
                <w:rFonts w:asciiTheme="minorHAnsi" w:hAnsiTheme="minorHAnsi"/>
                <w:szCs w:val="20"/>
              </w:rPr>
            </w:pPr>
          </w:p>
          <w:p w14:paraId="7918BDE1" w14:textId="6AA9E059"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Pr="008B2F87">
              <w:rPr>
                <w:rFonts w:asciiTheme="minorHAnsi" w:eastAsia="Calibri" w:hAnsiTheme="minorHAnsi" w:cs="Calibri"/>
                <w:b/>
                <w:szCs w:val="20"/>
              </w:rPr>
              <w:t>–</w:t>
            </w:r>
            <w:r w:rsidRPr="00EE6072">
              <w:rPr>
                <w:rFonts w:asciiTheme="minorHAnsi" w:eastAsia="Calibri" w:hAnsiTheme="minorHAnsi" w:cs="Calibri"/>
                <w:szCs w:val="20"/>
              </w:rPr>
              <w:t xml:space="preserve"> </w:t>
            </w:r>
            <w:r w:rsidR="0091475D">
              <w:rPr>
                <w:rFonts w:asciiTheme="minorHAnsi" w:eastAsia="Calibri" w:hAnsiTheme="minorHAnsi" w:cs="Calibri"/>
                <w:szCs w:val="20"/>
              </w:rPr>
              <w:t>Create 3MF file with model part names</w:t>
            </w:r>
            <w:r w:rsidRPr="00EE6072">
              <w:rPr>
                <w:rFonts w:asciiTheme="minorHAnsi" w:eastAsia="Calibri" w:hAnsiTheme="minorHAnsi" w:cs="Calibri"/>
                <w:szCs w:val="20"/>
              </w:rPr>
              <w:t xml:space="preserve"> that use alphanumeric characters that include the fo</w:t>
            </w:r>
            <w:r w:rsidR="00116F6D">
              <w:rPr>
                <w:rFonts w:asciiTheme="minorHAnsi" w:eastAsia="Calibri" w:hAnsiTheme="minorHAnsi" w:cs="Calibri"/>
                <w:szCs w:val="20"/>
              </w:rPr>
              <w:t xml:space="preserve">llowing reserved characters:  </w:t>
            </w:r>
            <w:r w:rsidRPr="00EE6072">
              <w:rPr>
                <w:rFonts w:asciiTheme="minorHAnsi" w:eastAsia="Calibri" w:hAnsiTheme="minorHAnsi" w:cs="Calibri"/>
                <w:szCs w:val="20"/>
              </w:rPr>
              <w:t xml:space="preserve"> </w:t>
            </w:r>
            <w:proofErr w:type="gramStart"/>
            <w:r w:rsidRPr="00EE6072">
              <w:rPr>
                <w:rFonts w:asciiTheme="minorHAnsi" w:eastAsia="Calibri" w:hAnsiTheme="minorHAnsi" w:cs="Calibri"/>
                <w:szCs w:val="20"/>
              </w:rPr>
              <w:t>@ !</w:t>
            </w:r>
            <w:proofErr w:type="gramEnd"/>
            <w:r w:rsidRPr="00EE6072">
              <w:rPr>
                <w:rFonts w:asciiTheme="minorHAnsi" w:eastAsia="Calibri" w:hAnsiTheme="minorHAnsi" w:cs="Calibri"/>
                <w:szCs w:val="20"/>
              </w:rPr>
              <w:t xml:space="preserve"> $  ( )  + , ; = </w:t>
            </w:r>
          </w:p>
          <w:p w14:paraId="1F91D5D0" w14:textId="77777777" w:rsidR="00DB0369" w:rsidRPr="00EE6072" w:rsidRDefault="00DB0369">
            <w:pPr>
              <w:rPr>
                <w:rFonts w:asciiTheme="minorHAnsi" w:hAnsiTheme="minorHAnsi"/>
                <w:szCs w:val="20"/>
              </w:rPr>
            </w:pPr>
          </w:p>
          <w:p w14:paraId="15A45E09" w14:textId="52227E8C"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Pr="006D0B37">
              <w:rPr>
                <w:rFonts w:asciiTheme="minorHAnsi" w:eastAsia="Calibri" w:hAnsiTheme="minorHAnsi" w:cs="Calibri"/>
                <w:szCs w:val="20"/>
              </w:rPr>
              <w:t>–</w:t>
            </w:r>
            <w:r w:rsidRPr="00EE6072">
              <w:rPr>
                <w:rFonts w:asciiTheme="minorHAnsi" w:eastAsia="Calibri" w:hAnsiTheme="minorHAnsi" w:cs="Calibri"/>
                <w:szCs w:val="20"/>
              </w:rPr>
              <w:t xml:space="preserve"> </w:t>
            </w:r>
            <w:r w:rsidR="00300D8F">
              <w:rPr>
                <w:rFonts w:asciiTheme="minorHAnsi" w:eastAsia="Calibri" w:hAnsiTheme="minorHAnsi" w:cs="Calibri"/>
                <w:szCs w:val="20"/>
              </w:rPr>
              <w:t>Deleted</w:t>
            </w:r>
          </w:p>
          <w:p w14:paraId="13521DDE" w14:textId="50508BFD" w:rsidR="00300D8F" w:rsidRDefault="00300D8F">
            <w:pPr>
              <w:rPr>
                <w:rFonts w:asciiTheme="minorHAnsi" w:eastAsia="Calibri" w:hAnsiTheme="minorHAnsi" w:cs="Calibri"/>
                <w:szCs w:val="20"/>
              </w:rPr>
            </w:pPr>
          </w:p>
          <w:p w14:paraId="3D17478C" w14:textId="4534AC51" w:rsidR="00300D8F" w:rsidRDefault="00300D8F">
            <w:pPr>
              <w:rPr>
                <w:rFonts w:asciiTheme="minorHAnsi" w:eastAsia="Calibri" w:hAnsiTheme="minorHAnsi" w:cs="Calibri"/>
                <w:szCs w:val="20"/>
              </w:rPr>
            </w:pPr>
            <w:r>
              <w:rPr>
                <w:rFonts w:asciiTheme="minorHAnsi" w:eastAsia="Calibri" w:hAnsiTheme="minorHAnsi" w:cs="Calibri"/>
                <w:szCs w:val="20"/>
              </w:rPr>
              <w:t xml:space="preserve">04 – </w:t>
            </w:r>
            <w:r w:rsidR="004D788E" w:rsidRPr="004D788E">
              <w:rPr>
                <w:rFonts w:asciiTheme="minorHAnsi" w:eastAsia="Calibri" w:hAnsiTheme="minorHAnsi" w:cs="Calibri"/>
                <w:szCs w:val="20"/>
              </w:rPr>
              <w:t>Model name and related relationship referenced using escaped Unicode characters. Include part name and part number with unescaped Unicode</w:t>
            </w:r>
            <w:r w:rsidR="004D788E">
              <w:rPr>
                <w:rFonts w:asciiTheme="minorHAnsi" w:eastAsia="Calibri" w:hAnsiTheme="minorHAnsi" w:cs="Calibri"/>
                <w:szCs w:val="20"/>
              </w:rPr>
              <w:t xml:space="preserve"> </w:t>
            </w:r>
          </w:p>
          <w:p w14:paraId="6E5D223B" w14:textId="2E630BDA" w:rsidR="00300D8F" w:rsidRDefault="00300D8F">
            <w:pPr>
              <w:rPr>
                <w:rFonts w:asciiTheme="minorHAnsi" w:eastAsia="Calibri" w:hAnsiTheme="minorHAnsi" w:cs="Calibri"/>
                <w:szCs w:val="20"/>
              </w:rPr>
            </w:pPr>
          </w:p>
          <w:p w14:paraId="28CA7773" w14:textId="59CCBA4C" w:rsidR="00300D8F" w:rsidRDefault="00300D8F">
            <w:pPr>
              <w:rPr>
                <w:rFonts w:asciiTheme="minorHAnsi" w:eastAsia="Calibri" w:hAnsiTheme="minorHAnsi" w:cs="Calibri"/>
                <w:szCs w:val="20"/>
              </w:rPr>
            </w:pPr>
            <w:r>
              <w:rPr>
                <w:rFonts w:asciiTheme="minorHAnsi" w:eastAsia="Calibri" w:hAnsiTheme="minorHAnsi" w:cs="Calibri"/>
                <w:szCs w:val="20"/>
              </w:rPr>
              <w:t xml:space="preserve">05 - </w:t>
            </w:r>
            <w:r w:rsidR="004D788E" w:rsidRPr="004D788E">
              <w:rPr>
                <w:rFonts w:asciiTheme="minorHAnsi" w:eastAsia="Calibri" w:hAnsiTheme="minorHAnsi" w:cs="Calibri"/>
                <w:szCs w:val="20"/>
              </w:rPr>
              <w:t>Texture2dl name and related relationship referenced using escaped Unicode characters. Include part name and part number with unescaped Unicode</w:t>
            </w:r>
          </w:p>
          <w:p w14:paraId="3B10F7D3" w14:textId="6DFFD9BD" w:rsidR="67DCE082" w:rsidRPr="00EE6072" w:rsidRDefault="67DCE082" w:rsidP="67DCE082">
            <w:pPr>
              <w:rPr>
                <w:rFonts w:asciiTheme="minorHAnsi" w:hAnsiTheme="minorHAnsi"/>
                <w:szCs w:val="20"/>
              </w:rPr>
            </w:pPr>
          </w:p>
        </w:tc>
      </w:tr>
      <w:tr w:rsidR="007A594E" w:rsidRPr="0084689B" w14:paraId="64A5B6B3" w14:textId="77777777" w:rsidTr="004D788E">
        <w:tc>
          <w:tcPr>
            <w:tcW w:w="2572" w:type="dxa"/>
            <w:tcBorders>
              <w:bottom w:val="single" w:sz="4" w:space="0" w:color="auto"/>
            </w:tcBorders>
            <w:shd w:val="clear" w:color="auto" w:fill="D9D9D9" w:themeFill="background1" w:themeFillShade="D9"/>
          </w:tcPr>
          <w:p w14:paraId="6E9FDAC9" w14:textId="630DF6E7" w:rsidR="007A594E" w:rsidRPr="00EE6072"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05994982" w14:textId="2D7EE256" w:rsidR="007A594E" w:rsidRPr="004B6742" w:rsidRDefault="007A594E" w:rsidP="007A594E">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w:t>
            </w:r>
            <w:proofErr w:type="spellStart"/>
            <w:r w:rsidRPr="004B6742">
              <w:rPr>
                <w:rFonts w:asciiTheme="minorHAnsi" w:eastAsia="Calibri" w:hAnsiTheme="minorHAnsi" w:cs="Calibri"/>
                <w:szCs w:val="20"/>
                <w:lang w:val="es-ES_tradnl"/>
              </w:rPr>
              <w:t>Conformance</w:t>
            </w:r>
            <w:proofErr w:type="spellEnd"/>
            <w:r w:rsidRPr="004B6742">
              <w:rPr>
                <w:rFonts w:asciiTheme="minorHAnsi" w:eastAsia="Calibri" w:hAnsiTheme="minorHAnsi" w:cs="Calibri"/>
                <w:szCs w:val="20"/>
                <w:lang w:val="es-ES_tradnl"/>
              </w:rPr>
              <w:t xml:space="preserve"> ID:  </w:t>
            </w:r>
            <w:r w:rsidR="00F4309B" w:rsidRPr="004B6742">
              <w:rPr>
                <w:rFonts w:asciiTheme="minorHAnsi" w:hAnsiTheme="minorHAnsi"/>
                <w:szCs w:val="20"/>
                <w:lang w:val="es-ES_tradnl"/>
              </w:rPr>
              <w:t>M1.17, M3.2, O1.4, M2.12</w:t>
            </w:r>
          </w:p>
        </w:tc>
      </w:tr>
    </w:tbl>
    <w:p w14:paraId="3C430428" w14:textId="31FE431E" w:rsidR="0079167D" w:rsidRPr="004B6742" w:rsidRDefault="0079167D">
      <w:pPr>
        <w:rPr>
          <w:rFonts w:asciiTheme="majorHAnsi" w:eastAsiaTheme="majorEastAsia" w:hAnsiTheme="majorHAnsi" w:cstheme="majorBidi"/>
          <w:b/>
          <w:bCs/>
          <w:color w:val="4F81BD" w:themeColor="accent1"/>
          <w:sz w:val="22"/>
          <w:lang w:val="es-ES_tradnl"/>
        </w:rPr>
      </w:pPr>
    </w:p>
    <w:p w14:paraId="635B8820" w14:textId="27DE4683" w:rsidR="4FA9AB4E" w:rsidRDefault="0003262E" w:rsidP="000D77D9">
      <w:pPr>
        <w:pStyle w:val="Heading3"/>
      </w:pPr>
      <w:r>
        <w:t>P_</w:t>
      </w:r>
      <w:r w:rsidR="004360B7">
        <w:t>???_0</w:t>
      </w:r>
      <w:r w:rsidR="1465993C">
        <w:t>106 Thumbnail Image Size Range</w:t>
      </w:r>
    </w:p>
    <w:tbl>
      <w:tblPr>
        <w:tblStyle w:val="TableGrid"/>
        <w:tblW w:w="0" w:type="auto"/>
        <w:tblLook w:val="04A0" w:firstRow="1" w:lastRow="0" w:firstColumn="1" w:lastColumn="0" w:noHBand="0" w:noVBand="1"/>
      </w:tblPr>
      <w:tblGrid>
        <w:gridCol w:w="2572"/>
        <w:gridCol w:w="6778"/>
      </w:tblGrid>
      <w:tr w:rsidR="4FA9AB4E" w14:paraId="5835F23E" w14:textId="77777777" w:rsidTr="00FD43E0">
        <w:tc>
          <w:tcPr>
            <w:tcW w:w="2572" w:type="dxa"/>
            <w:tcBorders>
              <w:bottom w:val="single" w:sz="4" w:space="0" w:color="auto"/>
            </w:tcBorders>
            <w:shd w:val="clear" w:color="auto" w:fill="D9D9D9" w:themeFill="background1" w:themeFillShade="D9"/>
          </w:tcPr>
          <w:p w14:paraId="712A779A"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F4F962" w14:textId="77777777" w:rsidR="4FA9AB4E" w:rsidRPr="00F84397" w:rsidRDefault="4FA9AB4E" w:rsidP="4FA9AB4E">
            <w:pPr>
              <w:rPr>
                <w:rFonts w:asciiTheme="minorHAnsi" w:eastAsiaTheme="minorEastAsia" w:hAnsiTheme="minorHAnsi"/>
                <w:b/>
                <w:bCs/>
                <w:szCs w:val="20"/>
              </w:rPr>
            </w:pPr>
          </w:p>
        </w:tc>
        <w:tc>
          <w:tcPr>
            <w:tcW w:w="6778" w:type="dxa"/>
          </w:tcPr>
          <w:p w14:paraId="51D7D371" w14:textId="41F29A68" w:rsidR="4FA9AB4E" w:rsidRPr="00F84397" w:rsidRDefault="00F84397" w:rsidP="4FA9AB4E">
            <w:pPr>
              <w:rPr>
                <w:rFonts w:asciiTheme="minorHAnsi" w:eastAsiaTheme="minorEastAsia" w:hAnsiTheme="minorHAnsi"/>
                <w:szCs w:val="20"/>
              </w:rPr>
            </w:pPr>
            <w:r w:rsidRPr="00F84397">
              <w:rPr>
                <w:rFonts w:asciiTheme="minorHAnsi" w:eastAsiaTheme="minorEastAsia" w:hAnsiTheme="minorHAnsi"/>
                <w:szCs w:val="20"/>
              </w:rPr>
              <w:t>Various thumbnail image sizes</w:t>
            </w:r>
          </w:p>
        </w:tc>
      </w:tr>
      <w:tr w:rsidR="4FA9AB4E" w14:paraId="0B625E5B" w14:textId="77777777" w:rsidTr="00FD43E0">
        <w:tc>
          <w:tcPr>
            <w:tcW w:w="2572" w:type="dxa"/>
            <w:shd w:val="clear" w:color="auto" w:fill="D9D9D9" w:themeFill="background1" w:themeFillShade="D9"/>
          </w:tcPr>
          <w:p w14:paraId="501B3D21"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F6BC51F" w14:textId="77777777" w:rsidR="4FA9AB4E" w:rsidRPr="00F84397" w:rsidRDefault="4FA9AB4E" w:rsidP="4FA9AB4E">
            <w:pPr>
              <w:rPr>
                <w:rFonts w:asciiTheme="minorHAnsi" w:eastAsiaTheme="minorEastAsia" w:hAnsiTheme="minorHAnsi"/>
                <w:b/>
                <w:bCs/>
                <w:szCs w:val="20"/>
              </w:rPr>
            </w:pPr>
          </w:p>
        </w:tc>
        <w:tc>
          <w:tcPr>
            <w:tcW w:w="6778" w:type="dxa"/>
          </w:tcPr>
          <w:p w14:paraId="4F533122" w14:textId="3FA481A5" w:rsidR="4FA9AB4E" w:rsidRPr="00F84397" w:rsidRDefault="4FA9AB4E" w:rsidP="4FA9AB4E">
            <w:pPr>
              <w:rPr>
                <w:rFonts w:asciiTheme="minorHAnsi" w:eastAsiaTheme="minorEastAsia" w:hAnsiTheme="minorHAnsi"/>
                <w:szCs w:val="20"/>
              </w:rPr>
            </w:pPr>
            <w:r w:rsidRPr="00F84397">
              <w:rPr>
                <w:rFonts w:asciiTheme="minorHAnsi" w:eastAsia="Verdana" w:hAnsiTheme="minorHAnsi" w:cs="Verdana"/>
                <w:szCs w:val="20"/>
              </w:rPr>
              <w:t xml:space="preserve">01 </w:t>
            </w:r>
            <w:r w:rsidR="00486EC3">
              <w:rPr>
                <w:rFonts w:asciiTheme="minorHAnsi" w:eastAsia="Verdana" w:hAnsiTheme="minorHAnsi" w:cs="Verdana"/>
                <w:szCs w:val="20"/>
              </w:rPr>
              <w:t xml:space="preserve">to 02 </w:t>
            </w:r>
            <w:r w:rsidRPr="00F84397">
              <w:rPr>
                <w:rFonts w:asciiTheme="minorHAnsi" w:eastAsia="Verdana" w:hAnsiTheme="minorHAnsi" w:cs="Verdana"/>
                <w:szCs w:val="20"/>
              </w:rPr>
              <w:t>– Printer sh</w:t>
            </w:r>
            <w:r w:rsidR="0079167D" w:rsidRPr="00F84397">
              <w:rPr>
                <w:rFonts w:asciiTheme="minorHAnsi" w:eastAsia="Verdana" w:hAnsiTheme="minorHAnsi" w:cs="Verdana"/>
                <w:szCs w:val="20"/>
              </w:rPr>
              <w:t>ould process c</w:t>
            </w:r>
            <w:r w:rsidRPr="00F84397">
              <w:rPr>
                <w:rFonts w:asciiTheme="minorHAnsi" w:eastAsia="Verdana" w:hAnsiTheme="minorHAnsi" w:cs="Verdana"/>
                <w:szCs w:val="20"/>
              </w:rPr>
              <w:t>orrectly</w:t>
            </w:r>
          </w:p>
        </w:tc>
      </w:tr>
      <w:tr w:rsidR="4FA9AB4E" w14:paraId="71F52E0B" w14:textId="77777777" w:rsidTr="007A594E">
        <w:tc>
          <w:tcPr>
            <w:tcW w:w="2572" w:type="dxa"/>
            <w:shd w:val="clear" w:color="auto" w:fill="D9D9D9" w:themeFill="background1" w:themeFillShade="D9"/>
          </w:tcPr>
          <w:p w14:paraId="68DF96D3"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3B93F6" w14:textId="77777777" w:rsidR="4FA9AB4E" w:rsidRPr="00F84397" w:rsidRDefault="4FA9AB4E" w:rsidP="4FA9AB4E">
            <w:pPr>
              <w:rPr>
                <w:rFonts w:asciiTheme="minorHAnsi" w:eastAsiaTheme="minorEastAsia" w:hAnsiTheme="minorHAnsi"/>
                <w:b/>
                <w:bCs/>
                <w:szCs w:val="20"/>
              </w:rPr>
            </w:pPr>
          </w:p>
        </w:tc>
        <w:tc>
          <w:tcPr>
            <w:tcW w:w="6778" w:type="dxa"/>
          </w:tcPr>
          <w:p w14:paraId="688614D5" w14:textId="4650F9A3" w:rsidR="4FA9AB4E" w:rsidRPr="007F793D" w:rsidRDefault="007F793D" w:rsidP="007F793D">
            <w:pPr>
              <w:rPr>
                <w:rFonts w:asciiTheme="minorHAnsi" w:eastAsia="Calibri" w:hAnsiTheme="minorHAnsi" w:cs="Calibri"/>
                <w:szCs w:val="20"/>
              </w:rPr>
            </w:pPr>
            <w:r>
              <w:rPr>
                <w:rFonts w:asciiTheme="minorHAnsi" w:eastAsia="Calibri" w:hAnsiTheme="minorHAnsi" w:cs="Calibri"/>
                <w:b/>
                <w:szCs w:val="20"/>
              </w:rPr>
              <w:t>01</w:t>
            </w:r>
            <w:r w:rsidR="1465993C" w:rsidRPr="007F793D">
              <w:rPr>
                <w:rFonts w:asciiTheme="minorHAnsi" w:eastAsia="Calibri" w:hAnsiTheme="minorHAnsi" w:cs="Calibri"/>
                <w:b/>
                <w:szCs w:val="20"/>
              </w:rPr>
              <w:t>–</w:t>
            </w:r>
            <w:r w:rsidR="1465993C" w:rsidRPr="007F793D">
              <w:rPr>
                <w:rFonts w:asciiTheme="minorHAnsi" w:eastAsia="Calibri" w:hAnsiTheme="minorHAnsi" w:cs="Calibri"/>
                <w:szCs w:val="20"/>
              </w:rPr>
              <w:t xml:space="preserve"> Use a large jpg thumbnail image typical of a photo from a phone </w:t>
            </w:r>
          </w:p>
          <w:p w14:paraId="2F8CEA0B" w14:textId="77777777" w:rsidR="0079167D" w:rsidRPr="00F84397" w:rsidRDefault="0079167D">
            <w:pPr>
              <w:rPr>
                <w:rFonts w:asciiTheme="minorHAnsi" w:hAnsiTheme="minorHAnsi"/>
                <w:szCs w:val="20"/>
              </w:rPr>
            </w:pPr>
          </w:p>
          <w:p w14:paraId="3F2805FE" w14:textId="59FD23DA" w:rsidR="4FA9AB4E" w:rsidRPr="007F793D" w:rsidRDefault="007F793D" w:rsidP="007F793D">
            <w:pPr>
              <w:jc w:val="both"/>
              <w:rPr>
                <w:rFonts w:asciiTheme="minorHAnsi" w:eastAsia="Calibri" w:hAnsiTheme="minorHAnsi" w:cs="Calibri"/>
                <w:szCs w:val="20"/>
              </w:rPr>
            </w:pPr>
            <w:r>
              <w:rPr>
                <w:rFonts w:asciiTheme="minorHAnsi" w:eastAsia="Calibri" w:hAnsiTheme="minorHAnsi" w:cs="Calibri"/>
                <w:b/>
                <w:szCs w:val="20"/>
              </w:rPr>
              <w:t>02</w:t>
            </w:r>
            <w:r w:rsidR="4FA9AB4E" w:rsidRPr="007F793D">
              <w:rPr>
                <w:rFonts w:asciiTheme="minorHAnsi" w:eastAsia="Calibri" w:hAnsiTheme="minorHAnsi" w:cs="Calibri"/>
                <w:b/>
                <w:szCs w:val="20"/>
              </w:rPr>
              <w:t>–</w:t>
            </w:r>
            <w:r w:rsidR="4FA9AB4E" w:rsidRPr="007F793D">
              <w:rPr>
                <w:rFonts w:asciiTheme="minorHAnsi" w:eastAsia="Calibri" w:hAnsiTheme="minorHAnsi" w:cs="Calibri"/>
                <w:szCs w:val="20"/>
              </w:rPr>
              <w:t xml:space="preserve"> Use an extremely small (20 pixel) PNG Thumbnail image</w:t>
            </w:r>
          </w:p>
          <w:p w14:paraId="73EDDF73" w14:textId="4D61E9C4" w:rsidR="4FA9AB4E" w:rsidRPr="00F84397" w:rsidRDefault="4FA9AB4E" w:rsidP="003B380A">
            <w:pPr>
              <w:rPr>
                <w:rFonts w:asciiTheme="minorHAnsi" w:eastAsiaTheme="minorEastAsia" w:hAnsiTheme="minorHAnsi"/>
                <w:b/>
                <w:bCs/>
                <w:szCs w:val="20"/>
              </w:rPr>
            </w:pPr>
          </w:p>
        </w:tc>
      </w:tr>
      <w:tr w:rsidR="007A594E" w14:paraId="2C0DBA9A" w14:textId="77777777" w:rsidTr="00FD43E0">
        <w:tc>
          <w:tcPr>
            <w:tcW w:w="2572" w:type="dxa"/>
            <w:tcBorders>
              <w:bottom w:val="single" w:sz="4" w:space="0" w:color="auto"/>
            </w:tcBorders>
            <w:shd w:val="clear" w:color="auto" w:fill="D9D9D9" w:themeFill="background1" w:themeFillShade="D9"/>
          </w:tcPr>
          <w:p w14:paraId="0B92CDAF" w14:textId="2E33AC16"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19E973D7" w14:textId="37A406BB" w:rsidR="007A594E"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A96893" w:rsidRPr="00F84397">
              <w:rPr>
                <w:rFonts w:asciiTheme="minorHAnsi" w:hAnsiTheme="minorHAnsi"/>
                <w:szCs w:val="20"/>
              </w:rPr>
              <w:t>M1.72</w:t>
            </w:r>
          </w:p>
        </w:tc>
      </w:tr>
    </w:tbl>
    <w:p w14:paraId="7712CEAF" w14:textId="77777777" w:rsidR="003B380A" w:rsidRPr="00C9473A" w:rsidRDefault="003B380A" w:rsidP="00896F2F">
      <w:pPr>
        <w:rPr>
          <w:highlight w:val="lightGray"/>
        </w:rPr>
      </w:pPr>
    </w:p>
    <w:p w14:paraId="36AB5027" w14:textId="516E2F88" w:rsidR="00F3105C" w:rsidRDefault="00B76BB3" w:rsidP="003162C7">
      <w:pPr>
        <w:pStyle w:val="Heading3"/>
      </w:pPr>
      <w:r>
        <w:t xml:space="preserve"> </w:t>
      </w:r>
      <w:r w:rsidR="0003262E">
        <w:t>P_</w:t>
      </w:r>
      <w:r w:rsidR="004360B7">
        <w:t>???_0</w:t>
      </w:r>
      <w:r w:rsidR="00F3105C">
        <w:t xml:space="preserve">107 </w:t>
      </w:r>
      <w:proofErr w:type="spellStart"/>
      <w:r w:rsidR="00F3105C">
        <w:t>TargetMode</w:t>
      </w:r>
      <w:proofErr w:type="spellEnd"/>
    </w:p>
    <w:tbl>
      <w:tblPr>
        <w:tblStyle w:val="TableGrid"/>
        <w:tblW w:w="0" w:type="auto"/>
        <w:tblLook w:val="04A0" w:firstRow="1" w:lastRow="0" w:firstColumn="1" w:lastColumn="0" w:noHBand="0" w:noVBand="1"/>
      </w:tblPr>
      <w:tblGrid>
        <w:gridCol w:w="2572"/>
        <w:gridCol w:w="6778"/>
      </w:tblGrid>
      <w:tr w:rsidR="00F3105C" w14:paraId="524CD660" w14:textId="77777777" w:rsidTr="00FD43E0">
        <w:tc>
          <w:tcPr>
            <w:tcW w:w="2572" w:type="dxa"/>
            <w:tcBorders>
              <w:bottom w:val="single" w:sz="4" w:space="0" w:color="auto"/>
            </w:tcBorders>
            <w:shd w:val="clear" w:color="auto" w:fill="D9D9D9" w:themeFill="background1" w:themeFillShade="D9"/>
          </w:tcPr>
          <w:p w14:paraId="652EAAA1"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54C0BF" w14:textId="77777777" w:rsidR="00F3105C" w:rsidRPr="00F84397" w:rsidRDefault="00F3105C" w:rsidP="00C927FF">
            <w:pPr>
              <w:rPr>
                <w:rFonts w:asciiTheme="minorHAnsi" w:eastAsiaTheme="minorEastAsia" w:hAnsiTheme="minorHAnsi"/>
                <w:b/>
                <w:bCs/>
                <w:szCs w:val="20"/>
              </w:rPr>
            </w:pPr>
          </w:p>
        </w:tc>
        <w:tc>
          <w:tcPr>
            <w:tcW w:w="6778" w:type="dxa"/>
          </w:tcPr>
          <w:p w14:paraId="30734C8F" w14:textId="564F0635" w:rsidR="00F3105C" w:rsidRPr="00F84397" w:rsidRDefault="00C80F05" w:rsidP="00C927FF">
            <w:pPr>
              <w:rPr>
                <w:rFonts w:asciiTheme="minorHAnsi" w:eastAsiaTheme="minorEastAsia" w:hAnsiTheme="minorHAnsi"/>
                <w:szCs w:val="20"/>
              </w:rPr>
            </w:pPr>
            <w:r>
              <w:rPr>
                <w:rFonts w:asciiTheme="minorHAnsi" w:eastAsiaTheme="minorEastAsia" w:hAnsiTheme="minorHAnsi"/>
                <w:szCs w:val="20"/>
              </w:rPr>
              <w:t>Valid relationship target mode permutations</w:t>
            </w:r>
          </w:p>
        </w:tc>
      </w:tr>
      <w:tr w:rsidR="00F3105C" w14:paraId="1EC094A4" w14:textId="77777777" w:rsidTr="00FD43E0">
        <w:tc>
          <w:tcPr>
            <w:tcW w:w="2572" w:type="dxa"/>
            <w:shd w:val="clear" w:color="auto" w:fill="D9D9D9" w:themeFill="background1" w:themeFillShade="D9"/>
          </w:tcPr>
          <w:p w14:paraId="14F4B126"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A3CB2CF" w14:textId="77777777" w:rsidR="00F3105C" w:rsidRPr="00F84397" w:rsidRDefault="00F3105C" w:rsidP="00C927FF">
            <w:pPr>
              <w:rPr>
                <w:rFonts w:asciiTheme="minorHAnsi" w:eastAsiaTheme="minorEastAsia" w:hAnsiTheme="minorHAnsi"/>
                <w:b/>
                <w:bCs/>
                <w:szCs w:val="20"/>
              </w:rPr>
            </w:pPr>
          </w:p>
        </w:tc>
        <w:tc>
          <w:tcPr>
            <w:tcW w:w="6778" w:type="dxa"/>
          </w:tcPr>
          <w:p w14:paraId="55A464EC" w14:textId="3ED297B3" w:rsidR="00F3105C" w:rsidRPr="00F84397" w:rsidRDefault="00F3105C" w:rsidP="00486EC3">
            <w:pPr>
              <w:rPr>
                <w:rFonts w:asciiTheme="minorHAnsi" w:eastAsiaTheme="minorEastAsia" w:hAnsiTheme="minorHAnsi"/>
                <w:szCs w:val="20"/>
              </w:rPr>
            </w:pPr>
            <w:r w:rsidRPr="00F84397">
              <w:rPr>
                <w:rFonts w:asciiTheme="minorHAnsi" w:eastAsia="Verdana" w:hAnsiTheme="minorHAnsi" w:cs="Verdana"/>
                <w:szCs w:val="20"/>
              </w:rPr>
              <w:t>01</w:t>
            </w:r>
            <w:r w:rsidR="00486EC3">
              <w:rPr>
                <w:rFonts w:asciiTheme="minorHAnsi" w:eastAsia="Verdana" w:hAnsiTheme="minorHAnsi" w:cs="Verdana"/>
                <w:szCs w:val="20"/>
              </w:rPr>
              <w:t xml:space="preserve"> to 02 </w:t>
            </w:r>
            <w:r w:rsidRPr="00F84397">
              <w:rPr>
                <w:rFonts w:asciiTheme="minorHAnsi" w:eastAsia="Verdana" w:hAnsiTheme="minorHAnsi" w:cs="Verdana"/>
                <w:szCs w:val="20"/>
              </w:rPr>
              <w:t>– Printer should process correctly</w:t>
            </w:r>
          </w:p>
        </w:tc>
      </w:tr>
      <w:tr w:rsidR="00F3105C" w14:paraId="7235EC4A" w14:textId="77777777" w:rsidTr="007A594E">
        <w:tc>
          <w:tcPr>
            <w:tcW w:w="2572" w:type="dxa"/>
            <w:shd w:val="clear" w:color="auto" w:fill="D9D9D9" w:themeFill="background1" w:themeFillShade="D9"/>
          </w:tcPr>
          <w:p w14:paraId="5D13286D"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02B710" w14:textId="77777777" w:rsidR="00F3105C" w:rsidRPr="00F84397" w:rsidRDefault="00F3105C" w:rsidP="00C927FF">
            <w:pPr>
              <w:rPr>
                <w:rFonts w:asciiTheme="minorHAnsi" w:eastAsiaTheme="minorEastAsia" w:hAnsiTheme="minorHAnsi"/>
                <w:b/>
                <w:bCs/>
                <w:szCs w:val="20"/>
              </w:rPr>
            </w:pPr>
          </w:p>
        </w:tc>
        <w:tc>
          <w:tcPr>
            <w:tcW w:w="6778" w:type="dxa"/>
          </w:tcPr>
          <w:p w14:paraId="5A35B601" w14:textId="4CA9CFDD" w:rsidR="00F3105C" w:rsidRDefault="00F3105C" w:rsidP="00C927FF">
            <w:pPr>
              <w:rPr>
                <w:rFonts w:asciiTheme="minorHAnsi" w:eastAsia="Calibri" w:hAnsiTheme="minorHAnsi" w:cs="Calibri"/>
                <w:szCs w:val="20"/>
              </w:rPr>
            </w:pPr>
            <w:r w:rsidRPr="00486EC3">
              <w:rPr>
                <w:rFonts w:asciiTheme="minorHAnsi" w:eastAsia="Calibri" w:hAnsiTheme="minorHAnsi" w:cs="Calibri"/>
                <w:b/>
                <w:szCs w:val="20"/>
              </w:rPr>
              <w:t>01</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 xml:space="preserve">Root </w:t>
            </w:r>
            <w:r w:rsidRPr="00F84397">
              <w:rPr>
                <w:rFonts w:asciiTheme="minorHAnsi" w:eastAsia="Calibri" w:hAnsiTheme="minorHAnsi" w:cs="Calibri"/>
                <w:szCs w:val="20"/>
              </w:rPr>
              <w:t xml:space="preserve">3MF file with relationship to a </w:t>
            </w:r>
            <w:r w:rsidR="00987630">
              <w:rPr>
                <w:rFonts w:asciiTheme="minorHAnsi" w:eastAsia="Calibri" w:hAnsiTheme="minorHAnsi" w:cs="Calibri"/>
                <w:szCs w:val="20"/>
              </w:rPr>
              <w:t xml:space="preserve">non-root model </w:t>
            </w:r>
            <w:r w:rsidRPr="00F84397">
              <w:rPr>
                <w:rFonts w:asciiTheme="minorHAnsi" w:eastAsia="Calibri" w:hAnsiTheme="minorHAnsi" w:cs="Calibri"/>
                <w:szCs w:val="20"/>
              </w:rPr>
              <w:t xml:space="preserve">file that omits the </w:t>
            </w:r>
            <w:proofErr w:type="spellStart"/>
            <w:r w:rsidRPr="00F84397">
              <w:rPr>
                <w:rFonts w:asciiTheme="minorHAnsi" w:eastAsia="Calibri" w:hAnsiTheme="minorHAnsi" w:cs="Calibri"/>
                <w:szCs w:val="20"/>
              </w:rPr>
              <w:t>TargetMode</w:t>
            </w:r>
            <w:proofErr w:type="spellEnd"/>
            <w:r w:rsidRPr="00F84397">
              <w:rPr>
                <w:rFonts w:asciiTheme="minorHAnsi" w:eastAsia="Calibri" w:hAnsiTheme="minorHAnsi" w:cs="Calibri"/>
                <w:szCs w:val="20"/>
              </w:rPr>
              <w:t xml:space="preserve"> attribute </w:t>
            </w:r>
          </w:p>
          <w:p w14:paraId="537377A3" w14:textId="77777777" w:rsidR="006D494A" w:rsidRPr="00F84397" w:rsidRDefault="006D494A" w:rsidP="00C927FF">
            <w:pPr>
              <w:rPr>
                <w:rFonts w:asciiTheme="minorHAnsi" w:hAnsiTheme="minorHAnsi"/>
                <w:szCs w:val="20"/>
              </w:rPr>
            </w:pPr>
          </w:p>
          <w:p w14:paraId="2913A5A2" w14:textId="07DE0530" w:rsidR="00F3105C" w:rsidRPr="00F84397" w:rsidRDefault="00F3105C" w:rsidP="00F3105C">
            <w:pPr>
              <w:rPr>
                <w:rFonts w:asciiTheme="minorHAnsi" w:hAnsiTheme="minorHAnsi"/>
                <w:szCs w:val="20"/>
              </w:rPr>
            </w:pPr>
            <w:r w:rsidRPr="00486EC3">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Root</w:t>
            </w:r>
            <w:r w:rsidRPr="00F84397">
              <w:rPr>
                <w:rFonts w:asciiTheme="minorHAnsi" w:eastAsia="Calibri" w:hAnsiTheme="minorHAnsi" w:cs="Calibri"/>
                <w:szCs w:val="20"/>
              </w:rPr>
              <w:t xml:space="preserve"> 3MF file with relationship to a </w:t>
            </w:r>
            <w:r w:rsidR="00987630">
              <w:rPr>
                <w:rFonts w:asciiTheme="minorHAnsi" w:eastAsia="Calibri" w:hAnsiTheme="minorHAnsi" w:cs="Calibri"/>
                <w:szCs w:val="20"/>
              </w:rPr>
              <w:t>non-root model</w:t>
            </w:r>
            <w:r w:rsidRPr="00F84397">
              <w:rPr>
                <w:rFonts w:asciiTheme="minorHAnsi" w:eastAsia="Calibri" w:hAnsiTheme="minorHAnsi" w:cs="Calibri"/>
                <w:szCs w:val="20"/>
              </w:rPr>
              <w:t xml:space="preserve"> file that uses a </w:t>
            </w:r>
            <w:proofErr w:type="spellStart"/>
            <w:r w:rsidRPr="00F84397">
              <w:rPr>
                <w:rFonts w:asciiTheme="minorHAnsi" w:eastAsia="Calibri" w:hAnsiTheme="minorHAnsi" w:cs="Calibri"/>
                <w:szCs w:val="20"/>
              </w:rPr>
              <w:t>TargetMode</w:t>
            </w:r>
            <w:proofErr w:type="spellEnd"/>
            <w:r w:rsidRPr="00F84397">
              <w:rPr>
                <w:rFonts w:asciiTheme="minorHAnsi" w:eastAsia="Calibri" w:hAnsiTheme="minorHAnsi" w:cs="Calibri"/>
                <w:szCs w:val="20"/>
              </w:rPr>
              <w:t xml:space="preserve"> = “Internal” attribute </w:t>
            </w:r>
          </w:p>
          <w:p w14:paraId="030D42AF" w14:textId="453EFB9C" w:rsidR="00F3105C" w:rsidRDefault="00F3105C" w:rsidP="00C927FF">
            <w:pPr>
              <w:rPr>
                <w:rFonts w:asciiTheme="minorHAnsi" w:eastAsiaTheme="minorEastAsia" w:hAnsiTheme="minorHAnsi"/>
                <w:b/>
                <w:bCs/>
                <w:szCs w:val="20"/>
              </w:rPr>
            </w:pPr>
          </w:p>
          <w:p w14:paraId="255CBFC7" w14:textId="55890242" w:rsidR="00987630" w:rsidRPr="00F84397" w:rsidRDefault="00987630" w:rsidP="008E230C">
            <w:pPr>
              <w:rPr>
                <w:rFonts w:asciiTheme="minorHAnsi" w:eastAsiaTheme="minorEastAsia" w:hAnsiTheme="minorHAnsi"/>
                <w:b/>
                <w:bCs/>
                <w:szCs w:val="20"/>
              </w:rPr>
            </w:pPr>
          </w:p>
        </w:tc>
      </w:tr>
      <w:tr w:rsidR="007A594E" w14:paraId="31696326" w14:textId="77777777" w:rsidTr="00FD43E0">
        <w:tc>
          <w:tcPr>
            <w:tcW w:w="2572" w:type="dxa"/>
            <w:tcBorders>
              <w:bottom w:val="single" w:sz="4" w:space="0" w:color="auto"/>
            </w:tcBorders>
            <w:shd w:val="clear" w:color="auto" w:fill="D9D9D9" w:themeFill="background1" w:themeFillShade="D9"/>
          </w:tcPr>
          <w:p w14:paraId="4ED3CAF0" w14:textId="2E11B68D"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2E1D343A" w14:textId="4FA68887" w:rsidR="007A594E" w:rsidRPr="00486EC3"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8A32A2" w:rsidRPr="00F84397">
              <w:rPr>
                <w:rFonts w:asciiTheme="minorHAnsi" w:hAnsiTheme="minorHAnsi"/>
                <w:szCs w:val="20"/>
              </w:rPr>
              <w:t>O1.5</w:t>
            </w:r>
          </w:p>
        </w:tc>
      </w:tr>
    </w:tbl>
    <w:p w14:paraId="7003EF6C" w14:textId="722C2197" w:rsidR="003E6E6D" w:rsidRDefault="003E6E6D" w:rsidP="003E6E6D">
      <w:pPr>
        <w:rPr>
          <w:rFonts w:asciiTheme="majorHAnsi" w:eastAsiaTheme="majorEastAsia" w:hAnsiTheme="majorHAnsi" w:cstheme="majorBidi"/>
          <w:b/>
          <w:bCs/>
          <w:color w:val="4F81BD" w:themeColor="accent1"/>
          <w:sz w:val="22"/>
        </w:rPr>
      </w:pPr>
    </w:p>
    <w:p w14:paraId="2F2048E6" w14:textId="77777777" w:rsidR="003E6E6D" w:rsidRDefault="003E6E6D" w:rsidP="003E6E6D"/>
    <w:p w14:paraId="73570BEC" w14:textId="522C90A4" w:rsidR="00A21BEB" w:rsidRPr="008B2F87" w:rsidRDefault="006D0B37" w:rsidP="006D0B37">
      <w:pPr>
        <w:pStyle w:val="Heading2"/>
        <w:rPr>
          <w:iCs/>
        </w:rPr>
      </w:pPr>
      <w:r>
        <w:lastRenderedPageBreak/>
        <w:t xml:space="preserve"> </w:t>
      </w:r>
      <w:bookmarkStart w:id="16" w:name="_Toc162180989"/>
      <w:r w:rsidR="00A21BEB" w:rsidRPr="006D0B37">
        <w:t>Negative OPC Test Cases</w:t>
      </w:r>
      <w:bookmarkEnd w:id="16"/>
      <w:r w:rsidR="00A21BEB" w:rsidRPr="006D0B37">
        <w:t xml:space="preserve"> </w:t>
      </w:r>
    </w:p>
    <w:p w14:paraId="6C5504DA" w14:textId="63FD2C40" w:rsidR="00784011" w:rsidRDefault="00B76BB3" w:rsidP="003162C7">
      <w:pPr>
        <w:pStyle w:val="Heading3"/>
      </w:pPr>
      <w:r>
        <w:t xml:space="preserve"> </w:t>
      </w:r>
      <w:r w:rsidR="0003262E">
        <w:t>N_</w:t>
      </w:r>
      <w:r w:rsidR="004360B7">
        <w:t>???_0</w:t>
      </w:r>
      <w:r w:rsidR="4FA9AB4E">
        <w:t>202 Path Segment Period Ending</w:t>
      </w:r>
    </w:p>
    <w:tbl>
      <w:tblPr>
        <w:tblStyle w:val="TableGrid"/>
        <w:tblW w:w="9648" w:type="dxa"/>
        <w:tblLook w:val="04A0" w:firstRow="1" w:lastRow="0" w:firstColumn="1" w:lastColumn="0" w:noHBand="0" w:noVBand="1"/>
      </w:tblPr>
      <w:tblGrid>
        <w:gridCol w:w="2628"/>
        <w:gridCol w:w="7020"/>
      </w:tblGrid>
      <w:tr w:rsidR="00784011" w:rsidRPr="006773B8" w14:paraId="4BFFD843" w14:textId="77777777" w:rsidTr="7E4BDF2E">
        <w:tc>
          <w:tcPr>
            <w:tcW w:w="2628" w:type="dxa"/>
            <w:tcBorders>
              <w:bottom w:val="single" w:sz="4" w:space="0" w:color="auto"/>
            </w:tcBorders>
            <w:shd w:val="clear" w:color="auto" w:fill="D9D9D9" w:themeFill="background1" w:themeFillShade="D9"/>
          </w:tcPr>
          <w:p w14:paraId="14A80C25"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0DE69F1E" w14:textId="77777777" w:rsidR="00784011" w:rsidRPr="00F84397" w:rsidRDefault="00784011" w:rsidP="00B94DAD">
            <w:pPr>
              <w:rPr>
                <w:rFonts w:asciiTheme="minorHAnsi" w:hAnsiTheme="minorHAnsi"/>
                <w:b/>
                <w:szCs w:val="20"/>
              </w:rPr>
            </w:pPr>
          </w:p>
        </w:tc>
        <w:tc>
          <w:tcPr>
            <w:tcW w:w="7020" w:type="dxa"/>
          </w:tcPr>
          <w:p w14:paraId="6372F3CD" w14:textId="2B9A9B17" w:rsidR="00784011" w:rsidRPr="00F84397" w:rsidRDefault="00C80F05" w:rsidP="00B94DAD">
            <w:pPr>
              <w:rPr>
                <w:rFonts w:asciiTheme="minorHAnsi" w:hAnsiTheme="minorHAnsi"/>
                <w:szCs w:val="20"/>
              </w:rPr>
            </w:pPr>
            <w:r>
              <w:rPr>
                <w:rFonts w:asciiTheme="minorHAnsi" w:hAnsiTheme="minorHAnsi"/>
                <w:szCs w:val="20"/>
              </w:rPr>
              <w:t>Path segment that ends with a period</w:t>
            </w:r>
          </w:p>
        </w:tc>
      </w:tr>
      <w:tr w:rsidR="00784011" w:rsidRPr="006773B8" w14:paraId="608344EF" w14:textId="77777777" w:rsidTr="7E4BDF2E">
        <w:trPr>
          <w:trHeight w:val="56"/>
        </w:trPr>
        <w:tc>
          <w:tcPr>
            <w:tcW w:w="2628" w:type="dxa"/>
            <w:shd w:val="clear" w:color="auto" w:fill="D9D9D9" w:themeFill="background1" w:themeFillShade="D9"/>
          </w:tcPr>
          <w:p w14:paraId="01095E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5F7DC215" w14:textId="77777777" w:rsidR="00784011" w:rsidRPr="00F84397" w:rsidRDefault="00784011" w:rsidP="00B94DAD">
            <w:pPr>
              <w:rPr>
                <w:rFonts w:asciiTheme="minorHAnsi" w:hAnsiTheme="minorHAnsi"/>
                <w:b/>
                <w:szCs w:val="20"/>
              </w:rPr>
            </w:pPr>
          </w:p>
        </w:tc>
        <w:tc>
          <w:tcPr>
            <w:tcW w:w="7020" w:type="dxa"/>
          </w:tcPr>
          <w:p w14:paraId="768B7E90" w14:textId="5F7A2DA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3D178C89" w14:textId="77777777" w:rsidTr="007A594E">
        <w:trPr>
          <w:trHeight w:val="56"/>
        </w:trPr>
        <w:tc>
          <w:tcPr>
            <w:tcW w:w="2628" w:type="dxa"/>
            <w:shd w:val="clear" w:color="auto" w:fill="D9D9D9" w:themeFill="background1" w:themeFillShade="D9"/>
          </w:tcPr>
          <w:p w14:paraId="26F870F3"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411D1E0" w14:textId="77777777" w:rsidR="00784011" w:rsidRPr="00F84397" w:rsidRDefault="00784011" w:rsidP="00B94DAD">
            <w:pPr>
              <w:rPr>
                <w:rFonts w:asciiTheme="minorHAnsi" w:hAnsiTheme="minorHAnsi"/>
                <w:b/>
                <w:szCs w:val="20"/>
              </w:rPr>
            </w:pPr>
          </w:p>
        </w:tc>
        <w:tc>
          <w:tcPr>
            <w:tcW w:w="7020" w:type="dxa"/>
          </w:tcPr>
          <w:p w14:paraId="74A24D00" w14:textId="170A4AEB"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006D0B37" w:rsidRPr="00F84397">
              <w:rPr>
                <w:rFonts w:asciiTheme="minorHAnsi" w:eastAsiaTheme="minorEastAsia" w:hAnsiTheme="minorHAnsi"/>
                <w:b/>
                <w:bCs/>
              </w:rPr>
              <w:t xml:space="preserve"> </w:t>
            </w:r>
            <w:r w:rsidRPr="00F84397">
              <w:rPr>
                <w:rFonts w:asciiTheme="minorHAnsi" w:eastAsia="Calibri" w:hAnsiTheme="minorHAnsi" w:cs="Calibri"/>
              </w:rPr>
              <w:t>Create a path segment that ends with a period</w:t>
            </w:r>
            <w:r w:rsidR="00F06CFE">
              <w:rPr>
                <w:rFonts w:asciiTheme="minorHAnsi" w:eastAsia="Calibri" w:hAnsiTheme="minorHAnsi" w:cs="Calibri"/>
              </w:rPr>
              <w:t xml:space="preserve">. As the operating system will not allow </w:t>
            </w:r>
            <w:r w:rsidR="003F3900">
              <w:rPr>
                <w:rFonts w:asciiTheme="minorHAnsi" w:eastAsia="Calibri" w:hAnsiTheme="minorHAnsi" w:cs="Calibri"/>
              </w:rPr>
              <w:t>subdirectories</w:t>
            </w:r>
            <w:r w:rsidR="00F06CFE">
              <w:rPr>
                <w:rFonts w:asciiTheme="minorHAnsi" w:eastAsia="Calibri" w:hAnsiTheme="minorHAnsi" w:cs="Calibri"/>
              </w:rPr>
              <w:t xml:space="preserve"> ending in a period and zip utilities also disallow periods</w:t>
            </w:r>
            <w:r w:rsidR="003F3900">
              <w:rPr>
                <w:rFonts w:asciiTheme="minorHAnsi" w:eastAsia="Calibri" w:hAnsiTheme="minorHAnsi" w:cs="Calibri"/>
              </w:rPr>
              <w:t xml:space="preserve"> at the end</w:t>
            </w:r>
            <w:r w:rsidR="00F06CFE">
              <w:rPr>
                <w:rFonts w:asciiTheme="minorHAnsi" w:eastAsia="Calibri" w:hAnsiTheme="minorHAnsi" w:cs="Calibri"/>
              </w:rPr>
              <w:t xml:space="preserve">, the best this test case can do is use a period </w:t>
            </w:r>
            <w:r w:rsidR="003F3900">
              <w:rPr>
                <w:rFonts w:asciiTheme="minorHAnsi" w:eastAsia="Calibri" w:hAnsiTheme="minorHAnsi" w:cs="Calibri"/>
              </w:rPr>
              <w:t xml:space="preserve">at the end of an existing referenced path in the XML </w:t>
            </w:r>
          </w:p>
          <w:p w14:paraId="12D5A7BE" w14:textId="2486F395" w:rsidR="003D0EAA" w:rsidRPr="003D0EAA" w:rsidRDefault="7E4BDF2E" w:rsidP="003D0EAA">
            <w:pPr>
              <w:rPr>
                <w:rFonts w:asciiTheme="minorHAnsi" w:hAnsiTheme="minorHAnsi"/>
                <w:szCs w:val="20"/>
                <w:highlight w:val="green"/>
              </w:rPr>
            </w:pPr>
            <w:r w:rsidRPr="00F84397">
              <w:rPr>
                <w:rFonts w:asciiTheme="minorHAnsi" w:eastAsiaTheme="minorEastAsia" w:hAnsiTheme="minorHAnsi"/>
                <w:b/>
                <w:bCs/>
              </w:rPr>
              <w:t xml:space="preserve"> </w:t>
            </w:r>
          </w:p>
          <w:p w14:paraId="6B273B9D" w14:textId="625A0115" w:rsidR="003F3900" w:rsidRPr="00EE6072" w:rsidRDefault="003F3900" w:rsidP="003F3900">
            <w:pPr>
              <w:rPr>
                <w:rFonts w:asciiTheme="minorHAnsi" w:eastAsia="Calibri" w:hAnsiTheme="minorHAnsi" w:cs="Calibri"/>
                <w:szCs w:val="20"/>
              </w:rPr>
            </w:pPr>
          </w:p>
          <w:p w14:paraId="59D4358F" w14:textId="741B3378" w:rsidR="00784011" w:rsidRPr="00F84397" w:rsidRDefault="00784011" w:rsidP="1465993C">
            <w:pPr>
              <w:rPr>
                <w:rFonts w:asciiTheme="minorHAnsi" w:eastAsiaTheme="minorEastAsia" w:hAnsiTheme="minorHAnsi"/>
                <w:b/>
                <w:bCs/>
              </w:rPr>
            </w:pPr>
          </w:p>
        </w:tc>
      </w:tr>
      <w:tr w:rsidR="007A594E" w:rsidRPr="006773B8" w14:paraId="7D3C2C93" w14:textId="77777777" w:rsidTr="7E4BDF2E">
        <w:trPr>
          <w:trHeight w:val="56"/>
        </w:trPr>
        <w:tc>
          <w:tcPr>
            <w:tcW w:w="2628" w:type="dxa"/>
            <w:tcBorders>
              <w:bottom w:val="single" w:sz="4" w:space="0" w:color="auto"/>
            </w:tcBorders>
            <w:shd w:val="clear" w:color="auto" w:fill="D9D9D9" w:themeFill="background1" w:themeFillShade="D9"/>
          </w:tcPr>
          <w:p w14:paraId="34187ED0" w14:textId="6E54B05F"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2AC5B1A1" w14:textId="76DD8460"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6C17FA" w:rsidRPr="00F84397">
              <w:rPr>
                <w:rFonts w:asciiTheme="minorHAnsi" w:hAnsiTheme="minorHAnsi"/>
              </w:rPr>
              <w:t>M1.9</w:t>
            </w:r>
          </w:p>
        </w:tc>
      </w:tr>
    </w:tbl>
    <w:p w14:paraId="4B773897" w14:textId="77777777" w:rsidR="00784011" w:rsidRDefault="00784011" w:rsidP="00784011"/>
    <w:p w14:paraId="0B7D9C87" w14:textId="06327DAE" w:rsidR="00784011" w:rsidRDefault="00B76BB3" w:rsidP="003162C7">
      <w:pPr>
        <w:pStyle w:val="Heading3"/>
      </w:pPr>
      <w:r>
        <w:t xml:space="preserve"> </w:t>
      </w:r>
      <w:r w:rsidR="0003262E">
        <w:t>N_</w:t>
      </w:r>
      <w:r w:rsidR="004360B7">
        <w:t>???_0</w:t>
      </w:r>
      <w:r w:rsidR="4FA9AB4E">
        <w:t>203 Path Segment Only Period</w:t>
      </w:r>
    </w:p>
    <w:tbl>
      <w:tblPr>
        <w:tblStyle w:val="TableGrid"/>
        <w:tblW w:w="9648" w:type="dxa"/>
        <w:tblLook w:val="04A0" w:firstRow="1" w:lastRow="0" w:firstColumn="1" w:lastColumn="0" w:noHBand="0" w:noVBand="1"/>
      </w:tblPr>
      <w:tblGrid>
        <w:gridCol w:w="2628"/>
        <w:gridCol w:w="7020"/>
      </w:tblGrid>
      <w:tr w:rsidR="00784011" w:rsidRPr="006773B8" w14:paraId="32FFCE94" w14:textId="77777777" w:rsidTr="7E4BDF2E">
        <w:tc>
          <w:tcPr>
            <w:tcW w:w="2628" w:type="dxa"/>
            <w:tcBorders>
              <w:bottom w:val="single" w:sz="4" w:space="0" w:color="auto"/>
            </w:tcBorders>
            <w:shd w:val="clear" w:color="auto" w:fill="D9D9D9" w:themeFill="background1" w:themeFillShade="D9"/>
          </w:tcPr>
          <w:p w14:paraId="6CEA8B28"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7CE96C7F" w14:textId="77777777" w:rsidR="00784011" w:rsidRPr="00F84397" w:rsidRDefault="00784011" w:rsidP="00B94DAD">
            <w:pPr>
              <w:rPr>
                <w:rFonts w:asciiTheme="minorHAnsi" w:hAnsiTheme="minorHAnsi"/>
                <w:b/>
                <w:szCs w:val="20"/>
              </w:rPr>
            </w:pPr>
          </w:p>
        </w:tc>
        <w:tc>
          <w:tcPr>
            <w:tcW w:w="7020" w:type="dxa"/>
          </w:tcPr>
          <w:p w14:paraId="21F444CA" w14:textId="09425D95" w:rsidR="00784011" w:rsidRPr="00F84397" w:rsidRDefault="00C80F05" w:rsidP="00B94DAD">
            <w:pPr>
              <w:rPr>
                <w:rFonts w:asciiTheme="minorHAnsi" w:hAnsiTheme="minorHAnsi"/>
                <w:szCs w:val="20"/>
              </w:rPr>
            </w:pPr>
            <w:r>
              <w:rPr>
                <w:rFonts w:asciiTheme="minorHAnsi" w:eastAsia="Calibri" w:hAnsiTheme="minorHAnsi" w:cs="Calibri"/>
              </w:rPr>
              <w:t>P</w:t>
            </w:r>
            <w:r w:rsidRPr="00F84397">
              <w:rPr>
                <w:rFonts w:asciiTheme="minorHAnsi" w:eastAsia="Calibri" w:hAnsiTheme="minorHAnsi" w:cs="Calibri"/>
              </w:rPr>
              <w:t>ath segment with only a period</w:t>
            </w:r>
          </w:p>
        </w:tc>
      </w:tr>
      <w:tr w:rsidR="00784011" w:rsidRPr="006773B8" w14:paraId="7A87AB49" w14:textId="77777777" w:rsidTr="7E4BDF2E">
        <w:trPr>
          <w:trHeight w:val="56"/>
        </w:trPr>
        <w:tc>
          <w:tcPr>
            <w:tcW w:w="2628" w:type="dxa"/>
            <w:shd w:val="clear" w:color="auto" w:fill="D9D9D9" w:themeFill="background1" w:themeFillShade="D9"/>
          </w:tcPr>
          <w:p w14:paraId="4A7AEBAD"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68B033EC" w14:textId="77777777" w:rsidR="00784011" w:rsidRPr="00F84397" w:rsidRDefault="00784011" w:rsidP="00B94DAD">
            <w:pPr>
              <w:rPr>
                <w:rFonts w:asciiTheme="minorHAnsi" w:hAnsiTheme="minorHAnsi"/>
                <w:b/>
                <w:szCs w:val="20"/>
              </w:rPr>
            </w:pPr>
          </w:p>
        </w:tc>
        <w:tc>
          <w:tcPr>
            <w:tcW w:w="7020" w:type="dxa"/>
          </w:tcPr>
          <w:p w14:paraId="4AC4CA09" w14:textId="4224C0AB"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29982429" w14:textId="77777777" w:rsidTr="007A594E">
        <w:trPr>
          <w:trHeight w:val="56"/>
        </w:trPr>
        <w:tc>
          <w:tcPr>
            <w:tcW w:w="2628" w:type="dxa"/>
            <w:shd w:val="clear" w:color="auto" w:fill="D9D9D9" w:themeFill="background1" w:themeFillShade="D9"/>
          </w:tcPr>
          <w:p w14:paraId="41C2FE90"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70ACBBA4" w14:textId="77777777" w:rsidR="00784011" w:rsidRPr="00F84397" w:rsidRDefault="00784011" w:rsidP="00B94DAD">
            <w:pPr>
              <w:rPr>
                <w:rFonts w:asciiTheme="minorHAnsi" w:hAnsiTheme="minorHAnsi"/>
                <w:b/>
                <w:szCs w:val="20"/>
              </w:rPr>
            </w:pPr>
          </w:p>
        </w:tc>
        <w:tc>
          <w:tcPr>
            <w:tcW w:w="7020" w:type="dxa"/>
          </w:tcPr>
          <w:p w14:paraId="175919B7" w14:textId="5E257EB5" w:rsidR="003F3900" w:rsidRPr="00F84397" w:rsidRDefault="4FA9AB4E" w:rsidP="003F3900">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path segment with only a period</w:t>
            </w:r>
            <w:r w:rsidR="003F3900">
              <w:rPr>
                <w:rFonts w:asciiTheme="minorHAnsi" w:eastAsia="Calibri" w:hAnsiTheme="minorHAnsi" w:cs="Calibri"/>
              </w:rPr>
              <w:t xml:space="preserve">. As the operating system will not allow subdirectories with just a period and zip utilities also disallow standalone periods, the best this test case can do is use a period as part of an existing referenced path in the XML </w:t>
            </w:r>
          </w:p>
          <w:p w14:paraId="332DA6A5" w14:textId="554E6672" w:rsidR="67DCE082" w:rsidRPr="00F84397" w:rsidRDefault="67DCE082">
            <w:pPr>
              <w:rPr>
                <w:rFonts w:asciiTheme="minorHAnsi" w:hAnsiTheme="minorHAnsi"/>
              </w:rPr>
            </w:pPr>
          </w:p>
          <w:p w14:paraId="4D900838" w14:textId="38E2EABA" w:rsidR="00784011" w:rsidRPr="00F84397" w:rsidRDefault="7E4BDF2E" w:rsidP="1465993C">
            <w:pPr>
              <w:rPr>
                <w:rFonts w:asciiTheme="minorHAnsi" w:eastAsiaTheme="minorEastAsia" w:hAnsiTheme="minorHAnsi"/>
                <w:b/>
                <w:bCs/>
              </w:rPr>
            </w:pPr>
            <w:r w:rsidRPr="00F84397">
              <w:rPr>
                <w:rFonts w:asciiTheme="minorHAnsi" w:eastAsiaTheme="minorEastAsia" w:hAnsiTheme="minorHAnsi"/>
                <w:b/>
                <w:bCs/>
              </w:rPr>
              <w:t xml:space="preserve"> </w:t>
            </w:r>
          </w:p>
        </w:tc>
      </w:tr>
      <w:tr w:rsidR="007A594E" w:rsidRPr="006773B8" w14:paraId="7C8DFA8E" w14:textId="77777777" w:rsidTr="7E4BDF2E">
        <w:trPr>
          <w:trHeight w:val="56"/>
        </w:trPr>
        <w:tc>
          <w:tcPr>
            <w:tcW w:w="2628" w:type="dxa"/>
            <w:tcBorders>
              <w:bottom w:val="single" w:sz="4" w:space="0" w:color="auto"/>
            </w:tcBorders>
            <w:shd w:val="clear" w:color="auto" w:fill="D9D9D9" w:themeFill="background1" w:themeFillShade="D9"/>
          </w:tcPr>
          <w:p w14:paraId="154169C1" w14:textId="38E7D99A"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0982DE11" w14:textId="40B35D17"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3E0938" w:rsidRPr="00F84397">
              <w:rPr>
                <w:rFonts w:asciiTheme="minorHAnsi" w:hAnsiTheme="minorHAnsi"/>
              </w:rPr>
              <w:t>M1.10</w:t>
            </w:r>
          </w:p>
        </w:tc>
      </w:tr>
    </w:tbl>
    <w:p w14:paraId="08C6232B" w14:textId="457ED860" w:rsidR="008C1BE4" w:rsidRDefault="008C1BE4">
      <w:pPr>
        <w:rPr>
          <w:rFonts w:asciiTheme="majorHAnsi" w:eastAsiaTheme="majorEastAsia" w:hAnsiTheme="majorHAnsi" w:cstheme="majorBidi"/>
          <w:b/>
          <w:bCs/>
          <w:color w:val="4F81BD" w:themeColor="accent1"/>
          <w:sz w:val="22"/>
        </w:rPr>
      </w:pPr>
    </w:p>
    <w:p w14:paraId="5A29E7D9" w14:textId="2EC5ECB1" w:rsidR="00784011" w:rsidRDefault="00B76BB3" w:rsidP="003162C7">
      <w:pPr>
        <w:pStyle w:val="Heading3"/>
      </w:pPr>
      <w:r>
        <w:t xml:space="preserve"> </w:t>
      </w:r>
      <w:r w:rsidR="0003262E">
        <w:t>N_</w:t>
      </w:r>
      <w:r w:rsidR="004360B7">
        <w:t>???_0</w:t>
      </w:r>
      <w:r w:rsidR="4FA9AB4E">
        <w:t>204 Relationship Content Parameter</w:t>
      </w:r>
      <w:r w:rsidR="000A217E">
        <w:t xml:space="preserve"> and Target Attribute</w:t>
      </w:r>
    </w:p>
    <w:tbl>
      <w:tblPr>
        <w:tblStyle w:val="TableGrid"/>
        <w:tblW w:w="9648" w:type="dxa"/>
        <w:tblLook w:val="04A0" w:firstRow="1" w:lastRow="0" w:firstColumn="1" w:lastColumn="0" w:noHBand="0" w:noVBand="1"/>
      </w:tblPr>
      <w:tblGrid>
        <w:gridCol w:w="2628"/>
        <w:gridCol w:w="7020"/>
      </w:tblGrid>
      <w:tr w:rsidR="00784011" w:rsidRPr="006773B8" w14:paraId="63E20CDD" w14:textId="77777777" w:rsidTr="7E4BDF2E">
        <w:tc>
          <w:tcPr>
            <w:tcW w:w="2628" w:type="dxa"/>
            <w:tcBorders>
              <w:bottom w:val="single" w:sz="4" w:space="0" w:color="auto"/>
            </w:tcBorders>
            <w:shd w:val="clear" w:color="auto" w:fill="D9D9D9" w:themeFill="background1" w:themeFillShade="D9"/>
          </w:tcPr>
          <w:p w14:paraId="14B067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4E82098E" w14:textId="77777777" w:rsidR="00784011" w:rsidRPr="00F84397" w:rsidRDefault="00784011" w:rsidP="00B94DAD">
            <w:pPr>
              <w:rPr>
                <w:rFonts w:asciiTheme="minorHAnsi" w:hAnsiTheme="minorHAnsi"/>
                <w:b/>
                <w:szCs w:val="20"/>
              </w:rPr>
            </w:pPr>
          </w:p>
        </w:tc>
        <w:tc>
          <w:tcPr>
            <w:tcW w:w="7020" w:type="dxa"/>
          </w:tcPr>
          <w:p w14:paraId="6DB56B4B" w14:textId="3FE4A83A" w:rsidR="00784011" w:rsidRPr="00F84397" w:rsidRDefault="00C26C13" w:rsidP="00B94DAD">
            <w:pPr>
              <w:rPr>
                <w:rFonts w:asciiTheme="minorHAnsi" w:hAnsiTheme="minorHAnsi"/>
                <w:szCs w:val="20"/>
              </w:rPr>
            </w:pPr>
            <w:r w:rsidRPr="00F84397">
              <w:rPr>
                <w:rFonts w:asciiTheme="minorHAnsi" w:eastAsia="Calibri" w:hAnsiTheme="minorHAnsi" w:cs="Calibri"/>
              </w:rPr>
              <w:t>Add a parameter to the relationships part</w:t>
            </w:r>
          </w:p>
        </w:tc>
      </w:tr>
      <w:tr w:rsidR="00784011" w:rsidRPr="006773B8" w14:paraId="16CDD3E2" w14:textId="77777777" w:rsidTr="7E4BDF2E">
        <w:trPr>
          <w:trHeight w:val="56"/>
        </w:trPr>
        <w:tc>
          <w:tcPr>
            <w:tcW w:w="2628" w:type="dxa"/>
            <w:shd w:val="clear" w:color="auto" w:fill="D9D9D9" w:themeFill="background1" w:themeFillShade="D9"/>
          </w:tcPr>
          <w:p w14:paraId="689C2D89"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4A8BC40D" w14:textId="77777777" w:rsidR="00784011" w:rsidRPr="00F84397" w:rsidRDefault="00784011" w:rsidP="00B94DAD">
            <w:pPr>
              <w:rPr>
                <w:rFonts w:asciiTheme="minorHAnsi" w:hAnsiTheme="minorHAnsi"/>
                <w:b/>
                <w:szCs w:val="20"/>
              </w:rPr>
            </w:pPr>
          </w:p>
        </w:tc>
        <w:tc>
          <w:tcPr>
            <w:tcW w:w="7020" w:type="dxa"/>
          </w:tcPr>
          <w:p w14:paraId="6EED0B0D" w14:textId="1E6BD73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w:t>
            </w:r>
            <w:r w:rsidR="000A217E">
              <w:rPr>
                <w:rFonts w:asciiTheme="minorHAnsi" w:eastAsia="Verdana" w:hAnsiTheme="minorHAnsi" w:cs="Verdana"/>
              </w:rPr>
              <w:t>, 02</w:t>
            </w:r>
            <w:r w:rsidRPr="00F84397">
              <w:rPr>
                <w:rFonts w:asciiTheme="minorHAnsi" w:eastAsia="Verdana" w:hAnsiTheme="minorHAnsi" w:cs="Verdana"/>
              </w:rPr>
              <w:t xml:space="preserve"> – Printer should generate error</w:t>
            </w:r>
          </w:p>
        </w:tc>
      </w:tr>
      <w:tr w:rsidR="00784011" w:rsidRPr="006773B8" w14:paraId="21DA79BB" w14:textId="77777777" w:rsidTr="007A594E">
        <w:trPr>
          <w:trHeight w:val="56"/>
        </w:trPr>
        <w:tc>
          <w:tcPr>
            <w:tcW w:w="2628" w:type="dxa"/>
            <w:shd w:val="clear" w:color="auto" w:fill="D9D9D9" w:themeFill="background1" w:themeFillShade="D9"/>
          </w:tcPr>
          <w:p w14:paraId="714636C7"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DB05A8B" w14:textId="77777777" w:rsidR="00784011" w:rsidRPr="00F84397" w:rsidRDefault="00784011" w:rsidP="00B94DAD">
            <w:pPr>
              <w:rPr>
                <w:rFonts w:asciiTheme="minorHAnsi" w:hAnsiTheme="minorHAnsi"/>
                <w:b/>
                <w:szCs w:val="20"/>
              </w:rPr>
            </w:pPr>
          </w:p>
        </w:tc>
        <w:tc>
          <w:tcPr>
            <w:tcW w:w="7020" w:type="dxa"/>
          </w:tcPr>
          <w:p w14:paraId="64887D21" w14:textId="62F31EEA"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Add a parameter to the relationships part content type</w:t>
            </w:r>
            <w:r w:rsidR="00471F5A">
              <w:rPr>
                <w:rFonts w:asciiTheme="minorHAnsi" w:eastAsia="Calibri" w:hAnsiTheme="minorHAnsi" w:cs="Calibri"/>
              </w:rPr>
              <w:t xml:space="preserve"> (</w:t>
            </w:r>
            <w:proofErr w:type="spellStart"/>
            <w:proofErr w:type="gramStart"/>
            <w:r w:rsidR="00471F5A">
              <w:rPr>
                <w:rFonts w:asciiTheme="minorHAnsi" w:eastAsia="Calibri" w:hAnsiTheme="minorHAnsi" w:cs="Calibri"/>
              </w:rPr>
              <w:t>i.e</w:t>
            </w:r>
            <w:proofErr w:type="spellEnd"/>
            <w:r w:rsidR="00471F5A">
              <w:rPr>
                <w:rFonts w:asciiTheme="minorHAnsi" w:eastAsia="Calibri" w:hAnsiTheme="minorHAnsi" w:cs="Calibri"/>
              </w:rPr>
              <w:t xml:space="preserve"> </w:t>
            </w:r>
            <w:r w:rsidR="00471F5A" w:rsidRPr="00471F5A">
              <w:rPr>
                <w:rFonts w:asciiTheme="minorHAnsi" w:eastAsia="Calibri" w:hAnsiTheme="minorHAnsi" w:cs="Calibri"/>
              </w:rPr>
              <w:t>?cow</w:t>
            </w:r>
            <w:proofErr w:type="gramEnd"/>
            <w:r w:rsidR="00471F5A" w:rsidRPr="00471F5A">
              <w:rPr>
                <w:rFonts w:asciiTheme="minorHAnsi" w:eastAsia="Calibri" w:hAnsiTheme="minorHAnsi" w:cs="Calibri"/>
              </w:rPr>
              <w:t>=&amp;</w:t>
            </w:r>
            <w:proofErr w:type="spellStart"/>
            <w:r w:rsidR="00471F5A" w:rsidRPr="00471F5A">
              <w:rPr>
                <w:rFonts w:asciiTheme="minorHAnsi" w:eastAsia="Calibri" w:hAnsiTheme="minorHAnsi" w:cs="Calibri"/>
              </w:rPr>
              <w:t>quot;Moo&amp;quot</w:t>
            </w:r>
            <w:proofErr w:type="spellEnd"/>
            <w:r w:rsidR="00471F5A" w:rsidRPr="00471F5A">
              <w:rPr>
                <w:rFonts w:asciiTheme="minorHAnsi" w:eastAsia="Calibri" w:hAnsiTheme="minorHAnsi" w:cs="Calibri"/>
              </w:rPr>
              <w:t>;</w:t>
            </w:r>
            <w:r w:rsidR="00471F5A">
              <w:rPr>
                <w:rFonts w:asciiTheme="minorHAnsi" w:eastAsia="Calibri" w:hAnsiTheme="minorHAnsi" w:cs="Calibri"/>
              </w:rPr>
              <w:t>)</w:t>
            </w:r>
            <w:r w:rsidRPr="00F84397">
              <w:rPr>
                <w:rFonts w:asciiTheme="minorHAnsi" w:eastAsia="Calibri" w:hAnsiTheme="minorHAnsi" w:cs="Calibri"/>
              </w:rPr>
              <w:t>. Printer should reject</w:t>
            </w:r>
            <w:r w:rsidR="006D0B37">
              <w:rPr>
                <w:rFonts w:asciiTheme="minorHAnsi" w:eastAsia="Calibri" w:hAnsiTheme="minorHAnsi" w:cs="Calibri"/>
              </w:rPr>
              <w:t>.</w:t>
            </w:r>
          </w:p>
          <w:p w14:paraId="787C4A99" w14:textId="2A2D5252" w:rsidR="00784011" w:rsidRDefault="00784011" w:rsidP="003B380A">
            <w:pPr>
              <w:rPr>
                <w:rFonts w:asciiTheme="minorHAnsi" w:eastAsiaTheme="minorEastAsia" w:hAnsiTheme="minorHAnsi"/>
                <w:b/>
                <w:bCs/>
              </w:rPr>
            </w:pPr>
          </w:p>
          <w:p w14:paraId="27BBE3BD" w14:textId="46F758E2" w:rsidR="000A217E" w:rsidRDefault="000A217E" w:rsidP="003B380A">
            <w:pPr>
              <w:rPr>
                <w:rFonts w:asciiTheme="minorHAnsi" w:eastAsiaTheme="minorEastAsia" w:hAnsiTheme="minorHAnsi"/>
                <w:b/>
                <w:bCs/>
              </w:rPr>
            </w:pPr>
            <w:r>
              <w:rPr>
                <w:rFonts w:asciiTheme="minorHAnsi" w:eastAsiaTheme="minorEastAsia" w:hAnsiTheme="minorHAnsi"/>
                <w:b/>
                <w:bCs/>
              </w:rPr>
              <w:t xml:space="preserve">02 – </w:t>
            </w:r>
            <w:bookmarkStart w:id="17" w:name="_Hlk68444499"/>
            <w:bookmarkStart w:id="18" w:name="_Hlk68444472"/>
            <w:r w:rsidRPr="00CA3296">
              <w:rPr>
                <w:rFonts w:asciiTheme="minorHAnsi" w:eastAsiaTheme="minorEastAsia" w:hAnsiTheme="minorHAnsi"/>
              </w:rPr>
              <w:t>Test where the capitalization of the thumbnail extension zip part name differs from the capitalization used in the relationship Target attribute</w:t>
            </w:r>
            <w:bookmarkEnd w:id="17"/>
          </w:p>
          <w:bookmarkEnd w:id="18"/>
          <w:p w14:paraId="128560AD" w14:textId="5346C658" w:rsidR="000A217E" w:rsidRPr="00F84397" w:rsidRDefault="000A217E" w:rsidP="003B380A">
            <w:pPr>
              <w:rPr>
                <w:rFonts w:asciiTheme="minorHAnsi" w:eastAsiaTheme="minorEastAsia" w:hAnsiTheme="minorHAnsi"/>
                <w:b/>
                <w:bCs/>
              </w:rPr>
            </w:pPr>
          </w:p>
        </w:tc>
      </w:tr>
      <w:tr w:rsidR="007A594E" w:rsidRPr="006773B8" w14:paraId="0D3D8E94" w14:textId="77777777" w:rsidTr="7E4BDF2E">
        <w:trPr>
          <w:trHeight w:val="56"/>
        </w:trPr>
        <w:tc>
          <w:tcPr>
            <w:tcW w:w="2628" w:type="dxa"/>
            <w:tcBorders>
              <w:bottom w:val="single" w:sz="4" w:space="0" w:color="auto"/>
            </w:tcBorders>
            <w:shd w:val="clear" w:color="auto" w:fill="D9D9D9" w:themeFill="background1" w:themeFillShade="D9"/>
          </w:tcPr>
          <w:p w14:paraId="188B79FE" w14:textId="71F59A18"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9D3CBC8" w14:textId="0DA9C835"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427510" w:rsidRPr="00F84397">
              <w:rPr>
                <w:rFonts w:asciiTheme="minorHAnsi" w:hAnsiTheme="minorHAnsi"/>
              </w:rPr>
              <w:t>M1.22</w:t>
            </w:r>
          </w:p>
        </w:tc>
      </w:tr>
    </w:tbl>
    <w:p w14:paraId="010B463A" w14:textId="77777777" w:rsidR="67DCE082" w:rsidRDefault="67DCE082"/>
    <w:p w14:paraId="4D3A9809" w14:textId="77777777" w:rsidR="00A86150" w:rsidRDefault="00A86150">
      <w:pPr>
        <w:rPr>
          <w:rFonts w:eastAsiaTheme="majorEastAsia" w:cstheme="majorBidi"/>
          <w:b/>
          <w:bCs/>
          <w:color w:val="365F91" w:themeColor="accent1" w:themeShade="BF"/>
          <w:szCs w:val="20"/>
        </w:rPr>
      </w:pPr>
      <w:r>
        <w:br w:type="page"/>
      </w:r>
    </w:p>
    <w:p w14:paraId="346EB4DC" w14:textId="45439868" w:rsidR="67DCE082" w:rsidRDefault="00B76BB3" w:rsidP="003162C7">
      <w:pPr>
        <w:pStyle w:val="Heading3"/>
      </w:pPr>
      <w:r>
        <w:lastRenderedPageBreak/>
        <w:t xml:space="preserve"> </w:t>
      </w:r>
      <w:r w:rsidR="0003262E">
        <w:t>N_</w:t>
      </w:r>
      <w:r w:rsidR="004360B7">
        <w:t>???_0</w:t>
      </w:r>
      <w:r w:rsidR="4FA9AB4E">
        <w:t>205 Duplicate Content Type</w:t>
      </w:r>
    </w:p>
    <w:tbl>
      <w:tblPr>
        <w:tblStyle w:val="TableGrid"/>
        <w:tblW w:w="0" w:type="auto"/>
        <w:tblLook w:val="04A0" w:firstRow="1" w:lastRow="0" w:firstColumn="1" w:lastColumn="0" w:noHBand="0" w:noVBand="1"/>
      </w:tblPr>
      <w:tblGrid>
        <w:gridCol w:w="2572"/>
        <w:gridCol w:w="6778"/>
      </w:tblGrid>
      <w:tr w:rsidR="67DCE082" w14:paraId="2D6C4EF8" w14:textId="77777777" w:rsidTr="00FD43E0">
        <w:tc>
          <w:tcPr>
            <w:tcW w:w="2572" w:type="dxa"/>
            <w:tcBorders>
              <w:bottom w:val="single" w:sz="4" w:space="0" w:color="auto"/>
            </w:tcBorders>
            <w:shd w:val="clear" w:color="auto" w:fill="D9D9D9" w:themeFill="background1" w:themeFillShade="D9"/>
          </w:tcPr>
          <w:p w14:paraId="33A9A189"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DA8B38A" w14:textId="77777777" w:rsidR="67DCE082" w:rsidRPr="00F84397" w:rsidRDefault="67DCE082">
            <w:pPr>
              <w:rPr>
                <w:rFonts w:asciiTheme="minorHAnsi" w:hAnsiTheme="minorHAnsi"/>
              </w:rPr>
            </w:pPr>
          </w:p>
        </w:tc>
        <w:tc>
          <w:tcPr>
            <w:tcW w:w="6778" w:type="dxa"/>
          </w:tcPr>
          <w:p w14:paraId="491D35A6" w14:textId="77AE45E8" w:rsidR="67DCE082" w:rsidRPr="00F84397" w:rsidRDefault="00C26C13">
            <w:pPr>
              <w:rPr>
                <w:rFonts w:asciiTheme="minorHAnsi" w:hAnsiTheme="minorHAnsi"/>
              </w:rPr>
            </w:pPr>
            <w:r>
              <w:rPr>
                <w:rFonts w:asciiTheme="minorHAnsi" w:hAnsiTheme="minorHAnsi"/>
              </w:rPr>
              <w:t>Duplicate content type mappings</w:t>
            </w:r>
          </w:p>
        </w:tc>
      </w:tr>
      <w:tr w:rsidR="67DCE082" w14:paraId="2FFF7CF6" w14:textId="77777777" w:rsidTr="00FD43E0">
        <w:tc>
          <w:tcPr>
            <w:tcW w:w="2572" w:type="dxa"/>
            <w:shd w:val="clear" w:color="auto" w:fill="D9D9D9" w:themeFill="background1" w:themeFillShade="D9"/>
          </w:tcPr>
          <w:p w14:paraId="135CCD9A"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29E2EAAC" w14:textId="77777777" w:rsidR="67DCE082" w:rsidRPr="00F84397" w:rsidRDefault="67DCE082">
            <w:pPr>
              <w:rPr>
                <w:rFonts w:asciiTheme="minorHAnsi" w:hAnsiTheme="minorHAnsi"/>
              </w:rPr>
            </w:pPr>
          </w:p>
        </w:tc>
        <w:tc>
          <w:tcPr>
            <w:tcW w:w="6778" w:type="dxa"/>
          </w:tcPr>
          <w:p w14:paraId="5EB841FB" w14:textId="3DC3A506" w:rsidR="67DCE082" w:rsidRPr="00F84397" w:rsidRDefault="4FA9AB4E">
            <w:pPr>
              <w:rPr>
                <w:rFonts w:asciiTheme="minorHAnsi" w:hAnsiTheme="minorHAnsi"/>
              </w:rPr>
            </w:pPr>
            <w:r w:rsidRPr="00F84397">
              <w:rPr>
                <w:rFonts w:asciiTheme="minorHAnsi" w:eastAsia="Verdana" w:hAnsiTheme="minorHAnsi" w:cs="Verdana"/>
              </w:rPr>
              <w:t>01</w:t>
            </w:r>
            <w:r w:rsidR="00486EC3">
              <w:rPr>
                <w:rFonts w:asciiTheme="minorHAnsi" w:eastAsia="Verdana" w:hAnsiTheme="minorHAnsi" w:cs="Verdana"/>
              </w:rPr>
              <w:t xml:space="preserve"> to 02</w:t>
            </w:r>
            <w:r w:rsidRPr="00F84397">
              <w:rPr>
                <w:rFonts w:asciiTheme="minorHAnsi" w:eastAsia="Verdana" w:hAnsiTheme="minorHAnsi" w:cs="Verdana"/>
              </w:rPr>
              <w:t xml:space="preserve"> – Printer should generate error</w:t>
            </w:r>
          </w:p>
        </w:tc>
      </w:tr>
      <w:tr w:rsidR="67DCE082" w14:paraId="7ADB0EC5" w14:textId="77777777" w:rsidTr="007A594E">
        <w:tc>
          <w:tcPr>
            <w:tcW w:w="2572" w:type="dxa"/>
            <w:shd w:val="clear" w:color="auto" w:fill="D9D9D9" w:themeFill="background1" w:themeFillShade="D9"/>
          </w:tcPr>
          <w:p w14:paraId="7AABE591"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3D8F64BF" w14:textId="77777777" w:rsidR="67DCE082" w:rsidRPr="00F84397" w:rsidRDefault="67DCE082">
            <w:pPr>
              <w:rPr>
                <w:rFonts w:asciiTheme="minorHAnsi" w:hAnsiTheme="minorHAnsi"/>
              </w:rPr>
            </w:pPr>
          </w:p>
        </w:tc>
        <w:tc>
          <w:tcPr>
            <w:tcW w:w="6778" w:type="dxa"/>
          </w:tcPr>
          <w:p w14:paraId="45945C9F" w14:textId="6F796F91" w:rsidR="67DCE082" w:rsidRDefault="4FA9AB4E">
            <w:pPr>
              <w:rPr>
                <w:rFonts w:asciiTheme="minorHAnsi" w:eastAsia="Calibri" w:hAnsiTheme="minorHAnsi" w:cs="Calibri"/>
              </w:rPr>
            </w:pPr>
            <w:r w:rsidRPr="00486EC3">
              <w:rPr>
                <w:rFonts w:asciiTheme="minorHAnsi" w:eastAsia="Calibri" w:hAnsiTheme="minorHAnsi" w:cs="Calibri"/>
                <w:b/>
              </w:rPr>
              <w:t>01</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duplicate default content type mappings for the </w:t>
            </w:r>
            <w:proofErr w:type="gramStart"/>
            <w:r w:rsidRPr="00F84397">
              <w:rPr>
                <w:rFonts w:asciiTheme="minorHAnsi" w:eastAsia="Calibri" w:hAnsiTheme="minorHAnsi" w:cs="Calibri"/>
              </w:rPr>
              <w:t>“.model</w:t>
            </w:r>
            <w:proofErr w:type="gramEnd"/>
            <w:r w:rsidRPr="00F84397">
              <w:rPr>
                <w:rFonts w:asciiTheme="minorHAnsi" w:eastAsia="Calibri" w:hAnsiTheme="minorHAnsi" w:cs="Calibri"/>
              </w:rPr>
              <w:t xml:space="preserve">” extension </w:t>
            </w:r>
          </w:p>
          <w:p w14:paraId="20BA0530" w14:textId="2149AE03" w:rsidR="007976CF" w:rsidRDefault="007976CF">
            <w:pPr>
              <w:rPr>
                <w:rFonts w:asciiTheme="minorHAnsi" w:eastAsia="Calibri" w:hAnsiTheme="minorHAnsi" w:cs="Calibri"/>
              </w:rPr>
            </w:pPr>
          </w:p>
          <w:p w14:paraId="73A050DD" w14:textId="6D95D5AC" w:rsidR="67DCE082" w:rsidRDefault="4FA9AB4E">
            <w:pPr>
              <w:rPr>
                <w:rFonts w:asciiTheme="minorHAnsi" w:eastAsia="Calibri" w:hAnsiTheme="minorHAnsi" w:cs="Calibri"/>
              </w:rPr>
            </w:pPr>
            <w:r w:rsidRPr="00486EC3">
              <w:rPr>
                <w:rFonts w:asciiTheme="minorHAnsi" w:eastAsia="Calibri" w:hAnsiTheme="minorHAnsi" w:cs="Calibri"/>
                <w:b/>
              </w:rPr>
              <w:t>02</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a duplicate override content type for a 2D model part</w:t>
            </w:r>
          </w:p>
          <w:p w14:paraId="43800CF0" w14:textId="576E1DBE" w:rsidR="67DCE082" w:rsidRPr="00F84397" w:rsidRDefault="67DCE082" w:rsidP="67DCE082">
            <w:pPr>
              <w:rPr>
                <w:rFonts w:asciiTheme="minorHAnsi" w:hAnsiTheme="minorHAnsi"/>
              </w:rPr>
            </w:pPr>
          </w:p>
        </w:tc>
      </w:tr>
      <w:tr w:rsidR="00284CDF" w14:paraId="5F426878" w14:textId="77777777" w:rsidTr="00FD43E0">
        <w:tc>
          <w:tcPr>
            <w:tcW w:w="2572" w:type="dxa"/>
            <w:tcBorders>
              <w:bottom w:val="single" w:sz="4" w:space="0" w:color="auto"/>
            </w:tcBorders>
            <w:shd w:val="clear" w:color="auto" w:fill="D9D9D9" w:themeFill="background1" w:themeFillShade="D9"/>
          </w:tcPr>
          <w:p w14:paraId="25DAAC5B" w14:textId="16E9F5E8"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112F4B3" w14:textId="2EF83B5F" w:rsidR="00284CDF" w:rsidRPr="00486EC3" w:rsidRDefault="00284CDF" w:rsidP="00284CDF">
            <w:pPr>
              <w:rPr>
                <w:rFonts w:asciiTheme="minorHAnsi" w:eastAsia="Calibri" w:hAnsiTheme="minorHAnsi" w:cs="Calibri"/>
                <w:b/>
              </w:rPr>
            </w:pPr>
            <w:r w:rsidRPr="00687986">
              <w:rPr>
                <w:rFonts w:asciiTheme="minorHAnsi" w:eastAsia="Calibri" w:hAnsiTheme="minorHAnsi" w:cs="Calibri"/>
                <w:szCs w:val="20"/>
              </w:rPr>
              <w:t xml:space="preserve">ECMA-375,4 Conformance ID:  </w:t>
            </w:r>
            <w:r w:rsidR="009B235D" w:rsidRPr="00F84397">
              <w:rPr>
                <w:rFonts w:asciiTheme="minorHAnsi" w:hAnsiTheme="minorHAnsi"/>
              </w:rPr>
              <w:t>M2.5</w:t>
            </w:r>
          </w:p>
        </w:tc>
      </w:tr>
    </w:tbl>
    <w:p w14:paraId="7DE80522" w14:textId="77777777" w:rsidR="67DCE082" w:rsidRDefault="67DCE082"/>
    <w:p w14:paraId="71869B01" w14:textId="2F0965F7" w:rsidR="67DCE082" w:rsidRDefault="00B76BB3" w:rsidP="003162C7">
      <w:pPr>
        <w:pStyle w:val="Heading3"/>
      </w:pPr>
      <w:r>
        <w:t xml:space="preserve"> </w:t>
      </w:r>
      <w:r w:rsidR="0003262E">
        <w:t>N_</w:t>
      </w:r>
      <w:r w:rsidR="004360B7">
        <w:t>???_0</w:t>
      </w:r>
      <w:r w:rsidR="4FA9AB4E">
        <w:t>206 Empty Extension Content Type</w:t>
      </w:r>
    </w:p>
    <w:tbl>
      <w:tblPr>
        <w:tblStyle w:val="TableGrid"/>
        <w:tblW w:w="0" w:type="auto"/>
        <w:tblLook w:val="04A0" w:firstRow="1" w:lastRow="0" w:firstColumn="1" w:lastColumn="0" w:noHBand="0" w:noVBand="1"/>
      </w:tblPr>
      <w:tblGrid>
        <w:gridCol w:w="2572"/>
        <w:gridCol w:w="6778"/>
      </w:tblGrid>
      <w:tr w:rsidR="67DCE082" w14:paraId="1E65A444" w14:textId="77777777" w:rsidTr="00FD43E0">
        <w:tc>
          <w:tcPr>
            <w:tcW w:w="2572" w:type="dxa"/>
            <w:tcBorders>
              <w:bottom w:val="single" w:sz="4" w:space="0" w:color="auto"/>
            </w:tcBorders>
            <w:shd w:val="clear" w:color="auto" w:fill="D9D9D9" w:themeFill="background1" w:themeFillShade="D9"/>
          </w:tcPr>
          <w:p w14:paraId="5737E9BA"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7A9C4050" w14:textId="77777777" w:rsidR="67DCE082" w:rsidRPr="00F84397" w:rsidRDefault="67DCE082">
            <w:pPr>
              <w:rPr>
                <w:rFonts w:asciiTheme="minorHAnsi" w:hAnsiTheme="minorHAnsi"/>
              </w:rPr>
            </w:pPr>
          </w:p>
        </w:tc>
        <w:tc>
          <w:tcPr>
            <w:tcW w:w="6778" w:type="dxa"/>
          </w:tcPr>
          <w:p w14:paraId="064C31CB" w14:textId="19BF5EF8" w:rsidR="67DCE082" w:rsidRPr="00F84397" w:rsidRDefault="00C26C13">
            <w:pPr>
              <w:rPr>
                <w:rFonts w:asciiTheme="minorHAnsi" w:hAnsiTheme="minorHAnsi"/>
              </w:rPr>
            </w:pPr>
            <w:r>
              <w:rPr>
                <w:rFonts w:asciiTheme="minorHAnsi" w:eastAsia="Calibri" w:hAnsiTheme="minorHAnsi" w:cs="Calibri"/>
              </w:rPr>
              <w:t>C</w:t>
            </w:r>
            <w:r w:rsidRPr="00F84397">
              <w:rPr>
                <w:rFonts w:asciiTheme="minorHAnsi" w:eastAsia="Calibri" w:hAnsiTheme="minorHAnsi" w:cs="Calibri"/>
              </w:rPr>
              <w:t>ontent type with an empty extension</w:t>
            </w:r>
          </w:p>
        </w:tc>
      </w:tr>
      <w:tr w:rsidR="67DCE082" w14:paraId="240EF004" w14:textId="77777777" w:rsidTr="00FD43E0">
        <w:tc>
          <w:tcPr>
            <w:tcW w:w="2572" w:type="dxa"/>
            <w:shd w:val="clear" w:color="auto" w:fill="D9D9D9" w:themeFill="background1" w:themeFillShade="D9"/>
          </w:tcPr>
          <w:p w14:paraId="214671DF"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066C8F85" w14:textId="77777777" w:rsidR="67DCE082" w:rsidRPr="00F84397" w:rsidRDefault="67DCE082">
            <w:pPr>
              <w:rPr>
                <w:rFonts w:asciiTheme="minorHAnsi" w:hAnsiTheme="minorHAnsi"/>
              </w:rPr>
            </w:pPr>
          </w:p>
        </w:tc>
        <w:tc>
          <w:tcPr>
            <w:tcW w:w="6778" w:type="dxa"/>
          </w:tcPr>
          <w:p w14:paraId="7807F864" w14:textId="0AE4D72F" w:rsidR="67DCE082" w:rsidRPr="00F84397" w:rsidRDefault="4FA9AB4E">
            <w:pPr>
              <w:rPr>
                <w:rFonts w:asciiTheme="minorHAnsi" w:hAnsiTheme="minorHAnsi"/>
              </w:rPr>
            </w:pPr>
            <w:r w:rsidRPr="00F84397">
              <w:rPr>
                <w:rFonts w:asciiTheme="minorHAnsi" w:eastAsia="Verdana" w:hAnsiTheme="minorHAnsi" w:cs="Verdana"/>
              </w:rPr>
              <w:t>01 – Printer should generate error</w:t>
            </w:r>
          </w:p>
        </w:tc>
      </w:tr>
      <w:tr w:rsidR="67DCE082" w14:paraId="3750C7A0" w14:textId="77777777" w:rsidTr="00284CDF">
        <w:tc>
          <w:tcPr>
            <w:tcW w:w="2572" w:type="dxa"/>
            <w:shd w:val="clear" w:color="auto" w:fill="D9D9D9" w:themeFill="background1" w:themeFillShade="D9"/>
          </w:tcPr>
          <w:p w14:paraId="67AC17D7"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5EAF6C97" w14:textId="77777777" w:rsidR="67DCE082" w:rsidRPr="00F84397" w:rsidRDefault="67DCE082">
            <w:pPr>
              <w:rPr>
                <w:rFonts w:asciiTheme="minorHAnsi" w:hAnsiTheme="minorHAnsi"/>
              </w:rPr>
            </w:pPr>
          </w:p>
        </w:tc>
        <w:tc>
          <w:tcPr>
            <w:tcW w:w="6778" w:type="dxa"/>
          </w:tcPr>
          <w:p w14:paraId="62D98D8A" w14:textId="2DDC746D" w:rsidR="67DCE082" w:rsidRPr="007F793D" w:rsidRDefault="007F793D" w:rsidP="007F793D">
            <w:pPr>
              <w:rPr>
                <w:rFonts w:asciiTheme="minorHAnsi" w:eastAsia="Calibri" w:hAnsiTheme="minorHAnsi" w:cs="Calibri"/>
              </w:rPr>
            </w:pPr>
            <w:r w:rsidRPr="00CA3296">
              <w:rPr>
                <w:rFonts w:asciiTheme="minorHAnsi" w:eastAsia="Calibri" w:hAnsiTheme="minorHAnsi" w:cs="Calibri"/>
                <w:b/>
                <w:bCs/>
              </w:rPr>
              <w:t>01</w:t>
            </w:r>
            <w:r>
              <w:rPr>
                <w:rFonts w:asciiTheme="minorHAnsi" w:eastAsia="Calibri" w:hAnsiTheme="minorHAnsi" w:cs="Calibri"/>
              </w:rPr>
              <w:t>-</w:t>
            </w:r>
            <w:r w:rsidR="4FA9AB4E" w:rsidRPr="007F793D">
              <w:rPr>
                <w:rFonts w:asciiTheme="minorHAnsi" w:eastAsia="Calibri" w:hAnsiTheme="minorHAnsi" w:cs="Calibri"/>
              </w:rPr>
              <w:t>Create a content type with an empty extension (i.e. “”)</w:t>
            </w:r>
          </w:p>
          <w:p w14:paraId="3AD71BEE" w14:textId="4B5FE7DC" w:rsidR="007976CF" w:rsidRDefault="007976CF" w:rsidP="007976CF">
            <w:pPr>
              <w:rPr>
                <w:rFonts w:asciiTheme="minorHAnsi" w:eastAsia="Calibri" w:hAnsiTheme="minorHAnsi" w:cs="Calibri"/>
              </w:rPr>
            </w:pPr>
          </w:p>
          <w:p w14:paraId="3E08DA94" w14:textId="3EA20840" w:rsidR="67DCE082" w:rsidRPr="00F84397" w:rsidRDefault="67DCE082">
            <w:pPr>
              <w:rPr>
                <w:rFonts w:asciiTheme="minorHAnsi" w:hAnsiTheme="minorHAnsi"/>
              </w:rPr>
            </w:pPr>
          </w:p>
        </w:tc>
      </w:tr>
      <w:tr w:rsidR="00284CDF" w14:paraId="332D7E01" w14:textId="77777777" w:rsidTr="00FD43E0">
        <w:tc>
          <w:tcPr>
            <w:tcW w:w="2572" w:type="dxa"/>
            <w:tcBorders>
              <w:bottom w:val="single" w:sz="4" w:space="0" w:color="auto"/>
            </w:tcBorders>
            <w:shd w:val="clear" w:color="auto" w:fill="D9D9D9" w:themeFill="background1" w:themeFillShade="D9"/>
          </w:tcPr>
          <w:p w14:paraId="0CADB2AD" w14:textId="4DFC2C74"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EAC4DB1" w14:textId="4129CB8A" w:rsidR="00284CDF" w:rsidRDefault="00284CDF" w:rsidP="00284CDF">
            <w:pPr>
              <w:rPr>
                <w:rFonts w:asciiTheme="minorHAnsi" w:eastAsia="Calibri" w:hAnsiTheme="minorHAnsi" w:cs="Calibri"/>
              </w:rPr>
            </w:pPr>
            <w:r w:rsidRPr="00687986">
              <w:rPr>
                <w:rFonts w:asciiTheme="minorHAnsi" w:eastAsia="Calibri" w:hAnsiTheme="minorHAnsi" w:cs="Calibri"/>
                <w:szCs w:val="20"/>
              </w:rPr>
              <w:t xml:space="preserve">ECMA-375,4 Conformance ID:  </w:t>
            </w:r>
            <w:r w:rsidR="009F4A10" w:rsidRPr="00F84397">
              <w:rPr>
                <w:rFonts w:asciiTheme="minorHAnsi" w:hAnsiTheme="minorHAnsi"/>
              </w:rPr>
              <w:t>M2.6</w:t>
            </w:r>
          </w:p>
        </w:tc>
      </w:tr>
    </w:tbl>
    <w:p w14:paraId="70877350" w14:textId="77777777" w:rsidR="003B380A" w:rsidRPr="00C9473A" w:rsidRDefault="003B380A" w:rsidP="00896F2F">
      <w:pPr>
        <w:rPr>
          <w:highlight w:val="lightGray"/>
        </w:rPr>
      </w:pPr>
    </w:p>
    <w:p w14:paraId="4C55E05A" w14:textId="6889ECDB" w:rsidR="003B380A" w:rsidRPr="00C9473A" w:rsidRDefault="003B380A">
      <w:pPr>
        <w:rPr>
          <w:rFonts w:eastAsiaTheme="majorEastAsia" w:cstheme="majorBidi"/>
          <w:b/>
          <w:bCs/>
          <w:color w:val="000000"/>
          <w:szCs w:val="20"/>
          <w:highlight w:val="lightGray"/>
          <w:lang w:bidi="x-none"/>
        </w:rPr>
      </w:pPr>
    </w:p>
    <w:p w14:paraId="48F671A1" w14:textId="171FC0D7" w:rsidR="67DCE082" w:rsidRPr="003B380A" w:rsidRDefault="00B76BB3" w:rsidP="003162C7">
      <w:pPr>
        <w:pStyle w:val="Heading3"/>
      </w:pPr>
      <w:r w:rsidRPr="003B380A">
        <w:t xml:space="preserve"> </w:t>
      </w:r>
      <w:r w:rsidR="0003262E">
        <w:t>N_</w:t>
      </w:r>
      <w:r w:rsidR="004360B7">
        <w:t>???_0</w:t>
      </w:r>
      <w:r w:rsidR="7E4BDF2E" w:rsidRPr="003B380A">
        <w:t xml:space="preserve">207 Empty </w:t>
      </w:r>
      <w:proofErr w:type="spellStart"/>
      <w:r w:rsidR="7E4BDF2E" w:rsidRPr="003B380A">
        <w:t>Partname</w:t>
      </w:r>
      <w:proofErr w:type="spellEnd"/>
      <w:r w:rsidR="7E4BDF2E" w:rsidRPr="003B380A">
        <w:t xml:space="preserve"> String</w:t>
      </w:r>
    </w:p>
    <w:tbl>
      <w:tblPr>
        <w:tblStyle w:val="TableGrid"/>
        <w:tblW w:w="0" w:type="auto"/>
        <w:tblLook w:val="04A0" w:firstRow="1" w:lastRow="0" w:firstColumn="1" w:lastColumn="0" w:noHBand="0" w:noVBand="1"/>
      </w:tblPr>
      <w:tblGrid>
        <w:gridCol w:w="2572"/>
        <w:gridCol w:w="6778"/>
      </w:tblGrid>
      <w:tr w:rsidR="67DCE082" w14:paraId="41B7CF12" w14:textId="77777777" w:rsidTr="00FD43E0">
        <w:tc>
          <w:tcPr>
            <w:tcW w:w="2572" w:type="dxa"/>
            <w:tcBorders>
              <w:bottom w:val="single" w:sz="4" w:space="0" w:color="auto"/>
            </w:tcBorders>
            <w:shd w:val="clear" w:color="auto" w:fill="D9D9D9" w:themeFill="background1" w:themeFillShade="D9"/>
          </w:tcPr>
          <w:p w14:paraId="2F533798"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E5138C" w14:textId="77777777" w:rsidR="67DCE082" w:rsidRPr="00F84397" w:rsidRDefault="67DCE082">
            <w:pPr>
              <w:rPr>
                <w:rFonts w:asciiTheme="minorHAnsi" w:hAnsiTheme="minorHAnsi"/>
              </w:rPr>
            </w:pPr>
          </w:p>
        </w:tc>
        <w:tc>
          <w:tcPr>
            <w:tcW w:w="6778" w:type="dxa"/>
          </w:tcPr>
          <w:p w14:paraId="40C3A0E5" w14:textId="46BE2066" w:rsidR="67DCE082" w:rsidRPr="00F84397" w:rsidRDefault="00C26C13">
            <w:pPr>
              <w:rPr>
                <w:rFonts w:asciiTheme="minorHAnsi" w:hAnsiTheme="minorHAnsi"/>
              </w:rPr>
            </w:pPr>
            <w:r>
              <w:rPr>
                <w:rFonts w:asciiTheme="minorHAnsi" w:eastAsia="Calibri" w:hAnsiTheme="minorHAnsi" w:cs="Calibri"/>
              </w:rPr>
              <w:t>O</w:t>
            </w:r>
            <w:r w:rsidRPr="00F84397">
              <w:rPr>
                <w:rFonts w:asciiTheme="minorHAnsi" w:eastAsia="Calibri" w:hAnsiTheme="minorHAnsi" w:cs="Calibri"/>
              </w:rPr>
              <w:t xml:space="preserve">verride with an empty </w:t>
            </w:r>
            <w:proofErr w:type="spellStart"/>
            <w:r w:rsidRPr="00F84397">
              <w:rPr>
                <w:rFonts w:asciiTheme="minorHAnsi" w:eastAsia="Calibri" w:hAnsiTheme="minorHAnsi" w:cs="Calibri"/>
              </w:rPr>
              <w:t>partname</w:t>
            </w:r>
            <w:proofErr w:type="spellEnd"/>
            <w:r w:rsidRPr="00F84397">
              <w:rPr>
                <w:rFonts w:asciiTheme="minorHAnsi" w:eastAsia="Calibri" w:hAnsiTheme="minorHAnsi" w:cs="Calibri"/>
              </w:rPr>
              <w:t xml:space="preserve"> string</w:t>
            </w:r>
          </w:p>
        </w:tc>
      </w:tr>
      <w:tr w:rsidR="67DCE082" w14:paraId="22AC083A" w14:textId="77777777" w:rsidTr="00FD43E0">
        <w:tc>
          <w:tcPr>
            <w:tcW w:w="2572" w:type="dxa"/>
            <w:shd w:val="clear" w:color="auto" w:fill="D9D9D9" w:themeFill="background1" w:themeFillShade="D9"/>
          </w:tcPr>
          <w:p w14:paraId="72BA630D"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1454C14E" w14:textId="77777777" w:rsidR="67DCE082" w:rsidRPr="00F84397" w:rsidRDefault="67DCE082">
            <w:pPr>
              <w:rPr>
                <w:rFonts w:asciiTheme="minorHAnsi" w:hAnsiTheme="minorHAnsi"/>
              </w:rPr>
            </w:pPr>
          </w:p>
        </w:tc>
        <w:tc>
          <w:tcPr>
            <w:tcW w:w="6778" w:type="dxa"/>
          </w:tcPr>
          <w:p w14:paraId="1319367F" w14:textId="4E246E45" w:rsidR="67DCE082" w:rsidRPr="00F84397" w:rsidRDefault="4FA9AB4E">
            <w:pPr>
              <w:rPr>
                <w:rFonts w:asciiTheme="minorHAnsi" w:hAnsiTheme="minorHAnsi"/>
              </w:rPr>
            </w:pPr>
            <w:r w:rsidRPr="00F84397">
              <w:rPr>
                <w:rFonts w:asciiTheme="minorHAnsi" w:hAnsiTheme="minorHAnsi"/>
              </w:rPr>
              <w:t>01 – Printer should generate error</w:t>
            </w:r>
          </w:p>
        </w:tc>
      </w:tr>
      <w:tr w:rsidR="67DCE082" w14:paraId="1BA7CE06" w14:textId="77777777" w:rsidTr="003068D1">
        <w:tc>
          <w:tcPr>
            <w:tcW w:w="2572" w:type="dxa"/>
            <w:shd w:val="clear" w:color="auto" w:fill="D9D9D9" w:themeFill="background1" w:themeFillShade="D9"/>
          </w:tcPr>
          <w:p w14:paraId="20EF3ACA"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18B675AA" w14:textId="77777777" w:rsidR="67DCE082" w:rsidRPr="00F84397" w:rsidRDefault="67DCE082">
            <w:pPr>
              <w:rPr>
                <w:rFonts w:asciiTheme="minorHAnsi" w:hAnsiTheme="minorHAnsi"/>
              </w:rPr>
            </w:pPr>
          </w:p>
        </w:tc>
        <w:tc>
          <w:tcPr>
            <w:tcW w:w="6778" w:type="dxa"/>
          </w:tcPr>
          <w:p w14:paraId="57A376C8" w14:textId="32D3C29E" w:rsidR="67DCE082" w:rsidRDefault="7E4BDF2E">
            <w:pPr>
              <w:rPr>
                <w:rFonts w:asciiTheme="minorHAnsi" w:eastAsia="Calibri" w:hAnsiTheme="minorHAnsi" w:cs="Calibr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a content type override with an empty </w:t>
            </w:r>
            <w:proofErr w:type="spellStart"/>
            <w:r w:rsidRPr="00F84397">
              <w:rPr>
                <w:rFonts w:asciiTheme="minorHAnsi" w:eastAsia="Calibri" w:hAnsiTheme="minorHAnsi" w:cs="Calibri"/>
              </w:rPr>
              <w:t>partname</w:t>
            </w:r>
            <w:proofErr w:type="spellEnd"/>
            <w:r w:rsidRPr="00F84397">
              <w:rPr>
                <w:rFonts w:asciiTheme="minorHAnsi" w:eastAsia="Calibri" w:hAnsiTheme="minorHAnsi" w:cs="Calibri"/>
              </w:rPr>
              <w:t xml:space="preserve"> string</w:t>
            </w:r>
          </w:p>
          <w:p w14:paraId="41F41BB5" w14:textId="5D3474BF" w:rsidR="001229AC" w:rsidRDefault="001229AC" w:rsidP="001229AC">
            <w:pPr>
              <w:rPr>
                <w:rFonts w:asciiTheme="minorHAnsi" w:eastAsia="Calibri" w:hAnsiTheme="minorHAnsi" w:cs="Calibri"/>
              </w:rPr>
            </w:pPr>
          </w:p>
          <w:p w14:paraId="3EB15B14" w14:textId="27948E3F" w:rsidR="67DCE082" w:rsidRPr="00F84397" w:rsidRDefault="7E4BDF2E">
            <w:pPr>
              <w:rPr>
                <w:rFonts w:asciiTheme="minorHAnsi" w:hAnsiTheme="minorHAnsi"/>
              </w:rPr>
            </w:pPr>
            <w:r w:rsidRPr="00F84397">
              <w:rPr>
                <w:rFonts w:asciiTheme="minorHAnsi" w:eastAsiaTheme="minorEastAsia" w:hAnsiTheme="minorHAnsi"/>
                <w:b/>
                <w:bCs/>
              </w:rPr>
              <w:t xml:space="preserve"> </w:t>
            </w:r>
          </w:p>
        </w:tc>
      </w:tr>
      <w:tr w:rsidR="003068D1" w14:paraId="0924EDAB" w14:textId="77777777" w:rsidTr="00FD43E0">
        <w:tc>
          <w:tcPr>
            <w:tcW w:w="2572" w:type="dxa"/>
            <w:tcBorders>
              <w:bottom w:val="single" w:sz="4" w:space="0" w:color="auto"/>
            </w:tcBorders>
            <w:shd w:val="clear" w:color="auto" w:fill="D9D9D9" w:themeFill="background1" w:themeFillShade="D9"/>
          </w:tcPr>
          <w:p w14:paraId="78D8035D" w14:textId="6DEADBDB" w:rsidR="003068D1" w:rsidRPr="00F84397" w:rsidRDefault="003068D1" w:rsidP="003068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1205F216" w14:textId="6F0E0AD8" w:rsidR="003068D1" w:rsidRPr="00F84397" w:rsidRDefault="003068D1" w:rsidP="003068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D56D95" w:rsidRPr="00F84397">
              <w:rPr>
                <w:rFonts w:asciiTheme="minorHAnsi" w:hAnsiTheme="minorHAnsi"/>
              </w:rPr>
              <w:t>M2.7</w:t>
            </w:r>
          </w:p>
        </w:tc>
      </w:tr>
    </w:tbl>
    <w:p w14:paraId="18B1EF28" w14:textId="034DED5C" w:rsidR="4FA9AB4E" w:rsidRDefault="4FA9AB4E"/>
    <w:p w14:paraId="53D77BD1" w14:textId="68E0B9F1" w:rsidR="00300D8F" w:rsidRPr="003B380A" w:rsidRDefault="00300D8F" w:rsidP="00300D8F">
      <w:pPr>
        <w:pStyle w:val="Heading3"/>
      </w:pPr>
      <w:r>
        <w:t>N_???_0</w:t>
      </w:r>
      <w:r w:rsidRPr="003B380A">
        <w:t>20</w:t>
      </w:r>
      <w:r>
        <w:t>8 Unicode in Zip Name</w:t>
      </w:r>
    </w:p>
    <w:tbl>
      <w:tblPr>
        <w:tblStyle w:val="TableGrid"/>
        <w:tblW w:w="0" w:type="auto"/>
        <w:tblLook w:val="04A0" w:firstRow="1" w:lastRow="0" w:firstColumn="1" w:lastColumn="0" w:noHBand="0" w:noVBand="1"/>
      </w:tblPr>
      <w:tblGrid>
        <w:gridCol w:w="2572"/>
        <w:gridCol w:w="6778"/>
      </w:tblGrid>
      <w:tr w:rsidR="00300D8F" w14:paraId="754B45E8" w14:textId="77777777" w:rsidTr="00CE3569">
        <w:tc>
          <w:tcPr>
            <w:tcW w:w="2572" w:type="dxa"/>
            <w:tcBorders>
              <w:bottom w:val="single" w:sz="4" w:space="0" w:color="auto"/>
            </w:tcBorders>
            <w:shd w:val="clear" w:color="auto" w:fill="D9D9D9" w:themeFill="background1" w:themeFillShade="D9"/>
          </w:tcPr>
          <w:p w14:paraId="0CB5E256"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Scenario Description</w:t>
            </w:r>
          </w:p>
          <w:p w14:paraId="38B8B5D0" w14:textId="77777777" w:rsidR="00300D8F" w:rsidRPr="00F84397" w:rsidRDefault="00300D8F" w:rsidP="00CE3569">
            <w:pPr>
              <w:rPr>
                <w:rFonts w:asciiTheme="minorHAnsi" w:hAnsiTheme="minorHAnsi"/>
              </w:rPr>
            </w:pPr>
          </w:p>
        </w:tc>
        <w:tc>
          <w:tcPr>
            <w:tcW w:w="6778" w:type="dxa"/>
          </w:tcPr>
          <w:p w14:paraId="2123CBB9" w14:textId="26D1C2EC" w:rsidR="00300D8F" w:rsidRPr="00F84397" w:rsidRDefault="00300D8F" w:rsidP="00CE3569">
            <w:pPr>
              <w:rPr>
                <w:rFonts w:asciiTheme="minorHAnsi" w:hAnsiTheme="minorHAnsi"/>
              </w:rPr>
            </w:pPr>
            <w:r>
              <w:rPr>
                <w:rFonts w:asciiTheme="minorHAnsi" w:eastAsia="Calibri" w:hAnsiTheme="minorHAnsi" w:cs="Calibri"/>
              </w:rPr>
              <w:t>Use unescaped Unicode characters in a zip file name and relationship reference</w:t>
            </w:r>
          </w:p>
        </w:tc>
      </w:tr>
      <w:tr w:rsidR="00300D8F" w14:paraId="668CD4B7" w14:textId="77777777" w:rsidTr="00CE3569">
        <w:tc>
          <w:tcPr>
            <w:tcW w:w="2572" w:type="dxa"/>
            <w:shd w:val="clear" w:color="auto" w:fill="D9D9D9" w:themeFill="background1" w:themeFillShade="D9"/>
          </w:tcPr>
          <w:p w14:paraId="63C5BCFB"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Pass/Fail Criteria</w:t>
            </w:r>
          </w:p>
          <w:p w14:paraId="33EFD202" w14:textId="77777777" w:rsidR="00300D8F" w:rsidRPr="00F84397" w:rsidRDefault="00300D8F" w:rsidP="00CE3569">
            <w:pPr>
              <w:rPr>
                <w:rFonts w:asciiTheme="minorHAnsi" w:hAnsiTheme="minorHAnsi"/>
              </w:rPr>
            </w:pPr>
          </w:p>
        </w:tc>
        <w:tc>
          <w:tcPr>
            <w:tcW w:w="6778" w:type="dxa"/>
          </w:tcPr>
          <w:p w14:paraId="125874FD" w14:textId="24636302" w:rsidR="00300D8F" w:rsidRPr="00F84397" w:rsidRDefault="00300D8F" w:rsidP="00CE3569">
            <w:pPr>
              <w:rPr>
                <w:rFonts w:asciiTheme="minorHAnsi" w:hAnsiTheme="minorHAnsi"/>
              </w:rPr>
            </w:pPr>
            <w:r w:rsidRPr="00F84397">
              <w:rPr>
                <w:rFonts w:asciiTheme="minorHAnsi" w:hAnsiTheme="minorHAnsi"/>
              </w:rPr>
              <w:t>01</w:t>
            </w:r>
            <w:r>
              <w:rPr>
                <w:rFonts w:asciiTheme="minorHAnsi" w:hAnsiTheme="minorHAnsi"/>
              </w:rPr>
              <w:t xml:space="preserve">, </w:t>
            </w:r>
            <w:proofErr w:type="gramStart"/>
            <w:r>
              <w:rPr>
                <w:rFonts w:asciiTheme="minorHAnsi" w:hAnsiTheme="minorHAnsi"/>
              </w:rPr>
              <w:t xml:space="preserve">02 </w:t>
            </w:r>
            <w:r w:rsidRPr="00F84397">
              <w:rPr>
                <w:rFonts w:asciiTheme="minorHAnsi" w:hAnsiTheme="minorHAnsi"/>
              </w:rPr>
              <w:t xml:space="preserve"> –</w:t>
            </w:r>
            <w:proofErr w:type="gramEnd"/>
            <w:r w:rsidRPr="00F84397">
              <w:rPr>
                <w:rFonts w:asciiTheme="minorHAnsi" w:hAnsiTheme="minorHAnsi"/>
              </w:rPr>
              <w:t xml:space="preserve"> Printer should generate error</w:t>
            </w:r>
          </w:p>
        </w:tc>
      </w:tr>
      <w:tr w:rsidR="00300D8F" w14:paraId="740B02C3" w14:textId="77777777" w:rsidTr="00CE3569">
        <w:tc>
          <w:tcPr>
            <w:tcW w:w="2572" w:type="dxa"/>
            <w:shd w:val="clear" w:color="auto" w:fill="D9D9D9" w:themeFill="background1" w:themeFillShade="D9"/>
          </w:tcPr>
          <w:p w14:paraId="43C96345"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Case Iterations</w:t>
            </w:r>
          </w:p>
          <w:p w14:paraId="1FF23266" w14:textId="77777777" w:rsidR="00300D8F" w:rsidRPr="00F84397" w:rsidRDefault="00300D8F" w:rsidP="00CE3569">
            <w:pPr>
              <w:rPr>
                <w:rFonts w:asciiTheme="minorHAnsi" w:hAnsiTheme="minorHAnsi"/>
              </w:rPr>
            </w:pPr>
          </w:p>
        </w:tc>
        <w:tc>
          <w:tcPr>
            <w:tcW w:w="6778" w:type="dxa"/>
          </w:tcPr>
          <w:p w14:paraId="29842ED9" w14:textId="0D37ED48" w:rsidR="00300D8F" w:rsidRPr="00CA3296" w:rsidRDefault="00300D8F" w:rsidP="00CE3569">
            <w:pPr>
              <w:rPr>
                <w:rFonts w:asciiTheme="minorHAnsi" w:eastAsiaTheme="minorEastAsia" w:hAnsiTheme="minorHAnsi"/>
              </w:rPr>
            </w:pPr>
            <w:r w:rsidRPr="00F84397">
              <w:rPr>
                <w:rFonts w:asciiTheme="minorHAnsi" w:eastAsiaTheme="minorEastAsia" w:hAnsiTheme="minorHAnsi"/>
                <w:b/>
                <w:bCs/>
              </w:rPr>
              <w:t xml:space="preserve">01 </w:t>
            </w:r>
            <w:r w:rsidRPr="00CA3296">
              <w:rPr>
                <w:rFonts w:asciiTheme="minorHAnsi" w:eastAsiaTheme="minorEastAsia" w:hAnsiTheme="minorHAnsi"/>
              </w:rPr>
              <w:t xml:space="preserve">– Unicode string in model name and related relationship reference </w:t>
            </w:r>
          </w:p>
          <w:p w14:paraId="1C348BA8" w14:textId="26DE73BD" w:rsidR="00300D8F" w:rsidRPr="00CA3296" w:rsidRDefault="00300D8F" w:rsidP="00CE3569">
            <w:pPr>
              <w:rPr>
                <w:rFonts w:asciiTheme="minorHAnsi" w:eastAsiaTheme="minorEastAsia" w:hAnsiTheme="minorHAnsi"/>
              </w:rPr>
            </w:pPr>
          </w:p>
          <w:p w14:paraId="3F0AECFB" w14:textId="5C47E311" w:rsidR="00300D8F" w:rsidRDefault="00300D8F" w:rsidP="00CE3569">
            <w:pPr>
              <w:rPr>
                <w:rFonts w:asciiTheme="minorHAnsi" w:eastAsia="Calibri" w:hAnsiTheme="minorHAnsi" w:cs="Calibri"/>
              </w:rPr>
            </w:pPr>
            <w:r>
              <w:rPr>
                <w:rFonts w:asciiTheme="minorHAnsi" w:eastAsiaTheme="minorEastAsia" w:hAnsiTheme="minorHAnsi"/>
                <w:b/>
                <w:bCs/>
              </w:rPr>
              <w:t>02</w:t>
            </w:r>
            <w:r w:rsidRPr="00CA3296">
              <w:rPr>
                <w:rFonts w:asciiTheme="minorHAnsi" w:eastAsiaTheme="minorEastAsia" w:hAnsiTheme="minorHAnsi"/>
              </w:rPr>
              <w:t xml:space="preserve"> – Unicode string in texture2d file and related relationship reference</w:t>
            </w:r>
          </w:p>
          <w:p w14:paraId="37091F85" w14:textId="4646145E" w:rsidR="00300D8F" w:rsidRPr="00F84397" w:rsidRDefault="00300D8F" w:rsidP="00CE3569">
            <w:pPr>
              <w:rPr>
                <w:rFonts w:asciiTheme="minorHAnsi" w:hAnsiTheme="minorHAnsi"/>
              </w:rPr>
            </w:pPr>
          </w:p>
        </w:tc>
      </w:tr>
      <w:tr w:rsidR="00300D8F" w14:paraId="5BB65C69" w14:textId="77777777" w:rsidTr="00CE3569">
        <w:tc>
          <w:tcPr>
            <w:tcW w:w="2572" w:type="dxa"/>
            <w:tcBorders>
              <w:bottom w:val="single" w:sz="4" w:space="0" w:color="auto"/>
            </w:tcBorders>
            <w:shd w:val="clear" w:color="auto" w:fill="D9D9D9" w:themeFill="background1" w:themeFillShade="D9"/>
          </w:tcPr>
          <w:p w14:paraId="6575DDB0" w14:textId="77777777" w:rsidR="00300D8F" w:rsidRPr="00F84397" w:rsidRDefault="00300D8F" w:rsidP="00CE3569">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5C683AC" w14:textId="1C84179F" w:rsidR="00300D8F" w:rsidRPr="00F84397" w:rsidRDefault="00300D8F" w:rsidP="00CE3569">
            <w:pPr>
              <w:rPr>
                <w:rFonts w:asciiTheme="minorHAnsi" w:eastAsiaTheme="minorEastAsia" w:hAnsiTheme="minorHAnsi"/>
                <w:b/>
                <w:bCs/>
              </w:rPr>
            </w:pPr>
          </w:p>
        </w:tc>
      </w:tr>
    </w:tbl>
    <w:p w14:paraId="7E041CF4" w14:textId="77777777" w:rsidR="00300D8F" w:rsidRDefault="00300D8F" w:rsidP="00300D8F"/>
    <w:p w14:paraId="5F978BB5" w14:textId="77777777" w:rsidR="00300D8F" w:rsidRDefault="00300D8F"/>
    <w:p w14:paraId="0CF5C645" w14:textId="77777777" w:rsidR="001073FF" w:rsidRDefault="001073FF" w:rsidP="001073FF"/>
    <w:p w14:paraId="38EB2EA7" w14:textId="46353027" w:rsidR="002C4BC7" w:rsidRPr="008B2F87" w:rsidRDefault="00BF066F" w:rsidP="006D0B37">
      <w:pPr>
        <w:pStyle w:val="Heading2"/>
        <w:rPr>
          <w:iCs/>
        </w:rPr>
      </w:pPr>
      <w:r>
        <w:lastRenderedPageBreak/>
        <w:t xml:space="preserve"> </w:t>
      </w:r>
      <w:bookmarkStart w:id="19" w:name="_Toc162180990"/>
      <w:r w:rsidR="00BE6AF9" w:rsidRPr="006D0B37">
        <w:t xml:space="preserve">Positive </w:t>
      </w:r>
      <w:r w:rsidR="002C4BC7" w:rsidRPr="006D0B37">
        <w:t>3MF Core Test Cases</w:t>
      </w:r>
      <w:bookmarkEnd w:id="19"/>
      <w:r w:rsidR="00B928BB" w:rsidRPr="006D0B37">
        <w:t xml:space="preserve"> </w:t>
      </w:r>
    </w:p>
    <w:p w14:paraId="3EA11018" w14:textId="63F32095" w:rsidR="003B380A" w:rsidRPr="00C9473A" w:rsidRDefault="003B380A">
      <w:pPr>
        <w:rPr>
          <w:rFonts w:eastAsiaTheme="majorEastAsia" w:cstheme="majorBidi"/>
          <w:b/>
          <w:bCs/>
          <w:color w:val="000000"/>
          <w:szCs w:val="20"/>
          <w:highlight w:val="lightGray"/>
          <w:lang w:bidi="x-none"/>
        </w:rPr>
      </w:pPr>
    </w:p>
    <w:p w14:paraId="0DBFDCE2" w14:textId="03AC90F9" w:rsidR="000A74DF" w:rsidRPr="003B380A" w:rsidRDefault="00B76BB3" w:rsidP="003162C7">
      <w:pPr>
        <w:pStyle w:val="Heading3"/>
      </w:pPr>
      <w:r w:rsidRPr="003B380A">
        <w:t xml:space="preserve"> </w:t>
      </w:r>
      <w:r w:rsidR="0003262E">
        <w:t>P_</w:t>
      </w:r>
      <w:r w:rsidR="004360B7">
        <w:t>???_0</w:t>
      </w:r>
      <w:r w:rsidR="4FA9AB4E" w:rsidRPr="003B380A">
        <w:t xml:space="preserve">302 </w:t>
      </w:r>
      <w:proofErr w:type="spellStart"/>
      <w:r w:rsidR="001B3DF7" w:rsidRPr="003B380A">
        <w:t>StartPart</w:t>
      </w:r>
      <w:proofErr w:type="spellEnd"/>
      <w:r w:rsidR="4FA9AB4E" w:rsidRPr="003B380A">
        <w:t xml:space="preserve"> Location and Name</w:t>
      </w:r>
    </w:p>
    <w:tbl>
      <w:tblPr>
        <w:tblStyle w:val="TableGrid"/>
        <w:tblW w:w="9648" w:type="dxa"/>
        <w:tblLook w:val="04A0" w:firstRow="1" w:lastRow="0" w:firstColumn="1" w:lastColumn="0" w:noHBand="0" w:noVBand="1"/>
      </w:tblPr>
      <w:tblGrid>
        <w:gridCol w:w="2628"/>
        <w:gridCol w:w="7020"/>
      </w:tblGrid>
      <w:tr w:rsidR="000A74DF" w:rsidRPr="006773B8" w14:paraId="175417BC" w14:textId="77777777" w:rsidTr="7E4BDF2E">
        <w:tc>
          <w:tcPr>
            <w:tcW w:w="2628" w:type="dxa"/>
            <w:tcBorders>
              <w:bottom w:val="single" w:sz="4" w:space="0" w:color="auto"/>
            </w:tcBorders>
            <w:shd w:val="clear" w:color="auto" w:fill="D9D9D9" w:themeFill="background1" w:themeFillShade="D9"/>
          </w:tcPr>
          <w:p w14:paraId="14897AA8"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9334D7A" w14:textId="77777777" w:rsidR="000A74DF" w:rsidRPr="00F84397" w:rsidRDefault="000A74DF" w:rsidP="000D37C9">
            <w:pPr>
              <w:rPr>
                <w:rFonts w:asciiTheme="minorHAnsi" w:hAnsiTheme="minorHAnsi"/>
                <w:b/>
                <w:szCs w:val="20"/>
              </w:rPr>
            </w:pPr>
          </w:p>
        </w:tc>
        <w:tc>
          <w:tcPr>
            <w:tcW w:w="7020" w:type="dxa"/>
          </w:tcPr>
          <w:p w14:paraId="40304857" w14:textId="523C805D" w:rsidR="000A74DF" w:rsidRPr="00F84397" w:rsidRDefault="7E4BDF2E" w:rsidP="00CC4A69">
            <w:pPr>
              <w:rPr>
                <w:rFonts w:asciiTheme="minorHAnsi" w:eastAsiaTheme="minorEastAsia" w:hAnsiTheme="minorHAnsi"/>
                <w:szCs w:val="20"/>
              </w:rPr>
            </w:pPr>
            <w:r w:rsidRPr="00F84397">
              <w:rPr>
                <w:rFonts w:asciiTheme="minorHAnsi" w:eastAsiaTheme="minorEastAsia" w:hAnsiTheme="minorHAnsi"/>
                <w:szCs w:val="20"/>
              </w:rPr>
              <w:t xml:space="preserve">Create a simple </w:t>
            </w:r>
            <w:r w:rsidR="00CC4A69">
              <w:rPr>
                <w:rFonts w:asciiTheme="minorHAnsi" w:eastAsiaTheme="minorEastAsia" w:hAnsiTheme="minorHAnsi"/>
                <w:szCs w:val="20"/>
              </w:rPr>
              <w:t>3MF</w:t>
            </w:r>
            <w:r w:rsidRPr="00F84397">
              <w:rPr>
                <w:rFonts w:asciiTheme="minorHAnsi" w:eastAsiaTheme="minorEastAsia" w:hAnsiTheme="minorHAnsi"/>
                <w:szCs w:val="20"/>
              </w:rPr>
              <w:t xml:space="preserve"> file, then reposition and rename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pointed to by the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w:t>
            </w:r>
          </w:p>
        </w:tc>
      </w:tr>
      <w:tr w:rsidR="005005B5" w:rsidRPr="006773B8" w14:paraId="39F7E8DC" w14:textId="77777777" w:rsidTr="7E4BDF2E">
        <w:trPr>
          <w:trHeight w:val="56"/>
        </w:trPr>
        <w:tc>
          <w:tcPr>
            <w:tcW w:w="2628" w:type="dxa"/>
            <w:shd w:val="clear" w:color="auto" w:fill="D9D9D9" w:themeFill="background1" w:themeFillShade="D9"/>
          </w:tcPr>
          <w:p w14:paraId="67B35DF6"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728994E" w14:textId="77777777" w:rsidR="005005B5" w:rsidRPr="00F84397" w:rsidRDefault="005005B5" w:rsidP="005005B5">
            <w:pPr>
              <w:rPr>
                <w:rFonts w:asciiTheme="minorHAnsi" w:hAnsiTheme="minorHAnsi"/>
                <w:b/>
                <w:szCs w:val="20"/>
              </w:rPr>
            </w:pPr>
          </w:p>
        </w:tc>
        <w:tc>
          <w:tcPr>
            <w:tcW w:w="7020" w:type="dxa"/>
          </w:tcPr>
          <w:p w14:paraId="1B8E379B" w14:textId="5C018B18" w:rsidR="005005B5" w:rsidRPr="00F84397" w:rsidRDefault="00D2250B" w:rsidP="4FA9AB4E">
            <w:pPr>
              <w:rPr>
                <w:rFonts w:asciiTheme="minorHAnsi" w:eastAsiaTheme="minorEastAsia" w:hAnsiTheme="minorHAnsi"/>
                <w:szCs w:val="20"/>
              </w:rPr>
            </w:pPr>
            <w:r>
              <w:rPr>
                <w:rFonts w:asciiTheme="minorHAnsi" w:eastAsiaTheme="minorEastAsia" w:hAnsiTheme="minorHAnsi"/>
                <w:szCs w:val="20"/>
              </w:rPr>
              <w:t xml:space="preserve">01 to 03 </w:t>
            </w:r>
            <w:r w:rsidR="001E2D34">
              <w:rPr>
                <w:rFonts w:asciiTheme="minorHAnsi" w:eastAsiaTheme="minorEastAsia" w:hAnsiTheme="minorHAnsi"/>
                <w:szCs w:val="20"/>
              </w:rPr>
              <w:t>–</w:t>
            </w:r>
            <w:r>
              <w:rPr>
                <w:rFonts w:asciiTheme="minorHAnsi" w:eastAsiaTheme="minorEastAsia" w:hAnsiTheme="minorHAnsi"/>
                <w:szCs w:val="20"/>
              </w:rPr>
              <w:t xml:space="preserve"> </w:t>
            </w:r>
            <w:r w:rsidR="4FA9AB4E" w:rsidRPr="00F84397">
              <w:rPr>
                <w:rFonts w:asciiTheme="minorHAnsi" w:eastAsiaTheme="minorEastAsia" w:hAnsiTheme="minorHAnsi"/>
                <w:szCs w:val="20"/>
              </w:rPr>
              <w:t>Successfully render object with no processing errors</w:t>
            </w:r>
          </w:p>
        </w:tc>
      </w:tr>
      <w:tr w:rsidR="005005B5" w:rsidRPr="006773B8" w14:paraId="667A7C7C" w14:textId="77777777" w:rsidTr="001B0766">
        <w:trPr>
          <w:trHeight w:val="56"/>
        </w:trPr>
        <w:tc>
          <w:tcPr>
            <w:tcW w:w="2628" w:type="dxa"/>
            <w:shd w:val="clear" w:color="auto" w:fill="D9D9D9" w:themeFill="background1" w:themeFillShade="D9"/>
          </w:tcPr>
          <w:p w14:paraId="76AD188F"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9942194" w14:textId="77777777" w:rsidR="005005B5" w:rsidRPr="00F84397" w:rsidRDefault="005005B5" w:rsidP="005005B5">
            <w:pPr>
              <w:rPr>
                <w:rFonts w:asciiTheme="minorHAnsi" w:hAnsiTheme="minorHAnsi"/>
                <w:b/>
                <w:szCs w:val="20"/>
              </w:rPr>
            </w:pPr>
          </w:p>
        </w:tc>
        <w:tc>
          <w:tcPr>
            <w:tcW w:w="7020" w:type="dxa"/>
          </w:tcPr>
          <w:p w14:paraId="72D91FE0" w14:textId="387684C0"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Reposition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at root of package. </w:t>
            </w:r>
          </w:p>
          <w:p w14:paraId="18C364AB" w14:textId="77777777" w:rsidR="00C205FB" w:rsidRPr="00F84397" w:rsidRDefault="00C205FB" w:rsidP="1465993C">
            <w:pPr>
              <w:rPr>
                <w:rFonts w:asciiTheme="minorHAnsi" w:eastAsiaTheme="minorEastAsia" w:hAnsiTheme="minorHAnsi"/>
                <w:szCs w:val="20"/>
              </w:rPr>
            </w:pPr>
          </w:p>
          <w:p w14:paraId="0EA8D0E9" w14:textId="50AB5916"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Reposition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w:t>
            </w:r>
            <w:r w:rsidR="007B4FAB" w:rsidRPr="00F84397">
              <w:rPr>
                <w:rFonts w:asciiTheme="minorHAnsi" w:eastAsiaTheme="minorEastAsia" w:hAnsiTheme="minorHAnsi"/>
                <w:szCs w:val="20"/>
              </w:rPr>
              <w:t>3</w:t>
            </w:r>
            <w:r w:rsidR="007B4FAB">
              <w:rPr>
                <w:rFonts w:asciiTheme="minorHAnsi" w:eastAsiaTheme="minorEastAsia" w:hAnsiTheme="minorHAnsi"/>
                <w:szCs w:val="20"/>
              </w:rPr>
              <w:t>D</w:t>
            </w:r>
            <w:r w:rsidR="007B4FAB" w:rsidRPr="00F84397">
              <w:rPr>
                <w:rFonts w:asciiTheme="minorHAnsi" w:eastAsiaTheme="minorEastAsia" w:hAnsiTheme="minorHAnsi"/>
                <w:szCs w:val="20"/>
              </w:rPr>
              <w:t>Model</w:t>
            </w:r>
            <w:r w:rsidRPr="00F84397">
              <w:rPr>
                <w:rFonts w:asciiTheme="minorHAnsi" w:eastAsiaTheme="minorEastAsia" w:hAnsiTheme="minorHAnsi"/>
                <w:szCs w:val="20"/>
              </w:rPr>
              <w:t>.model) several sub folders deep</w:t>
            </w:r>
          </w:p>
          <w:p w14:paraId="7A02CB90" w14:textId="1EF3B81A" w:rsidR="00D2250B" w:rsidRDefault="00D2250B" w:rsidP="1465993C">
            <w:pPr>
              <w:rPr>
                <w:rFonts w:asciiTheme="minorHAnsi" w:eastAsiaTheme="minorEastAsia" w:hAnsiTheme="minorHAnsi"/>
                <w:szCs w:val="20"/>
              </w:rPr>
            </w:pPr>
          </w:p>
          <w:p w14:paraId="0B30E0DC" w14:textId="25951422" w:rsidR="005005B5"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Rename the root model to something other than 3DModel.Model (maintain. model extension)</w:t>
            </w:r>
          </w:p>
          <w:p w14:paraId="604C342D" w14:textId="3DE4F490" w:rsidR="00EA22B1" w:rsidRPr="00C205FB" w:rsidRDefault="00EA22B1" w:rsidP="003B380A">
            <w:pPr>
              <w:rPr>
                <w:rFonts w:asciiTheme="minorHAnsi" w:eastAsia="Calibri" w:hAnsiTheme="minorHAnsi" w:cs="Calibri"/>
              </w:rPr>
            </w:pPr>
          </w:p>
        </w:tc>
      </w:tr>
      <w:tr w:rsidR="001B0766" w:rsidRPr="006773B8" w14:paraId="4FF3414B" w14:textId="77777777" w:rsidTr="7E4BDF2E">
        <w:trPr>
          <w:trHeight w:val="56"/>
        </w:trPr>
        <w:tc>
          <w:tcPr>
            <w:tcW w:w="2628" w:type="dxa"/>
            <w:tcBorders>
              <w:bottom w:val="single" w:sz="4" w:space="0" w:color="auto"/>
            </w:tcBorders>
            <w:shd w:val="clear" w:color="auto" w:fill="D9D9D9" w:themeFill="background1" w:themeFillShade="D9"/>
          </w:tcPr>
          <w:p w14:paraId="28A46569" w14:textId="115FAA9A" w:rsidR="001B0766" w:rsidRPr="00F84397" w:rsidRDefault="001B0766" w:rsidP="4FA9AB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D32305" w14:textId="51A839BF" w:rsidR="00406C7A" w:rsidRPr="0017103B" w:rsidRDefault="0017103B" w:rsidP="1465993C">
            <w:pPr>
              <w:rPr>
                <w:rFonts w:asciiTheme="minorHAnsi" w:eastAsiaTheme="minorEastAsia" w:hAnsiTheme="minorHAnsi"/>
                <w:bCs/>
                <w:szCs w:val="20"/>
              </w:rPr>
            </w:pPr>
            <w:hyperlink r:id="rId11" w:anchor="421-Component" w:history="1">
              <w:r w:rsidRPr="0037602A">
                <w:rPr>
                  <w:rStyle w:val="Hyperlink"/>
                  <w:rFonts w:asciiTheme="minorHAnsi" w:eastAsiaTheme="minorEastAsia" w:hAnsiTheme="minorHAnsi"/>
                  <w:bCs/>
                  <w:szCs w:val="20"/>
                </w:rPr>
                <w:t xml:space="preserve">Link to </w:t>
              </w:r>
              <w:r w:rsidR="00AC0773" w:rsidRPr="0037602A">
                <w:rPr>
                  <w:rStyle w:val="Hyperlink"/>
                  <w:rFonts w:asciiTheme="minorHAnsi" w:eastAsiaTheme="minorEastAsia" w:hAnsiTheme="minorHAnsi"/>
                  <w:bCs/>
                  <w:szCs w:val="20"/>
                </w:rPr>
                <w:t>Requ</w:t>
              </w:r>
              <w:r w:rsidR="00195FB0" w:rsidRPr="0037602A">
                <w:rPr>
                  <w:rStyle w:val="Hyperlink"/>
                  <w:rFonts w:asciiTheme="minorHAnsi" w:eastAsiaTheme="minorEastAsia" w:hAnsiTheme="minorHAnsi"/>
                  <w:bCs/>
                  <w:szCs w:val="20"/>
                </w:rPr>
                <w:t xml:space="preserve">irement in 3MF </w:t>
              </w:r>
              <w:r w:rsidR="007271D5" w:rsidRPr="0037602A">
                <w:rPr>
                  <w:rStyle w:val="Hyperlink"/>
                  <w:rFonts w:asciiTheme="minorHAnsi" w:eastAsiaTheme="minorEastAsia" w:hAnsiTheme="minorHAnsi"/>
                  <w:bCs/>
                  <w:szCs w:val="20"/>
                </w:rPr>
                <w:t>Specification</w:t>
              </w:r>
            </w:hyperlink>
          </w:p>
        </w:tc>
      </w:tr>
    </w:tbl>
    <w:p w14:paraId="3C4DF8C9" w14:textId="71881B79" w:rsidR="003A26E4" w:rsidRDefault="003A26E4" w:rsidP="00896F2F"/>
    <w:p w14:paraId="3A6596C4" w14:textId="0D2A8981" w:rsidR="003B380A" w:rsidRPr="00C9473A" w:rsidRDefault="003B380A">
      <w:pPr>
        <w:rPr>
          <w:rFonts w:eastAsiaTheme="majorEastAsia" w:cstheme="majorBidi"/>
          <w:b/>
          <w:bCs/>
          <w:color w:val="000000"/>
          <w:szCs w:val="20"/>
          <w:highlight w:val="lightGray"/>
          <w:lang w:bidi="x-none"/>
        </w:rPr>
      </w:pPr>
    </w:p>
    <w:p w14:paraId="665AB939" w14:textId="3359C572" w:rsidR="000A74DF" w:rsidRPr="003B380A" w:rsidRDefault="00B76BB3" w:rsidP="003162C7">
      <w:pPr>
        <w:pStyle w:val="Heading3"/>
      </w:pPr>
      <w:r>
        <w:t xml:space="preserve"> </w:t>
      </w:r>
      <w:r w:rsidR="0003262E">
        <w:t>P_</w:t>
      </w:r>
      <w:r w:rsidR="004360B7">
        <w:t>???_0</w:t>
      </w:r>
      <w:r w:rsidR="4FA9AB4E" w:rsidRPr="003B380A">
        <w:t>304 Part Relationships</w:t>
      </w:r>
    </w:p>
    <w:tbl>
      <w:tblPr>
        <w:tblStyle w:val="TableGrid"/>
        <w:tblW w:w="9648" w:type="dxa"/>
        <w:tblLook w:val="04A0" w:firstRow="1" w:lastRow="0" w:firstColumn="1" w:lastColumn="0" w:noHBand="0" w:noVBand="1"/>
      </w:tblPr>
      <w:tblGrid>
        <w:gridCol w:w="2628"/>
        <w:gridCol w:w="7020"/>
      </w:tblGrid>
      <w:tr w:rsidR="000A74DF" w:rsidRPr="00F84397" w14:paraId="5F5EAD37" w14:textId="77777777" w:rsidTr="7E4BDF2E">
        <w:tc>
          <w:tcPr>
            <w:tcW w:w="2628" w:type="dxa"/>
            <w:tcBorders>
              <w:bottom w:val="single" w:sz="4" w:space="0" w:color="auto"/>
            </w:tcBorders>
            <w:shd w:val="clear" w:color="auto" w:fill="D9D9D9" w:themeFill="background1" w:themeFillShade="D9"/>
          </w:tcPr>
          <w:p w14:paraId="4180ABFB"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5281B9" w14:textId="77777777" w:rsidR="000A74DF" w:rsidRPr="00F84397" w:rsidRDefault="000A74DF" w:rsidP="000D37C9">
            <w:pPr>
              <w:rPr>
                <w:rFonts w:asciiTheme="minorHAnsi" w:hAnsiTheme="minorHAnsi"/>
                <w:b/>
                <w:szCs w:val="20"/>
              </w:rPr>
            </w:pPr>
          </w:p>
        </w:tc>
        <w:tc>
          <w:tcPr>
            <w:tcW w:w="7020" w:type="dxa"/>
          </w:tcPr>
          <w:p w14:paraId="784738E5" w14:textId="071F5358" w:rsidR="000A74DF"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Create a 3MF file that contains the appropriate relationship pointers to a Print Ticket, Thumbnail, and Core Properties Parts</w:t>
            </w:r>
          </w:p>
        </w:tc>
      </w:tr>
      <w:tr w:rsidR="00E52F6D" w:rsidRPr="00F84397" w14:paraId="1C15DF4F" w14:textId="77777777" w:rsidTr="7E4BDF2E">
        <w:trPr>
          <w:trHeight w:val="56"/>
        </w:trPr>
        <w:tc>
          <w:tcPr>
            <w:tcW w:w="2628" w:type="dxa"/>
            <w:shd w:val="clear" w:color="auto" w:fill="D9D9D9" w:themeFill="background1" w:themeFillShade="D9"/>
          </w:tcPr>
          <w:p w14:paraId="1381D53E"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DE5B53" w14:textId="77777777" w:rsidR="00E52F6D" w:rsidRPr="00F84397" w:rsidRDefault="00E52F6D" w:rsidP="00E52F6D">
            <w:pPr>
              <w:rPr>
                <w:rFonts w:asciiTheme="minorHAnsi" w:hAnsiTheme="minorHAnsi"/>
                <w:b/>
                <w:szCs w:val="20"/>
              </w:rPr>
            </w:pPr>
          </w:p>
        </w:tc>
        <w:tc>
          <w:tcPr>
            <w:tcW w:w="7020" w:type="dxa"/>
          </w:tcPr>
          <w:p w14:paraId="48C19375" w14:textId="0BF32461" w:rsidR="0089240A" w:rsidRDefault="0089240A" w:rsidP="4FA9AB4E">
            <w:pPr>
              <w:rPr>
                <w:rFonts w:asciiTheme="minorHAnsi" w:eastAsiaTheme="minorEastAsia" w:hAnsiTheme="minorHAnsi"/>
                <w:szCs w:val="20"/>
              </w:rPr>
            </w:pPr>
            <w:r>
              <w:rPr>
                <w:rFonts w:asciiTheme="minorHAnsi" w:eastAsiaTheme="minorEastAsia" w:hAnsiTheme="minorHAnsi"/>
                <w:szCs w:val="20"/>
              </w:rPr>
              <w:t>02 – Printer should ignore extra thumbnail</w:t>
            </w:r>
          </w:p>
          <w:p w14:paraId="78A4143B" w14:textId="09C752E4" w:rsidR="00A20B5D" w:rsidRDefault="00A20B5D" w:rsidP="00A1486A">
            <w:pPr>
              <w:rPr>
                <w:rFonts w:asciiTheme="minorHAnsi" w:eastAsiaTheme="minorEastAsia" w:hAnsiTheme="minorHAnsi"/>
                <w:szCs w:val="20"/>
              </w:rPr>
            </w:pPr>
            <w:r>
              <w:rPr>
                <w:rFonts w:asciiTheme="minorHAnsi" w:eastAsiaTheme="minorEastAsia" w:hAnsiTheme="minorHAnsi"/>
                <w:szCs w:val="20"/>
              </w:rPr>
              <w:t>03 – Printer should process the file correctly</w:t>
            </w:r>
          </w:p>
          <w:p w14:paraId="4B627B02" w14:textId="3EC3AA67" w:rsidR="00341D5F" w:rsidRPr="00F84397" w:rsidRDefault="00341D5F" w:rsidP="00341D5F">
            <w:pPr>
              <w:rPr>
                <w:rFonts w:asciiTheme="minorHAnsi" w:eastAsiaTheme="minorEastAsia" w:hAnsiTheme="minorHAnsi"/>
                <w:szCs w:val="20"/>
              </w:rPr>
            </w:pPr>
            <w:r>
              <w:rPr>
                <w:rFonts w:asciiTheme="minorHAnsi" w:eastAsiaTheme="minorEastAsia" w:hAnsiTheme="minorHAnsi"/>
                <w:szCs w:val="20"/>
              </w:rPr>
              <w:t>04 – Printer should process the file correctly</w:t>
            </w:r>
          </w:p>
        </w:tc>
      </w:tr>
      <w:tr w:rsidR="00E52F6D" w:rsidRPr="00F84397" w14:paraId="725EAB31" w14:textId="77777777" w:rsidTr="007271D5">
        <w:trPr>
          <w:trHeight w:val="56"/>
        </w:trPr>
        <w:tc>
          <w:tcPr>
            <w:tcW w:w="2628" w:type="dxa"/>
            <w:shd w:val="clear" w:color="auto" w:fill="D9D9D9" w:themeFill="background1" w:themeFillShade="D9"/>
          </w:tcPr>
          <w:p w14:paraId="0E249C8A"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960E82" w14:textId="77777777" w:rsidR="00E52F6D" w:rsidRPr="00F84397" w:rsidRDefault="00E52F6D" w:rsidP="00E52F6D">
            <w:pPr>
              <w:rPr>
                <w:rFonts w:asciiTheme="minorHAnsi" w:hAnsiTheme="minorHAnsi"/>
                <w:b/>
                <w:szCs w:val="20"/>
              </w:rPr>
            </w:pPr>
          </w:p>
        </w:tc>
        <w:tc>
          <w:tcPr>
            <w:tcW w:w="7020" w:type="dxa"/>
          </w:tcPr>
          <w:p w14:paraId="177945B5" w14:textId="77777777" w:rsidR="0089240A" w:rsidRDefault="0089240A" w:rsidP="003B380A">
            <w:pPr>
              <w:rPr>
                <w:rFonts w:asciiTheme="minorHAnsi" w:eastAsiaTheme="minorEastAsia" w:hAnsiTheme="minorHAnsi"/>
                <w:bCs/>
                <w:szCs w:val="20"/>
              </w:rPr>
            </w:pPr>
          </w:p>
          <w:p w14:paraId="3276C313" w14:textId="77777777" w:rsidR="0089240A" w:rsidRDefault="0089240A" w:rsidP="003B380A">
            <w:pPr>
              <w:rPr>
                <w:rFonts w:asciiTheme="minorHAnsi" w:eastAsiaTheme="minorEastAsia" w:hAnsiTheme="minorHAnsi"/>
                <w:bCs/>
                <w:szCs w:val="20"/>
              </w:rPr>
            </w:pPr>
            <w:r w:rsidRPr="00A00E21">
              <w:rPr>
                <w:rFonts w:asciiTheme="minorHAnsi" w:eastAsiaTheme="minorEastAsia" w:hAnsiTheme="minorHAnsi"/>
                <w:b/>
                <w:bCs/>
                <w:szCs w:val="20"/>
              </w:rPr>
              <w:t>02</w:t>
            </w:r>
            <w:r>
              <w:rPr>
                <w:rFonts w:asciiTheme="minorHAnsi" w:eastAsiaTheme="minorEastAsia" w:hAnsiTheme="minorHAnsi"/>
                <w:bCs/>
                <w:szCs w:val="20"/>
              </w:rPr>
              <w:t xml:space="preserve"> – Include two package level thumbnails in the same OPC package</w:t>
            </w:r>
          </w:p>
          <w:p w14:paraId="51266B7F" w14:textId="77777777" w:rsidR="00A20B5D" w:rsidRDefault="00A20B5D" w:rsidP="003B380A">
            <w:pPr>
              <w:rPr>
                <w:rFonts w:asciiTheme="minorHAnsi" w:eastAsiaTheme="minorEastAsia" w:hAnsiTheme="minorHAnsi"/>
                <w:bCs/>
                <w:szCs w:val="20"/>
              </w:rPr>
            </w:pPr>
            <w:r>
              <w:rPr>
                <w:rFonts w:asciiTheme="minorHAnsi" w:eastAsiaTheme="minorEastAsia" w:hAnsiTheme="minorHAnsi"/>
                <w:bCs/>
                <w:szCs w:val="20"/>
              </w:rPr>
              <w:t xml:space="preserve"> </w:t>
            </w:r>
          </w:p>
          <w:p w14:paraId="18DA0072" w14:textId="77777777" w:rsidR="00A20B5D" w:rsidRDefault="00A20B5D" w:rsidP="003B380A">
            <w:pPr>
              <w:rPr>
                <w:rFonts w:asciiTheme="minorHAnsi" w:eastAsiaTheme="minorEastAsia" w:hAnsiTheme="minorHAnsi"/>
                <w:bCs/>
                <w:szCs w:val="20"/>
              </w:rPr>
            </w:pPr>
            <w:r w:rsidRPr="00A00E21">
              <w:rPr>
                <w:rFonts w:asciiTheme="minorHAnsi" w:eastAsiaTheme="minorEastAsia" w:hAnsiTheme="minorHAnsi"/>
                <w:b/>
                <w:bCs/>
                <w:szCs w:val="20"/>
              </w:rPr>
              <w:t>03</w:t>
            </w:r>
            <w:r>
              <w:rPr>
                <w:rFonts w:asciiTheme="minorHAnsi" w:eastAsiaTheme="minorEastAsia" w:hAnsiTheme="minorHAnsi"/>
                <w:bCs/>
                <w:szCs w:val="20"/>
              </w:rPr>
              <w:t xml:space="preserve"> – Have a package level and object level thumbnail reference point to the same </w:t>
            </w:r>
            <w:proofErr w:type="spellStart"/>
            <w:r>
              <w:rPr>
                <w:rFonts w:asciiTheme="minorHAnsi" w:eastAsiaTheme="minorEastAsia" w:hAnsiTheme="minorHAnsi"/>
                <w:bCs/>
                <w:szCs w:val="20"/>
              </w:rPr>
              <w:t>png</w:t>
            </w:r>
            <w:proofErr w:type="spellEnd"/>
            <w:r>
              <w:rPr>
                <w:rFonts w:asciiTheme="minorHAnsi" w:eastAsiaTheme="minorEastAsia" w:hAnsiTheme="minorHAnsi"/>
                <w:bCs/>
                <w:szCs w:val="20"/>
              </w:rPr>
              <w:t xml:space="preserve"> file.</w:t>
            </w:r>
          </w:p>
          <w:p w14:paraId="6A35CE20" w14:textId="77777777" w:rsidR="00717B01" w:rsidRDefault="00717B01" w:rsidP="003B380A">
            <w:pPr>
              <w:rPr>
                <w:rFonts w:asciiTheme="minorHAnsi" w:eastAsiaTheme="minorEastAsia" w:hAnsiTheme="minorHAnsi"/>
                <w:bCs/>
                <w:szCs w:val="20"/>
              </w:rPr>
            </w:pPr>
          </w:p>
          <w:p w14:paraId="361B33D1" w14:textId="59A93988" w:rsidR="00341D5F" w:rsidRPr="00F84397" w:rsidRDefault="00341D5F" w:rsidP="00341D5F">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Change the ID of the </w:t>
            </w:r>
            <w:proofErr w:type="spellStart"/>
            <w:r>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relationship ID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to something other than “rel0”</w:t>
            </w:r>
            <w:r w:rsidR="00181423">
              <w:rPr>
                <w:rFonts w:asciiTheme="minorHAnsi" w:eastAsiaTheme="minorEastAsia" w:hAnsiTheme="minorHAnsi"/>
                <w:szCs w:val="20"/>
              </w:rPr>
              <w:t xml:space="preserve"> that includes “_” as a leading character</w:t>
            </w:r>
          </w:p>
          <w:p w14:paraId="285C275C" w14:textId="2B28C3CB" w:rsidR="00341D5F" w:rsidRPr="0089240A" w:rsidRDefault="00341D5F" w:rsidP="003B380A">
            <w:pPr>
              <w:rPr>
                <w:rFonts w:asciiTheme="minorHAnsi" w:eastAsiaTheme="minorEastAsia" w:hAnsiTheme="minorHAnsi"/>
                <w:bCs/>
                <w:szCs w:val="20"/>
              </w:rPr>
            </w:pPr>
          </w:p>
        </w:tc>
      </w:tr>
      <w:tr w:rsidR="007271D5" w:rsidRPr="00F84397" w14:paraId="61453E82" w14:textId="77777777" w:rsidTr="7E4BDF2E">
        <w:trPr>
          <w:trHeight w:val="56"/>
        </w:trPr>
        <w:tc>
          <w:tcPr>
            <w:tcW w:w="2628" w:type="dxa"/>
            <w:tcBorders>
              <w:bottom w:val="single" w:sz="4" w:space="0" w:color="auto"/>
            </w:tcBorders>
            <w:shd w:val="clear" w:color="auto" w:fill="D9D9D9" w:themeFill="background1" w:themeFillShade="D9"/>
          </w:tcPr>
          <w:p w14:paraId="24A2324D" w14:textId="142B866A"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D708903" w14:textId="27939E20" w:rsidR="007271D5" w:rsidRPr="00F84397" w:rsidRDefault="007271D5" w:rsidP="007271D5">
            <w:pPr>
              <w:rPr>
                <w:rFonts w:asciiTheme="minorHAnsi" w:eastAsiaTheme="minorEastAsia" w:hAnsiTheme="minorHAnsi"/>
                <w:b/>
                <w:bCs/>
                <w:szCs w:val="20"/>
              </w:rPr>
            </w:pPr>
            <w:hyperlink r:id="rId12" w:anchor="211-3D-Parts-and-Payload-Relationships" w:history="1">
              <w:r w:rsidRPr="005D6A22">
                <w:rPr>
                  <w:rStyle w:val="Hyperlink"/>
                  <w:rFonts w:asciiTheme="minorHAnsi" w:eastAsiaTheme="minorEastAsia" w:hAnsiTheme="minorHAnsi"/>
                  <w:bCs/>
                  <w:szCs w:val="20"/>
                </w:rPr>
                <w:t>Link to Requirement in 3MF Specification</w:t>
              </w:r>
            </w:hyperlink>
          </w:p>
        </w:tc>
      </w:tr>
    </w:tbl>
    <w:p w14:paraId="19A20CA7" w14:textId="5C255003" w:rsidR="000A74DF" w:rsidRDefault="000A74DF" w:rsidP="00722CA1"/>
    <w:p w14:paraId="37CA7042" w14:textId="77777777" w:rsidR="003B380A" w:rsidRDefault="003B380A">
      <w:pPr>
        <w:rPr>
          <w:rFonts w:eastAsiaTheme="majorEastAsia" w:cstheme="majorBidi"/>
          <w:b/>
          <w:bCs/>
          <w:color w:val="365F91" w:themeColor="accent1" w:themeShade="BF"/>
          <w:szCs w:val="20"/>
        </w:rPr>
      </w:pPr>
      <w:r>
        <w:br w:type="page"/>
      </w:r>
    </w:p>
    <w:p w14:paraId="0A173265" w14:textId="7640D31B" w:rsidR="000A74DF" w:rsidRDefault="00B76BB3" w:rsidP="003162C7">
      <w:pPr>
        <w:pStyle w:val="Heading3"/>
      </w:pPr>
      <w:r>
        <w:lastRenderedPageBreak/>
        <w:t xml:space="preserve"> </w:t>
      </w:r>
      <w:r w:rsidR="0003262E">
        <w:t>P_</w:t>
      </w:r>
      <w:r w:rsidR="004360B7">
        <w:t>???_0</w:t>
      </w:r>
      <w:r w:rsidR="4FA9AB4E">
        <w:t>306 Units</w:t>
      </w:r>
    </w:p>
    <w:tbl>
      <w:tblPr>
        <w:tblStyle w:val="TableGrid"/>
        <w:tblW w:w="9648" w:type="dxa"/>
        <w:tblLook w:val="04A0" w:firstRow="1" w:lastRow="0" w:firstColumn="1" w:lastColumn="0" w:noHBand="0" w:noVBand="1"/>
      </w:tblPr>
      <w:tblGrid>
        <w:gridCol w:w="2628"/>
        <w:gridCol w:w="7020"/>
      </w:tblGrid>
      <w:tr w:rsidR="008A3943" w:rsidRPr="00F84397" w14:paraId="2A01877C" w14:textId="77777777" w:rsidTr="7E4BDF2E">
        <w:tc>
          <w:tcPr>
            <w:tcW w:w="2628" w:type="dxa"/>
            <w:tcBorders>
              <w:bottom w:val="single" w:sz="4" w:space="0" w:color="auto"/>
            </w:tcBorders>
            <w:shd w:val="clear" w:color="auto" w:fill="D9D9D9" w:themeFill="background1" w:themeFillShade="D9"/>
          </w:tcPr>
          <w:p w14:paraId="36F5014B" w14:textId="2C62FB12"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3F615A" w14:textId="77777777" w:rsidR="008A3943" w:rsidRPr="00F84397" w:rsidRDefault="008A3943" w:rsidP="008A3943">
            <w:pPr>
              <w:rPr>
                <w:rFonts w:asciiTheme="minorHAnsi" w:hAnsiTheme="minorHAnsi"/>
                <w:b/>
                <w:szCs w:val="20"/>
              </w:rPr>
            </w:pPr>
          </w:p>
        </w:tc>
        <w:tc>
          <w:tcPr>
            <w:tcW w:w="7020" w:type="dxa"/>
          </w:tcPr>
          <w:p w14:paraId="21F8BC68" w14:textId="729EBE0B" w:rsidR="008A3943" w:rsidRPr="00F84397" w:rsidRDefault="7E4BDF2E" w:rsidP="00C6484D">
            <w:pPr>
              <w:rPr>
                <w:rFonts w:asciiTheme="minorHAnsi" w:eastAsiaTheme="minorEastAsia" w:hAnsiTheme="minorHAnsi"/>
                <w:szCs w:val="20"/>
              </w:rPr>
            </w:pPr>
            <w:r w:rsidRPr="00F84397">
              <w:rPr>
                <w:rFonts w:asciiTheme="minorHAnsi" w:eastAsiaTheme="minorEastAsia" w:hAnsiTheme="minorHAnsi"/>
                <w:szCs w:val="20"/>
              </w:rPr>
              <w:t>Create a simple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w:t>
            </w:r>
            <w:r w:rsidR="00C6484D">
              <w:rPr>
                <w:rFonts w:asciiTheme="minorHAnsi" w:eastAsiaTheme="minorEastAsia" w:hAnsiTheme="minorHAnsi"/>
                <w:szCs w:val="20"/>
              </w:rPr>
              <w:t>n</w:t>
            </w:r>
            <w:r w:rsidRPr="00F84397">
              <w:rPr>
                <w:rFonts w:asciiTheme="minorHAnsi" w:eastAsiaTheme="minorEastAsia" w:hAnsiTheme="minorHAnsi"/>
                <w:szCs w:val="20"/>
              </w:rPr>
              <w:t xml:space="preserve"> modify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p>
        </w:tc>
      </w:tr>
      <w:tr w:rsidR="008A3943" w:rsidRPr="00F84397" w14:paraId="0BF35612" w14:textId="77777777" w:rsidTr="7E4BDF2E">
        <w:trPr>
          <w:trHeight w:val="56"/>
        </w:trPr>
        <w:tc>
          <w:tcPr>
            <w:tcW w:w="2628" w:type="dxa"/>
            <w:shd w:val="clear" w:color="auto" w:fill="D9D9D9" w:themeFill="background1" w:themeFillShade="D9"/>
          </w:tcPr>
          <w:p w14:paraId="00C5DE54"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EEF337" w14:textId="77777777" w:rsidR="008A3943" w:rsidRPr="00F84397" w:rsidRDefault="008A3943" w:rsidP="008A3943">
            <w:pPr>
              <w:rPr>
                <w:rFonts w:asciiTheme="minorHAnsi" w:hAnsiTheme="minorHAnsi"/>
                <w:b/>
                <w:szCs w:val="20"/>
              </w:rPr>
            </w:pPr>
          </w:p>
        </w:tc>
        <w:tc>
          <w:tcPr>
            <w:tcW w:w="7020" w:type="dxa"/>
          </w:tcPr>
          <w:p w14:paraId="6FA5AD68" w14:textId="3FE08EB8" w:rsidR="008A3943" w:rsidRPr="00F84397" w:rsidRDefault="4FA9AB4E" w:rsidP="00D2250B">
            <w:pPr>
              <w:rPr>
                <w:rFonts w:asciiTheme="minorHAnsi" w:eastAsiaTheme="minorEastAsia" w:hAnsiTheme="minorHAnsi"/>
                <w:szCs w:val="20"/>
              </w:rPr>
            </w:pPr>
            <w:r w:rsidRPr="00F84397">
              <w:rPr>
                <w:rFonts w:asciiTheme="minorHAnsi" w:eastAsiaTheme="minorEastAsia" w:hAnsiTheme="minorHAnsi"/>
                <w:szCs w:val="20"/>
              </w:rPr>
              <w:t>01 t</w:t>
            </w:r>
            <w:r w:rsidR="00D2250B">
              <w:rPr>
                <w:rFonts w:asciiTheme="minorHAnsi" w:eastAsiaTheme="minorEastAsia" w:hAnsiTheme="minorHAnsi"/>
                <w:szCs w:val="20"/>
              </w:rPr>
              <w:t>o</w:t>
            </w:r>
            <w:r w:rsidRPr="00F84397">
              <w:rPr>
                <w:rFonts w:asciiTheme="minorHAnsi" w:eastAsiaTheme="minorEastAsia" w:hAnsiTheme="minorHAnsi"/>
                <w:szCs w:val="20"/>
              </w:rPr>
              <w:t xml:space="preserve"> 07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8A3943" w:rsidRPr="00F84397" w14:paraId="039A6587" w14:textId="77777777" w:rsidTr="007271D5">
        <w:trPr>
          <w:trHeight w:val="56"/>
        </w:trPr>
        <w:tc>
          <w:tcPr>
            <w:tcW w:w="2628" w:type="dxa"/>
            <w:shd w:val="clear" w:color="auto" w:fill="D9D9D9" w:themeFill="background1" w:themeFillShade="D9"/>
          </w:tcPr>
          <w:p w14:paraId="1139A07F"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CEE533" w14:textId="77777777" w:rsidR="008A3943" w:rsidRPr="00F84397" w:rsidRDefault="008A3943" w:rsidP="008A3943">
            <w:pPr>
              <w:rPr>
                <w:rFonts w:asciiTheme="minorHAnsi" w:hAnsiTheme="minorHAnsi"/>
                <w:b/>
                <w:szCs w:val="20"/>
              </w:rPr>
            </w:pPr>
          </w:p>
        </w:tc>
        <w:tc>
          <w:tcPr>
            <w:tcW w:w="7020" w:type="dxa"/>
            <w:shd w:val="clear" w:color="auto" w:fill="auto"/>
          </w:tcPr>
          <w:p w14:paraId="42BF0E59" w14:textId="40A5ED65" w:rsidR="008A3943"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Modify the build transform matrix of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 such that each of the images have the same size and positioning regardless of the unit used.</w:t>
            </w:r>
          </w:p>
          <w:p w14:paraId="6761DC57" w14:textId="77777777" w:rsidR="008A3943" w:rsidRPr="00F84397" w:rsidRDefault="008A3943" w:rsidP="008A3943">
            <w:pPr>
              <w:rPr>
                <w:rFonts w:asciiTheme="minorHAnsi" w:hAnsiTheme="minorHAnsi"/>
                <w:b/>
                <w:szCs w:val="20"/>
              </w:rPr>
            </w:pPr>
          </w:p>
          <w:p w14:paraId="00D27198" w14:textId="39294E89"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00A05725">
              <w:rPr>
                <w:rFonts w:asciiTheme="minorHAnsi" w:eastAsiaTheme="minorEastAsia" w:hAnsiTheme="minorHAnsi"/>
                <w:szCs w:val="20"/>
              </w:rPr>
              <w:t>M</w:t>
            </w:r>
            <w:r w:rsidRPr="00F84397">
              <w:rPr>
                <w:rFonts w:asciiTheme="minorHAnsi" w:eastAsiaTheme="minorEastAsia" w:hAnsiTheme="minorHAnsi"/>
                <w:szCs w:val="20"/>
              </w:rPr>
              <w:t>icron</w:t>
            </w:r>
          </w:p>
          <w:p w14:paraId="245C7FD4" w14:textId="7FF17E3D"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00A05725">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0BA0B6EB" w14:textId="79789254"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00A05725">
              <w:rPr>
                <w:rFonts w:asciiTheme="minorHAnsi" w:eastAsiaTheme="minorEastAsia" w:hAnsiTheme="minorHAnsi"/>
                <w:szCs w:val="20"/>
              </w:rPr>
              <w:t>C</w:t>
            </w:r>
            <w:r w:rsidRPr="00F84397">
              <w:rPr>
                <w:rFonts w:asciiTheme="minorHAnsi" w:eastAsiaTheme="minorEastAsia" w:hAnsiTheme="minorHAnsi"/>
                <w:szCs w:val="20"/>
              </w:rPr>
              <w:t>entimeter</w:t>
            </w:r>
          </w:p>
          <w:p w14:paraId="02D967CB" w14:textId="219295A2"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00A05725">
              <w:rPr>
                <w:rFonts w:asciiTheme="minorHAnsi" w:eastAsiaTheme="minorEastAsia" w:hAnsiTheme="minorHAnsi"/>
                <w:szCs w:val="20"/>
              </w:rPr>
              <w:t>I</w:t>
            </w:r>
            <w:r w:rsidRPr="00F84397">
              <w:rPr>
                <w:rFonts w:asciiTheme="minorHAnsi" w:eastAsiaTheme="minorEastAsia" w:hAnsiTheme="minorHAnsi"/>
                <w:szCs w:val="20"/>
              </w:rPr>
              <w:t>nch</w:t>
            </w:r>
          </w:p>
          <w:p w14:paraId="3F66FB9E" w14:textId="0F832346"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05 – </w:t>
            </w:r>
            <w:r w:rsidR="00A05725">
              <w:rPr>
                <w:rFonts w:asciiTheme="minorHAnsi" w:eastAsiaTheme="minorEastAsia" w:hAnsiTheme="minorHAnsi"/>
                <w:szCs w:val="20"/>
              </w:rPr>
              <w:t>F</w:t>
            </w:r>
            <w:r w:rsidRPr="00F84397">
              <w:rPr>
                <w:rFonts w:asciiTheme="minorHAnsi" w:eastAsiaTheme="minorEastAsia" w:hAnsiTheme="minorHAnsi"/>
                <w:szCs w:val="20"/>
              </w:rPr>
              <w:t>oot</w:t>
            </w:r>
          </w:p>
          <w:p w14:paraId="7D331D51" w14:textId="34ECE97B"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06 – </w:t>
            </w:r>
            <w:r w:rsidR="00A05725">
              <w:rPr>
                <w:rFonts w:asciiTheme="minorHAnsi" w:eastAsiaTheme="minorEastAsia" w:hAnsiTheme="minorHAnsi"/>
                <w:szCs w:val="20"/>
              </w:rPr>
              <w:t>M</w:t>
            </w:r>
            <w:r w:rsidRPr="00F84397">
              <w:rPr>
                <w:rFonts w:asciiTheme="minorHAnsi" w:eastAsiaTheme="minorEastAsia" w:hAnsiTheme="minorHAnsi"/>
                <w:szCs w:val="20"/>
              </w:rPr>
              <w:t>eter</w:t>
            </w:r>
          </w:p>
          <w:p w14:paraId="7686840B" w14:textId="15CDAAD8" w:rsidR="008A3943" w:rsidRPr="003B380A" w:rsidRDefault="4FA9AB4E" w:rsidP="008E4E98">
            <w:pPr>
              <w:pStyle w:val="ListParagraph"/>
              <w:numPr>
                <w:ilvl w:val="0"/>
                <w:numId w:val="7"/>
              </w:numPr>
              <w:rPr>
                <w:rFonts w:asciiTheme="minorHAnsi" w:eastAsiaTheme="minorEastAsia" w:hAnsiTheme="minorHAnsi"/>
                <w:szCs w:val="20"/>
              </w:rPr>
            </w:pPr>
            <w:r w:rsidRPr="003B380A">
              <w:rPr>
                <w:rFonts w:asciiTheme="minorHAnsi" w:eastAsiaTheme="minorEastAsia" w:hAnsiTheme="minorHAnsi"/>
                <w:b/>
                <w:bCs/>
                <w:szCs w:val="20"/>
              </w:rPr>
              <w:t xml:space="preserve">– </w:t>
            </w:r>
            <w:r w:rsidR="00A05725" w:rsidRPr="003B380A">
              <w:rPr>
                <w:rFonts w:asciiTheme="minorHAnsi" w:eastAsiaTheme="minorEastAsia" w:hAnsiTheme="minorHAnsi"/>
                <w:szCs w:val="20"/>
              </w:rPr>
              <w:t>U</w:t>
            </w:r>
            <w:r w:rsidRPr="003B380A">
              <w:rPr>
                <w:rFonts w:asciiTheme="minorHAnsi" w:eastAsiaTheme="minorEastAsia" w:hAnsiTheme="minorHAnsi"/>
                <w:szCs w:val="20"/>
              </w:rPr>
              <w:t>nspecified (should default to millimeter)</w:t>
            </w:r>
          </w:p>
          <w:p w14:paraId="0830A1C8" w14:textId="51DC6C50" w:rsidR="00C6484D" w:rsidRPr="00F84397" w:rsidRDefault="00C6484D" w:rsidP="008A3943">
            <w:pPr>
              <w:rPr>
                <w:rFonts w:asciiTheme="minorHAnsi" w:hAnsiTheme="minorHAnsi"/>
                <w:b/>
                <w:szCs w:val="20"/>
              </w:rPr>
            </w:pPr>
          </w:p>
        </w:tc>
      </w:tr>
      <w:tr w:rsidR="007271D5" w:rsidRPr="00F84397" w14:paraId="7844E535" w14:textId="77777777" w:rsidTr="00342C67">
        <w:trPr>
          <w:trHeight w:val="56"/>
        </w:trPr>
        <w:tc>
          <w:tcPr>
            <w:tcW w:w="2628" w:type="dxa"/>
            <w:tcBorders>
              <w:bottom w:val="single" w:sz="4" w:space="0" w:color="auto"/>
            </w:tcBorders>
            <w:shd w:val="clear" w:color="auto" w:fill="D9D9D9" w:themeFill="background1" w:themeFillShade="D9"/>
          </w:tcPr>
          <w:p w14:paraId="45D27133" w14:textId="3C044089"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shd w:val="clear" w:color="auto" w:fill="auto"/>
          </w:tcPr>
          <w:p w14:paraId="354D79C2" w14:textId="1CD4D2E4" w:rsidR="007271D5" w:rsidRPr="00F84397" w:rsidRDefault="007271D5" w:rsidP="007271D5">
            <w:pPr>
              <w:rPr>
                <w:rFonts w:asciiTheme="minorHAnsi" w:eastAsiaTheme="minorEastAsia" w:hAnsiTheme="minorHAnsi"/>
                <w:szCs w:val="20"/>
              </w:rPr>
            </w:pPr>
            <w:hyperlink r:id="rId13" w:anchor="31-Coordinate-Space" w:history="1">
              <w:r w:rsidRPr="00B60845">
                <w:rPr>
                  <w:rStyle w:val="Hyperlink"/>
                  <w:rFonts w:asciiTheme="minorHAnsi" w:eastAsiaTheme="minorEastAsia" w:hAnsiTheme="minorHAnsi"/>
                  <w:bCs/>
                  <w:szCs w:val="20"/>
                </w:rPr>
                <w:t>Link to Requirement in 3MF Specification</w:t>
              </w:r>
            </w:hyperlink>
          </w:p>
        </w:tc>
      </w:tr>
    </w:tbl>
    <w:p w14:paraId="02922CF2" w14:textId="2FB0E368" w:rsidR="000A74DF" w:rsidRDefault="000A74DF" w:rsidP="00722CA1"/>
    <w:p w14:paraId="077813E0" w14:textId="183ABCB5" w:rsidR="000A74DF" w:rsidRPr="00AB2488" w:rsidRDefault="00B76BB3" w:rsidP="003162C7">
      <w:pPr>
        <w:pStyle w:val="Heading3"/>
      </w:pPr>
      <w:r>
        <w:t xml:space="preserve"> </w:t>
      </w:r>
      <w:r w:rsidR="0003262E">
        <w:t>P_</w:t>
      </w:r>
      <w:r w:rsidR="004360B7">
        <w:t>???_0</w:t>
      </w:r>
      <w:r w:rsidR="4FA9AB4E" w:rsidRPr="00AB2488">
        <w:t>307 Metadata - Core</w:t>
      </w:r>
    </w:p>
    <w:tbl>
      <w:tblPr>
        <w:tblStyle w:val="TableGrid"/>
        <w:tblW w:w="9648" w:type="dxa"/>
        <w:tblLook w:val="04A0" w:firstRow="1" w:lastRow="0" w:firstColumn="1" w:lastColumn="0" w:noHBand="0" w:noVBand="1"/>
      </w:tblPr>
      <w:tblGrid>
        <w:gridCol w:w="2628"/>
        <w:gridCol w:w="7020"/>
      </w:tblGrid>
      <w:tr w:rsidR="00AF21C5" w:rsidRPr="00F84397" w14:paraId="09A733C8" w14:textId="77777777" w:rsidTr="4FA9AB4E">
        <w:tc>
          <w:tcPr>
            <w:tcW w:w="2628" w:type="dxa"/>
            <w:tcBorders>
              <w:bottom w:val="single" w:sz="4" w:space="0" w:color="auto"/>
            </w:tcBorders>
            <w:shd w:val="clear" w:color="auto" w:fill="D9D9D9" w:themeFill="background1" w:themeFillShade="D9"/>
          </w:tcPr>
          <w:p w14:paraId="249F1EE4"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70D23F" w14:textId="77777777" w:rsidR="00AF21C5" w:rsidRPr="00F84397" w:rsidRDefault="00AF21C5" w:rsidP="00AF21C5">
            <w:pPr>
              <w:rPr>
                <w:rFonts w:asciiTheme="minorHAnsi" w:hAnsiTheme="minorHAnsi"/>
                <w:b/>
                <w:szCs w:val="20"/>
              </w:rPr>
            </w:pPr>
          </w:p>
        </w:tc>
        <w:tc>
          <w:tcPr>
            <w:tcW w:w="7020" w:type="dxa"/>
          </w:tcPr>
          <w:p w14:paraId="0E3E5DF5" w14:textId="50462128" w:rsidR="00AF21C5" w:rsidRPr="00F84397" w:rsidRDefault="4FA9AB4E" w:rsidP="00C83EF2">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 xml:space="preserve">MF </w:t>
            </w:r>
            <w:r w:rsidRPr="00F84397">
              <w:rPr>
                <w:rFonts w:asciiTheme="minorHAnsi" w:eastAsiaTheme="minorEastAsia" w:hAnsiTheme="minorHAnsi"/>
                <w:szCs w:val="20"/>
              </w:rPr>
              <w:t>file, then add metadata elements from the core specification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F21C5" w:rsidRPr="00F84397" w14:paraId="3398E059" w14:textId="77777777" w:rsidTr="4FA9AB4E">
        <w:trPr>
          <w:trHeight w:val="56"/>
        </w:trPr>
        <w:tc>
          <w:tcPr>
            <w:tcW w:w="2628" w:type="dxa"/>
            <w:shd w:val="clear" w:color="auto" w:fill="D9D9D9" w:themeFill="background1" w:themeFillShade="D9"/>
          </w:tcPr>
          <w:p w14:paraId="083EC6E2"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B6071CA" w14:textId="77777777" w:rsidR="00AF21C5" w:rsidRPr="00F84397" w:rsidRDefault="00AF21C5" w:rsidP="00AF21C5">
            <w:pPr>
              <w:rPr>
                <w:rFonts w:asciiTheme="minorHAnsi" w:hAnsiTheme="minorHAnsi"/>
                <w:b/>
                <w:szCs w:val="20"/>
              </w:rPr>
            </w:pPr>
          </w:p>
        </w:tc>
        <w:tc>
          <w:tcPr>
            <w:tcW w:w="7020" w:type="dxa"/>
          </w:tcPr>
          <w:p w14:paraId="6DFA3A3B" w14:textId="4E36918D"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F21C5" w:rsidRPr="00F84397" w14:paraId="5191A277" w14:textId="77777777" w:rsidTr="007271D5">
        <w:trPr>
          <w:trHeight w:val="56"/>
        </w:trPr>
        <w:tc>
          <w:tcPr>
            <w:tcW w:w="2628" w:type="dxa"/>
            <w:shd w:val="clear" w:color="auto" w:fill="D9D9D9" w:themeFill="background1" w:themeFillShade="D9"/>
          </w:tcPr>
          <w:p w14:paraId="0AE37400"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2E5EA48" w14:textId="77777777" w:rsidR="00AF21C5" w:rsidRPr="00F84397" w:rsidRDefault="00AF21C5" w:rsidP="00AF21C5">
            <w:pPr>
              <w:rPr>
                <w:rFonts w:asciiTheme="minorHAnsi" w:hAnsiTheme="minorHAnsi"/>
                <w:b/>
                <w:szCs w:val="20"/>
              </w:rPr>
            </w:pPr>
          </w:p>
        </w:tc>
        <w:tc>
          <w:tcPr>
            <w:tcW w:w="7020" w:type="dxa"/>
          </w:tcPr>
          <w:p w14:paraId="5959B488" w14:textId="6DD6B7D0"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Include the metadata values defined in table 8-1 of the </w:t>
            </w:r>
            <w:r w:rsidR="00A05725">
              <w:rPr>
                <w:rFonts w:asciiTheme="minorHAnsi" w:eastAsiaTheme="minorEastAsia" w:hAnsiTheme="minorHAnsi"/>
                <w:szCs w:val="20"/>
              </w:rPr>
              <w:t>C</w:t>
            </w:r>
            <w:r w:rsidRPr="00F84397">
              <w:rPr>
                <w:rFonts w:asciiTheme="minorHAnsi" w:eastAsiaTheme="minorEastAsia" w:hAnsiTheme="minorHAnsi"/>
                <w:szCs w:val="20"/>
              </w:rPr>
              <w:t>ore specification into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 Syntax for metadata is…</w:t>
            </w:r>
          </w:p>
          <w:p w14:paraId="002D7EDF" w14:textId="5FB4C413" w:rsidR="00841D16"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AF9CD9F" w14:textId="77777777" w:rsidR="00AF21C5" w:rsidRDefault="00AF21C5" w:rsidP="00AF21C5">
            <w:pPr>
              <w:rPr>
                <w:rFonts w:asciiTheme="minorHAnsi" w:hAnsiTheme="minorHAnsi"/>
                <w:b/>
                <w:szCs w:val="20"/>
              </w:rPr>
            </w:pPr>
          </w:p>
          <w:p w14:paraId="639E78EA" w14:textId="258DED98" w:rsidR="00C83EF2" w:rsidRPr="00F84397" w:rsidRDefault="00C83EF2" w:rsidP="00C83EF2">
            <w:pPr>
              <w:rPr>
                <w:rFonts w:asciiTheme="minorHAnsi" w:hAnsiTheme="minorHAnsi"/>
                <w:b/>
                <w:szCs w:val="20"/>
              </w:rPr>
            </w:pPr>
          </w:p>
        </w:tc>
      </w:tr>
      <w:tr w:rsidR="007271D5" w:rsidRPr="00F84397" w14:paraId="68090C18" w14:textId="77777777" w:rsidTr="4FA9AB4E">
        <w:trPr>
          <w:trHeight w:val="56"/>
        </w:trPr>
        <w:tc>
          <w:tcPr>
            <w:tcW w:w="2628" w:type="dxa"/>
            <w:tcBorders>
              <w:bottom w:val="single" w:sz="4" w:space="0" w:color="auto"/>
            </w:tcBorders>
            <w:shd w:val="clear" w:color="auto" w:fill="D9D9D9" w:themeFill="background1" w:themeFillShade="D9"/>
          </w:tcPr>
          <w:p w14:paraId="79F15DA6" w14:textId="7AFFD9A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BA29A5F" w14:textId="4ADEF359" w:rsidR="007271D5" w:rsidRPr="00F84397" w:rsidRDefault="007271D5" w:rsidP="007271D5">
            <w:pPr>
              <w:rPr>
                <w:rFonts w:asciiTheme="minorHAnsi" w:eastAsiaTheme="minorEastAsia" w:hAnsiTheme="minorHAnsi"/>
                <w:b/>
                <w:bCs/>
                <w:szCs w:val="20"/>
              </w:rPr>
            </w:pPr>
            <w:hyperlink r:id="rId14" w:anchor="341-Metadata" w:history="1">
              <w:r w:rsidRPr="002346CA">
                <w:rPr>
                  <w:rStyle w:val="Hyperlink"/>
                  <w:rFonts w:asciiTheme="minorHAnsi" w:eastAsiaTheme="minorEastAsia" w:hAnsiTheme="minorHAnsi"/>
                  <w:bCs/>
                  <w:szCs w:val="20"/>
                </w:rPr>
                <w:t>Link to Requirement in 3MF Specification</w:t>
              </w:r>
            </w:hyperlink>
          </w:p>
        </w:tc>
      </w:tr>
    </w:tbl>
    <w:p w14:paraId="254EF075" w14:textId="593F89EF" w:rsidR="0076676F" w:rsidRDefault="0076676F">
      <w:pPr>
        <w:rPr>
          <w:rFonts w:eastAsiaTheme="majorEastAsia" w:cstheme="majorBidi"/>
          <w:b/>
          <w:bCs/>
          <w:color w:val="365F91" w:themeColor="accent1" w:themeShade="BF"/>
          <w:szCs w:val="20"/>
        </w:rPr>
      </w:pPr>
    </w:p>
    <w:p w14:paraId="2198BD75" w14:textId="0922081A" w:rsidR="00A47C64" w:rsidRDefault="00B76BB3" w:rsidP="003162C7">
      <w:pPr>
        <w:pStyle w:val="Heading3"/>
      </w:pPr>
      <w:r>
        <w:t xml:space="preserve"> </w:t>
      </w:r>
      <w:r w:rsidR="0003262E">
        <w:t>P_</w:t>
      </w:r>
      <w:r w:rsidR="004360B7">
        <w:t>???_0</w:t>
      </w:r>
      <w:r w:rsidR="4FA9AB4E">
        <w:t>308 Metadata - Vendor</w:t>
      </w:r>
    </w:p>
    <w:tbl>
      <w:tblPr>
        <w:tblStyle w:val="TableGrid"/>
        <w:tblW w:w="9648" w:type="dxa"/>
        <w:tblLook w:val="04A0" w:firstRow="1" w:lastRow="0" w:firstColumn="1" w:lastColumn="0" w:noHBand="0" w:noVBand="1"/>
      </w:tblPr>
      <w:tblGrid>
        <w:gridCol w:w="2628"/>
        <w:gridCol w:w="7020"/>
      </w:tblGrid>
      <w:tr w:rsidR="00A47C64" w:rsidRPr="00F84397" w14:paraId="119050EE" w14:textId="77777777" w:rsidTr="7E4BDF2E">
        <w:tc>
          <w:tcPr>
            <w:tcW w:w="2628" w:type="dxa"/>
            <w:tcBorders>
              <w:bottom w:val="single" w:sz="4" w:space="0" w:color="auto"/>
            </w:tcBorders>
            <w:shd w:val="clear" w:color="auto" w:fill="D9D9D9" w:themeFill="background1" w:themeFillShade="D9"/>
          </w:tcPr>
          <w:p w14:paraId="7BA90439"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E13ECEE" w14:textId="77777777" w:rsidR="00A47C64" w:rsidRPr="00F84397" w:rsidRDefault="00A47C64" w:rsidP="009E22E0">
            <w:pPr>
              <w:rPr>
                <w:rFonts w:asciiTheme="minorHAnsi" w:hAnsiTheme="minorHAnsi"/>
                <w:b/>
                <w:szCs w:val="20"/>
              </w:rPr>
            </w:pPr>
          </w:p>
        </w:tc>
        <w:tc>
          <w:tcPr>
            <w:tcW w:w="7020" w:type="dxa"/>
          </w:tcPr>
          <w:p w14:paraId="7D75216D" w14:textId="2C02875E" w:rsidR="00A47C64" w:rsidRPr="00F84397" w:rsidRDefault="4FA9AB4E" w:rsidP="00CC4A69">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then add vendor specific metadata elements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47C64" w:rsidRPr="00F84397" w14:paraId="44DE61CC" w14:textId="77777777" w:rsidTr="7E4BDF2E">
        <w:trPr>
          <w:trHeight w:val="56"/>
        </w:trPr>
        <w:tc>
          <w:tcPr>
            <w:tcW w:w="2628" w:type="dxa"/>
            <w:shd w:val="clear" w:color="auto" w:fill="D9D9D9" w:themeFill="background1" w:themeFillShade="D9"/>
          </w:tcPr>
          <w:p w14:paraId="110377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1F2244" w14:textId="77777777" w:rsidR="00A47C64" w:rsidRPr="00F84397" w:rsidRDefault="00A47C64" w:rsidP="009E22E0">
            <w:pPr>
              <w:rPr>
                <w:rFonts w:asciiTheme="minorHAnsi" w:hAnsiTheme="minorHAnsi"/>
                <w:b/>
                <w:szCs w:val="20"/>
              </w:rPr>
            </w:pPr>
          </w:p>
        </w:tc>
        <w:tc>
          <w:tcPr>
            <w:tcW w:w="7020" w:type="dxa"/>
          </w:tcPr>
          <w:p w14:paraId="3E72601F" w14:textId="7C4974E5"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 ignoring the vendor specific metadata values</w:t>
            </w:r>
          </w:p>
        </w:tc>
      </w:tr>
      <w:tr w:rsidR="00A47C64" w:rsidRPr="00F84397" w14:paraId="5301BBA9" w14:textId="77777777" w:rsidTr="007271D5">
        <w:trPr>
          <w:trHeight w:val="56"/>
        </w:trPr>
        <w:tc>
          <w:tcPr>
            <w:tcW w:w="2628" w:type="dxa"/>
            <w:shd w:val="clear" w:color="auto" w:fill="D9D9D9" w:themeFill="background1" w:themeFillShade="D9"/>
          </w:tcPr>
          <w:p w14:paraId="225AB57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CF04E5B" w14:textId="77777777" w:rsidR="00A47C64" w:rsidRPr="00F84397" w:rsidRDefault="00A47C64" w:rsidP="009E22E0">
            <w:pPr>
              <w:rPr>
                <w:rFonts w:asciiTheme="minorHAnsi" w:hAnsiTheme="minorHAnsi"/>
                <w:b/>
                <w:szCs w:val="20"/>
              </w:rPr>
            </w:pPr>
          </w:p>
        </w:tc>
        <w:tc>
          <w:tcPr>
            <w:tcW w:w="7020" w:type="dxa"/>
          </w:tcPr>
          <w:p w14:paraId="79FAAE68" w14:textId="0EB30EEF"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values defined to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w:t>
            </w:r>
          </w:p>
          <w:p w14:paraId="1E571543" w14:textId="77777777" w:rsidR="00841D16" w:rsidRPr="00F84397" w:rsidRDefault="4FA9AB4E" w:rsidP="4FA9AB4E">
            <w:pPr>
              <w:rPr>
                <w:rFonts w:asciiTheme="minorHAnsi" w:eastAsiaTheme="minorEastAsia" w:hAnsiTheme="minorHAnsi"/>
                <w:szCs w:val="20"/>
              </w:rPr>
            </w:pPr>
            <w:proofErr w:type="spellStart"/>
            <w:proofErr w:type="gramStart"/>
            <w:r w:rsidRPr="00F84397">
              <w:rPr>
                <w:rFonts w:asciiTheme="minorHAnsi" w:eastAsiaTheme="minorEastAsia" w:hAnsiTheme="minorHAnsi"/>
                <w:szCs w:val="20"/>
              </w:rPr>
              <w:t>xmlns:v</w:t>
            </w:r>
            <w:proofErr w:type="spellEnd"/>
            <w:proofErr w:type="gramEnd"/>
            <w:r w:rsidRPr="00F84397">
              <w:rPr>
                <w:rFonts w:asciiTheme="minorHAnsi" w:eastAsiaTheme="minorEastAsia" w:hAnsiTheme="minorHAnsi"/>
                <w:szCs w:val="20"/>
              </w:rPr>
              <w:t>="http://schemas.qualitylogic.com/</w:t>
            </w:r>
            <w:proofErr w:type="spellStart"/>
            <w:r w:rsidRPr="00F84397">
              <w:rPr>
                <w:rFonts w:asciiTheme="minorHAnsi" w:eastAsiaTheme="minorEastAsia" w:hAnsiTheme="minorHAnsi"/>
                <w:szCs w:val="20"/>
              </w:rPr>
              <w:t>vendorspecific</w:t>
            </w:r>
            <w:proofErr w:type="spellEnd"/>
            <w:r w:rsidRPr="00F84397">
              <w:rPr>
                <w:rFonts w:asciiTheme="minorHAnsi" w:eastAsiaTheme="minorEastAsia" w:hAnsiTheme="minorHAnsi"/>
                <w:szCs w:val="20"/>
              </w:rPr>
              <w:t xml:space="preserve">" </w:t>
            </w:r>
          </w:p>
          <w:p w14:paraId="5A2D6C41" w14:textId="68EB2A90"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w:t>
            </w:r>
            <w:proofErr w:type="gramStart"/>
            <w:r w:rsidRPr="00F84397">
              <w:rPr>
                <w:rFonts w:asciiTheme="minorHAnsi" w:eastAsiaTheme="minorEastAsia" w:hAnsiTheme="minorHAnsi"/>
                <w:szCs w:val="20"/>
              </w:rPr>
              <w:t>v:anyname</w:t>
            </w:r>
            <w:proofErr w:type="gramEnd"/>
            <w:r w:rsidRPr="00F84397">
              <w:rPr>
                <w:rFonts w:asciiTheme="minorHAnsi" w:eastAsiaTheme="minorEastAsia" w:hAnsiTheme="minorHAnsi"/>
                <w:szCs w:val="20"/>
              </w:rPr>
              <w:t>"&gt;this is a test&lt;/metadata&gt;</w:t>
            </w:r>
          </w:p>
          <w:p w14:paraId="023F5738" w14:textId="4068E449" w:rsidR="00A47C64" w:rsidRPr="00F84397" w:rsidRDefault="00A47C64" w:rsidP="009E22E0">
            <w:pPr>
              <w:rPr>
                <w:rFonts w:asciiTheme="minorHAnsi" w:hAnsiTheme="minorHAnsi"/>
                <w:b/>
                <w:szCs w:val="20"/>
              </w:rPr>
            </w:pPr>
          </w:p>
        </w:tc>
      </w:tr>
      <w:tr w:rsidR="007271D5" w:rsidRPr="00F84397" w14:paraId="35019AB2" w14:textId="77777777" w:rsidTr="7E4BDF2E">
        <w:trPr>
          <w:trHeight w:val="56"/>
        </w:trPr>
        <w:tc>
          <w:tcPr>
            <w:tcW w:w="2628" w:type="dxa"/>
            <w:tcBorders>
              <w:bottom w:val="single" w:sz="4" w:space="0" w:color="auto"/>
            </w:tcBorders>
            <w:shd w:val="clear" w:color="auto" w:fill="D9D9D9" w:themeFill="background1" w:themeFillShade="D9"/>
          </w:tcPr>
          <w:p w14:paraId="0B40EB50" w14:textId="3144E34D"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4900AF7" w14:textId="50F0EAA6" w:rsidR="007271D5" w:rsidRPr="00F84397" w:rsidRDefault="007271D5" w:rsidP="007271D5">
            <w:pPr>
              <w:rPr>
                <w:rFonts w:asciiTheme="minorHAnsi" w:eastAsiaTheme="minorEastAsia" w:hAnsiTheme="minorHAnsi"/>
                <w:b/>
                <w:bCs/>
                <w:szCs w:val="20"/>
              </w:rPr>
            </w:pPr>
            <w:hyperlink r:id="rId15" w:anchor="341-Metadata" w:history="1">
              <w:r w:rsidRPr="00845D45">
                <w:rPr>
                  <w:rStyle w:val="Hyperlink"/>
                  <w:rFonts w:asciiTheme="minorHAnsi" w:eastAsiaTheme="minorEastAsia" w:hAnsiTheme="minorHAnsi"/>
                  <w:bCs/>
                  <w:szCs w:val="20"/>
                </w:rPr>
                <w:t>Link to Requirement in 3MF Specification</w:t>
              </w:r>
            </w:hyperlink>
          </w:p>
        </w:tc>
      </w:tr>
    </w:tbl>
    <w:p w14:paraId="048924B5" w14:textId="77777777" w:rsidR="00A47C64" w:rsidRDefault="00A47C64" w:rsidP="00A47C64"/>
    <w:p w14:paraId="580D8274" w14:textId="77777777" w:rsidR="00A86150" w:rsidRDefault="00A86150">
      <w:pPr>
        <w:rPr>
          <w:rFonts w:eastAsiaTheme="majorEastAsia" w:cstheme="majorBidi"/>
          <w:b/>
          <w:bCs/>
          <w:color w:val="365F91" w:themeColor="accent1" w:themeShade="BF"/>
          <w:szCs w:val="20"/>
        </w:rPr>
      </w:pPr>
      <w:r>
        <w:br w:type="page"/>
      </w:r>
    </w:p>
    <w:p w14:paraId="6B4CA3B4" w14:textId="5BE76B55" w:rsidR="00A47C64" w:rsidRDefault="00B76BB3" w:rsidP="003162C7">
      <w:pPr>
        <w:pStyle w:val="Heading3"/>
      </w:pPr>
      <w:r>
        <w:lastRenderedPageBreak/>
        <w:t xml:space="preserve"> </w:t>
      </w:r>
      <w:r w:rsidR="0003262E">
        <w:t>P_</w:t>
      </w:r>
      <w:r w:rsidR="004360B7">
        <w:t>???_0</w:t>
      </w:r>
      <w:r w:rsidR="4FA9AB4E">
        <w:t>309 Overlapping objects</w:t>
      </w:r>
    </w:p>
    <w:tbl>
      <w:tblPr>
        <w:tblStyle w:val="TableGrid"/>
        <w:tblW w:w="9648" w:type="dxa"/>
        <w:tblLook w:val="04A0" w:firstRow="1" w:lastRow="0" w:firstColumn="1" w:lastColumn="0" w:noHBand="0" w:noVBand="1"/>
      </w:tblPr>
      <w:tblGrid>
        <w:gridCol w:w="2628"/>
        <w:gridCol w:w="7020"/>
      </w:tblGrid>
      <w:tr w:rsidR="00A47C64" w:rsidRPr="00F84397" w14:paraId="14A392C2" w14:textId="77777777" w:rsidTr="4FA9AB4E">
        <w:tc>
          <w:tcPr>
            <w:tcW w:w="2628" w:type="dxa"/>
            <w:tcBorders>
              <w:bottom w:val="single" w:sz="4" w:space="0" w:color="auto"/>
            </w:tcBorders>
            <w:shd w:val="clear" w:color="auto" w:fill="D9D9D9" w:themeFill="background1" w:themeFillShade="D9"/>
          </w:tcPr>
          <w:p w14:paraId="763119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49E5185" w14:textId="77777777" w:rsidR="00A47C64" w:rsidRPr="00F84397" w:rsidRDefault="00A47C64" w:rsidP="009E22E0">
            <w:pPr>
              <w:rPr>
                <w:rFonts w:asciiTheme="minorHAnsi" w:hAnsiTheme="minorHAnsi"/>
                <w:b/>
                <w:szCs w:val="20"/>
              </w:rPr>
            </w:pPr>
          </w:p>
        </w:tc>
        <w:tc>
          <w:tcPr>
            <w:tcW w:w="7020" w:type="dxa"/>
          </w:tcPr>
          <w:p w14:paraId="58AA3441" w14:textId="65D1FA2A" w:rsidR="00A47C64" w:rsidRPr="00F84397" w:rsidRDefault="4FA9AB4E" w:rsidP="009F15A5">
            <w:pPr>
              <w:rPr>
                <w:rFonts w:asciiTheme="minorHAnsi" w:eastAsiaTheme="minorEastAsia" w:hAnsiTheme="minorHAnsi"/>
                <w:szCs w:val="20"/>
              </w:rPr>
            </w:pPr>
            <w:r w:rsidRPr="00F84397">
              <w:rPr>
                <w:rFonts w:asciiTheme="minorHAnsi" w:eastAsiaTheme="minorEastAsia" w:hAnsiTheme="minorHAnsi"/>
                <w:szCs w:val="20"/>
              </w:rPr>
              <w:t>Create a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such that two objects are overlapping such that the positive full rule is applied by the printer</w:t>
            </w:r>
          </w:p>
        </w:tc>
      </w:tr>
      <w:tr w:rsidR="00A47C64" w:rsidRPr="00F84397" w14:paraId="21EE6492" w14:textId="77777777" w:rsidTr="4FA9AB4E">
        <w:trPr>
          <w:trHeight w:val="56"/>
        </w:trPr>
        <w:tc>
          <w:tcPr>
            <w:tcW w:w="2628" w:type="dxa"/>
            <w:shd w:val="clear" w:color="auto" w:fill="D9D9D9" w:themeFill="background1" w:themeFillShade="D9"/>
          </w:tcPr>
          <w:p w14:paraId="693473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C3FE452" w14:textId="77777777" w:rsidR="00A47C64" w:rsidRPr="00F84397" w:rsidRDefault="00A47C64" w:rsidP="009E22E0">
            <w:pPr>
              <w:rPr>
                <w:rFonts w:asciiTheme="minorHAnsi" w:hAnsiTheme="minorHAnsi"/>
                <w:b/>
                <w:szCs w:val="20"/>
              </w:rPr>
            </w:pPr>
          </w:p>
        </w:tc>
        <w:tc>
          <w:tcPr>
            <w:tcW w:w="7020" w:type="dxa"/>
          </w:tcPr>
          <w:p w14:paraId="5A26EA11" w14:textId="13FC5D86"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5DC6DF45" w14:textId="77777777" w:rsidTr="007271D5">
        <w:trPr>
          <w:trHeight w:val="56"/>
        </w:trPr>
        <w:tc>
          <w:tcPr>
            <w:tcW w:w="2628" w:type="dxa"/>
            <w:shd w:val="clear" w:color="auto" w:fill="D9D9D9" w:themeFill="background1" w:themeFillShade="D9"/>
          </w:tcPr>
          <w:p w14:paraId="5194F9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4250B" w14:textId="77777777" w:rsidR="00A47C64" w:rsidRPr="00F84397" w:rsidRDefault="00A47C64" w:rsidP="009E22E0">
            <w:pPr>
              <w:rPr>
                <w:rFonts w:asciiTheme="minorHAnsi" w:hAnsiTheme="minorHAnsi"/>
                <w:b/>
                <w:szCs w:val="20"/>
              </w:rPr>
            </w:pPr>
          </w:p>
        </w:tc>
        <w:tc>
          <w:tcPr>
            <w:tcW w:w="7020" w:type="dxa"/>
          </w:tcPr>
          <w:p w14:paraId="14ADFA5B" w14:textId="2AA6F3BC"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Use 3</w:t>
            </w:r>
            <w:r w:rsidR="00A05725">
              <w:rPr>
                <w:rFonts w:asciiTheme="minorHAnsi" w:eastAsiaTheme="minorEastAsia" w:hAnsiTheme="minorHAnsi"/>
                <w:szCs w:val="20"/>
              </w:rPr>
              <w:t xml:space="preserve">D </w:t>
            </w:r>
            <w:r w:rsidRPr="00F84397">
              <w:rPr>
                <w:rFonts w:asciiTheme="minorHAnsi" w:eastAsiaTheme="minorEastAsia" w:hAnsiTheme="minorHAnsi"/>
                <w:szCs w:val="20"/>
              </w:rPr>
              <w:t>Builder to position the two instances of the test object such that the two objects overlap with empty space in the middle of the overlapping segments of the object. Make sure objects stay at least 30</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35</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30</w:t>
            </w:r>
            <w:r w:rsidR="00A05725">
              <w:rPr>
                <w:rFonts w:asciiTheme="minorHAnsi" w:eastAsiaTheme="minorEastAsia" w:hAnsiTheme="minorHAnsi"/>
                <w:szCs w:val="20"/>
              </w:rPr>
              <w:t>mm</w:t>
            </w:r>
            <w:r w:rsidRPr="00F84397">
              <w:rPr>
                <w:rFonts w:asciiTheme="minorHAnsi" w:eastAsiaTheme="minorEastAsia" w:hAnsiTheme="minorHAnsi"/>
                <w:szCs w:val="20"/>
              </w:rPr>
              <w:t xml:space="preserve"> away from the origin of the print bed. </w:t>
            </w:r>
          </w:p>
          <w:p w14:paraId="4CF7E988" w14:textId="667807DB" w:rsidR="00A47C64" w:rsidRPr="00F84397" w:rsidRDefault="00A47C64" w:rsidP="009E22E0">
            <w:pPr>
              <w:rPr>
                <w:rFonts w:asciiTheme="minorHAnsi" w:hAnsiTheme="minorHAnsi"/>
                <w:b/>
                <w:szCs w:val="20"/>
              </w:rPr>
            </w:pPr>
          </w:p>
        </w:tc>
      </w:tr>
      <w:tr w:rsidR="007271D5" w:rsidRPr="00F84397" w14:paraId="0C812601" w14:textId="77777777" w:rsidTr="4FA9AB4E">
        <w:trPr>
          <w:trHeight w:val="56"/>
        </w:trPr>
        <w:tc>
          <w:tcPr>
            <w:tcW w:w="2628" w:type="dxa"/>
            <w:tcBorders>
              <w:bottom w:val="single" w:sz="4" w:space="0" w:color="auto"/>
            </w:tcBorders>
            <w:shd w:val="clear" w:color="auto" w:fill="D9D9D9" w:themeFill="background1" w:themeFillShade="D9"/>
          </w:tcPr>
          <w:p w14:paraId="131A3073" w14:textId="16334BA3"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C1665E" w14:textId="46122D5D" w:rsidR="007271D5" w:rsidRPr="00F84397" w:rsidRDefault="007271D5" w:rsidP="007271D5">
            <w:pPr>
              <w:rPr>
                <w:rFonts w:asciiTheme="minorHAnsi" w:eastAsiaTheme="minorEastAsia" w:hAnsiTheme="minorHAnsi"/>
                <w:b/>
                <w:bCs/>
                <w:szCs w:val="20"/>
              </w:rPr>
            </w:pPr>
            <w:hyperlink r:id="rId16" w:anchor="343-Build-Instructions" w:history="1">
              <w:r w:rsidRPr="009C6D8A">
                <w:rPr>
                  <w:rStyle w:val="Hyperlink"/>
                  <w:rFonts w:asciiTheme="minorHAnsi" w:eastAsiaTheme="minorEastAsia" w:hAnsiTheme="minorHAnsi"/>
                  <w:bCs/>
                  <w:szCs w:val="20"/>
                </w:rPr>
                <w:t>Link to Requirement in 3MF Specification</w:t>
              </w:r>
            </w:hyperlink>
          </w:p>
        </w:tc>
      </w:tr>
    </w:tbl>
    <w:p w14:paraId="4106CC64" w14:textId="54552C98" w:rsidR="00A47C64" w:rsidRDefault="00B76BB3" w:rsidP="003162C7">
      <w:pPr>
        <w:pStyle w:val="Heading3"/>
      </w:pPr>
      <w:r>
        <w:t xml:space="preserve"> </w:t>
      </w:r>
      <w:r w:rsidR="0003262E">
        <w:t>P_</w:t>
      </w:r>
      <w:r w:rsidR="004360B7">
        <w:t>???_0</w:t>
      </w:r>
      <w:r w:rsidR="4FA9AB4E">
        <w:t>310 Build Item</w:t>
      </w:r>
    </w:p>
    <w:tbl>
      <w:tblPr>
        <w:tblStyle w:val="TableGrid"/>
        <w:tblW w:w="9648" w:type="dxa"/>
        <w:tblLook w:val="04A0" w:firstRow="1" w:lastRow="0" w:firstColumn="1" w:lastColumn="0" w:noHBand="0" w:noVBand="1"/>
      </w:tblPr>
      <w:tblGrid>
        <w:gridCol w:w="2628"/>
        <w:gridCol w:w="7020"/>
      </w:tblGrid>
      <w:tr w:rsidR="006C5D73" w:rsidRPr="00F84397" w14:paraId="1A16B078" w14:textId="77777777" w:rsidTr="7E4BDF2E">
        <w:tc>
          <w:tcPr>
            <w:tcW w:w="2628" w:type="dxa"/>
            <w:tcBorders>
              <w:bottom w:val="single" w:sz="4" w:space="0" w:color="auto"/>
            </w:tcBorders>
            <w:shd w:val="clear" w:color="auto" w:fill="D9D9D9" w:themeFill="background1" w:themeFillShade="D9"/>
          </w:tcPr>
          <w:p w14:paraId="3CDBF2EB"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D02EC00" w14:textId="77777777" w:rsidR="006C5D73" w:rsidRPr="00F84397" w:rsidRDefault="006C5D73" w:rsidP="006C5D73">
            <w:pPr>
              <w:rPr>
                <w:rFonts w:asciiTheme="minorHAnsi" w:hAnsiTheme="minorHAnsi"/>
                <w:b/>
                <w:szCs w:val="20"/>
              </w:rPr>
            </w:pPr>
          </w:p>
        </w:tc>
        <w:tc>
          <w:tcPr>
            <w:tcW w:w="7020" w:type="dxa"/>
          </w:tcPr>
          <w:p w14:paraId="5424928B" w14:textId="06C33A3B" w:rsidR="006C5D73" w:rsidRPr="00F84397" w:rsidRDefault="4FA9AB4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two objects, but with only one item referenced in a build item</w:t>
            </w:r>
          </w:p>
        </w:tc>
      </w:tr>
      <w:tr w:rsidR="00A47C64" w:rsidRPr="00F84397" w14:paraId="65242FAB" w14:textId="77777777" w:rsidTr="7E4BDF2E">
        <w:trPr>
          <w:trHeight w:val="56"/>
        </w:trPr>
        <w:tc>
          <w:tcPr>
            <w:tcW w:w="2628" w:type="dxa"/>
            <w:shd w:val="clear" w:color="auto" w:fill="D9D9D9" w:themeFill="background1" w:themeFillShade="D9"/>
          </w:tcPr>
          <w:p w14:paraId="03A901D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5B768A0" w14:textId="77777777" w:rsidR="00A47C64" w:rsidRPr="00F84397" w:rsidRDefault="00A47C64" w:rsidP="009E22E0">
            <w:pPr>
              <w:rPr>
                <w:rFonts w:asciiTheme="minorHAnsi" w:hAnsiTheme="minorHAnsi"/>
                <w:b/>
                <w:szCs w:val="20"/>
              </w:rPr>
            </w:pPr>
          </w:p>
        </w:tc>
        <w:tc>
          <w:tcPr>
            <w:tcW w:w="7020" w:type="dxa"/>
          </w:tcPr>
          <w:p w14:paraId="03B0C4EF" w14:textId="3B86DF3A"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 although only the object in the build item should be rendered</w:t>
            </w:r>
          </w:p>
          <w:p w14:paraId="6835705B" w14:textId="2FEBC9FD" w:rsidR="00D2250B" w:rsidRPr="00F84397" w:rsidRDefault="00D2250B" w:rsidP="4FA9AB4E">
            <w:pPr>
              <w:rPr>
                <w:rFonts w:asciiTheme="minorHAnsi" w:eastAsiaTheme="minorEastAsia" w:hAnsiTheme="minorHAnsi"/>
                <w:szCs w:val="20"/>
              </w:rPr>
            </w:pPr>
          </w:p>
        </w:tc>
      </w:tr>
      <w:tr w:rsidR="00A47C64" w:rsidRPr="00F84397" w14:paraId="7206D493" w14:textId="77777777" w:rsidTr="007271D5">
        <w:trPr>
          <w:trHeight w:val="56"/>
        </w:trPr>
        <w:tc>
          <w:tcPr>
            <w:tcW w:w="2628" w:type="dxa"/>
            <w:shd w:val="clear" w:color="auto" w:fill="D9D9D9" w:themeFill="background1" w:themeFillShade="D9"/>
          </w:tcPr>
          <w:p w14:paraId="3845A07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28E96A" w14:textId="77777777" w:rsidR="00A47C64" w:rsidRPr="00F84397" w:rsidRDefault="00A47C64" w:rsidP="009E22E0">
            <w:pPr>
              <w:rPr>
                <w:rFonts w:asciiTheme="minorHAnsi" w:hAnsiTheme="minorHAnsi"/>
                <w:b/>
                <w:szCs w:val="20"/>
              </w:rPr>
            </w:pPr>
          </w:p>
        </w:tc>
        <w:tc>
          <w:tcPr>
            <w:tcW w:w="7020" w:type="dxa"/>
          </w:tcPr>
          <w:p w14:paraId="568F6398" w14:textId="152895D4"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both test objects to 3D builder, confirm two items are listed in the build element (modify if needed), then remove one item from the build object. The resulting test file should render a single object although it contains two objects</w:t>
            </w:r>
          </w:p>
          <w:p w14:paraId="5654106C" w14:textId="368A293E" w:rsidR="00A47C64" w:rsidRPr="00F84397" w:rsidRDefault="00A47C64" w:rsidP="00E57836">
            <w:pPr>
              <w:rPr>
                <w:rFonts w:asciiTheme="minorHAnsi" w:eastAsiaTheme="minorEastAsia" w:hAnsiTheme="minorHAnsi"/>
                <w:b/>
                <w:bCs/>
                <w:szCs w:val="20"/>
              </w:rPr>
            </w:pPr>
          </w:p>
        </w:tc>
      </w:tr>
      <w:tr w:rsidR="007271D5" w:rsidRPr="00F84397" w14:paraId="5D573DCE" w14:textId="77777777" w:rsidTr="7E4BDF2E">
        <w:trPr>
          <w:trHeight w:val="56"/>
        </w:trPr>
        <w:tc>
          <w:tcPr>
            <w:tcW w:w="2628" w:type="dxa"/>
            <w:tcBorders>
              <w:bottom w:val="single" w:sz="4" w:space="0" w:color="auto"/>
            </w:tcBorders>
            <w:shd w:val="clear" w:color="auto" w:fill="D9D9D9" w:themeFill="background1" w:themeFillShade="D9"/>
          </w:tcPr>
          <w:p w14:paraId="4EE0FC42" w14:textId="01C7F45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3A3D87" w14:textId="15CF0CC8" w:rsidR="007271D5" w:rsidRPr="00F84397" w:rsidRDefault="007271D5" w:rsidP="007271D5">
            <w:pPr>
              <w:rPr>
                <w:rFonts w:asciiTheme="minorHAnsi" w:eastAsiaTheme="minorEastAsia" w:hAnsiTheme="minorHAnsi"/>
                <w:b/>
                <w:bCs/>
                <w:szCs w:val="20"/>
              </w:rPr>
            </w:pPr>
            <w:hyperlink r:id="rId17" w:anchor="342-Resources" w:history="1">
              <w:r w:rsidRPr="004C44E6">
                <w:rPr>
                  <w:rStyle w:val="Hyperlink"/>
                  <w:rFonts w:asciiTheme="minorHAnsi" w:eastAsiaTheme="minorEastAsia" w:hAnsiTheme="minorHAnsi"/>
                  <w:bCs/>
                  <w:szCs w:val="20"/>
                </w:rPr>
                <w:t>Link to Requirement in 3MF Specification</w:t>
              </w:r>
            </w:hyperlink>
          </w:p>
        </w:tc>
      </w:tr>
    </w:tbl>
    <w:p w14:paraId="0B160756" w14:textId="77777777" w:rsidR="00A47C64" w:rsidRDefault="00A47C64" w:rsidP="00A47C64"/>
    <w:p w14:paraId="3EFFC0F0" w14:textId="30A63311" w:rsidR="00A47C64" w:rsidRDefault="00B76BB3" w:rsidP="003162C7">
      <w:pPr>
        <w:pStyle w:val="Heading3"/>
      </w:pPr>
      <w:r>
        <w:t xml:space="preserve"> </w:t>
      </w:r>
      <w:r w:rsidR="0003262E">
        <w:t>P_</w:t>
      </w:r>
      <w:r w:rsidR="004360B7">
        <w:t>???_0</w:t>
      </w:r>
      <w:r w:rsidR="4FA9AB4E">
        <w:t>311 Build Item Transform</w:t>
      </w:r>
    </w:p>
    <w:tbl>
      <w:tblPr>
        <w:tblStyle w:val="TableGrid"/>
        <w:tblW w:w="9648" w:type="dxa"/>
        <w:tblLook w:val="04A0" w:firstRow="1" w:lastRow="0" w:firstColumn="1" w:lastColumn="0" w:noHBand="0" w:noVBand="1"/>
      </w:tblPr>
      <w:tblGrid>
        <w:gridCol w:w="2628"/>
        <w:gridCol w:w="7020"/>
      </w:tblGrid>
      <w:tr w:rsidR="00A47C64" w:rsidRPr="00F84397" w14:paraId="216BEB94" w14:textId="77777777" w:rsidTr="7E4BDF2E">
        <w:tc>
          <w:tcPr>
            <w:tcW w:w="2628" w:type="dxa"/>
            <w:tcBorders>
              <w:bottom w:val="single" w:sz="4" w:space="0" w:color="auto"/>
            </w:tcBorders>
            <w:shd w:val="clear" w:color="auto" w:fill="D9D9D9" w:themeFill="background1" w:themeFillShade="D9"/>
          </w:tcPr>
          <w:p w14:paraId="749992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85C968" w14:textId="77777777" w:rsidR="00A47C64" w:rsidRPr="00F84397" w:rsidRDefault="00A47C64" w:rsidP="009E22E0">
            <w:pPr>
              <w:rPr>
                <w:rFonts w:asciiTheme="minorHAnsi" w:hAnsiTheme="minorHAnsi"/>
                <w:b/>
                <w:szCs w:val="20"/>
              </w:rPr>
            </w:pPr>
          </w:p>
        </w:tc>
        <w:tc>
          <w:tcPr>
            <w:tcW w:w="7020" w:type="dxa"/>
          </w:tcPr>
          <w:p w14:paraId="218C60D7" w14:textId="246616A5" w:rsidR="00A47C64" w:rsidRPr="00F84397" w:rsidRDefault="7E4BDF2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one object, but two build items each referencing the same object, applying a different build item transform on one item</w:t>
            </w:r>
          </w:p>
        </w:tc>
      </w:tr>
      <w:tr w:rsidR="00A47C64" w:rsidRPr="00F84397" w14:paraId="6C089067" w14:textId="77777777" w:rsidTr="7E4BDF2E">
        <w:trPr>
          <w:trHeight w:val="56"/>
        </w:trPr>
        <w:tc>
          <w:tcPr>
            <w:tcW w:w="2628" w:type="dxa"/>
            <w:shd w:val="clear" w:color="auto" w:fill="D9D9D9" w:themeFill="background1" w:themeFillShade="D9"/>
          </w:tcPr>
          <w:p w14:paraId="61FA30F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634C5F3" w14:textId="77777777" w:rsidR="00A47C64" w:rsidRPr="00F84397" w:rsidRDefault="00A47C64" w:rsidP="009E22E0">
            <w:pPr>
              <w:rPr>
                <w:rFonts w:asciiTheme="minorHAnsi" w:hAnsiTheme="minorHAnsi"/>
                <w:b/>
                <w:szCs w:val="20"/>
              </w:rPr>
            </w:pPr>
          </w:p>
        </w:tc>
        <w:tc>
          <w:tcPr>
            <w:tcW w:w="7020" w:type="dxa"/>
          </w:tcPr>
          <w:p w14:paraId="419AD5CA" w14:textId="52ED6D80"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79BAB648" w14:textId="77777777" w:rsidTr="007271D5">
        <w:trPr>
          <w:trHeight w:val="56"/>
        </w:trPr>
        <w:tc>
          <w:tcPr>
            <w:tcW w:w="2628" w:type="dxa"/>
            <w:shd w:val="clear" w:color="auto" w:fill="D9D9D9" w:themeFill="background1" w:themeFillShade="D9"/>
          </w:tcPr>
          <w:p w14:paraId="1F98C07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21BA729" w14:textId="77777777" w:rsidR="00A47C64" w:rsidRPr="00F84397" w:rsidRDefault="00A47C64" w:rsidP="009E22E0">
            <w:pPr>
              <w:rPr>
                <w:rFonts w:asciiTheme="minorHAnsi" w:hAnsiTheme="minorHAnsi"/>
                <w:b/>
                <w:szCs w:val="20"/>
              </w:rPr>
            </w:pPr>
          </w:p>
        </w:tc>
        <w:tc>
          <w:tcPr>
            <w:tcW w:w="7020" w:type="dxa"/>
          </w:tcPr>
          <w:p w14:paraId="39E8B041" w14:textId="34654A48" w:rsidR="00A47C64"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w:t>
            </w:r>
            <w:r w:rsidR="00A05725">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Modify one build item transform matrix to position the two objects such that they are non-intersecting</w:t>
            </w:r>
          </w:p>
          <w:p w14:paraId="1136ADEA" w14:textId="3A288517" w:rsidR="00A47C64" w:rsidRPr="00F84397" w:rsidRDefault="00A47C64" w:rsidP="009E22E0">
            <w:pPr>
              <w:rPr>
                <w:rFonts w:asciiTheme="minorHAnsi" w:hAnsiTheme="minorHAnsi"/>
                <w:b/>
                <w:szCs w:val="20"/>
              </w:rPr>
            </w:pPr>
          </w:p>
        </w:tc>
      </w:tr>
      <w:tr w:rsidR="007271D5" w:rsidRPr="00F84397" w14:paraId="1E9593E8" w14:textId="77777777" w:rsidTr="7E4BDF2E">
        <w:trPr>
          <w:trHeight w:val="56"/>
        </w:trPr>
        <w:tc>
          <w:tcPr>
            <w:tcW w:w="2628" w:type="dxa"/>
            <w:tcBorders>
              <w:bottom w:val="single" w:sz="4" w:space="0" w:color="auto"/>
            </w:tcBorders>
            <w:shd w:val="clear" w:color="auto" w:fill="D9D9D9" w:themeFill="background1" w:themeFillShade="D9"/>
          </w:tcPr>
          <w:p w14:paraId="3D79D5E5" w14:textId="7FC497F1"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9361" w14:textId="61769C0E" w:rsidR="007271D5" w:rsidRPr="00F84397" w:rsidRDefault="007271D5" w:rsidP="007271D5">
            <w:pPr>
              <w:rPr>
                <w:rFonts w:asciiTheme="minorHAnsi" w:eastAsiaTheme="minorEastAsia" w:hAnsiTheme="minorHAnsi"/>
                <w:b/>
                <w:bCs/>
                <w:szCs w:val="20"/>
              </w:rPr>
            </w:pPr>
            <w:hyperlink r:id="rId18" w:anchor="343-Build-Instructions" w:history="1">
              <w:r w:rsidRPr="003D3DD3">
                <w:rPr>
                  <w:rStyle w:val="Hyperlink"/>
                  <w:rFonts w:asciiTheme="minorHAnsi" w:eastAsiaTheme="minorEastAsia" w:hAnsiTheme="minorHAnsi"/>
                  <w:bCs/>
                  <w:szCs w:val="20"/>
                </w:rPr>
                <w:t>Link to Requirement in 3MF Specification</w:t>
              </w:r>
            </w:hyperlink>
          </w:p>
        </w:tc>
      </w:tr>
    </w:tbl>
    <w:p w14:paraId="0AEFE4EA" w14:textId="77777777" w:rsidR="00A47C64" w:rsidRDefault="00A47C64" w:rsidP="00A47C64"/>
    <w:p w14:paraId="2D723A9E" w14:textId="77777777" w:rsidR="00CF1E50" w:rsidRDefault="00CF1E50">
      <w:pPr>
        <w:rPr>
          <w:rFonts w:eastAsiaTheme="majorEastAsia" w:cstheme="majorBidi"/>
          <w:b/>
          <w:bCs/>
          <w:color w:val="365F91" w:themeColor="accent1" w:themeShade="BF"/>
          <w:szCs w:val="20"/>
        </w:rPr>
      </w:pPr>
      <w:r>
        <w:br w:type="page"/>
      </w:r>
    </w:p>
    <w:p w14:paraId="0231F775" w14:textId="2009A7AC" w:rsidR="00A47C64" w:rsidRDefault="00B76BB3" w:rsidP="003162C7">
      <w:pPr>
        <w:pStyle w:val="Heading3"/>
      </w:pPr>
      <w:r>
        <w:lastRenderedPageBreak/>
        <w:t xml:space="preserve"> </w:t>
      </w:r>
      <w:r w:rsidR="0003262E">
        <w:t>P_</w:t>
      </w:r>
      <w:r w:rsidR="004360B7">
        <w:t>???_0</w:t>
      </w:r>
      <w:r w:rsidR="4FA9AB4E">
        <w:t xml:space="preserve">312 </w:t>
      </w:r>
      <w:r w:rsidR="003B3DC6">
        <w:t xml:space="preserve">Base Material </w:t>
      </w:r>
      <w:r w:rsidR="4FA9AB4E">
        <w:t>References</w:t>
      </w:r>
    </w:p>
    <w:tbl>
      <w:tblPr>
        <w:tblStyle w:val="TableGrid"/>
        <w:tblW w:w="9648" w:type="dxa"/>
        <w:tblLook w:val="04A0" w:firstRow="1" w:lastRow="0" w:firstColumn="1" w:lastColumn="0" w:noHBand="0" w:noVBand="1"/>
      </w:tblPr>
      <w:tblGrid>
        <w:gridCol w:w="2628"/>
        <w:gridCol w:w="7020"/>
      </w:tblGrid>
      <w:tr w:rsidR="00A47C64" w:rsidRPr="00F84397" w14:paraId="02645781" w14:textId="77777777" w:rsidTr="7E4BDF2E">
        <w:tc>
          <w:tcPr>
            <w:tcW w:w="2628" w:type="dxa"/>
            <w:tcBorders>
              <w:bottom w:val="single" w:sz="4" w:space="0" w:color="auto"/>
            </w:tcBorders>
            <w:shd w:val="clear" w:color="auto" w:fill="D9D9D9" w:themeFill="background1" w:themeFillShade="D9"/>
          </w:tcPr>
          <w:p w14:paraId="51EEF448"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71E5183" w14:textId="77777777" w:rsidR="00A47C64" w:rsidRPr="00F84397" w:rsidRDefault="00A47C64" w:rsidP="009E22E0">
            <w:pPr>
              <w:rPr>
                <w:rFonts w:asciiTheme="minorHAnsi" w:hAnsiTheme="minorHAnsi"/>
                <w:b/>
                <w:szCs w:val="20"/>
              </w:rPr>
            </w:pPr>
          </w:p>
        </w:tc>
        <w:tc>
          <w:tcPr>
            <w:tcW w:w="7020" w:type="dxa"/>
          </w:tcPr>
          <w:p w14:paraId="4129F9E3" w14:textId="30643A6B"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one object and add a </w:t>
            </w:r>
            <w:proofErr w:type="spellStart"/>
            <w:r w:rsidR="00CC0A84">
              <w:rPr>
                <w:rFonts w:asciiTheme="minorHAnsi" w:eastAsiaTheme="minorEastAsia" w:hAnsiTheme="minorHAnsi"/>
                <w:szCs w:val="20"/>
              </w:rPr>
              <w:t>basematerials</w:t>
            </w:r>
            <w:proofErr w:type="spellEnd"/>
            <w:r w:rsidRPr="00F84397">
              <w:rPr>
                <w:rFonts w:asciiTheme="minorHAnsi" w:eastAsiaTheme="minorEastAsia" w:hAnsiTheme="minorHAnsi"/>
                <w:szCs w:val="20"/>
              </w:rPr>
              <w:t xml:space="preserve"> to the 3dmodel file</w:t>
            </w:r>
          </w:p>
        </w:tc>
      </w:tr>
      <w:tr w:rsidR="00A47C64" w:rsidRPr="00F84397" w14:paraId="0D102554" w14:textId="77777777" w:rsidTr="7E4BDF2E">
        <w:trPr>
          <w:trHeight w:val="56"/>
        </w:trPr>
        <w:tc>
          <w:tcPr>
            <w:tcW w:w="2628" w:type="dxa"/>
            <w:shd w:val="clear" w:color="auto" w:fill="D9D9D9" w:themeFill="background1" w:themeFillShade="D9"/>
          </w:tcPr>
          <w:p w14:paraId="247F797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9627BCE" w14:textId="77777777" w:rsidR="00A47C64" w:rsidRPr="00F84397" w:rsidRDefault="00A47C64" w:rsidP="009E22E0">
            <w:pPr>
              <w:rPr>
                <w:rFonts w:asciiTheme="minorHAnsi" w:hAnsiTheme="minorHAnsi"/>
                <w:b/>
                <w:szCs w:val="20"/>
              </w:rPr>
            </w:pPr>
          </w:p>
        </w:tc>
        <w:tc>
          <w:tcPr>
            <w:tcW w:w="7020" w:type="dxa"/>
          </w:tcPr>
          <w:p w14:paraId="62345790" w14:textId="1A1DED6D" w:rsidR="00A47C64" w:rsidRPr="00F84397" w:rsidRDefault="4FA9AB4E" w:rsidP="000220E9">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w:t>
            </w:r>
            <w:r w:rsidR="000220E9">
              <w:rPr>
                <w:rFonts w:asciiTheme="minorHAnsi" w:eastAsiaTheme="minorEastAsia" w:hAnsiTheme="minorHAnsi"/>
                <w:szCs w:val="20"/>
              </w:rPr>
              <w:t>NOT render the colors, but should print the object in its native material color</w:t>
            </w:r>
          </w:p>
        </w:tc>
      </w:tr>
      <w:tr w:rsidR="00A47C64" w:rsidRPr="00F84397" w14:paraId="7099F1B0" w14:textId="77777777" w:rsidTr="007271D5">
        <w:trPr>
          <w:trHeight w:val="56"/>
        </w:trPr>
        <w:tc>
          <w:tcPr>
            <w:tcW w:w="2628" w:type="dxa"/>
            <w:shd w:val="clear" w:color="auto" w:fill="D9D9D9" w:themeFill="background1" w:themeFillShade="D9"/>
          </w:tcPr>
          <w:p w14:paraId="3F74BE3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B20E62" w14:textId="77777777" w:rsidR="00A47C64" w:rsidRPr="00F84397" w:rsidRDefault="00A47C64" w:rsidP="009E22E0">
            <w:pPr>
              <w:rPr>
                <w:rFonts w:asciiTheme="minorHAnsi" w:hAnsiTheme="minorHAnsi"/>
                <w:b/>
                <w:szCs w:val="20"/>
              </w:rPr>
            </w:pPr>
          </w:p>
        </w:tc>
        <w:tc>
          <w:tcPr>
            <w:tcW w:w="7020" w:type="dxa"/>
          </w:tcPr>
          <w:p w14:paraId="414D3EE9" w14:textId="77777777" w:rsidR="00CF1E5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Specify </w:t>
            </w:r>
            <w:r w:rsidR="00CF1E50">
              <w:rPr>
                <w:rFonts w:asciiTheme="minorHAnsi" w:eastAsiaTheme="minorEastAsia" w:hAnsiTheme="minorHAnsi"/>
                <w:szCs w:val="20"/>
              </w:rPr>
              <w:t xml:space="preserve">a </w:t>
            </w:r>
            <w:r w:rsidRPr="00F84397">
              <w:rPr>
                <w:rFonts w:asciiTheme="minorHAnsi" w:eastAsiaTheme="minorEastAsia" w:hAnsiTheme="minorHAnsi"/>
                <w:szCs w:val="20"/>
              </w:rPr>
              <w:t xml:space="preserve">color in the object element via a reference to the </w:t>
            </w:r>
            <w:proofErr w:type="spellStart"/>
            <w:r w:rsidRPr="00F84397">
              <w:rPr>
                <w:rFonts w:asciiTheme="minorHAnsi" w:eastAsiaTheme="minorEastAsia" w:hAnsiTheme="minorHAnsi"/>
                <w:szCs w:val="20"/>
              </w:rPr>
              <w:t>basematerials</w:t>
            </w:r>
            <w:proofErr w:type="spellEnd"/>
            <w:r w:rsidRPr="00F84397">
              <w:rPr>
                <w:rFonts w:asciiTheme="minorHAnsi" w:eastAsiaTheme="minorEastAsia" w:hAnsiTheme="minorHAnsi"/>
                <w:szCs w:val="20"/>
              </w:rPr>
              <w:t xml:space="preserve"> definition</w:t>
            </w:r>
            <w:r w:rsidR="0078344F">
              <w:rPr>
                <w:rFonts w:asciiTheme="minorHAnsi" w:eastAsiaTheme="minorEastAsia" w:hAnsiTheme="minorHAnsi"/>
                <w:szCs w:val="20"/>
              </w:rPr>
              <w:t xml:space="preserve">. </w:t>
            </w:r>
            <w:r w:rsidR="00CF1E50">
              <w:rPr>
                <w:rFonts w:asciiTheme="minorHAnsi" w:eastAsiaTheme="minorEastAsia" w:hAnsiTheme="minorHAnsi"/>
                <w:szCs w:val="20"/>
              </w:rPr>
              <w:t xml:space="preserve">For triangles, do the following: </w:t>
            </w:r>
          </w:p>
          <w:p w14:paraId="0441320D" w14:textId="77777777" w:rsidR="00CF1E50" w:rsidRDefault="00CF1E50" w:rsidP="1465993C">
            <w:pPr>
              <w:rPr>
                <w:rFonts w:asciiTheme="minorHAnsi" w:eastAsiaTheme="minorEastAsia" w:hAnsiTheme="minorHAnsi"/>
                <w:szCs w:val="20"/>
              </w:rPr>
            </w:pPr>
          </w:p>
          <w:p w14:paraId="0C3CD015" w14:textId="035B6BD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0078344F">
              <w:rPr>
                <w:rFonts w:asciiTheme="minorHAnsi" w:eastAsiaTheme="minorEastAsia" w:hAnsiTheme="minorHAnsi"/>
                <w:szCs w:val="20"/>
              </w:rPr>
              <w:t xml:space="preserve">Include </w:t>
            </w:r>
            <w:proofErr w:type="spellStart"/>
            <w:r w:rsidR="0078344F">
              <w:rPr>
                <w:rFonts w:asciiTheme="minorHAnsi" w:eastAsiaTheme="minorEastAsia" w:hAnsiTheme="minorHAnsi"/>
                <w:szCs w:val="20"/>
              </w:rPr>
              <w:t>pid</w:t>
            </w:r>
            <w:proofErr w:type="spellEnd"/>
            <w:r w:rsidR="0078344F">
              <w:rPr>
                <w:rFonts w:asciiTheme="minorHAnsi" w:eastAsiaTheme="minorEastAsia" w:hAnsiTheme="minorHAnsi"/>
                <w:szCs w:val="20"/>
              </w:rPr>
              <w:t xml:space="preserve">, p1, p2, p3 attributes </w:t>
            </w:r>
            <w:r w:rsidR="000220E9">
              <w:rPr>
                <w:rFonts w:asciiTheme="minorHAnsi" w:eastAsiaTheme="minorEastAsia" w:hAnsiTheme="minorHAnsi"/>
                <w:szCs w:val="20"/>
              </w:rPr>
              <w:t xml:space="preserve">for blue </w:t>
            </w:r>
            <w:r w:rsidR="0078344F">
              <w:rPr>
                <w:rFonts w:asciiTheme="minorHAnsi" w:eastAsiaTheme="minorEastAsia" w:hAnsiTheme="minorHAnsi"/>
                <w:szCs w:val="20"/>
              </w:rPr>
              <w:t>in one triangle</w:t>
            </w:r>
            <w:r w:rsidR="000220E9">
              <w:rPr>
                <w:rFonts w:asciiTheme="minorHAnsi" w:eastAsiaTheme="minorEastAsia" w:hAnsiTheme="minorHAnsi"/>
                <w:szCs w:val="20"/>
              </w:rPr>
              <w:t xml:space="preserve">. </w:t>
            </w:r>
            <w:r>
              <w:rPr>
                <w:rFonts w:asciiTheme="minorHAnsi" w:eastAsiaTheme="minorEastAsia" w:hAnsiTheme="minorHAnsi"/>
                <w:szCs w:val="20"/>
              </w:rPr>
              <w:t xml:space="preserve">This will override the object </w:t>
            </w:r>
            <w:proofErr w:type="spellStart"/>
            <w:r>
              <w:rPr>
                <w:rFonts w:asciiTheme="minorHAnsi" w:eastAsiaTheme="minorEastAsia" w:hAnsiTheme="minorHAnsi"/>
                <w:szCs w:val="20"/>
              </w:rPr>
              <w:t>pid</w:t>
            </w:r>
            <w:proofErr w:type="spellEnd"/>
            <w:r>
              <w:rPr>
                <w:rFonts w:asciiTheme="minorHAnsi" w:eastAsiaTheme="minorEastAsia" w:hAnsiTheme="minorHAnsi"/>
                <w:szCs w:val="20"/>
              </w:rPr>
              <w:t xml:space="preserve"> and </w:t>
            </w:r>
            <w:proofErr w:type="spellStart"/>
            <w:r>
              <w:rPr>
                <w:rFonts w:asciiTheme="minorHAnsi" w:eastAsiaTheme="minorEastAsia" w:hAnsiTheme="minorHAnsi"/>
                <w:szCs w:val="20"/>
              </w:rPr>
              <w:t>pindex</w:t>
            </w:r>
            <w:proofErr w:type="spellEnd"/>
            <w:r>
              <w:rPr>
                <w:rFonts w:asciiTheme="minorHAnsi" w:eastAsiaTheme="minorEastAsia" w:hAnsiTheme="minorHAnsi"/>
                <w:szCs w:val="20"/>
              </w:rPr>
              <w:t xml:space="preserve"> for the rendering of this triangle</w:t>
            </w:r>
          </w:p>
          <w:p w14:paraId="6545EBBA" w14:textId="6F7F863C" w:rsidR="000F093C" w:rsidRDefault="000F093C" w:rsidP="1465993C">
            <w:pPr>
              <w:rPr>
                <w:rFonts w:asciiTheme="minorHAnsi" w:eastAsiaTheme="minorEastAsia" w:hAnsiTheme="minorHAnsi"/>
                <w:szCs w:val="20"/>
              </w:rPr>
            </w:pPr>
          </w:p>
          <w:p w14:paraId="0A4DA735" w14:textId="69FF4C03" w:rsidR="00A95E6F" w:rsidRDefault="00A95E6F" w:rsidP="1465993C">
            <w:pPr>
              <w:rPr>
                <w:rFonts w:asciiTheme="minorHAnsi" w:eastAsiaTheme="minorEastAsia" w:hAnsiTheme="minorHAnsi"/>
                <w:szCs w:val="20"/>
              </w:rPr>
            </w:pPr>
            <w:r>
              <w:rPr>
                <w:rFonts w:asciiTheme="minorHAnsi" w:eastAsiaTheme="minorEastAsia" w:hAnsiTheme="minorHAnsi"/>
                <w:szCs w:val="20"/>
              </w:rPr>
              <w:t>For Test suites that do not support the material extension include the following:</w:t>
            </w:r>
          </w:p>
          <w:p w14:paraId="0734FFBF" w14:textId="77777777" w:rsidR="00A95E6F" w:rsidRDefault="00A95E6F" w:rsidP="1465993C">
            <w:pPr>
              <w:rPr>
                <w:rFonts w:asciiTheme="minorHAnsi" w:eastAsiaTheme="minorEastAsia" w:hAnsiTheme="minorHAnsi"/>
                <w:szCs w:val="20"/>
              </w:rPr>
            </w:pPr>
          </w:p>
          <w:p w14:paraId="2FFEBD00" w14:textId="7F104D3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attribute. This will result in the default object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and </w:t>
            </w:r>
            <w:proofErr w:type="spellStart"/>
            <w:proofErr w:type="gramStart"/>
            <w:r>
              <w:rPr>
                <w:rFonts w:asciiTheme="minorHAnsi" w:eastAsiaTheme="minorEastAsia" w:hAnsiTheme="minorHAnsi"/>
                <w:szCs w:val="20"/>
              </w:rPr>
              <w:t>p</w:t>
            </w:r>
            <w:r w:rsidRPr="00CF1E50">
              <w:rPr>
                <w:rFonts w:asciiTheme="minorHAnsi" w:eastAsiaTheme="minorEastAsia" w:hAnsiTheme="minorHAnsi"/>
                <w:szCs w:val="20"/>
              </w:rPr>
              <w:t>index</w:t>
            </w:r>
            <w:proofErr w:type="spellEnd"/>
            <w:r w:rsidRPr="00CF1E50">
              <w:rPr>
                <w:rFonts w:asciiTheme="minorHAnsi" w:eastAsiaTheme="minorEastAsia" w:hAnsiTheme="minorHAnsi"/>
                <w:szCs w:val="20"/>
              </w:rPr>
              <w:t xml:space="preserve">  </w:t>
            </w:r>
            <w:r>
              <w:rPr>
                <w:rFonts w:asciiTheme="minorHAnsi" w:eastAsiaTheme="minorEastAsia" w:hAnsiTheme="minorHAnsi"/>
                <w:szCs w:val="20"/>
              </w:rPr>
              <w:t>being</w:t>
            </w:r>
            <w:proofErr w:type="gramEnd"/>
            <w:r>
              <w:rPr>
                <w:rFonts w:asciiTheme="minorHAnsi" w:eastAsiaTheme="minorEastAsia" w:hAnsiTheme="minorHAnsi"/>
                <w:szCs w:val="20"/>
              </w:rPr>
              <w:t xml:space="preserve">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2F705436" w14:textId="77777777" w:rsidR="000F093C" w:rsidRDefault="000F093C" w:rsidP="1465993C">
            <w:pPr>
              <w:rPr>
                <w:rFonts w:asciiTheme="minorHAnsi" w:eastAsiaTheme="minorEastAsia" w:hAnsiTheme="minorHAnsi"/>
                <w:szCs w:val="20"/>
              </w:rPr>
            </w:pPr>
          </w:p>
          <w:p w14:paraId="2261B6DF" w14:textId="7560AFC3" w:rsidR="00CF1E50" w:rsidRDefault="00CF1E50" w:rsidP="1465993C">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value at the object level for rendering.</w:t>
            </w:r>
          </w:p>
          <w:p w14:paraId="64ABF49C" w14:textId="77777777" w:rsidR="00CF1E50" w:rsidRDefault="00CF1E50" w:rsidP="1465993C">
            <w:pPr>
              <w:rPr>
                <w:rFonts w:asciiTheme="minorHAnsi" w:eastAsiaTheme="minorEastAsia" w:hAnsiTheme="minorHAnsi"/>
                <w:szCs w:val="20"/>
              </w:rPr>
            </w:pPr>
          </w:p>
          <w:p w14:paraId="1590D722" w14:textId="0910F122" w:rsidR="00DB0369" w:rsidRPr="00A95E6F" w:rsidRDefault="000220E9" w:rsidP="001F6DAC">
            <w:pPr>
              <w:rPr>
                <w:rFonts w:asciiTheme="minorHAnsi" w:eastAsiaTheme="minorEastAsia" w:hAnsiTheme="minorHAnsi"/>
                <w:szCs w:val="20"/>
              </w:rPr>
            </w:pPr>
            <w:r>
              <w:rPr>
                <w:rFonts w:asciiTheme="minorHAnsi" w:eastAsiaTheme="minorEastAsia" w:hAnsiTheme="minorHAnsi"/>
                <w:szCs w:val="20"/>
              </w:rPr>
              <w:t xml:space="preserve">NOTE: </w:t>
            </w:r>
            <w:proofErr w:type="spellStart"/>
            <w:r>
              <w:rPr>
                <w:rFonts w:asciiTheme="minorHAnsi" w:eastAsiaTheme="minorEastAsia" w:hAnsiTheme="minorHAnsi"/>
                <w:szCs w:val="20"/>
              </w:rPr>
              <w:t>Basematerials</w:t>
            </w:r>
            <w:proofErr w:type="spellEnd"/>
            <w:r>
              <w:rPr>
                <w:rFonts w:asciiTheme="minorHAnsi" w:eastAsiaTheme="minorEastAsia" w:hAnsiTheme="minorHAnsi"/>
                <w:szCs w:val="20"/>
              </w:rPr>
              <w:t xml:space="preserve"> references are for display only and will not impact the printer rendered output.</w:t>
            </w:r>
          </w:p>
        </w:tc>
      </w:tr>
      <w:tr w:rsidR="007271D5" w:rsidRPr="00F84397" w14:paraId="38748425" w14:textId="77777777" w:rsidTr="7E4BDF2E">
        <w:trPr>
          <w:trHeight w:val="56"/>
        </w:trPr>
        <w:tc>
          <w:tcPr>
            <w:tcW w:w="2628" w:type="dxa"/>
            <w:tcBorders>
              <w:bottom w:val="single" w:sz="4" w:space="0" w:color="auto"/>
            </w:tcBorders>
            <w:shd w:val="clear" w:color="auto" w:fill="D9D9D9" w:themeFill="background1" w:themeFillShade="D9"/>
          </w:tcPr>
          <w:p w14:paraId="0503C0F3" w14:textId="71DCD44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0DCCBE" w14:textId="565ECB95" w:rsidR="007271D5" w:rsidRPr="00F84397" w:rsidRDefault="007271D5" w:rsidP="007271D5">
            <w:pPr>
              <w:rPr>
                <w:rFonts w:asciiTheme="minorHAnsi" w:eastAsiaTheme="minorEastAsia" w:hAnsiTheme="minorHAnsi"/>
                <w:b/>
                <w:bCs/>
                <w:szCs w:val="20"/>
              </w:rPr>
            </w:pPr>
            <w:hyperlink r:id="rId19" w:anchor="342-Resources" w:history="1">
              <w:r w:rsidRPr="00CD246A">
                <w:rPr>
                  <w:rStyle w:val="Hyperlink"/>
                  <w:rFonts w:asciiTheme="minorHAnsi" w:eastAsiaTheme="minorEastAsia" w:hAnsiTheme="minorHAnsi"/>
                  <w:bCs/>
                  <w:szCs w:val="20"/>
                </w:rPr>
                <w:t>Link to Requirement in 3MF Specification</w:t>
              </w:r>
            </w:hyperlink>
          </w:p>
        </w:tc>
      </w:tr>
    </w:tbl>
    <w:p w14:paraId="5CD9F1EF" w14:textId="77777777" w:rsidR="00A47C64" w:rsidRDefault="00A47C64" w:rsidP="00A47C64"/>
    <w:p w14:paraId="2123FE9E" w14:textId="69BD8AA9" w:rsidR="00A47C64" w:rsidRDefault="0003262E" w:rsidP="00B61E9C">
      <w:pPr>
        <w:pStyle w:val="Heading3"/>
      </w:pPr>
      <w:r>
        <w:t>P_</w:t>
      </w:r>
      <w:r w:rsidR="004360B7">
        <w:t>???_0</w:t>
      </w:r>
      <w:r w:rsidR="4FA9AB4E">
        <w:t>313 JPEG Thumbnail</w:t>
      </w:r>
    </w:p>
    <w:tbl>
      <w:tblPr>
        <w:tblStyle w:val="TableGrid"/>
        <w:tblW w:w="9648" w:type="dxa"/>
        <w:tblLook w:val="04A0" w:firstRow="1" w:lastRow="0" w:firstColumn="1" w:lastColumn="0" w:noHBand="0" w:noVBand="1"/>
      </w:tblPr>
      <w:tblGrid>
        <w:gridCol w:w="2628"/>
        <w:gridCol w:w="7020"/>
      </w:tblGrid>
      <w:tr w:rsidR="00A47C64" w:rsidRPr="00F84397" w14:paraId="3B3AA95E" w14:textId="77777777" w:rsidTr="7E4BDF2E">
        <w:tc>
          <w:tcPr>
            <w:tcW w:w="2628" w:type="dxa"/>
            <w:tcBorders>
              <w:bottom w:val="single" w:sz="4" w:space="0" w:color="auto"/>
            </w:tcBorders>
            <w:shd w:val="clear" w:color="auto" w:fill="D9D9D9" w:themeFill="background1" w:themeFillShade="D9"/>
          </w:tcPr>
          <w:p w14:paraId="7CEBC8A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7E16B8" w14:textId="77777777" w:rsidR="00A47C64" w:rsidRPr="00F84397" w:rsidRDefault="00A47C64" w:rsidP="009E22E0">
            <w:pPr>
              <w:rPr>
                <w:rFonts w:asciiTheme="minorHAnsi" w:hAnsiTheme="minorHAnsi"/>
                <w:b/>
                <w:szCs w:val="20"/>
              </w:rPr>
            </w:pPr>
          </w:p>
        </w:tc>
        <w:tc>
          <w:tcPr>
            <w:tcW w:w="7020" w:type="dxa"/>
          </w:tcPr>
          <w:p w14:paraId="0C3A7F84" w14:textId="2868819C"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a JPEG Thumbnail</w:t>
            </w:r>
          </w:p>
        </w:tc>
      </w:tr>
      <w:tr w:rsidR="00A47C64" w:rsidRPr="00F84397" w14:paraId="1FF12D69" w14:textId="77777777" w:rsidTr="7E4BDF2E">
        <w:trPr>
          <w:trHeight w:val="56"/>
        </w:trPr>
        <w:tc>
          <w:tcPr>
            <w:tcW w:w="2628" w:type="dxa"/>
            <w:shd w:val="clear" w:color="auto" w:fill="D9D9D9" w:themeFill="background1" w:themeFillShade="D9"/>
          </w:tcPr>
          <w:p w14:paraId="6ECE4616"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A639DDE" w14:textId="77777777" w:rsidR="00A47C64" w:rsidRPr="00F84397" w:rsidRDefault="00A47C64" w:rsidP="009E22E0">
            <w:pPr>
              <w:rPr>
                <w:rFonts w:asciiTheme="minorHAnsi" w:hAnsiTheme="minorHAnsi"/>
                <w:b/>
                <w:szCs w:val="20"/>
              </w:rPr>
            </w:pPr>
          </w:p>
        </w:tc>
        <w:tc>
          <w:tcPr>
            <w:tcW w:w="7020" w:type="dxa"/>
          </w:tcPr>
          <w:p w14:paraId="5AAC52CB" w14:textId="4C67513A"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47C64" w:rsidRPr="00F84397" w14:paraId="5468C45B" w14:textId="77777777" w:rsidTr="007271D5">
        <w:trPr>
          <w:trHeight w:val="56"/>
        </w:trPr>
        <w:tc>
          <w:tcPr>
            <w:tcW w:w="2628" w:type="dxa"/>
            <w:shd w:val="clear" w:color="auto" w:fill="D9D9D9" w:themeFill="background1" w:themeFillShade="D9"/>
          </w:tcPr>
          <w:p w14:paraId="0267CBB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FE2821" w14:textId="77777777" w:rsidR="00A47C64" w:rsidRPr="00F84397" w:rsidRDefault="00A47C64" w:rsidP="009E22E0">
            <w:pPr>
              <w:rPr>
                <w:rFonts w:asciiTheme="minorHAnsi" w:hAnsiTheme="minorHAnsi"/>
                <w:b/>
                <w:szCs w:val="20"/>
              </w:rPr>
            </w:pPr>
          </w:p>
        </w:tc>
        <w:tc>
          <w:tcPr>
            <w:tcW w:w="7020" w:type="dxa"/>
          </w:tcPr>
          <w:p w14:paraId="4B566A3C" w14:textId="71A8E7C1"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wit</w:t>
            </w:r>
            <w:r w:rsidR="00C00F1A">
              <w:rPr>
                <w:rFonts w:asciiTheme="minorHAnsi" w:eastAsiaTheme="minorEastAsia" w:hAnsiTheme="minorHAnsi"/>
                <w:szCs w:val="20"/>
              </w:rPr>
              <w:t>h a jpeg thumbnail at the package level</w:t>
            </w:r>
          </w:p>
          <w:p w14:paraId="60A927CD" w14:textId="61A83DBA" w:rsidR="00A47C64" w:rsidRPr="00F84397" w:rsidRDefault="00A47C64" w:rsidP="00C00F1A">
            <w:pPr>
              <w:rPr>
                <w:rFonts w:asciiTheme="minorHAnsi" w:eastAsiaTheme="minorEastAsia" w:hAnsiTheme="minorHAnsi"/>
                <w:b/>
                <w:bCs/>
                <w:szCs w:val="20"/>
              </w:rPr>
            </w:pPr>
          </w:p>
        </w:tc>
      </w:tr>
      <w:tr w:rsidR="007271D5" w:rsidRPr="00F84397" w14:paraId="40F10094" w14:textId="77777777" w:rsidTr="7E4BDF2E">
        <w:trPr>
          <w:trHeight w:val="56"/>
        </w:trPr>
        <w:tc>
          <w:tcPr>
            <w:tcW w:w="2628" w:type="dxa"/>
            <w:tcBorders>
              <w:bottom w:val="single" w:sz="4" w:space="0" w:color="auto"/>
            </w:tcBorders>
            <w:shd w:val="clear" w:color="auto" w:fill="D9D9D9" w:themeFill="background1" w:themeFillShade="D9"/>
          </w:tcPr>
          <w:p w14:paraId="4E52EF53" w14:textId="3DE2C148"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EB42B61" w14:textId="19739DBD" w:rsidR="007271D5" w:rsidRPr="00F84397" w:rsidRDefault="007271D5" w:rsidP="007271D5">
            <w:pPr>
              <w:rPr>
                <w:rFonts w:asciiTheme="minorHAnsi" w:eastAsiaTheme="minorEastAsia" w:hAnsiTheme="minorHAnsi"/>
                <w:b/>
                <w:bCs/>
                <w:szCs w:val="20"/>
              </w:rPr>
            </w:pPr>
            <w:hyperlink r:id="rId20" w:anchor="611-JPEG-Images" w:history="1">
              <w:r w:rsidRPr="006A23C9">
                <w:rPr>
                  <w:rStyle w:val="Hyperlink"/>
                  <w:rFonts w:asciiTheme="minorHAnsi" w:eastAsiaTheme="minorEastAsia" w:hAnsiTheme="minorHAnsi"/>
                  <w:bCs/>
                  <w:szCs w:val="20"/>
                </w:rPr>
                <w:t>Link to Requirement in 3MF Specification</w:t>
              </w:r>
            </w:hyperlink>
          </w:p>
        </w:tc>
      </w:tr>
    </w:tbl>
    <w:p w14:paraId="5241AB94" w14:textId="6F094B08" w:rsidR="00B142E0" w:rsidRDefault="00B142E0" w:rsidP="00A47C64"/>
    <w:p w14:paraId="136FE274" w14:textId="46D74FD2" w:rsidR="007112E1" w:rsidRDefault="00B76BB3" w:rsidP="00E91707">
      <w:pPr>
        <w:pStyle w:val="Heading3"/>
      </w:pPr>
      <w:r>
        <w:t xml:space="preserve"> </w:t>
      </w:r>
      <w:r w:rsidR="0003262E">
        <w:t>P_</w:t>
      </w:r>
      <w:r w:rsidR="004360B7">
        <w:t>???_0</w:t>
      </w:r>
      <w:r w:rsidR="7E4BDF2E">
        <w:t xml:space="preserve">314 </w:t>
      </w:r>
      <w:proofErr w:type="spellStart"/>
      <w:r w:rsidR="7E4BDF2E">
        <w:t>solidsupport</w:t>
      </w:r>
      <w:proofErr w:type="spellEnd"/>
      <w:r w:rsidR="7E4BDF2E">
        <w:t>, support</w:t>
      </w:r>
      <w:r w:rsidR="00F66663">
        <w:t>, surface</w:t>
      </w:r>
    </w:p>
    <w:tbl>
      <w:tblPr>
        <w:tblStyle w:val="TableGrid"/>
        <w:tblW w:w="9648" w:type="dxa"/>
        <w:tblLook w:val="04A0" w:firstRow="1" w:lastRow="0" w:firstColumn="1" w:lastColumn="0" w:noHBand="0" w:noVBand="1"/>
      </w:tblPr>
      <w:tblGrid>
        <w:gridCol w:w="2628"/>
        <w:gridCol w:w="7020"/>
      </w:tblGrid>
      <w:tr w:rsidR="007112E1" w:rsidRPr="00F84397" w14:paraId="3016706A" w14:textId="77777777" w:rsidTr="7E4BDF2E">
        <w:tc>
          <w:tcPr>
            <w:tcW w:w="2628" w:type="dxa"/>
            <w:tcBorders>
              <w:bottom w:val="single" w:sz="4" w:space="0" w:color="auto"/>
            </w:tcBorders>
            <w:shd w:val="clear" w:color="auto" w:fill="D9D9D9" w:themeFill="background1" w:themeFillShade="D9"/>
          </w:tcPr>
          <w:p w14:paraId="464F3DED" w14:textId="77777777" w:rsidR="007112E1"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07995E" w14:textId="77777777" w:rsidR="007112E1" w:rsidRPr="00F84397" w:rsidRDefault="007112E1" w:rsidP="007112E1">
            <w:pPr>
              <w:rPr>
                <w:rFonts w:asciiTheme="minorHAnsi" w:hAnsiTheme="minorHAnsi"/>
                <w:b/>
                <w:szCs w:val="20"/>
              </w:rPr>
            </w:pPr>
          </w:p>
        </w:tc>
        <w:tc>
          <w:tcPr>
            <w:tcW w:w="7020" w:type="dxa"/>
          </w:tcPr>
          <w:p w14:paraId="6393970B" w14:textId="4BBC085A" w:rsidR="007112E1" w:rsidRPr="00F84397" w:rsidRDefault="00F54B87">
            <w:pPr>
              <w:rPr>
                <w:rFonts w:asciiTheme="minorHAnsi" w:eastAsiaTheme="minorEastAsia" w:hAnsiTheme="minorHAnsi"/>
                <w:szCs w:val="20"/>
              </w:rPr>
            </w:pPr>
            <w:r>
              <w:rPr>
                <w:rFonts w:asciiTheme="minorHAnsi" w:eastAsiaTheme="minorEastAsia" w:hAnsiTheme="minorHAnsi"/>
                <w:szCs w:val="20"/>
              </w:rPr>
              <w:t>Create a</w:t>
            </w:r>
            <w:r w:rsidR="7E4BDF2E" w:rsidRPr="00F84397">
              <w:rPr>
                <w:rFonts w:asciiTheme="minorHAnsi" w:eastAsiaTheme="minorEastAsia" w:hAnsiTheme="minorHAnsi"/>
                <w:szCs w:val="20"/>
              </w:rPr>
              <w:t xml:space="preserve"> 3MF document with two objects. Modify the object type attribute in the </w:t>
            </w:r>
            <w:r w:rsidR="008A3816" w:rsidRPr="00F84397">
              <w:rPr>
                <w:rFonts w:asciiTheme="minorHAnsi" w:eastAsiaTheme="minorEastAsia" w:hAnsiTheme="minorHAnsi"/>
                <w:szCs w:val="20"/>
              </w:rPr>
              <w:t>3</w:t>
            </w:r>
            <w:r w:rsidR="008A3816">
              <w:rPr>
                <w:rFonts w:asciiTheme="minorHAnsi" w:eastAsiaTheme="minorEastAsia" w:hAnsiTheme="minorHAnsi"/>
                <w:szCs w:val="20"/>
              </w:rPr>
              <w:t>D</w:t>
            </w:r>
            <w:r w:rsidR="008A3816" w:rsidRPr="00F84397">
              <w:rPr>
                <w:rFonts w:asciiTheme="minorHAnsi" w:eastAsiaTheme="minorEastAsia" w:hAnsiTheme="minorHAnsi"/>
                <w:szCs w:val="20"/>
              </w:rPr>
              <w:t xml:space="preserve"> </w:t>
            </w:r>
            <w:r w:rsidR="7E4BDF2E" w:rsidRPr="00F84397">
              <w:rPr>
                <w:rFonts w:asciiTheme="minorHAnsi" w:eastAsiaTheme="minorEastAsia" w:hAnsiTheme="minorHAnsi"/>
                <w:szCs w:val="20"/>
              </w:rPr>
              <w:t>object such that one object had a type of “model” and the other one of the following: “</w:t>
            </w:r>
            <w:proofErr w:type="spellStart"/>
            <w:r w:rsidR="7E4BDF2E" w:rsidRPr="00F84397">
              <w:rPr>
                <w:rFonts w:asciiTheme="minorHAnsi" w:eastAsiaTheme="minorEastAsia" w:hAnsiTheme="minorHAnsi"/>
                <w:szCs w:val="20"/>
              </w:rPr>
              <w:t>solidsupport</w:t>
            </w:r>
            <w:proofErr w:type="spellEnd"/>
            <w:r w:rsidR="7E4BDF2E" w:rsidRPr="00F84397">
              <w:rPr>
                <w:rFonts w:asciiTheme="minorHAnsi" w:eastAsiaTheme="minorEastAsia" w:hAnsiTheme="minorHAnsi"/>
                <w:szCs w:val="20"/>
              </w:rPr>
              <w:t>”, “support</w:t>
            </w:r>
            <w:r w:rsidR="00421581">
              <w:rPr>
                <w:rFonts w:asciiTheme="minorHAnsi" w:eastAsiaTheme="minorEastAsia" w:hAnsiTheme="minorHAnsi"/>
                <w:szCs w:val="20"/>
              </w:rPr>
              <w:t>”</w:t>
            </w:r>
          </w:p>
        </w:tc>
      </w:tr>
      <w:tr w:rsidR="00092949" w:rsidRPr="00F84397" w14:paraId="1BDBB179" w14:textId="77777777" w:rsidTr="7E4BDF2E">
        <w:trPr>
          <w:trHeight w:val="56"/>
        </w:trPr>
        <w:tc>
          <w:tcPr>
            <w:tcW w:w="2628" w:type="dxa"/>
            <w:shd w:val="clear" w:color="auto" w:fill="D9D9D9" w:themeFill="background1" w:themeFillShade="D9"/>
          </w:tcPr>
          <w:p w14:paraId="72D06F85"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3EFC815" w14:textId="77777777" w:rsidR="00092949" w:rsidRPr="00F84397" w:rsidRDefault="00092949" w:rsidP="00092949">
            <w:pPr>
              <w:rPr>
                <w:rFonts w:asciiTheme="minorHAnsi" w:hAnsiTheme="minorHAnsi"/>
                <w:b/>
                <w:szCs w:val="20"/>
              </w:rPr>
            </w:pPr>
          </w:p>
        </w:tc>
        <w:tc>
          <w:tcPr>
            <w:tcW w:w="7020" w:type="dxa"/>
          </w:tcPr>
          <w:p w14:paraId="126A575D" w14:textId="28D2A8D0" w:rsidR="00092949" w:rsidRDefault="00092949" w:rsidP="4FA9AB4E">
            <w:pPr>
              <w:rPr>
                <w:rFonts w:asciiTheme="minorHAnsi" w:eastAsiaTheme="minorEastAsia" w:hAnsiTheme="minorHAnsi"/>
                <w:szCs w:val="20"/>
              </w:rPr>
            </w:pPr>
          </w:p>
          <w:p w14:paraId="3CEA0437" w14:textId="2E484D14" w:rsidR="00244F19" w:rsidRDefault="00B142E0" w:rsidP="4FA9AB4E">
            <w:pPr>
              <w:rPr>
                <w:rFonts w:asciiTheme="minorHAnsi" w:eastAsiaTheme="minorEastAsia" w:hAnsiTheme="minorHAnsi"/>
                <w:szCs w:val="20"/>
              </w:rPr>
            </w:pPr>
            <w:r>
              <w:rPr>
                <w:rFonts w:asciiTheme="minorHAnsi" w:eastAsiaTheme="minorEastAsia" w:hAnsiTheme="minorHAnsi"/>
                <w:szCs w:val="20"/>
              </w:rPr>
              <w:t>01 – Printer should process correctly, although rendering of support m</w:t>
            </w:r>
            <w:r w:rsidR="002757E1">
              <w:rPr>
                <w:rFonts w:asciiTheme="minorHAnsi" w:eastAsiaTheme="minorEastAsia" w:hAnsiTheme="minorHAnsi"/>
                <w:szCs w:val="20"/>
              </w:rPr>
              <w:t>a</w:t>
            </w:r>
            <w:r>
              <w:rPr>
                <w:rFonts w:asciiTheme="minorHAnsi" w:eastAsiaTheme="minorEastAsia" w:hAnsiTheme="minorHAnsi"/>
                <w:szCs w:val="20"/>
              </w:rPr>
              <w:t xml:space="preserve">y be device </w:t>
            </w:r>
            <w:r w:rsidR="005D4356">
              <w:rPr>
                <w:rFonts w:asciiTheme="minorHAnsi" w:eastAsiaTheme="minorEastAsia" w:hAnsiTheme="minorHAnsi"/>
                <w:szCs w:val="20"/>
              </w:rPr>
              <w:t>dependent</w:t>
            </w:r>
          </w:p>
          <w:p w14:paraId="50DBD087" w14:textId="46C48069" w:rsidR="00244F19" w:rsidRPr="00F84397" w:rsidRDefault="00244F19">
            <w:pPr>
              <w:rPr>
                <w:rFonts w:asciiTheme="minorHAnsi" w:eastAsiaTheme="minorEastAsia" w:hAnsiTheme="minorHAnsi"/>
                <w:szCs w:val="20"/>
              </w:rPr>
            </w:pPr>
          </w:p>
        </w:tc>
      </w:tr>
      <w:tr w:rsidR="00092949" w:rsidRPr="00F84397" w14:paraId="501FED1A" w14:textId="77777777" w:rsidTr="007271D5">
        <w:trPr>
          <w:trHeight w:val="56"/>
        </w:trPr>
        <w:tc>
          <w:tcPr>
            <w:tcW w:w="2628" w:type="dxa"/>
            <w:shd w:val="clear" w:color="auto" w:fill="D9D9D9" w:themeFill="background1" w:themeFillShade="D9"/>
          </w:tcPr>
          <w:p w14:paraId="56342E0C"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AD759F4" w14:textId="77777777" w:rsidR="00092949" w:rsidRPr="00F84397" w:rsidRDefault="00092949" w:rsidP="00092949">
            <w:pPr>
              <w:rPr>
                <w:rFonts w:asciiTheme="minorHAnsi" w:hAnsiTheme="minorHAnsi"/>
                <w:b/>
                <w:szCs w:val="20"/>
              </w:rPr>
            </w:pPr>
          </w:p>
        </w:tc>
        <w:tc>
          <w:tcPr>
            <w:tcW w:w="7020" w:type="dxa"/>
          </w:tcPr>
          <w:p w14:paraId="22A2A615" w14:textId="2B522A76" w:rsidR="00092949"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model and </w:t>
            </w:r>
            <w:proofErr w:type="spellStart"/>
            <w:r w:rsidRPr="00F84397">
              <w:rPr>
                <w:rFonts w:asciiTheme="minorHAnsi" w:eastAsiaTheme="minorEastAsia" w:hAnsiTheme="minorHAnsi"/>
                <w:szCs w:val="20"/>
              </w:rPr>
              <w:t>solidsupport</w:t>
            </w:r>
            <w:proofErr w:type="spellEnd"/>
          </w:p>
          <w:p w14:paraId="54CA2F32" w14:textId="33C0F6F2" w:rsidR="00092949"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model and support</w:t>
            </w:r>
            <w:r w:rsidR="005D0D1A">
              <w:rPr>
                <w:rFonts w:asciiTheme="minorHAnsi" w:eastAsiaTheme="minorEastAsia" w:hAnsiTheme="minorHAnsi"/>
                <w:szCs w:val="20"/>
              </w:rPr>
              <w:t xml:space="preserve"> </w:t>
            </w:r>
          </w:p>
          <w:p w14:paraId="3A831ABA" w14:textId="53932AF1" w:rsidR="005D0D1A" w:rsidRDefault="005D0D1A" w:rsidP="4FA9AB4E">
            <w:pPr>
              <w:rPr>
                <w:rFonts w:asciiTheme="minorHAnsi" w:eastAsiaTheme="minorEastAsia" w:hAnsiTheme="minorHAnsi"/>
                <w:szCs w:val="20"/>
              </w:rPr>
            </w:pPr>
            <w:r w:rsidRPr="00A00E21">
              <w:rPr>
                <w:rFonts w:asciiTheme="minorHAnsi" w:eastAsiaTheme="minorEastAsia" w:hAnsiTheme="minorHAnsi"/>
                <w:b/>
                <w:szCs w:val="20"/>
              </w:rPr>
              <w:t>03</w:t>
            </w:r>
            <w:r>
              <w:rPr>
                <w:rFonts w:asciiTheme="minorHAnsi" w:eastAsiaTheme="minorEastAsia" w:hAnsiTheme="minorHAnsi"/>
                <w:szCs w:val="20"/>
              </w:rPr>
              <w:t xml:space="preserve"> – </w:t>
            </w:r>
            <w:r w:rsidR="00901AE4">
              <w:rPr>
                <w:rFonts w:asciiTheme="minorHAnsi" w:eastAsiaTheme="minorEastAsia" w:hAnsiTheme="minorHAnsi"/>
                <w:szCs w:val="20"/>
              </w:rPr>
              <w:t>m</w:t>
            </w:r>
            <w:r>
              <w:rPr>
                <w:rFonts w:asciiTheme="minorHAnsi" w:eastAsiaTheme="minorEastAsia" w:hAnsiTheme="minorHAnsi"/>
                <w:szCs w:val="20"/>
              </w:rPr>
              <w:t xml:space="preserve">odel and </w:t>
            </w:r>
            <w:r w:rsidR="00901AE4">
              <w:rPr>
                <w:rFonts w:asciiTheme="minorHAnsi" w:eastAsiaTheme="minorEastAsia" w:hAnsiTheme="minorHAnsi"/>
                <w:szCs w:val="20"/>
              </w:rPr>
              <w:t>s</w:t>
            </w:r>
            <w:r>
              <w:rPr>
                <w:rFonts w:asciiTheme="minorHAnsi" w:eastAsiaTheme="minorEastAsia" w:hAnsiTheme="minorHAnsi"/>
                <w:szCs w:val="20"/>
              </w:rPr>
              <w:t>upport where support only has 3 triangles</w:t>
            </w:r>
          </w:p>
          <w:p w14:paraId="4FE353C4" w14:textId="763CADC7"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 xml:space="preserve">04 </w:t>
            </w:r>
            <w:r>
              <w:rPr>
                <w:rFonts w:asciiTheme="minorHAnsi" w:eastAsiaTheme="minorEastAsia" w:hAnsiTheme="minorHAnsi"/>
                <w:szCs w:val="20"/>
              </w:rPr>
              <w:t>– model and surface</w:t>
            </w:r>
          </w:p>
          <w:p w14:paraId="10E391CC" w14:textId="5A170B5C"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05</w:t>
            </w:r>
            <w:r>
              <w:rPr>
                <w:rFonts w:asciiTheme="minorHAnsi" w:eastAsiaTheme="minorEastAsia" w:hAnsiTheme="minorHAnsi"/>
                <w:szCs w:val="20"/>
              </w:rPr>
              <w:t xml:space="preserve"> - </w:t>
            </w:r>
            <w:r w:rsidRPr="00F84397">
              <w:rPr>
                <w:rFonts w:asciiTheme="minorHAnsi" w:eastAsiaTheme="minorEastAsia" w:hAnsiTheme="minorHAnsi"/>
                <w:szCs w:val="20"/>
              </w:rPr>
              <w:t xml:space="preserve">model and </w:t>
            </w:r>
            <w:proofErr w:type="spellStart"/>
            <w:r w:rsidRPr="00F84397">
              <w:rPr>
                <w:rFonts w:asciiTheme="minorHAnsi" w:eastAsiaTheme="minorEastAsia" w:hAnsiTheme="minorHAnsi"/>
                <w:szCs w:val="20"/>
              </w:rPr>
              <w:t>solidsupport</w:t>
            </w:r>
            <w:proofErr w:type="spellEnd"/>
            <w:r>
              <w:rPr>
                <w:rFonts w:asciiTheme="minorHAnsi" w:eastAsiaTheme="minorEastAsia" w:hAnsiTheme="minorHAnsi"/>
                <w:szCs w:val="20"/>
              </w:rPr>
              <w:t xml:space="preserve"> not inside component</w:t>
            </w:r>
          </w:p>
          <w:p w14:paraId="6145DC43" w14:textId="1CC932B1" w:rsidR="00092949" w:rsidRPr="00F84397" w:rsidRDefault="00092949">
            <w:pPr>
              <w:rPr>
                <w:rFonts w:asciiTheme="minorHAnsi" w:eastAsiaTheme="minorEastAsia" w:hAnsiTheme="minorHAnsi"/>
                <w:b/>
                <w:bCs/>
                <w:szCs w:val="20"/>
              </w:rPr>
            </w:pPr>
          </w:p>
        </w:tc>
      </w:tr>
      <w:tr w:rsidR="007271D5" w:rsidRPr="00F84397" w14:paraId="076AB76D" w14:textId="77777777" w:rsidTr="7E4BDF2E">
        <w:trPr>
          <w:trHeight w:val="56"/>
        </w:trPr>
        <w:tc>
          <w:tcPr>
            <w:tcW w:w="2628" w:type="dxa"/>
            <w:tcBorders>
              <w:bottom w:val="single" w:sz="4" w:space="0" w:color="auto"/>
            </w:tcBorders>
            <w:shd w:val="clear" w:color="auto" w:fill="D9D9D9" w:themeFill="background1" w:themeFillShade="D9"/>
          </w:tcPr>
          <w:p w14:paraId="07BFA1F6" w14:textId="1D13B79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B5181B" w14:textId="35EAC527" w:rsidR="007271D5" w:rsidRPr="00F84397" w:rsidRDefault="007271D5" w:rsidP="007271D5">
            <w:pPr>
              <w:rPr>
                <w:rFonts w:asciiTheme="minorHAnsi" w:eastAsiaTheme="minorEastAsia" w:hAnsiTheme="minorHAnsi"/>
                <w:b/>
                <w:bCs/>
                <w:szCs w:val="20"/>
              </w:rPr>
            </w:pPr>
            <w:hyperlink r:id="rId21" w:anchor="41-Meshes" w:history="1">
              <w:r w:rsidRPr="002248A9">
                <w:rPr>
                  <w:rStyle w:val="Hyperlink"/>
                  <w:rFonts w:asciiTheme="minorHAnsi" w:eastAsiaTheme="minorEastAsia" w:hAnsiTheme="minorHAnsi"/>
                  <w:bCs/>
                  <w:szCs w:val="20"/>
                </w:rPr>
                <w:t>Link to Requirement in 3MF Specification</w:t>
              </w:r>
            </w:hyperlink>
          </w:p>
        </w:tc>
      </w:tr>
    </w:tbl>
    <w:p w14:paraId="6A462327" w14:textId="547F8144" w:rsidR="007112E1" w:rsidRDefault="007112E1" w:rsidP="00A47C64"/>
    <w:p w14:paraId="5A3527B1" w14:textId="11D4AA64" w:rsidR="00F32038" w:rsidRDefault="00B76BB3" w:rsidP="003162C7">
      <w:pPr>
        <w:pStyle w:val="Heading3"/>
      </w:pPr>
      <w:r>
        <w:lastRenderedPageBreak/>
        <w:t xml:space="preserve"> </w:t>
      </w:r>
      <w:r w:rsidR="0003262E">
        <w:t>P_</w:t>
      </w:r>
      <w:r w:rsidR="004360B7">
        <w:t>???_0</w:t>
      </w:r>
      <w:r w:rsidR="4FA9AB4E">
        <w:t>315 Name Attribute White Space</w:t>
      </w:r>
    </w:p>
    <w:tbl>
      <w:tblPr>
        <w:tblStyle w:val="TableGrid"/>
        <w:tblW w:w="9648" w:type="dxa"/>
        <w:tblLook w:val="04A0" w:firstRow="1" w:lastRow="0" w:firstColumn="1" w:lastColumn="0" w:noHBand="0" w:noVBand="1"/>
      </w:tblPr>
      <w:tblGrid>
        <w:gridCol w:w="2628"/>
        <w:gridCol w:w="7020"/>
      </w:tblGrid>
      <w:tr w:rsidR="00F32038" w:rsidRPr="00F84397" w14:paraId="6B7F7A5D" w14:textId="77777777" w:rsidTr="7E4BDF2E">
        <w:tc>
          <w:tcPr>
            <w:tcW w:w="2628" w:type="dxa"/>
            <w:tcBorders>
              <w:bottom w:val="single" w:sz="4" w:space="0" w:color="auto"/>
            </w:tcBorders>
            <w:shd w:val="clear" w:color="auto" w:fill="D9D9D9" w:themeFill="background1" w:themeFillShade="D9"/>
          </w:tcPr>
          <w:p w14:paraId="4440939B"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6B8722" w14:textId="77777777" w:rsidR="00F32038" w:rsidRPr="00F84397" w:rsidRDefault="00F32038" w:rsidP="009F2B23">
            <w:pPr>
              <w:rPr>
                <w:rFonts w:asciiTheme="minorHAnsi" w:hAnsiTheme="minorHAnsi"/>
                <w:b/>
                <w:szCs w:val="20"/>
              </w:rPr>
            </w:pPr>
          </w:p>
        </w:tc>
        <w:tc>
          <w:tcPr>
            <w:tcW w:w="7020" w:type="dxa"/>
          </w:tcPr>
          <w:p w14:paraId="442C1DC9" w14:textId="6A480A27" w:rsidR="00F32038" w:rsidRPr="00F84397" w:rsidRDefault="00C26C13" w:rsidP="009F2B23">
            <w:pPr>
              <w:rPr>
                <w:rFonts w:asciiTheme="minorHAnsi" w:hAnsiTheme="minorHAnsi"/>
                <w:szCs w:val="20"/>
              </w:rPr>
            </w:pPr>
            <w:r>
              <w:rPr>
                <w:rFonts w:asciiTheme="minorHAnsi" w:hAnsiTheme="minorHAnsi"/>
                <w:szCs w:val="20"/>
              </w:rPr>
              <w:t>White space in name attribute of object</w:t>
            </w:r>
          </w:p>
        </w:tc>
      </w:tr>
      <w:tr w:rsidR="00F32038" w:rsidRPr="00F84397" w14:paraId="7658121D" w14:textId="77777777" w:rsidTr="7E4BDF2E">
        <w:trPr>
          <w:trHeight w:val="56"/>
        </w:trPr>
        <w:tc>
          <w:tcPr>
            <w:tcW w:w="2628" w:type="dxa"/>
            <w:shd w:val="clear" w:color="auto" w:fill="D9D9D9" w:themeFill="background1" w:themeFillShade="D9"/>
          </w:tcPr>
          <w:p w14:paraId="31AAC93C"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F6C541" w14:textId="77777777" w:rsidR="00F32038" w:rsidRPr="00F84397" w:rsidRDefault="00F32038" w:rsidP="009F2B23">
            <w:pPr>
              <w:rPr>
                <w:rFonts w:asciiTheme="minorHAnsi" w:hAnsiTheme="minorHAnsi"/>
                <w:b/>
                <w:szCs w:val="20"/>
              </w:rPr>
            </w:pPr>
          </w:p>
        </w:tc>
        <w:tc>
          <w:tcPr>
            <w:tcW w:w="7020" w:type="dxa"/>
          </w:tcPr>
          <w:p w14:paraId="38FA533D" w14:textId="52BB896C" w:rsidR="00F32038"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 – Printer should process correctly</w:t>
            </w:r>
          </w:p>
        </w:tc>
      </w:tr>
      <w:tr w:rsidR="00F32038" w:rsidRPr="00F84397" w14:paraId="6FF48398" w14:textId="77777777" w:rsidTr="007271D5">
        <w:trPr>
          <w:trHeight w:val="56"/>
        </w:trPr>
        <w:tc>
          <w:tcPr>
            <w:tcW w:w="2628" w:type="dxa"/>
            <w:shd w:val="clear" w:color="auto" w:fill="D9D9D9" w:themeFill="background1" w:themeFillShade="D9"/>
          </w:tcPr>
          <w:p w14:paraId="2BBBE343"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0A5D93" w14:textId="77777777" w:rsidR="00F32038" w:rsidRPr="00F84397" w:rsidRDefault="00F32038" w:rsidP="009F2B23">
            <w:pPr>
              <w:rPr>
                <w:rFonts w:asciiTheme="minorHAnsi" w:hAnsiTheme="minorHAnsi"/>
                <w:b/>
                <w:szCs w:val="20"/>
              </w:rPr>
            </w:pPr>
          </w:p>
        </w:tc>
        <w:tc>
          <w:tcPr>
            <w:tcW w:w="7020" w:type="dxa"/>
          </w:tcPr>
          <w:p w14:paraId="22957A26" w14:textId="4A7BA992" w:rsidR="2BEC71CE" w:rsidRPr="00F84397" w:rsidRDefault="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eastAsia="Calibri" w:hAnsiTheme="minorHAnsi" w:cs="Calibri"/>
                <w:szCs w:val="20"/>
              </w:rPr>
              <w:t>Modify the name attribute of the object element to include leading, trailing, and intermediate white space including the space character and tab</w:t>
            </w:r>
          </w:p>
          <w:p w14:paraId="76532D0F" w14:textId="1AA91FBF" w:rsidR="00F32038" w:rsidRPr="00F84397" w:rsidRDefault="00F32038" w:rsidP="1465993C">
            <w:pPr>
              <w:rPr>
                <w:rFonts w:asciiTheme="minorHAnsi" w:eastAsiaTheme="minorEastAsia" w:hAnsiTheme="minorHAnsi"/>
                <w:b/>
                <w:bCs/>
                <w:szCs w:val="20"/>
              </w:rPr>
            </w:pPr>
          </w:p>
        </w:tc>
      </w:tr>
      <w:tr w:rsidR="007271D5" w:rsidRPr="00F84397" w14:paraId="61E94FEC" w14:textId="77777777" w:rsidTr="7E4BDF2E">
        <w:trPr>
          <w:trHeight w:val="56"/>
        </w:trPr>
        <w:tc>
          <w:tcPr>
            <w:tcW w:w="2628" w:type="dxa"/>
            <w:tcBorders>
              <w:bottom w:val="single" w:sz="4" w:space="0" w:color="auto"/>
            </w:tcBorders>
            <w:shd w:val="clear" w:color="auto" w:fill="D9D9D9" w:themeFill="background1" w:themeFillShade="D9"/>
          </w:tcPr>
          <w:p w14:paraId="7A1E5A47" w14:textId="58FF0A6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A3FAA" w14:textId="620B7A57" w:rsidR="007271D5" w:rsidRPr="00F84397" w:rsidRDefault="007271D5" w:rsidP="007271D5">
            <w:pPr>
              <w:rPr>
                <w:rFonts w:asciiTheme="minorHAnsi" w:eastAsiaTheme="minorEastAsia" w:hAnsiTheme="minorHAnsi"/>
                <w:b/>
                <w:bCs/>
                <w:szCs w:val="20"/>
              </w:rPr>
            </w:pPr>
            <w:hyperlink r:id="rId22" w:anchor="234-Whitespace" w:history="1">
              <w:r w:rsidRPr="00DE2BCC">
                <w:rPr>
                  <w:rStyle w:val="Hyperlink"/>
                  <w:rFonts w:asciiTheme="minorHAnsi" w:eastAsiaTheme="minorEastAsia" w:hAnsiTheme="minorHAnsi"/>
                  <w:bCs/>
                  <w:szCs w:val="20"/>
                </w:rPr>
                <w:t>Link to Requirement in 3MF Specification</w:t>
              </w:r>
            </w:hyperlink>
          </w:p>
        </w:tc>
      </w:tr>
    </w:tbl>
    <w:p w14:paraId="4256BA20" w14:textId="5C61D1F8" w:rsidR="002E14C2" w:rsidRDefault="002E14C2"/>
    <w:p w14:paraId="510588E6" w14:textId="77777777" w:rsidR="2BEC71CE" w:rsidRDefault="2BEC71CE"/>
    <w:p w14:paraId="1530E52E" w14:textId="67E37B2E" w:rsidR="2BEC71CE" w:rsidRDefault="00B76BB3" w:rsidP="003162C7">
      <w:pPr>
        <w:pStyle w:val="Heading3"/>
      </w:pPr>
      <w:r>
        <w:t xml:space="preserve"> </w:t>
      </w:r>
      <w:r w:rsidR="0003262E">
        <w:t>P_</w:t>
      </w:r>
      <w:r w:rsidR="004360B7">
        <w:t>???_0</w:t>
      </w:r>
      <w:r w:rsidR="4FA9AB4E">
        <w:t>316 Model Element Language Attribute</w:t>
      </w:r>
    </w:p>
    <w:tbl>
      <w:tblPr>
        <w:tblStyle w:val="TableGrid"/>
        <w:tblW w:w="0" w:type="auto"/>
        <w:tblLook w:val="04A0" w:firstRow="1" w:lastRow="0" w:firstColumn="1" w:lastColumn="0" w:noHBand="0" w:noVBand="1"/>
      </w:tblPr>
      <w:tblGrid>
        <w:gridCol w:w="2569"/>
        <w:gridCol w:w="6781"/>
      </w:tblGrid>
      <w:tr w:rsidR="2BEC71CE" w:rsidRPr="00F84397" w14:paraId="37EF0253" w14:textId="77777777" w:rsidTr="00FD43E0">
        <w:tc>
          <w:tcPr>
            <w:tcW w:w="2569" w:type="dxa"/>
            <w:tcBorders>
              <w:bottom w:val="single" w:sz="4" w:space="0" w:color="auto"/>
            </w:tcBorders>
            <w:shd w:val="clear" w:color="auto" w:fill="D9D9D9" w:themeFill="background1" w:themeFillShade="D9"/>
          </w:tcPr>
          <w:p w14:paraId="46E1C50C"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3AEF5576" w14:textId="77777777" w:rsidR="2BEC71CE" w:rsidRPr="00F84397" w:rsidRDefault="2BEC71CE">
            <w:pPr>
              <w:rPr>
                <w:rFonts w:asciiTheme="minorHAnsi" w:hAnsiTheme="minorHAnsi"/>
              </w:rPr>
            </w:pPr>
          </w:p>
        </w:tc>
        <w:tc>
          <w:tcPr>
            <w:tcW w:w="6781" w:type="dxa"/>
          </w:tcPr>
          <w:p w14:paraId="0FE36F99" w14:textId="62E004D1" w:rsidR="2BEC71CE" w:rsidRPr="00F84397" w:rsidRDefault="00C26C13">
            <w:pPr>
              <w:rPr>
                <w:rFonts w:asciiTheme="minorHAnsi" w:hAnsiTheme="minorHAnsi"/>
              </w:rPr>
            </w:pPr>
            <w:r w:rsidRPr="00F84397">
              <w:rPr>
                <w:rFonts w:asciiTheme="minorHAnsi" w:eastAsia="Calibri" w:hAnsiTheme="minorHAnsi" w:cs="Calibri"/>
              </w:rPr>
              <w:t>Omit the lang attribute</w:t>
            </w:r>
          </w:p>
        </w:tc>
      </w:tr>
      <w:tr w:rsidR="2BEC71CE" w:rsidRPr="00F84397" w14:paraId="28F1EF7A" w14:textId="77777777" w:rsidTr="00FD43E0">
        <w:tc>
          <w:tcPr>
            <w:tcW w:w="2569" w:type="dxa"/>
            <w:shd w:val="clear" w:color="auto" w:fill="D9D9D9" w:themeFill="background1" w:themeFillShade="D9"/>
          </w:tcPr>
          <w:p w14:paraId="4B17D6C4"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08D62BB4" w14:textId="77777777" w:rsidR="2BEC71CE" w:rsidRPr="00F84397" w:rsidRDefault="2BEC71CE">
            <w:pPr>
              <w:rPr>
                <w:rFonts w:asciiTheme="minorHAnsi" w:hAnsiTheme="minorHAnsi"/>
              </w:rPr>
            </w:pPr>
          </w:p>
        </w:tc>
        <w:tc>
          <w:tcPr>
            <w:tcW w:w="6781" w:type="dxa"/>
          </w:tcPr>
          <w:p w14:paraId="07610ED1" w14:textId="3B119940"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36AEA24" w14:textId="77777777" w:rsidTr="007271D5">
        <w:tc>
          <w:tcPr>
            <w:tcW w:w="2569" w:type="dxa"/>
            <w:shd w:val="clear" w:color="auto" w:fill="D9D9D9" w:themeFill="background1" w:themeFillShade="D9"/>
          </w:tcPr>
          <w:p w14:paraId="7616BE7C"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485CC043" w14:textId="77777777" w:rsidR="2BEC71CE" w:rsidRPr="00F84397" w:rsidRDefault="2BEC71CE">
            <w:pPr>
              <w:rPr>
                <w:rFonts w:asciiTheme="minorHAnsi" w:hAnsiTheme="minorHAnsi"/>
              </w:rPr>
            </w:pPr>
          </w:p>
        </w:tc>
        <w:tc>
          <w:tcPr>
            <w:tcW w:w="6781" w:type="dxa"/>
          </w:tcPr>
          <w:p w14:paraId="25E5AB58" w14:textId="6601F61A" w:rsidR="18B152E3"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Omit the lang attribute from the model element</w:t>
            </w:r>
          </w:p>
          <w:p w14:paraId="2CD5B6F9" w14:textId="3E25B1F5" w:rsidR="2BEC71CE" w:rsidRPr="00F84397" w:rsidRDefault="2BEC71CE">
            <w:pPr>
              <w:rPr>
                <w:rFonts w:asciiTheme="minorHAnsi" w:hAnsiTheme="minorHAnsi"/>
              </w:rPr>
            </w:pPr>
          </w:p>
        </w:tc>
      </w:tr>
      <w:tr w:rsidR="007271D5" w:rsidRPr="00F84397" w14:paraId="749AEA4E" w14:textId="77777777" w:rsidTr="00FD43E0">
        <w:tc>
          <w:tcPr>
            <w:tcW w:w="2569" w:type="dxa"/>
            <w:tcBorders>
              <w:bottom w:val="single" w:sz="4" w:space="0" w:color="auto"/>
            </w:tcBorders>
            <w:shd w:val="clear" w:color="auto" w:fill="D9D9D9" w:themeFill="background1" w:themeFillShade="D9"/>
          </w:tcPr>
          <w:p w14:paraId="60C6FDB0" w14:textId="2846EF4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FF2E2A" w14:textId="2C435592" w:rsidR="007271D5" w:rsidRPr="00F84397" w:rsidRDefault="007271D5" w:rsidP="007271D5">
            <w:pPr>
              <w:rPr>
                <w:rFonts w:asciiTheme="minorHAnsi" w:eastAsiaTheme="minorEastAsia" w:hAnsiTheme="minorHAnsi"/>
                <w:b/>
                <w:bCs/>
              </w:rPr>
            </w:pPr>
            <w:hyperlink r:id="rId23" w:anchor="235-Language" w:history="1">
              <w:r w:rsidRPr="00227C28">
                <w:rPr>
                  <w:rStyle w:val="Hyperlink"/>
                  <w:rFonts w:asciiTheme="minorHAnsi" w:eastAsiaTheme="minorEastAsia" w:hAnsiTheme="minorHAnsi"/>
                  <w:bCs/>
                  <w:szCs w:val="20"/>
                </w:rPr>
                <w:t>Link to Requirement in 3MF Specification</w:t>
              </w:r>
            </w:hyperlink>
          </w:p>
        </w:tc>
      </w:tr>
    </w:tbl>
    <w:p w14:paraId="7D4F389F" w14:textId="36A123D3" w:rsidR="008C1BE4" w:rsidRDefault="008C1BE4">
      <w:pPr>
        <w:rPr>
          <w:rFonts w:asciiTheme="majorHAnsi" w:eastAsiaTheme="majorEastAsia" w:hAnsiTheme="majorHAnsi" w:cstheme="majorBidi"/>
          <w:b/>
          <w:bCs/>
          <w:color w:val="4F81BD" w:themeColor="accent1"/>
          <w:sz w:val="22"/>
        </w:rPr>
      </w:pPr>
    </w:p>
    <w:p w14:paraId="13EC80C3" w14:textId="283D0846" w:rsidR="2BEC71CE" w:rsidRDefault="00B76BB3" w:rsidP="003162C7">
      <w:pPr>
        <w:pStyle w:val="Heading3"/>
      </w:pPr>
      <w:r>
        <w:t xml:space="preserve"> </w:t>
      </w:r>
      <w:r w:rsidR="0003262E">
        <w:t>P_</w:t>
      </w:r>
      <w:r w:rsidR="004360B7">
        <w:t>???_0</w:t>
      </w:r>
      <w:r w:rsidR="4FA9AB4E">
        <w:t>317 Duplicates of Multiple Mesh Objects</w:t>
      </w:r>
    </w:p>
    <w:tbl>
      <w:tblPr>
        <w:tblStyle w:val="TableGrid"/>
        <w:tblW w:w="0" w:type="auto"/>
        <w:tblLook w:val="04A0" w:firstRow="1" w:lastRow="0" w:firstColumn="1" w:lastColumn="0" w:noHBand="0" w:noVBand="1"/>
      </w:tblPr>
      <w:tblGrid>
        <w:gridCol w:w="2569"/>
        <w:gridCol w:w="6781"/>
      </w:tblGrid>
      <w:tr w:rsidR="2BEC71CE" w:rsidRPr="00F84397" w14:paraId="3FED6D32" w14:textId="77777777" w:rsidTr="00FD43E0">
        <w:tc>
          <w:tcPr>
            <w:tcW w:w="2569" w:type="dxa"/>
            <w:tcBorders>
              <w:bottom w:val="single" w:sz="4" w:space="0" w:color="auto"/>
            </w:tcBorders>
            <w:shd w:val="clear" w:color="auto" w:fill="D9D9D9" w:themeFill="background1" w:themeFillShade="D9"/>
          </w:tcPr>
          <w:p w14:paraId="020FB80E"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004C6A39" w14:textId="77777777" w:rsidR="2BEC71CE" w:rsidRPr="00F84397" w:rsidRDefault="2BEC71CE">
            <w:pPr>
              <w:rPr>
                <w:rFonts w:asciiTheme="minorHAnsi" w:hAnsiTheme="minorHAnsi"/>
              </w:rPr>
            </w:pPr>
          </w:p>
        </w:tc>
        <w:tc>
          <w:tcPr>
            <w:tcW w:w="6781" w:type="dxa"/>
          </w:tcPr>
          <w:p w14:paraId="5ADBEC66" w14:textId="72B4D239" w:rsidR="2BEC71CE" w:rsidRPr="00F84397" w:rsidRDefault="00C26C13">
            <w:pPr>
              <w:rPr>
                <w:rFonts w:asciiTheme="minorHAnsi" w:hAnsiTheme="minorHAnsi"/>
              </w:rPr>
            </w:pPr>
            <w:r w:rsidRPr="00C26C13">
              <w:rPr>
                <w:rFonts w:asciiTheme="minorHAnsi" w:hAnsiTheme="minorHAnsi"/>
              </w:rPr>
              <w:t>Duplicates of multiple mesh objects</w:t>
            </w:r>
          </w:p>
        </w:tc>
      </w:tr>
      <w:tr w:rsidR="2BEC71CE" w:rsidRPr="00F84397" w14:paraId="79C8F6D2" w14:textId="77777777" w:rsidTr="00FD43E0">
        <w:tc>
          <w:tcPr>
            <w:tcW w:w="2569" w:type="dxa"/>
            <w:shd w:val="clear" w:color="auto" w:fill="D9D9D9" w:themeFill="background1" w:themeFillShade="D9"/>
          </w:tcPr>
          <w:p w14:paraId="72202B87"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663AB554" w14:textId="77777777" w:rsidR="2BEC71CE" w:rsidRPr="00F84397" w:rsidRDefault="2BEC71CE">
            <w:pPr>
              <w:rPr>
                <w:rFonts w:asciiTheme="minorHAnsi" w:hAnsiTheme="minorHAnsi"/>
              </w:rPr>
            </w:pPr>
          </w:p>
        </w:tc>
        <w:tc>
          <w:tcPr>
            <w:tcW w:w="6781" w:type="dxa"/>
          </w:tcPr>
          <w:p w14:paraId="437B6E62" w14:textId="0C929AAF"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24C9368E" w14:textId="77777777" w:rsidTr="007271D5">
        <w:tc>
          <w:tcPr>
            <w:tcW w:w="2569" w:type="dxa"/>
            <w:shd w:val="clear" w:color="auto" w:fill="D9D9D9" w:themeFill="background1" w:themeFillShade="D9"/>
          </w:tcPr>
          <w:p w14:paraId="559C11A0"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5250AC86" w14:textId="77777777" w:rsidR="2BEC71CE" w:rsidRPr="00F84397" w:rsidRDefault="2BEC71CE">
            <w:pPr>
              <w:rPr>
                <w:rFonts w:asciiTheme="minorHAnsi" w:hAnsiTheme="minorHAnsi"/>
              </w:rPr>
            </w:pPr>
          </w:p>
        </w:tc>
        <w:tc>
          <w:tcPr>
            <w:tcW w:w="6781" w:type="dxa"/>
          </w:tcPr>
          <w:p w14:paraId="1975EC23" w14:textId="66EA7C4D" w:rsidR="0E444D3C"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 xml:space="preserve">A test case that use 3 different mesh objects defined in the same root model parts to build </w:t>
            </w:r>
            <w:r w:rsidR="008A6393">
              <w:rPr>
                <w:rFonts w:asciiTheme="minorHAnsi" w:eastAsia="Calibri" w:hAnsiTheme="minorHAnsi" w:cs="Calibri"/>
              </w:rPr>
              <w:t>24</w:t>
            </w:r>
            <w:r w:rsidRPr="00F84397">
              <w:rPr>
                <w:rFonts w:asciiTheme="minorHAnsi" w:eastAsia="Calibri" w:hAnsiTheme="minorHAnsi" w:cs="Calibri"/>
              </w:rPr>
              <w:t xml:space="preserve"> objects, </w:t>
            </w:r>
            <w:r w:rsidR="008A6393">
              <w:rPr>
                <w:rFonts w:asciiTheme="minorHAnsi" w:eastAsia="Calibri" w:hAnsiTheme="minorHAnsi" w:cs="Calibri"/>
              </w:rPr>
              <w:t>8</w:t>
            </w:r>
            <w:r w:rsidRPr="00F84397">
              <w:rPr>
                <w:rFonts w:asciiTheme="minorHAnsi" w:eastAsia="Calibri" w:hAnsiTheme="minorHAnsi" w:cs="Calibri"/>
              </w:rPr>
              <w:t xml:space="preserve"> of each via build item element on the build platform. Objects should be positions </w:t>
            </w:r>
            <w:r w:rsidR="00314972">
              <w:rPr>
                <w:rFonts w:asciiTheme="minorHAnsi" w:eastAsia="Calibri" w:hAnsiTheme="minorHAnsi" w:cs="Calibri"/>
              </w:rPr>
              <w:t xml:space="preserve">both adjacent in XY </w:t>
            </w:r>
            <w:proofErr w:type="gramStart"/>
            <w:r w:rsidR="00314972">
              <w:rPr>
                <w:rFonts w:asciiTheme="minorHAnsi" w:eastAsia="Calibri" w:hAnsiTheme="minorHAnsi" w:cs="Calibri"/>
              </w:rPr>
              <w:t>space, and</w:t>
            </w:r>
            <w:proofErr w:type="gramEnd"/>
            <w:r w:rsidR="00314972">
              <w:rPr>
                <w:rFonts w:asciiTheme="minorHAnsi" w:eastAsia="Calibri" w:hAnsiTheme="minorHAnsi" w:cs="Calibri"/>
              </w:rPr>
              <w:t xml:space="preserve"> s</w:t>
            </w:r>
            <w:r w:rsidRPr="00F84397">
              <w:rPr>
                <w:rFonts w:asciiTheme="minorHAnsi" w:eastAsia="Calibri" w:hAnsiTheme="minorHAnsi" w:cs="Calibri"/>
              </w:rPr>
              <w:t>tacked in the Z space.</w:t>
            </w:r>
          </w:p>
          <w:p w14:paraId="63B313CC" w14:textId="0F6FFE4F" w:rsidR="2BEC71CE" w:rsidRPr="00F84397" w:rsidRDefault="2BEC71CE">
            <w:pPr>
              <w:rPr>
                <w:rFonts w:asciiTheme="minorHAnsi" w:hAnsiTheme="minorHAnsi"/>
              </w:rPr>
            </w:pPr>
          </w:p>
        </w:tc>
      </w:tr>
      <w:tr w:rsidR="007271D5" w:rsidRPr="00F84397" w14:paraId="6BA9C8C4" w14:textId="77777777" w:rsidTr="00FD43E0">
        <w:tc>
          <w:tcPr>
            <w:tcW w:w="2569" w:type="dxa"/>
            <w:tcBorders>
              <w:bottom w:val="single" w:sz="4" w:space="0" w:color="auto"/>
            </w:tcBorders>
            <w:shd w:val="clear" w:color="auto" w:fill="D9D9D9" w:themeFill="background1" w:themeFillShade="D9"/>
          </w:tcPr>
          <w:p w14:paraId="446DD33C" w14:textId="021C0BA1"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44D7C63" w14:textId="542EF250" w:rsidR="007271D5" w:rsidRPr="00F84397" w:rsidRDefault="007271D5" w:rsidP="007271D5">
            <w:pPr>
              <w:rPr>
                <w:rFonts w:asciiTheme="minorHAnsi" w:eastAsiaTheme="minorEastAsia" w:hAnsiTheme="minorHAnsi"/>
                <w:b/>
                <w:bCs/>
              </w:rPr>
            </w:pPr>
            <w:hyperlink r:id="rId24" w:anchor="3431-Item-Element" w:history="1">
              <w:r w:rsidRPr="00FA3B97">
                <w:rPr>
                  <w:rStyle w:val="Hyperlink"/>
                  <w:rFonts w:asciiTheme="minorHAnsi" w:eastAsiaTheme="minorEastAsia" w:hAnsiTheme="minorHAnsi"/>
                  <w:bCs/>
                  <w:szCs w:val="20"/>
                </w:rPr>
                <w:t>Link to Requirement in 3MF Specification</w:t>
              </w:r>
            </w:hyperlink>
          </w:p>
        </w:tc>
      </w:tr>
    </w:tbl>
    <w:p w14:paraId="7F4DE5B7" w14:textId="547F8144" w:rsidR="2BEC71CE" w:rsidRDefault="2BEC71CE"/>
    <w:p w14:paraId="0B52E5AB" w14:textId="08324D09" w:rsidR="2BEC71CE" w:rsidRDefault="00B76BB3" w:rsidP="003162C7">
      <w:pPr>
        <w:pStyle w:val="Heading3"/>
      </w:pPr>
      <w:r>
        <w:t xml:space="preserve"> </w:t>
      </w:r>
      <w:r w:rsidR="0003262E">
        <w:t>P_</w:t>
      </w:r>
      <w:r w:rsidR="004360B7">
        <w:t>???_0</w:t>
      </w:r>
      <w:r w:rsidR="4FA9AB4E">
        <w:t>318 Positive Fill Rule</w:t>
      </w:r>
    </w:p>
    <w:tbl>
      <w:tblPr>
        <w:tblStyle w:val="TableGrid"/>
        <w:tblW w:w="0" w:type="auto"/>
        <w:tblLook w:val="04A0" w:firstRow="1" w:lastRow="0" w:firstColumn="1" w:lastColumn="0" w:noHBand="0" w:noVBand="1"/>
      </w:tblPr>
      <w:tblGrid>
        <w:gridCol w:w="2569"/>
        <w:gridCol w:w="6781"/>
      </w:tblGrid>
      <w:tr w:rsidR="2BEC71CE" w:rsidRPr="00F84397" w14:paraId="099FDEB1" w14:textId="77777777" w:rsidTr="00FD43E0">
        <w:tc>
          <w:tcPr>
            <w:tcW w:w="2569" w:type="dxa"/>
            <w:tcBorders>
              <w:bottom w:val="single" w:sz="4" w:space="0" w:color="auto"/>
            </w:tcBorders>
            <w:shd w:val="clear" w:color="auto" w:fill="D9D9D9" w:themeFill="background1" w:themeFillShade="D9"/>
          </w:tcPr>
          <w:p w14:paraId="7902983F"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29791F55" w14:textId="77777777" w:rsidR="2BEC71CE" w:rsidRPr="00F84397" w:rsidRDefault="2BEC71CE">
            <w:pPr>
              <w:rPr>
                <w:rFonts w:asciiTheme="minorHAnsi" w:hAnsiTheme="minorHAnsi"/>
              </w:rPr>
            </w:pPr>
          </w:p>
        </w:tc>
        <w:tc>
          <w:tcPr>
            <w:tcW w:w="6781" w:type="dxa"/>
          </w:tcPr>
          <w:p w14:paraId="542B4707" w14:textId="558FB23C" w:rsidR="2BEC71CE" w:rsidRPr="00F84397" w:rsidRDefault="00C26C13">
            <w:pPr>
              <w:rPr>
                <w:rFonts w:asciiTheme="minorHAnsi" w:hAnsiTheme="minorHAnsi"/>
              </w:rPr>
            </w:pPr>
            <w:r>
              <w:rPr>
                <w:rFonts w:asciiTheme="minorHAnsi" w:hAnsiTheme="minorHAnsi"/>
              </w:rPr>
              <w:t>Objects with patterns that trigger positive fill rule</w:t>
            </w:r>
          </w:p>
        </w:tc>
      </w:tr>
      <w:tr w:rsidR="2BEC71CE" w:rsidRPr="00F84397" w14:paraId="2C98E61E" w14:textId="77777777" w:rsidTr="00FD43E0">
        <w:tc>
          <w:tcPr>
            <w:tcW w:w="2569" w:type="dxa"/>
            <w:shd w:val="clear" w:color="auto" w:fill="D9D9D9" w:themeFill="background1" w:themeFillShade="D9"/>
          </w:tcPr>
          <w:p w14:paraId="2D6CFA02"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56E9658" w14:textId="77777777" w:rsidR="2BEC71CE" w:rsidRPr="00F84397" w:rsidRDefault="2BEC71CE">
            <w:pPr>
              <w:rPr>
                <w:rFonts w:asciiTheme="minorHAnsi" w:hAnsiTheme="minorHAnsi"/>
              </w:rPr>
            </w:pPr>
          </w:p>
        </w:tc>
        <w:tc>
          <w:tcPr>
            <w:tcW w:w="6781" w:type="dxa"/>
          </w:tcPr>
          <w:p w14:paraId="12911D09" w14:textId="6F44EEA2"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0F1AD89" w14:textId="77777777" w:rsidTr="007271D5">
        <w:tc>
          <w:tcPr>
            <w:tcW w:w="2569" w:type="dxa"/>
            <w:shd w:val="clear" w:color="auto" w:fill="D9D9D9" w:themeFill="background1" w:themeFillShade="D9"/>
          </w:tcPr>
          <w:p w14:paraId="44B44126"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0C58B1D7" w14:textId="77777777" w:rsidR="2BEC71CE" w:rsidRPr="00F84397" w:rsidRDefault="2BEC71CE">
            <w:pPr>
              <w:rPr>
                <w:rFonts w:asciiTheme="minorHAnsi" w:hAnsiTheme="minorHAnsi"/>
              </w:rPr>
            </w:pPr>
          </w:p>
        </w:tc>
        <w:tc>
          <w:tcPr>
            <w:tcW w:w="6781" w:type="dxa"/>
          </w:tcPr>
          <w:p w14:paraId="5DD7B4C6" w14:textId="0D5AA75C" w:rsidR="2BEC71CE" w:rsidRDefault="4FA9AB4E" w:rsidP="000B1929">
            <w:pPr>
              <w:rPr>
                <w:rFonts w:asciiTheme="minorHAnsi" w:eastAsiaTheme="minorEastAsia" w:hAnsiTheme="minorHAnsi"/>
                <w:bCs/>
              </w:rPr>
            </w:pPr>
            <w:r w:rsidRPr="00F84397">
              <w:rPr>
                <w:rFonts w:asciiTheme="minorHAnsi" w:eastAsiaTheme="minorEastAsia" w:hAnsiTheme="minorHAnsi"/>
                <w:b/>
                <w:bCs/>
              </w:rPr>
              <w:t xml:space="preserve">01 – </w:t>
            </w:r>
            <w:r w:rsidR="005530AA" w:rsidRPr="005530AA">
              <w:rPr>
                <w:rFonts w:asciiTheme="minorHAnsi" w:eastAsiaTheme="minorEastAsia" w:hAnsiTheme="minorHAnsi"/>
                <w:bCs/>
              </w:rPr>
              <w:t>This is a</w:t>
            </w:r>
            <w:r w:rsidR="005530AA">
              <w:rPr>
                <w:rFonts w:asciiTheme="minorHAnsi" w:eastAsiaTheme="minorEastAsia" w:hAnsiTheme="minorHAnsi"/>
                <w:bCs/>
              </w:rPr>
              <w:t xml:space="preserve"> very limited test of the </w:t>
            </w:r>
            <w:r w:rsidR="000B1929">
              <w:rPr>
                <w:rFonts w:asciiTheme="minorHAnsi" w:eastAsiaTheme="minorEastAsia" w:hAnsiTheme="minorHAnsi"/>
                <w:bCs/>
              </w:rPr>
              <w:t>fill rule outlined in the core specification which defines the behavior when two features in the same mesh intersect. Define two mesh objects each with overlapping features. The first is a composite mesh object with a cube containing an embedded cylinder with 3 surfaces coplanar to the cube. The second is a composite mesh object with a cylinder intersecting a torus ring.</w:t>
            </w:r>
          </w:p>
          <w:p w14:paraId="0594E57B" w14:textId="77777777" w:rsidR="000B1929" w:rsidRDefault="000B1929" w:rsidP="000B1929">
            <w:pPr>
              <w:rPr>
                <w:rFonts w:asciiTheme="minorHAnsi" w:hAnsiTheme="minorHAnsi"/>
              </w:rPr>
            </w:pPr>
          </w:p>
          <w:p w14:paraId="1AFD6E1F" w14:textId="373EF6F5" w:rsidR="000B1929" w:rsidRPr="00F84397" w:rsidRDefault="000B1929" w:rsidP="000B1929">
            <w:pPr>
              <w:rPr>
                <w:rFonts w:asciiTheme="minorHAnsi" w:hAnsiTheme="minorHAnsi"/>
              </w:rPr>
            </w:pPr>
          </w:p>
        </w:tc>
      </w:tr>
      <w:tr w:rsidR="007271D5" w:rsidRPr="00F84397" w14:paraId="012B24B0" w14:textId="77777777" w:rsidTr="00FD43E0">
        <w:tc>
          <w:tcPr>
            <w:tcW w:w="2569" w:type="dxa"/>
            <w:tcBorders>
              <w:bottom w:val="single" w:sz="4" w:space="0" w:color="auto"/>
            </w:tcBorders>
            <w:shd w:val="clear" w:color="auto" w:fill="D9D9D9" w:themeFill="background1" w:themeFillShade="D9"/>
          </w:tcPr>
          <w:p w14:paraId="24112F8A" w14:textId="2FD619F4"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2599162" w14:textId="0809037C" w:rsidR="007271D5" w:rsidRPr="00F84397" w:rsidRDefault="007271D5" w:rsidP="007271D5">
            <w:pPr>
              <w:rPr>
                <w:rFonts w:asciiTheme="minorHAnsi" w:eastAsiaTheme="minorEastAsia" w:hAnsiTheme="minorHAnsi"/>
                <w:b/>
                <w:bCs/>
              </w:rPr>
            </w:pPr>
            <w:hyperlink r:id="rId25" w:anchor="411-Fill-Rule" w:history="1">
              <w:r w:rsidRPr="00405205">
                <w:rPr>
                  <w:rStyle w:val="Hyperlink"/>
                  <w:rFonts w:asciiTheme="minorHAnsi" w:eastAsiaTheme="minorEastAsia" w:hAnsiTheme="minorHAnsi"/>
                  <w:bCs/>
                  <w:szCs w:val="20"/>
                </w:rPr>
                <w:t>Link to Requirement in 3MF Specification</w:t>
              </w:r>
            </w:hyperlink>
          </w:p>
        </w:tc>
      </w:tr>
    </w:tbl>
    <w:p w14:paraId="493C7229" w14:textId="547F8144" w:rsidR="2BEC71CE" w:rsidRDefault="2BEC71CE"/>
    <w:p w14:paraId="74DA5590" w14:textId="0ABF3DEC" w:rsidR="2BEC71CE" w:rsidRDefault="00B76BB3" w:rsidP="003162C7">
      <w:pPr>
        <w:pStyle w:val="Heading3"/>
      </w:pPr>
      <w:r>
        <w:lastRenderedPageBreak/>
        <w:t xml:space="preserve"> </w:t>
      </w:r>
      <w:r w:rsidR="0003262E">
        <w:t>P_</w:t>
      </w:r>
      <w:r w:rsidR="004360B7">
        <w:t>???_0</w:t>
      </w:r>
      <w:r w:rsidR="4FA9AB4E">
        <w:t>319 Undetermined Language</w:t>
      </w:r>
    </w:p>
    <w:tbl>
      <w:tblPr>
        <w:tblStyle w:val="TableGrid"/>
        <w:tblW w:w="0" w:type="auto"/>
        <w:tblLook w:val="04A0" w:firstRow="1" w:lastRow="0" w:firstColumn="1" w:lastColumn="0" w:noHBand="0" w:noVBand="1"/>
      </w:tblPr>
      <w:tblGrid>
        <w:gridCol w:w="2570"/>
        <w:gridCol w:w="6780"/>
      </w:tblGrid>
      <w:tr w:rsidR="2BEC71CE" w:rsidRPr="00F84397" w14:paraId="3DB6C9C4" w14:textId="77777777" w:rsidTr="00FD43E0">
        <w:tc>
          <w:tcPr>
            <w:tcW w:w="2570" w:type="dxa"/>
            <w:tcBorders>
              <w:bottom w:val="single" w:sz="4" w:space="0" w:color="auto"/>
            </w:tcBorders>
            <w:shd w:val="clear" w:color="auto" w:fill="D9D9D9" w:themeFill="background1" w:themeFillShade="D9"/>
          </w:tcPr>
          <w:p w14:paraId="0A0A9886"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779963D4" w14:textId="77777777" w:rsidR="2BEC71CE" w:rsidRPr="00F84397" w:rsidRDefault="2BEC71CE">
            <w:pPr>
              <w:rPr>
                <w:rFonts w:asciiTheme="minorHAnsi" w:hAnsiTheme="minorHAnsi"/>
              </w:rPr>
            </w:pPr>
          </w:p>
        </w:tc>
        <w:tc>
          <w:tcPr>
            <w:tcW w:w="6780" w:type="dxa"/>
          </w:tcPr>
          <w:p w14:paraId="7FD98EF6" w14:textId="17401115" w:rsidR="2BEC71CE" w:rsidRPr="00F84397" w:rsidRDefault="00C26C13" w:rsidP="00C26C13">
            <w:pPr>
              <w:rPr>
                <w:rFonts w:asciiTheme="minorHAnsi" w:hAnsiTheme="minorHAnsi"/>
              </w:rPr>
            </w:pPr>
            <w:r w:rsidRPr="00C26C13">
              <w:rPr>
                <w:rFonts w:asciiTheme="minorHAnsi" w:hAnsiTheme="minorHAnsi"/>
              </w:rPr>
              <w:t xml:space="preserve">Undetermined </w:t>
            </w:r>
            <w:r>
              <w:rPr>
                <w:rFonts w:asciiTheme="minorHAnsi" w:hAnsiTheme="minorHAnsi"/>
              </w:rPr>
              <w:t>l</w:t>
            </w:r>
            <w:r w:rsidRPr="00C26C13">
              <w:rPr>
                <w:rFonts w:asciiTheme="minorHAnsi" w:hAnsiTheme="minorHAnsi"/>
              </w:rPr>
              <w:t>anguage</w:t>
            </w:r>
          </w:p>
        </w:tc>
      </w:tr>
      <w:tr w:rsidR="2BEC71CE" w:rsidRPr="00F84397" w14:paraId="423DE6E9" w14:textId="77777777" w:rsidTr="00FD43E0">
        <w:tc>
          <w:tcPr>
            <w:tcW w:w="2570" w:type="dxa"/>
            <w:shd w:val="clear" w:color="auto" w:fill="D9D9D9" w:themeFill="background1" w:themeFillShade="D9"/>
          </w:tcPr>
          <w:p w14:paraId="120624E6"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9F5A3A4" w14:textId="77777777" w:rsidR="2BEC71CE" w:rsidRPr="00F84397" w:rsidRDefault="2BEC71CE">
            <w:pPr>
              <w:rPr>
                <w:rFonts w:asciiTheme="minorHAnsi" w:hAnsiTheme="minorHAnsi"/>
              </w:rPr>
            </w:pPr>
          </w:p>
        </w:tc>
        <w:tc>
          <w:tcPr>
            <w:tcW w:w="6780" w:type="dxa"/>
          </w:tcPr>
          <w:p w14:paraId="241A900F" w14:textId="507D507D"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10483C12" w14:textId="77777777" w:rsidTr="007271D5">
        <w:tc>
          <w:tcPr>
            <w:tcW w:w="2570" w:type="dxa"/>
            <w:shd w:val="clear" w:color="auto" w:fill="D9D9D9" w:themeFill="background1" w:themeFillShade="D9"/>
          </w:tcPr>
          <w:p w14:paraId="014BC007"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7C8030C4" w14:textId="77777777" w:rsidR="2BEC71CE" w:rsidRPr="00F84397" w:rsidRDefault="2BEC71CE">
            <w:pPr>
              <w:rPr>
                <w:rFonts w:asciiTheme="minorHAnsi" w:hAnsiTheme="minorHAnsi"/>
              </w:rPr>
            </w:pPr>
          </w:p>
        </w:tc>
        <w:tc>
          <w:tcPr>
            <w:tcW w:w="6780" w:type="dxa"/>
          </w:tcPr>
          <w:p w14:paraId="0EB73281" w14:textId="7285A8C5" w:rsidR="2BEC71CE"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Define test file where model lang attribute is “und”</w:t>
            </w:r>
            <w:r w:rsidR="001E2D34">
              <w:rPr>
                <w:rFonts w:asciiTheme="minorHAnsi" w:eastAsiaTheme="minorEastAsia" w:hAnsiTheme="minorHAnsi"/>
              </w:rPr>
              <w:t>.</w:t>
            </w:r>
          </w:p>
          <w:p w14:paraId="62D4A271" w14:textId="5351E819" w:rsidR="2BEC71CE" w:rsidRPr="00F84397" w:rsidRDefault="2BEC71CE">
            <w:pPr>
              <w:rPr>
                <w:rFonts w:asciiTheme="minorHAnsi" w:hAnsiTheme="minorHAnsi"/>
              </w:rPr>
            </w:pPr>
          </w:p>
        </w:tc>
      </w:tr>
      <w:tr w:rsidR="007271D5" w:rsidRPr="00F84397" w14:paraId="3CA5C02A" w14:textId="77777777" w:rsidTr="00FD43E0">
        <w:tc>
          <w:tcPr>
            <w:tcW w:w="2570" w:type="dxa"/>
            <w:tcBorders>
              <w:bottom w:val="single" w:sz="4" w:space="0" w:color="auto"/>
            </w:tcBorders>
            <w:shd w:val="clear" w:color="auto" w:fill="D9D9D9" w:themeFill="background1" w:themeFillShade="D9"/>
          </w:tcPr>
          <w:p w14:paraId="37108843" w14:textId="09FC221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104831A8" w14:textId="46B544E1" w:rsidR="007271D5" w:rsidRPr="00F84397" w:rsidRDefault="007271D5" w:rsidP="007271D5">
            <w:pPr>
              <w:rPr>
                <w:rFonts w:asciiTheme="minorHAnsi" w:eastAsiaTheme="minorEastAsia" w:hAnsiTheme="minorHAnsi"/>
                <w:b/>
                <w:bCs/>
              </w:rPr>
            </w:pPr>
            <w:hyperlink r:id="rId26" w:anchor="235-Language" w:history="1">
              <w:r w:rsidRPr="000B3F61">
                <w:rPr>
                  <w:rStyle w:val="Hyperlink"/>
                  <w:rFonts w:asciiTheme="minorHAnsi" w:eastAsiaTheme="minorEastAsia" w:hAnsiTheme="minorHAnsi"/>
                  <w:bCs/>
                  <w:szCs w:val="20"/>
                </w:rPr>
                <w:t>Link to Requirement in 3MF Specification</w:t>
              </w:r>
            </w:hyperlink>
          </w:p>
        </w:tc>
      </w:tr>
    </w:tbl>
    <w:p w14:paraId="244BA593" w14:textId="547F8144" w:rsidR="7C5CCD5D" w:rsidRDefault="7C5CCD5D"/>
    <w:p w14:paraId="4859D41B" w14:textId="18012DF8" w:rsidR="7C5CCD5D" w:rsidRDefault="0003262E" w:rsidP="003162C7">
      <w:pPr>
        <w:pStyle w:val="Heading3"/>
      </w:pPr>
      <w:r>
        <w:t>P_</w:t>
      </w:r>
      <w:r w:rsidR="004360B7">
        <w:t>???_0</w:t>
      </w:r>
      <w:r w:rsidR="4FA9AB4E">
        <w:t xml:space="preserve">322 </w:t>
      </w:r>
      <w:r w:rsidR="0028068D">
        <w:t xml:space="preserve">JPEG </w:t>
      </w:r>
      <w:r w:rsidR="4FA9AB4E">
        <w:t xml:space="preserve">APP1 Marker </w:t>
      </w:r>
    </w:p>
    <w:tbl>
      <w:tblPr>
        <w:tblStyle w:val="TableGrid"/>
        <w:tblW w:w="0" w:type="auto"/>
        <w:tblLook w:val="04A0" w:firstRow="1" w:lastRow="0" w:firstColumn="1" w:lastColumn="0" w:noHBand="0" w:noVBand="1"/>
      </w:tblPr>
      <w:tblGrid>
        <w:gridCol w:w="2570"/>
        <w:gridCol w:w="6780"/>
      </w:tblGrid>
      <w:tr w:rsidR="7C5CCD5D" w:rsidRPr="00F84397" w14:paraId="613EFD62" w14:textId="77777777" w:rsidTr="00D74D95">
        <w:tc>
          <w:tcPr>
            <w:tcW w:w="2570" w:type="dxa"/>
            <w:tcBorders>
              <w:bottom w:val="single" w:sz="4" w:space="0" w:color="auto"/>
            </w:tcBorders>
            <w:shd w:val="clear" w:color="auto" w:fill="D9D9D9" w:themeFill="background1" w:themeFillShade="D9"/>
          </w:tcPr>
          <w:p w14:paraId="7FCD83B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6AA0C3A7" w14:textId="77777777" w:rsidR="7C5CCD5D" w:rsidRPr="00F84397" w:rsidRDefault="7C5CCD5D">
            <w:pPr>
              <w:rPr>
                <w:rFonts w:asciiTheme="minorHAnsi" w:hAnsiTheme="minorHAnsi"/>
                <w:szCs w:val="20"/>
              </w:rPr>
            </w:pPr>
          </w:p>
        </w:tc>
        <w:tc>
          <w:tcPr>
            <w:tcW w:w="6780" w:type="dxa"/>
          </w:tcPr>
          <w:p w14:paraId="1606BD4F" w14:textId="109175C3" w:rsidR="7C5CCD5D" w:rsidRPr="00F84397" w:rsidRDefault="00C26C13">
            <w:pPr>
              <w:rPr>
                <w:rFonts w:asciiTheme="minorHAnsi" w:hAnsiTheme="minorHAnsi"/>
                <w:szCs w:val="20"/>
              </w:rPr>
            </w:pPr>
            <w:r w:rsidRPr="00F84397">
              <w:rPr>
                <w:rFonts w:asciiTheme="minorHAnsi" w:hAnsiTheme="minorHAnsi"/>
                <w:szCs w:val="20"/>
              </w:rPr>
              <w:t>JPEG thumbnail Image with APP1 Marker</w:t>
            </w:r>
          </w:p>
        </w:tc>
      </w:tr>
      <w:tr w:rsidR="7C5CCD5D" w:rsidRPr="00F84397" w14:paraId="47D3635C" w14:textId="77777777" w:rsidTr="00D74D95">
        <w:tc>
          <w:tcPr>
            <w:tcW w:w="2570" w:type="dxa"/>
            <w:shd w:val="clear" w:color="auto" w:fill="D9D9D9" w:themeFill="background1" w:themeFillShade="D9"/>
          </w:tcPr>
          <w:p w14:paraId="5381B5E8"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743F207E" w14:textId="77777777" w:rsidR="7C5CCD5D" w:rsidRPr="00F84397" w:rsidRDefault="7C5CCD5D">
            <w:pPr>
              <w:rPr>
                <w:rFonts w:asciiTheme="minorHAnsi" w:hAnsiTheme="minorHAnsi"/>
                <w:szCs w:val="20"/>
              </w:rPr>
            </w:pPr>
          </w:p>
        </w:tc>
        <w:tc>
          <w:tcPr>
            <w:tcW w:w="6780" w:type="dxa"/>
          </w:tcPr>
          <w:p w14:paraId="6D9A1353" w14:textId="4AA90F40" w:rsidR="7C5CCD5D" w:rsidRPr="00F84397" w:rsidRDefault="4FA9AB4E">
            <w:pPr>
              <w:rPr>
                <w:rFonts w:asciiTheme="minorHAnsi" w:hAnsiTheme="minorHAnsi"/>
                <w:szCs w:val="20"/>
              </w:rPr>
            </w:pPr>
            <w:r w:rsidRPr="00F84397">
              <w:rPr>
                <w:rFonts w:asciiTheme="minorHAnsi" w:eastAsia="Calibri" w:hAnsiTheme="minorHAnsi" w:cs="Calibri"/>
                <w:szCs w:val="20"/>
              </w:rPr>
              <w:t xml:space="preserve">01 </w:t>
            </w:r>
            <w:r w:rsidR="001E2D34">
              <w:rPr>
                <w:rFonts w:asciiTheme="minorHAnsi" w:eastAsia="Calibri" w:hAnsiTheme="minorHAnsi" w:cs="Calibri"/>
                <w:szCs w:val="20"/>
              </w:rPr>
              <w:t>–</w:t>
            </w:r>
            <w:r w:rsidRPr="00F84397">
              <w:rPr>
                <w:rFonts w:asciiTheme="minorHAnsi" w:eastAsia="Calibri" w:hAnsiTheme="minorHAnsi" w:cs="Calibri"/>
                <w:szCs w:val="20"/>
              </w:rPr>
              <w:t xml:space="preserve"> Printer should process correctly</w:t>
            </w:r>
          </w:p>
        </w:tc>
      </w:tr>
      <w:tr w:rsidR="00D74D95" w:rsidRPr="00F84397" w14:paraId="2DF84874" w14:textId="77777777" w:rsidTr="007271D5">
        <w:tc>
          <w:tcPr>
            <w:tcW w:w="2570" w:type="dxa"/>
            <w:shd w:val="clear" w:color="auto" w:fill="D9D9D9" w:themeFill="background1" w:themeFillShade="D9"/>
          </w:tcPr>
          <w:p w14:paraId="03154825" w14:textId="77777777" w:rsidR="00D74D95" w:rsidRPr="00F84397" w:rsidRDefault="00D74D95" w:rsidP="00D74D95">
            <w:pPr>
              <w:rPr>
                <w:rFonts w:asciiTheme="minorHAnsi" w:hAnsiTheme="minorHAnsi"/>
                <w:szCs w:val="20"/>
              </w:rPr>
            </w:pPr>
            <w:r w:rsidRPr="00F84397">
              <w:rPr>
                <w:rFonts w:asciiTheme="minorHAnsi" w:eastAsiaTheme="minorEastAsia" w:hAnsiTheme="minorHAnsi"/>
                <w:b/>
                <w:bCs/>
                <w:szCs w:val="20"/>
              </w:rPr>
              <w:t>Test Case Iterations</w:t>
            </w:r>
          </w:p>
          <w:p w14:paraId="4479FD2A" w14:textId="77777777" w:rsidR="00D74D95" w:rsidRPr="00F84397" w:rsidRDefault="00D74D95" w:rsidP="00D74D95">
            <w:pPr>
              <w:rPr>
                <w:rFonts w:asciiTheme="minorHAnsi" w:hAnsiTheme="minorHAnsi"/>
                <w:szCs w:val="20"/>
              </w:rPr>
            </w:pPr>
          </w:p>
        </w:tc>
        <w:tc>
          <w:tcPr>
            <w:tcW w:w="6780" w:type="dxa"/>
          </w:tcPr>
          <w:p w14:paraId="33B9B1A4" w14:textId="63A72A3C" w:rsidR="00D74D95" w:rsidRPr="00AB2488" w:rsidRDefault="00D74D95" w:rsidP="008E4E98">
            <w:pPr>
              <w:pStyle w:val="ListParagraph"/>
              <w:numPr>
                <w:ilvl w:val="0"/>
                <w:numId w:val="8"/>
              </w:numPr>
              <w:rPr>
                <w:rFonts w:asciiTheme="minorHAnsi" w:hAnsiTheme="minorHAnsi"/>
                <w:szCs w:val="20"/>
              </w:rPr>
            </w:pPr>
            <w:r w:rsidRPr="00AB2488">
              <w:rPr>
                <w:rFonts w:asciiTheme="minorHAnsi" w:eastAsiaTheme="minorEastAsia" w:hAnsiTheme="minorHAnsi"/>
                <w:b/>
                <w:bCs/>
                <w:szCs w:val="20"/>
              </w:rPr>
              <w:t xml:space="preserve">– </w:t>
            </w:r>
            <w:r w:rsidRPr="00AB2488">
              <w:rPr>
                <w:rFonts w:asciiTheme="minorHAnsi" w:hAnsiTheme="minorHAnsi"/>
                <w:szCs w:val="20"/>
              </w:rPr>
              <w:t xml:space="preserve">JPEG thumbnail Image </w:t>
            </w:r>
            <w:r w:rsidR="00F12B72">
              <w:rPr>
                <w:rFonts w:asciiTheme="minorHAnsi" w:hAnsiTheme="minorHAnsi"/>
                <w:szCs w:val="20"/>
              </w:rPr>
              <w:t xml:space="preserve">and texture </w:t>
            </w:r>
            <w:r w:rsidRPr="00AB2488">
              <w:rPr>
                <w:rFonts w:asciiTheme="minorHAnsi" w:hAnsiTheme="minorHAnsi"/>
                <w:szCs w:val="20"/>
              </w:rPr>
              <w:t>with APP1 Marker</w:t>
            </w:r>
          </w:p>
          <w:p w14:paraId="43187577" w14:textId="26A3D6FF" w:rsidR="00D74D95" w:rsidRPr="00F84397" w:rsidRDefault="007271D5" w:rsidP="007271D5">
            <w:pPr>
              <w:tabs>
                <w:tab w:val="left" w:pos="2800"/>
              </w:tabs>
              <w:rPr>
                <w:rFonts w:asciiTheme="minorHAnsi" w:hAnsiTheme="minorHAnsi"/>
                <w:szCs w:val="20"/>
              </w:rPr>
            </w:pPr>
            <w:r>
              <w:rPr>
                <w:rFonts w:asciiTheme="minorHAnsi" w:hAnsiTheme="minorHAnsi"/>
                <w:szCs w:val="20"/>
              </w:rPr>
              <w:tab/>
            </w:r>
          </w:p>
        </w:tc>
      </w:tr>
      <w:tr w:rsidR="007271D5" w:rsidRPr="00F84397" w14:paraId="3257F7A2" w14:textId="77777777" w:rsidTr="00D74D95">
        <w:tc>
          <w:tcPr>
            <w:tcW w:w="2570" w:type="dxa"/>
            <w:tcBorders>
              <w:bottom w:val="single" w:sz="4" w:space="0" w:color="auto"/>
            </w:tcBorders>
            <w:shd w:val="clear" w:color="auto" w:fill="D9D9D9" w:themeFill="background1" w:themeFillShade="D9"/>
          </w:tcPr>
          <w:p w14:paraId="28549E7F" w14:textId="506AC0F0"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1512DD4" w14:textId="470BB4AD" w:rsidR="007271D5" w:rsidRPr="007271D5" w:rsidRDefault="007271D5" w:rsidP="007271D5">
            <w:pPr>
              <w:rPr>
                <w:rFonts w:asciiTheme="minorHAnsi" w:eastAsiaTheme="minorEastAsia" w:hAnsiTheme="minorHAnsi"/>
                <w:b/>
                <w:bCs/>
                <w:szCs w:val="20"/>
              </w:rPr>
            </w:pPr>
            <w:hyperlink r:id="rId27" w:anchor="611-JPEG-Images" w:history="1">
              <w:r w:rsidRPr="005D0729">
                <w:rPr>
                  <w:rStyle w:val="Hyperlink"/>
                  <w:rFonts w:asciiTheme="minorHAnsi" w:eastAsiaTheme="minorEastAsia" w:hAnsiTheme="minorHAnsi"/>
                  <w:bCs/>
                  <w:szCs w:val="20"/>
                </w:rPr>
                <w:t>Link to Requirement in 3MF Specification</w:t>
              </w:r>
            </w:hyperlink>
          </w:p>
        </w:tc>
      </w:tr>
    </w:tbl>
    <w:p w14:paraId="7D040E82" w14:textId="33CBBA8F" w:rsidR="7C5CCD5D" w:rsidRPr="00AB2488" w:rsidRDefault="00B76BB3" w:rsidP="003162C7">
      <w:pPr>
        <w:pStyle w:val="Heading3"/>
      </w:pPr>
      <w:r w:rsidRPr="00AB2488">
        <w:t xml:space="preserve"> </w:t>
      </w:r>
      <w:r w:rsidR="0003262E">
        <w:t>P_</w:t>
      </w:r>
      <w:r w:rsidR="004360B7">
        <w:t>???_0</w:t>
      </w:r>
      <w:r w:rsidR="4FA9AB4E" w:rsidRPr="00AB2488">
        <w:t>323 PNG Specification Support</w:t>
      </w:r>
    </w:p>
    <w:tbl>
      <w:tblPr>
        <w:tblStyle w:val="TableGrid"/>
        <w:tblW w:w="0" w:type="auto"/>
        <w:tblLook w:val="04A0" w:firstRow="1" w:lastRow="0" w:firstColumn="1" w:lastColumn="0" w:noHBand="0" w:noVBand="1"/>
      </w:tblPr>
      <w:tblGrid>
        <w:gridCol w:w="2564"/>
        <w:gridCol w:w="6786"/>
      </w:tblGrid>
      <w:tr w:rsidR="7C5CCD5D" w:rsidRPr="00F84397" w14:paraId="4F935B8D" w14:textId="77777777" w:rsidTr="00FD43E0">
        <w:tc>
          <w:tcPr>
            <w:tcW w:w="2564" w:type="dxa"/>
            <w:tcBorders>
              <w:bottom w:val="single" w:sz="4" w:space="0" w:color="auto"/>
            </w:tcBorders>
            <w:shd w:val="clear" w:color="auto" w:fill="D9D9D9" w:themeFill="background1" w:themeFillShade="D9"/>
          </w:tcPr>
          <w:p w14:paraId="699D9F1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24130ED4" w14:textId="77777777" w:rsidR="7C5CCD5D" w:rsidRPr="00F84397" w:rsidRDefault="7C5CCD5D">
            <w:pPr>
              <w:rPr>
                <w:rFonts w:asciiTheme="minorHAnsi" w:hAnsiTheme="minorHAnsi"/>
                <w:szCs w:val="20"/>
              </w:rPr>
            </w:pPr>
          </w:p>
        </w:tc>
        <w:tc>
          <w:tcPr>
            <w:tcW w:w="6786" w:type="dxa"/>
          </w:tcPr>
          <w:p w14:paraId="41579DEA" w14:textId="03E59D7E" w:rsidR="7C5CCD5D" w:rsidRPr="00F84397" w:rsidRDefault="00C26C13">
            <w:pPr>
              <w:rPr>
                <w:rFonts w:asciiTheme="minorHAnsi" w:hAnsiTheme="minorHAnsi"/>
                <w:szCs w:val="20"/>
              </w:rPr>
            </w:pPr>
            <w:r>
              <w:rPr>
                <w:rFonts w:asciiTheme="minorHAnsi" w:hAnsiTheme="minorHAnsi"/>
                <w:szCs w:val="20"/>
              </w:rPr>
              <w:t>Various headers in PNG files</w:t>
            </w:r>
          </w:p>
        </w:tc>
      </w:tr>
      <w:tr w:rsidR="7C5CCD5D" w:rsidRPr="00F84397" w14:paraId="49EF7AB5" w14:textId="77777777" w:rsidTr="00FD43E0">
        <w:tc>
          <w:tcPr>
            <w:tcW w:w="2564" w:type="dxa"/>
            <w:shd w:val="clear" w:color="auto" w:fill="D9D9D9" w:themeFill="background1" w:themeFillShade="D9"/>
          </w:tcPr>
          <w:p w14:paraId="09CDE9D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25F87D6" w14:textId="77777777" w:rsidR="7C5CCD5D" w:rsidRPr="00F84397" w:rsidRDefault="7C5CCD5D">
            <w:pPr>
              <w:rPr>
                <w:rFonts w:asciiTheme="minorHAnsi" w:hAnsiTheme="minorHAnsi"/>
                <w:szCs w:val="20"/>
              </w:rPr>
            </w:pPr>
          </w:p>
        </w:tc>
        <w:tc>
          <w:tcPr>
            <w:tcW w:w="6786" w:type="dxa"/>
          </w:tcPr>
          <w:p w14:paraId="19C8FC38" w14:textId="52BAEC2E" w:rsidR="7C5CCD5D" w:rsidRPr="00F84397" w:rsidRDefault="00D2250B">
            <w:pPr>
              <w:rPr>
                <w:rFonts w:asciiTheme="minorHAnsi" w:hAnsiTheme="minorHAnsi"/>
                <w:szCs w:val="20"/>
              </w:rPr>
            </w:pPr>
            <w:r>
              <w:rPr>
                <w:rFonts w:asciiTheme="minorHAnsi" w:eastAsia="Calibri" w:hAnsiTheme="minorHAnsi" w:cs="Calibri"/>
                <w:szCs w:val="20"/>
              </w:rPr>
              <w:t>01 to</w:t>
            </w:r>
            <w:r w:rsidR="4FA9AB4E" w:rsidRPr="00F84397">
              <w:rPr>
                <w:rFonts w:asciiTheme="minorHAnsi" w:eastAsia="Calibri" w:hAnsiTheme="minorHAnsi" w:cs="Calibri"/>
                <w:szCs w:val="20"/>
              </w:rPr>
              <w:t xml:space="preserve"> 02 </w:t>
            </w:r>
            <w:r w:rsidR="001E2D34">
              <w:rPr>
                <w:rFonts w:asciiTheme="minorHAnsi" w:eastAsia="Calibri" w:hAnsiTheme="minorHAnsi" w:cs="Calibri"/>
                <w:szCs w:val="20"/>
              </w:rPr>
              <w:t>–</w:t>
            </w:r>
            <w:r w:rsidR="4FA9AB4E" w:rsidRPr="00F84397">
              <w:rPr>
                <w:rFonts w:asciiTheme="minorHAnsi" w:eastAsia="Calibri" w:hAnsiTheme="minorHAnsi" w:cs="Calibri"/>
                <w:szCs w:val="20"/>
              </w:rPr>
              <w:t xml:space="preserve"> Printer should process correctly</w:t>
            </w:r>
          </w:p>
        </w:tc>
      </w:tr>
      <w:tr w:rsidR="7C5CCD5D" w:rsidRPr="00F84397" w14:paraId="351713D8" w14:textId="77777777" w:rsidTr="007271D5">
        <w:tc>
          <w:tcPr>
            <w:tcW w:w="2564" w:type="dxa"/>
            <w:shd w:val="clear" w:color="auto" w:fill="D9D9D9" w:themeFill="background1" w:themeFillShade="D9"/>
          </w:tcPr>
          <w:p w14:paraId="09680EE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60BCD695" w14:textId="77777777" w:rsidR="7C5CCD5D" w:rsidRPr="00F84397" w:rsidRDefault="7C5CCD5D">
            <w:pPr>
              <w:rPr>
                <w:rFonts w:asciiTheme="minorHAnsi" w:hAnsiTheme="minorHAnsi"/>
                <w:szCs w:val="20"/>
              </w:rPr>
            </w:pPr>
          </w:p>
        </w:tc>
        <w:tc>
          <w:tcPr>
            <w:tcW w:w="6786" w:type="dxa"/>
          </w:tcPr>
          <w:p w14:paraId="13A1E24A" w14:textId="43596298" w:rsidR="00241909"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 PGN </w:t>
            </w:r>
            <w:r w:rsidR="008B5232">
              <w:rPr>
                <w:rFonts w:asciiTheme="minorHAnsi" w:eastAsiaTheme="minorEastAsia" w:hAnsiTheme="minorHAnsi"/>
                <w:szCs w:val="20"/>
              </w:rPr>
              <w:t>texture</w:t>
            </w:r>
            <w:r w:rsidRPr="00F84397">
              <w:rPr>
                <w:rFonts w:asciiTheme="minorHAnsi" w:eastAsiaTheme="minorEastAsia" w:hAnsiTheme="minorHAnsi"/>
                <w:szCs w:val="20"/>
              </w:rPr>
              <w:t xml:space="preserve"> with </w:t>
            </w:r>
            <w:proofErr w:type="spellStart"/>
            <w:r w:rsidRPr="00F84397">
              <w:rPr>
                <w:rFonts w:asciiTheme="minorHAnsi" w:eastAsiaTheme="minorEastAsia" w:hAnsiTheme="minorHAnsi"/>
                <w:szCs w:val="20"/>
              </w:rPr>
              <w:t>tRNS</w:t>
            </w:r>
            <w:proofErr w:type="spellEnd"/>
            <w:r w:rsidRPr="00F84397">
              <w:rPr>
                <w:rFonts w:asciiTheme="minorHAnsi" w:eastAsiaTheme="minorEastAsia" w:hAnsiTheme="minorHAnsi"/>
                <w:szCs w:val="20"/>
              </w:rPr>
              <w:t> and </w:t>
            </w:r>
            <w:proofErr w:type="spellStart"/>
            <w:r w:rsidRPr="00F84397">
              <w:rPr>
                <w:rFonts w:asciiTheme="minorHAnsi" w:eastAsiaTheme="minorEastAsia" w:hAnsiTheme="minorHAnsi"/>
                <w:szCs w:val="20"/>
              </w:rPr>
              <w:t>iCCP</w:t>
            </w:r>
            <w:proofErr w:type="spellEnd"/>
            <w:r w:rsidRPr="00F84397">
              <w:rPr>
                <w:rFonts w:asciiTheme="minorHAnsi" w:eastAsiaTheme="minorEastAsia" w:hAnsiTheme="minorHAnsi"/>
                <w:szCs w:val="20"/>
              </w:rPr>
              <w:t> </w:t>
            </w:r>
            <w:r w:rsidR="00CE6B2E">
              <w:rPr>
                <w:rFonts w:asciiTheme="minorHAnsi" w:eastAsiaTheme="minorEastAsia" w:hAnsiTheme="minorHAnsi"/>
                <w:szCs w:val="20"/>
              </w:rPr>
              <w:t>(include one or more in test case)</w:t>
            </w:r>
          </w:p>
          <w:p w14:paraId="2F558796" w14:textId="77777777" w:rsidR="00D2250B" w:rsidRPr="00F84397" w:rsidRDefault="00D2250B" w:rsidP="1465993C">
            <w:pPr>
              <w:rPr>
                <w:rFonts w:asciiTheme="minorHAnsi" w:eastAsiaTheme="minorEastAsia" w:hAnsiTheme="minorHAnsi"/>
                <w:szCs w:val="20"/>
              </w:rPr>
            </w:pPr>
          </w:p>
          <w:p w14:paraId="4472F824" w14:textId="7AD66FC8" w:rsidR="00241909" w:rsidRPr="00F84397"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 PNG </w:t>
            </w:r>
            <w:r w:rsidR="008B5232">
              <w:rPr>
                <w:rFonts w:asciiTheme="minorHAnsi" w:eastAsiaTheme="minorEastAsia" w:hAnsiTheme="minorHAnsi"/>
                <w:szCs w:val="20"/>
              </w:rPr>
              <w:t>t</w:t>
            </w:r>
            <w:r w:rsidR="003204F0">
              <w:rPr>
                <w:rFonts w:asciiTheme="minorHAnsi" w:eastAsiaTheme="minorEastAsia" w:hAnsiTheme="minorHAnsi"/>
                <w:szCs w:val="20"/>
              </w:rPr>
              <w:t>humbnail</w:t>
            </w:r>
            <w:r w:rsidR="008B5232">
              <w:rPr>
                <w:rFonts w:asciiTheme="minorHAnsi" w:eastAsiaTheme="minorEastAsia" w:hAnsiTheme="minorHAnsi"/>
                <w:szCs w:val="20"/>
              </w:rPr>
              <w:t xml:space="preserve"> </w:t>
            </w:r>
            <w:r w:rsidRPr="00F84397">
              <w:rPr>
                <w:rFonts w:asciiTheme="minorHAnsi" w:eastAsiaTheme="minorEastAsia" w:hAnsiTheme="minorHAnsi"/>
                <w:szCs w:val="20"/>
              </w:rPr>
              <w:t xml:space="preserve">with one of the MUST ignore items: </w:t>
            </w:r>
            <w:proofErr w:type="spellStart"/>
            <w:r w:rsidRPr="00F84397">
              <w:rPr>
                <w:rFonts w:asciiTheme="minorHAnsi" w:eastAsiaTheme="minorEastAsia" w:hAnsiTheme="minorHAnsi"/>
                <w:szCs w:val="20"/>
              </w:rPr>
              <w:t>sRGM</w:t>
            </w:r>
            <w:proofErr w:type="spellEnd"/>
            <w:r w:rsidRPr="00F84397">
              <w:rPr>
                <w:rFonts w:asciiTheme="minorHAnsi" w:eastAsiaTheme="minorEastAsia" w:hAnsiTheme="minorHAnsi"/>
                <w:szCs w:val="20"/>
              </w:rPr>
              <w:t xml:space="preserve">, </w:t>
            </w:r>
            <w:proofErr w:type="spellStart"/>
            <w:r w:rsidRPr="00F84397">
              <w:rPr>
                <w:rFonts w:asciiTheme="minorHAnsi" w:eastAsiaTheme="minorEastAsia" w:hAnsiTheme="minorHAnsi"/>
                <w:szCs w:val="20"/>
              </w:rPr>
              <w:t>cHRM</w:t>
            </w:r>
            <w:proofErr w:type="spellEnd"/>
            <w:r w:rsidRPr="00F84397">
              <w:rPr>
                <w:rFonts w:asciiTheme="minorHAnsi" w:eastAsiaTheme="minorEastAsia" w:hAnsiTheme="minorHAnsi"/>
                <w:szCs w:val="20"/>
              </w:rPr>
              <w:t>, </w:t>
            </w:r>
            <w:proofErr w:type="spellStart"/>
            <w:r w:rsidRPr="00F84397">
              <w:rPr>
                <w:rFonts w:asciiTheme="minorHAnsi" w:eastAsiaTheme="minorEastAsia" w:hAnsiTheme="minorHAnsi"/>
                <w:szCs w:val="20"/>
              </w:rPr>
              <w:t>gAMA</w:t>
            </w:r>
            <w:proofErr w:type="spellEnd"/>
            <w:r w:rsidRPr="00F84397">
              <w:rPr>
                <w:rFonts w:asciiTheme="minorHAnsi" w:eastAsiaTheme="minorEastAsia" w:hAnsiTheme="minorHAnsi"/>
                <w:szCs w:val="20"/>
              </w:rPr>
              <w:t xml:space="preserve">, </w:t>
            </w:r>
            <w:proofErr w:type="spellStart"/>
            <w:proofErr w:type="gramStart"/>
            <w:r w:rsidRPr="00F84397">
              <w:rPr>
                <w:rFonts w:asciiTheme="minorHAnsi" w:eastAsiaTheme="minorEastAsia" w:hAnsiTheme="minorHAnsi"/>
                <w:szCs w:val="20"/>
              </w:rPr>
              <w:t>sBIT</w:t>
            </w:r>
            <w:proofErr w:type="spellEnd"/>
            <w:r w:rsidR="00CE6B2E">
              <w:rPr>
                <w:rFonts w:asciiTheme="minorHAnsi" w:eastAsiaTheme="minorEastAsia" w:hAnsiTheme="minorHAnsi"/>
                <w:szCs w:val="20"/>
              </w:rPr>
              <w:t xml:space="preserve"> </w:t>
            </w:r>
            <w:r w:rsidR="00CE6B2E" w:rsidRPr="00F84397">
              <w:rPr>
                <w:rFonts w:asciiTheme="minorHAnsi" w:eastAsiaTheme="minorEastAsia" w:hAnsiTheme="minorHAnsi"/>
                <w:szCs w:val="20"/>
              </w:rPr>
              <w:t> </w:t>
            </w:r>
            <w:r w:rsidR="00CE6B2E">
              <w:rPr>
                <w:rFonts w:asciiTheme="minorHAnsi" w:eastAsiaTheme="minorEastAsia" w:hAnsiTheme="minorHAnsi"/>
                <w:szCs w:val="20"/>
              </w:rPr>
              <w:t>(</w:t>
            </w:r>
            <w:proofErr w:type="gramEnd"/>
            <w:r w:rsidR="00CE6B2E">
              <w:rPr>
                <w:rFonts w:asciiTheme="minorHAnsi" w:eastAsiaTheme="minorEastAsia" w:hAnsiTheme="minorHAnsi"/>
                <w:szCs w:val="20"/>
              </w:rPr>
              <w:t>include one or more in test case)</w:t>
            </w:r>
          </w:p>
          <w:p w14:paraId="407CB04A" w14:textId="77777777" w:rsidR="00EC256F" w:rsidRDefault="00EC256F">
            <w:pPr>
              <w:rPr>
                <w:rFonts w:asciiTheme="minorHAnsi" w:hAnsiTheme="minorHAnsi"/>
                <w:szCs w:val="20"/>
              </w:rPr>
            </w:pPr>
          </w:p>
          <w:p w14:paraId="6BEA546E" w14:textId="39B29EB6" w:rsidR="00DB0369" w:rsidRPr="00F84397" w:rsidRDefault="00DB0369">
            <w:pPr>
              <w:rPr>
                <w:rFonts w:asciiTheme="minorHAnsi" w:hAnsiTheme="minorHAnsi"/>
                <w:szCs w:val="20"/>
              </w:rPr>
            </w:pPr>
          </w:p>
        </w:tc>
      </w:tr>
      <w:tr w:rsidR="007271D5" w:rsidRPr="00F84397" w14:paraId="67A3C970" w14:textId="77777777" w:rsidTr="00FD43E0">
        <w:tc>
          <w:tcPr>
            <w:tcW w:w="2564" w:type="dxa"/>
            <w:tcBorders>
              <w:bottom w:val="single" w:sz="4" w:space="0" w:color="auto"/>
            </w:tcBorders>
            <w:shd w:val="clear" w:color="auto" w:fill="D9D9D9" w:themeFill="background1" w:themeFillShade="D9"/>
          </w:tcPr>
          <w:p w14:paraId="4F9F4ABD" w14:textId="72539BBB"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6" w:type="dxa"/>
            <w:tcBorders>
              <w:bottom w:val="single" w:sz="4" w:space="0" w:color="auto"/>
            </w:tcBorders>
          </w:tcPr>
          <w:p w14:paraId="2D030356" w14:textId="0B6BF132" w:rsidR="007271D5" w:rsidRPr="001D7F7D" w:rsidRDefault="007271D5" w:rsidP="007271D5">
            <w:pPr>
              <w:rPr>
                <w:rFonts w:asciiTheme="minorHAnsi" w:eastAsiaTheme="minorEastAsia" w:hAnsiTheme="minorHAnsi"/>
                <w:b/>
                <w:szCs w:val="20"/>
              </w:rPr>
            </w:pPr>
            <w:hyperlink r:id="rId28" w:anchor="612-PNG-Images" w:history="1">
              <w:r w:rsidRPr="00CD4E0E">
                <w:rPr>
                  <w:rStyle w:val="Hyperlink"/>
                  <w:rFonts w:asciiTheme="minorHAnsi" w:eastAsiaTheme="minorEastAsia" w:hAnsiTheme="minorHAnsi"/>
                  <w:bCs/>
                  <w:szCs w:val="20"/>
                </w:rPr>
                <w:t>Link to Requirement in 3MF Specification</w:t>
              </w:r>
            </w:hyperlink>
          </w:p>
        </w:tc>
      </w:tr>
    </w:tbl>
    <w:p w14:paraId="0FFF859B" w14:textId="547F8144" w:rsidR="7C5CCD5D" w:rsidRDefault="7C5CCD5D"/>
    <w:p w14:paraId="269E256F" w14:textId="62C1A72C" w:rsidR="7C5CCD5D" w:rsidRPr="00501CCE" w:rsidRDefault="00B76BB3" w:rsidP="00501CCE">
      <w:pPr>
        <w:pStyle w:val="Heading3"/>
      </w:pPr>
      <w:r>
        <w:t xml:space="preserve"> </w:t>
      </w:r>
      <w:r w:rsidR="0003262E">
        <w:t>P_</w:t>
      </w:r>
      <w:r w:rsidR="004360B7">
        <w:t>???_0</w:t>
      </w:r>
      <w:r w:rsidR="4FA9AB4E">
        <w:t xml:space="preserve">324 </w:t>
      </w:r>
      <w:r w:rsidR="00501CCE">
        <w:t>Object Thumbnail Relationship</w:t>
      </w:r>
    </w:p>
    <w:tbl>
      <w:tblPr>
        <w:tblStyle w:val="TableGrid"/>
        <w:tblW w:w="0" w:type="auto"/>
        <w:tblLook w:val="04A0" w:firstRow="1" w:lastRow="0" w:firstColumn="1" w:lastColumn="0" w:noHBand="0" w:noVBand="1"/>
      </w:tblPr>
      <w:tblGrid>
        <w:gridCol w:w="2570"/>
        <w:gridCol w:w="6780"/>
      </w:tblGrid>
      <w:tr w:rsidR="7C5CCD5D" w:rsidRPr="00F84397" w14:paraId="42E7B30D" w14:textId="77777777" w:rsidTr="00FD43E0">
        <w:tc>
          <w:tcPr>
            <w:tcW w:w="2570" w:type="dxa"/>
            <w:tcBorders>
              <w:bottom w:val="single" w:sz="4" w:space="0" w:color="auto"/>
            </w:tcBorders>
            <w:shd w:val="clear" w:color="auto" w:fill="D9D9D9" w:themeFill="background1" w:themeFillShade="D9"/>
          </w:tcPr>
          <w:p w14:paraId="2E6231B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7AB14BA2" w14:textId="77777777" w:rsidR="7C5CCD5D" w:rsidRPr="00F84397" w:rsidRDefault="7C5CCD5D">
            <w:pPr>
              <w:rPr>
                <w:rFonts w:asciiTheme="minorHAnsi" w:hAnsiTheme="minorHAnsi"/>
                <w:szCs w:val="20"/>
              </w:rPr>
            </w:pPr>
          </w:p>
        </w:tc>
        <w:tc>
          <w:tcPr>
            <w:tcW w:w="6780" w:type="dxa"/>
          </w:tcPr>
          <w:p w14:paraId="5A0D6067" w14:textId="5E9E1340" w:rsidR="7C5CCD5D" w:rsidRPr="00F84397" w:rsidRDefault="00C26C13">
            <w:pPr>
              <w:rPr>
                <w:rFonts w:asciiTheme="minorHAnsi" w:hAnsiTheme="minorHAnsi"/>
                <w:szCs w:val="20"/>
              </w:rPr>
            </w:pPr>
            <w:r>
              <w:rPr>
                <w:rFonts w:asciiTheme="minorHAnsi" w:hAnsiTheme="minorHAnsi"/>
                <w:szCs w:val="20"/>
              </w:rPr>
              <w:t>Thumbnail relationship to non-root model</w:t>
            </w:r>
          </w:p>
        </w:tc>
      </w:tr>
      <w:tr w:rsidR="7C5CCD5D" w:rsidRPr="00F84397" w14:paraId="7D84A786" w14:textId="77777777" w:rsidTr="00FD43E0">
        <w:tc>
          <w:tcPr>
            <w:tcW w:w="2570" w:type="dxa"/>
            <w:shd w:val="clear" w:color="auto" w:fill="D9D9D9" w:themeFill="background1" w:themeFillShade="D9"/>
          </w:tcPr>
          <w:p w14:paraId="03FA317B"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475A2B4" w14:textId="77777777" w:rsidR="7C5CCD5D" w:rsidRPr="00F84397" w:rsidRDefault="7C5CCD5D">
            <w:pPr>
              <w:rPr>
                <w:rFonts w:asciiTheme="minorHAnsi" w:hAnsiTheme="minorHAnsi"/>
                <w:szCs w:val="20"/>
              </w:rPr>
            </w:pPr>
          </w:p>
        </w:tc>
        <w:tc>
          <w:tcPr>
            <w:tcW w:w="6780" w:type="dxa"/>
          </w:tcPr>
          <w:p w14:paraId="35463910" w14:textId="1C3CFD06"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139A9D9B" w14:textId="77777777" w:rsidTr="00680115">
        <w:tc>
          <w:tcPr>
            <w:tcW w:w="2570" w:type="dxa"/>
            <w:shd w:val="clear" w:color="auto" w:fill="D9D9D9" w:themeFill="background1" w:themeFillShade="D9"/>
          </w:tcPr>
          <w:p w14:paraId="541B696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45558B3C" w14:textId="77777777" w:rsidR="7C5CCD5D" w:rsidRPr="00F84397" w:rsidRDefault="7C5CCD5D">
            <w:pPr>
              <w:rPr>
                <w:rFonts w:asciiTheme="minorHAnsi" w:hAnsiTheme="minorHAnsi"/>
                <w:szCs w:val="20"/>
              </w:rPr>
            </w:pPr>
          </w:p>
        </w:tc>
        <w:tc>
          <w:tcPr>
            <w:tcW w:w="6780" w:type="dxa"/>
          </w:tcPr>
          <w:p w14:paraId="495B868C" w14:textId="58062B80"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Associate a thumbnail via relationship </w:t>
            </w:r>
            <w:r w:rsidR="00EC256F">
              <w:rPr>
                <w:rFonts w:asciiTheme="minorHAnsi" w:eastAsiaTheme="minorEastAsia" w:hAnsiTheme="minorHAnsi"/>
                <w:szCs w:val="20"/>
              </w:rPr>
              <w:t xml:space="preserve">and object attribute </w:t>
            </w:r>
            <w:r w:rsidRPr="00F84397">
              <w:rPr>
                <w:rFonts w:asciiTheme="minorHAnsi" w:eastAsiaTheme="minorEastAsia" w:hAnsiTheme="minorHAnsi"/>
                <w:szCs w:val="20"/>
              </w:rPr>
              <w:t xml:space="preserve">with a non-root model file. </w:t>
            </w:r>
          </w:p>
          <w:p w14:paraId="7401E73D" w14:textId="60B00DAE" w:rsidR="00EC256F" w:rsidRPr="00AB2488" w:rsidRDefault="7E4BDF2E" w:rsidP="00EC256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680115" w:rsidRPr="00F84397" w14:paraId="5F0F9439" w14:textId="77777777" w:rsidTr="00FD43E0">
        <w:tc>
          <w:tcPr>
            <w:tcW w:w="2570" w:type="dxa"/>
            <w:tcBorders>
              <w:bottom w:val="single" w:sz="4" w:space="0" w:color="auto"/>
            </w:tcBorders>
            <w:shd w:val="clear" w:color="auto" w:fill="D9D9D9" w:themeFill="background1" w:themeFillShade="D9"/>
          </w:tcPr>
          <w:p w14:paraId="71360892" w14:textId="5516FF3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0F3ABB8" w14:textId="2B623A65" w:rsidR="00680115" w:rsidRPr="00F84397" w:rsidRDefault="00680115" w:rsidP="00680115">
            <w:pPr>
              <w:rPr>
                <w:rFonts w:asciiTheme="minorHAnsi" w:eastAsiaTheme="minorEastAsia" w:hAnsiTheme="minorHAnsi"/>
                <w:b/>
                <w:bCs/>
                <w:szCs w:val="20"/>
              </w:rPr>
            </w:pPr>
            <w:hyperlink r:id="rId29" w:anchor="Chapter-5-Material-Resources" w:history="1">
              <w:r w:rsidRPr="008973E1">
                <w:rPr>
                  <w:rStyle w:val="Hyperlink"/>
                  <w:rFonts w:asciiTheme="minorHAnsi" w:eastAsiaTheme="minorEastAsia" w:hAnsiTheme="minorHAnsi"/>
                  <w:bCs/>
                  <w:szCs w:val="20"/>
                </w:rPr>
                <w:t>Link to Requirement in 3MF Specification</w:t>
              </w:r>
            </w:hyperlink>
          </w:p>
        </w:tc>
      </w:tr>
    </w:tbl>
    <w:p w14:paraId="3EAFBC48" w14:textId="547F8144" w:rsidR="7C5CCD5D" w:rsidRDefault="7C5CCD5D"/>
    <w:p w14:paraId="6C5E089B" w14:textId="6D098425" w:rsidR="004242FE" w:rsidRDefault="004242FE" w:rsidP="004242FE">
      <w:pPr>
        <w:pStyle w:val="Heading3"/>
        <w:numPr>
          <w:ilvl w:val="0"/>
          <w:numId w:val="0"/>
        </w:numPr>
      </w:pPr>
    </w:p>
    <w:p w14:paraId="4FD3023B" w14:textId="77777777" w:rsidR="004242FE" w:rsidRDefault="004242FE">
      <w:pPr>
        <w:rPr>
          <w:rFonts w:eastAsiaTheme="majorEastAsia" w:cstheme="majorBidi"/>
          <w:b/>
          <w:bCs/>
          <w:color w:val="365F91" w:themeColor="accent1" w:themeShade="BF"/>
          <w:szCs w:val="20"/>
        </w:rPr>
      </w:pPr>
      <w:r>
        <w:br w:type="page"/>
      </w:r>
    </w:p>
    <w:p w14:paraId="36102F0C" w14:textId="6E7D1672" w:rsidR="7C5CCD5D" w:rsidRDefault="0003262E" w:rsidP="004242FE">
      <w:pPr>
        <w:pStyle w:val="Heading3"/>
      </w:pPr>
      <w:r>
        <w:lastRenderedPageBreak/>
        <w:t>P_</w:t>
      </w:r>
      <w:r w:rsidR="004360B7">
        <w:t>???_0</w:t>
      </w:r>
      <w:r w:rsidR="4FA9AB4E">
        <w:t>325 Two Segment Model Part Name</w:t>
      </w:r>
    </w:p>
    <w:tbl>
      <w:tblPr>
        <w:tblStyle w:val="TableGrid"/>
        <w:tblW w:w="0" w:type="auto"/>
        <w:tblLook w:val="04A0" w:firstRow="1" w:lastRow="0" w:firstColumn="1" w:lastColumn="0" w:noHBand="0" w:noVBand="1"/>
      </w:tblPr>
      <w:tblGrid>
        <w:gridCol w:w="2570"/>
        <w:gridCol w:w="6780"/>
      </w:tblGrid>
      <w:tr w:rsidR="7C5CCD5D" w:rsidRPr="00F84397" w14:paraId="79FC26F9" w14:textId="77777777" w:rsidTr="00FD43E0">
        <w:tc>
          <w:tcPr>
            <w:tcW w:w="2570" w:type="dxa"/>
            <w:tcBorders>
              <w:bottom w:val="single" w:sz="4" w:space="0" w:color="auto"/>
            </w:tcBorders>
            <w:shd w:val="clear" w:color="auto" w:fill="D9D9D9" w:themeFill="background1" w:themeFillShade="D9"/>
          </w:tcPr>
          <w:p w14:paraId="46229847"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C7B69E" w14:textId="77777777" w:rsidR="7C5CCD5D" w:rsidRPr="00F84397" w:rsidRDefault="7C5CCD5D">
            <w:pPr>
              <w:rPr>
                <w:rFonts w:asciiTheme="minorHAnsi" w:hAnsiTheme="minorHAnsi"/>
              </w:rPr>
            </w:pPr>
          </w:p>
        </w:tc>
        <w:tc>
          <w:tcPr>
            <w:tcW w:w="6780" w:type="dxa"/>
          </w:tcPr>
          <w:p w14:paraId="02C62765" w14:textId="2D80086A" w:rsidR="7C5CCD5D" w:rsidRPr="00F84397" w:rsidRDefault="00DA2F38">
            <w:pPr>
              <w:rPr>
                <w:rFonts w:asciiTheme="minorHAnsi" w:hAnsiTheme="minorHAnsi"/>
              </w:rPr>
            </w:pPr>
            <w:r>
              <w:rPr>
                <w:rFonts w:asciiTheme="minorHAnsi" w:hAnsiTheme="minorHAnsi"/>
              </w:rPr>
              <w:t>Two segment model part name</w:t>
            </w:r>
          </w:p>
        </w:tc>
      </w:tr>
      <w:tr w:rsidR="7C5CCD5D" w:rsidRPr="00F84397" w14:paraId="350BE919" w14:textId="77777777" w:rsidTr="00FD43E0">
        <w:tc>
          <w:tcPr>
            <w:tcW w:w="2570" w:type="dxa"/>
            <w:shd w:val="clear" w:color="auto" w:fill="D9D9D9" w:themeFill="background1" w:themeFillShade="D9"/>
          </w:tcPr>
          <w:p w14:paraId="388BA130"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4EA65FE7" w14:textId="77777777" w:rsidR="7C5CCD5D" w:rsidRPr="00F84397" w:rsidRDefault="7C5CCD5D">
            <w:pPr>
              <w:rPr>
                <w:rFonts w:asciiTheme="minorHAnsi" w:hAnsiTheme="minorHAnsi"/>
              </w:rPr>
            </w:pPr>
          </w:p>
        </w:tc>
        <w:tc>
          <w:tcPr>
            <w:tcW w:w="6780" w:type="dxa"/>
          </w:tcPr>
          <w:p w14:paraId="57EB1461" w14:textId="475589B2"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6C4F7D0" w14:textId="77777777" w:rsidTr="00680115">
        <w:tc>
          <w:tcPr>
            <w:tcW w:w="2570" w:type="dxa"/>
            <w:shd w:val="clear" w:color="auto" w:fill="D9D9D9" w:themeFill="background1" w:themeFillShade="D9"/>
          </w:tcPr>
          <w:p w14:paraId="2192D564"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16C1C2EF" w14:textId="77777777" w:rsidR="7C5CCD5D" w:rsidRPr="00F84397" w:rsidRDefault="7C5CCD5D">
            <w:pPr>
              <w:rPr>
                <w:rFonts w:asciiTheme="minorHAnsi" w:hAnsiTheme="minorHAnsi"/>
              </w:rPr>
            </w:pPr>
          </w:p>
        </w:tc>
        <w:tc>
          <w:tcPr>
            <w:tcW w:w="6780" w:type="dxa"/>
          </w:tcPr>
          <w:p w14:paraId="6779DC35" w14:textId="3A9DC68D" w:rsidR="7C5CCD5D" w:rsidRDefault="4FA9AB4E" w:rsidP="4FA9AB4E">
            <w:pPr>
              <w:rPr>
                <w:rFonts w:asciiTheme="minorHAnsi" w:eastAsiaTheme="minorEastAsia"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 xml:space="preserve">Modify Content Types so that extension </w:t>
            </w:r>
            <w:proofErr w:type="gramStart"/>
            <w:r w:rsidRPr="00F84397">
              <w:rPr>
                <w:rFonts w:asciiTheme="minorHAnsi" w:eastAsiaTheme="minorEastAsia" w:hAnsiTheme="minorHAnsi"/>
              </w:rPr>
              <w:t>“.model</w:t>
            </w:r>
            <w:proofErr w:type="gramEnd"/>
            <w:r w:rsidRPr="00F84397">
              <w:rPr>
                <w:rFonts w:asciiTheme="minorHAnsi" w:eastAsiaTheme="minorEastAsia" w:hAnsiTheme="minorHAnsi"/>
              </w:rPr>
              <w:t>” is “.part”, then model balance of test file to use this extension</w:t>
            </w:r>
            <w:r w:rsidR="00C26C13">
              <w:rPr>
                <w:rFonts w:asciiTheme="minorHAnsi" w:eastAsiaTheme="minorEastAsia" w:hAnsiTheme="minorHAnsi"/>
              </w:rPr>
              <w:t xml:space="preserve"> placing parts in the default /3D folder</w:t>
            </w:r>
          </w:p>
          <w:p w14:paraId="2EA1226B" w14:textId="39AE8702" w:rsidR="7C5CCD5D" w:rsidRPr="00F84397" w:rsidRDefault="7C5CCD5D">
            <w:pPr>
              <w:rPr>
                <w:rFonts w:asciiTheme="minorHAnsi" w:hAnsiTheme="minorHAnsi"/>
              </w:rPr>
            </w:pPr>
          </w:p>
        </w:tc>
      </w:tr>
      <w:tr w:rsidR="00680115" w:rsidRPr="00F84397" w14:paraId="47CEB1EE" w14:textId="77777777" w:rsidTr="00FD43E0">
        <w:tc>
          <w:tcPr>
            <w:tcW w:w="2570" w:type="dxa"/>
            <w:tcBorders>
              <w:bottom w:val="single" w:sz="4" w:space="0" w:color="auto"/>
            </w:tcBorders>
            <w:shd w:val="clear" w:color="auto" w:fill="D9D9D9" w:themeFill="background1" w:themeFillShade="D9"/>
          </w:tcPr>
          <w:p w14:paraId="43D0428F" w14:textId="352C315E"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796307B" w14:textId="0937B473" w:rsidR="00680115" w:rsidRPr="00F84397" w:rsidRDefault="00680115" w:rsidP="00680115">
            <w:pPr>
              <w:rPr>
                <w:rFonts w:asciiTheme="minorHAnsi" w:eastAsiaTheme="minorEastAsia" w:hAnsiTheme="minorHAnsi"/>
                <w:b/>
                <w:bCs/>
              </w:rPr>
            </w:pPr>
            <w:hyperlink r:id="rId30" w:anchor="22-Part-Naming-Recommendations" w:history="1">
              <w:r w:rsidRPr="001A010B">
                <w:rPr>
                  <w:rStyle w:val="Hyperlink"/>
                  <w:rFonts w:asciiTheme="minorHAnsi" w:eastAsiaTheme="minorEastAsia" w:hAnsiTheme="minorHAnsi"/>
                  <w:bCs/>
                  <w:szCs w:val="20"/>
                </w:rPr>
                <w:t>Link to Requirement in 3MF Specification</w:t>
              </w:r>
            </w:hyperlink>
          </w:p>
        </w:tc>
      </w:tr>
    </w:tbl>
    <w:p w14:paraId="4BCB95B8" w14:textId="379662CA" w:rsidR="00AB2488" w:rsidRDefault="00AB2488">
      <w:pPr>
        <w:rPr>
          <w:rFonts w:eastAsiaTheme="majorEastAsia" w:cstheme="majorBidi"/>
          <w:b/>
          <w:bCs/>
          <w:color w:val="365F91" w:themeColor="accent1" w:themeShade="BF"/>
          <w:szCs w:val="20"/>
        </w:rPr>
      </w:pPr>
    </w:p>
    <w:p w14:paraId="5A4655D5" w14:textId="15F38509" w:rsidR="7C5CCD5D" w:rsidRDefault="0003262E" w:rsidP="003162C7">
      <w:pPr>
        <w:pStyle w:val="Heading3"/>
      </w:pPr>
      <w:r>
        <w:t>P_</w:t>
      </w:r>
      <w:r w:rsidR="004360B7">
        <w:t>???_0</w:t>
      </w:r>
      <w:r w:rsidR="4FA9AB4E">
        <w:t xml:space="preserve">326 </w:t>
      </w:r>
      <w:r w:rsidR="007254AC">
        <w:t xml:space="preserve">Identity </w:t>
      </w:r>
      <w:r w:rsidR="00336EBB">
        <w:t xml:space="preserve">Singular </w:t>
      </w:r>
      <w:r w:rsidR="4FA9AB4E">
        <w:t>Transform Matrix</w:t>
      </w:r>
    </w:p>
    <w:tbl>
      <w:tblPr>
        <w:tblStyle w:val="TableGrid"/>
        <w:tblW w:w="0" w:type="auto"/>
        <w:tblLook w:val="04A0" w:firstRow="1" w:lastRow="0" w:firstColumn="1" w:lastColumn="0" w:noHBand="0" w:noVBand="1"/>
      </w:tblPr>
      <w:tblGrid>
        <w:gridCol w:w="2574"/>
        <w:gridCol w:w="6776"/>
      </w:tblGrid>
      <w:tr w:rsidR="7C5CCD5D" w:rsidRPr="00F84397" w14:paraId="607D6AD8" w14:textId="77777777" w:rsidTr="00FD43E0">
        <w:tc>
          <w:tcPr>
            <w:tcW w:w="2574" w:type="dxa"/>
            <w:tcBorders>
              <w:bottom w:val="single" w:sz="4" w:space="0" w:color="auto"/>
            </w:tcBorders>
            <w:shd w:val="clear" w:color="auto" w:fill="D9D9D9" w:themeFill="background1" w:themeFillShade="D9"/>
          </w:tcPr>
          <w:p w14:paraId="3173E27C"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5184ED4" w14:textId="77777777" w:rsidR="7C5CCD5D" w:rsidRPr="00F84397" w:rsidRDefault="7C5CCD5D">
            <w:pPr>
              <w:rPr>
                <w:rFonts w:asciiTheme="minorHAnsi" w:hAnsiTheme="minorHAnsi"/>
              </w:rPr>
            </w:pPr>
          </w:p>
        </w:tc>
        <w:tc>
          <w:tcPr>
            <w:tcW w:w="6776" w:type="dxa"/>
          </w:tcPr>
          <w:p w14:paraId="0645D25C" w14:textId="24F7137E" w:rsidR="7C5CCD5D" w:rsidRPr="00F84397" w:rsidRDefault="00C26C13" w:rsidP="00B3451A">
            <w:pPr>
              <w:rPr>
                <w:rFonts w:asciiTheme="minorHAnsi" w:hAnsiTheme="minorHAnsi"/>
              </w:rPr>
            </w:pPr>
            <w:r>
              <w:rPr>
                <w:rFonts w:asciiTheme="minorHAnsi" w:hAnsiTheme="minorHAnsi"/>
              </w:rPr>
              <w:t xml:space="preserve">Object with </w:t>
            </w:r>
            <w:r w:rsidR="00B3451A">
              <w:rPr>
                <w:rFonts w:asciiTheme="minorHAnsi" w:hAnsiTheme="minorHAnsi"/>
              </w:rPr>
              <w:t>Identity</w:t>
            </w:r>
            <w:r>
              <w:rPr>
                <w:rFonts w:asciiTheme="minorHAnsi" w:hAnsiTheme="minorHAnsi"/>
              </w:rPr>
              <w:t xml:space="preserve"> </w:t>
            </w:r>
            <w:r w:rsidR="00336EBB">
              <w:rPr>
                <w:rFonts w:asciiTheme="minorHAnsi" w:hAnsiTheme="minorHAnsi"/>
              </w:rPr>
              <w:t xml:space="preserve">and singular </w:t>
            </w:r>
            <w:r>
              <w:rPr>
                <w:rFonts w:asciiTheme="minorHAnsi" w:hAnsiTheme="minorHAnsi"/>
              </w:rPr>
              <w:t>matrix transform</w:t>
            </w:r>
          </w:p>
        </w:tc>
      </w:tr>
      <w:tr w:rsidR="7C5CCD5D" w:rsidRPr="00F84397" w14:paraId="571FE325" w14:textId="77777777" w:rsidTr="00FD43E0">
        <w:tc>
          <w:tcPr>
            <w:tcW w:w="2574" w:type="dxa"/>
            <w:shd w:val="clear" w:color="auto" w:fill="D9D9D9" w:themeFill="background1" w:themeFillShade="D9"/>
          </w:tcPr>
          <w:p w14:paraId="30738B09"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6605DA60" w14:textId="77777777" w:rsidR="7C5CCD5D" w:rsidRPr="00F84397" w:rsidRDefault="7C5CCD5D">
            <w:pPr>
              <w:rPr>
                <w:rFonts w:asciiTheme="minorHAnsi" w:hAnsiTheme="minorHAnsi"/>
              </w:rPr>
            </w:pPr>
          </w:p>
        </w:tc>
        <w:tc>
          <w:tcPr>
            <w:tcW w:w="6776" w:type="dxa"/>
          </w:tcPr>
          <w:p w14:paraId="02D60602" w14:textId="279C9CF3" w:rsidR="7C5CCD5D" w:rsidRPr="00F84397" w:rsidRDefault="4FA9AB4E" w:rsidP="00B46FF8">
            <w:pPr>
              <w:rPr>
                <w:rFonts w:asciiTheme="minorHAnsi" w:hAnsiTheme="minorHAnsi"/>
              </w:rPr>
            </w:pPr>
            <w:r w:rsidRPr="00F84397">
              <w:rPr>
                <w:rFonts w:asciiTheme="minorHAnsi" w:eastAsia="Calibri" w:hAnsiTheme="minorHAnsi" w:cs="Calibri"/>
              </w:rPr>
              <w:t>01</w:t>
            </w:r>
            <w:r w:rsidR="00D2250B">
              <w:rPr>
                <w:rFonts w:asciiTheme="minorHAnsi" w:eastAsia="Calibri" w:hAnsiTheme="minorHAnsi" w:cs="Calibri"/>
              </w:rPr>
              <w:t xml:space="preserve"> to</w:t>
            </w:r>
            <w:r w:rsidRPr="00F84397">
              <w:rPr>
                <w:rFonts w:asciiTheme="minorHAnsi" w:eastAsia="Calibri" w:hAnsiTheme="minorHAnsi" w:cs="Calibri"/>
              </w:rPr>
              <w:t xml:space="preserve"> 0</w:t>
            </w:r>
            <w:r w:rsidR="00B46FF8">
              <w:rPr>
                <w:rFonts w:asciiTheme="minorHAnsi" w:eastAsia="Calibri" w:hAnsiTheme="minorHAnsi" w:cs="Calibri"/>
              </w:rPr>
              <w:t>3</w:t>
            </w:r>
            <w:r w:rsidRPr="00F84397">
              <w:rPr>
                <w:rFonts w:asciiTheme="minorHAnsi" w:eastAsia="Calibri" w:hAnsiTheme="minorHAnsi" w:cs="Calibri"/>
              </w:rPr>
              <w:t xml:space="preserve"> – Printer should process correctly</w:t>
            </w:r>
          </w:p>
        </w:tc>
      </w:tr>
      <w:tr w:rsidR="7C5CCD5D" w:rsidRPr="00F84397" w14:paraId="50214697" w14:textId="77777777" w:rsidTr="00680115">
        <w:tc>
          <w:tcPr>
            <w:tcW w:w="2574" w:type="dxa"/>
            <w:shd w:val="clear" w:color="auto" w:fill="D9D9D9" w:themeFill="background1" w:themeFillShade="D9"/>
          </w:tcPr>
          <w:p w14:paraId="01DD223F"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24FB638" w14:textId="77777777" w:rsidR="7C5CCD5D" w:rsidRPr="00F84397" w:rsidRDefault="7C5CCD5D">
            <w:pPr>
              <w:rPr>
                <w:rFonts w:asciiTheme="minorHAnsi" w:hAnsiTheme="minorHAnsi"/>
              </w:rPr>
            </w:pPr>
          </w:p>
        </w:tc>
        <w:tc>
          <w:tcPr>
            <w:tcW w:w="6776" w:type="dxa"/>
          </w:tcPr>
          <w:p w14:paraId="36683554" w14:textId="68038A0F" w:rsidR="00C74521" w:rsidRDefault="4FA9AB4E" w:rsidP="4FA9AB4E">
            <w:pPr>
              <w:rPr>
                <w:rFonts w:asciiTheme="minorHAnsi" w:eastAsiaTheme="minorEastAsia" w:hAnsiTheme="minorHAnsi"/>
              </w:rPr>
            </w:pPr>
            <w:r w:rsidRPr="00D2250B">
              <w:rPr>
                <w:rFonts w:asciiTheme="minorHAnsi" w:eastAsiaTheme="minorEastAsia" w:hAnsiTheme="minorHAnsi"/>
                <w:b/>
              </w:rPr>
              <w:t>01</w:t>
            </w:r>
            <w:r w:rsidRPr="00F84397">
              <w:rPr>
                <w:rFonts w:asciiTheme="minorHAnsi" w:eastAsiaTheme="minorEastAsia" w:hAnsiTheme="minorHAnsi"/>
              </w:rPr>
              <w:t xml:space="preserve"> </w:t>
            </w:r>
            <w:r w:rsidR="001E2D34">
              <w:rPr>
                <w:rFonts w:asciiTheme="minorHAnsi" w:eastAsiaTheme="minorEastAsia" w:hAnsiTheme="minorHAnsi"/>
                <w:b/>
              </w:rPr>
              <w:t>–</w:t>
            </w:r>
            <w:r w:rsidRPr="00F84397">
              <w:rPr>
                <w:rFonts w:asciiTheme="minorHAnsi" w:eastAsiaTheme="minorEastAsia" w:hAnsiTheme="minorHAnsi"/>
              </w:rPr>
              <w:t> Create a build item with no transform matrix </w:t>
            </w:r>
          </w:p>
          <w:p w14:paraId="6A3E44EA" w14:textId="77777777" w:rsidR="00D2250B" w:rsidRPr="00F84397" w:rsidRDefault="00D2250B" w:rsidP="4FA9AB4E">
            <w:pPr>
              <w:rPr>
                <w:rFonts w:asciiTheme="minorHAnsi" w:eastAsiaTheme="minorEastAsia" w:hAnsiTheme="minorHAnsi"/>
              </w:rPr>
            </w:pPr>
          </w:p>
          <w:p w14:paraId="56D2AA63" w14:textId="0042917A" w:rsidR="00C74521" w:rsidRPr="00F84397" w:rsidRDefault="4FA9AB4E" w:rsidP="4FA9AB4E">
            <w:pPr>
              <w:rPr>
                <w:rFonts w:asciiTheme="minorHAnsi" w:eastAsiaTheme="minorEastAsia" w:hAnsiTheme="minorHAnsi"/>
              </w:rPr>
            </w:pPr>
            <w:r w:rsidRPr="00D2250B">
              <w:rPr>
                <w:rFonts w:asciiTheme="minorHAnsi" w:eastAsiaTheme="minorEastAsia" w:hAnsiTheme="minorHAnsi"/>
                <w:b/>
              </w:rPr>
              <w:t>02 </w:t>
            </w:r>
            <w:r w:rsidR="001E2D34">
              <w:rPr>
                <w:rFonts w:asciiTheme="minorHAnsi" w:eastAsiaTheme="minorEastAsia" w:hAnsiTheme="minorHAnsi"/>
                <w:b/>
              </w:rPr>
              <w:t>–</w:t>
            </w:r>
            <w:r w:rsidRPr="00F84397">
              <w:rPr>
                <w:rFonts w:asciiTheme="minorHAnsi" w:eastAsiaTheme="minorEastAsia" w:hAnsiTheme="minorHAnsi"/>
              </w:rPr>
              <w:t xml:space="preserve"> Create a build item with a</w:t>
            </w:r>
            <w:r w:rsidR="00E463A9">
              <w:rPr>
                <w:rFonts w:asciiTheme="minorHAnsi" w:eastAsiaTheme="minorEastAsia" w:hAnsiTheme="minorHAnsi"/>
              </w:rPr>
              <w:t>n</w:t>
            </w:r>
            <w:r w:rsidRPr="00F84397">
              <w:rPr>
                <w:rFonts w:asciiTheme="minorHAnsi" w:eastAsiaTheme="minorEastAsia" w:hAnsiTheme="minorHAnsi"/>
              </w:rPr>
              <w:t xml:space="preserve"> </w:t>
            </w:r>
            <w:r w:rsidR="007254AC">
              <w:rPr>
                <w:rFonts w:asciiTheme="minorHAnsi" w:eastAsiaTheme="minorEastAsia" w:hAnsiTheme="minorHAnsi"/>
              </w:rPr>
              <w:t>identity</w:t>
            </w:r>
            <w:r w:rsidRPr="00F84397">
              <w:rPr>
                <w:rFonts w:asciiTheme="minorHAnsi" w:eastAsiaTheme="minorEastAsia" w:hAnsiTheme="minorHAnsi"/>
              </w:rPr>
              <w:t xml:space="preserve"> transform matrix</w:t>
            </w:r>
          </w:p>
          <w:p w14:paraId="1B20963D" w14:textId="77777777" w:rsidR="007254AC" w:rsidRDefault="007254AC" w:rsidP="00B3451A">
            <w:pPr>
              <w:rPr>
                <w:rFonts w:asciiTheme="minorHAnsi" w:hAnsiTheme="minorHAnsi"/>
              </w:rPr>
            </w:pPr>
          </w:p>
          <w:p w14:paraId="055FBCFB" w14:textId="77777777" w:rsidR="00336EBB" w:rsidRPr="00F84397" w:rsidRDefault="00336EBB" w:rsidP="00336EBB">
            <w:pPr>
              <w:rPr>
                <w:rFonts w:asciiTheme="minorHAnsi" w:eastAsiaTheme="minorEastAsia" w:hAnsiTheme="minorHAnsi"/>
              </w:rPr>
            </w:pPr>
            <w:r w:rsidRPr="00D2250B">
              <w:rPr>
                <w:rFonts w:asciiTheme="minorHAnsi" w:eastAsiaTheme="minorEastAsia" w:hAnsiTheme="minorHAnsi"/>
                <w:b/>
              </w:rPr>
              <w:t>0</w:t>
            </w:r>
            <w:r>
              <w:rPr>
                <w:rFonts w:asciiTheme="minorHAnsi" w:eastAsiaTheme="minorEastAsia" w:hAnsiTheme="minorHAnsi"/>
                <w:b/>
              </w:rPr>
              <w:t>3</w:t>
            </w:r>
            <w:r w:rsidRPr="00D2250B">
              <w:rPr>
                <w:rFonts w:asciiTheme="minorHAnsi" w:eastAsiaTheme="minorEastAsia" w:hAnsiTheme="minorHAnsi"/>
                <w:b/>
              </w:rPr>
              <w:t> </w:t>
            </w:r>
            <w:r>
              <w:rPr>
                <w:rFonts w:asciiTheme="minorHAnsi" w:eastAsiaTheme="minorEastAsia" w:hAnsiTheme="minorHAnsi"/>
                <w:b/>
              </w:rPr>
              <w:t>–</w:t>
            </w:r>
            <w:r w:rsidRPr="00F84397">
              <w:rPr>
                <w:rFonts w:asciiTheme="minorHAnsi" w:eastAsiaTheme="minorEastAsia" w:hAnsiTheme="minorHAnsi"/>
              </w:rPr>
              <w:t xml:space="preserve"> Create a build item with a singular transform matrix</w:t>
            </w:r>
          </w:p>
          <w:p w14:paraId="7D311CCC" w14:textId="11A5A7BC" w:rsidR="00336EBB" w:rsidRPr="00F84397" w:rsidRDefault="00336EBB" w:rsidP="00B3451A">
            <w:pPr>
              <w:rPr>
                <w:rFonts w:asciiTheme="minorHAnsi" w:hAnsiTheme="minorHAnsi"/>
              </w:rPr>
            </w:pPr>
          </w:p>
        </w:tc>
      </w:tr>
      <w:tr w:rsidR="00680115" w:rsidRPr="00F84397" w14:paraId="2EC3C580" w14:textId="77777777" w:rsidTr="00FD43E0">
        <w:tc>
          <w:tcPr>
            <w:tcW w:w="2574" w:type="dxa"/>
            <w:tcBorders>
              <w:bottom w:val="single" w:sz="4" w:space="0" w:color="auto"/>
            </w:tcBorders>
            <w:shd w:val="clear" w:color="auto" w:fill="D9D9D9" w:themeFill="background1" w:themeFillShade="D9"/>
          </w:tcPr>
          <w:p w14:paraId="172275C7" w14:textId="6CCB210B"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76" w:type="dxa"/>
            <w:tcBorders>
              <w:bottom w:val="single" w:sz="4" w:space="0" w:color="auto"/>
            </w:tcBorders>
          </w:tcPr>
          <w:p w14:paraId="200D069F" w14:textId="12631D35" w:rsidR="00680115" w:rsidRPr="00D2250B" w:rsidRDefault="00680115" w:rsidP="00680115">
            <w:pPr>
              <w:rPr>
                <w:rFonts w:asciiTheme="minorHAnsi" w:eastAsiaTheme="minorEastAsia" w:hAnsiTheme="minorHAnsi"/>
                <w:b/>
              </w:rPr>
            </w:pPr>
            <w:hyperlink r:id="rId31" w:anchor="33-3D-Matrices" w:history="1">
              <w:r w:rsidRPr="00A12F18">
                <w:rPr>
                  <w:rStyle w:val="Hyperlink"/>
                  <w:rFonts w:asciiTheme="minorHAnsi" w:eastAsiaTheme="minorEastAsia" w:hAnsiTheme="minorHAnsi"/>
                  <w:bCs/>
                  <w:szCs w:val="20"/>
                </w:rPr>
                <w:t>Link to Requirement in 3MF Specification</w:t>
              </w:r>
            </w:hyperlink>
          </w:p>
        </w:tc>
      </w:tr>
    </w:tbl>
    <w:p w14:paraId="4AE58950" w14:textId="547F8144" w:rsidR="7C5CCD5D" w:rsidRDefault="7C5CCD5D"/>
    <w:p w14:paraId="245CB6EC" w14:textId="619DED46" w:rsidR="7C5CCD5D" w:rsidRDefault="00B76BB3" w:rsidP="003162C7">
      <w:pPr>
        <w:pStyle w:val="Heading3"/>
      </w:pPr>
      <w:r>
        <w:t xml:space="preserve"> </w:t>
      </w:r>
      <w:r w:rsidR="0003262E">
        <w:t>P_</w:t>
      </w:r>
      <w:r w:rsidR="004360B7">
        <w:t>???_0</w:t>
      </w:r>
      <w:r w:rsidR="4FA9AB4E">
        <w:t>327 Interlocking Objects</w:t>
      </w:r>
    </w:p>
    <w:tbl>
      <w:tblPr>
        <w:tblStyle w:val="TableGrid"/>
        <w:tblW w:w="0" w:type="auto"/>
        <w:tblLook w:val="04A0" w:firstRow="1" w:lastRow="0" w:firstColumn="1" w:lastColumn="0" w:noHBand="0" w:noVBand="1"/>
      </w:tblPr>
      <w:tblGrid>
        <w:gridCol w:w="2569"/>
        <w:gridCol w:w="6781"/>
      </w:tblGrid>
      <w:tr w:rsidR="7C5CCD5D" w:rsidRPr="00F84397" w14:paraId="72083270" w14:textId="77777777" w:rsidTr="00FD43E0">
        <w:tc>
          <w:tcPr>
            <w:tcW w:w="2569" w:type="dxa"/>
            <w:tcBorders>
              <w:bottom w:val="single" w:sz="4" w:space="0" w:color="auto"/>
            </w:tcBorders>
            <w:shd w:val="clear" w:color="auto" w:fill="D9D9D9" w:themeFill="background1" w:themeFillShade="D9"/>
          </w:tcPr>
          <w:p w14:paraId="17C6FBE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1E4C4C98" w14:textId="77777777" w:rsidR="7C5CCD5D" w:rsidRPr="00F84397" w:rsidRDefault="7C5CCD5D">
            <w:pPr>
              <w:rPr>
                <w:rFonts w:asciiTheme="minorHAnsi" w:hAnsiTheme="minorHAnsi"/>
                <w:szCs w:val="20"/>
              </w:rPr>
            </w:pPr>
          </w:p>
        </w:tc>
        <w:tc>
          <w:tcPr>
            <w:tcW w:w="6781" w:type="dxa"/>
          </w:tcPr>
          <w:p w14:paraId="094C22B8" w14:textId="741F3091" w:rsidR="7C5CCD5D" w:rsidRPr="00F84397" w:rsidRDefault="00D47FF2">
            <w:pPr>
              <w:rPr>
                <w:rFonts w:asciiTheme="minorHAnsi" w:hAnsiTheme="minorHAnsi"/>
                <w:szCs w:val="20"/>
              </w:rPr>
            </w:pPr>
            <w:r>
              <w:rPr>
                <w:rFonts w:asciiTheme="minorHAnsi" w:hAnsiTheme="minorHAnsi"/>
                <w:szCs w:val="20"/>
              </w:rPr>
              <w:t>3MF test file with interlocking objects</w:t>
            </w:r>
          </w:p>
        </w:tc>
      </w:tr>
      <w:tr w:rsidR="7C5CCD5D" w:rsidRPr="00F84397" w14:paraId="39341D5E" w14:textId="77777777" w:rsidTr="00FD43E0">
        <w:tc>
          <w:tcPr>
            <w:tcW w:w="2569" w:type="dxa"/>
            <w:shd w:val="clear" w:color="auto" w:fill="D9D9D9" w:themeFill="background1" w:themeFillShade="D9"/>
          </w:tcPr>
          <w:p w14:paraId="1EFFCB87"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319FCCF9" w14:textId="77777777" w:rsidR="7C5CCD5D" w:rsidRPr="00F84397" w:rsidRDefault="7C5CCD5D">
            <w:pPr>
              <w:rPr>
                <w:rFonts w:asciiTheme="minorHAnsi" w:hAnsiTheme="minorHAnsi"/>
                <w:szCs w:val="20"/>
              </w:rPr>
            </w:pPr>
          </w:p>
        </w:tc>
        <w:tc>
          <w:tcPr>
            <w:tcW w:w="6781" w:type="dxa"/>
          </w:tcPr>
          <w:p w14:paraId="360554BD" w14:textId="77EBE2D2"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358F0932" w14:textId="77777777" w:rsidTr="00680115">
        <w:tc>
          <w:tcPr>
            <w:tcW w:w="2569" w:type="dxa"/>
            <w:shd w:val="clear" w:color="auto" w:fill="D9D9D9" w:themeFill="background1" w:themeFillShade="D9"/>
          </w:tcPr>
          <w:p w14:paraId="3893A1F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33E97B6B" w14:textId="77777777" w:rsidR="7C5CCD5D" w:rsidRPr="00F84397" w:rsidRDefault="7C5CCD5D">
            <w:pPr>
              <w:rPr>
                <w:rFonts w:asciiTheme="minorHAnsi" w:hAnsiTheme="minorHAnsi"/>
                <w:szCs w:val="20"/>
              </w:rPr>
            </w:pPr>
          </w:p>
        </w:tc>
        <w:tc>
          <w:tcPr>
            <w:tcW w:w="6781" w:type="dxa"/>
          </w:tcPr>
          <w:p w14:paraId="5F488191" w14:textId="38C9909B"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w:t>
            </w:r>
            <w:r w:rsidR="00E755E9">
              <w:rPr>
                <w:rFonts w:asciiTheme="minorHAnsi" w:eastAsiaTheme="minorEastAsia" w:hAnsiTheme="minorHAnsi"/>
                <w:szCs w:val="20"/>
              </w:rPr>
              <w:t>build item</w:t>
            </w:r>
            <w:r w:rsidR="00C47BB2">
              <w:rPr>
                <w:rFonts w:asciiTheme="minorHAnsi" w:eastAsiaTheme="minorEastAsia" w:hAnsiTheme="minorHAnsi"/>
                <w:szCs w:val="20"/>
              </w:rPr>
              <w:t xml:space="preserve"> transforms to create a set of 2</w:t>
            </w:r>
            <w:r w:rsidRPr="00F84397">
              <w:rPr>
                <w:rFonts w:asciiTheme="minorHAnsi" w:eastAsiaTheme="minorEastAsia" w:hAnsiTheme="minorHAnsi"/>
                <w:szCs w:val="20"/>
              </w:rPr>
              <w:t xml:space="preserve"> </w:t>
            </w:r>
            <w:proofErr w:type="gramStart"/>
            <w:r w:rsidRPr="00F84397">
              <w:rPr>
                <w:rFonts w:asciiTheme="minorHAnsi" w:eastAsiaTheme="minorEastAsia" w:hAnsiTheme="minorHAnsi"/>
                <w:szCs w:val="20"/>
              </w:rPr>
              <w:t>interlocking, but</w:t>
            </w:r>
            <w:proofErr w:type="gramEnd"/>
            <w:r w:rsidRPr="00F84397">
              <w:rPr>
                <w:rFonts w:asciiTheme="minorHAnsi" w:eastAsiaTheme="minorEastAsia" w:hAnsiTheme="minorHAnsi"/>
                <w:szCs w:val="20"/>
              </w:rPr>
              <w:t xml:space="preserve"> not overlapping objects. </w:t>
            </w:r>
          </w:p>
          <w:p w14:paraId="1C6F16F2" w14:textId="7D54D625" w:rsidR="7C5CCD5D" w:rsidRPr="00F84397" w:rsidRDefault="7C5CCD5D" w:rsidP="00AB2488">
            <w:pPr>
              <w:rPr>
                <w:rFonts w:asciiTheme="minorHAnsi" w:hAnsiTheme="minorHAnsi"/>
                <w:szCs w:val="20"/>
              </w:rPr>
            </w:pPr>
          </w:p>
        </w:tc>
      </w:tr>
      <w:tr w:rsidR="00680115" w:rsidRPr="00F84397" w14:paraId="1E5BDE4D" w14:textId="77777777" w:rsidTr="00FD43E0">
        <w:tc>
          <w:tcPr>
            <w:tcW w:w="2569" w:type="dxa"/>
            <w:tcBorders>
              <w:bottom w:val="single" w:sz="4" w:space="0" w:color="auto"/>
            </w:tcBorders>
            <w:shd w:val="clear" w:color="auto" w:fill="D9D9D9" w:themeFill="background1" w:themeFillShade="D9"/>
          </w:tcPr>
          <w:p w14:paraId="54270282" w14:textId="5292EF94"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77980745" w14:textId="7A4244E8" w:rsidR="00680115" w:rsidRPr="00F84397" w:rsidRDefault="00680115" w:rsidP="00680115">
            <w:pPr>
              <w:rPr>
                <w:rFonts w:asciiTheme="minorHAnsi" w:eastAsiaTheme="minorEastAsia" w:hAnsiTheme="minorHAnsi"/>
                <w:b/>
                <w:bCs/>
                <w:szCs w:val="20"/>
              </w:rPr>
            </w:pPr>
            <w:hyperlink r:id="rId32" w:anchor="3431-Item-Element" w:history="1">
              <w:r w:rsidRPr="00AE3214">
                <w:rPr>
                  <w:rStyle w:val="Hyperlink"/>
                  <w:rFonts w:asciiTheme="minorHAnsi" w:eastAsiaTheme="minorEastAsia" w:hAnsiTheme="minorHAnsi"/>
                  <w:bCs/>
                  <w:szCs w:val="20"/>
                </w:rPr>
                <w:t>Link to Requirement in 3MF Specification</w:t>
              </w:r>
            </w:hyperlink>
          </w:p>
        </w:tc>
      </w:tr>
    </w:tbl>
    <w:p w14:paraId="788C1D46" w14:textId="547F8144" w:rsidR="7C5CCD5D" w:rsidRDefault="7C5CCD5D"/>
    <w:p w14:paraId="7668FEB4" w14:textId="77777777" w:rsidR="00CF1E50" w:rsidRDefault="00CF1E50">
      <w:pPr>
        <w:rPr>
          <w:rFonts w:eastAsiaTheme="majorEastAsia" w:cstheme="majorBidi"/>
          <w:b/>
          <w:bCs/>
          <w:color w:val="365F91" w:themeColor="accent1" w:themeShade="BF"/>
          <w:szCs w:val="20"/>
        </w:rPr>
      </w:pPr>
      <w:r>
        <w:br w:type="page"/>
      </w:r>
    </w:p>
    <w:p w14:paraId="6A844686" w14:textId="6B67565C" w:rsidR="7C5CCD5D" w:rsidRDefault="00B76BB3" w:rsidP="003162C7">
      <w:pPr>
        <w:pStyle w:val="Heading3"/>
      </w:pPr>
      <w:r>
        <w:lastRenderedPageBreak/>
        <w:t xml:space="preserve"> </w:t>
      </w:r>
      <w:r w:rsidR="0003262E">
        <w:t>P_</w:t>
      </w:r>
      <w:r w:rsidR="004360B7">
        <w:t>???_0</w:t>
      </w:r>
      <w:r w:rsidR="4FA9AB4E">
        <w:t>328 Overlapping Objects</w:t>
      </w:r>
    </w:p>
    <w:tbl>
      <w:tblPr>
        <w:tblStyle w:val="TableGrid"/>
        <w:tblW w:w="0" w:type="auto"/>
        <w:tblLook w:val="04A0" w:firstRow="1" w:lastRow="0" w:firstColumn="1" w:lastColumn="0" w:noHBand="0" w:noVBand="1"/>
      </w:tblPr>
      <w:tblGrid>
        <w:gridCol w:w="2565"/>
        <w:gridCol w:w="6785"/>
      </w:tblGrid>
      <w:tr w:rsidR="7C5CCD5D" w:rsidRPr="00F84397" w14:paraId="5CA4B07C" w14:textId="77777777" w:rsidTr="00FD43E0">
        <w:tc>
          <w:tcPr>
            <w:tcW w:w="2565" w:type="dxa"/>
            <w:tcBorders>
              <w:bottom w:val="single" w:sz="4" w:space="0" w:color="auto"/>
            </w:tcBorders>
            <w:shd w:val="clear" w:color="auto" w:fill="D9D9D9" w:themeFill="background1" w:themeFillShade="D9"/>
          </w:tcPr>
          <w:p w14:paraId="38011059"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6AE7E14D" w14:textId="77777777" w:rsidR="7C5CCD5D" w:rsidRPr="00F84397" w:rsidRDefault="7C5CCD5D">
            <w:pPr>
              <w:rPr>
                <w:rFonts w:asciiTheme="minorHAnsi" w:hAnsiTheme="minorHAnsi"/>
              </w:rPr>
            </w:pPr>
          </w:p>
        </w:tc>
        <w:tc>
          <w:tcPr>
            <w:tcW w:w="6785" w:type="dxa"/>
          </w:tcPr>
          <w:p w14:paraId="28947102" w14:textId="7C78D786" w:rsidR="7C5CCD5D" w:rsidRPr="00F84397" w:rsidRDefault="00D47FF2">
            <w:pPr>
              <w:rPr>
                <w:rFonts w:asciiTheme="minorHAnsi" w:hAnsiTheme="minorHAnsi"/>
              </w:rPr>
            </w:pPr>
            <w:r>
              <w:rPr>
                <w:rFonts w:asciiTheme="minorHAnsi" w:hAnsiTheme="minorHAnsi"/>
                <w:szCs w:val="20"/>
              </w:rPr>
              <w:t>3MF test file with Overlapping objects</w:t>
            </w:r>
          </w:p>
        </w:tc>
      </w:tr>
      <w:tr w:rsidR="7C5CCD5D" w:rsidRPr="00F84397" w14:paraId="47DFA0ED" w14:textId="77777777" w:rsidTr="00FD43E0">
        <w:tc>
          <w:tcPr>
            <w:tcW w:w="2565" w:type="dxa"/>
            <w:shd w:val="clear" w:color="auto" w:fill="D9D9D9" w:themeFill="background1" w:themeFillShade="D9"/>
          </w:tcPr>
          <w:p w14:paraId="62B5967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070D5433" w14:textId="77777777" w:rsidR="7C5CCD5D" w:rsidRPr="00F84397" w:rsidRDefault="7C5CCD5D">
            <w:pPr>
              <w:rPr>
                <w:rFonts w:asciiTheme="minorHAnsi" w:hAnsiTheme="minorHAnsi"/>
              </w:rPr>
            </w:pPr>
          </w:p>
        </w:tc>
        <w:tc>
          <w:tcPr>
            <w:tcW w:w="6785" w:type="dxa"/>
          </w:tcPr>
          <w:p w14:paraId="0037EADC" w14:textId="370EFA76"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2E95BEA1" w14:textId="77777777" w:rsidTr="00680115">
        <w:tc>
          <w:tcPr>
            <w:tcW w:w="2565" w:type="dxa"/>
            <w:shd w:val="clear" w:color="auto" w:fill="D9D9D9" w:themeFill="background1" w:themeFillShade="D9"/>
          </w:tcPr>
          <w:p w14:paraId="0E1DBC65"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8CFB4FA" w14:textId="77777777" w:rsidR="7C5CCD5D" w:rsidRPr="00F84397" w:rsidRDefault="7C5CCD5D">
            <w:pPr>
              <w:rPr>
                <w:rFonts w:asciiTheme="minorHAnsi" w:hAnsiTheme="minorHAnsi"/>
              </w:rPr>
            </w:pPr>
          </w:p>
        </w:tc>
        <w:tc>
          <w:tcPr>
            <w:tcW w:w="6785" w:type="dxa"/>
          </w:tcPr>
          <w:p w14:paraId="7B05E4EE" w14:textId="22BC113F"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Specify build item transform so that two objects overlap</w:t>
            </w:r>
          </w:p>
          <w:p w14:paraId="778E9DB3" w14:textId="77777777" w:rsidR="7C5CCD5D" w:rsidRDefault="7E4BDF2E" w:rsidP="00AB2488">
            <w:pPr>
              <w:rPr>
                <w:rFonts w:asciiTheme="minorHAnsi" w:eastAsiaTheme="minorEastAsia" w:hAnsiTheme="minorHAnsi"/>
                <w:b/>
                <w:bCs/>
              </w:rPr>
            </w:pPr>
            <w:r w:rsidRPr="00F84397">
              <w:rPr>
                <w:rFonts w:asciiTheme="minorHAnsi" w:eastAsiaTheme="minorEastAsia" w:hAnsiTheme="minorHAnsi"/>
                <w:b/>
                <w:bCs/>
              </w:rPr>
              <w:t xml:space="preserve"> </w:t>
            </w:r>
          </w:p>
          <w:p w14:paraId="2078FAA4" w14:textId="61006FB6" w:rsidR="00412969" w:rsidRPr="00F84397" w:rsidRDefault="00412969" w:rsidP="00AB2488">
            <w:pPr>
              <w:rPr>
                <w:rFonts w:asciiTheme="minorHAnsi" w:hAnsiTheme="minorHAnsi"/>
              </w:rPr>
            </w:pPr>
            <w:r w:rsidRPr="00412969">
              <w:rPr>
                <w:rFonts w:asciiTheme="minorHAnsi" w:hAnsiTheme="minorHAnsi"/>
                <w:b/>
              </w:rPr>
              <w:t>02</w:t>
            </w:r>
            <w:r>
              <w:rPr>
                <w:rFonts w:asciiTheme="minorHAnsi" w:hAnsiTheme="minorHAnsi"/>
              </w:rPr>
              <w:t xml:space="preserve"> </w:t>
            </w:r>
            <w:r w:rsidR="009421F0">
              <w:rPr>
                <w:rFonts w:asciiTheme="minorHAnsi" w:hAnsiTheme="minorHAnsi"/>
              </w:rPr>
              <w:t>–</w:t>
            </w:r>
            <w:r>
              <w:rPr>
                <w:rFonts w:asciiTheme="minorHAnsi" w:hAnsiTheme="minorHAnsi"/>
              </w:rPr>
              <w:t xml:space="preserve"> </w:t>
            </w:r>
            <w:r w:rsidR="009421F0">
              <w:rPr>
                <w:rFonts w:asciiTheme="minorHAnsi" w:hAnsiTheme="minorHAnsi"/>
              </w:rPr>
              <w:t>illustrate overlapping objects that have plains that are coplanar and show which material should have precedence (that last one rendered).</w:t>
            </w:r>
          </w:p>
        </w:tc>
      </w:tr>
      <w:tr w:rsidR="00680115" w:rsidRPr="00F84397" w14:paraId="44755DC8" w14:textId="77777777" w:rsidTr="00FD43E0">
        <w:tc>
          <w:tcPr>
            <w:tcW w:w="2565" w:type="dxa"/>
            <w:tcBorders>
              <w:bottom w:val="single" w:sz="4" w:space="0" w:color="auto"/>
            </w:tcBorders>
            <w:shd w:val="clear" w:color="auto" w:fill="D9D9D9" w:themeFill="background1" w:themeFillShade="D9"/>
          </w:tcPr>
          <w:p w14:paraId="0EE129C6" w14:textId="3E2CB39F"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6F0C430E" w14:textId="2227299B" w:rsidR="00680115" w:rsidRPr="00F84397" w:rsidRDefault="00680115" w:rsidP="00680115">
            <w:pPr>
              <w:rPr>
                <w:rFonts w:asciiTheme="minorHAnsi" w:eastAsiaTheme="minorEastAsia" w:hAnsiTheme="minorHAnsi"/>
                <w:b/>
                <w:bCs/>
              </w:rPr>
            </w:pPr>
            <w:hyperlink r:id="rId33" w:anchor="3431-Item-Element" w:history="1">
              <w:r w:rsidRPr="008A15C3">
                <w:rPr>
                  <w:rStyle w:val="Hyperlink"/>
                  <w:rFonts w:asciiTheme="minorHAnsi" w:eastAsiaTheme="minorEastAsia" w:hAnsiTheme="minorHAnsi"/>
                  <w:bCs/>
                  <w:szCs w:val="20"/>
                </w:rPr>
                <w:t>Link to Requirement in 3MF Specification</w:t>
              </w:r>
            </w:hyperlink>
          </w:p>
        </w:tc>
      </w:tr>
    </w:tbl>
    <w:p w14:paraId="4BE326E5" w14:textId="547F8144" w:rsidR="7C5CCD5D" w:rsidRDefault="7C5CCD5D"/>
    <w:p w14:paraId="6E5186E3" w14:textId="311E7768" w:rsidR="00AB2488" w:rsidRDefault="00AB2488">
      <w:pPr>
        <w:rPr>
          <w:rFonts w:eastAsiaTheme="majorEastAsia" w:cstheme="majorBidi"/>
          <w:b/>
          <w:bCs/>
          <w:color w:val="365F91" w:themeColor="accent1" w:themeShade="BF"/>
          <w:szCs w:val="20"/>
        </w:rPr>
      </w:pPr>
    </w:p>
    <w:p w14:paraId="09874CEA" w14:textId="13DC624C" w:rsidR="7C5CCD5D" w:rsidRDefault="00B76BB3" w:rsidP="003162C7">
      <w:pPr>
        <w:pStyle w:val="Heading3"/>
      </w:pPr>
      <w:r>
        <w:t xml:space="preserve"> </w:t>
      </w:r>
      <w:r w:rsidR="0003262E">
        <w:t>P_</w:t>
      </w:r>
      <w:r w:rsidR="004360B7">
        <w:t>???_0</w:t>
      </w:r>
      <w:r w:rsidR="4FA9AB4E">
        <w:t>329 Part Number Attribute</w:t>
      </w:r>
    </w:p>
    <w:tbl>
      <w:tblPr>
        <w:tblStyle w:val="TableGrid"/>
        <w:tblW w:w="0" w:type="auto"/>
        <w:tblLook w:val="04A0" w:firstRow="1" w:lastRow="0" w:firstColumn="1" w:lastColumn="0" w:noHBand="0" w:noVBand="1"/>
      </w:tblPr>
      <w:tblGrid>
        <w:gridCol w:w="2570"/>
        <w:gridCol w:w="6780"/>
      </w:tblGrid>
      <w:tr w:rsidR="7C5CCD5D" w:rsidRPr="00F84397" w14:paraId="5FC0B870" w14:textId="77777777" w:rsidTr="00FD43E0">
        <w:tc>
          <w:tcPr>
            <w:tcW w:w="2570" w:type="dxa"/>
            <w:tcBorders>
              <w:bottom w:val="single" w:sz="4" w:space="0" w:color="auto"/>
            </w:tcBorders>
            <w:shd w:val="clear" w:color="auto" w:fill="D9D9D9" w:themeFill="background1" w:themeFillShade="D9"/>
          </w:tcPr>
          <w:p w14:paraId="347C60CF"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0D20B2D" w14:textId="77777777" w:rsidR="7C5CCD5D" w:rsidRPr="00F84397" w:rsidRDefault="7C5CCD5D">
            <w:pPr>
              <w:rPr>
                <w:rFonts w:asciiTheme="minorHAnsi" w:hAnsiTheme="minorHAnsi"/>
              </w:rPr>
            </w:pPr>
          </w:p>
        </w:tc>
        <w:tc>
          <w:tcPr>
            <w:tcW w:w="6780" w:type="dxa"/>
          </w:tcPr>
          <w:p w14:paraId="264BA98B" w14:textId="5E077A3B" w:rsidR="7C5CCD5D" w:rsidRPr="00F84397" w:rsidRDefault="00D47FF2">
            <w:pPr>
              <w:rPr>
                <w:rFonts w:asciiTheme="minorHAnsi" w:hAnsiTheme="minorHAnsi"/>
              </w:rPr>
            </w:pPr>
            <w:r>
              <w:rPr>
                <w:rFonts w:asciiTheme="minorHAnsi" w:hAnsiTheme="minorHAnsi"/>
              </w:rPr>
              <w:t xml:space="preserve">Use of </w:t>
            </w:r>
            <w:proofErr w:type="spellStart"/>
            <w:r>
              <w:rPr>
                <w:rFonts w:asciiTheme="minorHAnsi" w:hAnsiTheme="minorHAnsi"/>
              </w:rPr>
              <w:t>PartNumber</w:t>
            </w:r>
            <w:proofErr w:type="spellEnd"/>
            <w:r>
              <w:rPr>
                <w:rFonts w:asciiTheme="minorHAnsi" w:hAnsiTheme="minorHAnsi"/>
              </w:rPr>
              <w:t xml:space="preserve"> attribute of Object</w:t>
            </w:r>
          </w:p>
        </w:tc>
      </w:tr>
      <w:tr w:rsidR="7C5CCD5D" w:rsidRPr="00F84397" w14:paraId="1CEA817A" w14:textId="77777777" w:rsidTr="00FD43E0">
        <w:tc>
          <w:tcPr>
            <w:tcW w:w="2570" w:type="dxa"/>
            <w:shd w:val="clear" w:color="auto" w:fill="D9D9D9" w:themeFill="background1" w:themeFillShade="D9"/>
          </w:tcPr>
          <w:p w14:paraId="42CACD1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1194D60B" w14:textId="77777777" w:rsidR="7C5CCD5D" w:rsidRPr="00F84397" w:rsidRDefault="7C5CCD5D">
            <w:pPr>
              <w:rPr>
                <w:rFonts w:asciiTheme="minorHAnsi" w:hAnsiTheme="minorHAnsi"/>
              </w:rPr>
            </w:pPr>
          </w:p>
        </w:tc>
        <w:tc>
          <w:tcPr>
            <w:tcW w:w="6780" w:type="dxa"/>
          </w:tcPr>
          <w:p w14:paraId="609440F7" w14:textId="18E16FF9"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557D203" w14:textId="77777777" w:rsidTr="00680115">
        <w:tc>
          <w:tcPr>
            <w:tcW w:w="2570" w:type="dxa"/>
            <w:shd w:val="clear" w:color="auto" w:fill="D9D9D9" w:themeFill="background1" w:themeFillShade="D9"/>
          </w:tcPr>
          <w:p w14:paraId="7A23717C"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65B56AB4" w14:textId="77777777" w:rsidR="7C5CCD5D" w:rsidRPr="00F84397" w:rsidRDefault="7C5CCD5D">
            <w:pPr>
              <w:rPr>
                <w:rFonts w:asciiTheme="minorHAnsi" w:hAnsiTheme="minorHAnsi"/>
              </w:rPr>
            </w:pPr>
          </w:p>
        </w:tc>
        <w:tc>
          <w:tcPr>
            <w:tcW w:w="6780" w:type="dxa"/>
          </w:tcPr>
          <w:p w14:paraId="5804866B" w14:textId="5800A401"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 xml:space="preserve">Include a </w:t>
            </w:r>
            <w:proofErr w:type="spellStart"/>
            <w:r w:rsidRPr="00F84397">
              <w:rPr>
                <w:rFonts w:asciiTheme="minorHAnsi" w:eastAsiaTheme="minorEastAsia" w:hAnsiTheme="minorHAnsi"/>
              </w:rPr>
              <w:t>Part</w:t>
            </w:r>
            <w:r w:rsidR="00D47FF2">
              <w:rPr>
                <w:rFonts w:asciiTheme="minorHAnsi" w:eastAsiaTheme="minorEastAsia" w:hAnsiTheme="minorHAnsi"/>
              </w:rPr>
              <w:t>N</w:t>
            </w:r>
            <w:r w:rsidRPr="00F84397">
              <w:rPr>
                <w:rFonts w:asciiTheme="minorHAnsi" w:eastAsiaTheme="minorEastAsia" w:hAnsiTheme="minorHAnsi"/>
              </w:rPr>
              <w:t>umber</w:t>
            </w:r>
            <w:proofErr w:type="spellEnd"/>
            <w:r w:rsidRPr="00F84397">
              <w:rPr>
                <w:rFonts w:asciiTheme="minorHAnsi" w:eastAsiaTheme="minorEastAsia" w:hAnsiTheme="minorHAnsi"/>
              </w:rPr>
              <w:t xml:space="preserve"> attribute in object element in a test file</w:t>
            </w:r>
          </w:p>
          <w:p w14:paraId="667730CF" w14:textId="2E1BB684" w:rsidR="7C5CCD5D" w:rsidRPr="00F84397" w:rsidRDefault="7C5CCD5D" w:rsidP="00AB2488">
            <w:pPr>
              <w:rPr>
                <w:rFonts w:asciiTheme="minorHAnsi" w:hAnsiTheme="minorHAnsi"/>
              </w:rPr>
            </w:pPr>
          </w:p>
        </w:tc>
      </w:tr>
      <w:tr w:rsidR="00680115" w:rsidRPr="00F84397" w14:paraId="17CE3E2A" w14:textId="77777777" w:rsidTr="00FD43E0">
        <w:tc>
          <w:tcPr>
            <w:tcW w:w="2570" w:type="dxa"/>
            <w:tcBorders>
              <w:bottom w:val="single" w:sz="4" w:space="0" w:color="auto"/>
            </w:tcBorders>
            <w:shd w:val="clear" w:color="auto" w:fill="D9D9D9" w:themeFill="background1" w:themeFillShade="D9"/>
          </w:tcPr>
          <w:p w14:paraId="59DC8A98" w14:textId="5F83C7D7"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7CBDC8D3" w14:textId="3E5DE410" w:rsidR="00680115" w:rsidRPr="00F84397" w:rsidRDefault="00680115" w:rsidP="00680115">
            <w:pPr>
              <w:rPr>
                <w:rFonts w:asciiTheme="minorHAnsi" w:eastAsiaTheme="minorEastAsia" w:hAnsiTheme="minorHAnsi"/>
                <w:b/>
                <w:bCs/>
              </w:rPr>
            </w:pPr>
            <w:hyperlink r:id="rId34" w:anchor="Chapter-4-Object-Resources" w:history="1">
              <w:r w:rsidRPr="006A31B9">
                <w:rPr>
                  <w:rStyle w:val="Hyperlink"/>
                  <w:rFonts w:asciiTheme="minorHAnsi" w:eastAsiaTheme="minorEastAsia" w:hAnsiTheme="minorHAnsi"/>
                  <w:bCs/>
                  <w:szCs w:val="20"/>
                </w:rPr>
                <w:t>Link to Requirement in 3MF Specification</w:t>
              </w:r>
            </w:hyperlink>
          </w:p>
        </w:tc>
      </w:tr>
    </w:tbl>
    <w:p w14:paraId="028E193C" w14:textId="77777777" w:rsidR="00AF0C2C" w:rsidRDefault="00AF0C2C" w:rsidP="00AF0C2C"/>
    <w:p w14:paraId="206AD423" w14:textId="48FF7110" w:rsidR="00AF0C2C" w:rsidRDefault="00B76BB3" w:rsidP="003162C7">
      <w:pPr>
        <w:pStyle w:val="Heading3"/>
      </w:pPr>
      <w:r>
        <w:t xml:space="preserve"> </w:t>
      </w:r>
      <w:r w:rsidR="0003262E">
        <w:t>P_</w:t>
      </w:r>
      <w:r w:rsidR="004360B7">
        <w:t>???_0</w:t>
      </w:r>
      <w:r w:rsidR="4FA9AB4E">
        <w:t>330 Minimal Self-Intersections</w:t>
      </w:r>
    </w:p>
    <w:tbl>
      <w:tblPr>
        <w:tblStyle w:val="TableGrid"/>
        <w:tblW w:w="0" w:type="auto"/>
        <w:tblLook w:val="04A0" w:firstRow="1" w:lastRow="0" w:firstColumn="1" w:lastColumn="0" w:noHBand="0" w:noVBand="1"/>
      </w:tblPr>
      <w:tblGrid>
        <w:gridCol w:w="2570"/>
        <w:gridCol w:w="6780"/>
      </w:tblGrid>
      <w:tr w:rsidR="00AF0C2C" w:rsidRPr="00F84397" w14:paraId="11B2F78C" w14:textId="77777777" w:rsidTr="00FD43E0">
        <w:tc>
          <w:tcPr>
            <w:tcW w:w="2570" w:type="dxa"/>
            <w:tcBorders>
              <w:bottom w:val="single" w:sz="4" w:space="0" w:color="auto"/>
            </w:tcBorders>
            <w:shd w:val="clear" w:color="auto" w:fill="D9D9D9" w:themeFill="background1" w:themeFillShade="D9"/>
          </w:tcPr>
          <w:p w14:paraId="3D59052E"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1B28849D" w14:textId="77777777" w:rsidR="00AF0C2C" w:rsidRPr="00F84397" w:rsidRDefault="00AF0C2C" w:rsidP="00840153">
            <w:pPr>
              <w:rPr>
                <w:rFonts w:asciiTheme="minorHAnsi" w:hAnsiTheme="minorHAnsi"/>
                <w:szCs w:val="20"/>
              </w:rPr>
            </w:pPr>
          </w:p>
        </w:tc>
        <w:tc>
          <w:tcPr>
            <w:tcW w:w="6780" w:type="dxa"/>
          </w:tcPr>
          <w:p w14:paraId="7C7438C6" w14:textId="0E0F38AD" w:rsidR="00AF0C2C" w:rsidRPr="00F84397" w:rsidRDefault="00D47FF2" w:rsidP="00D47FF2">
            <w:pPr>
              <w:rPr>
                <w:rFonts w:asciiTheme="minorHAnsi" w:hAnsiTheme="minorHAnsi"/>
                <w:szCs w:val="20"/>
              </w:rPr>
            </w:pPr>
            <w:r>
              <w:rPr>
                <w:rFonts w:asciiTheme="minorHAnsi" w:hAnsiTheme="minorHAnsi"/>
                <w:szCs w:val="20"/>
              </w:rPr>
              <w:t>Mesh object with self-intersections</w:t>
            </w:r>
          </w:p>
        </w:tc>
      </w:tr>
      <w:tr w:rsidR="00711DD2" w:rsidRPr="00F84397" w14:paraId="48D9ADD7" w14:textId="77777777" w:rsidTr="00FD43E0">
        <w:tc>
          <w:tcPr>
            <w:tcW w:w="2570" w:type="dxa"/>
            <w:shd w:val="clear" w:color="auto" w:fill="D9D9D9" w:themeFill="background1" w:themeFillShade="D9"/>
          </w:tcPr>
          <w:p w14:paraId="7707ECB1"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06103F36" w14:textId="77777777" w:rsidR="00711DD2" w:rsidRPr="00F84397" w:rsidRDefault="00711DD2" w:rsidP="00840153">
            <w:pPr>
              <w:rPr>
                <w:rFonts w:asciiTheme="minorHAnsi" w:hAnsiTheme="minorHAnsi"/>
                <w:szCs w:val="20"/>
              </w:rPr>
            </w:pPr>
          </w:p>
        </w:tc>
        <w:tc>
          <w:tcPr>
            <w:tcW w:w="6780" w:type="dxa"/>
          </w:tcPr>
          <w:p w14:paraId="3855A64D" w14:textId="18DAC72F" w:rsidR="00711DD2" w:rsidRPr="00F84397" w:rsidRDefault="4FA9AB4E" w:rsidP="00840153">
            <w:pPr>
              <w:rPr>
                <w:rFonts w:asciiTheme="minorHAnsi" w:hAnsiTheme="minorHAnsi"/>
                <w:szCs w:val="20"/>
              </w:rPr>
            </w:pPr>
            <w:r w:rsidRPr="00F84397">
              <w:rPr>
                <w:rFonts w:asciiTheme="minorHAnsi" w:eastAsia="Calibri" w:hAnsiTheme="minorHAnsi" w:cs="Calibri"/>
                <w:szCs w:val="20"/>
              </w:rPr>
              <w:t>01 – Printer should process correctly</w:t>
            </w:r>
          </w:p>
        </w:tc>
      </w:tr>
      <w:tr w:rsidR="00711DD2" w:rsidRPr="00F84397" w14:paraId="0BFBDA33" w14:textId="77777777" w:rsidTr="00680115">
        <w:tc>
          <w:tcPr>
            <w:tcW w:w="2570" w:type="dxa"/>
            <w:shd w:val="clear" w:color="auto" w:fill="D9D9D9" w:themeFill="background1" w:themeFillShade="D9"/>
          </w:tcPr>
          <w:p w14:paraId="61EEF116"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26A3CCFC" w14:textId="77777777" w:rsidR="00711DD2" w:rsidRPr="00F84397" w:rsidRDefault="00711DD2" w:rsidP="00840153">
            <w:pPr>
              <w:rPr>
                <w:rFonts w:asciiTheme="minorHAnsi" w:hAnsiTheme="minorHAnsi"/>
                <w:szCs w:val="20"/>
              </w:rPr>
            </w:pPr>
          </w:p>
        </w:tc>
        <w:tc>
          <w:tcPr>
            <w:tcW w:w="6780" w:type="dxa"/>
          </w:tcPr>
          <w:p w14:paraId="74FB99EA" w14:textId="6A0CD62C" w:rsidR="00711DD2"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mesh object with self-intersections. Printer will most likely </w:t>
            </w:r>
            <w:r w:rsidR="001B3DF7">
              <w:rPr>
                <w:rFonts w:asciiTheme="minorHAnsi" w:eastAsiaTheme="minorEastAsia" w:hAnsiTheme="minorHAnsi"/>
                <w:szCs w:val="20"/>
              </w:rPr>
              <w:t xml:space="preserve">correct </w:t>
            </w:r>
            <w:r w:rsidR="00720409">
              <w:rPr>
                <w:rFonts w:asciiTheme="minorHAnsi" w:eastAsiaTheme="minorEastAsia" w:hAnsiTheme="minorHAnsi"/>
                <w:szCs w:val="20"/>
              </w:rPr>
              <w:t>self</w:t>
            </w:r>
            <w:r w:rsidR="00AB57C8">
              <w:rPr>
                <w:rFonts w:asciiTheme="minorHAnsi" w:eastAsiaTheme="minorEastAsia" w:hAnsiTheme="minorHAnsi"/>
                <w:szCs w:val="20"/>
              </w:rPr>
              <w:t>-</w:t>
            </w:r>
            <w:r w:rsidR="00720409">
              <w:rPr>
                <w:rFonts w:asciiTheme="minorHAnsi" w:eastAsiaTheme="minorEastAsia" w:hAnsiTheme="minorHAnsi"/>
                <w:szCs w:val="20"/>
              </w:rPr>
              <w:t>intersection</w:t>
            </w:r>
            <w:r w:rsidRPr="00F84397">
              <w:rPr>
                <w:rFonts w:asciiTheme="minorHAnsi" w:eastAsiaTheme="minorEastAsia" w:hAnsiTheme="minorHAnsi"/>
                <w:szCs w:val="20"/>
              </w:rPr>
              <w:t xml:space="preserve"> triangles in mesh object.</w:t>
            </w:r>
          </w:p>
          <w:p w14:paraId="4F585D30" w14:textId="3BDE754F" w:rsidR="00711DD2" w:rsidRPr="00F84397" w:rsidRDefault="00711DD2" w:rsidP="00AB2488">
            <w:pPr>
              <w:rPr>
                <w:rFonts w:asciiTheme="minorHAnsi" w:hAnsiTheme="minorHAnsi"/>
                <w:szCs w:val="20"/>
              </w:rPr>
            </w:pPr>
          </w:p>
        </w:tc>
      </w:tr>
      <w:tr w:rsidR="00680115" w:rsidRPr="00F84397" w14:paraId="71AC4C69" w14:textId="77777777" w:rsidTr="00FD43E0">
        <w:tc>
          <w:tcPr>
            <w:tcW w:w="2570" w:type="dxa"/>
            <w:tcBorders>
              <w:bottom w:val="single" w:sz="4" w:space="0" w:color="auto"/>
            </w:tcBorders>
            <w:shd w:val="clear" w:color="auto" w:fill="D9D9D9" w:themeFill="background1" w:themeFillShade="D9"/>
          </w:tcPr>
          <w:p w14:paraId="7959FBFA" w14:textId="6602C137"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0C248FC6" w14:textId="2D44384C" w:rsidR="00680115" w:rsidRPr="00F84397" w:rsidRDefault="00680115" w:rsidP="00680115">
            <w:pPr>
              <w:rPr>
                <w:rFonts w:asciiTheme="minorHAnsi" w:eastAsiaTheme="minorEastAsia" w:hAnsiTheme="minorHAnsi"/>
                <w:b/>
                <w:bCs/>
                <w:szCs w:val="20"/>
              </w:rPr>
            </w:pPr>
            <w:hyperlink r:id="rId35" w:anchor="v41-Meshes" w:history="1">
              <w:r w:rsidRPr="005F39DA">
                <w:rPr>
                  <w:rStyle w:val="Hyperlink"/>
                  <w:rFonts w:asciiTheme="minorHAnsi" w:eastAsiaTheme="minorEastAsia" w:hAnsiTheme="minorHAnsi"/>
                  <w:bCs/>
                  <w:szCs w:val="20"/>
                </w:rPr>
                <w:t>Link to Requirement in 3MF Specification</w:t>
              </w:r>
            </w:hyperlink>
          </w:p>
        </w:tc>
      </w:tr>
    </w:tbl>
    <w:p w14:paraId="60FD9C3F" w14:textId="77777777" w:rsidR="00AF0C2C" w:rsidRDefault="00AF0C2C" w:rsidP="00AF0C2C"/>
    <w:p w14:paraId="7C5FFE5D" w14:textId="06DDFBBE" w:rsidR="00AF0C2C" w:rsidRDefault="00B76BB3" w:rsidP="003162C7">
      <w:pPr>
        <w:pStyle w:val="Heading3"/>
      </w:pPr>
      <w:r>
        <w:t xml:space="preserve"> </w:t>
      </w:r>
      <w:r w:rsidR="0003262E">
        <w:t>P_</w:t>
      </w:r>
      <w:r w:rsidR="004360B7">
        <w:t>???_0</w:t>
      </w:r>
      <w:r w:rsidR="4FA9AB4E">
        <w:t xml:space="preserve">331 </w:t>
      </w:r>
      <w:proofErr w:type="gramStart"/>
      <w:r w:rsidR="4FA9AB4E">
        <w:t>Non-Degeneracy</w:t>
      </w:r>
      <w:proofErr w:type="gramEnd"/>
    </w:p>
    <w:tbl>
      <w:tblPr>
        <w:tblStyle w:val="TableGrid"/>
        <w:tblW w:w="0" w:type="auto"/>
        <w:tblLook w:val="04A0" w:firstRow="1" w:lastRow="0" w:firstColumn="1" w:lastColumn="0" w:noHBand="0" w:noVBand="1"/>
      </w:tblPr>
      <w:tblGrid>
        <w:gridCol w:w="2570"/>
        <w:gridCol w:w="6780"/>
      </w:tblGrid>
      <w:tr w:rsidR="00AF0C2C" w:rsidRPr="00F84397" w14:paraId="0F476257" w14:textId="77777777" w:rsidTr="00FD43E0">
        <w:tc>
          <w:tcPr>
            <w:tcW w:w="2570" w:type="dxa"/>
            <w:tcBorders>
              <w:bottom w:val="single" w:sz="4" w:space="0" w:color="auto"/>
            </w:tcBorders>
            <w:shd w:val="clear" w:color="auto" w:fill="D9D9D9" w:themeFill="background1" w:themeFillShade="D9"/>
          </w:tcPr>
          <w:p w14:paraId="09AE420E"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7D28C7C2" w14:textId="77777777" w:rsidR="00AF0C2C" w:rsidRPr="00F84397" w:rsidRDefault="00AF0C2C" w:rsidP="00840153">
            <w:pPr>
              <w:rPr>
                <w:rFonts w:asciiTheme="minorHAnsi" w:hAnsiTheme="minorHAnsi"/>
              </w:rPr>
            </w:pPr>
          </w:p>
        </w:tc>
        <w:tc>
          <w:tcPr>
            <w:tcW w:w="6780" w:type="dxa"/>
          </w:tcPr>
          <w:p w14:paraId="208451EB" w14:textId="558AE6A5" w:rsidR="00AF0C2C" w:rsidRPr="00F84397" w:rsidRDefault="00686FD2" w:rsidP="00840153">
            <w:pPr>
              <w:rPr>
                <w:rFonts w:asciiTheme="minorHAnsi" w:hAnsiTheme="minorHAnsi"/>
              </w:rPr>
            </w:pPr>
            <w:r>
              <w:rPr>
                <w:rFonts w:asciiTheme="minorHAnsi" w:hAnsiTheme="minorHAnsi"/>
              </w:rPr>
              <w:t>Mesh object with zero area triangle</w:t>
            </w:r>
          </w:p>
        </w:tc>
      </w:tr>
      <w:tr w:rsidR="00827E5A" w:rsidRPr="00F84397" w14:paraId="13AEF424" w14:textId="77777777" w:rsidTr="00FD43E0">
        <w:tc>
          <w:tcPr>
            <w:tcW w:w="2570" w:type="dxa"/>
            <w:shd w:val="clear" w:color="auto" w:fill="D9D9D9" w:themeFill="background1" w:themeFillShade="D9"/>
          </w:tcPr>
          <w:p w14:paraId="6046C798"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1663F294" w14:textId="77777777" w:rsidR="00827E5A" w:rsidRPr="00F84397" w:rsidRDefault="00827E5A" w:rsidP="00840153">
            <w:pPr>
              <w:rPr>
                <w:rFonts w:asciiTheme="minorHAnsi" w:hAnsiTheme="minorHAnsi"/>
              </w:rPr>
            </w:pPr>
          </w:p>
        </w:tc>
        <w:tc>
          <w:tcPr>
            <w:tcW w:w="6780" w:type="dxa"/>
          </w:tcPr>
          <w:p w14:paraId="135DE1DF" w14:textId="31E77186" w:rsidR="00827E5A" w:rsidRPr="00F84397" w:rsidRDefault="4FA9AB4E" w:rsidP="00840153">
            <w:pPr>
              <w:rPr>
                <w:rFonts w:asciiTheme="minorHAnsi" w:hAnsiTheme="minorHAnsi"/>
              </w:rPr>
            </w:pPr>
            <w:r w:rsidRPr="00F84397">
              <w:rPr>
                <w:rFonts w:asciiTheme="minorHAnsi" w:eastAsia="Calibri" w:hAnsiTheme="minorHAnsi" w:cs="Calibri"/>
              </w:rPr>
              <w:t>01 – Printer should process correctly</w:t>
            </w:r>
          </w:p>
        </w:tc>
      </w:tr>
      <w:tr w:rsidR="00827E5A" w:rsidRPr="00F84397" w14:paraId="27ABDD4F" w14:textId="77777777" w:rsidTr="00680115">
        <w:tc>
          <w:tcPr>
            <w:tcW w:w="2570" w:type="dxa"/>
            <w:shd w:val="clear" w:color="auto" w:fill="D9D9D9" w:themeFill="background1" w:themeFillShade="D9"/>
          </w:tcPr>
          <w:p w14:paraId="39D8D189"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4DEB410C" w14:textId="77777777" w:rsidR="00827E5A" w:rsidRPr="00F84397" w:rsidRDefault="00827E5A" w:rsidP="00840153">
            <w:pPr>
              <w:rPr>
                <w:rFonts w:asciiTheme="minorHAnsi" w:hAnsiTheme="minorHAnsi"/>
              </w:rPr>
            </w:pPr>
          </w:p>
        </w:tc>
        <w:tc>
          <w:tcPr>
            <w:tcW w:w="6780" w:type="dxa"/>
          </w:tcPr>
          <w:p w14:paraId="552B3FC0" w14:textId="5EC1639D" w:rsidR="00827E5A"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Create a mesh image with a zero</w:t>
            </w:r>
            <w:r w:rsidR="001E2D34">
              <w:rPr>
                <w:rFonts w:asciiTheme="minorHAnsi" w:eastAsiaTheme="minorEastAsia" w:hAnsiTheme="minorHAnsi"/>
              </w:rPr>
              <w:t>-</w:t>
            </w:r>
            <w:r w:rsidR="00936C55">
              <w:rPr>
                <w:rFonts w:asciiTheme="minorHAnsi" w:eastAsiaTheme="minorEastAsia" w:hAnsiTheme="minorHAnsi"/>
              </w:rPr>
              <w:t>area triangle</w:t>
            </w:r>
            <w:r w:rsidRPr="00F84397">
              <w:rPr>
                <w:rFonts w:asciiTheme="minorHAnsi" w:eastAsiaTheme="minorEastAsia" w:hAnsiTheme="minorHAnsi"/>
              </w:rPr>
              <w:t>. Printer will most likely ignore zero</w:t>
            </w:r>
            <w:r w:rsidR="001E2D34">
              <w:rPr>
                <w:rFonts w:asciiTheme="minorHAnsi" w:eastAsiaTheme="minorEastAsia" w:hAnsiTheme="minorHAnsi"/>
              </w:rPr>
              <w:t>-</w:t>
            </w:r>
            <w:r w:rsidRPr="00F84397">
              <w:rPr>
                <w:rFonts w:asciiTheme="minorHAnsi" w:eastAsiaTheme="minorEastAsia" w:hAnsiTheme="minorHAnsi"/>
              </w:rPr>
              <w:t>area triangle in mesh object.</w:t>
            </w:r>
          </w:p>
          <w:p w14:paraId="7BD7FA57" w14:textId="11C46F13" w:rsidR="00827E5A" w:rsidRPr="00F84397" w:rsidRDefault="7E4BDF2E" w:rsidP="00AB2488">
            <w:pPr>
              <w:rPr>
                <w:rFonts w:asciiTheme="minorHAnsi" w:hAnsiTheme="minorHAnsi"/>
              </w:rPr>
            </w:pPr>
            <w:r w:rsidRPr="00F84397">
              <w:rPr>
                <w:rFonts w:asciiTheme="minorHAnsi" w:eastAsiaTheme="minorEastAsia" w:hAnsiTheme="minorHAnsi"/>
                <w:b/>
                <w:bCs/>
              </w:rPr>
              <w:t xml:space="preserve"> </w:t>
            </w:r>
          </w:p>
        </w:tc>
      </w:tr>
      <w:tr w:rsidR="00680115" w:rsidRPr="00F84397" w14:paraId="7F069687" w14:textId="77777777" w:rsidTr="00FD43E0">
        <w:tc>
          <w:tcPr>
            <w:tcW w:w="2570" w:type="dxa"/>
            <w:tcBorders>
              <w:bottom w:val="single" w:sz="4" w:space="0" w:color="auto"/>
            </w:tcBorders>
            <w:shd w:val="clear" w:color="auto" w:fill="D9D9D9" w:themeFill="background1" w:themeFillShade="D9"/>
          </w:tcPr>
          <w:p w14:paraId="199DB4D7" w14:textId="26976723"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522F6370" w14:textId="0DF9224A" w:rsidR="00680115" w:rsidRPr="00F84397" w:rsidRDefault="00680115" w:rsidP="00680115">
            <w:pPr>
              <w:rPr>
                <w:rFonts w:asciiTheme="minorHAnsi" w:eastAsiaTheme="minorEastAsia" w:hAnsiTheme="minorHAnsi"/>
                <w:b/>
                <w:bCs/>
              </w:rPr>
            </w:pPr>
            <w:hyperlink r:id="rId36" w:anchor="41-Meshes" w:history="1">
              <w:r w:rsidRPr="00556A3B">
                <w:rPr>
                  <w:rStyle w:val="Hyperlink"/>
                  <w:rFonts w:asciiTheme="minorHAnsi" w:eastAsiaTheme="minorEastAsia" w:hAnsiTheme="minorHAnsi"/>
                  <w:bCs/>
                  <w:szCs w:val="20"/>
                </w:rPr>
                <w:t>Link to Requirement in 3MF Specification</w:t>
              </w:r>
            </w:hyperlink>
          </w:p>
        </w:tc>
      </w:tr>
    </w:tbl>
    <w:p w14:paraId="62217E25" w14:textId="7A292F4D" w:rsidR="00AF0C2C" w:rsidRDefault="00AF0C2C" w:rsidP="00896F2F"/>
    <w:p w14:paraId="7498F977" w14:textId="77777777" w:rsidR="00CF1E50" w:rsidRDefault="00CF1E50">
      <w:pPr>
        <w:rPr>
          <w:rFonts w:eastAsiaTheme="majorEastAsia" w:cstheme="majorBidi"/>
          <w:b/>
          <w:bCs/>
          <w:color w:val="365F91" w:themeColor="accent1" w:themeShade="BF"/>
          <w:szCs w:val="20"/>
        </w:rPr>
      </w:pPr>
      <w:r>
        <w:br w:type="page"/>
      </w:r>
    </w:p>
    <w:p w14:paraId="39F13087" w14:textId="66917095" w:rsidR="00AF0C2C" w:rsidRDefault="00B76BB3" w:rsidP="003162C7">
      <w:pPr>
        <w:pStyle w:val="Heading3"/>
      </w:pPr>
      <w:r>
        <w:lastRenderedPageBreak/>
        <w:t xml:space="preserve"> </w:t>
      </w:r>
      <w:r w:rsidR="0003262E">
        <w:t>P_</w:t>
      </w:r>
      <w:r w:rsidR="004360B7">
        <w:t>???_0</w:t>
      </w:r>
      <w:r w:rsidR="4FA9AB4E">
        <w:t>333 Decimal Precision</w:t>
      </w:r>
    </w:p>
    <w:tbl>
      <w:tblPr>
        <w:tblStyle w:val="TableGrid"/>
        <w:tblW w:w="0" w:type="auto"/>
        <w:tblLook w:val="04A0" w:firstRow="1" w:lastRow="0" w:firstColumn="1" w:lastColumn="0" w:noHBand="0" w:noVBand="1"/>
      </w:tblPr>
      <w:tblGrid>
        <w:gridCol w:w="2570"/>
        <w:gridCol w:w="6780"/>
      </w:tblGrid>
      <w:tr w:rsidR="00AF0C2C" w:rsidRPr="00F84397" w14:paraId="13A0602F" w14:textId="77777777" w:rsidTr="00FD43E0">
        <w:tc>
          <w:tcPr>
            <w:tcW w:w="2570" w:type="dxa"/>
            <w:tcBorders>
              <w:bottom w:val="single" w:sz="4" w:space="0" w:color="auto"/>
            </w:tcBorders>
            <w:shd w:val="clear" w:color="auto" w:fill="D9D9D9" w:themeFill="background1" w:themeFillShade="D9"/>
          </w:tcPr>
          <w:p w14:paraId="74DF71C6"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3B1CA4C1" w14:textId="77777777" w:rsidR="00AF0C2C" w:rsidRPr="00F84397" w:rsidRDefault="00AF0C2C" w:rsidP="00840153">
            <w:pPr>
              <w:rPr>
                <w:rFonts w:asciiTheme="minorHAnsi" w:hAnsiTheme="minorHAnsi"/>
              </w:rPr>
            </w:pPr>
          </w:p>
        </w:tc>
        <w:tc>
          <w:tcPr>
            <w:tcW w:w="6780" w:type="dxa"/>
          </w:tcPr>
          <w:p w14:paraId="54E94246" w14:textId="343A06CA" w:rsidR="00AF0C2C" w:rsidRPr="00F84397" w:rsidRDefault="00686FD2" w:rsidP="00840153">
            <w:pPr>
              <w:rPr>
                <w:rFonts w:asciiTheme="minorHAnsi" w:hAnsiTheme="minorHAnsi"/>
              </w:rPr>
            </w:pPr>
            <w:r>
              <w:rPr>
                <w:rFonts w:asciiTheme="minorHAnsi" w:hAnsiTheme="minorHAnsi"/>
              </w:rPr>
              <w:t>Various permutations of decimal precision</w:t>
            </w:r>
          </w:p>
        </w:tc>
      </w:tr>
      <w:tr w:rsidR="00AF0C2C" w:rsidRPr="00F84397" w14:paraId="435D2B3E" w14:textId="77777777" w:rsidTr="00FD43E0">
        <w:tc>
          <w:tcPr>
            <w:tcW w:w="2570" w:type="dxa"/>
            <w:shd w:val="clear" w:color="auto" w:fill="D9D9D9" w:themeFill="background1" w:themeFillShade="D9"/>
          </w:tcPr>
          <w:p w14:paraId="16A3BA97"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2239EE20" w14:textId="77777777" w:rsidR="00AF0C2C" w:rsidRPr="00F84397" w:rsidRDefault="00AF0C2C" w:rsidP="00840153">
            <w:pPr>
              <w:rPr>
                <w:rFonts w:asciiTheme="minorHAnsi" w:hAnsiTheme="minorHAnsi"/>
              </w:rPr>
            </w:pPr>
          </w:p>
        </w:tc>
        <w:tc>
          <w:tcPr>
            <w:tcW w:w="6780" w:type="dxa"/>
          </w:tcPr>
          <w:p w14:paraId="23710F1A" w14:textId="58AA62BC" w:rsidR="00AF0C2C" w:rsidRPr="00F84397" w:rsidRDefault="001D7F7D" w:rsidP="001D7F7D">
            <w:pPr>
              <w:rPr>
                <w:rFonts w:asciiTheme="minorHAnsi" w:hAnsiTheme="minorHAnsi"/>
              </w:rPr>
            </w:pPr>
            <w:r>
              <w:rPr>
                <w:rFonts w:asciiTheme="minorHAnsi" w:eastAsia="Calibri" w:hAnsiTheme="minorHAnsi" w:cs="Calibri"/>
              </w:rPr>
              <w:t>0 to</w:t>
            </w:r>
            <w:r w:rsidR="00B46FF8">
              <w:rPr>
                <w:rFonts w:asciiTheme="minorHAnsi" w:eastAsia="Calibri" w:hAnsiTheme="minorHAnsi" w:cs="Calibri"/>
              </w:rPr>
              <w:t xml:space="preserve"> 03</w:t>
            </w:r>
            <w:r w:rsidR="4FA9AB4E" w:rsidRPr="00F84397">
              <w:rPr>
                <w:rFonts w:asciiTheme="minorHAnsi" w:eastAsia="Calibri" w:hAnsiTheme="minorHAnsi" w:cs="Calibri"/>
              </w:rPr>
              <w:t xml:space="preserve"> – Printer should process correctly</w:t>
            </w:r>
          </w:p>
        </w:tc>
      </w:tr>
      <w:tr w:rsidR="00AF0C2C" w:rsidRPr="00F84397" w14:paraId="6F76B5C4" w14:textId="77777777" w:rsidTr="00680115">
        <w:tc>
          <w:tcPr>
            <w:tcW w:w="2570" w:type="dxa"/>
            <w:shd w:val="clear" w:color="auto" w:fill="D9D9D9" w:themeFill="background1" w:themeFillShade="D9"/>
          </w:tcPr>
          <w:p w14:paraId="6850B859"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7BBD0B77" w14:textId="77777777" w:rsidR="00AF0C2C" w:rsidRPr="00F84397" w:rsidRDefault="00AF0C2C" w:rsidP="00840153">
            <w:pPr>
              <w:rPr>
                <w:rFonts w:asciiTheme="minorHAnsi" w:hAnsiTheme="minorHAnsi"/>
              </w:rPr>
            </w:pPr>
          </w:p>
        </w:tc>
        <w:tc>
          <w:tcPr>
            <w:tcW w:w="6780" w:type="dxa"/>
          </w:tcPr>
          <w:p w14:paraId="35C051F1" w14:textId="1DA83C45" w:rsidR="008A16F6"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no decimal places to define mesh object</w:t>
            </w:r>
            <w:r w:rsidRPr="00F84397">
              <w:rPr>
                <w:rFonts w:asciiTheme="minorHAnsi" w:eastAsiaTheme="minorEastAsia" w:hAnsiTheme="minorHAnsi"/>
                <w:b/>
                <w:bCs/>
              </w:rPr>
              <w:t> </w:t>
            </w:r>
          </w:p>
          <w:p w14:paraId="59DE0E67" w14:textId="77777777" w:rsidR="001D7F7D" w:rsidRPr="00F84397" w:rsidRDefault="001D7F7D" w:rsidP="4FA9AB4E">
            <w:pPr>
              <w:rPr>
                <w:rFonts w:asciiTheme="minorHAnsi" w:eastAsiaTheme="minorEastAsia" w:hAnsiTheme="minorHAnsi"/>
                <w:b/>
                <w:bCs/>
              </w:rPr>
            </w:pPr>
          </w:p>
          <w:p w14:paraId="44E2185E" w14:textId="5A1CEF0B" w:rsidR="00AF0C2C" w:rsidRDefault="4FA9AB4E" w:rsidP="4FA9AB4E">
            <w:pPr>
              <w:rPr>
                <w:rFonts w:asciiTheme="minorHAnsi" w:eastAsiaTheme="minorEastAsia" w:hAnsiTheme="minorHAnsi"/>
              </w:rPr>
            </w:pPr>
            <w:r w:rsidRPr="00F84397">
              <w:rPr>
                <w:rFonts w:asciiTheme="minorHAnsi" w:eastAsiaTheme="minorEastAsia" w:hAnsiTheme="minorHAnsi"/>
                <w:b/>
                <w:bCs/>
              </w:rPr>
              <w:t xml:space="preserve">02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10 decimal places to define mesh object</w:t>
            </w:r>
          </w:p>
          <w:p w14:paraId="0F0CBA96" w14:textId="77777777" w:rsidR="009A0A1C" w:rsidRDefault="009A0A1C" w:rsidP="00AB2488">
            <w:pPr>
              <w:rPr>
                <w:rFonts w:asciiTheme="minorHAnsi" w:eastAsiaTheme="minorEastAsia" w:hAnsiTheme="minorHAnsi"/>
                <w:b/>
                <w:bCs/>
              </w:rPr>
            </w:pPr>
          </w:p>
          <w:p w14:paraId="6FA386C9" w14:textId="3084F258" w:rsidR="00047918" w:rsidRPr="00F84397" w:rsidRDefault="00047918">
            <w:pPr>
              <w:rPr>
                <w:rFonts w:asciiTheme="minorHAnsi" w:eastAsiaTheme="minorEastAsia" w:hAnsiTheme="minorHAnsi"/>
                <w:b/>
                <w:bCs/>
              </w:rPr>
            </w:pPr>
            <w:r>
              <w:rPr>
                <w:rFonts w:asciiTheme="minorHAnsi" w:eastAsiaTheme="minorEastAsia" w:hAnsiTheme="minorHAnsi"/>
                <w:b/>
                <w:bCs/>
              </w:rPr>
              <w:t xml:space="preserve">03 – </w:t>
            </w:r>
            <w:r w:rsidRPr="00EC3D09">
              <w:rPr>
                <w:rFonts w:asciiTheme="minorHAnsi" w:eastAsiaTheme="minorEastAsia" w:hAnsiTheme="minorHAnsi"/>
                <w:bCs/>
              </w:rPr>
              <w:t>Use 3D vertex and unit of meter such that changes in very small decimal values impact the object shape in a meaningful way</w:t>
            </w:r>
          </w:p>
        </w:tc>
      </w:tr>
      <w:tr w:rsidR="00680115" w:rsidRPr="00F84397" w14:paraId="569003DC" w14:textId="77777777" w:rsidTr="00FD43E0">
        <w:tc>
          <w:tcPr>
            <w:tcW w:w="2570" w:type="dxa"/>
            <w:tcBorders>
              <w:bottom w:val="single" w:sz="4" w:space="0" w:color="auto"/>
            </w:tcBorders>
            <w:shd w:val="clear" w:color="auto" w:fill="D9D9D9" w:themeFill="background1" w:themeFillShade="D9"/>
          </w:tcPr>
          <w:p w14:paraId="199BB96B" w14:textId="4B9124A1"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6250DD3" w14:textId="6471FF8D" w:rsidR="00680115" w:rsidRPr="00F84397" w:rsidRDefault="00680115" w:rsidP="00680115">
            <w:pPr>
              <w:rPr>
                <w:rFonts w:asciiTheme="minorHAnsi" w:eastAsiaTheme="minorEastAsia" w:hAnsiTheme="minorHAnsi"/>
                <w:b/>
                <w:bCs/>
              </w:rPr>
            </w:pPr>
            <w:hyperlink r:id="rId37" w:anchor="4131-Vertex" w:history="1">
              <w:r w:rsidRPr="00A90DF8">
                <w:rPr>
                  <w:rStyle w:val="Hyperlink"/>
                  <w:rFonts w:asciiTheme="minorHAnsi" w:eastAsiaTheme="minorEastAsia" w:hAnsiTheme="minorHAnsi"/>
                  <w:bCs/>
                  <w:szCs w:val="20"/>
                </w:rPr>
                <w:t>Link to Requirement in 3MF Specification</w:t>
              </w:r>
            </w:hyperlink>
          </w:p>
        </w:tc>
      </w:tr>
    </w:tbl>
    <w:p w14:paraId="63273540" w14:textId="6026931A" w:rsidR="00B142E0" w:rsidRDefault="00B142E0" w:rsidP="00AF0C2C"/>
    <w:p w14:paraId="2F014E53" w14:textId="77777777" w:rsidR="000073D9" w:rsidRDefault="000073D9" w:rsidP="00AF0C2C"/>
    <w:p w14:paraId="7C9E969E" w14:textId="3C4BFE80" w:rsidR="00AF0C2C" w:rsidRDefault="00B76BB3" w:rsidP="003162C7">
      <w:pPr>
        <w:pStyle w:val="Heading3"/>
      </w:pPr>
      <w:r>
        <w:t xml:space="preserve"> </w:t>
      </w:r>
      <w:r w:rsidR="0003262E">
        <w:t>P_</w:t>
      </w:r>
      <w:r w:rsidR="004360B7">
        <w:t>???_0</w:t>
      </w:r>
      <w:r w:rsidR="4FA9AB4E">
        <w:t>334 JPEG Image Markers</w:t>
      </w:r>
    </w:p>
    <w:tbl>
      <w:tblPr>
        <w:tblStyle w:val="TableGrid"/>
        <w:tblW w:w="0" w:type="auto"/>
        <w:tblLook w:val="04A0" w:firstRow="1" w:lastRow="0" w:firstColumn="1" w:lastColumn="0" w:noHBand="0" w:noVBand="1"/>
      </w:tblPr>
      <w:tblGrid>
        <w:gridCol w:w="2570"/>
        <w:gridCol w:w="6780"/>
      </w:tblGrid>
      <w:tr w:rsidR="00AF0C2C" w:rsidRPr="00F84397" w14:paraId="4780AA8A" w14:textId="77777777" w:rsidTr="00FD43E0">
        <w:tc>
          <w:tcPr>
            <w:tcW w:w="2570" w:type="dxa"/>
            <w:tcBorders>
              <w:bottom w:val="single" w:sz="4" w:space="0" w:color="auto"/>
            </w:tcBorders>
            <w:shd w:val="clear" w:color="auto" w:fill="D9D9D9" w:themeFill="background1" w:themeFillShade="D9"/>
          </w:tcPr>
          <w:p w14:paraId="6B0535A4"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41E7B35D" w14:textId="77777777" w:rsidR="00AF0C2C" w:rsidRPr="00F84397" w:rsidRDefault="00AF0C2C" w:rsidP="00840153">
            <w:pPr>
              <w:rPr>
                <w:rFonts w:asciiTheme="minorHAnsi" w:hAnsiTheme="minorHAnsi"/>
                <w:szCs w:val="20"/>
              </w:rPr>
            </w:pPr>
          </w:p>
        </w:tc>
        <w:tc>
          <w:tcPr>
            <w:tcW w:w="6780" w:type="dxa"/>
          </w:tcPr>
          <w:p w14:paraId="70D8C814" w14:textId="1A275EAB" w:rsidR="00AF0C2C" w:rsidRPr="00F84397" w:rsidRDefault="003917AB" w:rsidP="00840153">
            <w:pPr>
              <w:rPr>
                <w:rFonts w:asciiTheme="minorHAnsi" w:hAnsiTheme="minorHAnsi"/>
                <w:szCs w:val="20"/>
              </w:rPr>
            </w:pPr>
            <w:r>
              <w:rPr>
                <w:rFonts w:asciiTheme="minorHAnsi" w:hAnsiTheme="minorHAnsi"/>
                <w:szCs w:val="20"/>
              </w:rPr>
              <w:t>Thumbnail JPEG images with different markers</w:t>
            </w:r>
          </w:p>
        </w:tc>
      </w:tr>
      <w:tr w:rsidR="00AF0C2C" w:rsidRPr="00F84397" w14:paraId="05376472" w14:textId="77777777" w:rsidTr="00FD43E0">
        <w:tc>
          <w:tcPr>
            <w:tcW w:w="2570" w:type="dxa"/>
            <w:shd w:val="clear" w:color="auto" w:fill="D9D9D9" w:themeFill="background1" w:themeFillShade="D9"/>
          </w:tcPr>
          <w:p w14:paraId="1ADFE459"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1A47ED8C" w14:textId="77777777" w:rsidR="00AF0C2C" w:rsidRPr="00F84397" w:rsidRDefault="00AF0C2C" w:rsidP="00840153">
            <w:pPr>
              <w:rPr>
                <w:rFonts w:asciiTheme="minorHAnsi" w:hAnsiTheme="minorHAnsi"/>
                <w:szCs w:val="20"/>
              </w:rPr>
            </w:pPr>
          </w:p>
        </w:tc>
        <w:tc>
          <w:tcPr>
            <w:tcW w:w="6780" w:type="dxa"/>
          </w:tcPr>
          <w:p w14:paraId="5470C4B6" w14:textId="29AB427D" w:rsidR="00AF0C2C" w:rsidRPr="00F84397" w:rsidRDefault="4FA9AB4E" w:rsidP="001D7F7D">
            <w:pPr>
              <w:rPr>
                <w:rFonts w:asciiTheme="minorHAnsi" w:hAnsiTheme="minorHAnsi"/>
                <w:szCs w:val="20"/>
              </w:rPr>
            </w:pPr>
            <w:r w:rsidRPr="00F84397">
              <w:rPr>
                <w:rFonts w:asciiTheme="minorHAnsi" w:eastAsia="Calibri" w:hAnsiTheme="minorHAnsi" w:cs="Calibri"/>
                <w:szCs w:val="20"/>
              </w:rPr>
              <w:t>01</w:t>
            </w:r>
            <w:r w:rsidR="001E02EB">
              <w:rPr>
                <w:rFonts w:asciiTheme="minorHAnsi" w:eastAsia="Calibri" w:hAnsiTheme="minorHAnsi" w:cs="Calibri"/>
                <w:szCs w:val="20"/>
              </w:rPr>
              <w:t xml:space="preserve"> to 02</w:t>
            </w:r>
            <w:r w:rsidRPr="00F84397">
              <w:rPr>
                <w:rFonts w:asciiTheme="minorHAnsi" w:eastAsia="Calibri" w:hAnsiTheme="minorHAnsi" w:cs="Calibri"/>
                <w:szCs w:val="20"/>
              </w:rPr>
              <w:t xml:space="preserve"> – Printer should process correctly</w:t>
            </w:r>
          </w:p>
        </w:tc>
      </w:tr>
      <w:tr w:rsidR="00AF0C2C" w:rsidRPr="00F84397" w14:paraId="135B4697" w14:textId="77777777" w:rsidTr="00680115">
        <w:tc>
          <w:tcPr>
            <w:tcW w:w="2570" w:type="dxa"/>
            <w:shd w:val="clear" w:color="auto" w:fill="D9D9D9" w:themeFill="background1" w:themeFillShade="D9"/>
          </w:tcPr>
          <w:p w14:paraId="3915133A"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788F592E" w14:textId="77777777" w:rsidR="00AF0C2C" w:rsidRPr="00F84397" w:rsidRDefault="00AF0C2C" w:rsidP="00840153">
            <w:pPr>
              <w:rPr>
                <w:rFonts w:asciiTheme="minorHAnsi" w:hAnsiTheme="minorHAnsi"/>
                <w:szCs w:val="20"/>
              </w:rPr>
            </w:pPr>
          </w:p>
        </w:tc>
        <w:tc>
          <w:tcPr>
            <w:tcW w:w="6780" w:type="dxa"/>
          </w:tcPr>
          <w:p w14:paraId="19EF28F7" w14:textId="57E23184" w:rsidR="00516596" w:rsidRDefault="4FA9AB4E" w:rsidP="4FA9AB4E">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w:t>
            </w:r>
            <w:r w:rsidR="00AD6E25" w:rsidRPr="00F84397">
              <w:rPr>
                <w:rFonts w:asciiTheme="minorHAnsi" w:eastAsiaTheme="minorEastAsia" w:hAnsiTheme="minorHAnsi"/>
                <w:szCs w:val="20"/>
              </w:rPr>
              <w:t xml:space="preserve"> JPEG Thumbnail that contains the </w:t>
            </w:r>
            <w:r w:rsidRPr="00F84397">
              <w:rPr>
                <w:rFonts w:asciiTheme="minorHAnsi" w:eastAsiaTheme="minorEastAsia" w:hAnsiTheme="minorHAnsi"/>
                <w:szCs w:val="20"/>
              </w:rPr>
              <w:t>APP0</w:t>
            </w:r>
            <w:r w:rsidR="00AD6E25" w:rsidRPr="00F84397">
              <w:rPr>
                <w:rFonts w:asciiTheme="minorHAnsi" w:eastAsiaTheme="minorEastAsia" w:hAnsiTheme="minorHAnsi"/>
                <w:szCs w:val="20"/>
              </w:rPr>
              <w:t xml:space="preserve"> marker</w:t>
            </w:r>
            <w:r w:rsidRPr="00F84397">
              <w:rPr>
                <w:rFonts w:asciiTheme="minorHAnsi" w:eastAsiaTheme="minorEastAsia" w:hAnsiTheme="minorHAnsi"/>
                <w:szCs w:val="20"/>
              </w:rPr>
              <w:t>. </w:t>
            </w:r>
          </w:p>
          <w:p w14:paraId="1B927397" w14:textId="77777777" w:rsidR="001D7F7D" w:rsidRPr="00F84397" w:rsidRDefault="001D7F7D" w:rsidP="4FA9AB4E">
            <w:pPr>
              <w:rPr>
                <w:rFonts w:asciiTheme="minorHAnsi" w:eastAsiaTheme="minorEastAsia" w:hAnsiTheme="minorHAnsi"/>
                <w:szCs w:val="20"/>
              </w:rPr>
            </w:pPr>
          </w:p>
          <w:p w14:paraId="42511C5D" w14:textId="26E365C9" w:rsidR="00AD6E25" w:rsidRPr="00F84397" w:rsidRDefault="00AD6E25" w:rsidP="00AD6E25">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 JPEG Thumbnail that contains the APP2</w:t>
            </w:r>
            <w:r w:rsidR="009660B2">
              <w:rPr>
                <w:rFonts w:asciiTheme="minorHAnsi" w:eastAsiaTheme="minorEastAsia" w:hAnsiTheme="minorHAnsi"/>
                <w:szCs w:val="20"/>
              </w:rPr>
              <w:t>, APP13, and APP14 marker</w:t>
            </w:r>
            <w:r w:rsidRPr="00F84397">
              <w:rPr>
                <w:rFonts w:asciiTheme="minorHAnsi" w:eastAsiaTheme="minorEastAsia" w:hAnsiTheme="minorHAnsi"/>
                <w:szCs w:val="20"/>
              </w:rPr>
              <w:t>. </w:t>
            </w:r>
          </w:p>
          <w:p w14:paraId="428F6D27" w14:textId="5C4CEC01" w:rsidR="009A0A1C" w:rsidRPr="00F84397" w:rsidRDefault="009A0A1C" w:rsidP="00AB2488">
            <w:pPr>
              <w:rPr>
                <w:rFonts w:asciiTheme="minorHAnsi" w:hAnsiTheme="minorHAnsi"/>
                <w:szCs w:val="20"/>
              </w:rPr>
            </w:pPr>
          </w:p>
        </w:tc>
      </w:tr>
      <w:tr w:rsidR="00680115" w:rsidRPr="00F84397" w14:paraId="3E34C275" w14:textId="77777777" w:rsidTr="00FD43E0">
        <w:tc>
          <w:tcPr>
            <w:tcW w:w="2570" w:type="dxa"/>
            <w:tcBorders>
              <w:bottom w:val="single" w:sz="4" w:space="0" w:color="auto"/>
            </w:tcBorders>
            <w:shd w:val="clear" w:color="auto" w:fill="D9D9D9" w:themeFill="background1" w:themeFillShade="D9"/>
          </w:tcPr>
          <w:p w14:paraId="530E2C81" w14:textId="47D10BF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1CE30D8" w14:textId="70BB8D49" w:rsidR="00680115" w:rsidRPr="001D7F7D" w:rsidRDefault="00680115" w:rsidP="00680115">
            <w:pPr>
              <w:rPr>
                <w:rFonts w:asciiTheme="minorHAnsi" w:eastAsiaTheme="minorEastAsia" w:hAnsiTheme="minorHAnsi"/>
                <w:b/>
                <w:szCs w:val="20"/>
              </w:rPr>
            </w:pPr>
            <w:hyperlink r:id="rId38" w:anchor="611-JPEG-Images" w:history="1">
              <w:r w:rsidRPr="001361A1">
                <w:rPr>
                  <w:rStyle w:val="Hyperlink"/>
                  <w:rFonts w:asciiTheme="minorHAnsi" w:eastAsiaTheme="minorEastAsia" w:hAnsiTheme="minorHAnsi"/>
                  <w:bCs/>
                  <w:szCs w:val="20"/>
                </w:rPr>
                <w:t>Link to Requirement in 3MF Specification</w:t>
              </w:r>
            </w:hyperlink>
          </w:p>
        </w:tc>
      </w:tr>
    </w:tbl>
    <w:p w14:paraId="58F6CFB5" w14:textId="77777777" w:rsidR="0070321A" w:rsidRDefault="0070321A" w:rsidP="0070321A"/>
    <w:p w14:paraId="0E3C9668" w14:textId="2AF21338" w:rsidR="0070321A" w:rsidRDefault="0070321A" w:rsidP="003162C7">
      <w:pPr>
        <w:pStyle w:val="Heading3"/>
      </w:pPr>
      <w:r>
        <w:t xml:space="preserve"> </w:t>
      </w:r>
      <w:r w:rsidR="0003262E">
        <w:t>P_</w:t>
      </w:r>
      <w:r w:rsidR="004360B7">
        <w:t>???_0</w:t>
      </w:r>
      <w:r w:rsidR="00A54344">
        <w:t>335</w:t>
      </w:r>
      <w:r>
        <w:t xml:space="preserve"> Object Thumbnail Attribute</w:t>
      </w:r>
    </w:p>
    <w:tbl>
      <w:tblPr>
        <w:tblStyle w:val="TableGrid"/>
        <w:tblW w:w="0" w:type="auto"/>
        <w:tblLook w:val="04A0" w:firstRow="1" w:lastRow="0" w:firstColumn="1" w:lastColumn="0" w:noHBand="0" w:noVBand="1"/>
      </w:tblPr>
      <w:tblGrid>
        <w:gridCol w:w="2570"/>
        <w:gridCol w:w="6780"/>
      </w:tblGrid>
      <w:tr w:rsidR="0070321A" w:rsidRPr="00F84397" w14:paraId="3EC99941" w14:textId="77777777" w:rsidTr="00FD43E0">
        <w:tc>
          <w:tcPr>
            <w:tcW w:w="2570" w:type="dxa"/>
            <w:tcBorders>
              <w:bottom w:val="single" w:sz="4" w:space="0" w:color="auto"/>
            </w:tcBorders>
            <w:shd w:val="clear" w:color="auto" w:fill="D9D9D9" w:themeFill="background1" w:themeFillShade="D9"/>
          </w:tcPr>
          <w:p w14:paraId="4562BEDD"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Test Scenario Description</w:t>
            </w:r>
          </w:p>
          <w:p w14:paraId="78410F21" w14:textId="77777777" w:rsidR="0070321A" w:rsidRPr="00F84397" w:rsidRDefault="0070321A" w:rsidP="00244765">
            <w:pPr>
              <w:rPr>
                <w:rFonts w:asciiTheme="minorHAnsi" w:hAnsiTheme="minorHAnsi"/>
                <w:szCs w:val="20"/>
              </w:rPr>
            </w:pPr>
          </w:p>
        </w:tc>
        <w:tc>
          <w:tcPr>
            <w:tcW w:w="6780" w:type="dxa"/>
          </w:tcPr>
          <w:p w14:paraId="72EE65F0" w14:textId="77777777" w:rsidR="0070321A" w:rsidRPr="00F84397" w:rsidRDefault="0070321A" w:rsidP="00244765">
            <w:pPr>
              <w:rPr>
                <w:rFonts w:asciiTheme="minorHAnsi" w:hAnsiTheme="minorHAnsi"/>
                <w:szCs w:val="20"/>
              </w:rPr>
            </w:pPr>
            <w:r>
              <w:rPr>
                <w:rFonts w:asciiTheme="minorHAnsi" w:hAnsiTheme="minorHAnsi"/>
                <w:szCs w:val="20"/>
              </w:rPr>
              <w:t>Thumbnail JPEG images with different markers</w:t>
            </w:r>
          </w:p>
        </w:tc>
      </w:tr>
      <w:tr w:rsidR="0070321A" w:rsidRPr="00F84397" w14:paraId="05E647A2" w14:textId="77777777" w:rsidTr="00FD43E0">
        <w:tc>
          <w:tcPr>
            <w:tcW w:w="2570" w:type="dxa"/>
            <w:shd w:val="clear" w:color="auto" w:fill="D9D9D9" w:themeFill="background1" w:themeFillShade="D9"/>
          </w:tcPr>
          <w:p w14:paraId="37BECEF8"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Pass/Fail Criteria</w:t>
            </w:r>
          </w:p>
          <w:p w14:paraId="2E16CB79" w14:textId="77777777" w:rsidR="0070321A" w:rsidRPr="00F84397" w:rsidRDefault="0070321A" w:rsidP="00244765">
            <w:pPr>
              <w:rPr>
                <w:rFonts w:asciiTheme="minorHAnsi" w:hAnsiTheme="minorHAnsi"/>
                <w:szCs w:val="20"/>
              </w:rPr>
            </w:pPr>
          </w:p>
        </w:tc>
        <w:tc>
          <w:tcPr>
            <w:tcW w:w="6780" w:type="dxa"/>
          </w:tcPr>
          <w:p w14:paraId="3B88B075" w14:textId="5B11BAC5" w:rsidR="0070321A" w:rsidRPr="00F84397" w:rsidRDefault="00F143A0" w:rsidP="00B142E0">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B142E0">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w:t>
            </w:r>
            <w:r w:rsidR="0070321A" w:rsidRPr="00F84397">
              <w:rPr>
                <w:rFonts w:asciiTheme="minorHAnsi" w:eastAsia="Calibri" w:hAnsiTheme="minorHAnsi" w:cs="Calibri"/>
                <w:szCs w:val="20"/>
              </w:rPr>
              <w:t xml:space="preserve"> Printer should process correctly</w:t>
            </w:r>
          </w:p>
        </w:tc>
      </w:tr>
      <w:tr w:rsidR="0070321A" w:rsidRPr="00F84397" w14:paraId="2EE1614C" w14:textId="77777777" w:rsidTr="00680115">
        <w:tc>
          <w:tcPr>
            <w:tcW w:w="2570" w:type="dxa"/>
            <w:shd w:val="clear" w:color="auto" w:fill="D9D9D9" w:themeFill="background1" w:themeFillShade="D9"/>
          </w:tcPr>
          <w:p w14:paraId="1A3B7ACA"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10C9059B" w14:textId="77777777" w:rsidR="0070321A" w:rsidRPr="00F84397" w:rsidRDefault="0070321A" w:rsidP="00244765">
            <w:pPr>
              <w:rPr>
                <w:rFonts w:asciiTheme="minorHAnsi" w:hAnsiTheme="minorHAnsi"/>
                <w:szCs w:val="20"/>
              </w:rPr>
            </w:pPr>
          </w:p>
        </w:tc>
        <w:tc>
          <w:tcPr>
            <w:tcW w:w="6780" w:type="dxa"/>
          </w:tcPr>
          <w:p w14:paraId="377F56B4" w14:textId="77777777" w:rsidR="00DB7D05" w:rsidRDefault="00DB7D05" w:rsidP="00DB7D05">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Pr="00A54344">
              <w:rPr>
                <w:rFonts w:asciiTheme="minorHAnsi" w:eastAsiaTheme="minorEastAsia" w:hAnsiTheme="minorHAnsi"/>
                <w:szCs w:val="20"/>
              </w:rPr>
              <w:t>Define a thumbnail from an object with mesh data using the thumbnail attribute. Use a PNG Thumbnail image. Make sure to include appropriate relationship pointers</w:t>
            </w:r>
            <w:r>
              <w:rPr>
                <w:rFonts w:asciiTheme="minorHAnsi" w:eastAsiaTheme="minorEastAsia" w:hAnsiTheme="minorHAnsi"/>
                <w:szCs w:val="20"/>
              </w:rPr>
              <w:t xml:space="preserve">. </w:t>
            </w:r>
          </w:p>
          <w:p w14:paraId="2B2E167F" w14:textId="77777777" w:rsidR="00DB7D05" w:rsidRDefault="00DB7D05" w:rsidP="00DB7D05">
            <w:pPr>
              <w:rPr>
                <w:rFonts w:asciiTheme="minorHAnsi" w:eastAsiaTheme="minorEastAsia" w:hAnsiTheme="minorHAnsi"/>
                <w:b/>
                <w:szCs w:val="20"/>
              </w:rPr>
            </w:pPr>
          </w:p>
          <w:p w14:paraId="2221C501" w14:textId="57CB69A4" w:rsidR="00DB7D05" w:rsidRDefault="00DB7D05" w:rsidP="00DB7D05">
            <w:pPr>
              <w:rPr>
                <w:rFonts w:asciiTheme="minorHAnsi" w:eastAsiaTheme="minorEastAsia" w:hAnsiTheme="minorHAnsi"/>
                <w:b/>
                <w:szCs w:val="20"/>
              </w:rPr>
            </w:pPr>
            <w:r>
              <w:rPr>
                <w:rFonts w:asciiTheme="minorHAnsi" w:eastAsiaTheme="minorEastAsia" w:hAnsiTheme="minorHAnsi"/>
                <w:b/>
                <w:szCs w:val="20"/>
              </w:rPr>
              <w:t xml:space="preserve">02 – </w:t>
            </w:r>
            <w:r w:rsidRPr="00A54344">
              <w:rPr>
                <w:rFonts w:asciiTheme="minorHAnsi" w:eastAsiaTheme="minorEastAsia" w:hAnsiTheme="minorHAnsi"/>
                <w:szCs w:val="20"/>
              </w:rPr>
              <w:t>Define a thumbnail from an object with a component reference using the thumbnail attribute. Use a JPEG thumbnail image. Make sure to include appropriate relationship pointers.</w:t>
            </w:r>
          </w:p>
          <w:p w14:paraId="6CE90E9B" w14:textId="77777777" w:rsidR="0070321A" w:rsidRDefault="0070321A" w:rsidP="0070321A">
            <w:pPr>
              <w:rPr>
                <w:rFonts w:asciiTheme="minorHAnsi" w:hAnsiTheme="minorHAnsi"/>
                <w:szCs w:val="20"/>
              </w:rPr>
            </w:pPr>
          </w:p>
          <w:p w14:paraId="76F52065" w14:textId="7DF1AB0E" w:rsidR="00062844" w:rsidRDefault="00062844" w:rsidP="00062844">
            <w:pPr>
              <w:rPr>
                <w:rFonts w:asciiTheme="minorHAnsi" w:hAnsiTheme="minorHAnsi"/>
                <w:szCs w:val="20"/>
              </w:rPr>
            </w:pPr>
            <w:r w:rsidRPr="009D52B8">
              <w:rPr>
                <w:rFonts w:asciiTheme="minorHAnsi" w:hAnsiTheme="minorHAnsi"/>
                <w:b/>
                <w:szCs w:val="20"/>
              </w:rPr>
              <w:t>03</w:t>
            </w:r>
            <w:r>
              <w:rPr>
                <w:rFonts w:asciiTheme="minorHAnsi" w:hAnsiTheme="minorHAnsi"/>
                <w:szCs w:val="20"/>
              </w:rPr>
              <w:t xml:space="preserve"> </w:t>
            </w:r>
            <w:proofErr w:type="gramStart"/>
            <w:r>
              <w:rPr>
                <w:rFonts w:asciiTheme="minorHAnsi" w:hAnsiTheme="minorHAnsi"/>
                <w:szCs w:val="20"/>
              </w:rPr>
              <w:t>–  Use</w:t>
            </w:r>
            <w:proofErr w:type="gramEnd"/>
            <w:r>
              <w:rPr>
                <w:rFonts w:asciiTheme="minorHAnsi" w:hAnsiTheme="minorHAnsi"/>
                <w:szCs w:val="20"/>
              </w:rPr>
              <w:t xml:space="preserve"> a thumbnail attribute on a model element in a root </w:t>
            </w:r>
            <w:r w:rsidR="00FB6F29">
              <w:rPr>
                <w:rFonts w:asciiTheme="minorHAnsi" w:hAnsiTheme="minorHAnsi"/>
                <w:szCs w:val="20"/>
              </w:rPr>
              <w:t>model, and if the production extension is supported, on a</w:t>
            </w:r>
            <w:r>
              <w:rPr>
                <w:rFonts w:asciiTheme="minorHAnsi" w:hAnsiTheme="minorHAnsi"/>
                <w:szCs w:val="20"/>
              </w:rPr>
              <w:t xml:space="preserve"> non-root model part</w:t>
            </w:r>
          </w:p>
          <w:p w14:paraId="34E8BF4C" w14:textId="77777777" w:rsidR="00062844" w:rsidRDefault="00062844" w:rsidP="00062844">
            <w:pPr>
              <w:rPr>
                <w:rFonts w:asciiTheme="minorHAnsi" w:hAnsiTheme="minorHAnsi"/>
                <w:szCs w:val="20"/>
              </w:rPr>
            </w:pPr>
          </w:p>
          <w:p w14:paraId="5FFFA325" w14:textId="77777777" w:rsidR="00062844" w:rsidRDefault="00062844" w:rsidP="00062844">
            <w:pPr>
              <w:rPr>
                <w:rFonts w:asciiTheme="minorHAnsi" w:hAnsiTheme="minorHAnsi"/>
                <w:szCs w:val="20"/>
              </w:rPr>
            </w:pPr>
            <w:r w:rsidRPr="009D52B8">
              <w:rPr>
                <w:rFonts w:asciiTheme="minorHAnsi" w:hAnsiTheme="minorHAnsi"/>
                <w:b/>
                <w:szCs w:val="20"/>
              </w:rPr>
              <w:t>04</w:t>
            </w:r>
            <w:r>
              <w:rPr>
                <w:rFonts w:asciiTheme="minorHAnsi" w:hAnsiTheme="minorHAnsi"/>
                <w:szCs w:val="20"/>
              </w:rPr>
              <w:t xml:space="preserve"> – Use a texture rather than thumbnail relationship type associated with thumbnails at the package, model, and object level</w:t>
            </w:r>
          </w:p>
          <w:p w14:paraId="41CA04B5" w14:textId="77777777" w:rsidR="00DB7D05" w:rsidRDefault="00DB7D05" w:rsidP="0070321A">
            <w:pPr>
              <w:rPr>
                <w:rFonts w:asciiTheme="minorHAnsi" w:hAnsiTheme="minorHAnsi"/>
                <w:szCs w:val="20"/>
              </w:rPr>
            </w:pPr>
          </w:p>
          <w:p w14:paraId="64F53AE5" w14:textId="5400E7D0" w:rsidR="00DB7D05" w:rsidRPr="00F84397" w:rsidRDefault="00DB7D05" w:rsidP="0070321A">
            <w:pPr>
              <w:rPr>
                <w:rFonts w:asciiTheme="minorHAnsi" w:hAnsiTheme="minorHAnsi"/>
                <w:szCs w:val="20"/>
              </w:rPr>
            </w:pPr>
          </w:p>
        </w:tc>
      </w:tr>
      <w:tr w:rsidR="00680115" w:rsidRPr="00F84397" w14:paraId="5B2D4314" w14:textId="77777777" w:rsidTr="00FD43E0">
        <w:tc>
          <w:tcPr>
            <w:tcW w:w="2570" w:type="dxa"/>
            <w:tcBorders>
              <w:bottom w:val="single" w:sz="4" w:space="0" w:color="auto"/>
            </w:tcBorders>
            <w:shd w:val="clear" w:color="auto" w:fill="D9D9D9" w:themeFill="background1" w:themeFillShade="D9"/>
          </w:tcPr>
          <w:p w14:paraId="1AD78305" w14:textId="7CD4B3FC"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8CA124F" w14:textId="32101FDE" w:rsidR="00680115" w:rsidRPr="001D7F7D" w:rsidRDefault="00680115" w:rsidP="00680115">
            <w:pPr>
              <w:rPr>
                <w:rFonts w:asciiTheme="minorHAnsi" w:eastAsiaTheme="minorEastAsia" w:hAnsiTheme="minorHAnsi"/>
                <w:b/>
                <w:szCs w:val="20"/>
              </w:rPr>
            </w:pPr>
            <w:hyperlink r:id="rId39" w:anchor="611-JPEG-Images" w:history="1">
              <w:r w:rsidRPr="00A83873">
                <w:rPr>
                  <w:rStyle w:val="Hyperlink"/>
                  <w:rFonts w:asciiTheme="minorHAnsi" w:eastAsiaTheme="minorEastAsia" w:hAnsiTheme="minorHAnsi"/>
                  <w:bCs/>
                  <w:szCs w:val="20"/>
                </w:rPr>
                <w:t>Link to Requirement in 3MF Specification</w:t>
              </w:r>
            </w:hyperlink>
          </w:p>
        </w:tc>
      </w:tr>
    </w:tbl>
    <w:p w14:paraId="2E3DC264" w14:textId="77777777" w:rsidR="00F657F7" w:rsidRDefault="00F657F7" w:rsidP="0070321A"/>
    <w:p w14:paraId="5BF834EA" w14:textId="33CA0842" w:rsidR="004108A8" w:rsidRDefault="0003262E" w:rsidP="003162C7">
      <w:pPr>
        <w:pStyle w:val="Heading3"/>
      </w:pPr>
      <w:r>
        <w:lastRenderedPageBreak/>
        <w:t>P_</w:t>
      </w:r>
      <w:r w:rsidR="004360B7">
        <w:t>???_0</w:t>
      </w:r>
      <w:r w:rsidR="004108A8">
        <w:t>336 C</w:t>
      </w:r>
      <w:r w:rsidR="009C5947">
        <w:t>ustom</w:t>
      </w:r>
      <w:r w:rsidR="004108A8">
        <w:t xml:space="preserve"> Part - Preserve</w:t>
      </w:r>
    </w:p>
    <w:tbl>
      <w:tblPr>
        <w:tblStyle w:val="TableGrid"/>
        <w:tblW w:w="0" w:type="auto"/>
        <w:tblLook w:val="04A0" w:firstRow="1" w:lastRow="0" w:firstColumn="1" w:lastColumn="0" w:noHBand="0" w:noVBand="1"/>
      </w:tblPr>
      <w:tblGrid>
        <w:gridCol w:w="2570"/>
        <w:gridCol w:w="6780"/>
      </w:tblGrid>
      <w:tr w:rsidR="004108A8" w:rsidRPr="00F84397" w14:paraId="51F4828A" w14:textId="77777777" w:rsidTr="00FD43E0">
        <w:tc>
          <w:tcPr>
            <w:tcW w:w="2570" w:type="dxa"/>
            <w:tcBorders>
              <w:bottom w:val="single" w:sz="4" w:space="0" w:color="auto"/>
            </w:tcBorders>
            <w:shd w:val="clear" w:color="auto" w:fill="D9D9D9" w:themeFill="background1" w:themeFillShade="D9"/>
          </w:tcPr>
          <w:p w14:paraId="5C12DC68"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A9E7518" w14:textId="77777777" w:rsidR="004108A8" w:rsidRPr="00F84397" w:rsidRDefault="004108A8" w:rsidP="00173711">
            <w:pPr>
              <w:rPr>
                <w:rFonts w:asciiTheme="minorHAnsi" w:hAnsiTheme="minorHAnsi"/>
                <w:szCs w:val="20"/>
              </w:rPr>
            </w:pPr>
          </w:p>
        </w:tc>
        <w:tc>
          <w:tcPr>
            <w:tcW w:w="6780" w:type="dxa"/>
          </w:tcPr>
          <w:p w14:paraId="0BFF0877" w14:textId="3464A90A" w:rsidR="004108A8" w:rsidRPr="00F84397" w:rsidRDefault="004108A8" w:rsidP="00173711">
            <w:pPr>
              <w:rPr>
                <w:rFonts w:asciiTheme="minorHAnsi" w:hAnsiTheme="minorHAnsi"/>
                <w:szCs w:val="20"/>
              </w:rPr>
            </w:pPr>
            <w:r>
              <w:rPr>
                <w:rFonts w:asciiTheme="minorHAnsi" w:hAnsiTheme="minorHAnsi"/>
                <w:szCs w:val="20"/>
              </w:rPr>
              <w:t xml:space="preserve">Custom part with and without a root relationship </w:t>
            </w:r>
            <w:proofErr w:type="spellStart"/>
            <w:r>
              <w:rPr>
                <w:rFonts w:asciiTheme="minorHAnsi" w:hAnsiTheme="minorHAnsi"/>
                <w:szCs w:val="20"/>
              </w:rPr>
              <w:t>mustPreserve</w:t>
            </w:r>
            <w:proofErr w:type="spellEnd"/>
            <w:r>
              <w:rPr>
                <w:rFonts w:asciiTheme="minorHAnsi" w:hAnsiTheme="minorHAnsi"/>
                <w:szCs w:val="20"/>
              </w:rPr>
              <w:t xml:space="preserve"> type</w:t>
            </w:r>
          </w:p>
        </w:tc>
      </w:tr>
      <w:tr w:rsidR="004108A8" w:rsidRPr="00F84397" w14:paraId="0D96B62C" w14:textId="77777777" w:rsidTr="00FD43E0">
        <w:tc>
          <w:tcPr>
            <w:tcW w:w="2570" w:type="dxa"/>
            <w:shd w:val="clear" w:color="auto" w:fill="D9D9D9" w:themeFill="background1" w:themeFillShade="D9"/>
          </w:tcPr>
          <w:p w14:paraId="78290249"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Pass/Fail Criteria</w:t>
            </w:r>
          </w:p>
          <w:p w14:paraId="5849ADF1" w14:textId="77777777" w:rsidR="004108A8" w:rsidRPr="00F84397" w:rsidRDefault="004108A8" w:rsidP="00173711">
            <w:pPr>
              <w:rPr>
                <w:rFonts w:asciiTheme="minorHAnsi" w:hAnsiTheme="minorHAnsi"/>
                <w:szCs w:val="20"/>
              </w:rPr>
            </w:pPr>
          </w:p>
        </w:tc>
        <w:tc>
          <w:tcPr>
            <w:tcW w:w="6780" w:type="dxa"/>
          </w:tcPr>
          <w:p w14:paraId="1DA2E778" w14:textId="77777777" w:rsidR="004108A8" w:rsidRPr="00F84397" w:rsidRDefault="004108A8" w:rsidP="00173711">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Printer should process correctly</w:t>
            </w:r>
          </w:p>
        </w:tc>
      </w:tr>
      <w:tr w:rsidR="004108A8" w:rsidRPr="00F84397" w14:paraId="654EE05E" w14:textId="77777777" w:rsidTr="00680115">
        <w:tc>
          <w:tcPr>
            <w:tcW w:w="2570" w:type="dxa"/>
            <w:shd w:val="clear" w:color="auto" w:fill="D9D9D9" w:themeFill="background1" w:themeFillShade="D9"/>
          </w:tcPr>
          <w:p w14:paraId="710FC1B2"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62F5D1BB" w14:textId="77777777" w:rsidR="004108A8" w:rsidRPr="00F84397" w:rsidRDefault="004108A8" w:rsidP="00173711">
            <w:pPr>
              <w:rPr>
                <w:rFonts w:asciiTheme="minorHAnsi" w:hAnsiTheme="minorHAnsi"/>
                <w:szCs w:val="20"/>
              </w:rPr>
            </w:pPr>
          </w:p>
        </w:tc>
        <w:tc>
          <w:tcPr>
            <w:tcW w:w="6780" w:type="dxa"/>
          </w:tcPr>
          <w:p w14:paraId="0267E48E" w14:textId="137C37DC" w:rsidR="004108A8" w:rsidRDefault="004108A8">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009D3E2D">
              <w:rPr>
                <w:rFonts w:asciiTheme="minorHAnsi" w:eastAsiaTheme="minorEastAsia" w:hAnsiTheme="minorHAnsi"/>
                <w:szCs w:val="20"/>
              </w:rPr>
              <w:t xml:space="preserve">Define a custom part with no </w:t>
            </w:r>
            <w:proofErr w:type="spellStart"/>
            <w:r w:rsidR="009D3E2D">
              <w:rPr>
                <w:rFonts w:asciiTheme="minorHAnsi" w:eastAsiaTheme="minorEastAsia" w:hAnsiTheme="minorHAnsi"/>
                <w:szCs w:val="20"/>
              </w:rPr>
              <w:t>mustPreserve</w:t>
            </w:r>
            <w:proofErr w:type="spellEnd"/>
            <w:r w:rsidR="009D3E2D">
              <w:rPr>
                <w:rFonts w:asciiTheme="minorHAnsi" w:eastAsiaTheme="minorEastAsia" w:hAnsiTheme="minorHAnsi"/>
                <w:szCs w:val="20"/>
              </w:rPr>
              <w:t xml:space="preserve"> root relationship</w:t>
            </w:r>
          </w:p>
          <w:p w14:paraId="66B7BDC0" w14:textId="3E8A0658" w:rsidR="004108A8" w:rsidRDefault="004108A8" w:rsidP="00173711">
            <w:pPr>
              <w:rPr>
                <w:rFonts w:asciiTheme="minorHAnsi" w:hAnsiTheme="minorHAnsi"/>
                <w:szCs w:val="20"/>
              </w:rPr>
            </w:pPr>
          </w:p>
          <w:p w14:paraId="502245E5" w14:textId="024B367A" w:rsidR="009D3E2D" w:rsidRDefault="009D3E2D" w:rsidP="00173711">
            <w:pPr>
              <w:rPr>
                <w:rFonts w:asciiTheme="minorHAnsi" w:hAnsiTheme="minorHAnsi"/>
                <w:szCs w:val="20"/>
              </w:rPr>
            </w:pPr>
            <w:r w:rsidRPr="001D7F7D">
              <w:rPr>
                <w:rFonts w:asciiTheme="minorHAnsi" w:eastAsiaTheme="minorEastAsia" w:hAnsiTheme="minorHAnsi"/>
                <w:b/>
                <w:szCs w:val="20"/>
              </w:rPr>
              <w:t>0</w:t>
            </w:r>
            <w:r>
              <w:rPr>
                <w:rFonts w:asciiTheme="minorHAnsi" w:eastAsiaTheme="minorEastAsia" w:hAnsiTheme="minorHAnsi"/>
                <w:b/>
                <w:szCs w:val="20"/>
              </w:rPr>
              <w:t>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Pr>
                <w:rFonts w:asciiTheme="minorHAnsi" w:eastAsiaTheme="minorEastAsia" w:hAnsiTheme="minorHAnsi"/>
                <w:szCs w:val="20"/>
              </w:rPr>
              <w:t xml:space="preserve">Define a custom part with a </w:t>
            </w:r>
            <w:proofErr w:type="spellStart"/>
            <w:r>
              <w:rPr>
                <w:rFonts w:asciiTheme="minorHAnsi" w:eastAsiaTheme="minorEastAsia" w:hAnsiTheme="minorHAnsi"/>
                <w:szCs w:val="20"/>
              </w:rPr>
              <w:t>mustPreserve</w:t>
            </w:r>
            <w:proofErr w:type="spellEnd"/>
            <w:r>
              <w:rPr>
                <w:rFonts w:asciiTheme="minorHAnsi" w:eastAsiaTheme="minorEastAsia" w:hAnsiTheme="minorHAnsi"/>
                <w:szCs w:val="20"/>
              </w:rPr>
              <w:t xml:space="preserve"> root relationship</w:t>
            </w:r>
          </w:p>
          <w:p w14:paraId="31F7685D" w14:textId="77777777" w:rsidR="004108A8" w:rsidRDefault="004108A8" w:rsidP="00173711">
            <w:pPr>
              <w:rPr>
                <w:rFonts w:asciiTheme="minorHAnsi" w:hAnsiTheme="minorHAnsi"/>
                <w:szCs w:val="20"/>
              </w:rPr>
            </w:pPr>
          </w:p>
          <w:p w14:paraId="7B6B7AB1" w14:textId="77777777" w:rsidR="004108A8" w:rsidRPr="00F84397" w:rsidRDefault="004108A8" w:rsidP="00173711">
            <w:pPr>
              <w:rPr>
                <w:rFonts w:asciiTheme="minorHAnsi" w:hAnsiTheme="minorHAnsi"/>
                <w:szCs w:val="20"/>
              </w:rPr>
            </w:pPr>
          </w:p>
        </w:tc>
      </w:tr>
      <w:tr w:rsidR="00680115" w:rsidRPr="00F84397" w14:paraId="33DC9AEB" w14:textId="77777777" w:rsidTr="00FD43E0">
        <w:tc>
          <w:tcPr>
            <w:tcW w:w="2570" w:type="dxa"/>
            <w:tcBorders>
              <w:bottom w:val="single" w:sz="4" w:space="0" w:color="auto"/>
            </w:tcBorders>
            <w:shd w:val="clear" w:color="auto" w:fill="D9D9D9" w:themeFill="background1" w:themeFillShade="D9"/>
          </w:tcPr>
          <w:p w14:paraId="39ED2CF3" w14:textId="211D9ED2"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AE23A1F" w14:textId="513B4A20" w:rsidR="00680115" w:rsidRPr="001D7F7D" w:rsidRDefault="00680115" w:rsidP="00680115">
            <w:pPr>
              <w:rPr>
                <w:rFonts w:asciiTheme="minorHAnsi" w:eastAsiaTheme="minorEastAsia" w:hAnsiTheme="minorHAnsi"/>
                <w:b/>
                <w:szCs w:val="20"/>
              </w:rPr>
            </w:pPr>
            <w:hyperlink r:id="rId40" w:anchor="611-JPEG-Images" w:history="1">
              <w:r w:rsidRPr="005953D4">
                <w:rPr>
                  <w:rStyle w:val="Hyperlink"/>
                  <w:rFonts w:asciiTheme="minorHAnsi" w:eastAsiaTheme="minorEastAsia" w:hAnsiTheme="minorHAnsi"/>
                  <w:bCs/>
                  <w:szCs w:val="20"/>
                </w:rPr>
                <w:t>Link to Requirement in 3MF Specification</w:t>
              </w:r>
            </w:hyperlink>
          </w:p>
        </w:tc>
      </w:tr>
    </w:tbl>
    <w:p w14:paraId="01CE3CF0" w14:textId="77777777" w:rsidR="00F32038" w:rsidRDefault="00F32038" w:rsidP="1465993C"/>
    <w:p w14:paraId="58652BBB" w14:textId="77777777" w:rsidR="00CF1E50" w:rsidRDefault="00CF1E50">
      <w:pPr>
        <w:rPr>
          <w:rFonts w:eastAsiaTheme="majorEastAsia" w:cstheme="majorBidi"/>
          <w:b/>
          <w:bCs/>
          <w:color w:val="365F91" w:themeColor="accent1" w:themeShade="BF"/>
          <w:szCs w:val="20"/>
        </w:rPr>
      </w:pPr>
      <w:r>
        <w:br w:type="page"/>
      </w:r>
    </w:p>
    <w:p w14:paraId="5054AF95" w14:textId="48B4BA8A" w:rsidR="00A272CF" w:rsidRDefault="0003262E" w:rsidP="003162C7">
      <w:pPr>
        <w:pStyle w:val="Heading3"/>
      </w:pPr>
      <w:r>
        <w:lastRenderedPageBreak/>
        <w:t>P_</w:t>
      </w:r>
      <w:r w:rsidR="004360B7">
        <w:t>???_0</w:t>
      </w:r>
      <w:r w:rsidR="00A272CF">
        <w:t xml:space="preserve">337 </w:t>
      </w:r>
      <w:proofErr w:type="spellStart"/>
      <w:r w:rsidR="00A272CF">
        <w:t>metadatagroup</w:t>
      </w:r>
      <w:proofErr w:type="spellEnd"/>
      <w:r w:rsidR="00A272CF">
        <w:t>, preserve, type</w:t>
      </w:r>
    </w:p>
    <w:tbl>
      <w:tblPr>
        <w:tblStyle w:val="TableGrid"/>
        <w:tblW w:w="0" w:type="auto"/>
        <w:tblLook w:val="04A0" w:firstRow="1" w:lastRow="0" w:firstColumn="1" w:lastColumn="0" w:noHBand="0" w:noVBand="1"/>
      </w:tblPr>
      <w:tblGrid>
        <w:gridCol w:w="2570"/>
        <w:gridCol w:w="6780"/>
      </w:tblGrid>
      <w:tr w:rsidR="00A272CF" w:rsidRPr="00F84397" w14:paraId="12E4EDED" w14:textId="77777777" w:rsidTr="00FD43E0">
        <w:tc>
          <w:tcPr>
            <w:tcW w:w="2570" w:type="dxa"/>
            <w:tcBorders>
              <w:bottom w:val="single" w:sz="4" w:space="0" w:color="auto"/>
            </w:tcBorders>
            <w:shd w:val="clear" w:color="auto" w:fill="D9D9D9" w:themeFill="background1" w:themeFillShade="D9"/>
          </w:tcPr>
          <w:p w14:paraId="5BE0BEE8" w14:textId="7777777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808AF49" w14:textId="77777777" w:rsidR="00A272CF" w:rsidRPr="00F84397" w:rsidRDefault="00A272CF" w:rsidP="00173711">
            <w:pPr>
              <w:rPr>
                <w:rFonts w:asciiTheme="minorHAnsi" w:hAnsiTheme="minorHAnsi"/>
                <w:szCs w:val="20"/>
              </w:rPr>
            </w:pPr>
          </w:p>
        </w:tc>
        <w:tc>
          <w:tcPr>
            <w:tcW w:w="6780" w:type="dxa"/>
          </w:tcPr>
          <w:p w14:paraId="5815B71E" w14:textId="0717EC72" w:rsidR="00A272CF" w:rsidRDefault="00A272CF" w:rsidP="00173711">
            <w:pPr>
              <w:rPr>
                <w:rFonts w:asciiTheme="minorHAnsi" w:hAnsiTheme="minorHAnsi"/>
                <w:szCs w:val="20"/>
              </w:rPr>
            </w:pPr>
            <w:r>
              <w:rPr>
                <w:rFonts w:asciiTheme="minorHAnsi" w:hAnsiTheme="minorHAnsi"/>
                <w:szCs w:val="20"/>
              </w:rPr>
              <w:t xml:space="preserve">Test </w:t>
            </w:r>
            <w:proofErr w:type="spellStart"/>
            <w:r>
              <w:rPr>
                <w:rFonts w:asciiTheme="minorHAnsi" w:hAnsiTheme="minorHAnsi"/>
                <w:szCs w:val="20"/>
              </w:rPr>
              <w:t>metadatagroup</w:t>
            </w:r>
            <w:proofErr w:type="spellEnd"/>
            <w:r>
              <w:rPr>
                <w:rFonts w:asciiTheme="minorHAnsi" w:hAnsiTheme="minorHAnsi"/>
                <w:szCs w:val="20"/>
              </w:rPr>
              <w:t xml:space="preserve"> in build item and object. Use </w:t>
            </w:r>
            <w:proofErr w:type="gramStart"/>
            <w:r>
              <w:rPr>
                <w:rFonts w:asciiTheme="minorHAnsi" w:hAnsiTheme="minorHAnsi"/>
                <w:szCs w:val="20"/>
              </w:rPr>
              <w:t>preserve</w:t>
            </w:r>
            <w:proofErr w:type="gramEnd"/>
            <w:r>
              <w:rPr>
                <w:rFonts w:asciiTheme="minorHAnsi" w:hAnsiTheme="minorHAnsi"/>
                <w:szCs w:val="20"/>
              </w:rPr>
              <w:t xml:space="preserve"> and type attributes in metadata where it is allowed to appear</w:t>
            </w:r>
          </w:p>
          <w:p w14:paraId="603957AA" w14:textId="55CA9728" w:rsidR="00A272CF" w:rsidRPr="00F84397" w:rsidRDefault="00A272CF" w:rsidP="00173711">
            <w:pPr>
              <w:rPr>
                <w:rFonts w:asciiTheme="minorHAnsi" w:hAnsiTheme="minorHAnsi"/>
                <w:szCs w:val="20"/>
              </w:rPr>
            </w:pPr>
          </w:p>
        </w:tc>
      </w:tr>
      <w:tr w:rsidR="00A272CF" w:rsidRPr="00F84397" w14:paraId="01F4FE9D" w14:textId="77777777" w:rsidTr="00FD43E0">
        <w:tc>
          <w:tcPr>
            <w:tcW w:w="2570" w:type="dxa"/>
            <w:shd w:val="clear" w:color="auto" w:fill="D9D9D9" w:themeFill="background1" w:themeFillShade="D9"/>
          </w:tcPr>
          <w:p w14:paraId="572A7D1A" w14:textId="7B38B90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Pass/Fail Criteria</w:t>
            </w:r>
          </w:p>
        </w:tc>
        <w:tc>
          <w:tcPr>
            <w:tcW w:w="6780" w:type="dxa"/>
          </w:tcPr>
          <w:p w14:paraId="140E418A" w14:textId="1E92E8F3" w:rsidR="00A272CF" w:rsidRPr="00F84397" w:rsidRDefault="00A272CF" w:rsidP="00173711">
            <w:pPr>
              <w:rPr>
                <w:rFonts w:asciiTheme="minorHAnsi" w:hAnsiTheme="minorHAnsi"/>
                <w:szCs w:val="20"/>
              </w:rPr>
            </w:pPr>
            <w:r w:rsidRPr="00F84397">
              <w:rPr>
                <w:rFonts w:asciiTheme="minorHAnsi" w:eastAsia="Calibri" w:hAnsiTheme="minorHAnsi" w:cs="Calibri"/>
                <w:szCs w:val="20"/>
              </w:rPr>
              <w:t>01</w:t>
            </w:r>
            <w:r w:rsidR="00F77C89">
              <w:rPr>
                <w:rFonts w:asciiTheme="minorHAnsi" w:eastAsia="Calibri" w:hAnsiTheme="minorHAnsi" w:cs="Calibri"/>
                <w:szCs w:val="20"/>
              </w:rPr>
              <w:t xml:space="preserve"> to 06</w:t>
            </w:r>
            <w:r>
              <w:rPr>
                <w:rFonts w:asciiTheme="minorHAnsi" w:eastAsia="Calibri" w:hAnsiTheme="minorHAnsi" w:cs="Calibri"/>
                <w:szCs w:val="20"/>
              </w:rPr>
              <w:t xml:space="preserve"> </w:t>
            </w:r>
            <w:r w:rsidRPr="00F84397">
              <w:rPr>
                <w:rFonts w:asciiTheme="minorHAnsi" w:eastAsia="Calibri" w:hAnsiTheme="minorHAnsi" w:cs="Calibri"/>
                <w:szCs w:val="20"/>
              </w:rPr>
              <w:t>– Printer should process correctly</w:t>
            </w:r>
          </w:p>
        </w:tc>
      </w:tr>
      <w:tr w:rsidR="00A272CF" w:rsidRPr="00F84397" w14:paraId="041D1793" w14:textId="77777777" w:rsidTr="00883950">
        <w:tc>
          <w:tcPr>
            <w:tcW w:w="2570" w:type="dxa"/>
            <w:shd w:val="clear" w:color="auto" w:fill="D9D9D9" w:themeFill="background1" w:themeFillShade="D9"/>
          </w:tcPr>
          <w:p w14:paraId="50C9159F"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009F3804" w14:textId="77777777" w:rsidR="00A272CF" w:rsidRPr="00F84397" w:rsidRDefault="00A272CF" w:rsidP="00173711">
            <w:pPr>
              <w:rPr>
                <w:rFonts w:asciiTheme="minorHAnsi" w:hAnsiTheme="minorHAnsi"/>
                <w:szCs w:val="20"/>
              </w:rPr>
            </w:pPr>
          </w:p>
        </w:tc>
        <w:tc>
          <w:tcPr>
            <w:tcW w:w="6780" w:type="dxa"/>
          </w:tcPr>
          <w:p w14:paraId="0323821D" w14:textId="18F2FA82" w:rsidR="00837632" w:rsidRDefault="00173711" w:rsidP="00837632">
            <w:pPr>
              <w:rPr>
                <w:rFonts w:asciiTheme="minorHAnsi" w:eastAsiaTheme="minorEastAsia" w:hAnsiTheme="minorHAnsi"/>
                <w:szCs w:val="20"/>
              </w:rPr>
            </w:pPr>
            <w:r>
              <w:rPr>
                <w:rFonts w:asciiTheme="minorHAnsi" w:eastAsiaTheme="minorEastAsia" w:hAnsiTheme="minorHAnsi"/>
                <w:b/>
                <w:szCs w:val="20"/>
              </w:rPr>
              <w:t xml:space="preserve">Use the table below to construct various iterations of metadata at the model, build item, and object level, conditionally using the preserve and type attribute.  </w:t>
            </w:r>
          </w:p>
          <w:p w14:paraId="41A8CF14" w14:textId="70A8D09C" w:rsidR="00837632" w:rsidRPr="00F84397" w:rsidRDefault="00837632">
            <w:pPr>
              <w:rPr>
                <w:rFonts w:asciiTheme="minorHAnsi" w:hAnsiTheme="minorHAnsi"/>
                <w:szCs w:val="20"/>
              </w:rPr>
            </w:pPr>
          </w:p>
        </w:tc>
      </w:tr>
      <w:tr w:rsidR="00883950" w:rsidRPr="00F84397" w14:paraId="55A2092E" w14:textId="77777777" w:rsidTr="00FD43E0">
        <w:tc>
          <w:tcPr>
            <w:tcW w:w="2570" w:type="dxa"/>
            <w:tcBorders>
              <w:bottom w:val="single" w:sz="4" w:space="0" w:color="auto"/>
            </w:tcBorders>
            <w:shd w:val="clear" w:color="auto" w:fill="D9D9D9" w:themeFill="background1" w:themeFillShade="D9"/>
          </w:tcPr>
          <w:p w14:paraId="69B133A1" w14:textId="4B5D10FD" w:rsidR="00883950" w:rsidRPr="00F84397" w:rsidRDefault="00883950" w:rsidP="00883950">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E16A418" w14:textId="199D5FFE" w:rsidR="00883950" w:rsidRDefault="00883950" w:rsidP="00883950">
            <w:pPr>
              <w:rPr>
                <w:rFonts w:asciiTheme="minorHAnsi" w:eastAsiaTheme="minorEastAsia" w:hAnsiTheme="minorHAnsi"/>
                <w:b/>
                <w:szCs w:val="20"/>
              </w:rPr>
            </w:pPr>
            <w:hyperlink r:id="rId41" w:anchor="341-Metadata" w:history="1">
              <w:r w:rsidRPr="005953D4">
                <w:rPr>
                  <w:rStyle w:val="Hyperlink"/>
                  <w:rFonts w:asciiTheme="minorHAnsi" w:eastAsiaTheme="minorEastAsia" w:hAnsiTheme="minorHAnsi"/>
                  <w:bCs/>
                  <w:szCs w:val="20"/>
                </w:rPr>
                <w:t>Link to Requirement in 3MF Specification</w:t>
              </w:r>
            </w:hyperlink>
          </w:p>
        </w:tc>
      </w:tr>
    </w:tbl>
    <w:p w14:paraId="6B1E05B1" w14:textId="77777777" w:rsidR="00A272CF" w:rsidRDefault="00A272CF" w:rsidP="00A272CF"/>
    <w:tbl>
      <w:tblPr>
        <w:tblStyle w:val="TableGrid"/>
        <w:tblW w:w="0" w:type="auto"/>
        <w:tblLook w:val="04A0" w:firstRow="1" w:lastRow="0" w:firstColumn="1" w:lastColumn="0" w:noHBand="0" w:noVBand="1"/>
      </w:tblPr>
      <w:tblGrid>
        <w:gridCol w:w="1268"/>
        <w:gridCol w:w="1336"/>
        <w:gridCol w:w="1510"/>
        <w:gridCol w:w="1510"/>
        <w:gridCol w:w="1270"/>
        <w:gridCol w:w="1227"/>
        <w:gridCol w:w="1229"/>
      </w:tblGrid>
      <w:tr w:rsidR="00063A19" w14:paraId="4D19AC6D" w14:textId="77777777" w:rsidTr="00B24F2D">
        <w:tc>
          <w:tcPr>
            <w:tcW w:w="1268" w:type="dxa"/>
          </w:tcPr>
          <w:p w14:paraId="160D6DAF" w14:textId="60FC2567" w:rsidR="00063A19" w:rsidRPr="002E14C2" w:rsidRDefault="00173711"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Iteration</w:t>
            </w:r>
          </w:p>
        </w:tc>
        <w:tc>
          <w:tcPr>
            <w:tcW w:w="1336" w:type="dxa"/>
          </w:tcPr>
          <w:p w14:paraId="3F5D7B39" w14:textId="0FB36386"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Model</w:t>
            </w:r>
          </w:p>
          <w:p w14:paraId="1C35848E" w14:textId="5631084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w:t>
            </w:r>
          </w:p>
        </w:tc>
        <w:tc>
          <w:tcPr>
            <w:tcW w:w="1510" w:type="dxa"/>
          </w:tcPr>
          <w:p w14:paraId="0E777EC9" w14:textId="6BA2ADA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Object</w:t>
            </w:r>
          </w:p>
          <w:p w14:paraId="4C2AF4FB" w14:textId="1947A5E9" w:rsidR="00063A19" w:rsidRPr="002E14C2" w:rsidRDefault="00063A19"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metadatagroup</w:t>
            </w:r>
            <w:proofErr w:type="spellEnd"/>
          </w:p>
        </w:tc>
        <w:tc>
          <w:tcPr>
            <w:tcW w:w="1510" w:type="dxa"/>
          </w:tcPr>
          <w:p w14:paraId="5DA390B5" w14:textId="77777777"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Build item</w:t>
            </w:r>
          </w:p>
          <w:p w14:paraId="27052045" w14:textId="296A96FA" w:rsidR="00063A19" w:rsidRPr="002E14C2" w:rsidRDefault="00063A19"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metadatagroup</w:t>
            </w:r>
            <w:proofErr w:type="spellEnd"/>
          </w:p>
        </w:tc>
        <w:tc>
          <w:tcPr>
            <w:tcW w:w="1270" w:type="dxa"/>
          </w:tcPr>
          <w:p w14:paraId="0AB3BDCD" w14:textId="226CD691"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Preserve</w:t>
            </w:r>
          </w:p>
        </w:tc>
        <w:tc>
          <w:tcPr>
            <w:tcW w:w="1227" w:type="dxa"/>
          </w:tcPr>
          <w:p w14:paraId="2C8526EF" w14:textId="703227FF"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Type</w:t>
            </w:r>
          </w:p>
        </w:tc>
        <w:tc>
          <w:tcPr>
            <w:tcW w:w="1229" w:type="dxa"/>
          </w:tcPr>
          <w:p w14:paraId="0B3360EA" w14:textId="44F1BB62"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Other</w:t>
            </w:r>
          </w:p>
        </w:tc>
      </w:tr>
      <w:tr w:rsidR="00B24F2D" w14:paraId="1FED3FE3" w14:textId="77777777" w:rsidTr="00B24F2D">
        <w:tc>
          <w:tcPr>
            <w:tcW w:w="1268" w:type="dxa"/>
            <w:vMerge w:val="restart"/>
          </w:tcPr>
          <w:p w14:paraId="6CF8AD02" w14:textId="0F22BC3F" w:rsidR="00B24F2D" w:rsidRPr="002E14C2" w:rsidRDefault="00095E3B"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36" w:type="dxa"/>
          </w:tcPr>
          <w:p w14:paraId="1B1216A5" w14:textId="35491D84"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Description</w:t>
            </w:r>
          </w:p>
        </w:tc>
        <w:tc>
          <w:tcPr>
            <w:tcW w:w="1510" w:type="dxa"/>
          </w:tcPr>
          <w:p w14:paraId="1FFB879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0F8D88EB"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3CA69C6" w14:textId="4E73B0E3"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4748B8E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BEB60C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3C6B0ACC" w14:textId="77777777" w:rsidTr="00B24F2D">
        <w:tc>
          <w:tcPr>
            <w:tcW w:w="1268" w:type="dxa"/>
            <w:vMerge/>
          </w:tcPr>
          <w:p w14:paraId="6BB8AFC5" w14:textId="2F3F758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273BFD46" w14:textId="7CBE94B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Title</w:t>
            </w:r>
          </w:p>
        </w:tc>
        <w:tc>
          <w:tcPr>
            <w:tcW w:w="1510" w:type="dxa"/>
          </w:tcPr>
          <w:p w14:paraId="43701EB3"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F56A2AD"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9ABA508" w14:textId="11C0D3E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8E70A1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627BA4B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CBE0930" w14:textId="77777777" w:rsidTr="00B24F2D">
        <w:tc>
          <w:tcPr>
            <w:tcW w:w="1268" w:type="dxa"/>
            <w:vMerge/>
          </w:tcPr>
          <w:p w14:paraId="718A19C9" w14:textId="308C992E"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5A0C2084" w14:textId="704C3B4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Copyright</w:t>
            </w:r>
          </w:p>
        </w:tc>
        <w:tc>
          <w:tcPr>
            <w:tcW w:w="1510" w:type="dxa"/>
          </w:tcPr>
          <w:p w14:paraId="1E48426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5527D9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4CB63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39B09E30" w14:textId="20B48D3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B16D61"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5FC103C6" w14:textId="77777777" w:rsidTr="00B24F2D">
        <w:tc>
          <w:tcPr>
            <w:tcW w:w="1268" w:type="dxa"/>
            <w:vMerge/>
          </w:tcPr>
          <w:p w14:paraId="2173664F" w14:textId="1CDD4B16"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63289F84" w14:textId="210FC409" w:rsidR="00B24F2D" w:rsidRPr="002E14C2" w:rsidRDefault="00B24F2D"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CreationDate</w:t>
            </w:r>
            <w:proofErr w:type="spellEnd"/>
          </w:p>
        </w:tc>
        <w:tc>
          <w:tcPr>
            <w:tcW w:w="1510" w:type="dxa"/>
          </w:tcPr>
          <w:p w14:paraId="287C7B5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4A94CA7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929105A"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47651899" w14:textId="3D0A515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C6D7F80"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DBD78E2" w14:textId="77777777" w:rsidTr="00B24F2D">
        <w:tc>
          <w:tcPr>
            <w:tcW w:w="1268" w:type="dxa"/>
            <w:vMerge/>
          </w:tcPr>
          <w:p w14:paraId="0ABABE91" w14:textId="70964881"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392D68EA" w14:textId="7A058817" w:rsidR="00B24F2D" w:rsidRPr="002E14C2" w:rsidRDefault="00B24F2D"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LicenseTerms</w:t>
            </w:r>
            <w:proofErr w:type="spellEnd"/>
          </w:p>
        </w:tc>
        <w:tc>
          <w:tcPr>
            <w:tcW w:w="1510" w:type="dxa"/>
          </w:tcPr>
          <w:p w14:paraId="1E1EA13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181C7EE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183CF9F3" w14:textId="60EE6F2D"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64DA22F" w14:textId="2748636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1B53ED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1FD4CE93" w14:textId="77777777" w:rsidTr="00B24F2D">
        <w:tc>
          <w:tcPr>
            <w:tcW w:w="1268" w:type="dxa"/>
            <w:vMerge/>
          </w:tcPr>
          <w:p w14:paraId="68D36B23" w14:textId="506881EF"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11C2136E" w14:textId="4A301A70" w:rsidR="00B24F2D" w:rsidRPr="002E14C2" w:rsidRDefault="00B24F2D"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1</w:t>
            </w:r>
          </w:p>
        </w:tc>
        <w:tc>
          <w:tcPr>
            <w:tcW w:w="1510" w:type="dxa"/>
          </w:tcPr>
          <w:p w14:paraId="5D7024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227A0B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354C8CCE" w14:textId="58E4B7C8"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54C280E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4D7A4A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04B593D9" w14:textId="77777777" w:rsidTr="00B24F2D">
        <w:tc>
          <w:tcPr>
            <w:tcW w:w="1268" w:type="dxa"/>
            <w:vMerge/>
          </w:tcPr>
          <w:p w14:paraId="3BC61298" w14:textId="544D9E71"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8C41EFF" w14:textId="6EC342CF"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2</w:t>
            </w:r>
          </w:p>
        </w:tc>
        <w:tc>
          <w:tcPr>
            <w:tcW w:w="1510" w:type="dxa"/>
          </w:tcPr>
          <w:p w14:paraId="56E5E4F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C8CD64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2045A3F" w14:textId="596B60E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C070C8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0578C1F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6C43965" w14:textId="77777777" w:rsidTr="00B24F2D">
        <w:tc>
          <w:tcPr>
            <w:tcW w:w="1268" w:type="dxa"/>
            <w:vMerge/>
          </w:tcPr>
          <w:p w14:paraId="772CFEF7" w14:textId="40C42F1D"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43E4E35" w14:textId="4870F7E6"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3</w:t>
            </w:r>
          </w:p>
        </w:tc>
        <w:tc>
          <w:tcPr>
            <w:tcW w:w="1510" w:type="dxa"/>
          </w:tcPr>
          <w:p w14:paraId="354B00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0A0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5224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4E1DC7DA" w14:textId="5D3F241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788D0E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ADF09B9" w14:textId="77777777" w:rsidTr="00B24F2D">
        <w:tc>
          <w:tcPr>
            <w:tcW w:w="1268" w:type="dxa"/>
            <w:vMerge/>
          </w:tcPr>
          <w:p w14:paraId="54AB8B3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4083EEE" w14:textId="40C0116C"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4</w:t>
            </w:r>
          </w:p>
        </w:tc>
        <w:tc>
          <w:tcPr>
            <w:tcW w:w="1510" w:type="dxa"/>
          </w:tcPr>
          <w:p w14:paraId="5B6316A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369484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7907BC4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8CF4890" w14:textId="0180432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31F828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C1046E" w14:textId="77777777" w:rsidTr="00B24F2D">
        <w:tc>
          <w:tcPr>
            <w:tcW w:w="1268" w:type="dxa"/>
            <w:vMerge/>
          </w:tcPr>
          <w:p w14:paraId="0541B8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54BB6B5" w14:textId="6125EB58"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5</w:t>
            </w:r>
          </w:p>
        </w:tc>
        <w:tc>
          <w:tcPr>
            <w:tcW w:w="1510" w:type="dxa"/>
          </w:tcPr>
          <w:p w14:paraId="04AD2A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246332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A25F18E" w14:textId="13B31B9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CB0B4DE" w14:textId="69BDA0D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2217A92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BA3897D" w14:textId="77777777" w:rsidTr="00B24F2D">
        <w:tc>
          <w:tcPr>
            <w:tcW w:w="1268" w:type="dxa"/>
            <w:vMerge w:val="restart"/>
          </w:tcPr>
          <w:p w14:paraId="0B9C9302" w14:textId="5926C795"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36" w:type="dxa"/>
          </w:tcPr>
          <w:p w14:paraId="10C0640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CB4CFF" w14:textId="50E874C3"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1</w:t>
            </w:r>
          </w:p>
        </w:tc>
        <w:tc>
          <w:tcPr>
            <w:tcW w:w="1510" w:type="dxa"/>
          </w:tcPr>
          <w:p w14:paraId="7555994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FE6B71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10B26C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3DC75E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30164A1" w14:textId="77777777" w:rsidTr="00B24F2D">
        <w:tc>
          <w:tcPr>
            <w:tcW w:w="1268" w:type="dxa"/>
            <w:vMerge/>
          </w:tcPr>
          <w:p w14:paraId="1AFDE6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982861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5E01A8" w14:textId="00D436AF"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2</w:t>
            </w:r>
          </w:p>
        </w:tc>
        <w:tc>
          <w:tcPr>
            <w:tcW w:w="1510" w:type="dxa"/>
          </w:tcPr>
          <w:p w14:paraId="14726ED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0511E0CE" w14:textId="679A10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19E9FE0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40C2248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889527" w14:textId="77777777" w:rsidTr="00B24F2D">
        <w:tc>
          <w:tcPr>
            <w:tcW w:w="1268" w:type="dxa"/>
            <w:vMerge/>
          </w:tcPr>
          <w:p w14:paraId="382614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7E609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0DBF56" w14:textId="684282E1"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3</w:t>
            </w:r>
          </w:p>
        </w:tc>
        <w:tc>
          <w:tcPr>
            <w:tcW w:w="1510" w:type="dxa"/>
          </w:tcPr>
          <w:p w14:paraId="0D7214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C852B79" w14:textId="1C7256A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BE1B76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D46647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89AC97D" w14:textId="77777777" w:rsidTr="00B24F2D">
        <w:tc>
          <w:tcPr>
            <w:tcW w:w="1268" w:type="dxa"/>
            <w:vMerge/>
          </w:tcPr>
          <w:p w14:paraId="358F18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D9DB3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5ECFC15" w14:textId="5AA3F17E"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4</w:t>
            </w:r>
          </w:p>
        </w:tc>
        <w:tc>
          <w:tcPr>
            <w:tcW w:w="1510" w:type="dxa"/>
          </w:tcPr>
          <w:p w14:paraId="5F8F935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2141EB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78EA149C" w14:textId="69729469"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59A3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2BA9DEF" w14:textId="77777777" w:rsidTr="00B24F2D">
        <w:tc>
          <w:tcPr>
            <w:tcW w:w="1268" w:type="dxa"/>
            <w:vMerge/>
          </w:tcPr>
          <w:p w14:paraId="5485964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3E2CE7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F16F582" w14:textId="5E744876"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5</w:t>
            </w:r>
          </w:p>
        </w:tc>
        <w:tc>
          <w:tcPr>
            <w:tcW w:w="1510" w:type="dxa"/>
          </w:tcPr>
          <w:p w14:paraId="3ED54D0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17F7CB8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1846A074" w14:textId="6BB481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688649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1798A25" w14:textId="77777777" w:rsidTr="00B24F2D">
        <w:tc>
          <w:tcPr>
            <w:tcW w:w="1268" w:type="dxa"/>
            <w:vMerge/>
          </w:tcPr>
          <w:p w14:paraId="6CDD5A5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02DF824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3952944" w14:textId="644B8AB0"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6</w:t>
            </w:r>
          </w:p>
        </w:tc>
        <w:tc>
          <w:tcPr>
            <w:tcW w:w="1510" w:type="dxa"/>
          </w:tcPr>
          <w:p w14:paraId="1C5D093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83883D0" w14:textId="06CF26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6B2598CD" w14:textId="5402FE9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1C63F34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7592892" w14:textId="77777777" w:rsidTr="00B24F2D">
        <w:tc>
          <w:tcPr>
            <w:tcW w:w="1268" w:type="dxa"/>
            <w:vMerge w:val="restart"/>
          </w:tcPr>
          <w:p w14:paraId="26E111C6" w14:textId="68B56628"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36" w:type="dxa"/>
          </w:tcPr>
          <w:p w14:paraId="2373A0D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EF002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CE57EAE" w14:textId="6EC06611"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1</w:t>
            </w:r>
          </w:p>
        </w:tc>
        <w:tc>
          <w:tcPr>
            <w:tcW w:w="1270" w:type="dxa"/>
          </w:tcPr>
          <w:p w14:paraId="6B39C0F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21AD735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162EAAB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EA9C1E3" w14:textId="77777777" w:rsidTr="00B24F2D">
        <w:tc>
          <w:tcPr>
            <w:tcW w:w="1268" w:type="dxa"/>
            <w:vMerge/>
          </w:tcPr>
          <w:p w14:paraId="4D2F9B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675979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84478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5D2BCFA" w14:textId="66188000"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2</w:t>
            </w:r>
          </w:p>
        </w:tc>
        <w:tc>
          <w:tcPr>
            <w:tcW w:w="1270" w:type="dxa"/>
          </w:tcPr>
          <w:p w14:paraId="10A89C4A" w14:textId="614DE39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2F8071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6D97411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BFE6D7B" w14:textId="77777777" w:rsidTr="00B24F2D">
        <w:tc>
          <w:tcPr>
            <w:tcW w:w="1268" w:type="dxa"/>
            <w:vMerge/>
          </w:tcPr>
          <w:p w14:paraId="5A9F971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775187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2385A6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6F12511" w14:textId="54F37A82"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3</w:t>
            </w:r>
          </w:p>
        </w:tc>
        <w:tc>
          <w:tcPr>
            <w:tcW w:w="1270" w:type="dxa"/>
          </w:tcPr>
          <w:p w14:paraId="4C27DC7C" w14:textId="0422010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30425C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7CEA850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7A331B3" w14:textId="77777777" w:rsidTr="00B24F2D">
        <w:tc>
          <w:tcPr>
            <w:tcW w:w="1268" w:type="dxa"/>
            <w:vMerge/>
          </w:tcPr>
          <w:p w14:paraId="6371AFF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B79AC7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DA417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0E9C8B" w14:textId="1BAFA665"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4</w:t>
            </w:r>
          </w:p>
        </w:tc>
        <w:tc>
          <w:tcPr>
            <w:tcW w:w="1270" w:type="dxa"/>
          </w:tcPr>
          <w:p w14:paraId="689855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70DCF94" w14:textId="278D97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7E141B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3BD811F7" w14:textId="77777777" w:rsidTr="00B24F2D">
        <w:tc>
          <w:tcPr>
            <w:tcW w:w="1268" w:type="dxa"/>
            <w:vMerge/>
          </w:tcPr>
          <w:p w14:paraId="4543C51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3EBCD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83A8DA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8B57B" w14:textId="3C8F2A03"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5</w:t>
            </w:r>
          </w:p>
        </w:tc>
        <w:tc>
          <w:tcPr>
            <w:tcW w:w="1270" w:type="dxa"/>
          </w:tcPr>
          <w:p w14:paraId="7B36EE8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56A59EA" w14:textId="7DE881B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5C080C9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A6BD643" w14:textId="77777777" w:rsidTr="00B24F2D">
        <w:tc>
          <w:tcPr>
            <w:tcW w:w="1268" w:type="dxa"/>
            <w:vMerge/>
          </w:tcPr>
          <w:p w14:paraId="4117DA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B2D39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0F55A6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F997907" w14:textId="5B4B8D34"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6</w:t>
            </w:r>
          </w:p>
        </w:tc>
        <w:tc>
          <w:tcPr>
            <w:tcW w:w="1270" w:type="dxa"/>
          </w:tcPr>
          <w:p w14:paraId="3DC5056B" w14:textId="5BC5724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A6DA7B9" w14:textId="40BE8A3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6BC8337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904C8E4" w14:textId="77777777" w:rsidTr="00B24F2D">
        <w:tc>
          <w:tcPr>
            <w:tcW w:w="1268" w:type="dxa"/>
            <w:vMerge w:val="restart"/>
          </w:tcPr>
          <w:p w14:paraId="23E3844F" w14:textId="2CF229D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36" w:type="dxa"/>
          </w:tcPr>
          <w:p w14:paraId="6A579793" w14:textId="7FBC878B"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1</w:t>
            </w:r>
          </w:p>
        </w:tc>
        <w:tc>
          <w:tcPr>
            <w:tcW w:w="1510" w:type="dxa"/>
          </w:tcPr>
          <w:p w14:paraId="3D5ECA2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87F102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D9B0F38" w14:textId="7039305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0A39E9B" w14:textId="5CFF8F6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00849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6C801BC" w14:textId="77777777" w:rsidTr="00B24F2D">
        <w:tc>
          <w:tcPr>
            <w:tcW w:w="1268" w:type="dxa"/>
            <w:vMerge/>
          </w:tcPr>
          <w:p w14:paraId="68B80EE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78208E8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407DBDC" w14:textId="40431EFD" w:rsidR="00B24F2D" w:rsidRPr="002E14C2" w:rsidRDefault="003667D0" w:rsidP="00B24F2D">
            <w:pPr>
              <w:jc w:val="center"/>
              <w:rPr>
                <w:rFonts w:asciiTheme="minorHAnsi" w:eastAsiaTheme="majorEastAsia" w:hAnsiTheme="minorHAnsi" w:cstheme="minorHAnsi"/>
                <w:b/>
                <w:bCs/>
                <w:color w:val="000000" w:themeColor="text1"/>
                <w:szCs w:val="20"/>
              </w:rPr>
            </w:pPr>
            <w:proofErr w:type="gramStart"/>
            <w:r>
              <w:rPr>
                <w:rFonts w:asciiTheme="minorHAnsi" w:eastAsiaTheme="majorEastAsia" w:hAnsiTheme="minorHAnsi" w:cstheme="minorHAnsi"/>
                <w:b/>
                <w:bCs/>
                <w:color w:val="000000" w:themeColor="text1"/>
                <w:szCs w:val="20"/>
              </w:rPr>
              <w:t>x:vendor</w:t>
            </w:r>
            <w:proofErr w:type="gramEnd"/>
            <w:r>
              <w:rPr>
                <w:rFonts w:asciiTheme="minorHAnsi" w:eastAsiaTheme="majorEastAsia" w:hAnsiTheme="minorHAnsi" w:cstheme="minorHAnsi"/>
                <w:b/>
                <w:bCs/>
                <w:color w:val="000000" w:themeColor="text1"/>
                <w:szCs w:val="20"/>
              </w:rPr>
              <w:t>2</w:t>
            </w:r>
          </w:p>
        </w:tc>
        <w:tc>
          <w:tcPr>
            <w:tcW w:w="1510" w:type="dxa"/>
          </w:tcPr>
          <w:p w14:paraId="0C8A37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D70B26B" w14:textId="42704A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77981C5" w14:textId="68DD0CB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B7446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21C005DC" w14:textId="77777777" w:rsidTr="00B24F2D">
        <w:tc>
          <w:tcPr>
            <w:tcW w:w="1268" w:type="dxa"/>
            <w:vMerge/>
          </w:tcPr>
          <w:p w14:paraId="419CAC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29EBFD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F31925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BC8C0AA" w14:textId="48D2C066" w:rsidR="00B24F2D" w:rsidRPr="002E14C2" w:rsidRDefault="00B24F2D" w:rsidP="003667D0">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003667D0">
              <w:rPr>
                <w:rFonts w:asciiTheme="minorHAnsi" w:eastAsiaTheme="majorEastAsia" w:hAnsiTheme="minorHAnsi" w:cstheme="minorHAnsi"/>
                <w:b/>
                <w:bCs/>
                <w:color w:val="000000" w:themeColor="text1"/>
                <w:szCs w:val="20"/>
              </w:rPr>
              <w:t>3</w:t>
            </w:r>
          </w:p>
        </w:tc>
        <w:tc>
          <w:tcPr>
            <w:tcW w:w="1270" w:type="dxa"/>
          </w:tcPr>
          <w:p w14:paraId="5F943384" w14:textId="04CB0A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3892F3C" w14:textId="7C5CE20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50E5FA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ADBE1F6" w14:textId="77777777" w:rsidTr="00B24F2D">
        <w:tc>
          <w:tcPr>
            <w:tcW w:w="1268" w:type="dxa"/>
            <w:vMerge w:val="restart"/>
          </w:tcPr>
          <w:p w14:paraId="4341F4F2" w14:textId="17F6613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36" w:type="dxa"/>
          </w:tcPr>
          <w:p w14:paraId="545EB131" w14:textId="441E2307" w:rsidR="00B24F2D" w:rsidRPr="002E14C2" w:rsidRDefault="003667D0" w:rsidP="003667D0">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Description</w:t>
            </w:r>
          </w:p>
        </w:tc>
        <w:tc>
          <w:tcPr>
            <w:tcW w:w="1510" w:type="dxa"/>
          </w:tcPr>
          <w:p w14:paraId="4FC0975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7BC09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978F8E" w14:textId="5F16D18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196B37B8" w14:textId="0971060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1454E5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D7393D8" w14:textId="77777777" w:rsidTr="00B24F2D">
        <w:tc>
          <w:tcPr>
            <w:tcW w:w="1268" w:type="dxa"/>
            <w:vMerge/>
          </w:tcPr>
          <w:p w14:paraId="3782276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72E93B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0E62354" w14:textId="2C5905B6"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Title</w:t>
            </w:r>
          </w:p>
        </w:tc>
        <w:tc>
          <w:tcPr>
            <w:tcW w:w="1510" w:type="dxa"/>
          </w:tcPr>
          <w:p w14:paraId="47E648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82A620" w14:textId="3E4999D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72BFD6D" w14:textId="28A0683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DA63CB3" w14:textId="2A66A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5EAEB713" w14:textId="77777777" w:rsidTr="00B24F2D">
        <w:tc>
          <w:tcPr>
            <w:tcW w:w="1268" w:type="dxa"/>
            <w:vMerge/>
          </w:tcPr>
          <w:p w14:paraId="5173819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73FB41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EC59E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340D4D2" w14:textId="0CECD8AC" w:rsidR="00B24F2D" w:rsidRPr="002E14C2" w:rsidRDefault="003667D0" w:rsidP="00B24F2D">
            <w:pPr>
              <w:jc w:val="center"/>
              <w:rPr>
                <w:rFonts w:asciiTheme="minorHAnsi" w:eastAsiaTheme="majorEastAsia" w:hAnsiTheme="minorHAnsi" w:cstheme="minorHAnsi"/>
                <w:b/>
                <w:bCs/>
                <w:color w:val="000000" w:themeColor="text1"/>
                <w:szCs w:val="20"/>
              </w:rPr>
            </w:pPr>
            <w:proofErr w:type="spellStart"/>
            <w:r>
              <w:rPr>
                <w:rFonts w:asciiTheme="minorHAnsi" w:eastAsiaTheme="majorEastAsia" w:hAnsiTheme="minorHAnsi" w:cstheme="minorHAnsi"/>
                <w:b/>
                <w:bCs/>
                <w:color w:val="000000" w:themeColor="text1"/>
                <w:szCs w:val="20"/>
              </w:rPr>
              <w:t>LicenseTerms</w:t>
            </w:r>
            <w:proofErr w:type="spellEnd"/>
          </w:p>
        </w:tc>
        <w:tc>
          <w:tcPr>
            <w:tcW w:w="1270" w:type="dxa"/>
          </w:tcPr>
          <w:p w14:paraId="09314C17" w14:textId="71C46CA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340D2FD" w14:textId="178886F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EB1C70" w14:textId="452E0F7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3129C72A" w14:textId="77777777" w:rsidTr="00B24F2D">
        <w:tc>
          <w:tcPr>
            <w:tcW w:w="1268" w:type="dxa"/>
            <w:vMerge w:val="restart"/>
          </w:tcPr>
          <w:p w14:paraId="62520CAE" w14:textId="17F445F9"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36" w:type="dxa"/>
          </w:tcPr>
          <w:p w14:paraId="00BD47B5" w14:textId="17AF771D"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1</w:t>
            </w:r>
          </w:p>
        </w:tc>
        <w:tc>
          <w:tcPr>
            <w:tcW w:w="1510" w:type="dxa"/>
          </w:tcPr>
          <w:p w14:paraId="78748BB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210F0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14B38D1" w14:textId="417954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DCF94A0" w14:textId="669A394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F858AC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4A6F2D1" w14:textId="77777777" w:rsidTr="00B24F2D">
        <w:tc>
          <w:tcPr>
            <w:tcW w:w="1268" w:type="dxa"/>
            <w:vMerge/>
          </w:tcPr>
          <w:p w14:paraId="765EB71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AA3F6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F26301E" w14:textId="6873B703" w:rsidR="00B24F2D" w:rsidRPr="002E14C2" w:rsidRDefault="007819CB" w:rsidP="00B24F2D">
            <w:pPr>
              <w:jc w:val="center"/>
              <w:rPr>
                <w:rFonts w:asciiTheme="minorHAnsi" w:eastAsiaTheme="majorEastAsia" w:hAnsiTheme="minorHAnsi" w:cstheme="minorHAnsi"/>
                <w:b/>
                <w:bCs/>
                <w:color w:val="000000" w:themeColor="text1"/>
                <w:szCs w:val="20"/>
              </w:rPr>
            </w:pPr>
            <w:proofErr w:type="gramStart"/>
            <w:r>
              <w:rPr>
                <w:rFonts w:asciiTheme="minorHAnsi" w:eastAsiaTheme="majorEastAsia" w:hAnsiTheme="minorHAnsi" w:cstheme="minorHAnsi"/>
                <w:b/>
                <w:bCs/>
                <w:color w:val="000000" w:themeColor="text1"/>
                <w:szCs w:val="20"/>
              </w:rPr>
              <w:t>x:vendor</w:t>
            </w:r>
            <w:proofErr w:type="gramEnd"/>
            <w:r>
              <w:rPr>
                <w:rFonts w:asciiTheme="minorHAnsi" w:eastAsiaTheme="majorEastAsia" w:hAnsiTheme="minorHAnsi" w:cstheme="minorHAnsi"/>
                <w:b/>
                <w:bCs/>
                <w:color w:val="000000" w:themeColor="text1"/>
                <w:szCs w:val="20"/>
              </w:rPr>
              <w:t>2</w:t>
            </w:r>
          </w:p>
        </w:tc>
        <w:tc>
          <w:tcPr>
            <w:tcW w:w="1510" w:type="dxa"/>
          </w:tcPr>
          <w:p w14:paraId="2710F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FF3A74B" w14:textId="465D79F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165BD84" w14:textId="0B1BDF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43F8E" w14:textId="2C03F82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Non-root</w:t>
            </w:r>
          </w:p>
        </w:tc>
      </w:tr>
      <w:tr w:rsidR="00B24F2D" w14:paraId="55FE5D3F" w14:textId="77777777" w:rsidTr="00B24F2D">
        <w:tc>
          <w:tcPr>
            <w:tcW w:w="1268" w:type="dxa"/>
            <w:vMerge/>
          </w:tcPr>
          <w:p w14:paraId="4D1F2BD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FE188D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A4C2A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711D960" w14:textId="47546081"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1</w:t>
            </w:r>
          </w:p>
        </w:tc>
        <w:tc>
          <w:tcPr>
            <w:tcW w:w="1270" w:type="dxa"/>
          </w:tcPr>
          <w:p w14:paraId="32CD23D9" w14:textId="0B07026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2E50BDC" w14:textId="26F4764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04AA1A" w14:textId="2B833ED0" w:rsidR="00B24F2D" w:rsidRPr="002E14C2" w:rsidRDefault="00B24F2D" w:rsidP="00B24F2D">
            <w:pPr>
              <w:jc w:val="center"/>
              <w:rPr>
                <w:rFonts w:asciiTheme="minorHAnsi" w:eastAsiaTheme="majorEastAsia" w:hAnsiTheme="minorHAnsi" w:cstheme="minorHAnsi"/>
                <w:b/>
                <w:bCs/>
                <w:color w:val="000000" w:themeColor="text1"/>
                <w:szCs w:val="20"/>
              </w:rPr>
            </w:pPr>
          </w:p>
        </w:tc>
      </w:tr>
    </w:tbl>
    <w:p w14:paraId="351DBD9D" w14:textId="77777777" w:rsidR="0003262E" w:rsidRDefault="0003262E" w:rsidP="00896F2F"/>
    <w:p w14:paraId="697F50DC" w14:textId="77777777" w:rsidR="00C10F76" w:rsidRDefault="00C10F76">
      <w:pPr>
        <w:rPr>
          <w:rFonts w:eastAsiaTheme="majorEastAsia" w:cstheme="majorBidi"/>
          <w:b/>
          <w:bCs/>
          <w:color w:val="365F91" w:themeColor="accent1" w:themeShade="BF"/>
          <w:szCs w:val="20"/>
        </w:rPr>
      </w:pPr>
      <w:r>
        <w:br w:type="page"/>
      </w:r>
    </w:p>
    <w:p w14:paraId="372767E4" w14:textId="2404DC2C" w:rsidR="009B04A2" w:rsidRDefault="009B04A2" w:rsidP="009B04A2">
      <w:pPr>
        <w:pStyle w:val="Heading3"/>
      </w:pPr>
      <w:r>
        <w:lastRenderedPageBreak/>
        <w:t xml:space="preserve">P_???_0338 </w:t>
      </w:r>
      <w:r w:rsidR="00F94393">
        <w:t>Near Zero Volume</w:t>
      </w:r>
    </w:p>
    <w:tbl>
      <w:tblPr>
        <w:tblStyle w:val="TableGrid"/>
        <w:tblW w:w="9648" w:type="dxa"/>
        <w:tblLook w:val="04A0" w:firstRow="1" w:lastRow="0" w:firstColumn="1" w:lastColumn="0" w:noHBand="0" w:noVBand="1"/>
      </w:tblPr>
      <w:tblGrid>
        <w:gridCol w:w="2628"/>
        <w:gridCol w:w="7020"/>
      </w:tblGrid>
      <w:tr w:rsidR="009B04A2" w:rsidRPr="00F84397" w14:paraId="1F2B257F" w14:textId="77777777" w:rsidTr="00B679AF">
        <w:tc>
          <w:tcPr>
            <w:tcW w:w="2628" w:type="dxa"/>
            <w:tcBorders>
              <w:bottom w:val="single" w:sz="4" w:space="0" w:color="auto"/>
            </w:tcBorders>
            <w:shd w:val="clear" w:color="auto" w:fill="D9D9D9" w:themeFill="background1" w:themeFillShade="D9"/>
          </w:tcPr>
          <w:p w14:paraId="7DC97805"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50E4669" w14:textId="77777777" w:rsidR="009B04A2" w:rsidRPr="00F84397" w:rsidRDefault="009B04A2" w:rsidP="00B679AF">
            <w:pPr>
              <w:rPr>
                <w:rFonts w:asciiTheme="minorHAnsi" w:hAnsiTheme="minorHAnsi"/>
                <w:b/>
                <w:szCs w:val="20"/>
              </w:rPr>
            </w:pPr>
          </w:p>
        </w:tc>
        <w:tc>
          <w:tcPr>
            <w:tcW w:w="7020" w:type="dxa"/>
          </w:tcPr>
          <w:p w14:paraId="7FB007E0" w14:textId="71B2A269" w:rsidR="009B04A2" w:rsidRPr="00F84397" w:rsidRDefault="009B04A2" w:rsidP="009B04A2">
            <w:pPr>
              <w:rPr>
                <w:rFonts w:asciiTheme="minorHAnsi" w:hAnsiTheme="minorHAnsi"/>
                <w:szCs w:val="20"/>
              </w:rPr>
            </w:pPr>
            <w:r>
              <w:rPr>
                <w:rFonts w:asciiTheme="minorHAnsi" w:hAnsiTheme="minorHAnsi"/>
                <w:szCs w:val="20"/>
              </w:rPr>
              <w:t xml:space="preserve">Transform that result in </w:t>
            </w:r>
            <w:r w:rsidR="00F94393">
              <w:rPr>
                <w:rFonts w:asciiTheme="minorHAnsi" w:hAnsiTheme="minorHAnsi"/>
                <w:szCs w:val="20"/>
              </w:rPr>
              <w:t xml:space="preserve">near zero volume </w:t>
            </w:r>
            <w:r>
              <w:rPr>
                <w:rFonts w:asciiTheme="minorHAnsi" w:hAnsiTheme="minorHAnsi"/>
                <w:szCs w:val="20"/>
              </w:rPr>
              <w:t>printable object</w:t>
            </w:r>
          </w:p>
        </w:tc>
      </w:tr>
      <w:tr w:rsidR="009B04A2" w:rsidRPr="00F84397" w14:paraId="42E2ECD8" w14:textId="77777777" w:rsidTr="00B679AF">
        <w:trPr>
          <w:trHeight w:val="56"/>
        </w:trPr>
        <w:tc>
          <w:tcPr>
            <w:tcW w:w="2628" w:type="dxa"/>
            <w:shd w:val="clear" w:color="auto" w:fill="D9D9D9" w:themeFill="background1" w:themeFillShade="D9"/>
          </w:tcPr>
          <w:p w14:paraId="554A3C32"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F439CF" w14:textId="77777777" w:rsidR="009B04A2" w:rsidRPr="00F84397" w:rsidRDefault="009B04A2" w:rsidP="00B679AF">
            <w:pPr>
              <w:rPr>
                <w:rFonts w:asciiTheme="minorHAnsi" w:hAnsiTheme="minorHAnsi"/>
                <w:b/>
                <w:szCs w:val="20"/>
              </w:rPr>
            </w:pPr>
          </w:p>
        </w:tc>
        <w:tc>
          <w:tcPr>
            <w:tcW w:w="7020" w:type="dxa"/>
          </w:tcPr>
          <w:p w14:paraId="035A8668" w14:textId="3DEF8394" w:rsidR="009B04A2" w:rsidRPr="00F84397" w:rsidRDefault="009B04A2" w:rsidP="009B04A2">
            <w:pPr>
              <w:rPr>
                <w:rFonts w:asciiTheme="minorHAnsi" w:eastAsiaTheme="minorEastAsia" w:hAnsiTheme="minorHAnsi"/>
                <w:szCs w:val="20"/>
              </w:rPr>
            </w:pPr>
            <w:proofErr w:type="gramStart"/>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w:t>
            </w:r>
            <w:r w:rsidR="00F94393">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9B04A2" w:rsidRPr="00F84397" w14:paraId="38EEEEC7" w14:textId="77777777" w:rsidTr="00B679AF">
        <w:trPr>
          <w:trHeight w:val="56"/>
        </w:trPr>
        <w:tc>
          <w:tcPr>
            <w:tcW w:w="2628" w:type="dxa"/>
            <w:shd w:val="clear" w:color="auto" w:fill="D9D9D9" w:themeFill="background1" w:themeFillShade="D9"/>
          </w:tcPr>
          <w:p w14:paraId="16A4E2A1"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6EAE4" w14:textId="77777777" w:rsidR="009B04A2" w:rsidRPr="00F84397" w:rsidRDefault="009B04A2" w:rsidP="00B679AF">
            <w:pPr>
              <w:rPr>
                <w:rFonts w:asciiTheme="minorHAnsi" w:hAnsiTheme="minorHAnsi"/>
                <w:b/>
                <w:szCs w:val="20"/>
              </w:rPr>
            </w:pPr>
          </w:p>
        </w:tc>
        <w:tc>
          <w:tcPr>
            <w:tcW w:w="7020" w:type="dxa"/>
          </w:tcPr>
          <w:p w14:paraId="7865011C" w14:textId="7BD50F86"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 then change the build item transform so that the object has close to zero volume</w:t>
            </w:r>
            <w:r>
              <w:rPr>
                <w:rFonts w:asciiTheme="minorHAnsi" w:eastAsiaTheme="minorEastAsia" w:hAnsiTheme="minorHAnsi"/>
                <w:szCs w:val="20"/>
              </w:rPr>
              <w:t>. Output may be device dependent.</w:t>
            </w:r>
          </w:p>
          <w:p w14:paraId="55E87838" w14:textId="77777777" w:rsidR="009B04A2" w:rsidRDefault="009B04A2" w:rsidP="00B679AF">
            <w:pPr>
              <w:rPr>
                <w:rFonts w:asciiTheme="minorHAnsi" w:eastAsia="Calibri" w:hAnsiTheme="minorHAnsi" w:cs="Calibri"/>
                <w:szCs w:val="20"/>
                <w:highlight w:val="green"/>
              </w:rPr>
            </w:pPr>
          </w:p>
          <w:p w14:paraId="5258EFA8" w14:textId="77777777" w:rsidR="009B04A2" w:rsidRPr="00F84397" w:rsidRDefault="009B04A2" w:rsidP="00B679AF">
            <w:pPr>
              <w:rPr>
                <w:rFonts w:asciiTheme="minorHAnsi" w:hAnsiTheme="minorHAnsi"/>
                <w:b/>
                <w:szCs w:val="20"/>
              </w:rPr>
            </w:pPr>
          </w:p>
        </w:tc>
      </w:tr>
      <w:tr w:rsidR="009B04A2" w:rsidRPr="00F84397" w14:paraId="2C061D87" w14:textId="77777777" w:rsidTr="00B679AF">
        <w:trPr>
          <w:trHeight w:val="56"/>
        </w:trPr>
        <w:tc>
          <w:tcPr>
            <w:tcW w:w="2628" w:type="dxa"/>
            <w:tcBorders>
              <w:bottom w:val="single" w:sz="4" w:space="0" w:color="auto"/>
            </w:tcBorders>
            <w:shd w:val="clear" w:color="auto" w:fill="D9D9D9" w:themeFill="background1" w:themeFillShade="D9"/>
          </w:tcPr>
          <w:p w14:paraId="414B0D9A" w14:textId="77777777"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5A775" w14:textId="4B55B0B3" w:rsidR="009B04A2" w:rsidRPr="00F84397" w:rsidRDefault="009B04A2" w:rsidP="00B679AF">
            <w:pPr>
              <w:rPr>
                <w:rFonts w:asciiTheme="minorHAnsi" w:eastAsiaTheme="minorEastAsia" w:hAnsiTheme="minorHAnsi"/>
                <w:b/>
                <w:bCs/>
                <w:szCs w:val="20"/>
              </w:rPr>
            </w:pPr>
            <w:hyperlink r:id="rId42" w:anchor="33-3D-Matrices" w:history="1">
              <w:r w:rsidRPr="00236B07">
                <w:rPr>
                  <w:rStyle w:val="Hyperlink"/>
                  <w:rFonts w:asciiTheme="minorHAnsi" w:eastAsiaTheme="minorEastAsia" w:hAnsiTheme="minorHAnsi"/>
                  <w:bCs/>
                  <w:szCs w:val="20"/>
                </w:rPr>
                <w:t>Link to Requirement in 3MF Specification</w:t>
              </w:r>
            </w:hyperlink>
          </w:p>
        </w:tc>
      </w:tr>
    </w:tbl>
    <w:p w14:paraId="1D8E2CA8" w14:textId="77777777" w:rsidR="00F94393" w:rsidRDefault="00F94393"/>
    <w:p w14:paraId="74193D50" w14:textId="56D469F3" w:rsidR="00F94393" w:rsidRDefault="00F94393" w:rsidP="00F94393">
      <w:pPr>
        <w:pStyle w:val="Heading3"/>
      </w:pPr>
      <w:r>
        <w:t>P_???_0339 Not Required Extension</w:t>
      </w:r>
    </w:p>
    <w:tbl>
      <w:tblPr>
        <w:tblStyle w:val="TableGrid"/>
        <w:tblW w:w="9648" w:type="dxa"/>
        <w:tblLook w:val="04A0" w:firstRow="1" w:lastRow="0" w:firstColumn="1" w:lastColumn="0" w:noHBand="0" w:noVBand="1"/>
      </w:tblPr>
      <w:tblGrid>
        <w:gridCol w:w="2628"/>
        <w:gridCol w:w="7020"/>
      </w:tblGrid>
      <w:tr w:rsidR="00F94393" w:rsidRPr="00F84397" w14:paraId="467A5C4D" w14:textId="77777777" w:rsidTr="00B679AF">
        <w:tc>
          <w:tcPr>
            <w:tcW w:w="2628" w:type="dxa"/>
            <w:tcBorders>
              <w:bottom w:val="single" w:sz="4" w:space="0" w:color="auto"/>
            </w:tcBorders>
            <w:shd w:val="clear" w:color="auto" w:fill="D9D9D9" w:themeFill="background1" w:themeFillShade="D9"/>
          </w:tcPr>
          <w:p w14:paraId="0752231F"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51A15E1" w14:textId="77777777" w:rsidR="00F94393" w:rsidRPr="00F84397" w:rsidRDefault="00F94393" w:rsidP="00B679AF">
            <w:pPr>
              <w:rPr>
                <w:rFonts w:asciiTheme="minorHAnsi" w:hAnsiTheme="minorHAnsi"/>
                <w:b/>
                <w:szCs w:val="20"/>
              </w:rPr>
            </w:pPr>
          </w:p>
        </w:tc>
        <w:tc>
          <w:tcPr>
            <w:tcW w:w="7020" w:type="dxa"/>
          </w:tcPr>
          <w:p w14:paraId="04C64CBB" w14:textId="335C2BD6" w:rsidR="00F94393" w:rsidRPr="00F84397" w:rsidRDefault="00F94393" w:rsidP="00B679AF">
            <w:pPr>
              <w:rPr>
                <w:rFonts w:asciiTheme="minorHAnsi" w:hAnsiTheme="minorHAnsi"/>
                <w:szCs w:val="20"/>
              </w:rPr>
            </w:pPr>
            <w:r>
              <w:rPr>
                <w:rFonts w:asciiTheme="minorHAnsi" w:hAnsiTheme="minorHAnsi"/>
                <w:szCs w:val="20"/>
              </w:rPr>
              <w:t>Confirm printer will ignore content that is not from a required extension of not supported by the renderer</w:t>
            </w:r>
          </w:p>
        </w:tc>
      </w:tr>
      <w:tr w:rsidR="00F94393" w:rsidRPr="00F84397" w14:paraId="7DFEAE5D" w14:textId="77777777" w:rsidTr="00B679AF">
        <w:trPr>
          <w:trHeight w:val="56"/>
        </w:trPr>
        <w:tc>
          <w:tcPr>
            <w:tcW w:w="2628" w:type="dxa"/>
            <w:shd w:val="clear" w:color="auto" w:fill="D9D9D9" w:themeFill="background1" w:themeFillShade="D9"/>
          </w:tcPr>
          <w:p w14:paraId="5F33E2E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4952F41" w14:textId="77777777" w:rsidR="00F94393" w:rsidRPr="00F84397" w:rsidRDefault="00F94393" w:rsidP="00B679AF">
            <w:pPr>
              <w:rPr>
                <w:rFonts w:asciiTheme="minorHAnsi" w:hAnsiTheme="minorHAnsi"/>
                <w:b/>
                <w:szCs w:val="20"/>
              </w:rPr>
            </w:pPr>
          </w:p>
        </w:tc>
        <w:tc>
          <w:tcPr>
            <w:tcW w:w="7020" w:type="dxa"/>
          </w:tcPr>
          <w:p w14:paraId="4A42C14E" w14:textId="215F54CF" w:rsidR="00F94393" w:rsidRPr="00F84397" w:rsidRDefault="00F94393" w:rsidP="00B679AF">
            <w:pPr>
              <w:rPr>
                <w:rFonts w:asciiTheme="minorHAnsi" w:eastAsiaTheme="minorEastAsia" w:hAnsiTheme="minorHAnsi"/>
                <w:szCs w:val="20"/>
              </w:rPr>
            </w:pPr>
            <w:proofErr w:type="gramStart"/>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F94393" w:rsidRPr="00F84397" w14:paraId="4CF0A935" w14:textId="77777777" w:rsidTr="00B679AF">
        <w:trPr>
          <w:trHeight w:val="56"/>
        </w:trPr>
        <w:tc>
          <w:tcPr>
            <w:tcW w:w="2628" w:type="dxa"/>
            <w:shd w:val="clear" w:color="auto" w:fill="D9D9D9" w:themeFill="background1" w:themeFillShade="D9"/>
          </w:tcPr>
          <w:p w14:paraId="2E742E9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A2CBDDC" w14:textId="77777777" w:rsidR="00F94393" w:rsidRPr="00F84397" w:rsidRDefault="00F94393" w:rsidP="00B679AF">
            <w:pPr>
              <w:rPr>
                <w:rFonts w:asciiTheme="minorHAnsi" w:hAnsiTheme="minorHAnsi"/>
                <w:b/>
                <w:szCs w:val="20"/>
              </w:rPr>
            </w:pPr>
          </w:p>
        </w:tc>
        <w:tc>
          <w:tcPr>
            <w:tcW w:w="7020" w:type="dxa"/>
          </w:tcPr>
          <w:p w14:paraId="617C7AAF" w14:textId="320FD35E"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not required and is for 3MF core or extension namespaces. The renderer should ignore the content.</w:t>
            </w:r>
          </w:p>
          <w:p w14:paraId="7F7B7CA3" w14:textId="77777777" w:rsidR="00F94393" w:rsidRDefault="00F94393" w:rsidP="00B679AF">
            <w:pPr>
              <w:rPr>
                <w:rFonts w:asciiTheme="minorHAnsi" w:eastAsia="Calibri" w:hAnsiTheme="minorHAnsi" w:cs="Calibri"/>
                <w:szCs w:val="20"/>
                <w:highlight w:val="green"/>
              </w:rPr>
            </w:pPr>
          </w:p>
          <w:p w14:paraId="3F697D17" w14:textId="77777777" w:rsidR="00F94393" w:rsidRPr="00F84397" w:rsidRDefault="00F94393" w:rsidP="00B679AF">
            <w:pPr>
              <w:rPr>
                <w:rFonts w:asciiTheme="minorHAnsi" w:hAnsiTheme="minorHAnsi"/>
                <w:b/>
                <w:szCs w:val="20"/>
              </w:rPr>
            </w:pPr>
          </w:p>
        </w:tc>
      </w:tr>
      <w:tr w:rsidR="00F94393" w:rsidRPr="00F84397" w14:paraId="04F3B523" w14:textId="77777777" w:rsidTr="00B679AF">
        <w:trPr>
          <w:trHeight w:val="56"/>
        </w:trPr>
        <w:tc>
          <w:tcPr>
            <w:tcW w:w="2628" w:type="dxa"/>
            <w:tcBorders>
              <w:bottom w:val="single" w:sz="4" w:space="0" w:color="auto"/>
            </w:tcBorders>
            <w:shd w:val="clear" w:color="auto" w:fill="D9D9D9" w:themeFill="background1" w:themeFillShade="D9"/>
          </w:tcPr>
          <w:p w14:paraId="47982587" w14:textId="77777777"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2E48CA0" w14:textId="7BF8904D" w:rsidR="00F94393" w:rsidRPr="00F84397" w:rsidRDefault="00F94393" w:rsidP="00B679AF">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34FFF6C" w14:textId="77777777" w:rsidR="000020A9" w:rsidRDefault="000020A9"/>
    <w:p w14:paraId="1F068EB4" w14:textId="0030E81D" w:rsidR="000020A9" w:rsidRDefault="000020A9" w:rsidP="000020A9">
      <w:pPr>
        <w:pStyle w:val="Heading3"/>
      </w:pPr>
      <w:r>
        <w:t xml:space="preserve">P_???_0340 </w:t>
      </w:r>
      <w:r w:rsidR="00C22C53">
        <w:t xml:space="preserve">Invalid Mesh, Valid </w:t>
      </w:r>
      <w:proofErr w:type="spellStart"/>
      <w:r w:rsidR="00C22C53">
        <w:t>Slicestack</w:t>
      </w:r>
      <w:proofErr w:type="spellEnd"/>
    </w:p>
    <w:tbl>
      <w:tblPr>
        <w:tblStyle w:val="TableGrid"/>
        <w:tblW w:w="9648" w:type="dxa"/>
        <w:tblLook w:val="04A0" w:firstRow="1" w:lastRow="0" w:firstColumn="1" w:lastColumn="0" w:noHBand="0" w:noVBand="1"/>
      </w:tblPr>
      <w:tblGrid>
        <w:gridCol w:w="2628"/>
        <w:gridCol w:w="7020"/>
      </w:tblGrid>
      <w:tr w:rsidR="000020A9" w:rsidRPr="00F84397" w14:paraId="5198A690" w14:textId="77777777" w:rsidTr="006F3E85">
        <w:tc>
          <w:tcPr>
            <w:tcW w:w="2628" w:type="dxa"/>
            <w:tcBorders>
              <w:bottom w:val="single" w:sz="4" w:space="0" w:color="auto"/>
            </w:tcBorders>
            <w:shd w:val="clear" w:color="auto" w:fill="D9D9D9" w:themeFill="background1" w:themeFillShade="D9"/>
          </w:tcPr>
          <w:p w14:paraId="599D59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7689A8" w14:textId="77777777" w:rsidR="000020A9" w:rsidRPr="00F84397" w:rsidRDefault="000020A9" w:rsidP="006F3E85">
            <w:pPr>
              <w:rPr>
                <w:rFonts w:asciiTheme="minorHAnsi" w:hAnsiTheme="minorHAnsi"/>
                <w:b/>
                <w:szCs w:val="20"/>
              </w:rPr>
            </w:pPr>
          </w:p>
        </w:tc>
        <w:tc>
          <w:tcPr>
            <w:tcW w:w="7020" w:type="dxa"/>
          </w:tcPr>
          <w:p w14:paraId="7EE24ADA" w14:textId="3F869274" w:rsidR="000020A9" w:rsidRDefault="00565E06" w:rsidP="006F3E85">
            <w:pPr>
              <w:rPr>
                <w:rFonts w:asciiTheme="minorHAnsi" w:hAnsiTheme="minorHAnsi"/>
                <w:szCs w:val="20"/>
              </w:rPr>
            </w:pPr>
            <w:r>
              <w:rPr>
                <w:rFonts w:asciiTheme="minorHAnsi" w:hAnsiTheme="minorHAnsi"/>
                <w:szCs w:val="20"/>
              </w:rPr>
              <w:t>These are sliced test cases that have mesh with anomalies. The expectation is that the files will render correctly on a printer as the mesh is not needed for rendering. Note that in test case 01, 02, and 04 slice stacks have been inserted in the test file that does not match the mesh.</w:t>
            </w:r>
          </w:p>
          <w:p w14:paraId="528BA07C" w14:textId="10288E28" w:rsidR="00565E06" w:rsidRPr="00F84397" w:rsidRDefault="00565E06" w:rsidP="006F3E85">
            <w:pPr>
              <w:rPr>
                <w:rFonts w:asciiTheme="minorHAnsi" w:hAnsiTheme="minorHAnsi"/>
                <w:szCs w:val="20"/>
              </w:rPr>
            </w:pPr>
          </w:p>
        </w:tc>
      </w:tr>
      <w:tr w:rsidR="000020A9" w:rsidRPr="00F84397" w14:paraId="63C8239F" w14:textId="77777777" w:rsidTr="006F3E85">
        <w:trPr>
          <w:trHeight w:val="56"/>
        </w:trPr>
        <w:tc>
          <w:tcPr>
            <w:tcW w:w="2628" w:type="dxa"/>
            <w:shd w:val="clear" w:color="auto" w:fill="D9D9D9" w:themeFill="background1" w:themeFillShade="D9"/>
          </w:tcPr>
          <w:p w14:paraId="683AC3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62098E" w14:textId="77777777" w:rsidR="000020A9" w:rsidRPr="00F84397" w:rsidRDefault="000020A9" w:rsidP="006F3E85">
            <w:pPr>
              <w:rPr>
                <w:rFonts w:asciiTheme="minorHAnsi" w:hAnsiTheme="minorHAnsi"/>
                <w:b/>
                <w:szCs w:val="20"/>
              </w:rPr>
            </w:pPr>
          </w:p>
        </w:tc>
        <w:tc>
          <w:tcPr>
            <w:tcW w:w="7020" w:type="dxa"/>
          </w:tcPr>
          <w:p w14:paraId="19155E1C" w14:textId="0B97DA01" w:rsidR="000020A9" w:rsidRPr="00F84397" w:rsidRDefault="000020A9" w:rsidP="006F3E8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00565E06">
              <w:rPr>
                <w:rFonts w:asciiTheme="minorHAnsi" w:eastAsia="Calibri" w:hAnsiTheme="minorHAnsi" w:cs="Calibri"/>
                <w:szCs w:val="20"/>
              </w:rPr>
              <w:t xml:space="preserve">to </w:t>
            </w:r>
            <w:proofErr w:type="gramStart"/>
            <w:r w:rsidR="00565E06">
              <w:rPr>
                <w:rFonts w:asciiTheme="minorHAnsi" w:eastAsia="Calibri" w:hAnsiTheme="minorHAnsi" w:cs="Calibri"/>
                <w:szCs w:val="20"/>
              </w:rPr>
              <w:t xml:space="preserve">04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0020A9" w:rsidRPr="00F84397" w14:paraId="23013CE3" w14:textId="77777777" w:rsidTr="006F3E85">
        <w:trPr>
          <w:trHeight w:val="56"/>
        </w:trPr>
        <w:tc>
          <w:tcPr>
            <w:tcW w:w="2628" w:type="dxa"/>
            <w:shd w:val="clear" w:color="auto" w:fill="D9D9D9" w:themeFill="background1" w:themeFillShade="D9"/>
          </w:tcPr>
          <w:p w14:paraId="100B8798"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55D9D39" w14:textId="77777777" w:rsidR="000020A9" w:rsidRPr="00F84397" w:rsidRDefault="000020A9" w:rsidP="006F3E85">
            <w:pPr>
              <w:rPr>
                <w:rFonts w:asciiTheme="minorHAnsi" w:hAnsiTheme="minorHAnsi"/>
                <w:b/>
                <w:szCs w:val="20"/>
              </w:rPr>
            </w:pPr>
          </w:p>
        </w:tc>
        <w:tc>
          <w:tcPr>
            <w:tcW w:w="7020" w:type="dxa"/>
          </w:tcPr>
          <w:p w14:paraId="221C33A6" w14:textId="0E973B01" w:rsidR="00565E06" w:rsidRDefault="00565E06" w:rsidP="00565E06">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Pr="009A585A">
              <w:rPr>
                <w:rFonts w:asciiTheme="minorHAnsi" w:hAnsiTheme="minorHAnsi"/>
                <w:szCs w:val="20"/>
              </w:rPr>
              <w:t>Create negative volume mesh</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2EF634EF" w14:textId="77777777" w:rsidR="00565E06" w:rsidRDefault="00565E06" w:rsidP="00565E06">
            <w:pPr>
              <w:rPr>
                <w:rFonts w:asciiTheme="minorHAnsi" w:hAnsiTheme="minorHAnsi"/>
                <w:szCs w:val="20"/>
              </w:rPr>
            </w:pPr>
          </w:p>
          <w:p w14:paraId="36596F32" w14:textId="795CBAA0" w:rsidR="00565E06" w:rsidRPr="009A585A" w:rsidRDefault="00565E06" w:rsidP="00565E06">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Positive volume mesh with negative determinant transform</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3422D14D" w14:textId="4A5E817C" w:rsidR="000020A9" w:rsidRDefault="000020A9" w:rsidP="006F3E85">
            <w:pPr>
              <w:rPr>
                <w:rFonts w:asciiTheme="minorHAnsi" w:eastAsia="Calibri" w:hAnsiTheme="minorHAnsi" w:cs="Calibri"/>
                <w:szCs w:val="20"/>
                <w:highlight w:val="green"/>
              </w:rPr>
            </w:pPr>
          </w:p>
          <w:p w14:paraId="55C409D4" w14:textId="77777777" w:rsidR="000020A9" w:rsidRDefault="00565E06" w:rsidP="009310B3">
            <w:pPr>
              <w:rPr>
                <w:rFonts w:asciiTheme="minorHAnsi" w:hAnsiTheme="minorHAnsi"/>
                <w:szCs w:val="20"/>
              </w:rPr>
            </w:pPr>
            <w:r w:rsidRPr="00B46FF8">
              <w:rPr>
                <w:rFonts w:asciiTheme="minorHAnsi" w:hAnsiTheme="minorHAnsi"/>
                <w:b/>
                <w:szCs w:val="20"/>
              </w:rPr>
              <w:t>0</w:t>
            </w:r>
            <w:r>
              <w:rPr>
                <w:rFonts w:asciiTheme="minorHAnsi" w:hAnsiTheme="minorHAnsi"/>
                <w:b/>
                <w:szCs w:val="20"/>
              </w:rPr>
              <w:t>3</w:t>
            </w:r>
            <w:r>
              <w:rPr>
                <w:rFonts w:asciiTheme="minorHAnsi" w:hAnsiTheme="minorHAnsi"/>
                <w:szCs w:val="20"/>
              </w:rPr>
              <w:t>-</w:t>
            </w:r>
            <w:r w:rsidRPr="009A585A">
              <w:rPr>
                <w:rFonts w:asciiTheme="minorHAnsi" w:hAnsiTheme="minorHAnsi"/>
                <w:szCs w:val="20"/>
              </w:rPr>
              <w:t>Reverse order of vertices such that normal face is pointing inward</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36C447BF" w14:textId="0A1B5622" w:rsidR="009310B3" w:rsidRPr="009310B3" w:rsidRDefault="009310B3" w:rsidP="009310B3">
            <w:pPr>
              <w:rPr>
                <w:rFonts w:asciiTheme="minorHAnsi" w:eastAsiaTheme="minorEastAsia" w:hAnsiTheme="minorHAnsi"/>
                <w:szCs w:val="20"/>
              </w:rPr>
            </w:pPr>
          </w:p>
        </w:tc>
      </w:tr>
      <w:tr w:rsidR="000020A9" w:rsidRPr="00F84397" w14:paraId="33182CDD" w14:textId="77777777" w:rsidTr="006F3E85">
        <w:trPr>
          <w:trHeight w:val="56"/>
        </w:trPr>
        <w:tc>
          <w:tcPr>
            <w:tcW w:w="2628" w:type="dxa"/>
            <w:tcBorders>
              <w:bottom w:val="single" w:sz="4" w:space="0" w:color="auto"/>
            </w:tcBorders>
            <w:shd w:val="clear" w:color="auto" w:fill="D9D9D9" w:themeFill="background1" w:themeFillShade="D9"/>
          </w:tcPr>
          <w:p w14:paraId="0189836C" w14:textId="77777777" w:rsidR="000020A9" w:rsidRPr="00F84397" w:rsidRDefault="000020A9" w:rsidP="006F3E8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836722" w14:textId="77777777" w:rsidR="000020A9" w:rsidRPr="00F84397" w:rsidRDefault="000020A9" w:rsidP="006F3E8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DF06492" w14:textId="047FA496" w:rsidR="0082138E" w:rsidRDefault="0082138E"/>
    <w:p w14:paraId="068BBFF1" w14:textId="50E18203" w:rsidR="00F94393" w:rsidRDefault="00F94393"/>
    <w:p w14:paraId="764592FD" w14:textId="77777777" w:rsidR="00731299" w:rsidRDefault="00731299">
      <w:pPr>
        <w:rPr>
          <w:rFonts w:eastAsiaTheme="majorEastAsia" w:cstheme="majorBidi"/>
          <w:b/>
          <w:bCs/>
          <w:color w:val="365F91" w:themeColor="accent1" w:themeShade="BF"/>
          <w:sz w:val="22"/>
        </w:rPr>
      </w:pPr>
    </w:p>
    <w:p w14:paraId="5D566F9C" w14:textId="51000F7E" w:rsidR="00A21BEB" w:rsidRDefault="00C15E7A" w:rsidP="0003262E">
      <w:pPr>
        <w:pStyle w:val="Heading2"/>
        <w:rPr>
          <w:i/>
          <w:iCs/>
        </w:rPr>
      </w:pPr>
      <w:r>
        <w:lastRenderedPageBreak/>
        <w:t xml:space="preserve"> </w:t>
      </w:r>
      <w:bookmarkStart w:id="20" w:name="_Toc162180991"/>
      <w:r w:rsidR="00A21BEB">
        <w:t>Negative 3MF Core Test Cases</w:t>
      </w:r>
      <w:bookmarkEnd w:id="20"/>
      <w:r w:rsidR="00A21BEB">
        <w:t xml:space="preserve"> </w:t>
      </w:r>
    </w:p>
    <w:p w14:paraId="59D56E03" w14:textId="158B6037" w:rsidR="00422510" w:rsidRDefault="0003262E" w:rsidP="003162C7">
      <w:pPr>
        <w:pStyle w:val="Heading3"/>
      </w:pPr>
      <w:r>
        <w:t>N_</w:t>
      </w:r>
      <w:r w:rsidR="004360B7">
        <w:t>???_0</w:t>
      </w:r>
      <w:r w:rsidR="7E4BDF2E">
        <w:t xml:space="preserve">402 Invalid </w:t>
      </w:r>
      <w:proofErr w:type="spellStart"/>
      <w:r w:rsidR="001B3DF7">
        <w:t>StartPart</w:t>
      </w:r>
      <w:proofErr w:type="spellEnd"/>
      <w:r w:rsidR="7E4BDF2E">
        <w:t xml:space="preserve"> </w:t>
      </w:r>
    </w:p>
    <w:tbl>
      <w:tblPr>
        <w:tblStyle w:val="TableGrid"/>
        <w:tblW w:w="9648" w:type="dxa"/>
        <w:tblLook w:val="04A0" w:firstRow="1" w:lastRow="0" w:firstColumn="1" w:lastColumn="0" w:noHBand="0" w:noVBand="1"/>
      </w:tblPr>
      <w:tblGrid>
        <w:gridCol w:w="2628"/>
        <w:gridCol w:w="7020"/>
      </w:tblGrid>
      <w:tr w:rsidR="00422510" w:rsidRPr="00F84397" w14:paraId="7AC5444F" w14:textId="77777777" w:rsidTr="7E4BDF2E">
        <w:tc>
          <w:tcPr>
            <w:tcW w:w="2628" w:type="dxa"/>
            <w:tcBorders>
              <w:bottom w:val="single" w:sz="4" w:space="0" w:color="auto"/>
            </w:tcBorders>
            <w:shd w:val="clear" w:color="auto" w:fill="D9D9D9" w:themeFill="background1" w:themeFillShade="D9"/>
          </w:tcPr>
          <w:p w14:paraId="6BEA586E"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84F7105" w14:textId="77777777" w:rsidR="00422510" w:rsidRPr="00F84397" w:rsidRDefault="00422510" w:rsidP="000D37C9">
            <w:pPr>
              <w:rPr>
                <w:rFonts w:asciiTheme="minorHAnsi" w:hAnsiTheme="minorHAnsi"/>
                <w:b/>
                <w:szCs w:val="20"/>
              </w:rPr>
            </w:pPr>
          </w:p>
        </w:tc>
        <w:tc>
          <w:tcPr>
            <w:tcW w:w="7020" w:type="dxa"/>
          </w:tcPr>
          <w:p w14:paraId="0426F2CF" w14:textId="759AAC01" w:rsidR="00422510"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 relationship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such that does not resolve to a valid model root file</w:t>
            </w:r>
          </w:p>
          <w:p w14:paraId="3AAF8670" w14:textId="08C4E236" w:rsidR="008C1BE4" w:rsidRPr="00F84397" w:rsidRDefault="008C1BE4" w:rsidP="1465993C">
            <w:pPr>
              <w:rPr>
                <w:rFonts w:asciiTheme="minorHAnsi" w:eastAsiaTheme="minorEastAsia" w:hAnsiTheme="minorHAnsi"/>
                <w:szCs w:val="20"/>
              </w:rPr>
            </w:pPr>
          </w:p>
        </w:tc>
      </w:tr>
      <w:tr w:rsidR="00422510" w:rsidRPr="00F84397" w14:paraId="2F83FAA3" w14:textId="77777777" w:rsidTr="7E4BDF2E">
        <w:trPr>
          <w:trHeight w:val="56"/>
        </w:trPr>
        <w:tc>
          <w:tcPr>
            <w:tcW w:w="2628" w:type="dxa"/>
            <w:shd w:val="clear" w:color="auto" w:fill="D9D9D9" w:themeFill="background1" w:themeFillShade="D9"/>
          </w:tcPr>
          <w:p w14:paraId="2D370DA4"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13091F" w14:textId="77777777" w:rsidR="00422510" w:rsidRPr="00F84397" w:rsidRDefault="00422510" w:rsidP="000D37C9">
            <w:pPr>
              <w:rPr>
                <w:rFonts w:asciiTheme="minorHAnsi" w:hAnsiTheme="minorHAnsi"/>
                <w:b/>
                <w:szCs w:val="20"/>
              </w:rPr>
            </w:pPr>
          </w:p>
        </w:tc>
        <w:tc>
          <w:tcPr>
            <w:tcW w:w="7020" w:type="dxa"/>
          </w:tcPr>
          <w:p w14:paraId="5951BB1C" w14:textId="357A0826" w:rsidR="00422510"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04 - Printer error should be generated stating that the file cannot be processed</w:t>
            </w:r>
          </w:p>
        </w:tc>
      </w:tr>
      <w:tr w:rsidR="00422510" w:rsidRPr="00F84397" w14:paraId="7F6B5108" w14:textId="77777777" w:rsidTr="00A57F6B">
        <w:trPr>
          <w:trHeight w:val="56"/>
        </w:trPr>
        <w:tc>
          <w:tcPr>
            <w:tcW w:w="2628" w:type="dxa"/>
            <w:shd w:val="clear" w:color="auto" w:fill="D9D9D9" w:themeFill="background1" w:themeFillShade="D9"/>
          </w:tcPr>
          <w:p w14:paraId="75331468"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A2C7C7" w14:textId="77777777" w:rsidR="00422510" w:rsidRPr="00F84397" w:rsidRDefault="00422510" w:rsidP="000D37C9">
            <w:pPr>
              <w:rPr>
                <w:rFonts w:asciiTheme="minorHAnsi" w:hAnsiTheme="minorHAnsi"/>
                <w:b/>
                <w:szCs w:val="20"/>
              </w:rPr>
            </w:pPr>
          </w:p>
        </w:tc>
        <w:tc>
          <w:tcPr>
            <w:tcW w:w="7020" w:type="dxa"/>
          </w:tcPr>
          <w:p w14:paraId="56D6E9A5" w14:textId="6A80884B"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an incorrect folder name in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Target</w:t>
            </w:r>
          </w:p>
          <w:p w14:paraId="73BC9EA8" w14:textId="7C89029E" w:rsidR="001D7F7D" w:rsidRDefault="001D7F7D" w:rsidP="1465993C">
            <w:pPr>
              <w:rPr>
                <w:rFonts w:asciiTheme="minorHAnsi" w:eastAsiaTheme="minorEastAsia" w:hAnsiTheme="minorHAnsi"/>
                <w:szCs w:val="20"/>
              </w:rPr>
            </w:pPr>
          </w:p>
          <w:p w14:paraId="0DCE3C4E" w14:textId="51541525"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Use an incorrect file name in the </w:t>
            </w:r>
            <w:proofErr w:type="spellStart"/>
            <w:r w:rsidRPr="00F84397">
              <w:rPr>
                <w:rFonts w:asciiTheme="minorHAnsi" w:eastAsiaTheme="minorEastAsia" w:hAnsiTheme="minorHAnsi"/>
                <w:szCs w:val="20"/>
              </w:rPr>
              <w:t>StartPath</w:t>
            </w:r>
            <w:proofErr w:type="spellEnd"/>
            <w:r w:rsidRPr="00F84397">
              <w:rPr>
                <w:rFonts w:asciiTheme="minorHAnsi" w:eastAsiaTheme="minorEastAsia" w:hAnsiTheme="minorHAnsi"/>
                <w:szCs w:val="20"/>
              </w:rPr>
              <w:t xml:space="preserve"> Target</w:t>
            </w:r>
          </w:p>
          <w:p w14:paraId="21BC1B0A" w14:textId="619D91F4" w:rsidR="001D7F7D" w:rsidRDefault="001D7F7D" w:rsidP="1465993C">
            <w:pPr>
              <w:rPr>
                <w:rFonts w:asciiTheme="minorHAnsi" w:eastAsiaTheme="minorEastAsia" w:hAnsiTheme="minorHAnsi"/>
                <w:szCs w:val="20"/>
              </w:rPr>
            </w:pPr>
          </w:p>
          <w:p w14:paraId="3BEC3C40" w14:textId="7286F9D3"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 xml:space="preserve">Point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to </w:t>
            </w:r>
            <w:r w:rsidR="00EC38D2">
              <w:rPr>
                <w:rFonts w:asciiTheme="minorHAnsi" w:eastAsiaTheme="minorEastAsia" w:hAnsiTheme="minorHAnsi"/>
                <w:szCs w:val="20"/>
              </w:rPr>
              <w:t>a thumbnail</w:t>
            </w:r>
            <w:r w:rsidR="00600F9C">
              <w:rPr>
                <w:rFonts w:asciiTheme="minorHAnsi" w:eastAsiaTheme="minorEastAsia" w:hAnsiTheme="minorHAnsi"/>
                <w:szCs w:val="20"/>
              </w:rPr>
              <w:t xml:space="preserve"> or non-root file</w:t>
            </w:r>
          </w:p>
          <w:p w14:paraId="390F4B3D" w14:textId="77777777" w:rsidR="00EC38D2" w:rsidRPr="00F84397" w:rsidRDefault="00EC38D2" w:rsidP="1465993C">
            <w:pPr>
              <w:rPr>
                <w:rFonts w:asciiTheme="minorHAnsi" w:eastAsiaTheme="minorEastAsia" w:hAnsiTheme="minorHAnsi"/>
                <w:b/>
                <w:bCs/>
                <w:szCs w:val="20"/>
              </w:rPr>
            </w:pPr>
          </w:p>
          <w:p w14:paraId="54AD0D2E" w14:textId="5B157000"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Pr="00F84397">
              <w:rPr>
                <w:rFonts w:asciiTheme="minorHAnsi" w:eastAsiaTheme="minorEastAsia" w:hAnsiTheme="minorHAnsi"/>
                <w:szCs w:val="20"/>
              </w:rPr>
              <w:t xml:space="preserve">Specify a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relationship with a </w:t>
            </w:r>
            <w:proofErr w:type="spellStart"/>
            <w:r w:rsidRPr="00F84397">
              <w:rPr>
                <w:rFonts w:asciiTheme="minorHAnsi" w:eastAsiaTheme="minorEastAsia" w:hAnsiTheme="minorHAnsi"/>
                <w:szCs w:val="20"/>
              </w:rPr>
              <w:t>TargetMode</w:t>
            </w:r>
            <w:proofErr w:type="spellEnd"/>
            <w:proofErr w:type="gramStart"/>
            <w:r w:rsidRPr="00F84397">
              <w:rPr>
                <w:rFonts w:asciiTheme="minorHAnsi" w:eastAsiaTheme="minorEastAsia" w:hAnsiTheme="minorHAnsi"/>
                <w:szCs w:val="20"/>
              </w:rPr>
              <w:t>=”External</w:t>
            </w:r>
            <w:proofErr w:type="gramEnd"/>
            <w:r w:rsidRPr="00F84397">
              <w:rPr>
                <w:rFonts w:asciiTheme="minorHAnsi" w:eastAsiaTheme="minorEastAsia" w:hAnsiTheme="minorHAnsi"/>
                <w:szCs w:val="20"/>
              </w:rPr>
              <w:t>” and a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3" w:history="1">
              <w:r w:rsidR="001D7F7D" w:rsidRPr="008A33F4">
                <w:rPr>
                  <w:rStyle w:val="Hyperlink"/>
                  <w:rFonts w:asciiTheme="minorHAnsi" w:eastAsiaTheme="minorEastAsia" w:hAnsiTheme="minorHAnsi"/>
                  <w:szCs w:val="20"/>
                </w:rPr>
                <w:t>http://www</w:t>
              </w:r>
            </w:hyperlink>
            <w:r w:rsidRPr="00F84397">
              <w:rPr>
                <w:rFonts w:asciiTheme="minorHAnsi" w:eastAsiaTheme="minorEastAsia" w:hAnsiTheme="minorHAnsi"/>
                <w:szCs w:val="20"/>
              </w:rPr>
              <w:t>...)</w:t>
            </w:r>
          </w:p>
          <w:p w14:paraId="70D03AC3" w14:textId="375F0E1C" w:rsidR="001D7F7D" w:rsidRPr="00F84397" w:rsidRDefault="001D7F7D" w:rsidP="1465993C">
            <w:pPr>
              <w:rPr>
                <w:rFonts w:asciiTheme="minorHAnsi" w:eastAsiaTheme="minorEastAsia" w:hAnsiTheme="minorHAnsi"/>
                <w:b/>
                <w:bCs/>
                <w:szCs w:val="20"/>
              </w:rPr>
            </w:pPr>
          </w:p>
        </w:tc>
      </w:tr>
      <w:tr w:rsidR="00A57F6B" w:rsidRPr="00F84397" w14:paraId="36526AFB" w14:textId="77777777" w:rsidTr="7E4BDF2E">
        <w:trPr>
          <w:trHeight w:val="56"/>
        </w:trPr>
        <w:tc>
          <w:tcPr>
            <w:tcW w:w="2628" w:type="dxa"/>
            <w:tcBorders>
              <w:bottom w:val="single" w:sz="4" w:space="0" w:color="auto"/>
            </w:tcBorders>
            <w:shd w:val="clear" w:color="auto" w:fill="D9D9D9" w:themeFill="background1" w:themeFillShade="D9"/>
          </w:tcPr>
          <w:p w14:paraId="051965D5" w14:textId="35551212"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645660" w14:textId="04301373" w:rsidR="00A57F6B" w:rsidRPr="00F84397" w:rsidRDefault="00A57F6B" w:rsidP="00A57F6B">
            <w:pPr>
              <w:rPr>
                <w:rFonts w:asciiTheme="minorHAnsi" w:eastAsiaTheme="minorEastAsia" w:hAnsiTheme="minorHAnsi"/>
                <w:b/>
                <w:bCs/>
                <w:szCs w:val="20"/>
              </w:rPr>
            </w:pPr>
            <w:hyperlink r:id="rId44" w:anchor="421-Component" w:history="1">
              <w:r w:rsidRPr="00A457B6">
                <w:rPr>
                  <w:rStyle w:val="Hyperlink"/>
                  <w:rFonts w:asciiTheme="minorHAnsi" w:eastAsiaTheme="minorEastAsia" w:hAnsiTheme="minorHAnsi"/>
                  <w:bCs/>
                  <w:szCs w:val="20"/>
                </w:rPr>
                <w:t>Link to Requirement in 3MF Specification</w:t>
              </w:r>
            </w:hyperlink>
          </w:p>
        </w:tc>
      </w:tr>
    </w:tbl>
    <w:p w14:paraId="44F3C130" w14:textId="77777777" w:rsidR="00B142E0" w:rsidRDefault="00B142E0" w:rsidP="00896F2F"/>
    <w:p w14:paraId="7571D86D" w14:textId="7F8FA682" w:rsidR="00422510" w:rsidRDefault="007F3C38" w:rsidP="003162C7">
      <w:pPr>
        <w:pStyle w:val="Heading3"/>
      </w:pPr>
      <w:r>
        <w:t xml:space="preserve"> </w:t>
      </w:r>
      <w:r w:rsidR="0003262E">
        <w:t>N_</w:t>
      </w:r>
      <w:r w:rsidR="004360B7">
        <w:t>???_0</w:t>
      </w:r>
      <w:r w:rsidR="4FA9AB4E">
        <w:t>403 External References</w:t>
      </w:r>
    </w:p>
    <w:tbl>
      <w:tblPr>
        <w:tblStyle w:val="TableGrid"/>
        <w:tblW w:w="9648" w:type="dxa"/>
        <w:tblLook w:val="04A0" w:firstRow="1" w:lastRow="0" w:firstColumn="1" w:lastColumn="0" w:noHBand="0" w:noVBand="1"/>
      </w:tblPr>
      <w:tblGrid>
        <w:gridCol w:w="2628"/>
        <w:gridCol w:w="7020"/>
      </w:tblGrid>
      <w:tr w:rsidR="00422510" w:rsidRPr="00F84397" w14:paraId="7D2FF298" w14:textId="77777777" w:rsidTr="7E4BDF2E">
        <w:tc>
          <w:tcPr>
            <w:tcW w:w="2628" w:type="dxa"/>
            <w:tcBorders>
              <w:bottom w:val="single" w:sz="4" w:space="0" w:color="auto"/>
            </w:tcBorders>
            <w:shd w:val="clear" w:color="auto" w:fill="D9D9D9" w:themeFill="background1" w:themeFillShade="D9"/>
          </w:tcPr>
          <w:p w14:paraId="2B88B872"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18C827" w14:textId="77777777" w:rsidR="00422510" w:rsidRPr="00F84397" w:rsidRDefault="00422510" w:rsidP="000D37C9">
            <w:pPr>
              <w:rPr>
                <w:rFonts w:asciiTheme="minorHAnsi" w:hAnsiTheme="minorHAnsi"/>
                <w:b/>
                <w:szCs w:val="20"/>
              </w:rPr>
            </w:pPr>
          </w:p>
        </w:tc>
        <w:tc>
          <w:tcPr>
            <w:tcW w:w="7020" w:type="dxa"/>
          </w:tcPr>
          <w:p w14:paraId="54EF1818" w14:textId="3C39FA99" w:rsidR="00422510"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there are external relationships in the root relationship file</w:t>
            </w:r>
          </w:p>
          <w:p w14:paraId="4CC358BC" w14:textId="2D95551D" w:rsidR="008C1BE4" w:rsidRPr="00F84397" w:rsidRDefault="008C1BE4" w:rsidP="4FA9AB4E">
            <w:pPr>
              <w:rPr>
                <w:rFonts w:asciiTheme="minorHAnsi" w:eastAsiaTheme="minorEastAsia" w:hAnsiTheme="minorHAnsi"/>
                <w:szCs w:val="20"/>
              </w:rPr>
            </w:pPr>
          </w:p>
        </w:tc>
      </w:tr>
      <w:tr w:rsidR="00422510" w:rsidRPr="00F84397" w14:paraId="5EB7F670" w14:textId="77777777" w:rsidTr="7E4BDF2E">
        <w:trPr>
          <w:trHeight w:val="56"/>
        </w:trPr>
        <w:tc>
          <w:tcPr>
            <w:tcW w:w="2628" w:type="dxa"/>
            <w:shd w:val="clear" w:color="auto" w:fill="D9D9D9" w:themeFill="background1" w:themeFillShade="D9"/>
          </w:tcPr>
          <w:p w14:paraId="16EFE393"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FA32A2" w14:textId="77777777" w:rsidR="00422510" w:rsidRPr="00F84397" w:rsidRDefault="00422510" w:rsidP="000D37C9">
            <w:pPr>
              <w:rPr>
                <w:rFonts w:asciiTheme="minorHAnsi" w:hAnsiTheme="minorHAnsi"/>
                <w:b/>
                <w:szCs w:val="20"/>
              </w:rPr>
            </w:pPr>
          </w:p>
        </w:tc>
        <w:tc>
          <w:tcPr>
            <w:tcW w:w="7020" w:type="dxa"/>
          </w:tcPr>
          <w:p w14:paraId="1875151F" w14:textId="7CDB8101" w:rsidR="0042251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error</w:t>
            </w:r>
          </w:p>
        </w:tc>
      </w:tr>
      <w:tr w:rsidR="00422510" w:rsidRPr="00F84397" w14:paraId="21E7445F" w14:textId="77777777" w:rsidTr="00A57F6B">
        <w:trPr>
          <w:trHeight w:val="56"/>
        </w:trPr>
        <w:tc>
          <w:tcPr>
            <w:tcW w:w="2628" w:type="dxa"/>
            <w:shd w:val="clear" w:color="auto" w:fill="D9D9D9" w:themeFill="background1" w:themeFillShade="D9"/>
          </w:tcPr>
          <w:p w14:paraId="52761F06"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890F815" w14:textId="77777777" w:rsidR="00422510" w:rsidRPr="00F84397" w:rsidRDefault="00422510" w:rsidP="000D37C9">
            <w:pPr>
              <w:rPr>
                <w:rFonts w:asciiTheme="minorHAnsi" w:hAnsiTheme="minorHAnsi"/>
                <w:b/>
                <w:szCs w:val="20"/>
              </w:rPr>
            </w:pPr>
          </w:p>
        </w:tc>
        <w:tc>
          <w:tcPr>
            <w:tcW w:w="7020" w:type="dxa"/>
          </w:tcPr>
          <w:p w14:paraId="1E7783AA" w14:textId="792F81BB" w:rsidR="00865A83"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Specify a Thumbnail relationship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with</w:t>
            </w:r>
            <w:r w:rsidRPr="00F84397">
              <w:rPr>
                <w:rFonts w:asciiTheme="minorHAnsi" w:eastAsiaTheme="minorEastAsia" w:hAnsiTheme="minorHAnsi"/>
                <w:b/>
                <w:bCs/>
                <w:szCs w:val="20"/>
              </w:rPr>
              <w:t xml:space="preserve"> </w:t>
            </w:r>
            <w:proofErr w:type="spellStart"/>
            <w:r w:rsidRPr="00F84397">
              <w:rPr>
                <w:rFonts w:asciiTheme="minorHAnsi" w:eastAsiaTheme="minorEastAsia" w:hAnsiTheme="minorHAnsi"/>
                <w:szCs w:val="20"/>
              </w:rPr>
              <w:t>TargetMode</w:t>
            </w:r>
            <w:proofErr w:type="spellEnd"/>
            <w:proofErr w:type="gramStart"/>
            <w:r w:rsidRPr="00F84397">
              <w:rPr>
                <w:rFonts w:asciiTheme="minorHAnsi" w:eastAsiaTheme="minorEastAsia" w:hAnsiTheme="minorHAnsi"/>
                <w:szCs w:val="20"/>
              </w:rPr>
              <w:t>=”External</w:t>
            </w:r>
            <w:proofErr w:type="gramEnd"/>
            <w:r w:rsidRPr="00F84397">
              <w:rPr>
                <w:rFonts w:asciiTheme="minorHAnsi" w:eastAsiaTheme="minorEastAsia" w:hAnsiTheme="minorHAnsi"/>
                <w:szCs w:val="20"/>
              </w:rPr>
              <w:t>” and a root model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5">
              <w:r w:rsidRPr="00F84397">
                <w:rPr>
                  <w:rStyle w:val="Hyperlink"/>
                  <w:rFonts w:asciiTheme="minorHAnsi" w:eastAsiaTheme="minorEastAsia" w:hAnsiTheme="minorHAnsi"/>
                  <w:szCs w:val="20"/>
                </w:rPr>
                <w:t>http://www</w:t>
              </w:r>
            </w:hyperlink>
            <w:r w:rsidRPr="00F84397">
              <w:rPr>
                <w:rFonts w:asciiTheme="minorHAnsi" w:eastAsiaTheme="minorEastAsia" w:hAnsiTheme="minorHAnsi"/>
                <w:szCs w:val="20"/>
              </w:rPr>
              <w:t xml:space="preserve">...) </w:t>
            </w:r>
          </w:p>
          <w:p w14:paraId="1A53F4E9" w14:textId="1CD964F6" w:rsidR="00422510" w:rsidRPr="00F84397" w:rsidRDefault="00422510" w:rsidP="007F3C38">
            <w:pPr>
              <w:rPr>
                <w:rFonts w:asciiTheme="minorHAnsi" w:eastAsiaTheme="minorEastAsia" w:hAnsiTheme="minorHAnsi"/>
                <w:b/>
                <w:bCs/>
                <w:szCs w:val="20"/>
              </w:rPr>
            </w:pPr>
          </w:p>
        </w:tc>
      </w:tr>
      <w:tr w:rsidR="00A57F6B" w:rsidRPr="00F84397" w14:paraId="24FEE92B" w14:textId="77777777" w:rsidTr="7E4BDF2E">
        <w:trPr>
          <w:trHeight w:val="56"/>
        </w:trPr>
        <w:tc>
          <w:tcPr>
            <w:tcW w:w="2628" w:type="dxa"/>
            <w:tcBorders>
              <w:bottom w:val="single" w:sz="4" w:space="0" w:color="auto"/>
            </w:tcBorders>
            <w:shd w:val="clear" w:color="auto" w:fill="D9D9D9" w:themeFill="background1" w:themeFillShade="D9"/>
          </w:tcPr>
          <w:p w14:paraId="55AA7912" w14:textId="1E5C0C54"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7F389EC" w14:textId="0DB19A80" w:rsidR="00A57F6B" w:rsidRPr="00F84397" w:rsidRDefault="00A57F6B" w:rsidP="00A57F6B">
            <w:pPr>
              <w:rPr>
                <w:rFonts w:asciiTheme="minorHAnsi" w:eastAsiaTheme="minorEastAsia" w:hAnsiTheme="minorHAnsi"/>
                <w:b/>
                <w:bCs/>
                <w:szCs w:val="20"/>
              </w:rPr>
            </w:pPr>
            <w:hyperlink r:id="rId46" w:anchor="Chapter-5-Material-Resources" w:history="1">
              <w:r w:rsidRPr="00801D46">
                <w:rPr>
                  <w:rStyle w:val="Hyperlink"/>
                  <w:rFonts w:asciiTheme="minorHAnsi" w:eastAsiaTheme="minorEastAsia" w:hAnsiTheme="minorHAnsi"/>
                  <w:bCs/>
                  <w:szCs w:val="20"/>
                </w:rPr>
                <w:t>Link to Requirement in 3MF Specification</w:t>
              </w:r>
            </w:hyperlink>
          </w:p>
        </w:tc>
      </w:tr>
    </w:tbl>
    <w:p w14:paraId="3825A9D4" w14:textId="77777777" w:rsidR="00422510" w:rsidRDefault="00422510"/>
    <w:p w14:paraId="4EAAABA4" w14:textId="77777777" w:rsidR="00C10F76" w:rsidRDefault="00C10F76">
      <w:pPr>
        <w:rPr>
          <w:rFonts w:eastAsiaTheme="majorEastAsia" w:cstheme="majorBidi"/>
          <w:b/>
          <w:bCs/>
          <w:color w:val="365F91" w:themeColor="accent1" w:themeShade="BF"/>
          <w:szCs w:val="20"/>
        </w:rPr>
      </w:pPr>
      <w:r>
        <w:br w:type="page"/>
      </w:r>
    </w:p>
    <w:p w14:paraId="0EEBDEA5" w14:textId="544DFB33" w:rsidR="00422510" w:rsidRDefault="0003262E" w:rsidP="003162C7">
      <w:pPr>
        <w:pStyle w:val="Heading3"/>
      </w:pPr>
      <w:r>
        <w:lastRenderedPageBreak/>
        <w:t>N_</w:t>
      </w:r>
      <w:r w:rsidR="004360B7">
        <w:t>???_0</w:t>
      </w:r>
      <w:r w:rsidR="4FA9AB4E">
        <w:t>404 Invalid Content Type</w:t>
      </w:r>
    </w:p>
    <w:tbl>
      <w:tblPr>
        <w:tblStyle w:val="TableGrid"/>
        <w:tblW w:w="9648" w:type="dxa"/>
        <w:tblLook w:val="04A0" w:firstRow="1" w:lastRow="0" w:firstColumn="1" w:lastColumn="0" w:noHBand="0" w:noVBand="1"/>
      </w:tblPr>
      <w:tblGrid>
        <w:gridCol w:w="2628"/>
        <w:gridCol w:w="7020"/>
      </w:tblGrid>
      <w:tr w:rsidR="0005401D" w:rsidRPr="00F84397" w14:paraId="10C28AA1" w14:textId="77777777" w:rsidTr="7E4BDF2E">
        <w:tc>
          <w:tcPr>
            <w:tcW w:w="2628" w:type="dxa"/>
            <w:tcBorders>
              <w:bottom w:val="single" w:sz="4" w:space="0" w:color="auto"/>
            </w:tcBorders>
            <w:shd w:val="clear" w:color="auto" w:fill="D9D9D9" w:themeFill="background1" w:themeFillShade="D9"/>
          </w:tcPr>
          <w:p w14:paraId="09C927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F75F25" w14:textId="77777777" w:rsidR="0005401D" w:rsidRPr="00F84397" w:rsidRDefault="0005401D" w:rsidP="003F3F81">
            <w:pPr>
              <w:rPr>
                <w:rFonts w:asciiTheme="minorHAnsi" w:hAnsiTheme="minorHAnsi"/>
                <w:b/>
                <w:szCs w:val="20"/>
              </w:rPr>
            </w:pPr>
          </w:p>
        </w:tc>
        <w:tc>
          <w:tcPr>
            <w:tcW w:w="7020" w:type="dxa"/>
          </w:tcPr>
          <w:p w14:paraId="01201DDA" w14:textId="63533AB0" w:rsidR="0005401D"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combinations of content </w:t>
            </w:r>
            <w:r w:rsidR="002837C3">
              <w:rPr>
                <w:rFonts w:asciiTheme="minorHAnsi" w:eastAsiaTheme="minorEastAsia" w:hAnsiTheme="minorHAnsi"/>
                <w:szCs w:val="20"/>
              </w:rPr>
              <w:t>t</w:t>
            </w:r>
            <w:r w:rsidRPr="00F84397">
              <w:rPr>
                <w:rFonts w:asciiTheme="minorHAnsi" w:eastAsiaTheme="minorEastAsia" w:hAnsiTheme="minorHAnsi"/>
                <w:szCs w:val="20"/>
              </w:rPr>
              <w:t>ypes in the [Content.Types].xml file. Refer to Appendix C of Core Spec.</w:t>
            </w:r>
          </w:p>
          <w:p w14:paraId="23960F99" w14:textId="0550A03E" w:rsidR="008C1BE4" w:rsidRPr="00F84397" w:rsidRDefault="008C1BE4" w:rsidP="4FA9AB4E">
            <w:pPr>
              <w:rPr>
                <w:rFonts w:asciiTheme="minorHAnsi" w:eastAsiaTheme="minorEastAsia" w:hAnsiTheme="minorHAnsi"/>
                <w:szCs w:val="20"/>
              </w:rPr>
            </w:pPr>
          </w:p>
        </w:tc>
      </w:tr>
      <w:tr w:rsidR="0005401D" w:rsidRPr="00F84397" w14:paraId="3BF2B49A" w14:textId="77777777" w:rsidTr="7E4BDF2E">
        <w:trPr>
          <w:trHeight w:val="56"/>
        </w:trPr>
        <w:tc>
          <w:tcPr>
            <w:tcW w:w="2628" w:type="dxa"/>
            <w:shd w:val="clear" w:color="auto" w:fill="D9D9D9" w:themeFill="background1" w:themeFillShade="D9"/>
          </w:tcPr>
          <w:p w14:paraId="6563E135"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3C39AAD" w14:textId="77777777" w:rsidR="0005401D" w:rsidRPr="00F84397" w:rsidRDefault="0005401D" w:rsidP="003F3F81">
            <w:pPr>
              <w:rPr>
                <w:rFonts w:asciiTheme="minorHAnsi" w:hAnsiTheme="minorHAnsi"/>
                <w:b/>
                <w:szCs w:val="20"/>
              </w:rPr>
            </w:pPr>
          </w:p>
        </w:tc>
        <w:tc>
          <w:tcPr>
            <w:tcW w:w="7020" w:type="dxa"/>
          </w:tcPr>
          <w:p w14:paraId="67948FE8" w14:textId="63BFDB9E" w:rsidR="0005401D"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001E2D34">
              <w:rPr>
                <w:rFonts w:asciiTheme="minorHAnsi" w:eastAsiaTheme="minorEastAsia" w:hAnsiTheme="minorHAnsi"/>
                <w:szCs w:val="20"/>
              </w:rPr>
              <w:t xml:space="preserve"> </w:t>
            </w:r>
            <w:r w:rsidR="00B46FF8">
              <w:rPr>
                <w:rFonts w:asciiTheme="minorHAnsi" w:eastAsiaTheme="minorEastAsia" w:hAnsiTheme="minorHAnsi"/>
                <w:szCs w:val="20"/>
              </w:rPr>
              <w:t xml:space="preserve">04 </w:t>
            </w:r>
            <w:r w:rsidR="00B46FF8" w:rsidRPr="00F84397">
              <w:rPr>
                <w:rFonts w:asciiTheme="minorHAnsi" w:eastAsiaTheme="minorEastAsia" w:hAnsiTheme="minorHAnsi"/>
                <w:szCs w:val="20"/>
              </w:rPr>
              <w:t>–</w:t>
            </w:r>
            <w:r w:rsidRPr="00F84397">
              <w:rPr>
                <w:rFonts w:asciiTheme="minorHAnsi" w:eastAsiaTheme="minorEastAsia" w:hAnsiTheme="minorHAnsi"/>
                <w:szCs w:val="20"/>
              </w:rPr>
              <w:t xml:space="preserve"> Printer error should be generated stating that the file cannot be processed</w:t>
            </w:r>
          </w:p>
          <w:p w14:paraId="647B4EDF" w14:textId="5B8DBCE5" w:rsidR="008C1BE4" w:rsidRPr="00F84397" w:rsidRDefault="008C1BE4" w:rsidP="001D7F7D">
            <w:pPr>
              <w:rPr>
                <w:rFonts w:asciiTheme="minorHAnsi" w:eastAsiaTheme="minorEastAsia" w:hAnsiTheme="minorHAnsi"/>
                <w:szCs w:val="20"/>
              </w:rPr>
            </w:pPr>
          </w:p>
        </w:tc>
      </w:tr>
      <w:tr w:rsidR="0005401D" w:rsidRPr="00F84397" w14:paraId="4BA28830" w14:textId="77777777" w:rsidTr="00A57F6B">
        <w:trPr>
          <w:trHeight w:val="56"/>
        </w:trPr>
        <w:tc>
          <w:tcPr>
            <w:tcW w:w="2628" w:type="dxa"/>
            <w:shd w:val="clear" w:color="auto" w:fill="D9D9D9" w:themeFill="background1" w:themeFillShade="D9"/>
          </w:tcPr>
          <w:p w14:paraId="690756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988B5CD" w14:textId="77777777" w:rsidR="0005401D" w:rsidRPr="00F84397" w:rsidRDefault="0005401D" w:rsidP="003F3F81">
            <w:pPr>
              <w:rPr>
                <w:rFonts w:asciiTheme="minorHAnsi" w:hAnsiTheme="minorHAnsi"/>
                <w:b/>
                <w:szCs w:val="20"/>
              </w:rPr>
            </w:pPr>
          </w:p>
        </w:tc>
        <w:tc>
          <w:tcPr>
            <w:tcW w:w="7020" w:type="dxa"/>
          </w:tcPr>
          <w:p w14:paraId="36E6A9F9" w14:textId="64899432" w:rsidR="0005401D"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01 –</w:t>
            </w:r>
            <w:r w:rsidRPr="00F84397">
              <w:rPr>
                <w:rFonts w:asciiTheme="minorHAnsi" w:eastAsiaTheme="minorEastAsia" w:hAnsiTheme="minorHAnsi"/>
                <w:szCs w:val="20"/>
              </w:rPr>
              <w:t xml:space="preserve"> 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].xml, modify the extension “model” to “item”, such that a content type for “model” does not exist</w:t>
            </w:r>
          </w:p>
          <w:p w14:paraId="0D071FFA" w14:textId="77777777" w:rsidR="001D7F7D" w:rsidRPr="00F84397" w:rsidRDefault="001D7F7D" w:rsidP="4FA9AB4E">
            <w:pPr>
              <w:rPr>
                <w:rFonts w:asciiTheme="minorHAnsi" w:eastAsiaTheme="minorEastAsia" w:hAnsiTheme="minorHAnsi"/>
                <w:szCs w:val="20"/>
              </w:rPr>
            </w:pPr>
          </w:p>
          <w:p w14:paraId="345451D2" w14:textId="63FFE56B" w:rsidR="0005401D"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002837C3">
              <w:rPr>
                <w:rFonts w:asciiTheme="minorHAnsi" w:eastAsiaTheme="minorEastAsia" w:hAnsiTheme="minorHAnsi"/>
                <w:b/>
                <w:bCs/>
                <w:szCs w:val="20"/>
              </w:rPr>
              <w:t xml:space="preserve"> –</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“model” to “application/vnd.ms-package.xxxxx-3dmodel+xm”, such that the content type for “model” is invalid</w:t>
            </w:r>
          </w:p>
          <w:p w14:paraId="239557C2" w14:textId="77777777" w:rsidR="001D7F7D" w:rsidRDefault="001D7F7D" w:rsidP="1465993C">
            <w:pPr>
              <w:rPr>
                <w:rFonts w:asciiTheme="minorHAnsi" w:eastAsiaTheme="minorEastAsia" w:hAnsiTheme="minorHAnsi"/>
                <w:b/>
                <w:bCs/>
                <w:szCs w:val="20"/>
              </w:rPr>
            </w:pPr>
          </w:p>
          <w:p w14:paraId="2E37F3B2" w14:textId="6B111428" w:rsidR="00443942"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03</w:t>
            </w:r>
            <w:r w:rsidR="002837C3">
              <w:rPr>
                <w:rFonts w:asciiTheme="minorHAnsi" w:eastAsiaTheme="minorEastAsia" w:hAnsiTheme="minorHAnsi"/>
                <w:b/>
                <w:bCs/>
                <w:szCs w:val="20"/>
              </w:rPr>
              <w:t xml:space="preserve">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w:t>
            </w:r>
            <w:proofErr w:type="gramStart"/>
            <w:r w:rsidRPr="00F84397">
              <w:rPr>
                <w:rFonts w:asciiTheme="minorHAnsi" w:eastAsiaTheme="minorEastAsia" w:hAnsiTheme="minorHAnsi"/>
                <w:szCs w:val="20"/>
              </w:rPr>
              <w:t>“.</w:t>
            </w:r>
            <w:proofErr w:type="spellStart"/>
            <w:r w:rsidRPr="00F84397">
              <w:rPr>
                <w:rFonts w:asciiTheme="minorHAnsi" w:eastAsiaTheme="minorEastAsia" w:hAnsiTheme="minorHAnsi"/>
                <w:szCs w:val="20"/>
              </w:rPr>
              <w:t>rels</w:t>
            </w:r>
            <w:proofErr w:type="spellEnd"/>
            <w:proofErr w:type="gramEnd"/>
            <w:r w:rsidRPr="00F84397">
              <w:rPr>
                <w:rFonts w:asciiTheme="minorHAnsi" w:eastAsiaTheme="minorEastAsia" w:hAnsiTheme="minorHAnsi"/>
                <w:szCs w:val="20"/>
              </w:rPr>
              <w:t>” to “application/vnd.openxmlformats-package.xxxxx-relationships+xml”, such that the content type for “.</w:t>
            </w:r>
            <w:proofErr w:type="spellStart"/>
            <w:r w:rsidRPr="00F84397">
              <w:rPr>
                <w:rFonts w:asciiTheme="minorHAnsi" w:eastAsiaTheme="minorEastAsia" w:hAnsiTheme="minorHAnsi"/>
                <w:szCs w:val="20"/>
              </w:rPr>
              <w:t>rel</w:t>
            </w:r>
            <w:proofErr w:type="spellEnd"/>
            <w:r w:rsidRPr="00F84397">
              <w:rPr>
                <w:rFonts w:asciiTheme="minorHAnsi" w:eastAsiaTheme="minorEastAsia" w:hAnsiTheme="minorHAnsi"/>
                <w:szCs w:val="20"/>
              </w:rPr>
              <w:t>” is invalid</w:t>
            </w:r>
          </w:p>
          <w:p w14:paraId="4C82A445" w14:textId="77777777" w:rsidR="001D7F7D" w:rsidRDefault="001D7F7D" w:rsidP="4FA9AB4E">
            <w:pPr>
              <w:rPr>
                <w:rFonts w:asciiTheme="minorHAnsi" w:eastAsiaTheme="minorEastAsia" w:hAnsiTheme="minorHAnsi"/>
                <w:b/>
                <w:bCs/>
                <w:szCs w:val="20"/>
              </w:rPr>
            </w:pPr>
          </w:p>
          <w:p w14:paraId="09F3A993" w14:textId="093F3E04" w:rsidR="001425C0"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w:t>
            </w:r>
            <w:proofErr w:type="spellStart"/>
            <w:r w:rsidRPr="00F84397">
              <w:rPr>
                <w:rFonts w:asciiTheme="minorHAnsi" w:eastAsiaTheme="minorEastAsia" w:hAnsiTheme="minorHAnsi"/>
                <w:szCs w:val="20"/>
              </w:rPr>
              <w:t>png</w:t>
            </w:r>
            <w:proofErr w:type="spellEnd"/>
            <w:r w:rsidRPr="00F84397">
              <w:rPr>
                <w:rFonts w:asciiTheme="minorHAnsi" w:eastAsiaTheme="minorEastAsia" w:hAnsiTheme="minorHAnsi"/>
                <w:szCs w:val="20"/>
              </w:rPr>
              <w:t>” to “image/</w:t>
            </w:r>
            <w:proofErr w:type="spellStart"/>
            <w:r w:rsidRPr="00F84397">
              <w:rPr>
                <w:rFonts w:asciiTheme="minorHAnsi" w:eastAsiaTheme="minorEastAsia" w:hAnsiTheme="minorHAnsi"/>
                <w:szCs w:val="20"/>
              </w:rPr>
              <w:t>xxxpng</w:t>
            </w:r>
            <w:proofErr w:type="spellEnd"/>
            <w:r w:rsidRPr="00F84397">
              <w:rPr>
                <w:rFonts w:asciiTheme="minorHAnsi" w:eastAsiaTheme="minorEastAsia" w:hAnsiTheme="minorHAnsi"/>
                <w:szCs w:val="20"/>
              </w:rPr>
              <w:t>”, such that the content type for “</w:t>
            </w:r>
            <w:proofErr w:type="spellStart"/>
            <w:r w:rsidRPr="00F84397">
              <w:rPr>
                <w:rFonts w:asciiTheme="minorHAnsi" w:eastAsiaTheme="minorEastAsia" w:hAnsiTheme="minorHAnsi"/>
                <w:szCs w:val="20"/>
              </w:rPr>
              <w:t>png</w:t>
            </w:r>
            <w:proofErr w:type="spellEnd"/>
            <w:r w:rsidRPr="00F84397">
              <w:rPr>
                <w:rFonts w:asciiTheme="minorHAnsi" w:eastAsiaTheme="minorEastAsia" w:hAnsiTheme="minorHAnsi"/>
                <w:szCs w:val="20"/>
              </w:rPr>
              <w:t>” is invalid</w:t>
            </w:r>
          </w:p>
          <w:p w14:paraId="11E70C64" w14:textId="7A1BC5F1" w:rsidR="00AD1BB9" w:rsidRPr="00F84397" w:rsidRDefault="00AD1BB9" w:rsidP="00443942">
            <w:pPr>
              <w:rPr>
                <w:rFonts w:asciiTheme="minorHAnsi" w:hAnsiTheme="minorHAnsi"/>
                <w:b/>
                <w:szCs w:val="20"/>
              </w:rPr>
            </w:pPr>
          </w:p>
        </w:tc>
      </w:tr>
      <w:tr w:rsidR="00A57F6B" w:rsidRPr="00F84397" w14:paraId="253F2838" w14:textId="77777777" w:rsidTr="7E4BDF2E">
        <w:trPr>
          <w:trHeight w:val="56"/>
        </w:trPr>
        <w:tc>
          <w:tcPr>
            <w:tcW w:w="2628" w:type="dxa"/>
            <w:tcBorders>
              <w:bottom w:val="single" w:sz="4" w:space="0" w:color="auto"/>
            </w:tcBorders>
            <w:shd w:val="clear" w:color="auto" w:fill="D9D9D9" w:themeFill="background1" w:themeFillShade="D9"/>
          </w:tcPr>
          <w:p w14:paraId="235E28A4" w14:textId="328AD8DB"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49EE12" w14:textId="679C4218" w:rsidR="000E3E41" w:rsidRPr="001C1EE0" w:rsidRDefault="00A57F6B" w:rsidP="00A57F6B">
            <w:pPr>
              <w:rPr>
                <w:rFonts w:asciiTheme="minorHAnsi" w:eastAsiaTheme="minorEastAsia" w:hAnsiTheme="minorHAnsi"/>
                <w:bCs/>
                <w:szCs w:val="20"/>
              </w:rPr>
            </w:pPr>
            <w:r>
              <w:rPr>
                <w:rFonts w:asciiTheme="minorHAnsi" w:eastAsiaTheme="minorEastAsia" w:hAnsiTheme="minorHAnsi"/>
                <w:bCs/>
                <w:szCs w:val="20"/>
              </w:rPr>
              <w:t>Link to Requirement in 3MF Specification</w:t>
            </w:r>
            <w:r w:rsidR="001C1EE0">
              <w:rPr>
                <w:rFonts w:asciiTheme="minorHAnsi" w:eastAsiaTheme="minorEastAsia" w:hAnsiTheme="minorHAnsi"/>
                <w:bCs/>
                <w:szCs w:val="20"/>
              </w:rPr>
              <w:t>- Could not find</w:t>
            </w:r>
          </w:p>
        </w:tc>
      </w:tr>
    </w:tbl>
    <w:p w14:paraId="5463C2B0" w14:textId="536B8FA6" w:rsidR="00422510" w:rsidRDefault="0003262E" w:rsidP="003162C7">
      <w:pPr>
        <w:pStyle w:val="Heading3"/>
      </w:pPr>
      <w:r>
        <w:t>N_</w:t>
      </w:r>
      <w:r w:rsidR="004360B7">
        <w:t>???_0</w:t>
      </w:r>
      <w:r w:rsidR="4FA9AB4E">
        <w:t>405 Invalid Relationships</w:t>
      </w:r>
    </w:p>
    <w:tbl>
      <w:tblPr>
        <w:tblStyle w:val="TableGrid"/>
        <w:tblW w:w="9648" w:type="dxa"/>
        <w:tblLook w:val="04A0" w:firstRow="1" w:lastRow="0" w:firstColumn="1" w:lastColumn="0" w:noHBand="0" w:noVBand="1"/>
      </w:tblPr>
      <w:tblGrid>
        <w:gridCol w:w="2628"/>
        <w:gridCol w:w="7020"/>
      </w:tblGrid>
      <w:tr w:rsidR="0005401D" w:rsidRPr="00F84397" w14:paraId="2B445484" w14:textId="77777777" w:rsidTr="7E4BDF2E">
        <w:tc>
          <w:tcPr>
            <w:tcW w:w="2628" w:type="dxa"/>
            <w:tcBorders>
              <w:bottom w:val="single" w:sz="4" w:space="0" w:color="auto"/>
            </w:tcBorders>
            <w:shd w:val="clear" w:color="auto" w:fill="D9D9D9" w:themeFill="background1" w:themeFillShade="D9"/>
          </w:tcPr>
          <w:p w14:paraId="1230C4C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3FA2D9B" w14:textId="77777777" w:rsidR="0005401D" w:rsidRPr="00F84397" w:rsidRDefault="0005401D" w:rsidP="007C3F7D">
            <w:pPr>
              <w:rPr>
                <w:rFonts w:asciiTheme="minorHAnsi" w:hAnsiTheme="minorHAnsi"/>
                <w:b/>
                <w:szCs w:val="20"/>
              </w:rPr>
            </w:pPr>
          </w:p>
        </w:tc>
        <w:tc>
          <w:tcPr>
            <w:tcW w:w="7020" w:type="dxa"/>
          </w:tcPr>
          <w:p w14:paraId="561FE581" w14:textId="04940336" w:rsidR="0005401D"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relationship pointers. The test file will require a </w:t>
            </w:r>
            <w:r w:rsidR="002837C3">
              <w:rPr>
                <w:rFonts w:asciiTheme="minorHAnsi" w:eastAsiaTheme="minorEastAsia" w:hAnsiTheme="minorHAnsi"/>
                <w:szCs w:val="20"/>
              </w:rPr>
              <w:t>T</w:t>
            </w:r>
            <w:r w:rsidRPr="00F84397">
              <w:rPr>
                <w:rFonts w:asciiTheme="minorHAnsi" w:eastAsiaTheme="minorEastAsia" w:hAnsiTheme="minorHAnsi"/>
                <w:szCs w:val="20"/>
              </w:rPr>
              <w:t>humbnail image.</w:t>
            </w:r>
          </w:p>
          <w:p w14:paraId="3FF25520" w14:textId="621B8DE8" w:rsidR="008C1BE4" w:rsidRPr="00F84397" w:rsidRDefault="008C1BE4" w:rsidP="1465993C">
            <w:pPr>
              <w:rPr>
                <w:rFonts w:asciiTheme="minorHAnsi" w:eastAsiaTheme="minorEastAsia" w:hAnsiTheme="minorHAnsi"/>
                <w:szCs w:val="20"/>
              </w:rPr>
            </w:pPr>
          </w:p>
        </w:tc>
      </w:tr>
      <w:tr w:rsidR="0005401D" w:rsidRPr="00F84397" w14:paraId="1E4AE041" w14:textId="77777777" w:rsidTr="7E4BDF2E">
        <w:trPr>
          <w:trHeight w:val="56"/>
        </w:trPr>
        <w:tc>
          <w:tcPr>
            <w:tcW w:w="2628" w:type="dxa"/>
            <w:shd w:val="clear" w:color="auto" w:fill="D9D9D9" w:themeFill="background1" w:themeFillShade="D9"/>
          </w:tcPr>
          <w:p w14:paraId="1DDC420B"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5DE507A" w14:textId="77777777" w:rsidR="0005401D" w:rsidRPr="00F84397" w:rsidRDefault="0005401D" w:rsidP="00EB3C43">
            <w:pPr>
              <w:rPr>
                <w:rFonts w:asciiTheme="minorHAnsi" w:hAnsiTheme="minorHAnsi"/>
                <w:b/>
                <w:szCs w:val="20"/>
              </w:rPr>
            </w:pPr>
          </w:p>
        </w:tc>
        <w:tc>
          <w:tcPr>
            <w:tcW w:w="7020" w:type="dxa"/>
          </w:tcPr>
          <w:p w14:paraId="038B0BC3" w14:textId="0679E2C0"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02EB">
              <w:rPr>
                <w:rFonts w:asciiTheme="minorHAnsi" w:eastAsiaTheme="minorEastAsia" w:hAnsiTheme="minorHAnsi"/>
                <w:szCs w:val="20"/>
              </w:rPr>
              <w:t>to 05</w:t>
            </w:r>
            <w:r w:rsidR="001D7F7D">
              <w:rPr>
                <w:rFonts w:asciiTheme="minorHAnsi" w:eastAsiaTheme="minorEastAsia" w:hAnsiTheme="minorHAnsi"/>
                <w:szCs w:val="20"/>
              </w:rPr>
              <w:t xml:space="preserve"> </w:t>
            </w:r>
            <w:r w:rsidRPr="00F84397">
              <w:rPr>
                <w:rFonts w:asciiTheme="minorHAnsi" w:eastAsiaTheme="minorEastAsia" w:hAnsiTheme="minorHAnsi"/>
                <w:szCs w:val="20"/>
              </w:rPr>
              <w:t>– Printer Error</w:t>
            </w:r>
          </w:p>
        </w:tc>
      </w:tr>
      <w:tr w:rsidR="0005401D" w:rsidRPr="00F84397" w14:paraId="3B709C39" w14:textId="77777777" w:rsidTr="00A57F6B">
        <w:trPr>
          <w:trHeight w:val="56"/>
        </w:trPr>
        <w:tc>
          <w:tcPr>
            <w:tcW w:w="2628" w:type="dxa"/>
            <w:shd w:val="clear" w:color="auto" w:fill="D9D9D9" w:themeFill="background1" w:themeFillShade="D9"/>
          </w:tcPr>
          <w:p w14:paraId="3989DCD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8EA7CB8" w14:textId="77777777" w:rsidR="0005401D" w:rsidRPr="00F84397" w:rsidRDefault="0005401D" w:rsidP="00EB3C43">
            <w:pPr>
              <w:rPr>
                <w:rFonts w:asciiTheme="minorHAnsi" w:hAnsiTheme="minorHAnsi"/>
                <w:b/>
                <w:szCs w:val="20"/>
              </w:rPr>
            </w:pPr>
          </w:p>
        </w:tc>
        <w:tc>
          <w:tcPr>
            <w:tcW w:w="7020" w:type="dxa"/>
          </w:tcPr>
          <w:p w14:paraId="6CD37728" w14:textId="54BE6DEF"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a Thumbnail to a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with invalid root relationship target to the Thumbnail part</w:t>
            </w:r>
          </w:p>
          <w:p w14:paraId="52E47238" w14:textId="666B5FD1" w:rsidR="001D7F7D" w:rsidRDefault="001D7F7D" w:rsidP="1465993C">
            <w:pPr>
              <w:rPr>
                <w:rFonts w:asciiTheme="minorHAnsi" w:eastAsiaTheme="minorEastAsia" w:hAnsiTheme="minorHAnsi"/>
                <w:b/>
                <w:bCs/>
                <w:szCs w:val="20"/>
              </w:rPr>
            </w:pPr>
          </w:p>
          <w:p w14:paraId="54CD949D" w14:textId="43A90F8E" w:rsidR="00C7049A"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for the </w:t>
            </w:r>
            <w:proofErr w:type="gramStart"/>
            <w:r w:rsidRPr="00F84397">
              <w:rPr>
                <w:rFonts w:asciiTheme="minorHAnsi" w:eastAsiaTheme="minorEastAsia" w:hAnsiTheme="minorHAnsi"/>
                <w:szCs w:val="20"/>
              </w:rPr>
              <w:t>relationship  that</w:t>
            </w:r>
            <w:proofErr w:type="gramEnd"/>
            <w:r w:rsidRPr="00F84397">
              <w:rPr>
                <w:rFonts w:asciiTheme="minorHAnsi" w:eastAsiaTheme="minorEastAsia" w:hAnsiTheme="minorHAnsi"/>
                <w:szCs w:val="20"/>
              </w:rPr>
              <w:t xml:space="preserve"> points to the </w:t>
            </w:r>
            <w:proofErr w:type="spellStart"/>
            <w:r w:rsidR="001B3DF7">
              <w:rPr>
                <w:rFonts w:asciiTheme="minorHAnsi" w:eastAsiaTheme="minorEastAsia" w:hAnsiTheme="minorHAnsi"/>
                <w:szCs w:val="20"/>
              </w:rPr>
              <w:t>StartPart</w:t>
            </w:r>
            <w:proofErr w:type="spellEnd"/>
          </w:p>
          <w:p w14:paraId="42702CCC" w14:textId="77777777" w:rsidR="00E019ED" w:rsidRDefault="00E019ED" w:rsidP="4FA9AB4E">
            <w:pPr>
              <w:rPr>
                <w:rFonts w:asciiTheme="minorHAnsi" w:eastAsiaTheme="minorEastAsia" w:hAnsiTheme="minorHAnsi"/>
                <w:b/>
                <w:bCs/>
                <w:szCs w:val="20"/>
              </w:rPr>
            </w:pPr>
          </w:p>
          <w:p w14:paraId="279F4119" w14:textId="7D9DD564" w:rsidR="00C7049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3dmodel.model.rels file for the </w:t>
            </w:r>
            <w:proofErr w:type="gramStart"/>
            <w:r w:rsidRPr="00F84397">
              <w:rPr>
                <w:rFonts w:asciiTheme="minorHAnsi" w:eastAsiaTheme="minorEastAsia" w:hAnsiTheme="minorHAnsi"/>
                <w:szCs w:val="20"/>
              </w:rPr>
              <w:t>relationship  that</w:t>
            </w:r>
            <w:proofErr w:type="gramEnd"/>
            <w:r w:rsidRPr="00F84397">
              <w:rPr>
                <w:rFonts w:asciiTheme="minorHAnsi" w:eastAsiaTheme="minorEastAsia" w:hAnsiTheme="minorHAnsi"/>
                <w:szCs w:val="20"/>
              </w:rPr>
              <w:t xml:space="preserve"> points to </w:t>
            </w:r>
            <w:r w:rsidR="00E019ED">
              <w:rPr>
                <w:rFonts w:asciiTheme="minorHAnsi" w:eastAsiaTheme="minorEastAsia" w:hAnsiTheme="minorHAnsi"/>
                <w:szCs w:val="20"/>
              </w:rPr>
              <w:t>a non-root model file</w:t>
            </w:r>
          </w:p>
          <w:p w14:paraId="477532A4" w14:textId="77777777" w:rsidR="00E019ED" w:rsidRDefault="00E019ED" w:rsidP="1465993C">
            <w:pPr>
              <w:rPr>
                <w:rFonts w:asciiTheme="minorHAnsi" w:eastAsiaTheme="minorEastAsia" w:hAnsiTheme="minorHAnsi"/>
                <w:b/>
                <w:bCs/>
                <w:szCs w:val="20"/>
              </w:rPr>
            </w:pPr>
          </w:p>
          <w:p w14:paraId="0CC53933" w14:textId="437B2188" w:rsidR="003315FE"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w:t>
            </w:r>
            <w:r w:rsidR="007778A8">
              <w:rPr>
                <w:rFonts w:asciiTheme="minorHAnsi" w:eastAsiaTheme="minorEastAsia" w:hAnsiTheme="minorHAnsi"/>
                <w:szCs w:val="20"/>
              </w:rPr>
              <w:t xml:space="preserve">Use a numeric leading digit for the root model’s relationship </w:t>
            </w:r>
            <w:proofErr w:type="spellStart"/>
            <w:r w:rsidR="007778A8">
              <w:rPr>
                <w:rFonts w:asciiTheme="minorHAnsi" w:eastAsiaTheme="minorEastAsia" w:hAnsiTheme="minorHAnsi"/>
                <w:szCs w:val="20"/>
              </w:rPr>
              <w:t>iD</w:t>
            </w:r>
            <w:proofErr w:type="spellEnd"/>
          </w:p>
          <w:p w14:paraId="64A9DE5F" w14:textId="77777777" w:rsidR="00E019ED" w:rsidRDefault="00E019ED" w:rsidP="1465993C">
            <w:pPr>
              <w:rPr>
                <w:rFonts w:asciiTheme="minorHAnsi" w:eastAsiaTheme="minorEastAsia" w:hAnsiTheme="minorHAnsi"/>
                <w:b/>
                <w:bCs/>
                <w:szCs w:val="20"/>
              </w:rPr>
            </w:pPr>
          </w:p>
          <w:p w14:paraId="2D2099A6" w14:textId="22DD1CAD" w:rsidR="001C3B25"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05 </w:t>
            </w:r>
            <w:r w:rsidR="002837C3">
              <w:rPr>
                <w:rFonts w:asciiTheme="minorHAnsi" w:eastAsiaTheme="minorEastAsia" w:hAnsiTheme="minorHAnsi"/>
                <w:b/>
                <w:szCs w:val="20"/>
              </w:rPr>
              <w:t>–</w:t>
            </w:r>
            <w:r w:rsidR="002837C3" w:rsidRPr="00F84397">
              <w:rPr>
                <w:rFonts w:asciiTheme="minorHAnsi" w:eastAsiaTheme="minorEastAsia" w:hAnsiTheme="minorHAnsi"/>
                <w:szCs w:val="20"/>
              </w:rPr>
              <w:t xml:space="preserve"> </w:t>
            </w:r>
            <w:r w:rsidRPr="00F84397">
              <w:rPr>
                <w:rFonts w:asciiTheme="minorHAnsi" w:eastAsiaTheme="minorEastAsia" w:hAnsiTheme="minorHAnsi"/>
                <w:szCs w:val="20"/>
              </w:rPr>
              <w:t xml:space="preserve">Add an incorrect relationship “Type” attribute value in </w:t>
            </w:r>
            <w:proofErr w:type="gramStart"/>
            <w:r w:rsidRPr="00F84397">
              <w:rPr>
                <w:rFonts w:asciiTheme="minorHAnsi" w:eastAsiaTheme="minorEastAsia" w:hAnsiTheme="minorHAnsi"/>
                <w:szCs w:val="20"/>
              </w:rPr>
              <w:t>root .</w:t>
            </w:r>
            <w:proofErr w:type="spellStart"/>
            <w:r w:rsidRPr="00F84397">
              <w:rPr>
                <w:rFonts w:asciiTheme="minorHAnsi" w:eastAsiaTheme="minorEastAsia" w:hAnsiTheme="minorHAnsi"/>
                <w:szCs w:val="20"/>
              </w:rPr>
              <w:t>rels</w:t>
            </w:r>
            <w:proofErr w:type="spellEnd"/>
            <w:proofErr w:type="gramEnd"/>
            <w:r w:rsidRPr="00F84397">
              <w:rPr>
                <w:rFonts w:asciiTheme="minorHAnsi" w:eastAsiaTheme="minorEastAsia" w:hAnsiTheme="minorHAnsi"/>
                <w:szCs w:val="20"/>
              </w:rPr>
              <w:t xml:space="preserve"> part for the  relationship  that points to the Thumbnail</w:t>
            </w:r>
          </w:p>
          <w:p w14:paraId="2B2907F6" w14:textId="38E6D4DD" w:rsidR="00264F61" w:rsidRPr="00E019ED" w:rsidRDefault="00264F61" w:rsidP="00EC04C9">
            <w:pPr>
              <w:rPr>
                <w:rFonts w:asciiTheme="minorHAnsi" w:eastAsiaTheme="minorEastAsia" w:hAnsiTheme="minorHAnsi"/>
                <w:b/>
                <w:bCs/>
              </w:rPr>
            </w:pPr>
          </w:p>
        </w:tc>
      </w:tr>
      <w:tr w:rsidR="00A57F6B" w:rsidRPr="00F84397" w14:paraId="3E6666E2" w14:textId="77777777" w:rsidTr="7E4BDF2E">
        <w:trPr>
          <w:trHeight w:val="56"/>
        </w:trPr>
        <w:tc>
          <w:tcPr>
            <w:tcW w:w="2628" w:type="dxa"/>
            <w:tcBorders>
              <w:bottom w:val="single" w:sz="4" w:space="0" w:color="auto"/>
            </w:tcBorders>
            <w:shd w:val="clear" w:color="auto" w:fill="D9D9D9" w:themeFill="background1" w:themeFillShade="D9"/>
          </w:tcPr>
          <w:p w14:paraId="28F24434" w14:textId="2DE9093A"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2F4B3D" w14:textId="633761F6" w:rsidR="00A57F6B" w:rsidRPr="00F84397" w:rsidRDefault="00A57F6B" w:rsidP="00A57F6B">
            <w:pPr>
              <w:rPr>
                <w:rFonts w:asciiTheme="minorHAnsi" w:eastAsiaTheme="minorEastAsia" w:hAnsiTheme="minorHAnsi"/>
                <w:b/>
                <w:bCs/>
                <w:szCs w:val="20"/>
              </w:rPr>
            </w:pPr>
            <w:hyperlink r:id="rId47" w:anchor="211-3D-Parts-and-Payload-Relationships" w:history="1">
              <w:r w:rsidRPr="00870D30">
                <w:rPr>
                  <w:rStyle w:val="Hyperlink"/>
                  <w:rFonts w:asciiTheme="minorHAnsi" w:eastAsiaTheme="minorEastAsia" w:hAnsiTheme="minorHAnsi"/>
                  <w:bCs/>
                  <w:szCs w:val="20"/>
                </w:rPr>
                <w:t>Link to Requirement in 3MF Specification</w:t>
              </w:r>
            </w:hyperlink>
          </w:p>
        </w:tc>
      </w:tr>
    </w:tbl>
    <w:p w14:paraId="17B950F5" w14:textId="77777777" w:rsidR="00C10F76" w:rsidRDefault="00C10F76">
      <w:pPr>
        <w:rPr>
          <w:rFonts w:eastAsiaTheme="majorEastAsia" w:cstheme="majorBidi"/>
          <w:b/>
          <w:bCs/>
          <w:color w:val="365F91" w:themeColor="accent1" w:themeShade="BF"/>
          <w:szCs w:val="20"/>
        </w:rPr>
      </w:pPr>
      <w:r>
        <w:br w:type="page"/>
      </w:r>
    </w:p>
    <w:p w14:paraId="4B761802" w14:textId="3792D9C6" w:rsidR="00422510" w:rsidRDefault="0003262E" w:rsidP="003162C7">
      <w:pPr>
        <w:pStyle w:val="Heading3"/>
      </w:pPr>
      <w:r>
        <w:lastRenderedPageBreak/>
        <w:t>N_</w:t>
      </w:r>
      <w:r w:rsidR="004360B7">
        <w:t>???_0</w:t>
      </w:r>
      <w:r w:rsidR="4FA9AB4E">
        <w:t>406 Duplicate Relationship</w:t>
      </w:r>
    </w:p>
    <w:tbl>
      <w:tblPr>
        <w:tblStyle w:val="TableGrid"/>
        <w:tblW w:w="9648" w:type="dxa"/>
        <w:tblLook w:val="04A0" w:firstRow="1" w:lastRow="0" w:firstColumn="1" w:lastColumn="0" w:noHBand="0" w:noVBand="1"/>
      </w:tblPr>
      <w:tblGrid>
        <w:gridCol w:w="2628"/>
        <w:gridCol w:w="7020"/>
      </w:tblGrid>
      <w:tr w:rsidR="00A47C64" w:rsidRPr="00F84397" w14:paraId="156327CF" w14:textId="77777777" w:rsidTr="7E4BDF2E">
        <w:tc>
          <w:tcPr>
            <w:tcW w:w="2628" w:type="dxa"/>
            <w:tcBorders>
              <w:bottom w:val="single" w:sz="4" w:space="0" w:color="auto"/>
            </w:tcBorders>
            <w:shd w:val="clear" w:color="auto" w:fill="D9D9D9" w:themeFill="background1" w:themeFillShade="D9"/>
          </w:tcPr>
          <w:p w14:paraId="0C83E8A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B8240E4" w14:textId="77777777" w:rsidR="00A47C64" w:rsidRPr="00F84397" w:rsidRDefault="00A47C64" w:rsidP="00A47C64">
            <w:pPr>
              <w:rPr>
                <w:rFonts w:asciiTheme="minorHAnsi" w:hAnsiTheme="minorHAnsi"/>
                <w:b/>
                <w:szCs w:val="20"/>
              </w:rPr>
            </w:pPr>
          </w:p>
        </w:tc>
        <w:tc>
          <w:tcPr>
            <w:tcW w:w="7020" w:type="dxa"/>
          </w:tcPr>
          <w:p w14:paraId="2A140D24" w14:textId="2358A274"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duplicate relationship pointers </w:t>
            </w:r>
          </w:p>
          <w:p w14:paraId="0F0030F7" w14:textId="1FB62772" w:rsidR="008C1BE4" w:rsidRPr="00F84397" w:rsidRDefault="008C1BE4" w:rsidP="4FA9AB4E">
            <w:pPr>
              <w:rPr>
                <w:rFonts w:asciiTheme="minorHAnsi" w:eastAsiaTheme="minorEastAsia" w:hAnsiTheme="minorHAnsi"/>
                <w:szCs w:val="20"/>
              </w:rPr>
            </w:pPr>
          </w:p>
        </w:tc>
      </w:tr>
      <w:tr w:rsidR="00A47C64" w:rsidRPr="00F84397" w14:paraId="080BA78E" w14:textId="77777777" w:rsidTr="7E4BDF2E">
        <w:trPr>
          <w:trHeight w:val="56"/>
        </w:trPr>
        <w:tc>
          <w:tcPr>
            <w:tcW w:w="2628" w:type="dxa"/>
            <w:shd w:val="clear" w:color="auto" w:fill="D9D9D9" w:themeFill="background1" w:themeFillShade="D9"/>
          </w:tcPr>
          <w:p w14:paraId="59CF53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1B5555D" w14:textId="77777777" w:rsidR="00A47C64" w:rsidRPr="00F84397" w:rsidRDefault="00A47C64" w:rsidP="00A47C64">
            <w:pPr>
              <w:rPr>
                <w:rFonts w:asciiTheme="minorHAnsi" w:hAnsiTheme="minorHAnsi"/>
                <w:b/>
                <w:szCs w:val="20"/>
              </w:rPr>
            </w:pPr>
          </w:p>
        </w:tc>
        <w:tc>
          <w:tcPr>
            <w:tcW w:w="7020" w:type="dxa"/>
          </w:tcPr>
          <w:p w14:paraId="249876A0" w14:textId="359E3886" w:rsidR="00A47C64"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02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A47C64" w:rsidRPr="00F84397" w14:paraId="01B08AC7" w14:textId="77777777" w:rsidTr="00A57F6B">
        <w:trPr>
          <w:trHeight w:val="56"/>
        </w:trPr>
        <w:tc>
          <w:tcPr>
            <w:tcW w:w="2628" w:type="dxa"/>
            <w:shd w:val="clear" w:color="auto" w:fill="D9D9D9" w:themeFill="background1" w:themeFillShade="D9"/>
          </w:tcPr>
          <w:p w14:paraId="4227AB6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6E69C4E" w14:textId="77777777" w:rsidR="00A47C64" w:rsidRPr="00F84397" w:rsidRDefault="00A47C64" w:rsidP="00A47C64">
            <w:pPr>
              <w:rPr>
                <w:rFonts w:asciiTheme="minorHAnsi" w:hAnsiTheme="minorHAnsi"/>
                <w:b/>
                <w:szCs w:val="20"/>
              </w:rPr>
            </w:pPr>
          </w:p>
        </w:tc>
        <w:tc>
          <w:tcPr>
            <w:tcW w:w="7020" w:type="dxa"/>
          </w:tcPr>
          <w:p w14:paraId="58071DAC" w14:textId="11EB3690" w:rsidR="00A47C64"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so that there are identical instances of the start part pointer to the root model file, but using unique </w:t>
            </w:r>
            <w:r w:rsidR="002837C3">
              <w:rPr>
                <w:rFonts w:asciiTheme="minorHAnsi" w:eastAsiaTheme="minorEastAsia" w:hAnsiTheme="minorHAnsi"/>
                <w:szCs w:val="20"/>
              </w:rPr>
              <w:t>ID</w:t>
            </w:r>
            <w:r w:rsidRPr="00F84397">
              <w:rPr>
                <w:rFonts w:asciiTheme="minorHAnsi" w:eastAsiaTheme="minorEastAsia" w:hAnsiTheme="minorHAnsi"/>
                <w:szCs w:val="20"/>
              </w:rPr>
              <w:t>s (rel0 and rel1)</w:t>
            </w:r>
          </w:p>
          <w:p w14:paraId="6A4B6029" w14:textId="77777777" w:rsidR="004A53EF" w:rsidRPr="00F84397" w:rsidRDefault="004A53EF" w:rsidP="1465993C">
            <w:pPr>
              <w:rPr>
                <w:rFonts w:asciiTheme="minorHAnsi" w:eastAsiaTheme="minorEastAsia" w:hAnsiTheme="minorHAnsi"/>
                <w:szCs w:val="20"/>
              </w:rPr>
            </w:pPr>
          </w:p>
          <w:p w14:paraId="240A3850" w14:textId="571501B8"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Modify the 3dmodel.model.rels file so that there are two instances of a pointer to the same </w:t>
            </w:r>
            <w:r w:rsidR="004A53EF">
              <w:rPr>
                <w:rFonts w:asciiTheme="minorHAnsi" w:eastAsiaTheme="minorEastAsia" w:hAnsiTheme="minorHAnsi"/>
                <w:szCs w:val="20"/>
              </w:rPr>
              <w:t xml:space="preserve">non-root model </w:t>
            </w:r>
            <w:r w:rsidRPr="00F84397">
              <w:rPr>
                <w:rFonts w:asciiTheme="minorHAnsi" w:eastAsiaTheme="minorEastAsia" w:hAnsiTheme="minorHAnsi"/>
                <w:szCs w:val="20"/>
              </w:rPr>
              <w:t>file, but with unique I</w:t>
            </w:r>
            <w:r w:rsidR="002837C3">
              <w:rPr>
                <w:rFonts w:asciiTheme="minorHAnsi" w:eastAsiaTheme="minorEastAsia" w:hAnsiTheme="minorHAnsi"/>
                <w:szCs w:val="20"/>
              </w:rPr>
              <w:t>D</w:t>
            </w:r>
            <w:r w:rsidRPr="00F84397">
              <w:rPr>
                <w:rFonts w:asciiTheme="minorHAnsi" w:eastAsiaTheme="minorEastAsia" w:hAnsiTheme="minorHAnsi"/>
                <w:szCs w:val="20"/>
              </w:rPr>
              <w:t>s.</w:t>
            </w:r>
          </w:p>
          <w:p w14:paraId="65B54950" w14:textId="77777777" w:rsidR="00A47C64" w:rsidRDefault="7E4BDF2E" w:rsidP="1465993C">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3D41002D" w14:textId="5FF91C55" w:rsidR="00DB0369" w:rsidRPr="003C725C" w:rsidRDefault="00DB0369" w:rsidP="00366672">
            <w:pPr>
              <w:rPr>
                <w:rFonts w:asciiTheme="minorHAnsi" w:eastAsiaTheme="minorEastAsia" w:hAnsiTheme="minorHAnsi"/>
                <w:szCs w:val="20"/>
              </w:rPr>
            </w:pPr>
          </w:p>
        </w:tc>
      </w:tr>
      <w:tr w:rsidR="00A57F6B" w:rsidRPr="00F84397" w14:paraId="7C409EF3" w14:textId="77777777" w:rsidTr="7E4BDF2E">
        <w:trPr>
          <w:trHeight w:val="56"/>
        </w:trPr>
        <w:tc>
          <w:tcPr>
            <w:tcW w:w="2628" w:type="dxa"/>
            <w:tcBorders>
              <w:bottom w:val="single" w:sz="4" w:space="0" w:color="auto"/>
            </w:tcBorders>
            <w:shd w:val="clear" w:color="auto" w:fill="D9D9D9" w:themeFill="background1" w:themeFillShade="D9"/>
          </w:tcPr>
          <w:p w14:paraId="0647546B" w14:textId="22AB3BC5"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E4597" w14:textId="24715457" w:rsidR="00A57F6B" w:rsidRPr="00F84397" w:rsidRDefault="00A57F6B" w:rsidP="00A57F6B">
            <w:pPr>
              <w:rPr>
                <w:rFonts w:asciiTheme="minorHAnsi" w:eastAsiaTheme="minorEastAsia" w:hAnsiTheme="minorHAnsi"/>
                <w:b/>
                <w:bCs/>
                <w:szCs w:val="20"/>
              </w:rPr>
            </w:pPr>
            <w:hyperlink r:id="rId48" w:anchor="211-3D-Parts-and-Payload-Relationships" w:history="1">
              <w:r w:rsidRPr="00176604">
                <w:rPr>
                  <w:rStyle w:val="Hyperlink"/>
                  <w:rFonts w:asciiTheme="minorHAnsi" w:eastAsiaTheme="minorEastAsia" w:hAnsiTheme="minorHAnsi"/>
                  <w:bCs/>
                  <w:szCs w:val="20"/>
                </w:rPr>
                <w:t>Link to Requirement in 3MF Specification</w:t>
              </w:r>
            </w:hyperlink>
          </w:p>
        </w:tc>
      </w:tr>
    </w:tbl>
    <w:p w14:paraId="7228E660" w14:textId="729470DE" w:rsidR="00C15E7A" w:rsidRDefault="00C15E7A">
      <w:pPr>
        <w:rPr>
          <w:rFonts w:eastAsiaTheme="majorEastAsia" w:cstheme="majorBidi"/>
          <w:b/>
          <w:bCs/>
          <w:color w:val="365F91" w:themeColor="accent1" w:themeShade="BF"/>
          <w:szCs w:val="20"/>
        </w:rPr>
      </w:pPr>
    </w:p>
    <w:p w14:paraId="5ACCDE2A" w14:textId="196F5DBE" w:rsidR="003C725C" w:rsidRPr="00C9473A" w:rsidRDefault="003C725C">
      <w:pPr>
        <w:rPr>
          <w:rFonts w:eastAsiaTheme="majorEastAsia" w:cstheme="majorBidi"/>
          <w:b/>
          <w:bCs/>
          <w:color w:val="000000"/>
          <w:szCs w:val="20"/>
          <w:highlight w:val="lightGray"/>
          <w:lang w:bidi="x-none"/>
        </w:rPr>
      </w:pPr>
    </w:p>
    <w:p w14:paraId="03193C2D" w14:textId="7A0B4956" w:rsidR="00422510" w:rsidRDefault="00C15E7A" w:rsidP="003162C7">
      <w:pPr>
        <w:pStyle w:val="Heading3"/>
      </w:pPr>
      <w:r>
        <w:t xml:space="preserve">  </w:t>
      </w:r>
      <w:r w:rsidR="0003262E">
        <w:t>N_</w:t>
      </w:r>
      <w:r w:rsidR="004360B7">
        <w:t>???_0</w:t>
      </w:r>
      <w:r w:rsidR="4FA9AB4E">
        <w:t>407 Missing Relationship Target</w:t>
      </w:r>
    </w:p>
    <w:tbl>
      <w:tblPr>
        <w:tblStyle w:val="TableGrid"/>
        <w:tblW w:w="9648" w:type="dxa"/>
        <w:tblLook w:val="04A0" w:firstRow="1" w:lastRow="0" w:firstColumn="1" w:lastColumn="0" w:noHBand="0" w:noVBand="1"/>
      </w:tblPr>
      <w:tblGrid>
        <w:gridCol w:w="2628"/>
        <w:gridCol w:w="7020"/>
      </w:tblGrid>
      <w:tr w:rsidR="007F790C" w:rsidRPr="00F84397" w14:paraId="7C532208" w14:textId="77777777" w:rsidTr="7E4BDF2E">
        <w:tc>
          <w:tcPr>
            <w:tcW w:w="2628" w:type="dxa"/>
            <w:tcBorders>
              <w:bottom w:val="single" w:sz="4" w:space="0" w:color="auto"/>
            </w:tcBorders>
            <w:shd w:val="clear" w:color="auto" w:fill="D9D9D9" w:themeFill="background1" w:themeFillShade="D9"/>
          </w:tcPr>
          <w:p w14:paraId="7A263129" w14:textId="77777777"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38E62E" w14:textId="77777777" w:rsidR="007F790C" w:rsidRPr="00F84397" w:rsidRDefault="007F790C" w:rsidP="007F790C">
            <w:pPr>
              <w:rPr>
                <w:rFonts w:asciiTheme="minorHAnsi" w:hAnsiTheme="minorHAnsi"/>
                <w:b/>
                <w:szCs w:val="20"/>
              </w:rPr>
            </w:pPr>
          </w:p>
        </w:tc>
        <w:tc>
          <w:tcPr>
            <w:tcW w:w="7020" w:type="dxa"/>
          </w:tcPr>
          <w:p w14:paraId="476A4994" w14:textId="6FC8F243" w:rsidR="007F790C" w:rsidRPr="00F84397" w:rsidRDefault="4FA9AB4E" w:rsidP="00F54B87">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relationship pointer</w:t>
            </w:r>
            <w:r w:rsidR="00F54B87">
              <w:rPr>
                <w:rFonts w:asciiTheme="minorHAnsi" w:eastAsiaTheme="minorEastAsia" w:hAnsiTheme="minorHAnsi"/>
                <w:szCs w:val="20"/>
              </w:rPr>
              <w:t>s</w:t>
            </w:r>
          </w:p>
        </w:tc>
      </w:tr>
      <w:tr w:rsidR="007F790C" w:rsidRPr="00F84397" w14:paraId="60EA7D57" w14:textId="77777777" w:rsidTr="7E4BDF2E">
        <w:trPr>
          <w:trHeight w:val="56"/>
        </w:trPr>
        <w:tc>
          <w:tcPr>
            <w:tcW w:w="2628" w:type="dxa"/>
            <w:shd w:val="clear" w:color="auto" w:fill="D9D9D9" w:themeFill="background1" w:themeFillShade="D9"/>
          </w:tcPr>
          <w:p w14:paraId="347F512A" w14:textId="48E12076"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3598B5B" w14:textId="77777777" w:rsidR="007F790C" w:rsidRPr="00F84397" w:rsidRDefault="007F790C" w:rsidP="007F790C">
            <w:pPr>
              <w:rPr>
                <w:rFonts w:asciiTheme="minorHAnsi" w:hAnsiTheme="minorHAnsi"/>
                <w:b/>
                <w:szCs w:val="20"/>
              </w:rPr>
            </w:pPr>
          </w:p>
        </w:tc>
        <w:tc>
          <w:tcPr>
            <w:tcW w:w="7020" w:type="dxa"/>
          </w:tcPr>
          <w:p w14:paraId="249FD12F" w14:textId="721532AE" w:rsidR="007F790C"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 02</w:t>
            </w:r>
            <w:r w:rsidRPr="00F84397">
              <w:rPr>
                <w:rFonts w:asciiTheme="minorHAnsi" w:eastAsiaTheme="minorEastAsia" w:hAnsiTheme="minorHAnsi"/>
                <w:szCs w:val="20"/>
              </w:rPr>
              <w:t xml:space="preserve">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7F790C" w:rsidRPr="00F84397" w14:paraId="1A3B6041" w14:textId="77777777" w:rsidTr="00A57F6B">
        <w:trPr>
          <w:trHeight w:val="56"/>
        </w:trPr>
        <w:tc>
          <w:tcPr>
            <w:tcW w:w="2628" w:type="dxa"/>
            <w:shd w:val="clear" w:color="auto" w:fill="D9D9D9" w:themeFill="background1" w:themeFillShade="D9"/>
          </w:tcPr>
          <w:p w14:paraId="1ED76BEB" w14:textId="545815C9"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953CCC5" w14:textId="77777777" w:rsidR="007F790C" w:rsidRPr="00F84397" w:rsidRDefault="007F790C" w:rsidP="007F790C">
            <w:pPr>
              <w:rPr>
                <w:rFonts w:asciiTheme="minorHAnsi" w:hAnsiTheme="minorHAnsi"/>
                <w:b/>
                <w:szCs w:val="20"/>
              </w:rPr>
            </w:pPr>
          </w:p>
        </w:tc>
        <w:tc>
          <w:tcPr>
            <w:tcW w:w="7020" w:type="dxa"/>
          </w:tcPr>
          <w:p w14:paraId="43E6C7E8" w14:textId="3B59C7E4"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3dmodel.model.rels file so that the relationship tar</w:t>
            </w:r>
            <w:r w:rsidR="007601D8">
              <w:rPr>
                <w:rFonts w:asciiTheme="minorHAnsi" w:eastAsiaTheme="minorEastAsia" w:hAnsiTheme="minorHAnsi"/>
                <w:szCs w:val="20"/>
              </w:rPr>
              <w:t>get part name for the non-root model part</w:t>
            </w:r>
            <w:r w:rsidRPr="00F84397">
              <w:rPr>
                <w:rFonts w:asciiTheme="minorHAnsi" w:eastAsiaTheme="minorEastAsia" w:hAnsiTheme="minorHAnsi"/>
                <w:szCs w:val="20"/>
              </w:rPr>
              <w:t xml:space="preserve"> does not match the part name in the 3MF document.</w:t>
            </w:r>
          </w:p>
          <w:p w14:paraId="6AB9488F" w14:textId="77777777" w:rsidR="007601D8" w:rsidRPr="00F84397" w:rsidRDefault="007601D8" w:rsidP="1465993C">
            <w:pPr>
              <w:rPr>
                <w:rFonts w:asciiTheme="minorHAnsi" w:eastAsiaTheme="minorEastAsia" w:hAnsiTheme="minorHAnsi"/>
                <w:szCs w:val="20"/>
              </w:rPr>
            </w:pPr>
          </w:p>
          <w:p w14:paraId="078FFA48" w14:textId="03F6CF21"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002837C3">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 xml:space="preserve">Rename the 3dmodel.model.rels file so that it has a name that does not map to the 3dmodel.model part (i.e. </w:t>
            </w:r>
            <w:proofErr w:type="spellStart"/>
            <w:proofErr w:type="gramStart"/>
            <w:r w:rsidRPr="00F84397">
              <w:rPr>
                <w:rFonts w:asciiTheme="minorHAnsi" w:eastAsiaTheme="minorEastAsia" w:hAnsiTheme="minorHAnsi"/>
                <w:szCs w:val="20"/>
              </w:rPr>
              <w:t>wrongmodel.model</w:t>
            </w:r>
            <w:proofErr w:type="gramEnd"/>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w:t>
            </w:r>
          </w:p>
          <w:p w14:paraId="3B4E4320" w14:textId="27ED98CF" w:rsidR="007F790C" w:rsidRPr="00F84397" w:rsidRDefault="007F790C" w:rsidP="1465993C">
            <w:pPr>
              <w:rPr>
                <w:rFonts w:asciiTheme="minorHAnsi" w:eastAsiaTheme="minorEastAsia" w:hAnsiTheme="minorHAnsi"/>
                <w:b/>
                <w:bCs/>
                <w:szCs w:val="20"/>
              </w:rPr>
            </w:pPr>
          </w:p>
        </w:tc>
      </w:tr>
      <w:tr w:rsidR="00A57F6B" w:rsidRPr="00F84397" w14:paraId="058C8AD5" w14:textId="77777777" w:rsidTr="7E4BDF2E">
        <w:trPr>
          <w:trHeight w:val="56"/>
        </w:trPr>
        <w:tc>
          <w:tcPr>
            <w:tcW w:w="2628" w:type="dxa"/>
            <w:tcBorders>
              <w:bottom w:val="single" w:sz="4" w:space="0" w:color="auto"/>
            </w:tcBorders>
            <w:shd w:val="clear" w:color="auto" w:fill="D9D9D9" w:themeFill="background1" w:themeFillShade="D9"/>
          </w:tcPr>
          <w:p w14:paraId="1C2350D8" w14:textId="29FB022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1E12671" w14:textId="5415E1B4" w:rsidR="00A57F6B" w:rsidRPr="00F84397" w:rsidRDefault="00A57F6B" w:rsidP="00A57F6B">
            <w:pPr>
              <w:rPr>
                <w:rFonts w:asciiTheme="minorHAnsi" w:eastAsiaTheme="minorEastAsia" w:hAnsiTheme="minorHAnsi"/>
                <w:b/>
                <w:bCs/>
                <w:szCs w:val="20"/>
              </w:rPr>
            </w:pPr>
            <w:hyperlink r:id="rId49" w:anchor="211-3D-Parts-and-Payload-Relationships" w:history="1">
              <w:r w:rsidRPr="006C389F">
                <w:rPr>
                  <w:rStyle w:val="Hyperlink"/>
                  <w:rFonts w:asciiTheme="minorHAnsi" w:eastAsiaTheme="minorEastAsia" w:hAnsiTheme="minorHAnsi"/>
                  <w:bCs/>
                  <w:szCs w:val="20"/>
                </w:rPr>
                <w:t>Link to Requirement in 3MF Specification</w:t>
              </w:r>
            </w:hyperlink>
          </w:p>
        </w:tc>
      </w:tr>
    </w:tbl>
    <w:p w14:paraId="25BB61B4" w14:textId="77777777" w:rsidR="00A47C64" w:rsidRDefault="00A47C64"/>
    <w:p w14:paraId="11F5DA84" w14:textId="77777777" w:rsidR="00A47C64" w:rsidRDefault="00A47C64" w:rsidP="00A47C64"/>
    <w:p w14:paraId="0621190A" w14:textId="27550A46" w:rsidR="003C725C" w:rsidRPr="00C9473A" w:rsidRDefault="003C725C">
      <w:pPr>
        <w:rPr>
          <w:rFonts w:eastAsiaTheme="majorEastAsia" w:cstheme="majorBidi"/>
          <w:b/>
          <w:bCs/>
          <w:color w:val="000000"/>
          <w:szCs w:val="20"/>
          <w:highlight w:val="lightGray"/>
          <w:lang w:bidi="x-none"/>
        </w:rPr>
      </w:pPr>
    </w:p>
    <w:p w14:paraId="1E294A5C" w14:textId="1E19FEF2" w:rsidR="00A47C64" w:rsidRDefault="00B76BB3" w:rsidP="003162C7">
      <w:pPr>
        <w:pStyle w:val="Heading3"/>
      </w:pPr>
      <w:r>
        <w:t xml:space="preserve"> </w:t>
      </w:r>
      <w:r w:rsidR="0003262E">
        <w:t>N_</w:t>
      </w:r>
      <w:r w:rsidR="004360B7">
        <w:t>???_0</w:t>
      </w:r>
      <w:r w:rsidR="4FA9AB4E">
        <w:t>409 Use of Space Attribute</w:t>
      </w:r>
    </w:p>
    <w:tbl>
      <w:tblPr>
        <w:tblStyle w:val="TableGrid"/>
        <w:tblW w:w="9648" w:type="dxa"/>
        <w:tblLook w:val="04A0" w:firstRow="1" w:lastRow="0" w:firstColumn="1" w:lastColumn="0" w:noHBand="0" w:noVBand="1"/>
      </w:tblPr>
      <w:tblGrid>
        <w:gridCol w:w="2628"/>
        <w:gridCol w:w="7020"/>
      </w:tblGrid>
      <w:tr w:rsidR="00A47C64" w:rsidRPr="00F84397" w14:paraId="5FB547B6" w14:textId="77777777" w:rsidTr="7E4BDF2E">
        <w:tc>
          <w:tcPr>
            <w:tcW w:w="2628" w:type="dxa"/>
            <w:tcBorders>
              <w:bottom w:val="single" w:sz="4" w:space="0" w:color="auto"/>
            </w:tcBorders>
            <w:shd w:val="clear" w:color="auto" w:fill="D9D9D9" w:themeFill="background1" w:themeFillShade="D9"/>
          </w:tcPr>
          <w:p w14:paraId="31165F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5A6E31" w14:textId="77777777" w:rsidR="00A47C64" w:rsidRPr="00F84397" w:rsidRDefault="00A47C64" w:rsidP="009E22E0">
            <w:pPr>
              <w:rPr>
                <w:rFonts w:asciiTheme="minorHAnsi" w:hAnsiTheme="minorHAnsi"/>
                <w:b/>
                <w:szCs w:val="20"/>
              </w:rPr>
            </w:pPr>
          </w:p>
        </w:tc>
        <w:tc>
          <w:tcPr>
            <w:tcW w:w="7020" w:type="dxa"/>
          </w:tcPr>
          <w:p w14:paraId="72B29053" w14:textId="72671700"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XML encoding of root element to use the unsupported “space” attribute</w:t>
            </w:r>
          </w:p>
          <w:p w14:paraId="22422C96" w14:textId="45D7610A" w:rsidR="008C1BE4" w:rsidRPr="00F84397" w:rsidRDefault="008C1BE4" w:rsidP="4FA9AB4E">
            <w:pPr>
              <w:rPr>
                <w:rFonts w:asciiTheme="minorHAnsi" w:eastAsiaTheme="minorEastAsia" w:hAnsiTheme="minorHAnsi"/>
                <w:szCs w:val="20"/>
              </w:rPr>
            </w:pPr>
          </w:p>
        </w:tc>
      </w:tr>
      <w:tr w:rsidR="00994B30" w:rsidRPr="00F84397" w14:paraId="76322726" w14:textId="77777777" w:rsidTr="7E4BDF2E">
        <w:trPr>
          <w:trHeight w:val="56"/>
        </w:trPr>
        <w:tc>
          <w:tcPr>
            <w:tcW w:w="2628" w:type="dxa"/>
            <w:shd w:val="clear" w:color="auto" w:fill="D9D9D9" w:themeFill="background1" w:themeFillShade="D9"/>
          </w:tcPr>
          <w:p w14:paraId="61ABC721"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32B83" w14:textId="77777777" w:rsidR="00994B30" w:rsidRPr="00F84397" w:rsidRDefault="00994B30" w:rsidP="00994B30">
            <w:pPr>
              <w:rPr>
                <w:rFonts w:asciiTheme="minorHAnsi" w:hAnsiTheme="minorHAnsi"/>
                <w:b/>
                <w:szCs w:val="20"/>
              </w:rPr>
            </w:pPr>
          </w:p>
        </w:tc>
        <w:tc>
          <w:tcPr>
            <w:tcW w:w="7020" w:type="dxa"/>
          </w:tcPr>
          <w:p w14:paraId="12A8F0FF" w14:textId="55C0EA8E" w:rsidR="00994B3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994B30" w:rsidRPr="00F84397" w14:paraId="40E3A4C6" w14:textId="77777777" w:rsidTr="00A57F6B">
        <w:trPr>
          <w:trHeight w:val="56"/>
        </w:trPr>
        <w:tc>
          <w:tcPr>
            <w:tcW w:w="2628" w:type="dxa"/>
            <w:shd w:val="clear" w:color="auto" w:fill="D9D9D9" w:themeFill="background1" w:themeFillShade="D9"/>
          </w:tcPr>
          <w:p w14:paraId="7D14C5B3"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F16F9F" w14:textId="77777777" w:rsidR="00994B30" w:rsidRPr="00F84397" w:rsidRDefault="00994B30" w:rsidP="00994B30">
            <w:pPr>
              <w:rPr>
                <w:rFonts w:asciiTheme="minorHAnsi" w:hAnsiTheme="minorHAnsi"/>
                <w:b/>
                <w:szCs w:val="20"/>
              </w:rPr>
            </w:pPr>
          </w:p>
        </w:tc>
        <w:tc>
          <w:tcPr>
            <w:tcW w:w="7020" w:type="dxa"/>
          </w:tcPr>
          <w:p w14:paraId="6953E985" w14:textId="0FF222D6" w:rsidR="00994B30"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Modify the second line of the 3dmodel.model file to include the following attribute definition to the model element:  </w:t>
            </w:r>
            <w:proofErr w:type="spellStart"/>
            <w:proofErr w:type="gramStart"/>
            <w:r w:rsidRPr="00F84397">
              <w:rPr>
                <w:rFonts w:asciiTheme="minorHAnsi" w:eastAsiaTheme="minorEastAsia" w:hAnsiTheme="minorHAnsi"/>
                <w:szCs w:val="20"/>
              </w:rPr>
              <w:t>xml:space</w:t>
            </w:r>
            <w:proofErr w:type="spellEnd"/>
            <w:proofErr w:type="gramEnd"/>
            <w:r w:rsidRPr="00F84397">
              <w:rPr>
                <w:rFonts w:asciiTheme="minorHAnsi" w:eastAsiaTheme="minorEastAsia" w:hAnsiTheme="minorHAnsi"/>
                <w:szCs w:val="20"/>
              </w:rPr>
              <w:t>="preserve"</w:t>
            </w:r>
          </w:p>
          <w:p w14:paraId="44671028" w14:textId="3DE04B55" w:rsidR="00994B30" w:rsidRPr="00F84397" w:rsidRDefault="00994B30" w:rsidP="007F3C38">
            <w:pPr>
              <w:rPr>
                <w:rFonts w:asciiTheme="minorHAnsi" w:eastAsiaTheme="minorEastAsia" w:hAnsiTheme="minorHAnsi"/>
                <w:b/>
                <w:bCs/>
                <w:szCs w:val="20"/>
              </w:rPr>
            </w:pPr>
          </w:p>
        </w:tc>
      </w:tr>
      <w:tr w:rsidR="00A57F6B" w:rsidRPr="00F84397" w14:paraId="5DDDEBFB" w14:textId="77777777" w:rsidTr="7E4BDF2E">
        <w:trPr>
          <w:trHeight w:val="56"/>
        </w:trPr>
        <w:tc>
          <w:tcPr>
            <w:tcW w:w="2628" w:type="dxa"/>
            <w:tcBorders>
              <w:bottom w:val="single" w:sz="4" w:space="0" w:color="auto"/>
            </w:tcBorders>
            <w:shd w:val="clear" w:color="auto" w:fill="D9D9D9" w:themeFill="background1" w:themeFillShade="D9"/>
          </w:tcPr>
          <w:p w14:paraId="2673A205" w14:textId="17C3A61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1B5D7A" w14:textId="17C3DB51" w:rsidR="00A57F6B" w:rsidRPr="00F84397" w:rsidRDefault="00A57F6B" w:rsidP="00A57F6B">
            <w:pPr>
              <w:rPr>
                <w:rFonts w:asciiTheme="minorHAnsi" w:eastAsiaTheme="minorEastAsia" w:hAnsiTheme="minorHAnsi"/>
                <w:b/>
                <w:bCs/>
                <w:szCs w:val="20"/>
              </w:rPr>
            </w:pPr>
            <w:hyperlink r:id="rId50" w:anchor="234-Whitespace" w:history="1">
              <w:r w:rsidRPr="00E22BC0">
                <w:rPr>
                  <w:rStyle w:val="Hyperlink"/>
                  <w:rFonts w:asciiTheme="minorHAnsi" w:eastAsiaTheme="minorEastAsia" w:hAnsiTheme="minorHAnsi"/>
                  <w:bCs/>
                  <w:szCs w:val="20"/>
                </w:rPr>
                <w:t>Link to Requirement in 3MF Specification</w:t>
              </w:r>
            </w:hyperlink>
          </w:p>
        </w:tc>
      </w:tr>
    </w:tbl>
    <w:p w14:paraId="78351C63" w14:textId="77777777" w:rsidR="00A47C64" w:rsidRDefault="00A47C64" w:rsidP="00A47C64"/>
    <w:p w14:paraId="725312DF" w14:textId="77777777" w:rsidR="00C10F76" w:rsidRDefault="00B76BB3" w:rsidP="00896F2F">
      <w:r>
        <w:t xml:space="preserve"> </w:t>
      </w:r>
    </w:p>
    <w:p w14:paraId="60FE7744" w14:textId="77777777" w:rsidR="00C10F76" w:rsidRDefault="00C10F76">
      <w:pPr>
        <w:rPr>
          <w:rFonts w:eastAsiaTheme="majorEastAsia" w:cstheme="majorBidi"/>
          <w:b/>
          <w:bCs/>
          <w:color w:val="365F91" w:themeColor="accent1" w:themeShade="BF"/>
          <w:szCs w:val="20"/>
        </w:rPr>
      </w:pPr>
      <w:r>
        <w:br w:type="page"/>
      </w:r>
    </w:p>
    <w:p w14:paraId="183C3088" w14:textId="7807DEE2" w:rsidR="00A47C64" w:rsidRDefault="0003262E" w:rsidP="003162C7">
      <w:pPr>
        <w:pStyle w:val="Heading3"/>
      </w:pPr>
      <w:r>
        <w:lastRenderedPageBreak/>
        <w:t>N_</w:t>
      </w:r>
      <w:r w:rsidR="004360B7">
        <w:t>???_0</w:t>
      </w:r>
      <w:r w:rsidR="4FA9AB4E">
        <w:t>410 Invalid Metadata</w:t>
      </w:r>
    </w:p>
    <w:tbl>
      <w:tblPr>
        <w:tblStyle w:val="TableGrid"/>
        <w:tblW w:w="9648" w:type="dxa"/>
        <w:tblLook w:val="04A0" w:firstRow="1" w:lastRow="0" w:firstColumn="1" w:lastColumn="0" w:noHBand="0" w:noVBand="1"/>
      </w:tblPr>
      <w:tblGrid>
        <w:gridCol w:w="2628"/>
        <w:gridCol w:w="7020"/>
      </w:tblGrid>
      <w:tr w:rsidR="00841D16" w:rsidRPr="00F84397" w14:paraId="44C6C7AF" w14:textId="77777777" w:rsidTr="7E4BDF2E">
        <w:tc>
          <w:tcPr>
            <w:tcW w:w="2628" w:type="dxa"/>
            <w:tcBorders>
              <w:bottom w:val="single" w:sz="4" w:space="0" w:color="auto"/>
            </w:tcBorders>
            <w:shd w:val="clear" w:color="auto" w:fill="D9D9D9" w:themeFill="background1" w:themeFillShade="D9"/>
          </w:tcPr>
          <w:p w14:paraId="581E8C26"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F3773B" w14:textId="77777777" w:rsidR="00841D16" w:rsidRPr="00F84397" w:rsidRDefault="00841D16" w:rsidP="00841D16">
            <w:pPr>
              <w:rPr>
                <w:rFonts w:asciiTheme="minorHAnsi" w:hAnsiTheme="minorHAnsi"/>
                <w:b/>
                <w:szCs w:val="20"/>
              </w:rPr>
            </w:pPr>
          </w:p>
        </w:tc>
        <w:tc>
          <w:tcPr>
            <w:tcW w:w="7020" w:type="dxa"/>
          </w:tcPr>
          <w:p w14:paraId="1E770BF6" w14:textId="7294A443" w:rsidR="00841D16"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add unrecognized vendor specific metadata elements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and 2</w:t>
            </w:r>
            <w:r w:rsidR="002837C3">
              <w:rPr>
                <w:rFonts w:asciiTheme="minorHAnsi" w:eastAsiaTheme="minorEastAsia" w:hAnsiTheme="minorHAnsi"/>
                <w:szCs w:val="20"/>
              </w:rPr>
              <w:t xml:space="preserve">D </w:t>
            </w:r>
            <w:r w:rsidRPr="00F84397">
              <w:rPr>
                <w:rFonts w:asciiTheme="minorHAnsi" w:eastAsiaTheme="minorEastAsia" w:hAnsiTheme="minorHAnsi"/>
                <w:szCs w:val="20"/>
              </w:rPr>
              <w:t>model parts, as well as duplicate names in metadata</w:t>
            </w:r>
          </w:p>
          <w:p w14:paraId="5446019B" w14:textId="4E9753CF" w:rsidR="008C1BE4" w:rsidRPr="00F84397" w:rsidRDefault="008C1BE4" w:rsidP="4FA9AB4E">
            <w:pPr>
              <w:rPr>
                <w:rFonts w:asciiTheme="minorHAnsi" w:eastAsiaTheme="minorEastAsia" w:hAnsiTheme="minorHAnsi"/>
                <w:szCs w:val="20"/>
              </w:rPr>
            </w:pPr>
          </w:p>
        </w:tc>
      </w:tr>
      <w:tr w:rsidR="00841D16" w:rsidRPr="00F84397" w14:paraId="5455A84E" w14:textId="77777777" w:rsidTr="7E4BDF2E">
        <w:trPr>
          <w:trHeight w:val="56"/>
        </w:trPr>
        <w:tc>
          <w:tcPr>
            <w:tcW w:w="2628" w:type="dxa"/>
            <w:shd w:val="clear" w:color="auto" w:fill="D9D9D9" w:themeFill="background1" w:themeFillShade="D9"/>
          </w:tcPr>
          <w:p w14:paraId="45CC6C87"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6C5501" w14:textId="77777777" w:rsidR="00841D16" w:rsidRPr="00F84397" w:rsidRDefault="00841D16" w:rsidP="00841D16">
            <w:pPr>
              <w:rPr>
                <w:rFonts w:asciiTheme="minorHAnsi" w:hAnsiTheme="minorHAnsi"/>
                <w:b/>
                <w:szCs w:val="20"/>
              </w:rPr>
            </w:pPr>
          </w:p>
        </w:tc>
        <w:tc>
          <w:tcPr>
            <w:tcW w:w="7020" w:type="dxa"/>
          </w:tcPr>
          <w:p w14:paraId="6A36D699" w14:textId="567C484F" w:rsidR="00841D16" w:rsidRPr="00F84397" w:rsidRDefault="4FA9AB4E" w:rsidP="001E02EB">
            <w:pPr>
              <w:rPr>
                <w:rFonts w:asciiTheme="minorHAnsi" w:eastAsiaTheme="minorEastAsia" w:hAnsiTheme="minorHAnsi"/>
                <w:szCs w:val="20"/>
              </w:rPr>
            </w:pPr>
            <w:r w:rsidRPr="00F84397">
              <w:rPr>
                <w:rFonts w:asciiTheme="minorHAnsi" w:eastAsiaTheme="minorEastAsia" w:hAnsiTheme="minorHAnsi"/>
                <w:szCs w:val="20"/>
              </w:rPr>
              <w:t>01</w:t>
            </w:r>
            <w:r w:rsidR="00B142E0">
              <w:rPr>
                <w:rFonts w:asciiTheme="minorHAnsi" w:eastAsiaTheme="minorEastAsia" w:hAnsiTheme="minorHAnsi"/>
                <w:szCs w:val="20"/>
              </w:rPr>
              <w:t xml:space="preserve"> to 04</w:t>
            </w:r>
            <w:r w:rsidR="001E02EB">
              <w:rPr>
                <w:rFonts w:asciiTheme="minorHAnsi" w:eastAsiaTheme="minorEastAsia" w:hAnsiTheme="minorHAnsi"/>
                <w:szCs w:val="20"/>
              </w:rPr>
              <w:t xml:space="preserve"> </w:t>
            </w:r>
            <w:r w:rsidRPr="00F84397">
              <w:rPr>
                <w:rFonts w:asciiTheme="minorHAnsi" w:eastAsiaTheme="minorEastAsia" w:hAnsiTheme="minorHAnsi"/>
                <w:szCs w:val="20"/>
              </w:rPr>
              <w:t>– Printer should generate error</w:t>
            </w:r>
          </w:p>
        </w:tc>
      </w:tr>
      <w:tr w:rsidR="00841D16" w:rsidRPr="00F84397" w14:paraId="5C4573B1" w14:textId="77777777" w:rsidTr="00A57F6B">
        <w:trPr>
          <w:trHeight w:val="56"/>
        </w:trPr>
        <w:tc>
          <w:tcPr>
            <w:tcW w:w="2628" w:type="dxa"/>
            <w:shd w:val="clear" w:color="auto" w:fill="D9D9D9" w:themeFill="background1" w:themeFillShade="D9"/>
          </w:tcPr>
          <w:p w14:paraId="75269B2A"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51B8A80" w14:textId="77777777" w:rsidR="00841D16" w:rsidRPr="00F84397" w:rsidRDefault="00841D16" w:rsidP="00841D16">
            <w:pPr>
              <w:rPr>
                <w:rFonts w:asciiTheme="minorHAnsi" w:hAnsiTheme="minorHAnsi"/>
                <w:b/>
                <w:szCs w:val="20"/>
              </w:rPr>
            </w:pPr>
          </w:p>
        </w:tc>
        <w:tc>
          <w:tcPr>
            <w:tcW w:w="7020" w:type="dxa"/>
          </w:tcPr>
          <w:p w14:paraId="773969DF" w14:textId="336816BB" w:rsidR="00841D16"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r w:rsidR="0074463C">
              <w:rPr>
                <w:rFonts w:asciiTheme="minorHAnsi" w:eastAsiaTheme="minorEastAsia" w:hAnsiTheme="minorHAnsi"/>
                <w:szCs w:val="20"/>
              </w:rPr>
              <w:t xml:space="preserve"> with no declared namespace prefix in the Model element</w:t>
            </w:r>
          </w:p>
          <w:p w14:paraId="768153F2" w14:textId="77777777" w:rsidR="001D7F7D" w:rsidRPr="00F84397" w:rsidRDefault="001D7F7D" w:rsidP="4FA9AB4E">
            <w:pPr>
              <w:rPr>
                <w:rFonts w:asciiTheme="minorHAnsi" w:eastAsiaTheme="minorEastAsia" w:hAnsiTheme="minorHAnsi"/>
                <w:szCs w:val="20"/>
              </w:rPr>
            </w:pPr>
          </w:p>
          <w:p w14:paraId="35ED8E66" w14:textId="54D04D8E"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w:t>
            </w:r>
            <w:proofErr w:type="gramStart"/>
            <w:r w:rsidRPr="00F84397">
              <w:rPr>
                <w:rFonts w:asciiTheme="minorHAnsi" w:eastAsiaTheme="minorEastAsia" w:hAnsiTheme="minorHAnsi"/>
                <w:szCs w:val="20"/>
              </w:rPr>
              <w:t>x:anyname</w:t>
            </w:r>
            <w:proofErr w:type="gramEnd"/>
            <w:r w:rsidRPr="00F84397">
              <w:rPr>
                <w:rFonts w:asciiTheme="minorHAnsi" w:eastAsiaTheme="minorEastAsia" w:hAnsiTheme="minorHAnsi"/>
                <w:szCs w:val="20"/>
              </w:rPr>
              <w:t>"&gt;this is a test&lt;/metadata&gt;</w:t>
            </w:r>
          </w:p>
          <w:p w14:paraId="52CA98E6" w14:textId="5230728E" w:rsidR="00C81775" w:rsidRDefault="00C81775" w:rsidP="00761B3B">
            <w:pPr>
              <w:rPr>
                <w:rFonts w:asciiTheme="minorHAnsi" w:hAnsiTheme="minorHAnsi"/>
                <w:szCs w:val="20"/>
              </w:rPr>
            </w:pPr>
          </w:p>
          <w:p w14:paraId="390A8461" w14:textId="77777777" w:rsidR="00544C4B" w:rsidRPr="00F84397" w:rsidRDefault="00544C4B" w:rsidP="00544C4B">
            <w:pPr>
              <w:rPr>
                <w:rFonts w:asciiTheme="minorHAnsi" w:eastAsiaTheme="minorEastAsia" w:hAnsiTheme="minorHAnsi"/>
                <w:b/>
                <w:bCs/>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Include the vendor specific metadata value to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63853FD9" w14:textId="77777777" w:rsidR="00544C4B" w:rsidRPr="00F84397" w:rsidRDefault="00544C4B" w:rsidP="00544C4B">
            <w:pPr>
              <w:rPr>
                <w:rFonts w:asciiTheme="minorHAnsi" w:hAnsiTheme="minorHAnsi"/>
                <w:szCs w:val="20"/>
              </w:rPr>
            </w:pPr>
          </w:p>
          <w:p w14:paraId="09EF5408"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 in both test cases 01 and 02:</w:t>
            </w:r>
          </w:p>
          <w:p w14:paraId="3D777579"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w:t>
            </w:r>
            <w:proofErr w:type="gramStart"/>
            <w:r w:rsidRPr="00F84397">
              <w:rPr>
                <w:rFonts w:asciiTheme="minorHAnsi" w:eastAsiaTheme="minorEastAsia" w:hAnsiTheme="minorHAnsi"/>
                <w:szCs w:val="20"/>
              </w:rPr>
              <w:t>x:anyname</w:t>
            </w:r>
            <w:proofErr w:type="gramEnd"/>
            <w:r w:rsidRPr="00F84397">
              <w:rPr>
                <w:rFonts w:asciiTheme="minorHAnsi" w:eastAsiaTheme="minorEastAsia" w:hAnsiTheme="minorHAnsi"/>
                <w:szCs w:val="20"/>
              </w:rPr>
              <w:t>"&gt;this is a test&lt;/metadata&gt;</w:t>
            </w:r>
          </w:p>
          <w:p w14:paraId="1678D518" w14:textId="77777777" w:rsidR="00544C4B" w:rsidRPr="00F84397" w:rsidRDefault="00544C4B" w:rsidP="00761B3B">
            <w:pPr>
              <w:rPr>
                <w:rFonts w:asciiTheme="minorHAnsi" w:hAnsiTheme="minorHAnsi"/>
                <w:szCs w:val="20"/>
              </w:rPr>
            </w:pPr>
          </w:p>
          <w:p w14:paraId="38DFAB8C" w14:textId="6E4606AF" w:rsidR="00761B3B"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w:t>
            </w:r>
            <w:r w:rsidR="00544C4B">
              <w:rPr>
                <w:rFonts w:asciiTheme="minorHAnsi" w:eastAsiaTheme="minorEastAsia" w:hAnsiTheme="minorHAnsi"/>
                <w:b/>
                <w:bCs/>
                <w:szCs w:val="20"/>
              </w:rPr>
              <w:t>3</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Include the same metadata name from</w:t>
            </w:r>
            <w:r w:rsidR="002837C3">
              <w:rPr>
                <w:rFonts w:asciiTheme="minorHAnsi" w:eastAsiaTheme="minorEastAsia" w:hAnsiTheme="minorHAnsi"/>
                <w:szCs w:val="20"/>
              </w:rPr>
              <w:t xml:space="preserve"> T</w:t>
            </w:r>
            <w:r w:rsidRPr="00F84397">
              <w:rPr>
                <w:rFonts w:asciiTheme="minorHAnsi" w:eastAsiaTheme="minorEastAsia" w:hAnsiTheme="minorHAnsi"/>
                <w:szCs w:val="20"/>
              </w:rPr>
              <w:t>able 8-1 of the core specification twice in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06BA1D8F" w14:textId="77777777" w:rsidR="001D7F7D" w:rsidRPr="00F84397" w:rsidRDefault="001D7F7D" w:rsidP="4FA9AB4E">
            <w:pPr>
              <w:rPr>
                <w:rFonts w:asciiTheme="minorHAnsi" w:eastAsiaTheme="minorEastAsia" w:hAnsiTheme="minorHAnsi"/>
                <w:szCs w:val="20"/>
              </w:rPr>
            </w:pPr>
          </w:p>
          <w:p w14:paraId="73A07EF1" w14:textId="0FEC613A" w:rsidR="00761B3B"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BC3393E" w14:textId="72682441" w:rsidR="00761B3B"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2043D843" w14:textId="006F162C" w:rsidR="00544C4B" w:rsidRDefault="00544C4B" w:rsidP="4FA9AB4E">
            <w:pPr>
              <w:rPr>
                <w:rFonts w:asciiTheme="minorHAnsi" w:eastAsiaTheme="minorEastAsia" w:hAnsiTheme="minorHAnsi"/>
                <w:szCs w:val="20"/>
              </w:rPr>
            </w:pPr>
          </w:p>
          <w:p w14:paraId="769DB383"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 Include the same metadata name from </w:t>
            </w:r>
            <w:r>
              <w:rPr>
                <w:rFonts w:asciiTheme="minorHAnsi" w:eastAsiaTheme="minorEastAsia" w:hAnsiTheme="minorHAnsi"/>
                <w:szCs w:val="20"/>
              </w:rPr>
              <w:t>T</w:t>
            </w:r>
            <w:r w:rsidRPr="00F84397">
              <w:rPr>
                <w:rFonts w:asciiTheme="minorHAnsi" w:eastAsiaTheme="minorEastAsia" w:hAnsiTheme="minorHAnsi"/>
                <w:szCs w:val="20"/>
              </w:rPr>
              <w:t>able 8-1 of the core specification twice in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1AFC9A1C" w14:textId="77777777" w:rsidR="00544C4B" w:rsidRPr="00F84397" w:rsidRDefault="00544C4B" w:rsidP="00544C4B">
            <w:pPr>
              <w:rPr>
                <w:rFonts w:asciiTheme="minorHAnsi" w:hAnsiTheme="minorHAnsi"/>
                <w:b/>
                <w:szCs w:val="20"/>
              </w:rPr>
            </w:pPr>
          </w:p>
          <w:p w14:paraId="67B0DED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values in both test cases 03 and 04:</w:t>
            </w:r>
          </w:p>
          <w:p w14:paraId="0761C091"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4C2521B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40B23933" w14:textId="77777777" w:rsidR="00544C4B" w:rsidRPr="00F84397" w:rsidRDefault="00544C4B" w:rsidP="4FA9AB4E">
            <w:pPr>
              <w:rPr>
                <w:rFonts w:asciiTheme="minorHAnsi" w:eastAsiaTheme="minorEastAsia" w:hAnsiTheme="minorHAnsi"/>
                <w:szCs w:val="20"/>
              </w:rPr>
            </w:pPr>
          </w:p>
          <w:p w14:paraId="0D123AC9" w14:textId="3C7A8F3A" w:rsidR="00841D16" w:rsidRPr="00F84397" w:rsidRDefault="00841D16" w:rsidP="00841D16">
            <w:pPr>
              <w:rPr>
                <w:rFonts w:asciiTheme="minorHAnsi" w:hAnsiTheme="minorHAnsi"/>
                <w:b/>
                <w:szCs w:val="20"/>
              </w:rPr>
            </w:pPr>
            <w:r w:rsidRPr="00F84397">
              <w:rPr>
                <w:rFonts w:asciiTheme="minorHAnsi" w:hAnsiTheme="minorHAnsi"/>
                <w:b/>
                <w:szCs w:val="20"/>
              </w:rPr>
              <w:t xml:space="preserve"> </w:t>
            </w:r>
          </w:p>
        </w:tc>
      </w:tr>
      <w:tr w:rsidR="00A57F6B" w:rsidRPr="00F84397" w14:paraId="4F3EF227" w14:textId="77777777" w:rsidTr="7E4BDF2E">
        <w:trPr>
          <w:trHeight w:val="56"/>
        </w:trPr>
        <w:tc>
          <w:tcPr>
            <w:tcW w:w="2628" w:type="dxa"/>
            <w:tcBorders>
              <w:bottom w:val="single" w:sz="4" w:space="0" w:color="auto"/>
            </w:tcBorders>
            <w:shd w:val="clear" w:color="auto" w:fill="D9D9D9" w:themeFill="background1" w:themeFillShade="D9"/>
          </w:tcPr>
          <w:p w14:paraId="6815AEC4" w14:textId="5CE7D3D1"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2DE8FCA" w14:textId="16450CA7" w:rsidR="00A57F6B" w:rsidRPr="00F84397" w:rsidRDefault="00A57F6B" w:rsidP="00A57F6B">
            <w:pPr>
              <w:rPr>
                <w:rFonts w:asciiTheme="minorHAnsi" w:eastAsiaTheme="minorEastAsia" w:hAnsiTheme="minorHAnsi"/>
                <w:b/>
                <w:bCs/>
                <w:szCs w:val="20"/>
              </w:rPr>
            </w:pPr>
            <w:hyperlink r:id="rId51" w:anchor="341-Metadata" w:history="1">
              <w:r w:rsidRPr="00393844">
                <w:rPr>
                  <w:rStyle w:val="Hyperlink"/>
                  <w:rFonts w:asciiTheme="minorHAnsi" w:eastAsiaTheme="minorEastAsia" w:hAnsiTheme="minorHAnsi"/>
                  <w:bCs/>
                  <w:szCs w:val="20"/>
                </w:rPr>
                <w:t>Link to Requirement in 3MF Specification</w:t>
              </w:r>
            </w:hyperlink>
          </w:p>
        </w:tc>
      </w:tr>
    </w:tbl>
    <w:p w14:paraId="6F744316" w14:textId="77777777" w:rsidR="00A47C64" w:rsidRDefault="00A47C64" w:rsidP="00A47C64"/>
    <w:p w14:paraId="7925B653" w14:textId="5573B312" w:rsidR="00A47C64" w:rsidRDefault="00B76BB3" w:rsidP="003162C7">
      <w:pPr>
        <w:pStyle w:val="Heading3"/>
      </w:pPr>
      <w:r>
        <w:t xml:space="preserve"> </w:t>
      </w:r>
      <w:r w:rsidR="0003262E">
        <w:t>N_</w:t>
      </w:r>
      <w:r w:rsidR="004360B7">
        <w:t>???_0</w:t>
      </w:r>
      <w:r w:rsidR="4FA9AB4E">
        <w:t xml:space="preserve">411 </w:t>
      </w:r>
      <w:proofErr w:type="gramStart"/>
      <w:r w:rsidR="4FA9AB4E">
        <w:t>Non Unique</w:t>
      </w:r>
      <w:proofErr w:type="gramEnd"/>
      <w:r w:rsidR="4FA9AB4E">
        <w:t xml:space="preserve"> Triangle Indices</w:t>
      </w:r>
    </w:p>
    <w:tbl>
      <w:tblPr>
        <w:tblStyle w:val="TableGrid"/>
        <w:tblW w:w="9648" w:type="dxa"/>
        <w:tblLook w:val="04A0" w:firstRow="1" w:lastRow="0" w:firstColumn="1" w:lastColumn="0" w:noHBand="0" w:noVBand="1"/>
      </w:tblPr>
      <w:tblGrid>
        <w:gridCol w:w="2628"/>
        <w:gridCol w:w="7020"/>
      </w:tblGrid>
      <w:tr w:rsidR="006C5D73" w:rsidRPr="00F84397" w14:paraId="067D805E" w14:textId="77777777" w:rsidTr="4FA9AB4E">
        <w:tc>
          <w:tcPr>
            <w:tcW w:w="2628" w:type="dxa"/>
            <w:tcBorders>
              <w:bottom w:val="single" w:sz="4" w:space="0" w:color="auto"/>
            </w:tcBorders>
            <w:shd w:val="clear" w:color="auto" w:fill="D9D9D9" w:themeFill="background1" w:themeFillShade="D9"/>
          </w:tcPr>
          <w:p w14:paraId="36D080B8"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7E6E257" w14:textId="77777777" w:rsidR="006C5D73" w:rsidRPr="00F84397" w:rsidRDefault="006C5D73" w:rsidP="006C5D73">
            <w:pPr>
              <w:rPr>
                <w:rFonts w:asciiTheme="minorHAnsi" w:hAnsiTheme="minorHAnsi"/>
                <w:b/>
                <w:szCs w:val="20"/>
              </w:rPr>
            </w:pPr>
          </w:p>
        </w:tc>
        <w:tc>
          <w:tcPr>
            <w:tcW w:w="7020" w:type="dxa"/>
          </w:tcPr>
          <w:p w14:paraId="39ABC4D4" w14:textId="6AF0ACD5" w:rsidR="006C5D73"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then modify on triangle indices so that the vertex references are not unique</w:t>
            </w:r>
          </w:p>
          <w:p w14:paraId="6F861917" w14:textId="40D80104" w:rsidR="008C1BE4" w:rsidRPr="00F84397" w:rsidRDefault="008C1BE4" w:rsidP="4FA9AB4E">
            <w:pPr>
              <w:rPr>
                <w:rFonts w:asciiTheme="minorHAnsi" w:eastAsiaTheme="minorEastAsia" w:hAnsiTheme="minorHAnsi"/>
                <w:szCs w:val="20"/>
              </w:rPr>
            </w:pPr>
          </w:p>
        </w:tc>
      </w:tr>
      <w:tr w:rsidR="001E4CA9" w:rsidRPr="00F84397" w14:paraId="77C0F290" w14:textId="77777777" w:rsidTr="4FA9AB4E">
        <w:trPr>
          <w:trHeight w:val="56"/>
        </w:trPr>
        <w:tc>
          <w:tcPr>
            <w:tcW w:w="2628" w:type="dxa"/>
            <w:shd w:val="clear" w:color="auto" w:fill="D9D9D9" w:themeFill="background1" w:themeFillShade="D9"/>
          </w:tcPr>
          <w:p w14:paraId="074E2DB1" w14:textId="02C69EA2"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3BA5A8" w14:textId="77777777" w:rsidR="001E4CA9" w:rsidRPr="00F84397" w:rsidRDefault="001E4CA9" w:rsidP="001E4CA9">
            <w:pPr>
              <w:rPr>
                <w:rFonts w:asciiTheme="minorHAnsi" w:hAnsiTheme="minorHAnsi"/>
                <w:b/>
                <w:szCs w:val="20"/>
              </w:rPr>
            </w:pPr>
          </w:p>
        </w:tc>
        <w:tc>
          <w:tcPr>
            <w:tcW w:w="7020" w:type="dxa"/>
          </w:tcPr>
          <w:p w14:paraId="632DA98D" w14:textId="26AE02CC" w:rsidR="001E4CA9"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should generate error, although it is unclear if the printer will parse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file in this level of detail. </w:t>
            </w:r>
          </w:p>
          <w:p w14:paraId="544F0D60" w14:textId="391C03B2" w:rsidR="001E4CA9" w:rsidRPr="00F84397" w:rsidRDefault="001E4CA9" w:rsidP="001E4CA9">
            <w:pPr>
              <w:rPr>
                <w:rFonts w:asciiTheme="minorHAnsi" w:hAnsiTheme="minorHAnsi"/>
                <w:szCs w:val="20"/>
              </w:rPr>
            </w:pPr>
          </w:p>
        </w:tc>
      </w:tr>
      <w:tr w:rsidR="001E4CA9" w:rsidRPr="00F84397" w14:paraId="00CBD98B" w14:textId="77777777" w:rsidTr="00A57F6B">
        <w:trPr>
          <w:trHeight w:val="56"/>
        </w:trPr>
        <w:tc>
          <w:tcPr>
            <w:tcW w:w="2628" w:type="dxa"/>
            <w:shd w:val="clear" w:color="auto" w:fill="D9D9D9" w:themeFill="background1" w:themeFillShade="D9"/>
          </w:tcPr>
          <w:p w14:paraId="40268496" w14:textId="2E70D159"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B93527" w14:textId="77777777" w:rsidR="001E4CA9" w:rsidRPr="00F84397" w:rsidRDefault="001E4CA9" w:rsidP="001E4CA9">
            <w:pPr>
              <w:rPr>
                <w:rFonts w:asciiTheme="minorHAnsi" w:hAnsiTheme="minorHAnsi"/>
                <w:b/>
                <w:szCs w:val="20"/>
              </w:rPr>
            </w:pPr>
          </w:p>
        </w:tc>
        <w:tc>
          <w:tcPr>
            <w:tcW w:w="7020" w:type="dxa"/>
          </w:tcPr>
          <w:p w14:paraId="35617E0D" w14:textId="50B162D7" w:rsidR="00D02102" w:rsidRDefault="4FA9AB4E" w:rsidP="00D02102">
            <w:pPr>
              <w:rPr>
                <w:rFonts w:asciiTheme="minorHAnsi" w:eastAsiaTheme="minorEastAsia" w:hAnsiTheme="minorHAnsi"/>
                <w:szCs w:val="20"/>
              </w:rPr>
            </w:pPr>
            <w:r w:rsidRPr="00F84397">
              <w:rPr>
                <w:rFonts w:asciiTheme="minorHAnsi" w:eastAsiaTheme="minorEastAsia" w:hAnsiTheme="minorHAnsi"/>
                <w:b/>
                <w:bCs/>
                <w:szCs w:val="20"/>
              </w:rPr>
              <w:t>01 –</w:t>
            </w:r>
            <w:r w:rsidR="002837C3">
              <w:rPr>
                <w:rFonts w:asciiTheme="minorHAnsi" w:eastAsiaTheme="minorEastAsia" w:hAnsiTheme="minorHAnsi"/>
                <w:b/>
                <w:bCs/>
                <w:szCs w:val="20"/>
              </w:rPr>
              <w:t xml:space="preserve"> </w:t>
            </w:r>
            <w:r w:rsidRPr="00F84397">
              <w:rPr>
                <w:rFonts w:asciiTheme="minorHAnsi" w:eastAsiaTheme="minorEastAsia" w:hAnsiTheme="minorHAnsi"/>
                <w:szCs w:val="20"/>
              </w:rPr>
              <w:t>Modify on triangle indices so that the vertex references are not unique</w:t>
            </w:r>
          </w:p>
          <w:p w14:paraId="6FFE107F" w14:textId="759A2D47" w:rsidR="001E4CA9" w:rsidRPr="00F84397" w:rsidRDefault="001E4CA9" w:rsidP="001E4CA9">
            <w:pPr>
              <w:rPr>
                <w:rFonts w:asciiTheme="minorHAnsi" w:hAnsiTheme="minorHAnsi"/>
                <w:b/>
                <w:szCs w:val="20"/>
              </w:rPr>
            </w:pPr>
          </w:p>
        </w:tc>
      </w:tr>
      <w:tr w:rsidR="00A57F6B" w:rsidRPr="00F84397" w14:paraId="3FFEE6D9" w14:textId="77777777" w:rsidTr="4FA9AB4E">
        <w:trPr>
          <w:trHeight w:val="56"/>
        </w:trPr>
        <w:tc>
          <w:tcPr>
            <w:tcW w:w="2628" w:type="dxa"/>
            <w:tcBorders>
              <w:bottom w:val="single" w:sz="4" w:space="0" w:color="auto"/>
            </w:tcBorders>
            <w:shd w:val="clear" w:color="auto" w:fill="D9D9D9" w:themeFill="background1" w:themeFillShade="D9"/>
          </w:tcPr>
          <w:p w14:paraId="799DC199" w14:textId="47E025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90C70" w14:textId="406F8D17" w:rsidR="00A57F6B" w:rsidRPr="00F84397" w:rsidRDefault="00A57F6B" w:rsidP="00A57F6B">
            <w:pPr>
              <w:rPr>
                <w:rFonts w:asciiTheme="minorHAnsi" w:eastAsiaTheme="minorEastAsia" w:hAnsiTheme="minorHAnsi"/>
                <w:b/>
                <w:bCs/>
                <w:szCs w:val="20"/>
              </w:rPr>
            </w:pPr>
            <w:hyperlink r:id="rId52" w:anchor="4141-Triangle" w:history="1">
              <w:r w:rsidRPr="00735F6A">
                <w:rPr>
                  <w:rStyle w:val="Hyperlink"/>
                  <w:rFonts w:asciiTheme="minorHAnsi" w:eastAsiaTheme="minorEastAsia" w:hAnsiTheme="minorHAnsi"/>
                  <w:bCs/>
                  <w:szCs w:val="20"/>
                </w:rPr>
                <w:t>Link to Requirement in 3MF Specification</w:t>
              </w:r>
            </w:hyperlink>
          </w:p>
        </w:tc>
      </w:tr>
    </w:tbl>
    <w:p w14:paraId="5EEFED6E" w14:textId="77777777" w:rsidR="0041707B" w:rsidRDefault="00B76BB3" w:rsidP="00896F2F">
      <w:r>
        <w:t xml:space="preserve"> </w:t>
      </w:r>
    </w:p>
    <w:p w14:paraId="4F3BA690" w14:textId="77777777" w:rsidR="0041707B" w:rsidRDefault="0041707B">
      <w:pPr>
        <w:rPr>
          <w:rFonts w:eastAsiaTheme="majorEastAsia" w:cstheme="majorBidi"/>
          <w:b/>
          <w:bCs/>
          <w:color w:val="365F91" w:themeColor="accent1" w:themeShade="BF"/>
          <w:szCs w:val="20"/>
        </w:rPr>
      </w:pPr>
      <w:r>
        <w:br w:type="page"/>
      </w:r>
    </w:p>
    <w:p w14:paraId="4F697BFC" w14:textId="357471B9" w:rsidR="00A47C64" w:rsidRDefault="0003262E" w:rsidP="003162C7">
      <w:pPr>
        <w:pStyle w:val="Heading3"/>
      </w:pPr>
      <w:r>
        <w:lastRenderedPageBreak/>
        <w:t>N_</w:t>
      </w:r>
      <w:r w:rsidR="004360B7">
        <w:t>???_0</w:t>
      </w:r>
      <w:r w:rsidR="4FA9AB4E">
        <w:t>412 Invalid Index Range</w:t>
      </w:r>
    </w:p>
    <w:tbl>
      <w:tblPr>
        <w:tblStyle w:val="TableGrid"/>
        <w:tblW w:w="9648" w:type="dxa"/>
        <w:tblLook w:val="04A0" w:firstRow="1" w:lastRow="0" w:firstColumn="1" w:lastColumn="0" w:noHBand="0" w:noVBand="1"/>
      </w:tblPr>
      <w:tblGrid>
        <w:gridCol w:w="2628"/>
        <w:gridCol w:w="7020"/>
      </w:tblGrid>
      <w:tr w:rsidR="00AB16F7" w:rsidRPr="00F84397" w14:paraId="4BC3980F" w14:textId="77777777" w:rsidTr="7E4BDF2E">
        <w:tc>
          <w:tcPr>
            <w:tcW w:w="2628" w:type="dxa"/>
            <w:tcBorders>
              <w:bottom w:val="single" w:sz="4" w:space="0" w:color="auto"/>
            </w:tcBorders>
            <w:shd w:val="clear" w:color="auto" w:fill="D9D9D9" w:themeFill="background1" w:themeFillShade="D9"/>
          </w:tcPr>
          <w:p w14:paraId="1CC642F3"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0313EE" w14:textId="77777777" w:rsidR="00AB16F7" w:rsidRPr="00F84397" w:rsidRDefault="00AB16F7" w:rsidP="00AB16F7">
            <w:pPr>
              <w:rPr>
                <w:rFonts w:asciiTheme="minorHAnsi" w:hAnsiTheme="minorHAnsi"/>
                <w:b/>
                <w:szCs w:val="20"/>
              </w:rPr>
            </w:pPr>
          </w:p>
        </w:tc>
        <w:tc>
          <w:tcPr>
            <w:tcW w:w="7020" w:type="dxa"/>
          </w:tcPr>
          <w:p w14:paraId="667DFC9B" w14:textId="1AEB6343" w:rsidR="00AB16F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out of range index references to vertex values</w:t>
            </w:r>
          </w:p>
          <w:p w14:paraId="7A207F61" w14:textId="719C4E4F" w:rsidR="008C1BE4" w:rsidRPr="00F84397" w:rsidRDefault="008C1BE4" w:rsidP="1465993C">
            <w:pPr>
              <w:rPr>
                <w:rFonts w:asciiTheme="minorHAnsi" w:eastAsiaTheme="minorEastAsia" w:hAnsiTheme="minorHAnsi"/>
                <w:szCs w:val="20"/>
              </w:rPr>
            </w:pPr>
          </w:p>
        </w:tc>
      </w:tr>
      <w:tr w:rsidR="00AB16F7" w:rsidRPr="00F84397" w14:paraId="74A52A9C" w14:textId="77777777" w:rsidTr="7E4BDF2E">
        <w:trPr>
          <w:trHeight w:val="56"/>
        </w:trPr>
        <w:tc>
          <w:tcPr>
            <w:tcW w:w="2628" w:type="dxa"/>
            <w:shd w:val="clear" w:color="auto" w:fill="D9D9D9" w:themeFill="background1" w:themeFillShade="D9"/>
          </w:tcPr>
          <w:p w14:paraId="3EDEEAC6"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E18740" w14:textId="77777777" w:rsidR="00AB16F7" w:rsidRPr="00F84397" w:rsidRDefault="00AB16F7" w:rsidP="00AB16F7">
            <w:pPr>
              <w:rPr>
                <w:rFonts w:asciiTheme="minorHAnsi" w:hAnsiTheme="minorHAnsi"/>
                <w:b/>
                <w:szCs w:val="20"/>
              </w:rPr>
            </w:pPr>
          </w:p>
        </w:tc>
        <w:tc>
          <w:tcPr>
            <w:tcW w:w="7020" w:type="dxa"/>
          </w:tcPr>
          <w:p w14:paraId="4F0E5A25" w14:textId="58E733AE" w:rsidR="00AB16F7" w:rsidRPr="00F84397" w:rsidRDefault="00D02102"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4FA9AB4E" w:rsidRPr="00F84397">
              <w:rPr>
                <w:rFonts w:asciiTheme="minorHAnsi" w:eastAsiaTheme="minorEastAsia" w:hAnsiTheme="minorHAnsi"/>
                <w:szCs w:val="20"/>
              </w:rPr>
              <w:t xml:space="preserve"> Printer should generate error</w:t>
            </w:r>
          </w:p>
        </w:tc>
      </w:tr>
      <w:tr w:rsidR="00AB16F7" w:rsidRPr="00F84397" w14:paraId="12A43FA0" w14:textId="77777777" w:rsidTr="00A57F6B">
        <w:trPr>
          <w:trHeight w:val="56"/>
        </w:trPr>
        <w:tc>
          <w:tcPr>
            <w:tcW w:w="2628" w:type="dxa"/>
            <w:shd w:val="clear" w:color="auto" w:fill="D9D9D9" w:themeFill="background1" w:themeFillShade="D9"/>
          </w:tcPr>
          <w:p w14:paraId="7F609575"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52B432" w14:textId="77777777" w:rsidR="00AB16F7" w:rsidRPr="00F84397" w:rsidRDefault="00AB16F7" w:rsidP="00AB16F7">
            <w:pPr>
              <w:rPr>
                <w:rFonts w:asciiTheme="minorHAnsi" w:hAnsiTheme="minorHAnsi"/>
                <w:b/>
                <w:szCs w:val="20"/>
              </w:rPr>
            </w:pPr>
          </w:p>
        </w:tc>
        <w:tc>
          <w:tcPr>
            <w:tcW w:w="7020" w:type="dxa"/>
          </w:tcPr>
          <w:p w14:paraId="7AD7C464" w14:textId="6F0D2E16" w:rsidR="00AB16F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01</w:t>
            </w:r>
            <w:r w:rsidRPr="00F84397">
              <w:rPr>
                <w:rFonts w:asciiTheme="minorHAnsi" w:eastAsiaTheme="minorEastAsia" w:hAnsiTheme="minorHAnsi"/>
                <w:szCs w:val="20"/>
              </w:rPr>
              <w:t xml:space="preserve"> – Modify a 3DModel triangle vertex attribute (v1, v2, or v3) so that it is +2 larger than the number of vertexes</w:t>
            </w:r>
          </w:p>
          <w:p w14:paraId="679262F1" w14:textId="77777777" w:rsidR="00AB16F7" w:rsidRDefault="00AB16F7" w:rsidP="003C725C">
            <w:pPr>
              <w:rPr>
                <w:rFonts w:asciiTheme="minorHAnsi" w:eastAsiaTheme="minorEastAsia" w:hAnsiTheme="minorHAnsi"/>
                <w:szCs w:val="20"/>
              </w:rPr>
            </w:pPr>
          </w:p>
          <w:p w14:paraId="166B65D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Pr="00F84397">
              <w:rPr>
                <w:rFonts w:asciiTheme="minorHAnsi" w:eastAsiaTheme="minorEastAsia" w:hAnsiTheme="minorHAnsi"/>
                <w:szCs w:val="20"/>
              </w:rPr>
              <w:t>– Modify a 2DModel polygon segment vertex attribute (v2) so that it is +2 larger than the number of vertexes</w:t>
            </w:r>
          </w:p>
          <w:p w14:paraId="312E618A" w14:textId="77777777" w:rsidR="00544C4B" w:rsidRPr="00F84397" w:rsidRDefault="00544C4B" w:rsidP="00544C4B">
            <w:pPr>
              <w:rPr>
                <w:rFonts w:asciiTheme="minorHAnsi" w:eastAsiaTheme="minorEastAsia" w:hAnsiTheme="minorHAnsi"/>
                <w:szCs w:val="20"/>
              </w:rPr>
            </w:pPr>
          </w:p>
          <w:p w14:paraId="5B60B7B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Modify a 2DModel polygon </w:t>
            </w:r>
            <w:proofErr w:type="spellStart"/>
            <w:r w:rsidRPr="00F84397">
              <w:rPr>
                <w:rFonts w:asciiTheme="minorHAnsi" w:eastAsiaTheme="minorEastAsia" w:hAnsiTheme="minorHAnsi"/>
                <w:szCs w:val="20"/>
              </w:rPr>
              <w:t>startv</w:t>
            </w:r>
            <w:proofErr w:type="spellEnd"/>
            <w:r w:rsidRPr="00F84397">
              <w:rPr>
                <w:rFonts w:asciiTheme="minorHAnsi" w:eastAsiaTheme="minorEastAsia" w:hAnsiTheme="minorHAnsi"/>
                <w:szCs w:val="20"/>
              </w:rPr>
              <w:t xml:space="preserve"> attribute (v2) so that it is +2 larger than the number of vertexes</w:t>
            </w:r>
          </w:p>
          <w:p w14:paraId="28748D05" w14:textId="77777777" w:rsidR="00544C4B" w:rsidRDefault="00544C4B" w:rsidP="00544C4B">
            <w:pPr>
              <w:rPr>
                <w:rFonts w:asciiTheme="minorHAnsi" w:eastAsiaTheme="minorEastAsia" w:hAnsiTheme="minorHAnsi"/>
                <w:szCs w:val="20"/>
              </w:rPr>
            </w:pPr>
          </w:p>
          <w:p w14:paraId="1A52D2BC" w14:textId="77777777" w:rsidR="00544C4B" w:rsidRPr="00F84397" w:rsidRDefault="00544C4B" w:rsidP="00544C4B">
            <w:pPr>
              <w:rPr>
                <w:rFonts w:asciiTheme="minorHAnsi" w:eastAsiaTheme="minorEastAsia" w:hAnsiTheme="minorHAnsi"/>
                <w:szCs w:val="20"/>
              </w:rPr>
            </w:pPr>
            <w:r w:rsidRPr="0054018E">
              <w:rPr>
                <w:rFonts w:asciiTheme="minorHAnsi" w:eastAsiaTheme="minorEastAsia" w:hAnsiTheme="minorHAnsi"/>
                <w:b/>
                <w:szCs w:val="20"/>
              </w:rPr>
              <w:t>04</w:t>
            </w:r>
            <w:r>
              <w:rPr>
                <w:rFonts w:asciiTheme="minorHAnsi" w:eastAsiaTheme="minorEastAsia" w:hAnsiTheme="minorHAnsi"/>
                <w:szCs w:val="20"/>
              </w:rPr>
              <w:t xml:space="preserve"> – Add a test case where the vertices element is missing altogether from a slice stack, but polygons are defined with invalid vertex index references.</w:t>
            </w:r>
          </w:p>
          <w:p w14:paraId="39808612" w14:textId="180DE18B" w:rsidR="00544C4B" w:rsidRPr="00F84397" w:rsidRDefault="00544C4B" w:rsidP="003C725C">
            <w:pPr>
              <w:rPr>
                <w:rFonts w:asciiTheme="minorHAnsi" w:eastAsiaTheme="minorEastAsia" w:hAnsiTheme="minorHAnsi"/>
                <w:szCs w:val="20"/>
              </w:rPr>
            </w:pPr>
          </w:p>
        </w:tc>
      </w:tr>
      <w:tr w:rsidR="00A57F6B" w:rsidRPr="00F84397" w14:paraId="03D9BBB7" w14:textId="77777777" w:rsidTr="7E4BDF2E">
        <w:trPr>
          <w:trHeight w:val="56"/>
        </w:trPr>
        <w:tc>
          <w:tcPr>
            <w:tcW w:w="2628" w:type="dxa"/>
            <w:tcBorders>
              <w:bottom w:val="single" w:sz="4" w:space="0" w:color="auto"/>
            </w:tcBorders>
            <w:shd w:val="clear" w:color="auto" w:fill="D9D9D9" w:themeFill="background1" w:themeFillShade="D9"/>
          </w:tcPr>
          <w:p w14:paraId="56F7CBF4" w14:textId="3A23B6FE"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B58419A" w14:textId="573C6220" w:rsidR="00A57F6B" w:rsidRPr="00F84397" w:rsidRDefault="00A57F6B" w:rsidP="00A57F6B">
            <w:pPr>
              <w:rPr>
                <w:rFonts w:asciiTheme="minorHAnsi" w:eastAsiaTheme="minorEastAsia" w:hAnsiTheme="minorHAnsi"/>
                <w:b/>
                <w:bCs/>
                <w:szCs w:val="20"/>
              </w:rPr>
            </w:pPr>
            <w:hyperlink r:id="rId53" w:anchor="412-Overlapping-order" w:history="1">
              <w:r w:rsidRPr="0082191C">
                <w:rPr>
                  <w:rStyle w:val="Hyperlink"/>
                  <w:rFonts w:asciiTheme="minorHAnsi" w:eastAsiaTheme="minorEastAsia" w:hAnsiTheme="minorHAnsi"/>
                  <w:bCs/>
                  <w:szCs w:val="20"/>
                </w:rPr>
                <w:t>Link to Requirement in 3MF Specification</w:t>
              </w:r>
            </w:hyperlink>
          </w:p>
        </w:tc>
      </w:tr>
    </w:tbl>
    <w:p w14:paraId="4229A3DC" w14:textId="77777777" w:rsidR="00A47C64" w:rsidRDefault="00A47C64" w:rsidP="00A47C64"/>
    <w:p w14:paraId="22C89440" w14:textId="6FE5C053" w:rsidR="003C725C" w:rsidRPr="00C9473A" w:rsidRDefault="003C725C">
      <w:pPr>
        <w:rPr>
          <w:rFonts w:eastAsiaTheme="majorEastAsia" w:cstheme="majorBidi"/>
          <w:b/>
          <w:bCs/>
          <w:color w:val="000000"/>
          <w:szCs w:val="20"/>
          <w:highlight w:val="lightGray"/>
          <w:lang w:bidi="x-none"/>
        </w:rPr>
      </w:pPr>
    </w:p>
    <w:p w14:paraId="16AB8070" w14:textId="02D105B2" w:rsidR="00A47C64" w:rsidRDefault="00B76BB3" w:rsidP="003162C7">
      <w:pPr>
        <w:pStyle w:val="Heading3"/>
      </w:pPr>
      <w:r>
        <w:t xml:space="preserve"> </w:t>
      </w:r>
      <w:r w:rsidR="0003262E">
        <w:t>N_</w:t>
      </w:r>
      <w:r w:rsidR="004360B7">
        <w:t>???_0</w:t>
      </w:r>
      <w:r w:rsidR="4FA9AB4E">
        <w:t>413 Non-Unique ID Values</w:t>
      </w:r>
    </w:p>
    <w:tbl>
      <w:tblPr>
        <w:tblStyle w:val="TableGrid"/>
        <w:tblW w:w="9648" w:type="dxa"/>
        <w:tblLook w:val="04A0" w:firstRow="1" w:lastRow="0" w:firstColumn="1" w:lastColumn="0" w:noHBand="0" w:noVBand="1"/>
      </w:tblPr>
      <w:tblGrid>
        <w:gridCol w:w="2628"/>
        <w:gridCol w:w="7020"/>
      </w:tblGrid>
      <w:tr w:rsidR="00AB16F7" w:rsidRPr="00F84397" w14:paraId="23226DF9" w14:textId="77777777" w:rsidTr="7E4BDF2E">
        <w:tc>
          <w:tcPr>
            <w:tcW w:w="2628" w:type="dxa"/>
            <w:tcBorders>
              <w:bottom w:val="single" w:sz="4" w:space="0" w:color="auto"/>
            </w:tcBorders>
            <w:shd w:val="clear" w:color="auto" w:fill="D9D9D9" w:themeFill="background1" w:themeFillShade="D9"/>
          </w:tcPr>
          <w:p w14:paraId="4C6B15DD"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329C92" w14:textId="77777777" w:rsidR="00AB16F7" w:rsidRPr="00F84397" w:rsidRDefault="00AB16F7" w:rsidP="00AB16F7">
            <w:pPr>
              <w:rPr>
                <w:rFonts w:asciiTheme="minorHAnsi" w:hAnsiTheme="minorHAnsi"/>
                <w:b/>
                <w:szCs w:val="20"/>
              </w:rPr>
            </w:pPr>
          </w:p>
        </w:tc>
        <w:tc>
          <w:tcPr>
            <w:tcW w:w="7020" w:type="dxa"/>
          </w:tcPr>
          <w:p w14:paraId="07AD6C5A" w14:textId="64FEF22E" w:rsidR="00AB16F7" w:rsidRPr="00F84397" w:rsidRDefault="7E4BDF2E" w:rsidP="001E02EB">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non- unique values for relationships in the </w:t>
            </w:r>
            <w:r w:rsidR="001E02EB" w:rsidRPr="00F84397">
              <w:rPr>
                <w:rFonts w:asciiTheme="minorHAnsi" w:eastAsiaTheme="minorEastAsia" w:hAnsiTheme="minorHAnsi"/>
                <w:szCs w:val="20"/>
              </w:rPr>
              <w:t xml:space="preserve">same. </w:t>
            </w:r>
            <w:proofErr w:type="spellStart"/>
            <w:r w:rsidR="001E02EB"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and the resources group (object </w:t>
            </w:r>
            <w:r w:rsidR="002837C3">
              <w:rPr>
                <w:rFonts w:asciiTheme="minorHAnsi" w:eastAsiaTheme="minorEastAsia" w:hAnsiTheme="minorHAnsi"/>
                <w:szCs w:val="20"/>
              </w:rPr>
              <w:t>ID</w:t>
            </w:r>
            <w:r w:rsidRPr="00F84397">
              <w:rPr>
                <w:rFonts w:asciiTheme="minorHAnsi" w:eastAsiaTheme="minorEastAsia" w:hAnsiTheme="minorHAnsi"/>
                <w:szCs w:val="20"/>
              </w:rPr>
              <w:t>) of a part</w:t>
            </w:r>
          </w:p>
        </w:tc>
      </w:tr>
      <w:tr w:rsidR="00AB16F7" w:rsidRPr="00F84397" w14:paraId="06737F20" w14:textId="77777777" w:rsidTr="7E4BDF2E">
        <w:trPr>
          <w:trHeight w:val="56"/>
        </w:trPr>
        <w:tc>
          <w:tcPr>
            <w:tcW w:w="2628" w:type="dxa"/>
            <w:shd w:val="clear" w:color="auto" w:fill="D9D9D9" w:themeFill="background1" w:themeFillShade="D9"/>
          </w:tcPr>
          <w:p w14:paraId="125DBA27"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BB31BA" w14:textId="77777777" w:rsidR="00AB16F7" w:rsidRPr="00F84397" w:rsidRDefault="00AB16F7" w:rsidP="00AB16F7">
            <w:pPr>
              <w:rPr>
                <w:rFonts w:asciiTheme="minorHAnsi" w:hAnsiTheme="minorHAnsi"/>
                <w:b/>
                <w:szCs w:val="20"/>
              </w:rPr>
            </w:pPr>
          </w:p>
        </w:tc>
        <w:tc>
          <w:tcPr>
            <w:tcW w:w="7020" w:type="dxa"/>
          </w:tcPr>
          <w:p w14:paraId="186F71F5" w14:textId="2B460E67" w:rsidR="00AB16F7" w:rsidRPr="00F84397" w:rsidRDefault="00B46FF8"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Pr="00F84397">
              <w:rPr>
                <w:rFonts w:asciiTheme="minorHAnsi" w:eastAsiaTheme="minorEastAsia" w:hAnsiTheme="minorHAnsi"/>
                <w:szCs w:val="20"/>
              </w:rPr>
              <w:t>and</w:t>
            </w:r>
            <w:r w:rsidR="009D2DE2">
              <w:rPr>
                <w:rFonts w:asciiTheme="minorHAnsi" w:eastAsiaTheme="minorEastAsia" w:hAnsiTheme="minorHAnsi"/>
                <w:szCs w:val="20"/>
              </w:rPr>
              <w:t xml:space="preserve"> 02 </w:t>
            </w:r>
            <w:r w:rsidR="4FA9AB4E" w:rsidRPr="00F84397">
              <w:rPr>
                <w:rFonts w:asciiTheme="minorHAnsi" w:eastAsiaTheme="minorEastAsia" w:hAnsiTheme="minorHAnsi"/>
                <w:szCs w:val="20"/>
              </w:rPr>
              <w:t>– Printer should generate error</w:t>
            </w:r>
          </w:p>
        </w:tc>
      </w:tr>
      <w:tr w:rsidR="00AB16F7" w:rsidRPr="00F84397" w14:paraId="5C06D5BA" w14:textId="77777777" w:rsidTr="00A57F6B">
        <w:trPr>
          <w:trHeight w:val="56"/>
        </w:trPr>
        <w:tc>
          <w:tcPr>
            <w:tcW w:w="2628" w:type="dxa"/>
            <w:shd w:val="clear" w:color="auto" w:fill="D9D9D9" w:themeFill="background1" w:themeFillShade="D9"/>
          </w:tcPr>
          <w:p w14:paraId="17E0AE2B"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1865C4C" w14:textId="77777777" w:rsidR="00AB16F7" w:rsidRPr="00F84397" w:rsidRDefault="00AB16F7" w:rsidP="00AB16F7">
            <w:pPr>
              <w:rPr>
                <w:rFonts w:asciiTheme="minorHAnsi" w:hAnsiTheme="minorHAnsi"/>
                <w:b/>
                <w:szCs w:val="20"/>
              </w:rPr>
            </w:pPr>
          </w:p>
        </w:tc>
        <w:tc>
          <w:tcPr>
            <w:tcW w:w="7020" w:type="dxa"/>
          </w:tcPr>
          <w:p w14:paraId="3A8F9DAF" w14:textId="62BB6DBA" w:rsidR="00AB16F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file with two items in the build item path. Modify the 3dmodel.model.rels file to create duplicate IDs.</w:t>
            </w:r>
          </w:p>
          <w:p w14:paraId="29FD5934" w14:textId="77777777" w:rsidR="001D7F7D" w:rsidRDefault="001D7F7D" w:rsidP="001F3C57">
            <w:pPr>
              <w:rPr>
                <w:rFonts w:asciiTheme="minorHAnsi" w:eastAsiaTheme="minorEastAsia" w:hAnsiTheme="minorHAnsi"/>
                <w:szCs w:val="20"/>
              </w:rPr>
            </w:pPr>
          </w:p>
          <w:p w14:paraId="3F593303" w14:textId="154751CF" w:rsidR="009D2DE2" w:rsidRPr="00F84397" w:rsidRDefault="009D2DE2" w:rsidP="009D2DE2">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3MF file with two </w:t>
            </w:r>
            <w:r>
              <w:rPr>
                <w:rFonts w:asciiTheme="minorHAnsi" w:eastAsiaTheme="minorEastAsia" w:hAnsiTheme="minorHAnsi"/>
                <w:szCs w:val="20"/>
              </w:rPr>
              <w:t>objects with the same ID values</w:t>
            </w:r>
          </w:p>
        </w:tc>
      </w:tr>
      <w:tr w:rsidR="00A57F6B" w:rsidRPr="00F84397" w14:paraId="7422B4F4" w14:textId="77777777" w:rsidTr="7E4BDF2E">
        <w:trPr>
          <w:trHeight w:val="56"/>
        </w:trPr>
        <w:tc>
          <w:tcPr>
            <w:tcW w:w="2628" w:type="dxa"/>
            <w:tcBorders>
              <w:bottom w:val="single" w:sz="4" w:space="0" w:color="auto"/>
            </w:tcBorders>
            <w:shd w:val="clear" w:color="auto" w:fill="D9D9D9" w:themeFill="background1" w:themeFillShade="D9"/>
          </w:tcPr>
          <w:p w14:paraId="0DB12637" w14:textId="41978478"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013D6C2" w14:textId="75BEB2B9"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Cs/>
                <w:szCs w:val="20"/>
              </w:rPr>
              <w:t xml:space="preserve">Link to Requirement in 3MF </w:t>
            </w:r>
            <w:proofErr w:type="gramStart"/>
            <w:r>
              <w:rPr>
                <w:rFonts w:asciiTheme="minorHAnsi" w:eastAsiaTheme="minorEastAsia" w:hAnsiTheme="minorHAnsi"/>
                <w:bCs/>
                <w:szCs w:val="20"/>
              </w:rPr>
              <w:t>Specification</w:t>
            </w:r>
            <w:r w:rsidR="00E214AD">
              <w:rPr>
                <w:rFonts w:asciiTheme="minorHAnsi" w:eastAsiaTheme="minorEastAsia" w:hAnsiTheme="minorHAnsi"/>
                <w:bCs/>
                <w:szCs w:val="20"/>
              </w:rPr>
              <w:t xml:space="preserve">  OPC</w:t>
            </w:r>
            <w:proofErr w:type="gramEnd"/>
          </w:p>
        </w:tc>
      </w:tr>
    </w:tbl>
    <w:p w14:paraId="5818B86C" w14:textId="1AF7FEF6" w:rsidR="00C15E7A" w:rsidRDefault="00C15E7A">
      <w:pPr>
        <w:rPr>
          <w:rFonts w:eastAsiaTheme="majorEastAsia" w:cstheme="majorBidi"/>
          <w:b/>
          <w:bCs/>
          <w:color w:val="365F91" w:themeColor="accent1" w:themeShade="BF"/>
          <w:szCs w:val="20"/>
        </w:rPr>
      </w:pPr>
    </w:p>
    <w:p w14:paraId="48E87C4E" w14:textId="4BCE5C46" w:rsidR="00A47C64" w:rsidRDefault="00B76BB3" w:rsidP="003162C7">
      <w:pPr>
        <w:pStyle w:val="Heading3"/>
      </w:pPr>
      <w:r>
        <w:t xml:space="preserve"> </w:t>
      </w:r>
      <w:r w:rsidR="0003262E">
        <w:t>N_</w:t>
      </w:r>
      <w:r w:rsidR="004360B7">
        <w:t>???_0</w:t>
      </w:r>
      <w:r w:rsidR="4FA9AB4E">
        <w:t>415 Absolute Path Names</w:t>
      </w:r>
    </w:p>
    <w:tbl>
      <w:tblPr>
        <w:tblStyle w:val="TableGrid"/>
        <w:tblW w:w="9648" w:type="dxa"/>
        <w:tblLook w:val="04A0" w:firstRow="1" w:lastRow="0" w:firstColumn="1" w:lastColumn="0" w:noHBand="0" w:noVBand="1"/>
      </w:tblPr>
      <w:tblGrid>
        <w:gridCol w:w="2628"/>
        <w:gridCol w:w="7020"/>
      </w:tblGrid>
      <w:tr w:rsidR="00A47C64" w:rsidRPr="00F84397" w14:paraId="46F6F5F5" w14:textId="77777777" w:rsidTr="7E4BDF2E">
        <w:tc>
          <w:tcPr>
            <w:tcW w:w="2628" w:type="dxa"/>
            <w:tcBorders>
              <w:bottom w:val="single" w:sz="4" w:space="0" w:color="auto"/>
            </w:tcBorders>
            <w:shd w:val="clear" w:color="auto" w:fill="D9D9D9" w:themeFill="background1" w:themeFillShade="D9"/>
          </w:tcPr>
          <w:p w14:paraId="19F598B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F0E09F" w14:textId="77777777" w:rsidR="00A47C64" w:rsidRPr="00F84397" w:rsidRDefault="00A47C64" w:rsidP="009E22E0">
            <w:pPr>
              <w:rPr>
                <w:rFonts w:asciiTheme="minorHAnsi" w:hAnsiTheme="minorHAnsi"/>
                <w:b/>
                <w:szCs w:val="20"/>
              </w:rPr>
            </w:pPr>
          </w:p>
        </w:tc>
        <w:tc>
          <w:tcPr>
            <w:tcW w:w="7020" w:type="dxa"/>
          </w:tcPr>
          <w:p w14:paraId="1CE637CA" w14:textId="2633FB32" w:rsidR="00A47C64" w:rsidRPr="00F84397" w:rsidRDefault="008F6DB7" w:rsidP="009E22E0">
            <w:pPr>
              <w:rPr>
                <w:rFonts w:asciiTheme="minorHAnsi" w:hAnsiTheme="minorHAnsi"/>
                <w:szCs w:val="20"/>
              </w:rPr>
            </w:pPr>
            <w:r>
              <w:rPr>
                <w:rFonts w:asciiTheme="minorHAnsi" w:hAnsiTheme="minorHAnsi"/>
                <w:szCs w:val="20"/>
              </w:rPr>
              <w:t>Scenarios involving invalid paths</w:t>
            </w:r>
          </w:p>
        </w:tc>
      </w:tr>
      <w:tr w:rsidR="00A47C64" w:rsidRPr="00F84397" w14:paraId="0BDC7968" w14:textId="77777777" w:rsidTr="7E4BDF2E">
        <w:trPr>
          <w:trHeight w:val="56"/>
        </w:trPr>
        <w:tc>
          <w:tcPr>
            <w:tcW w:w="2628" w:type="dxa"/>
            <w:shd w:val="clear" w:color="auto" w:fill="D9D9D9" w:themeFill="background1" w:themeFillShade="D9"/>
          </w:tcPr>
          <w:p w14:paraId="02C3C3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B42CE4D" w14:textId="77777777" w:rsidR="00A47C64" w:rsidRPr="00F84397" w:rsidRDefault="00A47C64" w:rsidP="009E22E0">
            <w:pPr>
              <w:rPr>
                <w:rFonts w:asciiTheme="minorHAnsi" w:hAnsiTheme="minorHAnsi"/>
                <w:b/>
                <w:szCs w:val="20"/>
              </w:rPr>
            </w:pPr>
          </w:p>
        </w:tc>
        <w:tc>
          <w:tcPr>
            <w:tcW w:w="7020" w:type="dxa"/>
          </w:tcPr>
          <w:p w14:paraId="3CF13073" w14:textId="06A52894" w:rsidR="00A47C64" w:rsidRPr="00F84397" w:rsidRDefault="001D7F7D" w:rsidP="4FA9AB4E">
            <w:pPr>
              <w:rPr>
                <w:rFonts w:asciiTheme="minorHAnsi" w:eastAsiaTheme="minorEastAsia" w:hAnsiTheme="minorHAnsi"/>
                <w:szCs w:val="20"/>
              </w:rPr>
            </w:pPr>
            <w:r>
              <w:rPr>
                <w:rFonts w:asciiTheme="minorHAnsi" w:eastAsia="Calibri" w:hAnsiTheme="minorHAnsi" w:cs="Calibri"/>
                <w:szCs w:val="20"/>
              </w:rPr>
              <w:t xml:space="preserve">01 to </w:t>
            </w:r>
            <w:r w:rsidR="00C71B6C">
              <w:rPr>
                <w:rFonts w:asciiTheme="minorHAnsi" w:eastAsia="Calibri" w:hAnsiTheme="minorHAnsi" w:cs="Calibri"/>
                <w:szCs w:val="20"/>
              </w:rPr>
              <w:t>04</w:t>
            </w:r>
            <w:r w:rsidR="4FA9AB4E" w:rsidRPr="00F84397">
              <w:rPr>
                <w:rFonts w:asciiTheme="minorHAnsi" w:eastAsia="Calibri" w:hAnsiTheme="minorHAnsi" w:cs="Calibri"/>
                <w:szCs w:val="20"/>
              </w:rPr>
              <w:t xml:space="preserve"> – Printer should generate error</w:t>
            </w:r>
          </w:p>
        </w:tc>
      </w:tr>
      <w:tr w:rsidR="00A47C64" w:rsidRPr="00F84397" w14:paraId="3247CAE7" w14:textId="77777777" w:rsidTr="00A57F6B">
        <w:trPr>
          <w:trHeight w:val="56"/>
        </w:trPr>
        <w:tc>
          <w:tcPr>
            <w:tcW w:w="2628" w:type="dxa"/>
            <w:shd w:val="clear" w:color="auto" w:fill="D9D9D9" w:themeFill="background1" w:themeFillShade="D9"/>
          </w:tcPr>
          <w:p w14:paraId="242A452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4ABAFC1" w14:textId="77777777" w:rsidR="00A47C64" w:rsidRPr="00F84397" w:rsidRDefault="00A47C64" w:rsidP="009E22E0">
            <w:pPr>
              <w:rPr>
                <w:rFonts w:asciiTheme="minorHAnsi" w:hAnsiTheme="minorHAnsi"/>
                <w:b/>
                <w:szCs w:val="20"/>
              </w:rPr>
            </w:pPr>
          </w:p>
        </w:tc>
        <w:tc>
          <w:tcPr>
            <w:tcW w:w="7020" w:type="dxa"/>
          </w:tcPr>
          <w:p w14:paraId="5FCC44AB" w14:textId="14027861" w:rsidR="00A47C64" w:rsidRDefault="4FA9AB4E" w:rsidP="009E22E0">
            <w:pPr>
              <w:rPr>
                <w:rFonts w:asciiTheme="minorHAnsi" w:eastAsia="Calibri" w:hAnsiTheme="minorHAnsi" w:cs="Calibri"/>
                <w:szCs w:val="20"/>
              </w:rPr>
            </w:pPr>
            <w:r w:rsidRPr="008B2F87">
              <w:rPr>
                <w:rFonts w:asciiTheme="minorHAnsi" w:eastAsia="Calibri" w:hAnsiTheme="minorHAnsi" w:cs="Calibri"/>
                <w:b/>
                <w:szCs w:val="20"/>
              </w:rPr>
              <w:t>01</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Define a model part name with a leading period and reference that part in a component reference </w:t>
            </w:r>
          </w:p>
          <w:p w14:paraId="69A65924" w14:textId="77777777" w:rsidR="00C71B6C" w:rsidRPr="00F84397" w:rsidRDefault="00C71B6C" w:rsidP="009E22E0">
            <w:pPr>
              <w:rPr>
                <w:rFonts w:asciiTheme="minorHAnsi" w:hAnsiTheme="minorHAnsi"/>
                <w:szCs w:val="20"/>
              </w:rPr>
            </w:pPr>
          </w:p>
          <w:p w14:paraId="3AEC9D08" w14:textId="2179AA92" w:rsidR="00A47C64" w:rsidRDefault="7E4BDF2E" w:rsidP="009E22E0">
            <w:pPr>
              <w:rPr>
                <w:rFonts w:asciiTheme="minorHAnsi" w:eastAsia="Calibri" w:hAnsiTheme="minorHAnsi" w:cs="Calibri"/>
                <w:szCs w:val="20"/>
              </w:rPr>
            </w:pPr>
            <w:r w:rsidRPr="008B2F87">
              <w:rPr>
                <w:rFonts w:asciiTheme="minorHAnsi" w:eastAsia="Calibri" w:hAnsiTheme="minorHAnsi" w:cs="Calibri"/>
                <w:b/>
                <w:szCs w:val="20"/>
              </w:rPr>
              <w:t>02</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component </w:t>
            </w:r>
            <w:r w:rsidRPr="00F84397">
              <w:rPr>
                <w:rFonts w:asciiTheme="minorHAnsi" w:eastAsia="Calibri" w:hAnsiTheme="minorHAnsi" w:cs="Calibri"/>
                <w:szCs w:val="20"/>
              </w:rPr>
              <w:t xml:space="preserve">path </w:t>
            </w:r>
            <w:r w:rsidR="00B95EEB">
              <w:rPr>
                <w:rFonts w:asciiTheme="minorHAnsi" w:eastAsia="Calibri" w:hAnsiTheme="minorHAnsi" w:cs="Calibri"/>
                <w:szCs w:val="20"/>
              </w:rPr>
              <w:t>attribute</w:t>
            </w:r>
          </w:p>
          <w:p w14:paraId="4F52DF3E" w14:textId="2BE03C50" w:rsidR="001D7F7D" w:rsidRDefault="001D7F7D" w:rsidP="009E22E0">
            <w:pPr>
              <w:rPr>
                <w:rFonts w:asciiTheme="minorHAnsi" w:hAnsiTheme="minorHAnsi"/>
                <w:szCs w:val="20"/>
              </w:rPr>
            </w:pPr>
          </w:p>
          <w:p w14:paraId="4575EE4D" w14:textId="48C992B2" w:rsidR="00C71B6C" w:rsidRDefault="00631F72" w:rsidP="00C71B6C">
            <w:pPr>
              <w:rPr>
                <w:rFonts w:asciiTheme="minorHAnsi" w:eastAsia="Calibri" w:hAnsiTheme="minorHAnsi" w:cs="Calibri"/>
                <w:szCs w:val="20"/>
              </w:rPr>
            </w:pPr>
            <w:r>
              <w:rPr>
                <w:rFonts w:asciiTheme="minorHAnsi" w:eastAsia="Calibri" w:hAnsiTheme="minorHAnsi" w:cs="Calibri"/>
                <w:b/>
                <w:szCs w:val="20"/>
              </w:rPr>
              <w:t>03</w:t>
            </w:r>
            <w:r w:rsidR="00C71B6C" w:rsidRPr="008B2F87">
              <w:rPr>
                <w:rFonts w:asciiTheme="minorHAnsi" w:eastAsia="Calibri" w:hAnsiTheme="minorHAnsi" w:cs="Calibri"/>
                <w:b/>
                <w:szCs w:val="20"/>
              </w:rPr>
              <w:t xml:space="preserve"> –</w:t>
            </w:r>
            <w:r w:rsidR="00C71B6C">
              <w:rPr>
                <w:rFonts w:asciiTheme="minorHAnsi" w:eastAsia="Calibri" w:hAnsiTheme="minorHAnsi" w:cs="Calibri"/>
                <w:szCs w:val="20"/>
              </w:rPr>
              <w:t xml:space="preserve"> </w:t>
            </w:r>
            <w:r w:rsidR="00C71B6C"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00C71B6C"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build </w:t>
            </w:r>
            <w:r w:rsidR="00C71B6C" w:rsidRPr="00F84397">
              <w:rPr>
                <w:rFonts w:asciiTheme="minorHAnsi" w:eastAsia="Calibri" w:hAnsiTheme="minorHAnsi" w:cs="Calibri"/>
                <w:szCs w:val="20"/>
              </w:rPr>
              <w:t xml:space="preserve">path </w:t>
            </w:r>
            <w:r w:rsidR="00C71B6C">
              <w:rPr>
                <w:rFonts w:asciiTheme="minorHAnsi" w:eastAsia="Calibri" w:hAnsiTheme="minorHAnsi" w:cs="Calibri"/>
                <w:szCs w:val="20"/>
              </w:rPr>
              <w:t>attribute</w:t>
            </w:r>
          </w:p>
          <w:p w14:paraId="15D4E8EA" w14:textId="77777777" w:rsidR="00C71B6C" w:rsidRPr="00F84397" w:rsidRDefault="00C71B6C" w:rsidP="009E22E0">
            <w:pPr>
              <w:rPr>
                <w:rFonts w:asciiTheme="minorHAnsi" w:hAnsiTheme="minorHAnsi"/>
                <w:szCs w:val="20"/>
              </w:rPr>
            </w:pPr>
          </w:p>
          <w:p w14:paraId="2898C831" w14:textId="716F9C8B" w:rsidR="00A47C64" w:rsidRDefault="7E4BDF2E" w:rsidP="00E34444">
            <w:pPr>
              <w:rPr>
                <w:rFonts w:asciiTheme="minorHAnsi" w:eastAsia="Calibri" w:hAnsiTheme="minorHAnsi" w:cs="Calibri"/>
                <w:szCs w:val="20"/>
              </w:rPr>
            </w:pPr>
            <w:r w:rsidRPr="008B2F87">
              <w:rPr>
                <w:rFonts w:asciiTheme="minorHAnsi" w:eastAsia="Calibri" w:hAnsiTheme="minorHAnsi" w:cs="Calibri"/>
                <w:b/>
                <w:szCs w:val="20"/>
              </w:rPr>
              <w:t>0</w:t>
            </w:r>
            <w:r w:rsidR="00C71B6C">
              <w:rPr>
                <w:rFonts w:asciiTheme="minorHAnsi" w:eastAsia="Calibri" w:hAnsiTheme="minorHAnsi" w:cs="Calibri"/>
                <w:b/>
                <w:szCs w:val="20"/>
              </w:rPr>
              <w:t>4</w:t>
            </w:r>
            <w:r w:rsidRPr="008B2F87">
              <w:rPr>
                <w:rFonts w:asciiTheme="minorHAnsi" w:eastAsia="Calibri" w:hAnsiTheme="minorHAnsi" w:cs="Calibri"/>
                <w:b/>
                <w:szCs w:val="20"/>
              </w:rPr>
              <w:t xml:space="preserve"> –</w:t>
            </w:r>
            <w:r w:rsidRPr="00F84397">
              <w:rPr>
                <w:rFonts w:asciiTheme="minorHAnsi" w:eastAsia="Calibri" w:hAnsiTheme="minorHAnsi" w:cs="Calibri"/>
                <w:szCs w:val="20"/>
              </w:rPr>
              <w:t xml:space="preserve"> Attempt to reference a </w:t>
            </w:r>
            <w:r w:rsidR="00C71B6C">
              <w:rPr>
                <w:rFonts w:asciiTheme="minorHAnsi" w:eastAsia="Calibri" w:hAnsiTheme="minorHAnsi" w:cs="Calibri"/>
                <w:szCs w:val="20"/>
              </w:rPr>
              <w:t xml:space="preserve">non-root model part </w:t>
            </w:r>
            <w:r w:rsidRPr="00F84397">
              <w:rPr>
                <w:rFonts w:asciiTheme="minorHAnsi" w:eastAsia="Calibri" w:hAnsiTheme="minorHAnsi" w:cs="Calibri"/>
                <w:szCs w:val="20"/>
              </w:rPr>
              <w:t>in path using the path only</w:t>
            </w:r>
            <w:r w:rsidR="00C71B6C">
              <w:rPr>
                <w:rFonts w:asciiTheme="minorHAnsi" w:eastAsia="Calibri" w:hAnsiTheme="minorHAnsi" w:cs="Calibri"/>
                <w:szCs w:val="20"/>
              </w:rPr>
              <w:t xml:space="preserve"> </w:t>
            </w:r>
            <w:r w:rsidR="00B95EEB">
              <w:rPr>
                <w:rFonts w:asciiTheme="minorHAnsi" w:eastAsia="Calibri" w:hAnsiTheme="minorHAnsi" w:cs="Calibri"/>
                <w:szCs w:val="20"/>
              </w:rPr>
              <w:t>in the</w:t>
            </w:r>
            <w:r w:rsidR="00C71B6C">
              <w:rPr>
                <w:rFonts w:asciiTheme="minorHAnsi" w:eastAsia="Calibri" w:hAnsiTheme="minorHAnsi" w:cs="Calibri"/>
                <w:szCs w:val="20"/>
              </w:rPr>
              <w:t xml:space="preserve"> component path element</w:t>
            </w:r>
            <w:r w:rsidRPr="00F84397">
              <w:rPr>
                <w:rFonts w:asciiTheme="minorHAnsi" w:eastAsia="Calibri" w:hAnsiTheme="minorHAnsi" w:cs="Calibri"/>
                <w:szCs w:val="20"/>
              </w:rPr>
              <w:t>, omitting the part name</w:t>
            </w:r>
          </w:p>
          <w:p w14:paraId="75CC1B7F" w14:textId="0D73698F" w:rsidR="00C71B6C" w:rsidRPr="00F84397" w:rsidRDefault="00C71B6C" w:rsidP="003C725C">
            <w:pPr>
              <w:rPr>
                <w:rFonts w:asciiTheme="minorHAnsi" w:hAnsiTheme="minorHAnsi"/>
                <w:szCs w:val="20"/>
              </w:rPr>
            </w:pPr>
          </w:p>
        </w:tc>
      </w:tr>
      <w:tr w:rsidR="00A57F6B" w:rsidRPr="00F84397" w14:paraId="68D6D1BC" w14:textId="77777777" w:rsidTr="7E4BDF2E">
        <w:trPr>
          <w:trHeight w:val="56"/>
        </w:trPr>
        <w:tc>
          <w:tcPr>
            <w:tcW w:w="2628" w:type="dxa"/>
            <w:tcBorders>
              <w:bottom w:val="single" w:sz="4" w:space="0" w:color="auto"/>
            </w:tcBorders>
            <w:shd w:val="clear" w:color="auto" w:fill="D9D9D9" w:themeFill="background1" w:themeFillShade="D9"/>
          </w:tcPr>
          <w:p w14:paraId="30F294A2" w14:textId="00DF006F"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3CCECF" w14:textId="4EA9339F" w:rsidR="00A57F6B" w:rsidRPr="008B2F87" w:rsidRDefault="00A57F6B" w:rsidP="00A57F6B">
            <w:pPr>
              <w:rPr>
                <w:rFonts w:asciiTheme="minorHAnsi" w:eastAsia="Calibri" w:hAnsiTheme="minorHAnsi" w:cs="Calibri"/>
                <w:b/>
                <w:szCs w:val="20"/>
              </w:rPr>
            </w:pPr>
            <w:hyperlink r:id="rId54" w:anchor="22-Part-Naming-Recommendations" w:history="1">
              <w:r w:rsidRPr="000567C9">
                <w:rPr>
                  <w:rStyle w:val="Hyperlink"/>
                  <w:rFonts w:asciiTheme="minorHAnsi" w:eastAsiaTheme="minorEastAsia" w:hAnsiTheme="minorHAnsi"/>
                  <w:bCs/>
                  <w:szCs w:val="20"/>
                </w:rPr>
                <w:t>Link to Requirement in 3MF Specification</w:t>
              </w:r>
            </w:hyperlink>
          </w:p>
        </w:tc>
      </w:tr>
    </w:tbl>
    <w:p w14:paraId="0A9BDD67" w14:textId="4DAB7A99" w:rsidR="00A47C64" w:rsidRDefault="00A47C64" w:rsidP="00A47C64"/>
    <w:p w14:paraId="188972CA" w14:textId="6C2EC295" w:rsidR="00A47C64" w:rsidRDefault="00B76BB3" w:rsidP="003162C7">
      <w:pPr>
        <w:pStyle w:val="Heading3"/>
      </w:pPr>
      <w:r>
        <w:t xml:space="preserve"> </w:t>
      </w:r>
      <w:r w:rsidR="0003262E">
        <w:t>N_</w:t>
      </w:r>
      <w:r w:rsidR="004360B7">
        <w:t>???_0</w:t>
      </w:r>
      <w:r w:rsidR="4FA9AB4E">
        <w:t>416 Negative Volume Mesh</w:t>
      </w:r>
      <w:r w:rsidR="00E97456">
        <w:t xml:space="preserve"> </w:t>
      </w:r>
    </w:p>
    <w:tbl>
      <w:tblPr>
        <w:tblStyle w:val="TableGrid"/>
        <w:tblW w:w="9648" w:type="dxa"/>
        <w:tblLook w:val="04A0" w:firstRow="1" w:lastRow="0" w:firstColumn="1" w:lastColumn="0" w:noHBand="0" w:noVBand="1"/>
      </w:tblPr>
      <w:tblGrid>
        <w:gridCol w:w="2628"/>
        <w:gridCol w:w="7020"/>
      </w:tblGrid>
      <w:tr w:rsidR="00A47C64" w:rsidRPr="00F84397" w14:paraId="3BDECD79" w14:textId="77777777" w:rsidTr="7E4BDF2E">
        <w:tc>
          <w:tcPr>
            <w:tcW w:w="2628" w:type="dxa"/>
            <w:tcBorders>
              <w:bottom w:val="single" w:sz="4" w:space="0" w:color="auto"/>
            </w:tcBorders>
            <w:shd w:val="clear" w:color="auto" w:fill="D9D9D9" w:themeFill="background1" w:themeFillShade="D9"/>
          </w:tcPr>
          <w:p w14:paraId="6C0575F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88B629E" w14:textId="77777777" w:rsidR="00A47C64" w:rsidRPr="00F84397" w:rsidRDefault="00A47C64" w:rsidP="009E22E0">
            <w:pPr>
              <w:rPr>
                <w:rFonts w:asciiTheme="minorHAnsi" w:hAnsiTheme="minorHAnsi"/>
                <w:b/>
                <w:szCs w:val="20"/>
              </w:rPr>
            </w:pPr>
          </w:p>
        </w:tc>
        <w:tc>
          <w:tcPr>
            <w:tcW w:w="7020" w:type="dxa"/>
          </w:tcPr>
          <w:p w14:paraId="065311CE" w14:textId="5DAFC8BF" w:rsidR="00A47C64" w:rsidRPr="00F84397" w:rsidRDefault="008F6DB7" w:rsidP="008F6DB7">
            <w:pPr>
              <w:rPr>
                <w:rFonts w:asciiTheme="minorHAnsi" w:hAnsiTheme="minorHAnsi"/>
                <w:szCs w:val="20"/>
              </w:rPr>
            </w:pPr>
            <w:r>
              <w:rPr>
                <w:rFonts w:asciiTheme="minorHAnsi" w:hAnsiTheme="minorHAnsi"/>
                <w:szCs w:val="20"/>
              </w:rPr>
              <w:t xml:space="preserve">Object with </w:t>
            </w:r>
            <w:r w:rsidRPr="00F84397">
              <w:rPr>
                <w:rFonts w:asciiTheme="minorHAnsi" w:hAnsiTheme="minorHAnsi"/>
                <w:szCs w:val="20"/>
              </w:rPr>
              <w:t>negative volume mesh</w:t>
            </w:r>
          </w:p>
        </w:tc>
      </w:tr>
      <w:tr w:rsidR="00A47C64" w:rsidRPr="00F84397" w14:paraId="783F561A" w14:textId="77777777" w:rsidTr="7E4BDF2E">
        <w:trPr>
          <w:trHeight w:val="56"/>
        </w:trPr>
        <w:tc>
          <w:tcPr>
            <w:tcW w:w="2628" w:type="dxa"/>
            <w:shd w:val="clear" w:color="auto" w:fill="D9D9D9" w:themeFill="background1" w:themeFillShade="D9"/>
          </w:tcPr>
          <w:p w14:paraId="3F5AB25D"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5796C5C" w14:textId="77777777" w:rsidR="00A47C64" w:rsidRPr="00F84397" w:rsidRDefault="00A47C64" w:rsidP="009E22E0">
            <w:pPr>
              <w:rPr>
                <w:rFonts w:asciiTheme="minorHAnsi" w:hAnsiTheme="minorHAnsi"/>
                <w:b/>
                <w:szCs w:val="20"/>
              </w:rPr>
            </w:pPr>
          </w:p>
        </w:tc>
        <w:tc>
          <w:tcPr>
            <w:tcW w:w="7020" w:type="dxa"/>
          </w:tcPr>
          <w:p w14:paraId="6E3EBF57" w14:textId="17BA1C32" w:rsidR="00A47C64"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w:t>
            </w:r>
            <w:r w:rsidR="00E97456">
              <w:rPr>
                <w:rFonts w:asciiTheme="minorHAnsi" w:eastAsia="Calibri" w:hAnsiTheme="minorHAnsi" w:cs="Calibri"/>
                <w:szCs w:val="20"/>
              </w:rPr>
              <w:t xml:space="preserve"> and 02</w:t>
            </w:r>
            <w:r w:rsidRPr="00F84397">
              <w:rPr>
                <w:rFonts w:asciiTheme="minorHAnsi" w:eastAsia="Calibri" w:hAnsiTheme="minorHAnsi" w:cs="Calibri"/>
                <w:szCs w:val="20"/>
              </w:rPr>
              <w:t xml:space="preserve"> – Printer should generate error</w:t>
            </w:r>
          </w:p>
        </w:tc>
      </w:tr>
      <w:tr w:rsidR="00A47C64" w:rsidRPr="00F84397" w14:paraId="49109298" w14:textId="77777777" w:rsidTr="00A57F6B">
        <w:trPr>
          <w:trHeight w:val="56"/>
        </w:trPr>
        <w:tc>
          <w:tcPr>
            <w:tcW w:w="2628" w:type="dxa"/>
            <w:shd w:val="clear" w:color="auto" w:fill="D9D9D9" w:themeFill="background1" w:themeFillShade="D9"/>
          </w:tcPr>
          <w:p w14:paraId="30D71A0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0F799B" w14:textId="77777777" w:rsidR="00A47C64" w:rsidRPr="00F84397" w:rsidRDefault="00A47C64" w:rsidP="009E22E0">
            <w:pPr>
              <w:rPr>
                <w:rFonts w:asciiTheme="minorHAnsi" w:hAnsiTheme="minorHAnsi"/>
                <w:b/>
                <w:szCs w:val="20"/>
              </w:rPr>
            </w:pPr>
          </w:p>
        </w:tc>
        <w:tc>
          <w:tcPr>
            <w:tcW w:w="7020" w:type="dxa"/>
          </w:tcPr>
          <w:p w14:paraId="37B90614" w14:textId="21CA8021" w:rsidR="00A47C64" w:rsidRDefault="009A585A" w:rsidP="009A585A">
            <w:pPr>
              <w:rPr>
                <w:rFonts w:asciiTheme="minorHAnsi" w:hAnsiTheme="minorHAnsi"/>
                <w:szCs w:val="20"/>
              </w:rPr>
            </w:pPr>
            <w:r w:rsidRPr="00E97456">
              <w:rPr>
                <w:rFonts w:asciiTheme="minorHAnsi" w:hAnsiTheme="minorHAnsi"/>
                <w:b/>
                <w:szCs w:val="20"/>
              </w:rPr>
              <w:t>01</w:t>
            </w:r>
            <w:r w:rsidR="00E97456">
              <w:rPr>
                <w:rFonts w:asciiTheme="minorHAnsi" w:hAnsiTheme="minorHAnsi"/>
                <w:szCs w:val="20"/>
              </w:rPr>
              <w:t xml:space="preserve"> </w:t>
            </w:r>
            <w:r>
              <w:rPr>
                <w:rFonts w:asciiTheme="minorHAnsi" w:hAnsiTheme="minorHAnsi"/>
                <w:szCs w:val="20"/>
              </w:rPr>
              <w:t>-</w:t>
            </w:r>
            <w:r w:rsidR="00E97456">
              <w:rPr>
                <w:rFonts w:asciiTheme="minorHAnsi" w:hAnsiTheme="minorHAnsi"/>
                <w:szCs w:val="20"/>
              </w:rPr>
              <w:t xml:space="preserve"> </w:t>
            </w:r>
            <w:r w:rsidR="4FA9AB4E" w:rsidRPr="009A585A">
              <w:rPr>
                <w:rFonts w:asciiTheme="minorHAnsi" w:hAnsiTheme="minorHAnsi"/>
                <w:szCs w:val="20"/>
              </w:rPr>
              <w:t>Create negative volume mesh</w:t>
            </w:r>
          </w:p>
          <w:p w14:paraId="250EAA5E" w14:textId="0F4E3FE1" w:rsidR="00E97456" w:rsidRDefault="00E97456" w:rsidP="009A585A">
            <w:pPr>
              <w:rPr>
                <w:rFonts w:asciiTheme="minorHAnsi" w:hAnsiTheme="minorHAnsi"/>
                <w:szCs w:val="20"/>
              </w:rPr>
            </w:pPr>
          </w:p>
          <w:p w14:paraId="47F565D1" w14:textId="0CCBFF40" w:rsidR="00E97456" w:rsidRDefault="00E97456" w:rsidP="008E4E98">
            <w:pPr>
              <w:pStyle w:val="ListParagraph"/>
              <w:numPr>
                <w:ilvl w:val="0"/>
                <w:numId w:val="8"/>
              </w:numPr>
              <w:rPr>
                <w:rFonts w:asciiTheme="minorHAnsi" w:hAnsiTheme="minorHAnsi"/>
                <w:szCs w:val="20"/>
              </w:rPr>
            </w:pPr>
            <w:r w:rsidRPr="00BC6804">
              <w:rPr>
                <w:rFonts w:asciiTheme="minorHAnsi" w:hAnsiTheme="minorHAnsi"/>
                <w:szCs w:val="20"/>
              </w:rPr>
              <w:t>– Positive volume mesh with negative determinant transform</w:t>
            </w:r>
          </w:p>
          <w:p w14:paraId="090BF1ED" w14:textId="77777777" w:rsidR="00BC6804" w:rsidRPr="00BC6804" w:rsidRDefault="00BC6804" w:rsidP="00BC6804">
            <w:pPr>
              <w:rPr>
                <w:rFonts w:asciiTheme="minorHAnsi" w:hAnsiTheme="minorHAnsi"/>
                <w:szCs w:val="20"/>
              </w:rPr>
            </w:pPr>
          </w:p>
          <w:p w14:paraId="01ADD575" w14:textId="5AA31A91" w:rsidR="00BC6804" w:rsidRPr="00BC6804" w:rsidRDefault="00BC6804" w:rsidP="008E4E98">
            <w:pPr>
              <w:pStyle w:val="ListParagraph"/>
              <w:numPr>
                <w:ilvl w:val="0"/>
                <w:numId w:val="8"/>
              </w:numPr>
              <w:rPr>
                <w:rFonts w:asciiTheme="minorHAnsi" w:eastAsiaTheme="minorEastAsia" w:hAnsiTheme="minorHAnsi"/>
                <w:szCs w:val="20"/>
              </w:rPr>
            </w:pPr>
            <w:r>
              <w:rPr>
                <w:rFonts w:asciiTheme="minorHAnsi" w:eastAsiaTheme="minorEastAsia" w:hAnsiTheme="minorHAnsi"/>
                <w:szCs w:val="20"/>
              </w:rPr>
              <w:t>– Negative volume mesh with negative determinant</w:t>
            </w:r>
          </w:p>
          <w:p w14:paraId="47094107" w14:textId="63B01CF9" w:rsidR="001D7F7D" w:rsidRPr="00F84397" w:rsidRDefault="001D7F7D" w:rsidP="003C725C">
            <w:pPr>
              <w:rPr>
                <w:rFonts w:asciiTheme="minorHAnsi" w:eastAsiaTheme="minorEastAsia" w:hAnsiTheme="minorHAnsi"/>
                <w:b/>
                <w:bCs/>
                <w:szCs w:val="20"/>
              </w:rPr>
            </w:pPr>
          </w:p>
        </w:tc>
      </w:tr>
      <w:tr w:rsidR="00A57F6B" w:rsidRPr="00F84397" w14:paraId="4693C1C2" w14:textId="77777777" w:rsidTr="7E4BDF2E">
        <w:trPr>
          <w:trHeight w:val="56"/>
        </w:trPr>
        <w:tc>
          <w:tcPr>
            <w:tcW w:w="2628" w:type="dxa"/>
            <w:tcBorders>
              <w:bottom w:val="single" w:sz="4" w:space="0" w:color="auto"/>
            </w:tcBorders>
            <w:shd w:val="clear" w:color="auto" w:fill="D9D9D9" w:themeFill="background1" w:themeFillShade="D9"/>
          </w:tcPr>
          <w:p w14:paraId="5491B6E6" w14:textId="349CE1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227948" w14:textId="073001D1" w:rsidR="00A57F6B" w:rsidRPr="00E97456" w:rsidRDefault="00A57F6B" w:rsidP="00A57F6B">
            <w:pPr>
              <w:rPr>
                <w:rFonts w:asciiTheme="minorHAnsi" w:hAnsiTheme="minorHAnsi"/>
                <w:b/>
                <w:szCs w:val="20"/>
              </w:rPr>
            </w:pPr>
            <w:hyperlink r:id="rId55" w:anchor="41-Meshes" w:history="1">
              <w:r w:rsidRPr="00522C5A">
                <w:rPr>
                  <w:rStyle w:val="Hyperlink"/>
                  <w:rFonts w:asciiTheme="minorHAnsi" w:eastAsiaTheme="minorEastAsia" w:hAnsiTheme="minorHAnsi"/>
                  <w:bCs/>
                  <w:szCs w:val="20"/>
                </w:rPr>
                <w:t>Link to Requirement in 3MF Specification</w:t>
              </w:r>
            </w:hyperlink>
          </w:p>
        </w:tc>
      </w:tr>
    </w:tbl>
    <w:p w14:paraId="12E2C191" w14:textId="77777777" w:rsidR="00206EDA" w:rsidRDefault="00206EDA" w:rsidP="00206EDA"/>
    <w:p w14:paraId="624AFF9B" w14:textId="3649319A" w:rsidR="00544C4B" w:rsidRPr="005072AF" w:rsidRDefault="00544C4B" w:rsidP="000A759F">
      <w:pPr>
        <w:pStyle w:val="Heading3"/>
      </w:pPr>
      <w:bookmarkStart w:id="21" w:name="_Toc517687731"/>
      <w:r w:rsidRPr="005072AF">
        <w:t>N_???_417 Prior Object References</w:t>
      </w:r>
      <w:bookmarkEnd w:id="21"/>
    </w:p>
    <w:tbl>
      <w:tblPr>
        <w:tblStyle w:val="TableGrid"/>
        <w:tblW w:w="9648" w:type="dxa"/>
        <w:tblLook w:val="04A0" w:firstRow="1" w:lastRow="0" w:firstColumn="1" w:lastColumn="0" w:noHBand="0" w:noVBand="1"/>
      </w:tblPr>
      <w:tblGrid>
        <w:gridCol w:w="2628"/>
        <w:gridCol w:w="7020"/>
      </w:tblGrid>
      <w:tr w:rsidR="00544C4B" w:rsidRPr="00F84397" w14:paraId="67F4184C" w14:textId="77777777" w:rsidTr="00092F5F">
        <w:tc>
          <w:tcPr>
            <w:tcW w:w="2628" w:type="dxa"/>
            <w:tcBorders>
              <w:bottom w:val="single" w:sz="4" w:space="0" w:color="auto"/>
            </w:tcBorders>
            <w:shd w:val="clear" w:color="auto" w:fill="D9D9D9" w:themeFill="background1" w:themeFillShade="D9"/>
          </w:tcPr>
          <w:p w14:paraId="723CD81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33BC593" w14:textId="77777777" w:rsidR="00544C4B" w:rsidRPr="00F84397" w:rsidRDefault="00544C4B" w:rsidP="00092F5F">
            <w:pPr>
              <w:rPr>
                <w:rFonts w:asciiTheme="minorHAnsi" w:hAnsiTheme="minorHAnsi"/>
                <w:b/>
                <w:szCs w:val="20"/>
              </w:rPr>
            </w:pPr>
          </w:p>
        </w:tc>
        <w:tc>
          <w:tcPr>
            <w:tcW w:w="7020" w:type="dxa"/>
          </w:tcPr>
          <w:p w14:paraId="471767C0" w14:textId="77777777" w:rsidR="00544C4B" w:rsidRPr="00F84397" w:rsidRDefault="00544C4B" w:rsidP="00092F5F">
            <w:pPr>
              <w:rPr>
                <w:rFonts w:asciiTheme="minorHAnsi" w:hAnsiTheme="minorHAnsi"/>
                <w:szCs w:val="20"/>
              </w:rPr>
            </w:pPr>
            <w:r>
              <w:rPr>
                <w:rFonts w:asciiTheme="minorHAnsi" w:hAnsiTheme="minorHAnsi"/>
                <w:szCs w:val="20"/>
              </w:rPr>
              <w:t>Create a forward reference scenario in the root model file</w:t>
            </w:r>
          </w:p>
        </w:tc>
      </w:tr>
      <w:tr w:rsidR="00544C4B" w:rsidRPr="00F84397" w14:paraId="3039BDA8" w14:textId="77777777" w:rsidTr="00092F5F">
        <w:trPr>
          <w:trHeight w:val="56"/>
        </w:trPr>
        <w:tc>
          <w:tcPr>
            <w:tcW w:w="2628" w:type="dxa"/>
            <w:shd w:val="clear" w:color="auto" w:fill="D9D9D9" w:themeFill="background1" w:themeFillShade="D9"/>
          </w:tcPr>
          <w:p w14:paraId="1A551CD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Conformance Statement ID(s)</w:t>
            </w:r>
          </w:p>
        </w:tc>
        <w:tc>
          <w:tcPr>
            <w:tcW w:w="7020" w:type="dxa"/>
          </w:tcPr>
          <w:p w14:paraId="4E410A6C" w14:textId="77777777" w:rsidR="00544C4B" w:rsidRPr="00F84397" w:rsidRDefault="00544C4B" w:rsidP="00092F5F">
            <w:pPr>
              <w:rPr>
                <w:rFonts w:asciiTheme="minorHAnsi" w:eastAsiaTheme="minorEastAsia" w:hAnsiTheme="minorHAnsi"/>
                <w:b/>
                <w:bCs/>
                <w:szCs w:val="20"/>
              </w:rPr>
            </w:pPr>
            <w:r w:rsidRPr="00F84397">
              <w:rPr>
                <w:rFonts w:asciiTheme="minorHAnsi" w:hAnsiTheme="minorHAnsi"/>
                <w:szCs w:val="20"/>
              </w:rPr>
              <w:t>Core-M1.60</w:t>
            </w:r>
            <w:r>
              <w:rPr>
                <w:rFonts w:asciiTheme="minorHAnsi" w:hAnsiTheme="minorHAnsi"/>
                <w:szCs w:val="20"/>
              </w:rPr>
              <w:t xml:space="preserve">, </w:t>
            </w:r>
            <w:r w:rsidRPr="00F84397">
              <w:rPr>
                <w:rFonts w:asciiTheme="minorHAnsi" w:hAnsiTheme="minorHAnsi"/>
                <w:szCs w:val="20"/>
              </w:rPr>
              <w:t>Core-M1.33</w:t>
            </w:r>
          </w:p>
        </w:tc>
      </w:tr>
      <w:tr w:rsidR="00544C4B" w:rsidRPr="00F84397" w14:paraId="195C1A78" w14:textId="77777777" w:rsidTr="00092F5F">
        <w:trPr>
          <w:trHeight w:val="56"/>
        </w:trPr>
        <w:tc>
          <w:tcPr>
            <w:tcW w:w="2628" w:type="dxa"/>
            <w:shd w:val="clear" w:color="auto" w:fill="D9D9D9" w:themeFill="background1" w:themeFillShade="D9"/>
          </w:tcPr>
          <w:p w14:paraId="322DA981"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Base Test Object(s)</w:t>
            </w:r>
          </w:p>
          <w:p w14:paraId="1CCC7AAE" w14:textId="77777777" w:rsidR="00544C4B" w:rsidRPr="00F84397" w:rsidRDefault="00544C4B" w:rsidP="00092F5F">
            <w:pPr>
              <w:rPr>
                <w:rFonts w:asciiTheme="minorHAnsi" w:hAnsiTheme="minorHAnsi"/>
                <w:b/>
                <w:szCs w:val="20"/>
              </w:rPr>
            </w:pPr>
          </w:p>
        </w:tc>
        <w:tc>
          <w:tcPr>
            <w:tcW w:w="7020" w:type="dxa"/>
          </w:tcPr>
          <w:p w14:paraId="6B8B1D41" w14:textId="77777777" w:rsidR="00544C4B" w:rsidRPr="00F84397" w:rsidRDefault="00544C4B" w:rsidP="00092F5F">
            <w:pPr>
              <w:rPr>
                <w:rFonts w:asciiTheme="minorHAnsi" w:hAnsiTheme="minorHAnsi"/>
                <w:szCs w:val="20"/>
              </w:rPr>
            </w:pPr>
            <w:r w:rsidRPr="00F84397">
              <w:rPr>
                <w:rFonts w:asciiTheme="minorHAnsi" w:hAnsiTheme="minorHAnsi"/>
                <w:szCs w:val="20"/>
              </w:rPr>
              <w:t>S11_cube_NA.3mf</w:t>
            </w:r>
          </w:p>
          <w:p w14:paraId="52EE41B8" w14:textId="77777777" w:rsidR="00544C4B" w:rsidRPr="00F84397" w:rsidRDefault="00544C4B" w:rsidP="00092F5F">
            <w:pPr>
              <w:rPr>
                <w:rFonts w:asciiTheme="minorHAnsi" w:hAnsiTheme="minorHAnsi"/>
                <w:b/>
                <w:szCs w:val="20"/>
              </w:rPr>
            </w:pPr>
          </w:p>
        </w:tc>
      </w:tr>
      <w:tr w:rsidR="00544C4B" w:rsidRPr="00F84397" w14:paraId="1E7CF219" w14:textId="77777777" w:rsidTr="00092F5F">
        <w:trPr>
          <w:trHeight w:val="56"/>
        </w:trPr>
        <w:tc>
          <w:tcPr>
            <w:tcW w:w="2628" w:type="dxa"/>
            <w:shd w:val="clear" w:color="auto" w:fill="D9D9D9" w:themeFill="background1" w:themeFillShade="D9"/>
          </w:tcPr>
          <w:p w14:paraId="7D703346"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46C01C9" w14:textId="77777777" w:rsidR="00544C4B" w:rsidRPr="00F84397" w:rsidRDefault="00544C4B" w:rsidP="00092F5F">
            <w:pPr>
              <w:rPr>
                <w:rFonts w:asciiTheme="minorHAnsi" w:hAnsiTheme="minorHAnsi"/>
                <w:b/>
                <w:szCs w:val="20"/>
              </w:rPr>
            </w:pPr>
          </w:p>
        </w:tc>
        <w:tc>
          <w:tcPr>
            <w:tcW w:w="7020" w:type="dxa"/>
          </w:tcPr>
          <w:p w14:paraId="4E8D5183" w14:textId="77777777" w:rsidR="00544C4B" w:rsidRPr="00F84397" w:rsidRDefault="00544C4B" w:rsidP="00092F5F">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544C4B" w:rsidRPr="00F84397" w14:paraId="35FBA1C6" w14:textId="77777777" w:rsidTr="004378F6">
        <w:trPr>
          <w:trHeight w:val="56"/>
        </w:trPr>
        <w:tc>
          <w:tcPr>
            <w:tcW w:w="2628" w:type="dxa"/>
            <w:shd w:val="clear" w:color="auto" w:fill="D9D9D9" w:themeFill="background1" w:themeFillShade="D9"/>
          </w:tcPr>
          <w:p w14:paraId="3A6064F3"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F0D9D24" w14:textId="77777777" w:rsidR="00544C4B" w:rsidRPr="00F84397" w:rsidRDefault="00544C4B" w:rsidP="00092F5F">
            <w:pPr>
              <w:rPr>
                <w:rFonts w:asciiTheme="minorHAnsi" w:hAnsiTheme="minorHAnsi"/>
                <w:b/>
                <w:szCs w:val="20"/>
              </w:rPr>
            </w:pPr>
          </w:p>
        </w:tc>
        <w:tc>
          <w:tcPr>
            <w:tcW w:w="7020" w:type="dxa"/>
          </w:tcPr>
          <w:p w14:paraId="68521FE7" w14:textId="77777777" w:rsidR="00544C4B" w:rsidRDefault="00544C4B" w:rsidP="00092F5F">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Create a </w:t>
            </w:r>
            <w:r>
              <w:rPr>
                <w:rFonts w:asciiTheme="minorHAnsi" w:hAnsiTheme="minorHAnsi"/>
                <w:szCs w:val="20"/>
              </w:rPr>
              <w:t xml:space="preserve">forward reference by defining an object with a reference to a </w:t>
            </w:r>
            <w:proofErr w:type="spellStart"/>
            <w:r>
              <w:rPr>
                <w:rFonts w:asciiTheme="minorHAnsi" w:hAnsiTheme="minorHAnsi"/>
                <w:szCs w:val="20"/>
              </w:rPr>
              <w:t>slicestackID</w:t>
            </w:r>
            <w:proofErr w:type="spellEnd"/>
            <w:r>
              <w:rPr>
                <w:rFonts w:asciiTheme="minorHAnsi" w:hAnsiTheme="minorHAnsi"/>
                <w:szCs w:val="20"/>
              </w:rPr>
              <w:t xml:space="preserve"> before that slice stack appears in the XML stream</w:t>
            </w:r>
          </w:p>
          <w:p w14:paraId="319ED91B"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4378F6" w:rsidRPr="00F84397" w14:paraId="124E3DEB" w14:textId="77777777" w:rsidTr="00092F5F">
        <w:trPr>
          <w:trHeight w:val="56"/>
        </w:trPr>
        <w:tc>
          <w:tcPr>
            <w:tcW w:w="2628" w:type="dxa"/>
            <w:tcBorders>
              <w:bottom w:val="single" w:sz="4" w:space="0" w:color="auto"/>
            </w:tcBorders>
            <w:shd w:val="clear" w:color="auto" w:fill="D9D9D9" w:themeFill="background1" w:themeFillShade="D9"/>
          </w:tcPr>
          <w:p w14:paraId="3EBD186E" w14:textId="17AC68A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EFE49" w14:textId="63D5B661" w:rsidR="004378F6" w:rsidRPr="00F84397" w:rsidRDefault="004378F6" w:rsidP="004378F6">
            <w:pPr>
              <w:rPr>
                <w:rFonts w:asciiTheme="minorHAnsi" w:eastAsiaTheme="minorEastAsia" w:hAnsiTheme="minorHAnsi"/>
                <w:b/>
                <w:bCs/>
                <w:szCs w:val="20"/>
              </w:rPr>
            </w:pPr>
            <w:hyperlink r:id="rId56" w:anchor="421-Component" w:history="1">
              <w:r w:rsidRPr="004A417F">
                <w:rPr>
                  <w:rStyle w:val="Hyperlink"/>
                  <w:rFonts w:asciiTheme="minorHAnsi" w:eastAsiaTheme="minorEastAsia" w:hAnsiTheme="minorHAnsi"/>
                  <w:bCs/>
                  <w:szCs w:val="20"/>
                </w:rPr>
                <w:t>Link to Requirement in 3MF Specification</w:t>
              </w:r>
            </w:hyperlink>
          </w:p>
        </w:tc>
      </w:tr>
    </w:tbl>
    <w:p w14:paraId="5DFA0899" w14:textId="77777777" w:rsidR="00206EDA" w:rsidRDefault="00206EDA" w:rsidP="00206EDA"/>
    <w:p w14:paraId="5C28C586" w14:textId="7F5811D4" w:rsidR="00206EDA" w:rsidRDefault="00B76BB3" w:rsidP="003162C7">
      <w:pPr>
        <w:pStyle w:val="Heading3"/>
      </w:pPr>
      <w:r>
        <w:t xml:space="preserve"> </w:t>
      </w:r>
      <w:r w:rsidR="0003262E">
        <w:t>N_</w:t>
      </w:r>
      <w:r w:rsidR="004360B7">
        <w:t>???_0</w:t>
      </w:r>
      <w:r w:rsidR="4FA9AB4E">
        <w:t>418 Inward Facing Normal Face</w:t>
      </w:r>
    </w:p>
    <w:tbl>
      <w:tblPr>
        <w:tblStyle w:val="TableGrid"/>
        <w:tblW w:w="9648" w:type="dxa"/>
        <w:tblLook w:val="04A0" w:firstRow="1" w:lastRow="0" w:firstColumn="1" w:lastColumn="0" w:noHBand="0" w:noVBand="1"/>
      </w:tblPr>
      <w:tblGrid>
        <w:gridCol w:w="2628"/>
        <w:gridCol w:w="7020"/>
      </w:tblGrid>
      <w:tr w:rsidR="00206EDA" w:rsidRPr="00F84397" w14:paraId="22F827BA" w14:textId="77777777" w:rsidTr="7E4BDF2E">
        <w:tc>
          <w:tcPr>
            <w:tcW w:w="2628" w:type="dxa"/>
            <w:tcBorders>
              <w:bottom w:val="single" w:sz="4" w:space="0" w:color="auto"/>
            </w:tcBorders>
            <w:shd w:val="clear" w:color="auto" w:fill="D9D9D9" w:themeFill="background1" w:themeFillShade="D9"/>
          </w:tcPr>
          <w:p w14:paraId="232E8DC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010A6A" w14:textId="77777777" w:rsidR="00206EDA" w:rsidRPr="00F84397" w:rsidRDefault="00206EDA" w:rsidP="00206EDA">
            <w:pPr>
              <w:rPr>
                <w:rFonts w:asciiTheme="minorHAnsi" w:hAnsiTheme="minorHAnsi"/>
                <w:b/>
                <w:szCs w:val="20"/>
              </w:rPr>
            </w:pPr>
          </w:p>
        </w:tc>
        <w:tc>
          <w:tcPr>
            <w:tcW w:w="7020" w:type="dxa"/>
          </w:tcPr>
          <w:p w14:paraId="5EF97486" w14:textId="79420753" w:rsidR="00206EDA" w:rsidRPr="00F84397" w:rsidRDefault="007D3A55" w:rsidP="007D3A55">
            <w:pPr>
              <w:rPr>
                <w:rFonts w:asciiTheme="minorHAnsi" w:hAnsiTheme="minorHAnsi"/>
                <w:szCs w:val="20"/>
              </w:rPr>
            </w:pPr>
            <w:r>
              <w:rPr>
                <w:rFonts w:asciiTheme="minorHAnsi" w:hAnsiTheme="minorHAnsi"/>
                <w:szCs w:val="20"/>
              </w:rPr>
              <w:t>Mesh with i</w:t>
            </w:r>
            <w:r w:rsidRPr="007D3A55">
              <w:rPr>
                <w:rFonts w:asciiTheme="minorHAnsi" w:hAnsiTheme="minorHAnsi"/>
                <w:szCs w:val="20"/>
              </w:rPr>
              <w:t xml:space="preserve">nward </w:t>
            </w:r>
            <w:r>
              <w:rPr>
                <w:rFonts w:asciiTheme="minorHAnsi" w:hAnsiTheme="minorHAnsi"/>
                <w:szCs w:val="20"/>
              </w:rPr>
              <w:t>f</w:t>
            </w:r>
            <w:r w:rsidRPr="007D3A55">
              <w:rPr>
                <w:rFonts w:asciiTheme="minorHAnsi" w:hAnsiTheme="minorHAnsi"/>
                <w:szCs w:val="20"/>
              </w:rPr>
              <w:t xml:space="preserve">acing </w:t>
            </w:r>
            <w:r>
              <w:rPr>
                <w:rFonts w:asciiTheme="minorHAnsi" w:hAnsiTheme="minorHAnsi"/>
                <w:szCs w:val="20"/>
              </w:rPr>
              <w:t>n</w:t>
            </w:r>
            <w:r w:rsidRPr="007D3A55">
              <w:rPr>
                <w:rFonts w:asciiTheme="minorHAnsi" w:hAnsiTheme="minorHAnsi"/>
                <w:szCs w:val="20"/>
              </w:rPr>
              <w:t xml:space="preserve">ormal </w:t>
            </w:r>
            <w:r>
              <w:rPr>
                <w:rFonts w:asciiTheme="minorHAnsi" w:hAnsiTheme="minorHAnsi"/>
                <w:szCs w:val="20"/>
              </w:rPr>
              <w:t>f</w:t>
            </w:r>
            <w:r w:rsidRPr="007D3A55">
              <w:rPr>
                <w:rFonts w:asciiTheme="minorHAnsi" w:hAnsiTheme="minorHAnsi"/>
                <w:szCs w:val="20"/>
              </w:rPr>
              <w:t>ace</w:t>
            </w:r>
          </w:p>
        </w:tc>
      </w:tr>
      <w:tr w:rsidR="00206EDA" w:rsidRPr="00F84397" w14:paraId="35916A06" w14:textId="77777777" w:rsidTr="7E4BDF2E">
        <w:trPr>
          <w:trHeight w:val="56"/>
        </w:trPr>
        <w:tc>
          <w:tcPr>
            <w:tcW w:w="2628" w:type="dxa"/>
            <w:shd w:val="clear" w:color="auto" w:fill="D9D9D9" w:themeFill="background1" w:themeFillShade="D9"/>
          </w:tcPr>
          <w:p w14:paraId="09F210E6"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67F0CF1" w14:textId="77777777" w:rsidR="00206EDA" w:rsidRPr="00F84397" w:rsidRDefault="00206EDA" w:rsidP="00206EDA">
            <w:pPr>
              <w:rPr>
                <w:rFonts w:asciiTheme="minorHAnsi" w:hAnsiTheme="minorHAnsi"/>
                <w:b/>
                <w:szCs w:val="20"/>
              </w:rPr>
            </w:pPr>
          </w:p>
        </w:tc>
        <w:tc>
          <w:tcPr>
            <w:tcW w:w="7020" w:type="dxa"/>
          </w:tcPr>
          <w:p w14:paraId="732034AB" w14:textId="1A6A715A"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362BC494" w14:textId="77777777" w:rsidTr="004378F6">
        <w:trPr>
          <w:trHeight w:val="56"/>
        </w:trPr>
        <w:tc>
          <w:tcPr>
            <w:tcW w:w="2628" w:type="dxa"/>
            <w:shd w:val="clear" w:color="auto" w:fill="D9D9D9" w:themeFill="background1" w:themeFillShade="D9"/>
          </w:tcPr>
          <w:p w14:paraId="269D433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A28896A" w14:textId="77777777" w:rsidR="00206EDA" w:rsidRPr="00F84397" w:rsidRDefault="00206EDA" w:rsidP="00206EDA">
            <w:pPr>
              <w:rPr>
                <w:rFonts w:asciiTheme="minorHAnsi" w:hAnsiTheme="minorHAnsi"/>
                <w:b/>
                <w:szCs w:val="20"/>
              </w:rPr>
            </w:pPr>
          </w:p>
        </w:tc>
        <w:tc>
          <w:tcPr>
            <w:tcW w:w="7020" w:type="dxa"/>
          </w:tcPr>
          <w:p w14:paraId="002CB20E" w14:textId="43E3EEF8" w:rsidR="00206EDA" w:rsidRPr="009A585A" w:rsidRDefault="009A585A" w:rsidP="009A585A">
            <w:pPr>
              <w:rPr>
                <w:rFonts w:asciiTheme="minorHAnsi" w:eastAsiaTheme="minorEastAsia" w:hAnsiTheme="minorHAnsi"/>
                <w:szCs w:val="20"/>
              </w:rPr>
            </w:pPr>
            <w:r w:rsidRPr="00B46FF8">
              <w:rPr>
                <w:rFonts w:asciiTheme="minorHAnsi" w:hAnsiTheme="minorHAnsi"/>
                <w:b/>
                <w:szCs w:val="20"/>
              </w:rPr>
              <w:t>01</w:t>
            </w:r>
            <w:r>
              <w:rPr>
                <w:rFonts w:asciiTheme="minorHAnsi" w:hAnsiTheme="minorHAnsi"/>
                <w:szCs w:val="20"/>
              </w:rPr>
              <w:t>-</w:t>
            </w:r>
            <w:r w:rsidR="4FA9AB4E" w:rsidRPr="009A585A">
              <w:rPr>
                <w:rFonts w:asciiTheme="minorHAnsi" w:hAnsiTheme="minorHAnsi"/>
                <w:szCs w:val="20"/>
              </w:rPr>
              <w:t>Reverse order of vertices such that normal face i</w:t>
            </w:r>
            <w:r w:rsidR="002B23D2" w:rsidRPr="009A585A">
              <w:rPr>
                <w:rFonts w:asciiTheme="minorHAnsi" w:hAnsiTheme="minorHAnsi"/>
                <w:szCs w:val="20"/>
              </w:rPr>
              <w:t>s</w:t>
            </w:r>
            <w:r w:rsidR="4FA9AB4E" w:rsidRPr="009A585A">
              <w:rPr>
                <w:rFonts w:asciiTheme="minorHAnsi" w:hAnsiTheme="minorHAnsi"/>
                <w:szCs w:val="20"/>
              </w:rPr>
              <w:t xml:space="preserve"> pointing inwards. </w:t>
            </w:r>
          </w:p>
          <w:p w14:paraId="327E666A" w14:textId="51F9D891" w:rsidR="00206EDA" w:rsidRPr="00F84397" w:rsidRDefault="00206EDA" w:rsidP="003C725C">
            <w:pPr>
              <w:rPr>
                <w:rFonts w:asciiTheme="minorHAnsi" w:eastAsiaTheme="minorEastAsia" w:hAnsiTheme="minorHAnsi"/>
                <w:b/>
                <w:bCs/>
                <w:szCs w:val="20"/>
              </w:rPr>
            </w:pPr>
          </w:p>
        </w:tc>
      </w:tr>
      <w:tr w:rsidR="004378F6" w:rsidRPr="00F84397" w14:paraId="1F290A47" w14:textId="77777777" w:rsidTr="7E4BDF2E">
        <w:trPr>
          <w:trHeight w:val="56"/>
        </w:trPr>
        <w:tc>
          <w:tcPr>
            <w:tcW w:w="2628" w:type="dxa"/>
            <w:tcBorders>
              <w:bottom w:val="single" w:sz="4" w:space="0" w:color="auto"/>
            </w:tcBorders>
            <w:shd w:val="clear" w:color="auto" w:fill="D9D9D9" w:themeFill="background1" w:themeFillShade="D9"/>
          </w:tcPr>
          <w:p w14:paraId="65724844" w14:textId="43D3AC7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C4B487E" w14:textId="1A7EB195" w:rsidR="004378F6" w:rsidRPr="00B46FF8" w:rsidRDefault="004378F6" w:rsidP="004378F6">
            <w:pPr>
              <w:rPr>
                <w:rFonts w:asciiTheme="minorHAnsi" w:hAnsiTheme="minorHAnsi"/>
                <w:b/>
                <w:szCs w:val="20"/>
              </w:rPr>
            </w:pPr>
            <w:hyperlink r:id="rId57" w:anchor="41-Meshes" w:history="1">
              <w:r w:rsidRPr="000F3A80">
                <w:rPr>
                  <w:rStyle w:val="Hyperlink"/>
                  <w:rFonts w:asciiTheme="minorHAnsi" w:eastAsiaTheme="minorEastAsia" w:hAnsiTheme="minorHAnsi"/>
                  <w:bCs/>
                  <w:szCs w:val="20"/>
                </w:rPr>
                <w:t>Link to Requirement in 3MF Specification</w:t>
              </w:r>
            </w:hyperlink>
          </w:p>
        </w:tc>
      </w:tr>
    </w:tbl>
    <w:p w14:paraId="4A562AEC" w14:textId="2BCA2099" w:rsidR="003C725C" w:rsidRPr="00C9473A" w:rsidRDefault="003C725C">
      <w:pPr>
        <w:rPr>
          <w:rFonts w:eastAsiaTheme="majorEastAsia" w:cstheme="majorBidi"/>
          <w:b/>
          <w:bCs/>
          <w:color w:val="000000"/>
          <w:szCs w:val="20"/>
          <w:highlight w:val="lightGray"/>
          <w:lang w:bidi="x-none"/>
        </w:rPr>
      </w:pPr>
    </w:p>
    <w:p w14:paraId="4EECA2F6" w14:textId="4FF87820" w:rsidR="00206EDA" w:rsidRDefault="0003262E" w:rsidP="003162C7">
      <w:pPr>
        <w:pStyle w:val="Heading3"/>
      </w:pPr>
      <w:r>
        <w:t>N_</w:t>
      </w:r>
      <w:r w:rsidR="004360B7">
        <w:t>???_0</w:t>
      </w:r>
      <w:r w:rsidR="4FA9AB4E">
        <w:t>419 CMYK Images</w:t>
      </w:r>
    </w:p>
    <w:tbl>
      <w:tblPr>
        <w:tblStyle w:val="TableGrid"/>
        <w:tblW w:w="9648" w:type="dxa"/>
        <w:tblLook w:val="04A0" w:firstRow="1" w:lastRow="0" w:firstColumn="1" w:lastColumn="0" w:noHBand="0" w:noVBand="1"/>
      </w:tblPr>
      <w:tblGrid>
        <w:gridCol w:w="2628"/>
        <w:gridCol w:w="7020"/>
      </w:tblGrid>
      <w:tr w:rsidR="00206EDA" w:rsidRPr="00F84397" w14:paraId="00F3B748" w14:textId="77777777" w:rsidTr="7E4BDF2E">
        <w:tc>
          <w:tcPr>
            <w:tcW w:w="2628" w:type="dxa"/>
            <w:tcBorders>
              <w:bottom w:val="single" w:sz="4" w:space="0" w:color="auto"/>
            </w:tcBorders>
            <w:shd w:val="clear" w:color="auto" w:fill="D9D9D9" w:themeFill="background1" w:themeFillShade="D9"/>
          </w:tcPr>
          <w:p w14:paraId="6734A7FB"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A1D489C" w14:textId="77777777" w:rsidR="00206EDA" w:rsidRPr="00F84397" w:rsidRDefault="00206EDA" w:rsidP="00206EDA">
            <w:pPr>
              <w:rPr>
                <w:rFonts w:asciiTheme="minorHAnsi" w:hAnsiTheme="minorHAnsi"/>
                <w:b/>
                <w:szCs w:val="20"/>
              </w:rPr>
            </w:pPr>
          </w:p>
        </w:tc>
        <w:tc>
          <w:tcPr>
            <w:tcW w:w="7020" w:type="dxa"/>
          </w:tcPr>
          <w:p w14:paraId="00776F41" w14:textId="5BB067D8" w:rsidR="00206EDA" w:rsidRPr="00F84397" w:rsidRDefault="007D3A55" w:rsidP="00206EDA">
            <w:pPr>
              <w:rPr>
                <w:rFonts w:asciiTheme="minorHAnsi" w:hAnsiTheme="minorHAnsi"/>
                <w:szCs w:val="20"/>
              </w:rPr>
            </w:pPr>
            <w:r w:rsidRPr="00F84397">
              <w:rPr>
                <w:rFonts w:asciiTheme="minorHAnsi" w:hAnsiTheme="minorHAnsi"/>
                <w:szCs w:val="20"/>
              </w:rPr>
              <w:t>JPEG thumbnail Image with CMYK</w:t>
            </w:r>
          </w:p>
        </w:tc>
      </w:tr>
      <w:tr w:rsidR="00206EDA" w:rsidRPr="00F84397" w14:paraId="2428073D" w14:textId="77777777" w:rsidTr="7E4BDF2E">
        <w:trPr>
          <w:trHeight w:val="56"/>
        </w:trPr>
        <w:tc>
          <w:tcPr>
            <w:tcW w:w="2628" w:type="dxa"/>
            <w:shd w:val="clear" w:color="auto" w:fill="D9D9D9" w:themeFill="background1" w:themeFillShade="D9"/>
          </w:tcPr>
          <w:p w14:paraId="380A1EF0"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751AE42" w14:textId="77777777" w:rsidR="00206EDA" w:rsidRPr="00F84397" w:rsidRDefault="00206EDA" w:rsidP="00206EDA">
            <w:pPr>
              <w:rPr>
                <w:rFonts w:asciiTheme="minorHAnsi" w:hAnsiTheme="minorHAnsi"/>
                <w:b/>
                <w:szCs w:val="20"/>
              </w:rPr>
            </w:pPr>
          </w:p>
        </w:tc>
        <w:tc>
          <w:tcPr>
            <w:tcW w:w="7020" w:type="dxa"/>
          </w:tcPr>
          <w:p w14:paraId="13970859" w14:textId="2AD3387F"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7D1F7E48" w14:textId="77777777" w:rsidTr="004378F6">
        <w:trPr>
          <w:trHeight w:val="56"/>
        </w:trPr>
        <w:tc>
          <w:tcPr>
            <w:tcW w:w="2628" w:type="dxa"/>
            <w:shd w:val="clear" w:color="auto" w:fill="D9D9D9" w:themeFill="background1" w:themeFillShade="D9"/>
          </w:tcPr>
          <w:p w14:paraId="2EAA7EE3"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DD28821" w14:textId="77777777" w:rsidR="00206EDA" w:rsidRPr="00F84397" w:rsidRDefault="00206EDA" w:rsidP="00206EDA">
            <w:pPr>
              <w:rPr>
                <w:rFonts w:asciiTheme="minorHAnsi" w:hAnsiTheme="minorHAnsi"/>
                <w:b/>
                <w:szCs w:val="20"/>
              </w:rPr>
            </w:pPr>
          </w:p>
        </w:tc>
        <w:tc>
          <w:tcPr>
            <w:tcW w:w="7020" w:type="dxa"/>
          </w:tcPr>
          <w:p w14:paraId="70BD46A2" w14:textId="2ABB4A5F" w:rsidR="00206ED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JPEG thumbnail Image with CMYK</w:t>
            </w:r>
          </w:p>
          <w:p w14:paraId="3DEE6182" w14:textId="2ED9C933" w:rsidR="00206EDA" w:rsidRPr="00F84397" w:rsidRDefault="00206EDA" w:rsidP="003C725C">
            <w:pPr>
              <w:rPr>
                <w:rFonts w:asciiTheme="minorHAnsi" w:eastAsiaTheme="minorEastAsia" w:hAnsiTheme="minorHAnsi"/>
                <w:b/>
                <w:bCs/>
                <w:szCs w:val="20"/>
              </w:rPr>
            </w:pPr>
          </w:p>
        </w:tc>
      </w:tr>
      <w:tr w:rsidR="004378F6" w:rsidRPr="00F84397" w14:paraId="1D89DF57" w14:textId="77777777" w:rsidTr="7E4BDF2E">
        <w:trPr>
          <w:trHeight w:val="56"/>
        </w:trPr>
        <w:tc>
          <w:tcPr>
            <w:tcW w:w="2628" w:type="dxa"/>
            <w:tcBorders>
              <w:bottom w:val="single" w:sz="4" w:space="0" w:color="auto"/>
            </w:tcBorders>
            <w:shd w:val="clear" w:color="auto" w:fill="D9D9D9" w:themeFill="background1" w:themeFillShade="D9"/>
          </w:tcPr>
          <w:p w14:paraId="796D97D8" w14:textId="36CD6EB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672F2E" w14:textId="01918676" w:rsidR="004378F6" w:rsidRPr="00F84397" w:rsidRDefault="004378F6" w:rsidP="004378F6">
            <w:pPr>
              <w:rPr>
                <w:rFonts w:asciiTheme="minorHAnsi" w:eastAsiaTheme="minorEastAsia" w:hAnsiTheme="minorHAnsi"/>
                <w:b/>
                <w:bCs/>
                <w:szCs w:val="20"/>
              </w:rPr>
            </w:pPr>
            <w:hyperlink r:id="rId58" w:anchor="611-JPEG-Images" w:history="1">
              <w:r w:rsidRPr="00CE6182">
                <w:rPr>
                  <w:rStyle w:val="Hyperlink"/>
                  <w:rFonts w:asciiTheme="minorHAnsi" w:eastAsiaTheme="minorEastAsia" w:hAnsiTheme="minorHAnsi"/>
                  <w:bCs/>
                  <w:szCs w:val="20"/>
                </w:rPr>
                <w:t>Link to Requirement in 3MF Specification</w:t>
              </w:r>
            </w:hyperlink>
          </w:p>
        </w:tc>
      </w:tr>
    </w:tbl>
    <w:p w14:paraId="1033FD7A" w14:textId="77777777" w:rsidR="0041707B" w:rsidRDefault="00B76BB3" w:rsidP="00896F2F">
      <w:r>
        <w:t xml:space="preserve"> </w:t>
      </w:r>
    </w:p>
    <w:p w14:paraId="7000ACF9" w14:textId="5B6BB285" w:rsidR="0041707B" w:rsidRDefault="0041707B">
      <w:pPr>
        <w:rPr>
          <w:rFonts w:eastAsiaTheme="majorEastAsia" w:cstheme="majorBidi"/>
          <w:b/>
          <w:bCs/>
          <w:color w:val="365F91" w:themeColor="accent1" w:themeShade="BF"/>
          <w:szCs w:val="20"/>
        </w:rPr>
      </w:pPr>
    </w:p>
    <w:p w14:paraId="3D43B306" w14:textId="358FFD99" w:rsidR="00206EDA" w:rsidRDefault="0003262E" w:rsidP="003162C7">
      <w:pPr>
        <w:pStyle w:val="Heading3"/>
      </w:pPr>
      <w:r>
        <w:t>N_</w:t>
      </w:r>
      <w:r w:rsidR="004360B7">
        <w:t>???_0</w:t>
      </w:r>
      <w:r w:rsidR="4FA9AB4E">
        <w:t>420 Data Type Definitions</w:t>
      </w:r>
    </w:p>
    <w:tbl>
      <w:tblPr>
        <w:tblStyle w:val="TableGrid"/>
        <w:tblW w:w="9648" w:type="dxa"/>
        <w:tblLook w:val="04A0" w:firstRow="1" w:lastRow="0" w:firstColumn="1" w:lastColumn="0" w:noHBand="0" w:noVBand="1"/>
      </w:tblPr>
      <w:tblGrid>
        <w:gridCol w:w="2628"/>
        <w:gridCol w:w="7020"/>
      </w:tblGrid>
      <w:tr w:rsidR="00206EDA" w:rsidRPr="00F84397" w14:paraId="186C5BCF" w14:textId="77777777" w:rsidTr="7E4BDF2E">
        <w:tc>
          <w:tcPr>
            <w:tcW w:w="2628" w:type="dxa"/>
            <w:tcBorders>
              <w:bottom w:val="single" w:sz="4" w:space="0" w:color="auto"/>
            </w:tcBorders>
            <w:shd w:val="clear" w:color="auto" w:fill="D9D9D9" w:themeFill="background1" w:themeFillShade="D9"/>
          </w:tcPr>
          <w:p w14:paraId="6937D4B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E8E4D3" w14:textId="77777777" w:rsidR="00206EDA" w:rsidRPr="00F84397" w:rsidRDefault="00206EDA" w:rsidP="00206EDA">
            <w:pPr>
              <w:rPr>
                <w:rFonts w:asciiTheme="minorHAnsi" w:hAnsiTheme="minorHAnsi"/>
                <w:b/>
                <w:szCs w:val="20"/>
              </w:rPr>
            </w:pPr>
          </w:p>
        </w:tc>
        <w:tc>
          <w:tcPr>
            <w:tcW w:w="7020" w:type="dxa"/>
          </w:tcPr>
          <w:p w14:paraId="0A9F32CB" w14:textId="6F860E41" w:rsidR="00206EDA" w:rsidRPr="00F84397" w:rsidRDefault="007D3A55" w:rsidP="00206EDA">
            <w:pPr>
              <w:rPr>
                <w:rFonts w:asciiTheme="minorHAnsi" w:hAnsiTheme="minorHAnsi"/>
                <w:szCs w:val="20"/>
              </w:rPr>
            </w:pPr>
            <w:r w:rsidRPr="00F84397">
              <w:rPr>
                <w:rFonts w:asciiTheme="minorHAnsi" w:hAnsiTheme="minorHAnsi"/>
                <w:szCs w:val="20"/>
              </w:rPr>
              <w:t>DTD declaration</w:t>
            </w:r>
          </w:p>
        </w:tc>
      </w:tr>
      <w:tr w:rsidR="00206EDA" w:rsidRPr="00F84397" w14:paraId="60197663" w14:textId="77777777" w:rsidTr="7E4BDF2E">
        <w:trPr>
          <w:trHeight w:val="56"/>
        </w:trPr>
        <w:tc>
          <w:tcPr>
            <w:tcW w:w="2628" w:type="dxa"/>
            <w:shd w:val="clear" w:color="auto" w:fill="D9D9D9" w:themeFill="background1" w:themeFillShade="D9"/>
          </w:tcPr>
          <w:p w14:paraId="6499036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24A7BD" w14:textId="77777777" w:rsidR="00206EDA" w:rsidRPr="00F84397" w:rsidRDefault="00206EDA" w:rsidP="00206EDA">
            <w:pPr>
              <w:rPr>
                <w:rFonts w:asciiTheme="minorHAnsi" w:hAnsiTheme="minorHAnsi"/>
                <w:b/>
                <w:szCs w:val="20"/>
              </w:rPr>
            </w:pPr>
          </w:p>
        </w:tc>
        <w:tc>
          <w:tcPr>
            <w:tcW w:w="7020" w:type="dxa"/>
          </w:tcPr>
          <w:p w14:paraId="6243DA45" w14:textId="707B21C5"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69768271" w14:textId="77777777" w:rsidTr="004378F6">
        <w:trPr>
          <w:trHeight w:val="56"/>
        </w:trPr>
        <w:tc>
          <w:tcPr>
            <w:tcW w:w="2628" w:type="dxa"/>
            <w:shd w:val="clear" w:color="auto" w:fill="D9D9D9" w:themeFill="background1" w:themeFillShade="D9"/>
          </w:tcPr>
          <w:p w14:paraId="4BDF8E54"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64089A" w14:textId="77777777" w:rsidR="00206EDA" w:rsidRPr="00F84397" w:rsidRDefault="00206EDA" w:rsidP="00206EDA">
            <w:pPr>
              <w:rPr>
                <w:rFonts w:asciiTheme="minorHAnsi" w:hAnsiTheme="minorHAnsi"/>
                <w:b/>
                <w:szCs w:val="20"/>
              </w:rPr>
            </w:pPr>
          </w:p>
        </w:tc>
        <w:tc>
          <w:tcPr>
            <w:tcW w:w="7020" w:type="dxa"/>
          </w:tcPr>
          <w:p w14:paraId="1F06EBD4" w14:textId="6337E32B" w:rsidR="00F743DE" w:rsidRPr="00F84397" w:rsidRDefault="4FA9AB4E" w:rsidP="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Include a DTD declaration as </w:t>
            </w:r>
            <w:proofErr w:type="gramStart"/>
            <w:r w:rsidRPr="00F84397">
              <w:rPr>
                <w:rFonts w:asciiTheme="minorHAnsi" w:hAnsiTheme="minorHAnsi"/>
                <w:szCs w:val="20"/>
              </w:rPr>
              <w:t>follows after</w:t>
            </w:r>
            <w:proofErr w:type="gramEnd"/>
            <w:r w:rsidRPr="00F84397">
              <w:rPr>
                <w:rFonts w:asciiTheme="minorHAnsi" w:hAnsiTheme="minorHAnsi"/>
                <w:szCs w:val="20"/>
              </w:rPr>
              <w:t xml:space="preserve"> the XML header: </w:t>
            </w:r>
          </w:p>
          <w:p w14:paraId="6791E055" w14:textId="77777777" w:rsidR="00F743DE" w:rsidRPr="00F84397" w:rsidRDefault="7E4BDF2E" w:rsidP="1465993C">
            <w:pPr>
              <w:rPr>
                <w:rFonts w:asciiTheme="minorHAnsi" w:hAnsiTheme="minorHAnsi"/>
                <w:szCs w:val="20"/>
              </w:rPr>
            </w:pPr>
            <w:r w:rsidRPr="00F84397">
              <w:rPr>
                <w:rFonts w:asciiTheme="minorHAnsi" w:hAnsiTheme="minorHAnsi"/>
                <w:szCs w:val="20"/>
              </w:rPr>
              <w:t> </w:t>
            </w:r>
          </w:p>
          <w:p w14:paraId="6257FF2F" w14:textId="77777777" w:rsidR="00F743DE" w:rsidRPr="00F84397" w:rsidRDefault="4FA9AB4E" w:rsidP="4FA9AB4E">
            <w:pPr>
              <w:rPr>
                <w:rFonts w:asciiTheme="minorHAnsi" w:hAnsiTheme="minorHAnsi"/>
                <w:szCs w:val="20"/>
              </w:rPr>
            </w:pPr>
            <w:r w:rsidRPr="00F84397">
              <w:rPr>
                <w:rFonts w:asciiTheme="minorHAnsi" w:hAnsiTheme="minorHAnsi"/>
                <w:szCs w:val="20"/>
              </w:rPr>
              <w:t>&lt;!DOCTYPE note [ </w:t>
            </w:r>
          </w:p>
          <w:p w14:paraId="64E593E6" w14:textId="77777777" w:rsidR="00F743DE" w:rsidRPr="00F84397" w:rsidRDefault="7E4BDF2E" w:rsidP="1465993C">
            <w:pPr>
              <w:rPr>
                <w:rFonts w:asciiTheme="minorHAnsi" w:hAnsiTheme="minorHAnsi"/>
                <w:szCs w:val="20"/>
              </w:rPr>
            </w:pPr>
            <w:r w:rsidRPr="00F84397">
              <w:rPr>
                <w:rFonts w:asciiTheme="minorHAnsi" w:hAnsiTheme="minorHAnsi"/>
                <w:szCs w:val="20"/>
              </w:rPr>
              <w:t>&lt;!ELEMENT note (</w:t>
            </w:r>
            <w:proofErr w:type="spellStart"/>
            <w:proofErr w:type="gramStart"/>
            <w:r w:rsidRPr="00F84397">
              <w:rPr>
                <w:rFonts w:asciiTheme="minorHAnsi" w:hAnsiTheme="minorHAnsi"/>
                <w:szCs w:val="20"/>
              </w:rPr>
              <w:t>to,from</w:t>
            </w:r>
            <w:proofErr w:type="gramEnd"/>
            <w:r w:rsidRPr="00F84397">
              <w:rPr>
                <w:rFonts w:asciiTheme="minorHAnsi" w:hAnsiTheme="minorHAnsi"/>
                <w:szCs w:val="20"/>
              </w:rPr>
              <w:t>,heading,body</w:t>
            </w:r>
            <w:proofErr w:type="spellEnd"/>
            <w:r w:rsidRPr="00F84397">
              <w:rPr>
                <w:rFonts w:asciiTheme="minorHAnsi" w:hAnsiTheme="minorHAnsi"/>
                <w:szCs w:val="20"/>
              </w:rPr>
              <w:t>)&gt; </w:t>
            </w:r>
          </w:p>
          <w:p w14:paraId="5667D8F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to (#PCDATA)&gt; </w:t>
            </w:r>
          </w:p>
          <w:p w14:paraId="68FC341B"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from (#PCDATA)&gt; </w:t>
            </w:r>
          </w:p>
          <w:p w14:paraId="2E67D39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heading (#PCDATA)&gt; </w:t>
            </w:r>
          </w:p>
          <w:p w14:paraId="602E05C6"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body (#PCDATA)&gt; </w:t>
            </w:r>
          </w:p>
          <w:p w14:paraId="60A071AB" w14:textId="77777777" w:rsidR="00F743DE" w:rsidRPr="00F84397" w:rsidRDefault="4FA9AB4E" w:rsidP="4FA9AB4E">
            <w:pPr>
              <w:rPr>
                <w:rFonts w:asciiTheme="minorHAnsi" w:hAnsiTheme="minorHAnsi"/>
                <w:szCs w:val="20"/>
              </w:rPr>
            </w:pPr>
            <w:r w:rsidRPr="00F84397">
              <w:rPr>
                <w:rFonts w:asciiTheme="minorHAnsi" w:hAnsiTheme="minorHAnsi"/>
                <w:szCs w:val="20"/>
              </w:rPr>
              <w:t>]&gt;</w:t>
            </w:r>
          </w:p>
          <w:p w14:paraId="7245590F" w14:textId="60866614" w:rsidR="00206EDA" w:rsidRPr="00F84397" w:rsidRDefault="00206EDA" w:rsidP="003C725C">
            <w:pPr>
              <w:rPr>
                <w:rFonts w:asciiTheme="minorHAnsi" w:hAnsiTheme="minorHAnsi"/>
                <w:b/>
                <w:szCs w:val="20"/>
              </w:rPr>
            </w:pPr>
          </w:p>
        </w:tc>
      </w:tr>
      <w:tr w:rsidR="004378F6" w:rsidRPr="00F84397" w14:paraId="42939FF7" w14:textId="77777777" w:rsidTr="7E4BDF2E">
        <w:trPr>
          <w:trHeight w:val="56"/>
        </w:trPr>
        <w:tc>
          <w:tcPr>
            <w:tcW w:w="2628" w:type="dxa"/>
            <w:tcBorders>
              <w:bottom w:val="single" w:sz="4" w:space="0" w:color="auto"/>
            </w:tcBorders>
            <w:shd w:val="clear" w:color="auto" w:fill="D9D9D9" w:themeFill="background1" w:themeFillShade="D9"/>
          </w:tcPr>
          <w:p w14:paraId="33DB313B" w14:textId="61E4DED8"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AFC77FA" w14:textId="275AB10D" w:rsidR="004378F6" w:rsidRPr="00F84397" w:rsidRDefault="004378F6" w:rsidP="004378F6">
            <w:pPr>
              <w:rPr>
                <w:rFonts w:asciiTheme="minorHAnsi" w:eastAsiaTheme="minorEastAsia" w:hAnsiTheme="minorHAnsi"/>
                <w:b/>
                <w:bCs/>
                <w:szCs w:val="20"/>
              </w:rPr>
            </w:pPr>
            <w:hyperlink r:id="rId59" w:anchor="232-XML-Usage" w:history="1">
              <w:r w:rsidRPr="0081774A">
                <w:rPr>
                  <w:rStyle w:val="Hyperlink"/>
                  <w:rFonts w:asciiTheme="minorHAnsi" w:eastAsiaTheme="minorEastAsia" w:hAnsiTheme="minorHAnsi"/>
                  <w:bCs/>
                  <w:szCs w:val="20"/>
                </w:rPr>
                <w:t>Link to Requirement in 3MF Specification</w:t>
              </w:r>
            </w:hyperlink>
          </w:p>
        </w:tc>
      </w:tr>
    </w:tbl>
    <w:p w14:paraId="7E196BB1" w14:textId="77777777" w:rsidR="00206EDA" w:rsidRDefault="00206EDA" w:rsidP="00206EDA"/>
    <w:p w14:paraId="304556BE" w14:textId="40C79458" w:rsidR="00206EDA" w:rsidRDefault="00B76BB3" w:rsidP="003162C7">
      <w:pPr>
        <w:pStyle w:val="Heading3"/>
      </w:pPr>
      <w:r>
        <w:t xml:space="preserve"> </w:t>
      </w:r>
      <w:r w:rsidR="0003262E">
        <w:t>N_</w:t>
      </w:r>
      <w:r w:rsidR="004360B7">
        <w:t>???_0</w:t>
      </w:r>
      <w:r w:rsidR="4FA9AB4E">
        <w:t>421 Transforms</w:t>
      </w:r>
    </w:p>
    <w:tbl>
      <w:tblPr>
        <w:tblStyle w:val="TableGrid"/>
        <w:tblW w:w="9648" w:type="dxa"/>
        <w:tblLook w:val="04A0" w:firstRow="1" w:lastRow="0" w:firstColumn="1" w:lastColumn="0" w:noHBand="0" w:noVBand="1"/>
      </w:tblPr>
      <w:tblGrid>
        <w:gridCol w:w="2628"/>
        <w:gridCol w:w="7020"/>
      </w:tblGrid>
      <w:tr w:rsidR="00206EDA" w:rsidRPr="00F84397" w14:paraId="6A4BB877" w14:textId="77777777" w:rsidTr="4FA9AB4E">
        <w:tc>
          <w:tcPr>
            <w:tcW w:w="2628" w:type="dxa"/>
            <w:tcBorders>
              <w:bottom w:val="single" w:sz="4" w:space="0" w:color="auto"/>
            </w:tcBorders>
            <w:shd w:val="clear" w:color="auto" w:fill="D9D9D9" w:themeFill="background1" w:themeFillShade="D9"/>
          </w:tcPr>
          <w:p w14:paraId="6F1D9129"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C56BF70" w14:textId="77777777" w:rsidR="00206EDA" w:rsidRPr="00F84397" w:rsidRDefault="00206EDA" w:rsidP="00206EDA">
            <w:pPr>
              <w:rPr>
                <w:rFonts w:asciiTheme="minorHAnsi" w:hAnsiTheme="minorHAnsi"/>
                <w:b/>
                <w:szCs w:val="20"/>
              </w:rPr>
            </w:pPr>
          </w:p>
        </w:tc>
        <w:tc>
          <w:tcPr>
            <w:tcW w:w="7020" w:type="dxa"/>
          </w:tcPr>
          <w:p w14:paraId="06FB1B1C" w14:textId="1E003275" w:rsidR="00206EDA" w:rsidRPr="00F84397" w:rsidRDefault="007D3A55" w:rsidP="00206EDA">
            <w:pPr>
              <w:rPr>
                <w:rFonts w:asciiTheme="minorHAnsi" w:hAnsiTheme="minorHAnsi"/>
                <w:szCs w:val="20"/>
              </w:rPr>
            </w:pPr>
            <w:r>
              <w:rPr>
                <w:rFonts w:asciiTheme="minorHAnsi" w:hAnsiTheme="minorHAnsi"/>
                <w:szCs w:val="20"/>
              </w:rPr>
              <w:t>Various transforms that result in invalid printable objects</w:t>
            </w:r>
          </w:p>
        </w:tc>
      </w:tr>
      <w:tr w:rsidR="00206EDA" w:rsidRPr="00F84397" w14:paraId="1CFAF3A5" w14:textId="77777777" w:rsidTr="4FA9AB4E">
        <w:trPr>
          <w:trHeight w:val="56"/>
        </w:trPr>
        <w:tc>
          <w:tcPr>
            <w:tcW w:w="2628" w:type="dxa"/>
            <w:shd w:val="clear" w:color="auto" w:fill="D9D9D9" w:themeFill="background1" w:themeFillShade="D9"/>
          </w:tcPr>
          <w:p w14:paraId="62C3D5F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DF4B03D" w14:textId="77777777" w:rsidR="00206EDA" w:rsidRPr="00F84397" w:rsidRDefault="00206EDA" w:rsidP="00206EDA">
            <w:pPr>
              <w:rPr>
                <w:rFonts w:asciiTheme="minorHAnsi" w:hAnsiTheme="minorHAnsi"/>
                <w:b/>
                <w:szCs w:val="20"/>
              </w:rPr>
            </w:pPr>
          </w:p>
        </w:tc>
        <w:tc>
          <w:tcPr>
            <w:tcW w:w="7020" w:type="dxa"/>
          </w:tcPr>
          <w:p w14:paraId="7F19D485" w14:textId="62D42C16"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w:t>
            </w:r>
            <w:r w:rsidRPr="00F84397">
              <w:rPr>
                <w:rFonts w:asciiTheme="minorHAnsi" w:eastAsia="Calibri" w:hAnsiTheme="minorHAnsi" w:cs="Calibri"/>
                <w:szCs w:val="20"/>
              </w:rPr>
              <w:t xml:space="preserve"> –</w:t>
            </w:r>
            <w:r w:rsidR="4FA9AB4E" w:rsidRPr="00F84397">
              <w:rPr>
                <w:rFonts w:asciiTheme="minorHAnsi" w:eastAsia="Calibri" w:hAnsiTheme="minorHAnsi" w:cs="Calibri"/>
                <w:szCs w:val="20"/>
              </w:rPr>
              <w:t xml:space="preserve"> Printer should generate error</w:t>
            </w:r>
          </w:p>
        </w:tc>
      </w:tr>
      <w:tr w:rsidR="00206EDA" w:rsidRPr="00F84397" w14:paraId="16F1BF79" w14:textId="77777777" w:rsidTr="004378F6">
        <w:trPr>
          <w:trHeight w:val="56"/>
        </w:trPr>
        <w:tc>
          <w:tcPr>
            <w:tcW w:w="2628" w:type="dxa"/>
            <w:shd w:val="clear" w:color="auto" w:fill="D9D9D9" w:themeFill="background1" w:themeFillShade="D9"/>
          </w:tcPr>
          <w:p w14:paraId="6261C83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4A1C66" w14:textId="77777777" w:rsidR="00206EDA" w:rsidRPr="00F84397" w:rsidRDefault="00206EDA" w:rsidP="00206EDA">
            <w:pPr>
              <w:rPr>
                <w:rFonts w:asciiTheme="minorHAnsi" w:hAnsiTheme="minorHAnsi"/>
                <w:b/>
                <w:szCs w:val="20"/>
              </w:rPr>
            </w:pPr>
          </w:p>
        </w:tc>
        <w:tc>
          <w:tcPr>
            <w:tcW w:w="7020" w:type="dxa"/>
          </w:tcPr>
          <w:p w14:paraId="7E002D7C" w14:textId="3ECB7717" w:rsidR="00DF4B1F"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test case, then change the build item transform so that it is outside the printable area of the printer with a portion of the image in a negative quadrant </w:t>
            </w:r>
          </w:p>
          <w:p w14:paraId="640F60FB" w14:textId="77777777" w:rsidR="001D7F7D" w:rsidRPr="00F84397" w:rsidRDefault="001D7F7D" w:rsidP="4FA9AB4E">
            <w:pPr>
              <w:rPr>
                <w:rFonts w:asciiTheme="minorHAnsi" w:eastAsiaTheme="minorEastAsia" w:hAnsiTheme="minorHAnsi"/>
                <w:b/>
                <w:bCs/>
                <w:szCs w:val="20"/>
              </w:rPr>
            </w:pPr>
          </w:p>
          <w:p w14:paraId="277D8F5E" w14:textId="48FBC6A3" w:rsidR="00206EDA" w:rsidRPr="00F84397" w:rsidRDefault="00206EDA" w:rsidP="003C725C">
            <w:pPr>
              <w:rPr>
                <w:rFonts w:asciiTheme="minorHAnsi" w:hAnsiTheme="minorHAnsi"/>
                <w:b/>
                <w:szCs w:val="20"/>
              </w:rPr>
            </w:pPr>
          </w:p>
        </w:tc>
      </w:tr>
      <w:tr w:rsidR="004378F6" w:rsidRPr="00F84397" w14:paraId="194C7468" w14:textId="77777777" w:rsidTr="4FA9AB4E">
        <w:trPr>
          <w:trHeight w:val="56"/>
        </w:trPr>
        <w:tc>
          <w:tcPr>
            <w:tcW w:w="2628" w:type="dxa"/>
            <w:tcBorders>
              <w:bottom w:val="single" w:sz="4" w:space="0" w:color="auto"/>
            </w:tcBorders>
            <w:shd w:val="clear" w:color="auto" w:fill="D9D9D9" w:themeFill="background1" w:themeFillShade="D9"/>
          </w:tcPr>
          <w:p w14:paraId="43209073" w14:textId="170E065D"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5259D0" w14:textId="79813D33" w:rsidR="004378F6" w:rsidRPr="00F84397" w:rsidRDefault="004378F6" w:rsidP="004378F6">
            <w:pPr>
              <w:rPr>
                <w:rFonts w:asciiTheme="minorHAnsi" w:eastAsiaTheme="minorEastAsia" w:hAnsiTheme="minorHAnsi"/>
                <w:b/>
                <w:bCs/>
                <w:szCs w:val="20"/>
              </w:rPr>
            </w:pPr>
            <w:hyperlink r:id="rId60" w:anchor="33-3D-Matrices" w:history="1">
              <w:r w:rsidRPr="00236B07">
                <w:rPr>
                  <w:rStyle w:val="Hyperlink"/>
                  <w:rFonts w:asciiTheme="minorHAnsi" w:eastAsiaTheme="minorEastAsia" w:hAnsiTheme="minorHAnsi"/>
                  <w:bCs/>
                  <w:szCs w:val="20"/>
                </w:rPr>
                <w:t>Link to Requirement in 3MF Specification</w:t>
              </w:r>
            </w:hyperlink>
          </w:p>
        </w:tc>
      </w:tr>
    </w:tbl>
    <w:p w14:paraId="3BD678B7" w14:textId="77777777" w:rsidR="00206EDA" w:rsidRDefault="00206EDA" w:rsidP="00206EDA"/>
    <w:p w14:paraId="1291089D" w14:textId="7255CB36" w:rsidR="00BD759C" w:rsidRDefault="00B76BB3" w:rsidP="003162C7">
      <w:pPr>
        <w:pStyle w:val="Heading3"/>
      </w:pPr>
      <w:r>
        <w:t xml:space="preserve"> </w:t>
      </w:r>
      <w:r w:rsidR="0003262E">
        <w:t>N_</w:t>
      </w:r>
      <w:r w:rsidR="004360B7">
        <w:t>???_0</w:t>
      </w:r>
      <w:r w:rsidR="00BD759C">
        <w:t>422 Commas and German locale</w:t>
      </w:r>
    </w:p>
    <w:tbl>
      <w:tblPr>
        <w:tblStyle w:val="TableGrid"/>
        <w:tblW w:w="9648" w:type="dxa"/>
        <w:tblLook w:val="04A0" w:firstRow="1" w:lastRow="0" w:firstColumn="1" w:lastColumn="0" w:noHBand="0" w:noVBand="1"/>
      </w:tblPr>
      <w:tblGrid>
        <w:gridCol w:w="2628"/>
        <w:gridCol w:w="7020"/>
      </w:tblGrid>
      <w:tr w:rsidR="00BD759C" w:rsidRPr="00F84397" w14:paraId="699F3D10" w14:textId="77777777" w:rsidTr="00C927FF">
        <w:tc>
          <w:tcPr>
            <w:tcW w:w="2628" w:type="dxa"/>
            <w:tcBorders>
              <w:bottom w:val="single" w:sz="4" w:space="0" w:color="auto"/>
            </w:tcBorders>
            <w:shd w:val="clear" w:color="auto" w:fill="D9D9D9" w:themeFill="background1" w:themeFillShade="D9"/>
          </w:tcPr>
          <w:p w14:paraId="610438FD"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A0B2676" w14:textId="77777777" w:rsidR="00BD759C" w:rsidRPr="00F84397" w:rsidRDefault="00BD759C" w:rsidP="00C927FF">
            <w:pPr>
              <w:rPr>
                <w:rFonts w:asciiTheme="minorHAnsi" w:hAnsiTheme="minorHAnsi"/>
                <w:b/>
                <w:szCs w:val="20"/>
              </w:rPr>
            </w:pPr>
          </w:p>
        </w:tc>
        <w:tc>
          <w:tcPr>
            <w:tcW w:w="7020" w:type="dxa"/>
          </w:tcPr>
          <w:p w14:paraId="18CF73EE" w14:textId="75BEAA74" w:rsidR="00BD759C" w:rsidRPr="00F84397" w:rsidRDefault="007D3A55" w:rsidP="00C927FF">
            <w:pPr>
              <w:rPr>
                <w:rFonts w:asciiTheme="minorHAnsi" w:hAnsiTheme="minorHAnsi"/>
                <w:szCs w:val="20"/>
              </w:rPr>
            </w:pPr>
            <w:r>
              <w:rPr>
                <w:rFonts w:asciiTheme="minorHAnsi" w:hAnsiTheme="minorHAnsi"/>
                <w:szCs w:val="20"/>
              </w:rPr>
              <w:t xml:space="preserve">Specifying non </w:t>
            </w:r>
            <w:proofErr w:type="spellStart"/>
            <w:r>
              <w:rPr>
                <w:rFonts w:asciiTheme="minorHAnsi" w:hAnsiTheme="minorHAnsi"/>
                <w:szCs w:val="20"/>
              </w:rPr>
              <w:t>en</w:t>
            </w:r>
            <w:proofErr w:type="spellEnd"/>
            <w:r>
              <w:rPr>
                <w:rFonts w:asciiTheme="minorHAnsi" w:hAnsiTheme="minorHAnsi"/>
                <w:szCs w:val="20"/>
              </w:rPr>
              <w:t>-US locale in model element</w:t>
            </w:r>
          </w:p>
        </w:tc>
      </w:tr>
      <w:tr w:rsidR="00BD759C" w:rsidRPr="00F84397" w14:paraId="09C5426E" w14:textId="77777777" w:rsidTr="00C927FF">
        <w:trPr>
          <w:trHeight w:val="56"/>
        </w:trPr>
        <w:tc>
          <w:tcPr>
            <w:tcW w:w="2628" w:type="dxa"/>
            <w:shd w:val="clear" w:color="auto" w:fill="D9D9D9" w:themeFill="background1" w:themeFillShade="D9"/>
          </w:tcPr>
          <w:p w14:paraId="13890F06"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C121520" w14:textId="77777777" w:rsidR="00BD759C" w:rsidRPr="00F84397" w:rsidRDefault="00BD759C" w:rsidP="00C927FF">
            <w:pPr>
              <w:rPr>
                <w:rFonts w:asciiTheme="minorHAnsi" w:hAnsiTheme="minorHAnsi"/>
                <w:b/>
                <w:szCs w:val="20"/>
              </w:rPr>
            </w:pPr>
          </w:p>
        </w:tc>
        <w:tc>
          <w:tcPr>
            <w:tcW w:w="7020" w:type="dxa"/>
          </w:tcPr>
          <w:p w14:paraId="2CC12C17" w14:textId="2832F59A" w:rsidR="00BD759C" w:rsidRPr="00F84397" w:rsidRDefault="001D7F7D" w:rsidP="00C927FF">
            <w:pPr>
              <w:rPr>
                <w:rFonts w:asciiTheme="minorHAnsi" w:eastAsiaTheme="minorEastAsia" w:hAnsiTheme="minorHAnsi"/>
                <w:szCs w:val="20"/>
              </w:rPr>
            </w:pPr>
            <w:r w:rsidRPr="00F84397">
              <w:rPr>
                <w:rFonts w:asciiTheme="minorHAnsi" w:eastAsia="Calibri" w:hAnsiTheme="minorHAnsi" w:cs="Calibri"/>
                <w:szCs w:val="20"/>
              </w:rPr>
              <w:t>01 –</w:t>
            </w:r>
            <w:r w:rsidR="00BD759C" w:rsidRPr="00F84397">
              <w:rPr>
                <w:rFonts w:asciiTheme="minorHAnsi" w:eastAsia="Calibri" w:hAnsiTheme="minorHAnsi" w:cs="Calibri"/>
                <w:szCs w:val="20"/>
              </w:rPr>
              <w:t xml:space="preserve"> Printer should generate error</w:t>
            </w:r>
          </w:p>
        </w:tc>
      </w:tr>
      <w:tr w:rsidR="00BD759C" w:rsidRPr="00F84397" w14:paraId="3F7C003D" w14:textId="77777777" w:rsidTr="004378F6">
        <w:trPr>
          <w:trHeight w:val="56"/>
        </w:trPr>
        <w:tc>
          <w:tcPr>
            <w:tcW w:w="2628" w:type="dxa"/>
            <w:shd w:val="clear" w:color="auto" w:fill="D9D9D9" w:themeFill="background1" w:themeFillShade="D9"/>
          </w:tcPr>
          <w:p w14:paraId="6F9221CB"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4274C8D" w14:textId="77777777" w:rsidR="00BD759C" w:rsidRPr="00F84397" w:rsidRDefault="00BD759C" w:rsidP="00C927FF">
            <w:pPr>
              <w:rPr>
                <w:rFonts w:asciiTheme="minorHAnsi" w:hAnsiTheme="minorHAnsi"/>
                <w:b/>
                <w:szCs w:val="20"/>
              </w:rPr>
            </w:pPr>
          </w:p>
        </w:tc>
        <w:tc>
          <w:tcPr>
            <w:tcW w:w="7020" w:type="dxa"/>
          </w:tcPr>
          <w:p w14:paraId="42B17C02" w14:textId="3ED48A10" w:rsidR="00BD759C" w:rsidRPr="00F84397" w:rsidRDefault="00BD759C" w:rsidP="00BD759C">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–specify the lang attribute in all model elements (core model) to “de-de” and modify all decimal places a</w:t>
            </w:r>
            <w:r w:rsidR="006353D0" w:rsidRPr="00F84397">
              <w:rPr>
                <w:rFonts w:asciiTheme="minorHAnsi" w:eastAsiaTheme="minorEastAsia" w:hAnsiTheme="minorHAnsi"/>
                <w:bCs/>
                <w:szCs w:val="20"/>
              </w:rPr>
              <w:t>s</w:t>
            </w:r>
            <w:r w:rsidRPr="00F84397">
              <w:rPr>
                <w:rFonts w:asciiTheme="minorHAnsi" w:eastAsiaTheme="minorEastAsia" w:hAnsiTheme="minorHAnsi"/>
                <w:bCs/>
                <w:szCs w:val="20"/>
              </w:rPr>
              <w:t xml:space="preserve"> commas (,).</w:t>
            </w:r>
          </w:p>
          <w:p w14:paraId="473E6380" w14:textId="1E807FBF" w:rsidR="00485C67" w:rsidRPr="00F84397" w:rsidRDefault="00485C67" w:rsidP="003C725C">
            <w:pPr>
              <w:rPr>
                <w:rFonts w:asciiTheme="minorHAnsi" w:hAnsiTheme="minorHAnsi"/>
                <w:b/>
                <w:szCs w:val="20"/>
              </w:rPr>
            </w:pPr>
          </w:p>
        </w:tc>
      </w:tr>
      <w:tr w:rsidR="004378F6" w:rsidRPr="00F84397" w14:paraId="10ECF728" w14:textId="77777777" w:rsidTr="00C927FF">
        <w:trPr>
          <w:trHeight w:val="56"/>
        </w:trPr>
        <w:tc>
          <w:tcPr>
            <w:tcW w:w="2628" w:type="dxa"/>
            <w:tcBorders>
              <w:bottom w:val="single" w:sz="4" w:space="0" w:color="auto"/>
            </w:tcBorders>
            <w:shd w:val="clear" w:color="auto" w:fill="D9D9D9" w:themeFill="background1" w:themeFillShade="D9"/>
          </w:tcPr>
          <w:p w14:paraId="6346E15C" w14:textId="248234B4"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140759E" w14:textId="4613FD5B" w:rsidR="004378F6" w:rsidRPr="00F84397" w:rsidRDefault="004378F6" w:rsidP="004378F6">
            <w:pPr>
              <w:rPr>
                <w:rFonts w:asciiTheme="minorHAnsi" w:eastAsiaTheme="minorEastAsia" w:hAnsiTheme="minorHAnsi"/>
                <w:b/>
                <w:bCs/>
                <w:szCs w:val="20"/>
              </w:rPr>
            </w:pPr>
            <w:hyperlink r:id="rId61" w:anchor="232-XML-Usage" w:history="1">
              <w:r w:rsidRPr="00600968">
                <w:rPr>
                  <w:rStyle w:val="Hyperlink"/>
                  <w:rFonts w:asciiTheme="minorHAnsi" w:eastAsiaTheme="minorEastAsia" w:hAnsiTheme="minorHAnsi"/>
                  <w:bCs/>
                  <w:szCs w:val="20"/>
                </w:rPr>
                <w:t>Link to Requirement in 3MF Specification</w:t>
              </w:r>
            </w:hyperlink>
          </w:p>
        </w:tc>
      </w:tr>
    </w:tbl>
    <w:p w14:paraId="12A3167E" w14:textId="77777777" w:rsidR="00022D9D" w:rsidRDefault="00022D9D" w:rsidP="00022D9D"/>
    <w:p w14:paraId="6296935E" w14:textId="45563868" w:rsidR="0041707B" w:rsidRPr="00EB1418" w:rsidRDefault="00653834" w:rsidP="00896F2F">
      <w:r>
        <w:t xml:space="preserve"> </w:t>
      </w:r>
      <w:r w:rsidR="0041707B">
        <w:br w:type="page"/>
      </w:r>
    </w:p>
    <w:p w14:paraId="7A0FB5CD" w14:textId="0A7917E6" w:rsidR="00653834" w:rsidRDefault="0003262E" w:rsidP="003162C7">
      <w:pPr>
        <w:pStyle w:val="Heading3"/>
      </w:pPr>
      <w:r>
        <w:lastRenderedPageBreak/>
        <w:t>N_</w:t>
      </w:r>
      <w:r w:rsidR="004360B7">
        <w:t>???_0</w:t>
      </w:r>
      <w:r w:rsidR="001A3EB4">
        <w:t>424 Material</w:t>
      </w:r>
      <w:r w:rsidR="00653834">
        <w:t xml:space="preserve"> in Object with Component</w:t>
      </w:r>
    </w:p>
    <w:tbl>
      <w:tblPr>
        <w:tblStyle w:val="TableGrid"/>
        <w:tblW w:w="9648" w:type="dxa"/>
        <w:tblLook w:val="04A0" w:firstRow="1" w:lastRow="0" w:firstColumn="1" w:lastColumn="0" w:noHBand="0" w:noVBand="1"/>
      </w:tblPr>
      <w:tblGrid>
        <w:gridCol w:w="2628"/>
        <w:gridCol w:w="7020"/>
      </w:tblGrid>
      <w:tr w:rsidR="00653834" w:rsidRPr="00F84397" w14:paraId="389947A2" w14:textId="77777777" w:rsidTr="007B3AF3">
        <w:tc>
          <w:tcPr>
            <w:tcW w:w="2628" w:type="dxa"/>
            <w:tcBorders>
              <w:bottom w:val="single" w:sz="4" w:space="0" w:color="auto"/>
            </w:tcBorders>
            <w:shd w:val="clear" w:color="auto" w:fill="D9D9D9" w:themeFill="background1" w:themeFillShade="D9"/>
          </w:tcPr>
          <w:p w14:paraId="47BE61EC"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BF7CAA" w14:textId="77777777" w:rsidR="00653834" w:rsidRPr="00F84397" w:rsidRDefault="00653834" w:rsidP="007B3AF3">
            <w:pPr>
              <w:rPr>
                <w:rFonts w:asciiTheme="minorHAnsi" w:hAnsiTheme="minorHAnsi"/>
                <w:b/>
                <w:szCs w:val="20"/>
              </w:rPr>
            </w:pPr>
          </w:p>
        </w:tc>
        <w:tc>
          <w:tcPr>
            <w:tcW w:w="7020" w:type="dxa"/>
          </w:tcPr>
          <w:p w14:paraId="661E6F1B" w14:textId="012EA1DF" w:rsidR="00653834" w:rsidRPr="00F84397" w:rsidRDefault="00653834" w:rsidP="007B3AF3">
            <w:pPr>
              <w:rPr>
                <w:rFonts w:asciiTheme="minorHAnsi" w:hAnsiTheme="minorHAnsi"/>
                <w:szCs w:val="20"/>
              </w:rPr>
            </w:pPr>
            <w:r>
              <w:rPr>
                <w:rFonts w:asciiTheme="minorHAnsi" w:hAnsiTheme="minorHAnsi"/>
                <w:szCs w:val="20"/>
              </w:rPr>
              <w:t xml:space="preserve">Add </w:t>
            </w:r>
            <w:proofErr w:type="spellStart"/>
            <w:r w:rsidR="00CC0A84">
              <w:rPr>
                <w:rFonts w:asciiTheme="minorHAnsi" w:hAnsiTheme="minorHAnsi"/>
                <w:szCs w:val="20"/>
              </w:rPr>
              <w:t>basematerials</w:t>
            </w:r>
            <w:proofErr w:type="spellEnd"/>
            <w:r>
              <w:rPr>
                <w:rFonts w:asciiTheme="minorHAnsi" w:hAnsiTheme="minorHAnsi"/>
                <w:szCs w:val="20"/>
              </w:rPr>
              <w:t xml:space="preserve"> reference to object with a component</w:t>
            </w:r>
          </w:p>
        </w:tc>
      </w:tr>
      <w:tr w:rsidR="00653834" w:rsidRPr="00F84397" w14:paraId="0EE230D5" w14:textId="77777777" w:rsidTr="007B3AF3">
        <w:trPr>
          <w:trHeight w:val="56"/>
        </w:trPr>
        <w:tc>
          <w:tcPr>
            <w:tcW w:w="2628" w:type="dxa"/>
            <w:shd w:val="clear" w:color="auto" w:fill="D9D9D9" w:themeFill="background1" w:themeFillShade="D9"/>
          </w:tcPr>
          <w:p w14:paraId="078CE0C1"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296EF8E" w14:textId="77777777" w:rsidR="00653834" w:rsidRPr="00F84397" w:rsidRDefault="00653834" w:rsidP="007B3AF3">
            <w:pPr>
              <w:rPr>
                <w:rFonts w:asciiTheme="minorHAnsi" w:hAnsiTheme="minorHAnsi"/>
                <w:b/>
                <w:szCs w:val="20"/>
              </w:rPr>
            </w:pPr>
          </w:p>
        </w:tc>
        <w:tc>
          <w:tcPr>
            <w:tcW w:w="7020" w:type="dxa"/>
          </w:tcPr>
          <w:p w14:paraId="3370F134" w14:textId="77777777" w:rsidR="00653834" w:rsidRPr="00F84397" w:rsidRDefault="00653834" w:rsidP="007B3AF3">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653834" w:rsidRPr="00F84397" w14:paraId="24983053" w14:textId="77777777" w:rsidTr="004378F6">
        <w:trPr>
          <w:trHeight w:val="56"/>
        </w:trPr>
        <w:tc>
          <w:tcPr>
            <w:tcW w:w="2628" w:type="dxa"/>
            <w:shd w:val="clear" w:color="auto" w:fill="D9D9D9" w:themeFill="background1" w:themeFillShade="D9"/>
          </w:tcPr>
          <w:p w14:paraId="16782629"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A5CB103" w14:textId="77777777" w:rsidR="00653834" w:rsidRPr="00F84397" w:rsidRDefault="00653834" w:rsidP="007B3AF3">
            <w:pPr>
              <w:rPr>
                <w:rFonts w:asciiTheme="minorHAnsi" w:hAnsiTheme="minorHAnsi"/>
                <w:b/>
                <w:szCs w:val="20"/>
              </w:rPr>
            </w:pPr>
          </w:p>
        </w:tc>
        <w:tc>
          <w:tcPr>
            <w:tcW w:w="7020" w:type="dxa"/>
          </w:tcPr>
          <w:p w14:paraId="70FF89D1" w14:textId="4D0479A0" w:rsidR="00653834" w:rsidRPr="00F84397" w:rsidRDefault="00653834" w:rsidP="007B3AF3">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 xml:space="preserve">– </w:t>
            </w:r>
            <w:r>
              <w:rPr>
                <w:rFonts w:asciiTheme="minorHAnsi" w:eastAsiaTheme="minorEastAsia" w:hAnsiTheme="minorHAnsi"/>
                <w:bCs/>
                <w:szCs w:val="20"/>
              </w:rPr>
              <w:t>Create a</w:t>
            </w:r>
            <w:r w:rsidR="000220E9">
              <w:rPr>
                <w:rFonts w:asciiTheme="minorHAnsi" w:eastAsiaTheme="minorEastAsia" w:hAnsiTheme="minorHAnsi"/>
                <w:bCs/>
                <w:szCs w:val="20"/>
              </w:rPr>
              <w:t>n 3mf file</w:t>
            </w:r>
            <w:r>
              <w:rPr>
                <w:rFonts w:asciiTheme="minorHAnsi" w:eastAsiaTheme="minorEastAsia" w:hAnsiTheme="minorHAnsi"/>
                <w:bCs/>
                <w:szCs w:val="20"/>
              </w:rPr>
              <w:t xml:space="preserve"> with a </w:t>
            </w:r>
            <w:proofErr w:type="spellStart"/>
            <w:r w:rsidR="00987FA4">
              <w:rPr>
                <w:rFonts w:asciiTheme="minorHAnsi" w:eastAsiaTheme="minorEastAsia" w:hAnsiTheme="minorHAnsi"/>
                <w:bCs/>
                <w:szCs w:val="20"/>
              </w:rPr>
              <w:t>colorgroup</w:t>
            </w:r>
            <w:proofErr w:type="spellEnd"/>
            <w:r w:rsidR="00E53BA1">
              <w:rPr>
                <w:rFonts w:asciiTheme="minorHAnsi" w:eastAsiaTheme="minorEastAsia" w:hAnsiTheme="minorHAnsi"/>
                <w:bCs/>
                <w:szCs w:val="20"/>
              </w:rPr>
              <w:t xml:space="preserve"> or </w:t>
            </w:r>
            <w:proofErr w:type="spellStart"/>
            <w:r w:rsidR="00CC0A84">
              <w:rPr>
                <w:rFonts w:asciiTheme="minorHAnsi" w:eastAsiaTheme="minorEastAsia" w:hAnsiTheme="minorHAnsi"/>
                <w:bCs/>
                <w:szCs w:val="20"/>
              </w:rPr>
              <w:t>basematerials</w:t>
            </w:r>
            <w:proofErr w:type="spellEnd"/>
            <w:r>
              <w:rPr>
                <w:rFonts w:asciiTheme="minorHAnsi" w:eastAsiaTheme="minorEastAsia" w:hAnsiTheme="minorHAnsi"/>
                <w:bCs/>
                <w:szCs w:val="20"/>
              </w:rPr>
              <w:t xml:space="preserve"> </w:t>
            </w:r>
            <w:proofErr w:type="gramStart"/>
            <w:r>
              <w:rPr>
                <w:rFonts w:asciiTheme="minorHAnsi" w:eastAsiaTheme="minorEastAsia" w:hAnsiTheme="minorHAnsi"/>
                <w:bCs/>
                <w:szCs w:val="20"/>
              </w:rPr>
              <w:t>defined, and</w:t>
            </w:r>
            <w:proofErr w:type="gramEnd"/>
            <w:r>
              <w:rPr>
                <w:rFonts w:asciiTheme="minorHAnsi" w:eastAsiaTheme="minorEastAsia" w:hAnsiTheme="minorHAnsi"/>
                <w:bCs/>
                <w:szCs w:val="20"/>
              </w:rPr>
              <w:t xml:space="preserve"> specify a </w:t>
            </w:r>
            <w:proofErr w:type="spellStart"/>
            <w:r>
              <w:rPr>
                <w:rFonts w:asciiTheme="minorHAnsi" w:eastAsiaTheme="minorEastAsia" w:hAnsiTheme="minorHAnsi"/>
                <w:bCs/>
                <w:szCs w:val="20"/>
              </w:rPr>
              <w:t>pid</w:t>
            </w:r>
            <w:proofErr w:type="spellEnd"/>
            <w:r>
              <w:rPr>
                <w:rFonts w:asciiTheme="minorHAnsi" w:eastAsiaTheme="minorEastAsia" w:hAnsiTheme="minorHAnsi"/>
                <w:bCs/>
                <w:szCs w:val="20"/>
              </w:rPr>
              <w:t xml:space="preserve"> and </w:t>
            </w:r>
            <w:proofErr w:type="spellStart"/>
            <w:r>
              <w:rPr>
                <w:rFonts w:asciiTheme="minorHAnsi" w:eastAsiaTheme="minorEastAsia" w:hAnsiTheme="minorHAnsi"/>
                <w:bCs/>
                <w:szCs w:val="20"/>
              </w:rPr>
              <w:t>pindex</w:t>
            </w:r>
            <w:proofErr w:type="spellEnd"/>
            <w:r>
              <w:rPr>
                <w:rFonts w:asciiTheme="minorHAnsi" w:eastAsiaTheme="minorEastAsia" w:hAnsiTheme="minorHAnsi"/>
                <w:bCs/>
                <w:szCs w:val="20"/>
              </w:rPr>
              <w:t xml:space="preserve"> </w:t>
            </w:r>
            <w:r w:rsidR="00FF6868">
              <w:rPr>
                <w:rFonts w:asciiTheme="minorHAnsi" w:eastAsiaTheme="minorEastAsia" w:hAnsiTheme="minorHAnsi"/>
                <w:bCs/>
                <w:szCs w:val="20"/>
              </w:rPr>
              <w:t xml:space="preserve">attribute </w:t>
            </w:r>
            <w:r>
              <w:rPr>
                <w:rFonts w:asciiTheme="minorHAnsi" w:eastAsiaTheme="minorEastAsia" w:hAnsiTheme="minorHAnsi"/>
                <w:bCs/>
                <w:szCs w:val="20"/>
              </w:rPr>
              <w:t xml:space="preserve">in an object </w:t>
            </w:r>
            <w:r w:rsidR="00FF6868">
              <w:rPr>
                <w:rFonts w:asciiTheme="minorHAnsi" w:eastAsiaTheme="minorEastAsia" w:hAnsiTheme="minorHAnsi"/>
                <w:bCs/>
                <w:szCs w:val="20"/>
              </w:rPr>
              <w:t xml:space="preserve">element </w:t>
            </w:r>
            <w:r>
              <w:rPr>
                <w:rFonts w:asciiTheme="minorHAnsi" w:eastAsiaTheme="minorEastAsia" w:hAnsiTheme="minorHAnsi"/>
                <w:bCs/>
                <w:szCs w:val="20"/>
              </w:rPr>
              <w:t xml:space="preserve">that contains </w:t>
            </w:r>
            <w:r w:rsidR="00FF6868">
              <w:rPr>
                <w:rFonts w:asciiTheme="minorHAnsi" w:eastAsiaTheme="minorEastAsia" w:hAnsiTheme="minorHAnsi"/>
                <w:bCs/>
                <w:szCs w:val="20"/>
              </w:rPr>
              <w:t>a component</w:t>
            </w:r>
            <w:r>
              <w:rPr>
                <w:rFonts w:asciiTheme="minorHAnsi" w:eastAsiaTheme="minorEastAsia" w:hAnsiTheme="minorHAnsi"/>
                <w:bCs/>
                <w:szCs w:val="20"/>
              </w:rPr>
              <w:t xml:space="preserve"> </w:t>
            </w:r>
            <w:r w:rsidR="00FF6868">
              <w:rPr>
                <w:rFonts w:asciiTheme="minorHAnsi" w:eastAsiaTheme="minorEastAsia" w:hAnsiTheme="minorHAnsi"/>
                <w:bCs/>
                <w:szCs w:val="20"/>
              </w:rPr>
              <w:t xml:space="preserve">sub-element </w:t>
            </w:r>
            <w:r>
              <w:rPr>
                <w:rFonts w:asciiTheme="minorHAnsi" w:eastAsiaTheme="minorEastAsia" w:hAnsiTheme="minorHAnsi"/>
                <w:bCs/>
                <w:szCs w:val="20"/>
              </w:rPr>
              <w:t>that point to other objects.</w:t>
            </w:r>
          </w:p>
          <w:p w14:paraId="16570CF1" w14:textId="77777777" w:rsidR="00653834" w:rsidRPr="00F84397" w:rsidRDefault="00653834" w:rsidP="003C725C">
            <w:pPr>
              <w:rPr>
                <w:rFonts w:asciiTheme="minorHAnsi" w:hAnsiTheme="minorHAnsi"/>
                <w:b/>
                <w:szCs w:val="20"/>
              </w:rPr>
            </w:pPr>
          </w:p>
        </w:tc>
      </w:tr>
      <w:tr w:rsidR="004378F6" w:rsidRPr="00F84397" w14:paraId="32CEF646" w14:textId="77777777" w:rsidTr="007B3AF3">
        <w:trPr>
          <w:trHeight w:val="56"/>
        </w:trPr>
        <w:tc>
          <w:tcPr>
            <w:tcW w:w="2628" w:type="dxa"/>
            <w:tcBorders>
              <w:bottom w:val="single" w:sz="4" w:space="0" w:color="auto"/>
            </w:tcBorders>
            <w:shd w:val="clear" w:color="auto" w:fill="D9D9D9" w:themeFill="background1" w:themeFillShade="D9"/>
          </w:tcPr>
          <w:p w14:paraId="498CA3D0" w14:textId="461B5356"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3753715" w14:textId="769C1237" w:rsidR="004378F6" w:rsidRPr="00F84397" w:rsidRDefault="004378F6" w:rsidP="004378F6">
            <w:pPr>
              <w:rPr>
                <w:rFonts w:asciiTheme="minorHAnsi" w:eastAsiaTheme="minorEastAsia" w:hAnsiTheme="minorHAnsi"/>
                <w:b/>
                <w:bCs/>
                <w:szCs w:val="20"/>
              </w:rPr>
            </w:pPr>
            <w:hyperlink r:id="rId62" w:anchor="Chapter-4-Object-Resources" w:history="1">
              <w:r w:rsidRPr="00DA3555">
                <w:rPr>
                  <w:rStyle w:val="Hyperlink"/>
                  <w:rFonts w:asciiTheme="minorHAnsi" w:eastAsiaTheme="minorEastAsia" w:hAnsiTheme="minorHAnsi"/>
                  <w:bCs/>
                  <w:szCs w:val="20"/>
                </w:rPr>
                <w:t>Link to Requirement in 3MF Specification</w:t>
              </w:r>
            </w:hyperlink>
          </w:p>
        </w:tc>
      </w:tr>
    </w:tbl>
    <w:p w14:paraId="29EC9CC0" w14:textId="77777777" w:rsidR="00244F19" w:rsidRDefault="00244F19"/>
    <w:p w14:paraId="651334C0" w14:textId="27223C05" w:rsidR="00901AE4" w:rsidRPr="00F657F7" w:rsidRDefault="0003262E" w:rsidP="003162C7">
      <w:pPr>
        <w:pStyle w:val="Heading3"/>
      </w:pPr>
      <w:r>
        <w:t>N_</w:t>
      </w:r>
      <w:r w:rsidR="004360B7">
        <w:t>???_0</w:t>
      </w:r>
      <w:r w:rsidR="00901AE4">
        <w:t>426</w:t>
      </w:r>
      <w:r w:rsidR="00901AE4" w:rsidRPr="00F657F7">
        <w:t xml:space="preserve"> Model with Less Than 4 Triangles</w:t>
      </w:r>
    </w:p>
    <w:tbl>
      <w:tblPr>
        <w:tblStyle w:val="TableGrid"/>
        <w:tblW w:w="0" w:type="auto"/>
        <w:tblLook w:val="04A0" w:firstRow="1" w:lastRow="0" w:firstColumn="1" w:lastColumn="0" w:noHBand="0" w:noVBand="1"/>
      </w:tblPr>
      <w:tblGrid>
        <w:gridCol w:w="2571"/>
        <w:gridCol w:w="6779"/>
      </w:tblGrid>
      <w:tr w:rsidR="00901AE4" w14:paraId="5C3D5EB6" w14:textId="77777777" w:rsidTr="00DF0458">
        <w:tc>
          <w:tcPr>
            <w:tcW w:w="2571" w:type="dxa"/>
            <w:tcBorders>
              <w:bottom w:val="single" w:sz="4" w:space="0" w:color="auto"/>
            </w:tcBorders>
            <w:shd w:val="clear" w:color="auto" w:fill="D9D9D9" w:themeFill="background1" w:themeFillShade="D9"/>
          </w:tcPr>
          <w:p w14:paraId="2CDB92CD"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Scenario Description</w:t>
            </w:r>
          </w:p>
          <w:p w14:paraId="7E9B8F45" w14:textId="77777777" w:rsidR="00901AE4" w:rsidRPr="00F84397" w:rsidRDefault="00901AE4" w:rsidP="00F64FC5">
            <w:pPr>
              <w:rPr>
                <w:rFonts w:asciiTheme="minorHAnsi" w:hAnsiTheme="minorHAnsi"/>
              </w:rPr>
            </w:pPr>
          </w:p>
        </w:tc>
        <w:tc>
          <w:tcPr>
            <w:tcW w:w="6779" w:type="dxa"/>
          </w:tcPr>
          <w:p w14:paraId="30D4513D" w14:textId="77777777" w:rsidR="00901AE4" w:rsidRPr="00F84397" w:rsidRDefault="00901AE4" w:rsidP="00F64FC5">
            <w:pPr>
              <w:rPr>
                <w:rFonts w:asciiTheme="minorHAnsi" w:hAnsiTheme="minorHAnsi"/>
              </w:rPr>
            </w:pPr>
            <w:r>
              <w:rPr>
                <w:rFonts w:asciiTheme="minorHAnsi" w:eastAsia="Calibri" w:hAnsiTheme="minorHAnsi" w:cs="Calibri"/>
                <w:szCs w:val="20"/>
              </w:rPr>
              <w:t>M</w:t>
            </w:r>
            <w:r w:rsidRPr="00F84397">
              <w:rPr>
                <w:rFonts w:asciiTheme="minorHAnsi" w:eastAsia="Calibri" w:hAnsiTheme="minorHAnsi" w:cs="Calibri"/>
                <w:szCs w:val="20"/>
              </w:rPr>
              <w:t>esh object with only 3 triangles</w:t>
            </w:r>
          </w:p>
        </w:tc>
      </w:tr>
      <w:tr w:rsidR="00901AE4" w14:paraId="74AB3251" w14:textId="77777777" w:rsidTr="00DF0458">
        <w:tc>
          <w:tcPr>
            <w:tcW w:w="2571" w:type="dxa"/>
            <w:shd w:val="clear" w:color="auto" w:fill="D9D9D9" w:themeFill="background1" w:themeFillShade="D9"/>
          </w:tcPr>
          <w:p w14:paraId="5A6FD894"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Pass/Fail Criteria</w:t>
            </w:r>
          </w:p>
          <w:p w14:paraId="0FD495B6" w14:textId="77777777" w:rsidR="00901AE4" w:rsidRPr="00F84397" w:rsidRDefault="00901AE4" w:rsidP="00F64FC5">
            <w:pPr>
              <w:rPr>
                <w:rFonts w:asciiTheme="minorHAnsi" w:hAnsiTheme="minorHAnsi"/>
              </w:rPr>
            </w:pPr>
          </w:p>
        </w:tc>
        <w:tc>
          <w:tcPr>
            <w:tcW w:w="6779" w:type="dxa"/>
          </w:tcPr>
          <w:p w14:paraId="698028D4" w14:textId="74F51428" w:rsidR="00901AE4" w:rsidRPr="00F84397" w:rsidRDefault="00901AE4" w:rsidP="00F64FC5">
            <w:pPr>
              <w:rPr>
                <w:rFonts w:asciiTheme="minorHAnsi" w:hAnsiTheme="minorHAnsi"/>
              </w:rPr>
            </w:pPr>
            <w:r w:rsidRPr="00F84397">
              <w:rPr>
                <w:rFonts w:asciiTheme="minorHAnsi" w:eastAsia="Calibri" w:hAnsiTheme="minorHAnsi" w:cs="Calibri"/>
                <w:szCs w:val="20"/>
              </w:rPr>
              <w:t>01 – Printer should generate error</w:t>
            </w:r>
          </w:p>
        </w:tc>
      </w:tr>
      <w:tr w:rsidR="00901AE4" w14:paraId="6F2587AD" w14:textId="77777777" w:rsidTr="004378F6">
        <w:tc>
          <w:tcPr>
            <w:tcW w:w="2571" w:type="dxa"/>
            <w:shd w:val="clear" w:color="auto" w:fill="D9D9D9" w:themeFill="background1" w:themeFillShade="D9"/>
          </w:tcPr>
          <w:p w14:paraId="5CA1CE61"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Case Iterations</w:t>
            </w:r>
          </w:p>
          <w:p w14:paraId="46774690" w14:textId="77777777" w:rsidR="00901AE4" w:rsidRPr="00F84397" w:rsidRDefault="00901AE4" w:rsidP="00F64FC5">
            <w:pPr>
              <w:rPr>
                <w:rFonts w:asciiTheme="minorHAnsi" w:hAnsiTheme="minorHAnsi"/>
              </w:rPr>
            </w:pPr>
          </w:p>
        </w:tc>
        <w:tc>
          <w:tcPr>
            <w:tcW w:w="6779" w:type="dxa"/>
          </w:tcPr>
          <w:p w14:paraId="68DAEEA8"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szCs w:val="20"/>
              </w:rPr>
              <w:t xml:space="preserve">Create invalid mesh object with only 3 triangles </w:t>
            </w:r>
          </w:p>
          <w:p w14:paraId="320295E6" w14:textId="77777777" w:rsidR="00901AE4" w:rsidRDefault="00901AE4" w:rsidP="00F64FC5">
            <w:pPr>
              <w:rPr>
                <w:rFonts w:asciiTheme="minorHAnsi" w:eastAsia="Calibri" w:hAnsiTheme="minorHAnsi" w:cs="Calibri"/>
              </w:rPr>
            </w:pPr>
          </w:p>
          <w:p w14:paraId="55386272" w14:textId="77777777" w:rsidR="00901AE4" w:rsidRPr="00F84397" w:rsidRDefault="00901AE4">
            <w:pPr>
              <w:rPr>
                <w:rFonts w:asciiTheme="minorHAnsi" w:hAnsiTheme="minorHAnsi"/>
              </w:rPr>
            </w:pPr>
          </w:p>
        </w:tc>
      </w:tr>
      <w:tr w:rsidR="004378F6" w14:paraId="5B53CE6F" w14:textId="77777777" w:rsidTr="00DF0458">
        <w:tc>
          <w:tcPr>
            <w:tcW w:w="2571" w:type="dxa"/>
            <w:tcBorders>
              <w:bottom w:val="single" w:sz="4" w:space="0" w:color="auto"/>
            </w:tcBorders>
            <w:shd w:val="clear" w:color="auto" w:fill="D9D9D9" w:themeFill="background1" w:themeFillShade="D9"/>
          </w:tcPr>
          <w:p w14:paraId="7A2A804C" w14:textId="0A60EB45" w:rsidR="004378F6" w:rsidRPr="00F84397" w:rsidRDefault="004378F6" w:rsidP="004378F6">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4B88D4AD" w14:textId="007F93D0" w:rsidR="004378F6" w:rsidRPr="00F84397" w:rsidRDefault="004378F6" w:rsidP="004378F6">
            <w:pPr>
              <w:rPr>
                <w:rFonts w:asciiTheme="minorHAnsi" w:eastAsiaTheme="minorEastAsia" w:hAnsiTheme="minorHAnsi"/>
                <w:b/>
                <w:bCs/>
              </w:rPr>
            </w:pPr>
            <w:hyperlink r:id="rId63" w:anchor="412-Overlapping-order" w:history="1">
              <w:r w:rsidRPr="002D70F6">
                <w:rPr>
                  <w:rStyle w:val="Hyperlink"/>
                  <w:rFonts w:asciiTheme="minorHAnsi" w:eastAsiaTheme="minorEastAsia" w:hAnsiTheme="minorHAnsi"/>
                  <w:bCs/>
                  <w:szCs w:val="20"/>
                </w:rPr>
                <w:t>Link to Requirement in 3MF Specification</w:t>
              </w:r>
            </w:hyperlink>
          </w:p>
        </w:tc>
      </w:tr>
    </w:tbl>
    <w:p w14:paraId="0DD2F701" w14:textId="77777777" w:rsidR="00901AE4" w:rsidRDefault="00901AE4" w:rsidP="00901AE4"/>
    <w:p w14:paraId="5B1C6FBE" w14:textId="378F547D" w:rsidR="00BD6B43" w:rsidRDefault="0003262E" w:rsidP="003162C7">
      <w:pPr>
        <w:pStyle w:val="Heading3"/>
      </w:pPr>
      <w:r>
        <w:t>N_</w:t>
      </w:r>
      <w:r w:rsidR="004360B7">
        <w:t>???_0</w:t>
      </w:r>
      <w:r w:rsidR="00BD6B43">
        <w:t xml:space="preserve">427 Duplicate 3D </w:t>
      </w:r>
      <w:r w:rsidR="004E222F">
        <w:t>Vertex</w:t>
      </w:r>
      <w:r w:rsidR="00BD6B43">
        <w:t xml:space="preserve"> and Non-Manifold Edge</w:t>
      </w:r>
    </w:p>
    <w:tbl>
      <w:tblPr>
        <w:tblStyle w:val="TableGrid"/>
        <w:tblW w:w="0" w:type="auto"/>
        <w:tblLook w:val="04A0" w:firstRow="1" w:lastRow="0" w:firstColumn="1" w:lastColumn="0" w:noHBand="0" w:noVBand="1"/>
      </w:tblPr>
      <w:tblGrid>
        <w:gridCol w:w="2570"/>
        <w:gridCol w:w="6780"/>
      </w:tblGrid>
      <w:tr w:rsidR="00BD6B43" w:rsidRPr="00F84397" w14:paraId="1CC4BA65" w14:textId="77777777" w:rsidTr="00BD6B43">
        <w:tc>
          <w:tcPr>
            <w:tcW w:w="2570" w:type="dxa"/>
            <w:tcBorders>
              <w:bottom w:val="single" w:sz="4" w:space="0" w:color="auto"/>
            </w:tcBorders>
            <w:shd w:val="clear" w:color="auto" w:fill="D9D9D9" w:themeFill="background1" w:themeFillShade="D9"/>
          </w:tcPr>
          <w:p w14:paraId="6CF7A962"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Scenario Description</w:t>
            </w:r>
          </w:p>
          <w:p w14:paraId="7429FAE0" w14:textId="77777777" w:rsidR="00BD6B43" w:rsidRPr="00F84397" w:rsidRDefault="00BD6B43" w:rsidP="00653309">
            <w:pPr>
              <w:rPr>
                <w:rFonts w:asciiTheme="minorHAnsi" w:hAnsiTheme="minorHAnsi"/>
                <w:szCs w:val="20"/>
              </w:rPr>
            </w:pPr>
          </w:p>
        </w:tc>
        <w:tc>
          <w:tcPr>
            <w:tcW w:w="6780" w:type="dxa"/>
          </w:tcPr>
          <w:p w14:paraId="098A6155" w14:textId="77777777" w:rsidR="00BD6B43" w:rsidRPr="00F84397" w:rsidRDefault="00BD6B43" w:rsidP="00653309">
            <w:pPr>
              <w:rPr>
                <w:rFonts w:asciiTheme="minorHAnsi" w:hAnsiTheme="minorHAnsi"/>
                <w:szCs w:val="20"/>
              </w:rPr>
            </w:pPr>
            <w:r>
              <w:rPr>
                <w:rFonts w:asciiTheme="minorHAnsi" w:hAnsiTheme="minorHAnsi"/>
                <w:szCs w:val="20"/>
              </w:rPr>
              <w:t>Mesh object with duplicate 3D Vertex and non-manifold edges</w:t>
            </w:r>
          </w:p>
        </w:tc>
      </w:tr>
      <w:tr w:rsidR="00BD6B43" w:rsidRPr="00F84397" w14:paraId="5AE377DC" w14:textId="77777777" w:rsidTr="00BD6B43">
        <w:tc>
          <w:tcPr>
            <w:tcW w:w="2570" w:type="dxa"/>
            <w:shd w:val="clear" w:color="auto" w:fill="D9D9D9" w:themeFill="background1" w:themeFillShade="D9"/>
          </w:tcPr>
          <w:p w14:paraId="541413AE" w14:textId="77777777" w:rsidR="00BD6B43" w:rsidRPr="00F84397" w:rsidRDefault="00BD6B43" w:rsidP="00BD6B43">
            <w:pPr>
              <w:rPr>
                <w:rFonts w:asciiTheme="minorHAnsi" w:hAnsiTheme="minorHAnsi"/>
                <w:szCs w:val="20"/>
              </w:rPr>
            </w:pPr>
            <w:r w:rsidRPr="00F84397">
              <w:rPr>
                <w:rFonts w:asciiTheme="minorHAnsi" w:eastAsiaTheme="minorEastAsia" w:hAnsiTheme="minorHAnsi"/>
                <w:b/>
                <w:bCs/>
                <w:szCs w:val="20"/>
              </w:rPr>
              <w:t>Pass/Fail Criteria</w:t>
            </w:r>
          </w:p>
          <w:p w14:paraId="2143D434" w14:textId="77777777" w:rsidR="00BD6B43" w:rsidRPr="00F84397" w:rsidRDefault="00BD6B43" w:rsidP="00BD6B43">
            <w:pPr>
              <w:rPr>
                <w:rFonts w:asciiTheme="minorHAnsi" w:hAnsiTheme="minorHAnsi"/>
                <w:szCs w:val="20"/>
              </w:rPr>
            </w:pPr>
          </w:p>
        </w:tc>
        <w:tc>
          <w:tcPr>
            <w:tcW w:w="6780" w:type="dxa"/>
          </w:tcPr>
          <w:p w14:paraId="42308823" w14:textId="4F34E340" w:rsidR="00BD6B43" w:rsidRPr="00F84397" w:rsidRDefault="00BD6B43" w:rsidP="00BD6B43">
            <w:pPr>
              <w:rPr>
                <w:rFonts w:asciiTheme="minorHAnsi" w:hAnsiTheme="minorHAnsi"/>
                <w:szCs w:val="20"/>
              </w:rPr>
            </w:pPr>
            <w:r w:rsidRPr="00F84397">
              <w:rPr>
                <w:rFonts w:asciiTheme="minorHAnsi" w:eastAsia="Calibri" w:hAnsiTheme="minorHAnsi" w:cs="Calibri"/>
                <w:szCs w:val="20"/>
              </w:rPr>
              <w:t>01 – Printer should generate error</w:t>
            </w:r>
          </w:p>
        </w:tc>
      </w:tr>
      <w:tr w:rsidR="00BD6B43" w:rsidRPr="00F84397" w14:paraId="792A9A3B" w14:textId="77777777" w:rsidTr="004378F6">
        <w:tc>
          <w:tcPr>
            <w:tcW w:w="2570" w:type="dxa"/>
            <w:shd w:val="clear" w:color="auto" w:fill="D9D9D9" w:themeFill="background1" w:themeFillShade="D9"/>
          </w:tcPr>
          <w:p w14:paraId="348FEF65"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Case Iterations</w:t>
            </w:r>
          </w:p>
          <w:p w14:paraId="10DFC412" w14:textId="77777777" w:rsidR="00BD6B43" w:rsidRPr="00F84397" w:rsidRDefault="00BD6B43" w:rsidP="00653309">
            <w:pPr>
              <w:rPr>
                <w:rFonts w:asciiTheme="minorHAnsi" w:hAnsiTheme="minorHAnsi"/>
                <w:szCs w:val="20"/>
              </w:rPr>
            </w:pPr>
          </w:p>
        </w:tc>
        <w:tc>
          <w:tcPr>
            <w:tcW w:w="6780" w:type="dxa"/>
          </w:tcPr>
          <w:p w14:paraId="737199DD" w14:textId="3395147E" w:rsidR="00BD6B43" w:rsidRPr="00F84397" w:rsidRDefault="00BD6B43" w:rsidP="00653309">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non-manifold mesh image </w:t>
            </w:r>
            <w:r>
              <w:rPr>
                <w:rFonts w:asciiTheme="minorHAnsi" w:eastAsiaTheme="minorEastAsia" w:hAnsiTheme="minorHAnsi"/>
                <w:szCs w:val="20"/>
              </w:rPr>
              <w:t xml:space="preserve">and </w:t>
            </w:r>
            <w:r w:rsidRPr="00F84397">
              <w:rPr>
                <w:rFonts w:asciiTheme="minorHAnsi" w:eastAsiaTheme="minorEastAsia" w:hAnsiTheme="minorHAnsi"/>
                <w:szCs w:val="20"/>
              </w:rPr>
              <w:t xml:space="preserve">duplicate </w:t>
            </w:r>
            <w:r>
              <w:rPr>
                <w:rFonts w:asciiTheme="minorHAnsi" w:eastAsiaTheme="minorEastAsia" w:hAnsiTheme="minorHAnsi"/>
                <w:szCs w:val="20"/>
              </w:rPr>
              <w:t xml:space="preserve">3D </w:t>
            </w:r>
            <w:r w:rsidRPr="00F84397">
              <w:rPr>
                <w:rFonts w:asciiTheme="minorHAnsi" w:eastAsiaTheme="minorEastAsia" w:hAnsiTheme="minorHAnsi"/>
                <w:szCs w:val="20"/>
              </w:rPr>
              <w:t>vert</w:t>
            </w:r>
            <w:r>
              <w:rPr>
                <w:rFonts w:asciiTheme="minorHAnsi" w:eastAsiaTheme="minorEastAsia" w:hAnsiTheme="minorHAnsi"/>
                <w:szCs w:val="20"/>
              </w:rPr>
              <w:t xml:space="preserve">ex. </w:t>
            </w:r>
            <w:r w:rsidRPr="00F84397">
              <w:rPr>
                <w:rFonts w:asciiTheme="minorHAnsi" w:eastAsiaTheme="minorEastAsia" w:hAnsiTheme="minorHAnsi"/>
                <w:szCs w:val="20"/>
              </w:rPr>
              <w:t xml:space="preserve">Printer </w:t>
            </w:r>
            <w:r w:rsidR="004E222F">
              <w:rPr>
                <w:rFonts w:asciiTheme="minorHAnsi" w:eastAsiaTheme="minorEastAsia" w:hAnsiTheme="minorHAnsi"/>
                <w:szCs w:val="20"/>
              </w:rPr>
              <w:t>may</w:t>
            </w:r>
            <w:r w:rsidR="004E222F" w:rsidRPr="00F84397">
              <w:rPr>
                <w:rFonts w:asciiTheme="minorHAnsi" w:eastAsiaTheme="minorEastAsia" w:hAnsiTheme="minorHAnsi"/>
                <w:szCs w:val="20"/>
              </w:rPr>
              <w:t xml:space="preserve"> ignore</w:t>
            </w:r>
            <w:r w:rsidRPr="00F84397">
              <w:rPr>
                <w:rFonts w:asciiTheme="minorHAnsi" w:eastAsiaTheme="minorEastAsia" w:hAnsiTheme="minorHAnsi"/>
                <w:szCs w:val="20"/>
              </w:rPr>
              <w:t xml:space="preserve"> non-manifold mesh object</w:t>
            </w:r>
            <w:r>
              <w:rPr>
                <w:rFonts w:asciiTheme="minorHAnsi" w:eastAsiaTheme="minorEastAsia" w:hAnsiTheme="minorHAnsi"/>
                <w:szCs w:val="20"/>
              </w:rPr>
              <w:t xml:space="preserve"> and duplicate vertex</w:t>
            </w:r>
            <w:r w:rsidRPr="00F84397">
              <w:rPr>
                <w:rFonts w:asciiTheme="minorHAnsi" w:eastAsiaTheme="minorEastAsia" w:hAnsiTheme="minorHAnsi"/>
                <w:szCs w:val="20"/>
              </w:rPr>
              <w:t>.</w:t>
            </w:r>
          </w:p>
          <w:p w14:paraId="68289D62" w14:textId="77777777" w:rsidR="00BD6B43" w:rsidRPr="00F84397" w:rsidRDefault="00BD6B43" w:rsidP="00653309">
            <w:pPr>
              <w:rPr>
                <w:rFonts w:asciiTheme="minorHAnsi" w:hAnsiTheme="minorHAnsi"/>
                <w:szCs w:val="20"/>
              </w:rPr>
            </w:pPr>
          </w:p>
        </w:tc>
      </w:tr>
      <w:tr w:rsidR="004378F6" w:rsidRPr="00F84397" w14:paraId="59FA78AE" w14:textId="77777777" w:rsidTr="00BD6B43">
        <w:tc>
          <w:tcPr>
            <w:tcW w:w="2570" w:type="dxa"/>
            <w:tcBorders>
              <w:bottom w:val="single" w:sz="4" w:space="0" w:color="auto"/>
            </w:tcBorders>
            <w:shd w:val="clear" w:color="auto" w:fill="D9D9D9" w:themeFill="background1" w:themeFillShade="D9"/>
          </w:tcPr>
          <w:p w14:paraId="5072E1A3" w14:textId="42697EE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2470793" w14:textId="06A6AC11" w:rsidR="004378F6" w:rsidRPr="00F84397" w:rsidRDefault="004378F6" w:rsidP="004378F6">
            <w:pPr>
              <w:rPr>
                <w:rFonts w:asciiTheme="minorHAnsi" w:eastAsiaTheme="minorEastAsia" w:hAnsiTheme="minorHAnsi"/>
                <w:b/>
                <w:bCs/>
                <w:szCs w:val="20"/>
              </w:rPr>
            </w:pPr>
            <w:hyperlink r:id="rId64" w:anchor="413-Vertices" w:history="1">
              <w:r w:rsidRPr="000F63B1">
                <w:rPr>
                  <w:rStyle w:val="Hyperlink"/>
                  <w:rFonts w:asciiTheme="minorHAnsi" w:eastAsiaTheme="minorEastAsia" w:hAnsiTheme="minorHAnsi"/>
                  <w:bCs/>
                  <w:szCs w:val="20"/>
                </w:rPr>
                <w:t>Link to Requirement in 3MF Specification</w:t>
              </w:r>
            </w:hyperlink>
          </w:p>
        </w:tc>
      </w:tr>
    </w:tbl>
    <w:p w14:paraId="6F4822BF" w14:textId="51F4BCDD" w:rsidR="000751AB" w:rsidRDefault="000751AB" w:rsidP="000751AB">
      <w:pPr>
        <w:pStyle w:val="Heading3"/>
      </w:pPr>
      <w:r>
        <w:t>N_???_0428 Required Extension</w:t>
      </w:r>
    </w:p>
    <w:tbl>
      <w:tblPr>
        <w:tblStyle w:val="TableGrid"/>
        <w:tblW w:w="9648" w:type="dxa"/>
        <w:tblLook w:val="04A0" w:firstRow="1" w:lastRow="0" w:firstColumn="1" w:lastColumn="0" w:noHBand="0" w:noVBand="1"/>
      </w:tblPr>
      <w:tblGrid>
        <w:gridCol w:w="2628"/>
        <w:gridCol w:w="7020"/>
      </w:tblGrid>
      <w:tr w:rsidR="000751AB" w:rsidRPr="00F84397" w14:paraId="3981B134" w14:textId="77777777" w:rsidTr="00791941">
        <w:tc>
          <w:tcPr>
            <w:tcW w:w="2628" w:type="dxa"/>
            <w:tcBorders>
              <w:bottom w:val="single" w:sz="4" w:space="0" w:color="auto"/>
            </w:tcBorders>
            <w:shd w:val="clear" w:color="auto" w:fill="D9D9D9" w:themeFill="background1" w:themeFillShade="D9"/>
          </w:tcPr>
          <w:p w14:paraId="3D69F71E"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3A0BF2" w14:textId="77777777" w:rsidR="000751AB" w:rsidRPr="00F84397" w:rsidRDefault="000751AB" w:rsidP="00791941">
            <w:pPr>
              <w:rPr>
                <w:rFonts w:asciiTheme="minorHAnsi" w:hAnsiTheme="minorHAnsi"/>
                <w:b/>
                <w:szCs w:val="20"/>
              </w:rPr>
            </w:pPr>
          </w:p>
        </w:tc>
        <w:tc>
          <w:tcPr>
            <w:tcW w:w="7020" w:type="dxa"/>
          </w:tcPr>
          <w:p w14:paraId="3EE918C8" w14:textId="77777777" w:rsidR="000751AB" w:rsidRDefault="000751AB" w:rsidP="00791941">
            <w:pPr>
              <w:rPr>
                <w:rFonts w:asciiTheme="minorHAnsi" w:hAnsiTheme="minorHAnsi"/>
                <w:szCs w:val="20"/>
              </w:rPr>
            </w:pPr>
            <w:r>
              <w:rPr>
                <w:rFonts w:asciiTheme="minorHAnsi" w:hAnsiTheme="minorHAnsi"/>
                <w:szCs w:val="20"/>
              </w:rPr>
              <w:t xml:space="preserve">Confirm printer will generate an error if a required extension is listed in the </w:t>
            </w:r>
            <w:proofErr w:type="spellStart"/>
            <w:r>
              <w:rPr>
                <w:rFonts w:asciiTheme="minorHAnsi" w:hAnsiTheme="minorHAnsi"/>
                <w:szCs w:val="20"/>
              </w:rPr>
              <w:t>requiredextensions</w:t>
            </w:r>
            <w:proofErr w:type="spellEnd"/>
            <w:r>
              <w:rPr>
                <w:rFonts w:asciiTheme="minorHAnsi" w:hAnsiTheme="minorHAnsi"/>
                <w:szCs w:val="20"/>
              </w:rPr>
              <w:t xml:space="preserve"> attribute of the model element that the renderer does not support</w:t>
            </w:r>
          </w:p>
          <w:p w14:paraId="0F6890A5" w14:textId="77777777" w:rsidR="000751AB" w:rsidRPr="00F84397" w:rsidRDefault="000751AB" w:rsidP="00791941">
            <w:pPr>
              <w:rPr>
                <w:rFonts w:asciiTheme="minorHAnsi" w:hAnsiTheme="minorHAnsi"/>
                <w:szCs w:val="20"/>
              </w:rPr>
            </w:pPr>
          </w:p>
        </w:tc>
      </w:tr>
      <w:tr w:rsidR="000751AB" w:rsidRPr="00F84397" w14:paraId="78ECDEFB" w14:textId="77777777" w:rsidTr="00791941">
        <w:trPr>
          <w:trHeight w:val="56"/>
        </w:trPr>
        <w:tc>
          <w:tcPr>
            <w:tcW w:w="2628" w:type="dxa"/>
            <w:shd w:val="clear" w:color="auto" w:fill="D9D9D9" w:themeFill="background1" w:themeFillShade="D9"/>
          </w:tcPr>
          <w:p w14:paraId="3F77F8A0"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889D8B4" w14:textId="77777777" w:rsidR="000751AB" w:rsidRPr="00F84397" w:rsidRDefault="000751AB" w:rsidP="00791941">
            <w:pPr>
              <w:rPr>
                <w:rFonts w:asciiTheme="minorHAnsi" w:hAnsiTheme="minorHAnsi"/>
                <w:b/>
                <w:szCs w:val="20"/>
              </w:rPr>
            </w:pPr>
          </w:p>
        </w:tc>
        <w:tc>
          <w:tcPr>
            <w:tcW w:w="7020" w:type="dxa"/>
          </w:tcPr>
          <w:p w14:paraId="5B4B75A3" w14:textId="77777777" w:rsidR="000751AB" w:rsidRPr="00F84397" w:rsidRDefault="000751AB" w:rsidP="00791941">
            <w:pPr>
              <w:rPr>
                <w:rFonts w:asciiTheme="minorHAnsi" w:eastAsiaTheme="minorEastAsia" w:hAnsiTheme="minorHAnsi"/>
                <w:szCs w:val="20"/>
              </w:rPr>
            </w:pPr>
            <w:proofErr w:type="gramStart"/>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0751AB" w:rsidRPr="00F84397" w14:paraId="701E74A8" w14:textId="77777777" w:rsidTr="00791941">
        <w:trPr>
          <w:trHeight w:val="56"/>
        </w:trPr>
        <w:tc>
          <w:tcPr>
            <w:tcW w:w="2628" w:type="dxa"/>
            <w:shd w:val="clear" w:color="auto" w:fill="D9D9D9" w:themeFill="background1" w:themeFillShade="D9"/>
          </w:tcPr>
          <w:p w14:paraId="32332B2F"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0C8868" w14:textId="77777777" w:rsidR="000751AB" w:rsidRPr="00F84397" w:rsidRDefault="000751AB" w:rsidP="00791941">
            <w:pPr>
              <w:rPr>
                <w:rFonts w:asciiTheme="minorHAnsi" w:hAnsiTheme="minorHAnsi"/>
                <w:b/>
                <w:szCs w:val="20"/>
              </w:rPr>
            </w:pPr>
          </w:p>
        </w:tc>
        <w:tc>
          <w:tcPr>
            <w:tcW w:w="7020" w:type="dxa"/>
          </w:tcPr>
          <w:p w14:paraId="2BD9F1EC"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required. The required extension should be a mock extension.</w:t>
            </w:r>
          </w:p>
          <w:p w14:paraId="6322B330" w14:textId="77777777" w:rsidR="000751AB" w:rsidRDefault="000751AB" w:rsidP="00791941">
            <w:pPr>
              <w:rPr>
                <w:rFonts w:asciiTheme="minorHAnsi" w:eastAsia="Calibri" w:hAnsiTheme="minorHAnsi" w:cs="Calibri"/>
                <w:szCs w:val="20"/>
                <w:highlight w:val="green"/>
              </w:rPr>
            </w:pPr>
          </w:p>
          <w:p w14:paraId="45412B14" w14:textId="77777777" w:rsidR="000751AB" w:rsidRPr="00F84397" w:rsidRDefault="000751AB" w:rsidP="00791941">
            <w:pPr>
              <w:rPr>
                <w:rFonts w:asciiTheme="minorHAnsi" w:hAnsiTheme="minorHAnsi"/>
                <w:b/>
                <w:szCs w:val="20"/>
              </w:rPr>
            </w:pPr>
          </w:p>
        </w:tc>
      </w:tr>
      <w:tr w:rsidR="000751AB" w:rsidRPr="00F84397" w14:paraId="7F2542CC" w14:textId="77777777" w:rsidTr="00791941">
        <w:trPr>
          <w:trHeight w:val="56"/>
        </w:trPr>
        <w:tc>
          <w:tcPr>
            <w:tcW w:w="2628" w:type="dxa"/>
            <w:tcBorders>
              <w:bottom w:val="single" w:sz="4" w:space="0" w:color="auto"/>
            </w:tcBorders>
            <w:shd w:val="clear" w:color="auto" w:fill="D9D9D9" w:themeFill="background1" w:themeFillShade="D9"/>
          </w:tcPr>
          <w:p w14:paraId="5B6E3B6E"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EAC21B" w14:textId="77777777" w:rsidR="000751AB" w:rsidRPr="00F84397" w:rsidRDefault="000751AB" w:rsidP="00791941">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7C5B1FD5" w14:textId="77777777" w:rsidR="004E222F" w:rsidRDefault="004E222F"/>
    <w:p w14:paraId="6DC82FBC" w14:textId="77777777" w:rsidR="003E2BA9" w:rsidRDefault="003E2BA9" w:rsidP="00A35887">
      <w:pPr>
        <w:rPr>
          <w:b/>
          <w:bCs/>
        </w:rPr>
      </w:pPr>
    </w:p>
    <w:p w14:paraId="50605DCB" w14:textId="4B3BEA7C" w:rsidR="004E222F" w:rsidRDefault="004E222F">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615C6E2A" w14:textId="138FA1CA" w:rsidR="002C4BC7" w:rsidRDefault="00BE6AF9" w:rsidP="00817450">
      <w:pPr>
        <w:pStyle w:val="Heading2"/>
      </w:pPr>
      <w:bookmarkStart w:id="22" w:name="_Toc162180992"/>
      <w:r>
        <w:lastRenderedPageBreak/>
        <w:t xml:space="preserve">Positive 3MF </w:t>
      </w:r>
      <w:r w:rsidR="00590837">
        <w:t>Material</w:t>
      </w:r>
      <w:r w:rsidR="002C4BC7">
        <w:t xml:space="preserve"> Extension Test Cases</w:t>
      </w:r>
      <w:bookmarkEnd w:id="22"/>
    </w:p>
    <w:p w14:paraId="083E8526" w14:textId="0B62FEBC" w:rsidR="003C486F" w:rsidRPr="00A55754" w:rsidRDefault="003C486F" w:rsidP="003C486F">
      <w:pPr>
        <w:rPr>
          <w:i/>
        </w:rPr>
      </w:pPr>
      <w:r w:rsidRPr="00A55754">
        <w:rPr>
          <w:i/>
        </w:rPr>
        <w:t xml:space="preserve">The Material Extension test cases will utilize the predefined colors, gradients, textures, and </w:t>
      </w:r>
      <w:proofErr w:type="spellStart"/>
      <w:r w:rsidRPr="00A55754">
        <w:rPr>
          <w:i/>
        </w:rPr>
        <w:t>multiproperties</w:t>
      </w:r>
      <w:proofErr w:type="spellEnd"/>
      <w:r w:rsidRPr="00A55754">
        <w:rPr>
          <w:i/>
        </w:rPr>
        <w:t xml:space="preserve"> defined in </w:t>
      </w:r>
      <w:r w:rsidR="005A3C20" w:rsidRPr="00A55754">
        <w:rPr>
          <w:i/>
        </w:rPr>
        <w:t>Appendix B</w:t>
      </w:r>
      <w:r w:rsidRPr="00A55754">
        <w:rPr>
          <w:i/>
        </w:rPr>
        <w:t xml:space="preserve">. </w:t>
      </w:r>
      <w:r w:rsidR="009422CA">
        <w:rPr>
          <w:i/>
        </w:rPr>
        <w:t xml:space="preserve">To the extent that </w:t>
      </w:r>
      <w:r w:rsidR="008F0C03">
        <w:rPr>
          <w:i/>
        </w:rPr>
        <w:t xml:space="preserve">specific </w:t>
      </w:r>
      <w:proofErr w:type="spellStart"/>
      <w:r w:rsidR="008F0C03">
        <w:rPr>
          <w:i/>
        </w:rPr>
        <w:t>colorgroups</w:t>
      </w:r>
      <w:proofErr w:type="spellEnd"/>
      <w:r w:rsidR="009422CA">
        <w:rPr>
          <w:i/>
        </w:rPr>
        <w:t xml:space="preserve">, textures, gradients, or </w:t>
      </w:r>
      <w:proofErr w:type="spellStart"/>
      <w:r w:rsidR="009422CA">
        <w:rPr>
          <w:i/>
        </w:rPr>
        <w:t>multiproperties</w:t>
      </w:r>
      <w:proofErr w:type="spellEnd"/>
      <w:r w:rsidR="009422CA">
        <w:rPr>
          <w:i/>
        </w:rPr>
        <w:t xml:space="preserve"> are not specified in the test case definition, the test case developer shall </w:t>
      </w:r>
      <w:r w:rsidR="003C725C">
        <w:rPr>
          <w:i/>
        </w:rPr>
        <w:t>iterate</w:t>
      </w:r>
      <w:r w:rsidR="009422CA">
        <w:rPr>
          <w:i/>
        </w:rPr>
        <w:t xml:space="preserve"> through a random selection of the defined resources in Appendix B.</w:t>
      </w:r>
    </w:p>
    <w:p w14:paraId="6FA97148" w14:textId="4203E061" w:rsidR="00337262" w:rsidRPr="003C725C" w:rsidRDefault="00F460C7" w:rsidP="003162C7">
      <w:pPr>
        <w:pStyle w:val="Heading3"/>
      </w:pPr>
      <w:r w:rsidRPr="003C725C">
        <w:t xml:space="preserve"> </w:t>
      </w:r>
      <w:r w:rsidR="0003262E">
        <w:t>P_</w:t>
      </w:r>
      <w:r w:rsidR="004360B7">
        <w:t>???_0</w:t>
      </w:r>
      <w:r w:rsidR="00337262" w:rsidRPr="003C725C">
        <w:t>5</w:t>
      </w:r>
      <w:r w:rsidR="006C75FB" w:rsidRPr="003C725C">
        <w:t>01</w:t>
      </w:r>
      <w:r w:rsidR="00337262" w:rsidRPr="003C725C">
        <w:t xml:space="preserve"> </w:t>
      </w:r>
      <w:r w:rsidR="00A55754" w:rsidRPr="003C725C">
        <w:t>Default Material Color</w:t>
      </w:r>
    </w:p>
    <w:tbl>
      <w:tblPr>
        <w:tblStyle w:val="TableGrid"/>
        <w:tblW w:w="9648" w:type="dxa"/>
        <w:tblLook w:val="04A0" w:firstRow="1" w:lastRow="0" w:firstColumn="1" w:lastColumn="0" w:noHBand="0" w:noVBand="1"/>
      </w:tblPr>
      <w:tblGrid>
        <w:gridCol w:w="2628"/>
        <w:gridCol w:w="7020"/>
      </w:tblGrid>
      <w:tr w:rsidR="00337262" w:rsidRPr="00F84397" w14:paraId="4235E7A2" w14:textId="77777777" w:rsidTr="00130FD1">
        <w:tc>
          <w:tcPr>
            <w:tcW w:w="2628" w:type="dxa"/>
            <w:tcBorders>
              <w:bottom w:val="single" w:sz="4" w:space="0" w:color="auto"/>
            </w:tcBorders>
            <w:shd w:val="clear" w:color="auto" w:fill="D9D9D9" w:themeFill="background1" w:themeFillShade="D9"/>
          </w:tcPr>
          <w:p w14:paraId="526BD077"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D294212" w14:textId="77777777" w:rsidR="00337262" w:rsidRPr="00F84397" w:rsidRDefault="00337262" w:rsidP="00130FD1">
            <w:pPr>
              <w:rPr>
                <w:rFonts w:asciiTheme="minorHAnsi" w:hAnsiTheme="minorHAnsi"/>
                <w:b/>
                <w:szCs w:val="20"/>
              </w:rPr>
            </w:pPr>
          </w:p>
        </w:tc>
        <w:tc>
          <w:tcPr>
            <w:tcW w:w="7020" w:type="dxa"/>
          </w:tcPr>
          <w:p w14:paraId="02D8620B" w14:textId="15694AC5" w:rsidR="00337262" w:rsidRPr="00F84397" w:rsidRDefault="00DC3DB0" w:rsidP="00DC3DB0">
            <w:pPr>
              <w:rPr>
                <w:rFonts w:asciiTheme="minorHAnsi" w:hAnsiTheme="minorHAnsi"/>
                <w:szCs w:val="20"/>
              </w:rPr>
            </w:pPr>
            <w:r>
              <w:rPr>
                <w:rFonts w:asciiTheme="minorHAnsi" w:hAnsiTheme="minorHAnsi"/>
                <w:szCs w:val="20"/>
              </w:rPr>
              <w:t xml:space="preserve">Demonstrate use of object </w:t>
            </w:r>
            <w:proofErr w:type="spellStart"/>
            <w:r>
              <w:rPr>
                <w:rFonts w:asciiTheme="minorHAnsi" w:hAnsiTheme="minorHAnsi"/>
                <w:szCs w:val="20"/>
              </w:rPr>
              <w:t>pid</w:t>
            </w:r>
            <w:proofErr w:type="spellEnd"/>
            <w:r>
              <w:rPr>
                <w:rFonts w:asciiTheme="minorHAnsi" w:hAnsiTheme="minorHAnsi"/>
                <w:szCs w:val="20"/>
              </w:rPr>
              <w:t xml:space="preserve"> and </w:t>
            </w:r>
            <w:proofErr w:type="spellStart"/>
            <w:r w:rsidRPr="00DC3DB0">
              <w:rPr>
                <w:rFonts w:asciiTheme="minorHAnsi" w:hAnsiTheme="minorHAnsi"/>
                <w:szCs w:val="20"/>
              </w:rPr>
              <w:t>pindex</w:t>
            </w:r>
            <w:proofErr w:type="spellEnd"/>
            <w:r w:rsidRPr="00DC3DB0">
              <w:rPr>
                <w:rFonts w:asciiTheme="minorHAnsi" w:hAnsiTheme="minorHAnsi"/>
                <w:szCs w:val="20"/>
              </w:rPr>
              <w:t xml:space="preserve"> </w:t>
            </w:r>
            <w:r>
              <w:rPr>
                <w:rFonts w:asciiTheme="minorHAnsi" w:hAnsiTheme="minorHAnsi"/>
                <w:szCs w:val="20"/>
              </w:rPr>
              <w:t xml:space="preserve">attributes as a default material color if a triangle does not have a material color specified </w:t>
            </w:r>
          </w:p>
        </w:tc>
      </w:tr>
      <w:tr w:rsidR="00337262" w:rsidRPr="00F84397" w14:paraId="641528DB" w14:textId="77777777" w:rsidTr="00130FD1">
        <w:trPr>
          <w:trHeight w:val="56"/>
        </w:trPr>
        <w:tc>
          <w:tcPr>
            <w:tcW w:w="2628" w:type="dxa"/>
            <w:shd w:val="clear" w:color="auto" w:fill="D9D9D9" w:themeFill="background1" w:themeFillShade="D9"/>
          </w:tcPr>
          <w:p w14:paraId="740496E1"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F1D3B08" w14:textId="77777777" w:rsidR="00337262" w:rsidRPr="00F84397" w:rsidRDefault="00337262" w:rsidP="00130FD1">
            <w:pPr>
              <w:rPr>
                <w:rFonts w:asciiTheme="minorHAnsi" w:hAnsiTheme="minorHAnsi"/>
                <w:b/>
                <w:szCs w:val="20"/>
              </w:rPr>
            </w:pPr>
          </w:p>
        </w:tc>
        <w:tc>
          <w:tcPr>
            <w:tcW w:w="7020" w:type="dxa"/>
          </w:tcPr>
          <w:p w14:paraId="4F6EA781" w14:textId="67F60118" w:rsidR="00337262" w:rsidRDefault="00337262" w:rsidP="00130FD1">
            <w:pPr>
              <w:rPr>
                <w:rFonts w:asciiTheme="minorHAnsi" w:eastAsia="Verdana" w:hAnsiTheme="minorHAnsi" w:cs="Verdana"/>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263F8C">
              <w:rPr>
                <w:rFonts w:asciiTheme="minorHAnsi" w:eastAsia="Verdana" w:hAnsiTheme="minorHAnsi" w:cs="Verdana"/>
                <w:szCs w:val="20"/>
              </w:rPr>
              <w:t>0</w:t>
            </w:r>
            <w:r w:rsidR="00B142E0">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31CD49B" w14:textId="77777777" w:rsidR="00337262" w:rsidRPr="00F84397" w:rsidRDefault="00337262" w:rsidP="00B8414B">
            <w:pPr>
              <w:rPr>
                <w:rFonts w:asciiTheme="minorHAnsi" w:hAnsiTheme="minorHAnsi"/>
                <w:szCs w:val="20"/>
              </w:rPr>
            </w:pPr>
          </w:p>
        </w:tc>
      </w:tr>
      <w:tr w:rsidR="00337262" w:rsidRPr="00F84397" w14:paraId="117C98B0" w14:textId="77777777" w:rsidTr="00AB7CFE">
        <w:trPr>
          <w:trHeight w:val="56"/>
        </w:trPr>
        <w:tc>
          <w:tcPr>
            <w:tcW w:w="2628" w:type="dxa"/>
            <w:shd w:val="clear" w:color="auto" w:fill="D9D9D9" w:themeFill="background1" w:themeFillShade="D9"/>
          </w:tcPr>
          <w:p w14:paraId="23878053"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52A667" w14:textId="77777777" w:rsidR="00337262" w:rsidRPr="00F84397" w:rsidRDefault="00337262" w:rsidP="00130FD1">
            <w:pPr>
              <w:rPr>
                <w:rFonts w:asciiTheme="minorHAnsi" w:hAnsiTheme="minorHAnsi"/>
                <w:b/>
                <w:szCs w:val="20"/>
              </w:rPr>
            </w:pPr>
          </w:p>
        </w:tc>
        <w:tc>
          <w:tcPr>
            <w:tcW w:w="7020" w:type="dxa"/>
          </w:tcPr>
          <w:p w14:paraId="51407E53" w14:textId="65C4B323"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01</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proofErr w:type="spellStart"/>
            <w:r w:rsidR="00263F8C" w:rsidRPr="00DC3DB0">
              <w:rPr>
                <w:rFonts w:asciiTheme="minorHAnsi" w:eastAsiaTheme="minorEastAsia" w:hAnsiTheme="minorHAnsi"/>
                <w:bCs/>
                <w:szCs w:val="20"/>
              </w:rPr>
              <w:t>Multiproperties</w:t>
            </w:r>
            <w:proofErr w:type="spellEnd"/>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a</w:t>
            </w:r>
            <w:r w:rsidRPr="00DC3DB0">
              <w:rPr>
                <w:rFonts w:asciiTheme="minorHAnsi" w:eastAsiaTheme="minorEastAsia" w:hAnsiTheme="minorHAnsi"/>
                <w:bCs/>
                <w:szCs w:val="20"/>
              </w:rPr>
              <w:t>s default ob</w:t>
            </w:r>
            <w:r w:rsidR="002902E0">
              <w:rPr>
                <w:rFonts w:asciiTheme="minorHAnsi" w:eastAsiaTheme="minorEastAsia" w:hAnsiTheme="minorHAnsi"/>
                <w:bCs/>
                <w:szCs w:val="20"/>
              </w:rPr>
              <w:t xml:space="preserve">ject color. Apply </w:t>
            </w:r>
            <w:proofErr w:type="spellStart"/>
            <w:r w:rsidR="002902E0">
              <w:rPr>
                <w:rFonts w:asciiTheme="minorHAnsi" w:eastAsiaTheme="minorEastAsia" w:hAnsiTheme="minorHAnsi"/>
                <w:bCs/>
                <w:szCs w:val="20"/>
              </w:rPr>
              <w:t>colorgroup</w:t>
            </w:r>
            <w:proofErr w:type="spellEnd"/>
            <w:r w:rsidR="002902E0">
              <w:rPr>
                <w:rFonts w:asciiTheme="minorHAnsi" w:eastAsiaTheme="minorEastAsia" w:hAnsiTheme="minorHAnsi"/>
                <w:bCs/>
                <w:szCs w:val="20"/>
              </w:rPr>
              <w:t xml:space="preserve"> to at least one t</w:t>
            </w:r>
            <w:r w:rsidRPr="00DC3DB0">
              <w:rPr>
                <w:rFonts w:asciiTheme="minorHAnsi" w:eastAsiaTheme="minorEastAsia" w:hAnsiTheme="minorHAnsi"/>
                <w:bCs/>
                <w:szCs w:val="20"/>
              </w:rPr>
              <w:t xml:space="preserve">riangle to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 xml:space="preserve">. </w:t>
            </w:r>
          </w:p>
          <w:p w14:paraId="27EF3D28" w14:textId="77777777" w:rsidR="00DC3DB0" w:rsidRPr="00DC3DB0" w:rsidRDefault="00DC3DB0" w:rsidP="00DC3DB0">
            <w:pPr>
              <w:rPr>
                <w:rFonts w:asciiTheme="minorHAnsi" w:eastAsiaTheme="minorEastAsia" w:hAnsiTheme="minorHAnsi"/>
                <w:bCs/>
                <w:szCs w:val="20"/>
              </w:rPr>
            </w:pPr>
          </w:p>
          <w:p w14:paraId="3F6460BB" w14:textId="3445F430" w:rsidR="00DC3DB0" w:rsidRP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02</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T</w:t>
            </w:r>
            <w:r w:rsidRPr="00DC3DB0">
              <w:rPr>
                <w:rFonts w:asciiTheme="minorHAnsi" w:eastAsiaTheme="minorEastAsia" w:hAnsiTheme="minorHAnsi"/>
                <w:bCs/>
                <w:szCs w:val="20"/>
              </w:rPr>
              <w:t xml:space="preserve">exture as default object color. </w:t>
            </w:r>
            <w:r w:rsidR="002902E0">
              <w:rPr>
                <w:rFonts w:asciiTheme="minorHAnsi" w:eastAsiaTheme="minorEastAsia" w:hAnsiTheme="minorHAnsi"/>
                <w:bCs/>
                <w:szCs w:val="20"/>
              </w:rPr>
              <w:t xml:space="preserve">Apply </w:t>
            </w:r>
            <w:proofErr w:type="spellStart"/>
            <w:r w:rsidR="002902E0">
              <w:rPr>
                <w:rFonts w:asciiTheme="minorHAnsi" w:eastAsiaTheme="minorEastAsia" w:hAnsiTheme="minorHAnsi"/>
                <w:bCs/>
                <w:szCs w:val="20"/>
              </w:rPr>
              <w:t>colorgroup</w:t>
            </w:r>
            <w:proofErr w:type="spellEnd"/>
            <w:r w:rsidR="002902E0">
              <w:rPr>
                <w:rFonts w:asciiTheme="minorHAnsi" w:eastAsiaTheme="minorEastAsia" w:hAnsiTheme="minorHAnsi"/>
                <w:bCs/>
                <w:szCs w:val="20"/>
              </w:rPr>
              <w:t xml:space="preserve"> to </w:t>
            </w:r>
            <w:r w:rsidRPr="00DC3DB0">
              <w:rPr>
                <w:rFonts w:asciiTheme="minorHAnsi" w:eastAsiaTheme="minorEastAsia" w:hAnsiTheme="minorHAnsi"/>
                <w:bCs/>
                <w:szCs w:val="20"/>
              </w:rPr>
              <w:t xml:space="preserve">at least one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riangle to demonstrate that only </w:t>
            </w:r>
            <w:r w:rsidR="002902E0" w:rsidRPr="00DC3DB0">
              <w:rPr>
                <w:rFonts w:asciiTheme="minorHAnsi" w:eastAsiaTheme="minorEastAsia" w:hAnsiTheme="minorHAnsi"/>
                <w:bCs/>
                <w:szCs w:val="20"/>
              </w:rPr>
              <w:t>triangles</w:t>
            </w:r>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 xml:space="preserve">with </w:t>
            </w:r>
            <w:r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18BC73A7" w14:textId="77777777" w:rsidR="00DC3DB0" w:rsidRDefault="00DC3DB0" w:rsidP="00DC3DB0">
            <w:pPr>
              <w:rPr>
                <w:rFonts w:asciiTheme="minorHAnsi" w:eastAsiaTheme="minorEastAsia" w:hAnsiTheme="minorHAnsi"/>
                <w:bCs/>
                <w:szCs w:val="20"/>
              </w:rPr>
            </w:pPr>
          </w:p>
          <w:p w14:paraId="4EAA3313" w14:textId="22730F7D"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03</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proofErr w:type="spellStart"/>
            <w:r w:rsidRPr="00DC3DB0">
              <w:rPr>
                <w:rFonts w:asciiTheme="minorHAnsi" w:eastAsiaTheme="minorEastAsia" w:hAnsiTheme="minorHAnsi"/>
                <w:bCs/>
                <w:szCs w:val="20"/>
              </w:rPr>
              <w:t>Colorgroup</w:t>
            </w:r>
            <w:proofErr w:type="spellEnd"/>
            <w:r w:rsidRPr="00DC3DB0">
              <w:rPr>
                <w:rFonts w:asciiTheme="minorHAnsi" w:eastAsiaTheme="minorEastAsia" w:hAnsiTheme="minorHAnsi"/>
                <w:bCs/>
                <w:szCs w:val="20"/>
              </w:rPr>
              <w:t xml:space="preserve"> as default object color.</w:t>
            </w:r>
            <w:r w:rsidR="002902E0">
              <w:rPr>
                <w:rFonts w:asciiTheme="minorHAnsi" w:eastAsiaTheme="minorEastAsia" w:hAnsiTheme="minorHAnsi"/>
                <w:bCs/>
                <w:szCs w:val="20"/>
              </w:rPr>
              <w:t xml:space="preserve"> Texture at least one t</w:t>
            </w:r>
            <w:r w:rsidRPr="00DC3DB0">
              <w:rPr>
                <w:rFonts w:asciiTheme="minorHAnsi" w:eastAsiaTheme="minorEastAsia" w:hAnsiTheme="minorHAnsi"/>
                <w:bCs/>
                <w:szCs w:val="20"/>
              </w:rPr>
              <w:t xml:space="preserve">riangle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41B9738E" w14:textId="41F77E04" w:rsidR="00DC3DB0" w:rsidRDefault="00DC3DB0" w:rsidP="00DC3DB0">
            <w:pPr>
              <w:rPr>
                <w:rFonts w:asciiTheme="minorHAnsi" w:eastAsiaTheme="minorEastAsia" w:hAnsiTheme="minorHAnsi"/>
                <w:bCs/>
                <w:szCs w:val="20"/>
              </w:rPr>
            </w:pPr>
          </w:p>
          <w:p w14:paraId="3CF71A9E" w14:textId="12683AE1" w:rsid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04</w:t>
            </w:r>
            <w:r w:rsidRPr="00DC3DB0">
              <w:rPr>
                <w:rFonts w:asciiTheme="minorHAnsi" w:eastAsiaTheme="minorEastAsia" w:hAnsiTheme="minorHAnsi"/>
                <w:bCs/>
                <w:szCs w:val="20"/>
              </w:rPr>
              <w:t xml:space="preserve"> - No material </w:t>
            </w:r>
            <w:r w:rsidR="002902E0">
              <w:rPr>
                <w:rFonts w:asciiTheme="minorHAnsi" w:eastAsiaTheme="minorEastAsia" w:hAnsiTheme="minorHAnsi"/>
                <w:bCs/>
                <w:szCs w:val="20"/>
              </w:rPr>
              <w:t xml:space="preserve">color </w:t>
            </w:r>
            <w:r w:rsidRPr="00DC3DB0">
              <w:rPr>
                <w:rFonts w:asciiTheme="minorHAnsi" w:eastAsiaTheme="minorEastAsia" w:hAnsiTheme="minorHAnsi"/>
                <w:bCs/>
                <w:szCs w:val="20"/>
              </w:rPr>
              <w:t>specified in object or triangles</w:t>
            </w:r>
          </w:p>
          <w:p w14:paraId="43A7921E" w14:textId="6F3D2436" w:rsidR="00263F8C" w:rsidRDefault="00263F8C" w:rsidP="00DC3DB0">
            <w:pPr>
              <w:rPr>
                <w:rFonts w:asciiTheme="minorHAnsi" w:eastAsiaTheme="minorEastAsia" w:hAnsiTheme="minorHAnsi"/>
                <w:bCs/>
                <w:szCs w:val="20"/>
              </w:rPr>
            </w:pPr>
          </w:p>
          <w:p w14:paraId="17A32395" w14:textId="446E1DDD" w:rsidR="00263F8C" w:rsidRPr="00DC3DB0" w:rsidRDefault="00263F8C" w:rsidP="00DC3DB0">
            <w:pPr>
              <w:rPr>
                <w:rFonts w:asciiTheme="minorHAnsi" w:eastAsiaTheme="minorEastAsia" w:hAnsiTheme="minorHAnsi"/>
                <w:bCs/>
                <w:szCs w:val="20"/>
              </w:rPr>
            </w:pPr>
            <w:r w:rsidRPr="00263F8C">
              <w:rPr>
                <w:rFonts w:asciiTheme="minorHAnsi" w:eastAsiaTheme="minorEastAsia" w:hAnsiTheme="minorHAnsi"/>
                <w:b/>
                <w:bCs/>
                <w:szCs w:val="20"/>
              </w:rPr>
              <w:t>05</w:t>
            </w:r>
            <w:r>
              <w:rPr>
                <w:rFonts w:asciiTheme="minorHAnsi" w:eastAsiaTheme="minorEastAsia" w:hAnsiTheme="minorHAnsi"/>
                <w:bCs/>
                <w:szCs w:val="20"/>
              </w:rPr>
              <w:t xml:space="preserve"> </w:t>
            </w:r>
            <w:proofErr w:type="gramStart"/>
            <w:r>
              <w:rPr>
                <w:rFonts w:asciiTheme="minorHAnsi" w:eastAsiaTheme="minorEastAsia" w:hAnsiTheme="minorHAnsi"/>
                <w:bCs/>
                <w:szCs w:val="20"/>
              </w:rPr>
              <w:t xml:space="preserve">- </w:t>
            </w:r>
            <w:r w:rsidRPr="00263F8C">
              <w:rPr>
                <w:rFonts w:asciiTheme="minorHAnsi" w:eastAsiaTheme="minorEastAsia" w:hAnsiTheme="minorHAnsi"/>
                <w:bCs/>
                <w:szCs w:val="20"/>
              </w:rPr>
              <w:t xml:space="preserve"> </w:t>
            </w:r>
            <w:r w:rsidR="00D039E4">
              <w:rPr>
                <w:rFonts w:asciiTheme="minorHAnsi" w:eastAsiaTheme="minorEastAsia" w:hAnsiTheme="minorHAnsi"/>
                <w:bCs/>
                <w:szCs w:val="20"/>
              </w:rPr>
              <w:t>Deleted</w:t>
            </w:r>
            <w:proofErr w:type="gramEnd"/>
          </w:p>
          <w:p w14:paraId="5A8CFA0B" w14:textId="77777777" w:rsidR="00987FA4" w:rsidRDefault="00987FA4" w:rsidP="00987FA4">
            <w:pPr>
              <w:rPr>
                <w:rFonts w:asciiTheme="minorHAnsi" w:eastAsiaTheme="minorEastAsia" w:hAnsiTheme="minorHAnsi"/>
                <w:b/>
                <w:bCs/>
                <w:szCs w:val="20"/>
              </w:rPr>
            </w:pPr>
          </w:p>
          <w:p w14:paraId="7D8575EA" w14:textId="6D2629C0" w:rsidR="000E50C1" w:rsidRDefault="000E50C1" w:rsidP="00987FA4">
            <w:pPr>
              <w:rPr>
                <w:rFonts w:asciiTheme="minorHAnsi" w:eastAsiaTheme="minorEastAsia" w:hAnsiTheme="minorHAnsi"/>
                <w:bCs/>
                <w:szCs w:val="20"/>
              </w:rPr>
            </w:pPr>
            <w:r>
              <w:rPr>
                <w:rFonts w:asciiTheme="minorHAnsi" w:eastAsiaTheme="minorEastAsia" w:hAnsiTheme="minorHAnsi"/>
                <w:b/>
                <w:bCs/>
                <w:szCs w:val="20"/>
              </w:rPr>
              <w:t>06</w:t>
            </w:r>
            <w:r w:rsidR="00A80B12">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00D039E4">
              <w:rPr>
                <w:rFonts w:asciiTheme="minorHAnsi" w:eastAsiaTheme="minorEastAsia" w:hAnsiTheme="minorHAnsi"/>
                <w:bCs/>
                <w:szCs w:val="20"/>
              </w:rPr>
              <w:t>Deleted</w:t>
            </w:r>
            <w:r w:rsidR="00FA405B">
              <w:rPr>
                <w:rFonts w:asciiTheme="minorHAnsi" w:eastAsiaTheme="minorEastAsia" w:hAnsiTheme="minorHAnsi"/>
                <w:bCs/>
                <w:szCs w:val="20"/>
              </w:rPr>
              <w:t>.</w:t>
            </w:r>
          </w:p>
          <w:p w14:paraId="10B03238" w14:textId="77777777" w:rsidR="00D831DB" w:rsidRDefault="00D831DB" w:rsidP="00987FA4">
            <w:pPr>
              <w:rPr>
                <w:rFonts w:asciiTheme="minorHAnsi" w:eastAsiaTheme="minorEastAsia" w:hAnsiTheme="minorHAnsi"/>
                <w:bCs/>
                <w:szCs w:val="20"/>
              </w:rPr>
            </w:pPr>
          </w:p>
          <w:p w14:paraId="6C4ECFEF" w14:textId="3CBD16EC" w:rsidR="00D831DB" w:rsidRDefault="00D831DB" w:rsidP="00D831DB">
            <w:pPr>
              <w:rPr>
                <w:rFonts w:asciiTheme="minorHAnsi" w:eastAsiaTheme="minorEastAsia" w:hAnsiTheme="minorHAnsi"/>
                <w:bCs/>
                <w:szCs w:val="20"/>
              </w:rPr>
            </w:pPr>
            <w:r w:rsidRPr="00D831DB">
              <w:rPr>
                <w:rFonts w:asciiTheme="minorHAnsi" w:eastAsiaTheme="minorEastAsia" w:hAnsiTheme="minorHAnsi"/>
                <w:b/>
                <w:bCs/>
                <w:szCs w:val="20"/>
              </w:rPr>
              <w:t>07</w:t>
            </w:r>
            <w:r>
              <w:rPr>
                <w:rFonts w:asciiTheme="minorHAnsi" w:eastAsiaTheme="minorEastAsia" w:hAnsiTheme="minorHAnsi"/>
                <w:bCs/>
                <w:szCs w:val="20"/>
              </w:rPr>
              <w:t xml:space="preserve"> – Texture as a default color where tex2coord pointed to by </w:t>
            </w:r>
            <w:proofErr w:type="spellStart"/>
            <w:r>
              <w:rPr>
                <w:rFonts w:asciiTheme="minorHAnsi" w:eastAsiaTheme="minorEastAsia" w:hAnsiTheme="minorHAnsi"/>
                <w:bCs/>
                <w:szCs w:val="20"/>
              </w:rPr>
              <w:t>pindex</w:t>
            </w:r>
            <w:proofErr w:type="spellEnd"/>
            <w:r>
              <w:rPr>
                <w:rFonts w:asciiTheme="minorHAnsi" w:eastAsiaTheme="minorEastAsia" w:hAnsiTheme="minorHAnsi"/>
                <w:bCs/>
                <w:szCs w:val="20"/>
              </w:rPr>
              <w:t xml:space="preserve"> is </w:t>
            </w:r>
            <w:r w:rsidR="00FA405B">
              <w:rPr>
                <w:rFonts w:asciiTheme="minorHAnsi" w:eastAsiaTheme="minorEastAsia" w:hAnsiTheme="minorHAnsi"/>
                <w:bCs/>
                <w:szCs w:val="20"/>
              </w:rPr>
              <w:t xml:space="preserve">a u v value </w:t>
            </w:r>
            <w:r>
              <w:rPr>
                <w:rFonts w:asciiTheme="minorHAnsi" w:eastAsiaTheme="minorEastAsia" w:hAnsiTheme="minorHAnsi"/>
                <w:bCs/>
                <w:szCs w:val="20"/>
              </w:rPr>
              <w:t>greater than 1 1</w:t>
            </w:r>
          </w:p>
          <w:p w14:paraId="06B5FAE2" w14:textId="77777777" w:rsidR="00D831DB" w:rsidRDefault="00D831DB" w:rsidP="00D831DB">
            <w:pPr>
              <w:rPr>
                <w:rFonts w:asciiTheme="minorHAnsi" w:eastAsiaTheme="minorEastAsia" w:hAnsiTheme="minorHAnsi"/>
                <w:bCs/>
                <w:szCs w:val="20"/>
              </w:rPr>
            </w:pPr>
          </w:p>
          <w:p w14:paraId="716F9520" w14:textId="78E1B8AE" w:rsidR="00D831DB" w:rsidRDefault="00D831DB" w:rsidP="008E4E98">
            <w:pPr>
              <w:pStyle w:val="ListParagraph"/>
              <w:numPr>
                <w:ilvl w:val="0"/>
                <w:numId w:val="7"/>
              </w:numPr>
              <w:rPr>
                <w:rFonts w:asciiTheme="minorHAnsi" w:eastAsiaTheme="minorEastAsia" w:hAnsiTheme="minorHAnsi"/>
                <w:bCs/>
                <w:szCs w:val="20"/>
              </w:rPr>
            </w:pPr>
            <w:r w:rsidRPr="00937A47">
              <w:rPr>
                <w:rFonts w:asciiTheme="minorHAnsi" w:eastAsiaTheme="minorEastAsia" w:hAnsiTheme="minorHAnsi"/>
                <w:bCs/>
                <w:szCs w:val="20"/>
              </w:rPr>
              <w:t xml:space="preserve">– </w:t>
            </w:r>
            <w:proofErr w:type="spellStart"/>
            <w:r w:rsidRPr="00937A47">
              <w:rPr>
                <w:rFonts w:asciiTheme="minorHAnsi" w:eastAsiaTheme="minorEastAsia" w:hAnsiTheme="minorHAnsi"/>
                <w:bCs/>
                <w:szCs w:val="20"/>
              </w:rPr>
              <w:t>Multipropertes</w:t>
            </w:r>
            <w:proofErr w:type="spellEnd"/>
            <w:r w:rsidRPr="00937A47">
              <w:rPr>
                <w:rFonts w:asciiTheme="minorHAnsi" w:eastAsiaTheme="minorEastAsia" w:hAnsiTheme="minorHAnsi"/>
                <w:bCs/>
                <w:szCs w:val="20"/>
              </w:rPr>
              <w:t xml:space="preserve"> as a default color where tex2coord pointed to by </w:t>
            </w:r>
            <w:proofErr w:type="spellStart"/>
            <w:r w:rsidRPr="00937A47">
              <w:rPr>
                <w:rFonts w:asciiTheme="minorHAnsi" w:eastAsiaTheme="minorEastAsia" w:hAnsiTheme="minorHAnsi"/>
                <w:bCs/>
                <w:szCs w:val="20"/>
              </w:rPr>
              <w:t>pindex</w:t>
            </w:r>
            <w:proofErr w:type="spellEnd"/>
            <w:r w:rsidRPr="00937A47">
              <w:rPr>
                <w:rFonts w:asciiTheme="minorHAnsi" w:eastAsiaTheme="minorEastAsia" w:hAnsiTheme="minorHAnsi"/>
                <w:bCs/>
                <w:szCs w:val="20"/>
              </w:rPr>
              <w:t xml:space="preserve"> is </w:t>
            </w:r>
            <w:r w:rsidR="00FA405B" w:rsidRPr="00937A47">
              <w:rPr>
                <w:rFonts w:asciiTheme="minorHAnsi" w:eastAsiaTheme="minorEastAsia" w:hAnsiTheme="minorHAnsi"/>
                <w:bCs/>
                <w:szCs w:val="20"/>
              </w:rPr>
              <w:t xml:space="preserve">a u v value </w:t>
            </w:r>
            <w:r w:rsidRPr="00937A47">
              <w:rPr>
                <w:rFonts w:asciiTheme="minorHAnsi" w:eastAsiaTheme="minorEastAsia" w:hAnsiTheme="minorHAnsi"/>
                <w:bCs/>
                <w:szCs w:val="20"/>
              </w:rPr>
              <w:t>greater than 1 1</w:t>
            </w:r>
          </w:p>
          <w:p w14:paraId="70CAA462" w14:textId="77777777" w:rsidR="00D634E8" w:rsidRDefault="00D634E8" w:rsidP="00937A47">
            <w:pPr>
              <w:pStyle w:val="ListParagraph"/>
              <w:ind w:left="360"/>
              <w:rPr>
                <w:rFonts w:asciiTheme="minorHAnsi" w:eastAsiaTheme="minorEastAsia" w:hAnsiTheme="minorHAnsi"/>
                <w:bCs/>
                <w:szCs w:val="20"/>
              </w:rPr>
            </w:pPr>
          </w:p>
          <w:p w14:paraId="07B47AD0" w14:textId="77777777" w:rsidR="00D634E8" w:rsidRDefault="00681ADA" w:rsidP="008E4E98">
            <w:pPr>
              <w:pStyle w:val="ListParagraph"/>
              <w:numPr>
                <w:ilvl w:val="0"/>
                <w:numId w:val="7"/>
              </w:numPr>
              <w:rPr>
                <w:rFonts w:asciiTheme="minorHAnsi" w:eastAsiaTheme="minorEastAsia" w:hAnsiTheme="minorHAnsi"/>
                <w:bCs/>
                <w:szCs w:val="20"/>
              </w:rPr>
            </w:pPr>
            <w:r w:rsidRPr="007A0441">
              <w:rPr>
                <w:rFonts w:asciiTheme="minorHAnsi" w:eastAsiaTheme="minorEastAsia" w:hAnsiTheme="minorHAnsi"/>
                <w:bCs/>
                <w:szCs w:val="20"/>
              </w:rPr>
              <w:t>Texture</w:t>
            </w:r>
            <w:r w:rsidR="00D634E8" w:rsidRPr="007A0441">
              <w:rPr>
                <w:rFonts w:asciiTheme="minorHAnsi" w:eastAsiaTheme="minorEastAsia" w:hAnsiTheme="minorHAnsi"/>
                <w:bCs/>
                <w:szCs w:val="20"/>
              </w:rPr>
              <w:t xml:space="preserve"> </w:t>
            </w:r>
            <w:r w:rsidRPr="007A0441">
              <w:rPr>
                <w:rFonts w:asciiTheme="minorHAnsi" w:eastAsiaTheme="minorEastAsia" w:hAnsiTheme="minorHAnsi"/>
                <w:bCs/>
                <w:szCs w:val="20"/>
              </w:rPr>
              <w:t xml:space="preserve">with </w:t>
            </w:r>
            <w:proofErr w:type="spellStart"/>
            <w:r w:rsidRPr="007A0441">
              <w:rPr>
                <w:rFonts w:asciiTheme="minorHAnsi" w:eastAsiaTheme="minorEastAsia" w:hAnsiTheme="minorHAnsi"/>
                <w:bCs/>
                <w:szCs w:val="20"/>
              </w:rPr>
              <w:t>tilestyle</w:t>
            </w:r>
            <w:proofErr w:type="spellEnd"/>
            <w:r w:rsidRPr="007A0441">
              <w:rPr>
                <w:rFonts w:asciiTheme="minorHAnsi" w:eastAsiaTheme="minorEastAsia" w:hAnsiTheme="minorHAnsi"/>
                <w:bCs/>
                <w:szCs w:val="20"/>
              </w:rPr>
              <w:t xml:space="preserve"> of “none” </w:t>
            </w:r>
            <w:r w:rsidR="00D634E8" w:rsidRPr="007A0441">
              <w:rPr>
                <w:rFonts w:asciiTheme="minorHAnsi" w:eastAsiaTheme="minorEastAsia" w:hAnsiTheme="minorHAnsi"/>
                <w:bCs/>
                <w:szCs w:val="20"/>
              </w:rPr>
              <w:t xml:space="preserve">as a default color where tex2coord pointed to by </w:t>
            </w:r>
            <w:proofErr w:type="spellStart"/>
            <w:r w:rsidR="00D634E8" w:rsidRPr="007A0441">
              <w:rPr>
                <w:rFonts w:asciiTheme="minorHAnsi" w:eastAsiaTheme="minorEastAsia" w:hAnsiTheme="minorHAnsi"/>
                <w:bCs/>
                <w:szCs w:val="20"/>
              </w:rPr>
              <w:t>pindex</w:t>
            </w:r>
            <w:proofErr w:type="spellEnd"/>
            <w:r w:rsidR="00D634E8" w:rsidRPr="007A0441">
              <w:rPr>
                <w:rFonts w:asciiTheme="minorHAnsi" w:eastAsiaTheme="minorEastAsia" w:hAnsiTheme="minorHAnsi"/>
                <w:bCs/>
                <w:szCs w:val="20"/>
              </w:rPr>
              <w:t xml:space="preserve"> is a u v value greater than 1 </w:t>
            </w:r>
            <w:proofErr w:type="gramStart"/>
            <w:r w:rsidR="00D634E8" w:rsidRPr="007A0441">
              <w:rPr>
                <w:rFonts w:asciiTheme="minorHAnsi" w:eastAsiaTheme="minorEastAsia" w:hAnsiTheme="minorHAnsi"/>
                <w:bCs/>
                <w:szCs w:val="20"/>
              </w:rPr>
              <w:t xml:space="preserve">1 </w:t>
            </w:r>
            <w:r w:rsidRPr="007A0441">
              <w:rPr>
                <w:rFonts w:asciiTheme="minorHAnsi" w:eastAsiaTheme="minorEastAsia" w:hAnsiTheme="minorHAnsi"/>
                <w:bCs/>
                <w:szCs w:val="20"/>
              </w:rPr>
              <w:t>.</w:t>
            </w:r>
            <w:proofErr w:type="gramEnd"/>
            <w:r w:rsidRPr="007A0441">
              <w:rPr>
                <w:rFonts w:asciiTheme="minorHAnsi" w:eastAsiaTheme="minorEastAsia" w:hAnsiTheme="minorHAnsi"/>
                <w:bCs/>
                <w:szCs w:val="20"/>
              </w:rPr>
              <w:t xml:space="preserve"> </w:t>
            </w:r>
          </w:p>
          <w:p w14:paraId="093D5899" w14:textId="335CBC67" w:rsidR="00E507A0" w:rsidRPr="00127DD4" w:rsidRDefault="00E507A0" w:rsidP="00127DD4">
            <w:pPr>
              <w:rPr>
                <w:rFonts w:asciiTheme="minorHAnsi" w:eastAsiaTheme="minorEastAsia" w:hAnsiTheme="minorHAnsi"/>
                <w:bCs/>
                <w:szCs w:val="20"/>
              </w:rPr>
            </w:pPr>
          </w:p>
        </w:tc>
      </w:tr>
      <w:tr w:rsidR="00AB7CFE" w:rsidRPr="00F84397" w14:paraId="3980954D" w14:textId="77777777" w:rsidTr="00130FD1">
        <w:trPr>
          <w:trHeight w:val="56"/>
        </w:trPr>
        <w:tc>
          <w:tcPr>
            <w:tcW w:w="2628" w:type="dxa"/>
            <w:tcBorders>
              <w:bottom w:val="single" w:sz="4" w:space="0" w:color="auto"/>
            </w:tcBorders>
            <w:shd w:val="clear" w:color="auto" w:fill="D9D9D9" w:themeFill="background1" w:themeFillShade="D9"/>
          </w:tcPr>
          <w:p w14:paraId="7C426808" w14:textId="44490B1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A9DF9B0" w14:textId="678B6CE9" w:rsidR="00AB7CFE" w:rsidRPr="002902E0" w:rsidRDefault="00AB7CFE" w:rsidP="00AB7CFE">
            <w:pPr>
              <w:rPr>
                <w:rFonts w:asciiTheme="minorHAnsi" w:eastAsiaTheme="minorEastAsia" w:hAnsiTheme="minorHAnsi"/>
                <w:b/>
                <w:bCs/>
                <w:szCs w:val="20"/>
              </w:rPr>
            </w:pPr>
            <w:hyperlink r:id="rId65" w:anchor="Chapter-4-Object-Resources" w:history="1">
              <w:r w:rsidRPr="00C502BD">
                <w:rPr>
                  <w:rStyle w:val="Hyperlink"/>
                  <w:rFonts w:asciiTheme="minorHAnsi" w:eastAsiaTheme="minorEastAsia" w:hAnsiTheme="minorHAnsi"/>
                  <w:bCs/>
                  <w:szCs w:val="20"/>
                </w:rPr>
                <w:t>Link to Requirement in 3MF Specification</w:t>
              </w:r>
            </w:hyperlink>
          </w:p>
        </w:tc>
      </w:tr>
    </w:tbl>
    <w:p w14:paraId="73FA46C4" w14:textId="77777777" w:rsidR="00337262" w:rsidRDefault="00337262" w:rsidP="00337262"/>
    <w:p w14:paraId="2D441CA5" w14:textId="77777777" w:rsidR="003C725C" w:rsidRPr="00C9473A" w:rsidRDefault="003C725C">
      <w:pPr>
        <w:rPr>
          <w:rFonts w:eastAsiaTheme="majorEastAsia" w:cstheme="majorBidi"/>
          <w:b/>
          <w:bCs/>
          <w:color w:val="000000"/>
          <w:szCs w:val="20"/>
          <w:highlight w:val="lightGray"/>
          <w:lang w:bidi="x-none"/>
        </w:rPr>
      </w:pPr>
      <w:r w:rsidRPr="00C9473A">
        <w:rPr>
          <w:color w:val="000000"/>
          <w:highlight w:val="lightGray"/>
          <w:lang w:bidi="x-none"/>
        </w:rPr>
        <w:br w:type="page"/>
      </w:r>
    </w:p>
    <w:p w14:paraId="2EC76088" w14:textId="564AC5FF" w:rsidR="00CA1A06" w:rsidRPr="000F75CF" w:rsidRDefault="00F460C7" w:rsidP="003162C7">
      <w:pPr>
        <w:pStyle w:val="Heading3"/>
      </w:pPr>
      <w:r>
        <w:lastRenderedPageBreak/>
        <w:t xml:space="preserve"> </w:t>
      </w:r>
      <w:r w:rsidR="0003262E">
        <w:t>P_</w:t>
      </w:r>
      <w:r w:rsidR="004360B7">
        <w:t>???_0</w:t>
      </w:r>
      <w:r w:rsidR="00CA1A06" w:rsidRPr="000F75CF">
        <w:t>5</w:t>
      </w:r>
      <w:r w:rsidR="006C75FB" w:rsidRPr="000F75CF">
        <w:t>02</w:t>
      </w:r>
      <w:r w:rsidR="00CA1A06" w:rsidRPr="000F75CF">
        <w:t xml:space="preserve"> </w:t>
      </w:r>
      <w:r w:rsidR="003B7A05" w:rsidRPr="000F75CF">
        <w:t>Triangle P1, 2, 3 Usage</w:t>
      </w:r>
    </w:p>
    <w:tbl>
      <w:tblPr>
        <w:tblStyle w:val="TableGrid"/>
        <w:tblW w:w="9648" w:type="dxa"/>
        <w:tblLook w:val="04A0" w:firstRow="1" w:lastRow="0" w:firstColumn="1" w:lastColumn="0" w:noHBand="0" w:noVBand="1"/>
      </w:tblPr>
      <w:tblGrid>
        <w:gridCol w:w="2628"/>
        <w:gridCol w:w="7020"/>
      </w:tblGrid>
      <w:tr w:rsidR="00CA1A06" w:rsidRPr="00F84397" w14:paraId="63336A0F" w14:textId="77777777" w:rsidTr="00130FD1">
        <w:tc>
          <w:tcPr>
            <w:tcW w:w="2628" w:type="dxa"/>
            <w:tcBorders>
              <w:bottom w:val="single" w:sz="4" w:space="0" w:color="auto"/>
            </w:tcBorders>
            <w:shd w:val="clear" w:color="auto" w:fill="D9D9D9" w:themeFill="background1" w:themeFillShade="D9"/>
          </w:tcPr>
          <w:p w14:paraId="31CF14A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581CF0" w14:textId="77777777" w:rsidR="00CA1A06" w:rsidRPr="00F84397" w:rsidRDefault="00CA1A06" w:rsidP="00130FD1">
            <w:pPr>
              <w:rPr>
                <w:rFonts w:asciiTheme="minorHAnsi" w:hAnsiTheme="minorHAnsi"/>
                <w:b/>
                <w:szCs w:val="20"/>
              </w:rPr>
            </w:pPr>
          </w:p>
        </w:tc>
        <w:tc>
          <w:tcPr>
            <w:tcW w:w="7020" w:type="dxa"/>
          </w:tcPr>
          <w:p w14:paraId="79CF6A66" w14:textId="01B1987B" w:rsidR="00CA1A06" w:rsidRDefault="00AB6D69" w:rsidP="00AB6D69">
            <w:pPr>
              <w:rPr>
                <w:rFonts w:asciiTheme="minorHAnsi" w:hAnsiTheme="minorHAnsi"/>
                <w:szCs w:val="20"/>
              </w:rPr>
            </w:pPr>
            <w:r>
              <w:rPr>
                <w:rFonts w:asciiTheme="minorHAnsi" w:hAnsiTheme="minorHAnsi"/>
                <w:szCs w:val="20"/>
              </w:rPr>
              <w:t xml:space="preserve">Demonstrate that </w:t>
            </w:r>
            <w:proofErr w:type="gramStart"/>
            <w:r w:rsidRPr="00AB6D69">
              <w:rPr>
                <w:rFonts w:asciiTheme="minorHAnsi" w:hAnsiTheme="minorHAnsi"/>
                <w:szCs w:val="20"/>
              </w:rPr>
              <w:t>If</w:t>
            </w:r>
            <w:proofErr w:type="gramEnd"/>
            <w:r w:rsidRPr="00AB6D69">
              <w:rPr>
                <w:rFonts w:asciiTheme="minorHAnsi" w:hAnsiTheme="minorHAnsi"/>
                <w:szCs w:val="20"/>
              </w:rPr>
              <w:t xml:space="preserve"> p1 is not specified, then </w:t>
            </w:r>
            <w:r w:rsidR="00A83AE2">
              <w:rPr>
                <w:rFonts w:asciiTheme="minorHAnsi" w:hAnsiTheme="minorHAnsi"/>
                <w:szCs w:val="20"/>
              </w:rPr>
              <w:t xml:space="preserve">the default property is </w:t>
            </w:r>
            <w:r w:rsidRPr="00AB6D69">
              <w:rPr>
                <w:rFonts w:asciiTheme="minorHAnsi" w:hAnsiTheme="minorHAnsi"/>
                <w:szCs w:val="20"/>
              </w:rPr>
              <w:t>assigned to the triangle. If p2 or p3 is unspecified then p1 is used for the entire triangle.</w:t>
            </w:r>
            <w:r>
              <w:rPr>
                <w:rFonts w:asciiTheme="minorHAnsi" w:hAnsiTheme="minorHAnsi"/>
                <w:szCs w:val="20"/>
              </w:rPr>
              <w:t xml:space="preserve"> </w:t>
            </w:r>
          </w:p>
          <w:p w14:paraId="7F5B0DF5" w14:textId="32C2E4C7" w:rsidR="00AB6D69" w:rsidRPr="00F84397" w:rsidRDefault="00AB6D69" w:rsidP="00AB6D69">
            <w:pPr>
              <w:rPr>
                <w:rFonts w:asciiTheme="minorHAnsi" w:hAnsiTheme="minorHAnsi"/>
                <w:szCs w:val="20"/>
              </w:rPr>
            </w:pPr>
          </w:p>
        </w:tc>
      </w:tr>
      <w:tr w:rsidR="00CA1A06" w:rsidRPr="00F84397" w14:paraId="32951E6E" w14:textId="77777777" w:rsidTr="00130FD1">
        <w:trPr>
          <w:trHeight w:val="56"/>
        </w:trPr>
        <w:tc>
          <w:tcPr>
            <w:tcW w:w="2628" w:type="dxa"/>
            <w:shd w:val="clear" w:color="auto" w:fill="D9D9D9" w:themeFill="background1" w:themeFillShade="D9"/>
          </w:tcPr>
          <w:p w14:paraId="22CC1F4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D7FD5F" w14:textId="77777777" w:rsidR="00CA1A06" w:rsidRPr="00F84397" w:rsidRDefault="00CA1A06" w:rsidP="00130FD1">
            <w:pPr>
              <w:rPr>
                <w:rFonts w:asciiTheme="minorHAnsi" w:hAnsiTheme="minorHAnsi"/>
                <w:b/>
                <w:szCs w:val="20"/>
              </w:rPr>
            </w:pPr>
          </w:p>
        </w:tc>
        <w:tc>
          <w:tcPr>
            <w:tcW w:w="7020" w:type="dxa"/>
          </w:tcPr>
          <w:p w14:paraId="781FE98B" w14:textId="7AB28E28"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009726AD">
              <w:rPr>
                <w:rFonts w:asciiTheme="minorHAnsi" w:eastAsia="Verdana" w:hAnsiTheme="minorHAnsi" w:cs="Verdana"/>
                <w:szCs w:val="20"/>
              </w:rPr>
              <w:t>to 05</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7B4F76FF" w14:textId="77777777" w:rsidR="00CA1A06" w:rsidRPr="00F84397" w:rsidRDefault="00CA1A06" w:rsidP="00130FD1">
            <w:pPr>
              <w:rPr>
                <w:rFonts w:asciiTheme="minorHAnsi" w:hAnsiTheme="minorHAnsi"/>
                <w:szCs w:val="20"/>
              </w:rPr>
            </w:pPr>
          </w:p>
        </w:tc>
      </w:tr>
      <w:tr w:rsidR="00CA1A06" w:rsidRPr="00F84397" w14:paraId="1FBE1F20" w14:textId="77777777" w:rsidTr="00AB7CFE">
        <w:trPr>
          <w:trHeight w:val="56"/>
        </w:trPr>
        <w:tc>
          <w:tcPr>
            <w:tcW w:w="2628" w:type="dxa"/>
            <w:shd w:val="clear" w:color="auto" w:fill="D9D9D9" w:themeFill="background1" w:themeFillShade="D9"/>
          </w:tcPr>
          <w:p w14:paraId="27954F5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081D0" w14:textId="77777777" w:rsidR="00CA1A06" w:rsidRPr="00F84397" w:rsidRDefault="00CA1A06" w:rsidP="00130FD1">
            <w:pPr>
              <w:rPr>
                <w:rFonts w:asciiTheme="minorHAnsi" w:hAnsiTheme="minorHAnsi"/>
                <w:b/>
                <w:szCs w:val="20"/>
              </w:rPr>
            </w:pPr>
          </w:p>
        </w:tc>
        <w:tc>
          <w:tcPr>
            <w:tcW w:w="7020" w:type="dxa"/>
          </w:tcPr>
          <w:p w14:paraId="78BC7826" w14:textId="3328B60B"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01</w:t>
            </w:r>
            <w:r w:rsidR="00AB6D69">
              <w:rPr>
                <w:rFonts w:asciiTheme="minorHAnsi" w:eastAsiaTheme="minorEastAsia" w:hAnsiTheme="minorHAnsi"/>
                <w:b/>
                <w:bCs/>
                <w:szCs w:val="20"/>
              </w:rPr>
              <w:t xml:space="preserve"> - </w:t>
            </w:r>
            <w:r w:rsidR="00AB6D69" w:rsidRPr="00AB6D69">
              <w:rPr>
                <w:rFonts w:asciiTheme="minorHAnsi" w:eastAsiaTheme="minorEastAsia" w:hAnsiTheme="minorHAnsi"/>
                <w:bCs/>
                <w:szCs w:val="20"/>
              </w:rPr>
              <w:t>Just p1 Specified</w:t>
            </w:r>
          </w:p>
          <w:p w14:paraId="221F973B" w14:textId="77777777" w:rsidR="00AB6D69" w:rsidRDefault="00AB6D69" w:rsidP="00AB6D69">
            <w:pPr>
              <w:rPr>
                <w:rFonts w:asciiTheme="minorHAnsi" w:eastAsiaTheme="minorEastAsia" w:hAnsiTheme="minorHAnsi"/>
                <w:b/>
                <w:bCs/>
                <w:szCs w:val="20"/>
              </w:rPr>
            </w:pPr>
          </w:p>
          <w:p w14:paraId="715A54A5" w14:textId="3358E35F"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02</w:t>
            </w:r>
            <w:r w:rsidR="00AB6D69">
              <w:rPr>
                <w:rFonts w:asciiTheme="minorHAnsi" w:eastAsiaTheme="minorEastAsia" w:hAnsiTheme="minorHAnsi"/>
                <w:b/>
                <w:bCs/>
                <w:szCs w:val="20"/>
              </w:rPr>
              <w:t xml:space="preserve"> </w:t>
            </w:r>
            <w:r w:rsidR="00AB6D69" w:rsidRPr="00AB6D69">
              <w:rPr>
                <w:rFonts w:asciiTheme="minorHAnsi" w:eastAsiaTheme="minorEastAsia" w:hAnsiTheme="minorHAnsi"/>
                <w:bCs/>
                <w:szCs w:val="20"/>
              </w:rPr>
              <w:t>- Just p1 and p2 Specified</w:t>
            </w:r>
          </w:p>
          <w:p w14:paraId="60FF70ED" w14:textId="77777777" w:rsidR="00AB6D69" w:rsidRDefault="00AB6D69" w:rsidP="00AB6D69">
            <w:pPr>
              <w:rPr>
                <w:rFonts w:asciiTheme="minorHAnsi" w:eastAsiaTheme="minorEastAsia" w:hAnsiTheme="minorHAnsi"/>
                <w:b/>
                <w:bCs/>
                <w:szCs w:val="20"/>
              </w:rPr>
            </w:pPr>
          </w:p>
          <w:p w14:paraId="316E2E1C" w14:textId="7066D74D" w:rsidR="00AB6D69" w:rsidRPr="00AB6D69" w:rsidRDefault="003C725C" w:rsidP="00AB6D69">
            <w:pPr>
              <w:rPr>
                <w:rFonts w:asciiTheme="minorHAnsi" w:eastAsiaTheme="minorEastAsia" w:hAnsiTheme="minorHAnsi"/>
                <w:bCs/>
                <w:szCs w:val="20"/>
              </w:rPr>
            </w:pPr>
            <w:r w:rsidRPr="003C725C">
              <w:rPr>
                <w:rFonts w:asciiTheme="minorHAnsi" w:eastAsiaTheme="minorEastAsia" w:hAnsiTheme="minorHAnsi"/>
                <w:b/>
                <w:bCs/>
                <w:szCs w:val="20"/>
              </w:rPr>
              <w:t>03</w:t>
            </w:r>
            <w:r w:rsidR="00AB6D69" w:rsidRPr="00AB6D69">
              <w:rPr>
                <w:rFonts w:asciiTheme="minorHAnsi" w:eastAsiaTheme="minorEastAsia" w:hAnsiTheme="minorHAnsi"/>
                <w:bCs/>
                <w:szCs w:val="20"/>
              </w:rPr>
              <w:t xml:space="preserve"> - Just p1 and p3 Specified</w:t>
            </w:r>
          </w:p>
          <w:p w14:paraId="172465F1" w14:textId="77777777" w:rsidR="00AB6D69" w:rsidRDefault="00AB6D69" w:rsidP="00AB6D69">
            <w:pPr>
              <w:rPr>
                <w:rFonts w:asciiTheme="minorHAnsi" w:eastAsiaTheme="minorEastAsia" w:hAnsiTheme="minorHAnsi"/>
                <w:b/>
                <w:bCs/>
                <w:szCs w:val="20"/>
              </w:rPr>
            </w:pPr>
          </w:p>
          <w:p w14:paraId="6AEBBEDD" w14:textId="16DAC8FE" w:rsidR="00AB6D69"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04</w:t>
            </w:r>
            <w:r>
              <w:rPr>
                <w:rFonts w:asciiTheme="minorHAnsi" w:eastAsiaTheme="minorEastAsia" w:hAnsiTheme="minorHAnsi"/>
                <w:bCs/>
                <w:szCs w:val="20"/>
              </w:rPr>
              <w:t xml:space="preserve"> - </w:t>
            </w:r>
            <w:r w:rsidR="00AB6D69" w:rsidRPr="003C725C">
              <w:rPr>
                <w:rFonts w:asciiTheme="minorHAnsi" w:eastAsiaTheme="minorEastAsia" w:hAnsiTheme="minorHAnsi"/>
                <w:bCs/>
                <w:szCs w:val="20"/>
              </w:rPr>
              <w:t>p2 and p3 Specified, but not p1</w:t>
            </w:r>
            <w:r w:rsidR="008D265F">
              <w:rPr>
                <w:rFonts w:asciiTheme="minorHAnsi" w:eastAsiaTheme="minorEastAsia" w:hAnsiTheme="minorHAnsi"/>
                <w:bCs/>
                <w:szCs w:val="20"/>
              </w:rPr>
              <w:t xml:space="preserve"> – With default object color defined</w:t>
            </w:r>
          </w:p>
          <w:p w14:paraId="5AB83A82" w14:textId="77777777" w:rsidR="003C725C" w:rsidRPr="003C725C" w:rsidRDefault="003C725C" w:rsidP="003C725C">
            <w:pPr>
              <w:rPr>
                <w:rFonts w:asciiTheme="minorHAnsi" w:eastAsiaTheme="minorEastAsia" w:hAnsiTheme="minorHAnsi"/>
                <w:bCs/>
                <w:szCs w:val="20"/>
              </w:rPr>
            </w:pPr>
          </w:p>
          <w:p w14:paraId="4D76A3B0" w14:textId="3D889C80" w:rsidR="00CA1A06" w:rsidRPr="003C725C"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05</w:t>
            </w:r>
            <w:r>
              <w:rPr>
                <w:rFonts w:asciiTheme="minorHAnsi" w:eastAsiaTheme="minorEastAsia" w:hAnsiTheme="minorHAnsi"/>
                <w:bCs/>
                <w:szCs w:val="20"/>
              </w:rPr>
              <w:t xml:space="preserve"> -</w:t>
            </w:r>
            <w:r w:rsidR="00AB6D69" w:rsidRPr="003C725C">
              <w:rPr>
                <w:rFonts w:asciiTheme="minorHAnsi" w:eastAsiaTheme="minorEastAsia" w:hAnsiTheme="minorHAnsi"/>
                <w:bCs/>
                <w:szCs w:val="20"/>
              </w:rPr>
              <w:t xml:space="preserve"> p1, p2, and p3 unspecified</w:t>
            </w:r>
          </w:p>
          <w:p w14:paraId="1FFBF58E" w14:textId="77777777" w:rsidR="00AB6D69" w:rsidRDefault="00AB6D69" w:rsidP="00AB6D69">
            <w:pPr>
              <w:rPr>
                <w:rFonts w:asciiTheme="minorHAnsi" w:eastAsiaTheme="minorEastAsia" w:hAnsiTheme="minorHAnsi"/>
                <w:b/>
                <w:bCs/>
                <w:szCs w:val="20"/>
              </w:rPr>
            </w:pPr>
          </w:p>
          <w:p w14:paraId="16CF09F8" w14:textId="589107CC" w:rsidR="008D265F" w:rsidRPr="00F84397" w:rsidRDefault="008D265F" w:rsidP="00DF308C">
            <w:pPr>
              <w:rPr>
                <w:rFonts w:asciiTheme="minorHAnsi" w:eastAsiaTheme="minorEastAsia" w:hAnsiTheme="minorHAnsi"/>
                <w:b/>
                <w:bCs/>
                <w:szCs w:val="20"/>
              </w:rPr>
            </w:pPr>
          </w:p>
        </w:tc>
      </w:tr>
      <w:tr w:rsidR="00AB7CFE" w:rsidRPr="00F84397" w14:paraId="0EF5B23B" w14:textId="77777777" w:rsidTr="00130FD1">
        <w:trPr>
          <w:trHeight w:val="56"/>
        </w:trPr>
        <w:tc>
          <w:tcPr>
            <w:tcW w:w="2628" w:type="dxa"/>
            <w:tcBorders>
              <w:bottom w:val="single" w:sz="4" w:space="0" w:color="auto"/>
            </w:tcBorders>
            <w:shd w:val="clear" w:color="auto" w:fill="D9D9D9" w:themeFill="background1" w:themeFillShade="D9"/>
          </w:tcPr>
          <w:p w14:paraId="6BA14DE6" w14:textId="1096429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6365F60" w14:textId="3444D3A5" w:rsidR="00AB7CFE" w:rsidRDefault="00AB7CFE" w:rsidP="00AB7CFE">
            <w:pPr>
              <w:rPr>
                <w:rFonts w:asciiTheme="minorHAnsi" w:eastAsiaTheme="minorEastAsia" w:hAnsiTheme="minorHAnsi"/>
                <w:b/>
                <w:bCs/>
                <w:szCs w:val="20"/>
              </w:rPr>
            </w:pPr>
            <w:hyperlink r:id="rId66" w:anchor="4141-Triangle" w:history="1">
              <w:r w:rsidRPr="00E77CDB">
                <w:rPr>
                  <w:rStyle w:val="Hyperlink"/>
                  <w:rFonts w:asciiTheme="minorHAnsi" w:eastAsiaTheme="minorEastAsia" w:hAnsiTheme="minorHAnsi"/>
                  <w:bCs/>
                  <w:szCs w:val="20"/>
                </w:rPr>
                <w:t>Link to Requirement in 3MF Specification</w:t>
              </w:r>
            </w:hyperlink>
          </w:p>
        </w:tc>
      </w:tr>
    </w:tbl>
    <w:p w14:paraId="0961D691" w14:textId="160D2924" w:rsidR="00337262" w:rsidRDefault="00337262" w:rsidP="7E4BDF2E"/>
    <w:p w14:paraId="21167140" w14:textId="025C5E09"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03</w:t>
      </w:r>
      <w:r w:rsidR="00CA1A06" w:rsidRPr="000F75CF">
        <w:t xml:space="preserve"> </w:t>
      </w:r>
      <w:r w:rsidR="00981922" w:rsidRPr="000F75CF">
        <w:t>Ignoring Unsupported Materials</w:t>
      </w:r>
    </w:p>
    <w:tbl>
      <w:tblPr>
        <w:tblStyle w:val="TableGrid"/>
        <w:tblW w:w="9648" w:type="dxa"/>
        <w:tblLook w:val="04A0" w:firstRow="1" w:lastRow="0" w:firstColumn="1" w:lastColumn="0" w:noHBand="0" w:noVBand="1"/>
      </w:tblPr>
      <w:tblGrid>
        <w:gridCol w:w="2628"/>
        <w:gridCol w:w="7020"/>
      </w:tblGrid>
      <w:tr w:rsidR="00CA1A06" w:rsidRPr="00F84397" w14:paraId="22604FC4" w14:textId="77777777" w:rsidTr="00130FD1">
        <w:tc>
          <w:tcPr>
            <w:tcW w:w="2628" w:type="dxa"/>
            <w:tcBorders>
              <w:bottom w:val="single" w:sz="4" w:space="0" w:color="auto"/>
            </w:tcBorders>
            <w:shd w:val="clear" w:color="auto" w:fill="D9D9D9" w:themeFill="background1" w:themeFillShade="D9"/>
          </w:tcPr>
          <w:p w14:paraId="75035CD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0CC373" w14:textId="77777777" w:rsidR="00CA1A06" w:rsidRPr="00F84397" w:rsidRDefault="00CA1A06" w:rsidP="00130FD1">
            <w:pPr>
              <w:rPr>
                <w:rFonts w:asciiTheme="minorHAnsi" w:hAnsiTheme="minorHAnsi"/>
                <w:b/>
                <w:szCs w:val="20"/>
              </w:rPr>
            </w:pPr>
          </w:p>
        </w:tc>
        <w:tc>
          <w:tcPr>
            <w:tcW w:w="7020" w:type="dxa"/>
          </w:tcPr>
          <w:p w14:paraId="0DB2E0A2" w14:textId="386747C7" w:rsidR="00CA1A06" w:rsidRPr="00F84397" w:rsidRDefault="00981922" w:rsidP="00130FD1">
            <w:pPr>
              <w:rPr>
                <w:rFonts w:asciiTheme="minorHAnsi" w:hAnsiTheme="minorHAnsi"/>
                <w:szCs w:val="20"/>
              </w:rPr>
            </w:pPr>
            <w:r>
              <w:rPr>
                <w:rFonts w:asciiTheme="minorHAnsi" w:hAnsiTheme="minorHAnsi"/>
                <w:szCs w:val="20"/>
              </w:rPr>
              <w:t xml:space="preserve">Demonstrate that the printer ignores both </w:t>
            </w:r>
            <w:proofErr w:type="spellStart"/>
            <w:r>
              <w:rPr>
                <w:rFonts w:asciiTheme="minorHAnsi" w:hAnsiTheme="minorHAnsi"/>
                <w:szCs w:val="20"/>
              </w:rPr>
              <w:t>basematerials</w:t>
            </w:r>
            <w:proofErr w:type="spellEnd"/>
            <w:r>
              <w:rPr>
                <w:rFonts w:asciiTheme="minorHAnsi" w:hAnsiTheme="minorHAnsi"/>
                <w:szCs w:val="20"/>
              </w:rPr>
              <w:t xml:space="preserve"> and </w:t>
            </w:r>
            <w:proofErr w:type="spellStart"/>
            <w:r>
              <w:rPr>
                <w:rFonts w:asciiTheme="minorHAnsi" w:hAnsiTheme="minorHAnsi"/>
                <w:szCs w:val="20"/>
              </w:rPr>
              <w:t>compositematerials</w:t>
            </w:r>
            <w:proofErr w:type="spellEnd"/>
          </w:p>
        </w:tc>
      </w:tr>
      <w:tr w:rsidR="00CA1A06" w:rsidRPr="00F84397" w14:paraId="7FE15244" w14:textId="77777777" w:rsidTr="00130FD1">
        <w:trPr>
          <w:trHeight w:val="56"/>
        </w:trPr>
        <w:tc>
          <w:tcPr>
            <w:tcW w:w="2628" w:type="dxa"/>
            <w:shd w:val="clear" w:color="auto" w:fill="D9D9D9" w:themeFill="background1" w:themeFillShade="D9"/>
          </w:tcPr>
          <w:p w14:paraId="00E3E1C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58B0A9" w14:textId="77777777" w:rsidR="00CA1A06" w:rsidRPr="00F84397" w:rsidRDefault="00CA1A06" w:rsidP="00130FD1">
            <w:pPr>
              <w:rPr>
                <w:rFonts w:asciiTheme="minorHAnsi" w:hAnsiTheme="minorHAnsi"/>
                <w:b/>
                <w:szCs w:val="20"/>
              </w:rPr>
            </w:pPr>
          </w:p>
        </w:tc>
        <w:tc>
          <w:tcPr>
            <w:tcW w:w="7020" w:type="dxa"/>
          </w:tcPr>
          <w:p w14:paraId="027E0D6E" w14:textId="21CC5D74"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981922">
              <w:rPr>
                <w:rFonts w:asciiTheme="minorHAnsi" w:eastAsia="Verdana" w:hAnsiTheme="minorHAnsi" w:cs="Verdana"/>
                <w:szCs w:val="20"/>
              </w:rPr>
              <w:t>to 08</w:t>
            </w:r>
            <w:r w:rsidRPr="00F84397">
              <w:rPr>
                <w:rFonts w:asciiTheme="minorHAnsi" w:eastAsia="Verdana" w:hAnsiTheme="minorHAnsi" w:cs="Verdana"/>
                <w:szCs w:val="20"/>
              </w:rPr>
              <w:t>– Printer should process correctly</w:t>
            </w:r>
          </w:p>
          <w:p w14:paraId="38D5DF39" w14:textId="77777777" w:rsidR="00CA1A06" w:rsidRPr="00F84397" w:rsidRDefault="00CA1A06" w:rsidP="00130FD1">
            <w:pPr>
              <w:rPr>
                <w:rFonts w:asciiTheme="minorHAnsi" w:hAnsiTheme="minorHAnsi"/>
                <w:szCs w:val="20"/>
              </w:rPr>
            </w:pPr>
          </w:p>
        </w:tc>
      </w:tr>
      <w:tr w:rsidR="00CA1A06" w:rsidRPr="00F84397" w14:paraId="6FC99932" w14:textId="77777777" w:rsidTr="00AB7CFE">
        <w:trPr>
          <w:trHeight w:val="56"/>
        </w:trPr>
        <w:tc>
          <w:tcPr>
            <w:tcW w:w="2628" w:type="dxa"/>
            <w:shd w:val="clear" w:color="auto" w:fill="D9D9D9" w:themeFill="background1" w:themeFillShade="D9"/>
          </w:tcPr>
          <w:p w14:paraId="5E6A771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56888E0" w14:textId="77777777" w:rsidR="00CA1A06" w:rsidRPr="00F84397" w:rsidRDefault="00CA1A06" w:rsidP="00130FD1">
            <w:pPr>
              <w:rPr>
                <w:rFonts w:asciiTheme="minorHAnsi" w:hAnsiTheme="minorHAnsi"/>
                <w:b/>
                <w:szCs w:val="20"/>
              </w:rPr>
            </w:pPr>
          </w:p>
        </w:tc>
        <w:tc>
          <w:tcPr>
            <w:tcW w:w="7020" w:type="dxa"/>
          </w:tcPr>
          <w:p w14:paraId="3DCF61C7" w14:textId="139FA57D" w:rsidR="00981922" w:rsidRPr="00981922"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01 </w:t>
            </w:r>
            <w:r w:rsidR="00CC47CA">
              <w:rPr>
                <w:rFonts w:asciiTheme="minorHAnsi" w:eastAsiaTheme="minorEastAsia" w:hAnsiTheme="minorHAnsi"/>
                <w:bCs/>
                <w:szCs w:val="20"/>
              </w:rPr>
              <w:t>- U</w:t>
            </w:r>
            <w:r w:rsidRPr="00981922">
              <w:rPr>
                <w:rFonts w:asciiTheme="minorHAnsi" w:eastAsiaTheme="minorEastAsia" w:hAnsiTheme="minorHAnsi"/>
                <w:bCs/>
                <w:szCs w:val="20"/>
              </w:rPr>
              <w:t xml:space="preserve">se </w:t>
            </w:r>
            <w:proofErr w:type="spellStart"/>
            <w:r w:rsidRPr="00981922">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Pr="00981922">
              <w:rPr>
                <w:rFonts w:asciiTheme="minorHAnsi" w:eastAsiaTheme="minorEastAsia" w:hAnsiTheme="minorHAnsi"/>
                <w:bCs/>
                <w:szCs w:val="20"/>
              </w:rPr>
              <w:t xml:space="preserve"> as object default. Also map </w:t>
            </w:r>
            <w:proofErr w:type="spellStart"/>
            <w:r w:rsidRPr="00981922">
              <w:rPr>
                <w:rFonts w:asciiTheme="minorHAnsi" w:eastAsiaTheme="minorEastAsia" w:hAnsiTheme="minorHAnsi"/>
                <w:bCs/>
                <w:szCs w:val="20"/>
              </w:rPr>
              <w:t>colorgroup</w:t>
            </w:r>
            <w:proofErr w:type="spellEnd"/>
            <w:r w:rsidRPr="00981922">
              <w:rPr>
                <w:rFonts w:asciiTheme="minorHAnsi" w:eastAsiaTheme="minorEastAsia" w:hAnsiTheme="minorHAnsi"/>
                <w:bCs/>
                <w:szCs w:val="20"/>
              </w:rPr>
              <w:t xml:space="preserve"> to one triangle</w:t>
            </w:r>
          </w:p>
          <w:p w14:paraId="337D3B82" w14:textId="77777777" w:rsidR="00981922" w:rsidRDefault="00981922" w:rsidP="00981922">
            <w:pPr>
              <w:rPr>
                <w:rFonts w:asciiTheme="minorHAnsi" w:eastAsiaTheme="minorEastAsia" w:hAnsiTheme="minorHAnsi"/>
                <w:b/>
                <w:bCs/>
                <w:szCs w:val="20"/>
              </w:rPr>
            </w:pPr>
          </w:p>
          <w:p w14:paraId="57E6EBAE" w14:textId="1CB2A181" w:rsidR="00981922" w:rsidRPr="00981922" w:rsidRDefault="00981922" w:rsidP="00981922">
            <w:pPr>
              <w:rPr>
                <w:rFonts w:asciiTheme="minorHAnsi" w:eastAsiaTheme="minorEastAsia" w:hAnsiTheme="minorHAnsi"/>
                <w:b/>
                <w:bCs/>
                <w:szCs w:val="20"/>
              </w:rPr>
            </w:pPr>
            <w:r w:rsidRPr="00981922">
              <w:rPr>
                <w:rFonts w:asciiTheme="minorHAnsi" w:eastAsiaTheme="minorEastAsia" w:hAnsiTheme="minorHAnsi"/>
                <w:b/>
                <w:bCs/>
                <w:szCs w:val="20"/>
              </w:rPr>
              <w:t>02</w:t>
            </w:r>
            <w:r w:rsidRPr="00981922">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981922">
              <w:rPr>
                <w:rFonts w:asciiTheme="minorHAnsi" w:eastAsiaTheme="minorEastAsia" w:hAnsiTheme="minorHAnsi"/>
                <w:bCs/>
                <w:szCs w:val="20"/>
              </w:rPr>
              <w:t xml:space="preserve">se </w:t>
            </w:r>
            <w:proofErr w:type="spellStart"/>
            <w:r w:rsidRPr="00981922">
              <w:rPr>
                <w:rFonts w:asciiTheme="minorHAnsi" w:eastAsiaTheme="minorEastAsia" w:hAnsiTheme="minorHAnsi"/>
                <w:bCs/>
                <w:szCs w:val="20"/>
              </w:rPr>
              <w:t>compositematerial</w:t>
            </w:r>
            <w:r w:rsidR="00B041D0">
              <w:rPr>
                <w:rFonts w:asciiTheme="minorHAnsi" w:eastAsiaTheme="minorEastAsia" w:hAnsiTheme="minorHAnsi"/>
                <w:bCs/>
                <w:szCs w:val="20"/>
              </w:rPr>
              <w:t>s</w:t>
            </w:r>
            <w:proofErr w:type="spellEnd"/>
            <w:r w:rsidRPr="00981922">
              <w:rPr>
                <w:rFonts w:asciiTheme="minorHAnsi" w:eastAsiaTheme="minorEastAsia" w:hAnsiTheme="minorHAnsi"/>
                <w:bCs/>
                <w:szCs w:val="20"/>
              </w:rPr>
              <w:t xml:space="preserve"> as object default. Also map </w:t>
            </w:r>
            <w:proofErr w:type="spellStart"/>
            <w:r w:rsidRPr="00981922">
              <w:rPr>
                <w:rFonts w:asciiTheme="minorHAnsi" w:eastAsiaTheme="minorEastAsia" w:hAnsiTheme="minorHAnsi"/>
                <w:bCs/>
                <w:szCs w:val="20"/>
              </w:rPr>
              <w:t>colorgroup</w:t>
            </w:r>
            <w:proofErr w:type="spellEnd"/>
            <w:r w:rsidRPr="00981922">
              <w:rPr>
                <w:rFonts w:asciiTheme="minorHAnsi" w:eastAsiaTheme="minorEastAsia" w:hAnsiTheme="minorHAnsi"/>
                <w:bCs/>
                <w:szCs w:val="20"/>
              </w:rPr>
              <w:t xml:space="preserve"> to one</w:t>
            </w:r>
            <w:r w:rsidRPr="00CC47CA">
              <w:rPr>
                <w:rFonts w:asciiTheme="minorHAnsi" w:eastAsiaTheme="minorEastAsia" w:hAnsiTheme="minorHAnsi"/>
                <w:bCs/>
                <w:szCs w:val="20"/>
              </w:rPr>
              <w:t xml:space="preserve"> triangle</w:t>
            </w:r>
          </w:p>
          <w:p w14:paraId="2BDFDB0F" w14:textId="77777777" w:rsidR="00981922" w:rsidRDefault="00981922" w:rsidP="00981922">
            <w:pPr>
              <w:rPr>
                <w:rFonts w:asciiTheme="minorHAnsi" w:eastAsiaTheme="minorEastAsia" w:hAnsiTheme="minorHAnsi"/>
                <w:b/>
                <w:bCs/>
                <w:szCs w:val="20"/>
              </w:rPr>
            </w:pPr>
          </w:p>
          <w:p w14:paraId="50EC4AA0" w14:textId="23DB78F2"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03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Pr="00CC47CA">
              <w:rPr>
                <w:rFonts w:asciiTheme="minorHAnsi" w:eastAsiaTheme="minorEastAsia" w:hAnsiTheme="minorHAnsi"/>
                <w:bCs/>
                <w:szCs w:val="20"/>
              </w:rPr>
              <w:t xml:space="preserve"> as triangle PID/P1 with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as object default</w:t>
            </w:r>
          </w:p>
          <w:p w14:paraId="7B7B4712" w14:textId="77777777" w:rsidR="00981922" w:rsidRDefault="00981922" w:rsidP="00981922">
            <w:pPr>
              <w:rPr>
                <w:rFonts w:asciiTheme="minorHAnsi" w:eastAsiaTheme="minorEastAsia" w:hAnsiTheme="minorHAnsi"/>
                <w:b/>
                <w:bCs/>
                <w:szCs w:val="20"/>
              </w:rPr>
            </w:pPr>
          </w:p>
          <w:p w14:paraId="13F7C2DB" w14:textId="2C4F29EF"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04</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compositematerial</w:t>
            </w:r>
            <w:r w:rsidR="00B041D0">
              <w:rPr>
                <w:rFonts w:asciiTheme="minorHAnsi" w:eastAsiaTheme="minorEastAsia" w:hAnsiTheme="minorHAnsi"/>
                <w:bCs/>
                <w:szCs w:val="20"/>
              </w:rPr>
              <w:t>s</w:t>
            </w:r>
            <w:proofErr w:type="spellEnd"/>
            <w:r w:rsidRPr="00CC47CA">
              <w:rPr>
                <w:rFonts w:asciiTheme="minorHAnsi" w:eastAsiaTheme="minorEastAsia" w:hAnsiTheme="minorHAnsi"/>
                <w:bCs/>
                <w:szCs w:val="20"/>
              </w:rPr>
              <w:t xml:space="preserve"> as triangle PID/P1 with texture as object default</w:t>
            </w:r>
          </w:p>
          <w:p w14:paraId="7D58819C" w14:textId="77777777" w:rsidR="00981922" w:rsidRDefault="00981922" w:rsidP="00981922">
            <w:pPr>
              <w:rPr>
                <w:rFonts w:asciiTheme="minorHAnsi" w:eastAsiaTheme="minorEastAsia" w:hAnsiTheme="minorHAnsi"/>
                <w:b/>
                <w:bCs/>
                <w:szCs w:val="20"/>
              </w:rPr>
            </w:pPr>
          </w:p>
          <w:p w14:paraId="22FB0029" w14:textId="08F878F4"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05</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519238F1" w14:textId="77777777" w:rsidR="00981922" w:rsidRDefault="00981922" w:rsidP="00981922">
            <w:pPr>
              <w:rPr>
                <w:rFonts w:asciiTheme="minorHAnsi" w:eastAsiaTheme="minorEastAsia" w:hAnsiTheme="minorHAnsi"/>
                <w:b/>
                <w:bCs/>
                <w:szCs w:val="20"/>
              </w:rPr>
            </w:pPr>
          </w:p>
          <w:p w14:paraId="1241EC01" w14:textId="1692E7C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06</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com</w:t>
            </w:r>
            <w:r w:rsidR="00B041D0">
              <w:rPr>
                <w:rFonts w:asciiTheme="minorHAnsi" w:eastAsiaTheme="minorEastAsia" w:hAnsiTheme="minorHAnsi"/>
                <w:bCs/>
                <w:szCs w:val="20"/>
              </w:rPr>
              <w:t xml:space="preserve">posite material as </w:t>
            </w:r>
            <w:proofErr w:type="spellStart"/>
            <w:r w:rsidR="00B041D0">
              <w:rPr>
                <w:rFonts w:asciiTheme="minorHAnsi" w:eastAsiaTheme="minorEastAsia" w:hAnsiTheme="minorHAnsi"/>
                <w:bCs/>
                <w:szCs w:val="20"/>
              </w:rPr>
              <w:t>multiproperties</w:t>
            </w:r>
            <w:proofErr w:type="spellEnd"/>
            <w:r w:rsidR="00B041D0">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15949B4E" w14:textId="77777777" w:rsidR="00981922" w:rsidRDefault="00981922" w:rsidP="00981922">
            <w:pPr>
              <w:rPr>
                <w:rFonts w:asciiTheme="minorHAnsi" w:eastAsiaTheme="minorEastAsia" w:hAnsiTheme="minorHAnsi"/>
                <w:b/>
                <w:bCs/>
                <w:szCs w:val="20"/>
              </w:rPr>
            </w:pPr>
          </w:p>
          <w:p w14:paraId="0607A44E" w14:textId="3419643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07</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00B041D0">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triangle PID/P1 with texture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0DBD21CA" w14:textId="77777777" w:rsidR="00981922" w:rsidRDefault="00981922" w:rsidP="00981922">
            <w:pPr>
              <w:rPr>
                <w:rFonts w:asciiTheme="minorHAnsi" w:eastAsiaTheme="minorEastAsia" w:hAnsiTheme="minorHAnsi"/>
                <w:b/>
                <w:bCs/>
                <w:szCs w:val="20"/>
              </w:rPr>
            </w:pPr>
          </w:p>
          <w:p w14:paraId="3F645674" w14:textId="1786FDBA" w:rsidR="00CA1A06"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08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00B041D0">
              <w:rPr>
                <w:rFonts w:asciiTheme="minorHAnsi" w:eastAsiaTheme="minorEastAsia" w:hAnsiTheme="minorHAnsi"/>
                <w:bCs/>
                <w:szCs w:val="20"/>
              </w:rPr>
              <w:t xml:space="preserve">se </w:t>
            </w:r>
            <w:proofErr w:type="spellStart"/>
            <w:r w:rsidR="00B041D0">
              <w:rPr>
                <w:rFonts w:asciiTheme="minorHAnsi" w:eastAsiaTheme="minorEastAsia" w:hAnsiTheme="minorHAnsi"/>
                <w:bCs/>
                <w:szCs w:val="20"/>
              </w:rPr>
              <w:t>composite</w:t>
            </w:r>
            <w:r w:rsidRPr="00CC47CA">
              <w:rPr>
                <w:rFonts w:asciiTheme="minorHAnsi" w:eastAsiaTheme="minorEastAsia" w:hAnsiTheme="minorHAnsi"/>
                <w:bCs/>
                <w:szCs w:val="20"/>
              </w:rPr>
              <w:t>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triangle PID/P1 with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02D45854" w14:textId="77777777" w:rsidR="00CC47CA" w:rsidRDefault="00CC47CA" w:rsidP="00981922">
            <w:pPr>
              <w:rPr>
                <w:rFonts w:asciiTheme="minorHAnsi" w:eastAsiaTheme="minorEastAsia" w:hAnsiTheme="minorHAnsi"/>
                <w:b/>
                <w:bCs/>
                <w:szCs w:val="20"/>
              </w:rPr>
            </w:pPr>
          </w:p>
          <w:p w14:paraId="0138816B" w14:textId="30E2995D" w:rsidR="00F75708" w:rsidRPr="00B8414B" w:rsidRDefault="00F75708" w:rsidP="00B8414B"/>
        </w:tc>
      </w:tr>
      <w:tr w:rsidR="00AB7CFE" w:rsidRPr="00F84397" w14:paraId="53A83FF8" w14:textId="77777777" w:rsidTr="00130FD1">
        <w:trPr>
          <w:trHeight w:val="56"/>
        </w:trPr>
        <w:tc>
          <w:tcPr>
            <w:tcW w:w="2628" w:type="dxa"/>
            <w:tcBorders>
              <w:bottom w:val="single" w:sz="4" w:space="0" w:color="auto"/>
            </w:tcBorders>
            <w:shd w:val="clear" w:color="auto" w:fill="D9D9D9" w:themeFill="background1" w:themeFillShade="D9"/>
          </w:tcPr>
          <w:p w14:paraId="5D279C62" w14:textId="6CB6627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A748FF" w14:textId="1C20482E" w:rsidR="00AB7CFE" w:rsidRPr="009819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4976E8">
              <w:rPr>
                <w:rFonts w:asciiTheme="minorHAnsi" w:eastAsiaTheme="minorEastAsia" w:hAnsiTheme="minorHAnsi"/>
                <w:bCs/>
                <w:szCs w:val="20"/>
              </w:rPr>
              <w:t xml:space="preserve"> – Says N/A</w:t>
            </w:r>
            <w:r w:rsidR="001275E4">
              <w:rPr>
                <w:rFonts w:asciiTheme="minorHAnsi" w:eastAsiaTheme="minorEastAsia" w:hAnsiTheme="minorHAnsi"/>
                <w:bCs/>
                <w:szCs w:val="20"/>
              </w:rPr>
              <w:t xml:space="preserve"> in the old mat spec</w:t>
            </w:r>
          </w:p>
        </w:tc>
      </w:tr>
    </w:tbl>
    <w:p w14:paraId="11F00AE5" w14:textId="452C014A" w:rsidR="00CA1A06" w:rsidRDefault="00CA1A06" w:rsidP="7E4BDF2E"/>
    <w:p w14:paraId="5D2C75E5" w14:textId="1A47D1C9" w:rsidR="002F0E95" w:rsidRPr="00C9473A" w:rsidRDefault="002F0E95">
      <w:pPr>
        <w:rPr>
          <w:rFonts w:eastAsiaTheme="majorEastAsia" w:cstheme="majorBidi"/>
          <w:b/>
          <w:bCs/>
          <w:color w:val="000000"/>
          <w:szCs w:val="20"/>
          <w:highlight w:val="lightGray"/>
          <w:lang w:bidi="x-none"/>
        </w:rPr>
      </w:pPr>
    </w:p>
    <w:p w14:paraId="17297987" w14:textId="34702A1F"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04</w:t>
      </w:r>
      <w:r w:rsidR="00CA1A06" w:rsidRPr="000F75CF">
        <w:t xml:space="preserve"> </w:t>
      </w:r>
      <w:r w:rsidR="0080584D" w:rsidRPr="000F75CF">
        <w:t>Opaque first Layer</w:t>
      </w:r>
    </w:p>
    <w:tbl>
      <w:tblPr>
        <w:tblStyle w:val="TableGrid"/>
        <w:tblW w:w="9648" w:type="dxa"/>
        <w:tblLook w:val="04A0" w:firstRow="1" w:lastRow="0" w:firstColumn="1" w:lastColumn="0" w:noHBand="0" w:noVBand="1"/>
      </w:tblPr>
      <w:tblGrid>
        <w:gridCol w:w="2628"/>
        <w:gridCol w:w="7020"/>
      </w:tblGrid>
      <w:tr w:rsidR="00CA1A06" w:rsidRPr="00F84397" w14:paraId="440E477C" w14:textId="77777777" w:rsidTr="00130FD1">
        <w:tc>
          <w:tcPr>
            <w:tcW w:w="2628" w:type="dxa"/>
            <w:tcBorders>
              <w:bottom w:val="single" w:sz="4" w:space="0" w:color="auto"/>
            </w:tcBorders>
            <w:shd w:val="clear" w:color="auto" w:fill="D9D9D9" w:themeFill="background1" w:themeFillShade="D9"/>
          </w:tcPr>
          <w:p w14:paraId="2D27DE6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8CBFC8" w14:textId="77777777" w:rsidR="00CA1A06" w:rsidRPr="00F84397" w:rsidRDefault="00CA1A06" w:rsidP="00130FD1">
            <w:pPr>
              <w:rPr>
                <w:rFonts w:asciiTheme="minorHAnsi" w:hAnsiTheme="minorHAnsi"/>
                <w:b/>
                <w:szCs w:val="20"/>
              </w:rPr>
            </w:pPr>
          </w:p>
        </w:tc>
        <w:tc>
          <w:tcPr>
            <w:tcW w:w="7020" w:type="dxa"/>
          </w:tcPr>
          <w:p w14:paraId="4BA640BC" w14:textId="40307E04" w:rsidR="00CA1A06" w:rsidRPr="00F84397" w:rsidRDefault="00AA4F37" w:rsidP="00450AC0">
            <w:pPr>
              <w:rPr>
                <w:rFonts w:asciiTheme="minorHAnsi" w:hAnsiTheme="minorHAnsi"/>
                <w:szCs w:val="20"/>
              </w:rPr>
            </w:pPr>
            <w:r>
              <w:rPr>
                <w:rFonts w:asciiTheme="minorHAnsi" w:hAnsiTheme="minorHAnsi"/>
                <w:szCs w:val="20"/>
              </w:rPr>
              <w:t>Demonstrate that</w:t>
            </w:r>
            <w:r w:rsidR="0080584D">
              <w:rPr>
                <w:rFonts w:asciiTheme="minorHAnsi" w:hAnsiTheme="minorHAnsi"/>
                <w:szCs w:val="20"/>
              </w:rPr>
              <w:t xml:space="preserve"> </w:t>
            </w:r>
            <w:r>
              <w:rPr>
                <w:rFonts w:asciiTheme="minorHAnsi" w:hAnsiTheme="minorHAnsi"/>
                <w:szCs w:val="20"/>
              </w:rPr>
              <w:t>the first</w:t>
            </w:r>
            <w:r w:rsidR="0080584D">
              <w:rPr>
                <w:rFonts w:asciiTheme="minorHAnsi" w:hAnsiTheme="minorHAnsi"/>
                <w:szCs w:val="20"/>
              </w:rPr>
              <w:t xml:space="preserve"> layer of material color applied to an object is opaque</w:t>
            </w:r>
            <w:r w:rsidR="00450AC0">
              <w:rPr>
                <w:rFonts w:asciiTheme="minorHAnsi" w:hAnsiTheme="minorHAnsi"/>
                <w:szCs w:val="20"/>
              </w:rPr>
              <w:t xml:space="preserve"> both when defined as an object default and as triangle specific</w:t>
            </w:r>
          </w:p>
        </w:tc>
      </w:tr>
      <w:tr w:rsidR="00CA1A06" w:rsidRPr="00F84397" w14:paraId="148B6663" w14:textId="77777777" w:rsidTr="00130FD1">
        <w:trPr>
          <w:trHeight w:val="56"/>
        </w:trPr>
        <w:tc>
          <w:tcPr>
            <w:tcW w:w="2628" w:type="dxa"/>
            <w:shd w:val="clear" w:color="auto" w:fill="D9D9D9" w:themeFill="background1" w:themeFillShade="D9"/>
          </w:tcPr>
          <w:p w14:paraId="6AEA33D9"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5D3FEFF" w14:textId="77777777" w:rsidR="00CA1A06" w:rsidRPr="00F84397" w:rsidRDefault="00CA1A06" w:rsidP="00130FD1">
            <w:pPr>
              <w:rPr>
                <w:rFonts w:asciiTheme="minorHAnsi" w:hAnsiTheme="minorHAnsi"/>
                <w:b/>
                <w:szCs w:val="20"/>
              </w:rPr>
            </w:pPr>
          </w:p>
        </w:tc>
        <w:tc>
          <w:tcPr>
            <w:tcW w:w="7020" w:type="dxa"/>
          </w:tcPr>
          <w:p w14:paraId="20EA5D85" w14:textId="03A434C3" w:rsidR="00CA1A06" w:rsidRPr="00F84397" w:rsidRDefault="0080584D"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 0</w:t>
            </w:r>
            <w:r w:rsidR="00B142E0">
              <w:rPr>
                <w:rFonts w:asciiTheme="minorHAnsi" w:eastAsia="Verdana" w:hAnsiTheme="minorHAnsi" w:cs="Verdana"/>
                <w:szCs w:val="20"/>
              </w:rPr>
              <w:t>7</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A128BD6" w14:textId="77777777" w:rsidR="00CA1A06" w:rsidRPr="00F84397" w:rsidRDefault="00CA1A06" w:rsidP="00130FD1">
            <w:pPr>
              <w:rPr>
                <w:rFonts w:asciiTheme="minorHAnsi" w:hAnsiTheme="minorHAnsi"/>
                <w:szCs w:val="20"/>
              </w:rPr>
            </w:pPr>
          </w:p>
        </w:tc>
      </w:tr>
      <w:tr w:rsidR="00CA1A06" w:rsidRPr="00F84397" w14:paraId="6C59D89F" w14:textId="77777777" w:rsidTr="00AB7CFE">
        <w:trPr>
          <w:trHeight w:val="56"/>
        </w:trPr>
        <w:tc>
          <w:tcPr>
            <w:tcW w:w="2628" w:type="dxa"/>
            <w:shd w:val="clear" w:color="auto" w:fill="D9D9D9" w:themeFill="background1" w:themeFillShade="D9"/>
          </w:tcPr>
          <w:p w14:paraId="349A6A30" w14:textId="77777777" w:rsidR="00CA1A06" w:rsidRPr="003F5722" w:rsidRDefault="00CA1A06" w:rsidP="00130FD1">
            <w:pPr>
              <w:rPr>
                <w:rFonts w:asciiTheme="minorHAnsi" w:eastAsiaTheme="minorEastAsia" w:hAnsiTheme="minorHAnsi"/>
                <w:b/>
                <w:bCs/>
                <w:szCs w:val="20"/>
              </w:rPr>
            </w:pPr>
            <w:r w:rsidRPr="003F5722">
              <w:rPr>
                <w:rFonts w:asciiTheme="minorHAnsi" w:eastAsiaTheme="minorEastAsia" w:hAnsiTheme="minorHAnsi"/>
                <w:b/>
                <w:bCs/>
                <w:szCs w:val="20"/>
              </w:rPr>
              <w:t>Test Case Iterations</w:t>
            </w:r>
          </w:p>
          <w:p w14:paraId="22E87826" w14:textId="77777777" w:rsidR="00CA1A06" w:rsidRPr="003F5722" w:rsidRDefault="00CA1A06" w:rsidP="00130FD1">
            <w:pPr>
              <w:rPr>
                <w:rFonts w:asciiTheme="minorHAnsi" w:hAnsiTheme="minorHAnsi"/>
                <w:b/>
                <w:szCs w:val="20"/>
              </w:rPr>
            </w:pPr>
          </w:p>
        </w:tc>
        <w:tc>
          <w:tcPr>
            <w:tcW w:w="7020" w:type="dxa"/>
          </w:tcPr>
          <w:p w14:paraId="0E651AF1" w14:textId="1F014989" w:rsidR="0080584D" w:rsidRPr="003F5722" w:rsidRDefault="0080584D" w:rsidP="0080584D">
            <w:pPr>
              <w:rPr>
                <w:rFonts w:asciiTheme="minorHAnsi" w:eastAsia="Calibri" w:hAnsiTheme="minorHAnsi" w:cs="Calibri"/>
                <w:szCs w:val="20"/>
              </w:rPr>
            </w:pPr>
            <w:r w:rsidRPr="003F5722">
              <w:rPr>
                <w:rFonts w:asciiTheme="minorHAnsi" w:eastAsiaTheme="minorEastAsia" w:hAnsiTheme="minorHAnsi"/>
                <w:b/>
                <w:bCs/>
                <w:szCs w:val="20"/>
              </w:rPr>
              <w:t xml:space="preserve">01 – </w:t>
            </w:r>
            <w:r w:rsidRPr="003F5722">
              <w:rPr>
                <w:rFonts w:asciiTheme="minorHAnsi" w:eastAsiaTheme="minorEastAsia" w:hAnsiTheme="minorHAnsi"/>
                <w:bCs/>
                <w:szCs w:val="20"/>
              </w:rPr>
              <w:t xml:space="preserve">Use a </w:t>
            </w:r>
            <w:proofErr w:type="spellStart"/>
            <w:r w:rsidRPr="003F5722">
              <w:rPr>
                <w:rFonts w:asciiTheme="minorHAnsi" w:eastAsiaTheme="minorEastAsia" w:hAnsiTheme="minorHAnsi"/>
                <w:bCs/>
                <w:szCs w:val="20"/>
              </w:rPr>
              <w:t>colorgroup</w:t>
            </w:r>
            <w:proofErr w:type="spellEnd"/>
            <w:r w:rsidRPr="003F5722">
              <w:rPr>
                <w:rFonts w:asciiTheme="minorHAnsi" w:eastAsiaTheme="minorEastAsia" w:hAnsiTheme="minorHAnsi"/>
                <w:bCs/>
                <w:szCs w:val="20"/>
              </w:rPr>
              <w:t xml:space="preserve"> color with transparent alpha values to demonstrate the first layer applied to an object is opaque </w:t>
            </w:r>
          </w:p>
          <w:p w14:paraId="57C75276" w14:textId="77777777" w:rsidR="0080584D" w:rsidRPr="003F5722" w:rsidRDefault="0080584D" w:rsidP="0080584D">
            <w:pPr>
              <w:rPr>
                <w:rFonts w:asciiTheme="minorHAnsi" w:eastAsia="Calibri" w:hAnsiTheme="minorHAnsi" w:cs="Calibri"/>
                <w:szCs w:val="20"/>
              </w:rPr>
            </w:pPr>
          </w:p>
          <w:p w14:paraId="14B35A94" w14:textId="7A679F48" w:rsidR="0080584D" w:rsidRPr="003F5722" w:rsidRDefault="0080584D" w:rsidP="0080584D">
            <w:pPr>
              <w:rPr>
                <w:rFonts w:asciiTheme="minorHAnsi" w:eastAsiaTheme="minorEastAsia" w:hAnsiTheme="minorHAnsi"/>
                <w:b/>
                <w:bCs/>
                <w:szCs w:val="20"/>
              </w:rPr>
            </w:pPr>
            <w:r w:rsidRPr="003F5722">
              <w:rPr>
                <w:rFonts w:asciiTheme="minorHAnsi" w:eastAsiaTheme="minorEastAsia" w:hAnsiTheme="minorHAnsi"/>
                <w:b/>
                <w:bCs/>
                <w:szCs w:val="20"/>
              </w:rPr>
              <w:t xml:space="preserve">02 – </w:t>
            </w:r>
            <w:r w:rsidRPr="003F5722">
              <w:rPr>
                <w:rFonts w:asciiTheme="minorHAnsi" w:eastAsiaTheme="minorEastAsia" w:hAnsiTheme="minorHAnsi"/>
                <w:bCs/>
                <w:szCs w:val="20"/>
              </w:rPr>
              <w:t>Use a texture with transparent alpha values to demonstrate the first layer applied to an object is opaque</w:t>
            </w:r>
          </w:p>
          <w:p w14:paraId="769A78B9" w14:textId="77777777" w:rsidR="0080584D" w:rsidRPr="003F5722" w:rsidRDefault="0080584D" w:rsidP="00130FD1">
            <w:pPr>
              <w:rPr>
                <w:rFonts w:asciiTheme="minorHAnsi" w:eastAsiaTheme="minorEastAsia" w:hAnsiTheme="minorHAnsi"/>
                <w:b/>
                <w:bCs/>
                <w:szCs w:val="20"/>
              </w:rPr>
            </w:pPr>
          </w:p>
          <w:p w14:paraId="4B5612EF" w14:textId="49AD07AE" w:rsidR="00CA1A06" w:rsidRPr="003F5722" w:rsidRDefault="00CA1A06" w:rsidP="00130FD1">
            <w:pPr>
              <w:rPr>
                <w:rFonts w:asciiTheme="minorHAnsi" w:eastAsia="Calibri" w:hAnsiTheme="minorHAnsi" w:cs="Calibri"/>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3</w:t>
            </w:r>
            <w:r w:rsidRPr="003F5722">
              <w:rPr>
                <w:rFonts w:asciiTheme="minorHAnsi" w:eastAsiaTheme="minorEastAsia" w:hAnsiTheme="minorHAnsi"/>
                <w:b/>
                <w:bCs/>
                <w:szCs w:val="20"/>
              </w:rPr>
              <w:t xml:space="preserve"> –</w:t>
            </w:r>
            <w:r w:rsidR="0080584D" w:rsidRPr="003F5722">
              <w:rPr>
                <w:rFonts w:asciiTheme="minorHAnsi" w:eastAsiaTheme="minorEastAsia" w:hAnsiTheme="minorHAnsi"/>
                <w:b/>
                <w:bCs/>
                <w:szCs w:val="20"/>
              </w:rPr>
              <w:t xml:space="preserve"> </w:t>
            </w:r>
            <w:r w:rsidR="0080584D" w:rsidRPr="003F5722">
              <w:rPr>
                <w:rFonts w:asciiTheme="minorHAnsi" w:eastAsiaTheme="minorEastAsia" w:hAnsiTheme="minorHAnsi"/>
                <w:bCs/>
                <w:szCs w:val="20"/>
              </w:rPr>
              <w:t xml:space="preserve">Use a </w:t>
            </w:r>
            <w:proofErr w:type="spellStart"/>
            <w:r w:rsidR="0080584D" w:rsidRPr="003F5722">
              <w:rPr>
                <w:rFonts w:asciiTheme="minorHAnsi" w:eastAsiaTheme="minorEastAsia" w:hAnsiTheme="minorHAnsi"/>
                <w:bCs/>
                <w:szCs w:val="20"/>
              </w:rPr>
              <w:t>colorgroup</w:t>
            </w:r>
            <w:proofErr w:type="spellEnd"/>
            <w:r w:rsidR="0080584D" w:rsidRPr="003F5722">
              <w:rPr>
                <w:rFonts w:asciiTheme="minorHAnsi" w:eastAsiaTheme="minorEastAsia" w:hAnsiTheme="minorHAnsi"/>
                <w:bCs/>
                <w:szCs w:val="20"/>
              </w:rPr>
              <w:t xml:space="preserve"> color with transparent alpha values to demonstrate the first layer of </w:t>
            </w:r>
            <w:proofErr w:type="spellStart"/>
            <w:r w:rsidR="0080584D" w:rsidRPr="003F5722">
              <w:rPr>
                <w:rFonts w:asciiTheme="minorHAnsi" w:eastAsiaTheme="minorEastAsia" w:hAnsiTheme="minorHAnsi"/>
                <w:bCs/>
                <w:szCs w:val="20"/>
              </w:rPr>
              <w:t>multiproperties</w:t>
            </w:r>
            <w:proofErr w:type="spellEnd"/>
            <w:r w:rsidR="0080584D" w:rsidRPr="003F5722">
              <w:rPr>
                <w:rFonts w:asciiTheme="minorHAnsi" w:eastAsiaTheme="minorEastAsia" w:hAnsiTheme="minorHAnsi"/>
                <w:bCs/>
                <w:szCs w:val="20"/>
              </w:rPr>
              <w:t xml:space="preserve"> is opaque. The second layer should also be partially transparent to illustrate the effect</w:t>
            </w:r>
            <w:r w:rsidR="007D1EB7" w:rsidRPr="003F5722">
              <w:rPr>
                <w:rFonts w:asciiTheme="minorHAnsi" w:eastAsiaTheme="minorEastAsia" w:hAnsiTheme="minorHAnsi"/>
                <w:bCs/>
                <w:szCs w:val="20"/>
              </w:rPr>
              <w:t xml:space="preserve"> using a texture</w:t>
            </w:r>
            <w:r w:rsidR="0080584D" w:rsidRPr="003F5722">
              <w:rPr>
                <w:rFonts w:asciiTheme="minorHAnsi" w:eastAsiaTheme="minorEastAsia" w:hAnsiTheme="minorHAnsi"/>
                <w:bCs/>
                <w:szCs w:val="20"/>
              </w:rPr>
              <w:t>.</w:t>
            </w:r>
          </w:p>
          <w:p w14:paraId="40213F74" w14:textId="77777777" w:rsidR="00CA1A06" w:rsidRPr="003F5722" w:rsidRDefault="00CA1A06" w:rsidP="00130FD1">
            <w:pPr>
              <w:rPr>
                <w:rFonts w:asciiTheme="minorHAnsi" w:eastAsia="Calibri" w:hAnsiTheme="minorHAnsi" w:cs="Calibri"/>
                <w:szCs w:val="20"/>
              </w:rPr>
            </w:pPr>
          </w:p>
          <w:p w14:paraId="2FF5CE0C" w14:textId="77777777" w:rsidR="00CA1A06" w:rsidRPr="003F5722" w:rsidRDefault="00CA1A06" w:rsidP="00130FD1">
            <w:pPr>
              <w:rPr>
                <w:rFonts w:asciiTheme="minorHAnsi" w:eastAsiaTheme="minorEastAsia" w:hAnsiTheme="minorHAnsi"/>
                <w:bCs/>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4</w:t>
            </w:r>
            <w:r w:rsidRPr="003F5722">
              <w:rPr>
                <w:rFonts w:asciiTheme="minorHAnsi" w:eastAsiaTheme="minorEastAsia" w:hAnsiTheme="minorHAnsi"/>
                <w:b/>
                <w:bCs/>
                <w:szCs w:val="20"/>
              </w:rPr>
              <w:t xml:space="preserve"> – </w:t>
            </w:r>
            <w:r w:rsidR="0080584D" w:rsidRPr="003F5722">
              <w:rPr>
                <w:rFonts w:asciiTheme="minorHAnsi" w:eastAsiaTheme="minorEastAsia" w:hAnsiTheme="minorHAnsi"/>
                <w:bCs/>
                <w:szCs w:val="20"/>
              </w:rPr>
              <w:t xml:space="preserve">Use a texture with transparent alpha values to demonstrate the first layer of </w:t>
            </w:r>
            <w:proofErr w:type="spellStart"/>
            <w:r w:rsidR="0080584D" w:rsidRPr="003F5722">
              <w:rPr>
                <w:rFonts w:asciiTheme="minorHAnsi" w:eastAsiaTheme="minorEastAsia" w:hAnsiTheme="minorHAnsi"/>
                <w:bCs/>
                <w:szCs w:val="20"/>
              </w:rPr>
              <w:t>multiproperties</w:t>
            </w:r>
            <w:proofErr w:type="spellEnd"/>
            <w:r w:rsidR="0080584D" w:rsidRPr="003F5722">
              <w:rPr>
                <w:rFonts w:asciiTheme="minorHAnsi" w:eastAsiaTheme="minorEastAsia" w:hAnsiTheme="minorHAnsi"/>
                <w:bCs/>
                <w:szCs w:val="20"/>
              </w:rPr>
              <w:t xml:space="preserve"> is opaque. The second layer should also be partially transparent to illustrate the effect.</w:t>
            </w:r>
          </w:p>
          <w:p w14:paraId="351A9C06" w14:textId="77777777" w:rsidR="00C6117F" w:rsidRPr="003F5722" w:rsidRDefault="00C6117F" w:rsidP="00130FD1">
            <w:pPr>
              <w:rPr>
                <w:rFonts w:asciiTheme="minorHAnsi" w:eastAsiaTheme="minorEastAsia" w:hAnsiTheme="minorHAnsi"/>
                <w:bCs/>
                <w:szCs w:val="20"/>
              </w:rPr>
            </w:pPr>
          </w:p>
          <w:p w14:paraId="1EEDE4FE" w14:textId="77777777" w:rsidR="00C6117F" w:rsidRPr="003F5722" w:rsidRDefault="00C6117F" w:rsidP="00130FD1">
            <w:pPr>
              <w:rPr>
                <w:rFonts w:asciiTheme="minorHAnsi" w:eastAsiaTheme="minorEastAsia" w:hAnsiTheme="minorHAnsi"/>
                <w:bCs/>
                <w:szCs w:val="20"/>
              </w:rPr>
            </w:pPr>
            <w:r w:rsidRPr="003F5722">
              <w:rPr>
                <w:rFonts w:asciiTheme="minorHAnsi" w:eastAsiaTheme="minorEastAsia" w:hAnsiTheme="minorHAnsi"/>
                <w:b/>
                <w:bCs/>
                <w:szCs w:val="20"/>
              </w:rPr>
              <w:t>05</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 xml:space="preserve">Use a </w:t>
            </w:r>
            <w:proofErr w:type="spellStart"/>
            <w:r w:rsidR="00A22760" w:rsidRPr="003F5722">
              <w:rPr>
                <w:rFonts w:asciiTheme="minorHAnsi" w:eastAsiaTheme="minorEastAsia" w:hAnsiTheme="minorHAnsi"/>
                <w:bCs/>
                <w:szCs w:val="20"/>
              </w:rPr>
              <w:t>multiproperties</w:t>
            </w:r>
            <w:proofErr w:type="spellEnd"/>
            <w:r w:rsidR="00072F52" w:rsidRPr="003F5722">
              <w:rPr>
                <w:rFonts w:asciiTheme="minorHAnsi" w:eastAsiaTheme="minorEastAsia" w:hAnsiTheme="minorHAnsi"/>
                <w:bCs/>
                <w:szCs w:val="20"/>
              </w:rPr>
              <w:t xml:space="preserve"> with 3 materials/colors, with the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and 3</w:t>
            </w:r>
            <w:r w:rsidR="00072F52" w:rsidRPr="003F5722">
              <w:rPr>
                <w:rFonts w:asciiTheme="minorHAnsi" w:eastAsiaTheme="minorEastAsia" w:hAnsiTheme="minorHAnsi"/>
                <w:bCs/>
                <w:szCs w:val="20"/>
                <w:vertAlign w:val="superscript"/>
              </w:rPr>
              <w:t>rd</w:t>
            </w:r>
            <w:r w:rsidR="00072F52" w:rsidRPr="003F5722">
              <w:rPr>
                <w:rFonts w:asciiTheme="minorHAnsi" w:eastAsiaTheme="minorEastAsia" w:hAnsiTheme="minorHAnsi"/>
                <w:bCs/>
                <w:szCs w:val="20"/>
              </w:rPr>
              <w:t xml:space="preserve"> </w:t>
            </w:r>
            <w:r w:rsidR="00A22760" w:rsidRPr="003F5722">
              <w:rPr>
                <w:rFonts w:asciiTheme="minorHAnsi" w:eastAsiaTheme="minorEastAsia" w:hAnsiTheme="minorHAnsi"/>
                <w:bCs/>
                <w:szCs w:val="20"/>
              </w:rPr>
              <w:t>layer being</w:t>
            </w:r>
            <w:r w:rsidR="00072F52" w:rsidRPr="003F5722">
              <w:rPr>
                <w:rFonts w:asciiTheme="minorHAnsi" w:eastAsiaTheme="minorEastAsia" w:hAnsiTheme="minorHAnsi"/>
                <w:bCs/>
                <w:szCs w:val="20"/>
              </w:rPr>
              <w:t xml:space="preserve"> partially opaque. </w:t>
            </w:r>
            <w:r w:rsidR="00A22760" w:rsidRPr="003F5722">
              <w:rPr>
                <w:rFonts w:asciiTheme="minorHAnsi" w:eastAsiaTheme="minorEastAsia" w:hAnsiTheme="minorHAnsi"/>
                <w:bCs/>
                <w:szCs w:val="20"/>
              </w:rPr>
              <w:t>Demonstrate</w:t>
            </w:r>
            <w:r w:rsidR="00072F52" w:rsidRPr="003F5722">
              <w:rPr>
                <w:rFonts w:asciiTheme="minorHAnsi" w:eastAsiaTheme="minorEastAsia" w:hAnsiTheme="minorHAnsi"/>
                <w:bCs/>
                <w:szCs w:val="20"/>
              </w:rPr>
              <w:t xml:space="preserve"> that the 1</w:t>
            </w:r>
            <w:r w:rsidR="00072F52" w:rsidRPr="003F5722">
              <w:rPr>
                <w:rFonts w:asciiTheme="minorHAnsi" w:eastAsiaTheme="minorEastAsia" w:hAnsiTheme="minorHAnsi"/>
                <w:bCs/>
                <w:szCs w:val="20"/>
                <w:vertAlign w:val="superscript"/>
              </w:rPr>
              <w:t>st</w:t>
            </w:r>
            <w:r w:rsidR="00072F52" w:rsidRPr="003F5722">
              <w:rPr>
                <w:rFonts w:asciiTheme="minorHAnsi" w:eastAsiaTheme="minorEastAsia" w:hAnsiTheme="minorHAnsi"/>
                <w:bCs/>
                <w:szCs w:val="20"/>
              </w:rPr>
              <w:t xml:space="preserve"> and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layer are opaque once </w:t>
            </w:r>
            <w:proofErr w:type="gramStart"/>
            <w:r w:rsidR="00072F52" w:rsidRPr="003F5722">
              <w:rPr>
                <w:rFonts w:asciiTheme="minorHAnsi" w:eastAsiaTheme="minorEastAsia" w:hAnsiTheme="minorHAnsi"/>
                <w:bCs/>
                <w:szCs w:val="20"/>
              </w:rPr>
              <w:t>m</w:t>
            </w:r>
            <w:r w:rsidR="00A22760" w:rsidRPr="003F5722">
              <w:rPr>
                <w:rFonts w:asciiTheme="minorHAnsi" w:eastAsiaTheme="minorEastAsia" w:hAnsiTheme="minorHAnsi"/>
                <w:bCs/>
                <w:szCs w:val="20"/>
              </w:rPr>
              <w:t>erged together</w:t>
            </w:r>
            <w:proofErr w:type="gramEnd"/>
            <w:r w:rsidR="00A22760" w:rsidRPr="003F5722">
              <w:rPr>
                <w:rFonts w:asciiTheme="minorHAnsi" w:eastAsiaTheme="minorEastAsia" w:hAnsiTheme="minorHAnsi"/>
                <w:bCs/>
                <w:szCs w:val="20"/>
              </w:rPr>
              <w:t>.</w:t>
            </w:r>
          </w:p>
          <w:p w14:paraId="4977F073" w14:textId="77777777" w:rsidR="00526D4A" w:rsidRPr="003F5722" w:rsidRDefault="00526D4A" w:rsidP="00130FD1">
            <w:pPr>
              <w:rPr>
                <w:rFonts w:asciiTheme="minorHAnsi" w:eastAsiaTheme="minorEastAsia" w:hAnsiTheme="minorHAnsi"/>
                <w:bCs/>
                <w:szCs w:val="20"/>
              </w:rPr>
            </w:pPr>
          </w:p>
          <w:p w14:paraId="1F2A772A" w14:textId="402C6C01" w:rsidR="00526D4A" w:rsidRPr="003F5722" w:rsidRDefault="00526D4A">
            <w:pPr>
              <w:rPr>
                <w:rFonts w:asciiTheme="minorHAnsi" w:eastAsiaTheme="minorEastAsia" w:hAnsiTheme="minorHAnsi"/>
                <w:bCs/>
                <w:szCs w:val="20"/>
              </w:rPr>
            </w:pPr>
            <w:r w:rsidRPr="003F5722">
              <w:rPr>
                <w:rFonts w:asciiTheme="minorHAnsi" w:eastAsiaTheme="minorEastAsia" w:hAnsiTheme="minorHAnsi"/>
                <w:b/>
                <w:bCs/>
                <w:szCs w:val="20"/>
              </w:rPr>
              <w:t xml:space="preserve">06 - </w:t>
            </w:r>
            <w:r w:rsidRPr="003F5722">
              <w:rPr>
                <w:rFonts w:asciiTheme="minorHAnsi" w:eastAsiaTheme="minorEastAsia" w:hAnsiTheme="minorHAnsi"/>
                <w:bCs/>
                <w:szCs w:val="20"/>
              </w:rPr>
              <w:t xml:space="preserve">Use a texture that uses </w:t>
            </w:r>
            <w:proofErr w:type="spellStart"/>
            <w:r w:rsidRPr="003F5722">
              <w:rPr>
                <w:rFonts w:asciiTheme="minorHAnsi" w:eastAsiaTheme="minorEastAsia" w:hAnsiTheme="minorHAnsi"/>
                <w:bCs/>
                <w:szCs w:val="20"/>
              </w:rPr>
              <w:t>tilestyle</w:t>
            </w:r>
            <w:proofErr w:type="spellEnd"/>
            <w:r w:rsidRPr="003F5722">
              <w:rPr>
                <w:rFonts w:asciiTheme="minorHAnsi" w:eastAsiaTheme="minorEastAsia" w:hAnsiTheme="minorHAnsi"/>
                <w:bCs/>
                <w:szCs w:val="20"/>
              </w:rPr>
              <w:t xml:space="preserve"> of “none” with </w:t>
            </w:r>
            <w:proofErr w:type="spellStart"/>
            <w:r w:rsidRPr="003F5722">
              <w:rPr>
                <w:rFonts w:asciiTheme="minorHAnsi" w:eastAsiaTheme="minorEastAsia" w:hAnsiTheme="minorHAnsi"/>
                <w:bCs/>
                <w:szCs w:val="20"/>
              </w:rPr>
              <w:t>uv</w:t>
            </w:r>
            <w:proofErr w:type="spellEnd"/>
            <w:r w:rsidRPr="003F5722">
              <w:rPr>
                <w:rFonts w:asciiTheme="minorHAnsi" w:eastAsiaTheme="minorEastAsia" w:hAnsiTheme="minorHAnsi"/>
                <w:bCs/>
                <w:szCs w:val="20"/>
              </w:rPr>
              <w:t xml:space="preserve"> values great than 1 with a transparent object default color</w:t>
            </w:r>
          </w:p>
          <w:p w14:paraId="0338279A" w14:textId="7068DDAE" w:rsidR="00342829" w:rsidRPr="003F5722" w:rsidRDefault="00342829">
            <w:pPr>
              <w:rPr>
                <w:rFonts w:asciiTheme="minorHAnsi" w:eastAsiaTheme="minorEastAsia" w:hAnsiTheme="minorHAnsi"/>
                <w:bCs/>
                <w:szCs w:val="20"/>
              </w:rPr>
            </w:pPr>
          </w:p>
          <w:p w14:paraId="020D421E" w14:textId="542F794F" w:rsidR="00342829" w:rsidRPr="003F5722" w:rsidRDefault="00342829">
            <w:pPr>
              <w:rPr>
                <w:rFonts w:asciiTheme="minorHAnsi" w:eastAsiaTheme="minorEastAsia" w:hAnsiTheme="minorHAnsi"/>
                <w:bCs/>
                <w:szCs w:val="20"/>
              </w:rPr>
            </w:pPr>
            <w:r w:rsidRPr="00B142E0">
              <w:rPr>
                <w:rFonts w:asciiTheme="minorHAnsi" w:eastAsiaTheme="minorEastAsia" w:hAnsiTheme="minorHAnsi"/>
                <w:b/>
                <w:bCs/>
                <w:szCs w:val="20"/>
              </w:rPr>
              <w:t>07</w:t>
            </w:r>
            <w:r w:rsidRPr="003F5722">
              <w:rPr>
                <w:rFonts w:asciiTheme="minorHAnsi" w:eastAsiaTheme="minorEastAsia" w:hAnsiTheme="minorHAnsi"/>
                <w:bCs/>
                <w:szCs w:val="20"/>
              </w:rPr>
              <w:t xml:space="preserve"> – Use a </w:t>
            </w:r>
            <w:proofErr w:type="spellStart"/>
            <w:r w:rsidRPr="003F5722">
              <w:rPr>
                <w:rFonts w:asciiTheme="minorHAnsi" w:eastAsiaTheme="minorEastAsia" w:hAnsiTheme="minorHAnsi"/>
                <w:bCs/>
                <w:szCs w:val="20"/>
              </w:rPr>
              <w:t>multiproperties</w:t>
            </w:r>
            <w:proofErr w:type="spellEnd"/>
            <w:r w:rsidRPr="003F5722">
              <w:rPr>
                <w:rFonts w:asciiTheme="minorHAnsi" w:eastAsiaTheme="minorEastAsia" w:hAnsiTheme="minorHAnsi"/>
                <w:bCs/>
                <w:szCs w:val="20"/>
              </w:rPr>
              <w:t xml:space="preserve"> with the first layer as </w:t>
            </w:r>
            <w:proofErr w:type="spellStart"/>
            <w:r w:rsidRPr="003F5722">
              <w:rPr>
                <w:rFonts w:asciiTheme="minorHAnsi" w:eastAsiaTheme="minorEastAsia" w:hAnsiTheme="minorHAnsi"/>
                <w:bCs/>
                <w:szCs w:val="20"/>
              </w:rPr>
              <w:t>basematerials</w:t>
            </w:r>
            <w:proofErr w:type="spellEnd"/>
            <w:r w:rsidRPr="003F5722">
              <w:rPr>
                <w:rFonts w:asciiTheme="minorHAnsi" w:eastAsiaTheme="minorEastAsia" w:hAnsiTheme="minorHAnsi"/>
                <w:bCs/>
                <w:szCs w:val="20"/>
              </w:rPr>
              <w:t xml:space="preserve"> and the second layer a transparent texture.</w:t>
            </w:r>
          </w:p>
          <w:p w14:paraId="4303301E" w14:textId="6B39B039" w:rsidR="00526D4A" w:rsidRPr="003F5722" w:rsidRDefault="00526D4A">
            <w:pPr>
              <w:rPr>
                <w:rFonts w:asciiTheme="minorHAnsi" w:eastAsiaTheme="minorEastAsia" w:hAnsiTheme="minorHAnsi"/>
                <w:b/>
                <w:bCs/>
                <w:szCs w:val="20"/>
              </w:rPr>
            </w:pPr>
          </w:p>
        </w:tc>
      </w:tr>
      <w:tr w:rsidR="00AB7CFE" w:rsidRPr="00F84397" w14:paraId="697FD2DB" w14:textId="77777777" w:rsidTr="00130FD1">
        <w:trPr>
          <w:trHeight w:val="56"/>
        </w:trPr>
        <w:tc>
          <w:tcPr>
            <w:tcW w:w="2628" w:type="dxa"/>
            <w:tcBorders>
              <w:bottom w:val="single" w:sz="4" w:space="0" w:color="auto"/>
            </w:tcBorders>
            <w:shd w:val="clear" w:color="auto" w:fill="D9D9D9" w:themeFill="background1" w:themeFillShade="D9"/>
          </w:tcPr>
          <w:p w14:paraId="27D84C55" w14:textId="73CB90CF" w:rsidR="00AB7CFE" w:rsidRPr="003F5722"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FF51DAA" w14:textId="7AFD3BB5" w:rsidR="00AB7CFE" w:rsidRPr="003F57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10616">
              <w:rPr>
                <w:rFonts w:asciiTheme="minorHAnsi" w:eastAsiaTheme="minorEastAsia" w:hAnsiTheme="minorHAnsi"/>
                <w:bCs/>
                <w:szCs w:val="20"/>
              </w:rPr>
              <w:t xml:space="preserve"> couldn’t find in </w:t>
            </w:r>
            <w:r w:rsidR="00C63E85">
              <w:rPr>
                <w:rFonts w:asciiTheme="minorHAnsi" w:eastAsiaTheme="minorEastAsia" w:hAnsiTheme="minorHAnsi"/>
                <w:bCs/>
                <w:szCs w:val="20"/>
              </w:rPr>
              <w:t>any of the specs</w:t>
            </w:r>
          </w:p>
        </w:tc>
      </w:tr>
    </w:tbl>
    <w:p w14:paraId="443A4255" w14:textId="51B99A90" w:rsidR="00CA1A06" w:rsidRDefault="00CA1A06" w:rsidP="7E4BDF2E"/>
    <w:p w14:paraId="6BE9AD8B" w14:textId="578FF430" w:rsidR="00CA1A06" w:rsidRDefault="00F460C7" w:rsidP="003162C7">
      <w:pPr>
        <w:pStyle w:val="Heading3"/>
      </w:pPr>
      <w:r>
        <w:t xml:space="preserve"> </w:t>
      </w:r>
      <w:r w:rsidR="0003262E">
        <w:t>P_</w:t>
      </w:r>
      <w:r w:rsidR="004360B7">
        <w:t>???_0</w:t>
      </w:r>
      <w:r w:rsidR="00CA1A06">
        <w:t>5</w:t>
      </w:r>
      <w:r w:rsidR="006C75FB">
        <w:t>05</w:t>
      </w:r>
      <w:r w:rsidR="00CA1A06" w:rsidRPr="0056587D">
        <w:t xml:space="preserve"> </w:t>
      </w:r>
      <w:proofErr w:type="spellStart"/>
      <w:r w:rsidR="00392833">
        <w:t>Pindices</w:t>
      </w:r>
      <w:proofErr w:type="spellEnd"/>
      <w:r w:rsidR="00392833">
        <w:t xml:space="preserve"> List</w:t>
      </w:r>
    </w:p>
    <w:tbl>
      <w:tblPr>
        <w:tblStyle w:val="TableGrid"/>
        <w:tblW w:w="9648" w:type="dxa"/>
        <w:tblLook w:val="04A0" w:firstRow="1" w:lastRow="0" w:firstColumn="1" w:lastColumn="0" w:noHBand="0" w:noVBand="1"/>
      </w:tblPr>
      <w:tblGrid>
        <w:gridCol w:w="2628"/>
        <w:gridCol w:w="7020"/>
      </w:tblGrid>
      <w:tr w:rsidR="00CA1A06" w:rsidRPr="00F84397" w14:paraId="78DC6717" w14:textId="77777777" w:rsidTr="00130FD1">
        <w:tc>
          <w:tcPr>
            <w:tcW w:w="2628" w:type="dxa"/>
            <w:tcBorders>
              <w:bottom w:val="single" w:sz="4" w:space="0" w:color="auto"/>
            </w:tcBorders>
            <w:shd w:val="clear" w:color="auto" w:fill="D9D9D9" w:themeFill="background1" w:themeFillShade="D9"/>
          </w:tcPr>
          <w:p w14:paraId="7EB3A3C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A00ED8" w14:textId="77777777" w:rsidR="00CA1A06" w:rsidRPr="00F84397" w:rsidRDefault="00CA1A06" w:rsidP="00130FD1">
            <w:pPr>
              <w:rPr>
                <w:rFonts w:asciiTheme="minorHAnsi" w:hAnsiTheme="minorHAnsi"/>
                <w:b/>
                <w:szCs w:val="20"/>
              </w:rPr>
            </w:pPr>
          </w:p>
        </w:tc>
        <w:tc>
          <w:tcPr>
            <w:tcW w:w="7020" w:type="dxa"/>
          </w:tcPr>
          <w:p w14:paraId="33665BCC" w14:textId="02554B84" w:rsidR="00CA1A06" w:rsidRPr="00F84397" w:rsidRDefault="00392833" w:rsidP="00130FD1">
            <w:pPr>
              <w:rPr>
                <w:rFonts w:asciiTheme="minorHAnsi" w:hAnsiTheme="minorHAnsi"/>
                <w:szCs w:val="20"/>
              </w:rPr>
            </w:pPr>
            <w:r>
              <w:rPr>
                <w:rFonts w:asciiTheme="minorHAnsi" w:hAnsiTheme="minorHAnsi"/>
                <w:szCs w:val="20"/>
              </w:rPr>
              <w:t xml:space="preserve">Demonstrate the behavior when too few or too many items are listed in the </w:t>
            </w:r>
            <w:proofErr w:type="spellStart"/>
            <w:r>
              <w:rPr>
                <w:rFonts w:asciiTheme="minorHAnsi" w:hAnsiTheme="minorHAnsi"/>
                <w:szCs w:val="20"/>
              </w:rPr>
              <w:t>pindices</w:t>
            </w:r>
            <w:proofErr w:type="spellEnd"/>
            <w:r>
              <w:rPr>
                <w:rFonts w:asciiTheme="minorHAnsi" w:hAnsiTheme="minorHAnsi"/>
                <w:szCs w:val="20"/>
              </w:rPr>
              <w:t xml:space="preserve"> list. </w:t>
            </w:r>
          </w:p>
        </w:tc>
      </w:tr>
      <w:tr w:rsidR="00CA1A06" w:rsidRPr="00F84397" w14:paraId="475D8C02" w14:textId="77777777" w:rsidTr="00130FD1">
        <w:trPr>
          <w:trHeight w:val="56"/>
        </w:trPr>
        <w:tc>
          <w:tcPr>
            <w:tcW w:w="2628" w:type="dxa"/>
            <w:shd w:val="clear" w:color="auto" w:fill="D9D9D9" w:themeFill="background1" w:themeFillShade="D9"/>
          </w:tcPr>
          <w:p w14:paraId="66D70A7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2B8747B" w14:textId="77777777" w:rsidR="00CA1A06" w:rsidRPr="00F84397" w:rsidRDefault="00CA1A06" w:rsidP="00130FD1">
            <w:pPr>
              <w:rPr>
                <w:rFonts w:asciiTheme="minorHAnsi" w:hAnsiTheme="minorHAnsi"/>
                <w:b/>
                <w:szCs w:val="20"/>
              </w:rPr>
            </w:pPr>
          </w:p>
        </w:tc>
        <w:tc>
          <w:tcPr>
            <w:tcW w:w="7020" w:type="dxa"/>
          </w:tcPr>
          <w:p w14:paraId="59596DF2" w14:textId="110CEC8B" w:rsidR="00CA1A06" w:rsidRPr="00F84397" w:rsidRDefault="00125F23"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8414B">
              <w:rPr>
                <w:rFonts w:asciiTheme="minorHAnsi" w:eastAsia="Verdana" w:hAnsiTheme="minorHAnsi" w:cs="Verdana"/>
                <w:szCs w:val="20"/>
              </w:rPr>
              <w:t xml:space="preserve"> 03</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6DBBFE5" w14:textId="77777777" w:rsidR="00CA1A06" w:rsidRPr="00F84397" w:rsidRDefault="00CA1A06" w:rsidP="00130FD1">
            <w:pPr>
              <w:rPr>
                <w:rFonts w:asciiTheme="minorHAnsi" w:hAnsiTheme="minorHAnsi"/>
                <w:szCs w:val="20"/>
              </w:rPr>
            </w:pPr>
          </w:p>
        </w:tc>
      </w:tr>
      <w:tr w:rsidR="00CA1A06" w:rsidRPr="00F84397" w14:paraId="56169800" w14:textId="77777777" w:rsidTr="00AB7CFE">
        <w:trPr>
          <w:trHeight w:val="56"/>
        </w:trPr>
        <w:tc>
          <w:tcPr>
            <w:tcW w:w="2628" w:type="dxa"/>
            <w:shd w:val="clear" w:color="auto" w:fill="D9D9D9" w:themeFill="background1" w:themeFillShade="D9"/>
          </w:tcPr>
          <w:p w14:paraId="6E7CF79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B332D27" w14:textId="77777777" w:rsidR="00CA1A06" w:rsidRPr="00F84397" w:rsidRDefault="00CA1A06" w:rsidP="00130FD1">
            <w:pPr>
              <w:rPr>
                <w:rFonts w:asciiTheme="minorHAnsi" w:hAnsiTheme="minorHAnsi"/>
                <w:b/>
                <w:szCs w:val="20"/>
              </w:rPr>
            </w:pPr>
          </w:p>
        </w:tc>
        <w:tc>
          <w:tcPr>
            <w:tcW w:w="7020" w:type="dxa"/>
          </w:tcPr>
          <w:p w14:paraId="3C3215CF" w14:textId="677A9C18" w:rsidR="00224095" w:rsidRPr="00224095" w:rsidRDefault="00CA1A06" w:rsidP="00224095">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00224095">
              <w:rPr>
                <w:rFonts w:asciiTheme="minorHAnsi" w:eastAsiaTheme="minorEastAsia" w:hAnsiTheme="minorHAnsi"/>
                <w:b/>
                <w:bCs/>
                <w:szCs w:val="20"/>
              </w:rPr>
              <w:t xml:space="preserve">- </w:t>
            </w:r>
            <w:r w:rsidR="00224095" w:rsidRPr="00224095">
              <w:rPr>
                <w:rFonts w:asciiTheme="minorHAnsi" w:eastAsiaTheme="minorEastAsia" w:hAnsiTheme="minorHAnsi"/>
                <w:bCs/>
                <w:szCs w:val="20"/>
              </w:rPr>
              <w:t xml:space="preserve">In </w:t>
            </w:r>
            <w:proofErr w:type="spellStart"/>
            <w:r w:rsidR="00224095" w:rsidRPr="00224095">
              <w:rPr>
                <w:rFonts w:asciiTheme="minorHAnsi" w:eastAsiaTheme="minorEastAsia" w:hAnsiTheme="minorHAnsi"/>
                <w:bCs/>
                <w:szCs w:val="20"/>
              </w:rPr>
              <w:t>multiproperties</w:t>
            </w:r>
            <w:proofErr w:type="spellEnd"/>
            <w:r w:rsidR="00224095" w:rsidRPr="00224095">
              <w:rPr>
                <w:rFonts w:asciiTheme="minorHAnsi" w:eastAsiaTheme="minorEastAsia" w:hAnsiTheme="minorHAnsi"/>
                <w:bCs/>
                <w:szCs w:val="20"/>
              </w:rPr>
              <w:t xml:space="preserve"> have a </w:t>
            </w:r>
            <w:proofErr w:type="spellStart"/>
            <w:r w:rsidR="00224095" w:rsidRPr="00224095">
              <w:rPr>
                <w:rFonts w:asciiTheme="minorHAnsi" w:eastAsiaTheme="minorEastAsia" w:hAnsiTheme="minorHAnsi"/>
                <w:bCs/>
                <w:szCs w:val="20"/>
              </w:rPr>
              <w:t>pindices</w:t>
            </w:r>
            <w:proofErr w:type="spellEnd"/>
            <w:r w:rsidR="00224095" w:rsidRPr="00224095">
              <w:rPr>
                <w:rFonts w:asciiTheme="minorHAnsi" w:eastAsiaTheme="minorEastAsia" w:hAnsiTheme="minorHAnsi"/>
                <w:bCs/>
                <w:szCs w:val="20"/>
              </w:rPr>
              <w:t xml:space="preserve"> list that is one values shorter than the </w:t>
            </w:r>
            <w:proofErr w:type="spellStart"/>
            <w:r w:rsidR="00224095" w:rsidRPr="00224095">
              <w:rPr>
                <w:rFonts w:asciiTheme="minorHAnsi" w:eastAsiaTheme="minorEastAsia" w:hAnsiTheme="minorHAnsi"/>
                <w:bCs/>
                <w:szCs w:val="20"/>
              </w:rPr>
              <w:t>pids</w:t>
            </w:r>
            <w:proofErr w:type="spellEnd"/>
            <w:r w:rsidR="00224095" w:rsidRPr="00224095">
              <w:rPr>
                <w:rFonts w:asciiTheme="minorHAnsi" w:eastAsiaTheme="minorEastAsia" w:hAnsiTheme="minorHAnsi"/>
                <w:bCs/>
                <w:szCs w:val="20"/>
              </w:rPr>
              <w:t xml:space="preserve"> list. Demonstrate that an index value of zero is used for the </w:t>
            </w:r>
            <w:r w:rsidR="00125F23" w:rsidRPr="00224095">
              <w:rPr>
                <w:rFonts w:asciiTheme="minorHAnsi" w:eastAsiaTheme="minorEastAsia" w:hAnsiTheme="minorHAnsi"/>
                <w:bCs/>
                <w:szCs w:val="20"/>
              </w:rPr>
              <w:t>omitted</w:t>
            </w:r>
            <w:r w:rsidR="00224095" w:rsidRPr="00224095">
              <w:rPr>
                <w:rFonts w:asciiTheme="minorHAnsi" w:eastAsiaTheme="minorEastAsia" w:hAnsiTheme="minorHAnsi"/>
                <w:bCs/>
                <w:szCs w:val="20"/>
              </w:rPr>
              <w:t xml:space="preserve"> </w:t>
            </w:r>
            <w:proofErr w:type="spellStart"/>
            <w:r w:rsidR="00224095" w:rsidRPr="00224095">
              <w:rPr>
                <w:rFonts w:asciiTheme="minorHAnsi" w:eastAsiaTheme="minorEastAsia" w:hAnsiTheme="minorHAnsi"/>
                <w:bCs/>
                <w:szCs w:val="20"/>
              </w:rPr>
              <w:t>pindices</w:t>
            </w:r>
            <w:proofErr w:type="spellEnd"/>
            <w:r w:rsidR="00224095" w:rsidRPr="00224095">
              <w:rPr>
                <w:rFonts w:asciiTheme="minorHAnsi" w:eastAsiaTheme="minorEastAsia" w:hAnsiTheme="minorHAnsi"/>
                <w:bCs/>
                <w:szCs w:val="20"/>
              </w:rPr>
              <w:t xml:space="preserve"> value. For this test case have the omitted </w:t>
            </w:r>
            <w:proofErr w:type="spellStart"/>
            <w:r w:rsidR="00224095" w:rsidRPr="00224095">
              <w:rPr>
                <w:rFonts w:asciiTheme="minorHAnsi" w:eastAsiaTheme="minorEastAsia" w:hAnsiTheme="minorHAnsi"/>
                <w:bCs/>
                <w:szCs w:val="20"/>
              </w:rPr>
              <w:t>pids</w:t>
            </w:r>
            <w:proofErr w:type="spellEnd"/>
            <w:r w:rsidR="00224095" w:rsidRPr="00224095">
              <w:rPr>
                <w:rFonts w:asciiTheme="minorHAnsi" w:eastAsiaTheme="minorEastAsia" w:hAnsiTheme="minorHAnsi"/>
                <w:bCs/>
                <w:szCs w:val="20"/>
              </w:rPr>
              <w:t xml:space="preserve"> be </w:t>
            </w:r>
            <w:proofErr w:type="spellStart"/>
            <w:r w:rsidR="00224095" w:rsidRPr="00224095">
              <w:rPr>
                <w:rFonts w:asciiTheme="minorHAnsi" w:eastAsiaTheme="minorEastAsia" w:hAnsiTheme="minorHAnsi"/>
                <w:bCs/>
                <w:szCs w:val="20"/>
              </w:rPr>
              <w:t>colorgroup</w:t>
            </w:r>
            <w:proofErr w:type="spellEnd"/>
            <w:r w:rsidR="00224095" w:rsidRPr="00224095">
              <w:rPr>
                <w:rFonts w:asciiTheme="minorHAnsi" w:eastAsiaTheme="minorEastAsia" w:hAnsiTheme="minorHAnsi"/>
                <w:bCs/>
                <w:szCs w:val="20"/>
              </w:rPr>
              <w:t xml:space="preserve"> </w:t>
            </w:r>
          </w:p>
          <w:p w14:paraId="04F10AEC" w14:textId="77777777" w:rsidR="00224095" w:rsidRDefault="00224095" w:rsidP="00224095">
            <w:pPr>
              <w:rPr>
                <w:rFonts w:asciiTheme="minorHAnsi" w:eastAsiaTheme="minorEastAsia" w:hAnsiTheme="minorHAnsi"/>
                <w:b/>
                <w:bCs/>
                <w:szCs w:val="20"/>
              </w:rPr>
            </w:pPr>
          </w:p>
          <w:p w14:paraId="687B7313" w14:textId="13D064C4" w:rsidR="00224095" w:rsidRPr="00224095" w:rsidRDefault="00224095" w:rsidP="00224095">
            <w:pPr>
              <w:rPr>
                <w:rFonts w:asciiTheme="minorHAnsi" w:eastAsiaTheme="minorEastAsia" w:hAnsiTheme="minorHAnsi"/>
                <w:bCs/>
                <w:szCs w:val="20"/>
              </w:rPr>
            </w:pPr>
            <w:r>
              <w:rPr>
                <w:rFonts w:asciiTheme="minorHAnsi" w:eastAsiaTheme="minorEastAsia" w:hAnsiTheme="minorHAnsi"/>
                <w:b/>
                <w:bCs/>
                <w:szCs w:val="20"/>
              </w:rPr>
              <w:t xml:space="preserve">02 - </w:t>
            </w:r>
            <w:r w:rsidRPr="00224095">
              <w:rPr>
                <w:rFonts w:asciiTheme="minorHAnsi" w:eastAsiaTheme="minorEastAsia" w:hAnsiTheme="minorHAnsi"/>
                <w:bCs/>
                <w:szCs w:val="20"/>
              </w:rPr>
              <w:t>I</w:t>
            </w:r>
            <w:r w:rsidR="00125F23">
              <w:rPr>
                <w:rFonts w:asciiTheme="minorHAnsi" w:eastAsiaTheme="minorEastAsia" w:hAnsiTheme="minorHAnsi"/>
                <w:bCs/>
                <w:szCs w:val="20"/>
              </w:rPr>
              <w:t xml:space="preserve">n </w:t>
            </w:r>
            <w:proofErr w:type="spellStart"/>
            <w:r w:rsidR="00125F23">
              <w:rPr>
                <w:rFonts w:asciiTheme="minorHAnsi" w:eastAsiaTheme="minorEastAsia" w:hAnsiTheme="minorHAnsi"/>
                <w:bCs/>
                <w:szCs w:val="20"/>
              </w:rPr>
              <w:t>multiproperties</w:t>
            </w:r>
            <w:proofErr w:type="spellEnd"/>
            <w:r w:rsidR="00125F23">
              <w:rPr>
                <w:rFonts w:asciiTheme="minorHAnsi" w:eastAsiaTheme="minorEastAsia" w:hAnsiTheme="minorHAnsi"/>
                <w:bCs/>
                <w:szCs w:val="20"/>
              </w:rPr>
              <w:t xml:space="preserve"> have a </w:t>
            </w:r>
            <w:proofErr w:type="spellStart"/>
            <w:r w:rsidR="00125F23">
              <w:rPr>
                <w:rFonts w:asciiTheme="minorHAnsi" w:eastAsiaTheme="minorEastAsia" w:hAnsiTheme="minorHAnsi"/>
                <w:bCs/>
                <w:szCs w:val="20"/>
              </w:rPr>
              <w:t>pindic</w:t>
            </w:r>
            <w:r w:rsidRPr="00224095">
              <w:rPr>
                <w:rFonts w:asciiTheme="minorHAnsi" w:eastAsiaTheme="minorEastAsia" w:hAnsiTheme="minorHAnsi"/>
                <w:bCs/>
                <w:szCs w:val="20"/>
              </w:rPr>
              <w:t>es</w:t>
            </w:r>
            <w:proofErr w:type="spellEnd"/>
            <w:r w:rsidRPr="00224095">
              <w:rPr>
                <w:rFonts w:asciiTheme="minorHAnsi" w:eastAsiaTheme="minorEastAsia" w:hAnsiTheme="minorHAnsi"/>
                <w:bCs/>
                <w:szCs w:val="20"/>
              </w:rPr>
              <w:t xml:space="preserve"> list that is one value shorter than the </w:t>
            </w:r>
            <w:proofErr w:type="spellStart"/>
            <w:r w:rsidRPr="00224095">
              <w:rPr>
                <w:rFonts w:asciiTheme="minorHAnsi" w:eastAsiaTheme="minorEastAsia" w:hAnsiTheme="minorHAnsi"/>
                <w:bCs/>
                <w:szCs w:val="20"/>
              </w:rPr>
              <w:t>pids</w:t>
            </w:r>
            <w:proofErr w:type="spellEnd"/>
            <w:r w:rsidRPr="00224095">
              <w:rPr>
                <w:rFonts w:asciiTheme="minorHAnsi" w:eastAsiaTheme="minorEastAsia" w:hAnsiTheme="minorHAnsi"/>
                <w:bCs/>
                <w:szCs w:val="20"/>
              </w:rPr>
              <w:t xml:space="preserve"> list. Demonstrate that an index value of zero is used for the </w:t>
            </w:r>
            <w:r w:rsidR="00125F23" w:rsidRPr="00224095">
              <w:rPr>
                <w:rFonts w:asciiTheme="minorHAnsi" w:eastAsiaTheme="minorEastAsia" w:hAnsiTheme="minorHAnsi"/>
                <w:bCs/>
                <w:szCs w:val="20"/>
              </w:rPr>
              <w:t>omitted</w:t>
            </w:r>
            <w:r w:rsidRPr="00224095">
              <w:rPr>
                <w:rFonts w:asciiTheme="minorHAnsi" w:eastAsiaTheme="minorEastAsia" w:hAnsiTheme="minorHAnsi"/>
                <w:bCs/>
                <w:szCs w:val="20"/>
              </w:rPr>
              <w:t xml:space="preserve"> </w:t>
            </w:r>
            <w:proofErr w:type="spellStart"/>
            <w:r w:rsidRPr="00224095">
              <w:rPr>
                <w:rFonts w:asciiTheme="minorHAnsi" w:eastAsiaTheme="minorEastAsia" w:hAnsiTheme="minorHAnsi"/>
                <w:bCs/>
                <w:szCs w:val="20"/>
              </w:rPr>
              <w:t>pindices</w:t>
            </w:r>
            <w:proofErr w:type="spellEnd"/>
            <w:r w:rsidRPr="00224095">
              <w:rPr>
                <w:rFonts w:asciiTheme="minorHAnsi" w:eastAsiaTheme="minorEastAsia" w:hAnsiTheme="minorHAnsi"/>
                <w:bCs/>
                <w:szCs w:val="20"/>
              </w:rPr>
              <w:t xml:space="preserve"> value. For this test case have the omitted </w:t>
            </w:r>
            <w:proofErr w:type="spellStart"/>
            <w:r w:rsidRPr="00224095">
              <w:rPr>
                <w:rFonts w:asciiTheme="minorHAnsi" w:eastAsiaTheme="minorEastAsia" w:hAnsiTheme="minorHAnsi"/>
                <w:bCs/>
                <w:szCs w:val="20"/>
              </w:rPr>
              <w:t>pids</w:t>
            </w:r>
            <w:proofErr w:type="spellEnd"/>
            <w:r w:rsidRPr="00224095">
              <w:rPr>
                <w:rFonts w:asciiTheme="minorHAnsi" w:eastAsiaTheme="minorEastAsia" w:hAnsiTheme="minorHAnsi"/>
                <w:bCs/>
                <w:szCs w:val="20"/>
              </w:rPr>
              <w:t xml:space="preserve"> be texture</w:t>
            </w:r>
          </w:p>
          <w:p w14:paraId="473FEB83" w14:textId="77777777" w:rsidR="00224095" w:rsidRDefault="00224095" w:rsidP="00224095">
            <w:pPr>
              <w:rPr>
                <w:rFonts w:asciiTheme="minorHAnsi" w:eastAsiaTheme="minorEastAsia" w:hAnsiTheme="minorHAnsi"/>
                <w:b/>
                <w:bCs/>
                <w:szCs w:val="20"/>
              </w:rPr>
            </w:pPr>
          </w:p>
          <w:p w14:paraId="41067F22" w14:textId="72A56F38" w:rsidR="00125F23" w:rsidRPr="00224095" w:rsidRDefault="00125F23" w:rsidP="00224095">
            <w:pPr>
              <w:rPr>
                <w:rFonts w:asciiTheme="minorHAnsi" w:eastAsiaTheme="minorEastAsia" w:hAnsiTheme="minorHAnsi"/>
                <w:bCs/>
                <w:szCs w:val="20"/>
              </w:rPr>
            </w:pPr>
            <w:r w:rsidRPr="002F0E95">
              <w:rPr>
                <w:rFonts w:asciiTheme="minorHAnsi" w:eastAsiaTheme="minorEastAsia" w:hAnsiTheme="minorHAnsi"/>
                <w:b/>
                <w:bCs/>
                <w:szCs w:val="20"/>
              </w:rPr>
              <w:t>0</w:t>
            </w:r>
            <w:r w:rsidR="00E753A9">
              <w:rPr>
                <w:rFonts w:asciiTheme="minorHAnsi" w:eastAsiaTheme="minorEastAsia" w:hAnsiTheme="minorHAnsi"/>
                <w:b/>
                <w:bCs/>
                <w:szCs w:val="20"/>
              </w:rPr>
              <w:t>3</w:t>
            </w:r>
            <w:r>
              <w:rPr>
                <w:rFonts w:asciiTheme="minorHAnsi" w:eastAsiaTheme="minorEastAsia" w:hAnsiTheme="minorHAnsi"/>
                <w:bCs/>
                <w:szCs w:val="20"/>
              </w:rPr>
              <w:t xml:space="preserve"> – Demonstrate i</w:t>
            </w:r>
            <w:r w:rsidRPr="00125F23">
              <w:rPr>
                <w:rFonts w:asciiTheme="minorHAnsi" w:eastAsiaTheme="minorEastAsia" w:hAnsiTheme="minorHAnsi"/>
                <w:bCs/>
                <w:szCs w:val="20"/>
              </w:rPr>
              <w:t xml:space="preserve">n </w:t>
            </w:r>
            <w:proofErr w:type="spellStart"/>
            <w:r w:rsidRPr="00125F23">
              <w:rPr>
                <w:rFonts w:asciiTheme="minorHAnsi" w:eastAsiaTheme="minorEastAsia" w:hAnsiTheme="minorHAnsi"/>
                <w:bCs/>
                <w:szCs w:val="20"/>
              </w:rPr>
              <w:t>multiproperties</w:t>
            </w:r>
            <w:proofErr w:type="spellEnd"/>
            <w:r w:rsidRPr="00125F23">
              <w:rPr>
                <w:rFonts w:asciiTheme="minorHAnsi" w:eastAsiaTheme="minorEastAsia" w:hAnsiTheme="minorHAnsi"/>
                <w:bCs/>
                <w:szCs w:val="20"/>
              </w:rPr>
              <w:t xml:space="preserve"> </w:t>
            </w:r>
            <w:r>
              <w:rPr>
                <w:rFonts w:asciiTheme="minorHAnsi" w:eastAsiaTheme="minorEastAsia" w:hAnsiTheme="minorHAnsi"/>
                <w:bCs/>
                <w:szCs w:val="20"/>
              </w:rPr>
              <w:t>that if</w:t>
            </w:r>
            <w:r w:rsidRPr="00125F23">
              <w:rPr>
                <w:rFonts w:asciiTheme="minorHAnsi" w:eastAsiaTheme="minorEastAsia" w:hAnsiTheme="minorHAnsi"/>
                <w:bCs/>
                <w:szCs w:val="20"/>
              </w:rPr>
              <w:t xml:space="preserve"> </w:t>
            </w:r>
            <w:proofErr w:type="spellStart"/>
            <w:r w:rsidRPr="00125F23">
              <w:rPr>
                <w:rFonts w:asciiTheme="minorHAnsi" w:eastAsiaTheme="minorEastAsia" w:hAnsiTheme="minorHAnsi"/>
                <w:bCs/>
                <w:szCs w:val="20"/>
              </w:rPr>
              <w:t>pindices</w:t>
            </w:r>
            <w:proofErr w:type="spellEnd"/>
            <w:r w:rsidRPr="00125F23">
              <w:rPr>
                <w:rFonts w:asciiTheme="minorHAnsi" w:eastAsiaTheme="minorEastAsia" w:hAnsiTheme="minorHAnsi"/>
                <w:bCs/>
                <w:szCs w:val="20"/>
              </w:rPr>
              <w:t xml:space="preserve"> </w:t>
            </w:r>
            <w:r>
              <w:rPr>
                <w:rFonts w:asciiTheme="minorHAnsi" w:eastAsiaTheme="minorEastAsia" w:hAnsiTheme="minorHAnsi"/>
                <w:bCs/>
                <w:szCs w:val="20"/>
              </w:rPr>
              <w:t xml:space="preserve">includes one extra value </w:t>
            </w:r>
            <w:r w:rsidRPr="00125F23">
              <w:rPr>
                <w:rFonts w:asciiTheme="minorHAnsi" w:eastAsiaTheme="minorEastAsia" w:hAnsiTheme="minorHAnsi"/>
                <w:bCs/>
                <w:szCs w:val="20"/>
              </w:rPr>
              <w:t xml:space="preserve">greater that the number of </w:t>
            </w:r>
            <w:proofErr w:type="spellStart"/>
            <w:r w:rsidRPr="00125F23">
              <w:rPr>
                <w:rFonts w:asciiTheme="minorHAnsi" w:eastAsiaTheme="minorEastAsia" w:hAnsiTheme="minorHAnsi"/>
                <w:bCs/>
                <w:szCs w:val="20"/>
              </w:rPr>
              <w:t>pids</w:t>
            </w:r>
            <w:proofErr w:type="spellEnd"/>
            <w:r w:rsidRPr="00125F23">
              <w:rPr>
                <w:rFonts w:asciiTheme="minorHAnsi" w:eastAsiaTheme="minorEastAsia" w:hAnsiTheme="minorHAnsi"/>
                <w:bCs/>
                <w:szCs w:val="20"/>
              </w:rPr>
              <w:t xml:space="preserve"> values</w:t>
            </w:r>
            <w:r>
              <w:rPr>
                <w:rFonts w:asciiTheme="minorHAnsi" w:eastAsiaTheme="minorEastAsia" w:hAnsiTheme="minorHAnsi"/>
                <w:bCs/>
                <w:szCs w:val="20"/>
              </w:rPr>
              <w:t>, t</w:t>
            </w:r>
            <w:r w:rsidRPr="00125F23">
              <w:rPr>
                <w:rFonts w:asciiTheme="minorHAnsi" w:eastAsiaTheme="minorEastAsia" w:hAnsiTheme="minorHAnsi"/>
                <w:bCs/>
                <w:szCs w:val="20"/>
              </w:rPr>
              <w:t>he printer should ignore the extra value</w:t>
            </w:r>
          </w:p>
          <w:p w14:paraId="474557DE" w14:textId="77777777" w:rsidR="00224095" w:rsidRDefault="00224095" w:rsidP="00130FD1">
            <w:pPr>
              <w:rPr>
                <w:rFonts w:asciiTheme="minorHAnsi" w:eastAsiaTheme="minorEastAsia" w:hAnsiTheme="minorHAnsi"/>
                <w:b/>
                <w:bCs/>
                <w:szCs w:val="20"/>
              </w:rPr>
            </w:pPr>
          </w:p>
          <w:p w14:paraId="11466ED5" w14:textId="396906FC" w:rsidR="00CA1A06" w:rsidRPr="00F84397" w:rsidRDefault="00CA1A06" w:rsidP="00130FD1">
            <w:pPr>
              <w:rPr>
                <w:rFonts w:asciiTheme="minorHAnsi" w:eastAsiaTheme="minorEastAsia" w:hAnsiTheme="minorHAnsi"/>
                <w:b/>
                <w:bCs/>
                <w:szCs w:val="20"/>
              </w:rPr>
            </w:pPr>
          </w:p>
        </w:tc>
      </w:tr>
      <w:tr w:rsidR="00AB7CFE" w:rsidRPr="00F84397" w14:paraId="2A4FD732" w14:textId="77777777" w:rsidTr="00130FD1">
        <w:trPr>
          <w:trHeight w:val="56"/>
        </w:trPr>
        <w:tc>
          <w:tcPr>
            <w:tcW w:w="2628" w:type="dxa"/>
            <w:tcBorders>
              <w:bottom w:val="single" w:sz="4" w:space="0" w:color="auto"/>
            </w:tcBorders>
            <w:shd w:val="clear" w:color="auto" w:fill="D9D9D9" w:themeFill="background1" w:themeFillShade="D9"/>
          </w:tcPr>
          <w:p w14:paraId="41AC4E69" w14:textId="47BD904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A48EA44" w14:textId="585EA111" w:rsidR="00AB7CFE" w:rsidRPr="00F84397" w:rsidRDefault="00AB7CFE" w:rsidP="00AB7CFE">
            <w:pPr>
              <w:rPr>
                <w:rFonts w:asciiTheme="minorHAnsi" w:eastAsiaTheme="minorEastAsia" w:hAnsiTheme="minorHAnsi"/>
                <w:b/>
                <w:bCs/>
                <w:szCs w:val="20"/>
              </w:rPr>
            </w:pPr>
            <w:hyperlink r:id="rId67" w:anchor="51-Multi" w:history="1">
              <w:r w:rsidRPr="00667932">
                <w:rPr>
                  <w:rStyle w:val="Hyperlink"/>
                  <w:rFonts w:asciiTheme="minorHAnsi" w:eastAsiaTheme="minorEastAsia" w:hAnsiTheme="minorHAnsi"/>
                  <w:bCs/>
                  <w:szCs w:val="20"/>
                </w:rPr>
                <w:t>Link to Requirement in 3MF Specification</w:t>
              </w:r>
            </w:hyperlink>
          </w:p>
        </w:tc>
      </w:tr>
    </w:tbl>
    <w:p w14:paraId="586B6818" w14:textId="74904482" w:rsidR="00CA1A06" w:rsidRDefault="00CA1A06" w:rsidP="7E4BDF2E"/>
    <w:p w14:paraId="6F0C2FB3" w14:textId="01C99ED3" w:rsidR="00CA1A06" w:rsidRDefault="00F460C7" w:rsidP="003162C7">
      <w:pPr>
        <w:pStyle w:val="Heading3"/>
      </w:pPr>
      <w:r>
        <w:t xml:space="preserve"> </w:t>
      </w:r>
      <w:r w:rsidR="0003262E">
        <w:t>P_</w:t>
      </w:r>
      <w:r w:rsidR="004360B7">
        <w:t>???_0</w:t>
      </w:r>
      <w:r w:rsidR="006C75FB">
        <w:t>506</w:t>
      </w:r>
      <w:r w:rsidR="00CA1A06" w:rsidRPr="0056587D">
        <w:t xml:space="preserve"> </w:t>
      </w:r>
      <w:r w:rsidR="009422CA">
        <w:t>Multiple Material Colors and Groups</w:t>
      </w:r>
    </w:p>
    <w:tbl>
      <w:tblPr>
        <w:tblStyle w:val="TableGrid"/>
        <w:tblW w:w="9648" w:type="dxa"/>
        <w:tblLook w:val="04A0" w:firstRow="1" w:lastRow="0" w:firstColumn="1" w:lastColumn="0" w:noHBand="0" w:noVBand="1"/>
      </w:tblPr>
      <w:tblGrid>
        <w:gridCol w:w="2628"/>
        <w:gridCol w:w="7020"/>
      </w:tblGrid>
      <w:tr w:rsidR="00CA1A06" w:rsidRPr="00F84397" w14:paraId="3883C12C" w14:textId="77777777" w:rsidTr="00130FD1">
        <w:tc>
          <w:tcPr>
            <w:tcW w:w="2628" w:type="dxa"/>
            <w:tcBorders>
              <w:bottom w:val="single" w:sz="4" w:space="0" w:color="auto"/>
            </w:tcBorders>
            <w:shd w:val="clear" w:color="auto" w:fill="D9D9D9" w:themeFill="background1" w:themeFillShade="D9"/>
          </w:tcPr>
          <w:p w14:paraId="418EC6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690DB4" w14:textId="77777777" w:rsidR="00CA1A06" w:rsidRPr="00F84397" w:rsidRDefault="00CA1A06" w:rsidP="00130FD1">
            <w:pPr>
              <w:rPr>
                <w:rFonts w:asciiTheme="minorHAnsi" w:hAnsiTheme="minorHAnsi"/>
                <w:b/>
                <w:szCs w:val="20"/>
              </w:rPr>
            </w:pPr>
          </w:p>
        </w:tc>
        <w:tc>
          <w:tcPr>
            <w:tcW w:w="7020" w:type="dxa"/>
          </w:tcPr>
          <w:p w14:paraId="623F7BF8" w14:textId="7E59EC61" w:rsidR="00CA1A06" w:rsidRPr="00F84397" w:rsidRDefault="009422CA" w:rsidP="00130FD1">
            <w:pPr>
              <w:rPr>
                <w:rFonts w:asciiTheme="minorHAnsi" w:hAnsiTheme="minorHAnsi"/>
                <w:szCs w:val="20"/>
              </w:rPr>
            </w:pPr>
            <w:r>
              <w:rPr>
                <w:rFonts w:asciiTheme="minorHAnsi" w:hAnsiTheme="minorHAnsi"/>
                <w:szCs w:val="20"/>
              </w:rPr>
              <w:t>Utilities define multiple groups of material colors and utilize multiple colors from each group.</w:t>
            </w:r>
          </w:p>
        </w:tc>
      </w:tr>
      <w:tr w:rsidR="00CA1A06" w:rsidRPr="00F84397" w14:paraId="207F2649" w14:textId="77777777" w:rsidTr="00130FD1">
        <w:trPr>
          <w:trHeight w:val="56"/>
        </w:trPr>
        <w:tc>
          <w:tcPr>
            <w:tcW w:w="2628" w:type="dxa"/>
            <w:shd w:val="clear" w:color="auto" w:fill="D9D9D9" w:themeFill="background1" w:themeFillShade="D9"/>
          </w:tcPr>
          <w:p w14:paraId="6375410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44B8EAB" w14:textId="77777777" w:rsidR="00CA1A06" w:rsidRPr="00F84397" w:rsidRDefault="00CA1A06" w:rsidP="00130FD1">
            <w:pPr>
              <w:rPr>
                <w:rFonts w:asciiTheme="minorHAnsi" w:hAnsiTheme="minorHAnsi"/>
                <w:b/>
                <w:szCs w:val="20"/>
              </w:rPr>
            </w:pPr>
          </w:p>
        </w:tc>
        <w:tc>
          <w:tcPr>
            <w:tcW w:w="7020" w:type="dxa"/>
          </w:tcPr>
          <w:p w14:paraId="01ACFEA8" w14:textId="307ABF6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854157">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4B21FE9" w14:textId="77777777" w:rsidR="00CA1A06" w:rsidRPr="00F84397" w:rsidRDefault="00CA1A06" w:rsidP="00130FD1">
            <w:pPr>
              <w:rPr>
                <w:rFonts w:asciiTheme="minorHAnsi" w:hAnsiTheme="minorHAnsi"/>
                <w:szCs w:val="20"/>
              </w:rPr>
            </w:pPr>
          </w:p>
        </w:tc>
      </w:tr>
      <w:tr w:rsidR="00CA1A06" w:rsidRPr="00F84397" w14:paraId="1977192F" w14:textId="77777777" w:rsidTr="00AB7CFE">
        <w:trPr>
          <w:trHeight w:val="56"/>
        </w:trPr>
        <w:tc>
          <w:tcPr>
            <w:tcW w:w="2628" w:type="dxa"/>
            <w:shd w:val="clear" w:color="auto" w:fill="D9D9D9" w:themeFill="background1" w:themeFillShade="D9"/>
          </w:tcPr>
          <w:p w14:paraId="7DCCA3A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EAE3F1E" w14:textId="77777777" w:rsidR="00CA1A06" w:rsidRPr="00F84397" w:rsidRDefault="00CA1A06" w:rsidP="00130FD1">
            <w:pPr>
              <w:rPr>
                <w:rFonts w:asciiTheme="minorHAnsi" w:hAnsiTheme="minorHAnsi"/>
                <w:b/>
                <w:szCs w:val="20"/>
              </w:rPr>
            </w:pPr>
          </w:p>
        </w:tc>
        <w:tc>
          <w:tcPr>
            <w:tcW w:w="7020" w:type="dxa"/>
          </w:tcPr>
          <w:p w14:paraId="724881E8" w14:textId="1AE522EA" w:rsidR="009422CA" w:rsidRDefault="009422CA" w:rsidP="009422CA">
            <w:pPr>
              <w:rPr>
                <w:rFonts w:asciiTheme="minorHAnsi" w:hAnsiTheme="minorHAnsi"/>
                <w:szCs w:val="20"/>
              </w:rPr>
            </w:pPr>
            <w:r w:rsidRPr="009422CA">
              <w:rPr>
                <w:rFonts w:asciiTheme="minorHAnsi" w:hAnsiTheme="minorHAnsi"/>
                <w:b/>
                <w:szCs w:val="20"/>
              </w:rPr>
              <w:t>01</w:t>
            </w:r>
            <w:r>
              <w:rPr>
                <w:rFonts w:asciiTheme="minorHAnsi" w:hAnsiTheme="minorHAnsi"/>
                <w:szCs w:val="20"/>
              </w:rPr>
              <w:t xml:space="preserve"> – </w:t>
            </w:r>
            <w:r w:rsidRPr="009422CA">
              <w:rPr>
                <w:rFonts w:asciiTheme="minorHAnsi" w:hAnsiTheme="minorHAnsi"/>
                <w:szCs w:val="20"/>
              </w:rPr>
              <w:t xml:space="preserve">Define and utilize multiple </w:t>
            </w:r>
            <w:proofErr w:type="spellStart"/>
            <w:r w:rsidRPr="009422CA">
              <w:rPr>
                <w:rFonts w:asciiTheme="minorHAnsi" w:hAnsiTheme="minorHAnsi"/>
                <w:szCs w:val="20"/>
              </w:rPr>
              <w:t>colorgroup</w:t>
            </w:r>
            <w:proofErr w:type="spellEnd"/>
            <w:r w:rsidRPr="009422CA">
              <w:rPr>
                <w:rFonts w:asciiTheme="minorHAnsi" w:hAnsiTheme="minorHAnsi"/>
                <w:szCs w:val="20"/>
              </w:rPr>
              <w:t xml:space="preserve">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xml:space="preserve">, using multiple indexed items from each </w:t>
            </w:r>
            <w:proofErr w:type="spellStart"/>
            <w:r>
              <w:rPr>
                <w:rFonts w:asciiTheme="minorHAnsi" w:hAnsiTheme="minorHAnsi"/>
                <w:szCs w:val="20"/>
              </w:rPr>
              <w:t>colorgroup</w:t>
            </w:r>
            <w:proofErr w:type="spellEnd"/>
            <w:r w:rsidR="00B77729">
              <w:rPr>
                <w:rFonts w:asciiTheme="minorHAnsi" w:hAnsiTheme="minorHAnsi"/>
                <w:szCs w:val="20"/>
              </w:rPr>
              <w:t>. Include in this scenario the following:</w:t>
            </w:r>
          </w:p>
          <w:p w14:paraId="637924C7" w14:textId="3984C1DB" w:rsidR="00B77729" w:rsidRDefault="00B77729" w:rsidP="009422CA">
            <w:pPr>
              <w:rPr>
                <w:rFonts w:asciiTheme="minorHAnsi" w:hAnsiTheme="minorHAnsi"/>
                <w:szCs w:val="20"/>
              </w:rPr>
            </w:pPr>
          </w:p>
          <w:p w14:paraId="5CB63204" w14:textId="77777777" w:rsidR="00B77729" w:rsidRDefault="00B77729" w:rsidP="00B77729">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attribute. This will result in the default object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and </w:t>
            </w:r>
            <w:proofErr w:type="spellStart"/>
            <w:proofErr w:type="gramStart"/>
            <w:r>
              <w:rPr>
                <w:rFonts w:asciiTheme="minorHAnsi" w:eastAsiaTheme="minorEastAsia" w:hAnsiTheme="minorHAnsi"/>
                <w:szCs w:val="20"/>
              </w:rPr>
              <w:t>p</w:t>
            </w:r>
            <w:r w:rsidRPr="00CF1E50">
              <w:rPr>
                <w:rFonts w:asciiTheme="minorHAnsi" w:eastAsiaTheme="minorEastAsia" w:hAnsiTheme="minorHAnsi"/>
                <w:szCs w:val="20"/>
              </w:rPr>
              <w:t>index</w:t>
            </w:r>
            <w:proofErr w:type="spellEnd"/>
            <w:r w:rsidRPr="00CF1E50">
              <w:rPr>
                <w:rFonts w:asciiTheme="minorHAnsi" w:eastAsiaTheme="minorEastAsia" w:hAnsiTheme="minorHAnsi"/>
                <w:szCs w:val="20"/>
              </w:rPr>
              <w:t xml:space="preserve">  </w:t>
            </w:r>
            <w:r>
              <w:rPr>
                <w:rFonts w:asciiTheme="minorHAnsi" w:eastAsiaTheme="minorEastAsia" w:hAnsiTheme="minorHAnsi"/>
                <w:szCs w:val="20"/>
              </w:rPr>
              <w:t>being</w:t>
            </w:r>
            <w:proofErr w:type="gramEnd"/>
            <w:r>
              <w:rPr>
                <w:rFonts w:asciiTheme="minorHAnsi" w:eastAsiaTheme="minorEastAsia" w:hAnsiTheme="minorHAnsi"/>
                <w:szCs w:val="20"/>
              </w:rPr>
              <w:t xml:space="preserve">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3C19B185" w14:textId="77777777" w:rsidR="00B77729" w:rsidRDefault="00B77729" w:rsidP="00B77729">
            <w:pPr>
              <w:rPr>
                <w:rFonts w:asciiTheme="minorHAnsi" w:eastAsiaTheme="minorEastAsia" w:hAnsiTheme="minorHAnsi"/>
                <w:szCs w:val="20"/>
              </w:rPr>
            </w:pPr>
          </w:p>
          <w:p w14:paraId="54A9AF46" w14:textId="0CB5F8E2" w:rsidR="00B77729" w:rsidRDefault="00B77729" w:rsidP="00B77729">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value at the object level for rendering.</w:t>
            </w:r>
          </w:p>
          <w:p w14:paraId="350DC70D" w14:textId="6C9A050D" w:rsidR="00B77729" w:rsidRDefault="00B77729" w:rsidP="009422CA">
            <w:pPr>
              <w:rPr>
                <w:rFonts w:asciiTheme="minorHAnsi" w:hAnsiTheme="minorHAnsi"/>
                <w:szCs w:val="20"/>
              </w:rPr>
            </w:pPr>
          </w:p>
          <w:p w14:paraId="0B7C9C9F" w14:textId="56F48770" w:rsidR="009422CA" w:rsidRDefault="009422CA" w:rsidP="00130FD1">
            <w:pPr>
              <w:rPr>
                <w:rFonts w:asciiTheme="minorHAnsi" w:hAnsiTheme="minorHAnsi"/>
                <w:szCs w:val="20"/>
              </w:rPr>
            </w:pPr>
            <w:r w:rsidRPr="009422CA">
              <w:rPr>
                <w:rFonts w:asciiTheme="minorHAnsi" w:hAnsiTheme="minorHAnsi"/>
                <w:b/>
                <w:szCs w:val="20"/>
              </w:rPr>
              <w:t>02</w:t>
            </w:r>
            <w:r>
              <w:rPr>
                <w:rFonts w:asciiTheme="minorHAnsi" w:hAnsiTheme="minorHAnsi"/>
                <w:szCs w:val="20"/>
              </w:rPr>
              <w:t xml:space="preserve"> – </w:t>
            </w:r>
            <w:r w:rsidRPr="009422CA">
              <w:rPr>
                <w:rFonts w:asciiTheme="minorHAnsi" w:hAnsiTheme="minorHAnsi"/>
                <w:szCs w:val="20"/>
              </w:rPr>
              <w:t xml:space="preserve">Define and utilize multiple </w:t>
            </w:r>
            <w:r>
              <w:rPr>
                <w:rFonts w:asciiTheme="minorHAnsi" w:hAnsiTheme="minorHAnsi"/>
                <w:szCs w:val="20"/>
              </w:rPr>
              <w:t>texture2d</w:t>
            </w:r>
            <w:r w:rsidRPr="009422CA">
              <w:rPr>
                <w:rFonts w:asciiTheme="minorHAnsi" w:hAnsiTheme="minorHAnsi"/>
                <w:szCs w:val="20"/>
              </w:rPr>
              <w:t>group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using multiple indexed items from texture2dgroup</w:t>
            </w:r>
          </w:p>
          <w:p w14:paraId="3EF57A98" w14:textId="7AB59853" w:rsidR="009422CA" w:rsidRDefault="009422CA" w:rsidP="00130FD1">
            <w:pPr>
              <w:rPr>
                <w:rFonts w:asciiTheme="minorHAnsi" w:hAnsiTheme="minorHAnsi"/>
                <w:szCs w:val="20"/>
              </w:rPr>
            </w:pPr>
          </w:p>
          <w:p w14:paraId="3FF8C0DA" w14:textId="0FBE1BA5" w:rsidR="009422CA" w:rsidRDefault="009422CA" w:rsidP="009422CA">
            <w:pPr>
              <w:rPr>
                <w:rFonts w:asciiTheme="minorHAnsi" w:hAnsiTheme="minorHAnsi"/>
                <w:szCs w:val="20"/>
              </w:rPr>
            </w:pPr>
            <w:r w:rsidRPr="009422CA">
              <w:rPr>
                <w:rFonts w:asciiTheme="minorHAnsi" w:hAnsiTheme="minorHAnsi"/>
                <w:b/>
                <w:szCs w:val="20"/>
              </w:rPr>
              <w:t>03</w:t>
            </w:r>
            <w:r>
              <w:rPr>
                <w:rFonts w:asciiTheme="minorHAnsi" w:hAnsiTheme="minorHAnsi"/>
                <w:szCs w:val="20"/>
              </w:rPr>
              <w:t xml:space="preserve"> - </w:t>
            </w:r>
            <w:r w:rsidRPr="009422CA">
              <w:rPr>
                <w:rFonts w:asciiTheme="minorHAnsi" w:hAnsiTheme="minorHAnsi"/>
                <w:szCs w:val="20"/>
              </w:rPr>
              <w:t xml:space="preserve">Define and utilize multiple </w:t>
            </w:r>
            <w:proofErr w:type="spellStart"/>
            <w:r>
              <w:rPr>
                <w:rFonts w:asciiTheme="minorHAnsi" w:hAnsiTheme="minorHAnsi"/>
                <w:szCs w:val="20"/>
              </w:rPr>
              <w:t>multiproperties</w:t>
            </w:r>
            <w:proofErr w:type="spellEnd"/>
            <w:r>
              <w:rPr>
                <w:rFonts w:asciiTheme="minorHAnsi" w:hAnsiTheme="minorHAnsi"/>
                <w:szCs w:val="20"/>
              </w:rPr>
              <w:t xml:space="preserve"> </w:t>
            </w:r>
            <w:r w:rsidRPr="009422CA">
              <w:rPr>
                <w:rFonts w:asciiTheme="minorHAnsi" w:hAnsiTheme="minorHAnsi"/>
                <w:szCs w:val="20"/>
              </w:rPr>
              <w:t>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xml:space="preserve">, using </w:t>
            </w:r>
            <w:r w:rsidR="00AB671A">
              <w:rPr>
                <w:rFonts w:asciiTheme="minorHAnsi" w:hAnsiTheme="minorHAnsi"/>
                <w:szCs w:val="20"/>
              </w:rPr>
              <w:t>more than one material/color in each multiprop</w:t>
            </w:r>
            <w:r w:rsidR="00E753A9">
              <w:rPr>
                <w:rFonts w:asciiTheme="minorHAnsi" w:hAnsiTheme="minorHAnsi"/>
                <w:szCs w:val="20"/>
              </w:rPr>
              <w:t>1</w:t>
            </w:r>
            <w:r w:rsidR="00AB671A">
              <w:rPr>
                <w:rFonts w:asciiTheme="minorHAnsi" w:hAnsiTheme="minorHAnsi"/>
                <w:szCs w:val="20"/>
              </w:rPr>
              <w:t>erty</w:t>
            </w:r>
          </w:p>
          <w:p w14:paraId="423F9DCB" w14:textId="77777777" w:rsidR="009422CA" w:rsidRDefault="009422CA" w:rsidP="00130FD1">
            <w:pPr>
              <w:rPr>
                <w:rFonts w:asciiTheme="minorHAnsi" w:hAnsiTheme="minorHAnsi"/>
                <w:szCs w:val="20"/>
              </w:rPr>
            </w:pPr>
          </w:p>
          <w:p w14:paraId="394F9C57" w14:textId="282F5A02" w:rsidR="009422CA" w:rsidRDefault="009422CA" w:rsidP="00130FD1">
            <w:pPr>
              <w:rPr>
                <w:rFonts w:asciiTheme="minorHAnsi" w:hAnsiTheme="minorHAnsi"/>
                <w:szCs w:val="20"/>
              </w:rPr>
            </w:pPr>
            <w:r w:rsidRPr="009422CA">
              <w:rPr>
                <w:rFonts w:asciiTheme="minorHAnsi" w:hAnsiTheme="minorHAnsi"/>
                <w:b/>
                <w:szCs w:val="20"/>
              </w:rPr>
              <w:t xml:space="preserve">04 </w:t>
            </w:r>
            <w:r w:rsidR="008F0C03">
              <w:rPr>
                <w:rFonts w:asciiTheme="minorHAnsi" w:hAnsiTheme="minorHAnsi"/>
                <w:szCs w:val="20"/>
              </w:rPr>
              <w:t>–</w:t>
            </w:r>
            <w:r>
              <w:rPr>
                <w:rFonts w:asciiTheme="minorHAnsi" w:hAnsiTheme="minorHAnsi"/>
                <w:szCs w:val="20"/>
              </w:rPr>
              <w:t xml:space="preserve"> </w:t>
            </w:r>
            <w:r w:rsidR="008F0C03">
              <w:rPr>
                <w:rFonts w:asciiTheme="minorHAnsi" w:hAnsiTheme="minorHAnsi"/>
                <w:szCs w:val="20"/>
              </w:rPr>
              <w:t xml:space="preserve">On the same object use one each of the following: </w:t>
            </w:r>
            <w:proofErr w:type="spellStart"/>
            <w:r w:rsidR="008F0C03">
              <w:rPr>
                <w:rFonts w:asciiTheme="minorHAnsi" w:hAnsiTheme="minorHAnsi"/>
                <w:szCs w:val="20"/>
              </w:rPr>
              <w:t>Colorgroup</w:t>
            </w:r>
            <w:proofErr w:type="spellEnd"/>
            <w:r w:rsidR="008F0C03">
              <w:rPr>
                <w:rFonts w:asciiTheme="minorHAnsi" w:hAnsiTheme="minorHAnsi"/>
                <w:szCs w:val="20"/>
              </w:rPr>
              <w:t xml:space="preserve">, texture, and </w:t>
            </w:r>
            <w:proofErr w:type="spellStart"/>
            <w:r w:rsidR="008F0C03">
              <w:rPr>
                <w:rFonts w:asciiTheme="minorHAnsi" w:hAnsiTheme="minorHAnsi"/>
                <w:szCs w:val="20"/>
              </w:rPr>
              <w:t>multiproperties</w:t>
            </w:r>
            <w:proofErr w:type="spellEnd"/>
          </w:p>
          <w:p w14:paraId="13477D67" w14:textId="77777777" w:rsidR="009422CA" w:rsidRPr="00F84397" w:rsidRDefault="009422CA" w:rsidP="00130FD1">
            <w:pPr>
              <w:rPr>
                <w:rFonts w:asciiTheme="minorHAnsi" w:hAnsiTheme="minorHAnsi"/>
                <w:szCs w:val="20"/>
              </w:rPr>
            </w:pPr>
          </w:p>
          <w:p w14:paraId="489F11B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941B6BF" w14:textId="77777777" w:rsidTr="00130FD1">
        <w:trPr>
          <w:trHeight w:val="56"/>
        </w:trPr>
        <w:tc>
          <w:tcPr>
            <w:tcW w:w="2628" w:type="dxa"/>
            <w:tcBorders>
              <w:bottom w:val="single" w:sz="4" w:space="0" w:color="auto"/>
            </w:tcBorders>
            <w:shd w:val="clear" w:color="auto" w:fill="D9D9D9" w:themeFill="background1" w:themeFillShade="D9"/>
          </w:tcPr>
          <w:p w14:paraId="3067A5FB" w14:textId="4DA6357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575AC3" w14:textId="49797582" w:rsidR="00AB7CFE" w:rsidRPr="009422CA"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A64DC9">
              <w:rPr>
                <w:rFonts w:asciiTheme="minorHAnsi" w:eastAsiaTheme="minorEastAsia" w:hAnsiTheme="minorHAnsi"/>
                <w:bCs/>
                <w:szCs w:val="20"/>
              </w:rPr>
              <w:t xml:space="preserve"> no conformance id</w:t>
            </w:r>
          </w:p>
        </w:tc>
      </w:tr>
    </w:tbl>
    <w:p w14:paraId="4F5E9F7D" w14:textId="4FC35786" w:rsidR="002F0E95" w:rsidRPr="00C9473A" w:rsidRDefault="002F0E95">
      <w:pPr>
        <w:rPr>
          <w:rFonts w:eastAsiaTheme="majorEastAsia" w:cstheme="majorBidi"/>
          <w:b/>
          <w:bCs/>
          <w:color w:val="000000"/>
          <w:szCs w:val="20"/>
          <w:highlight w:val="lightGray"/>
          <w:lang w:bidi="x-none"/>
        </w:rPr>
      </w:pPr>
    </w:p>
    <w:p w14:paraId="7C7DE70D" w14:textId="3395014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07</w:t>
      </w:r>
      <w:r w:rsidR="00CA1A06" w:rsidRPr="002F0E95">
        <w:t xml:space="preserve"> </w:t>
      </w:r>
      <w:r w:rsidR="00D97DD9" w:rsidRPr="002F0E95">
        <w:t>Material Stress Tests</w:t>
      </w:r>
    </w:p>
    <w:tbl>
      <w:tblPr>
        <w:tblStyle w:val="TableGrid"/>
        <w:tblW w:w="9648" w:type="dxa"/>
        <w:tblLook w:val="04A0" w:firstRow="1" w:lastRow="0" w:firstColumn="1" w:lastColumn="0" w:noHBand="0" w:noVBand="1"/>
      </w:tblPr>
      <w:tblGrid>
        <w:gridCol w:w="2628"/>
        <w:gridCol w:w="7020"/>
      </w:tblGrid>
      <w:tr w:rsidR="00CA1A06" w:rsidRPr="00F84397" w14:paraId="00022025" w14:textId="77777777" w:rsidTr="00130FD1">
        <w:tc>
          <w:tcPr>
            <w:tcW w:w="2628" w:type="dxa"/>
            <w:tcBorders>
              <w:bottom w:val="single" w:sz="4" w:space="0" w:color="auto"/>
            </w:tcBorders>
            <w:shd w:val="clear" w:color="auto" w:fill="D9D9D9" w:themeFill="background1" w:themeFillShade="D9"/>
          </w:tcPr>
          <w:p w14:paraId="0515E6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47028" w14:textId="77777777" w:rsidR="00CA1A06" w:rsidRPr="00F84397" w:rsidRDefault="00CA1A06" w:rsidP="00130FD1">
            <w:pPr>
              <w:rPr>
                <w:rFonts w:asciiTheme="minorHAnsi" w:hAnsiTheme="minorHAnsi"/>
                <w:b/>
                <w:szCs w:val="20"/>
              </w:rPr>
            </w:pPr>
          </w:p>
        </w:tc>
        <w:tc>
          <w:tcPr>
            <w:tcW w:w="7020" w:type="dxa"/>
          </w:tcPr>
          <w:p w14:paraId="5ABF8299" w14:textId="29DDA9E5" w:rsidR="00CA1A06" w:rsidRPr="00F84397" w:rsidRDefault="00D97DD9" w:rsidP="00130FD1">
            <w:pPr>
              <w:rPr>
                <w:rFonts w:asciiTheme="minorHAnsi" w:hAnsiTheme="minorHAnsi"/>
                <w:szCs w:val="20"/>
              </w:rPr>
            </w:pPr>
            <w:r>
              <w:rPr>
                <w:rFonts w:asciiTheme="minorHAnsi" w:hAnsiTheme="minorHAnsi"/>
                <w:szCs w:val="20"/>
              </w:rPr>
              <w:t>Large numbers of material color components in a test file</w:t>
            </w:r>
          </w:p>
        </w:tc>
      </w:tr>
      <w:tr w:rsidR="00CA1A06" w:rsidRPr="00F84397" w14:paraId="5989290D" w14:textId="77777777" w:rsidTr="00130FD1">
        <w:trPr>
          <w:trHeight w:val="56"/>
        </w:trPr>
        <w:tc>
          <w:tcPr>
            <w:tcW w:w="2628" w:type="dxa"/>
            <w:shd w:val="clear" w:color="auto" w:fill="D9D9D9" w:themeFill="background1" w:themeFillShade="D9"/>
          </w:tcPr>
          <w:p w14:paraId="1053CC8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9DB2CA3" w14:textId="77777777" w:rsidR="00CA1A06" w:rsidRPr="00F84397" w:rsidRDefault="00CA1A06" w:rsidP="00130FD1">
            <w:pPr>
              <w:rPr>
                <w:rFonts w:asciiTheme="minorHAnsi" w:hAnsiTheme="minorHAnsi"/>
                <w:b/>
                <w:szCs w:val="20"/>
              </w:rPr>
            </w:pPr>
          </w:p>
        </w:tc>
        <w:tc>
          <w:tcPr>
            <w:tcW w:w="7020" w:type="dxa"/>
          </w:tcPr>
          <w:p w14:paraId="684C6D3D" w14:textId="31F47B3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E017DA">
              <w:rPr>
                <w:rFonts w:asciiTheme="minorHAnsi" w:eastAsia="Verdana" w:hAnsiTheme="minorHAnsi" w:cs="Verdana"/>
                <w:szCs w:val="20"/>
              </w:rPr>
              <w:t>09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7079919" w14:textId="77777777" w:rsidR="00CA1A06" w:rsidRPr="00F84397" w:rsidRDefault="00CA1A06" w:rsidP="00130FD1">
            <w:pPr>
              <w:rPr>
                <w:rFonts w:asciiTheme="minorHAnsi" w:hAnsiTheme="minorHAnsi"/>
                <w:szCs w:val="20"/>
              </w:rPr>
            </w:pPr>
          </w:p>
        </w:tc>
      </w:tr>
      <w:tr w:rsidR="00CA1A06" w:rsidRPr="00F84397" w14:paraId="53F97FFD" w14:textId="77777777" w:rsidTr="00AB7CFE">
        <w:trPr>
          <w:trHeight w:val="56"/>
        </w:trPr>
        <w:tc>
          <w:tcPr>
            <w:tcW w:w="2628" w:type="dxa"/>
            <w:shd w:val="clear" w:color="auto" w:fill="D9D9D9" w:themeFill="background1" w:themeFillShade="D9"/>
          </w:tcPr>
          <w:p w14:paraId="3F85CB9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ADF7A42" w14:textId="77777777" w:rsidR="00CA1A06" w:rsidRPr="00F84397" w:rsidRDefault="00CA1A06" w:rsidP="00130FD1">
            <w:pPr>
              <w:rPr>
                <w:rFonts w:asciiTheme="minorHAnsi" w:hAnsiTheme="minorHAnsi"/>
                <w:b/>
                <w:szCs w:val="20"/>
              </w:rPr>
            </w:pPr>
          </w:p>
        </w:tc>
        <w:tc>
          <w:tcPr>
            <w:tcW w:w="7020" w:type="dxa"/>
          </w:tcPr>
          <w:p w14:paraId="297B470C" w14:textId="2ADFAB5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 xml:space="preserve">01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5B4AD1">
              <w:rPr>
                <w:rFonts w:asciiTheme="minorHAnsi" w:eastAsiaTheme="minorEastAsia" w:hAnsiTheme="minorHAnsi"/>
                <w:bCs/>
                <w:szCs w:val="20"/>
              </w:rPr>
              <w:t>120</w:t>
            </w:r>
            <w:r w:rsidRPr="00D97DD9">
              <w:rPr>
                <w:rFonts w:asciiTheme="minorHAnsi" w:eastAsiaTheme="minorEastAsia" w:hAnsiTheme="minorHAnsi"/>
                <w:bCs/>
                <w:szCs w:val="20"/>
              </w:rPr>
              <w:t xml:space="preserve"> texture2d </w:t>
            </w:r>
            <w:r w:rsidR="00BD6EC6">
              <w:rPr>
                <w:rFonts w:asciiTheme="minorHAnsi" w:eastAsiaTheme="minorEastAsia" w:hAnsiTheme="minorHAnsi"/>
                <w:bCs/>
                <w:szCs w:val="20"/>
              </w:rPr>
              <w:t xml:space="preserve">images </w:t>
            </w:r>
            <w:r w:rsidR="001E6949">
              <w:rPr>
                <w:rFonts w:asciiTheme="minorHAnsi" w:eastAsiaTheme="minorEastAsia" w:hAnsiTheme="minorHAnsi"/>
                <w:bCs/>
                <w:szCs w:val="20"/>
              </w:rPr>
              <w:t xml:space="preserve">mapped to </w:t>
            </w:r>
            <w:r w:rsidR="005B4AD1">
              <w:rPr>
                <w:rFonts w:asciiTheme="minorHAnsi" w:eastAsiaTheme="minorEastAsia" w:hAnsiTheme="minorHAnsi"/>
                <w:bCs/>
                <w:szCs w:val="20"/>
              </w:rPr>
              <w:t>120</w:t>
            </w:r>
            <w:r w:rsidR="001E6949">
              <w:rPr>
                <w:rFonts w:asciiTheme="minorHAnsi" w:eastAsiaTheme="minorEastAsia" w:hAnsiTheme="minorHAnsi"/>
                <w:bCs/>
                <w:szCs w:val="20"/>
              </w:rPr>
              <w:t xml:space="preserve"> </w:t>
            </w:r>
            <w:r w:rsidRPr="00D97DD9">
              <w:rPr>
                <w:rFonts w:asciiTheme="minorHAnsi" w:eastAsiaTheme="minorEastAsia" w:hAnsiTheme="minorHAnsi"/>
                <w:bCs/>
                <w:szCs w:val="20"/>
              </w:rPr>
              <w:t>texture2groups</w:t>
            </w:r>
            <w:r w:rsidR="001E6949">
              <w:rPr>
                <w:rFonts w:asciiTheme="minorHAnsi" w:eastAsiaTheme="minorEastAsia" w:hAnsiTheme="minorHAnsi"/>
                <w:bCs/>
                <w:szCs w:val="20"/>
              </w:rPr>
              <w:t xml:space="preserve">. Paint </w:t>
            </w:r>
            <w:r w:rsidR="00BD6EC6">
              <w:rPr>
                <w:rFonts w:asciiTheme="minorHAnsi" w:eastAsiaTheme="minorEastAsia" w:hAnsiTheme="minorHAnsi"/>
                <w:bCs/>
                <w:szCs w:val="20"/>
              </w:rPr>
              <w:t>one object</w:t>
            </w:r>
            <w:r w:rsidR="001E6949">
              <w:rPr>
                <w:rFonts w:asciiTheme="minorHAnsi" w:eastAsiaTheme="minorEastAsia" w:hAnsiTheme="minorHAnsi"/>
                <w:bCs/>
                <w:szCs w:val="20"/>
              </w:rPr>
              <w:t xml:space="preserve"> with each of the defined textures</w:t>
            </w:r>
          </w:p>
          <w:p w14:paraId="677E1DEC" w14:textId="77777777" w:rsidR="00BD6EC6" w:rsidRPr="00D97DD9" w:rsidRDefault="00BD6EC6" w:rsidP="00D97DD9">
            <w:pPr>
              <w:rPr>
                <w:rFonts w:asciiTheme="minorHAnsi" w:eastAsiaTheme="minorEastAsia" w:hAnsiTheme="minorHAnsi"/>
                <w:bCs/>
                <w:szCs w:val="20"/>
              </w:rPr>
            </w:pPr>
          </w:p>
          <w:p w14:paraId="79616A74" w14:textId="290E68E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2</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Pr="00D97DD9">
              <w:rPr>
                <w:rFonts w:asciiTheme="minorHAnsi" w:eastAsiaTheme="minorEastAsia" w:hAnsiTheme="minorHAnsi"/>
                <w:bCs/>
                <w:szCs w:val="20"/>
              </w:rPr>
              <w:t>10</w:t>
            </w:r>
            <w:r w:rsidR="00BD6EC6">
              <w:rPr>
                <w:rFonts w:asciiTheme="minorHAnsi" w:eastAsiaTheme="minorEastAsia" w:hAnsiTheme="minorHAnsi"/>
                <w:bCs/>
                <w:szCs w:val="20"/>
              </w:rPr>
              <w:t>0</w:t>
            </w:r>
            <w:r w:rsidRPr="00D97DD9">
              <w:rPr>
                <w:rFonts w:asciiTheme="minorHAnsi" w:eastAsiaTheme="minorEastAsia" w:hAnsiTheme="minorHAnsi"/>
                <w:bCs/>
                <w:szCs w:val="20"/>
              </w:rPr>
              <w:t>,000 text2coord mappings</w:t>
            </w:r>
            <w:r w:rsidR="00BD6EC6">
              <w:rPr>
                <w:rFonts w:asciiTheme="minorHAnsi" w:eastAsiaTheme="minorEastAsia" w:hAnsiTheme="minorHAnsi"/>
                <w:bCs/>
                <w:szCs w:val="20"/>
              </w:rPr>
              <w:t xml:space="preserve"> on one object</w:t>
            </w:r>
          </w:p>
          <w:p w14:paraId="223EC43C" w14:textId="77777777" w:rsidR="00BD6EC6" w:rsidRPr="00D97DD9" w:rsidRDefault="00BD6EC6" w:rsidP="00D97DD9">
            <w:pPr>
              <w:rPr>
                <w:rFonts w:asciiTheme="minorHAnsi" w:eastAsiaTheme="minorEastAsia" w:hAnsiTheme="minorHAnsi"/>
                <w:bCs/>
                <w:szCs w:val="20"/>
              </w:rPr>
            </w:pPr>
          </w:p>
          <w:p w14:paraId="293DCED7" w14:textId="4A9127F2"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3</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 xml:space="preserve">1,000 </w:t>
            </w:r>
            <w:proofErr w:type="spellStart"/>
            <w:r w:rsidRPr="00D97DD9">
              <w:rPr>
                <w:rFonts w:asciiTheme="minorHAnsi" w:eastAsiaTheme="minorEastAsia" w:hAnsiTheme="minorHAnsi"/>
                <w:bCs/>
                <w:szCs w:val="20"/>
              </w:rPr>
              <w:t>colorgroups</w:t>
            </w:r>
            <w:proofErr w:type="spellEnd"/>
            <w:r w:rsidR="00BD6EC6">
              <w:rPr>
                <w:rFonts w:asciiTheme="minorHAnsi" w:eastAsiaTheme="minorEastAsia" w:hAnsiTheme="minorHAnsi"/>
                <w:bCs/>
                <w:szCs w:val="20"/>
              </w:rPr>
              <w:t xml:space="preserve"> </w:t>
            </w:r>
            <w:r w:rsidR="001E6949">
              <w:rPr>
                <w:rFonts w:asciiTheme="minorHAnsi" w:eastAsiaTheme="minorEastAsia" w:hAnsiTheme="minorHAnsi"/>
                <w:bCs/>
                <w:szCs w:val="20"/>
              </w:rPr>
              <w:t xml:space="preserve">each with one color. </w:t>
            </w:r>
            <w:r w:rsidR="00F15FBB">
              <w:rPr>
                <w:rFonts w:asciiTheme="minorHAnsi" w:eastAsiaTheme="minorEastAsia" w:hAnsiTheme="minorHAnsi"/>
                <w:bCs/>
                <w:szCs w:val="20"/>
              </w:rPr>
              <w:t xml:space="preserve">Paint one object with each of the defined </w:t>
            </w:r>
            <w:proofErr w:type="spellStart"/>
            <w:r w:rsidR="00F15FBB">
              <w:rPr>
                <w:rFonts w:asciiTheme="minorHAnsi" w:eastAsiaTheme="minorEastAsia" w:hAnsiTheme="minorHAnsi"/>
                <w:bCs/>
                <w:szCs w:val="20"/>
              </w:rPr>
              <w:t>colorgroups</w:t>
            </w:r>
            <w:proofErr w:type="spellEnd"/>
            <w:r w:rsidR="00F15FBB">
              <w:rPr>
                <w:rFonts w:asciiTheme="minorHAnsi" w:eastAsiaTheme="minorEastAsia" w:hAnsiTheme="minorHAnsi"/>
                <w:bCs/>
                <w:szCs w:val="20"/>
              </w:rPr>
              <w:t>.</w:t>
            </w:r>
          </w:p>
          <w:p w14:paraId="04205493" w14:textId="77777777" w:rsidR="00BD6EC6" w:rsidRPr="00D97DD9" w:rsidRDefault="00BD6EC6" w:rsidP="00D97DD9">
            <w:pPr>
              <w:rPr>
                <w:rFonts w:asciiTheme="minorHAnsi" w:eastAsiaTheme="minorEastAsia" w:hAnsiTheme="minorHAnsi"/>
                <w:bCs/>
                <w:szCs w:val="20"/>
              </w:rPr>
            </w:pPr>
          </w:p>
          <w:p w14:paraId="4334DAC2" w14:textId="0C28F09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4</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 xml:space="preserve">1,000 colors in </w:t>
            </w:r>
            <w:r w:rsidR="00BD6EC6">
              <w:rPr>
                <w:rFonts w:asciiTheme="minorHAnsi" w:eastAsiaTheme="minorEastAsia" w:hAnsiTheme="minorHAnsi"/>
                <w:bCs/>
                <w:szCs w:val="20"/>
              </w:rPr>
              <w:t>one</w:t>
            </w:r>
            <w:r w:rsidRPr="00D97DD9">
              <w:rPr>
                <w:rFonts w:asciiTheme="minorHAnsi" w:eastAsiaTheme="minorEastAsia" w:hAnsiTheme="minorHAnsi"/>
                <w:bCs/>
                <w:szCs w:val="20"/>
              </w:rPr>
              <w:t xml:space="preserve"> </w:t>
            </w:r>
            <w:proofErr w:type="spellStart"/>
            <w:r w:rsidRPr="00D97DD9">
              <w:rPr>
                <w:rFonts w:asciiTheme="minorHAnsi" w:eastAsiaTheme="minorEastAsia" w:hAnsiTheme="minorHAnsi"/>
                <w:bCs/>
                <w:szCs w:val="20"/>
              </w:rPr>
              <w:t>colo</w:t>
            </w:r>
            <w:r w:rsidR="00BD6EC6">
              <w:rPr>
                <w:rFonts w:asciiTheme="minorHAnsi" w:eastAsiaTheme="minorEastAsia" w:hAnsiTheme="minorHAnsi"/>
                <w:bCs/>
                <w:szCs w:val="20"/>
              </w:rPr>
              <w:t>r</w:t>
            </w:r>
            <w:r w:rsidRPr="00D97DD9">
              <w:rPr>
                <w:rFonts w:asciiTheme="minorHAnsi" w:eastAsiaTheme="minorEastAsia" w:hAnsiTheme="minorHAnsi"/>
                <w:bCs/>
                <w:szCs w:val="20"/>
              </w:rPr>
              <w:t>group</w:t>
            </w:r>
            <w:proofErr w:type="spellEnd"/>
            <w:r w:rsidR="001E6949">
              <w:rPr>
                <w:rFonts w:asciiTheme="minorHAnsi" w:eastAsiaTheme="minorEastAsia" w:hAnsiTheme="minorHAnsi"/>
                <w:bCs/>
                <w:szCs w:val="20"/>
              </w:rPr>
              <w:t xml:space="preserve"> to paint an object</w:t>
            </w:r>
          </w:p>
          <w:p w14:paraId="62BA17F4" w14:textId="77777777" w:rsidR="00BD6EC6" w:rsidRPr="00D97DD9" w:rsidRDefault="00BD6EC6" w:rsidP="00D97DD9">
            <w:pPr>
              <w:rPr>
                <w:rFonts w:asciiTheme="minorHAnsi" w:eastAsiaTheme="minorEastAsia" w:hAnsiTheme="minorHAnsi"/>
                <w:bCs/>
                <w:szCs w:val="20"/>
              </w:rPr>
            </w:pPr>
          </w:p>
          <w:p w14:paraId="5DB91759" w14:textId="789322DD"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5</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9205F5" w:rsidRPr="000238AA">
              <w:rPr>
                <w:rFonts w:asciiTheme="minorHAnsi" w:eastAsiaTheme="minorEastAsia" w:hAnsiTheme="minorHAnsi"/>
                <w:bCs/>
                <w:szCs w:val="20"/>
              </w:rPr>
              <w:t>Define</w:t>
            </w:r>
            <w:r w:rsidR="00F15FBB">
              <w:rPr>
                <w:rFonts w:asciiTheme="minorHAnsi" w:eastAsiaTheme="minorEastAsia" w:hAnsiTheme="minorHAnsi"/>
                <w:b/>
                <w:bCs/>
                <w:szCs w:val="20"/>
              </w:rPr>
              <w:t xml:space="preserve"> </w:t>
            </w:r>
            <w:r w:rsidR="009205F5">
              <w:rPr>
                <w:rFonts w:asciiTheme="minorHAnsi" w:eastAsiaTheme="minorEastAsia" w:hAnsiTheme="minorHAnsi"/>
                <w:bCs/>
                <w:szCs w:val="20"/>
              </w:rPr>
              <w:t>120</w:t>
            </w:r>
            <w:r w:rsidRPr="00D97DD9">
              <w:rPr>
                <w:rFonts w:asciiTheme="minorHAnsi" w:eastAsiaTheme="minorEastAsia" w:hAnsiTheme="minorHAnsi"/>
                <w:bCs/>
                <w:szCs w:val="20"/>
              </w:rPr>
              <w:t xml:space="preserve"> </w:t>
            </w:r>
            <w:proofErr w:type="spellStart"/>
            <w:r w:rsidRPr="00D97DD9">
              <w:rPr>
                <w:rFonts w:asciiTheme="minorHAnsi" w:eastAsiaTheme="minorEastAsia" w:hAnsiTheme="minorHAnsi"/>
                <w:bCs/>
                <w:szCs w:val="20"/>
              </w:rPr>
              <w:t>multiproperties</w:t>
            </w:r>
            <w:proofErr w:type="spellEnd"/>
            <w:r w:rsidR="001E6949">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each with </w:t>
            </w:r>
            <w:r w:rsidR="009205F5">
              <w:rPr>
                <w:rFonts w:asciiTheme="minorHAnsi" w:eastAsiaTheme="minorEastAsia" w:hAnsiTheme="minorHAnsi"/>
                <w:bCs/>
                <w:szCs w:val="20"/>
              </w:rPr>
              <w:t>t</w:t>
            </w:r>
            <w:r w:rsidR="006D7473">
              <w:rPr>
                <w:rFonts w:asciiTheme="minorHAnsi" w:eastAsiaTheme="minorEastAsia" w:hAnsiTheme="minorHAnsi"/>
                <w:bCs/>
                <w:szCs w:val="20"/>
              </w:rPr>
              <w:t xml:space="preserve">hree </w:t>
            </w:r>
            <w:r w:rsidR="00F15FBB">
              <w:rPr>
                <w:rFonts w:asciiTheme="minorHAnsi" w:eastAsiaTheme="minorEastAsia" w:hAnsiTheme="minorHAnsi"/>
                <w:bCs/>
                <w:szCs w:val="20"/>
              </w:rPr>
              <w:t>multi sub element</w:t>
            </w:r>
            <w:r w:rsidR="009205F5">
              <w:rPr>
                <w:rFonts w:asciiTheme="minorHAnsi" w:eastAsiaTheme="minorEastAsia" w:hAnsiTheme="minorHAnsi"/>
                <w:bCs/>
                <w:szCs w:val="20"/>
              </w:rPr>
              <w:t>s</w:t>
            </w:r>
            <w:r w:rsidR="006D7473">
              <w:rPr>
                <w:rFonts w:asciiTheme="minorHAnsi" w:eastAsiaTheme="minorEastAsia" w:hAnsiTheme="minorHAnsi"/>
                <w:bCs/>
                <w:szCs w:val="20"/>
              </w:rPr>
              <w:t xml:space="preserve"> and two </w:t>
            </w:r>
            <w:proofErr w:type="spellStart"/>
            <w:r w:rsidR="006D7473">
              <w:rPr>
                <w:rFonts w:asciiTheme="minorHAnsi" w:eastAsiaTheme="minorEastAsia" w:hAnsiTheme="minorHAnsi"/>
                <w:bCs/>
                <w:szCs w:val="20"/>
              </w:rPr>
              <w:t>pids</w:t>
            </w:r>
            <w:proofErr w:type="spellEnd"/>
            <w:r w:rsidR="006D7473">
              <w:rPr>
                <w:rFonts w:asciiTheme="minorHAnsi" w:eastAsiaTheme="minorEastAsia" w:hAnsiTheme="minorHAnsi"/>
                <w:bCs/>
                <w:szCs w:val="20"/>
              </w:rPr>
              <w:t xml:space="preserve"> values</w:t>
            </w:r>
            <w:r w:rsidR="00F15FBB">
              <w:rPr>
                <w:rFonts w:asciiTheme="minorHAnsi" w:eastAsiaTheme="minorEastAsia" w:hAnsiTheme="minorHAnsi"/>
                <w:bCs/>
                <w:szCs w:val="20"/>
              </w:rPr>
              <w:t xml:space="preserve">. Paint one object with each of the </w:t>
            </w:r>
            <w:proofErr w:type="spellStart"/>
            <w:r w:rsidR="00F15FBB">
              <w:rPr>
                <w:rFonts w:asciiTheme="minorHAnsi" w:eastAsiaTheme="minorEastAsia" w:hAnsiTheme="minorHAnsi"/>
                <w:bCs/>
                <w:szCs w:val="20"/>
              </w:rPr>
              <w:t>multiproperties</w:t>
            </w:r>
            <w:proofErr w:type="spellEnd"/>
            <w:r w:rsidR="001E6949">
              <w:rPr>
                <w:rFonts w:asciiTheme="minorHAnsi" w:eastAsiaTheme="minorEastAsia" w:hAnsiTheme="minorHAnsi"/>
                <w:bCs/>
                <w:szCs w:val="20"/>
              </w:rPr>
              <w:t xml:space="preserve">. </w:t>
            </w:r>
          </w:p>
          <w:p w14:paraId="4E50D4E7" w14:textId="69676380" w:rsidR="001E6949" w:rsidRDefault="001E6949" w:rsidP="00D97DD9">
            <w:pPr>
              <w:rPr>
                <w:rFonts w:asciiTheme="minorHAnsi" w:eastAsiaTheme="minorEastAsia" w:hAnsiTheme="minorHAnsi"/>
                <w:bCs/>
                <w:szCs w:val="20"/>
              </w:rPr>
            </w:pPr>
          </w:p>
          <w:p w14:paraId="2C36F987" w14:textId="7611A604" w:rsidR="001E6949" w:rsidRDefault="001E6949" w:rsidP="001E6949">
            <w:pPr>
              <w:rPr>
                <w:rFonts w:asciiTheme="minorHAnsi" w:eastAsiaTheme="minorEastAsia" w:hAnsiTheme="minorHAnsi"/>
                <w:bCs/>
                <w:szCs w:val="20"/>
              </w:rPr>
            </w:pPr>
            <w:r w:rsidRPr="00D97DD9">
              <w:rPr>
                <w:rFonts w:asciiTheme="minorHAnsi" w:eastAsiaTheme="minorEastAsia" w:hAnsiTheme="minorHAnsi"/>
                <w:b/>
                <w:bCs/>
                <w:szCs w:val="20"/>
              </w:rPr>
              <w:t>0</w:t>
            </w:r>
            <w:r>
              <w:rPr>
                <w:rFonts w:asciiTheme="minorHAnsi" w:eastAsiaTheme="minorEastAsia" w:hAnsiTheme="minorHAnsi"/>
                <w:b/>
                <w:bCs/>
                <w:szCs w:val="20"/>
              </w:rPr>
              <w:t>6</w:t>
            </w:r>
            <w:r w:rsidRPr="00D97DD9">
              <w:rPr>
                <w:rFonts w:asciiTheme="minorHAnsi" w:eastAsiaTheme="minorEastAsia" w:hAnsiTheme="minorHAnsi"/>
                <w:b/>
                <w:bCs/>
                <w:szCs w:val="20"/>
              </w:rPr>
              <w:t xml:space="preserve"> </w:t>
            </w:r>
            <w:r>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F15FBB">
              <w:rPr>
                <w:rFonts w:asciiTheme="minorHAnsi" w:eastAsiaTheme="minorEastAsia" w:hAnsiTheme="minorHAnsi"/>
                <w:b/>
                <w:bCs/>
                <w:szCs w:val="20"/>
              </w:rPr>
              <w:t xml:space="preserve">Use </w:t>
            </w:r>
            <w:r w:rsidR="00FF7F63">
              <w:rPr>
                <w:rFonts w:asciiTheme="minorHAnsi" w:eastAsiaTheme="minorEastAsia" w:hAnsiTheme="minorHAnsi"/>
                <w:bCs/>
                <w:szCs w:val="20"/>
              </w:rPr>
              <w:t>2</w:t>
            </w:r>
            <w:r w:rsidR="009205F5">
              <w:rPr>
                <w:rFonts w:asciiTheme="minorHAnsi" w:eastAsiaTheme="minorEastAsia" w:hAnsiTheme="minorHAnsi"/>
                <w:bCs/>
                <w:szCs w:val="20"/>
              </w:rPr>
              <w:t>,</w:t>
            </w:r>
            <w:r w:rsidR="00E33B38">
              <w:rPr>
                <w:rFonts w:asciiTheme="minorHAnsi" w:eastAsiaTheme="minorEastAsia" w:hAnsiTheme="minorHAnsi"/>
                <w:bCs/>
                <w:szCs w:val="20"/>
              </w:rPr>
              <w:t>5</w:t>
            </w:r>
            <w:r w:rsidRPr="00D97DD9">
              <w:rPr>
                <w:rFonts w:asciiTheme="minorHAnsi" w:eastAsiaTheme="minorEastAsia" w:hAnsiTheme="minorHAnsi"/>
                <w:bCs/>
                <w:szCs w:val="20"/>
              </w:rPr>
              <w:t>0</w:t>
            </w:r>
            <w:r w:rsidR="009205F5">
              <w:rPr>
                <w:rFonts w:asciiTheme="minorHAnsi" w:eastAsiaTheme="minorEastAsia" w:hAnsiTheme="minorHAnsi"/>
                <w:bCs/>
                <w:szCs w:val="20"/>
              </w:rPr>
              <w:t>0</w:t>
            </w:r>
            <w:r w:rsidR="00FF7F63">
              <w:rPr>
                <w:rFonts w:asciiTheme="minorHAnsi" w:eastAsiaTheme="minorEastAsia" w:hAnsiTheme="minorHAnsi"/>
                <w:bCs/>
                <w:szCs w:val="20"/>
              </w:rPr>
              <w:t>+</w:t>
            </w:r>
            <w:r w:rsidRPr="00D97DD9">
              <w:rPr>
                <w:rFonts w:asciiTheme="minorHAnsi" w:eastAsiaTheme="minorEastAsia" w:hAnsiTheme="minorHAnsi"/>
                <w:bCs/>
                <w:szCs w:val="20"/>
              </w:rPr>
              <w:t xml:space="preserve"> multi</w:t>
            </w:r>
            <w:r>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sub </w:t>
            </w:r>
            <w:r>
              <w:rPr>
                <w:rFonts w:asciiTheme="minorHAnsi" w:eastAsiaTheme="minorEastAsia" w:hAnsiTheme="minorHAnsi"/>
                <w:bCs/>
                <w:szCs w:val="20"/>
              </w:rPr>
              <w:t xml:space="preserve">element </w:t>
            </w:r>
            <w:r w:rsidR="00F15FBB">
              <w:rPr>
                <w:rFonts w:asciiTheme="minorHAnsi" w:eastAsiaTheme="minorEastAsia" w:hAnsiTheme="minorHAnsi"/>
                <w:bCs/>
                <w:szCs w:val="20"/>
              </w:rPr>
              <w:t xml:space="preserve">indices </w:t>
            </w:r>
            <w:r>
              <w:rPr>
                <w:rFonts w:asciiTheme="minorHAnsi" w:eastAsiaTheme="minorEastAsia" w:hAnsiTheme="minorHAnsi"/>
                <w:bCs/>
                <w:szCs w:val="20"/>
              </w:rPr>
              <w:t xml:space="preserve">in one </w:t>
            </w:r>
            <w:proofErr w:type="spellStart"/>
            <w:r>
              <w:rPr>
                <w:rFonts w:asciiTheme="minorHAnsi" w:eastAsiaTheme="minorEastAsia" w:hAnsiTheme="minorHAnsi"/>
                <w:bCs/>
                <w:szCs w:val="20"/>
              </w:rPr>
              <w:t>multiproperties</w:t>
            </w:r>
            <w:proofErr w:type="spellEnd"/>
            <w:r w:rsidR="00E33B38">
              <w:rPr>
                <w:rFonts w:asciiTheme="minorHAnsi" w:eastAsiaTheme="minorEastAsia" w:hAnsiTheme="minorHAnsi"/>
                <w:bCs/>
                <w:szCs w:val="20"/>
              </w:rPr>
              <w:t xml:space="preserve"> with two </w:t>
            </w:r>
            <w:proofErr w:type="spellStart"/>
            <w:r w:rsidR="00E33B38">
              <w:rPr>
                <w:rFonts w:asciiTheme="minorHAnsi" w:eastAsiaTheme="minorEastAsia" w:hAnsiTheme="minorHAnsi"/>
                <w:bCs/>
                <w:szCs w:val="20"/>
              </w:rPr>
              <w:t>pids</w:t>
            </w:r>
            <w:proofErr w:type="spellEnd"/>
            <w:r w:rsidR="00E33B38">
              <w:rPr>
                <w:rFonts w:asciiTheme="minorHAnsi" w:eastAsiaTheme="minorEastAsia" w:hAnsiTheme="minorHAnsi"/>
                <w:bCs/>
                <w:szCs w:val="20"/>
              </w:rPr>
              <w:t xml:space="preserve"> values</w:t>
            </w:r>
            <w:r w:rsidR="00F15FBB">
              <w:rPr>
                <w:rFonts w:asciiTheme="minorHAnsi" w:eastAsiaTheme="minorEastAsia" w:hAnsiTheme="minorHAnsi"/>
                <w:bCs/>
                <w:szCs w:val="20"/>
              </w:rPr>
              <w:t>. Paint</w:t>
            </w:r>
            <w:r>
              <w:rPr>
                <w:rFonts w:asciiTheme="minorHAnsi" w:eastAsiaTheme="minorEastAsia" w:hAnsiTheme="minorHAnsi"/>
                <w:bCs/>
                <w:szCs w:val="20"/>
              </w:rPr>
              <w:t xml:space="preserve"> one object</w:t>
            </w:r>
            <w:r w:rsidR="00F15FBB">
              <w:rPr>
                <w:rFonts w:asciiTheme="minorHAnsi" w:eastAsiaTheme="minorEastAsia" w:hAnsiTheme="minorHAnsi"/>
                <w:bCs/>
                <w:szCs w:val="20"/>
              </w:rPr>
              <w:t xml:space="preserve"> with each of the defined </w:t>
            </w:r>
            <w:proofErr w:type="spellStart"/>
            <w:r w:rsidR="00F15FBB">
              <w:rPr>
                <w:rFonts w:asciiTheme="minorHAnsi" w:eastAsiaTheme="minorEastAsia" w:hAnsiTheme="minorHAnsi"/>
                <w:bCs/>
                <w:szCs w:val="20"/>
              </w:rPr>
              <w:t>multiproperties</w:t>
            </w:r>
            <w:proofErr w:type="spellEnd"/>
            <w:r w:rsidR="00F15FBB">
              <w:rPr>
                <w:rFonts w:asciiTheme="minorHAnsi" w:eastAsiaTheme="minorEastAsia" w:hAnsiTheme="minorHAnsi"/>
                <w:bCs/>
                <w:szCs w:val="20"/>
              </w:rPr>
              <w:t xml:space="preserve"> values</w:t>
            </w:r>
            <w:r>
              <w:rPr>
                <w:rFonts w:asciiTheme="minorHAnsi" w:eastAsiaTheme="minorEastAsia" w:hAnsiTheme="minorHAnsi"/>
                <w:bCs/>
                <w:szCs w:val="20"/>
              </w:rPr>
              <w:t xml:space="preserve">. </w:t>
            </w:r>
          </w:p>
          <w:p w14:paraId="2E0D2CDB" w14:textId="77777777" w:rsidR="00BD6EC6" w:rsidRPr="00D97DD9" w:rsidRDefault="00BD6EC6" w:rsidP="00D97DD9">
            <w:pPr>
              <w:rPr>
                <w:rFonts w:asciiTheme="minorHAnsi" w:eastAsiaTheme="minorEastAsia" w:hAnsiTheme="minorHAnsi"/>
                <w:bCs/>
                <w:szCs w:val="20"/>
              </w:rPr>
            </w:pPr>
          </w:p>
          <w:p w14:paraId="20C18721" w14:textId="5A6017BB" w:rsidR="00D97DD9" w:rsidRPr="001E694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lastRenderedPageBreak/>
              <w:t>0</w:t>
            </w:r>
            <w:r w:rsidR="001E6949">
              <w:rPr>
                <w:rFonts w:asciiTheme="minorHAnsi" w:eastAsiaTheme="minorEastAsia" w:hAnsiTheme="minorHAnsi"/>
                <w:b/>
                <w:bCs/>
                <w:szCs w:val="20"/>
              </w:rPr>
              <w:t>7</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1E6949" w:rsidRPr="001E6949">
              <w:rPr>
                <w:rFonts w:asciiTheme="minorHAnsi" w:eastAsiaTheme="minorEastAsia" w:hAnsiTheme="minorHAnsi"/>
                <w:bCs/>
                <w:szCs w:val="20"/>
              </w:rPr>
              <w:t xml:space="preserve">A </w:t>
            </w:r>
            <w:proofErr w:type="spellStart"/>
            <w:r w:rsidR="001E6949" w:rsidRPr="001E6949">
              <w:rPr>
                <w:rFonts w:asciiTheme="minorHAnsi" w:eastAsiaTheme="minorEastAsia" w:hAnsiTheme="minorHAnsi"/>
                <w:bCs/>
                <w:szCs w:val="20"/>
              </w:rPr>
              <w:t>multiproperties</w:t>
            </w:r>
            <w:proofErr w:type="spellEnd"/>
            <w:r w:rsidR="001E6949" w:rsidRPr="001E6949">
              <w:rPr>
                <w:rFonts w:asciiTheme="minorHAnsi" w:eastAsiaTheme="minorEastAsia" w:hAnsiTheme="minorHAnsi"/>
                <w:bCs/>
                <w:szCs w:val="20"/>
              </w:rPr>
              <w:t xml:space="preserve"> listing </w:t>
            </w:r>
            <w:r w:rsidR="005913D5">
              <w:rPr>
                <w:rFonts w:asciiTheme="minorHAnsi" w:eastAsiaTheme="minorEastAsia" w:hAnsiTheme="minorHAnsi"/>
                <w:bCs/>
                <w:szCs w:val="20"/>
              </w:rPr>
              <w:t>7</w:t>
            </w:r>
            <w:r w:rsidRPr="001E6949">
              <w:rPr>
                <w:rFonts w:asciiTheme="minorHAnsi" w:eastAsiaTheme="minorEastAsia" w:hAnsiTheme="minorHAnsi"/>
                <w:bCs/>
                <w:szCs w:val="20"/>
              </w:rPr>
              <w:t xml:space="preserve"> </w:t>
            </w:r>
            <w:r w:rsidR="001E6949" w:rsidRPr="001E6949">
              <w:rPr>
                <w:rFonts w:asciiTheme="minorHAnsi" w:eastAsiaTheme="minorEastAsia" w:hAnsiTheme="minorHAnsi"/>
                <w:bCs/>
                <w:szCs w:val="20"/>
              </w:rPr>
              <w:t>entri</w:t>
            </w:r>
            <w:r w:rsidR="00F15FBB">
              <w:rPr>
                <w:rFonts w:asciiTheme="minorHAnsi" w:eastAsiaTheme="minorEastAsia" w:hAnsiTheme="minorHAnsi"/>
                <w:bCs/>
                <w:szCs w:val="20"/>
              </w:rPr>
              <w:t>e</w:t>
            </w:r>
            <w:r w:rsidR="001E6949" w:rsidRPr="001E6949">
              <w:rPr>
                <w:rFonts w:asciiTheme="minorHAnsi" w:eastAsiaTheme="minorEastAsia" w:hAnsiTheme="minorHAnsi"/>
                <w:bCs/>
                <w:szCs w:val="20"/>
              </w:rPr>
              <w:t xml:space="preserve">s in </w:t>
            </w:r>
            <w:proofErr w:type="spellStart"/>
            <w:r w:rsidRPr="001E6949">
              <w:rPr>
                <w:rFonts w:asciiTheme="minorHAnsi" w:eastAsiaTheme="minorEastAsia" w:hAnsiTheme="minorHAnsi"/>
                <w:bCs/>
                <w:szCs w:val="20"/>
              </w:rPr>
              <w:t>pids</w:t>
            </w:r>
            <w:proofErr w:type="spellEnd"/>
            <w:r w:rsidRPr="001E6949">
              <w:rPr>
                <w:rFonts w:asciiTheme="minorHAnsi" w:eastAsiaTheme="minorEastAsia" w:hAnsiTheme="minorHAnsi"/>
                <w:bCs/>
                <w:szCs w:val="20"/>
              </w:rPr>
              <w:t xml:space="preserve"> and </w:t>
            </w:r>
            <w:proofErr w:type="spellStart"/>
            <w:r w:rsidRPr="001E6949">
              <w:rPr>
                <w:rFonts w:asciiTheme="minorHAnsi" w:eastAsiaTheme="minorEastAsia" w:hAnsiTheme="minorHAnsi"/>
                <w:bCs/>
                <w:szCs w:val="20"/>
              </w:rPr>
              <w:t>pind</w:t>
            </w:r>
            <w:r w:rsidR="001E6949" w:rsidRPr="001E6949">
              <w:rPr>
                <w:rFonts w:asciiTheme="minorHAnsi" w:eastAsiaTheme="minorEastAsia" w:hAnsiTheme="minorHAnsi"/>
                <w:bCs/>
                <w:szCs w:val="20"/>
              </w:rPr>
              <w:t>ices</w:t>
            </w:r>
            <w:proofErr w:type="spellEnd"/>
            <w:r w:rsidR="00F15FBB">
              <w:rPr>
                <w:rFonts w:asciiTheme="minorHAnsi" w:eastAsiaTheme="minorEastAsia" w:hAnsiTheme="minorHAnsi"/>
                <w:bCs/>
                <w:szCs w:val="20"/>
              </w:rPr>
              <w:t xml:space="preserve">. The same texture </w:t>
            </w:r>
            <w:proofErr w:type="spellStart"/>
            <w:r w:rsidR="00F15FBB">
              <w:rPr>
                <w:rFonts w:asciiTheme="minorHAnsi" w:eastAsiaTheme="minorEastAsia" w:hAnsiTheme="minorHAnsi"/>
                <w:bCs/>
                <w:szCs w:val="20"/>
              </w:rPr>
              <w:t>pids</w:t>
            </w:r>
            <w:proofErr w:type="spellEnd"/>
            <w:r w:rsidR="00F15FBB">
              <w:rPr>
                <w:rFonts w:asciiTheme="minorHAnsi" w:eastAsiaTheme="minorEastAsia" w:hAnsiTheme="minorHAnsi"/>
                <w:bCs/>
                <w:szCs w:val="20"/>
              </w:rPr>
              <w:t xml:space="preserve"> references can be interleaved.</w:t>
            </w:r>
          </w:p>
          <w:p w14:paraId="55DE3BBD" w14:textId="77777777" w:rsidR="00BD6EC6" w:rsidRPr="00D97DD9" w:rsidRDefault="00BD6EC6" w:rsidP="00D97DD9">
            <w:pPr>
              <w:rPr>
                <w:rFonts w:asciiTheme="minorHAnsi" w:eastAsiaTheme="minorEastAsia" w:hAnsiTheme="minorHAnsi"/>
                <w:bCs/>
                <w:szCs w:val="20"/>
              </w:rPr>
            </w:pPr>
          </w:p>
          <w:p w14:paraId="3B69AFA4" w14:textId="0EC3E52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8</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small text2coord values (at the level of a pixel)</w:t>
            </w:r>
          </w:p>
          <w:p w14:paraId="7E2DF8F6" w14:textId="77777777" w:rsidR="00BD6EC6" w:rsidRPr="00D97DD9" w:rsidRDefault="00BD6EC6" w:rsidP="00D97DD9">
            <w:pPr>
              <w:rPr>
                <w:rFonts w:asciiTheme="minorHAnsi" w:eastAsiaTheme="minorEastAsia" w:hAnsiTheme="minorHAnsi"/>
                <w:bCs/>
                <w:szCs w:val="20"/>
              </w:rPr>
            </w:pPr>
          </w:p>
          <w:p w14:paraId="50948B3C" w14:textId="223CF0D4" w:rsidR="00CA1A06" w:rsidRPr="00D97DD9" w:rsidRDefault="00D97DD9" w:rsidP="00D97DD9">
            <w:pPr>
              <w:rPr>
                <w:rFonts w:asciiTheme="minorHAnsi" w:hAnsiTheme="minorHAnsi"/>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9</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large text2coord values (such to cause 1000 tiles)</w:t>
            </w:r>
          </w:p>
          <w:p w14:paraId="6DAE54D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E0E4A90" w14:textId="77777777" w:rsidTr="00130FD1">
        <w:trPr>
          <w:trHeight w:val="56"/>
        </w:trPr>
        <w:tc>
          <w:tcPr>
            <w:tcW w:w="2628" w:type="dxa"/>
            <w:tcBorders>
              <w:bottom w:val="single" w:sz="4" w:space="0" w:color="auto"/>
            </w:tcBorders>
            <w:shd w:val="clear" w:color="auto" w:fill="D9D9D9" w:themeFill="background1" w:themeFillShade="D9"/>
          </w:tcPr>
          <w:p w14:paraId="72C0C7E7" w14:textId="7F17A80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68C1CE25" w14:textId="36633A5A" w:rsidR="00AB7CFE" w:rsidRPr="00D97DD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 xml:space="preserve">Link to Requirement in 3MF </w:t>
            </w:r>
            <w:proofErr w:type="gramStart"/>
            <w:r w:rsidRPr="00AB7CFE">
              <w:rPr>
                <w:rFonts w:asciiTheme="minorHAnsi" w:eastAsiaTheme="minorEastAsia" w:hAnsiTheme="minorHAnsi"/>
                <w:bCs/>
                <w:szCs w:val="20"/>
              </w:rPr>
              <w:t>Specification</w:t>
            </w:r>
            <w:r w:rsidR="00A2427E">
              <w:rPr>
                <w:rFonts w:asciiTheme="minorHAnsi" w:eastAsiaTheme="minorEastAsia" w:hAnsiTheme="minorHAnsi"/>
                <w:bCs/>
                <w:szCs w:val="20"/>
              </w:rPr>
              <w:t xml:space="preserve">  N</w:t>
            </w:r>
            <w:proofErr w:type="gramEnd"/>
            <w:r w:rsidR="00A2427E">
              <w:rPr>
                <w:rFonts w:asciiTheme="minorHAnsi" w:eastAsiaTheme="minorEastAsia" w:hAnsiTheme="minorHAnsi"/>
                <w:bCs/>
                <w:szCs w:val="20"/>
              </w:rPr>
              <w:t>/A</w:t>
            </w:r>
          </w:p>
        </w:tc>
      </w:tr>
    </w:tbl>
    <w:p w14:paraId="3899600A" w14:textId="77777777" w:rsidR="00CA1A06" w:rsidRDefault="00CA1A06" w:rsidP="7E4BDF2E"/>
    <w:p w14:paraId="15600503" w14:textId="71A3E449" w:rsidR="002F0E95" w:rsidRPr="00C9473A" w:rsidRDefault="002F0E95">
      <w:pPr>
        <w:rPr>
          <w:rFonts w:eastAsiaTheme="majorEastAsia" w:cstheme="majorBidi"/>
          <w:b/>
          <w:bCs/>
          <w:color w:val="000000"/>
          <w:szCs w:val="20"/>
          <w:highlight w:val="lightGray"/>
          <w:lang w:bidi="x-none"/>
        </w:rPr>
      </w:pPr>
    </w:p>
    <w:p w14:paraId="3EA19F2E" w14:textId="33D5FDE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08</w:t>
      </w:r>
      <w:r w:rsidR="00CA1A06" w:rsidRPr="002F0E95">
        <w:t xml:space="preserve"> </w:t>
      </w:r>
      <w:r w:rsidR="00E017DA" w:rsidRPr="002F0E95">
        <w:t>Real World Textured Objects</w:t>
      </w:r>
    </w:p>
    <w:tbl>
      <w:tblPr>
        <w:tblStyle w:val="TableGrid"/>
        <w:tblW w:w="9648" w:type="dxa"/>
        <w:tblLook w:val="04A0" w:firstRow="1" w:lastRow="0" w:firstColumn="1" w:lastColumn="0" w:noHBand="0" w:noVBand="1"/>
      </w:tblPr>
      <w:tblGrid>
        <w:gridCol w:w="2628"/>
        <w:gridCol w:w="7020"/>
      </w:tblGrid>
      <w:tr w:rsidR="00CA1A06" w:rsidRPr="00F84397" w14:paraId="3CDB171E" w14:textId="77777777" w:rsidTr="00130FD1">
        <w:tc>
          <w:tcPr>
            <w:tcW w:w="2628" w:type="dxa"/>
            <w:tcBorders>
              <w:bottom w:val="single" w:sz="4" w:space="0" w:color="auto"/>
            </w:tcBorders>
            <w:shd w:val="clear" w:color="auto" w:fill="D9D9D9" w:themeFill="background1" w:themeFillShade="D9"/>
          </w:tcPr>
          <w:p w14:paraId="596485E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718866" w14:textId="77777777" w:rsidR="00CA1A06" w:rsidRPr="00F84397" w:rsidRDefault="00CA1A06" w:rsidP="00130FD1">
            <w:pPr>
              <w:rPr>
                <w:rFonts w:asciiTheme="minorHAnsi" w:hAnsiTheme="minorHAnsi"/>
                <w:b/>
                <w:szCs w:val="20"/>
              </w:rPr>
            </w:pPr>
          </w:p>
        </w:tc>
        <w:tc>
          <w:tcPr>
            <w:tcW w:w="7020" w:type="dxa"/>
          </w:tcPr>
          <w:p w14:paraId="1E8A5B3E" w14:textId="372EB6EF" w:rsidR="00CA1A06" w:rsidRPr="00F84397" w:rsidRDefault="00E017DA" w:rsidP="00130FD1">
            <w:pPr>
              <w:rPr>
                <w:rFonts w:asciiTheme="minorHAnsi" w:hAnsiTheme="minorHAnsi"/>
                <w:szCs w:val="20"/>
              </w:rPr>
            </w:pPr>
            <w:r>
              <w:rPr>
                <w:rFonts w:asciiTheme="minorHAnsi" w:hAnsiTheme="minorHAnsi"/>
                <w:szCs w:val="20"/>
              </w:rPr>
              <w:t xml:space="preserve">Paint textures on a variety of </w:t>
            </w:r>
            <w:proofErr w:type="gramStart"/>
            <w:r>
              <w:rPr>
                <w:rFonts w:asciiTheme="minorHAnsi" w:hAnsiTheme="minorHAnsi"/>
                <w:szCs w:val="20"/>
              </w:rPr>
              <w:t>real world</w:t>
            </w:r>
            <w:proofErr w:type="gramEnd"/>
            <w:r>
              <w:rPr>
                <w:rFonts w:asciiTheme="minorHAnsi" w:hAnsiTheme="minorHAnsi"/>
                <w:szCs w:val="20"/>
              </w:rPr>
              <w:t xml:space="preserve"> objects</w:t>
            </w:r>
          </w:p>
        </w:tc>
      </w:tr>
      <w:tr w:rsidR="00CA1A06" w:rsidRPr="00F84397" w14:paraId="0E2FADF3" w14:textId="77777777" w:rsidTr="00130FD1">
        <w:trPr>
          <w:trHeight w:val="56"/>
        </w:trPr>
        <w:tc>
          <w:tcPr>
            <w:tcW w:w="2628" w:type="dxa"/>
            <w:shd w:val="clear" w:color="auto" w:fill="D9D9D9" w:themeFill="background1" w:themeFillShade="D9"/>
          </w:tcPr>
          <w:p w14:paraId="65EB7C1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56BA2" w14:textId="77777777" w:rsidR="00CA1A06" w:rsidRPr="00F84397" w:rsidRDefault="00CA1A06" w:rsidP="00130FD1">
            <w:pPr>
              <w:rPr>
                <w:rFonts w:asciiTheme="minorHAnsi" w:hAnsiTheme="minorHAnsi"/>
                <w:b/>
                <w:szCs w:val="20"/>
              </w:rPr>
            </w:pPr>
          </w:p>
        </w:tc>
        <w:tc>
          <w:tcPr>
            <w:tcW w:w="7020" w:type="dxa"/>
          </w:tcPr>
          <w:p w14:paraId="68FEEC6F" w14:textId="38151B7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C4446E">
              <w:rPr>
                <w:rFonts w:asciiTheme="minorHAnsi" w:eastAsia="Verdana" w:hAnsiTheme="minorHAnsi" w:cs="Verdana"/>
                <w:szCs w:val="20"/>
              </w:rPr>
              <w:t>to 14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16C13C36" w14:textId="77777777" w:rsidR="00CA1A06" w:rsidRPr="00F84397" w:rsidRDefault="00CA1A06" w:rsidP="00130FD1">
            <w:pPr>
              <w:rPr>
                <w:rFonts w:asciiTheme="minorHAnsi" w:hAnsiTheme="minorHAnsi"/>
                <w:szCs w:val="20"/>
              </w:rPr>
            </w:pPr>
          </w:p>
        </w:tc>
      </w:tr>
      <w:tr w:rsidR="00CA1A06" w:rsidRPr="00F84397" w14:paraId="1CD71923" w14:textId="77777777" w:rsidTr="00AB7CFE">
        <w:trPr>
          <w:trHeight w:val="56"/>
        </w:trPr>
        <w:tc>
          <w:tcPr>
            <w:tcW w:w="2628" w:type="dxa"/>
            <w:shd w:val="clear" w:color="auto" w:fill="D9D9D9" w:themeFill="background1" w:themeFillShade="D9"/>
          </w:tcPr>
          <w:p w14:paraId="7E862C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6D38C5" w14:textId="77777777" w:rsidR="00CA1A06" w:rsidRPr="00F84397" w:rsidRDefault="00CA1A06" w:rsidP="00130FD1">
            <w:pPr>
              <w:rPr>
                <w:rFonts w:asciiTheme="minorHAnsi" w:hAnsiTheme="minorHAnsi"/>
                <w:b/>
                <w:szCs w:val="20"/>
              </w:rPr>
            </w:pPr>
          </w:p>
        </w:tc>
        <w:tc>
          <w:tcPr>
            <w:tcW w:w="7020" w:type="dxa"/>
          </w:tcPr>
          <w:p w14:paraId="2F8D925C" w14:textId="4551B59B" w:rsidR="00CA1A06" w:rsidRPr="00F84397" w:rsidRDefault="00424017" w:rsidP="00130FD1">
            <w:pPr>
              <w:rPr>
                <w:rFonts w:asciiTheme="minorHAnsi" w:hAnsiTheme="minorHAnsi"/>
                <w:szCs w:val="20"/>
              </w:rPr>
            </w:pPr>
            <w:r>
              <w:rPr>
                <w:rFonts w:asciiTheme="minorHAnsi" w:eastAsiaTheme="minorEastAsia" w:hAnsiTheme="minorHAnsi"/>
                <w:b/>
                <w:bCs/>
                <w:szCs w:val="20"/>
              </w:rPr>
              <w:t xml:space="preserve">The following table listing specific textures from Appendix B to specific </w:t>
            </w:r>
            <w:proofErr w:type="gramStart"/>
            <w:r>
              <w:rPr>
                <w:rFonts w:asciiTheme="minorHAnsi" w:eastAsiaTheme="minorEastAsia" w:hAnsiTheme="minorHAnsi"/>
                <w:b/>
                <w:bCs/>
                <w:szCs w:val="20"/>
              </w:rPr>
              <w:t>real world</w:t>
            </w:r>
            <w:proofErr w:type="gramEnd"/>
            <w:r>
              <w:rPr>
                <w:rFonts w:asciiTheme="minorHAnsi" w:eastAsiaTheme="minorEastAsia" w:hAnsiTheme="minorHAnsi"/>
                <w:b/>
                <w:bCs/>
                <w:szCs w:val="20"/>
              </w:rPr>
              <w:t xml:space="preserve"> objects in Appendix A:</w:t>
            </w:r>
          </w:p>
          <w:p w14:paraId="6534A804" w14:textId="079EC269" w:rsidR="00CA1A06" w:rsidRDefault="00CA1A06" w:rsidP="00130FD1">
            <w:pPr>
              <w:rPr>
                <w:rFonts w:asciiTheme="minorHAnsi" w:hAnsiTheme="minorHAnsi"/>
                <w:szCs w:val="20"/>
              </w:rPr>
            </w:pPr>
          </w:p>
          <w:p w14:paraId="4CC43FF9" w14:textId="77777777" w:rsidR="0052561D" w:rsidRPr="0052561D" w:rsidRDefault="0052561D" w:rsidP="0052561D">
            <w:pPr>
              <w:rPr>
                <w:rFonts w:asciiTheme="minorHAnsi" w:hAnsiTheme="minorHAnsi"/>
                <w:szCs w:val="20"/>
              </w:rPr>
            </w:pPr>
            <w:r w:rsidRPr="0052561D">
              <w:rPr>
                <w:rFonts w:asciiTheme="minorHAnsi" w:hAnsiTheme="minorHAnsi"/>
                <w:szCs w:val="20"/>
              </w:rPr>
              <w:t>01 - brmarble.jpg - N22_ChessHorse_high</w:t>
            </w:r>
          </w:p>
          <w:p w14:paraId="1FD700B6" w14:textId="77777777" w:rsidR="0052561D" w:rsidRPr="0052561D" w:rsidRDefault="0052561D" w:rsidP="0052561D">
            <w:pPr>
              <w:rPr>
                <w:rFonts w:asciiTheme="minorHAnsi" w:hAnsiTheme="minorHAnsi"/>
                <w:szCs w:val="20"/>
              </w:rPr>
            </w:pPr>
            <w:r w:rsidRPr="0052561D">
              <w:rPr>
                <w:rFonts w:asciiTheme="minorHAnsi" w:hAnsiTheme="minorHAnsi"/>
                <w:szCs w:val="20"/>
              </w:rPr>
              <w:t>02 - droplets.png - M11_box_NA</w:t>
            </w:r>
          </w:p>
          <w:p w14:paraId="16430403" w14:textId="77777777" w:rsidR="0052561D" w:rsidRPr="0052561D" w:rsidRDefault="0052561D" w:rsidP="0052561D">
            <w:pPr>
              <w:rPr>
                <w:rFonts w:asciiTheme="minorHAnsi" w:hAnsiTheme="minorHAnsi"/>
                <w:szCs w:val="20"/>
              </w:rPr>
            </w:pPr>
            <w:r w:rsidRPr="0052561D">
              <w:rPr>
                <w:rFonts w:asciiTheme="minorHAnsi" w:hAnsiTheme="minorHAnsi"/>
                <w:szCs w:val="20"/>
              </w:rPr>
              <w:t>03 - grmarble.jpg - M12_Extruder_Bowden_Adapterc_low</w:t>
            </w:r>
          </w:p>
          <w:p w14:paraId="23FD9BEB" w14:textId="77777777" w:rsidR="0052561D" w:rsidRPr="0052561D" w:rsidRDefault="0052561D" w:rsidP="0052561D">
            <w:pPr>
              <w:rPr>
                <w:rFonts w:asciiTheme="minorHAnsi" w:hAnsiTheme="minorHAnsi"/>
                <w:szCs w:val="20"/>
              </w:rPr>
            </w:pPr>
            <w:r w:rsidRPr="0052561D">
              <w:rPr>
                <w:rFonts w:asciiTheme="minorHAnsi" w:hAnsiTheme="minorHAnsi"/>
                <w:szCs w:val="20"/>
              </w:rPr>
              <w:t xml:space="preserve">04 - oak.png - M11_Ventilated Build </w:t>
            </w:r>
            <w:proofErr w:type="spellStart"/>
            <w:r w:rsidRPr="0052561D">
              <w:rPr>
                <w:rFonts w:asciiTheme="minorHAnsi" w:hAnsiTheme="minorHAnsi"/>
                <w:szCs w:val="20"/>
              </w:rPr>
              <w:t>Platform_low</w:t>
            </w:r>
            <w:proofErr w:type="spellEnd"/>
          </w:p>
          <w:p w14:paraId="53533C05" w14:textId="77777777" w:rsidR="0052561D" w:rsidRPr="0052561D" w:rsidRDefault="0052561D" w:rsidP="0052561D">
            <w:pPr>
              <w:rPr>
                <w:rFonts w:asciiTheme="minorHAnsi" w:hAnsiTheme="minorHAnsi"/>
                <w:szCs w:val="20"/>
              </w:rPr>
            </w:pPr>
            <w:r w:rsidRPr="0052561D">
              <w:rPr>
                <w:rFonts w:asciiTheme="minorHAnsi" w:hAnsiTheme="minorHAnsi"/>
                <w:szCs w:val="20"/>
              </w:rPr>
              <w:t>05 - pitissue.jpg - M12_role_drum_NA</w:t>
            </w:r>
          </w:p>
          <w:p w14:paraId="3B3267C1" w14:textId="77777777" w:rsidR="0052561D" w:rsidRPr="0052561D" w:rsidRDefault="0052561D" w:rsidP="0052561D">
            <w:pPr>
              <w:rPr>
                <w:rFonts w:asciiTheme="minorHAnsi" w:hAnsiTheme="minorHAnsi"/>
                <w:szCs w:val="20"/>
              </w:rPr>
            </w:pPr>
            <w:r w:rsidRPr="0052561D">
              <w:rPr>
                <w:rFonts w:asciiTheme="minorHAnsi" w:hAnsiTheme="minorHAnsi"/>
                <w:szCs w:val="20"/>
              </w:rPr>
              <w:t>06 - purmesh.png - N33_Duck_NA</w:t>
            </w:r>
          </w:p>
          <w:p w14:paraId="17C32C16" w14:textId="77777777" w:rsidR="0052561D" w:rsidRPr="0052561D" w:rsidRDefault="0052561D" w:rsidP="0052561D">
            <w:pPr>
              <w:rPr>
                <w:rFonts w:asciiTheme="minorHAnsi" w:hAnsiTheme="minorHAnsi"/>
                <w:szCs w:val="20"/>
              </w:rPr>
            </w:pPr>
            <w:r w:rsidRPr="0052561D">
              <w:rPr>
                <w:rFonts w:asciiTheme="minorHAnsi" w:hAnsiTheme="minorHAnsi"/>
                <w:szCs w:val="20"/>
              </w:rPr>
              <w:t>07 - quads.jpg - M12_SW_Extruder-Hinged-Block_high</w:t>
            </w:r>
          </w:p>
          <w:p w14:paraId="357EFAB8" w14:textId="77777777" w:rsidR="0052561D" w:rsidRPr="0052561D" w:rsidRDefault="0052561D" w:rsidP="0052561D">
            <w:pPr>
              <w:rPr>
                <w:rFonts w:asciiTheme="minorHAnsi" w:hAnsiTheme="minorHAnsi"/>
                <w:szCs w:val="20"/>
              </w:rPr>
            </w:pPr>
            <w:r w:rsidRPr="0052561D">
              <w:rPr>
                <w:rFonts w:asciiTheme="minorHAnsi" w:hAnsiTheme="minorHAnsi"/>
                <w:szCs w:val="20"/>
              </w:rPr>
              <w:t>08 - photo_1.jpg - M11_stereographic_maze_lowres_NA</w:t>
            </w:r>
          </w:p>
          <w:p w14:paraId="63653D8F" w14:textId="77777777" w:rsidR="0052561D" w:rsidRPr="0052561D" w:rsidRDefault="0052561D" w:rsidP="0052561D">
            <w:pPr>
              <w:rPr>
                <w:rFonts w:asciiTheme="minorHAnsi" w:hAnsiTheme="minorHAnsi"/>
                <w:szCs w:val="20"/>
              </w:rPr>
            </w:pPr>
            <w:r w:rsidRPr="0052561D">
              <w:rPr>
                <w:rFonts w:asciiTheme="minorHAnsi" w:hAnsiTheme="minorHAnsi"/>
                <w:szCs w:val="20"/>
              </w:rPr>
              <w:t>09 - photo_1.png_16 - M12_Tristruder_18mm_Probe_Mount_high</w:t>
            </w:r>
          </w:p>
          <w:p w14:paraId="3DF77330" w14:textId="77777777" w:rsidR="0052561D" w:rsidRPr="0052561D" w:rsidRDefault="0052561D" w:rsidP="0052561D">
            <w:pPr>
              <w:rPr>
                <w:rFonts w:asciiTheme="minorHAnsi" w:hAnsiTheme="minorHAnsi"/>
                <w:szCs w:val="20"/>
              </w:rPr>
            </w:pPr>
            <w:r w:rsidRPr="0052561D">
              <w:rPr>
                <w:rFonts w:asciiTheme="minorHAnsi" w:hAnsiTheme="minorHAnsi"/>
                <w:szCs w:val="20"/>
              </w:rPr>
              <w:t>10 - photo_2.jpg - M21_flex_coupler_NA</w:t>
            </w:r>
          </w:p>
          <w:p w14:paraId="590AC2EA" w14:textId="77777777" w:rsidR="0052561D" w:rsidRPr="0052561D" w:rsidRDefault="0052561D" w:rsidP="0052561D">
            <w:pPr>
              <w:rPr>
                <w:rFonts w:asciiTheme="minorHAnsi" w:hAnsiTheme="minorHAnsi"/>
                <w:szCs w:val="20"/>
              </w:rPr>
            </w:pPr>
            <w:r w:rsidRPr="0052561D">
              <w:rPr>
                <w:rFonts w:asciiTheme="minorHAnsi" w:hAnsiTheme="minorHAnsi"/>
                <w:szCs w:val="20"/>
              </w:rPr>
              <w:t>11 - photo_3.png - N32_alligator_228_low</w:t>
            </w:r>
          </w:p>
          <w:p w14:paraId="0CE479FB" w14:textId="77777777" w:rsidR="0052561D" w:rsidRPr="0052561D" w:rsidRDefault="0052561D" w:rsidP="0052561D">
            <w:pPr>
              <w:rPr>
                <w:rFonts w:asciiTheme="minorHAnsi" w:hAnsiTheme="minorHAnsi"/>
                <w:szCs w:val="20"/>
              </w:rPr>
            </w:pPr>
            <w:r w:rsidRPr="0052561D">
              <w:rPr>
                <w:rFonts w:asciiTheme="minorHAnsi" w:hAnsiTheme="minorHAnsi"/>
                <w:szCs w:val="20"/>
              </w:rPr>
              <w:t>12 - photo_4.jpg - M22_FPV_Pod_Camera_Plate_NA</w:t>
            </w:r>
          </w:p>
          <w:p w14:paraId="34284609" w14:textId="77777777" w:rsidR="0052561D" w:rsidRPr="0052561D" w:rsidRDefault="0052561D" w:rsidP="0052561D">
            <w:pPr>
              <w:rPr>
                <w:rFonts w:asciiTheme="minorHAnsi" w:hAnsiTheme="minorHAnsi"/>
                <w:szCs w:val="20"/>
              </w:rPr>
            </w:pPr>
            <w:r w:rsidRPr="0052561D">
              <w:rPr>
                <w:rFonts w:asciiTheme="minorHAnsi" w:hAnsiTheme="minorHAnsi"/>
                <w:szCs w:val="20"/>
              </w:rPr>
              <w:t>13 - photo_5.jpg - M22_FPV_Pod_Half_NA</w:t>
            </w:r>
          </w:p>
          <w:p w14:paraId="7094F42F" w14:textId="62F83A2A" w:rsidR="00424017" w:rsidRDefault="0052561D" w:rsidP="0052561D">
            <w:pPr>
              <w:rPr>
                <w:rFonts w:asciiTheme="minorHAnsi" w:hAnsiTheme="minorHAnsi"/>
                <w:szCs w:val="20"/>
              </w:rPr>
            </w:pPr>
            <w:r w:rsidRPr="0052561D">
              <w:rPr>
                <w:rFonts w:asciiTheme="minorHAnsi" w:hAnsiTheme="minorHAnsi"/>
                <w:szCs w:val="20"/>
              </w:rPr>
              <w:t>14 - photo_6.png - N23_Deer_high</w:t>
            </w:r>
          </w:p>
          <w:p w14:paraId="2E36A86C" w14:textId="5F354DE9" w:rsidR="00424017" w:rsidRPr="00F84397" w:rsidRDefault="00424017" w:rsidP="00130FD1">
            <w:pPr>
              <w:rPr>
                <w:rFonts w:asciiTheme="minorHAnsi" w:hAnsiTheme="minorHAnsi"/>
                <w:szCs w:val="20"/>
              </w:rPr>
            </w:pPr>
          </w:p>
          <w:p w14:paraId="301E7E1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9392EA3" w14:textId="77777777" w:rsidTr="00130FD1">
        <w:trPr>
          <w:trHeight w:val="56"/>
        </w:trPr>
        <w:tc>
          <w:tcPr>
            <w:tcW w:w="2628" w:type="dxa"/>
            <w:tcBorders>
              <w:bottom w:val="single" w:sz="4" w:space="0" w:color="auto"/>
            </w:tcBorders>
            <w:shd w:val="clear" w:color="auto" w:fill="D9D9D9" w:themeFill="background1" w:themeFillShade="D9"/>
          </w:tcPr>
          <w:p w14:paraId="3A6FE11B" w14:textId="27734FC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1B8E90" w14:textId="1FDF982F"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A794F">
              <w:rPr>
                <w:rFonts w:asciiTheme="minorHAnsi" w:eastAsiaTheme="minorEastAsia" w:hAnsiTheme="minorHAnsi"/>
                <w:bCs/>
                <w:szCs w:val="20"/>
              </w:rPr>
              <w:t xml:space="preserve"> N/A</w:t>
            </w:r>
          </w:p>
        </w:tc>
      </w:tr>
    </w:tbl>
    <w:p w14:paraId="5F03AA1B" w14:textId="600E1E98" w:rsidR="00337262" w:rsidRDefault="00337262"/>
    <w:p w14:paraId="75CF11D8" w14:textId="7E370696" w:rsidR="00CA1A06" w:rsidRDefault="00F460C7" w:rsidP="003162C7">
      <w:pPr>
        <w:pStyle w:val="Heading3"/>
      </w:pPr>
      <w:r>
        <w:t xml:space="preserve"> </w:t>
      </w:r>
      <w:r w:rsidR="0003262E">
        <w:t>P_</w:t>
      </w:r>
      <w:r w:rsidR="004360B7">
        <w:t>???_0</w:t>
      </w:r>
      <w:r w:rsidR="00CA1A06">
        <w:t>5</w:t>
      </w:r>
      <w:r w:rsidR="006C75FB">
        <w:t>09</w:t>
      </w:r>
      <w:r w:rsidR="00CA1A06" w:rsidRPr="0056587D">
        <w:t xml:space="preserve"> </w:t>
      </w:r>
      <w:r w:rsidR="005B2DB8">
        <w:t>Positive Ordering</w:t>
      </w:r>
    </w:p>
    <w:tbl>
      <w:tblPr>
        <w:tblStyle w:val="TableGrid"/>
        <w:tblW w:w="9648" w:type="dxa"/>
        <w:tblLook w:val="04A0" w:firstRow="1" w:lastRow="0" w:firstColumn="1" w:lastColumn="0" w:noHBand="0" w:noVBand="1"/>
      </w:tblPr>
      <w:tblGrid>
        <w:gridCol w:w="2628"/>
        <w:gridCol w:w="7020"/>
      </w:tblGrid>
      <w:tr w:rsidR="00CA1A06" w:rsidRPr="00F84397" w14:paraId="2A256B93" w14:textId="77777777" w:rsidTr="00130FD1">
        <w:tc>
          <w:tcPr>
            <w:tcW w:w="2628" w:type="dxa"/>
            <w:tcBorders>
              <w:bottom w:val="single" w:sz="4" w:space="0" w:color="auto"/>
            </w:tcBorders>
            <w:shd w:val="clear" w:color="auto" w:fill="D9D9D9" w:themeFill="background1" w:themeFillShade="D9"/>
          </w:tcPr>
          <w:p w14:paraId="23EC842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97A42A" w14:textId="77777777" w:rsidR="00CA1A06" w:rsidRPr="00F84397" w:rsidRDefault="00CA1A06" w:rsidP="00130FD1">
            <w:pPr>
              <w:rPr>
                <w:rFonts w:asciiTheme="minorHAnsi" w:hAnsiTheme="minorHAnsi"/>
                <w:b/>
                <w:szCs w:val="20"/>
              </w:rPr>
            </w:pPr>
          </w:p>
        </w:tc>
        <w:tc>
          <w:tcPr>
            <w:tcW w:w="7020" w:type="dxa"/>
          </w:tcPr>
          <w:p w14:paraId="2B81B5BA" w14:textId="5290F40D" w:rsidR="00CA1A06" w:rsidRPr="00F84397" w:rsidRDefault="005B2DB8" w:rsidP="005704B3">
            <w:pPr>
              <w:rPr>
                <w:rFonts w:asciiTheme="minorHAnsi" w:hAnsiTheme="minorHAnsi"/>
                <w:szCs w:val="20"/>
              </w:rPr>
            </w:pPr>
            <w:r>
              <w:rPr>
                <w:rFonts w:asciiTheme="minorHAnsi" w:hAnsiTheme="minorHAnsi"/>
                <w:szCs w:val="20"/>
              </w:rPr>
              <w:t xml:space="preserve">Demonstrate that </w:t>
            </w:r>
            <w:proofErr w:type="spellStart"/>
            <w:r>
              <w:rPr>
                <w:rFonts w:asciiTheme="minorHAnsi" w:hAnsiTheme="minorHAnsi"/>
                <w:szCs w:val="20"/>
              </w:rPr>
              <w:t>colorgroup</w:t>
            </w:r>
            <w:proofErr w:type="spellEnd"/>
            <w:r>
              <w:rPr>
                <w:rFonts w:asciiTheme="minorHAnsi" w:hAnsiTheme="minorHAnsi"/>
                <w:szCs w:val="20"/>
              </w:rPr>
              <w:t xml:space="preserve">, texture2group, and </w:t>
            </w:r>
            <w:proofErr w:type="spellStart"/>
            <w:r>
              <w:rPr>
                <w:rFonts w:asciiTheme="minorHAnsi" w:hAnsiTheme="minorHAnsi"/>
                <w:szCs w:val="20"/>
              </w:rPr>
              <w:t>multiproperties</w:t>
            </w:r>
            <w:proofErr w:type="spellEnd"/>
            <w:r>
              <w:rPr>
                <w:rFonts w:asciiTheme="minorHAnsi" w:hAnsiTheme="minorHAnsi"/>
                <w:szCs w:val="20"/>
              </w:rPr>
              <w:t xml:space="preserve"> can be interleaved in resources </w:t>
            </w:r>
            <w:proofErr w:type="gramStart"/>
            <w:r>
              <w:rPr>
                <w:rFonts w:asciiTheme="minorHAnsi" w:hAnsiTheme="minorHAnsi"/>
                <w:szCs w:val="20"/>
              </w:rPr>
              <w:t>as long as</w:t>
            </w:r>
            <w:proofErr w:type="gramEnd"/>
            <w:r>
              <w:rPr>
                <w:rFonts w:asciiTheme="minorHAnsi" w:hAnsiTheme="minorHAnsi"/>
                <w:szCs w:val="20"/>
              </w:rPr>
              <w:t xml:space="preserve"> there are no forward references</w:t>
            </w:r>
          </w:p>
        </w:tc>
      </w:tr>
      <w:tr w:rsidR="00CA1A06" w:rsidRPr="00F84397" w14:paraId="44987AFE" w14:textId="77777777" w:rsidTr="00130FD1">
        <w:trPr>
          <w:trHeight w:val="56"/>
        </w:trPr>
        <w:tc>
          <w:tcPr>
            <w:tcW w:w="2628" w:type="dxa"/>
            <w:shd w:val="clear" w:color="auto" w:fill="D9D9D9" w:themeFill="background1" w:themeFillShade="D9"/>
          </w:tcPr>
          <w:p w14:paraId="44F2DF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710BF8" w14:textId="77777777" w:rsidR="00CA1A06" w:rsidRPr="00F84397" w:rsidRDefault="00CA1A06" w:rsidP="00130FD1">
            <w:pPr>
              <w:rPr>
                <w:rFonts w:asciiTheme="minorHAnsi" w:hAnsiTheme="minorHAnsi"/>
                <w:b/>
                <w:szCs w:val="20"/>
              </w:rPr>
            </w:pPr>
          </w:p>
        </w:tc>
        <w:tc>
          <w:tcPr>
            <w:tcW w:w="7020" w:type="dxa"/>
          </w:tcPr>
          <w:p w14:paraId="6FE5009B" w14:textId="4DF0D8E0"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F554081" w14:textId="77777777" w:rsidR="00CA1A06" w:rsidRPr="00F84397" w:rsidRDefault="00CA1A06" w:rsidP="00130FD1">
            <w:pPr>
              <w:rPr>
                <w:rFonts w:asciiTheme="minorHAnsi" w:hAnsiTheme="minorHAnsi"/>
                <w:szCs w:val="20"/>
              </w:rPr>
            </w:pPr>
          </w:p>
        </w:tc>
      </w:tr>
      <w:tr w:rsidR="00CA1A06" w:rsidRPr="00F84397" w14:paraId="1D70ACB3" w14:textId="77777777" w:rsidTr="00AB7CFE">
        <w:trPr>
          <w:trHeight w:val="56"/>
        </w:trPr>
        <w:tc>
          <w:tcPr>
            <w:tcW w:w="2628" w:type="dxa"/>
            <w:shd w:val="clear" w:color="auto" w:fill="D9D9D9" w:themeFill="background1" w:themeFillShade="D9"/>
          </w:tcPr>
          <w:p w14:paraId="23A17E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5773129" w14:textId="77777777" w:rsidR="00CA1A06" w:rsidRPr="00F84397" w:rsidRDefault="00CA1A06" w:rsidP="00130FD1">
            <w:pPr>
              <w:rPr>
                <w:rFonts w:asciiTheme="minorHAnsi" w:hAnsiTheme="minorHAnsi"/>
                <w:b/>
                <w:szCs w:val="20"/>
              </w:rPr>
            </w:pPr>
          </w:p>
        </w:tc>
        <w:tc>
          <w:tcPr>
            <w:tcW w:w="7020" w:type="dxa"/>
          </w:tcPr>
          <w:p w14:paraId="48A5958F" w14:textId="53CC4AE9" w:rsidR="00CA1A06" w:rsidRDefault="00CA1A06"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Pr>
                <w:rFonts w:asciiTheme="minorHAnsi" w:eastAsiaTheme="minorEastAsia" w:hAnsiTheme="minorHAnsi"/>
                <w:b/>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w:t>
            </w:r>
            <w:proofErr w:type="gramStart"/>
            <w:r w:rsidR="005B2DB8" w:rsidRPr="005B2DB8">
              <w:rPr>
                <w:rFonts w:asciiTheme="minorHAnsi" w:eastAsiaTheme="minorEastAsia" w:hAnsiTheme="minorHAnsi"/>
                <w:bCs/>
                <w:szCs w:val="20"/>
              </w:rPr>
              <w:t>resources</w:t>
            </w:r>
            <w:proofErr w:type="gramEnd"/>
            <w:r w:rsidR="005B2DB8" w:rsidRPr="005B2DB8">
              <w:rPr>
                <w:rFonts w:asciiTheme="minorHAnsi" w:eastAsiaTheme="minorEastAsia" w:hAnsiTheme="minorHAnsi"/>
                <w:bCs/>
                <w:szCs w:val="20"/>
              </w:rPr>
              <w:t xml:space="preserve"> element: </w:t>
            </w:r>
            <w:proofErr w:type="spellStart"/>
            <w:r w:rsidR="005B2DB8" w:rsidRPr="005B2DB8">
              <w:rPr>
                <w:rFonts w:asciiTheme="minorHAnsi" w:eastAsia="Calibri" w:hAnsiTheme="minorHAnsi" w:cs="Calibri"/>
                <w:szCs w:val="20"/>
              </w:rPr>
              <w:t>colorgroup</w:t>
            </w:r>
            <w:proofErr w:type="spellEnd"/>
            <w:r w:rsidR="005B2DB8" w:rsidRPr="005B2DB8">
              <w:rPr>
                <w:rFonts w:asciiTheme="minorHAnsi" w:eastAsia="Calibri" w:hAnsiTheme="minorHAnsi" w:cs="Calibri"/>
                <w:szCs w:val="20"/>
              </w:rPr>
              <w:t xml:space="preserve">, texture2d, texture2dgroup, </w:t>
            </w:r>
            <w:proofErr w:type="spellStart"/>
            <w:r w:rsidR="005B2DB8" w:rsidRPr="005B2DB8">
              <w:rPr>
                <w:rFonts w:asciiTheme="minorHAnsi" w:eastAsia="Calibri" w:hAnsiTheme="minorHAnsi" w:cs="Calibri"/>
                <w:szCs w:val="20"/>
              </w:rPr>
              <w:t>multiproperties</w:t>
            </w:r>
            <w:proofErr w:type="spellEnd"/>
            <w:r w:rsidR="005B2DB8" w:rsidRPr="005B2DB8">
              <w:rPr>
                <w:rFonts w:asciiTheme="minorHAnsi" w:eastAsia="Calibri" w:hAnsiTheme="minorHAnsi" w:cs="Calibri"/>
                <w:szCs w:val="20"/>
              </w:rPr>
              <w:t xml:space="preserve">, texture2d, </w:t>
            </w:r>
            <w:proofErr w:type="spellStart"/>
            <w:r w:rsidR="005B2DB8" w:rsidRPr="005B2DB8">
              <w:rPr>
                <w:rFonts w:asciiTheme="minorHAnsi" w:eastAsia="Calibri" w:hAnsiTheme="minorHAnsi" w:cs="Calibri"/>
                <w:szCs w:val="20"/>
              </w:rPr>
              <w:t>colorgroup</w:t>
            </w:r>
            <w:proofErr w:type="spellEnd"/>
            <w:r w:rsidR="005B2DB8" w:rsidRPr="005B2DB8">
              <w:rPr>
                <w:rFonts w:asciiTheme="minorHAnsi" w:eastAsia="Calibri" w:hAnsiTheme="minorHAnsi" w:cs="Calibri"/>
                <w:szCs w:val="20"/>
              </w:rPr>
              <w:t xml:space="preserve">, texture2dgroup, </w:t>
            </w:r>
            <w:proofErr w:type="spellStart"/>
            <w:r w:rsidR="005B2DB8" w:rsidRPr="005B2DB8">
              <w:rPr>
                <w:rFonts w:asciiTheme="minorHAnsi" w:eastAsia="Calibri" w:hAnsiTheme="minorHAnsi" w:cs="Calibri"/>
                <w:szCs w:val="20"/>
              </w:rPr>
              <w:t>multiproperties</w:t>
            </w:r>
            <w:proofErr w:type="spellEnd"/>
            <w:r w:rsidR="005B2DB8" w:rsidRPr="005B2DB8">
              <w:rPr>
                <w:rFonts w:asciiTheme="minorHAnsi" w:eastAsia="Calibri" w:hAnsiTheme="minorHAnsi" w:cs="Calibri"/>
                <w:szCs w:val="20"/>
              </w:rPr>
              <w:t xml:space="preserve">, object. There should be no forward </w:t>
            </w:r>
            <w:proofErr w:type="gramStart"/>
            <w:r w:rsidR="005B2DB8" w:rsidRPr="005B2DB8">
              <w:rPr>
                <w:rFonts w:asciiTheme="minorHAnsi" w:eastAsia="Calibri" w:hAnsiTheme="minorHAnsi" w:cs="Calibri"/>
                <w:szCs w:val="20"/>
              </w:rPr>
              <w:t>references</w:t>
            </w:r>
            <w:proofErr w:type="gramEnd"/>
            <w:r w:rsidR="005B2DB8" w:rsidRPr="005B2DB8">
              <w:rPr>
                <w:rFonts w:asciiTheme="minorHAnsi" w:eastAsia="Calibri" w:hAnsiTheme="minorHAnsi" w:cs="Calibri"/>
                <w:szCs w:val="20"/>
              </w:rPr>
              <w:t xml:space="preserve"> and all materials should be referenced in an object's triangles.</w:t>
            </w:r>
          </w:p>
          <w:p w14:paraId="13677A79" w14:textId="77777777" w:rsidR="00CA1A06" w:rsidRDefault="00CA1A06" w:rsidP="00130FD1">
            <w:pPr>
              <w:rPr>
                <w:rFonts w:asciiTheme="minorHAnsi" w:eastAsia="Calibri" w:hAnsiTheme="minorHAnsi" w:cs="Calibri"/>
                <w:szCs w:val="20"/>
              </w:rPr>
            </w:pPr>
          </w:p>
          <w:p w14:paraId="61E8076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C877095" w14:textId="77777777" w:rsidTr="00130FD1">
        <w:trPr>
          <w:trHeight w:val="56"/>
        </w:trPr>
        <w:tc>
          <w:tcPr>
            <w:tcW w:w="2628" w:type="dxa"/>
            <w:tcBorders>
              <w:bottom w:val="single" w:sz="4" w:space="0" w:color="auto"/>
            </w:tcBorders>
            <w:shd w:val="clear" w:color="auto" w:fill="D9D9D9" w:themeFill="background1" w:themeFillShade="D9"/>
          </w:tcPr>
          <w:p w14:paraId="7F221F05" w14:textId="29851D2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B0CFE5F" w14:textId="706A2FCB"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49E8081E" w14:textId="438EDDB0" w:rsidR="00337262" w:rsidRDefault="00337262"/>
    <w:p w14:paraId="1B0E12C1" w14:textId="29762327" w:rsidR="00CA1A06" w:rsidRDefault="002F0E95" w:rsidP="003162C7">
      <w:pPr>
        <w:pStyle w:val="Heading3"/>
      </w:pPr>
      <w:r>
        <w:lastRenderedPageBreak/>
        <w:t xml:space="preserve"> </w:t>
      </w:r>
      <w:r w:rsidR="0003262E">
        <w:t>P_</w:t>
      </w:r>
      <w:r w:rsidR="004360B7">
        <w:t>???_0</w:t>
      </w:r>
      <w:r w:rsidR="00CA1A06">
        <w:t>5</w:t>
      </w:r>
      <w:r w:rsidR="006C75FB">
        <w:t>10</w:t>
      </w:r>
      <w:r w:rsidR="00CA1A06" w:rsidRPr="0056587D">
        <w:t xml:space="preserve"> </w:t>
      </w:r>
      <w:r w:rsidR="00EF5935">
        <w:t>Color Groups</w:t>
      </w:r>
    </w:p>
    <w:tbl>
      <w:tblPr>
        <w:tblStyle w:val="TableGrid"/>
        <w:tblW w:w="9648" w:type="dxa"/>
        <w:tblLook w:val="04A0" w:firstRow="1" w:lastRow="0" w:firstColumn="1" w:lastColumn="0" w:noHBand="0" w:noVBand="1"/>
      </w:tblPr>
      <w:tblGrid>
        <w:gridCol w:w="2628"/>
        <w:gridCol w:w="7020"/>
      </w:tblGrid>
      <w:tr w:rsidR="00CA1A06" w:rsidRPr="00F84397" w14:paraId="7DCF2329" w14:textId="77777777" w:rsidTr="00130FD1">
        <w:tc>
          <w:tcPr>
            <w:tcW w:w="2628" w:type="dxa"/>
            <w:tcBorders>
              <w:bottom w:val="single" w:sz="4" w:space="0" w:color="auto"/>
            </w:tcBorders>
            <w:shd w:val="clear" w:color="auto" w:fill="D9D9D9" w:themeFill="background1" w:themeFillShade="D9"/>
          </w:tcPr>
          <w:p w14:paraId="05F22F5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0FAD92" w14:textId="77777777" w:rsidR="00CA1A06" w:rsidRPr="00F84397" w:rsidRDefault="00CA1A06" w:rsidP="00130FD1">
            <w:pPr>
              <w:rPr>
                <w:rFonts w:asciiTheme="minorHAnsi" w:hAnsiTheme="minorHAnsi"/>
                <w:b/>
                <w:szCs w:val="20"/>
              </w:rPr>
            </w:pPr>
          </w:p>
        </w:tc>
        <w:tc>
          <w:tcPr>
            <w:tcW w:w="7020" w:type="dxa"/>
          </w:tcPr>
          <w:p w14:paraId="6F828903" w14:textId="77777777" w:rsidR="00CA1A06" w:rsidRPr="00F84397" w:rsidRDefault="00CA1A06" w:rsidP="00130FD1">
            <w:pPr>
              <w:rPr>
                <w:rFonts w:asciiTheme="minorHAnsi" w:hAnsiTheme="minorHAnsi"/>
                <w:szCs w:val="20"/>
              </w:rPr>
            </w:pPr>
            <w:r>
              <w:rPr>
                <w:rFonts w:asciiTheme="minorHAnsi" w:hAnsiTheme="minorHAnsi"/>
                <w:szCs w:val="20"/>
              </w:rPr>
              <w:t>Description</w:t>
            </w:r>
          </w:p>
        </w:tc>
      </w:tr>
      <w:tr w:rsidR="00CA1A06" w:rsidRPr="00F84397" w14:paraId="22411652" w14:textId="77777777" w:rsidTr="00130FD1">
        <w:trPr>
          <w:trHeight w:val="56"/>
        </w:trPr>
        <w:tc>
          <w:tcPr>
            <w:tcW w:w="2628" w:type="dxa"/>
            <w:shd w:val="clear" w:color="auto" w:fill="D9D9D9" w:themeFill="background1" w:themeFillShade="D9"/>
          </w:tcPr>
          <w:p w14:paraId="7BBEBDA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F7FADF3" w14:textId="77777777" w:rsidR="00CA1A06" w:rsidRPr="00F84397" w:rsidRDefault="00CA1A06" w:rsidP="00130FD1">
            <w:pPr>
              <w:rPr>
                <w:rFonts w:asciiTheme="minorHAnsi" w:hAnsiTheme="minorHAnsi"/>
                <w:b/>
                <w:szCs w:val="20"/>
              </w:rPr>
            </w:pPr>
          </w:p>
        </w:tc>
        <w:tc>
          <w:tcPr>
            <w:tcW w:w="7020" w:type="dxa"/>
          </w:tcPr>
          <w:p w14:paraId="4041394A" w14:textId="626883FE" w:rsidR="00CA1A06" w:rsidRPr="00F84397" w:rsidRDefault="00AA4F3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87146B">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213FA8F2" w14:textId="77777777" w:rsidR="00CA1A06" w:rsidRPr="00F84397" w:rsidRDefault="00CA1A06" w:rsidP="00130FD1">
            <w:pPr>
              <w:rPr>
                <w:rFonts w:asciiTheme="minorHAnsi" w:hAnsiTheme="minorHAnsi"/>
                <w:szCs w:val="20"/>
              </w:rPr>
            </w:pPr>
          </w:p>
        </w:tc>
      </w:tr>
      <w:tr w:rsidR="00CA1A06" w:rsidRPr="00F84397" w14:paraId="30923925" w14:textId="77777777" w:rsidTr="00AB7CFE">
        <w:trPr>
          <w:trHeight w:val="56"/>
        </w:trPr>
        <w:tc>
          <w:tcPr>
            <w:tcW w:w="2628" w:type="dxa"/>
            <w:shd w:val="clear" w:color="auto" w:fill="D9D9D9" w:themeFill="background1" w:themeFillShade="D9"/>
          </w:tcPr>
          <w:p w14:paraId="5349CDF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16EE846" w14:textId="77777777" w:rsidR="00CA1A06" w:rsidRPr="00F84397" w:rsidRDefault="00CA1A06" w:rsidP="00130FD1">
            <w:pPr>
              <w:rPr>
                <w:rFonts w:asciiTheme="minorHAnsi" w:hAnsiTheme="minorHAnsi"/>
                <w:b/>
                <w:szCs w:val="20"/>
              </w:rPr>
            </w:pPr>
          </w:p>
        </w:tc>
        <w:tc>
          <w:tcPr>
            <w:tcW w:w="7020" w:type="dxa"/>
          </w:tcPr>
          <w:p w14:paraId="5325CE22" w14:textId="1DDF7D14"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01 - </w:t>
            </w:r>
            <w:r w:rsidRPr="0087146B">
              <w:rPr>
                <w:rFonts w:asciiTheme="minorHAnsi" w:eastAsiaTheme="minorEastAsia" w:hAnsiTheme="minorHAnsi"/>
                <w:bCs/>
                <w:szCs w:val="20"/>
              </w:rPr>
              <w:t xml:space="preserve">Define one </w:t>
            </w:r>
            <w:proofErr w:type="spellStart"/>
            <w:r w:rsidRPr="0087146B">
              <w:rPr>
                <w:rFonts w:asciiTheme="minorHAnsi" w:eastAsiaTheme="minorEastAsia" w:hAnsiTheme="minorHAnsi"/>
                <w:bCs/>
                <w:szCs w:val="20"/>
              </w:rPr>
              <w:t>colorgroup</w:t>
            </w:r>
            <w:proofErr w:type="spellEnd"/>
            <w:r w:rsidRPr="0087146B">
              <w:rPr>
                <w:rFonts w:asciiTheme="minorHAnsi" w:eastAsiaTheme="minorEastAsia" w:hAnsiTheme="minorHAnsi"/>
                <w:bCs/>
                <w:szCs w:val="20"/>
              </w:rPr>
              <w:t xml:space="preserve"> with 10 colors, use all colors on one object</w:t>
            </w:r>
          </w:p>
          <w:p w14:paraId="396FE9C9" w14:textId="77777777" w:rsidR="0087146B" w:rsidRDefault="0087146B" w:rsidP="0087146B">
            <w:pPr>
              <w:rPr>
                <w:rFonts w:asciiTheme="minorHAnsi" w:eastAsiaTheme="minorEastAsia" w:hAnsiTheme="minorHAnsi"/>
                <w:b/>
                <w:bCs/>
                <w:szCs w:val="20"/>
              </w:rPr>
            </w:pPr>
          </w:p>
          <w:p w14:paraId="6C61DFDE" w14:textId="3DA9E2D5"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02 - </w:t>
            </w:r>
            <w:r w:rsidRPr="0087146B">
              <w:rPr>
                <w:rFonts w:asciiTheme="minorHAnsi" w:eastAsiaTheme="minorEastAsia" w:hAnsiTheme="minorHAnsi"/>
                <w:bCs/>
                <w:szCs w:val="20"/>
              </w:rPr>
              <w:t xml:space="preserve">Define two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each with 10 colors. Interleave use of colors from the two different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on the same object's triangles</w:t>
            </w:r>
          </w:p>
          <w:p w14:paraId="78363766" w14:textId="77777777" w:rsidR="0087146B" w:rsidRDefault="0087146B" w:rsidP="0087146B">
            <w:pPr>
              <w:rPr>
                <w:rFonts w:asciiTheme="minorHAnsi" w:eastAsiaTheme="minorEastAsia" w:hAnsiTheme="minorHAnsi"/>
                <w:b/>
                <w:bCs/>
                <w:szCs w:val="20"/>
              </w:rPr>
            </w:pPr>
          </w:p>
          <w:p w14:paraId="01D6289C" w14:textId="06B015BA"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03 - </w:t>
            </w:r>
            <w:r w:rsidRPr="0087146B">
              <w:rPr>
                <w:rFonts w:asciiTheme="minorHAnsi" w:eastAsiaTheme="minorEastAsia" w:hAnsiTheme="minorHAnsi"/>
                <w:bCs/>
                <w:szCs w:val="20"/>
              </w:rPr>
              <w:t xml:space="preserve">Define one </w:t>
            </w:r>
            <w:proofErr w:type="spellStart"/>
            <w:r w:rsidRPr="0087146B">
              <w:rPr>
                <w:rFonts w:asciiTheme="minorHAnsi" w:eastAsiaTheme="minorEastAsia" w:hAnsiTheme="minorHAnsi"/>
                <w:bCs/>
                <w:szCs w:val="20"/>
              </w:rPr>
              <w:t>colorgroup</w:t>
            </w:r>
            <w:proofErr w:type="spellEnd"/>
            <w:r w:rsidRPr="0087146B">
              <w:rPr>
                <w:rFonts w:asciiTheme="minorHAnsi" w:eastAsiaTheme="minorEastAsia" w:hAnsiTheme="minorHAnsi"/>
                <w:bCs/>
                <w:szCs w:val="20"/>
              </w:rPr>
              <w:t xml:space="preserve"> with 10 colors, use each color as the default color on a separate object</w:t>
            </w:r>
          </w:p>
          <w:p w14:paraId="21B6188B" w14:textId="77777777" w:rsidR="0087146B" w:rsidRDefault="0087146B" w:rsidP="0087146B">
            <w:pPr>
              <w:rPr>
                <w:rFonts w:asciiTheme="minorHAnsi" w:eastAsiaTheme="minorEastAsia" w:hAnsiTheme="minorHAnsi"/>
                <w:b/>
                <w:bCs/>
                <w:szCs w:val="20"/>
              </w:rPr>
            </w:pPr>
          </w:p>
          <w:p w14:paraId="16785ABC" w14:textId="49AD9879" w:rsidR="00CA1A06" w:rsidRPr="0087146B" w:rsidRDefault="0087146B" w:rsidP="0087146B">
            <w:pPr>
              <w:rPr>
                <w:rFonts w:asciiTheme="minorHAnsi" w:hAnsiTheme="minorHAnsi"/>
                <w:szCs w:val="20"/>
              </w:rPr>
            </w:pPr>
            <w:r w:rsidRPr="0087146B">
              <w:rPr>
                <w:rFonts w:asciiTheme="minorHAnsi" w:eastAsiaTheme="minorEastAsia" w:hAnsiTheme="minorHAnsi"/>
                <w:b/>
                <w:bCs/>
                <w:szCs w:val="20"/>
              </w:rPr>
              <w:t xml:space="preserve">04 - </w:t>
            </w:r>
            <w:r w:rsidRPr="0087146B">
              <w:rPr>
                <w:rFonts w:asciiTheme="minorHAnsi" w:eastAsiaTheme="minorEastAsia" w:hAnsiTheme="minorHAnsi"/>
                <w:bCs/>
                <w:szCs w:val="20"/>
              </w:rPr>
              <w:t xml:space="preserve">Define two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each with </w:t>
            </w:r>
            <w:r>
              <w:rPr>
                <w:rFonts w:asciiTheme="minorHAnsi" w:eastAsiaTheme="minorEastAsia" w:hAnsiTheme="minorHAnsi"/>
                <w:bCs/>
                <w:szCs w:val="20"/>
              </w:rPr>
              <w:t>4</w:t>
            </w:r>
            <w:r w:rsidRPr="0087146B">
              <w:rPr>
                <w:rFonts w:asciiTheme="minorHAnsi" w:eastAsiaTheme="minorEastAsia" w:hAnsiTheme="minorHAnsi"/>
                <w:bCs/>
                <w:szCs w:val="20"/>
              </w:rPr>
              <w:t xml:space="preserve"> colors. Interleave use of colors from the two different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as the default color on separate objects </w:t>
            </w:r>
          </w:p>
          <w:p w14:paraId="223D9BE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34A2594" w14:textId="77777777" w:rsidTr="00130FD1">
        <w:trPr>
          <w:trHeight w:val="56"/>
        </w:trPr>
        <w:tc>
          <w:tcPr>
            <w:tcW w:w="2628" w:type="dxa"/>
            <w:tcBorders>
              <w:bottom w:val="single" w:sz="4" w:space="0" w:color="auto"/>
            </w:tcBorders>
            <w:shd w:val="clear" w:color="auto" w:fill="D9D9D9" w:themeFill="background1" w:themeFillShade="D9"/>
          </w:tcPr>
          <w:p w14:paraId="7C95A586" w14:textId="4802525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BF09B" w14:textId="6FAB69AE" w:rsidR="00AB7CFE" w:rsidRPr="0087146B"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135C58D5" w14:textId="72CA7700" w:rsidR="002F0E95" w:rsidRDefault="002F0E95">
      <w:pPr>
        <w:rPr>
          <w:rFonts w:eastAsiaTheme="majorEastAsia" w:cstheme="majorBidi"/>
          <w:b/>
          <w:bCs/>
          <w:color w:val="365F91" w:themeColor="accent1" w:themeShade="BF"/>
          <w:szCs w:val="20"/>
        </w:rPr>
      </w:pPr>
    </w:p>
    <w:p w14:paraId="14521D08" w14:textId="76FCD1F6" w:rsidR="00CA1A06" w:rsidRDefault="002F0E95" w:rsidP="003162C7">
      <w:pPr>
        <w:pStyle w:val="Heading3"/>
      </w:pPr>
      <w:r>
        <w:t xml:space="preserve"> </w:t>
      </w:r>
      <w:r w:rsidR="0003262E">
        <w:t>P_</w:t>
      </w:r>
      <w:r w:rsidR="004360B7">
        <w:t>???_0</w:t>
      </w:r>
      <w:r w:rsidR="00CA1A06">
        <w:t>5</w:t>
      </w:r>
      <w:r w:rsidR="006C75FB">
        <w:t>11</w:t>
      </w:r>
      <w:r w:rsidR="00CA1A06" w:rsidRPr="0056587D">
        <w:t xml:space="preserve"> </w:t>
      </w:r>
      <w:r w:rsidR="00B546E7">
        <w:t>Color Values</w:t>
      </w:r>
    </w:p>
    <w:tbl>
      <w:tblPr>
        <w:tblStyle w:val="TableGrid"/>
        <w:tblW w:w="9648" w:type="dxa"/>
        <w:tblLook w:val="04A0" w:firstRow="1" w:lastRow="0" w:firstColumn="1" w:lastColumn="0" w:noHBand="0" w:noVBand="1"/>
      </w:tblPr>
      <w:tblGrid>
        <w:gridCol w:w="2628"/>
        <w:gridCol w:w="7020"/>
      </w:tblGrid>
      <w:tr w:rsidR="00CA1A06" w:rsidRPr="00F84397" w14:paraId="758A306B" w14:textId="77777777" w:rsidTr="00130FD1">
        <w:tc>
          <w:tcPr>
            <w:tcW w:w="2628" w:type="dxa"/>
            <w:tcBorders>
              <w:bottom w:val="single" w:sz="4" w:space="0" w:color="auto"/>
            </w:tcBorders>
            <w:shd w:val="clear" w:color="auto" w:fill="D9D9D9" w:themeFill="background1" w:themeFillShade="D9"/>
          </w:tcPr>
          <w:p w14:paraId="2D3072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69DEF3B" w14:textId="77777777" w:rsidR="00CA1A06" w:rsidRPr="00F84397" w:rsidRDefault="00CA1A06" w:rsidP="00130FD1">
            <w:pPr>
              <w:rPr>
                <w:rFonts w:asciiTheme="minorHAnsi" w:hAnsiTheme="minorHAnsi"/>
                <w:b/>
                <w:szCs w:val="20"/>
              </w:rPr>
            </w:pPr>
          </w:p>
        </w:tc>
        <w:tc>
          <w:tcPr>
            <w:tcW w:w="7020" w:type="dxa"/>
          </w:tcPr>
          <w:p w14:paraId="63EF7C8E" w14:textId="06C57ABB" w:rsidR="00CA1A06" w:rsidRPr="00F84397" w:rsidRDefault="00B546E7" w:rsidP="00130FD1">
            <w:pPr>
              <w:rPr>
                <w:rFonts w:asciiTheme="minorHAnsi" w:hAnsiTheme="minorHAnsi"/>
                <w:szCs w:val="20"/>
              </w:rPr>
            </w:pPr>
            <w:r>
              <w:rPr>
                <w:rFonts w:asciiTheme="minorHAnsi" w:hAnsiTheme="minorHAnsi"/>
                <w:szCs w:val="20"/>
              </w:rPr>
              <w:t xml:space="preserve">Demonstrate iterating through values for the color attribute of </w:t>
            </w:r>
            <w:proofErr w:type="spellStart"/>
            <w:r>
              <w:rPr>
                <w:rFonts w:asciiTheme="minorHAnsi" w:hAnsiTheme="minorHAnsi"/>
                <w:szCs w:val="20"/>
              </w:rPr>
              <w:t>colorgroup</w:t>
            </w:r>
            <w:proofErr w:type="spellEnd"/>
          </w:p>
        </w:tc>
      </w:tr>
      <w:tr w:rsidR="00CA1A06" w:rsidRPr="00F84397" w14:paraId="712291D3" w14:textId="77777777" w:rsidTr="00130FD1">
        <w:trPr>
          <w:trHeight w:val="56"/>
        </w:trPr>
        <w:tc>
          <w:tcPr>
            <w:tcW w:w="2628" w:type="dxa"/>
            <w:shd w:val="clear" w:color="auto" w:fill="D9D9D9" w:themeFill="background1" w:themeFillShade="D9"/>
          </w:tcPr>
          <w:p w14:paraId="32D7B63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87587C4" w14:textId="77777777" w:rsidR="00CA1A06" w:rsidRPr="00F84397" w:rsidRDefault="00CA1A06" w:rsidP="00130FD1">
            <w:pPr>
              <w:rPr>
                <w:rFonts w:asciiTheme="minorHAnsi" w:hAnsiTheme="minorHAnsi"/>
                <w:b/>
                <w:szCs w:val="20"/>
              </w:rPr>
            </w:pPr>
          </w:p>
        </w:tc>
        <w:tc>
          <w:tcPr>
            <w:tcW w:w="7020" w:type="dxa"/>
          </w:tcPr>
          <w:p w14:paraId="6FE61762" w14:textId="3148C438" w:rsidR="00CA1A06" w:rsidRPr="00F84397" w:rsidRDefault="00B8414B"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E14390">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91BF8BE" w14:textId="77777777" w:rsidR="00CA1A06" w:rsidRPr="00F84397" w:rsidRDefault="00CA1A06" w:rsidP="00130FD1">
            <w:pPr>
              <w:rPr>
                <w:rFonts w:asciiTheme="minorHAnsi" w:hAnsiTheme="minorHAnsi"/>
                <w:szCs w:val="20"/>
              </w:rPr>
            </w:pPr>
          </w:p>
        </w:tc>
      </w:tr>
      <w:tr w:rsidR="00CA1A06" w:rsidRPr="00F84397" w14:paraId="6CCD3C98" w14:textId="77777777" w:rsidTr="00AB7CFE">
        <w:trPr>
          <w:trHeight w:val="56"/>
        </w:trPr>
        <w:tc>
          <w:tcPr>
            <w:tcW w:w="2628" w:type="dxa"/>
            <w:shd w:val="clear" w:color="auto" w:fill="D9D9D9" w:themeFill="background1" w:themeFillShade="D9"/>
          </w:tcPr>
          <w:p w14:paraId="3639B75C"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F3C06E2" w14:textId="77777777" w:rsidR="00CA1A06" w:rsidRPr="00F84397" w:rsidRDefault="00CA1A06" w:rsidP="00130FD1">
            <w:pPr>
              <w:rPr>
                <w:rFonts w:asciiTheme="minorHAnsi" w:hAnsiTheme="minorHAnsi"/>
                <w:b/>
                <w:szCs w:val="20"/>
              </w:rPr>
            </w:pPr>
          </w:p>
        </w:tc>
        <w:tc>
          <w:tcPr>
            <w:tcW w:w="7020" w:type="dxa"/>
          </w:tcPr>
          <w:p w14:paraId="393CF8E3" w14:textId="7F786A82" w:rsidR="002F75DD" w:rsidRPr="002F75DD" w:rsidRDefault="002F75DD" w:rsidP="002F75DD">
            <w:pPr>
              <w:rPr>
                <w:rFonts w:asciiTheme="minorHAnsi" w:hAnsiTheme="minorHAnsi"/>
                <w:szCs w:val="20"/>
              </w:rPr>
            </w:pPr>
            <w:r w:rsidRPr="002F75DD">
              <w:rPr>
                <w:rFonts w:asciiTheme="minorHAnsi" w:hAnsiTheme="minorHAnsi"/>
                <w:b/>
                <w:szCs w:val="20"/>
              </w:rPr>
              <w:t>01</w:t>
            </w:r>
            <w:r w:rsidRPr="002F75DD">
              <w:rPr>
                <w:rFonts w:asciiTheme="minorHAnsi" w:hAnsiTheme="minorHAnsi"/>
                <w:szCs w:val="20"/>
              </w:rPr>
              <w:t xml:space="preserve"> - Iterate through all 256 red channel values displaying each value in a triangle in the same object while omitting the alpha channel (#XX0000) </w:t>
            </w:r>
          </w:p>
          <w:p w14:paraId="29BB455B" w14:textId="77777777" w:rsidR="002F75DD" w:rsidRDefault="002F75DD" w:rsidP="002F75DD">
            <w:pPr>
              <w:rPr>
                <w:rFonts w:asciiTheme="minorHAnsi" w:hAnsiTheme="minorHAnsi"/>
                <w:szCs w:val="20"/>
              </w:rPr>
            </w:pPr>
          </w:p>
          <w:p w14:paraId="7324FD1F" w14:textId="59C3059D" w:rsidR="002F75DD" w:rsidRPr="002F75DD" w:rsidRDefault="002F75DD" w:rsidP="002F75DD">
            <w:pPr>
              <w:rPr>
                <w:rFonts w:asciiTheme="minorHAnsi" w:hAnsiTheme="minorHAnsi"/>
                <w:szCs w:val="20"/>
              </w:rPr>
            </w:pPr>
            <w:r w:rsidRPr="002F75DD">
              <w:rPr>
                <w:rFonts w:asciiTheme="minorHAnsi" w:hAnsiTheme="minorHAnsi"/>
                <w:b/>
                <w:szCs w:val="20"/>
              </w:rPr>
              <w:t>02</w:t>
            </w:r>
            <w:r w:rsidRPr="002F75DD">
              <w:rPr>
                <w:rFonts w:asciiTheme="minorHAnsi" w:hAnsiTheme="minorHAnsi"/>
                <w:szCs w:val="20"/>
              </w:rPr>
              <w:t xml:space="preserve"> - Iterate through all 256 green channel values displaying each value in a triangle in the same object while omitting the alpha channel (#00XX00) </w:t>
            </w:r>
          </w:p>
          <w:p w14:paraId="19E1D3CD" w14:textId="77777777" w:rsidR="002F75DD" w:rsidRDefault="002F75DD" w:rsidP="002F75DD">
            <w:pPr>
              <w:rPr>
                <w:rFonts w:asciiTheme="minorHAnsi" w:hAnsiTheme="minorHAnsi"/>
                <w:szCs w:val="20"/>
              </w:rPr>
            </w:pPr>
          </w:p>
          <w:p w14:paraId="6D0F743D" w14:textId="6BF10F38" w:rsidR="002F75DD" w:rsidRPr="002F75DD" w:rsidRDefault="002F75DD" w:rsidP="002F75DD">
            <w:pPr>
              <w:rPr>
                <w:rFonts w:asciiTheme="minorHAnsi" w:hAnsiTheme="minorHAnsi"/>
                <w:szCs w:val="20"/>
              </w:rPr>
            </w:pPr>
            <w:r w:rsidRPr="002F75DD">
              <w:rPr>
                <w:rFonts w:asciiTheme="minorHAnsi" w:hAnsiTheme="minorHAnsi"/>
                <w:b/>
                <w:szCs w:val="20"/>
              </w:rPr>
              <w:t>03</w:t>
            </w:r>
            <w:r w:rsidRPr="002F75DD">
              <w:rPr>
                <w:rFonts w:asciiTheme="minorHAnsi" w:hAnsiTheme="minorHAnsi"/>
                <w:szCs w:val="20"/>
              </w:rPr>
              <w:t xml:space="preserve"> - Iterate through all 256 blue channel values displaying each value in a triangle in the same object while omitting the alpha channel (#0000XX)</w:t>
            </w:r>
          </w:p>
          <w:p w14:paraId="52E65B83" w14:textId="77777777" w:rsidR="002F75DD" w:rsidRDefault="002F75DD" w:rsidP="002F75DD">
            <w:pPr>
              <w:rPr>
                <w:rFonts w:asciiTheme="minorHAnsi" w:hAnsiTheme="minorHAnsi"/>
                <w:szCs w:val="20"/>
              </w:rPr>
            </w:pPr>
          </w:p>
          <w:p w14:paraId="2E6F7D46" w14:textId="790B195A" w:rsidR="00CA1A06" w:rsidRDefault="002F75DD" w:rsidP="002F75DD">
            <w:pPr>
              <w:rPr>
                <w:rFonts w:asciiTheme="minorHAnsi" w:hAnsiTheme="minorHAnsi"/>
                <w:szCs w:val="20"/>
              </w:rPr>
            </w:pPr>
            <w:r w:rsidRPr="002F75DD">
              <w:rPr>
                <w:rFonts w:asciiTheme="minorHAnsi" w:hAnsiTheme="minorHAnsi"/>
                <w:b/>
                <w:szCs w:val="20"/>
              </w:rPr>
              <w:t>04</w:t>
            </w:r>
            <w:r w:rsidRPr="002F75DD">
              <w:rPr>
                <w:rFonts w:asciiTheme="minorHAnsi" w:hAnsiTheme="minorHAnsi"/>
                <w:szCs w:val="20"/>
              </w:rPr>
              <w:t xml:space="preserve"> - Iterate through all 256 RGB channel values concurrently with an opaque alpha channel value in a triangle in the same object (#XXXXXXFF)</w:t>
            </w:r>
          </w:p>
          <w:p w14:paraId="0625A23A"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751D0D8E" w14:textId="77777777" w:rsidTr="00130FD1">
        <w:trPr>
          <w:trHeight w:val="56"/>
        </w:trPr>
        <w:tc>
          <w:tcPr>
            <w:tcW w:w="2628" w:type="dxa"/>
            <w:tcBorders>
              <w:bottom w:val="single" w:sz="4" w:space="0" w:color="auto"/>
            </w:tcBorders>
            <w:shd w:val="clear" w:color="auto" w:fill="D9D9D9" w:themeFill="background1" w:themeFillShade="D9"/>
          </w:tcPr>
          <w:p w14:paraId="1D0F620F" w14:textId="45D1EF7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231A1E7" w14:textId="13271E65" w:rsidR="00AB7CFE" w:rsidRPr="002F75DD"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N/A</w:t>
            </w:r>
          </w:p>
        </w:tc>
      </w:tr>
    </w:tbl>
    <w:p w14:paraId="6898491B" w14:textId="07B30DDD" w:rsidR="00CA1A06" w:rsidRDefault="00CA1A06"/>
    <w:p w14:paraId="4CC0E99D" w14:textId="77777777" w:rsidR="002F0E95" w:rsidRDefault="002F0E95">
      <w:pPr>
        <w:rPr>
          <w:rFonts w:eastAsiaTheme="majorEastAsia" w:cstheme="majorBidi"/>
          <w:b/>
          <w:bCs/>
          <w:color w:val="365F91" w:themeColor="accent1" w:themeShade="BF"/>
          <w:szCs w:val="20"/>
        </w:rPr>
      </w:pPr>
      <w:r>
        <w:br w:type="page"/>
      </w:r>
    </w:p>
    <w:p w14:paraId="70899FF6" w14:textId="619C5A3C" w:rsidR="00CA1A06" w:rsidRDefault="0003262E" w:rsidP="003162C7">
      <w:pPr>
        <w:pStyle w:val="Heading3"/>
      </w:pPr>
      <w:r>
        <w:lastRenderedPageBreak/>
        <w:t>P_</w:t>
      </w:r>
      <w:r w:rsidR="004360B7">
        <w:t>???_0</w:t>
      </w:r>
      <w:r w:rsidR="00CA1A06">
        <w:t>5</w:t>
      </w:r>
      <w:r w:rsidR="006C75FB">
        <w:t>12</w:t>
      </w:r>
      <w:r w:rsidR="00CA1A06" w:rsidRPr="0056587D">
        <w:t xml:space="preserve"> </w:t>
      </w:r>
      <w:r w:rsidR="00E14390">
        <w:t>Gradients</w:t>
      </w:r>
    </w:p>
    <w:tbl>
      <w:tblPr>
        <w:tblStyle w:val="TableGrid"/>
        <w:tblW w:w="9648" w:type="dxa"/>
        <w:tblLook w:val="04A0" w:firstRow="1" w:lastRow="0" w:firstColumn="1" w:lastColumn="0" w:noHBand="0" w:noVBand="1"/>
      </w:tblPr>
      <w:tblGrid>
        <w:gridCol w:w="2628"/>
        <w:gridCol w:w="7020"/>
      </w:tblGrid>
      <w:tr w:rsidR="00CA1A06" w:rsidRPr="00F84397" w14:paraId="40A41CE7" w14:textId="77777777" w:rsidTr="00130FD1">
        <w:tc>
          <w:tcPr>
            <w:tcW w:w="2628" w:type="dxa"/>
            <w:tcBorders>
              <w:bottom w:val="single" w:sz="4" w:space="0" w:color="auto"/>
            </w:tcBorders>
            <w:shd w:val="clear" w:color="auto" w:fill="D9D9D9" w:themeFill="background1" w:themeFillShade="D9"/>
          </w:tcPr>
          <w:p w14:paraId="6ACA885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DE5C7B" w14:textId="77777777" w:rsidR="00CA1A06" w:rsidRPr="00F84397" w:rsidRDefault="00CA1A06" w:rsidP="00130FD1">
            <w:pPr>
              <w:rPr>
                <w:rFonts w:asciiTheme="minorHAnsi" w:hAnsiTheme="minorHAnsi"/>
                <w:b/>
                <w:szCs w:val="20"/>
              </w:rPr>
            </w:pPr>
          </w:p>
        </w:tc>
        <w:tc>
          <w:tcPr>
            <w:tcW w:w="7020" w:type="dxa"/>
          </w:tcPr>
          <w:p w14:paraId="4B8ECEE6" w14:textId="546C07CF" w:rsidR="00CA1A06" w:rsidRPr="00F84397" w:rsidRDefault="00792DA2" w:rsidP="00130FD1">
            <w:pPr>
              <w:rPr>
                <w:rFonts w:asciiTheme="minorHAnsi" w:hAnsiTheme="minorHAnsi"/>
                <w:szCs w:val="20"/>
              </w:rPr>
            </w:pPr>
            <w:r>
              <w:rPr>
                <w:rFonts w:asciiTheme="minorHAnsi" w:hAnsiTheme="minorHAnsi"/>
                <w:szCs w:val="20"/>
              </w:rPr>
              <w:t>Demonstrate use various gradients using the standard gradient patterns defined in Appendix B</w:t>
            </w:r>
          </w:p>
        </w:tc>
      </w:tr>
      <w:tr w:rsidR="00CA1A06" w:rsidRPr="00F84397" w14:paraId="7E1A73F4" w14:textId="77777777" w:rsidTr="00130FD1">
        <w:trPr>
          <w:trHeight w:val="56"/>
        </w:trPr>
        <w:tc>
          <w:tcPr>
            <w:tcW w:w="2628" w:type="dxa"/>
            <w:shd w:val="clear" w:color="auto" w:fill="D9D9D9" w:themeFill="background1" w:themeFillShade="D9"/>
          </w:tcPr>
          <w:p w14:paraId="793A5A2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A18D97" w14:textId="77777777" w:rsidR="00CA1A06" w:rsidRPr="00F84397" w:rsidRDefault="00CA1A06" w:rsidP="00130FD1">
            <w:pPr>
              <w:rPr>
                <w:rFonts w:asciiTheme="minorHAnsi" w:hAnsiTheme="minorHAnsi"/>
                <w:b/>
                <w:szCs w:val="20"/>
              </w:rPr>
            </w:pPr>
          </w:p>
        </w:tc>
        <w:tc>
          <w:tcPr>
            <w:tcW w:w="7020" w:type="dxa"/>
          </w:tcPr>
          <w:p w14:paraId="26C1CAC6" w14:textId="4269DE36" w:rsidR="00CA1A06" w:rsidRPr="00F84397" w:rsidRDefault="00792DA2" w:rsidP="00130FD1">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0</w:t>
            </w:r>
            <w:r w:rsidR="00B8414B">
              <w:rPr>
                <w:rFonts w:asciiTheme="minorHAnsi" w:eastAsia="Verdana" w:hAnsiTheme="minorHAnsi" w:cs="Verdana"/>
                <w:szCs w:val="20"/>
              </w:rPr>
              <w:t>6</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738CDD80" w14:textId="77777777" w:rsidR="00CA1A06" w:rsidRPr="00F84397" w:rsidRDefault="00CA1A06" w:rsidP="00130FD1">
            <w:pPr>
              <w:rPr>
                <w:rFonts w:asciiTheme="minorHAnsi" w:hAnsiTheme="minorHAnsi"/>
                <w:szCs w:val="20"/>
              </w:rPr>
            </w:pPr>
          </w:p>
        </w:tc>
      </w:tr>
      <w:tr w:rsidR="00CA1A06" w:rsidRPr="00F84397" w14:paraId="1382F129" w14:textId="77777777" w:rsidTr="00AB7CFE">
        <w:trPr>
          <w:trHeight w:val="56"/>
        </w:trPr>
        <w:tc>
          <w:tcPr>
            <w:tcW w:w="2628" w:type="dxa"/>
            <w:shd w:val="clear" w:color="auto" w:fill="D9D9D9" w:themeFill="background1" w:themeFillShade="D9"/>
          </w:tcPr>
          <w:p w14:paraId="02110CE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3288B60" w14:textId="77777777" w:rsidR="00CA1A06" w:rsidRPr="00F84397" w:rsidRDefault="00CA1A06" w:rsidP="00130FD1">
            <w:pPr>
              <w:rPr>
                <w:rFonts w:asciiTheme="minorHAnsi" w:hAnsiTheme="minorHAnsi"/>
                <w:b/>
                <w:szCs w:val="20"/>
              </w:rPr>
            </w:pPr>
          </w:p>
        </w:tc>
        <w:tc>
          <w:tcPr>
            <w:tcW w:w="7020" w:type="dxa"/>
          </w:tcPr>
          <w:p w14:paraId="6F96D965" w14:textId="24BA6743" w:rsidR="00792DA2" w:rsidRPr="00792DA2" w:rsidRDefault="00792DA2" w:rsidP="00792DA2">
            <w:pPr>
              <w:rPr>
                <w:rFonts w:asciiTheme="minorHAnsi" w:eastAsiaTheme="minorEastAsia" w:hAnsiTheme="minorHAnsi"/>
                <w:bCs/>
                <w:szCs w:val="20"/>
              </w:rPr>
            </w:pPr>
            <w:r>
              <w:rPr>
                <w:rFonts w:asciiTheme="minorHAnsi" w:eastAsiaTheme="minorEastAsia" w:hAnsiTheme="minorHAnsi"/>
                <w:b/>
                <w:bCs/>
                <w:szCs w:val="20"/>
              </w:rPr>
              <w:t xml:space="preserve">01 - </w:t>
            </w:r>
            <w:r w:rsidRPr="00792DA2">
              <w:rPr>
                <w:rFonts w:asciiTheme="minorHAnsi" w:eastAsiaTheme="minorEastAsia" w:hAnsiTheme="minorHAnsi"/>
                <w:bCs/>
                <w:szCs w:val="20"/>
              </w:rPr>
              <w:t>Use Gradient_1, Gragient_2, and Gradient_3 using a color value that omits alpha (#XXXXXX)</w:t>
            </w:r>
          </w:p>
          <w:p w14:paraId="3CA89417" w14:textId="77777777" w:rsidR="00792DA2" w:rsidRDefault="00792DA2" w:rsidP="00792DA2">
            <w:pPr>
              <w:rPr>
                <w:rFonts w:asciiTheme="minorHAnsi" w:eastAsiaTheme="minorEastAsia" w:hAnsiTheme="minorHAnsi"/>
                <w:b/>
                <w:bCs/>
                <w:szCs w:val="20"/>
              </w:rPr>
            </w:pPr>
          </w:p>
          <w:p w14:paraId="091EEE28" w14:textId="782EF637"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02 - </w:t>
            </w:r>
            <w:r w:rsidRPr="00792DA2">
              <w:rPr>
                <w:rFonts w:asciiTheme="minorHAnsi" w:eastAsiaTheme="minorEastAsia" w:hAnsiTheme="minorHAnsi"/>
                <w:bCs/>
                <w:szCs w:val="20"/>
              </w:rPr>
              <w:t>Use Gradient4, Gragient_5, and Gradient_6 using a color value that includes an opaque alpha (#XXXXXXFF)</w:t>
            </w:r>
          </w:p>
          <w:p w14:paraId="3B4FD3EC" w14:textId="77777777" w:rsidR="00792DA2" w:rsidRDefault="00792DA2" w:rsidP="00792DA2">
            <w:pPr>
              <w:rPr>
                <w:rFonts w:asciiTheme="minorHAnsi" w:eastAsiaTheme="minorEastAsia" w:hAnsiTheme="minorHAnsi"/>
                <w:b/>
                <w:bCs/>
                <w:szCs w:val="20"/>
              </w:rPr>
            </w:pPr>
          </w:p>
          <w:p w14:paraId="02A32EC1" w14:textId="2AB9CFD9"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03_</w:t>
            </w:r>
            <w:r w:rsidRPr="00792DA2">
              <w:rPr>
                <w:rFonts w:asciiTheme="minorHAnsi" w:eastAsiaTheme="minorEastAsia" w:hAnsiTheme="minorHAnsi"/>
                <w:bCs/>
                <w:szCs w:val="20"/>
              </w:rPr>
              <w:t>Use Gradient_7, Gragient_8, and Gradient_9 using a color value that includes a</w:t>
            </w:r>
            <w:r w:rsidR="009625ED">
              <w:rPr>
                <w:rFonts w:asciiTheme="minorHAnsi" w:eastAsiaTheme="minorEastAsia" w:hAnsiTheme="minorHAnsi"/>
                <w:bCs/>
                <w:szCs w:val="20"/>
              </w:rPr>
              <w:t xml:space="preserve"> 50% transparent alpha (#XXXXXX9</w:t>
            </w:r>
            <w:r w:rsidRPr="00792DA2">
              <w:rPr>
                <w:rFonts w:asciiTheme="minorHAnsi" w:eastAsiaTheme="minorEastAsia" w:hAnsiTheme="minorHAnsi"/>
                <w:bCs/>
                <w:szCs w:val="20"/>
              </w:rPr>
              <w:t xml:space="preserve">F) as part of a </w:t>
            </w:r>
            <w:proofErr w:type="spellStart"/>
            <w:r w:rsidRPr="00792DA2">
              <w:rPr>
                <w:rFonts w:asciiTheme="minorHAnsi" w:eastAsiaTheme="minorEastAsia" w:hAnsiTheme="minorHAnsi"/>
                <w:bCs/>
                <w:szCs w:val="20"/>
              </w:rPr>
              <w:t>multiproperties</w:t>
            </w:r>
            <w:proofErr w:type="spellEnd"/>
            <w:r w:rsidRPr="00792DA2">
              <w:rPr>
                <w:rFonts w:asciiTheme="minorHAnsi" w:eastAsiaTheme="minorEastAsia" w:hAnsiTheme="minorHAnsi"/>
                <w:bCs/>
                <w:szCs w:val="20"/>
              </w:rPr>
              <w:t xml:space="preserve"> definition where texture is the first layer and partially transparent gradient in the second layer</w:t>
            </w:r>
          </w:p>
          <w:p w14:paraId="28281EF5" w14:textId="77777777" w:rsidR="00792DA2" w:rsidRDefault="00792DA2" w:rsidP="00792DA2">
            <w:pPr>
              <w:rPr>
                <w:rFonts w:asciiTheme="minorHAnsi" w:eastAsiaTheme="minorEastAsia" w:hAnsiTheme="minorHAnsi"/>
                <w:b/>
                <w:bCs/>
                <w:szCs w:val="20"/>
              </w:rPr>
            </w:pPr>
          </w:p>
          <w:p w14:paraId="7C7CECB7" w14:textId="77777777" w:rsidR="00CA1A06"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04- </w:t>
            </w:r>
            <w:r w:rsidRPr="00792DA2">
              <w:rPr>
                <w:rFonts w:asciiTheme="minorHAnsi" w:eastAsiaTheme="minorEastAsia" w:hAnsiTheme="minorHAnsi"/>
                <w:bCs/>
                <w:szCs w:val="20"/>
              </w:rPr>
              <w:t xml:space="preserve">Use a gradient as the 2nd layer in a </w:t>
            </w:r>
            <w:proofErr w:type="spellStart"/>
            <w:r w:rsidRPr="00792DA2">
              <w:rPr>
                <w:rFonts w:asciiTheme="minorHAnsi" w:eastAsiaTheme="minorEastAsia" w:hAnsiTheme="minorHAnsi"/>
                <w:bCs/>
                <w:szCs w:val="20"/>
              </w:rPr>
              <w:t>multiproperties</w:t>
            </w:r>
            <w:proofErr w:type="spellEnd"/>
            <w:r w:rsidRPr="00792DA2">
              <w:rPr>
                <w:rFonts w:asciiTheme="minorHAnsi" w:eastAsiaTheme="minorEastAsia" w:hAnsiTheme="minorHAnsi"/>
                <w:bCs/>
                <w:szCs w:val="20"/>
              </w:rPr>
              <w:t xml:space="preserve"> with a mixture of color values for p1, p2, and p3 that have no alpha channel (#XXXXXX) and a partially transparent color value (#XXXXXX2f)</w:t>
            </w:r>
          </w:p>
          <w:p w14:paraId="13884729" w14:textId="77777777" w:rsidR="00DE5ADC" w:rsidRDefault="00DE5ADC" w:rsidP="00792DA2">
            <w:pPr>
              <w:rPr>
                <w:rFonts w:asciiTheme="minorHAnsi" w:eastAsiaTheme="minorEastAsia" w:hAnsiTheme="minorHAnsi"/>
                <w:bCs/>
                <w:szCs w:val="20"/>
              </w:rPr>
            </w:pPr>
          </w:p>
          <w:p w14:paraId="59E152A7" w14:textId="57143B8A" w:rsidR="005A3FED" w:rsidRDefault="005A3FED" w:rsidP="00DE5ADC">
            <w:pPr>
              <w:rPr>
                <w:rFonts w:asciiTheme="minorHAnsi" w:eastAsiaTheme="minorEastAsia" w:hAnsiTheme="minorHAnsi"/>
                <w:b/>
                <w:bCs/>
                <w:szCs w:val="20"/>
              </w:rPr>
            </w:pPr>
            <w:r>
              <w:rPr>
                <w:rFonts w:asciiTheme="minorHAnsi" w:eastAsiaTheme="minorEastAsia" w:hAnsiTheme="minorHAnsi"/>
                <w:b/>
                <w:bCs/>
                <w:szCs w:val="20"/>
              </w:rPr>
              <w:t xml:space="preserve">06 – </w:t>
            </w:r>
            <w:r>
              <w:rPr>
                <w:rFonts w:asciiTheme="minorHAnsi" w:eastAsiaTheme="minorEastAsia" w:hAnsiTheme="minorHAnsi"/>
                <w:bCs/>
                <w:szCs w:val="20"/>
              </w:rPr>
              <w:t xml:space="preserve">Create gradient across all 6 sides of a cube such that the transition between triangles and faces of the cube appear </w:t>
            </w:r>
            <w:r w:rsidR="00AB671A">
              <w:rPr>
                <w:rFonts w:asciiTheme="minorHAnsi" w:eastAsiaTheme="minorEastAsia" w:hAnsiTheme="minorHAnsi"/>
                <w:bCs/>
                <w:szCs w:val="20"/>
              </w:rPr>
              <w:t>seamless</w:t>
            </w:r>
          </w:p>
          <w:p w14:paraId="182D0E1B" w14:textId="76D80FC1" w:rsidR="005A3FED" w:rsidRPr="00F84397" w:rsidRDefault="005A3FED" w:rsidP="00DE5ADC">
            <w:pPr>
              <w:rPr>
                <w:rFonts w:asciiTheme="minorHAnsi" w:eastAsiaTheme="minorEastAsia" w:hAnsiTheme="minorHAnsi"/>
                <w:b/>
                <w:bCs/>
                <w:szCs w:val="20"/>
              </w:rPr>
            </w:pPr>
          </w:p>
        </w:tc>
      </w:tr>
      <w:tr w:rsidR="00AB7CFE" w:rsidRPr="00F84397" w14:paraId="4C8A3517" w14:textId="77777777" w:rsidTr="00130FD1">
        <w:trPr>
          <w:trHeight w:val="56"/>
        </w:trPr>
        <w:tc>
          <w:tcPr>
            <w:tcW w:w="2628" w:type="dxa"/>
            <w:tcBorders>
              <w:bottom w:val="single" w:sz="4" w:space="0" w:color="auto"/>
            </w:tcBorders>
            <w:shd w:val="clear" w:color="auto" w:fill="D9D9D9" w:themeFill="background1" w:themeFillShade="D9"/>
          </w:tcPr>
          <w:p w14:paraId="609237E5" w14:textId="0AFF624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77371D" w14:textId="7181AE68"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D257E7">
              <w:rPr>
                <w:rFonts w:asciiTheme="minorHAnsi" w:eastAsiaTheme="minorEastAsia" w:hAnsiTheme="minorHAnsi"/>
                <w:bCs/>
                <w:szCs w:val="20"/>
              </w:rPr>
              <w:t xml:space="preserve"> N/A</w:t>
            </w:r>
          </w:p>
        </w:tc>
      </w:tr>
    </w:tbl>
    <w:p w14:paraId="7B278391" w14:textId="3BCFBF97" w:rsidR="00CA1A06" w:rsidRDefault="00CA1A06"/>
    <w:p w14:paraId="64E1CEA6" w14:textId="6A7A89A2" w:rsidR="00CA1A06" w:rsidRDefault="0003262E" w:rsidP="003162C7">
      <w:pPr>
        <w:pStyle w:val="Heading3"/>
      </w:pPr>
      <w:r>
        <w:t>P_</w:t>
      </w:r>
      <w:r w:rsidR="004360B7">
        <w:t>???_0</w:t>
      </w:r>
      <w:r w:rsidR="00CA1A06">
        <w:t>5</w:t>
      </w:r>
      <w:r w:rsidR="006C75FB">
        <w:t>13</w:t>
      </w:r>
      <w:r w:rsidR="00CA1A06" w:rsidRPr="0056587D">
        <w:t xml:space="preserve"> </w:t>
      </w:r>
      <w:r w:rsidR="00E33847">
        <w:t>Transparency</w:t>
      </w:r>
    </w:p>
    <w:tbl>
      <w:tblPr>
        <w:tblStyle w:val="TableGrid"/>
        <w:tblW w:w="9648" w:type="dxa"/>
        <w:tblLook w:val="04A0" w:firstRow="1" w:lastRow="0" w:firstColumn="1" w:lastColumn="0" w:noHBand="0" w:noVBand="1"/>
      </w:tblPr>
      <w:tblGrid>
        <w:gridCol w:w="2628"/>
        <w:gridCol w:w="7020"/>
      </w:tblGrid>
      <w:tr w:rsidR="00CA1A06" w:rsidRPr="00F84397" w14:paraId="7B12B395" w14:textId="77777777" w:rsidTr="00130FD1">
        <w:tc>
          <w:tcPr>
            <w:tcW w:w="2628" w:type="dxa"/>
            <w:tcBorders>
              <w:bottom w:val="single" w:sz="4" w:space="0" w:color="auto"/>
            </w:tcBorders>
            <w:shd w:val="clear" w:color="auto" w:fill="D9D9D9" w:themeFill="background1" w:themeFillShade="D9"/>
          </w:tcPr>
          <w:p w14:paraId="45C1A78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14484C4" w14:textId="77777777" w:rsidR="00CA1A06" w:rsidRPr="00F84397" w:rsidRDefault="00CA1A06" w:rsidP="00130FD1">
            <w:pPr>
              <w:rPr>
                <w:rFonts w:asciiTheme="minorHAnsi" w:hAnsiTheme="minorHAnsi"/>
                <w:b/>
                <w:szCs w:val="20"/>
              </w:rPr>
            </w:pPr>
          </w:p>
        </w:tc>
        <w:tc>
          <w:tcPr>
            <w:tcW w:w="7020" w:type="dxa"/>
          </w:tcPr>
          <w:p w14:paraId="2CA618D0" w14:textId="5EBA3139" w:rsidR="00CA1A06" w:rsidRPr="00F84397" w:rsidRDefault="00F96B2B" w:rsidP="00130FD1">
            <w:pPr>
              <w:rPr>
                <w:rFonts w:asciiTheme="minorHAnsi" w:hAnsiTheme="minorHAnsi"/>
                <w:szCs w:val="20"/>
              </w:rPr>
            </w:pPr>
            <w:r w:rsidRPr="00F96B2B">
              <w:rPr>
                <w:rFonts w:asciiTheme="minorHAnsi" w:hAnsiTheme="minorHAnsi"/>
                <w:szCs w:val="20"/>
              </w:rPr>
              <w:t xml:space="preserve">Use </w:t>
            </w:r>
            <w:proofErr w:type="spellStart"/>
            <w:r w:rsidRPr="00F96B2B">
              <w:rPr>
                <w:rFonts w:asciiTheme="minorHAnsi" w:hAnsiTheme="minorHAnsi"/>
                <w:szCs w:val="20"/>
              </w:rPr>
              <w:t>multiproperties</w:t>
            </w:r>
            <w:proofErr w:type="spellEnd"/>
            <w:r w:rsidRPr="00F96B2B">
              <w:rPr>
                <w:rFonts w:asciiTheme="minorHAnsi" w:hAnsiTheme="minorHAnsi"/>
                <w:szCs w:val="20"/>
              </w:rPr>
              <w:t xml:space="preserve"> to effect various alpha channel </w:t>
            </w:r>
            <w:r w:rsidR="00E33847" w:rsidRPr="00F96B2B">
              <w:rPr>
                <w:rFonts w:asciiTheme="minorHAnsi" w:hAnsiTheme="minorHAnsi"/>
                <w:szCs w:val="20"/>
              </w:rPr>
              <w:t>transparency</w:t>
            </w:r>
            <w:r w:rsidRPr="00F96B2B">
              <w:rPr>
                <w:rFonts w:asciiTheme="minorHAnsi" w:hAnsiTheme="minorHAnsi"/>
                <w:szCs w:val="20"/>
              </w:rPr>
              <w:t xml:space="preserve"> behaviors</w:t>
            </w:r>
          </w:p>
        </w:tc>
      </w:tr>
      <w:tr w:rsidR="00CA1A06" w:rsidRPr="00F84397" w14:paraId="2485076F" w14:textId="77777777" w:rsidTr="00130FD1">
        <w:trPr>
          <w:trHeight w:val="56"/>
        </w:trPr>
        <w:tc>
          <w:tcPr>
            <w:tcW w:w="2628" w:type="dxa"/>
            <w:shd w:val="clear" w:color="auto" w:fill="D9D9D9" w:themeFill="background1" w:themeFillShade="D9"/>
          </w:tcPr>
          <w:p w14:paraId="79FFD2C8"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6464C5F" w14:textId="77777777" w:rsidR="00CA1A06" w:rsidRPr="00F84397" w:rsidRDefault="00CA1A06" w:rsidP="00130FD1">
            <w:pPr>
              <w:rPr>
                <w:rFonts w:asciiTheme="minorHAnsi" w:hAnsiTheme="minorHAnsi"/>
                <w:b/>
                <w:szCs w:val="20"/>
              </w:rPr>
            </w:pPr>
          </w:p>
        </w:tc>
        <w:tc>
          <w:tcPr>
            <w:tcW w:w="7020" w:type="dxa"/>
          </w:tcPr>
          <w:p w14:paraId="31ECD352" w14:textId="47061C0E" w:rsidR="00CA1A06" w:rsidRPr="00F84397" w:rsidRDefault="00E3384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05</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573BF76" w14:textId="77777777" w:rsidR="00CA1A06" w:rsidRPr="00F84397" w:rsidRDefault="00CA1A06" w:rsidP="00130FD1">
            <w:pPr>
              <w:rPr>
                <w:rFonts w:asciiTheme="minorHAnsi" w:hAnsiTheme="minorHAnsi"/>
                <w:szCs w:val="20"/>
              </w:rPr>
            </w:pPr>
          </w:p>
        </w:tc>
      </w:tr>
      <w:tr w:rsidR="00CA1A06" w:rsidRPr="00F84397" w14:paraId="399A7C8C" w14:textId="77777777" w:rsidTr="00AB7CFE">
        <w:trPr>
          <w:trHeight w:val="56"/>
        </w:trPr>
        <w:tc>
          <w:tcPr>
            <w:tcW w:w="2628" w:type="dxa"/>
            <w:shd w:val="clear" w:color="auto" w:fill="D9D9D9" w:themeFill="background1" w:themeFillShade="D9"/>
          </w:tcPr>
          <w:p w14:paraId="175B8AC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E789B9" w14:textId="77777777" w:rsidR="00CA1A06" w:rsidRPr="00F84397" w:rsidRDefault="00CA1A06" w:rsidP="00130FD1">
            <w:pPr>
              <w:rPr>
                <w:rFonts w:asciiTheme="minorHAnsi" w:hAnsiTheme="minorHAnsi"/>
                <w:b/>
                <w:szCs w:val="20"/>
              </w:rPr>
            </w:pPr>
          </w:p>
        </w:tc>
        <w:tc>
          <w:tcPr>
            <w:tcW w:w="7020" w:type="dxa"/>
          </w:tcPr>
          <w:p w14:paraId="5F4297AB" w14:textId="4E5F1ED4" w:rsidR="00CF5648" w:rsidRPr="00CF5648" w:rsidRDefault="00CF5648" w:rsidP="00CF5648">
            <w:pPr>
              <w:rPr>
                <w:rFonts w:asciiTheme="minorHAnsi" w:hAnsiTheme="minorHAnsi"/>
                <w:szCs w:val="20"/>
              </w:rPr>
            </w:pPr>
            <w:r w:rsidRPr="00CF5648">
              <w:rPr>
                <w:rFonts w:asciiTheme="minorHAnsi" w:hAnsiTheme="minorHAnsi"/>
                <w:b/>
                <w:szCs w:val="20"/>
              </w:rPr>
              <w:t>01</w:t>
            </w:r>
            <w:r w:rsidRPr="00CF5648">
              <w:rPr>
                <w:rFonts w:asciiTheme="minorHAnsi" w:hAnsiTheme="minorHAnsi"/>
                <w:szCs w:val="20"/>
              </w:rPr>
              <w:t xml:space="preserve"> - Iterate through all 256 alpha channel values for color using a static RGB color for triangle attributes P1, P2, and P3 as the second layer of a </w:t>
            </w:r>
            <w:proofErr w:type="spellStart"/>
            <w:r w:rsidRPr="00CF5648">
              <w:rPr>
                <w:rFonts w:asciiTheme="minorHAnsi" w:hAnsiTheme="minorHAnsi"/>
                <w:szCs w:val="20"/>
              </w:rPr>
              <w:t>multipropert</w:t>
            </w:r>
            <w:r w:rsidR="001D78B5">
              <w:rPr>
                <w:rFonts w:asciiTheme="minorHAnsi" w:hAnsiTheme="minorHAnsi"/>
                <w:szCs w:val="20"/>
              </w:rPr>
              <w:t>ie</w:t>
            </w:r>
            <w:r w:rsidRPr="00CF5648">
              <w:rPr>
                <w:rFonts w:asciiTheme="minorHAnsi" w:hAnsiTheme="minorHAnsi"/>
                <w:szCs w:val="20"/>
              </w:rPr>
              <w:t>s</w:t>
            </w:r>
            <w:proofErr w:type="spellEnd"/>
          </w:p>
          <w:p w14:paraId="56188B3A" w14:textId="77777777" w:rsidR="00CF5648" w:rsidRDefault="00CF5648" w:rsidP="00CF5648">
            <w:pPr>
              <w:rPr>
                <w:rFonts w:asciiTheme="minorHAnsi" w:hAnsiTheme="minorHAnsi"/>
                <w:szCs w:val="20"/>
              </w:rPr>
            </w:pPr>
          </w:p>
          <w:p w14:paraId="18C15EB4" w14:textId="6BC20038" w:rsidR="00CF5648" w:rsidRPr="00CF5648" w:rsidRDefault="00CF5648" w:rsidP="00CF5648">
            <w:pPr>
              <w:rPr>
                <w:rFonts w:asciiTheme="minorHAnsi" w:hAnsiTheme="minorHAnsi"/>
                <w:szCs w:val="20"/>
              </w:rPr>
            </w:pPr>
            <w:r w:rsidRPr="00CF5648">
              <w:rPr>
                <w:rFonts w:asciiTheme="minorHAnsi" w:hAnsiTheme="minorHAnsi"/>
                <w:b/>
                <w:szCs w:val="20"/>
              </w:rPr>
              <w:t>02</w:t>
            </w:r>
            <w:r w:rsidRPr="00CF5648">
              <w:rPr>
                <w:rFonts w:asciiTheme="minorHAnsi" w:hAnsiTheme="minorHAnsi"/>
                <w:szCs w:val="20"/>
              </w:rPr>
              <w:t xml:space="preserve"> - With a solid color as the first layer, use the alpha channel versions of the </w:t>
            </w:r>
            <w:proofErr w:type="spellStart"/>
            <w:r w:rsidRPr="00CF5648">
              <w:rPr>
                <w:rFonts w:asciiTheme="minorHAnsi" w:hAnsiTheme="minorHAnsi"/>
                <w:szCs w:val="20"/>
              </w:rPr>
              <w:t>brmarble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droplets</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708EA9B5" w14:textId="77777777" w:rsidR="00CF5648" w:rsidRDefault="00CF5648" w:rsidP="00CF5648">
            <w:pPr>
              <w:rPr>
                <w:rFonts w:asciiTheme="minorHAnsi" w:hAnsiTheme="minorHAnsi"/>
                <w:szCs w:val="20"/>
              </w:rPr>
            </w:pPr>
          </w:p>
          <w:p w14:paraId="4D5AE23A" w14:textId="6641B81C" w:rsidR="00CF5648" w:rsidRPr="00CF5648" w:rsidRDefault="00CF5648" w:rsidP="00CF5648">
            <w:pPr>
              <w:rPr>
                <w:rFonts w:asciiTheme="minorHAnsi" w:hAnsiTheme="minorHAnsi"/>
                <w:szCs w:val="20"/>
              </w:rPr>
            </w:pPr>
            <w:r w:rsidRPr="00CF5648">
              <w:rPr>
                <w:rFonts w:asciiTheme="minorHAnsi" w:hAnsiTheme="minorHAnsi"/>
                <w:b/>
                <w:szCs w:val="20"/>
              </w:rPr>
              <w:t>03</w:t>
            </w:r>
            <w:r w:rsidRPr="00CF5648">
              <w:rPr>
                <w:rFonts w:asciiTheme="minorHAnsi" w:hAnsiTheme="minorHAnsi"/>
                <w:szCs w:val="20"/>
              </w:rPr>
              <w:t xml:space="preserve"> - With a Gradient_5 as the first layer, use the alpha channel versions of the </w:t>
            </w:r>
            <w:proofErr w:type="spellStart"/>
            <w:r w:rsidRPr="00CF5648">
              <w:rPr>
                <w:rFonts w:asciiTheme="minorHAnsi" w:hAnsiTheme="minorHAnsi"/>
                <w:szCs w:val="20"/>
              </w:rPr>
              <w:t>grmarble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oak</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7A795805" w14:textId="77777777" w:rsidR="00CF5648" w:rsidRDefault="00CF5648" w:rsidP="00CF5648">
            <w:pPr>
              <w:rPr>
                <w:rFonts w:asciiTheme="minorHAnsi" w:hAnsiTheme="minorHAnsi"/>
                <w:szCs w:val="20"/>
              </w:rPr>
            </w:pPr>
          </w:p>
          <w:p w14:paraId="40232E90" w14:textId="672F1A89" w:rsidR="00CA1A06" w:rsidRPr="00F84397" w:rsidRDefault="00CF5648" w:rsidP="00CF5648">
            <w:pPr>
              <w:rPr>
                <w:rFonts w:asciiTheme="minorHAnsi" w:hAnsiTheme="minorHAnsi"/>
                <w:szCs w:val="20"/>
              </w:rPr>
            </w:pPr>
            <w:r w:rsidRPr="00CF5648">
              <w:rPr>
                <w:rFonts w:asciiTheme="minorHAnsi" w:hAnsiTheme="minorHAnsi"/>
                <w:b/>
                <w:szCs w:val="20"/>
              </w:rPr>
              <w:t>04</w:t>
            </w:r>
            <w:r>
              <w:rPr>
                <w:rFonts w:asciiTheme="minorHAnsi" w:hAnsiTheme="minorHAnsi"/>
                <w:szCs w:val="20"/>
              </w:rPr>
              <w:t xml:space="preserve"> - With</w:t>
            </w:r>
            <w:r w:rsidRPr="00CF5648">
              <w:rPr>
                <w:rFonts w:asciiTheme="minorHAnsi" w:hAnsiTheme="minorHAnsi"/>
                <w:szCs w:val="20"/>
              </w:rPr>
              <w:t xml:space="preserve"> a brmarble.jpg texture as the first layer, use the alpha channel versions of the </w:t>
            </w:r>
            <w:proofErr w:type="spellStart"/>
            <w:r w:rsidRPr="00CF5648">
              <w:rPr>
                <w:rFonts w:asciiTheme="minorHAnsi" w:hAnsiTheme="minorHAnsi"/>
                <w:szCs w:val="20"/>
              </w:rPr>
              <w:t>pitissue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purmesh</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5EF49D37" w14:textId="77777777" w:rsidR="0090618B" w:rsidRDefault="00CA1A06" w:rsidP="00495056">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24D898CB" w14:textId="77777777" w:rsidR="00526D4A" w:rsidRDefault="00526D4A" w:rsidP="00495056">
            <w:pPr>
              <w:rPr>
                <w:rFonts w:asciiTheme="minorHAnsi" w:eastAsiaTheme="minorEastAsia" w:hAnsiTheme="minorHAnsi"/>
                <w:b/>
                <w:bCs/>
                <w:szCs w:val="20"/>
              </w:rPr>
            </w:pPr>
            <w:r w:rsidRPr="00772EB7">
              <w:rPr>
                <w:rFonts w:asciiTheme="minorHAnsi" w:eastAsiaTheme="minorEastAsia" w:hAnsiTheme="minorHAnsi"/>
                <w:b/>
                <w:bCs/>
                <w:szCs w:val="20"/>
              </w:rPr>
              <w:t xml:space="preserve">05 </w:t>
            </w:r>
            <w:r w:rsidRPr="00772EB7">
              <w:rPr>
                <w:rFonts w:asciiTheme="minorHAnsi" w:eastAsiaTheme="minorEastAsia" w:hAnsiTheme="minorHAnsi"/>
                <w:bCs/>
                <w:szCs w:val="20"/>
              </w:rPr>
              <w:t>–</w:t>
            </w:r>
            <w:r w:rsidRPr="00772EB7">
              <w:rPr>
                <w:rFonts w:asciiTheme="minorHAnsi" w:eastAsiaTheme="minorEastAsia" w:hAnsiTheme="minorHAnsi"/>
                <w:b/>
                <w:bCs/>
                <w:szCs w:val="20"/>
              </w:rPr>
              <w:t xml:space="preserve"> </w:t>
            </w:r>
            <w:proofErr w:type="spellStart"/>
            <w:r w:rsidRPr="00772EB7">
              <w:rPr>
                <w:rFonts w:asciiTheme="minorHAnsi" w:eastAsiaTheme="minorEastAsia" w:hAnsiTheme="minorHAnsi"/>
                <w:bCs/>
                <w:szCs w:val="20"/>
              </w:rPr>
              <w:t>Multiproperties</w:t>
            </w:r>
            <w:proofErr w:type="spellEnd"/>
            <w:r w:rsidRPr="00772EB7">
              <w:rPr>
                <w:rFonts w:asciiTheme="minorHAnsi" w:eastAsiaTheme="minorEastAsia" w:hAnsiTheme="minorHAnsi"/>
                <w:bCs/>
                <w:szCs w:val="20"/>
              </w:rPr>
              <w:t xml:space="preserve"> with second layer with </w:t>
            </w:r>
            <w:proofErr w:type="spellStart"/>
            <w:r w:rsidRPr="00772EB7">
              <w:rPr>
                <w:rFonts w:asciiTheme="minorHAnsi" w:eastAsiaTheme="minorEastAsia" w:hAnsiTheme="minorHAnsi"/>
                <w:bCs/>
                <w:szCs w:val="20"/>
              </w:rPr>
              <w:t>tilestyle</w:t>
            </w:r>
            <w:proofErr w:type="spellEnd"/>
            <w:r w:rsidRPr="00772EB7">
              <w:rPr>
                <w:rFonts w:asciiTheme="minorHAnsi" w:eastAsiaTheme="minorEastAsia" w:hAnsiTheme="minorHAnsi"/>
                <w:bCs/>
                <w:szCs w:val="20"/>
              </w:rPr>
              <w:t xml:space="preserve"> of “none” and UV values greater than 1 and a default color that is partially transparent.</w:t>
            </w:r>
          </w:p>
          <w:p w14:paraId="20BE24E7" w14:textId="26765647" w:rsidR="00526D4A" w:rsidRPr="00F84397" w:rsidRDefault="00526D4A" w:rsidP="00495056">
            <w:pPr>
              <w:rPr>
                <w:rFonts w:asciiTheme="minorHAnsi" w:eastAsiaTheme="minorEastAsia" w:hAnsiTheme="minorHAnsi"/>
                <w:b/>
                <w:bCs/>
                <w:szCs w:val="20"/>
              </w:rPr>
            </w:pPr>
          </w:p>
        </w:tc>
      </w:tr>
      <w:tr w:rsidR="00AB7CFE" w:rsidRPr="00F84397" w14:paraId="30D7DEC1" w14:textId="77777777" w:rsidTr="00130FD1">
        <w:trPr>
          <w:trHeight w:val="56"/>
        </w:trPr>
        <w:tc>
          <w:tcPr>
            <w:tcW w:w="2628" w:type="dxa"/>
            <w:tcBorders>
              <w:bottom w:val="single" w:sz="4" w:space="0" w:color="auto"/>
            </w:tcBorders>
            <w:shd w:val="clear" w:color="auto" w:fill="D9D9D9" w:themeFill="background1" w:themeFillShade="D9"/>
          </w:tcPr>
          <w:p w14:paraId="7112D14D" w14:textId="369D3E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F46BC8" w14:textId="27321817" w:rsidR="00AB7CFE" w:rsidRPr="00CF5648"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blank</w:t>
            </w:r>
          </w:p>
        </w:tc>
      </w:tr>
    </w:tbl>
    <w:p w14:paraId="1597DA29" w14:textId="7A9B11BC" w:rsidR="002F0E95" w:rsidRDefault="00F864FC" w:rsidP="00896F2F">
      <w:r>
        <w:t xml:space="preserve"> </w:t>
      </w:r>
    </w:p>
    <w:p w14:paraId="7668AB10" w14:textId="77777777" w:rsidR="002F0E95" w:rsidRDefault="002F0E95">
      <w:pPr>
        <w:rPr>
          <w:rFonts w:eastAsiaTheme="majorEastAsia" w:cstheme="majorBidi"/>
          <w:b/>
          <w:bCs/>
          <w:color w:val="365F91" w:themeColor="accent1" w:themeShade="BF"/>
          <w:szCs w:val="20"/>
        </w:rPr>
      </w:pPr>
      <w:r>
        <w:br w:type="page"/>
      </w:r>
    </w:p>
    <w:p w14:paraId="013F4EA4" w14:textId="43C9DCF2" w:rsidR="00F864FC" w:rsidRDefault="0003262E" w:rsidP="003162C7">
      <w:pPr>
        <w:pStyle w:val="Heading3"/>
      </w:pPr>
      <w:r>
        <w:lastRenderedPageBreak/>
        <w:t>P_</w:t>
      </w:r>
      <w:r w:rsidR="004360B7">
        <w:t>???_0</w:t>
      </w:r>
      <w:r w:rsidR="00F864FC">
        <w:t>514</w:t>
      </w:r>
      <w:r w:rsidR="00F864FC" w:rsidRPr="0056587D">
        <w:t xml:space="preserve"> </w:t>
      </w:r>
      <w:r w:rsidR="00F864FC">
        <w:t>T</w:t>
      </w:r>
      <w:r w:rsidR="009B4FC4">
        <w:t>extures</w:t>
      </w:r>
    </w:p>
    <w:tbl>
      <w:tblPr>
        <w:tblStyle w:val="TableGrid"/>
        <w:tblW w:w="9648" w:type="dxa"/>
        <w:tblLook w:val="04A0" w:firstRow="1" w:lastRow="0" w:firstColumn="1" w:lastColumn="0" w:noHBand="0" w:noVBand="1"/>
      </w:tblPr>
      <w:tblGrid>
        <w:gridCol w:w="2628"/>
        <w:gridCol w:w="7020"/>
      </w:tblGrid>
      <w:tr w:rsidR="00F864FC" w:rsidRPr="00F84397" w14:paraId="7EA7B96F" w14:textId="77777777" w:rsidTr="00F227DA">
        <w:tc>
          <w:tcPr>
            <w:tcW w:w="2628" w:type="dxa"/>
            <w:tcBorders>
              <w:bottom w:val="single" w:sz="4" w:space="0" w:color="auto"/>
            </w:tcBorders>
            <w:shd w:val="clear" w:color="auto" w:fill="D9D9D9" w:themeFill="background1" w:themeFillShade="D9"/>
          </w:tcPr>
          <w:p w14:paraId="74B89D4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76935E" w14:textId="77777777" w:rsidR="00F864FC" w:rsidRPr="00F84397" w:rsidRDefault="00F864FC" w:rsidP="00F227DA">
            <w:pPr>
              <w:rPr>
                <w:rFonts w:asciiTheme="minorHAnsi" w:hAnsiTheme="minorHAnsi"/>
                <w:b/>
                <w:szCs w:val="20"/>
              </w:rPr>
            </w:pPr>
          </w:p>
        </w:tc>
        <w:tc>
          <w:tcPr>
            <w:tcW w:w="7020" w:type="dxa"/>
          </w:tcPr>
          <w:p w14:paraId="05007C28" w14:textId="50E8BAFD" w:rsidR="00F864FC" w:rsidRPr="00F84397" w:rsidRDefault="009B4FC4" w:rsidP="009B4FC4">
            <w:pPr>
              <w:rPr>
                <w:rFonts w:asciiTheme="minorHAnsi" w:hAnsiTheme="minorHAnsi"/>
                <w:szCs w:val="20"/>
              </w:rPr>
            </w:pPr>
            <w:r>
              <w:rPr>
                <w:rFonts w:asciiTheme="minorHAnsi" w:hAnsiTheme="minorHAnsi"/>
                <w:szCs w:val="20"/>
              </w:rPr>
              <w:t>Demonstrate the use of textures in a variety of ways. These test cases use a variety of texture patterns defines in Appendix B</w:t>
            </w:r>
          </w:p>
        </w:tc>
      </w:tr>
      <w:tr w:rsidR="00F864FC" w:rsidRPr="00F84397" w14:paraId="6A06A226" w14:textId="77777777" w:rsidTr="00F227DA">
        <w:trPr>
          <w:trHeight w:val="56"/>
        </w:trPr>
        <w:tc>
          <w:tcPr>
            <w:tcW w:w="2628" w:type="dxa"/>
            <w:shd w:val="clear" w:color="auto" w:fill="D9D9D9" w:themeFill="background1" w:themeFillShade="D9"/>
          </w:tcPr>
          <w:p w14:paraId="7C1D3F92" w14:textId="33E551B2" w:rsidR="00F864FC" w:rsidRPr="0041707B"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31677BD7" w14:textId="45A05B8F" w:rsidR="00F864FC" w:rsidRPr="00F84397" w:rsidRDefault="00EB7486" w:rsidP="00F227DA">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12</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2C72E425" w14:textId="77777777" w:rsidTr="00AB7CFE">
        <w:trPr>
          <w:trHeight w:val="56"/>
        </w:trPr>
        <w:tc>
          <w:tcPr>
            <w:tcW w:w="2628" w:type="dxa"/>
            <w:shd w:val="clear" w:color="auto" w:fill="D9D9D9" w:themeFill="background1" w:themeFillShade="D9"/>
          </w:tcPr>
          <w:p w14:paraId="559CE27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EAA0065" w14:textId="77777777" w:rsidR="00F864FC" w:rsidRPr="00F84397" w:rsidRDefault="00F864FC" w:rsidP="00F227DA">
            <w:pPr>
              <w:rPr>
                <w:rFonts w:asciiTheme="minorHAnsi" w:hAnsiTheme="minorHAnsi"/>
                <w:b/>
                <w:szCs w:val="20"/>
              </w:rPr>
            </w:pPr>
          </w:p>
        </w:tc>
        <w:tc>
          <w:tcPr>
            <w:tcW w:w="7020" w:type="dxa"/>
          </w:tcPr>
          <w:p w14:paraId="223FA0D6" w14:textId="60C6A7E2" w:rsidR="009B4FC4" w:rsidRPr="009B4FC4" w:rsidRDefault="009B4FC4" w:rsidP="009B4FC4">
            <w:pPr>
              <w:rPr>
                <w:rFonts w:asciiTheme="minorHAnsi" w:eastAsiaTheme="minorEastAsia" w:hAnsiTheme="minorHAnsi"/>
                <w:bCs/>
                <w:szCs w:val="20"/>
              </w:rPr>
            </w:pPr>
            <w:r w:rsidRPr="004C19D5">
              <w:rPr>
                <w:rFonts w:asciiTheme="minorHAnsi" w:eastAsiaTheme="minorEastAsia" w:hAnsiTheme="minorHAnsi"/>
                <w:b/>
                <w:bCs/>
                <w:szCs w:val="20"/>
              </w:rPr>
              <w:t>01</w:t>
            </w:r>
            <w:r w:rsidRPr="009B4FC4">
              <w:rPr>
                <w:rFonts w:asciiTheme="minorHAnsi" w:eastAsiaTheme="minorEastAsia" w:hAnsiTheme="minorHAnsi"/>
                <w:bCs/>
                <w:szCs w:val="20"/>
              </w:rPr>
              <w:t>-Create a cube where each side of the cube uses on</w:t>
            </w:r>
            <w:r w:rsidR="00C03A2A">
              <w:rPr>
                <w:rFonts w:asciiTheme="minorHAnsi" w:eastAsiaTheme="minorEastAsia" w:hAnsiTheme="minorHAnsi"/>
                <w:bCs/>
                <w:szCs w:val="20"/>
              </w:rPr>
              <w:t>e</w:t>
            </w:r>
            <w:r w:rsidRPr="009B4FC4">
              <w:rPr>
                <w:rFonts w:asciiTheme="minorHAnsi" w:eastAsiaTheme="minorEastAsia" w:hAnsiTheme="minorHAnsi"/>
                <w:bCs/>
                <w:szCs w:val="20"/>
              </w:rPr>
              <w:t xml:space="preserve"> of the jpg versions of the Small Texture Swatches</w:t>
            </w:r>
          </w:p>
          <w:p w14:paraId="057F0263" w14:textId="77777777" w:rsidR="009B4FC4" w:rsidRDefault="009B4FC4" w:rsidP="009B4FC4">
            <w:pPr>
              <w:rPr>
                <w:rFonts w:asciiTheme="minorHAnsi" w:eastAsiaTheme="minorEastAsia" w:hAnsiTheme="minorHAnsi"/>
                <w:bCs/>
                <w:szCs w:val="20"/>
              </w:rPr>
            </w:pPr>
          </w:p>
          <w:p w14:paraId="7E09E5BD" w14:textId="7108059C"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02</w:t>
            </w:r>
            <w:r w:rsidR="009B4FC4" w:rsidRPr="009B4FC4">
              <w:rPr>
                <w:rFonts w:asciiTheme="minorHAnsi" w:eastAsiaTheme="minorEastAsia" w:hAnsiTheme="minorHAnsi"/>
                <w:bCs/>
                <w:szCs w:val="20"/>
              </w:rPr>
              <w:t>-Create a cube where each side of the cube uses on</w:t>
            </w:r>
            <w:r w:rsidR="0008144F">
              <w:rPr>
                <w:rFonts w:asciiTheme="minorHAnsi" w:eastAsiaTheme="minorEastAsia" w:hAnsiTheme="minorHAnsi"/>
                <w:bCs/>
                <w:szCs w:val="20"/>
              </w:rPr>
              <w:t>e</w:t>
            </w:r>
            <w:r w:rsidR="009B4FC4" w:rsidRPr="009B4FC4">
              <w:rPr>
                <w:rFonts w:asciiTheme="minorHAnsi" w:eastAsiaTheme="minorEastAsia" w:hAnsiTheme="minorHAnsi"/>
                <w:bCs/>
                <w:szCs w:val="20"/>
              </w:rPr>
              <w:t xml:space="preserve"> of the </w:t>
            </w:r>
            <w:proofErr w:type="spellStart"/>
            <w:r w:rsidR="009B4FC4" w:rsidRP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versions of the Small Texture Swatches</w:t>
            </w:r>
          </w:p>
          <w:p w14:paraId="6A42B56A" w14:textId="77777777" w:rsidR="009B4FC4" w:rsidRDefault="009B4FC4" w:rsidP="009B4FC4">
            <w:pPr>
              <w:rPr>
                <w:rFonts w:asciiTheme="minorHAnsi" w:eastAsiaTheme="minorEastAsia" w:hAnsiTheme="minorHAnsi"/>
                <w:bCs/>
                <w:szCs w:val="20"/>
              </w:rPr>
            </w:pPr>
          </w:p>
          <w:p w14:paraId="5CBF861C" w14:textId="4420B9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03</w:t>
            </w:r>
            <w:r w:rsidR="009B4FC4" w:rsidRPr="009B4FC4">
              <w:rPr>
                <w:rFonts w:asciiTheme="minorHAnsi" w:eastAsiaTheme="minorEastAsia" w:hAnsiTheme="minorHAnsi"/>
                <w:bCs/>
                <w:szCs w:val="20"/>
              </w:rPr>
              <w:t>-Create a cube where each side of the cube alternates use of jpg and PNG images from the Small Texture Swatches</w:t>
            </w:r>
          </w:p>
          <w:p w14:paraId="5E3A52C2" w14:textId="77777777" w:rsidR="009B4FC4" w:rsidRDefault="009B4FC4" w:rsidP="009B4FC4">
            <w:pPr>
              <w:rPr>
                <w:rFonts w:asciiTheme="minorHAnsi" w:eastAsiaTheme="minorEastAsia" w:hAnsiTheme="minorHAnsi"/>
                <w:bCs/>
                <w:szCs w:val="20"/>
              </w:rPr>
            </w:pPr>
          </w:p>
          <w:p w14:paraId="3A88C327" w14:textId="1F9EAE66"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04</w:t>
            </w:r>
            <w:r w:rsidR="009B4FC4" w:rsidRPr="009B4FC4">
              <w:rPr>
                <w:rFonts w:asciiTheme="minorHAnsi" w:eastAsiaTheme="minorEastAsia" w:hAnsiTheme="minorHAnsi"/>
                <w:bCs/>
                <w:szCs w:val="20"/>
              </w:rPr>
              <w:t xml:space="preserve"> - Create objects that are painted completely with the photo_1 Large Texture Images. The test file should have 4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Photo_1 Image.</w:t>
            </w:r>
          </w:p>
          <w:p w14:paraId="143CBB19" w14:textId="77777777" w:rsidR="009B4FC4" w:rsidRDefault="009B4FC4" w:rsidP="009B4FC4">
            <w:pPr>
              <w:rPr>
                <w:rFonts w:asciiTheme="minorHAnsi" w:eastAsiaTheme="minorEastAsia" w:hAnsiTheme="minorHAnsi"/>
                <w:bCs/>
                <w:szCs w:val="20"/>
              </w:rPr>
            </w:pPr>
          </w:p>
          <w:p w14:paraId="2BB386FC" w14:textId="2D2F984E"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05</w:t>
            </w:r>
            <w:r w:rsidR="009B4FC4" w:rsidRPr="009B4FC4">
              <w:rPr>
                <w:rFonts w:asciiTheme="minorHAnsi" w:eastAsiaTheme="minorEastAsia" w:hAnsiTheme="minorHAnsi"/>
                <w:bCs/>
                <w:szCs w:val="20"/>
              </w:rPr>
              <w:t xml:space="preserve"> - Create objects that are painted completely with the photo_2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Photo_2 Image.</w:t>
            </w:r>
          </w:p>
          <w:p w14:paraId="0242B3C8" w14:textId="77777777" w:rsidR="009B4FC4" w:rsidRDefault="009B4FC4" w:rsidP="009B4FC4">
            <w:pPr>
              <w:rPr>
                <w:rFonts w:asciiTheme="minorHAnsi" w:eastAsiaTheme="minorEastAsia" w:hAnsiTheme="minorHAnsi"/>
                <w:bCs/>
                <w:szCs w:val="20"/>
              </w:rPr>
            </w:pPr>
          </w:p>
          <w:p w14:paraId="214E46E4" w14:textId="7EE7DDB9" w:rsid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06</w:t>
            </w:r>
            <w:r w:rsidR="009B4FC4" w:rsidRPr="009B4FC4">
              <w:rPr>
                <w:rFonts w:asciiTheme="minorHAnsi" w:eastAsiaTheme="minorEastAsia" w:hAnsiTheme="minorHAnsi"/>
                <w:bCs/>
                <w:szCs w:val="20"/>
              </w:rPr>
              <w:t xml:space="preserve"> - Create objects that are painted completely with the photo_3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Photo_3 Image.</w:t>
            </w:r>
          </w:p>
          <w:p w14:paraId="2031F825" w14:textId="77777777" w:rsidR="00C32195" w:rsidRPr="009B4FC4" w:rsidRDefault="00C32195" w:rsidP="009B4FC4">
            <w:pPr>
              <w:rPr>
                <w:rFonts w:asciiTheme="minorHAnsi" w:eastAsiaTheme="minorEastAsia" w:hAnsiTheme="minorHAnsi"/>
                <w:bCs/>
                <w:szCs w:val="20"/>
              </w:rPr>
            </w:pPr>
          </w:p>
          <w:p w14:paraId="53026E65" w14:textId="5A277082"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07</w:t>
            </w:r>
            <w:r w:rsidR="009B4FC4" w:rsidRPr="009B4FC4">
              <w:rPr>
                <w:rFonts w:asciiTheme="minorHAnsi" w:eastAsiaTheme="minorEastAsia" w:hAnsiTheme="minorHAnsi"/>
                <w:bCs/>
                <w:szCs w:val="20"/>
              </w:rPr>
              <w:t xml:space="preserve"> - Create objects that are painted completely with the photo_4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Photo_4 Image.</w:t>
            </w:r>
          </w:p>
          <w:p w14:paraId="1951DE01" w14:textId="77777777" w:rsidR="009B4FC4" w:rsidRDefault="009B4FC4" w:rsidP="009B4FC4">
            <w:pPr>
              <w:rPr>
                <w:rFonts w:asciiTheme="minorHAnsi" w:eastAsiaTheme="minorEastAsia" w:hAnsiTheme="minorHAnsi"/>
                <w:bCs/>
                <w:szCs w:val="20"/>
              </w:rPr>
            </w:pPr>
          </w:p>
          <w:p w14:paraId="1F52032B" w14:textId="4A5C4F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08</w:t>
            </w:r>
            <w:r w:rsidR="009B4FC4" w:rsidRPr="009B4FC4">
              <w:rPr>
                <w:rFonts w:asciiTheme="minorHAnsi" w:eastAsiaTheme="minorEastAsia" w:hAnsiTheme="minorHAnsi"/>
                <w:bCs/>
                <w:szCs w:val="20"/>
              </w:rPr>
              <w:t xml:space="preserve"> - Create objects that are painted completely with the photo_5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Photo_5 Image.</w:t>
            </w:r>
          </w:p>
          <w:p w14:paraId="7AE4A4D1" w14:textId="77777777" w:rsidR="009B4FC4" w:rsidRDefault="009B4FC4" w:rsidP="009B4FC4">
            <w:pPr>
              <w:rPr>
                <w:rFonts w:asciiTheme="minorHAnsi" w:eastAsiaTheme="minorEastAsia" w:hAnsiTheme="minorHAnsi"/>
                <w:bCs/>
                <w:szCs w:val="20"/>
              </w:rPr>
            </w:pPr>
          </w:p>
          <w:p w14:paraId="2850405F" w14:textId="514A49B8"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09</w:t>
            </w:r>
            <w:r w:rsidR="009B4FC4" w:rsidRPr="009B4FC4">
              <w:rPr>
                <w:rFonts w:asciiTheme="minorHAnsi" w:eastAsiaTheme="minorEastAsia" w:hAnsiTheme="minorHAnsi"/>
                <w:bCs/>
                <w:szCs w:val="20"/>
              </w:rPr>
              <w:t xml:space="preserve"> - Create objects that are painted completely with the photo_6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Photo_6 Image.</w:t>
            </w:r>
          </w:p>
          <w:p w14:paraId="53E8769C" w14:textId="77777777" w:rsidR="009B4FC4" w:rsidRDefault="009B4FC4" w:rsidP="009B4FC4">
            <w:pPr>
              <w:rPr>
                <w:rFonts w:asciiTheme="minorHAnsi" w:eastAsiaTheme="minorEastAsia" w:hAnsiTheme="minorHAnsi"/>
                <w:bCs/>
                <w:szCs w:val="20"/>
              </w:rPr>
            </w:pPr>
          </w:p>
          <w:p w14:paraId="29C23562" w14:textId="7A9BFA1C"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10</w:t>
            </w:r>
            <w:r w:rsidR="009B4FC4"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9B4FC4" w:rsidRPr="009B4FC4">
              <w:rPr>
                <w:rFonts w:asciiTheme="minorHAnsi" w:eastAsiaTheme="minorEastAsia" w:hAnsiTheme="minorHAnsi"/>
                <w:bCs/>
                <w:szCs w:val="20"/>
              </w:rPr>
              <w:t>texture2dgroup</w:t>
            </w:r>
            <w:r w:rsidR="00F5490E">
              <w:rPr>
                <w:rFonts w:asciiTheme="minorHAnsi" w:eastAsiaTheme="minorEastAsia" w:hAnsiTheme="minorHAnsi"/>
                <w:bCs/>
                <w:szCs w:val="20"/>
              </w:rPr>
              <w:t>s each using a different texture2d image from the Small Texture Swatches without alpha channel data. Use</w:t>
            </w:r>
            <w:r w:rsidR="009B4FC4" w:rsidRPr="009B4FC4">
              <w:rPr>
                <w:rFonts w:asciiTheme="minorHAnsi" w:eastAsiaTheme="minorEastAsia" w:hAnsiTheme="minorHAnsi"/>
                <w:bCs/>
                <w:szCs w:val="20"/>
              </w:rPr>
              <w:t xml:space="preserve"> </w:t>
            </w:r>
            <w:r w:rsidR="00F5490E">
              <w:rPr>
                <w:rFonts w:asciiTheme="minorHAnsi" w:eastAsiaTheme="minorEastAsia" w:hAnsiTheme="minorHAnsi"/>
                <w:bCs/>
                <w:szCs w:val="20"/>
              </w:rPr>
              <w:t>each texture2d group to paint at least 1 triangle on the same object</w:t>
            </w:r>
          </w:p>
          <w:p w14:paraId="6C72DEE0" w14:textId="43E413EE" w:rsidR="009B4FC4" w:rsidRDefault="009B4FC4" w:rsidP="00F5490E">
            <w:pPr>
              <w:rPr>
                <w:rFonts w:asciiTheme="minorHAnsi" w:eastAsiaTheme="minorEastAsia" w:hAnsiTheme="minorHAnsi"/>
                <w:bCs/>
                <w:szCs w:val="20"/>
              </w:rPr>
            </w:pPr>
          </w:p>
          <w:p w14:paraId="33A7D677" w14:textId="1DF2EDCB" w:rsidR="00F5490E" w:rsidRPr="009B4FC4" w:rsidRDefault="004C19D5" w:rsidP="00F5490E">
            <w:pPr>
              <w:rPr>
                <w:rFonts w:asciiTheme="minorHAnsi" w:eastAsiaTheme="minorEastAsia" w:hAnsiTheme="minorHAnsi"/>
                <w:bCs/>
                <w:szCs w:val="20"/>
              </w:rPr>
            </w:pPr>
            <w:r w:rsidRPr="004C19D5">
              <w:rPr>
                <w:rFonts w:asciiTheme="minorHAnsi" w:eastAsiaTheme="minorEastAsia" w:hAnsiTheme="minorHAnsi"/>
                <w:b/>
                <w:bCs/>
                <w:szCs w:val="20"/>
              </w:rPr>
              <w:t>11</w:t>
            </w:r>
            <w:r w:rsidR="00F5490E"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F5490E" w:rsidRPr="009B4FC4">
              <w:rPr>
                <w:rFonts w:asciiTheme="minorHAnsi" w:eastAsiaTheme="minorEastAsia" w:hAnsiTheme="minorHAnsi"/>
                <w:bCs/>
                <w:szCs w:val="20"/>
              </w:rPr>
              <w:t>texture2dgroup</w:t>
            </w:r>
            <w:r w:rsidR="00F5490E">
              <w:rPr>
                <w:rFonts w:asciiTheme="minorHAnsi" w:eastAsiaTheme="minorEastAsia" w:hAnsiTheme="minorHAnsi"/>
                <w:bCs/>
                <w:szCs w:val="20"/>
              </w:rPr>
              <w:t xml:space="preserve">s each using a different texture2d image from the Small Texture Swatches with alpha channel data. Include each texture2d group as the second layer in a </w:t>
            </w:r>
            <w:proofErr w:type="spellStart"/>
            <w:r w:rsidR="00F5490E">
              <w:rPr>
                <w:rFonts w:asciiTheme="minorHAnsi" w:eastAsiaTheme="minorEastAsia" w:hAnsiTheme="minorHAnsi"/>
                <w:bCs/>
                <w:szCs w:val="20"/>
              </w:rPr>
              <w:t>multiproperties</w:t>
            </w:r>
            <w:proofErr w:type="spellEnd"/>
            <w:r w:rsidR="00F5490E">
              <w:rPr>
                <w:rFonts w:asciiTheme="minorHAnsi" w:eastAsiaTheme="minorEastAsia" w:hAnsiTheme="minorHAnsi"/>
                <w:bCs/>
                <w:szCs w:val="20"/>
              </w:rPr>
              <w:t xml:space="preserve">, then paint at least 1 triangle on the same object with each </w:t>
            </w:r>
            <w:proofErr w:type="spellStart"/>
            <w:r w:rsidR="00EB7486">
              <w:rPr>
                <w:rFonts w:asciiTheme="minorHAnsi" w:eastAsiaTheme="minorEastAsia" w:hAnsiTheme="minorHAnsi"/>
                <w:bCs/>
                <w:szCs w:val="20"/>
              </w:rPr>
              <w:t>multiproperties</w:t>
            </w:r>
            <w:proofErr w:type="spellEnd"/>
          </w:p>
          <w:p w14:paraId="1FDD7C29" w14:textId="2F80EE0F" w:rsidR="00F5490E" w:rsidRDefault="00F5490E" w:rsidP="00F5490E">
            <w:pPr>
              <w:rPr>
                <w:rFonts w:asciiTheme="minorHAnsi" w:eastAsiaTheme="minorEastAsia" w:hAnsiTheme="minorHAnsi"/>
                <w:bCs/>
                <w:szCs w:val="20"/>
              </w:rPr>
            </w:pPr>
          </w:p>
          <w:p w14:paraId="00398F5E" w14:textId="7113D478" w:rsidR="004668C5" w:rsidRDefault="004668C5" w:rsidP="00F5490E">
            <w:pPr>
              <w:rPr>
                <w:rFonts w:asciiTheme="minorHAnsi" w:eastAsiaTheme="minorEastAsia" w:hAnsiTheme="minorHAnsi"/>
                <w:bCs/>
                <w:szCs w:val="20"/>
              </w:rPr>
            </w:pPr>
            <w:r w:rsidRPr="00BA77E5">
              <w:rPr>
                <w:rFonts w:asciiTheme="minorHAnsi" w:eastAsiaTheme="minorEastAsia" w:hAnsiTheme="minorHAnsi"/>
                <w:b/>
                <w:bCs/>
                <w:szCs w:val="20"/>
              </w:rPr>
              <w:t>12</w:t>
            </w:r>
            <w:r>
              <w:rPr>
                <w:rFonts w:asciiTheme="minorHAnsi" w:eastAsiaTheme="minorEastAsia" w:hAnsiTheme="minorHAnsi"/>
                <w:bCs/>
                <w:szCs w:val="20"/>
              </w:rPr>
              <w:t xml:space="preserve"> – Map a texture with no area to a triangle. Repeat twice for two different triangles. One where p2, and p3 point to the same coordinate on the texture. And a second where p1, p2, and p3 point to the same coordinate.</w:t>
            </w:r>
            <w:r w:rsidR="00BA77E5">
              <w:rPr>
                <w:rFonts w:asciiTheme="minorHAnsi" w:eastAsiaTheme="minorEastAsia" w:hAnsiTheme="minorHAnsi"/>
                <w:bCs/>
                <w:szCs w:val="20"/>
              </w:rPr>
              <w:t xml:space="preserve"> Coordinate points used shall point to distinctly different colors to illustrate the effect.</w:t>
            </w:r>
          </w:p>
          <w:p w14:paraId="668F8F21" w14:textId="1B45A0D9" w:rsidR="008A74C0" w:rsidRPr="009B4FC4" w:rsidRDefault="008A74C0" w:rsidP="008A74C0">
            <w:pPr>
              <w:rPr>
                <w:rFonts w:asciiTheme="minorHAnsi" w:eastAsiaTheme="minorEastAsia" w:hAnsiTheme="minorHAnsi"/>
                <w:bCs/>
                <w:szCs w:val="20"/>
              </w:rPr>
            </w:pPr>
          </w:p>
        </w:tc>
      </w:tr>
      <w:tr w:rsidR="00AB7CFE" w:rsidRPr="00F84397" w14:paraId="0F87DCD5" w14:textId="77777777" w:rsidTr="00F227DA">
        <w:trPr>
          <w:trHeight w:val="56"/>
        </w:trPr>
        <w:tc>
          <w:tcPr>
            <w:tcW w:w="2628" w:type="dxa"/>
            <w:tcBorders>
              <w:bottom w:val="single" w:sz="4" w:space="0" w:color="auto"/>
            </w:tcBorders>
            <w:shd w:val="clear" w:color="auto" w:fill="D9D9D9" w:themeFill="background1" w:themeFillShade="D9"/>
          </w:tcPr>
          <w:p w14:paraId="2D769F68" w14:textId="323EB38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CE1852" w14:textId="6BE2BD0E" w:rsidR="00AB7CFE" w:rsidRPr="004C19D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26FC5EE0" w14:textId="2B3902C9" w:rsidR="00F864FC" w:rsidRDefault="0003262E" w:rsidP="003162C7">
      <w:pPr>
        <w:pStyle w:val="Heading3"/>
      </w:pPr>
      <w:r>
        <w:lastRenderedPageBreak/>
        <w:t>P_</w:t>
      </w:r>
      <w:r w:rsidR="004360B7">
        <w:t>???_0</w:t>
      </w:r>
      <w:r w:rsidR="00F864FC">
        <w:t>515</w:t>
      </w:r>
      <w:r w:rsidR="00F864FC" w:rsidRPr="0056587D">
        <w:t xml:space="preserve"> </w:t>
      </w:r>
      <w:r w:rsidR="00EB7486">
        <w:t>PNG Formats</w:t>
      </w:r>
    </w:p>
    <w:tbl>
      <w:tblPr>
        <w:tblStyle w:val="TableGrid"/>
        <w:tblW w:w="9648" w:type="dxa"/>
        <w:tblLook w:val="04A0" w:firstRow="1" w:lastRow="0" w:firstColumn="1" w:lastColumn="0" w:noHBand="0" w:noVBand="1"/>
      </w:tblPr>
      <w:tblGrid>
        <w:gridCol w:w="2628"/>
        <w:gridCol w:w="7020"/>
      </w:tblGrid>
      <w:tr w:rsidR="00F864FC" w:rsidRPr="00F84397" w14:paraId="298EC1B2" w14:textId="77777777" w:rsidTr="00F227DA">
        <w:tc>
          <w:tcPr>
            <w:tcW w:w="2628" w:type="dxa"/>
            <w:tcBorders>
              <w:bottom w:val="single" w:sz="4" w:space="0" w:color="auto"/>
            </w:tcBorders>
            <w:shd w:val="clear" w:color="auto" w:fill="D9D9D9" w:themeFill="background1" w:themeFillShade="D9"/>
          </w:tcPr>
          <w:p w14:paraId="3AD088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09AC0A" w14:textId="77777777" w:rsidR="00F864FC" w:rsidRPr="00F84397" w:rsidRDefault="00F864FC" w:rsidP="00F227DA">
            <w:pPr>
              <w:rPr>
                <w:rFonts w:asciiTheme="minorHAnsi" w:hAnsiTheme="minorHAnsi"/>
                <w:b/>
                <w:szCs w:val="20"/>
              </w:rPr>
            </w:pPr>
          </w:p>
        </w:tc>
        <w:tc>
          <w:tcPr>
            <w:tcW w:w="7020" w:type="dxa"/>
          </w:tcPr>
          <w:p w14:paraId="2719F312" w14:textId="437591FC" w:rsidR="00F864FC" w:rsidRPr="00F84397" w:rsidRDefault="00EB7486" w:rsidP="00F227DA">
            <w:pPr>
              <w:rPr>
                <w:rFonts w:asciiTheme="minorHAnsi" w:hAnsiTheme="minorHAnsi"/>
                <w:szCs w:val="20"/>
              </w:rPr>
            </w:pPr>
            <w:r>
              <w:rPr>
                <w:rFonts w:asciiTheme="minorHAnsi" w:hAnsiTheme="minorHAnsi"/>
                <w:szCs w:val="20"/>
              </w:rPr>
              <w:t xml:space="preserve">Demonstrate each of the allowable basic </w:t>
            </w:r>
            <w:proofErr w:type="spellStart"/>
            <w:r>
              <w:rPr>
                <w:rFonts w:asciiTheme="minorHAnsi" w:hAnsiTheme="minorHAnsi"/>
                <w:szCs w:val="20"/>
              </w:rPr>
              <w:t>png</w:t>
            </w:r>
            <w:proofErr w:type="spellEnd"/>
            <w:r>
              <w:rPr>
                <w:rFonts w:asciiTheme="minorHAnsi" w:hAnsiTheme="minorHAnsi"/>
                <w:szCs w:val="20"/>
              </w:rPr>
              <w:t xml:space="preserve"> formats utilizing the Public Domain </w:t>
            </w:r>
            <w:proofErr w:type="spellStart"/>
            <w:r>
              <w:rPr>
                <w:rFonts w:asciiTheme="minorHAnsi" w:hAnsiTheme="minorHAnsi"/>
                <w:szCs w:val="20"/>
              </w:rPr>
              <w:t>PngSuite</w:t>
            </w:r>
            <w:proofErr w:type="spellEnd"/>
            <w:r>
              <w:rPr>
                <w:rFonts w:asciiTheme="minorHAnsi" w:hAnsiTheme="minorHAnsi"/>
                <w:szCs w:val="20"/>
              </w:rPr>
              <w:t xml:space="preserve"> shown in Appendix B</w:t>
            </w:r>
          </w:p>
        </w:tc>
      </w:tr>
      <w:tr w:rsidR="00F864FC" w:rsidRPr="00F84397" w14:paraId="10D31627" w14:textId="77777777" w:rsidTr="00F227DA">
        <w:trPr>
          <w:trHeight w:val="56"/>
        </w:trPr>
        <w:tc>
          <w:tcPr>
            <w:tcW w:w="2628" w:type="dxa"/>
            <w:shd w:val="clear" w:color="auto" w:fill="D9D9D9" w:themeFill="background1" w:themeFillShade="D9"/>
          </w:tcPr>
          <w:p w14:paraId="5C990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54B5A14" w14:textId="77777777" w:rsidR="00F864FC" w:rsidRPr="00F84397" w:rsidRDefault="00F864FC" w:rsidP="00F227DA">
            <w:pPr>
              <w:rPr>
                <w:rFonts w:asciiTheme="minorHAnsi" w:hAnsiTheme="minorHAnsi"/>
                <w:b/>
                <w:szCs w:val="20"/>
              </w:rPr>
            </w:pPr>
          </w:p>
        </w:tc>
        <w:tc>
          <w:tcPr>
            <w:tcW w:w="7020" w:type="dxa"/>
          </w:tcPr>
          <w:p w14:paraId="66CBAFF8" w14:textId="4032AE45"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6951C4">
              <w:rPr>
                <w:rFonts w:asciiTheme="minorHAnsi" w:eastAsia="Verdana" w:hAnsiTheme="minorHAnsi" w:cs="Verdana"/>
                <w:szCs w:val="20"/>
              </w:rPr>
              <w:t xml:space="preserve"> 0</w:t>
            </w:r>
            <w:r w:rsidR="0062359C">
              <w:rPr>
                <w:rFonts w:asciiTheme="minorHAnsi" w:eastAsia="Verdana" w:hAnsiTheme="minorHAnsi" w:cs="Verdana"/>
                <w:szCs w:val="20"/>
              </w:rPr>
              <w:t>3</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2F2A9CEE" w14:textId="77777777" w:rsidR="00F864FC" w:rsidRPr="00F84397" w:rsidRDefault="00F864FC" w:rsidP="00F227DA">
            <w:pPr>
              <w:rPr>
                <w:rFonts w:asciiTheme="minorHAnsi" w:hAnsiTheme="minorHAnsi"/>
                <w:szCs w:val="20"/>
              </w:rPr>
            </w:pPr>
          </w:p>
        </w:tc>
      </w:tr>
      <w:tr w:rsidR="00F864FC" w:rsidRPr="00F84397" w14:paraId="2B73514A" w14:textId="77777777" w:rsidTr="00AB7CFE">
        <w:trPr>
          <w:trHeight w:val="56"/>
        </w:trPr>
        <w:tc>
          <w:tcPr>
            <w:tcW w:w="2628" w:type="dxa"/>
            <w:shd w:val="clear" w:color="auto" w:fill="D9D9D9" w:themeFill="background1" w:themeFillShade="D9"/>
          </w:tcPr>
          <w:p w14:paraId="364501F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06859DD" w14:textId="77777777" w:rsidR="00F864FC" w:rsidRPr="00F84397" w:rsidRDefault="00F864FC" w:rsidP="00F227DA">
            <w:pPr>
              <w:rPr>
                <w:rFonts w:asciiTheme="minorHAnsi" w:hAnsiTheme="minorHAnsi"/>
                <w:b/>
                <w:szCs w:val="20"/>
              </w:rPr>
            </w:pPr>
          </w:p>
        </w:tc>
        <w:tc>
          <w:tcPr>
            <w:tcW w:w="7020" w:type="dxa"/>
          </w:tcPr>
          <w:p w14:paraId="6C1B3C7F" w14:textId="403C96DE" w:rsidR="00EB7486" w:rsidRPr="006951C4" w:rsidRDefault="006951C4" w:rsidP="00EB7486">
            <w:pPr>
              <w:rPr>
                <w:rFonts w:asciiTheme="minorHAnsi" w:eastAsiaTheme="minorEastAsia" w:hAnsiTheme="minorHAnsi"/>
                <w:bCs/>
                <w:szCs w:val="20"/>
              </w:rPr>
            </w:pPr>
            <w:r>
              <w:rPr>
                <w:rFonts w:asciiTheme="minorHAnsi" w:eastAsiaTheme="minorEastAsia" w:hAnsiTheme="minorHAnsi"/>
                <w:b/>
                <w:bCs/>
                <w:szCs w:val="20"/>
              </w:rPr>
              <w:t xml:space="preserve">01 - </w:t>
            </w:r>
            <w:r w:rsidR="00EB7486" w:rsidRPr="006951C4">
              <w:rPr>
                <w:rFonts w:asciiTheme="minorHAnsi" w:eastAsiaTheme="minorEastAsia" w:hAnsiTheme="minorHAnsi"/>
                <w:bCs/>
                <w:szCs w:val="20"/>
              </w:rPr>
              <w:t xml:space="preserve">Positive - Use each of the </w:t>
            </w:r>
            <w:proofErr w:type="spellStart"/>
            <w:r w:rsidR="00EB7486" w:rsidRPr="006951C4">
              <w:rPr>
                <w:rFonts w:asciiTheme="minorHAnsi" w:eastAsiaTheme="minorEastAsia" w:hAnsiTheme="minorHAnsi"/>
                <w:bCs/>
                <w:szCs w:val="20"/>
              </w:rPr>
              <w:t>png</w:t>
            </w:r>
            <w:proofErr w:type="spellEnd"/>
            <w:r w:rsidR="00EB7486" w:rsidRPr="006951C4">
              <w:rPr>
                <w:rFonts w:asciiTheme="minorHAnsi" w:eastAsiaTheme="minorEastAsia" w:hAnsiTheme="minorHAnsi"/>
                <w:bCs/>
                <w:szCs w:val="20"/>
              </w:rPr>
              <w:t xml:space="preserve"> files defined in the </w:t>
            </w:r>
            <w:r w:rsidR="00715812">
              <w:rPr>
                <w:rFonts w:asciiTheme="minorHAnsi" w:eastAsiaTheme="minorEastAsia" w:hAnsiTheme="minorHAnsi"/>
                <w:bCs/>
                <w:szCs w:val="20"/>
              </w:rPr>
              <w:t xml:space="preserve">Basic Format </w:t>
            </w:r>
            <w:r w:rsidR="00EB7486" w:rsidRPr="006951C4">
              <w:rPr>
                <w:rFonts w:asciiTheme="minorHAnsi" w:eastAsiaTheme="minorEastAsia" w:hAnsiTheme="minorHAnsi"/>
                <w:bCs/>
                <w:szCs w:val="20"/>
              </w:rPr>
              <w:t xml:space="preserve">Public Domain PNG Suite (Appendix </w:t>
            </w:r>
            <w:r>
              <w:rPr>
                <w:rFonts w:asciiTheme="minorHAnsi" w:eastAsiaTheme="minorEastAsia" w:hAnsiTheme="minorHAnsi"/>
                <w:bCs/>
                <w:szCs w:val="20"/>
              </w:rPr>
              <w:t>B</w:t>
            </w:r>
            <w:r w:rsidR="00EB7486" w:rsidRPr="006951C4">
              <w:rPr>
                <w:rFonts w:asciiTheme="minorHAnsi" w:eastAsiaTheme="minorEastAsia" w:hAnsiTheme="minorHAnsi"/>
                <w:bCs/>
                <w:szCs w:val="20"/>
              </w:rPr>
              <w:t xml:space="preserve">) as a </w:t>
            </w:r>
            <w:r w:rsidRPr="006951C4">
              <w:rPr>
                <w:rFonts w:asciiTheme="minorHAnsi" w:eastAsiaTheme="minorEastAsia" w:hAnsiTheme="minorHAnsi"/>
                <w:bCs/>
                <w:szCs w:val="20"/>
              </w:rPr>
              <w:t>triangle</w:t>
            </w:r>
            <w:r w:rsidR="00EB7486" w:rsidRPr="006951C4">
              <w:rPr>
                <w:rFonts w:asciiTheme="minorHAnsi" w:eastAsiaTheme="minorEastAsia" w:hAnsiTheme="minorHAnsi"/>
                <w:bCs/>
                <w:szCs w:val="20"/>
              </w:rPr>
              <w:t xml:space="preserve"> texture on the same object</w:t>
            </w:r>
          </w:p>
          <w:p w14:paraId="664192CB" w14:textId="77777777" w:rsidR="006951C4" w:rsidRDefault="006951C4" w:rsidP="00EB7486">
            <w:pPr>
              <w:rPr>
                <w:rFonts w:asciiTheme="minorHAnsi" w:eastAsiaTheme="minorEastAsia" w:hAnsiTheme="minorHAnsi"/>
                <w:b/>
                <w:bCs/>
                <w:szCs w:val="20"/>
              </w:rPr>
            </w:pPr>
          </w:p>
          <w:p w14:paraId="01D2DA47" w14:textId="58E1C64B" w:rsidR="00F864FC" w:rsidRPr="006951C4" w:rsidRDefault="006951C4" w:rsidP="00EB7486">
            <w:pPr>
              <w:rPr>
                <w:rFonts w:asciiTheme="minorHAnsi" w:hAnsiTheme="minorHAnsi"/>
                <w:szCs w:val="20"/>
              </w:rPr>
            </w:pPr>
            <w:r>
              <w:rPr>
                <w:rFonts w:asciiTheme="minorHAnsi" w:eastAsiaTheme="minorEastAsia" w:hAnsiTheme="minorHAnsi"/>
                <w:b/>
                <w:bCs/>
                <w:szCs w:val="20"/>
              </w:rPr>
              <w:t>02</w:t>
            </w:r>
            <w:r w:rsidR="00EB7486" w:rsidRPr="006951C4">
              <w:rPr>
                <w:rFonts w:asciiTheme="minorHAnsi" w:eastAsiaTheme="minorEastAsia" w:hAnsiTheme="minorHAnsi"/>
                <w:bCs/>
                <w:szCs w:val="20"/>
              </w:rPr>
              <w:t xml:space="preserve"> - U</w:t>
            </w:r>
            <w:r w:rsidR="00574869">
              <w:rPr>
                <w:rFonts w:asciiTheme="minorHAnsi" w:eastAsiaTheme="minorEastAsia" w:hAnsiTheme="minorHAnsi"/>
                <w:bCs/>
                <w:szCs w:val="20"/>
              </w:rPr>
              <w:t>se each of the PNG files defined</w:t>
            </w:r>
            <w:r w:rsidR="00EB7486" w:rsidRPr="006951C4">
              <w:rPr>
                <w:rFonts w:asciiTheme="minorHAnsi" w:eastAsiaTheme="minorEastAsia" w:hAnsiTheme="minorHAnsi"/>
                <w:bCs/>
                <w:szCs w:val="20"/>
              </w:rPr>
              <w:t xml:space="preserve"> in the Pub</w:t>
            </w:r>
            <w:r>
              <w:rPr>
                <w:rFonts w:asciiTheme="minorHAnsi" w:eastAsiaTheme="minorEastAsia" w:hAnsiTheme="minorHAnsi"/>
                <w:bCs/>
                <w:szCs w:val="20"/>
              </w:rPr>
              <w:t>lic Domain PNG Suite (Appendix B</w:t>
            </w:r>
            <w:r w:rsidR="00EB7486" w:rsidRPr="006951C4">
              <w:rPr>
                <w:rFonts w:asciiTheme="minorHAnsi" w:eastAsiaTheme="minorEastAsia" w:hAnsiTheme="minorHAnsi"/>
                <w:bCs/>
                <w:szCs w:val="20"/>
              </w:rPr>
              <w:t>)</w:t>
            </w:r>
            <w:r>
              <w:rPr>
                <w:rFonts w:asciiTheme="minorHAnsi" w:eastAsiaTheme="minorEastAsia" w:hAnsiTheme="minorHAnsi"/>
                <w:bCs/>
                <w:szCs w:val="20"/>
              </w:rPr>
              <w:t xml:space="preserve"> </w:t>
            </w:r>
            <w:r w:rsidR="00715812">
              <w:rPr>
                <w:rFonts w:asciiTheme="minorHAnsi" w:eastAsiaTheme="minorEastAsia" w:hAnsiTheme="minorHAnsi"/>
                <w:bCs/>
                <w:szCs w:val="20"/>
              </w:rPr>
              <w:t xml:space="preserve">that have an alpha channel </w:t>
            </w:r>
            <w:r w:rsidR="00EB7486" w:rsidRPr="006951C4">
              <w:rPr>
                <w:rFonts w:asciiTheme="minorHAnsi" w:eastAsiaTheme="minorEastAsia" w:hAnsiTheme="minorHAnsi"/>
                <w:bCs/>
                <w:szCs w:val="20"/>
              </w:rPr>
              <w:t xml:space="preserve">as the second layer of a </w:t>
            </w:r>
            <w:proofErr w:type="spellStart"/>
            <w:r w:rsidRPr="006951C4">
              <w:rPr>
                <w:rFonts w:asciiTheme="minorHAnsi" w:eastAsiaTheme="minorEastAsia" w:hAnsiTheme="minorHAnsi"/>
                <w:bCs/>
                <w:szCs w:val="20"/>
              </w:rPr>
              <w:t>multiproperties</w:t>
            </w:r>
            <w:proofErr w:type="spellEnd"/>
            <w:r w:rsidR="00EB7486" w:rsidRPr="006951C4">
              <w:rPr>
                <w:rFonts w:asciiTheme="minorHAnsi" w:eastAsiaTheme="minorEastAsia" w:hAnsiTheme="minorHAnsi"/>
                <w:bCs/>
                <w:szCs w:val="20"/>
              </w:rPr>
              <w:t xml:space="preserve"> such that the alpha behavior of the </w:t>
            </w:r>
            <w:proofErr w:type="spellStart"/>
            <w:r w:rsidR="001D2E99">
              <w:rPr>
                <w:rFonts w:asciiTheme="minorHAnsi" w:eastAsiaTheme="minorEastAsia" w:hAnsiTheme="minorHAnsi"/>
                <w:bCs/>
                <w:szCs w:val="20"/>
              </w:rPr>
              <w:t>png</w:t>
            </w:r>
            <w:proofErr w:type="spellEnd"/>
            <w:r w:rsidR="001D2E99">
              <w:rPr>
                <w:rFonts w:asciiTheme="minorHAnsi" w:eastAsiaTheme="minorEastAsia" w:hAnsiTheme="minorHAnsi"/>
                <w:bCs/>
                <w:szCs w:val="20"/>
              </w:rPr>
              <w:t xml:space="preserve"> </w:t>
            </w:r>
            <w:r w:rsidR="00EB7486" w:rsidRPr="006951C4">
              <w:rPr>
                <w:rFonts w:asciiTheme="minorHAnsi" w:eastAsiaTheme="minorEastAsia" w:hAnsiTheme="minorHAnsi"/>
                <w:bCs/>
                <w:szCs w:val="20"/>
              </w:rPr>
              <w:t xml:space="preserve">files is </w:t>
            </w:r>
            <w:r w:rsidRPr="006951C4">
              <w:rPr>
                <w:rFonts w:asciiTheme="minorHAnsi" w:eastAsiaTheme="minorEastAsia" w:hAnsiTheme="minorHAnsi"/>
                <w:bCs/>
                <w:szCs w:val="20"/>
              </w:rPr>
              <w:t>apparent</w:t>
            </w:r>
            <w:r w:rsidR="00EB7486" w:rsidRPr="006951C4">
              <w:rPr>
                <w:rFonts w:asciiTheme="minorHAnsi" w:eastAsiaTheme="minorEastAsia" w:hAnsiTheme="minorHAnsi"/>
                <w:bCs/>
                <w:szCs w:val="20"/>
              </w:rPr>
              <w:t>.</w:t>
            </w:r>
          </w:p>
          <w:p w14:paraId="7532FEBB" w14:textId="77777777" w:rsidR="00F864FC"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110C99C2" w14:textId="3011D829" w:rsidR="006C13DE" w:rsidRPr="006C13DE" w:rsidRDefault="006C13DE" w:rsidP="00715812">
            <w:pPr>
              <w:rPr>
                <w:rFonts w:asciiTheme="minorHAnsi" w:eastAsiaTheme="minorEastAsia" w:hAnsiTheme="minorHAnsi"/>
                <w:bCs/>
                <w:szCs w:val="20"/>
              </w:rPr>
            </w:pPr>
            <w:r>
              <w:rPr>
                <w:rFonts w:asciiTheme="minorHAnsi" w:eastAsiaTheme="minorEastAsia" w:hAnsiTheme="minorHAnsi"/>
                <w:b/>
                <w:bCs/>
                <w:szCs w:val="20"/>
              </w:rPr>
              <w:t xml:space="preserve">03 </w:t>
            </w:r>
            <w:r w:rsidRPr="00715812">
              <w:rPr>
                <w:rFonts w:asciiTheme="minorHAnsi" w:eastAsiaTheme="minorEastAsia" w:hAnsiTheme="minorHAnsi"/>
                <w:b/>
                <w:bCs/>
                <w:szCs w:val="20"/>
              </w:rPr>
              <w:t xml:space="preserve">– </w:t>
            </w:r>
            <w:r w:rsidRPr="00715812">
              <w:rPr>
                <w:rFonts w:asciiTheme="minorHAnsi" w:eastAsiaTheme="minorEastAsia" w:hAnsiTheme="minorHAnsi"/>
                <w:bCs/>
                <w:szCs w:val="20"/>
              </w:rPr>
              <w:t xml:space="preserve">All </w:t>
            </w:r>
            <w:proofErr w:type="spellStart"/>
            <w:r w:rsidR="00715812" w:rsidRPr="00715812">
              <w:rPr>
                <w:rFonts w:asciiTheme="minorHAnsi" w:eastAsiaTheme="minorEastAsia" w:hAnsiTheme="minorHAnsi"/>
                <w:bCs/>
                <w:szCs w:val="20"/>
              </w:rPr>
              <w:t>png</w:t>
            </w:r>
            <w:proofErr w:type="spellEnd"/>
            <w:r w:rsidR="00715812" w:rsidRPr="00715812">
              <w:rPr>
                <w:rFonts w:asciiTheme="minorHAnsi" w:eastAsiaTheme="minorEastAsia" w:hAnsiTheme="minorHAnsi"/>
                <w:bCs/>
                <w:szCs w:val="20"/>
              </w:rPr>
              <w:t xml:space="preserve"> </w:t>
            </w:r>
            <w:proofErr w:type="gramStart"/>
            <w:r w:rsidR="00715812" w:rsidRPr="00715812">
              <w:rPr>
                <w:rFonts w:asciiTheme="minorHAnsi" w:eastAsiaTheme="minorEastAsia" w:hAnsiTheme="minorHAnsi"/>
                <w:bCs/>
                <w:szCs w:val="20"/>
              </w:rPr>
              <w:t xml:space="preserve">images </w:t>
            </w:r>
            <w:r w:rsidR="007B2D5F" w:rsidRPr="00715812">
              <w:rPr>
                <w:rFonts w:asciiTheme="minorHAnsi" w:eastAsiaTheme="minorEastAsia" w:hAnsiTheme="minorHAnsi"/>
                <w:bCs/>
                <w:szCs w:val="20"/>
              </w:rPr>
              <w:t xml:space="preserve"> in</w:t>
            </w:r>
            <w:proofErr w:type="gramEnd"/>
            <w:r w:rsidR="007B2D5F" w:rsidRPr="00715812">
              <w:rPr>
                <w:rFonts w:asciiTheme="minorHAnsi" w:eastAsiaTheme="minorEastAsia" w:hAnsiTheme="minorHAnsi"/>
                <w:bCs/>
                <w:szCs w:val="20"/>
              </w:rPr>
              <w:t xml:space="preserve"> </w:t>
            </w:r>
            <w:r w:rsidR="00715812" w:rsidRPr="00715812">
              <w:rPr>
                <w:rFonts w:asciiTheme="minorHAnsi" w:eastAsiaTheme="minorEastAsia" w:hAnsiTheme="minorHAnsi"/>
                <w:bCs/>
                <w:szCs w:val="20"/>
              </w:rPr>
              <w:t xml:space="preserve">the public </w:t>
            </w:r>
            <w:r w:rsidR="007B2D5F" w:rsidRPr="00715812">
              <w:rPr>
                <w:rFonts w:asciiTheme="minorHAnsi" w:eastAsiaTheme="minorEastAsia" w:hAnsiTheme="minorHAnsi"/>
                <w:bCs/>
                <w:szCs w:val="20"/>
              </w:rPr>
              <w:t>test suite</w:t>
            </w:r>
            <w:r w:rsidR="00715812">
              <w:rPr>
                <w:rFonts w:asciiTheme="minorHAnsi" w:eastAsiaTheme="minorEastAsia" w:hAnsiTheme="minorHAnsi"/>
                <w:bCs/>
                <w:szCs w:val="20"/>
              </w:rPr>
              <w:t>, including basic format tests.</w:t>
            </w:r>
          </w:p>
        </w:tc>
      </w:tr>
      <w:tr w:rsidR="00AB7CFE" w:rsidRPr="00F84397" w14:paraId="58BA3434" w14:textId="77777777" w:rsidTr="00F227DA">
        <w:trPr>
          <w:trHeight w:val="56"/>
        </w:trPr>
        <w:tc>
          <w:tcPr>
            <w:tcW w:w="2628" w:type="dxa"/>
            <w:tcBorders>
              <w:bottom w:val="single" w:sz="4" w:space="0" w:color="auto"/>
            </w:tcBorders>
            <w:shd w:val="clear" w:color="auto" w:fill="D9D9D9" w:themeFill="background1" w:themeFillShade="D9"/>
          </w:tcPr>
          <w:p w14:paraId="001BC6A5" w14:textId="27A48FC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4A067C8" w14:textId="52A99A14"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02025C01" w14:textId="77777777" w:rsidR="00F864FC" w:rsidRDefault="00F864FC" w:rsidP="00F864FC"/>
    <w:p w14:paraId="39C93542" w14:textId="5EC5345E" w:rsidR="00F864FC" w:rsidRDefault="00F864FC" w:rsidP="003162C7">
      <w:pPr>
        <w:pStyle w:val="Heading3"/>
      </w:pPr>
      <w:r>
        <w:t xml:space="preserve"> </w:t>
      </w:r>
      <w:r w:rsidR="0003262E">
        <w:t>P_</w:t>
      </w:r>
      <w:r w:rsidR="004360B7">
        <w:t>???_0</w:t>
      </w:r>
      <w:r>
        <w:t>516</w:t>
      </w:r>
      <w:r w:rsidRPr="0056587D">
        <w:t xml:space="preserve"> </w:t>
      </w:r>
      <w:proofErr w:type="spellStart"/>
      <w:r w:rsidR="001D2E99">
        <w:t>Multiproperties</w:t>
      </w:r>
      <w:proofErr w:type="spellEnd"/>
    </w:p>
    <w:tbl>
      <w:tblPr>
        <w:tblStyle w:val="TableGrid"/>
        <w:tblW w:w="9648" w:type="dxa"/>
        <w:tblLook w:val="04A0" w:firstRow="1" w:lastRow="0" w:firstColumn="1" w:lastColumn="0" w:noHBand="0" w:noVBand="1"/>
      </w:tblPr>
      <w:tblGrid>
        <w:gridCol w:w="2628"/>
        <w:gridCol w:w="7020"/>
      </w:tblGrid>
      <w:tr w:rsidR="00F864FC" w:rsidRPr="00F84397" w14:paraId="6DF94591" w14:textId="77777777" w:rsidTr="00F227DA">
        <w:tc>
          <w:tcPr>
            <w:tcW w:w="2628" w:type="dxa"/>
            <w:tcBorders>
              <w:bottom w:val="single" w:sz="4" w:space="0" w:color="auto"/>
            </w:tcBorders>
            <w:shd w:val="clear" w:color="auto" w:fill="D9D9D9" w:themeFill="background1" w:themeFillShade="D9"/>
          </w:tcPr>
          <w:p w14:paraId="770CF28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6C10A45" w14:textId="77777777" w:rsidR="00F864FC" w:rsidRPr="00F84397" w:rsidRDefault="00F864FC" w:rsidP="00F227DA">
            <w:pPr>
              <w:rPr>
                <w:rFonts w:asciiTheme="minorHAnsi" w:hAnsiTheme="minorHAnsi"/>
                <w:b/>
                <w:szCs w:val="20"/>
              </w:rPr>
            </w:pPr>
          </w:p>
        </w:tc>
        <w:tc>
          <w:tcPr>
            <w:tcW w:w="7020" w:type="dxa"/>
          </w:tcPr>
          <w:p w14:paraId="76B3E230" w14:textId="3590DFC4" w:rsidR="00F864FC" w:rsidRPr="00F84397" w:rsidRDefault="001D2E99" w:rsidP="001D2E99">
            <w:pPr>
              <w:rPr>
                <w:rFonts w:asciiTheme="minorHAnsi" w:hAnsiTheme="minorHAnsi"/>
                <w:szCs w:val="20"/>
              </w:rPr>
            </w:pPr>
            <w:r>
              <w:rPr>
                <w:rFonts w:asciiTheme="minorHAnsi" w:hAnsiTheme="minorHAnsi"/>
                <w:szCs w:val="20"/>
              </w:rPr>
              <w:t>Demonstrate v</w:t>
            </w:r>
            <w:r w:rsidRPr="001D2E99">
              <w:rPr>
                <w:rFonts w:asciiTheme="minorHAnsi" w:hAnsiTheme="minorHAnsi"/>
                <w:szCs w:val="20"/>
              </w:rPr>
              <w:t xml:space="preserve">arious combinations of </w:t>
            </w:r>
            <w:proofErr w:type="spellStart"/>
            <w:r w:rsidRPr="001D2E99">
              <w:rPr>
                <w:rFonts w:asciiTheme="minorHAnsi" w:hAnsiTheme="minorHAnsi"/>
                <w:szCs w:val="20"/>
              </w:rPr>
              <w:t>colorgroup</w:t>
            </w:r>
            <w:proofErr w:type="spellEnd"/>
            <w:r w:rsidRPr="001D2E99">
              <w:rPr>
                <w:rFonts w:asciiTheme="minorHAnsi" w:hAnsiTheme="minorHAnsi"/>
                <w:szCs w:val="20"/>
              </w:rPr>
              <w:t xml:space="preserve"> and texture as part of </w:t>
            </w:r>
            <w:proofErr w:type="spellStart"/>
            <w:r w:rsidRPr="001D2E99">
              <w:rPr>
                <w:rFonts w:asciiTheme="minorHAnsi" w:hAnsiTheme="minorHAnsi"/>
                <w:szCs w:val="20"/>
              </w:rPr>
              <w:t>multiproperties</w:t>
            </w:r>
            <w:proofErr w:type="spellEnd"/>
            <w:r>
              <w:rPr>
                <w:rFonts w:asciiTheme="minorHAnsi" w:hAnsiTheme="minorHAnsi"/>
                <w:szCs w:val="20"/>
              </w:rPr>
              <w:t xml:space="preserve">. This test cases references a standard set of </w:t>
            </w:r>
            <w:proofErr w:type="spellStart"/>
            <w:r>
              <w:rPr>
                <w:rFonts w:asciiTheme="minorHAnsi" w:hAnsiTheme="minorHAnsi"/>
                <w:szCs w:val="20"/>
              </w:rPr>
              <w:t>multiproperties</w:t>
            </w:r>
            <w:proofErr w:type="spellEnd"/>
            <w:r>
              <w:rPr>
                <w:rFonts w:asciiTheme="minorHAnsi" w:hAnsiTheme="minorHAnsi"/>
                <w:szCs w:val="20"/>
              </w:rPr>
              <w:t xml:space="preserve"> combinations defined in Appendix B</w:t>
            </w:r>
          </w:p>
        </w:tc>
      </w:tr>
      <w:tr w:rsidR="00F864FC" w:rsidRPr="00F84397" w14:paraId="08201D97" w14:textId="77777777" w:rsidTr="00F227DA">
        <w:trPr>
          <w:trHeight w:val="56"/>
        </w:trPr>
        <w:tc>
          <w:tcPr>
            <w:tcW w:w="2628" w:type="dxa"/>
            <w:shd w:val="clear" w:color="auto" w:fill="D9D9D9" w:themeFill="background1" w:themeFillShade="D9"/>
          </w:tcPr>
          <w:p w14:paraId="00BDA9A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7213958" w14:textId="77777777" w:rsidR="00F864FC" w:rsidRPr="00F84397" w:rsidRDefault="00F864FC" w:rsidP="00F227DA">
            <w:pPr>
              <w:rPr>
                <w:rFonts w:asciiTheme="minorHAnsi" w:hAnsiTheme="minorHAnsi"/>
                <w:b/>
                <w:szCs w:val="20"/>
              </w:rPr>
            </w:pPr>
          </w:p>
        </w:tc>
        <w:tc>
          <w:tcPr>
            <w:tcW w:w="7020" w:type="dxa"/>
          </w:tcPr>
          <w:p w14:paraId="20A18CC2" w14:textId="053CAEA1"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08</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A1BEC2" w14:textId="77777777" w:rsidR="00F864FC" w:rsidRPr="00F84397" w:rsidRDefault="00F864FC" w:rsidP="00F227DA">
            <w:pPr>
              <w:rPr>
                <w:rFonts w:asciiTheme="minorHAnsi" w:hAnsiTheme="minorHAnsi"/>
                <w:szCs w:val="20"/>
              </w:rPr>
            </w:pPr>
          </w:p>
        </w:tc>
      </w:tr>
      <w:tr w:rsidR="00F864FC" w:rsidRPr="00F84397" w14:paraId="4D0D76CC" w14:textId="77777777" w:rsidTr="00AB7CFE">
        <w:trPr>
          <w:trHeight w:val="56"/>
        </w:trPr>
        <w:tc>
          <w:tcPr>
            <w:tcW w:w="2628" w:type="dxa"/>
            <w:shd w:val="clear" w:color="auto" w:fill="D9D9D9" w:themeFill="background1" w:themeFillShade="D9"/>
          </w:tcPr>
          <w:p w14:paraId="7994D76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E17C99A" w14:textId="77777777" w:rsidR="00F864FC" w:rsidRPr="00F84397" w:rsidRDefault="00F864FC" w:rsidP="00F227DA">
            <w:pPr>
              <w:rPr>
                <w:rFonts w:asciiTheme="minorHAnsi" w:hAnsiTheme="minorHAnsi"/>
                <w:b/>
                <w:szCs w:val="20"/>
              </w:rPr>
            </w:pPr>
          </w:p>
        </w:tc>
        <w:tc>
          <w:tcPr>
            <w:tcW w:w="7020" w:type="dxa"/>
          </w:tcPr>
          <w:p w14:paraId="2288BF75" w14:textId="3DBCF5D8"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01</w:t>
            </w:r>
            <w:r w:rsidRPr="001D2E99">
              <w:rPr>
                <w:rFonts w:asciiTheme="minorHAnsi" w:eastAsiaTheme="minorEastAsia" w:hAnsiTheme="minorHAnsi"/>
                <w:bCs/>
                <w:szCs w:val="20"/>
              </w:rPr>
              <w:t xml:space="preserve"> - Define Multiproperties_1 and _2,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4E7EEAFE" w14:textId="77777777" w:rsidR="001D2E99" w:rsidRPr="001D2E99" w:rsidRDefault="001D2E99" w:rsidP="001D2E99">
            <w:pPr>
              <w:rPr>
                <w:rFonts w:asciiTheme="minorHAnsi" w:eastAsiaTheme="minorEastAsia" w:hAnsiTheme="minorHAnsi"/>
                <w:bCs/>
                <w:szCs w:val="20"/>
              </w:rPr>
            </w:pPr>
          </w:p>
          <w:p w14:paraId="7325B41B" w14:textId="382165F2"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02</w:t>
            </w:r>
            <w:r w:rsidRPr="001D2E99">
              <w:rPr>
                <w:rFonts w:asciiTheme="minorHAnsi" w:eastAsiaTheme="minorEastAsia" w:hAnsiTheme="minorHAnsi"/>
                <w:bCs/>
                <w:szCs w:val="20"/>
              </w:rPr>
              <w:t xml:space="preserve"> - Define Multiproperties_3 and _4, and use each of them to paint on </w:t>
            </w:r>
            <w:r w:rsidR="00860FA5" w:rsidRPr="001D2E99">
              <w:rPr>
                <w:rFonts w:asciiTheme="minorHAnsi" w:eastAsiaTheme="minorEastAsia" w:hAnsiTheme="minorHAnsi"/>
                <w:bCs/>
                <w:szCs w:val="20"/>
              </w:rPr>
              <w:t>triangle</w:t>
            </w:r>
            <w:r w:rsidR="00860FA5">
              <w:rPr>
                <w:rFonts w:asciiTheme="minorHAnsi" w:eastAsiaTheme="minorEastAsia" w:hAnsiTheme="minorHAnsi"/>
                <w:bCs/>
                <w:szCs w:val="20"/>
              </w:rPr>
              <w:t xml:space="preserve"> on an object</w:t>
            </w:r>
            <w:r w:rsidRPr="001D2E99">
              <w:rPr>
                <w:rFonts w:asciiTheme="minorHAnsi" w:eastAsiaTheme="minorEastAsia" w:hAnsiTheme="minorHAnsi"/>
                <w:bCs/>
                <w:szCs w:val="20"/>
              </w:rPr>
              <w:t xml:space="preserve"> </w:t>
            </w:r>
          </w:p>
          <w:p w14:paraId="57C71410" w14:textId="77777777" w:rsidR="001D2E99" w:rsidRDefault="001D2E99" w:rsidP="001D2E99">
            <w:pPr>
              <w:rPr>
                <w:rFonts w:asciiTheme="minorHAnsi" w:eastAsiaTheme="minorEastAsia" w:hAnsiTheme="minorHAnsi"/>
                <w:b/>
                <w:bCs/>
                <w:szCs w:val="20"/>
              </w:rPr>
            </w:pPr>
          </w:p>
          <w:p w14:paraId="087B7064" w14:textId="0351C8F4"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03</w:t>
            </w:r>
            <w:r w:rsidRPr="001D2E99">
              <w:rPr>
                <w:rFonts w:asciiTheme="minorHAnsi" w:eastAsiaTheme="minorEastAsia" w:hAnsiTheme="minorHAnsi"/>
                <w:bCs/>
                <w:szCs w:val="20"/>
              </w:rPr>
              <w:t xml:space="preserve"> - Define Multiproperties_5 and _6,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364796CA" w14:textId="77777777" w:rsidR="001D2E99" w:rsidRDefault="001D2E99" w:rsidP="001D2E99">
            <w:pPr>
              <w:rPr>
                <w:rFonts w:asciiTheme="minorHAnsi" w:eastAsiaTheme="minorEastAsia" w:hAnsiTheme="minorHAnsi"/>
                <w:b/>
                <w:bCs/>
                <w:szCs w:val="20"/>
              </w:rPr>
            </w:pPr>
          </w:p>
          <w:p w14:paraId="0293541E" w14:textId="2588D223"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04 </w:t>
            </w:r>
            <w:r w:rsidRPr="001D2E99">
              <w:rPr>
                <w:rFonts w:asciiTheme="minorHAnsi" w:eastAsiaTheme="minorEastAsia" w:hAnsiTheme="minorHAnsi"/>
                <w:bCs/>
                <w:szCs w:val="20"/>
              </w:rPr>
              <w:t xml:space="preserve">- Define Multiproperties_7 and _8,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22157D81" w14:textId="77777777" w:rsidR="001D2E99" w:rsidRDefault="001D2E99" w:rsidP="001D2E99">
            <w:pPr>
              <w:rPr>
                <w:rFonts w:asciiTheme="minorHAnsi" w:eastAsiaTheme="minorEastAsia" w:hAnsiTheme="minorHAnsi"/>
                <w:b/>
                <w:bCs/>
                <w:szCs w:val="20"/>
              </w:rPr>
            </w:pPr>
          </w:p>
          <w:p w14:paraId="690EC7AE" w14:textId="6088EBE3" w:rsidR="001D2E99" w:rsidRPr="001D2E99" w:rsidRDefault="00860FA5"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05 </w:t>
            </w:r>
            <w:r>
              <w:rPr>
                <w:rFonts w:asciiTheme="minorHAnsi" w:eastAsiaTheme="minorEastAsia" w:hAnsiTheme="minorHAnsi"/>
                <w:b/>
                <w:bCs/>
                <w:szCs w:val="20"/>
              </w:rPr>
              <w:t>-</w:t>
            </w:r>
            <w:r w:rsidR="001D2E99">
              <w:rPr>
                <w:rFonts w:asciiTheme="minorHAnsi" w:eastAsiaTheme="minorEastAsia" w:hAnsiTheme="minorHAnsi"/>
                <w:b/>
                <w:bCs/>
                <w:szCs w:val="20"/>
              </w:rPr>
              <w:t xml:space="preserve"> </w:t>
            </w:r>
            <w:proofErr w:type="spellStart"/>
            <w:r w:rsidR="001D2E99" w:rsidRPr="001D2E99">
              <w:rPr>
                <w:rFonts w:asciiTheme="minorHAnsi" w:eastAsiaTheme="minorEastAsia" w:hAnsiTheme="minorHAnsi"/>
                <w:bCs/>
                <w:szCs w:val="20"/>
              </w:rPr>
              <w:t>Multiproperties</w:t>
            </w:r>
            <w:proofErr w:type="spellEnd"/>
            <w:r w:rsidR="001D2E99" w:rsidRPr="001D2E99">
              <w:rPr>
                <w:rFonts w:asciiTheme="minorHAnsi" w:eastAsiaTheme="minorEastAsia" w:hAnsiTheme="minorHAnsi"/>
                <w:bCs/>
                <w:szCs w:val="20"/>
              </w:rPr>
              <w:t xml:space="preserve"> with only one property</w:t>
            </w:r>
            <w:r>
              <w:rPr>
                <w:rFonts w:asciiTheme="minorHAnsi" w:eastAsiaTheme="minorEastAsia" w:hAnsiTheme="minorHAnsi"/>
                <w:bCs/>
                <w:szCs w:val="20"/>
              </w:rPr>
              <w:t xml:space="preserve"> defined in </w:t>
            </w:r>
            <w:proofErr w:type="spellStart"/>
            <w:r>
              <w:rPr>
                <w:rFonts w:asciiTheme="minorHAnsi" w:eastAsiaTheme="minorEastAsia" w:hAnsiTheme="minorHAnsi"/>
                <w:bCs/>
                <w:szCs w:val="20"/>
              </w:rPr>
              <w:t>pids</w:t>
            </w:r>
            <w:proofErr w:type="spellEnd"/>
          </w:p>
          <w:p w14:paraId="117CD109" w14:textId="77777777" w:rsidR="001D2E99" w:rsidRDefault="001D2E99" w:rsidP="001D2E99">
            <w:pPr>
              <w:rPr>
                <w:rFonts w:asciiTheme="minorHAnsi" w:eastAsiaTheme="minorEastAsia" w:hAnsiTheme="minorHAnsi"/>
                <w:b/>
                <w:bCs/>
                <w:szCs w:val="20"/>
              </w:rPr>
            </w:pPr>
          </w:p>
          <w:p w14:paraId="37899BED" w14:textId="77777777" w:rsidR="00F864FC"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06</w:t>
            </w:r>
            <w:r w:rsidRPr="001D2E99">
              <w:rPr>
                <w:rFonts w:asciiTheme="minorHAnsi" w:eastAsiaTheme="minorEastAsia" w:hAnsiTheme="minorHAnsi"/>
                <w:bCs/>
                <w:szCs w:val="20"/>
              </w:rPr>
              <w:t xml:space="preserve"> - Use the same texture multiple times in a </w:t>
            </w:r>
            <w:proofErr w:type="spellStart"/>
            <w:r w:rsidRPr="001D2E99">
              <w:rPr>
                <w:rFonts w:asciiTheme="minorHAnsi" w:eastAsiaTheme="minorEastAsia" w:hAnsiTheme="minorHAnsi"/>
                <w:bCs/>
                <w:szCs w:val="20"/>
              </w:rPr>
              <w:t>pids</w:t>
            </w:r>
            <w:proofErr w:type="spellEnd"/>
            <w:r w:rsidRPr="001D2E99">
              <w:rPr>
                <w:rFonts w:asciiTheme="minorHAnsi" w:eastAsiaTheme="minorEastAsia" w:hAnsiTheme="minorHAnsi"/>
                <w:bCs/>
                <w:szCs w:val="20"/>
              </w:rPr>
              <w:t>/</w:t>
            </w:r>
            <w:proofErr w:type="spellStart"/>
            <w:r w:rsidRPr="001D2E99">
              <w:rPr>
                <w:rFonts w:asciiTheme="minorHAnsi" w:eastAsiaTheme="minorEastAsia" w:hAnsiTheme="minorHAnsi"/>
                <w:bCs/>
                <w:szCs w:val="20"/>
              </w:rPr>
              <w:t>pindex</w:t>
            </w:r>
            <w:proofErr w:type="spellEnd"/>
            <w:r w:rsidRPr="001D2E99">
              <w:rPr>
                <w:rFonts w:asciiTheme="minorHAnsi" w:eastAsiaTheme="minorEastAsia" w:hAnsiTheme="minorHAnsi"/>
                <w:bCs/>
                <w:szCs w:val="20"/>
              </w:rPr>
              <w:t xml:space="preserve"> reference in </w:t>
            </w:r>
            <w:proofErr w:type="spellStart"/>
            <w:r w:rsidRPr="001D2E99">
              <w:rPr>
                <w:rFonts w:asciiTheme="minorHAnsi" w:eastAsiaTheme="minorEastAsia" w:hAnsiTheme="minorHAnsi"/>
                <w:bCs/>
                <w:szCs w:val="20"/>
              </w:rPr>
              <w:t>multiproperties</w:t>
            </w:r>
            <w:proofErr w:type="spellEnd"/>
          </w:p>
          <w:p w14:paraId="279207C4" w14:textId="77777777" w:rsidR="00860FA5" w:rsidRDefault="00860FA5" w:rsidP="001D2E99">
            <w:pPr>
              <w:rPr>
                <w:rFonts w:asciiTheme="minorHAnsi" w:eastAsiaTheme="minorEastAsia" w:hAnsiTheme="minorHAnsi"/>
                <w:b/>
                <w:bCs/>
                <w:szCs w:val="20"/>
              </w:rPr>
            </w:pPr>
          </w:p>
          <w:p w14:paraId="293D09B7" w14:textId="383CFA33" w:rsidR="002E6025" w:rsidRDefault="002E6025" w:rsidP="002E6025">
            <w:pPr>
              <w:rPr>
                <w:rFonts w:asciiTheme="minorHAnsi" w:eastAsiaTheme="minorEastAsia" w:hAnsiTheme="minorHAnsi"/>
                <w:bCs/>
                <w:szCs w:val="20"/>
              </w:rPr>
            </w:pPr>
            <w:r>
              <w:rPr>
                <w:rFonts w:asciiTheme="minorHAnsi" w:eastAsiaTheme="minorEastAsia" w:hAnsiTheme="minorHAnsi"/>
                <w:b/>
                <w:bCs/>
                <w:szCs w:val="20"/>
              </w:rPr>
              <w:t>0</w:t>
            </w:r>
            <w:r w:rsidR="007A1C78">
              <w:rPr>
                <w:rFonts w:asciiTheme="minorHAnsi" w:eastAsiaTheme="minorEastAsia" w:hAnsiTheme="minorHAnsi"/>
                <w:b/>
                <w:bCs/>
                <w:szCs w:val="20"/>
              </w:rPr>
              <w:t>7</w:t>
            </w:r>
            <w:r>
              <w:rPr>
                <w:rFonts w:asciiTheme="minorHAnsi" w:eastAsiaTheme="minorEastAsia" w:hAnsiTheme="minorHAnsi"/>
                <w:b/>
                <w:bCs/>
                <w:szCs w:val="20"/>
              </w:rPr>
              <w:t xml:space="preserve"> </w:t>
            </w:r>
            <w:proofErr w:type="gramStart"/>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w:t>
            </w:r>
            <w:proofErr w:type="gramEnd"/>
            <w:r w:rsidRPr="007A1C78">
              <w:rPr>
                <w:rFonts w:asciiTheme="minorHAnsi" w:eastAsiaTheme="minorEastAsia" w:hAnsiTheme="minorHAnsi"/>
                <w:bCs/>
                <w:szCs w:val="20"/>
              </w:rPr>
              <w:t xml:space="preserve"> monochrome and color images</w:t>
            </w:r>
            <w:r w:rsidR="002473FF">
              <w:rPr>
                <w:rFonts w:asciiTheme="minorHAnsi" w:eastAsiaTheme="minorEastAsia" w:hAnsiTheme="minorHAnsi"/>
                <w:bCs/>
                <w:szCs w:val="20"/>
              </w:rPr>
              <w:t xml:space="preserve"> with</w:t>
            </w:r>
            <w:r w:rsidRPr="007A1C78">
              <w:rPr>
                <w:rFonts w:asciiTheme="minorHAnsi" w:eastAsiaTheme="minorEastAsia" w:hAnsiTheme="minorHAnsi"/>
                <w:bCs/>
                <w:szCs w:val="20"/>
              </w:rPr>
              <w:t xml:space="preserve"> </w:t>
            </w:r>
            <w:r w:rsidR="002473FF">
              <w:rPr>
                <w:rFonts w:asciiTheme="minorHAnsi" w:eastAsiaTheme="minorEastAsia" w:hAnsiTheme="minorHAnsi"/>
                <w:bCs/>
                <w:szCs w:val="20"/>
              </w:rPr>
              <w:t xml:space="preserve">the default </w:t>
            </w:r>
            <w:r w:rsidRPr="007A1C78">
              <w:rPr>
                <w:rFonts w:asciiTheme="minorHAnsi" w:eastAsiaTheme="minorEastAsia" w:hAnsiTheme="minorHAnsi"/>
                <w:bCs/>
                <w:szCs w:val="20"/>
              </w:rPr>
              <w:t>alpha channel</w:t>
            </w:r>
            <w:r w:rsidR="002473FF">
              <w:rPr>
                <w:rFonts w:asciiTheme="minorHAnsi" w:eastAsiaTheme="minorEastAsia" w:hAnsiTheme="minorHAnsi"/>
                <w:bCs/>
                <w:szCs w:val="20"/>
              </w:rPr>
              <w:t xml:space="preserve"> blending</w:t>
            </w:r>
            <w:r w:rsidRPr="007A1C78">
              <w:rPr>
                <w:rFonts w:asciiTheme="minorHAnsi" w:eastAsiaTheme="minorEastAsia" w:hAnsiTheme="minorHAnsi"/>
                <w:bCs/>
                <w:szCs w:val="20"/>
              </w:rPr>
              <w:t xml:space="preserve"> using </w:t>
            </w:r>
            <w:proofErr w:type="spellStart"/>
            <w:r w:rsidRPr="007A1C78">
              <w:rPr>
                <w:rFonts w:asciiTheme="minorHAnsi" w:eastAsiaTheme="minorEastAsia" w:hAnsiTheme="minorHAnsi"/>
                <w:bCs/>
                <w:szCs w:val="20"/>
              </w:rPr>
              <w:t>multiproperties</w:t>
            </w:r>
            <w:proofErr w:type="spellEnd"/>
          </w:p>
          <w:p w14:paraId="6B2D8A7A" w14:textId="209D38DF" w:rsidR="002473FF" w:rsidRDefault="002473FF" w:rsidP="002E6025">
            <w:pPr>
              <w:rPr>
                <w:rFonts w:asciiTheme="minorHAnsi" w:eastAsiaTheme="minorEastAsia" w:hAnsiTheme="minorHAnsi"/>
                <w:bCs/>
                <w:szCs w:val="20"/>
              </w:rPr>
            </w:pPr>
          </w:p>
          <w:p w14:paraId="0801BFD7" w14:textId="4421C109" w:rsidR="002473FF" w:rsidRDefault="002473FF" w:rsidP="002473FF">
            <w:pPr>
              <w:rPr>
                <w:rFonts w:asciiTheme="minorHAnsi" w:eastAsiaTheme="minorEastAsia" w:hAnsiTheme="minorHAnsi"/>
                <w:bCs/>
                <w:szCs w:val="20"/>
              </w:rPr>
            </w:pPr>
            <w:r>
              <w:rPr>
                <w:rFonts w:asciiTheme="minorHAnsi" w:eastAsiaTheme="minorEastAsia" w:hAnsiTheme="minorHAnsi"/>
                <w:b/>
                <w:bCs/>
                <w:szCs w:val="20"/>
              </w:rPr>
              <w:t xml:space="preserve">08 </w:t>
            </w:r>
            <w:proofErr w:type="gramStart"/>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w:t>
            </w:r>
            <w:proofErr w:type="gramEnd"/>
            <w:r w:rsidRPr="007A1C78">
              <w:rPr>
                <w:rFonts w:asciiTheme="minorHAnsi" w:eastAsiaTheme="minorEastAsia" w:hAnsiTheme="minorHAnsi"/>
                <w:bCs/>
                <w:szCs w:val="20"/>
              </w:rPr>
              <w:t xml:space="preserve"> monochrome and color images</w:t>
            </w:r>
            <w:r>
              <w:rPr>
                <w:rFonts w:asciiTheme="minorHAnsi" w:eastAsiaTheme="minorEastAsia" w:hAnsiTheme="minorHAnsi"/>
                <w:bCs/>
                <w:szCs w:val="20"/>
              </w:rPr>
              <w:t xml:space="preserve"> using the multiply blend method</w:t>
            </w:r>
            <w:r w:rsidRPr="007A1C78">
              <w:rPr>
                <w:rFonts w:asciiTheme="minorHAnsi" w:eastAsiaTheme="minorEastAsia" w:hAnsiTheme="minorHAnsi"/>
                <w:bCs/>
                <w:szCs w:val="20"/>
              </w:rPr>
              <w:t xml:space="preserve"> using </w:t>
            </w:r>
            <w:proofErr w:type="spellStart"/>
            <w:r w:rsidRPr="007A1C78">
              <w:rPr>
                <w:rFonts w:asciiTheme="minorHAnsi" w:eastAsiaTheme="minorEastAsia" w:hAnsiTheme="minorHAnsi"/>
                <w:bCs/>
                <w:szCs w:val="20"/>
              </w:rPr>
              <w:t>multiproperties</w:t>
            </w:r>
            <w:proofErr w:type="spellEnd"/>
          </w:p>
          <w:p w14:paraId="53E4D3B1" w14:textId="00EB7359" w:rsidR="002473FF" w:rsidRDefault="002473FF" w:rsidP="002E6025">
            <w:pPr>
              <w:rPr>
                <w:rFonts w:asciiTheme="minorHAnsi" w:eastAsiaTheme="minorEastAsia" w:hAnsiTheme="minorHAnsi"/>
                <w:bCs/>
                <w:szCs w:val="20"/>
              </w:rPr>
            </w:pPr>
          </w:p>
          <w:p w14:paraId="63B4D9A6" w14:textId="77777777" w:rsidR="002473FF" w:rsidRPr="007A1C78" w:rsidRDefault="002473FF" w:rsidP="002E6025">
            <w:pPr>
              <w:rPr>
                <w:rFonts w:asciiTheme="minorHAnsi" w:eastAsiaTheme="minorEastAsia" w:hAnsiTheme="minorHAnsi"/>
                <w:bCs/>
                <w:szCs w:val="20"/>
              </w:rPr>
            </w:pPr>
          </w:p>
          <w:p w14:paraId="1892A696" w14:textId="74B38F6C" w:rsidR="002E6025" w:rsidRPr="00F84397" w:rsidRDefault="002E6025" w:rsidP="001D2E99">
            <w:pPr>
              <w:rPr>
                <w:rFonts w:asciiTheme="minorHAnsi" w:eastAsiaTheme="minorEastAsia" w:hAnsiTheme="minorHAnsi"/>
                <w:b/>
                <w:bCs/>
                <w:szCs w:val="20"/>
              </w:rPr>
            </w:pPr>
          </w:p>
        </w:tc>
      </w:tr>
      <w:tr w:rsidR="00AB7CFE" w:rsidRPr="00F84397" w14:paraId="6E22D428" w14:textId="77777777" w:rsidTr="00F227DA">
        <w:trPr>
          <w:trHeight w:val="56"/>
        </w:trPr>
        <w:tc>
          <w:tcPr>
            <w:tcW w:w="2628" w:type="dxa"/>
            <w:tcBorders>
              <w:bottom w:val="single" w:sz="4" w:space="0" w:color="auto"/>
            </w:tcBorders>
            <w:shd w:val="clear" w:color="auto" w:fill="D9D9D9" w:themeFill="background1" w:themeFillShade="D9"/>
          </w:tcPr>
          <w:p w14:paraId="4BDA9B59" w14:textId="7EBDFAC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C867AD4" w14:textId="778A1BD0" w:rsidR="00AB7CFE" w:rsidRPr="001D2E9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240D4D">
              <w:rPr>
                <w:rFonts w:asciiTheme="minorHAnsi" w:eastAsiaTheme="minorEastAsia" w:hAnsiTheme="minorHAnsi"/>
                <w:bCs/>
                <w:szCs w:val="20"/>
              </w:rPr>
              <w:t xml:space="preserve"> N/A</w:t>
            </w:r>
          </w:p>
        </w:tc>
      </w:tr>
    </w:tbl>
    <w:p w14:paraId="189353B1" w14:textId="77777777" w:rsidR="00F864FC" w:rsidRDefault="00F864FC" w:rsidP="00F864FC"/>
    <w:p w14:paraId="6EFA0830" w14:textId="77777777" w:rsidR="00B142E0" w:rsidRDefault="00B142E0">
      <w:pPr>
        <w:rPr>
          <w:rFonts w:eastAsiaTheme="majorEastAsia" w:cstheme="majorBidi"/>
          <w:b/>
          <w:bCs/>
          <w:color w:val="365F91" w:themeColor="accent1" w:themeShade="BF"/>
          <w:szCs w:val="20"/>
        </w:rPr>
      </w:pPr>
      <w:r>
        <w:br w:type="page"/>
      </w:r>
    </w:p>
    <w:p w14:paraId="4F914071" w14:textId="211648F8" w:rsidR="00F864FC" w:rsidRDefault="00F864FC" w:rsidP="003162C7">
      <w:pPr>
        <w:pStyle w:val="Heading3"/>
      </w:pPr>
      <w:r>
        <w:lastRenderedPageBreak/>
        <w:t xml:space="preserve"> </w:t>
      </w:r>
      <w:r w:rsidR="0003262E">
        <w:t>P_</w:t>
      </w:r>
      <w:r w:rsidR="004360B7">
        <w:t>???_0</w:t>
      </w:r>
      <w:r>
        <w:t>517</w:t>
      </w:r>
      <w:r w:rsidRPr="0056587D">
        <w:t xml:space="preserve"> </w:t>
      </w:r>
      <w:r>
        <w:t>Te</w:t>
      </w:r>
      <w:r w:rsidR="00844BE0">
        <w:t>xture2D</w:t>
      </w:r>
    </w:p>
    <w:tbl>
      <w:tblPr>
        <w:tblStyle w:val="TableGrid"/>
        <w:tblW w:w="9648" w:type="dxa"/>
        <w:tblLook w:val="04A0" w:firstRow="1" w:lastRow="0" w:firstColumn="1" w:lastColumn="0" w:noHBand="0" w:noVBand="1"/>
      </w:tblPr>
      <w:tblGrid>
        <w:gridCol w:w="2628"/>
        <w:gridCol w:w="7020"/>
      </w:tblGrid>
      <w:tr w:rsidR="00F864FC" w:rsidRPr="00F84397" w14:paraId="2355E53C" w14:textId="77777777" w:rsidTr="00F227DA">
        <w:tc>
          <w:tcPr>
            <w:tcW w:w="2628" w:type="dxa"/>
            <w:tcBorders>
              <w:bottom w:val="single" w:sz="4" w:space="0" w:color="auto"/>
            </w:tcBorders>
            <w:shd w:val="clear" w:color="auto" w:fill="D9D9D9" w:themeFill="background1" w:themeFillShade="D9"/>
          </w:tcPr>
          <w:p w14:paraId="12620DC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6B6BC18" w14:textId="77777777" w:rsidR="00F864FC" w:rsidRPr="00F84397" w:rsidRDefault="00F864FC" w:rsidP="00F227DA">
            <w:pPr>
              <w:rPr>
                <w:rFonts w:asciiTheme="minorHAnsi" w:hAnsiTheme="minorHAnsi"/>
                <w:b/>
                <w:szCs w:val="20"/>
              </w:rPr>
            </w:pPr>
          </w:p>
        </w:tc>
        <w:tc>
          <w:tcPr>
            <w:tcW w:w="7020" w:type="dxa"/>
          </w:tcPr>
          <w:p w14:paraId="3B5ABEC8" w14:textId="6EDCF621" w:rsidR="00F864FC" w:rsidRPr="00F84397" w:rsidRDefault="00F227DA" w:rsidP="00F227DA">
            <w:pPr>
              <w:rPr>
                <w:rFonts w:asciiTheme="minorHAnsi" w:hAnsiTheme="minorHAnsi"/>
                <w:szCs w:val="20"/>
              </w:rPr>
            </w:pPr>
            <w:r>
              <w:rPr>
                <w:rFonts w:asciiTheme="minorHAnsi" w:hAnsiTheme="minorHAnsi"/>
                <w:szCs w:val="20"/>
              </w:rPr>
              <w:t>Demonstrate various texture2D bounding box and tile style behaviors</w:t>
            </w:r>
          </w:p>
        </w:tc>
      </w:tr>
      <w:tr w:rsidR="00F864FC" w:rsidRPr="00F84397" w14:paraId="6253EAA8" w14:textId="77777777" w:rsidTr="00F227DA">
        <w:trPr>
          <w:trHeight w:val="56"/>
        </w:trPr>
        <w:tc>
          <w:tcPr>
            <w:tcW w:w="2628" w:type="dxa"/>
            <w:shd w:val="clear" w:color="auto" w:fill="D9D9D9" w:themeFill="background1" w:themeFillShade="D9"/>
          </w:tcPr>
          <w:p w14:paraId="2B3F3B82" w14:textId="315ADE1D" w:rsidR="00F864FC" w:rsidRPr="00C32195"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9DD1AA4" w14:textId="43A68EFD" w:rsidR="00F864FC" w:rsidRPr="00F84397" w:rsidRDefault="00844BE0"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35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75A0EBB7" w14:textId="77777777" w:rsidTr="002C2157">
        <w:trPr>
          <w:trHeight w:val="56"/>
        </w:trPr>
        <w:tc>
          <w:tcPr>
            <w:tcW w:w="2628" w:type="dxa"/>
            <w:shd w:val="clear" w:color="auto" w:fill="D9D9D9" w:themeFill="background1" w:themeFillShade="D9"/>
          </w:tcPr>
          <w:p w14:paraId="6EB9930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4A60DD" w14:textId="77777777" w:rsidR="00F864FC" w:rsidRPr="00F84397" w:rsidRDefault="00F864FC" w:rsidP="00F227DA">
            <w:pPr>
              <w:rPr>
                <w:rFonts w:asciiTheme="minorHAnsi" w:hAnsiTheme="minorHAnsi"/>
                <w:b/>
                <w:szCs w:val="20"/>
              </w:rPr>
            </w:pPr>
          </w:p>
        </w:tc>
        <w:tc>
          <w:tcPr>
            <w:tcW w:w="7020" w:type="dxa"/>
          </w:tcPr>
          <w:p w14:paraId="275CC988" w14:textId="3824442E" w:rsid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01</w:t>
            </w:r>
            <w:r w:rsidRPr="00F227DA">
              <w:rPr>
                <w:rFonts w:asciiTheme="minorHAnsi" w:eastAsiaTheme="minorEastAsia" w:hAnsiTheme="minorHAnsi"/>
                <w:bCs/>
                <w:szCs w:val="20"/>
              </w:rPr>
              <w:t xml:space="preserve"> - Demonstrate that the default </w:t>
            </w:r>
            <w:proofErr w:type="spellStart"/>
            <w:r w:rsidRPr="00F227DA">
              <w:rPr>
                <w:rFonts w:asciiTheme="minorHAnsi" w:eastAsiaTheme="minorEastAsia" w:hAnsiTheme="minorHAnsi"/>
                <w:bCs/>
                <w:szCs w:val="20"/>
              </w:rPr>
              <w:t>tilestyleu</w:t>
            </w:r>
            <w:proofErr w:type="spellEnd"/>
            <w:r w:rsidRPr="00F227DA">
              <w:rPr>
                <w:rFonts w:asciiTheme="minorHAnsi" w:eastAsiaTheme="minorEastAsia" w:hAnsiTheme="minorHAnsi"/>
                <w:bCs/>
                <w:szCs w:val="20"/>
              </w:rPr>
              <w:t xml:space="preserve"> and </w:t>
            </w:r>
            <w:proofErr w:type="spellStart"/>
            <w:r>
              <w:rPr>
                <w:rFonts w:asciiTheme="minorHAnsi" w:eastAsiaTheme="minorEastAsia" w:hAnsiTheme="minorHAnsi"/>
                <w:bCs/>
                <w:szCs w:val="20"/>
              </w:rPr>
              <w:t>tilestyle</w:t>
            </w:r>
            <w:r w:rsidRPr="00F227DA">
              <w:rPr>
                <w:rFonts w:asciiTheme="minorHAnsi" w:eastAsiaTheme="minorEastAsia" w:hAnsiTheme="minorHAnsi"/>
                <w:bCs/>
                <w:szCs w:val="20"/>
              </w:rPr>
              <w:t>v</w:t>
            </w:r>
            <w:proofErr w:type="spellEnd"/>
            <w:r w:rsidRPr="00F227DA">
              <w:rPr>
                <w:rFonts w:asciiTheme="minorHAnsi" w:eastAsiaTheme="minorEastAsia" w:hAnsiTheme="minorHAnsi"/>
                <w:bCs/>
                <w:szCs w:val="20"/>
              </w:rPr>
              <w:t xml:space="preserve"> </w:t>
            </w:r>
            <w:r>
              <w:rPr>
                <w:rFonts w:asciiTheme="minorHAnsi" w:eastAsiaTheme="minorEastAsia" w:hAnsiTheme="minorHAnsi"/>
                <w:bCs/>
                <w:szCs w:val="20"/>
              </w:rPr>
              <w:t xml:space="preserve">attribute </w:t>
            </w:r>
            <w:r w:rsidRPr="00F227DA">
              <w:rPr>
                <w:rFonts w:asciiTheme="minorHAnsi" w:eastAsiaTheme="minorEastAsia" w:hAnsiTheme="minorHAnsi"/>
                <w:bCs/>
                <w:szCs w:val="20"/>
              </w:rPr>
              <w:t>default is wrap</w:t>
            </w:r>
          </w:p>
          <w:p w14:paraId="62587565" w14:textId="77777777" w:rsidR="002778CD" w:rsidRDefault="002778CD" w:rsidP="00F227DA">
            <w:pPr>
              <w:rPr>
                <w:rFonts w:asciiTheme="minorHAnsi" w:eastAsiaTheme="minorEastAsia" w:hAnsiTheme="minorHAnsi"/>
                <w:bCs/>
                <w:szCs w:val="20"/>
              </w:rPr>
            </w:pPr>
          </w:p>
          <w:p w14:paraId="2DAC25A6" w14:textId="702C0AA2" w:rsidR="00F227DA" w:rsidRDefault="00F227DA" w:rsidP="00F227DA">
            <w:pPr>
              <w:rPr>
                <w:rFonts w:asciiTheme="minorHAnsi" w:eastAsiaTheme="minorEastAsia" w:hAnsiTheme="minorHAnsi"/>
                <w:bCs/>
                <w:szCs w:val="20"/>
              </w:rPr>
            </w:pPr>
            <w:r w:rsidRPr="00054D02">
              <w:rPr>
                <w:rFonts w:asciiTheme="minorHAnsi" w:eastAsiaTheme="minorEastAsia" w:hAnsiTheme="minorHAnsi"/>
                <w:b/>
                <w:bCs/>
                <w:szCs w:val="20"/>
              </w:rPr>
              <w:t>02</w:t>
            </w:r>
            <w:r w:rsidRPr="00F227DA">
              <w:rPr>
                <w:rFonts w:asciiTheme="minorHAnsi" w:eastAsiaTheme="minorEastAsia" w:hAnsiTheme="minorHAnsi"/>
                <w:bCs/>
                <w:szCs w:val="20"/>
              </w:rPr>
              <w:t xml:space="preserve"> - Demonstrate that the default box </w:t>
            </w:r>
            <w:r>
              <w:rPr>
                <w:rFonts w:asciiTheme="minorHAnsi" w:eastAsiaTheme="minorEastAsia" w:hAnsiTheme="minorHAnsi"/>
                <w:bCs/>
                <w:szCs w:val="20"/>
              </w:rPr>
              <w:t>attribute values are</w:t>
            </w:r>
            <w:r w:rsidRPr="00F227DA">
              <w:rPr>
                <w:rFonts w:asciiTheme="minorHAnsi" w:eastAsiaTheme="minorEastAsia" w:hAnsiTheme="minorHAnsi"/>
                <w:bCs/>
                <w:szCs w:val="20"/>
              </w:rPr>
              <w:t xml:space="preserve"> "0 0 1 1"</w:t>
            </w:r>
          </w:p>
          <w:p w14:paraId="64A0E455" w14:textId="77777777" w:rsidR="002F0E95" w:rsidRPr="00F227DA" w:rsidRDefault="002F0E95" w:rsidP="00F227DA">
            <w:pPr>
              <w:rPr>
                <w:rFonts w:asciiTheme="minorHAnsi" w:eastAsiaTheme="minorEastAsia" w:hAnsiTheme="minorHAnsi"/>
                <w:bCs/>
                <w:szCs w:val="20"/>
              </w:rPr>
            </w:pPr>
          </w:p>
          <w:p w14:paraId="1BDDAA28" w14:textId="6591718A"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04</w:t>
            </w:r>
            <w:r w:rsidRPr="00F227DA">
              <w:rPr>
                <w:rFonts w:asciiTheme="minorHAnsi" w:eastAsiaTheme="minorEastAsia" w:hAnsiTheme="minorHAnsi"/>
                <w:bCs/>
                <w:szCs w:val="20"/>
              </w:rPr>
              <w:t xml:space="preserve"> - Specify the </w:t>
            </w:r>
            <w:proofErr w:type="spellStart"/>
            <w:r w:rsidRPr="00F227DA">
              <w:rPr>
                <w:rFonts w:asciiTheme="minorHAnsi" w:eastAsiaTheme="minorEastAsia" w:hAnsiTheme="minorHAnsi"/>
                <w:bCs/>
                <w:szCs w:val="20"/>
              </w:rPr>
              <w:t>tilestyleu</w:t>
            </w:r>
            <w:proofErr w:type="spellEnd"/>
            <w:r w:rsidRPr="00F227DA">
              <w:rPr>
                <w:rFonts w:asciiTheme="minorHAnsi" w:eastAsiaTheme="minorEastAsia" w:hAnsiTheme="minorHAnsi"/>
                <w:bCs/>
                <w:szCs w:val="20"/>
              </w:rPr>
              <w:t xml:space="preserve"> attribute</w:t>
            </w:r>
            <w:r>
              <w:rPr>
                <w:rFonts w:asciiTheme="minorHAnsi" w:eastAsiaTheme="minorEastAsia" w:hAnsiTheme="minorHAnsi"/>
                <w:bCs/>
                <w:szCs w:val="20"/>
              </w:rPr>
              <w:t>s</w:t>
            </w:r>
            <w:r w:rsidRPr="00F227DA">
              <w:rPr>
                <w:rFonts w:asciiTheme="minorHAnsi" w:eastAsiaTheme="minorEastAsia" w:hAnsiTheme="minorHAnsi"/>
                <w:bCs/>
                <w:szCs w:val="20"/>
              </w:rPr>
              <w:t xml:space="preserve"> without the box or </w:t>
            </w:r>
            <w:proofErr w:type="spellStart"/>
            <w:r w:rsidRPr="00F227DA">
              <w:rPr>
                <w:rFonts w:asciiTheme="minorHAnsi" w:eastAsiaTheme="minorEastAsia" w:hAnsiTheme="minorHAnsi"/>
                <w:bCs/>
                <w:szCs w:val="20"/>
              </w:rPr>
              <w:t>tilestylev</w:t>
            </w:r>
            <w:proofErr w:type="spellEnd"/>
            <w:r w:rsidRPr="00F227DA">
              <w:rPr>
                <w:rFonts w:asciiTheme="minorHAnsi" w:eastAsiaTheme="minorEastAsia" w:hAnsiTheme="minorHAnsi"/>
                <w:bCs/>
                <w:szCs w:val="20"/>
              </w:rPr>
              <w:t xml:space="preserve"> attribute using a non-default value for </w:t>
            </w:r>
            <w:proofErr w:type="spellStart"/>
            <w:r w:rsidRPr="00F227DA">
              <w:rPr>
                <w:rFonts w:asciiTheme="minorHAnsi" w:eastAsiaTheme="minorEastAsia" w:hAnsiTheme="minorHAnsi"/>
                <w:bCs/>
                <w:szCs w:val="20"/>
              </w:rPr>
              <w:t>tilestyleu</w:t>
            </w:r>
            <w:proofErr w:type="spellEnd"/>
            <w:r>
              <w:rPr>
                <w:rFonts w:asciiTheme="minorHAnsi" w:eastAsiaTheme="minorEastAsia" w:hAnsiTheme="minorHAnsi"/>
                <w:bCs/>
                <w:szCs w:val="20"/>
              </w:rPr>
              <w:t xml:space="preserve"> (mirror or clamp)</w:t>
            </w:r>
          </w:p>
          <w:p w14:paraId="134C1D8D" w14:textId="77777777" w:rsidR="00F227DA" w:rsidRDefault="00F227DA" w:rsidP="00F227DA">
            <w:pPr>
              <w:rPr>
                <w:rFonts w:asciiTheme="minorHAnsi" w:eastAsiaTheme="minorEastAsia" w:hAnsiTheme="minorHAnsi"/>
                <w:bCs/>
                <w:szCs w:val="20"/>
              </w:rPr>
            </w:pPr>
          </w:p>
          <w:p w14:paraId="21D57CDA" w14:textId="1FD9B6B5"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05</w:t>
            </w:r>
            <w:r w:rsidRPr="00F227DA">
              <w:rPr>
                <w:rFonts w:asciiTheme="minorHAnsi" w:eastAsiaTheme="minorEastAsia" w:hAnsiTheme="minorHAnsi"/>
                <w:bCs/>
                <w:szCs w:val="20"/>
              </w:rPr>
              <w:t xml:space="preserve"> - Specify the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v</w:t>
            </w:r>
            <w:proofErr w:type="spellEnd"/>
            <w:r w:rsidRPr="00F227DA">
              <w:rPr>
                <w:rFonts w:asciiTheme="minorHAnsi" w:eastAsiaTheme="minorEastAsia" w:hAnsiTheme="minorHAnsi"/>
                <w:bCs/>
                <w:szCs w:val="20"/>
              </w:rPr>
              <w:t xml:space="preserve"> attribute without the box or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u</w:t>
            </w:r>
            <w:proofErr w:type="spellEnd"/>
            <w:r w:rsidRPr="00F227DA">
              <w:rPr>
                <w:rFonts w:asciiTheme="minorHAnsi" w:eastAsiaTheme="minorEastAsia" w:hAnsiTheme="minorHAnsi"/>
                <w:bCs/>
                <w:szCs w:val="20"/>
              </w:rPr>
              <w:t xml:space="preserve"> attribute using a non-default value for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v</w:t>
            </w:r>
            <w:proofErr w:type="spellEnd"/>
            <w:r>
              <w:rPr>
                <w:rFonts w:asciiTheme="minorHAnsi" w:eastAsiaTheme="minorEastAsia" w:hAnsiTheme="minorHAnsi"/>
                <w:bCs/>
                <w:szCs w:val="20"/>
              </w:rPr>
              <w:t xml:space="preserve"> (mirror or clamp)</w:t>
            </w:r>
          </w:p>
          <w:p w14:paraId="0D49D4D9" w14:textId="77777777" w:rsidR="00F227DA" w:rsidRDefault="00F227DA" w:rsidP="00F227DA">
            <w:pPr>
              <w:rPr>
                <w:rFonts w:asciiTheme="minorHAnsi" w:eastAsiaTheme="minorEastAsia" w:hAnsiTheme="minorHAnsi"/>
                <w:bCs/>
                <w:szCs w:val="20"/>
              </w:rPr>
            </w:pPr>
          </w:p>
          <w:p w14:paraId="60A817DF" w14:textId="4D04C50B" w:rsid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N</w:t>
            </w:r>
            <w:r w:rsidR="00844BE0">
              <w:rPr>
                <w:rFonts w:asciiTheme="minorHAnsi" w:eastAsiaTheme="minorEastAsia" w:hAnsiTheme="minorHAnsi"/>
                <w:bCs/>
                <w:szCs w:val="20"/>
              </w:rPr>
              <w:t>o</w:t>
            </w:r>
            <w:r w:rsidRPr="00F227DA">
              <w:rPr>
                <w:rFonts w:asciiTheme="minorHAnsi" w:eastAsiaTheme="minorEastAsia" w:hAnsiTheme="minorHAnsi"/>
                <w:bCs/>
                <w:szCs w:val="20"/>
              </w:rPr>
              <w:t>te:</w:t>
            </w:r>
            <w:r w:rsidR="00844BE0">
              <w:rPr>
                <w:rFonts w:asciiTheme="minorHAnsi" w:eastAsiaTheme="minorEastAsia" w:hAnsiTheme="minorHAnsi"/>
                <w:bCs/>
                <w:szCs w:val="20"/>
              </w:rPr>
              <w:t xml:space="preserve"> </w:t>
            </w:r>
            <w:r w:rsidR="000F42DB">
              <w:rPr>
                <w:rFonts w:asciiTheme="minorHAnsi" w:eastAsiaTheme="minorEastAsia" w:hAnsiTheme="minorHAnsi"/>
                <w:bCs/>
                <w:szCs w:val="20"/>
              </w:rPr>
              <w:t>Demonstrate</w:t>
            </w:r>
            <w:r w:rsidR="002C2157">
              <w:rPr>
                <w:rFonts w:asciiTheme="minorHAnsi" w:eastAsiaTheme="minorEastAsia" w:hAnsiTheme="minorHAnsi"/>
                <w:bCs/>
                <w:szCs w:val="20"/>
              </w:rPr>
              <w:t xml:space="preserve"> various combinations of wrap, mirror, </w:t>
            </w:r>
            <w:r w:rsidR="004734F2">
              <w:rPr>
                <w:rFonts w:asciiTheme="minorHAnsi" w:eastAsiaTheme="minorEastAsia" w:hAnsiTheme="minorHAnsi"/>
                <w:bCs/>
                <w:szCs w:val="20"/>
              </w:rPr>
              <w:t xml:space="preserve">and </w:t>
            </w:r>
            <w:r w:rsidR="002C2157">
              <w:rPr>
                <w:rFonts w:asciiTheme="minorHAnsi" w:eastAsiaTheme="minorEastAsia" w:hAnsiTheme="minorHAnsi"/>
                <w:bCs/>
                <w:szCs w:val="20"/>
              </w:rPr>
              <w:t xml:space="preserve">clamp as part of </w:t>
            </w:r>
            <w:r w:rsidR="00AB66D8">
              <w:rPr>
                <w:rFonts w:asciiTheme="minorHAnsi" w:eastAsiaTheme="minorEastAsia" w:hAnsiTheme="minorHAnsi"/>
                <w:bCs/>
                <w:szCs w:val="20"/>
              </w:rPr>
              <w:t xml:space="preserve">color and image </w:t>
            </w:r>
            <w:r w:rsidR="002C2157">
              <w:rPr>
                <w:rFonts w:asciiTheme="minorHAnsi" w:eastAsiaTheme="minorEastAsia" w:hAnsiTheme="minorHAnsi"/>
                <w:bCs/>
                <w:szCs w:val="20"/>
              </w:rPr>
              <w:t>transparency.</w:t>
            </w:r>
            <w:r w:rsidR="002525B8">
              <w:rPr>
                <w:rFonts w:asciiTheme="minorHAnsi" w:eastAsiaTheme="minorEastAsia" w:hAnsiTheme="minorHAnsi"/>
                <w:bCs/>
                <w:szCs w:val="20"/>
              </w:rPr>
              <w:t xml:space="preserve"> </w:t>
            </w:r>
            <w:r w:rsidR="00AB66D8">
              <w:rPr>
                <w:rFonts w:asciiTheme="minorHAnsi" w:eastAsiaTheme="minorEastAsia" w:hAnsiTheme="minorHAnsi"/>
                <w:bCs/>
                <w:szCs w:val="20"/>
              </w:rPr>
              <w:t xml:space="preserve">Default </w:t>
            </w:r>
            <w:r w:rsidR="0090618B">
              <w:rPr>
                <w:rFonts w:asciiTheme="minorHAnsi" w:eastAsiaTheme="minorEastAsia" w:hAnsiTheme="minorHAnsi"/>
                <w:bCs/>
                <w:szCs w:val="20"/>
              </w:rPr>
              <w:t>tex2coord greater than 1 to trigger tiling.</w:t>
            </w:r>
          </w:p>
          <w:p w14:paraId="716102DB" w14:textId="77777777" w:rsidR="002C2157" w:rsidRDefault="002C2157" w:rsidP="00F227DA">
            <w:pPr>
              <w:rPr>
                <w:rFonts w:asciiTheme="minorHAnsi" w:eastAsiaTheme="minorEastAsia" w:hAnsiTheme="minorHAnsi"/>
                <w:bCs/>
                <w:szCs w:val="20"/>
              </w:rPr>
            </w:pPr>
          </w:p>
          <w:p w14:paraId="2BA8A9E5" w14:textId="7A19A123" w:rsidR="00F227DA" w:rsidRP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ab/>
            </w:r>
            <w:r w:rsidRPr="00054D02">
              <w:rPr>
                <w:rFonts w:asciiTheme="minorHAnsi" w:eastAsiaTheme="minorEastAsia" w:hAnsiTheme="minorHAnsi"/>
                <w:b/>
                <w:bCs/>
                <w:szCs w:val="20"/>
              </w:rPr>
              <w:t>0</w:t>
            </w:r>
            <w:r w:rsidR="00844BE0" w:rsidRPr="00054D02">
              <w:rPr>
                <w:rFonts w:asciiTheme="minorHAnsi" w:eastAsiaTheme="minorEastAsia" w:hAnsiTheme="minorHAnsi"/>
                <w:b/>
                <w:bCs/>
                <w:szCs w:val="20"/>
              </w:rPr>
              <w:t>8</w:t>
            </w:r>
            <w:r w:rsidR="00054D02">
              <w:rPr>
                <w:rFonts w:asciiTheme="minorHAnsi" w:eastAsiaTheme="minorEastAsia" w:hAnsiTheme="minorHAnsi"/>
                <w:b/>
                <w:bCs/>
                <w:szCs w:val="20"/>
              </w:rPr>
              <w:t xml:space="preserve"> </w:t>
            </w:r>
            <w:r w:rsidR="002C2157">
              <w:rPr>
                <w:rFonts w:asciiTheme="minorHAnsi" w:eastAsiaTheme="minorEastAsia" w:hAnsiTheme="minorHAnsi"/>
                <w:bCs/>
                <w:szCs w:val="20"/>
              </w:rPr>
              <w:t>-</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u=wrap v=wrap</w:t>
            </w:r>
          </w:p>
          <w:p w14:paraId="008A6E8B" w14:textId="607C8CBB" w:rsidR="00F227DA" w:rsidRPr="004B6742" w:rsidRDefault="00F227DA" w:rsidP="00F227DA">
            <w:pPr>
              <w:rPr>
                <w:rFonts w:asciiTheme="minorHAnsi" w:eastAsiaTheme="minorEastAsia" w:hAnsiTheme="minorHAnsi"/>
                <w:bCs/>
                <w:szCs w:val="20"/>
                <w:lang w:val="es-ES_tradnl"/>
              </w:rPr>
            </w:pPr>
            <w:r w:rsidRPr="00F227DA">
              <w:rPr>
                <w:rFonts w:asciiTheme="minorHAnsi" w:eastAsiaTheme="minorEastAsia" w:hAnsiTheme="minorHAnsi"/>
                <w:bCs/>
                <w:szCs w:val="20"/>
              </w:rPr>
              <w:tab/>
            </w:r>
            <w:r w:rsidR="00844BE0" w:rsidRPr="004B6742">
              <w:rPr>
                <w:rFonts w:asciiTheme="minorHAnsi" w:eastAsiaTheme="minorEastAsia" w:hAnsiTheme="minorHAnsi"/>
                <w:b/>
                <w:bCs/>
                <w:szCs w:val="20"/>
                <w:lang w:val="es-ES_tradnl"/>
              </w:rPr>
              <w:t>09</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mirror</w:t>
            </w:r>
            <w:proofErr w:type="spellEnd"/>
          </w:p>
          <w:p w14:paraId="59BF6E63" w14:textId="5D015E9B"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0</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clamp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1FFAA608" w14:textId="3E0805A1"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1</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wrap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mirror</w:t>
            </w:r>
            <w:proofErr w:type="spellEnd"/>
          </w:p>
          <w:p w14:paraId="6DC04C95" w14:textId="210564E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2</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wrap</w:t>
            </w:r>
            <w:proofErr w:type="spellEnd"/>
          </w:p>
          <w:p w14:paraId="0546DB81" w14:textId="44019BBF"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3</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clamp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wrap</w:t>
            </w:r>
            <w:proofErr w:type="spellEnd"/>
          </w:p>
          <w:p w14:paraId="0A5FA295" w14:textId="069D88D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4</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wrap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11ECE2E2" w14:textId="05ADAB14"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5</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57D2BDC8" w14:textId="7C56C096" w:rsidR="00F864FC" w:rsidRDefault="00F227DA" w:rsidP="00844BE0">
            <w:pPr>
              <w:rPr>
                <w:rFonts w:asciiTheme="minorHAnsi" w:eastAsiaTheme="minorEastAsia" w:hAnsiTheme="minorHAnsi"/>
                <w:bCs/>
                <w:szCs w:val="20"/>
              </w:rPr>
            </w:pPr>
            <w:r w:rsidRPr="004B6742">
              <w:rPr>
                <w:rFonts w:asciiTheme="minorHAnsi" w:eastAsiaTheme="minorEastAsia" w:hAnsiTheme="minorHAnsi"/>
                <w:bCs/>
                <w:szCs w:val="20"/>
                <w:lang w:val="es-ES_tradnl"/>
              </w:rPr>
              <w:tab/>
            </w:r>
            <w:r w:rsidRPr="00054D02">
              <w:rPr>
                <w:rFonts w:asciiTheme="minorHAnsi" w:eastAsiaTheme="minorEastAsia" w:hAnsiTheme="minorHAnsi"/>
                <w:b/>
                <w:bCs/>
                <w:szCs w:val="20"/>
              </w:rPr>
              <w:t>1</w:t>
            </w:r>
            <w:r w:rsidR="00844BE0" w:rsidRPr="00054D02">
              <w:rPr>
                <w:rFonts w:asciiTheme="minorHAnsi" w:eastAsiaTheme="minorEastAsia" w:hAnsiTheme="minorHAnsi"/>
                <w:b/>
                <w:bCs/>
                <w:szCs w:val="20"/>
              </w:rPr>
              <w:t>6</w:t>
            </w:r>
            <w:r w:rsidR="00054D02">
              <w:rPr>
                <w:rFonts w:asciiTheme="minorHAnsi" w:eastAsiaTheme="minorEastAsia" w:hAnsiTheme="minorHAnsi"/>
                <w:bCs/>
                <w:szCs w:val="20"/>
              </w:rPr>
              <w:t xml:space="preserve"> </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u=clamp v=mirror</w:t>
            </w:r>
          </w:p>
          <w:p w14:paraId="455F8192" w14:textId="77777777" w:rsidR="0090618B" w:rsidRPr="00F227DA" w:rsidRDefault="0090618B" w:rsidP="002C2157">
            <w:pPr>
              <w:rPr>
                <w:rFonts w:asciiTheme="minorHAnsi" w:eastAsiaTheme="minorEastAsia" w:hAnsiTheme="minorHAnsi"/>
                <w:bCs/>
                <w:szCs w:val="20"/>
              </w:rPr>
            </w:pPr>
          </w:p>
          <w:p w14:paraId="730B42DA" w14:textId="27861AE6" w:rsidR="00844BE0" w:rsidRDefault="00015000" w:rsidP="00844BE0">
            <w:pPr>
              <w:rPr>
                <w:rFonts w:asciiTheme="minorHAnsi" w:eastAsiaTheme="minorEastAsia" w:hAnsiTheme="minorHAnsi"/>
                <w:bCs/>
                <w:szCs w:val="20"/>
              </w:rPr>
            </w:pPr>
            <w:r>
              <w:rPr>
                <w:rFonts w:asciiTheme="minorHAnsi" w:eastAsiaTheme="minorEastAsia" w:hAnsiTheme="minorHAnsi"/>
                <w:b/>
                <w:bCs/>
                <w:szCs w:val="20"/>
              </w:rPr>
              <w:t>20</w:t>
            </w:r>
            <w:r w:rsidR="00844BE0">
              <w:rPr>
                <w:rFonts w:asciiTheme="minorHAnsi" w:eastAsiaTheme="minorEastAsia" w:hAnsiTheme="minorHAnsi"/>
                <w:bCs/>
                <w:szCs w:val="20"/>
              </w:rPr>
              <w:t xml:space="preserve"> </w:t>
            </w:r>
            <w:proofErr w:type="gramStart"/>
            <w:r w:rsidR="00844BE0">
              <w:rPr>
                <w:rFonts w:asciiTheme="minorHAnsi" w:eastAsiaTheme="minorEastAsia" w:hAnsiTheme="minorHAnsi"/>
                <w:bCs/>
                <w:szCs w:val="20"/>
              </w:rPr>
              <w:t xml:space="preserve">–  </w:t>
            </w:r>
            <w:r w:rsidR="001758E5">
              <w:rPr>
                <w:rFonts w:asciiTheme="minorHAnsi" w:eastAsiaTheme="minorEastAsia" w:hAnsiTheme="minorHAnsi"/>
                <w:bCs/>
                <w:szCs w:val="20"/>
              </w:rPr>
              <w:t>Demonstrate</w:t>
            </w:r>
            <w:proofErr w:type="gramEnd"/>
            <w:r w:rsidR="001758E5">
              <w:rPr>
                <w:rFonts w:asciiTheme="minorHAnsi" w:eastAsiaTheme="minorEastAsia" w:hAnsiTheme="minorHAnsi"/>
                <w:bCs/>
                <w:szCs w:val="20"/>
              </w:rPr>
              <w:t xml:space="preserve"> clamp</w:t>
            </w:r>
            <w:r w:rsidR="00844BE0">
              <w:rPr>
                <w:rFonts w:asciiTheme="minorHAnsi" w:eastAsiaTheme="minorEastAsia" w:hAnsiTheme="minorHAnsi"/>
                <w:bCs/>
                <w:szCs w:val="20"/>
              </w:rPr>
              <w:t>, mirror and wrap behavior on separate triangle</w:t>
            </w:r>
            <w:r w:rsidR="001758E5">
              <w:rPr>
                <w:rFonts w:asciiTheme="minorHAnsi" w:eastAsiaTheme="minorEastAsia" w:hAnsiTheme="minorHAnsi"/>
                <w:bCs/>
                <w:szCs w:val="20"/>
              </w:rPr>
              <w:t>s</w:t>
            </w:r>
            <w:r w:rsidR="00844BE0">
              <w:rPr>
                <w:rFonts w:asciiTheme="minorHAnsi" w:eastAsiaTheme="minorEastAsia" w:hAnsiTheme="minorHAnsi"/>
                <w:bCs/>
                <w:szCs w:val="20"/>
              </w:rPr>
              <w:t xml:space="preserve"> of the same object using the photo</w:t>
            </w:r>
            <w:r w:rsidR="001758E5">
              <w:rPr>
                <w:rFonts w:asciiTheme="minorHAnsi" w:eastAsiaTheme="minorEastAsia" w:hAnsiTheme="minorHAnsi"/>
                <w:bCs/>
                <w:szCs w:val="20"/>
              </w:rPr>
              <w:t>_4.jpg, photo_5.png, and photo_5.jpeg images respectively</w:t>
            </w:r>
          </w:p>
          <w:p w14:paraId="24F9AB75" w14:textId="77777777" w:rsidR="00844BE0" w:rsidRDefault="00844BE0" w:rsidP="00844BE0">
            <w:pPr>
              <w:rPr>
                <w:rFonts w:asciiTheme="minorHAnsi" w:eastAsiaTheme="minorEastAsia" w:hAnsiTheme="minorHAnsi"/>
                <w:bCs/>
                <w:szCs w:val="20"/>
              </w:rPr>
            </w:pPr>
          </w:p>
          <w:p w14:paraId="6912480E" w14:textId="7BF8D21B" w:rsidR="00844BE0" w:rsidRDefault="00015000" w:rsidP="009E39EA">
            <w:pPr>
              <w:rPr>
                <w:rFonts w:asciiTheme="minorHAnsi" w:eastAsiaTheme="minorEastAsia" w:hAnsiTheme="minorHAnsi"/>
                <w:bCs/>
                <w:szCs w:val="20"/>
              </w:rPr>
            </w:pPr>
            <w:r>
              <w:rPr>
                <w:rFonts w:asciiTheme="minorHAnsi" w:eastAsiaTheme="minorEastAsia" w:hAnsiTheme="minorHAnsi"/>
                <w:b/>
                <w:bCs/>
                <w:szCs w:val="20"/>
              </w:rPr>
              <w:t>21</w:t>
            </w:r>
            <w:r w:rsidR="008F4287">
              <w:rPr>
                <w:rFonts w:asciiTheme="minorHAnsi" w:eastAsiaTheme="minorEastAsia" w:hAnsiTheme="minorHAnsi"/>
                <w:bCs/>
                <w:szCs w:val="20"/>
              </w:rPr>
              <w:t xml:space="preserve"> – </w:t>
            </w:r>
            <w:proofErr w:type="gramStart"/>
            <w:r w:rsidR="008F4287">
              <w:rPr>
                <w:rFonts w:asciiTheme="minorHAnsi" w:eastAsiaTheme="minorEastAsia" w:hAnsiTheme="minorHAnsi"/>
                <w:bCs/>
                <w:szCs w:val="20"/>
              </w:rPr>
              <w:t>Use  negative</w:t>
            </w:r>
            <w:proofErr w:type="gramEnd"/>
            <w:r w:rsidR="008F4287">
              <w:rPr>
                <w:rFonts w:asciiTheme="minorHAnsi" w:eastAsiaTheme="minorEastAsia" w:hAnsiTheme="minorHAnsi"/>
                <w:bCs/>
                <w:szCs w:val="20"/>
              </w:rPr>
              <w:t xml:space="preserve"> text2cood values</w:t>
            </w:r>
            <w:r w:rsidR="009E39EA">
              <w:rPr>
                <w:rFonts w:asciiTheme="minorHAnsi" w:eastAsiaTheme="minorEastAsia" w:hAnsiTheme="minorHAnsi"/>
                <w:bCs/>
                <w:szCs w:val="20"/>
              </w:rPr>
              <w:t xml:space="preserve"> to texture a triangle</w:t>
            </w:r>
            <w:r w:rsidR="00956D42">
              <w:rPr>
                <w:rFonts w:asciiTheme="minorHAnsi" w:eastAsiaTheme="minorEastAsia" w:hAnsiTheme="minorHAnsi"/>
                <w:bCs/>
                <w:szCs w:val="20"/>
              </w:rPr>
              <w:t xml:space="preserve"> with wrap and mirror</w:t>
            </w:r>
            <w:r w:rsidR="009E39EA">
              <w:rPr>
                <w:rFonts w:asciiTheme="minorHAnsi" w:eastAsiaTheme="minorEastAsia" w:hAnsiTheme="minorHAnsi"/>
                <w:bCs/>
                <w:szCs w:val="20"/>
              </w:rPr>
              <w:t xml:space="preserve">. </w:t>
            </w:r>
            <w:r w:rsidR="005D39BA">
              <w:rPr>
                <w:rFonts w:asciiTheme="minorHAnsi" w:eastAsiaTheme="minorEastAsia" w:hAnsiTheme="minorHAnsi"/>
                <w:bCs/>
                <w:szCs w:val="20"/>
              </w:rPr>
              <w:t>The origin tile will be flipped in both the u and v direction.</w:t>
            </w:r>
          </w:p>
          <w:p w14:paraId="55A7F74C" w14:textId="7B5BF0D4" w:rsidR="002C085F" w:rsidRDefault="002C085F" w:rsidP="009E39EA">
            <w:pPr>
              <w:rPr>
                <w:rFonts w:asciiTheme="minorHAnsi" w:eastAsiaTheme="minorEastAsia" w:hAnsiTheme="minorHAnsi"/>
                <w:bCs/>
                <w:szCs w:val="20"/>
              </w:rPr>
            </w:pPr>
          </w:p>
          <w:p w14:paraId="173A0186" w14:textId="6F6E58EC" w:rsidR="00956D42" w:rsidRDefault="00015000" w:rsidP="00956D42">
            <w:pPr>
              <w:rPr>
                <w:rFonts w:asciiTheme="minorHAnsi" w:eastAsiaTheme="minorEastAsia" w:hAnsiTheme="minorHAnsi"/>
                <w:bCs/>
                <w:szCs w:val="20"/>
              </w:rPr>
            </w:pPr>
            <w:r>
              <w:rPr>
                <w:rFonts w:asciiTheme="minorHAnsi" w:eastAsiaTheme="minorEastAsia" w:hAnsiTheme="minorHAnsi"/>
                <w:b/>
                <w:bCs/>
                <w:szCs w:val="20"/>
              </w:rPr>
              <w:t>22</w:t>
            </w:r>
            <w:r w:rsidR="00C32195">
              <w:rPr>
                <w:rFonts w:asciiTheme="minorHAnsi" w:eastAsiaTheme="minorEastAsia" w:hAnsiTheme="minorHAnsi"/>
                <w:bCs/>
                <w:szCs w:val="20"/>
              </w:rPr>
              <w:t xml:space="preserve"> – </w:t>
            </w:r>
            <w:proofErr w:type="gramStart"/>
            <w:r w:rsidR="00956D42">
              <w:rPr>
                <w:rFonts w:asciiTheme="minorHAnsi" w:eastAsiaTheme="minorEastAsia" w:hAnsiTheme="minorHAnsi"/>
                <w:bCs/>
                <w:szCs w:val="20"/>
              </w:rPr>
              <w:t>Use  negative</w:t>
            </w:r>
            <w:proofErr w:type="gramEnd"/>
            <w:r w:rsidR="00956D42">
              <w:rPr>
                <w:rFonts w:asciiTheme="minorHAnsi" w:eastAsiaTheme="minorEastAsia" w:hAnsiTheme="minorHAnsi"/>
                <w:bCs/>
                <w:szCs w:val="20"/>
              </w:rPr>
              <w:t xml:space="preserve"> </w:t>
            </w:r>
            <w:r w:rsidR="00535B07">
              <w:rPr>
                <w:rFonts w:asciiTheme="minorHAnsi" w:eastAsiaTheme="minorEastAsia" w:hAnsiTheme="minorHAnsi"/>
                <w:bCs/>
                <w:szCs w:val="20"/>
              </w:rPr>
              <w:t xml:space="preserve">v </w:t>
            </w:r>
            <w:r w:rsidR="00956D42">
              <w:rPr>
                <w:rFonts w:asciiTheme="minorHAnsi" w:eastAsiaTheme="minorEastAsia" w:hAnsiTheme="minorHAnsi"/>
                <w:bCs/>
                <w:szCs w:val="20"/>
              </w:rPr>
              <w:t xml:space="preserve">text2cood values to texture a triangle using a clamp </w:t>
            </w:r>
            <w:r w:rsidR="00535B07">
              <w:rPr>
                <w:rFonts w:asciiTheme="minorHAnsi" w:eastAsiaTheme="minorEastAsia" w:hAnsiTheme="minorHAnsi"/>
                <w:bCs/>
                <w:szCs w:val="20"/>
              </w:rPr>
              <w:t xml:space="preserve"> and mirror </w:t>
            </w:r>
            <w:proofErr w:type="spellStart"/>
            <w:r w:rsidR="00956D42">
              <w:rPr>
                <w:rFonts w:asciiTheme="minorHAnsi" w:eastAsiaTheme="minorEastAsia" w:hAnsiTheme="minorHAnsi"/>
                <w:bCs/>
                <w:szCs w:val="20"/>
              </w:rPr>
              <w:t>tilestyle</w:t>
            </w:r>
            <w:proofErr w:type="spellEnd"/>
            <w:r w:rsidR="00956D42">
              <w:rPr>
                <w:rFonts w:asciiTheme="minorHAnsi" w:eastAsiaTheme="minorEastAsia" w:hAnsiTheme="minorHAnsi"/>
                <w:bCs/>
                <w:szCs w:val="20"/>
              </w:rPr>
              <w:t xml:space="preserve">. </w:t>
            </w:r>
          </w:p>
          <w:p w14:paraId="7F57FD20" w14:textId="558D8730" w:rsidR="00C32195" w:rsidRDefault="00C32195" w:rsidP="0066707D">
            <w:pPr>
              <w:rPr>
                <w:rFonts w:asciiTheme="minorHAnsi" w:eastAsiaTheme="minorEastAsia" w:hAnsiTheme="minorHAnsi"/>
                <w:bCs/>
                <w:i/>
                <w:szCs w:val="20"/>
              </w:rPr>
            </w:pPr>
          </w:p>
          <w:p w14:paraId="0D174493" w14:textId="35A987D6" w:rsidR="007840F7" w:rsidRDefault="007840F7" w:rsidP="007840F7">
            <w:pPr>
              <w:rPr>
                <w:rFonts w:asciiTheme="minorHAnsi" w:eastAsiaTheme="minorEastAsia" w:hAnsiTheme="minorHAnsi"/>
                <w:bCs/>
                <w:szCs w:val="20"/>
              </w:rPr>
            </w:pPr>
            <w:r>
              <w:rPr>
                <w:rFonts w:asciiTheme="minorHAnsi" w:eastAsiaTheme="minorEastAsia" w:hAnsiTheme="minorHAnsi"/>
                <w:b/>
                <w:bCs/>
                <w:szCs w:val="20"/>
              </w:rPr>
              <w:t>23</w:t>
            </w:r>
            <w:r>
              <w:rPr>
                <w:rFonts w:asciiTheme="minorHAnsi" w:eastAsiaTheme="minorEastAsia" w:hAnsiTheme="minorHAnsi"/>
                <w:bCs/>
                <w:szCs w:val="20"/>
              </w:rPr>
              <w:t xml:space="preserve"> – Use wrap on all 6 sides of a cube </w:t>
            </w:r>
          </w:p>
          <w:p w14:paraId="1067C5D6" w14:textId="77777777" w:rsidR="007840F7" w:rsidRDefault="007840F7" w:rsidP="0066707D">
            <w:pPr>
              <w:rPr>
                <w:rFonts w:asciiTheme="minorHAnsi" w:eastAsiaTheme="minorEastAsia" w:hAnsiTheme="minorHAnsi"/>
                <w:bCs/>
                <w:szCs w:val="20"/>
              </w:rPr>
            </w:pPr>
          </w:p>
          <w:p w14:paraId="7A0EA231" w14:textId="0C6A9FD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24</w:t>
            </w:r>
            <w:r>
              <w:rPr>
                <w:rFonts w:asciiTheme="minorHAnsi" w:eastAsiaTheme="minorEastAsia" w:hAnsiTheme="minorHAnsi"/>
                <w:bCs/>
                <w:szCs w:val="20"/>
              </w:rPr>
              <w:t xml:space="preserve"> – Use mirror on all 6 sides of a cube </w:t>
            </w:r>
          </w:p>
          <w:p w14:paraId="26520B2D" w14:textId="77777777" w:rsidR="007840F7" w:rsidRDefault="007840F7" w:rsidP="0066707D">
            <w:pPr>
              <w:rPr>
                <w:rFonts w:asciiTheme="minorHAnsi" w:eastAsiaTheme="minorEastAsia" w:hAnsiTheme="minorHAnsi"/>
                <w:bCs/>
                <w:szCs w:val="20"/>
              </w:rPr>
            </w:pPr>
          </w:p>
          <w:p w14:paraId="4C00F276" w14:textId="592A219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25</w:t>
            </w:r>
            <w:r>
              <w:rPr>
                <w:rFonts w:asciiTheme="minorHAnsi" w:eastAsiaTheme="minorEastAsia" w:hAnsiTheme="minorHAnsi"/>
                <w:bCs/>
                <w:szCs w:val="20"/>
              </w:rPr>
              <w:t xml:space="preserve"> – Use clamp on all 6 sides of a cube </w:t>
            </w:r>
          </w:p>
          <w:p w14:paraId="5C14C6FF" w14:textId="77777777" w:rsidR="007840F7" w:rsidRDefault="007840F7" w:rsidP="0066707D">
            <w:pPr>
              <w:rPr>
                <w:rFonts w:asciiTheme="minorHAnsi" w:eastAsiaTheme="minorEastAsia" w:hAnsiTheme="minorHAnsi"/>
                <w:bCs/>
                <w:szCs w:val="20"/>
              </w:rPr>
            </w:pPr>
          </w:p>
          <w:p w14:paraId="67F7D772" w14:textId="77777777" w:rsidR="007840F7" w:rsidRDefault="00D20B08" w:rsidP="00041CE0">
            <w:pPr>
              <w:rPr>
                <w:rFonts w:asciiTheme="minorHAnsi" w:eastAsiaTheme="minorEastAsia" w:hAnsiTheme="minorHAnsi"/>
                <w:bCs/>
                <w:szCs w:val="20"/>
              </w:rPr>
            </w:pPr>
            <w:r w:rsidRPr="004734F2">
              <w:rPr>
                <w:rFonts w:asciiTheme="minorHAnsi" w:eastAsiaTheme="minorEastAsia" w:hAnsiTheme="minorHAnsi"/>
                <w:b/>
                <w:bCs/>
                <w:szCs w:val="20"/>
              </w:rPr>
              <w:t>26</w:t>
            </w:r>
            <w:r>
              <w:rPr>
                <w:rFonts w:asciiTheme="minorHAnsi" w:eastAsiaTheme="minorEastAsia" w:hAnsiTheme="minorHAnsi"/>
                <w:bCs/>
                <w:szCs w:val="20"/>
              </w:rPr>
              <w:t xml:space="preserve"> – Use a texture with an alpha channel with a </w:t>
            </w:r>
            <w:proofErr w:type="spellStart"/>
            <w:r>
              <w:rPr>
                <w:rFonts w:asciiTheme="minorHAnsi" w:eastAsiaTheme="minorEastAsia" w:hAnsiTheme="minorHAnsi"/>
                <w:bCs/>
                <w:szCs w:val="20"/>
              </w:rPr>
              <w:t>tilestyle</w:t>
            </w:r>
            <w:proofErr w:type="spellEnd"/>
            <w:r>
              <w:rPr>
                <w:rFonts w:asciiTheme="minorHAnsi" w:eastAsiaTheme="minorEastAsia" w:hAnsiTheme="minorHAnsi"/>
                <w:bCs/>
                <w:szCs w:val="20"/>
              </w:rPr>
              <w:t xml:space="preserve"> of </w:t>
            </w:r>
            <w:r w:rsidR="00041CE0">
              <w:rPr>
                <w:rFonts w:asciiTheme="minorHAnsi" w:eastAsiaTheme="minorEastAsia" w:hAnsiTheme="minorHAnsi"/>
                <w:bCs/>
                <w:szCs w:val="20"/>
              </w:rPr>
              <w:t>mirror</w:t>
            </w:r>
            <w:r>
              <w:rPr>
                <w:rFonts w:asciiTheme="minorHAnsi" w:eastAsiaTheme="minorEastAsia" w:hAnsiTheme="minorHAnsi"/>
                <w:bCs/>
                <w:szCs w:val="20"/>
              </w:rPr>
              <w:t>.</w:t>
            </w:r>
          </w:p>
          <w:p w14:paraId="49017535" w14:textId="555DDE10" w:rsidR="004734F2" w:rsidRDefault="004734F2" w:rsidP="00041CE0">
            <w:pPr>
              <w:rPr>
                <w:rFonts w:asciiTheme="minorHAnsi" w:eastAsiaTheme="minorEastAsia" w:hAnsiTheme="minorHAnsi"/>
                <w:bCs/>
                <w:szCs w:val="20"/>
              </w:rPr>
            </w:pPr>
          </w:p>
          <w:p w14:paraId="0F86DAE1" w14:textId="7BB75FD4" w:rsidR="004734F2" w:rsidRPr="000A53BF" w:rsidRDefault="004734F2" w:rsidP="004734F2">
            <w:pPr>
              <w:rPr>
                <w:rFonts w:asciiTheme="minorHAnsi" w:eastAsiaTheme="minorEastAsia" w:hAnsiTheme="minorHAnsi"/>
                <w:bCs/>
                <w:szCs w:val="20"/>
              </w:rPr>
            </w:pPr>
            <w:r w:rsidRPr="000A53BF">
              <w:rPr>
                <w:rFonts w:asciiTheme="minorHAnsi" w:eastAsiaTheme="minorEastAsia" w:hAnsiTheme="minorHAnsi"/>
                <w:bCs/>
                <w:szCs w:val="20"/>
              </w:rPr>
              <w:t xml:space="preserve">Note: Demonstrate various combination of a </w:t>
            </w:r>
            <w:proofErr w:type="spellStart"/>
            <w:r w:rsidRPr="000A53BF">
              <w:rPr>
                <w:rFonts w:asciiTheme="minorHAnsi" w:eastAsiaTheme="minorEastAsia" w:hAnsiTheme="minorHAnsi"/>
                <w:bCs/>
                <w:szCs w:val="20"/>
              </w:rPr>
              <w:t>tilestyle</w:t>
            </w:r>
            <w:proofErr w:type="spellEnd"/>
            <w:r w:rsidRPr="000A53BF">
              <w:rPr>
                <w:rFonts w:asciiTheme="minorHAnsi" w:eastAsiaTheme="minorEastAsia" w:hAnsiTheme="minorHAnsi"/>
                <w:bCs/>
                <w:szCs w:val="20"/>
              </w:rPr>
              <w:t xml:space="preserve"> of “none</w:t>
            </w:r>
            <w:r w:rsidR="00C40D6D" w:rsidRPr="000A53BF">
              <w:rPr>
                <w:rFonts w:asciiTheme="minorHAnsi" w:eastAsiaTheme="minorEastAsia" w:hAnsiTheme="minorHAnsi"/>
                <w:bCs/>
                <w:szCs w:val="20"/>
              </w:rPr>
              <w:t>”</w:t>
            </w:r>
            <w:r w:rsidRPr="000A53BF">
              <w:rPr>
                <w:rFonts w:asciiTheme="minorHAnsi" w:eastAsiaTheme="minorEastAsia" w:hAnsiTheme="minorHAnsi"/>
                <w:bCs/>
                <w:szCs w:val="20"/>
              </w:rPr>
              <w:t xml:space="preserve"> with wrap, mirror, and clamp as part of color and image transparency.  Default tex2coord greater than 1 to trigger tiling and a default object color unless specified otherwise</w:t>
            </w:r>
          </w:p>
          <w:p w14:paraId="2F6F431F" w14:textId="22CF7A28" w:rsidR="004734F2" w:rsidRPr="000A53BF" w:rsidRDefault="004734F2" w:rsidP="004734F2">
            <w:pPr>
              <w:rPr>
                <w:rFonts w:asciiTheme="minorHAnsi" w:eastAsiaTheme="minorEastAsia" w:hAnsiTheme="minorHAnsi"/>
                <w:bCs/>
                <w:szCs w:val="20"/>
              </w:rPr>
            </w:pPr>
          </w:p>
          <w:p w14:paraId="0C8E12FF" w14:textId="1DB1D2D1"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27</w:t>
            </w:r>
            <w:r w:rsidRPr="000A53BF">
              <w:rPr>
                <w:rFonts w:asciiTheme="minorHAnsi" w:eastAsiaTheme="minorEastAsia" w:hAnsiTheme="minorHAnsi"/>
                <w:bCs/>
                <w:szCs w:val="20"/>
              </w:rPr>
              <w:t xml:space="preserve"> - Texture: u=</w:t>
            </w:r>
            <w:proofErr w:type="gramStart"/>
            <w:r w:rsidRPr="000A53BF">
              <w:rPr>
                <w:rFonts w:asciiTheme="minorHAnsi" w:eastAsiaTheme="minorEastAsia" w:hAnsiTheme="minorHAnsi"/>
                <w:bCs/>
                <w:szCs w:val="20"/>
              </w:rPr>
              <w:t>none</w:t>
            </w:r>
            <w:proofErr w:type="gramEnd"/>
            <w:r w:rsidRPr="000A53BF">
              <w:rPr>
                <w:rFonts w:asciiTheme="minorHAnsi" w:eastAsiaTheme="minorEastAsia" w:hAnsiTheme="minorHAnsi"/>
                <w:bCs/>
                <w:szCs w:val="20"/>
              </w:rPr>
              <w:t xml:space="preserve"> v=none</w:t>
            </w:r>
            <w:r w:rsidR="007E7609" w:rsidRPr="000A53BF">
              <w:rPr>
                <w:rFonts w:asciiTheme="minorHAnsi" w:eastAsiaTheme="minorEastAsia" w:hAnsiTheme="minorHAnsi"/>
                <w:bCs/>
                <w:szCs w:val="20"/>
              </w:rPr>
              <w:t xml:space="preserve"> (negative </w:t>
            </w:r>
            <w:proofErr w:type="spellStart"/>
            <w:r w:rsidR="007E7609" w:rsidRPr="000A53BF">
              <w:rPr>
                <w:rFonts w:asciiTheme="minorHAnsi" w:eastAsiaTheme="minorEastAsia" w:hAnsiTheme="minorHAnsi"/>
                <w:bCs/>
                <w:szCs w:val="20"/>
              </w:rPr>
              <w:t>uv</w:t>
            </w:r>
            <w:proofErr w:type="spellEnd"/>
            <w:r w:rsidR="007E7609" w:rsidRPr="000A53BF">
              <w:rPr>
                <w:rFonts w:asciiTheme="minorHAnsi" w:eastAsiaTheme="minorEastAsia" w:hAnsiTheme="minorHAnsi"/>
                <w:bCs/>
                <w:szCs w:val="20"/>
              </w:rPr>
              <w:t xml:space="preserve">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p>
          <w:p w14:paraId="69DC7BA0" w14:textId="60A7AD62"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28</w:t>
            </w:r>
            <w:r w:rsidRPr="000A53BF">
              <w:rPr>
                <w:rFonts w:asciiTheme="minorHAnsi" w:eastAsiaTheme="minorEastAsia" w:hAnsiTheme="minorHAnsi"/>
                <w:bCs/>
                <w:szCs w:val="20"/>
              </w:rPr>
              <w:t xml:space="preserve"> - Texture: u=none v=none, </w:t>
            </w:r>
            <w:proofErr w:type="spellStart"/>
            <w:r w:rsidR="00FE6120">
              <w:rPr>
                <w:rFonts w:asciiTheme="minorHAnsi" w:eastAsiaTheme="minorEastAsia" w:hAnsiTheme="minorHAnsi"/>
                <w:bCs/>
                <w:szCs w:val="20"/>
              </w:rPr>
              <w:t>basematerials</w:t>
            </w:r>
            <w:proofErr w:type="spellEnd"/>
            <w:r w:rsidR="00D17249">
              <w:rPr>
                <w:rFonts w:asciiTheme="minorHAnsi" w:eastAsiaTheme="minorEastAsia" w:hAnsiTheme="minorHAnsi"/>
                <w:bCs/>
                <w:szCs w:val="20"/>
              </w:rPr>
              <w:t xml:space="preserve"> as object default </w:t>
            </w:r>
            <w:proofErr w:type="gramStart"/>
            <w:r w:rsidR="00D17249">
              <w:rPr>
                <w:rFonts w:asciiTheme="minorHAnsi" w:eastAsiaTheme="minorEastAsia" w:hAnsiTheme="minorHAnsi"/>
                <w:bCs/>
                <w:szCs w:val="20"/>
              </w:rPr>
              <w:t>color</w:t>
            </w:r>
            <w:r w:rsidR="00C40D6D" w:rsidRPr="000A53BF">
              <w:rPr>
                <w:rFonts w:asciiTheme="minorHAnsi" w:eastAsiaTheme="minorEastAsia" w:hAnsiTheme="minorHAnsi"/>
                <w:bCs/>
                <w:szCs w:val="20"/>
              </w:rPr>
              <w:t xml:space="preserve"> </w:t>
            </w:r>
            <w:r w:rsidR="007E7609" w:rsidRPr="000A53BF">
              <w:rPr>
                <w:rFonts w:asciiTheme="minorHAnsi" w:eastAsiaTheme="minorEastAsia" w:hAnsiTheme="minorHAnsi"/>
                <w:bCs/>
                <w:szCs w:val="20"/>
              </w:rPr>
              <w:t>,</w:t>
            </w:r>
            <w:proofErr w:type="gramEnd"/>
            <w:r w:rsidR="007E7609" w:rsidRPr="000A53BF">
              <w:rPr>
                <w:rFonts w:asciiTheme="minorHAnsi" w:eastAsiaTheme="minorEastAsia" w:hAnsiTheme="minorHAnsi"/>
                <w:bCs/>
                <w:szCs w:val="20"/>
              </w:rPr>
              <w:t xml:space="preserve"> negative </w:t>
            </w:r>
            <w:proofErr w:type="spellStart"/>
            <w:r w:rsidR="007E7609" w:rsidRPr="000A53BF">
              <w:rPr>
                <w:rFonts w:asciiTheme="minorHAnsi" w:eastAsiaTheme="minorEastAsia" w:hAnsiTheme="minorHAnsi"/>
                <w:bCs/>
                <w:szCs w:val="20"/>
              </w:rPr>
              <w:t>uv</w:t>
            </w:r>
            <w:proofErr w:type="spellEnd"/>
            <w:r w:rsidR="007E7609" w:rsidRPr="000A53BF">
              <w:rPr>
                <w:rFonts w:asciiTheme="minorHAnsi" w:eastAsiaTheme="minorEastAsia" w:hAnsiTheme="minorHAnsi"/>
                <w:bCs/>
                <w:szCs w:val="20"/>
              </w:rPr>
              <w:t xml:space="preserve">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r w:rsidR="00D17249">
              <w:rPr>
                <w:rFonts w:asciiTheme="minorHAnsi" w:eastAsiaTheme="minorEastAsia" w:hAnsiTheme="minorHAnsi"/>
                <w:bCs/>
                <w:szCs w:val="20"/>
              </w:rPr>
              <w:t xml:space="preserve"> of coordinate space</w:t>
            </w:r>
          </w:p>
          <w:p w14:paraId="7DD2EF03" w14:textId="193E073E"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lastRenderedPageBreak/>
              <w:t>29</w:t>
            </w:r>
            <w:r w:rsidRPr="000A53BF">
              <w:rPr>
                <w:rFonts w:asciiTheme="minorHAnsi" w:eastAsiaTheme="minorEastAsia" w:hAnsiTheme="minorHAnsi"/>
                <w:bCs/>
                <w:szCs w:val="20"/>
              </w:rPr>
              <w:t xml:space="preserve"> - Texture: u=</w:t>
            </w:r>
            <w:proofErr w:type="gramStart"/>
            <w:r w:rsidRPr="000A53BF">
              <w:rPr>
                <w:rFonts w:asciiTheme="minorHAnsi" w:eastAsiaTheme="minorEastAsia" w:hAnsiTheme="minorHAnsi"/>
                <w:bCs/>
                <w:szCs w:val="20"/>
              </w:rPr>
              <w:t>none</w:t>
            </w:r>
            <w:proofErr w:type="gramEnd"/>
            <w:r w:rsidRPr="000A53BF">
              <w:rPr>
                <w:rFonts w:asciiTheme="minorHAnsi" w:eastAsiaTheme="minorEastAsia" w:hAnsiTheme="minorHAnsi"/>
                <w:bCs/>
                <w:szCs w:val="20"/>
              </w:rPr>
              <w:t xml:space="preserve"> v=</w:t>
            </w:r>
            <w:r w:rsidR="00C40D6D" w:rsidRPr="000A53BF">
              <w:rPr>
                <w:rFonts w:asciiTheme="minorHAnsi" w:eastAsiaTheme="minorEastAsia" w:hAnsiTheme="minorHAnsi"/>
                <w:bCs/>
                <w:szCs w:val="20"/>
              </w:rPr>
              <w:t>wrap</w:t>
            </w:r>
          </w:p>
          <w:p w14:paraId="232367B8" w14:textId="684DD2B7"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30</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u=wrap v=none</w:t>
            </w:r>
          </w:p>
          <w:p w14:paraId="3D506168" w14:textId="2AD3F36F"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31</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u=mirror v=none</w:t>
            </w:r>
          </w:p>
          <w:p w14:paraId="72F76574" w14:textId="0529C3FA"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32</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w:t>
            </w:r>
            <w:proofErr w:type="gramStart"/>
            <w:r w:rsidR="00C40D6D" w:rsidRPr="000A53BF">
              <w:rPr>
                <w:rFonts w:asciiTheme="minorHAnsi" w:eastAsiaTheme="minorEastAsia" w:hAnsiTheme="minorHAnsi"/>
                <w:bCs/>
                <w:szCs w:val="20"/>
              </w:rPr>
              <w:t>none</w:t>
            </w:r>
            <w:proofErr w:type="gramEnd"/>
            <w:r w:rsidR="00C40D6D" w:rsidRPr="000A53BF">
              <w:rPr>
                <w:rFonts w:asciiTheme="minorHAnsi" w:eastAsiaTheme="minorEastAsia" w:hAnsiTheme="minorHAnsi"/>
                <w:bCs/>
                <w:szCs w:val="20"/>
              </w:rPr>
              <w:t xml:space="preserve"> v=mirror</w:t>
            </w:r>
          </w:p>
          <w:p w14:paraId="05AD37C1" w14:textId="3BCE1356"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33</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u=clamp v=none</w:t>
            </w:r>
          </w:p>
          <w:p w14:paraId="0EF45EBE" w14:textId="77777777" w:rsidR="00FC1E10" w:rsidRPr="000A53BF" w:rsidRDefault="004734F2" w:rsidP="00937A47">
            <w:pPr>
              <w:ind w:left="720"/>
              <w:rPr>
                <w:rFonts w:asciiTheme="minorHAnsi" w:eastAsiaTheme="minorEastAsia" w:hAnsiTheme="minorHAnsi"/>
                <w:bCs/>
                <w:szCs w:val="20"/>
              </w:rPr>
            </w:pPr>
            <w:proofErr w:type="gramStart"/>
            <w:r w:rsidRPr="000A53BF">
              <w:rPr>
                <w:rFonts w:asciiTheme="minorHAnsi" w:eastAsiaTheme="minorEastAsia" w:hAnsiTheme="minorHAnsi"/>
                <w:b/>
                <w:bCs/>
                <w:szCs w:val="20"/>
              </w:rPr>
              <w:t>34</w:t>
            </w:r>
            <w:r w:rsidRPr="000A53BF">
              <w:rPr>
                <w:rFonts w:asciiTheme="minorHAnsi" w:eastAsiaTheme="minorEastAsia" w:hAnsiTheme="minorHAnsi"/>
                <w:bCs/>
                <w:szCs w:val="20"/>
              </w:rPr>
              <w:t xml:space="preserve">  -</w:t>
            </w:r>
            <w:proofErr w:type="gramEnd"/>
            <w:r w:rsidRPr="000A53BF">
              <w:rPr>
                <w:rFonts w:asciiTheme="minorHAnsi" w:eastAsiaTheme="minorEastAsia" w:hAnsiTheme="minorHAnsi"/>
                <w:bCs/>
                <w:szCs w:val="20"/>
              </w:rPr>
              <w:t xml:space="preserve"> </w:t>
            </w:r>
            <w:r w:rsidR="00C40D6D" w:rsidRPr="000A53BF">
              <w:rPr>
                <w:rFonts w:asciiTheme="minorHAnsi" w:eastAsiaTheme="minorEastAsia" w:hAnsiTheme="minorHAnsi"/>
                <w:bCs/>
                <w:szCs w:val="20"/>
              </w:rPr>
              <w:t>Texture: u= none  v=clamp</w:t>
            </w:r>
          </w:p>
          <w:p w14:paraId="14BEF8D1" w14:textId="322AE07B" w:rsidR="00507D0F" w:rsidRDefault="00507D0F"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 xml:space="preserve">35 </w:t>
            </w:r>
            <w:r w:rsidRPr="000A53BF">
              <w:rPr>
                <w:rFonts w:asciiTheme="minorHAnsi" w:eastAsiaTheme="minorEastAsia" w:hAnsiTheme="minorHAnsi"/>
                <w:bCs/>
                <w:szCs w:val="20"/>
              </w:rPr>
              <w:t xml:space="preserve">– </w:t>
            </w:r>
            <w:proofErr w:type="spellStart"/>
            <w:r w:rsidRPr="000A53BF">
              <w:rPr>
                <w:rFonts w:asciiTheme="minorHAnsi" w:eastAsiaTheme="minorEastAsia" w:hAnsiTheme="minorHAnsi"/>
                <w:bCs/>
                <w:szCs w:val="20"/>
              </w:rPr>
              <w:t>Tilestyle</w:t>
            </w:r>
            <w:proofErr w:type="spellEnd"/>
            <w:r w:rsidRPr="000A53BF">
              <w:rPr>
                <w:rFonts w:asciiTheme="minorHAnsi" w:eastAsiaTheme="minorEastAsia" w:hAnsiTheme="minorHAnsi"/>
                <w:bCs/>
                <w:szCs w:val="20"/>
              </w:rPr>
              <w:t xml:space="preserve"> of “none’ on all 6 sides of a cube</w:t>
            </w:r>
          </w:p>
          <w:p w14:paraId="1C153BB9" w14:textId="65109A6F" w:rsidR="004734F2" w:rsidRPr="00F227DA" w:rsidRDefault="004734F2" w:rsidP="002E6025">
            <w:pPr>
              <w:rPr>
                <w:rFonts w:asciiTheme="minorHAnsi" w:eastAsiaTheme="minorEastAsia" w:hAnsiTheme="minorHAnsi"/>
                <w:bCs/>
                <w:szCs w:val="20"/>
              </w:rPr>
            </w:pPr>
          </w:p>
        </w:tc>
      </w:tr>
      <w:tr w:rsidR="00AB7CFE" w:rsidRPr="00F84397" w14:paraId="7BFF469A" w14:textId="77777777" w:rsidTr="002C2157">
        <w:trPr>
          <w:trHeight w:val="56"/>
        </w:trPr>
        <w:tc>
          <w:tcPr>
            <w:tcW w:w="2628" w:type="dxa"/>
            <w:shd w:val="clear" w:color="auto" w:fill="D9D9D9" w:themeFill="background1" w:themeFillShade="D9"/>
          </w:tcPr>
          <w:p w14:paraId="6D04E9E2" w14:textId="19A56EF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Pr>
          <w:p w14:paraId="708D68ED" w14:textId="07C5FF9C" w:rsidR="00AB7CFE" w:rsidRPr="009D284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7299EBA4" w14:textId="77777777" w:rsidR="00B8414B" w:rsidRDefault="00B8414B" w:rsidP="00896F2F"/>
    <w:p w14:paraId="1CB216D3" w14:textId="7639893C" w:rsidR="00F864FC" w:rsidRDefault="0003262E" w:rsidP="003162C7">
      <w:pPr>
        <w:pStyle w:val="Heading3"/>
      </w:pPr>
      <w:r>
        <w:t>P_</w:t>
      </w:r>
      <w:r w:rsidR="004360B7">
        <w:t>???_0</w:t>
      </w:r>
      <w:r w:rsidR="00F864FC">
        <w:t>518</w:t>
      </w:r>
      <w:r w:rsidR="00F864FC" w:rsidRPr="0056587D">
        <w:t xml:space="preserve"> </w:t>
      </w:r>
      <w:r w:rsidR="00F864FC">
        <w:t>Te</w:t>
      </w:r>
      <w:r w:rsidR="00F227DA">
        <w:t>xture2d</w:t>
      </w:r>
      <w:r w:rsidR="001758E5">
        <w:t>Group</w:t>
      </w:r>
    </w:p>
    <w:tbl>
      <w:tblPr>
        <w:tblStyle w:val="TableGrid"/>
        <w:tblW w:w="9648" w:type="dxa"/>
        <w:tblLook w:val="04A0" w:firstRow="1" w:lastRow="0" w:firstColumn="1" w:lastColumn="0" w:noHBand="0" w:noVBand="1"/>
      </w:tblPr>
      <w:tblGrid>
        <w:gridCol w:w="2628"/>
        <w:gridCol w:w="7020"/>
      </w:tblGrid>
      <w:tr w:rsidR="00F864FC" w:rsidRPr="00F84397" w14:paraId="3F8A4617" w14:textId="77777777" w:rsidTr="00F227DA">
        <w:tc>
          <w:tcPr>
            <w:tcW w:w="2628" w:type="dxa"/>
            <w:tcBorders>
              <w:bottom w:val="single" w:sz="4" w:space="0" w:color="auto"/>
            </w:tcBorders>
            <w:shd w:val="clear" w:color="auto" w:fill="D9D9D9" w:themeFill="background1" w:themeFillShade="D9"/>
          </w:tcPr>
          <w:p w14:paraId="7722687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E0F09A0" w14:textId="77777777" w:rsidR="00F864FC" w:rsidRPr="00F84397" w:rsidRDefault="00F864FC" w:rsidP="00F227DA">
            <w:pPr>
              <w:rPr>
                <w:rFonts w:asciiTheme="minorHAnsi" w:hAnsiTheme="minorHAnsi"/>
                <w:b/>
                <w:szCs w:val="20"/>
              </w:rPr>
            </w:pPr>
          </w:p>
        </w:tc>
        <w:tc>
          <w:tcPr>
            <w:tcW w:w="7020" w:type="dxa"/>
          </w:tcPr>
          <w:p w14:paraId="21F14254" w14:textId="7B53D233" w:rsidR="00F864FC" w:rsidRPr="00F84397" w:rsidRDefault="001758E5" w:rsidP="001758E5">
            <w:pPr>
              <w:rPr>
                <w:rFonts w:asciiTheme="minorHAnsi" w:hAnsiTheme="minorHAnsi"/>
                <w:szCs w:val="20"/>
              </w:rPr>
            </w:pPr>
            <w:r>
              <w:rPr>
                <w:rFonts w:asciiTheme="minorHAnsi" w:hAnsiTheme="minorHAnsi"/>
                <w:szCs w:val="20"/>
              </w:rPr>
              <w:t>Demonstrate various mapping of text2coord attribute values of the texture2dgroup element</w:t>
            </w:r>
          </w:p>
        </w:tc>
      </w:tr>
      <w:tr w:rsidR="00F864FC" w:rsidRPr="00F84397" w14:paraId="44916CF4" w14:textId="77777777" w:rsidTr="00F227DA">
        <w:trPr>
          <w:trHeight w:val="56"/>
        </w:trPr>
        <w:tc>
          <w:tcPr>
            <w:tcW w:w="2628" w:type="dxa"/>
            <w:shd w:val="clear" w:color="auto" w:fill="D9D9D9" w:themeFill="background1" w:themeFillShade="D9"/>
          </w:tcPr>
          <w:p w14:paraId="1CD4F98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74B503" w14:textId="77777777" w:rsidR="00F864FC" w:rsidRPr="00F84397" w:rsidRDefault="00F864FC" w:rsidP="00F227DA">
            <w:pPr>
              <w:rPr>
                <w:rFonts w:asciiTheme="minorHAnsi" w:hAnsiTheme="minorHAnsi"/>
                <w:b/>
                <w:szCs w:val="20"/>
              </w:rPr>
            </w:pPr>
          </w:p>
        </w:tc>
        <w:tc>
          <w:tcPr>
            <w:tcW w:w="7020" w:type="dxa"/>
          </w:tcPr>
          <w:p w14:paraId="65510430" w14:textId="13D646EE" w:rsidR="00F864FC" w:rsidRPr="00F84397" w:rsidRDefault="007B5C2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15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1A85F1" w14:textId="77777777" w:rsidR="00F864FC" w:rsidRPr="00F84397" w:rsidRDefault="00F864FC" w:rsidP="00F227DA">
            <w:pPr>
              <w:rPr>
                <w:rFonts w:asciiTheme="minorHAnsi" w:hAnsiTheme="minorHAnsi"/>
                <w:szCs w:val="20"/>
              </w:rPr>
            </w:pPr>
          </w:p>
        </w:tc>
      </w:tr>
      <w:tr w:rsidR="00F864FC" w:rsidRPr="00F84397" w14:paraId="7E5635EC" w14:textId="77777777" w:rsidTr="00AB7CFE">
        <w:trPr>
          <w:trHeight w:val="56"/>
        </w:trPr>
        <w:tc>
          <w:tcPr>
            <w:tcW w:w="2628" w:type="dxa"/>
            <w:shd w:val="clear" w:color="auto" w:fill="D9D9D9" w:themeFill="background1" w:themeFillShade="D9"/>
          </w:tcPr>
          <w:p w14:paraId="2A8DCB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CBCE84C" w14:textId="77777777" w:rsidR="00F864FC" w:rsidRPr="00F84397" w:rsidRDefault="00F864FC" w:rsidP="00F227DA">
            <w:pPr>
              <w:rPr>
                <w:rFonts w:asciiTheme="minorHAnsi" w:hAnsiTheme="minorHAnsi"/>
                <w:b/>
                <w:szCs w:val="20"/>
              </w:rPr>
            </w:pPr>
          </w:p>
        </w:tc>
        <w:tc>
          <w:tcPr>
            <w:tcW w:w="7020" w:type="dxa"/>
          </w:tcPr>
          <w:p w14:paraId="7389D22C" w14:textId="60C8E08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01</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 xml:space="preserve">text2coord u v values between 0 and 1 mapped to </w:t>
            </w:r>
            <w:r>
              <w:rPr>
                <w:rFonts w:asciiTheme="minorHAnsi" w:eastAsiaTheme="minorEastAsia" w:hAnsiTheme="minorHAnsi"/>
                <w:bCs/>
                <w:szCs w:val="20"/>
              </w:rPr>
              <w:t>vertices</w:t>
            </w:r>
            <w:r w:rsidRPr="007B5C29">
              <w:rPr>
                <w:rFonts w:asciiTheme="minorHAnsi" w:eastAsiaTheme="minorEastAsia" w:hAnsiTheme="minorHAnsi"/>
                <w:bCs/>
                <w:szCs w:val="20"/>
              </w:rPr>
              <w:t xml:space="preserve"> such that the image aspect ratio is maintained</w:t>
            </w:r>
          </w:p>
          <w:p w14:paraId="0582A2DA" w14:textId="77777777" w:rsidR="007B5C29" w:rsidRDefault="007B5C29" w:rsidP="007B5C29">
            <w:pPr>
              <w:rPr>
                <w:rFonts w:asciiTheme="minorHAnsi" w:eastAsiaTheme="minorEastAsia" w:hAnsiTheme="minorHAnsi"/>
                <w:bCs/>
                <w:szCs w:val="20"/>
              </w:rPr>
            </w:pPr>
          </w:p>
          <w:p w14:paraId="0950EA22" w14:textId="379AACB2"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02</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0 and .1 mapped to vertices</w:t>
            </w:r>
            <w:r w:rsidRPr="007B5C29">
              <w:rPr>
                <w:rFonts w:asciiTheme="minorHAnsi" w:eastAsiaTheme="minorEastAsia" w:hAnsiTheme="minorHAnsi"/>
                <w:bCs/>
                <w:szCs w:val="20"/>
              </w:rPr>
              <w:t xml:space="preserve"> such that the image aspect ratio is maintained</w:t>
            </w:r>
            <w:r w:rsidRPr="007B5C29">
              <w:rPr>
                <w:rFonts w:asciiTheme="minorHAnsi" w:eastAsiaTheme="minorEastAsia" w:hAnsiTheme="minorHAnsi"/>
                <w:bCs/>
                <w:szCs w:val="20"/>
              </w:rPr>
              <w:tab/>
            </w:r>
            <w:r w:rsidRPr="007B5C29">
              <w:rPr>
                <w:rFonts w:asciiTheme="minorHAnsi" w:eastAsiaTheme="minorEastAsia" w:hAnsiTheme="minorHAnsi"/>
                <w:bCs/>
                <w:szCs w:val="20"/>
              </w:rPr>
              <w:tab/>
            </w:r>
          </w:p>
          <w:p w14:paraId="401832CD" w14:textId="77777777" w:rsidR="007B5C29" w:rsidRDefault="007B5C29" w:rsidP="007B5C29">
            <w:pPr>
              <w:rPr>
                <w:rFonts w:asciiTheme="minorHAnsi" w:eastAsiaTheme="minorEastAsia" w:hAnsiTheme="minorHAnsi"/>
                <w:bCs/>
                <w:szCs w:val="20"/>
              </w:rPr>
            </w:pPr>
          </w:p>
          <w:p w14:paraId="0032CF7B" w14:textId="3DEF1CF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03</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5 and 10 mapped to vertices</w:t>
            </w:r>
            <w:r w:rsidRPr="007B5C29">
              <w:rPr>
                <w:rFonts w:asciiTheme="minorHAnsi" w:eastAsiaTheme="minorEastAsia" w:hAnsiTheme="minorHAnsi"/>
                <w:bCs/>
                <w:szCs w:val="20"/>
              </w:rPr>
              <w:t xml:space="preserve"> such that the image aspect ratio is </w:t>
            </w:r>
            <w:proofErr w:type="gramStart"/>
            <w:r w:rsidRPr="007B5C29">
              <w:rPr>
                <w:rFonts w:asciiTheme="minorHAnsi" w:eastAsiaTheme="minorEastAsia" w:hAnsiTheme="minorHAnsi"/>
                <w:bCs/>
                <w:szCs w:val="20"/>
              </w:rPr>
              <w:t>maintained</w:t>
            </w:r>
            <w:proofErr w:type="gramEnd"/>
            <w:r w:rsidRPr="007B5C29">
              <w:rPr>
                <w:rFonts w:asciiTheme="minorHAnsi" w:eastAsiaTheme="minorEastAsia" w:hAnsiTheme="minorHAnsi"/>
                <w:bCs/>
                <w:szCs w:val="20"/>
              </w:rPr>
              <w:t xml:space="preserve"> and tiling is triggered</w:t>
            </w:r>
          </w:p>
          <w:p w14:paraId="4E0798B4" w14:textId="77777777" w:rsidR="007B5C29" w:rsidRDefault="007B5C29" w:rsidP="007B5C29">
            <w:pPr>
              <w:rPr>
                <w:rFonts w:asciiTheme="minorHAnsi" w:eastAsiaTheme="minorEastAsia" w:hAnsiTheme="minorHAnsi"/>
                <w:bCs/>
                <w:szCs w:val="20"/>
              </w:rPr>
            </w:pPr>
          </w:p>
          <w:p w14:paraId="384E4CD8" w14:textId="5EA5476E"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04</w:t>
            </w:r>
            <w:r w:rsidRPr="007B5C29">
              <w:rPr>
                <w:rFonts w:asciiTheme="minorHAnsi" w:eastAsiaTheme="minorEastAsia" w:hAnsiTheme="minorHAnsi"/>
                <w:bCs/>
                <w:szCs w:val="20"/>
              </w:rPr>
              <w:t xml:space="preserve"> - text3coord u values such to create an obvious and exaggerated stretching of the image in the u axis</w:t>
            </w:r>
          </w:p>
          <w:p w14:paraId="3E86ACE8" w14:textId="77777777" w:rsidR="007B5C29" w:rsidRDefault="007B5C29" w:rsidP="007B5C29">
            <w:pPr>
              <w:rPr>
                <w:rFonts w:asciiTheme="minorHAnsi" w:eastAsiaTheme="minorEastAsia" w:hAnsiTheme="minorHAnsi"/>
                <w:bCs/>
                <w:szCs w:val="20"/>
              </w:rPr>
            </w:pPr>
          </w:p>
          <w:p w14:paraId="2EE6C5ED" w14:textId="394D88B3"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05</w:t>
            </w:r>
            <w:r w:rsidRPr="007B5C29">
              <w:rPr>
                <w:rFonts w:asciiTheme="minorHAnsi" w:eastAsiaTheme="minorEastAsia" w:hAnsiTheme="minorHAnsi"/>
                <w:bCs/>
                <w:szCs w:val="20"/>
              </w:rPr>
              <w:t xml:space="preserve"> - text3coord v values such to create an obvious and exaggerated stretching of the image in the v axis</w:t>
            </w:r>
          </w:p>
          <w:p w14:paraId="51EBEC91" w14:textId="77777777" w:rsidR="007B5C29" w:rsidRDefault="007B5C29" w:rsidP="007B5C29">
            <w:pPr>
              <w:rPr>
                <w:rFonts w:asciiTheme="minorHAnsi" w:eastAsiaTheme="minorEastAsia" w:hAnsiTheme="minorHAnsi"/>
                <w:bCs/>
                <w:szCs w:val="20"/>
              </w:rPr>
            </w:pPr>
          </w:p>
          <w:p w14:paraId="6643D396" w14:textId="680D4A9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06</w:t>
            </w:r>
            <w:r w:rsidRPr="007B5C29">
              <w:rPr>
                <w:rFonts w:asciiTheme="minorHAnsi" w:eastAsiaTheme="minorEastAsia" w:hAnsiTheme="minorHAnsi"/>
                <w:bCs/>
                <w:szCs w:val="20"/>
              </w:rPr>
              <w:t xml:space="preserve"> - text3coord u </w:t>
            </w:r>
            <w:r>
              <w:rPr>
                <w:rFonts w:asciiTheme="minorHAnsi" w:eastAsiaTheme="minorEastAsia" w:hAnsiTheme="minorHAnsi"/>
                <w:bCs/>
                <w:szCs w:val="20"/>
              </w:rPr>
              <w:t>v</w:t>
            </w:r>
            <w:r w:rsidRPr="007B5C29">
              <w:rPr>
                <w:rFonts w:asciiTheme="minorHAnsi" w:eastAsiaTheme="minorEastAsia" w:hAnsiTheme="minorHAnsi"/>
                <w:bCs/>
                <w:szCs w:val="20"/>
              </w:rPr>
              <w:t xml:space="preserve"> values such to create an obvious and exaggerated stretching of the image in both the u v axis</w:t>
            </w:r>
          </w:p>
          <w:p w14:paraId="7D4C5B76" w14:textId="77777777" w:rsidR="007B5C29" w:rsidRDefault="007B5C29" w:rsidP="007B5C29">
            <w:pPr>
              <w:rPr>
                <w:rFonts w:asciiTheme="minorHAnsi" w:eastAsiaTheme="minorEastAsia" w:hAnsiTheme="minorHAnsi"/>
                <w:bCs/>
                <w:szCs w:val="20"/>
              </w:rPr>
            </w:pPr>
          </w:p>
          <w:p w14:paraId="390E5F53" w14:textId="6C7CAABC" w:rsidR="00F864FC"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07</w:t>
            </w:r>
            <w:r w:rsidRPr="007B5C29">
              <w:rPr>
                <w:rFonts w:asciiTheme="minorHAnsi" w:eastAsiaTheme="minorEastAsia" w:hAnsiTheme="minorHAnsi"/>
                <w:bCs/>
                <w:szCs w:val="20"/>
              </w:rPr>
              <w:t xml:space="preserve"> - text3coord u values such to create an obvious and exaggerated stretching of the image in both the u v axis a</w:t>
            </w:r>
            <w:r>
              <w:rPr>
                <w:rFonts w:asciiTheme="minorHAnsi" w:eastAsiaTheme="minorEastAsia" w:hAnsiTheme="minorHAnsi"/>
                <w:bCs/>
                <w:szCs w:val="20"/>
              </w:rPr>
              <w:t>s</w:t>
            </w:r>
            <w:r w:rsidRPr="007B5C29">
              <w:rPr>
                <w:rFonts w:asciiTheme="minorHAnsi" w:eastAsiaTheme="minorEastAsia" w:hAnsiTheme="minorHAnsi"/>
                <w:bCs/>
                <w:szCs w:val="20"/>
              </w:rPr>
              <w:t xml:space="preserve"> well </w:t>
            </w:r>
            <w:r>
              <w:rPr>
                <w:rFonts w:asciiTheme="minorHAnsi" w:eastAsiaTheme="minorEastAsia" w:hAnsiTheme="minorHAnsi"/>
                <w:bCs/>
                <w:szCs w:val="20"/>
              </w:rPr>
              <w:t xml:space="preserve">as </w:t>
            </w:r>
            <w:r w:rsidRPr="007B5C29">
              <w:rPr>
                <w:rFonts w:asciiTheme="minorHAnsi" w:eastAsiaTheme="minorEastAsia" w:hAnsiTheme="minorHAnsi"/>
                <w:bCs/>
                <w:szCs w:val="20"/>
              </w:rPr>
              <w:t xml:space="preserve">tiling of at least </w:t>
            </w:r>
            <w:r w:rsidR="00E544E0">
              <w:rPr>
                <w:rFonts w:asciiTheme="minorHAnsi" w:eastAsiaTheme="minorEastAsia" w:hAnsiTheme="minorHAnsi"/>
                <w:bCs/>
                <w:szCs w:val="20"/>
              </w:rPr>
              <w:t>3</w:t>
            </w:r>
            <w:r w:rsidRPr="007B5C29">
              <w:rPr>
                <w:rFonts w:asciiTheme="minorHAnsi" w:eastAsiaTheme="minorEastAsia" w:hAnsiTheme="minorHAnsi"/>
                <w:bCs/>
                <w:szCs w:val="20"/>
              </w:rPr>
              <w:t xml:space="preserve"> instances of the image in a triangle</w:t>
            </w:r>
          </w:p>
          <w:p w14:paraId="7E81B8F3" w14:textId="32A46730" w:rsidR="00EA1D76" w:rsidRDefault="00EA1D76" w:rsidP="007B5C29">
            <w:pPr>
              <w:rPr>
                <w:rFonts w:asciiTheme="minorHAnsi" w:eastAsiaTheme="minorEastAsia" w:hAnsiTheme="minorHAnsi"/>
                <w:bCs/>
                <w:szCs w:val="20"/>
              </w:rPr>
            </w:pPr>
          </w:p>
          <w:p w14:paraId="06633E54" w14:textId="4C17AF56" w:rsidR="00F864FC" w:rsidRDefault="00000450" w:rsidP="00000450">
            <w:pPr>
              <w:rPr>
                <w:rFonts w:asciiTheme="minorHAnsi" w:hAnsiTheme="minorHAnsi"/>
                <w:szCs w:val="20"/>
              </w:rPr>
            </w:pPr>
            <w:r w:rsidRPr="00000450">
              <w:rPr>
                <w:rFonts w:asciiTheme="minorHAnsi" w:hAnsiTheme="minorHAnsi"/>
                <w:b/>
                <w:szCs w:val="20"/>
              </w:rPr>
              <w:t>08</w:t>
            </w:r>
            <w:r w:rsidR="00EA1D76" w:rsidRPr="00EA1D76">
              <w:rPr>
                <w:rFonts w:asciiTheme="minorHAnsi" w:hAnsiTheme="minorHAnsi"/>
                <w:szCs w:val="20"/>
              </w:rPr>
              <w:t xml:space="preserve"> - </w:t>
            </w:r>
            <w:r>
              <w:rPr>
                <w:rFonts w:asciiTheme="minorHAnsi" w:hAnsiTheme="minorHAnsi"/>
                <w:szCs w:val="20"/>
              </w:rPr>
              <w:t>U</w:t>
            </w:r>
            <w:r w:rsidR="00EA1D76" w:rsidRPr="00EA1D76">
              <w:rPr>
                <w:rFonts w:asciiTheme="minorHAnsi" w:hAnsiTheme="minorHAnsi"/>
                <w:szCs w:val="20"/>
              </w:rPr>
              <w:t xml:space="preserve">se negative text2coord </w:t>
            </w:r>
            <w:r>
              <w:rPr>
                <w:rFonts w:asciiTheme="minorHAnsi" w:hAnsiTheme="minorHAnsi"/>
                <w:szCs w:val="20"/>
              </w:rPr>
              <w:t xml:space="preserve">u and v </w:t>
            </w:r>
            <w:r w:rsidR="00EA1D76" w:rsidRPr="00EA1D76">
              <w:rPr>
                <w:rFonts w:asciiTheme="minorHAnsi" w:hAnsiTheme="minorHAnsi"/>
                <w:szCs w:val="20"/>
              </w:rPr>
              <w:t>values to map the texture to a triangle</w:t>
            </w:r>
            <w:r>
              <w:rPr>
                <w:rFonts w:asciiTheme="minorHAnsi" w:hAnsiTheme="minorHAnsi"/>
                <w:szCs w:val="20"/>
              </w:rPr>
              <w:t xml:space="preserve"> using the quad.jpg Small Texture Swatch with </w:t>
            </w:r>
            <w:r w:rsidR="00504B3F">
              <w:rPr>
                <w:rFonts w:asciiTheme="minorHAnsi" w:hAnsiTheme="minorHAnsi"/>
                <w:szCs w:val="20"/>
              </w:rPr>
              <w:t>specified</w:t>
            </w:r>
            <w:r w:rsidR="008B5A77">
              <w:rPr>
                <w:rFonts w:asciiTheme="minorHAnsi" w:hAnsiTheme="minorHAnsi"/>
                <w:szCs w:val="20"/>
              </w:rPr>
              <w:t xml:space="preserve"> </w:t>
            </w:r>
            <w:proofErr w:type="spellStart"/>
            <w:r w:rsidR="008B5A77">
              <w:rPr>
                <w:rFonts w:asciiTheme="minorHAnsi" w:hAnsiTheme="minorHAnsi"/>
                <w:szCs w:val="20"/>
              </w:rPr>
              <w:t>uv</w:t>
            </w:r>
            <w:proofErr w:type="spellEnd"/>
            <w:r w:rsidR="008B5A77">
              <w:rPr>
                <w:rFonts w:asciiTheme="minorHAnsi" w:hAnsiTheme="minorHAnsi"/>
                <w:szCs w:val="20"/>
              </w:rPr>
              <w:t xml:space="preserve"> coordinate</w:t>
            </w:r>
            <w:r>
              <w:rPr>
                <w:rFonts w:asciiTheme="minorHAnsi" w:hAnsiTheme="minorHAnsi"/>
                <w:szCs w:val="20"/>
              </w:rPr>
              <w:t xml:space="preserve"> </w:t>
            </w:r>
            <w:r w:rsidR="008B5A77">
              <w:rPr>
                <w:rFonts w:asciiTheme="minorHAnsi" w:hAnsiTheme="minorHAnsi"/>
                <w:szCs w:val="20"/>
              </w:rPr>
              <w:t xml:space="preserve">where the distance between vertex points is not greater than 1 </w:t>
            </w:r>
            <w:r w:rsidR="00504B3F">
              <w:rPr>
                <w:rFonts w:asciiTheme="minorHAnsi" w:hAnsiTheme="minorHAnsi"/>
                <w:szCs w:val="20"/>
              </w:rPr>
              <w:t>(no tiling)</w:t>
            </w:r>
            <w:r>
              <w:rPr>
                <w:rFonts w:asciiTheme="minorHAnsi" w:hAnsiTheme="minorHAnsi"/>
                <w:szCs w:val="20"/>
              </w:rPr>
              <w:t xml:space="preserve">. </w:t>
            </w:r>
            <w:r w:rsidR="008B5A77">
              <w:rPr>
                <w:rFonts w:asciiTheme="minorHAnsi" w:hAnsiTheme="minorHAnsi"/>
                <w:szCs w:val="20"/>
              </w:rPr>
              <w:t>Device UV coordinates:</w:t>
            </w:r>
            <w:r>
              <w:rPr>
                <w:rFonts w:asciiTheme="minorHAnsi" w:hAnsiTheme="minorHAnsi"/>
                <w:szCs w:val="20"/>
              </w:rPr>
              <w:t xml:space="preserve"> once with just u negative, once with just v negative, and once with both u and v negative</w:t>
            </w:r>
            <w:r w:rsidR="002E03EF">
              <w:rPr>
                <w:rFonts w:asciiTheme="minorHAnsi" w:hAnsiTheme="minorHAnsi"/>
                <w:szCs w:val="20"/>
              </w:rPr>
              <w:t>.</w:t>
            </w:r>
            <w:r>
              <w:rPr>
                <w:rFonts w:asciiTheme="minorHAnsi" w:hAnsiTheme="minorHAnsi"/>
                <w:szCs w:val="20"/>
              </w:rPr>
              <w:t xml:space="preserve"> </w:t>
            </w:r>
            <w:r w:rsidR="008B5A77">
              <w:rPr>
                <w:rFonts w:asciiTheme="minorHAnsi" w:hAnsiTheme="minorHAnsi"/>
                <w:szCs w:val="20"/>
              </w:rPr>
              <w:t>Use all the coordinates to map a texture to a single triangle.</w:t>
            </w:r>
          </w:p>
          <w:p w14:paraId="668D5DEE" w14:textId="5AA5A887" w:rsidR="00000450" w:rsidRDefault="00000450" w:rsidP="00000450">
            <w:pPr>
              <w:rPr>
                <w:rFonts w:asciiTheme="minorHAnsi" w:hAnsiTheme="minorHAnsi"/>
                <w:szCs w:val="20"/>
              </w:rPr>
            </w:pPr>
          </w:p>
          <w:p w14:paraId="04C16438" w14:textId="1A75013F" w:rsidR="00000450" w:rsidRDefault="00000450" w:rsidP="00000450">
            <w:pPr>
              <w:rPr>
                <w:rFonts w:asciiTheme="minorHAnsi" w:hAnsiTheme="minorHAnsi"/>
                <w:szCs w:val="20"/>
              </w:rPr>
            </w:pPr>
            <w:r w:rsidRPr="00000450">
              <w:rPr>
                <w:rFonts w:asciiTheme="minorHAnsi" w:hAnsiTheme="minorHAnsi"/>
                <w:b/>
                <w:szCs w:val="20"/>
              </w:rPr>
              <w:t>0</w:t>
            </w:r>
            <w:r>
              <w:rPr>
                <w:rFonts w:asciiTheme="minorHAnsi" w:hAnsiTheme="minorHAnsi"/>
                <w:b/>
                <w:szCs w:val="20"/>
              </w:rPr>
              <w:t>9</w:t>
            </w:r>
            <w:r w:rsidRPr="00EA1D76">
              <w:rPr>
                <w:rFonts w:asciiTheme="minorHAnsi" w:hAnsiTheme="minorHAnsi"/>
                <w:szCs w:val="20"/>
              </w:rPr>
              <w:t xml:space="preserve"> - use negative text2coord </w:t>
            </w:r>
            <w:r>
              <w:rPr>
                <w:rFonts w:asciiTheme="minorHAnsi" w:hAnsiTheme="minorHAnsi"/>
                <w:szCs w:val="20"/>
              </w:rPr>
              <w:t xml:space="preserve">u and v </w:t>
            </w:r>
            <w:r w:rsidRPr="00EA1D76">
              <w:rPr>
                <w:rFonts w:asciiTheme="minorHAnsi" w:hAnsiTheme="minorHAnsi"/>
                <w:szCs w:val="20"/>
              </w:rPr>
              <w:t>values to map the texture to triangle</w:t>
            </w:r>
            <w:r w:rsidR="00BA6DE2">
              <w:rPr>
                <w:rFonts w:asciiTheme="minorHAnsi" w:hAnsiTheme="minorHAnsi"/>
                <w:szCs w:val="20"/>
              </w:rPr>
              <w:t>s</w:t>
            </w:r>
            <w:r>
              <w:rPr>
                <w:rFonts w:asciiTheme="minorHAnsi" w:hAnsiTheme="minorHAnsi"/>
                <w:szCs w:val="20"/>
              </w:rPr>
              <w:t xml:space="preserve"> using the </w:t>
            </w:r>
            <w:r w:rsidR="00737741">
              <w:rPr>
                <w:rFonts w:asciiTheme="minorHAnsi" w:hAnsiTheme="minorHAnsi"/>
                <w:szCs w:val="20"/>
              </w:rPr>
              <w:t>oakNumbers.pn</w:t>
            </w:r>
            <w:r>
              <w:rPr>
                <w:rFonts w:asciiTheme="minorHAnsi" w:hAnsiTheme="minorHAnsi"/>
                <w:szCs w:val="20"/>
              </w:rPr>
              <w:t xml:space="preserve">g Small Texture Swatch with </w:t>
            </w:r>
            <w:r w:rsidR="00737741">
              <w:rPr>
                <w:rFonts w:asciiTheme="minorHAnsi" w:hAnsiTheme="minorHAnsi"/>
                <w:szCs w:val="20"/>
              </w:rPr>
              <w:t xml:space="preserve">UV </w:t>
            </w:r>
            <w:r>
              <w:rPr>
                <w:rFonts w:asciiTheme="minorHAnsi" w:hAnsiTheme="minorHAnsi"/>
                <w:szCs w:val="20"/>
              </w:rPr>
              <w:t xml:space="preserve">coordinate values </w:t>
            </w:r>
            <w:r w:rsidR="00737741">
              <w:rPr>
                <w:rFonts w:asciiTheme="minorHAnsi" w:hAnsiTheme="minorHAnsi"/>
                <w:szCs w:val="20"/>
              </w:rPr>
              <w:t xml:space="preserve">between -1 and -3 </w:t>
            </w:r>
            <w:r>
              <w:rPr>
                <w:rFonts w:asciiTheme="minorHAnsi" w:hAnsiTheme="minorHAnsi"/>
                <w:szCs w:val="20"/>
              </w:rPr>
              <w:t xml:space="preserve">(tiling). </w:t>
            </w:r>
            <w:r w:rsidR="00737741">
              <w:rPr>
                <w:rFonts w:asciiTheme="minorHAnsi" w:hAnsiTheme="minorHAnsi"/>
                <w:szCs w:val="20"/>
              </w:rPr>
              <w:t>Use all the coordinates to map a texture to a single triangle.</w:t>
            </w:r>
          </w:p>
          <w:p w14:paraId="31C05008" w14:textId="7F8BC135" w:rsidR="00000450" w:rsidRDefault="00000450" w:rsidP="00000450">
            <w:pPr>
              <w:rPr>
                <w:rFonts w:asciiTheme="minorHAnsi" w:hAnsiTheme="minorHAnsi"/>
                <w:szCs w:val="20"/>
              </w:rPr>
            </w:pPr>
          </w:p>
          <w:p w14:paraId="2F7FFEDF" w14:textId="2EE5FD26" w:rsidR="00000450" w:rsidRDefault="00000450" w:rsidP="00000450">
            <w:pPr>
              <w:rPr>
                <w:rFonts w:asciiTheme="minorHAnsi" w:hAnsiTheme="minorHAnsi"/>
                <w:szCs w:val="20"/>
              </w:rPr>
            </w:pPr>
            <w:r w:rsidRPr="00000450">
              <w:rPr>
                <w:rFonts w:asciiTheme="minorHAnsi" w:hAnsiTheme="minorHAnsi"/>
                <w:b/>
                <w:szCs w:val="20"/>
              </w:rPr>
              <w:t>10</w:t>
            </w:r>
            <w:r>
              <w:rPr>
                <w:rFonts w:asciiTheme="minorHAnsi" w:hAnsiTheme="minorHAnsi"/>
                <w:szCs w:val="20"/>
              </w:rPr>
              <w:t xml:space="preserve"> – Repeat test case 09 with a </w:t>
            </w:r>
            <w:proofErr w:type="spellStart"/>
            <w:r>
              <w:rPr>
                <w:rFonts w:asciiTheme="minorHAnsi" w:hAnsiTheme="minorHAnsi"/>
                <w:szCs w:val="20"/>
              </w:rPr>
              <w:t>tilestyle</w:t>
            </w:r>
            <w:proofErr w:type="spellEnd"/>
            <w:r>
              <w:rPr>
                <w:rFonts w:asciiTheme="minorHAnsi" w:hAnsiTheme="minorHAnsi"/>
                <w:szCs w:val="20"/>
              </w:rPr>
              <w:t xml:space="preserve"> of mirror for u and v </w:t>
            </w:r>
          </w:p>
          <w:p w14:paraId="395108F3" w14:textId="49F5ED3B" w:rsidR="00000450" w:rsidRDefault="00000450" w:rsidP="00000450">
            <w:pPr>
              <w:rPr>
                <w:rFonts w:asciiTheme="minorHAnsi" w:hAnsiTheme="minorHAnsi"/>
                <w:szCs w:val="20"/>
              </w:rPr>
            </w:pPr>
          </w:p>
          <w:p w14:paraId="6A030C32" w14:textId="04B84BEB" w:rsidR="00000450" w:rsidRDefault="00000450" w:rsidP="00000450">
            <w:pPr>
              <w:rPr>
                <w:rFonts w:asciiTheme="minorHAnsi" w:hAnsiTheme="minorHAnsi"/>
                <w:szCs w:val="20"/>
              </w:rPr>
            </w:pPr>
            <w:r w:rsidRPr="00000450">
              <w:rPr>
                <w:rFonts w:asciiTheme="minorHAnsi" w:hAnsiTheme="minorHAnsi"/>
                <w:b/>
                <w:szCs w:val="20"/>
              </w:rPr>
              <w:t>11</w:t>
            </w:r>
            <w:r>
              <w:rPr>
                <w:rFonts w:asciiTheme="minorHAnsi" w:hAnsiTheme="minorHAnsi"/>
                <w:szCs w:val="20"/>
              </w:rPr>
              <w:t xml:space="preserve"> - Repeat test case 09 with a </w:t>
            </w:r>
            <w:proofErr w:type="spellStart"/>
            <w:r>
              <w:rPr>
                <w:rFonts w:asciiTheme="minorHAnsi" w:hAnsiTheme="minorHAnsi"/>
                <w:szCs w:val="20"/>
              </w:rPr>
              <w:t>tilestyle</w:t>
            </w:r>
            <w:proofErr w:type="spellEnd"/>
            <w:r>
              <w:rPr>
                <w:rFonts w:asciiTheme="minorHAnsi" w:hAnsiTheme="minorHAnsi"/>
                <w:szCs w:val="20"/>
              </w:rPr>
              <w:t xml:space="preserve"> of clamp for u and v</w:t>
            </w:r>
          </w:p>
          <w:p w14:paraId="630A9EDF" w14:textId="77777777" w:rsidR="00504B3F" w:rsidRDefault="00504B3F" w:rsidP="00000450">
            <w:pPr>
              <w:rPr>
                <w:rFonts w:asciiTheme="minorHAnsi" w:hAnsiTheme="minorHAnsi"/>
                <w:szCs w:val="20"/>
              </w:rPr>
            </w:pPr>
          </w:p>
          <w:p w14:paraId="16A42719" w14:textId="4DBA6B4A" w:rsidR="00504B3F" w:rsidRDefault="00B8414B" w:rsidP="007B07EF">
            <w:pPr>
              <w:rPr>
                <w:rFonts w:asciiTheme="minorHAnsi" w:hAnsiTheme="minorHAnsi"/>
                <w:szCs w:val="20"/>
              </w:rPr>
            </w:pPr>
            <w:r w:rsidRPr="00504B3F">
              <w:rPr>
                <w:rFonts w:asciiTheme="minorHAnsi" w:hAnsiTheme="minorHAnsi"/>
                <w:b/>
                <w:szCs w:val="20"/>
              </w:rPr>
              <w:lastRenderedPageBreak/>
              <w:t>12</w:t>
            </w:r>
            <w:r>
              <w:rPr>
                <w:rFonts w:asciiTheme="minorHAnsi" w:hAnsiTheme="minorHAnsi"/>
                <w:szCs w:val="20"/>
              </w:rPr>
              <w:t xml:space="preserve"> -</w:t>
            </w:r>
            <w:r w:rsidR="00504B3F">
              <w:rPr>
                <w:rFonts w:asciiTheme="minorHAnsi" w:hAnsiTheme="minorHAnsi"/>
                <w:szCs w:val="20"/>
              </w:rPr>
              <w:t xml:space="preserve"> Texture with mapped </w:t>
            </w:r>
            <w:proofErr w:type="spellStart"/>
            <w:r w:rsidR="00504B3F">
              <w:rPr>
                <w:rFonts w:asciiTheme="minorHAnsi" w:hAnsiTheme="minorHAnsi"/>
                <w:szCs w:val="20"/>
              </w:rPr>
              <w:t>uv</w:t>
            </w:r>
            <w:proofErr w:type="spellEnd"/>
            <w:r w:rsidR="00504B3F">
              <w:rPr>
                <w:rFonts w:asciiTheme="minorHAnsi" w:hAnsiTheme="minorHAnsi"/>
                <w:szCs w:val="20"/>
              </w:rPr>
              <w:t xml:space="preserve"> values all greater than 1.</w:t>
            </w:r>
          </w:p>
          <w:p w14:paraId="5A9D8D21" w14:textId="77777777" w:rsidR="00EA4451" w:rsidRPr="00AB4B4C" w:rsidRDefault="00EA4451" w:rsidP="007B07EF">
            <w:pPr>
              <w:rPr>
                <w:rFonts w:asciiTheme="minorHAnsi" w:hAnsiTheme="minorHAnsi"/>
                <w:b/>
                <w:szCs w:val="20"/>
              </w:rPr>
            </w:pPr>
          </w:p>
          <w:p w14:paraId="7E4798C2" w14:textId="72A0CFCA" w:rsidR="00EA4451" w:rsidRPr="00AB4B4C" w:rsidRDefault="00EA4451" w:rsidP="007B07EF">
            <w:pPr>
              <w:rPr>
                <w:rFonts w:asciiTheme="minorHAnsi" w:hAnsiTheme="minorHAnsi"/>
                <w:szCs w:val="20"/>
              </w:rPr>
            </w:pPr>
            <w:r w:rsidRPr="00AB4B4C">
              <w:rPr>
                <w:rFonts w:asciiTheme="minorHAnsi" w:hAnsiTheme="minorHAnsi"/>
                <w:b/>
                <w:szCs w:val="20"/>
              </w:rPr>
              <w:t>13</w:t>
            </w:r>
            <w:r w:rsidRPr="00AB4B4C">
              <w:rPr>
                <w:rFonts w:asciiTheme="minorHAnsi" w:hAnsiTheme="minorHAnsi"/>
                <w:szCs w:val="20"/>
              </w:rPr>
              <w:t xml:space="preserve"> - Repeat test case 08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13DE81CD" w14:textId="19356F3C" w:rsidR="00EA4451" w:rsidRPr="00AB4B4C" w:rsidRDefault="00EA4451" w:rsidP="007B07EF">
            <w:pPr>
              <w:rPr>
                <w:rFonts w:asciiTheme="minorHAnsi" w:hAnsiTheme="minorHAnsi"/>
                <w:szCs w:val="20"/>
              </w:rPr>
            </w:pPr>
          </w:p>
          <w:p w14:paraId="77119BD4" w14:textId="1C516AB7" w:rsidR="00EA4451" w:rsidRPr="00AB4B4C" w:rsidRDefault="00EA4451" w:rsidP="00EA4451">
            <w:pPr>
              <w:rPr>
                <w:rFonts w:asciiTheme="minorHAnsi" w:hAnsiTheme="minorHAnsi"/>
                <w:szCs w:val="20"/>
              </w:rPr>
            </w:pPr>
            <w:r w:rsidRPr="00AB4B4C">
              <w:rPr>
                <w:rFonts w:asciiTheme="minorHAnsi" w:hAnsiTheme="minorHAnsi"/>
                <w:b/>
                <w:szCs w:val="20"/>
              </w:rPr>
              <w:t>14</w:t>
            </w:r>
            <w:r w:rsidRPr="00AB4B4C">
              <w:rPr>
                <w:rFonts w:asciiTheme="minorHAnsi" w:hAnsiTheme="minorHAnsi"/>
                <w:szCs w:val="20"/>
              </w:rPr>
              <w:t xml:space="preserve"> - Repeat test case 09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31F9071F" w14:textId="43F3A8F6" w:rsidR="00EA4451" w:rsidRPr="00AB4B4C" w:rsidRDefault="00EA4451" w:rsidP="007B07EF">
            <w:pPr>
              <w:rPr>
                <w:rFonts w:asciiTheme="minorHAnsi" w:hAnsiTheme="minorHAnsi"/>
                <w:szCs w:val="20"/>
              </w:rPr>
            </w:pPr>
          </w:p>
          <w:p w14:paraId="6BEC88C0" w14:textId="57A95DA2" w:rsidR="00EA4451" w:rsidRDefault="00EA4451" w:rsidP="00EA4451">
            <w:pPr>
              <w:rPr>
                <w:rFonts w:asciiTheme="minorHAnsi" w:hAnsiTheme="minorHAnsi"/>
                <w:szCs w:val="20"/>
              </w:rPr>
            </w:pPr>
            <w:r w:rsidRPr="00AB4B4C">
              <w:rPr>
                <w:rFonts w:asciiTheme="minorHAnsi" w:hAnsiTheme="minorHAnsi"/>
                <w:b/>
                <w:szCs w:val="20"/>
              </w:rPr>
              <w:t>15</w:t>
            </w:r>
            <w:r w:rsidRPr="00AB4B4C">
              <w:rPr>
                <w:rFonts w:asciiTheme="minorHAnsi" w:hAnsiTheme="minorHAnsi"/>
                <w:szCs w:val="20"/>
              </w:rPr>
              <w:t xml:space="preserve"> - Repeat test case 12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776BD1A2" w14:textId="2BC44D15" w:rsidR="00EA4451" w:rsidRPr="00C32195" w:rsidRDefault="00EA4451" w:rsidP="007B07EF">
            <w:pPr>
              <w:rPr>
                <w:rFonts w:asciiTheme="minorHAnsi" w:hAnsiTheme="minorHAnsi"/>
                <w:szCs w:val="20"/>
              </w:rPr>
            </w:pPr>
          </w:p>
        </w:tc>
      </w:tr>
      <w:tr w:rsidR="00AB7CFE" w:rsidRPr="00F84397" w14:paraId="0373FBCD" w14:textId="77777777" w:rsidTr="00F227DA">
        <w:trPr>
          <w:trHeight w:val="56"/>
        </w:trPr>
        <w:tc>
          <w:tcPr>
            <w:tcW w:w="2628" w:type="dxa"/>
            <w:tcBorders>
              <w:bottom w:val="single" w:sz="4" w:space="0" w:color="auto"/>
            </w:tcBorders>
            <w:shd w:val="clear" w:color="auto" w:fill="D9D9D9" w:themeFill="background1" w:themeFillShade="D9"/>
          </w:tcPr>
          <w:p w14:paraId="72B1ADAC" w14:textId="5CE231B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256088FC" w14:textId="081FBB41" w:rsidR="00AB7CFE" w:rsidRPr="007B5C2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4C5FAB86" w14:textId="77777777" w:rsidR="00F864FC" w:rsidRDefault="00F864FC" w:rsidP="00F864FC"/>
    <w:p w14:paraId="22C9400A" w14:textId="77777777" w:rsidR="00F864FC" w:rsidRDefault="00F864FC" w:rsidP="00F864FC"/>
    <w:p w14:paraId="1DAA7CED" w14:textId="396EAFFD" w:rsidR="00F864FC" w:rsidRDefault="00F864FC" w:rsidP="003162C7">
      <w:pPr>
        <w:pStyle w:val="Heading3"/>
      </w:pPr>
      <w:r>
        <w:t xml:space="preserve"> </w:t>
      </w:r>
      <w:r w:rsidR="0003262E">
        <w:t>P_</w:t>
      </w:r>
      <w:r w:rsidR="004360B7">
        <w:t>???_0</w:t>
      </w:r>
      <w:r>
        <w:t>519</w:t>
      </w:r>
      <w:r w:rsidRPr="0056587D">
        <w:t xml:space="preserve"> </w:t>
      </w:r>
      <w:r w:rsidR="008D2DE3">
        <w:t>“e” Notation</w:t>
      </w:r>
    </w:p>
    <w:tbl>
      <w:tblPr>
        <w:tblStyle w:val="TableGrid"/>
        <w:tblW w:w="9648" w:type="dxa"/>
        <w:tblLook w:val="04A0" w:firstRow="1" w:lastRow="0" w:firstColumn="1" w:lastColumn="0" w:noHBand="0" w:noVBand="1"/>
      </w:tblPr>
      <w:tblGrid>
        <w:gridCol w:w="2628"/>
        <w:gridCol w:w="7020"/>
      </w:tblGrid>
      <w:tr w:rsidR="00F864FC" w:rsidRPr="00F84397" w14:paraId="629AC1E5" w14:textId="77777777" w:rsidTr="00F227DA">
        <w:tc>
          <w:tcPr>
            <w:tcW w:w="2628" w:type="dxa"/>
            <w:tcBorders>
              <w:bottom w:val="single" w:sz="4" w:space="0" w:color="auto"/>
            </w:tcBorders>
            <w:shd w:val="clear" w:color="auto" w:fill="D9D9D9" w:themeFill="background1" w:themeFillShade="D9"/>
          </w:tcPr>
          <w:p w14:paraId="308759E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390C989" w14:textId="77777777" w:rsidR="00F864FC" w:rsidRPr="00F84397" w:rsidRDefault="00F864FC" w:rsidP="00F227DA">
            <w:pPr>
              <w:rPr>
                <w:rFonts w:asciiTheme="minorHAnsi" w:hAnsiTheme="minorHAnsi"/>
                <w:b/>
                <w:szCs w:val="20"/>
              </w:rPr>
            </w:pPr>
          </w:p>
        </w:tc>
        <w:tc>
          <w:tcPr>
            <w:tcW w:w="7020" w:type="dxa"/>
          </w:tcPr>
          <w:p w14:paraId="749065B5" w14:textId="26E6EEAF" w:rsidR="00F864FC" w:rsidRPr="00F84397" w:rsidRDefault="007B07EF" w:rsidP="00F227DA">
            <w:pPr>
              <w:rPr>
                <w:rFonts w:asciiTheme="minorHAnsi" w:hAnsiTheme="minorHAnsi"/>
                <w:szCs w:val="20"/>
              </w:rPr>
            </w:pPr>
            <w:r>
              <w:rPr>
                <w:rFonts w:asciiTheme="minorHAnsi" w:hAnsiTheme="minorHAnsi"/>
                <w:szCs w:val="20"/>
              </w:rPr>
              <w:t>Demonstrate the use of e</w:t>
            </w:r>
            <w:r w:rsidR="008D2DE3">
              <w:rPr>
                <w:rFonts w:asciiTheme="minorHAnsi" w:hAnsiTheme="minorHAnsi"/>
                <w:szCs w:val="20"/>
              </w:rPr>
              <w:t xml:space="preserve"> notation rather than decimal values in one location to conform that implementation can handle that representation of a float</w:t>
            </w:r>
          </w:p>
        </w:tc>
      </w:tr>
      <w:tr w:rsidR="00F864FC" w:rsidRPr="00F84397" w14:paraId="69701244" w14:textId="77777777" w:rsidTr="00F227DA">
        <w:trPr>
          <w:trHeight w:val="56"/>
        </w:trPr>
        <w:tc>
          <w:tcPr>
            <w:tcW w:w="2628" w:type="dxa"/>
            <w:shd w:val="clear" w:color="auto" w:fill="D9D9D9" w:themeFill="background1" w:themeFillShade="D9"/>
          </w:tcPr>
          <w:p w14:paraId="5712D2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351459" w14:textId="77777777" w:rsidR="00F864FC" w:rsidRPr="00F84397" w:rsidRDefault="00F864FC" w:rsidP="00F227DA">
            <w:pPr>
              <w:rPr>
                <w:rFonts w:asciiTheme="minorHAnsi" w:hAnsiTheme="minorHAnsi"/>
                <w:b/>
                <w:szCs w:val="20"/>
              </w:rPr>
            </w:pPr>
          </w:p>
        </w:tc>
        <w:tc>
          <w:tcPr>
            <w:tcW w:w="7020" w:type="dxa"/>
          </w:tcPr>
          <w:p w14:paraId="775A450A" w14:textId="4F6FF690"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D177F00" w14:textId="77777777" w:rsidR="00F864FC" w:rsidRPr="00F84397" w:rsidRDefault="00F864FC" w:rsidP="00F227DA">
            <w:pPr>
              <w:rPr>
                <w:rFonts w:asciiTheme="minorHAnsi" w:hAnsiTheme="minorHAnsi"/>
                <w:szCs w:val="20"/>
              </w:rPr>
            </w:pPr>
          </w:p>
        </w:tc>
      </w:tr>
      <w:tr w:rsidR="00F864FC" w:rsidRPr="00F84397" w14:paraId="01BBED0E" w14:textId="77777777" w:rsidTr="00AB7CFE">
        <w:trPr>
          <w:trHeight w:val="56"/>
        </w:trPr>
        <w:tc>
          <w:tcPr>
            <w:tcW w:w="2628" w:type="dxa"/>
            <w:shd w:val="clear" w:color="auto" w:fill="D9D9D9" w:themeFill="background1" w:themeFillShade="D9"/>
          </w:tcPr>
          <w:p w14:paraId="0B17AB4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3156B" w14:textId="77777777" w:rsidR="00F864FC" w:rsidRPr="00F84397" w:rsidRDefault="00F864FC" w:rsidP="00F227DA">
            <w:pPr>
              <w:rPr>
                <w:rFonts w:asciiTheme="minorHAnsi" w:hAnsiTheme="minorHAnsi"/>
                <w:b/>
                <w:szCs w:val="20"/>
              </w:rPr>
            </w:pPr>
          </w:p>
        </w:tc>
        <w:tc>
          <w:tcPr>
            <w:tcW w:w="7020" w:type="dxa"/>
          </w:tcPr>
          <w:p w14:paraId="4529740D" w14:textId="45827128" w:rsidR="00F864FC" w:rsidRPr="008D2DE3"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8D2DE3">
              <w:rPr>
                <w:rFonts w:asciiTheme="minorHAnsi" w:eastAsiaTheme="minorEastAsia" w:hAnsiTheme="minorHAnsi"/>
                <w:bCs/>
                <w:szCs w:val="20"/>
              </w:rPr>
              <w:t xml:space="preserve"> </w:t>
            </w:r>
            <w:r w:rsidR="00DE5ADC" w:rsidRPr="008D2DE3">
              <w:rPr>
                <w:rFonts w:asciiTheme="minorHAnsi" w:eastAsiaTheme="minorEastAsia" w:hAnsiTheme="minorHAnsi"/>
                <w:bCs/>
                <w:szCs w:val="20"/>
              </w:rPr>
              <w:t>Demonstrate</w:t>
            </w:r>
            <w:r w:rsidR="008D2DE3" w:rsidRPr="008D2DE3">
              <w:rPr>
                <w:rFonts w:asciiTheme="minorHAnsi" w:eastAsiaTheme="minorEastAsia" w:hAnsiTheme="minorHAnsi"/>
                <w:bCs/>
                <w:szCs w:val="20"/>
              </w:rPr>
              <w:t xml:space="preserve"> the use of e notation with negative values on </w:t>
            </w:r>
            <w:r w:rsidR="00AB66D8">
              <w:rPr>
                <w:rFonts w:asciiTheme="minorHAnsi" w:eastAsiaTheme="minorEastAsia" w:hAnsiTheme="minorHAnsi"/>
                <w:bCs/>
                <w:szCs w:val="20"/>
              </w:rPr>
              <w:t>mesh vertex coordinate</w:t>
            </w:r>
            <w:r w:rsidR="008D2DE3" w:rsidRPr="008D2DE3">
              <w:rPr>
                <w:rFonts w:asciiTheme="minorHAnsi" w:eastAsiaTheme="minorEastAsia" w:hAnsiTheme="minorHAnsi"/>
                <w:bCs/>
                <w:szCs w:val="20"/>
              </w:rPr>
              <w:t>.</w:t>
            </w:r>
          </w:p>
          <w:p w14:paraId="049783C8" w14:textId="77777777" w:rsidR="00F864FC" w:rsidRPr="00F84397" w:rsidRDefault="00F864FC" w:rsidP="00F227DA">
            <w:pPr>
              <w:rPr>
                <w:rFonts w:asciiTheme="minorHAnsi" w:hAnsiTheme="minorHAnsi"/>
                <w:szCs w:val="20"/>
              </w:rPr>
            </w:pPr>
          </w:p>
          <w:p w14:paraId="43A73C2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A691002" w14:textId="77777777" w:rsidTr="00F227DA">
        <w:trPr>
          <w:trHeight w:val="56"/>
        </w:trPr>
        <w:tc>
          <w:tcPr>
            <w:tcW w:w="2628" w:type="dxa"/>
            <w:tcBorders>
              <w:bottom w:val="single" w:sz="4" w:space="0" w:color="auto"/>
            </w:tcBorders>
            <w:shd w:val="clear" w:color="auto" w:fill="D9D9D9" w:themeFill="background1" w:themeFillShade="D9"/>
          </w:tcPr>
          <w:p w14:paraId="534F9302" w14:textId="39E9F87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C799EE" w14:textId="27D47FA5"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6611">
              <w:rPr>
                <w:rFonts w:asciiTheme="minorHAnsi" w:eastAsiaTheme="minorEastAsia" w:hAnsiTheme="minorHAnsi"/>
                <w:bCs/>
                <w:szCs w:val="20"/>
              </w:rPr>
              <w:t xml:space="preserve"> N/E</w:t>
            </w:r>
          </w:p>
        </w:tc>
      </w:tr>
    </w:tbl>
    <w:p w14:paraId="2181E4BD" w14:textId="0880E8FB" w:rsidR="00F864FC" w:rsidRDefault="00F864FC" w:rsidP="00F864FC"/>
    <w:p w14:paraId="2FDB1F8D" w14:textId="66B7E922" w:rsidR="00F864FC" w:rsidRDefault="0003262E" w:rsidP="003162C7">
      <w:pPr>
        <w:pStyle w:val="Heading3"/>
      </w:pPr>
      <w:r>
        <w:t>P_</w:t>
      </w:r>
      <w:r w:rsidR="004360B7">
        <w:t>???_0</w:t>
      </w:r>
      <w:r w:rsidR="00F864FC">
        <w:t>520</w:t>
      </w:r>
      <w:r w:rsidR="00F864FC" w:rsidRPr="0056587D">
        <w:t xml:space="preserve"> </w:t>
      </w:r>
      <w:r w:rsidR="00D774DD">
        <w:t>Overlapping Material Colors</w:t>
      </w:r>
    </w:p>
    <w:tbl>
      <w:tblPr>
        <w:tblStyle w:val="TableGrid"/>
        <w:tblW w:w="9648" w:type="dxa"/>
        <w:tblLook w:val="04A0" w:firstRow="1" w:lastRow="0" w:firstColumn="1" w:lastColumn="0" w:noHBand="0" w:noVBand="1"/>
      </w:tblPr>
      <w:tblGrid>
        <w:gridCol w:w="2628"/>
        <w:gridCol w:w="7020"/>
      </w:tblGrid>
      <w:tr w:rsidR="00F864FC" w:rsidRPr="00F84397" w14:paraId="2F276A8F" w14:textId="77777777" w:rsidTr="00F227DA">
        <w:tc>
          <w:tcPr>
            <w:tcW w:w="2628" w:type="dxa"/>
            <w:tcBorders>
              <w:bottom w:val="single" w:sz="4" w:space="0" w:color="auto"/>
            </w:tcBorders>
            <w:shd w:val="clear" w:color="auto" w:fill="D9D9D9" w:themeFill="background1" w:themeFillShade="D9"/>
          </w:tcPr>
          <w:p w14:paraId="0456299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88700CA" w14:textId="77777777" w:rsidR="00F864FC" w:rsidRPr="00F84397" w:rsidRDefault="00F864FC" w:rsidP="00F227DA">
            <w:pPr>
              <w:rPr>
                <w:rFonts w:asciiTheme="minorHAnsi" w:hAnsiTheme="minorHAnsi"/>
                <w:b/>
                <w:szCs w:val="20"/>
              </w:rPr>
            </w:pPr>
          </w:p>
        </w:tc>
        <w:tc>
          <w:tcPr>
            <w:tcW w:w="7020" w:type="dxa"/>
          </w:tcPr>
          <w:p w14:paraId="6E362B48" w14:textId="405B5AF3" w:rsidR="00F864FC" w:rsidRPr="00F84397" w:rsidRDefault="00D774DD" w:rsidP="005A3FED">
            <w:pPr>
              <w:rPr>
                <w:rFonts w:asciiTheme="minorHAnsi" w:hAnsiTheme="minorHAnsi"/>
                <w:szCs w:val="20"/>
              </w:rPr>
            </w:pPr>
            <w:r>
              <w:rPr>
                <w:rFonts w:asciiTheme="minorHAnsi" w:hAnsiTheme="minorHAnsi"/>
                <w:szCs w:val="20"/>
              </w:rPr>
              <w:t xml:space="preserve">Demonstrate that the last voxel rendered takes precedence </w:t>
            </w:r>
            <w:r w:rsidR="005A3FED">
              <w:rPr>
                <w:rFonts w:asciiTheme="minorHAnsi" w:hAnsiTheme="minorHAnsi"/>
                <w:szCs w:val="20"/>
              </w:rPr>
              <w:t>when</w:t>
            </w:r>
            <w:r>
              <w:rPr>
                <w:rFonts w:asciiTheme="minorHAnsi" w:hAnsiTheme="minorHAnsi"/>
                <w:szCs w:val="20"/>
              </w:rPr>
              <w:t xml:space="preserve"> two objects overlap in a coplanar fashion.</w:t>
            </w:r>
          </w:p>
        </w:tc>
      </w:tr>
      <w:tr w:rsidR="00F864FC" w:rsidRPr="00F84397" w14:paraId="7CDB5E28" w14:textId="77777777" w:rsidTr="00F227DA">
        <w:trPr>
          <w:trHeight w:val="56"/>
        </w:trPr>
        <w:tc>
          <w:tcPr>
            <w:tcW w:w="2628" w:type="dxa"/>
            <w:shd w:val="clear" w:color="auto" w:fill="D9D9D9" w:themeFill="background1" w:themeFillShade="D9"/>
          </w:tcPr>
          <w:p w14:paraId="6C9970B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585E7EF" w14:textId="77777777" w:rsidR="00F864FC" w:rsidRPr="00F84397" w:rsidRDefault="00F864FC" w:rsidP="00F227DA">
            <w:pPr>
              <w:rPr>
                <w:rFonts w:asciiTheme="minorHAnsi" w:hAnsiTheme="minorHAnsi"/>
                <w:b/>
                <w:szCs w:val="20"/>
              </w:rPr>
            </w:pPr>
          </w:p>
        </w:tc>
        <w:tc>
          <w:tcPr>
            <w:tcW w:w="7020" w:type="dxa"/>
          </w:tcPr>
          <w:p w14:paraId="0D1F925F" w14:textId="0E539A2C" w:rsidR="00F864FC" w:rsidRDefault="00D774DD" w:rsidP="00F227DA">
            <w:pPr>
              <w:rPr>
                <w:rFonts w:asciiTheme="minorHAnsi" w:eastAsia="Verdana" w:hAnsiTheme="minorHAnsi" w:cs="Verdana"/>
                <w:szCs w:val="20"/>
              </w:rPr>
            </w:pPr>
            <w:r w:rsidRPr="00F84397">
              <w:rPr>
                <w:rFonts w:asciiTheme="minorHAnsi" w:eastAsia="Verdana" w:hAnsiTheme="minorHAnsi" w:cs="Verdana"/>
                <w:szCs w:val="20"/>
              </w:rPr>
              <w:t xml:space="preserve">01 </w:t>
            </w:r>
            <w:r w:rsidR="0012693A">
              <w:rPr>
                <w:rFonts w:asciiTheme="minorHAnsi" w:eastAsia="Verdana" w:hAnsiTheme="minorHAnsi" w:cs="Verdana"/>
                <w:szCs w:val="20"/>
              </w:rPr>
              <w:t>to 03</w:t>
            </w:r>
            <w:r w:rsidR="00F864FC">
              <w:rPr>
                <w:rFonts w:asciiTheme="minorHAnsi" w:eastAsia="Verdana" w:hAnsiTheme="minorHAnsi" w:cs="Verdana"/>
                <w:szCs w:val="20"/>
              </w:rPr>
              <w:t xml:space="preserve"> </w:t>
            </w:r>
            <w:r w:rsidR="0012693A">
              <w:rPr>
                <w:rFonts w:asciiTheme="minorHAnsi" w:eastAsia="Verdana" w:hAnsiTheme="minorHAnsi" w:cs="Verdana"/>
                <w:szCs w:val="20"/>
              </w:rPr>
              <w:t>– Last color of last coplanar object rendered should have precedence</w:t>
            </w:r>
          </w:p>
          <w:p w14:paraId="5C54094D" w14:textId="77777777" w:rsidR="0012693A" w:rsidRDefault="0012693A" w:rsidP="00F227DA">
            <w:pPr>
              <w:rPr>
                <w:rFonts w:asciiTheme="minorHAnsi" w:eastAsia="Verdana" w:hAnsiTheme="minorHAnsi" w:cs="Verdana"/>
                <w:szCs w:val="20"/>
              </w:rPr>
            </w:pPr>
          </w:p>
          <w:p w14:paraId="0F3EF220" w14:textId="77777777" w:rsidR="00F864FC" w:rsidRPr="00F84397" w:rsidRDefault="00F864FC" w:rsidP="003545E2">
            <w:pPr>
              <w:rPr>
                <w:rFonts w:asciiTheme="minorHAnsi" w:hAnsiTheme="minorHAnsi"/>
                <w:szCs w:val="20"/>
              </w:rPr>
            </w:pPr>
          </w:p>
        </w:tc>
      </w:tr>
      <w:tr w:rsidR="00F864FC" w:rsidRPr="00F84397" w14:paraId="45D11B23" w14:textId="77777777" w:rsidTr="00AB7CFE">
        <w:trPr>
          <w:trHeight w:val="56"/>
        </w:trPr>
        <w:tc>
          <w:tcPr>
            <w:tcW w:w="2628" w:type="dxa"/>
            <w:shd w:val="clear" w:color="auto" w:fill="D9D9D9" w:themeFill="background1" w:themeFillShade="D9"/>
          </w:tcPr>
          <w:p w14:paraId="550531B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51D53C" w14:textId="77777777" w:rsidR="00F864FC" w:rsidRPr="00F84397" w:rsidRDefault="00F864FC" w:rsidP="00F227DA">
            <w:pPr>
              <w:rPr>
                <w:rFonts w:asciiTheme="minorHAnsi" w:hAnsiTheme="minorHAnsi"/>
                <w:b/>
                <w:szCs w:val="20"/>
              </w:rPr>
            </w:pPr>
          </w:p>
        </w:tc>
        <w:tc>
          <w:tcPr>
            <w:tcW w:w="7020" w:type="dxa"/>
          </w:tcPr>
          <w:p w14:paraId="3696DBCE" w14:textId="64BC6ED3" w:rsid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01</w:t>
            </w:r>
            <w:r w:rsidRPr="00D774DD">
              <w:rPr>
                <w:rFonts w:asciiTheme="minorHAnsi" w:eastAsiaTheme="minorEastAsia" w:hAnsiTheme="minorHAnsi"/>
                <w:bCs/>
                <w:szCs w:val="20"/>
              </w:rPr>
              <w:t xml:space="preserve"> - 2 objects overlapping with gradient and textured surfaces coplanar</w:t>
            </w:r>
            <w:r>
              <w:rPr>
                <w:rFonts w:asciiTheme="minorHAnsi" w:eastAsiaTheme="minorEastAsia" w:hAnsiTheme="minorHAnsi"/>
                <w:bCs/>
                <w:szCs w:val="20"/>
              </w:rPr>
              <w:t xml:space="preserve"> both referenced from build items</w:t>
            </w:r>
          </w:p>
          <w:p w14:paraId="2BF4704B" w14:textId="77777777" w:rsidR="004D2CFE" w:rsidRDefault="004D2CFE" w:rsidP="00D774DD">
            <w:pPr>
              <w:rPr>
                <w:rFonts w:asciiTheme="minorHAnsi" w:eastAsiaTheme="minorEastAsia" w:hAnsiTheme="minorHAnsi"/>
                <w:bCs/>
                <w:szCs w:val="20"/>
              </w:rPr>
            </w:pPr>
          </w:p>
          <w:p w14:paraId="7A37AF32" w14:textId="4BF20917" w:rsidR="00D774DD" w:rsidRP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02</w:t>
            </w:r>
            <w:r w:rsidRPr="00D774DD">
              <w:rPr>
                <w:rFonts w:asciiTheme="minorHAnsi" w:eastAsiaTheme="minorEastAsia" w:hAnsiTheme="minorHAnsi"/>
                <w:bCs/>
                <w:szCs w:val="20"/>
              </w:rPr>
              <w:t xml:space="preserve"> - 2 cubes defined in same object </w:t>
            </w:r>
            <w:r w:rsidR="0012693A">
              <w:rPr>
                <w:rFonts w:asciiTheme="minorHAnsi" w:eastAsiaTheme="minorEastAsia" w:hAnsiTheme="minorHAnsi"/>
                <w:bCs/>
                <w:szCs w:val="20"/>
              </w:rPr>
              <w:t xml:space="preserve">mesh </w:t>
            </w:r>
            <w:r w:rsidRPr="00D774DD">
              <w:rPr>
                <w:rFonts w:asciiTheme="minorHAnsi" w:eastAsiaTheme="minorEastAsia" w:hAnsiTheme="minorHAnsi"/>
                <w:bCs/>
                <w:szCs w:val="20"/>
              </w:rPr>
              <w:t xml:space="preserve">with overlapping gradient and textured surfaces coplanar </w:t>
            </w:r>
            <w:r w:rsidR="00CD69E4">
              <w:rPr>
                <w:rFonts w:asciiTheme="minorHAnsi" w:eastAsiaTheme="minorEastAsia" w:hAnsiTheme="minorHAnsi"/>
                <w:bCs/>
                <w:szCs w:val="20"/>
              </w:rPr>
              <w:t xml:space="preserve">(Note in Thumbnail master that the result may be device </w:t>
            </w:r>
            <w:r w:rsidR="0012693A">
              <w:rPr>
                <w:rFonts w:asciiTheme="minorHAnsi" w:eastAsiaTheme="minorEastAsia" w:hAnsiTheme="minorHAnsi"/>
                <w:bCs/>
                <w:szCs w:val="20"/>
              </w:rPr>
              <w:t>dependent</w:t>
            </w:r>
            <w:r w:rsidR="00CD69E4">
              <w:rPr>
                <w:rFonts w:asciiTheme="minorHAnsi" w:eastAsiaTheme="minorEastAsia" w:hAnsiTheme="minorHAnsi"/>
                <w:bCs/>
                <w:szCs w:val="20"/>
              </w:rPr>
              <w:t xml:space="preserve"> where two layers are coplanar)</w:t>
            </w:r>
            <w:r w:rsidR="0012693A">
              <w:rPr>
                <w:rFonts w:asciiTheme="minorHAnsi" w:eastAsiaTheme="minorEastAsia" w:hAnsiTheme="minorHAnsi"/>
                <w:bCs/>
                <w:szCs w:val="20"/>
              </w:rPr>
              <w:t>, although rules state that the last overlapping triangle rendered should have precedence.</w:t>
            </w:r>
          </w:p>
          <w:p w14:paraId="6F244CCD" w14:textId="77777777" w:rsidR="00D774DD" w:rsidRDefault="00D774DD" w:rsidP="00D774DD">
            <w:pPr>
              <w:rPr>
                <w:rFonts w:asciiTheme="minorHAnsi" w:eastAsiaTheme="minorEastAsia" w:hAnsiTheme="minorHAnsi"/>
                <w:bCs/>
                <w:szCs w:val="20"/>
              </w:rPr>
            </w:pPr>
          </w:p>
          <w:p w14:paraId="798C519A" w14:textId="785B34EC" w:rsidR="00F864FC"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03</w:t>
            </w:r>
            <w:r w:rsidRPr="00D774DD">
              <w:rPr>
                <w:rFonts w:asciiTheme="minorHAnsi" w:eastAsiaTheme="minorEastAsia" w:hAnsiTheme="minorHAnsi"/>
                <w:bCs/>
                <w:szCs w:val="20"/>
              </w:rPr>
              <w:t xml:space="preserve"> - 2 cubes defined in separate object</w:t>
            </w:r>
            <w:r>
              <w:rPr>
                <w:rFonts w:asciiTheme="minorHAnsi" w:eastAsiaTheme="minorEastAsia" w:hAnsiTheme="minorHAnsi"/>
                <w:bCs/>
                <w:szCs w:val="20"/>
              </w:rPr>
              <w:t>s</w:t>
            </w:r>
            <w:r w:rsidRPr="00D774DD">
              <w:rPr>
                <w:rFonts w:asciiTheme="minorHAnsi" w:eastAsiaTheme="minorEastAsia" w:hAnsiTheme="minorHAnsi"/>
                <w:bCs/>
                <w:szCs w:val="20"/>
              </w:rPr>
              <w:t xml:space="preserve"> with overlapping gradient and textured surfaces coplanar with each object referenced from components in the same object, with a single build item referenced to the assembly</w:t>
            </w:r>
          </w:p>
          <w:p w14:paraId="5E0A38A5" w14:textId="35E287C1" w:rsidR="0012693A" w:rsidRDefault="0012693A" w:rsidP="00D774DD">
            <w:pPr>
              <w:rPr>
                <w:rFonts w:asciiTheme="minorHAnsi" w:hAnsiTheme="minorHAnsi"/>
                <w:szCs w:val="20"/>
              </w:rPr>
            </w:pPr>
          </w:p>
          <w:p w14:paraId="2C1EDAFB" w14:textId="77777777" w:rsidR="0012693A" w:rsidRPr="00D774DD" w:rsidRDefault="0012693A" w:rsidP="00D774DD">
            <w:pPr>
              <w:rPr>
                <w:rFonts w:asciiTheme="minorHAnsi" w:hAnsiTheme="minorHAnsi"/>
                <w:szCs w:val="20"/>
              </w:rPr>
            </w:pPr>
          </w:p>
          <w:p w14:paraId="172371CA" w14:textId="77777777" w:rsidR="00F864FC" w:rsidRPr="00D774DD" w:rsidRDefault="00F864FC" w:rsidP="00F227DA">
            <w:pPr>
              <w:rPr>
                <w:rFonts w:asciiTheme="minorHAnsi" w:eastAsiaTheme="minorEastAsia" w:hAnsiTheme="minorHAnsi"/>
                <w:bCs/>
                <w:szCs w:val="20"/>
              </w:rPr>
            </w:pPr>
            <w:r w:rsidRPr="00D774DD">
              <w:rPr>
                <w:rFonts w:asciiTheme="minorHAnsi" w:eastAsiaTheme="minorEastAsia" w:hAnsiTheme="minorHAnsi"/>
                <w:bCs/>
                <w:szCs w:val="20"/>
              </w:rPr>
              <w:t xml:space="preserve"> </w:t>
            </w:r>
          </w:p>
        </w:tc>
      </w:tr>
      <w:tr w:rsidR="00AB7CFE" w:rsidRPr="00F84397" w14:paraId="21B74074" w14:textId="77777777" w:rsidTr="00F227DA">
        <w:trPr>
          <w:trHeight w:val="56"/>
        </w:trPr>
        <w:tc>
          <w:tcPr>
            <w:tcW w:w="2628" w:type="dxa"/>
            <w:tcBorders>
              <w:bottom w:val="single" w:sz="4" w:space="0" w:color="auto"/>
            </w:tcBorders>
            <w:shd w:val="clear" w:color="auto" w:fill="D9D9D9" w:themeFill="background1" w:themeFillShade="D9"/>
          </w:tcPr>
          <w:p w14:paraId="4691AC9C" w14:textId="4A89BEF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97C040" w14:textId="6CD53C6A" w:rsidR="00AB7CFE" w:rsidRPr="00D774DD" w:rsidRDefault="00AB7CFE" w:rsidP="00AB7CFE">
            <w:pPr>
              <w:rPr>
                <w:rFonts w:asciiTheme="minorHAnsi" w:eastAsiaTheme="minorEastAsia" w:hAnsiTheme="minorHAnsi"/>
                <w:b/>
                <w:bCs/>
                <w:szCs w:val="20"/>
              </w:rPr>
            </w:pPr>
            <w:hyperlink r:id="rId68" w:anchor="3431-Item-Element" w:history="1">
              <w:r w:rsidRPr="001874FB">
                <w:rPr>
                  <w:rStyle w:val="Hyperlink"/>
                  <w:rFonts w:asciiTheme="minorHAnsi" w:eastAsiaTheme="minorEastAsia" w:hAnsiTheme="minorHAnsi"/>
                  <w:bCs/>
                  <w:szCs w:val="20"/>
                </w:rPr>
                <w:t>Link to Requirement in 3MF Specification</w:t>
              </w:r>
            </w:hyperlink>
          </w:p>
        </w:tc>
      </w:tr>
    </w:tbl>
    <w:p w14:paraId="020AF5DF" w14:textId="77777777" w:rsidR="00F864FC" w:rsidRDefault="00F864FC" w:rsidP="00F864FC"/>
    <w:p w14:paraId="529B2465" w14:textId="77777777" w:rsidR="00F864FC" w:rsidRDefault="00F864FC" w:rsidP="00F864FC"/>
    <w:p w14:paraId="6AA6E262" w14:textId="77777777" w:rsidR="002A3B48" w:rsidRDefault="002A3B48">
      <w:pPr>
        <w:rPr>
          <w:rFonts w:eastAsiaTheme="majorEastAsia" w:cstheme="majorBidi"/>
          <w:b/>
          <w:bCs/>
          <w:color w:val="365F91" w:themeColor="accent1" w:themeShade="BF"/>
          <w:szCs w:val="20"/>
        </w:rPr>
      </w:pPr>
      <w:r>
        <w:br w:type="page"/>
      </w:r>
    </w:p>
    <w:p w14:paraId="24D01999" w14:textId="6370B09C" w:rsidR="00F864FC" w:rsidRDefault="0003262E" w:rsidP="003162C7">
      <w:pPr>
        <w:pStyle w:val="Heading3"/>
      </w:pPr>
      <w:r>
        <w:lastRenderedPageBreak/>
        <w:t>P_</w:t>
      </w:r>
      <w:r w:rsidR="004360B7">
        <w:t>???_0</w:t>
      </w:r>
      <w:r w:rsidR="00263F8C">
        <w:t>521</w:t>
      </w:r>
      <w:r w:rsidR="00F864FC" w:rsidRPr="0056587D">
        <w:t xml:space="preserve"> </w:t>
      </w:r>
      <w:r w:rsidR="00182F9F">
        <w:t>U</w:t>
      </w:r>
      <w:r w:rsidR="005A3FED">
        <w:t xml:space="preserve">nits of </w:t>
      </w:r>
      <w:r w:rsidR="00182F9F">
        <w:t>M</w:t>
      </w:r>
      <w:r w:rsidR="005A3FED">
        <w:t>easure</w:t>
      </w:r>
    </w:p>
    <w:tbl>
      <w:tblPr>
        <w:tblStyle w:val="TableGrid"/>
        <w:tblW w:w="9648" w:type="dxa"/>
        <w:tblLook w:val="04A0" w:firstRow="1" w:lastRow="0" w:firstColumn="1" w:lastColumn="0" w:noHBand="0" w:noVBand="1"/>
      </w:tblPr>
      <w:tblGrid>
        <w:gridCol w:w="2628"/>
        <w:gridCol w:w="7020"/>
      </w:tblGrid>
      <w:tr w:rsidR="00F864FC" w:rsidRPr="00F84397" w14:paraId="1BDE5174" w14:textId="77777777" w:rsidTr="00F227DA">
        <w:tc>
          <w:tcPr>
            <w:tcW w:w="2628" w:type="dxa"/>
            <w:tcBorders>
              <w:bottom w:val="single" w:sz="4" w:space="0" w:color="auto"/>
            </w:tcBorders>
            <w:shd w:val="clear" w:color="auto" w:fill="D9D9D9" w:themeFill="background1" w:themeFillShade="D9"/>
          </w:tcPr>
          <w:p w14:paraId="5E72D36E"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25FC6C" w14:textId="77777777" w:rsidR="00F864FC" w:rsidRPr="00F84397" w:rsidRDefault="00F864FC" w:rsidP="00F227DA">
            <w:pPr>
              <w:rPr>
                <w:rFonts w:asciiTheme="minorHAnsi" w:hAnsiTheme="minorHAnsi"/>
                <w:b/>
                <w:szCs w:val="20"/>
              </w:rPr>
            </w:pPr>
          </w:p>
        </w:tc>
        <w:tc>
          <w:tcPr>
            <w:tcW w:w="7020" w:type="dxa"/>
          </w:tcPr>
          <w:p w14:paraId="2A51B6CB" w14:textId="4A9043B5" w:rsidR="00F864FC" w:rsidRPr="00F84397" w:rsidRDefault="005A3FED" w:rsidP="005A3FED">
            <w:pPr>
              <w:rPr>
                <w:rFonts w:asciiTheme="minorHAnsi" w:hAnsiTheme="minorHAnsi"/>
                <w:szCs w:val="20"/>
              </w:rPr>
            </w:pPr>
            <w:r>
              <w:rPr>
                <w:rFonts w:asciiTheme="minorHAnsi" w:hAnsiTheme="minorHAnsi"/>
                <w:szCs w:val="20"/>
              </w:rPr>
              <w:t>Demonstrate that units of measure declared in the model units attribute does not impact the appearance of textures.</w:t>
            </w:r>
          </w:p>
        </w:tc>
      </w:tr>
      <w:tr w:rsidR="00F864FC" w:rsidRPr="00F84397" w14:paraId="2E49B035" w14:textId="77777777" w:rsidTr="00F227DA">
        <w:trPr>
          <w:trHeight w:val="56"/>
        </w:trPr>
        <w:tc>
          <w:tcPr>
            <w:tcW w:w="2628" w:type="dxa"/>
            <w:shd w:val="clear" w:color="auto" w:fill="D9D9D9" w:themeFill="background1" w:themeFillShade="D9"/>
          </w:tcPr>
          <w:p w14:paraId="5A42BAB0"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00C55F" w14:textId="77777777" w:rsidR="00F864FC" w:rsidRPr="00F84397" w:rsidRDefault="00F864FC" w:rsidP="00F227DA">
            <w:pPr>
              <w:rPr>
                <w:rFonts w:asciiTheme="minorHAnsi" w:hAnsiTheme="minorHAnsi"/>
                <w:b/>
                <w:szCs w:val="20"/>
              </w:rPr>
            </w:pPr>
          </w:p>
        </w:tc>
        <w:tc>
          <w:tcPr>
            <w:tcW w:w="7020" w:type="dxa"/>
          </w:tcPr>
          <w:p w14:paraId="31A09DFC" w14:textId="0FFF594D" w:rsidR="00F864FC" w:rsidRPr="00F84397" w:rsidRDefault="005A3FED" w:rsidP="00F227DA">
            <w:pPr>
              <w:rPr>
                <w:rFonts w:asciiTheme="minorHAnsi" w:hAnsiTheme="minorHAnsi"/>
                <w:szCs w:val="20"/>
              </w:rPr>
            </w:pPr>
            <w:r w:rsidRPr="00F84397">
              <w:rPr>
                <w:rFonts w:asciiTheme="minorHAnsi" w:eastAsia="Verdana" w:hAnsiTheme="minorHAnsi" w:cs="Verdana"/>
                <w:szCs w:val="20"/>
              </w:rPr>
              <w:t>01</w:t>
            </w:r>
            <w:r w:rsidR="00F864FC" w:rsidRPr="00F84397">
              <w:rPr>
                <w:rFonts w:asciiTheme="minorHAnsi" w:eastAsia="Verdana" w:hAnsiTheme="minorHAnsi" w:cs="Verdana"/>
                <w:szCs w:val="20"/>
              </w:rPr>
              <w:t>– Printer should process correctly</w:t>
            </w:r>
          </w:p>
          <w:p w14:paraId="79D9A988" w14:textId="77777777" w:rsidR="00F864FC" w:rsidRPr="00F84397" w:rsidRDefault="00F864FC" w:rsidP="00F227DA">
            <w:pPr>
              <w:rPr>
                <w:rFonts w:asciiTheme="minorHAnsi" w:hAnsiTheme="minorHAnsi"/>
                <w:szCs w:val="20"/>
              </w:rPr>
            </w:pPr>
          </w:p>
        </w:tc>
      </w:tr>
      <w:tr w:rsidR="00F864FC" w:rsidRPr="00F84397" w14:paraId="374C8A9B" w14:textId="77777777" w:rsidTr="00AB7CFE">
        <w:trPr>
          <w:trHeight w:val="56"/>
        </w:trPr>
        <w:tc>
          <w:tcPr>
            <w:tcW w:w="2628" w:type="dxa"/>
            <w:shd w:val="clear" w:color="auto" w:fill="D9D9D9" w:themeFill="background1" w:themeFillShade="D9"/>
          </w:tcPr>
          <w:p w14:paraId="701B3E6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35BF4C" w14:textId="77777777" w:rsidR="00F864FC" w:rsidRPr="00F84397" w:rsidRDefault="00F864FC" w:rsidP="00F227DA">
            <w:pPr>
              <w:rPr>
                <w:rFonts w:asciiTheme="minorHAnsi" w:hAnsiTheme="minorHAnsi"/>
                <w:b/>
                <w:szCs w:val="20"/>
              </w:rPr>
            </w:pPr>
          </w:p>
        </w:tc>
        <w:tc>
          <w:tcPr>
            <w:tcW w:w="7020" w:type="dxa"/>
          </w:tcPr>
          <w:p w14:paraId="211B1407" w14:textId="77777777" w:rsidR="00F864FC" w:rsidRDefault="005A3FED" w:rsidP="00182F9F">
            <w:pPr>
              <w:rPr>
                <w:rFonts w:asciiTheme="minorHAnsi" w:eastAsiaTheme="minorEastAsia" w:hAnsiTheme="minorHAnsi"/>
                <w:bCs/>
                <w:szCs w:val="20"/>
              </w:rPr>
            </w:pPr>
            <w:r w:rsidRPr="005A3FED">
              <w:rPr>
                <w:rFonts w:asciiTheme="minorHAnsi" w:eastAsiaTheme="minorEastAsia" w:hAnsiTheme="minorHAnsi"/>
                <w:b/>
                <w:bCs/>
                <w:szCs w:val="20"/>
              </w:rPr>
              <w:t xml:space="preserve">01 - </w:t>
            </w:r>
            <w:r w:rsidRPr="005A3FED">
              <w:rPr>
                <w:rFonts w:asciiTheme="minorHAnsi" w:eastAsiaTheme="minorEastAsia" w:hAnsiTheme="minorHAnsi"/>
                <w:bCs/>
                <w:szCs w:val="20"/>
              </w:rPr>
              <w:t>Display textured object (photo_4.jpg) in the same OPC package multiple times using separate model files, with each model file containing a different unit attribute value. Use the default (no units</w:t>
            </w:r>
            <w:r>
              <w:rPr>
                <w:rFonts w:asciiTheme="minorHAnsi" w:eastAsiaTheme="minorEastAsia" w:hAnsiTheme="minorHAnsi"/>
                <w:bCs/>
                <w:szCs w:val="20"/>
              </w:rPr>
              <w:t xml:space="preserve"> - millimeter</w:t>
            </w:r>
            <w:r w:rsidRPr="005A3FED">
              <w:rPr>
                <w:rFonts w:asciiTheme="minorHAnsi" w:eastAsiaTheme="minorEastAsia" w:hAnsiTheme="minorHAnsi"/>
                <w:bCs/>
                <w:szCs w:val="20"/>
              </w:rPr>
              <w:t xml:space="preserve">), inch, and centimeters. Objects should </w:t>
            </w:r>
            <w:r>
              <w:rPr>
                <w:rFonts w:asciiTheme="minorHAnsi" w:eastAsiaTheme="minorEastAsia" w:hAnsiTheme="minorHAnsi"/>
                <w:bCs/>
                <w:szCs w:val="20"/>
              </w:rPr>
              <w:t>be generated such that the object vertex values are</w:t>
            </w:r>
            <w:r w:rsidR="00182F9F">
              <w:rPr>
                <w:rFonts w:asciiTheme="minorHAnsi" w:eastAsiaTheme="minorEastAsia" w:hAnsiTheme="minorHAnsi"/>
                <w:bCs/>
                <w:szCs w:val="20"/>
              </w:rPr>
              <w:t xml:space="preserve"> the native units of measure with the object being </w:t>
            </w:r>
            <w:r w:rsidRPr="005A3FED">
              <w:rPr>
                <w:rFonts w:asciiTheme="minorHAnsi" w:eastAsiaTheme="minorEastAsia" w:hAnsiTheme="minorHAnsi"/>
                <w:bCs/>
                <w:szCs w:val="20"/>
              </w:rPr>
              <w:t>th</w:t>
            </w:r>
            <w:r>
              <w:rPr>
                <w:rFonts w:asciiTheme="minorHAnsi" w:eastAsiaTheme="minorEastAsia" w:hAnsiTheme="minorHAnsi"/>
                <w:bCs/>
                <w:szCs w:val="20"/>
              </w:rPr>
              <w:t>e</w:t>
            </w:r>
            <w:r w:rsidRPr="005A3FED">
              <w:rPr>
                <w:rFonts w:asciiTheme="minorHAnsi" w:eastAsiaTheme="minorEastAsia" w:hAnsiTheme="minorHAnsi"/>
                <w:bCs/>
                <w:szCs w:val="20"/>
              </w:rPr>
              <w:t xml:space="preserve"> same size without the need for transform scaling.</w:t>
            </w:r>
            <w:r>
              <w:rPr>
                <w:rFonts w:asciiTheme="minorHAnsi" w:eastAsiaTheme="minorEastAsia" w:hAnsiTheme="minorHAnsi"/>
                <w:bCs/>
                <w:szCs w:val="20"/>
              </w:rPr>
              <w:t xml:space="preserve"> </w:t>
            </w:r>
          </w:p>
          <w:p w14:paraId="646950C5" w14:textId="2C1AF44E" w:rsidR="00182F9F" w:rsidRPr="00F84397" w:rsidRDefault="00182F9F" w:rsidP="00182F9F">
            <w:pPr>
              <w:rPr>
                <w:rFonts w:asciiTheme="minorHAnsi" w:eastAsiaTheme="minorEastAsia" w:hAnsiTheme="minorHAnsi"/>
                <w:b/>
                <w:bCs/>
                <w:szCs w:val="20"/>
              </w:rPr>
            </w:pPr>
          </w:p>
        </w:tc>
      </w:tr>
      <w:tr w:rsidR="00AB7CFE" w:rsidRPr="00F84397" w14:paraId="760679E0" w14:textId="77777777" w:rsidTr="00F227DA">
        <w:trPr>
          <w:trHeight w:val="56"/>
        </w:trPr>
        <w:tc>
          <w:tcPr>
            <w:tcW w:w="2628" w:type="dxa"/>
            <w:tcBorders>
              <w:bottom w:val="single" w:sz="4" w:space="0" w:color="auto"/>
            </w:tcBorders>
            <w:shd w:val="clear" w:color="auto" w:fill="D9D9D9" w:themeFill="background1" w:themeFillShade="D9"/>
          </w:tcPr>
          <w:p w14:paraId="2321D028" w14:textId="4DFBF8F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33B53B0" w14:textId="76272A4A" w:rsidR="00AB7CFE" w:rsidRPr="005A3FED"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783998">
              <w:rPr>
                <w:rFonts w:asciiTheme="minorHAnsi" w:eastAsiaTheme="minorEastAsia" w:hAnsiTheme="minorHAnsi"/>
                <w:bCs/>
                <w:szCs w:val="20"/>
              </w:rPr>
              <w:t xml:space="preserve"> N/A</w:t>
            </w:r>
          </w:p>
        </w:tc>
      </w:tr>
    </w:tbl>
    <w:p w14:paraId="0E6E2B83" w14:textId="77777777" w:rsidR="00F864FC" w:rsidRDefault="00F864FC" w:rsidP="00F864FC"/>
    <w:p w14:paraId="0977CEA1" w14:textId="77777777" w:rsidR="00263F8C" w:rsidRDefault="00263F8C" w:rsidP="00263F8C"/>
    <w:p w14:paraId="543EB3C7" w14:textId="728E18DD" w:rsidR="00263F8C" w:rsidRDefault="0003262E" w:rsidP="003162C7">
      <w:pPr>
        <w:pStyle w:val="Heading3"/>
      </w:pPr>
      <w:r>
        <w:t>P_</w:t>
      </w:r>
      <w:r w:rsidR="004360B7">
        <w:t>???_0</w:t>
      </w:r>
      <w:r w:rsidR="00263F8C">
        <w:t>522</w:t>
      </w:r>
      <w:r w:rsidR="00263F8C" w:rsidRPr="0056587D">
        <w:t xml:space="preserve"> </w:t>
      </w:r>
      <w:r w:rsidR="00263F8C">
        <w:t>T</w:t>
      </w:r>
      <w:r w:rsidR="00C66395">
        <w:t>ransform Impact</w:t>
      </w:r>
    </w:p>
    <w:tbl>
      <w:tblPr>
        <w:tblStyle w:val="TableGrid"/>
        <w:tblW w:w="9648" w:type="dxa"/>
        <w:tblLook w:val="04A0" w:firstRow="1" w:lastRow="0" w:firstColumn="1" w:lastColumn="0" w:noHBand="0" w:noVBand="1"/>
      </w:tblPr>
      <w:tblGrid>
        <w:gridCol w:w="2628"/>
        <w:gridCol w:w="7020"/>
      </w:tblGrid>
      <w:tr w:rsidR="00263F8C" w:rsidRPr="00F84397" w14:paraId="648DA7B0" w14:textId="77777777" w:rsidTr="001A579D">
        <w:tc>
          <w:tcPr>
            <w:tcW w:w="2628" w:type="dxa"/>
            <w:tcBorders>
              <w:bottom w:val="single" w:sz="4" w:space="0" w:color="auto"/>
            </w:tcBorders>
            <w:shd w:val="clear" w:color="auto" w:fill="D9D9D9" w:themeFill="background1" w:themeFillShade="D9"/>
          </w:tcPr>
          <w:p w14:paraId="0483C97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ED48A7C" w14:textId="77777777" w:rsidR="00263F8C" w:rsidRPr="00F84397" w:rsidRDefault="00263F8C" w:rsidP="001A579D">
            <w:pPr>
              <w:rPr>
                <w:rFonts w:asciiTheme="minorHAnsi" w:hAnsiTheme="minorHAnsi"/>
                <w:b/>
                <w:szCs w:val="20"/>
              </w:rPr>
            </w:pPr>
          </w:p>
        </w:tc>
        <w:tc>
          <w:tcPr>
            <w:tcW w:w="7020" w:type="dxa"/>
          </w:tcPr>
          <w:p w14:paraId="4AD18FFD" w14:textId="1388B9A1" w:rsidR="00263F8C" w:rsidRPr="00F84397" w:rsidRDefault="00C66395" w:rsidP="001A579D">
            <w:pPr>
              <w:rPr>
                <w:rFonts w:asciiTheme="minorHAnsi" w:hAnsiTheme="minorHAnsi"/>
                <w:szCs w:val="20"/>
              </w:rPr>
            </w:pPr>
            <w:r w:rsidRPr="00C66395">
              <w:rPr>
                <w:rFonts w:asciiTheme="minorHAnsi" w:hAnsiTheme="minorHAnsi"/>
                <w:szCs w:val="20"/>
              </w:rPr>
              <w:t>Illustrate the impact that transforms have on texture and gradient patterns</w:t>
            </w:r>
            <w:r>
              <w:rPr>
                <w:rFonts w:asciiTheme="minorHAnsi" w:hAnsiTheme="minorHAnsi"/>
                <w:szCs w:val="20"/>
              </w:rPr>
              <w:t>. These test cases use the predefined gradients and textures defined in Appendix B.</w:t>
            </w:r>
          </w:p>
        </w:tc>
      </w:tr>
      <w:tr w:rsidR="00263F8C" w:rsidRPr="00F84397" w14:paraId="04368DBF" w14:textId="77777777" w:rsidTr="001A579D">
        <w:trPr>
          <w:trHeight w:val="56"/>
        </w:trPr>
        <w:tc>
          <w:tcPr>
            <w:tcW w:w="2628" w:type="dxa"/>
            <w:shd w:val="clear" w:color="auto" w:fill="D9D9D9" w:themeFill="background1" w:themeFillShade="D9"/>
          </w:tcPr>
          <w:p w14:paraId="6BCD1D2D"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6E547C7" w14:textId="77777777" w:rsidR="00263F8C" w:rsidRPr="00F84397" w:rsidRDefault="00263F8C" w:rsidP="001A579D">
            <w:pPr>
              <w:rPr>
                <w:rFonts w:asciiTheme="minorHAnsi" w:hAnsiTheme="minorHAnsi"/>
                <w:b/>
                <w:szCs w:val="20"/>
              </w:rPr>
            </w:pPr>
          </w:p>
        </w:tc>
        <w:tc>
          <w:tcPr>
            <w:tcW w:w="7020" w:type="dxa"/>
          </w:tcPr>
          <w:p w14:paraId="14FF5DA9" w14:textId="3D968FF0" w:rsidR="00263F8C" w:rsidRPr="00F84397" w:rsidRDefault="00182F9F" w:rsidP="001A579D">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C66395">
              <w:rPr>
                <w:rFonts w:asciiTheme="minorHAnsi" w:eastAsia="Verdana" w:hAnsiTheme="minorHAnsi" w:cs="Verdana"/>
                <w:szCs w:val="20"/>
              </w:rPr>
              <w:t xml:space="preserve"> 02</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23B8D0FF" w14:textId="77777777" w:rsidR="00263F8C" w:rsidRPr="00F84397" w:rsidRDefault="00263F8C" w:rsidP="001A579D">
            <w:pPr>
              <w:rPr>
                <w:rFonts w:asciiTheme="minorHAnsi" w:hAnsiTheme="minorHAnsi"/>
                <w:szCs w:val="20"/>
              </w:rPr>
            </w:pPr>
          </w:p>
        </w:tc>
      </w:tr>
      <w:tr w:rsidR="00263F8C" w:rsidRPr="00F84397" w14:paraId="326F2F87" w14:textId="77777777" w:rsidTr="00AB7CFE">
        <w:trPr>
          <w:trHeight w:val="56"/>
        </w:trPr>
        <w:tc>
          <w:tcPr>
            <w:tcW w:w="2628" w:type="dxa"/>
            <w:shd w:val="clear" w:color="auto" w:fill="D9D9D9" w:themeFill="background1" w:themeFillShade="D9"/>
          </w:tcPr>
          <w:p w14:paraId="3AD6C75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AA2D8B" w14:textId="77777777" w:rsidR="00263F8C" w:rsidRPr="00F84397" w:rsidRDefault="00263F8C" w:rsidP="001A579D">
            <w:pPr>
              <w:rPr>
                <w:rFonts w:asciiTheme="minorHAnsi" w:hAnsiTheme="minorHAnsi"/>
                <w:b/>
                <w:szCs w:val="20"/>
              </w:rPr>
            </w:pPr>
          </w:p>
        </w:tc>
        <w:tc>
          <w:tcPr>
            <w:tcW w:w="7020" w:type="dxa"/>
          </w:tcPr>
          <w:p w14:paraId="6D7E6639" w14:textId="007505BD" w:rsidR="00C66395" w:rsidRPr="00C66395"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01</w:t>
            </w:r>
            <w:r>
              <w:rPr>
                <w:rFonts w:asciiTheme="minorHAnsi" w:eastAsiaTheme="minorEastAsia" w:hAnsiTheme="minorHAnsi"/>
                <w:b/>
                <w:bCs/>
                <w:szCs w:val="20"/>
              </w:rPr>
              <w:t xml:space="preserve">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Create an object with both gradient_5 and texture quads.jpg. Reference the same object from 4 build items, with each reference using a different transform matrix scaling</w:t>
            </w:r>
          </w:p>
          <w:p w14:paraId="2485F04E" w14:textId="77777777" w:rsidR="00C66395" w:rsidRDefault="00C66395" w:rsidP="00C66395">
            <w:pPr>
              <w:rPr>
                <w:rFonts w:asciiTheme="minorHAnsi" w:eastAsiaTheme="minorEastAsia" w:hAnsiTheme="minorHAnsi"/>
                <w:b/>
                <w:bCs/>
                <w:szCs w:val="20"/>
              </w:rPr>
            </w:pPr>
          </w:p>
          <w:p w14:paraId="28A390F7" w14:textId="77777777" w:rsidR="00263F8C"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w:t>
            </w:r>
            <w:r>
              <w:rPr>
                <w:rFonts w:asciiTheme="minorHAnsi" w:eastAsiaTheme="minorEastAsia" w:hAnsiTheme="minorHAnsi"/>
                <w:b/>
                <w:bCs/>
                <w:szCs w:val="20"/>
              </w:rPr>
              <w:t xml:space="preserve">2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 xml:space="preserve">Create an object with both gradient_5 and texture quads.jpg. Reference the same object from one object with 4 component references, with each </w:t>
            </w:r>
            <w:r>
              <w:rPr>
                <w:rFonts w:asciiTheme="minorHAnsi" w:eastAsiaTheme="minorEastAsia" w:hAnsiTheme="minorHAnsi"/>
                <w:bCs/>
                <w:szCs w:val="20"/>
              </w:rPr>
              <w:t xml:space="preserve">component </w:t>
            </w:r>
            <w:r w:rsidRPr="00C66395">
              <w:rPr>
                <w:rFonts w:asciiTheme="minorHAnsi" w:eastAsiaTheme="minorEastAsia" w:hAnsiTheme="minorHAnsi"/>
                <w:bCs/>
                <w:szCs w:val="20"/>
              </w:rPr>
              <w:t xml:space="preserve">reference using a different transform matrix </w:t>
            </w:r>
            <w:r>
              <w:rPr>
                <w:rFonts w:asciiTheme="minorHAnsi" w:eastAsiaTheme="minorEastAsia" w:hAnsiTheme="minorHAnsi"/>
                <w:bCs/>
                <w:szCs w:val="20"/>
              </w:rPr>
              <w:t xml:space="preserve">for </w:t>
            </w:r>
            <w:r w:rsidRPr="00C66395">
              <w:rPr>
                <w:rFonts w:asciiTheme="minorHAnsi" w:eastAsiaTheme="minorEastAsia" w:hAnsiTheme="minorHAnsi"/>
                <w:bCs/>
                <w:szCs w:val="20"/>
              </w:rPr>
              <w:t>scaling and positioning.</w:t>
            </w:r>
          </w:p>
          <w:p w14:paraId="3FB589AB" w14:textId="7D61B682" w:rsidR="00DF6504" w:rsidRPr="00F84397" w:rsidRDefault="00DF6504" w:rsidP="00C66395">
            <w:pPr>
              <w:rPr>
                <w:rFonts w:asciiTheme="minorHAnsi" w:eastAsiaTheme="minorEastAsia" w:hAnsiTheme="minorHAnsi"/>
                <w:b/>
                <w:bCs/>
                <w:szCs w:val="20"/>
              </w:rPr>
            </w:pPr>
          </w:p>
        </w:tc>
      </w:tr>
      <w:tr w:rsidR="00AB7CFE" w:rsidRPr="00F84397" w14:paraId="46B71D82" w14:textId="77777777" w:rsidTr="001A579D">
        <w:trPr>
          <w:trHeight w:val="56"/>
        </w:trPr>
        <w:tc>
          <w:tcPr>
            <w:tcW w:w="2628" w:type="dxa"/>
            <w:tcBorders>
              <w:bottom w:val="single" w:sz="4" w:space="0" w:color="auto"/>
            </w:tcBorders>
            <w:shd w:val="clear" w:color="auto" w:fill="D9D9D9" w:themeFill="background1" w:themeFillShade="D9"/>
          </w:tcPr>
          <w:p w14:paraId="65FB0E88" w14:textId="3BD97A8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696E3D" w14:textId="33D59F6B" w:rsidR="00AB7CFE" w:rsidRPr="00C6639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960B5">
              <w:rPr>
                <w:rFonts w:asciiTheme="minorHAnsi" w:eastAsiaTheme="minorEastAsia" w:hAnsiTheme="minorHAnsi"/>
                <w:bCs/>
                <w:szCs w:val="20"/>
              </w:rPr>
              <w:t xml:space="preserve"> N/A</w:t>
            </w:r>
          </w:p>
        </w:tc>
      </w:tr>
    </w:tbl>
    <w:p w14:paraId="5F585C29" w14:textId="19981C0C" w:rsidR="00505577" w:rsidRDefault="00505577">
      <w:pPr>
        <w:rPr>
          <w:rFonts w:eastAsiaTheme="majorEastAsia" w:cstheme="majorBidi"/>
          <w:b/>
          <w:bCs/>
          <w:color w:val="365F91" w:themeColor="accent1" w:themeShade="BF"/>
          <w:szCs w:val="20"/>
        </w:rPr>
      </w:pPr>
    </w:p>
    <w:p w14:paraId="49C96E03" w14:textId="139A96CD" w:rsidR="00263F8C" w:rsidRDefault="0003262E" w:rsidP="003162C7">
      <w:pPr>
        <w:pStyle w:val="Heading3"/>
      </w:pPr>
      <w:r>
        <w:t>P_</w:t>
      </w:r>
      <w:r w:rsidR="004360B7">
        <w:t>???_0</w:t>
      </w:r>
      <w:r w:rsidR="00263F8C">
        <w:t>523</w:t>
      </w:r>
      <w:r w:rsidR="00263F8C" w:rsidRPr="0056587D">
        <w:t xml:space="preserve"> </w:t>
      </w:r>
      <w:r w:rsidR="00DF6504">
        <w:t>OPC Package Location</w:t>
      </w:r>
    </w:p>
    <w:tbl>
      <w:tblPr>
        <w:tblStyle w:val="TableGrid"/>
        <w:tblW w:w="9648" w:type="dxa"/>
        <w:tblLook w:val="04A0" w:firstRow="1" w:lastRow="0" w:firstColumn="1" w:lastColumn="0" w:noHBand="0" w:noVBand="1"/>
      </w:tblPr>
      <w:tblGrid>
        <w:gridCol w:w="2628"/>
        <w:gridCol w:w="7020"/>
      </w:tblGrid>
      <w:tr w:rsidR="00263F8C" w:rsidRPr="00F84397" w14:paraId="67C4F3B9" w14:textId="77777777" w:rsidTr="001A579D">
        <w:tc>
          <w:tcPr>
            <w:tcW w:w="2628" w:type="dxa"/>
            <w:tcBorders>
              <w:bottom w:val="single" w:sz="4" w:space="0" w:color="auto"/>
            </w:tcBorders>
            <w:shd w:val="clear" w:color="auto" w:fill="D9D9D9" w:themeFill="background1" w:themeFillShade="D9"/>
          </w:tcPr>
          <w:p w14:paraId="4F8E34B1"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884EB5" w14:textId="77777777" w:rsidR="00263F8C" w:rsidRPr="00F84397" w:rsidRDefault="00263F8C" w:rsidP="001A579D">
            <w:pPr>
              <w:rPr>
                <w:rFonts w:asciiTheme="minorHAnsi" w:hAnsiTheme="minorHAnsi"/>
                <w:b/>
                <w:szCs w:val="20"/>
              </w:rPr>
            </w:pPr>
          </w:p>
        </w:tc>
        <w:tc>
          <w:tcPr>
            <w:tcW w:w="7020" w:type="dxa"/>
          </w:tcPr>
          <w:p w14:paraId="11403885" w14:textId="746C94B6" w:rsidR="00263F8C" w:rsidRPr="00F84397" w:rsidRDefault="00DF6504" w:rsidP="00DF6504">
            <w:pPr>
              <w:rPr>
                <w:rFonts w:asciiTheme="minorHAnsi" w:hAnsiTheme="minorHAnsi"/>
                <w:szCs w:val="20"/>
              </w:rPr>
            </w:pPr>
            <w:r>
              <w:rPr>
                <w:rFonts w:asciiTheme="minorHAnsi" w:hAnsiTheme="minorHAnsi"/>
                <w:szCs w:val="20"/>
              </w:rPr>
              <w:t xml:space="preserve">Define objects with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textures, and </w:t>
            </w:r>
            <w:proofErr w:type="spellStart"/>
            <w:r w:rsidRPr="00DF6504">
              <w:rPr>
                <w:rFonts w:asciiTheme="minorHAnsi" w:hAnsiTheme="minorHAnsi"/>
                <w:szCs w:val="20"/>
              </w:rPr>
              <w:t>multiproperties</w:t>
            </w:r>
            <w:r>
              <w:rPr>
                <w:rFonts w:asciiTheme="minorHAnsi" w:hAnsiTheme="minorHAnsi"/>
                <w:szCs w:val="20"/>
              </w:rPr>
              <w:t>can</w:t>
            </w:r>
            <w:proofErr w:type="spellEnd"/>
            <w:r>
              <w:rPr>
                <w:rFonts w:asciiTheme="minorHAnsi" w:hAnsiTheme="minorHAnsi"/>
                <w:szCs w:val="20"/>
              </w:rPr>
              <w:t xml:space="preserve"> </w:t>
            </w:r>
            <w:r w:rsidRPr="00DF6504">
              <w:rPr>
                <w:rFonts w:asciiTheme="minorHAnsi" w:hAnsiTheme="minorHAnsi"/>
                <w:szCs w:val="20"/>
              </w:rPr>
              <w:t xml:space="preserve">in different locations in the OPC package. </w:t>
            </w:r>
            <w:r>
              <w:rPr>
                <w:rFonts w:asciiTheme="minorHAnsi" w:hAnsiTheme="minorHAnsi"/>
                <w:szCs w:val="20"/>
              </w:rPr>
              <w:t xml:space="preserve">Each object should </w:t>
            </w:r>
            <w:r w:rsidRPr="00DF6504">
              <w:rPr>
                <w:rFonts w:asciiTheme="minorHAnsi" w:hAnsiTheme="minorHAnsi"/>
                <w:szCs w:val="20"/>
              </w:rPr>
              <w:t xml:space="preserve">utilize a solid color from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a gradient from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a texture, and </w:t>
            </w:r>
            <w:proofErr w:type="spellStart"/>
            <w:r w:rsidRPr="00DF6504">
              <w:rPr>
                <w:rFonts w:asciiTheme="minorHAnsi" w:hAnsiTheme="minorHAnsi"/>
                <w:szCs w:val="20"/>
              </w:rPr>
              <w:t>multiproperties</w:t>
            </w:r>
            <w:proofErr w:type="spellEnd"/>
            <w:r w:rsidRPr="00DF6504">
              <w:rPr>
                <w:rFonts w:asciiTheme="minorHAnsi" w:hAnsiTheme="minorHAnsi"/>
                <w:szCs w:val="20"/>
              </w:rPr>
              <w:t xml:space="preserve"> that uses both </w:t>
            </w:r>
            <w:proofErr w:type="spellStart"/>
            <w:r w:rsidRPr="00DF6504">
              <w:rPr>
                <w:rFonts w:asciiTheme="minorHAnsi" w:hAnsiTheme="minorHAnsi"/>
                <w:szCs w:val="20"/>
              </w:rPr>
              <w:t>colorgroup</w:t>
            </w:r>
            <w:proofErr w:type="spellEnd"/>
            <w:r w:rsidRPr="00DF6504">
              <w:rPr>
                <w:rFonts w:asciiTheme="minorHAnsi" w:hAnsiTheme="minorHAnsi"/>
                <w:szCs w:val="20"/>
              </w:rPr>
              <w:t xml:space="preserve"> as a base layer and a texture with an alpha channel</w:t>
            </w:r>
            <w:r>
              <w:rPr>
                <w:rFonts w:asciiTheme="minorHAnsi" w:hAnsiTheme="minorHAnsi"/>
                <w:szCs w:val="20"/>
              </w:rPr>
              <w:t>.</w:t>
            </w:r>
          </w:p>
        </w:tc>
      </w:tr>
      <w:tr w:rsidR="00263F8C" w:rsidRPr="00F84397" w14:paraId="6E647355" w14:textId="77777777" w:rsidTr="001A579D">
        <w:trPr>
          <w:trHeight w:val="56"/>
        </w:trPr>
        <w:tc>
          <w:tcPr>
            <w:tcW w:w="2628" w:type="dxa"/>
            <w:shd w:val="clear" w:color="auto" w:fill="D9D9D9" w:themeFill="background1" w:themeFillShade="D9"/>
          </w:tcPr>
          <w:p w14:paraId="1ADD7B16"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DC7AE3E" w14:textId="77777777" w:rsidR="00263F8C" w:rsidRPr="00F84397" w:rsidRDefault="00263F8C" w:rsidP="001A579D">
            <w:pPr>
              <w:rPr>
                <w:rFonts w:asciiTheme="minorHAnsi" w:hAnsiTheme="minorHAnsi"/>
                <w:b/>
                <w:szCs w:val="20"/>
              </w:rPr>
            </w:pPr>
          </w:p>
        </w:tc>
        <w:tc>
          <w:tcPr>
            <w:tcW w:w="7020" w:type="dxa"/>
          </w:tcPr>
          <w:p w14:paraId="307463A8" w14:textId="20B16D6C" w:rsidR="00263F8C" w:rsidRPr="00F84397" w:rsidRDefault="00DF6504" w:rsidP="001A579D">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04</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7C1FE36B" w14:textId="77777777" w:rsidR="00263F8C" w:rsidRPr="00F84397" w:rsidRDefault="00263F8C" w:rsidP="001A579D">
            <w:pPr>
              <w:rPr>
                <w:rFonts w:asciiTheme="minorHAnsi" w:hAnsiTheme="minorHAnsi"/>
                <w:szCs w:val="20"/>
              </w:rPr>
            </w:pPr>
          </w:p>
        </w:tc>
      </w:tr>
      <w:tr w:rsidR="00263F8C" w:rsidRPr="00F84397" w14:paraId="19D0B601" w14:textId="77777777" w:rsidTr="00AB7CFE">
        <w:trPr>
          <w:trHeight w:val="56"/>
        </w:trPr>
        <w:tc>
          <w:tcPr>
            <w:tcW w:w="2628" w:type="dxa"/>
            <w:shd w:val="clear" w:color="auto" w:fill="D9D9D9" w:themeFill="background1" w:themeFillShade="D9"/>
          </w:tcPr>
          <w:p w14:paraId="34633413"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D17A1E" w14:textId="77777777" w:rsidR="00263F8C" w:rsidRPr="00F84397" w:rsidRDefault="00263F8C" w:rsidP="001A579D">
            <w:pPr>
              <w:rPr>
                <w:rFonts w:asciiTheme="minorHAnsi" w:hAnsiTheme="minorHAnsi"/>
                <w:b/>
                <w:szCs w:val="20"/>
              </w:rPr>
            </w:pPr>
          </w:p>
        </w:tc>
        <w:tc>
          <w:tcPr>
            <w:tcW w:w="7020" w:type="dxa"/>
          </w:tcPr>
          <w:p w14:paraId="057FD523" w14:textId="1976F386"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01</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Root and non-root model parts in same package</w:t>
            </w:r>
          </w:p>
          <w:p w14:paraId="0369251D" w14:textId="77777777" w:rsidR="00B24BCA" w:rsidRPr="00DF6504" w:rsidRDefault="00B24BCA" w:rsidP="00DF6504">
            <w:pPr>
              <w:rPr>
                <w:rFonts w:asciiTheme="minorHAnsi" w:eastAsiaTheme="minorEastAsia" w:hAnsiTheme="minorHAnsi"/>
                <w:bCs/>
                <w:szCs w:val="20"/>
              </w:rPr>
            </w:pPr>
          </w:p>
          <w:p w14:paraId="1420567E" w14:textId="2B3E0481"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02</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 xml:space="preserve">non-root model parts only, referenced by root </w:t>
            </w:r>
            <w:r w:rsidR="00CC3554">
              <w:rPr>
                <w:rFonts w:asciiTheme="minorHAnsi" w:eastAsiaTheme="minorEastAsia" w:hAnsiTheme="minorHAnsi"/>
                <w:bCs/>
                <w:szCs w:val="20"/>
              </w:rPr>
              <w:t>build item</w:t>
            </w:r>
          </w:p>
          <w:p w14:paraId="198E821D" w14:textId="77777777" w:rsidR="00B24BCA" w:rsidRPr="00DF6504" w:rsidRDefault="00B24BCA" w:rsidP="00DF6504">
            <w:pPr>
              <w:rPr>
                <w:rFonts w:asciiTheme="minorHAnsi" w:eastAsiaTheme="minorEastAsia" w:hAnsiTheme="minorHAnsi"/>
                <w:bCs/>
                <w:szCs w:val="20"/>
              </w:rPr>
            </w:pPr>
          </w:p>
          <w:p w14:paraId="1810703F" w14:textId="6FF08CEE" w:rsidR="00263F8C"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03</w:t>
            </w:r>
            <w:r w:rsidRPr="00DF6504">
              <w:rPr>
                <w:rFonts w:asciiTheme="minorHAnsi" w:eastAsiaTheme="minorEastAsia" w:hAnsiTheme="minorHAnsi"/>
                <w:bCs/>
                <w:szCs w:val="20"/>
              </w:rPr>
              <w:t xml:space="preserve"> </w:t>
            </w:r>
            <w:r w:rsidR="00B24BCA">
              <w:rPr>
                <w:rFonts w:asciiTheme="minorHAnsi" w:eastAsiaTheme="minorEastAsia" w:hAnsiTheme="minorHAnsi"/>
                <w:bCs/>
                <w:szCs w:val="20"/>
              </w:rPr>
              <w:t>–</w:t>
            </w:r>
            <w:r w:rsidRPr="00DF6504">
              <w:rPr>
                <w:rFonts w:asciiTheme="minorHAnsi" w:eastAsiaTheme="minorEastAsia" w:hAnsiTheme="minorHAnsi"/>
                <w:bCs/>
                <w:szCs w:val="20"/>
              </w:rPr>
              <w:t xml:space="preserve"> n</w:t>
            </w:r>
            <w:r w:rsidR="00F16A2C">
              <w:rPr>
                <w:rFonts w:asciiTheme="minorHAnsi" w:eastAsiaTheme="minorEastAsia" w:hAnsiTheme="minorHAnsi"/>
                <w:bCs/>
                <w:szCs w:val="20"/>
              </w:rPr>
              <w:t>o</w:t>
            </w:r>
            <w:r w:rsidRPr="00DF6504">
              <w:rPr>
                <w:rFonts w:asciiTheme="minorHAnsi" w:eastAsiaTheme="minorEastAsia" w:hAnsiTheme="minorHAnsi"/>
                <w:bCs/>
                <w:szCs w:val="20"/>
              </w:rPr>
              <w:t>n-root model part</w:t>
            </w:r>
            <w:r w:rsidR="00CC3554">
              <w:rPr>
                <w:rFonts w:asciiTheme="minorHAnsi" w:eastAsiaTheme="minorEastAsia" w:hAnsiTheme="minorHAnsi"/>
                <w:bCs/>
                <w:szCs w:val="20"/>
              </w:rPr>
              <w:t>s only, referenced by component</w:t>
            </w:r>
          </w:p>
          <w:p w14:paraId="651C3372" w14:textId="77777777" w:rsidR="0052382F" w:rsidRDefault="0052382F" w:rsidP="00DF6504">
            <w:pPr>
              <w:rPr>
                <w:rFonts w:asciiTheme="minorHAnsi" w:eastAsiaTheme="minorEastAsia" w:hAnsiTheme="minorHAnsi"/>
                <w:b/>
                <w:bCs/>
                <w:szCs w:val="20"/>
              </w:rPr>
            </w:pPr>
          </w:p>
          <w:p w14:paraId="4EEA9E88" w14:textId="6CE8148D" w:rsidR="0052382F" w:rsidRPr="00F84397" w:rsidRDefault="0052382F" w:rsidP="00AB4B4C">
            <w:pPr>
              <w:rPr>
                <w:rFonts w:asciiTheme="minorHAnsi" w:eastAsiaTheme="minorEastAsia" w:hAnsiTheme="minorHAnsi"/>
                <w:b/>
                <w:bCs/>
                <w:szCs w:val="20"/>
              </w:rPr>
            </w:pPr>
            <w:r>
              <w:rPr>
                <w:rFonts w:asciiTheme="minorHAnsi" w:eastAsiaTheme="minorEastAsia" w:hAnsiTheme="minorHAnsi"/>
                <w:b/>
                <w:bCs/>
                <w:szCs w:val="20"/>
              </w:rPr>
              <w:t>04</w:t>
            </w:r>
            <w:r w:rsidRPr="004866A0">
              <w:rPr>
                <w:rFonts w:asciiTheme="minorHAnsi" w:eastAsiaTheme="minorEastAsia" w:hAnsiTheme="minorHAnsi"/>
                <w:bCs/>
                <w:szCs w:val="20"/>
              </w:rPr>
              <w:t xml:space="preserve"> – Use </w:t>
            </w:r>
            <w:proofErr w:type="spellStart"/>
            <w:r w:rsidRPr="004866A0">
              <w:rPr>
                <w:rFonts w:asciiTheme="minorHAnsi" w:eastAsiaTheme="minorEastAsia" w:hAnsiTheme="minorHAnsi"/>
                <w:bCs/>
                <w:szCs w:val="20"/>
              </w:rPr>
              <w:t>tilestyle</w:t>
            </w:r>
            <w:proofErr w:type="spellEnd"/>
            <w:r w:rsidRPr="004866A0">
              <w:rPr>
                <w:rFonts w:asciiTheme="minorHAnsi" w:eastAsiaTheme="minorEastAsia" w:hAnsiTheme="minorHAnsi"/>
                <w:bCs/>
                <w:szCs w:val="20"/>
              </w:rPr>
              <w:t xml:space="preserve"> combinations of wrap, mirror, clamp, and none on various sides of a single cube that whose object is in a </w:t>
            </w:r>
            <w:proofErr w:type="spellStart"/>
            <w:r w:rsidRPr="004866A0">
              <w:rPr>
                <w:rFonts w:asciiTheme="minorHAnsi" w:eastAsiaTheme="minorEastAsia" w:hAnsiTheme="minorHAnsi"/>
                <w:bCs/>
                <w:szCs w:val="20"/>
              </w:rPr>
              <w:t>non root</w:t>
            </w:r>
            <w:proofErr w:type="spellEnd"/>
            <w:r w:rsidRPr="004866A0">
              <w:rPr>
                <w:rFonts w:asciiTheme="minorHAnsi" w:eastAsiaTheme="minorEastAsia" w:hAnsiTheme="minorHAnsi"/>
                <w:bCs/>
                <w:szCs w:val="20"/>
              </w:rPr>
              <w:t xml:space="preserve"> model.</w:t>
            </w:r>
          </w:p>
        </w:tc>
      </w:tr>
      <w:tr w:rsidR="00AB7CFE" w:rsidRPr="00F84397" w14:paraId="503BE59A" w14:textId="77777777" w:rsidTr="001A579D">
        <w:trPr>
          <w:trHeight w:val="56"/>
        </w:trPr>
        <w:tc>
          <w:tcPr>
            <w:tcW w:w="2628" w:type="dxa"/>
            <w:tcBorders>
              <w:bottom w:val="single" w:sz="4" w:space="0" w:color="auto"/>
            </w:tcBorders>
            <w:shd w:val="clear" w:color="auto" w:fill="D9D9D9" w:themeFill="background1" w:themeFillShade="D9"/>
          </w:tcPr>
          <w:p w14:paraId="0631C0FC" w14:textId="182771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C52C29" w14:textId="28362D98" w:rsidR="00AB7CFE" w:rsidRPr="00DF6504"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0339C">
              <w:rPr>
                <w:rFonts w:asciiTheme="minorHAnsi" w:eastAsiaTheme="minorEastAsia" w:hAnsiTheme="minorHAnsi"/>
                <w:bCs/>
                <w:szCs w:val="20"/>
              </w:rPr>
              <w:t xml:space="preserve"> N/A</w:t>
            </w:r>
          </w:p>
        </w:tc>
      </w:tr>
    </w:tbl>
    <w:p w14:paraId="30051A64" w14:textId="77777777" w:rsidR="0041707B" w:rsidRDefault="0041707B" w:rsidP="00896F2F"/>
    <w:p w14:paraId="7477E7AB" w14:textId="77777777" w:rsidR="0041707B" w:rsidRDefault="0041707B">
      <w:pPr>
        <w:rPr>
          <w:rFonts w:eastAsiaTheme="majorEastAsia" w:cstheme="majorBidi"/>
          <w:b/>
          <w:bCs/>
          <w:color w:val="365F91" w:themeColor="accent1" w:themeShade="BF"/>
          <w:szCs w:val="20"/>
        </w:rPr>
      </w:pPr>
      <w:r>
        <w:br w:type="page"/>
      </w:r>
    </w:p>
    <w:p w14:paraId="66B18FD2" w14:textId="4ED24A44" w:rsidR="002D2630" w:rsidRDefault="0003262E" w:rsidP="003162C7">
      <w:pPr>
        <w:pStyle w:val="Heading3"/>
      </w:pPr>
      <w:r>
        <w:lastRenderedPageBreak/>
        <w:t>P_</w:t>
      </w:r>
      <w:r w:rsidR="004360B7">
        <w:t>???_0</w:t>
      </w:r>
      <w:r w:rsidR="00014850">
        <w:t>524</w:t>
      </w:r>
      <w:r w:rsidR="002D2630" w:rsidRPr="0056587D">
        <w:t xml:space="preserve"> </w:t>
      </w:r>
      <w:r w:rsidR="00014850">
        <w:t>Whitespace in Delimited Values</w:t>
      </w:r>
    </w:p>
    <w:tbl>
      <w:tblPr>
        <w:tblStyle w:val="TableGrid"/>
        <w:tblW w:w="9648" w:type="dxa"/>
        <w:tblLook w:val="04A0" w:firstRow="1" w:lastRow="0" w:firstColumn="1" w:lastColumn="0" w:noHBand="0" w:noVBand="1"/>
      </w:tblPr>
      <w:tblGrid>
        <w:gridCol w:w="2628"/>
        <w:gridCol w:w="7020"/>
      </w:tblGrid>
      <w:tr w:rsidR="002D2630" w:rsidRPr="00F84397" w14:paraId="5F178814" w14:textId="77777777" w:rsidTr="00F64FC5">
        <w:tc>
          <w:tcPr>
            <w:tcW w:w="2628" w:type="dxa"/>
            <w:tcBorders>
              <w:bottom w:val="single" w:sz="4" w:space="0" w:color="auto"/>
            </w:tcBorders>
            <w:shd w:val="clear" w:color="auto" w:fill="D9D9D9" w:themeFill="background1" w:themeFillShade="D9"/>
          </w:tcPr>
          <w:p w14:paraId="44E7652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207F67" w14:textId="77777777" w:rsidR="002D2630" w:rsidRPr="00F84397" w:rsidRDefault="002D2630" w:rsidP="00F64FC5">
            <w:pPr>
              <w:rPr>
                <w:rFonts w:asciiTheme="minorHAnsi" w:hAnsiTheme="minorHAnsi"/>
                <w:b/>
                <w:szCs w:val="20"/>
              </w:rPr>
            </w:pPr>
          </w:p>
        </w:tc>
        <w:tc>
          <w:tcPr>
            <w:tcW w:w="7020" w:type="dxa"/>
          </w:tcPr>
          <w:p w14:paraId="05C48463" w14:textId="2E196C85" w:rsidR="002D2630" w:rsidRPr="00F84397" w:rsidRDefault="002D2630" w:rsidP="00F16A2C">
            <w:pPr>
              <w:rPr>
                <w:rFonts w:asciiTheme="minorHAnsi" w:hAnsiTheme="minorHAnsi"/>
                <w:szCs w:val="20"/>
              </w:rPr>
            </w:pPr>
            <w:r>
              <w:rPr>
                <w:rFonts w:asciiTheme="minorHAnsi" w:hAnsiTheme="minorHAnsi"/>
                <w:szCs w:val="20"/>
              </w:rPr>
              <w:t xml:space="preserve">Use multiple </w:t>
            </w:r>
            <w:proofErr w:type="gramStart"/>
            <w:r>
              <w:rPr>
                <w:rFonts w:asciiTheme="minorHAnsi" w:hAnsiTheme="minorHAnsi"/>
                <w:szCs w:val="20"/>
              </w:rPr>
              <w:t>tab</w:t>
            </w:r>
            <w:proofErr w:type="gramEnd"/>
            <w:r w:rsidR="00F16A2C">
              <w:rPr>
                <w:rFonts w:asciiTheme="minorHAnsi" w:hAnsiTheme="minorHAnsi"/>
                <w:szCs w:val="20"/>
              </w:rPr>
              <w:t xml:space="preserve">, </w:t>
            </w:r>
            <w:r>
              <w:rPr>
                <w:rFonts w:asciiTheme="minorHAnsi" w:hAnsiTheme="minorHAnsi"/>
                <w:szCs w:val="20"/>
              </w:rPr>
              <w:t>space</w:t>
            </w:r>
            <w:r w:rsidR="00F16A2C">
              <w:rPr>
                <w:rFonts w:asciiTheme="minorHAnsi" w:hAnsiTheme="minorHAnsi"/>
                <w:szCs w:val="20"/>
              </w:rPr>
              <w:t xml:space="preserve">, CR, LF </w:t>
            </w:r>
            <w:r>
              <w:rPr>
                <w:rFonts w:asciiTheme="minorHAnsi" w:hAnsiTheme="minorHAnsi"/>
                <w:szCs w:val="20"/>
              </w:rPr>
              <w:t xml:space="preserve">characters between space delimited attributes. The schema validation </w:t>
            </w:r>
          </w:p>
        </w:tc>
      </w:tr>
      <w:tr w:rsidR="002D2630" w:rsidRPr="00F84397" w14:paraId="7997247B" w14:textId="77777777" w:rsidTr="00F64FC5">
        <w:trPr>
          <w:trHeight w:val="56"/>
        </w:trPr>
        <w:tc>
          <w:tcPr>
            <w:tcW w:w="2628" w:type="dxa"/>
            <w:shd w:val="clear" w:color="auto" w:fill="D9D9D9" w:themeFill="background1" w:themeFillShade="D9"/>
          </w:tcPr>
          <w:p w14:paraId="5C7877C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498185D" w14:textId="77777777" w:rsidR="002D2630" w:rsidRPr="00F84397" w:rsidRDefault="002D2630" w:rsidP="00F64FC5">
            <w:pPr>
              <w:rPr>
                <w:rFonts w:asciiTheme="minorHAnsi" w:hAnsiTheme="minorHAnsi"/>
                <w:b/>
                <w:szCs w:val="20"/>
              </w:rPr>
            </w:pPr>
          </w:p>
        </w:tc>
        <w:tc>
          <w:tcPr>
            <w:tcW w:w="7020" w:type="dxa"/>
          </w:tcPr>
          <w:p w14:paraId="29EB600F" w14:textId="34E70962" w:rsidR="002D2630" w:rsidRPr="00F84397" w:rsidRDefault="002D2630" w:rsidP="00F64FC5">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45D0E2BC" w14:textId="77777777" w:rsidR="002D2630" w:rsidRPr="00F84397" w:rsidRDefault="002D2630" w:rsidP="00F64FC5">
            <w:pPr>
              <w:rPr>
                <w:rFonts w:asciiTheme="minorHAnsi" w:hAnsiTheme="minorHAnsi"/>
                <w:szCs w:val="20"/>
              </w:rPr>
            </w:pPr>
          </w:p>
        </w:tc>
      </w:tr>
      <w:tr w:rsidR="002D2630" w:rsidRPr="00F84397" w14:paraId="0D536E12" w14:textId="77777777" w:rsidTr="00AB7CFE">
        <w:trPr>
          <w:trHeight w:val="56"/>
        </w:trPr>
        <w:tc>
          <w:tcPr>
            <w:tcW w:w="2628" w:type="dxa"/>
            <w:shd w:val="clear" w:color="auto" w:fill="D9D9D9" w:themeFill="background1" w:themeFillShade="D9"/>
          </w:tcPr>
          <w:p w14:paraId="0BD391FC"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4249F" w14:textId="77777777" w:rsidR="002D2630" w:rsidRPr="00F84397" w:rsidRDefault="002D2630" w:rsidP="00F64FC5">
            <w:pPr>
              <w:rPr>
                <w:rFonts w:asciiTheme="minorHAnsi" w:hAnsiTheme="minorHAnsi"/>
                <w:b/>
                <w:szCs w:val="20"/>
              </w:rPr>
            </w:pPr>
          </w:p>
        </w:tc>
        <w:tc>
          <w:tcPr>
            <w:tcW w:w="7020" w:type="dxa"/>
          </w:tcPr>
          <w:p w14:paraId="7A9F9892" w14:textId="11406878" w:rsidR="002D2630" w:rsidRDefault="00104F9D" w:rsidP="00F64FC5">
            <w:pPr>
              <w:rPr>
                <w:rFonts w:asciiTheme="minorHAnsi" w:eastAsiaTheme="minorEastAsia" w:hAnsiTheme="minorHAnsi"/>
                <w:bCs/>
                <w:szCs w:val="20"/>
              </w:rPr>
            </w:pPr>
            <w:r w:rsidRPr="00DF0458">
              <w:rPr>
                <w:rFonts w:asciiTheme="minorHAnsi" w:eastAsiaTheme="minorEastAsia" w:hAnsiTheme="minorHAnsi"/>
                <w:bCs/>
                <w:szCs w:val="20"/>
              </w:rPr>
              <w:t xml:space="preserve">For each of the </w:t>
            </w:r>
            <w:r>
              <w:rPr>
                <w:rFonts w:asciiTheme="minorHAnsi" w:eastAsiaTheme="minorEastAsia" w:hAnsiTheme="minorHAnsi"/>
                <w:bCs/>
                <w:szCs w:val="20"/>
              </w:rPr>
              <w:t xml:space="preserve">space delimited attributes noted in the </w:t>
            </w:r>
            <w:r w:rsidRPr="00DF0458">
              <w:rPr>
                <w:rFonts w:asciiTheme="minorHAnsi" w:eastAsiaTheme="minorEastAsia" w:hAnsiTheme="minorHAnsi"/>
                <w:bCs/>
                <w:szCs w:val="20"/>
              </w:rPr>
              <w:t>test cases below</w:t>
            </w:r>
            <w:r>
              <w:rPr>
                <w:rFonts w:asciiTheme="minorHAnsi" w:eastAsiaTheme="minorEastAsia" w:hAnsiTheme="minorHAnsi"/>
                <w:bCs/>
                <w:szCs w:val="20"/>
              </w:rPr>
              <w:t xml:space="preserve">, </w:t>
            </w:r>
            <w:r w:rsidR="0037262D">
              <w:rPr>
                <w:rFonts w:asciiTheme="minorHAnsi" w:eastAsiaTheme="minorEastAsia" w:hAnsiTheme="minorHAnsi"/>
                <w:bCs/>
                <w:szCs w:val="20"/>
              </w:rPr>
              <w:t>include multiple</w:t>
            </w:r>
            <w:r>
              <w:rPr>
                <w:rFonts w:asciiTheme="minorHAnsi" w:eastAsiaTheme="minorEastAsia" w:hAnsiTheme="minorHAnsi"/>
                <w:bCs/>
                <w:szCs w:val="20"/>
              </w:rPr>
              <w:t xml:space="preserve"> space characters</w:t>
            </w:r>
            <w:r w:rsidR="00F16A2C">
              <w:rPr>
                <w:rFonts w:asciiTheme="minorHAnsi" w:eastAsiaTheme="minorEastAsia" w:hAnsiTheme="minorHAnsi"/>
                <w:bCs/>
                <w:szCs w:val="20"/>
              </w:rPr>
              <w:t>, tab CR, and LF in</w:t>
            </w:r>
            <w:r>
              <w:rPr>
                <w:rFonts w:asciiTheme="minorHAnsi" w:eastAsiaTheme="minorEastAsia" w:hAnsiTheme="minorHAnsi"/>
                <w:bCs/>
                <w:szCs w:val="20"/>
              </w:rPr>
              <w:t xml:space="preserve"> one set of </w:t>
            </w:r>
            <w:r w:rsidR="0037262D">
              <w:rPr>
                <w:rFonts w:asciiTheme="minorHAnsi" w:eastAsiaTheme="minorEastAsia" w:hAnsiTheme="minorHAnsi"/>
                <w:bCs/>
                <w:szCs w:val="20"/>
              </w:rPr>
              <w:t xml:space="preserve">space delimited </w:t>
            </w:r>
            <w:r>
              <w:rPr>
                <w:rFonts w:asciiTheme="minorHAnsi" w:eastAsiaTheme="minorEastAsia" w:hAnsiTheme="minorHAnsi"/>
                <w:bCs/>
                <w:szCs w:val="20"/>
              </w:rPr>
              <w:t>values</w:t>
            </w:r>
            <w:r w:rsidR="0037262D">
              <w:rPr>
                <w:rFonts w:asciiTheme="minorHAnsi" w:eastAsiaTheme="minorEastAsia" w:hAnsiTheme="minorHAnsi"/>
                <w:bCs/>
                <w:szCs w:val="20"/>
              </w:rPr>
              <w:t xml:space="preserve">. </w:t>
            </w:r>
          </w:p>
          <w:p w14:paraId="536B5F6C" w14:textId="130EB07A" w:rsidR="00104F9D" w:rsidRDefault="00104F9D" w:rsidP="00F64FC5">
            <w:pPr>
              <w:rPr>
                <w:rFonts w:asciiTheme="minorHAnsi" w:eastAsiaTheme="minorEastAsia" w:hAnsiTheme="minorHAnsi"/>
                <w:bCs/>
                <w:szCs w:val="20"/>
              </w:rPr>
            </w:pPr>
          </w:p>
          <w:p w14:paraId="3594F995" w14:textId="5A119FDF"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01</w:t>
            </w:r>
            <w:r>
              <w:rPr>
                <w:rFonts w:asciiTheme="minorHAnsi" w:eastAsiaTheme="minorEastAsia" w:hAnsiTheme="minorHAnsi"/>
                <w:bCs/>
                <w:szCs w:val="20"/>
              </w:rPr>
              <w:t xml:space="preserve"> – Include multiple whitespace characters in the following attributes: </w:t>
            </w:r>
            <w:proofErr w:type="spellStart"/>
            <w:r>
              <w:rPr>
                <w:rFonts w:asciiTheme="minorHAnsi" w:eastAsiaTheme="minorEastAsia" w:hAnsiTheme="minorHAnsi"/>
                <w:bCs/>
                <w:szCs w:val="20"/>
              </w:rPr>
              <w:t>pids</w:t>
            </w:r>
            <w:proofErr w:type="spellEnd"/>
            <w:r w:rsidR="007F60F4">
              <w:rPr>
                <w:rFonts w:asciiTheme="minorHAnsi" w:eastAsiaTheme="minorEastAsia" w:hAnsiTheme="minorHAnsi"/>
                <w:bCs/>
                <w:szCs w:val="20"/>
              </w:rPr>
              <w:t xml:space="preserve"> and </w:t>
            </w:r>
            <w:proofErr w:type="spellStart"/>
            <w:r w:rsidR="007F60F4">
              <w:rPr>
                <w:rFonts w:asciiTheme="minorHAnsi" w:eastAsiaTheme="minorEastAsia" w:hAnsiTheme="minorHAnsi"/>
                <w:bCs/>
                <w:szCs w:val="20"/>
              </w:rPr>
              <w:t>pindices</w:t>
            </w:r>
            <w:proofErr w:type="spellEnd"/>
            <w:r w:rsidR="007F60F4">
              <w:rPr>
                <w:rFonts w:asciiTheme="minorHAnsi" w:eastAsiaTheme="minorEastAsia" w:hAnsiTheme="minorHAnsi"/>
                <w:bCs/>
                <w:szCs w:val="20"/>
              </w:rPr>
              <w:t>.</w:t>
            </w:r>
          </w:p>
          <w:p w14:paraId="131796BB" w14:textId="31EDBDBC" w:rsidR="00104F9D" w:rsidRDefault="00104F9D" w:rsidP="00F64FC5">
            <w:pPr>
              <w:rPr>
                <w:rFonts w:asciiTheme="minorHAnsi" w:eastAsiaTheme="minorEastAsia" w:hAnsiTheme="minorHAnsi"/>
                <w:bCs/>
                <w:szCs w:val="20"/>
              </w:rPr>
            </w:pPr>
          </w:p>
          <w:p w14:paraId="2AC84C33" w14:textId="50629E75"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02</w:t>
            </w:r>
            <w:r>
              <w:rPr>
                <w:rFonts w:asciiTheme="minorHAnsi" w:eastAsiaTheme="minorEastAsia" w:hAnsiTheme="minorHAnsi"/>
                <w:bCs/>
                <w:szCs w:val="20"/>
              </w:rPr>
              <w:t xml:space="preserve"> -   Include multiple whitespace values in both a build item and component transform matrix.</w:t>
            </w:r>
          </w:p>
          <w:p w14:paraId="2C3BCDD0" w14:textId="50F24DCD" w:rsidR="002D2630" w:rsidRPr="00F84397" w:rsidRDefault="002D2630" w:rsidP="00104F9D">
            <w:pPr>
              <w:rPr>
                <w:rFonts w:asciiTheme="minorHAnsi" w:eastAsiaTheme="minorEastAsia" w:hAnsiTheme="minorHAnsi"/>
                <w:b/>
                <w:bCs/>
                <w:szCs w:val="20"/>
              </w:rPr>
            </w:pPr>
          </w:p>
        </w:tc>
      </w:tr>
      <w:tr w:rsidR="00AB7CFE" w:rsidRPr="00F84397" w14:paraId="5CCD7BAE" w14:textId="77777777" w:rsidTr="00F64FC5">
        <w:trPr>
          <w:trHeight w:val="56"/>
        </w:trPr>
        <w:tc>
          <w:tcPr>
            <w:tcW w:w="2628" w:type="dxa"/>
            <w:tcBorders>
              <w:bottom w:val="single" w:sz="4" w:space="0" w:color="auto"/>
            </w:tcBorders>
            <w:shd w:val="clear" w:color="auto" w:fill="D9D9D9" w:themeFill="background1" w:themeFillShade="D9"/>
          </w:tcPr>
          <w:p w14:paraId="5F0092F8" w14:textId="341D3A9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3205E" w14:textId="637A67D6" w:rsidR="00AB7CFE" w:rsidRPr="00DF0458" w:rsidRDefault="00AB7CFE" w:rsidP="00AB7CFE">
            <w:pPr>
              <w:rPr>
                <w:rFonts w:asciiTheme="minorHAnsi" w:eastAsiaTheme="minorEastAsia" w:hAnsiTheme="minorHAnsi"/>
                <w:bCs/>
                <w:szCs w:val="20"/>
              </w:rPr>
            </w:pPr>
            <w:hyperlink r:id="rId69" w:anchor="234-Whitespace" w:history="1">
              <w:r w:rsidRPr="005D1D91">
                <w:rPr>
                  <w:rStyle w:val="Hyperlink"/>
                  <w:rFonts w:asciiTheme="minorHAnsi" w:eastAsiaTheme="minorEastAsia" w:hAnsiTheme="minorHAnsi"/>
                  <w:bCs/>
                  <w:szCs w:val="20"/>
                </w:rPr>
                <w:t>Link to Requirement in 3MF Specification</w:t>
              </w:r>
            </w:hyperlink>
          </w:p>
        </w:tc>
      </w:tr>
    </w:tbl>
    <w:p w14:paraId="54B26348" w14:textId="77777777" w:rsidR="002D2630" w:rsidRDefault="002D2630" w:rsidP="002D2630"/>
    <w:p w14:paraId="4314402C" w14:textId="0975A485" w:rsidR="00CB22DB" w:rsidRDefault="0003262E" w:rsidP="003162C7">
      <w:pPr>
        <w:pStyle w:val="Heading3"/>
      </w:pPr>
      <w:r>
        <w:t>P_</w:t>
      </w:r>
      <w:r w:rsidR="004360B7">
        <w:t>???_0</w:t>
      </w:r>
      <w:r w:rsidR="004377E5">
        <w:t>525</w:t>
      </w:r>
      <w:r w:rsidR="00CB22DB" w:rsidRPr="0056587D">
        <w:t xml:space="preserve"> </w:t>
      </w:r>
      <w:r w:rsidR="00CB22DB">
        <w:t>Permutations of Layers</w:t>
      </w:r>
    </w:p>
    <w:tbl>
      <w:tblPr>
        <w:tblStyle w:val="TableGrid"/>
        <w:tblW w:w="9648" w:type="dxa"/>
        <w:tblLook w:val="04A0" w:firstRow="1" w:lastRow="0" w:firstColumn="1" w:lastColumn="0" w:noHBand="0" w:noVBand="1"/>
      </w:tblPr>
      <w:tblGrid>
        <w:gridCol w:w="2628"/>
        <w:gridCol w:w="7020"/>
      </w:tblGrid>
      <w:tr w:rsidR="00CB22DB" w:rsidRPr="00F84397" w14:paraId="04ED91A1" w14:textId="77777777" w:rsidTr="004A2448">
        <w:tc>
          <w:tcPr>
            <w:tcW w:w="2628" w:type="dxa"/>
            <w:tcBorders>
              <w:bottom w:val="single" w:sz="4" w:space="0" w:color="auto"/>
            </w:tcBorders>
            <w:shd w:val="clear" w:color="auto" w:fill="D9D9D9" w:themeFill="background1" w:themeFillShade="D9"/>
          </w:tcPr>
          <w:p w14:paraId="7AEEBF75"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3E5CA" w14:textId="77777777" w:rsidR="00CB22DB" w:rsidRPr="00F84397" w:rsidRDefault="00CB22DB" w:rsidP="004A2448">
            <w:pPr>
              <w:rPr>
                <w:rFonts w:asciiTheme="minorHAnsi" w:hAnsiTheme="minorHAnsi"/>
                <w:b/>
                <w:szCs w:val="20"/>
              </w:rPr>
            </w:pPr>
          </w:p>
        </w:tc>
        <w:tc>
          <w:tcPr>
            <w:tcW w:w="7020" w:type="dxa"/>
          </w:tcPr>
          <w:p w14:paraId="21BAE1F5" w14:textId="774A2167" w:rsidR="00CB22DB" w:rsidRDefault="00CB22DB" w:rsidP="00CB22DB">
            <w:pPr>
              <w:rPr>
                <w:rFonts w:asciiTheme="minorHAnsi" w:hAnsiTheme="minorHAnsi"/>
                <w:szCs w:val="20"/>
              </w:rPr>
            </w:pPr>
            <w:r>
              <w:rPr>
                <w:rFonts w:asciiTheme="minorHAnsi" w:hAnsiTheme="minorHAnsi"/>
                <w:szCs w:val="20"/>
              </w:rPr>
              <w:t>Iterate through a set of test cases, each using a unique combination of materials, alpha data, padding, tiling, gradients, and other characteristics. This is not intended to be an exhaustive list, but rather a reasonable sampling of the possibilities. Basic combinations of layers to include:</w:t>
            </w:r>
          </w:p>
          <w:p w14:paraId="5D609A5B" w14:textId="77777777" w:rsidR="00CB22DB" w:rsidRPr="00CB22DB" w:rsidRDefault="00CB22DB" w:rsidP="008E4E98">
            <w:pPr>
              <w:pStyle w:val="ListParagraph"/>
              <w:numPr>
                <w:ilvl w:val="0"/>
                <w:numId w:val="14"/>
              </w:numPr>
              <w:rPr>
                <w:rFonts w:asciiTheme="minorHAnsi" w:hAnsiTheme="minorHAnsi"/>
                <w:szCs w:val="20"/>
              </w:rPr>
            </w:pP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w:t>
            </w:r>
          </w:p>
          <w:p w14:paraId="5E0E7258" w14:textId="77777777"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texture + color group</w:t>
            </w:r>
          </w:p>
          <w:p w14:paraId="6B457946" w14:textId="77777777" w:rsidR="00CB22DB" w:rsidRPr="00CB22DB" w:rsidRDefault="00CB22DB" w:rsidP="008E4E98">
            <w:pPr>
              <w:pStyle w:val="ListParagraph"/>
              <w:numPr>
                <w:ilvl w:val="0"/>
                <w:numId w:val="14"/>
              </w:numPr>
              <w:rPr>
                <w:rFonts w:asciiTheme="minorHAnsi" w:hAnsiTheme="minorHAnsi"/>
                <w:szCs w:val="20"/>
              </w:rPr>
            </w:pP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 + texture</w:t>
            </w:r>
          </w:p>
          <w:p w14:paraId="71F06C52" w14:textId="634A746E"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 xml:space="preserve">texture + </w:t>
            </w: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w:t>
            </w:r>
          </w:p>
          <w:p w14:paraId="46033AA4" w14:textId="7413413E" w:rsidR="00CB22DB" w:rsidRPr="00F84397" w:rsidRDefault="00CB22DB" w:rsidP="00CB22DB">
            <w:pPr>
              <w:rPr>
                <w:rFonts w:asciiTheme="minorHAnsi" w:hAnsiTheme="minorHAnsi"/>
                <w:szCs w:val="20"/>
              </w:rPr>
            </w:pPr>
          </w:p>
        </w:tc>
      </w:tr>
      <w:tr w:rsidR="00CB22DB" w:rsidRPr="00F84397" w14:paraId="21C2D862" w14:textId="77777777" w:rsidTr="004A2448">
        <w:trPr>
          <w:trHeight w:val="56"/>
        </w:trPr>
        <w:tc>
          <w:tcPr>
            <w:tcW w:w="2628" w:type="dxa"/>
            <w:shd w:val="clear" w:color="auto" w:fill="D9D9D9" w:themeFill="background1" w:themeFillShade="D9"/>
          </w:tcPr>
          <w:p w14:paraId="4C4B4F97"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392B73" w14:textId="77777777" w:rsidR="00CB22DB" w:rsidRPr="00F84397" w:rsidRDefault="00CB22DB" w:rsidP="004A2448">
            <w:pPr>
              <w:rPr>
                <w:rFonts w:asciiTheme="minorHAnsi" w:hAnsiTheme="minorHAnsi"/>
                <w:b/>
                <w:szCs w:val="20"/>
              </w:rPr>
            </w:pPr>
          </w:p>
        </w:tc>
        <w:tc>
          <w:tcPr>
            <w:tcW w:w="7020" w:type="dxa"/>
          </w:tcPr>
          <w:p w14:paraId="2C449B38" w14:textId="2C15A7BA" w:rsidR="00CB22DB" w:rsidRPr="00F84397" w:rsidRDefault="00CB22DB" w:rsidP="004A2448">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5</w:t>
            </w:r>
            <w:r w:rsidR="00250472">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F036EE9" w14:textId="77777777" w:rsidR="00CB22DB" w:rsidRPr="00F84397" w:rsidRDefault="00CB22DB" w:rsidP="004A2448">
            <w:pPr>
              <w:rPr>
                <w:rFonts w:asciiTheme="minorHAnsi" w:hAnsiTheme="minorHAnsi"/>
                <w:szCs w:val="20"/>
              </w:rPr>
            </w:pPr>
          </w:p>
        </w:tc>
      </w:tr>
      <w:tr w:rsidR="00CB22DB" w:rsidRPr="00F84397" w14:paraId="0944EF5F" w14:textId="77777777" w:rsidTr="00AB7CFE">
        <w:trPr>
          <w:trHeight w:val="56"/>
        </w:trPr>
        <w:tc>
          <w:tcPr>
            <w:tcW w:w="2628" w:type="dxa"/>
            <w:shd w:val="clear" w:color="auto" w:fill="D9D9D9" w:themeFill="background1" w:themeFillShade="D9"/>
          </w:tcPr>
          <w:p w14:paraId="333FF179"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1F7BFC" w14:textId="77777777" w:rsidR="00CB22DB" w:rsidRPr="00F84397" w:rsidRDefault="00CB22DB" w:rsidP="004A2448">
            <w:pPr>
              <w:rPr>
                <w:rFonts w:asciiTheme="minorHAnsi" w:hAnsiTheme="minorHAnsi"/>
                <w:b/>
                <w:szCs w:val="20"/>
              </w:rPr>
            </w:pPr>
          </w:p>
        </w:tc>
        <w:tc>
          <w:tcPr>
            <w:tcW w:w="7020" w:type="dxa"/>
          </w:tcPr>
          <w:p w14:paraId="72493880" w14:textId="59837173" w:rsidR="00CB22DB" w:rsidRDefault="000F75CF" w:rsidP="00CB22DB">
            <w:pPr>
              <w:rPr>
                <w:rFonts w:asciiTheme="minorHAnsi" w:eastAsiaTheme="minorEastAsia" w:hAnsiTheme="minorHAnsi"/>
                <w:b/>
                <w:bCs/>
                <w:szCs w:val="20"/>
              </w:rPr>
            </w:pPr>
            <w:r>
              <w:rPr>
                <w:rFonts w:asciiTheme="minorHAnsi" w:eastAsiaTheme="minorEastAsia" w:hAnsiTheme="minorHAnsi"/>
                <w:b/>
                <w:bCs/>
                <w:szCs w:val="20"/>
              </w:rPr>
              <w:t>The table on the following page details each test case and the layer characteristics using the following legend:</w:t>
            </w:r>
          </w:p>
          <w:p w14:paraId="31EA5921" w14:textId="77777777" w:rsidR="000F75CF" w:rsidRDefault="000F75CF" w:rsidP="00CB22DB">
            <w:pPr>
              <w:rPr>
                <w:rFonts w:asciiTheme="minorHAnsi" w:eastAsiaTheme="minorEastAsia" w:hAnsiTheme="minorHAnsi"/>
                <w:b/>
                <w:bCs/>
                <w:szCs w:val="20"/>
              </w:rPr>
            </w:pPr>
          </w:p>
          <w:p w14:paraId="7882CB60"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CG = </w:t>
            </w:r>
            <w:proofErr w:type="spellStart"/>
            <w:r w:rsidRPr="00B142E0">
              <w:rPr>
                <w:rFonts w:asciiTheme="minorHAnsi" w:eastAsiaTheme="minorEastAsia" w:hAnsiTheme="minorHAnsi"/>
                <w:bCs/>
                <w:szCs w:val="20"/>
              </w:rPr>
              <w:t>Colorgroup</w:t>
            </w:r>
            <w:proofErr w:type="spellEnd"/>
          </w:p>
          <w:p w14:paraId="4CC11B4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TX = Texture</w:t>
            </w:r>
          </w:p>
          <w:p w14:paraId="273F96B5"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MP = </w:t>
            </w:r>
            <w:proofErr w:type="spellStart"/>
            <w:r w:rsidRPr="00B142E0">
              <w:rPr>
                <w:rFonts w:asciiTheme="minorHAnsi" w:eastAsiaTheme="minorEastAsia" w:hAnsiTheme="minorHAnsi"/>
                <w:bCs/>
                <w:szCs w:val="20"/>
              </w:rPr>
              <w:t>Multiproperties</w:t>
            </w:r>
            <w:proofErr w:type="spellEnd"/>
          </w:p>
          <w:p w14:paraId="4D856E87"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OP = Opaque</w:t>
            </w:r>
          </w:p>
          <w:p w14:paraId="12EE038B"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TR = Transparent</w:t>
            </w:r>
          </w:p>
          <w:p w14:paraId="500A9E7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SC = Solid Color</w:t>
            </w:r>
          </w:p>
          <w:p w14:paraId="426D6909"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GC = Gradient Color</w:t>
            </w:r>
          </w:p>
          <w:p w14:paraId="7A634E24"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GA = Gradient Alpha</w:t>
            </w:r>
          </w:p>
          <w:p w14:paraId="4EB9AD0B" w14:textId="28CA5B59" w:rsidR="000F75CF" w:rsidRPr="00B142E0" w:rsidRDefault="00AC5251" w:rsidP="00B142E0">
            <w:pPr>
              <w:ind w:left="360"/>
              <w:rPr>
                <w:rFonts w:asciiTheme="minorHAnsi" w:eastAsiaTheme="minorEastAsia" w:hAnsiTheme="minorHAnsi"/>
                <w:bCs/>
                <w:szCs w:val="20"/>
              </w:rPr>
            </w:pPr>
            <w:r w:rsidRPr="00B142E0">
              <w:rPr>
                <w:rFonts w:asciiTheme="minorHAnsi" w:eastAsiaTheme="minorEastAsia" w:hAnsiTheme="minorHAnsi"/>
                <w:bCs/>
                <w:szCs w:val="20"/>
              </w:rPr>
              <w:t>WR</w:t>
            </w:r>
            <w:r w:rsidR="000F75CF" w:rsidRPr="00B142E0">
              <w:rPr>
                <w:rFonts w:asciiTheme="minorHAnsi" w:eastAsiaTheme="minorEastAsia" w:hAnsiTheme="minorHAnsi"/>
                <w:bCs/>
                <w:szCs w:val="20"/>
              </w:rPr>
              <w:t xml:space="preserve"> = </w:t>
            </w:r>
            <w:r w:rsidRPr="00B142E0">
              <w:rPr>
                <w:rFonts w:asciiTheme="minorHAnsi" w:eastAsiaTheme="minorEastAsia" w:hAnsiTheme="minorHAnsi"/>
                <w:bCs/>
                <w:szCs w:val="20"/>
              </w:rPr>
              <w:t>Wrapped</w:t>
            </w:r>
            <w:r w:rsidR="000F75CF" w:rsidRPr="00B142E0">
              <w:rPr>
                <w:rFonts w:asciiTheme="minorHAnsi" w:eastAsiaTheme="minorEastAsia" w:hAnsiTheme="minorHAnsi"/>
                <w:bCs/>
                <w:szCs w:val="20"/>
              </w:rPr>
              <w:t xml:space="preserve"> (presumes tex2coord </w:t>
            </w:r>
            <w:proofErr w:type="spellStart"/>
            <w:r w:rsidR="000F75CF" w:rsidRPr="00B142E0">
              <w:rPr>
                <w:rFonts w:asciiTheme="minorHAnsi" w:eastAsiaTheme="minorEastAsia" w:hAnsiTheme="minorHAnsi"/>
                <w:bCs/>
                <w:szCs w:val="20"/>
              </w:rPr>
              <w:t>uv</w:t>
            </w:r>
            <w:proofErr w:type="spellEnd"/>
            <w:r w:rsidR="000F75CF" w:rsidRPr="00B142E0">
              <w:rPr>
                <w:rFonts w:asciiTheme="minorHAnsi" w:eastAsiaTheme="minorEastAsia" w:hAnsiTheme="minorHAnsi"/>
                <w:bCs/>
                <w:szCs w:val="20"/>
              </w:rPr>
              <w:t xml:space="preserve"> &gt; 1)</w:t>
            </w:r>
          </w:p>
          <w:p w14:paraId="5316222B" w14:textId="77777777" w:rsidR="00AC5251"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MR = Mirrored</w:t>
            </w:r>
            <w:r w:rsidR="00AC5251" w:rsidRPr="00B142E0">
              <w:rPr>
                <w:rFonts w:asciiTheme="minorHAnsi" w:eastAsiaTheme="minorEastAsia" w:hAnsiTheme="minorHAnsi"/>
                <w:bCs/>
                <w:szCs w:val="20"/>
              </w:rPr>
              <w:t xml:space="preserve"> (presumes tex2coord </w:t>
            </w:r>
            <w:proofErr w:type="spellStart"/>
            <w:r w:rsidR="00AC5251" w:rsidRPr="00B142E0">
              <w:rPr>
                <w:rFonts w:asciiTheme="minorHAnsi" w:eastAsiaTheme="minorEastAsia" w:hAnsiTheme="minorHAnsi"/>
                <w:bCs/>
                <w:szCs w:val="20"/>
              </w:rPr>
              <w:t>uv</w:t>
            </w:r>
            <w:proofErr w:type="spellEnd"/>
            <w:r w:rsidR="00AC5251" w:rsidRPr="00B142E0">
              <w:rPr>
                <w:rFonts w:asciiTheme="minorHAnsi" w:eastAsiaTheme="minorEastAsia" w:hAnsiTheme="minorHAnsi"/>
                <w:bCs/>
                <w:szCs w:val="20"/>
              </w:rPr>
              <w:t xml:space="preserve"> &gt; 1)</w:t>
            </w:r>
          </w:p>
          <w:p w14:paraId="0F65090E" w14:textId="26CBEA24"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CL = Clamped (presumes </w:t>
            </w:r>
            <w:r w:rsidR="00AC5251" w:rsidRPr="00B142E0">
              <w:rPr>
                <w:rFonts w:asciiTheme="minorHAnsi" w:eastAsiaTheme="minorEastAsia" w:hAnsiTheme="minorHAnsi"/>
                <w:bCs/>
                <w:szCs w:val="20"/>
              </w:rPr>
              <w:t>tex2coord</w:t>
            </w:r>
            <w:r w:rsidRPr="00B142E0">
              <w:rPr>
                <w:rFonts w:asciiTheme="minorHAnsi" w:eastAsiaTheme="minorEastAsia" w:hAnsiTheme="minorHAnsi"/>
                <w:bCs/>
                <w:szCs w:val="20"/>
              </w:rPr>
              <w:t xml:space="preserve"> </w:t>
            </w:r>
            <w:proofErr w:type="spellStart"/>
            <w:r w:rsidRPr="00B142E0">
              <w:rPr>
                <w:rFonts w:asciiTheme="minorHAnsi" w:eastAsiaTheme="minorEastAsia" w:hAnsiTheme="minorHAnsi"/>
                <w:bCs/>
                <w:szCs w:val="20"/>
              </w:rPr>
              <w:t>uv</w:t>
            </w:r>
            <w:proofErr w:type="spellEnd"/>
            <w:r w:rsidRPr="00B142E0">
              <w:rPr>
                <w:rFonts w:asciiTheme="minorHAnsi" w:eastAsiaTheme="minorEastAsia" w:hAnsiTheme="minorHAnsi"/>
                <w:bCs/>
                <w:szCs w:val="20"/>
              </w:rPr>
              <w:t xml:space="preserve"> &gt; 1)</w:t>
            </w:r>
          </w:p>
          <w:p w14:paraId="77E236B9" w14:textId="5178EFE2" w:rsidR="008E2608" w:rsidRPr="00B142E0" w:rsidRDefault="008E2608"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NO = None (presumes tex2coord </w:t>
            </w:r>
            <w:proofErr w:type="spellStart"/>
            <w:r w:rsidRPr="00B142E0">
              <w:rPr>
                <w:rFonts w:asciiTheme="minorHAnsi" w:eastAsiaTheme="minorEastAsia" w:hAnsiTheme="minorHAnsi"/>
                <w:bCs/>
                <w:szCs w:val="20"/>
              </w:rPr>
              <w:t>uv</w:t>
            </w:r>
            <w:proofErr w:type="spellEnd"/>
            <w:r w:rsidRPr="00B142E0">
              <w:rPr>
                <w:rFonts w:asciiTheme="minorHAnsi" w:eastAsiaTheme="minorEastAsia" w:hAnsiTheme="minorHAnsi"/>
                <w:bCs/>
                <w:szCs w:val="20"/>
              </w:rPr>
              <w:t xml:space="preserve"> &gt; 1)</w:t>
            </w:r>
            <w:r w:rsidR="00C038E0" w:rsidRPr="00B142E0">
              <w:rPr>
                <w:rFonts w:asciiTheme="minorHAnsi" w:eastAsiaTheme="minorEastAsia" w:hAnsiTheme="minorHAnsi"/>
                <w:bCs/>
                <w:szCs w:val="20"/>
              </w:rPr>
              <w:t xml:space="preserve"> – One or both </w:t>
            </w:r>
            <w:proofErr w:type="spellStart"/>
            <w:r w:rsidR="00FE2EC0" w:rsidRPr="00B142E0">
              <w:rPr>
                <w:rFonts w:asciiTheme="minorHAnsi" w:eastAsiaTheme="minorEastAsia" w:hAnsiTheme="minorHAnsi"/>
                <w:bCs/>
                <w:szCs w:val="20"/>
              </w:rPr>
              <w:t>t</w:t>
            </w:r>
            <w:r w:rsidR="00C038E0" w:rsidRPr="00B142E0">
              <w:rPr>
                <w:rFonts w:asciiTheme="minorHAnsi" w:eastAsiaTheme="minorEastAsia" w:hAnsiTheme="minorHAnsi"/>
                <w:bCs/>
                <w:szCs w:val="20"/>
              </w:rPr>
              <w:t>ilest</w:t>
            </w:r>
            <w:r w:rsidR="00AD3AED" w:rsidRPr="00B142E0">
              <w:rPr>
                <w:rFonts w:asciiTheme="minorHAnsi" w:eastAsiaTheme="minorEastAsia" w:hAnsiTheme="minorHAnsi"/>
                <w:bCs/>
                <w:szCs w:val="20"/>
              </w:rPr>
              <w:t>yles</w:t>
            </w:r>
            <w:proofErr w:type="spellEnd"/>
            <w:r w:rsidR="00AD3AED" w:rsidRPr="00B142E0">
              <w:rPr>
                <w:rFonts w:asciiTheme="minorHAnsi" w:eastAsiaTheme="minorEastAsia" w:hAnsiTheme="minorHAnsi"/>
                <w:bCs/>
                <w:szCs w:val="20"/>
              </w:rPr>
              <w:t xml:space="preserve"> as none</w:t>
            </w:r>
          </w:p>
          <w:p w14:paraId="182CC9C3" w14:textId="6C24A782" w:rsidR="000F75CF" w:rsidRPr="00F84397" w:rsidRDefault="000F75CF" w:rsidP="00B142E0">
            <w:pPr>
              <w:pStyle w:val="ListParagraph"/>
              <w:rPr>
                <w:rFonts w:asciiTheme="minorHAnsi" w:eastAsiaTheme="minorEastAsia" w:hAnsiTheme="minorHAnsi"/>
                <w:b/>
                <w:bCs/>
                <w:szCs w:val="20"/>
              </w:rPr>
            </w:pPr>
          </w:p>
        </w:tc>
      </w:tr>
      <w:tr w:rsidR="00AB7CFE" w:rsidRPr="00F84397" w14:paraId="3D81C943" w14:textId="77777777" w:rsidTr="004A2448">
        <w:trPr>
          <w:trHeight w:val="56"/>
        </w:trPr>
        <w:tc>
          <w:tcPr>
            <w:tcW w:w="2628" w:type="dxa"/>
            <w:tcBorders>
              <w:bottom w:val="single" w:sz="4" w:space="0" w:color="auto"/>
            </w:tcBorders>
            <w:shd w:val="clear" w:color="auto" w:fill="D9D9D9" w:themeFill="background1" w:themeFillShade="D9"/>
          </w:tcPr>
          <w:p w14:paraId="0AD2D8E3" w14:textId="23A4649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5D73E67" w14:textId="7029B6A6"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621C04">
              <w:rPr>
                <w:rFonts w:asciiTheme="minorHAnsi" w:eastAsiaTheme="minorEastAsia" w:hAnsiTheme="minorHAnsi"/>
                <w:bCs/>
                <w:szCs w:val="20"/>
              </w:rPr>
              <w:t xml:space="preserve"> N/A</w:t>
            </w:r>
          </w:p>
        </w:tc>
      </w:tr>
    </w:tbl>
    <w:p w14:paraId="349FC576" w14:textId="77777777" w:rsidR="00CB22DB" w:rsidRDefault="00CB22DB" w:rsidP="00CB22DB"/>
    <w:p w14:paraId="52F82A0C" w14:textId="7A693000" w:rsidR="00263F8C" w:rsidRDefault="00263F8C"/>
    <w:p w14:paraId="6815D46C" w14:textId="77777777" w:rsidR="00263F8C" w:rsidRDefault="00263F8C" w:rsidP="00263F8C"/>
    <w:tbl>
      <w:tblPr>
        <w:tblStyle w:val="TableGrid"/>
        <w:tblW w:w="0" w:type="auto"/>
        <w:tblLook w:val="04A0" w:firstRow="1" w:lastRow="0" w:firstColumn="1" w:lastColumn="0" w:noHBand="0" w:noVBand="1"/>
      </w:tblPr>
      <w:tblGrid>
        <w:gridCol w:w="1278"/>
        <w:gridCol w:w="1353"/>
        <w:gridCol w:w="2070"/>
        <w:gridCol w:w="2160"/>
        <w:gridCol w:w="2250"/>
      </w:tblGrid>
      <w:tr w:rsidR="000F75CF" w:rsidRPr="000F75CF" w14:paraId="35B38E3D" w14:textId="77777777" w:rsidTr="00CC0A84">
        <w:tc>
          <w:tcPr>
            <w:tcW w:w="1278" w:type="dxa"/>
            <w:shd w:val="clear" w:color="auto" w:fill="D9D9D9" w:themeFill="background1" w:themeFillShade="D9"/>
          </w:tcPr>
          <w:p w14:paraId="61468E09"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lastRenderedPageBreak/>
              <w:t>Test Iteration</w:t>
            </w:r>
          </w:p>
        </w:tc>
        <w:tc>
          <w:tcPr>
            <w:tcW w:w="1353" w:type="dxa"/>
            <w:shd w:val="clear" w:color="auto" w:fill="D9D9D9" w:themeFill="background1" w:themeFillShade="D9"/>
          </w:tcPr>
          <w:p w14:paraId="6AC3CB81"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Object Default</w:t>
            </w:r>
          </w:p>
        </w:tc>
        <w:tc>
          <w:tcPr>
            <w:tcW w:w="2070" w:type="dxa"/>
            <w:shd w:val="clear" w:color="auto" w:fill="D9D9D9" w:themeFill="background1" w:themeFillShade="D9"/>
          </w:tcPr>
          <w:p w14:paraId="746304B4"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1</w:t>
            </w:r>
          </w:p>
        </w:tc>
        <w:tc>
          <w:tcPr>
            <w:tcW w:w="2160" w:type="dxa"/>
            <w:shd w:val="clear" w:color="auto" w:fill="D9D9D9" w:themeFill="background1" w:themeFillShade="D9"/>
          </w:tcPr>
          <w:p w14:paraId="15B85C5D"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2</w:t>
            </w:r>
          </w:p>
        </w:tc>
        <w:tc>
          <w:tcPr>
            <w:tcW w:w="2250" w:type="dxa"/>
            <w:shd w:val="clear" w:color="auto" w:fill="D9D9D9" w:themeFill="background1" w:themeFillShade="D9"/>
          </w:tcPr>
          <w:p w14:paraId="5CBC0FB6"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3</w:t>
            </w:r>
          </w:p>
        </w:tc>
      </w:tr>
      <w:tr w:rsidR="000F75CF" w:rsidRPr="000F75CF" w14:paraId="1CF12871" w14:textId="77777777" w:rsidTr="00CC0A84">
        <w:trPr>
          <w:trHeight w:val="70"/>
        </w:trPr>
        <w:tc>
          <w:tcPr>
            <w:tcW w:w="1278" w:type="dxa"/>
            <w:shd w:val="clear" w:color="auto" w:fill="auto"/>
          </w:tcPr>
          <w:p w14:paraId="44647AD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01</w:t>
            </w:r>
          </w:p>
        </w:tc>
        <w:tc>
          <w:tcPr>
            <w:tcW w:w="1353" w:type="dxa"/>
            <w:shd w:val="clear" w:color="auto" w:fill="auto"/>
          </w:tcPr>
          <w:p w14:paraId="5DC8C12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9A5C59C"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79ADB78"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3AE276B7" w14:textId="77777777" w:rsidR="000F75CF" w:rsidRPr="000F75CF" w:rsidRDefault="000F75CF" w:rsidP="000F75CF">
            <w:pPr>
              <w:jc w:val="center"/>
              <w:rPr>
                <w:rFonts w:asciiTheme="minorHAnsi" w:hAnsiTheme="minorHAnsi" w:cstheme="minorHAnsi"/>
                <w:szCs w:val="20"/>
              </w:rPr>
            </w:pPr>
          </w:p>
        </w:tc>
      </w:tr>
      <w:tr w:rsidR="000F75CF" w:rsidRPr="000F75CF" w14:paraId="0337E6A5" w14:textId="77777777" w:rsidTr="00CC0A84">
        <w:trPr>
          <w:trHeight w:val="70"/>
        </w:trPr>
        <w:tc>
          <w:tcPr>
            <w:tcW w:w="1278" w:type="dxa"/>
            <w:shd w:val="clear" w:color="auto" w:fill="auto"/>
          </w:tcPr>
          <w:p w14:paraId="6AA94858"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02</w:t>
            </w:r>
          </w:p>
        </w:tc>
        <w:tc>
          <w:tcPr>
            <w:tcW w:w="1353" w:type="dxa"/>
            <w:shd w:val="clear" w:color="auto" w:fill="auto"/>
          </w:tcPr>
          <w:p w14:paraId="7B495B3D"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83E3C5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169E3904" w14:textId="2061CFF5"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4EFE0CA5" w14:textId="77777777" w:rsidR="000F75CF" w:rsidRPr="000F75CF" w:rsidRDefault="000F75CF" w:rsidP="000F75CF">
            <w:pPr>
              <w:jc w:val="center"/>
              <w:rPr>
                <w:rFonts w:asciiTheme="minorHAnsi" w:hAnsiTheme="minorHAnsi" w:cstheme="minorHAnsi"/>
                <w:szCs w:val="20"/>
              </w:rPr>
            </w:pPr>
          </w:p>
        </w:tc>
      </w:tr>
      <w:tr w:rsidR="000F75CF" w:rsidRPr="000F75CF" w14:paraId="2EA48E2F" w14:textId="77777777" w:rsidTr="00CC0A84">
        <w:trPr>
          <w:trHeight w:val="70"/>
        </w:trPr>
        <w:tc>
          <w:tcPr>
            <w:tcW w:w="1278" w:type="dxa"/>
            <w:shd w:val="clear" w:color="auto" w:fill="auto"/>
          </w:tcPr>
          <w:p w14:paraId="1297ED1C"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03</w:t>
            </w:r>
          </w:p>
        </w:tc>
        <w:tc>
          <w:tcPr>
            <w:tcW w:w="1353" w:type="dxa"/>
            <w:shd w:val="clear" w:color="auto" w:fill="auto"/>
          </w:tcPr>
          <w:p w14:paraId="6970023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91308C7"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3A445E42"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6BE0EB02" w14:textId="507511EE" w:rsidR="000F75CF" w:rsidRPr="000F75CF" w:rsidRDefault="000F75CF" w:rsidP="000F75CF">
            <w:pPr>
              <w:jc w:val="center"/>
              <w:rPr>
                <w:rFonts w:asciiTheme="minorHAnsi" w:hAnsiTheme="minorHAnsi" w:cstheme="minorHAnsi"/>
                <w:szCs w:val="20"/>
              </w:rPr>
            </w:pPr>
          </w:p>
        </w:tc>
      </w:tr>
      <w:tr w:rsidR="000F75CF" w:rsidRPr="000F75CF" w14:paraId="26BCDC5B" w14:textId="77777777" w:rsidTr="00CC0A84">
        <w:trPr>
          <w:trHeight w:val="70"/>
        </w:trPr>
        <w:tc>
          <w:tcPr>
            <w:tcW w:w="1278" w:type="dxa"/>
            <w:shd w:val="clear" w:color="auto" w:fill="auto"/>
          </w:tcPr>
          <w:p w14:paraId="79EF6E9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04</w:t>
            </w:r>
          </w:p>
        </w:tc>
        <w:tc>
          <w:tcPr>
            <w:tcW w:w="1353" w:type="dxa"/>
            <w:shd w:val="clear" w:color="auto" w:fill="auto"/>
          </w:tcPr>
          <w:p w14:paraId="7173C9E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214FAB0"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79E1D0B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671188E0" w14:textId="77777777" w:rsidR="000F75CF" w:rsidRPr="000F75CF" w:rsidRDefault="000F75CF" w:rsidP="000F75CF">
            <w:pPr>
              <w:jc w:val="center"/>
              <w:rPr>
                <w:rFonts w:asciiTheme="minorHAnsi" w:hAnsiTheme="minorHAnsi" w:cstheme="minorHAnsi"/>
                <w:szCs w:val="20"/>
              </w:rPr>
            </w:pPr>
          </w:p>
        </w:tc>
      </w:tr>
      <w:tr w:rsidR="000F75CF" w:rsidRPr="000F75CF" w14:paraId="1756EB77" w14:textId="77777777" w:rsidTr="00CC0A84">
        <w:tc>
          <w:tcPr>
            <w:tcW w:w="1278" w:type="dxa"/>
            <w:shd w:val="clear" w:color="auto" w:fill="auto"/>
          </w:tcPr>
          <w:p w14:paraId="365E66E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05</w:t>
            </w:r>
          </w:p>
        </w:tc>
        <w:tc>
          <w:tcPr>
            <w:tcW w:w="1353" w:type="dxa"/>
            <w:shd w:val="clear" w:color="auto" w:fill="auto"/>
          </w:tcPr>
          <w:p w14:paraId="5E9D74B7" w14:textId="5513E38F" w:rsidR="000F75CF" w:rsidRPr="000F75CF" w:rsidRDefault="000F42DB" w:rsidP="000F75CF">
            <w:pPr>
              <w:jc w:val="center"/>
              <w:rPr>
                <w:rFonts w:asciiTheme="minorHAnsi" w:hAnsiTheme="minorHAnsi" w:cstheme="minorHAnsi"/>
                <w:szCs w:val="20"/>
              </w:rPr>
            </w:pPr>
            <w:r>
              <w:rPr>
                <w:rFonts w:asciiTheme="minorHAnsi" w:hAnsiTheme="minorHAnsi" w:cstheme="minorHAnsi"/>
                <w:szCs w:val="20"/>
              </w:rPr>
              <w:t>Deleted</w:t>
            </w:r>
          </w:p>
        </w:tc>
        <w:tc>
          <w:tcPr>
            <w:tcW w:w="2070" w:type="dxa"/>
            <w:shd w:val="clear" w:color="auto" w:fill="auto"/>
          </w:tcPr>
          <w:p w14:paraId="59938C69" w14:textId="74C98BC8" w:rsidR="000F75CF" w:rsidRPr="000F75CF" w:rsidRDefault="000F75CF" w:rsidP="000F75CF">
            <w:pPr>
              <w:rPr>
                <w:rFonts w:asciiTheme="minorHAnsi" w:hAnsiTheme="minorHAnsi" w:cstheme="minorHAnsi"/>
                <w:szCs w:val="20"/>
              </w:rPr>
            </w:pPr>
          </w:p>
        </w:tc>
        <w:tc>
          <w:tcPr>
            <w:tcW w:w="2160" w:type="dxa"/>
            <w:shd w:val="clear" w:color="auto" w:fill="auto"/>
          </w:tcPr>
          <w:p w14:paraId="0C7E829F" w14:textId="09C5653D" w:rsidR="000F75CF" w:rsidRPr="000F75CF" w:rsidRDefault="000F75CF" w:rsidP="00CD08D4">
            <w:pPr>
              <w:rPr>
                <w:rFonts w:asciiTheme="minorHAnsi" w:hAnsiTheme="minorHAnsi" w:cstheme="minorHAnsi"/>
                <w:szCs w:val="20"/>
              </w:rPr>
            </w:pPr>
          </w:p>
        </w:tc>
        <w:tc>
          <w:tcPr>
            <w:tcW w:w="2250" w:type="dxa"/>
            <w:shd w:val="clear" w:color="auto" w:fill="auto"/>
          </w:tcPr>
          <w:p w14:paraId="6C65C582" w14:textId="77777777" w:rsidR="000F75CF" w:rsidRPr="000F75CF" w:rsidRDefault="000F75CF" w:rsidP="000F75CF">
            <w:pPr>
              <w:jc w:val="center"/>
              <w:rPr>
                <w:rFonts w:asciiTheme="minorHAnsi" w:hAnsiTheme="minorHAnsi" w:cstheme="minorHAnsi"/>
                <w:szCs w:val="20"/>
              </w:rPr>
            </w:pPr>
          </w:p>
        </w:tc>
      </w:tr>
      <w:tr w:rsidR="00767BF6" w:rsidRPr="000F75CF" w14:paraId="71090585" w14:textId="77777777" w:rsidTr="00CC0A84">
        <w:tc>
          <w:tcPr>
            <w:tcW w:w="1278" w:type="dxa"/>
            <w:shd w:val="clear" w:color="auto" w:fill="auto"/>
          </w:tcPr>
          <w:p w14:paraId="61DE7301" w14:textId="42EFF856"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06</w:t>
            </w:r>
          </w:p>
        </w:tc>
        <w:tc>
          <w:tcPr>
            <w:tcW w:w="1353" w:type="dxa"/>
            <w:shd w:val="clear" w:color="auto" w:fill="auto"/>
          </w:tcPr>
          <w:p w14:paraId="2DEED54A" w14:textId="4C236E07"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3E794F40" w14:textId="5A87FA2F"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4EE21C25" w14:textId="229CEC15" w:rsidR="00767BF6" w:rsidRPr="000F75CF" w:rsidRDefault="00767BF6" w:rsidP="008F7511">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35EA5BC" w14:textId="77777777" w:rsidR="00767BF6" w:rsidRPr="000F75CF" w:rsidRDefault="00767BF6" w:rsidP="00767BF6">
            <w:pPr>
              <w:jc w:val="center"/>
              <w:rPr>
                <w:rFonts w:asciiTheme="minorHAnsi" w:hAnsiTheme="minorHAnsi" w:cstheme="minorHAnsi"/>
                <w:szCs w:val="20"/>
              </w:rPr>
            </w:pPr>
          </w:p>
        </w:tc>
      </w:tr>
      <w:tr w:rsidR="00767BF6" w:rsidRPr="000F75CF" w14:paraId="0DECFE15" w14:textId="77777777" w:rsidTr="00CC0A84">
        <w:tc>
          <w:tcPr>
            <w:tcW w:w="1278" w:type="dxa"/>
            <w:shd w:val="clear" w:color="auto" w:fill="auto"/>
          </w:tcPr>
          <w:p w14:paraId="7C93E29C" w14:textId="22C917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07</w:t>
            </w:r>
          </w:p>
        </w:tc>
        <w:tc>
          <w:tcPr>
            <w:tcW w:w="1353" w:type="dxa"/>
            <w:shd w:val="clear" w:color="auto" w:fill="auto"/>
          </w:tcPr>
          <w:p w14:paraId="5069653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765CFA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68059C16" w14:textId="1102464D"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3A41EB4F" w14:textId="339BA442" w:rsidR="00767BF6" w:rsidRPr="000F75CF" w:rsidRDefault="00767BF6" w:rsidP="00767BF6">
            <w:pPr>
              <w:jc w:val="center"/>
              <w:rPr>
                <w:rFonts w:asciiTheme="minorHAnsi" w:hAnsiTheme="minorHAnsi" w:cstheme="minorHAnsi"/>
                <w:szCs w:val="20"/>
              </w:rPr>
            </w:pPr>
          </w:p>
        </w:tc>
      </w:tr>
      <w:tr w:rsidR="00767BF6" w:rsidRPr="000F75CF" w14:paraId="2968C8CF" w14:textId="77777777" w:rsidTr="00CC0A84">
        <w:tc>
          <w:tcPr>
            <w:tcW w:w="1278" w:type="dxa"/>
            <w:shd w:val="clear" w:color="auto" w:fill="auto"/>
          </w:tcPr>
          <w:p w14:paraId="57DC30F0" w14:textId="79FB53E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08</w:t>
            </w:r>
          </w:p>
        </w:tc>
        <w:tc>
          <w:tcPr>
            <w:tcW w:w="1353" w:type="dxa"/>
            <w:shd w:val="clear" w:color="auto" w:fill="auto"/>
          </w:tcPr>
          <w:p w14:paraId="354E41B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63B5A0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DFA7F62" w14:textId="7807DCE0" w:rsidR="00767BF6" w:rsidRPr="000F75CF" w:rsidRDefault="00D57532" w:rsidP="00767BF6">
            <w:pPr>
              <w:rPr>
                <w:rFonts w:asciiTheme="minorHAnsi" w:hAnsiTheme="minorHAnsi" w:cstheme="minorHAnsi"/>
                <w:szCs w:val="20"/>
              </w:rPr>
            </w:pPr>
            <w:r>
              <w:rPr>
                <w:rFonts w:asciiTheme="minorHAnsi" w:hAnsiTheme="minorHAnsi" w:cstheme="minorHAnsi"/>
                <w:szCs w:val="20"/>
              </w:rPr>
              <w:t>TX_TR_MR</w:t>
            </w:r>
          </w:p>
        </w:tc>
        <w:tc>
          <w:tcPr>
            <w:tcW w:w="2250" w:type="dxa"/>
            <w:shd w:val="clear" w:color="auto" w:fill="auto"/>
          </w:tcPr>
          <w:p w14:paraId="0DF5CA91" w14:textId="77777777" w:rsidR="00767BF6" w:rsidRPr="000F75CF" w:rsidRDefault="00767BF6" w:rsidP="00767BF6">
            <w:pPr>
              <w:jc w:val="center"/>
              <w:rPr>
                <w:rFonts w:asciiTheme="minorHAnsi" w:hAnsiTheme="minorHAnsi" w:cstheme="minorHAnsi"/>
                <w:szCs w:val="20"/>
              </w:rPr>
            </w:pPr>
          </w:p>
        </w:tc>
      </w:tr>
      <w:tr w:rsidR="00767BF6" w:rsidRPr="000F75CF" w14:paraId="7A807CEA" w14:textId="77777777" w:rsidTr="00CC0A84">
        <w:tc>
          <w:tcPr>
            <w:tcW w:w="1278" w:type="dxa"/>
            <w:shd w:val="clear" w:color="auto" w:fill="auto"/>
          </w:tcPr>
          <w:p w14:paraId="33EC8684" w14:textId="4E8F2F7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09</w:t>
            </w:r>
          </w:p>
        </w:tc>
        <w:tc>
          <w:tcPr>
            <w:tcW w:w="1353" w:type="dxa"/>
            <w:shd w:val="clear" w:color="auto" w:fill="auto"/>
          </w:tcPr>
          <w:p w14:paraId="13F13D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8C6107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1737D60" w14:textId="4A813B2E" w:rsidR="00767BF6" w:rsidRPr="000F75CF" w:rsidRDefault="00075529" w:rsidP="00CD08D4">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569DB047" w14:textId="698722C4" w:rsidR="00767BF6" w:rsidRPr="000F75CF" w:rsidRDefault="00767BF6" w:rsidP="00767BF6">
            <w:pPr>
              <w:jc w:val="center"/>
              <w:rPr>
                <w:rFonts w:asciiTheme="minorHAnsi" w:hAnsiTheme="minorHAnsi" w:cstheme="minorHAnsi"/>
                <w:szCs w:val="20"/>
              </w:rPr>
            </w:pPr>
          </w:p>
        </w:tc>
      </w:tr>
      <w:tr w:rsidR="00767BF6" w:rsidRPr="000F75CF" w14:paraId="2A662B51" w14:textId="77777777" w:rsidTr="00CC0A84">
        <w:tc>
          <w:tcPr>
            <w:tcW w:w="1278" w:type="dxa"/>
            <w:shd w:val="clear" w:color="auto" w:fill="auto"/>
          </w:tcPr>
          <w:p w14:paraId="2E451724" w14:textId="4EAE3D9F"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10</w:t>
            </w:r>
          </w:p>
        </w:tc>
        <w:tc>
          <w:tcPr>
            <w:tcW w:w="1353" w:type="dxa"/>
            <w:shd w:val="clear" w:color="auto" w:fill="auto"/>
          </w:tcPr>
          <w:p w14:paraId="2B959CEA"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5B198D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9427104" w14:textId="1704BD22" w:rsidR="00767BF6" w:rsidRPr="000F75CF" w:rsidRDefault="00767BF6" w:rsidP="00075529">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74F65D4C" w14:textId="77777777" w:rsidR="00767BF6" w:rsidRPr="000F75CF" w:rsidRDefault="00767BF6" w:rsidP="00767BF6">
            <w:pPr>
              <w:jc w:val="center"/>
              <w:rPr>
                <w:rFonts w:asciiTheme="minorHAnsi" w:hAnsiTheme="minorHAnsi" w:cstheme="minorHAnsi"/>
                <w:szCs w:val="20"/>
              </w:rPr>
            </w:pPr>
          </w:p>
        </w:tc>
      </w:tr>
      <w:tr w:rsidR="00767BF6" w:rsidRPr="000F75CF" w14:paraId="75541243" w14:textId="77777777" w:rsidTr="00CC0A84">
        <w:tc>
          <w:tcPr>
            <w:tcW w:w="1278" w:type="dxa"/>
            <w:shd w:val="clear" w:color="auto" w:fill="auto"/>
          </w:tcPr>
          <w:p w14:paraId="2C987BE6" w14:textId="104F523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w:t>
            </w:r>
            <w:r>
              <w:rPr>
                <w:rFonts w:asciiTheme="minorHAnsi" w:hAnsiTheme="minorHAnsi" w:cstheme="minorHAnsi"/>
                <w:szCs w:val="20"/>
              </w:rPr>
              <w:t>1</w:t>
            </w:r>
          </w:p>
        </w:tc>
        <w:tc>
          <w:tcPr>
            <w:tcW w:w="1353" w:type="dxa"/>
            <w:shd w:val="clear" w:color="auto" w:fill="auto"/>
          </w:tcPr>
          <w:p w14:paraId="70D5E63E" w14:textId="17830714"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58EEC17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A821168" w14:textId="7379F5A3"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r w:rsidR="00F36D85">
              <w:rPr>
                <w:rFonts w:asciiTheme="minorHAnsi" w:hAnsiTheme="minorHAnsi" w:cstheme="minorHAnsi"/>
                <w:szCs w:val="20"/>
              </w:rPr>
              <w:t>_WR</w:t>
            </w:r>
          </w:p>
        </w:tc>
        <w:tc>
          <w:tcPr>
            <w:tcW w:w="2250" w:type="dxa"/>
            <w:shd w:val="clear" w:color="auto" w:fill="auto"/>
          </w:tcPr>
          <w:p w14:paraId="4AE2AEAD" w14:textId="77777777" w:rsidR="00767BF6" w:rsidRPr="000F75CF" w:rsidRDefault="00767BF6" w:rsidP="00767BF6">
            <w:pPr>
              <w:jc w:val="center"/>
              <w:rPr>
                <w:rFonts w:asciiTheme="minorHAnsi" w:hAnsiTheme="minorHAnsi" w:cstheme="minorHAnsi"/>
                <w:szCs w:val="20"/>
              </w:rPr>
            </w:pPr>
          </w:p>
        </w:tc>
      </w:tr>
      <w:tr w:rsidR="00767BF6" w:rsidRPr="000F75CF" w14:paraId="46EF4462" w14:textId="77777777" w:rsidTr="00CC0A84">
        <w:tc>
          <w:tcPr>
            <w:tcW w:w="1278" w:type="dxa"/>
            <w:shd w:val="clear" w:color="auto" w:fill="F2F2F2" w:themeFill="background1" w:themeFillShade="F2"/>
          </w:tcPr>
          <w:p w14:paraId="354D985D"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7CDB03B8"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792AA52C"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740F8896"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12F7C939" w14:textId="77777777" w:rsidR="00767BF6" w:rsidRPr="000F75CF" w:rsidRDefault="00767BF6" w:rsidP="00767BF6">
            <w:pPr>
              <w:jc w:val="center"/>
              <w:rPr>
                <w:rFonts w:asciiTheme="minorHAnsi" w:hAnsiTheme="minorHAnsi" w:cstheme="minorHAnsi"/>
                <w:szCs w:val="20"/>
              </w:rPr>
            </w:pPr>
          </w:p>
        </w:tc>
      </w:tr>
      <w:tr w:rsidR="00767BF6" w:rsidRPr="000F75CF" w14:paraId="0C80AA2E" w14:textId="77777777" w:rsidTr="00CC0A84">
        <w:tc>
          <w:tcPr>
            <w:tcW w:w="1278" w:type="dxa"/>
            <w:shd w:val="clear" w:color="auto" w:fill="auto"/>
          </w:tcPr>
          <w:p w14:paraId="641F31AD" w14:textId="6DBFE32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12</w:t>
            </w:r>
          </w:p>
        </w:tc>
        <w:tc>
          <w:tcPr>
            <w:tcW w:w="1353" w:type="dxa"/>
            <w:shd w:val="clear" w:color="auto" w:fill="auto"/>
          </w:tcPr>
          <w:p w14:paraId="1BC19E0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DD846C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1D1F86FA" w14:textId="2BF3B0A1" w:rsidR="00767BF6" w:rsidRPr="000F75CF" w:rsidRDefault="00D81084" w:rsidP="00767BF6">
            <w:pPr>
              <w:rPr>
                <w:rFonts w:asciiTheme="minorHAnsi" w:hAnsiTheme="minorHAnsi" w:cstheme="minorHAnsi"/>
                <w:szCs w:val="20"/>
              </w:rPr>
            </w:pPr>
            <w:r>
              <w:rPr>
                <w:rFonts w:asciiTheme="minorHAnsi" w:hAnsiTheme="minorHAnsi" w:cstheme="minorHAnsi"/>
                <w:szCs w:val="20"/>
              </w:rPr>
              <w:t>CG_SC_TR</w:t>
            </w:r>
          </w:p>
        </w:tc>
        <w:tc>
          <w:tcPr>
            <w:tcW w:w="2250" w:type="dxa"/>
            <w:shd w:val="clear" w:color="auto" w:fill="auto"/>
          </w:tcPr>
          <w:p w14:paraId="5D89DA18" w14:textId="77777777" w:rsidR="00767BF6" w:rsidRPr="000F75CF" w:rsidRDefault="00767BF6" w:rsidP="00767BF6">
            <w:pPr>
              <w:jc w:val="center"/>
              <w:rPr>
                <w:rFonts w:asciiTheme="minorHAnsi" w:hAnsiTheme="minorHAnsi" w:cstheme="minorHAnsi"/>
                <w:szCs w:val="20"/>
              </w:rPr>
            </w:pPr>
          </w:p>
        </w:tc>
      </w:tr>
      <w:tr w:rsidR="00767BF6" w:rsidRPr="000F75CF" w14:paraId="6D2E6201" w14:textId="77777777" w:rsidTr="00CC0A84">
        <w:tc>
          <w:tcPr>
            <w:tcW w:w="1278" w:type="dxa"/>
            <w:shd w:val="clear" w:color="auto" w:fill="auto"/>
          </w:tcPr>
          <w:p w14:paraId="3F0D69EC" w14:textId="59B2053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13</w:t>
            </w:r>
          </w:p>
        </w:tc>
        <w:tc>
          <w:tcPr>
            <w:tcW w:w="1353" w:type="dxa"/>
            <w:shd w:val="clear" w:color="auto" w:fill="auto"/>
          </w:tcPr>
          <w:p w14:paraId="00A559F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278A99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4A0F491F" w14:textId="25AEC089"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4774F6D7" w14:textId="77777777" w:rsidR="00767BF6" w:rsidRPr="000F75CF" w:rsidRDefault="00767BF6" w:rsidP="00767BF6">
            <w:pPr>
              <w:jc w:val="center"/>
              <w:rPr>
                <w:rFonts w:asciiTheme="minorHAnsi" w:hAnsiTheme="minorHAnsi" w:cstheme="minorHAnsi"/>
                <w:szCs w:val="20"/>
              </w:rPr>
            </w:pPr>
          </w:p>
        </w:tc>
      </w:tr>
      <w:tr w:rsidR="00767BF6" w:rsidRPr="000F75CF" w14:paraId="0086ADCE" w14:textId="77777777" w:rsidTr="00CC0A84">
        <w:tc>
          <w:tcPr>
            <w:tcW w:w="1278" w:type="dxa"/>
            <w:shd w:val="clear" w:color="auto" w:fill="auto"/>
          </w:tcPr>
          <w:p w14:paraId="2772C0A4" w14:textId="17FB92A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14</w:t>
            </w:r>
          </w:p>
        </w:tc>
        <w:tc>
          <w:tcPr>
            <w:tcW w:w="1353" w:type="dxa"/>
            <w:shd w:val="clear" w:color="auto" w:fill="auto"/>
          </w:tcPr>
          <w:p w14:paraId="78552C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68E359C" w14:textId="6DAA82EC"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48AB96C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9C47342" w14:textId="77777777" w:rsidR="00767BF6" w:rsidRPr="000F75CF" w:rsidRDefault="00767BF6" w:rsidP="00767BF6">
            <w:pPr>
              <w:jc w:val="center"/>
              <w:rPr>
                <w:rFonts w:asciiTheme="minorHAnsi" w:hAnsiTheme="minorHAnsi" w:cstheme="minorHAnsi"/>
                <w:szCs w:val="20"/>
              </w:rPr>
            </w:pPr>
          </w:p>
        </w:tc>
      </w:tr>
      <w:tr w:rsidR="00767BF6" w:rsidRPr="000F75CF" w14:paraId="1833D9FC" w14:textId="77777777" w:rsidTr="00CC0A84">
        <w:tc>
          <w:tcPr>
            <w:tcW w:w="1278" w:type="dxa"/>
            <w:shd w:val="clear" w:color="auto" w:fill="auto"/>
          </w:tcPr>
          <w:p w14:paraId="49C67102" w14:textId="1A770995"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15</w:t>
            </w:r>
          </w:p>
        </w:tc>
        <w:tc>
          <w:tcPr>
            <w:tcW w:w="1353" w:type="dxa"/>
            <w:shd w:val="clear" w:color="auto" w:fill="auto"/>
          </w:tcPr>
          <w:p w14:paraId="5CEA23E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D7059D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A336FC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2545454" w14:textId="1ECDCC1E" w:rsidR="00767BF6" w:rsidRPr="000F75CF" w:rsidRDefault="00767BF6" w:rsidP="00767BF6">
            <w:pPr>
              <w:jc w:val="center"/>
              <w:rPr>
                <w:rFonts w:asciiTheme="minorHAnsi" w:hAnsiTheme="minorHAnsi" w:cstheme="minorHAnsi"/>
                <w:szCs w:val="20"/>
              </w:rPr>
            </w:pPr>
          </w:p>
        </w:tc>
      </w:tr>
      <w:tr w:rsidR="00767BF6" w:rsidRPr="000F75CF" w14:paraId="7A2E9EE9" w14:textId="77777777" w:rsidTr="00CC0A84">
        <w:tc>
          <w:tcPr>
            <w:tcW w:w="1278" w:type="dxa"/>
            <w:shd w:val="clear" w:color="auto" w:fill="auto"/>
          </w:tcPr>
          <w:p w14:paraId="183E4642" w14:textId="0C5E4CD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16</w:t>
            </w:r>
          </w:p>
        </w:tc>
        <w:tc>
          <w:tcPr>
            <w:tcW w:w="1353" w:type="dxa"/>
            <w:shd w:val="clear" w:color="auto" w:fill="auto"/>
          </w:tcPr>
          <w:p w14:paraId="2819FDD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82AD20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6DC7481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1260230" w14:textId="277851A5" w:rsidR="00767BF6" w:rsidRPr="000F75CF" w:rsidRDefault="00767BF6" w:rsidP="00767BF6">
            <w:pPr>
              <w:jc w:val="center"/>
              <w:rPr>
                <w:rFonts w:asciiTheme="minorHAnsi" w:hAnsiTheme="minorHAnsi" w:cstheme="minorHAnsi"/>
                <w:szCs w:val="20"/>
              </w:rPr>
            </w:pPr>
          </w:p>
        </w:tc>
      </w:tr>
      <w:tr w:rsidR="00767BF6" w:rsidRPr="000F75CF" w14:paraId="10525BD7" w14:textId="77777777" w:rsidTr="00CC0A84">
        <w:tc>
          <w:tcPr>
            <w:tcW w:w="1278" w:type="dxa"/>
            <w:shd w:val="clear" w:color="auto" w:fill="auto"/>
          </w:tcPr>
          <w:p w14:paraId="699348AD" w14:textId="18F59D36"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17</w:t>
            </w:r>
          </w:p>
        </w:tc>
        <w:tc>
          <w:tcPr>
            <w:tcW w:w="1353" w:type="dxa"/>
            <w:shd w:val="clear" w:color="auto" w:fill="auto"/>
          </w:tcPr>
          <w:p w14:paraId="525814C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820E5EA" w14:textId="739CB869" w:rsidR="00767BF6" w:rsidRPr="000F75CF" w:rsidRDefault="00AC6E30" w:rsidP="00767BF6">
            <w:pPr>
              <w:rPr>
                <w:rFonts w:asciiTheme="minorHAnsi" w:hAnsiTheme="minorHAnsi" w:cstheme="minorHAnsi"/>
                <w:szCs w:val="20"/>
              </w:rPr>
            </w:pPr>
            <w:r>
              <w:rPr>
                <w:rFonts w:asciiTheme="minorHAnsi" w:hAnsiTheme="minorHAnsi" w:cstheme="minorHAnsi"/>
                <w:szCs w:val="20"/>
              </w:rPr>
              <w:t>TX_OP</w:t>
            </w:r>
          </w:p>
        </w:tc>
        <w:tc>
          <w:tcPr>
            <w:tcW w:w="2160" w:type="dxa"/>
            <w:shd w:val="clear" w:color="auto" w:fill="auto"/>
          </w:tcPr>
          <w:p w14:paraId="41210585" w14:textId="2A32F157"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2ADD8C0B" w14:textId="77777777" w:rsidR="00767BF6" w:rsidRPr="000F75CF" w:rsidRDefault="00767BF6" w:rsidP="00767BF6">
            <w:pPr>
              <w:jc w:val="center"/>
              <w:rPr>
                <w:rFonts w:asciiTheme="minorHAnsi" w:hAnsiTheme="minorHAnsi" w:cstheme="minorHAnsi"/>
                <w:szCs w:val="20"/>
              </w:rPr>
            </w:pPr>
          </w:p>
        </w:tc>
      </w:tr>
      <w:tr w:rsidR="00767BF6" w:rsidRPr="000F75CF" w14:paraId="6CA9E024" w14:textId="77777777" w:rsidTr="00CC0A84">
        <w:tc>
          <w:tcPr>
            <w:tcW w:w="1278" w:type="dxa"/>
            <w:shd w:val="clear" w:color="auto" w:fill="auto"/>
          </w:tcPr>
          <w:p w14:paraId="4299F26A" w14:textId="1A8C96DB"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18</w:t>
            </w:r>
          </w:p>
        </w:tc>
        <w:tc>
          <w:tcPr>
            <w:tcW w:w="1353" w:type="dxa"/>
            <w:shd w:val="clear" w:color="auto" w:fill="auto"/>
          </w:tcPr>
          <w:p w14:paraId="26F5A5E6"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38EA36C8" w14:textId="09806495" w:rsidR="00767BF6" w:rsidRPr="000F75CF" w:rsidRDefault="00767BF6" w:rsidP="00EB25D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C44626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3680221F" w14:textId="61D0749A" w:rsidR="00767BF6" w:rsidRPr="000F75CF" w:rsidRDefault="00767BF6" w:rsidP="00767BF6">
            <w:pPr>
              <w:jc w:val="center"/>
              <w:rPr>
                <w:rFonts w:asciiTheme="minorHAnsi" w:hAnsiTheme="minorHAnsi" w:cstheme="minorHAnsi"/>
                <w:szCs w:val="20"/>
              </w:rPr>
            </w:pPr>
          </w:p>
        </w:tc>
      </w:tr>
      <w:tr w:rsidR="00767BF6" w:rsidRPr="000F75CF" w14:paraId="7CEEEA4D" w14:textId="77777777" w:rsidTr="00CC0A84">
        <w:tc>
          <w:tcPr>
            <w:tcW w:w="1278" w:type="dxa"/>
            <w:shd w:val="clear" w:color="auto" w:fill="auto"/>
          </w:tcPr>
          <w:p w14:paraId="4C08BFF6" w14:textId="4BF924F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19</w:t>
            </w:r>
          </w:p>
        </w:tc>
        <w:tc>
          <w:tcPr>
            <w:tcW w:w="1353" w:type="dxa"/>
            <w:shd w:val="clear" w:color="auto" w:fill="auto"/>
          </w:tcPr>
          <w:p w14:paraId="06B9160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58E3C2C" w14:textId="354310B1" w:rsidR="00767BF6" w:rsidRPr="000F75CF" w:rsidRDefault="00767BF6" w:rsidP="00655505">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3CA7179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71419B47" w14:textId="15161DED" w:rsidR="00767BF6" w:rsidRPr="000F75CF" w:rsidRDefault="00767BF6" w:rsidP="00767BF6">
            <w:pPr>
              <w:jc w:val="center"/>
              <w:rPr>
                <w:rFonts w:asciiTheme="minorHAnsi" w:hAnsiTheme="minorHAnsi" w:cstheme="minorHAnsi"/>
                <w:szCs w:val="20"/>
              </w:rPr>
            </w:pPr>
          </w:p>
        </w:tc>
      </w:tr>
      <w:tr w:rsidR="00767BF6" w:rsidRPr="000F75CF" w14:paraId="03FF4BCA" w14:textId="77777777" w:rsidTr="00CC0A84">
        <w:tc>
          <w:tcPr>
            <w:tcW w:w="1278" w:type="dxa"/>
            <w:shd w:val="clear" w:color="auto" w:fill="auto"/>
          </w:tcPr>
          <w:p w14:paraId="749F8162" w14:textId="38D2F224"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20</w:t>
            </w:r>
          </w:p>
        </w:tc>
        <w:tc>
          <w:tcPr>
            <w:tcW w:w="1353" w:type="dxa"/>
            <w:shd w:val="clear" w:color="auto" w:fill="auto"/>
          </w:tcPr>
          <w:p w14:paraId="26337EB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209124E6" w14:textId="35B2D6DF" w:rsidR="00767BF6" w:rsidRPr="000F75CF" w:rsidRDefault="00767BF6" w:rsidP="0081372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7B414D0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3356F66" w14:textId="0C86C8BE" w:rsidR="00767BF6" w:rsidRPr="000F75CF" w:rsidRDefault="00767BF6" w:rsidP="00767BF6">
            <w:pPr>
              <w:jc w:val="center"/>
              <w:rPr>
                <w:rFonts w:asciiTheme="minorHAnsi" w:hAnsiTheme="minorHAnsi" w:cstheme="minorHAnsi"/>
                <w:szCs w:val="20"/>
              </w:rPr>
            </w:pPr>
          </w:p>
        </w:tc>
      </w:tr>
      <w:tr w:rsidR="00767BF6" w:rsidRPr="000F75CF" w14:paraId="198D7EE6" w14:textId="77777777" w:rsidTr="00CC0A84">
        <w:tc>
          <w:tcPr>
            <w:tcW w:w="1278" w:type="dxa"/>
            <w:shd w:val="clear" w:color="auto" w:fill="F2F2F2" w:themeFill="background1" w:themeFillShade="F2"/>
          </w:tcPr>
          <w:p w14:paraId="740B2C8B"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6BB8B81F"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287C5F32" w14:textId="77777777" w:rsidR="00767BF6" w:rsidRPr="000F75CF" w:rsidRDefault="00767BF6" w:rsidP="00767BF6">
            <w:pPr>
              <w:jc w:val="center"/>
              <w:rPr>
                <w:rFonts w:asciiTheme="minorHAnsi" w:hAnsiTheme="minorHAnsi" w:cstheme="minorHAnsi"/>
                <w:szCs w:val="20"/>
              </w:rPr>
            </w:pPr>
          </w:p>
        </w:tc>
        <w:tc>
          <w:tcPr>
            <w:tcW w:w="2160" w:type="dxa"/>
            <w:shd w:val="clear" w:color="auto" w:fill="F2F2F2" w:themeFill="background1" w:themeFillShade="F2"/>
          </w:tcPr>
          <w:p w14:paraId="465CC43A"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6FE0AE59" w14:textId="77777777" w:rsidR="00767BF6" w:rsidRPr="000F75CF" w:rsidRDefault="00767BF6" w:rsidP="00767BF6">
            <w:pPr>
              <w:jc w:val="center"/>
              <w:rPr>
                <w:rFonts w:asciiTheme="minorHAnsi" w:hAnsiTheme="minorHAnsi" w:cstheme="minorHAnsi"/>
                <w:szCs w:val="20"/>
              </w:rPr>
            </w:pPr>
          </w:p>
        </w:tc>
      </w:tr>
      <w:tr w:rsidR="00767BF6" w:rsidRPr="000F75CF" w14:paraId="23A7B87F" w14:textId="77777777" w:rsidTr="00CC0A84">
        <w:tc>
          <w:tcPr>
            <w:tcW w:w="1278" w:type="dxa"/>
            <w:shd w:val="clear" w:color="auto" w:fill="auto"/>
          </w:tcPr>
          <w:p w14:paraId="644A0D0D" w14:textId="5328F12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21</w:t>
            </w:r>
          </w:p>
        </w:tc>
        <w:tc>
          <w:tcPr>
            <w:tcW w:w="1353" w:type="dxa"/>
            <w:shd w:val="clear" w:color="auto" w:fill="auto"/>
          </w:tcPr>
          <w:p w14:paraId="07E3A1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2AC67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B025C97"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4A6F23C" w14:textId="4BD39BA4" w:rsidR="00767BF6" w:rsidRPr="000F75CF" w:rsidRDefault="00FE414A" w:rsidP="00FE414A">
            <w:pPr>
              <w:rPr>
                <w:rFonts w:asciiTheme="minorHAnsi" w:hAnsiTheme="minorHAnsi" w:cstheme="minorHAnsi"/>
                <w:szCs w:val="20"/>
              </w:rPr>
            </w:pPr>
            <w:r>
              <w:rPr>
                <w:rFonts w:asciiTheme="minorHAnsi" w:hAnsiTheme="minorHAnsi" w:cstheme="minorHAnsi"/>
                <w:szCs w:val="20"/>
              </w:rPr>
              <w:t>TX_TR</w:t>
            </w:r>
            <w:r w:rsidR="00767BF6" w:rsidRPr="000F75CF">
              <w:rPr>
                <w:rFonts w:asciiTheme="minorHAnsi" w:hAnsiTheme="minorHAnsi" w:cstheme="minorHAnsi"/>
                <w:szCs w:val="20"/>
              </w:rPr>
              <w:t>_MR</w:t>
            </w:r>
          </w:p>
        </w:tc>
      </w:tr>
      <w:tr w:rsidR="00767BF6" w:rsidRPr="000F75CF" w14:paraId="4DA11E86" w14:textId="77777777" w:rsidTr="00CC0A84">
        <w:tc>
          <w:tcPr>
            <w:tcW w:w="1278" w:type="dxa"/>
            <w:shd w:val="clear" w:color="auto" w:fill="auto"/>
          </w:tcPr>
          <w:p w14:paraId="745DABA9" w14:textId="18FD642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22</w:t>
            </w:r>
          </w:p>
        </w:tc>
        <w:tc>
          <w:tcPr>
            <w:tcW w:w="1353" w:type="dxa"/>
            <w:shd w:val="clear" w:color="auto" w:fill="auto"/>
          </w:tcPr>
          <w:p w14:paraId="488F7631" w14:textId="4A65CD31" w:rsidR="00767BF6" w:rsidRPr="000F75CF" w:rsidRDefault="008714AD"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2B6231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606E36A0" w14:textId="563965AF"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7F327435" w14:textId="523BE8BD" w:rsidR="00767BF6" w:rsidRPr="000F75CF" w:rsidRDefault="00767BF6" w:rsidP="00FE414A">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95035D" w14:textId="77777777" w:rsidTr="00CC0A84">
        <w:tc>
          <w:tcPr>
            <w:tcW w:w="1278" w:type="dxa"/>
            <w:shd w:val="clear" w:color="auto" w:fill="auto"/>
          </w:tcPr>
          <w:p w14:paraId="391CCB87" w14:textId="7022FD3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23</w:t>
            </w:r>
          </w:p>
        </w:tc>
        <w:tc>
          <w:tcPr>
            <w:tcW w:w="1353" w:type="dxa"/>
            <w:shd w:val="clear" w:color="auto" w:fill="auto"/>
          </w:tcPr>
          <w:p w14:paraId="20B8D382" w14:textId="61E25083" w:rsidR="00767BF6" w:rsidRPr="000F75CF" w:rsidRDefault="00512030"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6D96F76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39EB1D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0A1A5E01" w14:textId="7F23460D"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51C0FB81" w14:textId="77777777" w:rsidTr="00CC0A84">
        <w:tc>
          <w:tcPr>
            <w:tcW w:w="1278" w:type="dxa"/>
            <w:shd w:val="clear" w:color="auto" w:fill="auto"/>
          </w:tcPr>
          <w:p w14:paraId="5FAEC6B3" w14:textId="254D902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24</w:t>
            </w:r>
          </w:p>
        </w:tc>
        <w:tc>
          <w:tcPr>
            <w:tcW w:w="1353" w:type="dxa"/>
            <w:shd w:val="clear" w:color="auto" w:fill="auto"/>
          </w:tcPr>
          <w:p w14:paraId="4F09988B"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E2DEC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02D038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0916FBA7" w14:textId="761970F9"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6923621" w14:textId="77777777" w:rsidTr="00CC0A84">
        <w:tc>
          <w:tcPr>
            <w:tcW w:w="1278" w:type="dxa"/>
            <w:shd w:val="clear" w:color="auto" w:fill="auto"/>
          </w:tcPr>
          <w:p w14:paraId="737D596B" w14:textId="443AC2F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25</w:t>
            </w:r>
          </w:p>
        </w:tc>
        <w:tc>
          <w:tcPr>
            <w:tcW w:w="1353" w:type="dxa"/>
            <w:shd w:val="clear" w:color="auto" w:fill="auto"/>
          </w:tcPr>
          <w:p w14:paraId="2ADC5F6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63458E5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E71C2B1" w14:textId="041F7FA6"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6D46F782" w14:textId="6505C219"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378CFB47" w14:textId="77777777" w:rsidTr="00CC0A84">
        <w:tc>
          <w:tcPr>
            <w:tcW w:w="1278" w:type="dxa"/>
            <w:shd w:val="clear" w:color="auto" w:fill="auto"/>
          </w:tcPr>
          <w:p w14:paraId="42336C3A" w14:textId="04C062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26</w:t>
            </w:r>
          </w:p>
        </w:tc>
        <w:tc>
          <w:tcPr>
            <w:tcW w:w="1353" w:type="dxa"/>
            <w:shd w:val="clear" w:color="auto" w:fill="auto"/>
          </w:tcPr>
          <w:p w14:paraId="49CBB78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74D64D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F21F33A" w14:textId="0A012EBF" w:rsidR="00767BF6" w:rsidRPr="000F75CF" w:rsidRDefault="00767BF6" w:rsidP="00714228">
            <w:pPr>
              <w:rPr>
                <w:rFonts w:asciiTheme="minorHAnsi" w:hAnsiTheme="minorHAnsi" w:cstheme="minorHAnsi"/>
                <w:szCs w:val="20"/>
              </w:rPr>
            </w:pPr>
            <w:r w:rsidRPr="000F75CF">
              <w:rPr>
                <w:rFonts w:asciiTheme="minorHAnsi" w:hAnsiTheme="minorHAnsi" w:cstheme="minorHAnsi"/>
                <w:szCs w:val="20"/>
              </w:rPr>
              <w:t>TX_TR</w:t>
            </w:r>
            <w:r w:rsidR="00714228">
              <w:rPr>
                <w:rFonts w:asciiTheme="minorHAnsi" w:hAnsiTheme="minorHAnsi" w:cstheme="minorHAnsi"/>
                <w:szCs w:val="20"/>
              </w:rPr>
              <w:t>_WR</w:t>
            </w:r>
          </w:p>
        </w:tc>
        <w:tc>
          <w:tcPr>
            <w:tcW w:w="2250" w:type="dxa"/>
            <w:shd w:val="clear" w:color="auto" w:fill="auto"/>
          </w:tcPr>
          <w:p w14:paraId="347CEC96" w14:textId="5ED01CC3" w:rsidR="00767BF6" w:rsidRPr="000F75CF" w:rsidRDefault="00BD4DA5" w:rsidP="00714228">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44684E2" w14:textId="77777777" w:rsidTr="00CC0A84">
        <w:tc>
          <w:tcPr>
            <w:tcW w:w="1278" w:type="dxa"/>
            <w:shd w:val="clear" w:color="auto" w:fill="auto"/>
          </w:tcPr>
          <w:p w14:paraId="3690A2E4" w14:textId="69C3F69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27</w:t>
            </w:r>
          </w:p>
        </w:tc>
        <w:tc>
          <w:tcPr>
            <w:tcW w:w="1353" w:type="dxa"/>
            <w:shd w:val="clear" w:color="auto" w:fill="auto"/>
          </w:tcPr>
          <w:p w14:paraId="65C5E55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3FBEC4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22A47068" w14:textId="1666CA98" w:rsidR="00767BF6" w:rsidRPr="000F75CF" w:rsidRDefault="00767BF6" w:rsidP="00050488">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19790F2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16A93B5E" w14:textId="77777777" w:rsidTr="00CC0A84">
        <w:tc>
          <w:tcPr>
            <w:tcW w:w="1278" w:type="dxa"/>
            <w:shd w:val="clear" w:color="auto" w:fill="auto"/>
          </w:tcPr>
          <w:p w14:paraId="3064C3C5" w14:textId="0097A8B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28</w:t>
            </w:r>
          </w:p>
        </w:tc>
        <w:tc>
          <w:tcPr>
            <w:tcW w:w="1353" w:type="dxa"/>
            <w:shd w:val="clear" w:color="auto" w:fill="auto"/>
          </w:tcPr>
          <w:p w14:paraId="24B7251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11703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0AE77FCA" w14:textId="1141C0A1" w:rsidR="00767BF6" w:rsidRPr="000F75CF" w:rsidRDefault="00E15EE0" w:rsidP="009E6CB1">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6E1E2CC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2170A37B" w14:textId="77777777" w:rsidTr="00CC0A84">
        <w:tc>
          <w:tcPr>
            <w:tcW w:w="1278" w:type="dxa"/>
            <w:shd w:val="clear" w:color="auto" w:fill="auto"/>
          </w:tcPr>
          <w:p w14:paraId="755753E5" w14:textId="0BA01EA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29</w:t>
            </w:r>
          </w:p>
        </w:tc>
        <w:tc>
          <w:tcPr>
            <w:tcW w:w="1353" w:type="dxa"/>
            <w:shd w:val="clear" w:color="auto" w:fill="auto"/>
          </w:tcPr>
          <w:p w14:paraId="323A74B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79CB2D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1862047" w14:textId="091E5F5F" w:rsidR="00767BF6" w:rsidRPr="000F75CF" w:rsidRDefault="00767BF6" w:rsidP="009E6CB1">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3190F76B" w14:textId="72436821"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73607B0E" w14:textId="77777777" w:rsidTr="00CC0A84">
        <w:tc>
          <w:tcPr>
            <w:tcW w:w="1278" w:type="dxa"/>
            <w:shd w:val="clear" w:color="auto" w:fill="auto"/>
          </w:tcPr>
          <w:p w14:paraId="793C76D4" w14:textId="0A27FFBC"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30</w:t>
            </w:r>
          </w:p>
        </w:tc>
        <w:tc>
          <w:tcPr>
            <w:tcW w:w="1353" w:type="dxa"/>
            <w:shd w:val="clear" w:color="auto" w:fill="auto"/>
          </w:tcPr>
          <w:p w14:paraId="1FA7985B" w14:textId="49F94BD2"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7B8C9FE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CDFD170" w14:textId="0D768A06" w:rsidR="00767BF6" w:rsidRPr="000F75CF" w:rsidRDefault="00767BF6" w:rsidP="00C5552C">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1172923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19F5C515" w14:textId="77777777" w:rsidTr="00CC0A84">
        <w:tc>
          <w:tcPr>
            <w:tcW w:w="1278" w:type="dxa"/>
            <w:shd w:val="clear" w:color="auto" w:fill="F2F2F2" w:themeFill="background1" w:themeFillShade="F2"/>
          </w:tcPr>
          <w:p w14:paraId="575DCCEF"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448BC89D"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419BF611"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173BCB83" w14:textId="77777777" w:rsidR="00767BF6" w:rsidRPr="000F75CF" w:rsidRDefault="00767BF6" w:rsidP="00767BF6">
            <w:pPr>
              <w:rPr>
                <w:rFonts w:asciiTheme="minorHAnsi" w:hAnsiTheme="minorHAnsi" w:cstheme="minorHAnsi"/>
                <w:szCs w:val="20"/>
              </w:rPr>
            </w:pPr>
          </w:p>
        </w:tc>
        <w:tc>
          <w:tcPr>
            <w:tcW w:w="2250" w:type="dxa"/>
            <w:shd w:val="clear" w:color="auto" w:fill="F2F2F2" w:themeFill="background1" w:themeFillShade="F2"/>
          </w:tcPr>
          <w:p w14:paraId="6BFB1231" w14:textId="77777777" w:rsidR="00767BF6" w:rsidRPr="000F75CF" w:rsidRDefault="00767BF6" w:rsidP="00767BF6">
            <w:pPr>
              <w:rPr>
                <w:rFonts w:asciiTheme="minorHAnsi" w:hAnsiTheme="minorHAnsi" w:cstheme="minorHAnsi"/>
                <w:szCs w:val="20"/>
              </w:rPr>
            </w:pPr>
          </w:p>
        </w:tc>
      </w:tr>
      <w:tr w:rsidR="00767BF6" w:rsidRPr="000F75CF" w14:paraId="661871A1" w14:textId="77777777" w:rsidTr="00CC0A84">
        <w:tc>
          <w:tcPr>
            <w:tcW w:w="1278" w:type="dxa"/>
            <w:shd w:val="clear" w:color="auto" w:fill="auto"/>
          </w:tcPr>
          <w:p w14:paraId="04968409" w14:textId="4CDF3E6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31</w:t>
            </w:r>
          </w:p>
        </w:tc>
        <w:tc>
          <w:tcPr>
            <w:tcW w:w="1353" w:type="dxa"/>
            <w:shd w:val="clear" w:color="auto" w:fill="auto"/>
          </w:tcPr>
          <w:p w14:paraId="1D53F2B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893E93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1D67CC49" w14:textId="70821E10"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3214E16A" w14:textId="16F78096" w:rsidR="00767BF6" w:rsidRPr="000F75CF" w:rsidRDefault="0032396E" w:rsidP="00767BF6">
            <w:pPr>
              <w:rPr>
                <w:rFonts w:asciiTheme="minorHAnsi" w:hAnsiTheme="minorHAnsi" w:cstheme="minorHAnsi"/>
                <w:szCs w:val="20"/>
              </w:rPr>
            </w:pPr>
            <w:r>
              <w:rPr>
                <w:rFonts w:asciiTheme="minorHAnsi" w:hAnsiTheme="minorHAnsi" w:cstheme="minorHAnsi"/>
                <w:szCs w:val="20"/>
              </w:rPr>
              <w:t>TX_TR_MR</w:t>
            </w:r>
          </w:p>
        </w:tc>
      </w:tr>
      <w:tr w:rsidR="00767BF6" w:rsidRPr="000F75CF" w14:paraId="66F94BEB" w14:textId="77777777" w:rsidTr="00CC0A84">
        <w:tc>
          <w:tcPr>
            <w:tcW w:w="1278" w:type="dxa"/>
            <w:shd w:val="clear" w:color="auto" w:fill="auto"/>
          </w:tcPr>
          <w:p w14:paraId="52CC0A53" w14:textId="7271F98E"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32</w:t>
            </w:r>
          </w:p>
        </w:tc>
        <w:tc>
          <w:tcPr>
            <w:tcW w:w="1353" w:type="dxa"/>
            <w:shd w:val="clear" w:color="auto" w:fill="auto"/>
          </w:tcPr>
          <w:p w14:paraId="78B4EE03" w14:textId="61816ECE" w:rsidR="00767BF6" w:rsidRPr="000F75CF" w:rsidRDefault="00B71EB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501BDD74" w14:textId="3C827DC8"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580B886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4D7D9CE8" w14:textId="298FE007" w:rsidR="00767BF6" w:rsidRPr="000F75CF" w:rsidRDefault="00767BF6" w:rsidP="0032396E">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067458DB" w14:textId="77777777" w:rsidTr="00CC0A84">
        <w:tc>
          <w:tcPr>
            <w:tcW w:w="1278" w:type="dxa"/>
            <w:shd w:val="clear" w:color="auto" w:fill="auto"/>
          </w:tcPr>
          <w:p w14:paraId="04E255D5" w14:textId="5474A36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33</w:t>
            </w:r>
          </w:p>
        </w:tc>
        <w:tc>
          <w:tcPr>
            <w:tcW w:w="1353" w:type="dxa"/>
            <w:shd w:val="clear" w:color="auto" w:fill="auto"/>
          </w:tcPr>
          <w:p w14:paraId="7A038F96" w14:textId="37FC7060" w:rsidR="00767BF6" w:rsidRPr="000F75CF" w:rsidRDefault="00810CE5"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5A86B1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59207BD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4E3C9D88" w14:textId="3028EBE2" w:rsidR="00767BF6" w:rsidRPr="000F75CF" w:rsidRDefault="00767BF6" w:rsidP="00953F1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24A64CE0" w14:textId="77777777" w:rsidTr="00CC0A84">
        <w:tc>
          <w:tcPr>
            <w:tcW w:w="1278" w:type="dxa"/>
            <w:shd w:val="clear" w:color="auto" w:fill="auto"/>
          </w:tcPr>
          <w:p w14:paraId="388172FF" w14:textId="1B55850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34</w:t>
            </w:r>
          </w:p>
        </w:tc>
        <w:tc>
          <w:tcPr>
            <w:tcW w:w="1353" w:type="dxa"/>
            <w:shd w:val="clear" w:color="auto" w:fill="auto"/>
          </w:tcPr>
          <w:p w14:paraId="5925654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AAAF09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5ADCB99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60C94699" w14:textId="70708E02" w:rsidR="00767BF6" w:rsidRPr="000F75CF" w:rsidRDefault="002E6F51" w:rsidP="00767BF6">
            <w:pPr>
              <w:rPr>
                <w:rFonts w:asciiTheme="minorHAnsi" w:hAnsiTheme="minorHAnsi" w:cstheme="minorHAnsi"/>
                <w:szCs w:val="20"/>
              </w:rPr>
            </w:pPr>
            <w:r>
              <w:rPr>
                <w:rFonts w:asciiTheme="minorHAnsi" w:hAnsiTheme="minorHAnsi" w:cstheme="minorHAnsi"/>
                <w:szCs w:val="20"/>
              </w:rPr>
              <w:t>TX_TR_CL</w:t>
            </w:r>
          </w:p>
        </w:tc>
      </w:tr>
      <w:tr w:rsidR="00767BF6" w:rsidRPr="000F75CF" w14:paraId="18F0F024" w14:textId="77777777" w:rsidTr="00CC0A84">
        <w:tc>
          <w:tcPr>
            <w:tcW w:w="1278" w:type="dxa"/>
            <w:shd w:val="clear" w:color="auto" w:fill="auto"/>
          </w:tcPr>
          <w:p w14:paraId="1ADFF96E" w14:textId="5862659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35</w:t>
            </w:r>
          </w:p>
        </w:tc>
        <w:tc>
          <w:tcPr>
            <w:tcW w:w="1353" w:type="dxa"/>
            <w:shd w:val="clear" w:color="auto" w:fill="auto"/>
          </w:tcPr>
          <w:p w14:paraId="1D70B273" w14:textId="2047C420" w:rsidR="00767BF6" w:rsidRPr="000F75CF" w:rsidRDefault="00D55A47"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77AB62E" w14:textId="62E82D7B"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09ABB25E" w14:textId="4A771B51"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1AE687B5" w14:textId="117CDA74"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EF10EC" w14:textId="77777777" w:rsidTr="00CC0A84">
        <w:tc>
          <w:tcPr>
            <w:tcW w:w="1278" w:type="dxa"/>
            <w:shd w:val="clear" w:color="auto" w:fill="auto"/>
          </w:tcPr>
          <w:p w14:paraId="6E395032" w14:textId="00A2664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36</w:t>
            </w:r>
          </w:p>
        </w:tc>
        <w:tc>
          <w:tcPr>
            <w:tcW w:w="1353" w:type="dxa"/>
            <w:shd w:val="clear" w:color="auto" w:fill="auto"/>
          </w:tcPr>
          <w:p w14:paraId="27C67411" w14:textId="30D119D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035F8B38" w14:textId="4AB278FC"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36C8B0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61F7C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0EE64A21" w14:textId="77777777" w:rsidTr="00CC0A84">
        <w:tc>
          <w:tcPr>
            <w:tcW w:w="1278" w:type="dxa"/>
            <w:shd w:val="clear" w:color="auto" w:fill="auto"/>
          </w:tcPr>
          <w:p w14:paraId="5E690DDE" w14:textId="7868C02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37</w:t>
            </w:r>
          </w:p>
        </w:tc>
        <w:tc>
          <w:tcPr>
            <w:tcW w:w="1353" w:type="dxa"/>
            <w:shd w:val="clear" w:color="auto" w:fill="auto"/>
          </w:tcPr>
          <w:p w14:paraId="7F45D935" w14:textId="2C6BC4A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35AAC51C" w14:textId="057E56BB"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3588A9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6C92D9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4706390C" w14:textId="77777777" w:rsidTr="00CC0A84">
        <w:tc>
          <w:tcPr>
            <w:tcW w:w="1278" w:type="dxa"/>
            <w:tcBorders>
              <w:bottom w:val="single" w:sz="4" w:space="0" w:color="auto"/>
            </w:tcBorders>
            <w:shd w:val="clear" w:color="auto" w:fill="auto"/>
          </w:tcPr>
          <w:p w14:paraId="33B692C7" w14:textId="2CEB90CE"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38</w:t>
            </w:r>
          </w:p>
        </w:tc>
        <w:tc>
          <w:tcPr>
            <w:tcW w:w="1353" w:type="dxa"/>
            <w:tcBorders>
              <w:bottom w:val="single" w:sz="4" w:space="0" w:color="auto"/>
            </w:tcBorders>
            <w:shd w:val="clear" w:color="auto" w:fill="auto"/>
          </w:tcPr>
          <w:p w14:paraId="7E29BE5F" w14:textId="09463992"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tcBorders>
              <w:bottom w:val="single" w:sz="4" w:space="0" w:color="auto"/>
            </w:tcBorders>
            <w:shd w:val="clear" w:color="auto" w:fill="auto"/>
          </w:tcPr>
          <w:p w14:paraId="227939CD" w14:textId="63FDE0E0"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TX_OP_CL</w:t>
            </w:r>
          </w:p>
        </w:tc>
        <w:tc>
          <w:tcPr>
            <w:tcW w:w="2160" w:type="dxa"/>
            <w:tcBorders>
              <w:bottom w:val="single" w:sz="4" w:space="0" w:color="auto"/>
            </w:tcBorders>
            <w:shd w:val="clear" w:color="auto" w:fill="auto"/>
          </w:tcPr>
          <w:p w14:paraId="1FAB278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tcBorders>
              <w:bottom w:val="single" w:sz="4" w:space="0" w:color="auto"/>
            </w:tcBorders>
            <w:shd w:val="clear" w:color="auto" w:fill="auto"/>
          </w:tcPr>
          <w:p w14:paraId="0418D093" w14:textId="296E4512"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810CE5" w:rsidRPr="000F75CF" w14:paraId="2C0BCC0E" w14:textId="77777777" w:rsidTr="00CC0A84">
        <w:tc>
          <w:tcPr>
            <w:tcW w:w="1278" w:type="dxa"/>
            <w:shd w:val="clear" w:color="auto" w:fill="F2F2F2" w:themeFill="background1" w:themeFillShade="F2"/>
          </w:tcPr>
          <w:p w14:paraId="6A51FAD4" w14:textId="77777777" w:rsidR="00810CE5" w:rsidRDefault="00810CE5" w:rsidP="00767BF6">
            <w:pPr>
              <w:jc w:val="center"/>
              <w:rPr>
                <w:rFonts w:asciiTheme="minorHAnsi" w:hAnsiTheme="minorHAnsi" w:cstheme="minorHAnsi"/>
                <w:szCs w:val="20"/>
              </w:rPr>
            </w:pPr>
          </w:p>
        </w:tc>
        <w:tc>
          <w:tcPr>
            <w:tcW w:w="1353" w:type="dxa"/>
            <w:shd w:val="clear" w:color="auto" w:fill="F2F2F2" w:themeFill="background1" w:themeFillShade="F2"/>
          </w:tcPr>
          <w:p w14:paraId="66107C8B" w14:textId="77777777" w:rsidR="00810CE5" w:rsidRPr="000F75CF" w:rsidRDefault="00810CE5" w:rsidP="00767BF6">
            <w:pPr>
              <w:jc w:val="center"/>
              <w:rPr>
                <w:rFonts w:asciiTheme="minorHAnsi" w:hAnsiTheme="minorHAnsi" w:cstheme="minorHAnsi"/>
                <w:szCs w:val="20"/>
              </w:rPr>
            </w:pPr>
          </w:p>
        </w:tc>
        <w:tc>
          <w:tcPr>
            <w:tcW w:w="2070" w:type="dxa"/>
            <w:shd w:val="clear" w:color="auto" w:fill="F2F2F2" w:themeFill="background1" w:themeFillShade="F2"/>
          </w:tcPr>
          <w:p w14:paraId="2186BF0F" w14:textId="77777777" w:rsidR="00810CE5" w:rsidRPr="000F75CF" w:rsidRDefault="00810CE5" w:rsidP="00767BF6">
            <w:pPr>
              <w:rPr>
                <w:rFonts w:asciiTheme="minorHAnsi" w:hAnsiTheme="minorHAnsi" w:cstheme="minorHAnsi"/>
                <w:szCs w:val="20"/>
              </w:rPr>
            </w:pPr>
          </w:p>
        </w:tc>
        <w:tc>
          <w:tcPr>
            <w:tcW w:w="2160" w:type="dxa"/>
            <w:shd w:val="clear" w:color="auto" w:fill="F2F2F2" w:themeFill="background1" w:themeFillShade="F2"/>
          </w:tcPr>
          <w:p w14:paraId="495C5EC4" w14:textId="77777777" w:rsidR="00810CE5" w:rsidRPr="000F75CF" w:rsidRDefault="00810CE5" w:rsidP="00767BF6">
            <w:pPr>
              <w:rPr>
                <w:rFonts w:asciiTheme="minorHAnsi" w:hAnsiTheme="minorHAnsi" w:cstheme="minorHAnsi"/>
                <w:szCs w:val="20"/>
              </w:rPr>
            </w:pPr>
          </w:p>
        </w:tc>
        <w:tc>
          <w:tcPr>
            <w:tcW w:w="2250" w:type="dxa"/>
            <w:shd w:val="clear" w:color="auto" w:fill="F2F2F2" w:themeFill="background1" w:themeFillShade="F2"/>
          </w:tcPr>
          <w:p w14:paraId="77AC6782" w14:textId="77777777" w:rsidR="00810CE5" w:rsidRPr="000F75CF" w:rsidRDefault="00810CE5" w:rsidP="00F36D85">
            <w:pPr>
              <w:rPr>
                <w:rFonts w:asciiTheme="minorHAnsi" w:hAnsiTheme="minorHAnsi" w:cstheme="minorHAnsi"/>
                <w:szCs w:val="20"/>
              </w:rPr>
            </w:pPr>
          </w:p>
        </w:tc>
      </w:tr>
      <w:tr w:rsidR="00810CE5" w:rsidRPr="000F75CF" w14:paraId="27DD7E8B" w14:textId="77777777" w:rsidTr="00CC0A84">
        <w:tc>
          <w:tcPr>
            <w:tcW w:w="1278" w:type="dxa"/>
            <w:shd w:val="clear" w:color="auto" w:fill="auto"/>
          </w:tcPr>
          <w:p w14:paraId="2677D121" w14:textId="022AE335" w:rsidR="00810CE5" w:rsidRDefault="00810CE5" w:rsidP="00810CE5">
            <w:pPr>
              <w:jc w:val="center"/>
              <w:rPr>
                <w:rFonts w:asciiTheme="minorHAnsi" w:hAnsiTheme="minorHAnsi" w:cstheme="minorHAnsi"/>
                <w:szCs w:val="20"/>
              </w:rPr>
            </w:pPr>
            <w:r>
              <w:rPr>
                <w:rFonts w:asciiTheme="minorHAnsi" w:hAnsiTheme="minorHAnsi" w:cstheme="minorHAnsi"/>
                <w:szCs w:val="20"/>
              </w:rPr>
              <w:t>39</w:t>
            </w:r>
          </w:p>
        </w:tc>
        <w:tc>
          <w:tcPr>
            <w:tcW w:w="1353" w:type="dxa"/>
            <w:shd w:val="clear" w:color="auto" w:fill="auto"/>
          </w:tcPr>
          <w:p w14:paraId="5D9EA139" w14:textId="7638067E"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299BF76D" w14:textId="189554A8"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5F6FE3C4" w14:textId="74751995" w:rsidR="00810CE5" w:rsidRPr="000F75CF" w:rsidRDefault="00810CE5" w:rsidP="004F4A5A">
            <w:pPr>
              <w:rPr>
                <w:rFonts w:asciiTheme="minorHAnsi" w:hAnsiTheme="minorHAnsi" w:cstheme="minorHAnsi"/>
                <w:szCs w:val="20"/>
              </w:rPr>
            </w:pPr>
            <w:r w:rsidRPr="000F75CF">
              <w:rPr>
                <w:rFonts w:asciiTheme="minorHAnsi" w:hAnsiTheme="minorHAnsi" w:cstheme="minorHAnsi"/>
                <w:szCs w:val="20"/>
              </w:rPr>
              <w:t>TX_OP_MR</w:t>
            </w:r>
          </w:p>
        </w:tc>
        <w:tc>
          <w:tcPr>
            <w:tcW w:w="2250" w:type="dxa"/>
          </w:tcPr>
          <w:p w14:paraId="6281C7DE" w14:textId="77777777" w:rsidR="00810CE5" w:rsidRPr="000F75CF" w:rsidRDefault="00810CE5" w:rsidP="00810CE5">
            <w:pPr>
              <w:rPr>
                <w:rFonts w:asciiTheme="minorHAnsi" w:hAnsiTheme="minorHAnsi" w:cstheme="minorHAnsi"/>
                <w:szCs w:val="20"/>
              </w:rPr>
            </w:pPr>
          </w:p>
        </w:tc>
      </w:tr>
      <w:tr w:rsidR="00810CE5" w:rsidRPr="000F75CF" w14:paraId="00F5348E" w14:textId="77777777" w:rsidTr="00CC0A84">
        <w:tc>
          <w:tcPr>
            <w:tcW w:w="1278" w:type="dxa"/>
            <w:shd w:val="clear" w:color="auto" w:fill="auto"/>
          </w:tcPr>
          <w:p w14:paraId="2BA02E47" w14:textId="2AA6BD0F" w:rsidR="00810CE5" w:rsidRDefault="00810CE5" w:rsidP="00810CE5">
            <w:pPr>
              <w:jc w:val="center"/>
              <w:rPr>
                <w:rFonts w:asciiTheme="minorHAnsi" w:hAnsiTheme="minorHAnsi" w:cstheme="minorHAnsi"/>
                <w:szCs w:val="20"/>
              </w:rPr>
            </w:pPr>
            <w:r>
              <w:rPr>
                <w:rFonts w:asciiTheme="minorHAnsi" w:hAnsiTheme="minorHAnsi" w:cstheme="minorHAnsi"/>
                <w:szCs w:val="20"/>
              </w:rPr>
              <w:t>40</w:t>
            </w:r>
          </w:p>
        </w:tc>
        <w:tc>
          <w:tcPr>
            <w:tcW w:w="1353" w:type="dxa"/>
            <w:shd w:val="clear" w:color="auto" w:fill="auto"/>
          </w:tcPr>
          <w:p w14:paraId="3B1C1343" w14:textId="5BE307B9"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3F1BD764" w14:textId="52E6788C"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_WR</w:t>
            </w:r>
          </w:p>
        </w:tc>
        <w:tc>
          <w:tcPr>
            <w:tcW w:w="2160" w:type="dxa"/>
            <w:shd w:val="clear" w:color="auto" w:fill="auto"/>
          </w:tcPr>
          <w:p w14:paraId="2A23004E" w14:textId="594CAF5D"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TX_TR_</w:t>
            </w:r>
            <w:r>
              <w:rPr>
                <w:rFonts w:asciiTheme="minorHAnsi" w:hAnsiTheme="minorHAnsi" w:cstheme="minorHAnsi"/>
                <w:szCs w:val="20"/>
              </w:rPr>
              <w:t>CL</w:t>
            </w:r>
          </w:p>
        </w:tc>
        <w:tc>
          <w:tcPr>
            <w:tcW w:w="2250" w:type="dxa"/>
          </w:tcPr>
          <w:p w14:paraId="1BCF762C" w14:textId="77777777" w:rsidR="00810CE5" w:rsidRPr="000F75CF" w:rsidRDefault="00810CE5" w:rsidP="00810CE5">
            <w:pPr>
              <w:rPr>
                <w:rFonts w:asciiTheme="minorHAnsi" w:hAnsiTheme="minorHAnsi" w:cstheme="minorHAnsi"/>
                <w:szCs w:val="20"/>
              </w:rPr>
            </w:pPr>
          </w:p>
        </w:tc>
      </w:tr>
      <w:tr w:rsidR="008E2608" w:rsidRPr="000F75CF" w14:paraId="618E1B11" w14:textId="77777777" w:rsidTr="00CC0A84">
        <w:tc>
          <w:tcPr>
            <w:tcW w:w="1278" w:type="dxa"/>
            <w:shd w:val="clear" w:color="auto" w:fill="F2F2F2" w:themeFill="background1" w:themeFillShade="F2"/>
          </w:tcPr>
          <w:p w14:paraId="56C839BC" w14:textId="78A14599" w:rsidR="008E2608" w:rsidRDefault="008E2608" w:rsidP="008E2608">
            <w:pPr>
              <w:jc w:val="center"/>
              <w:rPr>
                <w:rFonts w:asciiTheme="minorHAnsi" w:hAnsiTheme="minorHAnsi" w:cstheme="minorHAnsi"/>
                <w:szCs w:val="20"/>
              </w:rPr>
            </w:pPr>
          </w:p>
        </w:tc>
        <w:tc>
          <w:tcPr>
            <w:tcW w:w="1353" w:type="dxa"/>
            <w:shd w:val="clear" w:color="auto" w:fill="F2F2F2" w:themeFill="background1" w:themeFillShade="F2"/>
          </w:tcPr>
          <w:p w14:paraId="5A5BBC1C" w14:textId="3D350CB2" w:rsidR="008E2608" w:rsidRDefault="008E2608" w:rsidP="008E2608">
            <w:pPr>
              <w:jc w:val="center"/>
              <w:rPr>
                <w:rFonts w:asciiTheme="minorHAnsi" w:hAnsiTheme="minorHAnsi" w:cstheme="minorHAnsi"/>
                <w:szCs w:val="20"/>
              </w:rPr>
            </w:pPr>
          </w:p>
        </w:tc>
        <w:tc>
          <w:tcPr>
            <w:tcW w:w="2070" w:type="dxa"/>
            <w:shd w:val="clear" w:color="auto" w:fill="F2F2F2" w:themeFill="background1" w:themeFillShade="F2"/>
          </w:tcPr>
          <w:p w14:paraId="0C4C5DB5" w14:textId="77777777" w:rsidR="008E2608" w:rsidRPr="000F75CF" w:rsidRDefault="008E2608" w:rsidP="008E2608">
            <w:pPr>
              <w:rPr>
                <w:rFonts w:asciiTheme="minorHAnsi" w:hAnsiTheme="minorHAnsi" w:cstheme="minorHAnsi"/>
                <w:szCs w:val="20"/>
              </w:rPr>
            </w:pPr>
          </w:p>
        </w:tc>
        <w:tc>
          <w:tcPr>
            <w:tcW w:w="2160" w:type="dxa"/>
            <w:shd w:val="clear" w:color="auto" w:fill="F2F2F2" w:themeFill="background1" w:themeFillShade="F2"/>
          </w:tcPr>
          <w:p w14:paraId="68B3B2EE" w14:textId="77777777" w:rsidR="008E2608" w:rsidRPr="000F75CF" w:rsidRDefault="008E2608" w:rsidP="008E2608">
            <w:pPr>
              <w:rPr>
                <w:rFonts w:asciiTheme="minorHAnsi" w:hAnsiTheme="minorHAnsi" w:cstheme="minorHAnsi"/>
                <w:szCs w:val="20"/>
              </w:rPr>
            </w:pPr>
          </w:p>
        </w:tc>
        <w:tc>
          <w:tcPr>
            <w:tcW w:w="2250" w:type="dxa"/>
            <w:shd w:val="clear" w:color="auto" w:fill="F2F2F2" w:themeFill="background1" w:themeFillShade="F2"/>
          </w:tcPr>
          <w:p w14:paraId="50E44DEB" w14:textId="4C79D305" w:rsidR="008E2608" w:rsidRDefault="008E2608" w:rsidP="008E2608">
            <w:pPr>
              <w:rPr>
                <w:rFonts w:asciiTheme="minorHAnsi" w:hAnsiTheme="minorHAnsi" w:cstheme="minorHAnsi"/>
                <w:szCs w:val="20"/>
              </w:rPr>
            </w:pPr>
          </w:p>
        </w:tc>
      </w:tr>
      <w:tr w:rsidR="00F3413A" w:rsidRPr="003F5722" w14:paraId="04930FCB" w14:textId="77777777" w:rsidTr="00CC0A84">
        <w:tc>
          <w:tcPr>
            <w:tcW w:w="1278" w:type="dxa"/>
            <w:shd w:val="clear" w:color="auto" w:fill="auto"/>
          </w:tcPr>
          <w:p w14:paraId="0BD7B57A" w14:textId="46CA17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41</w:t>
            </w:r>
          </w:p>
        </w:tc>
        <w:tc>
          <w:tcPr>
            <w:tcW w:w="1353" w:type="dxa"/>
            <w:shd w:val="clear" w:color="auto" w:fill="auto"/>
          </w:tcPr>
          <w:p w14:paraId="6D59BF91" w14:textId="6C4167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7170AFF" w14:textId="2434A9F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3A0DB313" w14:textId="7323281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3A9BC2F5" w14:textId="2262E3CE" w:rsidR="00F3413A" w:rsidRPr="003F5722" w:rsidRDefault="00F3413A" w:rsidP="00F3413A">
            <w:pPr>
              <w:rPr>
                <w:rFonts w:asciiTheme="minorHAnsi" w:hAnsiTheme="minorHAnsi" w:cstheme="minorHAnsi"/>
                <w:szCs w:val="20"/>
              </w:rPr>
            </w:pPr>
          </w:p>
        </w:tc>
      </w:tr>
      <w:tr w:rsidR="00F3413A" w:rsidRPr="003F5722" w14:paraId="1FA6B117" w14:textId="77777777" w:rsidTr="00CC0A84">
        <w:tc>
          <w:tcPr>
            <w:tcW w:w="1278" w:type="dxa"/>
            <w:shd w:val="clear" w:color="auto" w:fill="auto"/>
          </w:tcPr>
          <w:p w14:paraId="42A66C41" w14:textId="10F5023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42</w:t>
            </w:r>
          </w:p>
        </w:tc>
        <w:tc>
          <w:tcPr>
            <w:tcW w:w="1353" w:type="dxa"/>
            <w:shd w:val="clear" w:color="auto" w:fill="auto"/>
          </w:tcPr>
          <w:p w14:paraId="0593DA80" w14:textId="5FAAEEA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14320EA9" w14:textId="3B939075"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F6918AC" w14:textId="2719AD0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5DE46FED" w14:textId="4E96F9AB" w:rsidR="00F3413A" w:rsidRPr="003F5722" w:rsidRDefault="00F3413A" w:rsidP="00F3413A">
            <w:pPr>
              <w:rPr>
                <w:rFonts w:asciiTheme="minorHAnsi" w:hAnsiTheme="minorHAnsi" w:cstheme="minorHAnsi"/>
                <w:szCs w:val="20"/>
              </w:rPr>
            </w:pPr>
          </w:p>
        </w:tc>
      </w:tr>
      <w:tr w:rsidR="00F3413A" w:rsidRPr="003F5722" w14:paraId="18B6AC26" w14:textId="77777777" w:rsidTr="00CC0A84">
        <w:tc>
          <w:tcPr>
            <w:tcW w:w="1278" w:type="dxa"/>
            <w:shd w:val="clear" w:color="auto" w:fill="auto"/>
          </w:tcPr>
          <w:p w14:paraId="40CD3C42" w14:textId="0BF4EF8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43</w:t>
            </w:r>
          </w:p>
        </w:tc>
        <w:tc>
          <w:tcPr>
            <w:tcW w:w="1353" w:type="dxa"/>
            <w:shd w:val="clear" w:color="auto" w:fill="auto"/>
          </w:tcPr>
          <w:p w14:paraId="1C8D7583" w14:textId="616038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9E1EBA4" w14:textId="4374955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B19F699" w14:textId="6A9222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5E164DE1" w14:textId="6A063A3C" w:rsidR="00F3413A" w:rsidRPr="003F5722" w:rsidRDefault="00F3413A" w:rsidP="00F3413A">
            <w:pPr>
              <w:rPr>
                <w:rFonts w:asciiTheme="minorHAnsi" w:hAnsiTheme="minorHAnsi" w:cstheme="minorHAnsi"/>
                <w:szCs w:val="20"/>
              </w:rPr>
            </w:pPr>
          </w:p>
        </w:tc>
      </w:tr>
      <w:tr w:rsidR="00F3413A" w:rsidRPr="003F5722" w14:paraId="3E254EF4" w14:textId="77777777" w:rsidTr="00CC0A84">
        <w:tc>
          <w:tcPr>
            <w:tcW w:w="1278" w:type="dxa"/>
            <w:shd w:val="clear" w:color="auto" w:fill="auto"/>
          </w:tcPr>
          <w:p w14:paraId="1AF16D78" w14:textId="27726129"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lastRenderedPageBreak/>
              <w:t>44</w:t>
            </w:r>
          </w:p>
        </w:tc>
        <w:tc>
          <w:tcPr>
            <w:tcW w:w="1353" w:type="dxa"/>
            <w:shd w:val="clear" w:color="auto" w:fill="auto"/>
          </w:tcPr>
          <w:p w14:paraId="3B0145BF" w14:textId="1A82722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ADD9038" w14:textId="19610AF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0F29A65" w14:textId="3AEEA1A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5619FDAA" w14:textId="7B4F2CB0" w:rsidR="00F3413A" w:rsidRPr="003F5722" w:rsidRDefault="00F3413A" w:rsidP="00F3413A">
            <w:pPr>
              <w:rPr>
                <w:rFonts w:asciiTheme="minorHAnsi" w:hAnsiTheme="minorHAnsi" w:cstheme="minorHAnsi"/>
                <w:szCs w:val="20"/>
              </w:rPr>
            </w:pPr>
          </w:p>
        </w:tc>
      </w:tr>
      <w:tr w:rsidR="00F3413A" w:rsidRPr="003F5722" w14:paraId="534795A4" w14:textId="77777777" w:rsidTr="00CC0A84">
        <w:tc>
          <w:tcPr>
            <w:tcW w:w="1278" w:type="dxa"/>
            <w:shd w:val="clear" w:color="auto" w:fill="auto"/>
          </w:tcPr>
          <w:p w14:paraId="1F453207" w14:textId="0D6F20E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45</w:t>
            </w:r>
          </w:p>
        </w:tc>
        <w:tc>
          <w:tcPr>
            <w:tcW w:w="1353" w:type="dxa"/>
            <w:shd w:val="clear" w:color="auto" w:fill="auto"/>
          </w:tcPr>
          <w:p w14:paraId="3C9CF69B" w14:textId="2A7855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6CAD7DC2" w14:textId="657CFBC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TX_OP_NO_OP</w:t>
            </w:r>
          </w:p>
        </w:tc>
        <w:tc>
          <w:tcPr>
            <w:tcW w:w="2160" w:type="dxa"/>
            <w:shd w:val="clear" w:color="auto" w:fill="auto"/>
          </w:tcPr>
          <w:p w14:paraId="56BE796E" w14:textId="06D4319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644557D6" w14:textId="77AEF161" w:rsidR="00F3413A" w:rsidRPr="003F5722" w:rsidRDefault="00F3413A" w:rsidP="00F3413A">
            <w:pPr>
              <w:rPr>
                <w:rFonts w:asciiTheme="minorHAnsi" w:hAnsiTheme="minorHAnsi" w:cstheme="minorHAnsi"/>
                <w:szCs w:val="20"/>
              </w:rPr>
            </w:pPr>
          </w:p>
        </w:tc>
      </w:tr>
      <w:tr w:rsidR="00F3413A" w:rsidRPr="003F5722" w14:paraId="20FAD3B8" w14:textId="77777777" w:rsidTr="00CC0A84">
        <w:tc>
          <w:tcPr>
            <w:tcW w:w="1278" w:type="dxa"/>
            <w:shd w:val="clear" w:color="auto" w:fill="auto"/>
          </w:tcPr>
          <w:p w14:paraId="3057EBAC" w14:textId="0B69DF7A"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46</w:t>
            </w:r>
          </w:p>
        </w:tc>
        <w:tc>
          <w:tcPr>
            <w:tcW w:w="1353" w:type="dxa"/>
            <w:shd w:val="clear" w:color="auto" w:fill="auto"/>
          </w:tcPr>
          <w:p w14:paraId="37F8E327" w14:textId="0E8A9D43"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MP</w:t>
            </w:r>
          </w:p>
        </w:tc>
        <w:tc>
          <w:tcPr>
            <w:tcW w:w="2070" w:type="dxa"/>
            <w:shd w:val="clear" w:color="auto" w:fill="auto"/>
          </w:tcPr>
          <w:p w14:paraId="622F1573" w14:textId="76BFBB4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160" w:type="dxa"/>
            <w:shd w:val="clear" w:color="auto" w:fill="auto"/>
          </w:tcPr>
          <w:p w14:paraId="4356C527" w14:textId="3480658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72D643FA" w14:textId="32CD5CB2" w:rsidR="00F3413A" w:rsidRPr="003F5722" w:rsidRDefault="00F3413A" w:rsidP="00F3413A">
            <w:pPr>
              <w:rPr>
                <w:rFonts w:asciiTheme="minorHAnsi" w:hAnsiTheme="minorHAnsi" w:cstheme="minorHAnsi"/>
                <w:szCs w:val="20"/>
              </w:rPr>
            </w:pPr>
          </w:p>
        </w:tc>
      </w:tr>
      <w:tr w:rsidR="00F3413A" w:rsidRPr="003F5722" w14:paraId="7E1307CD" w14:textId="77777777" w:rsidTr="00CC0A84">
        <w:tc>
          <w:tcPr>
            <w:tcW w:w="1278" w:type="dxa"/>
            <w:shd w:val="clear" w:color="auto" w:fill="auto"/>
          </w:tcPr>
          <w:p w14:paraId="7BC60F12" w14:textId="5881C67E"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47</w:t>
            </w:r>
          </w:p>
        </w:tc>
        <w:tc>
          <w:tcPr>
            <w:tcW w:w="1353" w:type="dxa"/>
            <w:shd w:val="clear" w:color="auto" w:fill="auto"/>
          </w:tcPr>
          <w:p w14:paraId="783D122F" w14:textId="19C2278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9EF7D99" w14:textId="487240E7"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53B23F68" w14:textId="6230AAD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7837570A" w14:textId="3C041D8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r>
      <w:tr w:rsidR="00F3413A" w:rsidRPr="003F5722" w14:paraId="3D932B4E" w14:textId="77777777" w:rsidTr="00CC0A84">
        <w:tc>
          <w:tcPr>
            <w:tcW w:w="1278" w:type="dxa"/>
            <w:shd w:val="clear" w:color="auto" w:fill="auto"/>
          </w:tcPr>
          <w:p w14:paraId="4EA2C941" w14:textId="5EC87575"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48</w:t>
            </w:r>
          </w:p>
        </w:tc>
        <w:tc>
          <w:tcPr>
            <w:tcW w:w="1353" w:type="dxa"/>
            <w:shd w:val="clear" w:color="auto" w:fill="auto"/>
          </w:tcPr>
          <w:p w14:paraId="560F9DA6" w14:textId="74C46C02" w:rsidR="00F3413A" w:rsidRPr="003F5722" w:rsidRDefault="003A500D"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01FDDBF" w14:textId="109AC02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18AA634" w14:textId="1BCAC7B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c>
          <w:tcPr>
            <w:tcW w:w="2250" w:type="dxa"/>
            <w:shd w:val="clear" w:color="auto" w:fill="auto"/>
          </w:tcPr>
          <w:p w14:paraId="4F16ED1C" w14:textId="40F36A5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6738C972" w14:textId="77777777" w:rsidTr="00CC0A84">
        <w:tc>
          <w:tcPr>
            <w:tcW w:w="1278" w:type="dxa"/>
            <w:shd w:val="clear" w:color="auto" w:fill="auto"/>
          </w:tcPr>
          <w:p w14:paraId="66CD3911" w14:textId="68C15CA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49</w:t>
            </w:r>
          </w:p>
        </w:tc>
        <w:tc>
          <w:tcPr>
            <w:tcW w:w="1353" w:type="dxa"/>
            <w:shd w:val="clear" w:color="auto" w:fill="auto"/>
          </w:tcPr>
          <w:p w14:paraId="6A132A26" w14:textId="547C9E7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C44DFFF" w14:textId="4BD80CD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795244ED" w14:textId="3A70F370"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642B2BB6" w14:textId="5BD9FA52"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84689B" w14:paraId="4ABE4CEB" w14:textId="77777777" w:rsidTr="00CC0A84">
        <w:tc>
          <w:tcPr>
            <w:tcW w:w="1278" w:type="dxa"/>
            <w:shd w:val="clear" w:color="auto" w:fill="auto"/>
          </w:tcPr>
          <w:p w14:paraId="5BAB19EE" w14:textId="74B43FB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50</w:t>
            </w:r>
          </w:p>
        </w:tc>
        <w:tc>
          <w:tcPr>
            <w:tcW w:w="1353" w:type="dxa"/>
            <w:shd w:val="clear" w:color="auto" w:fill="auto"/>
          </w:tcPr>
          <w:p w14:paraId="4E0E97F3" w14:textId="7D2C6CD8" w:rsidR="00F3413A" w:rsidRPr="003F5722" w:rsidRDefault="00CC0A84" w:rsidP="00F3413A">
            <w:pPr>
              <w:jc w:val="center"/>
              <w:rPr>
                <w:rFonts w:asciiTheme="minorHAnsi" w:hAnsiTheme="minorHAnsi" w:cstheme="minorHAnsi"/>
                <w:szCs w:val="20"/>
              </w:rPr>
            </w:pPr>
            <w:proofErr w:type="spellStart"/>
            <w:r>
              <w:rPr>
                <w:rFonts w:asciiTheme="minorHAnsi" w:hAnsiTheme="minorHAnsi" w:cstheme="minorHAnsi"/>
                <w:szCs w:val="20"/>
              </w:rPr>
              <w:t>b</w:t>
            </w:r>
            <w:r w:rsidR="003A500D" w:rsidRPr="003F5722">
              <w:rPr>
                <w:rFonts w:asciiTheme="minorHAnsi" w:hAnsiTheme="minorHAnsi" w:cstheme="minorHAnsi"/>
                <w:szCs w:val="20"/>
              </w:rPr>
              <w:t>asematerials</w:t>
            </w:r>
            <w:proofErr w:type="spellEnd"/>
          </w:p>
        </w:tc>
        <w:tc>
          <w:tcPr>
            <w:tcW w:w="2070" w:type="dxa"/>
            <w:shd w:val="clear" w:color="auto" w:fill="auto"/>
          </w:tcPr>
          <w:p w14:paraId="20E832F9" w14:textId="0C7E05F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CG_SC_OP</w:t>
            </w:r>
          </w:p>
        </w:tc>
        <w:tc>
          <w:tcPr>
            <w:tcW w:w="2160" w:type="dxa"/>
            <w:shd w:val="clear" w:color="auto" w:fill="auto"/>
          </w:tcPr>
          <w:p w14:paraId="06F8514D" w14:textId="2FC650E0" w:rsidR="00F3413A" w:rsidRPr="004461AF" w:rsidRDefault="00F56FE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TX_TR</w:t>
            </w:r>
            <w:r w:rsidR="00A95F52" w:rsidRPr="004461AF">
              <w:rPr>
                <w:rFonts w:asciiTheme="minorHAnsi" w:hAnsiTheme="minorHAnsi" w:cstheme="minorHAnsi"/>
                <w:szCs w:val="20"/>
                <w:lang w:val="es-ES_tradnl"/>
              </w:rPr>
              <w:t>_NO (</w:t>
            </w:r>
            <w:r w:rsidR="00A95F52" w:rsidRPr="004461AF">
              <w:rPr>
                <w:rFonts w:asciiTheme="minorHAnsi" w:hAnsiTheme="minorHAnsi" w:cstheme="minorHAnsi"/>
                <w:sz w:val="16"/>
                <w:szCs w:val="16"/>
                <w:lang w:val="es-ES_tradnl"/>
              </w:rPr>
              <w:t>no default</w:t>
            </w:r>
            <w:r w:rsidR="00A95F52" w:rsidRPr="004461AF">
              <w:rPr>
                <w:rFonts w:asciiTheme="minorHAnsi" w:hAnsiTheme="minorHAnsi" w:cstheme="minorHAnsi"/>
                <w:szCs w:val="20"/>
                <w:lang w:val="es-ES_tradnl"/>
              </w:rPr>
              <w:t>)</w:t>
            </w:r>
          </w:p>
        </w:tc>
        <w:tc>
          <w:tcPr>
            <w:tcW w:w="2250" w:type="dxa"/>
            <w:shd w:val="clear" w:color="auto" w:fill="auto"/>
          </w:tcPr>
          <w:p w14:paraId="7F53BE73" w14:textId="19382A05" w:rsidR="00F3413A" w:rsidRPr="004461AF" w:rsidRDefault="00F3413A" w:rsidP="00937A47">
            <w:pPr>
              <w:rPr>
                <w:rFonts w:asciiTheme="minorHAnsi" w:hAnsiTheme="minorHAnsi" w:cstheme="minorHAnsi"/>
                <w:szCs w:val="20"/>
                <w:lang w:val="es-ES_tradnl"/>
              </w:rPr>
            </w:pPr>
            <w:r w:rsidRPr="004461AF">
              <w:rPr>
                <w:rFonts w:asciiTheme="minorHAnsi" w:hAnsiTheme="minorHAnsi" w:cstheme="minorHAnsi"/>
                <w:szCs w:val="20"/>
                <w:lang w:val="es-ES_tradnl"/>
              </w:rPr>
              <w:t>TX_TR_</w:t>
            </w:r>
            <w:proofErr w:type="gramStart"/>
            <w:r w:rsidRPr="004461AF">
              <w:rPr>
                <w:rFonts w:asciiTheme="minorHAnsi" w:hAnsiTheme="minorHAnsi" w:cstheme="minorHAnsi"/>
                <w:szCs w:val="20"/>
                <w:lang w:val="es-ES_tradnl"/>
              </w:rPr>
              <w:t>NO</w:t>
            </w:r>
            <w:r w:rsidR="0079053F" w:rsidRPr="004461AF">
              <w:rPr>
                <w:rFonts w:asciiTheme="minorHAnsi" w:hAnsiTheme="minorHAnsi" w:cstheme="minorHAnsi"/>
                <w:szCs w:val="20"/>
                <w:lang w:val="es-ES_tradnl"/>
              </w:rPr>
              <w:t>(</w:t>
            </w:r>
            <w:proofErr w:type="gramEnd"/>
            <w:r w:rsidR="0079053F" w:rsidRPr="004461AF">
              <w:rPr>
                <w:rFonts w:asciiTheme="minorHAnsi" w:hAnsiTheme="minorHAnsi" w:cstheme="minorHAnsi"/>
                <w:sz w:val="16"/>
                <w:szCs w:val="16"/>
                <w:lang w:val="es-ES_tradnl"/>
              </w:rPr>
              <w:t>no default</w:t>
            </w:r>
            <w:r w:rsidR="0079053F" w:rsidRPr="004461AF">
              <w:rPr>
                <w:rFonts w:asciiTheme="minorHAnsi" w:hAnsiTheme="minorHAnsi" w:cstheme="minorHAnsi"/>
                <w:szCs w:val="20"/>
                <w:lang w:val="es-ES_tradnl"/>
              </w:rPr>
              <w:t>)</w:t>
            </w:r>
          </w:p>
        </w:tc>
      </w:tr>
      <w:tr w:rsidR="00F3413A" w:rsidRPr="003F5722" w14:paraId="37B001FA" w14:textId="77777777" w:rsidTr="00CC0A84">
        <w:tc>
          <w:tcPr>
            <w:tcW w:w="1278" w:type="dxa"/>
            <w:shd w:val="clear" w:color="auto" w:fill="auto"/>
          </w:tcPr>
          <w:p w14:paraId="47361135" w14:textId="7B53EF5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51</w:t>
            </w:r>
          </w:p>
        </w:tc>
        <w:tc>
          <w:tcPr>
            <w:tcW w:w="1353" w:type="dxa"/>
            <w:shd w:val="clear" w:color="auto" w:fill="auto"/>
          </w:tcPr>
          <w:p w14:paraId="003F05CF" w14:textId="2CC566DB"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0CCE8ABA" w14:textId="2C07B49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AACC1B5" w14:textId="3EA8580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0090378E" w14:textId="0CC04C0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3F5722" w14:paraId="456D8D0F" w14:textId="77777777" w:rsidTr="00CC0A84">
        <w:tc>
          <w:tcPr>
            <w:tcW w:w="1278" w:type="dxa"/>
            <w:shd w:val="clear" w:color="auto" w:fill="auto"/>
          </w:tcPr>
          <w:p w14:paraId="3CCC17DD" w14:textId="4B717A9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52</w:t>
            </w:r>
          </w:p>
        </w:tc>
        <w:tc>
          <w:tcPr>
            <w:tcW w:w="1353" w:type="dxa"/>
            <w:shd w:val="clear" w:color="auto" w:fill="auto"/>
          </w:tcPr>
          <w:p w14:paraId="7CBC3C6B" w14:textId="1C6CC68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C66CB7B" w14:textId="7A3EEB0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w:t>
            </w:r>
            <w:r w:rsidR="00157F82" w:rsidRPr="003F5722">
              <w:rPr>
                <w:rFonts w:asciiTheme="minorHAnsi" w:hAnsiTheme="minorHAnsi" w:cstheme="minorHAnsi"/>
                <w:szCs w:val="20"/>
              </w:rPr>
              <w:t>_NO_TR</w:t>
            </w:r>
          </w:p>
        </w:tc>
        <w:tc>
          <w:tcPr>
            <w:tcW w:w="2160" w:type="dxa"/>
            <w:shd w:val="clear" w:color="auto" w:fill="auto"/>
          </w:tcPr>
          <w:p w14:paraId="6E991C33" w14:textId="0C26EB7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02DBCDA9" w14:textId="5710F51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5412830E" w14:textId="77777777" w:rsidTr="00CC0A84">
        <w:tc>
          <w:tcPr>
            <w:tcW w:w="1278" w:type="dxa"/>
            <w:shd w:val="clear" w:color="auto" w:fill="auto"/>
          </w:tcPr>
          <w:p w14:paraId="5E12ECD7" w14:textId="3F14E25D"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53</w:t>
            </w:r>
          </w:p>
        </w:tc>
        <w:tc>
          <w:tcPr>
            <w:tcW w:w="1353" w:type="dxa"/>
            <w:shd w:val="clear" w:color="auto" w:fill="auto"/>
          </w:tcPr>
          <w:p w14:paraId="1714DF8E" w14:textId="5F913A74" w:rsidR="00F3413A" w:rsidRPr="003F5722" w:rsidRDefault="00CC0A84" w:rsidP="00F3413A">
            <w:pPr>
              <w:jc w:val="center"/>
              <w:rPr>
                <w:rFonts w:asciiTheme="minorHAnsi" w:hAnsiTheme="minorHAnsi" w:cstheme="minorHAnsi"/>
                <w:szCs w:val="20"/>
              </w:rPr>
            </w:pPr>
            <w:proofErr w:type="spellStart"/>
            <w:r>
              <w:rPr>
                <w:rFonts w:asciiTheme="minorHAnsi" w:hAnsiTheme="minorHAnsi" w:cstheme="minorHAnsi"/>
                <w:szCs w:val="20"/>
              </w:rPr>
              <w:t>b</w:t>
            </w:r>
            <w:r w:rsidR="003A500D" w:rsidRPr="003F5722">
              <w:rPr>
                <w:rFonts w:asciiTheme="minorHAnsi" w:hAnsiTheme="minorHAnsi" w:cstheme="minorHAnsi"/>
                <w:szCs w:val="20"/>
              </w:rPr>
              <w:t>asematerials</w:t>
            </w:r>
            <w:proofErr w:type="spellEnd"/>
          </w:p>
        </w:tc>
        <w:tc>
          <w:tcPr>
            <w:tcW w:w="2070" w:type="dxa"/>
            <w:shd w:val="clear" w:color="auto" w:fill="auto"/>
          </w:tcPr>
          <w:p w14:paraId="16D11032" w14:textId="5C808AD0" w:rsidR="00F3413A" w:rsidRPr="004461AF" w:rsidRDefault="00F3413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TX_OP_NO (</w:t>
            </w:r>
            <w:r w:rsidRPr="004461AF">
              <w:rPr>
                <w:rFonts w:asciiTheme="minorHAnsi" w:hAnsiTheme="minorHAnsi" w:cstheme="minorHAnsi"/>
                <w:sz w:val="16"/>
                <w:szCs w:val="16"/>
                <w:lang w:val="es-ES_tradnl"/>
              </w:rPr>
              <w:t>no default)</w:t>
            </w:r>
          </w:p>
        </w:tc>
        <w:tc>
          <w:tcPr>
            <w:tcW w:w="2160" w:type="dxa"/>
            <w:shd w:val="clear" w:color="auto" w:fill="auto"/>
          </w:tcPr>
          <w:p w14:paraId="6D671E2F" w14:textId="4A5A256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27FDF0FB" w14:textId="274253A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TX_TR_CL</w:t>
            </w:r>
          </w:p>
        </w:tc>
      </w:tr>
      <w:tr w:rsidR="00F3413A" w:rsidRPr="003F5722" w14:paraId="1477616F" w14:textId="77777777" w:rsidTr="00CC0A84">
        <w:tc>
          <w:tcPr>
            <w:tcW w:w="1278" w:type="dxa"/>
            <w:shd w:val="clear" w:color="auto" w:fill="auto"/>
          </w:tcPr>
          <w:p w14:paraId="5F30A971" w14:textId="123F3CE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54</w:t>
            </w:r>
          </w:p>
        </w:tc>
        <w:tc>
          <w:tcPr>
            <w:tcW w:w="1353" w:type="dxa"/>
            <w:shd w:val="clear" w:color="auto" w:fill="auto"/>
          </w:tcPr>
          <w:p w14:paraId="68E12FD6" w14:textId="42E1ACA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1F51224" w14:textId="66A9478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TX_OP_CL</w:t>
            </w:r>
          </w:p>
        </w:tc>
        <w:tc>
          <w:tcPr>
            <w:tcW w:w="2160" w:type="dxa"/>
            <w:shd w:val="clear" w:color="auto" w:fill="auto"/>
          </w:tcPr>
          <w:p w14:paraId="51C5AA0C" w14:textId="0729DD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CG_GC_GA</w:t>
            </w:r>
          </w:p>
        </w:tc>
        <w:tc>
          <w:tcPr>
            <w:tcW w:w="2250" w:type="dxa"/>
            <w:shd w:val="clear" w:color="auto" w:fill="auto"/>
          </w:tcPr>
          <w:p w14:paraId="27196654" w14:textId="6C14578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2DB2769D" w14:textId="77777777" w:rsidTr="00CC0A84">
        <w:tc>
          <w:tcPr>
            <w:tcW w:w="1278" w:type="dxa"/>
            <w:shd w:val="clear" w:color="auto" w:fill="auto"/>
          </w:tcPr>
          <w:p w14:paraId="35A8DFD2" w14:textId="75C00AB2" w:rsidR="00F3413A" w:rsidRPr="003F5722" w:rsidRDefault="00F3413A">
            <w:pPr>
              <w:jc w:val="center"/>
              <w:rPr>
                <w:rFonts w:asciiTheme="minorHAnsi" w:hAnsiTheme="minorHAnsi" w:cstheme="minorHAnsi"/>
                <w:szCs w:val="20"/>
              </w:rPr>
            </w:pPr>
            <w:r w:rsidRPr="003F5722">
              <w:rPr>
                <w:rFonts w:asciiTheme="minorHAnsi" w:hAnsiTheme="minorHAnsi" w:cstheme="minorHAnsi"/>
                <w:szCs w:val="20"/>
              </w:rPr>
              <w:t>55</w:t>
            </w:r>
          </w:p>
        </w:tc>
        <w:tc>
          <w:tcPr>
            <w:tcW w:w="1353" w:type="dxa"/>
            <w:shd w:val="clear" w:color="auto" w:fill="auto"/>
          </w:tcPr>
          <w:p w14:paraId="2A9F4A91" w14:textId="75A2EAC6" w:rsidR="00F3413A" w:rsidRPr="003F5722" w:rsidRDefault="003A500D" w:rsidP="002A4D56">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BFC56E5"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A9E6E33" w14:textId="3D259062" w:rsidR="00F3413A" w:rsidRPr="003F5722" w:rsidRDefault="00F3413A">
            <w:pPr>
              <w:rPr>
                <w:rFonts w:asciiTheme="minorHAnsi" w:hAnsiTheme="minorHAnsi" w:cstheme="minorHAnsi"/>
                <w:szCs w:val="20"/>
              </w:rPr>
            </w:pPr>
            <w:r w:rsidRPr="003F5722">
              <w:rPr>
                <w:rFonts w:asciiTheme="minorHAnsi" w:hAnsiTheme="minorHAnsi" w:cstheme="minorHAnsi"/>
                <w:szCs w:val="20"/>
              </w:rPr>
              <w:t>TX_TR_WR</w:t>
            </w:r>
          </w:p>
        </w:tc>
        <w:tc>
          <w:tcPr>
            <w:tcW w:w="2250" w:type="dxa"/>
            <w:shd w:val="clear" w:color="auto" w:fill="auto"/>
          </w:tcPr>
          <w:p w14:paraId="0AF680A8"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TX_TR_NO_TR</w:t>
            </w:r>
          </w:p>
        </w:tc>
      </w:tr>
      <w:tr w:rsidR="00F3413A" w:rsidRPr="000F75CF" w14:paraId="66BFCC72" w14:textId="77777777" w:rsidTr="00CC0A84">
        <w:tc>
          <w:tcPr>
            <w:tcW w:w="1278" w:type="dxa"/>
            <w:shd w:val="clear" w:color="auto" w:fill="auto"/>
          </w:tcPr>
          <w:p w14:paraId="1A0D64BC" w14:textId="1071AD29" w:rsidR="00F3413A" w:rsidRDefault="00CC0A84" w:rsidP="00F3413A">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6</w:t>
            </w:r>
          </w:p>
        </w:tc>
        <w:tc>
          <w:tcPr>
            <w:tcW w:w="1353" w:type="dxa"/>
            <w:shd w:val="clear" w:color="auto" w:fill="auto"/>
          </w:tcPr>
          <w:p w14:paraId="0EDE3D5E" w14:textId="33B81D60" w:rsidR="00F3413A" w:rsidRDefault="00CC0A84" w:rsidP="00F3413A">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EE4F40B" w14:textId="3E59CF9E" w:rsidR="00F3413A" w:rsidRPr="000F75CF" w:rsidRDefault="00CC0A84" w:rsidP="00F3413A">
            <w:pPr>
              <w:rPr>
                <w:rFonts w:asciiTheme="minorHAnsi" w:hAnsiTheme="minorHAnsi" w:cstheme="minorHAnsi"/>
                <w:szCs w:val="20"/>
              </w:rPr>
            </w:pPr>
            <w:proofErr w:type="spellStart"/>
            <w:r>
              <w:rPr>
                <w:rFonts w:asciiTheme="minorHAnsi" w:hAnsiTheme="minorHAnsi" w:cstheme="minorHAnsi"/>
                <w:szCs w:val="20"/>
              </w:rPr>
              <w:t>basematerials</w:t>
            </w:r>
            <w:proofErr w:type="spellEnd"/>
          </w:p>
        </w:tc>
        <w:tc>
          <w:tcPr>
            <w:tcW w:w="2160" w:type="dxa"/>
            <w:shd w:val="clear" w:color="auto" w:fill="auto"/>
          </w:tcPr>
          <w:p w14:paraId="30735357" w14:textId="59587158" w:rsidR="00F3413A" w:rsidRPr="000F75CF" w:rsidRDefault="00CC0A84" w:rsidP="00F3413A">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5351087F" w14:textId="532E8175" w:rsidR="00F3413A" w:rsidRPr="000F75CF" w:rsidRDefault="00CC0A84" w:rsidP="00F3413A">
            <w:pPr>
              <w:rPr>
                <w:rFonts w:asciiTheme="minorHAnsi" w:hAnsiTheme="minorHAnsi" w:cstheme="minorHAnsi"/>
                <w:szCs w:val="20"/>
              </w:rPr>
            </w:pPr>
            <w:r>
              <w:rPr>
                <w:rFonts w:asciiTheme="minorHAnsi" w:hAnsiTheme="minorHAnsi" w:cstheme="minorHAnsi"/>
                <w:szCs w:val="20"/>
              </w:rPr>
              <w:t>TX_TR_NO (Mix Blend)</w:t>
            </w:r>
          </w:p>
        </w:tc>
      </w:tr>
      <w:tr w:rsidR="00CC0A84" w:rsidRPr="000F75CF" w14:paraId="518ECAEA" w14:textId="77777777" w:rsidTr="00CC0A84">
        <w:tc>
          <w:tcPr>
            <w:tcW w:w="1278" w:type="dxa"/>
            <w:shd w:val="clear" w:color="auto" w:fill="auto"/>
          </w:tcPr>
          <w:p w14:paraId="11C45682" w14:textId="27DA85B8"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7</w:t>
            </w:r>
          </w:p>
        </w:tc>
        <w:tc>
          <w:tcPr>
            <w:tcW w:w="1353" w:type="dxa"/>
            <w:shd w:val="clear" w:color="auto" w:fill="auto"/>
          </w:tcPr>
          <w:p w14:paraId="34376C8E" w14:textId="0DA3472F"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D4C4752" w14:textId="52442888" w:rsidR="00CC0A84" w:rsidRPr="000F75CF" w:rsidRDefault="00786194" w:rsidP="00CC0A84">
            <w:pPr>
              <w:rPr>
                <w:rFonts w:asciiTheme="minorHAnsi" w:hAnsiTheme="minorHAnsi" w:cstheme="minorHAnsi"/>
                <w:szCs w:val="20"/>
              </w:rPr>
            </w:pPr>
            <w:proofErr w:type="spellStart"/>
            <w:r>
              <w:rPr>
                <w:rFonts w:asciiTheme="minorHAnsi" w:hAnsiTheme="minorHAnsi" w:cstheme="minorHAnsi"/>
                <w:szCs w:val="20"/>
              </w:rPr>
              <w:t>b</w:t>
            </w:r>
            <w:r w:rsidR="00CC0A84">
              <w:rPr>
                <w:rFonts w:asciiTheme="minorHAnsi" w:hAnsiTheme="minorHAnsi" w:cstheme="minorHAnsi"/>
                <w:szCs w:val="20"/>
              </w:rPr>
              <w:t>asematerials</w:t>
            </w:r>
            <w:proofErr w:type="spellEnd"/>
          </w:p>
        </w:tc>
        <w:tc>
          <w:tcPr>
            <w:tcW w:w="2160" w:type="dxa"/>
            <w:shd w:val="clear" w:color="auto" w:fill="auto"/>
          </w:tcPr>
          <w:p w14:paraId="0258F66D" w14:textId="2741B17A" w:rsidR="00CC0A84" w:rsidRPr="000F75CF" w:rsidRDefault="00CC0A84" w:rsidP="00CC0A84">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29F25AB6" w14:textId="37C4BED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(Mult Blend</w:t>
            </w:r>
          </w:p>
        </w:tc>
      </w:tr>
      <w:tr w:rsidR="00CC0A84" w:rsidRPr="000F75CF" w14:paraId="066E0B34" w14:textId="77777777" w:rsidTr="00CC0A84">
        <w:tc>
          <w:tcPr>
            <w:tcW w:w="1278" w:type="dxa"/>
            <w:shd w:val="clear" w:color="auto" w:fill="auto"/>
          </w:tcPr>
          <w:p w14:paraId="2541E756" w14:textId="4DC7EC1D"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8</w:t>
            </w:r>
          </w:p>
        </w:tc>
        <w:tc>
          <w:tcPr>
            <w:tcW w:w="1353" w:type="dxa"/>
            <w:shd w:val="clear" w:color="auto" w:fill="auto"/>
          </w:tcPr>
          <w:p w14:paraId="6C54A0E3" w14:textId="17484D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5AD0BB8" w14:textId="28CA78F8" w:rsidR="00CC0A84" w:rsidRPr="000F75CF" w:rsidRDefault="00786194" w:rsidP="00CC0A84">
            <w:pPr>
              <w:rPr>
                <w:rFonts w:asciiTheme="minorHAnsi" w:hAnsiTheme="minorHAnsi" w:cstheme="minorHAnsi"/>
                <w:szCs w:val="20"/>
              </w:rPr>
            </w:pPr>
            <w:proofErr w:type="spellStart"/>
            <w:r>
              <w:rPr>
                <w:rFonts w:asciiTheme="minorHAnsi" w:hAnsiTheme="minorHAnsi" w:cstheme="minorHAnsi"/>
                <w:szCs w:val="20"/>
              </w:rPr>
              <w:t>b</w:t>
            </w:r>
            <w:r w:rsidR="00CC0A84">
              <w:rPr>
                <w:rFonts w:asciiTheme="minorHAnsi" w:hAnsiTheme="minorHAnsi" w:cstheme="minorHAnsi"/>
                <w:szCs w:val="20"/>
              </w:rPr>
              <w:t>asematerials</w:t>
            </w:r>
            <w:proofErr w:type="spellEnd"/>
          </w:p>
        </w:tc>
        <w:tc>
          <w:tcPr>
            <w:tcW w:w="2160" w:type="dxa"/>
            <w:shd w:val="clear" w:color="auto" w:fill="auto"/>
          </w:tcPr>
          <w:p w14:paraId="5AA75102" w14:textId="275BBE4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w:t>
            </w:r>
          </w:p>
        </w:tc>
        <w:tc>
          <w:tcPr>
            <w:tcW w:w="2250" w:type="dxa"/>
          </w:tcPr>
          <w:p w14:paraId="5FDB9849" w14:textId="46DACC94"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r>
              <w:rPr>
                <w:rFonts w:asciiTheme="minorHAnsi" w:hAnsiTheme="minorHAnsi" w:cstheme="minorHAnsi"/>
                <w:szCs w:val="20"/>
              </w:rPr>
              <w:t xml:space="preserve"> (Mix Blend)</w:t>
            </w:r>
          </w:p>
        </w:tc>
      </w:tr>
      <w:tr w:rsidR="00CC0A84" w:rsidRPr="000F75CF" w14:paraId="6E416B4C" w14:textId="77777777" w:rsidTr="00CC0A84">
        <w:tc>
          <w:tcPr>
            <w:tcW w:w="1278" w:type="dxa"/>
            <w:shd w:val="clear" w:color="auto" w:fill="auto"/>
          </w:tcPr>
          <w:p w14:paraId="5065693D" w14:textId="5C612C6F" w:rsidR="00CC0A84" w:rsidRDefault="0016622A" w:rsidP="00CC0A84">
            <w:pPr>
              <w:jc w:val="center"/>
              <w:rPr>
                <w:rFonts w:asciiTheme="minorHAnsi" w:hAnsiTheme="minorHAnsi" w:cstheme="minorHAnsi"/>
                <w:szCs w:val="20"/>
              </w:rPr>
            </w:pPr>
            <w:r>
              <w:rPr>
                <w:rFonts w:asciiTheme="minorHAnsi" w:hAnsiTheme="minorHAnsi" w:cstheme="minorHAnsi"/>
                <w:szCs w:val="20"/>
              </w:rPr>
              <w:t>59</w:t>
            </w:r>
          </w:p>
        </w:tc>
        <w:tc>
          <w:tcPr>
            <w:tcW w:w="1353" w:type="dxa"/>
            <w:shd w:val="clear" w:color="auto" w:fill="auto"/>
          </w:tcPr>
          <w:p w14:paraId="5D83185C" w14:textId="0B9FB2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94A5B0A" w14:textId="23465167" w:rsidR="00CC0A84" w:rsidRPr="000F75CF" w:rsidRDefault="00CC0A84" w:rsidP="00CC0A84">
            <w:pPr>
              <w:rPr>
                <w:rFonts w:asciiTheme="minorHAnsi" w:hAnsiTheme="minorHAnsi" w:cstheme="minorHAnsi"/>
                <w:szCs w:val="20"/>
              </w:rPr>
            </w:pPr>
            <w:proofErr w:type="spellStart"/>
            <w:r>
              <w:rPr>
                <w:rFonts w:asciiTheme="minorHAnsi" w:hAnsiTheme="minorHAnsi" w:cstheme="minorHAnsi"/>
                <w:szCs w:val="20"/>
              </w:rPr>
              <w:t>basematerials</w:t>
            </w:r>
            <w:proofErr w:type="spellEnd"/>
          </w:p>
        </w:tc>
        <w:tc>
          <w:tcPr>
            <w:tcW w:w="2160" w:type="dxa"/>
            <w:shd w:val="clear" w:color="auto" w:fill="auto"/>
          </w:tcPr>
          <w:p w14:paraId="04934B67" w14:textId="5F89D002"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p>
        </w:tc>
        <w:tc>
          <w:tcPr>
            <w:tcW w:w="2250" w:type="dxa"/>
          </w:tcPr>
          <w:p w14:paraId="21C06DCF" w14:textId="0C7CF954"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(Mult Blend)</w:t>
            </w:r>
          </w:p>
        </w:tc>
      </w:tr>
    </w:tbl>
    <w:p w14:paraId="6059D391" w14:textId="4FD6ADBF" w:rsidR="000F75CF" w:rsidRDefault="000F75CF"/>
    <w:p w14:paraId="7E1F7152" w14:textId="1EA43D14" w:rsidR="00A15DDA" w:rsidRDefault="00A15DDA">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74D87DF7" w14:textId="72D04DBB" w:rsidR="00A15DDA" w:rsidRDefault="0003262E" w:rsidP="003162C7">
      <w:pPr>
        <w:pStyle w:val="Heading3"/>
      </w:pPr>
      <w:r>
        <w:lastRenderedPageBreak/>
        <w:t>P_</w:t>
      </w:r>
      <w:r w:rsidR="004360B7">
        <w:t>???_0</w:t>
      </w:r>
      <w:r w:rsidR="00322024">
        <w:t>526</w:t>
      </w:r>
      <w:r w:rsidR="00A15DDA" w:rsidRPr="0056587D">
        <w:t xml:space="preserve"> </w:t>
      </w:r>
      <w:r w:rsidR="00A15DDA">
        <w:t>Filters</w:t>
      </w:r>
    </w:p>
    <w:tbl>
      <w:tblPr>
        <w:tblStyle w:val="TableGrid"/>
        <w:tblW w:w="9648" w:type="dxa"/>
        <w:tblLook w:val="04A0" w:firstRow="1" w:lastRow="0" w:firstColumn="1" w:lastColumn="0" w:noHBand="0" w:noVBand="1"/>
      </w:tblPr>
      <w:tblGrid>
        <w:gridCol w:w="2628"/>
        <w:gridCol w:w="7020"/>
      </w:tblGrid>
      <w:tr w:rsidR="00A15DDA" w:rsidRPr="00F84397" w14:paraId="2045576C" w14:textId="77777777" w:rsidTr="00173711">
        <w:tc>
          <w:tcPr>
            <w:tcW w:w="2628" w:type="dxa"/>
            <w:tcBorders>
              <w:bottom w:val="single" w:sz="4" w:space="0" w:color="auto"/>
            </w:tcBorders>
            <w:shd w:val="clear" w:color="auto" w:fill="D9D9D9" w:themeFill="background1" w:themeFillShade="D9"/>
          </w:tcPr>
          <w:p w14:paraId="30655089"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9CF6F83" w14:textId="77777777" w:rsidR="00A15DDA" w:rsidRPr="00F84397" w:rsidRDefault="00A15DDA" w:rsidP="00173711">
            <w:pPr>
              <w:rPr>
                <w:rFonts w:asciiTheme="minorHAnsi" w:hAnsiTheme="minorHAnsi"/>
                <w:b/>
                <w:szCs w:val="20"/>
              </w:rPr>
            </w:pPr>
          </w:p>
        </w:tc>
        <w:tc>
          <w:tcPr>
            <w:tcW w:w="7020" w:type="dxa"/>
          </w:tcPr>
          <w:p w14:paraId="65F5C2F6" w14:textId="1340BA24" w:rsidR="00A15DDA" w:rsidRPr="00F84397" w:rsidRDefault="00A15DDA" w:rsidP="00173711">
            <w:pPr>
              <w:rPr>
                <w:rFonts w:asciiTheme="minorHAnsi" w:hAnsiTheme="minorHAnsi"/>
                <w:szCs w:val="20"/>
              </w:rPr>
            </w:pPr>
            <w:r>
              <w:rPr>
                <w:rFonts w:asciiTheme="minorHAnsi" w:hAnsiTheme="minorHAnsi"/>
                <w:szCs w:val="20"/>
              </w:rPr>
              <w:t>Test the various valid enumerations for the texture2d elements filter attribute</w:t>
            </w:r>
          </w:p>
        </w:tc>
      </w:tr>
      <w:tr w:rsidR="00A15DDA" w:rsidRPr="00F84397" w14:paraId="50A19EC8" w14:textId="77777777" w:rsidTr="00173711">
        <w:trPr>
          <w:trHeight w:val="56"/>
        </w:trPr>
        <w:tc>
          <w:tcPr>
            <w:tcW w:w="2628" w:type="dxa"/>
            <w:shd w:val="clear" w:color="auto" w:fill="D9D9D9" w:themeFill="background1" w:themeFillShade="D9"/>
          </w:tcPr>
          <w:p w14:paraId="2A923BA7"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7072E17" w14:textId="77777777" w:rsidR="00A15DDA" w:rsidRPr="00F84397" w:rsidRDefault="00A15DDA" w:rsidP="00173711">
            <w:pPr>
              <w:rPr>
                <w:rFonts w:asciiTheme="minorHAnsi" w:hAnsiTheme="minorHAnsi"/>
                <w:b/>
                <w:szCs w:val="20"/>
              </w:rPr>
            </w:pPr>
          </w:p>
        </w:tc>
        <w:tc>
          <w:tcPr>
            <w:tcW w:w="7020" w:type="dxa"/>
          </w:tcPr>
          <w:p w14:paraId="797FF993" w14:textId="371F7F52" w:rsidR="00A15DDA" w:rsidRDefault="00A15DDA" w:rsidP="00173711">
            <w:pPr>
              <w:rPr>
                <w:rFonts w:asciiTheme="minorHAnsi" w:eastAsia="Verdana" w:hAnsiTheme="minorHAnsi" w:cs="Verdana"/>
                <w:szCs w:val="20"/>
              </w:rPr>
            </w:pPr>
            <w:r w:rsidRPr="00F84397">
              <w:rPr>
                <w:rFonts w:asciiTheme="minorHAnsi" w:eastAsia="Verdana" w:hAnsiTheme="minorHAnsi" w:cs="Verdana"/>
                <w:szCs w:val="20"/>
              </w:rPr>
              <w:t xml:space="preserve">01 </w:t>
            </w:r>
            <w:r w:rsidR="004108A8">
              <w:rPr>
                <w:rFonts w:asciiTheme="minorHAnsi" w:eastAsia="Verdana" w:hAnsiTheme="minorHAnsi" w:cs="Verdana"/>
                <w:szCs w:val="20"/>
              </w:rPr>
              <w:t>t</w:t>
            </w:r>
            <w:r w:rsidR="00E8482A">
              <w:rPr>
                <w:rFonts w:asciiTheme="minorHAnsi" w:eastAsia="Verdana" w:hAnsiTheme="minorHAnsi" w:cs="Verdana"/>
                <w:szCs w:val="20"/>
              </w:rPr>
              <w:t>o 0</w:t>
            </w:r>
            <w:r w:rsidR="00576D54">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D9678B5" w14:textId="77777777" w:rsidR="00A15DDA" w:rsidRPr="00F84397" w:rsidRDefault="00A15DDA" w:rsidP="00173711">
            <w:pPr>
              <w:rPr>
                <w:rFonts w:asciiTheme="minorHAnsi" w:hAnsiTheme="minorHAnsi"/>
                <w:szCs w:val="20"/>
              </w:rPr>
            </w:pPr>
          </w:p>
        </w:tc>
      </w:tr>
      <w:tr w:rsidR="00A15DDA" w:rsidRPr="00F84397" w14:paraId="2CF9C8F5" w14:textId="77777777" w:rsidTr="00AB7CFE">
        <w:trPr>
          <w:trHeight w:val="56"/>
        </w:trPr>
        <w:tc>
          <w:tcPr>
            <w:tcW w:w="2628" w:type="dxa"/>
            <w:shd w:val="clear" w:color="auto" w:fill="D9D9D9" w:themeFill="background1" w:themeFillShade="D9"/>
          </w:tcPr>
          <w:p w14:paraId="7D795E41"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421DB46" w14:textId="77777777" w:rsidR="00A15DDA" w:rsidRPr="00F84397" w:rsidRDefault="00A15DDA" w:rsidP="00173711">
            <w:pPr>
              <w:rPr>
                <w:rFonts w:asciiTheme="minorHAnsi" w:hAnsiTheme="minorHAnsi"/>
                <w:b/>
                <w:szCs w:val="20"/>
              </w:rPr>
            </w:pPr>
          </w:p>
        </w:tc>
        <w:tc>
          <w:tcPr>
            <w:tcW w:w="7020" w:type="dxa"/>
          </w:tcPr>
          <w:p w14:paraId="54217266" w14:textId="76391C15" w:rsidR="00A15DDA" w:rsidRPr="00923781" w:rsidRDefault="00BF7F47" w:rsidP="00173711">
            <w:pPr>
              <w:rPr>
                <w:rFonts w:asciiTheme="minorHAnsi" w:eastAsiaTheme="minorEastAsia" w:hAnsiTheme="minorHAnsi"/>
                <w:bCs/>
                <w:szCs w:val="20"/>
              </w:rPr>
            </w:pPr>
            <w:r>
              <w:rPr>
                <w:rFonts w:asciiTheme="minorHAnsi" w:eastAsiaTheme="minorEastAsia" w:hAnsiTheme="minorHAnsi"/>
                <w:bCs/>
                <w:szCs w:val="20"/>
              </w:rPr>
              <w:t xml:space="preserve">Use the table below to render adjacent triangles using various filter and scaling combinations. </w:t>
            </w:r>
            <w:r w:rsidR="002E02C0">
              <w:rPr>
                <w:rFonts w:asciiTheme="minorHAnsi" w:eastAsiaTheme="minorEastAsia" w:hAnsiTheme="minorHAnsi"/>
                <w:bCs/>
                <w:szCs w:val="20"/>
              </w:rPr>
              <w:t>The image selected and the scaling factors should be selected to make the interpolation method</w:t>
            </w:r>
            <w:r w:rsidR="00CA04F7">
              <w:rPr>
                <w:rFonts w:asciiTheme="minorHAnsi" w:eastAsiaTheme="minorEastAsia" w:hAnsiTheme="minorHAnsi"/>
                <w:bCs/>
                <w:szCs w:val="20"/>
              </w:rPr>
              <w:t xml:space="preserve"> used</w:t>
            </w:r>
            <w:r w:rsidR="002E02C0">
              <w:rPr>
                <w:rFonts w:asciiTheme="minorHAnsi" w:eastAsiaTheme="minorEastAsia" w:hAnsiTheme="minorHAnsi"/>
                <w:bCs/>
                <w:szCs w:val="20"/>
              </w:rPr>
              <w:t xml:space="preserve"> as obvious as possible</w:t>
            </w:r>
            <w:r>
              <w:rPr>
                <w:rFonts w:asciiTheme="minorHAnsi" w:eastAsiaTheme="minorEastAsia" w:hAnsiTheme="minorHAnsi"/>
                <w:bCs/>
                <w:szCs w:val="20"/>
              </w:rPr>
              <w:t xml:space="preserve">. </w:t>
            </w:r>
          </w:p>
          <w:p w14:paraId="352DB9F8" w14:textId="77777777" w:rsidR="00CA04F7" w:rsidRDefault="00CA04F7">
            <w:pPr>
              <w:rPr>
                <w:rFonts w:asciiTheme="minorHAnsi" w:eastAsiaTheme="minorEastAsia" w:hAnsiTheme="minorHAnsi"/>
                <w:b/>
                <w:bCs/>
                <w:szCs w:val="20"/>
              </w:rPr>
            </w:pPr>
          </w:p>
          <w:p w14:paraId="362E6587" w14:textId="1CEE6155" w:rsidR="00CA04F7" w:rsidRPr="00E8482A" w:rsidRDefault="00E8482A" w:rsidP="00576D54">
            <w:pPr>
              <w:rPr>
                <w:rFonts w:asciiTheme="minorHAnsi" w:eastAsiaTheme="minorEastAsia" w:hAnsiTheme="minorHAnsi"/>
                <w:bCs/>
                <w:szCs w:val="20"/>
              </w:rPr>
            </w:pPr>
            <w:r w:rsidRPr="00E8482A">
              <w:rPr>
                <w:rFonts w:asciiTheme="minorHAnsi" w:eastAsiaTheme="minorEastAsia" w:hAnsiTheme="minorHAnsi"/>
                <w:bCs/>
                <w:szCs w:val="20"/>
              </w:rPr>
              <w:t xml:space="preserve">Each test iteration has two scenarios with each </w:t>
            </w:r>
            <w:r w:rsidR="00576D54">
              <w:rPr>
                <w:rFonts w:asciiTheme="minorHAnsi" w:eastAsiaTheme="minorEastAsia" w:hAnsiTheme="minorHAnsi"/>
                <w:bCs/>
                <w:szCs w:val="20"/>
              </w:rPr>
              <w:t>p</w:t>
            </w:r>
            <w:r w:rsidR="00A80BCB">
              <w:rPr>
                <w:rFonts w:asciiTheme="minorHAnsi" w:eastAsiaTheme="minorEastAsia" w:hAnsiTheme="minorHAnsi"/>
                <w:bCs/>
                <w:szCs w:val="20"/>
              </w:rPr>
              <w:t>resented</w:t>
            </w:r>
            <w:r w:rsidR="00576D54">
              <w:rPr>
                <w:rFonts w:asciiTheme="minorHAnsi" w:eastAsiaTheme="minorEastAsia" w:hAnsiTheme="minorHAnsi"/>
                <w:bCs/>
                <w:szCs w:val="20"/>
              </w:rPr>
              <w:t xml:space="preserve"> on the upper or lower horizontal surface of a rectangular object</w:t>
            </w:r>
            <w:r w:rsidRPr="00E8482A">
              <w:rPr>
                <w:rFonts w:asciiTheme="minorHAnsi" w:eastAsiaTheme="minorEastAsia" w:hAnsiTheme="minorHAnsi"/>
                <w:bCs/>
                <w:szCs w:val="20"/>
              </w:rPr>
              <w:t>.</w:t>
            </w:r>
            <w:r w:rsidR="00576D54">
              <w:rPr>
                <w:rFonts w:asciiTheme="minorHAnsi" w:eastAsiaTheme="minorEastAsia" w:hAnsiTheme="minorHAnsi"/>
                <w:bCs/>
                <w:szCs w:val="20"/>
              </w:rPr>
              <w:t xml:space="preserve"> Most test cases will use a jpg image</w:t>
            </w:r>
            <w:r w:rsidR="004E15E2">
              <w:rPr>
                <w:rFonts w:asciiTheme="minorHAnsi" w:eastAsiaTheme="minorEastAsia" w:hAnsiTheme="minorHAnsi"/>
                <w:bCs/>
                <w:szCs w:val="20"/>
              </w:rPr>
              <w:t>.</w:t>
            </w:r>
          </w:p>
        </w:tc>
      </w:tr>
      <w:tr w:rsidR="00AB7CFE" w:rsidRPr="00F84397" w14:paraId="1F8E6422" w14:textId="77777777" w:rsidTr="00173711">
        <w:trPr>
          <w:trHeight w:val="56"/>
        </w:trPr>
        <w:tc>
          <w:tcPr>
            <w:tcW w:w="2628" w:type="dxa"/>
            <w:tcBorders>
              <w:bottom w:val="single" w:sz="4" w:space="0" w:color="auto"/>
            </w:tcBorders>
            <w:shd w:val="clear" w:color="auto" w:fill="D9D9D9" w:themeFill="background1" w:themeFillShade="D9"/>
          </w:tcPr>
          <w:p w14:paraId="59B55D19" w14:textId="6811622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C166B8" w14:textId="17670F3D" w:rsidR="00AB7CFE" w:rsidRDefault="00AB7CFE" w:rsidP="00AB7CFE">
            <w:pPr>
              <w:rPr>
                <w:rFonts w:asciiTheme="minorHAnsi" w:eastAsiaTheme="minorEastAsia" w:hAnsiTheme="minorHAnsi"/>
                <w:bCs/>
                <w:szCs w:val="20"/>
              </w:rPr>
            </w:pPr>
            <w:hyperlink r:id="rId70" w:anchor="Chapter-6-Texture-2d" w:history="1">
              <w:r w:rsidRPr="00B86C7D">
                <w:rPr>
                  <w:rStyle w:val="Hyperlink"/>
                  <w:rFonts w:asciiTheme="minorHAnsi" w:eastAsiaTheme="minorEastAsia" w:hAnsiTheme="minorHAnsi"/>
                  <w:bCs/>
                  <w:szCs w:val="20"/>
                </w:rPr>
                <w:t>Link to Requirement in 3MF Specification</w:t>
              </w:r>
            </w:hyperlink>
          </w:p>
        </w:tc>
      </w:tr>
    </w:tbl>
    <w:p w14:paraId="1DC7ED6D" w14:textId="1BFED105" w:rsidR="00BD303E" w:rsidRDefault="00BD303E">
      <w:pPr>
        <w:rPr>
          <w:rFonts w:eastAsiaTheme="majorEastAsia" w:cstheme="majorBidi"/>
          <w:b/>
          <w:bCs/>
          <w:color w:val="365F91" w:themeColor="accent1" w:themeShade="BF"/>
          <w:sz w:val="22"/>
        </w:rPr>
      </w:pPr>
    </w:p>
    <w:tbl>
      <w:tblPr>
        <w:tblStyle w:val="TableGrid"/>
        <w:tblW w:w="0" w:type="auto"/>
        <w:tblLook w:val="04A0" w:firstRow="1" w:lastRow="0" w:firstColumn="1" w:lastColumn="0" w:noHBand="0" w:noVBand="1"/>
      </w:tblPr>
      <w:tblGrid>
        <w:gridCol w:w="943"/>
        <w:gridCol w:w="1377"/>
        <w:gridCol w:w="971"/>
        <w:gridCol w:w="1118"/>
        <w:gridCol w:w="1008"/>
        <w:gridCol w:w="1001"/>
        <w:gridCol w:w="963"/>
        <w:gridCol w:w="982"/>
        <w:gridCol w:w="1008"/>
      </w:tblGrid>
      <w:tr w:rsidR="00BF7F47" w:rsidRPr="00BF7F47" w14:paraId="157574F7" w14:textId="77777777" w:rsidTr="00923781">
        <w:tc>
          <w:tcPr>
            <w:tcW w:w="922" w:type="dxa"/>
          </w:tcPr>
          <w:p w14:paraId="3EA9EBE9" w14:textId="203173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w:t>
            </w:r>
            <w:r w:rsidR="00063A19" w:rsidRPr="002E14C2">
              <w:rPr>
                <w:rFonts w:asciiTheme="minorHAnsi" w:eastAsiaTheme="majorEastAsia" w:hAnsiTheme="minorHAnsi" w:cstheme="minorHAnsi"/>
                <w:b/>
                <w:bCs/>
                <w:color w:val="000000" w:themeColor="text1"/>
                <w:szCs w:val="20"/>
              </w:rPr>
              <w:t>teration</w:t>
            </w:r>
          </w:p>
        </w:tc>
        <w:tc>
          <w:tcPr>
            <w:tcW w:w="1377" w:type="dxa"/>
          </w:tcPr>
          <w:p w14:paraId="17CC2522" w14:textId="3C5EBDFD" w:rsidR="00BF7F47" w:rsidRPr="002E14C2" w:rsidRDefault="00BF7F47"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TextureGroup</w:t>
            </w:r>
            <w:proofErr w:type="spellEnd"/>
          </w:p>
        </w:tc>
        <w:tc>
          <w:tcPr>
            <w:tcW w:w="971" w:type="dxa"/>
          </w:tcPr>
          <w:p w14:paraId="0DB95AE0" w14:textId="00F1F75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Multi</w:t>
            </w:r>
          </w:p>
        </w:tc>
        <w:tc>
          <w:tcPr>
            <w:tcW w:w="1118" w:type="dxa"/>
          </w:tcPr>
          <w:p w14:paraId="1AE00ED5" w14:textId="3E519C17"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Downscale</w:t>
            </w:r>
          </w:p>
        </w:tc>
        <w:tc>
          <w:tcPr>
            <w:tcW w:w="1008" w:type="dxa"/>
          </w:tcPr>
          <w:p w14:paraId="20A5B17C" w14:textId="4FDFF1F5"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Upscale</w:t>
            </w:r>
          </w:p>
        </w:tc>
        <w:tc>
          <w:tcPr>
            <w:tcW w:w="1001" w:type="dxa"/>
          </w:tcPr>
          <w:p w14:paraId="4EF385BB" w14:textId="14D2799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 Filter</w:t>
            </w:r>
          </w:p>
          <w:p w14:paraId="0F96AD0E" w14:textId="0DF5100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Attribute</w:t>
            </w:r>
          </w:p>
        </w:tc>
        <w:tc>
          <w:tcPr>
            <w:tcW w:w="963" w:type="dxa"/>
          </w:tcPr>
          <w:p w14:paraId="22799EBF" w14:textId="48C9A9F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Auto</w:t>
            </w:r>
          </w:p>
        </w:tc>
        <w:tc>
          <w:tcPr>
            <w:tcW w:w="982" w:type="dxa"/>
          </w:tcPr>
          <w:p w14:paraId="2ECBC2C1" w14:textId="56ABB8C3"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Linear</w:t>
            </w:r>
          </w:p>
        </w:tc>
        <w:tc>
          <w:tcPr>
            <w:tcW w:w="1008" w:type="dxa"/>
          </w:tcPr>
          <w:p w14:paraId="59FB36E2" w14:textId="1BBF132E"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Nearest</w:t>
            </w:r>
          </w:p>
        </w:tc>
      </w:tr>
      <w:tr w:rsidR="00BF7F47" w:rsidRPr="00BF7F47" w14:paraId="33A2BEB0" w14:textId="77777777" w:rsidTr="00923781">
        <w:tc>
          <w:tcPr>
            <w:tcW w:w="922" w:type="dxa"/>
            <w:vMerge w:val="restart"/>
          </w:tcPr>
          <w:p w14:paraId="5614DAAE" w14:textId="48F7FF5D"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77" w:type="dxa"/>
          </w:tcPr>
          <w:p w14:paraId="791632D4" w14:textId="582BFD61"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971" w:type="dxa"/>
          </w:tcPr>
          <w:p w14:paraId="63A8E54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16FBA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64D7421" w14:textId="2EA62DF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346CD082" w14:textId="3F61490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4D87DF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09F780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0CC95F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BF7F47" w14:paraId="71B0BE77" w14:textId="77777777" w:rsidTr="00923781">
        <w:tc>
          <w:tcPr>
            <w:tcW w:w="922" w:type="dxa"/>
            <w:vMerge/>
          </w:tcPr>
          <w:p w14:paraId="057A2D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3B21C72B" w14:textId="0C748300"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971" w:type="dxa"/>
          </w:tcPr>
          <w:p w14:paraId="19E28C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2EF0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AB9F648" w14:textId="55D7E91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B2A10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7C90C39" w14:textId="6074046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46E69FE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89044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78CF61C" w14:textId="77777777" w:rsidTr="00923781">
        <w:tc>
          <w:tcPr>
            <w:tcW w:w="922" w:type="dxa"/>
            <w:vMerge w:val="restart"/>
          </w:tcPr>
          <w:p w14:paraId="7AE01214" w14:textId="666B5A6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77" w:type="dxa"/>
          </w:tcPr>
          <w:p w14:paraId="01228713" w14:textId="18007FA3"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971" w:type="dxa"/>
          </w:tcPr>
          <w:p w14:paraId="24A496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92DB77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9E419D9" w14:textId="08E3A7E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C0723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7EBC19D" w14:textId="3DB0BA3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3A6F7F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267EA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A794064" w14:textId="77777777" w:rsidTr="00923781">
        <w:tc>
          <w:tcPr>
            <w:tcW w:w="922" w:type="dxa"/>
            <w:vMerge/>
          </w:tcPr>
          <w:p w14:paraId="05CA640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406BD11C" w14:textId="6B6C7382"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971" w:type="dxa"/>
          </w:tcPr>
          <w:p w14:paraId="0341E8F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1293957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2D8C2A1" w14:textId="69D0D19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0AF7C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373F3E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04CBF3E" w14:textId="057E54E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B5156B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AEFE724" w14:textId="77777777" w:rsidTr="00923781">
        <w:tc>
          <w:tcPr>
            <w:tcW w:w="922" w:type="dxa"/>
            <w:vMerge w:val="restart"/>
          </w:tcPr>
          <w:p w14:paraId="7D534330" w14:textId="5207AE0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77" w:type="dxa"/>
          </w:tcPr>
          <w:p w14:paraId="7E458C3C" w14:textId="098FF086"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971" w:type="dxa"/>
          </w:tcPr>
          <w:p w14:paraId="4D21C71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E0A45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D5A4B" w14:textId="78E36AA5"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74DF4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A597FC" w14:textId="770A957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0FC4A1D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580D8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005A03F0" w14:textId="77777777" w:rsidTr="00923781">
        <w:tc>
          <w:tcPr>
            <w:tcW w:w="922" w:type="dxa"/>
            <w:vMerge/>
          </w:tcPr>
          <w:p w14:paraId="20832DAA"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637BA793" w14:textId="3BCCC139"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971" w:type="dxa"/>
          </w:tcPr>
          <w:p w14:paraId="19D8A3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7154F5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7912500" w14:textId="32A330D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64568E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FD597EA" w14:textId="0401E95B"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4031E8D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5BE4B42" w14:textId="78F4744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780CE875" w14:textId="77777777" w:rsidTr="00923781">
        <w:tc>
          <w:tcPr>
            <w:tcW w:w="922" w:type="dxa"/>
            <w:vMerge w:val="restart"/>
          </w:tcPr>
          <w:p w14:paraId="11EE484C" w14:textId="4E073CAC"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77" w:type="dxa"/>
          </w:tcPr>
          <w:p w14:paraId="7D58508A" w14:textId="0A6DCCCE"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971" w:type="dxa"/>
          </w:tcPr>
          <w:p w14:paraId="4016C2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431B3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1C98625" w14:textId="099E4AC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6B2C188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5B5B9C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7A4CCC0" w14:textId="5E613B8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084FCA3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F7E26A2" w14:textId="77777777" w:rsidTr="00923781">
        <w:tc>
          <w:tcPr>
            <w:tcW w:w="922" w:type="dxa"/>
            <w:vMerge/>
          </w:tcPr>
          <w:p w14:paraId="223EB9D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B6CC905" w14:textId="6EB3861D"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971" w:type="dxa"/>
          </w:tcPr>
          <w:p w14:paraId="7768A31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444FD1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5AD8E67" w14:textId="0C41E35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3CF0B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2EB7A8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6EC7F23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7A42723" w14:textId="6D41A20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3FDD565E" w14:textId="77777777" w:rsidTr="00923781">
        <w:tc>
          <w:tcPr>
            <w:tcW w:w="922" w:type="dxa"/>
            <w:vMerge w:val="restart"/>
          </w:tcPr>
          <w:p w14:paraId="4E09F088" w14:textId="2A2BC0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77" w:type="dxa"/>
          </w:tcPr>
          <w:p w14:paraId="6E5D810C" w14:textId="3C361108"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971" w:type="dxa"/>
          </w:tcPr>
          <w:p w14:paraId="142C9BE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E66A29A" w14:textId="260654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27896B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373A7067" w14:textId="4B020A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57F6E04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3507F5B7" w14:textId="26B7C5DE"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D6A3E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533C4654" w14:textId="77777777" w:rsidTr="00923781">
        <w:tc>
          <w:tcPr>
            <w:tcW w:w="922" w:type="dxa"/>
            <w:vMerge/>
          </w:tcPr>
          <w:p w14:paraId="294735B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2BE42743" w14:textId="201D7457"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971" w:type="dxa"/>
          </w:tcPr>
          <w:p w14:paraId="6AC30C4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7BA0E6D" w14:textId="1B021E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7C84C4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7A223F9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EEE65DD" w14:textId="00064FB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6AC6993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FF19DB6" w14:textId="73A4063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1AADCEE6" w14:textId="77777777" w:rsidTr="00923781">
        <w:tc>
          <w:tcPr>
            <w:tcW w:w="922" w:type="dxa"/>
            <w:vMerge w:val="restart"/>
          </w:tcPr>
          <w:p w14:paraId="681F60D8" w14:textId="023F894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77" w:type="dxa"/>
          </w:tcPr>
          <w:p w14:paraId="16D33336" w14:textId="67853F92"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971" w:type="dxa"/>
          </w:tcPr>
          <w:p w14:paraId="3F6051F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D3474A6" w14:textId="021733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06BE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660F5BE" w14:textId="33DC2F05"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20C02D6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79B794E" w14:textId="4CD9150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72895C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0EB30AF" w14:textId="77777777" w:rsidTr="00923781">
        <w:tc>
          <w:tcPr>
            <w:tcW w:w="922" w:type="dxa"/>
            <w:vMerge/>
          </w:tcPr>
          <w:p w14:paraId="18E71CE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54CB177" w14:textId="470DBFE9"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971" w:type="dxa"/>
          </w:tcPr>
          <w:p w14:paraId="1A41237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FFB0C43" w14:textId="668536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D1233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E496C7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1D42BC4" w14:textId="1DCA28C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39FB9C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1A6A3EA" w14:textId="1E8C9C3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6190C82F" w14:textId="77777777" w:rsidTr="00923781">
        <w:tc>
          <w:tcPr>
            <w:tcW w:w="922" w:type="dxa"/>
            <w:vMerge w:val="restart"/>
          </w:tcPr>
          <w:p w14:paraId="0A43EFA0" w14:textId="0BC7CA08"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07</w:t>
            </w:r>
          </w:p>
        </w:tc>
        <w:tc>
          <w:tcPr>
            <w:tcW w:w="1377" w:type="dxa"/>
          </w:tcPr>
          <w:p w14:paraId="6B4C711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E9B6063" w14:textId="3891704F"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1118" w:type="dxa"/>
          </w:tcPr>
          <w:p w14:paraId="59CD987F" w14:textId="225994C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3F60149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40266C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B2EBC0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5AF07EE2" w14:textId="16C6139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5740873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7030FD56" w14:textId="77777777" w:rsidTr="00923781">
        <w:tc>
          <w:tcPr>
            <w:tcW w:w="922" w:type="dxa"/>
            <w:vMerge/>
          </w:tcPr>
          <w:p w14:paraId="0A5CA68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1F6DD27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532F6935" w14:textId="0501935A"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1118" w:type="dxa"/>
          </w:tcPr>
          <w:p w14:paraId="5CE3F18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FB537EF" w14:textId="47CFD82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562FA3A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CA59FE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8F4F6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899D298" w14:textId="488236F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0894F4C3" w14:textId="77777777" w:rsidTr="00923781">
        <w:tc>
          <w:tcPr>
            <w:tcW w:w="922" w:type="dxa"/>
            <w:vMerge w:val="restart"/>
          </w:tcPr>
          <w:p w14:paraId="05FA7DA0" w14:textId="1CC2C6C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08</w:t>
            </w:r>
          </w:p>
        </w:tc>
        <w:tc>
          <w:tcPr>
            <w:tcW w:w="1377" w:type="dxa"/>
          </w:tcPr>
          <w:p w14:paraId="75B214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4BB82804" w14:textId="28F51E23"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1118" w:type="dxa"/>
          </w:tcPr>
          <w:p w14:paraId="72E3ED8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D1B55B7" w14:textId="36CA35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0CB41E0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F0D67F" w14:textId="629129F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5661ABD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9372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E4F26A3" w14:textId="77777777" w:rsidTr="00923781">
        <w:tc>
          <w:tcPr>
            <w:tcW w:w="922" w:type="dxa"/>
            <w:vMerge/>
          </w:tcPr>
          <w:p w14:paraId="557E956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436BC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72E2CA09" w14:textId="2208DF62"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1118" w:type="dxa"/>
          </w:tcPr>
          <w:p w14:paraId="016DA3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614CCDD" w14:textId="052E33D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7041B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39BC03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929E59C" w14:textId="492893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275A4D2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2D56DD2" w14:textId="77777777" w:rsidTr="00923781">
        <w:tc>
          <w:tcPr>
            <w:tcW w:w="922" w:type="dxa"/>
            <w:vMerge w:val="restart"/>
          </w:tcPr>
          <w:p w14:paraId="713E3E11" w14:textId="77777777" w:rsidR="00BF7F47"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09</w:t>
            </w:r>
          </w:p>
          <w:p w14:paraId="52D5DF14" w14:textId="5E66C32C" w:rsidR="00B103C6"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(1)</w:t>
            </w:r>
          </w:p>
        </w:tc>
        <w:tc>
          <w:tcPr>
            <w:tcW w:w="1377" w:type="dxa"/>
          </w:tcPr>
          <w:p w14:paraId="71DBDD9A" w14:textId="6AC0E994"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71" w:type="dxa"/>
          </w:tcPr>
          <w:p w14:paraId="1AD146E6" w14:textId="7042A915"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118" w:type="dxa"/>
          </w:tcPr>
          <w:p w14:paraId="69999309" w14:textId="4F0B351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43AAA3ED" w14:textId="1B0BA9D0"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1" w:type="dxa"/>
          </w:tcPr>
          <w:p w14:paraId="045F84E8" w14:textId="227EE80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63" w:type="dxa"/>
          </w:tcPr>
          <w:p w14:paraId="5F7A6889" w14:textId="2DE343B8"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82" w:type="dxa"/>
          </w:tcPr>
          <w:p w14:paraId="760928B5" w14:textId="1B3C9C66"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586B98E5" w14:textId="51526D92"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r>
      <w:tr w:rsidR="00BF7F47" w:rsidRPr="00820D14" w14:paraId="54CB9200" w14:textId="77777777" w:rsidTr="00923781">
        <w:tc>
          <w:tcPr>
            <w:tcW w:w="922" w:type="dxa"/>
            <w:vMerge/>
          </w:tcPr>
          <w:p w14:paraId="40E2E8F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C0FC669" w14:textId="407FAF8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43B87F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ADB85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2982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1F44A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63D209F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BD60F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E17740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bl>
    <w:p w14:paraId="2D3A3A3F" w14:textId="610C1757" w:rsidR="00CA4160" w:rsidRPr="00E8482A" w:rsidRDefault="00E8482A">
      <w:pPr>
        <w:rPr>
          <w:rFonts w:eastAsiaTheme="majorEastAsia" w:cstheme="majorBidi"/>
          <w:bCs/>
          <w:sz w:val="18"/>
          <w:szCs w:val="18"/>
        </w:rPr>
      </w:pPr>
      <w:r w:rsidRPr="00E8482A">
        <w:rPr>
          <w:rFonts w:eastAsiaTheme="majorEastAsia" w:cstheme="majorBidi"/>
          <w:bCs/>
          <w:sz w:val="18"/>
          <w:szCs w:val="18"/>
        </w:rPr>
        <w:t>1)</w:t>
      </w:r>
      <w:r>
        <w:rPr>
          <w:rFonts w:eastAsiaTheme="majorEastAsia" w:cstheme="majorBidi"/>
          <w:bCs/>
          <w:sz w:val="18"/>
          <w:szCs w:val="18"/>
        </w:rPr>
        <w:t>A single object that uses a variety of filter co</w:t>
      </w:r>
      <w:r w:rsidR="00576D54">
        <w:rPr>
          <w:rFonts w:eastAsiaTheme="majorEastAsia" w:cstheme="majorBidi"/>
          <w:bCs/>
          <w:sz w:val="18"/>
          <w:szCs w:val="18"/>
        </w:rPr>
        <w:t xml:space="preserve">nfigurations using </w:t>
      </w:r>
      <w:proofErr w:type="spellStart"/>
      <w:r w:rsidR="00576D54">
        <w:rPr>
          <w:rFonts w:eastAsiaTheme="majorEastAsia" w:cstheme="majorBidi"/>
          <w:bCs/>
          <w:sz w:val="18"/>
          <w:szCs w:val="18"/>
        </w:rPr>
        <w:t>png</w:t>
      </w:r>
      <w:proofErr w:type="spellEnd"/>
      <w:r w:rsidR="00576D54">
        <w:rPr>
          <w:rFonts w:eastAsiaTheme="majorEastAsia" w:cstheme="majorBidi"/>
          <w:bCs/>
          <w:sz w:val="18"/>
          <w:szCs w:val="18"/>
        </w:rPr>
        <w:t xml:space="preserve"> images</w:t>
      </w:r>
    </w:p>
    <w:p w14:paraId="04740232" w14:textId="77777777" w:rsidR="0041707B" w:rsidRDefault="0041707B">
      <w:pPr>
        <w:rPr>
          <w:rFonts w:eastAsiaTheme="majorEastAsia" w:cstheme="majorBidi"/>
          <w:b/>
          <w:bCs/>
          <w:color w:val="365F91" w:themeColor="accent1" w:themeShade="BF"/>
          <w:szCs w:val="20"/>
        </w:rPr>
      </w:pPr>
      <w:r>
        <w:br w:type="page"/>
      </w:r>
    </w:p>
    <w:p w14:paraId="627F4D75" w14:textId="36FF8A93" w:rsidR="00B95EDB" w:rsidRPr="002A3B48" w:rsidRDefault="0003262E" w:rsidP="00B95EDB">
      <w:pPr>
        <w:pStyle w:val="Heading3"/>
      </w:pPr>
      <w:r>
        <w:lastRenderedPageBreak/>
        <w:t>P_</w:t>
      </w:r>
      <w:r w:rsidR="004360B7">
        <w:t>???_0</w:t>
      </w:r>
      <w:r w:rsidR="00B95EDB">
        <w:t>529</w:t>
      </w:r>
      <w:r w:rsidR="00B95EDB" w:rsidRPr="002A3B48">
        <w:t xml:space="preserve"> </w:t>
      </w:r>
      <w:r w:rsidR="00B95EDB">
        <w:t>Display Properties</w:t>
      </w:r>
    </w:p>
    <w:tbl>
      <w:tblPr>
        <w:tblStyle w:val="TableGrid"/>
        <w:tblW w:w="9648" w:type="dxa"/>
        <w:tblLook w:val="04A0" w:firstRow="1" w:lastRow="0" w:firstColumn="1" w:lastColumn="0" w:noHBand="0" w:noVBand="1"/>
      </w:tblPr>
      <w:tblGrid>
        <w:gridCol w:w="2628"/>
        <w:gridCol w:w="7020"/>
      </w:tblGrid>
      <w:tr w:rsidR="00B95EDB" w:rsidRPr="00F84397" w14:paraId="77B5E258" w14:textId="77777777" w:rsidTr="00CA5937">
        <w:tc>
          <w:tcPr>
            <w:tcW w:w="2628" w:type="dxa"/>
            <w:tcBorders>
              <w:bottom w:val="single" w:sz="4" w:space="0" w:color="auto"/>
            </w:tcBorders>
            <w:shd w:val="clear" w:color="auto" w:fill="D9D9D9" w:themeFill="background1" w:themeFillShade="D9"/>
          </w:tcPr>
          <w:p w14:paraId="48CB6C5A"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F089349" w14:textId="77777777" w:rsidR="00B95EDB" w:rsidRPr="00F84397" w:rsidRDefault="00B95EDB" w:rsidP="00CA5937">
            <w:pPr>
              <w:rPr>
                <w:rFonts w:asciiTheme="minorHAnsi" w:hAnsiTheme="minorHAnsi"/>
                <w:b/>
                <w:szCs w:val="20"/>
              </w:rPr>
            </w:pPr>
          </w:p>
        </w:tc>
        <w:tc>
          <w:tcPr>
            <w:tcW w:w="7020" w:type="dxa"/>
          </w:tcPr>
          <w:p w14:paraId="47072226" w14:textId="0C5408CD" w:rsidR="00B95EDB" w:rsidRPr="00F84397" w:rsidRDefault="00B95EDB" w:rsidP="00CA5937">
            <w:pPr>
              <w:rPr>
                <w:rFonts w:asciiTheme="minorHAnsi" w:hAnsiTheme="minorHAnsi"/>
                <w:szCs w:val="20"/>
              </w:rPr>
            </w:pPr>
            <w:r>
              <w:rPr>
                <w:rFonts w:asciiTheme="minorHAnsi" w:hAnsiTheme="minorHAnsi"/>
                <w:szCs w:val="20"/>
              </w:rPr>
              <w:t>Include an example of each supported display property. The printer should ignore the display property and render the mesh without influence fr</w:t>
            </w:r>
            <w:r w:rsidR="00B142E0">
              <w:rPr>
                <w:rFonts w:asciiTheme="minorHAnsi" w:hAnsiTheme="minorHAnsi"/>
                <w:szCs w:val="20"/>
              </w:rPr>
              <w:t>om the display property values.</w:t>
            </w:r>
          </w:p>
        </w:tc>
      </w:tr>
      <w:tr w:rsidR="00B95EDB" w:rsidRPr="00F84397" w14:paraId="2AD29231" w14:textId="77777777" w:rsidTr="00CA5937">
        <w:trPr>
          <w:trHeight w:val="56"/>
        </w:trPr>
        <w:tc>
          <w:tcPr>
            <w:tcW w:w="2628" w:type="dxa"/>
            <w:shd w:val="clear" w:color="auto" w:fill="D9D9D9" w:themeFill="background1" w:themeFillShade="D9"/>
          </w:tcPr>
          <w:p w14:paraId="6578A32B" w14:textId="275F4C71" w:rsidR="00B95EDB" w:rsidRPr="00B142E0" w:rsidRDefault="00B142E0" w:rsidP="00CA5937">
            <w:pPr>
              <w:rPr>
                <w:rFonts w:asciiTheme="minorHAnsi" w:eastAsiaTheme="minorEastAsia" w:hAnsiTheme="minorHAnsi"/>
                <w:b/>
                <w:bCs/>
                <w:szCs w:val="20"/>
              </w:rPr>
            </w:pPr>
            <w:r>
              <w:rPr>
                <w:rFonts w:asciiTheme="minorHAnsi" w:eastAsiaTheme="minorEastAsia" w:hAnsiTheme="minorHAnsi"/>
                <w:b/>
                <w:bCs/>
                <w:szCs w:val="20"/>
              </w:rPr>
              <w:t>Pass/Fail Criteria</w:t>
            </w:r>
          </w:p>
        </w:tc>
        <w:tc>
          <w:tcPr>
            <w:tcW w:w="7020" w:type="dxa"/>
          </w:tcPr>
          <w:p w14:paraId="601899D6" w14:textId="27A0F55C" w:rsidR="00B95EDB" w:rsidRPr="00F84397" w:rsidRDefault="00B95EDB" w:rsidP="00CA5937">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05 </w:t>
            </w:r>
            <w:r w:rsidRPr="00F84397">
              <w:rPr>
                <w:rFonts w:asciiTheme="minorHAnsi" w:eastAsia="Verdana" w:hAnsiTheme="minorHAnsi" w:cs="Verdana"/>
                <w:szCs w:val="20"/>
              </w:rPr>
              <w:t>Printer should process correctly</w:t>
            </w:r>
          </w:p>
        </w:tc>
      </w:tr>
      <w:tr w:rsidR="00B95EDB" w:rsidRPr="00F84397" w14:paraId="69918C0E" w14:textId="77777777" w:rsidTr="00AB7CFE">
        <w:trPr>
          <w:trHeight w:val="56"/>
        </w:trPr>
        <w:tc>
          <w:tcPr>
            <w:tcW w:w="2628" w:type="dxa"/>
            <w:shd w:val="clear" w:color="auto" w:fill="D9D9D9" w:themeFill="background1" w:themeFillShade="D9"/>
          </w:tcPr>
          <w:p w14:paraId="48D2B5D4"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69674FC" w14:textId="77777777" w:rsidR="00B95EDB" w:rsidRPr="00F84397" w:rsidRDefault="00B95EDB" w:rsidP="00CA5937">
            <w:pPr>
              <w:rPr>
                <w:rFonts w:asciiTheme="minorHAnsi" w:hAnsiTheme="minorHAnsi"/>
                <w:b/>
                <w:szCs w:val="20"/>
              </w:rPr>
            </w:pPr>
          </w:p>
        </w:tc>
        <w:tc>
          <w:tcPr>
            <w:tcW w:w="7020" w:type="dxa"/>
          </w:tcPr>
          <w:p w14:paraId="3AFF5029" w14:textId="5B1BEE0A"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colorGroup</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pbspeculardisplayproperties</w:t>
            </w:r>
            <w:proofErr w:type="spellEnd"/>
          </w:p>
          <w:p w14:paraId="5987D8C3" w14:textId="77777777" w:rsidR="00B95EDB" w:rsidRPr="00B95EDB" w:rsidRDefault="00B95EDB" w:rsidP="00B95EDB">
            <w:pPr>
              <w:rPr>
                <w:rFonts w:asciiTheme="minorHAnsi" w:eastAsiaTheme="minorEastAsia" w:hAnsiTheme="minorHAnsi"/>
                <w:bCs/>
                <w:szCs w:val="20"/>
              </w:rPr>
            </w:pPr>
          </w:p>
          <w:p w14:paraId="6FB30451" w14:textId="7710A9E6"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colorGroup</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pbmetallicdisplayproperties</w:t>
            </w:r>
            <w:proofErr w:type="spellEnd"/>
          </w:p>
          <w:p w14:paraId="16D1F599" w14:textId="77777777" w:rsidR="00B95EDB" w:rsidRPr="00B95EDB" w:rsidRDefault="00B95EDB" w:rsidP="00B95EDB">
            <w:pPr>
              <w:rPr>
                <w:rFonts w:asciiTheme="minorHAnsi" w:eastAsiaTheme="minorEastAsia" w:hAnsiTheme="minorHAnsi"/>
                <w:bCs/>
                <w:szCs w:val="20"/>
              </w:rPr>
            </w:pPr>
          </w:p>
          <w:p w14:paraId="41B985F2" w14:textId="0223F429"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 xml:space="preserve">texture2dgroup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pbmetallictexturedisplayproperties</w:t>
            </w:r>
            <w:proofErr w:type="spellEnd"/>
          </w:p>
          <w:p w14:paraId="6978DA47" w14:textId="77777777" w:rsidR="00B95EDB" w:rsidRPr="00B95EDB" w:rsidRDefault="00B95EDB" w:rsidP="00B95EDB">
            <w:pPr>
              <w:rPr>
                <w:rFonts w:asciiTheme="minorHAnsi" w:eastAsiaTheme="minorEastAsia" w:hAnsiTheme="minorHAnsi"/>
                <w:bCs/>
                <w:szCs w:val="20"/>
              </w:rPr>
            </w:pPr>
          </w:p>
          <w:p w14:paraId="05546BC3" w14:textId="374655E0"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4</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 xml:space="preserve">texture2dgroup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pbspeculartexturedisplayproperties</w:t>
            </w:r>
            <w:proofErr w:type="spellEnd"/>
          </w:p>
          <w:p w14:paraId="40A3FB5B" w14:textId="77777777" w:rsidR="00B95EDB" w:rsidRPr="00B95EDB" w:rsidRDefault="00B95EDB" w:rsidP="00B95EDB">
            <w:pPr>
              <w:rPr>
                <w:rFonts w:asciiTheme="minorHAnsi" w:eastAsiaTheme="minorEastAsia" w:hAnsiTheme="minorHAnsi"/>
                <w:bCs/>
                <w:szCs w:val="20"/>
              </w:rPr>
            </w:pPr>
          </w:p>
          <w:p w14:paraId="7D3777D7" w14:textId="77777777"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5</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basematerials</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translucentdisplayproperties</w:t>
            </w:r>
            <w:proofErr w:type="spellEnd"/>
          </w:p>
          <w:p w14:paraId="3CA51660" w14:textId="77777777" w:rsidR="00A22B37" w:rsidRDefault="00A22B37" w:rsidP="00B95EDB">
            <w:pPr>
              <w:rPr>
                <w:rFonts w:asciiTheme="minorHAnsi" w:eastAsiaTheme="minorEastAsia" w:hAnsiTheme="minorHAnsi"/>
                <w:bCs/>
                <w:szCs w:val="20"/>
              </w:rPr>
            </w:pPr>
          </w:p>
          <w:p w14:paraId="1BA023FE" w14:textId="38231221" w:rsidR="00A22B37" w:rsidRPr="00B142E0" w:rsidRDefault="00A22B37" w:rsidP="00B95EDB">
            <w:pPr>
              <w:rPr>
                <w:rFonts w:asciiTheme="minorHAnsi" w:eastAsiaTheme="minorEastAsia" w:hAnsiTheme="minorHAnsi"/>
                <w:bCs/>
                <w:szCs w:val="20"/>
              </w:rPr>
            </w:pPr>
            <w:r>
              <w:rPr>
                <w:rFonts w:asciiTheme="minorHAnsi" w:eastAsiaTheme="minorEastAsia" w:hAnsiTheme="minorHAnsi"/>
                <w:bCs/>
                <w:szCs w:val="20"/>
              </w:rPr>
              <w:t xml:space="preserve">06 - </w:t>
            </w:r>
            <w:proofErr w:type="spellStart"/>
            <w:r w:rsidRPr="00B95EDB">
              <w:rPr>
                <w:rFonts w:asciiTheme="minorHAnsi" w:eastAsiaTheme="minorEastAsia" w:hAnsiTheme="minorHAnsi"/>
                <w:bCs/>
                <w:szCs w:val="20"/>
              </w:rPr>
              <w:t>basematerials</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translucentdisplayproperties</w:t>
            </w:r>
            <w:proofErr w:type="spellEnd"/>
            <w:r>
              <w:rPr>
                <w:rFonts w:asciiTheme="minorHAnsi" w:eastAsiaTheme="minorEastAsia" w:hAnsiTheme="minorHAnsi"/>
                <w:bCs/>
                <w:szCs w:val="20"/>
              </w:rPr>
              <w:t xml:space="preserve"> with </w:t>
            </w:r>
            <w:proofErr w:type="spellStart"/>
            <w:r>
              <w:rPr>
                <w:rFonts w:asciiTheme="minorHAnsi" w:eastAsiaTheme="minorEastAsia" w:hAnsiTheme="minorHAnsi"/>
                <w:bCs/>
                <w:szCs w:val="20"/>
              </w:rPr>
              <w:t>multiproperties</w:t>
            </w:r>
            <w:proofErr w:type="spellEnd"/>
            <w:r>
              <w:rPr>
                <w:rFonts w:asciiTheme="minorHAnsi" w:eastAsiaTheme="minorEastAsia" w:hAnsiTheme="minorHAnsi"/>
                <w:bCs/>
                <w:szCs w:val="20"/>
              </w:rPr>
              <w:t xml:space="preserve"> “stamp” over </w:t>
            </w:r>
            <w:proofErr w:type="spellStart"/>
            <w:r>
              <w:rPr>
                <w:rFonts w:asciiTheme="minorHAnsi" w:eastAsiaTheme="minorEastAsia" w:hAnsiTheme="minorHAnsi"/>
                <w:bCs/>
                <w:szCs w:val="20"/>
              </w:rPr>
              <w:t>transparacy</w:t>
            </w:r>
            <w:proofErr w:type="spellEnd"/>
            <w:r>
              <w:rPr>
                <w:rFonts w:asciiTheme="minorHAnsi" w:eastAsiaTheme="minorEastAsia" w:hAnsiTheme="minorHAnsi"/>
                <w:bCs/>
                <w:szCs w:val="20"/>
              </w:rPr>
              <w:t>.</w:t>
            </w:r>
          </w:p>
        </w:tc>
      </w:tr>
      <w:tr w:rsidR="00AB7CFE" w:rsidRPr="00F84397" w14:paraId="50F3CEA2" w14:textId="77777777" w:rsidTr="00CA5937">
        <w:trPr>
          <w:trHeight w:val="56"/>
        </w:trPr>
        <w:tc>
          <w:tcPr>
            <w:tcW w:w="2628" w:type="dxa"/>
            <w:tcBorders>
              <w:bottom w:val="single" w:sz="4" w:space="0" w:color="auto"/>
            </w:tcBorders>
            <w:shd w:val="clear" w:color="auto" w:fill="D9D9D9" w:themeFill="background1" w:themeFillShade="D9"/>
          </w:tcPr>
          <w:p w14:paraId="36984F4D" w14:textId="1A14AB6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C270B93" w14:textId="2162F631"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E3CED">
              <w:rPr>
                <w:rFonts w:asciiTheme="minorHAnsi" w:eastAsiaTheme="minorEastAsia" w:hAnsiTheme="minorHAnsi"/>
                <w:bCs/>
                <w:szCs w:val="20"/>
              </w:rPr>
              <w:t xml:space="preserve"> TBD</w:t>
            </w:r>
          </w:p>
        </w:tc>
      </w:tr>
    </w:tbl>
    <w:p w14:paraId="0FB6EB8D" w14:textId="60E94FC6" w:rsidR="00B95EDB" w:rsidRDefault="00B95EDB" w:rsidP="00B95EDB">
      <w:pPr>
        <w:rPr>
          <w:rFonts w:eastAsiaTheme="majorEastAsia" w:cstheme="majorBidi"/>
          <w:b/>
          <w:bCs/>
          <w:color w:val="365F91" w:themeColor="accent1" w:themeShade="BF"/>
          <w:sz w:val="22"/>
        </w:rPr>
      </w:pPr>
    </w:p>
    <w:p w14:paraId="2C901F14" w14:textId="739BC1E4" w:rsidR="00CA5937" w:rsidRPr="002A3B48" w:rsidRDefault="0003262E" w:rsidP="00CA5937">
      <w:pPr>
        <w:pStyle w:val="Heading3"/>
      </w:pPr>
      <w:r>
        <w:t>P_</w:t>
      </w:r>
      <w:r w:rsidR="004360B7">
        <w:t>???_0</w:t>
      </w:r>
      <w:r w:rsidR="00CA5937">
        <w:t>530</w:t>
      </w:r>
      <w:r w:rsidR="00CA5937" w:rsidRPr="002A3B48">
        <w:t xml:space="preserve"> </w:t>
      </w:r>
      <w:r w:rsidR="005E0BC7">
        <w:t>Blend Method</w:t>
      </w:r>
    </w:p>
    <w:tbl>
      <w:tblPr>
        <w:tblStyle w:val="TableGrid"/>
        <w:tblW w:w="9648" w:type="dxa"/>
        <w:tblLook w:val="04A0" w:firstRow="1" w:lastRow="0" w:firstColumn="1" w:lastColumn="0" w:noHBand="0" w:noVBand="1"/>
      </w:tblPr>
      <w:tblGrid>
        <w:gridCol w:w="2628"/>
        <w:gridCol w:w="7020"/>
      </w:tblGrid>
      <w:tr w:rsidR="00CA5937" w:rsidRPr="00F84397" w14:paraId="2FB04CDF" w14:textId="77777777" w:rsidTr="00CA5937">
        <w:tc>
          <w:tcPr>
            <w:tcW w:w="2628" w:type="dxa"/>
            <w:tcBorders>
              <w:bottom w:val="single" w:sz="4" w:space="0" w:color="auto"/>
            </w:tcBorders>
            <w:shd w:val="clear" w:color="auto" w:fill="D9D9D9" w:themeFill="background1" w:themeFillShade="D9"/>
          </w:tcPr>
          <w:p w14:paraId="3004FCDC"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655F69" w14:textId="77777777" w:rsidR="00CA5937" w:rsidRPr="00F84397" w:rsidRDefault="00CA5937" w:rsidP="00CA5937">
            <w:pPr>
              <w:rPr>
                <w:rFonts w:asciiTheme="minorHAnsi" w:hAnsiTheme="minorHAnsi"/>
                <w:b/>
                <w:szCs w:val="20"/>
              </w:rPr>
            </w:pPr>
          </w:p>
        </w:tc>
        <w:tc>
          <w:tcPr>
            <w:tcW w:w="7020" w:type="dxa"/>
          </w:tcPr>
          <w:p w14:paraId="2E0A10AB" w14:textId="1B47A544" w:rsidR="00CA5937" w:rsidRDefault="00CA5937" w:rsidP="00CA5937">
            <w:pPr>
              <w:rPr>
                <w:rFonts w:asciiTheme="minorHAnsi" w:hAnsiTheme="minorHAnsi"/>
                <w:szCs w:val="20"/>
              </w:rPr>
            </w:pPr>
            <w:r>
              <w:rPr>
                <w:rFonts w:asciiTheme="minorHAnsi" w:hAnsiTheme="minorHAnsi"/>
                <w:szCs w:val="20"/>
              </w:rPr>
              <w:t xml:space="preserve">Exercise </w:t>
            </w:r>
            <w:proofErr w:type="spellStart"/>
            <w:r>
              <w:rPr>
                <w:rFonts w:asciiTheme="minorHAnsi" w:hAnsiTheme="minorHAnsi"/>
                <w:szCs w:val="20"/>
              </w:rPr>
              <w:t>blendmethods</w:t>
            </w:r>
            <w:proofErr w:type="spellEnd"/>
            <w:r>
              <w:rPr>
                <w:rFonts w:asciiTheme="minorHAnsi" w:hAnsiTheme="minorHAnsi"/>
                <w:szCs w:val="20"/>
              </w:rPr>
              <w:t xml:space="preserve"> in a variety of permutations of </w:t>
            </w:r>
            <w:proofErr w:type="spellStart"/>
            <w:r>
              <w:rPr>
                <w:rFonts w:asciiTheme="minorHAnsi" w:hAnsiTheme="minorHAnsi"/>
                <w:szCs w:val="20"/>
              </w:rPr>
              <w:t>colorgroup</w:t>
            </w:r>
            <w:proofErr w:type="spellEnd"/>
            <w:r>
              <w:rPr>
                <w:rFonts w:asciiTheme="minorHAnsi" w:hAnsiTheme="minorHAnsi"/>
                <w:szCs w:val="20"/>
              </w:rPr>
              <w:t xml:space="preserve">, texture, any </w:t>
            </w:r>
            <w:proofErr w:type="spellStart"/>
            <w:r>
              <w:rPr>
                <w:rFonts w:asciiTheme="minorHAnsi" w:hAnsiTheme="minorHAnsi"/>
                <w:szCs w:val="20"/>
              </w:rPr>
              <w:t>tylestyle</w:t>
            </w:r>
            <w:proofErr w:type="spellEnd"/>
            <w:r>
              <w:rPr>
                <w:rFonts w:asciiTheme="minorHAnsi" w:hAnsiTheme="minorHAnsi"/>
                <w:szCs w:val="20"/>
              </w:rPr>
              <w:t xml:space="preserve"> enumerat</w:t>
            </w:r>
            <w:r w:rsidR="00423A8C">
              <w:rPr>
                <w:rFonts w:asciiTheme="minorHAnsi" w:hAnsiTheme="minorHAnsi"/>
                <w:szCs w:val="20"/>
              </w:rPr>
              <w:t>ions. Note that the default “mix</w:t>
            </w:r>
            <w:r>
              <w:rPr>
                <w:rFonts w:asciiTheme="minorHAnsi" w:hAnsiTheme="minorHAnsi"/>
                <w:szCs w:val="20"/>
              </w:rPr>
              <w:t>” behavior is tested extensively elsewhere, so the focus of this testing will be on the use of multiply either independ</w:t>
            </w:r>
            <w:r w:rsidR="00423A8C">
              <w:rPr>
                <w:rFonts w:asciiTheme="minorHAnsi" w:hAnsiTheme="minorHAnsi"/>
                <w:szCs w:val="20"/>
              </w:rPr>
              <w:t>ently or in combination with mix</w:t>
            </w:r>
            <w:r w:rsidR="005E0BC7">
              <w:rPr>
                <w:rFonts w:asciiTheme="minorHAnsi" w:hAnsiTheme="minorHAnsi"/>
                <w:szCs w:val="20"/>
              </w:rPr>
              <w:t>.</w:t>
            </w:r>
          </w:p>
          <w:p w14:paraId="532E3B93" w14:textId="77777777" w:rsidR="00CA5937" w:rsidRPr="00F84397" w:rsidRDefault="00CA5937" w:rsidP="00CA5937">
            <w:pPr>
              <w:rPr>
                <w:rFonts w:asciiTheme="minorHAnsi" w:hAnsiTheme="minorHAnsi"/>
                <w:szCs w:val="20"/>
              </w:rPr>
            </w:pPr>
          </w:p>
        </w:tc>
      </w:tr>
      <w:tr w:rsidR="00CA5937" w:rsidRPr="00F84397" w14:paraId="173A1B59" w14:textId="77777777" w:rsidTr="00CA5937">
        <w:trPr>
          <w:trHeight w:val="56"/>
        </w:trPr>
        <w:tc>
          <w:tcPr>
            <w:tcW w:w="2628" w:type="dxa"/>
            <w:shd w:val="clear" w:color="auto" w:fill="D9D9D9" w:themeFill="background1" w:themeFillShade="D9"/>
          </w:tcPr>
          <w:p w14:paraId="55A3104B" w14:textId="7184F501" w:rsidR="00CA5937" w:rsidRPr="0041707B"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BB4EECD" w14:textId="0E6CB738" w:rsidR="00CA5937" w:rsidRPr="00F84397" w:rsidRDefault="00CA5937" w:rsidP="00CA5937">
            <w:pPr>
              <w:rPr>
                <w:rFonts w:asciiTheme="minorHAnsi" w:hAnsiTheme="minorHAnsi"/>
                <w:szCs w:val="20"/>
              </w:rPr>
            </w:pPr>
            <w:r w:rsidRPr="00F84397">
              <w:rPr>
                <w:rFonts w:asciiTheme="minorHAnsi" w:eastAsia="Verdana" w:hAnsiTheme="minorHAnsi" w:cs="Verdana"/>
                <w:szCs w:val="20"/>
              </w:rPr>
              <w:t>01</w:t>
            </w:r>
            <w:r w:rsidR="00B142E0">
              <w:rPr>
                <w:rFonts w:asciiTheme="minorHAnsi" w:eastAsia="Verdana" w:hAnsiTheme="minorHAnsi" w:cs="Verdana"/>
                <w:szCs w:val="20"/>
              </w:rPr>
              <w:t xml:space="preserve"> to 08</w:t>
            </w:r>
            <w:r w:rsidRPr="00F84397">
              <w:rPr>
                <w:rFonts w:asciiTheme="minorHAnsi" w:eastAsia="Verdana" w:hAnsiTheme="minorHAnsi" w:cs="Verdana"/>
                <w:szCs w:val="20"/>
              </w:rPr>
              <w:t>–Printer should process correctly</w:t>
            </w:r>
          </w:p>
        </w:tc>
      </w:tr>
      <w:tr w:rsidR="00CA5937" w:rsidRPr="00F84397" w14:paraId="3A3A3528" w14:textId="77777777" w:rsidTr="00AB7CFE">
        <w:trPr>
          <w:trHeight w:val="56"/>
        </w:trPr>
        <w:tc>
          <w:tcPr>
            <w:tcW w:w="2628" w:type="dxa"/>
            <w:shd w:val="clear" w:color="auto" w:fill="D9D9D9" w:themeFill="background1" w:themeFillShade="D9"/>
          </w:tcPr>
          <w:p w14:paraId="4EA7A0D2"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FD181F1" w14:textId="77777777" w:rsidR="00CA5937" w:rsidRPr="00F84397" w:rsidRDefault="00CA5937" w:rsidP="00CA5937">
            <w:pPr>
              <w:rPr>
                <w:rFonts w:asciiTheme="minorHAnsi" w:hAnsiTheme="minorHAnsi"/>
                <w:b/>
                <w:szCs w:val="20"/>
              </w:rPr>
            </w:pPr>
          </w:p>
        </w:tc>
        <w:tc>
          <w:tcPr>
            <w:tcW w:w="7020" w:type="dxa"/>
          </w:tcPr>
          <w:p w14:paraId="4114136E" w14:textId="685E4056" w:rsidR="00CA5937" w:rsidRPr="00F84397" w:rsidRDefault="00CA5937" w:rsidP="00CA5937">
            <w:pPr>
              <w:rPr>
                <w:rFonts w:asciiTheme="minorHAnsi" w:eastAsiaTheme="minorEastAsia" w:hAnsiTheme="minorHAnsi"/>
                <w:b/>
                <w:bCs/>
                <w:szCs w:val="20"/>
              </w:rPr>
            </w:pPr>
            <w:r>
              <w:rPr>
                <w:rFonts w:asciiTheme="minorHAnsi" w:eastAsiaTheme="minorEastAsia" w:hAnsiTheme="minorHAnsi"/>
                <w:b/>
                <w:bCs/>
                <w:szCs w:val="20"/>
              </w:rPr>
              <w:t xml:space="preserve">See tables below. </w:t>
            </w:r>
          </w:p>
        </w:tc>
      </w:tr>
      <w:tr w:rsidR="00AB7CFE" w:rsidRPr="00F84397" w14:paraId="31BF8709" w14:textId="77777777" w:rsidTr="00CA5937">
        <w:trPr>
          <w:trHeight w:val="56"/>
        </w:trPr>
        <w:tc>
          <w:tcPr>
            <w:tcW w:w="2628" w:type="dxa"/>
            <w:tcBorders>
              <w:bottom w:val="single" w:sz="4" w:space="0" w:color="auto"/>
            </w:tcBorders>
            <w:shd w:val="clear" w:color="auto" w:fill="D9D9D9" w:themeFill="background1" w:themeFillShade="D9"/>
          </w:tcPr>
          <w:p w14:paraId="0A492F4C" w14:textId="70403B96"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A825D1" w14:textId="5A76072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439EC">
              <w:rPr>
                <w:rFonts w:asciiTheme="minorHAnsi" w:eastAsiaTheme="minorEastAsia" w:hAnsiTheme="minorHAnsi"/>
                <w:bCs/>
                <w:szCs w:val="20"/>
              </w:rPr>
              <w:t xml:space="preserve"> TBD</w:t>
            </w:r>
          </w:p>
        </w:tc>
      </w:tr>
    </w:tbl>
    <w:p w14:paraId="7F60AB4D" w14:textId="79C750D4" w:rsidR="00CA5937" w:rsidRDefault="00CA5937" w:rsidP="00CA5937">
      <w:pPr>
        <w:rPr>
          <w:rFonts w:asciiTheme="minorHAnsi" w:eastAsiaTheme="majorEastAsia" w:hAnsiTheme="minorHAnsi" w:cstheme="minorHAnsi"/>
          <w:b/>
          <w:bCs/>
          <w:color w:val="365F91" w:themeColor="accent1" w:themeShade="BF"/>
          <w:szCs w:val="20"/>
        </w:rPr>
      </w:pPr>
    </w:p>
    <w:p w14:paraId="6E74D0DF" w14:textId="2A62286B" w:rsidR="005E0BC7" w:rsidRPr="005E0BC7" w:rsidRDefault="005E0BC7" w:rsidP="005E0BC7">
      <w:pPr>
        <w:spacing w:after="0"/>
        <w:rPr>
          <w:rFonts w:asciiTheme="minorHAnsi" w:eastAsiaTheme="majorEastAsia" w:hAnsiTheme="minorHAnsi" w:cstheme="minorHAnsi"/>
          <w:b/>
          <w:bCs/>
          <w:szCs w:val="20"/>
        </w:rPr>
      </w:pPr>
      <w:r w:rsidRPr="005E0BC7">
        <w:rPr>
          <w:rFonts w:asciiTheme="minorHAnsi" w:eastAsiaTheme="majorEastAsia" w:hAnsiTheme="minorHAnsi" w:cstheme="minorHAnsi"/>
          <w:b/>
          <w:bCs/>
          <w:szCs w:val="20"/>
        </w:rPr>
        <w:t xml:space="preserve">Characteristics combinations </w:t>
      </w:r>
      <w:proofErr w:type="gramStart"/>
      <w:r w:rsidRPr="005E0BC7">
        <w:rPr>
          <w:rFonts w:asciiTheme="minorHAnsi" w:eastAsiaTheme="majorEastAsia" w:hAnsiTheme="minorHAnsi" w:cstheme="minorHAnsi"/>
          <w:b/>
          <w:bCs/>
          <w:szCs w:val="20"/>
        </w:rPr>
        <w:t>uses</w:t>
      </w:r>
      <w:proofErr w:type="gramEnd"/>
      <w:r w:rsidRPr="005E0BC7">
        <w:rPr>
          <w:rFonts w:asciiTheme="minorHAnsi" w:eastAsiaTheme="majorEastAsia" w:hAnsiTheme="minorHAnsi" w:cstheme="minorHAnsi"/>
          <w:b/>
          <w:bCs/>
          <w:szCs w:val="20"/>
        </w:rPr>
        <w:t xml:space="preserve"> in test case definitions below</w:t>
      </w:r>
      <w:r>
        <w:rPr>
          <w:rFonts w:asciiTheme="minorHAnsi" w:eastAsiaTheme="majorEastAsia" w:hAnsiTheme="minorHAnsi" w:cstheme="minorHAnsi"/>
          <w:b/>
          <w:bCs/>
          <w:szCs w:val="20"/>
        </w:rPr>
        <w:t>.</w:t>
      </w:r>
    </w:p>
    <w:tbl>
      <w:tblPr>
        <w:tblStyle w:val="TableGrid"/>
        <w:tblW w:w="0" w:type="auto"/>
        <w:jc w:val="center"/>
        <w:tblLook w:val="04A0" w:firstRow="1" w:lastRow="0" w:firstColumn="1" w:lastColumn="0" w:noHBand="0" w:noVBand="1"/>
      </w:tblPr>
      <w:tblGrid>
        <w:gridCol w:w="662"/>
        <w:gridCol w:w="1403"/>
        <w:gridCol w:w="1423"/>
        <w:gridCol w:w="658"/>
        <w:gridCol w:w="985"/>
        <w:gridCol w:w="906"/>
        <w:gridCol w:w="810"/>
        <w:gridCol w:w="855"/>
        <w:gridCol w:w="844"/>
        <w:gridCol w:w="804"/>
      </w:tblGrid>
      <w:tr w:rsidR="00E864CC" w:rsidRPr="00CA5937" w14:paraId="27F2C4B9" w14:textId="77777777" w:rsidTr="00E864CC">
        <w:trPr>
          <w:jc w:val="center"/>
        </w:trPr>
        <w:tc>
          <w:tcPr>
            <w:tcW w:w="662" w:type="dxa"/>
            <w:vMerge w:val="restart"/>
          </w:tcPr>
          <w:p w14:paraId="1D76EA2E"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ID</w:t>
            </w:r>
          </w:p>
        </w:tc>
        <w:tc>
          <w:tcPr>
            <w:tcW w:w="2826" w:type="dxa"/>
            <w:gridSpan w:val="2"/>
          </w:tcPr>
          <w:p w14:paraId="17AE6FF7" w14:textId="77777777" w:rsidR="00E864CC" w:rsidRDefault="00E864CC" w:rsidP="00CA5937">
            <w:pPr>
              <w:jc w:val="center"/>
              <w:rPr>
                <w:rFonts w:asciiTheme="minorHAnsi" w:hAnsiTheme="minorHAnsi" w:cstheme="minorHAnsi"/>
                <w:b/>
                <w:szCs w:val="20"/>
              </w:rPr>
            </w:pPr>
            <w:r>
              <w:rPr>
                <w:rFonts w:asciiTheme="minorHAnsi" w:hAnsiTheme="minorHAnsi" w:cstheme="minorHAnsi"/>
                <w:b/>
                <w:szCs w:val="20"/>
              </w:rPr>
              <w:t>Blend Method</w:t>
            </w:r>
          </w:p>
          <w:p w14:paraId="5DA56C50" w14:textId="38EF4125" w:rsidR="00E864CC" w:rsidRPr="00E864CC" w:rsidRDefault="00E864CC" w:rsidP="00CA5937">
            <w:pPr>
              <w:jc w:val="center"/>
              <w:rPr>
                <w:rFonts w:asciiTheme="minorHAnsi" w:hAnsiTheme="minorHAnsi" w:cstheme="minorHAnsi"/>
                <w:sz w:val="18"/>
                <w:szCs w:val="18"/>
              </w:rPr>
            </w:pPr>
            <w:r w:rsidRPr="00E864CC">
              <w:rPr>
                <w:rFonts w:asciiTheme="minorHAnsi" w:hAnsiTheme="minorHAnsi" w:cstheme="minorHAnsi"/>
                <w:sz w:val="18"/>
                <w:szCs w:val="18"/>
              </w:rPr>
              <w:t>When ID used as layer 2 or above</w:t>
            </w:r>
          </w:p>
        </w:tc>
        <w:tc>
          <w:tcPr>
            <w:tcW w:w="658" w:type="dxa"/>
            <w:vMerge w:val="restart"/>
          </w:tcPr>
          <w:p w14:paraId="2E392D47"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Solid Color</w:t>
            </w:r>
          </w:p>
        </w:tc>
        <w:tc>
          <w:tcPr>
            <w:tcW w:w="985" w:type="dxa"/>
            <w:vMerge w:val="restart"/>
          </w:tcPr>
          <w:p w14:paraId="628ACC11"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Gradient Color</w:t>
            </w:r>
          </w:p>
        </w:tc>
        <w:tc>
          <w:tcPr>
            <w:tcW w:w="906" w:type="dxa"/>
            <w:vMerge w:val="restart"/>
          </w:tcPr>
          <w:p w14:paraId="01C388C3"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Texture</w:t>
            </w:r>
          </w:p>
        </w:tc>
        <w:tc>
          <w:tcPr>
            <w:tcW w:w="810" w:type="dxa"/>
            <w:vMerge w:val="restart"/>
          </w:tcPr>
          <w:p w14:paraId="4562597C"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Wrap</w:t>
            </w:r>
          </w:p>
        </w:tc>
        <w:tc>
          <w:tcPr>
            <w:tcW w:w="855" w:type="dxa"/>
            <w:vMerge w:val="restart"/>
          </w:tcPr>
          <w:p w14:paraId="690FD02D"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Mirror</w:t>
            </w:r>
          </w:p>
        </w:tc>
        <w:tc>
          <w:tcPr>
            <w:tcW w:w="844" w:type="dxa"/>
            <w:vMerge w:val="restart"/>
          </w:tcPr>
          <w:p w14:paraId="1EB22EEF" w14:textId="2FBA3172"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Clamp</w:t>
            </w:r>
          </w:p>
        </w:tc>
        <w:tc>
          <w:tcPr>
            <w:tcW w:w="804" w:type="dxa"/>
            <w:vMerge w:val="restart"/>
          </w:tcPr>
          <w:p w14:paraId="34BF3F79"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None</w:t>
            </w:r>
          </w:p>
        </w:tc>
      </w:tr>
      <w:tr w:rsidR="00E864CC" w:rsidRPr="00CA5937" w14:paraId="6797C17A" w14:textId="77777777" w:rsidTr="00E864CC">
        <w:trPr>
          <w:jc w:val="center"/>
        </w:trPr>
        <w:tc>
          <w:tcPr>
            <w:tcW w:w="662" w:type="dxa"/>
            <w:vMerge/>
          </w:tcPr>
          <w:p w14:paraId="39DDA50E" w14:textId="77777777" w:rsidR="00E864CC" w:rsidRPr="00CA5937" w:rsidRDefault="00E864CC" w:rsidP="00E864CC">
            <w:pPr>
              <w:jc w:val="center"/>
              <w:rPr>
                <w:rFonts w:asciiTheme="minorHAnsi" w:hAnsiTheme="minorHAnsi" w:cstheme="minorHAnsi"/>
                <w:b/>
                <w:szCs w:val="20"/>
              </w:rPr>
            </w:pPr>
          </w:p>
        </w:tc>
        <w:tc>
          <w:tcPr>
            <w:tcW w:w="1403" w:type="dxa"/>
          </w:tcPr>
          <w:p w14:paraId="1F4638F5" w14:textId="77777777" w:rsidR="00E864CC" w:rsidRDefault="00E864CC" w:rsidP="00E864CC">
            <w:pPr>
              <w:jc w:val="center"/>
              <w:rPr>
                <w:rFonts w:asciiTheme="minorHAnsi" w:hAnsiTheme="minorHAnsi" w:cstheme="minorHAnsi"/>
                <w:b/>
                <w:szCs w:val="20"/>
              </w:rPr>
            </w:pPr>
            <w:r>
              <w:rPr>
                <w:rFonts w:asciiTheme="minorHAnsi" w:hAnsiTheme="minorHAnsi" w:cstheme="minorHAnsi"/>
                <w:b/>
                <w:szCs w:val="20"/>
              </w:rPr>
              <w:t>Mix</w:t>
            </w:r>
          </w:p>
          <w:p w14:paraId="0711DD09" w14:textId="00FDDAC6" w:rsidR="006779E3" w:rsidRPr="006779E3" w:rsidRDefault="006779E3" w:rsidP="00E864CC">
            <w:pPr>
              <w:jc w:val="center"/>
              <w:rPr>
                <w:rFonts w:asciiTheme="minorHAnsi" w:hAnsiTheme="minorHAnsi" w:cstheme="minorHAnsi"/>
                <w:sz w:val="16"/>
                <w:szCs w:val="16"/>
              </w:rPr>
            </w:pPr>
            <w:r w:rsidRPr="006779E3">
              <w:rPr>
                <w:rFonts w:asciiTheme="minorHAnsi" w:hAnsiTheme="minorHAnsi" w:cstheme="minorHAnsi"/>
                <w:sz w:val="16"/>
                <w:szCs w:val="16"/>
              </w:rPr>
              <w:t>With layer below</w:t>
            </w:r>
          </w:p>
        </w:tc>
        <w:tc>
          <w:tcPr>
            <w:tcW w:w="1423" w:type="dxa"/>
          </w:tcPr>
          <w:p w14:paraId="7C3E2FF3" w14:textId="77777777" w:rsidR="00E864CC" w:rsidRDefault="00E864CC" w:rsidP="00E864CC">
            <w:pPr>
              <w:jc w:val="center"/>
              <w:rPr>
                <w:rFonts w:asciiTheme="minorHAnsi" w:hAnsiTheme="minorHAnsi" w:cstheme="minorHAnsi"/>
                <w:b/>
                <w:szCs w:val="20"/>
              </w:rPr>
            </w:pPr>
            <w:r w:rsidRPr="00CA5937">
              <w:rPr>
                <w:rFonts w:asciiTheme="minorHAnsi" w:hAnsiTheme="minorHAnsi" w:cstheme="minorHAnsi"/>
                <w:b/>
                <w:szCs w:val="20"/>
              </w:rPr>
              <w:t>Multiply</w:t>
            </w:r>
          </w:p>
          <w:p w14:paraId="535958AB" w14:textId="2C9D2FB7" w:rsidR="006779E3" w:rsidRPr="00E864CC" w:rsidRDefault="006779E3" w:rsidP="00E864CC">
            <w:pPr>
              <w:jc w:val="center"/>
              <w:rPr>
                <w:rFonts w:asciiTheme="minorHAnsi" w:hAnsiTheme="minorHAnsi" w:cstheme="minorHAnsi"/>
                <w:b/>
                <w:szCs w:val="20"/>
              </w:rPr>
            </w:pPr>
            <w:r w:rsidRPr="006779E3">
              <w:rPr>
                <w:rFonts w:asciiTheme="minorHAnsi" w:hAnsiTheme="minorHAnsi" w:cstheme="minorHAnsi"/>
                <w:sz w:val="16"/>
                <w:szCs w:val="16"/>
              </w:rPr>
              <w:t>With layer below</w:t>
            </w:r>
          </w:p>
        </w:tc>
        <w:tc>
          <w:tcPr>
            <w:tcW w:w="658" w:type="dxa"/>
            <w:vMerge/>
          </w:tcPr>
          <w:p w14:paraId="25AB6D04" w14:textId="77777777" w:rsidR="00E864CC" w:rsidRPr="00CA5937" w:rsidRDefault="00E864CC" w:rsidP="00E864CC">
            <w:pPr>
              <w:jc w:val="center"/>
              <w:rPr>
                <w:rFonts w:asciiTheme="minorHAnsi" w:hAnsiTheme="minorHAnsi" w:cstheme="minorHAnsi"/>
                <w:szCs w:val="20"/>
              </w:rPr>
            </w:pPr>
          </w:p>
        </w:tc>
        <w:tc>
          <w:tcPr>
            <w:tcW w:w="985" w:type="dxa"/>
            <w:vMerge/>
          </w:tcPr>
          <w:p w14:paraId="3C820493" w14:textId="77777777" w:rsidR="00E864CC" w:rsidRPr="00CA5937" w:rsidRDefault="00E864CC" w:rsidP="00E864CC">
            <w:pPr>
              <w:jc w:val="center"/>
              <w:rPr>
                <w:rFonts w:asciiTheme="minorHAnsi" w:hAnsiTheme="minorHAnsi" w:cstheme="minorHAnsi"/>
                <w:szCs w:val="20"/>
              </w:rPr>
            </w:pPr>
          </w:p>
        </w:tc>
        <w:tc>
          <w:tcPr>
            <w:tcW w:w="906" w:type="dxa"/>
            <w:vMerge/>
          </w:tcPr>
          <w:p w14:paraId="62F6583D" w14:textId="77777777" w:rsidR="00E864CC" w:rsidRPr="00CA5937" w:rsidRDefault="00E864CC" w:rsidP="00E864CC">
            <w:pPr>
              <w:jc w:val="center"/>
              <w:rPr>
                <w:rFonts w:asciiTheme="minorHAnsi" w:hAnsiTheme="minorHAnsi" w:cstheme="minorHAnsi"/>
                <w:szCs w:val="20"/>
              </w:rPr>
            </w:pPr>
          </w:p>
        </w:tc>
        <w:tc>
          <w:tcPr>
            <w:tcW w:w="810" w:type="dxa"/>
            <w:vMerge/>
          </w:tcPr>
          <w:p w14:paraId="1FA3F806" w14:textId="77777777" w:rsidR="00E864CC" w:rsidRPr="00CA5937" w:rsidRDefault="00E864CC" w:rsidP="00E864CC">
            <w:pPr>
              <w:jc w:val="center"/>
              <w:rPr>
                <w:rFonts w:asciiTheme="minorHAnsi" w:hAnsiTheme="minorHAnsi" w:cstheme="minorHAnsi"/>
                <w:szCs w:val="20"/>
              </w:rPr>
            </w:pPr>
          </w:p>
        </w:tc>
        <w:tc>
          <w:tcPr>
            <w:tcW w:w="855" w:type="dxa"/>
            <w:vMerge/>
          </w:tcPr>
          <w:p w14:paraId="706ECC2D" w14:textId="77777777" w:rsidR="00E864CC" w:rsidRPr="00CA5937" w:rsidRDefault="00E864CC" w:rsidP="00E864CC">
            <w:pPr>
              <w:jc w:val="center"/>
              <w:rPr>
                <w:rFonts w:asciiTheme="minorHAnsi" w:hAnsiTheme="minorHAnsi" w:cstheme="minorHAnsi"/>
                <w:szCs w:val="20"/>
              </w:rPr>
            </w:pPr>
          </w:p>
        </w:tc>
        <w:tc>
          <w:tcPr>
            <w:tcW w:w="844" w:type="dxa"/>
            <w:vMerge/>
          </w:tcPr>
          <w:p w14:paraId="279D7F14" w14:textId="77777777" w:rsidR="00E864CC" w:rsidRPr="00CA5937" w:rsidRDefault="00E864CC" w:rsidP="00E864CC">
            <w:pPr>
              <w:jc w:val="center"/>
              <w:rPr>
                <w:rFonts w:asciiTheme="minorHAnsi" w:hAnsiTheme="minorHAnsi" w:cstheme="minorHAnsi"/>
                <w:szCs w:val="20"/>
              </w:rPr>
            </w:pPr>
          </w:p>
        </w:tc>
        <w:tc>
          <w:tcPr>
            <w:tcW w:w="804" w:type="dxa"/>
            <w:vMerge/>
          </w:tcPr>
          <w:p w14:paraId="6020DBA9" w14:textId="77777777" w:rsidR="00E864CC" w:rsidRPr="00CA5937" w:rsidRDefault="00E864CC" w:rsidP="00E864CC">
            <w:pPr>
              <w:jc w:val="center"/>
              <w:rPr>
                <w:rFonts w:asciiTheme="minorHAnsi" w:hAnsiTheme="minorHAnsi" w:cstheme="minorHAnsi"/>
                <w:szCs w:val="20"/>
              </w:rPr>
            </w:pPr>
          </w:p>
        </w:tc>
      </w:tr>
      <w:tr w:rsidR="00E864CC" w:rsidRPr="00CA5937" w14:paraId="12D7E06E" w14:textId="77777777" w:rsidTr="00E864CC">
        <w:trPr>
          <w:jc w:val="center"/>
        </w:trPr>
        <w:tc>
          <w:tcPr>
            <w:tcW w:w="662" w:type="dxa"/>
          </w:tcPr>
          <w:p w14:paraId="2771B6CA"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A</w:t>
            </w:r>
          </w:p>
        </w:tc>
        <w:tc>
          <w:tcPr>
            <w:tcW w:w="1403" w:type="dxa"/>
          </w:tcPr>
          <w:p w14:paraId="507E251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261EF06" w14:textId="77777777" w:rsidR="00E864CC" w:rsidRPr="00CA5937" w:rsidRDefault="00E864CC" w:rsidP="00E864CC">
            <w:pPr>
              <w:jc w:val="center"/>
              <w:rPr>
                <w:rFonts w:asciiTheme="minorHAnsi" w:hAnsiTheme="minorHAnsi" w:cstheme="minorHAnsi"/>
                <w:szCs w:val="20"/>
              </w:rPr>
            </w:pPr>
          </w:p>
        </w:tc>
        <w:tc>
          <w:tcPr>
            <w:tcW w:w="658" w:type="dxa"/>
          </w:tcPr>
          <w:p w14:paraId="521B82D5"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77146D" w14:textId="77777777" w:rsidR="00E864CC" w:rsidRPr="00CA5937" w:rsidRDefault="00E864CC" w:rsidP="00E864CC">
            <w:pPr>
              <w:jc w:val="center"/>
              <w:rPr>
                <w:rFonts w:asciiTheme="minorHAnsi" w:hAnsiTheme="minorHAnsi" w:cstheme="minorHAnsi"/>
                <w:szCs w:val="20"/>
              </w:rPr>
            </w:pPr>
          </w:p>
        </w:tc>
        <w:tc>
          <w:tcPr>
            <w:tcW w:w="906" w:type="dxa"/>
          </w:tcPr>
          <w:p w14:paraId="6757546A" w14:textId="77777777" w:rsidR="00E864CC" w:rsidRPr="00CA5937" w:rsidRDefault="00E864CC" w:rsidP="00E864CC">
            <w:pPr>
              <w:jc w:val="center"/>
              <w:rPr>
                <w:rFonts w:asciiTheme="minorHAnsi" w:hAnsiTheme="minorHAnsi" w:cstheme="minorHAnsi"/>
                <w:szCs w:val="20"/>
              </w:rPr>
            </w:pPr>
          </w:p>
        </w:tc>
        <w:tc>
          <w:tcPr>
            <w:tcW w:w="810" w:type="dxa"/>
          </w:tcPr>
          <w:p w14:paraId="1C4E56E7" w14:textId="77777777" w:rsidR="00E864CC" w:rsidRPr="00CA5937" w:rsidRDefault="00E864CC" w:rsidP="00E864CC">
            <w:pPr>
              <w:jc w:val="center"/>
              <w:rPr>
                <w:rFonts w:asciiTheme="minorHAnsi" w:hAnsiTheme="minorHAnsi" w:cstheme="minorHAnsi"/>
                <w:szCs w:val="20"/>
              </w:rPr>
            </w:pPr>
          </w:p>
        </w:tc>
        <w:tc>
          <w:tcPr>
            <w:tcW w:w="855" w:type="dxa"/>
          </w:tcPr>
          <w:p w14:paraId="0468A115" w14:textId="77777777" w:rsidR="00E864CC" w:rsidRPr="00CA5937" w:rsidRDefault="00E864CC" w:rsidP="00E864CC">
            <w:pPr>
              <w:jc w:val="center"/>
              <w:rPr>
                <w:rFonts w:asciiTheme="minorHAnsi" w:hAnsiTheme="minorHAnsi" w:cstheme="minorHAnsi"/>
                <w:szCs w:val="20"/>
              </w:rPr>
            </w:pPr>
          </w:p>
        </w:tc>
        <w:tc>
          <w:tcPr>
            <w:tcW w:w="844" w:type="dxa"/>
          </w:tcPr>
          <w:p w14:paraId="3CF848D8" w14:textId="64B11C94" w:rsidR="00E864CC" w:rsidRPr="00CA5937" w:rsidRDefault="00E864CC" w:rsidP="00E864CC">
            <w:pPr>
              <w:jc w:val="center"/>
              <w:rPr>
                <w:rFonts w:asciiTheme="minorHAnsi" w:hAnsiTheme="minorHAnsi" w:cstheme="minorHAnsi"/>
                <w:szCs w:val="20"/>
              </w:rPr>
            </w:pPr>
          </w:p>
        </w:tc>
        <w:tc>
          <w:tcPr>
            <w:tcW w:w="804" w:type="dxa"/>
          </w:tcPr>
          <w:p w14:paraId="1C0F5260" w14:textId="77777777" w:rsidR="00E864CC" w:rsidRPr="00CA5937" w:rsidRDefault="00E864CC" w:rsidP="00E864CC">
            <w:pPr>
              <w:jc w:val="center"/>
              <w:rPr>
                <w:rFonts w:asciiTheme="minorHAnsi" w:hAnsiTheme="minorHAnsi" w:cstheme="minorHAnsi"/>
                <w:szCs w:val="20"/>
              </w:rPr>
            </w:pPr>
          </w:p>
        </w:tc>
      </w:tr>
      <w:tr w:rsidR="00E864CC" w:rsidRPr="00CA5937" w14:paraId="7CC1C79D" w14:textId="77777777" w:rsidTr="00E864CC">
        <w:trPr>
          <w:jc w:val="center"/>
        </w:trPr>
        <w:tc>
          <w:tcPr>
            <w:tcW w:w="662" w:type="dxa"/>
          </w:tcPr>
          <w:p w14:paraId="7EC98E3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B</w:t>
            </w:r>
          </w:p>
        </w:tc>
        <w:tc>
          <w:tcPr>
            <w:tcW w:w="1403" w:type="dxa"/>
          </w:tcPr>
          <w:p w14:paraId="15628F6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01253DB7" w14:textId="77777777" w:rsidR="00E864CC" w:rsidRPr="00CA5937" w:rsidRDefault="00E864CC" w:rsidP="00E864CC">
            <w:pPr>
              <w:jc w:val="center"/>
              <w:rPr>
                <w:rFonts w:asciiTheme="minorHAnsi" w:hAnsiTheme="minorHAnsi" w:cstheme="minorHAnsi"/>
                <w:szCs w:val="20"/>
              </w:rPr>
            </w:pPr>
          </w:p>
        </w:tc>
        <w:tc>
          <w:tcPr>
            <w:tcW w:w="658" w:type="dxa"/>
          </w:tcPr>
          <w:p w14:paraId="0CBD454A" w14:textId="77777777" w:rsidR="00E864CC" w:rsidRPr="00CA5937" w:rsidRDefault="00E864CC" w:rsidP="00E864CC">
            <w:pPr>
              <w:jc w:val="center"/>
              <w:rPr>
                <w:rFonts w:asciiTheme="minorHAnsi" w:hAnsiTheme="minorHAnsi" w:cstheme="minorHAnsi"/>
                <w:szCs w:val="20"/>
              </w:rPr>
            </w:pPr>
          </w:p>
        </w:tc>
        <w:tc>
          <w:tcPr>
            <w:tcW w:w="985" w:type="dxa"/>
          </w:tcPr>
          <w:p w14:paraId="5417D70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31A07D19" w14:textId="77777777" w:rsidR="00E864CC" w:rsidRPr="00CA5937" w:rsidRDefault="00E864CC" w:rsidP="00E864CC">
            <w:pPr>
              <w:jc w:val="center"/>
              <w:rPr>
                <w:rFonts w:asciiTheme="minorHAnsi" w:hAnsiTheme="minorHAnsi" w:cstheme="minorHAnsi"/>
                <w:szCs w:val="20"/>
              </w:rPr>
            </w:pPr>
          </w:p>
        </w:tc>
        <w:tc>
          <w:tcPr>
            <w:tcW w:w="810" w:type="dxa"/>
          </w:tcPr>
          <w:p w14:paraId="74EBF28F" w14:textId="77777777" w:rsidR="00E864CC" w:rsidRPr="00CA5937" w:rsidRDefault="00E864CC" w:rsidP="00E864CC">
            <w:pPr>
              <w:jc w:val="center"/>
              <w:rPr>
                <w:rFonts w:asciiTheme="minorHAnsi" w:hAnsiTheme="minorHAnsi" w:cstheme="minorHAnsi"/>
                <w:szCs w:val="20"/>
              </w:rPr>
            </w:pPr>
          </w:p>
        </w:tc>
        <w:tc>
          <w:tcPr>
            <w:tcW w:w="855" w:type="dxa"/>
          </w:tcPr>
          <w:p w14:paraId="1AC546EC" w14:textId="77777777" w:rsidR="00E864CC" w:rsidRPr="00CA5937" w:rsidRDefault="00E864CC" w:rsidP="00E864CC">
            <w:pPr>
              <w:jc w:val="center"/>
              <w:rPr>
                <w:rFonts w:asciiTheme="minorHAnsi" w:hAnsiTheme="minorHAnsi" w:cstheme="minorHAnsi"/>
                <w:szCs w:val="20"/>
              </w:rPr>
            </w:pPr>
          </w:p>
        </w:tc>
        <w:tc>
          <w:tcPr>
            <w:tcW w:w="844" w:type="dxa"/>
          </w:tcPr>
          <w:p w14:paraId="1D3E7FAA" w14:textId="5EFE8ED7" w:rsidR="00E864CC" w:rsidRPr="00CA5937" w:rsidRDefault="00E864CC" w:rsidP="00E864CC">
            <w:pPr>
              <w:jc w:val="center"/>
              <w:rPr>
                <w:rFonts w:asciiTheme="minorHAnsi" w:hAnsiTheme="minorHAnsi" w:cstheme="minorHAnsi"/>
                <w:szCs w:val="20"/>
              </w:rPr>
            </w:pPr>
          </w:p>
        </w:tc>
        <w:tc>
          <w:tcPr>
            <w:tcW w:w="804" w:type="dxa"/>
          </w:tcPr>
          <w:p w14:paraId="01B44B84" w14:textId="77777777" w:rsidR="00E864CC" w:rsidRPr="00CA5937" w:rsidRDefault="00E864CC" w:rsidP="00E864CC">
            <w:pPr>
              <w:jc w:val="center"/>
              <w:rPr>
                <w:rFonts w:asciiTheme="minorHAnsi" w:hAnsiTheme="minorHAnsi" w:cstheme="minorHAnsi"/>
                <w:szCs w:val="20"/>
              </w:rPr>
            </w:pPr>
          </w:p>
        </w:tc>
      </w:tr>
      <w:tr w:rsidR="00E864CC" w:rsidRPr="00CA5937" w14:paraId="4EB87F67" w14:textId="77777777" w:rsidTr="00E864CC">
        <w:trPr>
          <w:jc w:val="center"/>
        </w:trPr>
        <w:tc>
          <w:tcPr>
            <w:tcW w:w="662" w:type="dxa"/>
          </w:tcPr>
          <w:p w14:paraId="3113C8E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C</w:t>
            </w:r>
          </w:p>
        </w:tc>
        <w:tc>
          <w:tcPr>
            <w:tcW w:w="1403" w:type="dxa"/>
          </w:tcPr>
          <w:p w14:paraId="5F0E0713" w14:textId="77777777" w:rsidR="00E864CC" w:rsidRPr="00CA5937" w:rsidRDefault="00E864CC" w:rsidP="00E864CC">
            <w:pPr>
              <w:jc w:val="center"/>
              <w:rPr>
                <w:rFonts w:asciiTheme="minorHAnsi" w:hAnsiTheme="minorHAnsi" w:cstheme="minorHAnsi"/>
                <w:szCs w:val="20"/>
              </w:rPr>
            </w:pPr>
          </w:p>
        </w:tc>
        <w:tc>
          <w:tcPr>
            <w:tcW w:w="1423" w:type="dxa"/>
          </w:tcPr>
          <w:p w14:paraId="38324B9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7C8B3BC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80D2D5" w14:textId="77777777" w:rsidR="00E864CC" w:rsidRPr="00CA5937" w:rsidRDefault="00E864CC" w:rsidP="00E864CC">
            <w:pPr>
              <w:jc w:val="center"/>
              <w:rPr>
                <w:rFonts w:asciiTheme="minorHAnsi" w:hAnsiTheme="minorHAnsi" w:cstheme="minorHAnsi"/>
                <w:szCs w:val="20"/>
              </w:rPr>
            </w:pPr>
          </w:p>
        </w:tc>
        <w:tc>
          <w:tcPr>
            <w:tcW w:w="906" w:type="dxa"/>
          </w:tcPr>
          <w:p w14:paraId="5D24D5F9" w14:textId="77777777" w:rsidR="00E864CC" w:rsidRPr="00CA5937" w:rsidRDefault="00E864CC" w:rsidP="00E864CC">
            <w:pPr>
              <w:jc w:val="center"/>
              <w:rPr>
                <w:rFonts w:asciiTheme="minorHAnsi" w:hAnsiTheme="minorHAnsi" w:cstheme="minorHAnsi"/>
                <w:szCs w:val="20"/>
              </w:rPr>
            </w:pPr>
          </w:p>
        </w:tc>
        <w:tc>
          <w:tcPr>
            <w:tcW w:w="810" w:type="dxa"/>
          </w:tcPr>
          <w:p w14:paraId="69318BD2" w14:textId="77777777" w:rsidR="00E864CC" w:rsidRPr="00CA5937" w:rsidRDefault="00E864CC" w:rsidP="00E864CC">
            <w:pPr>
              <w:jc w:val="center"/>
              <w:rPr>
                <w:rFonts w:asciiTheme="minorHAnsi" w:hAnsiTheme="minorHAnsi" w:cstheme="minorHAnsi"/>
                <w:szCs w:val="20"/>
              </w:rPr>
            </w:pPr>
          </w:p>
        </w:tc>
        <w:tc>
          <w:tcPr>
            <w:tcW w:w="855" w:type="dxa"/>
          </w:tcPr>
          <w:p w14:paraId="2CCDD361" w14:textId="77777777" w:rsidR="00E864CC" w:rsidRPr="00CA5937" w:rsidRDefault="00E864CC" w:rsidP="00E864CC">
            <w:pPr>
              <w:jc w:val="center"/>
              <w:rPr>
                <w:rFonts w:asciiTheme="minorHAnsi" w:hAnsiTheme="minorHAnsi" w:cstheme="minorHAnsi"/>
                <w:szCs w:val="20"/>
              </w:rPr>
            </w:pPr>
          </w:p>
        </w:tc>
        <w:tc>
          <w:tcPr>
            <w:tcW w:w="844" w:type="dxa"/>
          </w:tcPr>
          <w:p w14:paraId="6F32ECC7" w14:textId="24FA1BDC" w:rsidR="00E864CC" w:rsidRPr="00CA5937" w:rsidRDefault="00E864CC" w:rsidP="00E864CC">
            <w:pPr>
              <w:jc w:val="center"/>
              <w:rPr>
                <w:rFonts w:asciiTheme="minorHAnsi" w:hAnsiTheme="minorHAnsi" w:cstheme="minorHAnsi"/>
                <w:szCs w:val="20"/>
              </w:rPr>
            </w:pPr>
          </w:p>
        </w:tc>
        <w:tc>
          <w:tcPr>
            <w:tcW w:w="804" w:type="dxa"/>
          </w:tcPr>
          <w:p w14:paraId="0FB28582" w14:textId="77777777" w:rsidR="00E864CC" w:rsidRPr="00CA5937" w:rsidRDefault="00E864CC" w:rsidP="00E864CC">
            <w:pPr>
              <w:jc w:val="center"/>
              <w:rPr>
                <w:rFonts w:asciiTheme="minorHAnsi" w:hAnsiTheme="minorHAnsi" w:cstheme="minorHAnsi"/>
                <w:szCs w:val="20"/>
              </w:rPr>
            </w:pPr>
          </w:p>
        </w:tc>
      </w:tr>
      <w:tr w:rsidR="00E864CC" w:rsidRPr="00CA5937" w14:paraId="195BDEEB" w14:textId="77777777" w:rsidTr="00E864CC">
        <w:trPr>
          <w:jc w:val="center"/>
        </w:trPr>
        <w:tc>
          <w:tcPr>
            <w:tcW w:w="662" w:type="dxa"/>
          </w:tcPr>
          <w:p w14:paraId="16FC6E9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D</w:t>
            </w:r>
          </w:p>
        </w:tc>
        <w:tc>
          <w:tcPr>
            <w:tcW w:w="1403" w:type="dxa"/>
          </w:tcPr>
          <w:p w14:paraId="6D2B0DA3" w14:textId="77777777" w:rsidR="00E864CC" w:rsidRPr="00CA5937" w:rsidRDefault="00E864CC" w:rsidP="00E864CC">
            <w:pPr>
              <w:jc w:val="center"/>
              <w:rPr>
                <w:rFonts w:asciiTheme="minorHAnsi" w:hAnsiTheme="minorHAnsi" w:cstheme="minorHAnsi"/>
                <w:szCs w:val="20"/>
              </w:rPr>
            </w:pPr>
          </w:p>
        </w:tc>
        <w:tc>
          <w:tcPr>
            <w:tcW w:w="1423" w:type="dxa"/>
          </w:tcPr>
          <w:p w14:paraId="27B7194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36529F2D" w14:textId="77777777" w:rsidR="00E864CC" w:rsidRPr="00CA5937" w:rsidRDefault="00E864CC" w:rsidP="00E864CC">
            <w:pPr>
              <w:jc w:val="center"/>
              <w:rPr>
                <w:rFonts w:asciiTheme="minorHAnsi" w:hAnsiTheme="minorHAnsi" w:cstheme="minorHAnsi"/>
                <w:szCs w:val="20"/>
              </w:rPr>
            </w:pPr>
          </w:p>
        </w:tc>
        <w:tc>
          <w:tcPr>
            <w:tcW w:w="985" w:type="dxa"/>
          </w:tcPr>
          <w:p w14:paraId="1AB1530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1FCAC035" w14:textId="77777777" w:rsidR="00E864CC" w:rsidRPr="00CA5937" w:rsidRDefault="00E864CC" w:rsidP="00E864CC">
            <w:pPr>
              <w:jc w:val="center"/>
              <w:rPr>
                <w:rFonts w:asciiTheme="minorHAnsi" w:hAnsiTheme="minorHAnsi" w:cstheme="minorHAnsi"/>
                <w:szCs w:val="20"/>
              </w:rPr>
            </w:pPr>
          </w:p>
        </w:tc>
        <w:tc>
          <w:tcPr>
            <w:tcW w:w="810" w:type="dxa"/>
          </w:tcPr>
          <w:p w14:paraId="403C7F7B" w14:textId="77777777" w:rsidR="00E864CC" w:rsidRPr="00CA5937" w:rsidRDefault="00E864CC" w:rsidP="00E864CC">
            <w:pPr>
              <w:jc w:val="center"/>
              <w:rPr>
                <w:rFonts w:asciiTheme="minorHAnsi" w:hAnsiTheme="minorHAnsi" w:cstheme="minorHAnsi"/>
                <w:szCs w:val="20"/>
              </w:rPr>
            </w:pPr>
          </w:p>
        </w:tc>
        <w:tc>
          <w:tcPr>
            <w:tcW w:w="855" w:type="dxa"/>
          </w:tcPr>
          <w:p w14:paraId="6BF35D6F" w14:textId="77777777" w:rsidR="00E864CC" w:rsidRPr="00CA5937" w:rsidRDefault="00E864CC" w:rsidP="00E864CC">
            <w:pPr>
              <w:jc w:val="center"/>
              <w:rPr>
                <w:rFonts w:asciiTheme="minorHAnsi" w:hAnsiTheme="minorHAnsi" w:cstheme="minorHAnsi"/>
                <w:szCs w:val="20"/>
              </w:rPr>
            </w:pPr>
          </w:p>
        </w:tc>
        <w:tc>
          <w:tcPr>
            <w:tcW w:w="844" w:type="dxa"/>
          </w:tcPr>
          <w:p w14:paraId="72545DA9" w14:textId="18268CEA" w:rsidR="00E864CC" w:rsidRPr="00CA5937" w:rsidRDefault="00E864CC" w:rsidP="00E864CC">
            <w:pPr>
              <w:jc w:val="center"/>
              <w:rPr>
                <w:rFonts w:asciiTheme="minorHAnsi" w:hAnsiTheme="minorHAnsi" w:cstheme="minorHAnsi"/>
                <w:szCs w:val="20"/>
              </w:rPr>
            </w:pPr>
          </w:p>
        </w:tc>
        <w:tc>
          <w:tcPr>
            <w:tcW w:w="804" w:type="dxa"/>
          </w:tcPr>
          <w:p w14:paraId="299A23CB" w14:textId="77777777" w:rsidR="00E864CC" w:rsidRPr="00CA5937" w:rsidRDefault="00E864CC" w:rsidP="00E864CC">
            <w:pPr>
              <w:jc w:val="center"/>
              <w:rPr>
                <w:rFonts w:asciiTheme="minorHAnsi" w:hAnsiTheme="minorHAnsi" w:cstheme="minorHAnsi"/>
                <w:szCs w:val="20"/>
              </w:rPr>
            </w:pPr>
          </w:p>
        </w:tc>
      </w:tr>
      <w:tr w:rsidR="00E864CC" w:rsidRPr="00CA5937" w14:paraId="5EB7E01D" w14:textId="77777777" w:rsidTr="00E864CC">
        <w:trPr>
          <w:jc w:val="center"/>
        </w:trPr>
        <w:tc>
          <w:tcPr>
            <w:tcW w:w="662" w:type="dxa"/>
          </w:tcPr>
          <w:p w14:paraId="74838B6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E</w:t>
            </w:r>
          </w:p>
        </w:tc>
        <w:tc>
          <w:tcPr>
            <w:tcW w:w="1403" w:type="dxa"/>
          </w:tcPr>
          <w:p w14:paraId="7586CFF1"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4FE44A4F" w14:textId="77777777" w:rsidR="00E864CC" w:rsidRPr="00CA5937" w:rsidRDefault="00E864CC" w:rsidP="00E864CC">
            <w:pPr>
              <w:jc w:val="center"/>
              <w:rPr>
                <w:rFonts w:asciiTheme="minorHAnsi" w:hAnsiTheme="minorHAnsi" w:cstheme="minorHAnsi"/>
                <w:szCs w:val="20"/>
              </w:rPr>
            </w:pPr>
          </w:p>
        </w:tc>
        <w:tc>
          <w:tcPr>
            <w:tcW w:w="658" w:type="dxa"/>
          </w:tcPr>
          <w:p w14:paraId="040398FC" w14:textId="77777777" w:rsidR="00E864CC" w:rsidRPr="00CA5937" w:rsidRDefault="00E864CC" w:rsidP="00E864CC">
            <w:pPr>
              <w:jc w:val="center"/>
              <w:rPr>
                <w:rFonts w:asciiTheme="minorHAnsi" w:hAnsiTheme="minorHAnsi" w:cstheme="minorHAnsi"/>
                <w:szCs w:val="20"/>
              </w:rPr>
            </w:pPr>
          </w:p>
        </w:tc>
        <w:tc>
          <w:tcPr>
            <w:tcW w:w="985" w:type="dxa"/>
          </w:tcPr>
          <w:p w14:paraId="1910BEAF" w14:textId="77777777" w:rsidR="00E864CC" w:rsidRPr="00CA5937" w:rsidRDefault="00E864CC" w:rsidP="00E864CC">
            <w:pPr>
              <w:jc w:val="center"/>
              <w:rPr>
                <w:rFonts w:asciiTheme="minorHAnsi" w:hAnsiTheme="minorHAnsi" w:cstheme="minorHAnsi"/>
                <w:szCs w:val="20"/>
              </w:rPr>
            </w:pPr>
          </w:p>
        </w:tc>
        <w:tc>
          <w:tcPr>
            <w:tcW w:w="906" w:type="dxa"/>
          </w:tcPr>
          <w:p w14:paraId="32700FD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01BD9B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177CD119" w14:textId="77777777" w:rsidR="00E864CC" w:rsidRPr="00CA5937" w:rsidRDefault="00E864CC" w:rsidP="00E864CC">
            <w:pPr>
              <w:jc w:val="center"/>
              <w:rPr>
                <w:rFonts w:asciiTheme="minorHAnsi" w:hAnsiTheme="minorHAnsi" w:cstheme="minorHAnsi"/>
                <w:szCs w:val="20"/>
              </w:rPr>
            </w:pPr>
          </w:p>
        </w:tc>
        <w:tc>
          <w:tcPr>
            <w:tcW w:w="844" w:type="dxa"/>
          </w:tcPr>
          <w:p w14:paraId="2A6E70B8" w14:textId="756D6178" w:rsidR="00E864CC" w:rsidRPr="00CA5937" w:rsidRDefault="00E864CC" w:rsidP="00E864CC">
            <w:pPr>
              <w:jc w:val="center"/>
              <w:rPr>
                <w:rFonts w:asciiTheme="minorHAnsi" w:hAnsiTheme="minorHAnsi" w:cstheme="minorHAnsi"/>
                <w:szCs w:val="20"/>
              </w:rPr>
            </w:pPr>
          </w:p>
        </w:tc>
        <w:tc>
          <w:tcPr>
            <w:tcW w:w="804" w:type="dxa"/>
          </w:tcPr>
          <w:p w14:paraId="69E70501" w14:textId="77777777" w:rsidR="00E864CC" w:rsidRPr="00CA5937" w:rsidRDefault="00E864CC" w:rsidP="00E864CC">
            <w:pPr>
              <w:jc w:val="center"/>
              <w:rPr>
                <w:rFonts w:asciiTheme="minorHAnsi" w:hAnsiTheme="minorHAnsi" w:cstheme="minorHAnsi"/>
                <w:szCs w:val="20"/>
              </w:rPr>
            </w:pPr>
          </w:p>
        </w:tc>
      </w:tr>
      <w:tr w:rsidR="00E864CC" w:rsidRPr="00CA5937" w14:paraId="35E3A201" w14:textId="77777777" w:rsidTr="00E864CC">
        <w:trPr>
          <w:jc w:val="center"/>
        </w:trPr>
        <w:tc>
          <w:tcPr>
            <w:tcW w:w="662" w:type="dxa"/>
          </w:tcPr>
          <w:p w14:paraId="4F1D8FD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F</w:t>
            </w:r>
          </w:p>
        </w:tc>
        <w:tc>
          <w:tcPr>
            <w:tcW w:w="1403" w:type="dxa"/>
          </w:tcPr>
          <w:p w14:paraId="3C2382F2"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396349F8" w14:textId="77777777" w:rsidR="00E864CC" w:rsidRPr="00CA5937" w:rsidRDefault="00E864CC" w:rsidP="00E864CC">
            <w:pPr>
              <w:jc w:val="center"/>
              <w:rPr>
                <w:rFonts w:asciiTheme="minorHAnsi" w:hAnsiTheme="minorHAnsi" w:cstheme="minorHAnsi"/>
                <w:szCs w:val="20"/>
              </w:rPr>
            </w:pPr>
          </w:p>
        </w:tc>
        <w:tc>
          <w:tcPr>
            <w:tcW w:w="658" w:type="dxa"/>
          </w:tcPr>
          <w:p w14:paraId="31197095" w14:textId="77777777" w:rsidR="00E864CC" w:rsidRPr="00CA5937" w:rsidRDefault="00E864CC" w:rsidP="00E864CC">
            <w:pPr>
              <w:jc w:val="center"/>
              <w:rPr>
                <w:rFonts w:asciiTheme="minorHAnsi" w:hAnsiTheme="minorHAnsi" w:cstheme="minorHAnsi"/>
                <w:szCs w:val="20"/>
              </w:rPr>
            </w:pPr>
          </w:p>
        </w:tc>
        <w:tc>
          <w:tcPr>
            <w:tcW w:w="985" w:type="dxa"/>
          </w:tcPr>
          <w:p w14:paraId="3800D487" w14:textId="77777777" w:rsidR="00E864CC" w:rsidRPr="00CA5937" w:rsidRDefault="00E864CC" w:rsidP="00E864CC">
            <w:pPr>
              <w:jc w:val="center"/>
              <w:rPr>
                <w:rFonts w:asciiTheme="minorHAnsi" w:hAnsiTheme="minorHAnsi" w:cstheme="minorHAnsi"/>
                <w:szCs w:val="20"/>
              </w:rPr>
            </w:pPr>
          </w:p>
        </w:tc>
        <w:tc>
          <w:tcPr>
            <w:tcW w:w="906" w:type="dxa"/>
          </w:tcPr>
          <w:p w14:paraId="12E61510"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FC2CE5F" w14:textId="77777777" w:rsidR="00E864CC" w:rsidRPr="00CA5937" w:rsidRDefault="00E864CC" w:rsidP="00E864CC">
            <w:pPr>
              <w:jc w:val="center"/>
              <w:rPr>
                <w:rFonts w:asciiTheme="minorHAnsi" w:hAnsiTheme="minorHAnsi" w:cstheme="minorHAnsi"/>
                <w:szCs w:val="20"/>
              </w:rPr>
            </w:pPr>
          </w:p>
        </w:tc>
        <w:tc>
          <w:tcPr>
            <w:tcW w:w="855" w:type="dxa"/>
          </w:tcPr>
          <w:p w14:paraId="0F73D7E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6A2E4DAC" w14:textId="6177787E" w:rsidR="00E864CC" w:rsidRPr="00CA5937" w:rsidRDefault="00E864CC" w:rsidP="00E864CC">
            <w:pPr>
              <w:jc w:val="center"/>
              <w:rPr>
                <w:rFonts w:asciiTheme="minorHAnsi" w:hAnsiTheme="minorHAnsi" w:cstheme="minorHAnsi"/>
                <w:szCs w:val="20"/>
              </w:rPr>
            </w:pPr>
          </w:p>
        </w:tc>
        <w:tc>
          <w:tcPr>
            <w:tcW w:w="804" w:type="dxa"/>
          </w:tcPr>
          <w:p w14:paraId="0D66A564" w14:textId="77777777" w:rsidR="00E864CC" w:rsidRPr="00CA5937" w:rsidRDefault="00E864CC" w:rsidP="00E864CC">
            <w:pPr>
              <w:jc w:val="center"/>
              <w:rPr>
                <w:rFonts w:asciiTheme="minorHAnsi" w:hAnsiTheme="minorHAnsi" w:cstheme="minorHAnsi"/>
                <w:szCs w:val="20"/>
              </w:rPr>
            </w:pPr>
          </w:p>
        </w:tc>
      </w:tr>
      <w:tr w:rsidR="00E864CC" w:rsidRPr="00CA5937" w14:paraId="0CBF7026" w14:textId="77777777" w:rsidTr="00E864CC">
        <w:trPr>
          <w:jc w:val="center"/>
        </w:trPr>
        <w:tc>
          <w:tcPr>
            <w:tcW w:w="662" w:type="dxa"/>
          </w:tcPr>
          <w:p w14:paraId="78CACE6F"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G</w:t>
            </w:r>
          </w:p>
        </w:tc>
        <w:tc>
          <w:tcPr>
            <w:tcW w:w="1403" w:type="dxa"/>
          </w:tcPr>
          <w:p w14:paraId="175E82D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FCF52F2" w14:textId="77777777" w:rsidR="00E864CC" w:rsidRPr="00CA5937" w:rsidRDefault="00E864CC" w:rsidP="00E864CC">
            <w:pPr>
              <w:jc w:val="center"/>
              <w:rPr>
                <w:rFonts w:asciiTheme="minorHAnsi" w:hAnsiTheme="minorHAnsi" w:cstheme="minorHAnsi"/>
                <w:szCs w:val="20"/>
              </w:rPr>
            </w:pPr>
          </w:p>
        </w:tc>
        <w:tc>
          <w:tcPr>
            <w:tcW w:w="658" w:type="dxa"/>
          </w:tcPr>
          <w:p w14:paraId="6FADCEA6" w14:textId="77777777" w:rsidR="00E864CC" w:rsidRPr="00CA5937" w:rsidRDefault="00E864CC" w:rsidP="00E864CC">
            <w:pPr>
              <w:jc w:val="center"/>
              <w:rPr>
                <w:rFonts w:asciiTheme="minorHAnsi" w:hAnsiTheme="minorHAnsi" w:cstheme="minorHAnsi"/>
                <w:szCs w:val="20"/>
              </w:rPr>
            </w:pPr>
          </w:p>
        </w:tc>
        <w:tc>
          <w:tcPr>
            <w:tcW w:w="985" w:type="dxa"/>
          </w:tcPr>
          <w:p w14:paraId="79DDB41B" w14:textId="77777777" w:rsidR="00E864CC" w:rsidRPr="00CA5937" w:rsidRDefault="00E864CC" w:rsidP="00E864CC">
            <w:pPr>
              <w:jc w:val="center"/>
              <w:rPr>
                <w:rFonts w:asciiTheme="minorHAnsi" w:hAnsiTheme="minorHAnsi" w:cstheme="minorHAnsi"/>
                <w:szCs w:val="20"/>
              </w:rPr>
            </w:pPr>
          </w:p>
        </w:tc>
        <w:tc>
          <w:tcPr>
            <w:tcW w:w="906" w:type="dxa"/>
          </w:tcPr>
          <w:p w14:paraId="49536F1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20DA7664" w14:textId="77777777" w:rsidR="00E864CC" w:rsidRPr="00CA5937" w:rsidRDefault="00E864CC" w:rsidP="00E864CC">
            <w:pPr>
              <w:jc w:val="center"/>
              <w:rPr>
                <w:rFonts w:asciiTheme="minorHAnsi" w:hAnsiTheme="minorHAnsi" w:cstheme="minorHAnsi"/>
                <w:szCs w:val="20"/>
              </w:rPr>
            </w:pPr>
          </w:p>
        </w:tc>
        <w:tc>
          <w:tcPr>
            <w:tcW w:w="855" w:type="dxa"/>
          </w:tcPr>
          <w:p w14:paraId="77FC9F69" w14:textId="77777777" w:rsidR="00E864CC" w:rsidRPr="00CA5937" w:rsidRDefault="00E864CC" w:rsidP="00E864CC">
            <w:pPr>
              <w:jc w:val="center"/>
              <w:rPr>
                <w:rFonts w:asciiTheme="minorHAnsi" w:hAnsiTheme="minorHAnsi" w:cstheme="minorHAnsi"/>
                <w:szCs w:val="20"/>
              </w:rPr>
            </w:pPr>
          </w:p>
        </w:tc>
        <w:tc>
          <w:tcPr>
            <w:tcW w:w="844" w:type="dxa"/>
          </w:tcPr>
          <w:p w14:paraId="317C6B1E" w14:textId="6FFD5521"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0D262E00" w14:textId="77777777" w:rsidR="00E864CC" w:rsidRPr="00CA5937" w:rsidRDefault="00E864CC" w:rsidP="00E864CC">
            <w:pPr>
              <w:jc w:val="center"/>
              <w:rPr>
                <w:rFonts w:asciiTheme="minorHAnsi" w:hAnsiTheme="minorHAnsi" w:cstheme="minorHAnsi"/>
                <w:szCs w:val="20"/>
              </w:rPr>
            </w:pPr>
          </w:p>
        </w:tc>
      </w:tr>
      <w:tr w:rsidR="00E864CC" w:rsidRPr="00CA5937" w14:paraId="513D0538" w14:textId="77777777" w:rsidTr="00E864CC">
        <w:trPr>
          <w:jc w:val="center"/>
        </w:trPr>
        <w:tc>
          <w:tcPr>
            <w:tcW w:w="662" w:type="dxa"/>
          </w:tcPr>
          <w:p w14:paraId="273E137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H</w:t>
            </w:r>
          </w:p>
        </w:tc>
        <w:tc>
          <w:tcPr>
            <w:tcW w:w="1403" w:type="dxa"/>
          </w:tcPr>
          <w:p w14:paraId="137E3FE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6D677D07" w14:textId="77777777" w:rsidR="00E864CC" w:rsidRPr="00CA5937" w:rsidRDefault="00E864CC" w:rsidP="00E864CC">
            <w:pPr>
              <w:jc w:val="center"/>
              <w:rPr>
                <w:rFonts w:asciiTheme="minorHAnsi" w:hAnsiTheme="minorHAnsi" w:cstheme="minorHAnsi"/>
                <w:szCs w:val="20"/>
              </w:rPr>
            </w:pPr>
          </w:p>
        </w:tc>
        <w:tc>
          <w:tcPr>
            <w:tcW w:w="658" w:type="dxa"/>
          </w:tcPr>
          <w:p w14:paraId="36346124" w14:textId="77777777" w:rsidR="00E864CC" w:rsidRPr="00CA5937" w:rsidRDefault="00E864CC" w:rsidP="00E864CC">
            <w:pPr>
              <w:jc w:val="center"/>
              <w:rPr>
                <w:rFonts w:asciiTheme="minorHAnsi" w:hAnsiTheme="minorHAnsi" w:cstheme="minorHAnsi"/>
                <w:szCs w:val="20"/>
              </w:rPr>
            </w:pPr>
          </w:p>
        </w:tc>
        <w:tc>
          <w:tcPr>
            <w:tcW w:w="985" w:type="dxa"/>
          </w:tcPr>
          <w:p w14:paraId="127F75A0" w14:textId="77777777" w:rsidR="00E864CC" w:rsidRPr="00CA5937" w:rsidRDefault="00E864CC" w:rsidP="00E864CC">
            <w:pPr>
              <w:jc w:val="center"/>
              <w:rPr>
                <w:rFonts w:asciiTheme="minorHAnsi" w:hAnsiTheme="minorHAnsi" w:cstheme="minorHAnsi"/>
                <w:szCs w:val="20"/>
              </w:rPr>
            </w:pPr>
          </w:p>
        </w:tc>
        <w:tc>
          <w:tcPr>
            <w:tcW w:w="906" w:type="dxa"/>
          </w:tcPr>
          <w:p w14:paraId="3ED042E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6A39892" w14:textId="77777777" w:rsidR="00E864CC" w:rsidRPr="00CA5937" w:rsidRDefault="00E864CC" w:rsidP="00E864CC">
            <w:pPr>
              <w:jc w:val="center"/>
              <w:rPr>
                <w:rFonts w:asciiTheme="minorHAnsi" w:hAnsiTheme="minorHAnsi" w:cstheme="minorHAnsi"/>
                <w:szCs w:val="20"/>
              </w:rPr>
            </w:pPr>
          </w:p>
        </w:tc>
        <w:tc>
          <w:tcPr>
            <w:tcW w:w="855" w:type="dxa"/>
          </w:tcPr>
          <w:p w14:paraId="5D20EE28" w14:textId="77777777" w:rsidR="00E864CC" w:rsidRPr="00CA5937" w:rsidRDefault="00E864CC" w:rsidP="00E864CC">
            <w:pPr>
              <w:jc w:val="center"/>
              <w:rPr>
                <w:rFonts w:asciiTheme="minorHAnsi" w:hAnsiTheme="minorHAnsi" w:cstheme="minorHAnsi"/>
                <w:szCs w:val="20"/>
              </w:rPr>
            </w:pPr>
          </w:p>
        </w:tc>
        <w:tc>
          <w:tcPr>
            <w:tcW w:w="844" w:type="dxa"/>
          </w:tcPr>
          <w:p w14:paraId="535D5B8F" w14:textId="7BEE67F4" w:rsidR="00E864CC" w:rsidRPr="00CA5937" w:rsidRDefault="00E864CC" w:rsidP="00E864CC">
            <w:pPr>
              <w:jc w:val="center"/>
              <w:rPr>
                <w:rFonts w:asciiTheme="minorHAnsi" w:hAnsiTheme="minorHAnsi" w:cstheme="minorHAnsi"/>
                <w:szCs w:val="20"/>
              </w:rPr>
            </w:pPr>
          </w:p>
        </w:tc>
        <w:tc>
          <w:tcPr>
            <w:tcW w:w="804" w:type="dxa"/>
          </w:tcPr>
          <w:p w14:paraId="3F8E4D6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r w:rsidR="00E864CC" w:rsidRPr="00CA5937" w14:paraId="3A8307CB" w14:textId="77777777" w:rsidTr="00E864CC">
        <w:trPr>
          <w:jc w:val="center"/>
        </w:trPr>
        <w:tc>
          <w:tcPr>
            <w:tcW w:w="662" w:type="dxa"/>
          </w:tcPr>
          <w:p w14:paraId="2CFE1F2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I</w:t>
            </w:r>
          </w:p>
        </w:tc>
        <w:tc>
          <w:tcPr>
            <w:tcW w:w="1403" w:type="dxa"/>
          </w:tcPr>
          <w:p w14:paraId="2BFD9434" w14:textId="77777777" w:rsidR="00E864CC" w:rsidRPr="00CA5937" w:rsidRDefault="00E864CC" w:rsidP="00E864CC">
            <w:pPr>
              <w:jc w:val="center"/>
              <w:rPr>
                <w:rFonts w:asciiTheme="minorHAnsi" w:hAnsiTheme="minorHAnsi" w:cstheme="minorHAnsi"/>
                <w:szCs w:val="20"/>
              </w:rPr>
            </w:pPr>
          </w:p>
        </w:tc>
        <w:tc>
          <w:tcPr>
            <w:tcW w:w="1423" w:type="dxa"/>
          </w:tcPr>
          <w:p w14:paraId="3A2B467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3BFAB6" w14:textId="77777777" w:rsidR="00E864CC" w:rsidRPr="00CA5937" w:rsidRDefault="00E864CC" w:rsidP="00E864CC">
            <w:pPr>
              <w:jc w:val="center"/>
              <w:rPr>
                <w:rFonts w:asciiTheme="minorHAnsi" w:hAnsiTheme="minorHAnsi" w:cstheme="minorHAnsi"/>
                <w:szCs w:val="20"/>
              </w:rPr>
            </w:pPr>
          </w:p>
        </w:tc>
        <w:tc>
          <w:tcPr>
            <w:tcW w:w="985" w:type="dxa"/>
          </w:tcPr>
          <w:p w14:paraId="7D0DCEA9" w14:textId="77777777" w:rsidR="00E864CC" w:rsidRPr="00CA5937" w:rsidRDefault="00E864CC" w:rsidP="00E864CC">
            <w:pPr>
              <w:jc w:val="center"/>
              <w:rPr>
                <w:rFonts w:asciiTheme="minorHAnsi" w:hAnsiTheme="minorHAnsi" w:cstheme="minorHAnsi"/>
                <w:szCs w:val="20"/>
              </w:rPr>
            </w:pPr>
          </w:p>
        </w:tc>
        <w:tc>
          <w:tcPr>
            <w:tcW w:w="906" w:type="dxa"/>
          </w:tcPr>
          <w:p w14:paraId="15BE329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3CA794C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0404ADC2" w14:textId="77777777" w:rsidR="00E864CC" w:rsidRPr="00CA5937" w:rsidRDefault="00E864CC" w:rsidP="00E864CC">
            <w:pPr>
              <w:jc w:val="center"/>
              <w:rPr>
                <w:rFonts w:asciiTheme="minorHAnsi" w:hAnsiTheme="minorHAnsi" w:cstheme="minorHAnsi"/>
                <w:szCs w:val="20"/>
              </w:rPr>
            </w:pPr>
          </w:p>
        </w:tc>
        <w:tc>
          <w:tcPr>
            <w:tcW w:w="844" w:type="dxa"/>
          </w:tcPr>
          <w:p w14:paraId="428A95D0" w14:textId="01AB7514" w:rsidR="00E864CC" w:rsidRPr="00CA5937" w:rsidRDefault="00E864CC" w:rsidP="00E864CC">
            <w:pPr>
              <w:jc w:val="center"/>
              <w:rPr>
                <w:rFonts w:asciiTheme="minorHAnsi" w:hAnsiTheme="minorHAnsi" w:cstheme="minorHAnsi"/>
                <w:szCs w:val="20"/>
              </w:rPr>
            </w:pPr>
          </w:p>
        </w:tc>
        <w:tc>
          <w:tcPr>
            <w:tcW w:w="804" w:type="dxa"/>
          </w:tcPr>
          <w:p w14:paraId="59A21817" w14:textId="77777777" w:rsidR="00E864CC" w:rsidRPr="00CA5937" w:rsidRDefault="00E864CC" w:rsidP="00E864CC">
            <w:pPr>
              <w:jc w:val="center"/>
              <w:rPr>
                <w:rFonts w:asciiTheme="minorHAnsi" w:hAnsiTheme="minorHAnsi" w:cstheme="minorHAnsi"/>
                <w:szCs w:val="20"/>
              </w:rPr>
            </w:pPr>
          </w:p>
        </w:tc>
      </w:tr>
      <w:tr w:rsidR="00E864CC" w:rsidRPr="00CA5937" w14:paraId="3DC643CE" w14:textId="77777777" w:rsidTr="00E864CC">
        <w:trPr>
          <w:jc w:val="center"/>
        </w:trPr>
        <w:tc>
          <w:tcPr>
            <w:tcW w:w="662" w:type="dxa"/>
          </w:tcPr>
          <w:p w14:paraId="4FCEBDA1"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J</w:t>
            </w:r>
          </w:p>
        </w:tc>
        <w:tc>
          <w:tcPr>
            <w:tcW w:w="1403" w:type="dxa"/>
          </w:tcPr>
          <w:p w14:paraId="494D9CE2" w14:textId="77777777" w:rsidR="00E864CC" w:rsidRPr="00CA5937" w:rsidRDefault="00E864CC" w:rsidP="00E864CC">
            <w:pPr>
              <w:jc w:val="center"/>
              <w:rPr>
                <w:rFonts w:asciiTheme="minorHAnsi" w:hAnsiTheme="minorHAnsi" w:cstheme="minorHAnsi"/>
                <w:szCs w:val="20"/>
              </w:rPr>
            </w:pPr>
          </w:p>
        </w:tc>
        <w:tc>
          <w:tcPr>
            <w:tcW w:w="1423" w:type="dxa"/>
          </w:tcPr>
          <w:p w14:paraId="41886A4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633B3B" w14:textId="77777777" w:rsidR="00E864CC" w:rsidRPr="00CA5937" w:rsidRDefault="00E864CC" w:rsidP="00E864CC">
            <w:pPr>
              <w:jc w:val="center"/>
              <w:rPr>
                <w:rFonts w:asciiTheme="minorHAnsi" w:hAnsiTheme="minorHAnsi" w:cstheme="minorHAnsi"/>
                <w:szCs w:val="20"/>
              </w:rPr>
            </w:pPr>
          </w:p>
        </w:tc>
        <w:tc>
          <w:tcPr>
            <w:tcW w:w="985" w:type="dxa"/>
          </w:tcPr>
          <w:p w14:paraId="5EE41ACD" w14:textId="77777777" w:rsidR="00E864CC" w:rsidRPr="00CA5937" w:rsidRDefault="00E864CC" w:rsidP="00E864CC">
            <w:pPr>
              <w:jc w:val="center"/>
              <w:rPr>
                <w:rFonts w:asciiTheme="minorHAnsi" w:hAnsiTheme="minorHAnsi" w:cstheme="minorHAnsi"/>
                <w:szCs w:val="20"/>
              </w:rPr>
            </w:pPr>
          </w:p>
        </w:tc>
        <w:tc>
          <w:tcPr>
            <w:tcW w:w="906" w:type="dxa"/>
          </w:tcPr>
          <w:p w14:paraId="6FE5188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42EB5FD1" w14:textId="77777777" w:rsidR="00E864CC" w:rsidRPr="00CA5937" w:rsidRDefault="00E864CC" w:rsidP="00E864CC">
            <w:pPr>
              <w:jc w:val="center"/>
              <w:rPr>
                <w:rFonts w:asciiTheme="minorHAnsi" w:hAnsiTheme="minorHAnsi" w:cstheme="minorHAnsi"/>
                <w:szCs w:val="20"/>
              </w:rPr>
            </w:pPr>
          </w:p>
        </w:tc>
        <w:tc>
          <w:tcPr>
            <w:tcW w:w="855" w:type="dxa"/>
          </w:tcPr>
          <w:p w14:paraId="5AC7AE2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397167E9" w14:textId="73827A9E" w:rsidR="00E864CC" w:rsidRPr="00CA5937" w:rsidRDefault="00E864CC" w:rsidP="00E864CC">
            <w:pPr>
              <w:jc w:val="center"/>
              <w:rPr>
                <w:rFonts w:asciiTheme="minorHAnsi" w:hAnsiTheme="minorHAnsi" w:cstheme="minorHAnsi"/>
                <w:szCs w:val="20"/>
              </w:rPr>
            </w:pPr>
          </w:p>
        </w:tc>
        <w:tc>
          <w:tcPr>
            <w:tcW w:w="804" w:type="dxa"/>
          </w:tcPr>
          <w:p w14:paraId="4EAC29A3" w14:textId="77777777" w:rsidR="00E864CC" w:rsidRPr="00CA5937" w:rsidRDefault="00E864CC" w:rsidP="00E864CC">
            <w:pPr>
              <w:jc w:val="center"/>
              <w:rPr>
                <w:rFonts w:asciiTheme="minorHAnsi" w:hAnsiTheme="minorHAnsi" w:cstheme="minorHAnsi"/>
                <w:szCs w:val="20"/>
              </w:rPr>
            </w:pPr>
          </w:p>
        </w:tc>
      </w:tr>
      <w:tr w:rsidR="00E864CC" w:rsidRPr="00CA5937" w14:paraId="2476188C" w14:textId="77777777" w:rsidTr="00E864CC">
        <w:trPr>
          <w:jc w:val="center"/>
        </w:trPr>
        <w:tc>
          <w:tcPr>
            <w:tcW w:w="662" w:type="dxa"/>
          </w:tcPr>
          <w:p w14:paraId="7A241DC2"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K</w:t>
            </w:r>
          </w:p>
        </w:tc>
        <w:tc>
          <w:tcPr>
            <w:tcW w:w="1403" w:type="dxa"/>
          </w:tcPr>
          <w:p w14:paraId="56969935" w14:textId="77777777" w:rsidR="00E864CC" w:rsidRPr="00CA5937" w:rsidRDefault="00E864CC" w:rsidP="00E864CC">
            <w:pPr>
              <w:jc w:val="center"/>
              <w:rPr>
                <w:rFonts w:asciiTheme="minorHAnsi" w:hAnsiTheme="minorHAnsi" w:cstheme="minorHAnsi"/>
                <w:szCs w:val="20"/>
              </w:rPr>
            </w:pPr>
          </w:p>
        </w:tc>
        <w:tc>
          <w:tcPr>
            <w:tcW w:w="1423" w:type="dxa"/>
          </w:tcPr>
          <w:p w14:paraId="6A80584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58C857D7" w14:textId="77777777" w:rsidR="00E864CC" w:rsidRPr="00CA5937" w:rsidRDefault="00E864CC" w:rsidP="00E864CC">
            <w:pPr>
              <w:jc w:val="center"/>
              <w:rPr>
                <w:rFonts w:asciiTheme="minorHAnsi" w:hAnsiTheme="minorHAnsi" w:cstheme="minorHAnsi"/>
                <w:szCs w:val="20"/>
              </w:rPr>
            </w:pPr>
          </w:p>
        </w:tc>
        <w:tc>
          <w:tcPr>
            <w:tcW w:w="985" w:type="dxa"/>
          </w:tcPr>
          <w:p w14:paraId="18DEB317" w14:textId="77777777" w:rsidR="00E864CC" w:rsidRPr="00CA5937" w:rsidRDefault="00E864CC" w:rsidP="00E864CC">
            <w:pPr>
              <w:jc w:val="center"/>
              <w:rPr>
                <w:rFonts w:asciiTheme="minorHAnsi" w:hAnsiTheme="minorHAnsi" w:cstheme="minorHAnsi"/>
                <w:szCs w:val="20"/>
              </w:rPr>
            </w:pPr>
          </w:p>
        </w:tc>
        <w:tc>
          <w:tcPr>
            <w:tcW w:w="906" w:type="dxa"/>
          </w:tcPr>
          <w:p w14:paraId="328946F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774EBEA" w14:textId="77777777" w:rsidR="00E864CC" w:rsidRPr="00CA5937" w:rsidRDefault="00E864CC" w:rsidP="00E864CC">
            <w:pPr>
              <w:jc w:val="center"/>
              <w:rPr>
                <w:rFonts w:asciiTheme="minorHAnsi" w:hAnsiTheme="minorHAnsi" w:cstheme="minorHAnsi"/>
                <w:szCs w:val="20"/>
              </w:rPr>
            </w:pPr>
          </w:p>
        </w:tc>
        <w:tc>
          <w:tcPr>
            <w:tcW w:w="855" w:type="dxa"/>
          </w:tcPr>
          <w:p w14:paraId="3B8B5CF4" w14:textId="77777777" w:rsidR="00E864CC" w:rsidRPr="00CA5937" w:rsidRDefault="00E864CC" w:rsidP="00E864CC">
            <w:pPr>
              <w:jc w:val="center"/>
              <w:rPr>
                <w:rFonts w:asciiTheme="minorHAnsi" w:hAnsiTheme="minorHAnsi" w:cstheme="minorHAnsi"/>
                <w:szCs w:val="20"/>
              </w:rPr>
            </w:pPr>
          </w:p>
        </w:tc>
        <w:tc>
          <w:tcPr>
            <w:tcW w:w="844" w:type="dxa"/>
          </w:tcPr>
          <w:p w14:paraId="6C79DA86" w14:textId="74A888B0"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19C13760" w14:textId="77777777" w:rsidR="00E864CC" w:rsidRPr="00CA5937" w:rsidRDefault="00E864CC" w:rsidP="00E864CC">
            <w:pPr>
              <w:jc w:val="center"/>
              <w:rPr>
                <w:rFonts w:asciiTheme="minorHAnsi" w:hAnsiTheme="minorHAnsi" w:cstheme="minorHAnsi"/>
                <w:szCs w:val="20"/>
              </w:rPr>
            </w:pPr>
          </w:p>
        </w:tc>
      </w:tr>
      <w:tr w:rsidR="00E864CC" w:rsidRPr="00CA5937" w14:paraId="6669E1D0" w14:textId="77777777" w:rsidTr="00E864CC">
        <w:trPr>
          <w:jc w:val="center"/>
        </w:trPr>
        <w:tc>
          <w:tcPr>
            <w:tcW w:w="662" w:type="dxa"/>
          </w:tcPr>
          <w:p w14:paraId="61986EF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L</w:t>
            </w:r>
          </w:p>
        </w:tc>
        <w:tc>
          <w:tcPr>
            <w:tcW w:w="1403" w:type="dxa"/>
          </w:tcPr>
          <w:p w14:paraId="2FE5540B" w14:textId="77777777" w:rsidR="00E864CC" w:rsidRPr="00CA5937" w:rsidRDefault="00E864CC" w:rsidP="00E864CC">
            <w:pPr>
              <w:jc w:val="center"/>
              <w:rPr>
                <w:rFonts w:asciiTheme="minorHAnsi" w:hAnsiTheme="minorHAnsi" w:cstheme="minorHAnsi"/>
                <w:szCs w:val="20"/>
              </w:rPr>
            </w:pPr>
          </w:p>
        </w:tc>
        <w:tc>
          <w:tcPr>
            <w:tcW w:w="1423" w:type="dxa"/>
          </w:tcPr>
          <w:p w14:paraId="0BD5F5D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A44729A" w14:textId="77777777" w:rsidR="00E864CC" w:rsidRPr="00CA5937" w:rsidRDefault="00E864CC" w:rsidP="00E864CC">
            <w:pPr>
              <w:jc w:val="center"/>
              <w:rPr>
                <w:rFonts w:asciiTheme="minorHAnsi" w:hAnsiTheme="minorHAnsi" w:cstheme="minorHAnsi"/>
                <w:szCs w:val="20"/>
              </w:rPr>
            </w:pPr>
          </w:p>
        </w:tc>
        <w:tc>
          <w:tcPr>
            <w:tcW w:w="985" w:type="dxa"/>
          </w:tcPr>
          <w:p w14:paraId="1EED3458" w14:textId="77777777" w:rsidR="00E864CC" w:rsidRPr="00CA5937" w:rsidRDefault="00E864CC" w:rsidP="00E864CC">
            <w:pPr>
              <w:jc w:val="center"/>
              <w:rPr>
                <w:rFonts w:asciiTheme="minorHAnsi" w:hAnsiTheme="minorHAnsi" w:cstheme="minorHAnsi"/>
                <w:szCs w:val="20"/>
              </w:rPr>
            </w:pPr>
          </w:p>
        </w:tc>
        <w:tc>
          <w:tcPr>
            <w:tcW w:w="906" w:type="dxa"/>
          </w:tcPr>
          <w:p w14:paraId="0CFDE8D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03DB3869" w14:textId="77777777" w:rsidR="00E864CC" w:rsidRPr="00CA5937" w:rsidRDefault="00E864CC" w:rsidP="00E864CC">
            <w:pPr>
              <w:jc w:val="center"/>
              <w:rPr>
                <w:rFonts w:asciiTheme="minorHAnsi" w:hAnsiTheme="minorHAnsi" w:cstheme="minorHAnsi"/>
                <w:szCs w:val="20"/>
              </w:rPr>
            </w:pPr>
          </w:p>
        </w:tc>
        <w:tc>
          <w:tcPr>
            <w:tcW w:w="855" w:type="dxa"/>
          </w:tcPr>
          <w:p w14:paraId="0C0FCA9F" w14:textId="77777777" w:rsidR="00E864CC" w:rsidRPr="00CA5937" w:rsidRDefault="00E864CC" w:rsidP="00E864CC">
            <w:pPr>
              <w:jc w:val="center"/>
              <w:rPr>
                <w:rFonts w:asciiTheme="minorHAnsi" w:hAnsiTheme="minorHAnsi" w:cstheme="minorHAnsi"/>
                <w:szCs w:val="20"/>
              </w:rPr>
            </w:pPr>
          </w:p>
        </w:tc>
        <w:tc>
          <w:tcPr>
            <w:tcW w:w="844" w:type="dxa"/>
          </w:tcPr>
          <w:p w14:paraId="54DCEB42" w14:textId="4E57D372" w:rsidR="00E864CC" w:rsidRPr="00CA5937" w:rsidRDefault="00E864CC" w:rsidP="00E864CC">
            <w:pPr>
              <w:jc w:val="center"/>
              <w:rPr>
                <w:rFonts w:asciiTheme="minorHAnsi" w:hAnsiTheme="minorHAnsi" w:cstheme="minorHAnsi"/>
                <w:szCs w:val="20"/>
              </w:rPr>
            </w:pPr>
          </w:p>
        </w:tc>
        <w:tc>
          <w:tcPr>
            <w:tcW w:w="804" w:type="dxa"/>
          </w:tcPr>
          <w:p w14:paraId="3A3A375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bl>
    <w:p w14:paraId="0708E745" w14:textId="0A99A0D7" w:rsidR="00CA5937" w:rsidRDefault="00CA5937" w:rsidP="00CA5937">
      <w:pPr>
        <w:rPr>
          <w:rFonts w:asciiTheme="minorHAnsi" w:hAnsiTheme="minorHAnsi" w:cstheme="minorHAnsi"/>
          <w:szCs w:val="20"/>
        </w:rPr>
      </w:pPr>
    </w:p>
    <w:tbl>
      <w:tblPr>
        <w:tblStyle w:val="TableGrid1"/>
        <w:tblW w:w="9738" w:type="dxa"/>
        <w:tblLook w:val="04A0" w:firstRow="1" w:lastRow="0" w:firstColumn="1" w:lastColumn="0" w:noHBand="0" w:noVBand="1"/>
      </w:tblPr>
      <w:tblGrid>
        <w:gridCol w:w="943"/>
        <w:gridCol w:w="1077"/>
        <w:gridCol w:w="1168"/>
        <w:gridCol w:w="1168"/>
        <w:gridCol w:w="5382"/>
      </w:tblGrid>
      <w:tr w:rsidR="005E16F3" w:rsidRPr="005E16F3" w14:paraId="18248435" w14:textId="77777777" w:rsidTr="00AF7097">
        <w:tc>
          <w:tcPr>
            <w:tcW w:w="943" w:type="dxa"/>
          </w:tcPr>
          <w:p w14:paraId="407B9A1B" w14:textId="20EDF02A"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 xml:space="preserve">Test </w:t>
            </w:r>
            <w:r>
              <w:rPr>
                <w:rFonts w:asciiTheme="minorHAnsi" w:hAnsiTheme="minorHAnsi" w:cstheme="minorHAnsi"/>
                <w:b/>
                <w:szCs w:val="20"/>
              </w:rPr>
              <w:t>Iteration</w:t>
            </w:r>
          </w:p>
        </w:tc>
        <w:tc>
          <w:tcPr>
            <w:tcW w:w="1077" w:type="dxa"/>
          </w:tcPr>
          <w:p w14:paraId="60D3CE8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1</w:t>
            </w:r>
          </w:p>
        </w:tc>
        <w:tc>
          <w:tcPr>
            <w:tcW w:w="1168" w:type="dxa"/>
          </w:tcPr>
          <w:p w14:paraId="38A61CC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2</w:t>
            </w:r>
          </w:p>
        </w:tc>
        <w:tc>
          <w:tcPr>
            <w:tcW w:w="1168" w:type="dxa"/>
          </w:tcPr>
          <w:p w14:paraId="57A9F58C"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3</w:t>
            </w:r>
          </w:p>
        </w:tc>
        <w:tc>
          <w:tcPr>
            <w:tcW w:w="5382" w:type="dxa"/>
          </w:tcPr>
          <w:p w14:paraId="2E3DE91B"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Comment</w:t>
            </w:r>
          </w:p>
        </w:tc>
      </w:tr>
      <w:tr w:rsidR="002A438C" w:rsidRPr="005E16F3" w14:paraId="6D0DA39E" w14:textId="77777777" w:rsidTr="00AF7097">
        <w:tc>
          <w:tcPr>
            <w:tcW w:w="943" w:type="dxa"/>
          </w:tcPr>
          <w:p w14:paraId="67DDEB05" w14:textId="2BA04D1C"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01</w:t>
            </w:r>
          </w:p>
        </w:tc>
        <w:tc>
          <w:tcPr>
            <w:tcW w:w="1077" w:type="dxa"/>
          </w:tcPr>
          <w:p w14:paraId="478E076B" w14:textId="51025B4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I</w:t>
            </w:r>
          </w:p>
        </w:tc>
        <w:tc>
          <w:tcPr>
            <w:tcW w:w="1168" w:type="dxa"/>
          </w:tcPr>
          <w:p w14:paraId="2EBF5D3A" w14:textId="0708D1C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C</w:t>
            </w:r>
          </w:p>
        </w:tc>
        <w:tc>
          <w:tcPr>
            <w:tcW w:w="1168" w:type="dxa"/>
          </w:tcPr>
          <w:p w14:paraId="7E684D3D" w14:textId="77777777" w:rsidR="002A438C" w:rsidRPr="005E16F3" w:rsidRDefault="002A438C" w:rsidP="005E16F3">
            <w:pPr>
              <w:jc w:val="center"/>
              <w:rPr>
                <w:rFonts w:asciiTheme="minorHAnsi" w:hAnsiTheme="minorHAnsi" w:cstheme="minorHAnsi"/>
                <w:szCs w:val="20"/>
              </w:rPr>
            </w:pPr>
          </w:p>
        </w:tc>
        <w:tc>
          <w:tcPr>
            <w:tcW w:w="5382" w:type="dxa"/>
          </w:tcPr>
          <w:p w14:paraId="02680ED5" w14:textId="2353850F"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 xml:space="preserve">with </w:t>
            </w:r>
            <w:r>
              <w:rPr>
                <w:rFonts w:asciiTheme="minorHAnsi" w:hAnsiTheme="minorHAnsi" w:cstheme="minorHAnsi"/>
                <w:szCs w:val="20"/>
              </w:rPr>
              <w:t>texture</w:t>
            </w:r>
          </w:p>
        </w:tc>
      </w:tr>
      <w:tr w:rsidR="002A438C" w:rsidRPr="005E16F3" w14:paraId="5A29A3D9" w14:textId="77777777" w:rsidTr="00AF7097">
        <w:tc>
          <w:tcPr>
            <w:tcW w:w="943" w:type="dxa"/>
          </w:tcPr>
          <w:p w14:paraId="499EC022" w14:textId="3033C4DB"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02</w:t>
            </w:r>
          </w:p>
        </w:tc>
        <w:tc>
          <w:tcPr>
            <w:tcW w:w="1077" w:type="dxa"/>
          </w:tcPr>
          <w:p w14:paraId="6A3DAA19" w14:textId="04807160"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AB36170" w14:textId="41E0F68E"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2EADF628" w14:textId="77777777" w:rsidR="002A438C" w:rsidRPr="005E16F3" w:rsidRDefault="002A438C" w:rsidP="005E16F3">
            <w:pPr>
              <w:jc w:val="center"/>
              <w:rPr>
                <w:rFonts w:asciiTheme="minorHAnsi" w:hAnsiTheme="minorHAnsi" w:cstheme="minorHAnsi"/>
                <w:szCs w:val="20"/>
              </w:rPr>
            </w:pPr>
          </w:p>
        </w:tc>
        <w:tc>
          <w:tcPr>
            <w:tcW w:w="5382" w:type="dxa"/>
          </w:tcPr>
          <w:p w14:paraId="62C928A8" w14:textId="52834AF5"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w:t>
            </w:r>
            <w:r w:rsidR="00F9624A">
              <w:rPr>
                <w:rFonts w:asciiTheme="minorHAnsi" w:hAnsiTheme="minorHAnsi" w:cstheme="minorHAnsi"/>
                <w:szCs w:val="20"/>
              </w:rPr>
              <w:t xml:space="preserve"> color</w:t>
            </w:r>
          </w:p>
        </w:tc>
      </w:tr>
      <w:tr w:rsidR="002A438C" w:rsidRPr="005E16F3" w14:paraId="1DDE4219" w14:textId="77777777" w:rsidTr="00AF7097">
        <w:tc>
          <w:tcPr>
            <w:tcW w:w="943" w:type="dxa"/>
          </w:tcPr>
          <w:p w14:paraId="6D1428EB" w14:textId="7FB5AD0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03</w:t>
            </w:r>
          </w:p>
        </w:tc>
        <w:tc>
          <w:tcPr>
            <w:tcW w:w="1077" w:type="dxa"/>
          </w:tcPr>
          <w:p w14:paraId="3972B695" w14:textId="2DE3E26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00D34BAC" w14:textId="016EEFB7"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450ABB48" w14:textId="4A12BDA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47BFA308" w14:textId="5FBC3C60" w:rsidR="002A438C" w:rsidRPr="005E16F3" w:rsidRDefault="002A438C" w:rsidP="00F9624A">
            <w:pPr>
              <w:rPr>
                <w:rFonts w:asciiTheme="minorHAnsi" w:hAnsiTheme="minorHAnsi" w:cstheme="minorHAnsi"/>
                <w:szCs w:val="20"/>
              </w:rPr>
            </w:pPr>
            <w:r>
              <w:rPr>
                <w:rFonts w:asciiTheme="minorHAnsi" w:hAnsiTheme="minorHAnsi" w:cstheme="minorHAnsi"/>
                <w:szCs w:val="20"/>
              </w:rPr>
              <w:t>M</w:t>
            </w:r>
            <w:r w:rsidR="00F9624A">
              <w:rPr>
                <w:rFonts w:asciiTheme="minorHAnsi" w:hAnsiTheme="minorHAnsi" w:cstheme="minorHAnsi"/>
                <w:szCs w:val="20"/>
              </w:rPr>
              <w:t>ix</w:t>
            </w:r>
            <w:r>
              <w:rPr>
                <w:rFonts w:asciiTheme="minorHAnsi" w:hAnsiTheme="minorHAnsi" w:cstheme="minorHAnsi"/>
                <w:szCs w:val="20"/>
              </w:rPr>
              <w:t xml:space="preserve">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with</w:t>
            </w:r>
            <w:r>
              <w:rPr>
                <w:rFonts w:asciiTheme="minorHAnsi" w:hAnsiTheme="minorHAnsi" w:cstheme="minorHAnsi"/>
                <w:szCs w:val="20"/>
              </w:rPr>
              <w:t xml:space="preserve"> texture, then multiply texture</w:t>
            </w:r>
          </w:p>
        </w:tc>
      </w:tr>
      <w:tr w:rsidR="002A438C" w:rsidRPr="005E16F3" w14:paraId="7742ED6D" w14:textId="77777777" w:rsidTr="00AF7097">
        <w:tc>
          <w:tcPr>
            <w:tcW w:w="943" w:type="dxa"/>
          </w:tcPr>
          <w:p w14:paraId="36137AD0" w14:textId="03FC6316"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04</w:t>
            </w:r>
          </w:p>
        </w:tc>
        <w:tc>
          <w:tcPr>
            <w:tcW w:w="1077" w:type="dxa"/>
          </w:tcPr>
          <w:p w14:paraId="245B4ABE" w14:textId="6AA7644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D4F11F2" w14:textId="126FF2B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3D705039" w14:textId="1A4295E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18C27659" w14:textId="48AD11BB"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 multiply texture</w:t>
            </w:r>
          </w:p>
        </w:tc>
      </w:tr>
      <w:tr w:rsidR="002A438C" w:rsidRPr="005E16F3" w14:paraId="0E2E8F11" w14:textId="77777777" w:rsidTr="00AF7097">
        <w:tc>
          <w:tcPr>
            <w:tcW w:w="943" w:type="dxa"/>
          </w:tcPr>
          <w:p w14:paraId="3E819AC9" w14:textId="4FCC05EB"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05</w:t>
            </w:r>
          </w:p>
        </w:tc>
        <w:tc>
          <w:tcPr>
            <w:tcW w:w="1077" w:type="dxa"/>
          </w:tcPr>
          <w:p w14:paraId="0D1BE0F9" w14:textId="1ECABBF3"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01925CAB" w14:textId="1FB46AC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66F9C60A" w14:textId="46322FA5"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5382" w:type="dxa"/>
          </w:tcPr>
          <w:p w14:paraId="172F5723" w14:textId="0CF7E74A" w:rsidR="002A438C" w:rsidRPr="005E16F3" w:rsidRDefault="00423A8C" w:rsidP="00F9624A">
            <w:pPr>
              <w:rPr>
                <w:rFonts w:asciiTheme="minorHAnsi" w:hAnsiTheme="minorHAnsi" w:cstheme="minorHAnsi"/>
                <w:szCs w:val="20"/>
              </w:rPr>
            </w:pPr>
            <w:r>
              <w:rPr>
                <w:rFonts w:asciiTheme="minorHAnsi" w:hAnsiTheme="minorHAnsi" w:cstheme="minorHAnsi"/>
                <w:szCs w:val="20"/>
              </w:rPr>
              <w:t>Mix</w:t>
            </w:r>
            <w:r w:rsidR="002A438C">
              <w:rPr>
                <w:rFonts w:asciiTheme="minorHAnsi" w:hAnsiTheme="minorHAnsi" w:cstheme="minorHAnsi"/>
                <w:szCs w:val="20"/>
              </w:rPr>
              <w:t xml:space="preserve"> </w:t>
            </w:r>
            <w:r w:rsidR="00F9624A">
              <w:rPr>
                <w:rFonts w:asciiTheme="minorHAnsi" w:hAnsiTheme="minorHAnsi" w:cstheme="minorHAnsi"/>
                <w:szCs w:val="20"/>
              </w:rPr>
              <w:t xml:space="preserve">solid </w:t>
            </w:r>
            <w:r w:rsidR="002A438C">
              <w:rPr>
                <w:rFonts w:asciiTheme="minorHAnsi" w:hAnsiTheme="minorHAnsi" w:cstheme="minorHAnsi"/>
                <w:szCs w:val="20"/>
              </w:rPr>
              <w:t xml:space="preserve">color </w:t>
            </w:r>
            <w:r w:rsidR="00F9624A">
              <w:rPr>
                <w:rFonts w:asciiTheme="minorHAnsi" w:hAnsiTheme="minorHAnsi" w:cstheme="minorHAnsi"/>
                <w:szCs w:val="20"/>
              </w:rPr>
              <w:t>with</w:t>
            </w:r>
            <w:r w:rsidR="002A438C">
              <w:rPr>
                <w:rFonts w:asciiTheme="minorHAnsi" w:hAnsiTheme="minorHAnsi" w:cstheme="minorHAnsi"/>
                <w:szCs w:val="20"/>
              </w:rPr>
              <w:t xml:space="preserve"> texture, multiply texture</w:t>
            </w:r>
          </w:p>
        </w:tc>
      </w:tr>
      <w:tr w:rsidR="002A438C" w:rsidRPr="005E16F3" w14:paraId="610DD773" w14:textId="77777777" w:rsidTr="00AF7097">
        <w:tc>
          <w:tcPr>
            <w:tcW w:w="943" w:type="dxa"/>
          </w:tcPr>
          <w:p w14:paraId="33876D64" w14:textId="0C547C54"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06</w:t>
            </w:r>
          </w:p>
        </w:tc>
        <w:tc>
          <w:tcPr>
            <w:tcW w:w="1077" w:type="dxa"/>
          </w:tcPr>
          <w:p w14:paraId="6D7C6A38" w14:textId="7E3908F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5903DED4" w14:textId="539007C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D</w:t>
            </w:r>
          </w:p>
        </w:tc>
        <w:tc>
          <w:tcPr>
            <w:tcW w:w="1168" w:type="dxa"/>
          </w:tcPr>
          <w:p w14:paraId="048847DB" w14:textId="121766F2"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H</w:t>
            </w:r>
          </w:p>
        </w:tc>
        <w:tc>
          <w:tcPr>
            <w:tcW w:w="5382" w:type="dxa"/>
          </w:tcPr>
          <w:p w14:paraId="7B39520E" w14:textId="3BE97984" w:rsidR="002A438C" w:rsidRPr="005E16F3" w:rsidRDefault="002A438C" w:rsidP="00DD7066">
            <w:pPr>
              <w:rPr>
                <w:rFonts w:asciiTheme="minorHAnsi" w:hAnsiTheme="minorHAnsi" w:cstheme="minorHAnsi"/>
                <w:szCs w:val="20"/>
              </w:rPr>
            </w:pPr>
            <w:r>
              <w:rPr>
                <w:rFonts w:asciiTheme="minorHAnsi" w:hAnsiTheme="minorHAnsi" w:cstheme="minorHAnsi"/>
                <w:szCs w:val="20"/>
              </w:rPr>
              <w:t xml:space="preserve">Multiply gradient </w:t>
            </w:r>
            <w:r w:rsidR="00DD7066">
              <w:rPr>
                <w:rFonts w:asciiTheme="minorHAnsi" w:hAnsiTheme="minorHAnsi" w:cstheme="minorHAnsi"/>
                <w:szCs w:val="20"/>
              </w:rPr>
              <w:t>with</w:t>
            </w:r>
            <w:r>
              <w:rPr>
                <w:rFonts w:asciiTheme="minorHAnsi" w:hAnsiTheme="minorHAnsi" w:cstheme="minorHAnsi"/>
                <w:szCs w:val="20"/>
              </w:rPr>
              <w:t xml:space="preserve"> texture, then </w:t>
            </w:r>
            <w:r w:rsidR="00423A8C">
              <w:rPr>
                <w:rFonts w:asciiTheme="minorHAnsi" w:hAnsiTheme="minorHAnsi" w:cstheme="minorHAnsi"/>
                <w:szCs w:val="20"/>
              </w:rPr>
              <w:t>Mix</w:t>
            </w:r>
            <w:r>
              <w:rPr>
                <w:rFonts w:asciiTheme="minorHAnsi" w:hAnsiTheme="minorHAnsi" w:cstheme="minorHAnsi"/>
                <w:szCs w:val="20"/>
              </w:rPr>
              <w:t xml:space="preserve"> texture</w:t>
            </w:r>
            <w:r w:rsidR="00DC13B0">
              <w:rPr>
                <w:rFonts w:asciiTheme="minorHAnsi" w:hAnsiTheme="minorHAnsi" w:cstheme="minorHAnsi"/>
                <w:szCs w:val="20"/>
              </w:rPr>
              <w:t xml:space="preserve"> </w:t>
            </w:r>
          </w:p>
        </w:tc>
      </w:tr>
      <w:tr w:rsidR="002A438C" w:rsidRPr="005E16F3" w14:paraId="363399BC" w14:textId="77777777" w:rsidTr="00AF7097">
        <w:tc>
          <w:tcPr>
            <w:tcW w:w="943" w:type="dxa"/>
          </w:tcPr>
          <w:p w14:paraId="6E87ECA2" w14:textId="7D64C5A8"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07</w:t>
            </w:r>
          </w:p>
        </w:tc>
        <w:tc>
          <w:tcPr>
            <w:tcW w:w="1077" w:type="dxa"/>
          </w:tcPr>
          <w:p w14:paraId="6F8DFC62" w14:textId="3E25766A"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Base</w:t>
            </w:r>
          </w:p>
        </w:tc>
        <w:tc>
          <w:tcPr>
            <w:tcW w:w="1168" w:type="dxa"/>
          </w:tcPr>
          <w:p w14:paraId="35182D6B" w14:textId="516CED19"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7B933869" w14:textId="0710B463"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59E80C7A" w14:textId="148890C0" w:rsidR="00DD7066" w:rsidRPr="005E16F3" w:rsidRDefault="002A438C" w:rsidP="00E63E36">
            <w:pPr>
              <w:rPr>
                <w:rFonts w:asciiTheme="minorHAnsi" w:hAnsiTheme="minorHAnsi" w:cstheme="minorHAnsi"/>
                <w:szCs w:val="20"/>
              </w:rPr>
            </w:pPr>
            <w:proofErr w:type="spellStart"/>
            <w:r w:rsidRPr="005E16F3">
              <w:rPr>
                <w:rFonts w:asciiTheme="minorHAnsi" w:hAnsiTheme="minorHAnsi" w:cstheme="minorHAnsi"/>
                <w:szCs w:val="20"/>
              </w:rPr>
              <w:t>basematerials</w:t>
            </w:r>
            <w:proofErr w:type="spellEnd"/>
            <w:r w:rsidRPr="005E16F3">
              <w:rPr>
                <w:rFonts w:asciiTheme="minorHAnsi" w:hAnsiTheme="minorHAnsi" w:cstheme="minorHAnsi"/>
                <w:szCs w:val="20"/>
              </w:rPr>
              <w:t xml:space="preserve"> as 1</w:t>
            </w:r>
            <w:r w:rsidRPr="005E16F3">
              <w:rPr>
                <w:rFonts w:asciiTheme="minorHAnsi" w:hAnsiTheme="minorHAnsi" w:cstheme="minorHAnsi"/>
                <w:szCs w:val="20"/>
                <w:vertAlign w:val="superscript"/>
              </w:rPr>
              <w:t>st</w:t>
            </w:r>
            <w:r w:rsidRPr="005E16F3">
              <w:rPr>
                <w:rFonts w:asciiTheme="minorHAnsi" w:hAnsiTheme="minorHAnsi" w:cstheme="minorHAnsi"/>
                <w:szCs w:val="20"/>
              </w:rPr>
              <w:t xml:space="preserve"> layer</w:t>
            </w:r>
            <w:r w:rsidR="00E63E36">
              <w:rPr>
                <w:rFonts w:asciiTheme="minorHAnsi" w:hAnsiTheme="minorHAnsi" w:cstheme="minorHAnsi"/>
                <w:szCs w:val="20"/>
              </w:rPr>
              <w:t xml:space="preserve">. </w:t>
            </w:r>
            <w:r w:rsidR="00DD7066">
              <w:rPr>
                <w:rFonts w:asciiTheme="minorHAnsi" w:hAnsiTheme="minorHAnsi" w:cstheme="minorHAnsi"/>
                <w:szCs w:val="20"/>
              </w:rPr>
              <w:t>Multiply texture with texture</w:t>
            </w:r>
          </w:p>
        </w:tc>
      </w:tr>
      <w:tr w:rsidR="002A438C" w:rsidRPr="005E16F3" w14:paraId="76CDF17A" w14:textId="77777777" w:rsidTr="00AF7097">
        <w:tc>
          <w:tcPr>
            <w:tcW w:w="943" w:type="dxa"/>
          </w:tcPr>
          <w:p w14:paraId="531EBE76" w14:textId="154F968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08</w:t>
            </w:r>
          </w:p>
        </w:tc>
        <w:tc>
          <w:tcPr>
            <w:tcW w:w="1077" w:type="dxa"/>
          </w:tcPr>
          <w:p w14:paraId="5D7D9E24" w14:textId="031C306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3728ACC9" w14:textId="3AA433AF"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2E796F77" w14:textId="5EF46353"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51534448" w14:textId="5EE09F46" w:rsidR="00DD7066" w:rsidRDefault="00DD7066" w:rsidP="002A438C">
            <w:pPr>
              <w:rPr>
                <w:rFonts w:asciiTheme="minorHAnsi" w:hAnsiTheme="minorHAnsi" w:cstheme="minorHAnsi"/>
                <w:szCs w:val="20"/>
              </w:rPr>
            </w:pPr>
            <w:r>
              <w:rPr>
                <w:rFonts w:asciiTheme="minorHAnsi" w:hAnsiTheme="minorHAnsi" w:cstheme="minorHAnsi"/>
                <w:szCs w:val="20"/>
              </w:rPr>
              <w:t>Multiply texture with solid color, multiply texture</w:t>
            </w:r>
          </w:p>
          <w:p w14:paraId="03B5F6E9" w14:textId="304B3C41" w:rsidR="002A438C" w:rsidRPr="005E16F3" w:rsidRDefault="002A438C" w:rsidP="002A438C">
            <w:pPr>
              <w:rPr>
                <w:rFonts w:asciiTheme="minorHAnsi" w:hAnsiTheme="minorHAnsi" w:cstheme="minorHAnsi"/>
                <w:szCs w:val="20"/>
              </w:rPr>
            </w:pPr>
            <w:proofErr w:type="spellStart"/>
            <w:r w:rsidRPr="005E16F3">
              <w:rPr>
                <w:rFonts w:asciiTheme="minorHAnsi" w:hAnsiTheme="minorHAnsi" w:cstheme="minorHAnsi"/>
                <w:szCs w:val="20"/>
              </w:rPr>
              <w:t>basematerials</w:t>
            </w:r>
            <w:proofErr w:type="spellEnd"/>
            <w:r w:rsidRPr="005E16F3">
              <w:rPr>
                <w:rFonts w:asciiTheme="minorHAnsi" w:hAnsiTheme="minorHAnsi" w:cstheme="minorHAnsi"/>
                <w:szCs w:val="20"/>
              </w:rPr>
              <w:t xml:space="preserve"> as default object color</w:t>
            </w:r>
          </w:p>
        </w:tc>
      </w:tr>
      <w:tr w:rsidR="00E44A15" w:rsidRPr="005E16F3" w14:paraId="60505BAD" w14:textId="77777777" w:rsidTr="00AF7097">
        <w:tc>
          <w:tcPr>
            <w:tcW w:w="943" w:type="dxa"/>
          </w:tcPr>
          <w:p w14:paraId="5B725F47" w14:textId="11746C47" w:rsidR="00E44A15" w:rsidRDefault="00E44A15" w:rsidP="002A438C">
            <w:pPr>
              <w:jc w:val="center"/>
              <w:rPr>
                <w:rFonts w:asciiTheme="minorHAnsi" w:hAnsiTheme="minorHAnsi" w:cstheme="minorHAnsi"/>
                <w:szCs w:val="20"/>
              </w:rPr>
            </w:pPr>
            <w:r>
              <w:rPr>
                <w:rFonts w:asciiTheme="minorHAnsi" w:hAnsiTheme="minorHAnsi" w:cstheme="minorHAnsi"/>
                <w:szCs w:val="20"/>
              </w:rPr>
              <w:t>09</w:t>
            </w:r>
          </w:p>
        </w:tc>
        <w:tc>
          <w:tcPr>
            <w:tcW w:w="1077" w:type="dxa"/>
          </w:tcPr>
          <w:p w14:paraId="4DBE19F5" w14:textId="0F7A9DEE"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2837C5AD" w14:textId="77777777"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p w14:paraId="17B87E6F" w14:textId="1BD73607" w:rsidR="006A3EE5" w:rsidRDefault="006A3EE5" w:rsidP="002A438C">
            <w:pPr>
              <w:jc w:val="center"/>
              <w:rPr>
                <w:rFonts w:asciiTheme="minorHAnsi" w:hAnsiTheme="minorHAnsi" w:cstheme="minorHAnsi"/>
                <w:szCs w:val="20"/>
              </w:rPr>
            </w:pPr>
            <w:r>
              <w:rPr>
                <w:rFonts w:asciiTheme="minorHAnsi" w:hAnsiTheme="minorHAnsi" w:cstheme="minorHAnsi"/>
                <w:szCs w:val="20"/>
              </w:rPr>
              <w:t xml:space="preserve">Red </w:t>
            </w:r>
          </w:p>
          <w:p w14:paraId="10F6ACD1" w14:textId="2744DBFF" w:rsidR="006A3EE5" w:rsidRDefault="006A3EE5" w:rsidP="002A438C">
            <w:pPr>
              <w:jc w:val="center"/>
              <w:rPr>
                <w:rFonts w:asciiTheme="minorHAnsi" w:hAnsiTheme="minorHAnsi" w:cstheme="minorHAnsi"/>
                <w:szCs w:val="20"/>
              </w:rPr>
            </w:pPr>
            <w:r>
              <w:rPr>
                <w:rFonts w:asciiTheme="minorHAnsi" w:hAnsiTheme="minorHAnsi" w:cstheme="minorHAnsi"/>
                <w:szCs w:val="20"/>
              </w:rPr>
              <w:t>50% alpha</w:t>
            </w:r>
          </w:p>
        </w:tc>
        <w:tc>
          <w:tcPr>
            <w:tcW w:w="1168" w:type="dxa"/>
          </w:tcPr>
          <w:p w14:paraId="6250751D" w14:textId="77777777" w:rsidR="00E44A15" w:rsidRDefault="00E44A15" w:rsidP="002A438C">
            <w:pPr>
              <w:jc w:val="center"/>
              <w:rPr>
                <w:rFonts w:asciiTheme="minorHAnsi" w:hAnsiTheme="minorHAnsi" w:cstheme="minorHAnsi"/>
                <w:szCs w:val="20"/>
              </w:rPr>
            </w:pPr>
          </w:p>
        </w:tc>
        <w:tc>
          <w:tcPr>
            <w:tcW w:w="5382" w:type="dxa"/>
          </w:tcPr>
          <w:p w14:paraId="43A9B34D" w14:textId="4C5BDB4A" w:rsidR="00E44A15" w:rsidRDefault="006A3EE5" w:rsidP="002A438C">
            <w:pPr>
              <w:rPr>
                <w:rFonts w:asciiTheme="minorHAnsi" w:hAnsiTheme="minorHAnsi" w:cstheme="minorHAnsi"/>
                <w:szCs w:val="20"/>
              </w:rPr>
            </w:pPr>
            <w:r>
              <w:rPr>
                <w:rFonts w:asciiTheme="minorHAnsi" w:hAnsiTheme="minorHAnsi" w:cstheme="minorHAnsi"/>
                <w:szCs w:val="20"/>
              </w:rPr>
              <w:t xml:space="preserve">Test case to illustrate impact of not converting to linear RBG space prior to alpha blending. If the render to not covert to linear space the image </w:t>
            </w:r>
            <w:proofErr w:type="gramStart"/>
            <w:r>
              <w:rPr>
                <w:rFonts w:asciiTheme="minorHAnsi" w:hAnsiTheme="minorHAnsi" w:cstheme="minorHAnsi"/>
                <w:szCs w:val="20"/>
              </w:rPr>
              <w:t>will</w:t>
            </w:r>
            <w:proofErr w:type="gramEnd"/>
            <w:r>
              <w:rPr>
                <w:rFonts w:asciiTheme="minorHAnsi" w:hAnsiTheme="minorHAnsi" w:cstheme="minorHAnsi"/>
                <w:szCs w:val="20"/>
              </w:rPr>
              <w:t xml:space="preserve"> darker in general.</w:t>
            </w:r>
          </w:p>
        </w:tc>
      </w:tr>
    </w:tbl>
    <w:p w14:paraId="1CDCBE30" w14:textId="77777777" w:rsidR="005E0BC7" w:rsidRPr="00CA5937" w:rsidRDefault="005E0BC7" w:rsidP="00CA5937">
      <w:pPr>
        <w:rPr>
          <w:rFonts w:asciiTheme="minorHAnsi" w:hAnsiTheme="minorHAnsi" w:cstheme="minorHAnsi"/>
          <w:szCs w:val="20"/>
        </w:rPr>
      </w:pPr>
    </w:p>
    <w:p w14:paraId="66162355" w14:textId="4991F494" w:rsidR="00CA5937" w:rsidRDefault="00CA5937" w:rsidP="00CA5937">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11ED07AD" w14:textId="77777777" w:rsidR="00CA5937" w:rsidRDefault="00CA5937" w:rsidP="00B95EDB">
      <w:pPr>
        <w:rPr>
          <w:rFonts w:eastAsiaTheme="majorEastAsia" w:cstheme="majorBidi"/>
          <w:b/>
          <w:bCs/>
          <w:color w:val="365F91" w:themeColor="accent1" w:themeShade="BF"/>
          <w:sz w:val="22"/>
        </w:rPr>
      </w:pPr>
    </w:p>
    <w:p w14:paraId="3B7A09D5" w14:textId="7FA4623E" w:rsidR="00A21BEB" w:rsidRPr="00A55754" w:rsidRDefault="00A21BEB" w:rsidP="00A55754">
      <w:pPr>
        <w:pStyle w:val="Heading2"/>
      </w:pPr>
      <w:bookmarkStart w:id="23" w:name="_Toc162180993"/>
      <w:r w:rsidRPr="00A55754">
        <w:t xml:space="preserve">Negative </w:t>
      </w:r>
      <w:r w:rsidR="00A954BA" w:rsidRPr="00A55754">
        <w:t xml:space="preserve">Material </w:t>
      </w:r>
      <w:r w:rsidRPr="00A55754">
        <w:t>Extension Test Cases</w:t>
      </w:r>
      <w:bookmarkEnd w:id="23"/>
      <w:r w:rsidRPr="00A55754">
        <w:t xml:space="preserve"> </w:t>
      </w:r>
    </w:p>
    <w:p w14:paraId="1680E856" w14:textId="3E0F4495" w:rsidR="00302AC3" w:rsidRPr="002A3B48" w:rsidRDefault="0003262E" w:rsidP="00302AC3">
      <w:pPr>
        <w:pStyle w:val="Heading3"/>
      </w:pPr>
      <w:r>
        <w:t>N_</w:t>
      </w:r>
      <w:r w:rsidR="004360B7">
        <w:t>???_0</w:t>
      </w:r>
      <w:r w:rsidR="00EE2CEA">
        <w:t>601</w:t>
      </w:r>
      <w:r w:rsidR="00302AC3" w:rsidRPr="002A3B48">
        <w:t xml:space="preserve"> No Default Color</w:t>
      </w:r>
    </w:p>
    <w:tbl>
      <w:tblPr>
        <w:tblStyle w:val="TableGrid"/>
        <w:tblW w:w="9648" w:type="dxa"/>
        <w:tblLook w:val="04A0" w:firstRow="1" w:lastRow="0" w:firstColumn="1" w:lastColumn="0" w:noHBand="0" w:noVBand="1"/>
      </w:tblPr>
      <w:tblGrid>
        <w:gridCol w:w="2628"/>
        <w:gridCol w:w="7020"/>
      </w:tblGrid>
      <w:tr w:rsidR="00302AC3" w:rsidRPr="00F84397" w14:paraId="455E9A14" w14:textId="77777777" w:rsidTr="007E7609">
        <w:tc>
          <w:tcPr>
            <w:tcW w:w="2628" w:type="dxa"/>
            <w:tcBorders>
              <w:bottom w:val="single" w:sz="4" w:space="0" w:color="auto"/>
            </w:tcBorders>
            <w:shd w:val="clear" w:color="auto" w:fill="D9D9D9" w:themeFill="background1" w:themeFillShade="D9"/>
          </w:tcPr>
          <w:p w14:paraId="6A5DE66F"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F5E1D32" w14:textId="77777777" w:rsidR="00302AC3" w:rsidRPr="00F84397" w:rsidRDefault="00302AC3" w:rsidP="007E7609">
            <w:pPr>
              <w:rPr>
                <w:rFonts w:asciiTheme="minorHAnsi" w:hAnsiTheme="minorHAnsi"/>
                <w:b/>
                <w:szCs w:val="20"/>
              </w:rPr>
            </w:pPr>
          </w:p>
        </w:tc>
        <w:tc>
          <w:tcPr>
            <w:tcW w:w="7020" w:type="dxa"/>
          </w:tcPr>
          <w:p w14:paraId="4892DE15" w14:textId="77777777" w:rsidR="00302AC3" w:rsidRPr="00F84397" w:rsidRDefault="00302AC3" w:rsidP="007E7609">
            <w:pPr>
              <w:rPr>
                <w:rFonts w:asciiTheme="minorHAnsi" w:hAnsiTheme="minorHAnsi"/>
                <w:szCs w:val="20"/>
              </w:rPr>
            </w:pPr>
            <w:r>
              <w:rPr>
                <w:rFonts w:asciiTheme="minorHAnsi" w:hAnsiTheme="minorHAnsi"/>
                <w:szCs w:val="20"/>
              </w:rPr>
              <w:t>Define a material color on a triangle without the required default material color specified on the object</w:t>
            </w:r>
          </w:p>
        </w:tc>
      </w:tr>
      <w:tr w:rsidR="00302AC3" w:rsidRPr="00F84397" w14:paraId="5CBB7994" w14:textId="77777777" w:rsidTr="007E7609">
        <w:trPr>
          <w:trHeight w:val="56"/>
        </w:trPr>
        <w:tc>
          <w:tcPr>
            <w:tcW w:w="2628" w:type="dxa"/>
            <w:shd w:val="clear" w:color="auto" w:fill="D9D9D9" w:themeFill="background1" w:themeFillShade="D9"/>
          </w:tcPr>
          <w:p w14:paraId="59FEA886"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994152B" w14:textId="77777777" w:rsidR="00302AC3" w:rsidRPr="00F84397" w:rsidRDefault="00302AC3" w:rsidP="007E7609">
            <w:pPr>
              <w:rPr>
                <w:rFonts w:asciiTheme="minorHAnsi" w:hAnsiTheme="minorHAnsi"/>
                <w:b/>
                <w:szCs w:val="20"/>
              </w:rPr>
            </w:pPr>
          </w:p>
        </w:tc>
        <w:tc>
          <w:tcPr>
            <w:tcW w:w="7020" w:type="dxa"/>
          </w:tcPr>
          <w:p w14:paraId="60FCC918" w14:textId="030C0B91" w:rsidR="00302AC3" w:rsidRPr="00F84397" w:rsidRDefault="00302AC3" w:rsidP="007E7609">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02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p>
        </w:tc>
      </w:tr>
      <w:tr w:rsidR="00302AC3" w:rsidRPr="00F84397" w14:paraId="7FC61B95" w14:textId="77777777" w:rsidTr="00AB7CFE">
        <w:trPr>
          <w:trHeight w:val="56"/>
        </w:trPr>
        <w:tc>
          <w:tcPr>
            <w:tcW w:w="2628" w:type="dxa"/>
            <w:shd w:val="clear" w:color="auto" w:fill="D9D9D9" w:themeFill="background1" w:themeFillShade="D9"/>
          </w:tcPr>
          <w:p w14:paraId="17B1B6DE"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C12962" w14:textId="77777777" w:rsidR="00302AC3" w:rsidRPr="00F84397" w:rsidRDefault="00302AC3" w:rsidP="007E7609">
            <w:pPr>
              <w:rPr>
                <w:rFonts w:asciiTheme="minorHAnsi" w:hAnsiTheme="minorHAnsi"/>
                <w:b/>
                <w:szCs w:val="20"/>
              </w:rPr>
            </w:pPr>
          </w:p>
        </w:tc>
        <w:tc>
          <w:tcPr>
            <w:tcW w:w="7020" w:type="dxa"/>
          </w:tcPr>
          <w:p w14:paraId="685D5A0F" w14:textId="77777777" w:rsidR="00302AC3" w:rsidRDefault="00302AC3" w:rsidP="007E7609">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r w:rsidRPr="00270DBE">
              <w:rPr>
                <w:rFonts w:asciiTheme="minorHAnsi" w:eastAsiaTheme="minorEastAsia" w:hAnsiTheme="minorHAnsi"/>
                <w:bCs/>
                <w:szCs w:val="20"/>
              </w:rPr>
              <w:t>Triangle with material color, root model object with no default material color</w:t>
            </w:r>
          </w:p>
          <w:p w14:paraId="6054D9E6" w14:textId="77777777" w:rsidR="00302AC3" w:rsidRDefault="00302AC3" w:rsidP="007E7609">
            <w:pPr>
              <w:rPr>
                <w:rFonts w:asciiTheme="minorHAnsi" w:eastAsia="Calibri" w:hAnsiTheme="minorHAnsi" w:cs="Calibri"/>
                <w:szCs w:val="20"/>
              </w:rPr>
            </w:pPr>
          </w:p>
          <w:p w14:paraId="32382E56" w14:textId="77777777" w:rsidR="00302AC3" w:rsidRPr="00F84397" w:rsidRDefault="00302AC3" w:rsidP="007E7609">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sidRPr="00270DBE">
              <w:rPr>
                <w:rFonts w:asciiTheme="minorHAnsi" w:eastAsiaTheme="minorEastAsia" w:hAnsiTheme="minorHAnsi"/>
                <w:bCs/>
                <w:szCs w:val="20"/>
              </w:rPr>
              <w:t>– Triangle with material color, non- root model object with no default material color</w:t>
            </w:r>
            <w:r w:rsidRPr="00270DBE">
              <w:rPr>
                <w:rFonts w:asciiTheme="minorHAnsi" w:hAnsiTheme="minorHAnsi"/>
                <w:szCs w:val="20"/>
              </w:rPr>
              <w:t xml:space="preserve"> </w:t>
            </w:r>
          </w:p>
          <w:p w14:paraId="305674A8"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09C75D5" w14:textId="77777777" w:rsidTr="007E7609">
        <w:trPr>
          <w:trHeight w:val="56"/>
        </w:trPr>
        <w:tc>
          <w:tcPr>
            <w:tcW w:w="2628" w:type="dxa"/>
            <w:tcBorders>
              <w:bottom w:val="single" w:sz="4" w:space="0" w:color="auto"/>
            </w:tcBorders>
            <w:shd w:val="clear" w:color="auto" w:fill="D9D9D9" w:themeFill="background1" w:themeFillShade="D9"/>
          </w:tcPr>
          <w:p w14:paraId="01203831" w14:textId="2C117CA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C187063" w14:textId="1D6D567D" w:rsidR="00AB7CFE" w:rsidRPr="00F84397" w:rsidRDefault="00AB7CFE" w:rsidP="00AB7CFE">
            <w:pPr>
              <w:rPr>
                <w:rFonts w:asciiTheme="minorHAnsi" w:eastAsiaTheme="minorEastAsia" w:hAnsiTheme="minorHAnsi"/>
                <w:b/>
                <w:bCs/>
                <w:szCs w:val="20"/>
              </w:rPr>
            </w:pPr>
            <w:hyperlink r:id="rId71" w:anchor="Chapter-4-Object-Resources" w:history="1">
              <w:r w:rsidRPr="008E7B76">
                <w:rPr>
                  <w:rStyle w:val="Hyperlink"/>
                  <w:rFonts w:asciiTheme="minorHAnsi" w:eastAsiaTheme="minorEastAsia" w:hAnsiTheme="minorHAnsi"/>
                  <w:bCs/>
                  <w:szCs w:val="20"/>
                </w:rPr>
                <w:t>Link to Requirement in 3MF Specification</w:t>
              </w:r>
            </w:hyperlink>
          </w:p>
        </w:tc>
      </w:tr>
    </w:tbl>
    <w:p w14:paraId="53D80C17" w14:textId="4E48C23A" w:rsidR="00A21BEB" w:rsidRDefault="00A21BEB" w:rsidP="00A21BEB"/>
    <w:p w14:paraId="14D5C51C" w14:textId="6873744F" w:rsidR="00A55754" w:rsidRDefault="00F460C7" w:rsidP="003162C7">
      <w:pPr>
        <w:pStyle w:val="Heading3"/>
      </w:pPr>
      <w:r>
        <w:t xml:space="preserve"> </w:t>
      </w:r>
      <w:r w:rsidR="0003262E">
        <w:t>N_</w:t>
      </w:r>
      <w:r w:rsidR="004360B7">
        <w:t>???_0</w:t>
      </w:r>
      <w:r w:rsidR="00A55754">
        <w:t>602</w:t>
      </w:r>
      <w:r w:rsidR="0049605A">
        <w:t xml:space="preserve"> Duplicate IDs</w:t>
      </w:r>
    </w:p>
    <w:tbl>
      <w:tblPr>
        <w:tblStyle w:val="TableGrid"/>
        <w:tblW w:w="9648" w:type="dxa"/>
        <w:tblLook w:val="04A0" w:firstRow="1" w:lastRow="0" w:firstColumn="1" w:lastColumn="0" w:noHBand="0" w:noVBand="1"/>
      </w:tblPr>
      <w:tblGrid>
        <w:gridCol w:w="2628"/>
        <w:gridCol w:w="7020"/>
      </w:tblGrid>
      <w:tr w:rsidR="00A55754" w:rsidRPr="00F84397" w14:paraId="66815EDE" w14:textId="77777777" w:rsidTr="00130FD1">
        <w:tc>
          <w:tcPr>
            <w:tcW w:w="2628" w:type="dxa"/>
            <w:tcBorders>
              <w:bottom w:val="single" w:sz="4" w:space="0" w:color="auto"/>
            </w:tcBorders>
            <w:shd w:val="clear" w:color="auto" w:fill="D9D9D9" w:themeFill="background1" w:themeFillShade="D9"/>
          </w:tcPr>
          <w:p w14:paraId="67F7776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BAC4EB0" w14:textId="77777777" w:rsidR="00A55754" w:rsidRPr="00F84397" w:rsidRDefault="00A55754" w:rsidP="00130FD1">
            <w:pPr>
              <w:rPr>
                <w:rFonts w:asciiTheme="minorHAnsi" w:hAnsiTheme="minorHAnsi"/>
                <w:b/>
                <w:szCs w:val="20"/>
              </w:rPr>
            </w:pPr>
          </w:p>
        </w:tc>
        <w:tc>
          <w:tcPr>
            <w:tcW w:w="7020" w:type="dxa"/>
          </w:tcPr>
          <w:p w14:paraId="3C53661E" w14:textId="3A19BA6A" w:rsidR="00A55754" w:rsidRPr="00F84397" w:rsidRDefault="0049605A" w:rsidP="0049605A">
            <w:pPr>
              <w:rPr>
                <w:rFonts w:asciiTheme="minorHAnsi" w:hAnsiTheme="minorHAnsi"/>
                <w:szCs w:val="20"/>
              </w:rPr>
            </w:pPr>
            <w:r>
              <w:rPr>
                <w:rFonts w:asciiTheme="minorHAnsi" w:hAnsiTheme="minorHAnsi"/>
                <w:szCs w:val="20"/>
              </w:rPr>
              <w:t xml:space="preserve">Duplicate material color IDs in model file. </w:t>
            </w:r>
          </w:p>
        </w:tc>
      </w:tr>
      <w:tr w:rsidR="00A55754" w:rsidRPr="00F84397" w14:paraId="45FBF647" w14:textId="77777777" w:rsidTr="00130FD1">
        <w:trPr>
          <w:trHeight w:val="56"/>
        </w:trPr>
        <w:tc>
          <w:tcPr>
            <w:tcW w:w="2628" w:type="dxa"/>
            <w:shd w:val="clear" w:color="auto" w:fill="D9D9D9" w:themeFill="background1" w:themeFillShade="D9"/>
          </w:tcPr>
          <w:p w14:paraId="37576FE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6C1BF3" w14:textId="77777777" w:rsidR="00A55754" w:rsidRPr="00F84397" w:rsidRDefault="00A55754" w:rsidP="00130FD1">
            <w:pPr>
              <w:rPr>
                <w:rFonts w:asciiTheme="minorHAnsi" w:hAnsiTheme="minorHAnsi"/>
                <w:b/>
                <w:szCs w:val="20"/>
              </w:rPr>
            </w:pPr>
          </w:p>
        </w:tc>
        <w:tc>
          <w:tcPr>
            <w:tcW w:w="7020" w:type="dxa"/>
          </w:tcPr>
          <w:p w14:paraId="3E7913DE" w14:textId="7969ED30"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3B7A05">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02E2DC6E" w14:textId="77777777" w:rsidTr="00AB7CFE">
        <w:trPr>
          <w:trHeight w:val="56"/>
        </w:trPr>
        <w:tc>
          <w:tcPr>
            <w:tcW w:w="2628" w:type="dxa"/>
            <w:shd w:val="clear" w:color="auto" w:fill="D9D9D9" w:themeFill="background1" w:themeFillShade="D9"/>
          </w:tcPr>
          <w:p w14:paraId="27237B6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40CC66" w14:textId="77777777" w:rsidR="00A55754" w:rsidRPr="00F84397" w:rsidRDefault="00A55754" w:rsidP="00130FD1">
            <w:pPr>
              <w:rPr>
                <w:rFonts w:asciiTheme="minorHAnsi" w:hAnsiTheme="minorHAnsi"/>
                <w:b/>
                <w:szCs w:val="20"/>
              </w:rPr>
            </w:pPr>
          </w:p>
        </w:tc>
        <w:tc>
          <w:tcPr>
            <w:tcW w:w="7020" w:type="dxa"/>
          </w:tcPr>
          <w:p w14:paraId="2BEE1336" w14:textId="18F98FAC"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 xml:space="preserve">Duplicate </w:t>
            </w:r>
            <w:proofErr w:type="spellStart"/>
            <w:r w:rsidR="0049605A">
              <w:rPr>
                <w:rFonts w:asciiTheme="minorHAnsi" w:eastAsia="Calibri" w:hAnsiTheme="minorHAnsi" w:cs="Calibri"/>
                <w:szCs w:val="20"/>
              </w:rPr>
              <w:t>colorgroup</w:t>
            </w:r>
            <w:proofErr w:type="spellEnd"/>
            <w:r w:rsidR="0049605A">
              <w:rPr>
                <w:rFonts w:asciiTheme="minorHAnsi" w:eastAsia="Calibri" w:hAnsiTheme="minorHAnsi" w:cs="Calibri"/>
                <w:szCs w:val="20"/>
              </w:rPr>
              <w:t xml:space="preserve"> ID attribute values</w:t>
            </w:r>
          </w:p>
          <w:p w14:paraId="6763D442" w14:textId="77777777" w:rsidR="00A55754" w:rsidRDefault="00A55754" w:rsidP="00130FD1">
            <w:pPr>
              <w:rPr>
                <w:rFonts w:asciiTheme="minorHAnsi" w:eastAsia="Calibri" w:hAnsiTheme="minorHAnsi" w:cs="Calibri"/>
                <w:szCs w:val="20"/>
              </w:rPr>
            </w:pPr>
          </w:p>
          <w:p w14:paraId="7BD2D96A" w14:textId="530A40AF"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Duplicate texture2dgroup ID attribute values</w:t>
            </w:r>
          </w:p>
          <w:p w14:paraId="62EBB7DC" w14:textId="7DE2C7EA" w:rsidR="00A55754" w:rsidRDefault="00A55754" w:rsidP="00130FD1">
            <w:pPr>
              <w:rPr>
                <w:rFonts w:asciiTheme="minorHAnsi" w:hAnsiTheme="minorHAnsi"/>
                <w:szCs w:val="20"/>
              </w:rPr>
            </w:pPr>
          </w:p>
          <w:p w14:paraId="001C68BA" w14:textId="1270AC08" w:rsidR="0049605A" w:rsidRDefault="0049605A" w:rsidP="00130FD1">
            <w:pPr>
              <w:rPr>
                <w:rFonts w:asciiTheme="minorHAnsi" w:hAnsiTheme="minorHAnsi"/>
                <w:szCs w:val="20"/>
              </w:rPr>
            </w:pPr>
            <w:r w:rsidRPr="0049605A">
              <w:rPr>
                <w:rFonts w:asciiTheme="minorHAnsi" w:hAnsiTheme="minorHAnsi"/>
                <w:b/>
                <w:szCs w:val="20"/>
              </w:rPr>
              <w:t>03</w:t>
            </w:r>
            <w:r>
              <w:rPr>
                <w:rFonts w:asciiTheme="minorHAnsi" w:hAnsiTheme="minorHAnsi"/>
                <w:szCs w:val="20"/>
              </w:rPr>
              <w:t xml:space="preserve"> – Duplicate texture2d ID attribute values</w:t>
            </w:r>
          </w:p>
          <w:p w14:paraId="32E7E1B2" w14:textId="53833E02" w:rsidR="0049605A" w:rsidRDefault="0049605A" w:rsidP="00130FD1">
            <w:pPr>
              <w:rPr>
                <w:rFonts w:asciiTheme="minorHAnsi" w:hAnsiTheme="minorHAnsi"/>
                <w:szCs w:val="20"/>
              </w:rPr>
            </w:pPr>
          </w:p>
          <w:p w14:paraId="07F9529C" w14:textId="3F4FBF80" w:rsidR="00A55754" w:rsidRPr="00B142E0" w:rsidRDefault="0049605A" w:rsidP="00130FD1">
            <w:pPr>
              <w:rPr>
                <w:rFonts w:asciiTheme="minorHAnsi" w:hAnsiTheme="minorHAnsi"/>
                <w:szCs w:val="20"/>
              </w:rPr>
            </w:pPr>
            <w:r w:rsidRPr="0049605A">
              <w:rPr>
                <w:rFonts w:asciiTheme="minorHAnsi" w:hAnsiTheme="minorHAnsi"/>
                <w:b/>
                <w:szCs w:val="20"/>
              </w:rPr>
              <w:t>04</w:t>
            </w:r>
            <w:r>
              <w:rPr>
                <w:rFonts w:asciiTheme="minorHAnsi" w:hAnsiTheme="minorHAnsi"/>
                <w:szCs w:val="20"/>
              </w:rPr>
              <w:t xml:space="preserve"> – Duplicate </w:t>
            </w:r>
            <w:proofErr w:type="spellStart"/>
            <w:r>
              <w:rPr>
                <w:rFonts w:asciiTheme="minorHAnsi" w:hAnsiTheme="minorHAnsi"/>
                <w:szCs w:val="20"/>
              </w:rPr>
              <w:t>mult</w:t>
            </w:r>
            <w:r w:rsidR="00B142E0">
              <w:rPr>
                <w:rFonts w:asciiTheme="minorHAnsi" w:hAnsiTheme="minorHAnsi"/>
                <w:szCs w:val="20"/>
              </w:rPr>
              <w:t>iproperties</w:t>
            </w:r>
            <w:proofErr w:type="spellEnd"/>
            <w:r w:rsidR="00B142E0">
              <w:rPr>
                <w:rFonts w:asciiTheme="minorHAnsi" w:hAnsiTheme="minorHAnsi"/>
                <w:szCs w:val="20"/>
              </w:rPr>
              <w:t xml:space="preserve"> ID attribute values</w:t>
            </w:r>
          </w:p>
        </w:tc>
      </w:tr>
      <w:tr w:rsidR="00AB7CFE" w:rsidRPr="00F84397" w14:paraId="0DAF7329" w14:textId="77777777" w:rsidTr="00130FD1">
        <w:trPr>
          <w:trHeight w:val="56"/>
        </w:trPr>
        <w:tc>
          <w:tcPr>
            <w:tcW w:w="2628" w:type="dxa"/>
            <w:tcBorders>
              <w:bottom w:val="single" w:sz="4" w:space="0" w:color="auto"/>
            </w:tcBorders>
            <w:shd w:val="clear" w:color="auto" w:fill="D9D9D9" w:themeFill="background1" w:themeFillShade="D9"/>
          </w:tcPr>
          <w:p w14:paraId="42819E55" w14:textId="5B6B4077"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1A40DBB" w14:textId="464225D6" w:rsidR="00AB7CFE" w:rsidRPr="00F84397" w:rsidRDefault="00AB7CFE" w:rsidP="00AB7CFE">
            <w:pPr>
              <w:rPr>
                <w:rFonts w:asciiTheme="minorHAnsi" w:eastAsiaTheme="minorEastAsia" w:hAnsiTheme="minorHAnsi"/>
                <w:b/>
                <w:bCs/>
                <w:szCs w:val="20"/>
              </w:rPr>
            </w:pPr>
            <w:hyperlink r:id="rId72" w:anchor="Chapter-5-Material-Resources" w:history="1">
              <w:r w:rsidRPr="00F438AC">
                <w:rPr>
                  <w:rStyle w:val="Hyperlink"/>
                  <w:rFonts w:asciiTheme="minorHAnsi" w:eastAsiaTheme="minorEastAsia" w:hAnsiTheme="minorHAnsi"/>
                  <w:bCs/>
                  <w:szCs w:val="20"/>
                </w:rPr>
                <w:t>Link to Requirement in 3MF Specification</w:t>
              </w:r>
            </w:hyperlink>
          </w:p>
        </w:tc>
      </w:tr>
    </w:tbl>
    <w:p w14:paraId="58501551" w14:textId="5A3CB6FB" w:rsidR="00A55754" w:rsidRDefault="00A55754" w:rsidP="00A21BEB"/>
    <w:p w14:paraId="4C375FC7" w14:textId="21823917" w:rsidR="00A55754" w:rsidRDefault="0003262E" w:rsidP="003162C7">
      <w:pPr>
        <w:pStyle w:val="Heading3"/>
      </w:pPr>
      <w:r>
        <w:t>N_</w:t>
      </w:r>
      <w:r w:rsidR="004360B7">
        <w:t>???_0</w:t>
      </w:r>
      <w:r w:rsidR="00A55754">
        <w:t>604</w:t>
      </w:r>
      <w:r w:rsidR="00A55754" w:rsidRPr="0056587D">
        <w:t xml:space="preserve"> </w:t>
      </w:r>
      <w:proofErr w:type="spellStart"/>
      <w:r w:rsidR="00427C3B">
        <w:t>Multipro</w:t>
      </w:r>
      <w:r w:rsidR="005D4A6F">
        <w:t>p</w:t>
      </w:r>
      <w:r w:rsidR="00427C3B">
        <w:t>erties</w:t>
      </w:r>
      <w:proofErr w:type="spellEnd"/>
      <w:r w:rsidR="00427C3B">
        <w:t xml:space="preserve"> </w:t>
      </w:r>
      <w:proofErr w:type="spellStart"/>
      <w:r w:rsidR="005D4A6F">
        <w:t>pids</w:t>
      </w:r>
      <w:proofErr w:type="spellEnd"/>
      <w:r w:rsidR="005D4A6F">
        <w:t xml:space="preserve"> </w:t>
      </w:r>
      <w:r w:rsidR="00427C3B">
        <w:t>References</w:t>
      </w:r>
    </w:p>
    <w:tbl>
      <w:tblPr>
        <w:tblStyle w:val="TableGrid"/>
        <w:tblW w:w="9648" w:type="dxa"/>
        <w:tblLook w:val="04A0" w:firstRow="1" w:lastRow="0" w:firstColumn="1" w:lastColumn="0" w:noHBand="0" w:noVBand="1"/>
      </w:tblPr>
      <w:tblGrid>
        <w:gridCol w:w="2628"/>
        <w:gridCol w:w="7020"/>
      </w:tblGrid>
      <w:tr w:rsidR="00A55754" w:rsidRPr="00F84397" w14:paraId="37D0C9E7" w14:textId="77777777" w:rsidTr="00130FD1">
        <w:tc>
          <w:tcPr>
            <w:tcW w:w="2628" w:type="dxa"/>
            <w:tcBorders>
              <w:bottom w:val="single" w:sz="4" w:space="0" w:color="auto"/>
            </w:tcBorders>
            <w:shd w:val="clear" w:color="auto" w:fill="D9D9D9" w:themeFill="background1" w:themeFillShade="D9"/>
          </w:tcPr>
          <w:p w14:paraId="0362301C"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8DC5B57" w14:textId="77777777" w:rsidR="00A55754" w:rsidRPr="00F84397" w:rsidRDefault="00A55754" w:rsidP="00130FD1">
            <w:pPr>
              <w:rPr>
                <w:rFonts w:asciiTheme="minorHAnsi" w:hAnsiTheme="minorHAnsi"/>
                <w:b/>
                <w:szCs w:val="20"/>
              </w:rPr>
            </w:pPr>
          </w:p>
        </w:tc>
        <w:tc>
          <w:tcPr>
            <w:tcW w:w="7020" w:type="dxa"/>
          </w:tcPr>
          <w:p w14:paraId="68A90925" w14:textId="42B0B194" w:rsidR="00A55754" w:rsidRPr="00F84397" w:rsidRDefault="005D4A6F" w:rsidP="005D4A6F">
            <w:pPr>
              <w:rPr>
                <w:rFonts w:asciiTheme="minorHAnsi" w:hAnsiTheme="minorHAnsi"/>
                <w:szCs w:val="20"/>
              </w:rPr>
            </w:pPr>
            <w:r>
              <w:rPr>
                <w:rFonts w:asciiTheme="minorHAnsi" w:hAnsiTheme="minorHAnsi"/>
                <w:szCs w:val="20"/>
              </w:rPr>
              <w:t xml:space="preserve">Verify that the printer rejects multiple </w:t>
            </w:r>
            <w:proofErr w:type="spellStart"/>
            <w:r>
              <w:rPr>
                <w:rFonts w:asciiTheme="minorHAnsi" w:hAnsiTheme="minorHAnsi"/>
                <w:szCs w:val="20"/>
              </w:rPr>
              <w:t>colorgroup</w:t>
            </w:r>
            <w:proofErr w:type="spellEnd"/>
            <w:r>
              <w:rPr>
                <w:rFonts w:asciiTheme="minorHAnsi" w:hAnsiTheme="minorHAnsi"/>
                <w:szCs w:val="20"/>
              </w:rPr>
              <w:t xml:space="preserve"> references </w:t>
            </w:r>
            <w:proofErr w:type="spellStart"/>
            <w:r>
              <w:rPr>
                <w:rFonts w:asciiTheme="minorHAnsi" w:hAnsiTheme="minorHAnsi"/>
                <w:szCs w:val="20"/>
              </w:rPr>
              <w:t>multiproperties</w:t>
            </w:r>
            <w:proofErr w:type="spellEnd"/>
            <w:r>
              <w:rPr>
                <w:rFonts w:asciiTheme="minorHAnsi" w:hAnsiTheme="minorHAnsi"/>
                <w:szCs w:val="20"/>
              </w:rPr>
              <w:t xml:space="preserve"> and ignores the use of another </w:t>
            </w:r>
            <w:proofErr w:type="spellStart"/>
            <w:r>
              <w:rPr>
                <w:rFonts w:asciiTheme="minorHAnsi" w:hAnsiTheme="minorHAnsi"/>
                <w:szCs w:val="20"/>
              </w:rPr>
              <w:t>multiproperties</w:t>
            </w:r>
            <w:proofErr w:type="spellEnd"/>
            <w:r>
              <w:rPr>
                <w:rFonts w:asciiTheme="minorHAnsi" w:hAnsiTheme="minorHAnsi"/>
                <w:szCs w:val="20"/>
              </w:rPr>
              <w:t xml:space="preserve"> as part of a </w:t>
            </w:r>
            <w:proofErr w:type="spellStart"/>
            <w:r>
              <w:rPr>
                <w:rFonts w:asciiTheme="minorHAnsi" w:hAnsiTheme="minorHAnsi"/>
                <w:szCs w:val="20"/>
              </w:rPr>
              <w:t>multiproperties</w:t>
            </w:r>
            <w:proofErr w:type="spellEnd"/>
            <w:r>
              <w:rPr>
                <w:rFonts w:asciiTheme="minorHAnsi" w:hAnsiTheme="minorHAnsi"/>
                <w:szCs w:val="20"/>
              </w:rPr>
              <w:t xml:space="preserve"> </w:t>
            </w:r>
            <w:proofErr w:type="spellStart"/>
            <w:r>
              <w:rPr>
                <w:rFonts w:asciiTheme="minorHAnsi" w:hAnsiTheme="minorHAnsi"/>
                <w:szCs w:val="20"/>
              </w:rPr>
              <w:t>pids</w:t>
            </w:r>
            <w:proofErr w:type="spellEnd"/>
            <w:r>
              <w:rPr>
                <w:rFonts w:asciiTheme="minorHAnsi" w:hAnsiTheme="minorHAnsi"/>
                <w:szCs w:val="20"/>
              </w:rPr>
              <w:t xml:space="preserve"> reference</w:t>
            </w:r>
          </w:p>
        </w:tc>
      </w:tr>
      <w:tr w:rsidR="00A55754" w:rsidRPr="00F84397" w14:paraId="440F2D7E" w14:textId="77777777" w:rsidTr="00130FD1">
        <w:trPr>
          <w:trHeight w:val="56"/>
        </w:trPr>
        <w:tc>
          <w:tcPr>
            <w:tcW w:w="2628" w:type="dxa"/>
            <w:shd w:val="clear" w:color="auto" w:fill="D9D9D9" w:themeFill="background1" w:themeFillShade="D9"/>
          </w:tcPr>
          <w:p w14:paraId="395F1921"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053D045" w14:textId="77777777" w:rsidR="00A55754" w:rsidRPr="00F84397" w:rsidRDefault="00A55754" w:rsidP="00130FD1">
            <w:pPr>
              <w:rPr>
                <w:rFonts w:asciiTheme="minorHAnsi" w:hAnsiTheme="minorHAnsi"/>
                <w:b/>
                <w:szCs w:val="20"/>
              </w:rPr>
            </w:pPr>
          </w:p>
        </w:tc>
        <w:tc>
          <w:tcPr>
            <w:tcW w:w="7020" w:type="dxa"/>
          </w:tcPr>
          <w:p w14:paraId="7A69B344" w14:textId="13D01484"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814A31">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4E5E6DFC" w14:textId="77777777" w:rsidTr="00AB7CFE">
        <w:trPr>
          <w:trHeight w:val="56"/>
        </w:trPr>
        <w:tc>
          <w:tcPr>
            <w:tcW w:w="2628" w:type="dxa"/>
            <w:shd w:val="clear" w:color="auto" w:fill="D9D9D9" w:themeFill="background1" w:themeFillShade="D9"/>
          </w:tcPr>
          <w:p w14:paraId="24AAC2C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5FFA86F" w14:textId="77777777" w:rsidR="00A55754" w:rsidRPr="00F84397" w:rsidRDefault="00A55754" w:rsidP="00130FD1">
            <w:pPr>
              <w:rPr>
                <w:rFonts w:asciiTheme="minorHAnsi" w:hAnsiTheme="minorHAnsi"/>
                <w:b/>
                <w:szCs w:val="20"/>
              </w:rPr>
            </w:pPr>
          </w:p>
        </w:tc>
        <w:tc>
          <w:tcPr>
            <w:tcW w:w="7020" w:type="dxa"/>
          </w:tcPr>
          <w:p w14:paraId="7BED771F" w14:textId="786265B7" w:rsidR="00A55754" w:rsidRPr="005D4A6F"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01</w:t>
            </w:r>
            <w:r w:rsidRPr="005D4A6F">
              <w:rPr>
                <w:rFonts w:asciiTheme="minorHAnsi" w:eastAsiaTheme="minorEastAsia" w:hAnsiTheme="minorHAnsi"/>
                <w:bCs/>
                <w:szCs w:val="20"/>
              </w:rPr>
              <w:t xml:space="preserve"> –</w:t>
            </w:r>
            <w:r w:rsidR="005D4A6F" w:rsidRPr="005D4A6F">
              <w:t xml:space="preserve"> </w:t>
            </w:r>
            <w:r w:rsidR="005D4A6F" w:rsidRPr="005D4A6F">
              <w:rPr>
                <w:rFonts w:asciiTheme="minorHAnsi" w:eastAsiaTheme="minorEastAsia" w:hAnsiTheme="minorHAnsi"/>
                <w:bCs/>
                <w:szCs w:val="20"/>
              </w:rPr>
              <w:t xml:space="preserve">Include two </w:t>
            </w:r>
            <w:proofErr w:type="spellStart"/>
            <w:r w:rsidR="005D4A6F" w:rsidRPr="005D4A6F">
              <w:rPr>
                <w:rFonts w:asciiTheme="minorHAnsi" w:eastAsiaTheme="minorEastAsia" w:hAnsiTheme="minorHAnsi"/>
                <w:bCs/>
                <w:szCs w:val="20"/>
              </w:rPr>
              <w:t>colorgroup</w:t>
            </w:r>
            <w:proofErr w:type="spellEnd"/>
            <w:r w:rsidR="005D4A6F" w:rsidRPr="005D4A6F">
              <w:rPr>
                <w:rFonts w:asciiTheme="minorHAnsi" w:eastAsiaTheme="minorEastAsia" w:hAnsiTheme="minorHAnsi"/>
                <w:bCs/>
                <w:szCs w:val="20"/>
              </w:rPr>
              <w:t xml:space="preserve"> references in </w:t>
            </w:r>
            <w:proofErr w:type="spellStart"/>
            <w:r w:rsidR="005D4A6F" w:rsidRPr="005D4A6F">
              <w:rPr>
                <w:rFonts w:asciiTheme="minorHAnsi" w:eastAsiaTheme="minorEastAsia" w:hAnsiTheme="minorHAnsi"/>
                <w:bCs/>
                <w:szCs w:val="20"/>
              </w:rPr>
              <w:t>multiproperties</w:t>
            </w:r>
            <w:proofErr w:type="spellEnd"/>
            <w:r w:rsidR="005D4A6F" w:rsidRPr="005D4A6F">
              <w:rPr>
                <w:rFonts w:asciiTheme="minorHAnsi" w:eastAsiaTheme="minorEastAsia" w:hAnsiTheme="minorHAnsi"/>
                <w:bCs/>
                <w:szCs w:val="20"/>
              </w:rPr>
              <w:t xml:space="preserve"> </w:t>
            </w:r>
            <w:proofErr w:type="spellStart"/>
            <w:r w:rsidR="005D4A6F" w:rsidRPr="005D4A6F">
              <w:rPr>
                <w:rFonts w:asciiTheme="minorHAnsi" w:eastAsiaTheme="minorEastAsia" w:hAnsiTheme="minorHAnsi"/>
                <w:bCs/>
                <w:szCs w:val="20"/>
              </w:rPr>
              <w:t>pids</w:t>
            </w:r>
            <w:proofErr w:type="spellEnd"/>
          </w:p>
          <w:p w14:paraId="5FFFE76E" w14:textId="77777777" w:rsidR="00A55754" w:rsidRDefault="00A55754" w:rsidP="00130FD1">
            <w:pPr>
              <w:rPr>
                <w:rFonts w:asciiTheme="minorHAnsi" w:eastAsia="Calibri" w:hAnsiTheme="minorHAnsi" w:cs="Calibri"/>
                <w:szCs w:val="20"/>
              </w:rPr>
            </w:pPr>
          </w:p>
          <w:p w14:paraId="775E5ADF" w14:textId="52599F52" w:rsidR="00A55754" w:rsidRPr="00E7471F" w:rsidRDefault="00A55754" w:rsidP="008E4E98">
            <w:pPr>
              <w:pStyle w:val="ListParagraph"/>
              <w:numPr>
                <w:ilvl w:val="0"/>
                <w:numId w:val="8"/>
              </w:numPr>
              <w:rPr>
                <w:rFonts w:asciiTheme="minorHAnsi" w:hAnsiTheme="minorHAnsi"/>
                <w:szCs w:val="20"/>
              </w:rPr>
            </w:pPr>
            <w:r w:rsidRPr="00E7471F">
              <w:rPr>
                <w:rFonts w:asciiTheme="minorHAnsi" w:eastAsiaTheme="minorEastAsia" w:hAnsiTheme="minorHAnsi"/>
                <w:b/>
                <w:bCs/>
                <w:szCs w:val="20"/>
              </w:rPr>
              <w:t>–</w:t>
            </w:r>
            <w:r w:rsidR="005D4A6F" w:rsidRPr="005D4A6F">
              <w:t xml:space="preserve"> </w:t>
            </w:r>
            <w:r w:rsidR="005D4A6F" w:rsidRPr="00E7471F">
              <w:rPr>
                <w:rFonts w:asciiTheme="minorHAnsi" w:eastAsiaTheme="minorEastAsia" w:hAnsiTheme="minorHAnsi"/>
                <w:bCs/>
                <w:szCs w:val="20"/>
              </w:rPr>
              <w:t xml:space="preserve">Include references to another </w:t>
            </w:r>
            <w:proofErr w:type="spellStart"/>
            <w:r w:rsidR="005D4A6F" w:rsidRPr="00E7471F">
              <w:rPr>
                <w:rFonts w:asciiTheme="minorHAnsi" w:eastAsiaTheme="minorEastAsia" w:hAnsiTheme="minorHAnsi"/>
                <w:bCs/>
                <w:szCs w:val="20"/>
              </w:rPr>
              <w:t>multiproperties</w:t>
            </w:r>
            <w:proofErr w:type="spellEnd"/>
            <w:r w:rsidR="005D4A6F" w:rsidRPr="00E7471F">
              <w:rPr>
                <w:rFonts w:asciiTheme="minorHAnsi" w:eastAsiaTheme="minorEastAsia" w:hAnsiTheme="minorHAnsi"/>
                <w:bCs/>
                <w:szCs w:val="20"/>
              </w:rPr>
              <w:t xml:space="preserve"> group in </w:t>
            </w:r>
            <w:proofErr w:type="spellStart"/>
            <w:r w:rsidR="005D4A6F" w:rsidRPr="00E7471F">
              <w:rPr>
                <w:rFonts w:asciiTheme="minorHAnsi" w:eastAsiaTheme="minorEastAsia" w:hAnsiTheme="minorHAnsi"/>
                <w:bCs/>
                <w:szCs w:val="20"/>
              </w:rPr>
              <w:t>multiproperties</w:t>
            </w:r>
            <w:proofErr w:type="spellEnd"/>
            <w:r w:rsidR="005D4A6F" w:rsidRPr="00E7471F">
              <w:rPr>
                <w:rFonts w:asciiTheme="minorHAnsi" w:eastAsiaTheme="minorEastAsia" w:hAnsiTheme="minorHAnsi"/>
                <w:bCs/>
                <w:szCs w:val="20"/>
              </w:rPr>
              <w:t xml:space="preserve"> </w:t>
            </w:r>
            <w:proofErr w:type="spellStart"/>
            <w:r w:rsidR="005D4A6F" w:rsidRPr="00E7471F">
              <w:rPr>
                <w:rFonts w:asciiTheme="minorHAnsi" w:eastAsiaTheme="minorEastAsia" w:hAnsiTheme="minorHAnsi"/>
                <w:bCs/>
                <w:szCs w:val="20"/>
              </w:rPr>
              <w:t>pids</w:t>
            </w:r>
            <w:proofErr w:type="spellEnd"/>
          </w:p>
          <w:p w14:paraId="79D11D23" w14:textId="77777777" w:rsidR="00A55754" w:rsidRPr="00F84397" w:rsidRDefault="00A55754" w:rsidP="00130FD1">
            <w:pPr>
              <w:rPr>
                <w:rFonts w:asciiTheme="minorHAnsi" w:hAnsiTheme="minorHAnsi"/>
                <w:szCs w:val="20"/>
              </w:rPr>
            </w:pPr>
          </w:p>
          <w:p w14:paraId="1EF775D7" w14:textId="69D5F369" w:rsidR="00A55754" w:rsidRPr="00E7471F" w:rsidRDefault="00E7471F" w:rsidP="00E7471F">
            <w:pPr>
              <w:rPr>
                <w:rFonts w:asciiTheme="minorHAnsi" w:eastAsiaTheme="minorEastAsia" w:hAnsiTheme="minorHAnsi"/>
                <w:bCs/>
                <w:szCs w:val="20"/>
              </w:rPr>
            </w:pPr>
            <w:r>
              <w:rPr>
                <w:rFonts w:asciiTheme="minorHAnsi" w:eastAsiaTheme="minorEastAsia" w:hAnsiTheme="minorHAnsi"/>
                <w:b/>
                <w:bCs/>
                <w:szCs w:val="20"/>
              </w:rPr>
              <w:t>03</w:t>
            </w:r>
            <w:r w:rsidR="00DF1FBF" w:rsidRPr="00E7471F">
              <w:rPr>
                <w:rFonts w:asciiTheme="minorHAnsi" w:eastAsiaTheme="minorEastAsia" w:hAnsiTheme="minorHAnsi"/>
                <w:b/>
                <w:bCs/>
                <w:szCs w:val="20"/>
              </w:rPr>
              <w:t xml:space="preserve">– </w:t>
            </w:r>
            <w:proofErr w:type="spellStart"/>
            <w:r w:rsidR="00DF1FBF" w:rsidRPr="00E7471F">
              <w:rPr>
                <w:rFonts w:asciiTheme="minorHAnsi" w:eastAsiaTheme="minorEastAsia" w:hAnsiTheme="minorHAnsi"/>
                <w:bCs/>
                <w:szCs w:val="20"/>
              </w:rPr>
              <w:t>basematerials</w:t>
            </w:r>
            <w:proofErr w:type="spellEnd"/>
            <w:r w:rsidR="00DF1FBF" w:rsidRPr="00E7471F">
              <w:rPr>
                <w:rFonts w:asciiTheme="minorHAnsi" w:eastAsiaTheme="minorEastAsia" w:hAnsiTheme="minorHAnsi"/>
                <w:bCs/>
                <w:szCs w:val="20"/>
              </w:rPr>
              <w:t xml:space="preserve"> as layer 2 of </w:t>
            </w:r>
            <w:proofErr w:type="spellStart"/>
            <w:r w:rsidR="00DF1FBF" w:rsidRPr="00E7471F">
              <w:rPr>
                <w:rFonts w:asciiTheme="minorHAnsi" w:eastAsiaTheme="minorEastAsia" w:hAnsiTheme="minorHAnsi"/>
                <w:bCs/>
                <w:szCs w:val="20"/>
              </w:rPr>
              <w:t>multiproperties</w:t>
            </w:r>
            <w:proofErr w:type="spellEnd"/>
          </w:p>
          <w:p w14:paraId="562E2E0D" w14:textId="77777777" w:rsidR="00E7471F" w:rsidRDefault="00E7471F" w:rsidP="00E7471F">
            <w:pPr>
              <w:rPr>
                <w:rFonts w:asciiTheme="minorHAnsi" w:eastAsiaTheme="minorEastAsia" w:hAnsiTheme="minorHAnsi"/>
                <w:bCs/>
                <w:szCs w:val="20"/>
              </w:rPr>
            </w:pPr>
          </w:p>
          <w:p w14:paraId="6657B8EE" w14:textId="29925FE5" w:rsidR="00E7471F" w:rsidRPr="00E7471F" w:rsidRDefault="00D465CD" w:rsidP="00E7471F">
            <w:pPr>
              <w:rPr>
                <w:rFonts w:asciiTheme="minorHAnsi" w:eastAsiaTheme="minorEastAsia" w:hAnsiTheme="minorHAnsi"/>
                <w:bCs/>
                <w:szCs w:val="20"/>
              </w:rPr>
            </w:pPr>
            <w:r>
              <w:rPr>
                <w:rFonts w:asciiTheme="minorHAnsi" w:eastAsiaTheme="minorEastAsia" w:hAnsiTheme="minorHAnsi"/>
                <w:bCs/>
                <w:szCs w:val="20"/>
              </w:rPr>
              <w:t xml:space="preserve">03 – </w:t>
            </w:r>
            <w:proofErr w:type="spellStart"/>
            <w:r>
              <w:rPr>
                <w:rFonts w:asciiTheme="minorHAnsi" w:eastAsiaTheme="minorEastAsia" w:hAnsiTheme="minorHAnsi"/>
                <w:bCs/>
                <w:szCs w:val="20"/>
              </w:rPr>
              <w:t>Basematerials</w:t>
            </w:r>
            <w:proofErr w:type="spellEnd"/>
            <w:r>
              <w:rPr>
                <w:rFonts w:asciiTheme="minorHAnsi" w:eastAsiaTheme="minorEastAsia" w:hAnsiTheme="minorHAnsi"/>
                <w:bCs/>
                <w:szCs w:val="20"/>
              </w:rPr>
              <w:t xml:space="preserve"> as bot layer 1 and 2 of </w:t>
            </w:r>
            <w:proofErr w:type="spellStart"/>
            <w:r>
              <w:rPr>
                <w:rFonts w:asciiTheme="minorHAnsi" w:eastAsiaTheme="minorEastAsia" w:hAnsiTheme="minorHAnsi"/>
                <w:bCs/>
                <w:szCs w:val="20"/>
              </w:rPr>
              <w:t>multiproperies</w:t>
            </w:r>
            <w:proofErr w:type="spellEnd"/>
          </w:p>
        </w:tc>
      </w:tr>
      <w:tr w:rsidR="00AB7CFE" w:rsidRPr="00F84397" w14:paraId="6AB6679B" w14:textId="77777777" w:rsidTr="00130FD1">
        <w:trPr>
          <w:trHeight w:val="56"/>
        </w:trPr>
        <w:tc>
          <w:tcPr>
            <w:tcW w:w="2628" w:type="dxa"/>
            <w:tcBorders>
              <w:bottom w:val="single" w:sz="4" w:space="0" w:color="auto"/>
            </w:tcBorders>
            <w:shd w:val="clear" w:color="auto" w:fill="D9D9D9" w:themeFill="background1" w:themeFillShade="D9"/>
          </w:tcPr>
          <w:p w14:paraId="576F5ACB" w14:textId="03343BB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FB09DE" w14:textId="0C2B417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34C5">
              <w:rPr>
                <w:rFonts w:asciiTheme="minorHAnsi" w:eastAsiaTheme="minorEastAsia" w:hAnsiTheme="minorHAnsi"/>
                <w:bCs/>
                <w:szCs w:val="20"/>
              </w:rPr>
              <w:t xml:space="preserve"> Could not find</w:t>
            </w:r>
          </w:p>
        </w:tc>
      </w:tr>
    </w:tbl>
    <w:p w14:paraId="74E7590B" w14:textId="77777777" w:rsidR="0041707B" w:rsidRDefault="0041707B" w:rsidP="00896F2F"/>
    <w:p w14:paraId="19F73EC2" w14:textId="77777777" w:rsidR="0041707B" w:rsidRDefault="0041707B">
      <w:pPr>
        <w:rPr>
          <w:rFonts w:eastAsiaTheme="majorEastAsia" w:cstheme="majorBidi"/>
          <w:b/>
          <w:bCs/>
          <w:color w:val="365F91" w:themeColor="accent1" w:themeShade="BF"/>
          <w:szCs w:val="20"/>
        </w:rPr>
      </w:pPr>
      <w:r>
        <w:br w:type="page"/>
      </w:r>
    </w:p>
    <w:p w14:paraId="0E9F07FE" w14:textId="6A4FFF04" w:rsidR="00A55754" w:rsidRDefault="00F460C7" w:rsidP="003162C7">
      <w:pPr>
        <w:pStyle w:val="Heading3"/>
      </w:pPr>
      <w:r>
        <w:lastRenderedPageBreak/>
        <w:t xml:space="preserve"> </w:t>
      </w:r>
      <w:r w:rsidR="0003262E">
        <w:t>N_</w:t>
      </w:r>
      <w:r w:rsidR="004360B7">
        <w:t>???_0</w:t>
      </w:r>
      <w:r w:rsidR="00A55754">
        <w:t>605</w:t>
      </w:r>
      <w:r w:rsidR="00A55754" w:rsidRPr="0056587D">
        <w:t xml:space="preserve"> </w:t>
      </w:r>
      <w:r w:rsidR="00C86FD5">
        <w:t xml:space="preserve">Invalid </w:t>
      </w:r>
      <w:r w:rsidR="00A55754">
        <w:t>Te</w:t>
      </w:r>
      <w:r w:rsidR="00812002">
        <w:t>xture Relationship Mapping</w:t>
      </w:r>
    </w:p>
    <w:tbl>
      <w:tblPr>
        <w:tblStyle w:val="TableGrid"/>
        <w:tblW w:w="9648" w:type="dxa"/>
        <w:tblLook w:val="04A0" w:firstRow="1" w:lastRow="0" w:firstColumn="1" w:lastColumn="0" w:noHBand="0" w:noVBand="1"/>
      </w:tblPr>
      <w:tblGrid>
        <w:gridCol w:w="2628"/>
        <w:gridCol w:w="7020"/>
      </w:tblGrid>
      <w:tr w:rsidR="00A55754" w:rsidRPr="00F84397" w14:paraId="6AB49996" w14:textId="77777777" w:rsidTr="00130FD1">
        <w:tc>
          <w:tcPr>
            <w:tcW w:w="2628" w:type="dxa"/>
            <w:tcBorders>
              <w:bottom w:val="single" w:sz="4" w:space="0" w:color="auto"/>
            </w:tcBorders>
            <w:shd w:val="clear" w:color="auto" w:fill="D9D9D9" w:themeFill="background1" w:themeFillShade="D9"/>
          </w:tcPr>
          <w:p w14:paraId="06024A68"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0ED34ED" w14:textId="77777777" w:rsidR="00A55754" w:rsidRPr="00F84397" w:rsidRDefault="00A55754" w:rsidP="00130FD1">
            <w:pPr>
              <w:rPr>
                <w:rFonts w:asciiTheme="minorHAnsi" w:hAnsiTheme="minorHAnsi"/>
                <w:b/>
                <w:szCs w:val="20"/>
              </w:rPr>
            </w:pPr>
          </w:p>
        </w:tc>
        <w:tc>
          <w:tcPr>
            <w:tcW w:w="7020" w:type="dxa"/>
          </w:tcPr>
          <w:p w14:paraId="471423F7" w14:textId="77777777" w:rsidR="00A55754" w:rsidRPr="00F84397" w:rsidRDefault="00A55754" w:rsidP="00130FD1">
            <w:pPr>
              <w:rPr>
                <w:rFonts w:asciiTheme="minorHAnsi" w:hAnsiTheme="minorHAnsi"/>
                <w:szCs w:val="20"/>
              </w:rPr>
            </w:pPr>
            <w:r>
              <w:rPr>
                <w:rFonts w:asciiTheme="minorHAnsi" w:hAnsiTheme="minorHAnsi"/>
                <w:szCs w:val="20"/>
              </w:rPr>
              <w:t>Description</w:t>
            </w:r>
          </w:p>
        </w:tc>
      </w:tr>
      <w:tr w:rsidR="00A55754" w:rsidRPr="00F84397" w14:paraId="1BE2B7B6" w14:textId="77777777" w:rsidTr="00130FD1">
        <w:trPr>
          <w:trHeight w:val="56"/>
        </w:trPr>
        <w:tc>
          <w:tcPr>
            <w:tcW w:w="2628" w:type="dxa"/>
            <w:shd w:val="clear" w:color="auto" w:fill="D9D9D9" w:themeFill="background1" w:themeFillShade="D9"/>
          </w:tcPr>
          <w:p w14:paraId="22AA6012"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D3456B8" w14:textId="77777777" w:rsidR="00A55754" w:rsidRPr="00F84397" w:rsidRDefault="00A55754" w:rsidP="00130FD1">
            <w:pPr>
              <w:rPr>
                <w:rFonts w:asciiTheme="minorHAnsi" w:hAnsiTheme="minorHAnsi"/>
                <w:b/>
                <w:szCs w:val="20"/>
              </w:rPr>
            </w:pPr>
          </w:p>
        </w:tc>
        <w:tc>
          <w:tcPr>
            <w:tcW w:w="7020" w:type="dxa"/>
          </w:tcPr>
          <w:p w14:paraId="5BEFDC49" w14:textId="22319A73"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1A1172">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1D4B07CF" w14:textId="77777777" w:rsidTr="00AB7CFE">
        <w:trPr>
          <w:trHeight w:val="56"/>
        </w:trPr>
        <w:tc>
          <w:tcPr>
            <w:tcW w:w="2628" w:type="dxa"/>
            <w:shd w:val="clear" w:color="auto" w:fill="D9D9D9" w:themeFill="background1" w:themeFillShade="D9"/>
          </w:tcPr>
          <w:p w14:paraId="11E30C7F"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631A02" w14:textId="77777777" w:rsidR="00A55754" w:rsidRPr="00F84397" w:rsidRDefault="00A55754" w:rsidP="00130FD1">
            <w:pPr>
              <w:rPr>
                <w:rFonts w:asciiTheme="minorHAnsi" w:hAnsiTheme="minorHAnsi"/>
                <w:b/>
                <w:szCs w:val="20"/>
              </w:rPr>
            </w:pPr>
          </w:p>
        </w:tc>
        <w:tc>
          <w:tcPr>
            <w:tcW w:w="7020" w:type="dxa"/>
          </w:tcPr>
          <w:p w14:paraId="4AE9AF91" w14:textId="24F35740"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130FD1" w:rsidRPr="00130FD1">
              <w:rPr>
                <w:rFonts w:asciiTheme="minorHAnsi" w:eastAsia="Calibri" w:hAnsiTheme="minorHAnsi" w:cs="Calibri"/>
                <w:szCs w:val="20"/>
              </w:rPr>
              <w:t>Define a texture relationship in a</w:t>
            </w:r>
            <w:r w:rsidR="0097716F">
              <w:rPr>
                <w:rFonts w:asciiTheme="minorHAnsi" w:eastAsia="Calibri" w:hAnsiTheme="minorHAnsi" w:cs="Calibri"/>
                <w:szCs w:val="20"/>
              </w:rPr>
              <w:t xml:space="preserve"> </w:t>
            </w:r>
            <w:r w:rsidR="00130FD1" w:rsidRPr="00130FD1">
              <w:rPr>
                <w:rFonts w:asciiTheme="minorHAnsi" w:eastAsia="Calibri" w:hAnsiTheme="minorHAnsi" w:cs="Calibri"/>
                <w:szCs w:val="20"/>
              </w:rPr>
              <w:t>.</w:t>
            </w:r>
            <w:proofErr w:type="spellStart"/>
            <w:r w:rsidR="00130FD1" w:rsidRPr="00130FD1">
              <w:rPr>
                <w:rFonts w:asciiTheme="minorHAnsi" w:eastAsia="Calibri" w:hAnsiTheme="minorHAnsi" w:cs="Calibri"/>
                <w:szCs w:val="20"/>
              </w:rPr>
              <w:t>rels</w:t>
            </w:r>
            <w:proofErr w:type="spellEnd"/>
            <w:r w:rsidR="00130FD1" w:rsidRPr="00130FD1">
              <w:rPr>
                <w:rFonts w:asciiTheme="minorHAnsi" w:eastAsia="Calibri" w:hAnsiTheme="minorHAnsi" w:cs="Calibri"/>
                <w:szCs w:val="20"/>
              </w:rPr>
              <w:t xml:space="preserve"> file that uses in incorrect type (use a </w:t>
            </w:r>
            <w:r w:rsidR="0097716F">
              <w:rPr>
                <w:rFonts w:asciiTheme="minorHAnsi" w:eastAsia="Calibri" w:hAnsiTheme="minorHAnsi" w:cs="Calibri"/>
                <w:szCs w:val="20"/>
              </w:rPr>
              <w:t>“</w:t>
            </w:r>
            <w:r w:rsidR="00130FD1" w:rsidRPr="00130FD1">
              <w:rPr>
                <w:rFonts w:asciiTheme="minorHAnsi" w:eastAsia="Calibri" w:hAnsiTheme="minorHAnsi" w:cs="Calibri"/>
                <w:szCs w:val="20"/>
              </w:rPr>
              <w:t>model</w:t>
            </w:r>
            <w:r w:rsidR="0097716F">
              <w:rPr>
                <w:rFonts w:asciiTheme="minorHAnsi" w:eastAsia="Calibri" w:hAnsiTheme="minorHAnsi" w:cs="Calibri"/>
                <w:szCs w:val="20"/>
              </w:rPr>
              <w:t>”</w:t>
            </w:r>
            <w:r w:rsidR="00130FD1" w:rsidRPr="00130FD1">
              <w:rPr>
                <w:rFonts w:asciiTheme="minorHAnsi" w:eastAsia="Calibri" w:hAnsiTheme="minorHAnsi" w:cs="Calibri"/>
                <w:szCs w:val="20"/>
              </w:rPr>
              <w:t xml:space="preserve"> relationship type) in a test file that uses a texture</w:t>
            </w:r>
          </w:p>
          <w:p w14:paraId="02013CA6" w14:textId="77777777" w:rsidR="00A55754" w:rsidRDefault="00A55754" w:rsidP="00130FD1">
            <w:pPr>
              <w:rPr>
                <w:rFonts w:asciiTheme="minorHAnsi" w:eastAsia="Calibri" w:hAnsiTheme="minorHAnsi" w:cs="Calibri"/>
                <w:szCs w:val="20"/>
              </w:rPr>
            </w:pPr>
          </w:p>
          <w:p w14:paraId="04806029" w14:textId="10DD291A"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97716F" w:rsidRPr="0097716F">
              <w:rPr>
                <w:rFonts w:asciiTheme="minorHAnsi" w:eastAsia="Calibri" w:hAnsiTheme="minorHAnsi" w:cs="Calibri"/>
                <w:szCs w:val="20"/>
              </w:rPr>
              <w:t xml:space="preserve">Omit a relationship </w:t>
            </w:r>
            <w:proofErr w:type="gramStart"/>
            <w:r w:rsidR="0097716F">
              <w:rPr>
                <w:rFonts w:asciiTheme="minorHAnsi" w:eastAsia="Calibri" w:hAnsiTheme="minorHAnsi" w:cs="Calibri"/>
                <w:szCs w:val="20"/>
              </w:rPr>
              <w:t>in .</w:t>
            </w:r>
            <w:proofErr w:type="spellStart"/>
            <w:r w:rsidR="0097716F">
              <w:rPr>
                <w:rFonts w:asciiTheme="minorHAnsi" w:eastAsia="Calibri" w:hAnsiTheme="minorHAnsi" w:cs="Calibri"/>
                <w:szCs w:val="20"/>
              </w:rPr>
              <w:t>rels</w:t>
            </w:r>
            <w:proofErr w:type="spellEnd"/>
            <w:proofErr w:type="gramEnd"/>
            <w:r w:rsidR="0097716F">
              <w:rPr>
                <w:rFonts w:asciiTheme="minorHAnsi" w:eastAsia="Calibri" w:hAnsiTheme="minorHAnsi" w:cs="Calibri"/>
                <w:szCs w:val="20"/>
              </w:rPr>
              <w:t xml:space="preserve"> </w:t>
            </w:r>
            <w:r w:rsidR="0097716F" w:rsidRPr="0097716F">
              <w:rPr>
                <w:rFonts w:asciiTheme="minorHAnsi" w:eastAsia="Calibri" w:hAnsiTheme="minorHAnsi" w:cs="Calibri"/>
                <w:szCs w:val="20"/>
              </w:rPr>
              <w:t xml:space="preserve">to a texture file </w:t>
            </w:r>
            <w:r w:rsidR="0097716F">
              <w:rPr>
                <w:rFonts w:asciiTheme="minorHAnsi" w:eastAsia="Calibri" w:hAnsiTheme="minorHAnsi" w:cs="Calibri"/>
                <w:szCs w:val="20"/>
              </w:rPr>
              <w:t>used in a te</w:t>
            </w:r>
            <w:r w:rsidR="002025B2">
              <w:rPr>
                <w:rFonts w:asciiTheme="minorHAnsi" w:eastAsia="Calibri" w:hAnsiTheme="minorHAnsi" w:cs="Calibri"/>
                <w:szCs w:val="20"/>
              </w:rPr>
              <w:t>s</w:t>
            </w:r>
            <w:r w:rsidR="0097716F">
              <w:rPr>
                <w:rFonts w:asciiTheme="minorHAnsi" w:eastAsia="Calibri" w:hAnsiTheme="minorHAnsi" w:cs="Calibri"/>
                <w:szCs w:val="20"/>
              </w:rPr>
              <w:t>t case</w:t>
            </w:r>
          </w:p>
          <w:p w14:paraId="4BF5ACAF" w14:textId="77777777" w:rsidR="00A55754" w:rsidRPr="00F84397" w:rsidRDefault="00A55754" w:rsidP="00130FD1">
            <w:pPr>
              <w:rPr>
                <w:rFonts w:asciiTheme="minorHAnsi" w:hAnsiTheme="minorHAnsi"/>
                <w:szCs w:val="20"/>
              </w:rPr>
            </w:pPr>
          </w:p>
          <w:p w14:paraId="2AEE915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0ED1B74F" w14:textId="77777777" w:rsidTr="00130FD1">
        <w:trPr>
          <w:trHeight w:val="56"/>
        </w:trPr>
        <w:tc>
          <w:tcPr>
            <w:tcW w:w="2628" w:type="dxa"/>
            <w:tcBorders>
              <w:bottom w:val="single" w:sz="4" w:space="0" w:color="auto"/>
            </w:tcBorders>
            <w:shd w:val="clear" w:color="auto" w:fill="D9D9D9" w:themeFill="background1" w:themeFillShade="D9"/>
          </w:tcPr>
          <w:p w14:paraId="0B8EE888" w14:textId="459C65D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47B7204" w14:textId="25427158" w:rsidR="00AB7CFE" w:rsidRPr="00F84397" w:rsidRDefault="00AB7CFE" w:rsidP="00AB7CFE">
            <w:pPr>
              <w:rPr>
                <w:rFonts w:asciiTheme="minorHAnsi" w:eastAsiaTheme="minorEastAsia" w:hAnsiTheme="minorHAnsi"/>
                <w:b/>
                <w:bCs/>
                <w:szCs w:val="20"/>
              </w:rPr>
            </w:pPr>
            <w:hyperlink r:id="rId73" w:anchor="Chapter-6-Texture-2d" w:history="1">
              <w:r w:rsidRPr="000149C1">
                <w:rPr>
                  <w:rStyle w:val="Hyperlink"/>
                  <w:rFonts w:asciiTheme="minorHAnsi" w:eastAsiaTheme="minorEastAsia" w:hAnsiTheme="minorHAnsi"/>
                  <w:bCs/>
                  <w:szCs w:val="20"/>
                </w:rPr>
                <w:t>Link to Requirement in 3MF Specification</w:t>
              </w:r>
            </w:hyperlink>
          </w:p>
        </w:tc>
      </w:tr>
    </w:tbl>
    <w:p w14:paraId="44E096CF" w14:textId="77777777" w:rsidR="00A55754" w:rsidRDefault="00A55754" w:rsidP="00A55754"/>
    <w:p w14:paraId="77066760" w14:textId="4ADD4DCD" w:rsidR="00A55754" w:rsidRDefault="00F460C7" w:rsidP="003162C7">
      <w:pPr>
        <w:pStyle w:val="Heading3"/>
      </w:pPr>
      <w:r>
        <w:t xml:space="preserve"> </w:t>
      </w:r>
      <w:r w:rsidR="0003262E">
        <w:t>N_</w:t>
      </w:r>
      <w:r w:rsidR="004360B7">
        <w:t>???_0</w:t>
      </w:r>
      <w:r w:rsidR="00A55754">
        <w:t>606</w:t>
      </w:r>
      <w:r w:rsidR="00A55754" w:rsidRPr="0056587D">
        <w:t xml:space="preserve"> </w:t>
      </w:r>
      <w:r w:rsidR="00545A2D">
        <w:t>Material Forward Reference</w:t>
      </w:r>
    </w:p>
    <w:tbl>
      <w:tblPr>
        <w:tblStyle w:val="TableGrid"/>
        <w:tblW w:w="9648" w:type="dxa"/>
        <w:tblLook w:val="04A0" w:firstRow="1" w:lastRow="0" w:firstColumn="1" w:lastColumn="0" w:noHBand="0" w:noVBand="1"/>
      </w:tblPr>
      <w:tblGrid>
        <w:gridCol w:w="2628"/>
        <w:gridCol w:w="7020"/>
      </w:tblGrid>
      <w:tr w:rsidR="00A55754" w:rsidRPr="00F84397" w14:paraId="04E962CA" w14:textId="77777777" w:rsidTr="00130FD1">
        <w:tc>
          <w:tcPr>
            <w:tcW w:w="2628" w:type="dxa"/>
            <w:tcBorders>
              <w:bottom w:val="single" w:sz="4" w:space="0" w:color="auto"/>
            </w:tcBorders>
            <w:shd w:val="clear" w:color="auto" w:fill="D9D9D9" w:themeFill="background1" w:themeFillShade="D9"/>
          </w:tcPr>
          <w:p w14:paraId="4BB8C87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AEF10A4" w14:textId="77777777" w:rsidR="00A55754" w:rsidRPr="00F84397" w:rsidRDefault="00A55754" w:rsidP="00130FD1">
            <w:pPr>
              <w:rPr>
                <w:rFonts w:asciiTheme="minorHAnsi" w:hAnsiTheme="minorHAnsi"/>
                <w:b/>
                <w:szCs w:val="20"/>
              </w:rPr>
            </w:pPr>
          </w:p>
        </w:tc>
        <w:tc>
          <w:tcPr>
            <w:tcW w:w="7020" w:type="dxa"/>
          </w:tcPr>
          <w:p w14:paraId="3BC46AFA" w14:textId="77777777" w:rsidR="00A55754" w:rsidRDefault="005B731A" w:rsidP="00130FD1">
            <w:pPr>
              <w:rPr>
                <w:rFonts w:asciiTheme="minorHAnsi" w:hAnsiTheme="minorHAnsi"/>
                <w:szCs w:val="20"/>
              </w:rPr>
            </w:pPr>
            <w:r>
              <w:rPr>
                <w:rFonts w:asciiTheme="minorHAnsi" w:hAnsiTheme="minorHAnsi"/>
                <w:szCs w:val="20"/>
              </w:rPr>
              <w:t>Define forward references for material color resources where a prerequisite component has not yet been defined when referenced.</w:t>
            </w:r>
          </w:p>
          <w:p w14:paraId="105E18C8" w14:textId="67C99776" w:rsidR="005B731A" w:rsidRPr="00F84397" w:rsidRDefault="005B731A" w:rsidP="00130FD1">
            <w:pPr>
              <w:rPr>
                <w:rFonts w:asciiTheme="minorHAnsi" w:hAnsiTheme="minorHAnsi"/>
                <w:szCs w:val="20"/>
              </w:rPr>
            </w:pPr>
          </w:p>
        </w:tc>
      </w:tr>
      <w:tr w:rsidR="00545A2D" w:rsidRPr="00F84397" w14:paraId="18E4F2DB" w14:textId="77777777" w:rsidTr="00130FD1">
        <w:trPr>
          <w:trHeight w:val="56"/>
        </w:trPr>
        <w:tc>
          <w:tcPr>
            <w:tcW w:w="2628" w:type="dxa"/>
            <w:shd w:val="clear" w:color="auto" w:fill="D9D9D9" w:themeFill="background1" w:themeFillShade="D9"/>
          </w:tcPr>
          <w:p w14:paraId="28994573"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0A08BA" w14:textId="77777777" w:rsidR="00545A2D" w:rsidRPr="00F84397" w:rsidRDefault="00545A2D" w:rsidP="00545A2D">
            <w:pPr>
              <w:rPr>
                <w:rFonts w:asciiTheme="minorHAnsi" w:hAnsiTheme="minorHAnsi"/>
                <w:b/>
                <w:szCs w:val="20"/>
              </w:rPr>
            </w:pPr>
          </w:p>
        </w:tc>
        <w:tc>
          <w:tcPr>
            <w:tcW w:w="7020" w:type="dxa"/>
          </w:tcPr>
          <w:p w14:paraId="6AFD77AC" w14:textId="5BC93072" w:rsidR="00545A2D" w:rsidRPr="00F84397" w:rsidRDefault="00545A2D" w:rsidP="00545A2D">
            <w:pPr>
              <w:rPr>
                <w:rFonts w:asciiTheme="minorHAnsi" w:hAnsiTheme="minorHAnsi"/>
                <w:szCs w:val="20"/>
              </w:rPr>
            </w:pPr>
            <w:r w:rsidRPr="00F84397">
              <w:rPr>
                <w:rFonts w:asciiTheme="minorHAnsi" w:eastAsia="Verdana" w:hAnsiTheme="minorHAnsi" w:cs="Verdana"/>
                <w:szCs w:val="20"/>
              </w:rPr>
              <w:t xml:space="preserve">01 </w:t>
            </w:r>
            <w:r w:rsidR="00C776DA">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545A2D" w:rsidRPr="00F84397" w14:paraId="682DE418" w14:textId="77777777" w:rsidTr="00AB7CFE">
        <w:trPr>
          <w:trHeight w:val="56"/>
        </w:trPr>
        <w:tc>
          <w:tcPr>
            <w:tcW w:w="2628" w:type="dxa"/>
            <w:shd w:val="clear" w:color="auto" w:fill="D9D9D9" w:themeFill="background1" w:themeFillShade="D9"/>
          </w:tcPr>
          <w:p w14:paraId="73C4DCD5"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58D6C1" w14:textId="77777777" w:rsidR="00545A2D" w:rsidRPr="00F84397" w:rsidRDefault="00545A2D" w:rsidP="00545A2D">
            <w:pPr>
              <w:rPr>
                <w:rFonts w:asciiTheme="minorHAnsi" w:hAnsiTheme="minorHAnsi"/>
                <w:b/>
                <w:szCs w:val="20"/>
              </w:rPr>
            </w:pPr>
          </w:p>
        </w:tc>
        <w:tc>
          <w:tcPr>
            <w:tcW w:w="7020" w:type="dxa"/>
          </w:tcPr>
          <w:p w14:paraId="1A8E32A8" w14:textId="798F3A45"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01 - </w:t>
            </w:r>
            <w:r w:rsidRPr="00C4446E">
              <w:rPr>
                <w:rFonts w:asciiTheme="minorHAnsi" w:eastAsiaTheme="minorEastAsia" w:hAnsiTheme="minorHAnsi"/>
                <w:bCs/>
                <w:szCs w:val="20"/>
              </w:rPr>
              <w:t>Texture2dgroup in resources before referenced texture2d</w:t>
            </w:r>
          </w:p>
          <w:p w14:paraId="504098CD" w14:textId="77777777" w:rsidR="00C4446E" w:rsidRDefault="00C4446E" w:rsidP="00C4446E">
            <w:pPr>
              <w:rPr>
                <w:rFonts w:asciiTheme="minorHAnsi" w:eastAsiaTheme="minorEastAsia" w:hAnsiTheme="minorHAnsi"/>
                <w:b/>
                <w:bCs/>
                <w:szCs w:val="20"/>
              </w:rPr>
            </w:pPr>
          </w:p>
          <w:p w14:paraId="5C3A1B24" w14:textId="7FB9C56F"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02 - </w:t>
            </w:r>
            <w:proofErr w:type="spellStart"/>
            <w:r w:rsidRPr="00C4446E">
              <w:rPr>
                <w:rFonts w:asciiTheme="minorHAnsi" w:eastAsiaTheme="minorEastAsia" w:hAnsiTheme="minorHAnsi"/>
                <w:bCs/>
                <w:szCs w:val="20"/>
              </w:rPr>
              <w:t>Multiproperties</w:t>
            </w:r>
            <w:proofErr w:type="spellEnd"/>
            <w:r w:rsidRPr="00C4446E">
              <w:rPr>
                <w:rFonts w:asciiTheme="minorHAnsi" w:eastAsiaTheme="minorEastAsia" w:hAnsiTheme="minorHAnsi"/>
                <w:bCs/>
                <w:szCs w:val="20"/>
              </w:rPr>
              <w:t xml:space="preserve"> in resources before referenced texture2dgroup</w:t>
            </w:r>
          </w:p>
          <w:p w14:paraId="030D3942" w14:textId="77777777" w:rsidR="00C4446E" w:rsidRDefault="00C4446E" w:rsidP="00C4446E">
            <w:pPr>
              <w:rPr>
                <w:rFonts w:asciiTheme="minorHAnsi" w:eastAsiaTheme="minorEastAsia" w:hAnsiTheme="minorHAnsi"/>
                <w:b/>
                <w:bCs/>
                <w:szCs w:val="20"/>
              </w:rPr>
            </w:pPr>
          </w:p>
          <w:p w14:paraId="26C1CE66" w14:textId="54A7308F" w:rsidR="00545A2D"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03 - </w:t>
            </w:r>
            <w:proofErr w:type="spellStart"/>
            <w:r w:rsidRPr="00C4446E">
              <w:rPr>
                <w:rFonts w:asciiTheme="minorHAnsi" w:eastAsiaTheme="minorEastAsia" w:hAnsiTheme="minorHAnsi"/>
                <w:bCs/>
                <w:szCs w:val="20"/>
              </w:rPr>
              <w:t>Multiproperties</w:t>
            </w:r>
            <w:proofErr w:type="spellEnd"/>
            <w:r w:rsidRPr="00C4446E">
              <w:rPr>
                <w:rFonts w:asciiTheme="minorHAnsi" w:eastAsiaTheme="minorEastAsia" w:hAnsiTheme="minorHAnsi"/>
                <w:bCs/>
                <w:szCs w:val="20"/>
              </w:rPr>
              <w:t xml:space="preserve"> in resources before referenced </w:t>
            </w:r>
            <w:proofErr w:type="spellStart"/>
            <w:r w:rsidRPr="00C4446E">
              <w:rPr>
                <w:rFonts w:asciiTheme="minorHAnsi" w:eastAsiaTheme="minorEastAsia" w:hAnsiTheme="minorHAnsi"/>
                <w:bCs/>
                <w:szCs w:val="20"/>
              </w:rPr>
              <w:t>colorgroup</w:t>
            </w:r>
            <w:proofErr w:type="spellEnd"/>
          </w:p>
          <w:p w14:paraId="67CE15F9" w14:textId="281773CA" w:rsidR="00C4446E" w:rsidRPr="00F84397" w:rsidRDefault="00C4446E" w:rsidP="00C4446E">
            <w:pPr>
              <w:rPr>
                <w:rFonts w:asciiTheme="minorHAnsi" w:eastAsiaTheme="minorEastAsia" w:hAnsiTheme="minorHAnsi"/>
                <w:b/>
                <w:bCs/>
                <w:szCs w:val="20"/>
              </w:rPr>
            </w:pPr>
          </w:p>
        </w:tc>
      </w:tr>
      <w:tr w:rsidR="00AB7CFE" w:rsidRPr="00F84397" w14:paraId="410B3A57" w14:textId="77777777" w:rsidTr="00130FD1">
        <w:trPr>
          <w:trHeight w:val="56"/>
        </w:trPr>
        <w:tc>
          <w:tcPr>
            <w:tcW w:w="2628" w:type="dxa"/>
            <w:tcBorders>
              <w:bottom w:val="single" w:sz="4" w:space="0" w:color="auto"/>
            </w:tcBorders>
            <w:shd w:val="clear" w:color="auto" w:fill="D9D9D9" w:themeFill="background1" w:themeFillShade="D9"/>
          </w:tcPr>
          <w:p w14:paraId="3581BC3D" w14:textId="50C4D41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D1F3398" w14:textId="475F63F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465E1">
              <w:rPr>
                <w:rFonts w:asciiTheme="minorHAnsi" w:eastAsiaTheme="minorEastAsia" w:hAnsiTheme="minorHAnsi"/>
                <w:bCs/>
                <w:szCs w:val="20"/>
              </w:rPr>
              <w:t xml:space="preserve"> could not find</w:t>
            </w:r>
          </w:p>
        </w:tc>
      </w:tr>
    </w:tbl>
    <w:p w14:paraId="42334606" w14:textId="0BE60840" w:rsidR="00A55754" w:rsidRDefault="0003262E" w:rsidP="003162C7">
      <w:pPr>
        <w:pStyle w:val="Heading3"/>
      </w:pPr>
      <w:r>
        <w:t>N_</w:t>
      </w:r>
      <w:r w:rsidR="004360B7">
        <w:t>???_0</w:t>
      </w:r>
      <w:r w:rsidR="00A55754">
        <w:t>607</w:t>
      </w:r>
      <w:r w:rsidR="00A55754" w:rsidRPr="0056587D">
        <w:t xml:space="preserve"> </w:t>
      </w:r>
      <w:r w:rsidR="005B2DB8">
        <w:t>Out of Order Resources</w:t>
      </w:r>
    </w:p>
    <w:tbl>
      <w:tblPr>
        <w:tblStyle w:val="TableGrid"/>
        <w:tblW w:w="9648" w:type="dxa"/>
        <w:tblLook w:val="04A0" w:firstRow="1" w:lastRow="0" w:firstColumn="1" w:lastColumn="0" w:noHBand="0" w:noVBand="1"/>
      </w:tblPr>
      <w:tblGrid>
        <w:gridCol w:w="2628"/>
        <w:gridCol w:w="7020"/>
      </w:tblGrid>
      <w:tr w:rsidR="00A55754" w:rsidRPr="00F84397" w14:paraId="1E70CB4E" w14:textId="77777777" w:rsidTr="00130FD1">
        <w:tc>
          <w:tcPr>
            <w:tcW w:w="2628" w:type="dxa"/>
            <w:tcBorders>
              <w:bottom w:val="single" w:sz="4" w:space="0" w:color="auto"/>
            </w:tcBorders>
            <w:shd w:val="clear" w:color="auto" w:fill="D9D9D9" w:themeFill="background1" w:themeFillShade="D9"/>
          </w:tcPr>
          <w:p w14:paraId="441228B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B030AD" w14:textId="77777777" w:rsidR="00A55754" w:rsidRPr="00F84397" w:rsidRDefault="00A55754" w:rsidP="00130FD1">
            <w:pPr>
              <w:rPr>
                <w:rFonts w:asciiTheme="minorHAnsi" w:hAnsiTheme="minorHAnsi"/>
                <w:b/>
                <w:szCs w:val="20"/>
              </w:rPr>
            </w:pPr>
          </w:p>
        </w:tc>
        <w:tc>
          <w:tcPr>
            <w:tcW w:w="7020" w:type="dxa"/>
          </w:tcPr>
          <w:p w14:paraId="0D480191" w14:textId="78651C7E" w:rsidR="00A55754" w:rsidRPr="00F84397" w:rsidRDefault="005B2DB8" w:rsidP="005B2DB8">
            <w:pPr>
              <w:rPr>
                <w:rFonts w:asciiTheme="minorHAnsi" w:hAnsiTheme="minorHAnsi"/>
                <w:szCs w:val="20"/>
              </w:rPr>
            </w:pPr>
            <w:r>
              <w:rPr>
                <w:rFonts w:asciiTheme="minorHAnsi" w:hAnsiTheme="minorHAnsi"/>
                <w:szCs w:val="20"/>
              </w:rPr>
              <w:t>Demonstrate that the object element(s) must appear at the end of the list of resources defined in a model part.</w:t>
            </w:r>
          </w:p>
        </w:tc>
      </w:tr>
      <w:tr w:rsidR="00A55754" w:rsidRPr="00F84397" w14:paraId="43A39EFE" w14:textId="77777777" w:rsidTr="00130FD1">
        <w:trPr>
          <w:trHeight w:val="56"/>
        </w:trPr>
        <w:tc>
          <w:tcPr>
            <w:tcW w:w="2628" w:type="dxa"/>
            <w:shd w:val="clear" w:color="auto" w:fill="D9D9D9" w:themeFill="background1" w:themeFillShade="D9"/>
          </w:tcPr>
          <w:p w14:paraId="48AF1B6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BBB190" w14:textId="77777777" w:rsidR="00A55754" w:rsidRPr="00F84397" w:rsidRDefault="00A55754" w:rsidP="00130FD1">
            <w:pPr>
              <w:rPr>
                <w:rFonts w:asciiTheme="minorHAnsi" w:hAnsiTheme="minorHAnsi"/>
                <w:b/>
                <w:szCs w:val="20"/>
              </w:rPr>
            </w:pPr>
          </w:p>
        </w:tc>
        <w:tc>
          <w:tcPr>
            <w:tcW w:w="7020" w:type="dxa"/>
          </w:tcPr>
          <w:p w14:paraId="3B97A50C" w14:textId="791D545F" w:rsidR="00A55754" w:rsidRPr="00F84397" w:rsidRDefault="00EF5935" w:rsidP="00EF5935">
            <w:pPr>
              <w:rPr>
                <w:rFonts w:asciiTheme="minorHAnsi" w:hAnsiTheme="minorHAnsi"/>
                <w:szCs w:val="20"/>
              </w:rPr>
            </w:pPr>
            <w:r>
              <w:rPr>
                <w:rFonts w:asciiTheme="minorHAnsi" w:eastAsia="Verdana" w:hAnsiTheme="minorHAnsi" w:cs="Verdana"/>
                <w:szCs w:val="20"/>
              </w:rPr>
              <w:t>0</w:t>
            </w:r>
            <w:r w:rsidR="00A55754" w:rsidRPr="00F84397">
              <w:rPr>
                <w:rFonts w:asciiTheme="minorHAnsi" w:eastAsia="Verdana" w:hAnsiTheme="minorHAnsi" w:cs="Verdana"/>
                <w:szCs w:val="20"/>
              </w:rPr>
              <w:t xml:space="preserve">1 – </w:t>
            </w:r>
            <w:r w:rsidR="00A55754" w:rsidRPr="00F230EB">
              <w:rPr>
                <w:rFonts w:asciiTheme="minorHAnsi" w:eastAsia="Verdana" w:hAnsiTheme="minorHAnsi" w:cs="Verdana"/>
                <w:szCs w:val="20"/>
              </w:rPr>
              <w:t>Printer should generate an error</w:t>
            </w:r>
            <w:r w:rsidR="00A55754" w:rsidRPr="00F84397">
              <w:rPr>
                <w:rFonts w:asciiTheme="minorHAnsi" w:hAnsiTheme="minorHAnsi"/>
                <w:szCs w:val="20"/>
              </w:rPr>
              <w:t xml:space="preserve"> </w:t>
            </w:r>
          </w:p>
        </w:tc>
      </w:tr>
      <w:tr w:rsidR="00A55754" w:rsidRPr="00F84397" w14:paraId="2B4887B0" w14:textId="77777777" w:rsidTr="00AB7CFE">
        <w:trPr>
          <w:trHeight w:val="56"/>
        </w:trPr>
        <w:tc>
          <w:tcPr>
            <w:tcW w:w="2628" w:type="dxa"/>
            <w:shd w:val="clear" w:color="auto" w:fill="D9D9D9" w:themeFill="background1" w:themeFillShade="D9"/>
          </w:tcPr>
          <w:p w14:paraId="12BB1CB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49E962" w14:textId="77777777" w:rsidR="00A55754" w:rsidRPr="00F84397" w:rsidRDefault="00A55754" w:rsidP="00130FD1">
            <w:pPr>
              <w:rPr>
                <w:rFonts w:asciiTheme="minorHAnsi" w:hAnsiTheme="minorHAnsi"/>
                <w:b/>
                <w:szCs w:val="20"/>
              </w:rPr>
            </w:pPr>
          </w:p>
        </w:tc>
        <w:tc>
          <w:tcPr>
            <w:tcW w:w="7020" w:type="dxa"/>
          </w:tcPr>
          <w:p w14:paraId="418B17F6" w14:textId="521FF766"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sidRPr="001A3190">
              <w:rPr>
                <w:rFonts w:asciiTheme="minorHAnsi" w:eastAsiaTheme="minorEastAsia" w:hAnsiTheme="minorHAnsi"/>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w:t>
            </w:r>
            <w:proofErr w:type="gramStart"/>
            <w:r w:rsidR="005B2DB8" w:rsidRPr="005B2DB8">
              <w:rPr>
                <w:rFonts w:asciiTheme="minorHAnsi" w:eastAsiaTheme="minorEastAsia" w:hAnsiTheme="minorHAnsi"/>
                <w:bCs/>
                <w:szCs w:val="20"/>
              </w:rPr>
              <w:t>resources</w:t>
            </w:r>
            <w:proofErr w:type="gramEnd"/>
            <w:r w:rsidR="005B2DB8" w:rsidRPr="005B2DB8">
              <w:rPr>
                <w:rFonts w:asciiTheme="minorHAnsi" w:eastAsiaTheme="minorEastAsia" w:hAnsiTheme="minorHAnsi"/>
                <w:bCs/>
                <w:szCs w:val="20"/>
              </w:rPr>
              <w:t xml:space="preserve"> element:</w:t>
            </w:r>
            <w:r w:rsidR="005B2DB8">
              <w:rPr>
                <w:rFonts w:asciiTheme="minorHAnsi" w:eastAsiaTheme="minorEastAsia" w:hAnsiTheme="minorHAnsi"/>
                <w:bCs/>
                <w:szCs w:val="20"/>
              </w:rPr>
              <w:t xml:space="preserve"> </w:t>
            </w:r>
            <w:proofErr w:type="spellStart"/>
            <w:r w:rsidR="005B2DB8" w:rsidRPr="005B2DB8">
              <w:rPr>
                <w:rFonts w:asciiTheme="minorHAnsi" w:eastAsiaTheme="minorEastAsia" w:hAnsiTheme="minorHAnsi"/>
                <w:bCs/>
                <w:szCs w:val="20"/>
              </w:rPr>
              <w:t>colorgroup</w:t>
            </w:r>
            <w:proofErr w:type="spellEnd"/>
            <w:r w:rsidR="005B2DB8" w:rsidRPr="005B2DB8">
              <w:rPr>
                <w:rFonts w:asciiTheme="minorHAnsi" w:eastAsiaTheme="minorEastAsia" w:hAnsiTheme="minorHAnsi"/>
                <w:bCs/>
                <w:szCs w:val="20"/>
              </w:rPr>
              <w:t xml:space="preserve">, texture2d, texture2dgroup, </w:t>
            </w:r>
            <w:proofErr w:type="spellStart"/>
            <w:r w:rsidR="005B2DB8" w:rsidRPr="005B2DB8">
              <w:rPr>
                <w:rFonts w:asciiTheme="minorHAnsi" w:eastAsiaTheme="minorEastAsia" w:hAnsiTheme="minorHAnsi"/>
                <w:bCs/>
                <w:szCs w:val="20"/>
              </w:rPr>
              <w:t>multiproperties</w:t>
            </w:r>
            <w:proofErr w:type="spellEnd"/>
            <w:r w:rsidR="005B2DB8" w:rsidRPr="005B2DB8">
              <w:rPr>
                <w:rFonts w:asciiTheme="minorHAnsi" w:eastAsiaTheme="minorEastAsia" w:hAnsiTheme="minorHAnsi"/>
                <w:bCs/>
                <w:szCs w:val="20"/>
              </w:rPr>
              <w:t xml:space="preserve">, object (This is invalid), texture2d, </w:t>
            </w:r>
            <w:proofErr w:type="spellStart"/>
            <w:r w:rsidR="005B2DB8" w:rsidRPr="005B2DB8">
              <w:rPr>
                <w:rFonts w:asciiTheme="minorHAnsi" w:eastAsiaTheme="minorEastAsia" w:hAnsiTheme="minorHAnsi"/>
                <w:bCs/>
                <w:szCs w:val="20"/>
              </w:rPr>
              <w:t>colorgroup</w:t>
            </w:r>
            <w:proofErr w:type="spellEnd"/>
            <w:r w:rsidR="005B2DB8" w:rsidRPr="005B2DB8">
              <w:rPr>
                <w:rFonts w:asciiTheme="minorHAnsi" w:eastAsiaTheme="minorEastAsia" w:hAnsiTheme="minorHAnsi"/>
                <w:bCs/>
                <w:szCs w:val="20"/>
              </w:rPr>
              <w:t xml:space="preserve">, texture2dgroup, </w:t>
            </w:r>
            <w:proofErr w:type="spellStart"/>
            <w:r w:rsidR="005B2DB8" w:rsidRPr="005B2DB8">
              <w:rPr>
                <w:rFonts w:asciiTheme="minorHAnsi" w:eastAsiaTheme="minorEastAsia" w:hAnsiTheme="minorHAnsi"/>
                <w:bCs/>
                <w:szCs w:val="20"/>
              </w:rPr>
              <w:t>multiproperties</w:t>
            </w:r>
            <w:proofErr w:type="spellEnd"/>
            <w:r w:rsidR="005B2DB8" w:rsidRPr="005B2DB8">
              <w:rPr>
                <w:rFonts w:asciiTheme="minorHAnsi" w:eastAsiaTheme="minorEastAsia" w:hAnsiTheme="minorHAnsi"/>
                <w:bCs/>
                <w:szCs w:val="20"/>
              </w:rPr>
              <w:t xml:space="preserve">, object. There should be no forward </w:t>
            </w:r>
            <w:proofErr w:type="gramStart"/>
            <w:r w:rsidR="005B2DB8" w:rsidRPr="005B2DB8">
              <w:rPr>
                <w:rFonts w:asciiTheme="minorHAnsi" w:eastAsiaTheme="minorEastAsia" w:hAnsiTheme="minorHAnsi"/>
                <w:bCs/>
                <w:szCs w:val="20"/>
              </w:rPr>
              <w:t>references</w:t>
            </w:r>
            <w:proofErr w:type="gramEnd"/>
            <w:r w:rsidR="005B2DB8" w:rsidRPr="005B2DB8">
              <w:rPr>
                <w:rFonts w:asciiTheme="minorHAnsi" w:eastAsiaTheme="minorEastAsia" w:hAnsiTheme="minorHAnsi"/>
                <w:bCs/>
                <w:szCs w:val="20"/>
              </w:rPr>
              <w:t xml:space="preserve"> and all materials should be referenced in an object's triangles.</w:t>
            </w:r>
            <w:r w:rsidR="005B2DB8">
              <w:rPr>
                <w:rFonts w:asciiTheme="minorHAnsi" w:eastAsiaTheme="minorEastAsia" w:hAnsiTheme="minorHAnsi"/>
                <w:bCs/>
                <w:szCs w:val="20"/>
              </w:rPr>
              <w:t xml:space="preserve"> Note that this text case can be modeled after the “Positive Ordering” test case in the positive material test cases.</w:t>
            </w:r>
          </w:p>
          <w:p w14:paraId="0FE26EFB" w14:textId="77777777" w:rsidR="00A55754" w:rsidRPr="00F84397" w:rsidRDefault="00A55754" w:rsidP="00130FD1">
            <w:pPr>
              <w:rPr>
                <w:rFonts w:asciiTheme="minorHAnsi" w:hAnsiTheme="minorHAnsi"/>
                <w:szCs w:val="20"/>
              </w:rPr>
            </w:pPr>
          </w:p>
          <w:p w14:paraId="7CC84D4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F18DFD" w14:textId="77777777" w:rsidTr="00130FD1">
        <w:trPr>
          <w:trHeight w:val="56"/>
        </w:trPr>
        <w:tc>
          <w:tcPr>
            <w:tcW w:w="2628" w:type="dxa"/>
            <w:tcBorders>
              <w:bottom w:val="single" w:sz="4" w:space="0" w:color="auto"/>
            </w:tcBorders>
            <w:shd w:val="clear" w:color="auto" w:fill="D9D9D9" w:themeFill="background1" w:themeFillShade="D9"/>
          </w:tcPr>
          <w:p w14:paraId="65A89AE6" w14:textId="73DDE7F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B61BF" w14:textId="56F2926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3654C">
              <w:rPr>
                <w:rFonts w:asciiTheme="minorHAnsi" w:eastAsiaTheme="minorEastAsia" w:hAnsiTheme="minorHAnsi"/>
                <w:bCs/>
                <w:szCs w:val="20"/>
              </w:rPr>
              <w:t xml:space="preserve"> N/A</w:t>
            </w:r>
          </w:p>
        </w:tc>
      </w:tr>
    </w:tbl>
    <w:p w14:paraId="188A3319" w14:textId="77777777" w:rsidR="00A55754" w:rsidRDefault="00A55754" w:rsidP="00A55754"/>
    <w:p w14:paraId="59C6C9B8" w14:textId="77777777" w:rsidR="0041707B" w:rsidRDefault="00F864FC" w:rsidP="00896F2F">
      <w:r>
        <w:t xml:space="preserve"> </w:t>
      </w:r>
    </w:p>
    <w:p w14:paraId="2F2BFA30" w14:textId="77777777" w:rsidR="0041707B" w:rsidRDefault="0041707B">
      <w:pPr>
        <w:rPr>
          <w:rFonts w:eastAsiaTheme="majorEastAsia" w:cstheme="majorBidi"/>
          <w:b/>
          <w:bCs/>
          <w:color w:val="365F91" w:themeColor="accent1" w:themeShade="BF"/>
          <w:szCs w:val="20"/>
        </w:rPr>
      </w:pPr>
      <w:r>
        <w:br w:type="page"/>
      </w:r>
    </w:p>
    <w:p w14:paraId="3CCABA8C" w14:textId="3A35708F" w:rsidR="00F864FC" w:rsidRDefault="0003262E" w:rsidP="003162C7">
      <w:pPr>
        <w:pStyle w:val="Heading3"/>
      </w:pPr>
      <w:r>
        <w:lastRenderedPageBreak/>
        <w:t>N_</w:t>
      </w:r>
      <w:r w:rsidR="004360B7">
        <w:t>???_0</w:t>
      </w:r>
      <w:r w:rsidR="00F864FC">
        <w:t>608</w:t>
      </w:r>
      <w:r w:rsidR="00F864FC" w:rsidRPr="0056587D">
        <w:t xml:space="preserve"> </w:t>
      </w:r>
      <w:r w:rsidR="00B546E7">
        <w:t>Out of Range Color</w:t>
      </w:r>
    </w:p>
    <w:tbl>
      <w:tblPr>
        <w:tblStyle w:val="TableGrid"/>
        <w:tblW w:w="9648" w:type="dxa"/>
        <w:tblLook w:val="04A0" w:firstRow="1" w:lastRow="0" w:firstColumn="1" w:lastColumn="0" w:noHBand="0" w:noVBand="1"/>
      </w:tblPr>
      <w:tblGrid>
        <w:gridCol w:w="2628"/>
        <w:gridCol w:w="7020"/>
      </w:tblGrid>
      <w:tr w:rsidR="00F864FC" w:rsidRPr="00F84397" w14:paraId="7C937646" w14:textId="77777777" w:rsidTr="00F227DA">
        <w:tc>
          <w:tcPr>
            <w:tcW w:w="2628" w:type="dxa"/>
            <w:tcBorders>
              <w:bottom w:val="single" w:sz="4" w:space="0" w:color="auto"/>
            </w:tcBorders>
            <w:shd w:val="clear" w:color="auto" w:fill="D9D9D9" w:themeFill="background1" w:themeFillShade="D9"/>
          </w:tcPr>
          <w:p w14:paraId="48635B4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B2C65C" w14:textId="77777777" w:rsidR="00F864FC" w:rsidRPr="00F84397" w:rsidRDefault="00F864FC" w:rsidP="00F227DA">
            <w:pPr>
              <w:rPr>
                <w:rFonts w:asciiTheme="minorHAnsi" w:hAnsiTheme="minorHAnsi"/>
                <w:b/>
                <w:szCs w:val="20"/>
              </w:rPr>
            </w:pPr>
          </w:p>
        </w:tc>
        <w:tc>
          <w:tcPr>
            <w:tcW w:w="7020" w:type="dxa"/>
          </w:tcPr>
          <w:p w14:paraId="33707709" w14:textId="2E18A5F5" w:rsidR="00F864FC" w:rsidRPr="00F84397" w:rsidRDefault="00B546E7" w:rsidP="00F227DA">
            <w:pPr>
              <w:rPr>
                <w:rFonts w:asciiTheme="minorHAnsi" w:hAnsiTheme="minorHAnsi"/>
                <w:szCs w:val="20"/>
              </w:rPr>
            </w:pPr>
            <w:r>
              <w:rPr>
                <w:rFonts w:asciiTheme="minorHAnsi" w:hAnsiTheme="minorHAnsi"/>
                <w:szCs w:val="20"/>
              </w:rPr>
              <w:t>Use invalid color value</w:t>
            </w:r>
          </w:p>
        </w:tc>
      </w:tr>
      <w:tr w:rsidR="00F864FC" w:rsidRPr="00F84397" w14:paraId="1BD37D9D" w14:textId="77777777" w:rsidTr="00F227DA">
        <w:trPr>
          <w:trHeight w:val="56"/>
        </w:trPr>
        <w:tc>
          <w:tcPr>
            <w:tcW w:w="2628" w:type="dxa"/>
            <w:shd w:val="clear" w:color="auto" w:fill="D9D9D9" w:themeFill="background1" w:themeFillShade="D9"/>
          </w:tcPr>
          <w:p w14:paraId="35558C5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DF64C76" w14:textId="77777777" w:rsidR="00F864FC" w:rsidRPr="00F84397" w:rsidRDefault="00F864FC" w:rsidP="00F227DA">
            <w:pPr>
              <w:rPr>
                <w:rFonts w:asciiTheme="minorHAnsi" w:hAnsiTheme="minorHAnsi"/>
                <w:b/>
                <w:szCs w:val="20"/>
              </w:rPr>
            </w:pPr>
          </w:p>
        </w:tc>
        <w:tc>
          <w:tcPr>
            <w:tcW w:w="7020" w:type="dxa"/>
          </w:tcPr>
          <w:p w14:paraId="5CE016B1" w14:textId="5FF0FB01" w:rsidR="00F864FC" w:rsidRPr="00F84397" w:rsidRDefault="00F864FC" w:rsidP="00B546E7">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0CDBA1F8" w14:textId="77777777" w:rsidTr="00AB7CFE">
        <w:trPr>
          <w:trHeight w:val="56"/>
        </w:trPr>
        <w:tc>
          <w:tcPr>
            <w:tcW w:w="2628" w:type="dxa"/>
            <w:shd w:val="clear" w:color="auto" w:fill="D9D9D9" w:themeFill="background1" w:themeFillShade="D9"/>
          </w:tcPr>
          <w:p w14:paraId="416A510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B3BAC9" w14:textId="77777777" w:rsidR="00F864FC" w:rsidRPr="00F84397" w:rsidRDefault="00F864FC" w:rsidP="00F227DA">
            <w:pPr>
              <w:rPr>
                <w:rFonts w:asciiTheme="minorHAnsi" w:hAnsiTheme="minorHAnsi"/>
                <w:b/>
                <w:szCs w:val="20"/>
              </w:rPr>
            </w:pPr>
          </w:p>
        </w:tc>
        <w:tc>
          <w:tcPr>
            <w:tcW w:w="7020" w:type="dxa"/>
          </w:tcPr>
          <w:p w14:paraId="6790C8EB" w14:textId="5C18B44F" w:rsidR="00F864FC" w:rsidRPr="00F84397" w:rsidRDefault="00F864FC" w:rsidP="00F227DA">
            <w:pPr>
              <w:rPr>
                <w:rFonts w:asciiTheme="minorHAnsi" w:hAnsiTheme="minorHAns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B546E7">
              <w:rPr>
                <w:rFonts w:asciiTheme="minorHAnsi" w:eastAsia="Calibri" w:hAnsiTheme="minorHAnsi" w:cs="Calibri"/>
                <w:szCs w:val="20"/>
              </w:rPr>
              <w:t>Use a v</w:t>
            </w:r>
            <w:r w:rsidR="00B546E7" w:rsidRPr="00B546E7">
              <w:rPr>
                <w:rFonts w:asciiTheme="minorHAnsi" w:eastAsia="Calibri" w:hAnsiTheme="minorHAnsi" w:cs="Calibri"/>
                <w:szCs w:val="20"/>
              </w:rPr>
              <w:t>alue outside hex range in color (#</w:t>
            </w:r>
            <w:r w:rsidR="004E7468">
              <w:rPr>
                <w:rFonts w:asciiTheme="minorHAnsi" w:eastAsia="Calibri" w:hAnsiTheme="minorHAnsi" w:cs="Calibri"/>
                <w:szCs w:val="20"/>
              </w:rPr>
              <w:t>FFH</w:t>
            </w:r>
            <w:r w:rsidR="00B546E7" w:rsidRPr="00B546E7">
              <w:rPr>
                <w:rFonts w:asciiTheme="minorHAnsi" w:eastAsia="Calibri" w:hAnsiTheme="minorHAnsi" w:cs="Calibri"/>
                <w:szCs w:val="20"/>
              </w:rPr>
              <w:t xml:space="preserve">FFF) </w:t>
            </w:r>
            <w:r w:rsidR="00B546E7">
              <w:rPr>
                <w:rFonts w:asciiTheme="minorHAnsi" w:eastAsia="Calibri" w:hAnsiTheme="minorHAnsi" w:cs="Calibri"/>
                <w:szCs w:val="20"/>
              </w:rPr>
              <w:t xml:space="preserve">for a </w:t>
            </w:r>
            <w:r w:rsidR="004E7468">
              <w:rPr>
                <w:rFonts w:asciiTheme="minorHAnsi" w:eastAsia="Calibri" w:hAnsiTheme="minorHAnsi" w:cs="Calibri"/>
                <w:szCs w:val="20"/>
              </w:rPr>
              <w:t xml:space="preserve">color defined in a </w:t>
            </w:r>
            <w:proofErr w:type="spellStart"/>
            <w:r w:rsidR="00B546E7">
              <w:rPr>
                <w:rFonts w:asciiTheme="minorHAnsi" w:eastAsia="Calibri" w:hAnsiTheme="minorHAnsi" w:cs="Calibri"/>
                <w:szCs w:val="20"/>
              </w:rPr>
              <w:t>colorgroup</w:t>
            </w:r>
            <w:proofErr w:type="spellEnd"/>
          </w:p>
          <w:p w14:paraId="3878C99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ABEEC7" w14:textId="77777777" w:rsidTr="00F227DA">
        <w:trPr>
          <w:trHeight w:val="56"/>
        </w:trPr>
        <w:tc>
          <w:tcPr>
            <w:tcW w:w="2628" w:type="dxa"/>
            <w:tcBorders>
              <w:bottom w:val="single" w:sz="4" w:space="0" w:color="auto"/>
            </w:tcBorders>
            <w:shd w:val="clear" w:color="auto" w:fill="D9D9D9" w:themeFill="background1" w:themeFillShade="D9"/>
          </w:tcPr>
          <w:p w14:paraId="1F2F1279" w14:textId="582BD17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E476BC" w14:textId="4A1D56F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87D74">
              <w:rPr>
                <w:rFonts w:asciiTheme="minorHAnsi" w:eastAsiaTheme="minorEastAsia" w:hAnsiTheme="minorHAnsi"/>
                <w:bCs/>
                <w:szCs w:val="20"/>
              </w:rPr>
              <w:t xml:space="preserve"> N/A</w:t>
            </w:r>
          </w:p>
        </w:tc>
      </w:tr>
    </w:tbl>
    <w:p w14:paraId="0077EF3F" w14:textId="77777777" w:rsidR="00F864FC" w:rsidRDefault="00F864FC" w:rsidP="00F864FC"/>
    <w:p w14:paraId="1421E36F" w14:textId="6BCE1A3F" w:rsidR="00F864FC" w:rsidRDefault="00F864FC" w:rsidP="003162C7">
      <w:pPr>
        <w:pStyle w:val="Heading3"/>
      </w:pPr>
      <w:r>
        <w:t xml:space="preserve"> </w:t>
      </w:r>
      <w:r w:rsidR="0003262E">
        <w:t>N_</w:t>
      </w:r>
      <w:r w:rsidR="004360B7">
        <w:t>???_0</w:t>
      </w:r>
      <w:r>
        <w:t>609</w:t>
      </w:r>
      <w:r w:rsidRPr="0056587D">
        <w:t xml:space="preserve"> </w:t>
      </w:r>
      <w:r w:rsidR="00AC3074">
        <w:t>Incorrect Material IDs and Indexes</w:t>
      </w:r>
    </w:p>
    <w:tbl>
      <w:tblPr>
        <w:tblStyle w:val="TableGrid"/>
        <w:tblW w:w="9648" w:type="dxa"/>
        <w:tblLook w:val="04A0" w:firstRow="1" w:lastRow="0" w:firstColumn="1" w:lastColumn="0" w:noHBand="0" w:noVBand="1"/>
      </w:tblPr>
      <w:tblGrid>
        <w:gridCol w:w="2628"/>
        <w:gridCol w:w="7020"/>
      </w:tblGrid>
      <w:tr w:rsidR="00F864FC" w:rsidRPr="00F84397" w14:paraId="48D2B27F" w14:textId="77777777" w:rsidTr="00F227DA">
        <w:tc>
          <w:tcPr>
            <w:tcW w:w="2628" w:type="dxa"/>
            <w:tcBorders>
              <w:bottom w:val="single" w:sz="4" w:space="0" w:color="auto"/>
            </w:tcBorders>
            <w:shd w:val="clear" w:color="auto" w:fill="D9D9D9" w:themeFill="background1" w:themeFillShade="D9"/>
          </w:tcPr>
          <w:p w14:paraId="731EDED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258727C" w14:textId="77777777" w:rsidR="00F864FC" w:rsidRPr="00F84397" w:rsidRDefault="00F864FC" w:rsidP="00F227DA">
            <w:pPr>
              <w:rPr>
                <w:rFonts w:asciiTheme="minorHAnsi" w:hAnsiTheme="minorHAnsi"/>
                <w:b/>
                <w:szCs w:val="20"/>
              </w:rPr>
            </w:pPr>
          </w:p>
        </w:tc>
        <w:tc>
          <w:tcPr>
            <w:tcW w:w="7020" w:type="dxa"/>
          </w:tcPr>
          <w:p w14:paraId="162C9EBF" w14:textId="0222BCCC" w:rsidR="00F864FC" w:rsidRPr="00F84397" w:rsidRDefault="00AC3074" w:rsidP="00F227DA">
            <w:pPr>
              <w:rPr>
                <w:rFonts w:asciiTheme="minorHAnsi" w:hAnsiTheme="minorHAnsi"/>
                <w:szCs w:val="20"/>
              </w:rPr>
            </w:pPr>
            <w:r>
              <w:rPr>
                <w:rFonts w:asciiTheme="minorHAnsi" w:hAnsiTheme="minorHAnsi"/>
                <w:szCs w:val="20"/>
              </w:rPr>
              <w:t xml:space="preserve">Demonstrate </w:t>
            </w:r>
            <w:r w:rsidR="00D810FE">
              <w:rPr>
                <w:rFonts w:asciiTheme="minorHAnsi" w:hAnsiTheme="minorHAnsi"/>
                <w:szCs w:val="20"/>
              </w:rPr>
              <w:t>various incorrect ID references</w:t>
            </w:r>
          </w:p>
        </w:tc>
      </w:tr>
      <w:tr w:rsidR="00F864FC" w:rsidRPr="00F84397" w14:paraId="42C69F49" w14:textId="77777777" w:rsidTr="00F227DA">
        <w:trPr>
          <w:trHeight w:val="56"/>
        </w:trPr>
        <w:tc>
          <w:tcPr>
            <w:tcW w:w="2628" w:type="dxa"/>
            <w:shd w:val="clear" w:color="auto" w:fill="D9D9D9" w:themeFill="background1" w:themeFillShade="D9"/>
          </w:tcPr>
          <w:p w14:paraId="7B5491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71801B" w14:textId="77777777" w:rsidR="00F864FC" w:rsidRPr="00F84397" w:rsidRDefault="00F864FC" w:rsidP="00F227DA">
            <w:pPr>
              <w:rPr>
                <w:rFonts w:asciiTheme="minorHAnsi" w:hAnsiTheme="minorHAnsi"/>
                <w:b/>
                <w:szCs w:val="20"/>
              </w:rPr>
            </w:pPr>
          </w:p>
        </w:tc>
        <w:tc>
          <w:tcPr>
            <w:tcW w:w="7020" w:type="dxa"/>
          </w:tcPr>
          <w:p w14:paraId="7B4C8CE8" w14:textId="27E399FC"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11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11A4065B" w14:textId="77777777" w:rsidTr="00AB7CFE">
        <w:trPr>
          <w:trHeight w:val="56"/>
        </w:trPr>
        <w:tc>
          <w:tcPr>
            <w:tcW w:w="2628" w:type="dxa"/>
            <w:shd w:val="clear" w:color="auto" w:fill="D9D9D9" w:themeFill="background1" w:themeFillShade="D9"/>
          </w:tcPr>
          <w:p w14:paraId="1D9E40A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3B4CA" w14:textId="77777777" w:rsidR="00F864FC" w:rsidRPr="00F84397" w:rsidRDefault="00F864FC" w:rsidP="00F227DA">
            <w:pPr>
              <w:rPr>
                <w:rFonts w:asciiTheme="minorHAnsi" w:hAnsiTheme="minorHAnsi"/>
                <w:b/>
                <w:szCs w:val="20"/>
              </w:rPr>
            </w:pPr>
          </w:p>
        </w:tc>
        <w:tc>
          <w:tcPr>
            <w:tcW w:w="7020" w:type="dxa"/>
          </w:tcPr>
          <w:p w14:paraId="4F1C9C0F" w14:textId="70270FDC"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01</w:t>
            </w:r>
            <w:r w:rsidR="00AC3074" w:rsidRPr="007B24BE">
              <w:rPr>
                <w:rFonts w:asciiTheme="minorHAnsi" w:eastAsiaTheme="minorEastAsia" w:hAnsiTheme="minorHAnsi"/>
                <w:bCs/>
                <w:szCs w:val="20"/>
              </w:rPr>
              <w:t xml:space="preserve"> - Incorrect </w:t>
            </w:r>
            <w:proofErr w:type="spellStart"/>
            <w:r w:rsidR="00AC3074" w:rsidRPr="007B24BE">
              <w:rPr>
                <w:rFonts w:asciiTheme="minorHAnsi" w:eastAsiaTheme="minorEastAsia" w:hAnsiTheme="minorHAnsi"/>
                <w:bCs/>
                <w:szCs w:val="20"/>
              </w:rPr>
              <w:t>mu</w:t>
            </w:r>
            <w:r w:rsidR="00653309">
              <w:rPr>
                <w:rFonts w:asciiTheme="minorHAnsi" w:eastAsiaTheme="minorEastAsia" w:hAnsiTheme="minorHAnsi"/>
                <w:bCs/>
                <w:szCs w:val="20"/>
              </w:rPr>
              <w:t>ltiproperties</w:t>
            </w:r>
            <w:proofErr w:type="spellEnd"/>
            <w:r w:rsidR="00653309">
              <w:rPr>
                <w:rFonts w:asciiTheme="minorHAnsi" w:eastAsiaTheme="minorEastAsia" w:hAnsiTheme="minorHAnsi"/>
                <w:bCs/>
                <w:szCs w:val="20"/>
              </w:rPr>
              <w:t xml:space="preserve"> </w:t>
            </w:r>
            <w:proofErr w:type="spellStart"/>
            <w:r w:rsidR="00653309">
              <w:rPr>
                <w:rFonts w:asciiTheme="minorHAnsi" w:eastAsiaTheme="minorEastAsia" w:hAnsiTheme="minorHAnsi"/>
                <w:bCs/>
                <w:szCs w:val="20"/>
              </w:rPr>
              <w:t>pids</w:t>
            </w:r>
            <w:proofErr w:type="spellEnd"/>
            <w:r w:rsidR="00653309">
              <w:rPr>
                <w:rFonts w:asciiTheme="minorHAnsi" w:eastAsiaTheme="minorEastAsia" w:hAnsiTheme="minorHAnsi"/>
                <w:bCs/>
                <w:szCs w:val="20"/>
              </w:rPr>
              <w:t xml:space="preserve"> reference</w:t>
            </w:r>
          </w:p>
          <w:p w14:paraId="4FFA81E3" w14:textId="4BDF31FA"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2</w:t>
            </w:r>
            <w:r w:rsidR="00AC3074" w:rsidRPr="007B24BE">
              <w:rPr>
                <w:rFonts w:asciiTheme="minorHAnsi" w:eastAsiaTheme="minorEastAsia" w:hAnsiTheme="minorHAnsi"/>
                <w:bCs/>
                <w:szCs w:val="20"/>
              </w:rPr>
              <w:t xml:space="preserve"> - Incorrect texture2dgroup reference to texture2d (</w:t>
            </w:r>
            <w:proofErr w:type="spellStart"/>
            <w:r w:rsidR="00AC3074" w:rsidRPr="007B24BE">
              <w:rPr>
                <w:rFonts w:asciiTheme="minorHAnsi" w:eastAsiaTheme="minorEastAsia" w:hAnsiTheme="minorHAnsi"/>
                <w:bCs/>
                <w:szCs w:val="20"/>
              </w:rPr>
              <w:t>textid</w:t>
            </w:r>
            <w:proofErr w:type="spellEnd"/>
            <w:r w:rsidR="00AC3074" w:rsidRPr="007B24BE">
              <w:rPr>
                <w:rFonts w:asciiTheme="minorHAnsi" w:eastAsiaTheme="minorEastAsia" w:hAnsiTheme="minorHAnsi"/>
                <w:bCs/>
                <w:szCs w:val="20"/>
              </w:rPr>
              <w:t>)</w:t>
            </w:r>
          </w:p>
          <w:p w14:paraId="5855C7F7" w14:textId="484C6757"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3</w:t>
            </w:r>
            <w:r w:rsidR="00AC3074" w:rsidRPr="007B24BE">
              <w:rPr>
                <w:rFonts w:asciiTheme="minorHAnsi" w:eastAsiaTheme="minorEastAsia" w:hAnsiTheme="minorHAnsi"/>
                <w:bCs/>
                <w:szCs w:val="20"/>
              </w:rPr>
              <w:t xml:space="preserve"> -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 xml:space="preserve">) index to color in </w:t>
            </w:r>
            <w:proofErr w:type="spellStart"/>
            <w:r w:rsidR="00AC3074" w:rsidRPr="007B24BE">
              <w:rPr>
                <w:rFonts w:asciiTheme="minorHAnsi" w:eastAsiaTheme="minorEastAsia" w:hAnsiTheme="minorHAnsi"/>
                <w:bCs/>
                <w:szCs w:val="20"/>
              </w:rPr>
              <w:t>multiproperties</w:t>
            </w:r>
            <w:proofErr w:type="spellEnd"/>
            <w:r w:rsidR="00AC3074" w:rsidRPr="007B24BE">
              <w:rPr>
                <w:rFonts w:asciiTheme="minorHAnsi" w:eastAsiaTheme="minorEastAsia" w:hAnsiTheme="minorHAnsi"/>
                <w:bCs/>
                <w:szCs w:val="20"/>
              </w:rPr>
              <w:t>(</w:t>
            </w:r>
            <w:proofErr w:type="spellStart"/>
            <w:r w:rsidR="00AC3074" w:rsidRPr="007B24BE">
              <w:rPr>
                <w:rFonts w:asciiTheme="minorHAnsi" w:eastAsiaTheme="minorEastAsia" w:hAnsiTheme="minorHAnsi"/>
                <w:bCs/>
                <w:szCs w:val="20"/>
              </w:rPr>
              <w:t>pindices</w:t>
            </w:r>
            <w:proofErr w:type="spellEnd"/>
            <w:r w:rsidR="00AC3074" w:rsidRPr="007B24BE">
              <w:rPr>
                <w:rFonts w:asciiTheme="minorHAnsi" w:eastAsiaTheme="minorEastAsia" w:hAnsiTheme="minorHAnsi"/>
                <w:bCs/>
                <w:szCs w:val="20"/>
              </w:rPr>
              <w:t>)</w:t>
            </w:r>
          </w:p>
          <w:p w14:paraId="6DE53B26" w14:textId="5E0D4DB5"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4</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index to texture in </w:t>
            </w:r>
            <w:proofErr w:type="spellStart"/>
            <w:r w:rsidRPr="007B24BE">
              <w:rPr>
                <w:rFonts w:asciiTheme="minorHAnsi" w:eastAsiaTheme="minorEastAsia" w:hAnsiTheme="minorHAnsi"/>
                <w:bCs/>
                <w:szCs w:val="20"/>
              </w:rPr>
              <w:t>multiproperties</w:t>
            </w:r>
            <w:proofErr w:type="spellEnd"/>
            <w:r w:rsidR="00AC3074" w:rsidRPr="007B24BE">
              <w:rPr>
                <w:rFonts w:asciiTheme="minorHAnsi" w:eastAsiaTheme="minorEastAsia" w:hAnsiTheme="minorHAnsi"/>
                <w:bCs/>
                <w:szCs w:val="20"/>
              </w:rPr>
              <w:t xml:space="preserve"> (</w:t>
            </w:r>
            <w:proofErr w:type="spellStart"/>
            <w:r w:rsidR="00AC3074" w:rsidRPr="007B24BE">
              <w:rPr>
                <w:rFonts w:asciiTheme="minorHAnsi" w:eastAsiaTheme="minorEastAsia" w:hAnsiTheme="minorHAnsi"/>
                <w:bCs/>
                <w:szCs w:val="20"/>
              </w:rPr>
              <w:t>pindices</w:t>
            </w:r>
            <w:proofErr w:type="spellEnd"/>
            <w:r w:rsidR="00AC3074" w:rsidRPr="007B24BE">
              <w:rPr>
                <w:rFonts w:asciiTheme="minorHAnsi" w:eastAsiaTheme="minorEastAsia" w:hAnsiTheme="minorHAnsi"/>
                <w:bCs/>
                <w:szCs w:val="20"/>
              </w:rPr>
              <w:t>)</w:t>
            </w:r>
          </w:p>
          <w:p w14:paraId="0E1B1AA4" w14:textId="3F183BCB"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5</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p1</w:t>
            </w:r>
            <w:r w:rsidR="0054377B"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index to a </w:t>
            </w:r>
            <w:proofErr w:type="spellStart"/>
            <w:r w:rsidR="00AC3074" w:rsidRPr="007B24BE">
              <w:rPr>
                <w:rFonts w:asciiTheme="minorHAnsi" w:eastAsiaTheme="minorEastAsia" w:hAnsiTheme="minorHAnsi"/>
                <w:bCs/>
                <w:szCs w:val="20"/>
              </w:rPr>
              <w:t>colorgroup</w:t>
            </w:r>
            <w:proofErr w:type="spellEnd"/>
            <w:r w:rsidRPr="007B24BE">
              <w:rPr>
                <w:rFonts w:asciiTheme="minorHAnsi" w:eastAsiaTheme="minorEastAsia" w:hAnsiTheme="minorHAnsi"/>
                <w:bCs/>
                <w:szCs w:val="20"/>
              </w:rPr>
              <w:t xml:space="preserve"> </w:t>
            </w:r>
          </w:p>
          <w:p w14:paraId="40D9C68B" w14:textId="5CA3027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6</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p2 index to a </w:t>
            </w:r>
            <w:r w:rsidRPr="007B24BE">
              <w:rPr>
                <w:rFonts w:asciiTheme="minorHAnsi" w:eastAsiaTheme="minorEastAsia" w:hAnsiTheme="minorHAnsi"/>
                <w:bCs/>
                <w:szCs w:val="20"/>
              </w:rPr>
              <w:t>texture</w:t>
            </w:r>
          </w:p>
          <w:p w14:paraId="7DA2887A" w14:textId="1CDBFD8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7</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w:t>
            </w:r>
            <w:r w:rsidRPr="007B24BE">
              <w:rPr>
                <w:rFonts w:asciiTheme="minorHAnsi" w:eastAsiaTheme="minorEastAsia" w:hAnsiTheme="minorHAnsi"/>
                <w:bCs/>
                <w:szCs w:val="20"/>
              </w:rPr>
              <w:t>3</w:t>
            </w:r>
            <w:r w:rsidR="00AC3074" w:rsidRPr="007B24BE">
              <w:rPr>
                <w:rFonts w:asciiTheme="minorHAnsi" w:eastAsiaTheme="minorEastAsia" w:hAnsiTheme="minorHAnsi"/>
                <w:bCs/>
                <w:szCs w:val="20"/>
              </w:rPr>
              <w:t xml:space="preserve"> index to a </w:t>
            </w:r>
            <w:proofErr w:type="spellStart"/>
            <w:r w:rsidRPr="007B24BE">
              <w:rPr>
                <w:rFonts w:asciiTheme="minorHAnsi" w:eastAsiaTheme="minorEastAsia" w:hAnsiTheme="minorHAnsi"/>
                <w:bCs/>
                <w:szCs w:val="20"/>
              </w:rPr>
              <w:t>multiproperties</w:t>
            </w:r>
            <w:proofErr w:type="spellEnd"/>
          </w:p>
          <w:p w14:paraId="7CA3E05C" w14:textId="316DBBE5"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8</w:t>
            </w:r>
            <w:r w:rsidRPr="007B24BE">
              <w:rPr>
                <w:rFonts w:asciiTheme="minorHAnsi" w:eastAsiaTheme="minorEastAsia" w:hAnsiTheme="minorHAnsi"/>
                <w:bCs/>
                <w:szCs w:val="20"/>
              </w:rPr>
              <w:t xml:space="preserve"> </w:t>
            </w:r>
            <w:proofErr w:type="gramStart"/>
            <w:r w:rsidRPr="007B24BE">
              <w:rPr>
                <w:rFonts w:asciiTheme="minorHAnsi" w:eastAsiaTheme="minorEastAsia" w:hAnsiTheme="minorHAnsi"/>
                <w:bCs/>
                <w:szCs w:val="20"/>
              </w:rPr>
              <w:t>-  Incorrect</w:t>
            </w:r>
            <w:proofErr w:type="gramEnd"/>
            <w:r w:rsidRPr="007B24BE">
              <w:rPr>
                <w:rFonts w:asciiTheme="minorHAnsi" w:eastAsiaTheme="minorEastAsia" w:hAnsiTheme="minorHAnsi"/>
                <w:bCs/>
                <w:szCs w:val="20"/>
              </w:rPr>
              <w:t xml:space="preserve">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a </w:t>
            </w:r>
            <w:proofErr w:type="spellStart"/>
            <w:r w:rsidRPr="007B24BE">
              <w:rPr>
                <w:rFonts w:asciiTheme="minorHAnsi" w:eastAsiaTheme="minorEastAsia" w:hAnsiTheme="minorHAnsi"/>
                <w:bCs/>
                <w:szCs w:val="20"/>
              </w:rPr>
              <w:t>colorgroup</w:t>
            </w:r>
            <w:proofErr w:type="spellEnd"/>
          </w:p>
          <w:p w14:paraId="35E334CA" w14:textId="1BFFF0C0"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9</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a texture</w:t>
            </w:r>
          </w:p>
          <w:p w14:paraId="686CFD86" w14:textId="427C1525" w:rsidR="00D810FE" w:rsidRPr="007B24BE" w:rsidRDefault="00D810FE" w:rsidP="00D810FE">
            <w:pPr>
              <w:rPr>
                <w:rFonts w:asciiTheme="minorHAnsi" w:hAnsiTheme="minorHAnsi"/>
                <w:szCs w:val="20"/>
              </w:rPr>
            </w:pPr>
            <w:r>
              <w:rPr>
                <w:rFonts w:asciiTheme="minorHAnsi" w:eastAsiaTheme="minorEastAsia" w:hAnsiTheme="minorHAnsi"/>
                <w:b/>
                <w:bCs/>
                <w:szCs w:val="20"/>
              </w:rPr>
              <w:t>1</w:t>
            </w:r>
            <w:r w:rsidR="00653309">
              <w:rPr>
                <w:rFonts w:asciiTheme="minorHAnsi" w:eastAsiaTheme="minorEastAsia" w:hAnsiTheme="minorHAnsi"/>
                <w:b/>
                <w:bCs/>
                <w:szCs w:val="20"/>
              </w:rPr>
              <w:t>0</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w:t>
            </w:r>
            <w:proofErr w:type="spellStart"/>
            <w:r w:rsidRPr="007B24BE">
              <w:rPr>
                <w:rFonts w:asciiTheme="minorHAnsi" w:eastAsiaTheme="minorEastAsia" w:hAnsiTheme="minorHAnsi"/>
                <w:bCs/>
                <w:szCs w:val="20"/>
              </w:rPr>
              <w:t>multiproperties</w:t>
            </w:r>
            <w:proofErr w:type="spellEnd"/>
          </w:p>
          <w:p w14:paraId="5F5AA32F" w14:textId="215EE116"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1</w:t>
            </w:r>
            <w:r w:rsidR="00653309">
              <w:rPr>
                <w:rFonts w:asciiTheme="minorHAnsi" w:eastAsiaTheme="minorEastAsia" w:hAnsiTheme="minorHAnsi"/>
                <w:b/>
                <w:bCs/>
                <w:szCs w:val="20"/>
              </w:rPr>
              <w:t>1</w:t>
            </w:r>
            <w:r w:rsidR="00AC3074" w:rsidRPr="007B24BE">
              <w:rPr>
                <w:rFonts w:asciiTheme="minorHAnsi" w:eastAsiaTheme="minorEastAsia" w:hAnsiTheme="minorHAnsi"/>
                <w:bCs/>
                <w:szCs w:val="20"/>
              </w:rPr>
              <w:t xml:space="preserve"> </w:t>
            </w:r>
            <w:proofErr w:type="gramStart"/>
            <w:r w:rsidR="00AC3074" w:rsidRPr="007B24BE">
              <w:rPr>
                <w:rFonts w:asciiTheme="minorHAnsi" w:eastAsiaTheme="minorEastAsia" w:hAnsiTheme="minorHAnsi"/>
                <w:bCs/>
                <w:szCs w:val="20"/>
              </w:rPr>
              <w:t>-  Incorrect</w:t>
            </w:r>
            <w:proofErr w:type="gramEnd"/>
            <w:r w:rsidR="00AC3074" w:rsidRPr="007B24BE">
              <w:rPr>
                <w:rFonts w:asciiTheme="minorHAnsi" w:eastAsiaTheme="minorEastAsia" w:hAnsiTheme="minorHAnsi"/>
                <w:bCs/>
                <w:szCs w:val="20"/>
              </w:rPr>
              <w:t xml:space="preserve"> object </w:t>
            </w:r>
            <w:proofErr w:type="spellStart"/>
            <w:r w:rsidR="00AC3074" w:rsidRPr="007B24BE">
              <w:rPr>
                <w:rFonts w:asciiTheme="minorHAnsi" w:eastAsiaTheme="minorEastAsia" w:hAnsiTheme="minorHAnsi"/>
                <w:bCs/>
                <w:szCs w:val="20"/>
              </w:rPr>
              <w:t>pi</w:t>
            </w:r>
            <w:r w:rsidRPr="007B24BE">
              <w:rPr>
                <w:rFonts w:asciiTheme="minorHAnsi" w:eastAsiaTheme="minorEastAsia" w:hAnsiTheme="minorHAnsi"/>
                <w:bCs/>
                <w:szCs w:val="20"/>
              </w:rPr>
              <w:t>d</w:t>
            </w:r>
            <w:proofErr w:type="spellEnd"/>
            <w:r w:rsidRPr="007B24BE">
              <w:rPr>
                <w:rFonts w:asciiTheme="minorHAnsi" w:eastAsiaTheme="minorEastAsia" w:hAnsiTheme="minorHAnsi"/>
                <w:bCs/>
                <w:szCs w:val="20"/>
              </w:rPr>
              <w:t xml:space="preserve"> reference</w:t>
            </w:r>
          </w:p>
          <w:p w14:paraId="51A3BD5A" w14:textId="144F1A40" w:rsidR="00F864FC" w:rsidRPr="00F84397" w:rsidRDefault="00F864FC" w:rsidP="00F227DA">
            <w:pPr>
              <w:rPr>
                <w:rFonts w:asciiTheme="minorHAnsi" w:eastAsiaTheme="minorEastAsia" w:hAnsiTheme="minorHAnsi"/>
                <w:b/>
                <w:bCs/>
                <w:szCs w:val="20"/>
              </w:rPr>
            </w:pPr>
          </w:p>
        </w:tc>
      </w:tr>
      <w:tr w:rsidR="00AB7CFE" w:rsidRPr="00F84397" w14:paraId="18734664" w14:textId="77777777" w:rsidTr="00F227DA">
        <w:trPr>
          <w:trHeight w:val="56"/>
        </w:trPr>
        <w:tc>
          <w:tcPr>
            <w:tcW w:w="2628" w:type="dxa"/>
            <w:tcBorders>
              <w:bottom w:val="single" w:sz="4" w:space="0" w:color="auto"/>
            </w:tcBorders>
            <w:shd w:val="clear" w:color="auto" w:fill="D9D9D9" w:themeFill="background1" w:themeFillShade="D9"/>
          </w:tcPr>
          <w:p w14:paraId="4C665D7D" w14:textId="1BDEC6B1"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E1D6333" w14:textId="0493AEE9"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236C0">
              <w:rPr>
                <w:rFonts w:asciiTheme="minorHAnsi" w:eastAsiaTheme="minorEastAsia" w:hAnsiTheme="minorHAnsi"/>
                <w:bCs/>
                <w:szCs w:val="20"/>
              </w:rPr>
              <w:t xml:space="preserve"> N/A</w:t>
            </w:r>
          </w:p>
        </w:tc>
      </w:tr>
    </w:tbl>
    <w:p w14:paraId="5C9490AC" w14:textId="77777777" w:rsidR="00F864FC" w:rsidRDefault="00F864FC" w:rsidP="00F864FC"/>
    <w:p w14:paraId="7D0EF1BA" w14:textId="7641D1BB" w:rsidR="00F864FC" w:rsidRDefault="0003262E" w:rsidP="003162C7">
      <w:pPr>
        <w:pStyle w:val="Heading3"/>
      </w:pPr>
      <w:r>
        <w:t>N_</w:t>
      </w:r>
      <w:r w:rsidR="004360B7">
        <w:t>???_0</w:t>
      </w:r>
      <w:r w:rsidR="00F864FC">
        <w:t>610</w:t>
      </w:r>
      <w:r w:rsidR="00F864FC" w:rsidRPr="0056587D">
        <w:t xml:space="preserve"> </w:t>
      </w:r>
      <w:r w:rsidR="002B0427">
        <w:t xml:space="preserve">Misc Path and </w:t>
      </w:r>
      <w:proofErr w:type="spellStart"/>
      <w:r w:rsidR="002B0427">
        <w:t>ContentType</w:t>
      </w:r>
      <w:proofErr w:type="spellEnd"/>
    </w:p>
    <w:tbl>
      <w:tblPr>
        <w:tblStyle w:val="TableGrid"/>
        <w:tblW w:w="9648" w:type="dxa"/>
        <w:tblLook w:val="04A0" w:firstRow="1" w:lastRow="0" w:firstColumn="1" w:lastColumn="0" w:noHBand="0" w:noVBand="1"/>
      </w:tblPr>
      <w:tblGrid>
        <w:gridCol w:w="2628"/>
        <w:gridCol w:w="7020"/>
      </w:tblGrid>
      <w:tr w:rsidR="00F864FC" w:rsidRPr="00F84397" w14:paraId="56321D34" w14:textId="77777777" w:rsidTr="00F227DA">
        <w:tc>
          <w:tcPr>
            <w:tcW w:w="2628" w:type="dxa"/>
            <w:tcBorders>
              <w:bottom w:val="single" w:sz="4" w:space="0" w:color="auto"/>
            </w:tcBorders>
            <w:shd w:val="clear" w:color="auto" w:fill="D9D9D9" w:themeFill="background1" w:themeFillShade="D9"/>
          </w:tcPr>
          <w:p w14:paraId="415C7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2EAF807" w14:textId="77777777" w:rsidR="00F864FC" w:rsidRPr="00F84397" w:rsidRDefault="00F864FC" w:rsidP="00F227DA">
            <w:pPr>
              <w:rPr>
                <w:rFonts w:asciiTheme="minorHAnsi" w:hAnsiTheme="minorHAnsi"/>
                <w:b/>
                <w:szCs w:val="20"/>
              </w:rPr>
            </w:pPr>
          </w:p>
        </w:tc>
        <w:tc>
          <w:tcPr>
            <w:tcW w:w="7020" w:type="dxa"/>
          </w:tcPr>
          <w:p w14:paraId="5B39DF23" w14:textId="34F103B5" w:rsidR="00F864FC" w:rsidRPr="00F84397" w:rsidRDefault="000767FE" w:rsidP="002B0427">
            <w:pPr>
              <w:rPr>
                <w:rFonts w:asciiTheme="minorHAnsi" w:hAnsiTheme="minorHAnsi"/>
                <w:szCs w:val="20"/>
              </w:rPr>
            </w:pPr>
            <w:r>
              <w:rPr>
                <w:rFonts w:asciiTheme="minorHAnsi" w:hAnsiTheme="minorHAnsi"/>
                <w:szCs w:val="20"/>
              </w:rPr>
              <w:t>Miscellaneous</w:t>
            </w:r>
            <w:r w:rsidR="002B0427">
              <w:rPr>
                <w:rFonts w:asciiTheme="minorHAnsi" w:hAnsiTheme="minorHAnsi"/>
                <w:szCs w:val="20"/>
              </w:rPr>
              <w:t xml:space="preserve"> invalid values</w:t>
            </w:r>
          </w:p>
        </w:tc>
      </w:tr>
      <w:tr w:rsidR="00F864FC" w:rsidRPr="00F84397" w14:paraId="4972CD39" w14:textId="77777777" w:rsidTr="00F227DA">
        <w:trPr>
          <w:trHeight w:val="56"/>
        </w:trPr>
        <w:tc>
          <w:tcPr>
            <w:tcW w:w="2628" w:type="dxa"/>
            <w:shd w:val="clear" w:color="auto" w:fill="D9D9D9" w:themeFill="background1" w:themeFillShade="D9"/>
          </w:tcPr>
          <w:p w14:paraId="492A882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B6155C" w14:textId="77777777" w:rsidR="00F864FC" w:rsidRPr="00F84397" w:rsidRDefault="00F864FC" w:rsidP="00F227DA">
            <w:pPr>
              <w:rPr>
                <w:rFonts w:asciiTheme="minorHAnsi" w:hAnsiTheme="minorHAnsi"/>
                <w:b/>
                <w:szCs w:val="20"/>
              </w:rPr>
            </w:pPr>
          </w:p>
        </w:tc>
        <w:tc>
          <w:tcPr>
            <w:tcW w:w="7020" w:type="dxa"/>
          </w:tcPr>
          <w:p w14:paraId="075E586C" w14:textId="568B737A"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3361D8">
              <w:rPr>
                <w:rFonts w:asciiTheme="minorHAnsi" w:eastAsia="Verdana" w:hAnsiTheme="minorHAnsi" w:cs="Verdana"/>
                <w:szCs w:val="20"/>
              </w:rPr>
              <w:t xml:space="preserve">to </w:t>
            </w:r>
            <w:r w:rsidR="00B8414B">
              <w:rPr>
                <w:rFonts w:asciiTheme="minorHAnsi" w:eastAsia="Verdana" w:hAnsiTheme="minorHAnsi" w:cs="Verdana"/>
                <w:szCs w:val="20"/>
              </w:rPr>
              <w:t>0</w:t>
            </w:r>
            <w:r w:rsidR="003361D8">
              <w:rPr>
                <w:rFonts w:asciiTheme="minorHAnsi" w:eastAsia="Verdana" w:hAnsiTheme="minorHAnsi" w:cs="Verdana"/>
                <w:szCs w:val="20"/>
              </w:rPr>
              <w:t>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6C824CCF" w14:textId="77777777" w:rsidTr="00AB7CFE">
        <w:trPr>
          <w:trHeight w:val="56"/>
        </w:trPr>
        <w:tc>
          <w:tcPr>
            <w:tcW w:w="2628" w:type="dxa"/>
            <w:shd w:val="clear" w:color="auto" w:fill="D9D9D9" w:themeFill="background1" w:themeFillShade="D9"/>
          </w:tcPr>
          <w:p w14:paraId="2B1B0C6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B80816" w14:textId="77777777" w:rsidR="00F864FC" w:rsidRPr="00F84397" w:rsidRDefault="00F864FC" w:rsidP="00F227DA">
            <w:pPr>
              <w:rPr>
                <w:rFonts w:asciiTheme="minorHAnsi" w:hAnsiTheme="minorHAnsi"/>
                <w:b/>
                <w:szCs w:val="20"/>
              </w:rPr>
            </w:pPr>
          </w:p>
        </w:tc>
        <w:tc>
          <w:tcPr>
            <w:tcW w:w="7020" w:type="dxa"/>
          </w:tcPr>
          <w:p w14:paraId="7A1B1C10" w14:textId="2C6B17B7" w:rsidR="00F864FC"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2B0427" w:rsidRPr="002B0427">
              <w:rPr>
                <w:rFonts w:asciiTheme="minorHAnsi" w:eastAsia="Calibri" w:hAnsiTheme="minorHAnsi" w:cs="Calibri"/>
                <w:szCs w:val="20"/>
              </w:rPr>
              <w:t>invalid path to texture file</w:t>
            </w:r>
            <w:r w:rsidR="002B0427">
              <w:rPr>
                <w:rFonts w:asciiTheme="minorHAnsi" w:eastAsia="Calibri" w:hAnsiTheme="minorHAnsi" w:cs="Calibri"/>
                <w:szCs w:val="20"/>
              </w:rPr>
              <w:t xml:space="preserve"> from texture2d</w:t>
            </w:r>
          </w:p>
          <w:p w14:paraId="7D109D7A" w14:textId="77777777" w:rsidR="00F864FC" w:rsidRDefault="00F864FC" w:rsidP="00F227DA">
            <w:pPr>
              <w:rPr>
                <w:rFonts w:asciiTheme="minorHAnsi" w:eastAsia="Calibri" w:hAnsiTheme="minorHAnsi" w:cs="Calibri"/>
                <w:szCs w:val="20"/>
              </w:rPr>
            </w:pPr>
          </w:p>
          <w:p w14:paraId="01764158" w14:textId="4212255A" w:rsidR="00F864FC" w:rsidRDefault="00F864FC" w:rsidP="00F227DA">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002B0427" w:rsidRPr="002B0427">
              <w:rPr>
                <w:rFonts w:asciiTheme="minorHAnsi" w:eastAsiaTheme="minorEastAsia" w:hAnsiTheme="minorHAnsi"/>
                <w:bCs/>
                <w:szCs w:val="20"/>
              </w:rPr>
              <w:t xml:space="preserve">Invalid texture2d </w:t>
            </w:r>
            <w:proofErr w:type="spellStart"/>
            <w:r w:rsidR="002B0427">
              <w:rPr>
                <w:rFonts w:asciiTheme="minorHAnsi" w:eastAsiaTheme="minorEastAsia" w:hAnsiTheme="minorHAnsi"/>
                <w:bCs/>
                <w:szCs w:val="20"/>
              </w:rPr>
              <w:t>C</w:t>
            </w:r>
            <w:r w:rsidR="002B0427" w:rsidRPr="002B0427">
              <w:rPr>
                <w:rFonts w:asciiTheme="minorHAnsi" w:eastAsiaTheme="minorEastAsia" w:hAnsiTheme="minorHAnsi"/>
                <w:bCs/>
                <w:szCs w:val="20"/>
              </w:rPr>
              <w:t>ontent</w:t>
            </w:r>
            <w:r w:rsidR="002B0427">
              <w:rPr>
                <w:rFonts w:asciiTheme="minorHAnsi" w:eastAsiaTheme="minorEastAsia" w:hAnsiTheme="minorHAnsi"/>
                <w:bCs/>
                <w:szCs w:val="20"/>
              </w:rPr>
              <w:t>T</w:t>
            </w:r>
            <w:r w:rsidR="002B0427" w:rsidRPr="002B0427">
              <w:rPr>
                <w:rFonts w:asciiTheme="minorHAnsi" w:eastAsiaTheme="minorEastAsia" w:hAnsiTheme="minorHAnsi"/>
                <w:bCs/>
                <w:szCs w:val="20"/>
              </w:rPr>
              <w:t>ype</w:t>
            </w:r>
            <w:proofErr w:type="spellEnd"/>
            <w:r w:rsidR="002B0427" w:rsidRPr="002B0427">
              <w:rPr>
                <w:rFonts w:asciiTheme="minorHAnsi" w:eastAsiaTheme="minorEastAsia" w:hAnsiTheme="minorHAnsi"/>
                <w:bCs/>
                <w:szCs w:val="20"/>
              </w:rPr>
              <w:t xml:space="preserve"> attribute value (other than image/jpeg or image/</w:t>
            </w:r>
            <w:proofErr w:type="spellStart"/>
            <w:r w:rsidR="002B0427" w:rsidRPr="002B0427">
              <w:rPr>
                <w:rFonts w:asciiTheme="minorHAnsi" w:eastAsiaTheme="minorEastAsia" w:hAnsiTheme="minorHAnsi"/>
                <w:bCs/>
                <w:szCs w:val="20"/>
              </w:rPr>
              <w:t>png</w:t>
            </w:r>
            <w:proofErr w:type="spellEnd"/>
            <w:r w:rsidR="002B0427">
              <w:rPr>
                <w:rFonts w:asciiTheme="minorHAnsi" w:eastAsiaTheme="minorEastAsia" w:hAnsiTheme="minorHAnsi"/>
                <w:bCs/>
                <w:szCs w:val="20"/>
              </w:rPr>
              <w:t>)</w:t>
            </w:r>
          </w:p>
          <w:p w14:paraId="224FE462" w14:textId="08F23498" w:rsidR="002B0427" w:rsidRDefault="002B0427" w:rsidP="00F227DA">
            <w:pPr>
              <w:rPr>
                <w:rFonts w:asciiTheme="minorHAnsi" w:eastAsiaTheme="minorEastAsia" w:hAnsiTheme="minorHAnsi"/>
                <w:bCs/>
                <w:szCs w:val="20"/>
              </w:rPr>
            </w:pPr>
          </w:p>
          <w:p w14:paraId="6F5C101A" w14:textId="27A13423" w:rsidR="002B0427" w:rsidRDefault="002B0427" w:rsidP="002B0427">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2B0427">
              <w:rPr>
                <w:rFonts w:asciiTheme="minorHAnsi" w:eastAsiaTheme="minorEastAsia" w:hAnsiTheme="minorHAnsi"/>
                <w:bCs/>
                <w:szCs w:val="20"/>
              </w:rPr>
              <w:t xml:space="preserve">Invalid </w:t>
            </w:r>
            <w:r>
              <w:rPr>
                <w:rFonts w:asciiTheme="minorHAnsi" w:eastAsiaTheme="minorEastAsia" w:hAnsiTheme="minorHAnsi"/>
                <w:bCs/>
                <w:szCs w:val="20"/>
              </w:rPr>
              <w:t>[content_Types].xml</w:t>
            </w:r>
            <w:r w:rsidRPr="002B0427">
              <w:rPr>
                <w:rFonts w:asciiTheme="minorHAnsi" w:eastAsiaTheme="minorEastAsia" w:hAnsiTheme="minorHAnsi"/>
                <w:bCs/>
                <w:szCs w:val="20"/>
              </w:rPr>
              <w:t xml:space="preserve"> </w:t>
            </w:r>
            <w:proofErr w:type="spellStart"/>
            <w:r>
              <w:rPr>
                <w:rFonts w:asciiTheme="minorHAnsi" w:eastAsiaTheme="minorEastAsia" w:hAnsiTheme="minorHAnsi"/>
                <w:bCs/>
                <w:szCs w:val="20"/>
              </w:rPr>
              <w:t>C</w:t>
            </w:r>
            <w:r w:rsidRPr="002B0427">
              <w:rPr>
                <w:rFonts w:asciiTheme="minorHAnsi" w:eastAsiaTheme="minorEastAsia" w:hAnsiTheme="minorHAnsi"/>
                <w:bCs/>
                <w:szCs w:val="20"/>
              </w:rPr>
              <w:t>ontent</w:t>
            </w:r>
            <w:r>
              <w:rPr>
                <w:rFonts w:asciiTheme="minorHAnsi" w:eastAsiaTheme="minorEastAsia" w:hAnsiTheme="minorHAnsi"/>
                <w:bCs/>
                <w:szCs w:val="20"/>
              </w:rPr>
              <w:t>T</w:t>
            </w:r>
            <w:r w:rsidRPr="002B0427">
              <w:rPr>
                <w:rFonts w:asciiTheme="minorHAnsi" w:eastAsiaTheme="minorEastAsia" w:hAnsiTheme="minorHAnsi"/>
                <w:bCs/>
                <w:szCs w:val="20"/>
              </w:rPr>
              <w:t>ype</w:t>
            </w:r>
            <w:proofErr w:type="spellEnd"/>
            <w:r w:rsidRPr="002B0427">
              <w:rPr>
                <w:rFonts w:asciiTheme="minorHAnsi" w:eastAsiaTheme="minorEastAsia" w:hAnsiTheme="minorHAnsi"/>
                <w:bCs/>
                <w:szCs w:val="20"/>
              </w:rPr>
              <w:t xml:space="preserve"> attribute value (other than image/jpeg or image/</w:t>
            </w:r>
            <w:proofErr w:type="spellStart"/>
            <w:r w:rsidRPr="002B0427">
              <w:rPr>
                <w:rFonts w:asciiTheme="minorHAnsi" w:eastAsiaTheme="minorEastAsia" w:hAnsiTheme="minorHAnsi"/>
                <w:bCs/>
                <w:szCs w:val="20"/>
              </w:rPr>
              <w:t>png</w:t>
            </w:r>
            <w:proofErr w:type="spellEnd"/>
            <w:r>
              <w:rPr>
                <w:rFonts w:asciiTheme="minorHAnsi" w:eastAsiaTheme="minorEastAsia" w:hAnsiTheme="minorHAnsi"/>
                <w:bCs/>
                <w:szCs w:val="20"/>
              </w:rPr>
              <w:t xml:space="preserve">) </w:t>
            </w:r>
          </w:p>
          <w:p w14:paraId="30B56F5D" w14:textId="77777777" w:rsidR="00F864FC" w:rsidRPr="00F84397" w:rsidRDefault="00F864FC" w:rsidP="00F227DA">
            <w:pPr>
              <w:rPr>
                <w:rFonts w:asciiTheme="minorHAnsi" w:hAnsiTheme="minorHAnsi"/>
                <w:szCs w:val="20"/>
              </w:rPr>
            </w:pPr>
          </w:p>
          <w:p w14:paraId="3B7E049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792687F" w14:textId="77777777" w:rsidTr="00F227DA">
        <w:trPr>
          <w:trHeight w:val="56"/>
        </w:trPr>
        <w:tc>
          <w:tcPr>
            <w:tcW w:w="2628" w:type="dxa"/>
            <w:tcBorders>
              <w:bottom w:val="single" w:sz="4" w:space="0" w:color="auto"/>
            </w:tcBorders>
            <w:shd w:val="clear" w:color="auto" w:fill="D9D9D9" w:themeFill="background1" w:themeFillShade="D9"/>
          </w:tcPr>
          <w:p w14:paraId="356723AA" w14:textId="19B3588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0D00666" w14:textId="74ED48D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C7749">
              <w:rPr>
                <w:rFonts w:asciiTheme="minorHAnsi" w:eastAsiaTheme="minorEastAsia" w:hAnsiTheme="minorHAnsi"/>
                <w:bCs/>
                <w:szCs w:val="20"/>
              </w:rPr>
              <w:t xml:space="preserve"> N/A</w:t>
            </w:r>
          </w:p>
        </w:tc>
      </w:tr>
    </w:tbl>
    <w:p w14:paraId="5DC99BC8" w14:textId="77777777" w:rsidR="00F864FC" w:rsidRDefault="00F864FC" w:rsidP="00F864FC"/>
    <w:p w14:paraId="5ACAE565" w14:textId="77777777" w:rsidR="00F864FC" w:rsidRDefault="00F864FC" w:rsidP="00F864FC"/>
    <w:p w14:paraId="2CB27370" w14:textId="77777777" w:rsidR="00A21BEB" w:rsidRPr="00F16B9A" w:rsidRDefault="00A21BEB" w:rsidP="00F16B9A"/>
    <w:p w14:paraId="51A4A197" w14:textId="780ABE8B" w:rsidR="002C4BC7" w:rsidRDefault="00BE6AF9" w:rsidP="4FA9AB4E">
      <w:pPr>
        <w:pStyle w:val="Heading2"/>
        <w:rPr>
          <w:i/>
          <w:iCs/>
        </w:rPr>
      </w:pPr>
      <w:bookmarkStart w:id="24" w:name="_Toc162180994"/>
      <w:r>
        <w:lastRenderedPageBreak/>
        <w:t xml:space="preserve">Positive </w:t>
      </w:r>
      <w:r w:rsidR="002C4BC7">
        <w:t>Production Extension Test Cases</w:t>
      </w:r>
      <w:bookmarkEnd w:id="24"/>
      <w:r w:rsidR="00B928BB">
        <w:t xml:space="preserve"> </w:t>
      </w:r>
    </w:p>
    <w:p w14:paraId="5FCF65BC" w14:textId="77777777" w:rsidR="00EA12CA" w:rsidRDefault="00EA12CA" w:rsidP="00EA12CA">
      <w:r>
        <w:t xml:space="preserve">The table below maps the possible permutations of parts and XML objects required to traverse from the </w:t>
      </w:r>
      <w:proofErr w:type="spellStart"/>
      <w:r>
        <w:t>StartPart</w:t>
      </w:r>
      <w:proofErr w:type="spellEnd"/>
      <w:r>
        <w:t xml:space="preserve"> object to the slices.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327ECAFE" w14:textId="57743FF1" w:rsidR="00EA12CA" w:rsidRPr="006C1583" w:rsidRDefault="00EA12CA" w:rsidP="00EA12CA">
      <w:pPr>
        <w:spacing w:after="0"/>
        <w:rPr>
          <w:b/>
          <w:bCs/>
        </w:rPr>
      </w:pPr>
      <w:r w:rsidRPr="04519157">
        <w:rPr>
          <w:b/>
          <w:bCs/>
        </w:rPr>
        <w:t>Table 1.1</w:t>
      </w:r>
    </w:p>
    <w:tbl>
      <w:tblPr>
        <w:tblStyle w:val="TableGrid"/>
        <w:tblW w:w="9221" w:type="dxa"/>
        <w:tblLayout w:type="fixed"/>
        <w:tblLook w:val="04A0" w:firstRow="1" w:lastRow="0" w:firstColumn="1" w:lastColumn="0" w:noHBand="0" w:noVBand="1"/>
      </w:tblPr>
      <w:tblGrid>
        <w:gridCol w:w="3289"/>
        <w:gridCol w:w="268"/>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EA12CA" w:rsidRPr="00BF6411" w14:paraId="67DF383C" w14:textId="77777777" w:rsidTr="00092F5F">
        <w:tc>
          <w:tcPr>
            <w:tcW w:w="3289" w:type="dxa"/>
          </w:tcPr>
          <w:p w14:paraId="453E491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Relationships</w:t>
            </w:r>
          </w:p>
          <w:p w14:paraId="0187CB62"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auto"/>
          </w:tcPr>
          <w:p w14:paraId="51922D04"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6FD5D80E"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79CE8213" w14:textId="77777777" w:rsidR="00EA12CA" w:rsidRPr="00BF6411" w:rsidRDefault="00EA12CA" w:rsidP="00092F5F">
            <w:pPr>
              <w:rPr>
                <w:rFonts w:asciiTheme="minorHAnsi" w:hAnsiTheme="minorHAnsi"/>
                <w:b/>
                <w:sz w:val="16"/>
                <w:szCs w:val="16"/>
              </w:rPr>
            </w:pPr>
          </w:p>
        </w:tc>
        <w:tc>
          <w:tcPr>
            <w:tcW w:w="236" w:type="dxa"/>
            <w:shd w:val="clear" w:color="auto" w:fill="auto"/>
          </w:tcPr>
          <w:p w14:paraId="02610FD0" w14:textId="77777777" w:rsidR="00EA12CA" w:rsidRPr="00BF6411" w:rsidRDefault="00EA12CA" w:rsidP="00092F5F">
            <w:pPr>
              <w:rPr>
                <w:rFonts w:asciiTheme="minorHAnsi" w:hAnsiTheme="minorHAnsi"/>
                <w:b/>
                <w:sz w:val="16"/>
                <w:szCs w:val="16"/>
              </w:rPr>
            </w:pPr>
          </w:p>
        </w:tc>
        <w:tc>
          <w:tcPr>
            <w:tcW w:w="236" w:type="dxa"/>
            <w:shd w:val="clear" w:color="auto" w:fill="auto"/>
          </w:tcPr>
          <w:p w14:paraId="60A84A3E"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3528C2" w14:textId="77777777" w:rsidR="00EA12CA" w:rsidRPr="00BF6411" w:rsidRDefault="00EA12CA" w:rsidP="00092F5F">
            <w:pPr>
              <w:rPr>
                <w:rFonts w:asciiTheme="minorHAnsi" w:hAnsiTheme="minorHAnsi"/>
                <w:b/>
                <w:sz w:val="16"/>
                <w:szCs w:val="16"/>
              </w:rPr>
            </w:pPr>
          </w:p>
        </w:tc>
        <w:tc>
          <w:tcPr>
            <w:tcW w:w="236" w:type="dxa"/>
            <w:shd w:val="clear" w:color="auto" w:fill="auto"/>
          </w:tcPr>
          <w:p w14:paraId="19696B1A" w14:textId="77777777" w:rsidR="00EA12CA" w:rsidRPr="00BF6411" w:rsidRDefault="00EA12CA" w:rsidP="00092F5F">
            <w:pPr>
              <w:rPr>
                <w:rFonts w:asciiTheme="minorHAnsi" w:hAnsiTheme="minorHAnsi"/>
                <w:b/>
                <w:sz w:val="16"/>
                <w:szCs w:val="16"/>
              </w:rPr>
            </w:pPr>
          </w:p>
        </w:tc>
        <w:tc>
          <w:tcPr>
            <w:tcW w:w="236" w:type="dxa"/>
            <w:shd w:val="clear" w:color="auto" w:fill="auto"/>
          </w:tcPr>
          <w:p w14:paraId="7C3E8900" w14:textId="77777777" w:rsidR="00EA12CA" w:rsidRPr="00BF6411" w:rsidRDefault="00EA12CA" w:rsidP="00092F5F">
            <w:pPr>
              <w:rPr>
                <w:rFonts w:asciiTheme="minorHAnsi" w:hAnsiTheme="minorHAnsi"/>
                <w:b/>
                <w:sz w:val="16"/>
                <w:szCs w:val="16"/>
              </w:rPr>
            </w:pPr>
          </w:p>
        </w:tc>
        <w:tc>
          <w:tcPr>
            <w:tcW w:w="236" w:type="dxa"/>
            <w:shd w:val="clear" w:color="auto" w:fill="auto"/>
          </w:tcPr>
          <w:p w14:paraId="061ACCEC" w14:textId="77777777" w:rsidR="00EA12CA" w:rsidRPr="00BF6411" w:rsidRDefault="00EA12CA" w:rsidP="00092F5F">
            <w:pPr>
              <w:rPr>
                <w:rFonts w:asciiTheme="minorHAnsi" w:hAnsiTheme="minorHAnsi"/>
                <w:b/>
                <w:sz w:val="16"/>
                <w:szCs w:val="16"/>
              </w:rPr>
            </w:pPr>
          </w:p>
        </w:tc>
        <w:tc>
          <w:tcPr>
            <w:tcW w:w="236" w:type="dxa"/>
            <w:shd w:val="clear" w:color="auto" w:fill="auto"/>
          </w:tcPr>
          <w:p w14:paraId="4D344064" w14:textId="77777777" w:rsidR="00EA12CA" w:rsidRPr="00BF6411" w:rsidRDefault="00EA12CA" w:rsidP="00092F5F">
            <w:pPr>
              <w:rPr>
                <w:rFonts w:asciiTheme="minorHAnsi" w:hAnsiTheme="minorHAnsi"/>
                <w:b/>
                <w:sz w:val="16"/>
                <w:szCs w:val="16"/>
              </w:rPr>
            </w:pPr>
          </w:p>
        </w:tc>
        <w:tc>
          <w:tcPr>
            <w:tcW w:w="236" w:type="dxa"/>
            <w:shd w:val="clear" w:color="auto" w:fill="auto"/>
          </w:tcPr>
          <w:p w14:paraId="6897212E" w14:textId="77777777" w:rsidR="00EA12CA" w:rsidRPr="00BF6411" w:rsidRDefault="00EA12CA" w:rsidP="00092F5F">
            <w:pPr>
              <w:rPr>
                <w:rFonts w:asciiTheme="minorHAnsi" w:hAnsiTheme="minorHAnsi"/>
                <w:b/>
                <w:sz w:val="16"/>
                <w:szCs w:val="16"/>
              </w:rPr>
            </w:pPr>
          </w:p>
        </w:tc>
        <w:tc>
          <w:tcPr>
            <w:tcW w:w="236" w:type="dxa"/>
            <w:shd w:val="clear" w:color="auto" w:fill="auto"/>
          </w:tcPr>
          <w:p w14:paraId="08E0CE49"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568190" w14:textId="77777777" w:rsidR="00EA12CA" w:rsidRPr="00BF6411" w:rsidRDefault="00EA12CA" w:rsidP="00092F5F">
            <w:pPr>
              <w:rPr>
                <w:rFonts w:asciiTheme="minorHAnsi" w:hAnsiTheme="minorHAnsi"/>
                <w:b/>
                <w:sz w:val="16"/>
                <w:szCs w:val="16"/>
              </w:rPr>
            </w:pPr>
          </w:p>
        </w:tc>
        <w:tc>
          <w:tcPr>
            <w:tcW w:w="236" w:type="dxa"/>
            <w:shd w:val="clear" w:color="auto" w:fill="auto"/>
          </w:tcPr>
          <w:p w14:paraId="18B55040" w14:textId="77777777" w:rsidR="00EA12CA" w:rsidRPr="00BF6411" w:rsidRDefault="00EA12CA" w:rsidP="00092F5F">
            <w:pPr>
              <w:rPr>
                <w:rFonts w:asciiTheme="minorHAnsi" w:hAnsiTheme="minorHAnsi"/>
                <w:b/>
                <w:sz w:val="16"/>
                <w:szCs w:val="16"/>
              </w:rPr>
            </w:pPr>
          </w:p>
        </w:tc>
        <w:tc>
          <w:tcPr>
            <w:tcW w:w="236" w:type="dxa"/>
            <w:shd w:val="clear" w:color="auto" w:fill="auto"/>
          </w:tcPr>
          <w:p w14:paraId="7ED4600B" w14:textId="77777777" w:rsidR="00EA12CA" w:rsidRPr="00BF6411" w:rsidRDefault="00EA12CA" w:rsidP="00092F5F">
            <w:pPr>
              <w:rPr>
                <w:rFonts w:asciiTheme="minorHAnsi" w:hAnsiTheme="minorHAnsi"/>
                <w:b/>
                <w:sz w:val="16"/>
                <w:szCs w:val="16"/>
              </w:rPr>
            </w:pPr>
          </w:p>
        </w:tc>
        <w:tc>
          <w:tcPr>
            <w:tcW w:w="236" w:type="dxa"/>
            <w:shd w:val="clear" w:color="auto" w:fill="F2F2F2" w:themeFill="background1" w:themeFillShade="F2"/>
          </w:tcPr>
          <w:p w14:paraId="34757A10" w14:textId="77777777" w:rsidR="00EA12CA" w:rsidRPr="00BF6411" w:rsidRDefault="00EA12CA" w:rsidP="00092F5F">
            <w:pPr>
              <w:rPr>
                <w:rFonts w:asciiTheme="minorHAnsi" w:hAnsiTheme="minorHAnsi"/>
                <w:b/>
                <w:sz w:val="16"/>
                <w:szCs w:val="16"/>
              </w:rPr>
            </w:pPr>
          </w:p>
        </w:tc>
        <w:tc>
          <w:tcPr>
            <w:tcW w:w="236" w:type="dxa"/>
          </w:tcPr>
          <w:p w14:paraId="19D8793A" w14:textId="77777777" w:rsidR="00EA12CA" w:rsidRPr="00BF6411" w:rsidRDefault="00EA12CA" w:rsidP="00092F5F">
            <w:pPr>
              <w:rPr>
                <w:rFonts w:asciiTheme="minorHAnsi" w:hAnsiTheme="minorHAnsi"/>
                <w:b/>
                <w:sz w:val="16"/>
                <w:szCs w:val="16"/>
              </w:rPr>
            </w:pPr>
          </w:p>
        </w:tc>
        <w:tc>
          <w:tcPr>
            <w:tcW w:w="236" w:type="dxa"/>
          </w:tcPr>
          <w:p w14:paraId="20AF6F81" w14:textId="77777777" w:rsidR="00EA12CA" w:rsidRPr="00BF6411" w:rsidRDefault="00EA12CA" w:rsidP="00092F5F">
            <w:pPr>
              <w:rPr>
                <w:rFonts w:asciiTheme="minorHAnsi" w:hAnsiTheme="minorHAnsi"/>
                <w:b/>
                <w:sz w:val="16"/>
                <w:szCs w:val="16"/>
              </w:rPr>
            </w:pPr>
          </w:p>
        </w:tc>
        <w:tc>
          <w:tcPr>
            <w:tcW w:w="236" w:type="dxa"/>
          </w:tcPr>
          <w:p w14:paraId="05555BA5" w14:textId="77777777" w:rsidR="00EA12CA" w:rsidRPr="00BF6411" w:rsidRDefault="00EA12CA" w:rsidP="00092F5F">
            <w:pPr>
              <w:rPr>
                <w:rFonts w:asciiTheme="minorHAnsi" w:hAnsiTheme="minorHAnsi"/>
                <w:b/>
                <w:sz w:val="16"/>
                <w:szCs w:val="16"/>
              </w:rPr>
            </w:pPr>
          </w:p>
        </w:tc>
        <w:tc>
          <w:tcPr>
            <w:tcW w:w="236" w:type="dxa"/>
          </w:tcPr>
          <w:p w14:paraId="36A969C3" w14:textId="77777777" w:rsidR="00EA12CA" w:rsidRPr="00BF6411" w:rsidRDefault="00EA12CA" w:rsidP="00092F5F">
            <w:pPr>
              <w:rPr>
                <w:rFonts w:asciiTheme="minorHAnsi" w:hAnsiTheme="minorHAnsi"/>
                <w:b/>
                <w:sz w:val="16"/>
                <w:szCs w:val="16"/>
              </w:rPr>
            </w:pPr>
          </w:p>
        </w:tc>
        <w:tc>
          <w:tcPr>
            <w:tcW w:w="236" w:type="dxa"/>
          </w:tcPr>
          <w:p w14:paraId="1C4B26BF" w14:textId="77777777" w:rsidR="00EA12CA" w:rsidRPr="00BF6411" w:rsidRDefault="00EA12CA" w:rsidP="00092F5F">
            <w:pPr>
              <w:rPr>
                <w:rFonts w:asciiTheme="minorHAnsi" w:hAnsiTheme="minorHAnsi"/>
                <w:b/>
                <w:sz w:val="16"/>
                <w:szCs w:val="16"/>
              </w:rPr>
            </w:pPr>
          </w:p>
        </w:tc>
        <w:tc>
          <w:tcPr>
            <w:tcW w:w="236" w:type="dxa"/>
          </w:tcPr>
          <w:p w14:paraId="0A1A3D1D" w14:textId="77777777" w:rsidR="00EA12CA" w:rsidRPr="00BF6411" w:rsidRDefault="00EA12CA" w:rsidP="00092F5F">
            <w:pPr>
              <w:rPr>
                <w:rFonts w:asciiTheme="minorHAnsi" w:hAnsiTheme="minorHAnsi"/>
                <w:b/>
                <w:sz w:val="16"/>
                <w:szCs w:val="16"/>
              </w:rPr>
            </w:pPr>
          </w:p>
        </w:tc>
        <w:tc>
          <w:tcPr>
            <w:tcW w:w="236" w:type="dxa"/>
          </w:tcPr>
          <w:p w14:paraId="2BA73F34" w14:textId="77777777" w:rsidR="00EA12CA" w:rsidRPr="00BF6411" w:rsidRDefault="00EA12CA" w:rsidP="00092F5F">
            <w:pPr>
              <w:rPr>
                <w:rFonts w:asciiTheme="minorHAnsi" w:hAnsiTheme="minorHAnsi"/>
                <w:b/>
                <w:sz w:val="16"/>
                <w:szCs w:val="16"/>
              </w:rPr>
            </w:pPr>
          </w:p>
        </w:tc>
        <w:tc>
          <w:tcPr>
            <w:tcW w:w="236" w:type="dxa"/>
          </w:tcPr>
          <w:p w14:paraId="4A30742C" w14:textId="77777777" w:rsidR="00EA12CA" w:rsidRPr="00BF6411" w:rsidRDefault="00EA12CA" w:rsidP="00092F5F">
            <w:pPr>
              <w:rPr>
                <w:rFonts w:asciiTheme="minorHAnsi" w:hAnsiTheme="minorHAnsi"/>
                <w:b/>
                <w:sz w:val="16"/>
                <w:szCs w:val="16"/>
              </w:rPr>
            </w:pPr>
          </w:p>
        </w:tc>
        <w:tc>
          <w:tcPr>
            <w:tcW w:w="236" w:type="dxa"/>
          </w:tcPr>
          <w:p w14:paraId="3FE5A45C" w14:textId="77777777" w:rsidR="00EA12CA" w:rsidRPr="00BF6411" w:rsidRDefault="00EA12CA" w:rsidP="00092F5F">
            <w:pPr>
              <w:rPr>
                <w:rFonts w:asciiTheme="minorHAnsi" w:hAnsiTheme="minorHAnsi"/>
                <w:b/>
                <w:sz w:val="16"/>
                <w:szCs w:val="16"/>
              </w:rPr>
            </w:pPr>
          </w:p>
        </w:tc>
      </w:tr>
      <w:tr w:rsidR="00EA12CA" w:rsidRPr="00BF6411" w14:paraId="03F7ACF6" w14:textId="77777777" w:rsidTr="00092F5F">
        <w:tc>
          <w:tcPr>
            <w:tcW w:w="3289" w:type="dxa"/>
          </w:tcPr>
          <w:p w14:paraId="797D3554"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w:t>
            </w:r>
            <w:r>
              <w:rPr>
                <w:rFonts w:asciiTheme="minorHAnsi" w:eastAsiaTheme="minorEastAsia" w:hAnsiTheme="minorHAnsi"/>
                <w:b/>
                <w:bCs/>
                <w:sz w:val="16"/>
                <w:szCs w:val="16"/>
              </w:rPr>
              <w:t>–</w:t>
            </w:r>
          </w:p>
          <w:p w14:paraId="5373C80F" w14:textId="77777777" w:rsidR="00EA12CA" w:rsidRPr="00BF6411" w:rsidRDefault="00EA12CA" w:rsidP="00092F5F">
            <w:pPr>
              <w:rPr>
                <w:rFonts w:asciiTheme="minorHAnsi" w:eastAsiaTheme="minorEastAsia" w:hAnsiTheme="minorHAnsi"/>
                <w:sz w:val="16"/>
                <w:szCs w:val="16"/>
              </w:rPr>
            </w:pPr>
            <w:proofErr w:type="spellStart"/>
            <w:proofErr w:type="gram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Only</w:t>
            </w:r>
            <w:proofErr w:type="gramEnd"/>
            <w:r w:rsidRPr="00BF6411">
              <w:rPr>
                <w:rFonts w:asciiTheme="minorHAnsi" w:eastAsiaTheme="minorEastAsia" w:hAnsiTheme="minorHAnsi"/>
                <w:sz w:val="16"/>
                <w:szCs w:val="16"/>
              </w:rPr>
              <w:t xml:space="preserve"> (local)</w:t>
            </w:r>
          </w:p>
        </w:tc>
        <w:tc>
          <w:tcPr>
            <w:tcW w:w="268" w:type="dxa"/>
            <w:shd w:val="clear" w:color="auto" w:fill="auto"/>
          </w:tcPr>
          <w:p w14:paraId="1BCEBA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shd w:val="clear" w:color="auto" w:fill="auto"/>
          </w:tcPr>
          <w:p w14:paraId="64DD10E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shd w:val="clear" w:color="auto" w:fill="auto"/>
          </w:tcPr>
          <w:p w14:paraId="0FDF8B9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0DFB4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DAD9A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8DC3EB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45FFB0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2E2CF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38099B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94BC1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001BA2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D4FD3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A6E9AD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0381F2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410C3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34BA77" w14:textId="77777777" w:rsidR="00EA12CA" w:rsidRPr="00BF6411" w:rsidRDefault="00EA12CA" w:rsidP="00092F5F">
            <w:pPr>
              <w:jc w:val="center"/>
              <w:rPr>
                <w:rFonts w:asciiTheme="minorHAnsi" w:hAnsiTheme="minorHAnsi"/>
                <w:sz w:val="16"/>
                <w:szCs w:val="16"/>
              </w:rPr>
            </w:pPr>
          </w:p>
        </w:tc>
        <w:tc>
          <w:tcPr>
            <w:tcW w:w="236" w:type="dxa"/>
          </w:tcPr>
          <w:p w14:paraId="0BE2160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Pr>
          <w:p w14:paraId="7B74A17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Pr>
          <w:p w14:paraId="44631EEB" w14:textId="77777777" w:rsidR="00EA12CA" w:rsidRPr="00BF6411" w:rsidRDefault="00EA12CA" w:rsidP="00092F5F">
            <w:pPr>
              <w:jc w:val="center"/>
              <w:rPr>
                <w:rFonts w:asciiTheme="minorHAnsi" w:hAnsiTheme="minorHAnsi"/>
                <w:sz w:val="16"/>
                <w:szCs w:val="16"/>
              </w:rPr>
            </w:pPr>
          </w:p>
        </w:tc>
        <w:tc>
          <w:tcPr>
            <w:tcW w:w="236" w:type="dxa"/>
          </w:tcPr>
          <w:p w14:paraId="29A606F2" w14:textId="77777777" w:rsidR="00EA12CA" w:rsidRPr="00BF6411" w:rsidRDefault="00EA12CA" w:rsidP="00092F5F">
            <w:pPr>
              <w:jc w:val="center"/>
              <w:rPr>
                <w:rFonts w:asciiTheme="minorHAnsi" w:hAnsiTheme="minorHAnsi"/>
                <w:sz w:val="16"/>
                <w:szCs w:val="16"/>
              </w:rPr>
            </w:pPr>
          </w:p>
        </w:tc>
        <w:tc>
          <w:tcPr>
            <w:tcW w:w="236" w:type="dxa"/>
          </w:tcPr>
          <w:p w14:paraId="61654921" w14:textId="77777777" w:rsidR="00EA12CA" w:rsidRPr="00BF6411" w:rsidRDefault="00EA12CA" w:rsidP="00092F5F">
            <w:pPr>
              <w:jc w:val="center"/>
              <w:rPr>
                <w:rFonts w:asciiTheme="minorHAnsi" w:hAnsiTheme="minorHAnsi"/>
                <w:sz w:val="16"/>
                <w:szCs w:val="16"/>
              </w:rPr>
            </w:pPr>
          </w:p>
        </w:tc>
        <w:tc>
          <w:tcPr>
            <w:tcW w:w="236" w:type="dxa"/>
          </w:tcPr>
          <w:p w14:paraId="05B36151" w14:textId="77777777" w:rsidR="00EA12CA" w:rsidRPr="00BF6411" w:rsidRDefault="00EA12CA" w:rsidP="00092F5F">
            <w:pPr>
              <w:jc w:val="center"/>
              <w:rPr>
                <w:rFonts w:asciiTheme="minorHAnsi" w:hAnsiTheme="minorHAnsi"/>
                <w:sz w:val="16"/>
                <w:szCs w:val="16"/>
              </w:rPr>
            </w:pPr>
          </w:p>
        </w:tc>
        <w:tc>
          <w:tcPr>
            <w:tcW w:w="236" w:type="dxa"/>
          </w:tcPr>
          <w:p w14:paraId="4DA90A3C" w14:textId="77777777" w:rsidR="00EA12CA" w:rsidRPr="00BF6411" w:rsidRDefault="00EA12CA" w:rsidP="00092F5F">
            <w:pPr>
              <w:jc w:val="center"/>
              <w:rPr>
                <w:rFonts w:asciiTheme="minorHAnsi" w:hAnsiTheme="minorHAnsi"/>
                <w:sz w:val="16"/>
                <w:szCs w:val="16"/>
              </w:rPr>
            </w:pPr>
          </w:p>
        </w:tc>
        <w:tc>
          <w:tcPr>
            <w:tcW w:w="236" w:type="dxa"/>
          </w:tcPr>
          <w:p w14:paraId="68FA8745" w14:textId="77777777" w:rsidR="00EA12CA" w:rsidRPr="00BF6411" w:rsidRDefault="00EA12CA" w:rsidP="00092F5F">
            <w:pPr>
              <w:jc w:val="center"/>
              <w:rPr>
                <w:rFonts w:asciiTheme="minorHAnsi" w:hAnsiTheme="minorHAnsi"/>
                <w:sz w:val="16"/>
                <w:szCs w:val="16"/>
              </w:rPr>
            </w:pPr>
          </w:p>
        </w:tc>
        <w:tc>
          <w:tcPr>
            <w:tcW w:w="236" w:type="dxa"/>
          </w:tcPr>
          <w:p w14:paraId="6E245C59" w14:textId="77777777" w:rsidR="00EA12CA" w:rsidRPr="00BF6411" w:rsidRDefault="00EA12CA" w:rsidP="00092F5F">
            <w:pPr>
              <w:jc w:val="center"/>
              <w:rPr>
                <w:rFonts w:asciiTheme="minorHAnsi" w:hAnsiTheme="minorHAnsi"/>
                <w:sz w:val="16"/>
                <w:szCs w:val="16"/>
              </w:rPr>
            </w:pPr>
          </w:p>
        </w:tc>
      </w:tr>
      <w:tr w:rsidR="00EA12CA" w:rsidRPr="00BF6411" w14:paraId="5E07C3E4" w14:textId="77777777" w:rsidTr="00092F5F">
        <w:tc>
          <w:tcPr>
            <w:tcW w:w="3289" w:type="dxa"/>
            <w:tcBorders>
              <w:bottom w:val="single" w:sz="4" w:space="0" w:color="auto"/>
            </w:tcBorders>
          </w:tcPr>
          <w:p w14:paraId="4FB2F8C3"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 </w:t>
            </w:r>
          </w:p>
          <w:p w14:paraId="1FFE2ECD" w14:textId="77777777" w:rsidR="00EA12CA" w:rsidRPr="00BF6411" w:rsidRDefault="00EA12CA" w:rsidP="00092F5F">
            <w:pPr>
              <w:rPr>
                <w:rFonts w:asciiTheme="minorHAnsi" w:eastAsiaTheme="minorEastAsia" w:hAnsiTheme="minorHAnsi"/>
                <w:sz w:val="16"/>
                <w:szCs w:val="16"/>
              </w:rPr>
            </w:pP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 Path (remote)</w:t>
            </w:r>
          </w:p>
        </w:tc>
        <w:tc>
          <w:tcPr>
            <w:tcW w:w="268" w:type="dxa"/>
            <w:tcBorders>
              <w:bottom w:val="single" w:sz="4" w:space="0" w:color="auto"/>
            </w:tcBorders>
            <w:shd w:val="clear" w:color="auto" w:fill="auto"/>
          </w:tcPr>
          <w:p w14:paraId="75563FC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D945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4B3C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4F6E0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13D9FF1"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142DDBD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566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A034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0FB9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5EEC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6B383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D640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84975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ADB7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57F3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E26BA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D11B4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116145"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tcPr>
          <w:p w14:paraId="60CD570D"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409176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77F7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5A13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AA2C98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1B5E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EFE54CA" w14:textId="77777777" w:rsidR="00EA12CA" w:rsidRPr="00BF6411" w:rsidRDefault="00EA12CA" w:rsidP="00092F5F">
            <w:pPr>
              <w:jc w:val="center"/>
              <w:rPr>
                <w:rFonts w:asciiTheme="minorHAnsi" w:hAnsiTheme="minorHAnsi"/>
                <w:sz w:val="16"/>
                <w:szCs w:val="16"/>
              </w:rPr>
            </w:pPr>
          </w:p>
        </w:tc>
      </w:tr>
      <w:tr w:rsidR="00EA12CA" w:rsidRPr="00BF6411" w14:paraId="175F9419" w14:textId="77777777" w:rsidTr="00092F5F">
        <w:tc>
          <w:tcPr>
            <w:tcW w:w="3289" w:type="dxa"/>
            <w:shd w:val="clear" w:color="auto" w:fill="F2F2F2" w:themeFill="background1" w:themeFillShade="F2"/>
          </w:tcPr>
          <w:p w14:paraId="6AF2DAFE" w14:textId="77777777" w:rsidR="00EA12CA" w:rsidRPr="00BF6411" w:rsidRDefault="00EA12CA" w:rsidP="00092F5F">
            <w:pPr>
              <w:rPr>
                <w:rFonts w:asciiTheme="minorHAnsi" w:hAnsiTheme="minorHAnsi"/>
                <w:sz w:val="16"/>
                <w:szCs w:val="16"/>
              </w:rPr>
            </w:pPr>
          </w:p>
        </w:tc>
        <w:tc>
          <w:tcPr>
            <w:tcW w:w="268" w:type="dxa"/>
            <w:tcBorders>
              <w:bottom w:val="single" w:sz="4" w:space="0" w:color="auto"/>
            </w:tcBorders>
            <w:shd w:val="clear" w:color="auto" w:fill="F2F2F2" w:themeFill="background1" w:themeFillShade="F2"/>
          </w:tcPr>
          <w:p w14:paraId="01C821F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CB8C3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CCE2BF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7A60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E63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79E84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CFA4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E8DC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E5E84E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1CF97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9C288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ECB56A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C8F4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6A00C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6AC4E0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B3A087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C63470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7A9695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3AB0C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9CA66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A8644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1CE8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616A3E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9B1FE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2396DE" w14:textId="77777777" w:rsidR="00EA12CA" w:rsidRPr="00BF6411" w:rsidRDefault="00EA12CA" w:rsidP="00092F5F">
            <w:pPr>
              <w:jc w:val="center"/>
              <w:rPr>
                <w:rFonts w:asciiTheme="minorHAnsi" w:hAnsiTheme="minorHAnsi"/>
                <w:sz w:val="16"/>
                <w:szCs w:val="16"/>
              </w:rPr>
            </w:pPr>
          </w:p>
        </w:tc>
      </w:tr>
      <w:tr w:rsidR="00EA12CA" w:rsidRPr="00BF6411" w14:paraId="53E51F5C" w14:textId="77777777" w:rsidTr="00092F5F">
        <w:tc>
          <w:tcPr>
            <w:tcW w:w="3289" w:type="dxa"/>
          </w:tcPr>
          <w:p w14:paraId="48C1479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r w:rsidRPr="00BF6411">
              <w:rPr>
                <w:rFonts w:asciiTheme="minorHAnsi" w:eastAsiaTheme="minorEastAsia" w:hAnsiTheme="minorHAnsi"/>
                <w:b/>
                <w:bCs/>
                <w:sz w:val="16"/>
                <w:szCs w:val="16"/>
              </w:rPr>
              <w:t xml:space="preserve"> </w:t>
            </w:r>
          </w:p>
          <w:p w14:paraId="39E36044"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 xml:space="preserve">Component -&gt;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of local mesh object</w:t>
            </w:r>
          </w:p>
        </w:tc>
        <w:tc>
          <w:tcPr>
            <w:tcW w:w="268" w:type="dxa"/>
            <w:tcBorders>
              <w:bottom w:val="single" w:sz="4" w:space="0" w:color="auto"/>
            </w:tcBorders>
            <w:shd w:val="clear" w:color="auto" w:fill="EAF1DD" w:themeFill="accent3" w:themeFillTint="33"/>
          </w:tcPr>
          <w:p w14:paraId="62F0DB5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tcBorders>
              <w:bottom w:val="single" w:sz="4" w:space="0" w:color="auto"/>
            </w:tcBorders>
            <w:shd w:val="clear" w:color="auto" w:fill="auto"/>
          </w:tcPr>
          <w:p w14:paraId="4D1B226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5045B35"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32BCF2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2B6EF4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F061DA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8AD80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32630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B1C54E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8F13E0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9E5DAA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202FEE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F9DED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7E81410"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D5677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3F43C5" w14:textId="77777777" w:rsidR="00EA12CA" w:rsidRPr="00BF6411" w:rsidRDefault="00EA12CA" w:rsidP="00092F5F">
            <w:pPr>
              <w:jc w:val="center"/>
              <w:rPr>
                <w:rFonts w:asciiTheme="minorHAnsi" w:hAnsiTheme="minorHAnsi"/>
                <w:sz w:val="16"/>
                <w:szCs w:val="16"/>
              </w:rPr>
            </w:pPr>
          </w:p>
        </w:tc>
        <w:tc>
          <w:tcPr>
            <w:tcW w:w="236" w:type="dxa"/>
          </w:tcPr>
          <w:p w14:paraId="3B17DB45" w14:textId="77777777" w:rsidR="00EA12CA" w:rsidRPr="00BF6411" w:rsidRDefault="00EA12CA" w:rsidP="00092F5F">
            <w:pPr>
              <w:jc w:val="center"/>
              <w:rPr>
                <w:rFonts w:asciiTheme="minorHAnsi" w:hAnsiTheme="minorHAnsi"/>
                <w:sz w:val="16"/>
                <w:szCs w:val="16"/>
              </w:rPr>
            </w:pPr>
          </w:p>
        </w:tc>
        <w:tc>
          <w:tcPr>
            <w:tcW w:w="236" w:type="dxa"/>
          </w:tcPr>
          <w:p w14:paraId="1D43C5D4" w14:textId="77777777" w:rsidR="00EA12CA" w:rsidRPr="00BF6411" w:rsidRDefault="00EA12CA" w:rsidP="00092F5F">
            <w:pPr>
              <w:jc w:val="center"/>
              <w:rPr>
                <w:rFonts w:asciiTheme="minorHAnsi" w:hAnsiTheme="minorHAnsi"/>
                <w:sz w:val="16"/>
                <w:szCs w:val="16"/>
              </w:rPr>
            </w:pPr>
          </w:p>
        </w:tc>
        <w:tc>
          <w:tcPr>
            <w:tcW w:w="236" w:type="dxa"/>
          </w:tcPr>
          <w:p w14:paraId="4C090EBC" w14:textId="77777777" w:rsidR="00EA12CA" w:rsidRPr="00BF6411" w:rsidRDefault="00EA12CA" w:rsidP="00092F5F">
            <w:pPr>
              <w:jc w:val="center"/>
              <w:rPr>
                <w:rFonts w:asciiTheme="minorHAnsi" w:hAnsiTheme="minorHAnsi"/>
                <w:sz w:val="16"/>
                <w:szCs w:val="16"/>
              </w:rPr>
            </w:pPr>
          </w:p>
        </w:tc>
        <w:tc>
          <w:tcPr>
            <w:tcW w:w="236" w:type="dxa"/>
          </w:tcPr>
          <w:p w14:paraId="12872F65" w14:textId="77777777" w:rsidR="00EA12CA" w:rsidRPr="00BF6411" w:rsidRDefault="00EA12CA" w:rsidP="00092F5F">
            <w:pPr>
              <w:jc w:val="center"/>
              <w:rPr>
                <w:rFonts w:asciiTheme="minorHAnsi" w:hAnsiTheme="minorHAnsi"/>
                <w:sz w:val="16"/>
                <w:szCs w:val="16"/>
              </w:rPr>
            </w:pPr>
          </w:p>
        </w:tc>
        <w:tc>
          <w:tcPr>
            <w:tcW w:w="236" w:type="dxa"/>
          </w:tcPr>
          <w:p w14:paraId="6731FB26" w14:textId="77777777" w:rsidR="00EA12CA" w:rsidRPr="00BF6411" w:rsidRDefault="00EA12CA" w:rsidP="00092F5F">
            <w:pPr>
              <w:jc w:val="center"/>
              <w:rPr>
                <w:rFonts w:asciiTheme="minorHAnsi" w:hAnsiTheme="minorHAnsi"/>
                <w:sz w:val="16"/>
                <w:szCs w:val="16"/>
              </w:rPr>
            </w:pPr>
          </w:p>
        </w:tc>
        <w:tc>
          <w:tcPr>
            <w:tcW w:w="236" w:type="dxa"/>
          </w:tcPr>
          <w:p w14:paraId="037CC942" w14:textId="77777777" w:rsidR="00EA12CA" w:rsidRPr="00BF6411" w:rsidRDefault="00EA12CA" w:rsidP="00092F5F">
            <w:pPr>
              <w:jc w:val="center"/>
              <w:rPr>
                <w:rFonts w:asciiTheme="minorHAnsi" w:hAnsiTheme="minorHAnsi"/>
                <w:sz w:val="16"/>
                <w:szCs w:val="16"/>
              </w:rPr>
            </w:pPr>
          </w:p>
        </w:tc>
        <w:tc>
          <w:tcPr>
            <w:tcW w:w="236" w:type="dxa"/>
          </w:tcPr>
          <w:p w14:paraId="6541A465" w14:textId="77777777" w:rsidR="00EA12CA" w:rsidRPr="00BF6411" w:rsidRDefault="00EA12CA" w:rsidP="00092F5F">
            <w:pPr>
              <w:jc w:val="center"/>
              <w:rPr>
                <w:rFonts w:asciiTheme="minorHAnsi" w:hAnsiTheme="minorHAnsi"/>
                <w:sz w:val="16"/>
                <w:szCs w:val="16"/>
              </w:rPr>
            </w:pPr>
          </w:p>
        </w:tc>
        <w:tc>
          <w:tcPr>
            <w:tcW w:w="236" w:type="dxa"/>
          </w:tcPr>
          <w:p w14:paraId="224C921B" w14:textId="77777777" w:rsidR="00EA12CA" w:rsidRPr="00BF6411" w:rsidRDefault="00EA12CA" w:rsidP="00092F5F">
            <w:pPr>
              <w:jc w:val="center"/>
              <w:rPr>
                <w:rFonts w:asciiTheme="minorHAnsi" w:hAnsiTheme="minorHAnsi"/>
                <w:sz w:val="16"/>
                <w:szCs w:val="16"/>
              </w:rPr>
            </w:pPr>
          </w:p>
        </w:tc>
        <w:tc>
          <w:tcPr>
            <w:tcW w:w="236" w:type="dxa"/>
          </w:tcPr>
          <w:p w14:paraId="6E8DE05C" w14:textId="77777777" w:rsidR="00EA12CA" w:rsidRPr="00BF6411" w:rsidRDefault="00EA12CA" w:rsidP="00092F5F">
            <w:pPr>
              <w:jc w:val="center"/>
              <w:rPr>
                <w:rFonts w:asciiTheme="minorHAnsi" w:hAnsiTheme="minorHAnsi"/>
                <w:sz w:val="16"/>
                <w:szCs w:val="16"/>
              </w:rPr>
            </w:pPr>
          </w:p>
        </w:tc>
      </w:tr>
      <w:tr w:rsidR="00EA12CA" w:rsidRPr="00BF6411" w14:paraId="2FB225AC" w14:textId="77777777" w:rsidTr="00092F5F">
        <w:tc>
          <w:tcPr>
            <w:tcW w:w="3289" w:type="dxa"/>
            <w:tcBorders>
              <w:bottom w:val="single" w:sz="4" w:space="0" w:color="auto"/>
            </w:tcBorders>
          </w:tcPr>
          <w:p w14:paraId="17F0E2AB"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0F347039"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Component -&gt; remote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 path of remote mesh object</w:t>
            </w:r>
          </w:p>
        </w:tc>
        <w:tc>
          <w:tcPr>
            <w:tcW w:w="268" w:type="dxa"/>
            <w:tcBorders>
              <w:bottom w:val="single" w:sz="4" w:space="0" w:color="auto"/>
            </w:tcBorders>
            <w:shd w:val="clear" w:color="auto" w:fill="auto"/>
          </w:tcPr>
          <w:p w14:paraId="69C1F3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B0092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tcBorders>
              <w:bottom w:val="single" w:sz="4" w:space="0" w:color="auto"/>
            </w:tcBorders>
            <w:shd w:val="clear" w:color="auto" w:fill="auto"/>
          </w:tcPr>
          <w:p w14:paraId="0C5CDE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D7C9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5AED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5151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B4064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6134A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1C2D84E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500E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F50A3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A7A5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197CA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74275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AD95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58EE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BCEFD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4958A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DBDB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B87A5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ED089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6E6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B7B4A5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3E04B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EBFD098" w14:textId="77777777" w:rsidR="00EA12CA" w:rsidRPr="00BF6411" w:rsidRDefault="00EA12CA" w:rsidP="00092F5F">
            <w:pPr>
              <w:jc w:val="center"/>
              <w:rPr>
                <w:rFonts w:asciiTheme="minorHAnsi" w:hAnsiTheme="minorHAnsi"/>
                <w:sz w:val="16"/>
                <w:szCs w:val="16"/>
              </w:rPr>
            </w:pPr>
          </w:p>
        </w:tc>
      </w:tr>
      <w:tr w:rsidR="00EA12CA" w:rsidRPr="00BF6411" w14:paraId="135E0F7A" w14:textId="77777777" w:rsidTr="00092F5F">
        <w:tc>
          <w:tcPr>
            <w:tcW w:w="3289" w:type="dxa"/>
            <w:tcBorders>
              <w:bottom w:val="single" w:sz="4" w:space="0" w:color="auto"/>
            </w:tcBorders>
          </w:tcPr>
          <w:p w14:paraId="605BF1C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r w:rsidRPr="00BF6411">
              <w:rPr>
                <w:rFonts w:asciiTheme="minorHAnsi" w:eastAsiaTheme="minorEastAsia" w:hAnsiTheme="minorHAnsi"/>
                <w:b/>
                <w:bCs/>
                <w:sz w:val="16"/>
                <w:szCs w:val="16"/>
              </w:rPr>
              <w:t xml:space="preserve"> </w:t>
            </w:r>
          </w:p>
          <w:p w14:paraId="425745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Component -&gt;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of local mesh object</w:t>
            </w:r>
          </w:p>
        </w:tc>
        <w:tc>
          <w:tcPr>
            <w:tcW w:w="268" w:type="dxa"/>
            <w:tcBorders>
              <w:bottom w:val="single" w:sz="4" w:space="0" w:color="auto"/>
            </w:tcBorders>
            <w:shd w:val="clear" w:color="auto" w:fill="auto"/>
          </w:tcPr>
          <w:p w14:paraId="29094A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6B84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D4AA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8EEB3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E32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8ED5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8A4C8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B5CE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AECF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65352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9B70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40D15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CAB9F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108B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CADBE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6279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1D1267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Borders>
              <w:bottom w:val="single" w:sz="4" w:space="0" w:color="auto"/>
            </w:tcBorders>
          </w:tcPr>
          <w:p w14:paraId="4FBCB9B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2E1E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4FC80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49BA74A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111969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FEE2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B50CA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5853C0F" w14:textId="77777777" w:rsidR="00EA12CA" w:rsidRPr="00BF6411" w:rsidRDefault="00EA12CA" w:rsidP="00092F5F">
            <w:pPr>
              <w:jc w:val="center"/>
              <w:rPr>
                <w:rFonts w:asciiTheme="minorHAnsi" w:hAnsiTheme="minorHAnsi"/>
                <w:sz w:val="16"/>
                <w:szCs w:val="16"/>
              </w:rPr>
            </w:pPr>
          </w:p>
        </w:tc>
      </w:tr>
      <w:tr w:rsidR="00EA12CA" w:rsidRPr="00BF6411" w14:paraId="23D0C995" w14:textId="77777777" w:rsidTr="00092F5F">
        <w:tc>
          <w:tcPr>
            <w:tcW w:w="3289" w:type="dxa"/>
            <w:tcBorders>
              <w:bottom w:val="single" w:sz="4" w:space="0" w:color="auto"/>
            </w:tcBorders>
          </w:tcPr>
          <w:p w14:paraId="1A8470E6"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65EBD62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Component -&gt; remote </w:t>
            </w:r>
            <w:proofErr w:type="spellStart"/>
            <w:r w:rsidRPr="00BF6411">
              <w:rPr>
                <w:rFonts w:asciiTheme="minorHAnsi" w:eastAsiaTheme="minorEastAsia" w:hAnsiTheme="minorHAnsi"/>
                <w:sz w:val="16"/>
                <w:szCs w:val="16"/>
              </w:rPr>
              <w:t>objectid</w:t>
            </w:r>
            <w:proofErr w:type="spellEnd"/>
            <w:r>
              <w:rPr>
                <w:rFonts w:asciiTheme="minorHAnsi" w:eastAsiaTheme="minorEastAsia" w:hAnsiTheme="minorHAnsi"/>
                <w:sz w:val="16"/>
                <w:szCs w:val="16"/>
              </w:rPr>
              <w:t xml:space="preserve"> </w:t>
            </w:r>
            <w:r w:rsidRPr="00BF6411">
              <w:rPr>
                <w:rFonts w:asciiTheme="minorHAnsi" w:eastAsiaTheme="minorEastAsia" w:hAnsiTheme="minorHAnsi"/>
                <w:sz w:val="16"/>
                <w:szCs w:val="16"/>
              </w:rPr>
              <w:t>+ path of remote mesh object</w:t>
            </w:r>
          </w:p>
        </w:tc>
        <w:tc>
          <w:tcPr>
            <w:tcW w:w="268" w:type="dxa"/>
            <w:tcBorders>
              <w:bottom w:val="single" w:sz="4" w:space="0" w:color="auto"/>
            </w:tcBorders>
            <w:shd w:val="clear" w:color="auto" w:fill="auto"/>
          </w:tcPr>
          <w:p w14:paraId="2383BB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CF8B4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81E65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12BA9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089E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B521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BE5B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65FEB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DE1C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FF1F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738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120B3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46131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57B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6B537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12398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D9B09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FCA476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Borders>
              <w:bottom w:val="single" w:sz="4" w:space="0" w:color="auto"/>
            </w:tcBorders>
          </w:tcPr>
          <w:p w14:paraId="6E222A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D132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93AF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7CE5D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2F10A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2E292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79ED688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A1EFF4D" w14:textId="77777777" w:rsidTr="00092F5F">
        <w:tc>
          <w:tcPr>
            <w:tcW w:w="3289" w:type="dxa"/>
            <w:shd w:val="clear" w:color="auto" w:fill="F2F2F2" w:themeFill="background1" w:themeFillShade="F2"/>
          </w:tcPr>
          <w:p w14:paraId="1BD22363"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67A440A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51A0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80D0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1C2B6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DCE8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BF625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72C63B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CFB5C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21654E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DC349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7DF073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2242AA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8473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4BF52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107F4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3A4E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D9B39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6CA76E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03F47D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B4D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A832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993FE0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8510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E86C9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39B5BD6" w14:textId="77777777" w:rsidR="00EA12CA" w:rsidRPr="00BF6411" w:rsidRDefault="00EA12CA" w:rsidP="00092F5F">
            <w:pPr>
              <w:jc w:val="center"/>
              <w:rPr>
                <w:rFonts w:asciiTheme="minorHAnsi" w:hAnsiTheme="minorHAnsi"/>
                <w:sz w:val="16"/>
                <w:szCs w:val="16"/>
              </w:rPr>
            </w:pPr>
          </w:p>
        </w:tc>
      </w:tr>
      <w:tr w:rsidR="00EA12CA" w:rsidRPr="00BF6411" w14:paraId="68E66354" w14:textId="77777777" w:rsidTr="00092F5F">
        <w:tc>
          <w:tcPr>
            <w:tcW w:w="3289" w:type="dxa"/>
            <w:tcBorders>
              <w:bottom w:val="single" w:sz="4" w:space="0" w:color="auto"/>
            </w:tcBorders>
          </w:tcPr>
          <w:p w14:paraId="72350FA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78A65BF9"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123454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25D5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382B3E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483D44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7694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D3E78C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0ABBC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6608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5E839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14E9DABF"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6A7984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2CB45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17A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3909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3571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3F61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6915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BEB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B235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9B75D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88E4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0C57A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E925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555A5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CB2210" w14:textId="77777777" w:rsidR="00EA12CA" w:rsidRPr="00BF6411" w:rsidRDefault="00EA12CA" w:rsidP="00092F5F">
            <w:pPr>
              <w:jc w:val="center"/>
              <w:rPr>
                <w:rFonts w:asciiTheme="minorHAnsi" w:hAnsiTheme="minorHAnsi"/>
                <w:sz w:val="16"/>
                <w:szCs w:val="16"/>
              </w:rPr>
            </w:pPr>
          </w:p>
        </w:tc>
      </w:tr>
      <w:tr w:rsidR="00EA12CA" w:rsidRPr="00BF6411" w14:paraId="4F041947" w14:textId="77777777" w:rsidTr="00092F5F">
        <w:tc>
          <w:tcPr>
            <w:tcW w:w="3289" w:type="dxa"/>
            <w:tcBorders>
              <w:bottom w:val="single" w:sz="4" w:space="0" w:color="auto"/>
            </w:tcBorders>
          </w:tcPr>
          <w:p w14:paraId="697D6B1A"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w:t>
            </w:r>
            <w:r>
              <w:rPr>
                <w:rFonts w:asciiTheme="minorHAnsi" w:eastAsiaTheme="minorEastAsia" w:hAnsiTheme="minorHAnsi"/>
                <w:sz w:val="16"/>
                <w:szCs w:val="16"/>
              </w:rPr>
              <w:t>o</w:t>
            </w:r>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0B82B0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FB109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B8FEF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198BB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10CF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02D42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90F2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EB1CE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63937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1A12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F3D4374"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shd w:val="clear" w:color="auto" w:fill="auto"/>
          </w:tcPr>
          <w:p w14:paraId="6C51A26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D09E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555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D2C06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F052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A259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1570C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394DA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87339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DD2A7C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357B76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7EEED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D60C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5C43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959F10" w14:textId="77777777" w:rsidR="00EA12CA" w:rsidRPr="00BF6411" w:rsidRDefault="00EA12CA" w:rsidP="00092F5F">
            <w:pPr>
              <w:jc w:val="center"/>
              <w:rPr>
                <w:rFonts w:asciiTheme="minorHAnsi" w:hAnsiTheme="minorHAnsi"/>
                <w:sz w:val="16"/>
                <w:szCs w:val="16"/>
              </w:rPr>
            </w:pPr>
          </w:p>
        </w:tc>
      </w:tr>
      <w:tr w:rsidR="00EA12CA" w:rsidRPr="00BF6411" w14:paraId="4D557C30" w14:textId="77777777" w:rsidTr="00092F5F">
        <w:tc>
          <w:tcPr>
            <w:tcW w:w="3289" w:type="dxa"/>
            <w:shd w:val="clear" w:color="auto" w:fill="F2F2F2" w:themeFill="background1" w:themeFillShade="F2"/>
          </w:tcPr>
          <w:p w14:paraId="6B4AAB48"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2A99D7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FF5E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CC9B5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17065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FEEB92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4198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3725D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6D3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A79623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B8ED6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7989E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AD116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81811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4360E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E91AD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0B7884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F465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D6CD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0980B2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3F1108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21466A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3B323C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A7086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F5E3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91A344F" w14:textId="77777777" w:rsidR="00EA12CA" w:rsidRPr="00BF6411" w:rsidRDefault="00EA12CA" w:rsidP="00092F5F">
            <w:pPr>
              <w:jc w:val="center"/>
              <w:rPr>
                <w:rFonts w:asciiTheme="minorHAnsi" w:hAnsiTheme="minorHAnsi"/>
                <w:sz w:val="16"/>
                <w:szCs w:val="16"/>
              </w:rPr>
            </w:pPr>
          </w:p>
        </w:tc>
      </w:tr>
      <w:tr w:rsidR="00EA12CA" w:rsidRPr="00BF6411" w14:paraId="71D9D9E7" w14:textId="77777777" w:rsidTr="00092F5F">
        <w:tc>
          <w:tcPr>
            <w:tcW w:w="3289" w:type="dxa"/>
            <w:tcBorders>
              <w:bottom w:val="single" w:sz="4" w:space="0" w:color="auto"/>
            </w:tcBorders>
          </w:tcPr>
          <w:p w14:paraId="638A0DD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4241A0C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AC1206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04AE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A4E0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38B7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E56A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23BE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7D35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7C36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C416D3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45067F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5B68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CCAF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65B5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FD9A3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261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32B7A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1BC40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E1009F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5A1ED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45F0C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D80D2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1719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4060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FD454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FB871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164B637" w14:textId="77777777" w:rsidTr="00092F5F">
        <w:tc>
          <w:tcPr>
            <w:tcW w:w="3289" w:type="dxa"/>
            <w:tcBorders>
              <w:bottom w:val="single" w:sz="4" w:space="0" w:color="auto"/>
            </w:tcBorders>
            <w:shd w:val="clear" w:color="auto" w:fill="auto"/>
          </w:tcPr>
          <w:p w14:paraId="4D8972F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2D0C7E4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 xml:space="preserve">Remote </w:t>
            </w:r>
            <w:proofErr w:type="spellStart"/>
            <w:r w:rsidRPr="00BF6411">
              <w:rPr>
                <w:rFonts w:asciiTheme="minorHAnsi" w:eastAsiaTheme="minorEastAsia" w:hAnsiTheme="minorHAnsi"/>
                <w:sz w:val="16"/>
                <w:szCs w:val="16"/>
              </w:rPr>
              <w:t>Sliceref</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 </w:t>
            </w:r>
            <w:proofErr w:type="spellStart"/>
            <w:r w:rsidRPr="00BF6411">
              <w:rPr>
                <w:rFonts w:asciiTheme="minorHAnsi" w:eastAsiaTheme="minorEastAsia" w:hAnsiTheme="minorHAnsi"/>
                <w:sz w:val="16"/>
                <w:szCs w:val="16"/>
              </w:rPr>
              <w:t>slicepath</w:t>
            </w:r>
            <w:proofErr w:type="spellEnd"/>
            <w:r w:rsidRPr="00BF6411">
              <w:rPr>
                <w:rFonts w:asciiTheme="minorHAnsi" w:eastAsiaTheme="minorEastAsia" w:hAnsiTheme="minorHAnsi"/>
                <w:sz w:val="16"/>
                <w:szCs w:val="16"/>
              </w:rPr>
              <w:t>)</w:t>
            </w:r>
          </w:p>
        </w:tc>
        <w:tc>
          <w:tcPr>
            <w:tcW w:w="268" w:type="dxa"/>
            <w:tcBorders>
              <w:bottom w:val="single" w:sz="4" w:space="0" w:color="auto"/>
            </w:tcBorders>
            <w:shd w:val="clear" w:color="auto" w:fill="auto"/>
          </w:tcPr>
          <w:p w14:paraId="5354DF4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077C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47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0C9E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25F89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BF6A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53D4A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11EE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F38F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9E18A8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7C8B9CE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30F37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9D279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7BED3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F479D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7DF7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0945E4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6F191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C760E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80A98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9BBD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C9B1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AB79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53BE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BE80EC" w14:textId="77777777" w:rsidR="00EA12CA" w:rsidRPr="00BF6411" w:rsidRDefault="00EA12CA" w:rsidP="00092F5F">
            <w:pPr>
              <w:jc w:val="center"/>
              <w:rPr>
                <w:rFonts w:asciiTheme="minorHAnsi" w:hAnsiTheme="minorHAnsi"/>
                <w:sz w:val="16"/>
                <w:szCs w:val="16"/>
              </w:rPr>
            </w:pPr>
          </w:p>
        </w:tc>
      </w:tr>
      <w:tr w:rsidR="00EA12CA" w:rsidRPr="00BF6411" w14:paraId="0940C7CD" w14:textId="77777777" w:rsidTr="00092F5F">
        <w:tc>
          <w:tcPr>
            <w:tcW w:w="3289" w:type="dxa"/>
            <w:shd w:val="clear" w:color="auto" w:fill="F2F2F2" w:themeFill="background1" w:themeFillShade="F2"/>
          </w:tcPr>
          <w:p w14:paraId="1FAF3A6E"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06153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BBB8F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CB3D2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90A2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B47ED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7334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5B9D07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7FD88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7A25E5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0A7C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C4726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091FE1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CDD10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DA0D5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53E4A7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BBE09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FA3080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C769BF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4B88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5B09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29CA65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A680A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A20B6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79BBFD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1A6926" w14:textId="77777777" w:rsidR="00EA12CA" w:rsidRPr="00BF6411" w:rsidRDefault="00EA12CA" w:rsidP="00092F5F">
            <w:pPr>
              <w:jc w:val="center"/>
              <w:rPr>
                <w:rFonts w:asciiTheme="minorHAnsi" w:hAnsiTheme="minorHAnsi"/>
                <w:sz w:val="16"/>
                <w:szCs w:val="16"/>
              </w:rPr>
            </w:pPr>
          </w:p>
        </w:tc>
      </w:tr>
      <w:tr w:rsidR="00EA12CA" w:rsidRPr="00BF6411" w14:paraId="5B321B8D" w14:textId="77777777" w:rsidTr="00092F5F">
        <w:tc>
          <w:tcPr>
            <w:tcW w:w="3289" w:type="dxa"/>
            <w:tcBorders>
              <w:bottom w:val="single" w:sz="4" w:space="0" w:color="auto"/>
            </w:tcBorders>
          </w:tcPr>
          <w:p w14:paraId="153DB3A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
          <w:p w14:paraId="7B21DFA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 xml:space="preserve">Component -&gt;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of local mesh object</w:t>
            </w:r>
          </w:p>
        </w:tc>
        <w:tc>
          <w:tcPr>
            <w:tcW w:w="268" w:type="dxa"/>
            <w:tcBorders>
              <w:bottom w:val="single" w:sz="4" w:space="0" w:color="auto"/>
            </w:tcBorders>
            <w:shd w:val="clear" w:color="auto" w:fill="auto"/>
          </w:tcPr>
          <w:p w14:paraId="5D8D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7ADD8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8904B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B5B1F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F799F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E44B1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C219F1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E26C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966C80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559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7D8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E5CF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54B9C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CDBE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01203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E2A837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02015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7FB08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934D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20113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5C5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6861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A706F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6F3D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4974B57" w14:textId="77777777" w:rsidR="00EA12CA" w:rsidRPr="00BF6411" w:rsidRDefault="00EA12CA" w:rsidP="00092F5F">
            <w:pPr>
              <w:jc w:val="center"/>
              <w:rPr>
                <w:rFonts w:asciiTheme="minorHAnsi" w:hAnsiTheme="minorHAnsi"/>
                <w:sz w:val="16"/>
                <w:szCs w:val="16"/>
              </w:rPr>
            </w:pPr>
          </w:p>
        </w:tc>
      </w:tr>
      <w:tr w:rsidR="00EA12CA" w:rsidRPr="00BF6411" w14:paraId="2FDD73C2" w14:textId="77777777" w:rsidTr="00092F5F">
        <w:tc>
          <w:tcPr>
            <w:tcW w:w="3289" w:type="dxa"/>
            <w:tcBorders>
              <w:bottom w:val="single" w:sz="4" w:space="0" w:color="auto"/>
            </w:tcBorders>
          </w:tcPr>
          <w:p w14:paraId="2C57CCF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p>
          <w:p w14:paraId="3F5FB47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Component -&gt;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of local mesh object</w:t>
            </w:r>
          </w:p>
        </w:tc>
        <w:tc>
          <w:tcPr>
            <w:tcW w:w="268" w:type="dxa"/>
            <w:tcBorders>
              <w:bottom w:val="single" w:sz="4" w:space="0" w:color="auto"/>
            </w:tcBorders>
            <w:shd w:val="clear" w:color="auto" w:fill="auto"/>
          </w:tcPr>
          <w:p w14:paraId="559A25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90E5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CD85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79F7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F0C09E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E4E8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BBC4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6DF53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A65C20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D09DF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4810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9BC31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3C5AF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E44A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FDF1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27410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F5742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1756C6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CDB2C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7E4FFE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DD95F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73A15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0A66DC4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tcPr>
          <w:p w14:paraId="271DE4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4696E" w14:textId="77777777" w:rsidR="00EA12CA" w:rsidRPr="00BF6411" w:rsidRDefault="00EA12CA" w:rsidP="00092F5F">
            <w:pPr>
              <w:jc w:val="center"/>
              <w:rPr>
                <w:rFonts w:asciiTheme="minorHAnsi" w:hAnsiTheme="minorHAnsi"/>
                <w:sz w:val="16"/>
                <w:szCs w:val="16"/>
              </w:rPr>
            </w:pPr>
          </w:p>
        </w:tc>
      </w:tr>
      <w:tr w:rsidR="00EA12CA" w:rsidRPr="00BF6411" w14:paraId="013E3130" w14:textId="77777777" w:rsidTr="00092F5F">
        <w:tc>
          <w:tcPr>
            <w:tcW w:w="3289" w:type="dxa"/>
            <w:tcBorders>
              <w:bottom w:val="single" w:sz="4" w:space="0" w:color="auto"/>
            </w:tcBorders>
            <w:shd w:val="clear" w:color="auto" w:fill="F2F2F2" w:themeFill="background1" w:themeFillShade="F2"/>
          </w:tcPr>
          <w:p w14:paraId="5DAEA84D"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F2F2F2" w:themeFill="background1" w:themeFillShade="F2"/>
          </w:tcPr>
          <w:p w14:paraId="107B6F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A6256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599EF6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5E9F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31D07B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BF04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A9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06E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E8915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C9E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6EC3F6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049D2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1B5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478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C38AA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A9F72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A7BD4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8DA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40204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79F44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9C3D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DE3BF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54922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B3ED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E9EE830" w14:textId="77777777" w:rsidR="00EA12CA" w:rsidRPr="00BF6411" w:rsidRDefault="00EA12CA" w:rsidP="00092F5F">
            <w:pPr>
              <w:jc w:val="center"/>
              <w:rPr>
                <w:rFonts w:asciiTheme="minorHAnsi" w:hAnsiTheme="minorHAnsi"/>
                <w:sz w:val="16"/>
                <w:szCs w:val="16"/>
              </w:rPr>
            </w:pPr>
          </w:p>
        </w:tc>
      </w:tr>
      <w:tr w:rsidR="00EA12CA" w:rsidRPr="00BF6411" w14:paraId="00463F07" w14:textId="77777777" w:rsidTr="00092F5F">
        <w:tc>
          <w:tcPr>
            <w:tcW w:w="3289" w:type="dxa"/>
            <w:tcBorders>
              <w:bottom w:val="single" w:sz="4" w:space="0" w:color="auto"/>
            </w:tcBorders>
          </w:tcPr>
          <w:p w14:paraId="49F1B74F"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p>
          <w:p w14:paraId="5912265E"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856D33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F0DF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CD90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D304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3F844AA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51319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0516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80FD32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222561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25EA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9CB30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8DB53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16DE15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1F6B73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782FFB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3C83ED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1EB8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99372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9C3A2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6F6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B634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F7E1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84022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3548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CD4F1A0" w14:textId="77777777" w:rsidR="00EA12CA" w:rsidRPr="00BF6411" w:rsidRDefault="00EA12CA" w:rsidP="00092F5F">
            <w:pPr>
              <w:jc w:val="center"/>
              <w:rPr>
                <w:rFonts w:asciiTheme="minorHAnsi" w:hAnsiTheme="minorHAnsi"/>
                <w:sz w:val="16"/>
                <w:szCs w:val="16"/>
              </w:rPr>
            </w:pPr>
          </w:p>
        </w:tc>
      </w:tr>
      <w:tr w:rsidR="00EA12CA" w:rsidRPr="00BF6411" w14:paraId="56B23E32" w14:textId="77777777" w:rsidTr="00092F5F">
        <w:tc>
          <w:tcPr>
            <w:tcW w:w="3289" w:type="dxa"/>
            <w:tcBorders>
              <w:bottom w:val="single" w:sz="4" w:space="0" w:color="auto"/>
            </w:tcBorders>
          </w:tcPr>
          <w:p w14:paraId="21EC8FFD"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8B2F87">
              <w:rPr>
                <w:rFonts w:asciiTheme="minorHAnsi" w:eastAsiaTheme="minorEastAsia" w:hAnsiTheme="minorHAnsi"/>
                <w:bCs/>
                <w:sz w:val="16"/>
                <w:szCs w:val="16"/>
              </w:rPr>
              <w:t>w</w:t>
            </w:r>
            <w:r w:rsidRPr="004C1D23">
              <w:rPr>
                <w:rFonts w:asciiTheme="minorHAnsi" w:eastAsiaTheme="minorEastAsia" w:hAnsiTheme="minorHAnsi"/>
                <w:sz w:val="16"/>
                <w:szCs w:val="16"/>
              </w:rPr>
              <w:t>/o</w:t>
            </w:r>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slicestackid</w:t>
            </w:r>
            <w:proofErr w:type="spellEnd"/>
          </w:p>
          <w:p w14:paraId="0B5CA95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7CD93A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4B7A6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7624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8111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93B72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E553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CC4E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9E53C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B70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3F89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D56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DED0D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3244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803A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1CC3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4145A4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D76E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2BB78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1106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13BAF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9C6396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495C6F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50FFC1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EA309C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4FBB121A" w14:textId="77777777" w:rsidR="00EA12CA" w:rsidRPr="00BF6411" w:rsidRDefault="00EA12CA" w:rsidP="00092F5F">
            <w:pPr>
              <w:jc w:val="center"/>
              <w:rPr>
                <w:rFonts w:asciiTheme="minorHAnsi" w:hAnsiTheme="minorHAnsi"/>
                <w:sz w:val="16"/>
                <w:szCs w:val="16"/>
              </w:rPr>
            </w:pPr>
          </w:p>
        </w:tc>
      </w:tr>
      <w:tr w:rsidR="00EA12CA" w:rsidRPr="00BF6411" w14:paraId="6938C595" w14:textId="77777777" w:rsidTr="00092F5F">
        <w:tc>
          <w:tcPr>
            <w:tcW w:w="3289" w:type="dxa"/>
            <w:shd w:val="clear" w:color="auto" w:fill="F2F2F2" w:themeFill="background1" w:themeFillShade="F2"/>
          </w:tcPr>
          <w:p w14:paraId="0F08DA56"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61ACC45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F6540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401FFA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BBABB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5B569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A37E8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A396D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818DF7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D40BE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7DB12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A62565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97930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6F0A0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8380BA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22E63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AE6DE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E5D9B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DDD6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7C214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F14B2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810A3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6E9E1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B4632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D8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37561E1" w14:textId="77777777" w:rsidR="00EA12CA" w:rsidRPr="00BF6411" w:rsidRDefault="00EA12CA" w:rsidP="00092F5F">
            <w:pPr>
              <w:jc w:val="center"/>
              <w:rPr>
                <w:rFonts w:asciiTheme="minorHAnsi" w:hAnsiTheme="minorHAnsi"/>
                <w:sz w:val="16"/>
                <w:szCs w:val="16"/>
              </w:rPr>
            </w:pPr>
          </w:p>
        </w:tc>
      </w:tr>
      <w:tr w:rsidR="00EA12CA" w:rsidRPr="00BF6411" w14:paraId="7ADD8D29" w14:textId="77777777" w:rsidTr="00092F5F">
        <w:tc>
          <w:tcPr>
            <w:tcW w:w="3289" w:type="dxa"/>
            <w:tcBorders>
              <w:bottom w:val="single" w:sz="4" w:space="0" w:color="auto"/>
            </w:tcBorders>
          </w:tcPr>
          <w:p w14:paraId="4200E4F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b/>
                <w:bCs/>
                <w:sz w:val="16"/>
                <w:szCs w:val="16"/>
              </w:rPr>
              <w:t>Non-Root Model Slice Stack –</w:t>
            </w:r>
            <w:r w:rsidRPr="00BF6411">
              <w:rPr>
                <w:rFonts w:asciiTheme="minorHAnsi" w:eastAsiaTheme="minorEastAsia" w:hAnsiTheme="minorHAnsi"/>
                <w:sz w:val="16"/>
                <w:szCs w:val="16"/>
              </w:rPr>
              <w:t xml:space="preserve"> </w:t>
            </w:r>
          </w:p>
          <w:p w14:paraId="375C603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DE34C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ED8D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5087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B6442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04626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E4627F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478114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3B0B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3D0C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A21CDF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DE7A2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A596D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3C3906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30884A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9D78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F2FDB1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F5B9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DD5F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951C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072D74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0B9B6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4FAA6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69D5D1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shd w:val="clear" w:color="auto" w:fill="auto"/>
          </w:tcPr>
          <w:p w14:paraId="6E0916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B2AE81" w14:textId="77777777" w:rsidR="00EA12CA" w:rsidRPr="00BF6411" w:rsidRDefault="00EA12CA" w:rsidP="00092F5F">
            <w:pPr>
              <w:jc w:val="center"/>
              <w:rPr>
                <w:rFonts w:asciiTheme="minorHAnsi" w:hAnsiTheme="minorHAnsi"/>
                <w:sz w:val="16"/>
                <w:szCs w:val="16"/>
              </w:rPr>
            </w:pPr>
          </w:p>
        </w:tc>
      </w:tr>
      <w:tr w:rsidR="00EA12CA" w:rsidRPr="00BF6411" w14:paraId="745154D5" w14:textId="77777777" w:rsidTr="00092F5F">
        <w:tc>
          <w:tcPr>
            <w:tcW w:w="3289" w:type="dxa"/>
            <w:tcBorders>
              <w:bottom w:val="single" w:sz="4" w:space="0" w:color="auto"/>
            </w:tcBorders>
          </w:tcPr>
          <w:p w14:paraId="207D594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Slice Stack – </w:t>
            </w:r>
          </w:p>
          <w:p w14:paraId="03D7BF1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Remote </w:t>
            </w:r>
            <w:proofErr w:type="spellStart"/>
            <w:r w:rsidRPr="00BF6411">
              <w:rPr>
                <w:rFonts w:asciiTheme="minorHAnsi" w:eastAsiaTheme="minorEastAsia" w:hAnsiTheme="minorHAnsi"/>
                <w:sz w:val="16"/>
                <w:szCs w:val="16"/>
              </w:rPr>
              <w:t>Sliceref</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 </w:t>
            </w:r>
            <w:proofErr w:type="spellStart"/>
            <w:r w:rsidRPr="00BF6411">
              <w:rPr>
                <w:rFonts w:asciiTheme="minorHAnsi" w:eastAsiaTheme="minorEastAsia" w:hAnsiTheme="minorHAnsi"/>
                <w:sz w:val="16"/>
                <w:szCs w:val="16"/>
              </w:rPr>
              <w:t>slicepath</w:t>
            </w:r>
            <w:proofErr w:type="spellEnd"/>
            <w:r w:rsidRPr="00BF6411">
              <w:rPr>
                <w:rFonts w:asciiTheme="minorHAnsi" w:eastAsiaTheme="minorEastAsia" w:hAnsiTheme="minorHAnsi"/>
                <w:sz w:val="16"/>
                <w:szCs w:val="16"/>
              </w:rPr>
              <w:t>)</w:t>
            </w:r>
          </w:p>
        </w:tc>
        <w:tc>
          <w:tcPr>
            <w:tcW w:w="268" w:type="dxa"/>
            <w:tcBorders>
              <w:bottom w:val="single" w:sz="4" w:space="0" w:color="auto"/>
            </w:tcBorders>
            <w:shd w:val="clear" w:color="auto" w:fill="auto"/>
          </w:tcPr>
          <w:p w14:paraId="06CB4A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F0F70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0A8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D948B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6B8C1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EC218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CF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B70E6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53E2A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CE4BCA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E26A8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C0A53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378E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56B285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0AF8A43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tcBorders>
              <w:bottom w:val="single" w:sz="4" w:space="0" w:color="auto"/>
            </w:tcBorders>
            <w:shd w:val="clear" w:color="auto" w:fill="F2F2F2" w:themeFill="background1" w:themeFillShade="F2"/>
          </w:tcPr>
          <w:p w14:paraId="7FBFEA4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08B970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2D13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A484A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26B7E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D89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DEEB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F24AE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30B6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3D6D90B" w14:textId="77777777" w:rsidR="00EA12CA" w:rsidRPr="00BF6411" w:rsidRDefault="00EA12CA" w:rsidP="00092F5F">
            <w:pPr>
              <w:jc w:val="center"/>
              <w:rPr>
                <w:rFonts w:asciiTheme="minorHAnsi" w:hAnsiTheme="minorHAnsi"/>
                <w:sz w:val="16"/>
                <w:szCs w:val="16"/>
              </w:rPr>
            </w:pPr>
          </w:p>
        </w:tc>
      </w:tr>
      <w:tr w:rsidR="00EA12CA" w:rsidRPr="00BF6411" w14:paraId="11324C1F" w14:textId="77777777" w:rsidTr="00092F5F">
        <w:tc>
          <w:tcPr>
            <w:tcW w:w="3289" w:type="dxa"/>
            <w:shd w:val="clear" w:color="auto" w:fill="F2F2F2" w:themeFill="background1" w:themeFillShade="F2"/>
          </w:tcPr>
          <w:p w14:paraId="6F306769"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EFC27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72D39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2C5F1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47B1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86E30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378A2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BBB723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119EB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5FB12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41B17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E4F51C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01A1F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AED2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6DF8E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75C56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2301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FB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6CF9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8ACE8F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C710A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7AF2C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3E897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82CB99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6D9303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51AD38B" w14:textId="77777777" w:rsidR="00EA12CA" w:rsidRPr="00BF6411" w:rsidRDefault="00EA12CA" w:rsidP="00092F5F">
            <w:pPr>
              <w:jc w:val="center"/>
              <w:rPr>
                <w:rFonts w:asciiTheme="minorHAnsi" w:hAnsiTheme="minorHAnsi"/>
                <w:sz w:val="16"/>
                <w:szCs w:val="16"/>
              </w:rPr>
            </w:pPr>
          </w:p>
        </w:tc>
      </w:tr>
      <w:tr w:rsidR="00EA12CA" w:rsidRPr="00BF6411" w14:paraId="1EECEA7F" w14:textId="77777777" w:rsidTr="00092F5F">
        <w:tc>
          <w:tcPr>
            <w:tcW w:w="3289" w:type="dxa"/>
          </w:tcPr>
          <w:p w14:paraId="519F05D2"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Another Non-Root Model Slice Stack – </w:t>
            </w:r>
          </w:p>
          <w:p w14:paraId="5CAF2AD8"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shd w:val="clear" w:color="auto" w:fill="auto"/>
          </w:tcPr>
          <w:p w14:paraId="470B8D5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3A19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CF1F82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9C8EAA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BDEA1E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6F6967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CF6B11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EF3933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164A8F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DB2AD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AB7C47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6F8304A"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A616FC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70A30E2" w14:textId="77777777" w:rsidR="00EA12CA" w:rsidRPr="00BF6411" w:rsidRDefault="00EA12CA" w:rsidP="00092F5F">
            <w:pPr>
              <w:jc w:val="center"/>
              <w:rPr>
                <w:rFonts w:asciiTheme="minorHAnsi" w:hAnsiTheme="minorHAnsi"/>
                <w:sz w:val="16"/>
                <w:szCs w:val="16"/>
              </w:rPr>
            </w:pPr>
          </w:p>
        </w:tc>
        <w:tc>
          <w:tcPr>
            <w:tcW w:w="236" w:type="dxa"/>
            <w:shd w:val="clear" w:color="auto" w:fill="EAF1DD" w:themeFill="accent3" w:themeFillTint="33"/>
          </w:tcPr>
          <w:p w14:paraId="0D0237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shd w:val="clear" w:color="auto" w:fill="F2F2F2" w:themeFill="background1" w:themeFillShade="F2"/>
          </w:tcPr>
          <w:p w14:paraId="290A9FF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7A7CDE7" w14:textId="77777777" w:rsidR="00EA12CA" w:rsidRPr="00BF6411" w:rsidRDefault="00EA12CA" w:rsidP="00092F5F">
            <w:pPr>
              <w:jc w:val="center"/>
              <w:rPr>
                <w:rFonts w:asciiTheme="minorHAnsi" w:hAnsiTheme="minorHAnsi"/>
                <w:sz w:val="16"/>
                <w:szCs w:val="16"/>
              </w:rPr>
            </w:pPr>
          </w:p>
        </w:tc>
        <w:tc>
          <w:tcPr>
            <w:tcW w:w="236" w:type="dxa"/>
          </w:tcPr>
          <w:p w14:paraId="1B92E47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D53A95B" w14:textId="77777777" w:rsidR="00EA12CA" w:rsidRPr="00BF6411" w:rsidRDefault="00EA12CA" w:rsidP="00092F5F">
            <w:pPr>
              <w:jc w:val="center"/>
              <w:rPr>
                <w:rFonts w:asciiTheme="minorHAnsi" w:hAnsiTheme="minorHAnsi"/>
                <w:sz w:val="16"/>
                <w:szCs w:val="16"/>
              </w:rPr>
            </w:pPr>
          </w:p>
        </w:tc>
        <w:tc>
          <w:tcPr>
            <w:tcW w:w="236" w:type="dxa"/>
          </w:tcPr>
          <w:p w14:paraId="3D94F920" w14:textId="77777777" w:rsidR="00EA12CA" w:rsidRPr="00BF6411" w:rsidRDefault="00EA12CA" w:rsidP="00092F5F">
            <w:pPr>
              <w:jc w:val="center"/>
              <w:rPr>
                <w:rFonts w:asciiTheme="minorHAnsi" w:hAnsiTheme="minorHAnsi"/>
                <w:sz w:val="16"/>
                <w:szCs w:val="16"/>
              </w:rPr>
            </w:pPr>
          </w:p>
        </w:tc>
        <w:tc>
          <w:tcPr>
            <w:tcW w:w="236" w:type="dxa"/>
          </w:tcPr>
          <w:p w14:paraId="17261E37" w14:textId="77777777" w:rsidR="00EA12CA" w:rsidRPr="00BF6411" w:rsidRDefault="00EA12CA" w:rsidP="00092F5F">
            <w:pPr>
              <w:jc w:val="center"/>
              <w:rPr>
                <w:rFonts w:asciiTheme="minorHAnsi" w:hAnsiTheme="minorHAnsi"/>
                <w:sz w:val="16"/>
                <w:szCs w:val="16"/>
              </w:rPr>
            </w:pPr>
          </w:p>
        </w:tc>
        <w:tc>
          <w:tcPr>
            <w:tcW w:w="236" w:type="dxa"/>
          </w:tcPr>
          <w:p w14:paraId="2C61D270" w14:textId="77777777" w:rsidR="00EA12CA" w:rsidRPr="00BF6411" w:rsidRDefault="00EA12CA" w:rsidP="00092F5F">
            <w:pPr>
              <w:jc w:val="center"/>
              <w:rPr>
                <w:rFonts w:asciiTheme="minorHAnsi" w:hAnsiTheme="minorHAnsi"/>
                <w:sz w:val="16"/>
                <w:szCs w:val="16"/>
              </w:rPr>
            </w:pPr>
          </w:p>
        </w:tc>
        <w:tc>
          <w:tcPr>
            <w:tcW w:w="236" w:type="dxa"/>
          </w:tcPr>
          <w:p w14:paraId="3FD2DDD7" w14:textId="77777777" w:rsidR="00EA12CA" w:rsidRPr="00BF6411" w:rsidRDefault="00EA12CA" w:rsidP="00092F5F">
            <w:pPr>
              <w:jc w:val="center"/>
              <w:rPr>
                <w:rFonts w:asciiTheme="minorHAnsi" w:hAnsiTheme="minorHAnsi"/>
                <w:sz w:val="16"/>
                <w:szCs w:val="16"/>
              </w:rPr>
            </w:pPr>
          </w:p>
        </w:tc>
        <w:tc>
          <w:tcPr>
            <w:tcW w:w="236" w:type="dxa"/>
          </w:tcPr>
          <w:p w14:paraId="17956211" w14:textId="77777777" w:rsidR="00EA12CA" w:rsidRPr="00BF6411" w:rsidRDefault="00EA12CA" w:rsidP="00092F5F">
            <w:pPr>
              <w:jc w:val="center"/>
              <w:rPr>
                <w:rFonts w:asciiTheme="minorHAnsi" w:hAnsiTheme="minorHAnsi"/>
                <w:sz w:val="16"/>
                <w:szCs w:val="16"/>
              </w:rPr>
            </w:pPr>
          </w:p>
        </w:tc>
        <w:tc>
          <w:tcPr>
            <w:tcW w:w="236" w:type="dxa"/>
          </w:tcPr>
          <w:p w14:paraId="58DFDB4C" w14:textId="77777777" w:rsidR="00EA12CA" w:rsidRPr="00BF6411" w:rsidRDefault="00EA12CA" w:rsidP="00092F5F">
            <w:pPr>
              <w:jc w:val="center"/>
              <w:rPr>
                <w:rFonts w:asciiTheme="minorHAnsi" w:hAnsiTheme="minorHAnsi"/>
                <w:sz w:val="16"/>
                <w:szCs w:val="16"/>
              </w:rPr>
            </w:pPr>
          </w:p>
        </w:tc>
      </w:tr>
    </w:tbl>
    <w:p w14:paraId="01ECD598" w14:textId="77777777" w:rsidR="00EA12CA" w:rsidRDefault="00EA12CA" w:rsidP="00EA12CA"/>
    <w:p w14:paraId="75CAD852" w14:textId="77777777" w:rsidR="00EA12CA" w:rsidRDefault="00EA12CA" w:rsidP="00EA12CA">
      <w:pPr>
        <w:rPr>
          <w:rFonts w:asciiTheme="majorHAnsi" w:eastAsiaTheme="majorEastAsia" w:hAnsiTheme="majorHAnsi" w:cstheme="majorBidi"/>
          <w:b/>
          <w:bCs/>
          <w:color w:val="4F81BD" w:themeColor="accent1"/>
          <w:sz w:val="22"/>
        </w:rPr>
      </w:pPr>
      <w:r>
        <w:br w:type="page"/>
      </w:r>
    </w:p>
    <w:p w14:paraId="01D9B329" w14:textId="2CE164CC" w:rsidR="00EA12CA" w:rsidRDefault="00EA12CA" w:rsidP="00EA12CA">
      <w:pPr>
        <w:pStyle w:val="Heading3"/>
        <w:ind w:left="1440"/>
      </w:pPr>
      <w:r>
        <w:lastRenderedPageBreak/>
        <w:t xml:space="preserve"> </w:t>
      </w:r>
      <w:bookmarkStart w:id="25" w:name="_Toc517687772"/>
      <w:r>
        <w:t>PP_</w:t>
      </w:r>
      <w:r w:rsidR="00935CCA">
        <w:t>0</w:t>
      </w:r>
      <w:r>
        <w:t>7</w:t>
      </w:r>
      <w:r w:rsidRPr="0056587D">
        <w:t>0</w:t>
      </w:r>
      <w:r>
        <w:t>1</w:t>
      </w:r>
      <w:r w:rsidRPr="0056587D">
        <w:t xml:space="preserve"> </w:t>
      </w:r>
      <w:r>
        <w:t>Object and Slice Mapping</w:t>
      </w:r>
      <w:bookmarkEnd w:id="25"/>
    </w:p>
    <w:tbl>
      <w:tblPr>
        <w:tblStyle w:val="TableGrid"/>
        <w:tblW w:w="9648" w:type="dxa"/>
        <w:tblLook w:val="04A0" w:firstRow="1" w:lastRow="0" w:firstColumn="1" w:lastColumn="0" w:noHBand="0" w:noVBand="1"/>
      </w:tblPr>
      <w:tblGrid>
        <w:gridCol w:w="2628"/>
        <w:gridCol w:w="7020"/>
      </w:tblGrid>
      <w:tr w:rsidR="00EA12CA" w:rsidRPr="00BF6411" w14:paraId="094A9879" w14:textId="77777777" w:rsidTr="71FECA1E">
        <w:tc>
          <w:tcPr>
            <w:tcW w:w="2628" w:type="dxa"/>
            <w:tcBorders>
              <w:bottom w:val="single" w:sz="4" w:space="0" w:color="auto"/>
            </w:tcBorders>
            <w:shd w:val="clear" w:color="auto" w:fill="D9D9D9" w:themeFill="background1" w:themeFillShade="D9"/>
          </w:tcPr>
          <w:p w14:paraId="17BAEF8F"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7984F540" w14:textId="77777777" w:rsidR="00EA12CA" w:rsidRPr="00BF6411" w:rsidRDefault="00EA12CA" w:rsidP="00092F5F">
            <w:pPr>
              <w:rPr>
                <w:rFonts w:asciiTheme="minorHAnsi" w:hAnsiTheme="minorHAnsi"/>
                <w:b/>
                <w:szCs w:val="20"/>
              </w:rPr>
            </w:pPr>
          </w:p>
        </w:tc>
        <w:tc>
          <w:tcPr>
            <w:tcW w:w="7020" w:type="dxa"/>
          </w:tcPr>
          <w:p w14:paraId="7CC180D9" w14:textId="021B5164" w:rsidR="00EA12CA" w:rsidRDefault="71FECA1E" w:rsidP="71FECA1E">
            <w:pPr>
              <w:rPr>
                <w:rFonts w:asciiTheme="minorHAnsi" w:eastAsiaTheme="minorEastAsia" w:hAnsiTheme="minorHAnsi"/>
              </w:rPr>
            </w:pPr>
            <w:r w:rsidRPr="71FECA1E">
              <w:rPr>
                <w:rFonts w:asciiTheme="minorHAnsi" w:eastAsiaTheme="minorEastAsia" w:hAnsiTheme="minorHAnsi"/>
              </w:rPr>
              <w:t xml:space="preserve">Construct sliced 3MF test files that iterate through the possible mapping relationships between Build Items, Objects, Components, and Slice Stacks. This will require slicing </w:t>
            </w:r>
            <w:proofErr w:type="gramStart"/>
            <w:r w:rsidRPr="71FECA1E">
              <w:rPr>
                <w:rFonts w:asciiTheme="minorHAnsi" w:eastAsiaTheme="minorEastAsia" w:hAnsiTheme="minorHAnsi"/>
              </w:rPr>
              <w:t>a number of</w:t>
            </w:r>
            <w:proofErr w:type="gramEnd"/>
            <w:r w:rsidRPr="71FECA1E">
              <w:rPr>
                <w:rFonts w:asciiTheme="minorHAnsi" w:eastAsiaTheme="minorEastAsia" w:hAnsiTheme="minorHAnsi"/>
              </w:rPr>
              <w:t xml:space="preserve"> individual 3MF files, then concatenating the data together in a single 3MF file.</w:t>
            </w:r>
          </w:p>
          <w:p w14:paraId="2678F48D" w14:textId="77777777" w:rsidR="00EA12CA" w:rsidRPr="00BF6411" w:rsidRDefault="00EA12CA" w:rsidP="00092F5F">
            <w:pPr>
              <w:rPr>
                <w:rFonts w:asciiTheme="minorHAnsi" w:eastAsiaTheme="minorEastAsia" w:hAnsiTheme="minorHAnsi"/>
                <w:szCs w:val="20"/>
              </w:rPr>
            </w:pPr>
          </w:p>
        </w:tc>
      </w:tr>
      <w:tr w:rsidR="00EA12CA" w:rsidRPr="0084689B" w14:paraId="08DB4513" w14:textId="77777777" w:rsidTr="71FECA1E">
        <w:trPr>
          <w:trHeight w:val="56"/>
        </w:trPr>
        <w:tc>
          <w:tcPr>
            <w:tcW w:w="2628" w:type="dxa"/>
            <w:shd w:val="clear" w:color="auto" w:fill="D9D9D9" w:themeFill="background1" w:themeFillShade="D9"/>
          </w:tcPr>
          <w:p w14:paraId="0DC805DE"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4D95DA0F" w14:textId="77777777" w:rsidR="00EA12CA" w:rsidRPr="004461AF" w:rsidRDefault="00EA12CA"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EA12CA" w:rsidRPr="00BF6411" w14:paraId="325D76A3" w14:textId="77777777" w:rsidTr="71FECA1E">
        <w:trPr>
          <w:trHeight w:val="56"/>
        </w:trPr>
        <w:tc>
          <w:tcPr>
            <w:tcW w:w="2628" w:type="dxa"/>
            <w:shd w:val="clear" w:color="auto" w:fill="D9D9D9" w:themeFill="background1" w:themeFillShade="D9"/>
          </w:tcPr>
          <w:p w14:paraId="5EF5924A" w14:textId="77777777" w:rsidR="00EA12CA" w:rsidRPr="00BF6411" w:rsidRDefault="00EA12CA"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0DF9F70E" w14:textId="77777777" w:rsidR="00EA12CA" w:rsidRPr="00BF6411" w:rsidRDefault="00EA12CA" w:rsidP="00092F5F">
            <w:pPr>
              <w:rPr>
                <w:rFonts w:asciiTheme="minorHAnsi" w:hAnsiTheme="minorHAnsi"/>
                <w:szCs w:val="20"/>
              </w:rPr>
            </w:pPr>
          </w:p>
        </w:tc>
        <w:tc>
          <w:tcPr>
            <w:tcW w:w="7020" w:type="dxa"/>
          </w:tcPr>
          <w:p w14:paraId="49878337" w14:textId="77777777" w:rsidR="00EA12CA" w:rsidRDefault="00EA12CA" w:rsidP="00092F5F">
            <w:pPr>
              <w:rPr>
                <w:rFonts w:asciiTheme="minorHAnsi" w:hAnsiTheme="minorHAnsi"/>
                <w:szCs w:val="20"/>
              </w:rPr>
            </w:pPr>
            <w:r w:rsidRPr="00BF6411">
              <w:rPr>
                <w:rFonts w:asciiTheme="minorHAnsi" w:eastAsia="Calibri" w:hAnsiTheme="minorHAnsi" w:cs="Calibri"/>
                <w:szCs w:val="20"/>
              </w:rPr>
              <w:t>S11_cube_NA.3mf</w:t>
            </w:r>
          </w:p>
          <w:p w14:paraId="6EC1B87C" w14:textId="77777777" w:rsidR="00EA12CA" w:rsidRPr="00BF6411" w:rsidRDefault="00EA12CA" w:rsidP="00092F5F">
            <w:pPr>
              <w:rPr>
                <w:rFonts w:asciiTheme="minorHAnsi" w:hAnsiTheme="minorHAnsi"/>
                <w:szCs w:val="20"/>
              </w:rPr>
            </w:pPr>
            <w:r w:rsidRPr="00BF6411">
              <w:rPr>
                <w:rFonts w:asciiTheme="minorHAnsi" w:hAnsiTheme="minorHAnsi"/>
                <w:szCs w:val="20"/>
              </w:rPr>
              <w:t>S11_octahedron_NA.3mf</w:t>
            </w:r>
          </w:p>
          <w:p w14:paraId="18CF4F48" w14:textId="77777777" w:rsidR="00EA12CA" w:rsidRPr="00BF6411" w:rsidRDefault="00EA12CA" w:rsidP="00092F5F">
            <w:pPr>
              <w:rPr>
                <w:rFonts w:asciiTheme="minorHAnsi" w:hAnsiTheme="minorHAnsi"/>
                <w:szCs w:val="20"/>
              </w:rPr>
            </w:pPr>
            <w:r w:rsidRPr="00BF6411">
              <w:rPr>
                <w:rFonts w:asciiTheme="minorHAnsi" w:hAnsiTheme="minorHAnsi"/>
                <w:szCs w:val="20"/>
              </w:rPr>
              <w:t>S11_hex_pyramid_NA.3mf</w:t>
            </w:r>
          </w:p>
          <w:p w14:paraId="642135BA" w14:textId="77777777" w:rsidR="00EA12CA" w:rsidRPr="00BF6411" w:rsidRDefault="00EA12CA" w:rsidP="00092F5F">
            <w:pPr>
              <w:rPr>
                <w:rFonts w:asciiTheme="minorHAnsi" w:hAnsiTheme="minorHAnsi"/>
                <w:szCs w:val="20"/>
              </w:rPr>
            </w:pPr>
            <w:r w:rsidRPr="00BF6411">
              <w:rPr>
                <w:rFonts w:asciiTheme="minorHAnsi" w:hAnsiTheme="minorHAnsi"/>
                <w:szCs w:val="20"/>
              </w:rPr>
              <w:t>S12_cylinder_low.3mf</w:t>
            </w:r>
          </w:p>
          <w:p w14:paraId="6916FFBA" w14:textId="77777777" w:rsidR="00EA12CA" w:rsidRPr="00BF6411" w:rsidRDefault="00EA12CA" w:rsidP="00092F5F">
            <w:pPr>
              <w:rPr>
                <w:rFonts w:asciiTheme="minorHAnsi" w:hAnsiTheme="minorHAnsi"/>
                <w:szCs w:val="20"/>
              </w:rPr>
            </w:pPr>
          </w:p>
        </w:tc>
      </w:tr>
      <w:tr w:rsidR="00EA12CA" w:rsidRPr="00BF6411" w14:paraId="78417291" w14:textId="77777777" w:rsidTr="71FECA1E">
        <w:trPr>
          <w:trHeight w:val="56"/>
        </w:trPr>
        <w:tc>
          <w:tcPr>
            <w:tcW w:w="2628" w:type="dxa"/>
            <w:shd w:val="clear" w:color="auto" w:fill="D9D9D9" w:themeFill="background1" w:themeFillShade="D9"/>
          </w:tcPr>
          <w:p w14:paraId="469D0C8D"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1F7660D" w14:textId="77777777" w:rsidR="00EA12CA" w:rsidRPr="00BF6411" w:rsidRDefault="00EA12CA" w:rsidP="00092F5F">
            <w:pPr>
              <w:rPr>
                <w:rFonts w:asciiTheme="minorHAnsi" w:hAnsiTheme="minorHAnsi"/>
                <w:b/>
                <w:szCs w:val="20"/>
              </w:rPr>
            </w:pPr>
          </w:p>
        </w:tc>
        <w:tc>
          <w:tcPr>
            <w:tcW w:w="7020" w:type="dxa"/>
          </w:tcPr>
          <w:p w14:paraId="5B12B89E" w14:textId="7E67CCCF"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Pr="00285823">
              <w:rPr>
                <w:rFonts w:asciiTheme="minorHAnsi" w:eastAsiaTheme="minorEastAsia" w:hAnsiTheme="minorHAnsi"/>
                <w:szCs w:val="20"/>
              </w:rPr>
              <w:t xml:space="preserve"> </w:t>
            </w:r>
            <w:r w:rsidR="005436FE">
              <w:rPr>
                <w:rFonts w:asciiTheme="minorHAnsi" w:eastAsiaTheme="minorEastAsia" w:hAnsiTheme="minorHAnsi"/>
                <w:szCs w:val="20"/>
              </w:rPr>
              <w:t>14</w:t>
            </w:r>
            <w:r w:rsidRPr="00285823">
              <w:rPr>
                <w:rFonts w:asciiTheme="minorHAnsi" w:eastAsiaTheme="minorEastAsia" w:hAnsiTheme="minorHAnsi"/>
                <w:szCs w:val="20"/>
              </w:rPr>
              <w:t xml:space="preserve"> – Printer should process correctly</w:t>
            </w:r>
          </w:p>
        </w:tc>
      </w:tr>
      <w:tr w:rsidR="00EA12CA" w:rsidRPr="00BF6411" w14:paraId="4E228929" w14:textId="77777777" w:rsidTr="00AB7CFE">
        <w:trPr>
          <w:trHeight w:val="56"/>
        </w:trPr>
        <w:tc>
          <w:tcPr>
            <w:tcW w:w="2628" w:type="dxa"/>
            <w:shd w:val="clear" w:color="auto" w:fill="D9D9D9" w:themeFill="background1" w:themeFillShade="D9"/>
          </w:tcPr>
          <w:p w14:paraId="01D51778"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66F2148F" w14:textId="77777777" w:rsidR="00EA12CA" w:rsidRPr="00BF6411" w:rsidRDefault="00EA12CA" w:rsidP="00092F5F">
            <w:pPr>
              <w:rPr>
                <w:rFonts w:asciiTheme="minorHAnsi" w:hAnsiTheme="minorHAnsi"/>
                <w:b/>
                <w:szCs w:val="20"/>
              </w:rPr>
            </w:pPr>
          </w:p>
        </w:tc>
        <w:tc>
          <w:tcPr>
            <w:tcW w:w="7020" w:type="dxa"/>
          </w:tcPr>
          <w:p w14:paraId="700B941B"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 I” from table 1.1</w:t>
            </w:r>
          </w:p>
          <w:p w14:paraId="073DBEB5" w14:textId="77777777" w:rsidR="00EA12CA" w:rsidRDefault="00EA12CA" w:rsidP="00092F5F">
            <w:pPr>
              <w:rPr>
                <w:rFonts w:asciiTheme="minorHAnsi" w:eastAsiaTheme="minorEastAsia" w:hAnsiTheme="minorHAnsi"/>
                <w:b/>
                <w:bCs/>
                <w:szCs w:val="20"/>
              </w:rPr>
            </w:pPr>
          </w:p>
          <w:p w14:paraId="66C9D2A2"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02 </w:t>
            </w:r>
            <w:r>
              <w:rPr>
                <w:rFonts w:asciiTheme="minorHAnsi" w:eastAsiaTheme="minorEastAsia" w:hAnsiTheme="minorHAnsi"/>
                <w:b/>
                <w:bCs/>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“A, F, J, K” from table 1.1</w:t>
            </w:r>
          </w:p>
          <w:p w14:paraId="67A2897C" w14:textId="77777777" w:rsidR="00EA12CA" w:rsidRDefault="00EA12CA" w:rsidP="00092F5F">
            <w:pPr>
              <w:rPr>
                <w:rFonts w:asciiTheme="minorHAnsi" w:eastAsiaTheme="minorEastAsia" w:hAnsiTheme="minorHAnsi"/>
                <w:b/>
                <w:bCs/>
                <w:szCs w:val="20"/>
              </w:rPr>
            </w:pPr>
          </w:p>
          <w:p w14:paraId="618144D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03 – </w:t>
            </w:r>
            <w:r>
              <w:rPr>
                <w:rFonts w:asciiTheme="minorHAnsi" w:eastAsiaTheme="minorEastAsia" w:hAnsiTheme="minorHAnsi"/>
                <w:szCs w:val="20"/>
              </w:rPr>
              <w:t>D</w:t>
            </w:r>
            <w:r w:rsidRPr="00285823">
              <w:rPr>
                <w:rFonts w:asciiTheme="minorHAnsi" w:eastAsiaTheme="minorEastAsia" w:hAnsiTheme="minorHAnsi"/>
                <w:szCs w:val="20"/>
              </w:rPr>
              <w:t>eleted</w:t>
            </w:r>
          </w:p>
          <w:p w14:paraId="3739FFE9" w14:textId="77777777" w:rsidR="00EA12CA" w:rsidRDefault="00EA12CA" w:rsidP="00092F5F">
            <w:pPr>
              <w:rPr>
                <w:rFonts w:asciiTheme="minorHAnsi" w:eastAsiaTheme="minorEastAsia" w:hAnsiTheme="minorHAnsi"/>
                <w:b/>
                <w:bCs/>
                <w:szCs w:val="20"/>
              </w:rPr>
            </w:pPr>
          </w:p>
          <w:p w14:paraId="471B5C65"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04 –</w:t>
            </w:r>
            <w:r w:rsidRPr="00285823">
              <w:rPr>
                <w:rFonts w:asciiTheme="minorHAnsi" w:eastAsiaTheme="minorEastAsia" w:hAnsiTheme="minorHAnsi"/>
                <w:szCs w:val="20"/>
              </w:rPr>
              <w:t xml:space="preserve"> Create a 3MF file with relationships “B, G, M, N” from table 1.1</w:t>
            </w:r>
          </w:p>
          <w:p w14:paraId="7FB464DB" w14:textId="77777777" w:rsidR="00EA12CA" w:rsidRDefault="00EA12CA" w:rsidP="00092F5F">
            <w:pPr>
              <w:rPr>
                <w:rFonts w:asciiTheme="minorHAnsi" w:eastAsiaTheme="minorEastAsia" w:hAnsiTheme="minorHAnsi"/>
                <w:b/>
                <w:bCs/>
                <w:szCs w:val="20"/>
              </w:rPr>
            </w:pPr>
          </w:p>
          <w:p w14:paraId="468E216A"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G, M, O, P” from table 1.1</w:t>
            </w:r>
          </w:p>
          <w:p w14:paraId="55A4C316" w14:textId="77777777" w:rsidR="00EA12CA" w:rsidRDefault="00EA12CA" w:rsidP="00092F5F">
            <w:pPr>
              <w:rPr>
                <w:rFonts w:asciiTheme="minorHAnsi" w:eastAsiaTheme="minorEastAsia" w:hAnsiTheme="minorHAnsi"/>
                <w:b/>
                <w:bCs/>
                <w:szCs w:val="20"/>
              </w:rPr>
            </w:pPr>
          </w:p>
          <w:p w14:paraId="2CDD0C3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06</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N” from table 1.1</w:t>
            </w:r>
          </w:p>
          <w:p w14:paraId="37298E8A" w14:textId="77777777" w:rsidR="00EA12CA" w:rsidRDefault="00EA12CA" w:rsidP="00092F5F">
            <w:pPr>
              <w:rPr>
                <w:rFonts w:asciiTheme="minorHAnsi" w:eastAsiaTheme="minorEastAsia" w:hAnsiTheme="minorHAnsi"/>
                <w:b/>
                <w:bCs/>
                <w:szCs w:val="20"/>
              </w:rPr>
            </w:pPr>
          </w:p>
          <w:p w14:paraId="504E1CB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07</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O, P” from table 1.1</w:t>
            </w:r>
          </w:p>
          <w:p w14:paraId="5FAFCD53" w14:textId="77777777" w:rsidR="00EA12CA" w:rsidRDefault="00EA12CA" w:rsidP="00092F5F">
            <w:pPr>
              <w:rPr>
                <w:rFonts w:asciiTheme="minorHAnsi" w:eastAsiaTheme="minorEastAsia" w:hAnsiTheme="minorHAnsi"/>
                <w:b/>
                <w:bCs/>
                <w:szCs w:val="20"/>
              </w:rPr>
            </w:pPr>
          </w:p>
          <w:p w14:paraId="7664E23C"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I” from table 1.1</w:t>
            </w:r>
          </w:p>
          <w:p w14:paraId="17480605" w14:textId="77777777" w:rsidR="00EA12CA" w:rsidRDefault="00EA12CA" w:rsidP="00092F5F">
            <w:pPr>
              <w:rPr>
                <w:rFonts w:asciiTheme="minorHAnsi" w:eastAsiaTheme="minorEastAsia" w:hAnsiTheme="minorHAnsi"/>
                <w:b/>
                <w:bCs/>
                <w:szCs w:val="20"/>
              </w:rPr>
            </w:pPr>
          </w:p>
          <w:p w14:paraId="411BA8C9"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J, K” from table 1.1</w:t>
            </w:r>
          </w:p>
          <w:p w14:paraId="5D26FEFC" w14:textId="77777777" w:rsidR="00EA12CA" w:rsidRDefault="00EA12CA" w:rsidP="00092F5F">
            <w:pPr>
              <w:rPr>
                <w:rFonts w:asciiTheme="minorHAnsi" w:eastAsiaTheme="minorEastAsia" w:hAnsiTheme="minorHAnsi"/>
                <w:b/>
                <w:bCs/>
                <w:szCs w:val="20"/>
              </w:rPr>
            </w:pPr>
          </w:p>
          <w:p w14:paraId="3C10EC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Pr>
                <w:rFonts w:asciiTheme="minorHAnsi" w:eastAsiaTheme="minorEastAsia" w:hAnsiTheme="minorHAnsi"/>
                <w:szCs w:val="20"/>
              </w:rPr>
              <w:t>D</w:t>
            </w:r>
            <w:r w:rsidRPr="00285823">
              <w:rPr>
                <w:rFonts w:asciiTheme="minorHAnsi" w:eastAsiaTheme="minorEastAsia" w:hAnsiTheme="minorHAnsi"/>
                <w:szCs w:val="20"/>
              </w:rPr>
              <w:t>eleted</w:t>
            </w:r>
          </w:p>
          <w:p w14:paraId="705A4E57" w14:textId="77777777" w:rsidR="00EA12CA" w:rsidRDefault="00EA12CA" w:rsidP="00092F5F">
            <w:pPr>
              <w:rPr>
                <w:rFonts w:asciiTheme="minorHAnsi" w:eastAsiaTheme="minorEastAsia" w:hAnsiTheme="minorHAnsi"/>
                <w:b/>
                <w:bCs/>
                <w:szCs w:val="20"/>
              </w:rPr>
            </w:pPr>
          </w:p>
          <w:p w14:paraId="537C4A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relationships “D, M, N” from table 1.1</w:t>
            </w:r>
          </w:p>
          <w:p w14:paraId="624F7E28" w14:textId="77777777" w:rsidR="00EA12CA" w:rsidRDefault="00EA12CA" w:rsidP="00092F5F">
            <w:pPr>
              <w:rPr>
                <w:rFonts w:asciiTheme="minorHAnsi" w:eastAsiaTheme="minorEastAsia" w:hAnsiTheme="minorHAnsi"/>
                <w:b/>
                <w:bCs/>
                <w:szCs w:val="20"/>
              </w:rPr>
            </w:pPr>
          </w:p>
          <w:p w14:paraId="1EA7A7E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12</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“D, M, O, P” from table 1.1</w:t>
            </w:r>
          </w:p>
          <w:p w14:paraId="20E083C3" w14:textId="77777777" w:rsidR="00EA12CA" w:rsidRDefault="00EA12CA" w:rsidP="00092F5F">
            <w:pPr>
              <w:rPr>
                <w:rFonts w:asciiTheme="minorHAnsi" w:eastAsiaTheme="minorEastAsia" w:hAnsiTheme="minorHAnsi"/>
                <w:b/>
                <w:bCs/>
                <w:szCs w:val="20"/>
              </w:rPr>
            </w:pPr>
          </w:p>
          <w:p w14:paraId="602B909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13</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N” from table 1.1</w:t>
            </w:r>
          </w:p>
          <w:p w14:paraId="02565536" w14:textId="77777777" w:rsidR="00EA12CA" w:rsidRDefault="00EA12CA" w:rsidP="00092F5F">
            <w:pPr>
              <w:rPr>
                <w:rFonts w:asciiTheme="minorHAnsi" w:eastAsiaTheme="minorEastAsia" w:hAnsiTheme="minorHAnsi"/>
                <w:b/>
                <w:bCs/>
                <w:szCs w:val="20"/>
              </w:rPr>
            </w:pPr>
          </w:p>
          <w:p w14:paraId="450FAB1E"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O, P” from table 1.1</w:t>
            </w:r>
          </w:p>
          <w:p w14:paraId="1362BE13" w14:textId="77777777" w:rsidR="00EA12CA" w:rsidRPr="00BF6411" w:rsidRDefault="00EA12CA" w:rsidP="00EA12CA">
            <w:pPr>
              <w:rPr>
                <w:rFonts w:asciiTheme="minorHAnsi" w:hAnsiTheme="minorHAnsi"/>
                <w:b/>
                <w:szCs w:val="20"/>
              </w:rPr>
            </w:pPr>
          </w:p>
        </w:tc>
      </w:tr>
      <w:tr w:rsidR="00AB7CFE" w:rsidRPr="00BF6411" w14:paraId="31E5A797" w14:textId="77777777" w:rsidTr="71FECA1E">
        <w:trPr>
          <w:trHeight w:val="56"/>
        </w:trPr>
        <w:tc>
          <w:tcPr>
            <w:tcW w:w="2628" w:type="dxa"/>
            <w:tcBorders>
              <w:bottom w:val="single" w:sz="4" w:space="0" w:color="auto"/>
            </w:tcBorders>
            <w:shd w:val="clear" w:color="auto" w:fill="D9D9D9" w:themeFill="background1" w:themeFillShade="D9"/>
          </w:tcPr>
          <w:p w14:paraId="644C8B3D" w14:textId="6789BA41"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7869A98" w14:textId="18E84D89" w:rsidR="00AB7CFE" w:rsidRPr="00285823" w:rsidRDefault="00AB7CFE" w:rsidP="00AB7CFE">
            <w:pPr>
              <w:rPr>
                <w:rFonts w:asciiTheme="minorHAnsi" w:eastAsiaTheme="minorEastAsia" w:hAnsiTheme="minorHAnsi"/>
                <w:b/>
                <w:bCs/>
                <w:szCs w:val="20"/>
              </w:rPr>
            </w:pPr>
            <w:hyperlink r:id="rId74" w:anchor="SliceRef" w:history="1">
              <w:r w:rsidRPr="00A540F4">
                <w:rPr>
                  <w:rStyle w:val="Hyperlink"/>
                  <w:rFonts w:asciiTheme="minorHAnsi" w:eastAsiaTheme="minorEastAsia" w:hAnsiTheme="minorHAnsi"/>
                  <w:bCs/>
                  <w:szCs w:val="20"/>
                </w:rPr>
                <w:t>Link to Requirement in 3MF Specification</w:t>
              </w:r>
            </w:hyperlink>
          </w:p>
        </w:tc>
      </w:tr>
    </w:tbl>
    <w:p w14:paraId="1DF4D4D2" w14:textId="77777777" w:rsidR="00EA12CA" w:rsidRDefault="00EA12CA" w:rsidP="00EA12CA"/>
    <w:p w14:paraId="5A903685" w14:textId="77777777" w:rsidR="00EA12CA" w:rsidRDefault="00EA12CA" w:rsidP="006C1583"/>
    <w:p w14:paraId="5005593A" w14:textId="77777777" w:rsidR="00EA12CA" w:rsidRDefault="00EA12CA" w:rsidP="006C1583"/>
    <w:p w14:paraId="657B6133" w14:textId="77777777" w:rsidR="00EA12CA" w:rsidRDefault="00EA12CA" w:rsidP="006C1583"/>
    <w:p w14:paraId="66E7578E" w14:textId="77777777" w:rsidR="00EA12CA" w:rsidRDefault="00EA12CA" w:rsidP="006C1583"/>
    <w:p w14:paraId="03318CC2" w14:textId="20239D3D" w:rsidR="006C1583" w:rsidRDefault="7E4BDF2E" w:rsidP="006C1583">
      <w:r>
        <w:t xml:space="preserve">The table below maps the possible permutations of parts and XML objects required to traverse from the </w:t>
      </w:r>
      <w:proofErr w:type="spellStart"/>
      <w:r w:rsidR="001B3DF7">
        <w:t>StartPart</w:t>
      </w:r>
      <w:proofErr w:type="spellEnd"/>
      <w:r>
        <w:t xml:space="preserve"> object to </w:t>
      </w:r>
      <w:r w:rsidR="00A16F38">
        <w:t xml:space="preserve">various mesh </w:t>
      </w:r>
      <w:r w:rsidR="00B5663D">
        <w:t>representations</w:t>
      </w:r>
      <w:r w:rsidR="00A16F38">
        <w:t xml:space="preserve"> in the OPC file</w:t>
      </w:r>
      <w:r>
        <w:t>.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4A41F4DA" w14:textId="12F00CA8" w:rsidR="006C1583" w:rsidRPr="006C1583" w:rsidRDefault="00757ED4" w:rsidP="00405047">
      <w:pPr>
        <w:spacing w:after="0"/>
        <w:ind w:firstLine="720"/>
        <w:rPr>
          <w:b/>
          <w:bCs/>
        </w:rPr>
      </w:pPr>
      <w:r>
        <w:rPr>
          <w:b/>
          <w:bCs/>
        </w:rPr>
        <w:t>Table 1.2</w:t>
      </w:r>
    </w:p>
    <w:tbl>
      <w:tblPr>
        <w:tblStyle w:val="TableGrid"/>
        <w:tblW w:w="8010" w:type="dxa"/>
        <w:jc w:val="center"/>
        <w:tblLayout w:type="fixed"/>
        <w:tblLook w:val="04A0" w:firstRow="1" w:lastRow="0" w:firstColumn="1" w:lastColumn="0" w:noHBand="0" w:noVBand="1"/>
      </w:tblPr>
      <w:tblGrid>
        <w:gridCol w:w="4770"/>
        <w:gridCol w:w="360"/>
        <w:gridCol w:w="360"/>
        <w:gridCol w:w="360"/>
        <w:gridCol w:w="360"/>
        <w:gridCol w:w="360"/>
        <w:gridCol w:w="360"/>
        <w:gridCol w:w="360"/>
        <w:gridCol w:w="360"/>
        <w:gridCol w:w="360"/>
      </w:tblGrid>
      <w:tr w:rsidR="00405047" w:rsidRPr="00BF6411" w14:paraId="2A7EC1F5" w14:textId="5E47FF76" w:rsidTr="00405047">
        <w:trPr>
          <w:jc w:val="center"/>
        </w:trPr>
        <w:tc>
          <w:tcPr>
            <w:tcW w:w="4770" w:type="dxa"/>
          </w:tcPr>
          <w:p w14:paraId="5165910E"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Relationships</w:t>
            </w:r>
          </w:p>
          <w:p w14:paraId="407A9A28" w14:textId="77777777" w:rsidR="00405047" w:rsidRPr="00405047" w:rsidRDefault="00405047" w:rsidP="006C1583">
            <w:pPr>
              <w:rPr>
                <w:rFonts w:asciiTheme="minorHAnsi" w:hAnsiTheme="minorHAnsi"/>
                <w:b/>
                <w:sz w:val="18"/>
                <w:szCs w:val="18"/>
              </w:rPr>
            </w:pPr>
          </w:p>
        </w:tc>
        <w:tc>
          <w:tcPr>
            <w:tcW w:w="360" w:type="dxa"/>
            <w:tcBorders>
              <w:bottom w:val="single" w:sz="4" w:space="0" w:color="auto"/>
            </w:tcBorders>
            <w:shd w:val="clear" w:color="auto" w:fill="auto"/>
          </w:tcPr>
          <w:p w14:paraId="3A78C2BA"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45D33D60"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53E6639D"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488872C6"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35A7EF9F"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06A06A80"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53226BC4"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A8D320A"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4B9FBDF" w14:textId="77777777" w:rsidR="00405047" w:rsidRPr="00405047" w:rsidRDefault="00405047" w:rsidP="00405047">
            <w:pPr>
              <w:jc w:val="center"/>
              <w:rPr>
                <w:rFonts w:asciiTheme="minorHAnsi" w:hAnsiTheme="minorHAnsi"/>
                <w:b/>
                <w:sz w:val="18"/>
                <w:szCs w:val="18"/>
              </w:rPr>
            </w:pPr>
          </w:p>
        </w:tc>
      </w:tr>
      <w:tr w:rsidR="00405047" w:rsidRPr="00BF6411" w14:paraId="5A9B042A" w14:textId="1030B2E0" w:rsidTr="00405047">
        <w:trPr>
          <w:jc w:val="center"/>
        </w:trPr>
        <w:tc>
          <w:tcPr>
            <w:tcW w:w="4770" w:type="dxa"/>
          </w:tcPr>
          <w:p w14:paraId="5BE39AA9" w14:textId="35233D22"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Root Model Build Item –</w:t>
            </w:r>
          </w:p>
          <w:p w14:paraId="45B12A3F" w14:textId="31D59660" w:rsidR="00405047" w:rsidRPr="00405047" w:rsidRDefault="00405047" w:rsidP="1465993C">
            <w:pPr>
              <w:rPr>
                <w:rFonts w:asciiTheme="minorHAnsi" w:eastAsiaTheme="minorEastAsia" w:hAnsiTheme="minorHAnsi"/>
                <w:sz w:val="18"/>
                <w:szCs w:val="18"/>
              </w:rPr>
            </w:pPr>
            <w:proofErr w:type="spellStart"/>
            <w:proofErr w:type="gram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Only</w:t>
            </w:r>
            <w:proofErr w:type="gramEnd"/>
            <w:r w:rsidRPr="00405047">
              <w:rPr>
                <w:rFonts w:asciiTheme="minorHAnsi" w:eastAsiaTheme="minorEastAsia" w:hAnsiTheme="minorHAnsi"/>
                <w:sz w:val="18"/>
                <w:szCs w:val="18"/>
              </w:rPr>
              <w:t xml:space="preserve"> (local)</w:t>
            </w:r>
          </w:p>
        </w:tc>
        <w:tc>
          <w:tcPr>
            <w:tcW w:w="360" w:type="dxa"/>
            <w:shd w:val="clear" w:color="auto" w:fill="auto"/>
          </w:tcPr>
          <w:p w14:paraId="38AE9F7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shd w:val="clear" w:color="auto" w:fill="auto"/>
          </w:tcPr>
          <w:p w14:paraId="1E282CE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shd w:val="clear" w:color="auto" w:fill="auto"/>
          </w:tcPr>
          <w:p w14:paraId="064FC59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3D5B9D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7EC65ACB"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A962BD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0E1B8D0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1FDFD7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E52961C" w14:textId="77777777" w:rsidR="00405047" w:rsidRPr="00405047" w:rsidRDefault="00405047" w:rsidP="00405047">
            <w:pPr>
              <w:jc w:val="center"/>
              <w:rPr>
                <w:rFonts w:asciiTheme="minorHAnsi" w:hAnsiTheme="minorHAnsi"/>
                <w:sz w:val="18"/>
                <w:szCs w:val="18"/>
              </w:rPr>
            </w:pPr>
          </w:p>
        </w:tc>
      </w:tr>
      <w:tr w:rsidR="00405047" w:rsidRPr="00BF6411" w14:paraId="056F59EE" w14:textId="719EEB63" w:rsidTr="00405047">
        <w:trPr>
          <w:jc w:val="center"/>
        </w:trPr>
        <w:tc>
          <w:tcPr>
            <w:tcW w:w="4770" w:type="dxa"/>
            <w:tcBorders>
              <w:bottom w:val="single" w:sz="4" w:space="0" w:color="auto"/>
            </w:tcBorders>
          </w:tcPr>
          <w:p w14:paraId="07FBB041"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Build Item – </w:t>
            </w:r>
          </w:p>
          <w:p w14:paraId="5DA55DCA" w14:textId="1655A795" w:rsidR="00405047" w:rsidRPr="00405047" w:rsidRDefault="00405047" w:rsidP="4FA9AB4E">
            <w:pPr>
              <w:rPr>
                <w:rFonts w:asciiTheme="minorHAnsi" w:eastAsiaTheme="minorEastAsia" w:hAnsiTheme="minorHAnsi"/>
                <w:sz w:val="18"/>
                <w:szCs w:val="18"/>
              </w:rPr>
            </w:pP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 Path (remote)</w:t>
            </w:r>
          </w:p>
        </w:tc>
        <w:tc>
          <w:tcPr>
            <w:tcW w:w="360" w:type="dxa"/>
            <w:tcBorders>
              <w:bottom w:val="single" w:sz="4" w:space="0" w:color="auto"/>
            </w:tcBorders>
            <w:shd w:val="clear" w:color="auto" w:fill="auto"/>
          </w:tcPr>
          <w:p w14:paraId="2C0C06B8"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46A8FB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719502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123CF3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5D23B6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4D3E2CB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54584A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6FFBCC9"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14045B53" w14:textId="77777777" w:rsidR="00405047" w:rsidRPr="00405047" w:rsidRDefault="00405047" w:rsidP="00405047">
            <w:pPr>
              <w:jc w:val="center"/>
              <w:rPr>
                <w:rFonts w:asciiTheme="minorHAnsi" w:hAnsiTheme="minorHAnsi"/>
                <w:sz w:val="18"/>
                <w:szCs w:val="18"/>
              </w:rPr>
            </w:pPr>
          </w:p>
        </w:tc>
      </w:tr>
      <w:tr w:rsidR="00405047" w:rsidRPr="00BF6411" w14:paraId="49E08743" w14:textId="303EA8D3" w:rsidTr="00405047">
        <w:trPr>
          <w:jc w:val="center"/>
        </w:trPr>
        <w:tc>
          <w:tcPr>
            <w:tcW w:w="4770" w:type="dxa"/>
            <w:shd w:val="clear" w:color="auto" w:fill="F2F2F2" w:themeFill="background1" w:themeFillShade="F2"/>
          </w:tcPr>
          <w:p w14:paraId="1BD9A933" w14:textId="77777777" w:rsidR="00405047" w:rsidRPr="00405047" w:rsidRDefault="00405047" w:rsidP="00EE6ACF">
            <w:pP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83CC3AD"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E2B75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4487FEF"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6C6096A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5080E35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7B9EED9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B0E1B1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7321BC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3E5F19F" w14:textId="77777777" w:rsidR="00405047" w:rsidRPr="00405047" w:rsidRDefault="00405047" w:rsidP="00405047">
            <w:pPr>
              <w:jc w:val="center"/>
              <w:rPr>
                <w:rFonts w:asciiTheme="minorHAnsi" w:hAnsiTheme="minorHAnsi"/>
                <w:sz w:val="18"/>
                <w:szCs w:val="18"/>
              </w:rPr>
            </w:pPr>
          </w:p>
        </w:tc>
      </w:tr>
      <w:tr w:rsidR="00405047" w:rsidRPr="00BF6411" w14:paraId="4FD3ACE6" w14:textId="5C4C7CEB" w:rsidTr="00405047">
        <w:trPr>
          <w:jc w:val="center"/>
        </w:trPr>
        <w:tc>
          <w:tcPr>
            <w:tcW w:w="4770" w:type="dxa"/>
          </w:tcPr>
          <w:p w14:paraId="45B1F34D" w14:textId="6DD5B8D0"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56CFA245" w14:textId="42E6F60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 xml:space="preserve">Component -&gt; </w:t>
            </w: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of local mesh object</w:t>
            </w:r>
          </w:p>
        </w:tc>
        <w:tc>
          <w:tcPr>
            <w:tcW w:w="360" w:type="dxa"/>
            <w:tcBorders>
              <w:bottom w:val="single" w:sz="4" w:space="0" w:color="auto"/>
            </w:tcBorders>
            <w:shd w:val="clear" w:color="auto" w:fill="EAF1DD" w:themeFill="accent3" w:themeFillTint="33"/>
          </w:tcPr>
          <w:p w14:paraId="76910DF9"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tcBorders>
              <w:bottom w:val="single" w:sz="4" w:space="0" w:color="auto"/>
            </w:tcBorders>
            <w:shd w:val="clear" w:color="auto" w:fill="auto"/>
          </w:tcPr>
          <w:p w14:paraId="35D212A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25A9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BFB6A5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A761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3027528"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6055369A"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01C9F31"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984AADA" w14:textId="77777777" w:rsidR="00405047" w:rsidRPr="00405047" w:rsidRDefault="00405047" w:rsidP="00405047">
            <w:pPr>
              <w:jc w:val="center"/>
              <w:rPr>
                <w:rFonts w:asciiTheme="minorHAnsi" w:hAnsiTheme="minorHAnsi"/>
                <w:sz w:val="18"/>
                <w:szCs w:val="18"/>
              </w:rPr>
            </w:pPr>
          </w:p>
        </w:tc>
      </w:tr>
      <w:tr w:rsidR="00405047" w:rsidRPr="00BF6411" w14:paraId="774239F3" w14:textId="290A3BC7" w:rsidTr="00405047">
        <w:trPr>
          <w:jc w:val="center"/>
        </w:trPr>
        <w:tc>
          <w:tcPr>
            <w:tcW w:w="4770" w:type="dxa"/>
            <w:tcBorders>
              <w:bottom w:val="single" w:sz="4" w:space="0" w:color="auto"/>
            </w:tcBorders>
          </w:tcPr>
          <w:p w14:paraId="069CC1B5" w14:textId="4AD03F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46C0018A" w14:textId="4CEB9B23"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sz w:val="18"/>
                <w:szCs w:val="18"/>
              </w:rPr>
              <w:t xml:space="preserve">Component -&gt; remote </w:t>
            </w: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 path of remote mesh object</w:t>
            </w:r>
          </w:p>
        </w:tc>
        <w:tc>
          <w:tcPr>
            <w:tcW w:w="360" w:type="dxa"/>
            <w:tcBorders>
              <w:bottom w:val="single" w:sz="4" w:space="0" w:color="auto"/>
            </w:tcBorders>
            <w:shd w:val="clear" w:color="auto" w:fill="auto"/>
          </w:tcPr>
          <w:p w14:paraId="4F07DB3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B7246F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tcBorders>
              <w:bottom w:val="single" w:sz="4" w:space="0" w:color="auto"/>
            </w:tcBorders>
            <w:shd w:val="clear" w:color="auto" w:fill="auto"/>
          </w:tcPr>
          <w:p w14:paraId="6A18639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B1822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DBEEE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8683B9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1C270B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0B69D43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auto"/>
          </w:tcPr>
          <w:p w14:paraId="1D94AB13" w14:textId="77777777" w:rsidR="00405047" w:rsidRPr="00405047" w:rsidRDefault="00405047" w:rsidP="00405047">
            <w:pPr>
              <w:jc w:val="center"/>
              <w:rPr>
                <w:rFonts w:asciiTheme="minorHAnsi" w:hAnsiTheme="minorHAnsi"/>
                <w:sz w:val="18"/>
                <w:szCs w:val="18"/>
              </w:rPr>
            </w:pPr>
          </w:p>
        </w:tc>
      </w:tr>
      <w:tr w:rsidR="00405047" w:rsidRPr="00BF6411" w14:paraId="06C1B962" w14:textId="6052A1EE" w:rsidTr="00405047">
        <w:trPr>
          <w:jc w:val="center"/>
        </w:trPr>
        <w:tc>
          <w:tcPr>
            <w:tcW w:w="4770" w:type="dxa"/>
            <w:tcBorders>
              <w:bottom w:val="single" w:sz="4" w:space="0" w:color="auto"/>
            </w:tcBorders>
          </w:tcPr>
          <w:p w14:paraId="0AD67561" w14:textId="04BB50D9"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6061CF52" w14:textId="23ED2263"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235B68C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4CED0D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0D2F87D4"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737A85D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E6C667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FA2A37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7D66D33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CC1D8E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E87F06E" w14:textId="77777777" w:rsidR="00405047" w:rsidRPr="00405047" w:rsidRDefault="00405047" w:rsidP="00405047">
            <w:pPr>
              <w:jc w:val="center"/>
              <w:rPr>
                <w:rFonts w:asciiTheme="minorHAnsi" w:hAnsiTheme="minorHAnsi"/>
                <w:sz w:val="18"/>
                <w:szCs w:val="18"/>
              </w:rPr>
            </w:pPr>
          </w:p>
        </w:tc>
      </w:tr>
      <w:tr w:rsidR="00405047" w:rsidRPr="00BF6411" w14:paraId="260FC64F" w14:textId="5C665726" w:rsidTr="00405047">
        <w:trPr>
          <w:jc w:val="center"/>
        </w:trPr>
        <w:tc>
          <w:tcPr>
            <w:tcW w:w="4770" w:type="dxa"/>
            <w:shd w:val="clear" w:color="auto" w:fill="F2F2F2" w:themeFill="background1" w:themeFillShade="F2"/>
          </w:tcPr>
          <w:p w14:paraId="6616FA05" w14:textId="77777777" w:rsidR="00405047" w:rsidRPr="00405047" w:rsidRDefault="00405047" w:rsidP="0075070C">
            <w:pPr>
              <w:rPr>
                <w:rFonts w:asciiTheme="minorHAnsi" w:hAnsiTheme="minorHAnsi"/>
                <w:b/>
                <w:sz w:val="18"/>
                <w:szCs w:val="18"/>
              </w:rPr>
            </w:pPr>
          </w:p>
        </w:tc>
        <w:tc>
          <w:tcPr>
            <w:tcW w:w="360" w:type="dxa"/>
            <w:shd w:val="clear" w:color="auto" w:fill="F2F2F2" w:themeFill="background1" w:themeFillShade="F2"/>
          </w:tcPr>
          <w:p w14:paraId="1A8273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996B020"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4EF8A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34997B2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7F17209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354A70B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3D2DBF3"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B4CA6FC"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7A17FE3" w14:textId="77777777" w:rsidR="00405047" w:rsidRPr="00405047" w:rsidRDefault="00405047" w:rsidP="00405047">
            <w:pPr>
              <w:jc w:val="center"/>
              <w:rPr>
                <w:rFonts w:asciiTheme="minorHAnsi" w:hAnsiTheme="minorHAnsi"/>
                <w:sz w:val="18"/>
                <w:szCs w:val="18"/>
              </w:rPr>
            </w:pPr>
          </w:p>
        </w:tc>
      </w:tr>
      <w:tr w:rsidR="00405047" w:rsidRPr="00BF6411" w14:paraId="7E6EFDC2" w14:textId="3F2E5578" w:rsidTr="00405047">
        <w:trPr>
          <w:jc w:val="center"/>
        </w:trPr>
        <w:tc>
          <w:tcPr>
            <w:tcW w:w="4770" w:type="dxa"/>
            <w:tcBorders>
              <w:bottom w:val="single" w:sz="4" w:space="0" w:color="auto"/>
            </w:tcBorders>
          </w:tcPr>
          <w:p w14:paraId="46379386" w14:textId="5C312541"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Non-Root Model Object -</w:t>
            </w:r>
          </w:p>
          <w:p w14:paraId="5D2358D0" w14:textId="001CE71C"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 xml:space="preserve">Component -&gt; </w:t>
            </w: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of local mesh object</w:t>
            </w:r>
          </w:p>
        </w:tc>
        <w:tc>
          <w:tcPr>
            <w:tcW w:w="360" w:type="dxa"/>
            <w:tcBorders>
              <w:bottom w:val="single" w:sz="4" w:space="0" w:color="auto"/>
            </w:tcBorders>
            <w:shd w:val="clear" w:color="auto" w:fill="auto"/>
          </w:tcPr>
          <w:p w14:paraId="30131B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0B167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C6A981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05AA78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0D94D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B6C792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B71B4AC"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342D17F5"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648635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r w:rsidR="00405047" w:rsidRPr="00BF6411" w14:paraId="55B2A4E2" w14:textId="135C9B49" w:rsidTr="00405047">
        <w:trPr>
          <w:jc w:val="center"/>
        </w:trPr>
        <w:tc>
          <w:tcPr>
            <w:tcW w:w="4770" w:type="dxa"/>
            <w:tcBorders>
              <w:bottom w:val="single" w:sz="4" w:space="0" w:color="auto"/>
            </w:tcBorders>
          </w:tcPr>
          <w:p w14:paraId="3C2AD8E9" w14:textId="284094FD"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Non-Root Model Object – </w:t>
            </w:r>
          </w:p>
          <w:p w14:paraId="52D036F0" w14:textId="6CD9AA5D"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18D87C4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24FA5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9A41B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7AD52A1"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1F47ACB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1BBA24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F276B4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364B015F"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EAF1DD" w:themeFill="accent3" w:themeFillTint="33"/>
          </w:tcPr>
          <w:p w14:paraId="08FFC4D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bl>
    <w:p w14:paraId="0CAA43CF" w14:textId="328DFEDD" w:rsidR="00722CA1" w:rsidRDefault="00B76BB3" w:rsidP="003162C7">
      <w:pPr>
        <w:pStyle w:val="Heading3"/>
      </w:pPr>
      <w:r>
        <w:t xml:space="preserve"> </w:t>
      </w:r>
      <w:r w:rsidR="0003262E">
        <w:t>P_</w:t>
      </w:r>
      <w:r w:rsidR="004360B7">
        <w:t>???_0</w:t>
      </w:r>
      <w:r w:rsidR="00BF066F">
        <w:t>7</w:t>
      </w:r>
      <w:r w:rsidR="00BF066F" w:rsidRPr="0056587D">
        <w:t>0</w:t>
      </w:r>
      <w:r w:rsidR="00EA12CA">
        <w:t>2</w:t>
      </w:r>
      <w:r w:rsidR="00BF066F" w:rsidRPr="0056587D">
        <w:t xml:space="preserve"> </w:t>
      </w:r>
      <w:r w:rsidR="00BF066F">
        <w:t>Object</w:t>
      </w:r>
      <w:r w:rsidR="008D14D5">
        <w:t xml:space="preserve"> Mapping</w:t>
      </w:r>
    </w:p>
    <w:tbl>
      <w:tblPr>
        <w:tblStyle w:val="TableGrid"/>
        <w:tblW w:w="9648" w:type="dxa"/>
        <w:tblLook w:val="04A0" w:firstRow="1" w:lastRow="0" w:firstColumn="1" w:lastColumn="0" w:noHBand="0" w:noVBand="1"/>
      </w:tblPr>
      <w:tblGrid>
        <w:gridCol w:w="2628"/>
        <w:gridCol w:w="7020"/>
      </w:tblGrid>
      <w:tr w:rsidR="00722CA1" w:rsidRPr="00BF6411" w14:paraId="129400EA" w14:textId="77777777" w:rsidTr="7E4BDF2E">
        <w:tc>
          <w:tcPr>
            <w:tcW w:w="2628" w:type="dxa"/>
            <w:tcBorders>
              <w:bottom w:val="single" w:sz="4" w:space="0" w:color="auto"/>
            </w:tcBorders>
            <w:shd w:val="clear" w:color="auto" w:fill="D9D9D9" w:themeFill="background1" w:themeFillShade="D9"/>
          </w:tcPr>
          <w:p w14:paraId="7AF826F9"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1CFC294D" w14:textId="77777777" w:rsidR="00722CA1" w:rsidRPr="00BF6411" w:rsidRDefault="00722CA1" w:rsidP="00DD6F3D">
            <w:pPr>
              <w:rPr>
                <w:rFonts w:asciiTheme="minorHAnsi" w:hAnsiTheme="minorHAnsi"/>
                <w:b/>
                <w:szCs w:val="20"/>
              </w:rPr>
            </w:pPr>
          </w:p>
        </w:tc>
        <w:tc>
          <w:tcPr>
            <w:tcW w:w="7020" w:type="dxa"/>
          </w:tcPr>
          <w:p w14:paraId="46797679" w14:textId="77777777" w:rsidR="006D772D" w:rsidRDefault="4FA9AB4E" w:rsidP="006D772D">
            <w:pPr>
              <w:rPr>
                <w:rFonts w:asciiTheme="minorHAnsi" w:eastAsiaTheme="minorEastAsia" w:hAnsiTheme="minorHAnsi"/>
                <w:szCs w:val="20"/>
              </w:rPr>
            </w:pPr>
            <w:r w:rsidRPr="00BF6411">
              <w:rPr>
                <w:rFonts w:asciiTheme="minorHAnsi" w:eastAsiaTheme="minorEastAsia" w:hAnsiTheme="minorHAnsi"/>
                <w:szCs w:val="20"/>
              </w:rPr>
              <w:t>Construct 3</w:t>
            </w:r>
            <w:r w:rsidR="004C1D23">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sidR="006D772D">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10C938C8" w14:textId="1EA8A2C7" w:rsidR="009126BD" w:rsidRPr="00BF6411" w:rsidRDefault="006D772D" w:rsidP="006D772D">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722CA1" w:rsidRPr="00BF6411" w14:paraId="4035F175" w14:textId="77777777" w:rsidTr="7E4BDF2E">
        <w:trPr>
          <w:trHeight w:val="56"/>
        </w:trPr>
        <w:tc>
          <w:tcPr>
            <w:tcW w:w="2628" w:type="dxa"/>
            <w:shd w:val="clear" w:color="auto" w:fill="D9D9D9" w:themeFill="background1" w:themeFillShade="D9"/>
          </w:tcPr>
          <w:p w14:paraId="5D808205" w14:textId="35F61B67" w:rsidR="00722CA1" w:rsidRPr="0041707B" w:rsidRDefault="4FA9AB4E" w:rsidP="00DD6F3D">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608F1EE" w14:textId="6C5F632D" w:rsidR="00722CA1" w:rsidRPr="00285823" w:rsidRDefault="4FA9AB4E" w:rsidP="006D772D">
            <w:pPr>
              <w:rPr>
                <w:rFonts w:asciiTheme="minorHAnsi" w:eastAsiaTheme="minorEastAsia" w:hAnsiTheme="minorHAnsi"/>
                <w:szCs w:val="20"/>
              </w:rPr>
            </w:pPr>
            <w:r w:rsidRPr="00285823">
              <w:rPr>
                <w:rFonts w:asciiTheme="minorHAnsi" w:eastAsiaTheme="minorEastAsia" w:hAnsiTheme="minorHAnsi"/>
                <w:szCs w:val="20"/>
              </w:rPr>
              <w:t xml:space="preserve">01 </w:t>
            </w:r>
            <w:r w:rsidR="004C1D23">
              <w:rPr>
                <w:rFonts w:asciiTheme="minorHAnsi" w:eastAsiaTheme="minorEastAsia" w:hAnsiTheme="minorHAnsi"/>
                <w:szCs w:val="20"/>
              </w:rPr>
              <w:t>to</w:t>
            </w:r>
            <w:r w:rsidR="005436FE">
              <w:rPr>
                <w:rFonts w:asciiTheme="minorHAnsi" w:eastAsiaTheme="minorEastAsia" w:hAnsiTheme="minorHAnsi"/>
                <w:szCs w:val="20"/>
              </w:rPr>
              <w:t xml:space="preserve"> 06</w:t>
            </w:r>
            <w:r w:rsidRPr="00285823">
              <w:rPr>
                <w:rFonts w:asciiTheme="minorHAnsi" w:eastAsiaTheme="minorEastAsia" w:hAnsiTheme="minorHAnsi"/>
                <w:szCs w:val="20"/>
              </w:rPr>
              <w:t xml:space="preserve"> – Printer should process correctly</w:t>
            </w:r>
          </w:p>
        </w:tc>
      </w:tr>
      <w:tr w:rsidR="00722CA1" w:rsidRPr="00BF6411" w14:paraId="144590AE" w14:textId="77777777" w:rsidTr="00AB7CFE">
        <w:trPr>
          <w:trHeight w:val="56"/>
        </w:trPr>
        <w:tc>
          <w:tcPr>
            <w:tcW w:w="2628" w:type="dxa"/>
            <w:shd w:val="clear" w:color="auto" w:fill="D9D9D9" w:themeFill="background1" w:themeFillShade="D9"/>
          </w:tcPr>
          <w:p w14:paraId="707CDF9B"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019B2FCE" w14:textId="77777777" w:rsidR="00722CA1" w:rsidRPr="00BF6411" w:rsidRDefault="00722CA1" w:rsidP="00DD6F3D">
            <w:pPr>
              <w:rPr>
                <w:rFonts w:asciiTheme="minorHAnsi" w:hAnsiTheme="minorHAnsi"/>
                <w:b/>
                <w:szCs w:val="20"/>
              </w:rPr>
            </w:pPr>
          </w:p>
        </w:tc>
        <w:tc>
          <w:tcPr>
            <w:tcW w:w="7020" w:type="dxa"/>
          </w:tcPr>
          <w:p w14:paraId="398593EE" w14:textId="0177AB00" w:rsidR="00722CA1" w:rsidRDefault="4FA9AB4E" w:rsidP="00285823">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w:t>
            </w:r>
            <w:r w:rsidR="00F6685D">
              <w:rPr>
                <w:rFonts w:asciiTheme="minorHAnsi" w:eastAsiaTheme="minorEastAsia" w:hAnsiTheme="minorHAnsi"/>
                <w:szCs w:val="20"/>
              </w:rPr>
              <w:t>”</w:t>
            </w:r>
            <w:r w:rsidR="00566C8D">
              <w:rPr>
                <w:rFonts w:asciiTheme="minorHAnsi" w:eastAsiaTheme="minorEastAsia" w:hAnsiTheme="minorHAnsi"/>
                <w:szCs w:val="20"/>
              </w:rPr>
              <w:t xml:space="preserve"> from table 1.2</w:t>
            </w:r>
          </w:p>
          <w:p w14:paraId="2DA68019" w14:textId="67A1DF75" w:rsidR="004271FB"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004271FB" w:rsidRPr="004271FB">
              <w:rPr>
                <w:rFonts w:asciiTheme="minorHAnsi" w:eastAsiaTheme="minorEastAsia" w:hAnsiTheme="minorHAnsi"/>
                <w:szCs w:val="20"/>
              </w:rPr>
              <w:t>root build item -&gt; root object w/component -&gt; root object w/mesh</w:t>
            </w:r>
            <w:r>
              <w:rPr>
                <w:rFonts w:asciiTheme="minorHAnsi" w:eastAsiaTheme="minorEastAsia" w:hAnsiTheme="minorHAnsi"/>
                <w:szCs w:val="20"/>
              </w:rPr>
              <w:t>)</w:t>
            </w:r>
          </w:p>
          <w:p w14:paraId="4DF686AD" w14:textId="35A09443" w:rsidR="00285823" w:rsidRDefault="00285823" w:rsidP="00285823">
            <w:pPr>
              <w:rPr>
                <w:rFonts w:asciiTheme="minorHAnsi" w:eastAsiaTheme="minorEastAsia" w:hAnsiTheme="minorHAnsi"/>
                <w:b/>
                <w:bCs/>
                <w:szCs w:val="20"/>
              </w:rPr>
            </w:pPr>
          </w:p>
          <w:p w14:paraId="0E0221B3" w14:textId="644A044B" w:rsidR="00285823" w:rsidRDefault="000D1003" w:rsidP="00285823">
            <w:pPr>
              <w:rPr>
                <w:rFonts w:asciiTheme="minorHAnsi" w:eastAsiaTheme="minorEastAsia" w:hAnsiTheme="minorHAnsi"/>
                <w:szCs w:val="20"/>
              </w:rPr>
            </w:pPr>
            <w:r>
              <w:rPr>
                <w:rFonts w:asciiTheme="minorHAnsi" w:eastAsiaTheme="minorEastAsia" w:hAnsiTheme="minorHAnsi"/>
                <w:b/>
                <w:bCs/>
                <w:szCs w:val="20"/>
              </w:rPr>
              <w:t>02</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“B, G, M” from table 1.2</w:t>
            </w:r>
          </w:p>
          <w:p w14:paraId="59A89B6C" w14:textId="742E98BD"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-&gt;non-root object w/component -&gt; non-root object w/mesh</w:t>
            </w:r>
            <w:r>
              <w:rPr>
                <w:rFonts w:asciiTheme="minorHAnsi" w:eastAsiaTheme="minorEastAsia" w:hAnsiTheme="minorHAnsi"/>
                <w:szCs w:val="20"/>
              </w:rPr>
              <w:t>)</w:t>
            </w:r>
          </w:p>
          <w:p w14:paraId="17DD1543" w14:textId="77777777" w:rsidR="008566DD" w:rsidRDefault="008566DD" w:rsidP="00285823">
            <w:pPr>
              <w:rPr>
                <w:rFonts w:asciiTheme="minorHAnsi" w:eastAsiaTheme="minorEastAsia" w:hAnsiTheme="minorHAnsi"/>
                <w:b/>
                <w:bCs/>
                <w:szCs w:val="20"/>
              </w:rPr>
            </w:pPr>
          </w:p>
          <w:p w14:paraId="74264899" w14:textId="777380E3"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03</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w:t>
            </w:r>
            <w:r w:rsidR="00566C8D">
              <w:rPr>
                <w:rFonts w:asciiTheme="minorHAnsi" w:eastAsiaTheme="minorEastAsia" w:hAnsiTheme="minorHAnsi"/>
                <w:szCs w:val="20"/>
              </w:rPr>
              <w:t>lationships “B, H from table 1.2</w:t>
            </w:r>
          </w:p>
          <w:p w14:paraId="27EC96A3" w14:textId="51E3730B"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 non-root object w/mesh</w:t>
            </w:r>
            <w:r>
              <w:rPr>
                <w:rFonts w:asciiTheme="minorHAnsi" w:eastAsiaTheme="minorEastAsia" w:hAnsiTheme="minorHAnsi"/>
                <w:szCs w:val="20"/>
              </w:rPr>
              <w:t>)</w:t>
            </w:r>
          </w:p>
          <w:p w14:paraId="78404FE6" w14:textId="60EE75F9" w:rsidR="00285823" w:rsidRDefault="00285823" w:rsidP="00285823">
            <w:pPr>
              <w:rPr>
                <w:rFonts w:asciiTheme="minorHAnsi" w:eastAsiaTheme="minorEastAsia" w:hAnsiTheme="minorHAnsi"/>
                <w:b/>
                <w:bCs/>
                <w:szCs w:val="20"/>
              </w:rPr>
            </w:pPr>
          </w:p>
          <w:p w14:paraId="626924ED" w14:textId="39629001"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04</w:t>
            </w:r>
            <w:r w:rsidR="4FA9AB4E" w:rsidRPr="00285823">
              <w:rPr>
                <w:rFonts w:asciiTheme="minorHAnsi" w:eastAsiaTheme="minorEastAsia" w:hAnsiTheme="minorHAnsi"/>
                <w:szCs w:val="20"/>
              </w:rPr>
              <w:t xml:space="preserve"> </w:t>
            </w:r>
            <w:r w:rsidR="004C1D23">
              <w:rPr>
                <w:rFonts w:asciiTheme="minorHAnsi" w:eastAsiaTheme="minorEastAsia" w:hAnsiTheme="minorHAnsi"/>
                <w:szCs w:val="20"/>
              </w:rPr>
              <w:softHyphen/>
            </w:r>
            <w:r w:rsidR="004C1D23" w:rsidRPr="008B2F87">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Create a 3MF file with </w:t>
            </w:r>
            <w:r w:rsidR="00566C8D">
              <w:rPr>
                <w:rFonts w:asciiTheme="minorHAnsi" w:eastAsiaTheme="minorEastAsia" w:hAnsiTheme="minorHAnsi"/>
                <w:szCs w:val="20"/>
              </w:rPr>
              <w:t>relationships “C” from table 1.2</w:t>
            </w:r>
          </w:p>
          <w:p w14:paraId="26AF166B" w14:textId="341C45CA"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w/mesh</w:t>
            </w:r>
            <w:r>
              <w:rPr>
                <w:rFonts w:asciiTheme="minorHAnsi" w:eastAsiaTheme="minorEastAsia" w:hAnsiTheme="minorHAnsi"/>
                <w:szCs w:val="20"/>
              </w:rPr>
              <w:t>)</w:t>
            </w:r>
          </w:p>
          <w:p w14:paraId="203BFDAA" w14:textId="6452DF90" w:rsidR="00285823" w:rsidRDefault="00285823" w:rsidP="00285823">
            <w:pPr>
              <w:rPr>
                <w:rFonts w:asciiTheme="minorHAnsi" w:eastAsiaTheme="minorEastAsia" w:hAnsiTheme="minorHAnsi"/>
                <w:b/>
                <w:bCs/>
                <w:szCs w:val="20"/>
              </w:rPr>
            </w:pPr>
          </w:p>
          <w:p w14:paraId="74342B61" w14:textId="5FB2044C"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05</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szCs w:val="20"/>
              </w:rPr>
              <w:t xml:space="preserve"> Create a 3MF file with rel</w:t>
            </w:r>
            <w:r w:rsidR="00566C8D">
              <w:rPr>
                <w:rFonts w:asciiTheme="minorHAnsi" w:eastAsiaTheme="minorEastAsia" w:hAnsiTheme="minorHAnsi"/>
                <w:szCs w:val="20"/>
              </w:rPr>
              <w:t>ationships “D, M” from table 1.2</w:t>
            </w:r>
          </w:p>
          <w:p w14:paraId="64D086ED" w14:textId="72DB4A5F"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w/component -&gt; non-root object w/mesh</w:t>
            </w:r>
            <w:r>
              <w:rPr>
                <w:rFonts w:asciiTheme="minorHAnsi" w:eastAsiaTheme="minorEastAsia" w:hAnsiTheme="minorHAnsi"/>
                <w:szCs w:val="20"/>
              </w:rPr>
              <w:t>)</w:t>
            </w:r>
          </w:p>
          <w:p w14:paraId="5C650566" w14:textId="77777777" w:rsidR="008566DD" w:rsidRDefault="008566DD" w:rsidP="00285823">
            <w:pPr>
              <w:rPr>
                <w:rFonts w:asciiTheme="minorHAnsi" w:eastAsiaTheme="minorEastAsia" w:hAnsiTheme="minorHAnsi"/>
                <w:b/>
                <w:bCs/>
                <w:szCs w:val="20"/>
              </w:rPr>
            </w:pPr>
          </w:p>
          <w:p w14:paraId="48BE8E9E" w14:textId="39D0204B"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06</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relationship</w:t>
            </w:r>
            <w:r w:rsidR="00566C8D">
              <w:rPr>
                <w:rFonts w:asciiTheme="minorHAnsi" w:eastAsiaTheme="minorEastAsia" w:hAnsiTheme="minorHAnsi"/>
                <w:szCs w:val="20"/>
              </w:rPr>
              <w:t>s “E” from table 1.2</w:t>
            </w:r>
          </w:p>
          <w:p w14:paraId="72798786" w14:textId="15827859"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w/mesh</w:t>
            </w:r>
            <w:r>
              <w:rPr>
                <w:rFonts w:asciiTheme="minorHAnsi" w:eastAsiaTheme="minorEastAsia" w:hAnsiTheme="minorHAnsi"/>
                <w:szCs w:val="20"/>
              </w:rPr>
              <w:t>)</w:t>
            </w:r>
          </w:p>
          <w:p w14:paraId="646F1355" w14:textId="6371F6FF" w:rsidR="008D14D5" w:rsidRPr="00BF6411" w:rsidRDefault="008D14D5" w:rsidP="004271FB">
            <w:pPr>
              <w:rPr>
                <w:rFonts w:asciiTheme="minorHAnsi" w:hAnsiTheme="minorHAnsi"/>
                <w:b/>
                <w:szCs w:val="20"/>
              </w:rPr>
            </w:pPr>
          </w:p>
        </w:tc>
      </w:tr>
      <w:tr w:rsidR="00AB7CFE" w:rsidRPr="00BF6411" w14:paraId="3CF5683B" w14:textId="77777777" w:rsidTr="00285823">
        <w:trPr>
          <w:trHeight w:val="56"/>
        </w:trPr>
        <w:tc>
          <w:tcPr>
            <w:tcW w:w="2628" w:type="dxa"/>
            <w:tcBorders>
              <w:bottom w:val="single" w:sz="4" w:space="0" w:color="auto"/>
            </w:tcBorders>
            <w:shd w:val="clear" w:color="auto" w:fill="D9D9D9" w:themeFill="background1" w:themeFillShade="D9"/>
          </w:tcPr>
          <w:p w14:paraId="39607B3C" w14:textId="45A2A3B9"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648955" w14:textId="128F17A9" w:rsidR="00AB7CFE" w:rsidRPr="00285823" w:rsidRDefault="00AB7CFE" w:rsidP="00AB7CFE">
            <w:pPr>
              <w:rPr>
                <w:rFonts w:asciiTheme="minorHAnsi" w:eastAsiaTheme="minorEastAsia" w:hAnsiTheme="minorHAnsi"/>
                <w:b/>
                <w:bCs/>
                <w:szCs w:val="20"/>
              </w:rPr>
            </w:pPr>
            <w:hyperlink r:id="rId75" w:anchor="32-Path-Usage" w:history="1">
              <w:r w:rsidRPr="00395744">
                <w:rPr>
                  <w:rStyle w:val="Hyperlink"/>
                  <w:rFonts w:asciiTheme="minorHAnsi" w:eastAsiaTheme="minorEastAsia" w:hAnsiTheme="minorHAnsi"/>
                  <w:bCs/>
                  <w:szCs w:val="20"/>
                </w:rPr>
                <w:t>Link to Requirement in 3MF Specification</w:t>
              </w:r>
            </w:hyperlink>
          </w:p>
        </w:tc>
      </w:tr>
    </w:tbl>
    <w:p w14:paraId="4BCC0CCC" w14:textId="713C6B4D" w:rsidR="005A55B2" w:rsidRDefault="005A55B2" w:rsidP="005A55B2"/>
    <w:p w14:paraId="5062F138" w14:textId="05EC194B" w:rsidR="00993BE9" w:rsidRPr="00993BE9" w:rsidRDefault="00B76BB3" w:rsidP="003162C7">
      <w:pPr>
        <w:pStyle w:val="Heading3"/>
      </w:pPr>
      <w:r>
        <w:t xml:space="preserve"> </w:t>
      </w:r>
      <w:r w:rsidR="0003262E">
        <w:t>P_</w:t>
      </w:r>
      <w:r w:rsidR="004360B7">
        <w:t>???_0</w:t>
      </w:r>
      <w:r w:rsidR="00EA12CA">
        <w:t>703</w:t>
      </w:r>
      <w:r w:rsidR="1465993C">
        <w:t xml:space="preserve"> </w:t>
      </w:r>
      <w:r w:rsidR="00EA12CA">
        <w:t>Object Mapping 2</w:t>
      </w:r>
    </w:p>
    <w:tbl>
      <w:tblPr>
        <w:tblStyle w:val="TableGrid"/>
        <w:tblW w:w="9648" w:type="dxa"/>
        <w:tblLook w:val="04A0" w:firstRow="1" w:lastRow="0" w:firstColumn="1" w:lastColumn="0" w:noHBand="0" w:noVBand="1"/>
      </w:tblPr>
      <w:tblGrid>
        <w:gridCol w:w="2628"/>
        <w:gridCol w:w="7020"/>
      </w:tblGrid>
      <w:tr w:rsidR="00FC23EC" w:rsidRPr="00BF6411" w14:paraId="323537B9" w14:textId="77777777" w:rsidTr="00092F5F">
        <w:tc>
          <w:tcPr>
            <w:tcW w:w="2628" w:type="dxa"/>
            <w:tcBorders>
              <w:bottom w:val="single" w:sz="4" w:space="0" w:color="auto"/>
            </w:tcBorders>
            <w:shd w:val="clear" w:color="auto" w:fill="D9D9D9" w:themeFill="background1" w:themeFillShade="D9"/>
          </w:tcPr>
          <w:p w14:paraId="502E732B"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2105184F" w14:textId="77777777" w:rsidR="00FC23EC" w:rsidRPr="00BF6411" w:rsidRDefault="00FC23EC" w:rsidP="00092F5F">
            <w:pPr>
              <w:rPr>
                <w:rFonts w:asciiTheme="minorHAnsi" w:hAnsiTheme="minorHAnsi"/>
                <w:b/>
                <w:szCs w:val="20"/>
              </w:rPr>
            </w:pPr>
          </w:p>
        </w:tc>
        <w:tc>
          <w:tcPr>
            <w:tcW w:w="7020" w:type="dxa"/>
          </w:tcPr>
          <w:p w14:paraId="5B824073"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2EEF6CFF"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FC23EC" w:rsidRPr="00BF6411" w14:paraId="1FD3CB17" w14:textId="77777777" w:rsidTr="00092F5F">
        <w:trPr>
          <w:trHeight w:val="56"/>
        </w:trPr>
        <w:tc>
          <w:tcPr>
            <w:tcW w:w="2628" w:type="dxa"/>
            <w:shd w:val="clear" w:color="auto" w:fill="D9D9D9" w:themeFill="background1" w:themeFillShade="D9"/>
          </w:tcPr>
          <w:p w14:paraId="39F916F3" w14:textId="3D861629" w:rsidR="00FC23EC" w:rsidRPr="0041707B"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3F241D2" w14:textId="7A6F88DC"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5436FE">
              <w:rPr>
                <w:rFonts w:asciiTheme="minorHAnsi" w:eastAsiaTheme="minorEastAsia" w:hAnsiTheme="minorHAnsi"/>
                <w:szCs w:val="20"/>
              </w:rPr>
              <w:t xml:space="preserve"> 12</w:t>
            </w:r>
            <w:r w:rsidRPr="00285823">
              <w:rPr>
                <w:rFonts w:asciiTheme="minorHAnsi" w:eastAsiaTheme="minorEastAsia" w:hAnsiTheme="minorHAnsi"/>
                <w:szCs w:val="20"/>
              </w:rPr>
              <w:t xml:space="preserve"> – Printer should process correctly</w:t>
            </w:r>
          </w:p>
        </w:tc>
      </w:tr>
      <w:tr w:rsidR="00FC23EC" w:rsidRPr="00BF6411" w14:paraId="0A7AA6A1" w14:textId="77777777" w:rsidTr="00AB7CFE">
        <w:trPr>
          <w:trHeight w:val="56"/>
        </w:trPr>
        <w:tc>
          <w:tcPr>
            <w:tcW w:w="2628" w:type="dxa"/>
            <w:shd w:val="clear" w:color="auto" w:fill="D9D9D9" w:themeFill="background1" w:themeFillShade="D9"/>
          </w:tcPr>
          <w:p w14:paraId="1B22F4DE"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2718B560" w14:textId="77777777" w:rsidR="00FC23EC" w:rsidRPr="00BF6411" w:rsidRDefault="00FC23EC" w:rsidP="00092F5F">
            <w:pPr>
              <w:rPr>
                <w:rFonts w:asciiTheme="minorHAnsi" w:hAnsiTheme="minorHAnsi"/>
                <w:b/>
                <w:szCs w:val="20"/>
              </w:rPr>
            </w:pPr>
          </w:p>
        </w:tc>
        <w:tc>
          <w:tcPr>
            <w:tcW w:w="7020" w:type="dxa"/>
          </w:tcPr>
          <w:p w14:paraId="7A33264A" w14:textId="4C272204"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two build items which point directly to root part mesh objects. Modify build item transform so they don't overlap.</w:t>
            </w:r>
          </w:p>
          <w:p w14:paraId="1750E430" w14:textId="77777777" w:rsidR="00FC23EC" w:rsidRDefault="00FC23EC" w:rsidP="00092F5F">
            <w:pPr>
              <w:rPr>
                <w:rFonts w:asciiTheme="minorHAnsi" w:eastAsiaTheme="minorEastAsia" w:hAnsiTheme="minorHAnsi"/>
                <w:b/>
                <w:bCs/>
                <w:szCs w:val="20"/>
              </w:rPr>
            </w:pPr>
          </w:p>
          <w:p w14:paraId="154ED04B" w14:textId="4D9EDCCF"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two build items which point at two objects that define components, which in turn point at locally defined mesh objects. Modify build item transform so they don't overlap.</w:t>
            </w:r>
          </w:p>
          <w:p w14:paraId="0B999255" w14:textId="77777777" w:rsidR="00FC23EC" w:rsidRDefault="00FC23EC" w:rsidP="00092F5F">
            <w:pPr>
              <w:rPr>
                <w:rFonts w:asciiTheme="minorHAnsi" w:eastAsiaTheme="minorEastAsia" w:hAnsiTheme="minorHAnsi"/>
                <w:b/>
                <w:bCs/>
                <w:szCs w:val="20"/>
              </w:rPr>
            </w:pPr>
          </w:p>
          <w:p w14:paraId="1D8F8C7D" w14:textId="04775978"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03</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sidRPr="00285823">
              <w:rPr>
                <w:rFonts w:asciiTheme="minorHAnsi" w:eastAsiaTheme="minorEastAsia" w:hAnsiTheme="minorHAnsi"/>
                <w:szCs w:val="20"/>
              </w:rPr>
              <w:t xml:space="preserve">Create a 3MF file with two build items which point at two objects that define components, which in turn point at remote parts with mesh objects and via the component path element.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270D676F" w14:textId="77777777" w:rsidR="00FC23EC" w:rsidRDefault="00FC23EC" w:rsidP="00092F5F">
            <w:pPr>
              <w:rPr>
                <w:rFonts w:asciiTheme="minorHAnsi" w:eastAsiaTheme="minorEastAsia" w:hAnsiTheme="minorHAnsi"/>
                <w:b/>
                <w:bCs/>
                <w:szCs w:val="20"/>
              </w:rPr>
            </w:pPr>
          </w:p>
          <w:p w14:paraId="4845E6DD" w14:textId="201F4C5B" w:rsidR="00FC23EC" w:rsidRPr="00285823" w:rsidRDefault="00FC23EC" w:rsidP="00092F5F">
            <w:pPr>
              <w:rPr>
                <w:rFonts w:asciiTheme="minorHAnsi" w:eastAsiaTheme="minorEastAsia" w:hAnsiTheme="minorHAnsi"/>
                <w:szCs w:val="20"/>
              </w:rPr>
            </w:pPr>
            <w:r>
              <w:rPr>
                <w:rFonts w:asciiTheme="minorHAnsi" w:eastAsiaTheme="minorEastAsia" w:hAnsiTheme="minorHAnsi"/>
                <w:szCs w:val="20"/>
              </w:rPr>
              <w:t>04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build items including one each of the following objects: Local mesh, local mesh via Object component, remote mesh via Object component.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3CB68873" w14:textId="77777777" w:rsidR="00FC23EC" w:rsidRDefault="00FC23EC" w:rsidP="00092F5F">
            <w:pPr>
              <w:rPr>
                <w:rFonts w:asciiTheme="minorHAnsi" w:eastAsiaTheme="minorEastAsia" w:hAnsiTheme="minorHAnsi"/>
                <w:b/>
                <w:bCs/>
                <w:szCs w:val="20"/>
              </w:rPr>
            </w:pPr>
          </w:p>
          <w:p w14:paraId="419D674A" w14:textId="4EDED3AC"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3MF file with two build items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E904E9C" w14:textId="77777777" w:rsidR="00FC23EC" w:rsidRDefault="00FC23EC" w:rsidP="00092F5F">
            <w:pPr>
              <w:rPr>
                <w:rFonts w:asciiTheme="minorHAnsi" w:eastAsiaTheme="minorEastAsia" w:hAnsiTheme="minorHAnsi"/>
                <w:b/>
                <w:bCs/>
                <w:szCs w:val="20"/>
              </w:rPr>
            </w:pPr>
          </w:p>
          <w:p w14:paraId="11249084" w14:textId="4AF0E6BB"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06</w:t>
            </w:r>
            <w:r w:rsidRPr="00285823">
              <w:rPr>
                <w:rFonts w:asciiTheme="minorHAnsi" w:eastAsiaTheme="minorEastAsia" w:hAnsiTheme="minorHAnsi"/>
                <w:szCs w:val="20"/>
              </w:rPr>
              <w:t xml:space="preserve"> </w:t>
            </w:r>
            <w:r w:rsidRPr="004C1D23">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two build items pointed to the same remote part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2C8C343" w14:textId="77777777" w:rsidR="00FC23EC" w:rsidRDefault="00FC23EC" w:rsidP="00092F5F">
            <w:pPr>
              <w:rPr>
                <w:rFonts w:asciiTheme="minorHAnsi" w:eastAsiaTheme="minorEastAsia" w:hAnsiTheme="minorHAnsi"/>
                <w:b/>
                <w:bCs/>
                <w:szCs w:val="20"/>
              </w:rPr>
            </w:pPr>
          </w:p>
          <w:p w14:paraId="2AF7BABB" w14:textId="59518107"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07</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two components that contain </w:t>
            </w:r>
            <w:proofErr w:type="spellStart"/>
            <w:r w:rsidRPr="00285823">
              <w:rPr>
                <w:rFonts w:asciiTheme="minorHAnsi" w:eastAsiaTheme="minorEastAsia" w:hAnsiTheme="minorHAnsi"/>
                <w:szCs w:val="20"/>
              </w:rPr>
              <w:t>objectid</w:t>
            </w:r>
            <w:proofErr w:type="spellEnd"/>
            <w:r w:rsidRPr="00285823">
              <w:rPr>
                <w:rFonts w:asciiTheme="minorHAnsi" w:eastAsiaTheme="minorEastAsia" w:hAnsiTheme="minorHAnsi"/>
                <w:szCs w:val="20"/>
              </w:rPr>
              <w:t xml:space="preserve"> references to two local root part mesh objects. Modify component so they don't overlap.</w:t>
            </w:r>
          </w:p>
          <w:p w14:paraId="7CC36628" w14:textId="77777777" w:rsidR="00FC23EC" w:rsidRDefault="00FC23EC" w:rsidP="00092F5F">
            <w:pPr>
              <w:rPr>
                <w:rFonts w:asciiTheme="minorHAnsi" w:eastAsiaTheme="minorEastAsia" w:hAnsiTheme="minorHAnsi"/>
                <w:b/>
                <w:bCs/>
                <w:szCs w:val="20"/>
              </w:rPr>
            </w:pPr>
          </w:p>
          <w:p w14:paraId="6F32FEA5" w14:textId="335EBC1F"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that points to another object with two components that contain </w:t>
            </w:r>
            <w:proofErr w:type="spellStart"/>
            <w:r w:rsidRPr="00285823">
              <w:rPr>
                <w:rFonts w:asciiTheme="minorHAnsi" w:eastAsiaTheme="minorEastAsia" w:hAnsiTheme="minorHAnsi"/>
                <w:szCs w:val="20"/>
              </w:rPr>
              <w:t>objectid</w:t>
            </w:r>
            <w:proofErr w:type="spellEnd"/>
            <w:r w:rsidRPr="00285823">
              <w:rPr>
                <w:rFonts w:asciiTheme="minorHAnsi" w:eastAsiaTheme="minorEastAsia" w:hAnsiTheme="minorHAnsi"/>
                <w:szCs w:val="20"/>
              </w:rPr>
              <w:t xml:space="preserve"> references to locally defined mesh objects. Modify component transform so they don't overlap.</w:t>
            </w:r>
          </w:p>
          <w:p w14:paraId="125FF25C" w14:textId="77777777" w:rsidR="00FC23EC" w:rsidRDefault="00FC23EC" w:rsidP="00092F5F">
            <w:pPr>
              <w:ind w:left="360"/>
              <w:rPr>
                <w:rFonts w:asciiTheme="minorHAnsi" w:eastAsiaTheme="minorEastAsia" w:hAnsiTheme="minorHAnsi"/>
                <w:b/>
                <w:bCs/>
                <w:szCs w:val="20"/>
              </w:rPr>
            </w:pPr>
          </w:p>
          <w:p w14:paraId="05E174FD" w14:textId="76AD22EE"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which point at remote parts with mesh objects via the component path element. Modify component transform so they don't overlap.</w:t>
            </w:r>
          </w:p>
          <w:p w14:paraId="3551BEEA" w14:textId="77777777" w:rsidR="00FC23EC" w:rsidRDefault="00FC23EC" w:rsidP="00092F5F">
            <w:pPr>
              <w:ind w:left="360"/>
              <w:rPr>
                <w:rFonts w:asciiTheme="minorHAnsi" w:eastAsiaTheme="minorEastAsia" w:hAnsiTheme="minorHAnsi"/>
                <w:b/>
                <w:bCs/>
                <w:szCs w:val="20"/>
              </w:rPr>
            </w:pPr>
          </w:p>
          <w:p w14:paraId="1C15E8E8" w14:textId="4A1088ED" w:rsidR="00FC23EC" w:rsidRPr="002A3B48" w:rsidRDefault="00FC23EC" w:rsidP="00092F5F">
            <w:pPr>
              <w:rPr>
                <w:rFonts w:asciiTheme="minorHAnsi" w:eastAsiaTheme="minorEastAsia" w:hAnsiTheme="minorHAnsi"/>
                <w:szCs w:val="20"/>
              </w:rPr>
            </w:pPr>
            <w:r>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three components that includes one each of the following objects: Local mesh, local mesh via another Object component, remote mesh via path. Modify component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0F94D437" w14:textId="77777777" w:rsidR="00FC23EC" w:rsidRDefault="00FC23EC" w:rsidP="00092F5F">
            <w:pPr>
              <w:ind w:left="360"/>
              <w:rPr>
                <w:rFonts w:asciiTheme="minorHAnsi" w:eastAsiaTheme="minorEastAsia" w:hAnsiTheme="minorHAnsi"/>
                <w:b/>
                <w:bCs/>
                <w:szCs w:val="20"/>
              </w:rPr>
            </w:pPr>
          </w:p>
          <w:p w14:paraId="5B9E03D7" w14:textId="6F48E22A"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3MF file with an object with two components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58064258" w14:textId="77777777" w:rsidR="00FC23EC" w:rsidRDefault="00FC23EC" w:rsidP="00092F5F">
            <w:pPr>
              <w:ind w:left="360"/>
              <w:rPr>
                <w:rFonts w:asciiTheme="minorHAnsi" w:eastAsiaTheme="minorEastAsia" w:hAnsiTheme="minorHAnsi"/>
                <w:b/>
                <w:bCs/>
                <w:szCs w:val="20"/>
              </w:rPr>
            </w:pPr>
          </w:p>
          <w:p w14:paraId="0612635D" w14:textId="13E45EE1" w:rsidR="00FC23EC" w:rsidRPr="00B142E0" w:rsidRDefault="00FC23EC" w:rsidP="00092F5F">
            <w:pPr>
              <w:rPr>
                <w:rFonts w:asciiTheme="minorHAnsi" w:eastAsiaTheme="minorEastAsia" w:hAnsiTheme="minorHAnsi"/>
                <w:szCs w:val="20"/>
              </w:rPr>
            </w:pPr>
            <w:r>
              <w:rPr>
                <w:rFonts w:asciiTheme="minorHAnsi" w:eastAsiaTheme="minorEastAsia" w:hAnsiTheme="minorHAnsi"/>
                <w:b/>
                <w:bCs/>
                <w:szCs w:val="20"/>
              </w:rPr>
              <w:t>12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two components pointed to the same remote part mesh object via path.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r>
              <w:rPr>
                <w:rFonts w:asciiTheme="minorHAnsi" w:eastAsiaTheme="minorEastAsia" w:hAnsiTheme="minorHAnsi"/>
                <w:szCs w:val="20"/>
              </w:rPr>
              <w:t xml:space="preserve"> Include model level metadata in non-root model file.</w:t>
            </w:r>
          </w:p>
        </w:tc>
      </w:tr>
      <w:tr w:rsidR="00AB7CFE" w:rsidRPr="00BF6411" w14:paraId="79BCDC03" w14:textId="77777777" w:rsidTr="00092F5F">
        <w:trPr>
          <w:trHeight w:val="56"/>
        </w:trPr>
        <w:tc>
          <w:tcPr>
            <w:tcW w:w="2628" w:type="dxa"/>
            <w:tcBorders>
              <w:bottom w:val="single" w:sz="4" w:space="0" w:color="auto"/>
            </w:tcBorders>
            <w:shd w:val="clear" w:color="auto" w:fill="D9D9D9" w:themeFill="background1" w:themeFillShade="D9"/>
          </w:tcPr>
          <w:p w14:paraId="00C0B616" w14:textId="51687EB7"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162CAD" w14:textId="3D455F72"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3725E">
              <w:rPr>
                <w:rFonts w:asciiTheme="minorHAnsi" w:eastAsiaTheme="minorEastAsia" w:hAnsiTheme="minorHAnsi"/>
                <w:bCs/>
                <w:szCs w:val="20"/>
              </w:rPr>
              <w:t xml:space="preserve"> could not find</w:t>
            </w:r>
          </w:p>
        </w:tc>
      </w:tr>
    </w:tbl>
    <w:p w14:paraId="541C5784" w14:textId="77777777" w:rsidR="36B0B8FB" w:rsidRDefault="36B0B8FB"/>
    <w:p w14:paraId="703257E7" w14:textId="090F81B2" w:rsidR="00FC23EC" w:rsidRDefault="00FC23EC" w:rsidP="00994EE3">
      <w:pPr>
        <w:pStyle w:val="Heading3"/>
      </w:pPr>
      <w:r>
        <w:t>PP_7</w:t>
      </w:r>
      <w:r w:rsidRPr="0056587D">
        <w:t>0</w:t>
      </w:r>
      <w:r>
        <w:t>4</w:t>
      </w:r>
      <w:r w:rsidRPr="0056587D">
        <w:t xml:space="preserve"> </w:t>
      </w:r>
      <w:r>
        <w:t>Object and Slice Mapping</w:t>
      </w:r>
    </w:p>
    <w:tbl>
      <w:tblPr>
        <w:tblStyle w:val="TableGrid"/>
        <w:tblW w:w="9648" w:type="dxa"/>
        <w:tblLook w:val="04A0" w:firstRow="1" w:lastRow="0" w:firstColumn="1" w:lastColumn="0" w:noHBand="0" w:noVBand="1"/>
      </w:tblPr>
      <w:tblGrid>
        <w:gridCol w:w="2628"/>
        <w:gridCol w:w="7020"/>
      </w:tblGrid>
      <w:tr w:rsidR="00FC23EC" w:rsidRPr="00BF6411" w14:paraId="15B72F34" w14:textId="77777777" w:rsidTr="00092F5F">
        <w:tc>
          <w:tcPr>
            <w:tcW w:w="2628" w:type="dxa"/>
            <w:tcBorders>
              <w:bottom w:val="single" w:sz="4" w:space="0" w:color="auto"/>
            </w:tcBorders>
            <w:shd w:val="clear" w:color="auto" w:fill="D9D9D9" w:themeFill="background1" w:themeFillShade="D9"/>
          </w:tcPr>
          <w:p w14:paraId="56632770"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34ECCA88" w14:textId="77777777" w:rsidR="00FC23EC" w:rsidRPr="00BF6411" w:rsidRDefault="00FC23EC" w:rsidP="00092F5F">
            <w:pPr>
              <w:rPr>
                <w:rFonts w:asciiTheme="minorHAnsi" w:hAnsiTheme="minorHAnsi"/>
                <w:b/>
                <w:szCs w:val="20"/>
              </w:rPr>
            </w:pPr>
          </w:p>
        </w:tc>
        <w:tc>
          <w:tcPr>
            <w:tcW w:w="7020" w:type="dxa"/>
          </w:tcPr>
          <w:p w14:paraId="7B228AE2"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sliced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Components, and Slice Stacks. This will require slicing </w:t>
            </w:r>
            <w:proofErr w:type="gramStart"/>
            <w:r w:rsidRPr="00BF6411">
              <w:rPr>
                <w:rFonts w:asciiTheme="minorHAnsi" w:eastAsiaTheme="minorEastAsia" w:hAnsiTheme="minorHAnsi"/>
                <w:szCs w:val="20"/>
              </w:rPr>
              <w:t>a number of</w:t>
            </w:r>
            <w:proofErr w:type="gramEnd"/>
            <w:r w:rsidRPr="00BF6411">
              <w:rPr>
                <w:rFonts w:asciiTheme="minorHAnsi" w:eastAsiaTheme="minorEastAsia" w:hAnsiTheme="minorHAnsi"/>
                <w:szCs w:val="20"/>
              </w:rPr>
              <w:t xml:space="preserve"> individual 3MF file</w:t>
            </w:r>
            <w:r>
              <w:rPr>
                <w:rFonts w:asciiTheme="minorHAnsi" w:eastAsiaTheme="minorEastAsia" w:hAnsiTheme="minorHAnsi"/>
                <w:szCs w:val="20"/>
              </w:rPr>
              <w:t>s</w:t>
            </w:r>
            <w:r w:rsidRPr="00BF6411">
              <w:rPr>
                <w:rFonts w:asciiTheme="minorHAnsi" w:eastAsiaTheme="minorEastAsia" w:hAnsiTheme="minorHAnsi"/>
                <w:szCs w:val="20"/>
              </w:rPr>
              <w:t>, the concatenating the data together in a single 3MF file.</w:t>
            </w:r>
          </w:p>
          <w:p w14:paraId="77370B3E" w14:textId="77777777" w:rsidR="00FC23EC" w:rsidRPr="00BF6411" w:rsidRDefault="00FC23EC" w:rsidP="00092F5F">
            <w:pPr>
              <w:rPr>
                <w:rFonts w:asciiTheme="minorHAnsi" w:eastAsiaTheme="minorEastAsia" w:hAnsiTheme="minorHAnsi"/>
                <w:szCs w:val="20"/>
              </w:rPr>
            </w:pPr>
          </w:p>
        </w:tc>
      </w:tr>
      <w:tr w:rsidR="00FC23EC" w:rsidRPr="0084689B" w14:paraId="4F687E58" w14:textId="77777777" w:rsidTr="00092F5F">
        <w:trPr>
          <w:trHeight w:val="56"/>
        </w:trPr>
        <w:tc>
          <w:tcPr>
            <w:tcW w:w="2628" w:type="dxa"/>
            <w:shd w:val="clear" w:color="auto" w:fill="D9D9D9" w:themeFill="background1" w:themeFillShade="D9"/>
          </w:tcPr>
          <w:p w14:paraId="2F9AA41A"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5A96347D" w14:textId="77777777" w:rsidR="00FC23EC" w:rsidRPr="004461AF" w:rsidRDefault="00FC23EC"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FC23EC" w:rsidRPr="00BF6411" w14:paraId="2D661294" w14:textId="77777777" w:rsidTr="00092F5F">
        <w:trPr>
          <w:trHeight w:val="56"/>
        </w:trPr>
        <w:tc>
          <w:tcPr>
            <w:tcW w:w="2628" w:type="dxa"/>
            <w:shd w:val="clear" w:color="auto" w:fill="D9D9D9" w:themeFill="background1" w:themeFillShade="D9"/>
          </w:tcPr>
          <w:p w14:paraId="76C3D520"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51D420B0" w14:textId="77777777" w:rsidR="00FC23EC" w:rsidRPr="00BF6411" w:rsidRDefault="00FC23EC" w:rsidP="00092F5F">
            <w:pPr>
              <w:rPr>
                <w:rFonts w:asciiTheme="minorHAnsi" w:hAnsiTheme="minorHAnsi"/>
                <w:szCs w:val="20"/>
              </w:rPr>
            </w:pPr>
          </w:p>
        </w:tc>
        <w:tc>
          <w:tcPr>
            <w:tcW w:w="7020" w:type="dxa"/>
          </w:tcPr>
          <w:p w14:paraId="51F6E7B6" w14:textId="77777777" w:rsidR="00FC23EC" w:rsidRDefault="00FC23EC" w:rsidP="00092F5F">
            <w:pPr>
              <w:rPr>
                <w:rFonts w:asciiTheme="minorHAnsi" w:hAnsiTheme="minorHAnsi"/>
                <w:szCs w:val="20"/>
              </w:rPr>
            </w:pPr>
            <w:r w:rsidRPr="00BF6411">
              <w:rPr>
                <w:rFonts w:asciiTheme="minorHAnsi" w:eastAsia="Calibri" w:hAnsiTheme="minorHAnsi" w:cs="Calibri"/>
                <w:szCs w:val="20"/>
              </w:rPr>
              <w:t>S11_cube_NA.3mf</w:t>
            </w:r>
          </w:p>
          <w:p w14:paraId="082420EA" w14:textId="77777777" w:rsidR="00FC23EC" w:rsidRPr="00BF6411" w:rsidRDefault="00FC23EC" w:rsidP="00092F5F">
            <w:pPr>
              <w:rPr>
                <w:rFonts w:asciiTheme="minorHAnsi" w:hAnsiTheme="minorHAnsi"/>
                <w:szCs w:val="20"/>
              </w:rPr>
            </w:pPr>
            <w:r w:rsidRPr="00BF6411">
              <w:rPr>
                <w:rFonts w:asciiTheme="minorHAnsi" w:hAnsiTheme="minorHAnsi"/>
                <w:szCs w:val="20"/>
              </w:rPr>
              <w:t>S11_octahedron_NA.3mf</w:t>
            </w:r>
          </w:p>
          <w:p w14:paraId="6D0F64C8" w14:textId="77777777" w:rsidR="00FC23EC" w:rsidRPr="00BF6411" w:rsidRDefault="00FC23EC" w:rsidP="00092F5F">
            <w:pPr>
              <w:rPr>
                <w:rFonts w:asciiTheme="minorHAnsi" w:hAnsiTheme="minorHAnsi"/>
                <w:szCs w:val="20"/>
              </w:rPr>
            </w:pPr>
            <w:r w:rsidRPr="00BF6411">
              <w:rPr>
                <w:rFonts w:asciiTheme="minorHAnsi" w:hAnsiTheme="minorHAnsi"/>
                <w:szCs w:val="20"/>
              </w:rPr>
              <w:t>S11_hex_pyramid_NA.3mf</w:t>
            </w:r>
          </w:p>
          <w:p w14:paraId="029A3A35" w14:textId="77777777" w:rsidR="00FC23EC" w:rsidRPr="00BF6411" w:rsidRDefault="00FC23EC" w:rsidP="00092F5F">
            <w:pPr>
              <w:rPr>
                <w:rFonts w:asciiTheme="minorHAnsi" w:hAnsiTheme="minorHAnsi"/>
                <w:szCs w:val="20"/>
              </w:rPr>
            </w:pPr>
            <w:r w:rsidRPr="00BF6411">
              <w:rPr>
                <w:rFonts w:asciiTheme="minorHAnsi" w:hAnsiTheme="minorHAnsi"/>
                <w:szCs w:val="20"/>
              </w:rPr>
              <w:t>S12_cylinder_low.3mf</w:t>
            </w:r>
          </w:p>
          <w:p w14:paraId="71B7A5F1" w14:textId="77777777" w:rsidR="00FC23EC" w:rsidRPr="00BF6411" w:rsidRDefault="00FC23EC" w:rsidP="00092F5F">
            <w:pPr>
              <w:rPr>
                <w:rFonts w:asciiTheme="minorHAnsi" w:hAnsiTheme="minorHAnsi"/>
                <w:szCs w:val="20"/>
              </w:rPr>
            </w:pPr>
          </w:p>
        </w:tc>
      </w:tr>
      <w:tr w:rsidR="00FC23EC" w:rsidRPr="00BF6411" w14:paraId="5B116789" w14:textId="77777777" w:rsidTr="00092F5F">
        <w:trPr>
          <w:trHeight w:val="56"/>
        </w:trPr>
        <w:tc>
          <w:tcPr>
            <w:tcW w:w="2628" w:type="dxa"/>
            <w:shd w:val="clear" w:color="auto" w:fill="D9D9D9" w:themeFill="background1" w:themeFillShade="D9"/>
          </w:tcPr>
          <w:p w14:paraId="3FE38445"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6561001" w14:textId="77777777" w:rsidR="00FC23EC" w:rsidRPr="00BF6411" w:rsidRDefault="00FC23EC" w:rsidP="00092F5F">
            <w:pPr>
              <w:rPr>
                <w:rFonts w:asciiTheme="minorHAnsi" w:hAnsiTheme="minorHAnsi"/>
                <w:b/>
                <w:szCs w:val="20"/>
              </w:rPr>
            </w:pPr>
          </w:p>
        </w:tc>
        <w:tc>
          <w:tcPr>
            <w:tcW w:w="7020" w:type="dxa"/>
          </w:tcPr>
          <w:p w14:paraId="7EB0AE08" w14:textId="1BAD7A88" w:rsidR="00FC23EC" w:rsidRPr="00285823" w:rsidRDefault="00FC23EC" w:rsidP="00B142E0">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B142E0">
              <w:rPr>
                <w:rFonts w:asciiTheme="minorHAnsi" w:eastAsiaTheme="minorEastAsia" w:hAnsiTheme="minorHAnsi"/>
                <w:szCs w:val="20"/>
              </w:rPr>
              <w:t xml:space="preserve"> 04</w:t>
            </w:r>
            <w:r w:rsidRPr="00285823">
              <w:rPr>
                <w:rFonts w:asciiTheme="minorHAnsi" w:eastAsiaTheme="minorEastAsia" w:hAnsiTheme="minorHAnsi"/>
                <w:szCs w:val="20"/>
              </w:rPr>
              <w:t xml:space="preserve"> – Printer should process correctly</w:t>
            </w:r>
          </w:p>
        </w:tc>
      </w:tr>
      <w:tr w:rsidR="00FC23EC" w:rsidRPr="00BF6411" w14:paraId="6383244B" w14:textId="77777777" w:rsidTr="00AB7CFE">
        <w:trPr>
          <w:trHeight w:val="56"/>
        </w:trPr>
        <w:tc>
          <w:tcPr>
            <w:tcW w:w="2628" w:type="dxa"/>
            <w:shd w:val="clear" w:color="auto" w:fill="D9D9D9" w:themeFill="background1" w:themeFillShade="D9"/>
          </w:tcPr>
          <w:p w14:paraId="45BDCBB6"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1D3CCFE6" w14:textId="77777777" w:rsidR="00FC23EC" w:rsidRPr="00BF6411" w:rsidRDefault="00FC23EC" w:rsidP="00092F5F">
            <w:pPr>
              <w:rPr>
                <w:rFonts w:asciiTheme="minorHAnsi" w:hAnsiTheme="minorHAnsi"/>
                <w:b/>
                <w:szCs w:val="20"/>
              </w:rPr>
            </w:pPr>
          </w:p>
        </w:tc>
        <w:tc>
          <w:tcPr>
            <w:tcW w:w="7020" w:type="dxa"/>
          </w:tcPr>
          <w:p w14:paraId="4336203B" w14:textId="5B24BA42"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01</w:t>
            </w:r>
            <w:r w:rsidR="00FC23EC" w:rsidRPr="00285823">
              <w:rPr>
                <w:rFonts w:asciiTheme="minorHAnsi" w:eastAsiaTheme="minorEastAsia" w:hAnsiTheme="minorHAnsi"/>
                <w:szCs w:val="20"/>
              </w:rPr>
              <w:t xml:space="preserve"> </w:t>
            </w:r>
            <w:r w:rsidR="00FC23EC" w:rsidRPr="008B2F87">
              <w:rPr>
                <w:rFonts w:asciiTheme="minorHAnsi" w:eastAsiaTheme="minorEastAsia" w:hAnsiTheme="minorHAnsi"/>
                <w:b/>
                <w:szCs w:val="20"/>
              </w:rPr>
              <w:t>–</w:t>
            </w:r>
            <w:r w:rsidR="00FC23EC" w:rsidRPr="00285823">
              <w:rPr>
                <w:rFonts w:asciiTheme="minorHAnsi" w:eastAsiaTheme="minorEastAsia" w:hAnsiTheme="minorHAnsi"/>
                <w:b/>
                <w:bCs/>
                <w:szCs w:val="20"/>
              </w:rPr>
              <w:t xml:space="preserve"> </w:t>
            </w:r>
            <w:r w:rsidR="00FC23EC" w:rsidRPr="00285823">
              <w:rPr>
                <w:rFonts w:asciiTheme="minorHAnsi" w:eastAsiaTheme="minorEastAsia" w:hAnsiTheme="minorHAnsi"/>
                <w:szCs w:val="20"/>
              </w:rPr>
              <w:t xml:space="preserve">Create a 3MF file with a </w:t>
            </w:r>
            <w:proofErr w:type="spellStart"/>
            <w:r w:rsidR="00FC23EC" w:rsidRPr="00285823">
              <w:rPr>
                <w:rFonts w:asciiTheme="minorHAnsi" w:eastAsiaTheme="minorEastAsia" w:hAnsiTheme="minorHAnsi"/>
                <w:szCs w:val="20"/>
              </w:rPr>
              <w:t>slicestack</w:t>
            </w:r>
            <w:proofErr w:type="spellEnd"/>
            <w:r w:rsidR="00FC23EC" w:rsidRPr="00285823">
              <w:rPr>
                <w:rFonts w:asciiTheme="minorHAnsi" w:eastAsiaTheme="minorEastAsia" w:hAnsiTheme="minorHAnsi"/>
                <w:szCs w:val="20"/>
              </w:rPr>
              <w:t xml:space="preserve"> that contains two </w:t>
            </w:r>
            <w:proofErr w:type="spellStart"/>
            <w:r w:rsidR="00FC23EC" w:rsidRPr="00285823">
              <w:rPr>
                <w:rFonts w:asciiTheme="minorHAnsi" w:eastAsiaTheme="minorEastAsia" w:hAnsiTheme="minorHAnsi"/>
                <w:szCs w:val="20"/>
              </w:rPr>
              <w:t>Sliceref</w:t>
            </w:r>
            <w:proofErr w:type="spellEnd"/>
            <w:r w:rsidR="00FC23EC" w:rsidRPr="00285823">
              <w:rPr>
                <w:rFonts w:asciiTheme="minorHAnsi" w:eastAsiaTheme="minorEastAsia" w:hAnsiTheme="minorHAnsi"/>
                <w:szCs w:val="20"/>
              </w:rPr>
              <w:t xml:space="preserve"> </w:t>
            </w:r>
            <w:proofErr w:type="spellStart"/>
            <w:r w:rsidR="00FC23EC" w:rsidRPr="00285823">
              <w:rPr>
                <w:rFonts w:asciiTheme="minorHAnsi" w:eastAsiaTheme="minorEastAsia" w:hAnsiTheme="minorHAnsi"/>
                <w:szCs w:val="20"/>
              </w:rPr>
              <w:t>slicepath</w:t>
            </w:r>
            <w:proofErr w:type="spellEnd"/>
            <w:r w:rsidR="00FC23EC" w:rsidRPr="00285823">
              <w:rPr>
                <w:rFonts w:asciiTheme="minorHAnsi" w:eastAsiaTheme="minorEastAsia" w:hAnsiTheme="minorHAnsi"/>
                <w:szCs w:val="20"/>
              </w:rPr>
              <w:t xml:space="preserve"> objects pointing to remote slice stacks. The composite of the slice stacks should comprise one object.</w:t>
            </w:r>
          </w:p>
          <w:p w14:paraId="53A1A9A7" w14:textId="77777777" w:rsidR="00FC23EC" w:rsidRPr="00BF6411" w:rsidRDefault="00FC23EC" w:rsidP="00092F5F">
            <w:pPr>
              <w:rPr>
                <w:rFonts w:asciiTheme="minorHAnsi" w:hAnsiTheme="minorHAnsi"/>
                <w:b/>
                <w:szCs w:val="20"/>
              </w:rPr>
            </w:pPr>
          </w:p>
          <w:p w14:paraId="7BF654B7" w14:textId="77777777"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 xml:space="preserve">The following test cases define the </w:t>
            </w:r>
            <w:proofErr w:type="spellStart"/>
            <w:r w:rsidRPr="00285823">
              <w:rPr>
                <w:rFonts w:asciiTheme="minorHAnsi" w:eastAsiaTheme="minorEastAsia" w:hAnsiTheme="minorHAnsi"/>
                <w:szCs w:val="20"/>
              </w:rPr>
              <w:t>slicestackID</w:t>
            </w:r>
            <w:proofErr w:type="spellEnd"/>
            <w:r w:rsidRPr="00285823">
              <w:rPr>
                <w:rFonts w:asciiTheme="minorHAnsi" w:eastAsiaTheme="minorEastAsia" w:hAnsiTheme="minorHAnsi"/>
                <w:szCs w:val="20"/>
              </w:rPr>
              <w:t xml:space="preserve"> in an object with component references. The downstream 3</w:t>
            </w:r>
            <w:r>
              <w:rPr>
                <w:rFonts w:asciiTheme="minorHAnsi" w:eastAsiaTheme="minorEastAsia" w:hAnsiTheme="minorHAnsi"/>
                <w:szCs w:val="20"/>
              </w:rPr>
              <w:t>D</w:t>
            </w:r>
            <w:r w:rsidRPr="00285823">
              <w:rPr>
                <w:rFonts w:asciiTheme="minorHAnsi" w:eastAsiaTheme="minorEastAsia" w:hAnsiTheme="minorHAnsi"/>
                <w:szCs w:val="20"/>
              </w:rPr>
              <w:t xml:space="preserve"> </w:t>
            </w:r>
            <w:proofErr w:type="spellStart"/>
            <w:r w:rsidRPr="00285823">
              <w:rPr>
                <w:rFonts w:asciiTheme="minorHAnsi" w:eastAsiaTheme="minorEastAsia" w:hAnsiTheme="minorHAnsi"/>
                <w:szCs w:val="20"/>
              </w:rPr>
              <w:t>objectID</w:t>
            </w:r>
            <w:proofErr w:type="spellEnd"/>
            <w:r w:rsidRPr="00285823">
              <w:rPr>
                <w:rFonts w:asciiTheme="minorHAnsi" w:eastAsiaTheme="minorEastAsia" w:hAnsiTheme="minorHAnsi"/>
                <w:szCs w:val="20"/>
              </w:rPr>
              <w:t xml:space="preserve"> references will not contain a </w:t>
            </w:r>
            <w:proofErr w:type="spellStart"/>
            <w:r w:rsidRPr="00285823">
              <w:rPr>
                <w:rFonts w:asciiTheme="minorHAnsi" w:eastAsiaTheme="minorEastAsia" w:hAnsiTheme="minorHAnsi"/>
                <w:szCs w:val="20"/>
              </w:rPr>
              <w:t>slicestackID</w:t>
            </w:r>
            <w:proofErr w:type="spellEnd"/>
            <w:r w:rsidRPr="00285823">
              <w:rPr>
                <w:rFonts w:asciiTheme="minorHAnsi" w:eastAsiaTheme="minorEastAsia" w:hAnsiTheme="minorHAnsi"/>
                <w:szCs w:val="20"/>
              </w:rPr>
              <w:t>. Note that the letter</w:t>
            </w:r>
            <w:r>
              <w:rPr>
                <w:rFonts w:asciiTheme="minorHAnsi" w:eastAsiaTheme="minorEastAsia" w:hAnsiTheme="minorHAnsi"/>
                <w:szCs w:val="20"/>
              </w:rPr>
              <w:t>s</w:t>
            </w:r>
            <w:r w:rsidRPr="00285823">
              <w:rPr>
                <w:rFonts w:asciiTheme="minorHAnsi" w:eastAsiaTheme="minorEastAsia" w:hAnsiTheme="minorHAnsi"/>
                <w:szCs w:val="20"/>
              </w:rPr>
              <w:t xml:space="preserve"> in parenthesis indicate that there is a reference from the object to both the </w:t>
            </w:r>
            <w:proofErr w:type="spellStart"/>
            <w:r w:rsidRPr="00285823">
              <w:rPr>
                <w:rFonts w:asciiTheme="minorHAnsi" w:eastAsiaTheme="minorEastAsia" w:hAnsiTheme="minorHAnsi"/>
                <w:szCs w:val="20"/>
              </w:rPr>
              <w:t>slicestack</w:t>
            </w:r>
            <w:proofErr w:type="spellEnd"/>
            <w:r w:rsidRPr="00285823">
              <w:rPr>
                <w:rFonts w:asciiTheme="minorHAnsi" w:eastAsiaTheme="minorEastAsia" w:hAnsiTheme="minorHAnsi"/>
                <w:szCs w:val="20"/>
              </w:rPr>
              <w:t xml:space="preserve"> and the 3D mesh object.</w:t>
            </w:r>
          </w:p>
          <w:p w14:paraId="341CE3A5" w14:textId="77777777" w:rsidR="00FC23EC" w:rsidRPr="00BF6411" w:rsidRDefault="00FC23EC" w:rsidP="00092F5F">
            <w:pPr>
              <w:rPr>
                <w:rFonts w:asciiTheme="minorHAnsi" w:hAnsiTheme="minorHAnsi"/>
                <w:szCs w:val="20"/>
              </w:rPr>
            </w:pPr>
          </w:p>
          <w:p w14:paraId="535611D3" w14:textId="28CCB91F"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02</w:t>
            </w:r>
            <w:r w:rsidR="00FC23EC" w:rsidRPr="008B2F87">
              <w:rPr>
                <w:rFonts w:asciiTheme="minorHAnsi" w:eastAsiaTheme="minorEastAsia" w:hAnsiTheme="minorHAnsi"/>
                <w:b/>
                <w:szCs w:val="20"/>
              </w:rPr>
              <w:t>–</w:t>
            </w:r>
            <w:r w:rsidR="00FC23EC" w:rsidRPr="00285823">
              <w:rPr>
                <w:rFonts w:asciiTheme="minorHAnsi" w:eastAsiaTheme="minorEastAsia" w:hAnsiTheme="minorHAnsi"/>
                <w:szCs w:val="20"/>
              </w:rPr>
              <w:t xml:space="preserve"> Create a 3MF file with relationships “Q, (TU)” from table 1.</w:t>
            </w:r>
            <w:r w:rsidR="00566C8D">
              <w:rPr>
                <w:rFonts w:asciiTheme="minorHAnsi" w:eastAsiaTheme="minorEastAsia" w:hAnsiTheme="minorHAnsi"/>
                <w:szCs w:val="20"/>
              </w:rPr>
              <w:t>1</w:t>
            </w:r>
          </w:p>
          <w:p w14:paraId="27F6A02C" w14:textId="77777777" w:rsidR="00FC23EC" w:rsidRDefault="00FC23EC" w:rsidP="00092F5F">
            <w:pPr>
              <w:ind w:left="360"/>
              <w:rPr>
                <w:rFonts w:asciiTheme="minorHAnsi" w:eastAsiaTheme="minorEastAsia" w:hAnsiTheme="minorHAnsi"/>
                <w:b/>
                <w:bCs/>
                <w:szCs w:val="20"/>
              </w:rPr>
            </w:pPr>
          </w:p>
          <w:p w14:paraId="3B6B8DA1" w14:textId="4259DC9A"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03</w:t>
            </w:r>
            <w:r w:rsidR="00FC23EC" w:rsidRPr="008B2F87">
              <w:rPr>
                <w:rFonts w:asciiTheme="minorHAnsi" w:eastAsiaTheme="minorEastAsia" w:hAnsiTheme="minorHAnsi"/>
                <w:b/>
                <w:szCs w:val="20"/>
              </w:rPr>
              <w:t xml:space="preserve"> –</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“R, (XY)” from table 1.1</w:t>
            </w:r>
          </w:p>
          <w:p w14:paraId="28252491" w14:textId="77777777" w:rsidR="00FC23EC" w:rsidRDefault="00FC23EC" w:rsidP="00092F5F">
            <w:pPr>
              <w:ind w:left="360"/>
              <w:rPr>
                <w:rFonts w:asciiTheme="minorHAnsi" w:eastAsiaTheme="minorEastAsia" w:hAnsiTheme="minorHAnsi"/>
                <w:b/>
                <w:bCs/>
                <w:szCs w:val="20"/>
              </w:rPr>
            </w:pPr>
          </w:p>
          <w:p w14:paraId="33F8A8AA" w14:textId="7F595478"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04</w:t>
            </w:r>
            <w:r w:rsidR="00FC23EC" w:rsidRPr="00285823">
              <w:rPr>
                <w:rFonts w:asciiTheme="minorHAnsi" w:eastAsiaTheme="minorEastAsia" w:hAnsiTheme="minorHAnsi"/>
                <w:szCs w:val="20"/>
              </w:rPr>
              <w:t xml:space="preserve"> </w:t>
            </w:r>
            <w:r w:rsidR="00FC23EC">
              <w:rPr>
                <w:rFonts w:asciiTheme="minorHAnsi" w:eastAsiaTheme="minorEastAsia" w:hAnsiTheme="minorHAnsi"/>
                <w:szCs w:val="20"/>
              </w:rPr>
              <w:t>–</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“S, (VW)” from table 1.1</w:t>
            </w:r>
          </w:p>
          <w:p w14:paraId="656B615D" w14:textId="77777777" w:rsidR="00FC23EC" w:rsidRPr="00BF6411" w:rsidRDefault="00FC23EC" w:rsidP="00092F5F">
            <w:pPr>
              <w:rPr>
                <w:rFonts w:asciiTheme="minorHAnsi" w:hAnsiTheme="minorHAnsi"/>
                <w:b/>
                <w:szCs w:val="20"/>
              </w:rPr>
            </w:pPr>
          </w:p>
        </w:tc>
      </w:tr>
      <w:tr w:rsidR="00AB7CFE" w:rsidRPr="00BF6411" w14:paraId="30B89F56" w14:textId="77777777" w:rsidTr="00092F5F">
        <w:trPr>
          <w:trHeight w:val="56"/>
        </w:trPr>
        <w:tc>
          <w:tcPr>
            <w:tcW w:w="2628" w:type="dxa"/>
            <w:tcBorders>
              <w:bottom w:val="single" w:sz="4" w:space="0" w:color="auto"/>
            </w:tcBorders>
            <w:shd w:val="clear" w:color="auto" w:fill="D9D9D9" w:themeFill="background1" w:themeFillShade="D9"/>
          </w:tcPr>
          <w:p w14:paraId="70BFFC88" w14:textId="33E46758"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7E213" w14:textId="36BBFE70" w:rsidR="00AB7CFE" w:rsidRDefault="00AB7CFE" w:rsidP="00AB7CFE">
            <w:pPr>
              <w:rPr>
                <w:rFonts w:asciiTheme="minorHAnsi" w:eastAsiaTheme="minorEastAsia" w:hAnsiTheme="minorHAnsi"/>
                <w:b/>
                <w:bCs/>
                <w:szCs w:val="20"/>
              </w:rPr>
            </w:pPr>
            <w:hyperlink r:id="rId76" w:anchor="SliceRef" w:history="1">
              <w:r w:rsidRPr="00312BB5">
                <w:rPr>
                  <w:rStyle w:val="Hyperlink"/>
                  <w:rFonts w:asciiTheme="minorHAnsi" w:eastAsiaTheme="minorEastAsia" w:hAnsiTheme="minorHAnsi"/>
                  <w:bCs/>
                  <w:szCs w:val="20"/>
                </w:rPr>
                <w:t>Link to Requirement in 3MF Specification</w:t>
              </w:r>
            </w:hyperlink>
          </w:p>
        </w:tc>
      </w:tr>
    </w:tbl>
    <w:p w14:paraId="2EB9255E" w14:textId="04BCB448" w:rsidR="002A3B48" w:rsidRPr="00C9473A" w:rsidRDefault="002A3B48">
      <w:pPr>
        <w:rPr>
          <w:rFonts w:eastAsiaTheme="majorEastAsia" w:cstheme="majorBidi"/>
          <w:b/>
          <w:bCs/>
          <w:color w:val="000000"/>
          <w:szCs w:val="20"/>
          <w:highlight w:val="lightGray"/>
          <w:lang w:bidi="x-none"/>
        </w:rPr>
      </w:pPr>
    </w:p>
    <w:p w14:paraId="1D464C9A" w14:textId="403D2436" w:rsidR="36B0B8FB" w:rsidRPr="002A3B48" w:rsidRDefault="00B76BB3" w:rsidP="003162C7">
      <w:pPr>
        <w:pStyle w:val="Heading3"/>
      </w:pPr>
      <w:r w:rsidRPr="002A3B48">
        <w:t xml:space="preserve"> </w:t>
      </w:r>
      <w:r w:rsidR="0003262E">
        <w:t>P_</w:t>
      </w:r>
      <w:r w:rsidR="004360B7">
        <w:t>???_0</w:t>
      </w:r>
      <w:r w:rsidR="00FC23EC">
        <w:t>705</w:t>
      </w:r>
      <w:r w:rsidR="1465993C" w:rsidRPr="002A3B48">
        <w:t xml:space="preserve"> Duplicates of Separate Parts</w:t>
      </w:r>
    </w:p>
    <w:tbl>
      <w:tblPr>
        <w:tblStyle w:val="TableGrid"/>
        <w:tblW w:w="9648" w:type="dxa"/>
        <w:tblLook w:val="04A0" w:firstRow="1" w:lastRow="0" w:firstColumn="1" w:lastColumn="0" w:noHBand="0" w:noVBand="1"/>
      </w:tblPr>
      <w:tblGrid>
        <w:gridCol w:w="2628"/>
        <w:gridCol w:w="7020"/>
      </w:tblGrid>
      <w:tr w:rsidR="006C1583" w:rsidRPr="009D7DD0" w14:paraId="6B97E2DA" w14:textId="77777777" w:rsidTr="7E4BDF2E">
        <w:tc>
          <w:tcPr>
            <w:tcW w:w="2628" w:type="dxa"/>
            <w:tcBorders>
              <w:bottom w:val="single" w:sz="4" w:space="0" w:color="auto"/>
            </w:tcBorders>
            <w:shd w:val="clear" w:color="auto" w:fill="D9D9D9" w:themeFill="background1" w:themeFillShade="D9"/>
          </w:tcPr>
          <w:p w14:paraId="7ECCC21D"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103FCB66" w14:textId="77777777" w:rsidR="006C1583" w:rsidRPr="009D7DD0" w:rsidRDefault="006C1583" w:rsidP="00EE6ACF">
            <w:pPr>
              <w:rPr>
                <w:rFonts w:asciiTheme="minorHAnsi" w:hAnsiTheme="minorHAnsi"/>
                <w:b/>
                <w:szCs w:val="20"/>
              </w:rPr>
            </w:pPr>
          </w:p>
        </w:tc>
        <w:tc>
          <w:tcPr>
            <w:tcW w:w="7020" w:type="dxa"/>
          </w:tcPr>
          <w:p w14:paraId="7A6ABB14" w14:textId="2F3F18FB" w:rsidR="006C1583" w:rsidRPr="009D7DD0" w:rsidRDefault="00855E14" w:rsidP="00EE6ACF">
            <w:pPr>
              <w:rPr>
                <w:rFonts w:asciiTheme="minorHAnsi" w:hAnsiTheme="minorHAnsi"/>
                <w:szCs w:val="20"/>
              </w:rPr>
            </w:pPr>
            <w:r>
              <w:rPr>
                <w:rFonts w:asciiTheme="minorHAnsi" w:hAnsiTheme="minorHAnsi"/>
                <w:szCs w:val="20"/>
              </w:rPr>
              <w:t>Multiple part build using production extensions</w:t>
            </w:r>
          </w:p>
        </w:tc>
      </w:tr>
      <w:tr w:rsidR="006C1583" w:rsidRPr="009D7DD0" w14:paraId="5B953193" w14:textId="77777777" w:rsidTr="7E4BDF2E">
        <w:trPr>
          <w:trHeight w:val="56"/>
        </w:trPr>
        <w:tc>
          <w:tcPr>
            <w:tcW w:w="2628" w:type="dxa"/>
            <w:shd w:val="clear" w:color="auto" w:fill="D9D9D9" w:themeFill="background1" w:themeFillShade="D9"/>
          </w:tcPr>
          <w:p w14:paraId="019C4A21"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Pass/Fail Criteria</w:t>
            </w:r>
          </w:p>
          <w:p w14:paraId="63D475C7" w14:textId="77777777" w:rsidR="006C1583" w:rsidRPr="009D7DD0" w:rsidRDefault="006C1583" w:rsidP="00EE6ACF">
            <w:pPr>
              <w:rPr>
                <w:rFonts w:asciiTheme="minorHAnsi" w:hAnsiTheme="minorHAnsi"/>
                <w:b/>
                <w:szCs w:val="20"/>
              </w:rPr>
            </w:pPr>
          </w:p>
        </w:tc>
        <w:tc>
          <w:tcPr>
            <w:tcW w:w="7020" w:type="dxa"/>
          </w:tcPr>
          <w:p w14:paraId="68B7506C" w14:textId="3A0EB95D" w:rsidR="006C1583" w:rsidRPr="009D7DD0" w:rsidRDefault="4FA9AB4E" w:rsidP="4FA9AB4E">
            <w:pPr>
              <w:rPr>
                <w:rFonts w:asciiTheme="minorHAnsi" w:eastAsiaTheme="minorEastAsia" w:hAnsiTheme="minorHAnsi"/>
              </w:rPr>
            </w:pPr>
            <w:r w:rsidRPr="009D7DD0">
              <w:rPr>
                <w:rFonts w:asciiTheme="minorHAnsi" w:eastAsia="Calibri" w:hAnsiTheme="minorHAnsi" w:cs="Calibri"/>
              </w:rPr>
              <w:t>01 – Printer should process correctly</w:t>
            </w:r>
          </w:p>
        </w:tc>
      </w:tr>
      <w:tr w:rsidR="006C1583" w:rsidRPr="009D7DD0" w14:paraId="556DFAD1" w14:textId="77777777" w:rsidTr="00AB7CFE">
        <w:trPr>
          <w:trHeight w:val="56"/>
        </w:trPr>
        <w:tc>
          <w:tcPr>
            <w:tcW w:w="2628" w:type="dxa"/>
            <w:shd w:val="clear" w:color="auto" w:fill="D9D9D9" w:themeFill="background1" w:themeFillShade="D9"/>
          </w:tcPr>
          <w:p w14:paraId="059BB54A"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Case Iterations</w:t>
            </w:r>
          </w:p>
          <w:p w14:paraId="4186860A" w14:textId="77777777" w:rsidR="006C1583" w:rsidRPr="009D7DD0" w:rsidRDefault="006C1583" w:rsidP="00EE6ACF">
            <w:pPr>
              <w:rPr>
                <w:rFonts w:asciiTheme="minorHAnsi" w:hAnsiTheme="minorHAnsi"/>
                <w:b/>
                <w:szCs w:val="20"/>
              </w:rPr>
            </w:pPr>
          </w:p>
        </w:tc>
        <w:tc>
          <w:tcPr>
            <w:tcW w:w="7020" w:type="dxa"/>
          </w:tcPr>
          <w:p w14:paraId="4DE14DFD" w14:textId="20B78B86" w:rsidR="001C00E2" w:rsidRPr="002A3B48" w:rsidRDefault="4FA9AB4E" w:rsidP="00EE6ACF">
            <w:pPr>
              <w:rPr>
                <w:rFonts w:asciiTheme="minorHAnsi" w:hAnsiTheme="minorHAnsi"/>
              </w:rPr>
            </w:pPr>
            <w:r w:rsidRPr="009D7DD0">
              <w:rPr>
                <w:rFonts w:asciiTheme="minorHAnsi" w:eastAsiaTheme="minorEastAsia" w:hAnsiTheme="minorHAnsi"/>
                <w:b/>
                <w:bCs/>
              </w:rPr>
              <w:t xml:space="preserve">01 </w:t>
            </w:r>
            <w:r w:rsidR="00FA77EB">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rPr>
              <w:t xml:space="preserve">A test case that use 3 different mesh objects defined in separate parts to build 30 objects, 10 of each via build item element on the build platform. Objects should be positioned both adjacent in XY </w:t>
            </w:r>
            <w:proofErr w:type="gramStart"/>
            <w:r w:rsidRPr="009D7DD0">
              <w:rPr>
                <w:rFonts w:asciiTheme="minorHAnsi" w:eastAsia="Calibri" w:hAnsiTheme="minorHAnsi" w:cs="Calibri"/>
              </w:rPr>
              <w:t>space, and</w:t>
            </w:r>
            <w:proofErr w:type="gramEnd"/>
            <w:r w:rsidRPr="009D7DD0">
              <w:rPr>
                <w:rFonts w:asciiTheme="minorHAnsi" w:eastAsia="Calibri" w:hAnsiTheme="minorHAnsi" w:cs="Calibri"/>
              </w:rPr>
              <w:t xml:space="preserve"> Stacked in the Z space.</w:t>
            </w:r>
          </w:p>
          <w:p w14:paraId="24225D9C" w14:textId="7A799BAC" w:rsidR="001C00E2" w:rsidRPr="009D7DD0" w:rsidRDefault="001C00E2" w:rsidP="00EE6ACF">
            <w:pPr>
              <w:rPr>
                <w:rFonts w:asciiTheme="minorHAnsi" w:hAnsiTheme="minorHAnsi"/>
                <w:b/>
                <w:szCs w:val="20"/>
              </w:rPr>
            </w:pPr>
          </w:p>
        </w:tc>
      </w:tr>
      <w:tr w:rsidR="00AB7CFE" w:rsidRPr="009D7DD0" w14:paraId="480E9F74" w14:textId="77777777" w:rsidTr="7E4BDF2E">
        <w:trPr>
          <w:trHeight w:val="56"/>
        </w:trPr>
        <w:tc>
          <w:tcPr>
            <w:tcW w:w="2628" w:type="dxa"/>
            <w:tcBorders>
              <w:bottom w:val="single" w:sz="4" w:space="0" w:color="auto"/>
            </w:tcBorders>
            <w:shd w:val="clear" w:color="auto" w:fill="D9D9D9" w:themeFill="background1" w:themeFillShade="D9"/>
          </w:tcPr>
          <w:p w14:paraId="71384691" w14:textId="5E19523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16F820CA" w14:textId="37A45178"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5261A3">
              <w:rPr>
                <w:rFonts w:asciiTheme="minorHAnsi" w:eastAsiaTheme="minorEastAsia" w:hAnsiTheme="minorHAnsi"/>
                <w:bCs/>
                <w:szCs w:val="20"/>
              </w:rPr>
              <w:t xml:space="preserve"> N/A</w:t>
            </w:r>
          </w:p>
        </w:tc>
      </w:tr>
    </w:tbl>
    <w:p w14:paraId="20B3797A" w14:textId="77777777" w:rsidR="0041707B" w:rsidRDefault="0041707B">
      <w:pPr>
        <w:rPr>
          <w:rFonts w:eastAsiaTheme="majorEastAsia" w:cstheme="majorBidi"/>
          <w:b/>
          <w:bCs/>
          <w:color w:val="365F91" w:themeColor="accent1" w:themeShade="BF"/>
          <w:szCs w:val="20"/>
        </w:rPr>
      </w:pPr>
      <w:r>
        <w:br w:type="page"/>
      </w:r>
    </w:p>
    <w:p w14:paraId="4D5D279D" w14:textId="0C25C998" w:rsidR="00C86783" w:rsidRDefault="0003262E" w:rsidP="003162C7">
      <w:pPr>
        <w:pStyle w:val="Heading3"/>
      </w:pPr>
      <w:r>
        <w:lastRenderedPageBreak/>
        <w:t>P_</w:t>
      </w:r>
      <w:r w:rsidR="004360B7">
        <w:t>???_0</w:t>
      </w:r>
      <w:r w:rsidR="00FC23EC">
        <w:t>706</w:t>
      </w:r>
      <w:r w:rsidR="00C86783">
        <w:t xml:space="preserve"> Build Item Non-Root Model</w:t>
      </w:r>
    </w:p>
    <w:tbl>
      <w:tblPr>
        <w:tblStyle w:val="TableGrid"/>
        <w:tblW w:w="9648" w:type="dxa"/>
        <w:tblLook w:val="04A0" w:firstRow="1" w:lastRow="0" w:firstColumn="1" w:lastColumn="0" w:noHBand="0" w:noVBand="1"/>
      </w:tblPr>
      <w:tblGrid>
        <w:gridCol w:w="2628"/>
        <w:gridCol w:w="7020"/>
      </w:tblGrid>
      <w:tr w:rsidR="00C86783" w:rsidRPr="009D7DD0" w14:paraId="6C72FB0C" w14:textId="77777777" w:rsidTr="00C86783">
        <w:tc>
          <w:tcPr>
            <w:tcW w:w="2628" w:type="dxa"/>
            <w:tcBorders>
              <w:bottom w:val="single" w:sz="4" w:space="0" w:color="auto"/>
            </w:tcBorders>
            <w:shd w:val="clear" w:color="auto" w:fill="D9D9D9" w:themeFill="background1" w:themeFillShade="D9"/>
          </w:tcPr>
          <w:p w14:paraId="09C5934C"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BB0753E" w14:textId="77777777" w:rsidR="00C86783" w:rsidRPr="009D7DD0" w:rsidRDefault="00C86783" w:rsidP="00C86783">
            <w:pPr>
              <w:rPr>
                <w:rFonts w:asciiTheme="minorHAnsi" w:hAnsiTheme="minorHAnsi"/>
                <w:b/>
                <w:szCs w:val="20"/>
              </w:rPr>
            </w:pPr>
          </w:p>
        </w:tc>
        <w:tc>
          <w:tcPr>
            <w:tcW w:w="7020" w:type="dxa"/>
          </w:tcPr>
          <w:p w14:paraId="3B8EB2ED" w14:textId="77777777" w:rsidR="00C86783" w:rsidRPr="009D7DD0" w:rsidRDefault="00C86783" w:rsidP="00C86783">
            <w:pPr>
              <w:rPr>
                <w:rFonts w:asciiTheme="minorHAnsi" w:hAnsiTheme="minorHAnsi"/>
                <w:szCs w:val="20"/>
              </w:rPr>
            </w:pPr>
            <w:r>
              <w:rPr>
                <w:rFonts w:asciiTheme="minorHAnsi" w:eastAsiaTheme="minorEastAsia" w:hAnsiTheme="minorHAnsi"/>
                <w:szCs w:val="20"/>
              </w:rPr>
              <w:t>B</w:t>
            </w:r>
            <w:r w:rsidRPr="009D7DD0">
              <w:rPr>
                <w:rFonts w:asciiTheme="minorHAnsi" w:eastAsiaTheme="minorEastAsia" w:hAnsiTheme="minorHAnsi"/>
                <w:szCs w:val="20"/>
              </w:rPr>
              <w:t>uild item in a non-root model file</w:t>
            </w:r>
          </w:p>
        </w:tc>
      </w:tr>
      <w:tr w:rsidR="00C86783" w:rsidRPr="009D7DD0" w14:paraId="29ACF0A3" w14:textId="77777777" w:rsidTr="00C86783">
        <w:trPr>
          <w:trHeight w:val="56"/>
        </w:trPr>
        <w:tc>
          <w:tcPr>
            <w:tcW w:w="2628" w:type="dxa"/>
            <w:shd w:val="clear" w:color="auto" w:fill="D9D9D9" w:themeFill="background1" w:themeFillShade="D9"/>
          </w:tcPr>
          <w:p w14:paraId="2888EC0E"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7D49CA5" w14:textId="77777777" w:rsidR="00C86783" w:rsidRPr="009D7DD0" w:rsidRDefault="00C86783" w:rsidP="00C86783">
            <w:pPr>
              <w:rPr>
                <w:rFonts w:asciiTheme="minorHAnsi" w:hAnsiTheme="minorHAnsi"/>
                <w:b/>
                <w:szCs w:val="20"/>
              </w:rPr>
            </w:pPr>
          </w:p>
        </w:tc>
        <w:tc>
          <w:tcPr>
            <w:tcW w:w="7020" w:type="dxa"/>
          </w:tcPr>
          <w:p w14:paraId="228A2B54" w14:textId="77777777"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szCs w:val="20"/>
              </w:rPr>
              <w:t xml:space="preserve">01 – Printer should </w:t>
            </w:r>
            <w:r>
              <w:rPr>
                <w:rFonts w:asciiTheme="minorHAnsi" w:eastAsiaTheme="minorEastAsia" w:hAnsiTheme="minorHAnsi"/>
                <w:szCs w:val="20"/>
              </w:rPr>
              <w:t>ignore</w:t>
            </w:r>
          </w:p>
        </w:tc>
      </w:tr>
      <w:tr w:rsidR="00C86783" w:rsidRPr="009D7DD0" w14:paraId="20F2986E" w14:textId="77777777" w:rsidTr="00AB7CFE">
        <w:trPr>
          <w:trHeight w:val="56"/>
        </w:trPr>
        <w:tc>
          <w:tcPr>
            <w:tcW w:w="2628" w:type="dxa"/>
            <w:shd w:val="clear" w:color="auto" w:fill="D9D9D9" w:themeFill="background1" w:themeFillShade="D9"/>
          </w:tcPr>
          <w:p w14:paraId="6A985CC0"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722B3326" w14:textId="77777777" w:rsidR="00C86783" w:rsidRPr="009D7DD0" w:rsidRDefault="00C86783" w:rsidP="00C86783">
            <w:pPr>
              <w:rPr>
                <w:rFonts w:asciiTheme="minorHAnsi" w:hAnsiTheme="minorHAnsi"/>
                <w:b/>
                <w:szCs w:val="20"/>
              </w:rPr>
            </w:pPr>
          </w:p>
        </w:tc>
        <w:tc>
          <w:tcPr>
            <w:tcW w:w="7020" w:type="dxa"/>
          </w:tcPr>
          <w:p w14:paraId="7E562D3D" w14:textId="7B3D2AAC"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b/>
                <w:bCs/>
                <w:szCs w:val="20"/>
              </w:rPr>
              <w:t xml:space="preserve">01 </w:t>
            </w:r>
            <w:r>
              <w:rPr>
                <w:rFonts w:asciiTheme="minorHAnsi" w:eastAsiaTheme="minorEastAsia" w:hAnsiTheme="minorHAnsi"/>
                <w:b/>
                <w:bCs/>
                <w:szCs w:val="20"/>
              </w:rPr>
              <w:t>–</w:t>
            </w:r>
            <w:r w:rsidRPr="009D7DD0">
              <w:rPr>
                <w:rFonts w:asciiTheme="minorHAnsi" w:eastAsiaTheme="minorEastAsia" w:hAnsiTheme="minorHAnsi"/>
                <w:szCs w:val="20"/>
              </w:rPr>
              <w:t xml:space="preserve"> File with a build item in a non-root model file. Printer should ignore</w:t>
            </w:r>
            <w:r w:rsidR="002614A7">
              <w:rPr>
                <w:rFonts w:asciiTheme="minorHAnsi" w:eastAsiaTheme="minorEastAsia" w:hAnsiTheme="minorHAnsi"/>
                <w:szCs w:val="20"/>
              </w:rPr>
              <w:t>.</w:t>
            </w:r>
          </w:p>
          <w:p w14:paraId="4B1287DA" w14:textId="77777777" w:rsidR="00C86783" w:rsidRPr="009D7DD0" w:rsidRDefault="00C86783" w:rsidP="002A3B48">
            <w:pPr>
              <w:rPr>
                <w:rFonts w:asciiTheme="minorHAnsi" w:eastAsiaTheme="minorEastAsia" w:hAnsiTheme="minorHAnsi"/>
                <w:b/>
                <w:bCs/>
                <w:szCs w:val="20"/>
              </w:rPr>
            </w:pPr>
          </w:p>
        </w:tc>
      </w:tr>
      <w:tr w:rsidR="00AB7CFE" w:rsidRPr="009D7DD0" w14:paraId="4025074E" w14:textId="77777777" w:rsidTr="00C86783">
        <w:trPr>
          <w:trHeight w:val="56"/>
        </w:trPr>
        <w:tc>
          <w:tcPr>
            <w:tcW w:w="2628" w:type="dxa"/>
            <w:tcBorders>
              <w:bottom w:val="single" w:sz="4" w:space="0" w:color="auto"/>
            </w:tcBorders>
            <w:shd w:val="clear" w:color="auto" w:fill="D9D9D9" w:themeFill="background1" w:themeFillShade="D9"/>
          </w:tcPr>
          <w:p w14:paraId="31CBFB2B" w14:textId="26B3647C"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6F5BE3" w14:textId="31AF27CC" w:rsidR="00AB7CFE" w:rsidRPr="009D7DD0" w:rsidRDefault="00AB7CFE" w:rsidP="00AB7CFE">
            <w:pPr>
              <w:rPr>
                <w:rFonts w:asciiTheme="minorHAnsi" w:eastAsiaTheme="minorEastAsia" w:hAnsiTheme="minorHAnsi"/>
                <w:b/>
                <w:bCs/>
                <w:szCs w:val="20"/>
              </w:rPr>
            </w:pPr>
            <w:hyperlink r:id="rId77" w:anchor="Chapter-2-Model-Reationships" w:history="1">
              <w:r w:rsidRPr="006740B1">
                <w:rPr>
                  <w:rStyle w:val="Hyperlink"/>
                  <w:rFonts w:asciiTheme="minorHAnsi" w:eastAsiaTheme="minorEastAsia" w:hAnsiTheme="minorHAnsi"/>
                  <w:bCs/>
                  <w:szCs w:val="20"/>
                </w:rPr>
                <w:t>Link to Requirement in 3MF Specification</w:t>
              </w:r>
            </w:hyperlink>
          </w:p>
        </w:tc>
      </w:tr>
    </w:tbl>
    <w:p w14:paraId="49FE8067" w14:textId="5EB92F1D" w:rsidR="00994EE3" w:rsidRDefault="00BF066F" w:rsidP="00896F2F">
      <w:r>
        <w:t xml:space="preserve"> </w:t>
      </w:r>
    </w:p>
    <w:p w14:paraId="015153EA" w14:textId="2C36B420" w:rsidR="008A4CB4" w:rsidRPr="008A4CB4" w:rsidRDefault="008A4CB4" w:rsidP="008A4CB4">
      <w:pPr>
        <w:pStyle w:val="Heading3"/>
      </w:pPr>
      <w:r w:rsidRPr="008A4CB4">
        <w:t>Production Alternatives Test Case Guidelines</w:t>
      </w:r>
    </w:p>
    <w:p w14:paraId="12D8240B" w14:textId="30C8FF3F" w:rsidR="008A4CB4" w:rsidRPr="008A4CB4" w:rsidRDefault="008A4CB4" w:rsidP="00896F2F">
      <w:pPr>
        <w:rPr>
          <w:rFonts w:asciiTheme="minorHAnsi" w:hAnsiTheme="minorHAnsi" w:cstheme="minorHAnsi"/>
          <w:szCs w:val="20"/>
        </w:rPr>
      </w:pPr>
      <w:r w:rsidRPr="008A4CB4">
        <w:rPr>
          <w:rFonts w:asciiTheme="minorHAnsi" w:hAnsiTheme="minorHAnsi" w:cstheme="minorHAnsi"/>
          <w:szCs w:val="20"/>
        </w:rPr>
        <w:t>The Production Alternative schema was added to the Production Extension in 2022. Please note the following guidelines that were used in the development of the following Production Extension Test Cases.</w:t>
      </w:r>
    </w:p>
    <w:p w14:paraId="76ACB7CF" w14:textId="6E98AC18" w:rsidR="008A4CB4" w:rsidRPr="008A4CB4" w:rsidRDefault="008A4CB4" w:rsidP="008A4CB4">
      <w:pPr>
        <w:spacing w:after="0"/>
        <w:rPr>
          <w:rFonts w:asciiTheme="minorHAnsi" w:hAnsiTheme="minorHAnsi" w:cstheme="minorHAnsi"/>
          <w:szCs w:val="20"/>
        </w:rPr>
      </w:pPr>
      <w:r>
        <w:rPr>
          <w:rFonts w:asciiTheme="minorHAnsi" w:hAnsiTheme="minorHAnsi" w:cstheme="minorHAnsi"/>
          <w:szCs w:val="20"/>
        </w:rPr>
        <w:t>1</w:t>
      </w:r>
      <w:r w:rsidRPr="008A4CB4">
        <w:rPr>
          <w:rFonts w:asciiTheme="minorHAnsi" w:hAnsiTheme="minorHAnsi" w:cstheme="minorHAnsi"/>
          <w:szCs w:val="20"/>
        </w:rPr>
        <w:t xml:space="preserve">) The test cases for Production Alternatives </w:t>
      </w:r>
      <w:proofErr w:type="gramStart"/>
      <w:r w:rsidRPr="008A4CB4">
        <w:rPr>
          <w:rFonts w:asciiTheme="minorHAnsi" w:hAnsiTheme="minorHAnsi" w:cstheme="minorHAnsi"/>
          <w:szCs w:val="20"/>
        </w:rPr>
        <w:t>is</w:t>
      </w:r>
      <w:proofErr w:type="gramEnd"/>
      <w:r w:rsidRPr="008A4CB4">
        <w:rPr>
          <w:rFonts w:asciiTheme="minorHAnsi" w:hAnsiTheme="minorHAnsi" w:cstheme="minorHAnsi"/>
          <w:szCs w:val="20"/>
        </w:rPr>
        <w:t xml:space="preserve"> based on two core use cases with the following typical behavior: </w:t>
      </w:r>
    </w:p>
    <w:p w14:paraId="3D049BCA" w14:textId="5E65E72D" w:rsidR="008A4CB4" w:rsidRPr="008A4CB4" w:rsidRDefault="008A4CB4" w:rsidP="008E4E98">
      <w:pPr>
        <w:pStyle w:val="ListParagraph"/>
        <w:numPr>
          <w:ilvl w:val="0"/>
          <w:numId w:val="18"/>
        </w:numPr>
        <w:spacing w:after="0" w:line="259" w:lineRule="auto"/>
        <w:rPr>
          <w:rFonts w:asciiTheme="minorHAnsi" w:hAnsiTheme="minorHAnsi" w:cstheme="minorHAnsi"/>
          <w:szCs w:val="20"/>
        </w:rPr>
      </w:pPr>
      <w:r w:rsidRPr="008A4CB4">
        <w:rPr>
          <w:rFonts w:asciiTheme="minorHAnsi" w:hAnsiTheme="minorHAnsi" w:cstheme="minorHAnsi"/>
          <w:szCs w:val="20"/>
        </w:rPr>
        <w:t xml:space="preserve">Printing and slicing processes – Will only render/slice a </w:t>
      </w:r>
      <w:proofErr w:type="spellStart"/>
      <w:r w:rsidRPr="008A4CB4">
        <w:rPr>
          <w:rFonts w:asciiTheme="minorHAnsi" w:hAnsiTheme="minorHAnsi" w:cstheme="minorHAnsi"/>
          <w:szCs w:val="20"/>
        </w:rPr>
        <w:t>fullres</w:t>
      </w:r>
      <w:proofErr w:type="spellEnd"/>
      <w:r w:rsidRPr="008A4CB4">
        <w:rPr>
          <w:rFonts w:asciiTheme="minorHAnsi" w:hAnsiTheme="minorHAnsi" w:cstheme="minorHAnsi"/>
          <w:szCs w:val="20"/>
        </w:rPr>
        <w:t xml:space="preserve"> image. If no </w:t>
      </w:r>
      <w:proofErr w:type="spellStart"/>
      <w:r w:rsidRPr="008A4CB4">
        <w:rPr>
          <w:rFonts w:asciiTheme="minorHAnsi" w:hAnsiTheme="minorHAnsi" w:cstheme="minorHAnsi"/>
          <w:szCs w:val="20"/>
        </w:rPr>
        <w:t>fullres</w:t>
      </w:r>
      <w:proofErr w:type="spellEnd"/>
      <w:r w:rsidRPr="008A4CB4">
        <w:rPr>
          <w:rFonts w:asciiTheme="minorHAnsi" w:hAnsiTheme="minorHAnsi" w:cstheme="minorHAnsi"/>
          <w:szCs w:val="20"/>
        </w:rPr>
        <w:t xml:space="preserve"> image is found that the process has permissions to render, an exception will be generated.</w:t>
      </w:r>
    </w:p>
    <w:p w14:paraId="74D95E42" w14:textId="77777777" w:rsidR="008A4CB4" w:rsidRPr="008A4CB4" w:rsidRDefault="008A4CB4" w:rsidP="008E4E98">
      <w:pPr>
        <w:pStyle w:val="ListParagraph"/>
        <w:numPr>
          <w:ilvl w:val="0"/>
          <w:numId w:val="18"/>
        </w:numPr>
        <w:spacing w:after="0" w:line="259" w:lineRule="auto"/>
        <w:rPr>
          <w:rFonts w:asciiTheme="minorHAnsi" w:hAnsiTheme="minorHAnsi" w:cstheme="minorHAnsi"/>
          <w:szCs w:val="20"/>
        </w:rPr>
      </w:pPr>
      <w:r w:rsidRPr="008A4CB4">
        <w:rPr>
          <w:rFonts w:asciiTheme="minorHAnsi" w:hAnsiTheme="minorHAnsi" w:cstheme="minorHAnsi"/>
          <w:szCs w:val="20"/>
        </w:rPr>
        <w:t xml:space="preserve">Viewing and editing processes – Will render any </w:t>
      </w:r>
      <w:proofErr w:type="spellStart"/>
      <w:r w:rsidRPr="008A4CB4">
        <w:rPr>
          <w:rFonts w:asciiTheme="minorHAnsi" w:hAnsiTheme="minorHAnsi" w:cstheme="minorHAnsi"/>
          <w:szCs w:val="20"/>
        </w:rPr>
        <w:t>modelresolution</w:t>
      </w:r>
      <w:proofErr w:type="spellEnd"/>
      <w:r w:rsidRPr="008A4CB4">
        <w:rPr>
          <w:rFonts w:asciiTheme="minorHAnsi" w:hAnsiTheme="minorHAnsi" w:cstheme="minorHAnsi"/>
          <w:szCs w:val="20"/>
        </w:rPr>
        <w:t>, selecting the first image that it has permission to render that appears in the prioritization ordering (see below)</w:t>
      </w:r>
    </w:p>
    <w:p w14:paraId="52020DED" w14:textId="77777777" w:rsidR="008A4CB4" w:rsidRPr="008A4CB4" w:rsidRDefault="008A4CB4" w:rsidP="008A4CB4">
      <w:pPr>
        <w:spacing w:after="0"/>
        <w:rPr>
          <w:rFonts w:asciiTheme="minorHAnsi" w:hAnsiTheme="minorHAnsi" w:cstheme="minorHAnsi"/>
          <w:szCs w:val="20"/>
        </w:rPr>
      </w:pPr>
    </w:p>
    <w:p w14:paraId="43080F65" w14:textId="1D857995"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2) Selection prioritization amongst models that the render has permissions for is as follows:</w:t>
      </w:r>
    </w:p>
    <w:p w14:paraId="27437288"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color w:val="222222"/>
          <w:szCs w:val="20"/>
          <w:shd w:val="clear" w:color="auto" w:fill="FFFFFF"/>
        </w:rPr>
        <w:t xml:space="preserve">Alt1 -&gt; Alt2 -&gt; </w:t>
      </w:r>
      <w:proofErr w:type="gramStart"/>
      <w:r w:rsidRPr="008A4CB4">
        <w:rPr>
          <w:rFonts w:asciiTheme="minorHAnsi" w:hAnsiTheme="minorHAnsi" w:cstheme="minorHAnsi"/>
          <w:color w:val="222222"/>
          <w:szCs w:val="20"/>
          <w:shd w:val="clear" w:color="auto" w:fill="FFFFFF"/>
        </w:rPr>
        <w:t>Altn  -</w:t>
      </w:r>
      <w:proofErr w:type="gramEnd"/>
      <w:r w:rsidRPr="008A4CB4">
        <w:rPr>
          <w:rFonts w:asciiTheme="minorHAnsi" w:hAnsiTheme="minorHAnsi" w:cstheme="minorHAnsi"/>
          <w:color w:val="222222"/>
          <w:szCs w:val="20"/>
          <w:shd w:val="clear" w:color="auto" w:fill="FFFFFF"/>
        </w:rPr>
        <w:t>&gt; Primary Object</w:t>
      </w:r>
    </w:p>
    <w:p w14:paraId="618D80E7" w14:textId="77777777" w:rsidR="008A4CB4" w:rsidRPr="008A4CB4" w:rsidRDefault="008A4CB4" w:rsidP="008A4CB4">
      <w:pPr>
        <w:spacing w:after="0"/>
        <w:rPr>
          <w:rFonts w:asciiTheme="minorHAnsi" w:hAnsiTheme="minorHAnsi" w:cstheme="minorHAnsi"/>
          <w:szCs w:val="20"/>
        </w:rPr>
      </w:pPr>
    </w:p>
    <w:p w14:paraId="0C971249"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3) Test scenarios will have two possible “expected results” based upon the use case. This may include some test scenarios which will be positive for one use case and negative for the other. The expected result thumbnail will show two images which will represent the image we expect to be rendered for each use case. This may include no image rendered exception test result for a given use case. The color of the rendered object in the Expected Result thumbnail is not relevant as no color is specified in any of the test cases.</w:t>
      </w:r>
    </w:p>
    <w:p w14:paraId="1AA5315F" w14:textId="77777777" w:rsidR="008A4CB4" w:rsidRPr="008A4CB4" w:rsidRDefault="008A4CB4" w:rsidP="008A4CB4">
      <w:pPr>
        <w:spacing w:after="0"/>
        <w:rPr>
          <w:rFonts w:asciiTheme="minorHAnsi" w:hAnsiTheme="minorHAnsi" w:cstheme="minorHAnsi"/>
          <w:szCs w:val="20"/>
        </w:rPr>
      </w:pPr>
    </w:p>
    <w:p w14:paraId="4E63BB7D"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4) All test cases will be part of the production test suite. The title of the test cases will clarify which test cases are production extension related or require secure content.</w:t>
      </w:r>
    </w:p>
    <w:p w14:paraId="631C8A2B" w14:textId="77777777" w:rsidR="008A4CB4" w:rsidRPr="008A4CB4" w:rsidRDefault="008A4CB4" w:rsidP="008A4CB4">
      <w:pPr>
        <w:spacing w:after="0"/>
        <w:rPr>
          <w:rFonts w:asciiTheme="minorHAnsi" w:hAnsiTheme="minorHAnsi" w:cstheme="minorHAnsi"/>
          <w:szCs w:val="20"/>
        </w:rPr>
      </w:pPr>
    </w:p>
    <w:p w14:paraId="58ED72B4" w14:textId="77777777" w:rsidR="008A4CB4" w:rsidRPr="008A4CB4" w:rsidRDefault="008A4CB4" w:rsidP="008A4CB4">
      <w:pPr>
        <w:spacing w:after="0"/>
        <w:rPr>
          <w:rFonts w:asciiTheme="minorHAnsi" w:hAnsiTheme="minorHAnsi" w:cstheme="minorHAnsi"/>
          <w:color w:val="24292F"/>
          <w:szCs w:val="20"/>
          <w:shd w:val="clear" w:color="auto" w:fill="FFFFFF"/>
        </w:rPr>
      </w:pPr>
      <w:r w:rsidRPr="008A4CB4">
        <w:rPr>
          <w:rFonts w:asciiTheme="minorHAnsi" w:hAnsiTheme="minorHAnsi" w:cstheme="minorHAnsi"/>
          <w:szCs w:val="20"/>
        </w:rPr>
        <w:t>5) A “packing” use case is not readily testable and is out of scope for the production alternatives test cases. As a result, the rule</w:t>
      </w:r>
      <w:r w:rsidRPr="008A4CB4">
        <w:rPr>
          <w:rFonts w:asciiTheme="minorHAnsi" w:hAnsiTheme="minorHAnsi" w:cstheme="minorHAnsi"/>
          <w:b/>
          <w:bCs/>
          <w:szCs w:val="20"/>
        </w:rPr>
        <w:t xml:space="preserve"> “</w:t>
      </w:r>
      <w:r w:rsidRPr="008A4CB4">
        <w:rPr>
          <w:rFonts w:asciiTheme="minorHAnsi" w:hAnsiTheme="minorHAnsi" w:cstheme="minorHAnsi"/>
          <w:i/>
          <w:iCs/>
          <w:color w:val="24292F"/>
          <w:szCs w:val="20"/>
          <w:shd w:val="clear" w:color="auto" w:fill="FFFFFF"/>
        </w:rPr>
        <w:t>An "obfuscated" model MUST fully enclose the shape of the "</w:t>
      </w:r>
      <w:proofErr w:type="spellStart"/>
      <w:r w:rsidRPr="008A4CB4">
        <w:rPr>
          <w:rFonts w:asciiTheme="minorHAnsi" w:hAnsiTheme="minorHAnsi" w:cstheme="minorHAnsi"/>
          <w:i/>
          <w:iCs/>
          <w:color w:val="24292F"/>
          <w:szCs w:val="20"/>
          <w:shd w:val="clear" w:color="auto" w:fill="FFFFFF"/>
        </w:rPr>
        <w:t>fullres</w:t>
      </w:r>
      <w:proofErr w:type="spellEnd"/>
      <w:r w:rsidRPr="008A4CB4">
        <w:rPr>
          <w:rFonts w:asciiTheme="minorHAnsi" w:hAnsiTheme="minorHAnsi" w:cstheme="minorHAnsi"/>
          <w:i/>
          <w:iCs/>
          <w:color w:val="24292F"/>
          <w:szCs w:val="20"/>
          <w:shd w:val="clear" w:color="auto" w:fill="FFFFFF"/>
        </w:rPr>
        <w:t>" version, for example, for packing purposes</w:t>
      </w:r>
      <w:r w:rsidRPr="008A4CB4">
        <w:rPr>
          <w:rFonts w:asciiTheme="minorHAnsi" w:hAnsiTheme="minorHAnsi" w:cstheme="minorHAnsi"/>
          <w:color w:val="24292F"/>
          <w:szCs w:val="20"/>
          <w:shd w:val="clear" w:color="auto" w:fill="FFFFFF"/>
        </w:rPr>
        <w:t xml:space="preserve">.” is not specifically tested as part of this test suite, although all obfuscated images used in the test suite will enclose any </w:t>
      </w:r>
      <w:proofErr w:type="spellStart"/>
      <w:r w:rsidRPr="008A4CB4">
        <w:rPr>
          <w:rFonts w:asciiTheme="minorHAnsi" w:hAnsiTheme="minorHAnsi" w:cstheme="minorHAnsi"/>
          <w:color w:val="24292F"/>
          <w:szCs w:val="20"/>
          <w:shd w:val="clear" w:color="auto" w:fill="FFFFFF"/>
        </w:rPr>
        <w:t>fullres</w:t>
      </w:r>
      <w:proofErr w:type="spellEnd"/>
      <w:r w:rsidRPr="008A4CB4">
        <w:rPr>
          <w:rFonts w:asciiTheme="minorHAnsi" w:hAnsiTheme="minorHAnsi" w:cstheme="minorHAnsi"/>
          <w:color w:val="24292F"/>
          <w:szCs w:val="20"/>
          <w:shd w:val="clear" w:color="auto" w:fill="FFFFFF"/>
        </w:rPr>
        <w:t xml:space="preserve"> models used in the same test case.</w:t>
      </w:r>
    </w:p>
    <w:p w14:paraId="2856507D" w14:textId="77777777" w:rsidR="008A4CB4" w:rsidRPr="008A4CB4" w:rsidRDefault="008A4CB4" w:rsidP="008A4CB4">
      <w:pPr>
        <w:spacing w:after="0"/>
        <w:rPr>
          <w:rFonts w:asciiTheme="minorHAnsi" w:hAnsiTheme="minorHAnsi" w:cstheme="minorHAnsi"/>
          <w:color w:val="24292F"/>
          <w:szCs w:val="20"/>
          <w:shd w:val="clear" w:color="auto" w:fill="FFFFFF"/>
        </w:rPr>
      </w:pPr>
    </w:p>
    <w:p w14:paraId="125A90DF" w14:textId="77777777" w:rsidR="008A4CB4" w:rsidRPr="008A4CB4" w:rsidRDefault="008A4CB4" w:rsidP="008A4CB4">
      <w:pPr>
        <w:spacing w:after="0"/>
        <w:rPr>
          <w:rFonts w:asciiTheme="minorHAnsi" w:hAnsiTheme="minorHAnsi" w:cstheme="minorHAnsi"/>
          <w:color w:val="24292F"/>
          <w:szCs w:val="20"/>
          <w:shd w:val="clear" w:color="auto" w:fill="FFFFFF"/>
        </w:rPr>
      </w:pPr>
      <w:r w:rsidRPr="008A4CB4">
        <w:rPr>
          <w:rFonts w:asciiTheme="minorHAnsi" w:hAnsiTheme="minorHAnsi" w:cstheme="minorHAnsi"/>
          <w:color w:val="24292F"/>
          <w:szCs w:val="20"/>
          <w:shd w:val="clear" w:color="auto" w:fill="FFFFFF"/>
        </w:rPr>
        <w:t xml:space="preserve">6) Encrypted models in the secure test cases will reside in non-root model objects as required by the Secure Content Extension specification. The primary focus of the secure test cases is focused on the render’s making choices between the primary object and alternatives based on the rights to access encrypted content, in addition to the </w:t>
      </w:r>
      <w:proofErr w:type="spellStart"/>
      <w:r w:rsidRPr="008A4CB4">
        <w:rPr>
          <w:rFonts w:asciiTheme="minorHAnsi" w:hAnsiTheme="minorHAnsi" w:cstheme="minorHAnsi"/>
          <w:color w:val="24292F"/>
          <w:szCs w:val="20"/>
          <w:shd w:val="clear" w:color="auto" w:fill="FFFFFF"/>
        </w:rPr>
        <w:t>meshresoluition</w:t>
      </w:r>
      <w:proofErr w:type="spellEnd"/>
      <w:r w:rsidRPr="008A4CB4">
        <w:rPr>
          <w:rFonts w:asciiTheme="minorHAnsi" w:hAnsiTheme="minorHAnsi" w:cstheme="minorHAnsi"/>
          <w:color w:val="24292F"/>
          <w:szCs w:val="20"/>
          <w:shd w:val="clear" w:color="auto" w:fill="FFFFFF"/>
        </w:rPr>
        <w:t xml:space="preserve"> and alternatives criteria already tested in the non-secure test cases. </w:t>
      </w:r>
    </w:p>
    <w:p w14:paraId="37747D19" w14:textId="77777777" w:rsidR="008A4CB4" w:rsidRPr="008A4CB4" w:rsidRDefault="008A4CB4" w:rsidP="008A4CB4">
      <w:pPr>
        <w:spacing w:after="0"/>
        <w:rPr>
          <w:rFonts w:asciiTheme="minorHAnsi" w:hAnsiTheme="minorHAnsi" w:cstheme="minorHAnsi"/>
          <w:color w:val="24292F"/>
          <w:szCs w:val="20"/>
          <w:shd w:val="clear" w:color="auto" w:fill="FFFFFF"/>
        </w:rPr>
      </w:pPr>
    </w:p>
    <w:p w14:paraId="0AF009DE"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color w:val="24292F"/>
          <w:szCs w:val="20"/>
          <w:shd w:val="clear" w:color="auto" w:fill="FFFFFF"/>
        </w:rPr>
        <w:t>7</w:t>
      </w:r>
      <w:r w:rsidRPr="008A4CB4">
        <w:rPr>
          <w:rFonts w:asciiTheme="minorHAnsi" w:hAnsiTheme="minorHAnsi" w:cstheme="minorHAnsi"/>
          <w:szCs w:val="20"/>
        </w:rPr>
        <w:t xml:space="preserve">) Omitting the path and </w:t>
      </w:r>
      <w:proofErr w:type="spellStart"/>
      <w:r w:rsidRPr="008A4CB4">
        <w:rPr>
          <w:rFonts w:asciiTheme="minorHAnsi" w:hAnsiTheme="minorHAnsi" w:cstheme="minorHAnsi"/>
          <w:szCs w:val="20"/>
        </w:rPr>
        <w:t>modelresolution</w:t>
      </w:r>
      <w:proofErr w:type="spellEnd"/>
      <w:r w:rsidRPr="008A4CB4">
        <w:rPr>
          <w:rFonts w:asciiTheme="minorHAnsi" w:hAnsiTheme="minorHAnsi" w:cstheme="minorHAnsi"/>
          <w:szCs w:val="20"/>
        </w:rPr>
        <w:t xml:space="preserve"> attribute in the object element and alternate elements are covered in the Alternative Combination tests. </w:t>
      </w:r>
    </w:p>
    <w:p w14:paraId="35B73EB3" w14:textId="77777777" w:rsidR="008A4CB4" w:rsidRPr="008A4CB4" w:rsidRDefault="008A4CB4" w:rsidP="008A4CB4">
      <w:pPr>
        <w:spacing w:after="0"/>
        <w:rPr>
          <w:rFonts w:asciiTheme="minorHAnsi" w:hAnsiTheme="minorHAnsi" w:cstheme="minorHAnsi"/>
          <w:szCs w:val="20"/>
        </w:rPr>
      </w:pPr>
    </w:p>
    <w:p w14:paraId="51ED2395" w14:textId="77777777"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lastRenderedPageBreak/>
        <w:t xml:space="preserve">8) Testing of an alternative selection where the consumer does not support a required extension is performed in non-secure test case P_XPX_0722_02 by declaring a non-existent namespace extension and then mapping that namespaces prefix into the model element’s </w:t>
      </w:r>
      <w:proofErr w:type="spellStart"/>
      <w:r w:rsidRPr="008A4CB4">
        <w:rPr>
          <w:rFonts w:asciiTheme="minorHAnsi" w:hAnsiTheme="minorHAnsi" w:cstheme="minorHAnsi"/>
          <w:szCs w:val="20"/>
        </w:rPr>
        <w:t>requiredextensions</w:t>
      </w:r>
      <w:proofErr w:type="spellEnd"/>
      <w:r w:rsidRPr="008A4CB4">
        <w:rPr>
          <w:rFonts w:asciiTheme="minorHAnsi" w:hAnsiTheme="minorHAnsi" w:cstheme="minorHAnsi"/>
          <w:szCs w:val="20"/>
        </w:rPr>
        <w:t xml:space="preserve"> attribute value for the alternative selection.</w:t>
      </w:r>
    </w:p>
    <w:p w14:paraId="3125017C" w14:textId="0F962251"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t xml:space="preserve">9) The consumer under test should behave as if it is identified by the </w:t>
      </w:r>
      <w:proofErr w:type="spellStart"/>
      <w:r w:rsidRPr="008A4CB4">
        <w:rPr>
          <w:rFonts w:asciiTheme="minorHAnsi" w:hAnsiTheme="minorHAnsi" w:cstheme="minorHAnsi"/>
          <w:b/>
          <w:bCs/>
          <w:szCs w:val="20"/>
        </w:rPr>
        <w:t>consumerid</w:t>
      </w:r>
      <w:proofErr w:type="spellEnd"/>
      <w:r w:rsidRPr="008A4CB4">
        <w:rPr>
          <w:rFonts w:asciiTheme="minorHAnsi" w:hAnsiTheme="minorHAnsi" w:cstheme="minorHAnsi"/>
          <w:b/>
          <w:bCs/>
          <w:szCs w:val="20"/>
        </w:rPr>
        <w:t>="test3mf01"</w:t>
      </w:r>
      <w:r w:rsidRPr="008A4CB4">
        <w:rPr>
          <w:rFonts w:asciiTheme="minorHAnsi" w:hAnsiTheme="minorHAnsi" w:cstheme="minorHAnsi"/>
          <w:szCs w:val="20"/>
        </w:rPr>
        <w:t xml:space="preserve">, even though for their production code they use a different </w:t>
      </w:r>
      <w:proofErr w:type="spellStart"/>
      <w:r w:rsidRPr="008A4CB4">
        <w:rPr>
          <w:rFonts w:asciiTheme="minorHAnsi" w:hAnsiTheme="minorHAnsi" w:cstheme="minorHAnsi"/>
          <w:szCs w:val="20"/>
        </w:rPr>
        <w:t>consumerid</w:t>
      </w:r>
      <w:proofErr w:type="spellEnd"/>
      <w:r w:rsidRPr="008A4CB4">
        <w:rPr>
          <w:rFonts w:asciiTheme="minorHAnsi" w:hAnsiTheme="minorHAnsi" w:cstheme="minorHAnsi"/>
          <w:szCs w:val="20"/>
        </w:rPr>
        <w:t xml:space="preserve">. Secondly, the consumer under test should embed the private key shown in Appendix D and map this to </w:t>
      </w:r>
      <w:proofErr w:type="spellStart"/>
      <w:r w:rsidRPr="008A4CB4">
        <w:rPr>
          <w:rFonts w:asciiTheme="minorHAnsi" w:hAnsiTheme="minorHAnsi" w:cstheme="minorHAnsi"/>
          <w:b/>
          <w:bCs/>
          <w:szCs w:val="20"/>
        </w:rPr>
        <w:t>keyid</w:t>
      </w:r>
      <w:proofErr w:type="spellEnd"/>
      <w:r w:rsidRPr="008A4CB4">
        <w:rPr>
          <w:rFonts w:asciiTheme="minorHAnsi" w:hAnsiTheme="minorHAnsi" w:cstheme="minorHAnsi"/>
          <w:b/>
          <w:bCs/>
          <w:szCs w:val="20"/>
        </w:rPr>
        <w:t>= “test3mfkek01”</w:t>
      </w:r>
      <w:r w:rsidRPr="008A4CB4">
        <w:rPr>
          <w:rFonts w:asciiTheme="minorHAnsi" w:hAnsiTheme="minorHAnsi" w:cstheme="minorHAnsi"/>
          <w:szCs w:val="20"/>
        </w:rPr>
        <w:t xml:space="preserve"> to be able to decrypt the test case’s encrypted content. The </w:t>
      </w:r>
      <w:proofErr w:type="spellStart"/>
      <w:r w:rsidRPr="008A4CB4">
        <w:rPr>
          <w:rFonts w:asciiTheme="minorHAnsi" w:hAnsiTheme="minorHAnsi" w:cstheme="minorHAnsi"/>
          <w:szCs w:val="20"/>
        </w:rPr>
        <w:t>consumerid</w:t>
      </w:r>
      <w:proofErr w:type="spellEnd"/>
      <w:r w:rsidRPr="008A4CB4">
        <w:rPr>
          <w:rFonts w:asciiTheme="minorHAnsi" w:hAnsiTheme="minorHAnsi" w:cstheme="minorHAnsi"/>
          <w:szCs w:val="20"/>
        </w:rPr>
        <w:t xml:space="preserve"> and </w:t>
      </w:r>
      <w:proofErr w:type="spellStart"/>
      <w:r w:rsidRPr="008A4CB4">
        <w:rPr>
          <w:rFonts w:asciiTheme="minorHAnsi" w:hAnsiTheme="minorHAnsi" w:cstheme="minorHAnsi"/>
          <w:szCs w:val="20"/>
        </w:rPr>
        <w:t>keyid</w:t>
      </w:r>
      <w:proofErr w:type="spellEnd"/>
      <w:r w:rsidRPr="008A4CB4">
        <w:rPr>
          <w:rFonts w:asciiTheme="minorHAnsi" w:hAnsiTheme="minorHAnsi" w:cstheme="minorHAnsi"/>
          <w:szCs w:val="20"/>
        </w:rPr>
        <w:t xml:space="preserve"> noted above will be stored in the test case keystore part and these identifiers will be mapped to all encrypted content that the consumer under test is expected to decrypt unless noted otherwise.  Test cases will also contain models that have been encrypted with a different key that the device under test will not have the necessary keys to decrypt.</w:t>
      </w:r>
    </w:p>
    <w:p w14:paraId="73B6C092" w14:textId="77777777"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t>10)Test cases will utilize the following two sets of mesh objects. To the extent that multiple mesh objects with the same model resolution are used in the same test case, unique mesh objects will be utilized for each instance to make it obvious whether the DUT selected the expected object.</w:t>
      </w:r>
    </w:p>
    <w:tbl>
      <w:tblPr>
        <w:tblStyle w:val="TableGrid"/>
        <w:tblW w:w="0" w:type="auto"/>
        <w:tblLook w:val="04A0" w:firstRow="1" w:lastRow="0" w:firstColumn="1" w:lastColumn="0" w:noHBand="0" w:noVBand="1"/>
      </w:tblPr>
      <w:tblGrid>
        <w:gridCol w:w="2337"/>
        <w:gridCol w:w="2337"/>
        <w:gridCol w:w="2338"/>
        <w:gridCol w:w="2338"/>
      </w:tblGrid>
      <w:tr w:rsidR="008A4CB4" w:rsidRPr="008A4CB4" w14:paraId="4196437D" w14:textId="77777777" w:rsidTr="005A41B1">
        <w:tc>
          <w:tcPr>
            <w:tcW w:w="2337" w:type="dxa"/>
          </w:tcPr>
          <w:p w14:paraId="450688AA" w14:textId="77777777" w:rsidR="008A4CB4" w:rsidRPr="008A4CB4" w:rsidRDefault="008A4CB4" w:rsidP="005A41B1">
            <w:pPr>
              <w:jc w:val="center"/>
              <w:rPr>
                <w:rFonts w:asciiTheme="minorHAnsi" w:hAnsiTheme="minorHAnsi" w:cstheme="minorHAnsi"/>
                <w:b/>
                <w:bCs/>
                <w:szCs w:val="20"/>
              </w:rPr>
            </w:pPr>
          </w:p>
        </w:tc>
        <w:tc>
          <w:tcPr>
            <w:tcW w:w="2337" w:type="dxa"/>
          </w:tcPr>
          <w:p w14:paraId="26B5C3B1" w14:textId="77777777" w:rsidR="008A4CB4" w:rsidRPr="008A4CB4" w:rsidRDefault="008A4CB4" w:rsidP="005A41B1">
            <w:pPr>
              <w:jc w:val="center"/>
              <w:rPr>
                <w:rFonts w:asciiTheme="minorHAnsi" w:hAnsiTheme="minorHAnsi" w:cstheme="minorHAnsi"/>
                <w:b/>
                <w:bCs/>
                <w:szCs w:val="20"/>
              </w:rPr>
            </w:pPr>
            <w:proofErr w:type="spellStart"/>
            <w:r w:rsidRPr="008A4CB4">
              <w:rPr>
                <w:rFonts w:asciiTheme="minorHAnsi" w:hAnsiTheme="minorHAnsi" w:cstheme="minorHAnsi"/>
                <w:b/>
                <w:bCs/>
                <w:szCs w:val="20"/>
              </w:rPr>
              <w:t>fullres</w:t>
            </w:r>
            <w:proofErr w:type="spellEnd"/>
          </w:p>
        </w:tc>
        <w:tc>
          <w:tcPr>
            <w:tcW w:w="2338" w:type="dxa"/>
          </w:tcPr>
          <w:p w14:paraId="2621204A"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obfuscated</w:t>
            </w:r>
          </w:p>
        </w:tc>
        <w:tc>
          <w:tcPr>
            <w:tcW w:w="2338" w:type="dxa"/>
          </w:tcPr>
          <w:p w14:paraId="5FE07931" w14:textId="77777777" w:rsidR="008A4CB4" w:rsidRPr="008A4CB4" w:rsidRDefault="008A4CB4" w:rsidP="005A41B1">
            <w:pPr>
              <w:jc w:val="center"/>
              <w:rPr>
                <w:rFonts w:asciiTheme="minorHAnsi" w:hAnsiTheme="minorHAnsi" w:cstheme="minorHAnsi"/>
                <w:b/>
                <w:bCs/>
                <w:szCs w:val="20"/>
              </w:rPr>
            </w:pPr>
            <w:proofErr w:type="spellStart"/>
            <w:r w:rsidRPr="008A4CB4">
              <w:rPr>
                <w:rFonts w:asciiTheme="minorHAnsi" w:hAnsiTheme="minorHAnsi" w:cstheme="minorHAnsi"/>
                <w:b/>
                <w:bCs/>
                <w:szCs w:val="20"/>
              </w:rPr>
              <w:t>lowres</w:t>
            </w:r>
            <w:proofErr w:type="spellEnd"/>
          </w:p>
        </w:tc>
      </w:tr>
      <w:tr w:rsidR="008A4CB4" w:rsidRPr="008A4CB4" w14:paraId="09C10442" w14:textId="77777777" w:rsidTr="005A41B1">
        <w:tc>
          <w:tcPr>
            <w:tcW w:w="2337" w:type="dxa"/>
          </w:tcPr>
          <w:p w14:paraId="3CA7E176" w14:textId="77777777" w:rsidR="008A4CB4" w:rsidRPr="008A4CB4" w:rsidRDefault="008A4CB4" w:rsidP="005A41B1">
            <w:pPr>
              <w:jc w:val="center"/>
              <w:rPr>
                <w:rFonts w:asciiTheme="minorHAnsi" w:hAnsiTheme="minorHAnsi" w:cstheme="minorHAnsi"/>
                <w:b/>
                <w:bCs/>
                <w:szCs w:val="20"/>
              </w:rPr>
            </w:pPr>
          </w:p>
          <w:p w14:paraId="0F81378C" w14:textId="77777777" w:rsidR="008A4CB4" w:rsidRPr="008A4CB4" w:rsidRDefault="008A4CB4" w:rsidP="005A41B1">
            <w:pPr>
              <w:jc w:val="center"/>
              <w:rPr>
                <w:rFonts w:asciiTheme="minorHAnsi" w:hAnsiTheme="minorHAnsi" w:cstheme="minorHAnsi"/>
                <w:b/>
                <w:bCs/>
                <w:szCs w:val="20"/>
              </w:rPr>
            </w:pPr>
          </w:p>
          <w:p w14:paraId="6B3CBADE"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Mesh Object Set 1</w:t>
            </w:r>
          </w:p>
        </w:tc>
        <w:tc>
          <w:tcPr>
            <w:tcW w:w="2337" w:type="dxa"/>
          </w:tcPr>
          <w:p w14:paraId="13D9BBA8"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19CAF5D9" wp14:editId="1A464693">
                  <wp:extent cx="1105469" cy="106985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23283" cy="1087091"/>
                          </a:xfrm>
                          <a:prstGeom prst="rect">
                            <a:avLst/>
                          </a:prstGeom>
                          <a:noFill/>
                          <a:ln>
                            <a:noFill/>
                          </a:ln>
                        </pic:spPr>
                      </pic:pic>
                    </a:graphicData>
                  </a:graphic>
                </wp:inline>
              </w:drawing>
            </w:r>
          </w:p>
        </w:tc>
        <w:tc>
          <w:tcPr>
            <w:tcW w:w="2338" w:type="dxa"/>
          </w:tcPr>
          <w:p w14:paraId="2300C9D1"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150E267C" wp14:editId="5AE7158C">
                  <wp:extent cx="1194179" cy="1070866"/>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06197" cy="1081643"/>
                          </a:xfrm>
                          <a:prstGeom prst="rect">
                            <a:avLst/>
                          </a:prstGeom>
                          <a:noFill/>
                          <a:ln>
                            <a:noFill/>
                          </a:ln>
                        </pic:spPr>
                      </pic:pic>
                    </a:graphicData>
                  </a:graphic>
                </wp:inline>
              </w:drawing>
            </w:r>
          </w:p>
        </w:tc>
        <w:tc>
          <w:tcPr>
            <w:tcW w:w="2338" w:type="dxa"/>
          </w:tcPr>
          <w:p w14:paraId="704B09B9"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6E328608" wp14:editId="234CC982">
                  <wp:extent cx="1205774" cy="1099361"/>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84975" cy="1171572"/>
                          </a:xfrm>
                          <a:prstGeom prst="rect">
                            <a:avLst/>
                          </a:prstGeom>
                          <a:noFill/>
                          <a:ln>
                            <a:noFill/>
                          </a:ln>
                        </pic:spPr>
                      </pic:pic>
                    </a:graphicData>
                  </a:graphic>
                </wp:inline>
              </w:drawing>
            </w:r>
          </w:p>
        </w:tc>
      </w:tr>
      <w:tr w:rsidR="008A4CB4" w:rsidRPr="008A4CB4" w14:paraId="17EF3362" w14:textId="77777777" w:rsidTr="005A41B1">
        <w:tc>
          <w:tcPr>
            <w:tcW w:w="2337" w:type="dxa"/>
          </w:tcPr>
          <w:p w14:paraId="4CCD09CE" w14:textId="77777777" w:rsidR="008A4CB4" w:rsidRPr="008A4CB4" w:rsidRDefault="008A4CB4" w:rsidP="005A41B1">
            <w:pPr>
              <w:jc w:val="center"/>
              <w:rPr>
                <w:rFonts w:asciiTheme="minorHAnsi" w:hAnsiTheme="minorHAnsi" w:cstheme="minorHAnsi"/>
                <w:b/>
                <w:bCs/>
                <w:szCs w:val="20"/>
              </w:rPr>
            </w:pPr>
          </w:p>
          <w:p w14:paraId="70FDF5A8" w14:textId="77777777" w:rsidR="008A4CB4" w:rsidRPr="008A4CB4" w:rsidRDefault="008A4CB4" w:rsidP="005A41B1">
            <w:pPr>
              <w:jc w:val="center"/>
              <w:rPr>
                <w:rFonts w:asciiTheme="minorHAnsi" w:hAnsiTheme="minorHAnsi" w:cstheme="minorHAnsi"/>
                <w:b/>
                <w:bCs/>
                <w:szCs w:val="20"/>
              </w:rPr>
            </w:pPr>
          </w:p>
          <w:p w14:paraId="59C6155B"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Mesh Object Set 2</w:t>
            </w:r>
          </w:p>
        </w:tc>
        <w:tc>
          <w:tcPr>
            <w:tcW w:w="2337" w:type="dxa"/>
          </w:tcPr>
          <w:p w14:paraId="1F2E307B"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53DB4995" wp14:editId="1EA2AC4D">
                  <wp:extent cx="1076588" cy="1180531"/>
                  <wp:effectExtent l="0" t="0" r="952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21398" cy="1229667"/>
                          </a:xfrm>
                          <a:prstGeom prst="rect">
                            <a:avLst/>
                          </a:prstGeom>
                          <a:noFill/>
                          <a:ln>
                            <a:noFill/>
                          </a:ln>
                        </pic:spPr>
                      </pic:pic>
                    </a:graphicData>
                  </a:graphic>
                </wp:inline>
              </w:drawing>
            </w:r>
          </w:p>
        </w:tc>
        <w:tc>
          <w:tcPr>
            <w:tcW w:w="2338" w:type="dxa"/>
          </w:tcPr>
          <w:p w14:paraId="4A06B227"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61B8D146" wp14:editId="0A415954">
                  <wp:extent cx="1098891" cy="1116482"/>
                  <wp:effectExtent l="0" t="0" r="635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11598" cy="1129392"/>
                          </a:xfrm>
                          <a:prstGeom prst="rect">
                            <a:avLst/>
                          </a:prstGeom>
                          <a:noFill/>
                          <a:ln>
                            <a:noFill/>
                          </a:ln>
                        </pic:spPr>
                      </pic:pic>
                    </a:graphicData>
                  </a:graphic>
                </wp:inline>
              </w:drawing>
            </w:r>
          </w:p>
        </w:tc>
        <w:tc>
          <w:tcPr>
            <w:tcW w:w="2338" w:type="dxa"/>
          </w:tcPr>
          <w:p w14:paraId="7DED6957"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080C9867" wp14:editId="663F5353">
                  <wp:extent cx="1119363" cy="1131402"/>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35853" cy="1148070"/>
                          </a:xfrm>
                          <a:prstGeom prst="rect">
                            <a:avLst/>
                          </a:prstGeom>
                          <a:noFill/>
                          <a:ln>
                            <a:noFill/>
                          </a:ln>
                        </pic:spPr>
                      </pic:pic>
                    </a:graphicData>
                  </a:graphic>
                </wp:inline>
              </w:drawing>
            </w:r>
          </w:p>
        </w:tc>
      </w:tr>
    </w:tbl>
    <w:p w14:paraId="4E92E4FB"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b/>
          <w:bCs/>
          <w:szCs w:val="20"/>
        </w:rPr>
        <w:t>Note:</w:t>
      </w:r>
      <w:r w:rsidRPr="008A4CB4">
        <w:rPr>
          <w:rFonts w:asciiTheme="minorHAnsi" w:hAnsiTheme="minorHAnsi" w:cstheme="minorHAnsi"/>
          <w:szCs w:val="20"/>
        </w:rPr>
        <w:t xml:space="preserve"> The colors of the images above are irrelevant as no colors are specified in the test case models, so the objects viewed with use the viewers default color and printed objects will render using the default printing material color.</w:t>
      </w:r>
    </w:p>
    <w:p w14:paraId="74675BBB" w14:textId="77777777" w:rsidR="008A4CB4" w:rsidRPr="008A4CB4" w:rsidRDefault="008A4CB4" w:rsidP="008A4CB4">
      <w:pPr>
        <w:rPr>
          <w:rFonts w:asciiTheme="minorHAnsi" w:hAnsiTheme="minorHAnsi" w:cstheme="minorHAnsi"/>
          <w:b/>
          <w:bCs/>
          <w:szCs w:val="20"/>
        </w:rPr>
      </w:pPr>
    </w:p>
    <w:p w14:paraId="3C36FA03" w14:textId="77777777" w:rsidR="008A4CB4" w:rsidRPr="008A4CB4" w:rsidRDefault="008A4CB4" w:rsidP="008A4CB4">
      <w:pPr>
        <w:rPr>
          <w:rFonts w:asciiTheme="minorHAnsi" w:hAnsiTheme="minorHAnsi" w:cstheme="minorHAnsi"/>
          <w:b/>
          <w:bCs/>
          <w:szCs w:val="20"/>
        </w:rPr>
      </w:pPr>
      <w:r w:rsidRPr="008A4CB4">
        <w:rPr>
          <w:rFonts w:asciiTheme="minorHAnsi" w:hAnsiTheme="minorHAnsi" w:cstheme="minorHAnsi"/>
          <w:b/>
          <w:bCs/>
          <w:szCs w:val="20"/>
        </w:rPr>
        <w:br w:type="page"/>
      </w:r>
    </w:p>
    <w:p w14:paraId="24222048" w14:textId="77777777" w:rsidR="008A4CB4" w:rsidRPr="00CF6942" w:rsidRDefault="008A4CB4" w:rsidP="008A4CB4">
      <w:pPr>
        <w:spacing w:after="0"/>
        <w:rPr>
          <w:rFonts w:asciiTheme="minorHAnsi" w:hAnsiTheme="minorHAnsi" w:cstheme="minorHAnsi"/>
          <w:b/>
          <w:bCs/>
          <w:sz w:val="24"/>
          <w:szCs w:val="24"/>
        </w:rPr>
      </w:pPr>
      <w:r w:rsidRPr="00CF6942">
        <w:rPr>
          <w:rFonts w:asciiTheme="minorHAnsi" w:hAnsiTheme="minorHAnsi" w:cstheme="minorHAnsi"/>
          <w:b/>
          <w:bCs/>
          <w:sz w:val="24"/>
          <w:szCs w:val="24"/>
        </w:rPr>
        <w:lastRenderedPageBreak/>
        <w:t>Alternative Combinations</w:t>
      </w:r>
    </w:p>
    <w:p w14:paraId="148969E7" w14:textId="296752F9" w:rsid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Most test cases will reference the following table which defines a set of models that the consumer can select from including the primary object model and one or more alternatives. For each combination of models, the table will indicate the expected model to be rendered for the two use cases (printer/slicer). Legend:</w:t>
      </w:r>
    </w:p>
    <w:p w14:paraId="7BE6F39E" w14:textId="77777777" w:rsidR="008262E2" w:rsidRPr="008A4CB4" w:rsidRDefault="008262E2" w:rsidP="008A4CB4">
      <w:pPr>
        <w:spacing w:after="0"/>
        <w:rPr>
          <w:rFonts w:asciiTheme="minorHAnsi" w:hAnsiTheme="minorHAnsi" w:cstheme="minorHAnsi"/>
          <w:szCs w:val="20"/>
        </w:rPr>
      </w:pPr>
    </w:p>
    <w:p w14:paraId="76B075A4"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RMM</w:t>
      </w:r>
      <w:r w:rsidRPr="008A4CB4">
        <w:rPr>
          <w:rFonts w:asciiTheme="minorHAnsi" w:hAnsiTheme="minorHAnsi" w:cstheme="minorHAnsi"/>
          <w:szCs w:val="20"/>
        </w:rPr>
        <w:t xml:space="preserve">– Alternatives specified in object with mesh located in root model </w:t>
      </w:r>
    </w:p>
    <w:p w14:paraId="6A9E13A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RMC</w:t>
      </w:r>
      <w:r w:rsidRPr="008A4CB4">
        <w:rPr>
          <w:rFonts w:asciiTheme="minorHAnsi" w:hAnsiTheme="minorHAnsi" w:cstheme="minorHAnsi"/>
          <w:szCs w:val="20"/>
        </w:rPr>
        <w:t xml:space="preserve">– Alternatives specified in object with components located in root model. Mesh referenced by component in same model </w:t>
      </w:r>
    </w:p>
    <w:p w14:paraId="4D64F044"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RMC1</w:t>
      </w:r>
      <w:r w:rsidRPr="008A4CB4">
        <w:rPr>
          <w:rFonts w:asciiTheme="minorHAnsi" w:hAnsiTheme="minorHAnsi" w:cstheme="minorHAnsi"/>
          <w:szCs w:val="20"/>
        </w:rPr>
        <w:t xml:space="preserve">– Alternatives specified in object with components located in root model. Mesh referenced by component in non-root model </w:t>
      </w:r>
    </w:p>
    <w:p w14:paraId="3462518C"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NRMM</w:t>
      </w:r>
      <w:r w:rsidRPr="008A4CB4">
        <w:rPr>
          <w:rFonts w:asciiTheme="minorHAnsi" w:hAnsiTheme="minorHAnsi" w:cstheme="minorHAnsi"/>
          <w:szCs w:val="20"/>
        </w:rPr>
        <w:t xml:space="preserve"> – Alternatives specified in object with mesh located in non-root model</w:t>
      </w:r>
    </w:p>
    <w:p w14:paraId="3ADF307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NRMC</w:t>
      </w:r>
      <w:r w:rsidRPr="008A4CB4">
        <w:rPr>
          <w:rFonts w:asciiTheme="minorHAnsi" w:hAnsiTheme="minorHAnsi" w:cstheme="minorHAnsi"/>
          <w:szCs w:val="20"/>
        </w:rPr>
        <w:t xml:space="preserve"> – Alternatives specified in object with components located in non-root model, with the mesh located in the same model as the component</w:t>
      </w:r>
    </w:p>
    <w:p w14:paraId="1F531F72"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AMS</w:t>
      </w:r>
      <w:r w:rsidRPr="008A4CB4">
        <w:rPr>
          <w:rFonts w:asciiTheme="minorHAnsi" w:hAnsiTheme="minorHAnsi" w:cstheme="minorHAnsi"/>
          <w:szCs w:val="20"/>
        </w:rPr>
        <w:t xml:space="preserve"> – An alternate mesh object in the same model as the </w:t>
      </w:r>
      <w:proofErr w:type="gramStart"/>
      <w:r w:rsidRPr="008A4CB4">
        <w:rPr>
          <w:rFonts w:asciiTheme="minorHAnsi" w:hAnsiTheme="minorHAnsi" w:cstheme="minorHAnsi"/>
          <w:szCs w:val="20"/>
        </w:rPr>
        <w:t>alternatives</w:t>
      </w:r>
      <w:proofErr w:type="gramEnd"/>
      <w:r w:rsidRPr="008A4CB4">
        <w:rPr>
          <w:rFonts w:asciiTheme="minorHAnsi" w:hAnsiTheme="minorHAnsi" w:cstheme="minorHAnsi"/>
          <w:szCs w:val="20"/>
        </w:rPr>
        <w:t xml:space="preserve"> element</w:t>
      </w:r>
    </w:p>
    <w:p w14:paraId="52EA2690"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AMN</w:t>
      </w:r>
      <w:r w:rsidRPr="008A4CB4">
        <w:rPr>
          <w:rFonts w:asciiTheme="minorHAnsi" w:hAnsiTheme="minorHAnsi" w:cstheme="minorHAnsi"/>
          <w:szCs w:val="20"/>
        </w:rPr>
        <w:t xml:space="preserve">– An alternate mesh object in a non-root model </w:t>
      </w:r>
    </w:p>
    <w:p w14:paraId="7BD64D75"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ACS1</w:t>
      </w:r>
      <w:r w:rsidRPr="008A4CB4">
        <w:rPr>
          <w:rFonts w:asciiTheme="minorHAnsi" w:hAnsiTheme="minorHAnsi" w:cstheme="minorHAnsi"/>
          <w:szCs w:val="20"/>
        </w:rPr>
        <w:t xml:space="preserve"> – An alternate component object in the same model as the </w:t>
      </w:r>
      <w:proofErr w:type="gramStart"/>
      <w:r w:rsidRPr="008A4CB4">
        <w:rPr>
          <w:rFonts w:asciiTheme="minorHAnsi" w:hAnsiTheme="minorHAnsi" w:cstheme="minorHAnsi"/>
          <w:szCs w:val="20"/>
        </w:rPr>
        <w:t>alternatives</w:t>
      </w:r>
      <w:proofErr w:type="gramEnd"/>
      <w:r w:rsidRPr="008A4CB4">
        <w:rPr>
          <w:rFonts w:asciiTheme="minorHAnsi" w:hAnsiTheme="minorHAnsi" w:cstheme="minorHAnsi"/>
          <w:szCs w:val="20"/>
        </w:rPr>
        <w:t xml:space="preserve"> element, that in turn points to a mesh object in the same model</w:t>
      </w:r>
    </w:p>
    <w:p w14:paraId="676677F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ACS2</w:t>
      </w:r>
      <w:r w:rsidRPr="008A4CB4">
        <w:rPr>
          <w:rFonts w:asciiTheme="minorHAnsi" w:hAnsiTheme="minorHAnsi" w:cstheme="minorHAnsi"/>
          <w:szCs w:val="20"/>
        </w:rPr>
        <w:t xml:space="preserve"> – An alternate component object in the same model as the </w:t>
      </w:r>
      <w:proofErr w:type="gramStart"/>
      <w:r w:rsidRPr="008A4CB4">
        <w:rPr>
          <w:rFonts w:asciiTheme="minorHAnsi" w:hAnsiTheme="minorHAnsi" w:cstheme="minorHAnsi"/>
          <w:szCs w:val="20"/>
        </w:rPr>
        <w:t>alternatives</w:t>
      </w:r>
      <w:proofErr w:type="gramEnd"/>
      <w:r w:rsidRPr="008A4CB4">
        <w:rPr>
          <w:rFonts w:asciiTheme="minorHAnsi" w:hAnsiTheme="minorHAnsi" w:cstheme="minorHAnsi"/>
          <w:szCs w:val="20"/>
        </w:rPr>
        <w:t xml:space="preserve"> element, that in turn points to mesh object in a non-root model</w:t>
      </w:r>
    </w:p>
    <w:p w14:paraId="61151F50" w14:textId="4A0116B4" w:rsid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 xml:space="preserve">ACN </w:t>
      </w:r>
      <w:r w:rsidRPr="008A4CB4">
        <w:rPr>
          <w:rFonts w:asciiTheme="minorHAnsi" w:hAnsiTheme="minorHAnsi" w:cstheme="minorHAnsi"/>
          <w:szCs w:val="20"/>
        </w:rPr>
        <w:t>– An alternate component object in a different (non-root) model that that in turn points to a mesh object in the same model</w:t>
      </w:r>
    </w:p>
    <w:p w14:paraId="33EFBE46" w14:textId="77777777" w:rsidR="008262E2" w:rsidRDefault="008262E2" w:rsidP="008E4E98">
      <w:pPr>
        <w:pStyle w:val="ListParagraph"/>
        <w:numPr>
          <w:ilvl w:val="0"/>
          <w:numId w:val="19"/>
        </w:numPr>
        <w:spacing w:after="0" w:line="259" w:lineRule="auto"/>
        <w:rPr>
          <w:rFonts w:asciiTheme="minorHAnsi" w:hAnsiTheme="minorHAnsi" w:cstheme="minorHAnsi"/>
          <w:szCs w:val="20"/>
        </w:rPr>
      </w:pPr>
      <w:r w:rsidRPr="008262E2">
        <w:rPr>
          <w:rFonts w:asciiTheme="minorHAnsi" w:hAnsiTheme="minorHAnsi" w:cstheme="minorHAnsi"/>
          <w:b/>
          <w:bCs/>
          <w:szCs w:val="20"/>
        </w:rPr>
        <w:t>E</w:t>
      </w:r>
      <w:r w:rsidRPr="008262E2">
        <w:rPr>
          <w:rFonts w:asciiTheme="minorHAnsi" w:hAnsiTheme="minorHAnsi" w:cstheme="minorHAnsi"/>
          <w:szCs w:val="20"/>
        </w:rPr>
        <w:t xml:space="preserve"> means that the file is encrypted, but the consumer does not have access permissions. </w:t>
      </w:r>
    </w:p>
    <w:p w14:paraId="025F1F13" w14:textId="5EBF9FED" w:rsidR="008A4CB4" w:rsidRDefault="008262E2" w:rsidP="008E4E98">
      <w:pPr>
        <w:pStyle w:val="ListParagraph"/>
        <w:numPr>
          <w:ilvl w:val="0"/>
          <w:numId w:val="19"/>
        </w:numPr>
        <w:spacing w:after="0" w:line="259" w:lineRule="auto"/>
        <w:rPr>
          <w:rFonts w:asciiTheme="minorHAnsi" w:hAnsiTheme="minorHAnsi" w:cstheme="minorHAnsi"/>
          <w:szCs w:val="20"/>
        </w:rPr>
      </w:pPr>
      <w:r w:rsidRPr="008262E2">
        <w:rPr>
          <w:rFonts w:asciiTheme="minorHAnsi" w:hAnsiTheme="minorHAnsi" w:cstheme="minorHAnsi"/>
          <w:b/>
          <w:bCs/>
          <w:szCs w:val="20"/>
        </w:rPr>
        <w:t>E_A</w:t>
      </w:r>
      <w:r w:rsidRPr="008262E2">
        <w:rPr>
          <w:rFonts w:asciiTheme="minorHAnsi" w:hAnsiTheme="minorHAnsi" w:cstheme="minorHAnsi"/>
          <w:szCs w:val="20"/>
        </w:rPr>
        <w:t xml:space="preserve"> means that the file is encrypted AND the consumer has access permissions </w:t>
      </w:r>
      <w:r>
        <w:rPr>
          <w:rFonts w:asciiTheme="minorHAnsi" w:hAnsiTheme="minorHAnsi" w:cstheme="minorHAnsi"/>
          <w:szCs w:val="20"/>
        </w:rPr>
        <w:t>(i.e. a key to decrypt)</w:t>
      </w:r>
      <w:r w:rsidRPr="008262E2">
        <w:rPr>
          <w:rFonts w:asciiTheme="minorHAnsi" w:hAnsiTheme="minorHAnsi" w:cstheme="minorHAnsi"/>
          <w:szCs w:val="20"/>
        </w:rPr>
        <w:t xml:space="preserve"> </w:t>
      </w:r>
    </w:p>
    <w:p w14:paraId="30B1EDC6" w14:textId="77777777" w:rsidR="008262E2" w:rsidRPr="008262E2" w:rsidRDefault="008262E2" w:rsidP="008262E2">
      <w:pPr>
        <w:pStyle w:val="ListParagraph"/>
        <w:spacing w:after="0" w:line="259" w:lineRule="auto"/>
        <w:rPr>
          <w:rFonts w:asciiTheme="minorHAnsi" w:hAnsiTheme="minorHAnsi" w:cstheme="minorHAnsi"/>
          <w:szCs w:val="20"/>
        </w:rPr>
      </w:pPr>
    </w:p>
    <w:p w14:paraId="1637DBA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00B0F0"/>
        </w:rPr>
        <w:t xml:space="preserve">      </w:t>
      </w:r>
      <w:r w:rsidRPr="008A4CB4">
        <w:rPr>
          <w:rFonts w:asciiTheme="minorHAnsi" w:hAnsiTheme="minorHAnsi" w:cstheme="minorHAnsi"/>
          <w:szCs w:val="20"/>
        </w:rPr>
        <w:t xml:space="preserve"> = printer/slicer consumer behavior</w:t>
      </w:r>
    </w:p>
    <w:p w14:paraId="77F2F8B3"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FFFF00"/>
        </w:rPr>
        <w:t xml:space="preserve">      </w:t>
      </w:r>
      <w:r w:rsidRPr="008A4CB4">
        <w:rPr>
          <w:rFonts w:asciiTheme="minorHAnsi" w:hAnsiTheme="minorHAnsi" w:cstheme="minorHAnsi"/>
          <w:szCs w:val="20"/>
        </w:rPr>
        <w:t xml:space="preserve"> = viewer/editor consumer behavior</w:t>
      </w:r>
    </w:p>
    <w:p w14:paraId="3F3BEA1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00B0F0"/>
        </w:rPr>
        <w:t xml:space="preserve">   </w:t>
      </w:r>
      <w:r w:rsidRPr="008A4CB4">
        <w:rPr>
          <w:rFonts w:asciiTheme="minorHAnsi" w:hAnsiTheme="minorHAnsi" w:cstheme="minorHAnsi"/>
          <w:szCs w:val="20"/>
          <w:shd w:val="clear" w:color="auto" w:fill="FFFF00"/>
        </w:rPr>
        <w:t xml:space="preserve">   </w:t>
      </w:r>
      <w:r w:rsidRPr="008A4CB4">
        <w:rPr>
          <w:rFonts w:asciiTheme="minorHAnsi" w:hAnsiTheme="minorHAnsi" w:cstheme="minorHAnsi"/>
          <w:szCs w:val="20"/>
        </w:rPr>
        <w:t>= Both printer/slicer and viewer/editor consumer behavior</w:t>
      </w:r>
    </w:p>
    <w:p w14:paraId="7890EA0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rPr>
        <w:t>`</w:t>
      </w:r>
    </w:p>
    <w:p w14:paraId="6A6F98D6" w14:textId="77777777" w:rsidR="008A4CB4" w:rsidRPr="008A4CB4" w:rsidRDefault="008A4CB4" w:rsidP="008A4CB4">
      <w:pPr>
        <w:spacing w:after="0"/>
        <w:jc w:val="center"/>
        <w:rPr>
          <w:rFonts w:asciiTheme="minorHAnsi" w:hAnsiTheme="minorHAnsi" w:cstheme="minorHAnsi"/>
          <w:b/>
          <w:bCs/>
          <w:szCs w:val="20"/>
        </w:rPr>
      </w:pPr>
      <w:r w:rsidRPr="008A4CB4">
        <w:rPr>
          <w:rFonts w:asciiTheme="minorHAnsi" w:hAnsiTheme="minorHAnsi" w:cstheme="minorHAnsi"/>
          <w:b/>
          <w:bCs/>
          <w:szCs w:val="20"/>
        </w:rPr>
        <w:t>Alternative Combination Table</w:t>
      </w:r>
    </w:p>
    <w:tbl>
      <w:tblPr>
        <w:tblStyle w:val="TableGrid"/>
        <w:tblW w:w="10809" w:type="dxa"/>
        <w:jc w:val="center"/>
        <w:tblLook w:val="04A0" w:firstRow="1" w:lastRow="0" w:firstColumn="1" w:lastColumn="0" w:noHBand="0" w:noVBand="1"/>
      </w:tblPr>
      <w:tblGrid>
        <w:gridCol w:w="849"/>
        <w:gridCol w:w="911"/>
        <w:gridCol w:w="1150"/>
        <w:gridCol w:w="770"/>
        <w:gridCol w:w="912"/>
        <w:gridCol w:w="1123"/>
        <w:gridCol w:w="775"/>
        <w:gridCol w:w="910"/>
        <w:gridCol w:w="1123"/>
        <w:gridCol w:w="769"/>
        <w:gridCol w:w="1517"/>
      </w:tblGrid>
      <w:tr w:rsidR="008A4CB4" w:rsidRPr="008A4CB4" w14:paraId="291CBDAA" w14:textId="77777777" w:rsidTr="005A41B1">
        <w:trPr>
          <w:jc w:val="center"/>
        </w:trPr>
        <w:tc>
          <w:tcPr>
            <w:tcW w:w="795" w:type="dxa"/>
            <w:vMerge w:val="restart"/>
            <w:shd w:val="clear" w:color="auto" w:fill="D9D9D9" w:themeFill="background1" w:themeFillShade="D9"/>
          </w:tcPr>
          <w:p w14:paraId="564738DC"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Name</w:t>
            </w:r>
          </w:p>
          <w:p w14:paraId="055D3813" w14:textId="77777777" w:rsidR="008A4CB4" w:rsidRPr="008A4CB4" w:rsidRDefault="008A4CB4" w:rsidP="005A41B1">
            <w:pPr>
              <w:jc w:val="center"/>
              <w:rPr>
                <w:rFonts w:asciiTheme="minorHAnsi" w:hAnsiTheme="minorHAnsi" w:cstheme="minorHAnsi"/>
                <w:b/>
                <w:bCs/>
                <w:szCs w:val="20"/>
              </w:rPr>
            </w:pPr>
          </w:p>
        </w:tc>
        <w:tc>
          <w:tcPr>
            <w:tcW w:w="2807" w:type="dxa"/>
            <w:gridSpan w:val="3"/>
            <w:shd w:val="clear" w:color="auto" w:fill="C6D9F1" w:themeFill="text2" w:themeFillTint="33"/>
          </w:tcPr>
          <w:p w14:paraId="643CF6CF"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Primary Object Model</w:t>
            </w:r>
          </w:p>
        </w:tc>
        <w:tc>
          <w:tcPr>
            <w:tcW w:w="2811" w:type="dxa"/>
            <w:gridSpan w:val="3"/>
            <w:shd w:val="clear" w:color="auto" w:fill="EAF1DD" w:themeFill="accent3" w:themeFillTint="33"/>
          </w:tcPr>
          <w:p w14:paraId="11D54F19"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Alternative Model 1</w:t>
            </w:r>
          </w:p>
        </w:tc>
        <w:tc>
          <w:tcPr>
            <w:tcW w:w="2802" w:type="dxa"/>
            <w:gridSpan w:val="3"/>
            <w:shd w:val="clear" w:color="auto" w:fill="E5DFEC" w:themeFill="accent4" w:themeFillTint="33"/>
          </w:tcPr>
          <w:p w14:paraId="3F483B23"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Alternative Model 2</w:t>
            </w:r>
          </w:p>
        </w:tc>
        <w:tc>
          <w:tcPr>
            <w:tcW w:w="1594" w:type="dxa"/>
            <w:vMerge w:val="restart"/>
            <w:shd w:val="clear" w:color="auto" w:fill="FDE9D9" w:themeFill="accent6" w:themeFillTint="33"/>
          </w:tcPr>
          <w:p w14:paraId="51118B60"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Comment</w:t>
            </w:r>
          </w:p>
        </w:tc>
      </w:tr>
      <w:tr w:rsidR="008A4CB4" w:rsidRPr="008A4CB4" w14:paraId="511003CB" w14:textId="77777777" w:rsidTr="005A41B1">
        <w:trPr>
          <w:jc w:val="center"/>
        </w:trPr>
        <w:tc>
          <w:tcPr>
            <w:tcW w:w="795" w:type="dxa"/>
            <w:vMerge/>
            <w:shd w:val="clear" w:color="auto" w:fill="D9D9D9" w:themeFill="background1" w:themeFillShade="D9"/>
          </w:tcPr>
          <w:p w14:paraId="4EA4E9CA" w14:textId="77777777" w:rsidR="008A4CB4" w:rsidRPr="008A4CB4" w:rsidRDefault="008A4CB4" w:rsidP="005A41B1">
            <w:pPr>
              <w:jc w:val="center"/>
              <w:rPr>
                <w:rFonts w:asciiTheme="minorHAnsi" w:hAnsiTheme="minorHAnsi" w:cstheme="minorHAnsi"/>
                <w:szCs w:val="20"/>
              </w:rPr>
            </w:pPr>
          </w:p>
        </w:tc>
        <w:tc>
          <w:tcPr>
            <w:tcW w:w="912" w:type="dxa"/>
            <w:shd w:val="clear" w:color="auto" w:fill="C6D9F1" w:themeFill="text2" w:themeFillTint="33"/>
          </w:tcPr>
          <w:p w14:paraId="37F90372" w14:textId="54069395"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4" w:type="dxa"/>
            <w:shd w:val="clear" w:color="auto" w:fill="C6D9F1" w:themeFill="text2" w:themeFillTint="33"/>
          </w:tcPr>
          <w:p w14:paraId="67060FB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71" w:type="dxa"/>
            <w:shd w:val="clear" w:color="auto" w:fill="C6D9F1" w:themeFill="text2" w:themeFillTint="33"/>
          </w:tcPr>
          <w:p w14:paraId="6E94EC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912" w:type="dxa"/>
            <w:shd w:val="clear" w:color="auto" w:fill="EAF1DD" w:themeFill="accent3" w:themeFillTint="33"/>
          </w:tcPr>
          <w:p w14:paraId="61509C7E" w14:textId="3DF1817D"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3" w:type="dxa"/>
            <w:shd w:val="clear" w:color="auto" w:fill="EAF1DD" w:themeFill="accent3" w:themeFillTint="33"/>
          </w:tcPr>
          <w:p w14:paraId="6C90712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76" w:type="dxa"/>
            <w:shd w:val="clear" w:color="auto" w:fill="EAF1DD" w:themeFill="accent3" w:themeFillTint="33"/>
          </w:tcPr>
          <w:p w14:paraId="7C50D34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910" w:type="dxa"/>
            <w:shd w:val="clear" w:color="auto" w:fill="E5DFEC" w:themeFill="accent4" w:themeFillTint="33"/>
          </w:tcPr>
          <w:p w14:paraId="2B37935D" w14:textId="490A7E7F"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3" w:type="dxa"/>
            <w:shd w:val="clear" w:color="auto" w:fill="E5DFEC" w:themeFill="accent4" w:themeFillTint="33"/>
          </w:tcPr>
          <w:p w14:paraId="0E1D328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69" w:type="dxa"/>
            <w:shd w:val="clear" w:color="auto" w:fill="E5DFEC" w:themeFill="accent4" w:themeFillTint="33"/>
          </w:tcPr>
          <w:p w14:paraId="1127189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1594" w:type="dxa"/>
            <w:vMerge/>
            <w:shd w:val="clear" w:color="auto" w:fill="FDE9D9" w:themeFill="accent6" w:themeFillTint="33"/>
          </w:tcPr>
          <w:p w14:paraId="23E631C4" w14:textId="77777777" w:rsidR="008A4CB4" w:rsidRPr="008A4CB4" w:rsidRDefault="008A4CB4" w:rsidP="005A41B1">
            <w:pPr>
              <w:jc w:val="center"/>
              <w:rPr>
                <w:rFonts w:asciiTheme="minorHAnsi" w:hAnsiTheme="minorHAnsi" w:cstheme="minorHAnsi"/>
                <w:szCs w:val="20"/>
              </w:rPr>
            </w:pPr>
          </w:p>
        </w:tc>
      </w:tr>
      <w:tr w:rsidR="008A4CB4" w:rsidRPr="008A4CB4" w14:paraId="50FF97DF" w14:textId="77777777" w:rsidTr="005A41B1">
        <w:trPr>
          <w:jc w:val="center"/>
        </w:trPr>
        <w:tc>
          <w:tcPr>
            <w:tcW w:w="795" w:type="dxa"/>
          </w:tcPr>
          <w:p w14:paraId="6E6E698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Alt_01</w:t>
            </w:r>
          </w:p>
        </w:tc>
        <w:tc>
          <w:tcPr>
            <w:tcW w:w="912" w:type="dxa"/>
          </w:tcPr>
          <w:p w14:paraId="1CD401C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0C558BCF"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71" w:type="dxa"/>
          </w:tcPr>
          <w:p w14:paraId="48E14D7B" w14:textId="77777777" w:rsidR="008A4CB4" w:rsidRPr="008A4CB4" w:rsidRDefault="008A4CB4" w:rsidP="005A41B1">
            <w:pPr>
              <w:jc w:val="center"/>
              <w:rPr>
                <w:rFonts w:asciiTheme="minorHAnsi" w:hAnsiTheme="minorHAnsi" w:cstheme="minorHAnsi"/>
                <w:szCs w:val="20"/>
              </w:rPr>
            </w:pPr>
          </w:p>
        </w:tc>
        <w:tc>
          <w:tcPr>
            <w:tcW w:w="912" w:type="dxa"/>
          </w:tcPr>
          <w:p w14:paraId="066633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19E15A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7568A4FB" w14:textId="77777777" w:rsidR="008A4CB4" w:rsidRPr="008A4CB4" w:rsidRDefault="008A4CB4" w:rsidP="005A41B1">
            <w:pPr>
              <w:jc w:val="center"/>
              <w:rPr>
                <w:rFonts w:asciiTheme="minorHAnsi" w:hAnsiTheme="minorHAnsi" w:cstheme="minorHAnsi"/>
                <w:szCs w:val="20"/>
              </w:rPr>
            </w:pPr>
          </w:p>
        </w:tc>
        <w:tc>
          <w:tcPr>
            <w:tcW w:w="910" w:type="dxa"/>
          </w:tcPr>
          <w:p w14:paraId="4A8E2E50" w14:textId="77777777" w:rsidR="008A4CB4" w:rsidRPr="008A4CB4" w:rsidRDefault="008A4CB4" w:rsidP="005A41B1">
            <w:pPr>
              <w:jc w:val="center"/>
              <w:rPr>
                <w:rFonts w:asciiTheme="minorHAnsi" w:hAnsiTheme="minorHAnsi" w:cstheme="minorHAnsi"/>
                <w:szCs w:val="20"/>
              </w:rPr>
            </w:pPr>
          </w:p>
        </w:tc>
        <w:tc>
          <w:tcPr>
            <w:tcW w:w="1123" w:type="dxa"/>
          </w:tcPr>
          <w:p w14:paraId="4B939A17" w14:textId="77777777" w:rsidR="008A4CB4" w:rsidRPr="008A4CB4" w:rsidRDefault="008A4CB4" w:rsidP="005A41B1">
            <w:pPr>
              <w:jc w:val="center"/>
              <w:rPr>
                <w:rFonts w:asciiTheme="minorHAnsi" w:hAnsiTheme="minorHAnsi" w:cstheme="minorHAnsi"/>
                <w:szCs w:val="20"/>
              </w:rPr>
            </w:pPr>
          </w:p>
        </w:tc>
        <w:tc>
          <w:tcPr>
            <w:tcW w:w="769" w:type="dxa"/>
          </w:tcPr>
          <w:p w14:paraId="788B34D3" w14:textId="77777777" w:rsidR="008A4CB4" w:rsidRPr="008A4CB4" w:rsidRDefault="008A4CB4" w:rsidP="005A41B1">
            <w:pPr>
              <w:jc w:val="center"/>
              <w:rPr>
                <w:rFonts w:asciiTheme="minorHAnsi" w:hAnsiTheme="minorHAnsi" w:cstheme="minorHAnsi"/>
                <w:szCs w:val="20"/>
              </w:rPr>
            </w:pPr>
          </w:p>
        </w:tc>
        <w:tc>
          <w:tcPr>
            <w:tcW w:w="1594" w:type="dxa"/>
          </w:tcPr>
          <w:p w14:paraId="0F768601" w14:textId="77777777" w:rsidR="008A4CB4" w:rsidRPr="008A4CB4" w:rsidRDefault="008A4CB4" w:rsidP="005A41B1">
            <w:pPr>
              <w:jc w:val="center"/>
              <w:rPr>
                <w:rFonts w:asciiTheme="minorHAnsi" w:hAnsiTheme="minorHAnsi" w:cstheme="minorHAnsi"/>
                <w:szCs w:val="20"/>
              </w:rPr>
            </w:pPr>
          </w:p>
        </w:tc>
      </w:tr>
      <w:tr w:rsidR="008A4CB4" w:rsidRPr="008A4CB4" w14:paraId="1F631339" w14:textId="77777777" w:rsidTr="005A41B1">
        <w:trPr>
          <w:jc w:val="center"/>
        </w:trPr>
        <w:tc>
          <w:tcPr>
            <w:tcW w:w="795" w:type="dxa"/>
          </w:tcPr>
          <w:p w14:paraId="7872391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Alt_02</w:t>
            </w:r>
          </w:p>
        </w:tc>
        <w:tc>
          <w:tcPr>
            <w:tcW w:w="912" w:type="dxa"/>
          </w:tcPr>
          <w:p w14:paraId="5105744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w:t>
            </w:r>
          </w:p>
        </w:tc>
        <w:tc>
          <w:tcPr>
            <w:tcW w:w="1124" w:type="dxa"/>
          </w:tcPr>
          <w:p w14:paraId="594AE644"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71" w:type="dxa"/>
          </w:tcPr>
          <w:p w14:paraId="29709F10" w14:textId="77777777" w:rsidR="008A4CB4" w:rsidRPr="008A4CB4" w:rsidRDefault="008A4CB4" w:rsidP="005A41B1">
            <w:pPr>
              <w:jc w:val="center"/>
              <w:rPr>
                <w:rFonts w:asciiTheme="minorHAnsi" w:hAnsiTheme="minorHAnsi" w:cstheme="minorHAnsi"/>
                <w:szCs w:val="20"/>
              </w:rPr>
            </w:pPr>
          </w:p>
        </w:tc>
        <w:tc>
          <w:tcPr>
            <w:tcW w:w="912" w:type="dxa"/>
          </w:tcPr>
          <w:p w14:paraId="6092F2E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007DED81"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yellow"/>
                <w:shd w:val="clear" w:color="auto" w:fill="FFC000"/>
              </w:rPr>
              <w:t>lowres</w:t>
            </w:r>
            <w:proofErr w:type="spellEnd"/>
          </w:p>
        </w:tc>
        <w:tc>
          <w:tcPr>
            <w:tcW w:w="776" w:type="dxa"/>
          </w:tcPr>
          <w:p w14:paraId="7A0D0FF4" w14:textId="77777777" w:rsidR="008A4CB4" w:rsidRPr="008A4CB4" w:rsidRDefault="008A4CB4" w:rsidP="005A41B1">
            <w:pPr>
              <w:jc w:val="center"/>
              <w:rPr>
                <w:rFonts w:asciiTheme="minorHAnsi" w:hAnsiTheme="minorHAnsi" w:cstheme="minorHAnsi"/>
                <w:szCs w:val="20"/>
              </w:rPr>
            </w:pPr>
          </w:p>
        </w:tc>
        <w:tc>
          <w:tcPr>
            <w:tcW w:w="910" w:type="dxa"/>
          </w:tcPr>
          <w:p w14:paraId="6229F648" w14:textId="77777777" w:rsidR="008A4CB4" w:rsidRPr="008A4CB4" w:rsidRDefault="008A4CB4" w:rsidP="005A41B1">
            <w:pPr>
              <w:jc w:val="center"/>
              <w:rPr>
                <w:rFonts w:asciiTheme="minorHAnsi" w:hAnsiTheme="minorHAnsi" w:cstheme="minorHAnsi"/>
                <w:szCs w:val="20"/>
              </w:rPr>
            </w:pPr>
          </w:p>
        </w:tc>
        <w:tc>
          <w:tcPr>
            <w:tcW w:w="1123" w:type="dxa"/>
          </w:tcPr>
          <w:p w14:paraId="7EDA0A16" w14:textId="77777777" w:rsidR="008A4CB4" w:rsidRPr="008A4CB4" w:rsidRDefault="008A4CB4" w:rsidP="005A41B1">
            <w:pPr>
              <w:jc w:val="center"/>
              <w:rPr>
                <w:rFonts w:asciiTheme="minorHAnsi" w:hAnsiTheme="minorHAnsi" w:cstheme="minorHAnsi"/>
                <w:szCs w:val="20"/>
              </w:rPr>
            </w:pPr>
          </w:p>
        </w:tc>
        <w:tc>
          <w:tcPr>
            <w:tcW w:w="769" w:type="dxa"/>
          </w:tcPr>
          <w:p w14:paraId="0DC1D758" w14:textId="77777777" w:rsidR="008A4CB4" w:rsidRPr="008A4CB4" w:rsidRDefault="008A4CB4" w:rsidP="005A41B1">
            <w:pPr>
              <w:jc w:val="center"/>
              <w:rPr>
                <w:rFonts w:asciiTheme="minorHAnsi" w:hAnsiTheme="minorHAnsi" w:cstheme="minorHAnsi"/>
                <w:szCs w:val="20"/>
              </w:rPr>
            </w:pPr>
          </w:p>
        </w:tc>
        <w:tc>
          <w:tcPr>
            <w:tcW w:w="1594" w:type="dxa"/>
          </w:tcPr>
          <w:p w14:paraId="606F0D6E" w14:textId="77777777" w:rsidR="008A4CB4" w:rsidRPr="008A4CB4" w:rsidRDefault="008A4CB4" w:rsidP="005A41B1">
            <w:pPr>
              <w:jc w:val="center"/>
              <w:rPr>
                <w:rFonts w:asciiTheme="minorHAnsi" w:hAnsiTheme="minorHAnsi" w:cstheme="minorHAnsi"/>
                <w:szCs w:val="20"/>
              </w:rPr>
            </w:pPr>
          </w:p>
        </w:tc>
      </w:tr>
      <w:tr w:rsidR="008A4CB4" w:rsidRPr="008A4CB4" w14:paraId="4A033400" w14:textId="77777777" w:rsidTr="005A41B1">
        <w:trPr>
          <w:jc w:val="center"/>
        </w:trPr>
        <w:tc>
          <w:tcPr>
            <w:tcW w:w="795" w:type="dxa"/>
          </w:tcPr>
          <w:p w14:paraId="36E5388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Alt_03</w:t>
            </w:r>
          </w:p>
        </w:tc>
        <w:tc>
          <w:tcPr>
            <w:tcW w:w="912" w:type="dxa"/>
          </w:tcPr>
          <w:p w14:paraId="12B5EC6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683A2991" w14:textId="77777777" w:rsidR="008A4CB4" w:rsidRPr="008A4CB4" w:rsidRDefault="008A4CB4" w:rsidP="005A41B1">
            <w:pPr>
              <w:jc w:val="center"/>
              <w:rPr>
                <w:rFonts w:asciiTheme="minorHAnsi" w:hAnsiTheme="minorHAnsi" w:cstheme="minorHAnsi"/>
                <w:szCs w:val="20"/>
                <w:highlight w:val="green"/>
              </w:rPr>
            </w:pPr>
            <w:r w:rsidRPr="008A4CB4">
              <w:rPr>
                <w:rFonts w:asciiTheme="minorHAnsi" w:hAnsiTheme="minorHAnsi" w:cstheme="minorHAnsi"/>
                <w:szCs w:val="20"/>
              </w:rPr>
              <w:t>obfuscated</w:t>
            </w:r>
          </w:p>
        </w:tc>
        <w:tc>
          <w:tcPr>
            <w:tcW w:w="771" w:type="dxa"/>
          </w:tcPr>
          <w:p w14:paraId="1A5981D6" w14:textId="77777777" w:rsidR="008A4CB4" w:rsidRPr="008A4CB4" w:rsidRDefault="008A4CB4" w:rsidP="005A41B1">
            <w:pPr>
              <w:jc w:val="center"/>
              <w:rPr>
                <w:rFonts w:asciiTheme="minorHAnsi" w:hAnsiTheme="minorHAnsi" w:cstheme="minorHAnsi"/>
                <w:szCs w:val="20"/>
              </w:rPr>
            </w:pPr>
          </w:p>
        </w:tc>
        <w:tc>
          <w:tcPr>
            <w:tcW w:w="912" w:type="dxa"/>
          </w:tcPr>
          <w:p w14:paraId="76D6A0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ACS2</w:t>
            </w:r>
          </w:p>
        </w:tc>
        <w:tc>
          <w:tcPr>
            <w:tcW w:w="1123" w:type="dxa"/>
          </w:tcPr>
          <w:p w14:paraId="22CF5361"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yellow"/>
                <w:shd w:val="clear" w:color="auto" w:fill="FFC000"/>
              </w:rPr>
              <w:t>lowres</w:t>
            </w:r>
            <w:proofErr w:type="spellEnd"/>
          </w:p>
        </w:tc>
        <w:tc>
          <w:tcPr>
            <w:tcW w:w="776" w:type="dxa"/>
          </w:tcPr>
          <w:p w14:paraId="06BE81B0" w14:textId="77777777" w:rsidR="008A4CB4" w:rsidRPr="008A4CB4" w:rsidRDefault="008A4CB4" w:rsidP="005A41B1">
            <w:pPr>
              <w:jc w:val="center"/>
              <w:rPr>
                <w:rFonts w:asciiTheme="minorHAnsi" w:hAnsiTheme="minorHAnsi" w:cstheme="minorHAnsi"/>
                <w:szCs w:val="20"/>
              </w:rPr>
            </w:pPr>
          </w:p>
        </w:tc>
        <w:tc>
          <w:tcPr>
            <w:tcW w:w="910" w:type="dxa"/>
          </w:tcPr>
          <w:p w14:paraId="5582016C" w14:textId="77777777" w:rsidR="008A4CB4" w:rsidRPr="008A4CB4" w:rsidRDefault="008A4CB4" w:rsidP="005A41B1">
            <w:pPr>
              <w:jc w:val="center"/>
              <w:rPr>
                <w:rFonts w:asciiTheme="minorHAnsi" w:hAnsiTheme="minorHAnsi" w:cstheme="minorHAnsi"/>
                <w:szCs w:val="20"/>
              </w:rPr>
            </w:pPr>
          </w:p>
        </w:tc>
        <w:tc>
          <w:tcPr>
            <w:tcW w:w="1123" w:type="dxa"/>
          </w:tcPr>
          <w:p w14:paraId="777D66D2" w14:textId="77777777" w:rsidR="008A4CB4" w:rsidRPr="008A4CB4" w:rsidRDefault="008A4CB4" w:rsidP="005A41B1">
            <w:pPr>
              <w:jc w:val="center"/>
              <w:rPr>
                <w:rFonts w:asciiTheme="minorHAnsi" w:hAnsiTheme="minorHAnsi" w:cstheme="minorHAnsi"/>
                <w:szCs w:val="20"/>
              </w:rPr>
            </w:pPr>
          </w:p>
        </w:tc>
        <w:tc>
          <w:tcPr>
            <w:tcW w:w="769" w:type="dxa"/>
          </w:tcPr>
          <w:p w14:paraId="20DE7748" w14:textId="77777777" w:rsidR="008A4CB4" w:rsidRPr="008A4CB4" w:rsidRDefault="008A4CB4" w:rsidP="005A41B1">
            <w:pPr>
              <w:jc w:val="center"/>
              <w:rPr>
                <w:rFonts w:asciiTheme="minorHAnsi" w:hAnsiTheme="minorHAnsi" w:cstheme="minorHAnsi"/>
                <w:szCs w:val="20"/>
              </w:rPr>
            </w:pPr>
          </w:p>
        </w:tc>
        <w:tc>
          <w:tcPr>
            <w:tcW w:w="1594" w:type="dxa"/>
          </w:tcPr>
          <w:p w14:paraId="1192DBB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Exception</w:t>
            </w:r>
          </w:p>
        </w:tc>
      </w:tr>
      <w:tr w:rsidR="008A4CB4" w:rsidRPr="008A4CB4" w14:paraId="5456E82E" w14:textId="77777777" w:rsidTr="005A41B1">
        <w:trPr>
          <w:jc w:val="center"/>
        </w:trPr>
        <w:tc>
          <w:tcPr>
            <w:tcW w:w="795" w:type="dxa"/>
          </w:tcPr>
          <w:p w14:paraId="77EEB2E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Alt_04</w:t>
            </w:r>
          </w:p>
        </w:tc>
        <w:tc>
          <w:tcPr>
            <w:tcW w:w="912" w:type="dxa"/>
          </w:tcPr>
          <w:p w14:paraId="1B5205A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34AFF1A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CD62B32" w14:textId="77777777" w:rsidR="008A4CB4" w:rsidRPr="008A4CB4" w:rsidRDefault="008A4CB4" w:rsidP="005A41B1">
            <w:pPr>
              <w:jc w:val="center"/>
              <w:rPr>
                <w:rFonts w:asciiTheme="minorHAnsi" w:hAnsiTheme="minorHAnsi" w:cstheme="minorHAnsi"/>
                <w:szCs w:val="20"/>
              </w:rPr>
            </w:pPr>
          </w:p>
        </w:tc>
        <w:tc>
          <w:tcPr>
            <w:tcW w:w="912" w:type="dxa"/>
          </w:tcPr>
          <w:p w14:paraId="1F43F85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0D9B70B6"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w:t>
            </w:r>
            <w:r w:rsidRPr="008A4CB4">
              <w:rPr>
                <w:rFonts w:asciiTheme="minorHAnsi" w:hAnsiTheme="minorHAnsi" w:cstheme="minorHAnsi"/>
                <w:szCs w:val="20"/>
                <w:highlight w:val="green"/>
              </w:rPr>
              <w:t>l</w:t>
            </w:r>
            <w:r w:rsidRPr="008A4CB4">
              <w:rPr>
                <w:rFonts w:asciiTheme="minorHAnsi" w:hAnsiTheme="minorHAnsi" w:cstheme="minorHAnsi"/>
                <w:szCs w:val="20"/>
                <w:highlight w:val="yellow"/>
                <w:shd w:val="clear" w:color="auto" w:fill="FFC000"/>
              </w:rPr>
              <w:t>res</w:t>
            </w:r>
            <w:proofErr w:type="spellEnd"/>
            <w:r w:rsidRPr="008A4CB4">
              <w:rPr>
                <w:rFonts w:asciiTheme="minorHAnsi" w:hAnsiTheme="minorHAnsi" w:cstheme="minorHAnsi"/>
                <w:szCs w:val="20"/>
              </w:rPr>
              <w:t xml:space="preserve"> </w:t>
            </w:r>
          </w:p>
        </w:tc>
        <w:tc>
          <w:tcPr>
            <w:tcW w:w="776" w:type="dxa"/>
          </w:tcPr>
          <w:p w14:paraId="1F3FABB1" w14:textId="77777777" w:rsidR="008A4CB4" w:rsidRPr="008A4CB4" w:rsidRDefault="008A4CB4" w:rsidP="005A41B1">
            <w:pPr>
              <w:jc w:val="center"/>
              <w:rPr>
                <w:rFonts w:asciiTheme="minorHAnsi" w:hAnsiTheme="minorHAnsi" w:cstheme="minorHAnsi"/>
                <w:szCs w:val="20"/>
              </w:rPr>
            </w:pPr>
          </w:p>
        </w:tc>
        <w:tc>
          <w:tcPr>
            <w:tcW w:w="910" w:type="dxa"/>
          </w:tcPr>
          <w:p w14:paraId="68AA7A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6F218227"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69" w:type="dxa"/>
          </w:tcPr>
          <w:p w14:paraId="738B113E" w14:textId="77777777" w:rsidR="008A4CB4" w:rsidRPr="008A4CB4" w:rsidRDefault="008A4CB4" w:rsidP="005A41B1">
            <w:pPr>
              <w:jc w:val="center"/>
              <w:rPr>
                <w:rFonts w:asciiTheme="minorHAnsi" w:hAnsiTheme="minorHAnsi" w:cstheme="minorHAnsi"/>
                <w:szCs w:val="20"/>
              </w:rPr>
            </w:pPr>
          </w:p>
        </w:tc>
        <w:tc>
          <w:tcPr>
            <w:tcW w:w="1594" w:type="dxa"/>
          </w:tcPr>
          <w:p w14:paraId="39217A20" w14:textId="77777777" w:rsidR="008A4CB4" w:rsidRPr="008A4CB4" w:rsidRDefault="008A4CB4" w:rsidP="005A41B1">
            <w:pPr>
              <w:jc w:val="center"/>
              <w:rPr>
                <w:rFonts w:asciiTheme="minorHAnsi" w:hAnsiTheme="minorHAnsi" w:cstheme="minorHAnsi"/>
                <w:szCs w:val="20"/>
              </w:rPr>
            </w:pPr>
          </w:p>
        </w:tc>
      </w:tr>
      <w:tr w:rsidR="008A4CB4" w:rsidRPr="008A4CB4" w14:paraId="2E4DCB6A" w14:textId="77777777" w:rsidTr="005A41B1">
        <w:trPr>
          <w:jc w:val="center"/>
        </w:trPr>
        <w:tc>
          <w:tcPr>
            <w:tcW w:w="795" w:type="dxa"/>
          </w:tcPr>
          <w:p w14:paraId="2515FC4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Alt_05</w:t>
            </w:r>
          </w:p>
        </w:tc>
        <w:tc>
          <w:tcPr>
            <w:tcW w:w="912" w:type="dxa"/>
          </w:tcPr>
          <w:p w14:paraId="577C52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577A1F8F"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71" w:type="dxa"/>
          </w:tcPr>
          <w:p w14:paraId="03199894" w14:textId="77777777" w:rsidR="008A4CB4" w:rsidRPr="008A4CB4" w:rsidRDefault="008A4CB4" w:rsidP="005A41B1">
            <w:pPr>
              <w:jc w:val="center"/>
              <w:rPr>
                <w:rFonts w:asciiTheme="minorHAnsi" w:hAnsiTheme="minorHAnsi" w:cstheme="minorHAnsi"/>
                <w:szCs w:val="20"/>
              </w:rPr>
            </w:pPr>
          </w:p>
        </w:tc>
        <w:tc>
          <w:tcPr>
            <w:tcW w:w="912" w:type="dxa"/>
          </w:tcPr>
          <w:p w14:paraId="07FF214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61ABC35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15727DDA" w14:textId="77777777" w:rsidR="008A4CB4" w:rsidRPr="008A4CB4" w:rsidRDefault="008A4CB4" w:rsidP="005A41B1">
            <w:pPr>
              <w:jc w:val="center"/>
              <w:rPr>
                <w:rFonts w:asciiTheme="minorHAnsi" w:hAnsiTheme="minorHAnsi" w:cstheme="minorHAnsi"/>
                <w:szCs w:val="20"/>
              </w:rPr>
            </w:pPr>
          </w:p>
        </w:tc>
        <w:tc>
          <w:tcPr>
            <w:tcW w:w="910" w:type="dxa"/>
          </w:tcPr>
          <w:p w14:paraId="6452CBC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5760FC0B"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69" w:type="dxa"/>
          </w:tcPr>
          <w:p w14:paraId="3EB20EE8" w14:textId="77777777" w:rsidR="008A4CB4" w:rsidRPr="008A4CB4" w:rsidRDefault="008A4CB4" w:rsidP="005A41B1">
            <w:pPr>
              <w:jc w:val="center"/>
              <w:rPr>
                <w:rFonts w:asciiTheme="minorHAnsi" w:hAnsiTheme="minorHAnsi" w:cstheme="minorHAnsi"/>
                <w:szCs w:val="20"/>
              </w:rPr>
            </w:pPr>
          </w:p>
        </w:tc>
        <w:tc>
          <w:tcPr>
            <w:tcW w:w="1594" w:type="dxa"/>
          </w:tcPr>
          <w:p w14:paraId="4FF2BD1C" w14:textId="77777777" w:rsidR="008A4CB4" w:rsidRPr="008A4CB4" w:rsidRDefault="008A4CB4" w:rsidP="005A41B1">
            <w:pPr>
              <w:jc w:val="center"/>
              <w:rPr>
                <w:rFonts w:asciiTheme="minorHAnsi" w:hAnsiTheme="minorHAnsi" w:cstheme="minorHAnsi"/>
                <w:szCs w:val="20"/>
              </w:rPr>
            </w:pPr>
          </w:p>
        </w:tc>
      </w:tr>
      <w:tr w:rsidR="008A4CB4" w:rsidRPr="008A4CB4" w14:paraId="0928F9E1" w14:textId="77777777" w:rsidTr="005A41B1">
        <w:trPr>
          <w:jc w:val="center"/>
        </w:trPr>
        <w:tc>
          <w:tcPr>
            <w:tcW w:w="795" w:type="dxa"/>
          </w:tcPr>
          <w:p w14:paraId="79817F1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Alt_06</w:t>
            </w:r>
          </w:p>
        </w:tc>
        <w:tc>
          <w:tcPr>
            <w:tcW w:w="912" w:type="dxa"/>
          </w:tcPr>
          <w:p w14:paraId="77F5908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22B6C9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954D68D" w14:textId="77777777" w:rsidR="008A4CB4" w:rsidRPr="008A4CB4" w:rsidRDefault="008A4CB4" w:rsidP="005A41B1">
            <w:pPr>
              <w:jc w:val="center"/>
              <w:rPr>
                <w:rFonts w:asciiTheme="minorHAnsi" w:hAnsiTheme="minorHAnsi" w:cstheme="minorHAnsi"/>
                <w:szCs w:val="20"/>
              </w:rPr>
            </w:pPr>
          </w:p>
        </w:tc>
        <w:tc>
          <w:tcPr>
            <w:tcW w:w="912" w:type="dxa"/>
          </w:tcPr>
          <w:p w14:paraId="26B7C1A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ACN</w:t>
            </w:r>
          </w:p>
        </w:tc>
        <w:tc>
          <w:tcPr>
            <w:tcW w:w="1123" w:type="dxa"/>
          </w:tcPr>
          <w:p w14:paraId="728DFD9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4C473BDD" w14:textId="77777777" w:rsidR="008A4CB4" w:rsidRPr="008A4CB4" w:rsidRDefault="008A4CB4" w:rsidP="005A41B1">
            <w:pPr>
              <w:jc w:val="center"/>
              <w:rPr>
                <w:rFonts w:asciiTheme="minorHAnsi" w:hAnsiTheme="minorHAnsi" w:cstheme="minorHAnsi"/>
                <w:szCs w:val="20"/>
              </w:rPr>
            </w:pPr>
          </w:p>
        </w:tc>
        <w:tc>
          <w:tcPr>
            <w:tcW w:w="910" w:type="dxa"/>
          </w:tcPr>
          <w:p w14:paraId="63D0603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4C08943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69" w:type="dxa"/>
          </w:tcPr>
          <w:p w14:paraId="002A1710" w14:textId="77777777" w:rsidR="008A4CB4" w:rsidRPr="008A4CB4" w:rsidRDefault="008A4CB4" w:rsidP="005A41B1">
            <w:pPr>
              <w:jc w:val="center"/>
              <w:rPr>
                <w:rFonts w:asciiTheme="minorHAnsi" w:hAnsiTheme="minorHAnsi" w:cstheme="minorHAnsi"/>
                <w:szCs w:val="20"/>
              </w:rPr>
            </w:pPr>
          </w:p>
        </w:tc>
        <w:tc>
          <w:tcPr>
            <w:tcW w:w="1594" w:type="dxa"/>
          </w:tcPr>
          <w:p w14:paraId="69C36C92" w14:textId="77777777" w:rsidR="008A4CB4" w:rsidRPr="008A4CB4" w:rsidRDefault="008A4CB4" w:rsidP="005A41B1">
            <w:pPr>
              <w:jc w:val="center"/>
              <w:rPr>
                <w:rFonts w:asciiTheme="minorHAnsi" w:hAnsiTheme="minorHAnsi" w:cstheme="minorHAnsi"/>
                <w:szCs w:val="20"/>
              </w:rPr>
            </w:pPr>
          </w:p>
        </w:tc>
      </w:tr>
      <w:tr w:rsidR="008A4CB4" w:rsidRPr="008A4CB4" w14:paraId="6E4E5FD3" w14:textId="77777777" w:rsidTr="005A41B1">
        <w:trPr>
          <w:jc w:val="center"/>
        </w:trPr>
        <w:tc>
          <w:tcPr>
            <w:tcW w:w="795" w:type="dxa"/>
          </w:tcPr>
          <w:p w14:paraId="0406F0A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Alt_07</w:t>
            </w:r>
          </w:p>
        </w:tc>
        <w:tc>
          <w:tcPr>
            <w:tcW w:w="912" w:type="dxa"/>
          </w:tcPr>
          <w:p w14:paraId="1949F3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4508C91D"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1" w:type="dxa"/>
          </w:tcPr>
          <w:p w14:paraId="7D183114" w14:textId="77777777" w:rsidR="008A4CB4" w:rsidRPr="008A4CB4" w:rsidRDefault="008A4CB4" w:rsidP="005A41B1">
            <w:pPr>
              <w:jc w:val="center"/>
              <w:rPr>
                <w:rFonts w:asciiTheme="minorHAnsi" w:hAnsiTheme="minorHAnsi" w:cstheme="minorHAnsi"/>
                <w:szCs w:val="20"/>
              </w:rPr>
            </w:pPr>
          </w:p>
        </w:tc>
        <w:tc>
          <w:tcPr>
            <w:tcW w:w="912" w:type="dxa"/>
          </w:tcPr>
          <w:p w14:paraId="241FBA6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703F289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unde</w:t>
            </w:r>
            <w:r w:rsidRPr="008A4CB4">
              <w:rPr>
                <w:rFonts w:asciiTheme="minorHAnsi" w:hAnsiTheme="minorHAnsi" w:cstheme="minorHAnsi"/>
                <w:szCs w:val="20"/>
                <w:highlight w:val="yellow"/>
                <w:shd w:val="clear" w:color="auto" w:fill="FFC000"/>
              </w:rPr>
              <w:t>fined</w:t>
            </w:r>
          </w:p>
        </w:tc>
        <w:tc>
          <w:tcPr>
            <w:tcW w:w="776" w:type="dxa"/>
          </w:tcPr>
          <w:p w14:paraId="4204BF2F" w14:textId="77777777" w:rsidR="008A4CB4" w:rsidRPr="008A4CB4" w:rsidRDefault="008A4CB4" w:rsidP="005A41B1">
            <w:pPr>
              <w:jc w:val="center"/>
              <w:rPr>
                <w:rFonts w:asciiTheme="minorHAnsi" w:hAnsiTheme="minorHAnsi" w:cstheme="minorHAnsi"/>
                <w:szCs w:val="20"/>
              </w:rPr>
            </w:pPr>
          </w:p>
        </w:tc>
        <w:tc>
          <w:tcPr>
            <w:tcW w:w="910" w:type="dxa"/>
          </w:tcPr>
          <w:p w14:paraId="4B274D02" w14:textId="77777777" w:rsidR="008A4CB4" w:rsidRPr="008A4CB4" w:rsidRDefault="008A4CB4" w:rsidP="005A41B1">
            <w:pPr>
              <w:jc w:val="center"/>
              <w:rPr>
                <w:rFonts w:asciiTheme="minorHAnsi" w:hAnsiTheme="minorHAnsi" w:cstheme="minorHAnsi"/>
                <w:szCs w:val="20"/>
              </w:rPr>
            </w:pPr>
          </w:p>
        </w:tc>
        <w:tc>
          <w:tcPr>
            <w:tcW w:w="1123" w:type="dxa"/>
          </w:tcPr>
          <w:p w14:paraId="3DC224E3" w14:textId="77777777" w:rsidR="008A4CB4" w:rsidRPr="008A4CB4" w:rsidRDefault="008A4CB4" w:rsidP="005A41B1">
            <w:pPr>
              <w:jc w:val="center"/>
              <w:rPr>
                <w:rFonts w:asciiTheme="minorHAnsi" w:hAnsiTheme="minorHAnsi" w:cstheme="minorHAnsi"/>
                <w:szCs w:val="20"/>
              </w:rPr>
            </w:pPr>
          </w:p>
        </w:tc>
        <w:tc>
          <w:tcPr>
            <w:tcW w:w="769" w:type="dxa"/>
          </w:tcPr>
          <w:p w14:paraId="5C0DE62A" w14:textId="77777777" w:rsidR="008A4CB4" w:rsidRPr="008A4CB4" w:rsidRDefault="008A4CB4" w:rsidP="005A41B1">
            <w:pPr>
              <w:jc w:val="center"/>
              <w:rPr>
                <w:rFonts w:asciiTheme="minorHAnsi" w:hAnsiTheme="minorHAnsi" w:cstheme="minorHAnsi"/>
                <w:szCs w:val="20"/>
              </w:rPr>
            </w:pPr>
          </w:p>
        </w:tc>
        <w:tc>
          <w:tcPr>
            <w:tcW w:w="1594" w:type="dxa"/>
          </w:tcPr>
          <w:p w14:paraId="1C43C0F6" w14:textId="77777777" w:rsidR="008A4CB4" w:rsidRPr="008A4CB4" w:rsidRDefault="008A4CB4" w:rsidP="005A41B1">
            <w:pPr>
              <w:jc w:val="center"/>
              <w:rPr>
                <w:rFonts w:asciiTheme="minorHAnsi" w:hAnsiTheme="minorHAnsi" w:cstheme="minorHAnsi"/>
                <w:szCs w:val="20"/>
              </w:rPr>
            </w:pPr>
          </w:p>
        </w:tc>
      </w:tr>
      <w:tr w:rsidR="008A4CB4" w:rsidRPr="008A4CB4" w14:paraId="6A953B31" w14:textId="77777777" w:rsidTr="005A41B1">
        <w:trPr>
          <w:jc w:val="center"/>
        </w:trPr>
        <w:tc>
          <w:tcPr>
            <w:tcW w:w="795" w:type="dxa"/>
          </w:tcPr>
          <w:p w14:paraId="4FBF264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Alt_08</w:t>
            </w:r>
          </w:p>
        </w:tc>
        <w:tc>
          <w:tcPr>
            <w:tcW w:w="912" w:type="dxa"/>
          </w:tcPr>
          <w:p w14:paraId="732C38B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0289F81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undefined</w:t>
            </w:r>
          </w:p>
        </w:tc>
        <w:tc>
          <w:tcPr>
            <w:tcW w:w="771" w:type="dxa"/>
          </w:tcPr>
          <w:p w14:paraId="02004CC7" w14:textId="77777777" w:rsidR="008A4CB4" w:rsidRPr="008A4CB4" w:rsidRDefault="008A4CB4" w:rsidP="005A41B1">
            <w:pPr>
              <w:jc w:val="center"/>
              <w:rPr>
                <w:rFonts w:asciiTheme="minorHAnsi" w:hAnsiTheme="minorHAnsi" w:cstheme="minorHAnsi"/>
                <w:szCs w:val="20"/>
              </w:rPr>
            </w:pPr>
          </w:p>
        </w:tc>
        <w:tc>
          <w:tcPr>
            <w:tcW w:w="912" w:type="dxa"/>
          </w:tcPr>
          <w:p w14:paraId="608E126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456525C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54660041" w14:textId="77777777" w:rsidR="008A4CB4" w:rsidRPr="008A4CB4" w:rsidRDefault="008A4CB4" w:rsidP="005A41B1">
            <w:pPr>
              <w:jc w:val="center"/>
              <w:rPr>
                <w:rFonts w:asciiTheme="minorHAnsi" w:hAnsiTheme="minorHAnsi" w:cstheme="minorHAnsi"/>
                <w:szCs w:val="20"/>
              </w:rPr>
            </w:pPr>
          </w:p>
        </w:tc>
        <w:tc>
          <w:tcPr>
            <w:tcW w:w="910" w:type="dxa"/>
          </w:tcPr>
          <w:p w14:paraId="68249EB8" w14:textId="77777777" w:rsidR="008A4CB4" w:rsidRPr="008A4CB4" w:rsidRDefault="008A4CB4" w:rsidP="005A41B1">
            <w:pPr>
              <w:jc w:val="center"/>
              <w:rPr>
                <w:rFonts w:asciiTheme="minorHAnsi" w:hAnsiTheme="minorHAnsi" w:cstheme="minorHAnsi"/>
                <w:szCs w:val="20"/>
              </w:rPr>
            </w:pPr>
          </w:p>
        </w:tc>
        <w:tc>
          <w:tcPr>
            <w:tcW w:w="1123" w:type="dxa"/>
          </w:tcPr>
          <w:p w14:paraId="5FE9E244" w14:textId="77777777" w:rsidR="008A4CB4" w:rsidRPr="008A4CB4" w:rsidRDefault="008A4CB4" w:rsidP="005A41B1">
            <w:pPr>
              <w:jc w:val="center"/>
              <w:rPr>
                <w:rFonts w:asciiTheme="minorHAnsi" w:hAnsiTheme="minorHAnsi" w:cstheme="minorHAnsi"/>
                <w:szCs w:val="20"/>
              </w:rPr>
            </w:pPr>
          </w:p>
        </w:tc>
        <w:tc>
          <w:tcPr>
            <w:tcW w:w="769" w:type="dxa"/>
          </w:tcPr>
          <w:p w14:paraId="2A9A3A59" w14:textId="77777777" w:rsidR="008A4CB4" w:rsidRPr="008A4CB4" w:rsidRDefault="008A4CB4" w:rsidP="005A41B1">
            <w:pPr>
              <w:jc w:val="center"/>
              <w:rPr>
                <w:rFonts w:asciiTheme="minorHAnsi" w:hAnsiTheme="minorHAnsi" w:cstheme="minorHAnsi"/>
                <w:szCs w:val="20"/>
              </w:rPr>
            </w:pPr>
          </w:p>
        </w:tc>
        <w:tc>
          <w:tcPr>
            <w:tcW w:w="1594" w:type="dxa"/>
          </w:tcPr>
          <w:p w14:paraId="79BD3488" w14:textId="77777777" w:rsidR="008A4CB4" w:rsidRPr="008A4CB4" w:rsidRDefault="008A4CB4" w:rsidP="005A41B1">
            <w:pPr>
              <w:jc w:val="center"/>
              <w:rPr>
                <w:rFonts w:asciiTheme="minorHAnsi" w:hAnsiTheme="minorHAnsi" w:cstheme="minorHAnsi"/>
                <w:szCs w:val="20"/>
              </w:rPr>
            </w:pPr>
          </w:p>
        </w:tc>
      </w:tr>
      <w:tr w:rsidR="008A4CB4" w:rsidRPr="008A4CB4" w14:paraId="4FEF957E" w14:textId="77777777" w:rsidTr="005A41B1">
        <w:trPr>
          <w:jc w:val="center"/>
        </w:trPr>
        <w:tc>
          <w:tcPr>
            <w:tcW w:w="795" w:type="dxa"/>
          </w:tcPr>
          <w:p w14:paraId="7A0CB55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Alt_09</w:t>
            </w:r>
          </w:p>
        </w:tc>
        <w:tc>
          <w:tcPr>
            <w:tcW w:w="912" w:type="dxa"/>
          </w:tcPr>
          <w:p w14:paraId="5494E18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4" w:type="dxa"/>
          </w:tcPr>
          <w:p w14:paraId="6E9DEB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3B64B682" w14:textId="77777777" w:rsidR="008A4CB4" w:rsidRPr="008A4CB4" w:rsidRDefault="008A4CB4" w:rsidP="005A41B1">
            <w:pPr>
              <w:jc w:val="center"/>
              <w:rPr>
                <w:rFonts w:asciiTheme="minorHAnsi" w:hAnsiTheme="minorHAnsi" w:cstheme="minorHAnsi"/>
                <w:szCs w:val="20"/>
              </w:rPr>
            </w:pPr>
          </w:p>
        </w:tc>
        <w:tc>
          <w:tcPr>
            <w:tcW w:w="912" w:type="dxa"/>
          </w:tcPr>
          <w:p w14:paraId="21BA765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3" w:type="dxa"/>
          </w:tcPr>
          <w:p w14:paraId="095B9F29"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1AF5A56A" w14:textId="77777777" w:rsidR="008A4CB4" w:rsidRPr="008A4CB4" w:rsidRDefault="008A4CB4" w:rsidP="005A41B1">
            <w:pPr>
              <w:jc w:val="center"/>
              <w:rPr>
                <w:rFonts w:asciiTheme="minorHAnsi" w:hAnsiTheme="minorHAnsi" w:cstheme="minorHAnsi"/>
                <w:szCs w:val="20"/>
              </w:rPr>
            </w:pPr>
          </w:p>
        </w:tc>
        <w:tc>
          <w:tcPr>
            <w:tcW w:w="910" w:type="dxa"/>
          </w:tcPr>
          <w:p w14:paraId="5CD78BDA" w14:textId="77777777" w:rsidR="008A4CB4" w:rsidRPr="008A4CB4" w:rsidRDefault="008A4CB4" w:rsidP="005A41B1">
            <w:pPr>
              <w:jc w:val="center"/>
              <w:rPr>
                <w:rFonts w:asciiTheme="minorHAnsi" w:hAnsiTheme="minorHAnsi" w:cstheme="minorHAnsi"/>
                <w:szCs w:val="20"/>
              </w:rPr>
            </w:pPr>
          </w:p>
        </w:tc>
        <w:tc>
          <w:tcPr>
            <w:tcW w:w="1123" w:type="dxa"/>
          </w:tcPr>
          <w:p w14:paraId="541D1AD0" w14:textId="77777777" w:rsidR="008A4CB4" w:rsidRPr="008A4CB4" w:rsidRDefault="008A4CB4" w:rsidP="005A41B1">
            <w:pPr>
              <w:jc w:val="center"/>
              <w:rPr>
                <w:rFonts w:asciiTheme="minorHAnsi" w:hAnsiTheme="minorHAnsi" w:cstheme="minorHAnsi"/>
                <w:szCs w:val="20"/>
              </w:rPr>
            </w:pPr>
          </w:p>
        </w:tc>
        <w:tc>
          <w:tcPr>
            <w:tcW w:w="769" w:type="dxa"/>
          </w:tcPr>
          <w:p w14:paraId="7B9A779F" w14:textId="77777777" w:rsidR="008A4CB4" w:rsidRPr="008A4CB4" w:rsidRDefault="008A4CB4" w:rsidP="005A41B1">
            <w:pPr>
              <w:jc w:val="center"/>
              <w:rPr>
                <w:rFonts w:asciiTheme="minorHAnsi" w:hAnsiTheme="minorHAnsi" w:cstheme="minorHAnsi"/>
                <w:szCs w:val="20"/>
              </w:rPr>
            </w:pPr>
          </w:p>
        </w:tc>
        <w:tc>
          <w:tcPr>
            <w:tcW w:w="1594" w:type="dxa"/>
          </w:tcPr>
          <w:p w14:paraId="6FEC1BB3" w14:textId="77777777" w:rsidR="008A4CB4" w:rsidRPr="008A4CB4" w:rsidRDefault="008A4CB4" w:rsidP="005A41B1">
            <w:pPr>
              <w:jc w:val="center"/>
              <w:rPr>
                <w:rFonts w:asciiTheme="minorHAnsi" w:hAnsiTheme="minorHAnsi" w:cstheme="minorHAnsi"/>
                <w:szCs w:val="20"/>
              </w:rPr>
            </w:pPr>
          </w:p>
        </w:tc>
      </w:tr>
      <w:tr w:rsidR="008A4CB4" w:rsidRPr="008A4CB4" w14:paraId="6305563E" w14:textId="77777777" w:rsidTr="005A41B1">
        <w:trPr>
          <w:jc w:val="center"/>
        </w:trPr>
        <w:tc>
          <w:tcPr>
            <w:tcW w:w="795" w:type="dxa"/>
          </w:tcPr>
          <w:p w14:paraId="3546D92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Alt_010</w:t>
            </w:r>
          </w:p>
        </w:tc>
        <w:tc>
          <w:tcPr>
            <w:tcW w:w="912" w:type="dxa"/>
          </w:tcPr>
          <w:p w14:paraId="7A060AA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NRMC</w:t>
            </w:r>
          </w:p>
        </w:tc>
        <w:tc>
          <w:tcPr>
            <w:tcW w:w="1124" w:type="dxa"/>
          </w:tcPr>
          <w:p w14:paraId="54D3A62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69AC96A" w14:textId="77777777" w:rsidR="008A4CB4" w:rsidRPr="008A4CB4" w:rsidRDefault="008A4CB4" w:rsidP="005A41B1">
            <w:pPr>
              <w:jc w:val="center"/>
              <w:rPr>
                <w:rFonts w:asciiTheme="minorHAnsi" w:hAnsiTheme="minorHAnsi" w:cstheme="minorHAnsi"/>
                <w:szCs w:val="20"/>
              </w:rPr>
            </w:pPr>
          </w:p>
        </w:tc>
        <w:tc>
          <w:tcPr>
            <w:tcW w:w="912" w:type="dxa"/>
          </w:tcPr>
          <w:p w14:paraId="0B2DC2C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3" w:type="dxa"/>
          </w:tcPr>
          <w:p w14:paraId="7595E28B"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1220ECAE" w14:textId="77777777" w:rsidR="008A4CB4" w:rsidRPr="008A4CB4" w:rsidRDefault="008A4CB4" w:rsidP="005A41B1">
            <w:pPr>
              <w:jc w:val="center"/>
              <w:rPr>
                <w:rFonts w:asciiTheme="minorHAnsi" w:hAnsiTheme="minorHAnsi" w:cstheme="minorHAnsi"/>
                <w:szCs w:val="20"/>
              </w:rPr>
            </w:pPr>
          </w:p>
        </w:tc>
        <w:tc>
          <w:tcPr>
            <w:tcW w:w="910" w:type="dxa"/>
          </w:tcPr>
          <w:p w14:paraId="14247E32" w14:textId="77777777" w:rsidR="008A4CB4" w:rsidRPr="008A4CB4" w:rsidRDefault="008A4CB4" w:rsidP="005A41B1">
            <w:pPr>
              <w:jc w:val="center"/>
              <w:rPr>
                <w:rFonts w:asciiTheme="minorHAnsi" w:hAnsiTheme="minorHAnsi" w:cstheme="minorHAnsi"/>
                <w:szCs w:val="20"/>
              </w:rPr>
            </w:pPr>
          </w:p>
        </w:tc>
        <w:tc>
          <w:tcPr>
            <w:tcW w:w="1123" w:type="dxa"/>
          </w:tcPr>
          <w:p w14:paraId="5709F35E" w14:textId="77777777" w:rsidR="008A4CB4" w:rsidRPr="008A4CB4" w:rsidRDefault="008A4CB4" w:rsidP="005A41B1">
            <w:pPr>
              <w:jc w:val="center"/>
              <w:rPr>
                <w:rFonts w:asciiTheme="minorHAnsi" w:hAnsiTheme="minorHAnsi" w:cstheme="minorHAnsi"/>
                <w:szCs w:val="20"/>
              </w:rPr>
            </w:pPr>
          </w:p>
        </w:tc>
        <w:tc>
          <w:tcPr>
            <w:tcW w:w="769" w:type="dxa"/>
          </w:tcPr>
          <w:p w14:paraId="33CA479F" w14:textId="77777777" w:rsidR="008A4CB4" w:rsidRPr="008A4CB4" w:rsidRDefault="008A4CB4" w:rsidP="005A41B1">
            <w:pPr>
              <w:jc w:val="center"/>
              <w:rPr>
                <w:rFonts w:asciiTheme="minorHAnsi" w:hAnsiTheme="minorHAnsi" w:cstheme="minorHAnsi"/>
                <w:szCs w:val="20"/>
              </w:rPr>
            </w:pPr>
          </w:p>
        </w:tc>
        <w:tc>
          <w:tcPr>
            <w:tcW w:w="1594" w:type="dxa"/>
          </w:tcPr>
          <w:p w14:paraId="722A7CDE" w14:textId="77777777" w:rsidR="008A4CB4" w:rsidRPr="008A4CB4" w:rsidRDefault="008A4CB4" w:rsidP="005A41B1">
            <w:pPr>
              <w:jc w:val="center"/>
              <w:rPr>
                <w:rFonts w:asciiTheme="minorHAnsi" w:hAnsiTheme="minorHAnsi" w:cstheme="minorHAnsi"/>
                <w:szCs w:val="20"/>
              </w:rPr>
            </w:pPr>
          </w:p>
        </w:tc>
      </w:tr>
      <w:tr w:rsidR="008A4CB4" w:rsidRPr="008A4CB4" w14:paraId="0FE8EAD1" w14:textId="77777777" w:rsidTr="008262E2">
        <w:trPr>
          <w:trHeight w:val="125"/>
          <w:jc w:val="center"/>
        </w:trPr>
        <w:tc>
          <w:tcPr>
            <w:tcW w:w="795" w:type="dxa"/>
          </w:tcPr>
          <w:p w14:paraId="5ECA83A1" w14:textId="77777777" w:rsidR="008A4CB4" w:rsidRPr="008A4CB4" w:rsidRDefault="008A4CB4" w:rsidP="005A41B1">
            <w:pPr>
              <w:jc w:val="center"/>
              <w:rPr>
                <w:rFonts w:asciiTheme="minorHAnsi" w:hAnsiTheme="minorHAnsi" w:cstheme="minorHAnsi"/>
                <w:szCs w:val="20"/>
              </w:rPr>
            </w:pPr>
          </w:p>
        </w:tc>
        <w:tc>
          <w:tcPr>
            <w:tcW w:w="912" w:type="dxa"/>
          </w:tcPr>
          <w:p w14:paraId="1A28A20A" w14:textId="77777777" w:rsidR="008A4CB4" w:rsidRPr="008A4CB4" w:rsidRDefault="008A4CB4" w:rsidP="005A41B1">
            <w:pPr>
              <w:jc w:val="center"/>
              <w:rPr>
                <w:rFonts w:asciiTheme="minorHAnsi" w:hAnsiTheme="minorHAnsi" w:cstheme="minorHAnsi"/>
                <w:szCs w:val="20"/>
              </w:rPr>
            </w:pPr>
          </w:p>
        </w:tc>
        <w:tc>
          <w:tcPr>
            <w:tcW w:w="1124" w:type="dxa"/>
          </w:tcPr>
          <w:p w14:paraId="23DD185A" w14:textId="77777777" w:rsidR="008A4CB4" w:rsidRPr="008A4CB4" w:rsidRDefault="008A4CB4" w:rsidP="005A41B1">
            <w:pPr>
              <w:jc w:val="center"/>
              <w:rPr>
                <w:rFonts w:asciiTheme="minorHAnsi" w:hAnsiTheme="minorHAnsi" w:cstheme="minorHAnsi"/>
                <w:szCs w:val="20"/>
              </w:rPr>
            </w:pPr>
          </w:p>
        </w:tc>
        <w:tc>
          <w:tcPr>
            <w:tcW w:w="771" w:type="dxa"/>
          </w:tcPr>
          <w:p w14:paraId="73FBE971" w14:textId="77777777" w:rsidR="008A4CB4" w:rsidRPr="008A4CB4" w:rsidRDefault="008A4CB4" w:rsidP="005A41B1">
            <w:pPr>
              <w:jc w:val="center"/>
              <w:rPr>
                <w:rFonts w:asciiTheme="minorHAnsi" w:hAnsiTheme="minorHAnsi" w:cstheme="minorHAnsi"/>
                <w:szCs w:val="20"/>
              </w:rPr>
            </w:pPr>
          </w:p>
        </w:tc>
        <w:tc>
          <w:tcPr>
            <w:tcW w:w="912" w:type="dxa"/>
          </w:tcPr>
          <w:p w14:paraId="22378F76" w14:textId="77777777" w:rsidR="008A4CB4" w:rsidRPr="008A4CB4" w:rsidRDefault="008A4CB4" w:rsidP="005A41B1">
            <w:pPr>
              <w:jc w:val="center"/>
              <w:rPr>
                <w:rFonts w:asciiTheme="minorHAnsi" w:hAnsiTheme="minorHAnsi" w:cstheme="minorHAnsi"/>
                <w:szCs w:val="20"/>
              </w:rPr>
            </w:pPr>
          </w:p>
        </w:tc>
        <w:tc>
          <w:tcPr>
            <w:tcW w:w="1123" w:type="dxa"/>
          </w:tcPr>
          <w:p w14:paraId="48875BA3" w14:textId="77777777" w:rsidR="008A4CB4" w:rsidRPr="008A4CB4" w:rsidRDefault="008A4CB4" w:rsidP="005A41B1">
            <w:pPr>
              <w:jc w:val="center"/>
              <w:rPr>
                <w:rFonts w:asciiTheme="minorHAnsi" w:hAnsiTheme="minorHAnsi" w:cstheme="minorHAnsi"/>
                <w:szCs w:val="20"/>
              </w:rPr>
            </w:pPr>
          </w:p>
        </w:tc>
        <w:tc>
          <w:tcPr>
            <w:tcW w:w="776" w:type="dxa"/>
          </w:tcPr>
          <w:p w14:paraId="0BD357C8" w14:textId="77777777" w:rsidR="008A4CB4" w:rsidRPr="008A4CB4" w:rsidRDefault="008A4CB4" w:rsidP="005A41B1">
            <w:pPr>
              <w:jc w:val="center"/>
              <w:rPr>
                <w:rFonts w:asciiTheme="minorHAnsi" w:hAnsiTheme="minorHAnsi" w:cstheme="minorHAnsi"/>
                <w:szCs w:val="20"/>
              </w:rPr>
            </w:pPr>
          </w:p>
        </w:tc>
        <w:tc>
          <w:tcPr>
            <w:tcW w:w="910" w:type="dxa"/>
          </w:tcPr>
          <w:p w14:paraId="45DB45C9" w14:textId="77777777" w:rsidR="008A4CB4" w:rsidRPr="008A4CB4" w:rsidRDefault="008A4CB4" w:rsidP="005A41B1">
            <w:pPr>
              <w:jc w:val="center"/>
              <w:rPr>
                <w:rFonts w:asciiTheme="minorHAnsi" w:hAnsiTheme="minorHAnsi" w:cstheme="minorHAnsi"/>
                <w:szCs w:val="20"/>
              </w:rPr>
            </w:pPr>
          </w:p>
        </w:tc>
        <w:tc>
          <w:tcPr>
            <w:tcW w:w="1123" w:type="dxa"/>
          </w:tcPr>
          <w:p w14:paraId="0810F75B" w14:textId="77777777" w:rsidR="008A4CB4" w:rsidRPr="008A4CB4" w:rsidRDefault="008A4CB4" w:rsidP="005A41B1">
            <w:pPr>
              <w:jc w:val="center"/>
              <w:rPr>
                <w:rFonts w:asciiTheme="minorHAnsi" w:hAnsiTheme="minorHAnsi" w:cstheme="minorHAnsi"/>
                <w:szCs w:val="20"/>
              </w:rPr>
            </w:pPr>
          </w:p>
        </w:tc>
        <w:tc>
          <w:tcPr>
            <w:tcW w:w="769" w:type="dxa"/>
          </w:tcPr>
          <w:p w14:paraId="0DEE0E8A" w14:textId="77777777" w:rsidR="008A4CB4" w:rsidRPr="008A4CB4" w:rsidRDefault="008A4CB4" w:rsidP="005A41B1">
            <w:pPr>
              <w:jc w:val="center"/>
              <w:rPr>
                <w:rFonts w:asciiTheme="minorHAnsi" w:hAnsiTheme="minorHAnsi" w:cstheme="minorHAnsi"/>
                <w:szCs w:val="20"/>
              </w:rPr>
            </w:pPr>
          </w:p>
        </w:tc>
        <w:tc>
          <w:tcPr>
            <w:tcW w:w="1594" w:type="dxa"/>
          </w:tcPr>
          <w:p w14:paraId="00B08B9E" w14:textId="77777777" w:rsidR="008A4CB4" w:rsidRPr="008A4CB4" w:rsidRDefault="008A4CB4" w:rsidP="005A41B1">
            <w:pPr>
              <w:jc w:val="center"/>
              <w:rPr>
                <w:rFonts w:asciiTheme="minorHAnsi" w:hAnsiTheme="minorHAnsi" w:cstheme="minorHAnsi"/>
                <w:szCs w:val="20"/>
              </w:rPr>
            </w:pPr>
          </w:p>
        </w:tc>
      </w:tr>
      <w:tr w:rsidR="008A4CB4" w:rsidRPr="008A4CB4" w14:paraId="3B7E240D" w14:textId="77777777" w:rsidTr="005A41B1">
        <w:trPr>
          <w:jc w:val="center"/>
        </w:trPr>
        <w:tc>
          <w:tcPr>
            <w:tcW w:w="795" w:type="dxa"/>
          </w:tcPr>
          <w:p w14:paraId="7585132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Sec_01</w:t>
            </w:r>
          </w:p>
        </w:tc>
        <w:tc>
          <w:tcPr>
            <w:tcW w:w="912" w:type="dxa"/>
          </w:tcPr>
          <w:p w14:paraId="0D3D23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7D7F94D6"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1" w:type="dxa"/>
          </w:tcPr>
          <w:p w14:paraId="227DD67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509995D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2F15D6D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73E07E8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0" w:type="dxa"/>
          </w:tcPr>
          <w:p w14:paraId="0662DB4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9824121"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69" w:type="dxa"/>
          </w:tcPr>
          <w:p w14:paraId="350953C6" w14:textId="77777777" w:rsidR="008A4CB4" w:rsidRPr="008A4CB4" w:rsidRDefault="008A4CB4" w:rsidP="005A41B1">
            <w:pPr>
              <w:jc w:val="center"/>
              <w:rPr>
                <w:rFonts w:asciiTheme="minorHAnsi" w:hAnsiTheme="minorHAnsi" w:cstheme="minorHAnsi"/>
                <w:szCs w:val="20"/>
              </w:rPr>
            </w:pPr>
          </w:p>
        </w:tc>
        <w:tc>
          <w:tcPr>
            <w:tcW w:w="1594" w:type="dxa"/>
          </w:tcPr>
          <w:p w14:paraId="41DFA307" w14:textId="77777777" w:rsidR="008A4CB4" w:rsidRPr="008A4CB4" w:rsidRDefault="008A4CB4" w:rsidP="005A41B1">
            <w:pPr>
              <w:jc w:val="center"/>
              <w:rPr>
                <w:rFonts w:asciiTheme="minorHAnsi" w:hAnsiTheme="minorHAnsi" w:cstheme="minorHAnsi"/>
                <w:szCs w:val="20"/>
              </w:rPr>
            </w:pPr>
          </w:p>
        </w:tc>
      </w:tr>
      <w:tr w:rsidR="008A4CB4" w:rsidRPr="008A4CB4" w14:paraId="4877D129" w14:textId="77777777" w:rsidTr="005A41B1">
        <w:trPr>
          <w:jc w:val="center"/>
        </w:trPr>
        <w:tc>
          <w:tcPr>
            <w:tcW w:w="795" w:type="dxa"/>
          </w:tcPr>
          <w:p w14:paraId="7139DEC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Sec_02</w:t>
            </w:r>
          </w:p>
        </w:tc>
        <w:tc>
          <w:tcPr>
            <w:tcW w:w="912" w:type="dxa"/>
          </w:tcPr>
          <w:p w14:paraId="5423C91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7BE640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4B4D594A" w14:textId="77777777" w:rsidR="008A4CB4" w:rsidRPr="008A4CB4" w:rsidRDefault="008A4CB4" w:rsidP="005A41B1">
            <w:pPr>
              <w:jc w:val="center"/>
              <w:rPr>
                <w:rFonts w:asciiTheme="minorHAnsi" w:hAnsiTheme="minorHAnsi" w:cstheme="minorHAnsi"/>
                <w:szCs w:val="20"/>
              </w:rPr>
            </w:pPr>
          </w:p>
        </w:tc>
        <w:tc>
          <w:tcPr>
            <w:tcW w:w="912" w:type="dxa"/>
          </w:tcPr>
          <w:p w14:paraId="716737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FC2B4B6"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6" w:type="dxa"/>
          </w:tcPr>
          <w:p w14:paraId="0B9B754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65EEB90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23CF6A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69" w:type="dxa"/>
          </w:tcPr>
          <w:p w14:paraId="47CFCFA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0A5DB866" w14:textId="77777777" w:rsidR="008A4CB4" w:rsidRPr="008A4CB4" w:rsidRDefault="008A4CB4" w:rsidP="005A41B1">
            <w:pPr>
              <w:jc w:val="center"/>
              <w:rPr>
                <w:rFonts w:asciiTheme="minorHAnsi" w:hAnsiTheme="minorHAnsi" w:cstheme="minorHAnsi"/>
                <w:szCs w:val="20"/>
              </w:rPr>
            </w:pPr>
          </w:p>
        </w:tc>
      </w:tr>
      <w:tr w:rsidR="008A4CB4" w:rsidRPr="008A4CB4" w14:paraId="61C974DB" w14:textId="77777777" w:rsidTr="005A41B1">
        <w:trPr>
          <w:jc w:val="center"/>
        </w:trPr>
        <w:tc>
          <w:tcPr>
            <w:tcW w:w="795" w:type="dxa"/>
          </w:tcPr>
          <w:p w14:paraId="379FDCE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Sec_03</w:t>
            </w:r>
          </w:p>
        </w:tc>
        <w:tc>
          <w:tcPr>
            <w:tcW w:w="912" w:type="dxa"/>
          </w:tcPr>
          <w:p w14:paraId="0AEA369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63C8922"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1" w:type="dxa"/>
          </w:tcPr>
          <w:p w14:paraId="6B65AE1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2" w:type="dxa"/>
          </w:tcPr>
          <w:p w14:paraId="36D5D41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443782A7"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6" w:type="dxa"/>
          </w:tcPr>
          <w:p w14:paraId="209C0EE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1DF432F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3C5339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69" w:type="dxa"/>
          </w:tcPr>
          <w:p w14:paraId="5FE0C0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1594" w:type="dxa"/>
          </w:tcPr>
          <w:p w14:paraId="4C4DDAA3" w14:textId="77777777" w:rsidR="008A4CB4" w:rsidRPr="008A4CB4" w:rsidRDefault="008A4CB4" w:rsidP="005A41B1">
            <w:pPr>
              <w:jc w:val="center"/>
              <w:rPr>
                <w:rFonts w:asciiTheme="minorHAnsi" w:hAnsiTheme="minorHAnsi" w:cstheme="minorHAnsi"/>
                <w:szCs w:val="20"/>
              </w:rPr>
            </w:pPr>
          </w:p>
        </w:tc>
      </w:tr>
      <w:tr w:rsidR="008A4CB4" w:rsidRPr="008A4CB4" w14:paraId="18F8CE09" w14:textId="77777777" w:rsidTr="005A41B1">
        <w:trPr>
          <w:jc w:val="center"/>
        </w:trPr>
        <w:tc>
          <w:tcPr>
            <w:tcW w:w="795" w:type="dxa"/>
          </w:tcPr>
          <w:p w14:paraId="0894E70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Sec_04</w:t>
            </w:r>
          </w:p>
        </w:tc>
        <w:tc>
          <w:tcPr>
            <w:tcW w:w="912" w:type="dxa"/>
          </w:tcPr>
          <w:p w14:paraId="536EC4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B87FD84"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71" w:type="dxa"/>
          </w:tcPr>
          <w:p w14:paraId="0B15A87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2" w:type="dxa"/>
          </w:tcPr>
          <w:p w14:paraId="58ECAC3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0A9731F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6" w:type="dxa"/>
          </w:tcPr>
          <w:p w14:paraId="656499D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5F6F718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516405E3"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yellow"/>
                <w:shd w:val="clear" w:color="auto" w:fill="FFC000"/>
              </w:rPr>
              <w:t>lowres</w:t>
            </w:r>
            <w:proofErr w:type="spellEnd"/>
          </w:p>
        </w:tc>
        <w:tc>
          <w:tcPr>
            <w:tcW w:w="769" w:type="dxa"/>
          </w:tcPr>
          <w:p w14:paraId="0542C33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6D48B29B" w14:textId="77777777" w:rsidR="008A4CB4" w:rsidRPr="008A4CB4" w:rsidRDefault="008A4CB4" w:rsidP="005A41B1">
            <w:pPr>
              <w:jc w:val="center"/>
              <w:rPr>
                <w:rFonts w:asciiTheme="minorHAnsi" w:hAnsiTheme="minorHAnsi" w:cstheme="minorHAnsi"/>
                <w:szCs w:val="20"/>
              </w:rPr>
            </w:pPr>
          </w:p>
        </w:tc>
      </w:tr>
      <w:tr w:rsidR="008A4CB4" w:rsidRPr="008A4CB4" w14:paraId="2685CE1A" w14:textId="77777777" w:rsidTr="005A41B1">
        <w:trPr>
          <w:jc w:val="center"/>
        </w:trPr>
        <w:tc>
          <w:tcPr>
            <w:tcW w:w="795" w:type="dxa"/>
          </w:tcPr>
          <w:p w14:paraId="1C04EE2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Sec_05</w:t>
            </w:r>
          </w:p>
        </w:tc>
        <w:tc>
          <w:tcPr>
            <w:tcW w:w="912" w:type="dxa"/>
          </w:tcPr>
          <w:p w14:paraId="0430776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2617738" w14:textId="77777777" w:rsidR="008A4CB4" w:rsidRPr="008A4CB4" w:rsidRDefault="008A4CB4" w:rsidP="005A41B1">
            <w:pPr>
              <w:jc w:val="center"/>
              <w:rPr>
                <w:rFonts w:asciiTheme="minorHAnsi" w:hAnsiTheme="minorHAnsi" w:cstheme="minorHAnsi"/>
                <w:szCs w:val="20"/>
                <w:highlight w:val="green"/>
              </w:rPr>
            </w:pPr>
            <w:proofErr w:type="spellStart"/>
            <w:r w:rsidRPr="008A4CB4">
              <w:rPr>
                <w:rFonts w:asciiTheme="minorHAnsi" w:hAnsiTheme="minorHAnsi" w:cstheme="minorHAnsi"/>
                <w:szCs w:val="20"/>
              </w:rPr>
              <w:t>fullres</w:t>
            </w:r>
            <w:proofErr w:type="spellEnd"/>
          </w:p>
        </w:tc>
        <w:tc>
          <w:tcPr>
            <w:tcW w:w="771" w:type="dxa"/>
          </w:tcPr>
          <w:p w14:paraId="0027802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066C25B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7DEFDD9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761582B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0" w:type="dxa"/>
          </w:tcPr>
          <w:p w14:paraId="3245C19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392170FD"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69" w:type="dxa"/>
          </w:tcPr>
          <w:p w14:paraId="52F862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1DDF9C8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Exception</w:t>
            </w:r>
          </w:p>
        </w:tc>
      </w:tr>
      <w:tr w:rsidR="008A4CB4" w:rsidRPr="008A4CB4" w14:paraId="22D9D4F1" w14:textId="77777777" w:rsidTr="005A41B1">
        <w:trPr>
          <w:jc w:val="center"/>
        </w:trPr>
        <w:tc>
          <w:tcPr>
            <w:tcW w:w="795" w:type="dxa"/>
          </w:tcPr>
          <w:p w14:paraId="76407F1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Sec_06</w:t>
            </w:r>
          </w:p>
        </w:tc>
        <w:tc>
          <w:tcPr>
            <w:tcW w:w="912" w:type="dxa"/>
          </w:tcPr>
          <w:p w14:paraId="2359097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29CD38B5"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1" w:type="dxa"/>
          </w:tcPr>
          <w:p w14:paraId="410531C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7F525CD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5C109B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6" w:type="dxa"/>
          </w:tcPr>
          <w:p w14:paraId="299D6D6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177A87F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52BF0B7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69" w:type="dxa"/>
          </w:tcPr>
          <w:p w14:paraId="06287E7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1594" w:type="dxa"/>
          </w:tcPr>
          <w:p w14:paraId="5A87B28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w:t>
            </w:r>
            <w:r w:rsidRPr="008A4CB4">
              <w:rPr>
                <w:rFonts w:asciiTheme="minorHAnsi" w:hAnsiTheme="minorHAnsi" w:cstheme="minorHAnsi"/>
                <w:szCs w:val="20"/>
                <w:highlight w:val="green"/>
              </w:rPr>
              <w:t>p</w:t>
            </w:r>
            <w:r w:rsidRPr="008A4CB4">
              <w:rPr>
                <w:rFonts w:asciiTheme="minorHAnsi" w:hAnsiTheme="minorHAnsi" w:cstheme="minorHAnsi"/>
                <w:szCs w:val="20"/>
                <w:highlight w:val="yellow"/>
                <w:shd w:val="clear" w:color="auto" w:fill="FFC000"/>
              </w:rPr>
              <w:t>tion</w:t>
            </w:r>
          </w:p>
        </w:tc>
      </w:tr>
    </w:tbl>
    <w:p w14:paraId="36DF0CA7" w14:textId="649C5E54" w:rsidR="009A6671" w:rsidRPr="00734676" w:rsidRDefault="009A6671" w:rsidP="00734676">
      <w:pPr>
        <w:pStyle w:val="Heading3"/>
      </w:pPr>
      <w:r w:rsidRPr="00734676">
        <w:lastRenderedPageBreak/>
        <w:t>P_</w:t>
      </w:r>
      <w:r w:rsidR="00734676">
        <w:t>XPX</w:t>
      </w:r>
      <w:r w:rsidRPr="00734676">
        <w:t>_07</w:t>
      </w:r>
      <w:r w:rsidR="00734676">
        <w:t>20</w:t>
      </w:r>
      <w:r w:rsidRPr="00734676">
        <w:t xml:space="preserve"> </w:t>
      </w:r>
      <w:r w:rsidR="00734676" w:rsidRPr="00734676">
        <w:t xml:space="preserve">Production Alternatives Combinations – </w:t>
      </w:r>
      <w:proofErr w:type="gramStart"/>
      <w:r w:rsidR="00734676" w:rsidRPr="00734676">
        <w:t>Non Secure</w:t>
      </w:r>
      <w:proofErr w:type="gramEnd"/>
    </w:p>
    <w:tbl>
      <w:tblPr>
        <w:tblStyle w:val="TableGrid"/>
        <w:tblW w:w="9648" w:type="dxa"/>
        <w:tblLook w:val="04A0" w:firstRow="1" w:lastRow="0" w:firstColumn="1" w:lastColumn="0" w:noHBand="0" w:noVBand="1"/>
      </w:tblPr>
      <w:tblGrid>
        <w:gridCol w:w="2628"/>
        <w:gridCol w:w="7020"/>
      </w:tblGrid>
      <w:tr w:rsidR="008A4CB4" w:rsidRPr="009D7DD0" w14:paraId="234BC639" w14:textId="77777777" w:rsidTr="005A41B1">
        <w:tc>
          <w:tcPr>
            <w:tcW w:w="2628" w:type="dxa"/>
            <w:tcBorders>
              <w:bottom w:val="single" w:sz="4" w:space="0" w:color="auto"/>
            </w:tcBorders>
            <w:shd w:val="clear" w:color="auto" w:fill="D9D9D9" w:themeFill="background1" w:themeFillShade="D9"/>
          </w:tcPr>
          <w:p w14:paraId="1DCDA0A1" w14:textId="77777777" w:rsidR="008A4CB4" w:rsidRPr="009D7DD0" w:rsidRDefault="008A4CB4"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49800B3" w14:textId="77777777" w:rsidR="008A4CB4" w:rsidRPr="009D7DD0" w:rsidRDefault="008A4CB4" w:rsidP="005A41B1">
            <w:pPr>
              <w:rPr>
                <w:rFonts w:asciiTheme="minorHAnsi" w:hAnsiTheme="minorHAnsi"/>
                <w:b/>
                <w:szCs w:val="20"/>
              </w:rPr>
            </w:pPr>
          </w:p>
        </w:tc>
        <w:tc>
          <w:tcPr>
            <w:tcW w:w="7020" w:type="dxa"/>
          </w:tcPr>
          <w:p w14:paraId="452CAB63" w14:textId="77777777" w:rsidR="008A4CB4" w:rsidRDefault="00F25EB6" w:rsidP="005A41B1">
            <w:pPr>
              <w:rPr>
                <w:rFonts w:asciiTheme="minorHAnsi" w:hAnsiTheme="minorHAnsi"/>
                <w:szCs w:val="20"/>
              </w:rPr>
            </w:pPr>
            <w:r>
              <w:rPr>
                <w:rFonts w:asciiTheme="minorHAnsi" w:hAnsiTheme="minorHAnsi"/>
                <w:szCs w:val="20"/>
              </w:rPr>
              <w:t>Core set of production alternative test cases that determine if the printer and/or view make the correct selections between the primary object and the available alternatives</w:t>
            </w:r>
          </w:p>
          <w:p w14:paraId="065FC66C" w14:textId="17662881" w:rsidR="00F25EB6" w:rsidRPr="009D7DD0" w:rsidRDefault="00F25EB6" w:rsidP="005A41B1">
            <w:pPr>
              <w:rPr>
                <w:rFonts w:asciiTheme="minorHAnsi" w:hAnsiTheme="minorHAnsi"/>
                <w:szCs w:val="20"/>
              </w:rPr>
            </w:pPr>
          </w:p>
        </w:tc>
      </w:tr>
      <w:tr w:rsidR="00F25EB6" w:rsidRPr="009D7DD0" w14:paraId="53FD25A0" w14:textId="77777777" w:rsidTr="005A41B1">
        <w:trPr>
          <w:trHeight w:val="56"/>
        </w:trPr>
        <w:tc>
          <w:tcPr>
            <w:tcW w:w="2628" w:type="dxa"/>
            <w:shd w:val="clear" w:color="auto" w:fill="D9D9D9" w:themeFill="background1" w:themeFillShade="D9"/>
          </w:tcPr>
          <w:p w14:paraId="7CB9E113" w14:textId="6F84548E" w:rsidR="00F25EB6" w:rsidRPr="009D7DD0" w:rsidRDefault="00F25EB6" w:rsidP="00F25EB6">
            <w:pPr>
              <w:rPr>
                <w:rFonts w:asciiTheme="minorHAnsi" w:hAnsiTheme="minorHAnsi"/>
                <w:b/>
                <w:szCs w:val="20"/>
              </w:rPr>
            </w:pPr>
            <w:r w:rsidRPr="008E7F0D">
              <w:rPr>
                <w:rFonts w:asciiTheme="minorHAnsi" w:eastAsia="Calibri" w:hAnsiTheme="minorHAnsi" w:cs="Calibri"/>
              </w:rPr>
              <w:t>01 through 03 – Printer and Viewer should be able to render a model</w:t>
            </w:r>
          </w:p>
        </w:tc>
        <w:tc>
          <w:tcPr>
            <w:tcW w:w="7020" w:type="dxa"/>
          </w:tcPr>
          <w:p w14:paraId="5410C4D4" w14:textId="70923D24" w:rsidR="00F25EB6" w:rsidRDefault="00F25EB6" w:rsidP="00F25EB6">
            <w:pPr>
              <w:rPr>
                <w:rFonts w:asciiTheme="minorHAnsi" w:eastAsia="Calibri" w:hAnsiTheme="minorHAnsi" w:cs="Calibri"/>
              </w:rPr>
            </w:pPr>
            <w:r w:rsidRPr="008E7F0D">
              <w:rPr>
                <w:rFonts w:asciiTheme="minorHAnsi" w:eastAsia="Calibri" w:hAnsiTheme="minorHAnsi" w:cs="Calibri"/>
              </w:rPr>
              <w:t>01 through 03 – Printer and Viewer should be able to render a model</w:t>
            </w:r>
          </w:p>
          <w:p w14:paraId="56577962" w14:textId="74D8851B" w:rsidR="00F25EB6" w:rsidRPr="00F25EB6" w:rsidRDefault="00F25EB6" w:rsidP="008E4E98">
            <w:pPr>
              <w:pStyle w:val="ListParagraph"/>
              <w:numPr>
                <w:ilvl w:val="0"/>
                <w:numId w:val="8"/>
              </w:numPr>
              <w:rPr>
                <w:rFonts w:asciiTheme="minorHAnsi" w:eastAsia="Calibri" w:hAnsiTheme="minorHAnsi" w:cs="Calibri"/>
              </w:rPr>
            </w:pPr>
            <w:r w:rsidRPr="00F25EB6">
              <w:rPr>
                <w:rFonts w:asciiTheme="minorHAnsi" w:eastAsiaTheme="minorEastAsia" w:hAnsiTheme="minorHAnsi"/>
                <w:szCs w:val="20"/>
              </w:rPr>
              <w:t xml:space="preserve">– The printer use case will generate an exception as there are no </w:t>
            </w:r>
            <w:proofErr w:type="spellStart"/>
            <w:r w:rsidRPr="00F25EB6">
              <w:rPr>
                <w:rFonts w:asciiTheme="minorHAnsi" w:eastAsiaTheme="minorEastAsia" w:hAnsiTheme="minorHAnsi"/>
                <w:szCs w:val="20"/>
              </w:rPr>
              <w:t>fullres</w:t>
            </w:r>
            <w:proofErr w:type="spellEnd"/>
            <w:r w:rsidRPr="00F25EB6">
              <w:rPr>
                <w:rFonts w:asciiTheme="minorHAnsi" w:eastAsiaTheme="minorEastAsia" w:hAnsiTheme="minorHAnsi"/>
                <w:szCs w:val="20"/>
              </w:rPr>
              <w:t xml:space="preserve"> models to render</w:t>
            </w:r>
            <w:r w:rsidRPr="00F25EB6">
              <w:rPr>
                <w:rFonts w:asciiTheme="minorHAnsi" w:eastAsia="Calibri" w:hAnsiTheme="minorHAnsi" w:cs="Calibri"/>
              </w:rPr>
              <w:t xml:space="preserve"> </w:t>
            </w:r>
          </w:p>
          <w:p w14:paraId="225BDFBF" w14:textId="26C107DD" w:rsidR="00F25EB6" w:rsidRPr="00F25EB6" w:rsidRDefault="00F25EB6" w:rsidP="008E4E98">
            <w:pPr>
              <w:pStyle w:val="ListParagraph"/>
              <w:numPr>
                <w:ilvl w:val="0"/>
                <w:numId w:val="8"/>
              </w:numPr>
              <w:rPr>
                <w:rFonts w:asciiTheme="minorHAnsi" w:eastAsia="Calibri" w:hAnsiTheme="minorHAnsi" w:cs="Calibri"/>
              </w:rPr>
            </w:pPr>
            <w:r w:rsidRPr="00F25EB6">
              <w:rPr>
                <w:rFonts w:asciiTheme="minorHAnsi" w:eastAsia="Calibri" w:hAnsiTheme="minorHAnsi" w:cs="Calibri"/>
              </w:rPr>
              <w:t>04 through 11 – Printer and Viewer should be able to render a model</w:t>
            </w:r>
          </w:p>
          <w:p w14:paraId="01FCA2C6" w14:textId="1B02C373" w:rsidR="00F25EB6" w:rsidRPr="009D7DD0" w:rsidRDefault="00F25EB6" w:rsidP="00F25EB6">
            <w:pPr>
              <w:rPr>
                <w:rFonts w:asciiTheme="minorHAnsi" w:eastAsiaTheme="minorEastAsia" w:hAnsiTheme="minorHAnsi"/>
                <w:szCs w:val="20"/>
              </w:rPr>
            </w:pPr>
          </w:p>
        </w:tc>
      </w:tr>
      <w:tr w:rsidR="008A4CB4" w:rsidRPr="009D7DD0" w14:paraId="4CB1A93C" w14:textId="77777777" w:rsidTr="005A41B1">
        <w:trPr>
          <w:trHeight w:val="56"/>
        </w:trPr>
        <w:tc>
          <w:tcPr>
            <w:tcW w:w="2628" w:type="dxa"/>
            <w:shd w:val="clear" w:color="auto" w:fill="D9D9D9" w:themeFill="background1" w:themeFillShade="D9"/>
          </w:tcPr>
          <w:p w14:paraId="31993E99" w14:textId="77777777" w:rsidR="008A4CB4" w:rsidRPr="009D7DD0" w:rsidRDefault="008A4CB4"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5F034B65" w14:textId="77777777" w:rsidR="008A4CB4" w:rsidRPr="009D7DD0" w:rsidRDefault="008A4CB4" w:rsidP="005A41B1">
            <w:pPr>
              <w:rPr>
                <w:rFonts w:asciiTheme="minorHAnsi" w:hAnsiTheme="minorHAnsi"/>
                <w:b/>
                <w:szCs w:val="20"/>
              </w:rPr>
            </w:pPr>
          </w:p>
        </w:tc>
        <w:tc>
          <w:tcPr>
            <w:tcW w:w="7020" w:type="dxa"/>
          </w:tcPr>
          <w:p w14:paraId="2DD5C145" w14:textId="7777777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01</w:t>
            </w:r>
            <w:r w:rsidRPr="00F5722F">
              <w:rPr>
                <w:rFonts w:asciiTheme="minorHAnsi" w:hAnsiTheme="minorHAnsi" w:cstheme="minorHAnsi"/>
              </w:rPr>
              <w:t xml:space="preserve"> – 3MF package as defined in Alternative Combination Table item Alt_01</w:t>
            </w:r>
          </w:p>
          <w:p w14:paraId="2BD3A426" w14:textId="77777777" w:rsidR="00F5722F" w:rsidRDefault="00F5722F" w:rsidP="00F5722F">
            <w:pPr>
              <w:spacing w:line="259" w:lineRule="auto"/>
              <w:rPr>
                <w:rFonts w:asciiTheme="minorHAnsi" w:hAnsiTheme="minorHAnsi" w:cstheme="minorHAnsi"/>
                <w:b/>
                <w:bCs/>
              </w:rPr>
            </w:pPr>
          </w:p>
          <w:p w14:paraId="7C643207" w14:textId="1BDA96B0"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02</w:t>
            </w:r>
            <w:r w:rsidRPr="00F5722F">
              <w:rPr>
                <w:rFonts w:asciiTheme="minorHAnsi" w:hAnsiTheme="minorHAnsi" w:cstheme="minorHAnsi"/>
              </w:rPr>
              <w:t xml:space="preserve"> – 3MF package as defined in Alternative Combination Table item Alt_02</w:t>
            </w:r>
          </w:p>
          <w:p w14:paraId="322663C4" w14:textId="77777777" w:rsidR="00F5722F" w:rsidRDefault="00F5722F" w:rsidP="00F5722F">
            <w:pPr>
              <w:spacing w:line="259" w:lineRule="auto"/>
              <w:rPr>
                <w:rFonts w:asciiTheme="minorHAnsi" w:hAnsiTheme="minorHAnsi" w:cstheme="minorHAnsi"/>
                <w:b/>
                <w:bCs/>
              </w:rPr>
            </w:pPr>
          </w:p>
          <w:p w14:paraId="2AE03F10" w14:textId="714D00D8" w:rsidR="00F5722F" w:rsidRPr="00F5722F" w:rsidRDefault="00F5722F" w:rsidP="00F5722F">
            <w:pPr>
              <w:spacing w:line="259" w:lineRule="auto"/>
              <w:rPr>
                <w:rFonts w:asciiTheme="minorHAnsi" w:hAnsiTheme="minorHAnsi" w:cstheme="minorHAnsi"/>
                <w:b/>
                <w:bCs/>
              </w:rPr>
            </w:pPr>
            <w:r w:rsidRPr="00F5722F">
              <w:rPr>
                <w:rFonts w:asciiTheme="minorHAnsi" w:hAnsiTheme="minorHAnsi" w:cstheme="minorHAnsi"/>
                <w:b/>
                <w:bCs/>
              </w:rPr>
              <w:t>03</w:t>
            </w:r>
            <w:r w:rsidRPr="00F5722F">
              <w:rPr>
                <w:rFonts w:asciiTheme="minorHAnsi" w:hAnsiTheme="minorHAnsi" w:cstheme="minorHAnsi"/>
              </w:rPr>
              <w:t xml:space="preserve"> – 3MF package as defined in Alternative Combination Table item Alt_03</w:t>
            </w:r>
          </w:p>
          <w:p w14:paraId="52E4DE5B" w14:textId="77777777" w:rsidR="00F5722F" w:rsidRDefault="00F5722F" w:rsidP="00F5722F">
            <w:pPr>
              <w:spacing w:line="259" w:lineRule="auto"/>
              <w:rPr>
                <w:rFonts w:asciiTheme="minorHAnsi" w:hAnsiTheme="minorHAnsi" w:cstheme="minorHAnsi"/>
                <w:b/>
                <w:bCs/>
              </w:rPr>
            </w:pPr>
          </w:p>
          <w:p w14:paraId="77E020DA" w14:textId="05CE357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04</w:t>
            </w:r>
            <w:r w:rsidRPr="00F5722F">
              <w:rPr>
                <w:rFonts w:asciiTheme="minorHAnsi" w:hAnsiTheme="minorHAnsi" w:cstheme="minorHAnsi"/>
              </w:rPr>
              <w:t xml:space="preserve"> – 3MF package as defined in Alternative Combination Table item Alt_04</w:t>
            </w:r>
          </w:p>
          <w:p w14:paraId="1344526B" w14:textId="77777777" w:rsidR="00F5722F" w:rsidRDefault="00F5722F" w:rsidP="00F5722F">
            <w:pPr>
              <w:spacing w:line="259" w:lineRule="auto"/>
              <w:rPr>
                <w:rFonts w:asciiTheme="minorHAnsi" w:hAnsiTheme="minorHAnsi" w:cstheme="minorHAnsi"/>
                <w:b/>
                <w:bCs/>
              </w:rPr>
            </w:pPr>
          </w:p>
          <w:p w14:paraId="6C593571" w14:textId="31332CA4"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05</w:t>
            </w:r>
            <w:r w:rsidRPr="00F5722F">
              <w:rPr>
                <w:rFonts w:asciiTheme="minorHAnsi" w:hAnsiTheme="minorHAnsi" w:cstheme="minorHAnsi"/>
              </w:rPr>
              <w:t xml:space="preserve"> – 3MF package as defined in Alternative Combination Table item Alt_05</w:t>
            </w:r>
          </w:p>
          <w:p w14:paraId="77C35473" w14:textId="77777777" w:rsidR="00F5722F" w:rsidRDefault="00F5722F" w:rsidP="00F5722F">
            <w:pPr>
              <w:spacing w:line="259" w:lineRule="auto"/>
              <w:rPr>
                <w:rFonts w:asciiTheme="minorHAnsi" w:hAnsiTheme="minorHAnsi" w:cstheme="minorHAnsi"/>
                <w:b/>
                <w:bCs/>
              </w:rPr>
            </w:pPr>
          </w:p>
          <w:p w14:paraId="35641FC5" w14:textId="3F1A873F"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06</w:t>
            </w:r>
            <w:r w:rsidRPr="00F5722F">
              <w:rPr>
                <w:rFonts w:asciiTheme="minorHAnsi" w:hAnsiTheme="minorHAnsi" w:cstheme="minorHAnsi"/>
              </w:rPr>
              <w:t xml:space="preserve"> – 3MF package as defined in Alternative Combination Table item Alt_06</w:t>
            </w:r>
          </w:p>
          <w:p w14:paraId="599625D8" w14:textId="77777777" w:rsidR="00F5722F" w:rsidRDefault="00F5722F" w:rsidP="00F5722F">
            <w:pPr>
              <w:spacing w:line="259" w:lineRule="auto"/>
              <w:rPr>
                <w:rFonts w:asciiTheme="minorHAnsi" w:hAnsiTheme="minorHAnsi" w:cstheme="minorHAnsi"/>
                <w:b/>
                <w:bCs/>
              </w:rPr>
            </w:pPr>
          </w:p>
          <w:p w14:paraId="5D239BCF" w14:textId="1B8BB47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07</w:t>
            </w:r>
            <w:r w:rsidRPr="00F5722F">
              <w:rPr>
                <w:rFonts w:asciiTheme="minorHAnsi" w:hAnsiTheme="minorHAnsi" w:cstheme="minorHAnsi"/>
              </w:rPr>
              <w:t xml:space="preserve"> – 3MF package as defined in Alternative Combination Table item Alt_07</w:t>
            </w:r>
          </w:p>
          <w:p w14:paraId="00233E2C" w14:textId="77777777" w:rsidR="00F5722F" w:rsidRDefault="00F5722F" w:rsidP="00F5722F">
            <w:pPr>
              <w:spacing w:line="259" w:lineRule="auto"/>
              <w:rPr>
                <w:rFonts w:asciiTheme="minorHAnsi" w:hAnsiTheme="minorHAnsi" w:cstheme="minorHAnsi"/>
                <w:b/>
                <w:bCs/>
              </w:rPr>
            </w:pPr>
          </w:p>
          <w:p w14:paraId="3A1D4CD6" w14:textId="7036C4A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08</w:t>
            </w:r>
            <w:r w:rsidRPr="00F5722F">
              <w:rPr>
                <w:rFonts w:asciiTheme="minorHAnsi" w:hAnsiTheme="minorHAnsi" w:cstheme="minorHAnsi"/>
              </w:rPr>
              <w:t xml:space="preserve"> – 3MF package as defined in Alternative Combination Table item Alt_08</w:t>
            </w:r>
          </w:p>
          <w:p w14:paraId="2F727C07" w14:textId="77777777" w:rsidR="00F5722F" w:rsidRDefault="00F5722F" w:rsidP="00F5722F">
            <w:pPr>
              <w:spacing w:line="259" w:lineRule="auto"/>
              <w:rPr>
                <w:rFonts w:asciiTheme="minorHAnsi" w:hAnsiTheme="minorHAnsi" w:cstheme="minorHAnsi"/>
                <w:b/>
                <w:bCs/>
              </w:rPr>
            </w:pPr>
          </w:p>
          <w:p w14:paraId="11197228" w14:textId="6314C91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09</w:t>
            </w:r>
            <w:r w:rsidRPr="00F5722F">
              <w:rPr>
                <w:rFonts w:asciiTheme="minorHAnsi" w:hAnsiTheme="minorHAnsi" w:cstheme="minorHAnsi"/>
              </w:rPr>
              <w:t xml:space="preserve"> – 3MF package as defined in Alternative Combination Table item Alt_09</w:t>
            </w:r>
          </w:p>
          <w:p w14:paraId="4640535D" w14:textId="77777777" w:rsidR="00F5722F" w:rsidRDefault="00F5722F" w:rsidP="00F5722F">
            <w:pPr>
              <w:spacing w:line="259" w:lineRule="auto"/>
              <w:rPr>
                <w:rFonts w:asciiTheme="minorHAnsi" w:hAnsiTheme="minorHAnsi" w:cstheme="minorHAnsi"/>
                <w:b/>
                <w:bCs/>
              </w:rPr>
            </w:pPr>
          </w:p>
          <w:p w14:paraId="183D15CA" w14:textId="560CDB2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10</w:t>
            </w:r>
            <w:r w:rsidRPr="00F5722F">
              <w:rPr>
                <w:rFonts w:asciiTheme="minorHAnsi" w:hAnsiTheme="minorHAnsi" w:cstheme="minorHAnsi"/>
              </w:rPr>
              <w:t xml:space="preserve"> – 3MF package as defined in Alternative Combination Table item Alt_10</w:t>
            </w:r>
          </w:p>
          <w:p w14:paraId="022768A9" w14:textId="77777777" w:rsidR="00F5722F" w:rsidRDefault="00F5722F" w:rsidP="00F5722F">
            <w:pPr>
              <w:spacing w:line="259" w:lineRule="auto"/>
              <w:rPr>
                <w:rFonts w:asciiTheme="minorHAnsi" w:hAnsiTheme="minorHAnsi" w:cstheme="minorHAnsi"/>
                <w:b/>
                <w:bCs/>
              </w:rPr>
            </w:pPr>
          </w:p>
          <w:p w14:paraId="7A79B521" w14:textId="2CCAFBB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11</w:t>
            </w:r>
            <w:r w:rsidRPr="00F5722F">
              <w:rPr>
                <w:rFonts w:asciiTheme="minorHAnsi" w:hAnsiTheme="minorHAnsi" w:cstheme="minorHAnsi"/>
              </w:rPr>
              <w:t xml:space="preserve"> – Utilize test case 09 from above and add a second build item pointing to a second non-root model modeled after the first non-root </w:t>
            </w:r>
            <w:proofErr w:type="gramStart"/>
            <w:r w:rsidRPr="00F5722F">
              <w:rPr>
                <w:rFonts w:asciiTheme="minorHAnsi" w:hAnsiTheme="minorHAnsi" w:cstheme="minorHAnsi"/>
              </w:rPr>
              <w:t>model, but</w:t>
            </w:r>
            <w:proofErr w:type="gramEnd"/>
            <w:r w:rsidRPr="00F5722F">
              <w:rPr>
                <w:rFonts w:asciiTheme="minorHAnsi" w:hAnsiTheme="minorHAnsi" w:cstheme="minorHAnsi"/>
              </w:rPr>
              <w:t xml:space="preserve"> containing different objects. Intent is to have to separate sets of alternatives in two different non-root model files.</w:t>
            </w:r>
          </w:p>
          <w:p w14:paraId="1DBBE7A0" w14:textId="77777777" w:rsidR="008A4CB4" w:rsidRPr="009D7DD0" w:rsidRDefault="008A4CB4" w:rsidP="005A41B1">
            <w:pPr>
              <w:rPr>
                <w:rFonts w:asciiTheme="minorHAnsi" w:eastAsiaTheme="minorEastAsia" w:hAnsiTheme="minorHAnsi"/>
                <w:b/>
                <w:bCs/>
                <w:szCs w:val="20"/>
              </w:rPr>
            </w:pPr>
          </w:p>
        </w:tc>
      </w:tr>
      <w:tr w:rsidR="008A4CB4" w:rsidRPr="009D7DD0" w14:paraId="6FF9139F" w14:textId="77777777" w:rsidTr="005A41B1">
        <w:trPr>
          <w:trHeight w:val="56"/>
        </w:trPr>
        <w:tc>
          <w:tcPr>
            <w:tcW w:w="2628" w:type="dxa"/>
            <w:tcBorders>
              <w:bottom w:val="single" w:sz="4" w:space="0" w:color="auto"/>
            </w:tcBorders>
            <w:shd w:val="clear" w:color="auto" w:fill="D9D9D9" w:themeFill="background1" w:themeFillShade="D9"/>
          </w:tcPr>
          <w:p w14:paraId="56B640E8" w14:textId="77777777" w:rsidR="008A4CB4" w:rsidRPr="009D7DD0" w:rsidRDefault="008A4CB4"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E4E384" w14:textId="41729E57" w:rsidR="008A4CB4" w:rsidRPr="009D7DD0" w:rsidRDefault="008A4CB4" w:rsidP="005A41B1">
            <w:pPr>
              <w:rPr>
                <w:rFonts w:asciiTheme="minorHAnsi" w:eastAsiaTheme="minorEastAsia" w:hAnsiTheme="minorHAnsi"/>
                <w:b/>
                <w:bCs/>
                <w:szCs w:val="20"/>
              </w:rPr>
            </w:pPr>
          </w:p>
        </w:tc>
      </w:tr>
    </w:tbl>
    <w:p w14:paraId="0560E9CF" w14:textId="77777777" w:rsidR="00734676" w:rsidRDefault="00734676"/>
    <w:p w14:paraId="2582F774" w14:textId="77777777" w:rsidR="003E200F" w:rsidRDefault="003E200F">
      <w:pPr>
        <w:rPr>
          <w:rFonts w:eastAsiaTheme="majorEastAsia" w:cstheme="majorBidi"/>
          <w:b/>
          <w:bCs/>
          <w:color w:val="365F91" w:themeColor="accent1" w:themeShade="BF"/>
          <w:szCs w:val="20"/>
        </w:rPr>
      </w:pPr>
      <w:r>
        <w:br w:type="page"/>
      </w:r>
    </w:p>
    <w:p w14:paraId="71F670B4" w14:textId="7ADA5886" w:rsidR="00734676" w:rsidRPr="00734676" w:rsidRDefault="00734676" w:rsidP="00734676">
      <w:pPr>
        <w:pStyle w:val="Heading3"/>
      </w:pPr>
      <w:r w:rsidRPr="00734676">
        <w:lastRenderedPageBreak/>
        <w:t>P_XPX_0722 Production Alternatives Miscellaneous Tests – Non</w:t>
      </w:r>
      <w:r>
        <w:t>-</w:t>
      </w:r>
      <w:r w:rsidRPr="00734676">
        <w:t>Secure</w:t>
      </w:r>
    </w:p>
    <w:tbl>
      <w:tblPr>
        <w:tblStyle w:val="TableGrid"/>
        <w:tblW w:w="9648" w:type="dxa"/>
        <w:tblLook w:val="04A0" w:firstRow="1" w:lastRow="0" w:firstColumn="1" w:lastColumn="0" w:noHBand="0" w:noVBand="1"/>
      </w:tblPr>
      <w:tblGrid>
        <w:gridCol w:w="2628"/>
        <w:gridCol w:w="7020"/>
      </w:tblGrid>
      <w:tr w:rsidR="00734676" w:rsidRPr="009D7DD0" w14:paraId="21DD13AA" w14:textId="77777777" w:rsidTr="005A41B1">
        <w:tc>
          <w:tcPr>
            <w:tcW w:w="2628" w:type="dxa"/>
            <w:tcBorders>
              <w:bottom w:val="single" w:sz="4" w:space="0" w:color="auto"/>
            </w:tcBorders>
            <w:shd w:val="clear" w:color="auto" w:fill="D9D9D9" w:themeFill="background1" w:themeFillShade="D9"/>
          </w:tcPr>
          <w:p w14:paraId="164EA6AC"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625CE2EF" w14:textId="77777777" w:rsidR="00734676" w:rsidRPr="009D7DD0" w:rsidRDefault="00734676" w:rsidP="005A41B1">
            <w:pPr>
              <w:rPr>
                <w:rFonts w:asciiTheme="minorHAnsi" w:hAnsiTheme="minorHAnsi"/>
                <w:b/>
                <w:szCs w:val="20"/>
              </w:rPr>
            </w:pPr>
          </w:p>
        </w:tc>
        <w:tc>
          <w:tcPr>
            <w:tcW w:w="7020" w:type="dxa"/>
          </w:tcPr>
          <w:p w14:paraId="5F28680A" w14:textId="77777777" w:rsidR="00734676" w:rsidRDefault="00F25EB6" w:rsidP="005A41B1">
            <w:pPr>
              <w:rPr>
                <w:rFonts w:asciiTheme="minorHAnsi" w:hAnsiTheme="minorHAnsi"/>
                <w:szCs w:val="20"/>
              </w:rPr>
            </w:pPr>
            <w:r>
              <w:rPr>
                <w:rFonts w:asciiTheme="minorHAnsi" w:hAnsiTheme="minorHAnsi"/>
                <w:szCs w:val="20"/>
              </w:rPr>
              <w:t>Various corner cases that determine which model or object the printer or viewer use cases select</w:t>
            </w:r>
          </w:p>
          <w:p w14:paraId="207ACB7C" w14:textId="5E362B4F" w:rsidR="00F25EB6" w:rsidRPr="009D7DD0" w:rsidRDefault="00F25EB6" w:rsidP="005A41B1">
            <w:pPr>
              <w:rPr>
                <w:rFonts w:asciiTheme="minorHAnsi" w:hAnsiTheme="minorHAnsi"/>
                <w:szCs w:val="20"/>
              </w:rPr>
            </w:pPr>
          </w:p>
        </w:tc>
      </w:tr>
      <w:tr w:rsidR="00734676" w:rsidRPr="009D7DD0" w14:paraId="2956A6E0" w14:textId="77777777" w:rsidTr="005A41B1">
        <w:trPr>
          <w:trHeight w:val="56"/>
        </w:trPr>
        <w:tc>
          <w:tcPr>
            <w:tcW w:w="2628" w:type="dxa"/>
            <w:shd w:val="clear" w:color="auto" w:fill="D9D9D9" w:themeFill="background1" w:themeFillShade="D9"/>
          </w:tcPr>
          <w:p w14:paraId="39481C67"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1E766560" w14:textId="77777777" w:rsidR="00734676" w:rsidRPr="009D7DD0" w:rsidRDefault="00734676" w:rsidP="005A41B1">
            <w:pPr>
              <w:rPr>
                <w:rFonts w:asciiTheme="minorHAnsi" w:hAnsiTheme="minorHAnsi"/>
                <w:b/>
                <w:szCs w:val="20"/>
              </w:rPr>
            </w:pPr>
          </w:p>
        </w:tc>
        <w:tc>
          <w:tcPr>
            <w:tcW w:w="7020" w:type="dxa"/>
          </w:tcPr>
          <w:p w14:paraId="6D530B99" w14:textId="185F0F5B" w:rsidR="00F25EB6" w:rsidRDefault="00F25EB6" w:rsidP="00F25EB6">
            <w:pPr>
              <w:rPr>
                <w:rFonts w:asciiTheme="minorHAnsi" w:eastAsia="Calibri" w:hAnsiTheme="minorHAnsi" w:cs="Calibri"/>
              </w:rPr>
            </w:pPr>
            <w:r w:rsidRPr="009D7DD0">
              <w:rPr>
                <w:rFonts w:asciiTheme="minorHAnsi" w:eastAsia="Calibri" w:hAnsiTheme="minorHAnsi" w:cs="Calibri"/>
              </w:rPr>
              <w:t xml:space="preserve">01 </w:t>
            </w:r>
            <w:r>
              <w:rPr>
                <w:rFonts w:asciiTheme="minorHAnsi" w:eastAsia="Calibri" w:hAnsiTheme="minorHAnsi" w:cs="Calibri"/>
              </w:rPr>
              <w:t xml:space="preserve">through 03 </w:t>
            </w:r>
            <w:r w:rsidRPr="009D7DD0">
              <w:rPr>
                <w:rFonts w:asciiTheme="minorHAnsi" w:eastAsia="Calibri" w:hAnsiTheme="minorHAnsi" w:cs="Calibri"/>
              </w:rPr>
              <w:t>– Printer</w:t>
            </w:r>
            <w:r>
              <w:rPr>
                <w:rFonts w:asciiTheme="minorHAnsi" w:eastAsia="Calibri" w:hAnsiTheme="minorHAnsi" w:cs="Calibri"/>
              </w:rPr>
              <w:t xml:space="preserve"> and Viewer</w:t>
            </w:r>
            <w:r w:rsidRPr="009D7DD0">
              <w:rPr>
                <w:rFonts w:asciiTheme="minorHAnsi" w:eastAsia="Calibri" w:hAnsiTheme="minorHAnsi" w:cs="Calibri"/>
              </w:rPr>
              <w:t xml:space="preserve"> should </w:t>
            </w:r>
            <w:r>
              <w:rPr>
                <w:rFonts w:asciiTheme="minorHAnsi" w:eastAsia="Calibri" w:hAnsiTheme="minorHAnsi" w:cs="Calibri"/>
              </w:rPr>
              <w:t>be able to render a model</w:t>
            </w:r>
          </w:p>
          <w:p w14:paraId="5E26D9C8" w14:textId="137DB4FC" w:rsidR="00734676" w:rsidRPr="00F25EB6" w:rsidRDefault="00F25EB6" w:rsidP="008E4E98">
            <w:pPr>
              <w:pStyle w:val="ListParagraph"/>
              <w:numPr>
                <w:ilvl w:val="0"/>
                <w:numId w:val="8"/>
              </w:numPr>
              <w:rPr>
                <w:rFonts w:asciiTheme="minorHAnsi" w:eastAsiaTheme="minorEastAsia" w:hAnsiTheme="minorHAnsi"/>
                <w:szCs w:val="20"/>
              </w:rPr>
            </w:pPr>
            <w:r w:rsidRPr="00F25EB6">
              <w:rPr>
                <w:rFonts w:asciiTheme="minorHAnsi" w:eastAsiaTheme="minorEastAsia" w:hAnsiTheme="minorHAnsi"/>
                <w:szCs w:val="20"/>
              </w:rPr>
              <w:t xml:space="preserve">– The printer use case will generate an exception as there are no </w:t>
            </w:r>
            <w:proofErr w:type="spellStart"/>
            <w:r w:rsidRPr="00F25EB6">
              <w:rPr>
                <w:rFonts w:asciiTheme="minorHAnsi" w:eastAsiaTheme="minorEastAsia" w:hAnsiTheme="minorHAnsi"/>
                <w:szCs w:val="20"/>
              </w:rPr>
              <w:t>fullres</w:t>
            </w:r>
            <w:proofErr w:type="spellEnd"/>
            <w:r w:rsidRPr="00F25EB6">
              <w:rPr>
                <w:rFonts w:asciiTheme="minorHAnsi" w:eastAsiaTheme="minorEastAsia" w:hAnsiTheme="minorHAnsi"/>
                <w:szCs w:val="20"/>
              </w:rPr>
              <w:t xml:space="preserve"> models to render</w:t>
            </w:r>
          </w:p>
          <w:p w14:paraId="3F1BD211" w14:textId="71FEFC6D" w:rsidR="00F25EB6" w:rsidRPr="00F25EB6" w:rsidRDefault="00F25EB6" w:rsidP="008E4E98">
            <w:pPr>
              <w:pStyle w:val="ListParagraph"/>
              <w:numPr>
                <w:ilvl w:val="0"/>
                <w:numId w:val="8"/>
              </w:numPr>
              <w:rPr>
                <w:rFonts w:asciiTheme="minorHAnsi" w:eastAsiaTheme="minorEastAsia" w:hAnsiTheme="minorHAnsi"/>
                <w:szCs w:val="20"/>
              </w:rPr>
            </w:pPr>
          </w:p>
        </w:tc>
      </w:tr>
      <w:tr w:rsidR="00734676" w:rsidRPr="009D7DD0" w14:paraId="7AC7DAD0" w14:textId="77777777" w:rsidTr="005A41B1">
        <w:trPr>
          <w:trHeight w:val="56"/>
        </w:trPr>
        <w:tc>
          <w:tcPr>
            <w:tcW w:w="2628" w:type="dxa"/>
            <w:shd w:val="clear" w:color="auto" w:fill="D9D9D9" w:themeFill="background1" w:themeFillShade="D9"/>
          </w:tcPr>
          <w:p w14:paraId="7C4CAAE6"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4453D5B" w14:textId="77777777" w:rsidR="00734676" w:rsidRPr="009D7DD0" w:rsidRDefault="00734676" w:rsidP="005A41B1">
            <w:pPr>
              <w:rPr>
                <w:rFonts w:asciiTheme="minorHAnsi" w:hAnsiTheme="minorHAnsi"/>
                <w:b/>
                <w:szCs w:val="20"/>
              </w:rPr>
            </w:pPr>
          </w:p>
        </w:tc>
        <w:tc>
          <w:tcPr>
            <w:tcW w:w="7020" w:type="dxa"/>
          </w:tcPr>
          <w:p w14:paraId="291B4034" w14:textId="77777777"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01</w:t>
            </w:r>
            <w:r w:rsidRPr="00F25EB6">
              <w:rPr>
                <w:rFonts w:asciiTheme="minorHAnsi" w:hAnsiTheme="minorHAnsi" w:cstheme="minorHAnsi"/>
              </w:rPr>
              <w:t xml:space="preserve"> –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object with mesh, alternatives wrapper but no alternative elements. Both printer and view use case should render the primary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object</w:t>
            </w:r>
          </w:p>
          <w:p w14:paraId="14911143" w14:textId="77777777" w:rsidR="00F25EB6" w:rsidRDefault="00F25EB6" w:rsidP="00F25EB6">
            <w:pPr>
              <w:spacing w:line="259" w:lineRule="auto"/>
              <w:rPr>
                <w:rFonts w:asciiTheme="minorHAnsi" w:hAnsiTheme="minorHAnsi" w:cstheme="minorHAnsi"/>
              </w:rPr>
            </w:pPr>
          </w:p>
          <w:p w14:paraId="157AD0BA" w14:textId="512BB379"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02</w:t>
            </w:r>
            <w:r w:rsidRPr="00F25EB6">
              <w:rPr>
                <w:rFonts w:asciiTheme="minorHAnsi" w:hAnsiTheme="minorHAnsi" w:cstheme="minorHAnsi"/>
              </w:rPr>
              <w:t xml:space="preserve"> – Primary object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two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alternatives, but with first alternative supporting a required extension not supported by the printer. Both use cases will select second priority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alternative.</w:t>
            </w:r>
          </w:p>
          <w:p w14:paraId="400A2FF2" w14:textId="77777777" w:rsidR="00F25EB6" w:rsidRDefault="00F25EB6" w:rsidP="00F25EB6">
            <w:pPr>
              <w:spacing w:line="259" w:lineRule="auto"/>
              <w:rPr>
                <w:rFonts w:asciiTheme="minorHAnsi" w:hAnsiTheme="minorHAnsi" w:cstheme="minorHAnsi"/>
              </w:rPr>
            </w:pPr>
          </w:p>
          <w:p w14:paraId="23A62E23" w14:textId="5FA25761"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03</w:t>
            </w:r>
            <w:r w:rsidRPr="00F25EB6">
              <w:rPr>
                <w:rFonts w:asciiTheme="minorHAnsi" w:hAnsiTheme="minorHAnsi" w:cstheme="minorHAnsi"/>
              </w:rPr>
              <w:t xml:space="preserve"> – Primary object model with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of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Two alternatives: Alt1 =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alt2=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The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alternative points a non-root model object with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The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second alternative points to an object with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mesh defined. The Viewer use case will select the first alternative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that points to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because it is the first alternative. The printer use case will not select the first alternative even though it does resolve to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mesh. The printer use case will instead select the second alternative as the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in the alternative element takes precedence of over the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specified in the targeted mesh (first alternative scenario).</w:t>
            </w:r>
          </w:p>
          <w:p w14:paraId="219A0977" w14:textId="77777777" w:rsidR="00F25EB6" w:rsidRDefault="00F25EB6" w:rsidP="00F25EB6">
            <w:pPr>
              <w:spacing w:line="259" w:lineRule="auto"/>
              <w:rPr>
                <w:rFonts w:asciiTheme="minorHAnsi" w:hAnsiTheme="minorHAnsi" w:cstheme="minorHAnsi"/>
              </w:rPr>
            </w:pPr>
          </w:p>
          <w:p w14:paraId="0F4F9305" w14:textId="1D3E4B02" w:rsidR="00734676" w:rsidRPr="00CF6942" w:rsidRDefault="00F25EB6" w:rsidP="00CF6942">
            <w:pPr>
              <w:spacing w:line="259" w:lineRule="auto"/>
              <w:rPr>
                <w:rFonts w:asciiTheme="minorHAnsi" w:hAnsiTheme="minorHAnsi" w:cstheme="minorHAnsi"/>
              </w:rPr>
            </w:pPr>
            <w:r w:rsidRPr="00F25EB6">
              <w:rPr>
                <w:rFonts w:asciiTheme="minorHAnsi" w:hAnsiTheme="minorHAnsi" w:cstheme="minorHAnsi"/>
                <w:b/>
                <w:bCs/>
              </w:rPr>
              <w:t>04</w:t>
            </w:r>
            <w:r w:rsidRPr="00F25EB6">
              <w:rPr>
                <w:rFonts w:asciiTheme="minorHAnsi" w:hAnsiTheme="minorHAnsi" w:cstheme="minorHAnsi"/>
              </w:rPr>
              <w:t xml:space="preserve"> – Primary object model with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of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The primary object to mesh objects with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There are also two alternatives: Alt1 = obfuscated, alt2=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The Viewer use case will select the first alternative (obfuscated). The printer use case will not select primary object even though it does resolve to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mesh. The </w:t>
            </w:r>
            <w:r w:rsidRPr="00F25EB6">
              <w:rPr>
                <w:rFonts w:asciiTheme="minorHAnsi" w:hAnsiTheme="minorHAnsi" w:cstheme="minorHAnsi"/>
                <w:b/>
                <w:bCs/>
              </w:rPr>
              <w:t xml:space="preserve">printer use case will instead generate an exception </w:t>
            </w:r>
            <w:r w:rsidRPr="00F25EB6">
              <w:rPr>
                <w:rFonts w:asciiTheme="minorHAnsi" w:hAnsiTheme="minorHAnsi" w:cstheme="minorHAnsi"/>
              </w:rPr>
              <w:t xml:space="preserve">as </w:t>
            </w:r>
            <w:proofErr w:type="gramStart"/>
            <w:r w:rsidRPr="00F25EB6">
              <w:rPr>
                <w:rFonts w:asciiTheme="minorHAnsi" w:hAnsiTheme="minorHAnsi" w:cstheme="minorHAnsi"/>
              </w:rPr>
              <w:t xml:space="preserve">the  </w:t>
            </w:r>
            <w:proofErr w:type="spellStart"/>
            <w:r w:rsidRPr="00F25EB6">
              <w:rPr>
                <w:rFonts w:asciiTheme="minorHAnsi" w:hAnsiTheme="minorHAnsi" w:cstheme="minorHAnsi"/>
              </w:rPr>
              <w:t>modelresolution</w:t>
            </w:r>
            <w:proofErr w:type="spellEnd"/>
            <w:proofErr w:type="gramEnd"/>
            <w:r w:rsidRPr="00F25EB6">
              <w:rPr>
                <w:rFonts w:asciiTheme="minorHAnsi" w:hAnsiTheme="minorHAnsi" w:cstheme="minorHAnsi"/>
              </w:rPr>
              <w:t xml:space="preserve"> in the primary object (</w:t>
            </w:r>
            <w:proofErr w:type="spellStart"/>
            <w:r w:rsidRPr="00F25EB6">
              <w:rPr>
                <w:rFonts w:asciiTheme="minorHAnsi" w:hAnsiTheme="minorHAnsi" w:cstheme="minorHAnsi"/>
              </w:rPr>
              <w:t>lowres</w:t>
            </w:r>
            <w:proofErr w:type="spellEnd"/>
            <w:r w:rsidRPr="00F25EB6">
              <w:rPr>
                <w:rFonts w:asciiTheme="minorHAnsi" w:hAnsiTheme="minorHAnsi" w:cstheme="minorHAnsi"/>
              </w:rPr>
              <w:t>) takes precedence of over the model resolution specified in the mesh objects pointed to by the primary object’s component references.</w:t>
            </w:r>
          </w:p>
        </w:tc>
      </w:tr>
      <w:tr w:rsidR="00734676" w:rsidRPr="009D7DD0" w14:paraId="6589285A" w14:textId="77777777" w:rsidTr="005A41B1">
        <w:trPr>
          <w:trHeight w:val="56"/>
        </w:trPr>
        <w:tc>
          <w:tcPr>
            <w:tcW w:w="2628" w:type="dxa"/>
            <w:tcBorders>
              <w:bottom w:val="single" w:sz="4" w:space="0" w:color="auto"/>
            </w:tcBorders>
            <w:shd w:val="clear" w:color="auto" w:fill="D9D9D9" w:themeFill="background1" w:themeFillShade="D9"/>
          </w:tcPr>
          <w:p w14:paraId="60226003" w14:textId="77777777" w:rsidR="00734676" w:rsidRPr="009D7DD0" w:rsidRDefault="00734676"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1CA3613" w14:textId="77777777" w:rsidR="00734676" w:rsidRPr="009D7DD0" w:rsidRDefault="00734676" w:rsidP="005A41B1">
            <w:pPr>
              <w:rPr>
                <w:rFonts w:asciiTheme="minorHAnsi" w:eastAsiaTheme="minorEastAsia" w:hAnsiTheme="minorHAnsi"/>
                <w:b/>
                <w:bCs/>
                <w:szCs w:val="20"/>
              </w:rPr>
            </w:pPr>
          </w:p>
        </w:tc>
      </w:tr>
    </w:tbl>
    <w:p w14:paraId="3686E0B3" w14:textId="77777777" w:rsidR="00734676" w:rsidRDefault="00734676" w:rsidP="00734676"/>
    <w:p w14:paraId="5E331775" w14:textId="77777777" w:rsidR="003E200F" w:rsidRDefault="003E200F">
      <w:pPr>
        <w:rPr>
          <w:rFonts w:eastAsiaTheme="majorEastAsia" w:cstheme="majorBidi"/>
          <w:b/>
          <w:bCs/>
          <w:color w:val="365F91" w:themeColor="accent1" w:themeShade="BF"/>
          <w:szCs w:val="20"/>
        </w:rPr>
      </w:pPr>
      <w:r>
        <w:br w:type="page"/>
      </w:r>
    </w:p>
    <w:p w14:paraId="52041B96" w14:textId="2C5BF0D6" w:rsidR="00734676" w:rsidRPr="00734676" w:rsidRDefault="00734676" w:rsidP="00734676">
      <w:pPr>
        <w:pStyle w:val="Heading3"/>
      </w:pPr>
      <w:r w:rsidRPr="00734676">
        <w:lastRenderedPageBreak/>
        <w:t>P_</w:t>
      </w:r>
      <w:r w:rsidR="00CF6942">
        <w:t>E</w:t>
      </w:r>
      <w:r w:rsidRPr="00734676">
        <w:t>PX_0740 Production Alternatives Secure Content Combinations</w:t>
      </w:r>
    </w:p>
    <w:tbl>
      <w:tblPr>
        <w:tblStyle w:val="TableGrid"/>
        <w:tblW w:w="9648" w:type="dxa"/>
        <w:tblLook w:val="04A0" w:firstRow="1" w:lastRow="0" w:firstColumn="1" w:lastColumn="0" w:noHBand="0" w:noVBand="1"/>
      </w:tblPr>
      <w:tblGrid>
        <w:gridCol w:w="2628"/>
        <w:gridCol w:w="7020"/>
      </w:tblGrid>
      <w:tr w:rsidR="00734676" w:rsidRPr="009D7DD0" w14:paraId="18F9F5CB" w14:textId="77777777" w:rsidTr="005A41B1">
        <w:tc>
          <w:tcPr>
            <w:tcW w:w="2628" w:type="dxa"/>
            <w:tcBorders>
              <w:bottom w:val="single" w:sz="4" w:space="0" w:color="auto"/>
            </w:tcBorders>
            <w:shd w:val="clear" w:color="auto" w:fill="D9D9D9" w:themeFill="background1" w:themeFillShade="D9"/>
          </w:tcPr>
          <w:p w14:paraId="02A32150"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4741A90B" w14:textId="77777777" w:rsidR="00734676" w:rsidRPr="009D7DD0" w:rsidRDefault="00734676" w:rsidP="005A41B1">
            <w:pPr>
              <w:rPr>
                <w:rFonts w:asciiTheme="minorHAnsi" w:hAnsiTheme="minorHAnsi"/>
                <w:b/>
                <w:szCs w:val="20"/>
              </w:rPr>
            </w:pPr>
          </w:p>
        </w:tc>
        <w:tc>
          <w:tcPr>
            <w:tcW w:w="7020" w:type="dxa"/>
          </w:tcPr>
          <w:p w14:paraId="3976A85D" w14:textId="508BA6DF" w:rsidR="00734676" w:rsidRPr="00CF6942" w:rsidRDefault="00734676" w:rsidP="005A41B1">
            <w:pPr>
              <w:rPr>
                <w:rFonts w:asciiTheme="minorHAnsi" w:hAnsiTheme="minorHAnsi"/>
                <w:b/>
                <w:bCs/>
                <w:szCs w:val="20"/>
              </w:rPr>
            </w:pPr>
            <w:r>
              <w:rPr>
                <w:rFonts w:asciiTheme="minorHAnsi" w:hAnsiTheme="minorHAnsi"/>
                <w:szCs w:val="20"/>
              </w:rPr>
              <w:t>Validate that if the printer of viewer does not have permissions to access a model file defined as a primary object or alternative, it will continue to search the alternatives for a model that it can render</w:t>
            </w:r>
            <w:r w:rsidR="00CF6942">
              <w:rPr>
                <w:rFonts w:asciiTheme="minorHAnsi" w:hAnsiTheme="minorHAnsi"/>
                <w:szCs w:val="20"/>
              </w:rPr>
              <w:t xml:space="preserve">. </w:t>
            </w:r>
            <w:r w:rsidR="00CF6942" w:rsidRPr="00CF6942">
              <w:rPr>
                <w:rFonts w:asciiTheme="minorHAnsi" w:hAnsiTheme="minorHAnsi"/>
                <w:b/>
                <w:bCs/>
                <w:szCs w:val="20"/>
              </w:rPr>
              <w:t>These test cases will require Secure Content Extension support on the DUT</w:t>
            </w:r>
          </w:p>
          <w:p w14:paraId="3CFEE091" w14:textId="5D7A575E" w:rsidR="00734676" w:rsidRPr="009D7DD0" w:rsidRDefault="00734676" w:rsidP="005A41B1">
            <w:pPr>
              <w:rPr>
                <w:rFonts w:asciiTheme="minorHAnsi" w:hAnsiTheme="minorHAnsi"/>
                <w:szCs w:val="20"/>
              </w:rPr>
            </w:pPr>
          </w:p>
        </w:tc>
      </w:tr>
      <w:tr w:rsidR="00734676" w:rsidRPr="009D7DD0" w14:paraId="38F457BD" w14:textId="77777777" w:rsidTr="005A41B1">
        <w:trPr>
          <w:trHeight w:val="56"/>
        </w:trPr>
        <w:tc>
          <w:tcPr>
            <w:tcW w:w="2628" w:type="dxa"/>
            <w:shd w:val="clear" w:color="auto" w:fill="D9D9D9" w:themeFill="background1" w:themeFillShade="D9"/>
          </w:tcPr>
          <w:p w14:paraId="48571B6D"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50C404A8" w14:textId="77777777" w:rsidR="00734676" w:rsidRPr="009D7DD0" w:rsidRDefault="00734676" w:rsidP="005A41B1">
            <w:pPr>
              <w:rPr>
                <w:rFonts w:asciiTheme="minorHAnsi" w:hAnsiTheme="minorHAnsi"/>
                <w:b/>
                <w:szCs w:val="20"/>
              </w:rPr>
            </w:pPr>
          </w:p>
        </w:tc>
        <w:tc>
          <w:tcPr>
            <w:tcW w:w="7020" w:type="dxa"/>
          </w:tcPr>
          <w:p w14:paraId="4728F202" w14:textId="77777777" w:rsidR="00F25EB6" w:rsidRDefault="00F25EB6" w:rsidP="00F25EB6">
            <w:pPr>
              <w:rPr>
                <w:rFonts w:asciiTheme="minorHAnsi" w:eastAsia="Calibri" w:hAnsiTheme="minorHAnsi" w:cs="Calibri"/>
              </w:rPr>
            </w:pPr>
            <w:r w:rsidRPr="009D7DD0">
              <w:rPr>
                <w:rFonts w:asciiTheme="minorHAnsi" w:eastAsia="Calibri" w:hAnsiTheme="minorHAnsi" w:cs="Calibri"/>
              </w:rPr>
              <w:t xml:space="preserve">01 </w:t>
            </w:r>
            <w:r>
              <w:rPr>
                <w:rFonts w:asciiTheme="minorHAnsi" w:eastAsia="Calibri" w:hAnsiTheme="minorHAnsi" w:cs="Calibri"/>
              </w:rPr>
              <w:t xml:space="preserve">through 04 </w:t>
            </w:r>
            <w:r w:rsidRPr="009D7DD0">
              <w:rPr>
                <w:rFonts w:asciiTheme="minorHAnsi" w:eastAsia="Calibri" w:hAnsiTheme="minorHAnsi" w:cs="Calibri"/>
              </w:rPr>
              <w:t>– Printer</w:t>
            </w:r>
            <w:r>
              <w:rPr>
                <w:rFonts w:asciiTheme="minorHAnsi" w:eastAsia="Calibri" w:hAnsiTheme="minorHAnsi" w:cs="Calibri"/>
              </w:rPr>
              <w:t xml:space="preserve"> and Viewer</w:t>
            </w:r>
            <w:r w:rsidRPr="009D7DD0">
              <w:rPr>
                <w:rFonts w:asciiTheme="minorHAnsi" w:eastAsia="Calibri" w:hAnsiTheme="minorHAnsi" w:cs="Calibri"/>
              </w:rPr>
              <w:t xml:space="preserve"> should </w:t>
            </w:r>
            <w:r>
              <w:rPr>
                <w:rFonts w:asciiTheme="minorHAnsi" w:eastAsia="Calibri" w:hAnsiTheme="minorHAnsi" w:cs="Calibri"/>
              </w:rPr>
              <w:t>be able to render a model</w:t>
            </w:r>
          </w:p>
          <w:p w14:paraId="08D9045B" w14:textId="77777777" w:rsidR="00F25EB6" w:rsidRDefault="00F25EB6" w:rsidP="00F25EB6">
            <w:pPr>
              <w:rPr>
                <w:rFonts w:asciiTheme="minorHAnsi" w:eastAsiaTheme="minorEastAsia" w:hAnsiTheme="minorHAnsi"/>
                <w:szCs w:val="20"/>
              </w:rPr>
            </w:pPr>
            <w:r>
              <w:rPr>
                <w:rFonts w:asciiTheme="minorHAnsi" w:eastAsiaTheme="minorEastAsia" w:hAnsiTheme="minorHAnsi"/>
                <w:szCs w:val="20"/>
              </w:rPr>
              <w:t xml:space="preserve">05 – The printer use case will generate an exception as there are no models that are either </w:t>
            </w:r>
            <w:proofErr w:type="spellStart"/>
            <w:r>
              <w:rPr>
                <w:rFonts w:asciiTheme="minorHAnsi" w:eastAsiaTheme="minorEastAsia" w:hAnsiTheme="minorHAnsi"/>
                <w:szCs w:val="20"/>
              </w:rPr>
              <w:t>fullres</w:t>
            </w:r>
            <w:proofErr w:type="spellEnd"/>
            <w:r>
              <w:rPr>
                <w:rFonts w:asciiTheme="minorHAnsi" w:eastAsiaTheme="minorEastAsia" w:hAnsiTheme="minorHAnsi"/>
                <w:szCs w:val="20"/>
              </w:rPr>
              <w:t xml:space="preserve"> or that it has permissions to render. Viewer will be able to render a model.</w:t>
            </w:r>
          </w:p>
          <w:p w14:paraId="2F9A1D3B" w14:textId="77777777" w:rsidR="00734676" w:rsidRDefault="00F25EB6" w:rsidP="00F25EB6">
            <w:pPr>
              <w:rPr>
                <w:rFonts w:asciiTheme="minorHAnsi" w:eastAsiaTheme="minorEastAsia" w:hAnsiTheme="minorHAnsi"/>
                <w:szCs w:val="20"/>
              </w:rPr>
            </w:pPr>
            <w:r>
              <w:rPr>
                <w:rFonts w:asciiTheme="minorHAnsi" w:eastAsiaTheme="minorEastAsia" w:hAnsiTheme="minorHAnsi"/>
                <w:szCs w:val="20"/>
              </w:rPr>
              <w:t>06 – Both the Printer and Viewer use case will generate an exception as there are no models that have permissions to render.</w:t>
            </w:r>
          </w:p>
          <w:p w14:paraId="0AF375A1" w14:textId="70EC2D7E" w:rsidR="00F25EB6" w:rsidRPr="009D7DD0" w:rsidRDefault="00F25EB6" w:rsidP="00F25EB6">
            <w:pPr>
              <w:rPr>
                <w:rFonts w:asciiTheme="minorHAnsi" w:eastAsiaTheme="minorEastAsia" w:hAnsiTheme="minorHAnsi"/>
                <w:szCs w:val="20"/>
              </w:rPr>
            </w:pPr>
          </w:p>
        </w:tc>
      </w:tr>
      <w:tr w:rsidR="00F25EB6" w:rsidRPr="009D7DD0" w14:paraId="259C2E01" w14:textId="77777777" w:rsidTr="005A41B1">
        <w:trPr>
          <w:trHeight w:val="56"/>
        </w:trPr>
        <w:tc>
          <w:tcPr>
            <w:tcW w:w="2628" w:type="dxa"/>
            <w:shd w:val="clear" w:color="auto" w:fill="D9D9D9" w:themeFill="background1" w:themeFillShade="D9"/>
          </w:tcPr>
          <w:p w14:paraId="10D6B49F" w14:textId="77777777" w:rsidR="00F25EB6" w:rsidRPr="009D7DD0" w:rsidRDefault="00F25EB6" w:rsidP="00F25EB6">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7DBEBC4" w14:textId="77777777" w:rsidR="00F25EB6" w:rsidRPr="009D7DD0" w:rsidRDefault="00F25EB6" w:rsidP="00F25EB6">
            <w:pPr>
              <w:rPr>
                <w:rFonts w:asciiTheme="minorHAnsi" w:hAnsiTheme="minorHAnsi"/>
                <w:b/>
                <w:szCs w:val="20"/>
              </w:rPr>
            </w:pPr>
          </w:p>
        </w:tc>
        <w:tc>
          <w:tcPr>
            <w:tcW w:w="7020" w:type="dxa"/>
          </w:tcPr>
          <w:p w14:paraId="384BD22B" w14:textId="244EB7B2" w:rsid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01 </w:t>
            </w:r>
            <w:r w:rsidRPr="00734676">
              <w:rPr>
                <w:rFonts w:asciiTheme="minorHAnsi" w:hAnsiTheme="minorHAnsi" w:cstheme="minorHAnsi"/>
              </w:rPr>
              <w:t xml:space="preserve">–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Sec_01</w:t>
            </w:r>
          </w:p>
          <w:p w14:paraId="7AE9F044" w14:textId="77777777" w:rsidR="00F25EB6" w:rsidRPr="00734676" w:rsidRDefault="00F25EB6" w:rsidP="00F25EB6">
            <w:pPr>
              <w:spacing w:line="259" w:lineRule="auto"/>
              <w:rPr>
                <w:rFonts w:asciiTheme="minorHAnsi" w:hAnsiTheme="minorHAnsi" w:cstheme="minorHAnsi"/>
              </w:rPr>
            </w:pPr>
          </w:p>
          <w:p w14:paraId="4FCA8281" w14:textId="77777777"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02 </w:t>
            </w:r>
            <w:r w:rsidRPr="00734676">
              <w:rPr>
                <w:rFonts w:asciiTheme="minorHAnsi" w:hAnsiTheme="minorHAnsi" w:cstheme="minorHAnsi"/>
              </w:rPr>
              <w:t xml:space="preserve">–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Sec_02</w:t>
            </w:r>
          </w:p>
          <w:p w14:paraId="2BA7D54F" w14:textId="77777777" w:rsidR="00F25EB6" w:rsidRDefault="00F25EB6" w:rsidP="00F25EB6">
            <w:pPr>
              <w:spacing w:line="259" w:lineRule="auto"/>
              <w:rPr>
                <w:rFonts w:asciiTheme="minorHAnsi" w:hAnsiTheme="minorHAnsi" w:cstheme="minorHAnsi"/>
                <w:b/>
                <w:bCs/>
              </w:rPr>
            </w:pPr>
          </w:p>
          <w:p w14:paraId="26FD6243" w14:textId="7BB36147"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03</w:t>
            </w:r>
            <w:r w:rsidRPr="00734676">
              <w:rPr>
                <w:rFonts w:asciiTheme="minorHAnsi" w:hAnsiTheme="minorHAnsi" w:cstheme="minorHAnsi"/>
              </w:rPr>
              <w:t xml:space="preserve"> –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Sec_03</w:t>
            </w:r>
          </w:p>
          <w:p w14:paraId="341BD104" w14:textId="77777777" w:rsidR="00F25EB6" w:rsidRDefault="00F25EB6" w:rsidP="00F25EB6">
            <w:pPr>
              <w:spacing w:line="259" w:lineRule="auto"/>
              <w:rPr>
                <w:rFonts w:asciiTheme="minorHAnsi" w:hAnsiTheme="minorHAnsi" w:cstheme="minorHAnsi"/>
                <w:b/>
                <w:bCs/>
              </w:rPr>
            </w:pPr>
          </w:p>
          <w:p w14:paraId="61AF5E2F" w14:textId="60AEFC8F"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04</w:t>
            </w:r>
            <w:r w:rsidRPr="00734676">
              <w:rPr>
                <w:rFonts w:asciiTheme="minorHAnsi" w:hAnsiTheme="minorHAnsi" w:cstheme="minorHAnsi"/>
              </w:rPr>
              <w:t xml:space="preserve"> –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Sec_04</w:t>
            </w:r>
          </w:p>
          <w:p w14:paraId="5092AA85" w14:textId="77777777" w:rsidR="00F25EB6" w:rsidRDefault="00F25EB6" w:rsidP="00F25EB6">
            <w:pPr>
              <w:spacing w:line="259" w:lineRule="auto"/>
              <w:rPr>
                <w:rFonts w:asciiTheme="minorHAnsi" w:hAnsiTheme="minorHAnsi" w:cstheme="minorHAnsi"/>
                <w:b/>
                <w:bCs/>
              </w:rPr>
            </w:pPr>
          </w:p>
          <w:p w14:paraId="1FBD139B" w14:textId="2A2E62D7" w:rsid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05 </w:t>
            </w:r>
            <w:r w:rsidRPr="00734676">
              <w:rPr>
                <w:rFonts w:asciiTheme="minorHAnsi" w:hAnsiTheme="minorHAnsi" w:cstheme="minorHAnsi"/>
              </w:rPr>
              <w:t xml:space="preserve">–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Sec_05 </w:t>
            </w:r>
          </w:p>
          <w:p w14:paraId="36435BF6" w14:textId="77777777" w:rsidR="00F25EB6" w:rsidRDefault="00F25EB6" w:rsidP="00F25EB6">
            <w:pPr>
              <w:spacing w:line="259" w:lineRule="auto"/>
              <w:rPr>
                <w:rFonts w:asciiTheme="minorHAnsi" w:hAnsiTheme="minorHAnsi" w:cstheme="minorHAnsi"/>
                <w:b/>
                <w:bCs/>
              </w:rPr>
            </w:pPr>
          </w:p>
          <w:p w14:paraId="33A5F5AE" w14:textId="25A4970C" w:rsidR="00F25EB6" w:rsidRPr="00517D2C" w:rsidRDefault="00F25EB6" w:rsidP="00F25EB6">
            <w:pPr>
              <w:spacing w:line="259" w:lineRule="auto"/>
              <w:rPr>
                <w:rFonts w:asciiTheme="minorHAnsi" w:hAnsiTheme="minorHAnsi" w:cstheme="minorHAnsi"/>
              </w:rPr>
            </w:pPr>
            <w:r w:rsidRPr="00F25EB6">
              <w:rPr>
                <w:rFonts w:asciiTheme="minorHAnsi" w:hAnsiTheme="minorHAnsi" w:cstheme="minorHAnsi"/>
                <w:b/>
                <w:bCs/>
              </w:rPr>
              <w:t>06</w:t>
            </w:r>
            <w:r w:rsidRPr="00517D2C">
              <w:rPr>
                <w:rFonts w:asciiTheme="minorHAnsi" w:hAnsiTheme="minorHAnsi" w:cstheme="minorHAnsi"/>
              </w:rPr>
              <w:t xml:space="preserve"> – 3MF package as defined in Alternative Combination Table </w:t>
            </w:r>
            <w:proofErr w:type="gramStart"/>
            <w:r w:rsidRPr="00517D2C">
              <w:rPr>
                <w:rFonts w:asciiTheme="minorHAnsi" w:hAnsiTheme="minorHAnsi" w:cstheme="minorHAnsi"/>
              </w:rPr>
              <w:t>item</w:t>
            </w:r>
            <w:proofErr w:type="gramEnd"/>
            <w:r w:rsidRPr="00517D2C">
              <w:rPr>
                <w:rFonts w:asciiTheme="minorHAnsi" w:hAnsiTheme="minorHAnsi" w:cstheme="minorHAnsi"/>
              </w:rPr>
              <w:t xml:space="preserve"> Sec_0</w:t>
            </w:r>
            <w:r>
              <w:rPr>
                <w:rFonts w:asciiTheme="minorHAnsi" w:hAnsiTheme="minorHAnsi" w:cstheme="minorHAnsi"/>
              </w:rPr>
              <w:t xml:space="preserve">6 </w:t>
            </w:r>
          </w:p>
          <w:p w14:paraId="6AF073ED" w14:textId="77777777" w:rsidR="00F25EB6" w:rsidRPr="009D7DD0" w:rsidRDefault="00F25EB6" w:rsidP="00F25EB6">
            <w:pPr>
              <w:rPr>
                <w:rFonts w:asciiTheme="minorHAnsi" w:eastAsiaTheme="minorEastAsia" w:hAnsiTheme="minorHAnsi"/>
                <w:b/>
                <w:bCs/>
                <w:szCs w:val="20"/>
              </w:rPr>
            </w:pPr>
          </w:p>
        </w:tc>
      </w:tr>
      <w:tr w:rsidR="00F25EB6" w:rsidRPr="009D7DD0" w14:paraId="4FF75CF9" w14:textId="77777777" w:rsidTr="005A41B1">
        <w:trPr>
          <w:trHeight w:val="56"/>
        </w:trPr>
        <w:tc>
          <w:tcPr>
            <w:tcW w:w="2628" w:type="dxa"/>
            <w:tcBorders>
              <w:bottom w:val="single" w:sz="4" w:space="0" w:color="auto"/>
            </w:tcBorders>
            <w:shd w:val="clear" w:color="auto" w:fill="D9D9D9" w:themeFill="background1" w:themeFillShade="D9"/>
          </w:tcPr>
          <w:p w14:paraId="739DAD35" w14:textId="77777777" w:rsidR="00F25EB6" w:rsidRPr="009D7DD0" w:rsidRDefault="00F25EB6" w:rsidP="00F25EB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30ACA16" w14:textId="77777777" w:rsidR="00F25EB6" w:rsidRPr="009D7DD0" w:rsidRDefault="00F25EB6" w:rsidP="00F25EB6">
            <w:pPr>
              <w:rPr>
                <w:rFonts w:asciiTheme="minorHAnsi" w:eastAsiaTheme="minorEastAsia" w:hAnsiTheme="minorHAnsi"/>
                <w:b/>
                <w:bCs/>
                <w:szCs w:val="20"/>
              </w:rPr>
            </w:pPr>
          </w:p>
        </w:tc>
      </w:tr>
    </w:tbl>
    <w:p w14:paraId="535C75E0" w14:textId="77777777" w:rsidR="003E200F" w:rsidRDefault="003E200F" w:rsidP="00B72F6F">
      <w:pPr>
        <w:pStyle w:val="Heading2"/>
        <w:numPr>
          <w:ilvl w:val="0"/>
          <w:numId w:val="0"/>
        </w:numPr>
      </w:pPr>
    </w:p>
    <w:p w14:paraId="60B8810C" w14:textId="77777777" w:rsidR="003E200F" w:rsidRDefault="003E200F">
      <w:pPr>
        <w:rPr>
          <w:rFonts w:eastAsiaTheme="majorEastAsia" w:cstheme="majorBidi"/>
          <w:b/>
          <w:bCs/>
          <w:color w:val="365F91" w:themeColor="accent1" w:themeShade="BF"/>
          <w:sz w:val="22"/>
        </w:rPr>
      </w:pPr>
      <w:r>
        <w:br w:type="page"/>
      </w:r>
    </w:p>
    <w:p w14:paraId="144A5737" w14:textId="1D22F25C" w:rsidR="00A21BEB" w:rsidRPr="007F19AF" w:rsidRDefault="00A21BEB" w:rsidP="00B72F6F">
      <w:pPr>
        <w:pStyle w:val="Heading2"/>
      </w:pPr>
      <w:bookmarkStart w:id="26" w:name="_Toc162180995"/>
      <w:r>
        <w:lastRenderedPageBreak/>
        <w:t>Negative Production Extension Test Cases</w:t>
      </w:r>
      <w:bookmarkEnd w:id="26"/>
      <w:r>
        <w:t xml:space="preserve"> </w:t>
      </w:r>
    </w:p>
    <w:p w14:paraId="0300959A" w14:textId="39B9390E" w:rsidR="00A21BEB" w:rsidRDefault="00B76BB3" w:rsidP="003162C7">
      <w:pPr>
        <w:pStyle w:val="Heading3"/>
      </w:pPr>
      <w:r>
        <w:t xml:space="preserve"> </w:t>
      </w:r>
      <w:r w:rsidR="0003262E">
        <w:t>N_</w:t>
      </w:r>
      <w:r w:rsidR="004360B7">
        <w:t>???_0</w:t>
      </w:r>
      <w:r w:rsidR="00784011">
        <w:t>8</w:t>
      </w:r>
      <w:r w:rsidR="00A21BEB" w:rsidRPr="0056587D">
        <w:t>0</w:t>
      </w:r>
      <w:r w:rsidR="00784011">
        <w:t>1</w:t>
      </w:r>
      <w:r w:rsidR="00A21BEB" w:rsidRPr="0056587D">
        <w:t xml:space="preserve"> </w:t>
      </w:r>
      <w:r w:rsidR="00F37C7D">
        <w:t>Incorrect Mapping of IDs and Paths</w:t>
      </w:r>
    </w:p>
    <w:tbl>
      <w:tblPr>
        <w:tblStyle w:val="TableGrid"/>
        <w:tblW w:w="9648" w:type="dxa"/>
        <w:tblLook w:val="04A0" w:firstRow="1" w:lastRow="0" w:firstColumn="1" w:lastColumn="0" w:noHBand="0" w:noVBand="1"/>
      </w:tblPr>
      <w:tblGrid>
        <w:gridCol w:w="2628"/>
        <w:gridCol w:w="7020"/>
      </w:tblGrid>
      <w:tr w:rsidR="00EE6ACF" w:rsidRPr="009D7DD0" w14:paraId="39832888" w14:textId="77777777" w:rsidTr="7E4BDF2E">
        <w:tc>
          <w:tcPr>
            <w:tcW w:w="2628" w:type="dxa"/>
            <w:tcBorders>
              <w:bottom w:val="single" w:sz="4" w:space="0" w:color="auto"/>
            </w:tcBorders>
            <w:shd w:val="clear" w:color="auto" w:fill="D9D9D9" w:themeFill="background1" w:themeFillShade="D9"/>
          </w:tcPr>
          <w:p w14:paraId="4877E666" w14:textId="77777777" w:rsidR="00EE6ACF"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ACEAC67" w14:textId="77777777" w:rsidR="00EE6ACF" w:rsidRPr="009D7DD0" w:rsidRDefault="00EE6ACF" w:rsidP="00EE6ACF">
            <w:pPr>
              <w:rPr>
                <w:rFonts w:asciiTheme="minorHAnsi" w:hAnsiTheme="minorHAnsi"/>
                <w:b/>
                <w:szCs w:val="20"/>
              </w:rPr>
            </w:pPr>
          </w:p>
        </w:tc>
        <w:tc>
          <w:tcPr>
            <w:tcW w:w="7020" w:type="dxa"/>
          </w:tcPr>
          <w:p w14:paraId="26242D18" w14:textId="35D093C4" w:rsidR="00EE6ACF" w:rsidRDefault="1465993C" w:rsidP="1465993C">
            <w:pPr>
              <w:rPr>
                <w:rFonts w:asciiTheme="minorHAnsi" w:eastAsiaTheme="minorEastAsia" w:hAnsiTheme="minorHAnsi"/>
                <w:szCs w:val="20"/>
              </w:rPr>
            </w:pPr>
            <w:r w:rsidRPr="009D7DD0">
              <w:rPr>
                <w:rFonts w:asciiTheme="minorHAnsi" w:eastAsiaTheme="minorEastAsia" w:hAnsiTheme="minorHAnsi"/>
                <w:szCs w:val="20"/>
              </w:rPr>
              <w:t xml:space="preserve">Construct </w:t>
            </w:r>
            <w:r w:rsidR="00F54B87">
              <w:rPr>
                <w:rFonts w:asciiTheme="minorHAnsi" w:eastAsiaTheme="minorEastAsia" w:hAnsiTheme="minorHAnsi"/>
                <w:szCs w:val="20"/>
              </w:rPr>
              <w:t>3</w:t>
            </w:r>
            <w:r w:rsidR="00FA77EB">
              <w:rPr>
                <w:rFonts w:asciiTheme="minorHAnsi" w:eastAsiaTheme="minorEastAsia" w:hAnsiTheme="minorHAnsi"/>
                <w:szCs w:val="20"/>
              </w:rPr>
              <w:t>MF</w:t>
            </w:r>
            <w:r w:rsidRPr="009D7DD0">
              <w:rPr>
                <w:rFonts w:asciiTheme="minorHAnsi" w:eastAsiaTheme="minorEastAsia" w:hAnsiTheme="minorHAnsi"/>
                <w:szCs w:val="20"/>
              </w:rPr>
              <w:t xml:space="preserve"> test files that have incorrect mapping relationships between Build Items, Objects, </w:t>
            </w:r>
            <w:r w:rsidR="00BD0809">
              <w:rPr>
                <w:rFonts w:asciiTheme="minorHAnsi" w:eastAsiaTheme="minorEastAsia" w:hAnsiTheme="minorHAnsi"/>
                <w:szCs w:val="20"/>
              </w:rPr>
              <w:t xml:space="preserve">and </w:t>
            </w:r>
            <w:r w:rsidRPr="009D7DD0">
              <w:rPr>
                <w:rFonts w:asciiTheme="minorHAnsi" w:eastAsiaTheme="minorEastAsia" w:hAnsiTheme="minorHAnsi"/>
                <w:szCs w:val="20"/>
              </w:rPr>
              <w:t xml:space="preserve">Components. The files generated in test case </w:t>
            </w:r>
            <w:r w:rsidR="0003262E">
              <w:rPr>
                <w:rFonts w:asciiTheme="minorHAnsi" w:eastAsiaTheme="minorEastAsia" w:hAnsiTheme="minorHAnsi"/>
                <w:szCs w:val="20"/>
              </w:rPr>
              <w:t>P_</w:t>
            </w:r>
            <w:r w:rsidR="004360B7">
              <w:rPr>
                <w:rFonts w:asciiTheme="minorHAnsi" w:eastAsiaTheme="minorEastAsia" w:hAnsiTheme="minorHAnsi"/>
                <w:szCs w:val="20"/>
              </w:rPr>
              <w:t>???_0</w:t>
            </w:r>
            <w:r w:rsidRPr="009D7DD0">
              <w:rPr>
                <w:rFonts w:asciiTheme="minorHAnsi" w:eastAsiaTheme="minorEastAsia" w:hAnsiTheme="minorHAnsi"/>
                <w:szCs w:val="20"/>
              </w:rPr>
              <w:t xml:space="preserve">701_01 through </w:t>
            </w:r>
            <w:r w:rsidR="0003262E">
              <w:rPr>
                <w:rFonts w:asciiTheme="minorHAnsi" w:eastAsiaTheme="minorEastAsia" w:hAnsiTheme="minorHAnsi"/>
                <w:szCs w:val="20"/>
              </w:rPr>
              <w:t>P_</w:t>
            </w:r>
            <w:r w:rsidR="004360B7">
              <w:rPr>
                <w:rFonts w:asciiTheme="minorHAnsi" w:eastAsiaTheme="minorEastAsia" w:hAnsiTheme="minorHAnsi"/>
                <w:szCs w:val="20"/>
              </w:rPr>
              <w:t>???_0</w:t>
            </w:r>
            <w:r w:rsidR="001A76DE">
              <w:rPr>
                <w:rFonts w:asciiTheme="minorHAnsi" w:eastAsiaTheme="minorEastAsia" w:hAnsiTheme="minorHAnsi"/>
                <w:szCs w:val="20"/>
              </w:rPr>
              <w:t>701_18</w:t>
            </w:r>
            <w:r w:rsidRPr="009D7DD0">
              <w:rPr>
                <w:rFonts w:asciiTheme="minorHAnsi" w:eastAsiaTheme="minorEastAsia" w:hAnsiTheme="minorHAnsi"/>
                <w:szCs w:val="20"/>
              </w:rPr>
              <w:t xml:space="preserve"> will be used as a resource for these test cases. Test case developers can select a test case from this group that</w:t>
            </w:r>
            <w:r w:rsidR="00BD0809">
              <w:rPr>
                <w:rFonts w:asciiTheme="minorHAnsi" w:eastAsiaTheme="minorEastAsia" w:hAnsiTheme="minorHAnsi"/>
                <w:szCs w:val="20"/>
              </w:rPr>
              <w:t xml:space="preserve"> has the targeted mapping modified</w:t>
            </w:r>
            <w:r w:rsidRPr="009D7DD0">
              <w:rPr>
                <w:rFonts w:asciiTheme="minorHAnsi" w:eastAsiaTheme="minorEastAsia" w:hAnsiTheme="minorHAnsi"/>
                <w:szCs w:val="20"/>
              </w:rPr>
              <w:t xml:space="preserve"> as defined below. </w:t>
            </w:r>
          </w:p>
          <w:p w14:paraId="25B8B1A1" w14:textId="3096D989" w:rsidR="009126BD" w:rsidRPr="009D7DD0" w:rsidRDefault="009126BD" w:rsidP="1465993C">
            <w:pPr>
              <w:rPr>
                <w:rFonts w:asciiTheme="minorHAnsi" w:eastAsiaTheme="minorEastAsia" w:hAnsiTheme="minorHAnsi"/>
                <w:szCs w:val="20"/>
              </w:rPr>
            </w:pPr>
          </w:p>
        </w:tc>
      </w:tr>
      <w:tr w:rsidR="00EE6ACF" w:rsidRPr="009D7DD0" w14:paraId="061ECBBE" w14:textId="77777777" w:rsidTr="7E4BDF2E">
        <w:trPr>
          <w:trHeight w:val="56"/>
        </w:trPr>
        <w:tc>
          <w:tcPr>
            <w:tcW w:w="2628" w:type="dxa"/>
            <w:shd w:val="clear" w:color="auto" w:fill="D9D9D9" w:themeFill="background1" w:themeFillShade="D9"/>
          </w:tcPr>
          <w:p w14:paraId="5043774E"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4744C420" w14:textId="77777777" w:rsidR="00EE6ACF" w:rsidRPr="009D7DD0" w:rsidRDefault="00EE6ACF" w:rsidP="00EE6ACF">
            <w:pPr>
              <w:rPr>
                <w:rFonts w:asciiTheme="minorHAnsi" w:hAnsiTheme="minorHAnsi"/>
                <w:b/>
                <w:szCs w:val="20"/>
              </w:rPr>
            </w:pPr>
          </w:p>
        </w:tc>
        <w:tc>
          <w:tcPr>
            <w:tcW w:w="7020" w:type="dxa"/>
          </w:tcPr>
          <w:p w14:paraId="3424E2D5" w14:textId="0A9F0133" w:rsidR="00EE6ACF" w:rsidRPr="009D7DD0" w:rsidRDefault="1465993C" w:rsidP="00FA77EB">
            <w:pPr>
              <w:rPr>
                <w:rFonts w:asciiTheme="minorHAnsi" w:eastAsiaTheme="minorEastAsia" w:hAnsiTheme="minorHAnsi"/>
                <w:szCs w:val="20"/>
              </w:rPr>
            </w:pPr>
            <w:r w:rsidRPr="009D7DD0">
              <w:rPr>
                <w:rFonts w:asciiTheme="minorHAnsi" w:eastAsiaTheme="minorEastAsia" w:hAnsiTheme="minorHAnsi"/>
                <w:szCs w:val="20"/>
              </w:rPr>
              <w:t xml:space="preserve">01 </w:t>
            </w:r>
            <w:r w:rsidR="00FA77EB">
              <w:rPr>
                <w:rFonts w:asciiTheme="minorHAnsi" w:eastAsiaTheme="minorEastAsia" w:hAnsiTheme="minorHAnsi"/>
                <w:szCs w:val="20"/>
              </w:rPr>
              <w:t>to</w:t>
            </w:r>
            <w:r w:rsidR="00FA77EB" w:rsidRPr="009D7DD0">
              <w:rPr>
                <w:rFonts w:asciiTheme="minorHAnsi" w:eastAsiaTheme="minorEastAsia" w:hAnsiTheme="minorHAnsi"/>
                <w:szCs w:val="20"/>
              </w:rPr>
              <w:t xml:space="preserve"> </w:t>
            </w:r>
            <w:r w:rsidR="00B142E0">
              <w:rPr>
                <w:rFonts w:asciiTheme="minorHAnsi" w:eastAsiaTheme="minorEastAsia" w:hAnsiTheme="minorHAnsi"/>
                <w:szCs w:val="20"/>
              </w:rPr>
              <w:t xml:space="preserve">09 </w:t>
            </w:r>
            <w:r w:rsidRPr="009D7DD0">
              <w:rPr>
                <w:rFonts w:asciiTheme="minorHAnsi" w:eastAsiaTheme="minorEastAsia" w:hAnsiTheme="minorHAnsi"/>
                <w:szCs w:val="20"/>
              </w:rPr>
              <w:t>– Printer should generate an error</w:t>
            </w:r>
          </w:p>
        </w:tc>
      </w:tr>
      <w:tr w:rsidR="00EE6ACF" w:rsidRPr="009D7DD0" w14:paraId="396F24FE" w14:textId="77777777" w:rsidTr="00AB7CFE">
        <w:trPr>
          <w:trHeight w:val="56"/>
        </w:trPr>
        <w:tc>
          <w:tcPr>
            <w:tcW w:w="2628" w:type="dxa"/>
            <w:shd w:val="clear" w:color="auto" w:fill="D9D9D9" w:themeFill="background1" w:themeFillShade="D9"/>
          </w:tcPr>
          <w:p w14:paraId="667ADAA3"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2229C46" w14:textId="77777777" w:rsidR="00EE6ACF" w:rsidRPr="009D7DD0" w:rsidRDefault="00EE6ACF" w:rsidP="00EE6ACF">
            <w:pPr>
              <w:rPr>
                <w:rFonts w:asciiTheme="minorHAnsi" w:hAnsiTheme="minorHAnsi"/>
                <w:b/>
                <w:szCs w:val="20"/>
              </w:rPr>
            </w:pPr>
          </w:p>
        </w:tc>
        <w:tc>
          <w:tcPr>
            <w:tcW w:w="7020" w:type="dxa"/>
          </w:tcPr>
          <w:p w14:paraId="54D1E2F9" w14:textId="5B1A575A" w:rsidR="00EE6ACF"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objectid</w:t>
            </w:r>
            <w:proofErr w:type="spellEnd"/>
            <w:r w:rsidRPr="009D7DD0">
              <w:rPr>
                <w:rFonts w:asciiTheme="minorHAnsi" w:eastAsiaTheme="minorEastAsia" w:hAnsiTheme="minorHAnsi"/>
                <w:szCs w:val="20"/>
              </w:rPr>
              <w:t xml:space="preserve"> mapping using relat</w:t>
            </w:r>
            <w:r w:rsidR="005436FE">
              <w:rPr>
                <w:rFonts w:asciiTheme="minorHAnsi" w:eastAsiaTheme="minorEastAsia" w:hAnsiTheme="minorHAnsi"/>
                <w:szCs w:val="20"/>
              </w:rPr>
              <w:t>ionship “A”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4B9D61B" w14:textId="77777777" w:rsidR="002857B5" w:rsidRDefault="002857B5" w:rsidP="1465993C">
            <w:pPr>
              <w:rPr>
                <w:rFonts w:asciiTheme="minorHAnsi" w:eastAsiaTheme="minorEastAsia" w:hAnsiTheme="minorHAnsi"/>
                <w:b/>
                <w:bCs/>
                <w:szCs w:val="20"/>
              </w:rPr>
            </w:pPr>
          </w:p>
          <w:p w14:paraId="0BB087C6" w14:textId="2CF67A6C" w:rsidR="001C00E2"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objectid</w:t>
            </w:r>
            <w:proofErr w:type="spellEnd"/>
            <w:r w:rsidRPr="009D7DD0">
              <w:rPr>
                <w:rFonts w:asciiTheme="minorHAnsi" w:eastAsiaTheme="minorEastAsia" w:hAnsiTheme="minorHAnsi"/>
                <w:szCs w:val="20"/>
              </w:rPr>
              <w:t xml:space="preserve">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4E84AA08" w14:textId="77777777" w:rsidR="002857B5" w:rsidRDefault="002857B5" w:rsidP="4FA9AB4E">
            <w:pPr>
              <w:rPr>
                <w:rFonts w:asciiTheme="minorHAnsi" w:eastAsiaTheme="minorEastAsia" w:hAnsiTheme="minorHAnsi"/>
                <w:b/>
                <w:bCs/>
                <w:szCs w:val="20"/>
              </w:rPr>
            </w:pPr>
          </w:p>
          <w:p w14:paraId="1C11C82D" w14:textId="1C1233C5" w:rsidR="00EE6ACF"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2FE20712" w14:textId="77777777" w:rsidR="002857B5" w:rsidRDefault="002857B5" w:rsidP="1465993C">
            <w:pPr>
              <w:rPr>
                <w:rFonts w:asciiTheme="minorHAnsi" w:eastAsiaTheme="minorEastAsia" w:hAnsiTheme="minorHAnsi"/>
                <w:b/>
                <w:bCs/>
                <w:szCs w:val="20"/>
              </w:rPr>
            </w:pPr>
          </w:p>
          <w:p w14:paraId="5A50C770" w14:textId="7BD38491"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objectid</w:t>
            </w:r>
            <w:proofErr w:type="spellEnd"/>
            <w:r w:rsidRPr="009D7DD0">
              <w:rPr>
                <w:rFonts w:asciiTheme="minorHAnsi" w:eastAsiaTheme="minorEastAsia" w:hAnsiTheme="minorHAnsi"/>
                <w:szCs w:val="20"/>
              </w:rPr>
              <w:t xml:space="preserve"> mapping using relat</w:t>
            </w:r>
            <w:r w:rsidR="005436FE">
              <w:rPr>
                <w:rFonts w:asciiTheme="minorHAnsi" w:eastAsiaTheme="minorEastAsia" w:hAnsiTheme="minorHAnsi"/>
                <w:szCs w:val="20"/>
              </w:rPr>
              <w:t>ionship “F”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1B3E093" w14:textId="77777777" w:rsidR="002857B5" w:rsidRDefault="002857B5" w:rsidP="1465993C">
            <w:pPr>
              <w:rPr>
                <w:rFonts w:asciiTheme="minorHAnsi" w:eastAsiaTheme="minorEastAsia" w:hAnsiTheme="minorHAnsi"/>
                <w:b/>
                <w:bCs/>
                <w:szCs w:val="20"/>
              </w:rPr>
            </w:pPr>
          </w:p>
          <w:p w14:paraId="67FFFC0F" w14:textId="18E8997A"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05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objectid</w:t>
            </w:r>
            <w:proofErr w:type="spellEnd"/>
            <w:r w:rsidRPr="009D7DD0">
              <w:rPr>
                <w:rFonts w:asciiTheme="minorHAnsi" w:eastAsiaTheme="minorEastAsia" w:hAnsiTheme="minorHAnsi"/>
                <w:szCs w:val="20"/>
              </w:rPr>
              <w:t xml:space="preserve"> mapping using relationship “</w:t>
            </w:r>
            <w:r w:rsidR="008F1459">
              <w:rPr>
                <w:rFonts w:asciiTheme="minorHAnsi" w:eastAsiaTheme="minorEastAsia" w:hAnsiTheme="minorHAnsi"/>
                <w:szCs w:val="20"/>
              </w:rPr>
              <w:t>H</w:t>
            </w:r>
            <w:r w:rsidR="005436FE">
              <w:rPr>
                <w:rFonts w:asciiTheme="minorHAnsi" w:eastAsiaTheme="minorEastAsia" w:hAnsiTheme="minorHAnsi"/>
                <w:szCs w:val="20"/>
              </w:rPr>
              <w:t>”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3A67BAE4" w14:textId="77777777" w:rsidR="002857B5" w:rsidRDefault="002857B5" w:rsidP="4FA9AB4E">
            <w:pPr>
              <w:rPr>
                <w:rFonts w:asciiTheme="minorHAnsi" w:eastAsiaTheme="minorEastAsia" w:hAnsiTheme="minorHAnsi"/>
                <w:b/>
                <w:bCs/>
                <w:szCs w:val="20"/>
              </w:rPr>
            </w:pPr>
          </w:p>
          <w:p w14:paraId="6275CCA0" w14:textId="56AB5CD4" w:rsidR="007C4DAB"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06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“H”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7626E119" w14:textId="165EE418" w:rsidR="005436FE" w:rsidRDefault="005436FE" w:rsidP="4FA9AB4E">
            <w:pPr>
              <w:rPr>
                <w:rFonts w:asciiTheme="minorHAnsi" w:eastAsiaTheme="minorEastAsia" w:hAnsiTheme="minorHAnsi"/>
                <w:szCs w:val="20"/>
              </w:rPr>
            </w:pPr>
          </w:p>
          <w:p w14:paraId="613C645D" w14:textId="6E9A7029"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07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slicestackid</w:t>
            </w:r>
            <w:proofErr w:type="spellEnd"/>
            <w:r w:rsidRPr="009D7DD0">
              <w:rPr>
                <w:rFonts w:asciiTheme="minorHAnsi" w:eastAsiaTheme="minorEastAsia" w:hAnsiTheme="minorHAnsi"/>
                <w:szCs w:val="20"/>
              </w:rPr>
              <w:t xml:space="preserve"> mapping using relat</w:t>
            </w:r>
            <w:r>
              <w:rPr>
                <w:rFonts w:asciiTheme="minorHAnsi" w:eastAsiaTheme="minorEastAsia" w:hAnsiTheme="minorHAnsi"/>
                <w:szCs w:val="20"/>
              </w:rPr>
              <w:t>ionship “I” defined in table 1.1</w:t>
            </w:r>
            <w:r w:rsidRPr="009D7DD0">
              <w:rPr>
                <w:rFonts w:asciiTheme="minorHAnsi" w:eastAsiaTheme="minorEastAsia" w:hAnsiTheme="minorHAnsi"/>
                <w:szCs w:val="20"/>
              </w:rPr>
              <w:t xml:space="preserve">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64E3281D" w14:textId="77777777" w:rsidR="005436FE" w:rsidRDefault="005436FE" w:rsidP="005436FE">
            <w:pPr>
              <w:rPr>
                <w:rFonts w:asciiTheme="minorHAnsi" w:eastAsiaTheme="minorEastAsia" w:hAnsiTheme="minorHAnsi"/>
                <w:b/>
                <w:bCs/>
                <w:szCs w:val="20"/>
              </w:rPr>
            </w:pPr>
          </w:p>
          <w:p w14:paraId="7986C2B0" w14:textId="261D9B43"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08 </w:t>
            </w:r>
            <w:r>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slicestackid</w:t>
            </w:r>
            <w:proofErr w:type="spellEnd"/>
            <w:r w:rsidRPr="009D7DD0">
              <w:rPr>
                <w:rFonts w:asciiTheme="minorHAnsi" w:eastAsiaTheme="minorEastAsia" w:hAnsiTheme="minorHAnsi"/>
                <w:szCs w:val="20"/>
              </w:rPr>
              <w:t xml:space="preserve">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41E7D831" w14:textId="77777777" w:rsidR="005436FE" w:rsidRDefault="005436FE" w:rsidP="005436FE">
            <w:pPr>
              <w:rPr>
                <w:rFonts w:asciiTheme="minorHAnsi" w:eastAsiaTheme="minorEastAsia" w:hAnsiTheme="minorHAnsi"/>
                <w:b/>
                <w:bCs/>
                <w:szCs w:val="20"/>
              </w:rPr>
            </w:pPr>
          </w:p>
          <w:p w14:paraId="765DAC2F" w14:textId="0F4203D8"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09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slicepath</w:t>
            </w:r>
            <w:proofErr w:type="spellEnd"/>
            <w:r w:rsidRPr="009D7DD0">
              <w:rPr>
                <w:rFonts w:asciiTheme="minorHAnsi" w:eastAsiaTheme="minorEastAsia" w:hAnsiTheme="minorHAnsi"/>
                <w:szCs w:val="20"/>
              </w:rPr>
              <w:t xml:space="preserve">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5161207E" w14:textId="77777777" w:rsidR="005436FE" w:rsidRPr="009D7DD0" w:rsidRDefault="005436FE" w:rsidP="4FA9AB4E">
            <w:pPr>
              <w:rPr>
                <w:rFonts w:asciiTheme="minorHAnsi" w:eastAsiaTheme="minorEastAsia" w:hAnsiTheme="minorHAnsi"/>
                <w:szCs w:val="20"/>
              </w:rPr>
            </w:pPr>
          </w:p>
          <w:p w14:paraId="71392C8E" w14:textId="141A3577" w:rsidR="001C00E2" w:rsidRPr="009D7DD0" w:rsidRDefault="001C00E2" w:rsidP="002A3B48">
            <w:pPr>
              <w:rPr>
                <w:rFonts w:asciiTheme="minorHAnsi" w:hAnsiTheme="minorHAnsi"/>
                <w:b/>
                <w:szCs w:val="20"/>
              </w:rPr>
            </w:pPr>
          </w:p>
        </w:tc>
      </w:tr>
      <w:tr w:rsidR="00AB7CFE" w:rsidRPr="009D7DD0" w14:paraId="52846167" w14:textId="77777777" w:rsidTr="7E4BDF2E">
        <w:trPr>
          <w:trHeight w:val="56"/>
        </w:trPr>
        <w:tc>
          <w:tcPr>
            <w:tcW w:w="2628" w:type="dxa"/>
            <w:tcBorders>
              <w:bottom w:val="single" w:sz="4" w:space="0" w:color="auto"/>
            </w:tcBorders>
            <w:shd w:val="clear" w:color="auto" w:fill="D9D9D9" w:themeFill="background1" w:themeFillShade="D9"/>
          </w:tcPr>
          <w:p w14:paraId="274BB02A" w14:textId="7889951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B20C08" w14:textId="6E3EBC83" w:rsidR="00AB7CFE" w:rsidRPr="009D7DD0"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22360">
              <w:rPr>
                <w:rFonts w:asciiTheme="minorHAnsi" w:eastAsiaTheme="minorEastAsia" w:hAnsiTheme="minorHAnsi"/>
                <w:bCs/>
                <w:szCs w:val="20"/>
              </w:rPr>
              <w:t xml:space="preserve"> could not find</w:t>
            </w:r>
          </w:p>
        </w:tc>
      </w:tr>
    </w:tbl>
    <w:p w14:paraId="77EB0334" w14:textId="77777777" w:rsidR="00A21BEB" w:rsidRPr="00700C13" w:rsidRDefault="00A21BEB" w:rsidP="00A21BEB"/>
    <w:p w14:paraId="631FE36E" w14:textId="77777777" w:rsidR="009126BD" w:rsidRDefault="009126BD">
      <w:pPr>
        <w:rPr>
          <w:rFonts w:asciiTheme="majorHAnsi" w:eastAsiaTheme="majorEastAsia" w:hAnsiTheme="majorHAnsi" w:cstheme="majorBidi"/>
          <w:b/>
          <w:bCs/>
          <w:color w:val="4F81BD" w:themeColor="accent1"/>
          <w:sz w:val="22"/>
        </w:rPr>
      </w:pPr>
      <w:r>
        <w:br w:type="page"/>
      </w:r>
    </w:p>
    <w:p w14:paraId="3565C787" w14:textId="256DF6F7" w:rsidR="00793BA5" w:rsidRDefault="00B76BB3" w:rsidP="003162C7">
      <w:pPr>
        <w:pStyle w:val="Heading3"/>
      </w:pPr>
      <w:r>
        <w:lastRenderedPageBreak/>
        <w:t xml:space="preserve"> </w:t>
      </w:r>
      <w:r w:rsidR="0003262E">
        <w:t>N_</w:t>
      </w:r>
      <w:r w:rsidR="004360B7">
        <w:t>???_0</w:t>
      </w:r>
      <w:r w:rsidR="4FA9AB4E">
        <w:t>802 UUIDs</w:t>
      </w:r>
    </w:p>
    <w:tbl>
      <w:tblPr>
        <w:tblStyle w:val="TableGrid"/>
        <w:tblW w:w="9648" w:type="dxa"/>
        <w:tblLook w:val="04A0" w:firstRow="1" w:lastRow="0" w:firstColumn="1" w:lastColumn="0" w:noHBand="0" w:noVBand="1"/>
      </w:tblPr>
      <w:tblGrid>
        <w:gridCol w:w="2628"/>
        <w:gridCol w:w="7020"/>
      </w:tblGrid>
      <w:tr w:rsidR="00793BA5" w:rsidRPr="009D7DD0" w14:paraId="2D2F83FB" w14:textId="77777777" w:rsidTr="4FA9AB4E">
        <w:tc>
          <w:tcPr>
            <w:tcW w:w="2628" w:type="dxa"/>
            <w:tcBorders>
              <w:bottom w:val="single" w:sz="4" w:space="0" w:color="auto"/>
            </w:tcBorders>
            <w:shd w:val="clear" w:color="auto" w:fill="D9D9D9" w:themeFill="background1" w:themeFillShade="D9"/>
          </w:tcPr>
          <w:p w14:paraId="788E33A3"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025FE25D" w14:textId="77777777" w:rsidR="00793BA5" w:rsidRPr="009D7DD0" w:rsidRDefault="00793BA5" w:rsidP="009F2B23">
            <w:pPr>
              <w:rPr>
                <w:rFonts w:asciiTheme="minorHAnsi" w:hAnsiTheme="minorHAnsi"/>
                <w:b/>
                <w:szCs w:val="20"/>
              </w:rPr>
            </w:pPr>
          </w:p>
        </w:tc>
        <w:tc>
          <w:tcPr>
            <w:tcW w:w="7020" w:type="dxa"/>
          </w:tcPr>
          <w:p w14:paraId="337BBDDD" w14:textId="1428D75A" w:rsidR="00793BA5" w:rsidRPr="009D7DD0" w:rsidRDefault="4FA9AB4E" w:rsidP="00BD0809">
            <w:pPr>
              <w:rPr>
                <w:rFonts w:asciiTheme="minorHAnsi" w:eastAsiaTheme="minorEastAsia" w:hAnsiTheme="minorHAnsi"/>
                <w:szCs w:val="20"/>
              </w:rPr>
            </w:pPr>
            <w:r w:rsidRPr="009D7DD0">
              <w:rPr>
                <w:rFonts w:asciiTheme="minorHAnsi" w:eastAsiaTheme="minorEastAsia" w:hAnsiTheme="minorHAnsi"/>
                <w:szCs w:val="20"/>
              </w:rPr>
              <w:t xml:space="preserve">Create a </w:t>
            </w:r>
            <w:r w:rsidR="00FA77EB">
              <w:rPr>
                <w:rFonts w:asciiTheme="minorHAnsi" w:eastAsiaTheme="minorEastAsia" w:hAnsiTheme="minorHAnsi"/>
                <w:szCs w:val="20"/>
              </w:rPr>
              <w:t>3</w:t>
            </w:r>
            <w:r w:rsidRPr="009D7DD0">
              <w:rPr>
                <w:rFonts w:asciiTheme="minorHAnsi" w:eastAsiaTheme="minorEastAsia" w:hAnsiTheme="minorHAnsi"/>
                <w:szCs w:val="20"/>
              </w:rPr>
              <w:t>MF document file with missing UUID values or duplicate UUIDs.</w:t>
            </w:r>
          </w:p>
        </w:tc>
      </w:tr>
      <w:tr w:rsidR="00793BA5" w:rsidRPr="009D7DD0" w14:paraId="1C0ADD41" w14:textId="77777777" w:rsidTr="4FA9AB4E">
        <w:trPr>
          <w:trHeight w:val="56"/>
        </w:trPr>
        <w:tc>
          <w:tcPr>
            <w:tcW w:w="2628" w:type="dxa"/>
            <w:shd w:val="clear" w:color="auto" w:fill="D9D9D9" w:themeFill="background1" w:themeFillShade="D9"/>
          </w:tcPr>
          <w:p w14:paraId="6F0199C9"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B75B7D2" w14:textId="77777777" w:rsidR="00793BA5" w:rsidRPr="009D7DD0" w:rsidRDefault="00793BA5" w:rsidP="009F2B23">
            <w:pPr>
              <w:rPr>
                <w:rFonts w:asciiTheme="minorHAnsi" w:hAnsiTheme="minorHAnsi"/>
                <w:b/>
                <w:szCs w:val="20"/>
              </w:rPr>
            </w:pPr>
          </w:p>
        </w:tc>
        <w:tc>
          <w:tcPr>
            <w:tcW w:w="7020" w:type="dxa"/>
          </w:tcPr>
          <w:p w14:paraId="5E19BA3F" w14:textId="16C6E510" w:rsidR="00793BA5" w:rsidRPr="009D7DD0" w:rsidRDefault="4FA9AB4E" w:rsidP="002857B5">
            <w:pPr>
              <w:rPr>
                <w:rFonts w:asciiTheme="minorHAnsi" w:eastAsiaTheme="minorEastAsia" w:hAnsiTheme="minorHAnsi"/>
                <w:szCs w:val="20"/>
              </w:rPr>
            </w:pPr>
            <w:r w:rsidRPr="009D7DD0">
              <w:rPr>
                <w:rFonts w:asciiTheme="minorHAnsi" w:eastAsiaTheme="minorEastAsia" w:hAnsiTheme="minorHAnsi"/>
                <w:szCs w:val="20"/>
              </w:rPr>
              <w:t>01 t</w:t>
            </w:r>
            <w:r w:rsidR="002857B5">
              <w:rPr>
                <w:rFonts w:asciiTheme="minorHAnsi" w:eastAsiaTheme="minorEastAsia" w:hAnsiTheme="minorHAnsi"/>
                <w:szCs w:val="20"/>
              </w:rPr>
              <w:t>o</w:t>
            </w:r>
            <w:r w:rsidR="00B8414B">
              <w:rPr>
                <w:rFonts w:asciiTheme="minorHAnsi" w:eastAsiaTheme="minorEastAsia" w:hAnsiTheme="minorHAnsi"/>
                <w:szCs w:val="20"/>
              </w:rPr>
              <w:t xml:space="preserve"> 05</w:t>
            </w:r>
            <w:r w:rsidRPr="009D7DD0">
              <w:rPr>
                <w:rFonts w:asciiTheme="minorHAnsi" w:eastAsiaTheme="minorEastAsia" w:hAnsiTheme="minorHAnsi"/>
                <w:szCs w:val="20"/>
              </w:rPr>
              <w:t xml:space="preserve"> – Printer should generate an error</w:t>
            </w:r>
          </w:p>
        </w:tc>
      </w:tr>
      <w:tr w:rsidR="00793BA5" w:rsidRPr="009D7DD0" w14:paraId="356248FF" w14:textId="77777777" w:rsidTr="00AB7CFE">
        <w:trPr>
          <w:trHeight w:val="56"/>
        </w:trPr>
        <w:tc>
          <w:tcPr>
            <w:tcW w:w="2628" w:type="dxa"/>
            <w:shd w:val="clear" w:color="auto" w:fill="D9D9D9" w:themeFill="background1" w:themeFillShade="D9"/>
          </w:tcPr>
          <w:p w14:paraId="67D6BC56"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34041226" w14:textId="77777777" w:rsidR="00793BA5" w:rsidRPr="009D7DD0" w:rsidRDefault="00793BA5" w:rsidP="009F2B23">
            <w:pPr>
              <w:rPr>
                <w:rFonts w:asciiTheme="minorHAnsi" w:hAnsiTheme="minorHAnsi"/>
                <w:b/>
                <w:szCs w:val="20"/>
              </w:rPr>
            </w:pPr>
          </w:p>
        </w:tc>
        <w:tc>
          <w:tcPr>
            <w:tcW w:w="7020" w:type="dxa"/>
          </w:tcPr>
          <w:p w14:paraId="1B390CA8" w14:textId="48C54F45"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Missing UUID in Build item</w:t>
            </w:r>
          </w:p>
          <w:p w14:paraId="39093985" w14:textId="77777777" w:rsidR="002857B5" w:rsidRDefault="002857B5" w:rsidP="4FA9AB4E">
            <w:pPr>
              <w:rPr>
                <w:rFonts w:asciiTheme="minorHAnsi" w:eastAsiaTheme="minorEastAsia" w:hAnsiTheme="minorHAnsi"/>
                <w:b/>
                <w:bCs/>
                <w:szCs w:val="20"/>
              </w:rPr>
            </w:pPr>
          </w:p>
          <w:p w14:paraId="405ADBB5" w14:textId="0F8CF510"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Missing UUID in object with local mesh</w:t>
            </w:r>
          </w:p>
          <w:p w14:paraId="664713EC" w14:textId="77777777" w:rsidR="002857B5" w:rsidRDefault="002857B5" w:rsidP="4FA9AB4E">
            <w:pPr>
              <w:rPr>
                <w:rFonts w:asciiTheme="minorHAnsi" w:eastAsiaTheme="minorEastAsia" w:hAnsiTheme="minorHAnsi"/>
                <w:b/>
                <w:bCs/>
                <w:szCs w:val="20"/>
              </w:rPr>
            </w:pPr>
          </w:p>
          <w:p w14:paraId="6CA0F968" w14:textId="5940D059"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Missing UUID in component </w:t>
            </w:r>
          </w:p>
          <w:p w14:paraId="49C58C57" w14:textId="77777777" w:rsidR="002857B5" w:rsidRDefault="002857B5" w:rsidP="4FA9AB4E">
            <w:pPr>
              <w:rPr>
                <w:rFonts w:asciiTheme="minorHAnsi" w:eastAsiaTheme="minorEastAsia" w:hAnsiTheme="minorHAnsi"/>
                <w:b/>
                <w:bCs/>
                <w:szCs w:val="20"/>
              </w:rPr>
            </w:pPr>
          </w:p>
          <w:p w14:paraId="136D036B"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Duplicate UUID between two objects</w:t>
            </w:r>
          </w:p>
          <w:p w14:paraId="565ED577" w14:textId="77777777" w:rsidR="002857B5" w:rsidRDefault="002857B5" w:rsidP="4FA9AB4E">
            <w:pPr>
              <w:rPr>
                <w:rFonts w:asciiTheme="minorHAnsi" w:eastAsiaTheme="minorEastAsia" w:hAnsiTheme="minorHAnsi"/>
                <w:b/>
                <w:bCs/>
                <w:szCs w:val="20"/>
              </w:rPr>
            </w:pPr>
          </w:p>
          <w:p w14:paraId="5B8F552B" w14:textId="77777777" w:rsidR="000B3784" w:rsidRDefault="000B3784" w:rsidP="00456F0C">
            <w:pPr>
              <w:rPr>
                <w:rFonts w:asciiTheme="minorHAnsi" w:eastAsiaTheme="minorEastAsia" w:hAnsiTheme="minorHAnsi"/>
                <w:bCs/>
                <w:szCs w:val="20"/>
              </w:rPr>
            </w:pPr>
            <w:r>
              <w:rPr>
                <w:rFonts w:asciiTheme="minorHAnsi" w:eastAsiaTheme="minorEastAsia" w:hAnsiTheme="minorHAnsi"/>
                <w:b/>
                <w:bCs/>
                <w:szCs w:val="20"/>
              </w:rPr>
              <w:t xml:space="preserve">05 – </w:t>
            </w:r>
            <w:r w:rsidRPr="000B3784">
              <w:rPr>
                <w:rFonts w:asciiTheme="minorHAnsi" w:eastAsiaTheme="minorEastAsia" w:hAnsiTheme="minorHAnsi"/>
                <w:bCs/>
                <w:szCs w:val="20"/>
              </w:rPr>
              <w:t>Missing UUID in Build element</w:t>
            </w:r>
          </w:p>
          <w:p w14:paraId="6DF65A66" w14:textId="42614151" w:rsidR="000B3784" w:rsidRDefault="000B3784" w:rsidP="000B3784">
            <w:pPr>
              <w:rPr>
                <w:rFonts w:asciiTheme="minorHAnsi" w:hAnsiTheme="minorHAnsi"/>
                <w:szCs w:val="20"/>
              </w:rPr>
            </w:pPr>
            <w:r>
              <w:rPr>
                <w:rFonts w:asciiTheme="minorHAnsi" w:eastAsiaTheme="minorEastAsia" w:hAnsiTheme="minorHAnsi"/>
                <w:szCs w:val="20"/>
                <w:highlight w:val="yellow"/>
              </w:rPr>
              <w:t xml:space="preserve"> </w:t>
            </w:r>
          </w:p>
          <w:p w14:paraId="7E6CF790" w14:textId="6E30A74E" w:rsidR="000B3784" w:rsidRPr="009D7DD0" w:rsidRDefault="000B3784" w:rsidP="00456F0C">
            <w:pPr>
              <w:rPr>
                <w:rFonts w:asciiTheme="minorHAnsi" w:eastAsiaTheme="minorEastAsia" w:hAnsiTheme="minorHAnsi"/>
                <w:b/>
                <w:bCs/>
                <w:szCs w:val="20"/>
              </w:rPr>
            </w:pPr>
          </w:p>
        </w:tc>
      </w:tr>
      <w:tr w:rsidR="00AB7CFE" w:rsidRPr="009D7DD0" w14:paraId="24E39C9A" w14:textId="77777777" w:rsidTr="4FA9AB4E">
        <w:trPr>
          <w:trHeight w:val="56"/>
        </w:trPr>
        <w:tc>
          <w:tcPr>
            <w:tcW w:w="2628" w:type="dxa"/>
            <w:tcBorders>
              <w:bottom w:val="single" w:sz="4" w:space="0" w:color="auto"/>
            </w:tcBorders>
            <w:shd w:val="clear" w:color="auto" w:fill="D9D9D9" w:themeFill="background1" w:themeFillShade="D9"/>
          </w:tcPr>
          <w:p w14:paraId="24D7CE3D" w14:textId="0C38CDC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BD73" w14:textId="101E0F97" w:rsidR="00AB7CFE" w:rsidRPr="009D7DD0" w:rsidRDefault="00AB7CFE" w:rsidP="00AB7CFE">
            <w:pPr>
              <w:rPr>
                <w:rFonts w:asciiTheme="minorHAnsi" w:eastAsiaTheme="minorEastAsia" w:hAnsiTheme="minorHAnsi"/>
                <w:b/>
                <w:bCs/>
                <w:szCs w:val="20"/>
              </w:rPr>
            </w:pPr>
            <w:hyperlink r:id="rId84" w:anchor="411-Item" w:history="1">
              <w:r w:rsidRPr="00C97698">
                <w:rPr>
                  <w:rStyle w:val="Hyperlink"/>
                  <w:rFonts w:asciiTheme="minorHAnsi" w:eastAsiaTheme="minorEastAsia" w:hAnsiTheme="minorHAnsi"/>
                  <w:bCs/>
                  <w:szCs w:val="20"/>
                </w:rPr>
                <w:t>Link to Requirement in 3MF Specification</w:t>
              </w:r>
            </w:hyperlink>
          </w:p>
        </w:tc>
      </w:tr>
    </w:tbl>
    <w:p w14:paraId="045F4F4C" w14:textId="77777777" w:rsidR="00793BA5" w:rsidRPr="00793BA5" w:rsidRDefault="00793BA5" w:rsidP="00793BA5"/>
    <w:p w14:paraId="7109DCF3" w14:textId="7EEB22BE" w:rsidR="00793BA5" w:rsidRDefault="00B76BB3" w:rsidP="003162C7">
      <w:pPr>
        <w:pStyle w:val="Heading3"/>
      </w:pPr>
      <w:r>
        <w:t xml:space="preserve"> </w:t>
      </w:r>
      <w:r w:rsidR="0003262E">
        <w:t>N_</w:t>
      </w:r>
      <w:r w:rsidR="004360B7">
        <w:t>???_0</w:t>
      </w:r>
      <w:r w:rsidR="4FA9AB4E">
        <w:t>803 Restricted Mappings</w:t>
      </w:r>
    </w:p>
    <w:tbl>
      <w:tblPr>
        <w:tblStyle w:val="TableGrid"/>
        <w:tblW w:w="9648" w:type="dxa"/>
        <w:tblLook w:val="04A0" w:firstRow="1" w:lastRow="0" w:firstColumn="1" w:lastColumn="0" w:noHBand="0" w:noVBand="1"/>
      </w:tblPr>
      <w:tblGrid>
        <w:gridCol w:w="2628"/>
        <w:gridCol w:w="7020"/>
      </w:tblGrid>
      <w:tr w:rsidR="00793BA5" w:rsidRPr="009D7DD0" w14:paraId="23B15325" w14:textId="77777777" w:rsidTr="7E4BDF2E">
        <w:tc>
          <w:tcPr>
            <w:tcW w:w="2628" w:type="dxa"/>
            <w:tcBorders>
              <w:bottom w:val="single" w:sz="4" w:space="0" w:color="auto"/>
            </w:tcBorders>
            <w:shd w:val="clear" w:color="auto" w:fill="D9D9D9" w:themeFill="background1" w:themeFillShade="D9"/>
          </w:tcPr>
          <w:p w14:paraId="4B13E7D7"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55B21153" w14:textId="77777777" w:rsidR="00793BA5" w:rsidRPr="009D7DD0" w:rsidRDefault="00793BA5" w:rsidP="009F2B23">
            <w:pPr>
              <w:rPr>
                <w:rFonts w:asciiTheme="minorHAnsi" w:hAnsiTheme="minorHAnsi"/>
                <w:b/>
                <w:szCs w:val="20"/>
              </w:rPr>
            </w:pPr>
          </w:p>
        </w:tc>
        <w:tc>
          <w:tcPr>
            <w:tcW w:w="7020" w:type="dxa"/>
          </w:tcPr>
          <w:p w14:paraId="62983ECE"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szCs w:val="20"/>
              </w:rPr>
              <w:t>The conformance rules restrict the use of path on the component element of non-root model parts.</w:t>
            </w:r>
          </w:p>
          <w:p w14:paraId="2B4F7E69" w14:textId="2B7FD843" w:rsidR="009126BD" w:rsidRPr="009D7DD0" w:rsidRDefault="009126BD" w:rsidP="4FA9AB4E">
            <w:pPr>
              <w:rPr>
                <w:rFonts w:asciiTheme="minorHAnsi" w:eastAsiaTheme="minorEastAsia" w:hAnsiTheme="minorHAnsi"/>
                <w:szCs w:val="20"/>
              </w:rPr>
            </w:pPr>
          </w:p>
        </w:tc>
      </w:tr>
      <w:tr w:rsidR="00793BA5" w:rsidRPr="009D7DD0" w14:paraId="4B481769" w14:textId="77777777" w:rsidTr="7E4BDF2E">
        <w:trPr>
          <w:trHeight w:val="56"/>
        </w:trPr>
        <w:tc>
          <w:tcPr>
            <w:tcW w:w="2628" w:type="dxa"/>
            <w:shd w:val="clear" w:color="auto" w:fill="D9D9D9" w:themeFill="background1" w:themeFillShade="D9"/>
          </w:tcPr>
          <w:p w14:paraId="49FC51C4"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6FD99E9F" w14:textId="77777777" w:rsidR="00793BA5" w:rsidRPr="009D7DD0" w:rsidRDefault="00793BA5" w:rsidP="009F2B23">
            <w:pPr>
              <w:rPr>
                <w:rFonts w:asciiTheme="minorHAnsi" w:hAnsiTheme="minorHAnsi"/>
                <w:b/>
                <w:szCs w:val="20"/>
              </w:rPr>
            </w:pPr>
          </w:p>
        </w:tc>
        <w:tc>
          <w:tcPr>
            <w:tcW w:w="7020" w:type="dxa"/>
          </w:tcPr>
          <w:p w14:paraId="0AA7327A" w14:textId="07A511C2"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szCs w:val="20"/>
              </w:rPr>
              <w:t>01– Printer should generate an error</w:t>
            </w:r>
          </w:p>
        </w:tc>
      </w:tr>
      <w:tr w:rsidR="00793BA5" w:rsidRPr="009D7DD0" w14:paraId="10C389E8" w14:textId="77777777" w:rsidTr="00AB7CFE">
        <w:trPr>
          <w:trHeight w:val="56"/>
        </w:trPr>
        <w:tc>
          <w:tcPr>
            <w:tcW w:w="2628" w:type="dxa"/>
            <w:shd w:val="clear" w:color="auto" w:fill="D9D9D9" w:themeFill="background1" w:themeFillShade="D9"/>
          </w:tcPr>
          <w:p w14:paraId="27B6ED9D"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FC66B0A" w14:textId="77777777" w:rsidR="00793BA5" w:rsidRPr="009D7DD0" w:rsidRDefault="00793BA5" w:rsidP="009F2B23">
            <w:pPr>
              <w:rPr>
                <w:rFonts w:asciiTheme="minorHAnsi" w:hAnsiTheme="minorHAnsi"/>
                <w:b/>
                <w:szCs w:val="20"/>
              </w:rPr>
            </w:pPr>
          </w:p>
        </w:tc>
        <w:tc>
          <w:tcPr>
            <w:tcW w:w="7020" w:type="dxa"/>
          </w:tcPr>
          <w:p w14:paraId="6A0531A7" w14:textId="3DAD26B3"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 xml:space="preserve">Create a 3MF file that contains </w:t>
            </w:r>
            <w:r w:rsidR="00FA77EB">
              <w:rPr>
                <w:rFonts w:asciiTheme="minorHAnsi" w:eastAsiaTheme="minorEastAsia" w:hAnsiTheme="minorHAnsi"/>
                <w:szCs w:val="20"/>
              </w:rPr>
              <w:t>three</w:t>
            </w:r>
            <w:r w:rsidRPr="009D7DD0">
              <w:rPr>
                <w:rFonts w:asciiTheme="minorHAnsi" w:eastAsiaTheme="minorEastAsia" w:hAnsiTheme="minorHAnsi"/>
                <w:szCs w:val="20"/>
              </w:rPr>
              <w:t xml:space="preserve"> 3</w:t>
            </w:r>
            <w:r w:rsidR="00FA77EB">
              <w:rPr>
                <w:rFonts w:asciiTheme="minorHAnsi" w:eastAsiaTheme="minorEastAsia" w:hAnsiTheme="minorHAnsi"/>
                <w:szCs w:val="20"/>
              </w:rPr>
              <w:t>D</w:t>
            </w:r>
            <w:r w:rsidRPr="009D7DD0">
              <w:rPr>
                <w:rFonts w:asciiTheme="minorHAnsi" w:eastAsiaTheme="minorEastAsia" w:hAnsiTheme="minorHAnsi"/>
                <w:szCs w:val="20"/>
              </w:rPr>
              <w:t xml:space="preserve"> model parts. The root model has an object component reference to the second, and the second has an object component reference to the</w:t>
            </w:r>
            <w:r w:rsidR="00FA77EB">
              <w:rPr>
                <w:rFonts w:asciiTheme="minorHAnsi" w:eastAsiaTheme="minorEastAsia" w:hAnsiTheme="minorHAnsi"/>
                <w:szCs w:val="20"/>
              </w:rPr>
              <w:t xml:space="preserve"> third.</w:t>
            </w:r>
            <w:r w:rsidRPr="009D7DD0">
              <w:rPr>
                <w:rFonts w:asciiTheme="minorHAnsi" w:eastAsiaTheme="minorEastAsia" w:hAnsiTheme="minorHAnsi"/>
                <w:szCs w:val="20"/>
              </w:rPr>
              <w:t xml:space="preserve"> </w:t>
            </w:r>
          </w:p>
          <w:p w14:paraId="04205900" w14:textId="4BFE0872" w:rsidR="00456F0C" w:rsidRDefault="00456F0C" w:rsidP="00456F0C">
            <w:pPr>
              <w:rPr>
                <w:rFonts w:asciiTheme="minorHAnsi" w:eastAsiaTheme="minorEastAsia" w:hAnsiTheme="minorHAnsi"/>
                <w:b/>
                <w:bCs/>
              </w:rPr>
            </w:pPr>
          </w:p>
          <w:p w14:paraId="52AC16F7" w14:textId="77777777" w:rsidR="00793BA5" w:rsidRDefault="00793BA5" w:rsidP="1465993C">
            <w:pPr>
              <w:rPr>
                <w:rFonts w:asciiTheme="minorHAnsi" w:eastAsiaTheme="minorEastAsia" w:hAnsiTheme="minorHAnsi"/>
                <w:b/>
                <w:bCs/>
                <w:szCs w:val="20"/>
              </w:rPr>
            </w:pPr>
          </w:p>
          <w:p w14:paraId="08005B84" w14:textId="62578592" w:rsidR="00456F0C" w:rsidRPr="009D7DD0" w:rsidRDefault="00456F0C" w:rsidP="1465993C">
            <w:pPr>
              <w:rPr>
                <w:rFonts w:asciiTheme="minorHAnsi" w:eastAsiaTheme="minorEastAsia" w:hAnsiTheme="minorHAnsi"/>
                <w:b/>
                <w:bCs/>
                <w:szCs w:val="20"/>
              </w:rPr>
            </w:pPr>
          </w:p>
        </w:tc>
      </w:tr>
      <w:tr w:rsidR="00AB7CFE" w:rsidRPr="009D7DD0" w14:paraId="1B0E4607" w14:textId="77777777" w:rsidTr="7E4BDF2E">
        <w:trPr>
          <w:trHeight w:val="56"/>
        </w:trPr>
        <w:tc>
          <w:tcPr>
            <w:tcW w:w="2628" w:type="dxa"/>
            <w:tcBorders>
              <w:bottom w:val="single" w:sz="4" w:space="0" w:color="auto"/>
            </w:tcBorders>
            <w:shd w:val="clear" w:color="auto" w:fill="D9D9D9" w:themeFill="background1" w:themeFillShade="D9"/>
          </w:tcPr>
          <w:p w14:paraId="77363547" w14:textId="6E99DDA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A6CCDE" w14:textId="1E12F5E0" w:rsidR="00AB7CFE" w:rsidRPr="009D7DD0" w:rsidRDefault="00AB7CFE" w:rsidP="00AB7CFE">
            <w:pPr>
              <w:rPr>
                <w:rFonts w:asciiTheme="minorHAnsi" w:eastAsiaTheme="minorEastAsia" w:hAnsiTheme="minorHAnsi"/>
                <w:b/>
                <w:bCs/>
                <w:szCs w:val="20"/>
              </w:rPr>
            </w:pPr>
            <w:hyperlink r:id="rId85" w:anchor="Chapter-2-Model-Relationships" w:history="1">
              <w:r w:rsidRPr="00D93F6E">
                <w:rPr>
                  <w:rStyle w:val="Hyperlink"/>
                  <w:rFonts w:asciiTheme="minorHAnsi" w:eastAsiaTheme="minorEastAsia" w:hAnsiTheme="minorHAnsi"/>
                  <w:bCs/>
                  <w:szCs w:val="20"/>
                </w:rPr>
                <w:t>Link to Requirement in 3MF Specification</w:t>
              </w:r>
            </w:hyperlink>
          </w:p>
        </w:tc>
      </w:tr>
    </w:tbl>
    <w:p w14:paraId="5F655768" w14:textId="0485E880" w:rsidR="009126BD" w:rsidRDefault="009126BD">
      <w:pPr>
        <w:rPr>
          <w:rFonts w:asciiTheme="majorHAnsi" w:eastAsiaTheme="majorEastAsia" w:hAnsiTheme="majorHAnsi" w:cstheme="majorBidi"/>
          <w:b/>
          <w:bCs/>
          <w:color w:val="4F81BD" w:themeColor="accent1"/>
          <w:sz w:val="22"/>
        </w:rPr>
      </w:pPr>
    </w:p>
    <w:p w14:paraId="26FBBB6C" w14:textId="7F35F9D9" w:rsidR="00CF6942" w:rsidRPr="00CF6942" w:rsidRDefault="00CF6942" w:rsidP="00CF6942">
      <w:pPr>
        <w:pStyle w:val="Heading3"/>
      </w:pPr>
      <w:r>
        <w:t>N_</w:t>
      </w:r>
      <w:r w:rsidRPr="00CF6942">
        <w:t>XPX_0820 Production Alternatives Incorrect ID’s, Paths, Enumerations</w:t>
      </w:r>
    </w:p>
    <w:tbl>
      <w:tblPr>
        <w:tblStyle w:val="TableGrid"/>
        <w:tblW w:w="9648" w:type="dxa"/>
        <w:tblLook w:val="04A0" w:firstRow="1" w:lastRow="0" w:firstColumn="1" w:lastColumn="0" w:noHBand="0" w:noVBand="1"/>
      </w:tblPr>
      <w:tblGrid>
        <w:gridCol w:w="2628"/>
        <w:gridCol w:w="7020"/>
      </w:tblGrid>
      <w:tr w:rsidR="00CF6942" w:rsidRPr="009D7DD0" w14:paraId="6BD84C9D" w14:textId="77777777" w:rsidTr="005A41B1">
        <w:tc>
          <w:tcPr>
            <w:tcW w:w="2628" w:type="dxa"/>
            <w:tcBorders>
              <w:bottom w:val="single" w:sz="4" w:space="0" w:color="auto"/>
            </w:tcBorders>
            <w:shd w:val="clear" w:color="auto" w:fill="D9D9D9" w:themeFill="background1" w:themeFillShade="D9"/>
          </w:tcPr>
          <w:p w14:paraId="2251D3CF"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837812B" w14:textId="77777777" w:rsidR="00CF6942" w:rsidRPr="009D7DD0" w:rsidRDefault="00CF6942" w:rsidP="005A41B1">
            <w:pPr>
              <w:rPr>
                <w:rFonts w:asciiTheme="minorHAnsi" w:hAnsiTheme="minorHAnsi"/>
                <w:b/>
                <w:szCs w:val="20"/>
              </w:rPr>
            </w:pPr>
          </w:p>
        </w:tc>
        <w:tc>
          <w:tcPr>
            <w:tcW w:w="7020" w:type="dxa"/>
          </w:tcPr>
          <w:p w14:paraId="2AF749D5" w14:textId="0B0953F4" w:rsidR="00CF6942" w:rsidRPr="009D7DD0" w:rsidRDefault="00CF6942" w:rsidP="00CF6942">
            <w:pPr>
              <w:rPr>
                <w:rFonts w:asciiTheme="minorHAnsi" w:eastAsiaTheme="minorEastAsia" w:hAnsiTheme="minorHAnsi"/>
                <w:szCs w:val="20"/>
              </w:rPr>
            </w:pPr>
            <w:r>
              <w:rPr>
                <w:rFonts w:asciiTheme="minorHAnsi" w:eastAsiaTheme="minorEastAsia" w:hAnsiTheme="minorHAnsi"/>
                <w:szCs w:val="20"/>
              </w:rPr>
              <w:t>Negative tests for incorrect ID’s, paths, and enumerations</w:t>
            </w:r>
          </w:p>
        </w:tc>
      </w:tr>
      <w:tr w:rsidR="00CF6942" w:rsidRPr="009D7DD0" w14:paraId="056D2E29" w14:textId="77777777" w:rsidTr="005A41B1">
        <w:trPr>
          <w:trHeight w:val="56"/>
        </w:trPr>
        <w:tc>
          <w:tcPr>
            <w:tcW w:w="2628" w:type="dxa"/>
            <w:shd w:val="clear" w:color="auto" w:fill="D9D9D9" w:themeFill="background1" w:themeFillShade="D9"/>
          </w:tcPr>
          <w:p w14:paraId="640013E0"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7207677E" w14:textId="77777777" w:rsidR="00CF6942" w:rsidRPr="009D7DD0" w:rsidRDefault="00CF6942" w:rsidP="005A41B1">
            <w:pPr>
              <w:rPr>
                <w:rFonts w:asciiTheme="minorHAnsi" w:hAnsiTheme="minorHAnsi"/>
                <w:b/>
                <w:szCs w:val="20"/>
              </w:rPr>
            </w:pPr>
          </w:p>
        </w:tc>
        <w:tc>
          <w:tcPr>
            <w:tcW w:w="7020" w:type="dxa"/>
          </w:tcPr>
          <w:p w14:paraId="211A34ED" w14:textId="09E96666" w:rsidR="00CF6942" w:rsidRPr="009D7DD0" w:rsidRDefault="00CF6942" w:rsidP="005A41B1">
            <w:pPr>
              <w:rPr>
                <w:rFonts w:asciiTheme="minorHAnsi" w:eastAsiaTheme="minorEastAsia" w:hAnsiTheme="minorHAnsi"/>
                <w:szCs w:val="20"/>
              </w:rPr>
            </w:pPr>
            <w:r w:rsidRPr="009D7DD0">
              <w:rPr>
                <w:rFonts w:asciiTheme="minorHAnsi" w:eastAsiaTheme="minorEastAsia" w:hAnsiTheme="minorHAnsi"/>
                <w:szCs w:val="20"/>
              </w:rPr>
              <w:t>01</w:t>
            </w:r>
            <w:r>
              <w:rPr>
                <w:rFonts w:asciiTheme="minorHAnsi" w:eastAsiaTheme="minorEastAsia" w:hAnsiTheme="minorHAnsi"/>
                <w:szCs w:val="20"/>
              </w:rPr>
              <w:t xml:space="preserve"> through 04</w:t>
            </w:r>
            <w:r w:rsidRPr="009D7DD0">
              <w:rPr>
                <w:rFonts w:asciiTheme="minorHAnsi" w:eastAsiaTheme="minorEastAsia" w:hAnsiTheme="minorHAnsi"/>
                <w:szCs w:val="20"/>
              </w:rPr>
              <w:t xml:space="preserve">– Printer </w:t>
            </w:r>
            <w:r>
              <w:rPr>
                <w:rFonts w:asciiTheme="minorHAnsi" w:eastAsiaTheme="minorEastAsia" w:hAnsiTheme="minorHAnsi"/>
                <w:szCs w:val="20"/>
              </w:rPr>
              <w:t xml:space="preserve">or Viewer </w:t>
            </w:r>
            <w:r w:rsidRPr="009D7DD0">
              <w:rPr>
                <w:rFonts w:asciiTheme="minorHAnsi" w:eastAsiaTheme="minorEastAsia" w:hAnsiTheme="minorHAnsi"/>
                <w:szCs w:val="20"/>
              </w:rPr>
              <w:t>should generate an error</w:t>
            </w:r>
          </w:p>
        </w:tc>
      </w:tr>
      <w:tr w:rsidR="00CF6942" w:rsidRPr="009D7DD0" w14:paraId="715BBC48" w14:textId="77777777" w:rsidTr="005A41B1">
        <w:trPr>
          <w:trHeight w:val="56"/>
        </w:trPr>
        <w:tc>
          <w:tcPr>
            <w:tcW w:w="2628" w:type="dxa"/>
            <w:shd w:val="clear" w:color="auto" w:fill="D9D9D9" w:themeFill="background1" w:themeFillShade="D9"/>
          </w:tcPr>
          <w:p w14:paraId="48908800"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6BBE4F2D" w14:textId="77777777" w:rsidR="00CF6942" w:rsidRPr="009D7DD0" w:rsidRDefault="00CF6942" w:rsidP="005A41B1">
            <w:pPr>
              <w:rPr>
                <w:rFonts w:asciiTheme="minorHAnsi" w:hAnsiTheme="minorHAnsi"/>
                <w:b/>
                <w:szCs w:val="20"/>
              </w:rPr>
            </w:pPr>
          </w:p>
        </w:tc>
        <w:tc>
          <w:tcPr>
            <w:tcW w:w="7020" w:type="dxa"/>
          </w:tcPr>
          <w:p w14:paraId="6220BDCF" w14:textId="7777777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01</w:t>
            </w:r>
            <w:r w:rsidRPr="00CF6942">
              <w:rPr>
                <w:rFonts w:asciiTheme="minorHAnsi" w:hAnsiTheme="minorHAnsi" w:cstheme="minorHAnsi"/>
              </w:rPr>
              <w:t xml:space="preserve"> – Invalid </w:t>
            </w:r>
            <w:proofErr w:type="spellStart"/>
            <w:r w:rsidRPr="00CF6942">
              <w:rPr>
                <w:rFonts w:asciiTheme="minorHAnsi" w:hAnsiTheme="minorHAnsi" w:cstheme="minorHAnsi"/>
              </w:rPr>
              <w:t>objectID</w:t>
            </w:r>
            <w:proofErr w:type="spellEnd"/>
            <w:r w:rsidRPr="00CF6942">
              <w:rPr>
                <w:rFonts w:asciiTheme="minorHAnsi" w:hAnsiTheme="minorHAnsi" w:cstheme="minorHAnsi"/>
              </w:rPr>
              <w:t xml:space="preserve"> attribute reference in alternative element</w:t>
            </w:r>
          </w:p>
          <w:p w14:paraId="7B250F7C" w14:textId="77777777" w:rsidR="00CF6942" w:rsidRDefault="00CF6942" w:rsidP="00CF6942">
            <w:pPr>
              <w:spacing w:line="259" w:lineRule="auto"/>
              <w:rPr>
                <w:rFonts w:asciiTheme="minorHAnsi" w:hAnsiTheme="minorHAnsi" w:cstheme="minorHAnsi"/>
                <w:b/>
                <w:bCs/>
              </w:rPr>
            </w:pPr>
          </w:p>
          <w:p w14:paraId="1D1EA650" w14:textId="3308FED5"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02</w:t>
            </w:r>
            <w:r w:rsidRPr="00CF6942">
              <w:rPr>
                <w:rFonts w:asciiTheme="minorHAnsi" w:hAnsiTheme="minorHAnsi" w:cstheme="minorHAnsi"/>
              </w:rPr>
              <w:t xml:space="preserve"> - Invalid path attribute reference in alternative element</w:t>
            </w:r>
          </w:p>
          <w:p w14:paraId="63A847AF" w14:textId="77777777" w:rsidR="00CF6942" w:rsidRDefault="00CF6942" w:rsidP="00CF6942">
            <w:pPr>
              <w:spacing w:line="259" w:lineRule="auto"/>
              <w:rPr>
                <w:rFonts w:asciiTheme="minorHAnsi" w:hAnsiTheme="minorHAnsi" w:cstheme="minorHAnsi"/>
                <w:b/>
                <w:bCs/>
              </w:rPr>
            </w:pPr>
          </w:p>
          <w:p w14:paraId="3BDF050F" w14:textId="57D00DA5"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03</w:t>
            </w:r>
            <w:r w:rsidRPr="00CF6942">
              <w:rPr>
                <w:rFonts w:asciiTheme="minorHAnsi" w:hAnsiTheme="minorHAnsi" w:cstheme="minorHAnsi"/>
              </w:rPr>
              <w:t xml:space="preserve"> – Invalid </w:t>
            </w:r>
            <w:proofErr w:type="spellStart"/>
            <w:r w:rsidRPr="00CF6942">
              <w:rPr>
                <w:rFonts w:asciiTheme="minorHAnsi" w:hAnsiTheme="minorHAnsi" w:cstheme="minorHAnsi"/>
              </w:rPr>
              <w:t>modelresolution</w:t>
            </w:r>
            <w:proofErr w:type="spellEnd"/>
            <w:r w:rsidRPr="00CF6942">
              <w:rPr>
                <w:rFonts w:asciiTheme="minorHAnsi" w:hAnsiTheme="minorHAnsi" w:cstheme="minorHAnsi"/>
              </w:rPr>
              <w:t xml:space="preserve"> attribute enumeration in object element</w:t>
            </w:r>
          </w:p>
          <w:p w14:paraId="3C2C5D57" w14:textId="77777777" w:rsidR="00CF6942" w:rsidRDefault="00CF6942" w:rsidP="00CF6942">
            <w:pPr>
              <w:spacing w:line="259" w:lineRule="auto"/>
              <w:rPr>
                <w:rFonts w:asciiTheme="minorHAnsi" w:hAnsiTheme="minorHAnsi" w:cstheme="minorHAnsi"/>
                <w:b/>
                <w:bCs/>
              </w:rPr>
            </w:pPr>
          </w:p>
          <w:p w14:paraId="75D1DA8D" w14:textId="49D2EF1F"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04</w:t>
            </w:r>
            <w:r w:rsidRPr="00CF6942">
              <w:rPr>
                <w:rFonts w:asciiTheme="minorHAnsi" w:hAnsiTheme="minorHAnsi" w:cstheme="minorHAnsi"/>
              </w:rPr>
              <w:t xml:space="preserve"> – Missing UUID attribute in alternative element </w:t>
            </w:r>
          </w:p>
          <w:p w14:paraId="0D5E2FC8" w14:textId="77777777" w:rsidR="00CF6942" w:rsidRPr="009D7DD0" w:rsidRDefault="00CF6942" w:rsidP="005A41B1">
            <w:pPr>
              <w:rPr>
                <w:rFonts w:asciiTheme="minorHAnsi" w:eastAsiaTheme="minorEastAsia" w:hAnsiTheme="minorHAnsi"/>
                <w:b/>
                <w:bCs/>
                <w:szCs w:val="20"/>
              </w:rPr>
            </w:pPr>
          </w:p>
        </w:tc>
      </w:tr>
      <w:tr w:rsidR="00CF6942" w:rsidRPr="009D7DD0" w14:paraId="5DFC9F8F" w14:textId="77777777" w:rsidTr="005A41B1">
        <w:trPr>
          <w:trHeight w:val="56"/>
        </w:trPr>
        <w:tc>
          <w:tcPr>
            <w:tcW w:w="2628" w:type="dxa"/>
            <w:tcBorders>
              <w:bottom w:val="single" w:sz="4" w:space="0" w:color="auto"/>
            </w:tcBorders>
            <w:shd w:val="clear" w:color="auto" w:fill="D9D9D9" w:themeFill="background1" w:themeFillShade="D9"/>
          </w:tcPr>
          <w:p w14:paraId="675311F0" w14:textId="77777777" w:rsidR="00CF6942" w:rsidRPr="009D7DD0" w:rsidRDefault="00CF6942"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8E400B9" w14:textId="77777777" w:rsidR="00CF6942" w:rsidRPr="009D7DD0" w:rsidRDefault="00CF6942" w:rsidP="005A41B1">
            <w:pPr>
              <w:rPr>
                <w:rFonts w:asciiTheme="minorHAnsi" w:eastAsiaTheme="minorEastAsia" w:hAnsiTheme="minorHAnsi"/>
                <w:b/>
                <w:bCs/>
                <w:szCs w:val="20"/>
              </w:rPr>
            </w:pPr>
            <w:hyperlink r:id="rId86" w:anchor="Chapter-2-Model-Relationships" w:history="1">
              <w:r w:rsidRPr="00D93F6E">
                <w:rPr>
                  <w:rStyle w:val="Hyperlink"/>
                  <w:rFonts w:asciiTheme="minorHAnsi" w:eastAsiaTheme="minorEastAsia" w:hAnsiTheme="minorHAnsi"/>
                  <w:bCs/>
                  <w:szCs w:val="20"/>
                </w:rPr>
                <w:t>Link to Requirement in 3MF Specification</w:t>
              </w:r>
            </w:hyperlink>
          </w:p>
        </w:tc>
      </w:tr>
    </w:tbl>
    <w:p w14:paraId="5F07E337" w14:textId="77777777" w:rsidR="00CF6942" w:rsidRDefault="00CF6942" w:rsidP="00CF6942">
      <w:pPr>
        <w:rPr>
          <w:rFonts w:asciiTheme="majorHAnsi" w:eastAsiaTheme="majorEastAsia" w:hAnsiTheme="majorHAnsi" w:cstheme="majorBidi"/>
          <w:b/>
          <w:bCs/>
          <w:color w:val="4F81BD" w:themeColor="accent1"/>
          <w:sz w:val="22"/>
        </w:rPr>
      </w:pPr>
    </w:p>
    <w:p w14:paraId="4CA4A79F" w14:textId="27A9D3C0" w:rsidR="00CF6942" w:rsidRDefault="00CF6942" w:rsidP="00CF6942">
      <w:pPr>
        <w:pStyle w:val="Heading3"/>
      </w:pPr>
      <w:r>
        <w:lastRenderedPageBreak/>
        <w:t>N_XPX_</w:t>
      </w:r>
      <w:r w:rsidRPr="00CF6942">
        <w:t>0822 Production Alternatives Miscellaneous Errors</w:t>
      </w:r>
    </w:p>
    <w:tbl>
      <w:tblPr>
        <w:tblStyle w:val="TableGrid"/>
        <w:tblW w:w="9648" w:type="dxa"/>
        <w:tblLook w:val="04A0" w:firstRow="1" w:lastRow="0" w:firstColumn="1" w:lastColumn="0" w:noHBand="0" w:noVBand="1"/>
      </w:tblPr>
      <w:tblGrid>
        <w:gridCol w:w="2628"/>
        <w:gridCol w:w="7020"/>
      </w:tblGrid>
      <w:tr w:rsidR="00CF6942" w:rsidRPr="009D7DD0" w14:paraId="6D59DD47" w14:textId="77777777" w:rsidTr="005A41B1">
        <w:tc>
          <w:tcPr>
            <w:tcW w:w="2628" w:type="dxa"/>
            <w:tcBorders>
              <w:bottom w:val="single" w:sz="4" w:space="0" w:color="auto"/>
            </w:tcBorders>
            <w:shd w:val="clear" w:color="auto" w:fill="D9D9D9" w:themeFill="background1" w:themeFillShade="D9"/>
          </w:tcPr>
          <w:p w14:paraId="63BF5527"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E32A391" w14:textId="77777777" w:rsidR="00CF6942" w:rsidRPr="009D7DD0" w:rsidRDefault="00CF6942" w:rsidP="005A41B1">
            <w:pPr>
              <w:rPr>
                <w:rFonts w:asciiTheme="minorHAnsi" w:hAnsiTheme="minorHAnsi"/>
                <w:b/>
                <w:szCs w:val="20"/>
              </w:rPr>
            </w:pPr>
          </w:p>
        </w:tc>
        <w:tc>
          <w:tcPr>
            <w:tcW w:w="7020" w:type="dxa"/>
          </w:tcPr>
          <w:p w14:paraId="37B9C8D1" w14:textId="24F5812C" w:rsidR="00CF6942" w:rsidRPr="009D7DD0" w:rsidRDefault="00CF6942" w:rsidP="005A41B1">
            <w:pPr>
              <w:rPr>
                <w:rFonts w:asciiTheme="minorHAnsi" w:eastAsiaTheme="minorEastAsia" w:hAnsiTheme="minorHAnsi"/>
                <w:szCs w:val="20"/>
              </w:rPr>
            </w:pPr>
            <w:r>
              <w:rPr>
                <w:rFonts w:asciiTheme="minorHAnsi" w:eastAsiaTheme="minorEastAsia" w:hAnsiTheme="minorHAnsi"/>
                <w:szCs w:val="20"/>
              </w:rPr>
              <w:t>Miscellaneous negative tests</w:t>
            </w:r>
          </w:p>
        </w:tc>
      </w:tr>
      <w:tr w:rsidR="00CF6942" w:rsidRPr="009D7DD0" w14:paraId="7D6F4F77" w14:textId="77777777" w:rsidTr="005A41B1">
        <w:trPr>
          <w:trHeight w:val="56"/>
        </w:trPr>
        <w:tc>
          <w:tcPr>
            <w:tcW w:w="2628" w:type="dxa"/>
            <w:shd w:val="clear" w:color="auto" w:fill="D9D9D9" w:themeFill="background1" w:themeFillShade="D9"/>
          </w:tcPr>
          <w:p w14:paraId="2B8AE774"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0ADE0DF5" w14:textId="77777777" w:rsidR="00CF6942" w:rsidRPr="009D7DD0" w:rsidRDefault="00CF6942" w:rsidP="005A41B1">
            <w:pPr>
              <w:rPr>
                <w:rFonts w:asciiTheme="minorHAnsi" w:hAnsiTheme="minorHAnsi"/>
                <w:b/>
                <w:szCs w:val="20"/>
              </w:rPr>
            </w:pPr>
          </w:p>
        </w:tc>
        <w:tc>
          <w:tcPr>
            <w:tcW w:w="7020" w:type="dxa"/>
          </w:tcPr>
          <w:p w14:paraId="03CA280E" w14:textId="2D8AE49B" w:rsidR="00CF6942" w:rsidRPr="009D7DD0" w:rsidRDefault="00CF6942" w:rsidP="005A41B1">
            <w:pPr>
              <w:rPr>
                <w:rFonts w:asciiTheme="minorHAnsi" w:eastAsiaTheme="minorEastAsia" w:hAnsiTheme="minorHAnsi"/>
                <w:szCs w:val="20"/>
              </w:rPr>
            </w:pPr>
            <w:r w:rsidRPr="009D7DD0">
              <w:rPr>
                <w:rFonts w:asciiTheme="minorHAnsi" w:eastAsiaTheme="minorEastAsia" w:hAnsiTheme="minorHAnsi"/>
                <w:szCs w:val="20"/>
              </w:rPr>
              <w:t>01</w:t>
            </w:r>
            <w:r>
              <w:rPr>
                <w:rFonts w:asciiTheme="minorHAnsi" w:eastAsiaTheme="minorEastAsia" w:hAnsiTheme="minorHAnsi"/>
                <w:szCs w:val="20"/>
              </w:rPr>
              <w:t xml:space="preserve"> through 05 </w:t>
            </w:r>
            <w:r w:rsidRPr="009D7DD0">
              <w:rPr>
                <w:rFonts w:asciiTheme="minorHAnsi" w:eastAsiaTheme="minorEastAsia" w:hAnsiTheme="minorHAnsi"/>
                <w:szCs w:val="20"/>
              </w:rPr>
              <w:t xml:space="preserve">– Printer </w:t>
            </w:r>
            <w:r>
              <w:rPr>
                <w:rFonts w:asciiTheme="minorHAnsi" w:eastAsiaTheme="minorEastAsia" w:hAnsiTheme="minorHAnsi"/>
                <w:szCs w:val="20"/>
              </w:rPr>
              <w:t xml:space="preserve">or Viewer </w:t>
            </w:r>
            <w:r w:rsidRPr="009D7DD0">
              <w:rPr>
                <w:rFonts w:asciiTheme="minorHAnsi" w:eastAsiaTheme="minorEastAsia" w:hAnsiTheme="minorHAnsi"/>
                <w:szCs w:val="20"/>
              </w:rPr>
              <w:t>should generate an error</w:t>
            </w:r>
          </w:p>
        </w:tc>
      </w:tr>
      <w:tr w:rsidR="00CF6942" w:rsidRPr="009D7DD0" w14:paraId="6AF5EE8A" w14:textId="77777777" w:rsidTr="005A41B1">
        <w:trPr>
          <w:trHeight w:val="56"/>
        </w:trPr>
        <w:tc>
          <w:tcPr>
            <w:tcW w:w="2628" w:type="dxa"/>
            <w:shd w:val="clear" w:color="auto" w:fill="D9D9D9" w:themeFill="background1" w:themeFillShade="D9"/>
          </w:tcPr>
          <w:p w14:paraId="324872C8"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0682186" w14:textId="77777777" w:rsidR="00CF6942" w:rsidRPr="009D7DD0" w:rsidRDefault="00CF6942" w:rsidP="005A41B1">
            <w:pPr>
              <w:rPr>
                <w:rFonts w:asciiTheme="minorHAnsi" w:hAnsiTheme="minorHAnsi"/>
                <w:b/>
                <w:szCs w:val="20"/>
              </w:rPr>
            </w:pPr>
          </w:p>
        </w:tc>
        <w:tc>
          <w:tcPr>
            <w:tcW w:w="7020" w:type="dxa"/>
          </w:tcPr>
          <w:p w14:paraId="60A8BC32" w14:textId="7777777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01</w:t>
            </w:r>
            <w:r w:rsidRPr="00CF6942">
              <w:rPr>
                <w:rFonts w:asciiTheme="minorHAnsi" w:hAnsiTheme="minorHAnsi" w:cstheme="minorHAnsi"/>
              </w:rPr>
              <w:t xml:space="preserve"> – Root model object specifying an alternative (also in the root model) that itself has alternatives </w:t>
            </w:r>
          </w:p>
          <w:p w14:paraId="24164BC5" w14:textId="77777777" w:rsidR="00CF6942" w:rsidRDefault="00CF6942" w:rsidP="00CF6942">
            <w:pPr>
              <w:spacing w:line="259" w:lineRule="auto"/>
              <w:rPr>
                <w:rFonts w:asciiTheme="minorHAnsi" w:hAnsiTheme="minorHAnsi" w:cstheme="minorHAnsi"/>
                <w:b/>
                <w:bCs/>
              </w:rPr>
            </w:pPr>
          </w:p>
          <w:p w14:paraId="4448B948" w14:textId="31CD17C9"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02</w:t>
            </w:r>
            <w:r w:rsidRPr="00CF6942">
              <w:rPr>
                <w:rFonts w:asciiTheme="minorHAnsi" w:hAnsiTheme="minorHAnsi" w:cstheme="minorHAnsi"/>
              </w:rPr>
              <w:t xml:space="preserve"> – Root model object with alternatives, whose alternatives point to a </w:t>
            </w:r>
            <w:proofErr w:type="spellStart"/>
            <w:r w:rsidRPr="00CF6942">
              <w:rPr>
                <w:rFonts w:asciiTheme="minorHAnsi" w:hAnsiTheme="minorHAnsi" w:cstheme="minorHAnsi"/>
              </w:rPr>
              <w:t>non root</w:t>
            </w:r>
            <w:proofErr w:type="spellEnd"/>
            <w:r w:rsidRPr="00CF6942">
              <w:rPr>
                <w:rFonts w:asciiTheme="minorHAnsi" w:hAnsiTheme="minorHAnsi" w:cstheme="minorHAnsi"/>
              </w:rPr>
              <w:t xml:space="preserve"> model component that itself has alternatives</w:t>
            </w:r>
          </w:p>
          <w:p w14:paraId="7EB5246A" w14:textId="77777777" w:rsidR="00CF6942" w:rsidRDefault="00CF6942" w:rsidP="00CF6942">
            <w:pPr>
              <w:spacing w:line="259" w:lineRule="auto"/>
              <w:rPr>
                <w:rFonts w:asciiTheme="minorHAnsi" w:hAnsiTheme="minorHAnsi" w:cstheme="minorHAnsi"/>
                <w:b/>
                <w:bCs/>
              </w:rPr>
            </w:pPr>
          </w:p>
          <w:p w14:paraId="34F8E74F" w14:textId="06657E91" w:rsidR="00CF6942" w:rsidRPr="00CF6942" w:rsidRDefault="00CF6942" w:rsidP="00CF6942">
            <w:pPr>
              <w:spacing w:line="259" w:lineRule="auto"/>
              <w:rPr>
                <w:rFonts w:asciiTheme="minorHAnsi" w:hAnsiTheme="minorHAnsi" w:cstheme="minorHAnsi"/>
              </w:rPr>
            </w:pPr>
            <w:proofErr w:type="gramStart"/>
            <w:r w:rsidRPr="00CF6942">
              <w:rPr>
                <w:rFonts w:asciiTheme="minorHAnsi" w:hAnsiTheme="minorHAnsi" w:cstheme="minorHAnsi"/>
                <w:b/>
                <w:bCs/>
              </w:rPr>
              <w:t>03</w:t>
            </w:r>
            <w:r w:rsidRPr="00CF6942">
              <w:rPr>
                <w:rFonts w:asciiTheme="minorHAnsi" w:hAnsiTheme="minorHAnsi" w:cstheme="minorHAnsi"/>
              </w:rPr>
              <w:t xml:space="preserve">  -</w:t>
            </w:r>
            <w:proofErr w:type="gramEnd"/>
            <w:r w:rsidRPr="00CF6942">
              <w:rPr>
                <w:rFonts w:asciiTheme="minorHAnsi" w:hAnsiTheme="minorHAnsi" w:cstheme="minorHAnsi"/>
              </w:rPr>
              <w:t xml:space="preserve"> Duplicate UUID value in alternative attribute</w:t>
            </w:r>
          </w:p>
          <w:p w14:paraId="4FF16D74" w14:textId="77777777" w:rsidR="00CF6942" w:rsidRDefault="00CF6942" w:rsidP="00CF6942">
            <w:pPr>
              <w:spacing w:line="259" w:lineRule="auto"/>
              <w:rPr>
                <w:rFonts w:asciiTheme="minorHAnsi" w:hAnsiTheme="minorHAnsi" w:cstheme="minorHAnsi"/>
                <w:b/>
                <w:bCs/>
              </w:rPr>
            </w:pPr>
          </w:p>
          <w:p w14:paraId="4BCE879B" w14:textId="0642E901"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04</w:t>
            </w:r>
            <w:r w:rsidRPr="00CF6942">
              <w:rPr>
                <w:rFonts w:asciiTheme="minorHAnsi" w:hAnsiTheme="minorHAnsi" w:cstheme="minorHAnsi"/>
              </w:rPr>
              <w:t xml:space="preserve"> – Create a scenario where the first alternative is a </w:t>
            </w:r>
            <w:proofErr w:type="spellStart"/>
            <w:r w:rsidRPr="00CF6942">
              <w:rPr>
                <w:rFonts w:asciiTheme="minorHAnsi" w:hAnsiTheme="minorHAnsi" w:cstheme="minorHAnsi"/>
              </w:rPr>
              <w:t>fullres</w:t>
            </w:r>
            <w:proofErr w:type="spellEnd"/>
            <w:r w:rsidRPr="00CF6942">
              <w:rPr>
                <w:rFonts w:asciiTheme="minorHAnsi" w:hAnsiTheme="minorHAnsi" w:cstheme="minorHAnsi"/>
              </w:rPr>
              <w:t xml:space="preserve"> mesh </w:t>
            </w:r>
            <w:proofErr w:type="gramStart"/>
            <w:r w:rsidRPr="00CF6942">
              <w:rPr>
                <w:rFonts w:asciiTheme="minorHAnsi" w:hAnsiTheme="minorHAnsi" w:cstheme="minorHAnsi"/>
              </w:rPr>
              <w:t>object, but</w:t>
            </w:r>
            <w:proofErr w:type="gramEnd"/>
            <w:r w:rsidRPr="00CF6942">
              <w:rPr>
                <w:rFonts w:asciiTheme="minorHAnsi" w:hAnsiTheme="minorHAnsi" w:cstheme="minorHAnsi"/>
              </w:rPr>
              <w:t xml:space="preserve"> is positioned in the model after the primary object and its related alternatives. This should generate an exception as the printer will encounter the reference to the first alternative before its mesh has been defined.</w:t>
            </w:r>
          </w:p>
          <w:p w14:paraId="4AAEE80C" w14:textId="77777777" w:rsidR="00CF6942" w:rsidRDefault="00CF6942" w:rsidP="00CF6942">
            <w:pPr>
              <w:spacing w:line="259" w:lineRule="auto"/>
              <w:rPr>
                <w:rFonts w:asciiTheme="minorHAnsi" w:hAnsiTheme="minorHAnsi" w:cstheme="minorHAnsi"/>
                <w:b/>
                <w:bCs/>
              </w:rPr>
            </w:pPr>
          </w:p>
          <w:p w14:paraId="4D353134" w14:textId="7C00EDC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05</w:t>
            </w:r>
            <w:r w:rsidRPr="00CF6942">
              <w:rPr>
                <w:rFonts w:asciiTheme="minorHAnsi" w:hAnsiTheme="minorHAnsi" w:cstheme="minorHAnsi"/>
              </w:rPr>
              <w:t xml:space="preserve"> – A non-root model with an object that has alternatives, with one alternative pointing to an object in another model.</w:t>
            </w:r>
          </w:p>
          <w:p w14:paraId="4711E6F3" w14:textId="77777777" w:rsidR="00CF6942" w:rsidRDefault="00CF6942" w:rsidP="005A41B1">
            <w:pPr>
              <w:rPr>
                <w:rFonts w:asciiTheme="minorHAnsi" w:eastAsiaTheme="minorEastAsia" w:hAnsiTheme="minorHAnsi"/>
                <w:b/>
                <w:bCs/>
                <w:szCs w:val="20"/>
              </w:rPr>
            </w:pPr>
          </w:p>
          <w:p w14:paraId="14D5D916" w14:textId="77777777" w:rsidR="00CF6942" w:rsidRPr="009D7DD0" w:rsidRDefault="00CF6942" w:rsidP="005A41B1">
            <w:pPr>
              <w:rPr>
                <w:rFonts w:asciiTheme="minorHAnsi" w:eastAsiaTheme="minorEastAsia" w:hAnsiTheme="minorHAnsi"/>
                <w:b/>
                <w:bCs/>
                <w:szCs w:val="20"/>
              </w:rPr>
            </w:pPr>
          </w:p>
        </w:tc>
      </w:tr>
      <w:tr w:rsidR="00CF6942" w:rsidRPr="009D7DD0" w14:paraId="35A2E853" w14:textId="77777777" w:rsidTr="005A41B1">
        <w:trPr>
          <w:trHeight w:val="56"/>
        </w:trPr>
        <w:tc>
          <w:tcPr>
            <w:tcW w:w="2628" w:type="dxa"/>
            <w:tcBorders>
              <w:bottom w:val="single" w:sz="4" w:space="0" w:color="auto"/>
            </w:tcBorders>
            <w:shd w:val="clear" w:color="auto" w:fill="D9D9D9" w:themeFill="background1" w:themeFillShade="D9"/>
          </w:tcPr>
          <w:p w14:paraId="77CD2442" w14:textId="77777777" w:rsidR="00CF6942" w:rsidRPr="009D7DD0" w:rsidRDefault="00CF6942"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4E932" w14:textId="77777777" w:rsidR="00CF6942" w:rsidRPr="009D7DD0" w:rsidRDefault="00CF6942" w:rsidP="005A41B1">
            <w:pPr>
              <w:rPr>
                <w:rFonts w:asciiTheme="minorHAnsi" w:eastAsiaTheme="minorEastAsia" w:hAnsiTheme="minorHAnsi"/>
                <w:b/>
                <w:bCs/>
                <w:szCs w:val="20"/>
              </w:rPr>
            </w:pPr>
            <w:hyperlink r:id="rId87" w:anchor="Chapter-2-Model-Relationships" w:history="1">
              <w:r w:rsidRPr="00D93F6E">
                <w:rPr>
                  <w:rStyle w:val="Hyperlink"/>
                  <w:rFonts w:asciiTheme="minorHAnsi" w:eastAsiaTheme="minorEastAsia" w:hAnsiTheme="minorHAnsi"/>
                  <w:bCs/>
                  <w:szCs w:val="20"/>
                </w:rPr>
                <w:t>Link to Requirement in 3MF Specification</w:t>
              </w:r>
            </w:hyperlink>
          </w:p>
        </w:tc>
      </w:tr>
    </w:tbl>
    <w:p w14:paraId="45B784BB" w14:textId="77777777" w:rsidR="00CF6942" w:rsidRDefault="00CF6942" w:rsidP="00CF6942">
      <w:pPr>
        <w:rPr>
          <w:rFonts w:asciiTheme="majorHAnsi" w:eastAsiaTheme="majorEastAsia" w:hAnsiTheme="majorHAnsi" w:cstheme="majorBidi"/>
          <w:b/>
          <w:bCs/>
          <w:color w:val="4F81BD" w:themeColor="accent1"/>
          <w:sz w:val="22"/>
        </w:rPr>
      </w:pPr>
    </w:p>
    <w:p w14:paraId="008F5A77" w14:textId="6D02E94A" w:rsidR="002A3B48" w:rsidRPr="00C9473A" w:rsidRDefault="002A3B48">
      <w:pPr>
        <w:rPr>
          <w:rFonts w:eastAsiaTheme="majorEastAsia" w:cstheme="majorBidi"/>
          <w:b/>
          <w:bCs/>
          <w:color w:val="000000"/>
          <w:szCs w:val="20"/>
          <w:highlight w:val="lightGray"/>
          <w:lang w:bidi="x-none"/>
        </w:rPr>
      </w:pPr>
    </w:p>
    <w:p w14:paraId="272A4028" w14:textId="3376B73C" w:rsidR="002A3B48" w:rsidRDefault="002A3B48" w:rsidP="00896F2F"/>
    <w:p w14:paraId="69C6DBDA" w14:textId="77777777" w:rsidR="002A3B48" w:rsidRDefault="002A3B48">
      <w:pPr>
        <w:rPr>
          <w:rFonts w:eastAsiaTheme="majorEastAsia" w:cstheme="majorBidi"/>
          <w:b/>
          <w:bCs/>
          <w:color w:val="365F91" w:themeColor="accent1" w:themeShade="BF"/>
          <w:sz w:val="22"/>
        </w:rPr>
      </w:pPr>
      <w:r>
        <w:br w:type="page"/>
      </w:r>
    </w:p>
    <w:p w14:paraId="6E13C0AE" w14:textId="1AEBF947" w:rsidR="002C4BC7" w:rsidRDefault="00BE6AF9" w:rsidP="000E791F">
      <w:pPr>
        <w:pStyle w:val="Heading2"/>
      </w:pPr>
      <w:bookmarkStart w:id="27" w:name="_Toc162180996"/>
      <w:r>
        <w:lastRenderedPageBreak/>
        <w:t xml:space="preserve">Miscellaneous 3MF </w:t>
      </w:r>
      <w:r w:rsidR="002C4BC7">
        <w:t>Test Cases</w:t>
      </w:r>
      <w:bookmarkEnd w:id="27"/>
    </w:p>
    <w:p w14:paraId="7022FC6E" w14:textId="4D2AA5CF" w:rsidR="00700C13" w:rsidRDefault="00B76BB3" w:rsidP="003162C7">
      <w:pPr>
        <w:pStyle w:val="Heading3"/>
      </w:pPr>
      <w:r>
        <w:t xml:space="preserve"> </w:t>
      </w:r>
      <w:r w:rsidR="0003262E">
        <w:t>P_</w:t>
      </w:r>
      <w:r w:rsidR="004360B7">
        <w:t>???_0</w:t>
      </w:r>
      <w:r w:rsidR="00784011">
        <w:t>9</w:t>
      </w:r>
      <w:r w:rsidR="00700C13" w:rsidRPr="0056587D">
        <w:t>0</w:t>
      </w:r>
      <w:r w:rsidR="00784011">
        <w:t>1</w:t>
      </w:r>
      <w:r w:rsidR="00700C13" w:rsidRPr="0056587D">
        <w:t xml:space="preserve"> Test Synthetic Low Res</w:t>
      </w:r>
    </w:p>
    <w:tbl>
      <w:tblPr>
        <w:tblStyle w:val="TableGrid"/>
        <w:tblW w:w="9648" w:type="dxa"/>
        <w:tblLook w:val="04A0" w:firstRow="1" w:lastRow="0" w:firstColumn="1" w:lastColumn="0" w:noHBand="0" w:noVBand="1"/>
      </w:tblPr>
      <w:tblGrid>
        <w:gridCol w:w="2628"/>
        <w:gridCol w:w="7020"/>
      </w:tblGrid>
      <w:tr w:rsidR="00700C13" w:rsidRPr="009D7DD0" w14:paraId="4781BBB4" w14:textId="77777777" w:rsidTr="7E4BDF2E">
        <w:tc>
          <w:tcPr>
            <w:tcW w:w="2628" w:type="dxa"/>
            <w:tcBorders>
              <w:bottom w:val="single" w:sz="4" w:space="0" w:color="auto"/>
            </w:tcBorders>
            <w:shd w:val="clear" w:color="auto" w:fill="D9D9D9" w:themeFill="background1" w:themeFillShade="D9"/>
          </w:tcPr>
          <w:p w14:paraId="093B04F2" w14:textId="77777777" w:rsidR="00700C1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38396A7E" w14:textId="77777777" w:rsidR="00700C13" w:rsidRPr="009D7DD0" w:rsidRDefault="00700C13" w:rsidP="00DD6F3D">
            <w:pPr>
              <w:rPr>
                <w:rFonts w:asciiTheme="minorHAnsi" w:hAnsiTheme="minorHAnsi"/>
                <w:b/>
                <w:szCs w:val="20"/>
              </w:rPr>
            </w:pPr>
          </w:p>
        </w:tc>
        <w:tc>
          <w:tcPr>
            <w:tcW w:w="7020" w:type="dxa"/>
          </w:tcPr>
          <w:p w14:paraId="719C4B2F" w14:textId="38724738" w:rsidR="00700C13" w:rsidRDefault="7E4BDF2E" w:rsidP="00DD6F3D">
            <w:pPr>
              <w:rPr>
                <w:rFonts w:asciiTheme="minorHAnsi" w:eastAsia="Verdana" w:hAnsiTheme="minorHAnsi" w:cs="Verdana"/>
                <w:iCs/>
                <w:szCs w:val="20"/>
              </w:rPr>
            </w:pPr>
            <w:r w:rsidRPr="00C80F05">
              <w:rPr>
                <w:rFonts w:asciiTheme="minorHAnsi" w:eastAsia="Verdana" w:hAnsiTheme="minorHAnsi" w:cs="Verdana"/>
                <w:iCs/>
                <w:szCs w:val="20"/>
              </w:rPr>
              <w:t>Generate 3</w:t>
            </w:r>
            <w:r w:rsidR="00FA77EB">
              <w:rPr>
                <w:rFonts w:asciiTheme="minorHAnsi" w:eastAsia="Verdana" w:hAnsiTheme="minorHAnsi" w:cs="Verdana"/>
                <w:iCs/>
                <w:szCs w:val="20"/>
              </w:rPr>
              <w:t>MF</w:t>
            </w:r>
            <w:r w:rsidRPr="00C80F05">
              <w:rPr>
                <w:rFonts w:asciiTheme="minorHAnsi" w:eastAsia="Verdana" w:hAnsiTheme="minorHAnsi" w:cs="Verdana"/>
                <w:iCs/>
                <w:szCs w:val="20"/>
              </w:rPr>
              <w:t xml:space="preserve"> files for each of the Synthetic low</w:t>
            </w:r>
            <w:r w:rsidR="005571FC">
              <w:rPr>
                <w:rFonts w:asciiTheme="minorHAnsi" w:eastAsia="Verdana" w:hAnsiTheme="minorHAnsi" w:cs="Verdana"/>
                <w:iCs/>
                <w:szCs w:val="20"/>
              </w:rPr>
              <w:t xml:space="preserve"> </w:t>
            </w:r>
            <w:r w:rsidRPr="00C80F05">
              <w:rPr>
                <w:rFonts w:asciiTheme="minorHAnsi" w:eastAsia="Verdana" w:hAnsiTheme="minorHAnsi" w:cs="Verdana"/>
                <w:iCs/>
                <w:szCs w:val="20"/>
              </w:rPr>
              <w:t>res and NA Test objects defined in Appendix A</w:t>
            </w:r>
          </w:p>
          <w:p w14:paraId="0DB72E8E" w14:textId="442F9CB9" w:rsidR="009126BD" w:rsidRPr="00C80F05" w:rsidRDefault="009126BD" w:rsidP="00DD6F3D">
            <w:pPr>
              <w:rPr>
                <w:rFonts w:asciiTheme="minorHAnsi" w:hAnsiTheme="minorHAnsi"/>
                <w:szCs w:val="20"/>
              </w:rPr>
            </w:pPr>
          </w:p>
        </w:tc>
      </w:tr>
      <w:tr w:rsidR="007007B2" w:rsidRPr="009D7DD0" w14:paraId="48999F9B" w14:textId="77777777" w:rsidTr="7E4BDF2E">
        <w:trPr>
          <w:trHeight w:val="56"/>
        </w:trPr>
        <w:tc>
          <w:tcPr>
            <w:tcW w:w="2628" w:type="dxa"/>
            <w:shd w:val="clear" w:color="auto" w:fill="D9D9D9" w:themeFill="background1" w:themeFillShade="D9"/>
          </w:tcPr>
          <w:p w14:paraId="561816C7"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Pass/Fail Criteria</w:t>
            </w:r>
          </w:p>
          <w:p w14:paraId="752EB512" w14:textId="77777777" w:rsidR="007007B2" w:rsidRPr="009D7DD0" w:rsidRDefault="007007B2" w:rsidP="007007B2">
            <w:pPr>
              <w:rPr>
                <w:rFonts w:asciiTheme="minorHAnsi" w:hAnsiTheme="minorHAnsi"/>
                <w:b/>
                <w:szCs w:val="20"/>
              </w:rPr>
            </w:pPr>
          </w:p>
        </w:tc>
        <w:tc>
          <w:tcPr>
            <w:tcW w:w="7020" w:type="dxa"/>
          </w:tcPr>
          <w:p w14:paraId="1BE55925" w14:textId="53AFDB68" w:rsidR="007007B2" w:rsidRPr="009D7DD0" w:rsidRDefault="007007B2" w:rsidP="007007B2">
            <w:pPr>
              <w:rPr>
                <w:rFonts w:asciiTheme="minorHAnsi" w:hAnsiTheme="minorHAnsi"/>
                <w:szCs w:val="20"/>
              </w:rPr>
            </w:pPr>
            <w:r w:rsidRPr="009D7DD0">
              <w:rPr>
                <w:rFonts w:asciiTheme="minorHAnsi" w:hAnsiTheme="minorHAnsi"/>
              </w:rPr>
              <w:t>01</w:t>
            </w:r>
            <w:r w:rsidR="00FA77EB">
              <w:rPr>
                <w:rFonts w:asciiTheme="minorHAnsi" w:hAnsiTheme="minorHAnsi"/>
              </w:rPr>
              <w:t xml:space="preserve"> to </w:t>
            </w:r>
            <w:r w:rsidR="00C45587">
              <w:rPr>
                <w:rFonts w:asciiTheme="minorHAnsi" w:hAnsiTheme="minorHAnsi"/>
              </w:rPr>
              <w:t>12</w:t>
            </w:r>
            <w:r w:rsidRPr="009D7DD0">
              <w:rPr>
                <w:rFonts w:asciiTheme="minorHAnsi" w:hAnsiTheme="minorHAnsi"/>
              </w:rPr>
              <w:t xml:space="preserve"> </w:t>
            </w:r>
            <w:r w:rsidR="00FA77EB">
              <w:rPr>
                <w:rFonts w:asciiTheme="minorHAnsi" w:hAnsiTheme="minorHAnsi"/>
              </w:rPr>
              <w:t xml:space="preserve">– </w:t>
            </w:r>
            <w:r w:rsidRPr="009D7DD0">
              <w:rPr>
                <w:rFonts w:asciiTheme="minorHAnsi" w:hAnsiTheme="minorHAnsi"/>
              </w:rPr>
              <w:t>Printer should process correctly</w:t>
            </w:r>
          </w:p>
        </w:tc>
      </w:tr>
      <w:tr w:rsidR="007007B2" w:rsidRPr="009D7DD0" w14:paraId="093C34B1" w14:textId="77777777" w:rsidTr="00AB7CFE">
        <w:trPr>
          <w:trHeight w:val="56"/>
        </w:trPr>
        <w:tc>
          <w:tcPr>
            <w:tcW w:w="2628" w:type="dxa"/>
            <w:shd w:val="clear" w:color="auto" w:fill="D9D9D9" w:themeFill="background1" w:themeFillShade="D9"/>
          </w:tcPr>
          <w:p w14:paraId="488CDBDE"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Test Case Iterations</w:t>
            </w:r>
          </w:p>
          <w:p w14:paraId="5EDBB654" w14:textId="77777777" w:rsidR="007007B2" w:rsidRPr="009D7DD0" w:rsidRDefault="007007B2" w:rsidP="007007B2">
            <w:pPr>
              <w:rPr>
                <w:rFonts w:asciiTheme="minorHAnsi" w:hAnsiTheme="minorHAnsi"/>
                <w:b/>
                <w:szCs w:val="20"/>
              </w:rPr>
            </w:pPr>
          </w:p>
        </w:tc>
        <w:tc>
          <w:tcPr>
            <w:tcW w:w="7020" w:type="dxa"/>
          </w:tcPr>
          <w:p w14:paraId="2DEE96D3" w14:textId="3A3637D6" w:rsidR="007007B2" w:rsidRPr="009D7DD0" w:rsidRDefault="007007B2" w:rsidP="007007B2">
            <w:pPr>
              <w:rPr>
                <w:rFonts w:asciiTheme="minorHAnsi" w:eastAsiaTheme="minorEastAsia"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w:t>
            </w:r>
          </w:p>
          <w:p w14:paraId="351CDC1E" w14:textId="49054025"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 xml:space="preserve">02 – </w:t>
            </w:r>
            <w:r w:rsidRPr="009D7DD0">
              <w:rPr>
                <w:rFonts w:asciiTheme="minorHAnsi" w:eastAsiaTheme="minorEastAsia" w:hAnsiTheme="minorHAnsi"/>
              </w:rPr>
              <w:t>S11_Cube_Fillet_Low</w:t>
            </w:r>
          </w:p>
          <w:p w14:paraId="3D084414" w14:textId="7CCFBB2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S11_Dodecahedron_NA</w:t>
            </w:r>
          </w:p>
          <w:p w14:paraId="08E72B1B" w14:textId="7C92E11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S11_Hex_Pyramid_NA</w:t>
            </w:r>
          </w:p>
          <w:p w14:paraId="2FF3E8C9" w14:textId="7E6DBE2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 </w:t>
            </w:r>
            <w:r w:rsidRPr="009D7DD0">
              <w:rPr>
                <w:rFonts w:asciiTheme="minorHAnsi" w:eastAsiaTheme="minorEastAsia" w:hAnsiTheme="minorHAnsi"/>
              </w:rPr>
              <w:t>S11_Octahedron_NA</w:t>
            </w:r>
          </w:p>
          <w:p w14:paraId="2C9278D6" w14:textId="344AEBC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 </w:t>
            </w:r>
            <w:r w:rsidRPr="009D7DD0">
              <w:rPr>
                <w:rFonts w:asciiTheme="minorHAnsi" w:eastAsiaTheme="minorEastAsia" w:hAnsiTheme="minorHAnsi"/>
              </w:rPr>
              <w:t>S11_Pentagon_Prism_NA</w:t>
            </w:r>
          </w:p>
          <w:p w14:paraId="0F477F49" w14:textId="2F352C7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 </w:t>
            </w:r>
            <w:r w:rsidRPr="009D7DD0">
              <w:rPr>
                <w:rFonts w:asciiTheme="minorHAnsi" w:eastAsiaTheme="minorEastAsia" w:hAnsiTheme="minorHAnsi"/>
              </w:rPr>
              <w:t>S11_Rectangle_Pyramid_NA</w:t>
            </w:r>
          </w:p>
          <w:p w14:paraId="33CE004C" w14:textId="56F0FEC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 </w:t>
            </w:r>
            <w:r w:rsidRPr="009D7DD0">
              <w:rPr>
                <w:rFonts w:asciiTheme="minorHAnsi" w:eastAsiaTheme="minorEastAsia" w:hAnsiTheme="minorHAnsi"/>
              </w:rPr>
              <w:t>S11_Cone_Low</w:t>
            </w:r>
          </w:p>
          <w:p w14:paraId="509CE55F" w14:textId="02C6C4C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 </w:t>
            </w:r>
            <w:r w:rsidRPr="009D7DD0">
              <w:rPr>
                <w:rFonts w:asciiTheme="minorHAnsi" w:eastAsiaTheme="minorEastAsia" w:hAnsiTheme="minorHAnsi"/>
              </w:rPr>
              <w:t>S11_Cylinder_Low</w:t>
            </w:r>
          </w:p>
          <w:p w14:paraId="32AAA5A5" w14:textId="195C6AA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10 </w:t>
            </w:r>
            <w:r w:rsidR="00FA77EB">
              <w:rPr>
                <w:rFonts w:asciiTheme="minorHAnsi" w:eastAsiaTheme="minorEastAsia" w:hAnsiTheme="minorHAnsi"/>
                <w:b/>
                <w:bCs/>
              </w:rPr>
              <w:t>–</w:t>
            </w:r>
            <w:r w:rsidRPr="009D7DD0">
              <w:rPr>
                <w:rFonts w:asciiTheme="minorHAnsi" w:eastAsiaTheme="minorEastAsia" w:hAnsiTheme="minorHAnsi"/>
              </w:rPr>
              <w:t xml:space="preserve"> S11_Ellipsoid_Low</w:t>
            </w:r>
          </w:p>
          <w:p w14:paraId="6880A363" w14:textId="714F1A4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11 – </w:t>
            </w:r>
            <w:r w:rsidRPr="009D7DD0">
              <w:rPr>
                <w:rFonts w:asciiTheme="minorHAnsi" w:eastAsiaTheme="minorEastAsia" w:hAnsiTheme="minorHAnsi"/>
              </w:rPr>
              <w:t>S12_Sphere_Low</w:t>
            </w:r>
          </w:p>
          <w:p w14:paraId="78783FD0" w14:textId="66D21CD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 </w:t>
            </w:r>
            <w:r w:rsidRPr="009D7DD0">
              <w:rPr>
                <w:rFonts w:asciiTheme="minorHAnsi" w:eastAsiaTheme="minorEastAsia" w:hAnsiTheme="minorHAnsi"/>
              </w:rPr>
              <w:t>S12_Torus_Low</w:t>
            </w:r>
          </w:p>
          <w:p w14:paraId="28BD824B" w14:textId="53FE5895" w:rsidR="00A16F38" w:rsidRPr="009D7DD0" w:rsidRDefault="00A16F38" w:rsidP="00FC414D">
            <w:pPr>
              <w:rPr>
                <w:rFonts w:asciiTheme="minorHAnsi" w:eastAsiaTheme="minorEastAsia" w:hAnsiTheme="minorHAnsi"/>
                <w:b/>
                <w:bCs/>
              </w:rPr>
            </w:pPr>
          </w:p>
        </w:tc>
      </w:tr>
      <w:tr w:rsidR="00AB7CFE" w:rsidRPr="009D7DD0" w14:paraId="12ECB0F9" w14:textId="77777777" w:rsidTr="7E4BDF2E">
        <w:trPr>
          <w:trHeight w:val="56"/>
        </w:trPr>
        <w:tc>
          <w:tcPr>
            <w:tcW w:w="2628" w:type="dxa"/>
            <w:tcBorders>
              <w:bottom w:val="single" w:sz="4" w:space="0" w:color="auto"/>
            </w:tcBorders>
            <w:shd w:val="clear" w:color="auto" w:fill="D9D9D9" w:themeFill="background1" w:themeFillShade="D9"/>
          </w:tcPr>
          <w:p w14:paraId="5D3B122C" w14:textId="223960F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E350424" w14:textId="1102D32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74B5B">
              <w:rPr>
                <w:rFonts w:asciiTheme="minorHAnsi" w:eastAsiaTheme="minorEastAsia" w:hAnsiTheme="minorHAnsi"/>
                <w:bCs/>
                <w:szCs w:val="20"/>
              </w:rPr>
              <w:t xml:space="preserve"> N/A</w:t>
            </w:r>
          </w:p>
        </w:tc>
      </w:tr>
    </w:tbl>
    <w:p w14:paraId="65BE1BAD" w14:textId="77777777" w:rsidR="00700C13" w:rsidRPr="00700C13" w:rsidRDefault="00700C13" w:rsidP="00700C13">
      <w:pPr>
        <w:rPr>
          <w:i/>
          <w:szCs w:val="20"/>
        </w:rPr>
      </w:pPr>
    </w:p>
    <w:p w14:paraId="52E36A2C" w14:textId="29456E3D" w:rsidR="7E4BDF2E" w:rsidRPr="002A3B48" w:rsidRDefault="00B76BB3" w:rsidP="003162C7">
      <w:pPr>
        <w:pStyle w:val="Heading3"/>
      </w:pPr>
      <w:r>
        <w:t xml:space="preserve"> </w:t>
      </w:r>
      <w:r w:rsidR="0003262E">
        <w:t>P_</w:t>
      </w:r>
      <w:r w:rsidR="004360B7">
        <w:t>???_0</w:t>
      </w:r>
      <w:r w:rsidR="7E4BDF2E" w:rsidRPr="002A3B48">
        <w:t>902 Synthetic High Res</w:t>
      </w:r>
    </w:p>
    <w:tbl>
      <w:tblPr>
        <w:tblStyle w:val="TableGrid"/>
        <w:tblW w:w="0" w:type="auto"/>
        <w:tblLook w:val="04A0" w:firstRow="1" w:lastRow="0" w:firstColumn="1" w:lastColumn="0" w:noHBand="0" w:noVBand="1"/>
      </w:tblPr>
      <w:tblGrid>
        <w:gridCol w:w="2559"/>
        <w:gridCol w:w="6791"/>
      </w:tblGrid>
      <w:tr w:rsidR="7E4BDF2E" w:rsidRPr="009D7DD0" w14:paraId="52B4113E" w14:textId="77777777" w:rsidTr="007223AF">
        <w:tc>
          <w:tcPr>
            <w:tcW w:w="2559" w:type="dxa"/>
            <w:tcBorders>
              <w:bottom w:val="single" w:sz="4" w:space="0" w:color="auto"/>
            </w:tcBorders>
            <w:shd w:val="clear" w:color="auto" w:fill="D9D9D9" w:themeFill="background1" w:themeFillShade="D9"/>
          </w:tcPr>
          <w:p w14:paraId="25689253"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FB7145A" w14:textId="77777777" w:rsidR="7E4BDF2E" w:rsidRPr="009D7DD0" w:rsidRDefault="7E4BDF2E">
            <w:pPr>
              <w:rPr>
                <w:rFonts w:asciiTheme="minorHAnsi" w:hAnsiTheme="minorHAnsi"/>
              </w:rPr>
            </w:pPr>
          </w:p>
        </w:tc>
        <w:tc>
          <w:tcPr>
            <w:tcW w:w="6791" w:type="dxa"/>
          </w:tcPr>
          <w:p w14:paraId="371A202A" w14:textId="78D74B5F"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Synthetic </w:t>
            </w:r>
            <w:proofErr w:type="gramStart"/>
            <w:r w:rsidRPr="009D7DD0">
              <w:rPr>
                <w:rFonts w:asciiTheme="minorHAnsi" w:eastAsia="Verdana" w:hAnsiTheme="minorHAnsi" w:cs="Verdana"/>
                <w:szCs w:val="20"/>
              </w:rPr>
              <w:t>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w:t>
            </w:r>
            <w:proofErr w:type="gramEnd"/>
            <w:r w:rsidRPr="009D7DD0">
              <w:rPr>
                <w:rFonts w:asciiTheme="minorHAnsi" w:eastAsia="Verdana" w:hAnsiTheme="minorHAnsi" w:cs="Verdana"/>
                <w:szCs w:val="20"/>
              </w:rPr>
              <w:t xml:space="preserve"> Test objects defined in Appendix A</w:t>
            </w:r>
          </w:p>
          <w:p w14:paraId="6F494470" w14:textId="6BB26D5B" w:rsidR="009126BD" w:rsidRPr="009D7DD0" w:rsidRDefault="009126BD">
            <w:pPr>
              <w:rPr>
                <w:rFonts w:asciiTheme="minorHAnsi" w:hAnsiTheme="minorHAnsi"/>
              </w:rPr>
            </w:pPr>
          </w:p>
        </w:tc>
      </w:tr>
      <w:tr w:rsidR="7E4BDF2E" w:rsidRPr="009D7DD0" w14:paraId="434A26CF" w14:textId="77777777" w:rsidTr="007223AF">
        <w:tc>
          <w:tcPr>
            <w:tcW w:w="2559" w:type="dxa"/>
            <w:shd w:val="clear" w:color="auto" w:fill="D9D9D9" w:themeFill="background1" w:themeFillShade="D9"/>
          </w:tcPr>
          <w:p w14:paraId="4D74BAA8" w14:textId="77777777" w:rsidR="7E4BDF2E" w:rsidRDefault="7E4BDF2E">
            <w:pPr>
              <w:rPr>
                <w:rFonts w:asciiTheme="minorHAnsi" w:hAnsiTheme="minorHAnsi"/>
              </w:rPr>
            </w:pPr>
          </w:p>
          <w:p w14:paraId="409408A7" w14:textId="47CE3930" w:rsidR="00C9657E" w:rsidRPr="009D7DD0" w:rsidRDefault="00C9657E">
            <w:pPr>
              <w:rPr>
                <w:rFonts w:asciiTheme="minorHAnsi" w:hAnsiTheme="minorHAnsi"/>
              </w:rPr>
            </w:pPr>
          </w:p>
        </w:tc>
        <w:tc>
          <w:tcPr>
            <w:tcW w:w="6791" w:type="dxa"/>
          </w:tcPr>
          <w:p w14:paraId="09AE903A" w14:textId="235ECD7A" w:rsidR="7E4BDF2E" w:rsidRPr="009D7DD0" w:rsidRDefault="00E816E4">
            <w:pPr>
              <w:rPr>
                <w:rFonts w:asciiTheme="minorHAnsi" w:hAnsiTheme="minorHAnsi"/>
              </w:rPr>
            </w:pPr>
            <w:r w:rsidRPr="00E816E4">
              <w:rPr>
                <w:rFonts w:asciiTheme="minorHAnsi" w:hAnsiTheme="minorHAnsi"/>
                <w:szCs w:val="20"/>
              </w:rPr>
              <w:t>N/A</w:t>
            </w:r>
          </w:p>
        </w:tc>
      </w:tr>
      <w:tr w:rsidR="007007B2" w:rsidRPr="009D7DD0" w14:paraId="2F7E502C" w14:textId="77777777" w:rsidTr="007223AF">
        <w:tc>
          <w:tcPr>
            <w:tcW w:w="2559" w:type="dxa"/>
            <w:shd w:val="clear" w:color="auto" w:fill="D9D9D9" w:themeFill="background1" w:themeFillShade="D9"/>
          </w:tcPr>
          <w:p w14:paraId="7B784AC1"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013C3D1A" w14:textId="77777777" w:rsidR="007007B2" w:rsidRPr="009D7DD0" w:rsidRDefault="007007B2" w:rsidP="007007B2">
            <w:pPr>
              <w:rPr>
                <w:rFonts w:asciiTheme="minorHAnsi" w:hAnsiTheme="minorHAnsi"/>
              </w:rPr>
            </w:pPr>
          </w:p>
        </w:tc>
        <w:tc>
          <w:tcPr>
            <w:tcW w:w="6791" w:type="dxa"/>
          </w:tcPr>
          <w:p w14:paraId="21D38CF7" w14:textId="69828BF9" w:rsidR="007007B2" w:rsidRPr="009D7DD0" w:rsidRDefault="00372A24" w:rsidP="00C45587">
            <w:pPr>
              <w:rPr>
                <w:rFonts w:asciiTheme="minorHAnsi" w:hAnsiTheme="minorHAnsi"/>
              </w:rPr>
            </w:pPr>
            <w:r>
              <w:rPr>
                <w:rFonts w:asciiTheme="minorHAnsi" w:hAnsiTheme="minorHAnsi"/>
              </w:rPr>
              <w:t>01 to 0</w:t>
            </w:r>
            <w:r w:rsidR="00C45587">
              <w:rPr>
                <w:rFonts w:asciiTheme="minorHAnsi" w:hAnsiTheme="minorHAnsi"/>
              </w:rPr>
              <w:t>6</w:t>
            </w:r>
            <w:r>
              <w:rPr>
                <w:rFonts w:asciiTheme="minorHAnsi" w:hAnsiTheme="minorHAnsi"/>
              </w:rPr>
              <w:t xml:space="preserve"> </w:t>
            </w:r>
            <w:r w:rsidR="00FA77EB">
              <w:rPr>
                <w:rFonts w:asciiTheme="minorHAnsi" w:hAnsiTheme="minorHAnsi"/>
              </w:rPr>
              <w:t>–</w:t>
            </w:r>
            <w:r w:rsidR="005571FC">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5485BEBD" w14:textId="77777777" w:rsidTr="00AB7CFE">
        <w:tc>
          <w:tcPr>
            <w:tcW w:w="2559" w:type="dxa"/>
            <w:shd w:val="clear" w:color="auto" w:fill="D9D9D9" w:themeFill="background1" w:themeFillShade="D9"/>
          </w:tcPr>
          <w:p w14:paraId="77AA0406"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8976305" w14:textId="77777777" w:rsidR="007007B2" w:rsidRPr="009D7DD0" w:rsidRDefault="007007B2" w:rsidP="007007B2">
            <w:pPr>
              <w:rPr>
                <w:rFonts w:asciiTheme="minorHAnsi" w:hAnsiTheme="minorHAnsi"/>
              </w:rPr>
            </w:pPr>
          </w:p>
        </w:tc>
        <w:tc>
          <w:tcPr>
            <w:tcW w:w="6791" w:type="dxa"/>
          </w:tcPr>
          <w:p w14:paraId="0079D474" w14:textId="639DA72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S11_Cube_Fillet_High</w:t>
            </w:r>
          </w:p>
          <w:p w14:paraId="30179577" w14:textId="6D304D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S12_Cone_High</w:t>
            </w:r>
          </w:p>
          <w:p w14:paraId="11A71054" w14:textId="60EC38A8"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S12_Cylinder_High</w:t>
            </w:r>
          </w:p>
          <w:p w14:paraId="04259FA2" w14:textId="5D1F2C35"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S12_Ellipsoid_High</w:t>
            </w:r>
          </w:p>
          <w:p w14:paraId="16229328" w14:textId="07C607D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FA77EB">
              <w:rPr>
                <w:rFonts w:asciiTheme="minorHAnsi" w:eastAsiaTheme="minorEastAsia" w:hAnsiTheme="minorHAnsi"/>
                <w:b/>
                <w:bCs/>
              </w:rPr>
              <w:t>–</w:t>
            </w:r>
            <w:r w:rsidRPr="009D7DD0">
              <w:rPr>
                <w:rFonts w:asciiTheme="minorHAnsi" w:eastAsiaTheme="minorEastAsia" w:hAnsiTheme="minorHAnsi"/>
              </w:rPr>
              <w:t xml:space="preserve"> S12_Sphere_High </w:t>
            </w:r>
          </w:p>
          <w:p w14:paraId="65B581EE" w14:textId="5326938C"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FA77EB">
              <w:rPr>
                <w:rFonts w:asciiTheme="minorHAnsi" w:eastAsiaTheme="minorEastAsia" w:hAnsiTheme="minorHAnsi"/>
                <w:b/>
                <w:bCs/>
              </w:rPr>
              <w:t>–</w:t>
            </w:r>
            <w:r w:rsidRPr="009D7DD0">
              <w:rPr>
                <w:rFonts w:asciiTheme="minorHAnsi" w:eastAsiaTheme="minorEastAsia" w:hAnsiTheme="minorHAnsi"/>
              </w:rPr>
              <w:t xml:space="preserve"> S12_Torus_High</w:t>
            </w:r>
          </w:p>
          <w:p w14:paraId="19D42F9F" w14:textId="2E033009" w:rsidR="00FC414D" w:rsidRPr="009D7DD0" w:rsidRDefault="00FC414D" w:rsidP="00FC414D">
            <w:pPr>
              <w:rPr>
                <w:rFonts w:asciiTheme="minorHAnsi" w:hAnsiTheme="minorHAnsi"/>
              </w:rPr>
            </w:pPr>
          </w:p>
        </w:tc>
      </w:tr>
      <w:tr w:rsidR="00AB7CFE" w:rsidRPr="009D7DD0" w14:paraId="67893F06" w14:textId="77777777" w:rsidTr="007223AF">
        <w:tc>
          <w:tcPr>
            <w:tcW w:w="2559" w:type="dxa"/>
            <w:tcBorders>
              <w:bottom w:val="single" w:sz="4" w:space="0" w:color="auto"/>
            </w:tcBorders>
            <w:shd w:val="clear" w:color="auto" w:fill="D9D9D9" w:themeFill="background1" w:themeFillShade="D9"/>
          </w:tcPr>
          <w:p w14:paraId="538CAB5A" w14:textId="095FF35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91" w:type="dxa"/>
            <w:tcBorders>
              <w:bottom w:val="single" w:sz="4" w:space="0" w:color="auto"/>
            </w:tcBorders>
          </w:tcPr>
          <w:p w14:paraId="5696856B" w14:textId="54E638E3"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3642F">
              <w:rPr>
                <w:rFonts w:asciiTheme="minorHAnsi" w:eastAsiaTheme="minorEastAsia" w:hAnsiTheme="minorHAnsi"/>
                <w:bCs/>
                <w:szCs w:val="20"/>
              </w:rPr>
              <w:t xml:space="preserve"> N/A</w:t>
            </w:r>
          </w:p>
        </w:tc>
      </w:tr>
    </w:tbl>
    <w:p w14:paraId="43DB7D5C" w14:textId="1B73FF66" w:rsidR="7E4BDF2E" w:rsidRDefault="7E4BDF2E" w:rsidP="7E4BDF2E"/>
    <w:p w14:paraId="252BA3DE" w14:textId="77777777" w:rsidR="00807F52" w:rsidRDefault="00807F52">
      <w:pPr>
        <w:rPr>
          <w:rFonts w:eastAsiaTheme="majorEastAsia" w:cstheme="majorBidi"/>
          <w:b/>
          <w:bCs/>
          <w:color w:val="365F91" w:themeColor="accent1" w:themeShade="BF"/>
          <w:szCs w:val="20"/>
        </w:rPr>
      </w:pPr>
      <w:r>
        <w:br w:type="page"/>
      </w:r>
    </w:p>
    <w:p w14:paraId="492AF4E4" w14:textId="4BD428BC" w:rsidR="7E4BDF2E" w:rsidRDefault="00B76BB3" w:rsidP="003162C7">
      <w:pPr>
        <w:pStyle w:val="Heading3"/>
      </w:pPr>
      <w:r>
        <w:lastRenderedPageBreak/>
        <w:t xml:space="preserve"> </w:t>
      </w:r>
      <w:r w:rsidR="0003262E">
        <w:t>P_</w:t>
      </w:r>
      <w:r w:rsidR="004360B7">
        <w:t>???_0</w:t>
      </w:r>
      <w:r w:rsidR="7E4BDF2E">
        <w:t>903 Natural Low Res and NA</w:t>
      </w:r>
    </w:p>
    <w:tbl>
      <w:tblPr>
        <w:tblStyle w:val="TableGrid"/>
        <w:tblW w:w="0" w:type="auto"/>
        <w:tblLook w:val="04A0" w:firstRow="1" w:lastRow="0" w:firstColumn="1" w:lastColumn="0" w:noHBand="0" w:noVBand="1"/>
      </w:tblPr>
      <w:tblGrid>
        <w:gridCol w:w="2565"/>
        <w:gridCol w:w="6785"/>
      </w:tblGrid>
      <w:tr w:rsidR="7E4BDF2E" w:rsidRPr="009D7DD0" w14:paraId="544BEE11" w14:textId="77777777" w:rsidTr="00FD43E0">
        <w:tc>
          <w:tcPr>
            <w:tcW w:w="2565" w:type="dxa"/>
            <w:tcBorders>
              <w:bottom w:val="single" w:sz="4" w:space="0" w:color="auto"/>
            </w:tcBorders>
            <w:shd w:val="clear" w:color="auto" w:fill="D9D9D9" w:themeFill="background1" w:themeFillShade="D9"/>
          </w:tcPr>
          <w:p w14:paraId="13779F6E"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6E9B03E3" w14:textId="77777777" w:rsidR="7E4BDF2E" w:rsidRPr="009D7DD0" w:rsidRDefault="7E4BDF2E">
            <w:pPr>
              <w:rPr>
                <w:rFonts w:asciiTheme="minorHAnsi" w:hAnsiTheme="minorHAnsi"/>
              </w:rPr>
            </w:pPr>
          </w:p>
        </w:tc>
        <w:tc>
          <w:tcPr>
            <w:tcW w:w="6785" w:type="dxa"/>
          </w:tcPr>
          <w:p w14:paraId="34ED494D" w14:textId="6061A3C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73A65D54" w14:textId="19A6F40D" w:rsidR="009126BD" w:rsidRPr="009D7DD0" w:rsidRDefault="009126BD">
            <w:pPr>
              <w:rPr>
                <w:rFonts w:asciiTheme="minorHAnsi" w:hAnsiTheme="minorHAnsi"/>
              </w:rPr>
            </w:pPr>
          </w:p>
        </w:tc>
      </w:tr>
      <w:tr w:rsidR="007007B2" w:rsidRPr="009D7DD0" w14:paraId="39F980F7" w14:textId="77777777" w:rsidTr="00FD43E0">
        <w:tc>
          <w:tcPr>
            <w:tcW w:w="2565" w:type="dxa"/>
            <w:shd w:val="clear" w:color="auto" w:fill="D9D9D9" w:themeFill="background1" w:themeFillShade="D9"/>
          </w:tcPr>
          <w:p w14:paraId="3FCE373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30AA15CA" w14:textId="77777777" w:rsidR="007007B2" w:rsidRPr="009D7DD0" w:rsidRDefault="007007B2" w:rsidP="007007B2">
            <w:pPr>
              <w:rPr>
                <w:rFonts w:asciiTheme="minorHAnsi" w:hAnsiTheme="minorHAnsi"/>
              </w:rPr>
            </w:pPr>
          </w:p>
        </w:tc>
        <w:tc>
          <w:tcPr>
            <w:tcW w:w="6785" w:type="dxa"/>
          </w:tcPr>
          <w:p w14:paraId="5D433A15" w14:textId="6F1E5826" w:rsidR="007007B2" w:rsidRPr="009D7DD0" w:rsidRDefault="00372A24" w:rsidP="007007B2">
            <w:pPr>
              <w:rPr>
                <w:rFonts w:asciiTheme="minorHAnsi" w:hAnsiTheme="minorHAnsi"/>
              </w:rPr>
            </w:pPr>
            <w:r>
              <w:rPr>
                <w:rFonts w:asciiTheme="minorHAnsi" w:hAnsiTheme="minorHAnsi"/>
              </w:rPr>
              <w:t xml:space="preserve">01 to 06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52B65C1" w14:textId="77777777" w:rsidTr="00AB7CFE">
        <w:tc>
          <w:tcPr>
            <w:tcW w:w="2565" w:type="dxa"/>
            <w:shd w:val="clear" w:color="auto" w:fill="D9D9D9" w:themeFill="background1" w:themeFillShade="D9"/>
          </w:tcPr>
          <w:p w14:paraId="3C75B68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755D9A46" w14:textId="77777777" w:rsidR="007007B2" w:rsidRPr="009D7DD0" w:rsidRDefault="007007B2" w:rsidP="007007B2">
            <w:pPr>
              <w:rPr>
                <w:rFonts w:asciiTheme="minorHAnsi" w:hAnsiTheme="minorHAnsi"/>
              </w:rPr>
            </w:pPr>
          </w:p>
        </w:tc>
        <w:tc>
          <w:tcPr>
            <w:tcW w:w="6785" w:type="dxa"/>
          </w:tcPr>
          <w:p w14:paraId="0971DE01" w14:textId="3364C394"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N22_ChessHorse_Low</w:t>
            </w:r>
          </w:p>
          <w:p w14:paraId="20A33BEA" w14:textId="2FAC9A0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N23_Deer_Low</w:t>
            </w:r>
          </w:p>
          <w:p w14:paraId="5E48B364" w14:textId="6051A9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N32_Alligator_228_Low</w:t>
            </w:r>
          </w:p>
          <w:p w14:paraId="12FDE26A" w14:textId="1506F008" w:rsidR="007007B2" w:rsidRPr="0021723C" w:rsidRDefault="007007B2" w:rsidP="008E4E98">
            <w:pPr>
              <w:pStyle w:val="ListParagraph"/>
              <w:numPr>
                <w:ilvl w:val="0"/>
                <w:numId w:val="9"/>
              </w:numPr>
              <w:rPr>
                <w:rFonts w:asciiTheme="minorHAnsi" w:hAnsiTheme="minorHAnsi"/>
              </w:rPr>
            </w:pPr>
            <w:r w:rsidRPr="0021723C">
              <w:rPr>
                <w:rFonts w:asciiTheme="minorHAnsi" w:eastAsiaTheme="minorEastAsia" w:hAnsiTheme="minorHAnsi"/>
                <w:b/>
                <w:bCs/>
              </w:rPr>
              <w:t xml:space="preserve">– </w:t>
            </w:r>
            <w:r w:rsidRPr="0021723C">
              <w:rPr>
                <w:rFonts w:asciiTheme="minorHAnsi" w:eastAsiaTheme="minorEastAsia" w:hAnsiTheme="minorHAnsi"/>
              </w:rPr>
              <w:t>N32_Shell_Low</w:t>
            </w:r>
          </w:p>
          <w:p w14:paraId="1489377C" w14:textId="067DA45E" w:rsidR="007007B2" w:rsidRPr="0021723C" w:rsidRDefault="0021723C" w:rsidP="0021723C">
            <w:pPr>
              <w:rPr>
                <w:rFonts w:asciiTheme="minorHAnsi" w:eastAsiaTheme="minorEastAsia" w:hAnsiTheme="minorHAnsi"/>
              </w:rPr>
            </w:pPr>
            <w:r>
              <w:rPr>
                <w:rFonts w:asciiTheme="minorHAnsi" w:eastAsiaTheme="minorEastAsia" w:hAnsiTheme="minorHAnsi"/>
                <w:b/>
                <w:bCs/>
              </w:rPr>
              <w:t>06-</w:t>
            </w:r>
            <w:r w:rsidR="007007B2" w:rsidRPr="0021723C">
              <w:rPr>
                <w:rFonts w:asciiTheme="minorHAnsi" w:eastAsiaTheme="minorEastAsia" w:hAnsiTheme="minorHAnsi"/>
                <w:b/>
                <w:bCs/>
              </w:rPr>
              <w:t xml:space="preserve"> </w:t>
            </w:r>
            <w:r w:rsidR="007007B2" w:rsidRPr="0021723C">
              <w:rPr>
                <w:rFonts w:asciiTheme="minorHAnsi" w:eastAsiaTheme="minorEastAsia" w:hAnsiTheme="minorHAnsi"/>
              </w:rPr>
              <w:t>N33_Duck_NA</w:t>
            </w:r>
          </w:p>
          <w:p w14:paraId="0B09AC11" w14:textId="7735801B" w:rsidR="00FC414D" w:rsidRPr="009D7DD0" w:rsidRDefault="00FC414D" w:rsidP="00FC414D">
            <w:pPr>
              <w:rPr>
                <w:rFonts w:asciiTheme="minorHAnsi" w:hAnsiTheme="minorHAnsi"/>
              </w:rPr>
            </w:pPr>
          </w:p>
        </w:tc>
      </w:tr>
      <w:tr w:rsidR="00AB7CFE" w:rsidRPr="009D7DD0" w14:paraId="640492D7" w14:textId="77777777" w:rsidTr="00FD43E0">
        <w:tc>
          <w:tcPr>
            <w:tcW w:w="2565" w:type="dxa"/>
            <w:tcBorders>
              <w:bottom w:val="single" w:sz="4" w:space="0" w:color="auto"/>
            </w:tcBorders>
            <w:shd w:val="clear" w:color="auto" w:fill="D9D9D9" w:themeFill="background1" w:themeFillShade="D9"/>
          </w:tcPr>
          <w:p w14:paraId="248EDA37" w14:textId="54E67032"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17564793" w14:textId="6FBB8A01"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4D0295">
              <w:rPr>
                <w:rFonts w:asciiTheme="minorHAnsi" w:eastAsiaTheme="minorEastAsia" w:hAnsiTheme="minorHAnsi"/>
                <w:bCs/>
                <w:szCs w:val="20"/>
              </w:rPr>
              <w:t xml:space="preserve"> N/A</w:t>
            </w:r>
          </w:p>
        </w:tc>
      </w:tr>
    </w:tbl>
    <w:p w14:paraId="6379BF35" w14:textId="3405EF86" w:rsidR="7E4BDF2E" w:rsidRDefault="7E4BDF2E" w:rsidP="7E4BDF2E"/>
    <w:p w14:paraId="51F3A2BF" w14:textId="0671641A" w:rsidR="7E4BDF2E" w:rsidRDefault="00B76BB3" w:rsidP="003162C7">
      <w:pPr>
        <w:pStyle w:val="Heading3"/>
      </w:pPr>
      <w:r>
        <w:t xml:space="preserve"> </w:t>
      </w:r>
      <w:r w:rsidR="0003262E">
        <w:t>P_</w:t>
      </w:r>
      <w:r w:rsidR="004360B7">
        <w:t>???_0</w:t>
      </w:r>
      <w:r w:rsidR="7E4BDF2E">
        <w:t>904 Natural High Res</w:t>
      </w:r>
    </w:p>
    <w:tbl>
      <w:tblPr>
        <w:tblStyle w:val="TableGrid"/>
        <w:tblW w:w="0" w:type="auto"/>
        <w:tblLook w:val="04A0" w:firstRow="1" w:lastRow="0" w:firstColumn="1" w:lastColumn="0" w:noHBand="0" w:noVBand="1"/>
      </w:tblPr>
      <w:tblGrid>
        <w:gridCol w:w="2565"/>
        <w:gridCol w:w="6785"/>
      </w:tblGrid>
      <w:tr w:rsidR="7E4BDF2E" w:rsidRPr="009D7DD0" w14:paraId="2AE3A521" w14:textId="77777777" w:rsidTr="00FD43E0">
        <w:tc>
          <w:tcPr>
            <w:tcW w:w="2565" w:type="dxa"/>
            <w:tcBorders>
              <w:bottom w:val="single" w:sz="4" w:space="0" w:color="auto"/>
            </w:tcBorders>
            <w:shd w:val="clear" w:color="auto" w:fill="D9D9D9" w:themeFill="background1" w:themeFillShade="D9"/>
          </w:tcPr>
          <w:p w14:paraId="253B433B"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1936289" w14:textId="77777777" w:rsidR="7E4BDF2E" w:rsidRPr="009D7DD0" w:rsidRDefault="7E4BDF2E">
            <w:pPr>
              <w:rPr>
                <w:rFonts w:asciiTheme="minorHAnsi" w:hAnsiTheme="minorHAnsi"/>
              </w:rPr>
            </w:pPr>
          </w:p>
        </w:tc>
        <w:tc>
          <w:tcPr>
            <w:tcW w:w="6785" w:type="dxa"/>
          </w:tcPr>
          <w:p w14:paraId="40070E62" w14:textId="144E9D1D"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w:t>
            </w:r>
            <w:proofErr w:type="gramStart"/>
            <w:r w:rsidRPr="009D7DD0">
              <w:rPr>
                <w:rFonts w:asciiTheme="minorHAnsi" w:eastAsia="Verdana" w:hAnsiTheme="minorHAnsi" w:cs="Verdana"/>
                <w:szCs w:val="20"/>
              </w:rPr>
              <w:t>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w:t>
            </w:r>
            <w:proofErr w:type="gramEnd"/>
            <w:r w:rsidRPr="009D7DD0">
              <w:rPr>
                <w:rFonts w:asciiTheme="minorHAnsi" w:eastAsia="Verdana" w:hAnsiTheme="minorHAnsi" w:cs="Verdana"/>
                <w:szCs w:val="20"/>
              </w:rPr>
              <w:t xml:space="preserve"> Test objects defined in Appendix A</w:t>
            </w:r>
          </w:p>
          <w:p w14:paraId="771A771C" w14:textId="4ABFED7F" w:rsidR="009126BD" w:rsidRPr="009D7DD0" w:rsidRDefault="009126BD">
            <w:pPr>
              <w:rPr>
                <w:rFonts w:asciiTheme="minorHAnsi" w:hAnsiTheme="minorHAnsi"/>
              </w:rPr>
            </w:pPr>
          </w:p>
        </w:tc>
      </w:tr>
      <w:tr w:rsidR="007007B2" w:rsidRPr="009D7DD0" w14:paraId="76BD8793" w14:textId="77777777" w:rsidTr="00FD43E0">
        <w:tc>
          <w:tcPr>
            <w:tcW w:w="2565" w:type="dxa"/>
            <w:shd w:val="clear" w:color="auto" w:fill="D9D9D9" w:themeFill="background1" w:themeFillShade="D9"/>
          </w:tcPr>
          <w:p w14:paraId="1201C207"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5B76AD05" w14:textId="77777777" w:rsidR="007007B2" w:rsidRPr="009D7DD0" w:rsidRDefault="007007B2" w:rsidP="007007B2">
            <w:pPr>
              <w:rPr>
                <w:rFonts w:asciiTheme="minorHAnsi" w:hAnsiTheme="minorHAnsi"/>
              </w:rPr>
            </w:pPr>
          </w:p>
        </w:tc>
        <w:tc>
          <w:tcPr>
            <w:tcW w:w="6785" w:type="dxa"/>
          </w:tcPr>
          <w:p w14:paraId="294C3B59" w14:textId="5F8F8406" w:rsidR="007007B2" w:rsidRPr="009D7DD0" w:rsidRDefault="00372A24" w:rsidP="007007B2">
            <w:pPr>
              <w:rPr>
                <w:rFonts w:asciiTheme="minorHAnsi" w:hAnsiTheme="minorHAnsi"/>
              </w:rPr>
            </w:pPr>
            <w:r>
              <w:rPr>
                <w:rFonts w:asciiTheme="minorHAnsi" w:hAnsiTheme="minorHAnsi"/>
              </w:rPr>
              <w:t>01 to 0</w:t>
            </w:r>
            <w:r w:rsidR="00C45587">
              <w:rPr>
                <w:rFonts w:asciiTheme="minorHAnsi" w:hAnsiTheme="minorHAnsi"/>
              </w:rPr>
              <w:t>4</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4F3CC52" w14:textId="77777777" w:rsidTr="00AB7CFE">
        <w:tc>
          <w:tcPr>
            <w:tcW w:w="2565" w:type="dxa"/>
            <w:shd w:val="clear" w:color="auto" w:fill="D9D9D9" w:themeFill="background1" w:themeFillShade="D9"/>
          </w:tcPr>
          <w:p w14:paraId="21757F7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498CB55" w14:textId="77777777" w:rsidR="007007B2" w:rsidRPr="009D7DD0" w:rsidRDefault="007007B2" w:rsidP="007007B2">
            <w:pPr>
              <w:rPr>
                <w:rFonts w:asciiTheme="minorHAnsi" w:hAnsiTheme="minorHAnsi"/>
              </w:rPr>
            </w:pPr>
          </w:p>
        </w:tc>
        <w:tc>
          <w:tcPr>
            <w:tcW w:w="6785" w:type="dxa"/>
          </w:tcPr>
          <w:p w14:paraId="719B7A62" w14:textId="68EA2910"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N22_ChessHorse_High</w:t>
            </w:r>
          </w:p>
          <w:p w14:paraId="2ADEAF28" w14:textId="56E938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N23_Deer_High</w:t>
            </w:r>
          </w:p>
          <w:p w14:paraId="66495A6D" w14:textId="2D3301D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N32_Alligator_228_High</w:t>
            </w:r>
          </w:p>
          <w:p w14:paraId="1FCBDA82" w14:textId="313014C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N32_Shell_High</w:t>
            </w:r>
          </w:p>
          <w:p w14:paraId="1F4CE5BB" w14:textId="272A1444" w:rsidR="00FC414D" w:rsidRPr="009D7DD0" w:rsidRDefault="00FC414D" w:rsidP="00FC414D">
            <w:pPr>
              <w:rPr>
                <w:rFonts w:asciiTheme="minorHAnsi" w:hAnsiTheme="minorHAnsi"/>
              </w:rPr>
            </w:pPr>
          </w:p>
        </w:tc>
      </w:tr>
      <w:tr w:rsidR="00AB7CFE" w:rsidRPr="009D7DD0" w14:paraId="6D0F7E8D" w14:textId="77777777" w:rsidTr="00FD43E0">
        <w:tc>
          <w:tcPr>
            <w:tcW w:w="2565" w:type="dxa"/>
            <w:tcBorders>
              <w:bottom w:val="single" w:sz="4" w:space="0" w:color="auto"/>
            </w:tcBorders>
            <w:shd w:val="clear" w:color="auto" w:fill="D9D9D9" w:themeFill="background1" w:themeFillShade="D9"/>
          </w:tcPr>
          <w:p w14:paraId="5E357569" w14:textId="446313E6"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43E6170F" w14:textId="5F11F76B"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144F7E">
              <w:rPr>
                <w:rFonts w:asciiTheme="minorHAnsi" w:eastAsiaTheme="minorEastAsia" w:hAnsiTheme="minorHAnsi"/>
                <w:bCs/>
                <w:szCs w:val="20"/>
              </w:rPr>
              <w:t xml:space="preserve"> N/A</w:t>
            </w:r>
          </w:p>
        </w:tc>
      </w:tr>
    </w:tbl>
    <w:p w14:paraId="6A875C23" w14:textId="0DB3725E" w:rsidR="7E4BDF2E" w:rsidRDefault="7E4BDF2E" w:rsidP="7E4BDF2E"/>
    <w:p w14:paraId="53975380" w14:textId="4A5D977D" w:rsidR="7E4BDF2E" w:rsidRDefault="00B76BB3" w:rsidP="003162C7">
      <w:pPr>
        <w:pStyle w:val="Heading3"/>
      </w:pPr>
      <w:r>
        <w:t xml:space="preserve"> </w:t>
      </w:r>
      <w:r w:rsidR="0003262E">
        <w:t>P_</w:t>
      </w:r>
      <w:r w:rsidR="004360B7">
        <w:t>???_0</w:t>
      </w:r>
      <w:r w:rsidR="7E4BDF2E">
        <w:t>905 Real World Low Res and NA</w:t>
      </w:r>
    </w:p>
    <w:tbl>
      <w:tblPr>
        <w:tblStyle w:val="TableGrid"/>
        <w:tblW w:w="0" w:type="auto"/>
        <w:tblLook w:val="04A0" w:firstRow="1" w:lastRow="0" w:firstColumn="1" w:lastColumn="0" w:noHBand="0" w:noVBand="1"/>
      </w:tblPr>
      <w:tblGrid>
        <w:gridCol w:w="2544"/>
        <w:gridCol w:w="6806"/>
      </w:tblGrid>
      <w:tr w:rsidR="7E4BDF2E" w:rsidRPr="009D7DD0" w14:paraId="3B661501" w14:textId="77777777" w:rsidTr="00FD43E0">
        <w:tc>
          <w:tcPr>
            <w:tcW w:w="2544" w:type="dxa"/>
            <w:tcBorders>
              <w:bottom w:val="single" w:sz="4" w:space="0" w:color="auto"/>
            </w:tcBorders>
            <w:shd w:val="clear" w:color="auto" w:fill="D9D9D9" w:themeFill="background1" w:themeFillShade="D9"/>
          </w:tcPr>
          <w:p w14:paraId="46FAB89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5347BD71" w14:textId="77777777" w:rsidR="7E4BDF2E" w:rsidRPr="009D7DD0" w:rsidRDefault="7E4BDF2E">
            <w:pPr>
              <w:rPr>
                <w:rFonts w:asciiTheme="minorHAnsi" w:hAnsiTheme="minorHAnsi"/>
              </w:rPr>
            </w:pPr>
          </w:p>
        </w:tc>
        <w:tc>
          <w:tcPr>
            <w:tcW w:w="6806" w:type="dxa"/>
          </w:tcPr>
          <w:p w14:paraId="63CBA6C9" w14:textId="2B04E54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w:t>
            </w:r>
            <w:proofErr w:type="gramStart"/>
            <w:r w:rsidRPr="009D7DD0">
              <w:rPr>
                <w:rFonts w:asciiTheme="minorHAnsi" w:eastAsia="Verdana" w:hAnsiTheme="minorHAnsi" w:cs="Verdana"/>
                <w:szCs w:val="20"/>
              </w:rPr>
              <w:t>Real World</w:t>
            </w:r>
            <w:proofErr w:type="gramEnd"/>
            <w:r w:rsidRPr="009D7DD0">
              <w:rPr>
                <w:rFonts w:asciiTheme="minorHAnsi" w:eastAsia="Verdana" w:hAnsiTheme="minorHAnsi" w:cs="Verdana"/>
                <w:szCs w:val="20"/>
              </w:rPr>
              <w:t xml:space="preserve">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1B20CC78" w14:textId="6EC056B7" w:rsidR="009126BD" w:rsidRPr="009D7DD0" w:rsidRDefault="009126BD">
            <w:pPr>
              <w:rPr>
                <w:rFonts w:asciiTheme="minorHAnsi" w:hAnsiTheme="minorHAnsi"/>
              </w:rPr>
            </w:pPr>
          </w:p>
        </w:tc>
      </w:tr>
      <w:tr w:rsidR="007007B2" w:rsidRPr="009D7DD0" w14:paraId="0CB8891E" w14:textId="77777777" w:rsidTr="00FD43E0">
        <w:tc>
          <w:tcPr>
            <w:tcW w:w="2544" w:type="dxa"/>
            <w:shd w:val="clear" w:color="auto" w:fill="D9D9D9" w:themeFill="background1" w:themeFillShade="D9"/>
          </w:tcPr>
          <w:p w14:paraId="1F9CA152"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6A9641F3" w14:textId="77777777" w:rsidR="007007B2" w:rsidRPr="009D7DD0" w:rsidRDefault="007007B2" w:rsidP="007007B2">
            <w:pPr>
              <w:rPr>
                <w:rFonts w:asciiTheme="minorHAnsi" w:hAnsiTheme="minorHAnsi"/>
              </w:rPr>
            </w:pPr>
          </w:p>
        </w:tc>
        <w:tc>
          <w:tcPr>
            <w:tcW w:w="6806" w:type="dxa"/>
          </w:tcPr>
          <w:p w14:paraId="74CB1E88" w14:textId="22C09E35" w:rsidR="007007B2" w:rsidRPr="009D7DD0" w:rsidRDefault="009E24E2" w:rsidP="00C45587">
            <w:pPr>
              <w:rPr>
                <w:rFonts w:asciiTheme="minorHAnsi" w:hAnsiTheme="minorHAnsi"/>
              </w:rPr>
            </w:pPr>
            <w:r>
              <w:rPr>
                <w:rFonts w:asciiTheme="minorHAnsi" w:hAnsiTheme="minorHAnsi"/>
              </w:rPr>
              <w:t>01 to 1</w:t>
            </w:r>
            <w:r w:rsidR="00C45587">
              <w:rPr>
                <w:rFonts w:asciiTheme="minorHAnsi" w:hAnsiTheme="minorHAnsi"/>
              </w:rPr>
              <w:t>3</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215C83B" w14:textId="77777777" w:rsidTr="00AB7CFE">
        <w:tc>
          <w:tcPr>
            <w:tcW w:w="2544" w:type="dxa"/>
            <w:shd w:val="clear" w:color="auto" w:fill="D9D9D9" w:themeFill="background1" w:themeFillShade="D9"/>
          </w:tcPr>
          <w:p w14:paraId="2A9DF9E5"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0A3C11DA" w14:textId="77777777" w:rsidR="007007B2" w:rsidRPr="009D7DD0" w:rsidRDefault="007007B2" w:rsidP="007007B2">
            <w:pPr>
              <w:rPr>
                <w:rFonts w:asciiTheme="minorHAnsi" w:hAnsiTheme="minorHAnsi"/>
              </w:rPr>
            </w:pPr>
          </w:p>
        </w:tc>
        <w:tc>
          <w:tcPr>
            <w:tcW w:w="6806" w:type="dxa"/>
          </w:tcPr>
          <w:p w14:paraId="2BEBF6E7" w14:textId="378FA86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M11_Box_NA</w:t>
            </w:r>
          </w:p>
          <w:p w14:paraId="0BB59CDC" w14:textId="127E59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M11_Snorkel_Low</w:t>
            </w:r>
          </w:p>
          <w:p w14:paraId="0622B50B" w14:textId="7660712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M11_Stereographic_Maze_Low</w:t>
            </w:r>
          </w:p>
          <w:p w14:paraId="6CC543EE" w14:textId="7FBD2F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 xml:space="preserve">M11_Ventilated Build </w:t>
            </w:r>
            <w:proofErr w:type="spellStart"/>
            <w:r w:rsidRPr="009D7DD0">
              <w:rPr>
                <w:rFonts w:asciiTheme="minorHAnsi" w:eastAsia="Calibri" w:hAnsiTheme="minorHAnsi" w:cs="Calibri"/>
                <w:szCs w:val="20"/>
              </w:rPr>
              <w:t>Platform_low</w:t>
            </w:r>
            <w:proofErr w:type="spellEnd"/>
          </w:p>
          <w:p w14:paraId="5F30F819" w14:textId="17D9E81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M12_Extruder_Bowden_Adapterc_low</w:t>
            </w:r>
          </w:p>
          <w:p w14:paraId="1FB85F71" w14:textId="1DAAA7A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M12_role_drum_NA</w:t>
            </w:r>
          </w:p>
          <w:p w14:paraId="5AEC11BF" w14:textId="36EDB8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M12_SW_Extruder-Hinged-Block_low</w:t>
            </w:r>
          </w:p>
          <w:p w14:paraId="4B09CAE6" w14:textId="4D337B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low</w:t>
            </w:r>
          </w:p>
          <w:p w14:paraId="42BA591A" w14:textId="3F49D9F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M21_flex_coupler_NA</w:t>
            </w:r>
          </w:p>
          <w:p w14:paraId="3AE96005" w14:textId="0F3AF9F3" w:rsidR="007007B2" w:rsidRDefault="007007B2" w:rsidP="009E24E2">
            <w:pPr>
              <w:rPr>
                <w:rFonts w:asciiTheme="minorHAnsi" w:eastAsia="Calibri" w:hAnsiTheme="minorHAnsi" w:cs="Calibri"/>
                <w:szCs w:val="20"/>
              </w:rPr>
            </w:pPr>
            <w:r w:rsidRPr="009D7DD0">
              <w:rPr>
                <w:rFonts w:asciiTheme="minorHAnsi" w:eastAsiaTheme="minorEastAsia" w:hAnsiTheme="minorHAnsi"/>
                <w:b/>
                <w:bCs/>
              </w:rPr>
              <w:t xml:space="preserve">10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M21_headphone_rest_low</w:t>
            </w:r>
          </w:p>
          <w:p w14:paraId="7522A4C8" w14:textId="0DBC58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M21_stereographic_flat_math2_low</w:t>
            </w:r>
          </w:p>
          <w:p w14:paraId="42F9CF74" w14:textId="0DABD4D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M22_FPV_Pod_Half_NA</w:t>
            </w:r>
          </w:p>
          <w:p w14:paraId="10B604C4" w14:textId="51CC2D03" w:rsidR="00FC414D" w:rsidRPr="009D7DD0" w:rsidRDefault="00FC414D" w:rsidP="002A3B48">
            <w:pPr>
              <w:rPr>
                <w:rFonts w:asciiTheme="minorHAnsi" w:hAnsiTheme="minorHAnsi"/>
              </w:rPr>
            </w:pPr>
          </w:p>
        </w:tc>
      </w:tr>
      <w:tr w:rsidR="00AB7CFE" w:rsidRPr="009D7DD0" w14:paraId="0697FF4F" w14:textId="77777777" w:rsidTr="00FD43E0">
        <w:tc>
          <w:tcPr>
            <w:tcW w:w="2544" w:type="dxa"/>
            <w:tcBorders>
              <w:bottom w:val="single" w:sz="4" w:space="0" w:color="auto"/>
            </w:tcBorders>
            <w:shd w:val="clear" w:color="auto" w:fill="D9D9D9" w:themeFill="background1" w:themeFillShade="D9"/>
          </w:tcPr>
          <w:p w14:paraId="442660D2" w14:textId="19CC0EB1"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6" w:type="dxa"/>
            <w:tcBorders>
              <w:bottom w:val="single" w:sz="4" w:space="0" w:color="auto"/>
            </w:tcBorders>
          </w:tcPr>
          <w:p w14:paraId="0F5D3A73" w14:textId="7AF0BA74"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7238A">
              <w:rPr>
                <w:rFonts w:asciiTheme="minorHAnsi" w:eastAsiaTheme="minorEastAsia" w:hAnsiTheme="minorHAnsi"/>
                <w:bCs/>
                <w:szCs w:val="20"/>
              </w:rPr>
              <w:t xml:space="preserve"> N/A</w:t>
            </w:r>
          </w:p>
        </w:tc>
      </w:tr>
    </w:tbl>
    <w:p w14:paraId="7FDA5857" w14:textId="13DAB361" w:rsidR="7E4BDF2E" w:rsidRDefault="7E4BDF2E" w:rsidP="7E4BDF2E"/>
    <w:p w14:paraId="4D65CC07" w14:textId="3C45DB15" w:rsidR="7E4BDF2E" w:rsidRDefault="00B76BB3" w:rsidP="003162C7">
      <w:pPr>
        <w:pStyle w:val="Heading3"/>
      </w:pPr>
      <w:r>
        <w:lastRenderedPageBreak/>
        <w:t xml:space="preserve"> </w:t>
      </w:r>
      <w:r w:rsidR="0003262E">
        <w:t>P_</w:t>
      </w:r>
      <w:r w:rsidR="004360B7">
        <w:t>???_0</w:t>
      </w:r>
      <w:r w:rsidR="7E4BDF2E">
        <w:t>906 Real World High Res</w:t>
      </w:r>
    </w:p>
    <w:tbl>
      <w:tblPr>
        <w:tblStyle w:val="TableGrid"/>
        <w:tblW w:w="0" w:type="auto"/>
        <w:tblLook w:val="04A0" w:firstRow="1" w:lastRow="0" w:firstColumn="1" w:lastColumn="0" w:noHBand="0" w:noVBand="1"/>
      </w:tblPr>
      <w:tblGrid>
        <w:gridCol w:w="2542"/>
        <w:gridCol w:w="6808"/>
      </w:tblGrid>
      <w:tr w:rsidR="7E4BDF2E" w:rsidRPr="009D7DD0" w14:paraId="01389E6B" w14:textId="77777777" w:rsidTr="00FD43E0">
        <w:tc>
          <w:tcPr>
            <w:tcW w:w="2542" w:type="dxa"/>
            <w:tcBorders>
              <w:bottom w:val="single" w:sz="4" w:space="0" w:color="auto"/>
            </w:tcBorders>
            <w:shd w:val="clear" w:color="auto" w:fill="D9D9D9" w:themeFill="background1" w:themeFillShade="D9"/>
          </w:tcPr>
          <w:p w14:paraId="2D552B4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09D35D8" w14:textId="77777777" w:rsidR="7E4BDF2E" w:rsidRPr="009D7DD0" w:rsidRDefault="7E4BDF2E">
            <w:pPr>
              <w:rPr>
                <w:rFonts w:asciiTheme="minorHAnsi" w:hAnsiTheme="minorHAnsi"/>
              </w:rPr>
            </w:pPr>
          </w:p>
        </w:tc>
        <w:tc>
          <w:tcPr>
            <w:tcW w:w="6808" w:type="dxa"/>
          </w:tcPr>
          <w:p w14:paraId="50EEE3A7" w14:textId="458CFAC9"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w:t>
            </w:r>
            <w:proofErr w:type="gramStart"/>
            <w:r w:rsidRPr="009D7DD0">
              <w:rPr>
                <w:rFonts w:asciiTheme="minorHAnsi" w:eastAsia="Verdana" w:hAnsiTheme="minorHAnsi" w:cs="Verdana"/>
                <w:szCs w:val="20"/>
              </w:rPr>
              <w:t>Real World</w:t>
            </w:r>
            <w:proofErr w:type="gramEnd"/>
            <w:r w:rsidRPr="009D7DD0">
              <w:rPr>
                <w:rFonts w:asciiTheme="minorHAnsi" w:eastAsia="Verdana" w:hAnsiTheme="minorHAnsi" w:cs="Verdana"/>
                <w:szCs w:val="20"/>
              </w:rPr>
              <w:t xml:space="preserve"> </w:t>
            </w:r>
            <w:r w:rsidR="001A2C28" w:rsidRPr="009D7DD0">
              <w:rPr>
                <w:rFonts w:asciiTheme="minorHAnsi" w:eastAsia="Verdana" w:hAnsiTheme="minorHAnsi" w:cs="Verdana"/>
                <w:szCs w:val="20"/>
              </w:rPr>
              <w:t xml:space="preserve">high res </w:t>
            </w:r>
            <w:r w:rsidRPr="009D7DD0">
              <w:rPr>
                <w:rFonts w:asciiTheme="minorHAnsi" w:eastAsia="Verdana" w:hAnsiTheme="minorHAnsi" w:cs="Verdana"/>
                <w:szCs w:val="20"/>
              </w:rPr>
              <w:t>Test objects defined in Appendix A</w:t>
            </w:r>
          </w:p>
          <w:p w14:paraId="1A184C7C" w14:textId="1BD4E200" w:rsidR="009126BD" w:rsidRPr="009D7DD0" w:rsidRDefault="009126BD">
            <w:pPr>
              <w:rPr>
                <w:rFonts w:asciiTheme="minorHAnsi" w:hAnsiTheme="minorHAnsi"/>
              </w:rPr>
            </w:pPr>
          </w:p>
        </w:tc>
      </w:tr>
      <w:tr w:rsidR="007007B2" w:rsidRPr="009D7DD0" w14:paraId="2F18EBB8" w14:textId="77777777" w:rsidTr="00FD43E0">
        <w:tc>
          <w:tcPr>
            <w:tcW w:w="2542" w:type="dxa"/>
            <w:shd w:val="clear" w:color="auto" w:fill="D9D9D9" w:themeFill="background1" w:themeFillShade="D9"/>
          </w:tcPr>
          <w:p w14:paraId="39EFDEA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491FCF0" w14:textId="77777777" w:rsidR="007007B2" w:rsidRPr="009D7DD0" w:rsidRDefault="007007B2" w:rsidP="007007B2">
            <w:pPr>
              <w:rPr>
                <w:rFonts w:asciiTheme="minorHAnsi" w:hAnsiTheme="minorHAnsi"/>
              </w:rPr>
            </w:pPr>
          </w:p>
        </w:tc>
        <w:tc>
          <w:tcPr>
            <w:tcW w:w="6808" w:type="dxa"/>
          </w:tcPr>
          <w:p w14:paraId="2AE7D719" w14:textId="0434BBDB" w:rsidR="007007B2" w:rsidRPr="009D7DD0" w:rsidRDefault="00C45587" w:rsidP="007007B2">
            <w:pPr>
              <w:rPr>
                <w:rFonts w:asciiTheme="minorHAnsi" w:hAnsiTheme="minorHAnsi"/>
              </w:rPr>
            </w:pPr>
            <w:r>
              <w:rPr>
                <w:rFonts w:asciiTheme="minorHAnsi" w:hAnsiTheme="minorHAnsi"/>
              </w:rPr>
              <w:t>01 to 06</w:t>
            </w:r>
            <w:r w:rsidR="009E24E2">
              <w:rPr>
                <w:rFonts w:asciiTheme="minorHAnsi" w:hAnsiTheme="minorHAnsi"/>
              </w:rPr>
              <w:t xml:space="preserve"> </w:t>
            </w:r>
            <w:r w:rsidR="005571FC">
              <w:rPr>
                <w:rFonts w:asciiTheme="minorHAnsi" w:hAnsiTheme="minorHAnsi"/>
              </w:rPr>
              <w:t>–</w:t>
            </w:r>
            <w:r w:rsidR="009E24E2">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65E73675" w14:textId="77777777" w:rsidTr="00AB7CFE">
        <w:tc>
          <w:tcPr>
            <w:tcW w:w="2542" w:type="dxa"/>
            <w:shd w:val="clear" w:color="auto" w:fill="D9D9D9" w:themeFill="background1" w:themeFillShade="D9"/>
          </w:tcPr>
          <w:p w14:paraId="5CA207C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31BCE9CD" w14:textId="77777777" w:rsidR="007007B2" w:rsidRPr="009D7DD0" w:rsidRDefault="007007B2" w:rsidP="007007B2">
            <w:pPr>
              <w:rPr>
                <w:rFonts w:asciiTheme="minorHAnsi" w:hAnsiTheme="minorHAnsi"/>
              </w:rPr>
            </w:pPr>
          </w:p>
        </w:tc>
        <w:tc>
          <w:tcPr>
            <w:tcW w:w="6808" w:type="dxa"/>
          </w:tcPr>
          <w:p w14:paraId="03FE9C6F" w14:textId="3A107ED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M11_Snorkle_high</w:t>
            </w:r>
          </w:p>
          <w:p w14:paraId="35CDBC36" w14:textId="25DF746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 xml:space="preserve">M11_Ventilated Build </w:t>
            </w:r>
            <w:proofErr w:type="spellStart"/>
            <w:r w:rsidRPr="009D7DD0">
              <w:rPr>
                <w:rFonts w:asciiTheme="minorHAnsi" w:eastAsia="Calibri" w:hAnsiTheme="minorHAnsi" w:cs="Calibri"/>
                <w:szCs w:val="20"/>
              </w:rPr>
              <w:t>Platform_high</w:t>
            </w:r>
            <w:proofErr w:type="spellEnd"/>
          </w:p>
          <w:p w14:paraId="58E748C3" w14:textId="0881228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M12_Extruder_Bowden_Adapterc_high</w:t>
            </w:r>
          </w:p>
          <w:p w14:paraId="58B7AACC" w14:textId="5D176F9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M12_SW_Extruder-Hinged-Block_high</w:t>
            </w:r>
          </w:p>
          <w:p w14:paraId="26E89539" w14:textId="189B76E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high</w:t>
            </w:r>
          </w:p>
          <w:p w14:paraId="0F58BFC4" w14:textId="6B4193B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M21_headphone_rest_high</w:t>
            </w:r>
          </w:p>
          <w:p w14:paraId="0012C749" w14:textId="5FB5DB45" w:rsidR="00FC414D" w:rsidRPr="009D7DD0" w:rsidRDefault="00FC414D" w:rsidP="00FC414D">
            <w:pPr>
              <w:rPr>
                <w:rFonts w:asciiTheme="minorHAnsi" w:hAnsiTheme="minorHAnsi"/>
              </w:rPr>
            </w:pPr>
          </w:p>
        </w:tc>
      </w:tr>
      <w:tr w:rsidR="00AB7CFE" w:rsidRPr="009D7DD0" w14:paraId="4A3F1DC0" w14:textId="77777777" w:rsidTr="00FD43E0">
        <w:tc>
          <w:tcPr>
            <w:tcW w:w="2542" w:type="dxa"/>
            <w:tcBorders>
              <w:bottom w:val="single" w:sz="4" w:space="0" w:color="auto"/>
            </w:tcBorders>
            <w:shd w:val="clear" w:color="auto" w:fill="D9D9D9" w:themeFill="background1" w:themeFillShade="D9"/>
          </w:tcPr>
          <w:p w14:paraId="461042E7" w14:textId="72F62F2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8" w:type="dxa"/>
            <w:tcBorders>
              <w:bottom w:val="single" w:sz="4" w:space="0" w:color="auto"/>
            </w:tcBorders>
          </w:tcPr>
          <w:p w14:paraId="78E37CFE" w14:textId="43E41637"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7E7985">
              <w:rPr>
                <w:rFonts w:asciiTheme="minorHAnsi" w:eastAsiaTheme="minorEastAsia" w:hAnsiTheme="minorHAnsi"/>
                <w:bCs/>
                <w:szCs w:val="20"/>
              </w:rPr>
              <w:t xml:space="preserve"> N/A</w:t>
            </w:r>
          </w:p>
        </w:tc>
      </w:tr>
    </w:tbl>
    <w:p w14:paraId="5D9EAE1A" w14:textId="5CB34A53" w:rsidR="7E4BDF2E" w:rsidRDefault="7E4BDF2E" w:rsidP="7E4BDF2E"/>
    <w:p w14:paraId="0963C503" w14:textId="163A40E3" w:rsidR="009126BD" w:rsidRDefault="009126BD">
      <w:pPr>
        <w:rPr>
          <w:rFonts w:asciiTheme="majorHAnsi" w:eastAsiaTheme="majorEastAsia" w:hAnsiTheme="majorHAnsi" w:cstheme="majorBidi"/>
          <w:b/>
          <w:bCs/>
          <w:color w:val="4F81BD" w:themeColor="accent1"/>
          <w:sz w:val="22"/>
        </w:rPr>
      </w:pPr>
    </w:p>
    <w:p w14:paraId="2504D38F" w14:textId="47D02520" w:rsidR="7E4BDF2E" w:rsidRDefault="00B76BB3" w:rsidP="003162C7">
      <w:pPr>
        <w:pStyle w:val="Heading3"/>
      </w:pPr>
      <w:r>
        <w:t xml:space="preserve"> </w:t>
      </w:r>
      <w:r w:rsidR="0003262E">
        <w:t>P_</w:t>
      </w:r>
      <w:r w:rsidR="004360B7">
        <w:t>???_0</w:t>
      </w:r>
      <w:r w:rsidR="7E4BDF2E">
        <w:t>907 Assembly Low Res and NA</w:t>
      </w:r>
    </w:p>
    <w:tbl>
      <w:tblPr>
        <w:tblStyle w:val="TableGrid"/>
        <w:tblW w:w="0" w:type="auto"/>
        <w:tblLook w:val="04A0" w:firstRow="1" w:lastRow="0" w:firstColumn="1" w:lastColumn="0" w:noHBand="0" w:noVBand="1"/>
      </w:tblPr>
      <w:tblGrid>
        <w:gridCol w:w="2566"/>
        <w:gridCol w:w="6784"/>
      </w:tblGrid>
      <w:tr w:rsidR="7E4BDF2E" w:rsidRPr="009D7DD0" w14:paraId="1FDB5F57" w14:textId="77777777" w:rsidTr="00FD43E0">
        <w:tc>
          <w:tcPr>
            <w:tcW w:w="2566" w:type="dxa"/>
            <w:tcBorders>
              <w:bottom w:val="single" w:sz="4" w:space="0" w:color="auto"/>
            </w:tcBorders>
            <w:shd w:val="clear" w:color="auto" w:fill="D9D9D9" w:themeFill="background1" w:themeFillShade="D9"/>
          </w:tcPr>
          <w:p w14:paraId="31FD5457"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96520B6" w14:textId="77777777" w:rsidR="7E4BDF2E" w:rsidRPr="009D7DD0" w:rsidRDefault="7E4BDF2E">
            <w:pPr>
              <w:rPr>
                <w:rFonts w:asciiTheme="minorHAnsi" w:hAnsiTheme="minorHAnsi"/>
              </w:rPr>
            </w:pPr>
          </w:p>
        </w:tc>
        <w:tc>
          <w:tcPr>
            <w:tcW w:w="6784" w:type="dxa"/>
          </w:tcPr>
          <w:p w14:paraId="3228408D" w14:textId="57E2AACC"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xx Assembly and NA Test objects defined in Appendix A</w:t>
            </w:r>
          </w:p>
          <w:p w14:paraId="2289189A" w14:textId="6F913EEF" w:rsidR="009126BD" w:rsidRPr="009D7DD0" w:rsidRDefault="009126BD">
            <w:pPr>
              <w:rPr>
                <w:rFonts w:asciiTheme="minorHAnsi" w:hAnsiTheme="minorHAnsi"/>
              </w:rPr>
            </w:pPr>
          </w:p>
        </w:tc>
      </w:tr>
      <w:tr w:rsidR="007007B2" w:rsidRPr="009D7DD0" w14:paraId="61070073" w14:textId="77777777" w:rsidTr="00FD43E0">
        <w:tc>
          <w:tcPr>
            <w:tcW w:w="2566" w:type="dxa"/>
            <w:shd w:val="clear" w:color="auto" w:fill="D9D9D9" w:themeFill="background1" w:themeFillShade="D9"/>
          </w:tcPr>
          <w:p w14:paraId="5E75BF94"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575868F" w14:textId="77777777" w:rsidR="007007B2" w:rsidRPr="009D7DD0" w:rsidRDefault="007007B2" w:rsidP="007007B2">
            <w:pPr>
              <w:rPr>
                <w:rFonts w:asciiTheme="minorHAnsi" w:hAnsiTheme="minorHAnsi"/>
              </w:rPr>
            </w:pPr>
          </w:p>
        </w:tc>
        <w:tc>
          <w:tcPr>
            <w:tcW w:w="6784" w:type="dxa"/>
          </w:tcPr>
          <w:p w14:paraId="46BE8A18" w14:textId="38C5E145" w:rsidR="007007B2" w:rsidRPr="009D7DD0" w:rsidRDefault="009E24E2" w:rsidP="007007B2">
            <w:pPr>
              <w:rPr>
                <w:rFonts w:asciiTheme="minorHAnsi" w:hAnsiTheme="minorHAnsi"/>
              </w:rPr>
            </w:pPr>
            <w:r>
              <w:rPr>
                <w:rFonts w:asciiTheme="minorHAnsi" w:hAnsiTheme="minorHAnsi"/>
              </w:rPr>
              <w:t xml:space="preserve">01 to 04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C03CBF1" w14:textId="77777777" w:rsidTr="00AB7CFE">
        <w:tc>
          <w:tcPr>
            <w:tcW w:w="2566" w:type="dxa"/>
            <w:shd w:val="clear" w:color="auto" w:fill="D9D9D9" w:themeFill="background1" w:themeFillShade="D9"/>
          </w:tcPr>
          <w:p w14:paraId="65B4629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EC56946" w14:textId="77777777" w:rsidR="007007B2" w:rsidRPr="009D7DD0" w:rsidRDefault="007007B2" w:rsidP="007007B2">
            <w:pPr>
              <w:rPr>
                <w:rFonts w:asciiTheme="minorHAnsi" w:hAnsiTheme="minorHAnsi"/>
              </w:rPr>
            </w:pPr>
          </w:p>
        </w:tc>
        <w:tc>
          <w:tcPr>
            <w:tcW w:w="6784" w:type="dxa"/>
          </w:tcPr>
          <w:p w14:paraId="51D8A943" w14:textId="69C436A7" w:rsidR="007007B2" w:rsidRPr="009D7DD0" w:rsidRDefault="007007B2" w:rsidP="007007B2">
            <w:pPr>
              <w:rPr>
                <w:rFonts w:asciiTheme="minorHAnsi" w:hAnsiTheme="minorHAnsi"/>
              </w:rPr>
            </w:pPr>
            <w:r w:rsidRPr="009D7DD0">
              <w:rPr>
                <w:rFonts w:asciiTheme="minorHAnsi" w:eastAsiaTheme="minorEastAsia" w:hAnsiTheme="minorHAnsi"/>
                <w:b/>
                <w:bCs/>
              </w:rPr>
              <w:t>01</w:t>
            </w:r>
            <w:r w:rsidR="005571FC">
              <w:rPr>
                <w:rFonts w:asciiTheme="minorHAnsi" w:eastAsiaTheme="minorEastAsia" w:hAnsiTheme="minorHAnsi"/>
                <w:b/>
                <w:bCs/>
              </w:rPr>
              <w:t xml:space="preserve"> </w:t>
            </w:r>
            <w:r w:rsidR="005571FC">
              <w:rPr>
                <w:rFonts w:asciiTheme="minorHAnsi" w:eastAsiaTheme="minorEastAsia" w:hAnsiTheme="minorHAnsi"/>
                <w:b/>
                <w:bCs/>
              </w:rPr>
              <w:softHyphen/>
            </w:r>
            <w:r w:rsidR="005571FC">
              <w:rPr>
                <w:rFonts w:asciiTheme="minorHAnsi" w:eastAsiaTheme="minorEastAsia" w:hAnsiTheme="minorHAnsi"/>
                <w:b/>
                <w:bCs/>
              </w:rPr>
              <w:softHyphen/>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chainassembly_low</w:t>
            </w:r>
            <w:proofErr w:type="spellEnd"/>
          </w:p>
          <w:p w14:paraId="4A3560E4" w14:textId="2771A39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octohedron5_NA</w:t>
            </w:r>
          </w:p>
          <w:p w14:paraId="66962B38" w14:textId="4D9DF2E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raindrop_low</w:t>
            </w:r>
            <w:proofErr w:type="spellEnd"/>
          </w:p>
          <w:p w14:paraId="5F23EC2C" w14:textId="35624052" w:rsidR="007007B2" w:rsidRDefault="007007B2" w:rsidP="007007B2">
            <w:pPr>
              <w:rPr>
                <w:rFonts w:asciiTheme="minorHAnsi" w:eastAsia="Calibri" w:hAnsiTheme="minorHAnsi" w:cs="Calibri"/>
                <w:szCs w:val="20"/>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randomplaceme</w:t>
            </w:r>
            <w:r w:rsidR="0003262E">
              <w:rPr>
                <w:rFonts w:asciiTheme="minorHAnsi" w:eastAsia="Calibri" w:hAnsiTheme="minorHAnsi" w:cs="Calibri"/>
                <w:szCs w:val="20"/>
              </w:rPr>
              <w:t>N</w:t>
            </w:r>
            <w:proofErr w:type="spellEnd"/>
            <w:r w:rsidR="0003262E">
              <w:rPr>
                <w:rFonts w:asciiTheme="minorHAnsi" w:eastAsia="Calibri" w:hAnsiTheme="minorHAnsi" w:cs="Calibri"/>
                <w:szCs w:val="20"/>
              </w:rPr>
              <w:t>_</w:t>
            </w:r>
            <w:r w:rsidR="004360B7">
              <w:rPr>
                <w:rFonts w:asciiTheme="minorHAnsi" w:eastAsia="Calibri" w:hAnsiTheme="minorHAnsi" w:cs="Calibri"/>
                <w:szCs w:val="20"/>
              </w:rPr>
              <w:t>???_0</w:t>
            </w:r>
            <w:r w:rsidRPr="009D7DD0">
              <w:rPr>
                <w:rFonts w:asciiTheme="minorHAnsi" w:eastAsia="Calibri" w:hAnsiTheme="minorHAnsi" w:cs="Calibri"/>
                <w:szCs w:val="20"/>
              </w:rPr>
              <w:t>NA</w:t>
            </w:r>
          </w:p>
          <w:p w14:paraId="4C428106" w14:textId="79B59181" w:rsidR="00FC414D" w:rsidRPr="009D7DD0" w:rsidRDefault="00FC414D" w:rsidP="00FC414D">
            <w:pPr>
              <w:rPr>
                <w:rFonts w:asciiTheme="minorHAnsi" w:hAnsiTheme="minorHAnsi"/>
              </w:rPr>
            </w:pPr>
          </w:p>
        </w:tc>
      </w:tr>
      <w:tr w:rsidR="00AB7CFE" w:rsidRPr="009D7DD0" w14:paraId="51A6B84B" w14:textId="77777777" w:rsidTr="00FD43E0">
        <w:tc>
          <w:tcPr>
            <w:tcW w:w="2566" w:type="dxa"/>
            <w:tcBorders>
              <w:bottom w:val="single" w:sz="4" w:space="0" w:color="auto"/>
            </w:tcBorders>
            <w:shd w:val="clear" w:color="auto" w:fill="D9D9D9" w:themeFill="background1" w:themeFillShade="D9"/>
          </w:tcPr>
          <w:p w14:paraId="3E1E94D2" w14:textId="3205A670"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4" w:type="dxa"/>
            <w:tcBorders>
              <w:bottom w:val="single" w:sz="4" w:space="0" w:color="auto"/>
            </w:tcBorders>
          </w:tcPr>
          <w:p w14:paraId="36400904" w14:textId="06ACC5BA"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54FB8">
              <w:rPr>
                <w:rFonts w:asciiTheme="minorHAnsi" w:eastAsiaTheme="minorEastAsia" w:hAnsiTheme="minorHAnsi"/>
                <w:bCs/>
                <w:szCs w:val="20"/>
              </w:rPr>
              <w:t xml:space="preserve"> N/A</w:t>
            </w:r>
          </w:p>
        </w:tc>
      </w:tr>
    </w:tbl>
    <w:p w14:paraId="513E6ABD" w14:textId="1E774DD9" w:rsidR="7E4BDF2E" w:rsidRDefault="7E4BDF2E" w:rsidP="7E4BDF2E"/>
    <w:p w14:paraId="1877CD89" w14:textId="77777777" w:rsidR="00807F52" w:rsidRDefault="00807F52">
      <w:pPr>
        <w:rPr>
          <w:rFonts w:eastAsiaTheme="majorEastAsia" w:cstheme="majorBidi"/>
          <w:b/>
          <w:bCs/>
          <w:color w:val="365F91" w:themeColor="accent1" w:themeShade="BF"/>
          <w:szCs w:val="20"/>
        </w:rPr>
      </w:pPr>
      <w:r>
        <w:br w:type="page"/>
      </w:r>
    </w:p>
    <w:p w14:paraId="5128ABDE" w14:textId="61D08B2B" w:rsidR="0074633B" w:rsidRDefault="0003262E" w:rsidP="003162C7">
      <w:pPr>
        <w:pStyle w:val="Heading3"/>
      </w:pPr>
      <w:r>
        <w:lastRenderedPageBreak/>
        <w:t>P_</w:t>
      </w:r>
      <w:r w:rsidR="004360B7">
        <w:t>???_0</w:t>
      </w:r>
      <w:r w:rsidR="0074633B">
        <w:t>909 Stress Tests</w:t>
      </w:r>
    </w:p>
    <w:tbl>
      <w:tblPr>
        <w:tblStyle w:val="TableGrid"/>
        <w:tblW w:w="0" w:type="auto"/>
        <w:tblLook w:val="04A0" w:firstRow="1" w:lastRow="0" w:firstColumn="1" w:lastColumn="0" w:noHBand="0" w:noVBand="1"/>
      </w:tblPr>
      <w:tblGrid>
        <w:gridCol w:w="2567"/>
        <w:gridCol w:w="6783"/>
      </w:tblGrid>
      <w:tr w:rsidR="0074633B" w:rsidRPr="009D7DD0" w14:paraId="3DB7F61F" w14:textId="77777777" w:rsidTr="00FD43E0">
        <w:tc>
          <w:tcPr>
            <w:tcW w:w="2567" w:type="dxa"/>
            <w:tcBorders>
              <w:bottom w:val="single" w:sz="4" w:space="0" w:color="auto"/>
            </w:tcBorders>
            <w:shd w:val="clear" w:color="auto" w:fill="D9D9D9" w:themeFill="background1" w:themeFillShade="D9"/>
          </w:tcPr>
          <w:p w14:paraId="20564B94"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Scenario Description</w:t>
            </w:r>
          </w:p>
          <w:p w14:paraId="299E1DC5" w14:textId="77777777" w:rsidR="0074633B" w:rsidRPr="009D7DD0" w:rsidRDefault="0074633B" w:rsidP="00C6668C">
            <w:pPr>
              <w:rPr>
                <w:rFonts w:asciiTheme="minorHAnsi" w:hAnsiTheme="minorHAnsi"/>
              </w:rPr>
            </w:pPr>
          </w:p>
        </w:tc>
        <w:tc>
          <w:tcPr>
            <w:tcW w:w="6783" w:type="dxa"/>
          </w:tcPr>
          <w:p w14:paraId="31E8E077" w14:textId="68B1C5A1" w:rsidR="0074633B" w:rsidRDefault="0074633B" w:rsidP="00C6668C">
            <w:pPr>
              <w:rPr>
                <w:rFonts w:asciiTheme="minorHAnsi" w:eastAsia="Verdana" w:hAnsiTheme="minorHAnsi" w:cs="Verdana"/>
                <w:iCs/>
                <w:szCs w:val="20"/>
              </w:rPr>
            </w:pPr>
            <w:r w:rsidRPr="00855E14">
              <w:rPr>
                <w:rFonts w:asciiTheme="minorHAnsi" w:eastAsia="Verdana" w:hAnsiTheme="minorHAnsi" w:cs="Verdana"/>
                <w:iCs/>
                <w:szCs w:val="20"/>
              </w:rPr>
              <w:t>Generate 3</w:t>
            </w:r>
            <w:r>
              <w:rPr>
                <w:rFonts w:asciiTheme="minorHAnsi" w:eastAsia="Verdana" w:hAnsiTheme="minorHAnsi" w:cs="Verdana"/>
                <w:iCs/>
                <w:szCs w:val="20"/>
              </w:rPr>
              <w:t>MF</w:t>
            </w:r>
            <w:r w:rsidRPr="00855E14">
              <w:rPr>
                <w:rFonts w:asciiTheme="minorHAnsi" w:eastAsia="Verdana" w:hAnsiTheme="minorHAnsi" w:cs="Verdana"/>
                <w:iCs/>
                <w:szCs w:val="20"/>
              </w:rPr>
              <w:t xml:space="preserve"> </w:t>
            </w:r>
            <w:r w:rsidR="00822092">
              <w:rPr>
                <w:rFonts w:asciiTheme="minorHAnsi" w:eastAsia="Verdana" w:hAnsiTheme="minorHAnsi" w:cs="Verdana"/>
                <w:iCs/>
                <w:szCs w:val="20"/>
              </w:rPr>
              <w:t>that may stress the resource or implementation boundaries of the printer</w:t>
            </w:r>
          </w:p>
          <w:p w14:paraId="4DF7FD29" w14:textId="77777777" w:rsidR="0074633B" w:rsidRPr="00855E14" w:rsidRDefault="0074633B" w:rsidP="00C6668C">
            <w:pPr>
              <w:rPr>
                <w:rFonts w:asciiTheme="minorHAnsi" w:hAnsiTheme="minorHAnsi"/>
              </w:rPr>
            </w:pPr>
          </w:p>
        </w:tc>
      </w:tr>
      <w:tr w:rsidR="0074633B" w:rsidRPr="009D7DD0" w14:paraId="3D762BEC" w14:textId="77777777" w:rsidTr="00FD43E0">
        <w:tc>
          <w:tcPr>
            <w:tcW w:w="2567" w:type="dxa"/>
            <w:shd w:val="clear" w:color="auto" w:fill="D9D9D9" w:themeFill="background1" w:themeFillShade="D9"/>
          </w:tcPr>
          <w:p w14:paraId="5A9E2E01"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Pass/Fail Criteria</w:t>
            </w:r>
          </w:p>
          <w:p w14:paraId="0157B60E" w14:textId="77777777" w:rsidR="0074633B" w:rsidRPr="009D7DD0" w:rsidRDefault="0074633B" w:rsidP="00C6668C">
            <w:pPr>
              <w:rPr>
                <w:rFonts w:asciiTheme="minorHAnsi" w:hAnsiTheme="minorHAnsi"/>
              </w:rPr>
            </w:pPr>
          </w:p>
        </w:tc>
        <w:tc>
          <w:tcPr>
            <w:tcW w:w="6783" w:type="dxa"/>
          </w:tcPr>
          <w:p w14:paraId="1CEFFAD3" w14:textId="6407B04B" w:rsidR="0074633B" w:rsidRPr="009D7DD0" w:rsidRDefault="0074633B" w:rsidP="00D17036">
            <w:pPr>
              <w:rPr>
                <w:rFonts w:asciiTheme="minorHAnsi" w:hAnsiTheme="minorHAnsi"/>
              </w:rPr>
            </w:pPr>
            <w:r>
              <w:rPr>
                <w:rFonts w:asciiTheme="minorHAnsi" w:hAnsiTheme="minorHAnsi"/>
              </w:rPr>
              <w:t xml:space="preserve">01 to </w:t>
            </w:r>
            <w:r w:rsidR="00B142E0">
              <w:rPr>
                <w:rFonts w:asciiTheme="minorHAnsi" w:hAnsiTheme="minorHAnsi"/>
              </w:rPr>
              <w:t>08</w:t>
            </w:r>
            <w:r>
              <w:rPr>
                <w:rFonts w:asciiTheme="minorHAnsi" w:hAnsiTheme="minorHAnsi"/>
              </w:rPr>
              <w:t xml:space="preserve"> – </w:t>
            </w:r>
            <w:r w:rsidRPr="009D7DD0">
              <w:rPr>
                <w:rFonts w:asciiTheme="minorHAnsi" w:hAnsiTheme="minorHAnsi"/>
              </w:rPr>
              <w:t>Printer should process correctly</w:t>
            </w:r>
          </w:p>
        </w:tc>
      </w:tr>
      <w:tr w:rsidR="0074633B" w:rsidRPr="009D7DD0" w14:paraId="214B21FD" w14:textId="77777777" w:rsidTr="00FD43E0">
        <w:tc>
          <w:tcPr>
            <w:tcW w:w="2567" w:type="dxa"/>
            <w:shd w:val="clear" w:color="auto" w:fill="D9D9D9" w:themeFill="background1" w:themeFillShade="D9"/>
          </w:tcPr>
          <w:p w14:paraId="797FD5B5"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Case Iterations</w:t>
            </w:r>
          </w:p>
          <w:p w14:paraId="38368886" w14:textId="77777777" w:rsidR="0074633B" w:rsidRPr="009D7DD0" w:rsidRDefault="0074633B" w:rsidP="00C6668C">
            <w:pPr>
              <w:rPr>
                <w:rFonts w:asciiTheme="minorHAnsi" w:hAnsiTheme="minorHAnsi"/>
              </w:rPr>
            </w:pPr>
          </w:p>
        </w:tc>
        <w:tc>
          <w:tcPr>
            <w:tcW w:w="6783" w:type="dxa"/>
          </w:tcPr>
          <w:p w14:paraId="454CD178" w14:textId="5B1B57D7" w:rsidR="0074633B" w:rsidRDefault="0074633B" w:rsidP="00B56B86">
            <w:pPr>
              <w:rPr>
                <w:rFonts w:asciiTheme="minorHAnsi" w:eastAsiaTheme="minorEastAsia" w:hAnsiTheme="minorHAnsi"/>
                <w:bCs/>
              </w:rPr>
            </w:pPr>
            <w:r w:rsidRPr="009D7DD0">
              <w:rPr>
                <w:rFonts w:asciiTheme="minorHAnsi" w:eastAsiaTheme="minorEastAsia" w:hAnsiTheme="minorHAnsi"/>
                <w:b/>
                <w:bCs/>
              </w:rPr>
              <w:t xml:space="preserve">01 </w:t>
            </w:r>
            <w:r>
              <w:rPr>
                <w:rFonts w:asciiTheme="minorHAnsi" w:eastAsiaTheme="minorEastAsia" w:hAnsiTheme="minorHAnsi"/>
                <w:b/>
                <w:bCs/>
              </w:rPr>
              <w:t>–</w:t>
            </w:r>
            <w:r w:rsidR="00822092">
              <w:rPr>
                <w:rFonts w:asciiTheme="minorHAnsi" w:eastAsiaTheme="minorEastAsia" w:hAnsiTheme="minorHAnsi"/>
                <w:b/>
                <w:bCs/>
              </w:rPr>
              <w:t xml:space="preserve"> </w:t>
            </w:r>
            <w:r w:rsidR="001E2CD3">
              <w:rPr>
                <w:rFonts w:asciiTheme="minorHAnsi" w:eastAsiaTheme="minorEastAsia" w:hAnsiTheme="minorHAnsi"/>
                <w:bCs/>
              </w:rPr>
              <w:t>Create a small cube (8x8x8mm)</w:t>
            </w:r>
            <w:r w:rsidR="008A31BF">
              <w:rPr>
                <w:rFonts w:asciiTheme="minorHAnsi" w:eastAsiaTheme="minorEastAsia" w:hAnsiTheme="minorHAnsi"/>
                <w:bCs/>
              </w:rPr>
              <w:t xml:space="preserve"> object.</w:t>
            </w:r>
            <w:r w:rsidR="001E2CD3">
              <w:rPr>
                <w:rFonts w:asciiTheme="minorHAnsi" w:eastAsiaTheme="minorEastAsia" w:hAnsiTheme="minorHAnsi"/>
                <w:bCs/>
              </w:rPr>
              <w:t xml:space="preserve"> Replicate </w:t>
            </w:r>
            <w:proofErr w:type="gramStart"/>
            <w:r w:rsidR="001E2CD3">
              <w:rPr>
                <w:rFonts w:asciiTheme="minorHAnsi" w:eastAsiaTheme="minorEastAsia" w:hAnsiTheme="minorHAnsi"/>
                <w:bCs/>
              </w:rPr>
              <w:t>both the</w:t>
            </w:r>
            <w:proofErr w:type="gramEnd"/>
            <w:r w:rsidR="001E2CD3">
              <w:rPr>
                <w:rFonts w:asciiTheme="minorHAnsi" w:eastAsiaTheme="minorEastAsia" w:hAnsiTheme="minorHAnsi"/>
                <w:bCs/>
              </w:rPr>
              <w:t xml:space="preserve"> </w:t>
            </w:r>
            <w:r w:rsidR="008A31BF">
              <w:rPr>
                <w:rFonts w:asciiTheme="minorHAnsi" w:eastAsiaTheme="minorEastAsia" w:hAnsiTheme="minorHAnsi"/>
                <w:bCs/>
              </w:rPr>
              <w:t>object</w:t>
            </w:r>
            <w:r w:rsidR="001E2CD3">
              <w:rPr>
                <w:rFonts w:asciiTheme="minorHAnsi" w:eastAsiaTheme="minorEastAsia" w:hAnsiTheme="minorHAnsi"/>
                <w:bCs/>
              </w:rPr>
              <w:t xml:space="preserve"> 1000 times</w:t>
            </w:r>
            <w:r w:rsidR="008A31BF">
              <w:rPr>
                <w:rFonts w:asciiTheme="minorHAnsi" w:eastAsiaTheme="minorEastAsia" w:hAnsiTheme="minorHAnsi"/>
                <w:bCs/>
              </w:rPr>
              <w:t xml:space="preserve"> within the root model part</w:t>
            </w:r>
            <w:r w:rsidR="001E2CD3">
              <w:rPr>
                <w:rFonts w:asciiTheme="minorHAnsi" w:eastAsiaTheme="minorEastAsia" w:hAnsiTheme="minorHAnsi"/>
                <w:bCs/>
              </w:rPr>
              <w:t xml:space="preserve">. </w:t>
            </w:r>
            <w:r w:rsidR="008A31BF">
              <w:rPr>
                <w:rFonts w:asciiTheme="minorHAnsi" w:eastAsiaTheme="minorEastAsia" w:hAnsiTheme="minorHAnsi"/>
                <w:bCs/>
              </w:rPr>
              <w:t xml:space="preserve">Create a thumbnail for each object and reference in the object element and the root </w:t>
            </w:r>
            <w:proofErr w:type="gramStart"/>
            <w:r w:rsidR="008A31BF">
              <w:rPr>
                <w:rFonts w:asciiTheme="minorHAnsi" w:eastAsiaTheme="minorEastAsia" w:hAnsiTheme="minorHAnsi"/>
                <w:bCs/>
              </w:rPr>
              <w:t>model .</w:t>
            </w:r>
            <w:proofErr w:type="spellStart"/>
            <w:r w:rsidR="008A31BF">
              <w:rPr>
                <w:rFonts w:asciiTheme="minorHAnsi" w:eastAsiaTheme="minorEastAsia" w:hAnsiTheme="minorHAnsi"/>
                <w:bCs/>
              </w:rPr>
              <w:t>rels</w:t>
            </w:r>
            <w:proofErr w:type="spellEnd"/>
            <w:proofErr w:type="gramEnd"/>
            <w:r w:rsidR="008A31BF">
              <w:rPr>
                <w:rFonts w:asciiTheme="minorHAnsi" w:eastAsiaTheme="minorEastAsia" w:hAnsiTheme="minorHAnsi"/>
                <w:bCs/>
              </w:rPr>
              <w:t xml:space="preserve"> part.</w:t>
            </w:r>
            <w:r w:rsidR="0075272A">
              <w:rPr>
                <w:rFonts w:asciiTheme="minorHAnsi" w:eastAsiaTheme="minorEastAsia" w:hAnsiTheme="minorHAnsi"/>
                <w:bCs/>
              </w:rPr>
              <w:t xml:space="preserve"> </w:t>
            </w:r>
            <w:r w:rsidR="00B56B86">
              <w:rPr>
                <w:rFonts w:asciiTheme="minorHAnsi" w:eastAsiaTheme="minorEastAsia" w:hAnsiTheme="minorHAnsi"/>
                <w:bCs/>
              </w:rPr>
              <w:t>This test will exercise the following stress points</w:t>
            </w:r>
            <w:r w:rsidR="00FB2E22">
              <w:rPr>
                <w:rFonts w:asciiTheme="minorHAnsi" w:eastAsiaTheme="minorEastAsia" w:hAnsiTheme="minorHAnsi"/>
                <w:bCs/>
              </w:rPr>
              <w:t>:</w:t>
            </w:r>
          </w:p>
          <w:p w14:paraId="5A4BE9E2" w14:textId="4BC50E5F" w:rsidR="00FB2E22" w:rsidRDefault="00FB2E22"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items in a relationship file</w:t>
            </w:r>
            <w:r w:rsidR="0075272A">
              <w:rPr>
                <w:rFonts w:asciiTheme="minorHAnsi" w:eastAsiaTheme="minorEastAsia" w:hAnsiTheme="minorHAnsi"/>
                <w:bCs/>
              </w:rPr>
              <w:t xml:space="preserve"> (1000)</w:t>
            </w:r>
          </w:p>
          <w:p w14:paraId="4B687D76" w14:textId="3C802600" w:rsidR="00FB2E22" w:rsidRDefault="00FB2E22"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object</w:t>
            </w:r>
            <w:r w:rsidR="0075272A">
              <w:rPr>
                <w:rFonts w:asciiTheme="minorHAnsi" w:eastAsiaTheme="minorEastAsia" w:hAnsiTheme="minorHAnsi"/>
                <w:bCs/>
              </w:rPr>
              <w:t xml:space="preserve"> elements</w:t>
            </w:r>
            <w:r>
              <w:rPr>
                <w:rFonts w:asciiTheme="minorHAnsi" w:eastAsiaTheme="minorEastAsia" w:hAnsiTheme="minorHAnsi"/>
                <w:bCs/>
              </w:rPr>
              <w:t xml:space="preserve"> in a resource element</w:t>
            </w:r>
            <w:r w:rsidR="0075272A">
              <w:rPr>
                <w:rFonts w:asciiTheme="minorHAnsi" w:eastAsiaTheme="minorEastAsia" w:hAnsiTheme="minorHAnsi"/>
                <w:bCs/>
              </w:rPr>
              <w:t xml:space="preserve"> (1000)</w:t>
            </w:r>
          </w:p>
          <w:p w14:paraId="330D70E5" w14:textId="2E164C39" w:rsidR="0075272A" w:rsidRDefault="0075272A"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build items in a build element (1000)</w:t>
            </w:r>
          </w:p>
          <w:p w14:paraId="3881199F" w14:textId="70EC2E4E" w:rsidR="00A92BF8" w:rsidRDefault="00A92BF8" w:rsidP="00FB2E22">
            <w:pPr>
              <w:rPr>
                <w:rFonts w:asciiTheme="minorHAnsi" w:eastAsiaTheme="minorEastAsia" w:hAnsiTheme="minorHAnsi"/>
                <w:bCs/>
              </w:rPr>
            </w:pPr>
          </w:p>
          <w:p w14:paraId="41EB6C02" w14:textId="77777777" w:rsidR="00844A1F" w:rsidRDefault="00844A1F" w:rsidP="00844A1F">
            <w:pPr>
              <w:rPr>
                <w:rFonts w:asciiTheme="minorHAnsi" w:eastAsiaTheme="minorEastAsia" w:hAnsiTheme="minorHAnsi"/>
                <w:bCs/>
              </w:rPr>
            </w:pPr>
            <w:r w:rsidRPr="00FB2E22">
              <w:rPr>
                <w:rFonts w:asciiTheme="minorHAnsi" w:eastAsiaTheme="minorEastAsia" w:hAnsiTheme="minorHAnsi"/>
                <w:b/>
                <w:bCs/>
              </w:rPr>
              <w:t>02</w:t>
            </w:r>
            <w:r>
              <w:rPr>
                <w:rFonts w:asciiTheme="minorHAnsi" w:eastAsiaTheme="minorEastAsia" w:hAnsiTheme="minorHAnsi"/>
                <w:bCs/>
              </w:rPr>
              <w:t xml:space="preserve"> – Create a sliced 3D part that utilizes most of the allowable x axis build space, with a slice thickness of 80 microns. Divide the </w:t>
            </w:r>
            <w:proofErr w:type="spellStart"/>
            <w:r>
              <w:rPr>
                <w:rFonts w:asciiTheme="minorHAnsi" w:eastAsiaTheme="minorEastAsia" w:hAnsiTheme="minorHAnsi"/>
                <w:bCs/>
              </w:rPr>
              <w:t>slicestack</w:t>
            </w:r>
            <w:proofErr w:type="spellEnd"/>
            <w:r>
              <w:rPr>
                <w:rFonts w:asciiTheme="minorHAnsi" w:eastAsiaTheme="minorEastAsia" w:hAnsiTheme="minorHAnsi"/>
                <w:bCs/>
              </w:rPr>
              <w:t xml:space="preserve"> part into 1000 separate part slices and add the appropriate </w:t>
            </w:r>
            <w:proofErr w:type="spellStart"/>
            <w:r>
              <w:rPr>
                <w:rFonts w:asciiTheme="minorHAnsi" w:eastAsiaTheme="minorEastAsia" w:hAnsiTheme="minorHAnsi"/>
                <w:bCs/>
              </w:rPr>
              <w:t>slicesref</w:t>
            </w:r>
            <w:proofErr w:type="spellEnd"/>
            <w:r>
              <w:rPr>
                <w:rFonts w:asciiTheme="minorHAnsi" w:eastAsiaTheme="minorEastAsia" w:hAnsiTheme="minorHAnsi"/>
                <w:bCs/>
              </w:rPr>
              <w:t xml:space="preserve"> pointers to each of the parts to a single </w:t>
            </w:r>
            <w:proofErr w:type="spellStart"/>
            <w:r>
              <w:rPr>
                <w:rFonts w:asciiTheme="minorHAnsi" w:eastAsiaTheme="minorEastAsia" w:hAnsiTheme="minorHAnsi"/>
                <w:bCs/>
              </w:rPr>
              <w:t>slicestack</w:t>
            </w:r>
            <w:proofErr w:type="spellEnd"/>
            <w:r>
              <w:rPr>
                <w:rFonts w:asciiTheme="minorHAnsi" w:eastAsiaTheme="minorEastAsia" w:hAnsiTheme="minorHAnsi"/>
                <w:bCs/>
              </w:rPr>
              <w:t>. This test will exercise the following stress points:</w:t>
            </w:r>
          </w:p>
          <w:p w14:paraId="48C01C53" w14:textId="77777777" w:rsidR="00844A1F" w:rsidRDefault="00844A1F" w:rsidP="00FB2E22">
            <w:pPr>
              <w:rPr>
                <w:rFonts w:asciiTheme="minorHAnsi" w:eastAsiaTheme="minorEastAsia" w:hAnsiTheme="minorHAnsi"/>
                <w:bCs/>
              </w:rPr>
            </w:pPr>
          </w:p>
          <w:p w14:paraId="75A11C89" w14:textId="1ABACB78" w:rsidR="00FF6BD2" w:rsidRDefault="00FF6BD2" w:rsidP="00FB2E22">
            <w:pPr>
              <w:rPr>
                <w:rFonts w:asciiTheme="minorHAnsi" w:eastAsiaTheme="minorEastAsia" w:hAnsiTheme="minorHAnsi"/>
                <w:bCs/>
              </w:rPr>
            </w:pPr>
            <w:r w:rsidRPr="00FF6BD2">
              <w:rPr>
                <w:rFonts w:asciiTheme="minorHAnsi" w:eastAsiaTheme="minorEastAsia" w:hAnsiTheme="minorHAnsi"/>
                <w:b/>
                <w:bCs/>
              </w:rPr>
              <w:t>0</w:t>
            </w:r>
            <w:r w:rsidR="00844A1F">
              <w:rPr>
                <w:rFonts w:asciiTheme="minorHAnsi" w:eastAsiaTheme="minorEastAsia" w:hAnsiTheme="minorHAnsi"/>
                <w:b/>
                <w:bCs/>
              </w:rPr>
              <w:t>3</w:t>
            </w:r>
            <w:r w:rsidR="00F64A15">
              <w:rPr>
                <w:rFonts w:asciiTheme="minorHAnsi" w:eastAsiaTheme="minorEastAsia" w:hAnsiTheme="minorHAnsi"/>
                <w:bCs/>
              </w:rPr>
              <w:t>–</w:t>
            </w:r>
            <w:r>
              <w:rPr>
                <w:rFonts w:asciiTheme="minorHAnsi" w:eastAsiaTheme="minorEastAsia" w:hAnsiTheme="minorHAnsi"/>
                <w:bCs/>
              </w:rPr>
              <w:t xml:space="preserve"> </w:t>
            </w:r>
            <w:r w:rsidR="00F64A15">
              <w:rPr>
                <w:rFonts w:asciiTheme="minorHAnsi" w:eastAsiaTheme="minorEastAsia" w:hAnsiTheme="minorHAnsi"/>
                <w:bCs/>
              </w:rPr>
              <w:t xml:space="preserve">Create a 3D part and </w:t>
            </w:r>
            <w:r w:rsidR="00CA26E8">
              <w:rPr>
                <w:rFonts w:asciiTheme="minorHAnsi" w:eastAsiaTheme="minorEastAsia" w:hAnsiTheme="minorHAnsi"/>
                <w:bCs/>
              </w:rPr>
              <w:t xml:space="preserve">use 180-character long string that contains Cyrillic and </w:t>
            </w:r>
            <w:proofErr w:type="spellStart"/>
            <w:r w:rsidR="00CA26E8">
              <w:rPr>
                <w:rFonts w:asciiTheme="minorHAnsi" w:eastAsiaTheme="minorEastAsia" w:hAnsiTheme="minorHAnsi"/>
                <w:bCs/>
              </w:rPr>
              <w:t>Kanjii</w:t>
            </w:r>
            <w:proofErr w:type="spellEnd"/>
            <w:r w:rsidR="00CA26E8">
              <w:rPr>
                <w:rFonts w:asciiTheme="minorHAnsi" w:eastAsiaTheme="minorEastAsia" w:hAnsiTheme="minorHAnsi"/>
                <w:bCs/>
              </w:rPr>
              <w:t xml:space="preserve"> characters </w:t>
            </w:r>
            <w:r w:rsidR="00FA07DD">
              <w:rPr>
                <w:rFonts w:asciiTheme="minorHAnsi" w:eastAsiaTheme="minorEastAsia" w:hAnsiTheme="minorHAnsi"/>
                <w:bCs/>
              </w:rPr>
              <w:t xml:space="preserve">in metadata </w:t>
            </w:r>
            <w:r w:rsidR="00AB575E">
              <w:rPr>
                <w:rFonts w:asciiTheme="minorHAnsi" w:eastAsiaTheme="minorEastAsia" w:hAnsiTheme="minorHAnsi"/>
                <w:bCs/>
              </w:rPr>
              <w:t>content</w:t>
            </w:r>
            <w:r w:rsidR="001A2C28">
              <w:rPr>
                <w:rFonts w:asciiTheme="minorHAnsi" w:eastAsiaTheme="minorEastAsia" w:hAnsiTheme="minorHAnsi"/>
                <w:bCs/>
              </w:rPr>
              <w:t>,</w:t>
            </w:r>
            <w:r w:rsidR="00FA07DD">
              <w:rPr>
                <w:rFonts w:asciiTheme="minorHAnsi" w:eastAsiaTheme="minorEastAsia" w:hAnsiTheme="minorHAnsi"/>
                <w:bCs/>
              </w:rPr>
              <w:t xml:space="preserve"> and the max value of </w:t>
            </w:r>
            <w:r w:rsidR="00FA07DD" w:rsidRPr="00FA07DD">
              <w:rPr>
                <w:rFonts w:asciiTheme="minorHAnsi" w:eastAsiaTheme="minorEastAsia" w:hAnsiTheme="minorHAnsi"/>
                <w:bCs/>
              </w:rPr>
              <w:t>2147483647</w:t>
            </w:r>
            <w:r w:rsidR="00FA07DD">
              <w:rPr>
                <w:rFonts w:asciiTheme="minorHAnsi" w:eastAsiaTheme="minorEastAsia" w:hAnsiTheme="minorHAnsi"/>
                <w:bCs/>
              </w:rPr>
              <w:t xml:space="preserve"> </w:t>
            </w:r>
            <w:r w:rsidR="00CA26E8">
              <w:rPr>
                <w:rFonts w:asciiTheme="minorHAnsi" w:eastAsiaTheme="minorEastAsia" w:hAnsiTheme="minorHAnsi"/>
                <w:bCs/>
              </w:rPr>
              <w:t>in the following places in the XML</w:t>
            </w:r>
            <w:r w:rsidR="001A2C28">
              <w:rPr>
                <w:rFonts w:asciiTheme="minorHAnsi" w:eastAsiaTheme="minorEastAsia" w:hAnsiTheme="minorHAnsi"/>
                <w:bCs/>
              </w:rPr>
              <w:t>:</w:t>
            </w:r>
          </w:p>
          <w:p w14:paraId="1E7121D8" w14:textId="77777777" w:rsidR="00CA26E8" w:rsidRDefault="00CA26E8" w:rsidP="00FB2E22">
            <w:pPr>
              <w:rPr>
                <w:rFonts w:asciiTheme="minorHAnsi" w:eastAsiaTheme="minorEastAsia" w:hAnsiTheme="minorHAnsi"/>
                <w:bCs/>
              </w:rPr>
            </w:pPr>
          </w:p>
          <w:p w14:paraId="6BAB8027" w14:textId="49C5A5F1" w:rsidR="00CA26E8" w:rsidRPr="00BD0809" w:rsidRDefault="00CA26E8" w:rsidP="008E4E98">
            <w:pPr>
              <w:pStyle w:val="ListParagraph"/>
              <w:numPr>
                <w:ilvl w:val="0"/>
                <w:numId w:val="6"/>
              </w:numPr>
              <w:rPr>
                <w:rFonts w:asciiTheme="minorHAnsi" w:eastAsiaTheme="minorEastAsia" w:hAnsiTheme="minorHAnsi"/>
                <w:bCs/>
              </w:rPr>
            </w:pPr>
            <w:r>
              <w:rPr>
                <w:rFonts w:asciiTheme="minorHAnsi" w:eastAsiaTheme="minorEastAsia" w:hAnsiTheme="minorHAnsi"/>
                <w:bCs/>
              </w:rPr>
              <w:t>ID attribute value for an object</w:t>
            </w:r>
          </w:p>
          <w:p w14:paraId="52762D9D" w14:textId="2B6DC629" w:rsidR="00CA26E8" w:rsidRPr="00CA26E8" w:rsidRDefault="00CA26E8" w:rsidP="008E4E98">
            <w:pPr>
              <w:pStyle w:val="ListParagraph"/>
              <w:numPr>
                <w:ilvl w:val="0"/>
                <w:numId w:val="6"/>
              </w:numPr>
              <w:rPr>
                <w:rFonts w:asciiTheme="minorHAnsi" w:eastAsiaTheme="minorEastAsia" w:hAnsiTheme="minorHAnsi"/>
                <w:bCs/>
              </w:rPr>
            </w:pPr>
            <w:proofErr w:type="spellStart"/>
            <w:r>
              <w:rPr>
                <w:rFonts w:asciiTheme="minorHAnsi" w:eastAsiaTheme="minorEastAsia" w:hAnsiTheme="minorHAnsi"/>
                <w:bCs/>
              </w:rPr>
              <w:t>Partnumber</w:t>
            </w:r>
            <w:proofErr w:type="spellEnd"/>
            <w:r>
              <w:rPr>
                <w:rFonts w:asciiTheme="minorHAnsi" w:eastAsiaTheme="minorEastAsia" w:hAnsiTheme="minorHAnsi"/>
                <w:bCs/>
              </w:rPr>
              <w:t xml:space="preserve"> attribute value </w:t>
            </w:r>
            <w:r w:rsidR="00347574">
              <w:rPr>
                <w:rFonts w:asciiTheme="minorHAnsi" w:eastAsiaTheme="minorEastAsia" w:hAnsiTheme="minorHAnsi"/>
                <w:bCs/>
              </w:rPr>
              <w:t>object element</w:t>
            </w:r>
          </w:p>
          <w:p w14:paraId="57E82AA7" w14:textId="77777777" w:rsidR="00A92BF8" w:rsidRDefault="00A92BF8" w:rsidP="00FB2E22">
            <w:pPr>
              <w:rPr>
                <w:rFonts w:asciiTheme="minorHAnsi" w:eastAsiaTheme="minorEastAsia" w:hAnsiTheme="minorHAnsi"/>
                <w:bCs/>
              </w:rPr>
            </w:pPr>
          </w:p>
          <w:p w14:paraId="75AFEE54" w14:textId="6F7D04B0" w:rsidR="00C23B52" w:rsidRDefault="00CA26E8"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4</w:t>
            </w:r>
            <w:r>
              <w:rPr>
                <w:rFonts w:asciiTheme="minorHAnsi" w:eastAsiaTheme="minorEastAsia" w:hAnsiTheme="minorHAnsi"/>
                <w:bCs/>
              </w:rPr>
              <w:t xml:space="preserve"> </w:t>
            </w:r>
            <w:r w:rsidR="00C23B52">
              <w:rPr>
                <w:rFonts w:asciiTheme="minorHAnsi" w:eastAsiaTheme="minorEastAsia" w:hAnsiTheme="minorHAnsi"/>
                <w:bCs/>
              </w:rPr>
              <w:t>–</w:t>
            </w:r>
            <w:r>
              <w:rPr>
                <w:rFonts w:asciiTheme="minorHAnsi" w:eastAsiaTheme="minorEastAsia" w:hAnsiTheme="minorHAnsi"/>
                <w:bCs/>
              </w:rPr>
              <w:t xml:space="preserve"> </w:t>
            </w:r>
            <w:r w:rsidR="00BD0809">
              <w:rPr>
                <w:rFonts w:asciiTheme="minorHAnsi" w:eastAsiaTheme="minorEastAsia" w:hAnsiTheme="minorHAnsi"/>
                <w:bCs/>
              </w:rPr>
              <w:t xml:space="preserve">create a </w:t>
            </w:r>
            <w:r w:rsidR="001A2C28">
              <w:rPr>
                <w:rFonts w:asciiTheme="minorHAnsi" w:eastAsiaTheme="minorEastAsia" w:hAnsiTheme="minorHAnsi"/>
                <w:bCs/>
              </w:rPr>
              <w:t xml:space="preserve">3D </w:t>
            </w:r>
            <w:r w:rsidR="00C23B52">
              <w:rPr>
                <w:rFonts w:asciiTheme="minorHAnsi" w:eastAsiaTheme="minorEastAsia" w:hAnsiTheme="minorHAnsi"/>
                <w:bCs/>
              </w:rPr>
              <w:t>part with characteristics</w:t>
            </w:r>
            <w:r w:rsidR="00A85954">
              <w:rPr>
                <w:rFonts w:asciiTheme="minorHAnsi" w:eastAsiaTheme="minorEastAsia" w:hAnsiTheme="minorHAnsi"/>
                <w:bCs/>
              </w:rPr>
              <w:t xml:space="preserve"> likely to require more than 10,000 vectors in a single polygon to render a single layer.</w:t>
            </w:r>
            <w:r w:rsidR="006D1A3D">
              <w:rPr>
                <w:rFonts w:asciiTheme="minorHAnsi" w:eastAsiaTheme="minorEastAsia" w:hAnsiTheme="minorHAnsi"/>
                <w:bCs/>
              </w:rPr>
              <w:t xml:space="preserve"> Use 5,</w:t>
            </w:r>
            <w:r w:rsidR="00A85954">
              <w:rPr>
                <w:rFonts w:asciiTheme="minorHAnsi" w:eastAsiaTheme="minorEastAsia" w:hAnsiTheme="minorHAnsi"/>
                <w:bCs/>
              </w:rPr>
              <w:t xml:space="preserve">000 small cylinders arranged as 100 spokes, each consisting of 50 </w:t>
            </w:r>
            <w:r w:rsidR="00BD0809">
              <w:rPr>
                <w:rFonts w:asciiTheme="minorHAnsi" w:eastAsiaTheme="minorEastAsia" w:hAnsiTheme="minorHAnsi"/>
                <w:bCs/>
              </w:rPr>
              <w:t>slightly</w:t>
            </w:r>
            <w:r w:rsidR="00A85954">
              <w:rPr>
                <w:rFonts w:asciiTheme="minorHAnsi" w:eastAsiaTheme="minorEastAsia" w:hAnsiTheme="minorHAnsi"/>
                <w:bCs/>
              </w:rPr>
              <w:t xml:space="preserve"> overlapping adjacent cylinders.</w:t>
            </w:r>
          </w:p>
          <w:p w14:paraId="2A29B4AC" w14:textId="63359CAE" w:rsidR="00844A1F" w:rsidRDefault="00844A1F" w:rsidP="006D1A3D">
            <w:pPr>
              <w:rPr>
                <w:rFonts w:asciiTheme="minorHAnsi" w:eastAsiaTheme="minorEastAsia" w:hAnsiTheme="minorHAnsi"/>
                <w:bCs/>
              </w:rPr>
            </w:pPr>
          </w:p>
          <w:p w14:paraId="28535179" w14:textId="52D60F9E" w:rsidR="00844A1F" w:rsidRPr="00C23B52" w:rsidRDefault="00844A1F" w:rsidP="00B4537B">
            <w:pPr>
              <w:rPr>
                <w:rFonts w:asciiTheme="minorHAnsi" w:eastAsiaTheme="minorEastAsia" w:hAnsiTheme="minorHAnsi"/>
                <w:bCs/>
              </w:rPr>
            </w:pPr>
            <w:r w:rsidRPr="00C23B52">
              <w:rPr>
                <w:rFonts w:asciiTheme="minorHAnsi" w:eastAsiaTheme="minorEastAsia" w:hAnsiTheme="minorHAnsi"/>
                <w:b/>
                <w:bCs/>
              </w:rPr>
              <w:t>05</w:t>
            </w:r>
            <w:r>
              <w:rPr>
                <w:rFonts w:asciiTheme="minorHAnsi" w:eastAsiaTheme="minorEastAsia" w:hAnsiTheme="minorHAnsi"/>
                <w:bCs/>
              </w:rPr>
              <w:t xml:space="preserve"> – Create a 3D part </w:t>
            </w:r>
            <w:r w:rsidR="00B4537B">
              <w:rPr>
                <w:rFonts w:asciiTheme="minorHAnsi" w:eastAsiaTheme="minorEastAsia" w:hAnsiTheme="minorHAnsi"/>
                <w:bCs/>
              </w:rPr>
              <w:t xml:space="preserve">that when slices </w:t>
            </w:r>
            <w:proofErr w:type="gramStart"/>
            <w:r w:rsidR="00B4537B">
              <w:rPr>
                <w:rFonts w:asciiTheme="minorHAnsi" w:eastAsiaTheme="minorEastAsia" w:hAnsiTheme="minorHAnsi"/>
                <w:bCs/>
              </w:rPr>
              <w:t>will produce will produce</w:t>
            </w:r>
            <w:proofErr w:type="gramEnd"/>
            <w:r w:rsidR="00B4537B">
              <w:rPr>
                <w:rFonts w:asciiTheme="minorHAnsi" w:eastAsiaTheme="minorEastAsia" w:hAnsiTheme="minorHAnsi"/>
                <w:bCs/>
              </w:rPr>
              <w:t xml:space="preserve"> </w:t>
            </w:r>
            <w:r>
              <w:rPr>
                <w:rFonts w:asciiTheme="minorHAnsi" w:eastAsiaTheme="minorEastAsia" w:hAnsiTheme="minorHAnsi"/>
                <w:bCs/>
              </w:rPr>
              <w:t>10,000 polygons for a single slice</w:t>
            </w:r>
          </w:p>
          <w:p w14:paraId="55C49685" w14:textId="02FC3666" w:rsidR="00A92BF8" w:rsidRDefault="00A92BF8" w:rsidP="00C23B52">
            <w:pPr>
              <w:rPr>
                <w:rFonts w:asciiTheme="minorHAnsi" w:eastAsiaTheme="minorEastAsia" w:hAnsiTheme="minorHAnsi"/>
                <w:bCs/>
              </w:rPr>
            </w:pPr>
          </w:p>
          <w:p w14:paraId="67B10AF3" w14:textId="1888FFC1" w:rsidR="00A85954" w:rsidRPr="00A85954" w:rsidRDefault="00C23B52"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6</w:t>
            </w:r>
            <w:r>
              <w:rPr>
                <w:rFonts w:asciiTheme="minorHAnsi" w:eastAsiaTheme="minorEastAsia" w:hAnsiTheme="minorHAnsi"/>
                <w:bCs/>
              </w:rPr>
              <w:t xml:space="preserve"> – </w:t>
            </w:r>
            <w:r w:rsidR="00BD0809">
              <w:rPr>
                <w:rFonts w:asciiTheme="minorHAnsi" w:eastAsiaTheme="minorEastAsia" w:hAnsiTheme="minorHAnsi"/>
                <w:bCs/>
              </w:rPr>
              <w:t xml:space="preserve">create a </w:t>
            </w:r>
            <w:r w:rsidR="00A85954">
              <w:rPr>
                <w:rFonts w:asciiTheme="minorHAnsi" w:eastAsiaTheme="minorEastAsia" w:hAnsiTheme="minorHAnsi"/>
                <w:bCs/>
              </w:rPr>
              <w:t>3D part with characteristics likely to require more than 10,000 separate polygons to render a single layer.</w:t>
            </w:r>
            <w:r w:rsidR="006D1A3D">
              <w:rPr>
                <w:rFonts w:asciiTheme="minorHAnsi" w:eastAsiaTheme="minorEastAsia" w:hAnsiTheme="minorHAnsi"/>
                <w:bCs/>
              </w:rPr>
              <w:t xml:space="preserve"> </w:t>
            </w:r>
            <w:r w:rsidR="00EB1532">
              <w:rPr>
                <w:rFonts w:asciiTheme="minorHAnsi" w:eastAsiaTheme="minorEastAsia" w:hAnsiTheme="minorHAnsi"/>
                <w:bCs/>
              </w:rPr>
              <w:t>Use a</w:t>
            </w:r>
            <w:r w:rsidR="00A85954">
              <w:rPr>
                <w:rFonts w:asciiTheme="minorHAnsi" w:eastAsiaTheme="minorEastAsia" w:hAnsiTheme="minorHAnsi"/>
                <w:bCs/>
              </w:rPr>
              <w:t xml:space="preserve"> matrix of 10,000 small non overlapping rectangular </w:t>
            </w:r>
            <w:r w:rsidR="00A92BF8">
              <w:rPr>
                <w:rFonts w:asciiTheme="minorHAnsi" w:eastAsiaTheme="minorEastAsia" w:hAnsiTheme="minorHAnsi"/>
                <w:bCs/>
              </w:rPr>
              <w:t>objects</w:t>
            </w:r>
          </w:p>
          <w:p w14:paraId="543D62D7" w14:textId="005CEFE5" w:rsidR="00C23B52" w:rsidRDefault="00C23B52" w:rsidP="00C23B52">
            <w:pPr>
              <w:rPr>
                <w:rFonts w:asciiTheme="minorHAnsi" w:eastAsiaTheme="minorEastAsia" w:hAnsiTheme="minorHAnsi"/>
                <w:bCs/>
              </w:rPr>
            </w:pPr>
          </w:p>
          <w:p w14:paraId="0F38CC0B" w14:textId="37A6F057" w:rsidR="00A92BF8" w:rsidRDefault="00A92BF8" w:rsidP="00C23B52">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7</w:t>
            </w:r>
            <w:r>
              <w:rPr>
                <w:rFonts w:asciiTheme="minorHAnsi" w:eastAsiaTheme="minorEastAsia" w:hAnsiTheme="minorHAnsi"/>
                <w:bCs/>
              </w:rPr>
              <w:t xml:space="preserve"> – Leverage the test case defined in 01 above and place each of the 1000 objects in a </w:t>
            </w:r>
            <w:r w:rsidR="008C1545">
              <w:rPr>
                <w:rFonts w:asciiTheme="minorHAnsi" w:eastAsiaTheme="minorEastAsia" w:hAnsiTheme="minorHAnsi"/>
                <w:bCs/>
              </w:rPr>
              <w:t>separate</w:t>
            </w:r>
            <w:r>
              <w:rPr>
                <w:rFonts w:asciiTheme="minorHAnsi" w:eastAsiaTheme="minorEastAsia" w:hAnsiTheme="minorHAnsi"/>
                <w:bCs/>
              </w:rPr>
              <w:t xml:space="preserve"> non-root model file. Reference these object</w:t>
            </w:r>
            <w:r w:rsidR="00A15A86">
              <w:rPr>
                <w:rFonts w:asciiTheme="minorHAnsi" w:eastAsiaTheme="minorEastAsia" w:hAnsiTheme="minorHAnsi"/>
                <w:bCs/>
              </w:rPr>
              <w:t>s from the b</w:t>
            </w:r>
            <w:r>
              <w:rPr>
                <w:rFonts w:asciiTheme="minorHAnsi" w:eastAsiaTheme="minorEastAsia" w:hAnsiTheme="minorHAnsi"/>
                <w:bCs/>
              </w:rPr>
              <w:t>uild item</w:t>
            </w:r>
            <w:r w:rsidR="00A15A86">
              <w:rPr>
                <w:rFonts w:asciiTheme="minorHAnsi" w:eastAsiaTheme="minorEastAsia" w:hAnsiTheme="minorHAnsi"/>
                <w:bCs/>
              </w:rPr>
              <w:t>s</w:t>
            </w:r>
            <w:r>
              <w:rPr>
                <w:rFonts w:asciiTheme="minorHAnsi" w:eastAsiaTheme="minorEastAsia" w:hAnsiTheme="minorHAnsi"/>
                <w:bCs/>
              </w:rPr>
              <w:t xml:space="preserve"> using the path attribute</w:t>
            </w:r>
          </w:p>
          <w:p w14:paraId="21C81177" w14:textId="60299071" w:rsidR="00A92BF8" w:rsidRDefault="00A92BF8" w:rsidP="00C23B52">
            <w:pPr>
              <w:rPr>
                <w:rFonts w:asciiTheme="minorHAnsi" w:eastAsiaTheme="minorEastAsia" w:hAnsiTheme="minorHAnsi"/>
                <w:bCs/>
              </w:rPr>
            </w:pPr>
          </w:p>
          <w:p w14:paraId="0CAD44FE" w14:textId="30932C7E" w:rsidR="00A92BF8" w:rsidRDefault="00A92BF8" w:rsidP="00A92BF8">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8</w:t>
            </w:r>
            <w:r w:rsidR="00C45587">
              <w:rPr>
                <w:rFonts w:asciiTheme="minorHAnsi" w:eastAsiaTheme="minorEastAsia" w:hAnsiTheme="minorHAnsi"/>
                <w:bCs/>
              </w:rPr>
              <w:t xml:space="preserve"> </w:t>
            </w:r>
            <w:r>
              <w:rPr>
                <w:rFonts w:asciiTheme="minorHAnsi" w:eastAsiaTheme="minorEastAsia" w:hAnsiTheme="minorHAnsi"/>
                <w:bCs/>
              </w:rPr>
              <w:t>– Leverage the test case define in 0</w:t>
            </w:r>
            <w:r w:rsidR="00A15A86">
              <w:rPr>
                <w:rFonts w:asciiTheme="minorHAnsi" w:eastAsiaTheme="minorEastAsia" w:hAnsiTheme="minorHAnsi"/>
                <w:bCs/>
              </w:rPr>
              <w:t>1</w:t>
            </w:r>
            <w:r>
              <w:rPr>
                <w:rFonts w:asciiTheme="minorHAnsi" w:eastAsiaTheme="minorEastAsia" w:hAnsiTheme="minorHAnsi"/>
                <w:bCs/>
              </w:rPr>
              <w:t xml:space="preserve"> above and place each of the 1000 objects in a separate non-root model file. Reference these object</w:t>
            </w:r>
            <w:r w:rsidR="00A15A86">
              <w:rPr>
                <w:rFonts w:asciiTheme="minorHAnsi" w:eastAsiaTheme="minorEastAsia" w:hAnsiTheme="minorHAnsi"/>
                <w:bCs/>
              </w:rPr>
              <w:t>s</w:t>
            </w:r>
            <w:r>
              <w:rPr>
                <w:rFonts w:asciiTheme="minorHAnsi" w:eastAsiaTheme="minorEastAsia" w:hAnsiTheme="minorHAnsi"/>
                <w:bCs/>
              </w:rPr>
              <w:t xml:space="preserve"> from the </w:t>
            </w:r>
            <w:r w:rsidR="00A15A86">
              <w:rPr>
                <w:rFonts w:asciiTheme="minorHAnsi" w:eastAsiaTheme="minorEastAsia" w:hAnsiTheme="minorHAnsi"/>
                <w:bCs/>
              </w:rPr>
              <w:t>component path attributes, then have the b</w:t>
            </w:r>
            <w:r>
              <w:rPr>
                <w:rFonts w:asciiTheme="minorHAnsi" w:eastAsiaTheme="minorEastAsia" w:hAnsiTheme="minorHAnsi"/>
                <w:bCs/>
              </w:rPr>
              <w:t>uild item</w:t>
            </w:r>
            <w:r w:rsidR="00A15A86">
              <w:rPr>
                <w:rFonts w:asciiTheme="minorHAnsi" w:eastAsiaTheme="minorEastAsia" w:hAnsiTheme="minorHAnsi"/>
                <w:bCs/>
              </w:rPr>
              <w:t>s point to the object containing the components.</w:t>
            </w:r>
          </w:p>
          <w:p w14:paraId="3597233B" w14:textId="77777777" w:rsidR="00A92BF8" w:rsidRDefault="00A92BF8" w:rsidP="00C23B52">
            <w:pPr>
              <w:rPr>
                <w:rFonts w:asciiTheme="minorHAnsi" w:eastAsiaTheme="minorEastAsia" w:hAnsiTheme="minorHAnsi"/>
                <w:bCs/>
              </w:rPr>
            </w:pPr>
          </w:p>
          <w:p w14:paraId="1707CCDE" w14:textId="4AFACEFE" w:rsidR="00B56B86" w:rsidRPr="001E2CD3" w:rsidRDefault="00B56B86" w:rsidP="00B56B86">
            <w:pPr>
              <w:rPr>
                <w:rFonts w:asciiTheme="minorHAnsi" w:hAnsiTheme="minorHAnsi"/>
              </w:rPr>
            </w:pPr>
          </w:p>
        </w:tc>
      </w:tr>
      <w:tr w:rsidR="00AB7CFE" w:rsidRPr="009D7DD0" w14:paraId="63072817" w14:textId="77777777" w:rsidTr="00FD43E0">
        <w:tc>
          <w:tcPr>
            <w:tcW w:w="2567" w:type="dxa"/>
            <w:shd w:val="clear" w:color="auto" w:fill="D9D9D9" w:themeFill="background1" w:themeFillShade="D9"/>
          </w:tcPr>
          <w:p w14:paraId="0FC1C307" w14:textId="299B5CFD"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Pr>
          <w:p w14:paraId="17639992" w14:textId="40DE416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A86111">
              <w:rPr>
                <w:rFonts w:asciiTheme="minorHAnsi" w:eastAsiaTheme="minorEastAsia" w:hAnsiTheme="minorHAnsi"/>
                <w:bCs/>
                <w:szCs w:val="20"/>
              </w:rPr>
              <w:t xml:space="preserve"> N/A</w:t>
            </w:r>
          </w:p>
        </w:tc>
      </w:tr>
    </w:tbl>
    <w:p w14:paraId="5A63A95F" w14:textId="77777777" w:rsidR="0074633B" w:rsidRDefault="0074633B" w:rsidP="0074633B"/>
    <w:p w14:paraId="5D69D3C7" w14:textId="75CBBD01" w:rsidR="002C22AB" w:rsidRDefault="0003262E" w:rsidP="003162C7">
      <w:pPr>
        <w:pStyle w:val="Heading3"/>
      </w:pPr>
      <w:r>
        <w:lastRenderedPageBreak/>
        <w:t>P_</w:t>
      </w:r>
      <w:r w:rsidR="004360B7">
        <w:t>???_0</w:t>
      </w:r>
      <w:r w:rsidR="00AD4B88">
        <w:t>910</w:t>
      </w:r>
      <w:r w:rsidR="002C22AB">
        <w:t xml:space="preserve"> Transform Matrices</w:t>
      </w:r>
    </w:p>
    <w:tbl>
      <w:tblPr>
        <w:tblStyle w:val="TableGrid"/>
        <w:tblW w:w="9648" w:type="dxa"/>
        <w:tblLook w:val="04A0" w:firstRow="1" w:lastRow="0" w:firstColumn="1" w:lastColumn="0" w:noHBand="0" w:noVBand="1"/>
      </w:tblPr>
      <w:tblGrid>
        <w:gridCol w:w="2628"/>
        <w:gridCol w:w="7020"/>
      </w:tblGrid>
      <w:tr w:rsidR="002C22AB" w:rsidRPr="00F84397" w14:paraId="01A045E4" w14:textId="77777777" w:rsidTr="00472CDB">
        <w:tc>
          <w:tcPr>
            <w:tcW w:w="2628" w:type="dxa"/>
            <w:tcBorders>
              <w:bottom w:val="single" w:sz="4" w:space="0" w:color="auto"/>
            </w:tcBorders>
            <w:shd w:val="clear" w:color="auto" w:fill="D9D9D9" w:themeFill="background1" w:themeFillShade="D9"/>
          </w:tcPr>
          <w:p w14:paraId="3FEE620B"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Test Scenario Description</w:t>
            </w:r>
          </w:p>
          <w:p w14:paraId="3734174A" w14:textId="77777777" w:rsidR="002C22AB" w:rsidRPr="00F84397" w:rsidRDefault="002C22AB" w:rsidP="00472CDB">
            <w:pPr>
              <w:rPr>
                <w:rFonts w:asciiTheme="minorHAnsi" w:hAnsiTheme="minorHAnsi"/>
                <w:b/>
                <w:szCs w:val="20"/>
              </w:rPr>
            </w:pPr>
          </w:p>
        </w:tc>
        <w:tc>
          <w:tcPr>
            <w:tcW w:w="7020" w:type="dxa"/>
          </w:tcPr>
          <w:p w14:paraId="646E3CCF" w14:textId="271C06AD" w:rsidR="002C22AB" w:rsidRDefault="002C22AB" w:rsidP="00472CDB">
            <w:pPr>
              <w:rPr>
                <w:rFonts w:asciiTheme="minorHAnsi" w:hAnsiTheme="minorHAnsi"/>
                <w:szCs w:val="20"/>
              </w:rPr>
            </w:pPr>
            <w:r>
              <w:rPr>
                <w:rFonts w:asciiTheme="minorHAnsi" w:hAnsiTheme="minorHAnsi"/>
                <w:szCs w:val="20"/>
              </w:rPr>
              <w:t xml:space="preserve">Modify </w:t>
            </w:r>
            <w:r w:rsidRPr="00E77FD9">
              <w:rPr>
                <w:rFonts w:asciiTheme="minorHAnsi" w:hAnsiTheme="minorHAnsi"/>
                <w:szCs w:val="20"/>
              </w:rPr>
              <w:t>the allowable transform matrix elements for</w:t>
            </w:r>
            <w:r>
              <w:rPr>
                <w:rFonts w:asciiTheme="minorHAnsi" w:hAnsiTheme="minorHAnsi"/>
                <w:szCs w:val="20"/>
              </w:rPr>
              <w:t xml:space="preserve"> a 3MF file </w:t>
            </w:r>
          </w:p>
          <w:p w14:paraId="741FC39D" w14:textId="77777777" w:rsidR="002C22AB" w:rsidRPr="00F84397" w:rsidRDefault="002C22AB" w:rsidP="00472CDB">
            <w:pPr>
              <w:rPr>
                <w:rFonts w:asciiTheme="minorHAnsi" w:hAnsiTheme="minorHAnsi"/>
                <w:szCs w:val="20"/>
              </w:rPr>
            </w:pPr>
          </w:p>
        </w:tc>
      </w:tr>
      <w:tr w:rsidR="002C22AB" w:rsidRPr="00F84397" w14:paraId="0578EC24" w14:textId="77777777" w:rsidTr="00472CDB">
        <w:trPr>
          <w:trHeight w:val="56"/>
        </w:trPr>
        <w:tc>
          <w:tcPr>
            <w:tcW w:w="2628" w:type="dxa"/>
            <w:shd w:val="clear" w:color="auto" w:fill="D9D9D9" w:themeFill="background1" w:themeFillShade="D9"/>
          </w:tcPr>
          <w:p w14:paraId="1F525E02"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Pass/Fail Criteria</w:t>
            </w:r>
          </w:p>
          <w:p w14:paraId="35ED3D35" w14:textId="77777777" w:rsidR="002C22AB" w:rsidRPr="00F84397" w:rsidRDefault="002C22AB" w:rsidP="00472CDB">
            <w:pPr>
              <w:rPr>
                <w:rFonts w:asciiTheme="minorHAnsi" w:hAnsiTheme="minorHAnsi"/>
                <w:b/>
                <w:szCs w:val="20"/>
              </w:rPr>
            </w:pPr>
          </w:p>
        </w:tc>
        <w:tc>
          <w:tcPr>
            <w:tcW w:w="7020" w:type="dxa"/>
          </w:tcPr>
          <w:p w14:paraId="6951E2DB" w14:textId="41DEB7AE" w:rsidR="002C22AB" w:rsidRPr="00F84397" w:rsidRDefault="002C22AB" w:rsidP="00B8414B">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w:t>
            </w:r>
            <w:r w:rsidR="00B142E0">
              <w:rPr>
                <w:rFonts w:asciiTheme="minorHAnsi" w:eastAsia="Verdana" w:hAnsiTheme="minorHAnsi" w:cs="Verdana"/>
              </w:rPr>
              <w:t>6</w:t>
            </w:r>
            <w:r w:rsidRPr="00F84397">
              <w:rPr>
                <w:rFonts w:asciiTheme="minorHAnsi" w:eastAsia="Verdana" w:hAnsiTheme="minorHAnsi" w:cs="Verdana"/>
              </w:rPr>
              <w:t xml:space="preserve"> – Printer should process correctly</w:t>
            </w:r>
          </w:p>
        </w:tc>
      </w:tr>
      <w:tr w:rsidR="002C22AB" w:rsidRPr="00F84397" w14:paraId="26039863" w14:textId="77777777" w:rsidTr="00AB7CFE">
        <w:trPr>
          <w:trHeight w:val="56"/>
        </w:trPr>
        <w:tc>
          <w:tcPr>
            <w:tcW w:w="2628" w:type="dxa"/>
            <w:shd w:val="clear" w:color="auto" w:fill="D9D9D9" w:themeFill="background1" w:themeFillShade="D9"/>
          </w:tcPr>
          <w:p w14:paraId="0B07C8DE" w14:textId="77777777" w:rsidR="002C22AB" w:rsidRPr="00F84397" w:rsidRDefault="002C22AB" w:rsidP="00472CDB">
            <w:pPr>
              <w:rPr>
                <w:rFonts w:asciiTheme="minorHAnsi" w:hAnsiTheme="minorHAnsi"/>
                <w:b/>
                <w:szCs w:val="20"/>
              </w:rPr>
            </w:pPr>
          </w:p>
        </w:tc>
        <w:tc>
          <w:tcPr>
            <w:tcW w:w="7020" w:type="dxa"/>
          </w:tcPr>
          <w:p w14:paraId="44B1B16F" w14:textId="4AEA2680" w:rsidR="002C22AB" w:rsidRDefault="002C22AB" w:rsidP="00472CDB">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w:t>
            </w:r>
            <w:r w:rsidR="00E77FD9">
              <w:rPr>
                <w:rFonts w:asciiTheme="minorHAnsi" w:eastAsia="Calibri" w:hAnsiTheme="minorHAnsi" w:cs="Calibri"/>
              </w:rPr>
              <w:t xml:space="preserve">Render </w:t>
            </w:r>
            <w:r w:rsidR="009D68E7">
              <w:rPr>
                <w:rFonts w:asciiTheme="minorHAnsi" w:eastAsia="Calibri" w:hAnsiTheme="minorHAnsi" w:cs="Calibri"/>
              </w:rPr>
              <w:t>th</w:t>
            </w:r>
            <w:r w:rsidR="00E77FD9">
              <w:rPr>
                <w:rFonts w:asciiTheme="minorHAnsi" w:eastAsia="Calibri" w:hAnsiTheme="minorHAnsi" w:cs="Calibri"/>
              </w:rPr>
              <w:t xml:space="preserve">e same object </w:t>
            </w:r>
            <w:r w:rsidR="0054435F">
              <w:rPr>
                <w:rFonts w:asciiTheme="minorHAnsi" w:eastAsia="Calibri" w:hAnsiTheme="minorHAnsi" w:cs="Calibri"/>
              </w:rPr>
              <w:t>multiple</w:t>
            </w:r>
            <w:r w:rsidR="00E77FD9">
              <w:rPr>
                <w:rFonts w:asciiTheme="minorHAnsi" w:eastAsia="Calibri" w:hAnsiTheme="minorHAnsi" w:cs="Calibri"/>
              </w:rPr>
              <w:t xml:space="preserve"> times using </w:t>
            </w:r>
            <w:r w:rsidR="0054435F">
              <w:rPr>
                <w:rFonts w:asciiTheme="minorHAnsi" w:eastAsia="Calibri" w:hAnsiTheme="minorHAnsi" w:cs="Calibri"/>
              </w:rPr>
              <w:t xml:space="preserve">each of the various build </w:t>
            </w:r>
            <w:r w:rsidR="00E77FD9">
              <w:rPr>
                <w:rFonts w:asciiTheme="minorHAnsi" w:eastAsia="Calibri" w:hAnsiTheme="minorHAnsi" w:cs="Calibri"/>
              </w:rPr>
              <w:t xml:space="preserve">item transforms. </w:t>
            </w:r>
            <w:r w:rsidR="00BF70A2">
              <w:rPr>
                <w:rFonts w:asciiTheme="minorHAnsi" w:eastAsia="Calibri" w:hAnsiTheme="minorHAnsi" w:cs="Calibri"/>
              </w:rPr>
              <w:t>For tests with no slice stack, e</w:t>
            </w:r>
            <w:r w:rsidR="00E77FD9">
              <w:rPr>
                <w:rFonts w:asciiTheme="minorHAnsi" w:eastAsia="Calibri" w:hAnsiTheme="minorHAnsi" w:cs="Calibri"/>
              </w:rPr>
              <w:t>lement</w:t>
            </w:r>
            <w:r w:rsidR="0054435F">
              <w:rPr>
                <w:rFonts w:asciiTheme="minorHAnsi" w:eastAsia="Calibri" w:hAnsiTheme="minorHAnsi" w:cs="Calibri"/>
              </w:rPr>
              <w:t>s</w:t>
            </w:r>
            <w:r w:rsidR="00E77FD9">
              <w:rPr>
                <w:rFonts w:asciiTheme="minorHAnsi" w:eastAsia="Calibri" w:hAnsiTheme="minorHAnsi" w:cs="Calibri"/>
              </w:rPr>
              <w:t xml:space="preserve"> to modify include m</w:t>
            </w:r>
            <w:r w:rsidRPr="00F84397">
              <w:rPr>
                <w:rFonts w:asciiTheme="minorHAnsi" w:eastAsia="Calibri" w:hAnsiTheme="minorHAnsi" w:cs="Calibri"/>
              </w:rPr>
              <w:t>0</w:t>
            </w:r>
            <w:r w:rsidR="00E77FD9">
              <w:rPr>
                <w:rFonts w:asciiTheme="minorHAnsi" w:eastAsia="Calibri" w:hAnsiTheme="minorHAnsi" w:cs="Calibri"/>
              </w:rPr>
              <w:t>0, m01, m02</w:t>
            </w:r>
            <w:r w:rsidRPr="00F84397">
              <w:rPr>
                <w:rFonts w:asciiTheme="minorHAnsi" w:eastAsia="Calibri" w:hAnsiTheme="minorHAnsi" w:cs="Calibri"/>
              </w:rPr>
              <w:t xml:space="preserve">, </w:t>
            </w:r>
            <w:r w:rsidR="00E77FD9">
              <w:rPr>
                <w:rFonts w:asciiTheme="minorHAnsi" w:eastAsia="Calibri" w:hAnsiTheme="minorHAnsi" w:cs="Calibri"/>
              </w:rPr>
              <w:t>m10</w:t>
            </w:r>
            <w:r w:rsidR="004C4030">
              <w:rPr>
                <w:rFonts w:asciiTheme="minorHAnsi" w:eastAsia="Calibri" w:hAnsiTheme="minorHAnsi" w:cs="Calibri"/>
              </w:rPr>
              <w:t>,</w:t>
            </w:r>
            <w:r w:rsidR="00E77FD9">
              <w:rPr>
                <w:rFonts w:asciiTheme="minorHAnsi" w:eastAsia="Calibri" w:hAnsiTheme="minorHAnsi" w:cs="Calibri"/>
              </w:rPr>
              <w:t xml:space="preserve"> m</w:t>
            </w:r>
            <w:r w:rsidRPr="00F84397">
              <w:rPr>
                <w:rFonts w:asciiTheme="minorHAnsi" w:eastAsia="Calibri" w:hAnsiTheme="minorHAnsi" w:cs="Calibri"/>
              </w:rPr>
              <w:t>11,</w:t>
            </w:r>
            <w:r w:rsidR="00E77FD9">
              <w:rPr>
                <w:rFonts w:asciiTheme="minorHAnsi" w:eastAsia="Calibri" w:hAnsiTheme="minorHAnsi" w:cs="Calibri"/>
              </w:rPr>
              <w:t xml:space="preserve"> m12, m20, m21m m22</w:t>
            </w:r>
            <w:r w:rsidRPr="00F84397">
              <w:rPr>
                <w:rFonts w:asciiTheme="minorHAnsi" w:eastAsia="Calibri" w:hAnsiTheme="minorHAnsi" w:cs="Calibri"/>
              </w:rPr>
              <w:t xml:space="preserve"> </w:t>
            </w:r>
            <w:r w:rsidR="00E77FD9">
              <w:rPr>
                <w:rFonts w:asciiTheme="minorHAnsi" w:eastAsia="Calibri" w:hAnsiTheme="minorHAnsi" w:cs="Calibri"/>
              </w:rPr>
              <w:t>m</w:t>
            </w:r>
            <w:r w:rsidRPr="00F84397">
              <w:rPr>
                <w:rFonts w:asciiTheme="minorHAnsi" w:eastAsia="Calibri" w:hAnsiTheme="minorHAnsi" w:cs="Calibri"/>
              </w:rPr>
              <w:t xml:space="preserve">30, </w:t>
            </w:r>
            <w:r w:rsidR="00E77FD9">
              <w:rPr>
                <w:rFonts w:asciiTheme="minorHAnsi" w:eastAsia="Calibri" w:hAnsiTheme="minorHAnsi" w:cs="Calibri"/>
              </w:rPr>
              <w:t>m</w:t>
            </w:r>
            <w:r w:rsidRPr="00F84397">
              <w:rPr>
                <w:rFonts w:asciiTheme="minorHAnsi" w:eastAsia="Calibri" w:hAnsiTheme="minorHAnsi" w:cs="Calibri"/>
              </w:rPr>
              <w:t xml:space="preserve">31, and </w:t>
            </w:r>
            <w:r w:rsidR="00E77FD9">
              <w:rPr>
                <w:rFonts w:asciiTheme="minorHAnsi" w:eastAsia="Calibri" w:hAnsiTheme="minorHAnsi" w:cs="Calibri"/>
              </w:rPr>
              <w:t>m</w:t>
            </w:r>
            <w:r w:rsidRPr="00F84397">
              <w:rPr>
                <w:rFonts w:asciiTheme="minorHAnsi" w:eastAsia="Calibri" w:hAnsiTheme="minorHAnsi" w:cs="Calibri"/>
              </w:rPr>
              <w:t>32 in a build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 xml:space="preserve"> 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11,</w:t>
            </w:r>
            <w:r w:rsidR="00BF70A2">
              <w:rPr>
                <w:rFonts w:asciiTheme="minorHAnsi" w:eastAsia="Calibri" w:hAnsiTheme="minorHAnsi" w:cs="Calibri"/>
              </w:rPr>
              <w:t xml:space="preserve"> 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6FF0BF6C" w14:textId="77777777" w:rsidR="002C22AB" w:rsidRPr="00F84397" w:rsidRDefault="002C22AB" w:rsidP="00472CDB">
            <w:pPr>
              <w:rPr>
                <w:rFonts w:asciiTheme="minorHAnsi" w:hAnsiTheme="minorHAnsi"/>
              </w:rPr>
            </w:pPr>
          </w:p>
          <w:p w14:paraId="57E2F962" w14:textId="24A0B67C" w:rsidR="00BF70A2" w:rsidRDefault="00E77FD9" w:rsidP="00BF70A2">
            <w:pPr>
              <w:rPr>
                <w:rFonts w:asciiTheme="minorHAnsi" w:eastAsia="Calibri" w:hAnsiTheme="minorHAnsi" w:cs="Calibri"/>
              </w:rPr>
            </w:pPr>
            <w:r w:rsidRPr="008B2F87">
              <w:rPr>
                <w:rFonts w:asciiTheme="minorHAnsi" w:eastAsia="Calibri" w:hAnsiTheme="minorHAnsi" w:cs="Calibri"/>
                <w:b/>
              </w:rPr>
              <w:t>0</w:t>
            </w:r>
            <w:r w:rsidR="00D103D8">
              <w:rPr>
                <w:rFonts w:asciiTheme="minorHAnsi" w:eastAsia="Calibri" w:hAnsiTheme="minorHAnsi" w:cs="Calibri"/>
                <w:b/>
              </w:rPr>
              <w:t>2</w:t>
            </w:r>
            <w:r w:rsidRPr="008B2F87">
              <w:rPr>
                <w:rFonts w:asciiTheme="minorHAnsi" w:eastAsia="Calibri" w:hAnsiTheme="minorHAnsi" w:cs="Calibri"/>
                <w:b/>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rPr>
              <w:t xml:space="preserve">Render the same object </w:t>
            </w:r>
            <w:r w:rsidR="0054435F">
              <w:rPr>
                <w:rFonts w:asciiTheme="minorHAnsi" w:eastAsia="Calibri" w:hAnsiTheme="minorHAnsi" w:cs="Calibri"/>
              </w:rPr>
              <w:t>multiple</w:t>
            </w:r>
            <w:r>
              <w:rPr>
                <w:rFonts w:asciiTheme="minorHAnsi" w:eastAsia="Calibri" w:hAnsiTheme="minorHAnsi" w:cs="Calibri"/>
              </w:rPr>
              <w:t xml:space="preserve"> times </w:t>
            </w:r>
            <w:r w:rsidR="0054435F">
              <w:rPr>
                <w:rFonts w:asciiTheme="minorHAnsi" w:eastAsia="Calibri" w:hAnsiTheme="minorHAnsi" w:cs="Calibri"/>
              </w:rPr>
              <w:t xml:space="preserve">using each of the various </w:t>
            </w:r>
            <w:r w:rsidR="0009192A">
              <w:rPr>
                <w:rFonts w:asciiTheme="minorHAnsi" w:eastAsia="Calibri" w:hAnsiTheme="minorHAnsi" w:cs="Calibri"/>
              </w:rPr>
              <w:t>component</w:t>
            </w:r>
            <w:r w:rsidR="0054435F">
              <w:rPr>
                <w:rFonts w:asciiTheme="minorHAnsi" w:eastAsia="Calibri" w:hAnsiTheme="minorHAnsi" w:cs="Calibri"/>
              </w:rPr>
              <w:t xml:space="preserve"> item transforms.</w:t>
            </w:r>
            <w:r>
              <w:rPr>
                <w:rFonts w:asciiTheme="minorHAnsi" w:eastAsia="Calibri" w:hAnsiTheme="minorHAnsi" w:cs="Calibri"/>
              </w:rPr>
              <w:t xml:space="preserve"> </w:t>
            </w:r>
            <w:r w:rsidR="00BF70A2">
              <w:rPr>
                <w:rFonts w:asciiTheme="minorHAnsi" w:eastAsia="Calibri" w:hAnsiTheme="minorHAnsi" w:cs="Calibri"/>
              </w:rPr>
              <w:t>For tests with no slice stack, e</w:t>
            </w:r>
            <w:r>
              <w:rPr>
                <w:rFonts w:asciiTheme="minorHAnsi" w:eastAsia="Calibri" w:hAnsiTheme="minorHAnsi" w:cs="Calibri"/>
              </w:rPr>
              <w:t>lement</w:t>
            </w:r>
            <w:r w:rsidR="00BF70A2">
              <w:rPr>
                <w:rFonts w:asciiTheme="minorHAnsi" w:eastAsia="Calibri" w:hAnsiTheme="minorHAnsi" w:cs="Calibri"/>
              </w:rPr>
              <w:t>s</w:t>
            </w:r>
            <w:r>
              <w:rPr>
                <w:rFonts w:asciiTheme="minorHAnsi" w:eastAsia="Calibri" w:hAnsiTheme="minorHAnsi" w:cs="Calibri"/>
              </w:rPr>
              <w:t xml:space="preserve"> to modify include </w:t>
            </w:r>
            <w:r w:rsidRPr="00F84397">
              <w:rPr>
                <w:rFonts w:asciiTheme="minorHAnsi" w:eastAsia="Calibri" w:hAnsiTheme="minorHAnsi" w:cs="Calibri"/>
              </w:rPr>
              <w:t xml:space="preserve">Modify </w:t>
            </w:r>
            <w:r>
              <w:rPr>
                <w:rFonts w:asciiTheme="minorHAnsi" w:eastAsia="Calibri" w:hAnsiTheme="minorHAnsi" w:cs="Calibri"/>
              </w:rPr>
              <w:t>m</w:t>
            </w:r>
            <w:r w:rsidRPr="00F84397">
              <w:rPr>
                <w:rFonts w:asciiTheme="minorHAnsi" w:eastAsia="Calibri" w:hAnsiTheme="minorHAnsi" w:cs="Calibri"/>
              </w:rPr>
              <w:t>0</w:t>
            </w:r>
            <w:r>
              <w:rPr>
                <w:rFonts w:asciiTheme="minorHAnsi" w:eastAsia="Calibri" w:hAnsiTheme="minorHAnsi" w:cs="Calibri"/>
              </w:rPr>
              <w:t>0, m01, m02</w:t>
            </w:r>
            <w:r w:rsidRPr="00F84397">
              <w:rPr>
                <w:rFonts w:asciiTheme="minorHAnsi" w:eastAsia="Calibri" w:hAnsiTheme="minorHAnsi" w:cs="Calibri"/>
              </w:rPr>
              <w:t xml:space="preserve">, </w:t>
            </w:r>
            <w:r>
              <w:rPr>
                <w:rFonts w:asciiTheme="minorHAnsi" w:eastAsia="Calibri" w:hAnsiTheme="minorHAnsi" w:cs="Calibri"/>
              </w:rPr>
              <w:t>m10 m</w:t>
            </w:r>
            <w:r w:rsidRPr="00F84397">
              <w:rPr>
                <w:rFonts w:asciiTheme="minorHAnsi" w:eastAsia="Calibri" w:hAnsiTheme="minorHAnsi" w:cs="Calibri"/>
              </w:rPr>
              <w:t>11,</w:t>
            </w:r>
            <w:r>
              <w:rPr>
                <w:rFonts w:asciiTheme="minorHAnsi" w:eastAsia="Calibri" w:hAnsiTheme="minorHAnsi" w:cs="Calibri"/>
              </w:rPr>
              <w:t xml:space="preserve"> m12, m20, m21m m22</w:t>
            </w:r>
            <w:r w:rsidRPr="00F84397">
              <w:rPr>
                <w:rFonts w:asciiTheme="minorHAnsi" w:eastAsia="Calibri" w:hAnsiTheme="minorHAnsi" w:cs="Calibri"/>
              </w:rPr>
              <w:t xml:space="preserve"> </w:t>
            </w:r>
            <w:r>
              <w:rPr>
                <w:rFonts w:asciiTheme="minorHAnsi" w:eastAsia="Calibri" w:hAnsiTheme="minorHAnsi" w:cs="Calibri"/>
              </w:rPr>
              <w:t>m</w:t>
            </w:r>
            <w:r w:rsidRPr="00F84397">
              <w:rPr>
                <w:rFonts w:asciiTheme="minorHAnsi" w:eastAsia="Calibri" w:hAnsiTheme="minorHAnsi" w:cs="Calibri"/>
              </w:rPr>
              <w:t xml:space="preserve">30, </w:t>
            </w:r>
            <w:r>
              <w:rPr>
                <w:rFonts w:asciiTheme="minorHAnsi" w:eastAsia="Calibri" w:hAnsiTheme="minorHAnsi" w:cs="Calibri"/>
              </w:rPr>
              <w:t>m</w:t>
            </w:r>
            <w:r w:rsidRPr="00F84397">
              <w:rPr>
                <w:rFonts w:asciiTheme="minorHAnsi" w:eastAsia="Calibri" w:hAnsiTheme="minorHAnsi" w:cs="Calibri"/>
              </w:rPr>
              <w:t xml:space="preserve">31, and </w:t>
            </w:r>
            <w:r>
              <w:rPr>
                <w:rFonts w:asciiTheme="minorHAnsi" w:eastAsia="Calibri" w:hAnsiTheme="minorHAnsi" w:cs="Calibri"/>
              </w:rPr>
              <w:t>m</w:t>
            </w:r>
            <w:r w:rsidRPr="00F84397">
              <w:rPr>
                <w:rFonts w:asciiTheme="minorHAnsi" w:eastAsia="Calibri" w:hAnsiTheme="minorHAnsi" w:cs="Calibri"/>
              </w:rPr>
              <w:t xml:space="preserve">32 in a </w:t>
            </w:r>
            <w:r w:rsidR="0009192A">
              <w:rPr>
                <w:rFonts w:asciiTheme="minorHAnsi" w:eastAsia="Calibri" w:hAnsiTheme="minorHAnsi" w:cs="Calibri"/>
              </w:rPr>
              <w:t>component</w:t>
            </w:r>
            <w:r w:rsidRPr="00F84397">
              <w:rPr>
                <w:rFonts w:asciiTheme="minorHAnsi" w:eastAsia="Calibri" w:hAnsiTheme="minorHAnsi" w:cs="Calibri"/>
              </w:rPr>
              <w:t xml:space="preserve">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 xml:space="preserve">11, </w:t>
            </w:r>
            <w:r w:rsidR="00BF70A2">
              <w:rPr>
                <w:rFonts w:asciiTheme="minorHAnsi" w:eastAsia="Calibri" w:hAnsiTheme="minorHAnsi" w:cs="Calibri"/>
              </w:rPr>
              <w:t>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79BBF040" w14:textId="565419A4" w:rsidR="00E77FD9" w:rsidRDefault="00E77FD9" w:rsidP="00E77FD9">
            <w:pPr>
              <w:rPr>
                <w:rFonts w:asciiTheme="minorHAnsi" w:eastAsia="Calibri" w:hAnsiTheme="minorHAnsi" w:cs="Calibri"/>
              </w:rPr>
            </w:pPr>
          </w:p>
          <w:p w14:paraId="7F023393" w14:textId="3F60C1E7" w:rsidR="00E77FD9" w:rsidRDefault="00E77FD9" w:rsidP="00472CDB">
            <w:pPr>
              <w:rPr>
                <w:rFonts w:asciiTheme="minorHAnsi" w:hAnsiTheme="minorHAnsi"/>
              </w:rPr>
            </w:pPr>
            <w:r w:rsidRPr="00C62E8B">
              <w:rPr>
                <w:rFonts w:asciiTheme="minorHAnsi" w:hAnsiTheme="minorHAnsi"/>
                <w:b/>
              </w:rPr>
              <w:t>03</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build item transform such the impact of each element is obvious</w:t>
            </w:r>
          </w:p>
          <w:p w14:paraId="33E66CEF" w14:textId="62C23DD9" w:rsidR="00E77FD9" w:rsidRDefault="00E77FD9" w:rsidP="00472CDB">
            <w:pPr>
              <w:rPr>
                <w:rFonts w:asciiTheme="minorHAnsi" w:hAnsiTheme="minorHAnsi"/>
              </w:rPr>
            </w:pPr>
          </w:p>
          <w:p w14:paraId="17293711" w14:textId="320B0529" w:rsidR="00E77FD9" w:rsidRDefault="00E77FD9" w:rsidP="00E77FD9">
            <w:pPr>
              <w:rPr>
                <w:rFonts w:asciiTheme="minorHAnsi" w:hAnsiTheme="minorHAnsi"/>
              </w:rPr>
            </w:pPr>
            <w:r w:rsidRPr="00E77FD9">
              <w:rPr>
                <w:rFonts w:asciiTheme="minorHAnsi" w:hAnsiTheme="minorHAnsi"/>
                <w:b/>
              </w:rPr>
              <w:t>04</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component transform such the impact of each element is obvious</w:t>
            </w:r>
          </w:p>
          <w:p w14:paraId="768235B3" w14:textId="77777777" w:rsidR="002C22AB" w:rsidRDefault="002C22AB" w:rsidP="00472CDB">
            <w:pPr>
              <w:rPr>
                <w:rFonts w:asciiTheme="minorHAnsi" w:eastAsia="Calibri" w:hAnsiTheme="minorHAnsi" w:cs="Calibri"/>
              </w:rPr>
            </w:pPr>
          </w:p>
          <w:p w14:paraId="7C53023E" w14:textId="4777E0B6" w:rsidR="002C22AB" w:rsidRDefault="002C22AB" w:rsidP="00472CDB">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file with a build item pointing to an object with components, then an object with mesh. </w:t>
            </w:r>
            <w:r w:rsidR="00E77FD9">
              <w:rPr>
                <w:rFonts w:asciiTheme="minorHAnsi" w:eastAsia="Calibri" w:hAnsiTheme="minorHAnsi" w:cs="Calibri"/>
              </w:rPr>
              <w:t>M</w:t>
            </w:r>
            <w:r>
              <w:rPr>
                <w:rFonts w:asciiTheme="minorHAnsi" w:eastAsia="Calibri" w:hAnsiTheme="minorHAnsi" w:cs="Calibri"/>
              </w:rPr>
              <w:t xml:space="preserve">odify the transforms in the build item and each of the object components to create a cascading effect using </w:t>
            </w:r>
            <w:r w:rsidR="006619DA">
              <w:rPr>
                <w:rFonts w:asciiTheme="minorHAnsi" w:eastAsia="Calibri" w:hAnsiTheme="minorHAnsi" w:cs="Calibri"/>
              </w:rPr>
              <w:t>all 12 transform elements</w:t>
            </w:r>
            <w:r w:rsidR="00FC414D">
              <w:rPr>
                <w:rFonts w:asciiTheme="minorHAnsi" w:eastAsia="Calibri" w:hAnsiTheme="minorHAnsi" w:cs="Calibri"/>
              </w:rPr>
              <w:t xml:space="preserve"> </w:t>
            </w:r>
            <w:r w:rsidR="00BF70A2">
              <w:rPr>
                <w:rFonts w:asciiTheme="minorHAnsi" w:hAnsiTheme="minorHAnsi"/>
              </w:rPr>
              <w:t xml:space="preserve">(7 elements for tests with slice stack data) </w:t>
            </w:r>
            <w:r w:rsidR="00FC414D">
              <w:rPr>
                <w:rFonts w:asciiTheme="minorHAnsi" w:eastAsia="Calibri" w:hAnsiTheme="minorHAnsi" w:cs="Calibri"/>
              </w:rPr>
              <w:t>in both the build item and component transforms</w:t>
            </w:r>
            <w:r>
              <w:rPr>
                <w:rFonts w:asciiTheme="minorHAnsi" w:eastAsia="Calibri" w:hAnsiTheme="minorHAnsi" w:cs="Calibri"/>
              </w:rPr>
              <w:t>.</w:t>
            </w:r>
          </w:p>
          <w:p w14:paraId="5E531EC7" w14:textId="58460C71" w:rsidR="00C62E8B" w:rsidRDefault="00C62E8B" w:rsidP="00472CDB">
            <w:pPr>
              <w:rPr>
                <w:rFonts w:asciiTheme="minorHAnsi" w:eastAsiaTheme="minorEastAsia" w:hAnsiTheme="minorHAnsi"/>
                <w:b/>
                <w:bCs/>
              </w:rPr>
            </w:pPr>
          </w:p>
          <w:p w14:paraId="4E393844" w14:textId="3AA05E09" w:rsidR="00C62E8B" w:rsidRPr="00BB6031" w:rsidRDefault="00BB6031" w:rsidP="00472CDB">
            <w:pPr>
              <w:rPr>
                <w:rFonts w:asciiTheme="minorHAnsi" w:eastAsiaTheme="minorEastAsia" w:hAnsiTheme="minorHAnsi"/>
                <w:bCs/>
              </w:rPr>
            </w:pPr>
            <w:r>
              <w:rPr>
                <w:rFonts w:asciiTheme="minorHAnsi" w:eastAsiaTheme="minorEastAsia" w:hAnsiTheme="minorHAnsi"/>
                <w:b/>
                <w:bCs/>
              </w:rPr>
              <w:t xml:space="preserve">06 – </w:t>
            </w:r>
            <w:r>
              <w:rPr>
                <w:rFonts w:asciiTheme="minorHAnsi" w:eastAsiaTheme="minorEastAsia" w:hAnsiTheme="minorHAnsi"/>
                <w:bCs/>
              </w:rPr>
              <w:t>Create a file where the transform attribute is used in a non-root model component element</w:t>
            </w:r>
          </w:p>
          <w:p w14:paraId="178A0C39" w14:textId="12ECC58C" w:rsidR="00AD4B88" w:rsidRPr="00F84397" w:rsidRDefault="00AD4B88" w:rsidP="00A8500E">
            <w:pPr>
              <w:rPr>
                <w:rFonts w:asciiTheme="minorHAnsi" w:eastAsiaTheme="minorEastAsia" w:hAnsiTheme="minorHAnsi"/>
                <w:b/>
                <w:bCs/>
              </w:rPr>
            </w:pPr>
          </w:p>
        </w:tc>
      </w:tr>
      <w:tr w:rsidR="00AB7CFE" w:rsidRPr="00F84397" w14:paraId="5087D3C5" w14:textId="77777777" w:rsidTr="00472CDB">
        <w:trPr>
          <w:trHeight w:val="56"/>
        </w:trPr>
        <w:tc>
          <w:tcPr>
            <w:tcW w:w="2628" w:type="dxa"/>
            <w:tcBorders>
              <w:bottom w:val="single" w:sz="4" w:space="0" w:color="auto"/>
            </w:tcBorders>
            <w:shd w:val="clear" w:color="auto" w:fill="D9D9D9" w:themeFill="background1" w:themeFillShade="D9"/>
          </w:tcPr>
          <w:p w14:paraId="379267F1" w14:textId="4FFB95F4" w:rsidR="00AB7CFE" w:rsidRPr="00F84397" w:rsidRDefault="00AB7CFE" w:rsidP="00AB7CFE">
            <w:pPr>
              <w:rPr>
                <w:rFonts w:asciiTheme="minorHAnsi" w:hAnsiTheme="minorHAnsi"/>
                <w:b/>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AA5B93" w14:textId="42A38BDE"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C863DB">
              <w:rPr>
                <w:rFonts w:asciiTheme="minorHAnsi" w:eastAsiaTheme="minorEastAsia" w:hAnsiTheme="minorHAnsi"/>
                <w:bCs/>
                <w:szCs w:val="20"/>
              </w:rPr>
              <w:t xml:space="preserve"> Blank</w:t>
            </w:r>
          </w:p>
        </w:tc>
      </w:tr>
    </w:tbl>
    <w:p w14:paraId="72F9D1D9" w14:textId="77777777" w:rsidR="002C22AB" w:rsidRDefault="002C22AB" w:rsidP="002C22AB">
      <w:pPr>
        <w:rPr>
          <w:rFonts w:asciiTheme="majorHAnsi" w:eastAsiaTheme="majorEastAsia" w:hAnsiTheme="majorHAnsi" w:cstheme="majorBidi"/>
          <w:color w:val="4F81BD" w:themeColor="accent1"/>
          <w:sz w:val="26"/>
          <w:szCs w:val="26"/>
        </w:rPr>
      </w:pPr>
    </w:p>
    <w:p w14:paraId="5E4971BA" w14:textId="4C168A8B" w:rsidR="002C22AB" w:rsidRDefault="0003262E" w:rsidP="003162C7">
      <w:pPr>
        <w:pStyle w:val="Heading3"/>
      </w:pPr>
      <w:r>
        <w:t>P_</w:t>
      </w:r>
      <w:r w:rsidR="004360B7">
        <w:t>???_0</w:t>
      </w:r>
      <w:r w:rsidR="00AD4B88">
        <w:t>911</w:t>
      </w:r>
      <w:r w:rsidR="002C22AB">
        <w:t xml:space="preserve"> Maze Geometry</w:t>
      </w:r>
    </w:p>
    <w:tbl>
      <w:tblPr>
        <w:tblStyle w:val="TableGrid"/>
        <w:tblW w:w="0" w:type="auto"/>
        <w:tblLook w:val="04A0" w:firstRow="1" w:lastRow="0" w:firstColumn="1" w:lastColumn="0" w:noHBand="0" w:noVBand="1"/>
      </w:tblPr>
      <w:tblGrid>
        <w:gridCol w:w="2573"/>
        <w:gridCol w:w="6777"/>
      </w:tblGrid>
      <w:tr w:rsidR="002C22AB" w:rsidRPr="00F84397" w14:paraId="33C545AE" w14:textId="77777777" w:rsidTr="00FD43E0">
        <w:tc>
          <w:tcPr>
            <w:tcW w:w="2573" w:type="dxa"/>
            <w:tcBorders>
              <w:bottom w:val="single" w:sz="4" w:space="0" w:color="auto"/>
            </w:tcBorders>
            <w:shd w:val="clear" w:color="auto" w:fill="D9D9D9" w:themeFill="background1" w:themeFillShade="D9"/>
          </w:tcPr>
          <w:p w14:paraId="429CC72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13913A87" w14:textId="77777777" w:rsidR="002C22AB" w:rsidRPr="00F84397" w:rsidRDefault="002C22AB" w:rsidP="00472CDB">
            <w:pPr>
              <w:rPr>
                <w:rFonts w:asciiTheme="minorHAnsi" w:hAnsiTheme="minorHAnsi"/>
              </w:rPr>
            </w:pPr>
          </w:p>
        </w:tc>
        <w:tc>
          <w:tcPr>
            <w:tcW w:w="6777" w:type="dxa"/>
          </w:tcPr>
          <w:p w14:paraId="457EFD39" w14:textId="09FB331B" w:rsidR="002C22AB" w:rsidRPr="00F84397" w:rsidRDefault="002C22AB" w:rsidP="002C22AB">
            <w:pPr>
              <w:rPr>
                <w:rFonts w:asciiTheme="minorHAnsi" w:hAnsiTheme="minorHAnsi"/>
              </w:rPr>
            </w:pPr>
            <w:r>
              <w:rPr>
                <w:rFonts w:asciiTheme="minorHAnsi" w:hAnsiTheme="minorHAnsi"/>
              </w:rPr>
              <w:t>A 3MF file that will result in a more complex geometry</w:t>
            </w:r>
          </w:p>
        </w:tc>
      </w:tr>
      <w:tr w:rsidR="002C22AB" w:rsidRPr="00F84397" w14:paraId="07DA221A" w14:textId="77777777" w:rsidTr="00FD43E0">
        <w:tc>
          <w:tcPr>
            <w:tcW w:w="2573" w:type="dxa"/>
            <w:shd w:val="clear" w:color="auto" w:fill="D9D9D9" w:themeFill="background1" w:themeFillShade="D9"/>
          </w:tcPr>
          <w:p w14:paraId="56A4971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03457A25" w14:textId="77777777" w:rsidR="002C22AB" w:rsidRPr="00F84397" w:rsidRDefault="002C22AB" w:rsidP="00472CDB">
            <w:pPr>
              <w:rPr>
                <w:rFonts w:asciiTheme="minorHAnsi" w:hAnsiTheme="minorHAnsi"/>
              </w:rPr>
            </w:pPr>
          </w:p>
        </w:tc>
        <w:tc>
          <w:tcPr>
            <w:tcW w:w="6777" w:type="dxa"/>
          </w:tcPr>
          <w:p w14:paraId="1B6B8BAD" w14:textId="77777777" w:rsidR="002C22AB" w:rsidRPr="007B27AF" w:rsidRDefault="002C22AB" w:rsidP="00472CDB">
            <w:pPr>
              <w:rPr>
                <w:rFonts w:asciiTheme="minorHAnsi" w:hAnsiTheme="minorHAnsi"/>
              </w:rPr>
            </w:pPr>
            <w:r w:rsidRPr="007B27AF">
              <w:rPr>
                <w:rFonts w:asciiTheme="minorHAnsi" w:eastAsia="Verdana" w:hAnsiTheme="minorHAnsi" w:cs="Verdana"/>
              </w:rPr>
              <w:t>01 – Printer should process correctly</w:t>
            </w:r>
          </w:p>
        </w:tc>
      </w:tr>
      <w:tr w:rsidR="002C22AB" w:rsidRPr="00F84397" w14:paraId="185FDAAB" w14:textId="77777777" w:rsidTr="00AB7CFE">
        <w:tc>
          <w:tcPr>
            <w:tcW w:w="2573" w:type="dxa"/>
            <w:shd w:val="clear" w:color="auto" w:fill="D9D9D9" w:themeFill="background1" w:themeFillShade="D9"/>
          </w:tcPr>
          <w:p w14:paraId="565AF70B"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AC4324A" w14:textId="77777777" w:rsidR="002C22AB" w:rsidRPr="00F84397" w:rsidRDefault="002C22AB" w:rsidP="00472CDB">
            <w:pPr>
              <w:rPr>
                <w:rFonts w:asciiTheme="minorHAnsi" w:hAnsiTheme="minorHAnsi"/>
              </w:rPr>
            </w:pPr>
          </w:p>
        </w:tc>
        <w:tc>
          <w:tcPr>
            <w:tcW w:w="6777" w:type="dxa"/>
          </w:tcPr>
          <w:p w14:paraId="53CA4428" w14:textId="789900E4" w:rsidR="002C22AB" w:rsidRPr="00F84397" w:rsidRDefault="002C22AB" w:rsidP="00472CDB">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szCs w:val="20"/>
              </w:rPr>
              <w:t>Create</w:t>
            </w:r>
            <w:r w:rsidRPr="00F84397">
              <w:rPr>
                <w:rFonts w:asciiTheme="minorHAnsi" w:eastAsia="Calibri" w:hAnsiTheme="minorHAnsi" w:cs="Calibri"/>
                <w:szCs w:val="20"/>
              </w:rPr>
              <w:t xml:space="preserve"> an object that represents a </w:t>
            </w:r>
            <w:r w:rsidRPr="002C22AB">
              <w:rPr>
                <w:rFonts w:asciiTheme="minorHAnsi" w:eastAsia="Calibri" w:hAnsiTheme="minorHAnsi" w:cs="Calibri"/>
                <w:szCs w:val="20"/>
              </w:rPr>
              <w:t>complex maze</w:t>
            </w:r>
            <w:r w:rsidRPr="00F84397">
              <w:rPr>
                <w:rFonts w:asciiTheme="minorHAnsi" w:eastAsia="Calibri" w:hAnsiTheme="minorHAnsi" w:cs="Calibri"/>
                <w:szCs w:val="20"/>
              </w:rPr>
              <w:t xml:space="preserve"> involving </w:t>
            </w:r>
            <w:proofErr w:type="gramStart"/>
            <w:r w:rsidRPr="00F84397">
              <w:rPr>
                <w:rFonts w:asciiTheme="minorHAnsi" w:eastAsia="Calibri" w:hAnsiTheme="minorHAnsi" w:cs="Calibri"/>
                <w:szCs w:val="20"/>
              </w:rPr>
              <w:t>a large number of</w:t>
            </w:r>
            <w:proofErr w:type="gramEnd"/>
            <w:r w:rsidRPr="00F84397">
              <w:rPr>
                <w:rFonts w:asciiTheme="minorHAnsi" w:eastAsia="Calibri" w:hAnsiTheme="minorHAnsi" w:cs="Calibri"/>
                <w:szCs w:val="20"/>
              </w:rPr>
              <w:t xml:space="preserve"> vector variations</w:t>
            </w:r>
          </w:p>
          <w:p w14:paraId="35B23AE3" w14:textId="77777777" w:rsidR="002C22AB" w:rsidRDefault="002C22AB" w:rsidP="00472CDB">
            <w:pPr>
              <w:rPr>
                <w:rFonts w:asciiTheme="minorHAnsi" w:hAnsiTheme="minorHAnsi"/>
              </w:rPr>
            </w:pPr>
          </w:p>
          <w:p w14:paraId="11A5955D" w14:textId="0CBC7A73" w:rsidR="002C22AB" w:rsidRPr="00F84397" w:rsidRDefault="002C22AB" w:rsidP="007B27AF">
            <w:pPr>
              <w:rPr>
                <w:rFonts w:asciiTheme="minorHAnsi" w:hAnsiTheme="minorHAnsi"/>
              </w:rPr>
            </w:pPr>
          </w:p>
        </w:tc>
      </w:tr>
      <w:tr w:rsidR="00AB7CFE" w:rsidRPr="00F84397" w14:paraId="73B48230" w14:textId="77777777" w:rsidTr="00FD43E0">
        <w:tc>
          <w:tcPr>
            <w:tcW w:w="2573" w:type="dxa"/>
            <w:tcBorders>
              <w:bottom w:val="single" w:sz="4" w:space="0" w:color="auto"/>
            </w:tcBorders>
            <w:shd w:val="clear" w:color="auto" w:fill="D9D9D9" w:themeFill="background1" w:themeFillShade="D9"/>
          </w:tcPr>
          <w:p w14:paraId="44F4B443" w14:textId="0B37D082"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7" w:type="dxa"/>
            <w:tcBorders>
              <w:bottom w:val="single" w:sz="4" w:space="0" w:color="auto"/>
            </w:tcBorders>
          </w:tcPr>
          <w:p w14:paraId="7AB45883" w14:textId="38E5EAAF"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6448B4">
              <w:rPr>
                <w:rFonts w:asciiTheme="minorHAnsi" w:eastAsiaTheme="minorEastAsia" w:hAnsiTheme="minorHAnsi"/>
                <w:bCs/>
                <w:szCs w:val="20"/>
              </w:rPr>
              <w:t xml:space="preserve"> N/A</w:t>
            </w:r>
          </w:p>
        </w:tc>
      </w:tr>
    </w:tbl>
    <w:p w14:paraId="30548958" w14:textId="77777777" w:rsidR="002C22AB" w:rsidRDefault="002C22AB" w:rsidP="002C22AB">
      <w:pPr>
        <w:rPr>
          <w:rFonts w:asciiTheme="majorHAnsi" w:eastAsiaTheme="majorEastAsia" w:hAnsiTheme="majorHAnsi" w:cstheme="majorBidi"/>
          <w:b/>
          <w:bCs/>
          <w:color w:val="4F81BD" w:themeColor="accent1"/>
          <w:sz w:val="22"/>
        </w:rPr>
      </w:pPr>
    </w:p>
    <w:p w14:paraId="552B3838" w14:textId="77777777" w:rsidR="00807F52" w:rsidRDefault="00807F52">
      <w:pPr>
        <w:rPr>
          <w:rFonts w:eastAsiaTheme="majorEastAsia" w:cstheme="majorBidi"/>
          <w:b/>
          <w:bCs/>
          <w:color w:val="365F91" w:themeColor="accent1" w:themeShade="BF"/>
          <w:szCs w:val="20"/>
        </w:rPr>
      </w:pPr>
      <w:r>
        <w:br w:type="page"/>
      </w:r>
    </w:p>
    <w:p w14:paraId="3625C9CA" w14:textId="01AC970B" w:rsidR="002C22AB" w:rsidRDefault="002C22AB" w:rsidP="003162C7">
      <w:pPr>
        <w:pStyle w:val="Heading3"/>
      </w:pPr>
      <w:r>
        <w:lastRenderedPageBreak/>
        <w:t xml:space="preserve"> </w:t>
      </w:r>
      <w:r w:rsidR="0003262E">
        <w:t>P_</w:t>
      </w:r>
      <w:r w:rsidR="004360B7">
        <w:t>???_0</w:t>
      </w:r>
      <w:r w:rsidR="00AD4B88">
        <w:t>912</w:t>
      </w:r>
      <w:r>
        <w:t xml:space="preserve"> XY Axis Positioning </w:t>
      </w:r>
    </w:p>
    <w:tbl>
      <w:tblPr>
        <w:tblStyle w:val="TableGrid"/>
        <w:tblW w:w="0" w:type="auto"/>
        <w:tblLook w:val="04A0" w:firstRow="1" w:lastRow="0" w:firstColumn="1" w:lastColumn="0" w:noHBand="0" w:noVBand="1"/>
      </w:tblPr>
      <w:tblGrid>
        <w:gridCol w:w="2572"/>
        <w:gridCol w:w="6778"/>
      </w:tblGrid>
      <w:tr w:rsidR="002C22AB" w:rsidRPr="00F84397" w14:paraId="78AF10F8" w14:textId="77777777" w:rsidTr="00FD43E0">
        <w:tc>
          <w:tcPr>
            <w:tcW w:w="2572" w:type="dxa"/>
            <w:tcBorders>
              <w:bottom w:val="single" w:sz="4" w:space="0" w:color="auto"/>
            </w:tcBorders>
            <w:shd w:val="clear" w:color="auto" w:fill="D9D9D9" w:themeFill="background1" w:themeFillShade="D9"/>
          </w:tcPr>
          <w:p w14:paraId="62BB158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3E3609BA" w14:textId="77777777" w:rsidR="002C22AB" w:rsidRPr="00F84397" w:rsidRDefault="002C22AB" w:rsidP="00472CDB">
            <w:pPr>
              <w:rPr>
                <w:rFonts w:asciiTheme="minorHAnsi" w:hAnsiTheme="minorHAnsi"/>
              </w:rPr>
            </w:pPr>
          </w:p>
        </w:tc>
        <w:tc>
          <w:tcPr>
            <w:tcW w:w="6778" w:type="dxa"/>
          </w:tcPr>
          <w:p w14:paraId="3A20000F" w14:textId="77777777" w:rsidR="002C22AB" w:rsidRPr="00F84397" w:rsidRDefault="002C22AB" w:rsidP="00472CDB">
            <w:pPr>
              <w:rPr>
                <w:rFonts w:asciiTheme="minorHAnsi" w:hAnsiTheme="minorHAnsi"/>
              </w:rPr>
            </w:pPr>
            <w:r>
              <w:rPr>
                <w:rFonts w:asciiTheme="minorHAnsi" w:hAnsiTheme="minorHAnsi"/>
              </w:rPr>
              <w:t>Objects around perimeter of print bed</w:t>
            </w:r>
          </w:p>
        </w:tc>
      </w:tr>
      <w:tr w:rsidR="002C22AB" w:rsidRPr="00F84397" w14:paraId="26E88749" w14:textId="77777777" w:rsidTr="00FD43E0">
        <w:tc>
          <w:tcPr>
            <w:tcW w:w="2572" w:type="dxa"/>
            <w:shd w:val="clear" w:color="auto" w:fill="D9D9D9" w:themeFill="background1" w:themeFillShade="D9"/>
          </w:tcPr>
          <w:p w14:paraId="056D7B78"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54266D9E" w14:textId="77777777" w:rsidR="002C22AB" w:rsidRPr="00F84397" w:rsidRDefault="002C22AB" w:rsidP="00472CDB">
            <w:pPr>
              <w:rPr>
                <w:rFonts w:asciiTheme="minorHAnsi" w:hAnsiTheme="minorHAnsi"/>
              </w:rPr>
            </w:pPr>
          </w:p>
        </w:tc>
        <w:tc>
          <w:tcPr>
            <w:tcW w:w="6778" w:type="dxa"/>
          </w:tcPr>
          <w:p w14:paraId="61481F60" w14:textId="77777777" w:rsidR="002C22AB" w:rsidRPr="00F84397" w:rsidRDefault="002C22AB" w:rsidP="00472CDB">
            <w:pPr>
              <w:rPr>
                <w:rFonts w:asciiTheme="minorHAnsi" w:hAnsiTheme="minorHAnsi"/>
              </w:rPr>
            </w:pPr>
            <w:r w:rsidRPr="00F84397">
              <w:rPr>
                <w:rFonts w:asciiTheme="minorHAnsi" w:eastAsia="Verdana" w:hAnsiTheme="minorHAnsi" w:cs="Verdana"/>
              </w:rPr>
              <w:t>01 – Printer should process correctly</w:t>
            </w:r>
          </w:p>
        </w:tc>
      </w:tr>
      <w:tr w:rsidR="002C22AB" w:rsidRPr="00F84397" w14:paraId="761EFAF8" w14:textId="77777777" w:rsidTr="00AB7CFE">
        <w:tc>
          <w:tcPr>
            <w:tcW w:w="2572" w:type="dxa"/>
            <w:shd w:val="clear" w:color="auto" w:fill="D9D9D9" w:themeFill="background1" w:themeFillShade="D9"/>
          </w:tcPr>
          <w:p w14:paraId="419AB41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66FBB583" w14:textId="77777777" w:rsidR="002C22AB" w:rsidRPr="00F84397" w:rsidRDefault="002C22AB" w:rsidP="00472CDB">
            <w:pPr>
              <w:rPr>
                <w:rFonts w:asciiTheme="minorHAnsi" w:hAnsiTheme="minorHAnsi"/>
              </w:rPr>
            </w:pPr>
          </w:p>
        </w:tc>
        <w:tc>
          <w:tcPr>
            <w:tcW w:w="6778" w:type="dxa"/>
          </w:tcPr>
          <w:p w14:paraId="616F56A7" w14:textId="3B4F28A8" w:rsidR="002C22AB" w:rsidRDefault="002C22AB" w:rsidP="00472CDB">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w:t>
            </w:r>
            <w:r w:rsidRPr="002C22AB">
              <w:rPr>
                <w:rFonts w:asciiTheme="minorHAnsi" w:eastAsia="Calibri" w:hAnsiTheme="minorHAnsi" w:cs="Calibri"/>
                <w:szCs w:val="20"/>
              </w:rPr>
              <w:t xml:space="preserve">number of </w:t>
            </w:r>
            <w:proofErr w:type="gramStart"/>
            <w:r w:rsidRPr="002C22AB">
              <w:rPr>
                <w:rFonts w:asciiTheme="minorHAnsi" w:eastAsia="Calibri" w:hAnsiTheme="minorHAnsi" w:cs="Calibri"/>
                <w:szCs w:val="20"/>
              </w:rPr>
              <w:t>object</w:t>
            </w:r>
            <w:proofErr w:type="gramEnd"/>
            <w:r w:rsidRPr="002C22AB">
              <w:rPr>
                <w:rFonts w:asciiTheme="minorHAnsi" w:eastAsia="Calibri" w:hAnsiTheme="minorHAnsi" w:cs="Calibri"/>
                <w:szCs w:val="20"/>
              </w:rPr>
              <w:t xml:space="preserve"> positioned around the periphery of the allowable XY axis</w:t>
            </w:r>
          </w:p>
          <w:p w14:paraId="66D78188" w14:textId="22481421" w:rsidR="002C22AB" w:rsidRDefault="002C22AB" w:rsidP="00472CDB">
            <w:pPr>
              <w:rPr>
                <w:rFonts w:asciiTheme="minorHAnsi" w:eastAsia="Calibri" w:hAnsiTheme="minorHAnsi" w:cs="Calibri"/>
                <w:szCs w:val="20"/>
              </w:rPr>
            </w:pPr>
          </w:p>
          <w:p w14:paraId="075C2C5F" w14:textId="77777777" w:rsidR="002C22AB" w:rsidRPr="00F84397" w:rsidRDefault="002C22AB" w:rsidP="007B27AF">
            <w:pPr>
              <w:rPr>
                <w:rFonts w:asciiTheme="minorHAnsi" w:hAnsiTheme="minorHAnsi"/>
              </w:rPr>
            </w:pPr>
          </w:p>
        </w:tc>
      </w:tr>
      <w:tr w:rsidR="00AB7CFE" w:rsidRPr="00F84397" w14:paraId="3E8D0545" w14:textId="77777777" w:rsidTr="00FD43E0">
        <w:tc>
          <w:tcPr>
            <w:tcW w:w="2572" w:type="dxa"/>
            <w:tcBorders>
              <w:bottom w:val="single" w:sz="4" w:space="0" w:color="auto"/>
            </w:tcBorders>
            <w:shd w:val="clear" w:color="auto" w:fill="D9D9D9" w:themeFill="background1" w:themeFillShade="D9"/>
          </w:tcPr>
          <w:p w14:paraId="77FD87A8" w14:textId="685008BB"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44A3982" w14:textId="020EED5E"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7268A7">
              <w:rPr>
                <w:rFonts w:asciiTheme="minorHAnsi" w:eastAsiaTheme="minorEastAsia" w:hAnsiTheme="minorHAnsi"/>
                <w:bCs/>
                <w:szCs w:val="20"/>
              </w:rPr>
              <w:t xml:space="preserve"> N/A</w:t>
            </w:r>
          </w:p>
        </w:tc>
      </w:tr>
    </w:tbl>
    <w:p w14:paraId="1D8F00B8" w14:textId="77777777" w:rsidR="002C22AB" w:rsidRDefault="002C22AB" w:rsidP="002C22AB"/>
    <w:p w14:paraId="121B59CE" w14:textId="0824F7A9" w:rsidR="002C22AB" w:rsidRDefault="002C22AB" w:rsidP="003162C7">
      <w:pPr>
        <w:pStyle w:val="Heading3"/>
      </w:pPr>
      <w:r>
        <w:t xml:space="preserve"> </w:t>
      </w:r>
      <w:r w:rsidR="0003262E">
        <w:t>P_</w:t>
      </w:r>
      <w:r w:rsidR="004360B7">
        <w:t>???_0</w:t>
      </w:r>
      <w:r w:rsidR="00AD4B88">
        <w:t>913</w:t>
      </w:r>
      <w:r>
        <w:t xml:space="preserve"> </w:t>
      </w:r>
      <w:r w:rsidR="00D72CED">
        <w:t>Overlapping Objects</w:t>
      </w:r>
    </w:p>
    <w:tbl>
      <w:tblPr>
        <w:tblStyle w:val="TableGrid"/>
        <w:tblW w:w="0" w:type="auto"/>
        <w:tblLook w:val="04A0" w:firstRow="1" w:lastRow="0" w:firstColumn="1" w:lastColumn="0" w:noHBand="0" w:noVBand="1"/>
      </w:tblPr>
      <w:tblGrid>
        <w:gridCol w:w="2564"/>
        <w:gridCol w:w="6786"/>
      </w:tblGrid>
      <w:tr w:rsidR="002C22AB" w:rsidRPr="00F84397" w14:paraId="407E7195" w14:textId="77777777" w:rsidTr="00FD43E0">
        <w:tc>
          <w:tcPr>
            <w:tcW w:w="2564" w:type="dxa"/>
            <w:tcBorders>
              <w:bottom w:val="single" w:sz="4" w:space="0" w:color="auto"/>
            </w:tcBorders>
            <w:shd w:val="clear" w:color="auto" w:fill="D9D9D9" w:themeFill="background1" w:themeFillShade="D9"/>
          </w:tcPr>
          <w:p w14:paraId="3E50E7D6"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40DAD8D4" w14:textId="77777777" w:rsidR="002C22AB" w:rsidRPr="00F84397" w:rsidRDefault="002C22AB" w:rsidP="00472CDB">
            <w:pPr>
              <w:rPr>
                <w:rFonts w:asciiTheme="minorHAnsi" w:hAnsiTheme="minorHAnsi"/>
              </w:rPr>
            </w:pPr>
          </w:p>
        </w:tc>
        <w:tc>
          <w:tcPr>
            <w:tcW w:w="6786" w:type="dxa"/>
          </w:tcPr>
          <w:p w14:paraId="26BD1FEC" w14:textId="597F5ADE" w:rsidR="002C22AB" w:rsidRPr="00F84397" w:rsidRDefault="002C22AB" w:rsidP="00D72CED">
            <w:pPr>
              <w:rPr>
                <w:rFonts w:asciiTheme="minorHAnsi" w:hAnsiTheme="minorHAnsi"/>
              </w:rPr>
            </w:pPr>
            <w:r>
              <w:rPr>
                <w:rFonts w:asciiTheme="minorHAnsi" w:hAnsiTheme="minorHAnsi"/>
              </w:rPr>
              <w:t xml:space="preserve">Create 3mF </w:t>
            </w:r>
            <w:r w:rsidR="00D72CED">
              <w:rPr>
                <w:rFonts w:asciiTheme="minorHAnsi" w:hAnsiTheme="minorHAnsi"/>
              </w:rPr>
              <w:t>parts that are overlapping</w:t>
            </w:r>
          </w:p>
        </w:tc>
      </w:tr>
      <w:tr w:rsidR="002C22AB" w:rsidRPr="00F84397" w14:paraId="4A8E09B2" w14:textId="77777777" w:rsidTr="00FD43E0">
        <w:tc>
          <w:tcPr>
            <w:tcW w:w="2564" w:type="dxa"/>
            <w:shd w:val="clear" w:color="auto" w:fill="D9D9D9" w:themeFill="background1" w:themeFillShade="D9"/>
          </w:tcPr>
          <w:p w14:paraId="68551021"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2258AB57" w14:textId="77777777" w:rsidR="002C22AB" w:rsidRPr="00F84397" w:rsidRDefault="002C22AB" w:rsidP="00472CDB">
            <w:pPr>
              <w:rPr>
                <w:rFonts w:asciiTheme="minorHAnsi" w:hAnsiTheme="minorHAnsi"/>
              </w:rPr>
            </w:pPr>
          </w:p>
        </w:tc>
        <w:tc>
          <w:tcPr>
            <w:tcW w:w="6786" w:type="dxa"/>
          </w:tcPr>
          <w:p w14:paraId="3EB1EAEB" w14:textId="7CEDF43F" w:rsidR="002C22AB" w:rsidRPr="00F84397" w:rsidRDefault="002C22AB" w:rsidP="00B8414B">
            <w:pPr>
              <w:rPr>
                <w:rFonts w:asciiTheme="minorHAnsi" w:hAnsiTheme="minorHAnsi"/>
              </w:rPr>
            </w:pPr>
            <w:r>
              <w:rPr>
                <w:rFonts w:asciiTheme="minorHAnsi" w:eastAsia="Verdana" w:hAnsiTheme="minorHAnsi" w:cs="Verdana"/>
              </w:rPr>
              <w:t>01</w:t>
            </w:r>
            <w:r w:rsidR="00B8414B">
              <w:rPr>
                <w:rFonts w:asciiTheme="minorHAnsi" w:eastAsia="Verdana" w:hAnsiTheme="minorHAnsi" w:cs="Verdana"/>
              </w:rPr>
              <w:t xml:space="preserve"> </w:t>
            </w:r>
            <w:r w:rsidRPr="00F84397">
              <w:rPr>
                <w:rFonts w:asciiTheme="minorHAnsi" w:eastAsia="Verdana" w:hAnsiTheme="minorHAnsi" w:cs="Verdana"/>
              </w:rPr>
              <w:t>– Printer should process correctly</w:t>
            </w:r>
          </w:p>
        </w:tc>
      </w:tr>
      <w:tr w:rsidR="002C22AB" w:rsidRPr="00F84397" w14:paraId="59EB406E" w14:textId="77777777" w:rsidTr="00AB7CFE">
        <w:tc>
          <w:tcPr>
            <w:tcW w:w="2564" w:type="dxa"/>
            <w:shd w:val="clear" w:color="auto" w:fill="D9D9D9" w:themeFill="background1" w:themeFillShade="D9"/>
          </w:tcPr>
          <w:p w14:paraId="4616C0B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1EBF828" w14:textId="77777777" w:rsidR="002C22AB" w:rsidRPr="00F84397" w:rsidRDefault="002C22AB" w:rsidP="00472CDB">
            <w:pPr>
              <w:rPr>
                <w:rFonts w:asciiTheme="minorHAnsi" w:hAnsiTheme="minorHAnsi"/>
              </w:rPr>
            </w:pPr>
          </w:p>
        </w:tc>
        <w:tc>
          <w:tcPr>
            <w:tcW w:w="6786" w:type="dxa"/>
          </w:tcPr>
          <w:p w14:paraId="3724E58B" w14:textId="512BE082" w:rsidR="002C22AB" w:rsidRDefault="002C22AB" w:rsidP="00472CDB">
            <w:pPr>
              <w:rPr>
                <w:rFonts w:asciiTheme="minorHAnsi" w:eastAsia="Calibri" w:hAnsiTheme="minorHAnsi" w:cs="Calibri"/>
                <w:szCs w:val="20"/>
              </w:rPr>
            </w:pPr>
            <w:r>
              <w:rPr>
                <w:rFonts w:asciiTheme="minorHAnsi" w:eastAsia="Calibri" w:hAnsiTheme="minorHAnsi" w:cs="Calibri"/>
                <w:b/>
              </w:rPr>
              <w:t>0</w:t>
            </w:r>
            <w:r w:rsidR="00D72CED">
              <w:rPr>
                <w:rFonts w:asciiTheme="minorHAnsi" w:eastAsia="Calibri" w:hAnsiTheme="minorHAnsi" w:cs="Calibri"/>
                <w:b/>
              </w:rPr>
              <w:t>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sidRPr="00D72CED">
              <w:rPr>
                <w:rFonts w:asciiTheme="minorHAnsi" w:eastAsia="Calibri" w:hAnsiTheme="minorHAnsi" w:cs="Calibri"/>
                <w:szCs w:val="20"/>
              </w:rPr>
              <w:t>partially overlapping objects that</w:t>
            </w:r>
            <w:r>
              <w:rPr>
                <w:rFonts w:asciiTheme="minorHAnsi" w:eastAsia="Calibri" w:hAnsiTheme="minorHAnsi" w:cs="Calibri"/>
                <w:szCs w:val="20"/>
              </w:rPr>
              <w:t xml:space="preserve"> coexist in the same XY plane</w:t>
            </w:r>
            <w:r w:rsidR="00D72CED">
              <w:rPr>
                <w:rFonts w:asciiTheme="minorHAnsi" w:eastAsia="Calibri" w:hAnsiTheme="minorHAnsi" w:cs="Calibri"/>
                <w:szCs w:val="20"/>
              </w:rPr>
              <w:t>.</w:t>
            </w:r>
          </w:p>
          <w:p w14:paraId="241AB7BD" w14:textId="77777777" w:rsidR="00D72CED" w:rsidRDefault="00D72CED" w:rsidP="00472CDB">
            <w:pPr>
              <w:rPr>
                <w:rFonts w:asciiTheme="minorHAnsi" w:eastAsia="Calibri" w:hAnsiTheme="minorHAnsi" w:cs="Calibri"/>
                <w:szCs w:val="20"/>
              </w:rPr>
            </w:pPr>
          </w:p>
          <w:p w14:paraId="570AF1CE" w14:textId="33F04884" w:rsidR="00D72CED" w:rsidRPr="00F84397" w:rsidRDefault="00D72CED" w:rsidP="008F0715">
            <w:pPr>
              <w:rPr>
                <w:rFonts w:asciiTheme="minorHAnsi" w:hAnsiTheme="minorHAnsi"/>
              </w:rPr>
            </w:pPr>
          </w:p>
        </w:tc>
      </w:tr>
      <w:tr w:rsidR="00AB7CFE" w:rsidRPr="00F84397" w14:paraId="1D65F249" w14:textId="77777777" w:rsidTr="00FD43E0">
        <w:tc>
          <w:tcPr>
            <w:tcW w:w="2564" w:type="dxa"/>
            <w:tcBorders>
              <w:bottom w:val="single" w:sz="4" w:space="0" w:color="auto"/>
            </w:tcBorders>
            <w:shd w:val="clear" w:color="auto" w:fill="D9D9D9" w:themeFill="background1" w:themeFillShade="D9"/>
          </w:tcPr>
          <w:p w14:paraId="6D3526C5" w14:textId="1FCF5870"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2B1D4828" w14:textId="36929D72" w:rsidR="00AB7CFE"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394639">
              <w:rPr>
                <w:rFonts w:asciiTheme="minorHAnsi" w:eastAsiaTheme="minorEastAsia" w:hAnsiTheme="minorHAnsi"/>
                <w:bCs/>
                <w:szCs w:val="20"/>
              </w:rPr>
              <w:t xml:space="preserve"> N/A</w:t>
            </w:r>
          </w:p>
        </w:tc>
      </w:tr>
    </w:tbl>
    <w:p w14:paraId="31139893" w14:textId="17D59C12" w:rsidR="002C22AB" w:rsidRDefault="002C22AB" w:rsidP="003162C7">
      <w:pPr>
        <w:pStyle w:val="Heading3"/>
      </w:pPr>
      <w:r>
        <w:t xml:space="preserve"> </w:t>
      </w:r>
      <w:r w:rsidR="0003262E">
        <w:t>P_</w:t>
      </w:r>
      <w:r w:rsidR="004360B7">
        <w:t>???_0</w:t>
      </w:r>
      <w:r w:rsidR="00AD4B88">
        <w:t>914</w:t>
      </w:r>
      <w:r>
        <w:t xml:space="preserve"> namespace prefixes</w:t>
      </w:r>
    </w:p>
    <w:tbl>
      <w:tblPr>
        <w:tblStyle w:val="TableGrid"/>
        <w:tblW w:w="0" w:type="auto"/>
        <w:tblLook w:val="04A0" w:firstRow="1" w:lastRow="0" w:firstColumn="1" w:lastColumn="0" w:noHBand="0" w:noVBand="1"/>
      </w:tblPr>
      <w:tblGrid>
        <w:gridCol w:w="2569"/>
        <w:gridCol w:w="6781"/>
      </w:tblGrid>
      <w:tr w:rsidR="002C22AB" w:rsidRPr="00BF6411" w14:paraId="5FF636B6" w14:textId="77777777" w:rsidTr="007223AF">
        <w:tc>
          <w:tcPr>
            <w:tcW w:w="2569" w:type="dxa"/>
            <w:tcBorders>
              <w:bottom w:val="single" w:sz="4" w:space="0" w:color="auto"/>
            </w:tcBorders>
            <w:shd w:val="clear" w:color="auto" w:fill="D9D9D9" w:themeFill="background1" w:themeFillShade="D9"/>
          </w:tcPr>
          <w:p w14:paraId="57D1065C"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p w14:paraId="08EDD1CA" w14:textId="77777777" w:rsidR="002C22AB" w:rsidRPr="00BF6411" w:rsidRDefault="002C22AB" w:rsidP="00472CDB">
            <w:pPr>
              <w:rPr>
                <w:rFonts w:asciiTheme="minorHAnsi" w:hAnsiTheme="minorHAnsi"/>
              </w:rPr>
            </w:pPr>
          </w:p>
        </w:tc>
        <w:tc>
          <w:tcPr>
            <w:tcW w:w="6781" w:type="dxa"/>
          </w:tcPr>
          <w:p w14:paraId="2E91FBC8" w14:textId="77777777" w:rsidR="002C22AB" w:rsidRDefault="002C22AB" w:rsidP="005A5A3A">
            <w:pPr>
              <w:rPr>
                <w:rFonts w:asciiTheme="minorHAnsi" w:hAnsiTheme="minorHAnsi"/>
              </w:rPr>
            </w:pPr>
            <w:r w:rsidRPr="009F30D9">
              <w:rPr>
                <w:rFonts w:asciiTheme="minorHAnsi" w:hAnsiTheme="minorHAnsi"/>
              </w:rPr>
              <w:t>Modify namespace prefixes of extensions so they are something other than “</w:t>
            </w:r>
            <w:r w:rsidR="005A5A3A" w:rsidRPr="009F30D9">
              <w:rPr>
                <w:rFonts w:asciiTheme="minorHAnsi" w:hAnsiTheme="minorHAnsi"/>
              </w:rPr>
              <w:t>m</w:t>
            </w:r>
            <w:r w:rsidRPr="009F30D9">
              <w:rPr>
                <w:rFonts w:asciiTheme="minorHAnsi" w:hAnsiTheme="minorHAnsi"/>
              </w:rPr>
              <w:t xml:space="preserve">” and ‘p” </w:t>
            </w:r>
            <w:r w:rsidR="005A5A3A" w:rsidRPr="009F30D9">
              <w:rPr>
                <w:rFonts w:asciiTheme="minorHAnsi" w:hAnsiTheme="minorHAnsi"/>
              </w:rPr>
              <w:t>for material and production</w:t>
            </w:r>
          </w:p>
          <w:p w14:paraId="2695E81C" w14:textId="13152DFD" w:rsidR="008F0715" w:rsidRPr="00BF6411" w:rsidRDefault="008F0715" w:rsidP="005A5A3A">
            <w:pPr>
              <w:rPr>
                <w:rFonts w:asciiTheme="minorHAnsi" w:hAnsiTheme="minorHAnsi"/>
              </w:rPr>
            </w:pPr>
          </w:p>
        </w:tc>
      </w:tr>
      <w:tr w:rsidR="002C22AB" w:rsidRPr="00BF6411" w14:paraId="4BDC0A6B" w14:textId="77777777" w:rsidTr="007223AF">
        <w:tc>
          <w:tcPr>
            <w:tcW w:w="2569" w:type="dxa"/>
            <w:shd w:val="clear" w:color="auto" w:fill="D9D9D9" w:themeFill="background1" w:themeFillShade="D9"/>
          </w:tcPr>
          <w:p w14:paraId="631570A1"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488EC347" w14:textId="77777777" w:rsidR="002C22AB" w:rsidRPr="00BF6411" w:rsidRDefault="002C22AB" w:rsidP="00472CDB">
            <w:pPr>
              <w:rPr>
                <w:rFonts w:asciiTheme="minorHAnsi" w:hAnsiTheme="minorHAnsi"/>
              </w:rPr>
            </w:pPr>
          </w:p>
        </w:tc>
        <w:tc>
          <w:tcPr>
            <w:tcW w:w="6781" w:type="dxa"/>
          </w:tcPr>
          <w:p w14:paraId="27E65F20"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159801B1" w14:textId="77777777" w:rsidTr="00AB7CFE">
        <w:tc>
          <w:tcPr>
            <w:tcW w:w="2569" w:type="dxa"/>
            <w:shd w:val="clear" w:color="auto" w:fill="D9D9D9" w:themeFill="background1" w:themeFillShade="D9"/>
          </w:tcPr>
          <w:p w14:paraId="538882C3"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370D4F27" w14:textId="77777777" w:rsidR="002C22AB" w:rsidRPr="00BF6411" w:rsidRDefault="002C22AB" w:rsidP="00472CDB">
            <w:pPr>
              <w:rPr>
                <w:rFonts w:asciiTheme="minorHAnsi" w:hAnsiTheme="minorHAnsi"/>
              </w:rPr>
            </w:pPr>
          </w:p>
        </w:tc>
        <w:tc>
          <w:tcPr>
            <w:tcW w:w="6781" w:type="dxa"/>
          </w:tcPr>
          <w:p w14:paraId="14A25C9E" w14:textId="450E7EF6" w:rsidR="002C22AB" w:rsidRDefault="002C22AB" w:rsidP="00472CDB">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D0809">
              <w:rPr>
                <w:rFonts w:asciiTheme="minorHAnsi" w:eastAsia="Calibri" w:hAnsiTheme="minorHAnsi" w:cs="Calibri"/>
              </w:rPr>
              <w:t>Modify a simple 3MF</w:t>
            </w:r>
            <w:r>
              <w:rPr>
                <w:rFonts w:asciiTheme="minorHAnsi" w:eastAsia="Calibri" w:hAnsiTheme="minorHAnsi" w:cs="Calibri"/>
              </w:rPr>
              <w:t xml:space="preserve"> file such that the namespace prefix used for the </w:t>
            </w:r>
            <w:r w:rsidR="005A5A3A">
              <w:rPr>
                <w:rFonts w:asciiTheme="minorHAnsi" w:eastAsia="Calibri" w:hAnsiTheme="minorHAnsi" w:cs="Calibri"/>
              </w:rPr>
              <w:t>material</w:t>
            </w:r>
            <w:r>
              <w:rPr>
                <w:rFonts w:asciiTheme="minorHAnsi" w:eastAsia="Calibri" w:hAnsiTheme="minorHAnsi" w:cs="Calibri"/>
              </w:rPr>
              <w:t xml:space="preserve"> and production exten</w:t>
            </w:r>
            <w:r w:rsidR="005A5A3A">
              <w:rPr>
                <w:rFonts w:asciiTheme="minorHAnsi" w:eastAsia="Calibri" w:hAnsiTheme="minorHAnsi" w:cs="Calibri"/>
              </w:rPr>
              <w:t>sions is something other than “m</w:t>
            </w:r>
            <w:r>
              <w:rPr>
                <w:rFonts w:asciiTheme="minorHAnsi" w:eastAsia="Calibri" w:hAnsiTheme="minorHAnsi" w:cs="Calibri"/>
              </w:rPr>
              <w:t xml:space="preserve">” or “p” by modifying the </w:t>
            </w:r>
            <w:proofErr w:type="spellStart"/>
            <w:r>
              <w:rPr>
                <w:rFonts w:asciiTheme="minorHAnsi" w:eastAsia="Calibri" w:hAnsiTheme="minorHAnsi" w:cs="Calibri"/>
              </w:rPr>
              <w:t>xmlns</w:t>
            </w:r>
            <w:proofErr w:type="spellEnd"/>
            <w:r>
              <w:rPr>
                <w:rFonts w:asciiTheme="minorHAnsi" w:eastAsia="Calibri" w:hAnsiTheme="minorHAnsi" w:cs="Calibri"/>
              </w:rPr>
              <w:t xml:space="preserve"> declarations in the model element. Also update the prefixes used in </w:t>
            </w:r>
            <w:proofErr w:type="spellStart"/>
            <w:r>
              <w:rPr>
                <w:rFonts w:asciiTheme="minorHAnsi" w:eastAsia="Calibri" w:hAnsiTheme="minorHAnsi" w:cs="Calibri"/>
              </w:rPr>
              <w:t>requiredextensions</w:t>
            </w:r>
            <w:proofErr w:type="spellEnd"/>
            <w:r>
              <w:rPr>
                <w:rFonts w:asciiTheme="minorHAnsi" w:eastAsia="Calibri" w:hAnsiTheme="minorHAnsi" w:cs="Calibri"/>
              </w:rPr>
              <w:t xml:space="preserve"> to match the new prefixes</w:t>
            </w:r>
          </w:p>
          <w:p w14:paraId="04160C68" w14:textId="77777777" w:rsidR="005A5A3A" w:rsidRPr="00C6668C" w:rsidRDefault="005A5A3A" w:rsidP="00472CDB">
            <w:pPr>
              <w:rPr>
                <w:rFonts w:asciiTheme="minorHAnsi" w:eastAsia="Calibri" w:hAnsiTheme="minorHAnsi" w:cs="Calibri"/>
              </w:rPr>
            </w:pPr>
          </w:p>
          <w:p w14:paraId="33C7DDE2" w14:textId="77777777" w:rsidR="002C22AB" w:rsidRPr="00BF6411" w:rsidRDefault="002C22AB" w:rsidP="00472CDB">
            <w:pPr>
              <w:rPr>
                <w:rFonts w:asciiTheme="minorHAnsi" w:hAnsiTheme="minorHAnsi"/>
              </w:rPr>
            </w:pPr>
          </w:p>
        </w:tc>
      </w:tr>
      <w:tr w:rsidR="00AB7CFE" w:rsidRPr="00BF6411" w14:paraId="77A602A5" w14:textId="77777777" w:rsidTr="007223AF">
        <w:tc>
          <w:tcPr>
            <w:tcW w:w="2569" w:type="dxa"/>
            <w:tcBorders>
              <w:bottom w:val="single" w:sz="4" w:space="0" w:color="auto"/>
            </w:tcBorders>
            <w:shd w:val="clear" w:color="auto" w:fill="D9D9D9" w:themeFill="background1" w:themeFillShade="D9"/>
          </w:tcPr>
          <w:p w14:paraId="1EE840B9" w14:textId="5ABC810C"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F07C1E3" w14:textId="426257B4"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8B2846">
              <w:rPr>
                <w:rFonts w:asciiTheme="minorHAnsi" w:eastAsiaTheme="minorEastAsia" w:hAnsiTheme="minorHAnsi"/>
                <w:bCs/>
                <w:szCs w:val="20"/>
              </w:rPr>
              <w:t xml:space="preserve"> N/A</w:t>
            </w:r>
          </w:p>
        </w:tc>
      </w:tr>
    </w:tbl>
    <w:p w14:paraId="0385ADEF" w14:textId="77777777" w:rsidR="002C22AB" w:rsidRDefault="002C22AB" w:rsidP="002C22AB"/>
    <w:p w14:paraId="3A6E5A01" w14:textId="0825CAC8" w:rsidR="002C22AB" w:rsidRDefault="0003262E" w:rsidP="003162C7">
      <w:pPr>
        <w:pStyle w:val="Heading3"/>
      </w:pPr>
      <w:r>
        <w:t>P_</w:t>
      </w:r>
      <w:r w:rsidR="004360B7">
        <w:t>???_0</w:t>
      </w:r>
      <w:r w:rsidR="00AD4B88">
        <w:t>915</w:t>
      </w:r>
      <w:r w:rsidR="002C22AB">
        <w:t xml:space="preserve"> Object Pointers</w:t>
      </w:r>
    </w:p>
    <w:tbl>
      <w:tblPr>
        <w:tblStyle w:val="TableGrid"/>
        <w:tblW w:w="0" w:type="auto"/>
        <w:tblLook w:val="04A0" w:firstRow="1" w:lastRow="0" w:firstColumn="1" w:lastColumn="0" w:noHBand="0" w:noVBand="1"/>
      </w:tblPr>
      <w:tblGrid>
        <w:gridCol w:w="2570"/>
        <w:gridCol w:w="6780"/>
      </w:tblGrid>
      <w:tr w:rsidR="002C22AB" w:rsidRPr="00BF6411" w14:paraId="24926D2F" w14:textId="77777777" w:rsidTr="007223AF">
        <w:tc>
          <w:tcPr>
            <w:tcW w:w="2570" w:type="dxa"/>
            <w:tcBorders>
              <w:bottom w:val="single" w:sz="4" w:space="0" w:color="auto"/>
            </w:tcBorders>
            <w:shd w:val="clear" w:color="auto" w:fill="D9D9D9" w:themeFill="background1" w:themeFillShade="D9"/>
          </w:tcPr>
          <w:p w14:paraId="367FAA56"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0CCDA69A" w14:textId="77777777" w:rsidR="002C22AB" w:rsidRDefault="002C22AB" w:rsidP="009F30D9">
            <w:pPr>
              <w:rPr>
                <w:rFonts w:asciiTheme="minorHAnsi" w:hAnsiTheme="minorHAnsi"/>
              </w:rPr>
            </w:pPr>
            <w:r>
              <w:rPr>
                <w:rFonts w:asciiTheme="minorHAnsi" w:hAnsiTheme="minorHAnsi"/>
              </w:rPr>
              <w:t>A 3MF test job with various object relationships</w:t>
            </w:r>
          </w:p>
          <w:p w14:paraId="5AB67424" w14:textId="73EAABCC" w:rsidR="008F0715" w:rsidRPr="00BF6411" w:rsidRDefault="008F0715" w:rsidP="009F30D9">
            <w:pPr>
              <w:rPr>
                <w:rFonts w:asciiTheme="minorHAnsi" w:hAnsiTheme="minorHAnsi"/>
              </w:rPr>
            </w:pPr>
          </w:p>
        </w:tc>
      </w:tr>
      <w:tr w:rsidR="002C22AB" w:rsidRPr="00BF6411" w14:paraId="1BC4A4C9" w14:textId="77777777" w:rsidTr="007223AF">
        <w:tc>
          <w:tcPr>
            <w:tcW w:w="2570" w:type="dxa"/>
            <w:shd w:val="clear" w:color="auto" w:fill="D9D9D9" w:themeFill="background1" w:themeFillShade="D9"/>
          </w:tcPr>
          <w:p w14:paraId="53FB3C85"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684D968D" w14:textId="77777777" w:rsidR="002C22AB" w:rsidRPr="00BF6411" w:rsidRDefault="002C22AB" w:rsidP="00472CDB">
            <w:pPr>
              <w:rPr>
                <w:rFonts w:asciiTheme="minorHAnsi" w:hAnsiTheme="minorHAnsi"/>
              </w:rPr>
            </w:pPr>
          </w:p>
        </w:tc>
        <w:tc>
          <w:tcPr>
            <w:tcW w:w="6780" w:type="dxa"/>
          </w:tcPr>
          <w:p w14:paraId="03959012"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615B6B1C" w14:textId="77777777" w:rsidTr="00AB7CFE">
        <w:tc>
          <w:tcPr>
            <w:tcW w:w="2570" w:type="dxa"/>
            <w:shd w:val="clear" w:color="auto" w:fill="D9D9D9" w:themeFill="background1" w:themeFillShade="D9"/>
          </w:tcPr>
          <w:p w14:paraId="61F266DE"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2B61472A" w14:textId="77777777" w:rsidR="002C22AB" w:rsidRPr="00BF6411" w:rsidRDefault="002C22AB" w:rsidP="00472CDB">
            <w:pPr>
              <w:rPr>
                <w:rFonts w:asciiTheme="minorHAnsi" w:hAnsiTheme="minorHAnsi"/>
              </w:rPr>
            </w:pPr>
          </w:p>
        </w:tc>
        <w:tc>
          <w:tcPr>
            <w:tcW w:w="6780" w:type="dxa"/>
          </w:tcPr>
          <w:p w14:paraId="4DF3DB0B" w14:textId="43A2B96A" w:rsidR="009F30D9" w:rsidRPr="006E239B" w:rsidRDefault="002C22AB" w:rsidP="009F30D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9F30D9">
              <w:rPr>
                <w:rFonts w:asciiTheme="minorHAnsi" w:eastAsia="Calibri" w:hAnsiTheme="minorHAnsi" w:cs="Calibri"/>
                <w:b/>
              </w:rPr>
              <w:t>–</w:t>
            </w:r>
            <w:r w:rsidRPr="009F30D9">
              <w:rPr>
                <w:rFonts w:asciiTheme="minorHAnsi" w:eastAsia="Calibri" w:hAnsiTheme="minorHAnsi" w:cs="Calibri"/>
              </w:rPr>
              <w:t xml:space="preserve"> Create a 3MF file that uses Build item path references to two separate parts containing mesh objects.</w:t>
            </w:r>
          </w:p>
          <w:p w14:paraId="36FB4A3A" w14:textId="63B80EA4" w:rsidR="002C22AB" w:rsidRPr="006E239B" w:rsidRDefault="002C22AB" w:rsidP="007B27AF">
            <w:pPr>
              <w:rPr>
                <w:rFonts w:asciiTheme="minorHAnsi" w:eastAsia="Calibri" w:hAnsiTheme="minorHAnsi" w:cs="Calibri"/>
              </w:rPr>
            </w:pPr>
          </w:p>
        </w:tc>
      </w:tr>
      <w:tr w:rsidR="00AB7CFE" w:rsidRPr="00BF6411" w14:paraId="5715C27E" w14:textId="77777777" w:rsidTr="007223AF">
        <w:tc>
          <w:tcPr>
            <w:tcW w:w="2570" w:type="dxa"/>
            <w:tcBorders>
              <w:bottom w:val="single" w:sz="4" w:space="0" w:color="auto"/>
            </w:tcBorders>
            <w:shd w:val="clear" w:color="auto" w:fill="D9D9D9" w:themeFill="background1" w:themeFillShade="D9"/>
          </w:tcPr>
          <w:p w14:paraId="4F3D8C3E" w14:textId="7473A017"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739FFC4" w14:textId="6D1D0A47"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2F2C4A">
              <w:rPr>
                <w:rFonts w:asciiTheme="minorHAnsi" w:eastAsiaTheme="minorEastAsia" w:hAnsiTheme="minorHAnsi"/>
                <w:bCs/>
                <w:szCs w:val="20"/>
              </w:rPr>
              <w:t xml:space="preserve"> N/A</w:t>
            </w:r>
          </w:p>
        </w:tc>
      </w:tr>
    </w:tbl>
    <w:p w14:paraId="1A8E7113" w14:textId="240D5D26" w:rsidR="7E4BDF2E" w:rsidRDefault="7E4BDF2E" w:rsidP="7E4BDF2E"/>
    <w:p w14:paraId="41E86E6F" w14:textId="77777777" w:rsidR="004360B7" w:rsidRDefault="004360B7" w:rsidP="004360B7">
      <w:pPr>
        <w:rPr>
          <w:rFonts w:eastAsiaTheme="majorEastAsia" w:cstheme="majorBidi"/>
          <w:b/>
          <w:bCs/>
          <w:color w:val="365F91" w:themeColor="accent1" w:themeShade="BF"/>
          <w:sz w:val="22"/>
        </w:rPr>
      </w:pPr>
    </w:p>
    <w:p w14:paraId="0CE176D0" w14:textId="223EC9FA" w:rsidR="004360B7" w:rsidRDefault="004360B7" w:rsidP="00D4648B">
      <w:pPr>
        <w:pStyle w:val="Heading2"/>
      </w:pPr>
      <w:bookmarkStart w:id="28" w:name="_Toc517687740"/>
      <w:bookmarkStart w:id="29" w:name="_Toc162180997"/>
      <w:r>
        <w:lastRenderedPageBreak/>
        <w:t>Positive 3MF Slice Extension Test Cases</w:t>
      </w:r>
      <w:bookmarkEnd w:id="28"/>
      <w:bookmarkEnd w:id="29"/>
    </w:p>
    <w:p w14:paraId="4097BEE9" w14:textId="3E1329BD" w:rsidR="004360B7" w:rsidRPr="000A759F" w:rsidRDefault="004360B7" w:rsidP="000A759F">
      <w:pPr>
        <w:pStyle w:val="Heading3"/>
      </w:pPr>
      <w:r w:rsidRPr="000A759F">
        <w:t xml:space="preserve"> </w:t>
      </w:r>
      <w:bookmarkStart w:id="30" w:name="_Toc517687741"/>
      <w:r w:rsidRPr="000A759F">
        <w:t xml:space="preserve">P_???_1501 </w:t>
      </w:r>
      <w:proofErr w:type="spellStart"/>
      <w:r w:rsidRPr="000A759F">
        <w:t>Meshresolution</w:t>
      </w:r>
      <w:proofErr w:type="spellEnd"/>
      <w:r w:rsidRPr="000A759F">
        <w:t xml:space="preserve"> Attribute</w:t>
      </w:r>
      <w:bookmarkEnd w:id="30"/>
    </w:p>
    <w:tbl>
      <w:tblPr>
        <w:tblStyle w:val="TableGrid"/>
        <w:tblW w:w="9648" w:type="dxa"/>
        <w:tblLook w:val="04A0" w:firstRow="1" w:lastRow="0" w:firstColumn="1" w:lastColumn="0" w:noHBand="0" w:noVBand="1"/>
      </w:tblPr>
      <w:tblGrid>
        <w:gridCol w:w="2628"/>
        <w:gridCol w:w="7020"/>
      </w:tblGrid>
      <w:tr w:rsidR="004360B7" w:rsidRPr="00F84397" w14:paraId="2539B217" w14:textId="77777777" w:rsidTr="00E02FC3">
        <w:tc>
          <w:tcPr>
            <w:tcW w:w="2628" w:type="dxa"/>
            <w:tcBorders>
              <w:bottom w:val="single" w:sz="4" w:space="0" w:color="auto"/>
            </w:tcBorders>
            <w:shd w:val="clear" w:color="auto" w:fill="D9D9D9" w:themeFill="background1" w:themeFillShade="D9"/>
          </w:tcPr>
          <w:p w14:paraId="1883D713"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4DEB2FF" w14:textId="77777777" w:rsidR="004360B7" w:rsidRPr="00F84397" w:rsidRDefault="004360B7" w:rsidP="00E02FC3">
            <w:pPr>
              <w:rPr>
                <w:rFonts w:asciiTheme="minorHAnsi" w:hAnsiTheme="minorHAnsi"/>
                <w:b/>
                <w:szCs w:val="20"/>
              </w:rPr>
            </w:pPr>
          </w:p>
        </w:tc>
        <w:tc>
          <w:tcPr>
            <w:tcW w:w="7020" w:type="dxa"/>
          </w:tcPr>
          <w:p w14:paraId="3E8591DD" w14:textId="77777777" w:rsidR="004360B7" w:rsidRPr="00F84397" w:rsidRDefault="004360B7" w:rsidP="00E02FC3">
            <w:pPr>
              <w:rPr>
                <w:rFonts w:asciiTheme="minorHAnsi" w:hAnsiTheme="minorHAnsi"/>
                <w:szCs w:val="20"/>
              </w:rPr>
            </w:pPr>
            <w:r>
              <w:rPr>
                <w:rFonts w:asciiTheme="minorHAnsi" w:hAnsiTheme="minorHAnsi"/>
                <w:szCs w:val="20"/>
              </w:rPr>
              <w:t xml:space="preserve">Valid enumerations of </w:t>
            </w:r>
            <w:proofErr w:type="spellStart"/>
            <w:r>
              <w:rPr>
                <w:rFonts w:asciiTheme="minorHAnsi" w:hAnsiTheme="minorHAnsi"/>
                <w:szCs w:val="20"/>
              </w:rPr>
              <w:t>meshresolution</w:t>
            </w:r>
            <w:proofErr w:type="spellEnd"/>
          </w:p>
        </w:tc>
      </w:tr>
      <w:tr w:rsidR="004360B7" w:rsidRPr="00F84397" w14:paraId="6B5D3D1F" w14:textId="77777777" w:rsidTr="00E02FC3">
        <w:trPr>
          <w:trHeight w:val="56"/>
        </w:trPr>
        <w:tc>
          <w:tcPr>
            <w:tcW w:w="2628" w:type="dxa"/>
            <w:shd w:val="clear" w:color="auto" w:fill="D9D9D9" w:themeFill="background1" w:themeFillShade="D9"/>
          </w:tcPr>
          <w:p w14:paraId="43731025"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3F3DD3" w14:textId="77777777" w:rsidR="004360B7" w:rsidRPr="00F84397" w:rsidRDefault="004360B7" w:rsidP="00E02FC3">
            <w:pPr>
              <w:rPr>
                <w:rFonts w:asciiTheme="minorHAnsi" w:hAnsiTheme="minorHAnsi"/>
                <w:b/>
                <w:szCs w:val="20"/>
              </w:rPr>
            </w:pPr>
          </w:p>
        </w:tc>
        <w:tc>
          <w:tcPr>
            <w:tcW w:w="7020" w:type="dxa"/>
          </w:tcPr>
          <w:p w14:paraId="05338E17" w14:textId="77777777" w:rsidR="004360B7" w:rsidRPr="00F84397" w:rsidRDefault="004360B7" w:rsidP="00E02FC3">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03 </w:t>
            </w:r>
            <w:r w:rsidRPr="00F84397">
              <w:rPr>
                <w:rFonts w:asciiTheme="minorHAnsi" w:eastAsia="Verdana" w:hAnsiTheme="minorHAnsi" w:cs="Verdana"/>
                <w:szCs w:val="20"/>
              </w:rPr>
              <w:t>– Printer should process correctly</w:t>
            </w:r>
          </w:p>
          <w:p w14:paraId="25DEB1F1" w14:textId="77777777" w:rsidR="004360B7" w:rsidRPr="00F84397" w:rsidRDefault="004360B7" w:rsidP="00E02FC3">
            <w:pPr>
              <w:rPr>
                <w:rFonts w:asciiTheme="minorHAnsi" w:hAnsiTheme="minorHAnsi"/>
                <w:szCs w:val="20"/>
              </w:rPr>
            </w:pPr>
          </w:p>
        </w:tc>
      </w:tr>
      <w:tr w:rsidR="004360B7" w:rsidRPr="00F84397" w14:paraId="2A6C0C78" w14:textId="77777777" w:rsidTr="00AB7CFE">
        <w:trPr>
          <w:trHeight w:val="56"/>
        </w:trPr>
        <w:tc>
          <w:tcPr>
            <w:tcW w:w="2628" w:type="dxa"/>
            <w:shd w:val="clear" w:color="auto" w:fill="D9D9D9" w:themeFill="background1" w:themeFillShade="D9"/>
          </w:tcPr>
          <w:p w14:paraId="72FEAE8B"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7AF412" w14:textId="77777777" w:rsidR="004360B7" w:rsidRPr="00F84397" w:rsidRDefault="004360B7" w:rsidP="00E02FC3">
            <w:pPr>
              <w:rPr>
                <w:rFonts w:asciiTheme="minorHAnsi" w:hAnsiTheme="minorHAnsi"/>
                <w:b/>
                <w:szCs w:val="20"/>
              </w:rPr>
            </w:pPr>
          </w:p>
        </w:tc>
        <w:tc>
          <w:tcPr>
            <w:tcW w:w="7020" w:type="dxa"/>
          </w:tcPr>
          <w:p w14:paraId="1AF22DD5"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Pr>
                <w:rFonts w:asciiTheme="minorHAnsi" w:eastAsia="Calibri" w:hAnsiTheme="minorHAnsi" w:cs="Calibri"/>
                <w:szCs w:val="20"/>
              </w:rPr>
              <w:t xml:space="preserve">Use </w:t>
            </w:r>
            <w:proofErr w:type="spellStart"/>
            <w:r>
              <w:rPr>
                <w:rFonts w:asciiTheme="minorHAnsi" w:eastAsia="Calibri" w:hAnsiTheme="minorHAnsi" w:cs="Calibri"/>
                <w:szCs w:val="20"/>
              </w:rPr>
              <w:t>full</w:t>
            </w:r>
            <w:r w:rsidRPr="00F84397">
              <w:rPr>
                <w:rFonts w:asciiTheme="minorHAnsi" w:eastAsia="Calibri" w:hAnsiTheme="minorHAnsi" w:cs="Calibri"/>
                <w:szCs w:val="20"/>
              </w:rPr>
              <w:t>res</w:t>
            </w:r>
            <w:proofErr w:type="spellEnd"/>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meshresolution</w:t>
            </w:r>
            <w:proofErr w:type="spellEnd"/>
            <w:r w:rsidRPr="00F84397">
              <w:rPr>
                <w:rFonts w:asciiTheme="minorHAnsi" w:eastAsia="Calibri" w:hAnsiTheme="minorHAnsi" w:cs="Calibri"/>
                <w:szCs w:val="20"/>
              </w:rPr>
              <w:t xml:space="preserve"> attribute</w:t>
            </w:r>
          </w:p>
          <w:p w14:paraId="57D50F4E" w14:textId="77777777" w:rsidR="004360B7" w:rsidRPr="00F84397" w:rsidRDefault="004360B7" w:rsidP="00E02FC3">
            <w:pPr>
              <w:rPr>
                <w:rFonts w:asciiTheme="minorHAnsi" w:hAnsiTheme="minorHAnsi"/>
                <w:szCs w:val="20"/>
              </w:rPr>
            </w:pPr>
          </w:p>
          <w:p w14:paraId="23B915C1"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02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Calibri" w:hAnsiTheme="minorHAnsi" w:cs="Calibri"/>
                <w:szCs w:val="20"/>
              </w:rPr>
              <w:t xml:space="preserve">Use </w:t>
            </w:r>
            <w:proofErr w:type="spellStart"/>
            <w:r w:rsidRPr="00F84397">
              <w:rPr>
                <w:rFonts w:asciiTheme="minorHAnsi" w:eastAsia="Calibri" w:hAnsiTheme="minorHAnsi" w:cs="Calibri"/>
                <w:szCs w:val="20"/>
              </w:rPr>
              <w:t>lowres</w:t>
            </w:r>
            <w:proofErr w:type="spellEnd"/>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meshresolution</w:t>
            </w:r>
            <w:proofErr w:type="spellEnd"/>
            <w:r w:rsidRPr="00F84397">
              <w:rPr>
                <w:rFonts w:asciiTheme="minorHAnsi" w:eastAsia="Calibri" w:hAnsiTheme="minorHAnsi" w:cs="Calibri"/>
                <w:szCs w:val="20"/>
              </w:rPr>
              <w:t xml:space="preserve"> attribute</w:t>
            </w:r>
          </w:p>
          <w:p w14:paraId="0E844E9B" w14:textId="77777777" w:rsidR="004360B7" w:rsidRDefault="004360B7" w:rsidP="00E02FC3">
            <w:pPr>
              <w:rPr>
                <w:rFonts w:asciiTheme="minorHAnsi" w:eastAsia="Calibri" w:hAnsiTheme="minorHAnsi" w:cs="Calibri"/>
                <w:szCs w:val="20"/>
              </w:rPr>
            </w:pPr>
          </w:p>
          <w:p w14:paraId="04C83A59" w14:textId="77777777" w:rsidR="004360B7" w:rsidRPr="00F84397" w:rsidRDefault="004360B7" w:rsidP="00E02FC3">
            <w:pPr>
              <w:rPr>
                <w:rFonts w:asciiTheme="minorHAnsi" w:hAnsiTheme="minorHAnsi"/>
                <w:szCs w:val="20"/>
              </w:rPr>
            </w:pPr>
            <w:r w:rsidRPr="00827186">
              <w:rPr>
                <w:rFonts w:asciiTheme="minorHAnsi" w:eastAsia="Calibri" w:hAnsiTheme="minorHAnsi" w:cs="Calibri"/>
                <w:b/>
                <w:szCs w:val="20"/>
              </w:rPr>
              <w:t>03</w:t>
            </w:r>
            <w:r>
              <w:rPr>
                <w:rFonts w:asciiTheme="minorHAnsi" w:eastAsia="Calibri" w:hAnsiTheme="minorHAnsi" w:cs="Calibri"/>
                <w:szCs w:val="20"/>
              </w:rPr>
              <w:t xml:space="preserve"> – Omit </w:t>
            </w:r>
            <w:proofErr w:type="spellStart"/>
            <w:r>
              <w:rPr>
                <w:rFonts w:asciiTheme="minorHAnsi" w:eastAsia="Calibri" w:hAnsiTheme="minorHAnsi" w:cs="Calibri"/>
                <w:szCs w:val="20"/>
              </w:rPr>
              <w:t>meshresolution</w:t>
            </w:r>
            <w:proofErr w:type="spellEnd"/>
            <w:r>
              <w:rPr>
                <w:rFonts w:asciiTheme="minorHAnsi" w:eastAsia="Calibri" w:hAnsiTheme="minorHAnsi" w:cs="Calibri"/>
                <w:szCs w:val="20"/>
              </w:rPr>
              <w:t xml:space="preserve"> from the model element</w:t>
            </w:r>
          </w:p>
          <w:p w14:paraId="107317FD"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E5C5465" w14:textId="77777777" w:rsidTr="00E02FC3">
        <w:trPr>
          <w:trHeight w:val="56"/>
        </w:trPr>
        <w:tc>
          <w:tcPr>
            <w:tcW w:w="2628" w:type="dxa"/>
            <w:tcBorders>
              <w:bottom w:val="single" w:sz="4" w:space="0" w:color="auto"/>
            </w:tcBorders>
            <w:shd w:val="clear" w:color="auto" w:fill="D9D9D9" w:themeFill="background1" w:themeFillShade="D9"/>
          </w:tcPr>
          <w:p w14:paraId="61ABC6BF" w14:textId="79955B2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5F475EA" w14:textId="61C71807" w:rsidR="00AB7CFE" w:rsidRPr="00F84397" w:rsidRDefault="00AB7CFE" w:rsidP="00AB7CFE">
            <w:pPr>
              <w:rPr>
                <w:rFonts w:asciiTheme="minorHAnsi" w:eastAsiaTheme="minorEastAsia" w:hAnsiTheme="minorHAnsi"/>
                <w:b/>
                <w:bCs/>
                <w:szCs w:val="20"/>
              </w:rPr>
            </w:pPr>
            <w:hyperlink r:id="rId88" w:anchor="Slice-Extension-Additions-Overview" w:history="1">
              <w:r w:rsidRPr="005D31F9">
                <w:rPr>
                  <w:rStyle w:val="Hyperlink"/>
                  <w:rFonts w:asciiTheme="minorHAnsi" w:eastAsiaTheme="minorEastAsia" w:hAnsiTheme="minorHAnsi"/>
                  <w:bCs/>
                  <w:szCs w:val="20"/>
                </w:rPr>
                <w:t>Link to Requirement in 3MF Specification</w:t>
              </w:r>
            </w:hyperlink>
          </w:p>
        </w:tc>
      </w:tr>
    </w:tbl>
    <w:p w14:paraId="0E271CFB" w14:textId="77777777" w:rsidR="004360B7" w:rsidRDefault="004360B7" w:rsidP="004360B7"/>
    <w:p w14:paraId="0D8F844E" w14:textId="0925B98E" w:rsidR="004360B7" w:rsidRPr="000A759F" w:rsidRDefault="004360B7" w:rsidP="000A759F">
      <w:pPr>
        <w:pStyle w:val="Heading3"/>
      </w:pPr>
      <w:r w:rsidRPr="000A759F">
        <w:t xml:space="preserve"> </w:t>
      </w:r>
      <w:bookmarkStart w:id="31" w:name="_Toc517687742"/>
      <w:r w:rsidRPr="000A759F">
        <w:t>P_???_1502 Transform Matrices</w:t>
      </w:r>
      <w:bookmarkEnd w:id="31"/>
    </w:p>
    <w:tbl>
      <w:tblPr>
        <w:tblStyle w:val="TableGrid"/>
        <w:tblW w:w="9648" w:type="dxa"/>
        <w:tblLook w:val="04A0" w:firstRow="1" w:lastRow="0" w:firstColumn="1" w:lastColumn="0" w:noHBand="0" w:noVBand="1"/>
      </w:tblPr>
      <w:tblGrid>
        <w:gridCol w:w="2628"/>
        <w:gridCol w:w="7020"/>
      </w:tblGrid>
      <w:tr w:rsidR="004360B7" w:rsidRPr="00F84397" w14:paraId="475B21EB" w14:textId="77777777" w:rsidTr="00E02FC3">
        <w:tc>
          <w:tcPr>
            <w:tcW w:w="2628" w:type="dxa"/>
            <w:tcBorders>
              <w:bottom w:val="single" w:sz="4" w:space="0" w:color="auto"/>
            </w:tcBorders>
            <w:shd w:val="clear" w:color="auto" w:fill="D9D9D9" w:themeFill="background1" w:themeFillShade="D9"/>
          </w:tcPr>
          <w:p w14:paraId="55D363E0"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9AB636A" w14:textId="77777777" w:rsidR="004360B7" w:rsidRPr="00F84397" w:rsidRDefault="004360B7" w:rsidP="00E02FC3">
            <w:pPr>
              <w:rPr>
                <w:rFonts w:asciiTheme="minorHAnsi" w:hAnsiTheme="minorHAnsi"/>
                <w:b/>
                <w:szCs w:val="20"/>
              </w:rPr>
            </w:pPr>
          </w:p>
        </w:tc>
        <w:tc>
          <w:tcPr>
            <w:tcW w:w="7020" w:type="dxa"/>
          </w:tcPr>
          <w:p w14:paraId="2F11A796" w14:textId="77777777" w:rsidR="004360B7" w:rsidRDefault="004360B7" w:rsidP="00E02FC3">
            <w:pPr>
              <w:rPr>
                <w:rFonts w:asciiTheme="minorHAnsi" w:hAnsiTheme="minorHAnsi"/>
                <w:szCs w:val="20"/>
              </w:rPr>
            </w:pPr>
            <w:r>
              <w:rPr>
                <w:rFonts w:asciiTheme="minorHAnsi" w:hAnsiTheme="minorHAnsi"/>
                <w:szCs w:val="20"/>
              </w:rPr>
              <w:t>Modify the allowable transform matrix elements for a sliced 3MF file (i.e. planar transformation)</w:t>
            </w:r>
          </w:p>
          <w:p w14:paraId="5356E34F" w14:textId="77777777" w:rsidR="004360B7" w:rsidRPr="00F84397" w:rsidRDefault="004360B7" w:rsidP="00E02FC3">
            <w:pPr>
              <w:rPr>
                <w:rFonts w:asciiTheme="minorHAnsi" w:hAnsiTheme="minorHAnsi"/>
                <w:szCs w:val="20"/>
              </w:rPr>
            </w:pPr>
          </w:p>
        </w:tc>
      </w:tr>
      <w:tr w:rsidR="004360B7" w:rsidRPr="00F84397" w14:paraId="26289581" w14:textId="77777777" w:rsidTr="00E02FC3">
        <w:trPr>
          <w:trHeight w:val="56"/>
        </w:trPr>
        <w:tc>
          <w:tcPr>
            <w:tcW w:w="2628" w:type="dxa"/>
            <w:shd w:val="clear" w:color="auto" w:fill="D9D9D9" w:themeFill="background1" w:themeFillShade="D9"/>
          </w:tcPr>
          <w:p w14:paraId="097DBF6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3823AB67" w14:textId="77777777" w:rsidR="004360B7" w:rsidRPr="00F84397" w:rsidRDefault="004360B7" w:rsidP="00E02FC3">
            <w:pPr>
              <w:rPr>
                <w:rFonts w:asciiTheme="minorHAnsi" w:hAnsiTheme="minorHAnsi"/>
                <w:b/>
                <w:szCs w:val="20"/>
              </w:rPr>
            </w:pPr>
          </w:p>
        </w:tc>
        <w:tc>
          <w:tcPr>
            <w:tcW w:w="7020" w:type="dxa"/>
          </w:tcPr>
          <w:p w14:paraId="4B736CFA" w14:textId="6FC03FFF"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00B142E0">
              <w:rPr>
                <w:rFonts w:asciiTheme="minorHAnsi" w:eastAsia="Verdana" w:hAnsiTheme="minorHAnsi" w:cs="Verdana"/>
              </w:rPr>
              <w:t>06</w:t>
            </w:r>
            <w:r w:rsidRPr="00F84397">
              <w:rPr>
                <w:rFonts w:asciiTheme="minorHAnsi" w:eastAsia="Verdana" w:hAnsiTheme="minorHAnsi" w:cs="Verdana"/>
              </w:rPr>
              <w:t xml:space="preserve"> – Printer should process correctly</w:t>
            </w:r>
          </w:p>
        </w:tc>
      </w:tr>
      <w:tr w:rsidR="004360B7" w:rsidRPr="00F84397" w14:paraId="338FC341" w14:textId="77777777" w:rsidTr="00AB7CFE">
        <w:trPr>
          <w:trHeight w:val="56"/>
        </w:trPr>
        <w:tc>
          <w:tcPr>
            <w:tcW w:w="2628" w:type="dxa"/>
            <w:shd w:val="clear" w:color="auto" w:fill="D9D9D9" w:themeFill="background1" w:themeFillShade="D9"/>
          </w:tcPr>
          <w:p w14:paraId="7DFC31CD" w14:textId="3D4CEB14" w:rsidR="004360B7" w:rsidRPr="00F84397" w:rsidRDefault="004360B7" w:rsidP="00E02FC3">
            <w:pPr>
              <w:rPr>
                <w:rFonts w:asciiTheme="minorHAnsi" w:hAnsiTheme="minorHAnsi"/>
                <w:b/>
                <w:szCs w:val="20"/>
              </w:rPr>
            </w:pPr>
            <w:r w:rsidRPr="00F84397">
              <w:rPr>
                <w:rFonts w:asciiTheme="minorHAnsi" w:eastAsiaTheme="minorEastAsia" w:hAnsiTheme="minorHAnsi"/>
                <w:b/>
                <w:bCs/>
                <w:szCs w:val="20"/>
              </w:rPr>
              <w:t>Test Case Iterations</w:t>
            </w:r>
          </w:p>
        </w:tc>
        <w:tc>
          <w:tcPr>
            <w:tcW w:w="7020" w:type="dxa"/>
          </w:tcPr>
          <w:p w14:paraId="4F0F91A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Modify M0, M11, M30, M31, and M32 in a build item transform </w:t>
            </w:r>
          </w:p>
          <w:p w14:paraId="2353FAE8" w14:textId="77777777" w:rsidR="004360B7" w:rsidRPr="00F84397" w:rsidRDefault="004360B7" w:rsidP="00E02FC3">
            <w:pPr>
              <w:rPr>
                <w:rFonts w:asciiTheme="minorHAnsi" w:hAnsiTheme="minorHAnsi"/>
              </w:rPr>
            </w:pPr>
          </w:p>
          <w:p w14:paraId="67CD4915"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w:t>
            </w:r>
            <w:r>
              <w:rPr>
                <w:rFonts w:asciiTheme="minorHAnsi" w:eastAsia="Calibri" w:hAnsiTheme="minorHAnsi" w:cs="Calibri"/>
                <w:b/>
              </w:rPr>
              <w:t>–</w:t>
            </w:r>
            <w:r w:rsidRPr="00F84397">
              <w:rPr>
                <w:rFonts w:asciiTheme="minorHAnsi" w:eastAsia="Calibri" w:hAnsiTheme="minorHAnsi" w:cs="Calibri"/>
              </w:rPr>
              <w:t xml:space="preserve"> Modify M0, M11, M30, M31, and M32 in a component transform </w:t>
            </w:r>
          </w:p>
          <w:p w14:paraId="49798A50" w14:textId="77777777" w:rsidR="004360B7" w:rsidRPr="00F84397" w:rsidRDefault="004360B7" w:rsidP="00E02FC3">
            <w:pPr>
              <w:rPr>
                <w:rFonts w:asciiTheme="minorHAnsi" w:hAnsiTheme="minorHAnsi"/>
              </w:rPr>
            </w:pPr>
          </w:p>
          <w:p w14:paraId="56BBF72D"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03 –</w:t>
            </w:r>
            <w:r w:rsidRPr="00F84397">
              <w:rPr>
                <w:rFonts w:asciiTheme="minorHAnsi" w:eastAsia="Calibri" w:hAnsiTheme="minorHAnsi" w:cs="Calibri"/>
              </w:rPr>
              <w:t xml:space="preserve"> Modify M0, M01, M10, M11, and M32 in a build item transform </w:t>
            </w:r>
          </w:p>
          <w:p w14:paraId="04066A91" w14:textId="77777777" w:rsidR="004360B7" w:rsidRPr="00F84397" w:rsidRDefault="004360B7" w:rsidP="00E02FC3">
            <w:pPr>
              <w:rPr>
                <w:rFonts w:asciiTheme="minorHAnsi" w:hAnsiTheme="minorHAnsi"/>
              </w:rPr>
            </w:pPr>
          </w:p>
          <w:p w14:paraId="053301C3"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04 –</w:t>
            </w:r>
            <w:r w:rsidRPr="00F84397">
              <w:rPr>
                <w:rFonts w:asciiTheme="minorHAnsi" w:eastAsia="Calibri" w:hAnsiTheme="minorHAnsi" w:cs="Calibri"/>
              </w:rPr>
              <w:t xml:space="preserve"> Modify M0, M01, M10, M11, and M32 in a component transform</w:t>
            </w:r>
          </w:p>
          <w:p w14:paraId="10D75B74" w14:textId="77777777" w:rsidR="004360B7" w:rsidRDefault="004360B7" w:rsidP="00E02FC3">
            <w:pPr>
              <w:rPr>
                <w:rFonts w:asciiTheme="minorHAnsi" w:eastAsia="Calibri" w:hAnsiTheme="minorHAnsi" w:cs="Calibri"/>
              </w:rPr>
            </w:pPr>
          </w:p>
          <w:p w14:paraId="30DC1ACD" w14:textId="77777777" w:rsidR="004360B7" w:rsidRDefault="004360B7" w:rsidP="00E02FC3">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sliced file with a build item pointing to an object with components, then an object with mesh. Add or modify the transforms in the build item and each of the object components to create a cascading effect using transform elements M0, M01, M10, M11, M30, M31, and M32.</w:t>
            </w:r>
          </w:p>
          <w:p w14:paraId="06FD0404" w14:textId="77777777" w:rsidR="004360B7" w:rsidRPr="00F84397" w:rsidRDefault="004360B7" w:rsidP="00E02FC3">
            <w:pPr>
              <w:rPr>
                <w:rFonts w:asciiTheme="minorHAnsi" w:eastAsiaTheme="minorEastAsia" w:hAnsiTheme="minorHAnsi"/>
                <w:b/>
                <w:bCs/>
              </w:rPr>
            </w:pPr>
          </w:p>
        </w:tc>
      </w:tr>
      <w:tr w:rsidR="00AB7CFE" w:rsidRPr="00F84397" w14:paraId="0F76F2F9" w14:textId="77777777" w:rsidTr="00E02FC3">
        <w:trPr>
          <w:trHeight w:val="56"/>
        </w:trPr>
        <w:tc>
          <w:tcPr>
            <w:tcW w:w="2628" w:type="dxa"/>
            <w:tcBorders>
              <w:bottom w:val="single" w:sz="4" w:space="0" w:color="auto"/>
            </w:tcBorders>
            <w:shd w:val="clear" w:color="auto" w:fill="D9D9D9" w:themeFill="background1" w:themeFillShade="D9"/>
          </w:tcPr>
          <w:p w14:paraId="594F0B2E" w14:textId="1B4CE5C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86CC2B8" w14:textId="69D65994"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25577">
              <w:rPr>
                <w:rFonts w:asciiTheme="minorHAnsi" w:eastAsiaTheme="minorEastAsia" w:hAnsiTheme="minorHAnsi"/>
                <w:bCs/>
                <w:szCs w:val="20"/>
              </w:rPr>
              <w:t xml:space="preserve"> Blank</w:t>
            </w:r>
          </w:p>
        </w:tc>
      </w:tr>
    </w:tbl>
    <w:p w14:paraId="2D425820" w14:textId="77777777" w:rsidR="004360B7" w:rsidRDefault="004360B7" w:rsidP="004360B7">
      <w:pPr>
        <w:rPr>
          <w:rFonts w:asciiTheme="majorHAnsi" w:eastAsiaTheme="majorEastAsia" w:hAnsiTheme="majorHAnsi" w:cstheme="majorBidi"/>
          <w:color w:val="4F81BD" w:themeColor="accent1"/>
          <w:sz w:val="26"/>
          <w:szCs w:val="26"/>
        </w:rPr>
      </w:pPr>
    </w:p>
    <w:p w14:paraId="653B905A" w14:textId="77777777" w:rsidR="004360B7" w:rsidRDefault="004360B7" w:rsidP="004360B7">
      <w:pPr>
        <w:rPr>
          <w:rFonts w:asciiTheme="majorHAnsi" w:eastAsiaTheme="majorEastAsia" w:hAnsiTheme="majorHAnsi" w:cstheme="majorBidi"/>
          <w:b/>
          <w:bCs/>
          <w:color w:val="4F81BD" w:themeColor="accent1"/>
          <w:sz w:val="22"/>
        </w:rPr>
      </w:pPr>
      <w:r>
        <w:br w:type="page"/>
      </w:r>
    </w:p>
    <w:p w14:paraId="391DA689" w14:textId="4B6C10B5" w:rsidR="004360B7" w:rsidRPr="000A759F" w:rsidRDefault="004360B7" w:rsidP="000A759F">
      <w:pPr>
        <w:pStyle w:val="Heading3"/>
      </w:pPr>
      <w:r w:rsidRPr="000A759F">
        <w:lastRenderedPageBreak/>
        <w:t xml:space="preserve"> </w:t>
      </w:r>
      <w:bookmarkStart w:id="32" w:name="_Toc517687743"/>
      <w:r w:rsidRPr="000A759F">
        <w:t>P_???_1503 Slice Increments</w:t>
      </w:r>
      <w:bookmarkEnd w:id="32"/>
    </w:p>
    <w:tbl>
      <w:tblPr>
        <w:tblStyle w:val="TableGrid"/>
        <w:tblW w:w="9648" w:type="dxa"/>
        <w:tblLook w:val="04A0" w:firstRow="1" w:lastRow="0" w:firstColumn="1" w:lastColumn="0" w:noHBand="0" w:noVBand="1"/>
      </w:tblPr>
      <w:tblGrid>
        <w:gridCol w:w="2628"/>
        <w:gridCol w:w="7020"/>
      </w:tblGrid>
      <w:tr w:rsidR="004360B7" w:rsidRPr="00F84397" w14:paraId="1D2A638C" w14:textId="77777777" w:rsidTr="00E02FC3">
        <w:tc>
          <w:tcPr>
            <w:tcW w:w="2628" w:type="dxa"/>
            <w:tcBorders>
              <w:bottom w:val="single" w:sz="4" w:space="0" w:color="auto"/>
            </w:tcBorders>
            <w:shd w:val="clear" w:color="auto" w:fill="D9D9D9" w:themeFill="background1" w:themeFillShade="D9"/>
          </w:tcPr>
          <w:p w14:paraId="418AA77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7F467370" w14:textId="77777777" w:rsidR="004360B7" w:rsidRPr="00F84397" w:rsidRDefault="004360B7" w:rsidP="00E02FC3">
            <w:pPr>
              <w:rPr>
                <w:rFonts w:asciiTheme="minorHAnsi" w:hAnsiTheme="minorHAnsi"/>
                <w:b/>
                <w:szCs w:val="20"/>
              </w:rPr>
            </w:pPr>
          </w:p>
        </w:tc>
        <w:tc>
          <w:tcPr>
            <w:tcW w:w="7020" w:type="dxa"/>
          </w:tcPr>
          <w:p w14:paraId="4CC78447" w14:textId="77777777" w:rsidR="004360B7" w:rsidRPr="00F84397" w:rsidRDefault="004360B7" w:rsidP="00E02FC3">
            <w:pPr>
              <w:rPr>
                <w:rFonts w:asciiTheme="minorHAnsi" w:hAnsiTheme="minorHAnsi"/>
                <w:szCs w:val="20"/>
              </w:rPr>
            </w:pPr>
            <w:r>
              <w:rPr>
                <w:rFonts w:asciiTheme="minorHAnsi" w:hAnsiTheme="minorHAnsi"/>
                <w:szCs w:val="20"/>
              </w:rPr>
              <w:t>Vary Z-axis slice increments</w:t>
            </w:r>
          </w:p>
        </w:tc>
      </w:tr>
      <w:tr w:rsidR="004360B7" w:rsidRPr="00F84397" w14:paraId="2BF5901B" w14:textId="77777777" w:rsidTr="00E02FC3">
        <w:trPr>
          <w:trHeight w:val="56"/>
        </w:trPr>
        <w:tc>
          <w:tcPr>
            <w:tcW w:w="2628" w:type="dxa"/>
            <w:shd w:val="clear" w:color="auto" w:fill="D9D9D9" w:themeFill="background1" w:themeFillShade="D9"/>
          </w:tcPr>
          <w:p w14:paraId="191C6C3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7270978E" w14:textId="77777777" w:rsidR="004360B7" w:rsidRPr="00F84397" w:rsidRDefault="004360B7" w:rsidP="00E02FC3">
            <w:pPr>
              <w:rPr>
                <w:rFonts w:asciiTheme="minorHAnsi" w:hAnsiTheme="minorHAnsi"/>
                <w:b/>
                <w:szCs w:val="20"/>
              </w:rPr>
            </w:pPr>
          </w:p>
        </w:tc>
        <w:tc>
          <w:tcPr>
            <w:tcW w:w="7020" w:type="dxa"/>
          </w:tcPr>
          <w:p w14:paraId="6473078D"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03 – Printer should process correctly</w:t>
            </w:r>
          </w:p>
        </w:tc>
      </w:tr>
      <w:tr w:rsidR="004360B7" w:rsidRPr="00F84397" w14:paraId="16F82991" w14:textId="77777777" w:rsidTr="00AB7CFE">
        <w:trPr>
          <w:trHeight w:val="56"/>
        </w:trPr>
        <w:tc>
          <w:tcPr>
            <w:tcW w:w="2628" w:type="dxa"/>
            <w:shd w:val="clear" w:color="auto" w:fill="D9D9D9" w:themeFill="background1" w:themeFillShade="D9"/>
          </w:tcPr>
          <w:p w14:paraId="06A6142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2C600CC9" w14:textId="77777777" w:rsidR="004360B7" w:rsidRPr="00F84397" w:rsidRDefault="004360B7" w:rsidP="00E02FC3">
            <w:pPr>
              <w:rPr>
                <w:rFonts w:asciiTheme="minorHAnsi" w:hAnsiTheme="minorHAnsi"/>
                <w:b/>
                <w:szCs w:val="20"/>
              </w:rPr>
            </w:pPr>
          </w:p>
        </w:tc>
        <w:tc>
          <w:tcPr>
            <w:tcW w:w="7020" w:type="dxa"/>
          </w:tcPr>
          <w:p w14:paraId="7BD75514"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 </w:t>
            </w:r>
            <w:r w:rsidRPr="00F84397">
              <w:rPr>
                <w:rFonts w:asciiTheme="minorHAnsi" w:eastAsia="Calibri" w:hAnsiTheme="minorHAnsi" w:cs="Calibri"/>
              </w:rPr>
              <w:t xml:space="preserve">Generate 3MF file with small slice increments (10 microns) </w:t>
            </w:r>
          </w:p>
          <w:p w14:paraId="0EE7ED36" w14:textId="77777777" w:rsidR="004360B7" w:rsidRPr="00F84397" w:rsidRDefault="004360B7" w:rsidP="00E02FC3">
            <w:pPr>
              <w:rPr>
                <w:rFonts w:asciiTheme="minorHAnsi" w:hAnsiTheme="minorHAnsi"/>
              </w:rPr>
            </w:pPr>
          </w:p>
          <w:p w14:paraId="7283D75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 </w:t>
            </w:r>
            <w:r w:rsidRPr="00F84397">
              <w:rPr>
                <w:rFonts w:asciiTheme="minorHAnsi" w:eastAsia="Calibri" w:hAnsiTheme="minorHAnsi" w:cs="Calibri"/>
              </w:rPr>
              <w:t xml:space="preserve">Generate 3MF file with large slice increments (2mm) </w:t>
            </w:r>
          </w:p>
          <w:p w14:paraId="46E99460" w14:textId="77777777" w:rsidR="004360B7" w:rsidRPr="00F84397" w:rsidRDefault="004360B7" w:rsidP="00E02FC3">
            <w:pPr>
              <w:rPr>
                <w:rFonts w:asciiTheme="minorHAnsi" w:hAnsiTheme="minorHAnsi"/>
              </w:rPr>
            </w:pPr>
          </w:p>
          <w:p w14:paraId="09EE0A4F"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03 – </w:t>
            </w:r>
            <w:r w:rsidRPr="00F84397">
              <w:rPr>
                <w:rFonts w:asciiTheme="minorHAnsi" w:eastAsia="Calibri" w:hAnsiTheme="minorHAnsi" w:cs="Calibri"/>
              </w:rPr>
              <w:t>Generate 3MF file with discontinuous slice increments between 80 and 500 microns</w:t>
            </w:r>
          </w:p>
          <w:p w14:paraId="0C0E2D9A" w14:textId="77777777" w:rsidR="004360B7" w:rsidRPr="00F84397" w:rsidRDefault="004360B7" w:rsidP="00E02FC3">
            <w:pPr>
              <w:rPr>
                <w:rFonts w:asciiTheme="minorHAnsi" w:eastAsiaTheme="minorEastAsia" w:hAnsiTheme="minorHAnsi"/>
                <w:b/>
                <w:bCs/>
              </w:rPr>
            </w:pPr>
          </w:p>
        </w:tc>
      </w:tr>
      <w:tr w:rsidR="00AB7CFE" w:rsidRPr="00F84397" w14:paraId="73180B71" w14:textId="77777777" w:rsidTr="00E02FC3">
        <w:trPr>
          <w:trHeight w:val="56"/>
        </w:trPr>
        <w:tc>
          <w:tcPr>
            <w:tcW w:w="2628" w:type="dxa"/>
            <w:tcBorders>
              <w:bottom w:val="single" w:sz="4" w:space="0" w:color="auto"/>
            </w:tcBorders>
            <w:shd w:val="clear" w:color="auto" w:fill="D9D9D9" w:themeFill="background1" w:themeFillShade="D9"/>
          </w:tcPr>
          <w:p w14:paraId="50051DEF" w14:textId="0CE1766F"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F5A37B5" w14:textId="3558C316" w:rsidR="00AB7CFE" w:rsidRPr="008B2F87" w:rsidRDefault="00AB7CFE" w:rsidP="00AB7CFE">
            <w:pPr>
              <w:rPr>
                <w:rFonts w:asciiTheme="minorHAnsi" w:eastAsia="Calibri" w:hAnsiTheme="minorHAnsi" w:cs="Calibri"/>
                <w:b/>
              </w:rPr>
            </w:pPr>
            <w:hyperlink r:id="rId89" w:anchor="Slice-Data-Processing-Rules" w:history="1">
              <w:r w:rsidRPr="004D13AE">
                <w:rPr>
                  <w:rStyle w:val="Hyperlink"/>
                  <w:rFonts w:asciiTheme="minorHAnsi" w:eastAsiaTheme="minorEastAsia" w:hAnsiTheme="minorHAnsi"/>
                  <w:bCs/>
                  <w:szCs w:val="20"/>
                </w:rPr>
                <w:t>Link to Requirement in 3MF Specification</w:t>
              </w:r>
            </w:hyperlink>
          </w:p>
        </w:tc>
      </w:tr>
    </w:tbl>
    <w:p w14:paraId="495F5121" w14:textId="77777777" w:rsidR="004360B7" w:rsidRDefault="004360B7" w:rsidP="004360B7">
      <w:pPr>
        <w:rPr>
          <w:rFonts w:asciiTheme="majorHAnsi" w:eastAsiaTheme="majorEastAsia" w:hAnsiTheme="majorHAnsi" w:cstheme="majorBidi"/>
          <w:color w:val="4F81BD" w:themeColor="accent1"/>
          <w:sz w:val="26"/>
          <w:szCs w:val="26"/>
        </w:rPr>
      </w:pPr>
    </w:p>
    <w:p w14:paraId="68B83454" w14:textId="4EF519C6" w:rsidR="004360B7" w:rsidRPr="000A759F" w:rsidRDefault="004360B7" w:rsidP="000A759F">
      <w:pPr>
        <w:pStyle w:val="Heading3"/>
      </w:pPr>
      <w:r w:rsidRPr="000A759F">
        <w:t xml:space="preserve"> </w:t>
      </w:r>
      <w:bookmarkStart w:id="33" w:name="_Toc517687744"/>
      <w:r w:rsidRPr="000A759F">
        <w:t xml:space="preserve">P_???_1504 Multiple </w:t>
      </w:r>
      <w:proofErr w:type="spellStart"/>
      <w:r w:rsidRPr="000A759F">
        <w:t>Slicestack</w:t>
      </w:r>
      <w:proofErr w:type="spellEnd"/>
      <w:r w:rsidRPr="000A759F">
        <w:t xml:space="preserve"> References, Mismatched </w:t>
      </w:r>
      <w:proofErr w:type="spellStart"/>
      <w:r w:rsidRPr="000A759F">
        <w:t>Ztop</w:t>
      </w:r>
      <w:proofErr w:type="spellEnd"/>
      <w:r w:rsidRPr="000A759F">
        <w:t xml:space="preserve"> and </w:t>
      </w:r>
      <w:proofErr w:type="spellStart"/>
      <w:r w:rsidRPr="000A759F">
        <w:t>Zbottom</w:t>
      </w:r>
      <w:bookmarkEnd w:id="33"/>
      <w:proofErr w:type="spellEnd"/>
    </w:p>
    <w:tbl>
      <w:tblPr>
        <w:tblStyle w:val="TableGrid"/>
        <w:tblW w:w="9648" w:type="dxa"/>
        <w:tblLook w:val="04A0" w:firstRow="1" w:lastRow="0" w:firstColumn="1" w:lastColumn="0" w:noHBand="0" w:noVBand="1"/>
      </w:tblPr>
      <w:tblGrid>
        <w:gridCol w:w="2628"/>
        <w:gridCol w:w="7020"/>
      </w:tblGrid>
      <w:tr w:rsidR="004360B7" w:rsidRPr="00F84397" w14:paraId="14686583" w14:textId="77777777" w:rsidTr="00E02FC3">
        <w:tc>
          <w:tcPr>
            <w:tcW w:w="2628" w:type="dxa"/>
            <w:tcBorders>
              <w:bottom w:val="single" w:sz="4" w:space="0" w:color="auto"/>
            </w:tcBorders>
            <w:shd w:val="clear" w:color="auto" w:fill="D9D9D9" w:themeFill="background1" w:themeFillShade="D9"/>
          </w:tcPr>
          <w:p w14:paraId="7DBC767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4218DDE3" w14:textId="77777777" w:rsidR="004360B7" w:rsidRPr="00F84397" w:rsidRDefault="004360B7" w:rsidP="00E02FC3">
            <w:pPr>
              <w:rPr>
                <w:rFonts w:asciiTheme="minorHAnsi" w:hAnsiTheme="minorHAnsi"/>
                <w:b/>
                <w:szCs w:val="20"/>
              </w:rPr>
            </w:pPr>
          </w:p>
        </w:tc>
        <w:tc>
          <w:tcPr>
            <w:tcW w:w="7020" w:type="dxa"/>
          </w:tcPr>
          <w:p w14:paraId="4F052BA6" w14:textId="77777777" w:rsidR="004360B7" w:rsidRPr="00F84397" w:rsidRDefault="004360B7" w:rsidP="00E02FC3">
            <w:pPr>
              <w:rPr>
                <w:rFonts w:asciiTheme="minorHAnsi" w:hAnsiTheme="minorHAnsi"/>
                <w:szCs w:val="20"/>
              </w:rPr>
            </w:pPr>
            <w:r>
              <w:rPr>
                <w:rFonts w:asciiTheme="minorHAnsi" w:hAnsiTheme="minorHAnsi"/>
                <w:szCs w:val="20"/>
              </w:rPr>
              <w:t xml:space="preserve">Multiple </w:t>
            </w:r>
            <w:proofErr w:type="spellStart"/>
            <w:r>
              <w:rPr>
                <w:rFonts w:asciiTheme="minorHAnsi" w:hAnsiTheme="minorHAnsi"/>
                <w:szCs w:val="20"/>
              </w:rPr>
              <w:t>sliceref’s</w:t>
            </w:r>
            <w:proofErr w:type="spellEnd"/>
            <w:r>
              <w:rPr>
                <w:rFonts w:asciiTheme="minorHAnsi" w:hAnsiTheme="minorHAnsi"/>
                <w:szCs w:val="20"/>
              </w:rPr>
              <w:t xml:space="preserve"> in a single </w:t>
            </w:r>
            <w:proofErr w:type="spellStart"/>
            <w:r>
              <w:rPr>
                <w:rFonts w:asciiTheme="minorHAnsi" w:hAnsiTheme="minorHAnsi"/>
                <w:szCs w:val="20"/>
              </w:rPr>
              <w:t>slicestack</w:t>
            </w:r>
            <w:proofErr w:type="spellEnd"/>
          </w:p>
        </w:tc>
      </w:tr>
      <w:tr w:rsidR="004360B7" w:rsidRPr="00F84397" w14:paraId="4026ADEB" w14:textId="77777777" w:rsidTr="00E02FC3">
        <w:trPr>
          <w:trHeight w:val="56"/>
        </w:trPr>
        <w:tc>
          <w:tcPr>
            <w:tcW w:w="2628" w:type="dxa"/>
            <w:shd w:val="clear" w:color="auto" w:fill="D9D9D9" w:themeFill="background1" w:themeFillShade="D9"/>
          </w:tcPr>
          <w:p w14:paraId="7B9F2955"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4019E30" w14:textId="77777777" w:rsidR="004360B7" w:rsidRPr="00F84397" w:rsidRDefault="004360B7" w:rsidP="00E02FC3">
            <w:pPr>
              <w:rPr>
                <w:rFonts w:asciiTheme="minorHAnsi" w:hAnsiTheme="minorHAnsi"/>
                <w:b/>
                <w:szCs w:val="20"/>
              </w:rPr>
            </w:pPr>
          </w:p>
        </w:tc>
        <w:tc>
          <w:tcPr>
            <w:tcW w:w="7020" w:type="dxa"/>
          </w:tcPr>
          <w:p w14:paraId="6D1E5819" w14:textId="77777777" w:rsidR="004360B7" w:rsidRPr="00F84397" w:rsidRDefault="004360B7" w:rsidP="00E02FC3">
            <w:pPr>
              <w:rPr>
                <w:rFonts w:asciiTheme="minorHAnsi" w:eastAsiaTheme="minorEastAsia" w:hAnsiTheme="minorHAnsi"/>
              </w:rPr>
            </w:pPr>
            <w:r w:rsidRPr="00F84397">
              <w:rPr>
                <w:rFonts w:asciiTheme="minorHAnsi" w:hAnsiTheme="minorHAnsi"/>
              </w:rPr>
              <w:t>01 – Printer should process correctly</w:t>
            </w:r>
          </w:p>
        </w:tc>
      </w:tr>
      <w:tr w:rsidR="004360B7" w:rsidRPr="00F84397" w14:paraId="7FBE4304" w14:textId="77777777" w:rsidTr="007E2AE8">
        <w:trPr>
          <w:trHeight w:val="56"/>
        </w:trPr>
        <w:tc>
          <w:tcPr>
            <w:tcW w:w="2628" w:type="dxa"/>
            <w:shd w:val="clear" w:color="auto" w:fill="D9D9D9" w:themeFill="background1" w:themeFillShade="D9"/>
          </w:tcPr>
          <w:p w14:paraId="26EAED8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1DA6659A" w14:textId="77777777" w:rsidR="004360B7" w:rsidRPr="00F84397" w:rsidRDefault="004360B7" w:rsidP="00E02FC3">
            <w:pPr>
              <w:rPr>
                <w:rFonts w:asciiTheme="minorHAnsi" w:hAnsiTheme="minorHAnsi"/>
                <w:b/>
                <w:szCs w:val="20"/>
              </w:rPr>
            </w:pPr>
          </w:p>
        </w:tc>
        <w:tc>
          <w:tcPr>
            <w:tcW w:w="7020" w:type="dxa"/>
          </w:tcPr>
          <w:p w14:paraId="1394827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scenario where there are two </w:t>
            </w:r>
            <w:proofErr w:type="spellStart"/>
            <w:r w:rsidRPr="00F84397">
              <w:rPr>
                <w:rFonts w:asciiTheme="minorHAnsi" w:eastAsia="Calibri" w:hAnsiTheme="minorHAnsi" w:cs="Calibri"/>
              </w:rPr>
              <w:t>Sliceref</w:t>
            </w:r>
            <w:proofErr w:type="spellEnd"/>
            <w:r w:rsidRPr="00F84397">
              <w:rPr>
                <w:rFonts w:asciiTheme="minorHAnsi" w:eastAsia="Calibri" w:hAnsiTheme="minorHAnsi" w:cs="Calibri"/>
              </w:rPr>
              <w:t xml:space="preserve"> </w:t>
            </w:r>
            <w:proofErr w:type="spellStart"/>
            <w:r w:rsidRPr="00F84397">
              <w:rPr>
                <w:rFonts w:asciiTheme="minorHAnsi" w:eastAsia="Calibri" w:hAnsiTheme="minorHAnsi" w:cs="Calibri"/>
              </w:rPr>
              <w:t>slicestack</w:t>
            </w:r>
            <w:proofErr w:type="spellEnd"/>
            <w:r w:rsidRPr="00F84397">
              <w:rPr>
                <w:rFonts w:asciiTheme="minorHAnsi" w:eastAsia="Calibri" w:hAnsiTheme="minorHAnsi" w:cs="Calibri"/>
              </w:rPr>
              <w:t xml:space="preserve"> references, with a mismatch between the last </w:t>
            </w:r>
            <w:proofErr w:type="spellStart"/>
            <w:r w:rsidRPr="00F84397">
              <w:rPr>
                <w:rFonts w:asciiTheme="minorHAnsi" w:eastAsia="Calibri" w:hAnsiTheme="minorHAnsi" w:cs="Calibri"/>
              </w:rPr>
              <w:t>ztop</w:t>
            </w:r>
            <w:proofErr w:type="spellEnd"/>
            <w:r w:rsidRPr="00F84397">
              <w:rPr>
                <w:rFonts w:asciiTheme="minorHAnsi" w:eastAsia="Calibri" w:hAnsiTheme="minorHAnsi" w:cs="Calibri"/>
              </w:rPr>
              <w:t xml:space="preserve"> and the second </w:t>
            </w:r>
            <w:proofErr w:type="spellStart"/>
            <w:r w:rsidRPr="00F84397">
              <w:rPr>
                <w:rFonts w:asciiTheme="minorHAnsi" w:eastAsia="Calibri" w:hAnsiTheme="minorHAnsi" w:cs="Calibri"/>
              </w:rPr>
              <w:t>Sliceref</w:t>
            </w:r>
            <w:proofErr w:type="spellEnd"/>
            <w:r w:rsidRPr="00F84397">
              <w:rPr>
                <w:rFonts w:asciiTheme="minorHAnsi" w:eastAsia="Calibri" w:hAnsiTheme="minorHAnsi" w:cs="Calibri"/>
              </w:rPr>
              <w:t xml:space="preserve"> </w:t>
            </w:r>
            <w:proofErr w:type="spellStart"/>
            <w:r w:rsidRPr="00F84397">
              <w:rPr>
                <w:rFonts w:asciiTheme="minorHAnsi" w:eastAsia="Calibri" w:hAnsiTheme="minorHAnsi" w:cs="Calibri"/>
              </w:rPr>
              <w:t>zbottom</w:t>
            </w:r>
            <w:proofErr w:type="spellEnd"/>
            <w:r w:rsidRPr="00F84397">
              <w:rPr>
                <w:rFonts w:asciiTheme="minorHAnsi" w:eastAsia="Calibri" w:hAnsiTheme="minorHAnsi" w:cs="Calibri"/>
              </w:rPr>
              <w:t>.</w:t>
            </w:r>
          </w:p>
          <w:p w14:paraId="435DC794"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 </w:t>
            </w:r>
          </w:p>
        </w:tc>
      </w:tr>
      <w:tr w:rsidR="007E2AE8" w:rsidRPr="00F84397" w14:paraId="7DA80BF6" w14:textId="77777777" w:rsidTr="00E02FC3">
        <w:trPr>
          <w:trHeight w:val="56"/>
        </w:trPr>
        <w:tc>
          <w:tcPr>
            <w:tcW w:w="2628" w:type="dxa"/>
            <w:tcBorders>
              <w:bottom w:val="single" w:sz="4" w:space="0" w:color="auto"/>
            </w:tcBorders>
            <w:shd w:val="clear" w:color="auto" w:fill="D9D9D9" w:themeFill="background1" w:themeFillShade="D9"/>
          </w:tcPr>
          <w:p w14:paraId="6A68323D" w14:textId="0136D0D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A5C2FF1" w14:textId="48228506" w:rsidR="007E2AE8" w:rsidRPr="00F84397" w:rsidRDefault="007E2AE8" w:rsidP="007E2AE8">
            <w:pPr>
              <w:rPr>
                <w:rFonts w:asciiTheme="minorHAnsi" w:eastAsiaTheme="minorEastAsia" w:hAnsiTheme="minorHAnsi"/>
                <w:b/>
                <w:bCs/>
              </w:rPr>
            </w:pPr>
            <w:hyperlink r:id="rId90" w:anchor="SliceRef" w:history="1">
              <w:r w:rsidRPr="000228EE">
                <w:rPr>
                  <w:rStyle w:val="Hyperlink"/>
                  <w:rFonts w:asciiTheme="minorHAnsi" w:eastAsiaTheme="minorEastAsia" w:hAnsiTheme="minorHAnsi"/>
                  <w:bCs/>
                  <w:szCs w:val="20"/>
                </w:rPr>
                <w:t>Link to Requirement in 3MF Specification</w:t>
              </w:r>
            </w:hyperlink>
          </w:p>
        </w:tc>
      </w:tr>
    </w:tbl>
    <w:p w14:paraId="411DF0E1" w14:textId="77777777" w:rsidR="004360B7" w:rsidRDefault="004360B7" w:rsidP="00896F2F"/>
    <w:p w14:paraId="34AECE77" w14:textId="35F51730" w:rsidR="004360B7" w:rsidRPr="000A759F" w:rsidRDefault="004360B7" w:rsidP="000A759F">
      <w:pPr>
        <w:pStyle w:val="Heading3"/>
      </w:pPr>
      <w:r w:rsidRPr="000A759F">
        <w:t xml:space="preserve"> </w:t>
      </w:r>
      <w:bookmarkStart w:id="34" w:name="_Toc517687745"/>
      <w:r w:rsidRPr="000A759F">
        <w:t>P_???_1505 Polygon Definition with Positive Fill Rule</w:t>
      </w:r>
      <w:bookmarkEnd w:id="34"/>
    </w:p>
    <w:tbl>
      <w:tblPr>
        <w:tblStyle w:val="TableGrid"/>
        <w:tblW w:w="9648" w:type="dxa"/>
        <w:tblLook w:val="04A0" w:firstRow="1" w:lastRow="0" w:firstColumn="1" w:lastColumn="0" w:noHBand="0" w:noVBand="1"/>
      </w:tblPr>
      <w:tblGrid>
        <w:gridCol w:w="2628"/>
        <w:gridCol w:w="7020"/>
      </w:tblGrid>
      <w:tr w:rsidR="004360B7" w:rsidRPr="00F84397" w14:paraId="437397FE" w14:textId="77777777" w:rsidTr="00E02FC3">
        <w:tc>
          <w:tcPr>
            <w:tcW w:w="2628" w:type="dxa"/>
            <w:tcBorders>
              <w:bottom w:val="single" w:sz="4" w:space="0" w:color="auto"/>
            </w:tcBorders>
            <w:shd w:val="clear" w:color="auto" w:fill="D9D9D9" w:themeFill="background1" w:themeFillShade="D9"/>
          </w:tcPr>
          <w:p w14:paraId="3133863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0AFF346" w14:textId="77777777" w:rsidR="004360B7" w:rsidRPr="00F84397" w:rsidRDefault="004360B7" w:rsidP="00E02FC3">
            <w:pPr>
              <w:rPr>
                <w:rFonts w:asciiTheme="minorHAnsi" w:hAnsiTheme="minorHAnsi"/>
                <w:b/>
                <w:szCs w:val="20"/>
              </w:rPr>
            </w:pPr>
          </w:p>
        </w:tc>
        <w:tc>
          <w:tcPr>
            <w:tcW w:w="7020" w:type="dxa"/>
          </w:tcPr>
          <w:p w14:paraId="1914865F" w14:textId="77777777" w:rsidR="004360B7" w:rsidRPr="00F84397" w:rsidRDefault="004360B7" w:rsidP="00E02FC3">
            <w:pPr>
              <w:rPr>
                <w:rFonts w:asciiTheme="minorHAnsi" w:hAnsiTheme="minorHAnsi"/>
                <w:szCs w:val="20"/>
              </w:rPr>
            </w:pPr>
            <w:r>
              <w:rPr>
                <w:rFonts w:asciiTheme="minorHAnsi" w:hAnsiTheme="minorHAnsi"/>
                <w:szCs w:val="20"/>
              </w:rPr>
              <w:t>Polygon positive fill rule permutations</w:t>
            </w:r>
          </w:p>
        </w:tc>
      </w:tr>
      <w:tr w:rsidR="004360B7" w:rsidRPr="00F84397" w14:paraId="3A2CE263" w14:textId="77777777" w:rsidTr="00E02FC3">
        <w:trPr>
          <w:trHeight w:val="56"/>
        </w:trPr>
        <w:tc>
          <w:tcPr>
            <w:tcW w:w="2628" w:type="dxa"/>
            <w:shd w:val="clear" w:color="auto" w:fill="D9D9D9" w:themeFill="background1" w:themeFillShade="D9"/>
          </w:tcPr>
          <w:p w14:paraId="0BE0AA43"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44F07540" w14:textId="77777777" w:rsidR="004360B7" w:rsidRPr="00F84397" w:rsidRDefault="004360B7" w:rsidP="00E02FC3">
            <w:pPr>
              <w:rPr>
                <w:rFonts w:asciiTheme="minorHAnsi" w:hAnsiTheme="minorHAnsi"/>
                <w:b/>
                <w:szCs w:val="20"/>
              </w:rPr>
            </w:pPr>
          </w:p>
        </w:tc>
        <w:tc>
          <w:tcPr>
            <w:tcW w:w="7020" w:type="dxa"/>
          </w:tcPr>
          <w:p w14:paraId="57CEF8D5"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 xml:space="preserve">01 </w:t>
            </w:r>
            <w:r>
              <w:rPr>
                <w:rFonts w:asciiTheme="minorHAnsi" w:eastAsia="Verdana" w:hAnsiTheme="minorHAnsi" w:cs="Verdana"/>
              </w:rPr>
              <w:t xml:space="preserve">to 03 </w:t>
            </w:r>
            <w:r w:rsidRPr="00F84397">
              <w:rPr>
                <w:rFonts w:asciiTheme="minorHAnsi" w:eastAsia="Verdana" w:hAnsiTheme="minorHAnsi" w:cs="Verdana"/>
              </w:rPr>
              <w:t>– Printer should process correctly</w:t>
            </w:r>
          </w:p>
        </w:tc>
      </w:tr>
      <w:tr w:rsidR="004360B7" w:rsidRPr="00F84397" w14:paraId="42F38CF3" w14:textId="77777777" w:rsidTr="007E2AE8">
        <w:trPr>
          <w:trHeight w:val="56"/>
        </w:trPr>
        <w:tc>
          <w:tcPr>
            <w:tcW w:w="2628" w:type="dxa"/>
            <w:shd w:val="clear" w:color="auto" w:fill="D9D9D9" w:themeFill="background1" w:themeFillShade="D9"/>
          </w:tcPr>
          <w:p w14:paraId="66F5D617"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0023204D" w14:textId="77777777" w:rsidR="004360B7" w:rsidRPr="00F84397" w:rsidRDefault="004360B7" w:rsidP="00E02FC3">
            <w:pPr>
              <w:rPr>
                <w:rFonts w:asciiTheme="minorHAnsi" w:hAnsiTheme="minorHAnsi"/>
                <w:b/>
                <w:szCs w:val="20"/>
              </w:rPr>
            </w:pPr>
          </w:p>
        </w:tc>
        <w:tc>
          <w:tcPr>
            <w:tcW w:w="7020" w:type="dxa"/>
          </w:tcPr>
          <w:p w14:paraId="5E9AEBAF" w14:textId="77777777" w:rsidR="004360B7" w:rsidRPr="00F84397" w:rsidRDefault="004360B7" w:rsidP="00E02FC3">
            <w:pPr>
              <w:rPr>
                <w:rFonts w:asciiTheme="minorHAnsi" w:eastAsiaTheme="minorEastAsia" w:hAnsiTheme="minorHAnsi"/>
                <w:b/>
                <w:bCs/>
              </w:rPr>
            </w:pPr>
            <w:r w:rsidRPr="00F84397">
              <w:rPr>
                <w:rFonts w:asciiTheme="minorHAnsi" w:eastAsia="Calibri" w:hAnsiTheme="minorHAnsi" w:cs="Calibri"/>
              </w:rPr>
              <w:t>Test case with Polygon definition requiring application of the positive fill rule. Scenario should include each of the positive file rule example shown in section 4.1.1 of the core specification.</w:t>
            </w:r>
          </w:p>
          <w:p w14:paraId="78507DE0" w14:textId="77777777" w:rsidR="004360B7" w:rsidRPr="00F84397" w:rsidRDefault="004360B7" w:rsidP="00E02FC3">
            <w:pPr>
              <w:rPr>
                <w:rFonts w:asciiTheme="minorHAnsi" w:eastAsiaTheme="minorEastAsia" w:hAnsiTheme="minorHAnsi"/>
                <w:b/>
                <w:bCs/>
              </w:rPr>
            </w:pPr>
          </w:p>
          <w:p w14:paraId="42F9F8C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01 –</w:t>
            </w:r>
            <w:r w:rsidRPr="00F84397">
              <w:rPr>
                <w:rFonts w:asciiTheme="minorHAnsi" w:eastAsiaTheme="minorEastAsia" w:hAnsiTheme="minorHAnsi"/>
                <w:bCs/>
              </w:rPr>
              <w:t xml:space="preserve"> Example 1</w:t>
            </w:r>
          </w:p>
          <w:p w14:paraId="0AC9D49F"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02 – </w:t>
            </w:r>
            <w:r w:rsidRPr="00F84397">
              <w:rPr>
                <w:rFonts w:asciiTheme="minorHAnsi" w:eastAsiaTheme="minorEastAsia" w:hAnsiTheme="minorHAnsi"/>
                <w:bCs/>
              </w:rPr>
              <w:t>Example 2</w:t>
            </w:r>
          </w:p>
          <w:p w14:paraId="7BEE819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03 – </w:t>
            </w:r>
            <w:r w:rsidRPr="00F84397">
              <w:rPr>
                <w:rFonts w:asciiTheme="minorHAnsi" w:eastAsiaTheme="minorEastAsia" w:hAnsiTheme="minorHAnsi"/>
                <w:bCs/>
              </w:rPr>
              <w:t>Example 3</w:t>
            </w:r>
          </w:p>
          <w:p w14:paraId="07EDA585" w14:textId="77777777" w:rsidR="004360B7" w:rsidRPr="00F84397" w:rsidRDefault="004360B7" w:rsidP="00E02FC3">
            <w:pPr>
              <w:rPr>
                <w:rFonts w:asciiTheme="minorHAnsi" w:eastAsiaTheme="minorEastAsia" w:hAnsiTheme="minorHAnsi"/>
                <w:b/>
                <w:bCs/>
              </w:rPr>
            </w:pPr>
          </w:p>
        </w:tc>
      </w:tr>
      <w:tr w:rsidR="007E2AE8" w:rsidRPr="00F84397" w14:paraId="755DE597" w14:textId="77777777" w:rsidTr="00E02FC3">
        <w:trPr>
          <w:trHeight w:val="56"/>
        </w:trPr>
        <w:tc>
          <w:tcPr>
            <w:tcW w:w="2628" w:type="dxa"/>
            <w:tcBorders>
              <w:bottom w:val="single" w:sz="4" w:space="0" w:color="auto"/>
            </w:tcBorders>
            <w:shd w:val="clear" w:color="auto" w:fill="D9D9D9" w:themeFill="background1" w:themeFillShade="D9"/>
          </w:tcPr>
          <w:p w14:paraId="11399477" w14:textId="299315B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90163C8" w14:textId="05F9A1C2" w:rsidR="007E2AE8" w:rsidRPr="00F84397" w:rsidRDefault="007E2AE8" w:rsidP="007E2AE8">
            <w:pPr>
              <w:rPr>
                <w:rFonts w:asciiTheme="minorHAnsi" w:eastAsia="Calibri" w:hAnsiTheme="minorHAnsi" w:cs="Calibri"/>
              </w:rPr>
            </w:pPr>
            <w:hyperlink r:id="rId91" w:anchor="Polygon" w:history="1">
              <w:r w:rsidRPr="00EE56B6">
                <w:rPr>
                  <w:rStyle w:val="Hyperlink"/>
                  <w:rFonts w:asciiTheme="minorHAnsi" w:eastAsiaTheme="minorEastAsia" w:hAnsiTheme="minorHAnsi"/>
                  <w:bCs/>
                  <w:szCs w:val="20"/>
                </w:rPr>
                <w:t>Link to Requirement in 3MF Specification</w:t>
              </w:r>
            </w:hyperlink>
          </w:p>
        </w:tc>
      </w:tr>
    </w:tbl>
    <w:p w14:paraId="14731182" w14:textId="77777777" w:rsidR="004360B7" w:rsidRDefault="004360B7" w:rsidP="00896F2F"/>
    <w:p w14:paraId="3837A11C" w14:textId="77777777" w:rsidR="00807F52" w:rsidRDefault="00807F52">
      <w:pPr>
        <w:rPr>
          <w:rFonts w:eastAsiaTheme="majorEastAsia" w:cstheme="majorBidi"/>
          <w:b/>
          <w:bCs/>
          <w:color w:val="365F91" w:themeColor="accent1" w:themeShade="BF"/>
          <w:szCs w:val="20"/>
        </w:rPr>
      </w:pPr>
      <w:r>
        <w:br w:type="page"/>
      </w:r>
    </w:p>
    <w:p w14:paraId="1D7369CB" w14:textId="5518EC8C" w:rsidR="004360B7" w:rsidRPr="000A759F" w:rsidRDefault="004360B7" w:rsidP="000A759F">
      <w:pPr>
        <w:pStyle w:val="Heading3"/>
      </w:pPr>
      <w:r w:rsidRPr="000A759F">
        <w:lastRenderedPageBreak/>
        <w:t xml:space="preserve"> </w:t>
      </w:r>
      <w:bookmarkStart w:id="35" w:name="_Toc517687746"/>
      <w:r w:rsidRPr="000A759F">
        <w:t>P_???_1506 Ignore Object Level Material Mapping</w:t>
      </w:r>
      <w:bookmarkEnd w:id="35"/>
    </w:p>
    <w:tbl>
      <w:tblPr>
        <w:tblStyle w:val="TableGrid"/>
        <w:tblW w:w="0" w:type="auto"/>
        <w:tblLook w:val="04A0" w:firstRow="1" w:lastRow="0" w:firstColumn="1" w:lastColumn="0" w:noHBand="0" w:noVBand="1"/>
      </w:tblPr>
      <w:tblGrid>
        <w:gridCol w:w="2569"/>
        <w:gridCol w:w="6781"/>
      </w:tblGrid>
      <w:tr w:rsidR="004360B7" w:rsidRPr="00F84397" w14:paraId="7A3796F2" w14:textId="77777777" w:rsidTr="004360B7">
        <w:tc>
          <w:tcPr>
            <w:tcW w:w="2569" w:type="dxa"/>
            <w:tcBorders>
              <w:bottom w:val="single" w:sz="4" w:space="0" w:color="auto"/>
            </w:tcBorders>
            <w:shd w:val="clear" w:color="auto" w:fill="D9D9D9" w:themeFill="background1" w:themeFillShade="D9"/>
          </w:tcPr>
          <w:p w14:paraId="6FAE41B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B1D34A6" w14:textId="77777777" w:rsidR="004360B7" w:rsidRPr="00F84397" w:rsidRDefault="004360B7" w:rsidP="00E02FC3">
            <w:pPr>
              <w:rPr>
                <w:rFonts w:asciiTheme="minorHAnsi" w:hAnsiTheme="minorHAnsi"/>
              </w:rPr>
            </w:pPr>
          </w:p>
        </w:tc>
        <w:tc>
          <w:tcPr>
            <w:tcW w:w="6781" w:type="dxa"/>
          </w:tcPr>
          <w:p w14:paraId="7A798C4F" w14:textId="150F3B1B" w:rsidR="004360B7" w:rsidRDefault="004360B7" w:rsidP="00E02FC3">
            <w:pPr>
              <w:rPr>
                <w:rFonts w:asciiTheme="minorHAnsi" w:hAnsiTheme="minorHAnsi"/>
              </w:rPr>
            </w:pPr>
            <w:r>
              <w:rPr>
                <w:rFonts w:asciiTheme="minorHAnsi" w:hAnsiTheme="minorHAnsi"/>
              </w:rPr>
              <w:t xml:space="preserve">Scenario that uses </w:t>
            </w:r>
            <w:proofErr w:type="spellStart"/>
            <w:r w:rsidR="00CC0A84">
              <w:rPr>
                <w:rFonts w:asciiTheme="minorHAnsi" w:hAnsiTheme="minorHAnsi"/>
              </w:rPr>
              <w:t>basematerials</w:t>
            </w:r>
            <w:proofErr w:type="spellEnd"/>
            <w:r>
              <w:rPr>
                <w:rFonts w:asciiTheme="minorHAnsi" w:hAnsiTheme="minorHAnsi"/>
              </w:rPr>
              <w:t xml:space="preserve"> references in polygon segment references. Printer should ignore.</w:t>
            </w:r>
          </w:p>
          <w:p w14:paraId="2408A1E5" w14:textId="77777777" w:rsidR="004360B7" w:rsidRPr="00F84397" w:rsidRDefault="004360B7" w:rsidP="00E02FC3">
            <w:pPr>
              <w:rPr>
                <w:rFonts w:asciiTheme="minorHAnsi" w:hAnsiTheme="minorHAnsi"/>
              </w:rPr>
            </w:pPr>
          </w:p>
        </w:tc>
      </w:tr>
      <w:tr w:rsidR="004360B7" w:rsidRPr="00F84397" w14:paraId="6F090186" w14:textId="77777777" w:rsidTr="004360B7">
        <w:tc>
          <w:tcPr>
            <w:tcW w:w="2569" w:type="dxa"/>
            <w:shd w:val="clear" w:color="auto" w:fill="D9D9D9" w:themeFill="background1" w:themeFillShade="D9"/>
          </w:tcPr>
          <w:p w14:paraId="6707080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13CB1DC7" w14:textId="77777777" w:rsidR="004360B7" w:rsidRPr="00F84397" w:rsidRDefault="004360B7" w:rsidP="00E02FC3">
            <w:pPr>
              <w:rPr>
                <w:rFonts w:asciiTheme="minorHAnsi" w:hAnsiTheme="minorHAnsi"/>
              </w:rPr>
            </w:pPr>
          </w:p>
        </w:tc>
        <w:tc>
          <w:tcPr>
            <w:tcW w:w="6781" w:type="dxa"/>
          </w:tcPr>
          <w:p w14:paraId="72422817"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2D574DB6" w14:textId="77777777" w:rsidTr="007E2AE8">
        <w:tc>
          <w:tcPr>
            <w:tcW w:w="2569" w:type="dxa"/>
            <w:shd w:val="clear" w:color="auto" w:fill="D9D9D9" w:themeFill="background1" w:themeFillShade="D9"/>
          </w:tcPr>
          <w:p w14:paraId="478C659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022520E" w14:textId="77777777" w:rsidR="004360B7" w:rsidRPr="00F84397" w:rsidRDefault="004360B7" w:rsidP="00E02FC3">
            <w:pPr>
              <w:rPr>
                <w:rFonts w:asciiTheme="minorHAnsi" w:hAnsiTheme="minorHAnsi"/>
              </w:rPr>
            </w:pPr>
          </w:p>
        </w:tc>
        <w:tc>
          <w:tcPr>
            <w:tcW w:w="6781" w:type="dxa"/>
          </w:tcPr>
          <w:p w14:paraId="6FB2DB1E" w14:textId="77777777" w:rsidR="004360B7" w:rsidRDefault="004360B7" w:rsidP="00E02FC3">
            <w:pPr>
              <w:rPr>
                <w:rFonts w:asciiTheme="minorHAnsi" w:eastAsia="Calibri" w:hAnsiTheme="minorHAnsi" w:cs="Calibr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a slice stack that uses the segment p1, p2, and </w:t>
            </w:r>
            <w:proofErr w:type="spellStart"/>
            <w:r w:rsidRPr="00F84397">
              <w:rPr>
                <w:rFonts w:asciiTheme="minorHAnsi" w:eastAsia="Calibri" w:hAnsiTheme="minorHAnsi" w:cs="Calibri"/>
              </w:rPr>
              <w:t>pid</w:t>
            </w:r>
            <w:proofErr w:type="spellEnd"/>
            <w:r w:rsidRPr="00F84397">
              <w:rPr>
                <w:rFonts w:asciiTheme="minorHAnsi" w:eastAsia="Calibri" w:hAnsiTheme="minorHAnsi" w:cs="Calibri"/>
              </w:rPr>
              <w:t xml:space="preserve">. Define two </w:t>
            </w:r>
            <w:proofErr w:type="spellStart"/>
            <w:r w:rsidRPr="00F84397">
              <w:rPr>
                <w:rFonts w:asciiTheme="minorHAnsi" w:eastAsia="Calibri" w:hAnsiTheme="minorHAnsi" w:cs="Calibri"/>
              </w:rPr>
              <w:t>basematerials</w:t>
            </w:r>
            <w:proofErr w:type="spellEnd"/>
            <w:r w:rsidRPr="00F84397">
              <w:rPr>
                <w:rFonts w:asciiTheme="minorHAnsi" w:eastAsia="Calibri" w:hAnsiTheme="minorHAnsi" w:cs="Calibri"/>
              </w:rPr>
              <w:t xml:space="preserve"> and multiple colors within each base </w:t>
            </w:r>
            <w:proofErr w:type="gramStart"/>
            <w:r w:rsidRPr="00F84397">
              <w:rPr>
                <w:rFonts w:asciiTheme="minorHAnsi" w:eastAsia="Calibri" w:hAnsiTheme="minorHAnsi" w:cs="Calibri"/>
              </w:rPr>
              <w:t>materials</w:t>
            </w:r>
            <w:proofErr w:type="gramEnd"/>
            <w:r w:rsidRPr="00F84397">
              <w:rPr>
                <w:rFonts w:asciiTheme="minorHAnsi" w:eastAsia="Calibri" w:hAnsiTheme="minorHAnsi" w:cs="Calibri"/>
              </w:rPr>
              <w:t>. Use the attributes on several segments to override the object level material mapping. Printer should ignore attributes.</w:t>
            </w:r>
          </w:p>
          <w:p w14:paraId="3B8D0DC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53C967" w14:textId="77777777" w:rsidTr="004360B7">
        <w:tc>
          <w:tcPr>
            <w:tcW w:w="2569" w:type="dxa"/>
            <w:tcBorders>
              <w:bottom w:val="single" w:sz="4" w:space="0" w:color="auto"/>
            </w:tcBorders>
            <w:shd w:val="clear" w:color="auto" w:fill="D9D9D9" w:themeFill="background1" w:themeFillShade="D9"/>
          </w:tcPr>
          <w:p w14:paraId="5D33419C" w14:textId="08537010"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68ECDE" w14:textId="0E32ACA5" w:rsidR="007E2AE8" w:rsidRPr="00F84397" w:rsidRDefault="007E2AE8" w:rsidP="007E2AE8">
            <w:pPr>
              <w:rPr>
                <w:rFonts w:asciiTheme="minorHAnsi" w:eastAsiaTheme="minorEastAsia" w:hAnsiTheme="minorHAnsi"/>
                <w:b/>
                <w:bCs/>
              </w:rPr>
            </w:pPr>
            <w:hyperlink r:id="rId92" w:anchor="Segment" w:history="1">
              <w:r w:rsidRPr="00DC6FCA">
                <w:rPr>
                  <w:rStyle w:val="Hyperlink"/>
                  <w:rFonts w:asciiTheme="minorHAnsi" w:eastAsiaTheme="minorEastAsia" w:hAnsiTheme="minorHAnsi"/>
                  <w:bCs/>
                  <w:szCs w:val="20"/>
                </w:rPr>
                <w:t>Link to Requirement in 3MF Specification</w:t>
              </w:r>
            </w:hyperlink>
          </w:p>
        </w:tc>
      </w:tr>
    </w:tbl>
    <w:p w14:paraId="094D0999" w14:textId="77777777" w:rsidR="004360B7" w:rsidRDefault="004360B7" w:rsidP="004360B7"/>
    <w:p w14:paraId="6B75FB2F" w14:textId="66916F22" w:rsidR="004360B7" w:rsidRPr="000A759F" w:rsidRDefault="004360B7" w:rsidP="000A759F">
      <w:pPr>
        <w:pStyle w:val="Heading3"/>
      </w:pPr>
      <w:r w:rsidRPr="000A759F">
        <w:t xml:space="preserve"> </w:t>
      </w:r>
      <w:bookmarkStart w:id="36" w:name="_Toc517687747"/>
      <w:r w:rsidRPr="000A759F">
        <w:t>P_???_1507 Multiple Polygons Representing a Slice</w:t>
      </w:r>
      <w:bookmarkEnd w:id="36"/>
    </w:p>
    <w:tbl>
      <w:tblPr>
        <w:tblStyle w:val="TableGrid"/>
        <w:tblW w:w="0" w:type="auto"/>
        <w:tblLook w:val="04A0" w:firstRow="1" w:lastRow="0" w:firstColumn="1" w:lastColumn="0" w:noHBand="0" w:noVBand="1"/>
      </w:tblPr>
      <w:tblGrid>
        <w:gridCol w:w="2569"/>
        <w:gridCol w:w="6781"/>
      </w:tblGrid>
      <w:tr w:rsidR="004360B7" w:rsidRPr="00F84397" w14:paraId="49B26800" w14:textId="77777777" w:rsidTr="004360B7">
        <w:tc>
          <w:tcPr>
            <w:tcW w:w="2569" w:type="dxa"/>
            <w:tcBorders>
              <w:bottom w:val="single" w:sz="4" w:space="0" w:color="auto"/>
            </w:tcBorders>
            <w:shd w:val="clear" w:color="auto" w:fill="D9D9D9" w:themeFill="background1" w:themeFillShade="D9"/>
          </w:tcPr>
          <w:p w14:paraId="28323AA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A00E6D2" w14:textId="77777777" w:rsidR="004360B7" w:rsidRPr="00F84397" w:rsidRDefault="004360B7" w:rsidP="00E02FC3">
            <w:pPr>
              <w:rPr>
                <w:rFonts w:asciiTheme="minorHAnsi" w:hAnsiTheme="minorHAnsi"/>
              </w:rPr>
            </w:pPr>
          </w:p>
        </w:tc>
        <w:tc>
          <w:tcPr>
            <w:tcW w:w="6781" w:type="dxa"/>
          </w:tcPr>
          <w:p w14:paraId="7FA3CB12" w14:textId="77777777" w:rsidR="004360B7" w:rsidRPr="00F84397" w:rsidRDefault="004360B7" w:rsidP="00E02FC3">
            <w:pPr>
              <w:rPr>
                <w:rFonts w:asciiTheme="minorHAnsi" w:hAnsiTheme="minorHAnsi"/>
              </w:rPr>
            </w:pPr>
            <w:r>
              <w:rPr>
                <w:rFonts w:asciiTheme="minorHAnsi" w:hAnsiTheme="minorHAnsi"/>
              </w:rPr>
              <w:t>3MF object where the sliced data has multiple polygons in a single slice layer.</w:t>
            </w:r>
          </w:p>
        </w:tc>
      </w:tr>
      <w:tr w:rsidR="004360B7" w:rsidRPr="00F84397" w14:paraId="06660B94" w14:textId="77777777" w:rsidTr="004360B7">
        <w:tc>
          <w:tcPr>
            <w:tcW w:w="2569" w:type="dxa"/>
            <w:shd w:val="clear" w:color="auto" w:fill="D9D9D9" w:themeFill="background1" w:themeFillShade="D9"/>
          </w:tcPr>
          <w:p w14:paraId="502D981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0031BE73" w14:textId="77777777" w:rsidR="004360B7" w:rsidRPr="00F84397" w:rsidRDefault="004360B7" w:rsidP="00E02FC3">
            <w:pPr>
              <w:rPr>
                <w:rFonts w:asciiTheme="minorHAnsi" w:hAnsiTheme="minorHAnsi"/>
              </w:rPr>
            </w:pPr>
          </w:p>
        </w:tc>
        <w:tc>
          <w:tcPr>
            <w:tcW w:w="6781" w:type="dxa"/>
          </w:tcPr>
          <w:p w14:paraId="0F63E57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5F7F7420" w14:textId="77777777" w:rsidTr="007E2AE8">
        <w:tc>
          <w:tcPr>
            <w:tcW w:w="2569" w:type="dxa"/>
            <w:shd w:val="clear" w:color="auto" w:fill="D9D9D9" w:themeFill="background1" w:themeFillShade="D9"/>
          </w:tcPr>
          <w:p w14:paraId="13D6E1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8FE24A" w14:textId="77777777" w:rsidR="004360B7" w:rsidRPr="00F84397" w:rsidRDefault="004360B7" w:rsidP="00E02FC3">
            <w:pPr>
              <w:rPr>
                <w:rFonts w:asciiTheme="minorHAnsi" w:hAnsiTheme="minorHAnsi"/>
              </w:rPr>
            </w:pPr>
          </w:p>
        </w:tc>
        <w:tc>
          <w:tcPr>
            <w:tcW w:w="6781" w:type="dxa"/>
          </w:tcPr>
          <w:p w14:paraId="6BE8FD7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Multiple polygons representing a slice</w:t>
            </w:r>
          </w:p>
          <w:p w14:paraId="644FABD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DE4F52F" w14:textId="77777777" w:rsidTr="004360B7">
        <w:tc>
          <w:tcPr>
            <w:tcW w:w="2569" w:type="dxa"/>
            <w:tcBorders>
              <w:bottom w:val="single" w:sz="4" w:space="0" w:color="auto"/>
            </w:tcBorders>
            <w:shd w:val="clear" w:color="auto" w:fill="D9D9D9" w:themeFill="background1" w:themeFillShade="D9"/>
          </w:tcPr>
          <w:p w14:paraId="250B523F" w14:textId="3F8FC842"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E5F0238" w14:textId="22B23711" w:rsidR="007E2AE8" w:rsidRPr="00F84397" w:rsidRDefault="007E2AE8" w:rsidP="007E2AE8">
            <w:pPr>
              <w:rPr>
                <w:rFonts w:asciiTheme="minorHAnsi" w:eastAsiaTheme="minorEastAsia" w:hAnsiTheme="minorHAnsi"/>
                <w:b/>
                <w:bCs/>
              </w:rPr>
            </w:pPr>
            <w:hyperlink r:id="rId93" w:anchor="Polygon" w:history="1">
              <w:r w:rsidRPr="00806915">
                <w:rPr>
                  <w:rStyle w:val="Hyperlink"/>
                  <w:rFonts w:asciiTheme="minorHAnsi" w:eastAsiaTheme="minorEastAsia" w:hAnsiTheme="minorHAnsi"/>
                  <w:bCs/>
                  <w:szCs w:val="20"/>
                </w:rPr>
                <w:t>Link to Requirement in 3MF Specification</w:t>
              </w:r>
            </w:hyperlink>
          </w:p>
        </w:tc>
      </w:tr>
    </w:tbl>
    <w:p w14:paraId="3796CB7D" w14:textId="77777777" w:rsidR="004360B7" w:rsidRDefault="004360B7" w:rsidP="004360B7"/>
    <w:p w14:paraId="2F094869" w14:textId="6CD3CFF6" w:rsidR="004360B7" w:rsidRPr="000A759F" w:rsidRDefault="004360B7" w:rsidP="000A759F">
      <w:pPr>
        <w:pStyle w:val="Heading3"/>
      </w:pPr>
      <w:r w:rsidRPr="000A759F">
        <w:t xml:space="preserve"> </w:t>
      </w:r>
      <w:bookmarkStart w:id="37" w:name="_Toc517687748"/>
      <w:r w:rsidRPr="000A759F">
        <w:t>P_???_1508 Collapsing Proximal Vertices</w:t>
      </w:r>
      <w:bookmarkEnd w:id="37"/>
    </w:p>
    <w:tbl>
      <w:tblPr>
        <w:tblStyle w:val="TableGrid"/>
        <w:tblW w:w="0" w:type="auto"/>
        <w:tblLook w:val="04A0" w:firstRow="1" w:lastRow="0" w:firstColumn="1" w:lastColumn="0" w:noHBand="0" w:noVBand="1"/>
      </w:tblPr>
      <w:tblGrid>
        <w:gridCol w:w="2569"/>
        <w:gridCol w:w="6781"/>
      </w:tblGrid>
      <w:tr w:rsidR="004360B7" w:rsidRPr="00F84397" w14:paraId="5892EAA5" w14:textId="77777777" w:rsidTr="004360B7">
        <w:tc>
          <w:tcPr>
            <w:tcW w:w="2569" w:type="dxa"/>
            <w:tcBorders>
              <w:bottom w:val="single" w:sz="4" w:space="0" w:color="auto"/>
            </w:tcBorders>
            <w:shd w:val="clear" w:color="auto" w:fill="D9D9D9" w:themeFill="background1" w:themeFillShade="D9"/>
          </w:tcPr>
          <w:p w14:paraId="122BC15C"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Scenario Description</w:t>
            </w:r>
          </w:p>
          <w:p w14:paraId="33A59866" w14:textId="77777777" w:rsidR="004360B7" w:rsidRPr="00F84397" w:rsidRDefault="004360B7" w:rsidP="00E02FC3">
            <w:pPr>
              <w:rPr>
                <w:rFonts w:asciiTheme="minorHAnsi" w:hAnsiTheme="minorHAnsi"/>
                <w:szCs w:val="20"/>
              </w:rPr>
            </w:pPr>
          </w:p>
        </w:tc>
        <w:tc>
          <w:tcPr>
            <w:tcW w:w="6781" w:type="dxa"/>
          </w:tcPr>
          <w:p w14:paraId="72D460CF" w14:textId="77777777" w:rsidR="004360B7" w:rsidRPr="00F84397" w:rsidRDefault="004360B7" w:rsidP="00E02FC3">
            <w:pPr>
              <w:rPr>
                <w:rFonts w:asciiTheme="minorHAnsi" w:hAnsiTheme="minorHAnsi"/>
                <w:szCs w:val="20"/>
              </w:rPr>
            </w:pPr>
            <w:r>
              <w:rPr>
                <w:rFonts w:asciiTheme="minorHAnsi" w:hAnsiTheme="minorHAnsi"/>
                <w:szCs w:val="20"/>
              </w:rPr>
              <w:t>Identical and near identical vertices used in a polygon definition</w:t>
            </w:r>
          </w:p>
        </w:tc>
      </w:tr>
      <w:tr w:rsidR="004360B7" w:rsidRPr="00F84397" w14:paraId="1CCD4574" w14:textId="77777777" w:rsidTr="004360B7">
        <w:tc>
          <w:tcPr>
            <w:tcW w:w="2569" w:type="dxa"/>
            <w:shd w:val="clear" w:color="auto" w:fill="D9D9D9" w:themeFill="background1" w:themeFillShade="D9"/>
          </w:tcPr>
          <w:p w14:paraId="424174F9"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Pass/Fail Criteria</w:t>
            </w:r>
          </w:p>
          <w:p w14:paraId="64314F0B" w14:textId="77777777" w:rsidR="004360B7" w:rsidRPr="00F84397" w:rsidRDefault="004360B7" w:rsidP="00E02FC3">
            <w:pPr>
              <w:rPr>
                <w:rFonts w:asciiTheme="minorHAnsi" w:hAnsiTheme="minorHAnsi"/>
                <w:szCs w:val="20"/>
              </w:rPr>
            </w:pPr>
          </w:p>
        </w:tc>
        <w:tc>
          <w:tcPr>
            <w:tcW w:w="6781" w:type="dxa"/>
          </w:tcPr>
          <w:p w14:paraId="52B249FD" w14:textId="77777777" w:rsidR="004360B7" w:rsidRPr="00F84397" w:rsidRDefault="004360B7" w:rsidP="00E02FC3">
            <w:pPr>
              <w:rPr>
                <w:rFonts w:asciiTheme="minorHAnsi" w:hAnsiTheme="minorHAnsi"/>
                <w:szCs w:val="20"/>
              </w:rPr>
            </w:pPr>
            <w:r>
              <w:rPr>
                <w:rFonts w:asciiTheme="minorHAnsi" w:eastAsia="Verdana" w:hAnsiTheme="minorHAnsi" w:cs="Verdana"/>
                <w:szCs w:val="20"/>
              </w:rPr>
              <w:t xml:space="preserve">01 to </w:t>
            </w:r>
            <w:r w:rsidRPr="00F84397">
              <w:rPr>
                <w:rFonts w:asciiTheme="minorHAnsi" w:eastAsia="Verdana" w:hAnsiTheme="minorHAnsi" w:cs="Verdana"/>
                <w:szCs w:val="20"/>
              </w:rPr>
              <w:t>02 – Printer should process correctly</w:t>
            </w:r>
          </w:p>
        </w:tc>
      </w:tr>
      <w:tr w:rsidR="004360B7" w:rsidRPr="00F84397" w14:paraId="4988AC8A" w14:textId="77777777" w:rsidTr="007E2AE8">
        <w:tc>
          <w:tcPr>
            <w:tcW w:w="2569" w:type="dxa"/>
            <w:shd w:val="clear" w:color="auto" w:fill="D9D9D9" w:themeFill="background1" w:themeFillShade="D9"/>
          </w:tcPr>
          <w:p w14:paraId="09EE451E"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Case Iterations</w:t>
            </w:r>
          </w:p>
          <w:p w14:paraId="14DE3870" w14:textId="77777777" w:rsidR="004360B7" w:rsidRPr="00F84397" w:rsidRDefault="004360B7" w:rsidP="00E02FC3">
            <w:pPr>
              <w:rPr>
                <w:rFonts w:asciiTheme="minorHAnsi" w:hAnsiTheme="minorHAnsi"/>
                <w:szCs w:val="20"/>
              </w:rPr>
            </w:pPr>
          </w:p>
        </w:tc>
        <w:tc>
          <w:tcPr>
            <w:tcW w:w="6781" w:type="dxa"/>
          </w:tcPr>
          <w:p w14:paraId="2C27DE6E"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almost identical, then use those vertices in the polygon segment definition </w:t>
            </w:r>
          </w:p>
          <w:p w14:paraId="108CEF37" w14:textId="77777777" w:rsidR="004360B7" w:rsidRPr="00F84397" w:rsidRDefault="004360B7" w:rsidP="00E02FC3">
            <w:pPr>
              <w:rPr>
                <w:rFonts w:asciiTheme="minorHAnsi" w:hAnsiTheme="minorHAnsi"/>
                <w:szCs w:val="20"/>
              </w:rPr>
            </w:pPr>
          </w:p>
          <w:p w14:paraId="09C1CEE0" w14:textId="77777777" w:rsidR="004360B7" w:rsidRPr="00F84397" w:rsidRDefault="004360B7" w:rsidP="00E02FC3">
            <w:pPr>
              <w:rPr>
                <w:rFonts w:asciiTheme="minorHAnsi" w:hAnsiTheme="minorHAns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identical, then use those vertices in the polygon segment definition</w:t>
            </w:r>
          </w:p>
          <w:p w14:paraId="6B2A1C32" w14:textId="77777777" w:rsidR="004360B7" w:rsidRPr="00F84397" w:rsidRDefault="004360B7" w:rsidP="00E02FC3">
            <w:pPr>
              <w:rPr>
                <w:rFonts w:asciiTheme="minorHAnsi" w:hAnsiTheme="minorHAnsi"/>
                <w:szCs w:val="20"/>
              </w:rPr>
            </w:pPr>
          </w:p>
        </w:tc>
      </w:tr>
      <w:tr w:rsidR="007E2AE8" w:rsidRPr="00F84397" w14:paraId="5877F8FF" w14:textId="77777777" w:rsidTr="004360B7">
        <w:tc>
          <w:tcPr>
            <w:tcW w:w="2569" w:type="dxa"/>
            <w:tcBorders>
              <w:bottom w:val="single" w:sz="4" w:space="0" w:color="auto"/>
            </w:tcBorders>
            <w:shd w:val="clear" w:color="auto" w:fill="D9D9D9" w:themeFill="background1" w:themeFillShade="D9"/>
          </w:tcPr>
          <w:p w14:paraId="4AC963D3" w14:textId="3F075BC4" w:rsidR="007E2AE8" w:rsidRPr="00F84397"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2B077749" w14:textId="1252C4A7" w:rsidR="007E2AE8" w:rsidRPr="001D7F7D" w:rsidRDefault="007E2AE8" w:rsidP="007E2AE8">
            <w:pPr>
              <w:rPr>
                <w:rFonts w:asciiTheme="minorHAnsi" w:eastAsia="Calibri" w:hAnsiTheme="minorHAnsi" w:cs="Calibri"/>
                <w:b/>
                <w:szCs w:val="20"/>
              </w:rPr>
            </w:pPr>
            <w:hyperlink r:id="rId94" w:anchor="Segment" w:history="1">
              <w:r w:rsidRPr="00A1223B">
                <w:rPr>
                  <w:rStyle w:val="Hyperlink"/>
                  <w:rFonts w:asciiTheme="minorHAnsi" w:eastAsiaTheme="minorEastAsia" w:hAnsiTheme="minorHAnsi"/>
                  <w:bCs/>
                  <w:szCs w:val="20"/>
                </w:rPr>
                <w:t>Link to Requirement in 3MF Specification</w:t>
              </w:r>
            </w:hyperlink>
          </w:p>
        </w:tc>
      </w:tr>
    </w:tbl>
    <w:p w14:paraId="6805B581" w14:textId="0B56E60F" w:rsidR="004360B7" w:rsidRDefault="004360B7" w:rsidP="004360B7">
      <w:pPr>
        <w:rPr>
          <w:rFonts w:eastAsiaTheme="majorEastAsia" w:cstheme="majorBidi"/>
          <w:b/>
          <w:bCs/>
          <w:color w:val="365F91" w:themeColor="accent1" w:themeShade="BF"/>
          <w:szCs w:val="20"/>
        </w:rPr>
      </w:pPr>
    </w:p>
    <w:p w14:paraId="3E111551" w14:textId="4092672A" w:rsidR="004360B7" w:rsidRPr="000A759F" w:rsidRDefault="004360B7" w:rsidP="000A759F">
      <w:pPr>
        <w:pStyle w:val="Heading3"/>
      </w:pPr>
      <w:r w:rsidRPr="000A759F">
        <w:t xml:space="preserve"> </w:t>
      </w:r>
      <w:bookmarkStart w:id="38" w:name="_Toc517687749"/>
      <w:r w:rsidRPr="000A759F">
        <w:t>P_???_1509 Small of number of vertices and polygons</w:t>
      </w:r>
      <w:bookmarkEnd w:id="38"/>
    </w:p>
    <w:tbl>
      <w:tblPr>
        <w:tblStyle w:val="TableGrid"/>
        <w:tblW w:w="0" w:type="auto"/>
        <w:tblLook w:val="04A0" w:firstRow="1" w:lastRow="0" w:firstColumn="1" w:lastColumn="0" w:noHBand="0" w:noVBand="1"/>
      </w:tblPr>
      <w:tblGrid>
        <w:gridCol w:w="2571"/>
        <w:gridCol w:w="6779"/>
      </w:tblGrid>
      <w:tr w:rsidR="004360B7" w:rsidRPr="00F84397" w14:paraId="4C7FBFE3" w14:textId="77777777" w:rsidTr="004360B7">
        <w:tc>
          <w:tcPr>
            <w:tcW w:w="2571" w:type="dxa"/>
            <w:tcBorders>
              <w:bottom w:val="single" w:sz="4" w:space="0" w:color="auto"/>
            </w:tcBorders>
            <w:shd w:val="clear" w:color="auto" w:fill="D9D9D9" w:themeFill="background1" w:themeFillShade="D9"/>
          </w:tcPr>
          <w:p w14:paraId="306B9D2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B784A51" w14:textId="77777777" w:rsidR="004360B7" w:rsidRPr="00F84397" w:rsidRDefault="004360B7" w:rsidP="00E02FC3">
            <w:pPr>
              <w:rPr>
                <w:rFonts w:asciiTheme="minorHAnsi" w:hAnsiTheme="minorHAnsi"/>
              </w:rPr>
            </w:pPr>
          </w:p>
        </w:tc>
        <w:tc>
          <w:tcPr>
            <w:tcW w:w="6779" w:type="dxa"/>
          </w:tcPr>
          <w:p w14:paraId="40C7CFE8" w14:textId="77777777" w:rsidR="004360B7" w:rsidRPr="00F84397" w:rsidRDefault="004360B7" w:rsidP="00E02FC3">
            <w:pPr>
              <w:rPr>
                <w:rFonts w:asciiTheme="minorHAnsi" w:hAnsiTheme="minorHAnsi"/>
              </w:rPr>
            </w:pPr>
            <w:r>
              <w:rPr>
                <w:rFonts w:asciiTheme="minorHAnsi" w:hAnsiTheme="minorHAnsi"/>
              </w:rPr>
              <w:t>Variations in number of vertices and polygons</w:t>
            </w:r>
          </w:p>
        </w:tc>
      </w:tr>
      <w:tr w:rsidR="004360B7" w:rsidRPr="00F84397" w14:paraId="5FE4DAEF" w14:textId="77777777" w:rsidTr="004360B7">
        <w:tc>
          <w:tcPr>
            <w:tcW w:w="2571" w:type="dxa"/>
            <w:shd w:val="clear" w:color="auto" w:fill="D9D9D9" w:themeFill="background1" w:themeFillShade="D9"/>
          </w:tcPr>
          <w:p w14:paraId="742FFB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FCD2377" w14:textId="77777777" w:rsidR="004360B7" w:rsidRPr="00F84397" w:rsidRDefault="004360B7" w:rsidP="00E02FC3">
            <w:pPr>
              <w:rPr>
                <w:rFonts w:asciiTheme="minorHAnsi" w:hAnsiTheme="minorHAnsi"/>
              </w:rPr>
            </w:pPr>
          </w:p>
        </w:tc>
        <w:tc>
          <w:tcPr>
            <w:tcW w:w="6779" w:type="dxa"/>
          </w:tcPr>
          <w:p w14:paraId="2BD68624" w14:textId="77777777" w:rsidR="004360B7" w:rsidRPr="00F84397" w:rsidRDefault="004360B7" w:rsidP="00E02FC3">
            <w:pPr>
              <w:rPr>
                <w:rFonts w:asciiTheme="minorHAnsi" w:hAnsiTheme="minorHAnsi"/>
              </w:rPr>
            </w:pPr>
            <w:r w:rsidRPr="00F84397">
              <w:rPr>
                <w:rFonts w:asciiTheme="minorHAnsi" w:eastAsia="Verdana" w:hAnsiTheme="minorHAnsi" w:cs="Verdana"/>
              </w:rPr>
              <w:t>01</w:t>
            </w:r>
            <w:r>
              <w:rPr>
                <w:rFonts w:asciiTheme="minorHAnsi" w:eastAsia="Verdana" w:hAnsiTheme="minorHAnsi" w:cs="Verdana"/>
              </w:rPr>
              <w:t xml:space="preserve"> to</w:t>
            </w:r>
            <w:r w:rsidRPr="00F84397">
              <w:rPr>
                <w:rFonts w:asciiTheme="minorHAnsi" w:eastAsia="Verdana" w:hAnsiTheme="minorHAnsi" w:cs="Verdana"/>
              </w:rPr>
              <w:t xml:space="preserve"> 04 – Printer should process correctly</w:t>
            </w:r>
          </w:p>
        </w:tc>
      </w:tr>
      <w:tr w:rsidR="004360B7" w:rsidRPr="00F84397" w14:paraId="68F745F8" w14:textId="77777777" w:rsidTr="007E2AE8">
        <w:tc>
          <w:tcPr>
            <w:tcW w:w="2571" w:type="dxa"/>
            <w:shd w:val="clear" w:color="auto" w:fill="D9D9D9" w:themeFill="background1" w:themeFillShade="D9"/>
          </w:tcPr>
          <w:p w14:paraId="69AFE41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BCDCAA1" w14:textId="77777777" w:rsidR="004360B7" w:rsidRPr="00F84397" w:rsidRDefault="004360B7" w:rsidP="00E02FC3">
            <w:pPr>
              <w:rPr>
                <w:rFonts w:asciiTheme="minorHAnsi" w:hAnsiTheme="minorHAnsi"/>
              </w:rPr>
            </w:pPr>
          </w:p>
        </w:tc>
        <w:tc>
          <w:tcPr>
            <w:tcW w:w="6779" w:type="dxa"/>
          </w:tcPr>
          <w:p w14:paraId="40E34387"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Pr>
                <w:rFonts w:asciiTheme="minorHAnsi" w:eastAsia="Calibri" w:hAnsiTheme="minorHAnsi" w:cs="Calibri"/>
                <w:szCs w:val="20"/>
              </w:rPr>
              <w:t xml:space="preserve"> </w:t>
            </w:r>
            <w:proofErr w:type="spellStart"/>
            <w:r>
              <w:rPr>
                <w:rFonts w:asciiTheme="minorHAnsi" w:eastAsia="Calibri" w:hAnsiTheme="minorHAnsi" w:cs="Calibri"/>
                <w:szCs w:val="20"/>
              </w:rPr>
              <w:t>Slicestack</w:t>
            </w:r>
            <w:proofErr w:type="spellEnd"/>
            <w:r>
              <w:rPr>
                <w:rFonts w:asciiTheme="minorHAnsi" w:eastAsia="Calibri" w:hAnsiTheme="minorHAnsi" w:cs="Calibri"/>
                <w:szCs w:val="20"/>
              </w:rPr>
              <w:t xml:space="preserve"> layers with 3 segments elements per polygon</w:t>
            </w:r>
            <w:r w:rsidRPr="00F84397">
              <w:rPr>
                <w:rFonts w:asciiTheme="minorHAnsi" w:eastAsia="Calibri" w:hAnsiTheme="minorHAnsi" w:cs="Calibri"/>
                <w:szCs w:val="20"/>
              </w:rPr>
              <w:t xml:space="preserve"> </w:t>
            </w:r>
          </w:p>
          <w:p w14:paraId="69A25EFE" w14:textId="77777777" w:rsidR="004360B7" w:rsidRPr="00F84397" w:rsidRDefault="004360B7" w:rsidP="00E02FC3">
            <w:pPr>
              <w:rPr>
                <w:rFonts w:asciiTheme="minorHAnsi" w:hAnsiTheme="minorHAnsi"/>
              </w:rPr>
            </w:pPr>
          </w:p>
          <w:p w14:paraId="15232505"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 </w:t>
            </w:r>
            <w:r>
              <w:rPr>
                <w:rFonts w:asciiTheme="minorHAnsi" w:eastAsia="Calibri" w:hAnsiTheme="minorHAnsi" w:cs="Calibri"/>
                <w:szCs w:val="20"/>
              </w:rPr>
              <w:t>approximately 400 segments elements per polygon</w:t>
            </w:r>
          </w:p>
          <w:p w14:paraId="004FF621" w14:textId="77777777" w:rsidR="004360B7" w:rsidRPr="00F84397" w:rsidRDefault="004360B7" w:rsidP="00E02FC3">
            <w:pPr>
              <w:rPr>
                <w:rFonts w:asciiTheme="minorHAnsi" w:hAnsiTheme="minorHAnsi"/>
              </w:rPr>
            </w:pPr>
          </w:p>
          <w:p w14:paraId="16A2042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03</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 1 polygon  </w:t>
            </w:r>
          </w:p>
          <w:p w14:paraId="60859CBD" w14:textId="77777777" w:rsidR="004360B7" w:rsidRPr="00F84397" w:rsidRDefault="004360B7" w:rsidP="00E02FC3">
            <w:pPr>
              <w:rPr>
                <w:rFonts w:asciiTheme="minorHAnsi" w:hAnsiTheme="minorHAnsi"/>
              </w:rPr>
            </w:pPr>
          </w:p>
          <w:p w14:paraId="00DAE7B2"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04</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w:t>
            </w:r>
            <w:r>
              <w:rPr>
                <w:rFonts w:asciiTheme="minorHAnsi" w:eastAsia="Calibri" w:hAnsiTheme="minorHAnsi" w:cs="Calibri"/>
                <w:szCs w:val="20"/>
              </w:rPr>
              <w:t xml:space="preserve"> approximately</w:t>
            </w:r>
            <w:r w:rsidRPr="00F84397">
              <w:rPr>
                <w:rFonts w:asciiTheme="minorHAnsi" w:eastAsia="Calibri" w:hAnsiTheme="minorHAnsi" w:cs="Calibri"/>
                <w:szCs w:val="20"/>
              </w:rPr>
              <w:t xml:space="preserve"> 100 polygons</w:t>
            </w:r>
          </w:p>
        </w:tc>
      </w:tr>
      <w:tr w:rsidR="007E2AE8" w:rsidRPr="00F84397" w14:paraId="5C228656" w14:textId="77777777" w:rsidTr="004360B7">
        <w:tc>
          <w:tcPr>
            <w:tcW w:w="2571" w:type="dxa"/>
            <w:tcBorders>
              <w:bottom w:val="single" w:sz="4" w:space="0" w:color="auto"/>
            </w:tcBorders>
            <w:shd w:val="clear" w:color="auto" w:fill="D9D9D9" w:themeFill="background1" w:themeFillShade="D9"/>
          </w:tcPr>
          <w:p w14:paraId="00A471D7" w14:textId="7A2B8C2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3FAFF3A3" w14:textId="2D0625CB" w:rsidR="007E2AE8" w:rsidRPr="001D7F7D" w:rsidRDefault="007E2AE8" w:rsidP="007E2AE8">
            <w:pPr>
              <w:rPr>
                <w:rFonts w:asciiTheme="minorHAnsi" w:eastAsia="Calibri" w:hAnsiTheme="minorHAnsi" w:cs="Calibri"/>
                <w:b/>
                <w:szCs w:val="20"/>
              </w:rPr>
            </w:pPr>
            <w:r w:rsidRPr="00AB7CFE">
              <w:rPr>
                <w:rFonts w:asciiTheme="minorHAnsi" w:eastAsiaTheme="minorEastAsia" w:hAnsiTheme="minorHAnsi"/>
                <w:bCs/>
                <w:szCs w:val="20"/>
              </w:rPr>
              <w:t>Link to Requirement in 3MF Specification</w:t>
            </w:r>
            <w:r w:rsidR="00FE60DF">
              <w:rPr>
                <w:rFonts w:asciiTheme="minorHAnsi" w:eastAsiaTheme="minorEastAsia" w:hAnsiTheme="minorHAnsi"/>
                <w:bCs/>
                <w:szCs w:val="20"/>
              </w:rPr>
              <w:t xml:space="preserve"> N/A</w:t>
            </w:r>
          </w:p>
        </w:tc>
      </w:tr>
    </w:tbl>
    <w:p w14:paraId="71441EAC" w14:textId="69F28CBA" w:rsidR="004360B7" w:rsidRPr="000A759F" w:rsidRDefault="004360B7" w:rsidP="000A759F">
      <w:pPr>
        <w:pStyle w:val="Heading3"/>
      </w:pPr>
      <w:r w:rsidRPr="000A759F">
        <w:lastRenderedPageBreak/>
        <w:t xml:space="preserve"> </w:t>
      </w:r>
      <w:bookmarkStart w:id="39" w:name="_Toc517687750"/>
      <w:r w:rsidRPr="000A759F">
        <w:t>P_???_1510 Complex 2D Geometries</w:t>
      </w:r>
      <w:bookmarkEnd w:id="39"/>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3F4545B4" w14:textId="77777777" w:rsidTr="004360B7">
        <w:tc>
          <w:tcPr>
            <w:tcW w:w="2569" w:type="dxa"/>
            <w:tcBorders>
              <w:bottom w:val="single" w:sz="4" w:space="0" w:color="auto"/>
            </w:tcBorders>
            <w:shd w:val="clear" w:color="auto" w:fill="D9D9D9" w:themeFill="background1" w:themeFillShade="D9"/>
          </w:tcPr>
          <w:p w14:paraId="5D59A12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288019A" w14:textId="77777777" w:rsidR="004360B7" w:rsidRPr="00F84397" w:rsidRDefault="004360B7" w:rsidP="00E02FC3">
            <w:pPr>
              <w:rPr>
                <w:rFonts w:asciiTheme="minorHAnsi" w:hAnsiTheme="minorHAnsi"/>
              </w:rPr>
            </w:pPr>
          </w:p>
        </w:tc>
        <w:tc>
          <w:tcPr>
            <w:tcW w:w="6781" w:type="dxa"/>
          </w:tcPr>
          <w:p w14:paraId="46B23FC5" w14:textId="77777777" w:rsidR="004360B7" w:rsidRPr="00F84397" w:rsidRDefault="004360B7" w:rsidP="00E02FC3">
            <w:pPr>
              <w:rPr>
                <w:rFonts w:asciiTheme="minorHAnsi" w:hAnsiTheme="minorHAnsi"/>
              </w:rPr>
            </w:pPr>
            <w:r>
              <w:rPr>
                <w:rFonts w:asciiTheme="minorHAnsi" w:hAnsiTheme="minorHAnsi"/>
              </w:rPr>
              <w:t>A 3MF file that will result in a more complex sliced 2D geometry</w:t>
            </w:r>
          </w:p>
        </w:tc>
      </w:tr>
      <w:tr w:rsidR="004360B7" w:rsidRPr="00F84397" w14:paraId="06A99E58" w14:textId="77777777" w:rsidTr="004360B7">
        <w:tc>
          <w:tcPr>
            <w:tcW w:w="2569" w:type="dxa"/>
            <w:shd w:val="clear" w:color="auto" w:fill="D9D9D9" w:themeFill="background1" w:themeFillShade="D9"/>
          </w:tcPr>
          <w:p w14:paraId="06C0C6F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C9CA660" w14:textId="77777777" w:rsidR="004360B7" w:rsidRPr="00F84397" w:rsidRDefault="004360B7" w:rsidP="00E02FC3">
            <w:pPr>
              <w:rPr>
                <w:rFonts w:asciiTheme="minorHAnsi" w:hAnsiTheme="minorHAnsi"/>
              </w:rPr>
            </w:pPr>
          </w:p>
        </w:tc>
        <w:tc>
          <w:tcPr>
            <w:tcW w:w="6781" w:type="dxa"/>
          </w:tcPr>
          <w:p w14:paraId="10A78BC4"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0D19C648" w14:textId="77777777" w:rsidTr="007E2AE8">
        <w:tc>
          <w:tcPr>
            <w:tcW w:w="2569" w:type="dxa"/>
            <w:shd w:val="clear" w:color="auto" w:fill="D9D9D9" w:themeFill="background1" w:themeFillShade="D9"/>
          </w:tcPr>
          <w:p w14:paraId="342C5C0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24D34C04" w14:textId="77777777" w:rsidR="004360B7" w:rsidRPr="00F84397" w:rsidRDefault="004360B7" w:rsidP="00E02FC3">
            <w:pPr>
              <w:rPr>
                <w:rFonts w:asciiTheme="minorHAnsi" w:hAnsiTheme="minorHAnsi"/>
              </w:rPr>
            </w:pPr>
          </w:p>
        </w:tc>
        <w:tc>
          <w:tcPr>
            <w:tcW w:w="6781" w:type="dxa"/>
          </w:tcPr>
          <w:p w14:paraId="5917F64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 xml:space="preserve">Slice an object that represents a complex maze involving </w:t>
            </w:r>
            <w:proofErr w:type="gramStart"/>
            <w:r w:rsidRPr="00F84397">
              <w:rPr>
                <w:rFonts w:asciiTheme="minorHAnsi" w:eastAsia="Calibri" w:hAnsiTheme="minorHAnsi" w:cs="Calibri"/>
                <w:szCs w:val="20"/>
              </w:rPr>
              <w:t>a large number of</w:t>
            </w:r>
            <w:proofErr w:type="gramEnd"/>
            <w:r w:rsidRPr="00F84397">
              <w:rPr>
                <w:rFonts w:asciiTheme="minorHAnsi" w:eastAsia="Calibri" w:hAnsiTheme="minorHAnsi" w:cs="Calibri"/>
                <w:szCs w:val="20"/>
              </w:rPr>
              <w:t xml:space="preserve"> 2</w:t>
            </w:r>
            <w:r>
              <w:rPr>
                <w:rFonts w:asciiTheme="minorHAnsi" w:eastAsia="Calibri" w:hAnsiTheme="minorHAnsi" w:cs="Calibri"/>
                <w:szCs w:val="20"/>
              </w:rPr>
              <w:t>D</w:t>
            </w:r>
            <w:r w:rsidRPr="00F84397">
              <w:rPr>
                <w:rFonts w:asciiTheme="minorHAnsi" w:eastAsia="Calibri" w:hAnsiTheme="minorHAnsi" w:cs="Calibri"/>
                <w:szCs w:val="20"/>
              </w:rPr>
              <w:t xml:space="preserve"> vector variations</w:t>
            </w:r>
          </w:p>
          <w:p w14:paraId="074F6D1E" w14:textId="77777777" w:rsidR="004360B7" w:rsidRPr="00F84397" w:rsidRDefault="004360B7" w:rsidP="00E02FC3">
            <w:pPr>
              <w:rPr>
                <w:rFonts w:asciiTheme="minorHAnsi" w:hAnsiTheme="minorHAnsi"/>
              </w:rPr>
            </w:pPr>
          </w:p>
        </w:tc>
      </w:tr>
      <w:tr w:rsidR="007E2AE8" w:rsidRPr="00F84397" w14:paraId="24C2FA9C" w14:textId="77777777" w:rsidTr="004360B7">
        <w:tc>
          <w:tcPr>
            <w:tcW w:w="2569" w:type="dxa"/>
            <w:tcBorders>
              <w:bottom w:val="single" w:sz="4" w:space="0" w:color="auto"/>
            </w:tcBorders>
            <w:shd w:val="clear" w:color="auto" w:fill="D9D9D9" w:themeFill="background1" w:themeFillShade="D9"/>
          </w:tcPr>
          <w:p w14:paraId="38E57A09" w14:textId="4F169AE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6876F3A" w14:textId="21D7474F"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A0143">
              <w:rPr>
                <w:rFonts w:asciiTheme="minorHAnsi" w:eastAsiaTheme="minorEastAsia" w:hAnsiTheme="minorHAnsi"/>
                <w:bCs/>
                <w:szCs w:val="20"/>
              </w:rPr>
              <w:t xml:space="preserve"> N/A</w:t>
            </w:r>
          </w:p>
        </w:tc>
      </w:tr>
    </w:tbl>
    <w:p w14:paraId="30D87C58" w14:textId="77777777" w:rsidR="004360B7" w:rsidRDefault="004360B7" w:rsidP="004360B7">
      <w:pPr>
        <w:rPr>
          <w:rFonts w:asciiTheme="majorHAnsi" w:eastAsiaTheme="majorEastAsia" w:hAnsiTheme="majorHAnsi" w:cstheme="majorBidi"/>
          <w:b/>
          <w:bCs/>
          <w:color w:val="4F81BD" w:themeColor="accent1"/>
          <w:sz w:val="22"/>
        </w:rPr>
      </w:pPr>
    </w:p>
    <w:p w14:paraId="7C26FAAE" w14:textId="55C5D723" w:rsidR="004360B7" w:rsidRPr="000A759F" w:rsidRDefault="004360B7" w:rsidP="000A759F">
      <w:pPr>
        <w:pStyle w:val="Heading3"/>
      </w:pPr>
      <w:r w:rsidRPr="000A759F">
        <w:t xml:space="preserve"> </w:t>
      </w:r>
      <w:bookmarkStart w:id="40" w:name="_Toc517687751"/>
      <w:r w:rsidRPr="000A759F">
        <w:t>P_???_1511 Z-Axis Offsets</w:t>
      </w:r>
      <w:bookmarkEnd w:id="40"/>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5FF5B9FD" w14:textId="77777777" w:rsidTr="004360B7">
        <w:tc>
          <w:tcPr>
            <w:tcW w:w="2569" w:type="dxa"/>
            <w:tcBorders>
              <w:bottom w:val="single" w:sz="4" w:space="0" w:color="auto"/>
            </w:tcBorders>
            <w:shd w:val="clear" w:color="auto" w:fill="D9D9D9" w:themeFill="background1" w:themeFillShade="D9"/>
          </w:tcPr>
          <w:p w14:paraId="7E6BE6A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C7DC2FC" w14:textId="77777777" w:rsidR="004360B7" w:rsidRPr="00F84397" w:rsidRDefault="004360B7" w:rsidP="00E02FC3">
            <w:pPr>
              <w:rPr>
                <w:rFonts w:asciiTheme="minorHAnsi" w:hAnsiTheme="minorHAnsi"/>
              </w:rPr>
            </w:pPr>
          </w:p>
        </w:tc>
        <w:tc>
          <w:tcPr>
            <w:tcW w:w="6781" w:type="dxa"/>
          </w:tcPr>
          <w:p w14:paraId="4FADF751" w14:textId="77777777" w:rsidR="004360B7" w:rsidRPr="00F84397" w:rsidRDefault="004360B7" w:rsidP="00E02FC3">
            <w:pPr>
              <w:rPr>
                <w:rFonts w:asciiTheme="minorHAnsi" w:hAnsiTheme="minorHAnsi"/>
              </w:rPr>
            </w:pPr>
            <w:r>
              <w:rPr>
                <w:rFonts w:asciiTheme="minorHAnsi" w:hAnsiTheme="minorHAnsi"/>
              </w:rPr>
              <w:t>3MF files with varying slice thicknesses</w:t>
            </w:r>
          </w:p>
        </w:tc>
      </w:tr>
      <w:tr w:rsidR="004360B7" w:rsidRPr="00F84397" w14:paraId="16BD9276" w14:textId="77777777" w:rsidTr="004360B7">
        <w:tc>
          <w:tcPr>
            <w:tcW w:w="2569" w:type="dxa"/>
            <w:shd w:val="clear" w:color="auto" w:fill="D9D9D9" w:themeFill="background1" w:themeFillShade="D9"/>
          </w:tcPr>
          <w:p w14:paraId="0550166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C795D04" w14:textId="77777777" w:rsidR="004360B7" w:rsidRPr="00F84397" w:rsidRDefault="004360B7" w:rsidP="00E02FC3">
            <w:pPr>
              <w:rPr>
                <w:rFonts w:asciiTheme="minorHAnsi" w:hAnsiTheme="minorHAnsi"/>
              </w:rPr>
            </w:pPr>
          </w:p>
        </w:tc>
        <w:tc>
          <w:tcPr>
            <w:tcW w:w="6781" w:type="dxa"/>
          </w:tcPr>
          <w:p w14:paraId="06F2413E" w14:textId="77777777" w:rsidR="004360B7" w:rsidRPr="00F84397" w:rsidRDefault="004360B7" w:rsidP="00E02FC3">
            <w:pPr>
              <w:rPr>
                <w:rFonts w:asciiTheme="minorHAnsi" w:hAnsiTheme="minorHAnsi"/>
              </w:rPr>
            </w:pPr>
            <w:r w:rsidRPr="00F84397">
              <w:rPr>
                <w:rFonts w:asciiTheme="minorHAnsi" w:eastAsia="Verdana" w:hAnsiTheme="minorHAnsi" w:cs="Verdana"/>
              </w:rPr>
              <w:t>0</w:t>
            </w:r>
            <w:r>
              <w:rPr>
                <w:rFonts w:asciiTheme="minorHAnsi" w:eastAsia="Verdana" w:hAnsiTheme="minorHAnsi" w:cs="Verdana"/>
              </w:rPr>
              <w:t xml:space="preserve">1 to 06 </w:t>
            </w:r>
            <w:r w:rsidRPr="00F84397">
              <w:rPr>
                <w:rFonts w:asciiTheme="minorHAnsi" w:eastAsia="Verdana" w:hAnsiTheme="minorHAnsi" w:cs="Verdana"/>
              </w:rPr>
              <w:t>– Printer should process correctly</w:t>
            </w:r>
          </w:p>
        </w:tc>
      </w:tr>
      <w:tr w:rsidR="004360B7" w:rsidRPr="00F84397" w14:paraId="5C8EEA30" w14:textId="77777777" w:rsidTr="007E2AE8">
        <w:tc>
          <w:tcPr>
            <w:tcW w:w="2569" w:type="dxa"/>
            <w:shd w:val="clear" w:color="auto" w:fill="D9D9D9" w:themeFill="background1" w:themeFillShade="D9"/>
          </w:tcPr>
          <w:p w14:paraId="01A86F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C71857" w14:textId="77777777" w:rsidR="004360B7" w:rsidRPr="00F84397" w:rsidRDefault="004360B7" w:rsidP="00E02FC3">
            <w:pPr>
              <w:rPr>
                <w:rFonts w:asciiTheme="minorHAnsi" w:hAnsiTheme="minorHAnsi"/>
              </w:rPr>
            </w:pPr>
          </w:p>
        </w:tc>
        <w:tc>
          <w:tcPr>
            <w:tcW w:w="6781" w:type="dxa"/>
          </w:tcPr>
          <w:p w14:paraId="31FD8B7D"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100 microns</w:t>
            </w:r>
          </w:p>
          <w:p w14:paraId="66DCFD18" w14:textId="77777777" w:rsidR="004360B7" w:rsidRPr="00F84397" w:rsidRDefault="004360B7" w:rsidP="00E02FC3">
            <w:pPr>
              <w:rPr>
                <w:rFonts w:asciiTheme="minorHAnsi" w:hAnsiTheme="minorHAnsi"/>
              </w:rPr>
            </w:pPr>
          </w:p>
          <w:p w14:paraId="46E674E2" w14:textId="77777777" w:rsidR="004360B7" w:rsidRPr="00F84397" w:rsidRDefault="004360B7" w:rsidP="00E02FC3">
            <w:pPr>
              <w:rPr>
                <w:rFonts w:asciiTheme="minorHAnsi" w:hAnsiTheme="minorHAnsi"/>
              </w:rPr>
            </w:pPr>
            <w:r w:rsidRPr="001D7F7D">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200 microns</w:t>
            </w:r>
          </w:p>
          <w:p w14:paraId="121EE2E9" w14:textId="77777777" w:rsidR="004360B7" w:rsidRDefault="004360B7" w:rsidP="00E02FC3">
            <w:pPr>
              <w:rPr>
                <w:rFonts w:asciiTheme="minorHAnsi" w:eastAsia="Calibri" w:hAnsiTheme="minorHAnsi" w:cs="Calibri"/>
                <w:b/>
              </w:rPr>
            </w:pPr>
          </w:p>
          <w:p w14:paraId="45F3D232" w14:textId="77777777" w:rsidR="004360B7" w:rsidRPr="00F84397" w:rsidRDefault="004360B7" w:rsidP="00E02FC3">
            <w:pPr>
              <w:rPr>
                <w:rFonts w:asciiTheme="minorHAnsi" w:hAnsiTheme="minorHAnsi"/>
              </w:rPr>
            </w:pPr>
            <w:r w:rsidRPr="001D7F7D">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300 microns</w:t>
            </w:r>
          </w:p>
          <w:p w14:paraId="35D3A1EE" w14:textId="77777777" w:rsidR="004360B7" w:rsidRDefault="004360B7" w:rsidP="00E02FC3">
            <w:pPr>
              <w:rPr>
                <w:rFonts w:asciiTheme="minorHAnsi" w:eastAsia="Calibri" w:hAnsiTheme="minorHAnsi" w:cs="Calibri"/>
              </w:rPr>
            </w:pPr>
          </w:p>
          <w:p w14:paraId="12F7F22B" w14:textId="77777777" w:rsidR="004360B7" w:rsidRPr="00F84397" w:rsidRDefault="004360B7" w:rsidP="00E02FC3">
            <w:pPr>
              <w:rPr>
                <w:rFonts w:asciiTheme="minorHAnsi" w:hAnsiTheme="minorHAnsi"/>
              </w:rPr>
            </w:pPr>
            <w:r w:rsidRPr="001D7F7D">
              <w:rPr>
                <w:rFonts w:asciiTheme="minorHAnsi" w:eastAsia="Calibri" w:hAnsiTheme="minorHAnsi" w:cs="Calibri"/>
                <w:b/>
              </w:rPr>
              <w:t>04</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400 microns</w:t>
            </w:r>
          </w:p>
          <w:p w14:paraId="4D1212C5" w14:textId="77777777" w:rsidR="004360B7" w:rsidRDefault="004360B7" w:rsidP="00E02FC3">
            <w:pPr>
              <w:rPr>
                <w:rFonts w:asciiTheme="minorHAnsi" w:eastAsia="Calibri" w:hAnsiTheme="minorHAnsi" w:cs="Calibri"/>
              </w:rPr>
            </w:pPr>
          </w:p>
          <w:p w14:paraId="4966DD6B" w14:textId="77777777" w:rsidR="004360B7" w:rsidRPr="00F84397" w:rsidRDefault="004360B7" w:rsidP="00E02FC3">
            <w:pPr>
              <w:rPr>
                <w:rFonts w:asciiTheme="minorHAnsi" w:hAnsiTheme="minorHAnsi"/>
              </w:rPr>
            </w:pPr>
            <w:r w:rsidRPr="001D7F7D">
              <w:rPr>
                <w:rFonts w:asciiTheme="minorHAnsi" w:eastAsia="Calibri" w:hAnsiTheme="minorHAnsi" w:cs="Calibri"/>
                <w:b/>
              </w:rPr>
              <w:t>05</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500 microns</w:t>
            </w:r>
          </w:p>
          <w:p w14:paraId="0A492126" w14:textId="77777777" w:rsidR="004360B7" w:rsidRDefault="004360B7" w:rsidP="00E02FC3">
            <w:pPr>
              <w:rPr>
                <w:rFonts w:asciiTheme="minorHAnsi" w:eastAsia="Calibri" w:hAnsiTheme="minorHAnsi" w:cs="Calibri"/>
                <w:szCs w:val="20"/>
              </w:rPr>
            </w:pPr>
          </w:p>
          <w:p w14:paraId="32896906"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06</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Object sliced with 20% segments of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at 100, 200, 300, 400, and 500 microns</w:t>
            </w:r>
          </w:p>
        </w:tc>
      </w:tr>
      <w:tr w:rsidR="007E2AE8" w:rsidRPr="00F84397" w14:paraId="50B15E94" w14:textId="77777777" w:rsidTr="004360B7">
        <w:tc>
          <w:tcPr>
            <w:tcW w:w="2569" w:type="dxa"/>
            <w:tcBorders>
              <w:bottom w:val="single" w:sz="4" w:space="0" w:color="auto"/>
            </w:tcBorders>
            <w:shd w:val="clear" w:color="auto" w:fill="D9D9D9" w:themeFill="background1" w:themeFillShade="D9"/>
          </w:tcPr>
          <w:p w14:paraId="21948A43" w14:textId="5BA63D3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A88E476" w14:textId="4398F06C"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80BAD">
              <w:rPr>
                <w:rFonts w:asciiTheme="minorHAnsi" w:eastAsiaTheme="minorEastAsia" w:hAnsiTheme="minorHAnsi"/>
                <w:bCs/>
                <w:szCs w:val="20"/>
              </w:rPr>
              <w:t xml:space="preserve"> N/A</w:t>
            </w:r>
          </w:p>
        </w:tc>
      </w:tr>
    </w:tbl>
    <w:p w14:paraId="71BB1990" w14:textId="77777777" w:rsidR="004360B7" w:rsidRDefault="004360B7" w:rsidP="004360B7"/>
    <w:p w14:paraId="31D09942" w14:textId="2AD00756" w:rsidR="004360B7" w:rsidRPr="000A759F" w:rsidRDefault="004360B7" w:rsidP="000A759F">
      <w:pPr>
        <w:pStyle w:val="Heading3"/>
      </w:pPr>
      <w:r w:rsidRPr="000A759F">
        <w:t xml:space="preserve"> </w:t>
      </w:r>
      <w:bookmarkStart w:id="41" w:name="_Toc517687752"/>
      <w:r w:rsidRPr="000A759F">
        <w:t>P_???_1512 XY Axis Positioning</w:t>
      </w:r>
      <w:bookmarkEnd w:id="41"/>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7AA4E0CB" w14:textId="77777777" w:rsidTr="004360B7">
        <w:tc>
          <w:tcPr>
            <w:tcW w:w="2569" w:type="dxa"/>
            <w:tcBorders>
              <w:bottom w:val="single" w:sz="4" w:space="0" w:color="auto"/>
            </w:tcBorders>
            <w:shd w:val="clear" w:color="auto" w:fill="D9D9D9" w:themeFill="background1" w:themeFillShade="D9"/>
          </w:tcPr>
          <w:p w14:paraId="2A943AD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3A216FC" w14:textId="77777777" w:rsidR="004360B7" w:rsidRPr="00F84397" w:rsidRDefault="004360B7" w:rsidP="00E02FC3">
            <w:pPr>
              <w:rPr>
                <w:rFonts w:asciiTheme="minorHAnsi" w:hAnsiTheme="minorHAnsi"/>
              </w:rPr>
            </w:pPr>
          </w:p>
        </w:tc>
        <w:tc>
          <w:tcPr>
            <w:tcW w:w="6781" w:type="dxa"/>
          </w:tcPr>
          <w:p w14:paraId="4C5882F5" w14:textId="77777777" w:rsidR="004360B7" w:rsidRPr="00F84397" w:rsidRDefault="004360B7" w:rsidP="00E02FC3">
            <w:pPr>
              <w:rPr>
                <w:rFonts w:asciiTheme="minorHAnsi" w:hAnsiTheme="minorHAnsi"/>
              </w:rPr>
            </w:pPr>
            <w:r>
              <w:rPr>
                <w:rFonts w:asciiTheme="minorHAnsi" w:hAnsiTheme="minorHAnsi"/>
              </w:rPr>
              <w:t>Objects around perimeter of print bed</w:t>
            </w:r>
          </w:p>
        </w:tc>
      </w:tr>
      <w:tr w:rsidR="004360B7" w:rsidRPr="00F84397" w14:paraId="242ED54D" w14:textId="77777777" w:rsidTr="004360B7">
        <w:tc>
          <w:tcPr>
            <w:tcW w:w="2569" w:type="dxa"/>
            <w:shd w:val="clear" w:color="auto" w:fill="D9D9D9" w:themeFill="background1" w:themeFillShade="D9"/>
          </w:tcPr>
          <w:p w14:paraId="2554595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FF4142E" w14:textId="77777777" w:rsidR="004360B7" w:rsidRPr="00F84397" w:rsidRDefault="004360B7" w:rsidP="00E02FC3">
            <w:pPr>
              <w:rPr>
                <w:rFonts w:asciiTheme="minorHAnsi" w:hAnsiTheme="minorHAnsi"/>
              </w:rPr>
            </w:pPr>
          </w:p>
        </w:tc>
        <w:tc>
          <w:tcPr>
            <w:tcW w:w="6781" w:type="dxa"/>
          </w:tcPr>
          <w:p w14:paraId="41B6FDAE"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37C6CDB8" w14:textId="77777777" w:rsidTr="007E2AE8">
        <w:tc>
          <w:tcPr>
            <w:tcW w:w="2569" w:type="dxa"/>
            <w:shd w:val="clear" w:color="auto" w:fill="D9D9D9" w:themeFill="background1" w:themeFillShade="D9"/>
          </w:tcPr>
          <w:p w14:paraId="33B9C3B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895132C" w14:textId="77777777" w:rsidR="004360B7" w:rsidRPr="00F84397" w:rsidRDefault="004360B7" w:rsidP="00E02FC3">
            <w:pPr>
              <w:rPr>
                <w:rFonts w:asciiTheme="minorHAnsi" w:hAnsiTheme="minorHAnsi"/>
              </w:rPr>
            </w:pPr>
          </w:p>
        </w:tc>
        <w:tc>
          <w:tcPr>
            <w:tcW w:w="6781" w:type="dxa"/>
          </w:tcPr>
          <w:p w14:paraId="0A0D6FD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proofErr w:type="gramStart"/>
            <w:r w:rsidRPr="00F84397">
              <w:rPr>
                <w:rFonts w:asciiTheme="minorHAnsi" w:eastAsia="Calibri" w:hAnsiTheme="minorHAnsi" w:cs="Calibri"/>
                <w:szCs w:val="20"/>
              </w:rPr>
              <w:t>object</w:t>
            </w:r>
            <w:proofErr w:type="gramEnd"/>
            <w:r w:rsidRPr="00F84397">
              <w:rPr>
                <w:rFonts w:asciiTheme="minorHAnsi" w:eastAsia="Calibri" w:hAnsiTheme="minorHAnsi" w:cs="Calibri"/>
                <w:szCs w:val="20"/>
              </w:rPr>
              <w:t xml:space="preserve"> positioned around the periphery of the allowable XY axis</w:t>
            </w:r>
          </w:p>
          <w:p w14:paraId="4087E0C5" w14:textId="77777777" w:rsidR="004360B7" w:rsidRPr="00F84397" w:rsidRDefault="004360B7" w:rsidP="00E02FC3">
            <w:pPr>
              <w:rPr>
                <w:rFonts w:asciiTheme="minorHAnsi" w:hAnsiTheme="minorHAnsi"/>
              </w:rPr>
            </w:pPr>
          </w:p>
        </w:tc>
      </w:tr>
      <w:tr w:rsidR="007E2AE8" w:rsidRPr="00F84397" w14:paraId="06640334" w14:textId="77777777" w:rsidTr="004360B7">
        <w:tc>
          <w:tcPr>
            <w:tcW w:w="2569" w:type="dxa"/>
            <w:tcBorders>
              <w:bottom w:val="single" w:sz="4" w:space="0" w:color="auto"/>
            </w:tcBorders>
            <w:shd w:val="clear" w:color="auto" w:fill="D9D9D9" w:themeFill="background1" w:themeFillShade="D9"/>
          </w:tcPr>
          <w:p w14:paraId="2F259BBE" w14:textId="56C1A32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0D494F9" w14:textId="5E3F079B"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6E8F">
              <w:rPr>
                <w:rFonts w:asciiTheme="minorHAnsi" w:eastAsiaTheme="minorEastAsia" w:hAnsiTheme="minorHAnsi"/>
                <w:bCs/>
                <w:szCs w:val="20"/>
              </w:rPr>
              <w:t xml:space="preserve"> N/A</w:t>
            </w:r>
          </w:p>
        </w:tc>
      </w:tr>
    </w:tbl>
    <w:p w14:paraId="60CED1C0" w14:textId="77777777" w:rsidR="004360B7" w:rsidRDefault="004360B7" w:rsidP="004360B7"/>
    <w:p w14:paraId="4A12E679" w14:textId="77777777" w:rsidR="00807F52" w:rsidRDefault="00807F52">
      <w:pPr>
        <w:rPr>
          <w:rFonts w:eastAsiaTheme="majorEastAsia" w:cstheme="majorBidi"/>
          <w:b/>
          <w:bCs/>
          <w:color w:val="365F91" w:themeColor="accent1" w:themeShade="BF"/>
          <w:szCs w:val="20"/>
        </w:rPr>
      </w:pPr>
      <w:r>
        <w:br w:type="page"/>
      </w:r>
    </w:p>
    <w:p w14:paraId="79519EA5" w14:textId="492C7860" w:rsidR="004360B7" w:rsidRPr="000A759F" w:rsidRDefault="004360B7" w:rsidP="000A759F">
      <w:pPr>
        <w:pStyle w:val="Heading3"/>
      </w:pPr>
      <w:r w:rsidRPr="000A759F">
        <w:lastRenderedPageBreak/>
        <w:t xml:space="preserve"> </w:t>
      </w:r>
      <w:bookmarkStart w:id="42" w:name="_Toc517687753"/>
      <w:r w:rsidRPr="000A759F">
        <w:t>P_???_1513 Multiple Slice Stacks</w:t>
      </w:r>
      <w:bookmarkEnd w:id="42"/>
    </w:p>
    <w:tbl>
      <w:tblPr>
        <w:tblStyle w:val="TableGrid"/>
        <w:tblW w:w="0" w:type="auto"/>
        <w:tblLook w:val="04A0" w:firstRow="1" w:lastRow="0" w:firstColumn="1" w:lastColumn="0" w:noHBand="0" w:noVBand="1"/>
      </w:tblPr>
      <w:tblGrid>
        <w:gridCol w:w="2564"/>
        <w:gridCol w:w="6786"/>
      </w:tblGrid>
      <w:tr w:rsidR="004360B7" w:rsidRPr="00F84397" w14:paraId="2D8A00F2" w14:textId="77777777" w:rsidTr="004360B7">
        <w:tc>
          <w:tcPr>
            <w:tcW w:w="2564" w:type="dxa"/>
            <w:tcBorders>
              <w:bottom w:val="single" w:sz="4" w:space="0" w:color="auto"/>
            </w:tcBorders>
            <w:shd w:val="clear" w:color="auto" w:fill="D9D9D9" w:themeFill="background1" w:themeFillShade="D9"/>
          </w:tcPr>
          <w:p w14:paraId="4B400F5C"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739A1A28" w14:textId="77777777" w:rsidR="004360B7" w:rsidRPr="00F84397" w:rsidRDefault="004360B7" w:rsidP="00E02FC3">
            <w:pPr>
              <w:rPr>
                <w:rFonts w:asciiTheme="minorHAnsi" w:hAnsiTheme="minorHAnsi"/>
              </w:rPr>
            </w:pPr>
          </w:p>
        </w:tc>
        <w:tc>
          <w:tcPr>
            <w:tcW w:w="6786" w:type="dxa"/>
          </w:tcPr>
          <w:p w14:paraId="79EA5349" w14:textId="77777777" w:rsidR="004360B7" w:rsidRPr="00F84397" w:rsidRDefault="004360B7" w:rsidP="00E02FC3">
            <w:pPr>
              <w:rPr>
                <w:rFonts w:asciiTheme="minorHAnsi" w:hAnsiTheme="minorHAnsi"/>
              </w:rPr>
            </w:pPr>
            <w:r>
              <w:rPr>
                <w:rFonts w:asciiTheme="minorHAnsi" w:hAnsiTheme="minorHAnsi"/>
              </w:rPr>
              <w:t>Create sliced 3mF files that contain multiple slice stacks</w:t>
            </w:r>
          </w:p>
        </w:tc>
      </w:tr>
      <w:tr w:rsidR="004360B7" w:rsidRPr="00F84397" w14:paraId="231FA86E" w14:textId="77777777" w:rsidTr="004360B7">
        <w:tc>
          <w:tcPr>
            <w:tcW w:w="2564" w:type="dxa"/>
            <w:shd w:val="clear" w:color="auto" w:fill="D9D9D9" w:themeFill="background1" w:themeFillShade="D9"/>
          </w:tcPr>
          <w:p w14:paraId="0A85BB5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77034CC" w14:textId="77777777" w:rsidR="004360B7" w:rsidRPr="00F84397" w:rsidRDefault="004360B7" w:rsidP="00E02FC3">
            <w:pPr>
              <w:rPr>
                <w:rFonts w:asciiTheme="minorHAnsi" w:hAnsiTheme="minorHAnsi"/>
              </w:rPr>
            </w:pPr>
          </w:p>
        </w:tc>
        <w:tc>
          <w:tcPr>
            <w:tcW w:w="6786" w:type="dxa"/>
          </w:tcPr>
          <w:p w14:paraId="36A64130" w14:textId="77777777" w:rsidR="004360B7" w:rsidRPr="00F84397" w:rsidRDefault="004360B7" w:rsidP="00E02FC3">
            <w:pPr>
              <w:rPr>
                <w:rFonts w:asciiTheme="minorHAnsi" w:hAnsiTheme="minorHAnsi"/>
              </w:rPr>
            </w:pPr>
            <w:r>
              <w:rPr>
                <w:rFonts w:asciiTheme="minorHAnsi" w:eastAsia="Verdana" w:hAnsiTheme="minorHAnsi" w:cs="Verdana"/>
              </w:rPr>
              <w:t xml:space="preserve">01 to 03 </w:t>
            </w:r>
            <w:r w:rsidRPr="00F84397">
              <w:rPr>
                <w:rFonts w:asciiTheme="minorHAnsi" w:eastAsia="Verdana" w:hAnsiTheme="minorHAnsi" w:cs="Verdana"/>
              </w:rPr>
              <w:t>– Printer should process correctly</w:t>
            </w:r>
          </w:p>
        </w:tc>
      </w:tr>
      <w:tr w:rsidR="004360B7" w:rsidRPr="00F84397" w14:paraId="05584CAD" w14:textId="77777777" w:rsidTr="007E2AE8">
        <w:tc>
          <w:tcPr>
            <w:tcW w:w="2564" w:type="dxa"/>
            <w:shd w:val="clear" w:color="auto" w:fill="D9D9D9" w:themeFill="background1" w:themeFillShade="D9"/>
          </w:tcPr>
          <w:p w14:paraId="108D3D3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571EB67" w14:textId="77777777" w:rsidR="004360B7" w:rsidRPr="00F84397" w:rsidRDefault="004360B7" w:rsidP="00E02FC3">
            <w:pPr>
              <w:rPr>
                <w:rFonts w:asciiTheme="minorHAnsi" w:hAnsiTheme="minorHAnsi"/>
              </w:rPr>
            </w:pPr>
          </w:p>
        </w:tc>
        <w:tc>
          <w:tcPr>
            <w:tcW w:w="6786" w:type="dxa"/>
          </w:tcPr>
          <w:p w14:paraId="4E609D6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be in root model part.</w:t>
            </w:r>
          </w:p>
          <w:p w14:paraId="6B82F066" w14:textId="77777777" w:rsidR="004360B7" w:rsidRDefault="004360B7" w:rsidP="00E02FC3">
            <w:pPr>
              <w:rPr>
                <w:rFonts w:asciiTheme="minorHAnsi" w:eastAsia="Calibri" w:hAnsiTheme="minorHAnsi" w:cs="Calibri"/>
                <w:szCs w:val="20"/>
              </w:rPr>
            </w:pPr>
          </w:p>
          <w:p w14:paraId="194D688D" w14:textId="77777777" w:rsidR="004360B7" w:rsidRDefault="004360B7" w:rsidP="00E02FC3">
            <w:pPr>
              <w:rPr>
                <w:rFonts w:asciiTheme="minorHAnsi" w:eastAsia="Calibri" w:hAnsiTheme="minorHAnsi" w:cs="Calibri"/>
                <w:szCs w:val="20"/>
              </w:rPr>
            </w:pPr>
            <w:r>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 xml:space="preserve">s that coexist in the same XY plane. Independent slice stacks for each object should exist in separate slice stack parts, each pointed to using a </w:t>
            </w:r>
            <w:proofErr w:type="spellStart"/>
            <w:r>
              <w:rPr>
                <w:rFonts w:asciiTheme="minorHAnsi" w:eastAsia="Calibri" w:hAnsiTheme="minorHAnsi" w:cs="Calibri"/>
                <w:szCs w:val="20"/>
              </w:rPr>
              <w:t>sliceref</w:t>
            </w:r>
            <w:proofErr w:type="spellEnd"/>
            <w:r>
              <w:rPr>
                <w:rFonts w:asciiTheme="minorHAnsi" w:eastAsia="Calibri" w:hAnsiTheme="minorHAnsi" w:cs="Calibri"/>
                <w:szCs w:val="20"/>
              </w:rPr>
              <w:t xml:space="preserve"> element in the root model part.</w:t>
            </w:r>
          </w:p>
          <w:p w14:paraId="49B0A77D" w14:textId="77777777" w:rsidR="004360B7" w:rsidRDefault="004360B7" w:rsidP="00E02FC3">
            <w:pPr>
              <w:rPr>
                <w:rFonts w:asciiTheme="minorHAnsi" w:eastAsia="Calibri" w:hAnsiTheme="minorHAnsi" w:cs="Calibri"/>
                <w:szCs w:val="20"/>
              </w:rPr>
            </w:pPr>
          </w:p>
          <w:p w14:paraId="19163E14" w14:textId="77777777" w:rsidR="004360B7" w:rsidRPr="00F84397" w:rsidRDefault="004360B7" w:rsidP="00E02FC3">
            <w:pPr>
              <w:rPr>
                <w:rFonts w:asciiTheme="minorHAnsi" w:hAnsiTheme="minorHAnsi"/>
              </w:rPr>
            </w:pPr>
            <w:r>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Pr>
                <w:rFonts w:asciiTheme="minorHAnsi" w:eastAsia="Calibri" w:hAnsiTheme="minorHAnsi" w:cs="Calibri"/>
                <w:szCs w:val="20"/>
              </w:rPr>
              <w:t xml:space="preserve">partially overlapping </w:t>
            </w:r>
            <w:r w:rsidRPr="00F84397">
              <w:rPr>
                <w:rFonts w:asciiTheme="minorHAnsi" w:eastAsia="Calibri" w:hAnsiTheme="minorHAnsi" w:cs="Calibri"/>
                <w:szCs w:val="20"/>
              </w:rPr>
              <w:t>object</w:t>
            </w:r>
            <w:r>
              <w:rPr>
                <w:rFonts w:asciiTheme="minorHAnsi" w:eastAsia="Calibri" w:hAnsiTheme="minorHAnsi" w:cs="Calibri"/>
                <w:szCs w:val="20"/>
              </w:rPr>
              <w:t xml:space="preserve">s that coexist in the same XY plane. Independent slice stacks for each object should exist in separate slice stack parts, each pointed to using a </w:t>
            </w:r>
            <w:proofErr w:type="spellStart"/>
            <w:r>
              <w:rPr>
                <w:rFonts w:asciiTheme="minorHAnsi" w:eastAsia="Calibri" w:hAnsiTheme="minorHAnsi" w:cs="Calibri"/>
                <w:szCs w:val="20"/>
              </w:rPr>
              <w:t>sliceref</w:t>
            </w:r>
            <w:proofErr w:type="spellEnd"/>
            <w:r>
              <w:rPr>
                <w:rFonts w:asciiTheme="minorHAnsi" w:eastAsia="Calibri" w:hAnsiTheme="minorHAnsi" w:cs="Calibri"/>
                <w:szCs w:val="20"/>
              </w:rPr>
              <w:t xml:space="preserve"> element in the root model part.</w:t>
            </w:r>
          </w:p>
        </w:tc>
      </w:tr>
      <w:tr w:rsidR="007E2AE8" w:rsidRPr="00F84397" w14:paraId="1B523FB3" w14:textId="77777777" w:rsidTr="004360B7">
        <w:tc>
          <w:tcPr>
            <w:tcW w:w="2564" w:type="dxa"/>
            <w:tcBorders>
              <w:bottom w:val="single" w:sz="4" w:space="0" w:color="auto"/>
            </w:tcBorders>
            <w:shd w:val="clear" w:color="auto" w:fill="D9D9D9" w:themeFill="background1" w:themeFillShade="D9"/>
          </w:tcPr>
          <w:p w14:paraId="54327E10" w14:textId="26EAF74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301B1DC8" w14:textId="38A88822"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57279">
              <w:rPr>
                <w:rFonts w:asciiTheme="minorHAnsi" w:eastAsiaTheme="minorEastAsia" w:hAnsiTheme="minorHAnsi"/>
                <w:bCs/>
                <w:szCs w:val="20"/>
              </w:rPr>
              <w:t xml:space="preserve"> N/A</w:t>
            </w:r>
          </w:p>
        </w:tc>
      </w:tr>
    </w:tbl>
    <w:p w14:paraId="2782404C" w14:textId="77777777" w:rsidR="004360B7" w:rsidRDefault="004360B7" w:rsidP="00896F2F"/>
    <w:p w14:paraId="77201D3E" w14:textId="40F30366" w:rsidR="004360B7" w:rsidRPr="000A759F" w:rsidRDefault="004360B7" w:rsidP="000A759F">
      <w:pPr>
        <w:pStyle w:val="Heading3"/>
      </w:pPr>
      <w:bookmarkStart w:id="43" w:name="_Toc517687754"/>
      <w:r w:rsidRPr="000A759F">
        <w:t>P_???_1514 Duplicate IDs</w:t>
      </w:r>
      <w:bookmarkEnd w:id="43"/>
    </w:p>
    <w:tbl>
      <w:tblPr>
        <w:tblStyle w:val="TableGrid"/>
        <w:tblW w:w="0" w:type="auto"/>
        <w:tblLook w:val="04A0" w:firstRow="1" w:lastRow="0" w:firstColumn="1" w:lastColumn="0" w:noHBand="0" w:noVBand="1"/>
      </w:tblPr>
      <w:tblGrid>
        <w:gridCol w:w="2565"/>
        <w:gridCol w:w="6785"/>
      </w:tblGrid>
      <w:tr w:rsidR="004360B7" w:rsidRPr="00BF6411" w14:paraId="25D37BC2" w14:textId="77777777" w:rsidTr="004360B7">
        <w:tc>
          <w:tcPr>
            <w:tcW w:w="2565" w:type="dxa"/>
            <w:tcBorders>
              <w:bottom w:val="single" w:sz="4" w:space="0" w:color="auto"/>
            </w:tcBorders>
            <w:shd w:val="clear" w:color="auto" w:fill="D9D9D9" w:themeFill="background1" w:themeFillShade="D9"/>
          </w:tcPr>
          <w:p w14:paraId="260EDB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5" w:type="dxa"/>
          </w:tcPr>
          <w:p w14:paraId="23198A18" w14:textId="77777777" w:rsidR="004360B7" w:rsidRPr="00BF6411" w:rsidRDefault="004360B7" w:rsidP="00E02FC3">
            <w:pPr>
              <w:rPr>
                <w:rFonts w:asciiTheme="minorHAnsi" w:hAnsiTheme="minorHAnsi"/>
              </w:rPr>
            </w:pPr>
            <w:r>
              <w:rPr>
                <w:rFonts w:asciiTheme="minorHAnsi" w:hAnsiTheme="minorHAnsi"/>
              </w:rPr>
              <w:t xml:space="preserve">Duplicate </w:t>
            </w:r>
            <w:proofErr w:type="spellStart"/>
            <w:r>
              <w:rPr>
                <w:rFonts w:asciiTheme="minorHAnsi" w:hAnsiTheme="minorHAnsi"/>
              </w:rPr>
              <w:t>slicestack</w:t>
            </w:r>
            <w:proofErr w:type="spellEnd"/>
            <w:r>
              <w:rPr>
                <w:rFonts w:asciiTheme="minorHAnsi" w:hAnsiTheme="minorHAnsi"/>
              </w:rPr>
              <w:t xml:space="preserve"> ID values </w:t>
            </w:r>
          </w:p>
        </w:tc>
      </w:tr>
      <w:tr w:rsidR="004360B7" w:rsidRPr="00BF6411" w14:paraId="08BF1C61" w14:textId="77777777" w:rsidTr="004360B7">
        <w:tc>
          <w:tcPr>
            <w:tcW w:w="2565" w:type="dxa"/>
            <w:shd w:val="clear" w:color="auto" w:fill="D9D9D9" w:themeFill="background1" w:themeFillShade="D9"/>
          </w:tcPr>
          <w:p w14:paraId="6A6338E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7B8B81DC" w14:textId="77777777" w:rsidR="004360B7" w:rsidRPr="00BF6411" w:rsidRDefault="004360B7" w:rsidP="00E02FC3">
            <w:pPr>
              <w:rPr>
                <w:rFonts w:asciiTheme="minorHAnsi" w:hAnsiTheme="minorHAnsi"/>
              </w:rPr>
            </w:pPr>
          </w:p>
        </w:tc>
        <w:tc>
          <w:tcPr>
            <w:tcW w:w="6785" w:type="dxa"/>
          </w:tcPr>
          <w:p w14:paraId="3201C3BE"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9BB9307" w14:textId="77777777" w:rsidTr="007E2AE8">
        <w:tc>
          <w:tcPr>
            <w:tcW w:w="2565" w:type="dxa"/>
            <w:shd w:val="clear" w:color="auto" w:fill="D9D9D9" w:themeFill="background1" w:themeFillShade="D9"/>
          </w:tcPr>
          <w:p w14:paraId="26B06C3D"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9352013" w14:textId="77777777" w:rsidR="004360B7" w:rsidRPr="00BF6411" w:rsidRDefault="004360B7" w:rsidP="00E02FC3">
            <w:pPr>
              <w:rPr>
                <w:rFonts w:asciiTheme="minorHAnsi" w:hAnsiTheme="minorHAnsi"/>
              </w:rPr>
            </w:pPr>
          </w:p>
        </w:tc>
        <w:tc>
          <w:tcPr>
            <w:tcW w:w="6785" w:type="dxa"/>
          </w:tcPr>
          <w:p w14:paraId="661C506B" w14:textId="77777777" w:rsidR="004360B7" w:rsidRPr="00BF6411" w:rsidRDefault="004360B7" w:rsidP="00E02FC3">
            <w:pPr>
              <w:rPr>
                <w:rFonts w:asciiTheme="minorHAnsi" w:hAnsiTheme="minorHAns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w:t>
            </w:r>
            <w:proofErr w:type="spellStart"/>
            <w:r w:rsidRPr="00BF6411">
              <w:rPr>
                <w:rFonts w:asciiTheme="minorHAnsi" w:eastAsia="Calibri" w:hAnsiTheme="minorHAnsi" w:cs="Calibri"/>
              </w:rPr>
              <w:t>slicestack</w:t>
            </w:r>
            <w:proofErr w:type="spellEnd"/>
            <w:r w:rsidRPr="00BF6411">
              <w:rPr>
                <w:rFonts w:asciiTheme="minorHAnsi" w:eastAsia="Calibri" w:hAnsiTheme="minorHAnsi" w:cs="Calibri"/>
              </w:rPr>
              <w:t xml:space="preserve"> </w:t>
            </w:r>
            <w:r>
              <w:rPr>
                <w:rFonts w:asciiTheme="minorHAnsi" w:eastAsia="Calibri" w:hAnsiTheme="minorHAnsi" w:cs="Calibri"/>
              </w:rPr>
              <w:t>ID</w:t>
            </w:r>
            <w:r w:rsidRPr="00BF6411">
              <w:rPr>
                <w:rFonts w:asciiTheme="minorHAnsi" w:eastAsia="Calibri" w:hAnsiTheme="minorHAnsi" w:cs="Calibri"/>
              </w:rPr>
              <w:t>s split between a root model file and a non-root model file</w:t>
            </w:r>
          </w:p>
          <w:p w14:paraId="6745F8B4" w14:textId="77777777" w:rsidR="004360B7" w:rsidRDefault="004360B7" w:rsidP="00E02FC3">
            <w:pPr>
              <w:rPr>
                <w:rFonts w:asciiTheme="minorHAnsi" w:hAnsiTheme="minorHAnsi"/>
              </w:rPr>
            </w:pPr>
          </w:p>
          <w:p w14:paraId="0262F772" w14:textId="77777777" w:rsidR="004360B7" w:rsidRPr="00BF6411" w:rsidRDefault="004360B7" w:rsidP="00E02FC3">
            <w:pPr>
              <w:rPr>
                <w:rFonts w:asciiTheme="minorHAnsi" w:hAnsiTheme="minorHAnsi"/>
              </w:rPr>
            </w:pPr>
            <w:r w:rsidRPr="000F71CC">
              <w:rPr>
                <w:rFonts w:asciiTheme="minorHAnsi" w:hAnsiTheme="minorHAnsi"/>
                <w:b/>
              </w:rPr>
              <w:t xml:space="preserve">02 </w:t>
            </w:r>
            <w:r>
              <w:rPr>
                <w:rFonts w:asciiTheme="minorHAnsi" w:hAnsiTheme="minorHAnsi"/>
              </w:rPr>
              <w:t>– Create a sliced 3MF package where two mesh objects that reside as separate parts use the same ID</w:t>
            </w:r>
          </w:p>
        </w:tc>
      </w:tr>
      <w:tr w:rsidR="007E2AE8" w:rsidRPr="00BF6411" w14:paraId="71CA1ADB" w14:textId="77777777" w:rsidTr="004360B7">
        <w:tc>
          <w:tcPr>
            <w:tcW w:w="2565" w:type="dxa"/>
            <w:tcBorders>
              <w:bottom w:val="single" w:sz="4" w:space="0" w:color="auto"/>
            </w:tcBorders>
            <w:shd w:val="clear" w:color="auto" w:fill="D9D9D9" w:themeFill="background1" w:themeFillShade="D9"/>
          </w:tcPr>
          <w:p w14:paraId="09B73D8F" w14:textId="2D5981FB"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55C1403C" w14:textId="4FA42B50" w:rsidR="007E2AE8" w:rsidRPr="00285823" w:rsidRDefault="007E2AE8" w:rsidP="007E2AE8">
            <w:pPr>
              <w:rPr>
                <w:rFonts w:asciiTheme="minorHAnsi" w:eastAsia="Calibri" w:hAnsiTheme="minorHAnsi" w:cs="Calibri"/>
                <w:b/>
              </w:rPr>
            </w:pPr>
            <w:hyperlink r:id="rId95" w:anchor="Object" w:history="1">
              <w:r w:rsidRPr="00F217EB">
                <w:rPr>
                  <w:rStyle w:val="Hyperlink"/>
                  <w:rFonts w:asciiTheme="minorHAnsi" w:eastAsiaTheme="minorEastAsia" w:hAnsiTheme="minorHAnsi"/>
                  <w:bCs/>
                  <w:szCs w:val="20"/>
                </w:rPr>
                <w:t>Link to Requirement in 3MF Specification</w:t>
              </w:r>
            </w:hyperlink>
          </w:p>
        </w:tc>
      </w:tr>
    </w:tbl>
    <w:p w14:paraId="1C043962" w14:textId="77777777" w:rsidR="004360B7" w:rsidRDefault="004360B7" w:rsidP="00896F2F"/>
    <w:p w14:paraId="691A13CE" w14:textId="11779FE9" w:rsidR="004360B7" w:rsidRDefault="004360B7" w:rsidP="000A759F">
      <w:pPr>
        <w:pStyle w:val="Heading3"/>
      </w:pPr>
      <w:r>
        <w:t xml:space="preserve"> </w:t>
      </w:r>
      <w:bookmarkStart w:id="44" w:name="_Toc517687755"/>
      <w:r>
        <w:t>P_???_1515 namespace prefixes</w:t>
      </w:r>
      <w:bookmarkEnd w:id="44"/>
    </w:p>
    <w:tbl>
      <w:tblPr>
        <w:tblStyle w:val="TableGrid"/>
        <w:tblW w:w="0" w:type="auto"/>
        <w:tblLook w:val="04A0" w:firstRow="1" w:lastRow="0" w:firstColumn="1" w:lastColumn="0" w:noHBand="0" w:noVBand="1"/>
      </w:tblPr>
      <w:tblGrid>
        <w:gridCol w:w="2569"/>
        <w:gridCol w:w="6781"/>
      </w:tblGrid>
      <w:tr w:rsidR="004360B7" w:rsidRPr="00BF6411" w14:paraId="61020F11" w14:textId="77777777" w:rsidTr="004360B7">
        <w:tc>
          <w:tcPr>
            <w:tcW w:w="2569" w:type="dxa"/>
            <w:tcBorders>
              <w:bottom w:val="single" w:sz="4" w:space="0" w:color="auto"/>
            </w:tcBorders>
            <w:shd w:val="clear" w:color="auto" w:fill="D9D9D9" w:themeFill="background1" w:themeFillShade="D9"/>
          </w:tcPr>
          <w:p w14:paraId="2876B0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C56A4CF" w14:textId="77777777" w:rsidR="004360B7" w:rsidRPr="00BF6411" w:rsidRDefault="004360B7" w:rsidP="00E02FC3">
            <w:pPr>
              <w:rPr>
                <w:rFonts w:asciiTheme="minorHAnsi" w:hAnsiTheme="minorHAnsi"/>
              </w:rPr>
            </w:pPr>
          </w:p>
        </w:tc>
        <w:tc>
          <w:tcPr>
            <w:tcW w:w="6781" w:type="dxa"/>
          </w:tcPr>
          <w:p w14:paraId="52FD786F" w14:textId="77777777" w:rsidR="004360B7" w:rsidRPr="00BF6411" w:rsidRDefault="004360B7" w:rsidP="00E02FC3">
            <w:pPr>
              <w:rPr>
                <w:rFonts w:asciiTheme="minorHAnsi" w:hAnsiTheme="minorHAnsi"/>
              </w:rPr>
            </w:pPr>
            <w:r>
              <w:rPr>
                <w:rFonts w:asciiTheme="minorHAnsi" w:hAnsiTheme="minorHAnsi"/>
              </w:rPr>
              <w:t xml:space="preserve">Modify namespace prefixes of extensions so they are something other </w:t>
            </w:r>
            <w:proofErr w:type="gramStart"/>
            <w:r>
              <w:rPr>
                <w:rFonts w:asciiTheme="minorHAnsi" w:hAnsiTheme="minorHAnsi"/>
              </w:rPr>
              <w:t>than  “</w:t>
            </w:r>
            <w:proofErr w:type="gramEnd"/>
            <w:r>
              <w:rPr>
                <w:rFonts w:asciiTheme="minorHAnsi" w:hAnsiTheme="minorHAnsi"/>
              </w:rPr>
              <w:t>s” and ‘p” for production and slice</w:t>
            </w:r>
          </w:p>
        </w:tc>
      </w:tr>
      <w:tr w:rsidR="004360B7" w:rsidRPr="00BF6411" w14:paraId="322A27A9" w14:textId="77777777" w:rsidTr="004360B7">
        <w:tc>
          <w:tcPr>
            <w:tcW w:w="2569" w:type="dxa"/>
            <w:shd w:val="clear" w:color="auto" w:fill="D9D9D9" w:themeFill="background1" w:themeFillShade="D9"/>
          </w:tcPr>
          <w:p w14:paraId="2DD6AC5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F9F6D43" w14:textId="77777777" w:rsidR="004360B7" w:rsidRPr="00BF6411" w:rsidRDefault="004360B7" w:rsidP="00E02FC3">
            <w:pPr>
              <w:rPr>
                <w:rFonts w:asciiTheme="minorHAnsi" w:hAnsiTheme="minorHAnsi"/>
              </w:rPr>
            </w:pPr>
          </w:p>
        </w:tc>
        <w:tc>
          <w:tcPr>
            <w:tcW w:w="6781" w:type="dxa"/>
          </w:tcPr>
          <w:p w14:paraId="422F7862"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3E197DB" w14:textId="77777777" w:rsidTr="007E2AE8">
        <w:tc>
          <w:tcPr>
            <w:tcW w:w="2569" w:type="dxa"/>
            <w:shd w:val="clear" w:color="auto" w:fill="D9D9D9" w:themeFill="background1" w:themeFillShade="D9"/>
          </w:tcPr>
          <w:p w14:paraId="164052F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3CBC9086" w14:textId="77777777" w:rsidR="004360B7" w:rsidRPr="00BF6411" w:rsidRDefault="004360B7" w:rsidP="00E02FC3">
            <w:pPr>
              <w:rPr>
                <w:rFonts w:asciiTheme="minorHAnsi" w:hAnsiTheme="minorHAnsi"/>
              </w:rPr>
            </w:pPr>
          </w:p>
        </w:tc>
        <w:tc>
          <w:tcPr>
            <w:tcW w:w="6781" w:type="dxa"/>
          </w:tcPr>
          <w:p w14:paraId="29012BA3" w14:textId="77777777" w:rsidR="004360B7" w:rsidRPr="00C6668C"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Modify a simple slice file such that the namespace prefix used for the slice and production extensions is something other than “s” or “p” by modifying the </w:t>
            </w:r>
            <w:proofErr w:type="spellStart"/>
            <w:r>
              <w:rPr>
                <w:rFonts w:asciiTheme="minorHAnsi" w:eastAsia="Calibri" w:hAnsiTheme="minorHAnsi" w:cs="Calibri"/>
              </w:rPr>
              <w:t>xmlns</w:t>
            </w:r>
            <w:proofErr w:type="spellEnd"/>
            <w:r>
              <w:rPr>
                <w:rFonts w:asciiTheme="minorHAnsi" w:eastAsia="Calibri" w:hAnsiTheme="minorHAnsi" w:cs="Calibri"/>
              </w:rPr>
              <w:t xml:space="preserve"> declarations in the model element. Also update the prefixes used in </w:t>
            </w:r>
            <w:proofErr w:type="spellStart"/>
            <w:r>
              <w:rPr>
                <w:rFonts w:asciiTheme="minorHAnsi" w:eastAsia="Calibri" w:hAnsiTheme="minorHAnsi" w:cs="Calibri"/>
              </w:rPr>
              <w:t>requiredextensions</w:t>
            </w:r>
            <w:proofErr w:type="spellEnd"/>
            <w:r>
              <w:rPr>
                <w:rFonts w:asciiTheme="minorHAnsi" w:eastAsia="Calibri" w:hAnsiTheme="minorHAnsi" w:cs="Calibri"/>
              </w:rPr>
              <w:t xml:space="preserve"> to match the new prefixes</w:t>
            </w:r>
          </w:p>
          <w:p w14:paraId="2CF3E694" w14:textId="77777777" w:rsidR="004360B7" w:rsidRPr="00BF6411" w:rsidRDefault="004360B7" w:rsidP="00E02FC3">
            <w:pPr>
              <w:rPr>
                <w:rFonts w:asciiTheme="minorHAnsi" w:hAnsiTheme="minorHAnsi"/>
              </w:rPr>
            </w:pPr>
          </w:p>
        </w:tc>
      </w:tr>
      <w:tr w:rsidR="007E2AE8" w:rsidRPr="00BF6411" w14:paraId="74613083" w14:textId="77777777" w:rsidTr="004360B7">
        <w:tc>
          <w:tcPr>
            <w:tcW w:w="2569" w:type="dxa"/>
            <w:tcBorders>
              <w:bottom w:val="single" w:sz="4" w:space="0" w:color="auto"/>
            </w:tcBorders>
            <w:shd w:val="clear" w:color="auto" w:fill="D9D9D9" w:themeFill="background1" w:themeFillShade="D9"/>
          </w:tcPr>
          <w:p w14:paraId="250B09A4" w14:textId="55648075"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37D98F1" w14:textId="76C30B49"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30FA">
              <w:rPr>
                <w:rFonts w:asciiTheme="minorHAnsi" w:eastAsiaTheme="minorEastAsia" w:hAnsiTheme="minorHAnsi"/>
                <w:bCs/>
                <w:szCs w:val="20"/>
              </w:rPr>
              <w:t xml:space="preserve"> N/A</w:t>
            </w:r>
          </w:p>
        </w:tc>
      </w:tr>
    </w:tbl>
    <w:p w14:paraId="208B691A" w14:textId="77777777" w:rsidR="004360B7" w:rsidRDefault="004360B7" w:rsidP="004360B7"/>
    <w:p w14:paraId="4461B3A5" w14:textId="77777777" w:rsidR="00807F52" w:rsidRDefault="00807F52">
      <w:pPr>
        <w:rPr>
          <w:rFonts w:eastAsiaTheme="majorEastAsia" w:cstheme="majorBidi"/>
          <w:b/>
          <w:bCs/>
          <w:color w:val="365F91" w:themeColor="accent1" w:themeShade="BF"/>
          <w:szCs w:val="20"/>
        </w:rPr>
      </w:pPr>
      <w:bookmarkStart w:id="45" w:name="_Toc517687756"/>
      <w:r>
        <w:br w:type="page"/>
      </w:r>
    </w:p>
    <w:p w14:paraId="1F4BDB4C" w14:textId="52208380" w:rsidR="004360B7" w:rsidRPr="000A759F" w:rsidRDefault="004360B7" w:rsidP="000A759F">
      <w:pPr>
        <w:pStyle w:val="Heading3"/>
      </w:pPr>
      <w:r w:rsidRPr="000A759F">
        <w:lastRenderedPageBreak/>
        <w:t xml:space="preserve">P_???_1516 </w:t>
      </w:r>
      <w:proofErr w:type="spellStart"/>
      <w:r w:rsidRPr="000A759F">
        <w:t>Slicestack</w:t>
      </w:r>
      <w:proofErr w:type="spellEnd"/>
      <w:r w:rsidRPr="000A759F">
        <w:t xml:space="preserve"> Object Pointers</w:t>
      </w:r>
      <w:bookmarkEnd w:id="45"/>
    </w:p>
    <w:tbl>
      <w:tblPr>
        <w:tblStyle w:val="TableGrid"/>
        <w:tblW w:w="0" w:type="auto"/>
        <w:tblLook w:val="04A0" w:firstRow="1" w:lastRow="0" w:firstColumn="1" w:lastColumn="0" w:noHBand="0" w:noVBand="1"/>
      </w:tblPr>
      <w:tblGrid>
        <w:gridCol w:w="2570"/>
        <w:gridCol w:w="6780"/>
      </w:tblGrid>
      <w:tr w:rsidR="004360B7" w:rsidRPr="00BF6411" w14:paraId="456720B2" w14:textId="77777777" w:rsidTr="00E02FC3">
        <w:tc>
          <w:tcPr>
            <w:tcW w:w="2570" w:type="dxa"/>
            <w:tcBorders>
              <w:bottom w:val="single" w:sz="4" w:space="0" w:color="auto"/>
            </w:tcBorders>
            <w:shd w:val="clear" w:color="auto" w:fill="D9D9D9" w:themeFill="background1" w:themeFillShade="D9"/>
          </w:tcPr>
          <w:p w14:paraId="3C28A5B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7E6A0C4F" w14:textId="77777777" w:rsidR="004360B7" w:rsidRPr="00BF6411" w:rsidRDefault="004360B7" w:rsidP="00E02FC3">
            <w:pPr>
              <w:rPr>
                <w:rFonts w:asciiTheme="minorHAnsi" w:hAnsiTheme="minorHAnsi"/>
              </w:rPr>
            </w:pPr>
            <w:r>
              <w:rPr>
                <w:rFonts w:asciiTheme="minorHAnsi" w:hAnsiTheme="minorHAnsi"/>
              </w:rPr>
              <w:t xml:space="preserve">A 3MF test job with various </w:t>
            </w:r>
            <w:proofErr w:type="spellStart"/>
            <w:r>
              <w:rPr>
                <w:rFonts w:asciiTheme="minorHAnsi" w:hAnsiTheme="minorHAnsi"/>
              </w:rPr>
              <w:t>slicestack</w:t>
            </w:r>
            <w:proofErr w:type="spellEnd"/>
            <w:r>
              <w:rPr>
                <w:rFonts w:asciiTheme="minorHAnsi" w:hAnsiTheme="minorHAnsi"/>
              </w:rPr>
              <w:t xml:space="preserve"> to object relationships</w:t>
            </w:r>
          </w:p>
        </w:tc>
      </w:tr>
      <w:tr w:rsidR="004360B7" w:rsidRPr="00BF6411" w14:paraId="579E5E1E" w14:textId="77777777" w:rsidTr="00E02FC3">
        <w:tc>
          <w:tcPr>
            <w:tcW w:w="2570" w:type="dxa"/>
            <w:shd w:val="clear" w:color="auto" w:fill="D9D9D9" w:themeFill="background1" w:themeFillShade="D9"/>
          </w:tcPr>
          <w:p w14:paraId="204ED8A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0BDAD9E9" w14:textId="77777777" w:rsidR="004360B7" w:rsidRPr="00BF6411" w:rsidRDefault="004360B7" w:rsidP="00E02FC3">
            <w:pPr>
              <w:rPr>
                <w:rFonts w:asciiTheme="minorHAnsi" w:hAnsiTheme="minorHAnsi"/>
              </w:rPr>
            </w:pPr>
          </w:p>
        </w:tc>
        <w:tc>
          <w:tcPr>
            <w:tcW w:w="6780" w:type="dxa"/>
          </w:tcPr>
          <w:p w14:paraId="65E6858D" w14:textId="5741350F" w:rsidR="004360B7" w:rsidRPr="00BF6411" w:rsidRDefault="004360B7" w:rsidP="00B142E0">
            <w:pPr>
              <w:rPr>
                <w:rFonts w:asciiTheme="minorHAnsi" w:hAnsiTheme="minorHAnsi"/>
              </w:rPr>
            </w:pPr>
            <w:proofErr w:type="gramStart"/>
            <w:r w:rsidRPr="00BF6411">
              <w:rPr>
                <w:rFonts w:asciiTheme="minorHAnsi" w:eastAsia="Verdana" w:hAnsiTheme="minorHAnsi" w:cs="Verdana"/>
              </w:rPr>
              <w:t>01</w:t>
            </w:r>
            <w:r>
              <w:rPr>
                <w:rFonts w:asciiTheme="minorHAnsi" w:eastAsia="Verdana" w:hAnsiTheme="minorHAnsi" w:cs="Verdana"/>
              </w:rPr>
              <w:t xml:space="preserve"> </w:t>
            </w:r>
            <w:r w:rsidR="00B142E0">
              <w:rPr>
                <w:rFonts w:asciiTheme="minorHAnsi" w:eastAsia="Verdana" w:hAnsiTheme="minorHAnsi" w:cs="Verdana"/>
              </w:rPr>
              <w:t xml:space="preserve"> to</w:t>
            </w:r>
            <w:proofErr w:type="gramEnd"/>
            <w:r w:rsidR="00B142E0">
              <w:rPr>
                <w:rFonts w:asciiTheme="minorHAnsi" w:eastAsia="Verdana" w:hAnsiTheme="minorHAnsi" w:cs="Verdana"/>
              </w:rPr>
              <w:t xml:space="preserve">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0186FB71" w14:textId="77777777" w:rsidTr="007E2AE8">
        <w:tc>
          <w:tcPr>
            <w:tcW w:w="2570" w:type="dxa"/>
            <w:shd w:val="clear" w:color="auto" w:fill="D9D9D9" w:themeFill="background1" w:themeFillShade="D9"/>
          </w:tcPr>
          <w:p w14:paraId="718D94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F7FC516" w14:textId="77777777" w:rsidR="004360B7" w:rsidRPr="00BF6411" w:rsidRDefault="004360B7" w:rsidP="00E02FC3">
            <w:pPr>
              <w:rPr>
                <w:rFonts w:asciiTheme="minorHAnsi" w:hAnsiTheme="minorHAnsi"/>
              </w:rPr>
            </w:pPr>
          </w:p>
        </w:tc>
        <w:tc>
          <w:tcPr>
            <w:tcW w:w="6780" w:type="dxa"/>
          </w:tcPr>
          <w:p w14:paraId="43B8B8EE"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Create a sliced 3MF file that uses Build item path references to two separate parts containing mesh objects. Those two mesh object parts should point to a single model file containing two separate </w:t>
            </w:r>
            <w:proofErr w:type="spellStart"/>
            <w:r>
              <w:rPr>
                <w:rFonts w:asciiTheme="minorHAnsi" w:eastAsia="Calibri" w:hAnsiTheme="minorHAnsi" w:cs="Calibri"/>
              </w:rPr>
              <w:t>slicestacks</w:t>
            </w:r>
            <w:proofErr w:type="spellEnd"/>
            <w:r>
              <w:rPr>
                <w:rFonts w:asciiTheme="minorHAnsi" w:eastAsia="Calibri" w:hAnsiTheme="minorHAnsi" w:cs="Calibri"/>
              </w:rPr>
              <w:t xml:space="preserve"> in the same file, with each object pointed at a separate stack</w:t>
            </w:r>
          </w:p>
          <w:p w14:paraId="209B576F" w14:textId="77777777" w:rsidR="004360B7" w:rsidRDefault="004360B7" w:rsidP="00E02FC3">
            <w:pPr>
              <w:rPr>
                <w:rFonts w:asciiTheme="minorHAnsi" w:eastAsia="Calibri" w:hAnsiTheme="minorHAnsi" w:cs="Calibri"/>
              </w:rPr>
            </w:pPr>
          </w:p>
          <w:p w14:paraId="0275F00E" w14:textId="77777777" w:rsidR="004360B7" w:rsidRPr="006E239B"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Create a sliced 3MF file that uses Build item path references to two separate parts containing mesh objects. Those two mesh object parts should point to a single model file containing one </w:t>
            </w:r>
            <w:proofErr w:type="spellStart"/>
            <w:r>
              <w:rPr>
                <w:rFonts w:asciiTheme="minorHAnsi" w:eastAsia="Calibri" w:hAnsiTheme="minorHAnsi" w:cs="Calibri"/>
              </w:rPr>
              <w:t>slicestack</w:t>
            </w:r>
            <w:proofErr w:type="spellEnd"/>
            <w:r>
              <w:rPr>
                <w:rFonts w:asciiTheme="minorHAnsi" w:eastAsia="Calibri" w:hAnsiTheme="minorHAnsi" w:cs="Calibri"/>
              </w:rPr>
              <w:t xml:space="preserve"> in the file, with each object pointed at the same </w:t>
            </w:r>
            <w:proofErr w:type="spellStart"/>
            <w:r>
              <w:rPr>
                <w:rFonts w:asciiTheme="minorHAnsi" w:eastAsia="Calibri" w:hAnsiTheme="minorHAnsi" w:cs="Calibri"/>
              </w:rPr>
              <w:t>slicestack</w:t>
            </w:r>
            <w:proofErr w:type="spellEnd"/>
            <w:r>
              <w:rPr>
                <w:rFonts w:asciiTheme="minorHAnsi" w:eastAsia="Calibri" w:hAnsiTheme="minorHAnsi" w:cs="Calibri"/>
              </w:rPr>
              <w:t>. Modify build item transform so objects do not overlap</w:t>
            </w:r>
          </w:p>
        </w:tc>
      </w:tr>
      <w:tr w:rsidR="007E2AE8" w:rsidRPr="00BF6411" w14:paraId="0E54C67C" w14:textId="77777777" w:rsidTr="00E02FC3">
        <w:tc>
          <w:tcPr>
            <w:tcW w:w="2570" w:type="dxa"/>
            <w:tcBorders>
              <w:bottom w:val="single" w:sz="4" w:space="0" w:color="auto"/>
            </w:tcBorders>
            <w:shd w:val="clear" w:color="auto" w:fill="D9D9D9" w:themeFill="background1" w:themeFillShade="D9"/>
          </w:tcPr>
          <w:p w14:paraId="6EAE2DCE" w14:textId="445C6A96"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B2039C3" w14:textId="2FFFEF30"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A691C">
              <w:rPr>
                <w:rFonts w:asciiTheme="minorHAnsi" w:eastAsiaTheme="minorEastAsia" w:hAnsiTheme="minorHAnsi"/>
                <w:bCs/>
                <w:szCs w:val="20"/>
              </w:rPr>
              <w:t xml:space="preserve"> N/A</w:t>
            </w:r>
          </w:p>
        </w:tc>
      </w:tr>
    </w:tbl>
    <w:p w14:paraId="3268D3ED" w14:textId="2B4A21BC" w:rsidR="004360B7" w:rsidRPr="000A759F" w:rsidRDefault="004360B7" w:rsidP="000A759F">
      <w:pPr>
        <w:pStyle w:val="Heading3"/>
      </w:pPr>
      <w:bookmarkStart w:id="46" w:name="_Toc517687757"/>
      <w:r w:rsidRPr="000A759F">
        <w:t>P_???_1517 Polygon Slice</w:t>
      </w:r>
      <w:bookmarkEnd w:id="46"/>
    </w:p>
    <w:tbl>
      <w:tblPr>
        <w:tblStyle w:val="TableGrid"/>
        <w:tblW w:w="0" w:type="auto"/>
        <w:tblLook w:val="04A0" w:firstRow="1" w:lastRow="0" w:firstColumn="1" w:lastColumn="0" w:noHBand="0" w:noVBand="1"/>
      </w:tblPr>
      <w:tblGrid>
        <w:gridCol w:w="2569"/>
        <w:gridCol w:w="6781"/>
      </w:tblGrid>
      <w:tr w:rsidR="004360B7" w:rsidRPr="00BF6411" w14:paraId="3D1DA1B1" w14:textId="77777777" w:rsidTr="004360B7">
        <w:tc>
          <w:tcPr>
            <w:tcW w:w="2569" w:type="dxa"/>
            <w:tcBorders>
              <w:bottom w:val="single" w:sz="4" w:space="0" w:color="auto"/>
            </w:tcBorders>
            <w:shd w:val="clear" w:color="auto" w:fill="D9D9D9" w:themeFill="background1" w:themeFillShade="D9"/>
          </w:tcPr>
          <w:p w14:paraId="7A970C9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0FCA362A" w14:textId="77777777" w:rsidR="004360B7" w:rsidRPr="00BF6411" w:rsidRDefault="004360B7" w:rsidP="00E02FC3">
            <w:pPr>
              <w:rPr>
                <w:rFonts w:asciiTheme="minorHAnsi" w:hAnsiTheme="minorHAnsi"/>
              </w:rPr>
            </w:pPr>
          </w:p>
        </w:tc>
        <w:tc>
          <w:tcPr>
            <w:tcW w:w="6781" w:type="dxa"/>
          </w:tcPr>
          <w:p w14:paraId="5B8CA187" w14:textId="77777777" w:rsidR="004360B7" w:rsidRPr="00BF6411" w:rsidRDefault="004360B7" w:rsidP="00E02FC3">
            <w:pPr>
              <w:rPr>
                <w:rFonts w:asciiTheme="minorHAnsi" w:hAnsiTheme="minorHAnsi"/>
              </w:rPr>
            </w:pPr>
            <w:r>
              <w:rPr>
                <w:rFonts w:asciiTheme="minorHAnsi" w:hAnsiTheme="minorHAnsi"/>
              </w:rPr>
              <w:t>Odd polygon definition</w:t>
            </w:r>
          </w:p>
        </w:tc>
      </w:tr>
      <w:tr w:rsidR="004360B7" w:rsidRPr="00BF6411" w14:paraId="24CEEEED" w14:textId="77777777" w:rsidTr="004360B7">
        <w:tc>
          <w:tcPr>
            <w:tcW w:w="2569" w:type="dxa"/>
            <w:shd w:val="clear" w:color="auto" w:fill="D9D9D9" w:themeFill="background1" w:themeFillShade="D9"/>
          </w:tcPr>
          <w:p w14:paraId="7ADD9A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28F2849" w14:textId="77777777" w:rsidR="004360B7" w:rsidRPr="00BF6411" w:rsidRDefault="004360B7" w:rsidP="00E02FC3">
            <w:pPr>
              <w:rPr>
                <w:rFonts w:asciiTheme="minorHAnsi" w:hAnsiTheme="minorHAnsi"/>
              </w:rPr>
            </w:pPr>
          </w:p>
        </w:tc>
        <w:tc>
          <w:tcPr>
            <w:tcW w:w="6781" w:type="dxa"/>
          </w:tcPr>
          <w:p w14:paraId="69094CA9"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t0 02</w:t>
            </w:r>
            <w:r w:rsidRPr="00BF6411">
              <w:rPr>
                <w:rFonts w:asciiTheme="minorHAnsi" w:eastAsia="Verdana" w:hAnsiTheme="minorHAnsi" w:cs="Verdana"/>
              </w:rPr>
              <w:t xml:space="preserve">– Printer should </w:t>
            </w:r>
            <w:r>
              <w:rPr>
                <w:rFonts w:asciiTheme="minorHAnsi" w:eastAsia="Verdana" w:hAnsiTheme="minorHAnsi" w:cs="Verdana"/>
              </w:rPr>
              <w:t>ignore</w:t>
            </w:r>
          </w:p>
        </w:tc>
      </w:tr>
      <w:tr w:rsidR="004360B7" w:rsidRPr="00BF6411" w14:paraId="64CCF7A6" w14:textId="77777777" w:rsidTr="007E2AE8">
        <w:tc>
          <w:tcPr>
            <w:tcW w:w="2569" w:type="dxa"/>
            <w:shd w:val="clear" w:color="auto" w:fill="D9D9D9" w:themeFill="background1" w:themeFillShade="D9"/>
          </w:tcPr>
          <w:p w14:paraId="31B0B36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2DFE7FC" w14:textId="77777777" w:rsidR="004360B7" w:rsidRPr="00BF6411" w:rsidRDefault="004360B7" w:rsidP="00E02FC3">
            <w:pPr>
              <w:rPr>
                <w:rFonts w:asciiTheme="minorHAnsi" w:hAnsiTheme="minorHAnsi"/>
              </w:rPr>
            </w:pPr>
          </w:p>
        </w:tc>
        <w:tc>
          <w:tcPr>
            <w:tcW w:w="6781" w:type="dxa"/>
          </w:tcPr>
          <w:p w14:paraId="42D39FC4" w14:textId="77777777" w:rsidR="004360B7" w:rsidRDefault="004360B7" w:rsidP="00E02FC3">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w:t>
            </w:r>
            <w:r w:rsidRPr="00BF6411">
              <w:rPr>
                <w:rFonts w:asciiTheme="minorHAnsi" w:eastAsia="Calibri" w:hAnsiTheme="minorHAnsi" w:cs="Calibri"/>
              </w:rPr>
              <w:t xml:space="preserve">Closed no area (Overlapping </w:t>
            </w:r>
            <w:r>
              <w:rPr>
                <w:rFonts w:asciiTheme="minorHAnsi" w:eastAsia="Calibri" w:hAnsiTheme="minorHAnsi" w:cs="Calibri"/>
              </w:rPr>
              <w:t xml:space="preserve">2 </w:t>
            </w:r>
            <w:r w:rsidRPr="00BF6411">
              <w:rPr>
                <w:rFonts w:asciiTheme="minorHAnsi" w:eastAsia="Calibri" w:hAnsiTheme="minorHAnsi" w:cs="Calibri"/>
              </w:rPr>
              <w:t>segments)</w:t>
            </w:r>
          </w:p>
          <w:p w14:paraId="4BA4E749" w14:textId="77777777" w:rsidR="004360B7" w:rsidRDefault="004360B7" w:rsidP="00E02FC3">
            <w:pPr>
              <w:rPr>
                <w:rFonts w:asciiTheme="minorHAnsi" w:eastAsia="Calibri" w:hAnsiTheme="minorHAnsi" w:cs="Calibri"/>
              </w:rPr>
            </w:pPr>
          </w:p>
          <w:p w14:paraId="1049C77F" w14:textId="77777777" w:rsidR="004360B7" w:rsidRDefault="004360B7" w:rsidP="00E02FC3">
            <w:pPr>
              <w:rPr>
                <w:rFonts w:asciiTheme="minorHAnsi" w:eastAsia="Calibri" w:hAnsiTheme="minorHAnsi" w:cs="Calibri"/>
              </w:rPr>
            </w:pPr>
            <w:r w:rsidRPr="005E631A">
              <w:rPr>
                <w:rFonts w:asciiTheme="minorHAnsi" w:eastAsia="Calibri" w:hAnsiTheme="minorHAnsi" w:cs="Calibri"/>
                <w:b/>
              </w:rPr>
              <w:t>02</w:t>
            </w:r>
            <w:r>
              <w:rPr>
                <w:rFonts w:asciiTheme="minorHAnsi" w:eastAsia="Calibri" w:hAnsiTheme="minorHAnsi" w:cs="Calibri"/>
              </w:rPr>
              <w:t xml:space="preserve"> – No polygons</w:t>
            </w:r>
          </w:p>
          <w:p w14:paraId="7976FCCB" w14:textId="77777777" w:rsidR="004360B7" w:rsidRPr="00BF6411" w:rsidRDefault="004360B7" w:rsidP="00E02FC3">
            <w:pPr>
              <w:rPr>
                <w:rFonts w:asciiTheme="minorHAnsi" w:hAnsiTheme="minorHAnsi"/>
              </w:rPr>
            </w:pPr>
          </w:p>
        </w:tc>
      </w:tr>
      <w:tr w:rsidR="007E2AE8" w:rsidRPr="00BF6411" w14:paraId="6B4EB96B" w14:textId="77777777" w:rsidTr="004360B7">
        <w:tc>
          <w:tcPr>
            <w:tcW w:w="2569" w:type="dxa"/>
            <w:tcBorders>
              <w:bottom w:val="single" w:sz="4" w:space="0" w:color="auto"/>
            </w:tcBorders>
            <w:shd w:val="clear" w:color="auto" w:fill="D9D9D9" w:themeFill="background1" w:themeFillShade="D9"/>
          </w:tcPr>
          <w:p w14:paraId="414EEDD2" w14:textId="68AB837C"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065DF2" w14:textId="1F3B6B24" w:rsidR="007E2AE8" w:rsidRDefault="007E2AE8" w:rsidP="007E2AE8">
            <w:pPr>
              <w:rPr>
                <w:rFonts w:asciiTheme="minorHAnsi" w:eastAsia="Calibri" w:hAnsiTheme="minorHAnsi" w:cs="Calibri"/>
                <w:b/>
              </w:rPr>
            </w:pPr>
            <w:hyperlink r:id="rId96" w:anchor="Polygon" w:history="1">
              <w:r w:rsidRPr="006D4B83">
                <w:rPr>
                  <w:rStyle w:val="Hyperlink"/>
                  <w:rFonts w:asciiTheme="minorHAnsi" w:eastAsiaTheme="minorEastAsia" w:hAnsiTheme="minorHAnsi"/>
                  <w:bCs/>
                  <w:szCs w:val="20"/>
                </w:rPr>
                <w:t>Link to Requirement in 3MF Specification</w:t>
              </w:r>
            </w:hyperlink>
          </w:p>
        </w:tc>
      </w:tr>
    </w:tbl>
    <w:p w14:paraId="7793CBB6" w14:textId="77777777" w:rsidR="000A759F" w:rsidRDefault="000A759F" w:rsidP="00896F2F"/>
    <w:p w14:paraId="56A58658" w14:textId="451BD7D2" w:rsidR="000A759F" w:rsidRDefault="000A759F" w:rsidP="000A759F">
      <w:pPr>
        <w:pStyle w:val="Heading3"/>
      </w:pPr>
      <w:r>
        <w:t xml:space="preserve">P_???_1518 </w:t>
      </w:r>
      <w:proofErr w:type="spellStart"/>
      <w:r>
        <w:t>Slicestack</w:t>
      </w:r>
      <w:proofErr w:type="spellEnd"/>
      <w:r>
        <w:t xml:space="preserve"> Precedence</w:t>
      </w:r>
    </w:p>
    <w:tbl>
      <w:tblPr>
        <w:tblStyle w:val="TableGrid"/>
        <w:tblW w:w="0" w:type="auto"/>
        <w:tblLook w:val="04A0" w:firstRow="1" w:lastRow="0" w:firstColumn="1" w:lastColumn="0" w:noHBand="0" w:noVBand="1"/>
      </w:tblPr>
      <w:tblGrid>
        <w:gridCol w:w="2569"/>
        <w:gridCol w:w="6781"/>
      </w:tblGrid>
      <w:tr w:rsidR="000A759F" w:rsidRPr="00BF6411" w14:paraId="3466CB88" w14:textId="77777777" w:rsidTr="00127DD4">
        <w:tc>
          <w:tcPr>
            <w:tcW w:w="2569" w:type="dxa"/>
            <w:tcBorders>
              <w:bottom w:val="single" w:sz="4" w:space="0" w:color="auto"/>
            </w:tcBorders>
            <w:shd w:val="clear" w:color="auto" w:fill="D9D9D9" w:themeFill="background1" w:themeFillShade="D9"/>
          </w:tcPr>
          <w:p w14:paraId="271FCFC9"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Scenario Description</w:t>
            </w:r>
          </w:p>
          <w:p w14:paraId="0A73287E" w14:textId="77777777" w:rsidR="000A759F" w:rsidRPr="00BF6411" w:rsidRDefault="000A759F" w:rsidP="00127DD4">
            <w:pPr>
              <w:rPr>
                <w:rFonts w:asciiTheme="minorHAnsi" w:hAnsiTheme="minorHAnsi"/>
              </w:rPr>
            </w:pPr>
          </w:p>
        </w:tc>
        <w:tc>
          <w:tcPr>
            <w:tcW w:w="6781" w:type="dxa"/>
          </w:tcPr>
          <w:p w14:paraId="7EE50E69" w14:textId="1848B6D2" w:rsidR="000A759F" w:rsidRPr="00BF6411" w:rsidRDefault="000A759F" w:rsidP="00127DD4">
            <w:pPr>
              <w:rPr>
                <w:rFonts w:asciiTheme="minorHAnsi" w:hAnsiTheme="minorHAnsi"/>
              </w:rPr>
            </w:pPr>
            <w:proofErr w:type="gramStart"/>
            <w:r>
              <w:rPr>
                <w:rFonts w:asciiTheme="minorHAnsi" w:hAnsiTheme="minorHAnsi"/>
              </w:rPr>
              <w:t>A</w:t>
            </w:r>
            <w:proofErr w:type="gramEnd"/>
            <w:r>
              <w:rPr>
                <w:rFonts w:asciiTheme="minorHAnsi" w:hAnsiTheme="minorHAnsi"/>
              </w:rPr>
              <w:t xml:space="preserve"> object could contain a reference </w:t>
            </w:r>
            <w:proofErr w:type="spellStart"/>
            <w:r>
              <w:rPr>
                <w:rFonts w:asciiTheme="minorHAnsi" w:hAnsiTheme="minorHAnsi"/>
              </w:rPr>
              <w:t>slicestack</w:t>
            </w:r>
            <w:proofErr w:type="spellEnd"/>
            <w:r>
              <w:rPr>
                <w:rFonts w:asciiTheme="minorHAnsi" w:hAnsiTheme="minorHAnsi"/>
              </w:rPr>
              <w:t xml:space="preserve"> and that same object could be part of a component that also contains a </w:t>
            </w:r>
            <w:proofErr w:type="spellStart"/>
            <w:r>
              <w:rPr>
                <w:rFonts w:asciiTheme="minorHAnsi" w:hAnsiTheme="minorHAnsi"/>
              </w:rPr>
              <w:t>slicestack</w:t>
            </w:r>
            <w:proofErr w:type="spellEnd"/>
            <w:r>
              <w:rPr>
                <w:rFonts w:asciiTheme="minorHAnsi" w:hAnsiTheme="minorHAnsi"/>
              </w:rPr>
              <w:t xml:space="preserve"> reference. The component </w:t>
            </w:r>
            <w:proofErr w:type="spellStart"/>
            <w:r>
              <w:rPr>
                <w:rFonts w:asciiTheme="minorHAnsi" w:hAnsiTheme="minorHAnsi"/>
              </w:rPr>
              <w:t>slicestack</w:t>
            </w:r>
            <w:proofErr w:type="spellEnd"/>
            <w:r>
              <w:rPr>
                <w:rFonts w:asciiTheme="minorHAnsi" w:hAnsiTheme="minorHAnsi"/>
              </w:rPr>
              <w:t xml:space="preserve"> that prevails must be the one at the component level</w:t>
            </w:r>
          </w:p>
        </w:tc>
      </w:tr>
      <w:tr w:rsidR="000A759F" w:rsidRPr="00BF6411" w14:paraId="3B5B49C8" w14:textId="77777777" w:rsidTr="00127DD4">
        <w:tc>
          <w:tcPr>
            <w:tcW w:w="2569" w:type="dxa"/>
            <w:shd w:val="clear" w:color="auto" w:fill="D9D9D9" w:themeFill="background1" w:themeFillShade="D9"/>
          </w:tcPr>
          <w:p w14:paraId="669ADDC5"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Pass/Fail Criteria</w:t>
            </w:r>
          </w:p>
          <w:p w14:paraId="5E3AC5B3" w14:textId="77777777" w:rsidR="000A759F" w:rsidRPr="00BF6411" w:rsidRDefault="000A759F" w:rsidP="00127DD4">
            <w:pPr>
              <w:rPr>
                <w:rFonts w:asciiTheme="minorHAnsi" w:hAnsiTheme="minorHAnsi"/>
              </w:rPr>
            </w:pPr>
          </w:p>
        </w:tc>
        <w:tc>
          <w:tcPr>
            <w:tcW w:w="6781" w:type="dxa"/>
          </w:tcPr>
          <w:p w14:paraId="0FBF5CE4" w14:textId="75B59CF4" w:rsidR="000A759F" w:rsidRPr="00BF6411" w:rsidRDefault="000A759F" w:rsidP="00127DD4">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Printer should </w:t>
            </w:r>
            <w:r>
              <w:rPr>
                <w:rFonts w:asciiTheme="minorHAnsi" w:eastAsia="Verdana" w:hAnsiTheme="minorHAnsi" w:cs="Verdana"/>
              </w:rPr>
              <w:t xml:space="preserve">print component defined </w:t>
            </w:r>
            <w:proofErr w:type="spellStart"/>
            <w:r>
              <w:rPr>
                <w:rFonts w:asciiTheme="minorHAnsi" w:eastAsia="Verdana" w:hAnsiTheme="minorHAnsi" w:cs="Verdana"/>
              </w:rPr>
              <w:t>slicestack</w:t>
            </w:r>
            <w:proofErr w:type="spellEnd"/>
          </w:p>
        </w:tc>
      </w:tr>
      <w:tr w:rsidR="000A759F" w:rsidRPr="00BF6411" w14:paraId="7BED9D57" w14:textId="77777777" w:rsidTr="00127DD4">
        <w:tc>
          <w:tcPr>
            <w:tcW w:w="2569" w:type="dxa"/>
            <w:shd w:val="clear" w:color="auto" w:fill="D9D9D9" w:themeFill="background1" w:themeFillShade="D9"/>
          </w:tcPr>
          <w:p w14:paraId="382A44EA"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Case Iterations</w:t>
            </w:r>
          </w:p>
          <w:p w14:paraId="48A294E2" w14:textId="77777777" w:rsidR="000A759F" w:rsidRPr="00BF6411" w:rsidRDefault="000A759F" w:rsidP="00127DD4">
            <w:pPr>
              <w:rPr>
                <w:rFonts w:asciiTheme="minorHAnsi" w:hAnsiTheme="minorHAnsi"/>
              </w:rPr>
            </w:pPr>
          </w:p>
        </w:tc>
        <w:tc>
          <w:tcPr>
            <w:tcW w:w="6781" w:type="dxa"/>
          </w:tcPr>
          <w:p w14:paraId="20366DB5" w14:textId="05BAFC62" w:rsidR="000A759F" w:rsidRDefault="000A759F" w:rsidP="00127DD4">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proofErr w:type="gramStart"/>
            <w:r w:rsidRPr="008B2F87">
              <w:rPr>
                <w:rFonts w:asciiTheme="minorHAnsi" w:eastAsia="Calibri" w:hAnsiTheme="minorHAnsi" w:cs="Calibri"/>
                <w:b/>
              </w:rPr>
              <w:t>–</w:t>
            </w:r>
            <w:r>
              <w:rPr>
                <w:rFonts w:asciiTheme="minorHAnsi" w:eastAsia="Calibri" w:hAnsiTheme="minorHAnsi" w:cs="Calibri"/>
              </w:rPr>
              <w:t xml:space="preserve">  Map</w:t>
            </w:r>
            <w:proofErr w:type="gramEnd"/>
            <w:r>
              <w:rPr>
                <w:rFonts w:asciiTheme="minorHAnsi" w:eastAsia="Calibri" w:hAnsiTheme="minorHAnsi" w:cs="Calibri"/>
              </w:rPr>
              <w:t xml:space="preserve"> two different </w:t>
            </w:r>
            <w:proofErr w:type="spellStart"/>
            <w:r>
              <w:rPr>
                <w:rFonts w:asciiTheme="minorHAnsi" w:eastAsia="Calibri" w:hAnsiTheme="minorHAnsi" w:cs="Calibri"/>
              </w:rPr>
              <w:t>slicestacks</w:t>
            </w:r>
            <w:proofErr w:type="spellEnd"/>
            <w:r>
              <w:rPr>
                <w:rFonts w:asciiTheme="minorHAnsi" w:eastAsia="Calibri" w:hAnsiTheme="minorHAnsi" w:cs="Calibri"/>
              </w:rPr>
              <w:t xml:space="preserve"> to the same object. One directly the other via a component reference. Have the mesh output reflect the </w:t>
            </w:r>
            <w:proofErr w:type="spellStart"/>
            <w:r>
              <w:rPr>
                <w:rFonts w:asciiTheme="minorHAnsi" w:eastAsia="Calibri" w:hAnsiTheme="minorHAnsi" w:cs="Calibri"/>
              </w:rPr>
              <w:t>slicestack</w:t>
            </w:r>
            <w:proofErr w:type="spellEnd"/>
            <w:r>
              <w:rPr>
                <w:rFonts w:asciiTheme="minorHAnsi" w:eastAsia="Calibri" w:hAnsiTheme="minorHAnsi" w:cs="Calibri"/>
              </w:rPr>
              <w:t xml:space="preserve"> precedence of using the component </w:t>
            </w:r>
            <w:proofErr w:type="spellStart"/>
            <w:r>
              <w:rPr>
                <w:rFonts w:asciiTheme="minorHAnsi" w:eastAsia="Calibri" w:hAnsiTheme="minorHAnsi" w:cs="Calibri"/>
              </w:rPr>
              <w:t>slicestack</w:t>
            </w:r>
            <w:proofErr w:type="spellEnd"/>
          </w:p>
          <w:p w14:paraId="091168C9" w14:textId="77777777" w:rsidR="000A759F" w:rsidRPr="00BF6411" w:rsidRDefault="000A759F" w:rsidP="000A759F">
            <w:pPr>
              <w:rPr>
                <w:rFonts w:asciiTheme="minorHAnsi" w:hAnsiTheme="minorHAnsi"/>
              </w:rPr>
            </w:pPr>
          </w:p>
        </w:tc>
      </w:tr>
      <w:tr w:rsidR="000A759F" w:rsidRPr="00BF6411" w14:paraId="2A855FCA" w14:textId="77777777" w:rsidTr="00127DD4">
        <w:tc>
          <w:tcPr>
            <w:tcW w:w="2569" w:type="dxa"/>
            <w:tcBorders>
              <w:bottom w:val="single" w:sz="4" w:space="0" w:color="auto"/>
            </w:tcBorders>
            <w:shd w:val="clear" w:color="auto" w:fill="D9D9D9" w:themeFill="background1" w:themeFillShade="D9"/>
          </w:tcPr>
          <w:p w14:paraId="65BA06E4" w14:textId="77777777" w:rsidR="000A759F" w:rsidRPr="00BF6411" w:rsidRDefault="000A759F" w:rsidP="00127DD4">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CA7556F" w14:textId="370DAD5C" w:rsidR="000A759F" w:rsidRPr="000A759F" w:rsidRDefault="000A759F" w:rsidP="00127DD4">
            <w:pPr>
              <w:rPr>
                <w:rFonts w:asciiTheme="minorHAnsi" w:eastAsia="Calibri" w:hAnsiTheme="minorHAnsi" w:cs="Calibri"/>
                <w:b/>
              </w:rPr>
            </w:pPr>
            <w:r w:rsidRPr="000A759F">
              <w:rPr>
                <w:rStyle w:val="Hyperlink"/>
                <w:rFonts w:asciiTheme="minorHAnsi" w:eastAsiaTheme="minorEastAsia" w:hAnsiTheme="minorHAnsi"/>
                <w:bCs/>
                <w:color w:val="auto"/>
                <w:szCs w:val="20"/>
                <w:u w:val="none"/>
              </w:rPr>
              <w:t>Link to Requirement in 3MF Specification</w:t>
            </w:r>
          </w:p>
        </w:tc>
      </w:tr>
    </w:tbl>
    <w:p w14:paraId="2645778B" w14:textId="77777777" w:rsidR="004360B7" w:rsidRPr="00714AE3" w:rsidRDefault="004360B7" w:rsidP="00896F2F"/>
    <w:p w14:paraId="3128AB71" w14:textId="77777777" w:rsidR="000A759F" w:rsidRDefault="000A759F">
      <w:pPr>
        <w:rPr>
          <w:rFonts w:eastAsiaTheme="majorEastAsia" w:cstheme="majorBidi"/>
          <w:b/>
          <w:bCs/>
          <w:color w:val="365F91" w:themeColor="accent1" w:themeShade="BF"/>
          <w:sz w:val="22"/>
        </w:rPr>
      </w:pPr>
      <w:bookmarkStart w:id="47" w:name="_Toc517687758"/>
      <w:r>
        <w:br w:type="page"/>
      </w:r>
    </w:p>
    <w:p w14:paraId="5207D9F9" w14:textId="52BCD448" w:rsidR="004360B7" w:rsidRDefault="004360B7" w:rsidP="00D4648B">
      <w:pPr>
        <w:pStyle w:val="Heading2"/>
        <w:rPr>
          <w:i/>
          <w:iCs/>
        </w:rPr>
      </w:pPr>
      <w:bookmarkStart w:id="48" w:name="_Toc162180998"/>
      <w:r>
        <w:lastRenderedPageBreak/>
        <w:t>Negative Slice Extension Test Cases</w:t>
      </w:r>
      <w:bookmarkEnd w:id="47"/>
      <w:bookmarkEnd w:id="48"/>
      <w:r>
        <w:t xml:space="preserve"> </w:t>
      </w:r>
    </w:p>
    <w:p w14:paraId="1242146E" w14:textId="77777777" w:rsidR="004360B7" w:rsidRPr="007F19AF" w:rsidRDefault="004360B7" w:rsidP="004360B7"/>
    <w:p w14:paraId="0C1673D1" w14:textId="751EEC77" w:rsidR="004360B7" w:rsidRDefault="004360B7" w:rsidP="00D4648B">
      <w:pPr>
        <w:pStyle w:val="Heading3"/>
        <w:ind w:left="1440"/>
      </w:pPr>
      <w:r>
        <w:t xml:space="preserve"> </w:t>
      </w:r>
      <w:bookmarkStart w:id="49" w:name="_Toc517687759"/>
      <w:r>
        <w:t>N_???_16</w:t>
      </w:r>
      <w:r w:rsidRPr="0056587D">
        <w:t>0</w:t>
      </w:r>
      <w:r>
        <w:t>1</w:t>
      </w:r>
      <w:r w:rsidRPr="0056587D">
        <w:t xml:space="preserve"> Transform Matrices</w:t>
      </w:r>
      <w:bookmarkEnd w:id="49"/>
    </w:p>
    <w:tbl>
      <w:tblPr>
        <w:tblStyle w:val="TableGrid"/>
        <w:tblW w:w="9648" w:type="dxa"/>
        <w:tblLook w:val="04A0" w:firstRow="1" w:lastRow="0" w:firstColumn="1" w:lastColumn="0" w:noHBand="0" w:noVBand="1"/>
      </w:tblPr>
      <w:tblGrid>
        <w:gridCol w:w="2628"/>
        <w:gridCol w:w="7020"/>
      </w:tblGrid>
      <w:tr w:rsidR="004360B7" w:rsidRPr="00F84397" w14:paraId="4E3ED1FB" w14:textId="77777777" w:rsidTr="00E02FC3">
        <w:tc>
          <w:tcPr>
            <w:tcW w:w="2628" w:type="dxa"/>
            <w:tcBorders>
              <w:bottom w:val="single" w:sz="4" w:space="0" w:color="auto"/>
            </w:tcBorders>
            <w:shd w:val="clear" w:color="auto" w:fill="D9D9D9" w:themeFill="background1" w:themeFillShade="D9"/>
          </w:tcPr>
          <w:p w14:paraId="5465C0B6"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5E9EF143" w14:textId="77777777" w:rsidR="004360B7" w:rsidRPr="00F84397" w:rsidRDefault="004360B7" w:rsidP="00E02FC3">
            <w:pPr>
              <w:rPr>
                <w:rFonts w:asciiTheme="minorHAnsi" w:hAnsiTheme="minorHAnsi"/>
                <w:b/>
                <w:szCs w:val="20"/>
              </w:rPr>
            </w:pPr>
          </w:p>
        </w:tc>
        <w:tc>
          <w:tcPr>
            <w:tcW w:w="7020" w:type="dxa"/>
          </w:tcPr>
          <w:p w14:paraId="129A8DCE" w14:textId="77777777" w:rsidR="004360B7" w:rsidRPr="00F84397" w:rsidRDefault="004360B7" w:rsidP="00E02FC3">
            <w:pPr>
              <w:rPr>
                <w:rFonts w:asciiTheme="minorHAnsi" w:hAnsiTheme="minorHAnsi"/>
                <w:szCs w:val="20"/>
              </w:rPr>
            </w:pPr>
            <w:r>
              <w:rPr>
                <w:rFonts w:asciiTheme="minorHAnsi" w:hAnsiTheme="minorHAnsi"/>
                <w:szCs w:val="20"/>
              </w:rPr>
              <w:t>Invalid values in transform matrix</w:t>
            </w:r>
          </w:p>
        </w:tc>
      </w:tr>
      <w:tr w:rsidR="004360B7" w:rsidRPr="00F84397" w14:paraId="14E3FB5B" w14:textId="77777777" w:rsidTr="00E02FC3">
        <w:trPr>
          <w:trHeight w:val="56"/>
        </w:trPr>
        <w:tc>
          <w:tcPr>
            <w:tcW w:w="2628" w:type="dxa"/>
            <w:shd w:val="clear" w:color="auto" w:fill="D9D9D9" w:themeFill="background1" w:themeFillShade="D9"/>
          </w:tcPr>
          <w:p w14:paraId="763005D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B5C10EC" w14:textId="77777777" w:rsidR="004360B7" w:rsidRPr="00F84397" w:rsidRDefault="004360B7" w:rsidP="00E02FC3">
            <w:pPr>
              <w:rPr>
                <w:rFonts w:asciiTheme="minorHAnsi" w:hAnsiTheme="minorHAnsi"/>
                <w:b/>
                <w:szCs w:val="20"/>
              </w:rPr>
            </w:pPr>
          </w:p>
        </w:tc>
        <w:tc>
          <w:tcPr>
            <w:tcW w:w="7020" w:type="dxa"/>
          </w:tcPr>
          <w:p w14:paraId="0601FA17"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05 – Printer should generate error</w:t>
            </w:r>
          </w:p>
        </w:tc>
      </w:tr>
      <w:tr w:rsidR="004360B7" w:rsidRPr="00F84397" w14:paraId="03B48974" w14:textId="77777777" w:rsidTr="007E2AE8">
        <w:trPr>
          <w:trHeight w:val="56"/>
        </w:trPr>
        <w:tc>
          <w:tcPr>
            <w:tcW w:w="2628" w:type="dxa"/>
            <w:shd w:val="clear" w:color="auto" w:fill="D9D9D9" w:themeFill="background1" w:themeFillShade="D9"/>
          </w:tcPr>
          <w:p w14:paraId="092E91FA"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5AA2D4F9" w14:textId="77777777" w:rsidR="004360B7" w:rsidRPr="00F84397" w:rsidRDefault="004360B7" w:rsidP="00E02FC3">
            <w:pPr>
              <w:rPr>
                <w:rFonts w:asciiTheme="minorHAnsi" w:hAnsiTheme="minorHAnsi"/>
                <w:b/>
                <w:szCs w:val="20"/>
              </w:rPr>
            </w:pPr>
          </w:p>
        </w:tc>
        <w:tc>
          <w:tcPr>
            <w:tcW w:w="7020" w:type="dxa"/>
          </w:tcPr>
          <w:p w14:paraId="33D1344B" w14:textId="77777777" w:rsidR="004360B7" w:rsidRPr="00F84397" w:rsidRDefault="004360B7" w:rsidP="00E02FC3">
            <w:pPr>
              <w:rPr>
                <w:rFonts w:asciiTheme="minorHAnsi" w:hAnsiTheme="minorHAnsi"/>
              </w:rPr>
            </w:pPr>
            <w:r w:rsidRPr="008B2F87">
              <w:rPr>
                <w:rFonts w:asciiTheme="minorHAnsi" w:eastAsia="Calibri" w:hAnsiTheme="minorHAnsi" w:cs="Calibri"/>
                <w:b/>
              </w:rPr>
              <w:t>01 –</w:t>
            </w:r>
            <w:r w:rsidRPr="00F84397">
              <w:rPr>
                <w:rFonts w:asciiTheme="minorHAnsi" w:eastAsia="Calibri" w:hAnsiTheme="minorHAnsi" w:cs="Calibri"/>
              </w:rPr>
              <w:t xml:space="preserve"> Use a non-zero value in a transform for M02 in a build Item transform </w:t>
            </w:r>
          </w:p>
          <w:p w14:paraId="7BCFE0EF" w14:textId="77777777" w:rsidR="004360B7" w:rsidRDefault="004360B7" w:rsidP="00E02FC3">
            <w:pPr>
              <w:rPr>
                <w:rFonts w:asciiTheme="minorHAnsi" w:eastAsia="Calibri" w:hAnsiTheme="minorHAnsi" w:cs="Calibri"/>
              </w:rPr>
            </w:pPr>
          </w:p>
          <w:p w14:paraId="70F519CC" w14:textId="77777777" w:rsidR="004360B7" w:rsidRPr="00F84397" w:rsidRDefault="004360B7" w:rsidP="00E02FC3">
            <w:pPr>
              <w:rPr>
                <w:rFonts w:asciiTheme="minorHAnsi" w:hAnsiTheme="minorHAnsi"/>
              </w:rPr>
            </w:pPr>
            <w:r w:rsidRPr="008B2F87">
              <w:rPr>
                <w:rFonts w:asciiTheme="minorHAnsi" w:eastAsia="Calibri" w:hAnsiTheme="minorHAnsi" w:cs="Calibri"/>
                <w:b/>
              </w:rPr>
              <w:t>02 –</w:t>
            </w:r>
            <w:r w:rsidRPr="00F84397">
              <w:rPr>
                <w:rFonts w:asciiTheme="minorHAnsi" w:eastAsia="Calibri" w:hAnsiTheme="minorHAnsi" w:cs="Calibri"/>
              </w:rPr>
              <w:t xml:space="preserve"> Use a non-zero value in a transform for M12 in a build Item transform </w:t>
            </w:r>
          </w:p>
          <w:p w14:paraId="05EB9362" w14:textId="77777777" w:rsidR="004360B7" w:rsidRDefault="004360B7" w:rsidP="00E02FC3">
            <w:pPr>
              <w:rPr>
                <w:rFonts w:asciiTheme="minorHAnsi" w:eastAsia="Calibri" w:hAnsiTheme="minorHAnsi" w:cs="Calibri"/>
              </w:rPr>
            </w:pPr>
          </w:p>
          <w:p w14:paraId="3981DC36" w14:textId="77777777" w:rsidR="004360B7" w:rsidRPr="00F84397" w:rsidRDefault="004360B7" w:rsidP="00E02FC3">
            <w:pPr>
              <w:rPr>
                <w:rFonts w:asciiTheme="minorHAnsi" w:hAnsiTheme="minorHAnsi"/>
              </w:rPr>
            </w:pPr>
            <w:r w:rsidRPr="008B2F87">
              <w:rPr>
                <w:rFonts w:asciiTheme="minorHAnsi" w:eastAsia="Calibri" w:hAnsiTheme="minorHAnsi" w:cs="Calibri"/>
                <w:b/>
              </w:rPr>
              <w:t>03 –</w:t>
            </w:r>
            <w:r w:rsidRPr="00F84397">
              <w:rPr>
                <w:rFonts w:asciiTheme="minorHAnsi" w:eastAsia="Calibri" w:hAnsiTheme="minorHAnsi" w:cs="Calibri"/>
              </w:rPr>
              <w:t xml:space="preserve"> Use a non-zero value in a transform for M20 in a build Item transform </w:t>
            </w:r>
          </w:p>
          <w:p w14:paraId="45E9D3A4" w14:textId="77777777" w:rsidR="004360B7" w:rsidRDefault="004360B7" w:rsidP="00E02FC3">
            <w:pPr>
              <w:rPr>
                <w:rFonts w:asciiTheme="minorHAnsi" w:eastAsia="Calibri" w:hAnsiTheme="minorHAnsi" w:cs="Calibri"/>
              </w:rPr>
            </w:pPr>
          </w:p>
          <w:p w14:paraId="3669141E" w14:textId="77777777" w:rsidR="004360B7" w:rsidRPr="00F84397" w:rsidRDefault="004360B7" w:rsidP="00E02FC3">
            <w:pPr>
              <w:rPr>
                <w:rFonts w:asciiTheme="minorHAnsi" w:hAnsiTheme="minorHAnsi"/>
              </w:rPr>
            </w:pPr>
            <w:r w:rsidRPr="008B2F87">
              <w:rPr>
                <w:rFonts w:asciiTheme="minorHAnsi" w:eastAsia="Calibri" w:hAnsiTheme="minorHAnsi" w:cs="Calibri"/>
                <w:b/>
              </w:rPr>
              <w:t>04 –</w:t>
            </w:r>
            <w:r w:rsidRPr="00F84397">
              <w:rPr>
                <w:rFonts w:asciiTheme="minorHAnsi" w:eastAsia="Calibri" w:hAnsiTheme="minorHAnsi" w:cs="Calibri"/>
              </w:rPr>
              <w:t xml:space="preserve"> Use a non-zero value in a transform for M21 in a component transform </w:t>
            </w:r>
          </w:p>
          <w:p w14:paraId="78359F0F" w14:textId="77777777" w:rsidR="004360B7" w:rsidRDefault="004360B7" w:rsidP="00E02FC3">
            <w:pPr>
              <w:rPr>
                <w:rFonts w:asciiTheme="minorHAnsi" w:eastAsia="Calibri" w:hAnsiTheme="minorHAnsi" w:cs="Calibri"/>
              </w:rPr>
            </w:pPr>
          </w:p>
          <w:p w14:paraId="3C23EC53" w14:textId="77777777" w:rsidR="004360B7" w:rsidRPr="00F84397" w:rsidRDefault="004360B7" w:rsidP="00E02FC3">
            <w:pPr>
              <w:rPr>
                <w:rFonts w:asciiTheme="minorHAnsi" w:hAnsiTheme="minorHAnsi"/>
              </w:rPr>
            </w:pPr>
            <w:r w:rsidRPr="008B2F87">
              <w:rPr>
                <w:rFonts w:asciiTheme="minorHAnsi" w:eastAsia="Calibri" w:hAnsiTheme="minorHAnsi" w:cs="Calibri"/>
                <w:b/>
              </w:rPr>
              <w:t>05 –</w:t>
            </w:r>
            <w:r w:rsidRPr="00F84397">
              <w:rPr>
                <w:rFonts w:asciiTheme="minorHAnsi" w:eastAsia="Calibri" w:hAnsiTheme="minorHAnsi" w:cs="Calibri"/>
              </w:rPr>
              <w:t xml:space="preserve"> Use a value other than 1 for M22 in a component transform</w:t>
            </w:r>
          </w:p>
          <w:p w14:paraId="492DF8F4" w14:textId="77777777" w:rsidR="004360B7" w:rsidRPr="00F84397" w:rsidRDefault="004360B7" w:rsidP="00E02FC3">
            <w:pPr>
              <w:rPr>
                <w:rFonts w:asciiTheme="minorHAnsi" w:hAnsiTheme="minorHAnsi"/>
                <w:b/>
                <w:szCs w:val="20"/>
              </w:rPr>
            </w:pPr>
          </w:p>
        </w:tc>
      </w:tr>
      <w:tr w:rsidR="007E2AE8" w:rsidRPr="00F84397" w14:paraId="3EDE9205" w14:textId="77777777" w:rsidTr="00E02FC3">
        <w:trPr>
          <w:trHeight w:val="56"/>
        </w:trPr>
        <w:tc>
          <w:tcPr>
            <w:tcW w:w="2628" w:type="dxa"/>
            <w:tcBorders>
              <w:bottom w:val="single" w:sz="4" w:space="0" w:color="auto"/>
            </w:tcBorders>
            <w:shd w:val="clear" w:color="auto" w:fill="D9D9D9" w:themeFill="background1" w:themeFillShade="D9"/>
          </w:tcPr>
          <w:p w14:paraId="5D2DE04E" w14:textId="33C176A4"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4402EA2D" w14:textId="62CF2B0D" w:rsidR="007E2AE8" w:rsidRPr="008B2F87" w:rsidRDefault="007E2AE8" w:rsidP="007E2AE8">
            <w:pPr>
              <w:rPr>
                <w:rFonts w:asciiTheme="minorHAnsi" w:eastAsia="Calibri" w:hAnsiTheme="minorHAnsi" w:cs="Calibri"/>
                <w:b/>
              </w:rPr>
            </w:pPr>
            <w:hyperlink r:id="rId97" w:history="1">
              <w:r w:rsidRPr="00223B6A">
                <w:rPr>
                  <w:rStyle w:val="Hyperlink"/>
                  <w:rFonts w:asciiTheme="minorHAnsi" w:eastAsiaTheme="minorEastAsia" w:hAnsiTheme="minorHAnsi"/>
                  <w:bCs/>
                  <w:szCs w:val="20"/>
                </w:rPr>
                <w:t>Link to Requirement in 3MF Specification</w:t>
              </w:r>
            </w:hyperlink>
          </w:p>
        </w:tc>
      </w:tr>
    </w:tbl>
    <w:p w14:paraId="4009CE54" w14:textId="77777777" w:rsidR="004360B7" w:rsidRDefault="004360B7" w:rsidP="004360B7"/>
    <w:p w14:paraId="36E8849F" w14:textId="2D4ADAEA" w:rsidR="004360B7" w:rsidRDefault="004360B7" w:rsidP="00D4648B">
      <w:pPr>
        <w:pStyle w:val="Heading3"/>
        <w:ind w:left="1440"/>
      </w:pPr>
      <w:bookmarkStart w:id="50" w:name="_Toc517687762"/>
      <w:r>
        <w:t xml:space="preserve">N_???_1604 Locally Defined Slice Stack and </w:t>
      </w:r>
      <w:proofErr w:type="spellStart"/>
      <w:r>
        <w:t>Sliceref</w:t>
      </w:r>
      <w:bookmarkEnd w:id="50"/>
      <w:proofErr w:type="spellEnd"/>
    </w:p>
    <w:tbl>
      <w:tblPr>
        <w:tblStyle w:val="TableGrid"/>
        <w:tblW w:w="0" w:type="auto"/>
        <w:tblLook w:val="04A0" w:firstRow="1" w:lastRow="0" w:firstColumn="1" w:lastColumn="0" w:noHBand="0" w:noVBand="1"/>
      </w:tblPr>
      <w:tblGrid>
        <w:gridCol w:w="2569"/>
        <w:gridCol w:w="6781"/>
      </w:tblGrid>
      <w:tr w:rsidR="004360B7" w:rsidRPr="00F84397" w14:paraId="5D36E5DB" w14:textId="77777777" w:rsidTr="004360B7">
        <w:tc>
          <w:tcPr>
            <w:tcW w:w="2569" w:type="dxa"/>
            <w:tcBorders>
              <w:bottom w:val="single" w:sz="4" w:space="0" w:color="auto"/>
            </w:tcBorders>
            <w:shd w:val="clear" w:color="auto" w:fill="D9D9D9" w:themeFill="background1" w:themeFillShade="D9"/>
          </w:tcPr>
          <w:p w14:paraId="1134A8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C2B16FB" w14:textId="77777777" w:rsidR="004360B7" w:rsidRPr="00F84397" w:rsidRDefault="004360B7" w:rsidP="00E02FC3">
            <w:pPr>
              <w:rPr>
                <w:rFonts w:asciiTheme="minorHAnsi" w:hAnsiTheme="minorHAnsi"/>
              </w:rPr>
            </w:pPr>
          </w:p>
        </w:tc>
        <w:tc>
          <w:tcPr>
            <w:tcW w:w="6781" w:type="dxa"/>
          </w:tcPr>
          <w:p w14:paraId="0C1D5AF3" w14:textId="77777777" w:rsidR="004360B7" w:rsidRPr="00F84397" w:rsidRDefault="004360B7" w:rsidP="00E02FC3">
            <w:pPr>
              <w:rPr>
                <w:rFonts w:asciiTheme="minorHAnsi" w:hAnsiTheme="minorHAnsi"/>
              </w:rPr>
            </w:pPr>
            <w:r>
              <w:rPr>
                <w:rFonts w:asciiTheme="minorHAnsi" w:hAnsiTheme="minorHAnsi"/>
              </w:rPr>
              <w:t xml:space="preserve">Invalid </w:t>
            </w:r>
            <w:proofErr w:type="spellStart"/>
            <w:r>
              <w:rPr>
                <w:rFonts w:asciiTheme="minorHAnsi" w:hAnsiTheme="minorHAnsi"/>
              </w:rPr>
              <w:t>Sliceref</w:t>
            </w:r>
            <w:proofErr w:type="spellEnd"/>
            <w:r>
              <w:rPr>
                <w:rFonts w:asciiTheme="minorHAnsi" w:hAnsiTheme="minorHAnsi"/>
              </w:rPr>
              <w:t xml:space="preserve"> self-reference</w:t>
            </w:r>
          </w:p>
        </w:tc>
      </w:tr>
      <w:tr w:rsidR="004360B7" w:rsidRPr="00F84397" w14:paraId="7A5D71B5" w14:textId="77777777" w:rsidTr="004360B7">
        <w:tc>
          <w:tcPr>
            <w:tcW w:w="2569" w:type="dxa"/>
            <w:shd w:val="clear" w:color="auto" w:fill="D9D9D9" w:themeFill="background1" w:themeFillShade="D9"/>
          </w:tcPr>
          <w:p w14:paraId="78F4132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68FFE29" w14:textId="77777777" w:rsidR="004360B7" w:rsidRPr="00F84397" w:rsidRDefault="004360B7" w:rsidP="00E02FC3">
            <w:pPr>
              <w:rPr>
                <w:rFonts w:asciiTheme="minorHAnsi" w:hAnsiTheme="minorHAnsi"/>
              </w:rPr>
            </w:pPr>
          </w:p>
        </w:tc>
        <w:tc>
          <w:tcPr>
            <w:tcW w:w="6781" w:type="dxa"/>
          </w:tcPr>
          <w:p w14:paraId="1D1644E3"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0840B929" w14:textId="77777777" w:rsidTr="007E2AE8">
        <w:tc>
          <w:tcPr>
            <w:tcW w:w="2569" w:type="dxa"/>
            <w:shd w:val="clear" w:color="auto" w:fill="D9D9D9" w:themeFill="background1" w:themeFillShade="D9"/>
          </w:tcPr>
          <w:p w14:paraId="6DE0244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4ADC13C1" w14:textId="77777777" w:rsidR="004360B7" w:rsidRPr="00F84397" w:rsidRDefault="004360B7" w:rsidP="00E02FC3">
            <w:pPr>
              <w:rPr>
                <w:rFonts w:asciiTheme="minorHAnsi" w:hAnsiTheme="minorHAnsi"/>
              </w:rPr>
            </w:pPr>
          </w:p>
        </w:tc>
        <w:tc>
          <w:tcPr>
            <w:tcW w:w="6781" w:type="dxa"/>
          </w:tcPr>
          <w:p w14:paraId="77EE9ED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Pr>
                <w:rFonts w:asciiTheme="minorHAnsi" w:eastAsia="Calibri" w:hAnsiTheme="minorHAnsi" w:cs="Calibri"/>
              </w:rPr>
              <w:t>H</w:t>
            </w:r>
            <w:r w:rsidRPr="00F84397">
              <w:rPr>
                <w:rFonts w:asciiTheme="minorHAnsi" w:eastAsia="Calibri" w:hAnsiTheme="minorHAnsi" w:cs="Calibri"/>
              </w:rPr>
              <w:t xml:space="preserve">ave </w:t>
            </w:r>
            <w:proofErr w:type="spellStart"/>
            <w:r w:rsidRPr="00F84397">
              <w:rPr>
                <w:rFonts w:asciiTheme="minorHAnsi" w:eastAsia="Calibri" w:hAnsiTheme="minorHAnsi" w:cs="Calibri"/>
              </w:rPr>
              <w:t>Sliceref</w:t>
            </w:r>
            <w:proofErr w:type="spellEnd"/>
            <w:r w:rsidRPr="00F84397">
              <w:rPr>
                <w:rFonts w:asciiTheme="minorHAnsi" w:eastAsia="Calibri" w:hAnsiTheme="minorHAnsi" w:cs="Calibri"/>
              </w:rPr>
              <w:t xml:space="preserve"> point to the same part that contains the </w:t>
            </w:r>
            <w:proofErr w:type="spellStart"/>
            <w:r w:rsidRPr="00F84397">
              <w:rPr>
                <w:rFonts w:asciiTheme="minorHAnsi" w:eastAsia="Calibri" w:hAnsiTheme="minorHAnsi" w:cs="Calibri"/>
              </w:rPr>
              <w:t>Sliceref</w:t>
            </w:r>
            <w:proofErr w:type="spellEnd"/>
            <w:r w:rsidRPr="00F84397">
              <w:rPr>
                <w:rFonts w:asciiTheme="minorHAnsi" w:eastAsia="Calibri" w:hAnsiTheme="minorHAnsi" w:cs="Calibri"/>
              </w:rPr>
              <w:t xml:space="preserve"> statement referring to a locally defined slice stack</w:t>
            </w:r>
          </w:p>
          <w:p w14:paraId="185176A1"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2BFE2FCF" w14:textId="77777777" w:rsidTr="004360B7">
        <w:tc>
          <w:tcPr>
            <w:tcW w:w="2569" w:type="dxa"/>
            <w:tcBorders>
              <w:bottom w:val="single" w:sz="4" w:space="0" w:color="auto"/>
            </w:tcBorders>
            <w:shd w:val="clear" w:color="auto" w:fill="D9D9D9" w:themeFill="background1" w:themeFillShade="D9"/>
          </w:tcPr>
          <w:p w14:paraId="1727CE1A" w14:textId="4F4DCE75"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1A7B6F" w14:textId="390F8D04" w:rsidR="007E2AE8" w:rsidRPr="00F84397" w:rsidRDefault="007E2AE8" w:rsidP="007E2AE8">
            <w:pPr>
              <w:rPr>
                <w:rFonts w:asciiTheme="minorHAnsi" w:eastAsiaTheme="minorEastAsia" w:hAnsiTheme="minorHAnsi"/>
                <w:b/>
                <w:bCs/>
              </w:rPr>
            </w:pPr>
            <w:hyperlink r:id="rId98" w:anchor="SliceRef" w:history="1">
              <w:r w:rsidRPr="00F10115">
                <w:rPr>
                  <w:rStyle w:val="Hyperlink"/>
                  <w:rFonts w:asciiTheme="minorHAnsi" w:eastAsiaTheme="minorEastAsia" w:hAnsiTheme="minorHAnsi"/>
                  <w:bCs/>
                  <w:szCs w:val="20"/>
                </w:rPr>
                <w:t>Link to Requirement in 3MF Specification</w:t>
              </w:r>
            </w:hyperlink>
          </w:p>
        </w:tc>
      </w:tr>
    </w:tbl>
    <w:p w14:paraId="360C15FD" w14:textId="77777777" w:rsidR="004360B7" w:rsidRDefault="004360B7" w:rsidP="004360B7"/>
    <w:p w14:paraId="09ACC0E5" w14:textId="6DBC3B29" w:rsidR="004360B7" w:rsidRDefault="004360B7" w:rsidP="00D4648B">
      <w:pPr>
        <w:pStyle w:val="Heading3"/>
        <w:ind w:left="1440"/>
      </w:pPr>
      <w:r>
        <w:t xml:space="preserve"> </w:t>
      </w:r>
      <w:bookmarkStart w:id="51" w:name="_Toc517687763"/>
      <w:r>
        <w:t xml:space="preserve">N_???_1605 Two Layered </w:t>
      </w:r>
      <w:proofErr w:type="spellStart"/>
      <w:r>
        <w:t>Slicestack</w:t>
      </w:r>
      <w:proofErr w:type="spellEnd"/>
      <w:r>
        <w:t xml:space="preserve"> Reference Abstraction</w:t>
      </w:r>
      <w:bookmarkEnd w:id="51"/>
    </w:p>
    <w:tbl>
      <w:tblPr>
        <w:tblStyle w:val="TableGrid"/>
        <w:tblW w:w="0" w:type="auto"/>
        <w:tblLook w:val="04A0" w:firstRow="1" w:lastRow="0" w:firstColumn="1" w:lastColumn="0" w:noHBand="0" w:noVBand="1"/>
      </w:tblPr>
      <w:tblGrid>
        <w:gridCol w:w="2569"/>
        <w:gridCol w:w="6781"/>
      </w:tblGrid>
      <w:tr w:rsidR="004360B7" w:rsidRPr="00F84397" w14:paraId="2E8AD849" w14:textId="77777777" w:rsidTr="004360B7">
        <w:tc>
          <w:tcPr>
            <w:tcW w:w="2569" w:type="dxa"/>
            <w:tcBorders>
              <w:bottom w:val="single" w:sz="4" w:space="0" w:color="auto"/>
            </w:tcBorders>
            <w:shd w:val="clear" w:color="auto" w:fill="D9D9D9" w:themeFill="background1" w:themeFillShade="D9"/>
          </w:tcPr>
          <w:p w14:paraId="4370BD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72D31B1" w14:textId="77777777" w:rsidR="004360B7" w:rsidRPr="00F84397" w:rsidRDefault="004360B7" w:rsidP="00E02FC3">
            <w:pPr>
              <w:rPr>
                <w:rFonts w:asciiTheme="minorHAnsi" w:hAnsiTheme="minorHAnsi"/>
              </w:rPr>
            </w:pPr>
          </w:p>
        </w:tc>
        <w:tc>
          <w:tcPr>
            <w:tcW w:w="6781" w:type="dxa"/>
          </w:tcPr>
          <w:p w14:paraId="7BD82831" w14:textId="77777777" w:rsidR="004360B7" w:rsidRPr="00F84397" w:rsidRDefault="004360B7" w:rsidP="00E02FC3">
            <w:pPr>
              <w:rPr>
                <w:rFonts w:asciiTheme="minorHAnsi" w:hAnsiTheme="minorHAnsi"/>
              </w:rPr>
            </w:pPr>
            <w:r>
              <w:rPr>
                <w:rFonts w:asciiTheme="minorHAnsi" w:hAnsiTheme="minorHAnsi"/>
              </w:rPr>
              <w:t xml:space="preserve">Invalid 2 layers of abstraction in </w:t>
            </w:r>
            <w:proofErr w:type="spellStart"/>
            <w:r>
              <w:rPr>
                <w:rFonts w:asciiTheme="minorHAnsi" w:hAnsiTheme="minorHAnsi"/>
              </w:rPr>
              <w:t>slicestack</w:t>
            </w:r>
            <w:proofErr w:type="spellEnd"/>
            <w:r>
              <w:rPr>
                <w:rFonts w:asciiTheme="minorHAnsi" w:hAnsiTheme="minorHAnsi"/>
              </w:rPr>
              <w:t xml:space="preserve"> </w:t>
            </w:r>
            <w:proofErr w:type="spellStart"/>
            <w:r>
              <w:rPr>
                <w:rFonts w:asciiTheme="minorHAnsi" w:hAnsiTheme="minorHAnsi"/>
              </w:rPr>
              <w:t>Sliceref</w:t>
            </w:r>
            <w:proofErr w:type="spellEnd"/>
            <w:r>
              <w:rPr>
                <w:rFonts w:asciiTheme="minorHAnsi" w:hAnsiTheme="minorHAnsi"/>
              </w:rPr>
              <w:t xml:space="preserve"> references</w:t>
            </w:r>
          </w:p>
        </w:tc>
      </w:tr>
      <w:tr w:rsidR="004360B7" w:rsidRPr="00F84397" w14:paraId="5A667714" w14:textId="77777777" w:rsidTr="004360B7">
        <w:tc>
          <w:tcPr>
            <w:tcW w:w="2569" w:type="dxa"/>
            <w:shd w:val="clear" w:color="auto" w:fill="D9D9D9" w:themeFill="background1" w:themeFillShade="D9"/>
          </w:tcPr>
          <w:p w14:paraId="00A171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C965879" w14:textId="77777777" w:rsidR="004360B7" w:rsidRPr="00F84397" w:rsidRDefault="004360B7" w:rsidP="00E02FC3">
            <w:pPr>
              <w:rPr>
                <w:rFonts w:asciiTheme="minorHAnsi" w:hAnsiTheme="minorHAnsi"/>
              </w:rPr>
            </w:pPr>
          </w:p>
        </w:tc>
        <w:tc>
          <w:tcPr>
            <w:tcW w:w="6781" w:type="dxa"/>
          </w:tcPr>
          <w:p w14:paraId="3ECD05DB"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308F7914" w14:textId="77777777" w:rsidTr="007E2AE8">
        <w:tc>
          <w:tcPr>
            <w:tcW w:w="2569" w:type="dxa"/>
            <w:shd w:val="clear" w:color="auto" w:fill="D9D9D9" w:themeFill="background1" w:themeFillShade="D9"/>
          </w:tcPr>
          <w:p w14:paraId="27F30FE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2B628B9" w14:textId="77777777" w:rsidR="004360B7" w:rsidRPr="00F84397" w:rsidRDefault="004360B7" w:rsidP="00E02FC3">
            <w:pPr>
              <w:rPr>
                <w:rFonts w:asciiTheme="minorHAnsi" w:hAnsiTheme="minorHAnsi"/>
              </w:rPr>
            </w:pPr>
          </w:p>
        </w:tc>
        <w:tc>
          <w:tcPr>
            <w:tcW w:w="6781" w:type="dxa"/>
          </w:tcPr>
          <w:p w14:paraId="11451B3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Define </w:t>
            </w:r>
            <w:proofErr w:type="spellStart"/>
            <w:r w:rsidRPr="00F84397">
              <w:rPr>
                <w:rFonts w:asciiTheme="minorHAnsi" w:eastAsia="Calibri" w:hAnsiTheme="minorHAnsi" w:cs="Calibri"/>
              </w:rPr>
              <w:t>slicestack</w:t>
            </w:r>
            <w:proofErr w:type="spellEnd"/>
            <w:r w:rsidRPr="00F84397">
              <w:rPr>
                <w:rFonts w:asciiTheme="minorHAnsi" w:eastAsia="Calibri" w:hAnsiTheme="minorHAnsi" w:cs="Calibri"/>
              </w:rPr>
              <w:t xml:space="preserve"> references with two layers of abstraction from the original </w:t>
            </w:r>
            <w:proofErr w:type="spellStart"/>
            <w:r w:rsidRPr="00F84397">
              <w:rPr>
                <w:rFonts w:asciiTheme="minorHAnsi" w:eastAsia="Calibri" w:hAnsiTheme="minorHAnsi" w:cs="Calibri"/>
              </w:rPr>
              <w:t>slicestack</w:t>
            </w:r>
            <w:proofErr w:type="spellEnd"/>
          </w:p>
          <w:p w14:paraId="23312C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9D10EB" w14:textId="77777777" w:rsidTr="004360B7">
        <w:tc>
          <w:tcPr>
            <w:tcW w:w="2569" w:type="dxa"/>
            <w:tcBorders>
              <w:bottom w:val="single" w:sz="4" w:space="0" w:color="auto"/>
            </w:tcBorders>
            <w:shd w:val="clear" w:color="auto" w:fill="D9D9D9" w:themeFill="background1" w:themeFillShade="D9"/>
          </w:tcPr>
          <w:p w14:paraId="28E5186A" w14:textId="39052F1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E6717F" w14:textId="5FFAA81D" w:rsidR="007E2AE8" w:rsidRPr="00F84397" w:rsidRDefault="007E2AE8" w:rsidP="007E2AE8">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071761">
              <w:rPr>
                <w:rFonts w:asciiTheme="minorHAnsi" w:eastAsiaTheme="minorEastAsia" w:hAnsiTheme="minorHAnsi"/>
                <w:bCs/>
                <w:szCs w:val="20"/>
              </w:rPr>
              <w:t xml:space="preserve"> could not find</w:t>
            </w:r>
          </w:p>
        </w:tc>
      </w:tr>
    </w:tbl>
    <w:p w14:paraId="0B24C33E" w14:textId="77777777" w:rsidR="004360B7" w:rsidRDefault="004360B7" w:rsidP="004360B7"/>
    <w:p w14:paraId="1C62E63C" w14:textId="430B3D97" w:rsidR="004360B7" w:rsidRDefault="004360B7" w:rsidP="00D4648B">
      <w:pPr>
        <w:pStyle w:val="Heading3"/>
        <w:ind w:left="1440"/>
      </w:pPr>
      <w:r>
        <w:t xml:space="preserve"> </w:t>
      </w:r>
      <w:bookmarkStart w:id="52" w:name="_Toc517687764"/>
      <w:r>
        <w:t xml:space="preserve">N_???_1606 </w:t>
      </w:r>
      <w:proofErr w:type="spellStart"/>
      <w:r>
        <w:t>Ztop</w:t>
      </w:r>
      <w:proofErr w:type="spellEnd"/>
      <w:r>
        <w:t xml:space="preserve"> Smaller Than </w:t>
      </w:r>
      <w:proofErr w:type="spellStart"/>
      <w:r>
        <w:t>Zbottom</w:t>
      </w:r>
      <w:bookmarkEnd w:id="52"/>
      <w:proofErr w:type="spellEnd"/>
    </w:p>
    <w:tbl>
      <w:tblPr>
        <w:tblStyle w:val="TableGrid"/>
        <w:tblW w:w="0" w:type="auto"/>
        <w:tblLook w:val="04A0" w:firstRow="1" w:lastRow="0" w:firstColumn="1" w:lastColumn="0" w:noHBand="0" w:noVBand="1"/>
      </w:tblPr>
      <w:tblGrid>
        <w:gridCol w:w="2569"/>
        <w:gridCol w:w="6781"/>
      </w:tblGrid>
      <w:tr w:rsidR="004360B7" w:rsidRPr="00F84397" w14:paraId="2538B292" w14:textId="77777777" w:rsidTr="004360B7">
        <w:tc>
          <w:tcPr>
            <w:tcW w:w="2569" w:type="dxa"/>
            <w:tcBorders>
              <w:bottom w:val="single" w:sz="4" w:space="0" w:color="auto"/>
            </w:tcBorders>
            <w:shd w:val="clear" w:color="auto" w:fill="D9D9D9" w:themeFill="background1" w:themeFillShade="D9"/>
          </w:tcPr>
          <w:p w14:paraId="192754EE"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4F1ECBB" w14:textId="77777777" w:rsidR="004360B7" w:rsidRPr="00F84397" w:rsidRDefault="004360B7" w:rsidP="00E02FC3">
            <w:pPr>
              <w:rPr>
                <w:rFonts w:asciiTheme="minorHAnsi" w:hAnsiTheme="minorHAnsi"/>
              </w:rPr>
            </w:pPr>
          </w:p>
        </w:tc>
        <w:tc>
          <w:tcPr>
            <w:tcW w:w="6781" w:type="dxa"/>
          </w:tcPr>
          <w:p w14:paraId="2013733D" w14:textId="77777777" w:rsidR="004360B7" w:rsidRPr="00F84397" w:rsidRDefault="004360B7" w:rsidP="00E02FC3">
            <w:pPr>
              <w:rPr>
                <w:rFonts w:asciiTheme="minorHAnsi" w:hAnsiTheme="minorHAnsi"/>
              </w:rPr>
            </w:pPr>
            <w:proofErr w:type="spellStart"/>
            <w:r w:rsidRPr="006061A5">
              <w:rPr>
                <w:rFonts w:asciiTheme="minorHAnsi" w:hAnsiTheme="minorHAnsi"/>
              </w:rPr>
              <w:t>Ztop</w:t>
            </w:r>
            <w:proofErr w:type="spellEnd"/>
            <w:r w:rsidRPr="006061A5">
              <w:rPr>
                <w:rFonts w:asciiTheme="minorHAnsi" w:hAnsiTheme="minorHAnsi"/>
              </w:rPr>
              <w:t xml:space="preserve"> Smaller Than </w:t>
            </w:r>
            <w:proofErr w:type="spellStart"/>
            <w:r w:rsidRPr="006061A5">
              <w:rPr>
                <w:rFonts w:asciiTheme="minorHAnsi" w:hAnsiTheme="minorHAnsi"/>
              </w:rPr>
              <w:t>Zbottom</w:t>
            </w:r>
            <w:proofErr w:type="spellEnd"/>
            <w:r>
              <w:rPr>
                <w:rFonts w:asciiTheme="minorHAnsi" w:hAnsiTheme="minorHAnsi"/>
              </w:rPr>
              <w:t xml:space="preserve"> in sliced file</w:t>
            </w:r>
          </w:p>
        </w:tc>
      </w:tr>
      <w:tr w:rsidR="004360B7" w:rsidRPr="00F84397" w14:paraId="5E340226" w14:textId="77777777" w:rsidTr="004360B7">
        <w:tc>
          <w:tcPr>
            <w:tcW w:w="2569" w:type="dxa"/>
            <w:shd w:val="clear" w:color="auto" w:fill="D9D9D9" w:themeFill="background1" w:themeFillShade="D9"/>
          </w:tcPr>
          <w:p w14:paraId="5DF385E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2648E89" w14:textId="77777777" w:rsidR="004360B7" w:rsidRPr="00F84397" w:rsidRDefault="004360B7" w:rsidP="00E02FC3">
            <w:pPr>
              <w:rPr>
                <w:rFonts w:asciiTheme="minorHAnsi" w:hAnsiTheme="minorHAnsi"/>
              </w:rPr>
            </w:pPr>
          </w:p>
        </w:tc>
        <w:tc>
          <w:tcPr>
            <w:tcW w:w="6781" w:type="dxa"/>
          </w:tcPr>
          <w:p w14:paraId="46BD10A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2694AA12" w14:textId="77777777" w:rsidTr="007E2AE8">
        <w:tc>
          <w:tcPr>
            <w:tcW w:w="2569" w:type="dxa"/>
            <w:shd w:val="clear" w:color="auto" w:fill="D9D9D9" w:themeFill="background1" w:themeFillShade="D9"/>
          </w:tcPr>
          <w:p w14:paraId="0C4349D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0C749560" w14:textId="77777777" w:rsidR="004360B7" w:rsidRPr="00F84397" w:rsidRDefault="004360B7" w:rsidP="00E02FC3">
            <w:pPr>
              <w:rPr>
                <w:rFonts w:asciiTheme="minorHAnsi" w:hAnsiTheme="minorHAnsi"/>
              </w:rPr>
            </w:pPr>
          </w:p>
        </w:tc>
        <w:tc>
          <w:tcPr>
            <w:tcW w:w="6781" w:type="dxa"/>
          </w:tcPr>
          <w:p w14:paraId="6F93364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Define slice with </w:t>
            </w:r>
            <w:proofErr w:type="spellStart"/>
            <w:r w:rsidRPr="00F84397">
              <w:rPr>
                <w:rFonts w:asciiTheme="minorHAnsi" w:eastAsia="Calibri" w:hAnsiTheme="minorHAnsi" w:cs="Calibri"/>
              </w:rPr>
              <w:t>ztop</w:t>
            </w:r>
            <w:proofErr w:type="spellEnd"/>
            <w:r w:rsidRPr="00F84397">
              <w:rPr>
                <w:rFonts w:asciiTheme="minorHAnsi" w:eastAsia="Calibri" w:hAnsiTheme="minorHAnsi" w:cs="Calibri"/>
              </w:rPr>
              <w:t xml:space="preserve"> smaller the </w:t>
            </w:r>
            <w:proofErr w:type="spellStart"/>
            <w:r w:rsidRPr="00F84397">
              <w:rPr>
                <w:rFonts w:asciiTheme="minorHAnsi" w:eastAsia="Calibri" w:hAnsiTheme="minorHAnsi" w:cs="Calibri"/>
              </w:rPr>
              <w:t>zbottom</w:t>
            </w:r>
            <w:proofErr w:type="spellEnd"/>
            <w:r w:rsidRPr="00F84397">
              <w:rPr>
                <w:rFonts w:asciiTheme="minorHAnsi" w:eastAsia="Calibri" w:hAnsiTheme="minorHAnsi" w:cs="Calibri"/>
              </w:rPr>
              <w:t xml:space="preserve"> value</w:t>
            </w:r>
          </w:p>
          <w:p w14:paraId="7D970B2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656A2CE3" w14:textId="77777777" w:rsidTr="004360B7">
        <w:tc>
          <w:tcPr>
            <w:tcW w:w="2569" w:type="dxa"/>
            <w:tcBorders>
              <w:bottom w:val="single" w:sz="4" w:space="0" w:color="auto"/>
            </w:tcBorders>
            <w:shd w:val="clear" w:color="auto" w:fill="D9D9D9" w:themeFill="background1" w:themeFillShade="D9"/>
          </w:tcPr>
          <w:p w14:paraId="3F339978" w14:textId="3804C1B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9935D2C" w14:textId="35B4EE3A" w:rsidR="007E2AE8" w:rsidRPr="00F84397" w:rsidRDefault="007E2AE8" w:rsidP="007E2AE8">
            <w:pPr>
              <w:rPr>
                <w:rFonts w:asciiTheme="minorHAnsi" w:eastAsiaTheme="minorEastAsia" w:hAnsiTheme="minorHAnsi"/>
                <w:b/>
                <w:bCs/>
              </w:rPr>
            </w:pPr>
            <w:hyperlink r:id="rId99" w:anchor="Chapter-3-Slice" w:history="1">
              <w:r w:rsidRPr="00670A90">
                <w:rPr>
                  <w:rStyle w:val="Hyperlink"/>
                  <w:rFonts w:asciiTheme="minorHAnsi" w:eastAsiaTheme="minorEastAsia" w:hAnsiTheme="minorHAnsi"/>
                  <w:bCs/>
                  <w:szCs w:val="20"/>
                </w:rPr>
                <w:t>Link to Requirement in 3MF Specification</w:t>
              </w:r>
            </w:hyperlink>
          </w:p>
        </w:tc>
      </w:tr>
    </w:tbl>
    <w:p w14:paraId="304D3D98" w14:textId="77777777" w:rsidR="004360B7" w:rsidRDefault="004360B7" w:rsidP="004360B7"/>
    <w:p w14:paraId="1E40CDE2" w14:textId="736FF946" w:rsidR="004360B7" w:rsidRDefault="004360B7" w:rsidP="00D4648B">
      <w:pPr>
        <w:pStyle w:val="Heading3"/>
        <w:ind w:left="1440"/>
      </w:pPr>
      <w:r>
        <w:t xml:space="preserve"> </w:t>
      </w:r>
      <w:bookmarkStart w:id="53" w:name="_Toc517687765"/>
      <w:r>
        <w:t xml:space="preserve">N_???_1607 </w:t>
      </w:r>
      <w:proofErr w:type="spellStart"/>
      <w:r>
        <w:t>Ztop</w:t>
      </w:r>
      <w:proofErr w:type="spellEnd"/>
      <w:r>
        <w:t xml:space="preserve"> Lower Than Preceding Value</w:t>
      </w:r>
      <w:bookmarkEnd w:id="53"/>
    </w:p>
    <w:tbl>
      <w:tblPr>
        <w:tblStyle w:val="TableGrid"/>
        <w:tblW w:w="0" w:type="auto"/>
        <w:tblLook w:val="04A0" w:firstRow="1" w:lastRow="0" w:firstColumn="1" w:lastColumn="0" w:noHBand="0" w:noVBand="1"/>
      </w:tblPr>
      <w:tblGrid>
        <w:gridCol w:w="2569"/>
        <w:gridCol w:w="6781"/>
      </w:tblGrid>
      <w:tr w:rsidR="004360B7" w:rsidRPr="00BF6411" w14:paraId="67F035D6" w14:textId="77777777" w:rsidTr="004360B7">
        <w:tc>
          <w:tcPr>
            <w:tcW w:w="2569" w:type="dxa"/>
            <w:tcBorders>
              <w:bottom w:val="single" w:sz="4" w:space="0" w:color="auto"/>
            </w:tcBorders>
            <w:shd w:val="clear" w:color="auto" w:fill="D9D9D9" w:themeFill="background1" w:themeFillShade="D9"/>
          </w:tcPr>
          <w:p w14:paraId="37270C87"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Scenario Description</w:t>
            </w:r>
          </w:p>
          <w:p w14:paraId="70185E13" w14:textId="77777777" w:rsidR="004360B7" w:rsidRPr="00BF6411" w:rsidRDefault="004360B7" w:rsidP="00E02FC3">
            <w:pPr>
              <w:rPr>
                <w:rFonts w:asciiTheme="minorHAnsi" w:hAnsiTheme="minorHAnsi"/>
                <w:szCs w:val="20"/>
              </w:rPr>
            </w:pPr>
          </w:p>
        </w:tc>
        <w:tc>
          <w:tcPr>
            <w:tcW w:w="6781" w:type="dxa"/>
          </w:tcPr>
          <w:p w14:paraId="71DDE03B" w14:textId="77777777" w:rsidR="004360B7" w:rsidRPr="0010452F" w:rsidRDefault="004360B7" w:rsidP="00E02FC3">
            <w:pPr>
              <w:rPr>
                <w:rFonts w:asciiTheme="minorHAnsi" w:hAnsiTheme="minorHAnsi" w:cstheme="minorHAnsi"/>
                <w:szCs w:val="20"/>
              </w:rPr>
            </w:pPr>
            <w:proofErr w:type="spellStart"/>
            <w:r w:rsidRPr="001B3DF7">
              <w:rPr>
                <w:rFonts w:asciiTheme="minorHAnsi" w:hAnsiTheme="minorHAnsi" w:cstheme="minorHAnsi"/>
              </w:rPr>
              <w:t>Ztop</w:t>
            </w:r>
            <w:proofErr w:type="spellEnd"/>
            <w:r w:rsidRPr="001B3DF7">
              <w:rPr>
                <w:rFonts w:asciiTheme="minorHAnsi" w:hAnsiTheme="minorHAnsi" w:cstheme="minorHAnsi"/>
              </w:rPr>
              <w:t xml:space="preserve"> lower than preceding value in sliced file</w:t>
            </w:r>
          </w:p>
        </w:tc>
      </w:tr>
      <w:tr w:rsidR="004360B7" w:rsidRPr="00BF6411" w14:paraId="6B1C6B7F" w14:textId="77777777" w:rsidTr="004360B7">
        <w:tc>
          <w:tcPr>
            <w:tcW w:w="2569" w:type="dxa"/>
            <w:shd w:val="clear" w:color="auto" w:fill="D9D9D9" w:themeFill="background1" w:themeFillShade="D9"/>
          </w:tcPr>
          <w:p w14:paraId="1101D570"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Pass/Fail Criteria</w:t>
            </w:r>
          </w:p>
          <w:p w14:paraId="0E65EA6E" w14:textId="77777777" w:rsidR="004360B7" w:rsidRPr="00BF6411" w:rsidRDefault="004360B7" w:rsidP="00E02FC3">
            <w:pPr>
              <w:rPr>
                <w:rFonts w:asciiTheme="minorHAnsi" w:hAnsiTheme="minorHAnsi"/>
                <w:szCs w:val="20"/>
              </w:rPr>
            </w:pPr>
          </w:p>
        </w:tc>
        <w:tc>
          <w:tcPr>
            <w:tcW w:w="6781" w:type="dxa"/>
          </w:tcPr>
          <w:p w14:paraId="76DF2F09" w14:textId="77777777" w:rsidR="004360B7" w:rsidRPr="00BF6411" w:rsidRDefault="004360B7" w:rsidP="00E02FC3">
            <w:pPr>
              <w:rPr>
                <w:rFonts w:asciiTheme="minorHAnsi" w:hAnsiTheme="minorHAnsi"/>
                <w:szCs w:val="20"/>
              </w:rPr>
            </w:pPr>
            <w:r w:rsidRPr="00BF6411">
              <w:rPr>
                <w:rFonts w:asciiTheme="minorHAnsi" w:eastAsia="Verdana" w:hAnsiTheme="minorHAnsi" w:cs="Verdana"/>
                <w:szCs w:val="20"/>
              </w:rPr>
              <w:t>01 – Printer should generate error</w:t>
            </w:r>
          </w:p>
        </w:tc>
      </w:tr>
      <w:tr w:rsidR="004360B7" w:rsidRPr="00BF6411" w14:paraId="3CEFD62F" w14:textId="77777777" w:rsidTr="007E2AE8">
        <w:tc>
          <w:tcPr>
            <w:tcW w:w="2569" w:type="dxa"/>
            <w:shd w:val="clear" w:color="auto" w:fill="D9D9D9" w:themeFill="background1" w:themeFillShade="D9"/>
          </w:tcPr>
          <w:p w14:paraId="3C54D176"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Case Iterations</w:t>
            </w:r>
          </w:p>
          <w:p w14:paraId="1CF46C1E" w14:textId="77777777" w:rsidR="004360B7" w:rsidRPr="00BF6411" w:rsidRDefault="004360B7" w:rsidP="00E02FC3">
            <w:pPr>
              <w:rPr>
                <w:rFonts w:asciiTheme="minorHAnsi" w:hAnsiTheme="minorHAnsi"/>
                <w:szCs w:val="20"/>
              </w:rPr>
            </w:pPr>
          </w:p>
        </w:tc>
        <w:tc>
          <w:tcPr>
            <w:tcW w:w="6781" w:type="dxa"/>
          </w:tcPr>
          <w:p w14:paraId="67E482FA"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01 </w:t>
            </w:r>
            <w:r>
              <w:rPr>
                <w:rFonts w:asciiTheme="minorHAnsi" w:eastAsiaTheme="minorEastAsia" w:hAnsiTheme="minorHAnsi"/>
                <w:b/>
                <w:bCs/>
                <w:szCs w:val="20"/>
              </w:rPr>
              <w:t>–</w:t>
            </w:r>
            <w:r w:rsidRPr="00BF6411">
              <w:rPr>
                <w:rFonts w:asciiTheme="minorHAnsi" w:eastAsiaTheme="minorEastAsia" w:hAnsiTheme="minorHAnsi"/>
                <w:b/>
                <w:bCs/>
                <w:szCs w:val="20"/>
              </w:rPr>
              <w:t xml:space="preserve"> </w:t>
            </w:r>
            <w:proofErr w:type="spellStart"/>
            <w:r w:rsidRPr="00BF6411">
              <w:rPr>
                <w:rFonts w:asciiTheme="minorHAnsi" w:eastAsia="Calibri" w:hAnsiTheme="minorHAnsi" w:cs="Calibri"/>
                <w:szCs w:val="20"/>
              </w:rPr>
              <w:t>ztop</w:t>
            </w:r>
            <w:proofErr w:type="spellEnd"/>
            <w:r w:rsidRPr="00BF6411">
              <w:rPr>
                <w:rFonts w:asciiTheme="minorHAnsi" w:eastAsia="Calibri" w:hAnsiTheme="minorHAnsi" w:cs="Calibri"/>
                <w:szCs w:val="20"/>
              </w:rPr>
              <w:t xml:space="preserve"> slice value that is lower than the preceding value</w:t>
            </w:r>
          </w:p>
          <w:p w14:paraId="4481A6FB"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 </w:t>
            </w:r>
          </w:p>
        </w:tc>
      </w:tr>
      <w:tr w:rsidR="007E2AE8" w:rsidRPr="00BF6411" w14:paraId="0A75BC4F" w14:textId="77777777" w:rsidTr="004360B7">
        <w:tc>
          <w:tcPr>
            <w:tcW w:w="2569" w:type="dxa"/>
            <w:tcBorders>
              <w:bottom w:val="single" w:sz="4" w:space="0" w:color="auto"/>
            </w:tcBorders>
            <w:shd w:val="clear" w:color="auto" w:fill="D9D9D9" w:themeFill="background1" w:themeFillShade="D9"/>
          </w:tcPr>
          <w:p w14:paraId="7A22A7B7" w14:textId="58FE3F5C" w:rsidR="007E2AE8" w:rsidRPr="00BF6411"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1E890AF3" w14:textId="4592C5FD" w:rsidR="007E2AE8" w:rsidRPr="00BF6411" w:rsidRDefault="007E2AE8" w:rsidP="007E2AE8">
            <w:pPr>
              <w:rPr>
                <w:rFonts w:asciiTheme="minorHAnsi" w:eastAsiaTheme="minorEastAsia" w:hAnsiTheme="minorHAnsi"/>
                <w:b/>
                <w:bCs/>
                <w:szCs w:val="20"/>
              </w:rPr>
            </w:pPr>
            <w:hyperlink r:id="rId100" w:anchor="Chapter-3-Slice" w:history="1">
              <w:r w:rsidRPr="00CE2A1A">
                <w:rPr>
                  <w:rStyle w:val="Hyperlink"/>
                  <w:rFonts w:asciiTheme="minorHAnsi" w:eastAsiaTheme="minorEastAsia" w:hAnsiTheme="minorHAnsi"/>
                  <w:bCs/>
                  <w:szCs w:val="20"/>
                </w:rPr>
                <w:t>Link to Requirement in 3MF Specification</w:t>
              </w:r>
            </w:hyperlink>
          </w:p>
        </w:tc>
      </w:tr>
    </w:tbl>
    <w:p w14:paraId="57F88B3C" w14:textId="77777777" w:rsidR="004360B7" w:rsidRDefault="004360B7" w:rsidP="004360B7"/>
    <w:p w14:paraId="7502658B" w14:textId="019D5FAC" w:rsidR="004360B7" w:rsidRDefault="004360B7" w:rsidP="00D4648B">
      <w:pPr>
        <w:pStyle w:val="Heading3"/>
        <w:ind w:left="1440"/>
      </w:pPr>
      <w:r>
        <w:t xml:space="preserve"> </w:t>
      </w:r>
      <w:bookmarkStart w:id="54" w:name="_Toc517687766"/>
      <w:r>
        <w:t xml:space="preserve">N_???_1608 </w:t>
      </w:r>
      <w:proofErr w:type="gramStart"/>
      <w:r>
        <w:t>Non-Distinct</w:t>
      </w:r>
      <w:proofErr w:type="gramEnd"/>
      <w:r>
        <w:t xml:space="preserve"> v2 Attributes</w:t>
      </w:r>
      <w:bookmarkEnd w:id="54"/>
    </w:p>
    <w:tbl>
      <w:tblPr>
        <w:tblStyle w:val="TableGrid"/>
        <w:tblW w:w="0" w:type="auto"/>
        <w:tblLook w:val="04A0" w:firstRow="1" w:lastRow="0" w:firstColumn="1" w:lastColumn="0" w:noHBand="0" w:noVBand="1"/>
      </w:tblPr>
      <w:tblGrid>
        <w:gridCol w:w="2569"/>
        <w:gridCol w:w="6781"/>
      </w:tblGrid>
      <w:tr w:rsidR="004360B7" w:rsidRPr="00BF6411" w14:paraId="1B49530A" w14:textId="77777777" w:rsidTr="004360B7">
        <w:tc>
          <w:tcPr>
            <w:tcW w:w="2569" w:type="dxa"/>
            <w:tcBorders>
              <w:bottom w:val="single" w:sz="4" w:space="0" w:color="auto"/>
            </w:tcBorders>
            <w:shd w:val="clear" w:color="auto" w:fill="D9D9D9" w:themeFill="background1" w:themeFillShade="D9"/>
          </w:tcPr>
          <w:p w14:paraId="77FE832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79FA3A2B" w14:textId="77777777" w:rsidR="004360B7" w:rsidRPr="00BF6411" w:rsidRDefault="004360B7" w:rsidP="00E02FC3">
            <w:pPr>
              <w:rPr>
                <w:rFonts w:asciiTheme="minorHAnsi" w:hAnsiTheme="minorHAnsi"/>
              </w:rPr>
            </w:pPr>
          </w:p>
        </w:tc>
        <w:tc>
          <w:tcPr>
            <w:tcW w:w="6781" w:type="dxa"/>
          </w:tcPr>
          <w:p w14:paraId="0F967D15" w14:textId="77777777" w:rsidR="004360B7" w:rsidRPr="00BF6411" w:rsidRDefault="004360B7" w:rsidP="00E02FC3">
            <w:pPr>
              <w:rPr>
                <w:rFonts w:asciiTheme="minorHAnsi" w:hAnsiTheme="minorHAnsi"/>
              </w:rPr>
            </w:pPr>
            <w:r>
              <w:rPr>
                <w:rFonts w:asciiTheme="minorHAnsi" w:hAnsiTheme="minorHAnsi"/>
              </w:rPr>
              <w:t>Non-distinct v2 references in polygon definition</w:t>
            </w:r>
          </w:p>
        </w:tc>
      </w:tr>
      <w:tr w:rsidR="004360B7" w:rsidRPr="00BF6411" w14:paraId="0137FBF6" w14:textId="77777777" w:rsidTr="004360B7">
        <w:tc>
          <w:tcPr>
            <w:tcW w:w="2569" w:type="dxa"/>
            <w:shd w:val="clear" w:color="auto" w:fill="D9D9D9" w:themeFill="background1" w:themeFillShade="D9"/>
          </w:tcPr>
          <w:p w14:paraId="2949FDB7"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697274E" w14:textId="77777777" w:rsidR="004360B7" w:rsidRPr="00BF6411" w:rsidRDefault="004360B7" w:rsidP="00E02FC3">
            <w:pPr>
              <w:rPr>
                <w:rFonts w:asciiTheme="minorHAnsi" w:hAnsiTheme="minorHAnsi"/>
              </w:rPr>
            </w:pPr>
          </w:p>
        </w:tc>
        <w:tc>
          <w:tcPr>
            <w:tcW w:w="6781" w:type="dxa"/>
          </w:tcPr>
          <w:p w14:paraId="3FCB9C4D" w14:textId="77777777" w:rsidR="004360B7" w:rsidRPr="00BF6411" w:rsidRDefault="004360B7" w:rsidP="00E02FC3">
            <w:pPr>
              <w:rPr>
                <w:rFonts w:asciiTheme="minorHAnsi" w:hAnsiTheme="minorHAnsi"/>
              </w:rPr>
            </w:pPr>
            <w:r w:rsidRPr="00BF6411">
              <w:rPr>
                <w:rFonts w:asciiTheme="minorHAnsi" w:eastAsia="Verdana" w:hAnsiTheme="minorHAnsi" w:cs="Verdana"/>
              </w:rPr>
              <w:t>01 – Printer should generate error</w:t>
            </w:r>
          </w:p>
        </w:tc>
      </w:tr>
      <w:tr w:rsidR="004360B7" w:rsidRPr="00BF6411" w14:paraId="2F795FA2" w14:textId="77777777" w:rsidTr="007E2AE8">
        <w:tc>
          <w:tcPr>
            <w:tcW w:w="2569" w:type="dxa"/>
            <w:shd w:val="clear" w:color="auto" w:fill="D9D9D9" w:themeFill="background1" w:themeFillShade="D9"/>
          </w:tcPr>
          <w:p w14:paraId="5BC9B28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3D1EA29" w14:textId="77777777" w:rsidR="004360B7" w:rsidRPr="00BF6411" w:rsidRDefault="004360B7" w:rsidP="00E02FC3">
            <w:pPr>
              <w:rPr>
                <w:rFonts w:asciiTheme="minorHAnsi" w:hAnsiTheme="minorHAnsi"/>
              </w:rPr>
            </w:pPr>
          </w:p>
        </w:tc>
        <w:tc>
          <w:tcPr>
            <w:tcW w:w="6781" w:type="dxa"/>
          </w:tcPr>
          <w:p w14:paraId="0711106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01 </w:t>
            </w:r>
            <w:r>
              <w:rPr>
                <w:rFonts w:asciiTheme="minorHAnsi" w:eastAsiaTheme="minorEastAsia" w:hAnsiTheme="minorHAnsi"/>
                <w:b/>
                <w:bCs/>
              </w:rPr>
              <w:t>–</w:t>
            </w:r>
            <w:r w:rsidRPr="00BF6411">
              <w:rPr>
                <w:rFonts w:asciiTheme="minorHAnsi" w:eastAsiaTheme="minorEastAsia" w:hAnsiTheme="minorHAnsi"/>
                <w:b/>
                <w:bCs/>
              </w:rPr>
              <w:t xml:space="preserve"> </w:t>
            </w:r>
            <w:r w:rsidRPr="00BF6411">
              <w:rPr>
                <w:rFonts w:asciiTheme="minorHAnsi" w:eastAsia="Calibri" w:hAnsiTheme="minorHAnsi" w:cs="Calibri"/>
              </w:rPr>
              <w:t>Sequential segments with the same v2 attribute index</w:t>
            </w:r>
          </w:p>
          <w:p w14:paraId="34AEC2F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 </w:t>
            </w:r>
          </w:p>
        </w:tc>
      </w:tr>
      <w:tr w:rsidR="007E2AE8" w:rsidRPr="00BF6411" w14:paraId="7AC54117" w14:textId="77777777" w:rsidTr="004360B7">
        <w:tc>
          <w:tcPr>
            <w:tcW w:w="2569" w:type="dxa"/>
            <w:tcBorders>
              <w:bottom w:val="single" w:sz="4" w:space="0" w:color="auto"/>
            </w:tcBorders>
            <w:shd w:val="clear" w:color="auto" w:fill="D9D9D9" w:themeFill="background1" w:themeFillShade="D9"/>
          </w:tcPr>
          <w:p w14:paraId="075FC056" w14:textId="7292D35F"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F62578A" w14:textId="73F5E7D9" w:rsidR="007E2AE8" w:rsidRPr="00BF6411" w:rsidRDefault="007E2AE8" w:rsidP="007E2AE8">
            <w:pPr>
              <w:rPr>
                <w:rFonts w:asciiTheme="minorHAnsi" w:eastAsiaTheme="minorEastAsia" w:hAnsiTheme="minorHAnsi"/>
                <w:b/>
                <w:bCs/>
              </w:rPr>
            </w:pPr>
            <w:hyperlink r:id="rId101" w:anchor="Segment" w:history="1">
              <w:r w:rsidRPr="00FD42A6">
                <w:rPr>
                  <w:rStyle w:val="Hyperlink"/>
                  <w:rFonts w:asciiTheme="minorHAnsi" w:eastAsiaTheme="minorEastAsia" w:hAnsiTheme="minorHAnsi"/>
                  <w:bCs/>
                  <w:szCs w:val="20"/>
                </w:rPr>
                <w:t>Link to Requirement in 3MF Specification</w:t>
              </w:r>
            </w:hyperlink>
          </w:p>
        </w:tc>
      </w:tr>
    </w:tbl>
    <w:p w14:paraId="5E5699A6" w14:textId="77777777" w:rsidR="004360B7" w:rsidRDefault="004360B7" w:rsidP="004360B7"/>
    <w:p w14:paraId="3B51604E" w14:textId="0EA8F949" w:rsidR="004360B7" w:rsidRDefault="004360B7" w:rsidP="00D4648B">
      <w:pPr>
        <w:pStyle w:val="Heading3"/>
        <w:ind w:left="1440"/>
      </w:pPr>
      <w:r>
        <w:t xml:space="preserve"> </w:t>
      </w:r>
      <w:bookmarkStart w:id="55" w:name="_Toc517687767"/>
      <w:r>
        <w:t>N_???_1609 Polygon Slice Descriptions</w:t>
      </w:r>
      <w:bookmarkEnd w:id="55"/>
    </w:p>
    <w:tbl>
      <w:tblPr>
        <w:tblStyle w:val="TableGrid"/>
        <w:tblW w:w="0" w:type="auto"/>
        <w:tblLook w:val="04A0" w:firstRow="1" w:lastRow="0" w:firstColumn="1" w:lastColumn="0" w:noHBand="0" w:noVBand="1"/>
      </w:tblPr>
      <w:tblGrid>
        <w:gridCol w:w="2569"/>
        <w:gridCol w:w="6781"/>
      </w:tblGrid>
      <w:tr w:rsidR="004360B7" w:rsidRPr="00BF6411" w14:paraId="218E7668" w14:textId="77777777" w:rsidTr="004360B7">
        <w:tc>
          <w:tcPr>
            <w:tcW w:w="2569" w:type="dxa"/>
            <w:tcBorders>
              <w:bottom w:val="single" w:sz="4" w:space="0" w:color="auto"/>
            </w:tcBorders>
            <w:shd w:val="clear" w:color="auto" w:fill="D9D9D9" w:themeFill="background1" w:themeFillShade="D9"/>
          </w:tcPr>
          <w:p w14:paraId="3BE8528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5AB1BAE3" w14:textId="77777777" w:rsidR="004360B7" w:rsidRPr="00BF6411" w:rsidRDefault="004360B7" w:rsidP="00E02FC3">
            <w:pPr>
              <w:rPr>
                <w:rFonts w:asciiTheme="minorHAnsi" w:hAnsiTheme="minorHAnsi"/>
              </w:rPr>
            </w:pPr>
          </w:p>
        </w:tc>
        <w:tc>
          <w:tcPr>
            <w:tcW w:w="6781" w:type="dxa"/>
          </w:tcPr>
          <w:p w14:paraId="6F5B6DC1" w14:textId="77777777" w:rsidR="004360B7" w:rsidRPr="00BF6411" w:rsidRDefault="004360B7" w:rsidP="00E02FC3">
            <w:pPr>
              <w:rPr>
                <w:rFonts w:asciiTheme="minorHAnsi" w:hAnsiTheme="minorHAnsi"/>
              </w:rPr>
            </w:pPr>
            <w:r>
              <w:rPr>
                <w:rFonts w:asciiTheme="minorHAnsi" w:hAnsiTheme="minorHAnsi"/>
              </w:rPr>
              <w:t>Invalid polygon definitions</w:t>
            </w:r>
          </w:p>
        </w:tc>
      </w:tr>
      <w:tr w:rsidR="004360B7" w:rsidRPr="00BF6411" w14:paraId="739D60D3" w14:textId="77777777" w:rsidTr="004360B7">
        <w:tc>
          <w:tcPr>
            <w:tcW w:w="2569" w:type="dxa"/>
            <w:shd w:val="clear" w:color="auto" w:fill="D9D9D9" w:themeFill="background1" w:themeFillShade="D9"/>
          </w:tcPr>
          <w:p w14:paraId="188078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3A7C1AB" w14:textId="77777777" w:rsidR="004360B7" w:rsidRPr="00BF6411" w:rsidRDefault="004360B7" w:rsidP="00E02FC3">
            <w:pPr>
              <w:rPr>
                <w:rFonts w:asciiTheme="minorHAnsi" w:hAnsiTheme="minorHAnsi"/>
              </w:rPr>
            </w:pPr>
          </w:p>
        </w:tc>
        <w:tc>
          <w:tcPr>
            <w:tcW w:w="6781" w:type="dxa"/>
          </w:tcPr>
          <w:p w14:paraId="25BD8B7F"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Pr="00BF6411">
              <w:rPr>
                <w:rFonts w:asciiTheme="minorHAnsi" w:eastAsia="Verdana" w:hAnsiTheme="minorHAnsi" w:cs="Verdana"/>
              </w:rPr>
              <w:t>03 – Printer should generate error</w:t>
            </w:r>
          </w:p>
        </w:tc>
      </w:tr>
      <w:tr w:rsidR="004360B7" w:rsidRPr="00BF6411" w14:paraId="7C01708D" w14:textId="77777777" w:rsidTr="007E2AE8">
        <w:tc>
          <w:tcPr>
            <w:tcW w:w="2569" w:type="dxa"/>
            <w:shd w:val="clear" w:color="auto" w:fill="D9D9D9" w:themeFill="background1" w:themeFillShade="D9"/>
          </w:tcPr>
          <w:p w14:paraId="779868BF"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2CF76F62" w14:textId="77777777" w:rsidR="004360B7" w:rsidRPr="00BF6411" w:rsidRDefault="004360B7" w:rsidP="00E02FC3">
            <w:pPr>
              <w:rPr>
                <w:rFonts w:asciiTheme="minorHAnsi" w:hAnsiTheme="minorHAnsi"/>
              </w:rPr>
            </w:pPr>
          </w:p>
        </w:tc>
        <w:tc>
          <w:tcPr>
            <w:tcW w:w="6781" w:type="dxa"/>
          </w:tcPr>
          <w:p w14:paraId="2B78D027" w14:textId="77777777" w:rsidR="004360B7" w:rsidRPr="00BF6411" w:rsidRDefault="004360B7" w:rsidP="00E02FC3">
            <w:pPr>
              <w:rPr>
                <w:rFonts w:asciiTheme="minorHAnsi" w:hAnsiTheme="minorHAnsi"/>
              </w:rPr>
            </w:pPr>
            <w:r w:rsidRPr="00285823">
              <w:rPr>
                <w:rFonts w:asciiTheme="minorHAnsi" w:eastAsia="Calibri" w:hAnsiTheme="minorHAnsi" w:cs="Calibri"/>
                <w:b/>
              </w:rPr>
              <w:t>01</w:t>
            </w:r>
            <w:r>
              <w:rPr>
                <w:rFonts w:asciiTheme="minorHAnsi" w:eastAsia="Calibri" w:hAnsiTheme="minorHAnsi" w:cs="Calibri"/>
              </w:rPr>
              <w:t xml:space="preserve"> </w:t>
            </w:r>
            <w:r>
              <w:rPr>
                <w:rFonts w:asciiTheme="minorHAnsi" w:eastAsia="Calibri" w:hAnsiTheme="minorHAnsi" w:cs="Calibri"/>
                <w:b/>
              </w:rPr>
              <w:t>–</w:t>
            </w:r>
            <w:r w:rsidRPr="00BF6411">
              <w:rPr>
                <w:rFonts w:asciiTheme="minorHAnsi" w:eastAsia="Calibri" w:hAnsiTheme="minorHAnsi" w:cs="Calibri"/>
              </w:rPr>
              <w:t xml:space="preserve"> Polygon with a single point </w:t>
            </w:r>
          </w:p>
          <w:p w14:paraId="54D641EE" w14:textId="77777777" w:rsidR="004360B7" w:rsidRPr="00BF6411" w:rsidRDefault="004360B7" w:rsidP="00E02FC3">
            <w:pPr>
              <w:rPr>
                <w:rFonts w:asciiTheme="minorHAnsi" w:hAnsiTheme="minorHAnsi"/>
              </w:rPr>
            </w:pPr>
            <w:r w:rsidRPr="00285823">
              <w:rPr>
                <w:rFonts w:asciiTheme="minorHAnsi" w:eastAsia="Calibri" w:hAnsiTheme="minorHAnsi" w:cs="Calibri"/>
                <w:b/>
              </w:rPr>
              <w:t xml:space="preserve">02 </w:t>
            </w:r>
            <w:r>
              <w:rPr>
                <w:rFonts w:asciiTheme="minorHAnsi" w:eastAsia="Calibri" w:hAnsiTheme="minorHAnsi" w:cs="Calibri"/>
                <w:b/>
              </w:rPr>
              <w:t>–</w:t>
            </w:r>
            <w:r>
              <w:rPr>
                <w:rFonts w:asciiTheme="minorHAnsi" w:eastAsia="Calibri" w:hAnsiTheme="minorHAnsi" w:cs="Calibri"/>
              </w:rPr>
              <w:t xml:space="preserve"> </w:t>
            </w:r>
            <w:r w:rsidRPr="00BF6411">
              <w:rPr>
                <w:rFonts w:asciiTheme="minorHAnsi" w:eastAsia="Calibri" w:hAnsiTheme="minorHAnsi" w:cs="Calibri"/>
              </w:rPr>
              <w:t xml:space="preserve">Open Polygon </w:t>
            </w:r>
          </w:p>
          <w:p w14:paraId="3AAC3887" w14:textId="77777777" w:rsidR="004360B7" w:rsidRPr="00BF6411" w:rsidRDefault="004360B7" w:rsidP="00E02FC3">
            <w:pPr>
              <w:rPr>
                <w:rFonts w:asciiTheme="minorHAnsi" w:hAnsiTheme="minorHAnsi"/>
              </w:rPr>
            </w:pPr>
          </w:p>
        </w:tc>
      </w:tr>
      <w:tr w:rsidR="007E2AE8" w:rsidRPr="00BF6411" w14:paraId="17C9C639" w14:textId="77777777" w:rsidTr="004360B7">
        <w:tc>
          <w:tcPr>
            <w:tcW w:w="2569" w:type="dxa"/>
            <w:tcBorders>
              <w:bottom w:val="single" w:sz="4" w:space="0" w:color="auto"/>
            </w:tcBorders>
            <w:shd w:val="clear" w:color="auto" w:fill="D9D9D9" w:themeFill="background1" w:themeFillShade="D9"/>
          </w:tcPr>
          <w:p w14:paraId="2DD00BB2" w14:textId="0235A9D4"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15D6A75" w14:textId="373E7173" w:rsidR="007E2AE8" w:rsidRPr="00285823" w:rsidRDefault="007E2AE8" w:rsidP="007E2AE8">
            <w:pPr>
              <w:rPr>
                <w:rFonts w:asciiTheme="minorHAnsi" w:eastAsia="Calibri" w:hAnsiTheme="minorHAnsi" w:cs="Calibri"/>
                <w:b/>
              </w:rPr>
            </w:pPr>
            <w:hyperlink r:id="rId102" w:anchor="Polygon" w:history="1">
              <w:r w:rsidRPr="0070230C">
                <w:rPr>
                  <w:rStyle w:val="Hyperlink"/>
                  <w:rFonts w:asciiTheme="minorHAnsi" w:eastAsiaTheme="minorEastAsia" w:hAnsiTheme="minorHAnsi"/>
                  <w:bCs/>
                  <w:szCs w:val="20"/>
                </w:rPr>
                <w:t>Link to Requirement in 3MF Specification</w:t>
              </w:r>
            </w:hyperlink>
          </w:p>
        </w:tc>
      </w:tr>
    </w:tbl>
    <w:p w14:paraId="5E47C56F" w14:textId="77777777" w:rsidR="004360B7" w:rsidRDefault="004360B7" w:rsidP="004360B7"/>
    <w:p w14:paraId="026E290A" w14:textId="5209A303" w:rsidR="004360B7" w:rsidRDefault="004360B7" w:rsidP="00D4648B">
      <w:pPr>
        <w:pStyle w:val="Heading3"/>
        <w:ind w:left="1440"/>
      </w:pPr>
      <w:r>
        <w:t xml:space="preserve"> </w:t>
      </w:r>
      <w:bookmarkStart w:id="56" w:name="_Toc517687768"/>
      <w:r>
        <w:t xml:space="preserve">N_???_1610 Unique </w:t>
      </w:r>
      <w:proofErr w:type="spellStart"/>
      <w:r>
        <w:t>Slicestack</w:t>
      </w:r>
      <w:proofErr w:type="spellEnd"/>
      <w:r>
        <w:t xml:space="preserve"> ID</w:t>
      </w:r>
      <w:bookmarkEnd w:id="56"/>
    </w:p>
    <w:tbl>
      <w:tblPr>
        <w:tblStyle w:val="TableGrid"/>
        <w:tblW w:w="0" w:type="auto"/>
        <w:tblLook w:val="04A0" w:firstRow="1" w:lastRow="0" w:firstColumn="1" w:lastColumn="0" w:noHBand="0" w:noVBand="1"/>
      </w:tblPr>
      <w:tblGrid>
        <w:gridCol w:w="2569"/>
        <w:gridCol w:w="6781"/>
      </w:tblGrid>
      <w:tr w:rsidR="004360B7" w:rsidRPr="00BF6411" w14:paraId="32E4618D" w14:textId="77777777" w:rsidTr="004360B7">
        <w:tc>
          <w:tcPr>
            <w:tcW w:w="2569" w:type="dxa"/>
            <w:tcBorders>
              <w:bottom w:val="single" w:sz="4" w:space="0" w:color="auto"/>
            </w:tcBorders>
            <w:shd w:val="clear" w:color="auto" w:fill="D9D9D9" w:themeFill="background1" w:themeFillShade="D9"/>
          </w:tcPr>
          <w:p w14:paraId="572925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09CC42E" w14:textId="77777777" w:rsidR="004360B7" w:rsidRPr="00BF6411" w:rsidRDefault="004360B7" w:rsidP="00E02FC3">
            <w:pPr>
              <w:rPr>
                <w:rFonts w:asciiTheme="minorHAnsi" w:hAnsiTheme="minorHAnsi"/>
              </w:rPr>
            </w:pPr>
          </w:p>
        </w:tc>
        <w:tc>
          <w:tcPr>
            <w:tcW w:w="6781" w:type="dxa"/>
          </w:tcPr>
          <w:p w14:paraId="791EEFD9" w14:textId="77777777" w:rsidR="004360B7" w:rsidRPr="00BF6411" w:rsidRDefault="004360B7" w:rsidP="00E02FC3">
            <w:pPr>
              <w:rPr>
                <w:rFonts w:asciiTheme="minorHAnsi" w:hAnsiTheme="minorHAnsi"/>
              </w:rPr>
            </w:pPr>
            <w:r>
              <w:rPr>
                <w:rFonts w:asciiTheme="minorHAnsi" w:hAnsiTheme="minorHAnsi"/>
              </w:rPr>
              <w:t xml:space="preserve">Duplicate </w:t>
            </w:r>
            <w:proofErr w:type="spellStart"/>
            <w:r>
              <w:rPr>
                <w:rFonts w:asciiTheme="minorHAnsi" w:hAnsiTheme="minorHAnsi"/>
              </w:rPr>
              <w:t>slicestack</w:t>
            </w:r>
            <w:proofErr w:type="spellEnd"/>
            <w:r>
              <w:rPr>
                <w:rFonts w:asciiTheme="minorHAnsi" w:hAnsiTheme="minorHAnsi"/>
              </w:rPr>
              <w:t xml:space="preserve"> ID values</w:t>
            </w:r>
          </w:p>
        </w:tc>
      </w:tr>
      <w:tr w:rsidR="004360B7" w:rsidRPr="00BF6411" w14:paraId="2FE0E97A" w14:textId="77777777" w:rsidTr="004360B7">
        <w:tc>
          <w:tcPr>
            <w:tcW w:w="2569" w:type="dxa"/>
            <w:shd w:val="clear" w:color="auto" w:fill="D9D9D9" w:themeFill="background1" w:themeFillShade="D9"/>
          </w:tcPr>
          <w:p w14:paraId="0FB1717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559A843" w14:textId="77777777" w:rsidR="004360B7" w:rsidRPr="00BF6411" w:rsidRDefault="004360B7" w:rsidP="00E02FC3">
            <w:pPr>
              <w:rPr>
                <w:rFonts w:asciiTheme="minorHAnsi" w:hAnsiTheme="minorHAnsi"/>
              </w:rPr>
            </w:pPr>
          </w:p>
        </w:tc>
        <w:tc>
          <w:tcPr>
            <w:tcW w:w="6781" w:type="dxa"/>
          </w:tcPr>
          <w:p w14:paraId="7B98CC42" w14:textId="77777777" w:rsidR="004360B7" w:rsidRPr="00BF6411" w:rsidRDefault="004360B7" w:rsidP="00E02FC3">
            <w:pPr>
              <w:rPr>
                <w:rFonts w:asciiTheme="minorHAnsi" w:hAnsiTheme="minorHAnsi"/>
              </w:rPr>
            </w:pPr>
            <w:r w:rsidRPr="00BF6411">
              <w:rPr>
                <w:rFonts w:asciiTheme="minorHAnsi" w:eastAsia="Verdana" w:hAnsiTheme="minorHAnsi" w:cs="Verdana"/>
              </w:rPr>
              <w:t>01– Printer should generate error</w:t>
            </w:r>
          </w:p>
        </w:tc>
      </w:tr>
      <w:tr w:rsidR="004360B7" w:rsidRPr="00BF6411" w14:paraId="0905B6F1" w14:textId="77777777" w:rsidTr="007E2AE8">
        <w:tc>
          <w:tcPr>
            <w:tcW w:w="2569" w:type="dxa"/>
            <w:shd w:val="clear" w:color="auto" w:fill="D9D9D9" w:themeFill="background1" w:themeFillShade="D9"/>
          </w:tcPr>
          <w:p w14:paraId="6269BD9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0D9A5220" w14:textId="77777777" w:rsidR="004360B7" w:rsidRPr="00BF6411" w:rsidRDefault="004360B7" w:rsidP="00E02FC3">
            <w:pPr>
              <w:rPr>
                <w:rFonts w:asciiTheme="minorHAnsi" w:hAnsiTheme="minorHAnsi"/>
              </w:rPr>
            </w:pPr>
          </w:p>
        </w:tc>
        <w:tc>
          <w:tcPr>
            <w:tcW w:w="6781" w:type="dxa"/>
          </w:tcPr>
          <w:p w14:paraId="744D3F0F"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w:t>
            </w:r>
            <w:proofErr w:type="spellStart"/>
            <w:r w:rsidRPr="00BF6411">
              <w:rPr>
                <w:rFonts w:asciiTheme="minorHAnsi" w:eastAsia="Calibri" w:hAnsiTheme="minorHAnsi" w:cs="Calibri"/>
              </w:rPr>
              <w:t>slicestack</w:t>
            </w:r>
            <w:proofErr w:type="spellEnd"/>
            <w:r w:rsidRPr="00BF6411">
              <w:rPr>
                <w:rFonts w:asciiTheme="minorHAnsi" w:eastAsia="Calibri" w:hAnsiTheme="minorHAnsi" w:cs="Calibri"/>
              </w:rPr>
              <w:t xml:space="preserve"> </w:t>
            </w:r>
            <w:r>
              <w:rPr>
                <w:rFonts w:asciiTheme="minorHAnsi" w:eastAsia="Calibri" w:hAnsiTheme="minorHAnsi" w:cs="Calibri"/>
              </w:rPr>
              <w:t>IDs</w:t>
            </w:r>
            <w:r w:rsidRPr="00BF6411">
              <w:rPr>
                <w:rFonts w:asciiTheme="minorHAnsi" w:eastAsia="Calibri" w:hAnsiTheme="minorHAnsi" w:cs="Calibri"/>
              </w:rPr>
              <w:t xml:space="preserve"> in same local file </w:t>
            </w:r>
          </w:p>
          <w:p w14:paraId="52790D72" w14:textId="77777777" w:rsidR="004360B7" w:rsidRPr="00BF6411" w:rsidRDefault="004360B7" w:rsidP="00E02FC3">
            <w:pPr>
              <w:rPr>
                <w:rFonts w:asciiTheme="minorHAnsi" w:hAnsiTheme="minorHAnsi"/>
              </w:rPr>
            </w:pPr>
          </w:p>
        </w:tc>
      </w:tr>
      <w:tr w:rsidR="007E2AE8" w:rsidRPr="00BF6411" w14:paraId="6DBE4BB7" w14:textId="77777777" w:rsidTr="004360B7">
        <w:tc>
          <w:tcPr>
            <w:tcW w:w="2569" w:type="dxa"/>
            <w:tcBorders>
              <w:bottom w:val="single" w:sz="4" w:space="0" w:color="auto"/>
            </w:tcBorders>
            <w:shd w:val="clear" w:color="auto" w:fill="D9D9D9" w:themeFill="background1" w:themeFillShade="D9"/>
          </w:tcPr>
          <w:p w14:paraId="06E8A551" w14:textId="60318F91"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61AD085" w14:textId="6E3B6901" w:rsidR="007E2AE8" w:rsidRPr="00285823" w:rsidRDefault="007E2AE8" w:rsidP="007E2AE8">
            <w:pPr>
              <w:rPr>
                <w:rFonts w:asciiTheme="minorHAnsi" w:eastAsia="Calibri" w:hAnsiTheme="minorHAnsi" w:cs="Calibri"/>
                <w:b/>
              </w:rPr>
            </w:pPr>
            <w:hyperlink r:id="rId103" w:anchor="Object" w:history="1">
              <w:r w:rsidRPr="009861FA">
                <w:rPr>
                  <w:rStyle w:val="Hyperlink"/>
                  <w:rFonts w:asciiTheme="minorHAnsi" w:eastAsiaTheme="minorEastAsia" w:hAnsiTheme="minorHAnsi"/>
                  <w:bCs/>
                  <w:szCs w:val="20"/>
                </w:rPr>
                <w:t>Link to Requirement in 3MF Specification</w:t>
              </w:r>
            </w:hyperlink>
          </w:p>
        </w:tc>
      </w:tr>
    </w:tbl>
    <w:p w14:paraId="3B47FDF0" w14:textId="77777777" w:rsidR="004360B7" w:rsidRDefault="004360B7" w:rsidP="004360B7"/>
    <w:p w14:paraId="544FE1F7" w14:textId="241149AA" w:rsidR="004360B7" w:rsidRPr="00C027CB" w:rsidRDefault="004360B7" w:rsidP="00D4648B">
      <w:pPr>
        <w:pStyle w:val="Heading3"/>
        <w:ind w:left="1440"/>
      </w:pPr>
      <w:bookmarkStart w:id="57" w:name="_Toc517687770"/>
      <w:r>
        <w:t>N_???_1</w:t>
      </w:r>
      <w:r w:rsidRPr="00C027CB">
        <w:t xml:space="preserve">612 Overlapping </w:t>
      </w:r>
      <w:proofErr w:type="spellStart"/>
      <w:r w:rsidRPr="00C027CB">
        <w:t>Slicestacks</w:t>
      </w:r>
      <w:bookmarkEnd w:id="57"/>
      <w:proofErr w:type="spellEnd"/>
    </w:p>
    <w:tbl>
      <w:tblPr>
        <w:tblStyle w:val="TableGrid"/>
        <w:tblW w:w="0" w:type="auto"/>
        <w:tblLook w:val="04A0" w:firstRow="1" w:lastRow="0" w:firstColumn="1" w:lastColumn="0" w:noHBand="0" w:noVBand="1"/>
      </w:tblPr>
      <w:tblGrid>
        <w:gridCol w:w="2569"/>
        <w:gridCol w:w="6781"/>
      </w:tblGrid>
      <w:tr w:rsidR="004360B7" w:rsidRPr="00C027CB" w14:paraId="40C24D5B" w14:textId="77777777" w:rsidTr="004360B7">
        <w:tc>
          <w:tcPr>
            <w:tcW w:w="2569" w:type="dxa"/>
            <w:tcBorders>
              <w:bottom w:val="single" w:sz="4" w:space="0" w:color="auto"/>
            </w:tcBorders>
            <w:shd w:val="clear" w:color="auto" w:fill="D9D9D9" w:themeFill="background1" w:themeFillShade="D9"/>
          </w:tcPr>
          <w:p w14:paraId="179CB10D"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Scenario Description</w:t>
            </w:r>
          </w:p>
          <w:p w14:paraId="7140FDE9" w14:textId="77777777" w:rsidR="004360B7" w:rsidRPr="00C027CB" w:rsidRDefault="004360B7" w:rsidP="00E02FC3">
            <w:pPr>
              <w:rPr>
                <w:rFonts w:asciiTheme="minorHAnsi" w:hAnsiTheme="minorHAnsi"/>
              </w:rPr>
            </w:pPr>
          </w:p>
        </w:tc>
        <w:tc>
          <w:tcPr>
            <w:tcW w:w="6781" w:type="dxa"/>
          </w:tcPr>
          <w:p w14:paraId="6559CAB4" w14:textId="77777777" w:rsidR="004360B7" w:rsidRPr="00C027CB" w:rsidRDefault="004360B7" w:rsidP="00E02FC3">
            <w:pPr>
              <w:rPr>
                <w:rFonts w:asciiTheme="minorHAnsi" w:hAnsiTheme="minorHAnsi"/>
              </w:rPr>
            </w:pPr>
            <w:r w:rsidRPr="00C027CB">
              <w:rPr>
                <w:rFonts w:asciiTheme="minorHAnsi" w:hAnsiTheme="minorHAnsi"/>
              </w:rPr>
              <w:t xml:space="preserve">Generate a sliced 3MF file with overlapping </w:t>
            </w:r>
            <w:proofErr w:type="spellStart"/>
            <w:r w:rsidRPr="00C027CB">
              <w:rPr>
                <w:rFonts w:asciiTheme="minorHAnsi" w:hAnsiTheme="minorHAnsi"/>
              </w:rPr>
              <w:t>slicestacks</w:t>
            </w:r>
            <w:proofErr w:type="spellEnd"/>
          </w:p>
        </w:tc>
      </w:tr>
      <w:tr w:rsidR="004360B7" w:rsidRPr="00C027CB" w14:paraId="0E3FE3D7" w14:textId="77777777" w:rsidTr="004360B7">
        <w:tc>
          <w:tcPr>
            <w:tcW w:w="2569" w:type="dxa"/>
            <w:shd w:val="clear" w:color="auto" w:fill="D9D9D9" w:themeFill="background1" w:themeFillShade="D9"/>
          </w:tcPr>
          <w:p w14:paraId="18DA5457"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Pass/Fail Criteria</w:t>
            </w:r>
          </w:p>
          <w:p w14:paraId="0AE24BB9" w14:textId="77777777" w:rsidR="004360B7" w:rsidRPr="00C027CB" w:rsidRDefault="004360B7" w:rsidP="00E02FC3">
            <w:pPr>
              <w:rPr>
                <w:rFonts w:asciiTheme="minorHAnsi" w:hAnsiTheme="minorHAnsi"/>
              </w:rPr>
            </w:pPr>
          </w:p>
        </w:tc>
        <w:tc>
          <w:tcPr>
            <w:tcW w:w="6781" w:type="dxa"/>
          </w:tcPr>
          <w:p w14:paraId="267FC1F0" w14:textId="77777777" w:rsidR="004360B7" w:rsidRPr="00C027CB" w:rsidRDefault="004360B7" w:rsidP="00E02FC3">
            <w:pPr>
              <w:rPr>
                <w:rFonts w:asciiTheme="minorHAnsi" w:hAnsiTheme="minorHAnsi"/>
              </w:rPr>
            </w:pPr>
            <w:r w:rsidRPr="00C027CB">
              <w:rPr>
                <w:rFonts w:asciiTheme="minorHAnsi" w:eastAsia="Verdana" w:hAnsiTheme="minorHAnsi" w:cs="Verdana"/>
              </w:rPr>
              <w:t>01 – Printer should generate error</w:t>
            </w:r>
          </w:p>
        </w:tc>
      </w:tr>
      <w:tr w:rsidR="004360B7" w:rsidRPr="00BF6411" w14:paraId="6238093A" w14:textId="77777777" w:rsidTr="007E2AE8">
        <w:tc>
          <w:tcPr>
            <w:tcW w:w="2569" w:type="dxa"/>
            <w:shd w:val="clear" w:color="auto" w:fill="D9D9D9" w:themeFill="background1" w:themeFillShade="D9"/>
          </w:tcPr>
          <w:p w14:paraId="441465CE"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Case Iterations</w:t>
            </w:r>
          </w:p>
          <w:p w14:paraId="5D925A3D" w14:textId="77777777" w:rsidR="004360B7" w:rsidRPr="00C027CB" w:rsidRDefault="004360B7" w:rsidP="00E02FC3">
            <w:pPr>
              <w:rPr>
                <w:rFonts w:asciiTheme="minorHAnsi" w:hAnsiTheme="minorHAnsi"/>
              </w:rPr>
            </w:pPr>
          </w:p>
        </w:tc>
        <w:tc>
          <w:tcPr>
            <w:tcW w:w="6781" w:type="dxa"/>
          </w:tcPr>
          <w:p w14:paraId="529CBE29" w14:textId="77777777" w:rsidR="004360B7" w:rsidRPr="00BF6411" w:rsidRDefault="004360B7" w:rsidP="00E02FC3">
            <w:pPr>
              <w:rPr>
                <w:rFonts w:asciiTheme="minorHAnsi" w:hAnsiTheme="minorHAnsi"/>
              </w:rPr>
            </w:pPr>
            <w:r w:rsidRPr="00C027CB">
              <w:rPr>
                <w:rFonts w:asciiTheme="minorHAnsi" w:eastAsia="Calibri" w:hAnsiTheme="minorHAnsi" w:cs="Calibri"/>
                <w:b/>
              </w:rPr>
              <w:t>01 –</w:t>
            </w:r>
            <w:r w:rsidRPr="00C027CB">
              <w:rPr>
                <w:rFonts w:asciiTheme="minorHAnsi" w:eastAsia="Calibri" w:hAnsiTheme="minorHAnsi" w:cs="Calibri"/>
              </w:rPr>
              <w:t xml:space="preserve"> Scenario where there two </w:t>
            </w:r>
            <w:proofErr w:type="spellStart"/>
            <w:r w:rsidRPr="00C027CB">
              <w:rPr>
                <w:rFonts w:asciiTheme="minorHAnsi" w:eastAsia="Calibri" w:hAnsiTheme="minorHAnsi" w:cs="Calibri"/>
              </w:rPr>
              <w:t>slicerefs</w:t>
            </w:r>
            <w:proofErr w:type="spellEnd"/>
            <w:r w:rsidRPr="00C027CB">
              <w:rPr>
                <w:rFonts w:asciiTheme="minorHAnsi" w:eastAsia="Calibri" w:hAnsiTheme="minorHAnsi" w:cs="Calibri"/>
              </w:rPr>
              <w:t xml:space="preserve"> in a slice stack, but the Z-axis alignment of the vertically adjacent </w:t>
            </w:r>
            <w:proofErr w:type="spellStart"/>
            <w:r w:rsidRPr="00C027CB">
              <w:rPr>
                <w:rFonts w:asciiTheme="minorHAnsi" w:eastAsia="Calibri" w:hAnsiTheme="minorHAnsi" w:cs="Calibri"/>
              </w:rPr>
              <w:t>slicestacks</w:t>
            </w:r>
            <w:proofErr w:type="spellEnd"/>
            <w:r w:rsidRPr="00C027CB">
              <w:rPr>
                <w:rFonts w:asciiTheme="minorHAnsi" w:eastAsia="Calibri" w:hAnsiTheme="minorHAnsi" w:cs="Calibri"/>
              </w:rPr>
              <w:t xml:space="preserve"> referenced are overlapping</w:t>
            </w:r>
          </w:p>
        </w:tc>
      </w:tr>
      <w:tr w:rsidR="007E2AE8" w:rsidRPr="00BF6411" w14:paraId="01FCAA20" w14:textId="77777777" w:rsidTr="004360B7">
        <w:tc>
          <w:tcPr>
            <w:tcW w:w="2569" w:type="dxa"/>
            <w:tcBorders>
              <w:bottom w:val="single" w:sz="4" w:space="0" w:color="auto"/>
            </w:tcBorders>
            <w:shd w:val="clear" w:color="auto" w:fill="D9D9D9" w:themeFill="background1" w:themeFillShade="D9"/>
          </w:tcPr>
          <w:p w14:paraId="2043D326" w14:textId="0A074816" w:rsidR="007E2AE8" w:rsidRPr="00C027CB"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5081439" w14:textId="64050285" w:rsidR="007E2AE8" w:rsidRPr="00C027CB" w:rsidRDefault="007E2AE8" w:rsidP="007E2AE8">
            <w:pPr>
              <w:rPr>
                <w:rFonts w:asciiTheme="minorHAnsi" w:eastAsia="Calibri" w:hAnsiTheme="minorHAnsi" w:cs="Calibri"/>
                <w:b/>
              </w:rPr>
            </w:pPr>
            <w:hyperlink r:id="rId104" w:anchor="SliceRef" w:history="1">
              <w:r w:rsidRPr="00791093">
                <w:rPr>
                  <w:rStyle w:val="Hyperlink"/>
                  <w:rFonts w:asciiTheme="minorHAnsi" w:eastAsiaTheme="minorEastAsia" w:hAnsiTheme="minorHAnsi"/>
                  <w:bCs/>
                  <w:szCs w:val="20"/>
                </w:rPr>
                <w:t>Link to Requirement in 3MF Specification</w:t>
              </w:r>
            </w:hyperlink>
          </w:p>
        </w:tc>
      </w:tr>
    </w:tbl>
    <w:p w14:paraId="47CF7D72" w14:textId="54F3BC50" w:rsidR="00052CFD" w:rsidRDefault="00052CFD" w:rsidP="00052CFD">
      <w:pPr>
        <w:pStyle w:val="Heading2"/>
        <w:rPr>
          <w:i/>
          <w:iCs/>
        </w:rPr>
      </w:pPr>
      <w:bookmarkStart w:id="58" w:name="_Toc162180999"/>
      <w:r>
        <w:lastRenderedPageBreak/>
        <w:t>Positive Beam Lattice Extension Test Cases</w:t>
      </w:r>
      <w:bookmarkEnd w:id="58"/>
      <w:r>
        <w:t xml:space="preserve"> </w:t>
      </w:r>
    </w:p>
    <w:p w14:paraId="7F2016AE" w14:textId="62025E73" w:rsidR="00F122F7" w:rsidRDefault="00F122F7" w:rsidP="000E543D">
      <w:pPr>
        <w:spacing w:after="0"/>
      </w:pPr>
    </w:p>
    <w:p w14:paraId="59A4BEB1" w14:textId="4C54AF8C" w:rsidR="002617D7" w:rsidRDefault="002617D7" w:rsidP="00F122F7">
      <w:r w:rsidRPr="002617D7">
        <w:rPr>
          <w:b/>
          <w:bCs/>
          <w:i/>
          <w:iCs/>
        </w:rPr>
        <w:t>Note that the beam lattice test suite does not contain tests for the 3MF Core specification requirements, so the OPC and Core test cases should be run from Suite</w:t>
      </w:r>
      <w:r w:rsidR="006C133C">
        <w:rPr>
          <w:b/>
          <w:bCs/>
          <w:i/>
          <w:iCs/>
        </w:rPr>
        <w:t>3</w:t>
      </w:r>
      <w:r w:rsidRPr="002617D7">
        <w:rPr>
          <w:b/>
          <w:bCs/>
          <w:i/>
          <w:iCs/>
        </w:rPr>
        <w:t>_Core in addition to the beam lattice test cases</w:t>
      </w:r>
    </w:p>
    <w:p w14:paraId="0FEE5AA4" w14:textId="203460F9" w:rsidR="000E543D" w:rsidRDefault="000E543D" w:rsidP="00F122F7">
      <w:r>
        <w:t>The following guideline will be used for implementation of Beam Lattice test cases:</w:t>
      </w:r>
    </w:p>
    <w:p w14:paraId="6037EC07" w14:textId="15852B5A" w:rsidR="000E543D" w:rsidRDefault="003E2BDA" w:rsidP="008E4E98">
      <w:pPr>
        <w:pStyle w:val="ListParagraph"/>
        <w:numPr>
          <w:ilvl w:val="0"/>
          <w:numId w:val="15"/>
        </w:numPr>
      </w:pPr>
      <w:r>
        <w:t xml:space="preserve">All tests </w:t>
      </w:r>
      <w:r w:rsidR="000E543D" w:rsidRPr="00D1431C">
        <w:t xml:space="preserve">will have </w:t>
      </w:r>
      <w:proofErr w:type="spellStart"/>
      <w:r w:rsidR="000E543D" w:rsidRPr="00D1431C">
        <w:t>beamlattice</w:t>
      </w:r>
      <w:proofErr w:type="spellEnd"/>
      <w:r w:rsidR="000E543D" w:rsidRPr="00D1431C">
        <w:t xml:space="preserve"> </w:t>
      </w:r>
      <w:r>
        <w:t xml:space="preserve">schema </w:t>
      </w:r>
      <w:r w:rsidR="000E543D" w:rsidRPr="00D1431C">
        <w:t>set as a required extension in the model element</w:t>
      </w:r>
      <w:r>
        <w:t>. Tests that include balls will have the ball schema as a required extension unless noted otherwise in the test case description.</w:t>
      </w:r>
    </w:p>
    <w:p w14:paraId="24E28B46" w14:textId="77777777" w:rsidR="002D2073" w:rsidRDefault="002D2073" w:rsidP="002D2073">
      <w:pPr>
        <w:pStyle w:val="ListParagraph"/>
      </w:pPr>
    </w:p>
    <w:p w14:paraId="5C66B796" w14:textId="6F8A3A11" w:rsidR="000E543D" w:rsidRPr="00D1431C" w:rsidRDefault="000E543D" w:rsidP="008E4E98">
      <w:pPr>
        <w:pStyle w:val="ListParagraph"/>
        <w:numPr>
          <w:ilvl w:val="0"/>
          <w:numId w:val="15"/>
        </w:numPr>
      </w:pPr>
      <w:r w:rsidRPr="00D1431C">
        <w:t xml:space="preserve">Tests will define </w:t>
      </w:r>
      <w:r w:rsidR="00D1431C" w:rsidRPr="00D1431C">
        <w:t xml:space="preserve">a </w:t>
      </w:r>
      <w:r w:rsidRPr="00D1431C">
        <w:t xml:space="preserve">3MF consortium copyright in metadata </w:t>
      </w:r>
    </w:p>
    <w:p w14:paraId="51EC09EA" w14:textId="77777777" w:rsidR="002D2073" w:rsidRDefault="002D2073" w:rsidP="002D2073">
      <w:pPr>
        <w:pStyle w:val="ListParagraph"/>
      </w:pPr>
    </w:p>
    <w:p w14:paraId="6B9DD6AC" w14:textId="2205C1E4" w:rsidR="000E543D" w:rsidRPr="00D1431C" w:rsidRDefault="000E543D" w:rsidP="008E4E98">
      <w:pPr>
        <w:pStyle w:val="ListParagraph"/>
        <w:numPr>
          <w:ilvl w:val="0"/>
          <w:numId w:val="15"/>
        </w:numPr>
      </w:pPr>
      <w:r w:rsidRPr="00D1431C">
        <w:t>Expected result PNG files will be embedded in each test file</w:t>
      </w:r>
    </w:p>
    <w:p w14:paraId="657A1BCB" w14:textId="77777777" w:rsidR="002D2073" w:rsidRDefault="002D2073" w:rsidP="002D2073">
      <w:pPr>
        <w:pStyle w:val="ListParagraph"/>
      </w:pPr>
    </w:p>
    <w:p w14:paraId="214174E1" w14:textId="674537CA" w:rsidR="000E543D" w:rsidRPr="00D1431C" w:rsidRDefault="000E543D" w:rsidP="008E4E98">
      <w:pPr>
        <w:pStyle w:val="ListParagraph"/>
        <w:numPr>
          <w:ilvl w:val="0"/>
          <w:numId w:val="15"/>
        </w:numPr>
      </w:pPr>
      <w:r w:rsidRPr="00D1431C">
        <w:t>Tests will include the UUID attribute where required in the production extension, although the production extension will not be listed as a required extension</w:t>
      </w:r>
      <w:r w:rsidR="00D1431C" w:rsidRPr="00D1431C">
        <w:t>. Support for other production extension functionality will not be included in test cases, not will the functionality of any additional 3MF extensions</w:t>
      </w:r>
    </w:p>
    <w:p w14:paraId="40D51A78" w14:textId="77777777" w:rsidR="002D2073" w:rsidRDefault="002D2073" w:rsidP="002D2073">
      <w:pPr>
        <w:pStyle w:val="ListParagraph"/>
      </w:pPr>
    </w:p>
    <w:p w14:paraId="672DA0E5" w14:textId="6E5EAB0E" w:rsidR="000E543D" w:rsidRPr="00D1431C" w:rsidRDefault="000E543D" w:rsidP="008E4E98">
      <w:pPr>
        <w:pStyle w:val="ListParagraph"/>
        <w:numPr>
          <w:ilvl w:val="0"/>
          <w:numId w:val="15"/>
        </w:numPr>
      </w:pPr>
      <w:r w:rsidRPr="00D1431C">
        <w:t>Rendered objects in each test case should stay within the following boundaries:</w:t>
      </w:r>
    </w:p>
    <w:p w14:paraId="5C826421" w14:textId="77777777" w:rsidR="000E543D" w:rsidRPr="00D1431C" w:rsidRDefault="000E543D" w:rsidP="008E4E98">
      <w:pPr>
        <w:pStyle w:val="ListParagraph"/>
        <w:numPr>
          <w:ilvl w:val="1"/>
          <w:numId w:val="15"/>
        </w:numPr>
      </w:pPr>
      <w:proofErr w:type="gramStart"/>
      <w:r w:rsidRPr="00D1431C">
        <w:rPr>
          <w:rFonts w:cs="Arial"/>
          <w:color w:val="222222"/>
          <w:shd w:val="clear" w:color="auto" w:fill="FFFFFF"/>
        </w:rPr>
        <w:t>printable-box</w:t>
      </w:r>
      <w:proofErr w:type="gramEnd"/>
      <w:r w:rsidRPr="00D1431C">
        <w:rPr>
          <w:rFonts w:cs="Arial"/>
          <w:color w:val="222222"/>
          <w:shd w:val="clear" w:color="auto" w:fill="FFFFFF"/>
        </w:rPr>
        <w:t>="(35000.0,35000.0,35000.0) (200000.0,200000.0,200000.0)"</w:t>
      </w:r>
    </w:p>
    <w:p w14:paraId="278CA05D" w14:textId="77777777" w:rsidR="002D2073" w:rsidRPr="002D2073" w:rsidRDefault="002D2073" w:rsidP="002D2073">
      <w:pPr>
        <w:pStyle w:val="ListParagraph"/>
      </w:pPr>
    </w:p>
    <w:p w14:paraId="11483842" w14:textId="4A65341A" w:rsidR="000E543D" w:rsidRPr="00D1431C" w:rsidRDefault="000E543D" w:rsidP="008E4E98">
      <w:pPr>
        <w:pStyle w:val="ListParagraph"/>
        <w:numPr>
          <w:ilvl w:val="0"/>
          <w:numId w:val="15"/>
        </w:numPr>
      </w:pPr>
      <w:r w:rsidRPr="00D1431C">
        <w:rPr>
          <w:rFonts w:cs="Arial"/>
          <w:color w:val="222222"/>
          <w:shd w:val="clear" w:color="auto" w:fill="FFFFFF"/>
        </w:rPr>
        <w:t>In general, most test cases will include some token triangular mesh representation as that will be the typical use case for this 3MF extension.</w:t>
      </w:r>
    </w:p>
    <w:p w14:paraId="2B8A8475" w14:textId="77777777" w:rsidR="002D2073" w:rsidRDefault="002D2073" w:rsidP="002D2073">
      <w:pPr>
        <w:pStyle w:val="ListParagraph"/>
      </w:pPr>
    </w:p>
    <w:p w14:paraId="0FD2519D" w14:textId="58F0DE3C" w:rsidR="000E543D" w:rsidRDefault="000E543D" w:rsidP="008E4E98">
      <w:pPr>
        <w:pStyle w:val="ListParagraph"/>
        <w:numPr>
          <w:ilvl w:val="0"/>
          <w:numId w:val="15"/>
        </w:numPr>
      </w:pPr>
      <w:r w:rsidRPr="00D1431C">
        <w:t xml:space="preserve">Tests involving </w:t>
      </w:r>
      <w:proofErr w:type="spellStart"/>
      <w:r w:rsidRPr="00D1431C">
        <w:t>pid</w:t>
      </w:r>
      <w:proofErr w:type="spellEnd"/>
      <w:r w:rsidRPr="00D1431C">
        <w:t xml:space="preserve">, </w:t>
      </w:r>
      <w:proofErr w:type="spellStart"/>
      <w:r w:rsidRPr="00D1431C">
        <w:t>pindex</w:t>
      </w:r>
      <w:proofErr w:type="spellEnd"/>
      <w:r w:rsidRPr="00D1431C">
        <w:t xml:space="preserve">, p1, or p2 attributes will map to the </w:t>
      </w:r>
      <w:proofErr w:type="spellStart"/>
      <w:r w:rsidRPr="00D1431C">
        <w:t>displaycolor</w:t>
      </w:r>
      <w:proofErr w:type="spellEnd"/>
      <w:r w:rsidRPr="00D1431C">
        <w:t xml:space="preserve"> attribute of </w:t>
      </w:r>
      <w:proofErr w:type="spellStart"/>
      <w:r w:rsidRPr="00D1431C">
        <w:t>basematerials</w:t>
      </w:r>
      <w:proofErr w:type="spellEnd"/>
      <w:r w:rsidRPr="00D1431C">
        <w:t xml:space="preserve"> with the knowledge that this will impact only display rendering and NOT printer output</w:t>
      </w:r>
      <w:r w:rsidR="00D1431C" w:rsidRPr="00D1431C">
        <w:t xml:space="preserve"> which will be monochrome</w:t>
      </w:r>
      <w:r w:rsidRPr="00D1431C">
        <w:t xml:space="preserve">. </w:t>
      </w:r>
    </w:p>
    <w:p w14:paraId="187A0739" w14:textId="72FFBD80" w:rsidR="002617D7" w:rsidRPr="002617D7" w:rsidRDefault="002617D7" w:rsidP="002D2073">
      <w:pPr>
        <w:rPr>
          <w:b/>
          <w:bCs/>
          <w:i/>
          <w:iCs/>
        </w:rPr>
      </w:pPr>
    </w:p>
    <w:p w14:paraId="0D13129E" w14:textId="767012EF" w:rsidR="00F122F7" w:rsidRDefault="00F122F7" w:rsidP="00E937B5">
      <w:pPr>
        <w:pStyle w:val="Heading3"/>
      </w:pPr>
      <w:r>
        <w:t>P_</w:t>
      </w:r>
      <w:r w:rsidR="0011511E">
        <w:t>BXX_</w:t>
      </w:r>
      <w:r>
        <w:t>200</w:t>
      </w:r>
      <w:r w:rsidR="007A2A56">
        <w:t>1</w:t>
      </w:r>
      <w:r>
        <w:t xml:space="preserve"> </w:t>
      </w:r>
      <w:r w:rsidR="005F0A60">
        <w:t>Beams and Triangular Mesh</w:t>
      </w:r>
    </w:p>
    <w:tbl>
      <w:tblPr>
        <w:tblStyle w:val="TableGrid"/>
        <w:tblW w:w="0" w:type="auto"/>
        <w:tblLook w:val="04A0" w:firstRow="1" w:lastRow="0" w:firstColumn="1" w:lastColumn="0" w:noHBand="0" w:noVBand="1"/>
      </w:tblPr>
      <w:tblGrid>
        <w:gridCol w:w="2569"/>
        <w:gridCol w:w="6781"/>
      </w:tblGrid>
      <w:tr w:rsidR="00F122F7" w:rsidRPr="00BF6411" w14:paraId="3880F258" w14:textId="77777777" w:rsidTr="000E543D">
        <w:tc>
          <w:tcPr>
            <w:tcW w:w="2569" w:type="dxa"/>
            <w:tcBorders>
              <w:bottom w:val="single" w:sz="4" w:space="0" w:color="auto"/>
            </w:tcBorders>
            <w:shd w:val="clear" w:color="auto" w:fill="D9D9D9" w:themeFill="background1" w:themeFillShade="D9"/>
          </w:tcPr>
          <w:p w14:paraId="2FBDDF3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227F939" w14:textId="77777777" w:rsidR="00F122F7" w:rsidRPr="00BF6411" w:rsidRDefault="00F122F7" w:rsidP="000E543D">
            <w:pPr>
              <w:rPr>
                <w:rFonts w:asciiTheme="minorHAnsi" w:hAnsiTheme="minorHAnsi"/>
              </w:rPr>
            </w:pPr>
          </w:p>
        </w:tc>
        <w:tc>
          <w:tcPr>
            <w:tcW w:w="6781" w:type="dxa"/>
          </w:tcPr>
          <w:p w14:paraId="7290CFCD" w14:textId="4C72C1B6" w:rsidR="00F122F7" w:rsidRPr="00BF6411" w:rsidRDefault="004F3B32" w:rsidP="000E543D">
            <w:pPr>
              <w:rPr>
                <w:rFonts w:asciiTheme="minorHAnsi" w:hAnsiTheme="minorHAnsi"/>
              </w:rPr>
            </w:pPr>
            <w:r>
              <w:rPr>
                <w:rFonts w:asciiTheme="minorHAnsi" w:hAnsiTheme="minorHAnsi"/>
              </w:rPr>
              <w:t>Render beam lattice both with and without triangular mesh representation</w:t>
            </w:r>
          </w:p>
        </w:tc>
      </w:tr>
      <w:tr w:rsidR="00F122F7" w:rsidRPr="00BF6411" w14:paraId="727231D9" w14:textId="77777777" w:rsidTr="000E543D">
        <w:tc>
          <w:tcPr>
            <w:tcW w:w="2569" w:type="dxa"/>
            <w:shd w:val="clear" w:color="auto" w:fill="D9D9D9" w:themeFill="background1" w:themeFillShade="D9"/>
          </w:tcPr>
          <w:p w14:paraId="45DDF20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E9A20F9" w14:textId="77777777" w:rsidR="00F122F7" w:rsidRPr="00BF6411" w:rsidRDefault="00F122F7" w:rsidP="000E543D">
            <w:pPr>
              <w:rPr>
                <w:rFonts w:asciiTheme="minorHAnsi" w:hAnsiTheme="minorHAnsi"/>
              </w:rPr>
            </w:pPr>
          </w:p>
        </w:tc>
        <w:tc>
          <w:tcPr>
            <w:tcW w:w="6781" w:type="dxa"/>
          </w:tcPr>
          <w:p w14:paraId="29EFE007" w14:textId="2786623C"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w:t>
            </w:r>
            <w:r w:rsidRPr="00BF6411">
              <w:rPr>
                <w:rFonts w:asciiTheme="minorHAnsi" w:eastAsia="Verdana" w:hAnsiTheme="minorHAnsi" w:cs="Verdana"/>
              </w:rPr>
              <w:t xml:space="preserve"> </w:t>
            </w:r>
            <w:r w:rsidR="004F3B32">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F122F7" w:rsidRPr="00BF6411" w14:paraId="1E27191A" w14:textId="77777777" w:rsidTr="000E543D">
        <w:tc>
          <w:tcPr>
            <w:tcW w:w="2569" w:type="dxa"/>
            <w:shd w:val="clear" w:color="auto" w:fill="D9D9D9" w:themeFill="background1" w:themeFillShade="D9"/>
          </w:tcPr>
          <w:p w14:paraId="21EF52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544D3C6" w14:textId="77777777" w:rsidR="00F122F7" w:rsidRPr="00BF6411" w:rsidRDefault="00F122F7" w:rsidP="000E543D">
            <w:pPr>
              <w:rPr>
                <w:rFonts w:asciiTheme="minorHAnsi" w:hAnsiTheme="minorHAnsi"/>
              </w:rPr>
            </w:pPr>
          </w:p>
        </w:tc>
        <w:tc>
          <w:tcPr>
            <w:tcW w:w="6781" w:type="dxa"/>
          </w:tcPr>
          <w:p w14:paraId="6C7D53F4" w14:textId="587B9322"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4F3B32" w:rsidRPr="004F3B32">
              <w:rPr>
                <w:rFonts w:asciiTheme="minorHAnsi" w:eastAsia="Calibri" w:hAnsiTheme="minorHAnsi" w:cs="Calibri"/>
              </w:rPr>
              <w:t>Standalone beam lattice with no triangle element defined</w:t>
            </w:r>
          </w:p>
          <w:p w14:paraId="17C872F8" w14:textId="77777777" w:rsidR="002D2073" w:rsidRDefault="002D2073" w:rsidP="000E543D">
            <w:pPr>
              <w:rPr>
                <w:rFonts w:asciiTheme="minorHAnsi" w:eastAsia="Calibri" w:hAnsiTheme="minorHAnsi" w:cs="Calibri"/>
              </w:rPr>
            </w:pPr>
          </w:p>
          <w:p w14:paraId="1F0AAFC1" w14:textId="7FEF51F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Standalone beam lattice with empty triangle element defined</w:t>
            </w:r>
          </w:p>
          <w:p w14:paraId="1B290BBD" w14:textId="77777777" w:rsidR="002D2073" w:rsidRDefault="002D2073" w:rsidP="000E543D">
            <w:pPr>
              <w:rPr>
                <w:rFonts w:asciiTheme="minorHAnsi" w:eastAsia="Calibri" w:hAnsiTheme="minorHAnsi" w:cs="Calibri"/>
              </w:rPr>
            </w:pPr>
          </w:p>
          <w:p w14:paraId="7805392E" w14:textId="4185E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Beam lattice with triangular mesh representation</w:t>
            </w:r>
          </w:p>
          <w:p w14:paraId="26838236" w14:textId="77777777" w:rsidR="00F122F7" w:rsidRPr="00BF6411" w:rsidRDefault="00F122F7" w:rsidP="000E543D">
            <w:pPr>
              <w:rPr>
                <w:rFonts w:asciiTheme="minorHAnsi" w:hAnsiTheme="minorHAnsi"/>
              </w:rPr>
            </w:pPr>
          </w:p>
        </w:tc>
      </w:tr>
      <w:tr w:rsidR="00F122F7" w:rsidRPr="00BF6411" w14:paraId="6ABBB7A4" w14:textId="77777777" w:rsidTr="000E543D">
        <w:tc>
          <w:tcPr>
            <w:tcW w:w="2569" w:type="dxa"/>
            <w:tcBorders>
              <w:bottom w:val="single" w:sz="4" w:space="0" w:color="auto"/>
            </w:tcBorders>
            <w:shd w:val="clear" w:color="auto" w:fill="D9D9D9" w:themeFill="background1" w:themeFillShade="D9"/>
          </w:tcPr>
          <w:p w14:paraId="5CFACFD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052DD3" w14:textId="77777777" w:rsidR="00F122F7" w:rsidRPr="00285823" w:rsidRDefault="00F122F7" w:rsidP="000E543D">
            <w:pPr>
              <w:rPr>
                <w:rFonts w:asciiTheme="minorHAnsi" w:eastAsia="Calibri" w:hAnsiTheme="minorHAnsi" w:cs="Calibri"/>
                <w:b/>
              </w:rPr>
            </w:pPr>
          </w:p>
        </w:tc>
      </w:tr>
    </w:tbl>
    <w:p w14:paraId="3E80ED10" w14:textId="77777777" w:rsidR="00F122F7" w:rsidRDefault="00F122F7" w:rsidP="00F122F7"/>
    <w:p w14:paraId="73135A86" w14:textId="77777777" w:rsidR="00F122F7" w:rsidRDefault="00F122F7" w:rsidP="00F122F7"/>
    <w:p w14:paraId="4C536B91" w14:textId="22593D46" w:rsidR="002D2073" w:rsidRDefault="002D2073">
      <w:pPr>
        <w:rPr>
          <w:rFonts w:eastAsiaTheme="majorEastAsia" w:cstheme="majorBidi"/>
          <w:b/>
          <w:bCs/>
          <w:color w:val="365F91" w:themeColor="accent1" w:themeShade="BF"/>
          <w:szCs w:val="20"/>
        </w:rPr>
      </w:pPr>
    </w:p>
    <w:p w14:paraId="4884AD1B" w14:textId="779C5645" w:rsidR="00F122F7" w:rsidRDefault="00F122F7" w:rsidP="00E937B5">
      <w:pPr>
        <w:pStyle w:val="Heading3"/>
      </w:pPr>
      <w:r>
        <w:t xml:space="preserve"> P_</w:t>
      </w:r>
      <w:r w:rsidR="0011511E" w:rsidRPr="0011511E">
        <w:t xml:space="preserve"> </w:t>
      </w:r>
      <w:r w:rsidR="0011511E">
        <w:t>BXX_</w:t>
      </w:r>
      <w:r>
        <w:t>200</w:t>
      </w:r>
      <w:r w:rsidR="007A2A56">
        <w:t xml:space="preserve">2 </w:t>
      </w:r>
      <w:proofErr w:type="spellStart"/>
      <w:r w:rsidR="006F6401">
        <w:t>beamlattice</w:t>
      </w:r>
      <w:proofErr w:type="spellEnd"/>
      <w:r w:rsidR="006F6401">
        <w:t xml:space="preserve"> Default </w:t>
      </w:r>
      <w:r w:rsidR="00F71EA9">
        <w:t>C</w:t>
      </w:r>
      <w:r w:rsidR="006F6401">
        <w:t>haracteristics</w:t>
      </w:r>
    </w:p>
    <w:tbl>
      <w:tblPr>
        <w:tblStyle w:val="TableGrid"/>
        <w:tblW w:w="0" w:type="auto"/>
        <w:tblLook w:val="04A0" w:firstRow="1" w:lastRow="0" w:firstColumn="1" w:lastColumn="0" w:noHBand="0" w:noVBand="1"/>
      </w:tblPr>
      <w:tblGrid>
        <w:gridCol w:w="2569"/>
        <w:gridCol w:w="6781"/>
      </w:tblGrid>
      <w:tr w:rsidR="00F122F7" w:rsidRPr="00BF6411" w14:paraId="592A848C" w14:textId="77777777" w:rsidTr="000E543D">
        <w:tc>
          <w:tcPr>
            <w:tcW w:w="2569" w:type="dxa"/>
            <w:tcBorders>
              <w:bottom w:val="single" w:sz="4" w:space="0" w:color="auto"/>
            </w:tcBorders>
            <w:shd w:val="clear" w:color="auto" w:fill="D9D9D9" w:themeFill="background1" w:themeFillShade="D9"/>
          </w:tcPr>
          <w:p w14:paraId="24F1CA5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AEC23CD" w14:textId="77777777" w:rsidR="00F122F7" w:rsidRPr="00BF6411" w:rsidRDefault="00F122F7" w:rsidP="000E543D">
            <w:pPr>
              <w:rPr>
                <w:rFonts w:asciiTheme="minorHAnsi" w:hAnsiTheme="minorHAnsi"/>
              </w:rPr>
            </w:pPr>
          </w:p>
        </w:tc>
        <w:tc>
          <w:tcPr>
            <w:tcW w:w="6781" w:type="dxa"/>
          </w:tcPr>
          <w:p w14:paraId="625D2D1B" w14:textId="77777777" w:rsidR="00F122F7" w:rsidRDefault="006F6401" w:rsidP="000E543D">
            <w:pPr>
              <w:rPr>
                <w:rFonts w:asciiTheme="minorHAnsi" w:hAnsiTheme="minorHAnsi"/>
              </w:rPr>
            </w:pPr>
            <w:r>
              <w:rPr>
                <w:rFonts w:asciiTheme="minorHAnsi" w:hAnsiTheme="minorHAnsi"/>
              </w:rPr>
              <w:t xml:space="preserve">Exercise </w:t>
            </w:r>
            <w:proofErr w:type="spellStart"/>
            <w:r>
              <w:rPr>
                <w:rFonts w:asciiTheme="minorHAnsi" w:hAnsiTheme="minorHAnsi"/>
              </w:rPr>
              <w:t>beamlattice</w:t>
            </w:r>
            <w:proofErr w:type="spellEnd"/>
            <w:r>
              <w:rPr>
                <w:rFonts w:asciiTheme="minorHAnsi" w:hAnsiTheme="minorHAnsi"/>
              </w:rPr>
              <w:t xml:space="preserve"> attributes that control the default characteristics of the beams. Attributes tested </w:t>
            </w:r>
            <w:proofErr w:type="gramStart"/>
            <w:r>
              <w:rPr>
                <w:rFonts w:asciiTheme="minorHAnsi" w:hAnsiTheme="minorHAnsi"/>
              </w:rPr>
              <w:t xml:space="preserve">include  </w:t>
            </w:r>
            <w:proofErr w:type="spellStart"/>
            <w:r>
              <w:rPr>
                <w:rFonts w:asciiTheme="minorHAnsi" w:hAnsiTheme="minorHAnsi"/>
              </w:rPr>
              <w:t>pid</w:t>
            </w:r>
            <w:proofErr w:type="spellEnd"/>
            <w:proofErr w:type="gramEnd"/>
            <w:r>
              <w:rPr>
                <w:rFonts w:asciiTheme="minorHAnsi" w:hAnsiTheme="minorHAnsi"/>
              </w:rPr>
              <w:t xml:space="preserve">, </w:t>
            </w:r>
            <w:proofErr w:type="spellStart"/>
            <w:r>
              <w:rPr>
                <w:rFonts w:asciiTheme="minorHAnsi" w:hAnsiTheme="minorHAnsi"/>
              </w:rPr>
              <w:t>pindex</w:t>
            </w:r>
            <w:proofErr w:type="spellEnd"/>
            <w:r>
              <w:rPr>
                <w:rFonts w:asciiTheme="minorHAnsi" w:hAnsiTheme="minorHAnsi"/>
              </w:rPr>
              <w:t>, radius, and cap</w:t>
            </w:r>
            <w:r w:rsidR="00B86A52">
              <w:rPr>
                <w:rFonts w:asciiTheme="minorHAnsi" w:hAnsiTheme="minorHAnsi"/>
              </w:rPr>
              <w:t xml:space="preserve"> (hemisphere, Butt, sphere)</w:t>
            </w:r>
            <w:r>
              <w:rPr>
                <w:rFonts w:asciiTheme="minorHAnsi" w:hAnsiTheme="minorHAnsi"/>
              </w:rPr>
              <w:t>.</w:t>
            </w:r>
          </w:p>
          <w:p w14:paraId="00265228" w14:textId="4FE6BFE9" w:rsidR="002D2073" w:rsidRPr="00BF6411" w:rsidRDefault="002D2073" w:rsidP="000E543D">
            <w:pPr>
              <w:rPr>
                <w:rFonts w:asciiTheme="minorHAnsi" w:hAnsiTheme="minorHAnsi"/>
              </w:rPr>
            </w:pPr>
          </w:p>
        </w:tc>
      </w:tr>
      <w:tr w:rsidR="00F122F7" w:rsidRPr="00BF6411" w14:paraId="5D97AD67" w14:textId="77777777" w:rsidTr="000E543D">
        <w:tc>
          <w:tcPr>
            <w:tcW w:w="2569" w:type="dxa"/>
            <w:shd w:val="clear" w:color="auto" w:fill="D9D9D9" w:themeFill="background1" w:themeFillShade="D9"/>
          </w:tcPr>
          <w:p w14:paraId="4F2BDBA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0969A5D" w14:textId="77777777" w:rsidR="00F122F7" w:rsidRPr="00BF6411" w:rsidRDefault="00F122F7" w:rsidP="000E543D">
            <w:pPr>
              <w:rPr>
                <w:rFonts w:asciiTheme="minorHAnsi" w:hAnsiTheme="minorHAnsi"/>
              </w:rPr>
            </w:pPr>
          </w:p>
        </w:tc>
        <w:tc>
          <w:tcPr>
            <w:tcW w:w="6781" w:type="dxa"/>
          </w:tcPr>
          <w:p w14:paraId="0CACD5ED" w14:textId="3D36AA96" w:rsidR="00F122F7" w:rsidRPr="00BF6411" w:rsidRDefault="00F122F7"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55477E">
              <w:rPr>
                <w:rFonts w:asciiTheme="minorHAnsi" w:eastAsia="Verdana" w:hAnsiTheme="minorHAnsi" w:cs="Verdana"/>
              </w:rPr>
              <w:t>to 06</w:t>
            </w:r>
            <w:r w:rsidRPr="00BF6411">
              <w:rPr>
                <w:rFonts w:asciiTheme="minorHAnsi" w:eastAsia="Verdana" w:hAnsiTheme="minorHAnsi" w:cs="Verdana"/>
              </w:rPr>
              <w:t xml:space="preserve"> </w:t>
            </w:r>
            <w:r w:rsidR="0055477E">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7A429281" w14:textId="77777777" w:rsidTr="000E543D">
        <w:tc>
          <w:tcPr>
            <w:tcW w:w="2569" w:type="dxa"/>
            <w:shd w:val="clear" w:color="auto" w:fill="D9D9D9" w:themeFill="background1" w:themeFillShade="D9"/>
          </w:tcPr>
          <w:p w14:paraId="1EE42D2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32A3DCE6" w14:textId="77777777" w:rsidR="00F122F7" w:rsidRPr="00BF6411" w:rsidRDefault="00F122F7" w:rsidP="000E543D">
            <w:pPr>
              <w:rPr>
                <w:rFonts w:asciiTheme="minorHAnsi" w:hAnsiTheme="minorHAnsi"/>
              </w:rPr>
            </w:pPr>
          </w:p>
        </w:tc>
        <w:tc>
          <w:tcPr>
            <w:tcW w:w="6781" w:type="dxa"/>
          </w:tcPr>
          <w:p w14:paraId="535E26D7" w14:textId="265A89D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several beam </w:t>
            </w:r>
            <w:r w:rsidR="00AB710E" w:rsidRPr="006F6401">
              <w:rPr>
                <w:rFonts w:asciiTheme="minorHAnsi" w:eastAsia="Calibri" w:hAnsiTheme="minorHAnsi" w:cs="Calibri"/>
              </w:rPr>
              <w:t>lattice</w:t>
            </w:r>
            <w:r w:rsidR="006F6401" w:rsidRPr="006F6401">
              <w:rPr>
                <w:rFonts w:asciiTheme="minorHAnsi" w:eastAsia="Calibri" w:hAnsiTheme="minorHAnsi" w:cs="Calibri"/>
              </w:rPr>
              <w:t xml:space="preserve"> structures each with a different default beam radius value</w:t>
            </w:r>
          </w:p>
          <w:p w14:paraId="7A665551" w14:textId="77777777" w:rsidR="002D2073" w:rsidRDefault="002D2073" w:rsidP="000E543D">
            <w:pPr>
              <w:rPr>
                <w:rFonts w:asciiTheme="minorHAnsi" w:eastAsia="Calibri" w:hAnsiTheme="minorHAnsi" w:cs="Calibri"/>
              </w:rPr>
            </w:pPr>
          </w:p>
          <w:p w14:paraId="5E04E44A" w14:textId="11939FA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Pr>
                <w:rFonts w:asciiTheme="minorHAnsi" w:eastAsia="Calibri" w:hAnsiTheme="minorHAnsi" w:cs="Calibri"/>
              </w:rPr>
              <w:t xml:space="preserve">Demonstrate that </w:t>
            </w:r>
            <w:r w:rsidR="003439BC">
              <w:rPr>
                <w:rFonts w:asciiTheme="minorHAnsi" w:eastAsia="Calibri" w:hAnsiTheme="minorHAnsi" w:cs="Calibri"/>
              </w:rPr>
              <w:t xml:space="preserve">if no </w:t>
            </w:r>
            <w:proofErr w:type="spellStart"/>
            <w:r w:rsidR="00AB710E">
              <w:rPr>
                <w:rFonts w:asciiTheme="minorHAnsi" w:eastAsia="Calibri" w:hAnsiTheme="minorHAnsi" w:cs="Calibri"/>
              </w:rPr>
              <w:t>beamlattice</w:t>
            </w:r>
            <w:proofErr w:type="spellEnd"/>
            <w:r w:rsidR="00AB710E">
              <w:rPr>
                <w:rFonts w:asciiTheme="minorHAnsi" w:eastAsia="Calibri" w:hAnsiTheme="minorHAnsi" w:cs="Calibri"/>
              </w:rPr>
              <w:t xml:space="preserve"> element </w:t>
            </w:r>
            <w:proofErr w:type="spellStart"/>
            <w:r w:rsidR="00AB710E">
              <w:rPr>
                <w:rFonts w:asciiTheme="minorHAnsi" w:eastAsia="Calibri" w:hAnsiTheme="minorHAnsi" w:cs="Calibri"/>
              </w:rPr>
              <w:t>pid</w:t>
            </w:r>
            <w:proofErr w:type="spellEnd"/>
            <w:r w:rsidR="00AB710E">
              <w:rPr>
                <w:rFonts w:asciiTheme="minorHAnsi" w:eastAsia="Calibri" w:hAnsiTheme="minorHAnsi" w:cs="Calibri"/>
              </w:rPr>
              <w:t xml:space="preserve"> and </w:t>
            </w:r>
            <w:proofErr w:type="spellStart"/>
            <w:r w:rsidR="00AB710E">
              <w:rPr>
                <w:rFonts w:asciiTheme="minorHAnsi" w:eastAsia="Calibri" w:hAnsiTheme="minorHAnsi" w:cs="Calibri"/>
              </w:rPr>
              <w:t>pindex</w:t>
            </w:r>
            <w:proofErr w:type="spellEnd"/>
            <w:r w:rsidR="00AB710E">
              <w:rPr>
                <w:rFonts w:asciiTheme="minorHAnsi" w:eastAsia="Calibri" w:hAnsiTheme="minorHAnsi" w:cs="Calibri"/>
              </w:rPr>
              <w:t xml:space="preserve"> value</w:t>
            </w:r>
            <w:r w:rsidR="003439BC">
              <w:rPr>
                <w:rFonts w:asciiTheme="minorHAnsi" w:eastAsia="Calibri" w:hAnsiTheme="minorHAnsi" w:cs="Calibri"/>
              </w:rPr>
              <w:t>s</w:t>
            </w:r>
            <w:r w:rsidR="00AB710E">
              <w:rPr>
                <w:rFonts w:asciiTheme="minorHAnsi" w:eastAsia="Calibri" w:hAnsiTheme="minorHAnsi" w:cs="Calibri"/>
              </w:rPr>
              <w:t xml:space="preserve"> </w:t>
            </w:r>
            <w:r w:rsidR="003439BC">
              <w:rPr>
                <w:rFonts w:asciiTheme="minorHAnsi" w:eastAsia="Calibri" w:hAnsiTheme="minorHAnsi" w:cs="Calibri"/>
              </w:rPr>
              <w:t xml:space="preserve">are specified, the object level </w:t>
            </w:r>
            <w:proofErr w:type="spellStart"/>
            <w:r w:rsidR="003439BC">
              <w:rPr>
                <w:rFonts w:asciiTheme="minorHAnsi" w:eastAsia="Calibri" w:hAnsiTheme="minorHAnsi" w:cs="Calibri"/>
              </w:rPr>
              <w:t>pid</w:t>
            </w:r>
            <w:proofErr w:type="spellEnd"/>
            <w:r w:rsidR="003439BC">
              <w:rPr>
                <w:rFonts w:asciiTheme="minorHAnsi" w:eastAsia="Calibri" w:hAnsiTheme="minorHAnsi" w:cs="Calibri"/>
              </w:rPr>
              <w:t xml:space="preserve"> and </w:t>
            </w:r>
            <w:proofErr w:type="spellStart"/>
            <w:r w:rsidR="003439BC">
              <w:rPr>
                <w:rFonts w:asciiTheme="minorHAnsi" w:eastAsia="Calibri" w:hAnsiTheme="minorHAnsi" w:cs="Calibri"/>
              </w:rPr>
              <w:t>pindex</w:t>
            </w:r>
            <w:proofErr w:type="spellEnd"/>
            <w:r w:rsidR="003439BC">
              <w:rPr>
                <w:rFonts w:asciiTheme="minorHAnsi" w:eastAsia="Calibri" w:hAnsiTheme="minorHAnsi" w:cs="Calibri"/>
              </w:rPr>
              <w:t xml:space="preserve"> attributes </w:t>
            </w:r>
            <w:r w:rsidR="00AB710E">
              <w:rPr>
                <w:rFonts w:asciiTheme="minorHAnsi" w:eastAsia="Calibri" w:hAnsiTheme="minorHAnsi" w:cs="Calibri"/>
              </w:rPr>
              <w:t xml:space="preserve">when pointed to </w:t>
            </w:r>
            <w:r w:rsidR="00F71EA9">
              <w:rPr>
                <w:rFonts w:asciiTheme="minorHAnsi" w:eastAsia="Calibri" w:hAnsiTheme="minorHAnsi" w:cs="Calibri"/>
              </w:rPr>
              <w:t xml:space="preserve">the </w:t>
            </w:r>
            <w:proofErr w:type="spellStart"/>
            <w:r w:rsidR="00AB710E">
              <w:rPr>
                <w:rFonts w:asciiTheme="minorHAnsi" w:eastAsia="Calibri" w:hAnsiTheme="minorHAnsi" w:cs="Calibri"/>
              </w:rPr>
              <w:t>basematerials</w:t>
            </w:r>
            <w:proofErr w:type="spellEnd"/>
            <w:r w:rsidR="00AB710E">
              <w:rPr>
                <w:rFonts w:asciiTheme="minorHAnsi" w:eastAsia="Calibri" w:hAnsiTheme="minorHAnsi" w:cs="Calibri"/>
              </w:rPr>
              <w:t xml:space="preserve"> </w:t>
            </w:r>
            <w:proofErr w:type="spellStart"/>
            <w:r w:rsidR="00AB710E">
              <w:rPr>
                <w:rFonts w:asciiTheme="minorHAnsi" w:eastAsia="Calibri" w:hAnsiTheme="minorHAnsi" w:cs="Calibri"/>
              </w:rPr>
              <w:t>displaycolor</w:t>
            </w:r>
            <w:proofErr w:type="spellEnd"/>
            <w:r w:rsidR="00AB710E">
              <w:rPr>
                <w:rFonts w:asciiTheme="minorHAnsi" w:eastAsia="Calibri" w:hAnsiTheme="minorHAnsi" w:cs="Calibri"/>
              </w:rPr>
              <w:t xml:space="preserve"> impact the default color of the beams rendered on a display</w:t>
            </w:r>
          </w:p>
          <w:p w14:paraId="3DFA6409" w14:textId="77777777" w:rsidR="002D2073" w:rsidRDefault="002D2073" w:rsidP="000E543D">
            <w:pPr>
              <w:rPr>
                <w:rFonts w:asciiTheme="minorHAnsi" w:eastAsia="Calibri" w:hAnsiTheme="minorHAnsi" w:cs="Calibri"/>
              </w:rPr>
            </w:pPr>
          </w:p>
          <w:p w14:paraId="7CB6D115" w14:textId="7C0893A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sidRPr="00AB710E">
              <w:rPr>
                <w:rFonts w:asciiTheme="minorHAnsi" w:eastAsia="Calibri" w:hAnsiTheme="minorHAnsi" w:cs="Calibri"/>
              </w:rPr>
              <w:t xml:space="preserve">Demonstrate that the </w:t>
            </w:r>
            <w:proofErr w:type="spellStart"/>
            <w:r w:rsidR="00AB710E" w:rsidRPr="00AB710E">
              <w:rPr>
                <w:rFonts w:asciiTheme="minorHAnsi" w:eastAsia="Calibri" w:hAnsiTheme="minorHAnsi" w:cs="Calibri"/>
              </w:rPr>
              <w:t>beamlattice</w:t>
            </w:r>
            <w:proofErr w:type="spellEnd"/>
            <w:r w:rsidR="00AB710E" w:rsidRPr="00AB710E">
              <w:rPr>
                <w:rFonts w:asciiTheme="minorHAnsi" w:eastAsia="Calibri" w:hAnsiTheme="minorHAnsi" w:cs="Calibri"/>
              </w:rPr>
              <w:t xml:space="preserve"> element's </w:t>
            </w:r>
            <w:proofErr w:type="spellStart"/>
            <w:r w:rsidR="00AB710E" w:rsidRPr="00AB710E">
              <w:rPr>
                <w:rFonts w:asciiTheme="minorHAnsi" w:eastAsia="Calibri" w:hAnsiTheme="minorHAnsi" w:cs="Calibri"/>
              </w:rPr>
              <w:t>pid</w:t>
            </w:r>
            <w:proofErr w:type="spellEnd"/>
            <w:r w:rsidR="00AB710E" w:rsidRPr="00AB710E">
              <w:rPr>
                <w:rFonts w:asciiTheme="minorHAnsi" w:eastAsia="Calibri" w:hAnsiTheme="minorHAnsi" w:cs="Calibri"/>
              </w:rPr>
              <w:t xml:space="preserve"> and </w:t>
            </w:r>
            <w:proofErr w:type="spellStart"/>
            <w:r w:rsidR="00AB710E" w:rsidRPr="00AB710E">
              <w:rPr>
                <w:rFonts w:asciiTheme="minorHAnsi" w:eastAsia="Calibri" w:hAnsiTheme="minorHAnsi" w:cs="Calibri"/>
              </w:rPr>
              <w:t>pindex</w:t>
            </w:r>
            <w:proofErr w:type="spellEnd"/>
            <w:r w:rsidR="00AB710E" w:rsidRPr="00AB710E">
              <w:rPr>
                <w:rFonts w:asciiTheme="minorHAnsi" w:eastAsia="Calibri" w:hAnsiTheme="minorHAnsi" w:cs="Calibri"/>
              </w:rPr>
              <w:t xml:space="preserve"> attributes override the object level </w:t>
            </w:r>
            <w:proofErr w:type="spellStart"/>
            <w:r w:rsidR="00AB710E" w:rsidRPr="00AB710E">
              <w:rPr>
                <w:rFonts w:asciiTheme="minorHAnsi" w:eastAsia="Calibri" w:hAnsiTheme="minorHAnsi" w:cs="Calibri"/>
              </w:rPr>
              <w:t>pid</w:t>
            </w:r>
            <w:proofErr w:type="spellEnd"/>
            <w:r w:rsidR="00AB710E" w:rsidRPr="00AB710E">
              <w:rPr>
                <w:rFonts w:asciiTheme="minorHAnsi" w:eastAsia="Calibri" w:hAnsiTheme="minorHAnsi" w:cs="Calibri"/>
              </w:rPr>
              <w:t xml:space="preserve"> and </w:t>
            </w:r>
            <w:proofErr w:type="spellStart"/>
            <w:r w:rsidR="00AB710E" w:rsidRPr="00AB710E">
              <w:rPr>
                <w:rFonts w:asciiTheme="minorHAnsi" w:eastAsia="Calibri" w:hAnsiTheme="minorHAnsi" w:cs="Calibri"/>
              </w:rPr>
              <w:t>pindex</w:t>
            </w:r>
            <w:proofErr w:type="spellEnd"/>
            <w:r w:rsidR="00AB710E" w:rsidRPr="00AB710E">
              <w:rPr>
                <w:rFonts w:asciiTheme="minorHAnsi" w:eastAsia="Calibri" w:hAnsiTheme="minorHAnsi" w:cs="Calibri"/>
              </w:rPr>
              <w:t xml:space="preserve"> values and that these </w:t>
            </w:r>
            <w:proofErr w:type="spellStart"/>
            <w:r w:rsidR="00F71EA9">
              <w:rPr>
                <w:rFonts w:asciiTheme="minorHAnsi" w:eastAsia="Calibri" w:hAnsiTheme="minorHAnsi" w:cs="Calibri"/>
              </w:rPr>
              <w:t>beamlattice</w:t>
            </w:r>
            <w:proofErr w:type="spellEnd"/>
            <w:r w:rsidR="00F71EA9">
              <w:rPr>
                <w:rFonts w:asciiTheme="minorHAnsi" w:eastAsia="Calibri" w:hAnsiTheme="minorHAnsi" w:cs="Calibri"/>
              </w:rPr>
              <w:t xml:space="preserve"> </w:t>
            </w:r>
            <w:r w:rsidR="00AB710E" w:rsidRPr="00AB710E">
              <w:rPr>
                <w:rFonts w:asciiTheme="minorHAnsi" w:eastAsia="Calibri" w:hAnsiTheme="minorHAnsi" w:cs="Calibri"/>
              </w:rPr>
              <w:t>attributes impact only the rendering of beams on a display, not triangular mesh</w:t>
            </w:r>
          </w:p>
          <w:p w14:paraId="35B85064" w14:textId="77777777" w:rsidR="002D2073" w:rsidRDefault="002D2073" w:rsidP="00F71EA9">
            <w:pPr>
              <w:rPr>
                <w:rFonts w:asciiTheme="minorHAnsi" w:eastAsia="Calibri" w:hAnsiTheme="minorHAnsi" w:cs="Calibri"/>
                <w:b/>
              </w:rPr>
            </w:pPr>
          </w:p>
          <w:p w14:paraId="4745CD3A" w14:textId="4B812D6B"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Demonstrate that omitting </w:t>
            </w:r>
            <w:r w:rsidR="00B86A52">
              <w:rPr>
                <w:rFonts w:asciiTheme="minorHAnsi" w:eastAsia="Calibri" w:hAnsiTheme="minorHAnsi" w:cs="Calibri"/>
              </w:rPr>
              <w:t xml:space="preserve">the </w:t>
            </w:r>
            <w:proofErr w:type="spellStart"/>
            <w:r w:rsidR="00B86A52">
              <w:rPr>
                <w:rFonts w:asciiTheme="minorHAnsi" w:eastAsia="Calibri" w:hAnsiTheme="minorHAnsi" w:cs="Calibri"/>
              </w:rPr>
              <w:t>beamlattice</w:t>
            </w:r>
            <w:proofErr w:type="spellEnd"/>
            <w:r w:rsidR="00B86A52">
              <w:rPr>
                <w:rFonts w:asciiTheme="minorHAnsi" w:eastAsia="Calibri" w:hAnsiTheme="minorHAnsi" w:cs="Calibri"/>
              </w:rPr>
              <w:t xml:space="preserve"> element’s </w:t>
            </w:r>
            <w:r w:rsidR="00B86A52" w:rsidRPr="00B86A52">
              <w:rPr>
                <w:rFonts w:asciiTheme="minorHAnsi" w:eastAsia="Calibri" w:hAnsiTheme="minorHAnsi" w:cs="Calibri"/>
              </w:rPr>
              <w:t xml:space="preserve">cap </w:t>
            </w:r>
            <w:r w:rsidR="00B86A52">
              <w:rPr>
                <w:rFonts w:asciiTheme="minorHAnsi" w:eastAsia="Calibri" w:hAnsiTheme="minorHAnsi" w:cs="Calibri"/>
              </w:rPr>
              <w:t xml:space="preserve">attribute </w:t>
            </w:r>
            <w:r w:rsidR="00B86A52" w:rsidRPr="00B86A52">
              <w:rPr>
                <w:rFonts w:asciiTheme="minorHAnsi" w:eastAsia="Calibri" w:hAnsiTheme="minorHAnsi" w:cs="Calibri"/>
              </w:rPr>
              <w:t xml:space="preserve">and specifying “sphere” </w:t>
            </w:r>
            <w:r w:rsidR="00B86A52">
              <w:rPr>
                <w:rFonts w:asciiTheme="minorHAnsi" w:eastAsia="Calibri" w:hAnsiTheme="minorHAnsi" w:cs="Calibri"/>
              </w:rPr>
              <w:t xml:space="preserve">for this attribute </w:t>
            </w:r>
            <w:r w:rsidR="00B86A52" w:rsidRPr="00B86A52">
              <w:rPr>
                <w:rFonts w:asciiTheme="minorHAnsi" w:eastAsia="Calibri" w:hAnsiTheme="minorHAnsi" w:cs="Calibri"/>
              </w:rPr>
              <w:t>have an equivalent effect</w:t>
            </w:r>
          </w:p>
          <w:p w14:paraId="0644F699" w14:textId="77777777" w:rsidR="002D2073" w:rsidRDefault="002D2073" w:rsidP="00F71EA9">
            <w:pPr>
              <w:rPr>
                <w:rFonts w:asciiTheme="minorHAnsi" w:eastAsia="Calibri" w:hAnsiTheme="minorHAnsi" w:cs="Calibri"/>
                <w:b/>
              </w:rPr>
            </w:pPr>
          </w:p>
          <w:p w14:paraId="5BDEF659" w14:textId="7AF0E318"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Define several beam lattices structures each with a different default beam cap value including hemisphere, sphere, and butt (no beam cap1 or cap2 specified). Use r1 or r2 beam attributes to taper beams such that sphere caps can be differentiated from hemisphere caps</w:t>
            </w:r>
          </w:p>
          <w:p w14:paraId="22EE5A00" w14:textId="77777777" w:rsidR="002D2073" w:rsidRDefault="002D2073" w:rsidP="000E543D">
            <w:pPr>
              <w:rPr>
                <w:rFonts w:asciiTheme="minorHAnsi" w:eastAsia="Calibri" w:hAnsiTheme="minorHAnsi" w:cs="Calibri"/>
                <w:b/>
              </w:rPr>
            </w:pPr>
          </w:p>
          <w:p w14:paraId="001D2C8B" w14:textId="3157867F" w:rsidR="00A66035" w:rsidRPr="004E2EF5" w:rsidRDefault="00F71EA9"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Define just beam </w:t>
            </w:r>
            <w:r w:rsidR="00B86A52">
              <w:rPr>
                <w:rFonts w:asciiTheme="minorHAnsi" w:eastAsia="Calibri" w:hAnsiTheme="minorHAnsi" w:cs="Calibri"/>
              </w:rPr>
              <w:t xml:space="preserve">element’s </w:t>
            </w:r>
            <w:r w:rsidR="00B86A52" w:rsidRPr="00B86A52">
              <w:rPr>
                <w:rFonts w:asciiTheme="minorHAnsi" w:eastAsia="Calibri" w:hAnsiTheme="minorHAnsi" w:cs="Calibri"/>
              </w:rPr>
              <w:t xml:space="preserve">cap1 or cap2 </w:t>
            </w:r>
            <w:r w:rsidR="00B86A52">
              <w:rPr>
                <w:rFonts w:asciiTheme="minorHAnsi" w:eastAsia="Calibri" w:hAnsiTheme="minorHAnsi" w:cs="Calibri"/>
              </w:rPr>
              <w:t xml:space="preserve">element </w:t>
            </w:r>
            <w:r w:rsidR="00B86A52" w:rsidRPr="00B86A52">
              <w:rPr>
                <w:rFonts w:asciiTheme="minorHAnsi" w:eastAsia="Calibri" w:hAnsiTheme="minorHAnsi" w:cs="Calibri"/>
              </w:rPr>
              <w:t>to demonstrate that the cap</w:t>
            </w:r>
            <w:r w:rsidR="00B86A52">
              <w:rPr>
                <w:rFonts w:asciiTheme="minorHAnsi" w:eastAsia="Calibri" w:hAnsiTheme="minorHAnsi" w:cs="Calibri"/>
              </w:rPr>
              <w:t xml:space="preserve"> enumeration not </w:t>
            </w:r>
            <w:r w:rsidR="00B86A52" w:rsidRPr="00B86A52">
              <w:rPr>
                <w:rFonts w:asciiTheme="minorHAnsi" w:eastAsia="Calibri" w:hAnsiTheme="minorHAnsi" w:cs="Calibri"/>
              </w:rPr>
              <w:t xml:space="preserve">defined at the beam level uses the </w:t>
            </w:r>
            <w:proofErr w:type="spellStart"/>
            <w:r w:rsidR="00B86A52" w:rsidRPr="00B86A52">
              <w:rPr>
                <w:rFonts w:asciiTheme="minorHAnsi" w:eastAsia="Calibri" w:hAnsiTheme="minorHAnsi" w:cs="Calibri"/>
              </w:rPr>
              <w:t>beamlattice</w:t>
            </w:r>
            <w:proofErr w:type="spellEnd"/>
            <w:r w:rsidR="00B86A52" w:rsidRPr="00B86A52">
              <w:rPr>
                <w:rFonts w:asciiTheme="minorHAnsi" w:eastAsia="Calibri" w:hAnsiTheme="minorHAnsi" w:cs="Calibri"/>
              </w:rPr>
              <w:t xml:space="preserve"> cap specified. </w:t>
            </w:r>
          </w:p>
        </w:tc>
      </w:tr>
      <w:tr w:rsidR="00F122F7" w:rsidRPr="00BF6411" w14:paraId="24CC05F9" w14:textId="77777777" w:rsidTr="000E543D">
        <w:tc>
          <w:tcPr>
            <w:tcW w:w="2569" w:type="dxa"/>
            <w:tcBorders>
              <w:bottom w:val="single" w:sz="4" w:space="0" w:color="auto"/>
            </w:tcBorders>
            <w:shd w:val="clear" w:color="auto" w:fill="D9D9D9" w:themeFill="background1" w:themeFillShade="D9"/>
          </w:tcPr>
          <w:p w14:paraId="66FB600A"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A04D8D" w14:textId="77777777" w:rsidR="00F122F7" w:rsidRPr="00285823" w:rsidRDefault="00F122F7" w:rsidP="000E543D">
            <w:pPr>
              <w:rPr>
                <w:rFonts w:asciiTheme="minorHAnsi" w:eastAsia="Calibri" w:hAnsiTheme="minorHAnsi" w:cs="Calibri"/>
                <w:b/>
              </w:rPr>
            </w:pPr>
          </w:p>
        </w:tc>
      </w:tr>
    </w:tbl>
    <w:p w14:paraId="7BD05D9C" w14:textId="77777777" w:rsidR="00F122F7" w:rsidRDefault="00F122F7" w:rsidP="00F122F7"/>
    <w:p w14:paraId="03A41FB0" w14:textId="658EAE48" w:rsidR="00F122F7" w:rsidRDefault="00F122F7" w:rsidP="00E937B5">
      <w:pPr>
        <w:pStyle w:val="Heading3"/>
      </w:pPr>
      <w:r>
        <w:t xml:space="preserve"> P_</w:t>
      </w:r>
      <w:r w:rsidR="0011511E" w:rsidRPr="0011511E">
        <w:t xml:space="preserve"> </w:t>
      </w:r>
      <w:r w:rsidR="0011511E">
        <w:t>BXX_</w:t>
      </w:r>
      <w:r>
        <w:t>200</w:t>
      </w:r>
      <w:r w:rsidR="007A2A56">
        <w:t>3</w:t>
      </w:r>
      <w:r>
        <w:t xml:space="preserve"> </w:t>
      </w:r>
      <w:proofErr w:type="spellStart"/>
      <w:r w:rsidR="006F6401">
        <w:t>beamlattice</w:t>
      </w:r>
      <w:proofErr w:type="spellEnd"/>
      <w:r w:rsidR="006F6401">
        <w:t xml:space="preserve"> </w:t>
      </w:r>
      <w:proofErr w:type="spellStart"/>
      <w:r w:rsidR="006F6401">
        <w:t>minlength</w:t>
      </w:r>
      <w:proofErr w:type="spellEnd"/>
    </w:p>
    <w:tbl>
      <w:tblPr>
        <w:tblStyle w:val="TableGrid"/>
        <w:tblW w:w="0" w:type="auto"/>
        <w:tblLook w:val="04A0" w:firstRow="1" w:lastRow="0" w:firstColumn="1" w:lastColumn="0" w:noHBand="0" w:noVBand="1"/>
      </w:tblPr>
      <w:tblGrid>
        <w:gridCol w:w="2569"/>
        <w:gridCol w:w="6781"/>
      </w:tblGrid>
      <w:tr w:rsidR="00F122F7" w:rsidRPr="00BF6411" w14:paraId="500D84AB" w14:textId="77777777" w:rsidTr="000E543D">
        <w:tc>
          <w:tcPr>
            <w:tcW w:w="2569" w:type="dxa"/>
            <w:tcBorders>
              <w:bottom w:val="single" w:sz="4" w:space="0" w:color="auto"/>
            </w:tcBorders>
            <w:shd w:val="clear" w:color="auto" w:fill="D9D9D9" w:themeFill="background1" w:themeFillShade="D9"/>
          </w:tcPr>
          <w:p w14:paraId="4A6059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5E6C7D" w14:textId="77777777" w:rsidR="00F122F7" w:rsidRPr="00BF6411" w:rsidRDefault="00F122F7" w:rsidP="000E543D">
            <w:pPr>
              <w:rPr>
                <w:rFonts w:asciiTheme="minorHAnsi" w:hAnsiTheme="minorHAnsi"/>
              </w:rPr>
            </w:pPr>
          </w:p>
        </w:tc>
        <w:tc>
          <w:tcPr>
            <w:tcW w:w="6781" w:type="dxa"/>
          </w:tcPr>
          <w:p w14:paraId="0AB69755" w14:textId="77777777" w:rsidR="00F122F7" w:rsidRDefault="006F6401" w:rsidP="000E543D">
            <w:pPr>
              <w:rPr>
                <w:rFonts w:asciiTheme="minorHAnsi" w:hAnsiTheme="minorHAnsi"/>
              </w:rPr>
            </w:pPr>
            <w:r>
              <w:rPr>
                <w:rFonts w:asciiTheme="minorHAnsi" w:hAnsiTheme="minorHAnsi"/>
              </w:rPr>
              <w:t xml:space="preserve">Test the </w:t>
            </w:r>
            <w:proofErr w:type="spellStart"/>
            <w:r>
              <w:rPr>
                <w:rFonts w:asciiTheme="minorHAnsi" w:hAnsiTheme="minorHAnsi"/>
              </w:rPr>
              <w:t>beamlattice</w:t>
            </w:r>
            <w:proofErr w:type="spellEnd"/>
            <w:r>
              <w:rPr>
                <w:rFonts w:asciiTheme="minorHAnsi" w:hAnsiTheme="minorHAnsi"/>
              </w:rPr>
              <w:t xml:space="preserve"> element’s </w:t>
            </w:r>
            <w:proofErr w:type="spellStart"/>
            <w:r>
              <w:rPr>
                <w:rFonts w:asciiTheme="minorHAnsi" w:hAnsiTheme="minorHAnsi"/>
              </w:rPr>
              <w:t>minlength</w:t>
            </w:r>
            <w:proofErr w:type="spellEnd"/>
            <w:r>
              <w:rPr>
                <w:rFonts w:asciiTheme="minorHAnsi" w:hAnsiTheme="minorHAnsi"/>
              </w:rPr>
              <w:t xml:space="preserve"> attribute using lattice structures with varying lengths, demonstrating the cutoff at which beam no longer render</w:t>
            </w:r>
          </w:p>
          <w:p w14:paraId="5A74DB4A" w14:textId="2B983F06" w:rsidR="002D2073" w:rsidRPr="00BF6411" w:rsidRDefault="002D2073" w:rsidP="000E543D">
            <w:pPr>
              <w:rPr>
                <w:rFonts w:asciiTheme="minorHAnsi" w:hAnsiTheme="minorHAnsi"/>
              </w:rPr>
            </w:pPr>
          </w:p>
        </w:tc>
      </w:tr>
      <w:tr w:rsidR="00F122F7" w:rsidRPr="00BF6411" w14:paraId="4AD48A3C" w14:textId="77777777" w:rsidTr="000E543D">
        <w:tc>
          <w:tcPr>
            <w:tcW w:w="2569" w:type="dxa"/>
            <w:shd w:val="clear" w:color="auto" w:fill="D9D9D9" w:themeFill="background1" w:themeFillShade="D9"/>
          </w:tcPr>
          <w:p w14:paraId="31A7655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DE7B6E8" w14:textId="77777777" w:rsidR="00F122F7" w:rsidRPr="00BF6411" w:rsidRDefault="00F122F7" w:rsidP="000E543D">
            <w:pPr>
              <w:rPr>
                <w:rFonts w:asciiTheme="minorHAnsi" w:hAnsiTheme="minorHAnsi"/>
              </w:rPr>
            </w:pPr>
          </w:p>
        </w:tc>
        <w:tc>
          <w:tcPr>
            <w:tcW w:w="6781" w:type="dxa"/>
          </w:tcPr>
          <w:p w14:paraId="3D60EF99" w14:textId="09028B14"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 0</w:t>
            </w:r>
            <w:r w:rsidR="00196793">
              <w:rPr>
                <w:rFonts w:asciiTheme="minorHAnsi" w:eastAsia="Verdana" w:hAnsiTheme="minorHAnsi" w:cs="Verdana"/>
              </w:rPr>
              <w:t>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86E2C17" w14:textId="77777777" w:rsidTr="000E543D">
        <w:tc>
          <w:tcPr>
            <w:tcW w:w="2569" w:type="dxa"/>
            <w:shd w:val="clear" w:color="auto" w:fill="D9D9D9" w:themeFill="background1" w:themeFillShade="D9"/>
          </w:tcPr>
          <w:p w14:paraId="56C80ED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53EE2F49" w14:textId="77777777" w:rsidR="00F122F7" w:rsidRPr="00BF6411" w:rsidRDefault="00F122F7" w:rsidP="000E543D">
            <w:pPr>
              <w:rPr>
                <w:rFonts w:asciiTheme="minorHAnsi" w:hAnsiTheme="minorHAnsi"/>
              </w:rPr>
            </w:pPr>
          </w:p>
        </w:tc>
        <w:tc>
          <w:tcPr>
            <w:tcW w:w="6781" w:type="dxa"/>
          </w:tcPr>
          <w:p w14:paraId="7398F3E9" w14:textId="3938582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a beam lattice structure with graduated lengths of beams, demonstrate different </w:t>
            </w:r>
            <w:proofErr w:type="spellStart"/>
            <w:r w:rsidR="006F6401" w:rsidRPr="006F6401">
              <w:rPr>
                <w:rFonts w:asciiTheme="minorHAnsi" w:eastAsia="Calibri" w:hAnsiTheme="minorHAnsi" w:cs="Calibri"/>
              </w:rPr>
              <w:t>minlength</w:t>
            </w:r>
            <w:proofErr w:type="spellEnd"/>
            <w:r w:rsidR="006F6401" w:rsidRPr="006F6401">
              <w:rPr>
                <w:rFonts w:asciiTheme="minorHAnsi" w:eastAsia="Calibri" w:hAnsiTheme="minorHAnsi" w:cs="Calibri"/>
              </w:rPr>
              <w:t xml:space="preserve"> cutoffs.</w:t>
            </w:r>
          </w:p>
          <w:p w14:paraId="021DE4FF" w14:textId="77777777" w:rsidR="002D2073" w:rsidRDefault="002D2073" w:rsidP="000E543D">
            <w:pPr>
              <w:rPr>
                <w:rFonts w:asciiTheme="minorHAnsi" w:eastAsia="Calibri" w:hAnsiTheme="minorHAnsi" w:cs="Calibri"/>
                <w:b/>
              </w:rPr>
            </w:pPr>
          </w:p>
          <w:p w14:paraId="4DD21D2B" w14:textId="1101837C"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a beam lattice structure where all beams are smaller than </w:t>
            </w:r>
            <w:proofErr w:type="spellStart"/>
            <w:r w:rsidR="006F6401" w:rsidRPr="006F6401">
              <w:rPr>
                <w:rFonts w:asciiTheme="minorHAnsi" w:eastAsia="Calibri" w:hAnsiTheme="minorHAnsi" w:cs="Calibri"/>
              </w:rPr>
              <w:t>minlegth</w:t>
            </w:r>
            <w:proofErr w:type="spellEnd"/>
            <w:r w:rsidR="00833EDF">
              <w:rPr>
                <w:rFonts w:asciiTheme="minorHAnsi" w:eastAsia="Calibri" w:hAnsiTheme="minorHAnsi" w:cs="Calibri"/>
              </w:rPr>
              <w:t>. Include a triangular mesh representation so something renders</w:t>
            </w:r>
          </w:p>
          <w:p w14:paraId="28EED6C2" w14:textId="77777777" w:rsidR="00F122F7" w:rsidRDefault="00F122F7" w:rsidP="000E543D">
            <w:pPr>
              <w:rPr>
                <w:rFonts w:asciiTheme="minorHAnsi" w:hAnsiTheme="minorHAnsi"/>
              </w:rPr>
            </w:pPr>
          </w:p>
          <w:p w14:paraId="6A8B8819" w14:textId="2E482C98" w:rsidR="00196793" w:rsidRDefault="00196793" w:rsidP="0019679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Pr>
                <w:rFonts w:asciiTheme="minorHAnsi" w:eastAsia="Calibri" w:hAnsiTheme="minorHAnsi" w:cs="Calibri"/>
              </w:rPr>
              <w:t>-</w:t>
            </w:r>
            <w:r>
              <w:t xml:space="preserve"> </w:t>
            </w:r>
            <w:r w:rsidRPr="001604C9">
              <w:rPr>
                <w:rFonts w:asciiTheme="minorHAnsi" w:eastAsia="Calibri" w:hAnsiTheme="minorHAnsi" w:cs="Calibri"/>
              </w:rPr>
              <w:t xml:space="preserve">Define zero length beam with </w:t>
            </w:r>
            <w:r>
              <w:rPr>
                <w:rFonts w:asciiTheme="minorHAnsi" w:eastAsia="Calibri" w:hAnsiTheme="minorHAnsi" w:cs="Calibri"/>
              </w:rPr>
              <w:t xml:space="preserve">the beam elements </w:t>
            </w:r>
            <w:r w:rsidRPr="001604C9">
              <w:rPr>
                <w:rFonts w:asciiTheme="minorHAnsi" w:eastAsia="Calibri" w:hAnsiTheme="minorHAnsi" w:cs="Calibri"/>
              </w:rPr>
              <w:t xml:space="preserve">v1 and v2 </w:t>
            </w:r>
            <w:r>
              <w:rPr>
                <w:rFonts w:asciiTheme="minorHAnsi" w:eastAsia="Calibri" w:hAnsiTheme="minorHAnsi" w:cs="Calibri"/>
              </w:rPr>
              <w:t xml:space="preserve">attributes </w:t>
            </w:r>
            <w:r w:rsidRPr="001604C9">
              <w:rPr>
                <w:rFonts w:asciiTheme="minorHAnsi" w:eastAsia="Calibri" w:hAnsiTheme="minorHAnsi" w:cs="Calibri"/>
              </w:rPr>
              <w:t xml:space="preserve">pointed </w:t>
            </w:r>
            <w:proofErr w:type="gramStart"/>
            <w:r>
              <w:rPr>
                <w:rFonts w:asciiTheme="minorHAnsi" w:eastAsia="Calibri" w:hAnsiTheme="minorHAnsi" w:cs="Calibri"/>
              </w:rPr>
              <w:t xml:space="preserve">different </w:t>
            </w:r>
            <w:r w:rsidRPr="001604C9">
              <w:rPr>
                <w:rFonts w:asciiTheme="minorHAnsi" w:eastAsia="Calibri" w:hAnsiTheme="minorHAnsi" w:cs="Calibri"/>
              </w:rPr>
              <w:t xml:space="preserve"> vert</w:t>
            </w:r>
            <w:r>
              <w:rPr>
                <w:rFonts w:asciiTheme="minorHAnsi" w:eastAsia="Calibri" w:hAnsiTheme="minorHAnsi" w:cs="Calibri"/>
              </w:rPr>
              <w:t>ices</w:t>
            </w:r>
            <w:proofErr w:type="gramEnd"/>
            <w:r>
              <w:rPr>
                <w:rFonts w:asciiTheme="minorHAnsi" w:eastAsia="Calibri" w:hAnsiTheme="minorHAnsi" w:cs="Calibri"/>
              </w:rPr>
              <w:t xml:space="preserve">. </w:t>
            </w:r>
          </w:p>
          <w:p w14:paraId="6AC9068D" w14:textId="3D0D48D5" w:rsidR="00196793" w:rsidRDefault="00196793" w:rsidP="00196793">
            <w:pPr>
              <w:rPr>
                <w:rFonts w:asciiTheme="minorHAnsi" w:eastAsia="Calibri" w:hAnsiTheme="minorHAnsi" w:cs="Calibri"/>
              </w:rPr>
            </w:pPr>
          </w:p>
          <w:p w14:paraId="18816E38" w14:textId="20A08ADC" w:rsidR="00196793" w:rsidRPr="00EA1272" w:rsidRDefault="00196793" w:rsidP="000E543D">
            <w:pPr>
              <w:rPr>
                <w:rFonts w:asciiTheme="minorHAnsi" w:eastAsia="Calibri" w:hAnsiTheme="minorHAnsi" w:cs="Calibri"/>
              </w:rPr>
            </w:pPr>
          </w:p>
        </w:tc>
      </w:tr>
      <w:tr w:rsidR="00F122F7" w:rsidRPr="00BF6411" w14:paraId="5BA422B1" w14:textId="77777777" w:rsidTr="000E543D">
        <w:tc>
          <w:tcPr>
            <w:tcW w:w="2569" w:type="dxa"/>
            <w:tcBorders>
              <w:bottom w:val="single" w:sz="4" w:space="0" w:color="auto"/>
            </w:tcBorders>
            <w:shd w:val="clear" w:color="auto" w:fill="D9D9D9" w:themeFill="background1" w:themeFillShade="D9"/>
          </w:tcPr>
          <w:p w14:paraId="759E4E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53E8C95" w14:textId="77777777" w:rsidR="00F122F7" w:rsidRPr="00285823" w:rsidRDefault="00F122F7" w:rsidP="000E543D">
            <w:pPr>
              <w:rPr>
                <w:rFonts w:asciiTheme="minorHAnsi" w:eastAsia="Calibri" w:hAnsiTheme="minorHAnsi" w:cs="Calibri"/>
                <w:b/>
              </w:rPr>
            </w:pPr>
          </w:p>
        </w:tc>
      </w:tr>
    </w:tbl>
    <w:p w14:paraId="42D3D617" w14:textId="77777777" w:rsidR="00F122F7" w:rsidRDefault="00F122F7" w:rsidP="00F122F7"/>
    <w:p w14:paraId="74AA6925" w14:textId="77777777" w:rsidR="00F122F7" w:rsidRDefault="00F122F7" w:rsidP="00F122F7"/>
    <w:p w14:paraId="4890A7F4" w14:textId="5D211EA8" w:rsidR="00F122F7" w:rsidRDefault="00F122F7" w:rsidP="00E937B5">
      <w:pPr>
        <w:pStyle w:val="Heading3"/>
      </w:pPr>
      <w:r>
        <w:t xml:space="preserve"> P_</w:t>
      </w:r>
      <w:r w:rsidR="0011511E" w:rsidRPr="0011511E">
        <w:t xml:space="preserve"> </w:t>
      </w:r>
      <w:r w:rsidR="0011511E">
        <w:t>BXX_</w:t>
      </w:r>
      <w:r>
        <w:t>200</w:t>
      </w:r>
      <w:r w:rsidR="007A2A56">
        <w:t>4</w:t>
      </w:r>
      <w:r>
        <w:t xml:space="preserve"> </w:t>
      </w:r>
      <w:proofErr w:type="spellStart"/>
      <w:r w:rsidR="00833EDF">
        <w:t>clippingmode</w:t>
      </w:r>
      <w:proofErr w:type="spellEnd"/>
      <w:r w:rsidR="00833EDF">
        <w:t xml:space="preserve"> and </w:t>
      </w:r>
      <w:proofErr w:type="spellStart"/>
      <w:r w:rsidR="00833EDF">
        <w:t>clippingmesh</w:t>
      </w:r>
      <w:proofErr w:type="spellEnd"/>
    </w:p>
    <w:tbl>
      <w:tblPr>
        <w:tblStyle w:val="TableGrid"/>
        <w:tblW w:w="0" w:type="auto"/>
        <w:tblLook w:val="04A0" w:firstRow="1" w:lastRow="0" w:firstColumn="1" w:lastColumn="0" w:noHBand="0" w:noVBand="1"/>
      </w:tblPr>
      <w:tblGrid>
        <w:gridCol w:w="2569"/>
        <w:gridCol w:w="6781"/>
      </w:tblGrid>
      <w:tr w:rsidR="00F122F7" w:rsidRPr="00BF6411" w14:paraId="7717618B" w14:textId="77777777" w:rsidTr="000E543D">
        <w:tc>
          <w:tcPr>
            <w:tcW w:w="2569" w:type="dxa"/>
            <w:tcBorders>
              <w:bottom w:val="single" w:sz="4" w:space="0" w:color="auto"/>
            </w:tcBorders>
            <w:shd w:val="clear" w:color="auto" w:fill="D9D9D9" w:themeFill="background1" w:themeFillShade="D9"/>
          </w:tcPr>
          <w:p w14:paraId="70880AB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E0EF3FB" w14:textId="77777777" w:rsidR="00F122F7" w:rsidRPr="00BF6411" w:rsidRDefault="00F122F7" w:rsidP="000E543D">
            <w:pPr>
              <w:rPr>
                <w:rFonts w:asciiTheme="minorHAnsi" w:hAnsiTheme="minorHAnsi"/>
              </w:rPr>
            </w:pPr>
          </w:p>
        </w:tc>
        <w:tc>
          <w:tcPr>
            <w:tcW w:w="6781" w:type="dxa"/>
          </w:tcPr>
          <w:p w14:paraId="1C67B5DC" w14:textId="77777777" w:rsidR="00F122F7" w:rsidRDefault="00833EDF" w:rsidP="000E543D">
            <w:pPr>
              <w:rPr>
                <w:rFonts w:asciiTheme="minorHAnsi" w:hAnsiTheme="minorHAnsi"/>
              </w:rPr>
            </w:pPr>
            <w:r>
              <w:rPr>
                <w:rFonts w:asciiTheme="minorHAnsi" w:hAnsiTheme="minorHAnsi"/>
              </w:rPr>
              <w:t>Utilize the inside and outside clipping modes with a variant of triangular mesh geometries to clip beam lattice structures</w:t>
            </w:r>
          </w:p>
          <w:p w14:paraId="0EB2A959" w14:textId="19D85CAA" w:rsidR="002D2073" w:rsidRPr="00BF6411" w:rsidRDefault="002D2073" w:rsidP="000E543D">
            <w:pPr>
              <w:rPr>
                <w:rFonts w:asciiTheme="minorHAnsi" w:hAnsiTheme="minorHAnsi"/>
              </w:rPr>
            </w:pPr>
          </w:p>
        </w:tc>
      </w:tr>
      <w:tr w:rsidR="00F122F7" w:rsidRPr="00BF6411" w14:paraId="4A7C9046" w14:textId="77777777" w:rsidTr="00833EDF">
        <w:trPr>
          <w:trHeight w:val="548"/>
        </w:trPr>
        <w:tc>
          <w:tcPr>
            <w:tcW w:w="2569" w:type="dxa"/>
            <w:shd w:val="clear" w:color="auto" w:fill="D9D9D9" w:themeFill="background1" w:themeFillShade="D9"/>
          </w:tcPr>
          <w:p w14:paraId="570603C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CCB29D5" w14:textId="77777777" w:rsidR="00F122F7" w:rsidRPr="00BF6411" w:rsidRDefault="00F122F7" w:rsidP="000E543D">
            <w:pPr>
              <w:rPr>
                <w:rFonts w:asciiTheme="minorHAnsi" w:hAnsiTheme="minorHAnsi"/>
              </w:rPr>
            </w:pPr>
          </w:p>
        </w:tc>
        <w:tc>
          <w:tcPr>
            <w:tcW w:w="6781" w:type="dxa"/>
          </w:tcPr>
          <w:p w14:paraId="391089A0" w14:textId="656D5CE4" w:rsidR="00F122F7" w:rsidRPr="00BF6411" w:rsidRDefault="00F122F7" w:rsidP="000E543D">
            <w:pPr>
              <w:rPr>
                <w:rFonts w:asciiTheme="minorHAnsi" w:hAnsiTheme="minorHAnsi"/>
              </w:rPr>
            </w:pPr>
            <w:r w:rsidRPr="00BF6411">
              <w:rPr>
                <w:rFonts w:asciiTheme="minorHAnsi" w:eastAsia="Verdana" w:hAnsiTheme="minorHAnsi" w:cs="Verdana"/>
              </w:rPr>
              <w:t>01</w:t>
            </w:r>
            <w:r w:rsidR="00833EDF">
              <w:rPr>
                <w:rFonts w:asciiTheme="minorHAnsi" w:eastAsia="Verdana" w:hAnsiTheme="minorHAnsi" w:cs="Verdana"/>
              </w:rPr>
              <w:t xml:space="preserve"> to 06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30C0636" w14:textId="77777777" w:rsidTr="000E543D">
        <w:tc>
          <w:tcPr>
            <w:tcW w:w="2569" w:type="dxa"/>
            <w:shd w:val="clear" w:color="auto" w:fill="D9D9D9" w:themeFill="background1" w:themeFillShade="D9"/>
          </w:tcPr>
          <w:p w14:paraId="27B79C6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49F8067D" w14:textId="77777777" w:rsidR="00F122F7" w:rsidRPr="00BF6411" w:rsidRDefault="00F122F7" w:rsidP="000E543D">
            <w:pPr>
              <w:rPr>
                <w:rFonts w:asciiTheme="minorHAnsi" w:hAnsiTheme="minorHAnsi"/>
              </w:rPr>
            </w:pPr>
          </w:p>
        </w:tc>
        <w:tc>
          <w:tcPr>
            <w:tcW w:w="6781" w:type="dxa"/>
          </w:tcPr>
          <w:p w14:paraId="7F6537E7" w14:textId="79AE1D21"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omitting </w:t>
            </w:r>
            <w:proofErr w:type="spellStart"/>
            <w:proofErr w:type="gram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w:t>
            </w:r>
            <w:r w:rsidR="00650B58">
              <w:rPr>
                <w:rFonts w:asciiTheme="minorHAnsi" w:eastAsia="Calibri" w:hAnsiTheme="minorHAnsi" w:cs="Calibri"/>
              </w:rPr>
              <w:t xml:space="preserve"> has</w:t>
            </w:r>
            <w:proofErr w:type="gramEnd"/>
            <w:r w:rsidR="00650B58">
              <w:rPr>
                <w:rFonts w:asciiTheme="minorHAnsi" w:eastAsia="Calibri" w:hAnsiTheme="minorHAnsi" w:cs="Calibri"/>
              </w:rPr>
              <w:t xml:space="preserve"> the </w:t>
            </w:r>
            <w:r w:rsidRPr="00833EDF">
              <w:rPr>
                <w:rFonts w:asciiTheme="minorHAnsi" w:eastAsia="Calibri" w:hAnsiTheme="minorHAnsi" w:cs="Calibri"/>
              </w:rPr>
              <w:t xml:space="preserve">effect of doing nothing even if a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is defined</w:t>
            </w:r>
          </w:p>
          <w:p w14:paraId="2C232B38" w14:textId="1BA5976E" w:rsidR="002D2073" w:rsidRDefault="002D2073" w:rsidP="00833EDF">
            <w:pPr>
              <w:rPr>
                <w:rFonts w:asciiTheme="minorHAnsi" w:eastAsia="Calibri" w:hAnsiTheme="minorHAnsi" w:cs="Calibri"/>
                <w:b/>
              </w:rPr>
            </w:pPr>
          </w:p>
          <w:p w14:paraId="776A74CD" w14:textId="2A98FAC6" w:rsidR="00650B58" w:rsidRDefault="00650B58" w:rsidP="00650B5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specifying “none” </w:t>
            </w:r>
            <w:r>
              <w:rPr>
                <w:rFonts w:asciiTheme="minorHAnsi" w:eastAsia="Calibri" w:hAnsiTheme="minorHAnsi" w:cs="Calibri"/>
              </w:rPr>
              <w:t xml:space="preserve">has </w:t>
            </w:r>
            <w:proofErr w:type="gramStart"/>
            <w:r>
              <w:rPr>
                <w:rFonts w:asciiTheme="minorHAnsi" w:eastAsia="Calibri" w:hAnsiTheme="minorHAnsi" w:cs="Calibri"/>
              </w:rPr>
              <w:t xml:space="preserve">the </w:t>
            </w:r>
            <w:r w:rsidRPr="00833EDF">
              <w:rPr>
                <w:rFonts w:asciiTheme="minorHAnsi" w:eastAsia="Calibri" w:hAnsiTheme="minorHAnsi" w:cs="Calibri"/>
              </w:rPr>
              <w:t xml:space="preserve"> effect</w:t>
            </w:r>
            <w:proofErr w:type="gramEnd"/>
            <w:r w:rsidRPr="00833EDF">
              <w:rPr>
                <w:rFonts w:asciiTheme="minorHAnsi" w:eastAsia="Calibri" w:hAnsiTheme="minorHAnsi" w:cs="Calibri"/>
              </w:rPr>
              <w:t xml:space="preserve"> of doing nothing even if a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is defined</w:t>
            </w:r>
          </w:p>
          <w:p w14:paraId="130D11A4" w14:textId="77777777" w:rsidR="00650B58" w:rsidRDefault="00650B58" w:rsidP="00833EDF">
            <w:pPr>
              <w:rPr>
                <w:rFonts w:asciiTheme="minorHAnsi" w:eastAsia="Calibri" w:hAnsiTheme="minorHAnsi" w:cs="Calibri"/>
                <w:b/>
              </w:rPr>
            </w:pPr>
          </w:p>
          <w:p w14:paraId="691EA33C" w14:textId="6BC17D18"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inside clipping</w:t>
            </w:r>
          </w:p>
          <w:p w14:paraId="4910EBA3" w14:textId="03C16CDE" w:rsidR="002D2073" w:rsidRDefault="002D2073" w:rsidP="00833EDF">
            <w:pPr>
              <w:rPr>
                <w:rFonts w:asciiTheme="minorHAnsi" w:eastAsia="Calibri" w:hAnsiTheme="minorHAnsi" w:cs="Calibri"/>
                <w:b/>
              </w:rPr>
            </w:pPr>
          </w:p>
          <w:p w14:paraId="5954C36E" w14:textId="15993F29" w:rsidR="002F3B32" w:rsidRDefault="002F3B32" w:rsidP="002F3B32">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outside clipping</w:t>
            </w:r>
          </w:p>
          <w:p w14:paraId="65145D86" w14:textId="77777777" w:rsidR="002F3B32" w:rsidRDefault="002F3B32" w:rsidP="00833EDF">
            <w:pPr>
              <w:rPr>
                <w:rFonts w:asciiTheme="minorHAnsi" w:eastAsia="Calibri" w:hAnsiTheme="minorHAnsi" w:cs="Calibri"/>
                <w:b/>
              </w:rPr>
            </w:pPr>
          </w:p>
          <w:p w14:paraId="57691AA0" w14:textId="2E5DEC2E"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inside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w:t>
            </w:r>
            <w:proofErr w:type="gramStart"/>
            <w:r w:rsidRPr="00833EDF">
              <w:rPr>
                <w:rFonts w:asciiTheme="minorHAnsi" w:eastAsia="Calibri" w:hAnsiTheme="minorHAnsi" w:cs="Calibri"/>
              </w:rPr>
              <w:t>object</w:t>
            </w:r>
            <w:r w:rsidR="003F7730">
              <w:rPr>
                <w:rFonts w:asciiTheme="minorHAnsi" w:eastAsia="Calibri" w:hAnsiTheme="minorHAnsi" w:cs="Calibri"/>
              </w:rPr>
              <w:t xml:space="preserve">  with</w:t>
            </w:r>
            <w:proofErr w:type="gramEnd"/>
            <w:r w:rsidR="003F7730">
              <w:rPr>
                <w:rFonts w:asciiTheme="minorHAnsi" w:eastAsia="Calibri" w:hAnsiTheme="minorHAnsi" w:cs="Calibri"/>
              </w:rPr>
              <w:t xml:space="preserve"> mesh and lattice part of same object</w:t>
            </w:r>
          </w:p>
          <w:p w14:paraId="33947A1C" w14:textId="6EEBB4D4" w:rsidR="002D2073" w:rsidRDefault="002D2073" w:rsidP="00833EDF">
            <w:pPr>
              <w:rPr>
                <w:rFonts w:asciiTheme="minorHAnsi" w:eastAsia="Calibri" w:hAnsiTheme="minorHAnsi" w:cs="Calibri"/>
                <w:b/>
              </w:rPr>
            </w:pPr>
          </w:p>
          <w:p w14:paraId="5F3DD916" w14:textId="78949843" w:rsidR="000C2268" w:rsidRDefault="000C2268" w:rsidP="000C22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outside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w:t>
            </w:r>
            <w:proofErr w:type="gramStart"/>
            <w:r w:rsidRPr="00833EDF">
              <w:rPr>
                <w:rFonts w:asciiTheme="minorHAnsi" w:eastAsia="Calibri" w:hAnsiTheme="minorHAnsi" w:cs="Calibri"/>
              </w:rPr>
              <w:t>object</w:t>
            </w:r>
            <w:r w:rsidR="003F7730">
              <w:rPr>
                <w:rFonts w:asciiTheme="minorHAnsi" w:eastAsia="Calibri" w:hAnsiTheme="minorHAnsi" w:cs="Calibri"/>
              </w:rPr>
              <w:t xml:space="preserve">  with</w:t>
            </w:r>
            <w:proofErr w:type="gramEnd"/>
            <w:r w:rsidR="003F7730">
              <w:rPr>
                <w:rFonts w:asciiTheme="minorHAnsi" w:eastAsia="Calibri" w:hAnsiTheme="minorHAnsi" w:cs="Calibri"/>
              </w:rPr>
              <w:t xml:space="preserve"> mesh and lattice part of same object</w:t>
            </w:r>
          </w:p>
          <w:p w14:paraId="56C5042B" w14:textId="77777777" w:rsidR="000C2268" w:rsidRDefault="000C2268" w:rsidP="00833EDF">
            <w:pPr>
              <w:rPr>
                <w:rFonts w:asciiTheme="minorHAnsi" w:eastAsia="Calibri" w:hAnsiTheme="minorHAnsi" w:cs="Calibri"/>
                <w:b/>
              </w:rPr>
            </w:pPr>
          </w:p>
          <w:p w14:paraId="762F4031" w14:textId="2E41AF6A"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833EDF">
              <w:rPr>
                <w:rFonts w:asciiTheme="minorHAnsi" w:eastAsia="Calibri" w:hAnsiTheme="minorHAnsi" w:cs="Calibri"/>
              </w:rPr>
              <w:t xml:space="preserve">Exercise </w:t>
            </w:r>
            <w:r w:rsidR="00243966">
              <w:rPr>
                <w:rFonts w:asciiTheme="minorHAnsi" w:eastAsia="Calibri" w:hAnsiTheme="minorHAnsi" w:cs="Calibri"/>
              </w:rPr>
              <w:t>several complex</w:t>
            </w:r>
            <w:r w:rsidRPr="00833EDF">
              <w:rPr>
                <w:rFonts w:asciiTheme="minorHAnsi" w:eastAsia="Calibri" w:hAnsiTheme="minorHAnsi" w:cs="Calibri"/>
              </w:rPr>
              <w:t xml:space="preserve"> mesh geometries used as a </w:t>
            </w:r>
            <w:proofErr w:type="spellStart"/>
            <w:r w:rsidRPr="00833EDF">
              <w:rPr>
                <w:rFonts w:asciiTheme="minorHAnsi" w:eastAsia="Calibri" w:hAnsiTheme="minorHAnsi" w:cs="Calibri"/>
              </w:rPr>
              <w:t>clippingmesh</w:t>
            </w:r>
            <w:proofErr w:type="spellEnd"/>
            <w:r w:rsidR="00441407">
              <w:rPr>
                <w:rFonts w:asciiTheme="minorHAnsi" w:eastAsia="Calibri" w:hAnsiTheme="minorHAnsi" w:cs="Calibri"/>
              </w:rPr>
              <w:t xml:space="preserve"> using both inside and outside clipping</w:t>
            </w:r>
          </w:p>
          <w:p w14:paraId="18F7A9EF" w14:textId="77777777" w:rsidR="002D2073" w:rsidRDefault="002D2073" w:rsidP="00833EDF">
            <w:pPr>
              <w:rPr>
                <w:rFonts w:asciiTheme="minorHAnsi" w:eastAsia="Calibri" w:hAnsiTheme="minorHAnsi" w:cs="Calibri"/>
                <w:b/>
              </w:rPr>
            </w:pPr>
          </w:p>
          <w:p w14:paraId="0DBE905D" w14:textId="06B91E32"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effect where there is no intersect between the beam lattice and the </w:t>
            </w:r>
            <w:proofErr w:type="spellStart"/>
            <w:r w:rsidRPr="00833EDF">
              <w:rPr>
                <w:rFonts w:asciiTheme="minorHAnsi" w:eastAsia="Calibri" w:hAnsiTheme="minorHAnsi" w:cs="Calibri"/>
              </w:rPr>
              <w:t>clippingmesh</w:t>
            </w:r>
            <w:proofErr w:type="spellEnd"/>
            <w:r w:rsidR="00EB61F9">
              <w:rPr>
                <w:rFonts w:asciiTheme="minorHAnsi" w:eastAsia="Calibri" w:hAnsiTheme="minorHAnsi" w:cs="Calibri"/>
              </w:rPr>
              <w:t xml:space="preserve"> using both inside and outside clipping mode. For inside, no beams will get clipped, for outside all beams will get clipped.</w:t>
            </w:r>
          </w:p>
          <w:p w14:paraId="37D3E8CB" w14:textId="77777777" w:rsidR="002D2073" w:rsidRDefault="002D2073" w:rsidP="00833EDF">
            <w:pPr>
              <w:rPr>
                <w:rFonts w:asciiTheme="minorHAnsi" w:eastAsia="Calibri" w:hAnsiTheme="minorHAnsi" w:cs="Calibri"/>
                <w:b/>
              </w:rPr>
            </w:pPr>
          </w:p>
          <w:p w14:paraId="206E5E14" w14:textId="3565B569" w:rsidR="00EB61F9" w:rsidRDefault="00833EDF" w:rsidP="00EB61F9">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9</w:t>
            </w:r>
            <w:r w:rsidR="00EB61F9" w:rsidRPr="00BF6411">
              <w:rPr>
                <w:rFonts w:asciiTheme="minorHAnsi" w:eastAsia="Calibri" w:hAnsiTheme="minorHAnsi" w:cs="Calibri"/>
              </w:rPr>
              <w:t xml:space="preserve"> </w:t>
            </w:r>
            <w:r w:rsidR="00EB61F9" w:rsidRPr="008B2F87">
              <w:rPr>
                <w:rFonts w:asciiTheme="minorHAnsi" w:eastAsia="Calibri" w:hAnsiTheme="minorHAnsi" w:cs="Calibri"/>
                <w:b/>
              </w:rPr>
              <w:t>–</w:t>
            </w:r>
            <w:r w:rsidR="00EB61F9" w:rsidRPr="00BF6411">
              <w:rPr>
                <w:rFonts w:asciiTheme="minorHAnsi" w:eastAsia="Calibri" w:hAnsiTheme="minorHAnsi" w:cs="Calibri"/>
              </w:rPr>
              <w:t xml:space="preserve"> </w:t>
            </w:r>
            <w:r w:rsidR="00EB61F9" w:rsidRPr="00833EDF">
              <w:rPr>
                <w:rFonts w:asciiTheme="minorHAnsi" w:eastAsia="Calibri" w:hAnsiTheme="minorHAnsi" w:cs="Calibri"/>
              </w:rPr>
              <w:t xml:space="preserve">Demonstrate effect where there is </w:t>
            </w:r>
            <w:r w:rsidR="00EB61F9">
              <w:rPr>
                <w:rFonts w:asciiTheme="minorHAnsi" w:eastAsia="Calibri" w:hAnsiTheme="minorHAnsi" w:cs="Calibri"/>
              </w:rPr>
              <w:t xml:space="preserve">a 100% </w:t>
            </w:r>
            <w:r w:rsidR="00EB61F9" w:rsidRPr="00833EDF">
              <w:rPr>
                <w:rFonts w:asciiTheme="minorHAnsi" w:eastAsia="Calibri" w:hAnsiTheme="minorHAnsi" w:cs="Calibri"/>
              </w:rPr>
              <w:t xml:space="preserve">intersect between the beam lattice and the </w:t>
            </w:r>
            <w:proofErr w:type="spellStart"/>
            <w:r w:rsidR="00EB61F9" w:rsidRPr="00833EDF">
              <w:rPr>
                <w:rFonts w:asciiTheme="minorHAnsi" w:eastAsia="Calibri" w:hAnsiTheme="minorHAnsi" w:cs="Calibri"/>
              </w:rPr>
              <w:t>clippingmesh</w:t>
            </w:r>
            <w:proofErr w:type="spellEnd"/>
            <w:r w:rsidR="00EB61F9">
              <w:rPr>
                <w:rFonts w:asciiTheme="minorHAnsi" w:eastAsia="Calibri" w:hAnsiTheme="minorHAnsi" w:cs="Calibri"/>
              </w:rPr>
              <w:t xml:space="preserve"> using both inside and outside clipping mode. For inside, all beams will get clipped, for outside no beams will get clipped.</w:t>
            </w:r>
          </w:p>
          <w:p w14:paraId="19ED5D94" w14:textId="562B7B5B" w:rsidR="00240531" w:rsidRDefault="00240531" w:rsidP="00EB61F9">
            <w:pPr>
              <w:rPr>
                <w:rFonts w:asciiTheme="minorHAnsi" w:eastAsia="Calibri" w:hAnsiTheme="minorHAnsi" w:cs="Calibri"/>
              </w:rPr>
            </w:pPr>
          </w:p>
          <w:p w14:paraId="5D282D52" w14:textId="048F8264" w:rsidR="00240531" w:rsidRDefault="00240531" w:rsidP="00EB61F9">
            <w:pPr>
              <w:rPr>
                <w:rFonts w:asciiTheme="minorHAnsi" w:eastAsia="Calibri" w:hAnsiTheme="minorHAnsi" w:cs="Calibri"/>
              </w:rPr>
            </w:pPr>
            <w:r w:rsidRPr="00240531">
              <w:rPr>
                <w:rFonts w:asciiTheme="minorHAnsi" w:eastAsia="Calibri" w:hAnsiTheme="minorHAnsi" w:cs="Calibri"/>
                <w:b/>
                <w:bCs/>
              </w:rPr>
              <w:t>10</w:t>
            </w:r>
            <w:r>
              <w:rPr>
                <w:rFonts w:asciiTheme="minorHAnsi" w:eastAsia="Calibri" w:hAnsiTheme="minorHAnsi" w:cs="Calibri"/>
              </w:rPr>
              <w:t xml:space="preserve"> - </w:t>
            </w:r>
            <w:r w:rsidRPr="00240531">
              <w:rPr>
                <w:rFonts w:asciiTheme="minorHAnsi" w:eastAsia="Calibri" w:hAnsiTheme="minorHAnsi" w:cs="Calibri"/>
              </w:rPr>
              <w:t xml:space="preserve">Demonstrate that specifying a </w:t>
            </w:r>
            <w:proofErr w:type="spellStart"/>
            <w:r w:rsidRPr="00240531">
              <w:rPr>
                <w:rFonts w:asciiTheme="minorHAnsi" w:eastAsia="Calibri" w:hAnsiTheme="minorHAnsi" w:cs="Calibri"/>
              </w:rPr>
              <w:t>clippingmode</w:t>
            </w:r>
            <w:proofErr w:type="spellEnd"/>
            <w:r w:rsidRPr="00240531">
              <w:rPr>
                <w:rFonts w:asciiTheme="minorHAnsi" w:eastAsia="Calibri" w:hAnsiTheme="minorHAnsi" w:cs="Calibri"/>
              </w:rPr>
              <w:t xml:space="preserve"> of “none” with no </w:t>
            </w:r>
            <w:proofErr w:type="spellStart"/>
            <w:r w:rsidRPr="00240531">
              <w:rPr>
                <w:rFonts w:asciiTheme="minorHAnsi" w:eastAsia="Calibri" w:hAnsiTheme="minorHAnsi" w:cs="Calibri"/>
              </w:rPr>
              <w:t>clippingmesh</w:t>
            </w:r>
            <w:proofErr w:type="spellEnd"/>
            <w:r w:rsidRPr="00240531">
              <w:rPr>
                <w:rFonts w:asciiTheme="minorHAnsi" w:eastAsia="Calibri" w:hAnsiTheme="minorHAnsi" w:cs="Calibri"/>
              </w:rPr>
              <w:t xml:space="preserve"> defined does not cause the rendered to generate an exception</w:t>
            </w:r>
          </w:p>
          <w:p w14:paraId="508A9B1C" w14:textId="17AD008F" w:rsidR="00441407" w:rsidRPr="00240531" w:rsidRDefault="00441407" w:rsidP="00441407">
            <w:pPr>
              <w:rPr>
                <w:rFonts w:asciiTheme="minorHAnsi" w:eastAsia="Calibri" w:hAnsiTheme="minorHAnsi" w:cs="Calibri"/>
              </w:rPr>
            </w:pPr>
          </w:p>
          <w:p w14:paraId="130E81E2" w14:textId="300A3048" w:rsidR="00441407" w:rsidRDefault="003F7730" w:rsidP="00441407">
            <w:pPr>
              <w:rPr>
                <w:rFonts w:asciiTheme="minorHAnsi" w:hAnsiTheme="minorHAnsi"/>
              </w:rPr>
            </w:pPr>
            <w:r>
              <w:rPr>
                <w:rFonts w:asciiTheme="minorHAnsi" w:hAnsiTheme="minorHAnsi"/>
              </w:rPr>
              <w:t xml:space="preserve">11 -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inside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w:t>
            </w:r>
            <w:proofErr w:type="gramStart"/>
            <w:r w:rsidRPr="00833EDF">
              <w:rPr>
                <w:rFonts w:asciiTheme="minorHAnsi" w:eastAsia="Calibri" w:hAnsiTheme="minorHAnsi" w:cs="Calibri"/>
              </w:rPr>
              <w:t>object</w:t>
            </w:r>
            <w:r>
              <w:rPr>
                <w:rFonts w:asciiTheme="minorHAnsi" w:eastAsia="Calibri" w:hAnsiTheme="minorHAnsi" w:cs="Calibri"/>
              </w:rPr>
              <w:t xml:space="preserve">  with</w:t>
            </w:r>
            <w:proofErr w:type="gramEnd"/>
            <w:r>
              <w:rPr>
                <w:rFonts w:asciiTheme="minorHAnsi" w:eastAsia="Calibri" w:hAnsiTheme="minorHAnsi" w:cs="Calibri"/>
              </w:rPr>
              <w:t xml:space="preserve"> mesh and lattice as separate objects</w:t>
            </w:r>
          </w:p>
          <w:p w14:paraId="42F22381" w14:textId="77777777" w:rsidR="003F7730" w:rsidRDefault="003F7730" w:rsidP="00441407">
            <w:pPr>
              <w:rPr>
                <w:rFonts w:asciiTheme="minorHAnsi" w:hAnsiTheme="minorHAnsi"/>
              </w:rPr>
            </w:pPr>
          </w:p>
          <w:p w14:paraId="5E48F0F1" w14:textId="54453D92" w:rsidR="00D56FEC" w:rsidRDefault="00D56FEC" w:rsidP="00D56FEC">
            <w:pPr>
              <w:rPr>
                <w:rFonts w:asciiTheme="minorHAnsi" w:hAnsiTheme="minorHAnsi"/>
              </w:rPr>
            </w:pPr>
            <w:r>
              <w:rPr>
                <w:rFonts w:asciiTheme="minorHAnsi" w:hAnsiTheme="minorHAnsi"/>
              </w:rPr>
              <w:t xml:space="preserve">12 -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w:t>
            </w:r>
            <w:r>
              <w:rPr>
                <w:rFonts w:asciiTheme="minorHAnsi" w:eastAsia="Calibri" w:hAnsiTheme="minorHAnsi" w:cs="Calibri"/>
              </w:rPr>
              <w:t>outside</w:t>
            </w:r>
            <w:r w:rsidRPr="00833EDF">
              <w:rPr>
                <w:rFonts w:asciiTheme="minorHAnsi" w:eastAsia="Calibri" w:hAnsiTheme="minorHAnsi" w:cs="Calibri"/>
              </w:rPr>
              <w:t xml:space="preserv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w:t>
            </w:r>
            <w:proofErr w:type="gramStart"/>
            <w:r w:rsidRPr="00833EDF">
              <w:rPr>
                <w:rFonts w:asciiTheme="minorHAnsi" w:eastAsia="Calibri" w:hAnsiTheme="minorHAnsi" w:cs="Calibri"/>
              </w:rPr>
              <w:t>object</w:t>
            </w:r>
            <w:r>
              <w:rPr>
                <w:rFonts w:asciiTheme="minorHAnsi" w:eastAsia="Calibri" w:hAnsiTheme="minorHAnsi" w:cs="Calibri"/>
              </w:rPr>
              <w:t xml:space="preserve">  with</w:t>
            </w:r>
            <w:proofErr w:type="gramEnd"/>
            <w:r>
              <w:rPr>
                <w:rFonts w:asciiTheme="minorHAnsi" w:eastAsia="Calibri" w:hAnsiTheme="minorHAnsi" w:cs="Calibri"/>
              </w:rPr>
              <w:t xml:space="preserve"> mesh and lattice as separate objects</w:t>
            </w:r>
          </w:p>
          <w:p w14:paraId="743E3F37" w14:textId="0EE0037A" w:rsidR="00D56FEC" w:rsidRPr="00554D99" w:rsidRDefault="00D56FEC" w:rsidP="00441407">
            <w:pPr>
              <w:rPr>
                <w:rFonts w:asciiTheme="minorHAnsi" w:hAnsiTheme="minorHAnsi"/>
              </w:rPr>
            </w:pPr>
          </w:p>
        </w:tc>
      </w:tr>
      <w:tr w:rsidR="00F122F7" w:rsidRPr="00BF6411" w14:paraId="08093A6B" w14:textId="77777777" w:rsidTr="000E543D">
        <w:tc>
          <w:tcPr>
            <w:tcW w:w="2569" w:type="dxa"/>
            <w:tcBorders>
              <w:bottom w:val="single" w:sz="4" w:space="0" w:color="auto"/>
            </w:tcBorders>
            <w:shd w:val="clear" w:color="auto" w:fill="D9D9D9" w:themeFill="background1" w:themeFillShade="D9"/>
          </w:tcPr>
          <w:p w14:paraId="4F570861"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8E94502" w14:textId="77777777" w:rsidR="00F122F7" w:rsidRPr="00285823" w:rsidRDefault="00F122F7" w:rsidP="000E543D">
            <w:pPr>
              <w:rPr>
                <w:rFonts w:asciiTheme="minorHAnsi" w:eastAsia="Calibri" w:hAnsiTheme="minorHAnsi" w:cs="Calibri"/>
                <w:b/>
              </w:rPr>
            </w:pPr>
          </w:p>
        </w:tc>
      </w:tr>
    </w:tbl>
    <w:p w14:paraId="6512C26E" w14:textId="77777777" w:rsidR="00F122F7" w:rsidRDefault="00F122F7" w:rsidP="00F122F7"/>
    <w:p w14:paraId="63A8FDCE" w14:textId="77777777" w:rsidR="00F122F7" w:rsidRDefault="00F122F7" w:rsidP="00F122F7"/>
    <w:p w14:paraId="651DACB0" w14:textId="1413F5A4" w:rsidR="00F122F7" w:rsidRDefault="00F122F7" w:rsidP="00E937B5">
      <w:pPr>
        <w:pStyle w:val="Heading3"/>
      </w:pPr>
      <w:r>
        <w:t xml:space="preserve"> P_</w:t>
      </w:r>
      <w:r w:rsidR="0011511E" w:rsidRPr="0011511E">
        <w:t xml:space="preserve"> </w:t>
      </w:r>
      <w:r w:rsidR="0011511E">
        <w:t>BXX_</w:t>
      </w:r>
      <w:r>
        <w:t>200</w:t>
      </w:r>
      <w:r w:rsidR="007A2A56">
        <w:t>5</w:t>
      </w:r>
      <w:r>
        <w:t xml:space="preserve"> </w:t>
      </w:r>
      <w:proofErr w:type="spellStart"/>
      <w:r w:rsidR="00E42048">
        <w:t>representationmesh</w:t>
      </w:r>
      <w:proofErr w:type="spellEnd"/>
    </w:p>
    <w:tbl>
      <w:tblPr>
        <w:tblStyle w:val="TableGrid"/>
        <w:tblW w:w="0" w:type="auto"/>
        <w:tblLook w:val="04A0" w:firstRow="1" w:lastRow="0" w:firstColumn="1" w:lastColumn="0" w:noHBand="0" w:noVBand="1"/>
      </w:tblPr>
      <w:tblGrid>
        <w:gridCol w:w="2569"/>
        <w:gridCol w:w="6781"/>
      </w:tblGrid>
      <w:tr w:rsidR="00F122F7" w:rsidRPr="00BF6411" w14:paraId="2C0D9341" w14:textId="77777777" w:rsidTr="000E543D">
        <w:tc>
          <w:tcPr>
            <w:tcW w:w="2569" w:type="dxa"/>
            <w:tcBorders>
              <w:bottom w:val="single" w:sz="4" w:space="0" w:color="auto"/>
            </w:tcBorders>
            <w:shd w:val="clear" w:color="auto" w:fill="D9D9D9" w:themeFill="background1" w:themeFillShade="D9"/>
          </w:tcPr>
          <w:p w14:paraId="3E76C88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F704A2" w14:textId="77777777" w:rsidR="00F122F7" w:rsidRPr="00BF6411" w:rsidRDefault="00F122F7" w:rsidP="000E543D">
            <w:pPr>
              <w:rPr>
                <w:rFonts w:asciiTheme="minorHAnsi" w:hAnsiTheme="minorHAnsi"/>
              </w:rPr>
            </w:pPr>
          </w:p>
        </w:tc>
        <w:tc>
          <w:tcPr>
            <w:tcW w:w="6781" w:type="dxa"/>
          </w:tcPr>
          <w:p w14:paraId="387999C9" w14:textId="61A86B45" w:rsidR="00F122F7" w:rsidRPr="00BF6411" w:rsidRDefault="00116175" w:rsidP="000E543D">
            <w:pPr>
              <w:rPr>
                <w:rFonts w:asciiTheme="minorHAnsi" w:hAnsiTheme="minorHAnsi"/>
              </w:rPr>
            </w:pPr>
            <w:r>
              <w:rPr>
                <w:rFonts w:asciiTheme="minorHAnsi" w:hAnsiTheme="minorHAnsi"/>
              </w:rPr>
              <w:t xml:space="preserve">Include a </w:t>
            </w:r>
            <w:proofErr w:type="spellStart"/>
            <w:r>
              <w:rPr>
                <w:rFonts w:asciiTheme="minorHAnsi" w:hAnsiTheme="minorHAnsi"/>
              </w:rPr>
              <w:t>representationmesh</w:t>
            </w:r>
            <w:proofErr w:type="spellEnd"/>
            <w:r>
              <w:rPr>
                <w:rFonts w:asciiTheme="minorHAnsi" w:hAnsiTheme="minorHAnsi"/>
              </w:rPr>
              <w:t xml:space="preserve"> in a 3MF package with beam lattice structures</w:t>
            </w:r>
          </w:p>
        </w:tc>
      </w:tr>
      <w:tr w:rsidR="00F122F7" w:rsidRPr="00BF6411" w14:paraId="323535E0" w14:textId="77777777" w:rsidTr="000E543D">
        <w:tc>
          <w:tcPr>
            <w:tcW w:w="2569" w:type="dxa"/>
            <w:shd w:val="clear" w:color="auto" w:fill="D9D9D9" w:themeFill="background1" w:themeFillShade="D9"/>
          </w:tcPr>
          <w:p w14:paraId="1FD6F94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52622BD" w14:textId="77777777" w:rsidR="00F122F7" w:rsidRPr="00BF6411" w:rsidRDefault="00F122F7" w:rsidP="000E543D">
            <w:pPr>
              <w:rPr>
                <w:rFonts w:asciiTheme="minorHAnsi" w:hAnsiTheme="minorHAnsi"/>
              </w:rPr>
            </w:pPr>
          </w:p>
        </w:tc>
        <w:tc>
          <w:tcPr>
            <w:tcW w:w="6781" w:type="dxa"/>
          </w:tcPr>
          <w:p w14:paraId="730F6F7E" w14:textId="47D1836F" w:rsidR="00F122F7" w:rsidRPr="00BF6411" w:rsidRDefault="00F122F7" w:rsidP="000E543D">
            <w:pPr>
              <w:rPr>
                <w:rFonts w:asciiTheme="minorHAnsi" w:hAnsiTheme="minorHAnsi"/>
              </w:rPr>
            </w:pPr>
            <w:r w:rsidRPr="00BF6411">
              <w:rPr>
                <w:rFonts w:asciiTheme="minorHAnsi" w:eastAsia="Verdana" w:hAnsiTheme="minorHAnsi" w:cs="Verdana"/>
              </w:rPr>
              <w:t>01</w:t>
            </w:r>
            <w:r w:rsidR="00116175">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C761E40" w14:textId="77777777" w:rsidTr="000E543D">
        <w:tc>
          <w:tcPr>
            <w:tcW w:w="2569" w:type="dxa"/>
            <w:shd w:val="clear" w:color="auto" w:fill="D9D9D9" w:themeFill="background1" w:themeFillShade="D9"/>
          </w:tcPr>
          <w:p w14:paraId="3E60AB0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1D8D8DB9" w14:textId="77777777" w:rsidR="00F122F7" w:rsidRPr="00BF6411" w:rsidRDefault="00F122F7" w:rsidP="000E543D">
            <w:pPr>
              <w:rPr>
                <w:rFonts w:asciiTheme="minorHAnsi" w:hAnsiTheme="minorHAnsi"/>
              </w:rPr>
            </w:pPr>
          </w:p>
        </w:tc>
        <w:tc>
          <w:tcPr>
            <w:tcW w:w="6781" w:type="dxa"/>
          </w:tcPr>
          <w:p w14:paraId="484F9129" w14:textId="17F13CA6"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E42048" w:rsidRPr="00E42048">
              <w:rPr>
                <w:rFonts w:asciiTheme="minorHAnsi" w:eastAsia="Calibri" w:hAnsiTheme="minorHAnsi" w:cs="Calibri"/>
              </w:rPr>
              <w:t xml:space="preserve">Triangular mesh representation of </w:t>
            </w:r>
            <w:proofErr w:type="spellStart"/>
            <w:r w:rsidR="00E42048" w:rsidRPr="00E42048">
              <w:rPr>
                <w:rFonts w:asciiTheme="minorHAnsi" w:eastAsia="Calibri" w:hAnsiTheme="minorHAnsi" w:cs="Calibri"/>
              </w:rPr>
              <w:t>beamlattice</w:t>
            </w:r>
            <w:proofErr w:type="spellEnd"/>
            <w:r w:rsidR="00E42048" w:rsidRPr="00E42048">
              <w:rPr>
                <w:rFonts w:asciiTheme="minorHAnsi" w:eastAsia="Calibri" w:hAnsiTheme="minorHAnsi" w:cs="Calibri"/>
              </w:rPr>
              <w:t xml:space="preserve"> as a </w:t>
            </w:r>
            <w:proofErr w:type="spellStart"/>
            <w:r w:rsidR="00E42048" w:rsidRPr="00E42048">
              <w:rPr>
                <w:rFonts w:asciiTheme="minorHAnsi" w:eastAsia="Calibri" w:hAnsiTheme="minorHAnsi" w:cs="Calibri"/>
              </w:rPr>
              <w:t>representationmesh</w:t>
            </w:r>
            <w:proofErr w:type="spellEnd"/>
          </w:p>
          <w:p w14:paraId="445E1533" w14:textId="77777777" w:rsidR="002D2073" w:rsidRDefault="002D2073" w:rsidP="00833EDF">
            <w:pPr>
              <w:rPr>
                <w:rFonts w:asciiTheme="minorHAnsi" w:eastAsia="Calibri" w:hAnsiTheme="minorHAnsi" w:cs="Calibri"/>
                <w:b/>
              </w:rPr>
            </w:pPr>
          </w:p>
          <w:p w14:paraId="6A778725" w14:textId="77777777" w:rsidR="00F122F7" w:rsidRDefault="00F122F7" w:rsidP="000E543D">
            <w:pPr>
              <w:rPr>
                <w:rFonts w:asciiTheme="minorHAnsi" w:eastAsia="Calibri" w:hAnsiTheme="minorHAnsi" w:cs="Calibri"/>
              </w:rPr>
            </w:pPr>
          </w:p>
          <w:p w14:paraId="06887827" w14:textId="77777777" w:rsidR="00F122F7" w:rsidRPr="00BF6411" w:rsidRDefault="00F122F7" w:rsidP="000E543D">
            <w:pPr>
              <w:rPr>
                <w:rFonts w:asciiTheme="minorHAnsi" w:hAnsiTheme="minorHAnsi"/>
              </w:rPr>
            </w:pPr>
          </w:p>
        </w:tc>
      </w:tr>
      <w:tr w:rsidR="00F122F7" w:rsidRPr="00BF6411" w14:paraId="7FDD4738" w14:textId="77777777" w:rsidTr="000E543D">
        <w:tc>
          <w:tcPr>
            <w:tcW w:w="2569" w:type="dxa"/>
            <w:tcBorders>
              <w:bottom w:val="single" w:sz="4" w:space="0" w:color="auto"/>
            </w:tcBorders>
            <w:shd w:val="clear" w:color="auto" w:fill="D9D9D9" w:themeFill="background1" w:themeFillShade="D9"/>
          </w:tcPr>
          <w:p w14:paraId="1A734BE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34924C" w14:textId="77777777" w:rsidR="00F122F7" w:rsidRPr="00285823" w:rsidRDefault="00F122F7" w:rsidP="000E543D">
            <w:pPr>
              <w:rPr>
                <w:rFonts w:asciiTheme="minorHAnsi" w:eastAsia="Calibri" w:hAnsiTheme="minorHAnsi" w:cs="Calibri"/>
                <w:b/>
              </w:rPr>
            </w:pPr>
          </w:p>
        </w:tc>
      </w:tr>
    </w:tbl>
    <w:p w14:paraId="670238D6" w14:textId="77777777" w:rsidR="00F122F7" w:rsidRDefault="00F122F7" w:rsidP="00F122F7"/>
    <w:p w14:paraId="2CCCF36E" w14:textId="49FAFAE8" w:rsidR="00F122F7" w:rsidRDefault="00F122F7" w:rsidP="00E937B5">
      <w:pPr>
        <w:pStyle w:val="Heading3"/>
      </w:pPr>
      <w:r>
        <w:t>P_</w:t>
      </w:r>
      <w:r w:rsidR="0011511E" w:rsidRPr="0011511E">
        <w:t xml:space="preserve"> </w:t>
      </w:r>
      <w:r w:rsidR="0011511E">
        <w:t>BXX_</w:t>
      </w:r>
      <w:r>
        <w:t>200</w:t>
      </w:r>
      <w:r w:rsidR="007A2A56">
        <w:t>6</w:t>
      </w:r>
      <w:r>
        <w:t xml:space="preserve"> </w:t>
      </w:r>
      <w:r w:rsidR="0055477E">
        <w:t>Basic Beams</w:t>
      </w:r>
    </w:p>
    <w:tbl>
      <w:tblPr>
        <w:tblStyle w:val="TableGrid"/>
        <w:tblW w:w="0" w:type="auto"/>
        <w:tblLook w:val="04A0" w:firstRow="1" w:lastRow="0" w:firstColumn="1" w:lastColumn="0" w:noHBand="0" w:noVBand="1"/>
      </w:tblPr>
      <w:tblGrid>
        <w:gridCol w:w="2569"/>
        <w:gridCol w:w="6781"/>
      </w:tblGrid>
      <w:tr w:rsidR="00F122F7" w:rsidRPr="00BF6411" w14:paraId="6D7FD25E" w14:textId="77777777" w:rsidTr="000E543D">
        <w:tc>
          <w:tcPr>
            <w:tcW w:w="2569" w:type="dxa"/>
            <w:tcBorders>
              <w:bottom w:val="single" w:sz="4" w:space="0" w:color="auto"/>
            </w:tcBorders>
            <w:shd w:val="clear" w:color="auto" w:fill="D9D9D9" w:themeFill="background1" w:themeFillShade="D9"/>
          </w:tcPr>
          <w:p w14:paraId="4DA3966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17CEE124" w14:textId="77777777" w:rsidR="00F122F7" w:rsidRPr="00BF6411" w:rsidRDefault="00F122F7" w:rsidP="000E543D">
            <w:pPr>
              <w:rPr>
                <w:rFonts w:asciiTheme="minorHAnsi" w:hAnsiTheme="minorHAnsi"/>
              </w:rPr>
            </w:pPr>
          </w:p>
        </w:tc>
        <w:tc>
          <w:tcPr>
            <w:tcW w:w="6781" w:type="dxa"/>
          </w:tcPr>
          <w:p w14:paraId="769FDA1F" w14:textId="4422C879" w:rsidR="00F122F7" w:rsidRPr="00BF6411" w:rsidRDefault="002D2073"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basic beam configurations</w:t>
            </w:r>
          </w:p>
        </w:tc>
      </w:tr>
      <w:tr w:rsidR="00F122F7" w:rsidRPr="00BF6411" w14:paraId="769D9D00" w14:textId="77777777" w:rsidTr="000E543D">
        <w:tc>
          <w:tcPr>
            <w:tcW w:w="2569" w:type="dxa"/>
            <w:shd w:val="clear" w:color="auto" w:fill="D9D9D9" w:themeFill="background1" w:themeFillShade="D9"/>
          </w:tcPr>
          <w:p w14:paraId="5BB64AC5"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B5F53AF" w14:textId="77777777" w:rsidR="00F122F7" w:rsidRPr="00BF6411" w:rsidRDefault="00F122F7" w:rsidP="000E543D">
            <w:pPr>
              <w:rPr>
                <w:rFonts w:asciiTheme="minorHAnsi" w:hAnsiTheme="minorHAnsi"/>
              </w:rPr>
            </w:pPr>
          </w:p>
        </w:tc>
        <w:tc>
          <w:tcPr>
            <w:tcW w:w="6781" w:type="dxa"/>
          </w:tcPr>
          <w:p w14:paraId="131A64E7" w14:textId="4F12D284" w:rsidR="00F122F7" w:rsidRPr="00BF6411" w:rsidRDefault="00F122F7" w:rsidP="000E543D">
            <w:pPr>
              <w:rPr>
                <w:rFonts w:asciiTheme="minorHAnsi" w:hAnsiTheme="minorHAnsi"/>
              </w:rPr>
            </w:pPr>
            <w:r w:rsidRPr="00BF6411">
              <w:rPr>
                <w:rFonts w:asciiTheme="minorHAnsi" w:eastAsia="Verdana" w:hAnsiTheme="minorHAnsi" w:cs="Verdana"/>
              </w:rPr>
              <w:t>01</w:t>
            </w:r>
            <w:r w:rsidR="005D2BDE">
              <w:rPr>
                <w:rFonts w:asciiTheme="minorHAnsi" w:eastAsia="Verdana" w:hAnsiTheme="minorHAnsi" w:cs="Verdana"/>
              </w:rPr>
              <w:t xml:space="preserve"> to 04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4C650C6" w14:textId="77777777" w:rsidTr="000E543D">
        <w:tc>
          <w:tcPr>
            <w:tcW w:w="2569" w:type="dxa"/>
            <w:shd w:val="clear" w:color="auto" w:fill="D9D9D9" w:themeFill="background1" w:themeFillShade="D9"/>
          </w:tcPr>
          <w:p w14:paraId="179CF3D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B43A691" w14:textId="77777777" w:rsidR="00F122F7" w:rsidRPr="00BF6411" w:rsidRDefault="00F122F7" w:rsidP="000E543D">
            <w:pPr>
              <w:rPr>
                <w:rFonts w:asciiTheme="minorHAnsi" w:hAnsiTheme="minorHAnsi"/>
              </w:rPr>
            </w:pPr>
          </w:p>
        </w:tc>
        <w:tc>
          <w:tcPr>
            <w:tcW w:w="6781" w:type="dxa"/>
          </w:tcPr>
          <w:p w14:paraId="6D5A079A" w14:textId="2BAE43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a single beam</w:t>
            </w:r>
          </w:p>
          <w:p w14:paraId="7463523E" w14:textId="77777777" w:rsidR="002D2073" w:rsidRDefault="002D2073" w:rsidP="000E543D">
            <w:pPr>
              <w:rPr>
                <w:rFonts w:asciiTheme="minorHAnsi" w:eastAsia="Calibri" w:hAnsiTheme="minorHAnsi" w:cs="Calibri"/>
                <w:b/>
              </w:rPr>
            </w:pPr>
          </w:p>
          <w:p w14:paraId="31E293C2" w14:textId="242D7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multiple intersecting beams</w:t>
            </w:r>
          </w:p>
          <w:p w14:paraId="15261295" w14:textId="77777777" w:rsidR="002D2073" w:rsidRDefault="002D2073" w:rsidP="000E543D">
            <w:pPr>
              <w:rPr>
                <w:rFonts w:asciiTheme="minorHAnsi" w:eastAsia="Calibri" w:hAnsiTheme="minorHAnsi" w:cs="Calibri"/>
                <w:b/>
              </w:rPr>
            </w:pPr>
          </w:p>
          <w:p w14:paraId="5C4B5A35" w14:textId="76BDB4F1"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beams intersecting triangular mesh geometry</w:t>
            </w:r>
            <w:r w:rsidR="00240531">
              <w:rPr>
                <w:rFonts w:asciiTheme="minorHAnsi" w:eastAsia="Calibri" w:hAnsiTheme="minorHAnsi" w:cs="Calibri"/>
              </w:rPr>
              <w:t xml:space="preserve">. </w:t>
            </w:r>
            <w:proofErr w:type="spellStart"/>
            <w:r w:rsidR="00240531">
              <w:rPr>
                <w:rFonts w:asciiTheme="minorHAnsi" w:eastAsia="Calibri" w:hAnsiTheme="minorHAnsi" w:cs="Calibri"/>
              </w:rPr>
              <w:t>Renderable</w:t>
            </w:r>
            <w:proofErr w:type="spellEnd"/>
            <w:r w:rsidR="00240531">
              <w:rPr>
                <w:rFonts w:asciiTheme="minorHAnsi" w:eastAsia="Calibri" w:hAnsiTheme="minorHAnsi" w:cs="Calibri"/>
              </w:rPr>
              <w:t xml:space="preserve"> mesh and lattice in separate objects</w:t>
            </w:r>
          </w:p>
          <w:p w14:paraId="566F821A" w14:textId="77777777" w:rsidR="00530FB7" w:rsidRDefault="00530FB7" w:rsidP="005D2BDE">
            <w:pPr>
              <w:rPr>
                <w:rFonts w:asciiTheme="minorHAnsi" w:eastAsia="Calibri" w:hAnsiTheme="minorHAnsi" w:cs="Calibri"/>
                <w:b/>
              </w:rPr>
            </w:pPr>
          </w:p>
          <w:p w14:paraId="3DCD693A" w14:textId="70A3A1A3" w:rsidR="005D2BDE" w:rsidRDefault="005D2BDE" w:rsidP="005D2BDE">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Test with multiple non-interconnected beams</w:t>
            </w:r>
          </w:p>
          <w:p w14:paraId="1B567618" w14:textId="77777777" w:rsidR="00F122F7" w:rsidRDefault="00F122F7" w:rsidP="000E543D">
            <w:pPr>
              <w:rPr>
                <w:rFonts w:asciiTheme="minorHAnsi" w:hAnsiTheme="minorHAnsi"/>
              </w:rPr>
            </w:pPr>
          </w:p>
          <w:p w14:paraId="03671617" w14:textId="77777777" w:rsidR="00240531" w:rsidRDefault="00240531" w:rsidP="00240531">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604C9">
              <w:rPr>
                <w:rFonts w:asciiTheme="minorHAnsi" w:eastAsia="Calibri" w:hAnsiTheme="minorHAnsi" w:cs="Calibri"/>
              </w:rPr>
              <w:t>Lattice structure with beams intersecting triangular mesh geometry</w:t>
            </w:r>
            <w:r>
              <w:rPr>
                <w:rFonts w:asciiTheme="minorHAnsi" w:eastAsia="Calibri" w:hAnsiTheme="minorHAnsi" w:cs="Calibri"/>
              </w:rPr>
              <w:t xml:space="preserve">. </w:t>
            </w:r>
            <w:proofErr w:type="spellStart"/>
            <w:r>
              <w:rPr>
                <w:rFonts w:asciiTheme="minorHAnsi" w:eastAsia="Calibri" w:hAnsiTheme="minorHAnsi" w:cs="Calibri"/>
              </w:rPr>
              <w:t>Renderable</w:t>
            </w:r>
            <w:proofErr w:type="spellEnd"/>
            <w:r>
              <w:rPr>
                <w:rFonts w:asciiTheme="minorHAnsi" w:eastAsia="Calibri" w:hAnsiTheme="minorHAnsi" w:cs="Calibri"/>
              </w:rPr>
              <w:t xml:space="preserve"> mesh and lattice in same object</w:t>
            </w:r>
          </w:p>
          <w:p w14:paraId="31B5CCEC" w14:textId="77777777" w:rsidR="00240531" w:rsidRDefault="00240531" w:rsidP="000E543D">
            <w:pPr>
              <w:rPr>
                <w:rFonts w:asciiTheme="minorHAnsi" w:hAnsiTheme="minorHAnsi"/>
              </w:rPr>
            </w:pPr>
          </w:p>
          <w:p w14:paraId="23ECF6D7" w14:textId="5EFD2D0A" w:rsidR="00240531" w:rsidRPr="00BF6411" w:rsidRDefault="00240531" w:rsidP="000E543D">
            <w:pPr>
              <w:rPr>
                <w:rFonts w:asciiTheme="minorHAnsi" w:hAnsiTheme="minorHAnsi"/>
              </w:rPr>
            </w:pPr>
          </w:p>
        </w:tc>
      </w:tr>
      <w:tr w:rsidR="00F122F7" w:rsidRPr="00BF6411" w14:paraId="45F626FA" w14:textId="77777777" w:rsidTr="000E543D">
        <w:tc>
          <w:tcPr>
            <w:tcW w:w="2569" w:type="dxa"/>
            <w:tcBorders>
              <w:bottom w:val="single" w:sz="4" w:space="0" w:color="auto"/>
            </w:tcBorders>
            <w:shd w:val="clear" w:color="auto" w:fill="D9D9D9" w:themeFill="background1" w:themeFillShade="D9"/>
          </w:tcPr>
          <w:p w14:paraId="57159E6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6A095D" w14:textId="77777777" w:rsidR="00F122F7" w:rsidRPr="00285823" w:rsidRDefault="00F122F7" w:rsidP="000E543D">
            <w:pPr>
              <w:rPr>
                <w:rFonts w:asciiTheme="minorHAnsi" w:eastAsia="Calibri" w:hAnsiTheme="minorHAnsi" w:cs="Calibri"/>
                <w:b/>
              </w:rPr>
            </w:pPr>
          </w:p>
        </w:tc>
      </w:tr>
    </w:tbl>
    <w:p w14:paraId="0F4217C5" w14:textId="77777777" w:rsidR="00F122F7" w:rsidRDefault="00F122F7" w:rsidP="00F122F7"/>
    <w:p w14:paraId="04D7619E" w14:textId="77777777" w:rsidR="00F122F7" w:rsidRDefault="00F122F7" w:rsidP="00F122F7"/>
    <w:p w14:paraId="55C89242" w14:textId="720AD719" w:rsidR="00F122F7" w:rsidRDefault="00F122F7" w:rsidP="00E937B5">
      <w:pPr>
        <w:pStyle w:val="Heading3"/>
      </w:pPr>
      <w:r>
        <w:t xml:space="preserve"> P_</w:t>
      </w:r>
      <w:r w:rsidR="0011511E" w:rsidRPr="0011511E">
        <w:t xml:space="preserve"> </w:t>
      </w:r>
      <w:r w:rsidR="0011511E">
        <w:t>BXX_</w:t>
      </w:r>
      <w:r>
        <w:t>200</w:t>
      </w:r>
      <w:r w:rsidR="007A2A56">
        <w:t>7</w:t>
      </w:r>
      <w:r>
        <w:t xml:space="preserve"> </w:t>
      </w:r>
      <w:r w:rsidR="001604C9">
        <w:t>Beam Lattice Vertex Mapping</w:t>
      </w:r>
      <w:r w:rsidR="001604C9">
        <w:tab/>
      </w:r>
    </w:p>
    <w:tbl>
      <w:tblPr>
        <w:tblStyle w:val="TableGrid"/>
        <w:tblW w:w="0" w:type="auto"/>
        <w:tblLook w:val="04A0" w:firstRow="1" w:lastRow="0" w:firstColumn="1" w:lastColumn="0" w:noHBand="0" w:noVBand="1"/>
      </w:tblPr>
      <w:tblGrid>
        <w:gridCol w:w="2569"/>
        <w:gridCol w:w="6781"/>
      </w:tblGrid>
      <w:tr w:rsidR="00F122F7" w:rsidRPr="00BF6411" w14:paraId="093FEC62" w14:textId="77777777" w:rsidTr="000E543D">
        <w:tc>
          <w:tcPr>
            <w:tcW w:w="2569" w:type="dxa"/>
            <w:tcBorders>
              <w:bottom w:val="single" w:sz="4" w:space="0" w:color="auto"/>
            </w:tcBorders>
            <w:shd w:val="clear" w:color="auto" w:fill="D9D9D9" w:themeFill="background1" w:themeFillShade="D9"/>
          </w:tcPr>
          <w:p w14:paraId="0A9FE01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3264C4B2" w14:textId="77777777" w:rsidR="00F122F7" w:rsidRPr="00BF6411" w:rsidRDefault="00F122F7" w:rsidP="000E543D">
            <w:pPr>
              <w:rPr>
                <w:rFonts w:asciiTheme="minorHAnsi" w:hAnsiTheme="minorHAnsi"/>
              </w:rPr>
            </w:pPr>
          </w:p>
        </w:tc>
        <w:tc>
          <w:tcPr>
            <w:tcW w:w="6781" w:type="dxa"/>
          </w:tcPr>
          <w:p w14:paraId="5BAC3705" w14:textId="77777777" w:rsidR="00F122F7" w:rsidRDefault="00936937"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mappings of the beam element’s v1 and v2 attribute to </w:t>
            </w:r>
            <w:r>
              <w:rPr>
                <w:rFonts w:asciiTheme="minorHAnsi" w:hAnsiTheme="minorHAnsi"/>
              </w:rPr>
              <w:t>vertex’s</w:t>
            </w:r>
          </w:p>
          <w:p w14:paraId="5EDAC18B" w14:textId="6142D32C" w:rsidR="002D2073" w:rsidRPr="00BF6411" w:rsidRDefault="002D2073" w:rsidP="000E543D">
            <w:pPr>
              <w:rPr>
                <w:rFonts w:asciiTheme="minorHAnsi" w:hAnsiTheme="minorHAnsi"/>
              </w:rPr>
            </w:pPr>
          </w:p>
        </w:tc>
      </w:tr>
      <w:tr w:rsidR="00F122F7" w:rsidRPr="00BF6411" w14:paraId="6911AB60" w14:textId="77777777" w:rsidTr="000E543D">
        <w:tc>
          <w:tcPr>
            <w:tcW w:w="2569" w:type="dxa"/>
            <w:shd w:val="clear" w:color="auto" w:fill="D9D9D9" w:themeFill="background1" w:themeFillShade="D9"/>
          </w:tcPr>
          <w:p w14:paraId="745C1AE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0C801B2F" w14:textId="77777777" w:rsidR="00F122F7" w:rsidRPr="00BF6411" w:rsidRDefault="00F122F7" w:rsidP="000E543D">
            <w:pPr>
              <w:rPr>
                <w:rFonts w:asciiTheme="minorHAnsi" w:hAnsiTheme="minorHAnsi"/>
              </w:rPr>
            </w:pPr>
          </w:p>
        </w:tc>
        <w:tc>
          <w:tcPr>
            <w:tcW w:w="6781" w:type="dxa"/>
          </w:tcPr>
          <w:p w14:paraId="299F8DDA" w14:textId="29363326" w:rsidR="00F122F7" w:rsidRPr="00BF6411" w:rsidRDefault="00F122F7" w:rsidP="000E543D">
            <w:pPr>
              <w:rPr>
                <w:rFonts w:asciiTheme="minorHAnsi" w:hAnsiTheme="minorHAnsi"/>
              </w:rPr>
            </w:pPr>
            <w:r w:rsidRPr="00BF6411">
              <w:rPr>
                <w:rFonts w:asciiTheme="minorHAnsi" w:eastAsia="Verdana" w:hAnsiTheme="minorHAnsi" w:cs="Verdana"/>
              </w:rPr>
              <w:t>01</w:t>
            </w:r>
            <w:r w:rsidR="00936937">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5F694B1" w14:textId="77777777" w:rsidTr="000E543D">
        <w:tc>
          <w:tcPr>
            <w:tcW w:w="2569" w:type="dxa"/>
            <w:shd w:val="clear" w:color="auto" w:fill="D9D9D9" w:themeFill="background1" w:themeFillShade="D9"/>
          </w:tcPr>
          <w:p w14:paraId="65E8712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2149682B" w14:textId="77777777" w:rsidR="00F122F7" w:rsidRPr="00BF6411" w:rsidRDefault="00F122F7" w:rsidP="000E543D">
            <w:pPr>
              <w:rPr>
                <w:rFonts w:asciiTheme="minorHAnsi" w:hAnsiTheme="minorHAnsi"/>
              </w:rPr>
            </w:pPr>
          </w:p>
        </w:tc>
        <w:tc>
          <w:tcPr>
            <w:tcW w:w="6781" w:type="dxa"/>
          </w:tcPr>
          <w:p w14:paraId="182DF74A" w14:textId="77A710F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Beams defined with v1 and V2, no optional attributes, pointed at vertex indices both shared and not shared with triangular mesh</w:t>
            </w:r>
          </w:p>
          <w:p w14:paraId="1B8D837B" w14:textId="77777777" w:rsidR="002D2073" w:rsidRDefault="002D2073" w:rsidP="000E543D">
            <w:pPr>
              <w:rPr>
                <w:rFonts w:asciiTheme="minorHAnsi" w:eastAsia="Calibri" w:hAnsiTheme="minorHAnsi" w:cs="Calibri"/>
                <w:b/>
              </w:rPr>
            </w:pPr>
          </w:p>
          <w:p w14:paraId="3674982B" w14:textId="52577AC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 xml:space="preserve">Illustrate </w:t>
            </w:r>
            <w:r w:rsidR="00796DAF">
              <w:rPr>
                <w:rFonts w:asciiTheme="minorHAnsi" w:eastAsia="Calibri" w:hAnsiTheme="minorHAnsi" w:cs="Calibri"/>
              </w:rPr>
              <w:t>12</w:t>
            </w:r>
            <w:r w:rsidR="00796DAF" w:rsidRPr="00936937">
              <w:rPr>
                <w:rFonts w:asciiTheme="minorHAnsi" w:eastAsia="Calibri" w:hAnsiTheme="minorHAnsi" w:cs="Calibri"/>
              </w:rPr>
              <w:t xml:space="preserve"> </w:t>
            </w:r>
            <w:r w:rsidR="00936937" w:rsidRPr="00936937">
              <w:rPr>
                <w:rFonts w:asciiTheme="minorHAnsi" w:eastAsia="Calibri" w:hAnsiTheme="minorHAnsi" w:cs="Calibri"/>
              </w:rPr>
              <w:t xml:space="preserve">standard beam lattice drawn </w:t>
            </w:r>
            <w:proofErr w:type="gramStart"/>
            <w:r w:rsidR="00936937" w:rsidRPr="00936937">
              <w:rPr>
                <w:rFonts w:asciiTheme="minorHAnsi" w:eastAsia="Calibri" w:hAnsiTheme="minorHAnsi" w:cs="Calibri"/>
              </w:rPr>
              <w:t xml:space="preserve">from  </w:t>
            </w:r>
            <w:proofErr w:type="spellStart"/>
            <w:r w:rsidR="00936937" w:rsidRPr="00936937">
              <w:rPr>
                <w:rFonts w:asciiTheme="minorHAnsi" w:eastAsia="Calibri" w:hAnsiTheme="minorHAnsi" w:cs="Calibri"/>
              </w:rPr>
              <w:t>Netfabb’s</w:t>
            </w:r>
            <w:proofErr w:type="spellEnd"/>
            <w:proofErr w:type="gramEnd"/>
            <w:r w:rsidR="00936937" w:rsidRPr="00936937">
              <w:rPr>
                <w:rFonts w:asciiTheme="minorHAnsi" w:eastAsia="Calibri" w:hAnsiTheme="minorHAnsi" w:cs="Calibri"/>
              </w:rPr>
              <w:t xml:space="preserve"> ab</w:t>
            </w:r>
            <w:r w:rsidR="00796DAF">
              <w:rPr>
                <w:rFonts w:asciiTheme="minorHAnsi" w:eastAsia="Calibri" w:hAnsiTheme="minorHAnsi" w:cs="Calibri"/>
              </w:rPr>
              <w:t>i</w:t>
            </w:r>
            <w:r w:rsidR="00936937" w:rsidRPr="00936937">
              <w:rPr>
                <w:rFonts w:asciiTheme="minorHAnsi" w:eastAsia="Calibri" w:hAnsiTheme="minorHAnsi" w:cs="Calibri"/>
              </w:rPr>
              <w:t>lity to export lattice structures</w:t>
            </w:r>
            <w:r w:rsidR="001E5D4B">
              <w:rPr>
                <w:rFonts w:asciiTheme="minorHAnsi" w:eastAsia="Calibri" w:hAnsiTheme="minorHAnsi" w:cs="Calibri"/>
              </w:rPr>
              <w:t>. Refer to Appendix B,</w:t>
            </w:r>
          </w:p>
          <w:p w14:paraId="70505C6C" w14:textId="77777777" w:rsidR="00F122F7" w:rsidRPr="00BF6411" w:rsidRDefault="00F122F7" w:rsidP="000E543D">
            <w:pPr>
              <w:rPr>
                <w:rFonts w:asciiTheme="minorHAnsi" w:hAnsiTheme="minorHAnsi"/>
              </w:rPr>
            </w:pPr>
          </w:p>
        </w:tc>
      </w:tr>
      <w:tr w:rsidR="00F122F7" w:rsidRPr="00BF6411" w14:paraId="502FFC6E" w14:textId="77777777" w:rsidTr="000E543D">
        <w:tc>
          <w:tcPr>
            <w:tcW w:w="2569" w:type="dxa"/>
            <w:tcBorders>
              <w:bottom w:val="single" w:sz="4" w:space="0" w:color="auto"/>
            </w:tcBorders>
            <w:shd w:val="clear" w:color="auto" w:fill="D9D9D9" w:themeFill="background1" w:themeFillShade="D9"/>
          </w:tcPr>
          <w:p w14:paraId="6FB3351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907ED86" w14:textId="77777777" w:rsidR="00F122F7" w:rsidRPr="00285823" w:rsidRDefault="00F122F7" w:rsidP="000E543D">
            <w:pPr>
              <w:rPr>
                <w:rFonts w:asciiTheme="minorHAnsi" w:eastAsia="Calibri" w:hAnsiTheme="minorHAnsi" w:cs="Calibri"/>
                <w:b/>
              </w:rPr>
            </w:pPr>
          </w:p>
        </w:tc>
      </w:tr>
    </w:tbl>
    <w:p w14:paraId="5BF3DE21" w14:textId="77777777" w:rsidR="00F122F7" w:rsidRDefault="00F122F7" w:rsidP="00F122F7"/>
    <w:p w14:paraId="4F26EB4A" w14:textId="77777777" w:rsidR="00F122F7" w:rsidRDefault="00F122F7" w:rsidP="00F122F7"/>
    <w:p w14:paraId="231D5C29" w14:textId="5D697ADC" w:rsidR="00F122F7" w:rsidRDefault="00F122F7" w:rsidP="00E937B5">
      <w:pPr>
        <w:pStyle w:val="Heading3"/>
      </w:pPr>
      <w:r>
        <w:t xml:space="preserve"> P_</w:t>
      </w:r>
      <w:r w:rsidR="0011511E" w:rsidRPr="0011511E">
        <w:t xml:space="preserve"> </w:t>
      </w:r>
      <w:r w:rsidR="0011511E">
        <w:t>BXX_</w:t>
      </w:r>
      <w:r>
        <w:t>200</w:t>
      </w:r>
      <w:r w:rsidR="007A2A56">
        <w:t>8</w:t>
      </w:r>
      <w:r>
        <w:t xml:space="preserve"> </w:t>
      </w:r>
      <w:r w:rsidR="00CA31C4">
        <w:t>b</w:t>
      </w:r>
      <w:r w:rsidR="002D6C68">
        <w:t xml:space="preserve">eam r1 and r2 attributes </w:t>
      </w:r>
    </w:p>
    <w:tbl>
      <w:tblPr>
        <w:tblStyle w:val="TableGrid"/>
        <w:tblW w:w="0" w:type="auto"/>
        <w:tblLook w:val="04A0" w:firstRow="1" w:lastRow="0" w:firstColumn="1" w:lastColumn="0" w:noHBand="0" w:noVBand="1"/>
      </w:tblPr>
      <w:tblGrid>
        <w:gridCol w:w="2569"/>
        <w:gridCol w:w="6781"/>
      </w:tblGrid>
      <w:tr w:rsidR="00F122F7" w:rsidRPr="00BF6411" w14:paraId="0E417AFD" w14:textId="77777777" w:rsidTr="000E543D">
        <w:tc>
          <w:tcPr>
            <w:tcW w:w="2569" w:type="dxa"/>
            <w:tcBorders>
              <w:bottom w:val="single" w:sz="4" w:space="0" w:color="auto"/>
            </w:tcBorders>
            <w:shd w:val="clear" w:color="auto" w:fill="D9D9D9" w:themeFill="background1" w:themeFillShade="D9"/>
          </w:tcPr>
          <w:p w14:paraId="3865686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56363FB" w14:textId="77777777" w:rsidR="00F122F7" w:rsidRPr="00BF6411" w:rsidRDefault="00F122F7" w:rsidP="000E543D">
            <w:pPr>
              <w:rPr>
                <w:rFonts w:asciiTheme="minorHAnsi" w:hAnsiTheme="minorHAnsi"/>
              </w:rPr>
            </w:pPr>
          </w:p>
        </w:tc>
        <w:tc>
          <w:tcPr>
            <w:tcW w:w="6781" w:type="dxa"/>
          </w:tcPr>
          <w:p w14:paraId="70FF53DF" w14:textId="38D4B7BD" w:rsidR="00F122F7" w:rsidRPr="00BF6411" w:rsidRDefault="002D6C68" w:rsidP="000E543D">
            <w:pPr>
              <w:rPr>
                <w:rFonts w:asciiTheme="minorHAnsi" w:hAnsiTheme="minorHAnsi"/>
              </w:rPr>
            </w:pPr>
            <w:r>
              <w:rPr>
                <w:rFonts w:asciiTheme="minorHAnsi" w:hAnsiTheme="minorHAnsi"/>
              </w:rPr>
              <w:t>Exercise a range of the beam elements r1 and r1 attributes beam radius values</w:t>
            </w:r>
          </w:p>
        </w:tc>
      </w:tr>
      <w:tr w:rsidR="00F122F7" w:rsidRPr="00BF6411" w14:paraId="2C985DEB" w14:textId="77777777" w:rsidTr="000E543D">
        <w:tc>
          <w:tcPr>
            <w:tcW w:w="2569" w:type="dxa"/>
            <w:shd w:val="clear" w:color="auto" w:fill="D9D9D9" w:themeFill="background1" w:themeFillShade="D9"/>
          </w:tcPr>
          <w:p w14:paraId="011801D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10A9AD3" w14:textId="77777777" w:rsidR="00F122F7" w:rsidRPr="00BF6411" w:rsidRDefault="00F122F7" w:rsidP="000E543D">
            <w:pPr>
              <w:rPr>
                <w:rFonts w:asciiTheme="minorHAnsi" w:hAnsiTheme="minorHAnsi"/>
              </w:rPr>
            </w:pPr>
          </w:p>
        </w:tc>
        <w:tc>
          <w:tcPr>
            <w:tcW w:w="6781" w:type="dxa"/>
          </w:tcPr>
          <w:p w14:paraId="5EE259B5" w14:textId="71B03470" w:rsidR="00F122F7" w:rsidRPr="00BF6411" w:rsidRDefault="00F122F7" w:rsidP="000E543D">
            <w:pPr>
              <w:rPr>
                <w:rFonts w:asciiTheme="minorHAnsi" w:hAnsiTheme="minorHAnsi"/>
              </w:rPr>
            </w:pPr>
            <w:r w:rsidRPr="00BF6411">
              <w:rPr>
                <w:rFonts w:asciiTheme="minorHAnsi" w:eastAsia="Verdana" w:hAnsiTheme="minorHAnsi" w:cs="Verdana"/>
              </w:rPr>
              <w:t>01</w:t>
            </w:r>
            <w:r w:rsidR="002D6C68">
              <w:rPr>
                <w:rFonts w:asciiTheme="minorHAnsi" w:eastAsia="Verdana" w:hAnsiTheme="minorHAnsi" w:cs="Verdana"/>
              </w:rPr>
              <w:t xml:space="preserve"> to 05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2A105C48" w14:textId="77777777" w:rsidTr="000E543D">
        <w:tc>
          <w:tcPr>
            <w:tcW w:w="2569" w:type="dxa"/>
            <w:shd w:val="clear" w:color="auto" w:fill="D9D9D9" w:themeFill="background1" w:themeFillShade="D9"/>
          </w:tcPr>
          <w:p w14:paraId="6C57C46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E16A0EB" w14:textId="77777777" w:rsidR="00F122F7" w:rsidRPr="00BF6411" w:rsidRDefault="00F122F7" w:rsidP="000E543D">
            <w:pPr>
              <w:rPr>
                <w:rFonts w:asciiTheme="minorHAnsi" w:hAnsiTheme="minorHAnsi"/>
              </w:rPr>
            </w:pPr>
          </w:p>
        </w:tc>
        <w:tc>
          <w:tcPr>
            <w:tcW w:w="6781" w:type="dxa"/>
          </w:tcPr>
          <w:p w14:paraId="4528612A" w14:textId="3929FBE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 xml:space="preserve">Illustrate that r1 overrides </w:t>
            </w:r>
            <w:proofErr w:type="spellStart"/>
            <w:r w:rsidR="002D6C68" w:rsidRPr="002D6C68">
              <w:rPr>
                <w:rFonts w:asciiTheme="minorHAnsi" w:eastAsia="Calibri" w:hAnsiTheme="minorHAnsi" w:cs="Calibri"/>
              </w:rPr>
              <w:t>beamlattice</w:t>
            </w:r>
            <w:proofErr w:type="spellEnd"/>
            <w:r w:rsidR="002D6C68" w:rsidRPr="002D6C68">
              <w:rPr>
                <w:rFonts w:asciiTheme="minorHAnsi" w:eastAsia="Calibri" w:hAnsiTheme="minorHAnsi" w:cs="Calibri"/>
              </w:rPr>
              <w:t xml:space="preserve"> radius default</w:t>
            </w:r>
          </w:p>
          <w:p w14:paraId="70E481AA" w14:textId="77777777" w:rsidR="002D2073" w:rsidRDefault="002D2073" w:rsidP="000E543D">
            <w:pPr>
              <w:rPr>
                <w:rFonts w:asciiTheme="minorHAnsi" w:eastAsia="Calibri" w:hAnsiTheme="minorHAnsi" w:cs="Calibri"/>
                <w:b/>
              </w:rPr>
            </w:pPr>
          </w:p>
          <w:p w14:paraId="39246399" w14:textId="1EF9D17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Range of r1 radius values (no r2)</w:t>
            </w:r>
          </w:p>
          <w:p w14:paraId="3F16632C" w14:textId="77777777" w:rsidR="002D2073" w:rsidRDefault="002D2073" w:rsidP="000E543D">
            <w:pPr>
              <w:rPr>
                <w:rFonts w:asciiTheme="minorHAnsi" w:eastAsia="Calibri" w:hAnsiTheme="minorHAnsi" w:cs="Calibri"/>
                <w:b/>
              </w:rPr>
            </w:pPr>
          </w:p>
          <w:p w14:paraId="440DA82B" w14:textId="0DADB4A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Illustrate that r2 uses r1 value if r2 not defined</w:t>
            </w:r>
            <w:r w:rsidR="004148EC">
              <w:rPr>
                <w:rFonts w:asciiTheme="minorHAnsi" w:eastAsia="Calibri" w:hAnsiTheme="minorHAnsi" w:cs="Calibri"/>
              </w:rPr>
              <w:t xml:space="preserve">. </w:t>
            </w:r>
          </w:p>
          <w:p w14:paraId="4117938A" w14:textId="77777777" w:rsidR="002D2073" w:rsidRDefault="002D2073" w:rsidP="002D6C68">
            <w:pPr>
              <w:rPr>
                <w:rFonts w:asciiTheme="minorHAnsi" w:eastAsia="Calibri" w:hAnsiTheme="minorHAnsi" w:cs="Calibri"/>
                <w:b/>
              </w:rPr>
            </w:pPr>
          </w:p>
          <w:p w14:paraId="54D5DF80" w14:textId="5BF72083"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 xml:space="preserve">Range of </w:t>
            </w:r>
            <w:r w:rsidR="005C5C45">
              <w:rPr>
                <w:rFonts w:asciiTheme="minorHAnsi" w:eastAsia="Calibri" w:hAnsiTheme="minorHAnsi" w:cs="Calibri"/>
              </w:rPr>
              <w:t>r</w:t>
            </w:r>
            <w:r w:rsidRPr="002D6C68">
              <w:rPr>
                <w:rFonts w:asciiTheme="minorHAnsi" w:eastAsia="Calibri" w:hAnsiTheme="minorHAnsi" w:cs="Calibri"/>
              </w:rPr>
              <w:t>2 radius values (r1 fixed value)</w:t>
            </w:r>
          </w:p>
          <w:p w14:paraId="2087B73A" w14:textId="77777777" w:rsidR="002D2073" w:rsidRDefault="002D2073" w:rsidP="002D6C68">
            <w:pPr>
              <w:rPr>
                <w:rFonts w:asciiTheme="minorHAnsi" w:eastAsia="Calibri" w:hAnsiTheme="minorHAnsi" w:cs="Calibri"/>
                <w:b/>
              </w:rPr>
            </w:pPr>
          </w:p>
          <w:p w14:paraId="2BEC02B9" w14:textId="4083EF7F"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Illustrate a range of v1 and v2 radius values</w:t>
            </w:r>
          </w:p>
          <w:p w14:paraId="16B1477E" w14:textId="77777777" w:rsidR="00F122F7" w:rsidRPr="00BF6411" w:rsidRDefault="00F122F7" w:rsidP="000E543D">
            <w:pPr>
              <w:rPr>
                <w:rFonts w:asciiTheme="minorHAnsi" w:hAnsiTheme="minorHAnsi"/>
              </w:rPr>
            </w:pPr>
          </w:p>
        </w:tc>
      </w:tr>
      <w:tr w:rsidR="00F122F7" w:rsidRPr="00BF6411" w14:paraId="19A4821B" w14:textId="77777777" w:rsidTr="000E543D">
        <w:tc>
          <w:tcPr>
            <w:tcW w:w="2569" w:type="dxa"/>
            <w:tcBorders>
              <w:bottom w:val="single" w:sz="4" w:space="0" w:color="auto"/>
            </w:tcBorders>
            <w:shd w:val="clear" w:color="auto" w:fill="D9D9D9" w:themeFill="background1" w:themeFillShade="D9"/>
          </w:tcPr>
          <w:p w14:paraId="50B0EFC7"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EEB72EC" w14:textId="77777777" w:rsidR="00F122F7" w:rsidRPr="00285823" w:rsidRDefault="00F122F7" w:rsidP="000E543D">
            <w:pPr>
              <w:rPr>
                <w:rFonts w:asciiTheme="minorHAnsi" w:eastAsia="Calibri" w:hAnsiTheme="minorHAnsi" w:cs="Calibri"/>
                <w:b/>
              </w:rPr>
            </w:pPr>
          </w:p>
        </w:tc>
      </w:tr>
    </w:tbl>
    <w:p w14:paraId="57200C64" w14:textId="77777777" w:rsidR="00F122F7" w:rsidRDefault="00F122F7" w:rsidP="00F122F7"/>
    <w:p w14:paraId="0D497A82" w14:textId="77777777" w:rsidR="00F122F7" w:rsidRDefault="00F122F7" w:rsidP="00F122F7"/>
    <w:p w14:paraId="56ED942F" w14:textId="0555DA67" w:rsidR="00F122F7" w:rsidRDefault="00F122F7" w:rsidP="00627B57">
      <w:pPr>
        <w:pStyle w:val="Heading3"/>
      </w:pPr>
      <w:r>
        <w:t xml:space="preserve"> P_</w:t>
      </w:r>
      <w:r w:rsidR="0011511E" w:rsidRPr="0011511E">
        <w:t xml:space="preserve"> </w:t>
      </w:r>
      <w:r w:rsidR="0011511E">
        <w:t>BXX_</w:t>
      </w:r>
      <w:r>
        <w:t>200</w:t>
      </w:r>
      <w:r w:rsidR="003F2834">
        <w:t>9</w:t>
      </w:r>
      <w:r>
        <w:t xml:space="preserve"> </w:t>
      </w:r>
      <w:r w:rsidR="00627B57">
        <w:t>beam Resource Mapping</w:t>
      </w:r>
    </w:p>
    <w:tbl>
      <w:tblPr>
        <w:tblStyle w:val="TableGrid"/>
        <w:tblW w:w="0" w:type="auto"/>
        <w:tblLook w:val="04A0" w:firstRow="1" w:lastRow="0" w:firstColumn="1" w:lastColumn="0" w:noHBand="0" w:noVBand="1"/>
      </w:tblPr>
      <w:tblGrid>
        <w:gridCol w:w="2569"/>
        <w:gridCol w:w="6781"/>
      </w:tblGrid>
      <w:tr w:rsidR="00F122F7" w:rsidRPr="00BF6411" w14:paraId="32E06989" w14:textId="77777777" w:rsidTr="000E543D">
        <w:tc>
          <w:tcPr>
            <w:tcW w:w="2569" w:type="dxa"/>
            <w:tcBorders>
              <w:bottom w:val="single" w:sz="4" w:space="0" w:color="auto"/>
            </w:tcBorders>
            <w:shd w:val="clear" w:color="auto" w:fill="D9D9D9" w:themeFill="background1" w:themeFillShade="D9"/>
          </w:tcPr>
          <w:p w14:paraId="735AA96F"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782309C5" w14:textId="77777777" w:rsidR="00F122F7" w:rsidRPr="00BF6411" w:rsidRDefault="00F122F7" w:rsidP="000E543D">
            <w:pPr>
              <w:rPr>
                <w:rFonts w:asciiTheme="minorHAnsi" w:hAnsiTheme="minorHAnsi"/>
              </w:rPr>
            </w:pPr>
          </w:p>
        </w:tc>
        <w:tc>
          <w:tcPr>
            <w:tcW w:w="6781" w:type="dxa"/>
          </w:tcPr>
          <w:p w14:paraId="733AD3E8" w14:textId="41B1166E" w:rsidR="00F122F7" w:rsidRPr="00BF6411" w:rsidRDefault="00627B57" w:rsidP="000E543D">
            <w:pPr>
              <w:rPr>
                <w:rFonts w:asciiTheme="minorHAnsi" w:hAnsiTheme="minorHAnsi"/>
              </w:rPr>
            </w:pPr>
            <w:r>
              <w:rPr>
                <w:rFonts w:asciiTheme="minorHAnsi" w:hAnsiTheme="minorHAnsi"/>
              </w:rPr>
              <w:t xml:space="preserve">Range of values for the beam element’s </w:t>
            </w:r>
            <w:proofErr w:type="spellStart"/>
            <w:r>
              <w:rPr>
                <w:rFonts w:asciiTheme="minorHAnsi" w:hAnsiTheme="minorHAnsi"/>
              </w:rPr>
              <w:t>pid</w:t>
            </w:r>
            <w:proofErr w:type="spellEnd"/>
            <w:r>
              <w:rPr>
                <w:rFonts w:asciiTheme="minorHAnsi" w:hAnsiTheme="minorHAnsi"/>
              </w:rPr>
              <w:t>, p1, and p2 attributes</w:t>
            </w:r>
            <w:r w:rsidR="00AD32F4">
              <w:rPr>
                <w:rFonts w:asciiTheme="minorHAnsi" w:hAnsiTheme="minorHAnsi"/>
              </w:rPr>
              <w:t xml:space="preserve"> with </w:t>
            </w:r>
            <w:proofErr w:type="gramStart"/>
            <w:r w:rsidR="00AD32F4">
              <w:rPr>
                <w:rFonts w:asciiTheme="minorHAnsi" w:hAnsiTheme="minorHAnsi"/>
              </w:rPr>
              <w:t>colors  mapped</w:t>
            </w:r>
            <w:proofErr w:type="gramEnd"/>
            <w:r w:rsidR="00AD32F4">
              <w:rPr>
                <w:rFonts w:asciiTheme="minorHAnsi" w:hAnsiTheme="minorHAnsi"/>
              </w:rPr>
              <w:t xml:space="preserve"> to the </w:t>
            </w:r>
            <w:proofErr w:type="spellStart"/>
            <w:r w:rsidR="00AD32F4">
              <w:rPr>
                <w:rFonts w:asciiTheme="minorHAnsi" w:hAnsiTheme="minorHAnsi"/>
              </w:rPr>
              <w:t>displaycolor</w:t>
            </w:r>
            <w:proofErr w:type="spellEnd"/>
            <w:r w:rsidR="00AD32F4">
              <w:rPr>
                <w:rFonts w:asciiTheme="minorHAnsi" w:hAnsiTheme="minorHAnsi"/>
              </w:rPr>
              <w:t xml:space="preserve"> attribute of </w:t>
            </w:r>
            <w:proofErr w:type="spellStart"/>
            <w:r w:rsidR="00AD32F4">
              <w:rPr>
                <w:rFonts w:asciiTheme="minorHAnsi" w:hAnsiTheme="minorHAnsi"/>
              </w:rPr>
              <w:t>basematerials</w:t>
            </w:r>
            <w:proofErr w:type="spellEnd"/>
          </w:p>
        </w:tc>
      </w:tr>
      <w:tr w:rsidR="00F122F7" w:rsidRPr="00BF6411" w14:paraId="1941638B" w14:textId="77777777" w:rsidTr="000E543D">
        <w:tc>
          <w:tcPr>
            <w:tcW w:w="2569" w:type="dxa"/>
            <w:shd w:val="clear" w:color="auto" w:fill="D9D9D9" w:themeFill="background1" w:themeFillShade="D9"/>
          </w:tcPr>
          <w:p w14:paraId="663D892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1C39BF2" w14:textId="77777777" w:rsidR="00F122F7" w:rsidRPr="00BF6411" w:rsidRDefault="00F122F7" w:rsidP="000E543D">
            <w:pPr>
              <w:rPr>
                <w:rFonts w:asciiTheme="minorHAnsi" w:hAnsiTheme="minorHAnsi"/>
              </w:rPr>
            </w:pPr>
          </w:p>
        </w:tc>
        <w:tc>
          <w:tcPr>
            <w:tcW w:w="6781" w:type="dxa"/>
          </w:tcPr>
          <w:p w14:paraId="284279A4" w14:textId="32A72462" w:rsidR="00F122F7" w:rsidRPr="00BF6411" w:rsidRDefault="00F122F7" w:rsidP="000E543D">
            <w:pPr>
              <w:rPr>
                <w:rFonts w:asciiTheme="minorHAnsi" w:hAnsiTheme="minorHAnsi"/>
              </w:rPr>
            </w:pPr>
            <w:r w:rsidRPr="00BF6411">
              <w:rPr>
                <w:rFonts w:asciiTheme="minorHAnsi" w:eastAsia="Verdana" w:hAnsiTheme="minorHAnsi" w:cs="Verdana"/>
              </w:rPr>
              <w:t>01</w:t>
            </w:r>
            <w:r w:rsidR="00627B57">
              <w:rPr>
                <w:rFonts w:asciiTheme="minorHAnsi" w:eastAsia="Verdana" w:hAnsiTheme="minorHAnsi" w:cs="Verdana"/>
              </w:rPr>
              <w:t xml:space="preserve"> to 0</w:t>
            </w:r>
            <w:r w:rsidR="00FC77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C33C95E" w14:textId="77777777" w:rsidTr="000E543D">
        <w:tc>
          <w:tcPr>
            <w:tcW w:w="2569" w:type="dxa"/>
            <w:shd w:val="clear" w:color="auto" w:fill="D9D9D9" w:themeFill="background1" w:themeFillShade="D9"/>
          </w:tcPr>
          <w:p w14:paraId="7C94929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AC9063E" w14:textId="77777777" w:rsidR="00F122F7" w:rsidRPr="00BF6411" w:rsidRDefault="00F122F7" w:rsidP="000E543D">
            <w:pPr>
              <w:rPr>
                <w:rFonts w:asciiTheme="minorHAnsi" w:hAnsiTheme="minorHAnsi"/>
              </w:rPr>
            </w:pPr>
          </w:p>
        </w:tc>
        <w:tc>
          <w:tcPr>
            <w:tcW w:w="6781" w:type="dxa"/>
          </w:tcPr>
          <w:p w14:paraId="3D0172BB" w14:textId="6F11D2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sidRPr="00627B57">
              <w:rPr>
                <w:rFonts w:asciiTheme="minorHAnsi" w:eastAsia="Calibri" w:hAnsiTheme="minorHAnsi" w:cs="Calibri"/>
              </w:rPr>
              <w:t xml:space="preserve">Demonstrate that </w:t>
            </w:r>
            <w:proofErr w:type="spellStart"/>
            <w:r w:rsidR="00627B57" w:rsidRPr="00627B57">
              <w:rPr>
                <w:rFonts w:asciiTheme="minorHAnsi" w:eastAsia="Calibri" w:hAnsiTheme="minorHAnsi" w:cs="Calibri"/>
              </w:rPr>
              <w:t>pid</w:t>
            </w:r>
            <w:proofErr w:type="spellEnd"/>
            <w:r w:rsidR="00627B57" w:rsidRPr="00627B57">
              <w:rPr>
                <w:rFonts w:asciiTheme="minorHAnsi" w:eastAsia="Calibri" w:hAnsiTheme="minorHAnsi" w:cs="Calibri"/>
              </w:rPr>
              <w:t xml:space="preserve"> overrides the </w:t>
            </w:r>
            <w:proofErr w:type="spellStart"/>
            <w:r w:rsidR="00627B57" w:rsidRPr="00627B57">
              <w:rPr>
                <w:rFonts w:asciiTheme="minorHAnsi" w:eastAsia="Calibri" w:hAnsiTheme="minorHAnsi" w:cs="Calibri"/>
              </w:rPr>
              <w:t>beamlattice</w:t>
            </w:r>
            <w:proofErr w:type="spellEnd"/>
            <w:r w:rsidR="00627B57" w:rsidRPr="00627B57">
              <w:rPr>
                <w:rFonts w:asciiTheme="minorHAnsi" w:eastAsia="Calibri" w:hAnsiTheme="minorHAnsi" w:cs="Calibri"/>
              </w:rPr>
              <w:t xml:space="preserve"> level </w:t>
            </w:r>
            <w:proofErr w:type="spellStart"/>
            <w:r w:rsidR="00627B57" w:rsidRPr="00627B57">
              <w:rPr>
                <w:rFonts w:asciiTheme="minorHAnsi" w:eastAsia="Calibri" w:hAnsiTheme="minorHAnsi" w:cs="Calibri"/>
              </w:rPr>
              <w:t>pid</w:t>
            </w:r>
            <w:proofErr w:type="spellEnd"/>
          </w:p>
          <w:p w14:paraId="65C49FE1" w14:textId="77777777" w:rsidR="002D2073" w:rsidRDefault="002D2073" w:rsidP="000E543D">
            <w:pPr>
              <w:rPr>
                <w:rFonts w:asciiTheme="minorHAnsi" w:eastAsia="Calibri" w:hAnsiTheme="minorHAnsi" w:cs="Calibri"/>
                <w:b/>
              </w:rPr>
            </w:pPr>
          </w:p>
          <w:p w14:paraId="7B9B53A9" w14:textId="118CE89E"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p1</w:t>
            </w:r>
          </w:p>
          <w:p w14:paraId="1C08E1DF" w14:textId="77777777" w:rsidR="002D2073" w:rsidRDefault="002D2073" w:rsidP="00627B57">
            <w:pPr>
              <w:rPr>
                <w:rFonts w:asciiTheme="minorHAnsi" w:eastAsia="Calibri" w:hAnsiTheme="minorHAnsi" w:cs="Calibri"/>
                <w:b/>
              </w:rPr>
            </w:pPr>
          </w:p>
          <w:p w14:paraId="0804B693" w14:textId="41B64A22" w:rsidR="00627B57" w:rsidRDefault="00F122F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w:t>
            </w:r>
            <w:r w:rsidR="00AD32F4">
              <w:rPr>
                <w:rFonts w:asciiTheme="minorHAnsi" w:eastAsia="Calibri" w:hAnsiTheme="minorHAnsi" w:cs="Calibri"/>
              </w:rPr>
              <w:t xml:space="preserve">p1 and </w:t>
            </w:r>
            <w:r w:rsidR="00627B57">
              <w:rPr>
                <w:rFonts w:asciiTheme="minorHAnsi" w:eastAsia="Calibri" w:hAnsiTheme="minorHAnsi" w:cs="Calibri"/>
              </w:rPr>
              <w:t>p2</w:t>
            </w:r>
            <w:r w:rsidR="00AD32F4">
              <w:rPr>
                <w:rFonts w:asciiTheme="minorHAnsi" w:eastAsia="Calibri" w:hAnsiTheme="minorHAnsi" w:cs="Calibri"/>
              </w:rPr>
              <w:t>. Both values must be the same.</w:t>
            </w:r>
          </w:p>
          <w:p w14:paraId="466F594B" w14:textId="77777777" w:rsidR="002D2073" w:rsidRDefault="002D2073" w:rsidP="00627B57">
            <w:pPr>
              <w:rPr>
                <w:rFonts w:asciiTheme="minorHAnsi" w:eastAsia="Calibri" w:hAnsiTheme="minorHAnsi" w:cs="Calibri"/>
                <w:b/>
              </w:rPr>
            </w:pPr>
          </w:p>
          <w:p w14:paraId="780613D5" w14:textId="77777777" w:rsidR="00F122F7" w:rsidRPr="00BF6411" w:rsidRDefault="00F122F7" w:rsidP="00AD32F4">
            <w:pPr>
              <w:rPr>
                <w:rFonts w:asciiTheme="minorHAnsi" w:hAnsiTheme="minorHAnsi"/>
              </w:rPr>
            </w:pPr>
          </w:p>
        </w:tc>
      </w:tr>
      <w:tr w:rsidR="00F122F7" w:rsidRPr="00BF6411" w14:paraId="56D93792" w14:textId="77777777" w:rsidTr="000E543D">
        <w:tc>
          <w:tcPr>
            <w:tcW w:w="2569" w:type="dxa"/>
            <w:tcBorders>
              <w:bottom w:val="single" w:sz="4" w:space="0" w:color="auto"/>
            </w:tcBorders>
            <w:shd w:val="clear" w:color="auto" w:fill="D9D9D9" w:themeFill="background1" w:themeFillShade="D9"/>
          </w:tcPr>
          <w:p w14:paraId="09C0DF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753044F" w14:textId="77777777" w:rsidR="00F122F7" w:rsidRPr="00285823" w:rsidRDefault="00F122F7" w:rsidP="000E543D">
            <w:pPr>
              <w:rPr>
                <w:rFonts w:asciiTheme="minorHAnsi" w:eastAsia="Calibri" w:hAnsiTheme="minorHAnsi" w:cs="Calibri"/>
                <w:b/>
              </w:rPr>
            </w:pPr>
          </w:p>
        </w:tc>
      </w:tr>
    </w:tbl>
    <w:p w14:paraId="49BD680C" w14:textId="77777777" w:rsidR="003367EB" w:rsidRDefault="00F122F7" w:rsidP="00896F2F">
      <w:r>
        <w:t xml:space="preserve"> </w:t>
      </w:r>
    </w:p>
    <w:p w14:paraId="70CB5DB6" w14:textId="77777777" w:rsidR="003367EB" w:rsidRDefault="003367EB">
      <w:pPr>
        <w:rPr>
          <w:rFonts w:eastAsiaTheme="majorEastAsia" w:cstheme="majorBidi"/>
          <w:b/>
          <w:bCs/>
          <w:color w:val="365F91" w:themeColor="accent1" w:themeShade="BF"/>
          <w:szCs w:val="20"/>
        </w:rPr>
      </w:pPr>
      <w:r>
        <w:br w:type="page"/>
      </w:r>
    </w:p>
    <w:p w14:paraId="3C29A6AB" w14:textId="5A43818F" w:rsidR="00F122F7" w:rsidRDefault="00F122F7" w:rsidP="00E937B5">
      <w:pPr>
        <w:pStyle w:val="Heading3"/>
      </w:pPr>
      <w:r>
        <w:lastRenderedPageBreak/>
        <w:t>P_</w:t>
      </w:r>
      <w:r w:rsidR="0011511E" w:rsidRPr="0011511E">
        <w:t xml:space="preserve"> </w:t>
      </w:r>
      <w:r w:rsidR="0011511E">
        <w:t>BXX_</w:t>
      </w:r>
      <w:r>
        <w:t>20</w:t>
      </w:r>
      <w:r w:rsidR="003F2834">
        <w:t>10</w:t>
      </w:r>
      <w:r>
        <w:t xml:space="preserve"> </w:t>
      </w:r>
      <w:r w:rsidR="00CA31C4">
        <w:t>b</w:t>
      </w:r>
      <w:r w:rsidR="00627B57">
        <w:t>eam Cap</w:t>
      </w:r>
    </w:p>
    <w:tbl>
      <w:tblPr>
        <w:tblStyle w:val="TableGrid"/>
        <w:tblW w:w="0" w:type="auto"/>
        <w:tblLook w:val="04A0" w:firstRow="1" w:lastRow="0" w:firstColumn="1" w:lastColumn="0" w:noHBand="0" w:noVBand="1"/>
      </w:tblPr>
      <w:tblGrid>
        <w:gridCol w:w="2569"/>
        <w:gridCol w:w="6781"/>
      </w:tblGrid>
      <w:tr w:rsidR="00F122F7" w:rsidRPr="00BF6411" w14:paraId="18E1ABB0" w14:textId="77777777" w:rsidTr="000E543D">
        <w:tc>
          <w:tcPr>
            <w:tcW w:w="2569" w:type="dxa"/>
            <w:tcBorders>
              <w:bottom w:val="single" w:sz="4" w:space="0" w:color="auto"/>
            </w:tcBorders>
            <w:shd w:val="clear" w:color="auto" w:fill="D9D9D9" w:themeFill="background1" w:themeFillShade="D9"/>
          </w:tcPr>
          <w:p w14:paraId="24EBBF3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0312A92D" w14:textId="77777777" w:rsidR="00F122F7" w:rsidRPr="00BF6411" w:rsidRDefault="00F122F7" w:rsidP="000E543D">
            <w:pPr>
              <w:rPr>
                <w:rFonts w:asciiTheme="minorHAnsi" w:hAnsiTheme="minorHAnsi"/>
              </w:rPr>
            </w:pPr>
          </w:p>
        </w:tc>
        <w:tc>
          <w:tcPr>
            <w:tcW w:w="6781" w:type="dxa"/>
          </w:tcPr>
          <w:p w14:paraId="4B8775F9" w14:textId="77777777" w:rsidR="00F122F7" w:rsidRDefault="00627B57" w:rsidP="000E543D">
            <w:pPr>
              <w:rPr>
                <w:rFonts w:asciiTheme="minorHAnsi" w:hAnsiTheme="minorHAnsi"/>
              </w:rPr>
            </w:pPr>
            <w:r>
              <w:rPr>
                <w:rFonts w:asciiTheme="minorHAnsi" w:hAnsiTheme="minorHAnsi"/>
              </w:rPr>
              <w:t>Range of values for the beam element’s cap1 and cap2 attributes</w:t>
            </w:r>
            <w:r w:rsidR="009C78C1">
              <w:rPr>
                <w:rFonts w:asciiTheme="minorHAnsi" w:hAnsiTheme="minorHAnsi"/>
              </w:rPr>
              <w:t xml:space="preserve"> including values for sphere, butt, and hemisphere</w:t>
            </w:r>
          </w:p>
          <w:p w14:paraId="7DF0C5D0" w14:textId="1E01F101" w:rsidR="002D2073" w:rsidRPr="00BF6411" w:rsidRDefault="002D2073" w:rsidP="000E543D">
            <w:pPr>
              <w:rPr>
                <w:rFonts w:asciiTheme="minorHAnsi" w:hAnsiTheme="minorHAnsi"/>
              </w:rPr>
            </w:pPr>
          </w:p>
        </w:tc>
      </w:tr>
      <w:tr w:rsidR="00F122F7" w:rsidRPr="00BF6411" w14:paraId="2B56A4E9" w14:textId="77777777" w:rsidTr="000E543D">
        <w:tc>
          <w:tcPr>
            <w:tcW w:w="2569" w:type="dxa"/>
            <w:shd w:val="clear" w:color="auto" w:fill="D9D9D9" w:themeFill="background1" w:themeFillShade="D9"/>
          </w:tcPr>
          <w:p w14:paraId="2484315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E669FFD" w14:textId="77777777" w:rsidR="00F122F7" w:rsidRPr="00BF6411" w:rsidRDefault="00F122F7" w:rsidP="000E543D">
            <w:pPr>
              <w:rPr>
                <w:rFonts w:asciiTheme="minorHAnsi" w:hAnsiTheme="minorHAnsi"/>
              </w:rPr>
            </w:pPr>
          </w:p>
        </w:tc>
        <w:tc>
          <w:tcPr>
            <w:tcW w:w="6781" w:type="dxa"/>
          </w:tcPr>
          <w:p w14:paraId="421499A2" w14:textId="4C831099" w:rsidR="00F122F7" w:rsidRPr="00BF6411" w:rsidRDefault="00F122F7" w:rsidP="000E543D">
            <w:pPr>
              <w:rPr>
                <w:rFonts w:asciiTheme="minorHAnsi" w:hAnsiTheme="minorHAnsi"/>
              </w:rPr>
            </w:pPr>
            <w:r w:rsidRPr="00BF6411">
              <w:rPr>
                <w:rFonts w:asciiTheme="minorHAnsi" w:eastAsia="Verdana" w:hAnsiTheme="minorHAnsi" w:cs="Verdana"/>
              </w:rPr>
              <w:t>01</w:t>
            </w:r>
            <w:r w:rsidR="009C78C1">
              <w:rPr>
                <w:rFonts w:asciiTheme="minorHAnsi" w:eastAsia="Verdana" w:hAnsiTheme="minorHAnsi" w:cs="Verdana"/>
              </w:rPr>
              <w:t xml:space="preserve"> to 05</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6F5E399B" w14:textId="77777777" w:rsidTr="000E543D">
        <w:tc>
          <w:tcPr>
            <w:tcW w:w="2569" w:type="dxa"/>
            <w:shd w:val="clear" w:color="auto" w:fill="D9D9D9" w:themeFill="background1" w:themeFillShade="D9"/>
          </w:tcPr>
          <w:p w14:paraId="360135F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77F3A56" w14:textId="77777777" w:rsidR="00F122F7" w:rsidRPr="00BF6411" w:rsidRDefault="00F122F7" w:rsidP="000E543D">
            <w:pPr>
              <w:rPr>
                <w:rFonts w:asciiTheme="minorHAnsi" w:hAnsiTheme="minorHAnsi"/>
              </w:rPr>
            </w:pPr>
          </w:p>
        </w:tc>
        <w:tc>
          <w:tcPr>
            <w:tcW w:w="6781" w:type="dxa"/>
          </w:tcPr>
          <w:p w14:paraId="16EDE2A4" w14:textId="512B9D37"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 xml:space="preserve">Demonstrate </w:t>
            </w:r>
            <w:proofErr w:type="gramStart"/>
            <w:r w:rsidR="009C78C1" w:rsidRPr="009C78C1">
              <w:rPr>
                <w:rFonts w:asciiTheme="minorHAnsi" w:eastAsia="Calibri" w:hAnsiTheme="minorHAnsi" w:cs="Calibri"/>
              </w:rPr>
              <w:t>that  cap</w:t>
            </w:r>
            <w:proofErr w:type="gramEnd"/>
            <w:r w:rsidR="009C78C1" w:rsidRPr="009C78C1">
              <w:rPr>
                <w:rFonts w:asciiTheme="minorHAnsi" w:eastAsia="Calibri" w:hAnsiTheme="minorHAnsi" w:cs="Calibri"/>
              </w:rPr>
              <w:t xml:space="preserve">1 explicitly defined cap values at the </w:t>
            </w:r>
            <w:proofErr w:type="spellStart"/>
            <w:r w:rsidR="009C78C1" w:rsidRPr="009C78C1">
              <w:rPr>
                <w:rFonts w:asciiTheme="minorHAnsi" w:eastAsia="Calibri" w:hAnsiTheme="minorHAnsi" w:cs="Calibri"/>
              </w:rPr>
              <w:t>beamlattice</w:t>
            </w:r>
            <w:proofErr w:type="spellEnd"/>
            <w:r w:rsidR="009C78C1" w:rsidRPr="009C78C1">
              <w:rPr>
                <w:rFonts w:asciiTheme="minorHAnsi" w:eastAsia="Calibri" w:hAnsiTheme="minorHAnsi" w:cs="Calibri"/>
              </w:rPr>
              <w:t xml:space="preserve"> level</w:t>
            </w:r>
          </w:p>
          <w:p w14:paraId="6FE37395" w14:textId="77777777" w:rsidR="002D2073" w:rsidRDefault="002D2073" w:rsidP="000E543D">
            <w:pPr>
              <w:rPr>
                <w:rFonts w:asciiTheme="minorHAnsi" w:eastAsia="Calibri" w:hAnsiTheme="minorHAnsi" w:cs="Calibri"/>
                <w:b/>
              </w:rPr>
            </w:pPr>
          </w:p>
          <w:p w14:paraId="3F1C688C" w14:textId="0545A634"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Pr>
                <w:rFonts w:asciiTheme="minorHAnsi" w:eastAsia="Calibri" w:hAnsiTheme="minorHAnsi" w:cs="Calibri"/>
              </w:rPr>
              <w:t>D</w:t>
            </w:r>
            <w:r w:rsidR="009C78C1" w:rsidRPr="009C78C1">
              <w:rPr>
                <w:rFonts w:asciiTheme="minorHAnsi" w:eastAsia="Calibri" w:hAnsiTheme="minorHAnsi" w:cs="Calibri"/>
              </w:rPr>
              <w:t xml:space="preserve">efine several beam lattices structures each with different cap1 </w:t>
            </w:r>
            <w:r w:rsidR="00113A99">
              <w:rPr>
                <w:rFonts w:asciiTheme="minorHAnsi" w:eastAsia="Calibri" w:hAnsiTheme="minorHAnsi" w:cs="Calibri"/>
              </w:rPr>
              <w:t xml:space="preserve">or cap2 </w:t>
            </w:r>
            <w:r w:rsidR="009C78C1" w:rsidRPr="009C78C1">
              <w:rPr>
                <w:rFonts w:asciiTheme="minorHAnsi" w:eastAsia="Calibri" w:hAnsiTheme="minorHAnsi" w:cs="Calibri"/>
              </w:rPr>
              <w:t xml:space="preserve">values including hemisphere, sphere, and butt. </w:t>
            </w:r>
          </w:p>
          <w:p w14:paraId="0B09949A" w14:textId="77777777" w:rsidR="002D2073" w:rsidRDefault="002D2073" w:rsidP="000E543D">
            <w:pPr>
              <w:rPr>
                <w:rFonts w:asciiTheme="minorHAnsi" w:eastAsia="Calibri" w:hAnsiTheme="minorHAnsi" w:cs="Calibri"/>
                <w:b/>
              </w:rPr>
            </w:pPr>
          </w:p>
          <w:p w14:paraId="3FE39AD3" w14:textId="5C05C8D8"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 xml:space="preserve">Demonstrate </w:t>
            </w:r>
            <w:proofErr w:type="gramStart"/>
            <w:r w:rsidR="009C78C1" w:rsidRPr="009C78C1">
              <w:rPr>
                <w:rFonts w:asciiTheme="minorHAnsi" w:eastAsia="Calibri" w:hAnsiTheme="minorHAnsi" w:cs="Calibri"/>
              </w:rPr>
              <w:t>that  cap</w:t>
            </w:r>
            <w:proofErr w:type="gramEnd"/>
            <w:r w:rsidR="009C78C1" w:rsidRPr="009C78C1">
              <w:rPr>
                <w:rFonts w:asciiTheme="minorHAnsi" w:eastAsia="Calibri" w:hAnsiTheme="minorHAnsi" w:cs="Calibri"/>
              </w:rPr>
              <w:t xml:space="preserve">2 overrides explicitly defined cap values at the </w:t>
            </w:r>
            <w:proofErr w:type="spellStart"/>
            <w:r w:rsidR="009C78C1" w:rsidRPr="009C78C1">
              <w:rPr>
                <w:rFonts w:asciiTheme="minorHAnsi" w:eastAsia="Calibri" w:hAnsiTheme="minorHAnsi" w:cs="Calibri"/>
              </w:rPr>
              <w:t>beamlattice</w:t>
            </w:r>
            <w:proofErr w:type="spellEnd"/>
            <w:r w:rsidR="009C78C1" w:rsidRPr="009C78C1">
              <w:rPr>
                <w:rFonts w:asciiTheme="minorHAnsi" w:eastAsia="Calibri" w:hAnsiTheme="minorHAnsi" w:cs="Calibri"/>
              </w:rPr>
              <w:t xml:space="preserve"> level</w:t>
            </w:r>
          </w:p>
          <w:p w14:paraId="6D89B5C3" w14:textId="77777777" w:rsidR="002D2073" w:rsidRDefault="002D2073" w:rsidP="009C78C1">
            <w:pPr>
              <w:rPr>
                <w:rFonts w:asciiTheme="minorHAnsi" w:eastAsia="Calibri" w:hAnsiTheme="minorHAnsi" w:cs="Calibri"/>
                <w:b/>
              </w:rPr>
            </w:pPr>
          </w:p>
          <w:p w14:paraId="6FAD6270" w14:textId="77777777" w:rsidR="002D2073" w:rsidRDefault="002D2073" w:rsidP="009C78C1">
            <w:pPr>
              <w:rPr>
                <w:rFonts w:asciiTheme="minorHAnsi" w:eastAsia="Calibri" w:hAnsiTheme="minorHAnsi" w:cs="Calibri"/>
                <w:b/>
              </w:rPr>
            </w:pPr>
          </w:p>
          <w:p w14:paraId="57CDC4A6" w14:textId="2E60426A" w:rsidR="005E53BC" w:rsidRDefault="009C78C1" w:rsidP="005E53BC">
            <w:pPr>
              <w:rPr>
                <w:rFonts w:asciiTheme="minorHAnsi" w:eastAsia="Calibri" w:hAnsiTheme="minorHAnsi" w:cs="Calibri"/>
              </w:rPr>
            </w:pPr>
            <w:r w:rsidRPr="00285823">
              <w:rPr>
                <w:rFonts w:asciiTheme="minorHAnsi" w:eastAsia="Calibri" w:hAnsiTheme="minorHAnsi" w:cs="Calibri"/>
                <w:b/>
              </w:rPr>
              <w:t>0</w:t>
            </w:r>
            <w:r w:rsidR="005E53BC">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9C78C1">
              <w:rPr>
                <w:rFonts w:asciiTheme="minorHAnsi" w:eastAsia="Calibri" w:hAnsiTheme="minorHAnsi" w:cs="Calibri"/>
              </w:rPr>
              <w:t>Matrix of combos of Cap1 and Cap2 attribute values</w:t>
            </w:r>
            <w:r w:rsidR="005E53BC">
              <w:rPr>
                <w:rFonts w:asciiTheme="minorHAnsi" w:eastAsia="Calibri" w:hAnsiTheme="minorHAnsi" w:cs="Calibri"/>
              </w:rPr>
              <w:t xml:space="preserve">. </w:t>
            </w:r>
            <w:r w:rsidR="005E53BC" w:rsidRPr="009C78C1">
              <w:rPr>
                <w:rFonts w:asciiTheme="minorHAnsi" w:eastAsia="Calibri" w:hAnsiTheme="minorHAnsi" w:cs="Calibri"/>
              </w:rPr>
              <w:t>Use r1 or r2 beam attributes to taper beams such that sphere caps can be differentiated from hemisphere caps</w:t>
            </w:r>
          </w:p>
          <w:p w14:paraId="4D27FFD2" w14:textId="316A5864" w:rsidR="009C78C1" w:rsidRDefault="009C78C1" w:rsidP="009C78C1">
            <w:pPr>
              <w:rPr>
                <w:rFonts w:asciiTheme="minorHAnsi" w:eastAsia="Calibri" w:hAnsiTheme="minorHAnsi" w:cs="Calibri"/>
              </w:rPr>
            </w:pPr>
          </w:p>
          <w:p w14:paraId="21204E07" w14:textId="77777777" w:rsidR="00F122F7" w:rsidRPr="00BF6411" w:rsidRDefault="00F122F7" w:rsidP="000E543D">
            <w:pPr>
              <w:rPr>
                <w:rFonts w:asciiTheme="minorHAnsi" w:hAnsiTheme="minorHAnsi"/>
              </w:rPr>
            </w:pPr>
          </w:p>
        </w:tc>
      </w:tr>
      <w:tr w:rsidR="00F122F7" w:rsidRPr="00BF6411" w14:paraId="04F241E3" w14:textId="77777777" w:rsidTr="000E543D">
        <w:tc>
          <w:tcPr>
            <w:tcW w:w="2569" w:type="dxa"/>
            <w:tcBorders>
              <w:bottom w:val="single" w:sz="4" w:space="0" w:color="auto"/>
            </w:tcBorders>
            <w:shd w:val="clear" w:color="auto" w:fill="D9D9D9" w:themeFill="background1" w:themeFillShade="D9"/>
          </w:tcPr>
          <w:p w14:paraId="0CD4F210"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5701F0" w14:textId="77777777" w:rsidR="00F122F7" w:rsidRPr="00285823" w:rsidRDefault="00F122F7" w:rsidP="000E543D">
            <w:pPr>
              <w:rPr>
                <w:rFonts w:asciiTheme="minorHAnsi" w:eastAsia="Calibri" w:hAnsiTheme="minorHAnsi" w:cs="Calibri"/>
                <w:b/>
              </w:rPr>
            </w:pPr>
          </w:p>
        </w:tc>
      </w:tr>
    </w:tbl>
    <w:p w14:paraId="5CD651F1" w14:textId="77777777" w:rsidR="00F122F7" w:rsidRDefault="00F122F7" w:rsidP="00F122F7"/>
    <w:p w14:paraId="7F339F98" w14:textId="39534EB0" w:rsidR="001012F2" w:rsidRDefault="001012F2">
      <w:pPr>
        <w:rPr>
          <w:rFonts w:eastAsiaTheme="majorEastAsia" w:cstheme="majorBidi"/>
          <w:b/>
          <w:bCs/>
          <w:color w:val="365F91" w:themeColor="accent1" w:themeShade="BF"/>
          <w:szCs w:val="20"/>
        </w:rPr>
      </w:pPr>
    </w:p>
    <w:p w14:paraId="0AB37CCE" w14:textId="04C1A464" w:rsidR="009C78C1" w:rsidRDefault="009C78C1" w:rsidP="009C78C1">
      <w:pPr>
        <w:pStyle w:val="Heading3"/>
      </w:pPr>
      <w:r>
        <w:t xml:space="preserve"> P_</w:t>
      </w:r>
      <w:r w:rsidR="0011511E" w:rsidRPr="0011511E">
        <w:t xml:space="preserve"> </w:t>
      </w:r>
      <w:r w:rsidR="0011511E">
        <w:t>BXX_</w:t>
      </w:r>
      <w:r>
        <w:t>20</w:t>
      </w:r>
      <w:r w:rsidR="002D2073">
        <w:t>11</w:t>
      </w:r>
      <w:r>
        <w:t xml:space="preserve"> </w:t>
      </w:r>
      <w:proofErr w:type="spellStart"/>
      <w:r>
        <w:t>beamsets</w:t>
      </w:r>
      <w:proofErr w:type="spellEnd"/>
    </w:p>
    <w:tbl>
      <w:tblPr>
        <w:tblStyle w:val="TableGrid"/>
        <w:tblW w:w="0" w:type="auto"/>
        <w:tblLook w:val="04A0" w:firstRow="1" w:lastRow="0" w:firstColumn="1" w:lastColumn="0" w:noHBand="0" w:noVBand="1"/>
      </w:tblPr>
      <w:tblGrid>
        <w:gridCol w:w="2569"/>
        <w:gridCol w:w="6781"/>
      </w:tblGrid>
      <w:tr w:rsidR="009C78C1" w:rsidRPr="00BF6411" w14:paraId="7370FE2A" w14:textId="77777777" w:rsidTr="00B454AA">
        <w:tc>
          <w:tcPr>
            <w:tcW w:w="2569" w:type="dxa"/>
            <w:tcBorders>
              <w:bottom w:val="single" w:sz="4" w:space="0" w:color="auto"/>
            </w:tcBorders>
            <w:shd w:val="clear" w:color="auto" w:fill="D9D9D9" w:themeFill="background1" w:themeFillShade="D9"/>
          </w:tcPr>
          <w:p w14:paraId="22C7B41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6255AF19" w14:textId="77777777" w:rsidR="009C78C1" w:rsidRPr="00BF6411" w:rsidRDefault="009C78C1" w:rsidP="00B454AA">
            <w:pPr>
              <w:rPr>
                <w:rFonts w:asciiTheme="minorHAnsi" w:hAnsiTheme="minorHAnsi"/>
              </w:rPr>
            </w:pPr>
          </w:p>
        </w:tc>
        <w:tc>
          <w:tcPr>
            <w:tcW w:w="6781" w:type="dxa"/>
          </w:tcPr>
          <w:p w14:paraId="2F8C96C6" w14:textId="77777777" w:rsidR="009C78C1" w:rsidRDefault="009C78C1" w:rsidP="00B454AA">
            <w:pPr>
              <w:rPr>
                <w:rFonts w:asciiTheme="minorHAnsi" w:hAnsiTheme="minorHAnsi"/>
              </w:rPr>
            </w:pPr>
            <w:r>
              <w:rPr>
                <w:rFonts w:asciiTheme="minorHAnsi" w:hAnsiTheme="minorHAnsi"/>
              </w:rPr>
              <w:t xml:space="preserve">Test of </w:t>
            </w:r>
            <w:proofErr w:type="spellStart"/>
            <w:r>
              <w:rPr>
                <w:rFonts w:asciiTheme="minorHAnsi" w:hAnsiTheme="minorHAnsi"/>
              </w:rPr>
              <w:t>beamset</w:t>
            </w:r>
            <w:proofErr w:type="spellEnd"/>
            <w:r>
              <w:rPr>
                <w:rFonts w:asciiTheme="minorHAnsi" w:hAnsiTheme="minorHAnsi"/>
              </w:rPr>
              <w:t xml:space="preserve"> references. Note that </w:t>
            </w:r>
            <w:proofErr w:type="spellStart"/>
            <w:r>
              <w:rPr>
                <w:rFonts w:asciiTheme="minorHAnsi" w:hAnsiTheme="minorHAnsi"/>
              </w:rPr>
              <w:t>beamset</w:t>
            </w:r>
            <w:proofErr w:type="spellEnd"/>
            <w:r>
              <w:rPr>
                <w:rFonts w:asciiTheme="minorHAnsi" w:hAnsiTheme="minorHAnsi"/>
              </w:rPr>
              <w:t xml:space="preserve"> does not impact the rendered appearance of the objects. There is currently no defined method of referencing </w:t>
            </w:r>
            <w:proofErr w:type="spellStart"/>
            <w:r>
              <w:rPr>
                <w:rFonts w:asciiTheme="minorHAnsi" w:hAnsiTheme="minorHAnsi"/>
              </w:rPr>
              <w:t>beamsets</w:t>
            </w:r>
            <w:proofErr w:type="spellEnd"/>
            <w:r>
              <w:rPr>
                <w:rFonts w:asciiTheme="minorHAnsi" w:hAnsiTheme="minorHAnsi"/>
              </w:rPr>
              <w:t xml:space="preserve"> in metadata.</w:t>
            </w:r>
          </w:p>
          <w:p w14:paraId="0C2B47DF" w14:textId="0D27163B" w:rsidR="009C78C1" w:rsidRPr="00BF6411" w:rsidRDefault="009C78C1" w:rsidP="00B454AA">
            <w:pPr>
              <w:rPr>
                <w:rFonts w:asciiTheme="minorHAnsi" w:hAnsiTheme="minorHAnsi"/>
              </w:rPr>
            </w:pPr>
          </w:p>
        </w:tc>
      </w:tr>
      <w:tr w:rsidR="009C78C1" w:rsidRPr="00BF6411" w14:paraId="75893E5F" w14:textId="77777777" w:rsidTr="00B454AA">
        <w:tc>
          <w:tcPr>
            <w:tcW w:w="2569" w:type="dxa"/>
            <w:shd w:val="clear" w:color="auto" w:fill="D9D9D9" w:themeFill="background1" w:themeFillShade="D9"/>
          </w:tcPr>
          <w:p w14:paraId="50D38E6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F0A52FD" w14:textId="77777777" w:rsidR="009C78C1" w:rsidRPr="00BF6411" w:rsidRDefault="009C78C1" w:rsidP="00B454AA">
            <w:pPr>
              <w:rPr>
                <w:rFonts w:asciiTheme="minorHAnsi" w:hAnsiTheme="minorHAnsi"/>
              </w:rPr>
            </w:pPr>
          </w:p>
        </w:tc>
        <w:tc>
          <w:tcPr>
            <w:tcW w:w="6781" w:type="dxa"/>
          </w:tcPr>
          <w:p w14:paraId="2A1EAAC0" w14:textId="74116C5D"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D20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76517BFE" w14:textId="77777777" w:rsidTr="00B454AA">
        <w:tc>
          <w:tcPr>
            <w:tcW w:w="2569" w:type="dxa"/>
            <w:shd w:val="clear" w:color="auto" w:fill="D9D9D9" w:themeFill="background1" w:themeFillShade="D9"/>
          </w:tcPr>
          <w:p w14:paraId="2D2AAC5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59213ED2" w14:textId="77777777" w:rsidR="009C78C1" w:rsidRPr="00BF6411" w:rsidRDefault="009C78C1" w:rsidP="00B454AA">
            <w:pPr>
              <w:rPr>
                <w:rFonts w:asciiTheme="minorHAnsi" w:hAnsiTheme="minorHAnsi"/>
              </w:rPr>
            </w:pPr>
          </w:p>
        </w:tc>
        <w:tc>
          <w:tcPr>
            <w:tcW w:w="6781" w:type="dxa"/>
          </w:tcPr>
          <w:p w14:paraId="6B73DC3F" w14:textId="4FF99696"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Define a single </w:t>
            </w:r>
            <w:proofErr w:type="spellStart"/>
            <w:r w:rsidRPr="009C78C1">
              <w:rPr>
                <w:rFonts w:asciiTheme="minorHAnsi" w:eastAsia="Calibri" w:hAnsiTheme="minorHAnsi" w:cs="Calibri"/>
              </w:rPr>
              <w:t>beamset</w:t>
            </w:r>
            <w:proofErr w:type="spellEnd"/>
            <w:r w:rsidRPr="009C78C1">
              <w:rPr>
                <w:rFonts w:asciiTheme="minorHAnsi" w:eastAsia="Calibri" w:hAnsiTheme="minorHAnsi" w:cs="Calibri"/>
              </w:rPr>
              <w:t xml:space="preserve"> with one beam ref</w:t>
            </w:r>
          </w:p>
          <w:p w14:paraId="30042CF4" w14:textId="77777777" w:rsidR="002D2073" w:rsidRDefault="002D2073" w:rsidP="00B454AA">
            <w:pPr>
              <w:rPr>
                <w:rFonts w:asciiTheme="minorHAnsi" w:eastAsia="Calibri" w:hAnsiTheme="minorHAnsi" w:cs="Calibri"/>
                <w:b/>
              </w:rPr>
            </w:pPr>
          </w:p>
          <w:p w14:paraId="56D5548C" w14:textId="69A66882"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Define multiple </w:t>
            </w:r>
            <w:proofErr w:type="spellStart"/>
            <w:r w:rsidRPr="009C78C1">
              <w:rPr>
                <w:rFonts w:asciiTheme="minorHAnsi" w:eastAsia="Calibri" w:hAnsiTheme="minorHAnsi" w:cs="Calibri"/>
              </w:rPr>
              <w:t>beamsets</w:t>
            </w:r>
            <w:proofErr w:type="spellEnd"/>
            <w:r w:rsidRPr="009C78C1">
              <w:rPr>
                <w:rFonts w:asciiTheme="minorHAnsi" w:eastAsia="Calibri" w:hAnsiTheme="minorHAnsi" w:cs="Calibri"/>
              </w:rPr>
              <w:t xml:space="preserve"> with multiple beam ref</w:t>
            </w:r>
          </w:p>
          <w:p w14:paraId="69839D0A" w14:textId="77777777" w:rsidR="002D2073" w:rsidRDefault="002D2073" w:rsidP="00B454AA">
            <w:pPr>
              <w:rPr>
                <w:rFonts w:asciiTheme="minorHAnsi" w:eastAsia="Calibri" w:hAnsiTheme="minorHAnsi" w:cs="Calibri"/>
                <w:b/>
              </w:rPr>
            </w:pPr>
          </w:p>
          <w:p w14:paraId="51195BD8" w14:textId="2B3D4B6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Include </w:t>
            </w:r>
            <w:proofErr w:type="spellStart"/>
            <w:r>
              <w:rPr>
                <w:rFonts w:asciiTheme="minorHAnsi" w:eastAsia="Calibri" w:hAnsiTheme="minorHAnsi" w:cs="Calibri"/>
              </w:rPr>
              <w:t>beamset</w:t>
            </w:r>
            <w:proofErr w:type="spellEnd"/>
            <w:r>
              <w:rPr>
                <w:rFonts w:asciiTheme="minorHAnsi" w:eastAsia="Calibri" w:hAnsiTheme="minorHAnsi" w:cs="Calibri"/>
              </w:rPr>
              <w:t xml:space="preserve"> </w:t>
            </w:r>
            <w:r w:rsidRPr="009C78C1">
              <w:rPr>
                <w:rFonts w:asciiTheme="minorHAnsi" w:eastAsia="Calibri" w:hAnsiTheme="minorHAnsi" w:cs="Calibri"/>
              </w:rPr>
              <w:t xml:space="preserve">name </w:t>
            </w:r>
            <w:r>
              <w:rPr>
                <w:rFonts w:asciiTheme="minorHAnsi" w:eastAsia="Calibri" w:hAnsiTheme="minorHAnsi" w:cs="Calibri"/>
              </w:rPr>
              <w:t xml:space="preserve">and identifier </w:t>
            </w:r>
            <w:r w:rsidRPr="009C78C1">
              <w:rPr>
                <w:rFonts w:asciiTheme="minorHAnsi" w:eastAsia="Calibri" w:hAnsiTheme="minorHAnsi" w:cs="Calibri"/>
              </w:rPr>
              <w:t>attribute</w:t>
            </w:r>
            <w:r>
              <w:rPr>
                <w:rFonts w:asciiTheme="minorHAnsi" w:eastAsia="Calibri" w:hAnsiTheme="minorHAnsi" w:cs="Calibri"/>
              </w:rPr>
              <w:t>s</w:t>
            </w:r>
          </w:p>
          <w:p w14:paraId="56F9137B" w14:textId="77777777" w:rsidR="009C78C1" w:rsidRDefault="009C78C1" w:rsidP="00B454AA">
            <w:pPr>
              <w:rPr>
                <w:rFonts w:asciiTheme="minorHAnsi" w:eastAsia="Calibri" w:hAnsiTheme="minorHAnsi" w:cs="Calibri"/>
              </w:rPr>
            </w:pPr>
          </w:p>
          <w:p w14:paraId="2C6D4088" w14:textId="77777777" w:rsidR="009C78C1" w:rsidRPr="00BF6411" w:rsidRDefault="009C78C1" w:rsidP="00B454AA">
            <w:pPr>
              <w:rPr>
                <w:rFonts w:asciiTheme="minorHAnsi" w:hAnsiTheme="minorHAnsi"/>
              </w:rPr>
            </w:pPr>
          </w:p>
        </w:tc>
      </w:tr>
      <w:tr w:rsidR="009C78C1" w:rsidRPr="00BF6411" w14:paraId="77F5FDDB" w14:textId="77777777" w:rsidTr="00B454AA">
        <w:tc>
          <w:tcPr>
            <w:tcW w:w="2569" w:type="dxa"/>
            <w:tcBorders>
              <w:bottom w:val="single" w:sz="4" w:space="0" w:color="auto"/>
            </w:tcBorders>
            <w:shd w:val="clear" w:color="auto" w:fill="D9D9D9" w:themeFill="background1" w:themeFillShade="D9"/>
          </w:tcPr>
          <w:p w14:paraId="2F0EB044"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18CF73E" w14:textId="77777777" w:rsidR="009C78C1" w:rsidRPr="00285823" w:rsidRDefault="009C78C1" w:rsidP="00B454AA">
            <w:pPr>
              <w:rPr>
                <w:rFonts w:asciiTheme="minorHAnsi" w:eastAsia="Calibri" w:hAnsiTheme="minorHAnsi" w:cs="Calibri"/>
                <w:b/>
              </w:rPr>
            </w:pPr>
          </w:p>
        </w:tc>
      </w:tr>
    </w:tbl>
    <w:p w14:paraId="09346850" w14:textId="3D280447" w:rsidR="003367EB" w:rsidRDefault="003367EB" w:rsidP="00896F2F"/>
    <w:p w14:paraId="20D0B02D" w14:textId="77777777" w:rsidR="003367EB" w:rsidRDefault="003367EB">
      <w:pPr>
        <w:rPr>
          <w:rFonts w:eastAsiaTheme="majorEastAsia" w:cstheme="majorBidi"/>
          <w:b/>
          <w:bCs/>
          <w:color w:val="365F91" w:themeColor="accent1" w:themeShade="BF"/>
          <w:szCs w:val="20"/>
        </w:rPr>
      </w:pPr>
      <w:r>
        <w:br w:type="page"/>
      </w:r>
    </w:p>
    <w:p w14:paraId="0FAD93D8" w14:textId="1D94500C" w:rsidR="009C78C1" w:rsidRDefault="009C78C1" w:rsidP="009C78C1">
      <w:pPr>
        <w:pStyle w:val="Heading3"/>
      </w:pPr>
      <w:r>
        <w:lastRenderedPageBreak/>
        <w:t>P_</w:t>
      </w:r>
      <w:r w:rsidR="0011511E" w:rsidRPr="0011511E">
        <w:t xml:space="preserve"> </w:t>
      </w:r>
      <w:r w:rsidR="0011511E">
        <w:t>BXX_</w:t>
      </w:r>
      <w:r>
        <w:t>20</w:t>
      </w:r>
      <w:r w:rsidR="002D2073">
        <w:t>12</w:t>
      </w:r>
      <w:r>
        <w:t xml:space="preserve"> </w:t>
      </w:r>
      <w:r w:rsidR="0071406F">
        <w:t>Units</w:t>
      </w:r>
    </w:p>
    <w:tbl>
      <w:tblPr>
        <w:tblStyle w:val="TableGrid"/>
        <w:tblW w:w="0" w:type="auto"/>
        <w:tblLook w:val="04A0" w:firstRow="1" w:lastRow="0" w:firstColumn="1" w:lastColumn="0" w:noHBand="0" w:noVBand="1"/>
      </w:tblPr>
      <w:tblGrid>
        <w:gridCol w:w="2569"/>
        <w:gridCol w:w="6781"/>
      </w:tblGrid>
      <w:tr w:rsidR="0071406F" w:rsidRPr="00BF6411" w14:paraId="2AF1F7B4" w14:textId="77777777" w:rsidTr="00B454AA">
        <w:tc>
          <w:tcPr>
            <w:tcW w:w="2569" w:type="dxa"/>
            <w:tcBorders>
              <w:bottom w:val="single" w:sz="4" w:space="0" w:color="auto"/>
            </w:tcBorders>
            <w:shd w:val="clear" w:color="auto" w:fill="D9D9D9" w:themeFill="background1" w:themeFillShade="D9"/>
          </w:tcPr>
          <w:p w14:paraId="110D72CE"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Scenario Description</w:t>
            </w:r>
          </w:p>
          <w:p w14:paraId="4BF9F831" w14:textId="77777777" w:rsidR="0071406F" w:rsidRPr="00BF6411" w:rsidRDefault="0071406F" w:rsidP="0071406F">
            <w:pPr>
              <w:rPr>
                <w:rFonts w:asciiTheme="minorHAnsi" w:hAnsiTheme="minorHAnsi"/>
              </w:rPr>
            </w:pPr>
          </w:p>
        </w:tc>
        <w:tc>
          <w:tcPr>
            <w:tcW w:w="6781" w:type="dxa"/>
          </w:tcPr>
          <w:p w14:paraId="4FB341D9" w14:textId="6E78C041" w:rsidR="0071406F" w:rsidRPr="00BF6411" w:rsidRDefault="0071406F">
            <w:pPr>
              <w:rPr>
                <w:rFonts w:asciiTheme="minorHAnsi" w:hAnsiTheme="minorHAnsi"/>
              </w:rPr>
            </w:pPr>
            <w:r w:rsidRPr="00F84397">
              <w:rPr>
                <w:rFonts w:asciiTheme="minorHAnsi" w:eastAsiaTheme="minorEastAsia" w:hAnsiTheme="minorHAnsi"/>
                <w:szCs w:val="20"/>
              </w:rPr>
              <w:t>Create a simple 3</w:t>
            </w:r>
            <w:r>
              <w:rPr>
                <w:rFonts w:asciiTheme="minorHAnsi" w:eastAsiaTheme="minorEastAsia" w:hAnsiTheme="minorHAnsi"/>
                <w:szCs w:val="20"/>
              </w:rPr>
              <w:t>MF</w:t>
            </w:r>
            <w:r w:rsidRPr="00F84397">
              <w:rPr>
                <w:rFonts w:asciiTheme="minorHAnsi" w:eastAsiaTheme="minorEastAsia" w:hAnsiTheme="minorHAnsi"/>
                <w:szCs w:val="20"/>
              </w:rPr>
              <w:t xml:space="preserve"> file</w:t>
            </w:r>
            <w:r>
              <w:rPr>
                <w:rFonts w:asciiTheme="minorHAnsi" w:eastAsiaTheme="minorEastAsia" w:hAnsiTheme="minorHAnsi"/>
                <w:szCs w:val="20"/>
              </w:rPr>
              <w:t xml:space="preserve"> with beam lattice structures</w:t>
            </w:r>
            <w:r w:rsidRPr="00F84397">
              <w:rPr>
                <w:rFonts w:asciiTheme="minorHAnsi" w:eastAsiaTheme="minorEastAsia" w:hAnsiTheme="minorHAnsi"/>
                <w:szCs w:val="20"/>
              </w:rPr>
              <w:t>, the</w:t>
            </w:r>
            <w:r>
              <w:rPr>
                <w:rFonts w:asciiTheme="minorHAnsi" w:eastAsiaTheme="minorEastAsia" w:hAnsiTheme="minorHAnsi"/>
                <w:szCs w:val="20"/>
              </w:rPr>
              <w:t>n</w:t>
            </w:r>
            <w:r w:rsidRPr="00F84397">
              <w:rPr>
                <w:rFonts w:asciiTheme="minorHAnsi" w:eastAsiaTheme="minorEastAsia" w:hAnsiTheme="minorHAnsi"/>
                <w:szCs w:val="20"/>
              </w:rPr>
              <w:t xml:space="preserve"> modify the 3</w:t>
            </w:r>
            <w:r>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r>
              <w:rPr>
                <w:rFonts w:asciiTheme="minorHAnsi" w:eastAsiaTheme="minorEastAsia" w:hAnsiTheme="minorHAnsi"/>
                <w:szCs w:val="20"/>
              </w:rPr>
              <w:t xml:space="preserve">. </w:t>
            </w:r>
          </w:p>
        </w:tc>
      </w:tr>
      <w:tr w:rsidR="0071406F" w:rsidRPr="00BF6411" w14:paraId="18586391" w14:textId="77777777" w:rsidTr="00B454AA">
        <w:tc>
          <w:tcPr>
            <w:tcW w:w="2569" w:type="dxa"/>
            <w:shd w:val="clear" w:color="auto" w:fill="D9D9D9" w:themeFill="background1" w:themeFillShade="D9"/>
          </w:tcPr>
          <w:p w14:paraId="1FB86E03"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Pass/Fail Criteria</w:t>
            </w:r>
          </w:p>
          <w:p w14:paraId="016136B8" w14:textId="77777777" w:rsidR="0071406F" w:rsidRPr="00BF6411" w:rsidRDefault="0071406F" w:rsidP="0071406F">
            <w:pPr>
              <w:rPr>
                <w:rFonts w:asciiTheme="minorHAnsi" w:hAnsiTheme="minorHAnsi"/>
              </w:rPr>
            </w:pPr>
          </w:p>
        </w:tc>
        <w:tc>
          <w:tcPr>
            <w:tcW w:w="6781" w:type="dxa"/>
          </w:tcPr>
          <w:p w14:paraId="097CEB37" w14:textId="000004FA" w:rsidR="0071406F" w:rsidRPr="00BF6411" w:rsidRDefault="0071406F" w:rsidP="0071406F">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1406F" w:rsidRPr="00BF6411" w14:paraId="041227F1" w14:textId="77777777" w:rsidTr="00B454AA">
        <w:tc>
          <w:tcPr>
            <w:tcW w:w="2569" w:type="dxa"/>
            <w:shd w:val="clear" w:color="auto" w:fill="D9D9D9" w:themeFill="background1" w:themeFillShade="D9"/>
          </w:tcPr>
          <w:p w14:paraId="11F074B4"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Case Iterations</w:t>
            </w:r>
          </w:p>
          <w:p w14:paraId="50B9D001" w14:textId="77777777" w:rsidR="0071406F" w:rsidRPr="00BF6411" w:rsidRDefault="0071406F" w:rsidP="0071406F">
            <w:pPr>
              <w:rPr>
                <w:rFonts w:asciiTheme="minorHAnsi" w:hAnsiTheme="minorHAnsi"/>
              </w:rPr>
            </w:pPr>
          </w:p>
        </w:tc>
        <w:tc>
          <w:tcPr>
            <w:tcW w:w="6781" w:type="dxa"/>
          </w:tcPr>
          <w:p w14:paraId="1DFA9456" w14:textId="77777777"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01 – </w:t>
            </w:r>
            <w:r>
              <w:rPr>
                <w:rFonts w:asciiTheme="minorHAnsi" w:eastAsiaTheme="minorEastAsia" w:hAnsiTheme="minorHAnsi"/>
                <w:szCs w:val="20"/>
              </w:rPr>
              <w:t>M</w:t>
            </w:r>
            <w:r w:rsidRPr="00F84397">
              <w:rPr>
                <w:rFonts w:asciiTheme="minorHAnsi" w:eastAsiaTheme="minorEastAsia" w:hAnsiTheme="minorHAnsi"/>
                <w:szCs w:val="20"/>
              </w:rPr>
              <w:t>icron</w:t>
            </w:r>
          </w:p>
          <w:p w14:paraId="3B343ACE" w14:textId="77777777" w:rsidR="002D2073" w:rsidRDefault="002D2073" w:rsidP="0071406F">
            <w:pPr>
              <w:rPr>
                <w:rFonts w:asciiTheme="minorHAnsi" w:eastAsiaTheme="minorEastAsia" w:hAnsiTheme="minorHAnsi"/>
                <w:b/>
                <w:bCs/>
                <w:szCs w:val="20"/>
              </w:rPr>
            </w:pPr>
          </w:p>
          <w:p w14:paraId="311967AF" w14:textId="792C7FEA"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02 – </w:t>
            </w:r>
            <w:r>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46DEAF85" w14:textId="77777777" w:rsidR="002D2073" w:rsidRDefault="002D2073" w:rsidP="0071406F">
            <w:pPr>
              <w:rPr>
                <w:rFonts w:asciiTheme="minorHAnsi" w:eastAsiaTheme="minorEastAsia" w:hAnsiTheme="minorHAnsi"/>
                <w:b/>
                <w:bCs/>
                <w:szCs w:val="20"/>
              </w:rPr>
            </w:pPr>
          </w:p>
          <w:p w14:paraId="36AB6025" w14:textId="5DC0C1FB"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03 – </w:t>
            </w:r>
            <w:r>
              <w:rPr>
                <w:rFonts w:asciiTheme="minorHAnsi" w:eastAsiaTheme="minorEastAsia" w:hAnsiTheme="minorHAnsi"/>
                <w:szCs w:val="20"/>
              </w:rPr>
              <w:t>C</w:t>
            </w:r>
            <w:r w:rsidRPr="00F84397">
              <w:rPr>
                <w:rFonts w:asciiTheme="minorHAnsi" w:eastAsiaTheme="minorEastAsia" w:hAnsiTheme="minorHAnsi"/>
                <w:szCs w:val="20"/>
              </w:rPr>
              <w:t>entimeter</w:t>
            </w:r>
          </w:p>
          <w:p w14:paraId="734B0175" w14:textId="77777777" w:rsidR="002D2073" w:rsidRDefault="002D2073" w:rsidP="0071406F">
            <w:pPr>
              <w:rPr>
                <w:rFonts w:asciiTheme="minorHAnsi" w:eastAsiaTheme="minorEastAsia" w:hAnsiTheme="minorHAnsi"/>
                <w:b/>
                <w:bCs/>
                <w:szCs w:val="20"/>
              </w:rPr>
            </w:pPr>
          </w:p>
          <w:p w14:paraId="67942E6D" w14:textId="68006C6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04 – </w:t>
            </w:r>
            <w:r>
              <w:rPr>
                <w:rFonts w:asciiTheme="minorHAnsi" w:eastAsiaTheme="minorEastAsia" w:hAnsiTheme="minorHAnsi"/>
                <w:szCs w:val="20"/>
              </w:rPr>
              <w:t>I</w:t>
            </w:r>
            <w:r w:rsidRPr="00F84397">
              <w:rPr>
                <w:rFonts w:asciiTheme="minorHAnsi" w:eastAsiaTheme="minorEastAsia" w:hAnsiTheme="minorHAnsi"/>
                <w:szCs w:val="20"/>
              </w:rPr>
              <w:t>nch</w:t>
            </w:r>
          </w:p>
          <w:p w14:paraId="1DEE5218" w14:textId="77777777" w:rsidR="002D2073" w:rsidRDefault="002D2073" w:rsidP="0071406F">
            <w:pPr>
              <w:rPr>
                <w:rFonts w:asciiTheme="minorHAnsi" w:eastAsiaTheme="minorEastAsia" w:hAnsiTheme="minorHAnsi"/>
                <w:b/>
                <w:bCs/>
                <w:szCs w:val="20"/>
              </w:rPr>
            </w:pPr>
          </w:p>
          <w:p w14:paraId="3AC5F446" w14:textId="1F83CA2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05 – </w:t>
            </w:r>
            <w:r>
              <w:rPr>
                <w:rFonts w:asciiTheme="minorHAnsi" w:eastAsiaTheme="minorEastAsia" w:hAnsiTheme="minorHAnsi"/>
                <w:szCs w:val="20"/>
              </w:rPr>
              <w:t>F</w:t>
            </w:r>
            <w:r w:rsidRPr="00F84397">
              <w:rPr>
                <w:rFonts w:asciiTheme="minorHAnsi" w:eastAsiaTheme="minorEastAsia" w:hAnsiTheme="minorHAnsi"/>
                <w:szCs w:val="20"/>
              </w:rPr>
              <w:t>oot</w:t>
            </w:r>
          </w:p>
          <w:p w14:paraId="7FF83F68" w14:textId="77777777" w:rsidR="002D2073" w:rsidRDefault="002D2073" w:rsidP="0071406F">
            <w:pPr>
              <w:rPr>
                <w:rFonts w:asciiTheme="minorHAnsi" w:eastAsiaTheme="minorEastAsia" w:hAnsiTheme="minorHAnsi"/>
                <w:b/>
                <w:bCs/>
                <w:szCs w:val="20"/>
              </w:rPr>
            </w:pPr>
          </w:p>
          <w:p w14:paraId="5738F1C0" w14:textId="5AD03118"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06 – </w:t>
            </w:r>
            <w:r>
              <w:rPr>
                <w:rFonts w:asciiTheme="minorHAnsi" w:eastAsiaTheme="minorEastAsia" w:hAnsiTheme="minorHAnsi"/>
                <w:szCs w:val="20"/>
              </w:rPr>
              <w:t>M</w:t>
            </w:r>
            <w:r w:rsidRPr="00F84397">
              <w:rPr>
                <w:rFonts w:asciiTheme="minorHAnsi" w:eastAsiaTheme="minorEastAsia" w:hAnsiTheme="minorHAnsi"/>
                <w:szCs w:val="20"/>
              </w:rPr>
              <w:t>eter</w:t>
            </w:r>
          </w:p>
          <w:p w14:paraId="70CF335E" w14:textId="77777777" w:rsidR="002D2073" w:rsidRDefault="002D2073" w:rsidP="0071406F">
            <w:pPr>
              <w:rPr>
                <w:rFonts w:asciiTheme="minorHAnsi" w:eastAsiaTheme="minorEastAsia" w:hAnsiTheme="minorHAnsi"/>
                <w:b/>
                <w:bCs/>
                <w:szCs w:val="20"/>
              </w:rPr>
            </w:pPr>
          </w:p>
          <w:p w14:paraId="036AD9DE" w14:textId="71A562E1"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7</w:t>
            </w:r>
            <w:r w:rsidRPr="00F84397">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Pr="001E0472">
              <w:rPr>
                <w:rFonts w:asciiTheme="minorHAnsi" w:eastAsiaTheme="minorEastAsia" w:hAnsiTheme="minorHAnsi"/>
                <w:szCs w:val="20"/>
              </w:rPr>
              <w:t>Unspecified</w:t>
            </w:r>
          </w:p>
          <w:p w14:paraId="1FAE7D85" w14:textId="625FB842" w:rsidR="0071406F" w:rsidRPr="00BF6411" w:rsidRDefault="0071406F" w:rsidP="0071406F">
            <w:pPr>
              <w:rPr>
                <w:rFonts w:asciiTheme="minorHAnsi" w:hAnsiTheme="minorHAnsi"/>
              </w:rPr>
            </w:pPr>
          </w:p>
        </w:tc>
      </w:tr>
      <w:tr w:rsidR="0071406F" w:rsidRPr="00BF6411" w14:paraId="6F3CE870" w14:textId="77777777" w:rsidTr="00B454AA">
        <w:tc>
          <w:tcPr>
            <w:tcW w:w="2569" w:type="dxa"/>
            <w:tcBorders>
              <w:bottom w:val="single" w:sz="4" w:space="0" w:color="auto"/>
            </w:tcBorders>
            <w:shd w:val="clear" w:color="auto" w:fill="D9D9D9" w:themeFill="background1" w:themeFillShade="D9"/>
          </w:tcPr>
          <w:p w14:paraId="47930D1C" w14:textId="77777777" w:rsidR="0071406F" w:rsidRPr="00BF6411" w:rsidRDefault="0071406F" w:rsidP="0071406F">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6ACCBA" w14:textId="77777777" w:rsidR="0071406F" w:rsidRPr="00285823" w:rsidRDefault="0071406F" w:rsidP="0071406F">
            <w:pPr>
              <w:rPr>
                <w:rFonts w:asciiTheme="minorHAnsi" w:eastAsia="Calibri" w:hAnsiTheme="minorHAnsi" w:cs="Calibri"/>
                <w:b/>
              </w:rPr>
            </w:pPr>
          </w:p>
        </w:tc>
      </w:tr>
    </w:tbl>
    <w:p w14:paraId="0EAE0E0C" w14:textId="77777777" w:rsidR="009C78C1" w:rsidRDefault="009C78C1" w:rsidP="009C78C1"/>
    <w:p w14:paraId="62748FB5" w14:textId="088FF00C" w:rsidR="001012F2" w:rsidRDefault="001012F2">
      <w:pPr>
        <w:rPr>
          <w:rFonts w:eastAsiaTheme="majorEastAsia" w:cstheme="majorBidi"/>
          <w:b/>
          <w:bCs/>
          <w:color w:val="365F91" w:themeColor="accent1" w:themeShade="BF"/>
          <w:szCs w:val="20"/>
        </w:rPr>
      </w:pPr>
    </w:p>
    <w:p w14:paraId="0EA34BEB" w14:textId="7F40D13D" w:rsidR="009C78C1" w:rsidRDefault="009C78C1" w:rsidP="009C78C1">
      <w:pPr>
        <w:pStyle w:val="Heading3"/>
      </w:pPr>
      <w:r>
        <w:t xml:space="preserve"> P_</w:t>
      </w:r>
      <w:r w:rsidR="0011511E" w:rsidRPr="0011511E">
        <w:t xml:space="preserve"> </w:t>
      </w:r>
      <w:r w:rsidR="0011511E">
        <w:t>BXX_</w:t>
      </w:r>
      <w:r>
        <w:t>20</w:t>
      </w:r>
      <w:r w:rsidR="002D2073">
        <w:t>13</w:t>
      </w:r>
      <w:r>
        <w:t xml:space="preserve"> </w:t>
      </w:r>
      <w:r w:rsidR="00284ECD">
        <w:t>Object Type</w:t>
      </w:r>
    </w:p>
    <w:tbl>
      <w:tblPr>
        <w:tblStyle w:val="TableGrid"/>
        <w:tblW w:w="0" w:type="auto"/>
        <w:tblLook w:val="04A0" w:firstRow="1" w:lastRow="0" w:firstColumn="1" w:lastColumn="0" w:noHBand="0" w:noVBand="1"/>
      </w:tblPr>
      <w:tblGrid>
        <w:gridCol w:w="2569"/>
        <w:gridCol w:w="6781"/>
      </w:tblGrid>
      <w:tr w:rsidR="009C78C1" w:rsidRPr="00BF6411" w14:paraId="0251AB8D" w14:textId="77777777" w:rsidTr="00B454AA">
        <w:tc>
          <w:tcPr>
            <w:tcW w:w="2569" w:type="dxa"/>
            <w:tcBorders>
              <w:bottom w:val="single" w:sz="4" w:space="0" w:color="auto"/>
            </w:tcBorders>
            <w:shd w:val="clear" w:color="auto" w:fill="D9D9D9" w:themeFill="background1" w:themeFillShade="D9"/>
          </w:tcPr>
          <w:p w14:paraId="29A4323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B282D06" w14:textId="77777777" w:rsidR="009C78C1" w:rsidRPr="00BF6411" w:rsidRDefault="009C78C1" w:rsidP="00B454AA">
            <w:pPr>
              <w:rPr>
                <w:rFonts w:asciiTheme="minorHAnsi" w:hAnsiTheme="minorHAnsi"/>
              </w:rPr>
            </w:pPr>
          </w:p>
        </w:tc>
        <w:tc>
          <w:tcPr>
            <w:tcW w:w="6781" w:type="dxa"/>
          </w:tcPr>
          <w:p w14:paraId="0FB3ECA8" w14:textId="77777777" w:rsidR="009C78C1" w:rsidRDefault="00284ECD" w:rsidP="00B454AA">
            <w:pPr>
              <w:rPr>
                <w:rFonts w:asciiTheme="minorHAnsi" w:hAnsiTheme="minorHAnsi"/>
              </w:rPr>
            </w:pPr>
            <w:r>
              <w:rPr>
                <w:rFonts w:asciiTheme="minorHAnsi" w:hAnsiTheme="minorHAnsi"/>
              </w:rPr>
              <w:t xml:space="preserve">Render beam lattices structures with various object element type attribute values </w:t>
            </w:r>
          </w:p>
          <w:p w14:paraId="6F53F101" w14:textId="57F29110" w:rsidR="002D2073" w:rsidRPr="00BF6411" w:rsidRDefault="002D2073" w:rsidP="00B454AA">
            <w:pPr>
              <w:rPr>
                <w:rFonts w:asciiTheme="minorHAnsi" w:hAnsiTheme="minorHAnsi"/>
              </w:rPr>
            </w:pPr>
          </w:p>
        </w:tc>
      </w:tr>
      <w:tr w:rsidR="009C78C1" w:rsidRPr="00BF6411" w14:paraId="751FB2E3" w14:textId="77777777" w:rsidTr="00B454AA">
        <w:tc>
          <w:tcPr>
            <w:tcW w:w="2569" w:type="dxa"/>
            <w:shd w:val="clear" w:color="auto" w:fill="D9D9D9" w:themeFill="background1" w:themeFillShade="D9"/>
          </w:tcPr>
          <w:p w14:paraId="122F013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304D546D" w14:textId="77777777" w:rsidR="009C78C1" w:rsidRPr="00BF6411" w:rsidRDefault="009C78C1" w:rsidP="00B454AA">
            <w:pPr>
              <w:rPr>
                <w:rFonts w:asciiTheme="minorHAnsi" w:hAnsiTheme="minorHAnsi"/>
              </w:rPr>
            </w:pPr>
          </w:p>
        </w:tc>
        <w:tc>
          <w:tcPr>
            <w:tcW w:w="6781" w:type="dxa"/>
          </w:tcPr>
          <w:p w14:paraId="21AC96BE" w14:textId="03468E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84ECD">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41B52456" w14:textId="77777777" w:rsidTr="00B454AA">
        <w:tc>
          <w:tcPr>
            <w:tcW w:w="2569" w:type="dxa"/>
            <w:shd w:val="clear" w:color="auto" w:fill="D9D9D9" w:themeFill="background1" w:themeFillShade="D9"/>
          </w:tcPr>
          <w:p w14:paraId="5C1EB3B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20E03F48" w14:textId="77777777" w:rsidR="009C78C1" w:rsidRPr="00BF6411" w:rsidRDefault="009C78C1" w:rsidP="00B454AA">
            <w:pPr>
              <w:rPr>
                <w:rFonts w:asciiTheme="minorHAnsi" w:hAnsiTheme="minorHAnsi"/>
              </w:rPr>
            </w:pPr>
          </w:p>
        </w:tc>
        <w:tc>
          <w:tcPr>
            <w:tcW w:w="6781" w:type="dxa"/>
          </w:tcPr>
          <w:p w14:paraId="55E8668D" w14:textId="4A7312DF"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w:t>
            </w:r>
            <w:proofErr w:type="spellStart"/>
            <w:r w:rsidR="00284ECD" w:rsidRPr="00284ECD">
              <w:rPr>
                <w:rFonts w:asciiTheme="minorHAnsi" w:eastAsia="Calibri" w:hAnsiTheme="minorHAnsi" w:cs="Calibri"/>
              </w:rPr>
              <w:t>solidsupport</w:t>
            </w:r>
            <w:proofErr w:type="spellEnd"/>
            <w:r w:rsidR="00284ECD" w:rsidRPr="00284ECD">
              <w:rPr>
                <w:rFonts w:asciiTheme="minorHAnsi" w:eastAsia="Calibri" w:hAnsiTheme="minorHAnsi" w:cs="Calibri"/>
              </w:rPr>
              <w:t>”</w:t>
            </w:r>
          </w:p>
          <w:p w14:paraId="5369A6FE" w14:textId="77777777" w:rsidR="002D2073" w:rsidRDefault="002D2073" w:rsidP="00B454AA">
            <w:pPr>
              <w:rPr>
                <w:rFonts w:asciiTheme="minorHAnsi" w:eastAsia="Calibri" w:hAnsiTheme="minorHAnsi" w:cs="Calibri"/>
                <w:b/>
              </w:rPr>
            </w:pPr>
          </w:p>
          <w:p w14:paraId="4FB30E4E" w14:textId="048A9458"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undefined (omit attribute)</w:t>
            </w:r>
          </w:p>
          <w:p w14:paraId="66CFB409" w14:textId="77777777" w:rsidR="002D2073" w:rsidRDefault="002D2073" w:rsidP="00B454AA">
            <w:pPr>
              <w:rPr>
                <w:rFonts w:asciiTheme="minorHAnsi" w:eastAsia="Calibri" w:hAnsiTheme="minorHAnsi" w:cs="Calibri"/>
                <w:b/>
              </w:rPr>
            </w:pPr>
          </w:p>
          <w:p w14:paraId="2338B36F" w14:textId="173852D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“model”</w:t>
            </w:r>
          </w:p>
          <w:p w14:paraId="08A875A0" w14:textId="77777777" w:rsidR="009C78C1" w:rsidRPr="00BF6411" w:rsidRDefault="009C78C1" w:rsidP="00B454AA">
            <w:pPr>
              <w:rPr>
                <w:rFonts w:asciiTheme="minorHAnsi" w:hAnsiTheme="minorHAnsi"/>
              </w:rPr>
            </w:pPr>
          </w:p>
        </w:tc>
      </w:tr>
      <w:tr w:rsidR="009C78C1" w:rsidRPr="00BF6411" w14:paraId="083688D5" w14:textId="77777777" w:rsidTr="00B454AA">
        <w:tc>
          <w:tcPr>
            <w:tcW w:w="2569" w:type="dxa"/>
            <w:tcBorders>
              <w:bottom w:val="single" w:sz="4" w:space="0" w:color="auto"/>
            </w:tcBorders>
            <w:shd w:val="clear" w:color="auto" w:fill="D9D9D9" w:themeFill="background1" w:themeFillShade="D9"/>
          </w:tcPr>
          <w:p w14:paraId="5D3FCD55"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B52AC4" w14:textId="77777777" w:rsidR="009C78C1" w:rsidRPr="00285823" w:rsidRDefault="009C78C1" w:rsidP="00B454AA">
            <w:pPr>
              <w:rPr>
                <w:rFonts w:asciiTheme="minorHAnsi" w:eastAsia="Calibri" w:hAnsiTheme="minorHAnsi" w:cs="Calibri"/>
                <w:b/>
              </w:rPr>
            </w:pPr>
          </w:p>
        </w:tc>
      </w:tr>
    </w:tbl>
    <w:p w14:paraId="2F2C0EF3" w14:textId="77777777" w:rsidR="009C78C1" w:rsidRDefault="009C78C1" w:rsidP="009C78C1"/>
    <w:p w14:paraId="48464343" w14:textId="77777777" w:rsidR="009C78C1" w:rsidRDefault="009C78C1" w:rsidP="009C78C1"/>
    <w:p w14:paraId="4A8F4A04" w14:textId="6CE8C2F7" w:rsidR="009C78C1" w:rsidRDefault="009C78C1" w:rsidP="009C78C1">
      <w:pPr>
        <w:pStyle w:val="Heading3"/>
      </w:pPr>
      <w:r>
        <w:t xml:space="preserve"> P_</w:t>
      </w:r>
      <w:r w:rsidR="0011511E" w:rsidRPr="0011511E">
        <w:t xml:space="preserve"> </w:t>
      </w:r>
      <w:r w:rsidR="0011511E">
        <w:t>BXX_</w:t>
      </w:r>
      <w:r>
        <w:t>20</w:t>
      </w:r>
      <w:r w:rsidR="002D2073">
        <w:t>14</w:t>
      </w:r>
      <w:r>
        <w:t xml:space="preserve"> </w:t>
      </w:r>
      <w:r w:rsidR="005736A8">
        <w:t>Beams and Triangles</w:t>
      </w:r>
    </w:p>
    <w:tbl>
      <w:tblPr>
        <w:tblStyle w:val="TableGrid"/>
        <w:tblW w:w="0" w:type="auto"/>
        <w:tblLook w:val="04A0" w:firstRow="1" w:lastRow="0" w:firstColumn="1" w:lastColumn="0" w:noHBand="0" w:noVBand="1"/>
      </w:tblPr>
      <w:tblGrid>
        <w:gridCol w:w="2569"/>
        <w:gridCol w:w="6781"/>
      </w:tblGrid>
      <w:tr w:rsidR="009C78C1" w:rsidRPr="00BF6411" w14:paraId="0D3C9443" w14:textId="77777777" w:rsidTr="00B454AA">
        <w:tc>
          <w:tcPr>
            <w:tcW w:w="2569" w:type="dxa"/>
            <w:tcBorders>
              <w:bottom w:val="single" w:sz="4" w:space="0" w:color="auto"/>
            </w:tcBorders>
            <w:shd w:val="clear" w:color="auto" w:fill="D9D9D9" w:themeFill="background1" w:themeFillShade="D9"/>
          </w:tcPr>
          <w:p w14:paraId="76174B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76C2E057" w14:textId="77777777" w:rsidR="009C78C1" w:rsidRPr="00BF6411" w:rsidRDefault="009C78C1" w:rsidP="00B454AA">
            <w:pPr>
              <w:rPr>
                <w:rFonts w:asciiTheme="minorHAnsi" w:hAnsiTheme="minorHAnsi"/>
              </w:rPr>
            </w:pPr>
          </w:p>
        </w:tc>
        <w:tc>
          <w:tcPr>
            <w:tcW w:w="6781" w:type="dxa"/>
          </w:tcPr>
          <w:p w14:paraId="2D255BB9" w14:textId="390D407A" w:rsidR="009C78C1" w:rsidRPr="00BF6411" w:rsidRDefault="005736A8" w:rsidP="00B454AA">
            <w:pPr>
              <w:rPr>
                <w:rFonts w:asciiTheme="minorHAnsi" w:hAnsiTheme="minorHAnsi"/>
              </w:rPr>
            </w:pPr>
            <w:r>
              <w:rPr>
                <w:rFonts w:asciiTheme="minorHAnsi" w:hAnsiTheme="minorHAnsi"/>
              </w:rPr>
              <w:t>Combinations of beam of triangular mesh and beam lattice structures</w:t>
            </w:r>
          </w:p>
        </w:tc>
      </w:tr>
      <w:tr w:rsidR="009C78C1" w:rsidRPr="00BF6411" w14:paraId="77ECA299" w14:textId="77777777" w:rsidTr="00B454AA">
        <w:tc>
          <w:tcPr>
            <w:tcW w:w="2569" w:type="dxa"/>
            <w:shd w:val="clear" w:color="auto" w:fill="D9D9D9" w:themeFill="background1" w:themeFillShade="D9"/>
          </w:tcPr>
          <w:p w14:paraId="68108FD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E6A886A" w14:textId="77777777" w:rsidR="009C78C1" w:rsidRPr="00BF6411" w:rsidRDefault="009C78C1" w:rsidP="00B454AA">
            <w:pPr>
              <w:rPr>
                <w:rFonts w:asciiTheme="minorHAnsi" w:hAnsiTheme="minorHAnsi"/>
              </w:rPr>
            </w:pPr>
          </w:p>
        </w:tc>
        <w:tc>
          <w:tcPr>
            <w:tcW w:w="6781" w:type="dxa"/>
          </w:tcPr>
          <w:p w14:paraId="38002087" w14:textId="1170494A"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736A8">
              <w:rPr>
                <w:rFonts w:asciiTheme="minorHAnsi" w:eastAsia="Verdana" w:hAnsiTheme="minorHAnsi" w:cs="Verdana"/>
              </w:rPr>
              <w:t>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307CB5A1" w14:textId="77777777" w:rsidTr="00B454AA">
        <w:tc>
          <w:tcPr>
            <w:tcW w:w="2569" w:type="dxa"/>
            <w:shd w:val="clear" w:color="auto" w:fill="D9D9D9" w:themeFill="background1" w:themeFillShade="D9"/>
          </w:tcPr>
          <w:p w14:paraId="4C26B354"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3BA7F27" w14:textId="77777777" w:rsidR="009C78C1" w:rsidRPr="00BF6411" w:rsidRDefault="009C78C1" w:rsidP="00B454AA">
            <w:pPr>
              <w:rPr>
                <w:rFonts w:asciiTheme="minorHAnsi" w:hAnsiTheme="minorHAnsi"/>
              </w:rPr>
            </w:pPr>
          </w:p>
        </w:tc>
        <w:tc>
          <w:tcPr>
            <w:tcW w:w="6781" w:type="dxa"/>
          </w:tcPr>
          <w:p w14:paraId="24ACA248" w14:textId="6E501FBD"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Mesh with minimum number of triangles and beam lattice</w:t>
            </w:r>
          </w:p>
          <w:p w14:paraId="6B6FD48D" w14:textId="77777777" w:rsidR="002D2073" w:rsidRDefault="002D2073" w:rsidP="00B454AA">
            <w:pPr>
              <w:rPr>
                <w:rFonts w:asciiTheme="minorHAnsi" w:eastAsia="Calibri" w:hAnsiTheme="minorHAnsi" w:cs="Calibri"/>
                <w:b/>
              </w:rPr>
            </w:pPr>
          </w:p>
          <w:p w14:paraId="0DDA76F5" w14:textId="633329CA"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C</w:t>
            </w:r>
            <w:r w:rsidR="005736A8" w:rsidRPr="005736A8">
              <w:rPr>
                <w:rFonts w:asciiTheme="minorHAnsi" w:eastAsia="Calibri" w:hAnsiTheme="minorHAnsi" w:cs="Calibri"/>
              </w:rPr>
              <w:t xml:space="preserve">oplanar triangle mesh and beam lattice. Impact on </w:t>
            </w:r>
            <w:r w:rsidR="00AD32F4">
              <w:rPr>
                <w:rFonts w:asciiTheme="minorHAnsi" w:eastAsia="Calibri" w:hAnsiTheme="minorHAnsi" w:cs="Calibri"/>
              </w:rPr>
              <w:t xml:space="preserve">display </w:t>
            </w:r>
            <w:r w:rsidR="005736A8" w:rsidRPr="005736A8">
              <w:rPr>
                <w:rFonts w:asciiTheme="minorHAnsi" w:eastAsia="Calibri" w:hAnsiTheme="minorHAnsi" w:cs="Calibri"/>
              </w:rPr>
              <w:t>color</w:t>
            </w:r>
          </w:p>
          <w:p w14:paraId="0464F7A2" w14:textId="41E30C18" w:rsidR="00370FCD" w:rsidRPr="00BF6411" w:rsidRDefault="00370FCD" w:rsidP="00B454AA">
            <w:pPr>
              <w:rPr>
                <w:rFonts w:asciiTheme="minorHAnsi" w:hAnsiTheme="minorHAnsi"/>
              </w:rPr>
            </w:pPr>
          </w:p>
        </w:tc>
      </w:tr>
      <w:tr w:rsidR="009C78C1" w:rsidRPr="00BF6411" w14:paraId="27B3A70E" w14:textId="77777777" w:rsidTr="00B454AA">
        <w:tc>
          <w:tcPr>
            <w:tcW w:w="2569" w:type="dxa"/>
            <w:tcBorders>
              <w:bottom w:val="single" w:sz="4" w:space="0" w:color="auto"/>
            </w:tcBorders>
            <w:shd w:val="clear" w:color="auto" w:fill="D9D9D9" w:themeFill="background1" w:themeFillShade="D9"/>
          </w:tcPr>
          <w:p w14:paraId="3B50A8A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0639764" w14:textId="77777777" w:rsidR="009C78C1" w:rsidRPr="00285823" w:rsidRDefault="009C78C1" w:rsidP="00B454AA">
            <w:pPr>
              <w:rPr>
                <w:rFonts w:asciiTheme="minorHAnsi" w:eastAsia="Calibri" w:hAnsiTheme="minorHAnsi" w:cs="Calibri"/>
                <w:b/>
              </w:rPr>
            </w:pPr>
          </w:p>
        </w:tc>
      </w:tr>
    </w:tbl>
    <w:p w14:paraId="3751DB88" w14:textId="52AA8F16" w:rsidR="001012F2" w:rsidRDefault="001012F2">
      <w:pPr>
        <w:rPr>
          <w:rFonts w:eastAsiaTheme="majorEastAsia" w:cstheme="majorBidi"/>
          <w:b/>
          <w:bCs/>
          <w:color w:val="365F91" w:themeColor="accent1" w:themeShade="BF"/>
          <w:szCs w:val="20"/>
        </w:rPr>
      </w:pPr>
    </w:p>
    <w:p w14:paraId="4C4BFE11" w14:textId="7BDD0436" w:rsidR="009C78C1" w:rsidRDefault="009C78C1" w:rsidP="009C78C1">
      <w:pPr>
        <w:pStyle w:val="Heading3"/>
      </w:pPr>
      <w:r>
        <w:t>P_</w:t>
      </w:r>
      <w:r w:rsidR="0011511E" w:rsidRPr="0011511E">
        <w:t xml:space="preserve"> </w:t>
      </w:r>
      <w:r w:rsidR="0011511E">
        <w:t>BXX_</w:t>
      </w:r>
      <w:r>
        <w:t>20</w:t>
      </w:r>
      <w:r w:rsidR="002D2073">
        <w:t>15</w:t>
      </w:r>
      <w:r>
        <w:t xml:space="preserve"> </w:t>
      </w:r>
      <w:r w:rsidR="005736A8">
        <w:t xml:space="preserve">Component, </w:t>
      </w:r>
      <w:proofErr w:type="gramStart"/>
      <w:r w:rsidR="005736A8">
        <w:t>build,  and</w:t>
      </w:r>
      <w:proofErr w:type="gramEnd"/>
      <w:r w:rsidR="005736A8">
        <w:t xml:space="preserve"> transform</w:t>
      </w:r>
    </w:p>
    <w:tbl>
      <w:tblPr>
        <w:tblStyle w:val="TableGrid"/>
        <w:tblW w:w="0" w:type="auto"/>
        <w:tblLook w:val="04A0" w:firstRow="1" w:lastRow="0" w:firstColumn="1" w:lastColumn="0" w:noHBand="0" w:noVBand="1"/>
      </w:tblPr>
      <w:tblGrid>
        <w:gridCol w:w="2569"/>
        <w:gridCol w:w="6781"/>
      </w:tblGrid>
      <w:tr w:rsidR="009C78C1" w:rsidRPr="00BF6411" w14:paraId="7295CA50" w14:textId="77777777" w:rsidTr="00B454AA">
        <w:tc>
          <w:tcPr>
            <w:tcW w:w="2569" w:type="dxa"/>
            <w:tcBorders>
              <w:bottom w:val="single" w:sz="4" w:space="0" w:color="auto"/>
            </w:tcBorders>
            <w:shd w:val="clear" w:color="auto" w:fill="D9D9D9" w:themeFill="background1" w:themeFillShade="D9"/>
          </w:tcPr>
          <w:p w14:paraId="1A5EACF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3D1F4572" w14:textId="77777777" w:rsidR="009C78C1" w:rsidRPr="00BF6411" w:rsidRDefault="009C78C1" w:rsidP="00B454AA">
            <w:pPr>
              <w:rPr>
                <w:rFonts w:asciiTheme="minorHAnsi" w:hAnsiTheme="minorHAnsi"/>
              </w:rPr>
            </w:pPr>
          </w:p>
        </w:tc>
        <w:tc>
          <w:tcPr>
            <w:tcW w:w="6781" w:type="dxa"/>
          </w:tcPr>
          <w:p w14:paraId="23436B21" w14:textId="77777777" w:rsidR="009C78C1" w:rsidRDefault="001012F2" w:rsidP="00B454AA">
            <w:pPr>
              <w:rPr>
                <w:rFonts w:asciiTheme="minorHAnsi" w:hAnsiTheme="minorHAnsi"/>
              </w:rPr>
            </w:pPr>
            <w:r>
              <w:rPr>
                <w:rFonts w:asciiTheme="minorHAnsi" w:hAnsiTheme="minorHAnsi"/>
              </w:rPr>
              <w:t>Exercise beam lattice structures referenced via a component, in a build object, and transformed.</w:t>
            </w:r>
          </w:p>
          <w:p w14:paraId="73B7F097" w14:textId="68C6875A" w:rsidR="001012F2" w:rsidRPr="00BF6411" w:rsidRDefault="001012F2" w:rsidP="00B454AA">
            <w:pPr>
              <w:rPr>
                <w:rFonts w:asciiTheme="minorHAnsi" w:hAnsiTheme="minorHAnsi"/>
              </w:rPr>
            </w:pPr>
          </w:p>
        </w:tc>
      </w:tr>
      <w:tr w:rsidR="009C78C1" w:rsidRPr="00BF6411" w14:paraId="222AE7B3" w14:textId="77777777" w:rsidTr="00B454AA">
        <w:tc>
          <w:tcPr>
            <w:tcW w:w="2569" w:type="dxa"/>
            <w:shd w:val="clear" w:color="auto" w:fill="D9D9D9" w:themeFill="background1" w:themeFillShade="D9"/>
          </w:tcPr>
          <w:p w14:paraId="777F49D5"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69406A6F" w14:textId="77777777" w:rsidR="009C78C1" w:rsidRPr="00BF6411" w:rsidRDefault="009C78C1" w:rsidP="00B454AA">
            <w:pPr>
              <w:rPr>
                <w:rFonts w:asciiTheme="minorHAnsi" w:hAnsiTheme="minorHAnsi"/>
              </w:rPr>
            </w:pPr>
          </w:p>
        </w:tc>
        <w:tc>
          <w:tcPr>
            <w:tcW w:w="6781" w:type="dxa"/>
          </w:tcPr>
          <w:p w14:paraId="6740207A" w14:textId="28146F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B454AA">
              <w:rPr>
                <w:rFonts w:asciiTheme="minorHAnsi" w:eastAsia="Verdana" w:hAnsiTheme="minorHAnsi" w:cs="Verdana"/>
              </w:rPr>
              <w:t>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115070F8" w14:textId="77777777" w:rsidTr="00B454AA">
        <w:tc>
          <w:tcPr>
            <w:tcW w:w="2569" w:type="dxa"/>
            <w:shd w:val="clear" w:color="auto" w:fill="D9D9D9" w:themeFill="background1" w:themeFillShade="D9"/>
          </w:tcPr>
          <w:p w14:paraId="63078F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34237F4A" w14:textId="77777777" w:rsidR="009C78C1" w:rsidRPr="00BF6411" w:rsidRDefault="009C78C1" w:rsidP="00B454AA">
            <w:pPr>
              <w:rPr>
                <w:rFonts w:asciiTheme="minorHAnsi" w:hAnsiTheme="minorHAnsi"/>
              </w:rPr>
            </w:pPr>
          </w:p>
        </w:tc>
        <w:tc>
          <w:tcPr>
            <w:tcW w:w="6781" w:type="dxa"/>
          </w:tcPr>
          <w:p w14:paraId="50D703FC" w14:textId="664727CA"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Beam lattice stored in an object referenced by a component</w:t>
            </w:r>
          </w:p>
          <w:p w14:paraId="5A2A3872" w14:textId="77777777" w:rsidR="001012F2" w:rsidRDefault="001012F2" w:rsidP="00B454AA">
            <w:pPr>
              <w:rPr>
                <w:rFonts w:asciiTheme="minorHAnsi" w:eastAsia="Calibri" w:hAnsiTheme="minorHAnsi" w:cs="Calibri"/>
                <w:b/>
              </w:rPr>
            </w:pPr>
          </w:p>
          <w:p w14:paraId="63C0CD09" w14:textId="1621620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Transform of a component that has a beam lattice definition (translate, scale, rotate, shear)</w:t>
            </w:r>
            <w:r w:rsidR="009B7B17">
              <w:rPr>
                <w:rFonts w:asciiTheme="minorHAnsi" w:eastAsia="Calibri" w:hAnsiTheme="minorHAnsi" w:cs="Calibri"/>
              </w:rPr>
              <w:t>. Lattice Only</w:t>
            </w:r>
          </w:p>
          <w:p w14:paraId="24A39DA6" w14:textId="77777777" w:rsidR="001012F2" w:rsidRDefault="001012F2" w:rsidP="00B454AA">
            <w:pPr>
              <w:rPr>
                <w:rFonts w:asciiTheme="minorHAnsi" w:eastAsia="Calibri" w:hAnsiTheme="minorHAnsi" w:cs="Calibri"/>
                <w:b/>
              </w:rPr>
            </w:pPr>
          </w:p>
          <w:p w14:paraId="7686C116" w14:textId="19BBA787"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Built item t</w:t>
            </w:r>
            <w:r w:rsidR="005736A8" w:rsidRPr="005736A8">
              <w:rPr>
                <w:rFonts w:asciiTheme="minorHAnsi" w:eastAsia="Calibri" w:hAnsiTheme="minorHAnsi" w:cs="Calibri"/>
              </w:rPr>
              <w:t xml:space="preserve">ransform </w:t>
            </w:r>
            <w:r w:rsidR="005736A8">
              <w:rPr>
                <w:rFonts w:asciiTheme="minorHAnsi" w:eastAsia="Calibri" w:hAnsiTheme="minorHAnsi" w:cs="Calibri"/>
              </w:rPr>
              <w:t xml:space="preserve">of </w:t>
            </w:r>
            <w:r w:rsidR="005736A8" w:rsidRPr="005736A8">
              <w:rPr>
                <w:rFonts w:asciiTheme="minorHAnsi" w:eastAsia="Calibri" w:hAnsiTheme="minorHAnsi" w:cs="Calibri"/>
              </w:rPr>
              <w:t>object with both beam lattice and triangular mesh (translate, scale, rotate, shear)</w:t>
            </w:r>
          </w:p>
          <w:p w14:paraId="42804299" w14:textId="77777777" w:rsidR="001012F2" w:rsidRDefault="001012F2" w:rsidP="00B454AA">
            <w:pPr>
              <w:rPr>
                <w:rFonts w:asciiTheme="minorHAnsi" w:eastAsia="Calibri" w:hAnsiTheme="minorHAnsi" w:cs="Calibri"/>
                <w:b/>
              </w:rPr>
            </w:pPr>
          </w:p>
          <w:p w14:paraId="2AAA5BA2" w14:textId="2A61204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Build item c</w:t>
            </w:r>
            <w:r w:rsidR="005736A8" w:rsidRPr="005736A8">
              <w:rPr>
                <w:rFonts w:asciiTheme="minorHAnsi" w:eastAsia="Calibri" w:hAnsiTheme="minorHAnsi" w:cs="Calibri"/>
              </w:rPr>
              <w:t>ompound transform from both component and build transform</w:t>
            </w:r>
            <w:r w:rsidR="005736A8">
              <w:rPr>
                <w:rFonts w:asciiTheme="minorHAnsi" w:eastAsia="Calibri" w:hAnsiTheme="minorHAnsi" w:cs="Calibri"/>
              </w:rPr>
              <w:t xml:space="preserve"> perspective</w:t>
            </w:r>
            <w:r w:rsidR="009B7B17">
              <w:rPr>
                <w:rFonts w:asciiTheme="minorHAnsi" w:eastAsia="Calibri" w:hAnsiTheme="minorHAnsi" w:cs="Calibri"/>
              </w:rPr>
              <w:t>. Lattice and Mesh Object.</w:t>
            </w:r>
          </w:p>
          <w:p w14:paraId="6C30DC9C" w14:textId="77777777" w:rsidR="001012F2" w:rsidRDefault="001012F2" w:rsidP="005736A8">
            <w:pPr>
              <w:rPr>
                <w:rFonts w:asciiTheme="minorHAnsi" w:eastAsia="Calibri" w:hAnsiTheme="minorHAnsi" w:cs="Calibri"/>
                <w:b/>
              </w:rPr>
            </w:pPr>
          </w:p>
          <w:p w14:paraId="3A97A141" w14:textId="4D87C22B" w:rsidR="005736A8" w:rsidRDefault="005736A8" w:rsidP="005736A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Built item </w:t>
            </w:r>
            <w:r w:rsidRPr="005736A8">
              <w:rPr>
                <w:rFonts w:asciiTheme="minorHAnsi" w:eastAsia="Calibri" w:hAnsiTheme="minorHAnsi" w:cs="Calibri"/>
              </w:rPr>
              <w:t xml:space="preserve">reference </w:t>
            </w:r>
            <w:r>
              <w:rPr>
                <w:rFonts w:asciiTheme="minorHAnsi" w:eastAsia="Calibri" w:hAnsiTheme="minorHAnsi" w:cs="Calibri"/>
              </w:rPr>
              <w:t xml:space="preserve">to </w:t>
            </w:r>
            <w:r w:rsidRPr="005736A8">
              <w:rPr>
                <w:rFonts w:asciiTheme="minorHAnsi" w:eastAsia="Calibri" w:hAnsiTheme="minorHAnsi" w:cs="Calibri"/>
              </w:rPr>
              <w:t xml:space="preserve">matrix of objects: beam lattice only, triangle mesh only, </w:t>
            </w:r>
            <w:r>
              <w:rPr>
                <w:rFonts w:asciiTheme="minorHAnsi" w:eastAsia="Calibri" w:hAnsiTheme="minorHAnsi" w:cs="Calibri"/>
              </w:rPr>
              <w:t>both</w:t>
            </w:r>
            <w:r w:rsidRPr="005736A8">
              <w:rPr>
                <w:rFonts w:asciiTheme="minorHAnsi" w:eastAsia="Calibri" w:hAnsiTheme="minorHAnsi" w:cs="Calibri"/>
              </w:rPr>
              <w:t xml:space="preserve"> triangle mesh and beam mesh</w:t>
            </w:r>
          </w:p>
          <w:p w14:paraId="05EF84D1" w14:textId="77777777" w:rsidR="001012F2" w:rsidRDefault="001012F2" w:rsidP="00B454AA">
            <w:pPr>
              <w:rPr>
                <w:rFonts w:asciiTheme="minorHAnsi" w:eastAsia="Calibri" w:hAnsiTheme="minorHAnsi" w:cs="Calibri"/>
                <w:b/>
              </w:rPr>
            </w:pPr>
          </w:p>
          <w:p w14:paraId="02D5002B" w14:textId="298C4994" w:rsidR="00B454AA" w:rsidRDefault="00B454AA"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63384">
              <w:rPr>
                <w:rFonts w:asciiTheme="minorHAnsi" w:eastAsia="Calibri" w:hAnsiTheme="minorHAnsi" w:cs="Calibri"/>
              </w:rPr>
              <w:t xml:space="preserve">Demonstrate that transforms are applied to </w:t>
            </w:r>
            <w:proofErr w:type="spellStart"/>
            <w:r w:rsidR="00263384">
              <w:rPr>
                <w:rFonts w:asciiTheme="minorHAnsi" w:eastAsia="Calibri" w:hAnsiTheme="minorHAnsi" w:cs="Calibri"/>
              </w:rPr>
              <w:t>cli</w:t>
            </w:r>
            <w:r w:rsidR="006205E6">
              <w:rPr>
                <w:rFonts w:asciiTheme="minorHAnsi" w:eastAsia="Calibri" w:hAnsiTheme="minorHAnsi" w:cs="Calibri"/>
              </w:rPr>
              <w:t>ppingmesh</w:t>
            </w:r>
            <w:proofErr w:type="spellEnd"/>
          </w:p>
          <w:p w14:paraId="7BC25CF1" w14:textId="77777777" w:rsidR="001012F2" w:rsidRDefault="001012F2" w:rsidP="00B16216">
            <w:pPr>
              <w:rPr>
                <w:rFonts w:asciiTheme="minorHAnsi" w:eastAsia="Calibri" w:hAnsiTheme="minorHAnsi" w:cs="Calibri"/>
                <w:b/>
              </w:rPr>
            </w:pPr>
          </w:p>
          <w:p w14:paraId="484A333A" w14:textId="2FCCA2F6" w:rsidR="00B16216" w:rsidRDefault="00B454AA" w:rsidP="00B16216">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D634A0">
              <w:rPr>
                <w:rFonts w:asciiTheme="minorHAnsi" w:eastAsia="Calibri" w:hAnsiTheme="minorHAnsi" w:cs="Calibri"/>
              </w:rPr>
              <w:t xml:space="preserve">Implement </w:t>
            </w:r>
            <w:proofErr w:type="gramStart"/>
            <w:r w:rsidR="00D634A0">
              <w:rPr>
                <w:rFonts w:asciiTheme="minorHAnsi" w:eastAsia="Calibri" w:hAnsiTheme="minorHAnsi" w:cs="Calibri"/>
              </w:rPr>
              <w:t>a  3</w:t>
            </w:r>
            <w:proofErr w:type="gramEnd"/>
            <w:r w:rsidR="00D634A0">
              <w:rPr>
                <w:rFonts w:asciiTheme="minorHAnsi" w:eastAsia="Calibri" w:hAnsiTheme="minorHAnsi" w:cs="Calibri"/>
              </w:rPr>
              <w:t xml:space="preserve">MF file where a </w:t>
            </w:r>
            <w:r w:rsidR="00B16216">
              <w:rPr>
                <w:rFonts w:asciiTheme="minorHAnsi" w:eastAsia="Calibri" w:hAnsiTheme="minorHAnsi" w:cs="Calibri"/>
              </w:rPr>
              <w:t>transform</w:t>
            </w:r>
            <w:r w:rsidR="00D634A0">
              <w:rPr>
                <w:rFonts w:asciiTheme="minorHAnsi" w:eastAsia="Calibri" w:hAnsiTheme="minorHAnsi" w:cs="Calibri"/>
              </w:rPr>
              <w:t xml:space="preserve"> is applied</w:t>
            </w:r>
            <w:r w:rsidR="00B16216">
              <w:rPr>
                <w:rFonts w:asciiTheme="minorHAnsi" w:eastAsia="Calibri" w:hAnsiTheme="minorHAnsi" w:cs="Calibri"/>
              </w:rPr>
              <w:t xml:space="preserve"> </w:t>
            </w:r>
            <w:r w:rsidR="00D634A0">
              <w:rPr>
                <w:rFonts w:asciiTheme="minorHAnsi" w:eastAsia="Calibri" w:hAnsiTheme="minorHAnsi" w:cs="Calibri"/>
              </w:rPr>
              <w:t xml:space="preserve"> </w:t>
            </w:r>
            <w:r w:rsidR="00B16216">
              <w:rPr>
                <w:rFonts w:asciiTheme="minorHAnsi" w:eastAsia="Calibri" w:hAnsiTheme="minorHAnsi" w:cs="Calibri"/>
              </w:rPr>
              <w:t xml:space="preserve">to </w:t>
            </w:r>
            <w:r w:rsidR="00D634A0">
              <w:rPr>
                <w:rFonts w:asciiTheme="minorHAnsi" w:eastAsia="Calibri" w:hAnsiTheme="minorHAnsi" w:cs="Calibri"/>
              </w:rPr>
              <w:t xml:space="preserve">a </w:t>
            </w:r>
            <w:proofErr w:type="spellStart"/>
            <w:r w:rsidR="00B16216">
              <w:rPr>
                <w:rFonts w:asciiTheme="minorHAnsi" w:eastAsia="Calibri" w:hAnsiTheme="minorHAnsi" w:cs="Calibri"/>
              </w:rPr>
              <w:t>representationmesh</w:t>
            </w:r>
            <w:proofErr w:type="spellEnd"/>
          </w:p>
          <w:p w14:paraId="4BE7A923" w14:textId="77777777" w:rsidR="009C78C1" w:rsidRPr="00BF6411" w:rsidRDefault="009C78C1" w:rsidP="00B454AA">
            <w:pPr>
              <w:rPr>
                <w:rFonts w:asciiTheme="minorHAnsi" w:hAnsiTheme="minorHAnsi"/>
              </w:rPr>
            </w:pPr>
          </w:p>
        </w:tc>
      </w:tr>
      <w:tr w:rsidR="009C78C1" w:rsidRPr="00BF6411" w14:paraId="08CBFD50" w14:textId="77777777" w:rsidTr="00B454AA">
        <w:tc>
          <w:tcPr>
            <w:tcW w:w="2569" w:type="dxa"/>
            <w:tcBorders>
              <w:bottom w:val="single" w:sz="4" w:space="0" w:color="auto"/>
            </w:tcBorders>
            <w:shd w:val="clear" w:color="auto" w:fill="D9D9D9" w:themeFill="background1" w:themeFillShade="D9"/>
          </w:tcPr>
          <w:p w14:paraId="560A97F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7579BB" w14:textId="77777777" w:rsidR="009C78C1" w:rsidRPr="00285823" w:rsidRDefault="009C78C1" w:rsidP="00B454AA">
            <w:pPr>
              <w:rPr>
                <w:rFonts w:asciiTheme="minorHAnsi" w:eastAsia="Calibri" w:hAnsiTheme="minorHAnsi" w:cs="Calibri"/>
                <w:b/>
              </w:rPr>
            </w:pPr>
          </w:p>
        </w:tc>
      </w:tr>
    </w:tbl>
    <w:p w14:paraId="14C19BA4" w14:textId="77777777" w:rsidR="009C78C1" w:rsidRDefault="009C78C1" w:rsidP="009C78C1"/>
    <w:p w14:paraId="627C912F" w14:textId="77777777" w:rsidR="009C78C1" w:rsidRDefault="009C78C1" w:rsidP="009C78C1"/>
    <w:p w14:paraId="5FDA912A" w14:textId="7D009A58" w:rsidR="009C78C1" w:rsidRDefault="009C78C1" w:rsidP="009C78C1">
      <w:pPr>
        <w:pStyle w:val="Heading3"/>
      </w:pPr>
      <w:r>
        <w:t xml:space="preserve"> P_</w:t>
      </w:r>
      <w:r w:rsidR="0011511E" w:rsidRPr="0011511E">
        <w:t xml:space="preserve"> </w:t>
      </w:r>
      <w:r w:rsidR="0011511E">
        <w:t>BXX_</w:t>
      </w:r>
      <w:r>
        <w:t>20</w:t>
      </w:r>
      <w:r w:rsidR="002D2073">
        <w:t>16</w:t>
      </w:r>
      <w:r>
        <w:t xml:space="preserve"> </w:t>
      </w:r>
      <w:r w:rsidR="007A1A26">
        <w:t>Fill Rules</w:t>
      </w:r>
    </w:p>
    <w:tbl>
      <w:tblPr>
        <w:tblStyle w:val="TableGrid"/>
        <w:tblW w:w="0" w:type="auto"/>
        <w:tblLook w:val="04A0" w:firstRow="1" w:lastRow="0" w:firstColumn="1" w:lastColumn="0" w:noHBand="0" w:noVBand="1"/>
      </w:tblPr>
      <w:tblGrid>
        <w:gridCol w:w="2569"/>
        <w:gridCol w:w="6781"/>
      </w:tblGrid>
      <w:tr w:rsidR="009C78C1" w:rsidRPr="00BF6411" w14:paraId="32722B0C" w14:textId="77777777" w:rsidTr="00B454AA">
        <w:tc>
          <w:tcPr>
            <w:tcW w:w="2569" w:type="dxa"/>
            <w:tcBorders>
              <w:bottom w:val="single" w:sz="4" w:space="0" w:color="auto"/>
            </w:tcBorders>
            <w:shd w:val="clear" w:color="auto" w:fill="D9D9D9" w:themeFill="background1" w:themeFillShade="D9"/>
          </w:tcPr>
          <w:p w14:paraId="5EFFD0F9"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700BCB2" w14:textId="77777777" w:rsidR="009C78C1" w:rsidRPr="00BF6411" w:rsidRDefault="009C78C1" w:rsidP="00B454AA">
            <w:pPr>
              <w:rPr>
                <w:rFonts w:asciiTheme="minorHAnsi" w:hAnsiTheme="minorHAnsi"/>
              </w:rPr>
            </w:pPr>
          </w:p>
        </w:tc>
        <w:tc>
          <w:tcPr>
            <w:tcW w:w="6781" w:type="dxa"/>
          </w:tcPr>
          <w:p w14:paraId="0AD08CFE" w14:textId="77777777" w:rsidR="009C78C1" w:rsidRDefault="007A1A26" w:rsidP="00B454AA">
            <w:pPr>
              <w:rPr>
                <w:rFonts w:asciiTheme="minorHAnsi" w:hAnsiTheme="minorHAnsi"/>
              </w:rPr>
            </w:pPr>
            <w:r>
              <w:rPr>
                <w:rFonts w:asciiTheme="minorHAnsi" w:hAnsiTheme="minorHAnsi"/>
              </w:rPr>
              <w:t>Demonstrate fill rules are applied with overlapping lattice structures and intersecting lattice and triangular mesh objects</w:t>
            </w:r>
          </w:p>
          <w:p w14:paraId="1253C325" w14:textId="788E6BF5" w:rsidR="007A1A26" w:rsidRPr="00BF6411" w:rsidRDefault="007A1A26" w:rsidP="00B454AA">
            <w:pPr>
              <w:rPr>
                <w:rFonts w:asciiTheme="minorHAnsi" w:hAnsiTheme="minorHAnsi"/>
              </w:rPr>
            </w:pPr>
          </w:p>
        </w:tc>
      </w:tr>
      <w:tr w:rsidR="009C78C1" w:rsidRPr="00BF6411" w14:paraId="3E56FE9C" w14:textId="77777777" w:rsidTr="00B454AA">
        <w:tc>
          <w:tcPr>
            <w:tcW w:w="2569" w:type="dxa"/>
            <w:shd w:val="clear" w:color="auto" w:fill="D9D9D9" w:themeFill="background1" w:themeFillShade="D9"/>
          </w:tcPr>
          <w:p w14:paraId="60EA45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167BE68E" w14:textId="77777777" w:rsidR="009C78C1" w:rsidRPr="00BF6411" w:rsidRDefault="009C78C1" w:rsidP="00B454AA">
            <w:pPr>
              <w:rPr>
                <w:rFonts w:asciiTheme="minorHAnsi" w:hAnsiTheme="minorHAnsi"/>
              </w:rPr>
            </w:pPr>
          </w:p>
        </w:tc>
        <w:tc>
          <w:tcPr>
            <w:tcW w:w="6781" w:type="dxa"/>
          </w:tcPr>
          <w:p w14:paraId="2A489A5F" w14:textId="097EB28E"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044D2246" w14:textId="77777777" w:rsidTr="00B454AA">
        <w:tc>
          <w:tcPr>
            <w:tcW w:w="2569" w:type="dxa"/>
            <w:shd w:val="clear" w:color="auto" w:fill="D9D9D9" w:themeFill="background1" w:themeFillShade="D9"/>
          </w:tcPr>
          <w:p w14:paraId="2A72872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6B8C7C1" w14:textId="77777777" w:rsidR="009C78C1" w:rsidRPr="00BF6411" w:rsidRDefault="009C78C1" w:rsidP="00B454AA">
            <w:pPr>
              <w:rPr>
                <w:rFonts w:asciiTheme="minorHAnsi" w:hAnsiTheme="minorHAnsi"/>
              </w:rPr>
            </w:pPr>
          </w:p>
        </w:tc>
        <w:tc>
          <w:tcPr>
            <w:tcW w:w="6781" w:type="dxa"/>
          </w:tcPr>
          <w:p w14:paraId="79D3FAFF" w14:textId="66196D99"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Pr>
                <w:rFonts w:asciiTheme="minorHAnsi" w:eastAsia="Calibri" w:hAnsiTheme="minorHAnsi" w:cs="Calibri"/>
              </w:rPr>
              <w:t xml:space="preserve">Test case with objects </w:t>
            </w:r>
            <w:r w:rsidR="007A1A26" w:rsidRPr="007A1A26">
              <w:rPr>
                <w:rFonts w:asciiTheme="minorHAnsi" w:eastAsia="Calibri" w:hAnsiTheme="minorHAnsi" w:cs="Calibri"/>
              </w:rPr>
              <w:t>that illustrate the intersection of beam lattice structures and triangle mesh such that the fill rules are invoked.</w:t>
            </w:r>
          </w:p>
          <w:p w14:paraId="370635DD" w14:textId="77777777" w:rsidR="009C78C1" w:rsidRPr="00BF6411" w:rsidRDefault="009C78C1" w:rsidP="00B454AA">
            <w:pPr>
              <w:rPr>
                <w:rFonts w:asciiTheme="minorHAnsi" w:hAnsiTheme="minorHAnsi"/>
              </w:rPr>
            </w:pPr>
          </w:p>
        </w:tc>
      </w:tr>
      <w:tr w:rsidR="009C78C1" w:rsidRPr="00BF6411" w14:paraId="67C4CB61" w14:textId="77777777" w:rsidTr="00B454AA">
        <w:tc>
          <w:tcPr>
            <w:tcW w:w="2569" w:type="dxa"/>
            <w:tcBorders>
              <w:bottom w:val="single" w:sz="4" w:space="0" w:color="auto"/>
            </w:tcBorders>
            <w:shd w:val="clear" w:color="auto" w:fill="D9D9D9" w:themeFill="background1" w:themeFillShade="D9"/>
          </w:tcPr>
          <w:p w14:paraId="1E2899BE"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69EDE59" w14:textId="77777777" w:rsidR="009C78C1" w:rsidRPr="00285823" w:rsidRDefault="009C78C1" w:rsidP="00B454AA">
            <w:pPr>
              <w:rPr>
                <w:rFonts w:asciiTheme="minorHAnsi" w:eastAsia="Calibri" w:hAnsiTheme="minorHAnsi" w:cs="Calibri"/>
                <w:b/>
              </w:rPr>
            </w:pPr>
          </w:p>
        </w:tc>
      </w:tr>
    </w:tbl>
    <w:p w14:paraId="03BB3A48" w14:textId="77777777" w:rsidR="009C78C1" w:rsidRDefault="009C78C1" w:rsidP="009C78C1"/>
    <w:p w14:paraId="677CF88B" w14:textId="77777777" w:rsidR="00166E08" w:rsidRDefault="00166E08">
      <w:pPr>
        <w:rPr>
          <w:rFonts w:eastAsiaTheme="majorEastAsia" w:cstheme="majorBidi"/>
          <w:b/>
          <w:bCs/>
          <w:color w:val="365F91" w:themeColor="accent1" w:themeShade="BF"/>
          <w:szCs w:val="20"/>
        </w:rPr>
      </w:pPr>
      <w:r>
        <w:br w:type="page"/>
      </w:r>
    </w:p>
    <w:p w14:paraId="5FAEAD42" w14:textId="53046DC3" w:rsidR="009C78C1" w:rsidRDefault="009C78C1" w:rsidP="009C78C1">
      <w:pPr>
        <w:pStyle w:val="Heading3"/>
      </w:pPr>
      <w:r>
        <w:lastRenderedPageBreak/>
        <w:t xml:space="preserve"> P_</w:t>
      </w:r>
      <w:r w:rsidR="0011511E" w:rsidRPr="0011511E">
        <w:t xml:space="preserve"> </w:t>
      </w:r>
      <w:r w:rsidR="0011511E">
        <w:t>BXX_</w:t>
      </w:r>
      <w:r>
        <w:t>20</w:t>
      </w:r>
      <w:r w:rsidR="002D2073">
        <w:t>17</w:t>
      </w:r>
      <w:r>
        <w:t xml:space="preserve"> </w:t>
      </w:r>
      <w:r w:rsidR="007A1A26">
        <w:t>Overlapping Beam surface</w:t>
      </w:r>
    </w:p>
    <w:tbl>
      <w:tblPr>
        <w:tblStyle w:val="TableGrid"/>
        <w:tblW w:w="0" w:type="auto"/>
        <w:tblLook w:val="04A0" w:firstRow="1" w:lastRow="0" w:firstColumn="1" w:lastColumn="0" w:noHBand="0" w:noVBand="1"/>
      </w:tblPr>
      <w:tblGrid>
        <w:gridCol w:w="2569"/>
        <w:gridCol w:w="6781"/>
      </w:tblGrid>
      <w:tr w:rsidR="009C78C1" w:rsidRPr="00BF6411" w14:paraId="045C0E18" w14:textId="77777777" w:rsidTr="00B454AA">
        <w:tc>
          <w:tcPr>
            <w:tcW w:w="2569" w:type="dxa"/>
            <w:tcBorders>
              <w:bottom w:val="single" w:sz="4" w:space="0" w:color="auto"/>
            </w:tcBorders>
            <w:shd w:val="clear" w:color="auto" w:fill="D9D9D9" w:themeFill="background1" w:themeFillShade="D9"/>
          </w:tcPr>
          <w:p w14:paraId="4B39B77C"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0040E937" w14:textId="77777777" w:rsidR="009C78C1" w:rsidRPr="00BF6411" w:rsidRDefault="009C78C1" w:rsidP="00B454AA">
            <w:pPr>
              <w:rPr>
                <w:rFonts w:asciiTheme="minorHAnsi" w:hAnsiTheme="minorHAnsi"/>
              </w:rPr>
            </w:pPr>
          </w:p>
        </w:tc>
        <w:tc>
          <w:tcPr>
            <w:tcW w:w="6781" w:type="dxa"/>
          </w:tcPr>
          <w:p w14:paraId="553F9C4D" w14:textId="3B5148A8" w:rsidR="009C78C1" w:rsidRPr="00BF6411" w:rsidRDefault="007A1A26" w:rsidP="00B454AA">
            <w:pPr>
              <w:rPr>
                <w:rFonts w:asciiTheme="minorHAnsi" w:hAnsiTheme="minorHAnsi"/>
              </w:rPr>
            </w:pPr>
            <w:r>
              <w:rPr>
                <w:rFonts w:asciiTheme="minorHAnsi" w:hAnsiTheme="minorHAnsi"/>
              </w:rPr>
              <w:t>Validate that with overlapping be</w:t>
            </w:r>
            <w:r w:rsidR="00CA31C4">
              <w:rPr>
                <w:rFonts w:asciiTheme="minorHAnsi" w:hAnsiTheme="minorHAnsi"/>
              </w:rPr>
              <w:t>a</w:t>
            </w:r>
            <w:r>
              <w:rPr>
                <w:rFonts w:asciiTheme="minorHAnsi" w:hAnsiTheme="minorHAnsi"/>
              </w:rPr>
              <w:t>ms, the last beam rendered take precedence in terms of rendering color</w:t>
            </w:r>
          </w:p>
        </w:tc>
      </w:tr>
      <w:tr w:rsidR="009C78C1" w:rsidRPr="00BF6411" w14:paraId="7CA2B4F4" w14:textId="77777777" w:rsidTr="00B454AA">
        <w:tc>
          <w:tcPr>
            <w:tcW w:w="2569" w:type="dxa"/>
            <w:shd w:val="clear" w:color="auto" w:fill="D9D9D9" w:themeFill="background1" w:themeFillShade="D9"/>
          </w:tcPr>
          <w:p w14:paraId="5A956198"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2FCDEADF" w14:textId="77777777" w:rsidR="009C78C1" w:rsidRPr="00BF6411" w:rsidRDefault="009C78C1" w:rsidP="00B454AA">
            <w:pPr>
              <w:rPr>
                <w:rFonts w:asciiTheme="minorHAnsi" w:hAnsiTheme="minorHAnsi"/>
              </w:rPr>
            </w:pPr>
          </w:p>
        </w:tc>
        <w:tc>
          <w:tcPr>
            <w:tcW w:w="6781" w:type="dxa"/>
          </w:tcPr>
          <w:p w14:paraId="09B84103" w14:textId="460F6AA8"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51A4E259" w14:textId="77777777" w:rsidTr="00B454AA">
        <w:tc>
          <w:tcPr>
            <w:tcW w:w="2569" w:type="dxa"/>
            <w:shd w:val="clear" w:color="auto" w:fill="D9D9D9" w:themeFill="background1" w:themeFillShade="D9"/>
          </w:tcPr>
          <w:p w14:paraId="0904DC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1A8E7E1F" w14:textId="77777777" w:rsidR="009C78C1" w:rsidRPr="00BF6411" w:rsidRDefault="009C78C1" w:rsidP="00B454AA">
            <w:pPr>
              <w:rPr>
                <w:rFonts w:asciiTheme="minorHAnsi" w:hAnsiTheme="minorHAnsi"/>
              </w:rPr>
            </w:pPr>
          </w:p>
        </w:tc>
        <w:tc>
          <w:tcPr>
            <w:tcW w:w="6781" w:type="dxa"/>
          </w:tcPr>
          <w:p w14:paraId="67891DC3" w14:textId="3A387F30"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sidRPr="007A1A26">
              <w:rPr>
                <w:rFonts w:asciiTheme="minorHAnsi" w:eastAsia="Calibri" w:hAnsiTheme="minorHAnsi" w:cs="Calibri"/>
              </w:rPr>
              <w:t xml:space="preserve">test with overlapping beams and different </w:t>
            </w:r>
            <w:proofErr w:type="spellStart"/>
            <w:r w:rsidR="007A1A26" w:rsidRPr="007A1A26">
              <w:rPr>
                <w:rFonts w:asciiTheme="minorHAnsi" w:eastAsia="Calibri" w:hAnsiTheme="minorHAnsi" w:cs="Calibri"/>
              </w:rPr>
              <w:t>displaycolor</w:t>
            </w:r>
            <w:proofErr w:type="spellEnd"/>
            <w:r w:rsidR="007A1A26">
              <w:rPr>
                <w:rFonts w:asciiTheme="minorHAnsi" w:eastAsia="Calibri" w:hAnsiTheme="minorHAnsi" w:cs="Calibri"/>
              </w:rPr>
              <w:t xml:space="preserve"> values.</w:t>
            </w:r>
            <w:r w:rsidR="007A1A26" w:rsidRPr="007A1A26">
              <w:rPr>
                <w:rFonts w:asciiTheme="minorHAnsi" w:eastAsia="Calibri" w:hAnsiTheme="minorHAnsi" w:cs="Calibri"/>
              </w:rPr>
              <w:t xml:space="preserve"> Control of rendering by order in build item list</w:t>
            </w:r>
          </w:p>
          <w:p w14:paraId="7FD2B634" w14:textId="77777777" w:rsidR="009C78C1" w:rsidRPr="00BF6411" w:rsidRDefault="009C78C1" w:rsidP="00B454AA">
            <w:pPr>
              <w:rPr>
                <w:rFonts w:asciiTheme="minorHAnsi" w:hAnsiTheme="minorHAnsi"/>
              </w:rPr>
            </w:pPr>
          </w:p>
        </w:tc>
      </w:tr>
      <w:tr w:rsidR="009C78C1" w:rsidRPr="00BF6411" w14:paraId="48BAC0B6" w14:textId="77777777" w:rsidTr="00B454AA">
        <w:tc>
          <w:tcPr>
            <w:tcW w:w="2569" w:type="dxa"/>
            <w:tcBorders>
              <w:bottom w:val="single" w:sz="4" w:space="0" w:color="auto"/>
            </w:tcBorders>
            <w:shd w:val="clear" w:color="auto" w:fill="D9D9D9" w:themeFill="background1" w:themeFillShade="D9"/>
          </w:tcPr>
          <w:p w14:paraId="3D8C5B1B"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8FEE6E" w14:textId="77777777" w:rsidR="009C78C1" w:rsidRPr="00285823" w:rsidRDefault="009C78C1" w:rsidP="00B454AA">
            <w:pPr>
              <w:rPr>
                <w:rFonts w:asciiTheme="minorHAnsi" w:eastAsia="Calibri" w:hAnsiTheme="minorHAnsi" w:cs="Calibri"/>
                <w:b/>
              </w:rPr>
            </w:pPr>
          </w:p>
        </w:tc>
      </w:tr>
    </w:tbl>
    <w:p w14:paraId="30069AC5" w14:textId="5A5FB4BD" w:rsidR="002D2073" w:rsidRDefault="002D2073">
      <w:pPr>
        <w:rPr>
          <w:rFonts w:eastAsiaTheme="majorEastAsia" w:cstheme="majorBidi"/>
          <w:b/>
          <w:bCs/>
          <w:color w:val="365F91" w:themeColor="accent1" w:themeShade="BF"/>
          <w:sz w:val="22"/>
        </w:rPr>
      </w:pPr>
    </w:p>
    <w:p w14:paraId="08EC7296" w14:textId="01A2FAA2" w:rsidR="00CA31C4" w:rsidRDefault="00CA31C4" w:rsidP="00CA31C4">
      <w:pPr>
        <w:pStyle w:val="Heading3"/>
      </w:pPr>
      <w:r>
        <w:t>P_</w:t>
      </w:r>
      <w:r w:rsidR="0011511E" w:rsidRPr="0011511E">
        <w:t xml:space="preserve"> </w:t>
      </w:r>
      <w:r w:rsidR="0011511E">
        <w:t>BXX_</w:t>
      </w:r>
      <w:r>
        <w:t xml:space="preserve">2018 </w:t>
      </w:r>
      <w:proofErr w:type="spellStart"/>
      <w:r w:rsidR="006D14E9" w:rsidRPr="006D14E9">
        <w:t>ballmode</w:t>
      </w:r>
      <w:proofErr w:type="spellEnd"/>
      <w:r w:rsidR="006D14E9" w:rsidRPr="006D14E9">
        <w:t xml:space="preserve"> </w:t>
      </w:r>
      <w:r w:rsidR="006D14E9">
        <w:t>a</w:t>
      </w:r>
      <w:r w:rsidR="006D14E9" w:rsidRPr="006D14E9">
        <w:t>ttributes</w:t>
      </w:r>
    </w:p>
    <w:tbl>
      <w:tblPr>
        <w:tblStyle w:val="TableGrid"/>
        <w:tblW w:w="0" w:type="auto"/>
        <w:tblLook w:val="04A0" w:firstRow="1" w:lastRow="0" w:firstColumn="1" w:lastColumn="0" w:noHBand="0" w:noVBand="1"/>
      </w:tblPr>
      <w:tblGrid>
        <w:gridCol w:w="2569"/>
        <w:gridCol w:w="6781"/>
      </w:tblGrid>
      <w:tr w:rsidR="00CA31C4" w:rsidRPr="00BF6411" w14:paraId="56CB58EF" w14:textId="77777777" w:rsidTr="00491A01">
        <w:tc>
          <w:tcPr>
            <w:tcW w:w="2569" w:type="dxa"/>
            <w:tcBorders>
              <w:bottom w:val="single" w:sz="4" w:space="0" w:color="auto"/>
            </w:tcBorders>
            <w:shd w:val="clear" w:color="auto" w:fill="D9D9D9" w:themeFill="background1" w:themeFillShade="D9"/>
          </w:tcPr>
          <w:p w14:paraId="71F4884E"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Scenario Description</w:t>
            </w:r>
          </w:p>
          <w:p w14:paraId="4D1E11CB" w14:textId="77777777" w:rsidR="00CA31C4" w:rsidRPr="00BF6411" w:rsidRDefault="00CA31C4" w:rsidP="00491A01">
            <w:pPr>
              <w:rPr>
                <w:rFonts w:asciiTheme="minorHAnsi" w:hAnsiTheme="minorHAnsi"/>
              </w:rPr>
            </w:pPr>
          </w:p>
        </w:tc>
        <w:tc>
          <w:tcPr>
            <w:tcW w:w="6781" w:type="dxa"/>
          </w:tcPr>
          <w:p w14:paraId="159D8386" w14:textId="5ADE3839" w:rsidR="00CA31C4" w:rsidRPr="00BF6411" w:rsidRDefault="00CA31C4" w:rsidP="00491A01">
            <w:pPr>
              <w:rPr>
                <w:rFonts w:asciiTheme="minorHAnsi" w:hAnsiTheme="minorHAnsi"/>
              </w:rPr>
            </w:pPr>
          </w:p>
        </w:tc>
      </w:tr>
      <w:tr w:rsidR="00CA31C4" w:rsidRPr="00BF6411" w14:paraId="628042BA" w14:textId="77777777" w:rsidTr="00491A01">
        <w:tc>
          <w:tcPr>
            <w:tcW w:w="2569" w:type="dxa"/>
            <w:shd w:val="clear" w:color="auto" w:fill="D9D9D9" w:themeFill="background1" w:themeFillShade="D9"/>
          </w:tcPr>
          <w:p w14:paraId="521FBDF0"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Pass/Fail Criteria</w:t>
            </w:r>
          </w:p>
          <w:p w14:paraId="26C6765B" w14:textId="77777777" w:rsidR="00CA31C4" w:rsidRPr="00BF6411" w:rsidRDefault="00CA31C4" w:rsidP="00491A01">
            <w:pPr>
              <w:rPr>
                <w:rFonts w:asciiTheme="minorHAnsi" w:hAnsiTheme="minorHAnsi"/>
              </w:rPr>
            </w:pPr>
          </w:p>
        </w:tc>
        <w:tc>
          <w:tcPr>
            <w:tcW w:w="6781" w:type="dxa"/>
          </w:tcPr>
          <w:p w14:paraId="26B7568E" w14:textId="037467A7" w:rsidR="00CA31C4" w:rsidRPr="00BF6411" w:rsidRDefault="00CA31C4"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A31C4" w:rsidRPr="00BF6411" w14:paraId="68ED1387" w14:textId="77777777" w:rsidTr="00491A01">
        <w:tc>
          <w:tcPr>
            <w:tcW w:w="2569" w:type="dxa"/>
            <w:shd w:val="clear" w:color="auto" w:fill="D9D9D9" w:themeFill="background1" w:themeFillShade="D9"/>
          </w:tcPr>
          <w:p w14:paraId="6D8CBBCD"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Case Iterations</w:t>
            </w:r>
          </w:p>
          <w:p w14:paraId="4B0D8655" w14:textId="77777777" w:rsidR="00CA31C4" w:rsidRPr="00BF6411" w:rsidRDefault="00CA31C4" w:rsidP="00491A01">
            <w:pPr>
              <w:rPr>
                <w:rFonts w:asciiTheme="minorHAnsi" w:hAnsiTheme="minorHAnsi"/>
              </w:rPr>
            </w:pPr>
          </w:p>
        </w:tc>
        <w:tc>
          <w:tcPr>
            <w:tcW w:w="6781" w:type="dxa"/>
          </w:tcPr>
          <w:p w14:paraId="26BF2167" w14:textId="77778062" w:rsidR="006D14E9" w:rsidRDefault="006D14E9" w:rsidP="006D14E9">
            <w:pPr>
              <w:rPr>
                <w:rFonts w:asciiTheme="minorHAnsi" w:eastAsia="Calibri" w:hAnsiTheme="minorHAnsi" w:cs="Calibri"/>
              </w:rPr>
            </w:pPr>
            <w:r w:rsidRPr="000C75E7">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attribute omitted and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none should have equivalent effect</w:t>
            </w:r>
          </w:p>
          <w:p w14:paraId="0D7136D3" w14:textId="77777777" w:rsidR="006D14E9" w:rsidRDefault="006D14E9" w:rsidP="006D14E9">
            <w:pPr>
              <w:rPr>
                <w:rFonts w:asciiTheme="minorHAnsi" w:eastAsia="Calibri" w:hAnsiTheme="minorHAnsi" w:cs="Calibri"/>
                <w:b/>
              </w:rPr>
            </w:pPr>
          </w:p>
          <w:p w14:paraId="4B50FE4A" w14:textId="61F1B0C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mixed, demonstrate that only vertices refenced in the ball object result in balls rendering</w:t>
            </w:r>
          </w:p>
          <w:p w14:paraId="7D383B37" w14:textId="77777777" w:rsidR="006D14E9" w:rsidRDefault="006D14E9" w:rsidP="006D14E9">
            <w:pPr>
              <w:rPr>
                <w:rFonts w:asciiTheme="minorHAnsi" w:eastAsia="Calibri" w:hAnsiTheme="minorHAnsi" w:cs="Calibri"/>
                <w:b/>
              </w:rPr>
            </w:pPr>
          </w:p>
          <w:p w14:paraId="70E5EAB7" w14:textId="0438B77D" w:rsidR="006D14E9" w:rsidRPr="001E0472" w:rsidRDefault="006D14E9" w:rsidP="008E4E98">
            <w:pPr>
              <w:pStyle w:val="ListParagraph"/>
              <w:numPr>
                <w:ilvl w:val="0"/>
                <w:numId w:val="8"/>
              </w:numPr>
              <w:rPr>
                <w:rFonts w:asciiTheme="minorHAnsi" w:eastAsia="Calibri" w:hAnsiTheme="minorHAnsi" w:cs="Calibri"/>
              </w:rPr>
            </w:pPr>
            <w:r w:rsidRPr="001E0472">
              <w:rPr>
                <w:rFonts w:asciiTheme="minorHAnsi" w:eastAsia="Calibri" w:hAnsiTheme="minorHAnsi" w:cs="Calibri"/>
                <w:b/>
              </w:rPr>
              <w:t>–</w:t>
            </w:r>
            <w:r w:rsidRPr="001E0472">
              <w:rPr>
                <w:rFonts w:asciiTheme="minorHAnsi" w:eastAsia="Calibri" w:hAnsiTheme="minorHAnsi" w:cs="Calibri"/>
              </w:rPr>
              <w:t xml:space="preserve"> </w:t>
            </w:r>
            <w:proofErr w:type="spellStart"/>
            <w:r w:rsidRPr="001E0472">
              <w:rPr>
                <w:rFonts w:asciiTheme="minorHAnsi" w:eastAsia="Calibri" w:hAnsiTheme="minorHAnsi" w:cs="Calibri"/>
              </w:rPr>
              <w:t>ballmode</w:t>
            </w:r>
            <w:proofErr w:type="spellEnd"/>
            <w:r w:rsidRPr="001E0472">
              <w:rPr>
                <w:rFonts w:asciiTheme="minorHAnsi" w:eastAsia="Calibri" w:hAnsiTheme="minorHAnsi" w:cs="Calibri"/>
              </w:rPr>
              <w:t xml:space="preserve"> of all, demonstrate that all vertices at beam endpoints have balls rendered with nothing </w:t>
            </w:r>
            <w:proofErr w:type="gramStart"/>
            <w:r w:rsidRPr="001E0472">
              <w:rPr>
                <w:rFonts w:asciiTheme="minorHAnsi" w:eastAsia="Calibri" w:hAnsiTheme="minorHAnsi" w:cs="Calibri"/>
              </w:rPr>
              <w:t>specified  in</w:t>
            </w:r>
            <w:proofErr w:type="gramEnd"/>
            <w:r w:rsidRPr="001E0472">
              <w:rPr>
                <w:rFonts w:asciiTheme="minorHAnsi" w:eastAsia="Calibri" w:hAnsiTheme="minorHAnsi" w:cs="Calibri"/>
              </w:rPr>
              <w:t xml:space="preserve"> the balls object</w:t>
            </w:r>
          </w:p>
          <w:p w14:paraId="3FFCAEDF" w14:textId="77777777" w:rsidR="006D14E9" w:rsidRPr="001E0472" w:rsidRDefault="006D14E9">
            <w:pPr>
              <w:rPr>
                <w:rFonts w:asciiTheme="minorHAnsi" w:eastAsia="Calibri" w:hAnsiTheme="minorHAnsi" w:cs="Calibri"/>
                <w:b/>
              </w:rPr>
            </w:pPr>
          </w:p>
          <w:p w14:paraId="3F6A6132" w14:textId="0697AEF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w:t>
            </w:r>
            <w:proofErr w:type="gramStart"/>
            <w:r w:rsidRPr="006D14E9">
              <w:rPr>
                <w:rFonts w:asciiTheme="minorHAnsi" w:eastAsia="Calibri" w:hAnsiTheme="minorHAnsi" w:cs="Calibri"/>
              </w:rPr>
              <w:t>all,  with</w:t>
            </w:r>
            <w:proofErr w:type="gramEnd"/>
            <w:r w:rsidRPr="006D14E9">
              <w:rPr>
                <w:rFonts w:asciiTheme="minorHAnsi" w:eastAsia="Calibri" w:hAnsiTheme="minorHAnsi" w:cs="Calibri"/>
              </w:rPr>
              <w:t xml:space="preserve"> some balls specified  in the balls object with a differentiated diameter overriding the default diameter</w:t>
            </w:r>
          </w:p>
          <w:p w14:paraId="6F1F9899" w14:textId="77777777" w:rsidR="006D14E9" w:rsidRDefault="006D14E9" w:rsidP="006D14E9">
            <w:pPr>
              <w:rPr>
                <w:rFonts w:asciiTheme="minorHAnsi" w:eastAsia="Calibri" w:hAnsiTheme="minorHAnsi" w:cs="Calibri"/>
                <w:b/>
              </w:rPr>
            </w:pPr>
          </w:p>
          <w:p w14:paraId="230A9B1B" w14:textId="5C118243" w:rsidR="00CA31C4" w:rsidRPr="00BF6411" w:rsidRDefault="00CA31C4">
            <w:pPr>
              <w:rPr>
                <w:rFonts w:asciiTheme="minorHAnsi" w:hAnsiTheme="minorHAnsi"/>
              </w:rPr>
            </w:pPr>
          </w:p>
        </w:tc>
      </w:tr>
      <w:tr w:rsidR="00CA31C4" w:rsidRPr="00BF6411" w14:paraId="2F007939" w14:textId="77777777" w:rsidTr="00491A01">
        <w:tc>
          <w:tcPr>
            <w:tcW w:w="2569" w:type="dxa"/>
            <w:tcBorders>
              <w:bottom w:val="single" w:sz="4" w:space="0" w:color="auto"/>
            </w:tcBorders>
            <w:shd w:val="clear" w:color="auto" w:fill="D9D9D9" w:themeFill="background1" w:themeFillShade="D9"/>
          </w:tcPr>
          <w:p w14:paraId="6A130F23" w14:textId="77777777" w:rsidR="00CA31C4" w:rsidRPr="00BF6411" w:rsidRDefault="00CA31C4"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8389D89" w14:textId="77777777" w:rsidR="00CA31C4" w:rsidRPr="00285823" w:rsidRDefault="00CA31C4" w:rsidP="00491A01">
            <w:pPr>
              <w:rPr>
                <w:rFonts w:asciiTheme="minorHAnsi" w:eastAsia="Calibri" w:hAnsiTheme="minorHAnsi" w:cs="Calibri"/>
                <w:b/>
              </w:rPr>
            </w:pPr>
          </w:p>
        </w:tc>
      </w:tr>
    </w:tbl>
    <w:p w14:paraId="40373B46" w14:textId="77777777" w:rsidR="00CA31C4" w:rsidRDefault="00CA31C4" w:rsidP="00CA31C4">
      <w:pPr>
        <w:rPr>
          <w:rFonts w:eastAsiaTheme="majorEastAsia" w:cstheme="majorBidi"/>
          <w:b/>
          <w:bCs/>
          <w:color w:val="365F91" w:themeColor="accent1" w:themeShade="BF"/>
          <w:sz w:val="22"/>
        </w:rPr>
      </w:pPr>
    </w:p>
    <w:p w14:paraId="4842267E" w14:textId="1494568E" w:rsidR="00C05370" w:rsidRDefault="00C05370" w:rsidP="00C05370">
      <w:pPr>
        <w:pStyle w:val="Heading3"/>
      </w:pPr>
      <w:r>
        <w:t>P_</w:t>
      </w:r>
      <w:r w:rsidR="0011511E" w:rsidRPr="0011511E">
        <w:t xml:space="preserve"> </w:t>
      </w:r>
      <w:r w:rsidR="0011511E">
        <w:t>BXX_</w:t>
      </w:r>
      <w:r>
        <w:t>201</w:t>
      </w:r>
      <w:r w:rsidR="006D14E9">
        <w:t>9</w:t>
      </w:r>
      <w:r>
        <w:t xml:space="preserve"> </w:t>
      </w:r>
      <w:proofErr w:type="spellStart"/>
      <w:r w:rsidR="006D14E9" w:rsidRPr="006D14E9">
        <w:t>ballmode</w:t>
      </w:r>
      <w:proofErr w:type="spellEnd"/>
      <w:r w:rsidR="006D14E9" w:rsidRPr="006D14E9">
        <w:t xml:space="preserve"> resource property overrides</w:t>
      </w:r>
    </w:p>
    <w:tbl>
      <w:tblPr>
        <w:tblStyle w:val="TableGrid"/>
        <w:tblW w:w="0" w:type="auto"/>
        <w:tblLook w:val="04A0" w:firstRow="1" w:lastRow="0" w:firstColumn="1" w:lastColumn="0" w:noHBand="0" w:noVBand="1"/>
      </w:tblPr>
      <w:tblGrid>
        <w:gridCol w:w="2569"/>
        <w:gridCol w:w="6781"/>
      </w:tblGrid>
      <w:tr w:rsidR="00C05370" w:rsidRPr="00BF6411" w14:paraId="0BF58447" w14:textId="77777777" w:rsidTr="00491A01">
        <w:tc>
          <w:tcPr>
            <w:tcW w:w="2569" w:type="dxa"/>
            <w:tcBorders>
              <w:bottom w:val="single" w:sz="4" w:space="0" w:color="auto"/>
            </w:tcBorders>
            <w:shd w:val="clear" w:color="auto" w:fill="D9D9D9" w:themeFill="background1" w:themeFillShade="D9"/>
          </w:tcPr>
          <w:p w14:paraId="2CCB89D7"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Scenario Description</w:t>
            </w:r>
          </w:p>
          <w:p w14:paraId="1773BD52" w14:textId="77777777" w:rsidR="00C05370" w:rsidRPr="00BF6411" w:rsidRDefault="00C05370" w:rsidP="00491A01">
            <w:pPr>
              <w:rPr>
                <w:rFonts w:asciiTheme="minorHAnsi" w:hAnsiTheme="minorHAnsi"/>
              </w:rPr>
            </w:pPr>
          </w:p>
        </w:tc>
        <w:tc>
          <w:tcPr>
            <w:tcW w:w="6781" w:type="dxa"/>
          </w:tcPr>
          <w:p w14:paraId="4E32BFD1" w14:textId="77777777" w:rsidR="00C05370" w:rsidRPr="00BF6411" w:rsidRDefault="00C05370" w:rsidP="00491A01">
            <w:pPr>
              <w:rPr>
                <w:rFonts w:asciiTheme="minorHAnsi" w:hAnsiTheme="minorHAnsi"/>
              </w:rPr>
            </w:pPr>
          </w:p>
        </w:tc>
      </w:tr>
      <w:tr w:rsidR="00C05370" w:rsidRPr="00BF6411" w14:paraId="2AC8F10E" w14:textId="77777777" w:rsidTr="00491A01">
        <w:tc>
          <w:tcPr>
            <w:tcW w:w="2569" w:type="dxa"/>
            <w:shd w:val="clear" w:color="auto" w:fill="D9D9D9" w:themeFill="background1" w:themeFillShade="D9"/>
          </w:tcPr>
          <w:p w14:paraId="64E058FB"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Pass/Fail Criteria</w:t>
            </w:r>
          </w:p>
          <w:p w14:paraId="0DC27013" w14:textId="77777777" w:rsidR="00C05370" w:rsidRPr="00BF6411" w:rsidRDefault="00C05370" w:rsidP="00491A01">
            <w:pPr>
              <w:rPr>
                <w:rFonts w:asciiTheme="minorHAnsi" w:hAnsiTheme="minorHAnsi"/>
              </w:rPr>
            </w:pPr>
          </w:p>
        </w:tc>
        <w:tc>
          <w:tcPr>
            <w:tcW w:w="6781" w:type="dxa"/>
          </w:tcPr>
          <w:p w14:paraId="7752490A" w14:textId="1450F55C" w:rsidR="00C05370" w:rsidRPr="00BF6411" w:rsidRDefault="00C05370"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05370" w:rsidRPr="00BF6411" w14:paraId="329751F0" w14:textId="77777777" w:rsidTr="00491A01">
        <w:tc>
          <w:tcPr>
            <w:tcW w:w="2569" w:type="dxa"/>
            <w:shd w:val="clear" w:color="auto" w:fill="D9D9D9" w:themeFill="background1" w:themeFillShade="D9"/>
          </w:tcPr>
          <w:p w14:paraId="79D479A1"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Case Iterations</w:t>
            </w:r>
          </w:p>
          <w:p w14:paraId="674B03A1" w14:textId="77777777" w:rsidR="00C05370" w:rsidRPr="00BF6411" w:rsidRDefault="00C05370" w:rsidP="00491A01">
            <w:pPr>
              <w:rPr>
                <w:rFonts w:asciiTheme="minorHAnsi" w:hAnsiTheme="minorHAnsi"/>
              </w:rPr>
            </w:pPr>
          </w:p>
        </w:tc>
        <w:tc>
          <w:tcPr>
            <w:tcW w:w="6781" w:type="dxa"/>
          </w:tcPr>
          <w:p w14:paraId="1FB305C3" w14:textId="6ACC8817"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Override the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w:t>
            </w:r>
            <w:proofErr w:type="spellStart"/>
            <w:r w:rsidRPr="006D14E9">
              <w:rPr>
                <w:rFonts w:asciiTheme="minorHAnsi" w:eastAsia="Calibri" w:hAnsiTheme="minorHAnsi" w:cs="Calibri"/>
              </w:rPr>
              <w:t>pindex</w:t>
            </w:r>
            <w:proofErr w:type="spellEnd"/>
            <w:r w:rsidRPr="006D14E9">
              <w:rPr>
                <w:rFonts w:asciiTheme="minorHAnsi" w:eastAsia="Calibri" w:hAnsiTheme="minorHAnsi" w:cs="Calibri"/>
              </w:rPr>
              <w:t xml:space="preserve"> attribute with ball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and p value</w:t>
            </w:r>
          </w:p>
          <w:p w14:paraId="31F0BF1D" w14:textId="77777777" w:rsidR="006D14E9" w:rsidRDefault="006D14E9" w:rsidP="006D14E9">
            <w:pPr>
              <w:rPr>
                <w:rFonts w:asciiTheme="minorHAnsi" w:eastAsia="Calibri" w:hAnsiTheme="minorHAnsi" w:cs="Calibri"/>
                <w:b/>
              </w:rPr>
            </w:pPr>
          </w:p>
          <w:p w14:paraId="7BE09AFE" w14:textId="3D4CEF7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2 scenarios with balls: PID and “index” defined at object level only, PID and “index” at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overriding object level</w:t>
            </w:r>
          </w:p>
          <w:p w14:paraId="72A6EBD8" w14:textId="77777777" w:rsidR="006D14E9" w:rsidRDefault="006D14E9" w:rsidP="006D14E9">
            <w:pPr>
              <w:rPr>
                <w:rFonts w:asciiTheme="minorHAnsi" w:eastAsia="Calibri" w:hAnsiTheme="minorHAnsi" w:cs="Calibri"/>
                <w:b/>
              </w:rPr>
            </w:pPr>
          </w:p>
          <w:p w14:paraId="08B2BB21" w14:textId="197331B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Demonstrate that omitting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“index” </w:t>
            </w:r>
            <w:r w:rsidR="007C6D78">
              <w:rPr>
                <w:rFonts w:asciiTheme="minorHAnsi" w:eastAsia="Calibri" w:hAnsiTheme="minorHAnsi" w:cs="Calibri"/>
              </w:rPr>
              <w:t xml:space="preserve">(such as </w:t>
            </w:r>
            <w:proofErr w:type="spellStart"/>
            <w:r w:rsidR="007C6D78">
              <w:rPr>
                <w:rFonts w:asciiTheme="minorHAnsi" w:eastAsia="Calibri" w:hAnsiTheme="minorHAnsi" w:cs="Calibri"/>
              </w:rPr>
              <w:t>pindex</w:t>
            </w:r>
            <w:proofErr w:type="spellEnd"/>
            <w:r w:rsidR="007C6D78">
              <w:rPr>
                <w:rFonts w:asciiTheme="minorHAnsi" w:eastAsia="Calibri" w:hAnsiTheme="minorHAnsi" w:cs="Calibri"/>
              </w:rPr>
              <w:t xml:space="preserve">) </w:t>
            </w:r>
            <w:r w:rsidRPr="006D14E9">
              <w:rPr>
                <w:rFonts w:asciiTheme="minorHAnsi" w:eastAsia="Calibri" w:hAnsiTheme="minorHAnsi" w:cs="Calibri"/>
              </w:rPr>
              <w:t xml:space="preserve">at beam, </w:t>
            </w:r>
            <w:proofErr w:type="gramStart"/>
            <w:r w:rsidRPr="006D14E9">
              <w:rPr>
                <w:rFonts w:asciiTheme="minorHAnsi" w:eastAsia="Calibri" w:hAnsiTheme="minorHAnsi" w:cs="Calibri"/>
              </w:rPr>
              <w:t>ball,  or</w:t>
            </w:r>
            <w:proofErr w:type="gramEnd"/>
            <w:r w:rsidRPr="006D14E9">
              <w:rPr>
                <w:rFonts w:asciiTheme="minorHAnsi" w:eastAsia="Calibri" w:hAnsiTheme="minorHAnsi" w:cs="Calibri"/>
              </w:rPr>
              <w:t xml:space="preserve">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causes</w:t>
            </w:r>
            <w:r w:rsidR="007C6D78">
              <w:rPr>
                <w:rFonts w:asciiTheme="minorHAnsi" w:eastAsia="Calibri" w:hAnsiTheme="minorHAnsi" w:cs="Calibri"/>
              </w:rPr>
              <w:t xml:space="preserve"> </w:t>
            </w:r>
            <w:r w:rsidRPr="006D14E9">
              <w:rPr>
                <w:rFonts w:asciiTheme="minorHAnsi" w:eastAsia="Calibri" w:hAnsiTheme="minorHAnsi" w:cs="Calibri"/>
              </w:rPr>
              <w:t xml:space="preserve">default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and index to be used at next level up</w:t>
            </w:r>
          </w:p>
          <w:p w14:paraId="4BC185A1" w14:textId="77777777" w:rsidR="006D14E9" w:rsidRDefault="006D14E9" w:rsidP="006D14E9">
            <w:pPr>
              <w:rPr>
                <w:rFonts w:asciiTheme="minorHAnsi" w:eastAsia="Calibri" w:hAnsiTheme="minorHAnsi" w:cs="Calibri"/>
                <w:b/>
              </w:rPr>
            </w:pPr>
          </w:p>
          <w:p w14:paraId="5A304482" w14:textId="6C7C09E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Demonstrate that omitting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at beam, ball, or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causes </w:t>
            </w:r>
            <w:proofErr w:type="gramStart"/>
            <w:r w:rsidRPr="006D14E9">
              <w:rPr>
                <w:rFonts w:asciiTheme="minorHAnsi" w:eastAsia="Calibri" w:hAnsiTheme="minorHAnsi" w:cs="Calibri"/>
              </w:rPr>
              <w:t>lower level</w:t>
            </w:r>
            <w:proofErr w:type="gramEnd"/>
            <w:r w:rsidRPr="006D14E9">
              <w:rPr>
                <w:rFonts w:asciiTheme="minorHAnsi" w:eastAsia="Calibri" w:hAnsiTheme="minorHAnsi" w:cs="Calibri"/>
              </w:rPr>
              <w:t xml:space="preserve"> index to be mapped to default higher level </w:t>
            </w:r>
            <w:proofErr w:type="spellStart"/>
            <w:r w:rsidRPr="006D14E9">
              <w:rPr>
                <w:rFonts w:asciiTheme="minorHAnsi" w:eastAsia="Calibri" w:hAnsiTheme="minorHAnsi" w:cs="Calibri"/>
              </w:rPr>
              <w:t>pid</w:t>
            </w:r>
            <w:proofErr w:type="spellEnd"/>
          </w:p>
          <w:p w14:paraId="43D7384A" w14:textId="7647130E" w:rsidR="00C05370" w:rsidRPr="00BF6411" w:rsidRDefault="00C05370" w:rsidP="00491A01">
            <w:pPr>
              <w:rPr>
                <w:rFonts w:asciiTheme="minorHAnsi" w:hAnsiTheme="minorHAnsi"/>
              </w:rPr>
            </w:pPr>
          </w:p>
        </w:tc>
      </w:tr>
      <w:tr w:rsidR="00C05370" w:rsidRPr="00BF6411" w14:paraId="3617B828" w14:textId="77777777" w:rsidTr="00491A01">
        <w:tc>
          <w:tcPr>
            <w:tcW w:w="2569" w:type="dxa"/>
            <w:tcBorders>
              <w:bottom w:val="single" w:sz="4" w:space="0" w:color="auto"/>
            </w:tcBorders>
            <w:shd w:val="clear" w:color="auto" w:fill="D9D9D9" w:themeFill="background1" w:themeFillShade="D9"/>
          </w:tcPr>
          <w:p w14:paraId="722F42F8" w14:textId="77777777" w:rsidR="00C05370" w:rsidRPr="00BF6411" w:rsidRDefault="00C05370"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291BAF" w14:textId="77777777" w:rsidR="00C05370" w:rsidRPr="00285823" w:rsidRDefault="00C05370" w:rsidP="00491A01">
            <w:pPr>
              <w:rPr>
                <w:rFonts w:asciiTheme="minorHAnsi" w:eastAsia="Calibri" w:hAnsiTheme="minorHAnsi" w:cs="Calibri"/>
                <w:b/>
              </w:rPr>
            </w:pPr>
          </w:p>
        </w:tc>
      </w:tr>
    </w:tbl>
    <w:p w14:paraId="6EC682B0" w14:textId="5ABB28A9" w:rsidR="006D14E9" w:rsidRDefault="006D14E9" w:rsidP="006D14E9">
      <w:pPr>
        <w:pStyle w:val="Heading3"/>
      </w:pPr>
      <w:r>
        <w:lastRenderedPageBreak/>
        <w:t>P_</w:t>
      </w:r>
      <w:r w:rsidR="0011511E" w:rsidRPr="0011511E">
        <w:t xml:space="preserve"> </w:t>
      </w:r>
      <w:r w:rsidR="0011511E">
        <w:t>BXX_</w:t>
      </w:r>
      <w:r>
        <w:t xml:space="preserve">2020 </w:t>
      </w:r>
      <w:r w:rsidRPr="006D14E9">
        <w:t>ball radius and index</w:t>
      </w:r>
    </w:p>
    <w:tbl>
      <w:tblPr>
        <w:tblStyle w:val="TableGrid"/>
        <w:tblW w:w="0" w:type="auto"/>
        <w:tblLook w:val="04A0" w:firstRow="1" w:lastRow="0" w:firstColumn="1" w:lastColumn="0" w:noHBand="0" w:noVBand="1"/>
      </w:tblPr>
      <w:tblGrid>
        <w:gridCol w:w="2569"/>
        <w:gridCol w:w="6781"/>
      </w:tblGrid>
      <w:tr w:rsidR="006D14E9" w:rsidRPr="00BF6411" w14:paraId="307615B8" w14:textId="77777777" w:rsidTr="00491A01">
        <w:tc>
          <w:tcPr>
            <w:tcW w:w="2569" w:type="dxa"/>
            <w:tcBorders>
              <w:bottom w:val="single" w:sz="4" w:space="0" w:color="auto"/>
            </w:tcBorders>
            <w:shd w:val="clear" w:color="auto" w:fill="D9D9D9" w:themeFill="background1" w:themeFillShade="D9"/>
          </w:tcPr>
          <w:p w14:paraId="5090959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55C6D0CA" w14:textId="77777777" w:rsidR="006D14E9" w:rsidRPr="00BF6411" w:rsidRDefault="006D14E9" w:rsidP="00491A01">
            <w:pPr>
              <w:rPr>
                <w:rFonts w:asciiTheme="minorHAnsi" w:hAnsiTheme="minorHAnsi"/>
              </w:rPr>
            </w:pPr>
          </w:p>
        </w:tc>
        <w:tc>
          <w:tcPr>
            <w:tcW w:w="6781" w:type="dxa"/>
          </w:tcPr>
          <w:p w14:paraId="4744AB8D" w14:textId="77777777" w:rsidR="006D14E9" w:rsidRPr="00BF6411" w:rsidRDefault="006D14E9" w:rsidP="00491A01">
            <w:pPr>
              <w:rPr>
                <w:rFonts w:asciiTheme="minorHAnsi" w:hAnsiTheme="minorHAnsi"/>
              </w:rPr>
            </w:pPr>
          </w:p>
        </w:tc>
      </w:tr>
      <w:tr w:rsidR="006D14E9" w:rsidRPr="00BF6411" w14:paraId="7ECB3A5B" w14:textId="77777777" w:rsidTr="00491A01">
        <w:tc>
          <w:tcPr>
            <w:tcW w:w="2569" w:type="dxa"/>
            <w:shd w:val="clear" w:color="auto" w:fill="D9D9D9" w:themeFill="background1" w:themeFillShade="D9"/>
          </w:tcPr>
          <w:p w14:paraId="3D2BF0FC"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59C8D5C7" w14:textId="77777777" w:rsidR="006D14E9" w:rsidRPr="00BF6411" w:rsidRDefault="006D14E9" w:rsidP="00491A01">
            <w:pPr>
              <w:rPr>
                <w:rFonts w:asciiTheme="minorHAnsi" w:hAnsiTheme="minorHAnsi"/>
              </w:rPr>
            </w:pPr>
          </w:p>
        </w:tc>
        <w:tc>
          <w:tcPr>
            <w:tcW w:w="6781" w:type="dxa"/>
          </w:tcPr>
          <w:p w14:paraId="08BE1228" w14:textId="1CE54A9A"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05 </w:t>
            </w:r>
            <w:r w:rsidRPr="00F84397">
              <w:rPr>
                <w:rFonts w:asciiTheme="minorHAnsi" w:eastAsia="Verdana" w:hAnsiTheme="minorHAnsi" w:cs="Verdana"/>
              </w:rPr>
              <w:t>Printer should process correctly</w:t>
            </w:r>
          </w:p>
        </w:tc>
      </w:tr>
      <w:tr w:rsidR="006D14E9" w:rsidRPr="00BF6411" w14:paraId="08D29837" w14:textId="77777777" w:rsidTr="00491A01">
        <w:tc>
          <w:tcPr>
            <w:tcW w:w="2569" w:type="dxa"/>
            <w:shd w:val="clear" w:color="auto" w:fill="D9D9D9" w:themeFill="background1" w:themeFillShade="D9"/>
          </w:tcPr>
          <w:p w14:paraId="558AAD3E"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44250ADA" w14:textId="77777777" w:rsidR="006D14E9" w:rsidRPr="00BF6411" w:rsidRDefault="006D14E9" w:rsidP="00491A01">
            <w:pPr>
              <w:rPr>
                <w:rFonts w:asciiTheme="minorHAnsi" w:hAnsiTheme="minorHAnsi"/>
              </w:rPr>
            </w:pPr>
          </w:p>
        </w:tc>
        <w:tc>
          <w:tcPr>
            <w:tcW w:w="6781" w:type="dxa"/>
          </w:tcPr>
          <w:p w14:paraId="33EA84AC" w14:textId="31EC2CD3"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Range of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and ball r size values relative to beam size</w:t>
            </w:r>
          </w:p>
          <w:p w14:paraId="46F096F2" w14:textId="77777777" w:rsidR="006D14E9" w:rsidRDefault="006D14E9" w:rsidP="006D14E9">
            <w:pPr>
              <w:rPr>
                <w:rFonts w:asciiTheme="minorHAnsi" w:eastAsia="Calibri" w:hAnsiTheme="minorHAnsi" w:cs="Calibri"/>
                <w:b/>
              </w:rPr>
            </w:pPr>
          </w:p>
          <w:p w14:paraId="16DBA14D" w14:textId="0D3DAF1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balls element containing just one ball sub-element</w:t>
            </w:r>
          </w:p>
          <w:p w14:paraId="02C7C338" w14:textId="77777777" w:rsidR="006D14E9" w:rsidRDefault="006D14E9" w:rsidP="006D14E9">
            <w:pPr>
              <w:rPr>
                <w:rFonts w:asciiTheme="minorHAnsi" w:eastAsia="Calibri" w:hAnsiTheme="minorHAnsi" w:cs="Calibri"/>
                <w:b/>
              </w:rPr>
            </w:pPr>
          </w:p>
          <w:p w14:paraId="4498F051" w14:textId="1A261B88"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Combination of balls on different lattice shapes, both default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and radius defined at the ball level</w:t>
            </w:r>
            <w:r w:rsidR="0074707E">
              <w:rPr>
                <w:rFonts w:asciiTheme="minorHAnsi" w:eastAsia="Calibri" w:hAnsiTheme="minorHAnsi" w:cs="Calibri"/>
              </w:rPr>
              <w:t xml:space="preserve"> on various objects</w:t>
            </w:r>
          </w:p>
          <w:p w14:paraId="3A483D61" w14:textId="77777777" w:rsidR="006D14E9" w:rsidRDefault="006D14E9" w:rsidP="006D14E9">
            <w:pPr>
              <w:rPr>
                <w:rFonts w:asciiTheme="minorHAnsi" w:eastAsia="Calibri" w:hAnsiTheme="minorHAnsi" w:cs="Calibri"/>
                <w:b/>
              </w:rPr>
            </w:pPr>
          </w:p>
          <w:p w14:paraId="00677694" w14:textId="6DFCC697"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Multiple balls mapped onto same lattice endpoint</w:t>
            </w:r>
          </w:p>
          <w:p w14:paraId="1C3CB20E" w14:textId="77777777" w:rsidR="006D14E9" w:rsidRDefault="006D14E9" w:rsidP="006D14E9">
            <w:pPr>
              <w:rPr>
                <w:rFonts w:asciiTheme="minorHAnsi" w:eastAsia="Calibri" w:hAnsiTheme="minorHAnsi" w:cs="Calibri"/>
                <w:b/>
              </w:rPr>
            </w:pPr>
          </w:p>
          <w:p w14:paraId="5F8795F5" w14:textId="0DF4692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Omit the ball r value, should use default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value</w:t>
            </w:r>
          </w:p>
          <w:p w14:paraId="5C1E132D" w14:textId="246AE546" w:rsidR="006D14E9" w:rsidRPr="00BF6411" w:rsidRDefault="006D14E9" w:rsidP="00491A01">
            <w:pPr>
              <w:rPr>
                <w:rFonts w:asciiTheme="minorHAnsi" w:hAnsiTheme="minorHAnsi"/>
              </w:rPr>
            </w:pPr>
          </w:p>
        </w:tc>
      </w:tr>
      <w:tr w:rsidR="006D14E9" w:rsidRPr="00BF6411" w14:paraId="57C7DB43" w14:textId="77777777" w:rsidTr="00491A01">
        <w:tc>
          <w:tcPr>
            <w:tcW w:w="2569" w:type="dxa"/>
            <w:tcBorders>
              <w:bottom w:val="single" w:sz="4" w:space="0" w:color="auto"/>
            </w:tcBorders>
            <w:shd w:val="clear" w:color="auto" w:fill="D9D9D9" w:themeFill="background1" w:themeFillShade="D9"/>
          </w:tcPr>
          <w:p w14:paraId="12263AEB"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FAF010B" w14:textId="77777777" w:rsidR="006D14E9" w:rsidRPr="00285823" w:rsidRDefault="006D14E9" w:rsidP="00491A01">
            <w:pPr>
              <w:rPr>
                <w:rFonts w:asciiTheme="minorHAnsi" w:eastAsia="Calibri" w:hAnsiTheme="minorHAnsi" w:cs="Calibri"/>
                <w:b/>
              </w:rPr>
            </w:pPr>
          </w:p>
        </w:tc>
      </w:tr>
    </w:tbl>
    <w:p w14:paraId="29337222" w14:textId="30DCD564" w:rsidR="006D14E9" w:rsidRDefault="006D14E9" w:rsidP="006D14E9">
      <w:pPr>
        <w:pStyle w:val="Heading3"/>
      </w:pPr>
      <w:r>
        <w:t>P_</w:t>
      </w:r>
      <w:r w:rsidR="0011511E" w:rsidRPr="0011511E">
        <w:t xml:space="preserve"> </w:t>
      </w:r>
      <w:r w:rsidR="0011511E">
        <w:t>BXX_</w:t>
      </w:r>
      <w:r>
        <w:t xml:space="preserve">2021 </w:t>
      </w:r>
      <w:r w:rsidRPr="006D14E9">
        <w:t xml:space="preserve">Misc </w:t>
      </w:r>
      <w:proofErr w:type="spellStart"/>
      <w:r w:rsidR="000E7E1A">
        <w:t>ball</w:t>
      </w:r>
      <w:r w:rsidR="000E7E1A" w:rsidRPr="006D14E9">
        <w:t>mode</w:t>
      </w:r>
      <w:proofErr w:type="spellEnd"/>
      <w:r w:rsidR="000E7E1A" w:rsidRPr="006D14E9">
        <w:t xml:space="preserve"> </w:t>
      </w:r>
      <w:r w:rsidRPr="006D14E9">
        <w:t>tests</w:t>
      </w:r>
    </w:p>
    <w:tbl>
      <w:tblPr>
        <w:tblStyle w:val="TableGrid"/>
        <w:tblW w:w="0" w:type="auto"/>
        <w:tblLook w:val="04A0" w:firstRow="1" w:lastRow="0" w:firstColumn="1" w:lastColumn="0" w:noHBand="0" w:noVBand="1"/>
      </w:tblPr>
      <w:tblGrid>
        <w:gridCol w:w="2569"/>
        <w:gridCol w:w="6781"/>
      </w:tblGrid>
      <w:tr w:rsidR="006D14E9" w:rsidRPr="00BF6411" w14:paraId="66A1123C" w14:textId="77777777" w:rsidTr="00491A01">
        <w:tc>
          <w:tcPr>
            <w:tcW w:w="2569" w:type="dxa"/>
            <w:tcBorders>
              <w:bottom w:val="single" w:sz="4" w:space="0" w:color="auto"/>
            </w:tcBorders>
            <w:shd w:val="clear" w:color="auto" w:fill="D9D9D9" w:themeFill="background1" w:themeFillShade="D9"/>
          </w:tcPr>
          <w:p w14:paraId="35AE3F3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78BB2785" w14:textId="77777777" w:rsidR="006D14E9" w:rsidRPr="00BF6411" w:rsidRDefault="006D14E9" w:rsidP="00491A01">
            <w:pPr>
              <w:rPr>
                <w:rFonts w:asciiTheme="minorHAnsi" w:hAnsiTheme="minorHAnsi"/>
              </w:rPr>
            </w:pPr>
          </w:p>
        </w:tc>
        <w:tc>
          <w:tcPr>
            <w:tcW w:w="6781" w:type="dxa"/>
          </w:tcPr>
          <w:p w14:paraId="3EE808A9" w14:textId="77777777" w:rsidR="006D14E9" w:rsidRPr="00BF6411" w:rsidRDefault="006D14E9" w:rsidP="00491A01">
            <w:pPr>
              <w:rPr>
                <w:rFonts w:asciiTheme="minorHAnsi" w:hAnsiTheme="minorHAnsi"/>
              </w:rPr>
            </w:pPr>
          </w:p>
        </w:tc>
      </w:tr>
      <w:tr w:rsidR="006D14E9" w:rsidRPr="00BF6411" w14:paraId="15C021ED" w14:textId="77777777" w:rsidTr="00491A01">
        <w:tc>
          <w:tcPr>
            <w:tcW w:w="2569" w:type="dxa"/>
            <w:shd w:val="clear" w:color="auto" w:fill="D9D9D9" w:themeFill="background1" w:themeFillShade="D9"/>
          </w:tcPr>
          <w:p w14:paraId="4C4575A4"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1FBEF95C" w14:textId="77777777" w:rsidR="006D14E9" w:rsidRPr="00BF6411" w:rsidRDefault="006D14E9" w:rsidP="00491A01">
            <w:pPr>
              <w:rPr>
                <w:rFonts w:asciiTheme="minorHAnsi" w:hAnsiTheme="minorHAnsi"/>
              </w:rPr>
            </w:pPr>
          </w:p>
        </w:tc>
        <w:tc>
          <w:tcPr>
            <w:tcW w:w="6781" w:type="dxa"/>
          </w:tcPr>
          <w:p w14:paraId="7C70FDA8" w14:textId="42A4B197"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07 </w:t>
            </w:r>
            <w:r w:rsidRPr="00F84397">
              <w:rPr>
                <w:rFonts w:asciiTheme="minorHAnsi" w:eastAsia="Verdana" w:hAnsiTheme="minorHAnsi" w:cs="Verdana"/>
              </w:rPr>
              <w:t>Printer should process correctly</w:t>
            </w:r>
          </w:p>
        </w:tc>
      </w:tr>
      <w:tr w:rsidR="006D14E9" w:rsidRPr="00BF6411" w14:paraId="3DE82773" w14:textId="77777777" w:rsidTr="00491A01">
        <w:tc>
          <w:tcPr>
            <w:tcW w:w="2569" w:type="dxa"/>
            <w:shd w:val="clear" w:color="auto" w:fill="D9D9D9" w:themeFill="background1" w:themeFillShade="D9"/>
          </w:tcPr>
          <w:p w14:paraId="06E2395F"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2FBFB4CC" w14:textId="77777777" w:rsidR="006D14E9" w:rsidRPr="00BF6411" w:rsidRDefault="006D14E9" w:rsidP="00491A01">
            <w:pPr>
              <w:rPr>
                <w:rFonts w:asciiTheme="minorHAnsi" w:hAnsiTheme="minorHAnsi"/>
              </w:rPr>
            </w:pPr>
          </w:p>
        </w:tc>
        <w:tc>
          <w:tcPr>
            <w:tcW w:w="6781" w:type="dxa"/>
          </w:tcPr>
          <w:p w14:paraId="256841F3" w14:textId="5D4FBEC4"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Beams made of segments and intersects. Make sure balls render at each segment beam endpoint vertex</w:t>
            </w:r>
            <w:r w:rsidR="00D67548">
              <w:rPr>
                <w:rFonts w:asciiTheme="minorHAnsi" w:eastAsia="Calibri" w:hAnsiTheme="minorHAnsi" w:cs="Calibri"/>
              </w:rPr>
              <w:t xml:space="preserve"> with a </w:t>
            </w:r>
            <w:proofErr w:type="spellStart"/>
            <w:r w:rsidR="00D67548">
              <w:rPr>
                <w:rFonts w:asciiTheme="minorHAnsi" w:eastAsia="Calibri" w:hAnsiTheme="minorHAnsi" w:cs="Calibri"/>
              </w:rPr>
              <w:t>ballmode</w:t>
            </w:r>
            <w:proofErr w:type="spellEnd"/>
            <w:r w:rsidR="00D67548">
              <w:rPr>
                <w:rFonts w:asciiTheme="minorHAnsi" w:eastAsia="Calibri" w:hAnsiTheme="minorHAnsi" w:cs="Calibri"/>
              </w:rPr>
              <w:t xml:space="preserve"> of “all”</w:t>
            </w:r>
          </w:p>
          <w:p w14:paraId="2BB6CAF0" w14:textId="77777777" w:rsidR="006D14E9" w:rsidRDefault="006D14E9" w:rsidP="006D14E9">
            <w:pPr>
              <w:rPr>
                <w:rFonts w:asciiTheme="minorHAnsi" w:eastAsia="Calibri" w:hAnsiTheme="minorHAnsi" w:cs="Calibri"/>
                <w:b/>
              </w:rPr>
            </w:pPr>
          </w:p>
          <w:p w14:paraId="1E9433DA" w14:textId="342977F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Ball intersecting mesh, beams, end caps, </w:t>
            </w:r>
            <w:r w:rsidR="005206C8">
              <w:rPr>
                <w:rFonts w:asciiTheme="minorHAnsi" w:eastAsia="Calibri" w:hAnsiTheme="minorHAnsi" w:cs="Calibri"/>
              </w:rPr>
              <w:t xml:space="preserve">and </w:t>
            </w:r>
            <w:r w:rsidRPr="006D14E9">
              <w:rPr>
                <w:rFonts w:asciiTheme="minorHAnsi" w:eastAsia="Calibri" w:hAnsiTheme="minorHAnsi" w:cs="Calibri"/>
              </w:rPr>
              <w:t>other ball</w:t>
            </w:r>
          </w:p>
          <w:p w14:paraId="369603CB" w14:textId="77777777" w:rsidR="006D14E9" w:rsidRDefault="006D14E9" w:rsidP="006D14E9">
            <w:pPr>
              <w:rPr>
                <w:rFonts w:asciiTheme="minorHAnsi" w:eastAsia="Calibri" w:hAnsiTheme="minorHAnsi" w:cs="Calibri"/>
                <w:b/>
              </w:rPr>
            </w:pPr>
          </w:p>
          <w:p w14:paraId="341C552B" w14:textId="3A08680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clippingmesh</w:t>
            </w:r>
            <w:proofErr w:type="spellEnd"/>
            <w:r w:rsidRPr="006D14E9">
              <w:rPr>
                <w:rFonts w:asciiTheme="minorHAnsi" w:eastAsia="Calibri" w:hAnsiTheme="minorHAnsi" w:cs="Calibri"/>
              </w:rPr>
              <w:t xml:space="preserve"> that intersects a ball usi</w:t>
            </w:r>
            <w:r w:rsidR="00965F8A">
              <w:rPr>
                <w:rFonts w:asciiTheme="minorHAnsi" w:eastAsia="Calibri" w:hAnsiTheme="minorHAnsi" w:cs="Calibri"/>
              </w:rPr>
              <w:t xml:space="preserve">ng </w:t>
            </w:r>
            <w:r w:rsidRPr="006D14E9">
              <w:rPr>
                <w:rFonts w:asciiTheme="minorHAnsi" w:eastAsia="Calibri" w:hAnsiTheme="minorHAnsi" w:cs="Calibri"/>
              </w:rPr>
              <w:t xml:space="preserve">inside </w:t>
            </w:r>
            <w:proofErr w:type="spellStart"/>
            <w:r w:rsidRPr="006D14E9">
              <w:rPr>
                <w:rFonts w:asciiTheme="minorHAnsi" w:eastAsia="Calibri" w:hAnsiTheme="minorHAnsi" w:cs="Calibri"/>
              </w:rPr>
              <w:t>clippingmode</w:t>
            </w:r>
            <w:proofErr w:type="spellEnd"/>
          </w:p>
          <w:p w14:paraId="3DFC24F8" w14:textId="77777777" w:rsidR="006D14E9" w:rsidRDefault="006D14E9" w:rsidP="006D14E9">
            <w:pPr>
              <w:rPr>
                <w:rFonts w:asciiTheme="minorHAnsi" w:eastAsia="Calibri" w:hAnsiTheme="minorHAnsi" w:cs="Calibri"/>
                <w:b/>
              </w:rPr>
            </w:pPr>
          </w:p>
          <w:p w14:paraId="0D23097A" w14:textId="22F331ED"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E2BDA">
              <w:rPr>
                <w:rFonts w:asciiTheme="minorHAnsi" w:eastAsia="Calibri" w:hAnsiTheme="minorHAnsi" w:cs="Calibri"/>
              </w:rPr>
              <w:t>T</w:t>
            </w:r>
            <w:r w:rsidR="009B0CF1" w:rsidRPr="009B0CF1">
              <w:rPr>
                <w:rFonts w:asciiTheme="minorHAnsi" w:eastAsia="Calibri" w:hAnsiTheme="minorHAnsi" w:cs="Calibri"/>
              </w:rPr>
              <w:t>apered beams with balls, interactions between various cap type/radius and balls at same vertex</w:t>
            </w:r>
          </w:p>
          <w:p w14:paraId="142F3675" w14:textId="77777777" w:rsidR="006D14E9" w:rsidRDefault="006D14E9" w:rsidP="006D14E9">
            <w:pPr>
              <w:rPr>
                <w:rFonts w:asciiTheme="minorHAnsi" w:eastAsia="Calibri" w:hAnsiTheme="minorHAnsi" w:cs="Calibri"/>
                <w:b/>
              </w:rPr>
            </w:pPr>
          </w:p>
          <w:p w14:paraId="7248F5A0" w14:textId="110434E4"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objects with balls </w:t>
            </w:r>
            <w:r w:rsidR="00491A01">
              <w:rPr>
                <w:rFonts w:asciiTheme="minorHAnsi" w:eastAsia="Calibri" w:hAnsiTheme="minorHAnsi" w:cs="Calibri"/>
              </w:rPr>
              <w:t xml:space="preserve">using non-default </w:t>
            </w:r>
            <w:r w:rsidR="009B0CF1" w:rsidRPr="009B0CF1">
              <w:rPr>
                <w:rFonts w:asciiTheme="minorHAnsi" w:eastAsia="Calibri" w:hAnsiTheme="minorHAnsi" w:cs="Calibri"/>
              </w:rPr>
              <w:t>unit type</w:t>
            </w:r>
          </w:p>
          <w:p w14:paraId="7403F422" w14:textId="77777777" w:rsidR="006D14E9" w:rsidRDefault="006D14E9" w:rsidP="006D14E9">
            <w:pPr>
              <w:rPr>
                <w:rFonts w:asciiTheme="minorHAnsi" w:eastAsia="Calibri" w:hAnsiTheme="minorHAnsi" w:cs="Calibri"/>
                <w:b/>
              </w:rPr>
            </w:pPr>
          </w:p>
          <w:p w14:paraId="56B9A3AD" w14:textId="3DE2B36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Component </w:t>
            </w:r>
            <w:r w:rsidR="00FB568C">
              <w:rPr>
                <w:rFonts w:asciiTheme="minorHAnsi" w:eastAsia="Calibri" w:hAnsiTheme="minorHAnsi" w:cs="Calibri"/>
              </w:rPr>
              <w:t xml:space="preserve">anisotropic </w:t>
            </w:r>
            <w:r w:rsidR="009B0CF1" w:rsidRPr="009B0CF1">
              <w:rPr>
                <w:rFonts w:asciiTheme="minorHAnsi" w:eastAsia="Calibri" w:hAnsiTheme="minorHAnsi" w:cs="Calibri"/>
              </w:rPr>
              <w:t>transform of object that that includes balls</w:t>
            </w:r>
          </w:p>
          <w:p w14:paraId="2AC91045" w14:textId="77777777" w:rsidR="006D14E9" w:rsidRDefault="006D14E9" w:rsidP="006D14E9">
            <w:pPr>
              <w:rPr>
                <w:rFonts w:asciiTheme="minorHAnsi" w:eastAsia="Calibri" w:hAnsiTheme="minorHAnsi" w:cs="Calibri"/>
                <w:b/>
              </w:rPr>
            </w:pPr>
          </w:p>
          <w:p w14:paraId="2711F7D8" w14:textId="77777777" w:rsidR="006D14E9" w:rsidRDefault="006D14E9" w:rsidP="00FB568C">
            <w:pPr>
              <w:rPr>
                <w:rFonts w:asciiTheme="minorHAnsi" w:eastAsia="Calibri" w:hAnsiTheme="minorHAnsi" w:cstheme="minorHAns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Build item </w:t>
            </w:r>
            <w:r w:rsidR="00FB568C">
              <w:rPr>
                <w:rFonts w:asciiTheme="minorHAnsi" w:eastAsia="Calibri" w:hAnsiTheme="minorHAnsi" w:cs="Calibri"/>
              </w:rPr>
              <w:t xml:space="preserve">isotropic </w:t>
            </w:r>
            <w:r w:rsidR="009B0CF1" w:rsidRPr="003A7D93">
              <w:rPr>
                <w:rFonts w:asciiTheme="minorHAnsi" w:eastAsia="Calibri" w:hAnsiTheme="minorHAnsi" w:cstheme="minorHAnsi"/>
              </w:rPr>
              <w:t>transform of object that includes balls</w:t>
            </w:r>
          </w:p>
          <w:p w14:paraId="67551183" w14:textId="77777777" w:rsidR="002B4770" w:rsidRDefault="002B4770" w:rsidP="00FB568C">
            <w:pPr>
              <w:rPr>
                <w:rFonts w:asciiTheme="minorHAnsi" w:eastAsia="Calibri" w:hAnsiTheme="minorHAnsi" w:cstheme="minorHAnsi"/>
              </w:rPr>
            </w:pPr>
          </w:p>
          <w:p w14:paraId="7F22845B" w14:textId="4B974C31" w:rsidR="002B4770" w:rsidRDefault="002B4770" w:rsidP="002B4770">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Illustrate impact of anisotropic scaling on a ball</w:t>
            </w:r>
          </w:p>
          <w:p w14:paraId="0652C567" w14:textId="306BAC7A" w:rsidR="000E7E1A" w:rsidRDefault="000E7E1A" w:rsidP="002B4770">
            <w:pPr>
              <w:rPr>
                <w:rFonts w:asciiTheme="minorHAnsi" w:eastAsia="Calibri" w:hAnsiTheme="minorHAnsi" w:cs="Calibri"/>
              </w:rPr>
            </w:pPr>
          </w:p>
          <w:p w14:paraId="2DC496AB" w14:textId="441FB838" w:rsidR="000E7E1A" w:rsidRDefault="000E7E1A" w:rsidP="002B4770">
            <w:pPr>
              <w:rPr>
                <w:rFonts w:asciiTheme="minorHAnsi" w:eastAsia="Calibri" w:hAnsiTheme="minorHAnsi" w:cs="Calibri"/>
              </w:rPr>
            </w:pPr>
            <w:r>
              <w:rPr>
                <w:rFonts w:asciiTheme="minorHAnsi" w:eastAsia="Calibri" w:hAnsiTheme="minorHAnsi" w:cs="Calibri"/>
              </w:rPr>
              <w:t xml:space="preserve">09 – </w:t>
            </w:r>
            <w:r w:rsidR="0055784D">
              <w:rPr>
                <w:rFonts w:asciiTheme="minorHAnsi" w:eastAsia="Calibri" w:hAnsiTheme="minorHAnsi" w:cs="Calibri"/>
              </w:rPr>
              <w:t>I</w:t>
            </w:r>
            <w:r>
              <w:rPr>
                <w:rFonts w:asciiTheme="minorHAnsi" w:eastAsia="Calibri" w:hAnsiTheme="minorHAnsi" w:cs="Calibri"/>
              </w:rPr>
              <w:t xml:space="preserve">llustrate use of </w:t>
            </w:r>
            <w:proofErr w:type="spellStart"/>
            <w:r>
              <w:rPr>
                <w:rFonts w:asciiTheme="minorHAnsi" w:eastAsia="Calibri" w:hAnsiTheme="minorHAnsi" w:cs="Calibri"/>
              </w:rPr>
              <w:t>ballref</w:t>
            </w:r>
            <w:proofErr w:type="spellEnd"/>
            <w:r>
              <w:rPr>
                <w:rFonts w:asciiTheme="minorHAnsi" w:eastAsia="Calibri" w:hAnsiTheme="minorHAnsi" w:cs="Calibri"/>
              </w:rPr>
              <w:t xml:space="preserve"> in a </w:t>
            </w:r>
            <w:proofErr w:type="spellStart"/>
            <w:r>
              <w:rPr>
                <w:rFonts w:asciiTheme="minorHAnsi" w:eastAsia="Calibri" w:hAnsiTheme="minorHAnsi" w:cs="Calibri"/>
              </w:rPr>
              <w:t>beamset</w:t>
            </w:r>
            <w:proofErr w:type="spellEnd"/>
          </w:p>
          <w:p w14:paraId="2BAED6A1" w14:textId="77777777" w:rsidR="002B4770" w:rsidRDefault="002B4770" w:rsidP="002B4770">
            <w:pPr>
              <w:rPr>
                <w:rFonts w:asciiTheme="minorHAnsi" w:hAnsiTheme="minorHAnsi"/>
              </w:rPr>
            </w:pPr>
          </w:p>
          <w:p w14:paraId="6887D44B" w14:textId="0BBB204A" w:rsidR="0055784D" w:rsidRPr="00CA3296" w:rsidRDefault="0055784D">
            <w:pPr>
              <w:rPr>
                <w:rFonts w:asciiTheme="minorHAnsi" w:hAnsiTheme="minorHAnsi"/>
              </w:rPr>
            </w:pPr>
            <w:r>
              <w:rPr>
                <w:rFonts w:asciiTheme="minorHAnsi" w:hAnsiTheme="minorHAnsi"/>
              </w:rPr>
              <w:t>10 – Test case that contains balls, but the ball schema is not a required extension.</w:t>
            </w:r>
          </w:p>
        </w:tc>
      </w:tr>
      <w:tr w:rsidR="006D14E9" w:rsidRPr="00BF6411" w14:paraId="5C30A47C" w14:textId="77777777" w:rsidTr="00491A01">
        <w:tc>
          <w:tcPr>
            <w:tcW w:w="2569" w:type="dxa"/>
            <w:tcBorders>
              <w:bottom w:val="single" w:sz="4" w:space="0" w:color="auto"/>
            </w:tcBorders>
            <w:shd w:val="clear" w:color="auto" w:fill="D9D9D9" w:themeFill="background1" w:themeFillShade="D9"/>
          </w:tcPr>
          <w:p w14:paraId="0E3E3754"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DD4F1C" w14:textId="77777777" w:rsidR="006D14E9" w:rsidRPr="00285823" w:rsidRDefault="006D14E9" w:rsidP="00491A01">
            <w:pPr>
              <w:rPr>
                <w:rFonts w:asciiTheme="minorHAnsi" w:eastAsia="Calibri" w:hAnsiTheme="minorHAnsi" w:cs="Calibri"/>
                <w:b/>
              </w:rPr>
            </w:pPr>
          </w:p>
        </w:tc>
      </w:tr>
    </w:tbl>
    <w:p w14:paraId="05C79BBB" w14:textId="4F16A3DC" w:rsidR="00166E08" w:rsidRDefault="00166E08" w:rsidP="00896F2F"/>
    <w:p w14:paraId="130C38B9" w14:textId="77777777" w:rsidR="00166E08" w:rsidRDefault="00166E08">
      <w:pPr>
        <w:rPr>
          <w:rFonts w:eastAsiaTheme="majorEastAsia" w:cstheme="majorBidi"/>
          <w:b/>
          <w:bCs/>
          <w:color w:val="365F91" w:themeColor="accent1" w:themeShade="BF"/>
          <w:sz w:val="22"/>
        </w:rPr>
      </w:pPr>
      <w:r>
        <w:br w:type="page"/>
      </w:r>
    </w:p>
    <w:p w14:paraId="26F26942" w14:textId="55AE1944" w:rsidR="00052CFD" w:rsidRDefault="00052CFD" w:rsidP="00052CFD">
      <w:pPr>
        <w:pStyle w:val="Heading2"/>
        <w:rPr>
          <w:i/>
          <w:iCs/>
        </w:rPr>
      </w:pPr>
      <w:bookmarkStart w:id="59" w:name="_Toc162181000"/>
      <w:r>
        <w:lastRenderedPageBreak/>
        <w:t>Negative Beam Lattice Extension Test Cases</w:t>
      </w:r>
      <w:bookmarkEnd w:id="59"/>
      <w:r>
        <w:t xml:space="preserve"> </w:t>
      </w:r>
    </w:p>
    <w:p w14:paraId="4A63C514" w14:textId="3213EDE7" w:rsidR="00E937B5" w:rsidRDefault="00E937B5" w:rsidP="00E937B5">
      <w:pPr>
        <w:pStyle w:val="Heading3"/>
      </w:pPr>
      <w:r>
        <w:t>N_</w:t>
      </w:r>
      <w:r w:rsidR="0011511E" w:rsidRPr="0011511E">
        <w:t xml:space="preserve"> </w:t>
      </w:r>
      <w:r w:rsidR="0011511E">
        <w:t>BXX_</w:t>
      </w:r>
      <w:r>
        <w:t>250</w:t>
      </w:r>
      <w:r w:rsidR="007A2A56">
        <w:t>1</w:t>
      </w:r>
      <w:r>
        <w:t xml:space="preserve"> </w:t>
      </w:r>
      <w:r w:rsidR="00553CD8">
        <w:t>Invalid ID</w:t>
      </w:r>
    </w:p>
    <w:tbl>
      <w:tblPr>
        <w:tblStyle w:val="TableGrid"/>
        <w:tblW w:w="0" w:type="auto"/>
        <w:tblLook w:val="04A0" w:firstRow="1" w:lastRow="0" w:firstColumn="1" w:lastColumn="0" w:noHBand="0" w:noVBand="1"/>
      </w:tblPr>
      <w:tblGrid>
        <w:gridCol w:w="2569"/>
        <w:gridCol w:w="6781"/>
      </w:tblGrid>
      <w:tr w:rsidR="00E937B5" w:rsidRPr="00BF6411" w14:paraId="78A10603" w14:textId="77777777" w:rsidTr="000E543D">
        <w:tc>
          <w:tcPr>
            <w:tcW w:w="2569" w:type="dxa"/>
            <w:tcBorders>
              <w:bottom w:val="single" w:sz="4" w:space="0" w:color="auto"/>
            </w:tcBorders>
            <w:shd w:val="clear" w:color="auto" w:fill="D9D9D9" w:themeFill="background1" w:themeFillShade="D9"/>
          </w:tcPr>
          <w:p w14:paraId="708C7005"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6B27543" w14:textId="77777777" w:rsidR="00E937B5" w:rsidRPr="00BF6411" w:rsidRDefault="00E937B5" w:rsidP="000E543D">
            <w:pPr>
              <w:rPr>
                <w:rFonts w:asciiTheme="minorHAnsi" w:hAnsiTheme="minorHAnsi"/>
              </w:rPr>
            </w:pPr>
          </w:p>
        </w:tc>
        <w:tc>
          <w:tcPr>
            <w:tcW w:w="6781" w:type="dxa"/>
          </w:tcPr>
          <w:p w14:paraId="17497883" w14:textId="20DC899E" w:rsidR="00E937B5" w:rsidRPr="00BF6411" w:rsidRDefault="00553CD8" w:rsidP="000E543D">
            <w:pPr>
              <w:rPr>
                <w:rFonts w:asciiTheme="minorHAnsi" w:hAnsiTheme="minorHAnsi"/>
              </w:rPr>
            </w:pPr>
            <w:r>
              <w:rPr>
                <w:rFonts w:asciiTheme="minorHAnsi" w:hAnsiTheme="minorHAnsi"/>
              </w:rPr>
              <w:t>Test invalid Beam Lattice extension ID mappings</w:t>
            </w:r>
          </w:p>
        </w:tc>
      </w:tr>
      <w:tr w:rsidR="00E937B5" w:rsidRPr="00BF6411" w14:paraId="2B364059" w14:textId="77777777" w:rsidTr="000E543D">
        <w:tc>
          <w:tcPr>
            <w:tcW w:w="2569" w:type="dxa"/>
            <w:shd w:val="clear" w:color="auto" w:fill="D9D9D9" w:themeFill="background1" w:themeFillShade="D9"/>
          </w:tcPr>
          <w:p w14:paraId="5470ABC8"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017AF9E4" w14:textId="77777777" w:rsidR="00E937B5" w:rsidRPr="00BF6411" w:rsidRDefault="00E937B5" w:rsidP="000E543D">
            <w:pPr>
              <w:rPr>
                <w:rFonts w:asciiTheme="minorHAnsi" w:hAnsiTheme="minorHAnsi"/>
              </w:rPr>
            </w:pPr>
          </w:p>
        </w:tc>
        <w:tc>
          <w:tcPr>
            <w:tcW w:w="6781" w:type="dxa"/>
          </w:tcPr>
          <w:p w14:paraId="65D15852" w14:textId="4775526D" w:rsidR="00E937B5" w:rsidRPr="00BF6411" w:rsidRDefault="00E937B5"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04</w:t>
            </w:r>
            <w:r w:rsidRPr="00BF6411">
              <w:rPr>
                <w:rFonts w:asciiTheme="minorHAnsi" w:eastAsia="Verdana" w:hAnsiTheme="minorHAnsi" w:cs="Verdana"/>
              </w:rPr>
              <w:t>– Printer should generate error</w:t>
            </w:r>
          </w:p>
        </w:tc>
      </w:tr>
      <w:tr w:rsidR="00E937B5" w:rsidRPr="00BF6411" w14:paraId="6918D10B" w14:textId="77777777" w:rsidTr="000E543D">
        <w:tc>
          <w:tcPr>
            <w:tcW w:w="2569" w:type="dxa"/>
            <w:shd w:val="clear" w:color="auto" w:fill="D9D9D9" w:themeFill="background1" w:themeFillShade="D9"/>
          </w:tcPr>
          <w:p w14:paraId="5B4F4D41"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0C5395ED" w14:textId="77777777" w:rsidR="00E937B5" w:rsidRPr="00BF6411" w:rsidRDefault="00E937B5" w:rsidP="000E543D">
            <w:pPr>
              <w:rPr>
                <w:rFonts w:asciiTheme="minorHAnsi" w:hAnsiTheme="minorHAnsi"/>
              </w:rPr>
            </w:pPr>
          </w:p>
        </w:tc>
        <w:tc>
          <w:tcPr>
            <w:tcW w:w="6781" w:type="dxa"/>
          </w:tcPr>
          <w:p w14:paraId="7DAB5A5E" w14:textId="75155B42"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invalid</w:t>
            </w:r>
            <w:r w:rsidR="00453393">
              <w:rPr>
                <w:rFonts w:asciiTheme="minorHAnsi" w:eastAsia="Calibri" w:hAnsiTheme="minorHAnsi" w:cs="Calibri"/>
              </w:rPr>
              <w:t xml:space="preserve"> ID for </w:t>
            </w:r>
            <w:proofErr w:type="spellStart"/>
            <w:r w:rsidR="00453393">
              <w:rPr>
                <w:rFonts w:asciiTheme="minorHAnsi" w:eastAsia="Calibri" w:hAnsiTheme="minorHAnsi" w:cs="Calibri"/>
              </w:rPr>
              <w:t>beamlattice</w:t>
            </w:r>
            <w:proofErr w:type="spellEnd"/>
            <w:r w:rsidR="00453393">
              <w:rPr>
                <w:rFonts w:asciiTheme="minorHAnsi" w:eastAsia="Calibri" w:hAnsiTheme="minorHAnsi" w:cs="Calibri"/>
              </w:rPr>
              <w:t xml:space="preserve"> element’s </w:t>
            </w:r>
            <w:proofErr w:type="spellStart"/>
            <w:r w:rsidR="00453393">
              <w:rPr>
                <w:rFonts w:asciiTheme="minorHAnsi" w:eastAsia="Calibri" w:hAnsiTheme="minorHAnsi" w:cs="Calibri"/>
              </w:rPr>
              <w:t>clippingmesh</w:t>
            </w:r>
            <w:proofErr w:type="spellEnd"/>
            <w:r w:rsidR="00453393">
              <w:rPr>
                <w:rFonts w:asciiTheme="minorHAnsi" w:eastAsia="Calibri" w:hAnsiTheme="minorHAnsi" w:cs="Calibri"/>
              </w:rPr>
              <w:t xml:space="preserve"> attribute</w:t>
            </w:r>
          </w:p>
          <w:p w14:paraId="1200F7DE" w14:textId="77777777" w:rsidR="001012F2" w:rsidRDefault="001012F2" w:rsidP="000E543D">
            <w:pPr>
              <w:rPr>
                <w:rFonts w:asciiTheme="minorHAnsi" w:eastAsia="Calibri" w:hAnsiTheme="minorHAnsi" w:cs="Calibri"/>
                <w:b/>
              </w:rPr>
            </w:pPr>
          </w:p>
          <w:p w14:paraId="31B6CDF9" w14:textId="6A747D8A"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 xml:space="preserve">invalid ID for </w:t>
            </w:r>
            <w:proofErr w:type="spellStart"/>
            <w:r w:rsidR="007A2A56">
              <w:rPr>
                <w:rFonts w:asciiTheme="minorHAnsi" w:eastAsia="Calibri" w:hAnsiTheme="minorHAnsi" w:cs="Calibri"/>
              </w:rPr>
              <w:t>beamlattice</w:t>
            </w:r>
            <w:proofErr w:type="spellEnd"/>
            <w:r w:rsidR="007A2A56">
              <w:rPr>
                <w:rFonts w:asciiTheme="minorHAnsi" w:eastAsia="Calibri" w:hAnsiTheme="minorHAnsi" w:cs="Calibri"/>
              </w:rPr>
              <w:t xml:space="preserve"> element’s </w:t>
            </w:r>
            <w:proofErr w:type="spellStart"/>
            <w:r w:rsidR="007A2A56">
              <w:rPr>
                <w:rFonts w:asciiTheme="minorHAnsi" w:eastAsia="Calibri" w:hAnsiTheme="minorHAnsi" w:cs="Calibri"/>
              </w:rPr>
              <w:t>representationmesh</w:t>
            </w:r>
            <w:proofErr w:type="spellEnd"/>
            <w:r w:rsidR="007A2A56">
              <w:rPr>
                <w:rFonts w:asciiTheme="minorHAnsi" w:eastAsia="Calibri" w:hAnsiTheme="minorHAnsi" w:cs="Calibri"/>
              </w:rPr>
              <w:t xml:space="preserve"> attribute</w:t>
            </w:r>
          </w:p>
          <w:p w14:paraId="728EA351" w14:textId="77777777" w:rsidR="001012F2" w:rsidRDefault="001012F2" w:rsidP="000E543D">
            <w:pPr>
              <w:rPr>
                <w:rFonts w:asciiTheme="minorHAnsi" w:eastAsia="Calibri" w:hAnsiTheme="minorHAnsi" w:cs="Calibri"/>
                <w:b/>
              </w:rPr>
            </w:pPr>
          </w:p>
          <w:p w14:paraId="4D088CD1" w14:textId="4A31C63B"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 xml:space="preserve">invalid ID for </w:t>
            </w:r>
            <w:proofErr w:type="spellStart"/>
            <w:r w:rsidR="00116175">
              <w:rPr>
                <w:rFonts w:asciiTheme="minorHAnsi" w:eastAsia="Calibri" w:hAnsiTheme="minorHAnsi" w:cs="Calibri"/>
              </w:rPr>
              <w:t>beamlattice</w:t>
            </w:r>
            <w:proofErr w:type="spellEnd"/>
            <w:r w:rsidR="00116175">
              <w:rPr>
                <w:rFonts w:asciiTheme="minorHAnsi" w:eastAsia="Calibri" w:hAnsiTheme="minorHAnsi" w:cs="Calibri"/>
              </w:rPr>
              <w:t xml:space="preserve"> element’s </w:t>
            </w:r>
            <w:proofErr w:type="spellStart"/>
            <w:r w:rsidR="00116175">
              <w:rPr>
                <w:rFonts w:asciiTheme="minorHAnsi" w:eastAsia="Calibri" w:hAnsiTheme="minorHAnsi" w:cs="Calibri"/>
              </w:rPr>
              <w:t>pid</w:t>
            </w:r>
            <w:proofErr w:type="spellEnd"/>
            <w:r w:rsidR="00116175">
              <w:rPr>
                <w:rFonts w:asciiTheme="minorHAnsi" w:eastAsia="Calibri" w:hAnsiTheme="minorHAnsi" w:cs="Calibri"/>
              </w:rPr>
              <w:t xml:space="preserve"> attribute</w:t>
            </w:r>
          </w:p>
          <w:p w14:paraId="097A9EEF" w14:textId="77777777" w:rsidR="001012F2" w:rsidRDefault="001012F2" w:rsidP="00627B57">
            <w:pPr>
              <w:rPr>
                <w:rFonts w:asciiTheme="minorHAnsi" w:eastAsia="Calibri" w:hAnsiTheme="minorHAnsi" w:cs="Calibri"/>
                <w:b/>
              </w:rPr>
            </w:pPr>
          </w:p>
          <w:p w14:paraId="1253F7E1" w14:textId="651C4B1E"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invalid ID for beam element’s </w:t>
            </w:r>
            <w:proofErr w:type="spellStart"/>
            <w:r>
              <w:rPr>
                <w:rFonts w:asciiTheme="minorHAnsi" w:eastAsia="Calibri" w:hAnsiTheme="minorHAnsi" w:cs="Calibri"/>
              </w:rPr>
              <w:t>pid</w:t>
            </w:r>
            <w:proofErr w:type="spellEnd"/>
            <w:r>
              <w:rPr>
                <w:rFonts w:asciiTheme="minorHAnsi" w:eastAsia="Calibri" w:hAnsiTheme="minorHAnsi" w:cs="Calibri"/>
              </w:rPr>
              <w:t xml:space="preserve"> attribute</w:t>
            </w:r>
          </w:p>
          <w:p w14:paraId="6121CF41" w14:textId="77777777" w:rsidR="00E937B5" w:rsidRPr="00BF6411" w:rsidRDefault="00E937B5" w:rsidP="000E543D">
            <w:pPr>
              <w:rPr>
                <w:rFonts w:asciiTheme="minorHAnsi" w:hAnsiTheme="minorHAnsi"/>
              </w:rPr>
            </w:pPr>
          </w:p>
        </w:tc>
      </w:tr>
      <w:tr w:rsidR="00E937B5" w:rsidRPr="00BF6411" w14:paraId="31AB61C9" w14:textId="77777777" w:rsidTr="000E543D">
        <w:tc>
          <w:tcPr>
            <w:tcW w:w="2569" w:type="dxa"/>
            <w:tcBorders>
              <w:bottom w:val="single" w:sz="4" w:space="0" w:color="auto"/>
            </w:tcBorders>
            <w:shd w:val="clear" w:color="auto" w:fill="D9D9D9" w:themeFill="background1" w:themeFillShade="D9"/>
          </w:tcPr>
          <w:p w14:paraId="78188A6E"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838C54" w14:textId="77777777" w:rsidR="00E937B5" w:rsidRPr="00285823" w:rsidRDefault="00E937B5" w:rsidP="000E543D">
            <w:pPr>
              <w:rPr>
                <w:rFonts w:asciiTheme="minorHAnsi" w:eastAsia="Calibri" w:hAnsiTheme="minorHAnsi" w:cs="Calibri"/>
                <w:b/>
              </w:rPr>
            </w:pPr>
          </w:p>
        </w:tc>
      </w:tr>
    </w:tbl>
    <w:p w14:paraId="16D32BBF" w14:textId="478032E6" w:rsidR="00E937B5" w:rsidRDefault="00E937B5" w:rsidP="00E937B5"/>
    <w:p w14:paraId="153D41E3" w14:textId="6006C749" w:rsidR="00E937B5" w:rsidRDefault="007A2A56" w:rsidP="00FC5C05">
      <w:pPr>
        <w:pStyle w:val="Heading3"/>
      </w:pPr>
      <w:r>
        <w:t>N</w:t>
      </w:r>
      <w:r w:rsidR="00E937B5">
        <w:t>_</w:t>
      </w:r>
      <w:r w:rsidR="0011511E" w:rsidRPr="0011511E">
        <w:t xml:space="preserve"> </w:t>
      </w:r>
      <w:r w:rsidR="0011511E">
        <w:t>BXX_</w:t>
      </w:r>
      <w:r w:rsidR="00E937B5">
        <w:t>2</w:t>
      </w:r>
      <w:r>
        <w:t>5</w:t>
      </w:r>
      <w:r w:rsidR="00E937B5">
        <w:t>0</w:t>
      </w:r>
      <w:r>
        <w:t>2</w:t>
      </w:r>
      <w:r w:rsidR="00E937B5">
        <w:t xml:space="preserve"> </w:t>
      </w:r>
      <w:r w:rsidR="00116175">
        <w:t>Invalid Index Reference</w:t>
      </w:r>
    </w:p>
    <w:tbl>
      <w:tblPr>
        <w:tblStyle w:val="TableGrid"/>
        <w:tblW w:w="0" w:type="auto"/>
        <w:tblLook w:val="04A0" w:firstRow="1" w:lastRow="0" w:firstColumn="1" w:lastColumn="0" w:noHBand="0" w:noVBand="1"/>
      </w:tblPr>
      <w:tblGrid>
        <w:gridCol w:w="2569"/>
        <w:gridCol w:w="6781"/>
      </w:tblGrid>
      <w:tr w:rsidR="00E937B5" w:rsidRPr="00BF6411" w14:paraId="1F75AF97" w14:textId="77777777" w:rsidTr="000E543D">
        <w:tc>
          <w:tcPr>
            <w:tcW w:w="2569" w:type="dxa"/>
            <w:tcBorders>
              <w:bottom w:val="single" w:sz="4" w:space="0" w:color="auto"/>
            </w:tcBorders>
            <w:shd w:val="clear" w:color="auto" w:fill="D9D9D9" w:themeFill="background1" w:themeFillShade="D9"/>
          </w:tcPr>
          <w:p w14:paraId="6A1561FA"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15C9CB8" w14:textId="77777777" w:rsidR="00E937B5" w:rsidRPr="00BF6411" w:rsidRDefault="00E937B5" w:rsidP="000E543D">
            <w:pPr>
              <w:rPr>
                <w:rFonts w:asciiTheme="minorHAnsi" w:hAnsiTheme="minorHAnsi"/>
              </w:rPr>
            </w:pPr>
          </w:p>
        </w:tc>
        <w:tc>
          <w:tcPr>
            <w:tcW w:w="6781" w:type="dxa"/>
          </w:tcPr>
          <w:p w14:paraId="68F52412" w14:textId="2D15367A" w:rsidR="00E937B5" w:rsidRPr="00BF6411" w:rsidRDefault="00116175" w:rsidP="000E543D">
            <w:pPr>
              <w:rPr>
                <w:rFonts w:asciiTheme="minorHAnsi" w:hAnsiTheme="minorHAnsi"/>
              </w:rPr>
            </w:pPr>
            <w:r>
              <w:rPr>
                <w:rFonts w:asciiTheme="minorHAnsi" w:hAnsiTheme="minorHAnsi"/>
              </w:rPr>
              <w:t>Test invalid Beam Lattice extension index mappings</w:t>
            </w:r>
          </w:p>
        </w:tc>
      </w:tr>
      <w:tr w:rsidR="00E937B5" w:rsidRPr="00BF6411" w14:paraId="390E1843" w14:textId="77777777" w:rsidTr="000E543D">
        <w:tc>
          <w:tcPr>
            <w:tcW w:w="2569" w:type="dxa"/>
            <w:shd w:val="clear" w:color="auto" w:fill="D9D9D9" w:themeFill="background1" w:themeFillShade="D9"/>
          </w:tcPr>
          <w:p w14:paraId="00DE00A9"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5FCC0DD6" w14:textId="77777777" w:rsidR="00E937B5" w:rsidRPr="00BF6411" w:rsidRDefault="00E937B5" w:rsidP="000E543D">
            <w:pPr>
              <w:rPr>
                <w:rFonts w:asciiTheme="minorHAnsi" w:hAnsiTheme="minorHAnsi"/>
              </w:rPr>
            </w:pPr>
          </w:p>
        </w:tc>
        <w:tc>
          <w:tcPr>
            <w:tcW w:w="6781" w:type="dxa"/>
          </w:tcPr>
          <w:p w14:paraId="323BBEA9" w14:textId="1DFC8AD9" w:rsidR="00E937B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06 </w:t>
            </w:r>
            <w:r w:rsidRPr="00BF6411">
              <w:rPr>
                <w:rFonts w:asciiTheme="minorHAnsi" w:eastAsia="Verdana" w:hAnsiTheme="minorHAnsi" w:cs="Verdana"/>
              </w:rPr>
              <w:t>– Printer should generate error</w:t>
            </w:r>
          </w:p>
        </w:tc>
      </w:tr>
      <w:tr w:rsidR="00E937B5" w:rsidRPr="00BF6411" w14:paraId="52114841" w14:textId="77777777" w:rsidTr="000E543D">
        <w:tc>
          <w:tcPr>
            <w:tcW w:w="2569" w:type="dxa"/>
            <w:shd w:val="clear" w:color="auto" w:fill="D9D9D9" w:themeFill="background1" w:themeFillShade="D9"/>
          </w:tcPr>
          <w:p w14:paraId="6CC58506"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708D2A58" w14:textId="77777777" w:rsidR="00E937B5" w:rsidRPr="00BF6411" w:rsidRDefault="00E937B5" w:rsidP="000E543D">
            <w:pPr>
              <w:rPr>
                <w:rFonts w:asciiTheme="minorHAnsi" w:hAnsiTheme="minorHAnsi"/>
              </w:rPr>
            </w:pPr>
          </w:p>
        </w:tc>
        <w:tc>
          <w:tcPr>
            <w:tcW w:w="6781" w:type="dxa"/>
          </w:tcPr>
          <w:p w14:paraId="729E52D9" w14:textId="1E6DF7C0"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 xml:space="preserve">invalid index for </w:t>
            </w:r>
            <w:proofErr w:type="spellStart"/>
            <w:r w:rsidR="00116175">
              <w:rPr>
                <w:rFonts w:asciiTheme="minorHAnsi" w:eastAsia="Calibri" w:hAnsiTheme="minorHAnsi" w:cs="Calibri"/>
              </w:rPr>
              <w:t>beamlattice</w:t>
            </w:r>
            <w:proofErr w:type="spellEnd"/>
            <w:r w:rsidR="00116175">
              <w:rPr>
                <w:rFonts w:asciiTheme="minorHAnsi" w:eastAsia="Calibri" w:hAnsiTheme="minorHAnsi" w:cs="Calibri"/>
              </w:rPr>
              <w:t xml:space="preserve"> element’s </w:t>
            </w:r>
            <w:proofErr w:type="spellStart"/>
            <w:r w:rsidR="00116175">
              <w:rPr>
                <w:rFonts w:asciiTheme="minorHAnsi" w:eastAsia="Calibri" w:hAnsiTheme="minorHAnsi" w:cs="Calibri"/>
              </w:rPr>
              <w:t>pindex</w:t>
            </w:r>
            <w:proofErr w:type="spellEnd"/>
            <w:r w:rsidR="00116175">
              <w:rPr>
                <w:rFonts w:asciiTheme="minorHAnsi" w:eastAsia="Calibri" w:hAnsiTheme="minorHAnsi" w:cs="Calibri"/>
              </w:rPr>
              <w:t xml:space="preserve"> attribute</w:t>
            </w:r>
          </w:p>
          <w:p w14:paraId="2D793592" w14:textId="77777777" w:rsidR="001012F2" w:rsidRDefault="001012F2" w:rsidP="000E543D">
            <w:pPr>
              <w:rPr>
                <w:rFonts w:asciiTheme="minorHAnsi" w:eastAsia="Calibri" w:hAnsiTheme="minorHAnsi" w:cs="Calibri"/>
                <w:b/>
              </w:rPr>
            </w:pPr>
          </w:p>
          <w:p w14:paraId="3EDD49CA" w14:textId="4D115867"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v1 attribute</w:t>
            </w:r>
          </w:p>
          <w:p w14:paraId="568BFCC0" w14:textId="77777777" w:rsidR="001012F2" w:rsidRDefault="001012F2" w:rsidP="001604C9">
            <w:pPr>
              <w:rPr>
                <w:rFonts w:asciiTheme="minorHAnsi" w:eastAsia="Calibri" w:hAnsiTheme="minorHAnsi" w:cs="Calibri"/>
                <w:b/>
              </w:rPr>
            </w:pPr>
          </w:p>
          <w:p w14:paraId="4CA2F921" w14:textId="1E08E6D3" w:rsidR="001604C9" w:rsidRDefault="00E937B5" w:rsidP="001604C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v2 attribute</w:t>
            </w:r>
          </w:p>
          <w:p w14:paraId="78D0E604" w14:textId="77777777" w:rsidR="001012F2" w:rsidRDefault="001012F2" w:rsidP="00627B57">
            <w:pPr>
              <w:rPr>
                <w:rFonts w:asciiTheme="minorHAnsi" w:eastAsia="Calibri" w:hAnsiTheme="minorHAnsi" w:cs="Calibri"/>
                <w:b/>
              </w:rPr>
            </w:pPr>
          </w:p>
          <w:p w14:paraId="7034299D" w14:textId="536C3242"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p1 attribute</w:t>
            </w:r>
          </w:p>
          <w:p w14:paraId="2054EFBF" w14:textId="77777777" w:rsidR="001012F2" w:rsidRDefault="001012F2" w:rsidP="00627B57">
            <w:pPr>
              <w:rPr>
                <w:rFonts w:asciiTheme="minorHAnsi" w:eastAsia="Calibri" w:hAnsiTheme="minorHAnsi" w:cs="Calibri"/>
                <w:b/>
              </w:rPr>
            </w:pPr>
          </w:p>
          <w:p w14:paraId="1C2D5649" w14:textId="011511B5"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p2 attribute</w:t>
            </w:r>
          </w:p>
          <w:p w14:paraId="083F55C2" w14:textId="77777777" w:rsidR="001012F2" w:rsidRDefault="001012F2" w:rsidP="001E0AC3">
            <w:pPr>
              <w:rPr>
                <w:rFonts w:asciiTheme="minorHAnsi" w:eastAsia="Calibri" w:hAnsiTheme="minorHAnsi" w:cs="Calibri"/>
                <w:b/>
              </w:rPr>
            </w:pPr>
          </w:p>
          <w:p w14:paraId="7700A290" w14:textId="757E458E" w:rsidR="001E0AC3" w:rsidRDefault="001E0AC3" w:rsidP="001E0A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invalid index for </w:t>
            </w:r>
            <w:proofErr w:type="spellStart"/>
            <w:r>
              <w:rPr>
                <w:rFonts w:asciiTheme="minorHAnsi" w:eastAsia="Calibri" w:hAnsiTheme="minorHAnsi" w:cs="Calibri"/>
              </w:rPr>
              <w:t>beamset</w:t>
            </w:r>
            <w:proofErr w:type="spellEnd"/>
            <w:r>
              <w:rPr>
                <w:rFonts w:asciiTheme="minorHAnsi" w:eastAsia="Calibri" w:hAnsiTheme="minorHAnsi" w:cs="Calibri"/>
              </w:rPr>
              <w:t xml:space="preserve"> element’s ref attribute</w:t>
            </w:r>
          </w:p>
          <w:p w14:paraId="6EBFE06B" w14:textId="77777777" w:rsidR="00E937B5" w:rsidRPr="00BF6411" w:rsidRDefault="00E937B5" w:rsidP="000E543D">
            <w:pPr>
              <w:rPr>
                <w:rFonts w:asciiTheme="minorHAnsi" w:hAnsiTheme="minorHAnsi"/>
              </w:rPr>
            </w:pPr>
          </w:p>
        </w:tc>
      </w:tr>
      <w:tr w:rsidR="00E937B5" w:rsidRPr="00BF6411" w14:paraId="52F9520D" w14:textId="77777777" w:rsidTr="000E543D">
        <w:tc>
          <w:tcPr>
            <w:tcW w:w="2569" w:type="dxa"/>
            <w:tcBorders>
              <w:bottom w:val="single" w:sz="4" w:space="0" w:color="auto"/>
            </w:tcBorders>
            <w:shd w:val="clear" w:color="auto" w:fill="D9D9D9" w:themeFill="background1" w:themeFillShade="D9"/>
          </w:tcPr>
          <w:p w14:paraId="7C0DC84A"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7C9C78E" w14:textId="77777777" w:rsidR="00E937B5" w:rsidRPr="00285823" w:rsidRDefault="00E937B5" w:rsidP="000E543D">
            <w:pPr>
              <w:rPr>
                <w:rFonts w:asciiTheme="minorHAnsi" w:eastAsia="Calibri" w:hAnsiTheme="minorHAnsi" w:cs="Calibri"/>
                <w:b/>
              </w:rPr>
            </w:pPr>
          </w:p>
        </w:tc>
      </w:tr>
    </w:tbl>
    <w:p w14:paraId="41CD90CB" w14:textId="77777777" w:rsidR="00E937B5" w:rsidRDefault="00E937B5" w:rsidP="00E937B5"/>
    <w:p w14:paraId="026B24B9" w14:textId="77777777" w:rsidR="001012F2" w:rsidRDefault="001012F2">
      <w:pPr>
        <w:rPr>
          <w:rFonts w:eastAsiaTheme="majorEastAsia" w:cstheme="majorBidi"/>
          <w:b/>
          <w:bCs/>
          <w:color w:val="365F91" w:themeColor="accent1" w:themeShade="BF"/>
          <w:szCs w:val="20"/>
        </w:rPr>
      </w:pPr>
      <w:r>
        <w:br w:type="page"/>
      </w:r>
    </w:p>
    <w:p w14:paraId="6A8B2BBC" w14:textId="5F114161" w:rsidR="00FC5C05" w:rsidRDefault="007A2A56" w:rsidP="00FC5C05">
      <w:pPr>
        <w:pStyle w:val="Heading3"/>
      </w:pPr>
      <w:r>
        <w:lastRenderedPageBreak/>
        <w:t>N</w:t>
      </w:r>
      <w:r w:rsidR="00FC5C05">
        <w:t>_</w:t>
      </w:r>
      <w:r w:rsidR="0011511E" w:rsidRPr="0011511E">
        <w:t xml:space="preserve"> </w:t>
      </w:r>
      <w:r w:rsidR="0011511E">
        <w:t>BXX_</w:t>
      </w:r>
      <w:r w:rsidR="00FC5C05">
        <w:t>2</w:t>
      </w:r>
      <w:r w:rsidR="00014677">
        <w:t>5</w:t>
      </w:r>
      <w:r w:rsidR="00FC5C05">
        <w:t>0</w:t>
      </w:r>
      <w:r>
        <w:t>3</w:t>
      </w:r>
      <w:r w:rsidR="00FC5C05">
        <w:t xml:space="preserve"> </w:t>
      </w:r>
      <w:r w:rsidR="001604C9">
        <w:t>Miscellaneous Errors</w:t>
      </w:r>
    </w:p>
    <w:tbl>
      <w:tblPr>
        <w:tblStyle w:val="TableGrid"/>
        <w:tblW w:w="0" w:type="auto"/>
        <w:tblLook w:val="04A0" w:firstRow="1" w:lastRow="0" w:firstColumn="1" w:lastColumn="0" w:noHBand="0" w:noVBand="1"/>
      </w:tblPr>
      <w:tblGrid>
        <w:gridCol w:w="2569"/>
        <w:gridCol w:w="6781"/>
      </w:tblGrid>
      <w:tr w:rsidR="00FC5C05" w:rsidRPr="00BF6411" w14:paraId="69398A71" w14:textId="77777777" w:rsidTr="000E543D">
        <w:tc>
          <w:tcPr>
            <w:tcW w:w="2569" w:type="dxa"/>
            <w:tcBorders>
              <w:bottom w:val="single" w:sz="4" w:space="0" w:color="auto"/>
            </w:tcBorders>
            <w:shd w:val="clear" w:color="auto" w:fill="D9D9D9" w:themeFill="background1" w:themeFillShade="D9"/>
          </w:tcPr>
          <w:p w14:paraId="7819CD85"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0EE5BAF" w14:textId="77777777" w:rsidR="00FC5C05" w:rsidRPr="00BF6411" w:rsidRDefault="00FC5C05" w:rsidP="000E543D">
            <w:pPr>
              <w:rPr>
                <w:rFonts w:asciiTheme="minorHAnsi" w:hAnsiTheme="minorHAnsi"/>
              </w:rPr>
            </w:pPr>
          </w:p>
        </w:tc>
        <w:tc>
          <w:tcPr>
            <w:tcW w:w="6781" w:type="dxa"/>
          </w:tcPr>
          <w:p w14:paraId="233FFF80" w14:textId="1F413144" w:rsidR="00FC5C05" w:rsidRPr="00BF6411" w:rsidRDefault="001604C9" w:rsidP="000E543D">
            <w:pPr>
              <w:rPr>
                <w:rFonts w:asciiTheme="minorHAnsi" w:hAnsiTheme="minorHAnsi"/>
              </w:rPr>
            </w:pPr>
            <w:r>
              <w:rPr>
                <w:rFonts w:asciiTheme="minorHAnsi" w:hAnsiTheme="minorHAnsi"/>
              </w:rPr>
              <w:t>Miscellaneous error conditions</w:t>
            </w:r>
          </w:p>
        </w:tc>
      </w:tr>
      <w:tr w:rsidR="00FC5C05" w:rsidRPr="00BF6411" w14:paraId="1CE7DED0" w14:textId="77777777" w:rsidTr="000E543D">
        <w:tc>
          <w:tcPr>
            <w:tcW w:w="2569" w:type="dxa"/>
            <w:shd w:val="clear" w:color="auto" w:fill="D9D9D9" w:themeFill="background1" w:themeFillShade="D9"/>
          </w:tcPr>
          <w:p w14:paraId="5F81130D"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5C4B92E" w14:textId="77777777" w:rsidR="00FC5C05" w:rsidRPr="00BF6411" w:rsidRDefault="00FC5C05" w:rsidP="000E543D">
            <w:pPr>
              <w:rPr>
                <w:rFonts w:asciiTheme="minorHAnsi" w:hAnsiTheme="minorHAnsi"/>
              </w:rPr>
            </w:pPr>
          </w:p>
        </w:tc>
        <w:tc>
          <w:tcPr>
            <w:tcW w:w="6781" w:type="dxa"/>
          </w:tcPr>
          <w:p w14:paraId="1701034A" w14:textId="7833F2F0" w:rsidR="00FC5C05" w:rsidRPr="00BF6411" w:rsidRDefault="007A2A56" w:rsidP="000E543D">
            <w:pPr>
              <w:rPr>
                <w:rFonts w:asciiTheme="minorHAnsi" w:hAnsiTheme="minorHAnsi"/>
              </w:rPr>
            </w:pPr>
            <w:r w:rsidRPr="00BF6411">
              <w:rPr>
                <w:rFonts w:asciiTheme="minorHAnsi" w:eastAsia="Verdana" w:hAnsiTheme="minorHAnsi" w:cs="Verdana"/>
              </w:rPr>
              <w:t>0</w:t>
            </w:r>
            <w:r w:rsidR="00196793">
              <w:rPr>
                <w:rFonts w:asciiTheme="minorHAnsi" w:eastAsia="Verdana" w:hAnsiTheme="minorHAnsi" w:cs="Verdana"/>
              </w:rPr>
              <w:t>2, 04</w:t>
            </w:r>
            <w:r w:rsidR="002D2073">
              <w:rPr>
                <w:rFonts w:asciiTheme="minorHAnsi" w:eastAsia="Verdana" w:hAnsiTheme="minorHAnsi" w:cs="Verdana"/>
              </w:rPr>
              <w:t xml:space="preserve"> to 0</w:t>
            </w:r>
            <w:r w:rsidR="0024737D">
              <w:rPr>
                <w:rFonts w:asciiTheme="minorHAnsi" w:eastAsia="Verdana" w:hAnsiTheme="minorHAnsi" w:cs="Verdana"/>
              </w:rPr>
              <w:t>8</w:t>
            </w:r>
            <w:r w:rsidR="002D2073">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FC5C05" w:rsidRPr="00BF6411" w14:paraId="65EE962C" w14:textId="77777777" w:rsidTr="000E543D">
        <w:tc>
          <w:tcPr>
            <w:tcW w:w="2569" w:type="dxa"/>
            <w:shd w:val="clear" w:color="auto" w:fill="D9D9D9" w:themeFill="background1" w:themeFillShade="D9"/>
          </w:tcPr>
          <w:p w14:paraId="065B9C7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038F59D4" w14:textId="77777777" w:rsidR="00FC5C05" w:rsidRPr="00BF6411" w:rsidRDefault="00FC5C05" w:rsidP="000E543D">
            <w:pPr>
              <w:rPr>
                <w:rFonts w:asciiTheme="minorHAnsi" w:hAnsiTheme="minorHAnsi"/>
              </w:rPr>
            </w:pPr>
          </w:p>
        </w:tc>
        <w:tc>
          <w:tcPr>
            <w:tcW w:w="6781" w:type="dxa"/>
          </w:tcPr>
          <w:p w14:paraId="52B4F4B5" w14:textId="0012EC4A" w:rsidR="001012F2" w:rsidRPr="00196793" w:rsidRDefault="00196793" w:rsidP="000E543D">
            <w:pPr>
              <w:rPr>
                <w:rFonts w:asciiTheme="minorHAnsi" w:eastAsia="Calibri" w:hAnsiTheme="minorHAnsi" w:cs="Calibri"/>
                <w:bCs/>
              </w:rPr>
            </w:pPr>
            <w:r>
              <w:rPr>
                <w:rFonts w:asciiTheme="minorHAnsi" w:eastAsia="Calibri" w:hAnsiTheme="minorHAnsi" w:cs="Calibri"/>
                <w:b/>
              </w:rPr>
              <w:t>01 -</w:t>
            </w:r>
            <w:r w:rsidRPr="00196793">
              <w:rPr>
                <w:rFonts w:asciiTheme="minorHAnsi" w:eastAsia="Calibri" w:hAnsiTheme="minorHAnsi" w:cs="Calibri"/>
                <w:bCs/>
              </w:rPr>
              <w:t xml:space="preserve"> Deleted</w:t>
            </w:r>
          </w:p>
          <w:p w14:paraId="1CC4E045" w14:textId="77777777" w:rsidR="00196793" w:rsidRDefault="00196793" w:rsidP="000E543D">
            <w:pPr>
              <w:rPr>
                <w:rFonts w:asciiTheme="minorHAnsi" w:eastAsia="Calibri" w:hAnsiTheme="minorHAnsi" w:cs="Calibri"/>
                <w:b/>
              </w:rPr>
            </w:pPr>
          </w:p>
          <w:p w14:paraId="1D72B444" w14:textId="00C9A46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Include beam</w:t>
            </w:r>
            <w:r w:rsidR="00284ECD">
              <w:rPr>
                <w:rFonts w:asciiTheme="minorHAnsi" w:eastAsia="Calibri" w:hAnsiTheme="minorHAnsi" w:cs="Calibri"/>
              </w:rPr>
              <w:t xml:space="preserve"> </w:t>
            </w:r>
            <w:r w:rsidR="00284ECD" w:rsidRPr="00284ECD">
              <w:rPr>
                <w:rFonts w:asciiTheme="minorHAnsi" w:eastAsia="Calibri" w:hAnsiTheme="minorHAnsi" w:cs="Calibri"/>
              </w:rPr>
              <w:t xml:space="preserve">lattice </w:t>
            </w:r>
            <w:r w:rsidR="00284ECD">
              <w:rPr>
                <w:rFonts w:asciiTheme="minorHAnsi" w:eastAsia="Calibri" w:hAnsiTheme="minorHAnsi" w:cs="Calibri"/>
              </w:rPr>
              <w:t xml:space="preserve">on an object </w:t>
            </w:r>
            <w:r w:rsidR="00284ECD" w:rsidRPr="00284ECD">
              <w:rPr>
                <w:rFonts w:asciiTheme="minorHAnsi" w:eastAsia="Calibri" w:hAnsiTheme="minorHAnsi" w:cs="Calibri"/>
              </w:rPr>
              <w:t xml:space="preserve">with a type other than model or </w:t>
            </w:r>
            <w:proofErr w:type="spellStart"/>
            <w:r w:rsidR="00284ECD" w:rsidRPr="00284ECD">
              <w:rPr>
                <w:rFonts w:asciiTheme="minorHAnsi" w:eastAsia="Calibri" w:hAnsiTheme="minorHAnsi" w:cs="Calibri"/>
              </w:rPr>
              <w:t>solidsupport</w:t>
            </w:r>
            <w:proofErr w:type="spellEnd"/>
          </w:p>
          <w:p w14:paraId="7F8582EF" w14:textId="77777777" w:rsidR="001012F2" w:rsidRDefault="001012F2" w:rsidP="00D57818">
            <w:pPr>
              <w:rPr>
                <w:rFonts w:asciiTheme="minorHAnsi" w:eastAsia="Calibri" w:hAnsiTheme="minorHAnsi" w:cs="Calibri"/>
                <w:b/>
              </w:rPr>
            </w:pPr>
          </w:p>
          <w:p w14:paraId="6F82FA57" w14:textId="078124F6" w:rsidR="001012F2" w:rsidRPr="00AC2B99" w:rsidRDefault="00AC2B99" w:rsidP="00AC2B99">
            <w:pPr>
              <w:rPr>
                <w:rFonts w:asciiTheme="minorHAnsi" w:eastAsia="Calibri" w:hAnsiTheme="minorHAnsi" w:cs="Calibri"/>
                <w:b/>
              </w:rPr>
            </w:pPr>
            <w:r w:rsidRPr="00AC2B99">
              <w:rPr>
                <w:rFonts w:asciiTheme="minorHAnsi" w:eastAsia="Calibri" w:hAnsiTheme="minorHAnsi" w:cs="Calibri"/>
                <w:b/>
                <w:bCs/>
              </w:rPr>
              <w:t>03</w:t>
            </w:r>
            <w:r>
              <w:rPr>
                <w:rFonts w:asciiTheme="minorHAnsi" w:eastAsia="Calibri" w:hAnsiTheme="minorHAnsi" w:cs="Calibri"/>
              </w:rPr>
              <w:t xml:space="preserve"> </w:t>
            </w:r>
            <w:r w:rsidRPr="00AC2B99">
              <w:rPr>
                <w:rFonts w:asciiTheme="minorHAnsi" w:eastAsia="Calibri" w:hAnsiTheme="minorHAnsi" w:cs="Calibri"/>
              </w:rPr>
              <w:t>-</w:t>
            </w:r>
            <w:r>
              <w:t xml:space="preserve"> </w:t>
            </w:r>
            <w:r w:rsidRPr="00AC2B99">
              <w:rPr>
                <w:rFonts w:asciiTheme="minorHAnsi" w:eastAsia="Calibri" w:hAnsiTheme="minorHAnsi" w:cs="Calibri"/>
              </w:rPr>
              <w:t xml:space="preserve">Beam with v1 and v2 pointing to same vertex. </w:t>
            </w:r>
          </w:p>
          <w:p w14:paraId="1A0F5656" w14:textId="77777777" w:rsidR="00AC2B99" w:rsidRPr="00AC2B99" w:rsidRDefault="00AC2B99" w:rsidP="00AC2B99">
            <w:pPr>
              <w:pStyle w:val="ListParagraph"/>
              <w:ind w:left="360"/>
              <w:rPr>
                <w:rFonts w:asciiTheme="minorHAnsi" w:eastAsia="Calibri" w:hAnsiTheme="minorHAnsi" w:cs="Calibri"/>
                <w:b/>
              </w:rPr>
            </w:pPr>
          </w:p>
          <w:p w14:paraId="2350FB01" w14:textId="037D0DB1"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176DB9">
              <w:rPr>
                <w:rFonts w:asciiTheme="minorHAnsi" w:eastAsia="Calibri" w:hAnsiTheme="minorHAnsi" w:cs="Calibri"/>
              </w:rPr>
              <w:t xml:space="preserve">Beam with </w:t>
            </w:r>
            <w:r w:rsidRPr="00D57818">
              <w:rPr>
                <w:rFonts w:asciiTheme="minorHAnsi" w:eastAsia="Calibri" w:hAnsiTheme="minorHAnsi" w:cs="Calibri"/>
              </w:rPr>
              <w:t xml:space="preserve">r2 </w:t>
            </w:r>
            <w:r>
              <w:rPr>
                <w:rFonts w:asciiTheme="minorHAnsi" w:eastAsia="Calibri" w:hAnsiTheme="minorHAnsi" w:cs="Calibri"/>
              </w:rPr>
              <w:t xml:space="preserve">attribute defined </w:t>
            </w:r>
            <w:r w:rsidRPr="00D57818">
              <w:rPr>
                <w:rFonts w:asciiTheme="minorHAnsi" w:eastAsia="Calibri" w:hAnsiTheme="minorHAnsi" w:cs="Calibri"/>
              </w:rPr>
              <w:t>without r1</w:t>
            </w:r>
          </w:p>
          <w:p w14:paraId="73006705" w14:textId="77777777" w:rsidR="00FC5C05" w:rsidRDefault="00FC5C05" w:rsidP="000E543D">
            <w:pPr>
              <w:rPr>
                <w:rFonts w:asciiTheme="minorHAnsi" w:hAnsiTheme="minorHAnsi"/>
              </w:rPr>
            </w:pPr>
          </w:p>
          <w:p w14:paraId="61C5D3F6" w14:textId="3FD425EF" w:rsidR="006A539A" w:rsidRPr="006C4650" w:rsidRDefault="006A539A" w:rsidP="008E4E98">
            <w:pPr>
              <w:pStyle w:val="ListParagraph"/>
              <w:numPr>
                <w:ilvl w:val="0"/>
                <w:numId w:val="9"/>
              </w:numPr>
              <w:rPr>
                <w:rFonts w:asciiTheme="minorHAnsi" w:hAnsiTheme="minorHAnsi"/>
              </w:rPr>
            </w:pPr>
            <w:r w:rsidRPr="006C4650">
              <w:rPr>
                <w:rFonts w:asciiTheme="minorHAnsi" w:hAnsiTheme="minorHAnsi"/>
              </w:rPr>
              <w:t>-</w:t>
            </w:r>
            <w:r>
              <w:rPr>
                <w:rFonts w:asciiTheme="minorHAnsi" w:hAnsiTheme="minorHAnsi"/>
              </w:rPr>
              <w:t xml:space="preserve"> </w:t>
            </w:r>
            <w:proofErr w:type="spellStart"/>
            <w:r w:rsidRPr="006C4650">
              <w:rPr>
                <w:rFonts w:asciiTheme="minorHAnsi" w:hAnsiTheme="minorHAnsi"/>
              </w:rPr>
              <w:t>Beamlattice</w:t>
            </w:r>
            <w:proofErr w:type="spellEnd"/>
            <w:r w:rsidRPr="006C4650">
              <w:rPr>
                <w:rFonts w:asciiTheme="minorHAnsi" w:hAnsiTheme="minorHAnsi"/>
              </w:rPr>
              <w:t xml:space="preserve"> with </w:t>
            </w:r>
            <w:proofErr w:type="spellStart"/>
            <w:r w:rsidRPr="006C4650">
              <w:rPr>
                <w:rFonts w:asciiTheme="minorHAnsi" w:hAnsiTheme="minorHAnsi"/>
              </w:rPr>
              <w:t>pid</w:t>
            </w:r>
            <w:proofErr w:type="spellEnd"/>
            <w:r w:rsidRPr="006C4650">
              <w:rPr>
                <w:rFonts w:asciiTheme="minorHAnsi" w:hAnsiTheme="minorHAnsi"/>
              </w:rPr>
              <w:t xml:space="preserve"> specified but no </w:t>
            </w:r>
            <w:proofErr w:type="spellStart"/>
            <w:r w:rsidRPr="006C4650">
              <w:rPr>
                <w:rFonts w:asciiTheme="minorHAnsi" w:hAnsiTheme="minorHAnsi"/>
              </w:rPr>
              <w:t>pid</w:t>
            </w:r>
            <w:proofErr w:type="spellEnd"/>
            <w:r w:rsidRPr="006C4650">
              <w:rPr>
                <w:rFonts w:asciiTheme="minorHAnsi" w:hAnsiTheme="minorHAnsi"/>
              </w:rPr>
              <w:t xml:space="preserve"> specified at object level</w:t>
            </w:r>
          </w:p>
          <w:p w14:paraId="241500D8" w14:textId="77777777" w:rsidR="006A539A" w:rsidRDefault="006A539A" w:rsidP="006A539A">
            <w:pPr>
              <w:rPr>
                <w:rFonts w:asciiTheme="minorHAnsi" w:hAnsiTheme="minorHAnsi"/>
              </w:rPr>
            </w:pPr>
          </w:p>
          <w:p w14:paraId="618AAD78" w14:textId="38EA3331" w:rsidR="006A539A" w:rsidRDefault="006A539A" w:rsidP="008E4E98">
            <w:pPr>
              <w:pStyle w:val="ListParagraph"/>
              <w:numPr>
                <w:ilvl w:val="0"/>
                <w:numId w:val="9"/>
              </w:numPr>
              <w:rPr>
                <w:rFonts w:asciiTheme="minorHAnsi" w:hAnsiTheme="minorHAnsi"/>
              </w:rPr>
            </w:pPr>
            <w:r w:rsidRPr="00CD02B8">
              <w:rPr>
                <w:rFonts w:asciiTheme="minorHAnsi" w:hAnsiTheme="minorHAnsi"/>
              </w:rPr>
              <w:t>-</w:t>
            </w:r>
            <w:r>
              <w:rPr>
                <w:rFonts w:asciiTheme="minorHAnsi" w:hAnsiTheme="minorHAnsi"/>
              </w:rPr>
              <w:t xml:space="preserve"> </w:t>
            </w:r>
            <w:r w:rsidRPr="00CD02B8">
              <w:rPr>
                <w:rFonts w:asciiTheme="minorHAnsi" w:hAnsiTheme="minorHAnsi"/>
              </w:rPr>
              <w:t xml:space="preserve">Beam with </w:t>
            </w:r>
            <w:proofErr w:type="spellStart"/>
            <w:r w:rsidRPr="00CD02B8">
              <w:rPr>
                <w:rFonts w:asciiTheme="minorHAnsi" w:hAnsiTheme="minorHAnsi"/>
              </w:rPr>
              <w:t>pid</w:t>
            </w:r>
            <w:proofErr w:type="spellEnd"/>
            <w:r w:rsidRPr="00CD02B8">
              <w:rPr>
                <w:rFonts w:asciiTheme="minorHAnsi" w:hAnsiTheme="minorHAnsi"/>
              </w:rPr>
              <w:t xml:space="preserve"> specified but no </w:t>
            </w:r>
            <w:proofErr w:type="spellStart"/>
            <w:r w:rsidRPr="00CD02B8">
              <w:rPr>
                <w:rFonts w:asciiTheme="minorHAnsi" w:hAnsiTheme="minorHAnsi"/>
              </w:rPr>
              <w:t>pid</w:t>
            </w:r>
            <w:proofErr w:type="spellEnd"/>
            <w:r w:rsidRPr="00CD02B8">
              <w:rPr>
                <w:rFonts w:asciiTheme="minorHAnsi" w:hAnsiTheme="minorHAnsi"/>
              </w:rPr>
              <w:t xml:space="preserve"> specified at object level</w:t>
            </w:r>
          </w:p>
          <w:p w14:paraId="7D69C508" w14:textId="77777777" w:rsidR="006A539A" w:rsidRPr="006C4650" w:rsidRDefault="006A539A" w:rsidP="006C4650">
            <w:pPr>
              <w:pStyle w:val="ListParagraph"/>
              <w:rPr>
                <w:rFonts w:asciiTheme="minorHAnsi" w:hAnsiTheme="minorHAnsi"/>
              </w:rPr>
            </w:pPr>
          </w:p>
          <w:p w14:paraId="268CAA30" w14:textId="5360DA1C" w:rsidR="006A539A" w:rsidRDefault="006A539A" w:rsidP="008E4E98">
            <w:pPr>
              <w:pStyle w:val="ListParagraph"/>
              <w:numPr>
                <w:ilvl w:val="0"/>
                <w:numId w:val="9"/>
              </w:numPr>
              <w:rPr>
                <w:rFonts w:asciiTheme="minorHAnsi" w:hAnsiTheme="minorHAnsi"/>
              </w:rPr>
            </w:pPr>
            <w:r>
              <w:rPr>
                <w:rFonts w:asciiTheme="minorHAnsi" w:hAnsiTheme="minorHAnsi"/>
              </w:rPr>
              <w:t xml:space="preserve">– Invalid </w:t>
            </w:r>
            <w:proofErr w:type="spellStart"/>
            <w:r>
              <w:rPr>
                <w:rFonts w:asciiTheme="minorHAnsi" w:hAnsiTheme="minorHAnsi"/>
              </w:rPr>
              <w:t>clippingmode</w:t>
            </w:r>
            <w:proofErr w:type="spellEnd"/>
            <w:r>
              <w:rPr>
                <w:rFonts w:asciiTheme="minorHAnsi" w:hAnsiTheme="minorHAnsi"/>
              </w:rPr>
              <w:t xml:space="preserve"> enumeration</w:t>
            </w:r>
          </w:p>
          <w:p w14:paraId="261D2A78" w14:textId="77777777" w:rsidR="006A539A" w:rsidRPr="006C4650" w:rsidRDefault="006A539A" w:rsidP="006C4650">
            <w:pPr>
              <w:pStyle w:val="ListParagraph"/>
              <w:rPr>
                <w:rFonts w:asciiTheme="minorHAnsi" w:hAnsiTheme="minorHAnsi"/>
              </w:rPr>
            </w:pPr>
          </w:p>
          <w:p w14:paraId="1FD76A7E" w14:textId="1BD1A4B0" w:rsidR="006A539A" w:rsidRPr="00CD02B8" w:rsidRDefault="006A539A" w:rsidP="008E4E98">
            <w:pPr>
              <w:pStyle w:val="ListParagraph"/>
              <w:numPr>
                <w:ilvl w:val="0"/>
                <w:numId w:val="9"/>
              </w:numPr>
              <w:rPr>
                <w:rFonts w:asciiTheme="minorHAnsi" w:hAnsiTheme="minorHAnsi"/>
              </w:rPr>
            </w:pPr>
            <w:r>
              <w:rPr>
                <w:rFonts w:asciiTheme="minorHAnsi" w:hAnsiTheme="minorHAnsi"/>
              </w:rPr>
              <w:t>– Invalid cap mode enumeration</w:t>
            </w:r>
            <w:r w:rsidR="00F740FF">
              <w:rPr>
                <w:rFonts w:asciiTheme="minorHAnsi" w:hAnsiTheme="minorHAnsi"/>
              </w:rPr>
              <w:t xml:space="preserve"> at the </w:t>
            </w:r>
            <w:proofErr w:type="spellStart"/>
            <w:r w:rsidR="00F740FF">
              <w:rPr>
                <w:rFonts w:asciiTheme="minorHAnsi" w:hAnsiTheme="minorHAnsi"/>
              </w:rPr>
              <w:t>beanlattice</w:t>
            </w:r>
            <w:proofErr w:type="spellEnd"/>
            <w:r w:rsidR="00F740FF">
              <w:rPr>
                <w:rFonts w:asciiTheme="minorHAnsi" w:hAnsiTheme="minorHAnsi"/>
              </w:rPr>
              <w:t xml:space="preserve"> level</w:t>
            </w:r>
          </w:p>
          <w:p w14:paraId="02AA9A50" w14:textId="2A9EAB0E" w:rsidR="006A539A" w:rsidRPr="006C4650" w:rsidRDefault="006A539A" w:rsidP="006A539A">
            <w:pPr>
              <w:rPr>
                <w:rFonts w:asciiTheme="minorHAnsi" w:hAnsiTheme="minorHAnsi"/>
              </w:rPr>
            </w:pPr>
          </w:p>
        </w:tc>
      </w:tr>
      <w:tr w:rsidR="00FC5C05" w:rsidRPr="00BF6411" w14:paraId="15D2FF24" w14:textId="77777777" w:rsidTr="000E543D">
        <w:tc>
          <w:tcPr>
            <w:tcW w:w="2569" w:type="dxa"/>
            <w:tcBorders>
              <w:bottom w:val="single" w:sz="4" w:space="0" w:color="auto"/>
            </w:tcBorders>
            <w:shd w:val="clear" w:color="auto" w:fill="D9D9D9" w:themeFill="background1" w:themeFillShade="D9"/>
          </w:tcPr>
          <w:p w14:paraId="0D040F26"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C5E444" w14:textId="77777777" w:rsidR="00FC5C05" w:rsidRPr="00285823" w:rsidRDefault="00FC5C05" w:rsidP="000E543D">
            <w:pPr>
              <w:rPr>
                <w:rFonts w:asciiTheme="minorHAnsi" w:eastAsia="Calibri" w:hAnsiTheme="minorHAnsi" w:cs="Calibri"/>
                <w:b/>
              </w:rPr>
            </w:pPr>
          </w:p>
        </w:tc>
      </w:tr>
    </w:tbl>
    <w:p w14:paraId="5A92B40F" w14:textId="77777777" w:rsidR="00FC5C05" w:rsidRDefault="00FC5C05" w:rsidP="00FC5C05"/>
    <w:p w14:paraId="40105B45" w14:textId="667FC273"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4</w:t>
      </w:r>
      <w:r w:rsidR="00FC5C05">
        <w:t xml:space="preserve"> </w:t>
      </w:r>
      <w:proofErr w:type="spellStart"/>
      <w:r w:rsidR="007A1A26">
        <w:t>clippingmesh</w:t>
      </w:r>
      <w:proofErr w:type="spellEnd"/>
      <w:r w:rsidR="007A1A26">
        <w:t xml:space="preserve"> Exceptions</w:t>
      </w:r>
    </w:p>
    <w:tbl>
      <w:tblPr>
        <w:tblStyle w:val="TableGrid"/>
        <w:tblW w:w="0" w:type="auto"/>
        <w:tblLook w:val="04A0" w:firstRow="1" w:lastRow="0" w:firstColumn="1" w:lastColumn="0" w:noHBand="0" w:noVBand="1"/>
      </w:tblPr>
      <w:tblGrid>
        <w:gridCol w:w="2569"/>
        <w:gridCol w:w="6781"/>
      </w:tblGrid>
      <w:tr w:rsidR="00FC5C05" w:rsidRPr="00BF6411" w14:paraId="03507BFC" w14:textId="77777777" w:rsidTr="000E543D">
        <w:tc>
          <w:tcPr>
            <w:tcW w:w="2569" w:type="dxa"/>
            <w:tcBorders>
              <w:bottom w:val="single" w:sz="4" w:space="0" w:color="auto"/>
            </w:tcBorders>
            <w:shd w:val="clear" w:color="auto" w:fill="D9D9D9" w:themeFill="background1" w:themeFillShade="D9"/>
          </w:tcPr>
          <w:p w14:paraId="4E8A4C0B"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2A942401" w14:textId="77777777" w:rsidR="00FC5C05" w:rsidRPr="00BF6411" w:rsidRDefault="00FC5C05" w:rsidP="000E543D">
            <w:pPr>
              <w:rPr>
                <w:rFonts w:asciiTheme="minorHAnsi" w:hAnsiTheme="minorHAnsi"/>
              </w:rPr>
            </w:pPr>
          </w:p>
        </w:tc>
        <w:tc>
          <w:tcPr>
            <w:tcW w:w="6781" w:type="dxa"/>
          </w:tcPr>
          <w:p w14:paraId="10360452" w14:textId="4ED3EBB9" w:rsidR="00FC5C05" w:rsidRPr="00BF6411" w:rsidRDefault="007A1A26" w:rsidP="000E543D">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clippingmesh</w:t>
            </w:r>
            <w:proofErr w:type="spellEnd"/>
          </w:p>
        </w:tc>
      </w:tr>
      <w:tr w:rsidR="00FC5C05" w:rsidRPr="00BF6411" w14:paraId="145DE948" w14:textId="77777777" w:rsidTr="000E543D">
        <w:tc>
          <w:tcPr>
            <w:tcW w:w="2569" w:type="dxa"/>
            <w:shd w:val="clear" w:color="auto" w:fill="D9D9D9" w:themeFill="background1" w:themeFillShade="D9"/>
          </w:tcPr>
          <w:p w14:paraId="41B11CE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42ADD5A2" w14:textId="77777777" w:rsidR="00FC5C05" w:rsidRPr="00BF6411" w:rsidRDefault="00FC5C05" w:rsidP="000E543D">
            <w:pPr>
              <w:rPr>
                <w:rFonts w:asciiTheme="minorHAnsi" w:hAnsiTheme="minorHAnsi"/>
              </w:rPr>
            </w:pPr>
          </w:p>
        </w:tc>
        <w:tc>
          <w:tcPr>
            <w:tcW w:w="6781" w:type="dxa"/>
          </w:tcPr>
          <w:p w14:paraId="21E975EE" w14:textId="403BC96C" w:rsidR="00FC5C0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D57818">
              <w:rPr>
                <w:rFonts w:asciiTheme="minorHAnsi" w:eastAsia="Verdana" w:hAnsiTheme="minorHAnsi" w:cs="Verdana"/>
              </w:rPr>
              <w:t xml:space="preserve">to 05 </w:t>
            </w:r>
            <w:r w:rsidRPr="00BF6411">
              <w:rPr>
                <w:rFonts w:asciiTheme="minorHAnsi" w:eastAsia="Verdana" w:hAnsiTheme="minorHAnsi" w:cs="Verdana"/>
              </w:rPr>
              <w:t>– Printer should generate error</w:t>
            </w:r>
          </w:p>
        </w:tc>
      </w:tr>
      <w:tr w:rsidR="00FC5C05" w:rsidRPr="00BF6411" w14:paraId="677FF9D3" w14:textId="77777777" w:rsidTr="000E543D">
        <w:tc>
          <w:tcPr>
            <w:tcW w:w="2569" w:type="dxa"/>
            <w:shd w:val="clear" w:color="auto" w:fill="D9D9D9" w:themeFill="background1" w:themeFillShade="D9"/>
          </w:tcPr>
          <w:p w14:paraId="71CB1D0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1824DC3A" w14:textId="77777777" w:rsidR="00FC5C05" w:rsidRPr="00BF6411" w:rsidRDefault="00FC5C05" w:rsidP="000E543D">
            <w:pPr>
              <w:rPr>
                <w:rFonts w:asciiTheme="minorHAnsi" w:hAnsiTheme="minorHAnsi"/>
              </w:rPr>
            </w:pPr>
          </w:p>
        </w:tc>
        <w:tc>
          <w:tcPr>
            <w:tcW w:w="6781" w:type="dxa"/>
          </w:tcPr>
          <w:p w14:paraId="59215258" w14:textId="09F42738"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clippingmode</w:t>
            </w:r>
            <w:proofErr w:type="spellEnd"/>
            <w:r w:rsidR="000C0DC0" w:rsidRPr="000C0DC0">
              <w:rPr>
                <w:rFonts w:asciiTheme="minorHAnsi" w:eastAsia="Calibri" w:hAnsiTheme="minorHAnsi" w:cs="Calibri"/>
              </w:rPr>
              <w:t xml:space="preserve"> other tha</w:t>
            </w:r>
            <w:r w:rsidR="003D23D6">
              <w:rPr>
                <w:rFonts w:asciiTheme="minorHAnsi" w:eastAsia="Calibri" w:hAnsiTheme="minorHAnsi" w:cs="Calibri"/>
              </w:rPr>
              <w:t>n</w:t>
            </w:r>
            <w:r w:rsidR="000C0DC0" w:rsidRPr="000C0DC0">
              <w:rPr>
                <w:rFonts w:asciiTheme="minorHAnsi" w:eastAsia="Calibri" w:hAnsiTheme="minorHAnsi" w:cs="Calibri"/>
              </w:rPr>
              <w:t xml:space="preserve"> none with no </w:t>
            </w:r>
            <w:proofErr w:type="spellStart"/>
            <w:r w:rsidR="000C0DC0" w:rsidRPr="000C0DC0">
              <w:rPr>
                <w:rFonts w:asciiTheme="minorHAnsi" w:eastAsia="Calibri" w:hAnsiTheme="minorHAnsi" w:cs="Calibri"/>
              </w:rPr>
              <w:t>clippingmesh</w:t>
            </w:r>
            <w:proofErr w:type="spellEnd"/>
          </w:p>
          <w:p w14:paraId="1822DD28" w14:textId="77777777" w:rsidR="001012F2" w:rsidRDefault="001012F2" w:rsidP="000E543D">
            <w:pPr>
              <w:rPr>
                <w:rFonts w:asciiTheme="minorHAnsi" w:eastAsia="Calibri" w:hAnsiTheme="minorHAnsi" w:cs="Calibri"/>
                <w:b/>
              </w:rPr>
            </w:pPr>
          </w:p>
          <w:p w14:paraId="6E60D96D" w14:textId="0ECAE0E8"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component object</w:t>
            </w:r>
          </w:p>
          <w:p w14:paraId="4A05F652" w14:textId="77777777" w:rsidR="001012F2" w:rsidRDefault="001012F2" w:rsidP="000E543D">
            <w:pPr>
              <w:rPr>
                <w:rFonts w:asciiTheme="minorHAnsi" w:eastAsia="Calibri" w:hAnsiTheme="minorHAnsi" w:cs="Calibri"/>
                <w:b/>
              </w:rPr>
            </w:pPr>
          </w:p>
          <w:p w14:paraId="1482142D" w14:textId="0C8AF5D7"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self-reference</w:t>
            </w:r>
          </w:p>
          <w:p w14:paraId="401214A6" w14:textId="77777777" w:rsidR="001012F2" w:rsidRDefault="001012F2" w:rsidP="00D57818">
            <w:pPr>
              <w:rPr>
                <w:rFonts w:asciiTheme="minorHAnsi" w:eastAsia="Calibri" w:hAnsiTheme="minorHAnsi" w:cs="Calibri"/>
                <w:b/>
              </w:rPr>
            </w:pPr>
          </w:p>
          <w:p w14:paraId="10E2BEB7" w14:textId="61C790FD"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with beam lattice</w:t>
            </w:r>
          </w:p>
          <w:p w14:paraId="2427C550" w14:textId="77777777" w:rsidR="001012F2" w:rsidRDefault="001012F2" w:rsidP="00D57818">
            <w:pPr>
              <w:rPr>
                <w:rFonts w:asciiTheme="minorHAnsi" w:eastAsia="Calibri" w:hAnsiTheme="minorHAnsi" w:cs="Calibri"/>
                <w:b/>
              </w:rPr>
            </w:pPr>
          </w:p>
          <w:p w14:paraId="65BB2222" w14:textId="10AEFCE0"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5B5F0642" w14:textId="77777777" w:rsidR="00FC5C05" w:rsidRPr="00BF6411" w:rsidRDefault="00FC5C05" w:rsidP="000E543D">
            <w:pPr>
              <w:rPr>
                <w:rFonts w:asciiTheme="minorHAnsi" w:hAnsiTheme="minorHAnsi"/>
              </w:rPr>
            </w:pPr>
          </w:p>
        </w:tc>
      </w:tr>
      <w:tr w:rsidR="00FC5C05" w:rsidRPr="00BF6411" w14:paraId="5DE9B499" w14:textId="77777777" w:rsidTr="000E543D">
        <w:tc>
          <w:tcPr>
            <w:tcW w:w="2569" w:type="dxa"/>
            <w:tcBorders>
              <w:bottom w:val="single" w:sz="4" w:space="0" w:color="auto"/>
            </w:tcBorders>
            <w:shd w:val="clear" w:color="auto" w:fill="D9D9D9" w:themeFill="background1" w:themeFillShade="D9"/>
          </w:tcPr>
          <w:p w14:paraId="33A00A6A"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BC5A87" w14:textId="77777777" w:rsidR="00FC5C05" w:rsidRPr="00285823" w:rsidRDefault="00FC5C05" w:rsidP="000E543D">
            <w:pPr>
              <w:rPr>
                <w:rFonts w:asciiTheme="minorHAnsi" w:eastAsia="Calibri" w:hAnsiTheme="minorHAnsi" w:cs="Calibri"/>
                <w:b/>
              </w:rPr>
            </w:pPr>
          </w:p>
        </w:tc>
      </w:tr>
    </w:tbl>
    <w:p w14:paraId="69C23D54" w14:textId="6A402393" w:rsidR="0024737D" w:rsidRDefault="0024737D" w:rsidP="00FC5C05"/>
    <w:p w14:paraId="39A1BF5B" w14:textId="77777777" w:rsidR="0024737D" w:rsidRDefault="0024737D">
      <w:r>
        <w:br w:type="page"/>
      </w:r>
    </w:p>
    <w:p w14:paraId="0159B9F9" w14:textId="77777777" w:rsidR="00FC5C05" w:rsidRDefault="00FC5C05" w:rsidP="00FC5C05"/>
    <w:p w14:paraId="6E87A736" w14:textId="7C39F2B2"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5</w:t>
      </w:r>
      <w:r w:rsidR="00FC5C05">
        <w:t xml:space="preserve"> </w:t>
      </w:r>
      <w:proofErr w:type="spellStart"/>
      <w:r w:rsidR="007A1A26">
        <w:t>representationmesh</w:t>
      </w:r>
      <w:proofErr w:type="spellEnd"/>
      <w:r w:rsidR="007A1A26">
        <w:t xml:space="preserve"> Exceptions</w:t>
      </w:r>
    </w:p>
    <w:tbl>
      <w:tblPr>
        <w:tblStyle w:val="TableGrid"/>
        <w:tblW w:w="0" w:type="auto"/>
        <w:tblLook w:val="04A0" w:firstRow="1" w:lastRow="0" w:firstColumn="1" w:lastColumn="0" w:noHBand="0" w:noVBand="1"/>
      </w:tblPr>
      <w:tblGrid>
        <w:gridCol w:w="2569"/>
        <w:gridCol w:w="6781"/>
      </w:tblGrid>
      <w:tr w:rsidR="00FC5C05" w:rsidRPr="00BF6411" w14:paraId="3264FB37" w14:textId="77777777" w:rsidTr="000E543D">
        <w:tc>
          <w:tcPr>
            <w:tcW w:w="2569" w:type="dxa"/>
            <w:tcBorders>
              <w:bottom w:val="single" w:sz="4" w:space="0" w:color="auto"/>
            </w:tcBorders>
            <w:shd w:val="clear" w:color="auto" w:fill="D9D9D9" w:themeFill="background1" w:themeFillShade="D9"/>
          </w:tcPr>
          <w:p w14:paraId="6526B628"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926F9F8" w14:textId="77777777" w:rsidR="00FC5C05" w:rsidRPr="00BF6411" w:rsidRDefault="00FC5C05" w:rsidP="000E543D">
            <w:pPr>
              <w:rPr>
                <w:rFonts w:asciiTheme="minorHAnsi" w:hAnsiTheme="minorHAnsi"/>
              </w:rPr>
            </w:pPr>
          </w:p>
        </w:tc>
        <w:tc>
          <w:tcPr>
            <w:tcW w:w="6781" w:type="dxa"/>
          </w:tcPr>
          <w:p w14:paraId="075065FB" w14:textId="54E00123" w:rsidR="00FC5C05" w:rsidRPr="00BF6411" w:rsidRDefault="007A1A26" w:rsidP="000E543D">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representationmesh</w:t>
            </w:r>
            <w:proofErr w:type="spellEnd"/>
          </w:p>
        </w:tc>
      </w:tr>
      <w:tr w:rsidR="00FC5C05" w:rsidRPr="00BF6411" w14:paraId="100D4F17" w14:textId="77777777" w:rsidTr="000E543D">
        <w:tc>
          <w:tcPr>
            <w:tcW w:w="2569" w:type="dxa"/>
            <w:shd w:val="clear" w:color="auto" w:fill="D9D9D9" w:themeFill="background1" w:themeFillShade="D9"/>
          </w:tcPr>
          <w:p w14:paraId="67064D30"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7CC0CF7" w14:textId="77777777" w:rsidR="00FC5C05" w:rsidRPr="00BF6411" w:rsidRDefault="00FC5C05" w:rsidP="000E543D">
            <w:pPr>
              <w:rPr>
                <w:rFonts w:asciiTheme="minorHAnsi" w:hAnsiTheme="minorHAnsi"/>
              </w:rPr>
            </w:pPr>
          </w:p>
        </w:tc>
        <w:tc>
          <w:tcPr>
            <w:tcW w:w="6781" w:type="dxa"/>
          </w:tcPr>
          <w:p w14:paraId="6A1A5A76" w14:textId="3F80FF52" w:rsidR="00FC5C05" w:rsidRPr="00BF6411" w:rsidRDefault="00FC5C05" w:rsidP="000E543D">
            <w:pPr>
              <w:rPr>
                <w:rFonts w:asciiTheme="minorHAnsi" w:hAnsiTheme="minorHAnsi"/>
              </w:rPr>
            </w:pPr>
            <w:r w:rsidRPr="00BF6411">
              <w:rPr>
                <w:rFonts w:asciiTheme="minorHAnsi" w:eastAsia="Verdana" w:hAnsiTheme="minorHAnsi" w:cs="Verdana"/>
              </w:rPr>
              <w:t>0</w:t>
            </w:r>
            <w:r w:rsidR="007A2A56" w:rsidRPr="00BF6411">
              <w:rPr>
                <w:rFonts w:asciiTheme="minorHAnsi" w:eastAsia="Verdana" w:hAnsiTheme="minorHAnsi" w:cs="Verdana"/>
              </w:rPr>
              <w:t>1</w:t>
            </w:r>
            <w:r w:rsidR="00D57818">
              <w:rPr>
                <w:rFonts w:asciiTheme="minorHAnsi" w:eastAsia="Verdana" w:hAnsiTheme="minorHAnsi" w:cs="Verdana"/>
              </w:rPr>
              <w:t xml:space="preserve"> to 04 </w:t>
            </w:r>
            <w:r w:rsidR="007A2A56" w:rsidRPr="00BF6411">
              <w:rPr>
                <w:rFonts w:asciiTheme="minorHAnsi" w:eastAsia="Verdana" w:hAnsiTheme="minorHAnsi" w:cs="Verdana"/>
              </w:rPr>
              <w:t>– Printer should generate error</w:t>
            </w:r>
          </w:p>
        </w:tc>
      </w:tr>
      <w:tr w:rsidR="00FC5C05" w:rsidRPr="00BF6411" w14:paraId="537FB85E" w14:textId="77777777" w:rsidTr="000E543D">
        <w:tc>
          <w:tcPr>
            <w:tcW w:w="2569" w:type="dxa"/>
            <w:shd w:val="clear" w:color="auto" w:fill="D9D9D9" w:themeFill="background1" w:themeFillShade="D9"/>
          </w:tcPr>
          <w:p w14:paraId="699FE03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356AC840" w14:textId="77777777" w:rsidR="00FC5C05" w:rsidRPr="00BF6411" w:rsidRDefault="00FC5C05" w:rsidP="000E543D">
            <w:pPr>
              <w:rPr>
                <w:rFonts w:asciiTheme="minorHAnsi" w:hAnsiTheme="minorHAnsi"/>
              </w:rPr>
            </w:pPr>
          </w:p>
        </w:tc>
        <w:tc>
          <w:tcPr>
            <w:tcW w:w="6781" w:type="dxa"/>
          </w:tcPr>
          <w:p w14:paraId="5C910049" w14:textId="6BB57219"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component object</w:t>
            </w:r>
          </w:p>
          <w:p w14:paraId="5C92C6E0" w14:textId="77777777" w:rsidR="001012F2" w:rsidRDefault="001012F2" w:rsidP="000E543D">
            <w:pPr>
              <w:rPr>
                <w:rFonts w:asciiTheme="minorHAnsi" w:eastAsia="Calibri" w:hAnsiTheme="minorHAnsi" w:cs="Calibri"/>
                <w:b/>
              </w:rPr>
            </w:pPr>
          </w:p>
          <w:p w14:paraId="41C4E3D6" w14:textId="24C960C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self-reference</w:t>
            </w:r>
          </w:p>
          <w:p w14:paraId="255BF7DA" w14:textId="77777777" w:rsidR="001012F2" w:rsidRDefault="001012F2" w:rsidP="000E543D">
            <w:pPr>
              <w:rPr>
                <w:rFonts w:asciiTheme="minorHAnsi" w:eastAsia="Calibri" w:hAnsiTheme="minorHAnsi" w:cs="Calibri"/>
                <w:b/>
              </w:rPr>
            </w:pPr>
          </w:p>
          <w:p w14:paraId="39655120" w14:textId="0F07371A"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w:t>
            </w:r>
            <w:r w:rsidR="00554D99">
              <w:rPr>
                <w:rFonts w:asciiTheme="minorHAnsi" w:eastAsia="Calibri" w:hAnsiTheme="minorHAnsi" w:cs="Calibri"/>
              </w:rPr>
              <w:t>at</w:t>
            </w:r>
            <w:r w:rsidR="000C0DC0" w:rsidRPr="000C0DC0">
              <w:rPr>
                <w:rFonts w:asciiTheme="minorHAnsi" w:eastAsia="Calibri" w:hAnsiTheme="minorHAnsi" w:cs="Calibri"/>
              </w:rPr>
              <w:t>ionmesh</w:t>
            </w:r>
            <w:proofErr w:type="spellEnd"/>
            <w:r w:rsidR="000C0DC0" w:rsidRPr="000C0DC0">
              <w:rPr>
                <w:rFonts w:asciiTheme="minorHAnsi" w:eastAsia="Calibri" w:hAnsiTheme="minorHAnsi" w:cs="Calibri"/>
              </w:rPr>
              <w:t xml:space="preserve"> with beam lattice</w:t>
            </w:r>
          </w:p>
          <w:p w14:paraId="3C2DF5C0" w14:textId="77777777" w:rsidR="001012F2" w:rsidRDefault="001012F2" w:rsidP="00D57818">
            <w:pPr>
              <w:rPr>
                <w:rFonts w:asciiTheme="minorHAnsi" w:eastAsia="Calibri" w:hAnsiTheme="minorHAnsi" w:cs="Calibri"/>
                <w:b/>
              </w:rPr>
            </w:pPr>
          </w:p>
          <w:p w14:paraId="672F3BBA" w14:textId="5440273B"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66869144" w14:textId="77777777" w:rsidR="00FC5C05" w:rsidRPr="00BF6411" w:rsidRDefault="00FC5C05" w:rsidP="000E543D">
            <w:pPr>
              <w:rPr>
                <w:rFonts w:asciiTheme="minorHAnsi" w:hAnsiTheme="minorHAnsi"/>
              </w:rPr>
            </w:pPr>
          </w:p>
        </w:tc>
      </w:tr>
      <w:tr w:rsidR="00FC5C05" w:rsidRPr="00BF6411" w14:paraId="2EE8DB8C" w14:textId="77777777" w:rsidTr="000E543D">
        <w:tc>
          <w:tcPr>
            <w:tcW w:w="2569" w:type="dxa"/>
            <w:tcBorders>
              <w:bottom w:val="single" w:sz="4" w:space="0" w:color="auto"/>
            </w:tcBorders>
            <w:shd w:val="clear" w:color="auto" w:fill="D9D9D9" w:themeFill="background1" w:themeFillShade="D9"/>
          </w:tcPr>
          <w:p w14:paraId="65D0BFBE"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458D4D0" w14:textId="77777777" w:rsidR="00FC5C05" w:rsidRPr="00285823" w:rsidRDefault="00FC5C05" w:rsidP="000E543D">
            <w:pPr>
              <w:rPr>
                <w:rFonts w:asciiTheme="minorHAnsi" w:eastAsia="Calibri" w:hAnsiTheme="minorHAnsi" w:cs="Calibri"/>
                <w:b/>
              </w:rPr>
            </w:pPr>
          </w:p>
        </w:tc>
      </w:tr>
    </w:tbl>
    <w:p w14:paraId="363B553D" w14:textId="18A3B6A8" w:rsidR="00FC5C05" w:rsidRDefault="00FC5C05" w:rsidP="00FC5C05"/>
    <w:p w14:paraId="5BA3051A" w14:textId="1807952D" w:rsidR="005C4217" w:rsidRDefault="005C4217" w:rsidP="00FC5C05"/>
    <w:p w14:paraId="017576CE" w14:textId="3D4DFD1E" w:rsidR="005C4217" w:rsidRDefault="005C4217" w:rsidP="005C4217">
      <w:pPr>
        <w:pStyle w:val="Heading3"/>
      </w:pPr>
      <w:r>
        <w:t>N_</w:t>
      </w:r>
      <w:r w:rsidR="0011511E" w:rsidRPr="0011511E">
        <w:t xml:space="preserve"> </w:t>
      </w:r>
      <w:r w:rsidR="0011511E">
        <w:t>BXX_</w:t>
      </w:r>
      <w:r>
        <w:t xml:space="preserve">2506 </w:t>
      </w:r>
      <w:proofErr w:type="spellStart"/>
      <w:r>
        <w:t>ballmode</w:t>
      </w:r>
      <w:proofErr w:type="spellEnd"/>
      <w:r>
        <w:t xml:space="preserve"> Exceptions</w:t>
      </w:r>
    </w:p>
    <w:tbl>
      <w:tblPr>
        <w:tblStyle w:val="TableGrid"/>
        <w:tblW w:w="0" w:type="auto"/>
        <w:tblLook w:val="04A0" w:firstRow="1" w:lastRow="0" w:firstColumn="1" w:lastColumn="0" w:noHBand="0" w:noVBand="1"/>
      </w:tblPr>
      <w:tblGrid>
        <w:gridCol w:w="2569"/>
        <w:gridCol w:w="6781"/>
      </w:tblGrid>
      <w:tr w:rsidR="005C4217" w:rsidRPr="00BF6411" w14:paraId="085C99EC" w14:textId="77777777" w:rsidTr="005C4217">
        <w:tc>
          <w:tcPr>
            <w:tcW w:w="2569" w:type="dxa"/>
            <w:tcBorders>
              <w:bottom w:val="single" w:sz="4" w:space="0" w:color="auto"/>
            </w:tcBorders>
            <w:shd w:val="clear" w:color="auto" w:fill="D9D9D9" w:themeFill="background1" w:themeFillShade="D9"/>
          </w:tcPr>
          <w:p w14:paraId="125B7C6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Scenario Description</w:t>
            </w:r>
          </w:p>
          <w:p w14:paraId="5ABF49EA" w14:textId="77777777" w:rsidR="005C4217" w:rsidRPr="00BF6411" w:rsidRDefault="005C4217" w:rsidP="005C4217">
            <w:pPr>
              <w:rPr>
                <w:rFonts w:asciiTheme="minorHAnsi" w:hAnsiTheme="minorHAnsi"/>
              </w:rPr>
            </w:pPr>
          </w:p>
        </w:tc>
        <w:tc>
          <w:tcPr>
            <w:tcW w:w="6781" w:type="dxa"/>
          </w:tcPr>
          <w:p w14:paraId="77836F95" w14:textId="338AAB9B" w:rsidR="005C4217" w:rsidRPr="00BF6411" w:rsidRDefault="005C4217" w:rsidP="005C4217">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ballmode</w:t>
            </w:r>
            <w:proofErr w:type="spellEnd"/>
          </w:p>
        </w:tc>
      </w:tr>
      <w:tr w:rsidR="005C4217" w:rsidRPr="00BF6411" w14:paraId="25F5870B" w14:textId="77777777" w:rsidTr="005C4217">
        <w:tc>
          <w:tcPr>
            <w:tcW w:w="2569" w:type="dxa"/>
            <w:shd w:val="clear" w:color="auto" w:fill="D9D9D9" w:themeFill="background1" w:themeFillShade="D9"/>
          </w:tcPr>
          <w:p w14:paraId="6389B0B3"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Pass/Fail Criteria</w:t>
            </w:r>
          </w:p>
          <w:p w14:paraId="344CA52F" w14:textId="77777777" w:rsidR="005C4217" w:rsidRPr="00BF6411" w:rsidRDefault="005C4217" w:rsidP="005C4217">
            <w:pPr>
              <w:rPr>
                <w:rFonts w:asciiTheme="minorHAnsi" w:hAnsiTheme="minorHAnsi"/>
              </w:rPr>
            </w:pPr>
          </w:p>
        </w:tc>
        <w:tc>
          <w:tcPr>
            <w:tcW w:w="6781" w:type="dxa"/>
          </w:tcPr>
          <w:p w14:paraId="7B69D3F6" w14:textId="7238E24F" w:rsidR="005C4217" w:rsidRPr="00BF6411" w:rsidRDefault="005C4217" w:rsidP="005C421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177D61">
              <w:rPr>
                <w:rFonts w:asciiTheme="minorHAnsi" w:eastAsia="Verdana" w:hAnsiTheme="minorHAnsi" w:cs="Verdana"/>
              </w:rPr>
              <w:t>7</w:t>
            </w:r>
            <w:r>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5C4217" w:rsidRPr="00BF6411" w14:paraId="31E4BE20" w14:textId="77777777" w:rsidTr="005C4217">
        <w:tc>
          <w:tcPr>
            <w:tcW w:w="2569" w:type="dxa"/>
            <w:shd w:val="clear" w:color="auto" w:fill="D9D9D9" w:themeFill="background1" w:themeFillShade="D9"/>
          </w:tcPr>
          <w:p w14:paraId="574A827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Case Iterations</w:t>
            </w:r>
          </w:p>
          <w:p w14:paraId="607B13E6" w14:textId="77777777" w:rsidR="005C4217" w:rsidRPr="00BF6411" w:rsidRDefault="005C4217" w:rsidP="005C4217">
            <w:pPr>
              <w:rPr>
                <w:rFonts w:asciiTheme="minorHAnsi" w:hAnsiTheme="minorHAnsi"/>
              </w:rPr>
            </w:pPr>
          </w:p>
        </w:tc>
        <w:tc>
          <w:tcPr>
            <w:tcW w:w="6781" w:type="dxa"/>
          </w:tcPr>
          <w:p w14:paraId="6CB73924" w14:textId="6F87EBB2" w:rsidR="005C4217" w:rsidRDefault="005C4217" w:rsidP="005C4217">
            <w:pPr>
              <w:rPr>
                <w:rFonts w:asciiTheme="minorHAnsi" w:eastAsia="Calibri" w:hAnsiTheme="minorHAnsi" w:cs="Calibri"/>
              </w:rPr>
            </w:pPr>
            <w:r w:rsidRPr="00ED5C92">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 xml:space="preserve">Missing </w:t>
            </w:r>
            <w:proofErr w:type="spellStart"/>
            <w:r w:rsidRPr="005C4217">
              <w:rPr>
                <w:rFonts w:asciiTheme="minorHAnsi" w:eastAsia="Calibri" w:hAnsiTheme="minorHAnsi" w:cs="Calibri"/>
              </w:rPr>
              <w:t>ballradius</w:t>
            </w:r>
            <w:proofErr w:type="spellEnd"/>
            <w:r w:rsidRPr="005C4217">
              <w:rPr>
                <w:rFonts w:asciiTheme="minorHAnsi" w:eastAsia="Calibri" w:hAnsiTheme="minorHAnsi" w:cs="Calibri"/>
              </w:rPr>
              <w:t xml:space="preserve"> if </w:t>
            </w:r>
            <w:proofErr w:type="spellStart"/>
            <w:r w:rsidRPr="005C4217">
              <w:rPr>
                <w:rFonts w:asciiTheme="minorHAnsi" w:eastAsia="Calibri" w:hAnsiTheme="minorHAnsi" w:cs="Calibri"/>
              </w:rPr>
              <w:t>ballmode</w:t>
            </w:r>
            <w:proofErr w:type="spellEnd"/>
            <w:r w:rsidRPr="005C4217">
              <w:rPr>
                <w:rFonts w:asciiTheme="minorHAnsi" w:eastAsia="Calibri" w:hAnsiTheme="minorHAnsi" w:cs="Calibri"/>
              </w:rPr>
              <w:t xml:space="preserve"> other than none</w:t>
            </w:r>
          </w:p>
          <w:p w14:paraId="4C180B12" w14:textId="77777777" w:rsidR="005C4217" w:rsidRDefault="005C4217" w:rsidP="005C4217">
            <w:pPr>
              <w:rPr>
                <w:rFonts w:asciiTheme="minorHAnsi" w:eastAsia="Calibri" w:hAnsiTheme="minorHAnsi" w:cs="Calibri"/>
                <w:b/>
              </w:rPr>
            </w:pPr>
          </w:p>
          <w:p w14:paraId="516D8815" w14:textId="761F5002"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5C4217">
              <w:rPr>
                <w:rFonts w:asciiTheme="minorHAnsi" w:eastAsia="Calibri" w:hAnsiTheme="minorHAnsi" w:cs="Calibri"/>
              </w:rPr>
              <w:t xml:space="preserve">ball </w:t>
            </w:r>
            <w:proofErr w:type="spellStart"/>
            <w:r w:rsidRPr="005C4217">
              <w:rPr>
                <w:rFonts w:asciiTheme="minorHAnsi" w:eastAsia="Calibri" w:hAnsiTheme="minorHAnsi" w:cs="Calibri"/>
              </w:rPr>
              <w:t>vindex</w:t>
            </w:r>
            <w:proofErr w:type="spellEnd"/>
            <w:r w:rsidRPr="005C4217">
              <w:rPr>
                <w:rFonts w:asciiTheme="minorHAnsi" w:eastAsia="Calibri" w:hAnsiTheme="minorHAnsi" w:cs="Calibri"/>
              </w:rPr>
              <w:t xml:space="preserve"> points to an </w:t>
            </w:r>
            <w:proofErr w:type="gramStart"/>
            <w:r w:rsidR="003A7D93">
              <w:rPr>
                <w:rFonts w:asciiTheme="minorHAnsi" w:eastAsia="Calibri" w:hAnsiTheme="minorHAnsi" w:cs="Calibri"/>
              </w:rPr>
              <w:t>out of range</w:t>
            </w:r>
            <w:proofErr w:type="gramEnd"/>
            <w:r w:rsidRPr="005C4217">
              <w:rPr>
                <w:rFonts w:asciiTheme="minorHAnsi" w:eastAsia="Calibri" w:hAnsiTheme="minorHAnsi" w:cs="Calibri"/>
              </w:rPr>
              <w:t xml:space="preserve"> index in vertices</w:t>
            </w:r>
          </w:p>
          <w:p w14:paraId="720A5F99" w14:textId="77777777" w:rsidR="005C4217" w:rsidRDefault="005C4217" w:rsidP="005C4217">
            <w:pPr>
              <w:rPr>
                <w:rFonts w:asciiTheme="minorHAnsi" w:eastAsia="Calibri" w:hAnsiTheme="minorHAnsi" w:cs="Calibri"/>
                <w:b/>
              </w:rPr>
            </w:pPr>
          </w:p>
          <w:p w14:paraId="130265D9" w14:textId="5494A57A"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 xml:space="preserve">ball </w:t>
            </w:r>
            <w:proofErr w:type="spellStart"/>
            <w:r w:rsidRPr="005C4217">
              <w:rPr>
                <w:rFonts w:asciiTheme="minorHAnsi" w:eastAsia="Calibri" w:hAnsiTheme="minorHAnsi" w:cs="Calibri"/>
              </w:rPr>
              <w:t>vindex</w:t>
            </w:r>
            <w:proofErr w:type="spellEnd"/>
            <w:r w:rsidRPr="005C4217">
              <w:rPr>
                <w:rFonts w:asciiTheme="minorHAnsi" w:eastAsia="Calibri" w:hAnsiTheme="minorHAnsi" w:cs="Calibri"/>
              </w:rPr>
              <w:t xml:space="preserve"> points to a vertex mapped to other than a beam endpoint</w:t>
            </w:r>
          </w:p>
          <w:p w14:paraId="5E09F3A5" w14:textId="77777777" w:rsidR="005C4217" w:rsidRDefault="005C4217" w:rsidP="005C4217">
            <w:pPr>
              <w:rPr>
                <w:rFonts w:asciiTheme="minorHAnsi" w:eastAsia="Calibri" w:hAnsiTheme="minorHAnsi" w:cs="Calibri"/>
                <w:b/>
              </w:rPr>
            </w:pPr>
          </w:p>
          <w:p w14:paraId="5DD99246" w14:textId="336A132E" w:rsidR="005C4217" w:rsidRPr="001E0472" w:rsidRDefault="00CA31C4">
            <w:pPr>
              <w:rPr>
                <w:rFonts w:asciiTheme="minorHAnsi" w:eastAsia="Calibri" w:hAnsiTheme="minorHAnsi" w:cs="Calibri"/>
              </w:rPr>
            </w:pPr>
            <w:r>
              <w:rPr>
                <w:rFonts w:asciiTheme="minorHAnsi" w:eastAsia="Calibri" w:hAnsiTheme="minorHAnsi" w:cs="Calibri"/>
                <w:b/>
              </w:rPr>
              <w:t xml:space="preserve">04 </w:t>
            </w:r>
            <w:r w:rsidR="005C4217" w:rsidRPr="001E0472">
              <w:rPr>
                <w:rFonts w:asciiTheme="minorHAnsi" w:eastAsia="Calibri" w:hAnsiTheme="minorHAnsi" w:cs="Calibri"/>
                <w:b/>
              </w:rPr>
              <w:t>–</w:t>
            </w:r>
            <w:r w:rsidR="005C4217" w:rsidRPr="001E0472">
              <w:rPr>
                <w:rFonts w:asciiTheme="minorHAnsi" w:eastAsia="Calibri" w:hAnsiTheme="minorHAnsi" w:cs="Calibri"/>
              </w:rPr>
              <w:t xml:space="preserve"> ball </w:t>
            </w:r>
            <w:proofErr w:type="spellStart"/>
            <w:r w:rsidR="005C4217" w:rsidRPr="001E0472">
              <w:rPr>
                <w:rFonts w:asciiTheme="minorHAnsi" w:eastAsia="Calibri" w:hAnsiTheme="minorHAnsi" w:cs="Calibri"/>
              </w:rPr>
              <w:t>pid</w:t>
            </w:r>
            <w:proofErr w:type="spellEnd"/>
            <w:r w:rsidR="005C4217" w:rsidRPr="001E0472">
              <w:rPr>
                <w:rFonts w:asciiTheme="minorHAnsi" w:eastAsia="Calibri" w:hAnsiTheme="minorHAnsi" w:cs="Calibri"/>
              </w:rPr>
              <w:t xml:space="preserve"> maps to </w:t>
            </w:r>
            <w:r w:rsidR="003A7D93">
              <w:rPr>
                <w:rFonts w:asciiTheme="minorHAnsi" w:eastAsia="Calibri" w:hAnsiTheme="minorHAnsi" w:cs="Calibri"/>
              </w:rPr>
              <w:t xml:space="preserve">an </w:t>
            </w:r>
            <w:proofErr w:type="gramStart"/>
            <w:r w:rsidR="003A7D93">
              <w:rPr>
                <w:rFonts w:asciiTheme="minorHAnsi" w:eastAsia="Calibri" w:hAnsiTheme="minorHAnsi" w:cs="Calibri"/>
              </w:rPr>
              <w:t>out of range</w:t>
            </w:r>
            <w:proofErr w:type="gramEnd"/>
            <w:r w:rsidR="005C4217" w:rsidRPr="001E0472">
              <w:rPr>
                <w:rFonts w:asciiTheme="minorHAnsi" w:eastAsia="Calibri" w:hAnsiTheme="minorHAnsi" w:cs="Calibri"/>
              </w:rPr>
              <w:t xml:space="preserve"> property ID</w:t>
            </w:r>
          </w:p>
          <w:p w14:paraId="3EE60A46" w14:textId="77777777" w:rsidR="005C4217" w:rsidRPr="001E0472" w:rsidRDefault="005C4217" w:rsidP="005C4217">
            <w:pPr>
              <w:rPr>
                <w:rFonts w:asciiTheme="minorHAnsi" w:eastAsia="Calibri" w:hAnsiTheme="minorHAnsi" w:cs="Calibri"/>
              </w:rPr>
            </w:pPr>
          </w:p>
          <w:p w14:paraId="0C0C7E58" w14:textId="41BD4BBE"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A7D93" w:rsidRPr="001E0472">
              <w:rPr>
                <w:rFonts w:asciiTheme="minorHAnsi" w:hAnsiTheme="minorHAnsi" w:cstheme="minorHAnsi"/>
              </w:rPr>
              <w:t xml:space="preserve">ball p attribute points to an </w:t>
            </w:r>
            <w:proofErr w:type="gramStart"/>
            <w:r w:rsidR="003A7D93" w:rsidRPr="001E0472">
              <w:rPr>
                <w:rFonts w:asciiTheme="minorHAnsi" w:hAnsiTheme="minorHAnsi" w:cstheme="minorHAnsi"/>
              </w:rPr>
              <w:t>out of range</w:t>
            </w:r>
            <w:proofErr w:type="gramEnd"/>
            <w:r w:rsidR="003A7D93" w:rsidRPr="001E0472">
              <w:rPr>
                <w:rFonts w:asciiTheme="minorHAnsi" w:hAnsiTheme="minorHAnsi" w:cstheme="minorHAnsi"/>
              </w:rPr>
              <w:t xml:space="preserve"> index in the properties (</w:t>
            </w:r>
            <w:proofErr w:type="spellStart"/>
            <w:r w:rsidR="003A7D93" w:rsidRPr="001E0472">
              <w:rPr>
                <w:rFonts w:asciiTheme="minorHAnsi" w:hAnsiTheme="minorHAnsi" w:cstheme="minorHAnsi"/>
              </w:rPr>
              <w:t>pid</w:t>
            </w:r>
            <w:proofErr w:type="spellEnd"/>
            <w:r w:rsidR="003A7D93" w:rsidRPr="001E0472">
              <w:rPr>
                <w:rFonts w:asciiTheme="minorHAnsi" w:hAnsiTheme="minorHAnsi" w:cstheme="minorHAnsi"/>
              </w:rPr>
              <w:t>)</w:t>
            </w:r>
          </w:p>
          <w:p w14:paraId="7E5F5150" w14:textId="77777777" w:rsidR="005C4217" w:rsidRDefault="005C4217" w:rsidP="005C4217">
            <w:pPr>
              <w:rPr>
                <w:rFonts w:asciiTheme="minorHAnsi" w:hAnsiTheme="minorHAnsi"/>
              </w:rPr>
            </w:pPr>
          </w:p>
          <w:p w14:paraId="03C7924C" w14:textId="2EBE5797"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177D61" w:rsidRPr="00177D61">
              <w:rPr>
                <w:rFonts w:asciiTheme="minorHAnsi" w:eastAsia="Calibri" w:hAnsiTheme="minorHAnsi" w:cs="Calibri"/>
              </w:rPr>
              <w:t>ballref</w:t>
            </w:r>
            <w:proofErr w:type="spellEnd"/>
            <w:r w:rsidR="00177D61" w:rsidRPr="00177D61">
              <w:rPr>
                <w:rFonts w:asciiTheme="minorHAnsi" w:eastAsia="Calibri" w:hAnsiTheme="minorHAnsi" w:cs="Calibri"/>
              </w:rPr>
              <w:t xml:space="preserve"> index attribute points to an </w:t>
            </w:r>
            <w:proofErr w:type="gramStart"/>
            <w:r w:rsidR="003A7D93">
              <w:rPr>
                <w:rFonts w:asciiTheme="minorHAnsi" w:eastAsia="Calibri" w:hAnsiTheme="minorHAnsi" w:cs="Calibri"/>
              </w:rPr>
              <w:t>out of range</w:t>
            </w:r>
            <w:proofErr w:type="gramEnd"/>
            <w:r w:rsidR="00177D61" w:rsidRPr="00177D61">
              <w:rPr>
                <w:rFonts w:asciiTheme="minorHAnsi" w:eastAsia="Calibri" w:hAnsiTheme="minorHAnsi" w:cs="Calibri"/>
              </w:rPr>
              <w:t xml:space="preserve"> index in ball</w:t>
            </w:r>
            <w:r w:rsidR="00ED5C92">
              <w:rPr>
                <w:rFonts w:asciiTheme="minorHAnsi" w:eastAsia="Calibri" w:hAnsiTheme="minorHAnsi" w:cs="Calibri"/>
              </w:rPr>
              <w:t>s</w:t>
            </w:r>
          </w:p>
          <w:p w14:paraId="6EE9DABF" w14:textId="1C79D4F7" w:rsidR="00177D61" w:rsidRDefault="00177D61" w:rsidP="005C4217">
            <w:pPr>
              <w:rPr>
                <w:rFonts w:asciiTheme="minorHAnsi" w:eastAsia="Calibri" w:hAnsiTheme="minorHAnsi" w:cs="Calibri"/>
              </w:rPr>
            </w:pPr>
          </w:p>
          <w:p w14:paraId="782B64AC" w14:textId="3F84F227" w:rsidR="00177D61" w:rsidRPr="001E0472" w:rsidRDefault="00177D61" w:rsidP="001E0472">
            <w:pPr>
              <w:rPr>
                <w:rFonts w:asciiTheme="minorHAnsi" w:hAnsiTheme="minorHAnsi"/>
              </w:rPr>
            </w:pPr>
            <w:r w:rsidRPr="00ED5C92">
              <w:rPr>
                <w:rFonts w:asciiTheme="minorHAnsi" w:eastAsia="Calibri" w:hAnsiTheme="minorHAnsi" w:cs="Calibri"/>
                <w:b/>
              </w:rPr>
              <w:t>07</w:t>
            </w:r>
            <w:r>
              <w:rPr>
                <w:rFonts w:asciiTheme="minorHAnsi" w:eastAsia="Calibri" w:hAnsiTheme="minorHAnsi" w:cs="Calibri"/>
                <w:b/>
              </w:rPr>
              <w:t xml:space="preserve"> </w:t>
            </w:r>
            <w:r w:rsidRPr="001E0472">
              <w:rPr>
                <w:rFonts w:asciiTheme="minorHAnsi" w:hAnsiTheme="minorHAnsi"/>
              </w:rPr>
              <w:t xml:space="preserve">– Invalid </w:t>
            </w:r>
            <w:proofErr w:type="spellStart"/>
            <w:r>
              <w:rPr>
                <w:rFonts w:asciiTheme="minorHAnsi" w:hAnsiTheme="minorHAnsi"/>
              </w:rPr>
              <w:t>ball</w:t>
            </w:r>
            <w:r w:rsidRPr="001E0472">
              <w:rPr>
                <w:rFonts w:asciiTheme="minorHAnsi" w:hAnsiTheme="minorHAnsi"/>
              </w:rPr>
              <w:t>mode</w:t>
            </w:r>
            <w:proofErr w:type="spellEnd"/>
            <w:r w:rsidRPr="001E0472">
              <w:rPr>
                <w:rFonts w:asciiTheme="minorHAnsi" w:hAnsiTheme="minorHAnsi"/>
              </w:rPr>
              <w:t xml:space="preserve"> enumeration</w:t>
            </w:r>
          </w:p>
          <w:p w14:paraId="08EBB9B6" w14:textId="77777777" w:rsidR="00177D61" w:rsidRDefault="00177D61" w:rsidP="005C4217">
            <w:pPr>
              <w:rPr>
                <w:rFonts w:asciiTheme="minorHAnsi" w:eastAsia="Calibri" w:hAnsiTheme="minorHAnsi" w:cs="Calibri"/>
              </w:rPr>
            </w:pPr>
          </w:p>
          <w:p w14:paraId="0BC223D1" w14:textId="2898AA3C" w:rsidR="00177D61" w:rsidRPr="00BF6411" w:rsidRDefault="00177D61" w:rsidP="005C4217">
            <w:pPr>
              <w:rPr>
                <w:rFonts w:asciiTheme="minorHAnsi" w:hAnsiTheme="minorHAnsi"/>
              </w:rPr>
            </w:pPr>
          </w:p>
        </w:tc>
      </w:tr>
      <w:tr w:rsidR="005C4217" w:rsidRPr="00BF6411" w14:paraId="6B959646" w14:textId="77777777" w:rsidTr="005C4217">
        <w:tc>
          <w:tcPr>
            <w:tcW w:w="2569" w:type="dxa"/>
            <w:tcBorders>
              <w:bottom w:val="single" w:sz="4" w:space="0" w:color="auto"/>
            </w:tcBorders>
            <w:shd w:val="clear" w:color="auto" w:fill="D9D9D9" w:themeFill="background1" w:themeFillShade="D9"/>
          </w:tcPr>
          <w:p w14:paraId="2F5EAA1E" w14:textId="77777777" w:rsidR="005C4217" w:rsidRPr="00BF6411" w:rsidRDefault="005C4217" w:rsidP="005C421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DB1083B" w14:textId="77777777" w:rsidR="005C4217" w:rsidRPr="00285823" w:rsidRDefault="005C4217" w:rsidP="005C4217">
            <w:pPr>
              <w:rPr>
                <w:rFonts w:asciiTheme="minorHAnsi" w:eastAsia="Calibri" w:hAnsiTheme="minorHAnsi" w:cs="Calibri"/>
                <w:b/>
              </w:rPr>
            </w:pPr>
          </w:p>
        </w:tc>
      </w:tr>
    </w:tbl>
    <w:p w14:paraId="64B2E946" w14:textId="77777777" w:rsidR="005C4217" w:rsidRDefault="005C4217" w:rsidP="005C4217"/>
    <w:p w14:paraId="55B7B9C9" w14:textId="0B0A5D9A" w:rsidR="00554D99" w:rsidRDefault="00C47C4C">
      <w:r w:rsidRPr="003A7C36">
        <w:t xml:space="preserve">Note that some negative test cases may have device dependent behavior. </w:t>
      </w:r>
      <w:proofErr w:type="gramStart"/>
      <w:r w:rsidRPr="003A7C36">
        <w:t>In particular an</w:t>
      </w:r>
      <w:proofErr w:type="gramEnd"/>
      <w:r w:rsidRPr="003A7C36">
        <w:t xml:space="preserve"> invalid attribute enumeration might just cause the default enumeration to be used rather than fail. </w:t>
      </w:r>
    </w:p>
    <w:p w14:paraId="0F69DF50" w14:textId="648999E3" w:rsidR="00BE4128" w:rsidRDefault="00BE4128">
      <w:pPr>
        <w:rPr>
          <w:rFonts w:eastAsia="Verdana" w:cs="Verdana"/>
          <w:b/>
          <w:bCs/>
          <w:color w:val="365F91" w:themeColor="accent1" w:themeShade="BF"/>
          <w:sz w:val="28"/>
          <w:szCs w:val="28"/>
        </w:rPr>
      </w:pPr>
    </w:p>
    <w:p w14:paraId="4A38C754" w14:textId="7CDCD7D7" w:rsidR="00BE4128" w:rsidRDefault="00BE4128">
      <w:pPr>
        <w:pStyle w:val="Heading2"/>
        <w:rPr>
          <w:i/>
          <w:iCs/>
        </w:rPr>
      </w:pPr>
      <w:r>
        <w:rPr>
          <w:rFonts w:eastAsia="Verdana" w:cs="Verdana"/>
          <w:b w:val="0"/>
          <w:bCs w:val="0"/>
          <w:sz w:val="28"/>
          <w:szCs w:val="28"/>
        </w:rPr>
        <w:br w:type="page"/>
      </w:r>
      <w:bookmarkStart w:id="60" w:name="_Toc162181001"/>
      <w:r>
        <w:lastRenderedPageBreak/>
        <w:t xml:space="preserve">Positive </w:t>
      </w:r>
      <w:r w:rsidR="000C75E7">
        <w:t>Secure Content</w:t>
      </w:r>
      <w:r>
        <w:t xml:space="preserve"> Extension Test Cases</w:t>
      </w:r>
      <w:bookmarkEnd w:id="60"/>
      <w:r>
        <w:t xml:space="preserve"> </w:t>
      </w:r>
    </w:p>
    <w:p w14:paraId="7F43CC23" w14:textId="77777777" w:rsidR="00BE4128" w:rsidRDefault="00BE4128" w:rsidP="00BE4128">
      <w:pPr>
        <w:spacing w:after="0"/>
      </w:pPr>
    </w:p>
    <w:p w14:paraId="4C9927B8" w14:textId="37943F74" w:rsidR="008F7273" w:rsidRDefault="008F7273" w:rsidP="00BE4128">
      <w:r w:rsidRPr="002617D7">
        <w:rPr>
          <w:b/>
          <w:bCs/>
          <w:i/>
          <w:iCs/>
        </w:rPr>
        <w:t xml:space="preserve">Note that the </w:t>
      </w:r>
      <w:r>
        <w:rPr>
          <w:b/>
          <w:bCs/>
          <w:i/>
          <w:iCs/>
        </w:rPr>
        <w:t>secure content</w:t>
      </w:r>
      <w:r w:rsidRPr="002617D7">
        <w:rPr>
          <w:b/>
          <w:bCs/>
          <w:i/>
          <w:iCs/>
        </w:rPr>
        <w:t xml:space="preserve"> test suite does not contain tests for the 3MF Core specification requirements</w:t>
      </w:r>
      <w:r>
        <w:rPr>
          <w:b/>
          <w:bCs/>
          <w:i/>
          <w:iCs/>
        </w:rPr>
        <w:t xml:space="preserve"> nor a full set of production </w:t>
      </w:r>
      <w:r w:rsidR="000533BC">
        <w:rPr>
          <w:b/>
          <w:bCs/>
          <w:i/>
          <w:iCs/>
        </w:rPr>
        <w:t xml:space="preserve">extension </w:t>
      </w:r>
      <w:r>
        <w:rPr>
          <w:b/>
          <w:bCs/>
          <w:i/>
          <w:iCs/>
        </w:rPr>
        <w:t>test cases</w:t>
      </w:r>
      <w:r w:rsidRPr="002617D7">
        <w:rPr>
          <w:b/>
          <w:bCs/>
          <w:i/>
          <w:iCs/>
        </w:rPr>
        <w:t xml:space="preserve">, so </w:t>
      </w:r>
      <w:r>
        <w:rPr>
          <w:b/>
          <w:bCs/>
          <w:i/>
          <w:iCs/>
        </w:rPr>
        <w:t xml:space="preserve">all </w:t>
      </w:r>
      <w:r w:rsidRPr="002617D7">
        <w:rPr>
          <w:b/>
          <w:bCs/>
          <w:i/>
          <w:iCs/>
        </w:rPr>
        <w:t xml:space="preserve">test cases should be run from Suite5_Core_Prod in addition to the </w:t>
      </w:r>
      <w:r>
        <w:rPr>
          <w:b/>
          <w:bCs/>
          <w:i/>
          <w:iCs/>
        </w:rPr>
        <w:t>secure content</w:t>
      </w:r>
      <w:r w:rsidRPr="002617D7">
        <w:rPr>
          <w:b/>
          <w:bCs/>
          <w:i/>
          <w:iCs/>
        </w:rPr>
        <w:t xml:space="preserve"> test cases</w:t>
      </w:r>
      <w:r>
        <w:rPr>
          <w:b/>
          <w:bCs/>
          <w:i/>
          <w:iCs/>
        </w:rPr>
        <w:t>.</w:t>
      </w:r>
    </w:p>
    <w:p w14:paraId="66FB46C2" w14:textId="130F4A11" w:rsidR="00BE4128" w:rsidRDefault="00BE4128" w:rsidP="00BE4128">
      <w:r>
        <w:t>The following guideline</w:t>
      </w:r>
      <w:r w:rsidR="00EC6513">
        <w:t>s</w:t>
      </w:r>
      <w:r>
        <w:t xml:space="preserve"> will be used for implementation of </w:t>
      </w:r>
      <w:r w:rsidR="00D76607">
        <w:t>Secure Content</w:t>
      </w:r>
      <w:r>
        <w:t xml:space="preserve"> test cases:</w:t>
      </w:r>
    </w:p>
    <w:p w14:paraId="1D761BB5" w14:textId="79FA8E14" w:rsidR="008324E5" w:rsidRDefault="00CD33E8" w:rsidP="008E4E98">
      <w:pPr>
        <w:pStyle w:val="ListParagraph"/>
        <w:numPr>
          <w:ilvl w:val="0"/>
          <w:numId w:val="17"/>
        </w:numPr>
        <w:ind w:left="1080"/>
        <w:rPr>
          <w:rFonts w:cstheme="minorHAnsi"/>
        </w:rPr>
      </w:pPr>
      <w:r>
        <w:rPr>
          <w:rFonts w:cstheme="minorHAnsi"/>
        </w:rPr>
        <w:t>T</w:t>
      </w:r>
      <w:r w:rsidRPr="00CD33E8">
        <w:rPr>
          <w:rFonts w:cstheme="minorHAnsi"/>
        </w:rPr>
        <w:t xml:space="preserve">he consumer under test should behave as </w:t>
      </w:r>
      <w:r>
        <w:rPr>
          <w:rFonts w:cstheme="minorHAnsi"/>
        </w:rPr>
        <w:t xml:space="preserve">if it is </w:t>
      </w:r>
      <w:r w:rsidRPr="00CD33E8">
        <w:rPr>
          <w:rFonts w:cstheme="minorHAnsi"/>
        </w:rPr>
        <w:t xml:space="preserve">identified by the </w:t>
      </w:r>
      <w:proofErr w:type="spellStart"/>
      <w:r w:rsidRPr="00AB58BA">
        <w:rPr>
          <w:rFonts w:cstheme="minorHAnsi"/>
          <w:b/>
          <w:bCs/>
        </w:rPr>
        <w:t>consumerid</w:t>
      </w:r>
      <w:proofErr w:type="spellEnd"/>
      <w:r w:rsidRPr="00AB58BA">
        <w:rPr>
          <w:rFonts w:cstheme="minorHAnsi"/>
          <w:b/>
          <w:bCs/>
        </w:rPr>
        <w:t>="test3mf01"</w:t>
      </w:r>
      <w:r w:rsidRPr="00CD33E8">
        <w:rPr>
          <w:rFonts w:cstheme="minorHAnsi"/>
        </w:rPr>
        <w:t xml:space="preserve">, even though for their production code they use a different </w:t>
      </w:r>
      <w:proofErr w:type="spellStart"/>
      <w:r w:rsidRPr="00CD33E8">
        <w:rPr>
          <w:rFonts w:cstheme="minorHAnsi"/>
        </w:rPr>
        <w:t>consumerid</w:t>
      </w:r>
      <w:proofErr w:type="spellEnd"/>
      <w:r w:rsidRPr="00CD33E8">
        <w:rPr>
          <w:rFonts w:cstheme="minorHAnsi"/>
        </w:rPr>
        <w:t>. Second</w:t>
      </w:r>
      <w:r>
        <w:rPr>
          <w:rFonts w:cstheme="minorHAnsi"/>
        </w:rPr>
        <w:t xml:space="preserve">ly, </w:t>
      </w:r>
      <w:r w:rsidRPr="00CD33E8">
        <w:rPr>
          <w:rFonts w:cstheme="minorHAnsi"/>
        </w:rPr>
        <w:t>the</w:t>
      </w:r>
      <w:r>
        <w:rPr>
          <w:rFonts w:cstheme="minorHAnsi"/>
        </w:rPr>
        <w:t xml:space="preserve"> consumer </w:t>
      </w:r>
      <w:r w:rsidR="00467994">
        <w:rPr>
          <w:rFonts w:cstheme="minorHAnsi"/>
        </w:rPr>
        <w:t xml:space="preserve">under test </w:t>
      </w:r>
      <w:r>
        <w:rPr>
          <w:rFonts w:cstheme="minorHAnsi"/>
        </w:rPr>
        <w:t xml:space="preserve">should embed the private key shown in Appendix D and map this to </w:t>
      </w:r>
      <w:proofErr w:type="spellStart"/>
      <w:r w:rsidRPr="00AB58BA">
        <w:rPr>
          <w:rFonts w:cstheme="minorHAnsi"/>
          <w:b/>
          <w:bCs/>
        </w:rPr>
        <w:t>keyid</w:t>
      </w:r>
      <w:proofErr w:type="spellEnd"/>
      <w:r w:rsidRPr="00AB58BA">
        <w:rPr>
          <w:rFonts w:cstheme="minorHAnsi"/>
          <w:b/>
          <w:bCs/>
        </w:rPr>
        <w:t>= “test3mfkek01”</w:t>
      </w:r>
      <w:r w:rsidRPr="00CD33E8">
        <w:rPr>
          <w:rFonts w:cstheme="minorHAnsi"/>
        </w:rPr>
        <w:t xml:space="preserve"> </w:t>
      </w:r>
      <w:proofErr w:type="gramStart"/>
      <w:r>
        <w:rPr>
          <w:rFonts w:cstheme="minorHAnsi"/>
        </w:rPr>
        <w:t xml:space="preserve">in order </w:t>
      </w:r>
      <w:r w:rsidRPr="00CD33E8">
        <w:rPr>
          <w:rFonts w:cstheme="minorHAnsi"/>
        </w:rPr>
        <w:t>to</w:t>
      </w:r>
      <w:proofErr w:type="gramEnd"/>
      <w:r w:rsidRPr="00CD33E8">
        <w:rPr>
          <w:rFonts w:cstheme="minorHAnsi"/>
        </w:rPr>
        <w:t xml:space="preserve"> be able to decrypt the test</w:t>
      </w:r>
      <w:r>
        <w:rPr>
          <w:rFonts w:cstheme="minorHAnsi"/>
        </w:rPr>
        <w:t xml:space="preserve"> case’s encrypted content</w:t>
      </w:r>
      <w:r w:rsidR="00467994">
        <w:rPr>
          <w:rFonts w:cstheme="minorHAnsi"/>
        </w:rPr>
        <w:t>.</w:t>
      </w:r>
    </w:p>
    <w:p w14:paraId="5A9D2AB9" w14:textId="34619025" w:rsidR="00EC6513" w:rsidRPr="005A690B" w:rsidRDefault="00EC6513" w:rsidP="008E4E98">
      <w:pPr>
        <w:pStyle w:val="ListParagraph"/>
        <w:numPr>
          <w:ilvl w:val="0"/>
          <w:numId w:val="17"/>
        </w:numPr>
        <w:ind w:left="1080"/>
        <w:rPr>
          <w:rFonts w:cstheme="minorHAnsi"/>
        </w:rPr>
      </w:pPr>
      <w:r w:rsidRPr="005A690B">
        <w:rPr>
          <w:rFonts w:cstheme="minorHAnsi"/>
        </w:rPr>
        <w:t xml:space="preserve">The </w:t>
      </w:r>
      <w:proofErr w:type="spellStart"/>
      <w:r w:rsidR="008324E5">
        <w:rPr>
          <w:rFonts w:cstheme="minorHAnsi"/>
        </w:rPr>
        <w:t>consumerid</w:t>
      </w:r>
      <w:proofErr w:type="spellEnd"/>
      <w:r w:rsidR="008324E5">
        <w:rPr>
          <w:rFonts w:cstheme="minorHAnsi"/>
        </w:rPr>
        <w:t xml:space="preserve"> and </w:t>
      </w:r>
      <w:proofErr w:type="spellStart"/>
      <w:r w:rsidR="008324E5">
        <w:rPr>
          <w:rFonts w:cstheme="minorHAnsi"/>
        </w:rPr>
        <w:t>keyid</w:t>
      </w:r>
      <w:proofErr w:type="spellEnd"/>
      <w:r w:rsidR="008324E5">
        <w:rPr>
          <w:rFonts w:cstheme="minorHAnsi"/>
        </w:rPr>
        <w:t xml:space="preserve"> noted above will be stored </w:t>
      </w:r>
      <w:r w:rsidRPr="005A690B">
        <w:rPr>
          <w:rFonts w:cstheme="minorHAnsi"/>
        </w:rPr>
        <w:t xml:space="preserve">in the </w:t>
      </w:r>
      <w:r w:rsidR="00CD33E8">
        <w:rPr>
          <w:rFonts w:cstheme="minorHAnsi"/>
        </w:rPr>
        <w:t xml:space="preserve">test case </w:t>
      </w:r>
      <w:r w:rsidRPr="005A690B">
        <w:rPr>
          <w:rFonts w:cstheme="minorHAnsi"/>
        </w:rPr>
        <w:t xml:space="preserve">keystore </w:t>
      </w:r>
      <w:r w:rsidR="00CD33E8">
        <w:rPr>
          <w:rFonts w:cstheme="minorHAnsi"/>
        </w:rPr>
        <w:t xml:space="preserve">part </w:t>
      </w:r>
      <w:r w:rsidR="008324E5">
        <w:rPr>
          <w:rFonts w:cstheme="minorHAnsi"/>
        </w:rPr>
        <w:t xml:space="preserve">and </w:t>
      </w:r>
      <w:r w:rsidR="00CD33E8">
        <w:rPr>
          <w:rFonts w:cstheme="minorHAnsi"/>
        </w:rPr>
        <w:t xml:space="preserve">these identifiers </w:t>
      </w:r>
      <w:r w:rsidRPr="005A690B">
        <w:rPr>
          <w:rFonts w:cstheme="minorHAnsi"/>
        </w:rPr>
        <w:t xml:space="preserve">will be </w:t>
      </w:r>
      <w:r w:rsidR="008324E5">
        <w:rPr>
          <w:rFonts w:cstheme="minorHAnsi"/>
        </w:rPr>
        <w:t>mapped to all encrypted content that the consumer under test is expected to decrypt</w:t>
      </w:r>
      <w:r>
        <w:rPr>
          <w:rFonts w:cstheme="minorHAnsi"/>
        </w:rPr>
        <w:t xml:space="preserve"> unless noted otherwise</w:t>
      </w:r>
      <w:r w:rsidRPr="005A690B">
        <w:rPr>
          <w:rFonts w:cstheme="minorHAnsi"/>
        </w:rPr>
        <w:t>.</w:t>
      </w:r>
      <w:r w:rsidR="008324E5">
        <w:rPr>
          <w:rFonts w:cstheme="minorHAnsi"/>
        </w:rPr>
        <w:t xml:space="preserve">  </w:t>
      </w:r>
    </w:p>
    <w:p w14:paraId="29660342" w14:textId="616973D8" w:rsidR="00D76607" w:rsidRPr="005A690B" w:rsidRDefault="00D76607" w:rsidP="008E4E98">
      <w:pPr>
        <w:pStyle w:val="ListParagraph"/>
        <w:numPr>
          <w:ilvl w:val="0"/>
          <w:numId w:val="17"/>
        </w:numPr>
        <w:ind w:left="1080"/>
        <w:rPr>
          <w:rFonts w:cstheme="minorHAnsi"/>
        </w:rPr>
      </w:pPr>
      <w:r w:rsidRPr="005A690B">
        <w:rPr>
          <w:rFonts w:cstheme="minorHAnsi"/>
        </w:rPr>
        <w:t>All secure content will use the P</w:t>
      </w:r>
      <w:r>
        <w:rPr>
          <w:rFonts w:cstheme="minorHAnsi"/>
        </w:rPr>
        <w:t>K</w:t>
      </w:r>
      <w:r w:rsidRPr="005A690B">
        <w:rPr>
          <w:rFonts w:cstheme="minorHAnsi"/>
        </w:rPr>
        <w:t xml:space="preserve">I key pair </w:t>
      </w:r>
      <w:r>
        <w:rPr>
          <w:rFonts w:cstheme="minorHAnsi"/>
        </w:rPr>
        <w:t xml:space="preserve">defined in Appendix D </w:t>
      </w:r>
      <w:r w:rsidRPr="005A690B">
        <w:rPr>
          <w:rFonts w:cstheme="minorHAnsi"/>
        </w:rPr>
        <w:t>for encrypting and decrypting secure content</w:t>
      </w:r>
      <w:r w:rsidR="00EC6513">
        <w:rPr>
          <w:rFonts w:cstheme="minorHAnsi"/>
        </w:rPr>
        <w:t xml:space="preserve"> accessible to the test consumer.</w:t>
      </w:r>
    </w:p>
    <w:p w14:paraId="11C844B3" w14:textId="7D499106" w:rsidR="00D76607" w:rsidRPr="005A690B" w:rsidRDefault="00D76607" w:rsidP="008E4E98">
      <w:pPr>
        <w:pStyle w:val="ListParagraph"/>
        <w:numPr>
          <w:ilvl w:val="0"/>
          <w:numId w:val="17"/>
        </w:numPr>
        <w:ind w:left="1080"/>
        <w:rPr>
          <w:rFonts w:cstheme="minorHAnsi"/>
        </w:rPr>
      </w:pPr>
      <w:r w:rsidRPr="005A690B">
        <w:rPr>
          <w:rFonts w:cstheme="minorHAnsi"/>
        </w:rPr>
        <w:t xml:space="preserve">Test Case </w:t>
      </w:r>
      <w:r>
        <w:rPr>
          <w:rFonts w:cstheme="minorHAnsi"/>
        </w:rPr>
        <w:t>e</w:t>
      </w:r>
      <w:r w:rsidRPr="005A690B">
        <w:rPr>
          <w:rFonts w:cstheme="minorHAnsi"/>
        </w:rPr>
        <w:t xml:space="preserve">xtension </w:t>
      </w:r>
      <w:r>
        <w:rPr>
          <w:rFonts w:cstheme="minorHAnsi"/>
        </w:rPr>
        <w:t>v</w:t>
      </w:r>
      <w:r w:rsidRPr="005A690B">
        <w:rPr>
          <w:rFonts w:cstheme="minorHAnsi"/>
        </w:rPr>
        <w:t>ariations</w:t>
      </w:r>
      <w:r>
        <w:rPr>
          <w:rFonts w:cstheme="minorHAnsi"/>
        </w:rPr>
        <w:t xml:space="preserve"> in addition to Secure Content</w:t>
      </w:r>
      <w:r w:rsidR="00EC6513">
        <w:rPr>
          <w:rFonts w:cstheme="minorHAnsi"/>
        </w:rPr>
        <w:t xml:space="preserve"> will include</w:t>
      </w:r>
      <w:r w:rsidRPr="005A690B">
        <w:rPr>
          <w:rFonts w:cstheme="minorHAnsi"/>
        </w:rPr>
        <w:t>:</w:t>
      </w:r>
    </w:p>
    <w:p w14:paraId="5E47F215" w14:textId="5281702B" w:rsidR="005D65BA" w:rsidRDefault="00D76607" w:rsidP="008E4E98">
      <w:pPr>
        <w:pStyle w:val="ListParagraph"/>
        <w:numPr>
          <w:ilvl w:val="1"/>
          <w:numId w:val="17"/>
        </w:numPr>
        <w:ind w:left="1800"/>
        <w:rPr>
          <w:rFonts w:cstheme="minorHAnsi"/>
        </w:rPr>
      </w:pPr>
      <w:r w:rsidRPr="005A690B">
        <w:rPr>
          <w:rFonts w:cstheme="minorHAnsi"/>
        </w:rPr>
        <w:t>Production</w:t>
      </w:r>
      <w:r w:rsidR="005D65BA">
        <w:rPr>
          <w:rFonts w:cstheme="minorHAnsi"/>
        </w:rPr>
        <w:t xml:space="preserve"> Extension - </w:t>
      </w:r>
      <w:r>
        <w:rPr>
          <w:rFonts w:cstheme="minorHAnsi"/>
        </w:rPr>
        <w:t>All test cases except</w:t>
      </w:r>
      <w:r w:rsidR="005D65BA">
        <w:rPr>
          <w:rFonts w:cstheme="minorHAnsi"/>
        </w:rPr>
        <w:t xml:space="preserve">ion </w:t>
      </w:r>
      <w:proofErr w:type="gramStart"/>
      <w:r w:rsidR="005D65BA">
        <w:rPr>
          <w:rFonts w:cstheme="minorHAnsi"/>
        </w:rPr>
        <w:t>except  one</w:t>
      </w:r>
      <w:proofErr w:type="gramEnd"/>
    </w:p>
    <w:p w14:paraId="564C598A" w14:textId="780E94A6" w:rsidR="00D76607" w:rsidRDefault="00D76607" w:rsidP="008E4E98">
      <w:pPr>
        <w:pStyle w:val="ListParagraph"/>
        <w:numPr>
          <w:ilvl w:val="1"/>
          <w:numId w:val="17"/>
        </w:numPr>
        <w:ind w:left="1800"/>
        <w:rPr>
          <w:rFonts w:cstheme="minorHAnsi"/>
        </w:rPr>
      </w:pPr>
      <w:r w:rsidRPr="005A690B">
        <w:rPr>
          <w:rFonts w:cstheme="minorHAnsi"/>
        </w:rPr>
        <w:t xml:space="preserve">Material </w:t>
      </w:r>
      <w:proofErr w:type="gramStart"/>
      <w:r w:rsidRPr="005A690B">
        <w:rPr>
          <w:rFonts w:cstheme="minorHAnsi"/>
        </w:rPr>
        <w:t xml:space="preserve">Extension </w:t>
      </w:r>
      <w:r w:rsidR="005D65BA">
        <w:rPr>
          <w:rFonts w:cstheme="minorHAnsi"/>
        </w:rPr>
        <w:t xml:space="preserve"> –</w:t>
      </w:r>
      <w:proofErr w:type="gramEnd"/>
      <w:r w:rsidR="005D65BA">
        <w:rPr>
          <w:rFonts w:cstheme="minorHAnsi"/>
        </w:rPr>
        <w:t xml:space="preserve"> One test case</w:t>
      </w:r>
      <w:r w:rsidR="00A9608D">
        <w:rPr>
          <w:rFonts w:cstheme="minorHAnsi"/>
        </w:rPr>
        <w:t xml:space="preserve"> encrypting a texture</w:t>
      </w:r>
      <w:r w:rsidR="00EC6513">
        <w:rPr>
          <w:rFonts w:cstheme="minorHAnsi"/>
        </w:rPr>
        <w:t xml:space="preserve"> PNG part</w:t>
      </w:r>
    </w:p>
    <w:p w14:paraId="7702AEC6" w14:textId="3007038D" w:rsidR="00D76607" w:rsidRDefault="00D76607" w:rsidP="008E4E98">
      <w:pPr>
        <w:pStyle w:val="ListParagraph"/>
        <w:numPr>
          <w:ilvl w:val="1"/>
          <w:numId w:val="17"/>
        </w:numPr>
        <w:ind w:left="1800"/>
        <w:rPr>
          <w:rFonts w:cstheme="minorHAnsi"/>
        </w:rPr>
      </w:pPr>
      <w:r w:rsidRPr="005A690B">
        <w:rPr>
          <w:rFonts w:cstheme="minorHAnsi"/>
        </w:rPr>
        <w:t>Production and Slice Extension</w:t>
      </w:r>
      <w:r w:rsidR="005D65BA">
        <w:rPr>
          <w:rFonts w:cstheme="minorHAnsi"/>
        </w:rPr>
        <w:t xml:space="preserve"> – One Test Case</w:t>
      </w:r>
      <w:r w:rsidR="00A9608D">
        <w:rPr>
          <w:rFonts w:cstheme="minorHAnsi"/>
        </w:rPr>
        <w:t xml:space="preserve"> encrypting a slice stack</w:t>
      </w:r>
    </w:p>
    <w:p w14:paraId="09F08374" w14:textId="77777777" w:rsidR="00D76607" w:rsidRDefault="00D76607" w:rsidP="008E4E98">
      <w:pPr>
        <w:pStyle w:val="ListParagraph"/>
        <w:numPr>
          <w:ilvl w:val="0"/>
          <w:numId w:val="17"/>
        </w:numPr>
        <w:ind w:left="1080"/>
        <w:rPr>
          <w:rFonts w:cstheme="minorHAnsi"/>
        </w:rPr>
      </w:pPr>
      <w:r>
        <w:rPr>
          <w:rFonts w:cstheme="minorHAnsi"/>
        </w:rPr>
        <w:t xml:space="preserve">Unless noted otherwise, </w:t>
      </w:r>
      <w:proofErr w:type="spellStart"/>
      <w:r>
        <w:rPr>
          <w:rFonts w:cstheme="minorHAnsi"/>
        </w:rPr>
        <w:t>renderable</w:t>
      </w:r>
      <w:proofErr w:type="spellEnd"/>
      <w:r>
        <w:rPr>
          <w:rFonts w:cstheme="minorHAnsi"/>
        </w:rPr>
        <w:t xml:space="preserve"> content in secure content test cases will consist of a common triangular mesh part.</w:t>
      </w:r>
    </w:p>
    <w:p w14:paraId="6AEFB023" w14:textId="6B18D504" w:rsidR="00D76607" w:rsidRPr="005A690B" w:rsidRDefault="00D76607" w:rsidP="008E4E98">
      <w:pPr>
        <w:pStyle w:val="ListParagraph"/>
        <w:numPr>
          <w:ilvl w:val="0"/>
          <w:numId w:val="17"/>
        </w:numPr>
        <w:ind w:left="1080"/>
        <w:rPr>
          <w:rFonts w:cstheme="minorHAnsi"/>
        </w:rPr>
      </w:pPr>
      <w:r w:rsidRPr="005A690B">
        <w:rPr>
          <w:rFonts w:cstheme="minorHAnsi"/>
        </w:rPr>
        <w:t>Out of scope for Secure Content Testing</w:t>
      </w:r>
      <w:r>
        <w:rPr>
          <w:rFonts w:cstheme="minorHAnsi"/>
        </w:rPr>
        <w:t xml:space="preserve"> are p</w:t>
      </w:r>
      <w:r w:rsidRPr="005A690B">
        <w:rPr>
          <w:rFonts w:cstheme="minorHAnsi"/>
        </w:rPr>
        <w:t xml:space="preserve">arts </w:t>
      </w:r>
      <w:r>
        <w:rPr>
          <w:rFonts w:cstheme="minorHAnsi"/>
        </w:rPr>
        <w:t xml:space="preserve">that </w:t>
      </w:r>
      <w:r w:rsidRPr="005A690B">
        <w:rPr>
          <w:rFonts w:cstheme="minorHAnsi"/>
        </w:rPr>
        <w:t xml:space="preserve">do not impact printer </w:t>
      </w:r>
      <w:r w:rsidR="00EC6513">
        <w:rPr>
          <w:rFonts w:cstheme="minorHAnsi"/>
        </w:rPr>
        <w:t>consumer</w:t>
      </w:r>
      <w:r>
        <w:rPr>
          <w:rFonts w:cstheme="minorHAnsi"/>
        </w:rPr>
        <w:t>.</w:t>
      </w:r>
      <w:r w:rsidR="005D65BA">
        <w:rPr>
          <w:rFonts w:cstheme="minorHAnsi"/>
        </w:rPr>
        <w:t xml:space="preserve"> This includes</w:t>
      </w:r>
      <w:r w:rsidRPr="005A690B">
        <w:rPr>
          <w:rFonts w:cstheme="minorHAnsi"/>
        </w:rPr>
        <w:t>:</w:t>
      </w:r>
      <w:r>
        <w:rPr>
          <w:rFonts w:cstheme="minorHAnsi"/>
        </w:rPr>
        <w:t xml:space="preserve"> </w:t>
      </w:r>
    </w:p>
    <w:p w14:paraId="3506D5E1" w14:textId="77C7DA43" w:rsidR="005D65BA" w:rsidRDefault="005D65BA" w:rsidP="008E4E98">
      <w:pPr>
        <w:pStyle w:val="ListParagraph"/>
        <w:numPr>
          <w:ilvl w:val="1"/>
          <w:numId w:val="17"/>
        </w:numPr>
        <w:ind w:left="1800"/>
        <w:rPr>
          <w:rFonts w:cstheme="minorHAnsi"/>
        </w:rPr>
      </w:pPr>
      <w:r>
        <w:rPr>
          <w:rFonts w:cstheme="minorHAnsi"/>
        </w:rPr>
        <w:t xml:space="preserve">OPC root package parts including Thumbnail, Core Properties, </w:t>
      </w:r>
      <w:r w:rsidR="009826BA">
        <w:rPr>
          <w:rFonts w:cstheme="minorHAnsi"/>
        </w:rPr>
        <w:t xml:space="preserve">and </w:t>
      </w:r>
      <w:r>
        <w:rPr>
          <w:rFonts w:cstheme="minorHAnsi"/>
        </w:rPr>
        <w:t>Digital Signatures</w:t>
      </w:r>
      <w:r w:rsidR="00EC6513">
        <w:rPr>
          <w:rFonts w:cstheme="minorHAnsi"/>
        </w:rPr>
        <w:t xml:space="preserve"> which </w:t>
      </w:r>
      <w:r w:rsidR="00DF71CE">
        <w:rPr>
          <w:rFonts w:cstheme="minorHAnsi"/>
        </w:rPr>
        <w:t>are</w:t>
      </w:r>
      <w:r w:rsidR="00EC6513">
        <w:rPr>
          <w:rFonts w:cstheme="minorHAnsi"/>
        </w:rPr>
        <w:t xml:space="preserve"> not allowed to be encrypted</w:t>
      </w:r>
    </w:p>
    <w:p w14:paraId="084514FF" w14:textId="7BEFFDA7" w:rsidR="00D76607" w:rsidRPr="005A690B" w:rsidRDefault="00D76607" w:rsidP="008E4E98">
      <w:pPr>
        <w:pStyle w:val="ListParagraph"/>
        <w:numPr>
          <w:ilvl w:val="1"/>
          <w:numId w:val="17"/>
        </w:numPr>
        <w:ind w:left="1800"/>
        <w:rPr>
          <w:rFonts w:cstheme="minorHAnsi"/>
        </w:rPr>
      </w:pPr>
      <w:r w:rsidRPr="005A690B">
        <w:rPr>
          <w:rFonts w:cstheme="minorHAnsi"/>
        </w:rPr>
        <w:t>Te</w:t>
      </w:r>
      <w:r w:rsidR="005D65BA">
        <w:rPr>
          <w:rFonts w:cstheme="minorHAnsi"/>
        </w:rPr>
        <w:t>xt</w:t>
      </w:r>
      <w:r w:rsidRPr="005A690B">
        <w:rPr>
          <w:rFonts w:cstheme="minorHAnsi"/>
        </w:rPr>
        <w:t>ure used by Material Extension Display Properties</w:t>
      </w:r>
    </w:p>
    <w:p w14:paraId="0F04422D" w14:textId="59865F70" w:rsidR="00D76607" w:rsidRPr="005A690B" w:rsidRDefault="005D65BA" w:rsidP="008E4E98">
      <w:pPr>
        <w:pStyle w:val="ListParagraph"/>
        <w:numPr>
          <w:ilvl w:val="1"/>
          <w:numId w:val="17"/>
        </w:numPr>
        <w:ind w:left="1800"/>
        <w:rPr>
          <w:rFonts w:cstheme="minorHAnsi"/>
        </w:rPr>
      </w:pPr>
      <w:r>
        <w:rPr>
          <w:rFonts w:cstheme="minorHAnsi"/>
        </w:rPr>
        <w:t>Print Ticket Part</w:t>
      </w:r>
    </w:p>
    <w:p w14:paraId="316B848D" w14:textId="76196104" w:rsidR="00D76607" w:rsidRPr="005A690B" w:rsidRDefault="00D76607" w:rsidP="008E4E98">
      <w:pPr>
        <w:pStyle w:val="ListParagraph"/>
        <w:numPr>
          <w:ilvl w:val="0"/>
          <w:numId w:val="17"/>
        </w:numPr>
        <w:ind w:left="1080"/>
        <w:rPr>
          <w:rFonts w:cstheme="minorHAnsi"/>
        </w:rPr>
      </w:pPr>
      <w:r w:rsidRPr="005A690B">
        <w:rPr>
          <w:rFonts w:cstheme="minorHAnsi"/>
        </w:rPr>
        <w:t xml:space="preserve">All </w:t>
      </w:r>
      <w:r>
        <w:rPr>
          <w:rFonts w:cstheme="minorHAnsi"/>
        </w:rPr>
        <w:t xml:space="preserve">model parts unless otherwise noted </w:t>
      </w:r>
      <w:r w:rsidRPr="005A690B">
        <w:rPr>
          <w:rFonts w:cstheme="minorHAnsi"/>
        </w:rPr>
        <w:t>will have required</w:t>
      </w:r>
      <w:r w:rsidR="00EC6513">
        <w:rPr>
          <w:rFonts w:cstheme="minorHAnsi"/>
        </w:rPr>
        <w:t xml:space="preserve"> e</w:t>
      </w:r>
      <w:r w:rsidRPr="005A690B">
        <w:rPr>
          <w:rFonts w:cstheme="minorHAnsi"/>
        </w:rPr>
        <w:t>xtensions set to both secure content and production extension</w:t>
      </w:r>
      <w:r>
        <w:rPr>
          <w:rFonts w:cstheme="minorHAnsi"/>
        </w:rPr>
        <w:t>s</w:t>
      </w:r>
    </w:p>
    <w:p w14:paraId="04C8E4A7" w14:textId="77777777" w:rsidR="00D76607" w:rsidRPr="005A690B" w:rsidRDefault="00D76607" w:rsidP="008E4E98">
      <w:pPr>
        <w:pStyle w:val="ListParagraph"/>
        <w:numPr>
          <w:ilvl w:val="0"/>
          <w:numId w:val="17"/>
        </w:numPr>
        <w:ind w:left="1080"/>
        <w:rPr>
          <w:rFonts w:cstheme="minorHAnsi"/>
        </w:rPr>
      </w:pPr>
      <w:r w:rsidRPr="005A690B">
        <w:rPr>
          <w:rFonts w:cstheme="minorHAnsi"/>
        </w:rPr>
        <w:t xml:space="preserve">Tests will </w:t>
      </w:r>
      <w:r>
        <w:rPr>
          <w:rFonts w:cstheme="minorHAnsi"/>
        </w:rPr>
        <w:t>include</w:t>
      </w:r>
      <w:r w:rsidRPr="005A690B">
        <w:rPr>
          <w:rFonts w:cstheme="minorHAnsi"/>
        </w:rPr>
        <w:t xml:space="preserve"> 3MF Consortium copyright in metadata</w:t>
      </w:r>
    </w:p>
    <w:p w14:paraId="29F87C76" w14:textId="62A4B801" w:rsidR="00D76607" w:rsidRPr="005A690B" w:rsidRDefault="00EC6513" w:rsidP="008E4E98">
      <w:pPr>
        <w:pStyle w:val="ListParagraph"/>
        <w:numPr>
          <w:ilvl w:val="0"/>
          <w:numId w:val="17"/>
        </w:numPr>
        <w:ind w:left="1080"/>
        <w:rPr>
          <w:rFonts w:cstheme="minorHAnsi"/>
        </w:rPr>
      </w:pPr>
      <w:r>
        <w:rPr>
          <w:rFonts w:cstheme="minorHAnsi"/>
        </w:rPr>
        <w:t>Positive t</w:t>
      </w:r>
      <w:r w:rsidR="00D76607" w:rsidRPr="005A690B">
        <w:rPr>
          <w:rFonts w:cstheme="minorHAnsi"/>
        </w:rPr>
        <w:t xml:space="preserve">ests will include </w:t>
      </w:r>
      <w:r w:rsidR="005C36A1">
        <w:rPr>
          <w:rFonts w:cstheme="minorHAnsi"/>
        </w:rPr>
        <w:t>t</w:t>
      </w:r>
      <w:r w:rsidR="00D76607" w:rsidRPr="005A690B">
        <w:rPr>
          <w:rFonts w:cstheme="minorHAnsi"/>
        </w:rPr>
        <w:t xml:space="preserve">humbnail </w:t>
      </w:r>
      <w:r>
        <w:rPr>
          <w:rFonts w:cstheme="minorHAnsi"/>
        </w:rPr>
        <w:t>PNG</w:t>
      </w:r>
      <w:r w:rsidR="00D76607" w:rsidRPr="005A690B">
        <w:rPr>
          <w:rFonts w:cstheme="minorHAnsi"/>
        </w:rPr>
        <w:t xml:space="preserve"> images</w:t>
      </w:r>
    </w:p>
    <w:p w14:paraId="3CCB91A2" w14:textId="77777777" w:rsidR="00D76607" w:rsidRPr="005A690B" w:rsidRDefault="00D76607" w:rsidP="008E4E98">
      <w:pPr>
        <w:pStyle w:val="ListParagraph"/>
        <w:numPr>
          <w:ilvl w:val="0"/>
          <w:numId w:val="17"/>
        </w:numPr>
        <w:ind w:left="1080"/>
        <w:rPr>
          <w:rFonts w:cstheme="minorHAnsi"/>
        </w:rPr>
      </w:pPr>
      <w:r w:rsidRPr="005A690B">
        <w:rPr>
          <w:rFonts w:cstheme="minorHAnsi"/>
        </w:rPr>
        <w:t>Rendered objects in each test case should stay within the following boundaries:</w:t>
      </w:r>
    </w:p>
    <w:p w14:paraId="689EDABA" w14:textId="77777777" w:rsidR="00D76607" w:rsidRPr="005A690B" w:rsidRDefault="00D76607" w:rsidP="000C75E7">
      <w:pPr>
        <w:pStyle w:val="ListParagraph"/>
        <w:ind w:left="1080"/>
        <w:rPr>
          <w:rFonts w:cstheme="minorHAnsi"/>
        </w:rPr>
      </w:pPr>
      <w:r w:rsidRPr="005A690B">
        <w:rPr>
          <w:rFonts w:cstheme="minorHAnsi"/>
        </w:rPr>
        <w:tab/>
      </w:r>
      <w:proofErr w:type="gramStart"/>
      <w:r w:rsidRPr="005A690B">
        <w:rPr>
          <w:rFonts w:cstheme="minorHAnsi"/>
        </w:rPr>
        <w:t>printable-box</w:t>
      </w:r>
      <w:proofErr w:type="gramEnd"/>
      <w:r w:rsidRPr="005A690B">
        <w:rPr>
          <w:rFonts w:cstheme="minorHAnsi"/>
        </w:rPr>
        <w:t>="(35000.0,35000.0,35000.0) (200000.0,200000.0,200000.0)"</w:t>
      </w:r>
    </w:p>
    <w:p w14:paraId="3A5DDE76" w14:textId="77777777" w:rsidR="00DB626C" w:rsidRPr="005A690B" w:rsidRDefault="00DB626C" w:rsidP="008E4E98">
      <w:pPr>
        <w:pStyle w:val="ListParagraph"/>
        <w:numPr>
          <w:ilvl w:val="0"/>
          <w:numId w:val="17"/>
        </w:numPr>
        <w:ind w:left="1080"/>
        <w:rPr>
          <w:rFonts w:cstheme="minorHAnsi"/>
        </w:rPr>
      </w:pPr>
      <w:r w:rsidRPr="005A690B">
        <w:rPr>
          <w:rFonts w:cstheme="minorHAnsi"/>
        </w:rPr>
        <w:t>Encrypted content in test file will use typical naming conventions followed by a postfix of “_encrypted” on the root portion of the file name. Example: “3dmodel_</w:t>
      </w:r>
      <w:proofErr w:type="gramStart"/>
      <w:r w:rsidRPr="005A690B">
        <w:rPr>
          <w:rFonts w:cstheme="minorHAnsi"/>
        </w:rPr>
        <w:t>encrypted.model</w:t>
      </w:r>
      <w:proofErr w:type="gramEnd"/>
      <w:r w:rsidRPr="005A690B">
        <w:rPr>
          <w:rFonts w:cstheme="minorHAnsi"/>
        </w:rPr>
        <w:t>”</w:t>
      </w:r>
    </w:p>
    <w:p w14:paraId="3139FA79" w14:textId="324ACDE9" w:rsidR="00D76607" w:rsidRPr="005A690B" w:rsidRDefault="00D76607" w:rsidP="008E4E98">
      <w:pPr>
        <w:pStyle w:val="ListParagraph"/>
        <w:numPr>
          <w:ilvl w:val="0"/>
          <w:numId w:val="17"/>
        </w:numPr>
        <w:ind w:left="1080"/>
        <w:rPr>
          <w:rFonts w:cstheme="minorHAnsi"/>
        </w:rPr>
      </w:pPr>
      <w:r w:rsidRPr="005A690B">
        <w:rPr>
          <w:rFonts w:cstheme="minorHAnsi"/>
        </w:rPr>
        <w:t xml:space="preserve">Test </w:t>
      </w:r>
      <w:r w:rsidR="00DB626C">
        <w:rPr>
          <w:rFonts w:cstheme="minorHAnsi"/>
        </w:rPr>
        <w:t>packages</w:t>
      </w:r>
      <w:r w:rsidRPr="005A690B">
        <w:rPr>
          <w:rFonts w:cstheme="minorHAnsi"/>
        </w:rPr>
        <w:t xml:space="preserve"> will include a Metadata directory tree with </w:t>
      </w:r>
      <w:proofErr w:type="gramStart"/>
      <w:r w:rsidRPr="005A690B">
        <w:rPr>
          <w:rFonts w:cstheme="minorHAnsi"/>
        </w:rPr>
        <w:t>unencrypted  version</w:t>
      </w:r>
      <w:r w:rsidR="00DB626C">
        <w:rPr>
          <w:rFonts w:cstheme="minorHAnsi"/>
        </w:rPr>
        <w:t>s</w:t>
      </w:r>
      <w:proofErr w:type="gramEnd"/>
      <w:r w:rsidRPr="005A690B">
        <w:rPr>
          <w:rFonts w:cstheme="minorHAnsi"/>
        </w:rPr>
        <w:t xml:space="preserve"> of </w:t>
      </w:r>
      <w:r w:rsidR="00DB626C">
        <w:rPr>
          <w:rFonts w:cstheme="minorHAnsi"/>
        </w:rPr>
        <w:t>encrypted parts that the consumer under test  has access rights to decrypt</w:t>
      </w:r>
      <w:r w:rsidRPr="005A690B">
        <w:rPr>
          <w:rFonts w:cstheme="minorHAnsi"/>
        </w:rPr>
        <w:t xml:space="preserve">. </w:t>
      </w:r>
      <w:r w:rsidR="00DB626C">
        <w:rPr>
          <w:rFonts w:cstheme="minorHAnsi"/>
        </w:rPr>
        <w:t>Metadata file</w:t>
      </w:r>
      <w:r w:rsidRPr="005A690B">
        <w:rPr>
          <w:rFonts w:cstheme="minorHAnsi"/>
        </w:rPr>
        <w:t xml:space="preserve"> naming will </w:t>
      </w:r>
      <w:r w:rsidR="00DB626C">
        <w:rPr>
          <w:rFonts w:cstheme="minorHAnsi"/>
        </w:rPr>
        <w:t xml:space="preserve">use a “_decrypted” postfix on the name of the encrypted content part. Example: </w:t>
      </w:r>
      <w:r w:rsidR="00DB626C" w:rsidRPr="005A690B">
        <w:rPr>
          <w:rFonts w:cstheme="minorHAnsi"/>
        </w:rPr>
        <w:t>3dmodel_</w:t>
      </w:r>
      <w:proofErr w:type="gramStart"/>
      <w:r w:rsidR="00DB626C" w:rsidRPr="005A690B">
        <w:rPr>
          <w:rFonts w:cstheme="minorHAnsi"/>
        </w:rPr>
        <w:t>encrypted.model</w:t>
      </w:r>
      <w:proofErr w:type="gramEnd"/>
      <w:r w:rsidR="00DB626C">
        <w:rPr>
          <w:rFonts w:cstheme="minorHAnsi"/>
        </w:rPr>
        <w:t>_decrypted</w:t>
      </w:r>
    </w:p>
    <w:p w14:paraId="16AED569" w14:textId="34B9C140" w:rsidR="00D76607" w:rsidRPr="005A690B" w:rsidRDefault="00DB626C" w:rsidP="008E4E98">
      <w:pPr>
        <w:pStyle w:val="ListParagraph"/>
        <w:numPr>
          <w:ilvl w:val="0"/>
          <w:numId w:val="17"/>
        </w:numPr>
        <w:ind w:left="1080"/>
        <w:rPr>
          <w:rFonts w:cstheme="minorHAnsi"/>
          <w:b/>
          <w:bCs/>
        </w:rPr>
      </w:pPr>
      <w:r>
        <w:rPr>
          <w:rFonts w:cstheme="minorHAnsi"/>
        </w:rPr>
        <w:t>Unless specified otherwise, t</w:t>
      </w:r>
      <w:r w:rsidR="00D76607" w:rsidRPr="005A690B">
        <w:rPr>
          <w:rFonts w:cstheme="minorHAnsi"/>
        </w:rPr>
        <w:t xml:space="preserve">here will be at least one consumer defined in </w:t>
      </w:r>
      <w:r>
        <w:rPr>
          <w:rFonts w:cstheme="minorHAnsi"/>
        </w:rPr>
        <w:t xml:space="preserve">the keystore for </w:t>
      </w:r>
      <w:r w:rsidR="00D76607" w:rsidRPr="005A690B">
        <w:rPr>
          <w:rFonts w:cstheme="minorHAnsi"/>
        </w:rPr>
        <w:t xml:space="preserve">each test </w:t>
      </w:r>
      <w:bookmarkStart w:id="61" w:name="_Hlk57213686"/>
      <w:r>
        <w:rPr>
          <w:rFonts w:cstheme="minorHAnsi"/>
        </w:rPr>
        <w:t>package</w:t>
      </w:r>
    </w:p>
    <w:bookmarkEnd w:id="61"/>
    <w:p w14:paraId="4C3DD797" w14:textId="48CD48C3" w:rsidR="00D76607" w:rsidRPr="005A690B" w:rsidRDefault="00EC6513" w:rsidP="008E4E98">
      <w:pPr>
        <w:pStyle w:val="ListParagraph"/>
        <w:numPr>
          <w:ilvl w:val="0"/>
          <w:numId w:val="17"/>
        </w:numPr>
        <w:ind w:left="1080"/>
        <w:rPr>
          <w:rFonts w:cstheme="minorHAnsi"/>
        </w:rPr>
      </w:pPr>
      <w:r>
        <w:rPr>
          <w:rFonts w:cstheme="minorHAnsi"/>
        </w:rPr>
        <w:lastRenderedPageBreak/>
        <w:t>Unless noted otherwise, t</w:t>
      </w:r>
      <w:r w:rsidR="00D76607">
        <w:rPr>
          <w:rFonts w:cstheme="minorHAnsi"/>
        </w:rPr>
        <w:t>est cases will have a</w:t>
      </w:r>
      <w:r w:rsidR="00D76607" w:rsidRPr="005A690B">
        <w:rPr>
          <w:rFonts w:cstheme="minorHAnsi"/>
        </w:rPr>
        <w:t xml:space="preserve"> KEK wrapped CEK always appear in the </w:t>
      </w:r>
      <w:proofErr w:type="spellStart"/>
      <w:r w:rsidR="00D76607" w:rsidRPr="005A690B">
        <w:rPr>
          <w:rFonts w:cstheme="minorHAnsi"/>
        </w:rPr>
        <w:t>accessright</w:t>
      </w:r>
      <w:proofErr w:type="spellEnd"/>
      <w:r w:rsidR="00D76607" w:rsidRPr="005A690B">
        <w:rPr>
          <w:rFonts w:cstheme="minorHAnsi"/>
        </w:rPr>
        <w:t xml:space="preserve"> element of the test file even though the </w:t>
      </w:r>
      <w:r w:rsidR="00D76607">
        <w:rPr>
          <w:rFonts w:cstheme="minorHAnsi"/>
        </w:rPr>
        <w:t>CEK</w:t>
      </w:r>
      <w:r w:rsidR="00D76607" w:rsidRPr="005A690B">
        <w:rPr>
          <w:rFonts w:cstheme="minorHAnsi"/>
        </w:rPr>
        <w:t xml:space="preserve"> could be communicated out of band. </w:t>
      </w:r>
    </w:p>
    <w:p w14:paraId="7B848967" w14:textId="7D985A86" w:rsidR="00D76607" w:rsidRPr="005C36A1" w:rsidRDefault="00D76607" w:rsidP="008E4E98">
      <w:pPr>
        <w:pStyle w:val="ListParagraph"/>
        <w:numPr>
          <w:ilvl w:val="0"/>
          <w:numId w:val="17"/>
        </w:numPr>
        <w:ind w:left="1080"/>
        <w:rPr>
          <w:rFonts w:cstheme="minorHAnsi"/>
        </w:rPr>
      </w:pPr>
      <w:r w:rsidRPr="005C36A1">
        <w:rPr>
          <w:rFonts w:cstheme="minorHAnsi"/>
        </w:rPr>
        <w:t xml:space="preserve">Model parts may reference encrypted content for which the consumer does not have permission to access. It is assumed that the </w:t>
      </w:r>
      <w:r w:rsidR="005C36A1" w:rsidRPr="005C36A1">
        <w:rPr>
          <w:rFonts w:cstheme="minorHAnsi"/>
        </w:rPr>
        <w:t xml:space="preserve">printers will reject these packages while editors </w:t>
      </w:r>
      <w:proofErr w:type="gramStart"/>
      <w:r w:rsidR="00B931C0">
        <w:rPr>
          <w:rFonts w:cstheme="minorHAnsi"/>
        </w:rPr>
        <w:t>may</w:t>
      </w:r>
      <w:r w:rsidR="005C36A1" w:rsidRPr="005C36A1">
        <w:rPr>
          <w:rFonts w:cstheme="minorHAnsi"/>
        </w:rPr>
        <w:t xml:space="preserve"> </w:t>
      </w:r>
      <w:r w:rsidRPr="005C36A1">
        <w:rPr>
          <w:rFonts w:cstheme="minorHAnsi"/>
        </w:rPr>
        <w:t xml:space="preserve"> gracefully</w:t>
      </w:r>
      <w:proofErr w:type="gramEnd"/>
      <w:r w:rsidRPr="005C36A1">
        <w:rPr>
          <w:rFonts w:cstheme="minorHAnsi"/>
        </w:rPr>
        <w:t xml:space="preserve"> ignore content it can’t decrypt</w:t>
      </w:r>
      <w:r w:rsidR="005C36A1" w:rsidRPr="005C36A1">
        <w:rPr>
          <w:rFonts w:cstheme="minorHAnsi"/>
        </w:rPr>
        <w:t xml:space="preserve">. Test cases with encrypted content without access rights for the </w:t>
      </w:r>
      <w:r w:rsidR="00EC6513">
        <w:rPr>
          <w:rFonts w:cstheme="minorHAnsi"/>
        </w:rPr>
        <w:t xml:space="preserve">test </w:t>
      </w:r>
      <w:r w:rsidR="005C36A1" w:rsidRPr="005C36A1">
        <w:rPr>
          <w:rFonts w:cstheme="minorHAnsi"/>
        </w:rPr>
        <w:t xml:space="preserve">consumer to decrypt will be considered negative test cases but will be grouped such that editors can use them to test their ability to gracefully ignore content they cannot </w:t>
      </w:r>
      <w:r w:rsidR="00B931C0" w:rsidRPr="005C36A1">
        <w:rPr>
          <w:rFonts w:cstheme="minorHAnsi"/>
        </w:rPr>
        <w:t>decrypt</w:t>
      </w:r>
      <w:r w:rsidR="00EC6513">
        <w:rPr>
          <w:rFonts w:cstheme="minorHAnsi"/>
        </w:rPr>
        <w:t>.</w:t>
      </w:r>
    </w:p>
    <w:p w14:paraId="2698348C" w14:textId="58D5CADA" w:rsidR="00D76607" w:rsidRDefault="00D76607" w:rsidP="008E4E98">
      <w:pPr>
        <w:pStyle w:val="ListParagraph"/>
        <w:numPr>
          <w:ilvl w:val="0"/>
          <w:numId w:val="17"/>
        </w:numPr>
        <w:ind w:left="1080"/>
        <w:rPr>
          <w:rFonts w:cstheme="minorHAnsi"/>
        </w:rPr>
      </w:pPr>
      <w:r>
        <w:rPr>
          <w:rFonts w:cstheme="minorHAnsi"/>
        </w:rPr>
        <w:t>All test cases will include a must</w:t>
      </w:r>
      <w:r w:rsidR="00EC6513">
        <w:rPr>
          <w:rFonts w:cstheme="minorHAnsi"/>
        </w:rPr>
        <w:t xml:space="preserve"> </w:t>
      </w:r>
      <w:r>
        <w:rPr>
          <w:rFonts w:cstheme="minorHAnsi"/>
        </w:rPr>
        <w:t xml:space="preserve">preserve relationship for the keystore in the root </w:t>
      </w:r>
      <w:r w:rsidR="005C36A1">
        <w:rPr>
          <w:rFonts w:cstheme="minorHAnsi"/>
        </w:rPr>
        <w:t>.</w:t>
      </w:r>
      <w:proofErr w:type="spellStart"/>
      <w:r>
        <w:rPr>
          <w:rFonts w:cstheme="minorHAnsi"/>
        </w:rPr>
        <w:t>rels</w:t>
      </w:r>
      <w:proofErr w:type="spellEnd"/>
      <w:r>
        <w:rPr>
          <w:rFonts w:cstheme="minorHAnsi"/>
        </w:rPr>
        <w:t xml:space="preserve"> file</w:t>
      </w:r>
    </w:p>
    <w:p w14:paraId="718F9690" w14:textId="5C001637" w:rsidR="00D76607" w:rsidRPr="005A690B" w:rsidRDefault="00D76607" w:rsidP="008E4E98">
      <w:pPr>
        <w:pStyle w:val="ListParagraph"/>
        <w:numPr>
          <w:ilvl w:val="0"/>
          <w:numId w:val="17"/>
        </w:numPr>
        <w:ind w:left="1080"/>
        <w:rPr>
          <w:rFonts w:cstheme="minorHAnsi"/>
        </w:rPr>
      </w:pPr>
      <w:r w:rsidRPr="005A690B">
        <w:rPr>
          <w:rFonts w:cstheme="minorHAnsi"/>
        </w:rPr>
        <w:t xml:space="preserve">It is assumed that </w:t>
      </w:r>
      <w:r>
        <w:rPr>
          <w:rFonts w:cstheme="minorHAnsi"/>
        </w:rPr>
        <w:t xml:space="preserve">the test </w:t>
      </w:r>
      <w:r w:rsidRPr="005A690B">
        <w:rPr>
          <w:rFonts w:cstheme="minorHAnsi"/>
        </w:rPr>
        <w:t xml:space="preserve">consumer will only have one </w:t>
      </w:r>
      <w:r>
        <w:rPr>
          <w:rFonts w:cstheme="minorHAnsi"/>
        </w:rPr>
        <w:t xml:space="preserve">usable </w:t>
      </w:r>
      <w:r w:rsidRPr="005A690B">
        <w:rPr>
          <w:rFonts w:cstheme="minorHAnsi"/>
        </w:rPr>
        <w:t>decryption key</w:t>
      </w:r>
      <w:r>
        <w:rPr>
          <w:rFonts w:cstheme="minorHAnsi"/>
        </w:rPr>
        <w:t xml:space="preserve"> (</w:t>
      </w:r>
      <w:r w:rsidRPr="005A690B">
        <w:rPr>
          <w:rFonts w:cstheme="minorHAnsi"/>
        </w:rPr>
        <w:t>test3mfkek01</w:t>
      </w:r>
      <w:r>
        <w:rPr>
          <w:rFonts w:cstheme="minorHAnsi"/>
        </w:rPr>
        <w:t xml:space="preserve">), although </w:t>
      </w:r>
      <w:r w:rsidR="005C36A1">
        <w:rPr>
          <w:rFonts w:cstheme="minorHAnsi"/>
        </w:rPr>
        <w:t xml:space="preserve">negative </w:t>
      </w:r>
      <w:r>
        <w:rPr>
          <w:rFonts w:cstheme="minorHAnsi"/>
        </w:rPr>
        <w:t xml:space="preserve">test cases may present the test consumer with alternate </w:t>
      </w:r>
      <w:proofErr w:type="spellStart"/>
      <w:r>
        <w:rPr>
          <w:rFonts w:cstheme="minorHAnsi"/>
        </w:rPr>
        <w:t>keyid</w:t>
      </w:r>
      <w:proofErr w:type="spellEnd"/>
      <w:r>
        <w:rPr>
          <w:rFonts w:cstheme="minorHAnsi"/>
        </w:rPr>
        <w:t xml:space="preserve"> values </w:t>
      </w:r>
    </w:p>
    <w:p w14:paraId="2C8FFE49" w14:textId="77777777" w:rsidR="00D76607" w:rsidRPr="00BB7782" w:rsidRDefault="00D76607" w:rsidP="008E4E98">
      <w:pPr>
        <w:pStyle w:val="ListParagraph"/>
        <w:numPr>
          <w:ilvl w:val="0"/>
          <w:numId w:val="17"/>
        </w:numPr>
        <w:ind w:left="1080"/>
        <w:rPr>
          <w:rFonts w:cstheme="minorHAnsi"/>
        </w:rPr>
      </w:pPr>
      <w:r w:rsidRPr="005A690B">
        <w:rPr>
          <w:rFonts w:cstheme="minorHAnsi"/>
        </w:rPr>
        <w:t xml:space="preserve">Only the required </w:t>
      </w:r>
      <w:r>
        <w:rPr>
          <w:rFonts w:cstheme="minorHAnsi"/>
        </w:rPr>
        <w:t>symmetric</w:t>
      </w:r>
      <w:r w:rsidRPr="005A690B">
        <w:rPr>
          <w:rFonts w:cstheme="minorHAnsi"/>
        </w:rPr>
        <w:t xml:space="preserve"> (</w:t>
      </w:r>
      <w:r w:rsidRPr="005A690B">
        <w:rPr>
          <w:rFonts w:cstheme="minorHAnsi"/>
          <w:color w:val="24292E"/>
          <w:shd w:val="clear" w:color="auto" w:fill="FFFFFF"/>
        </w:rPr>
        <w:t xml:space="preserve">AES256-GCM) and </w:t>
      </w:r>
      <w:r>
        <w:rPr>
          <w:rFonts w:cstheme="minorHAnsi"/>
          <w:color w:val="24292E"/>
          <w:shd w:val="clear" w:color="auto" w:fill="FFFFFF"/>
        </w:rPr>
        <w:t>a</w:t>
      </w:r>
      <w:r w:rsidRPr="005A690B">
        <w:rPr>
          <w:rFonts w:cstheme="minorHAnsi"/>
          <w:color w:val="24292E"/>
          <w:shd w:val="clear" w:color="auto" w:fill="FFFFFF"/>
        </w:rPr>
        <w:t>symmetric (RSA2048 OAEP) encryption algorithm</w:t>
      </w:r>
      <w:r>
        <w:rPr>
          <w:rFonts w:cstheme="minorHAnsi"/>
          <w:color w:val="24292E"/>
          <w:shd w:val="clear" w:color="auto" w:fill="FFFFFF"/>
        </w:rPr>
        <w:t>s</w:t>
      </w:r>
      <w:r w:rsidRPr="005A690B">
        <w:rPr>
          <w:rFonts w:cstheme="minorHAnsi"/>
          <w:color w:val="24292E"/>
          <w:shd w:val="clear" w:color="auto" w:fill="FFFFFF"/>
        </w:rPr>
        <w:t xml:space="preserve"> will be used for test cases</w:t>
      </w:r>
      <w:r>
        <w:rPr>
          <w:rFonts w:cstheme="minorHAnsi"/>
          <w:color w:val="24292E"/>
          <w:shd w:val="clear" w:color="auto" w:fill="FFFFFF"/>
        </w:rPr>
        <w:t>, although the secure content specification allows for other encryption schemes</w:t>
      </w:r>
    </w:p>
    <w:p w14:paraId="2B1B069F" w14:textId="2CC8264A" w:rsidR="00D76607" w:rsidRPr="00DD1027" w:rsidRDefault="00D76607" w:rsidP="008E4E98">
      <w:pPr>
        <w:pStyle w:val="ListParagraph"/>
        <w:numPr>
          <w:ilvl w:val="0"/>
          <w:numId w:val="17"/>
        </w:numPr>
        <w:ind w:left="1080"/>
        <w:rPr>
          <w:rFonts w:cstheme="minorHAnsi"/>
        </w:rPr>
      </w:pPr>
      <w:r>
        <w:rPr>
          <w:rFonts w:cstheme="minorHAnsi"/>
          <w:color w:val="24292E"/>
          <w:shd w:val="clear" w:color="auto" w:fill="FFFFFF"/>
        </w:rPr>
        <w:t xml:space="preserve">Test cases that do not otherwise specify compression or hash algorithm, will </w:t>
      </w:r>
      <w:r w:rsidR="00173A18">
        <w:rPr>
          <w:rFonts w:cstheme="minorHAnsi"/>
          <w:color w:val="24292E"/>
          <w:shd w:val="clear" w:color="auto" w:fill="FFFFFF"/>
        </w:rPr>
        <w:t xml:space="preserve">use a random selection of </w:t>
      </w:r>
      <w:r>
        <w:rPr>
          <w:rFonts w:cstheme="minorHAnsi"/>
          <w:color w:val="24292E"/>
          <w:shd w:val="clear" w:color="auto" w:fill="FFFFFF"/>
        </w:rPr>
        <w:t>SHA1 or SHA256</w:t>
      </w:r>
      <w:r w:rsidR="00173A18">
        <w:rPr>
          <w:rFonts w:cstheme="minorHAnsi"/>
          <w:color w:val="24292E"/>
          <w:shd w:val="clear" w:color="auto" w:fill="FFFFFF"/>
        </w:rPr>
        <w:t xml:space="preserve"> hash functions</w:t>
      </w:r>
      <w:r>
        <w:rPr>
          <w:rFonts w:cstheme="minorHAnsi"/>
          <w:color w:val="24292E"/>
          <w:shd w:val="clear" w:color="auto" w:fill="FFFFFF"/>
        </w:rPr>
        <w:t>, and compressed or uncompressed content.</w:t>
      </w:r>
    </w:p>
    <w:p w14:paraId="2A0A8B53" w14:textId="6978C63C" w:rsidR="00D76607" w:rsidRPr="005A690B" w:rsidRDefault="00D76607" w:rsidP="008E4E98">
      <w:pPr>
        <w:pStyle w:val="ListParagraph"/>
        <w:numPr>
          <w:ilvl w:val="0"/>
          <w:numId w:val="17"/>
        </w:numPr>
        <w:ind w:left="1080"/>
        <w:rPr>
          <w:rFonts w:cstheme="minorHAnsi"/>
        </w:rPr>
      </w:pPr>
      <w:r>
        <w:rPr>
          <w:rFonts w:cstheme="minorHAnsi"/>
          <w:color w:val="24292E"/>
          <w:shd w:val="clear" w:color="auto" w:fill="FFFFFF"/>
        </w:rPr>
        <w:t xml:space="preserve">The public key will be included in the </w:t>
      </w:r>
      <w:proofErr w:type="spellStart"/>
      <w:r>
        <w:rPr>
          <w:rFonts w:cstheme="minorHAnsi"/>
          <w:color w:val="24292E"/>
          <w:shd w:val="clear" w:color="auto" w:fill="FFFFFF"/>
        </w:rPr>
        <w:t>keyvalue</w:t>
      </w:r>
      <w:proofErr w:type="spellEnd"/>
      <w:r>
        <w:rPr>
          <w:rFonts w:cstheme="minorHAnsi"/>
          <w:color w:val="24292E"/>
          <w:shd w:val="clear" w:color="auto" w:fill="FFFFFF"/>
        </w:rPr>
        <w:t xml:space="preserve"> element unless otherwise specified</w:t>
      </w:r>
    </w:p>
    <w:p w14:paraId="718FB309" w14:textId="23AB1B97" w:rsidR="00D76607" w:rsidRPr="002C2016" w:rsidRDefault="00D76607" w:rsidP="008E4E98">
      <w:pPr>
        <w:pStyle w:val="ListParagraph"/>
        <w:numPr>
          <w:ilvl w:val="0"/>
          <w:numId w:val="17"/>
        </w:numPr>
        <w:ind w:left="1080"/>
        <w:rPr>
          <w:rFonts w:cstheme="minorHAnsi"/>
        </w:rPr>
      </w:pPr>
      <w:r w:rsidRPr="005A690B">
        <w:rPr>
          <w:rFonts w:cstheme="minorHAnsi"/>
          <w:color w:val="24292E"/>
          <w:shd w:val="clear" w:color="auto" w:fill="FFFFFF"/>
        </w:rPr>
        <w:t xml:space="preserve">All test cases will use a </w:t>
      </w:r>
      <w:proofErr w:type="gramStart"/>
      <w:r w:rsidRPr="005A690B">
        <w:rPr>
          <w:rFonts w:cstheme="minorHAnsi"/>
          <w:color w:val="24292E"/>
          <w:shd w:val="clear" w:color="auto" w:fill="FFFFFF"/>
        </w:rPr>
        <w:t>96 bit</w:t>
      </w:r>
      <w:proofErr w:type="gramEnd"/>
      <w:r w:rsidRPr="005A690B">
        <w:rPr>
          <w:rFonts w:cstheme="minorHAnsi"/>
          <w:color w:val="24292E"/>
          <w:shd w:val="clear" w:color="auto" w:fill="FFFFFF"/>
        </w:rPr>
        <w:t xml:space="preserve"> initialization vector</w:t>
      </w:r>
      <w:r>
        <w:rPr>
          <w:rFonts w:cstheme="minorHAnsi"/>
          <w:color w:val="24292E"/>
          <w:shd w:val="clear" w:color="auto" w:fill="FFFFFF"/>
        </w:rPr>
        <w:t>s</w:t>
      </w:r>
      <w:r w:rsidRPr="005A690B">
        <w:rPr>
          <w:rFonts w:cstheme="minorHAnsi"/>
          <w:color w:val="24292E"/>
          <w:shd w:val="clear" w:color="auto" w:fill="FFFFFF"/>
        </w:rPr>
        <w:t xml:space="preserve"> and 128 bit tag</w:t>
      </w:r>
      <w:r>
        <w:rPr>
          <w:rFonts w:cstheme="minorHAnsi"/>
          <w:color w:val="24292E"/>
          <w:shd w:val="clear" w:color="auto" w:fill="FFFFFF"/>
        </w:rPr>
        <w:t>s</w:t>
      </w:r>
      <w:r w:rsidRPr="005A690B">
        <w:rPr>
          <w:rFonts w:cstheme="minorHAnsi"/>
          <w:color w:val="24292E"/>
          <w:shd w:val="clear" w:color="auto" w:fill="FFFFFF"/>
        </w:rPr>
        <w:t xml:space="preserve">, although other lengths </w:t>
      </w:r>
      <w:r w:rsidR="00173A18">
        <w:rPr>
          <w:rFonts w:cstheme="minorHAnsi"/>
          <w:color w:val="24292E"/>
          <w:shd w:val="clear" w:color="auto" w:fill="FFFFFF"/>
        </w:rPr>
        <w:t>are</w:t>
      </w:r>
      <w:r w:rsidRPr="005A690B">
        <w:rPr>
          <w:rFonts w:cstheme="minorHAnsi"/>
          <w:color w:val="24292E"/>
          <w:shd w:val="clear" w:color="auto" w:fill="FFFFFF"/>
        </w:rPr>
        <w:t xml:space="preserve"> allowed by the </w:t>
      </w:r>
      <w:r w:rsidR="00284BC3">
        <w:rPr>
          <w:rFonts w:cstheme="minorHAnsi"/>
          <w:color w:val="24292E"/>
          <w:shd w:val="clear" w:color="auto" w:fill="FFFFFF"/>
        </w:rPr>
        <w:t xml:space="preserve">secure content </w:t>
      </w:r>
      <w:r w:rsidRPr="005A690B">
        <w:rPr>
          <w:rFonts w:cstheme="minorHAnsi"/>
          <w:color w:val="24292E"/>
          <w:shd w:val="clear" w:color="auto" w:fill="FFFFFF"/>
        </w:rPr>
        <w:t>specification.</w:t>
      </w:r>
    </w:p>
    <w:p w14:paraId="30D44FD7" w14:textId="30F1C8B7" w:rsidR="00D76607" w:rsidRDefault="00173A18" w:rsidP="008E4E98">
      <w:pPr>
        <w:pStyle w:val="ListParagraph"/>
        <w:numPr>
          <w:ilvl w:val="0"/>
          <w:numId w:val="17"/>
        </w:numPr>
        <w:ind w:left="1080"/>
        <w:rPr>
          <w:rFonts w:cstheme="minorHAnsi"/>
        </w:rPr>
      </w:pPr>
      <w:r>
        <w:rPr>
          <w:rFonts w:cstheme="minorHAnsi"/>
        </w:rPr>
        <w:t>U</w:t>
      </w:r>
      <w:r w:rsidR="00D76607">
        <w:rPr>
          <w:rFonts w:cstheme="minorHAnsi"/>
        </w:rPr>
        <w:t>nique secret key</w:t>
      </w:r>
      <w:r>
        <w:rPr>
          <w:rFonts w:cstheme="minorHAnsi"/>
        </w:rPr>
        <w:t xml:space="preserve">s, initialization vectors, and </w:t>
      </w:r>
      <w:proofErr w:type="spellStart"/>
      <w:r>
        <w:rPr>
          <w:rFonts w:cstheme="minorHAnsi"/>
        </w:rPr>
        <w:t>aad</w:t>
      </w:r>
      <w:proofErr w:type="spellEnd"/>
      <w:r>
        <w:rPr>
          <w:rFonts w:cstheme="minorHAnsi"/>
        </w:rPr>
        <w:t xml:space="preserve"> (if any) </w:t>
      </w:r>
      <w:r w:rsidR="00D76607">
        <w:rPr>
          <w:rFonts w:cstheme="minorHAnsi"/>
        </w:rPr>
        <w:t xml:space="preserve">will be used </w:t>
      </w:r>
      <w:r>
        <w:rPr>
          <w:rFonts w:cstheme="minorHAnsi"/>
        </w:rPr>
        <w:t>for the symmetric encryption of content across all test cases in the test suite.</w:t>
      </w:r>
      <w:r w:rsidR="00D76607">
        <w:rPr>
          <w:rFonts w:cstheme="minorHAnsi"/>
        </w:rPr>
        <w:t xml:space="preserve"> </w:t>
      </w:r>
    </w:p>
    <w:p w14:paraId="2E07AD06" w14:textId="77777777" w:rsidR="00D76607" w:rsidRPr="006441AC" w:rsidRDefault="00D76607" w:rsidP="008E4E98">
      <w:pPr>
        <w:pStyle w:val="ListParagraph"/>
        <w:numPr>
          <w:ilvl w:val="0"/>
          <w:numId w:val="17"/>
        </w:numPr>
        <w:ind w:left="1080"/>
        <w:rPr>
          <w:rFonts w:cstheme="minorHAnsi"/>
        </w:rPr>
      </w:pPr>
      <w:r>
        <w:rPr>
          <w:rFonts w:cstheme="minorHAnsi"/>
          <w:color w:val="24292E"/>
          <w:shd w:val="clear" w:color="auto" w:fill="FFFFFF"/>
        </w:rPr>
        <w:t xml:space="preserve">Unless otherwise stated, test cases will have a single </w:t>
      </w:r>
      <w:proofErr w:type="spellStart"/>
      <w:r>
        <w:rPr>
          <w:rFonts w:cstheme="minorHAnsi"/>
          <w:color w:val="24292E"/>
          <w:shd w:val="clear" w:color="auto" w:fill="FFFFFF"/>
        </w:rPr>
        <w:t>resourcedatagroup</w:t>
      </w:r>
      <w:proofErr w:type="spellEnd"/>
      <w:r>
        <w:rPr>
          <w:rFonts w:cstheme="minorHAnsi"/>
          <w:color w:val="24292E"/>
          <w:shd w:val="clear" w:color="auto" w:fill="FFFFFF"/>
        </w:rPr>
        <w:t xml:space="preserve"> object containing one </w:t>
      </w:r>
      <w:proofErr w:type="spellStart"/>
      <w:proofErr w:type="gramStart"/>
      <w:r>
        <w:rPr>
          <w:rFonts w:cstheme="minorHAnsi"/>
          <w:color w:val="24292E"/>
          <w:shd w:val="clear" w:color="auto" w:fill="FFFFFF"/>
        </w:rPr>
        <w:t>accessright</w:t>
      </w:r>
      <w:proofErr w:type="spellEnd"/>
      <w:r>
        <w:rPr>
          <w:rFonts w:cstheme="minorHAnsi"/>
          <w:color w:val="24292E"/>
          <w:shd w:val="clear" w:color="auto" w:fill="FFFFFF"/>
        </w:rPr>
        <w:t xml:space="preserve">  object</w:t>
      </w:r>
      <w:proofErr w:type="gramEnd"/>
      <w:r>
        <w:rPr>
          <w:rFonts w:cstheme="minorHAnsi"/>
          <w:color w:val="24292E"/>
          <w:shd w:val="clear" w:color="auto" w:fill="FFFFFF"/>
        </w:rPr>
        <w:t xml:space="preserve"> and one </w:t>
      </w:r>
      <w:proofErr w:type="spellStart"/>
      <w:r>
        <w:rPr>
          <w:rFonts w:cstheme="minorHAnsi"/>
          <w:color w:val="24292E"/>
          <w:shd w:val="clear" w:color="auto" w:fill="FFFFFF"/>
        </w:rPr>
        <w:t>resourcedata</w:t>
      </w:r>
      <w:proofErr w:type="spellEnd"/>
      <w:r>
        <w:rPr>
          <w:rFonts w:cstheme="minorHAnsi"/>
          <w:color w:val="24292E"/>
          <w:shd w:val="clear" w:color="auto" w:fill="FFFFFF"/>
        </w:rPr>
        <w:t xml:space="preserve"> object</w:t>
      </w:r>
    </w:p>
    <w:p w14:paraId="778582D6" w14:textId="77777777" w:rsidR="00D76607" w:rsidRPr="005A690B" w:rsidRDefault="00D76607" w:rsidP="008E4E98">
      <w:pPr>
        <w:pStyle w:val="ListParagraph"/>
        <w:numPr>
          <w:ilvl w:val="0"/>
          <w:numId w:val="17"/>
        </w:numPr>
        <w:ind w:left="1080"/>
        <w:rPr>
          <w:rFonts w:cstheme="minorHAnsi"/>
        </w:rPr>
      </w:pPr>
      <w:r>
        <w:rPr>
          <w:rFonts w:cstheme="minorHAnsi"/>
          <w:color w:val="24292E"/>
          <w:shd w:val="clear" w:color="auto" w:fill="FFFFFF"/>
        </w:rPr>
        <w:t xml:space="preserve">The following </w:t>
      </w:r>
      <w:proofErr w:type="spellStart"/>
      <w:r>
        <w:rPr>
          <w:rFonts w:cstheme="minorHAnsi"/>
          <w:color w:val="24292E"/>
          <w:shd w:val="clear" w:color="auto" w:fill="FFFFFF"/>
        </w:rPr>
        <w:t>kekparam</w:t>
      </w:r>
      <w:proofErr w:type="spellEnd"/>
      <w:r>
        <w:rPr>
          <w:rFonts w:cstheme="minorHAnsi"/>
          <w:color w:val="24292E"/>
          <w:shd w:val="clear" w:color="auto" w:fill="FFFFFF"/>
        </w:rPr>
        <w:t xml:space="preserve"> attributes will be used for test cases</w:t>
      </w:r>
    </w:p>
    <w:p w14:paraId="57F94CC5" w14:textId="77777777" w:rsidR="00D76607" w:rsidRPr="005A690B" w:rsidRDefault="00D76607" w:rsidP="008E4E98">
      <w:pPr>
        <w:pStyle w:val="ListParagraph"/>
        <w:numPr>
          <w:ilvl w:val="1"/>
          <w:numId w:val="17"/>
        </w:numPr>
        <w:ind w:left="1800"/>
        <w:rPr>
          <w:rFonts w:cstheme="minorHAnsi"/>
        </w:rPr>
      </w:pPr>
      <w:r w:rsidRPr="005A690B">
        <w:rPr>
          <w:rFonts w:cstheme="minorHAnsi"/>
          <w:color w:val="24292E"/>
          <w:shd w:val="clear" w:color="auto" w:fill="FFFFFF"/>
        </w:rPr>
        <w:t>SHA256:</w:t>
      </w:r>
    </w:p>
    <w:p w14:paraId="1202F351" w14:textId="7777777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wrappingalgorithm</w:t>
      </w:r>
      <w:proofErr w:type="spellEnd"/>
      <w:r w:rsidRPr="005A690B">
        <w:rPr>
          <w:rFonts w:eastAsia="Times New Roman" w:cstheme="minorHAnsi"/>
          <w:color w:val="24292E"/>
        </w:rPr>
        <w:t>=</w:t>
      </w:r>
      <w:r w:rsidRPr="005A690B">
        <w:rPr>
          <w:rFonts w:eastAsia="Times New Roman" w:cstheme="minorHAnsi"/>
          <w:color w:val="032F62"/>
        </w:rPr>
        <w:t>"</w:t>
      </w:r>
      <w:r w:rsidRPr="00BB2719">
        <w:t xml:space="preserve"> </w:t>
      </w:r>
      <w:r w:rsidRPr="00BB2719">
        <w:rPr>
          <w:rFonts w:eastAsia="Times New Roman" w:cstheme="minorHAnsi"/>
          <w:color w:val="032F62"/>
        </w:rPr>
        <w:t>"http://www.w3.org/2009/xmlenc11#rsa-oaep"</w:t>
      </w:r>
    </w:p>
    <w:p w14:paraId="163D246C" w14:textId="7777777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mgfalgorithm</w:t>
      </w:r>
      <w:proofErr w:type="spellEnd"/>
      <w:r w:rsidRPr="005A690B">
        <w:rPr>
          <w:rFonts w:eastAsia="Times New Roman" w:cstheme="minorHAnsi"/>
          <w:color w:val="24292E"/>
        </w:rPr>
        <w:t>=</w:t>
      </w:r>
      <w:r w:rsidRPr="005A690B">
        <w:rPr>
          <w:rFonts w:eastAsia="Times New Roman" w:cstheme="minorHAnsi"/>
          <w:color w:val="032F62"/>
        </w:rPr>
        <w:t>"http://www.w3.org/2009/xmlenc11#mgf1sha256"</w:t>
      </w:r>
    </w:p>
    <w:p w14:paraId="42AB0D57" w14:textId="24DE034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digestmethod</w:t>
      </w:r>
      <w:proofErr w:type="spellEnd"/>
      <w:proofErr w:type="gramStart"/>
      <w:r w:rsidRPr="005A690B">
        <w:rPr>
          <w:rFonts w:eastAsia="Times New Roman" w:cstheme="minorHAnsi"/>
          <w:color w:val="24292E"/>
        </w:rPr>
        <w:t>=</w:t>
      </w:r>
      <w:r>
        <w:rPr>
          <w:rFonts w:eastAsia="Times New Roman" w:cstheme="minorHAnsi"/>
          <w:color w:val="24292E"/>
        </w:rPr>
        <w:t>”</w:t>
      </w:r>
      <w:r w:rsidR="00284BC3" w:rsidRPr="000C75E7">
        <w:t>http://www.w3.org/2001/04/xmlenc#sha256</w:t>
      </w:r>
      <w:proofErr w:type="gramEnd"/>
    </w:p>
    <w:p w14:paraId="372B8EBC"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SHA1 variation 1</w:t>
      </w:r>
    </w:p>
    <w:p w14:paraId="1D0F8AC1" w14:textId="77777777" w:rsidR="00D76607" w:rsidRPr="005A690B" w:rsidRDefault="00D76607" w:rsidP="008E4E98">
      <w:pPr>
        <w:pStyle w:val="HTMLPreformatted"/>
        <w:numPr>
          <w:ilvl w:val="2"/>
          <w:numId w:val="17"/>
        </w:numPr>
        <w:ind w:left="2520"/>
        <w:rPr>
          <w:rFonts w:asciiTheme="minorHAnsi" w:hAnsiTheme="minorHAnsi" w:cstheme="minorHAnsi"/>
          <w:color w:val="24292E"/>
          <w:sz w:val="22"/>
          <w:szCs w:val="22"/>
        </w:rPr>
      </w:pPr>
      <w:r w:rsidRPr="005A690B">
        <w:rPr>
          <w:rStyle w:val="pl-e"/>
          <w:rFonts w:asciiTheme="minorHAnsi" w:hAnsiTheme="minorHAnsi" w:cstheme="minorHAnsi"/>
          <w:color w:val="6F42C1"/>
          <w:sz w:val="22"/>
          <w:szCs w:val="22"/>
        </w:rPr>
        <w:t>wrappingalgorithm</w:t>
      </w:r>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5A690B">
        <w:rPr>
          <w:rStyle w:val="pl-s"/>
          <w:rFonts w:asciiTheme="minorHAnsi" w:hAnsiTheme="minorHAnsi" w:cstheme="minorHAnsi"/>
          <w:color w:val="032F62"/>
          <w:sz w:val="22"/>
          <w:szCs w:val="22"/>
        </w:rPr>
        <w:t>http://www.w3.org/2001/04/xmlenc#rsa-oaep-mgf1p</w:t>
      </w:r>
      <w:r>
        <w:rPr>
          <w:rStyle w:val="pl-s"/>
          <w:rFonts w:asciiTheme="minorHAnsi" w:hAnsiTheme="minorHAnsi" w:cstheme="minorHAnsi"/>
          <w:color w:val="032F62"/>
          <w:sz w:val="22"/>
          <w:szCs w:val="22"/>
        </w:rPr>
        <w:t>”</w:t>
      </w:r>
    </w:p>
    <w:p w14:paraId="784ADA63"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w:t>
      </w:r>
      <w:proofErr w:type="gramStart"/>
      <w:r w:rsidRPr="005A690B">
        <w:rPr>
          <w:rFonts w:eastAsia="Times New Roman" w:cstheme="minorHAnsi"/>
          <w:color w:val="24292E"/>
        </w:rPr>
        <w:t>1  variation</w:t>
      </w:r>
      <w:proofErr w:type="gramEnd"/>
      <w:r w:rsidRPr="005A690B">
        <w:rPr>
          <w:rFonts w:eastAsia="Times New Roman" w:cstheme="minorHAnsi"/>
          <w:color w:val="24292E"/>
        </w:rPr>
        <w:t xml:space="preserve"> 2 (assumes SHA1 </w:t>
      </w:r>
      <w:proofErr w:type="spellStart"/>
      <w:r w:rsidRPr="005A690B">
        <w:rPr>
          <w:rFonts w:eastAsia="Times New Roman" w:cstheme="minorHAnsi"/>
          <w:color w:val="24292E"/>
        </w:rPr>
        <w:t>mfg</w:t>
      </w:r>
      <w:proofErr w:type="spellEnd"/>
      <w:r w:rsidRPr="005A690B">
        <w:rPr>
          <w:rFonts w:eastAsia="Times New Roman" w:cstheme="minorHAnsi"/>
          <w:color w:val="24292E"/>
        </w:rPr>
        <w:t xml:space="preserve"> and digest)</w:t>
      </w:r>
    </w:p>
    <w:p w14:paraId="6AA904B8" w14:textId="77777777" w:rsidR="00D76607" w:rsidRPr="005A690B" w:rsidRDefault="00D76607" w:rsidP="008E4E98">
      <w:pPr>
        <w:pStyle w:val="HTMLPreformatted"/>
        <w:numPr>
          <w:ilvl w:val="2"/>
          <w:numId w:val="17"/>
        </w:numPr>
        <w:ind w:left="2520"/>
        <w:rPr>
          <w:rFonts w:asciiTheme="minorHAnsi" w:hAnsiTheme="minorHAnsi" w:cstheme="minorHAnsi"/>
          <w:color w:val="24292E"/>
          <w:sz w:val="22"/>
          <w:szCs w:val="22"/>
        </w:rPr>
      </w:pPr>
      <w:proofErr w:type="spellStart"/>
      <w:r w:rsidRPr="005A690B">
        <w:rPr>
          <w:rStyle w:val="pl-e"/>
          <w:rFonts w:asciiTheme="minorHAnsi" w:hAnsiTheme="minorHAnsi" w:cstheme="minorHAnsi"/>
          <w:color w:val="6F42C1"/>
          <w:sz w:val="22"/>
          <w:szCs w:val="22"/>
        </w:rPr>
        <w:t>wrappingalgorithm</w:t>
      </w:r>
      <w:proofErr w:type="spellEnd"/>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BB2719">
        <w:t xml:space="preserve"> </w:t>
      </w:r>
      <w:r w:rsidRPr="00BB2719">
        <w:rPr>
          <w:rStyle w:val="pl-s"/>
          <w:rFonts w:asciiTheme="minorHAnsi" w:hAnsiTheme="minorHAnsi" w:cstheme="minorHAnsi"/>
          <w:color w:val="032F62"/>
          <w:sz w:val="22"/>
          <w:szCs w:val="22"/>
        </w:rPr>
        <w:t>"http://www.w3.org/2009/xmlenc11#rsa-oaep"</w:t>
      </w:r>
      <w:r>
        <w:rPr>
          <w:rStyle w:val="pl-s"/>
          <w:rFonts w:asciiTheme="minorHAnsi" w:hAnsiTheme="minorHAnsi" w:cstheme="minorHAnsi"/>
          <w:color w:val="032F62"/>
          <w:sz w:val="22"/>
          <w:szCs w:val="22"/>
        </w:rPr>
        <w:t>”</w:t>
      </w:r>
    </w:p>
    <w:p w14:paraId="7126F150"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 xml:space="preserve"> SHA1 variation 3 (assumes sha1 digest)</w:t>
      </w:r>
    </w:p>
    <w:p w14:paraId="7E048E88" w14:textId="0F03D504"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proofErr w:type="spellStart"/>
      <w:r w:rsidRPr="005A690B">
        <w:rPr>
          <w:rStyle w:val="pl-e"/>
          <w:rFonts w:cstheme="minorHAnsi"/>
          <w:color w:val="6F42C1"/>
        </w:rPr>
        <w:t>wrappingalgorithm</w:t>
      </w:r>
      <w:proofErr w:type="spellEnd"/>
      <w:r w:rsidRPr="005A690B">
        <w:rPr>
          <w:rFonts w:cstheme="minorHAnsi"/>
          <w:color w:val="24292E"/>
        </w:rPr>
        <w:t>=</w:t>
      </w:r>
      <w:r w:rsidRPr="00BB2719">
        <w:rPr>
          <w:rStyle w:val="pl-s"/>
          <w:rFonts w:cstheme="minorHAnsi"/>
          <w:color w:val="032F62"/>
        </w:rPr>
        <w:t>"http://www.w3.org/2009/xmlenc11#rsa-oaep"</w:t>
      </w:r>
    </w:p>
    <w:p w14:paraId="0FDCFD02" w14:textId="28529364"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proofErr w:type="gramStart"/>
      <w:r w:rsidRPr="005A690B">
        <w:rPr>
          <w:rFonts w:eastAsia="Times New Roman" w:cstheme="minorHAnsi"/>
          <w:color w:val="6F42C1"/>
        </w:rPr>
        <w:t>mgfalgorithm</w:t>
      </w:r>
      <w:proofErr w:type="spellEnd"/>
      <w:r w:rsidRPr="005A690B">
        <w:rPr>
          <w:rFonts w:cstheme="minorHAnsi"/>
        </w:rPr>
        <w:t xml:space="preserve">  =</w:t>
      </w:r>
      <w:proofErr w:type="gramEnd"/>
      <w:r w:rsidRPr="005A690B">
        <w:rPr>
          <w:rFonts w:cstheme="minorHAnsi"/>
        </w:rPr>
        <w:t xml:space="preserve"> </w:t>
      </w:r>
      <w:r>
        <w:rPr>
          <w:rFonts w:cstheme="minorHAnsi"/>
        </w:rPr>
        <w:t>“</w:t>
      </w:r>
      <w:r w:rsidR="00284BC3" w:rsidRPr="000C75E7">
        <w:t>http://www.w3.org/2009/xmlenc11#mgf1sha1</w:t>
      </w:r>
      <w:r>
        <w:rPr>
          <w:rFonts w:cstheme="minorHAnsi"/>
          <w:shd w:val="clear" w:color="auto" w:fill="FFFFFF"/>
        </w:rPr>
        <w:t>”</w:t>
      </w:r>
    </w:p>
    <w:p w14:paraId="2BE2E41C" w14:textId="77777777" w:rsidR="00D76607"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Pr>
          <w:rFonts w:eastAsia="Times New Roman" w:cstheme="minorHAnsi"/>
          <w:color w:val="24292E"/>
        </w:rPr>
        <w:t>SHA1 variation 4</w:t>
      </w:r>
    </w:p>
    <w:p w14:paraId="3A55CA5B" w14:textId="7C0759AE"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proofErr w:type="spellStart"/>
      <w:r w:rsidRPr="005A690B">
        <w:rPr>
          <w:rStyle w:val="pl-e"/>
          <w:rFonts w:cstheme="minorHAnsi"/>
          <w:color w:val="6F42C1"/>
        </w:rPr>
        <w:t>wrappingalgorithm</w:t>
      </w:r>
      <w:proofErr w:type="spellEnd"/>
      <w:r w:rsidRPr="005A690B">
        <w:rPr>
          <w:rFonts w:cstheme="minorHAnsi"/>
          <w:color w:val="24292E"/>
        </w:rPr>
        <w:t>=</w:t>
      </w:r>
      <w:r w:rsidRPr="00BB2719">
        <w:rPr>
          <w:rStyle w:val="pl-s"/>
          <w:rFonts w:cstheme="minorHAnsi"/>
          <w:color w:val="032F62"/>
        </w:rPr>
        <w:t>"http://www.w3.org/2009/xmlenc11#rsa-oaep"</w:t>
      </w:r>
    </w:p>
    <w:p w14:paraId="0840EA24" w14:textId="19EC5386"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proofErr w:type="gramStart"/>
      <w:r w:rsidRPr="005A690B">
        <w:rPr>
          <w:rFonts w:eastAsia="Times New Roman" w:cstheme="minorHAnsi"/>
          <w:color w:val="6F42C1"/>
        </w:rPr>
        <w:t>mgfalgorithm</w:t>
      </w:r>
      <w:proofErr w:type="spellEnd"/>
      <w:r w:rsidRPr="005A690B">
        <w:rPr>
          <w:rFonts w:cstheme="minorHAnsi"/>
        </w:rPr>
        <w:t xml:space="preserve">  =</w:t>
      </w:r>
      <w:proofErr w:type="gramEnd"/>
      <w:r w:rsidRPr="005A690B">
        <w:rPr>
          <w:rFonts w:cstheme="minorHAnsi"/>
        </w:rPr>
        <w:t xml:space="preserve"> </w:t>
      </w:r>
      <w:r>
        <w:rPr>
          <w:rFonts w:cstheme="minorHAnsi"/>
        </w:rPr>
        <w:t>“</w:t>
      </w:r>
      <w:r w:rsidR="00284BC3" w:rsidRPr="000C75E7">
        <w:t>http://www.w3.org/2009/xmlenc11#mgf1sha1</w:t>
      </w:r>
      <w:r>
        <w:rPr>
          <w:rFonts w:cstheme="minorHAnsi"/>
          <w:shd w:val="clear" w:color="auto" w:fill="FFFFFF"/>
        </w:rPr>
        <w:t>”</w:t>
      </w:r>
    </w:p>
    <w:p w14:paraId="240F8E91" w14:textId="32CD04A7" w:rsidR="00284BC3" w:rsidRPr="00DD51EF"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r w:rsidRPr="005A690B">
        <w:rPr>
          <w:rFonts w:eastAsia="Times New Roman" w:cstheme="minorHAnsi"/>
          <w:color w:val="6F42C1"/>
        </w:rPr>
        <w:t>digestmethod</w:t>
      </w:r>
      <w:proofErr w:type="spellEnd"/>
      <w:r w:rsidRPr="005A690B">
        <w:rPr>
          <w:rFonts w:eastAsia="Times New Roman" w:cstheme="minorHAnsi"/>
          <w:color w:val="24292E"/>
        </w:rPr>
        <w:t>=</w:t>
      </w:r>
      <w:r w:rsidRPr="00BB2719">
        <w:rPr>
          <w:rFonts w:eastAsia="Times New Roman" w:cstheme="minorHAnsi"/>
          <w:color w:val="24292E"/>
        </w:rPr>
        <w:t>"</w:t>
      </w:r>
      <w:r w:rsidR="00284BC3" w:rsidRPr="000C75E7">
        <w:t>http://www.w3.org/2000/09/xmldsig#sha1</w:t>
      </w:r>
      <w:r w:rsidRPr="00BB2719">
        <w:rPr>
          <w:rFonts w:eastAsia="Times New Roman" w:cstheme="minorHAnsi"/>
          <w:color w:val="24292E"/>
        </w:rPr>
        <w:t>"</w:t>
      </w:r>
    </w:p>
    <w:p w14:paraId="03DD202E" w14:textId="6F2529AC" w:rsidR="00BE4128" w:rsidRDefault="00BE4128" w:rsidP="00BE4128">
      <w:pPr>
        <w:pStyle w:val="Heading3"/>
      </w:pPr>
      <w:r>
        <w:lastRenderedPageBreak/>
        <w:t xml:space="preserve"> P_EPX_2</w:t>
      </w:r>
      <w:r w:rsidR="007E1A09">
        <w:t>1</w:t>
      </w:r>
      <w:r>
        <w:t xml:space="preserve">01 </w:t>
      </w:r>
      <w:r w:rsidR="00996246">
        <w:t>Paths to Encrypted Content</w:t>
      </w:r>
    </w:p>
    <w:tbl>
      <w:tblPr>
        <w:tblStyle w:val="TableGrid"/>
        <w:tblW w:w="0" w:type="auto"/>
        <w:tblLook w:val="04A0" w:firstRow="1" w:lastRow="0" w:firstColumn="1" w:lastColumn="0" w:noHBand="0" w:noVBand="1"/>
      </w:tblPr>
      <w:tblGrid>
        <w:gridCol w:w="2569"/>
        <w:gridCol w:w="6781"/>
      </w:tblGrid>
      <w:tr w:rsidR="00BE4128" w:rsidRPr="00BF6411" w14:paraId="23CB078C" w14:textId="77777777" w:rsidTr="00D76607">
        <w:tc>
          <w:tcPr>
            <w:tcW w:w="2569" w:type="dxa"/>
            <w:tcBorders>
              <w:bottom w:val="single" w:sz="4" w:space="0" w:color="auto"/>
            </w:tcBorders>
            <w:shd w:val="clear" w:color="auto" w:fill="D9D9D9" w:themeFill="background1" w:themeFillShade="D9"/>
          </w:tcPr>
          <w:p w14:paraId="55282D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01654D9B" w14:textId="77777777" w:rsidR="00BE4128" w:rsidRPr="00BF6411" w:rsidRDefault="00BE4128" w:rsidP="00D76607">
            <w:pPr>
              <w:rPr>
                <w:rFonts w:asciiTheme="minorHAnsi" w:hAnsiTheme="minorHAnsi"/>
              </w:rPr>
            </w:pPr>
          </w:p>
        </w:tc>
        <w:tc>
          <w:tcPr>
            <w:tcW w:w="6781" w:type="dxa"/>
          </w:tcPr>
          <w:p w14:paraId="7E4BB279" w14:textId="77777777" w:rsidR="00BE4128" w:rsidRDefault="00996246" w:rsidP="00D76607">
            <w:pPr>
              <w:rPr>
                <w:rFonts w:asciiTheme="minorHAnsi" w:hAnsiTheme="minorHAnsi"/>
              </w:rPr>
            </w:pPr>
            <w:r>
              <w:rPr>
                <w:rFonts w:asciiTheme="minorHAnsi" w:hAnsiTheme="minorHAnsi"/>
              </w:rPr>
              <w:t>Test consumers ability to traverse the 3MF package structure to find 3MF content</w:t>
            </w:r>
          </w:p>
          <w:p w14:paraId="265EF433" w14:textId="2F2374FC" w:rsidR="00996246" w:rsidRPr="00BF6411" w:rsidRDefault="00996246" w:rsidP="00D76607">
            <w:pPr>
              <w:rPr>
                <w:rFonts w:asciiTheme="minorHAnsi" w:hAnsiTheme="minorHAnsi"/>
              </w:rPr>
            </w:pPr>
          </w:p>
        </w:tc>
      </w:tr>
      <w:tr w:rsidR="00BE4128" w:rsidRPr="00BF6411" w14:paraId="54158866" w14:textId="77777777" w:rsidTr="00D76607">
        <w:tc>
          <w:tcPr>
            <w:tcW w:w="2569" w:type="dxa"/>
            <w:shd w:val="clear" w:color="auto" w:fill="D9D9D9" w:themeFill="background1" w:themeFillShade="D9"/>
          </w:tcPr>
          <w:p w14:paraId="3EED3B9F"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2E1515F9" w14:textId="77777777" w:rsidR="00BE4128" w:rsidRPr="00BF6411" w:rsidRDefault="00BE4128" w:rsidP="00D76607">
            <w:pPr>
              <w:rPr>
                <w:rFonts w:asciiTheme="minorHAnsi" w:hAnsiTheme="minorHAnsi"/>
              </w:rPr>
            </w:pPr>
          </w:p>
        </w:tc>
        <w:tc>
          <w:tcPr>
            <w:tcW w:w="6781" w:type="dxa"/>
          </w:tcPr>
          <w:p w14:paraId="79F8AD19" w14:textId="77777777" w:rsidR="00BE4128" w:rsidRPr="00BF6411" w:rsidRDefault="00BE4128" w:rsidP="00D7660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BE4128" w:rsidRPr="00BF6411" w14:paraId="36C095C4" w14:textId="77777777" w:rsidTr="00D76607">
        <w:tc>
          <w:tcPr>
            <w:tcW w:w="2569" w:type="dxa"/>
            <w:shd w:val="clear" w:color="auto" w:fill="D9D9D9" w:themeFill="background1" w:themeFillShade="D9"/>
          </w:tcPr>
          <w:p w14:paraId="591E95AF" w14:textId="77777777" w:rsidR="00BE4128" w:rsidRPr="003D6634" w:rsidRDefault="00BE4128" w:rsidP="00D76607">
            <w:pPr>
              <w:rPr>
                <w:rFonts w:asciiTheme="minorHAnsi" w:hAnsiTheme="minorHAnsi" w:cstheme="minorHAnsi"/>
              </w:rPr>
            </w:pPr>
            <w:r w:rsidRPr="003D6634">
              <w:rPr>
                <w:rFonts w:asciiTheme="minorHAnsi" w:eastAsiaTheme="minorEastAsia" w:hAnsiTheme="minorHAnsi" w:cstheme="minorHAnsi"/>
                <w:b/>
                <w:bCs/>
              </w:rPr>
              <w:t>Test Case Iterations</w:t>
            </w:r>
          </w:p>
          <w:p w14:paraId="0561323F" w14:textId="77777777" w:rsidR="00BE4128" w:rsidRPr="000C75E7" w:rsidRDefault="00BE4128" w:rsidP="00D76607">
            <w:pPr>
              <w:rPr>
                <w:rFonts w:asciiTheme="minorHAnsi" w:hAnsiTheme="minorHAnsi" w:cstheme="minorHAnsi"/>
              </w:rPr>
            </w:pPr>
          </w:p>
        </w:tc>
        <w:tc>
          <w:tcPr>
            <w:tcW w:w="6781" w:type="dxa"/>
          </w:tcPr>
          <w:p w14:paraId="7CD13BED" w14:textId="58844F7F"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the c</w:t>
            </w:r>
            <w:r w:rsidR="00DE5DF4" w:rsidRPr="000C75E7">
              <w:rPr>
                <w:rFonts w:asciiTheme="minorHAnsi" w:hAnsiTheme="minorHAnsi" w:cstheme="minorHAnsi"/>
              </w:rPr>
              <w:t>omponent path</w:t>
            </w:r>
            <w:r w:rsidR="00E3097E">
              <w:rPr>
                <w:rFonts w:asciiTheme="minorHAnsi" w:hAnsiTheme="minorHAnsi" w:cstheme="minorHAnsi"/>
              </w:rPr>
              <w:t xml:space="preserve"> (sha1, comp)</w:t>
            </w:r>
          </w:p>
          <w:p w14:paraId="01F4F746" w14:textId="77777777" w:rsidR="00BE4128" w:rsidRPr="003D6634" w:rsidRDefault="00BE4128" w:rsidP="00D76607">
            <w:pPr>
              <w:rPr>
                <w:rFonts w:asciiTheme="minorHAnsi" w:eastAsia="Calibri" w:hAnsiTheme="minorHAnsi" w:cstheme="minorHAnsi"/>
              </w:rPr>
            </w:pPr>
          </w:p>
          <w:p w14:paraId="2DBEFBCB" w14:textId="36FE6563"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 xml:space="preserve">the </w:t>
            </w:r>
            <w:r w:rsidR="00DE5DF4" w:rsidRPr="000C75E7">
              <w:rPr>
                <w:rFonts w:asciiTheme="minorHAnsi" w:hAnsiTheme="minorHAnsi" w:cstheme="minorHAnsi"/>
              </w:rPr>
              <w:t>build item path</w:t>
            </w:r>
            <w:r w:rsidR="00E3097E">
              <w:rPr>
                <w:rFonts w:asciiTheme="minorHAnsi" w:hAnsiTheme="minorHAnsi" w:cstheme="minorHAnsi"/>
              </w:rPr>
              <w:t xml:space="preserve"> (sha256, comp)</w:t>
            </w:r>
          </w:p>
          <w:p w14:paraId="12CE598B" w14:textId="77777777" w:rsidR="00BE4128" w:rsidRPr="003D6634" w:rsidRDefault="00BE4128" w:rsidP="00D76607">
            <w:pPr>
              <w:rPr>
                <w:rFonts w:asciiTheme="minorHAnsi" w:eastAsia="Calibri" w:hAnsiTheme="minorHAnsi" w:cstheme="minorHAnsi"/>
              </w:rPr>
            </w:pPr>
          </w:p>
          <w:p w14:paraId="114DD5DB" w14:textId="2FABFB20"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E97781" w:rsidRPr="000C75E7">
              <w:rPr>
                <w:rFonts w:asciiTheme="minorHAnsi" w:hAnsiTheme="minorHAnsi" w:cstheme="minorHAnsi"/>
              </w:rPr>
              <w:t xml:space="preserve">Test case with a mixture of non-root model encrypted and unencrypted </w:t>
            </w:r>
            <w:proofErr w:type="gramStart"/>
            <w:r w:rsidR="00E97781" w:rsidRPr="000C75E7">
              <w:rPr>
                <w:rFonts w:asciiTheme="minorHAnsi" w:hAnsiTheme="minorHAnsi" w:cstheme="minorHAnsi"/>
              </w:rPr>
              <w:t>content</w:t>
            </w:r>
            <w:r w:rsidR="00E3097E">
              <w:rPr>
                <w:rFonts w:asciiTheme="minorHAnsi" w:hAnsiTheme="minorHAnsi" w:cstheme="minorHAnsi"/>
              </w:rPr>
              <w:t xml:space="preserve">  (</w:t>
            </w:r>
            <w:proofErr w:type="gramEnd"/>
            <w:r w:rsidR="00E3097E">
              <w:rPr>
                <w:rFonts w:asciiTheme="minorHAnsi" w:hAnsiTheme="minorHAnsi" w:cstheme="minorHAnsi"/>
              </w:rPr>
              <w:t>sha1</w:t>
            </w:r>
            <w:r w:rsidR="00CF056E">
              <w:rPr>
                <w:rFonts w:asciiTheme="minorHAnsi" w:hAnsiTheme="minorHAnsi" w:cstheme="minorHAnsi"/>
              </w:rPr>
              <w:t>, comp</w:t>
            </w:r>
            <w:r w:rsidR="00E3097E">
              <w:rPr>
                <w:rFonts w:asciiTheme="minorHAnsi" w:hAnsiTheme="minorHAnsi" w:cstheme="minorHAnsi"/>
              </w:rPr>
              <w:t>)</w:t>
            </w:r>
          </w:p>
          <w:p w14:paraId="7211FA69" w14:textId="77777777" w:rsidR="00BE4128" w:rsidRPr="003D6634" w:rsidRDefault="00BE4128" w:rsidP="00D76607">
            <w:pPr>
              <w:rPr>
                <w:rFonts w:asciiTheme="minorHAnsi" w:hAnsiTheme="minorHAnsi" w:cstheme="minorHAnsi"/>
              </w:rPr>
            </w:pPr>
          </w:p>
        </w:tc>
      </w:tr>
      <w:tr w:rsidR="00BE4128" w:rsidRPr="00BF6411" w14:paraId="79906331" w14:textId="77777777" w:rsidTr="00D76607">
        <w:tc>
          <w:tcPr>
            <w:tcW w:w="2569" w:type="dxa"/>
            <w:tcBorders>
              <w:bottom w:val="single" w:sz="4" w:space="0" w:color="auto"/>
            </w:tcBorders>
            <w:shd w:val="clear" w:color="auto" w:fill="D9D9D9" w:themeFill="background1" w:themeFillShade="D9"/>
          </w:tcPr>
          <w:p w14:paraId="153E515A"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C3B8AC" w14:textId="77777777" w:rsidR="00BE4128" w:rsidRPr="00285823" w:rsidRDefault="00BE4128" w:rsidP="00D76607">
            <w:pPr>
              <w:rPr>
                <w:rFonts w:asciiTheme="minorHAnsi" w:eastAsia="Calibri" w:hAnsiTheme="minorHAnsi" w:cs="Calibri"/>
                <w:b/>
              </w:rPr>
            </w:pPr>
          </w:p>
        </w:tc>
      </w:tr>
    </w:tbl>
    <w:p w14:paraId="41B0384F" w14:textId="3C62955F" w:rsidR="00622922" w:rsidRDefault="00622922">
      <w:pPr>
        <w:rPr>
          <w:rFonts w:eastAsia="Verdana" w:cs="Verdana"/>
          <w:b/>
          <w:bCs/>
          <w:color w:val="365F91" w:themeColor="accent1" w:themeShade="BF"/>
          <w:sz w:val="28"/>
          <w:szCs w:val="28"/>
        </w:rPr>
      </w:pPr>
    </w:p>
    <w:p w14:paraId="2C97F6EA" w14:textId="001A6214" w:rsidR="007E1A09" w:rsidRDefault="007E1A09" w:rsidP="007E1A09">
      <w:pPr>
        <w:pStyle w:val="Heading3"/>
      </w:pPr>
      <w:r>
        <w:t xml:space="preserve">P_EPX_2102 </w:t>
      </w:r>
      <w:r w:rsidR="00DE5DF4">
        <w:t>Material and Slice Extension Tests</w:t>
      </w:r>
    </w:p>
    <w:tbl>
      <w:tblPr>
        <w:tblStyle w:val="TableGrid"/>
        <w:tblW w:w="0" w:type="auto"/>
        <w:tblLook w:val="04A0" w:firstRow="1" w:lastRow="0" w:firstColumn="1" w:lastColumn="0" w:noHBand="0" w:noVBand="1"/>
      </w:tblPr>
      <w:tblGrid>
        <w:gridCol w:w="2569"/>
        <w:gridCol w:w="6781"/>
      </w:tblGrid>
      <w:tr w:rsidR="007E1A09" w:rsidRPr="00BF6411" w14:paraId="528EA7BA" w14:textId="77777777" w:rsidTr="006A1B63">
        <w:tc>
          <w:tcPr>
            <w:tcW w:w="2569" w:type="dxa"/>
            <w:tcBorders>
              <w:bottom w:val="single" w:sz="4" w:space="0" w:color="auto"/>
            </w:tcBorders>
            <w:shd w:val="clear" w:color="auto" w:fill="D9D9D9" w:themeFill="background1" w:themeFillShade="D9"/>
          </w:tcPr>
          <w:p w14:paraId="5CE845D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5CC83AD" w14:textId="77777777" w:rsidR="007E1A09" w:rsidRPr="00BF6411" w:rsidRDefault="007E1A09" w:rsidP="006A1B63">
            <w:pPr>
              <w:rPr>
                <w:rFonts w:asciiTheme="minorHAnsi" w:hAnsiTheme="minorHAnsi"/>
              </w:rPr>
            </w:pPr>
          </w:p>
        </w:tc>
        <w:tc>
          <w:tcPr>
            <w:tcW w:w="6781" w:type="dxa"/>
          </w:tcPr>
          <w:p w14:paraId="62177B3F" w14:textId="09CC2337" w:rsidR="007E1A09" w:rsidRDefault="00DE5DF4" w:rsidP="006A1B63">
            <w:pPr>
              <w:rPr>
                <w:rFonts w:asciiTheme="minorHAnsi" w:hAnsiTheme="minorHAnsi"/>
              </w:rPr>
            </w:pPr>
            <w:r>
              <w:rPr>
                <w:rFonts w:asciiTheme="minorHAnsi" w:hAnsiTheme="minorHAnsi"/>
              </w:rPr>
              <w:t xml:space="preserve">Test scenarios </w:t>
            </w:r>
            <w:r w:rsidR="006F58AB">
              <w:rPr>
                <w:rFonts w:asciiTheme="minorHAnsi" w:hAnsiTheme="minorHAnsi"/>
              </w:rPr>
              <w:t>with</w:t>
            </w:r>
            <w:r>
              <w:rPr>
                <w:rFonts w:asciiTheme="minorHAnsi" w:hAnsiTheme="minorHAnsi"/>
              </w:rPr>
              <w:t xml:space="preserve"> encrypted content specific to the Material and Slice Extension specifications</w:t>
            </w:r>
          </w:p>
          <w:p w14:paraId="21E468A1" w14:textId="34CAC5EA" w:rsidR="00DE5DF4" w:rsidRPr="00BF6411" w:rsidRDefault="00DE5DF4" w:rsidP="006A1B63">
            <w:pPr>
              <w:rPr>
                <w:rFonts w:asciiTheme="minorHAnsi" w:hAnsiTheme="minorHAnsi"/>
              </w:rPr>
            </w:pPr>
          </w:p>
        </w:tc>
      </w:tr>
      <w:tr w:rsidR="007E1A09" w:rsidRPr="00BF6411" w14:paraId="1A861949" w14:textId="77777777" w:rsidTr="006A1B63">
        <w:tc>
          <w:tcPr>
            <w:tcW w:w="2569" w:type="dxa"/>
            <w:shd w:val="clear" w:color="auto" w:fill="D9D9D9" w:themeFill="background1" w:themeFillShade="D9"/>
          </w:tcPr>
          <w:p w14:paraId="45C5701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26A4DA4" w14:textId="77777777" w:rsidR="007E1A09" w:rsidRPr="00BF6411" w:rsidRDefault="007E1A09" w:rsidP="006A1B63">
            <w:pPr>
              <w:rPr>
                <w:rFonts w:asciiTheme="minorHAnsi" w:hAnsiTheme="minorHAnsi"/>
              </w:rPr>
            </w:pPr>
          </w:p>
        </w:tc>
        <w:tc>
          <w:tcPr>
            <w:tcW w:w="6781" w:type="dxa"/>
          </w:tcPr>
          <w:p w14:paraId="03316F43" w14:textId="23333419"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B5E43E" w14:textId="77777777" w:rsidTr="006A1B63">
        <w:tc>
          <w:tcPr>
            <w:tcW w:w="2569" w:type="dxa"/>
            <w:shd w:val="clear" w:color="auto" w:fill="D9D9D9" w:themeFill="background1" w:themeFillShade="D9"/>
          </w:tcPr>
          <w:p w14:paraId="2584C4FD"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185E29E" w14:textId="77777777" w:rsidR="007E1A09" w:rsidRPr="00BF6411" w:rsidRDefault="007E1A09" w:rsidP="006A1B63">
            <w:pPr>
              <w:rPr>
                <w:rFonts w:asciiTheme="minorHAnsi" w:hAnsiTheme="minorHAnsi"/>
              </w:rPr>
            </w:pPr>
          </w:p>
        </w:tc>
        <w:tc>
          <w:tcPr>
            <w:tcW w:w="6781" w:type="dxa"/>
          </w:tcPr>
          <w:p w14:paraId="3853B6E4" w14:textId="308D7D23"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eastAsia="Calibri" w:hAnsiTheme="minorHAnsi" w:cstheme="minorHAnsi"/>
              </w:rPr>
              <w:t>T</w:t>
            </w:r>
            <w:r w:rsidR="00DE5DF4" w:rsidRPr="000C75E7">
              <w:rPr>
                <w:rFonts w:asciiTheme="minorHAnsi" w:hAnsiTheme="minorHAnsi" w:cstheme="minorHAnsi"/>
              </w:rPr>
              <w:t>est case with encrypted texture2d file mapped to Texture2dGroup in root model</w:t>
            </w:r>
            <w:r w:rsidR="00DE5DF4">
              <w:rPr>
                <w:rFonts w:asciiTheme="minorHAnsi" w:hAnsiTheme="minorHAnsi" w:cstheme="minorHAnsi"/>
              </w:rPr>
              <w:t>. Requires Material Extension support</w:t>
            </w:r>
            <w:r w:rsidR="00E3097E">
              <w:rPr>
                <w:rFonts w:asciiTheme="minorHAnsi" w:hAnsiTheme="minorHAnsi" w:cstheme="minorHAnsi"/>
              </w:rPr>
              <w:t xml:space="preserve"> (sha256)</w:t>
            </w:r>
          </w:p>
          <w:p w14:paraId="7E9C2D74" w14:textId="77777777" w:rsidR="007E1A09" w:rsidRPr="003D6634" w:rsidRDefault="007E1A09" w:rsidP="006A1B63">
            <w:pPr>
              <w:rPr>
                <w:rFonts w:asciiTheme="minorHAnsi" w:eastAsia="Calibri" w:hAnsiTheme="minorHAnsi" w:cstheme="minorHAnsi"/>
              </w:rPr>
            </w:pPr>
          </w:p>
          <w:p w14:paraId="4888B92B" w14:textId="0BB1971A"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 xml:space="preserve">Test case with non-root model referencing an encrypted model file with </w:t>
            </w:r>
            <w:proofErr w:type="spellStart"/>
            <w:r w:rsidR="00DE5DF4" w:rsidRPr="000C75E7">
              <w:rPr>
                <w:rFonts w:asciiTheme="minorHAnsi" w:hAnsiTheme="minorHAnsi" w:cstheme="minorHAnsi"/>
              </w:rPr>
              <w:t>slicestack</w:t>
            </w:r>
            <w:proofErr w:type="spellEnd"/>
            <w:r w:rsidR="00DE5DF4">
              <w:rPr>
                <w:rFonts w:asciiTheme="minorHAnsi" w:hAnsiTheme="minorHAnsi" w:cstheme="minorHAnsi"/>
              </w:rPr>
              <w:t>. Requires Slice Extension support</w:t>
            </w:r>
            <w:r w:rsidR="00E3097E">
              <w:rPr>
                <w:rFonts w:asciiTheme="minorHAnsi" w:hAnsiTheme="minorHAnsi" w:cstheme="minorHAnsi"/>
              </w:rPr>
              <w:t xml:space="preserve"> (sha1, comp)</w:t>
            </w:r>
          </w:p>
          <w:p w14:paraId="4034948B" w14:textId="77777777" w:rsidR="007E1A09" w:rsidRDefault="007E1A09" w:rsidP="006A1B63">
            <w:pPr>
              <w:rPr>
                <w:rFonts w:asciiTheme="minorHAnsi" w:eastAsia="Calibri" w:hAnsiTheme="minorHAnsi" w:cs="Calibri"/>
              </w:rPr>
            </w:pPr>
          </w:p>
          <w:p w14:paraId="19A56239" w14:textId="77777777" w:rsidR="007E1A09" w:rsidRPr="00BF6411" w:rsidRDefault="007E1A09" w:rsidP="003D6634">
            <w:pPr>
              <w:rPr>
                <w:rFonts w:asciiTheme="minorHAnsi" w:hAnsiTheme="minorHAnsi"/>
              </w:rPr>
            </w:pPr>
          </w:p>
        </w:tc>
      </w:tr>
      <w:tr w:rsidR="007E1A09" w:rsidRPr="00BF6411" w14:paraId="385D7D1C" w14:textId="77777777" w:rsidTr="006A1B63">
        <w:tc>
          <w:tcPr>
            <w:tcW w:w="2569" w:type="dxa"/>
            <w:tcBorders>
              <w:bottom w:val="single" w:sz="4" w:space="0" w:color="auto"/>
            </w:tcBorders>
            <w:shd w:val="clear" w:color="auto" w:fill="D9D9D9" w:themeFill="background1" w:themeFillShade="D9"/>
          </w:tcPr>
          <w:p w14:paraId="75021FEC"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8F953F" w14:textId="77777777" w:rsidR="007E1A09" w:rsidRPr="00285823" w:rsidRDefault="007E1A09" w:rsidP="006A1B63">
            <w:pPr>
              <w:rPr>
                <w:rFonts w:asciiTheme="minorHAnsi" w:eastAsia="Calibri" w:hAnsiTheme="minorHAnsi" w:cs="Calibri"/>
                <w:b/>
              </w:rPr>
            </w:pPr>
          </w:p>
        </w:tc>
      </w:tr>
    </w:tbl>
    <w:p w14:paraId="7595724F" w14:textId="77777777" w:rsidR="007E1A09" w:rsidRDefault="007E1A09" w:rsidP="007E1A09">
      <w:pPr>
        <w:rPr>
          <w:rFonts w:eastAsia="Verdana" w:cs="Verdana"/>
          <w:b/>
          <w:bCs/>
          <w:color w:val="365F91" w:themeColor="accent1" w:themeShade="BF"/>
          <w:sz w:val="28"/>
          <w:szCs w:val="28"/>
        </w:rPr>
      </w:pPr>
    </w:p>
    <w:p w14:paraId="014F4A6C" w14:textId="167671F4" w:rsidR="007E1A09" w:rsidRDefault="007E1A09" w:rsidP="007E1A09">
      <w:pPr>
        <w:pStyle w:val="Heading3"/>
      </w:pPr>
      <w:r>
        <w:t xml:space="preserve">P_EPX_2103 </w:t>
      </w:r>
      <w:r w:rsidR="003255B8">
        <w:t>Custom Parts</w:t>
      </w:r>
    </w:p>
    <w:tbl>
      <w:tblPr>
        <w:tblStyle w:val="TableGrid"/>
        <w:tblW w:w="0" w:type="auto"/>
        <w:tblLook w:val="04A0" w:firstRow="1" w:lastRow="0" w:firstColumn="1" w:lastColumn="0" w:noHBand="0" w:noVBand="1"/>
      </w:tblPr>
      <w:tblGrid>
        <w:gridCol w:w="2569"/>
        <w:gridCol w:w="6781"/>
      </w:tblGrid>
      <w:tr w:rsidR="007E1A09" w:rsidRPr="00BF6411" w14:paraId="1FA080C5" w14:textId="77777777" w:rsidTr="006A1B63">
        <w:tc>
          <w:tcPr>
            <w:tcW w:w="2569" w:type="dxa"/>
            <w:tcBorders>
              <w:bottom w:val="single" w:sz="4" w:space="0" w:color="auto"/>
            </w:tcBorders>
            <w:shd w:val="clear" w:color="auto" w:fill="D9D9D9" w:themeFill="background1" w:themeFillShade="D9"/>
          </w:tcPr>
          <w:p w14:paraId="59E6BF50"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446551B" w14:textId="77777777" w:rsidR="007E1A09" w:rsidRPr="00BF6411" w:rsidRDefault="007E1A09" w:rsidP="006A1B63">
            <w:pPr>
              <w:rPr>
                <w:rFonts w:asciiTheme="minorHAnsi" w:hAnsiTheme="minorHAnsi"/>
              </w:rPr>
            </w:pPr>
          </w:p>
        </w:tc>
        <w:tc>
          <w:tcPr>
            <w:tcW w:w="6781" w:type="dxa"/>
          </w:tcPr>
          <w:p w14:paraId="193BA11C" w14:textId="09539218" w:rsidR="007E1A09" w:rsidRPr="00BF6411" w:rsidRDefault="00996246" w:rsidP="006A1B63">
            <w:pPr>
              <w:rPr>
                <w:rFonts w:asciiTheme="minorHAnsi" w:hAnsiTheme="minorHAnsi"/>
              </w:rPr>
            </w:pPr>
            <w:r>
              <w:rPr>
                <w:rFonts w:asciiTheme="minorHAnsi" w:hAnsiTheme="minorHAnsi"/>
              </w:rPr>
              <w:t>Test consumers ability to ignore the presence of encrypted custom parts</w:t>
            </w:r>
          </w:p>
        </w:tc>
      </w:tr>
      <w:tr w:rsidR="007E1A09" w:rsidRPr="00BF6411" w14:paraId="1A4AB46E" w14:textId="77777777" w:rsidTr="006A1B63">
        <w:tc>
          <w:tcPr>
            <w:tcW w:w="2569" w:type="dxa"/>
            <w:shd w:val="clear" w:color="auto" w:fill="D9D9D9" w:themeFill="background1" w:themeFillShade="D9"/>
          </w:tcPr>
          <w:p w14:paraId="6B78D7F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602D742" w14:textId="77777777" w:rsidR="007E1A09" w:rsidRPr="00BF6411" w:rsidRDefault="007E1A09" w:rsidP="006A1B63">
            <w:pPr>
              <w:rPr>
                <w:rFonts w:asciiTheme="minorHAnsi" w:hAnsiTheme="minorHAnsi"/>
              </w:rPr>
            </w:pPr>
          </w:p>
        </w:tc>
        <w:tc>
          <w:tcPr>
            <w:tcW w:w="6781" w:type="dxa"/>
          </w:tcPr>
          <w:p w14:paraId="0608CA6F" w14:textId="71DD081C"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A7DA60" w14:textId="77777777" w:rsidTr="006A1B63">
        <w:tc>
          <w:tcPr>
            <w:tcW w:w="2569" w:type="dxa"/>
            <w:shd w:val="clear" w:color="auto" w:fill="D9D9D9" w:themeFill="background1" w:themeFillShade="D9"/>
          </w:tcPr>
          <w:p w14:paraId="3EF8AAF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C398C0" w14:textId="77777777" w:rsidR="007E1A09" w:rsidRPr="00BF6411" w:rsidRDefault="007E1A09" w:rsidP="006A1B63">
            <w:pPr>
              <w:rPr>
                <w:rFonts w:asciiTheme="minorHAnsi" w:hAnsiTheme="minorHAnsi"/>
              </w:rPr>
            </w:pPr>
          </w:p>
        </w:tc>
        <w:tc>
          <w:tcPr>
            <w:tcW w:w="6781" w:type="dxa"/>
          </w:tcPr>
          <w:p w14:paraId="2EBA263D" w14:textId="71F629E1" w:rsidR="003255B8" w:rsidRDefault="007E1A09" w:rsidP="003255B8">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255B8">
              <w:rPr>
                <w:rFonts w:asciiTheme="minorHAnsi" w:eastAsia="Calibri" w:hAnsiTheme="minorHAnsi" w:cs="Calibri"/>
              </w:rPr>
              <w:t xml:space="preserve">Include an encrypted custom part with a </w:t>
            </w:r>
            <w:proofErr w:type="spellStart"/>
            <w:r w:rsidR="003255B8">
              <w:rPr>
                <w:rFonts w:asciiTheme="minorHAnsi" w:eastAsia="Calibri" w:hAnsiTheme="minorHAnsi" w:cs="Calibri"/>
              </w:rPr>
              <w:t>mustPreserve</w:t>
            </w:r>
            <w:proofErr w:type="spellEnd"/>
            <w:r w:rsidR="003255B8">
              <w:rPr>
                <w:rFonts w:asciiTheme="minorHAnsi" w:eastAsia="Calibri" w:hAnsiTheme="minorHAnsi" w:cs="Calibri"/>
              </w:rPr>
              <w:t xml:space="preserve"> relationship in the </w:t>
            </w:r>
            <w:proofErr w:type="spellStart"/>
            <w:proofErr w:type="gramStart"/>
            <w:r w:rsidR="003255B8">
              <w:rPr>
                <w:rFonts w:asciiTheme="minorHAnsi" w:eastAsia="Calibri" w:hAnsiTheme="minorHAnsi" w:cs="Calibri"/>
              </w:rPr>
              <w:t>root.rels</w:t>
            </w:r>
            <w:proofErr w:type="spellEnd"/>
            <w:proofErr w:type="gramEnd"/>
            <w:r w:rsidR="003255B8">
              <w:rPr>
                <w:rFonts w:asciiTheme="minorHAnsi" w:eastAsia="Calibri" w:hAnsiTheme="minorHAnsi" w:cs="Calibri"/>
              </w:rPr>
              <w:t>, an entry in keystore, but not otherwise referenced in 3MF model parts</w:t>
            </w:r>
            <w:r w:rsidR="003C7F29">
              <w:rPr>
                <w:rFonts w:asciiTheme="minorHAnsi" w:eastAsia="Calibri" w:hAnsiTheme="minorHAnsi" w:cs="Calibri"/>
              </w:rPr>
              <w:t xml:space="preserve">. </w:t>
            </w:r>
            <w:r w:rsidR="00E3097E">
              <w:rPr>
                <w:rFonts w:asciiTheme="minorHAnsi" w:hAnsiTheme="minorHAnsi" w:cstheme="minorHAnsi"/>
              </w:rPr>
              <w:t>(sha256, comp)</w:t>
            </w:r>
          </w:p>
          <w:p w14:paraId="3EC7E17B" w14:textId="3659ACC1" w:rsidR="007E1A09" w:rsidRDefault="007E1A09" w:rsidP="006A1B63">
            <w:pPr>
              <w:rPr>
                <w:rFonts w:asciiTheme="minorHAnsi" w:eastAsia="Calibri" w:hAnsiTheme="minorHAnsi" w:cs="Calibri"/>
              </w:rPr>
            </w:pPr>
          </w:p>
          <w:p w14:paraId="730DEF72" w14:textId="77777777" w:rsidR="007E1A09" w:rsidRPr="00BF6411" w:rsidRDefault="007E1A09" w:rsidP="003D6634">
            <w:pPr>
              <w:rPr>
                <w:rFonts w:asciiTheme="minorHAnsi" w:hAnsiTheme="minorHAnsi"/>
              </w:rPr>
            </w:pPr>
          </w:p>
        </w:tc>
      </w:tr>
      <w:tr w:rsidR="007E1A09" w:rsidRPr="00BF6411" w14:paraId="7D0FF9EB" w14:textId="77777777" w:rsidTr="006A1B63">
        <w:tc>
          <w:tcPr>
            <w:tcW w:w="2569" w:type="dxa"/>
            <w:tcBorders>
              <w:bottom w:val="single" w:sz="4" w:space="0" w:color="auto"/>
            </w:tcBorders>
            <w:shd w:val="clear" w:color="auto" w:fill="D9D9D9" w:themeFill="background1" w:themeFillShade="D9"/>
          </w:tcPr>
          <w:p w14:paraId="5A719FB7"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091FA6" w14:textId="77777777" w:rsidR="007E1A09" w:rsidRPr="00285823" w:rsidRDefault="007E1A09" w:rsidP="006A1B63">
            <w:pPr>
              <w:rPr>
                <w:rFonts w:asciiTheme="minorHAnsi" w:eastAsia="Calibri" w:hAnsiTheme="minorHAnsi" w:cs="Calibri"/>
                <w:b/>
              </w:rPr>
            </w:pPr>
          </w:p>
        </w:tc>
      </w:tr>
    </w:tbl>
    <w:p w14:paraId="68F3ABAC" w14:textId="32760502" w:rsidR="007E1A09" w:rsidRDefault="007E1A09" w:rsidP="007E1A09">
      <w:pPr>
        <w:rPr>
          <w:rFonts w:eastAsia="Verdana" w:cs="Verdana"/>
          <w:b/>
          <w:bCs/>
          <w:color w:val="365F91" w:themeColor="accent1" w:themeShade="BF"/>
          <w:sz w:val="28"/>
          <w:szCs w:val="28"/>
        </w:rPr>
      </w:pPr>
    </w:p>
    <w:p w14:paraId="74AAF2EB" w14:textId="77777777" w:rsidR="00AF0868" w:rsidRDefault="00AF0868" w:rsidP="007E1A09">
      <w:pPr>
        <w:rPr>
          <w:rFonts w:eastAsia="Verdana" w:cs="Verdana"/>
          <w:b/>
          <w:bCs/>
          <w:color w:val="365F91" w:themeColor="accent1" w:themeShade="BF"/>
          <w:sz w:val="28"/>
          <w:szCs w:val="28"/>
        </w:rPr>
      </w:pPr>
    </w:p>
    <w:p w14:paraId="5211B0C5" w14:textId="77777777" w:rsidR="00DD51EF" w:rsidRDefault="00DD51EF">
      <w:pPr>
        <w:rPr>
          <w:rFonts w:eastAsiaTheme="majorEastAsia" w:cstheme="majorBidi"/>
          <w:b/>
          <w:bCs/>
          <w:color w:val="365F91" w:themeColor="accent1" w:themeShade="BF"/>
          <w:szCs w:val="20"/>
        </w:rPr>
      </w:pPr>
      <w:r>
        <w:br w:type="page"/>
      </w:r>
    </w:p>
    <w:p w14:paraId="670DD6B3" w14:textId="7E385494" w:rsidR="007E1A09" w:rsidRDefault="007E1A09" w:rsidP="007E1A09">
      <w:pPr>
        <w:pStyle w:val="Heading3"/>
      </w:pPr>
      <w:r>
        <w:lastRenderedPageBreak/>
        <w:t xml:space="preserve">P_EPX_2104 </w:t>
      </w:r>
      <w:r w:rsidR="00E247A4">
        <w:t>KEK Encryption</w:t>
      </w:r>
    </w:p>
    <w:tbl>
      <w:tblPr>
        <w:tblStyle w:val="TableGrid"/>
        <w:tblW w:w="0" w:type="auto"/>
        <w:tblLook w:val="04A0" w:firstRow="1" w:lastRow="0" w:firstColumn="1" w:lastColumn="0" w:noHBand="0" w:noVBand="1"/>
      </w:tblPr>
      <w:tblGrid>
        <w:gridCol w:w="2569"/>
        <w:gridCol w:w="6781"/>
      </w:tblGrid>
      <w:tr w:rsidR="007E1A09" w:rsidRPr="00BF6411" w14:paraId="3A6E6196" w14:textId="77777777" w:rsidTr="006A1B63">
        <w:tc>
          <w:tcPr>
            <w:tcW w:w="2569" w:type="dxa"/>
            <w:tcBorders>
              <w:bottom w:val="single" w:sz="4" w:space="0" w:color="auto"/>
            </w:tcBorders>
            <w:shd w:val="clear" w:color="auto" w:fill="D9D9D9" w:themeFill="background1" w:themeFillShade="D9"/>
          </w:tcPr>
          <w:p w14:paraId="18F27C7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99E19EE" w14:textId="77777777" w:rsidR="007E1A09" w:rsidRPr="00BF6411" w:rsidRDefault="007E1A09" w:rsidP="006A1B63">
            <w:pPr>
              <w:rPr>
                <w:rFonts w:asciiTheme="minorHAnsi" w:hAnsiTheme="minorHAnsi"/>
              </w:rPr>
            </w:pPr>
          </w:p>
        </w:tc>
        <w:tc>
          <w:tcPr>
            <w:tcW w:w="6781" w:type="dxa"/>
          </w:tcPr>
          <w:p w14:paraId="31558F7C" w14:textId="161E2477" w:rsidR="007E1A09" w:rsidRPr="00BF6411" w:rsidRDefault="00033D51" w:rsidP="006A1B63">
            <w:pPr>
              <w:rPr>
                <w:rFonts w:asciiTheme="minorHAnsi" w:hAnsiTheme="minorHAnsi"/>
              </w:rPr>
            </w:pPr>
            <w:r>
              <w:rPr>
                <w:rFonts w:asciiTheme="minorHAnsi" w:hAnsiTheme="minorHAnsi"/>
              </w:rPr>
              <w:t>Test scenarios with various KEK attribute variations</w:t>
            </w:r>
          </w:p>
        </w:tc>
      </w:tr>
      <w:tr w:rsidR="007E1A09" w:rsidRPr="00BF6411" w14:paraId="1931308C" w14:textId="77777777" w:rsidTr="006A1B63">
        <w:tc>
          <w:tcPr>
            <w:tcW w:w="2569" w:type="dxa"/>
            <w:shd w:val="clear" w:color="auto" w:fill="D9D9D9" w:themeFill="background1" w:themeFillShade="D9"/>
          </w:tcPr>
          <w:p w14:paraId="37A293A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7307578A" w14:textId="77777777" w:rsidR="007E1A09" w:rsidRPr="00BF6411" w:rsidRDefault="007E1A09" w:rsidP="006A1B63">
            <w:pPr>
              <w:rPr>
                <w:rFonts w:asciiTheme="minorHAnsi" w:hAnsiTheme="minorHAnsi"/>
              </w:rPr>
            </w:pPr>
          </w:p>
        </w:tc>
        <w:tc>
          <w:tcPr>
            <w:tcW w:w="6781" w:type="dxa"/>
          </w:tcPr>
          <w:p w14:paraId="7BB63C38" w14:textId="0BFD1DD5"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6A35F08" w14:textId="77777777" w:rsidTr="006A1B63">
        <w:tc>
          <w:tcPr>
            <w:tcW w:w="2569" w:type="dxa"/>
            <w:shd w:val="clear" w:color="auto" w:fill="D9D9D9" w:themeFill="background1" w:themeFillShade="D9"/>
          </w:tcPr>
          <w:p w14:paraId="0F203C9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2C1E6AA" w14:textId="77777777" w:rsidR="007E1A09" w:rsidRPr="00BF6411" w:rsidRDefault="007E1A09" w:rsidP="006A1B63">
            <w:pPr>
              <w:rPr>
                <w:rFonts w:asciiTheme="minorHAnsi" w:hAnsiTheme="minorHAnsi"/>
              </w:rPr>
            </w:pPr>
          </w:p>
        </w:tc>
        <w:tc>
          <w:tcPr>
            <w:tcW w:w="6781" w:type="dxa"/>
          </w:tcPr>
          <w:p w14:paraId="43BAF83A" w14:textId="366E1048"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sidRPr="00FC2E6A">
              <w:rPr>
                <w:rFonts w:asciiTheme="minorHAnsi" w:eastAsia="Calibri" w:hAnsiTheme="minorHAnsi" w:cs="Calibri"/>
              </w:rPr>
              <w:t xml:space="preserve">Test case with SHA256 </w:t>
            </w:r>
            <w:proofErr w:type="spellStart"/>
            <w:r w:rsidR="00FC2E6A" w:rsidRPr="00FC2E6A">
              <w:rPr>
                <w:rFonts w:asciiTheme="minorHAnsi" w:eastAsia="Calibri" w:hAnsiTheme="minorHAnsi" w:cs="Calibri"/>
              </w:rPr>
              <w:t>kekparams</w:t>
            </w:r>
            <w:proofErr w:type="spellEnd"/>
            <w:r w:rsidR="00FC2E6A" w:rsidRPr="00FC2E6A">
              <w:rPr>
                <w:rFonts w:asciiTheme="minorHAnsi" w:eastAsia="Calibri" w:hAnsiTheme="minorHAnsi" w:cs="Calibri"/>
              </w:rPr>
              <w:t xml:space="preserve">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76D19532" w14:textId="77777777" w:rsidR="007E1A09" w:rsidRDefault="007E1A09" w:rsidP="006A1B63">
            <w:pPr>
              <w:rPr>
                <w:rFonts w:asciiTheme="minorHAnsi" w:eastAsia="Calibri" w:hAnsiTheme="minorHAnsi" w:cs="Calibri"/>
              </w:rPr>
            </w:pPr>
          </w:p>
          <w:p w14:paraId="522625C7" w14:textId="410870F5" w:rsidR="00FC2E6A" w:rsidRDefault="007E1A09"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FC2E6A" w:rsidRPr="00FC2E6A">
              <w:rPr>
                <w:rFonts w:asciiTheme="minorHAnsi" w:eastAsia="Calibri" w:hAnsiTheme="minorHAnsi" w:cs="Calibri"/>
              </w:rPr>
              <w:t>Test case with SHA</w:t>
            </w:r>
            <w:r w:rsidR="00A005DE">
              <w:rPr>
                <w:rFonts w:asciiTheme="minorHAnsi" w:eastAsia="Calibri" w:hAnsiTheme="minorHAnsi" w:cs="Calibri"/>
              </w:rPr>
              <w:t>1</w:t>
            </w:r>
            <w:r w:rsidR="00FC2E6A">
              <w:rPr>
                <w:rFonts w:asciiTheme="minorHAnsi" w:eastAsia="Calibri" w:hAnsiTheme="minorHAnsi" w:cs="Calibri"/>
              </w:rPr>
              <w:t xml:space="preserve"> variation 1 </w:t>
            </w:r>
            <w:proofErr w:type="spellStart"/>
            <w:r w:rsidR="00FC2E6A" w:rsidRPr="00FC2E6A">
              <w:rPr>
                <w:rFonts w:asciiTheme="minorHAnsi" w:eastAsia="Calibri" w:hAnsiTheme="minorHAnsi" w:cs="Calibri"/>
              </w:rPr>
              <w:t>kekparams</w:t>
            </w:r>
            <w:proofErr w:type="spellEnd"/>
            <w:r w:rsidR="00FC2E6A" w:rsidRPr="00FC2E6A">
              <w:rPr>
                <w:rFonts w:asciiTheme="minorHAnsi" w:eastAsia="Calibri" w:hAnsiTheme="minorHAnsi" w:cs="Calibri"/>
              </w:rPr>
              <w:t xml:space="preserve">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40EB49DC" w14:textId="1D7D600E" w:rsidR="00FC2E6A" w:rsidRDefault="00FC2E6A" w:rsidP="00FC2E6A">
            <w:pPr>
              <w:rPr>
                <w:rFonts w:asciiTheme="minorHAnsi" w:eastAsia="Calibri" w:hAnsiTheme="minorHAnsi" w:cs="Calibri"/>
              </w:rPr>
            </w:pPr>
          </w:p>
          <w:p w14:paraId="7AE3ED6B" w14:textId="7BE22D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2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p>
          <w:p w14:paraId="6DDAB879" w14:textId="15181EA1" w:rsidR="00FC2E6A" w:rsidRDefault="00FC2E6A" w:rsidP="00FC2E6A">
            <w:pPr>
              <w:rPr>
                <w:rFonts w:asciiTheme="minorHAnsi" w:eastAsia="Calibri" w:hAnsiTheme="minorHAnsi" w:cs="Calibri"/>
              </w:rPr>
            </w:pPr>
          </w:p>
          <w:p w14:paraId="31782DB1" w14:textId="2EF8D1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3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p>
          <w:p w14:paraId="595BCA99" w14:textId="6A7DBE88" w:rsidR="00FC2E6A" w:rsidRDefault="00FC2E6A" w:rsidP="00FC2E6A">
            <w:pPr>
              <w:rPr>
                <w:rFonts w:asciiTheme="minorHAnsi" w:eastAsia="Calibri" w:hAnsiTheme="minorHAnsi" w:cs="Calibri"/>
              </w:rPr>
            </w:pPr>
          </w:p>
          <w:p w14:paraId="1DE44645" w14:textId="1A8A36AE"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4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61558DFB" w14:textId="1C8428F9" w:rsidR="007E1A09" w:rsidRDefault="007E1A09" w:rsidP="006A1B63">
            <w:pPr>
              <w:rPr>
                <w:rFonts w:asciiTheme="minorHAnsi" w:eastAsia="Calibri" w:hAnsiTheme="minorHAnsi" w:cs="Calibri"/>
              </w:rPr>
            </w:pPr>
          </w:p>
          <w:p w14:paraId="54F28349" w14:textId="77777777" w:rsidR="007E1A09" w:rsidRPr="00BF6411" w:rsidRDefault="007E1A09" w:rsidP="003D6634">
            <w:pPr>
              <w:rPr>
                <w:rFonts w:asciiTheme="minorHAnsi" w:hAnsiTheme="minorHAnsi"/>
              </w:rPr>
            </w:pPr>
          </w:p>
        </w:tc>
      </w:tr>
      <w:tr w:rsidR="007E1A09" w:rsidRPr="00BF6411" w14:paraId="74072C0E" w14:textId="77777777" w:rsidTr="006A1B63">
        <w:tc>
          <w:tcPr>
            <w:tcW w:w="2569" w:type="dxa"/>
            <w:tcBorders>
              <w:bottom w:val="single" w:sz="4" w:space="0" w:color="auto"/>
            </w:tcBorders>
            <w:shd w:val="clear" w:color="auto" w:fill="D9D9D9" w:themeFill="background1" w:themeFillShade="D9"/>
          </w:tcPr>
          <w:p w14:paraId="7481BC1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01A1793" w14:textId="77777777" w:rsidR="007E1A09" w:rsidRPr="00285823" w:rsidRDefault="007E1A09" w:rsidP="006A1B63">
            <w:pPr>
              <w:rPr>
                <w:rFonts w:asciiTheme="minorHAnsi" w:eastAsia="Calibri" w:hAnsiTheme="minorHAnsi" w:cs="Calibri"/>
                <w:b/>
              </w:rPr>
            </w:pPr>
          </w:p>
        </w:tc>
      </w:tr>
    </w:tbl>
    <w:p w14:paraId="52320421" w14:textId="77777777" w:rsidR="007E1A09" w:rsidRDefault="007E1A09" w:rsidP="007E1A09">
      <w:pPr>
        <w:rPr>
          <w:rFonts w:eastAsia="Verdana" w:cs="Verdana"/>
          <w:b/>
          <w:bCs/>
          <w:color w:val="365F91" w:themeColor="accent1" w:themeShade="BF"/>
          <w:sz w:val="28"/>
          <w:szCs w:val="28"/>
        </w:rPr>
      </w:pPr>
    </w:p>
    <w:p w14:paraId="63D54751" w14:textId="2085E2AC" w:rsidR="007E1A09" w:rsidRDefault="007E1A09" w:rsidP="007E1A09">
      <w:pPr>
        <w:pStyle w:val="Heading3"/>
      </w:pPr>
      <w:r>
        <w:t xml:space="preserve">P_EPX_2105 </w:t>
      </w:r>
      <w:r w:rsidR="00E247A4">
        <w:t>Compression</w:t>
      </w:r>
    </w:p>
    <w:tbl>
      <w:tblPr>
        <w:tblStyle w:val="TableGrid"/>
        <w:tblW w:w="0" w:type="auto"/>
        <w:tblLook w:val="04A0" w:firstRow="1" w:lastRow="0" w:firstColumn="1" w:lastColumn="0" w:noHBand="0" w:noVBand="1"/>
      </w:tblPr>
      <w:tblGrid>
        <w:gridCol w:w="2569"/>
        <w:gridCol w:w="6781"/>
      </w:tblGrid>
      <w:tr w:rsidR="007E1A09" w:rsidRPr="00BF6411" w14:paraId="496FD7AD" w14:textId="77777777" w:rsidTr="006A1B63">
        <w:tc>
          <w:tcPr>
            <w:tcW w:w="2569" w:type="dxa"/>
            <w:tcBorders>
              <w:bottom w:val="single" w:sz="4" w:space="0" w:color="auto"/>
            </w:tcBorders>
            <w:shd w:val="clear" w:color="auto" w:fill="D9D9D9" w:themeFill="background1" w:themeFillShade="D9"/>
          </w:tcPr>
          <w:p w14:paraId="081DECC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F108B64" w14:textId="77777777" w:rsidR="007E1A09" w:rsidRPr="00BF6411" w:rsidRDefault="007E1A09" w:rsidP="006A1B63">
            <w:pPr>
              <w:rPr>
                <w:rFonts w:asciiTheme="minorHAnsi" w:hAnsiTheme="minorHAnsi"/>
              </w:rPr>
            </w:pPr>
          </w:p>
        </w:tc>
        <w:tc>
          <w:tcPr>
            <w:tcW w:w="6781" w:type="dxa"/>
          </w:tcPr>
          <w:p w14:paraId="38C06F05" w14:textId="776FBAF6" w:rsidR="007E1A09" w:rsidRPr="00BF6411" w:rsidRDefault="00033D51" w:rsidP="006A1B63">
            <w:pPr>
              <w:rPr>
                <w:rFonts w:asciiTheme="minorHAnsi" w:hAnsiTheme="minorHAnsi"/>
              </w:rPr>
            </w:pPr>
            <w:r>
              <w:rPr>
                <w:rFonts w:asciiTheme="minorHAnsi" w:hAnsiTheme="minorHAnsi"/>
              </w:rPr>
              <w:t>Test scenarios with various CEK compression characteristics</w:t>
            </w:r>
          </w:p>
        </w:tc>
      </w:tr>
      <w:tr w:rsidR="007E1A09" w:rsidRPr="00BF6411" w14:paraId="06008C8A" w14:textId="77777777" w:rsidTr="006A1B63">
        <w:tc>
          <w:tcPr>
            <w:tcW w:w="2569" w:type="dxa"/>
            <w:shd w:val="clear" w:color="auto" w:fill="D9D9D9" w:themeFill="background1" w:themeFillShade="D9"/>
          </w:tcPr>
          <w:p w14:paraId="62B1DEE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5CC19365" w14:textId="77777777" w:rsidR="007E1A09" w:rsidRPr="00BF6411" w:rsidRDefault="007E1A09" w:rsidP="006A1B63">
            <w:pPr>
              <w:rPr>
                <w:rFonts w:asciiTheme="minorHAnsi" w:hAnsiTheme="minorHAnsi"/>
              </w:rPr>
            </w:pPr>
          </w:p>
        </w:tc>
        <w:tc>
          <w:tcPr>
            <w:tcW w:w="6781" w:type="dxa"/>
          </w:tcPr>
          <w:p w14:paraId="0940621C"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E769A81" w14:textId="77777777" w:rsidTr="006A1B63">
        <w:tc>
          <w:tcPr>
            <w:tcW w:w="2569" w:type="dxa"/>
            <w:shd w:val="clear" w:color="auto" w:fill="D9D9D9" w:themeFill="background1" w:themeFillShade="D9"/>
          </w:tcPr>
          <w:p w14:paraId="5E1C3EB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C9F7967" w14:textId="77777777" w:rsidR="007E1A09" w:rsidRPr="00BF6411" w:rsidRDefault="007E1A09" w:rsidP="006A1B63">
            <w:pPr>
              <w:rPr>
                <w:rFonts w:asciiTheme="minorHAnsi" w:hAnsiTheme="minorHAnsi"/>
              </w:rPr>
            </w:pPr>
          </w:p>
        </w:tc>
        <w:tc>
          <w:tcPr>
            <w:tcW w:w="6781" w:type="dxa"/>
          </w:tcPr>
          <w:p w14:paraId="0D014CB9" w14:textId="1A31696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C56C3" w:rsidRPr="001C56C3">
              <w:rPr>
                <w:rFonts w:asciiTheme="minorHAnsi" w:eastAsia="Calibri" w:hAnsiTheme="minorHAnsi" w:cs="Calibri"/>
              </w:rPr>
              <w:t>Compression set to none</w:t>
            </w:r>
            <w:r w:rsidR="00E3097E">
              <w:rPr>
                <w:rFonts w:asciiTheme="minorHAnsi" w:eastAsia="Calibri" w:hAnsiTheme="minorHAnsi" w:cs="Calibri"/>
              </w:rPr>
              <w:t xml:space="preserve"> </w:t>
            </w:r>
            <w:r w:rsidR="00E3097E">
              <w:rPr>
                <w:rFonts w:asciiTheme="minorHAnsi" w:hAnsiTheme="minorHAnsi" w:cstheme="minorHAnsi"/>
              </w:rPr>
              <w:t>(sha256)</w:t>
            </w:r>
          </w:p>
          <w:p w14:paraId="05E902B1" w14:textId="77777777" w:rsidR="007E1A09" w:rsidRDefault="007E1A09" w:rsidP="006A1B63">
            <w:pPr>
              <w:rPr>
                <w:rFonts w:asciiTheme="minorHAnsi" w:eastAsia="Calibri" w:hAnsiTheme="minorHAnsi" w:cs="Calibri"/>
              </w:rPr>
            </w:pPr>
          </w:p>
          <w:p w14:paraId="5718FD97" w14:textId="0569A33B"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sidRPr="001C56C3">
              <w:rPr>
                <w:rFonts w:asciiTheme="minorHAnsi" w:eastAsia="Calibri" w:hAnsiTheme="minorHAnsi" w:cs="Calibri"/>
              </w:rPr>
              <w:t>Compression set to deflate</w:t>
            </w:r>
            <w:r w:rsidR="00467994">
              <w:rPr>
                <w:rFonts w:asciiTheme="minorHAnsi" w:eastAsia="Calibri" w:hAnsiTheme="minorHAnsi" w:cs="Calibri"/>
              </w:rPr>
              <w:t>. Note: for this test case, the decrypted raw deflate file should be saved in metadata to aide in debugging compression related issues.</w:t>
            </w:r>
            <w:r w:rsidR="00E3097E">
              <w:rPr>
                <w:rFonts w:asciiTheme="minorHAnsi" w:eastAsia="Calibri" w:hAnsiTheme="minorHAnsi" w:cs="Calibri"/>
              </w:rPr>
              <w:t xml:space="preserve"> </w:t>
            </w:r>
            <w:r w:rsidR="00E3097E">
              <w:rPr>
                <w:rFonts w:asciiTheme="minorHAnsi" w:hAnsiTheme="minorHAnsi" w:cstheme="minorHAnsi"/>
              </w:rPr>
              <w:t>(sha1)</w:t>
            </w:r>
          </w:p>
          <w:p w14:paraId="74C57A05" w14:textId="77777777" w:rsidR="007E1A09" w:rsidRDefault="007E1A09" w:rsidP="006A1B63">
            <w:pPr>
              <w:rPr>
                <w:rFonts w:asciiTheme="minorHAnsi" w:eastAsia="Calibri" w:hAnsiTheme="minorHAnsi" w:cs="Calibri"/>
              </w:rPr>
            </w:pPr>
          </w:p>
          <w:p w14:paraId="56E70ECC" w14:textId="4A38E6C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Pr>
                <w:rFonts w:asciiTheme="minorHAnsi" w:eastAsia="Calibri" w:hAnsiTheme="minorHAnsi" w:cs="Calibri"/>
              </w:rPr>
              <w:t>Compression attribute omitted</w:t>
            </w:r>
            <w:r w:rsidR="00E3097E">
              <w:rPr>
                <w:rFonts w:asciiTheme="minorHAnsi" w:eastAsia="Calibri" w:hAnsiTheme="minorHAnsi" w:cs="Calibri"/>
              </w:rPr>
              <w:t xml:space="preserve"> </w:t>
            </w:r>
            <w:r w:rsidR="00E3097E">
              <w:rPr>
                <w:rFonts w:asciiTheme="minorHAnsi" w:hAnsiTheme="minorHAnsi" w:cstheme="minorHAnsi"/>
              </w:rPr>
              <w:t>(sha256)</w:t>
            </w:r>
          </w:p>
          <w:p w14:paraId="792F810C" w14:textId="77777777" w:rsidR="007E1A09" w:rsidRPr="00BF6411" w:rsidRDefault="007E1A09" w:rsidP="006A1B63">
            <w:pPr>
              <w:rPr>
                <w:rFonts w:asciiTheme="minorHAnsi" w:hAnsiTheme="minorHAnsi"/>
              </w:rPr>
            </w:pPr>
          </w:p>
        </w:tc>
      </w:tr>
      <w:tr w:rsidR="007E1A09" w:rsidRPr="00BF6411" w14:paraId="3A48E670" w14:textId="77777777" w:rsidTr="006A1B63">
        <w:tc>
          <w:tcPr>
            <w:tcW w:w="2569" w:type="dxa"/>
            <w:tcBorders>
              <w:bottom w:val="single" w:sz="4" w:space="0" w:color="auto"/>
            </w:tcBorders>
            <w:shd w:val="clear" w:color="auto" w:fill="D9D9D9" w:themeFill="background1" w:themeFillShade="D9"/>
          </w:tcPr>
          <w:p w14:paraId="17120522"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95B9AA8" w14:textId="77777777" w:rsidR="007E1A09" w:rsidRPr="00285823" w:rsidRDefault="007E1A09" w:rsidP="006A1B63">
            <w:pPr>
              <w:rPr>
                <w:rFonts w:asciiTheme="minorHAnsi" w:eastAsia="Calibri" w:hAnsiTheme="minorHAnsi" w:cs="Calibri"/>
                <w:b/>
              </w:rPr>
            </w:pPr>
          </w:p>
        </w:tc>
      </w:tr>
    </w:tbl>
    <w:p w14:paraId="19BD3480" w14:textId="3AF4ECDC" w:rsidR="00AF0868" w:rsidRDefault="00AF0868" w:rsidP="007E1A09">
      <w:pPr>
        <w:rPr>
          <w:rFonts w:eastAsia="Verdana" w:cs="Verdana"/>
          <w:b/>
          <w:bCs/>
          <w:color w:val="365F91" w:themeColor="accent1" w:themeShade="BF"/>
          <w:sz w:val="28"/>
          <w:szCs w:val="28"/>
        </w:rPr>
      </w:pPr>
    </w:p>
    <w:p w14:paraId="612F9A59"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7DF8557F" w14:textId="77777777" w:rsidR="007E1A09" w:rsidRDefault="007E1A09" w:rsidP="007E1A09">
      <w:pPr>
        <w:rPr>
          <w:rFonts w:eastAsia="Verdana" w:cs="Verdana"/>
          <w:b/>
          <w:bCs/>
          <w:color w:val="365F91" w:themeColor="accent1" w:themeShade="BF"/>
          <w:sz w:val="28"/>
          <w:szCs w:val="28"/>
        </w:rPr>
      </w:pPr>
    </w:p>
    <w:p w14:paraId="0A93D5DD" w14:textId="710A406F" w:rsidR="007E1A09" w:rsidRDefault="007E1A09" w:rsidP="007E1A09">
      <w:pPr>
        <w:pStyle w:val="Heading3"/>
      </w:pPr>
      <w:r>
        <w:t xml:space="preserve">P_EPX_2106 </w:t>
      </w:r>
      <w:r w:rsidR="00033D51">
        <w:t xml:space="preserve">Composite </w:t>
      </w:r>
      <w:r w:rsidR="00542D41">
        <w:t xml:space="preserve">CEK </w:t>
      </w:r>
      <w:r w:rsidR="00033D51">
        <w:t>Encryption/Compression</w:t>
      </w:r>
    </w:p>
    <w:tbl>
      <w:tblPr>
        <w:tblStyle w:val="TableGrid"/>
        <w:tblW w:w="0" w:type="auto"/>
        <w:tblLook w:val="04A0" w:firstRow="1" w:lastRow="0" w:firstColumn="1" w:lastColumn="0" w:noHBand="0" w:noVBand="1"/>
      </w:tblPr>
      <w:tblGrid>
        <w:gridCol w:w="2569"/>
        <w:gridCol w:w="6781"/>
      </w:tblGrid>
      <w:tr w:rsidR="007E1A09" w:rsidRPr="00BF6411" w14:paraId="6112E006" w14:textId="77777777" w:rsidTr="006A1B63">
        <w:tc>
          <w:tcPr>
            <w:tcW w:w="2569" w:type="dxa"/>
            <w:tcBorders>
              <w:bottom w:val="single" w:sz="4" w:space="0" w:color="auto"/>
            </w:tcBorders>
            <w:shd w:val="clear" w:color="auto" w:fill="D9D9D9" w:themeFill="background1" w:themeFillShade="D9"/>
          </w:tcPr>
          <w:p w14:paraId="64803E1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6DA40FC" w14:textId="77777777" w:rsidR="007E1A09" w:rsidRPr="00BF6411" w:rsidRDefault="007E1A09" w:rsidP="006A1B63">
            <w:pPr>
              <w:rPr>
                <w:rFonts w:asciiTheme="minorHAnsi" w:hAnsiTheme="minorHAnsi"/>
              </w:rPr>
            </w:pPr>
          </w:p>
        </w:tc>
        <w:tc>
          <w:tcPr>
            <w:tcW w:w="6781" w:type="dxa"/>
          </w:tcPr>
          <w:p w14:paraId="1DFBD479" w14:textId="65993276" w:rsidR="007E1A09" w:rsidRPr="00BF6411" w:rsidRDefault="00033D51" w:rsidP="006A1B63">
            <w:pPr>
              <w:rPr>
                <w:rFonts w:asciiTheme="minorHAnsi" w:hAnsiTheme="minorHAnsi"/>
              </w:rPr>
            </w:pPr>
            <w:r>
              <w:rPr>
                <w:rFonts w:asciiTheme="minorHAnsi" w:hAnsiTheme="minorHAnsi"/>
              </w:rPr>
              <w:t>Variations of encryption and compression in a single 3MF package</w:t>
            </w:r>
          </w:p>
        </w:tc>
      </w:tr>
      <w:tr w:rsidR="007E1A09" w:rsidRPr="00BF6411" w14:paraId="0ADD83CB" w14:textId="77777777" w:rsidTr="006A1B63">
        <w:tc>
          <w:tcPr>
            <w:tcW w:w="2569" w:type="dxa"/>
            <w:shd w:val="clear" w:color="auto" w:fill="D9D9D9" w:themeFill="background1" w:themeFillShade="D9"/>
          </w:tcPr>
          <w:p w14:paraId="2C293D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52D9E68" w14:textId="77777777" w:rsidR="007E1A09" w:rsidRPr="00BF6411" w:rsidRDefault="007E1A09" w:rsidP="006A1B63">
            <w:pPr>
              <w:rPr>
                <w:rFonts w:asciiTheme="minorHAnsi" w:hAnsiTheme="minorHAnsi"/>
              </w:rPr>
            </w:pPr>
          </w:p>
        </w:tc>
        <w:tc>
          <w:tcPr>
            <w:tcW w:w="6781" w:type="dxa"/>
          </w:tcPr>
          <w:p w14:paraId="0222C49E" w14:textId="143F0E3F"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204B5BE4" w14:textId="77777777" w:rsidTr="006A1B63">
        <w:tc>
          <w:tcPr>
            <w:tcW w:w="2569" w:type="dxa"/>
            <w:shd w:val="clear" w:color="auto" w:fill="D9D9D9" w:themeFill="background1" w:themeFillShade="D9"/>
          </w:tcPr>
          <w:p w14:paraId="6F15C488" w14:textId="77777777" w:rsidR="007E1A09" w:rsidRPr="003D6634" w:rsidRDefault="007E1A09" w:rsidP="006A1B63">
            <w:pPr>
              <w:rPr>
                <w:rFonts w:asciiTheme="minorHAnsi" w:hAnsiTheme="minorHAnsi"/>
              </w:rPr>
            </w:pPr>
            <w:r w:rsidRPr="000C75E7">
              <w:rPr>
                <w:rFonts w:asciiTheme="minorHAnsi" w:eastAsiaTheme="minorEastAsia" w:hAnsiTheme="minorHAnsi"/>
              </w:rPr>
              <w:t>Test Case Iterations</w:t>
            </w:r>
          </w:p>
          <w:p w14:paraId="312198AC" w14:textId="77777777" w:rsidR="007E1A09" w:rsidRPr="000C75E7" w:rsidRDefault="007E1A09" w:rsidP="006A1B63">
            <w:pPr>
              <w:rPr>
                <w:rFonts w:asciiTheme="minorHAnsi" w:hAnsiTheme="minorHAnsi"/>
              </w:rPr>
            </w:pPr>
          </w:p>
        </w:tc>
        <w:tc>
          <w:tcPr>
            <w:tcW w:w="6781" w:type="dxa"/>
          </w:tcPr>
          <w:p w14:paraId="70EAD22D" w14:textId="6A0A2FD6" w:rsidR="007E1A09" w:rsidRPr="000C75E7" w:rsidRDefault="007E1A09" w:rsidP="006A1B63">
            <w:pPr>
              <w:rPr>
                <w:rFonts w:asciiTheme="minorHAnsi" w:eastAsia="Calibri" w:hAnsiTheme="minorHAnsi" w:cs="Calibri"/>
              </w:rPr>
            </w:pPr>
            <w:r w:rsidRPr="000C75E7">
              <w:rPr>
                <w:rFonts w:asciiTheme="minorHAnsi" w:eastAsia="Calibri" w:hAnsiTheme="minorHAnsi" w:cs="Calibri"/>
                <w:b/>
                <w:bCs/>
              </w:rPr>
              <w:t>01</w:t>
            </w:r>
            <w:r w:rsidRPr="000C75E7">
              <w:rPr>
                <w:rFonts w:asciiTheme="minorHAnsi" w:eastAsia="Calibri" w:hAnsiTheme="minorHAnsi" w:cs="Calibri"/>
              </w:rPr>
              <w:t xml:space="preserve"> –</w:t>
            </w:r>
            <w:r w:rsidRPr="003D6634">
              <w:rPr>
                <w:rFonts w:asciiTheme="minorHAnsi" w:eastAsia="Calibri" w:hAnsiTheme="minorHAnsi" w:cs="Calibri"/>
              </w:rPr>
              <w:t xml:space="preserve"> </w:t>
            </w:r>
            <w:r w:rsidR="004C069F" w:rsidRPr="000C75E7">
              <w:rPr>
                <w:rFonts w:asciiTheme="minorHAnsi" w:eastAsia="Calibri" w:hAnsiTheme="minorHAnsi" w:cs="Calibri"/>
              </w:rPr>
              <w:t xml:space="preserve">A single test package with encrypted content that uses all the variations </w:t>
            </w:r>
            <w:r w:rsidR="006F58AB">
              <w:rPr>
                <w:rFonts w:asciiTheme="minorHAnsi" w:eastAsia="Calibri" w:hAnsiTheme="minorHAnsi" w:cs="Calibri"/>
              </w:rPr>
              <w:t xml:space="preserve">of </w:t>
            </w:r>
            <w:r w:rsidR="004C069F" w:rsidRPr="000C75E7">
              <w:rPr>
                <w:rFonts w:asciiTheme="minorHAnsi" w:eastAsia="Calibri" w:hAnsiTheme="minorHAnsi" w:cs="Calibri"/>
              </w:rPr>
              <w:t>SHA1, SHA256, compression, and no compression</w:t>
            </w:r>
          </w:p>
          <w:p w14:paraId="7B8E046D" w14:textId="77777777" w:rsidR="007E1A09" w:rsidRPr="000C75E7" w:rsidRDefault="007E1A09" w:rsidP="006A1B63">
            <w:pPr>
              <w:rPr>
                <w:rFonts w:asciiTheme="minorHAnsi" w:eastAsia="Calibri" w:hAnsiTheme="minorHAnsi" w:cs="Calibri"/>
              </w:rPr>
            </w:pPr>
          </w:p>
          <w:p w14:paraId="124CC203" w14:textId="1425E732" w:rsidR="007E1A09" w:rsidRPr="000C75E7" w:rsidRDefault="009B09BF" w:rsidP="006A1B63">
            <w:pPr>
              <w:rPr>
                <w:rFonts w:asciiTheme="minorHAnsi" w:eastAsia="Calibri" w:hAnsiTheme="minorHAnsi" w:cs="Calibri"/>
              </w:rPr>
            </w:pPr>
            <w:r w:rsidRPr="000C75E7">
              <w:rPr>
                <w:rFonts w:asciiTheme="minorHAnsi" w:eastAsia="Calibri" w:hAnsiTheme="minorHAnsi" w:cs="Calibri"/>
              </w:rPr>
              <w:t xml:space="preserve">The following test cases will use a variety of 3MF model part sizes </w:t>
            </w:r>
            <w:proofErr w:type="gramStart"/>
            <w:r w:rsidR="006F58AB">
              <w:rPr>
                <w:rFonts w:asciiTheme="minorHAnsi" w:eastAsia="Calibri" w:hAnsiTheme="minorHAnsi" w:cs="Calibri"/>
              </w:rPr>
              <w:t xml:space="preserve">and </w:t>
            </w:r>
            <w:r w:rsidRPr="000C75E7">
              <w:rPr>
                <w:rFonts w:asciiTheme="minorHAnsi" w:eastAsia="Calibri" w:hAnsiTheme="minorHAnsi" w:cs="Calibri"/>
              </w:rPr>
              <w:t xml:space="preserve"> geometries</w:t>
            </w:r>
            <w:proofErr w:type="gramEnd"/>
            <w:r w:rsidRPr="000C75E7">
              <w:rPr>
                <w:rFonts w:asciiTheme="minorHAnsi" w:eastAsia="Calibri" w:hAnsiTheme="minorHAnsi" w:cs="Calibri"/>
              </w:rPr>
              <w:t xml:space="preserve"> to </w:t>
            </w:r>
            <w:r w:rsidR="006F58AB">
              <w:rPr>
                <w:rFonts w:asciiTheme="minorHAnsi" w:eastAsia="Calibri" w:hAnsiTheme="minorHAnsi" w:cs="Calibri"/>
              </w:rPr>
              <w:t xml:space="preserve">add </w:t>
            </w:r>
            <w:r w:rsidRPr="000C75E7">
              <w:rPr>
                <w:rFonts w:asciiTheme="minorHAnsi" w:eastAsia="Calibri" w:hAnsiTheme="minorHAnsi" w:cs="Calibri"/>
              </w:rPr>
              <w:t>variation to the content being compressed an</w:t>
            </w:r>
            <w:r w:rsidR="00542D41" w:rsidRPr="000C75E7">
              <w:rPr>
                <w:rFonts w:asciiTheme="minorHAnsi" w:eastAsia="Calibri" w:hAnsiTheme="minorHAnsi" w:cs="Calibri"/>
              </w:rPr>
              <w:t>d</w:t>
            </w:r>
            <w:r w:rsidRPr="000C75E7">
              <w:rPr>
                <w:rFonts w:asciiTheme="minorHAnsi" w:eastAsia="Calibri" w:hAnsiTheme="minorHAnsi" w:cs="Calibri"/>
              </w:rPr>
              <w:t xml:space="preserve"> symmetrically encrypted.</w:t>
            </w:r>
          </w:p>
          <w:p w14:paraId="5522F30B" w14:textId="38D2C231" w:rsidR="009B09BF" w:rsidRPr="000C75E7" w:rsidRDefault="009B09BF" w:rsidP="006A1B63">
            <w:pPr>
              <w:rPr>
                <w:rFonts w:asciiTheme="minorHAnsi" w:eastAsia="Calibri" w:hAnsiTheme="minorHAnsi" w:cs="Calibri"/>
              </w:rPr>
            </w:pPr>
          </w:p>
          <w:p w14:paraId="08709970" w14:textId="361BF0E4" w:rsidR="009B09BF" w:rsidRPr="000C75E7" w:rsidRDefault="009B09BF" w:rsidP="006A1B63">
            <w:pPr>
              <w:rPr>
                <w:rFonts w:asciiTheme="minorHAnsi" w:eastAsia="Calibri" w:hAnsiTheme="minorHAnsi" w:cs="Calibri"/>
              </w:rPr>
            </w:pPr>
            <w:r w:rsidRPr="000C75E7">
              <w:rPr>
                <w:rFonts w:asciiTheme="minorHAnsi" w:eastAsia="Calibri" w:hAnsiTheme="minorHAnsi" w:cs="Calibri"/>
                <w:b/>
                <w:bCs/>
              </w:rPr>
              <w:t>02</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1</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1F1A5E64" w14:textId="07784B51" w:rsidR="009B09BF" w:rsidRPr="000C75E7" w:rsidRDefault="009B09BF" w:rsidP="006A1B63">
            <w:pPr>
              <w:rPr>
                <w:rFonts w:asciiTheme="minorHAnsi" w:eastAsia="Calibri" w:hAnsiTheme="minorHAnsi" w:cs="Calibri"/>
              </w:rPr>
            </w:pPr>
          </w:p>
          <w:p w14:paraId="74F6164B" w14:textId="171B85AE"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03</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2</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55B5F419" w14:textId="1FC23D67" w:rsidR="009B09BF" w:rsidRPr="000C75E7" w:rsidRDefault="009B09BF" w:rsidP="009B09BF">
            <w:pPr>
              <w:rPr>
                <w:rFonts w:asciiTheme="minorHAnsi" w:eastAsia="Calibri" w:hAnsiTheme="minorHAnsi" w:cs="Calibri"/>
              </w:rPr>
            </w:pPr>
          </w:p>
          <w:p w14:paraId="0F7F8E72" w14:textId="77777777" w:rsidR="009B09BF" w:rsidRPr="000C75E7" w:rsidRDefault="009B09BF" w:rsidP="009B09BF">
            <w:pPr>
              <w:rPr>
                <w:rFonts w:asciiTheme="minorHAnsi" w:eastAsia="Calibri" w:hAnsiTheme="minorHAnsi" w:cs="Calibri"/>
              </w:rPr>
            </w:pPr>
          </w:p>
          <w:p w14:paraId="2B645EB4" w14:textId="75FF4310"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04</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3</w:t>
            </w:r>
            <w:r w:rsidR="00E3097E">
              <w:rPr>
                <w:rFonts w:asciiTheme="minorHAnsi" w:eastAsia="Calibri" w:hAnsiTheme="minorHAnsi" w:cs="Calibri"/>
              </w:rPr>
              <w:t xml:space="preserve"> </w:t>
            </w:r>
            <w:r w:rsidR="00E3097E">
              <w:rPr>
                <w:rFonts w:asciiTheme="minorHAnsi" w:hAnsiTheme="minorHAnsi" w:cstheme="minorHAnsi"/>
              </w:rPr>
              <w:t>(sha1, comp)</w:t>
            </w:r>
          </w:p>
          <w:p w14:paraId="4062380D" w14:textId="4491EA3E" w:rsidR="009B09BF" w:rsidRPr="000C75E7" w:rsidRDefault="009B09BF" w:rsidP="009B09BF">
            <w:pPr>
              <w:rPr>
                <w:rFonts w:asciiTheme="minorHAnsi" w:eastAsia="Calibri" w:hAnsiTheme="minorHAnsi" w:cs="Calibri"/>
              </w:rPr>
            </w:pPr>
          </w:p>
          <w:p w14:paraId="291D68F8" w14:textId="77777777" w:rsidR="009B09BF" w:rsidRPr="000C75E7" w:rsidRDefault="009B09BF" w:rsidP="009B09BF">
            <w:pPr>
              <w:rPr>
                <w:rFonts w:asciiTheme="minorHAnsi" w:eastAsia="Calibri" w:hAnsiTheme="minorHAnsi" w:cs="Calibri"/>
              </w:rPr>
            </w:pPr>
          </w:p>
          <w:p w14:paraId="64741110" w14:textId="339A0589"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05</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4</w:t>
            </w:r>
            <w:r w:rsidR="00E3097E">
              <w:rPr>
                <w:rFonts w:asciiTheme="minorHAnsi" w:eastAsia="Calibri" w:hAnsiTheme="minorHAnsi" w:cs="Calibri"/>
              </w:rPr>
              <w:t xml:space="preserve"> </w:t>
            </w:r>
            <w:r w:rsidR="00E3097E">
              <w:rPr>
                <w:rFonts w:asciiTheme="minorHAnsi" w:hAnsiTheme="minorHAnsi" w:cstheme="minorHAnsi"/>
              </w:rPr>
              <w:t>(sha256, comp)</w:t>
            </w:r>
          </w:p>
          <w:p w14:paraId="130D23D1" w14:textId="53BF8933" w:rsidR="009B09BF" w:rsidRPr="000C75E7" w:rsidRDefault="009B09BF" w:rsidP="009B09BF">
            <w:pPr>
              <w:rPr>
                <w:rFonts w:asciiTheme="minorHAnsi" w:eastAsia="Calibri" w:hAnsiTheme="minorHAnsi" w:cs="Calibri"/>
              </w:rPr>
            </w:pPr>
          </w:p>
          <w:p w14:paraId="36922968" w14:textId="77777777" w:rsidR="007E1A09" w:rsidRPr="000C75E7" w:rsidRDefault="007E1A09" w:rsidP="003D6634">
            <w:pPr>
              <w:rPr>
                <w:rFonts w:asciiTheme="minorHAnsi" w:hAnsiTheme="minorHAnsi"/>
              </w:rPr>
            </w:pPr>
          </w:p>
        </w:tc>
      </w:tr>
      <w:tr w:rsidR="007E1A09" w:rsidRPr="00BF6411" w14:paraId="44B97E60" w14:textId="77777777" w:rsidTr="006A1B63">
        <w:tc>
          <w:tcPr>
            <w:tcW w:w="2569" w:type="dxa"/>
            <w:tcBorders>
              <w:bottom w:val="single" w:sz="4" w:space="0" w:color="auto"/>
            </w:tcBorders>
            <w:shd w:val="clear" w:color="auto" w:fill="D9D9D9" w:themeFill="background1" w:themeFillShade="D9"/>
          </w:tcPr>
          <w:p w14:paraId="0610FCE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C2801B" w14:textId="77777777" w:rsidR="007E1A09" w:rsidRPr="00285823" w:rsidRDefault="007E1A09" w:rsidP="006A1B63">
            <w:pPr>
              <w:rPr>
                <w:rFonts w:asciiTheme="minorHAnsi" w:eastAsia="Calibri" w:hAnsiTheme="minorHAnsi" w:cs="Calibri"/>
                <w:b/>
              </w:rPr>
            </w:pPr>
          </w:p>
        </w:tc>
      </w:tr>
    </w:tbl>
    <w:p w14:paraId="1B31F84D" w14:textId="77777777" w:rsidR="007E1A09" w:rsidRDefault="007E1A09" w:rsidP="007E1A09">
      <w:pPr>
        <w:rPr>
          <w:rFonts w:eastAsia="Verdana" w:cs="Verdana"/>
          <w:b/>
          <w:bCs/>
          <w:color w:val="365F91" w:themeColor="accent1" w:themeShade="BF"/>
          <w:sz w:val="28"/>
          <w:szCs w:val="28"/>
        </w:rPr>
      </w:pPr>
    </w:p>
    <w:p w14:paraId="670F6A20" w14:textId="7A4D2238" w:rsidR="007E1A09" w:rsidRDefault="007E1A09" w:rsidP="007E1A09">
      <w:pPr>
        <w:pStyle w:val="Heading3"/>
      </w:pPr>
      <w:r>
        <w:t xml:space="preserve">P_EPX_2107 </w:t>
      </w:r>
      <w:r w:rsidR="00C826BB">
        <w:t>Miscellaneous Tests</w:t>
      </w:r>
    </w:p>
    <w:tbl>
      <w:tblPr>
        <w:tblStyle w:val="TableGrid"/>
        <w:tblW w:w="0" w:type="auto"/>
        <w:tblLook w:val="04A0" w:firstRow="1" w:lastRow="0" w:firstColumn="1" w:lastColumn="0" w:noHBand="0" w:noVBand="1"/>
      </w:tblPr>
      <w:tblGrid>
        <w:gridCol w:w="2569"/>
        <w:gridCol w:w="6781"/>
      </w:tblGrid>
      <w:tr w:rsidR="007E1A09" w:rsidRPr="00BF6411" w14:paraId="4482886D" w14:textId="77777777" w:rsidTr="006A1B63">
        <w:tc>
          <w:tcPr>
            <w:tcW w:w="2569" w:type="dxa"/>
            <w:tcBorders>
              <w:bottom w:val="single" w:sz="4" w:space="0" w:color="auto"/>
            </w:tcBorders>
            <w:shd w:val="clear" w:color="auto" w:fill="D9D9D9" w:themeFill="background1" w:themeFillShade="D9"/>
          </w:tcPr>
          <w:p w14:paraId="55674AC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ABB4FD" w14:textId="77777777" w:rsidR="007E1A09" w:rsidRPr="00BF6411" w:rsidRDefault="007E1A09" w:rsidP="006A1B63">
            <w:pPr>
              <w:rPr>
                <w:rFonts w:asciiTheme="minorHAnsi" w:hAnsiTheme="minorHAnsi"/>
              </w:rPr>
            </w:pPr>
          </w:p>
        </w:tc>
        <w:tc>
          <w:tcPr>
            <w:tcW w:w="6781" w:type="dxa"/>
          </w:tcPr>
          <w:p w14:paraId="344B36D0" w14:textId="612B8204" w:rsidR="007E1A09" w:rsidRPr="00BF6411" w:rsidRDefault="00C826BB" w:rsidP="006A1B63">
            <w:pPr>
              <w:rPr>
                <w:rFonts w:asciiTheme="minorHAnsi" w:hAnsiTheme="minorHAnsi"/>
              </w:rPr>
            </w:pPr>
            <w:r>
              <w:rPr>
                <w:rFonts w:asciiTheme="minorHAnsi" w:hAnsiTheme="minorHAnsi"/>
              </w:rPr>
              <w:t>Miscellaneous test cases</w:t>
            </w:r>
          </w:p>
        </w:tc>
      </w:tr>
      <w:tr w:rsidR="007E1A09" w:rsidRPr="00BF6411" w14:paraId="14EB49F4" w14:textId="77777777" w:rsidTr="006A1B63">
        <w:tc>
          <w:tcPr>
            <w:tcW w:w="2569" w:type="dxa"/>
            <w:shd w:val="clear" w:color="auto" w:fill="D9D9D9" w:themeFill="background1" w:themeFillShade="D9"/>
          </w:tcPr>
          <w:p w14:paraId="5EB8A6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CDDFB1B" w14:textId="77777777" w:rsidR="007E1A09" w:rsidRPr="00BF6411" w:rsidRDefault="007E1A09" w:rsidP="006A1B63">
            <w:pPr>
              <w:rPr>
                <w:rFonts w:asciiTheme="minorHAnsi" w:hAnsiTheme="minorHAnsi"/>
              </w:rPr>
            </w:pPr>
          </w:p>
        </w:tc>
        <w:tc>
          <w:tcPr>
            <w:tcW w:w="6781" w:type="dxa"/>
          </w:tcPr>
          <w:p w14:paraId="1AF71B9E"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56F61CF" w14:textId="77777777" w:rsidTr="006A1B63">
        <w:tc>
          <w:tcPr>
            <w:tcW w:w="2569" w:type="dxa"/>
            <w:shd w:val="clear" w:color="auto" w:fill="D9D9D9" w:themeFill="background1" w:themeFillShade="D9"/>
          </w:tcPr>
          <w:p w14:paraId="2180C90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AD75B3" w14:textId="77777777" w:rsidR="007E1A09" w:rsidRPr="00BF6411" w:rsidRDefault="007E1A09" w:rsidP="006A1B63">
            <w:pPr>
              <w:rPr>
                <w:rFonts w:asciiTheme="minorHAnsi" w:hAnsiTheme="minorHAnsi"/>
              </w:rPr>
            </w:pPr>
          </w:p>
        </w:tc>
        <w:tc>
          <w:tcPr>
            <w:tcW w:w="6781" w:type="dxa"/>
          </w:tcPr>
          <w:p w14:paraId="433E48FC" w14:textId="43606B81" w:rsidR="007E1A09" w:rsidRPr="000C75E7"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C826BB" w:rsidRPr="000C75E7">
              <w:rPr>
                <w:rFonts w:asciiTheme="minorHAnsi" w:hAnsiTheme="minorHAnsi" w:cstheme="minorHAnsi"/>
              </w:rPr>
              <w:t xml:space="preserve">Test case omitting the </w:t>
            </w:r>
            <w:proofErr w:type="spellStart"/>
            <w:r w:rsidR="00C826BB" w:rsidRPr="000C75E7">
              <w:rPr>
                <w:rFonts w:asciiTheme="minorHAnsi" w:hAnsiTheme="minorHAnsi" w:cstheme="minorHAnsi"/>
              </w:rPr>
              <w:t>keyvalue</w:t>
            </w:r>
            <w:proofErr w:type="spellEnd"/>
            <w:r w:rsidR="00C826BB" w:rsidRPr="000C75E7">
              <w:rPr>
                <w:rFonts w:asciiTheme="minorHAnsi" w:hAnsiTheme="minorHAnsi" w:cstheme="minorHAnsi"/>
              </w:rPr>
              <w:t xml:space="preserve"> element. Should not impact rendering as it is optional</w:t>
            </w:r>
            <w:r w:rsidR="00E3097E">
              <w:rPr>
                <w:rFonts w:asciiTheme="minorHAnsi" w:hAnsiTheme="minorHAnsi" w:cstheme="minorHAnsi"/>
              </w:rPr>
              <w:t xml:space="preserve"> (sha1, comp)</w:t>
            </w:r>
          </w:p>
          <w:p w14:paraId="4782BAE5" w14:textId="61DC2B7D" w:rsidR="007E1A09" w:rsidRPr="003D6634" w:rsidRDefault="007E1A09" w:rsidP="006A1B63">
            <w:pPr>
              <w:rPr>
                <w:rFonts w:asciiTheme="minorHAnsi" w:eastAsia="Calibri" w:hAnsiTheme="minorHAnsi" w:cstheme="minorHAnsi"/>
              </w:rPr>
            </w:pPr>
          </w:p>
          <w:p w14:paraId="7D48CABD" w14:textId="77777777" w:rsidR="007E1A09" w:rsidRPr="000C75E7" w:rsidRDefault="007E1A09" w:rsidP="006A1B63">
            <w:pPr>
              <w:rPr>
                <w:rFonts w:asciiTheme="minorHAnsi" w:eastAsia="Calibri" w:hAnsiTheme="minorHAnsi" w:cstheme="minorHAnsi"/>
              </w:rPr>
            </w:pPr>
          </w:p>
          <w:p w14:paraId="180929DD" w14:textId="567D37D8" w:rsidR="00E3097E" w:rsidRPr="000C75E7" w:rsidRDefault="007E1A09" w:rsidP="00E3097E">
            <w:pPr>
              <w:rPr>
                <w:rFonts w:asciiTheme="minorHAnsi" w:eastAsia="Calibri" w:hAnsiTheme="minorHAnsi" w:cs="Calibri"/>
              </w:rPr>
            </w:pPr>
            <w:r w:rsidRPr="000C75E7">
              <w:rPr>
                <w:rFonts w:asciiTheme="minorHAnsi" w:eastAsia="Calibri" w:hAnsiTheme="minorHAnsi" w:cstheme="minorHAnsi"/>
                <w:b/>
              </w:rPr>
              <w:t>0</w:t>
            </w:r>
            <w:r w:rsidR="00B128B9">
              <w:rPr>
                <w:rFonts w:asciiTheme="minorHAnsi" w:eastAsia="Calibri" w:hAnsiTheme="minorHAnsi" w:cstheme="minorHAnsi"/>
                <w:b/>
              </w:rPr>
              <w:t>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526A38" w:rsidRPr="000C75E7">
              <w:rPr>
                <w:rFonts w:asciiTheme="minorHAnsi" w:hAnsiTheme="minorHAnsi" w:cstheme="minorHAnsi"/>
              </w:rPr>
              <w:t>Used extended secure content header length</w:t>
            </w:r>
            <w:r w:rsidR="006F58AB">
              <w:rPr>
                <w:rFonts w:asciiTheme="minorHAnsi" w:hAnsiTheme="minorHAnsi" w:cstheme="minorHAnsi"/>
              </w:rPr>
              <w:t>, which should not impact rendering</w:t>
            </w:r>
            <w:r w:rsidR="00E3097E">
              <w:rPr>
                <w:rFonts w:asciiTheme="minorHAnsi" w:hAnsiTheme="minorHAnsi" w:cstheme="minorHAnsi"/>
              </w:rPr>
              <w:t xml:space="preserve"> (sha1)</w:t>
            </w:r>
          </w:p>
          <w:p w14:paraId="6C96B5E9" w14:textId="5699FC3C" w:rsidR="007E1A09" w:rsidRDefault="007E1A09" w:rsidP="006A1B63">
            <w:pPr>
              <w:rPr>
                <w:rFonts w:asciiTheme="minorHAnsi" w:eastAsia="Calibri" w:hAnsiTheme="minorHAnsi" w:cstheme="minorHAnsi"/>
              </w:rPr>
            </w:pPr>
          </w:p>
          <w:p w14:paraId="13783B62" w14:textId="6A5DB638" w:rsidR="00E3097E" w:rsidRPr="00AB58BA" w:rsidRDefault="00E3097E" w:rsidP="00AD1644">
            <w:pPr>
              <w:pStyle w:val="ListParagraph"/>
              <w:ind w:left="0"/>
              <w:rPr>
                <w:rFonts w:asciiTheme="minorHAnsi" w:hAnsiTheme="minorHAnsi" w:cstheme="minorHAnsi"/>
              </w:rPr>
            </w:pPr>
            <w:r w:rsidRPr="00AD1644">
              <w:rPr>
                <w:rFonts w:asciiTheme="minorHAnsi" w:eastAsia="Calibri" w:hAnsiTheme="minorHAnsi" w:cstheme="minorHAnsi"/>
                <w:b/>
                <w:bCs/>
              </w:rPr>
              <w:t>0</w:t>
            </w:r>
            <w:r w:rsidR="00B128B9">
              <w:rPr>
                <w:rFonts w:asciiTheme="minorHAnsi" w:eastAsia="Calibri" w:hAnsiTheme="minorHAnsi" w:cstheme="minorHAnsi"/>
                <w:b/>
                <w:bCs/>
              </w:rPr>
              <w:t>3</w:t>
            </w:r>
            <w:r>
              <w:rPr>
                <w:rFonts w:asciiTheme="minorHAnsi" w:eastAsia="Calibri" w:hAnsiTheme="minorHAnsi" w:cstheme="minorHAnsi"/>
              </w:rPr>
              <w:t xml:space="preserve"> - </w:t>
            </w:r>
            <w:r w:rsidRPr="00AB58BA">
              <w:rPr>
                <w:rFonts w:asciiTheme="minorHAnsi" w:hAnsiTheme="minorHAnsi" w:cstheme="minorHAnsi"/>
              </w:rPr>
              <w:t xml:space="preserve">Omit </w:t>
            </w:r>
            <w:proofErr w:type="spellStart"/>
            <w:r w:rsidRPr="00AB58BA">
              <w:rPr>
                <w:rFonts w:asciiTheme="minorHAnsi" w:hAnsiTheme="minorHAnsi" w:cstheme="minorHAnsi"/>
              </w:rPr>
              <w:t>keyid</w:t>
            </w:r>
            <w:proofErr w:type="spellEnd"/>
            <w:r w:rsidRPr="00AB58BA">
              <w:rPr>
                <w:rFonts w:asciiTheme="minorHAnsi" w:hAnsiTheme="minorHAnsi" w:cstheme="minorHAnsi"/>
              </w:rPr>
              <w:t xml:space="preserve"> attribute. Content encrypted with test public key. </w:t>
            </w:r>
            <w:r w:rsidRPr="000F3022">
              <w:rPr>
                <w:rFonts w:asciiTheme="minorHAnsi" w:hAnsiTheme="minorHAnsi" w:cstheme="minorHAnsi"/>
              </w:rPr>
              <w:t>Consumer</w:t>
            </w:r>
            <w:r w:rsidRPr="00AB58BA">
              <w:rPr>
                <w:rFonts w:asciiTheme="minorHAnsi" w:hAnsiTheme="minorHAnsi" w:cstheme="minorHAnsi"/>
              </w:rPr>
              <w:t xml:space="preserve"> should default to using test private key to </w:t>
            </w:r>
            <w:proofErr w:type="gramStart"/>
            <w:r w:rsidRPr="00AB58BA">
              <w:rPr>
                <w:rFonts w:asciiTheme="minorHAnsi" w:hAnsiTheme="minorHAnsi" w:cstheme="minorHAnsi"/>
              </w:rPr>
              <w:t>decrypt</w:t>
            </w:r>
            <w:r>
              <w:rPr>
                <w:rFonts w:asciiTheme="minorHAnsi" w:hAnsiTheme="minorHAnsi" w:cstheme="minorHAnsi"/>
              </w:rPr>
              <w:t xml:space="preserve">  (</w:t>
            </w:r>
            <w:proofErr w:type="gramEnd"/>
            <w:r>
              <w:rPr>
                <w:rFonts w:asciiTheme="minorHAnsi" w:hAnsiTheme="minorHAnsi" w:cstheme="minorHAnsi"/>
              </w:rPr>
              <w:t>sha256)</w:t>
            </w:r>
          </w:p>
          <w:p w14:paraId="6C6E7CE2" w14:textId="068AD394" w:rsidR="00E3097E" w:rsidRPr="003D6634" w:rsidRDefault="00E3097E" w:rsidP="006A1B63">
            <w:pPr>
              <w:rPr>
                <w:rFonts w:asciiTheme="minorHAnsi" w:eastAsia="Calibri" w:hAnsiTheme="minorHAnsi" w:cstheme="minorHAnsi"/>
              </w:rPr>
            </w:pPr>
          </w:p>
          <w:p w14:paraId="025931BE" w14:textId="19541B9D" w:rsidR="003D2815" w:rsidRDefault="008325D4" w:rsidP="003D2815">
            <w:pPr>
              <w:rPr>
                <w:rFonts w:asciiTheme="minorHAnsi" w:hAnsiTheme="minorHAnsi" w:cstheme="minorHAnsi"/>
              </w:rPr>
            </w:pPr>
            <w:r>
              <w:rPr>
                <w:rFonts w:asciiTheme="minorHAnsi" w:hAnsiTheme="minorHAnsi" w:cstheme="minorHAnsi"/>
              </w:rPr>
              <w:t xml:space="preserve">04 – Include two </w:t>
            </w:r>
            <w:proofErr w:type="spellStart"/>
            <w:r>
              <w:rPr>
                <w:rFonts w:asciiTheme="minorHAnsi" w:hAnsiTheme="minorHAnsi" w:cstheme="minorHAnsi"/>
              </w:rPr>
              <w:t>resourcedatagroups</w:t>
            </w:r>
            <w:proofErr w:type="spellEnd"/>
            <w:r>
              <w:rPr>
                <w:rFonts w:asciiTheme="minorHAnsi" w:hAnsiTheme="minorHAnsi" w:cstheme="minorHAnsi"/>
              </w:rPr>
              <w:t xml:space="preserve"> that use the same CEK and have the same </w:t>
            </w:r>
            <w:proofErr w:type="spellStart"/>
            <w:r>
              <w:rPr>
                <w:rFonts w:asciiTheme="minorHAnsi" w:hAnsiTheme="minorHAnsi" w:cstheme="minorHAnsi"/>
              </w:rPr>
              <w:t>keyuuid</w:t>
            </w:r>
            <w:proofErr w:type="spellEnd"/>
            <w:r w:rsidR="00326A5C">
              <w:rPr>
                <w:rFonts w:asciiTheme="minorHAnsi" w:hAnsiTheme="minorHAnsi" w:cstheme="minorHAnsi"/>
              </w:rPr>
              <w:t xml:space="preserve"> (sha1, comp &amp; sha1, comp)</w:t>
            </w:r>
          </w:p>
          <w:p w14:paraId="6CCD9238" w14:textId="27D06FAE" w:rsidR="003D2815" w:rsidRPr="00AB58BA" w:rsidRDefault="003D2815" w:rsidP="003D2815">
            <w:pPr>
              <w:rPr>
                <w:rFonts w:asciiTheme="minorHAnsi" w:hAnsiTheme="minorHAnsi" w:cstheme="minorHAnsi"/>
              </w:rPr>
            </w:pPr>
          </w:p>
        </w:tc>
      </w:tr>
      <w:tr w:rsidR="007E1A09" w:rsidRPr="00BF6411" w14:paraId="0AB4EBC2" w14:textId="77777777" w:rsidTr="006A1B63">
        <w:tc>
          <w:tcPr>
            <w:tcW w:w="2569" w:type="dxa"/>
            <w:tcBorders>
              <w:bottom w:val="single" w:sz="4" w:space="0" w:color="auto"/>
            </w:tcBorders>
            <w:shd w:val="clear" w:color="auto" w:fill="D9D9D9" w:themeFill="background1" w:themeFillShade="D9"/>
          </w:tcPr>
          <w:p w14:paraId="3D08189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AA44340" w14:textId="77777777" w:rsidR="007E1A09" w:rsidRPr="00285823" w:rsidRDefault="007E1A09" w:rsidP="006A1B63">
            <w:pPr>
              <w:rPr>
                <w:rFonts w:asciiTheme="minorHAnsi" w:eastAsia="Calibri" w:hAnsiTheme="minorHAnsi" w:cs="Calibri"/>
                <w:b/>
              </w:rPr>
            </w:pPr>
          </w:p>
        </w:tc>
      </w:tr>
    </w:tbl>
    <w:p w14:paraId="55A0B5C2" w14:textId="4333E5C7" w:rsidR="00AF0868" w:rsidRDefault="00AF0868">
      <w:pPr>
        <w:rPr>
          <w:rFonts w:eastAsia="Verdana" w:cs="Verdana"/>
          <w:b/>
          <w:bCs/>
          <w:color w:val="365F91" w:themeColor="accent1" w:themeShade="BF"/>
          <w:sz w:val="28"/>
          <w:szCs w:val="28"/>
        </w:rPr>
      </w:pPr>
    </w:p>
    <w:p w14:paraId="31864F9D" w14:textId="77777777" w:rsidR="007E1A09" w:rsidRDefault="007E1A09" w:rsidP="007E1A09">
      <w:pPr>
        <w:rPr>
          <w:rFonts w:eastAsia="Verdana" w:cs="Verdana"/>
          <w:b/>
          <w:bCs/>
          <w:color w:val="365F91" w:themeColor="accent1" w:themeShade="BF"/>
          <w:sz w:val="28"/>
          <w:szCs w:val="28"/>
        </w:rPr>
      </w:pPr>
    </w:p>
    <w:p w14:paraId="7C9765C1" w14:textId="358E1A0C" w:rsidR="007E1A09" w:rsidRDefault="007E1A09" w:rsidP="007E1A09">
      <w:pPr>
        <w:pStyle w:val="Heading3"/>
      </w:pPr>
      <w:r>
        <w:lastRenderedPageBreak/>
        <w:t xml:space="preserve">P_EPX_2108 </w:t>
      </w:r>
      <w:proofErr w:type="spellStart"/>
      <w:r w:rsidR="00C826BB">
        <w:t>resourceDataGroup</w:t>
      </w:r>
      <w:proofErr w:type="spellEnd"/>
    </w:p>
    <w:tbl>
      <w:tblPr>
        <w:tblStyle w:val="TableGrid"/>
        <w:tblW w:w="0" w:type="auto"/>
        <w:tblLook w:val="04A0" w:firstRow="1" w:lastRow="0" w:firstColumn="1" w:lastColumn="0" w:noHBand="0" w:noVBand="1"/>
      </w:tblPr>
      <w:tblGrid>
        <w:gridCol w:w="2569"/>
        <w:gridCol w:w="6781"/>
      </w:tblGrid>
      <w:tr w:rsidR="007E1A09" w:rsidRPr="00BF6411" w14:paraId="734238CF" w14:textId="77777777" w:rsidTr="006A1B63">
        <w:tc>
          <w:tcPr>
            <w:tcW w:w="2569" w:type="dxa"/>
            <w:tcBorders>
              <w:bottom w:val="single" w:sz="4" w:space="0" w:color="auto"/>
            </w:tcBorders>
            <w:shd w:val="clear" w:color="auto" w:fill="D9D9D9" w:themeFill="background1" w:themeFillShade="D9"/>
          </w:tcPr>
          <w:p w14:paraId="5727A67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729AE66" w14:textId="77777777" w:rsidR="007E1A09" w:rsidRPr="00BF6411" w:rsidRDefault="007E1A09" w:rsidP="006A1B63">
            <w:pPr>
              <w:rPr>
                <w:rFonts w:asciiTheme="minorHAnsi" w:hAnsiTheme="minorHAnsi"/>
              </w:rPr>
            </w:pPr>
          </w:p>
        </w:tc>
        <w:tc>
          <w:tcPr>
            <w:tcW w:w="6781" w:type="dxa"/>
          </w:tcPr>
          <w:p w14:paraId="05143502" w14:textId="2129F894" w:rsidR="007E1A09" w:rsidRPr="00BF6411" w:rsidRDefault="00542D41" w:rsidP="006A1B63">
            <w:pPr>
              <w:rPr>
                <w:rFonts w:asciiTheme="minorHAnsi" w:hAnsiTheme="minorHAnsi"/>
              </w:rPr>
            </w:pPr>
            <w:r>
              <w:rPr>
                <w:rFonts w:asciiTheme="minorHAnsi" w:hAnsiTheme="minorHAnsi"/>
              </w:rPr>
              <w:t xml:space="preserve">Various mappings between the </w:t>
            </w:r>
            <w:proofErr w:type="spellStart"/>
            <w:r>
              <w:rPr>
                <w:rFonts w:asciiTheme="minorHAnsi" w:hAnsiTheme="minorHAnsi"/>
              </w:rPr>
              <w:t>resourceDataGroup</w:t>
            </w:r>
            <w:proofErr w:type="spellEnd"/>
            <w:r>
              <w:rPr>
                <w:rFonts w:asciiTheme="minorHAnsi" w:hAnsiTheme="minorHAnsi"/>
              </w:rPr>
              <w:t xml:space="preserve"> and encrypted content</w:t>
            </w:r>
          </w:p>
        </w:tc>
      </w:tr>
      <w:tr w:rsidR="007E1A09" w:rsidRPr="00BF6411" w14:paraId="7856109A" w14:textId="77777777" w:rsidTr="006A1B63">
        <w:tc>
          <w:tcPr>
            <w:tcW w:w="2569" w:type="dxa"/>
            <w:shd w:val="clear" w:color="auto" w:fill="D9D9D9" w:themeFill="background1" w:themeFillShade="D9"/>
          </w:tcPr>
          <w:p w14:paraId="4E8A480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9FACF19" w14:textId="77777777" w:rsidR="007E1A09" w:rsidRPr="00BF6411" w:rsidRDefault="007E1A09" w:rsidP="006A1B63">
            <w:pPr>
              <w:rPr>
                <w:rFonts w:asciiTheme="minorHAnsi" w:hAnsiTheme="minorHAnsi"/>
              </w:rPr>
            </w:pPr>
          </w:p>
        </w:tc>
        <w:tc>
          <w:tcPr>
            <w:tcW w:w="6781" w:type="dxa"/>
          </w:tcPr>
          <w:p w14:paraId="15E7CAA6"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7B475349" w14:textId="77777777" w:rsidTr="006A1B63">
        <w:tc>
          <w:tcPr>
            <w:tcW w:w="2569" w:type="dxa"/>
            <w:shd w:val="clear" w:color="auto" w:fill="D9D9D9" w:themeFill="background1" w:themeFillShade="D9"/>
          </w:tcPr>
          <w:p w14:paraId="18C7DD0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67743C3" w14:textId="77777777" w:rsidR="007E1A09" w:rsidRPr="00BF6411" w:rsidRDefault="007E1A09" w:rsidP="006A1B63">
            <w:pPr>
              <w:rPr>
                <w:rFonts w:asciiTheme="minorHAnsi" w:hAnsiTheme="minorHAnsi"/>
              </w:rPr>
            </w:pPr>
          </w:p>
        </w:tc>
        <w:tc>
          <w:tcPr>
            <w:tcW w:w="6781" w:type="dxa"/>
          </w:tcPr>
          <w:p w14:paraId="686F7118" w14:textId="184A6B8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C826BB" w:rsidRPr="00C826BB">
              <w:rPr>
                <w:rFonts w:asciiTheme="minorHAnsi" w:eastAsia="Calibri" w:hAnsiTheme="minorHAnsi" w:cs="Calibri"/>
              </w:rPr>
              <w:t xml:space="preserve">Test case with multiple </w:t>
            </w:r>
            <w:proofErr w:type="spellStart"/>
            <w:r w:rsidR="00C826BB" w:rsidRPr="00C826BB">
              <w:rPr>
                <w:rFonts w:asciiTheme="minorHAnsi" w:eastAsia="Calibri" w:hAnsiTheme="minorHAnsi" w:cs="Calibri"/>
              </w:rPr>
              <w:t>resourcedatagroup</w:t>
            </w:r>
            <w:proofErr w:type="spellEnd"/>
            <w:r w:rsidR="00C826BB" w:rsidRPr="00C826BB">
              <w:rPr>
                <w:rFonts w:asciiTheme="minorHAnsi" w:eastAsia="Calibri" w:hAnsiTheme="minorHAnsi" w:cs="Calibri"/>
              </w:rPr>
              <w:t xml:space="preserve"> objects mapped to test consumer</w:t>
            </w:r>
            <w:r w:rsidR="00E3097E">
              <w:rPr>
                <w:rFonts w:asciiTheme="minorHAnsi" w:eastAsia="Calibri" w:hAnsiTheme="minorHAnsi" w:cs="Calibri"/>
              </w:rPr>
              <w:t xml:space="preserve"> </w:t>
            </w:r>
            <w:r w:rsidR="00963A04">
              <w:rPr>
                <w:rFonts w:asciiTheme="minorHAnsi" w:eastAsia="Calibri" w:hAnsiTheme="minorHAnsi" w:cs="Calibri"/>
              </w:rPr>
              <w:t>(sha1, comp)</w:t>
            </w:r>
          </w:p>
          <w:p w14:paraId="16529D15" w14:textId="77777777" w:rsidR="007E1A09" w:rsidRDefault="007E1A09" w:rsidP="006A1B63">
            <w:pPr>
              <w:rPr>
                <w:rFonts w:asciiTheme="minorHAnsi" w:eastAsia="Calibri" w:hAnsiTheme="minorHAnsi" w:cs="Calibri"/>
              </w:rPr>
            </w:pPr>
          </w:p>
          <w:p w14:paraId="7A60EFAA" w14:textId="5CDD7EA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rPr>
                <w:rFonts w:asciiTheme="minorHAnsi" w:eastAsia="Calibri" w:hAnsiTheme="minorHAnsi" w:cs="Calibri"/>
              </w:rPr>
              <w:t>T</w:t>
            </w:r>
            <w:r w:rsidR="00C826BB" w:rsidRPr="00C826BB">
              <w:rPr>
                <w:rFonts w:asciiTheme="minorHAnsi" w:eastAsia="Calibri" w:hAnsiTheme="minorHAnsi" w:cs="Calibri"/>
              </w:rPr>
              <w:t xml:space="preserve">wo Components with two groups of models, representing two assemblies. Each assembly </w:t>
            </w:r>
            <w:r w:rsidR="00C826BB">
              <w:rPr>
                <w:rFonts w:asciiTheme="minorHAnsi" w:eastAsia="Calibri" w:hAnsiTheme="minorHAnsi" w:cs="Calibri"/>
              </w:rPr>
              <w:t>with</w:t>
            </w:r>
            <w:r w:rsidR="00C826BB" w:rsidRPr="00C826BB">
              <w:rPr>
                <w:rFonts w:asciiTheme="minorHAnsi" w:eastAsia="Calibri" w:hAnsiTheme="minorHAnsi" w:cs="Calibri"/>
              </w:rPr>
              <w:t xml:space="preserve"> their own CEK in the same </w:t>
            </w:r>
            <w:proofErr w:type="spellStart"/>
            <w:r w:rsidR="00C826BB" w:rsidRPr="00C826BB">
              <w:rPr>
                <w:rFonts w:asciiTheme="minorHAnsi" w:eastAsia="Calibri" w:hAnsiTheme="minorHAnsi" w:cs="Calibri"/>
              </w:rPr>
              <w:t>resourcedatagroup</w:t>
            </w:r>
            <w:proofErr w:type="spellEnd"/>
            <w:r w:rsidR="00C826BB" w:rsidRPr="00C826BB">
              <w:rPr>
                <w:rFonts w:asciiTheme="minorHAnsi" w:eastAsia="Calibri" w:hAnsiTheme="minorHAnsi" w:cs="Calibri"/>
              </w:rPr>
              <w:t xml:space="preserve">. Each </w:t>
            </w:r>
            <w:proofErr w:type="gramStart"/>
            <w:r w:rsidR="00C826BB" w:rsidRPr="00C826BB">
              <w:rPr>
                <w:rFonts w:asciiTheme="minorHAnsi" w:eastAsia="Calibri" w:hAnsiTheme="minorHAnsi" w:cs="Calibri"/>
              </w:rPr>
              <w:t>model  in</w:t>
            </w:r>
            <w:proofErr w:type="gramEnd"/>
            <w:r w:rsidR="00C826BB" w:rsidRPr="00C826BB">
              <w:rPr>
                <w:rFonts w:asciiTheme="minorHAnsi" w:eastAsia="Calibri" w:hAnsiTheme="minorHAnsi" w:cs="Calibri"/>
              </w:rPr>
              <w:t xml:space="preserve"> a different file and </w:t>
            </w:r>
            <w:proofErr w:type="spellStart"/>
            <w:r w:rsidR="00C826BB" w:rsidRPr="00C826BB">
              <w:rPr>
                <w:rFonts w:asciiTheme="minorHAnsi" w:eastAsia="Calibri" w:hAnsiTheme="minorHAnsi" w:cs="Calibri"/>
              </w:rPr>
              <w:t>resourcedata</w:t>
            </w:r>
            <w:proofErr w:type="spellEnd"/>
            <w:r w:rsidR="00C826BB" w:rsidRPr="00C826BB">
              <w:rPr>
                <w:rFonts w:asciiTheme="minorHAnsi" w:eastAsia="Calibri" w:hAnsiTheme="minorHAnsi" w:cs="Calibri"/>
              </w:rPr>
              <w:t>.</w:t>
            </w:r>
            <w:r w:rsidR="00963A04">
              <w:rPr>
                <w:rFonts w:asciiTheme="minorHAnsi" w:eastAsia="Calibri" w:hAnsiTheme="minorHAnsi" w:cs="Calibri"/>
              </w:rPr>
              <w:t xml:space="preserve"> (sha256, comp)</w:t>
            </w:r>
          </w:p>
          <w:p w14:paraId="73D74012" w14:textId="77777777" w:rsidR="007E1A09" w:rsidRDefault="007E1A09" w:rsidP="006A1B63">
            <w:pPr>
              <w:rPr>
                <w:rFonts w:asciiTheme="minorHAnsi" w:eastAsia="Calibri" w:hAnsiTheme="minorHAnsi" w:cs="Calibri"/>
              </w:rPr>
            </w:pPr>
          </w:p>
          <w:p w14:paraId="23C1E15C" w14:textId="7D1C6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t>K</w:t>
            </w:r>
            <w:r w:rsidR="001C56C3" w:rsidRPr="001C56C3">
              <w:rPr>
                <w:rFonts w:asciiTheme="minorHAnsi" w:eastAsia="Calibri" w:hAnsiTheme="minorHAnsi" w:cs="Calibri"/>
              </w:rPr>
              <w:t xml:space="preserve">eystore with multiple </w:t>
            </w:r>
            <w:proofErr w:type="spellStart"/>
            <w:r w:rsidR="001C56C3" w:rsidRPr="001C56C3">
              <w:rPr>
                <w:rFonts w:asciiTheme="minorHAnsi" w:eastAsia="Calibri" w:hAnsiTheme="minorHAnsi" w:cs="Calibri"/>
              </w:rPr>
              <w:t>resourcedata</w:t>
            </w:r>
            <w:proofErr w:type="spellEnd"/>
            <w:r w:rsidR="001C56C3" w:rsidRPr="001C56C3">
              <w:rPr>
                <w:rFonts w:asciiTheme="minorHAnsi" w:eastAsia="Calibri" w:hAnsiTheme="minorHAnsi" w:cs="Calibri"/>
              </w:rPr>
              <w:t xml:space="preserve"> element objects in a single </w:t>
            </w:r>
            <w:proofErr w:type="spellStart"/>
            <w:r w:rsidR="001C56C3" w:rsidRPr="001C56C3">
              <w:rPr>
                <w:rFonts w:asciiTheme="minorHAnsi" w:eastAsia="Calibri" w:hAnsiTheme="minorHAnsi" w:cs="Calibri"/>
              </w:rPr>
              <w:t>resourcedatagroup</w:t>
            </w:r>
            <w:proofErr w:type="spellEnd"/>
            <w:r w:rsidR="00963A04">
              <w:rPr>
                <w:rFonts w:asciiTheme="minorHAnsi" w:eastAsia="Calibri" w:hAnsiTheme="minorHAnsi" w:cs="Calibri"/>
              </w:rPr>
              <w:t xml:space="preserve"> (sha</w:t>
            </w:r>
            <w:r w:rsidR="00FF7608">
              <w:rPr>
                <w:rFonts w:asciiTheme="minorHAnsi" w:eastAsia="Calibri" w:hAnsiTheme="minorHAnsi" w:cs="Calibri"/>
              </w:rPr>
              <w:t xml:space="preserve">256 </w:t>
            </w:r>
            <w:proofErr w:type="gramStart"/>
            <w:r w:rsidR="00FF7608">
              <w:rPr>
                <w:rFonts w:asciiTheme="minorHAnsi" w:eastAsia="Calibri" w:hAnsiTheme="minorHAnsi" w:cs="Calibri"/>
              </w:rPr>
              <w:t>&amp;</w:t>
            </w:r>
            <w:r w:rsidR="003F776E">
              <w:rPr>
                <w:rFonts w:asciiTheme="minorHAnsi" w:eastAsia="Calibri" w:hAnsiTheme="minorHAnsi" w:cs="Calibri"/>
              </w:rPr>
              <w:t xml:space="preserve">  sha</w:t>
            </w:r>
            <w:proofErr w:type="gramEnd"/>
            <w:r w:rsidR="003F776E">
              <w:rPr>
                <w:rFonts w:asciiTheme="minorHAnsi" w:eastAsia="Calibri" w:hAnsiTheme="minorHAnsi" w:cs="Calibri"/>
              </w:rPr>
              <w:t>256, comp</w:t>
            </w:r>
            <w:r w:rsidR="00963A04">
              <w:rPr>
                <w:rFonts w:asciiTheme="minorHAnsi" w:eastAsia="Calibri" w:hAnsiTheme="minorHAnsi" w:cs="Calibri"/>
              </w:rPr>
              <w:t>)</w:t>
            </w:r>
          </w:p>
          <w:p w14:paraId="5FEF52C6" w14:textId="77777777" w:rsidR="007E1A09" w:rsidRPr="00BF6411" w:rsidRDefault="007E1A09" w:rsidP="006A1B63">
            <w:pPr>
              <w:rPr>
                <w:rFonts w:asciiTheme="minorHAnsi" w:hAnsiTheme="minorHAnsi"/>
              </w:rPr>
            </w:pPr>
          </w:p>
        </w:tc>
      </w:tr>
      <w:tr w:rsidR="007E1A09" w:rsidRPr="00BF6411" w14:paraId="0B484BED" w14:textId="77777777" w:rsidTr="006A1B63">
        <w:tc>
          <w:tcPr>
            <w:tcW w:w="2569" w:type="dxa"/>
            <w:tcBorders>
              <w:bottom w:val="single" w:sz="4" w:space="0" w:color="auto"/>
            </w:tcBorders>
            <w:shd w:val="clear" w:color="auto" w:fill="D9D9D9" w:themeFill="background1" w:themeFillShade="D9"/>
          </w:tcPr>
          <w:p w14:paraId="7A53242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9F107C" w14:textId="77777777" w:rsidR="007E1A09" w:rsidRPr="00285823" w:rsidRDefault="007E1A09" w:rsidP="006A1B63">
            <w:pPr>
              <w:rPr>
                <w:rFonts w:asciiTheme="minorHAnsi" w:eastAsia="Calibri" w:hAnsiTheme="minorHAnsi" w:cs="Calibri"/>
                <w:b/>
              </w:rPr>
            </w:pPr>
          </w:p>
        </w:tc>
      </w:tr>
    </w:tbl>
    <w:p w14:paraId="6F9585A2" w14:textId="77777777" w:rsidR="007E1A09" w:rsidRDefault="007E1A09" w:rsidP="007E1A09">
      <w:pPr>
        <w:rPr>
          <w:rFonts w:eastAsia="Verdana" w:cs="Verdana"/>
          <w:b/>
          <w:bCs/>
          <w:color w:val="365F91" w:themeColor="accent1" w:themeShade="BF"/>
          <w:sz w:val="28"/>
          <w:szCs w:val="28"/>
        </w:rPr>
      </w:pPr>
    </w:p>
    <w:p w14:paraId="56347D14" w14:textId="7FAEA32F" w:rsidR="007E1A09" w:rsidRDefault="007E1A09" w:rsidP="007E1A09">
      <w:pPr>
        <w:pStyle w:val="Heading3"/>
      </w:pPr>
      <w:r>
        <w:t xml:space="preserve">P_EPX_2109 </w:t>
      </w:r>
      <w:r w:rsidR="00FC2E6A">
        <w:t>Access Rights</w:t>
      </w:r>
    </w:p>
    <w:tbl>
      <w:tblPr>
        <w:tblStyle w:val="TableGrid"/>
        <w:tblW w:w="0" w:type="auto"/>
        <w:tblLook w:val="04A0" w:firstRow="1" w:lastRow="0" w:firstColumn="1" w:lastColumn="0" w:noHBand="0" w:noVBand="1"/>
      </w:tblPr>
      <w:tblGrid>
        <w:gridCol w:w="2569"/>
        <w:gridCol w:w="6781"/>
      </w:tblGrid>
      <w:tr w:rsidR="007E1A09" w:rsidRPr="00BF6411" w14:paraId="344F8791" w14:textId="77777777" w:rsidTr="006A1B63">
        <w:tc>
          <w:tcPr>
            <w:tcW w:w="2569" w:type="dxa"/>
            <w:tcBorders>
              <w:bottom w:val="single" w:sz="4" w:space="0" w:color="auto"/>
            </w:tcBorders>
            <w:shd w:val="clear" w:color="auto" w:fill="D9D9D9" w:themeFill="background1" w:themeFillShade="D9"/>
          </w:tcPr>
          <w:p w14:paraId="36AF5164"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ED23D18" w14:textId="77777777" w:rsidR="007E1A09" w:rsidRPr="00BF6411" w:rsidRDefault="007E1A09" w:rsidP="006A1B63">
            <w:pPr>
              <w:rPr>
                <w:rFonts w:asciiTheme="minorHAnsi" w:hAnsiTheme="minorHAnsi"/>
              </w:rPr>
            </w:pPr>
          </w:p>
        </w:tc>
        <w:tc>
          <w:tcPr>
            <w:tcW w:w="6781" w:type="dxa"/>
          </w:tcPr>
          <w:p w14:paraId="627EC4C4" w14:textId="30655DEE" w:rsidR="007E1A09" w:rsidRPr="00BF6411" w:rsidRDefault="00542D41" w:rsidP="006A1B63">
            <w:pPr>
              <w:rPr>
                <w:rFonts w:asciiTheme="minorHAnsi" w:hAnsiTheme="minorHAnsi"/>
              </w:rPr>
            </w:pPr>
            <w:r>
              <w:rPr>
                <w:rFonts w:asciiTheme="minorHAnsi" w:hAnsiTheme="minorHAnsi"/>
              </w:rPr>
              <w:t>Variations in access right permissions</w:t>
            </w:r>
          </w:p>
        </w:tc>
      </w:tr>
      <w:tr w:rsidR="007E1A09" w:rsidRPr="00BF6411" w14:paraId="2355924E" w14:textId="77777777" w:rsidTr="006A1B63">
        <w:tc>
          <w:tcPr>
            <w:tcW w:w="2569" w:type="dxa"/>
            <w:shd w:val="clear" w:color="auto" w:fill="D9D9D9" w:themeFill="background1" w:themeFillShade="D9"/>
          </w:tcPr>
          <w:p w14:paraId="6A10A2E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45B6CF" w14:textId="77777777" w:rsidR="007E1A09" w:rsidRPr="00BF6411" w:rsidRDefault="007E1A09" w:rsidP="006A1B63">
            <w:pPr>
              <w:rPr>
                <w:rFonts w:asciiTheme="minorHAnsi" w:hAnsiTheme="minorHAnsi"/>
              </w:rPr>
            </w:pPr>
          </w:p>
        </w:tc>
        <w:tc>
          <w:tcPr>
            <w:tcW w:w="6781" w:type="dxa"/>
          </w:tcPr>
          <w:p w14:paraId="5C82DC98" w14:textId="26E7CE90"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4B708C17" w14:textId="77777777" w:rsidTr="006A1B63">
        <w:tc>
          <w:tcPr>
            <w:tcW w:w="2569" w:type="dxa"/>
            <w:shd w:val="clear" w:color="auto" w:fill="D9D9D9" w:themeFill="background1" w:themeFillShade="D9"/>
          </w:tcPr>
          <w:p w14:paraId="24DA811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D9654FF" w14:textId="77777777" w:rsidR="007E1A09" w:rsidRPr="00BF6411" w:rsidRDefault="007E1A09" w:rsidP="006A1B63">
            <w:pPr>
              <w:rPr>
                <w:rFonts w:asciiTheme="minorHAnsi" w:hAnsiTheme="minorHAnsi"/>
              </w:rPr>
            </w:pPr>
          </w:p>
        </w:tc>
        <w:tc>
          <w:tcPr>
            <w:tcW w:w="6781" w:type="dxa"/>
          </w:tcPr>
          <w:p w14:paraId="3B47A316" w14:textId="0D18246F"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Pr>
                <w:rFonts w:asciiTheme="minorHAnsi" w:eastAsia="Calibri" w:hAnsiTheme="minorHAnsi" w:cs="Calibri"/>
              </w:rPr>
              <w:t>K</w:t>
            </w:r>
            <w:r w:rsidR="00FC2E6A" w:rsidRPr="00FC2E6A">
              <w:rPr>
                <w:rFonts w:asciiTheme="minorHAnsi" w:eastAsia="Calibri" w:hAnsiTheme="minorHAnsi" w:cs="Calibri"/>
              </w:rPr>
              <w:t xml:space="preserve">eystore with multiple </w:t>
            </w:r>
            <w:proofErr w:type="spellStart"/>
            <w:r w:rsidR="00FC2E6A" w:rsidRPr="00FC2E6A">
              <w:rPr>
                <w:rFonts w:asciiTheme="minorHAnsi" w:eastAsia="Calibri" w:hAnsiTheme="minorHAnsi" w:cs="Calibri"/>
              </w:rPr>
              <w:t>accessright</w:t>
            </w:r>
            <w:proofErr w:type="spellEnd"/>
            <w:r w:rsidR="00FC2E6A" w:rsidRPr="00FC2E6A">
              <w:rPr>
                <w:rFonts w:asciiTheme="minorHAnsi" w:eastAsia="Calibri" w:hAnsiTheme="minorHAnsi" w:cs="Calibri"/>
              </w:rPr>
              <w:t xml:space="preserve"> objects in a single </w:t>
            </w:r>
            <w:proofErr w:type="spellStart"/>
            <w:r w:rsidR="00FC2E6A" w:rsidRPr="00FC2E6A">
              <w:rPr>
                <w:rFonts w:asciiTheme="minorHAnsi" w:eastAsia="Calibri" w:hAnsiTheme="minorHAnsi" w:cs="Calibri"/>
              </w:rPr>
              <w:t>resourcedatagroup</w:t>
            </w:r>
            <w:proofErr w:type="spellEnd"/>
            <w:r w:rsidR="00FC2E6A">
              <w:rPr>
                <w:rFonts w:asciiTheme="minorHAnsi" w:eastAsia="Calibri" w:hAnsiTheme="minorHAnsi" w:cs="Calibri"/>
              </w:rPr>
              <w:t xml:space="preserve"> pointing to same </w:t>
            </w:r>
            <w:proofErr w:type="spellStart"/>
            <w:r w:rsidR="00FC2E6A">
              <w:rPr>
                <w:rFonts w:asciiTheme="minorHAnsi" w:eastAsia="Calibri" w:hAnsiTheme="minorHAnsi" w:cs="Calibri"/>
              </w:rPr>
              <w:t>resourceData</w:t>
            </w:r>
            <w:proofErr w:type="spellEnd"/>
            <w:r w:rsidR="00963A04">
              <w:rPr>
                <w:rFonts w:asciiTheme="minorHAnsi" w:eastAsia="Calibri" w:hAnsiTheme="minorHAnsi" w:cs="Calibri"/>
              </w:rPr>
              <w:t xml:space="preserve"> (sha256, comp)</w:t>
            </w:r>
          </w:p>
          <w:p w14:paraId="464864EC" w14:textId="77777777" w:rsidR="007E1A09" w:rsidRDefault="007E1A09" w:rsidP="006A1B63">
            <w:pPr>
              <w:rPr>
                <w:rFonts w:asciiTheme="minorHAnsi" w:eastAsia="Calibri" w:hAnsiTheme="minorHAnsi" w:cs="Calibri"/>
              </w:rPr>
            </w:pPr>
          </w:p>
          <w:p w14:paraId="67BCA771" w14:textId="77777777" w:rsidR="007E1A09" w:rsidRPr="00BF6411" w:rsidRDefault="007E1A09" w:rsidP="003D6634">
            <w:pPr>
              <w:rPr>
                <w:rFonts w:asciiTheme="minorHAnsi" w:hAnsiTheme="minorHAnsi"/>
              </w:rPr>
            </w:pPr>
          </w:p>
        </w:tc>
      </w:tr>
      <w:tr w:rsidR="007E1A09" w:rsidRPr="00BF6411" w14:paraId="081ED08D" w14:textId="77777777" w:rsidTr="006A1B63">
        <w:tc>
          <w:tcPr>
            <w:tcW w:w="2569" w:type="dxa"/>
            <w:tcBorders>
              <w:bottom w:val="single" w:sz="4" w:space="0" w:color="auto"/>
            </w:tcBorders>
            <w:shd w:val="clear" w:color="auto" w:fill="D9D9D9" w:themeFill="background1" w:themeFillShade="D9"/>
          </w:tcPr>
          <w:p w14:paraId="37BB39B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4A27993" w14:textId="77777777" w:rsidR="007E1A09" w:rsidRPr="00285823" w:rsidRDefault="007E1A09" w:rsidP="006A1B63">
            <w:pPr>
              <w:rPr>
                <w:rFonts w:asciiTheme="minorHAnsi" w:eastAsia="Calibri" w:hAnsiTheme="minorHAnsi" w:cs="Calibri"/>
                <w:b/>
              </w:rPr>
            </w:pPr>
          </w:p>
        </w:tc>
      </w:tr>
    </w:tbl>
    <w:p w14:paraId="21336407" w14:textId="03CC4E00" w:rsidR="007E1A09" w:rsidRDefault="007E1A09" w:rsidP="007E1A09">
      <w:pPr>
        <w:rPr>
          <w:rFonts w:eastAsia="Verdana" w:cs="Verdana"/>
          <w:b/>
          <w:bCs/>
          <w:color w:val="365F91" w:themeColor="accent1" w:themeShade="BF"/>
          <w:sz w:val="28"/>
          <w:szCs w:val="28"/>
        </w:rPr>
      </w:pPr>
    </w:p>
    <w:p w14:paraId="55E58CA0" w14:textId="47ABDFA2" w:rsidR="001C56C3" w:rsidRDefault="001C56C3" w:rsidP="001C56C3">
      <w:pPr>
        <w:pStyle w:val="Heading3"/>
      </w:pPr>
      <w:r>
        <w:t xml:space="preserve">P_EPX_2110 </w:t>
      </w:r>
      <w:proofErr w:type="spellStart"/>
      <w:r>
        <w:t>aad</w:t>
      </w:r>
      <w:proofErr w:type="spellEnd"/>
      <w:r>
        <w:t xml:space="preserve"> Attribute</w:t>
      </w:r>
    </w:p>
    <w:tbl>
      <w:tblPr>
        <w:tblStyle w:val="TableGrid"/>
        <w:tblW w:w="0" w:type="auto"/>
        <w:tblLook w:val="04A0" w:firstRow="1" w:lastRow="0" w:firstColumn="1" w:lastColumn="0" w:noHBand="0" w:noVBand="1"/>
      </w:tblPr>
      <w:tblGrid>
        <w:gridCol w:w="2569"/>
        <w:gridCol w:w="6781"/>
      </w:tblGrid>
      <w:tr w:rsidR="001C56C3" w:rsidRPr="00BF6411" w14:paraId="3FE46FAA" w14:textId="77777777" w:rsidTr="00EC6513">
        <w:tc>
          <w:tcPr>
            <w:tcW w:w="2569" w:type="dxa"/>
            <w:tcBorders>
              <w:bottom w:val="single" w:sz="4" w:space="0" w:color="auto"/>
            </w:tcBorders>
            <w:shd w:val="clear" w:color="auto" w:fill="D9D9D9" w:themeFill="background1" w:themeFillShade="D9"/>
          </w:tcPr>
          <w:p w14:paraId="6250CC23"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Scenario Description</w:t>
            </w:r>
          </w:p>
          <w:p w14:paraId="50B437C6" w14:textId="77777777" w:rsidR="001C56C3" w:rsidRPr="00BF6411" w:rsidRDefault="001C56C3" w:rsidP="00EC6513">
            <w:pPr>
              <w:rPr>
                <w:rFonts w:asciiTheme="minorHAnsi" w:hAnsiTheme="minorHAnsi"/>
              </w:rPr>
            </w:pPr>
          </w:p>
        </w:tc>
        <w:tc>
          <w:tcPr>
            <w:tcW w:w="6781" w:type="dxa"/>
          </w:tcPr>
          <w:p w14:paraId="2CCC97B3" w14:textId="5CC6CE13" w:rsidR="001C56C3" w:rsidRPr="00BF6411" w:rsidRDefault="00542D41" w:rsidP="00EC6513">
            <w:pPr>
              <w:rPr>
                <w:rFonts w:asciiTheme="minorHAnsi" w:hAnsiTheme="minorHAnsi"/>
              </w:rPr>
            </w:pPr>
            <w:r>
              <w:rPr>
                <w:rFonts w:asciiTheme="minorHAnsi" w:hAnsiTheme="minorHAnsi"/>
              </w:rPr>
              <w:t xml:space="preserve">Variations of </w:t>
            </w:r>
            <w:proofErr w:type="spellStart"/>
            <w:r>
              <w:rPr>
                <w:rFonts w:asciiTheme="minorHAnsi" w:hAnsiTheme="minorHAnsi"/>
              </w:rPr>
              <w:t>aad</w:t>
            </w:r>
            <w:proofErr w:type="spellEnd"/>
          </w:p>
        </w:tc>
      </w:tr>
      <w:tr w:rsidR="001C56C3" w:rsidRPr="00BF6411" w14:paraId="1A61D0C2" w14:textId="77777777" w:rsidTr="00EC6513">
        <w:tc>
          <w:tcPr>
            <w:tcW w:w="2569" w:type="dxa"/>
            <w:shd w:val="clear" w:color="auto" w:fill="D9D9D9" w:themeFill="background1" w:themeFillShade="D9"/>
          </w:tcPr>
          <w:p w14:paraId="399CAB18"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Pass/Fail Criteria</w:t>
            </w:r>
          </w:p>
          <w:p w14:paraId="4A5C857E" w14:textId="77777777" w:rsidR="001C56C3" w:rsidRPr="00BF6411" w:rsidRDefault="001C56C3" w:rsidP="00EC6513">
            <w:pPr>
              <w:rPr>
                <w:rFonts w:asciiTheme="minorHAnsi" w:hAnsiTheme="minorHAnsi"/>
              </w:rPr>
            </w:pPr>
          </w:p>
        </w:tc>
        <w:tc>
          <w:tcPr>
            <w:tcW w:w="6781" w:type="dxa"/>
          </w:tcPr>
          <w:p w14:paraId="5A7A2171" w14:textId="77777777" w:rsidR="001C56C3" w:rsidRPr="00BF6411" w:rsidRDefault="001C56C3"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C56C3" w:rsidRPr="00BF6411" w14:paraId="7932F9B7" w14:textId="77777777" w:rsidTr="00EC6513">
        <w:tc>
          <w:tcPr>
            <w:tcW w:w="2569" w:type="dxa"/>
            <w:shd w:val="clear" w:color="auto" w:fill="D9D9D9" w:themeFill="background1" w:themeFillShade="D9"/>
          </w:tcPr>
          <w:p w14:paraId="35925AC0"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Case Iterations</w:t>
            </w:r>
          </w:p>
          <w:p w14:paraId="4AB03B09" w14:textId="77777777" w:rsidR="001C56C3" w:rsidRPr="00BF6411" w:rsidRDefault="001C56C3" w:rsidP="00EC6513">
            <w:pPr>
              <w:rPr>
                <w:rFonts w:asciiTheme="minorHAnsi" w:hAnsiTheme="minorHAnsi"/>
              </w:rPr>
            </w:pPr>
          </w:p>
        </w:tc>
        <w:tc>
          <w:tcPr>
            <w:tcW w:w="6781" w:type="dxa"/>
          </w:tcPr>
          <w:p w14:paraId="65D5A674" w14:textId="1CD446B7" w:rsidR="001C56C3" w:rsidRDefault="001C56C3" w:rsidP="00EC651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C56C3">
              <w:rPr>
                <w:rFonts w:asciiTheme="minorHAnsi" w:eastAsia="Calibri" w:hAnsiTheme="minorHAnsi" w:cs="Calibri"/>
              </w:rPr>
              <w:t xml:space="preserve">No </w:t>
            </w:r>
            <w:proofErr w:type="spellStart"/>
            <w:r w:rsidRPr="001C56C3">
              <w:rPr>
                <w:rFonts w:asciiTheme="minorHAnsi" w:eastAsia="Calibri" w:hAnsiTheme="minorHAnsi" w:cs="Calibri"/>
              </w:rPr>
              <w:t>aad</w:t>
            </w:r>
            <w:proofErr w:type="spellEnd"/>
            <w:r w:rsidRPr="001C56C3">
              <w:rPr>
                <w:rFonts w:asciiTheme="minorHAnsi" w:eastAsia="Calibri" w:hAnsiTheme="minorHAnsi" w:cs="Calibri"/>
              </w:rPr>
              <w:t xml:space="preserve"> element in payload</w:t>
            </w:r>
            <w:r w:rsidR="00963A04">
              <w:rPr>
                <w:rFonts w:asciiTheme="minorHAnsi" w:eastAsia="Calibri" w:hAnsiTheme="minorHAnsi" w:cs="Calibri"/>
              </w:rPr>
              <w:t xml:space="preserve"> (sha1)</w:t>
            </w:r>
          </w:p>
          <w:p w14:paraId="505F9658" w14:textId="77777777" w:rsidR="001C56C3" w:rsidRDefault="001C56C3" w:rsidP="00EC6513">
            <w:pPr>
              <w:rPr>
                <w:rFonts w:asciiTheme="minorHAnsi" w:eastAsia="Calibri" w:hAnsiTheme="minorHAnsi" w:cs="Calibri"/>
              </w:rPr>
            </w:pPr>
          </w:p>
          <w:p w14:paraId="7E177E83" w14:textId="06804A96" w:rsidR="001C56C3" w:rsidRDefault="001C56C3" w:rsidP="00EC651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proofErr w:type="spellStart"/>
            <w:r w:rsidRPr="001C56C3">
              <w:rPr>
                <w:rFonts w:asciiTheme="minorHAnsi" w:eastAsia="Calibri" w:hAnsiTheme="minorHAnsi" w:cs="Calibri"/>
              </w:rPr>
              <w:t>aad</w:t>
            </w:r>
            <w:proofErr w:type="spellEnd"/>
            <w:r w:rsidRPr="001C56C3">
              <w:rPr>
                <w:rFonts w:asciiTheme="minorHAnsi" w:eastAsia="Calibri" w:hAnsiTheme="minorHAnsi" w:cs="Calibri"/>
              </w:rPr>
              <w:t xml:space="preserve"> element </w:t>
            </w:r>
            <w:r>
              <w:rPr>
                <w:rFonts w:asciiTheme="minorHAnsi" w:eastAsia="Calibri" w:hAnsiTheme="minorHAnsi" w:cs="Calibri"/>
              </w:rPr>
              <w:t>in payload with no value</w:t>
            </w:r>
            <w:r w:rsidR="00963A04">
              <w:rPr>
                <w:rFonts w:asciiTheme="minorHAnsi" w:eastAsia="Calibri" w:hAnsiTheme="minorHAnsi" w:cs="Calibri"/>
              </w:rPr>
              <w:t xml:space="preserve"> (sha256)</w:t>
            </w:r>
          </w:p>
          <w:p w14:paraId="665D71E8" w14:textId="77777777" w:rsidR="001C56C3" w:rsidRDefault="001C56C3" w:rsidP="00EC6513">
            <w:pPr>
              <w:rPr>
                <w:rFonts w:asciiTheme="minorHAnsi" w:eastAsia="Calibri" w:hAnsiTheme="minorHAnsi" w:cs="Calibri"/>
              </w:rPr>
            </w:pPr>
          </w:p>
          <w:p w14:paraId="18836813" w14:textId="76918B9B" w:rsidR="001C56C3" w:rsidRPr="000C75E7" w:rsidRDefault="001C56C3" w:rsidP="003D6634">
            <w:pPr>
              <w:rPr>
                <w:rFonts w:asciiTheme="minorHAnsi" w:eastAsia="Calibri" w:hAnsiTheme="minorHAnsi" w:cs="Calibri"/>
              </w:rPr>
            </w:pPr>
            <w:r>
              <w:rPr>
                <w:rFonts w:asciiTheme="minorHAnsi" w:eastAsia="Calibri" w:hAnsiTheme="minorHAnsi" w:cs="Calibri"/>
                <w:b/>
              </w:rPr>
              <w:t xml:space="preserve">03 </w:t>
            </w:r>
            <w:r w:rsidRPr="000C75E7">
              <w:rPr>
                <w:rFonts w:asciiTheme="minorHAnsi" w:eastAsia="Calibri" w:hAnsiTheme="minorHAnsi" w:cs="Calibri"/>
                <w:b/>
              </w:rPr>
              <w:t>–</w:t>
            </w:r>
            <w:r>
              <w:t xml:space="preserve"> </w:t>
            </w:r>
            <w:r w:rsidRPr="000C75E7">
              <w:rPr>
                <w:rFonts w:asciiTheme="minorHAnsi" w:eastAsia="Calibri" w:hAnsiTheme="minorHAnsi" w:cs="Calibri"/>
              </w:rPr>
              <w:t xml:space="preserve">Correct </w:t>
            </w:r>
            <w:proofErr w:type="spellStart"/>
            <w:r w:rsidRPr="000C75E7">
              <w:rPr>
                <w:rFonts w:asciiTheme="minorHAnsi" w:eastAsia="Calibri" w:hAnsiTheme="minorHAnsi" w:cs="Calibri"/>
              </w:rPr>
              <w:t>aad</w:t>
            </w:r>
            <w:proofErr w:type="spellEnd"/>
            <w:r w:rsidRPr="000C75E7">
              <w:rPr>
                <w:rFonts w:asciiTheme="minorHAnsi" w:eastAsia="Calibri" w:hAnsiTheme="minorHAnsi" w:cs="Calibri"/>
              </w:rPr>
              <w:t xml:space="preserve"> value used </w:t>
            </w:r>
            <w:r w:rsidR="00963A04">
              <w:rPr>
                <w:rFonts w:asciiTheme="minorHAnsi" w:eastAsia="Calibri" w:hAnsiTheme="minorHAnsi" w:cs="Calibri"/>
              </w:rPr>
              <w:t>(sha1, comp)</w:t>
            </w:r>
          </w:p>
          <w:p w14:paraId="3968813E" w14:textId="30CF3726" w:rsidR="001C56C3" w:rsidRPr="000C75E7" w:rsidRDefault="001C56C3" w:rsidP="000C75E7">
            <w:pPr>
              <w:rPr>
                <w:rFonts w:asciiTheme="minorHAnsi" w:hAnsiTheme="minorHAnsi"/>
              </w:rPr>
            </w:pPr>
          </w:p>
        </w:tc>
      </w:tr>
      <w:tr w:rsidR="001C56C3" w:rsidRPr="00BF6411" w14:paraId="387BF5BC" w14:textId="77777777" w:rsidTr="00EC6513">
        <w:tc>
          <w:tcPr>
            <w:tcW w:w="2569" w:type="dxa"/>
            <w:tcBorders>
              <w:bottom w:val="single" w:sz="4" w:space="0" w:color="auto"/>
            </w:tcBorders>
            <w:shd w:val="clear" w:color="auto" w:fill="D9D9D9" w:themeFill="background1" w:themeFillShade="D9"/>
          </w:tcPr>
          <w:p w14:paraId="33A2EBA6" w14:textId="77777777" w:rsidR="001C56C3" w:rsidRPr="00BF6411" w:rsidRDefault="001C56C3"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37170D" w14:textId="77777777" w:rsidR="001C56C3" w:rsidRPr="00285823" w:rsidRDefault="001C56C3" w:rsidP="00EC6513">
            <w:pPr>
              <w:rPr>
                <w:rFonts w:asciiTheme="minorHAnsi" w:eastAsia="Calibri" w:hAnsiTheme="minorHAnsi" w:cs="Calibri"/>
                <w:b/>
              </w:rPr>
            </w:pPr>
          </w:p>
        </w:tc>
      </w:tr>
    </w:tbl>
    <w:p w14:paraId="4FD9141D" w14:textId="65004DDA" w:rsidR="00AF0868" w:rsidRDefault="00AF0868" w:rsidP="007E1A09">
      <w:pPr>
        <w:rPr>
          <w:rFonts w:eastAsia="Verdana" w:cs="Verdana"/>
          <w:b/>
          <w:bCs/>
          <w:color w:val="365F91" w:themeColor="accent1" w:themeShade="BF"/>
          <w:sz w:val="28"/>
          <w:szCs w:val="28"/>
        </w:rPr>
      </w:pPr>
    </w:p>
    <w:p w14:paraId="57B78500"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FDFBA71" w14:textId="77777777" w:rsidR="001C56C3" w:rsidRDefault="001C56C3" w:rsidP="007E1A09">
      <w:pPr>
        <w:rPr>
          <w:rFonts w:eastAsia="Verdana" w:cs="Verdana"/>
          <w:b/>
          <w:bCs/>
          <w:color w:val="365F91" w:themeColor="accent1" w:themeShade="BF"/>
          <w:sz w:val="28"/>
          <w:szCs w:val="28"/>
        </w:rPr>
      </w:pPr>
    </w:p>
    <w:p w14:paraId="5139555E" w14:textId="65E739A9" w:rsidR="00A91554" w:rsidRDefault="00A91554" w:rsidP="00A91554">
      <w:pPr>
        <w:pStyle w:val="Heading3"/>
      </w:pPr>
      <w:r>
        <w:t>P_EPX_2111 Relationships and Content Types</w:t>
      </w:r>
    </w:p>
    <w:tbl>
      <w:tblPr>
        <w:tblStyle w:val="TableGrid"/>
        <w:tblW w:w="0" w:type="auto"/>
        <w:tblLook w:val="04A0" w:firstRow="1" w:lastRow="0" w:firstColumn="1" w:lastColumn="0" w:noHBand="0" w:noVBand="1"/>
      </w:tblPr>
      <w:tblGrid>
        <w:gridCol w:w="2569"/>
        <w:gridCol w:w="6781"/>
      </w:tblGrid>
      <w:tr w:rsidR="00A91554" w:rsidRPr="00BF6411" w14:paraId="1D73B0A4" w14:textId="77777777" w:rsidTr="00EC6513">
        <w:tc>
          <w:tcPr>
            <w:tcW w:w="2569" w:type="dxa"/>
            <w:tcBorders>
              <w:bottom w:val="single" w:sz="4" w:space="0" w:color="auto"/>
            </w:tcBorders>
            <w:shd w:val="clear" w:color="auto" w:fill="D9D9D9" w:themeFill="background1" w:themeFillShade="D9"/>
          </w:tcPr>
          <w:p w14:paraId="1F8CDFC0"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Scenario Description</w:t>
            </w:r>
          </w:p>
          <w:p w14:paraId="7A70921A" w14:textId="77777777" w:rsidR="00A91554" w:rsidRPr="00BF6411" w:rsidRDefault="00A91554" w:rsidP="00EC6513">
            <w:pPr>
              <w:rPr>
                <w:rFonts w:asciiTheme="minorHAnsi" w:hAnsiTheme="minorHAnsi"/>
              </w:rPr>
            </w:pPr>
          </w:p>
        </w:tc>
        <w:tc>
          <w:tcPr>
            <w:tcW w:w="6781" w:type="dxa"/>
          </w:tcPr>
          <w:p w14:paraId="4BA1E8FB" w14:textId="312BA951" w:rsidR="00A91554" w:rsidRPr="00BF6411" w:rsidRDefault="009B09BF" w:rsidP="00EC6513">
            <w:pPr>
              <w:rPr>
                <w:rFonts w:asciiTheme="minorHAnsi" w:hAnsiTheme="minorHAnsi"/>
              </w:rPr>
            </w:pPr>
            <w:r>
              <w:rPr>
                <w:rFonts w:asciiTheme="minorHAnsi" w:hAnsiTheme="minorHAnsi"/>
              </w:rPr>
              <w:t>Valid permutations of Secure Content related relationships and Content Types</w:t>
            </w:r>
          </w:p>
        </w:tc>
      </w:tr>
      <w:tr w:rsidR="00A91554" w:rsidRPr="00BF6411" w14:paraId="38D0059F" w14:textId="77777777" w:rsidTr="00EC6513">
        <w:tc>
          <w:tcPr>
            <w:tcW w:w="2569" w:type="dxa"/>
            <w:shd w:val="clear" w:color="auto" w:fill="D9D9D9" w:themeFill="background1" w:themeFillShade="D9"/>
          </w:tcPr>
          <w:p w14:paraId="7A4C33AE"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Pass/Fail Criteria</w:t>
            </w:r>
          </w:p>
          <w:p w14:paraId="58678B94" w14:textId="77777777" w:rsidR="00A91554" w:rsidRPr="00BF6411" w:rsidRDefault="00A91554" w:rsidP="00EC6513">
            <w:pPr>
              <w:rPr>
                <w:rFonts w:asciiTheme="minorHAnsi" w:hAnsiTheme="minorHAnsi"/>
              </w:rPr>
            </w:pPr>
          </w:p>
        </w:tc>
        <w:tc>
          <w:tcPr>
            <w:tcW w:w="6781" w:type="dxa"/>
          </w:tcPr>
          <w:p w14:paraId="17627FDD" w14:textId="3B2FFB1D" w:rsidR="00A91554" w:rsidRPr="00BF6411" w:rsidRDefault="00A91554"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91554" w:rsidRPr="00BF6411" w14:paraId="6ACC56DB" w14:textId="77777777" w:rsidTr="00EC6513">
        <w:tc>
          <w:tcPr>
            <w:tcW w:w="2569" w:type="dxa"/>
            <w:shd w:val="clear" w:color="auto" w:fill="D9D9D9" w:themeFill="background1" w:themeFillShade="D9"/>
          </w:tcPr>
          <w:p w14:paraId="1F74716A"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Case Iterations</w:t>
            </w:r>
          </w:p>
          <w:p w14:paraId="512FC261" w14:textId="77777777" w:rsidR="00A91554" w:rsidRPr="00BF6411" w:rsidRDefault="00A91554" w:rsidP="00EC6513">
            <w:pPr>
              <w:rPr>
                <w:rFonts w:asciiTheme="minorHAnsi" w:hAnsiTheme="minorHAnsi"/>
              </w:rPr>
            </w:pPr>
          </w:p>
        </w:tc>
        <w:tc>
          <w:tcPr>
            <w:tcW w:w="6781" w:type="dxa"/>
          </w:tcPr>
          <w:p w14:paraId="3040D908" w14:textId="6CA5DC87" w:rsidR="00A91554" w:rsidRPr="000C75E7" w:rsidRDefault="00A91554" w:rsidP="00EC651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Keystore defined </w:t>
            </w:r>
            <w:r w:rsidR="006F58AB">
              <w:rPr>
                <w:rFonts w:asciiTheme="minorHAnsi" w:eastAsia="Calibri" w:hAnsiTheme="minorHAnsi" w:cstheme="minorHAnsi"/>
              </w:rPr>
              <w:t xml:space="preserve">in </w:t>
            </w:r>
            <w:r w:rsidRPr="000C75E7">
              <w:rPr>
                <w:rFonts w:asciiTheme="minorHAnsi" w:eastAsia="Calibri" w:hAnsiTheme="minorHAnsi" w:cstheme="minorHAnsi"/>
              </w:rPr>
              <w:t>content types with a default extension</w:t>
            </w:r>
            <w:r w:rsidR="00963A04">
              <w:rPr>
                <w:rFonts w:asciiTheme="minorHAnsi" w:eastAsia="Calibri" w:hAnsiTheme="minorHAnsi" w:cstheme="minorHAnsi"/>
              </w:rPr>
              <w:t xml:space="preserve"> </w:t>
            </w:r>
            <w:r w:rsidR="00963A04">
              <w:rPr>
                <w:rFonts w:asciiTheme="minorHAnsi" w:eastAsia="Calibri" w:hAnsiTheme="minorHAnsi" w:cs="Calibri"/>
              </w:rPr>
              <w:t>(sha256, comp)</w:t>
            </w:r>
          </w:p>
          <w:p w14:paraId="42D2E0EC" w14:textId="77777777" w:rsidR="00A91554" w:rsidRPr="000C75E7" w:rsidRDefault="00A91554" w:rsidP="00EC6513">
            <w:pPr>
              <w:rPr>
                <w:rFonts w:asciiTheme="minorHAnsi" w:eastAsia="Calibri" w:hAnsiTheme="minorHAnsi" w:cstheme="minorHAnsi"/>
              </w:rPr>
            </w:pPr>
          </w:p>
          <w:p w14:paraId="2F0B8F7C" w14:textId="4B1D4739" w:rsidR="00A91554" w:rsidRPr="003D6634" w:rsidRDefault="00A91554" w:rsidP="00EC651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Keystore defined in content types with an override using a name other than “keystore.xml”</w:t>
            </w:r>
            <w:r w:rsidR="00963A04">
              <w:rPr>
                <w:rFonts w:asciiTheme="minorHAnsi" w:hAnsiTheme="minorHAnsi" w:cstheme="minorHAnsi"/>
              </w:rPr>
              <w:t xml:space="preserve"> </w:t>
            </w:r>
            <w:r w:rsidR="00963A04">
              <w:rPr>
                <w:rFonts w:asciiTheme="minorHAnsi" w:eastAsia="Calibri" w:hAnsiTheme="minorHAnsi" w:cs="Calibri"/>
              </w:rPr>
              <w:t>(sha1, comp)</w:t>
            </w:r>
          </w:p>
          <w:p w14:paraId="698C420A" w14:textId="77777777" w:rsidR="00A91554" w:rsidRPr="000C75E7" w:rsidRDefault="00A91554" w:rsidP="00EC6513">
            <w:pPr>
              <w:rPr>
                <w:rFonts w:asciiTheme="minorHAnsi" w:eastAsia="Calibri" w:hAnsiTheme="minorHAnsi" w:cstheme="minorHAnsi"/>
              </w:rPr>
            </w:pPr>
          </w:p>
          <w:p w14:paraId="3DC93393" w14:textId="77777777" w:rsidR="00A91554" w:rsidRPr="000C75E7" w:rsidRDefault="00A91554" w:rsidP="003D6634">
            <w:pPr>
              <w:rPr>
                <w:rFonts w:asciiTheme="minorHAnsi" w:hAnsiTheme="minorHAnsi" w:cstheme="minorHAnsi"/>
              </w:rPr>
            </w:pPr>
          </w:p>
        </w:tc>
      </w:tr>
      <w:tr w:rsidR="00A91554" w:rsidRPr="00BF6411" w14:paraId="7392C582" w14:textId="77777777" w:rsidTr="00EC6513">
        <w:tc>
          <w:tcPr>
            <w:tcW w:w="2569" w:type="dxa"/>
            <w:tcBorders>
              <w:bottom w:val="single" w:sz="4" w:space="0" w:color="auto"/>
            </w:tcBorders>
            <w:shd w:val="clear" w:color="auto" w:fill="D9D9D9" w:themeFill="background1" w:themeFillShade="D9"/>
          </w:tcPr>
          <w:p w14:paraId="3C2D0233" w14:textId="77777777" w:rsidR="00A91554" w:rsidRPr="00BF6411" w:rsidRDefault="00A91554"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BA3512" w14:textId="77777777" w:rsidR="00A91554" w:rsidRPr="00285823" w:rsidRDefault="00A91554" w:rsidP="00EC6513">
            <w:pPr>
              <w:rPr>
                <w:rFonts w:asciiTheme="minorHAnsi" w:eastAsia="Calibri" w:hAnsiTheme="minorHAnsi" w:cs="Calibri"/>
                <w:b/>
              </w:rPr>
            </w:pPr>
          </w:p>
        </w:tc>
      </w:tr>
    </w:tbl>
    <w:p w14:paraId="60B0017D" w14:textId="77777777" w:rsidR="00A91554" w:rsidRDefault="00A91554" w:rsidP="00A91554">
      <w:pPr>
        <w:rPr>
          <w:rFonts w:eastAsia="Verdana" w:cs="Verdana"/>
          <w:b/>
          <w:bCs/>
          <w:color w:val="365F91" w:themeColor="accent1" w:themeShade="BF"/>
          <w:sz w:val="28"/>
          <w:szCs w:val="28"/>
        </w:rPr>
      </w:pPr>
    </w:p>
    <w:p w14:paraId="0553926A" w14:textId="77777777" w:rsidR="00526A38" w:rsidRDefault="00526A38" w:rsidP="00526A38">
      <w:pPr>
        <w:rPr>
          <w:rFonts w:eastAsia="Verdana" w:cs="Verdana"/>
          <w:b/>
          <w:bCs/>
          <w:color w:val="365F91" w:themeColor="accent1" w:themeShade="BF"/>
          <w:sz w:val="28"/>
          <w:szCs w:val="28"/>
        </w:rPr>
      </w:pPr>
    </w:p>
    <w:p w14:paraId="1FEF3278" w14:textId="77777777" w:rsidR="00526A38" w:rsidRDefault="00526A38" w:rsidP="00526A38">
      <w:pPr>
        <w:rPr>
          <w:rFonts w:eastAsia="Verdana" w:cs="Verdana"/>
          <w:b/>
          <w:bCs/>
          <w:color w:val="365F91" w:themeColor="accent1" w:themeShade="BF"/>
          <w:sz w:val="28"/>
          <w:szCs w:val="28"/>
        </w:rPr>
      </w:pPr>
    </w:p>
    <w:p w14:paraId="133C2491" w14:textId="77777777" w:rsidR="00526A38" w:rsidRDefault="00526A38" w:rsidP="007E1A09">
      <w:pPr>
        <w:rPr>
          <w:rFonts w:eastAsia="Verdana" w:cs="Verdana"/>
          <w:b/>
          <w:bCs/>
          <w:color w:val="365F91" w:themeColor="accent1" w:themeShade="BF"/>
          <w:sz w:val="28"/>
          <w:szCs w:val="28"/>
        </w:rPr>
      </w:pPr>
    </w:p>
    <w:p w14:paraId="2D0932B5" w14:textId="77777777" w:rsidR="007E1A09" w:rsidRDefault="007E1A09">
      <w:pPr>
        <w:rPr>
          <w:rFonts w:eastAsia="Verdana" w:cs="Verdana"/>
          <w:b/>
          <w:bCs/>
          <w:color w:val="365F91" w:themeColor="accent1" w:themeShade="BF"/>
          <w:sz w:val="28"/>
          <w:szCs w:val="28"/>
        </w:rPr>
      </w:pPr>
    </w:p>
    <w:p w14:paraId="4EB3A785" w14:textId="77777777" w:rsidR="00BE4128" w:rsidRDefault="00BE4128">
      <w:pPr>
        <w:rPr>
          <w:rFonts w:eastAsiaTheme="majorEastAsia" w:cstheme="majorBidi"/>
          <w:b/>
          <w:bCs/>
          <w:color w:val="365F91" w:themeColor="accent1" w:themeShade="BF"/>
          <w:sz w:val="22"/>
        </w:rPr>
      </w:pPr>
      <w:r>
        <w:br w:type="page"/>
      </w:r>
    </w:p>
    <w:p w14:paraId="60897118" w14:textId="4810FC80" w:rsidR="00BE4128" w:rsidRDefault="00BE4128" w:rsidP="00BE4128">
      <w:pPr>
        <w:pStyle w:val="Heading2"/>
        <w:rPr>
          <w:i/>
          <w:iCs/>
        </w:rPr>
      </w:pPr>
      <w:bookmarkStart w:id="62" w:name="_Toc162181002"/>
      <w:r>
        <w:lastRenderedPageBreak/>
        <w:t>Negative Secure Content Extension Test Cases</w:t>
      </w:r>
      <w:bookmarkEnd w:id="62"/>
      <w:r>
        <w:t xml:space="preserve"> </w:t>
      </w:r>
    </w:p>
    <w:p w14:paraId="13C47E96" w14:textId="643241A9" w:rsidR="00BE4128" w:rsidRDefault="00BE4128" w:rsidP="00BE4128">
      <w:pPr>
        <w:pStyle w:val="Heading3"/>
      </w:pPr>
      <w:r>
        <w:t>N_</w:t>
      </w:r>
      <w:r w:rsidRPr="0011511E">
        <w:t xml:space="preserve"> </w:t>
      </w:r>
      <w:r>
        <w:t xml:space="preserve">EPX_2601 </w:t>
      </w:r>
      <w:r w:rsidR="001821FC">
        <w:t>Invalid Index Mapping</w:t>
      </w:r>
    </w:p>
    <w:tbl>
      <w:tblPr>
        <w:tblStyle w:val="TableGrid"/>
        <w:tblW w:w="0" w:type="auto"/>
        <w:tblLook w:val="04A0" w:firstRow="1" w:lastRow="0" w:firstColumn="1" w:lastColumn="0" w:noHBand="0" w:noVBand="1"/>
      </w:tblPr>
      <w:tblGrid>
        <w:gridCol w:w="2569"/>
        <w:gridCol w:w="6781"/>
      </w:tblGrid>
      <w:tr w:rsidR="00BE4128" w:rsidRPr="00BF6411" w14:paraId="1E480BA6" w14:textId="77777777" w:rsidTr="00D76607">
        <w:tc>
          <w:tcPr>
            <w:tcW w:w="2569" w:type="dxa"/>
            <w:tcBorders>
              <w:bottom w:val="single" w:sz="4" w:space="0" w:color="auto"/>
            </w:tcBorders>
            <w:shd w:val="clear" w:color="auto" w:fill="D9D9D9" w:themeFill="background1" w:themeFillShade="D9"/>
          </w:tcPr>
          <w:p w14:paraId="7439044D"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4A66E692" w14:textId="77777777" w:rsidR="00BE4128" w:rsidRPr="00BF6411" w:rsidRDefault="00BE4128" w:rsidP="00D76607">
            <w:pPr>
              <w:rPr>
                <w:rFonts w:asciiTheme="minorHAnsi" w:hAnsiTheme="minorHAnsi"/>
              </w:rPr>
            </w:pPr>
          </w:p>
        </w:tc>
        <w:tc>
          <w:tcPr>
            <w:tcW w:w="6781" w:type="dxa"/>
          </w:tcPr>
          <w:p w14:paraId="68A85EC1" w14:textId="28EED876" w:rsidR="00BE4128" w:rsidRPr="00BF6411" w:rsidRDefault="00996246" w:rsidP="00D76607">
            <w:pPr>
              <w:rPr>
                <w:rFonts w:asciiTheme="minorHAnsi" w:hAnsiTheme="minorHAnsi"/>
              </w:rPr>
            </w:pPr>
            <w:r>
              <w:rPr>
                <w:rFonts w:asciiTheme="minorHAnsi" w:hAnsiTheme="minorHAnsi"/>
              </w:rPr>
              <w:t xml:space="preserve">Test </w:t>
            </w:r>
            <w:r w:rsidR="009579B7">
              <w:rPr>
                <w:rFonts w:asciiTheme="minorHAnsi" w:hAnsiTheme="minorHAnsi"/>
              </w:rPr>
              <w:t>out of bounds index mappings</w:t>
            </w:r>
          </w:p>
        </w:tc>
      </w:tr>
      <w:tr w:rsidR="00BE4128" w:rsidRPr="00BF6411" w14:paraId="153EF9FD" w14:textId="77777777" w:rsidTr="00D76607">
        <w:tc>
          <w:tcPr>
            <w:tcW w:w="2569" w:type="dxa"/>
            <w:shd w:val="clear" w:color="auto" w:fill="D9D9D9" w:themeFill="background1" w:themeFillShade="D9"/>
          </w:tcPr>
          <w:p w14:paraId="4CF3AA9B"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3AE4EB34" w14:textId="77777777" w:rsidR="00BE4128" w:rsidRPr="00BF6411" w:rsidRDefault="00BE4128" w:rsidP="00D76607">
            <w:pPr>
              <w:rPr>
                <w:rFonts w:asciiTheme="minorHAnsi" w:hAnsiTheme="minorHAnsi"/>
              </w:rPr>
            </w:pPr>
          </w:p>
        </w:tc>
        <w:tc>
          <w:tcPr>
            <w:tcW w:w="6781" w:type="dxa"/>
          </w:tcPr>
          <w:p w14:paraId="7B1FFD22" w14:textId="40656E6D" w:rsidR="00BE4128" w:rsidRPr="00BF6411" w:rsidRDefault="00BE4128" w:rsidP="00D76607">
            <w:pPr>
              <w:rPr>
                <w:rFonts w:asciiTheme="minorHAnsi" w:hAnsiTheme="minorHAnsi"/>
              </w:rPr>
            </w:pPr>
            <w:r w:rsidRPr="00BF6411">
              <w:rPr>
                <w:rFonts w:asciiTheme="minorHAnsi" w:eastAsia="Verdana" w:hAnsiTheme="minorHAnsi" w:cs="Verdana"/>
              </w:rPr>
              <w:t>01– Printer should generate error</w:t>
            </w:r>
          </w:p>
        </w:tc>
      </w:tr>
      <w:tr w:rsidR="00BE4128" w:rsidRPr="00BF6411" w14:paraId="687780EB" w14:textId="77777777" w:rsidTr="00D76607">
        <w:tc>
          <w:tcPr>
            <w:tcW w:w="2569" w:type="dxa"/>
            <w:shd w:val="clear" w:color="auto" w:fill="D9D9D9" w:themeFill="background1" w:themeFillShade="D9"/>
          </w:tcPr>
          <w:p w14:paraId="2C0923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Case Iterations</w:t>
            </w:r>
          </w:p>
          <w:p w14:paraId="75A29426" w14:textId="77777777" w:rsidR="00BE4128" w:rsidRPr="00BF6411" w:rsidRDefault="00BE4128" w:rsidP="00D76607">
            <w:pPr>
              <w:rPr>
                <w:rFonts w:asciiTheme="minorHAnsi" w:hAnsiTheme="minorHAnsi"/>
              </w:rPr>
            </w:pPr>
          </w:p>
        </w:tc>
        <w:tc>
          <w:tcPr>
            <w:tcW w:w="6781" w:type="dxa"/>
          </w:tcPr>
          <w:p w14:paraId="791A62AC" w14:textId="64E0BC63" w:rsidR="00BE4128" w:rsidRDefault="00BE4128" w:rsidP="00D76607">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00FC2E6A">
              <w:t xml:space="preserve"> </w:t>
            </w:r>
            <w:r w:rsidR="00FC2E6A" w:rsidRPr="00FC2E6A">
              <w:rPr>
                <w:rFonts w:asciiTheme="minorHAnsi" w:eastAsia="Calibri" w:hAnsiTheme="minorHAnsi" w:cs="Calibri"/>
              </w:rPr>
              <w:t xml:space="preserve">Invalid index in </w:t>
            </w:r>
            <w:proofErr w:type="spellStart"/>
            <w:r w:rsidR="00FC2E6A" w:rsidRPr="00FC2E6A">
              <w:rPr>
                <w:rFonts w:asciiTheme="minorHAnsi" w:eastAsia="Calibri" w:hAnsiTheme="minorHAnsi" w:cs="Calibri"/>
              </w:rPr>
              <w:t>consumerindex</w:t>
            </w:r>
            <w:proofErr w:type="spellEnd"/>
            <w:r w:rsidR="00FC2E6A" w:rsidRPr="00FC2E6A">
              <w:rPr>
                <w:rFonts w:asciiTheme="minorHAnsi" w:eastAsia="Calibri" w:hAnsiTheme="minorHAnsi" w:cs="Calibri"/>
              </w:rPr>
              <w:t xml:space="preserve"> attribute</w:t>
            </w:r>
          </w:p>
          <w:p w14:paraId="64353678" w14:textId="77777777" w:rsidR="00BE4128" w:rsidRPr="00BF6411" w:rsidRDefault="00BE4128" w:rsidP="003D6634">
            <w:pPr>
              <w:rPr>
                <w:rFonts w:asciiTheme="minorHAnsi" w:hAnsiTheme="minorHAnsi"/>
              </w:rPr>
            </w:pPr>
          </w:p>
        </w:tc>
      </w:tr>
      <w:tr w:rsidR="00BE4128" w:rsidRPr="00BF6411" w14:paraId="5CD69944" w14:textId="77777777" w:rsidTr="00D76607">
        <w:tc>
          <w:tcPr>
            <w:tcW w:w="2569" w:type="dxa"/>
            <w:tcBorders>
              <w:bottom w:val="single" w:sz="4" w:space="0" w:color="auto"/>
            </w:tcBorders>
            <w:shd w:val="clear" w:color="auto" w:fill="D9D9D9" w:themeFill="background1" w:themeFillShade="D9"/>
          </w:tcPr>
          <w:p w14:paraId="4B99A3B8"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2A9658" w14:textId="77777777" w:rsidR="00BE4128" w:rsidRPr="00285823" w:rsidRDefault="00BE4128" w:rsidP="00D76607">
            <w:pPr>
              <w:rPr>
                <w:rFonts w:asciiTheme="minorHAnsi" w:eastAsia="Calibri" w:hAnsiTheme="minorHAnsi" w:cs="Calibri"/>
                <w:b/>
              </w:rPr>
            </w:pPr>
          </w:p>
        </w:tc>
      </w:tr>
    </w:tbl>
    <w:p w14:paraId="15933CE4" w14:textId="5D2B3C52" w:rsidR="00BE4128" w:rsidRDefault="00BE4128">
      <w:pPr>
        <w:rPr>
          <w:rFonts w:eastAsia="Verdana" w:cs="Verdana"/>
          <w:b/>
          <w:bCs/>
          <w:color w:val="365F91" w:themeColor="accent1" w:themeShade="BF"/>
          <w:sz w:val="28"/>
          <w:szCs w:val="28"/>
        </w:rPr>
      </w:pPr>
    </w:p>
    <w:p w14:paraId="07E7206F" w14:textId="36363ED8" w:rsidR="007E1A09" w:rsidRDefault="007E1A09" w:rsidP="007E1A09">
      <w:pPr>
        <w:pStyle w:val="Heading3"/>
      </w:pPr>
      <w:r>
        <w:t>N_</w:t>
      </w:r>
      <w:r w:rsidRPr="0011511E">
        <w:t xml:space="preserve"> </w:t>
      </w:r>
      <w:r>
        <w:t xml:space="preserve">EPX_2602 </w:t>
      </w:r>
      <w:r w:rsidR="001821FC">
        <w:t>No Access rights</w:t>
      </w:r>
    </w:p>
    <w:tbl>
      <w:tblPr>
        <w:tblStyle w:val="TableGrid"/>
        <w:tblW w:w="0" w:type="auto"/>
        <w:tblLook w:val="04A0" w:firstRow="1" w:lastRow="0" w:firstColumn="1" w:lastColumn="0" w:noHBand="0" w:noVBand="1"/>
      </w:tblPr>
      <w:tblGrid>
        <w:gridCol w:w="2569"/>
        <w:gridCol w:w="6781"/>
      </w:tblGrid>
      <w:tr w:rsidR="007E1A09" w:rsidRPr="00BF6411" w14:paraId="39A5427C" w14:textId="77777777" w:rsidTr="006A1B63">
        <w:tc>
          <w:tcPr>
            <w:tcW w:w="2569" w:type="dxa"/>
            <w:tcBorders>
              <w:bottom w:val="single" w:sz="4" w:space="0" w:color="auto"/>
            </w:tcBorders>
            <w:shd w:val="clear" w:color="auto" w:fill="D9D9D9" w:themeFill="background1" w:themeFillShade="D9"/>
          </w:tcPr>
          <w:p w14:paraId="48D4083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94CAB56" w14:textId="77777777" w:rsidR="007E1A09" w:rsidRPr="00BF6411" w:rsidRDefault="007E1A09" w:rsidP="006A1B63">
            <w:pPr>
              <w:rPr>
                <w:rFonts w:asciiTheme="minorHAnsi" w:hAnsiTheme="minorHAnsi"/>
              </w:rPr>
            </w:pPr>
          </w:p>
        </w:tc>
        <w:tc>
          <w:tcPr>
            <w:tcW w:w="6781" w:type="dxa"/>
          </w:tcPr>
          <w:p w14:paraId="5D55A4EF" w14:textId="24C54A2A" w:rsidR="007E1A09" w:rsidRPr="00BF6411" w:rsidRDefault="009579B7" w:rsidP="006A1B63">
            <w:pPr>
              <w:rPr>
                <w:rFonts w:asciiTheme="minorHAnsi" w:hAnsiTheme="minorHAnsi"/>
              </w:rPr>
            </w:pPr>
            <w:r>
              <w:rPr>
                <w:rFonts w:asciiTheme="minorHAnsi" w:hAnsiTheme="minorHAnsi"/>
              </w:rPr>
              <w:t>Test scenarios where the consumer does not have any rights to encrypted content</w:t>
            </w:r>
          </w:p>
        </w:tc>
      </w:tr>
      <w:tr w:rsidR="007E1A09" w:rsidRPr="00BF6411" w14:paraId="18BDC54F" w14:textId="77777777" w:rsidTr="006A1B63">
        <w:tc>
          <w:tcPr>
            <w:tcW w:w="2569" w:type="dxa"/>
            <w:shd w:val="clear" w:color="auto" w:fill="D9D9D9" w:themeFill="background1" w:themeFillShade="D9"/>
          </w:tcPr>
          <w:p w14:paraId="13F46AD6"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2B35AC7" w14:textId="77777777" w:rsidR="007E1A09" w:rsidRPr="00BF6411" w:rsidRDefault="007E1A09" w:rsidP="006A1B63">
            <w:pPr>
              <w:rPr>
                <w:rFonts w:asciiTheme="minorHAnsi" w:hAnsiTheme="minorHAnsi"/>
              </w:rPr>
            </w:pPr>
          </w:p>
        </w:tc>
        <w:tc>
          <w:tcPr>
            <w:tcW w:w="6781" w:type="dxa"/>
          </w:tcPr>
          <w:p w14:paraId="55AE3F43" w14:textId="0634E003"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0C96F612" w14:textId="77777777" w:rsidTr="006A1B63">
        <w:tc>
          <w:tcPr>
            <w:tcW w:w="2569" w:type="dxa"/>
            <w:shd w:val="clear" w:color="auto" w:fill="D9D9D9" w:themeFill="background1" w:themeFillShade="D9"/>
          </w:tcPr>
          <w:p w14:paraId="434724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B548EBA" w14:textId="77777777" w:rsidR="007E1A09" w:rsidRPr="00BF6411" w:rsidRDefault="007E1A09" w:rsidP="006A1B63">
            <w:pPr>
              <w:rPr>
                <w:rFonts w:asciiTheme="minorHAnsi" w:hAnsiTheme="minorHAnsi"/>
              </w:rPr>
            </w:pPr>
          </w:p>
        </w:tc>
        <w:tc>
          <w:tcPr>
            <w:tcW w:w="6781" w:type="dxa"/>
          </w:tcPr>
          <w:p w14:paraId="15F43A6F" w14:textId="58758A7E"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has no consumers</w:t>
            </w:r>
            <w:r w:rsidR="003C7F29">
              <w:rPr>
                <w:rFonts w:asciiTheme="minorHAnsi" w:eastAsia="Calibri" w:hAnsiTheme="minorHAnsi" w:cs="Calibri"/>
              </w:rPr>
              <w:t xml:space="preserve"> or access rights listed</w:t>
            </w:r>
            <w:r w:rsidR="00870118">
              <w:rPr>
                <w:rFonts w:asciiTheme="minorHAnsi" w:eastAsia="Calibri" w:hAnsiTheme="minorHAnsi" w:cs="Calibri"/>
              </w:rPr>
              <w:t xml:space="preserve">. </w:t>
            </w:r>
          </w:p>
          <w:p w14:paraId="55726507" w14:textId="77777777" w:rsidR="007E1A09" w:rsidRDefault="007E1A09" w:rsidP="006A1B63">
            <w:pPr>
              <w:rPr>
                <w:rFonts w:asciiTheme="minorHAnsi" w:eastAsia="Calibri" w:hAnsiTheme="minorHAnsi" w:cs="Calibri"/>
                <w:b/>
              </w:rPr>
            </w:pPr>
          </w:p>
          <w:p w14:paraId="209A99EF" w14:textId="1FCDED8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w:t>
            </w:r>
            <w:r w:rsidR="00766F85">
              <w:rPr>
                <w:rFonts w:asciiTheme="minorHAnsi" w:eastAsia="Calibri" w:hAnsiTheme="minorHAnsi" w:cs="Calibri"/>
              </w:rPr>
              <w:t>s</w:t>
            </w:r>
            <w:r w:rsidR="001821FC">
              <w:rPr>
                <w:rFonts w:asciiTheme="minorHAnsi" w:eastAsia="Calibri" w:hAnsiTheme="minorHAnsi" w:cs="Calibri"/>
              </w:rPr>
              <w:t xml:space="preserve"> consumers </w:t>
            </w:r>
            <w:r w:rsidR="00766F85">
              <w:rPr>
                <w:rFonts w:asciiTheme="minorHAnsi" w:eastAsia="Calibri" w:hAnsiTheme="minorHAnsi" w:cs="Calibri"/>
              </w:rPr>
              <w:t xml:space="preserve">in </w:t>
            </w:r>
            <w:r w:rsidR="001821FC">
              <w:rPr>
                <w:rFonts w:asciiTheme="minorHAnsi" w:eastAsia="Calibri" w:hAnsiTheme="minorHAnsi" w:cs="Calibri"/>
              </w:rPr>
              <w:t>list, but no</w:t>
            </w:r>
            <w:r w:rsidR="00766F85">
              <w:rPr>
                <w:rFonts w:asciiTheme="minorHAnsi" w:eastAsia="Calibri" w:hAnsiTheme="minorHAnsi" w:cs="Calibri"/>
              </w:rPr>
              <w:t>ne</w:t>
            </w:r>
            <w:r w:rsidR="001821FC">
              <w:rPr>
                <w:rFonts w:asciiTheme="minorHAnsi" w:eastAsia="Calibri" w:hAnsiTheme="minorHAnsi" w:cs="Calibri"/>
              </w:rPr>
              <w:t xml:space="preserve"> of them map to the test </w:t>
            </w:r>
            <w:proofErr w:type="spellStart"/>
            <w:r w:rsidR="001821FC">
              <w:rPr>
                <w:rFonts w:asciiTheme="minorHAnsi" w:eastAsia="Calibri" w:hAnsiTheme="minorHAnsi" w:cs="Calibri"/>
              </w:rPr>
              <w:t>consumerid</w:t>
            </w:r>
            <w:proofErr w:type="spellEnd"/>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661017E0" w14:textId="77777777" w:rsidR="007E1A09" w:rsidRDefault="007E1A09" w:rsidP="006A1B63">
            <w:pPr>
              <w:rPr>
                <w:rFonts w:asciiTheme="minorHAnsi" w:eastAsia="Calibri" w:hAnsiTheme="minorHAnsi" w:cs="Calibri"/>
                <w:b/>
              </w:rPr>
            </w:pPr>
          </w:p>
          <w:p w14:paraId="1886F7A8" w14:textId="416FB4E3" w:rsidR="003C7F29" w:rsidRDefault="007E1A09" w:rsidP="003C7F2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 xml:space="preserve">Keystore has test </w:t>
            </w:r>
            <w:proofErr w:type="spellStart"/>
            <w:r w:rsidR="001821FC">
              <w:rPr>
                <w:rFonts w:asciiTheme="minorHAnsi" w:eastAsia="Calibri" w:hAnsiTheme="minorHAnsi" w:cs="Calibri"/>
              </w:rPr>
              <w:t>consumerid</w:t>
            </w:r>
            <w:proofErr w:type="spellEnd"/>
            <w:r w:rsidR="001821FC">
              <w:rPr>
                <w:rFonts w:asciiTheme="minorHAnsi" w:eastAsia="Calibri" w:hAnsiTheme="minorHAnsi" w:cs="Calibri"/>
              </w:rPr>
              <w:t xml:space="preserve"> </w:t>
            </w:r>
            <w:r w:rsidR="00542D41">
              <w:rPr>
                <w:rFonts w:asciiTheme="minorHAnsi" w:eastAsia="Calibri" w:hAnsiTheme="minorHAnsi" w:cs="Calibri"/>
              </w:rPr>
              <w:t>listed but</w:t>
            </w:r>
            <w:r w:rsidR="00766F85">
              <w:rPr>
                <w:rFonts w:asciiTheme="minorHAnsi" w:eastAsia="Calibri" w:hAnsiTheme="minorHAnsi" w:cs="Calibri"/>
              </w:rPr>
              <w:t xml:space="preserve"> does not have a matching test </w:t>
            </w:r>
            <w:proofErr w:type="spellStart"/>
            <w:r w:rsidR="00766F85">
              <w:rPr>
                <w:rFonts w:asciiTheme="minorHAnsi" w:eastAsia="Calibri" w:hAnsiTheme="minorHAnsi" w:cs="Calibri"/>
              </w:rPr>
              <w:t>keyid</w:t>
            </w:r>
            <w:proofErr w:type="spellEnd"/>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1270D31B" w14:textId="0CD7B164" w:rsidR="007E1A09" w:rsidRDefault="007E1A09" w:rsidP="006A1B63">
            <w:pPr>
              <w:rPr>
                <w:rFonts w:asciiTheme="minorHAnsi" w:eastAsia="Calibri" w:hAnsiTheme="minorHAnsi" w:cs="Calibri"/>
              </w:rPr>
            </w:pPr>
          </w:p>
          <w:p w14:paraId="72461DC5" w14:textId="6216FCAB" w:rsidR="006259ED" w:rsidRDefault="006259ED" w:rsidP="006259E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Keystore has test </w:t>
            </w:r>
            <w:proofErr w:type="spellStart"/>
            <w:r>
              <w:rPr>
                <w:rFonts w:asciiTheme="minorHAnsi" w:eastAsia="Calibri" w:hAnsiTheme="minorHAnsi" w:cs="Calibri"/>
              </w:rPr>
              <w:t>consumerid</w:t>
            </w:r>
            <w:proofErr w:type="spellEnd"/>
            <w:r>
              <w:rPr>
                <w:rFonts w:asciiTheme="minorHAnsi" w:eastAsia="Calibri" w:hAnsiTheme="minorHAnsi" w:cs="Calibri"/>
              </w:rPr>
              <w:t xml:space="preserve"> listed but omits the </w:t>
            </w:r>
            <w:proofErr w:type="spellStart"/>
            <w:r>
              <w:rPr>
                <w:rFonts w:asciiTheme="minorHAnsi" w:eastAsia="Calibri" w:hAnsiTheme="minorHAnsi" w:cs="Calibri"/>
              </w:rPr>
              <w:t>keyid</w:t>
            </w:r>
            <w:proofErr w:type="spellEnd"/>
            <w:r>
              <w:rPr>
                <w:rFonts w:asciiTheme="minorHAnsi" w:eastAsia="Calibri" w:hAnsiTheme="minorHAnsi" w:cs="Calibri"/>
              </w:rPr>
              <w:t xml:space="preserve"> attribute. Content encrypted with non-test public key</w:t>
            </w:r>
          </w:p>
          <w:p w14:paraId="77D6F58C" w14:textId="27670570" w:rsidR="006259ED" w:rsidRPr="00BF6411" w:rsidRDefault="006259ED" w:rsidP="003D6634">
            <w:pPr>
              <w:rPr>
                <w:rFonts w:asciiTheme="minorHAnsi" w:hAnsiTheme="minorHAnsi"/>
              </w:rPr>
            </w:pPr>
          </w:p>
        </w:tc>
      </w:tr>
      <w:tr w:rsidR="007E1A09" w:rsidRPr="00BF6411" w14:paraId="71AA0194" w14:textId="77777777" w:rsidTr="006A1B63">
        <w:tc>
          <w:tcPr>
            <w:tcW w:w="2569" w:type="dxa"/>
            <w:tcBorders>
              <w:bottom w:val="single" w:sz="4" w:space="0" w:color="auto"/>
            </w:tcBorders>
            <w:shd w:val="clear" w:color="auto" w:fill="D9D9D9" w:themeFill="background1" w:themeFillShade="D9"/>
          </w:tcPr>
          <w:p w14:paraId="166ACDE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A0E0E" w14:textId="77777777" w:rsidR="007E1A09" w:rsidRPr="00285823" w:rsidRDefault="007E1A09" w:rsidP="006A1B63">
            <w:pPr>
              <w:rPr>
                <w:rFonts w:asciiTheme="minorHAnsi" w:eastAsia="Calibri" w:hAnsiTheme="minorHAnsi" w:cs="Calibri"/>
                <w:b/>
              </w:rPr>
            </w:pPr>
          </w:p>
        </w:tc>
      </w:tr>
    </w:tbl>
    <w:p w14:paraId="220B8A72" w14:textId="77777777" w:rsidR="007E1A09" w:rsidRDefault="007E1A09" w:rsidP="007E1A09">
      <w:pPr>
        <w:rPr>
          <w:rFonts w:eastAsia="Verdana" w:cs="Verdana"/>
          <w:b/>
          <w:bCs/>
          <w:color w:val="365F91" w:themeColor="accent1" w:themeShade="BF"/>
          <w:sz w:val="28"/>
          <w:szCs w:val="28"/>
        </w:rPr>
      </w:pPr>
    </w:p>
    <w:p w14:paraId="7707E490" w14:textId="77777777" w:rsidR="00AB58BA" w:rsidRDefault="00AB58BA">
      <w:pPr>
        <w:rPr>
          <w:rFonts w:eastAsiaTheme="majorEastAsia" w:cstheme="majorBidi"/>
          <w:b/>
          <w:bCs/>
          <w:color w:val="365F91" w:themeColor="accent1" w:themeShade="BF"/>
          <w:szCs w:val="20"/>
        </w:rPr>
      </w:pPr>
      <w:r>
        <w:br w:type="page"/>
      </w:r>
    </w:p>
    <w:p w14:paraId="184A8107" w14:textId="3D581419" w:rsidR="007E1A09" w:rsidRDefault="007E1A09" w:rsidP="007E1A09">
      <w:pPr>
        <w:pStyle w:val="Heading3"/>
      </w:pPr>
      <w:r>
        <w:lastRenderedPageBreak/>
        <w:t>N_</w:t>
      </w:r>
      <w:r w:rsidRPr="0011511E">
        <w:t xml:space="preserve"> </w:t>
      </w:r>
      <w:r>
        <w:t xml:space="preserve">EPX_2603 </w:t>
      </w:r>
      <w:r w:rsidR="001821FC">
        <w:t>Decryption Exceptions</w:t>
      </w:r>
    </w:p>
    <w:tbl>
      <w:tblPr>
        <w:tblStyle w:val="TableGrid"/>
        <w:tblW w:w="0" w:type="auto"/>
        <w:tblLook w:val="04A0" w:firstRow="1" w:lastRow="0" w:firstColumn="1" w:lastColumn="0" w:noHBand="0" w:noVBand="1"/>
      </w:tblPr>
      <w:tblGrid>
        <w:gridCol w:w="2569"/>
        <w:gridCol w:w="6781"/>
      </w:tblGrid>
      <w:tr w:rsidR="007E1A09" w:rsidRPr="00BF6411" w14:paraId="5B5A4128" w14:textId="77777777" w:rsidTr="006A1B63">
        <w:tc>
          <w:tcPr>
            <w:tcW w:w="2569" w:type="dxa"/>
            <w:tcBorders>
              <w:bottom w:val="single" w:sz="4" w:space="0" w:color="auto"/>
            </w:tcBorders>
            <w:shd w:val="clear" w:color="auto" w:fill="D9D9D9" w:themeFill="background1" w:themeFillShade="D9"/>
          </w:tcPr>
          <w:p w14:paraId="7D44A79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4DDDE841" w14:textId="77777777" w:rsidR="007E1A09" w:rsidRPr="00BF6411" w:rsidRDefault="007E1A09" w:rsidP="006A1B63">
            <w:pPr>
              <w:rPr>
                <w:rFonts w:asciiTheme="minorHAnsi" w:hAnsiTheme="minorHAnsi"/>
              </w:rPr>
            </w:pPr>
          </w:p>
        </w:tc>
        <w:tc>
          <w:tcPr>
            <w:tcW w:w="6781" w:type="dxa"/>
          </w:tcPr>
          <w:p w14:paraId="5523D975" w14:textId="260793B3" w:rsidR="007E1A09" w:rsidRPr="00BF6411" w:rsidRDefault="009579B7" w:rsidP="006A1B63">
            <w:pPr>
              <w:rPr>
                <w:rFonts w:asciiTheme="minorHAnsi" w:hAnsiTheme="minorHAnsi"/>
              </w:rPr>
            </w:pPr>
            <w:r>
              <w:rPr>
                <w:rFonts w:asciiTheme="minorHAnsi" w:hAnsiTheme="minorHAnsi"/>
              </w:rPr>
              <w:t>Tests where encrypted content mapped to the consumer cannot be successfully decrypted</w:t>
            </w:r>
            <w:r w:rsidR="006F58AB">
              <w:rPr>
                <w:rFonts w:asciiTheme="minorHAnsi" w:hAnsiTheme="minorHAnsi"/>
              </w:rPr>
              <w:t xml:space="preserve">. Test values will use </w:t>
            </w:r>
            <w:r w:rsidR="0022404F">
              <w:rPr>
                <w:rFonts w:asciiTheme="minorHAnsi" w:hAnsiTheme="minorHAnsi"/>
              </w:rPr>
              <w:t xml:space="preserve">incorrect </w:t>
            </w:r>
            <w:proofErr w:type="gramStart"/>
            <w:r w:rsidR="0022404F">
              <w:rPr>
                <w:rFonts w:asciiTheme="minorHAnsi" w:hAnsiTheme="minorHAnsi"/>
              </w:rPr>
              <w:t xml:space="preserve">values, </w:t>
            </w:r>
            <w:r w:rsidR="006F58AB">
              <w:rPr>
                <w:rFonts w:asciiTheme="minorHAnsi" w:hAnsiTheme="minorHAnsi"/>
              </w:rPr>
              <w:t xml:space="preserve"> but</w:t>
            </w:r>
            <w:proofErr w:type="gramEnd"/>
            <w:r w:rsidR="006F58AB">
              <w:rPr>
                <w:rFonts w:asciiTheme="minorHAnsi" w:hAnsiTheme="minorHAnsi"/>
              </w:rPr>
              <w:t xml:space="preserve"> </w:t>
            </w:r>
            <w:proofErr w:type="spellStart"/>
            <w:r w:rsidR="0022404F">
              <w:rPr>
                <w:rFonts w:asciiTheme="minorHAnsi" w:hAnsiTheme="minorHAnsi"/>
              </w:rPr>
              <w:t>ise</w:t>
            </w:r>
            <w:proofErr w:type="spellEnd"/>
            <w:r w:rsidR="0022404F">
              <w:rPr>
                <w:rFonts w:asciiTheme="minorHAnsi" w:hAnsiTheme="minorHAnsi"/>
              </w:rPr>
              <w:t xml:space="preserve"> </w:t>
            </w:r>
            <w:r w:rsidR="006F58AB">
              <w:rPr>
                <w:rFonts w:asciiTheme="minorHAnsi" w:hAnsiTheme="minorHAnsi"/>
              </w:rPr>
              <w:t>valid URI/base64 formats</w:t>
            </w:r>
          </w:p>
        </w:tc>
      </w:tr>
      <w:tr w:rsidR="007E1A09" w:rsidRPr="00BF6411" w14:paraId="3C8E1AE1" w14:textId="77777777" w:rsidTr="006A1B63">
        <w:tc>
          <w:tcPr>
            <w:tcW w:w="2569" w:type="dxa"/>
            <w:shd w:val="clear" w:color="auto" w:fill="D9D9D9" w:themeFill="background1" w:themeFillShade="D9"/>
          </w:tcPr>
          <w:p w14:paraId="30828BB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3628A6" w14:textId="77777777" w:rsidR="007E1A09" w:rsidRPr="00BF6411" w:rsidRDefault="007E1A09" w:rsidP="006A1B63">
            <w:pPr>
              <w:rPr>
                <w:rFonts w:asciiTheme="minorHAnsi" w:hAnsiTheme="minorHAnsi"/>
              </w:rPr>
            </w:pPr>
          </w:p>
        </w:tc>
        <w:tc>
          <w:tcPr>
            <w:tcW w:w="6781" w:type="dxa"/>
          </w:tcPr>
          <w:p w14:paraId="07C21AE3" w14:textId="16C503D4"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8</w:t>
            </w:r>
            <w:r w:rsidRPr="00BF6411">
              <w:rPr>
                <w:rFonts w:asciiTheme="minorHAnsi" w:eastAsia="Verdana" w:hAnsiTheme="minorHAnsi" w:cs="Verdana"/>
              </w:rPr>
              <w:t>– Printer should generate error</w:t>
            </w:r>
          </w:p>
        </w:tc>
      </w:tr>
      <w:tr w:rsidR="007E1A09" w:rsidRPr="00BF6411" w14:paraId="301F9D6A" w14:textId="77777777" w:rsidTr="006A1B63">
        <w:tc>
          <w:tcPr>
            <w:tcW w:w="2569" w:type="dxa"/>
            <w:shd w:val="clear" w:color="auto" w:fill="D9D9D9" w:themeFill="background1" w:themeFillShade="D9"/>
          </w:tcPr>
          <w:p w14:paraId="32AA0E3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0F04413" w14:textId="77777777" w:rsidR="007E1A09" w:rsidRPr="00BF6411" w:rsidRDefault="007E1A09" w:rsidP="006A1B63">
            <w:pPr>
              <w:rPr>
                <w:rFonts w:asciiTheme="minorHAnsi" w:hAnsiTheme="minorHAnsi"/>
              </w:rPr>
            </w:pPr>
          </w:p>
        </w:tc>
        <w:tc>
          <w:tcPr>
            <w:tcW w:w="6781" w:type="dxa"/>
          </w:tcPr>
          <w:p w14:paraId="5C705C8D" w14:textId="0BBA0DF3"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22404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wrappingalgorithm</w:t>
            </w:r>
            <w:proofErr w:type="spellEnd"/>
            <w:r w:rsidR="0077325F">
              <w:rPr>
                <w:rFonts w:asciiTheme="minorHAnsi" w:eastAsia="Calibri" w:hAnsiTheme="minorHAnsi" w:cs="Calibri"/>
              </w:rPr>
              <w:t xml:space="preserve"> attribute </w:t>
            </w:r>
            <w:proofErr w:type="gramStart"/>
            <w:r w:rsidR="0077325F">
              <w:rPr>
                <w:rFonts w:asciiTheme="minorHAnsi" w:eastAsia="Calibri" w:hAnsiTheme="minorHAnsi" w:cs="Calibri"/>
              </w:rPr>
              <w:t>value</w:t>
            </w:r>
            <w:r w:rsidR="006F58AB">
              <w:rPr>
                <w:rFonts w:asciiTheme="minorHAnsi" w:eastAsia="Calibri" w:hAnsiTheme="minorHAnsi" w:cs="Calibri"/>
              </w:rPr>
              <w:t xml:space="preserve"> </w:t>
            </w:r>
            <w:r w:rsidR="00E257A2">
              <w:rPr>
                <w:rFonts w:asciiTheme="minorHAnsi" w:eastAsia="Calibri" w:hAnsiTheme="minorHAnsi" w:cs="Calibri"/>
              </w:rPr>
              <w:t xml:space="preserve"> (</w:t>
            </w:r>
            <w:proofErr w:type="gramEnd"/>
            <w:r w:rsidR="00E257A2">
              <w:rPr>
                <w:rFonts w:asciiTheme="minorHAnsi" w:eastAsia="Calibri" w:hAnsiTheme="minorHAnsi" w:cs="Calibri"/>
              </w:rPr>
              <w:t>edit SHA1 value)</w:t>
            </w:r>
          </w:p>
          <w:p w14:paraId="5D9B6A48" w14:textId="77777777" w:rsidR="007E1A09" w:rsidRDefault="007E1A09" w:rsidP="006A1B63">
            <w:pPr>
              <w:rPr>
                <w:rFonts w:asciiTheme="minorHAnsi" w:eastAsia="Calibri" w:hAnsiTheme="minorHAnsi" w:cs="Calibri"/>
                <w:b/>
              </w:rPr>
            </w:pPr>
          </w:p>
          <w:p w14:paraId="2E493CED" w14:textId="7BB5E78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mgfalgorithm</w:t>
            </w:r>
            <w:proofErr w:type="spellEnd"/>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4AB311BC" w14:textId="77777777" w:rsidR="007E1A09" w:rsidRDefault="007E1A09" w:rsidP="006A1B63">
            <w:pPr>
              <w:rPr>
                <w:rFonts w:asciiTheme="minorHAnsi" w:eastAsia="Calibri" w:hAnsiTheme="minorHAnsi" w:cs="Calibri"/>
                <w:b/>
              </w:rPr>
            </w:pPr>
          </w:p>
          <w:p w14:paraId="52BC37A1" w14:textId="0C805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digestmethod</w:t>
            </w:r>
            <w:proofErr w:type="spellEnd"/>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19AF0FA1" w14:textId="77777777" w:rsidR="007E1A09" w:rsidRDefault="007E1A09" w:rsidP="006A1B63">
            <w:pPr>
              <w:rPr>
                <w:rFonts w:asciiTheme="minorHAnsi" w:eastAsia="Calibri" w:hAnsiTheme="minorHAnsi" w:cs="Calibri"/>
                <w:b/>
              </w:rPr>
            </w:pPr>
          </w:p>
          <w:p w14:paraId="6BF75BCB" w14:textId="33C24F1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ciphervalue</w:t>
            </w:r>
            <w:proofErr w:type="spellEnd"/>
            <w:r w:rsidR="0077325F" w:rsidRPr="0077325F">
              <w:rPr>
                <w:rFonts w:asciiTheme="minorHAnsi" w:eastAsia="Calibri" w:hAnsiTheme="minorHAnsi" w:cs="Calibri"/>
              </w:rPr>
              <w:t xml:space="preserve"> element</w:t>
            </w:r>
            <w:r w:rsidR="00022E2C">
              <w:rPr>
                <w:rFonts w:asciiTheme="minorHAnsi" w:eastAsia="Calibri" w:hAnsiTheme="minorHAnsi" w:cs="Calibri"/>
              </w:rPr>
              <w:t xml:space="preserve"> value</w:t>
            </w:r>
          </w:p>
          <w:p w14:paraId="27496196" w14:textId="0C408B91" w:rsidR="0077325F" w:rsidRDefault="0077325F" w:rsidP="006A1B63">
            <w:pPr>
              <w:rPr>
                <w:rFonts w:asciiTheme="minorHAnsi" w:eastAsia="Calibri" w:hAnsiTheme="minorHAnsi" w:cs="Calibri"/>
              </w:rPr>
            </w:pPr>
          </w:p>
          <w:p w14:paraId="0C548CEE" w14:textId="40602288"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w:t>
            </w:r>
            <w:proofErr w:type="spellStart"/>
            <w:r w:rsidRPr="0077325F">
              <w:rPr>
                <w:rFonts w:asciiTheme="minorHAnsi" w:eastAsia="Calibri" w:hAnsiTheme="minorHAnsi" w:cs="Calibri"/>
              </w:rPr>
              <w:t>encryptionalgorithm</w:t>
            </w:r>
            <w:proofErr w:type="spellEnd"/>
            <w:r w:rsidR="00022E2C">
              <w:rPr>
                <w:rFonts w:asciiTheme="minorHAnsi" w:eastAsia="Calibri" w:hAnsiTheme="minorHAnsi" w:cs="Calibri"/>
              </w:rPr>
              <w:t xml:space="preserve"> attribute value</w:t>
            </w:r>
          </w:p>
          <w:p w14:paraId="2336E74F" w14:textId="4246013C" w:rsidR="0077325F" w:rsidRDefault="0077325F" w:rsidP="006A1B63">
            <w:pPr>
              <w:rPr>
                <w:rFonts w:asciiTheme="minorHAnsi" w:eastAsia="Calibri" w:hAnsiTheme="minorHAnsi" w:cs="Calibri"/>
              </w:rPr>
            </w:pPr>
          </w:p>
          <w:p w14:paraId="0F4D7F7A" w14:textId="43198FB3"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iv element</w:t>
            </w:r>
            <w:r w:rsidR="00022E2C">
              <w:rPr>
                <w:rFonts w:asciiTheme="minorHAnsi" w:eastAsia="Calibri" w:hAnsiTheme="minorHAnsi" w:cs="Calibri"/>
              </w:rPr>
              <w:t xml:space="preserve"> value</w:t>
            </w:r>
          </w:p>
          <w:p w14:paraId="2B2017FB" w14:textId="77777777" w:rsidR="0077325F" w:rsidRDefault="0077325F" w:rsidP="0077325F">
            <w:pPr>
              <w:rPr>
                <w:rFonts w:asciiTheme="minorHAnsi" w:eastAsia="Calibri" w:hAnsiTheme="minorHAnsi" w:cs="Calibri"/>
              </w:rPr>
            </w:pPr>
          </w:p>
          <w:p w14:paraId="0944B58E" w14:textId="46AAAD21"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tag element</w:t>
            </w:r>
            <w:r w:rsidR="00022E2C">
              <w:rPr>
                <w:rFonts w:asciiTheme="minorHAnsi" w:eastAsia="Calibri" w:hAnsiTheme="minorHAnsi" w:cs="Calibri"/>
              </w:rPr>
              <w:t xml:space="preserve"> value</w:t>
            </w:r>
          </w:p>
          <w:p w14:paraId="2BF5B2FF" w14:textId="77777777" w:rsidR="0077325F" w:rsidRDefault="0077325F" w:rsidP="0077325F">
            <w:pPr>
              <w:rPr>
                <w:rFonts w:asciiTheme="minorHAnsi" w:eastAsia="Calibri" w:hAnsiTheme="minorHAnsi" w:cs="Calibri"/>
              </w:rPr>
            </w:pPr>
          </w:p>
          <w:p w14:paraId="0BE0B323" w14:textId="25242ED4"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w:t>
            </w:r>
            <w:proofErr w:type="spellStart"/>
            <w:r w:rsidRPr="0077325F">
              <w:rPr>
                <w:rFonts w:asciiTheme="minorHAnsi" w:eastAsia="Calibri" w:hAnsiTheme="minorHAnsi" w:cs="Calibri"/>
              </w:rPr>
              <w:t>aad</w:t>
            </w:r>
            <w:proofErr w:type="spellEnd"/>
            <w:r w:rsidRPr="0077325F">
              <w:rPr>
                <w:rFonts w:asciiTheme="minorHAnsi" w:eastAsia="Calibri" w:hAnsiTheme="minorHAnsi" w:cs="Calibri"/>
              </w:rPr>
              <w:t xml:space="preserve"> elemen</w:t>
            </w:r>
            <w:r>
              <w:rPr>
                <w:rFonts w:asciiTheme="minorHAnsi" w:eastAsia="Calibri" w:hAnsiTheme="minorHAnsi" w:cs="Calibri"/>
              </w:rPr>
              <w:t>t</w:t>
            </w:r>
            <w:r w:rsidR="00022E2C">
              <w:rPr>
                <w:rFonts w:asciiTheme="minorHAnsi" w:eastAsia="Calibri" w:hAnsiTheme="minorHAnsi" w:cs="Calibri"/>
              </w:rPr>
              <w:t xml:space="preserve"> value</w:t>
            </w:r>
          </w:p>
          <w:p w14:paraId="0B895F74" w14:textId="77777777" w:rsidR="007E1A09" w:rsidRPr="00BF6411" w:rsidRDefault="007E1A09" w:rsidP="006A1B63">
            <w:pPr>
              <w:rPr>
                <w:rFonts w:asciiTheme="minorHAnsi" w:hAnsiTheme="minorHAnsi"/>
              </w:rPr>
            </w:pPr>
          </w:p>
        </w:tc>
      </w:tr>
      <w:tr w:rsidR="007E1A09" w:rsidRPr="00BF6411" w14:paraId="7B54B3A9" w14:textId="77777777" w:rsidTr="006A1B63">
        <w:tc>
          <w:tcPr>
            <w:tcW w:w="2569" w:type="dxa"/>
            <w:tcBorders>
              <w:bottom w:val="single" w:sz="4" w:space="0" w:color="auto"/>
            </w:tcBorders>
            <w:shd w:val="clear" w:color="auto" w:fill="D9D9D9" w:themeFill="background1" w:themeFillShade="D9"/>
          </w:tcPr>
          <w:p w14:paraId="47E6AEC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CC7FEE" w14:textId="77777777" w:rsidR="007E1A09" w:rsidRPr="00285823" w:rsidRDefault="007E1A09" w:rsidP="006A1B63">
            <w:pPr>
              <w:rPr>
                <w:rFonts w:asciiTheme="minorHAnsi" w:eastAsia="Calibri" w:hAnsiTheme="minorHAnsi" w:cs="Calibri"/>
                <w:b/>
              </w:rPr>
            </w:pPr>
          </w:p>
        </w:tc>
      </w:tr>
    </w:tbl>
    <w:p w14:paraId="05B3C5AC" w14:textId="77777777" w:rsidR="00AB58BA" w:rsidRDefault="00AB58BA">
      <w:pPr>
        <w:rPr>
          <w:rFonts w:eastAsiaTheme="majorEastAsia" w:cstheme="majorBidi"/>
          <w:b/>
          <w:bCs/>
          <w:color w:val="365F91" w:themeColor="accent1" w:themeShade="BF"/>
          <w:szCs w:val="20"/>
        </w:rPr>
      </w:pPr>
      <w:r>
        <w:br w:type="page"/>
      </w:r>
    </w:p>
    <w:p w14:paraId="11A5015E" w14:textId="1A4FE292" w:rsidR="007E1A09" w:rsidRDefault="007E1A09" w:rsidP="007E1A09">
      <w:pPr>
        <w:pStyle w:val="Heading3"/>
      </w:pPr>
      <w:r>
        <w:lastRenderedPageBreak/>
        <w:t>N_</w:t>
      </w:r>
      <w:r w:rsidRPr="0011511E">
        <w:t xml:space="preserve"> </w:t>
      </w:r>
      <w:r>
        <w:t xml:space="preserve">EPX_2604 </w:t>
      </w:r>
      <w:r w:rsidR="003C7F29">
        <w:t>Limited Access Rights</w:t>
      </w:r>
    </w:p>
    <w:p w14:paraId="2980D9A9" w14:textId="0D9589E7" w:rsidR="00EF0FDD" w:rsidRPr="003D6634" w:rsidRDefault="00EF0FDD" w:rsidP="000C75E7">
      <w:r>
        <w:t>These test cases in this section are expected to fail on printer consumers as some 3MF content will be mapped to encrypted files for which the consumer does not have permission. Consumer editors may pass these tests if the can gracefully ignore the content for which they do not have permission.</w:t>
      </w:r>
    </w:p>
    <w:tbl>
      <w:tblPr>
        <w:tblStyle w:val="TableGrid"/>
        <w:tblW w:w="0" w:type="auto"/>
        <w:tblLook w:val="04A0" w:firstRow="1" w:lastRow="0" w:firstColumn="1" w:lastColumn="0" w:noHBand="0" w:noVBand="1"/>
      </w:tblPr>
      <w:tblGrid>
        <w:gridCol w:w="2569"/>
        <w:gridCol w:w="6781"/>
      </w:tblGrid>
      <w:tr w:rsidR="007E1A09" w:rsidRPr="00BF6411" w14:paraId="245406D4" w14:textId="77777777" w:rsidTr="006A1B63">
        <w:tc>
          <w:tcPr>
            <w:tcW w:w="2569" w:type="dxa"/>
            <w:tcBorders>
              <w:bottom w:val="single" w:sz="4" w:space="0" w:color="auto"/>
            </w:tcBorders>
            <w:shd w:val="clear" w:color="auto" w:fill="D9D9D9" w:themeFill="background1" w:themeFillShade="D9"/>
          </w:tcPr>
          <w:p w14:paraId="0232398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D4F935" w14:textId="77777777" w:rsidR="007E1A09" w:rsidRPr="00BF6411" w:rsidRDefault="007E1A09" w:rsidP="006A1B63">
            <w:pPr>
              <w:rPr>
                <w:rFonts w:asciiTheme="minorHAnsi" w:hAnsiTheme="minorHAnsi"/>
              </w:rPr>
            </w:pPr>
          </w:p>
        </w:tc>
        <w:tc>
          <w:tcPr>
            <w:tcW w:w="6781" w:type="dxa"/>
          </w:tcPr>
          <w:p w14:paraId="7F8914F8" w14:textId="77777777" w:rsidR="007E1A09" w:rsidRDefault="009579B7" w:rsidP="006A1B63">
            <w:pPr>
              <w:rPr>
                <w:rFonts w:asciiTheme="minorHAnsi" w:hAnsiTheme="minorHAnsi"/>
              </w:rPr>
            </w:pPr>
            <w:r>
              <w:rPr>
                <w:rFonts w:asciiTheme="minorHAnsi" w:hAnsiTheme="minorHAnsi"/>
              </w:rPr>
              <w:t xml:space="preserve">Test scenarios where the consumer DUT has access to some, but not </w:t>
            </w:r>
            <w:proofErr w:type="gramStart"/>
            <w:r>
              <w:rPr>
                <w:rFonts w:asciiTheme="minorHAnsi" w:hAnsiTheme="minorHAnsi"/>
              </w:rPr>
              <w:t>all of</w:t>
            </w:r>
            <w:proofErr w:type="gramEnd"/>
            <w:r>
              <w:rPr>
                <w:rFonts w:asciiTheme="minorHAnsi" w:hAnsiTheme="minorHAnsi"/>
              </w:rPr>
              <w:t xml:space="preserve"> the encrypted content. </w:t>
            </w:r>
          </w:p>
          <w:p w14:paraId="14693CF4" w14:textId="1DF94998" w:rsidR="009579B7" w:rsidRPr="00BF6411" w:rsidRDefault="009579B7" w:rsidP="006A1B63">
            <w:pPr>
              <w:rPr>
                <w:rFonts w:asciiTheme="minorHAnsi" w:hAnsiTheme="minorHAnsi"/>
              </w:rPr>
            </w:pPr>
          </w:p>
        </w:tc>
      </w:tr>
      <w:tr w:rsidR="007E1A09" w:rsidRPr="00BF6411" w14:paraId="4849376F" w14:textId="77777777" w:rsidTr="006A1B63">
        <w:tc>
          <w:tcPr>
            <w:tcW w:w="2569" w:type="dxa"/>
            <w:shd w:val="clear" w:color="auto" w:fill="D9D9D9" w:themeFill="background1" w:themeFillShade="D9"/>
          </w:tcPr>
          <w:p w14:paraId="4696B09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E020FFD" w14:textId="77777777" w:rsidR="007E1A09" w:rsidRPr="00BF6411" w:rsidRDefault="007E1A09" w:rsidP="006A1B63">
            <w:pPr>
              <w:rPr>
                <w:rFonts w:asciiTheme="minorHAnsi" w:hAnsiTheme="minorHAnsi"/>
              </w:rPr>
            </w:pPr>
          </w:p>
        </w:tc>
        <w:tc>
          <w:tcPr>
            <w:tcW w:w="6781" w:type="dxa"/>
          </w:tcPr>
          <w:p w14:paraId="53F6AD3E" w14:textId="6851DAB7" w:rsidR="007E1A09" w:rsidRDefault="007E1A09" w:rsidP="006A1B63">
            <w:pPr>
              <w:rPr>
                <w:rFonts w:asciiTheme="minorHAnsi" w:eastAsia="Verdana" w:hAnsiTheme="minorHAnsi" w:cs="Verdana"/>
              </w:rPr>
            </w:pPr>
            <w:r w:rsidRPr="00BF6411">
              <w:rPr>
                <w:rFonts w:asciiTheme="minorHAnsi" w:eastAsia="Verdana" w:hAnsiTheme="minorHAnsi" w:cs="Verdana"/>
              </w:rPr>
              <w:t>01</w:t>
            </w:r>
            <w:r>
              <w:rPr>
                <w:rFonts w:asciiTheme="minorHAnsi" w:eastAsia="Verdana" w:hAnsiTheme="minorHAnsi" w:cs="Verdana"/>
              </w:rPr>
              <w:t xml:space="preserve"> to 04</w:t>
            </w:r>
            <w:r w:rsidRPr="00BF6411">
              <w:rPr>
                <w:rFonts w:asciiTheme="minorHAnsi" w:eastAsia="Verdana" w:hAnsiTheme="minorHAnsi" w:cs="Verdana"/>
              </w:rPr>
              <w:t xml:space="preserve">– Printer should generate </w:t>
            </w:r>
            <w:proofErr w:type="gramStart"/>
            <w:r w:rsidRPr="00BF6411">
              <w:rPr>
                <w:rFonts w:asciiTheme="minorHAnsi" w:eastAsia="Verdana" w:hAnsiTheme="minorHAnsi" w:cs="Verdana"/>
              </w:rPr>
              <w:t>error</w:t>
            </w:r>
            <w:r w:rsidR="00543EA3">
              <w:rPr>
                <w:rFonts w:asciiTheme="minorHAnsi" w:eastAsia="Verdana" w:hAnsiTheme="minorHAnsi" w:cs="Verdana"/>
              </w:rPr>
              <w:t>,</w:t>
            </w:r>
            <w:proofErr w:type="gramEnd"/>
            <w:r w:rsidR="00543EA3">
              <w:rPr>
                <w:rFonts w:asciiTheme="minorHAnsi" w:eastAsia="Verdana" w:hAnsiTheme="minorHAnsi" w:cs="Verdana"/>
              </w:rPr>
              <w:t xml:space="preserve"> editors may successfully process package by ignoring content it cannot encrypt.</w:t>
            </w:r>
          </w:p>
          <w:p w14:paraId="502C230B" w14:textId="468769E7" w:rsidR="00543EA3" w:rsidRPr="00BF6411" w:rsidRDefault="00543EA3" w:rsidP="006A1B63">
            <w:pPr>
              <w:rPr>
                <w:rFonts w:asciiTheme="minorHAnsi" w:hAnsiTheme="minorHAnsi"/>
              </w:rPr>
            </w:pPr>
          </w:p>
        </w:tc>
      </w:tr>
      <w:tr w:rsidR="007E1A09" w:rsidRPr="00BF6411" w14:paraId="200DA431" w14:textId="77777777" w:rsidTr="006A1B63">
        <w:tc>
          <w:tcPr>
            <w:tcW w:w="2569" w:type="dxa"/>
            <w:shd w:val="clear" w:color="auto" w:fill="D9D9D9" w:themeFill="background1" w:themeFillShade="D9"/>
          </w:tcPr>
          <w:p w14:paraId="3BE0806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2EA9E806" w14:textId="77777777" w:rsidR="007E1A09" w:rsidRPr="00BF6411" w:rsidRDefault="007E1A09" w:rsidP="006A1B63">
            <w:pPr>
              <w:rPr>
                <w:rFonts w:asciiTheme="minorHAnsi" w:hAnsiTheme="minorHAnsi"/>
              </w:rPr>
            </w:pPr>
          </w:p>
        </w:tc>
        <w:tc>
          <w:tcPr>
            <w:tcW w:w="6781" w:type="dxa"/>
          </w:tcPr>
          <w:p w14:paraId="4736FF67" w14:textId="10CE284C"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 xml:space="preserve">Test case with additional </w:t>
            </w:r>
            <w:proofErr w:type="spellStart"/>
            <w:r w:rsidR="00E97781" w:rsidRPr="000C75E7">
              <w:rPr>
                <w:rFonts w:asciiTheme="minorHAnsi" w:hAnsiTheme="minorHAnsi" w:cstheme="minorHAnsi"/>
              </w:rPr>
              <w:t>consumerid</w:t>
            </w:r>
            <w:proofErr w:type="spellEnd"/>
            <w:r w:rsidR="00E97781" w:rsidRPr="000C75E7">
              <w:rPr>
                <w:rFonts w:asciiTheme="minorHAnsi" w:hAnsiTheme="minorHAnsi" w:cstheme="minorHAnsi"/>
              </w:rPr>
              <w:t xml:space="preserve"> with associated encrypted content, some overlapping the test consumer, some unique to the alternate consumer. The CEK for the alternate </w:t>
            </w:r>
            <w:proofErr w:type="spellStart"/>
            <w:r w:rsidR="00E97781" w:rsidRPr="000C75E7">
              <w:rPr>
                <w:rFonts w:asciiTheme="minorHAnsi" w:hAnsiTheme="minorHAnsi" w:cstheme="minorHAnsi"/>
              </w:rPr>
              <w:t>consumer</w:t>
            </w:r>
            <w:r w:rsidR="00D93920">
              <w:rPr>
                <w:rFonts w:asciiTheme="minorHAnsi" w:hAnsiTheme="minorHAnsi" w:cstheme="minorHAnsi"/>
              </w:rPr>
              <w:t>id</w:t>
            </w:r>
            <w:proofErr w:type="spellEnd"/>
            <w:r w:rsidR="00E97781" w:rsidRPr="000C75E7">
              <w:rPr>
                <w:rFonts w:asciiTheme="minorHAnsi" w:hAnsiTheme="minorHAnsi" w:cstheme="minorHAnsi"/>
              </w:rPr>
              <w:t xml:space="preserve"> will be wrapped with a different PKI pair than the test </w:t>
            </w:r>
            <w:proofErr w:type="spellStart"/>
            <w:r w:rsidR="00E97781" w:rsidRPr="000C75E7">
              <w:rPr>
                <w:rFonts w:asciiTheme="minorHAnsi" w:hAnsiTheme="minorHAnsi" w:cstheme="minorHAnsi"/>
              </w:rPr>
              <w:t>consumer</w:t>
            </w:r>
            <w:r w:rsidR="00D93920">
              <w:rPr>
                <w:rFonts w:asciiTheme="minorHAnsi" w:hAnsiTheme="minorHAnsi" w:cstheme="minorHAnsi"/>
              </w:rPr>
              <w:t>id</w:t>
            </w:r>
            <w:proofErr w:type="spellEnd"/>
          </w:p>
          <w:p w14:paraId="23F0E85D" w14:textId="77777777" w:rsidR="007E1A09" w:rsidRPr="000C75E7" w:rsidRDefault="007E1A09" w:rsidP="006A1B63">
            <w:pPr>
              <w:rPr>
                <w:rFonts w:asciiTheme="minorHAnsi" w:eastAsia="Calibri" w:hAnsiTheme="minorHAnsi" w:cstheme="minorHAnsi"/>
                <w:b/>
              </w:rPr>
            </w:pPr>
          </w:p>
          <w:p w14:paraId="6C0EF85F" w14:textId="4CB020C9"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 xml:space="preserve">Test case with </w:t>
            </w:r>
            <w:proofErr w:type="gramStart"/>
            <w:r w:rsidR="00E97781" w:rsidRPr="000C75E7">
              <w:rPr>
                <w:rFonts w:asciiTheme="minorHAnsi" w:hAnsiTheme="minorHAnsi" w:cstheme="minorHAnsi"/>
              </w:rPr>
              <w:t xml:space="preserve">unencrypted  </w:t>
            </w:r>
            <w:proofErr w:type="spellStart"/>
            <w:r w:rsidR="00E97781" w:rsidRPr="000C75E7">
              <w:rPr>
                <w:rFonts w:asciiTheme="minorHAnsi" w:hAnsiTheme="minorHAnsi" w:cstheme="minorHAnsi"/>
              </w:rPr>
              <w:t>renderable</w:t>
            </w:r>
            <w:proofErr w:type="spellEnd"/>
            <w:proofErr w:type="gramEnd"/>
            <w:r w:rsidR="00E97781" w:rsidRPr="000C75E7">
              <w:rPr>
                <w:rFonts w:asciiTheme="minorHAnsi" w:hAnsiTheme="minorHAnsi" w:cstheme="minorHAnsi"/>
              </w:rPr>
              <w:t xml:space="preserve"> content in root model, but with no encrypted content mapped to the test </w:t>
            </w:r>
            <w:proofErr w:type="spellStart"/>
            <w:r w:rsidR="00E97781" w:rsidRPr="000C75E7">
              <w:rPr>
                <w:rFonts w:asciiTheme="minorHAnsi" w:hAnsiTheme="minorHAnsi" w:cstheme="minorHAnsi"/>
              </w:rPr>
              <w:t>consumerid</w:t>
            </w:r>
            <w:proofErr w:type="spellEnd"/>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p>
          <w:p w14:paraId="155B4462" w14:textId="77777777" w:rsidR="007E1A09" w:rsidRDefault="007E1A09" w:rsidP="006A1B63">
            <w:pPr>
              <w:rPr>
                <w:rFonts w:asciiTheme="minorHAnsi" w:eastAsia="Calibri" w:hAnsiTheme="minorHAnsi" w:cs="Calibri"/>
                <w:b/>
              </w:rPr>
            </w:pPr>
          </w:p>
          <w:p w14:paraId="23B4F205" w14:textId="78253ED3" w:rsidR="007156AC" w:rsidRPr="003D6634" w:rsidRDefault="007E1A09" w:rsidP="007156AC">
            <w:pPr>
              <w:rPr>
                <w:rFonts w:asciiTheme="minorHAnsi" w:eastAsia="Calibri" w:hAnsiTheme="minorHAnsi" w:cstheme="minorHAnsi"/>
              </w:rPr>
            </w:pPr>
            <w:r w:rsidRPr="003D6634">
              <w:rPr>
                <w:rFonts w:asciiTheme="minorHAnsi" w:eastAsia="Calibri" w:hAnsiTheme="minorHAnsi" w:cstheme="minorHAnsi"/>
                <w:b/>
              </w:rPr>
              <w:t>0</w:t>
            </w:r>
            <w:r w:rsidRPr="000C75E7">
              <w:rPr>
                <w:rFonts w:asciiTheme="minorHAnsi" w:eastAsia="Calibri" w:hAnsiTheme="minorHAnsi" w:cstheme="minorHAnsi"/>
                <w:b/>
              </w:rPr>
              <w:t>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 xml:space="preserve">Test case with test consumer listed twice, with a test </w:t>
            </w:r>
            <w:proofErr w:type="spellStart"/>
            <w:r w:rsidR="00E97781" w:rsidRPr="000C75E7">
              <w:rPr>
                <w:rFonts w:asciiTheme="minorHAnsi" w:hAnsiTheme="minorHAnsi" w:cstheme="minorHAnsi"/>
              </w:rPr>
              <w:t>keyid</w:t>
            </w:r>
            <w:proofErr w:type="spellEnd"/>
            <w:r w:rsidR="00E97781" w:rsidRPr="000C75E7">
              <w:rPr>
                <w:rFonts w:asciiTheme="minorHAnsi" w:hAnsiTheme="minorHAnsi" w:cstheme="minorHAnsi"/>
              </w:rPr>
              <w:t xml:space="preserve"> and an alternate </w:t>
            </w:r>
            <w:proofErr w:type="spellStart"/>
            <w:r w:rsidR="00E97781" w:rsidRPr="000C75E7">
              <w:rPr>
                <w:rFonts w:asciiTheme="minorHAnsi" w:hAnsiTheme="minorHAnsi" w:cstheme="minorHAnsi"/>
              </w:rPr>
              <w:t>keyid</w:t>
            </w:r>
            <w:proofErr w:type="spellEnd"/>
            <w:r w:rsidR="00E97781" w:rsidRPr="000C75E7">
              <w:rPr>
                <w:rFonts w:asciiTheme="minorHAnsi" w:hAnsiTheme="minorHAnsi" w:cstheme="minorHAnsi"/>
              </w:rPr>
              <w:t xml:space="preserve"> respectively. The associated encrypted content for the alternate </w:t>
            </w:r>
            <w:proofErr w:type="spellStart"/>
            <w:r w:rsidR="00E97781" w:rsidRPr="000C75E7">
              <w:rPr>
                <w:rFonts w:asciiTheme="minorHAnsi" w:hAnsiTheme="minorHAnsi" w:cstheme="minorHAnsi"/>
              </w:rPr>
              <w:t>keyid</w:t>
            </w:r>
            <w:proofErr w:type="spellEnd"/>
            <w:r w:rsidR="00E97781" w:rsidRPr="000C75E7">
              <w:rPr>
                <w:rFonts w:asciiTheme="minorHAnsi" w:hAnsiTheme="minorHAnsi" w:cstheme="minorHAnsi"/>
              </w:rPr>
              <w:t xml:space="preserve"> will partially overlap the test </w:t>
            </w:r>
            <w:proofErr w:type="spellStart"/>
            <w:r w:rsidR="00E97781" w:rsidRPr="000C75E7">
              <w:rPr>
                <w:rFonts w:asciiTheme="minorHAnsi" w:hAnsiTheme="minorHAnsi" w:cstheme="minorHAnsi"/>
              </w:rPr>
              <w:t>keyid</w:t>
            </w:r>
            <w:proofErr w:type="spellEnd"/>
            <w:r w:rsidR="00E97781" w:rsidRPr="000C75E7">
              <w:rPr>
                <w:rFonts w:asciiTheme="minorHAnsi" w:hAnsiTheme="minorHAnsi" w:cstheme="minorHAnsi"/>
              </w:rPr>
              <w:t>, with the balance being unique</w:t>
            </w:r>
            <w:r w:rsidR="007156AC">
              <w:rPr>
                <w:rFonts w:asciiTheme="minorHAnsi" w:hAnsiTheme="minorHAnsi" w:cstheme="minorHAnsi"/>
              </w:rPr>
              <w:t>.</w:t>
            </w:r>
            <w:r w:rsidR="00E97781" w:rsidRPr="000C75E7">
              <w:rPr>
                <w:rFonts w:asciiTheme="minorHAnsi" w:hAnsiTheme="minorHAnsi" w:cstheme="minorHAnsi"/>
              </w:rPr>
              <w:t xml:space="preserve"> The CEK for the alternate </w:t>
            </w:r>
            <w:proofErr w:type="spellStart"/>
            <w:r w:rsidR="00E97781" w:rsidRPr="000C75E7">
              <w:rPr>
                <w:rFonts w:asciiTheme="minorHAnsi" w:hAnsiTheme="minorHAnsi" w:cstheme="minorHAnsi"/>
              </w:rPr>
              <w:t>keyID</w:t>
            </w:r>
            <w:proofErr w:type="spellEnd"/>
            <w:r w:rsidR="00E97781" w:rsidRPr="000C75E7">
              <w:rPr>
                <w:rFonts w:asciiTheme="minorHAnsi" w:hAnsiTheme="minorHAnsi" w:cstheme="minorHAnsi"/>
              </w:rPr>
              <w:t xml:space="preserve"> will be wrapped with a different PKI pair than the test </w:t>
            </w:r>
            <w:proofErr w:type="spellStart"/>
            <w:r w:rsidR="009825A1" w:rsidRPr="000C75E7">
              <w:rPr>
                <w:rFonts w:asciiTheme="minorHAnsi" w:hAnsiTheme="minorHAnsi" w:cstheme="minorHAnsi"/>
              </w:rPr>
              <w:t>consumer</w:t>
            </w:r>
            <w:r w:rsidR="009825A1">
              <w:rPr>
                <w:rFonts w:asciiTheme="minorHAnsi" w:hAnsiTheme="minorHAnsi" w:cstheme="minorHAnsi"/>
              </w:rPr>
              <w:t>id</w:t>
            </w:r>
            <w:proofErr w:type="spellEnd"/>
            <w:r w:rsidR="007156AC">
              <w:rPr>
                <w:rFonts w:asciiTheme="minorHAnsi" w:hAnsiTheme="minorHAnsi" w:cstheme="minorHAnsi"/>
              </w:rPr>
              <w:t>. Note that thi</w:t>
            </w:r>
            <w:r w:rsidR="007156AC">
              <w:rPr>
                <w:rFonts w:asciiTheme="minorHAnsi" w:eastAsia="Calibri" w:hAnsiTheme="minorHAnsi" w:cs="Calibri"/>
              </w:rPr>
              <w:t xml:space="preserve">s test case will be a clone of test case 01, with the only difference being the mapping of the </w:t>
            </w:r>
            <w:proofErr w:type="spellStart"/>
            <w:r w:rsidR="007156AC">
              <w:rPr>
                <w:rFonts w:asciiTheme="minorHAnsi" w:eastAsia="Calibri" w:hAnsiTheme="minorHAnsi" w:cs="Calibri"/>
              </w:rPr>
              <w:t>consumerid</w:t>
            </w:r>
            <w:proofErr w:type="spellEnd"/>
            <w:r w:rsidR="007156AC">
              <w:rPr>
                <w:rFonts w:asciiTheme="minorHAnsi" w:eastAsia="Calibri" w:hAnsiTheme="minorHAnsi" w:cs="Calibri"/>
              </w:rPr>
              <w:t xml:space="preserve"> and </w:t>
            </w:r>
            <w:proofErr w:type="spellStart"/>
            <w:r w:rsidR="007156AC">
              <w:rPr>
                <w:rFonts w:asciiTheme="minorHAnsi" w:eastAsia="Calibri" w:hAnsiTheme="minorHAnsi" w:cs="Calibri"/>
              </w:rPr>
              <w:t>keyid</w:t>
            </w:r>
            <w:proofErr w:type="spellEnd"/>
            <w:r w:rsidR="007156AC">
              <w:rPr>
                <w:rFonts w:asciiTheme="minorHAnsi" w:eastAsia="Calibri" w:hAnsiTheme="minorHAnsi" w:cs="Calibri"/>
              </w:rPr>
              <w:t xml:space="preserve"> in keystore.</w:t>
            </w:r>
          </w:p>
          <w:p w14:paraId="67AADF43" w14:textId="77777777" w:rsidR="007E1A09" w:rsidRPr="000C75E7" w:rsidRDefault="007E1A09" w:rsidP="006A1B63">
            <w:pPr>
              <w:rPr>
                <w:rFonts w:asciiTheme="minorHAnsi" w:eastAsia="Calibri" w:hAnsiTheme="minorHAnsi" w:cstheme="minorHAnsi"/>
                <w:b/>
              </w:rPr>
            </w:pPr>
          </w:p>
          <w:p w14:paraId="540BF19F" w14:textId="77777777" w:rsidR="007E1A09" w:rsidRDefault="007E1A09" w:rsidP="00AB58BA">
            <w:pPr>
              <w:rPr>
                <w:rFonts w:asciiTheme="minorHAnsi" w:eastAsia="Calibri" w:hAnsiTheme="minorHAnsi" w:cs="Calibri"/>
              </w:rPr>
            </w:pPr>
            <w:r w:rsidRPr="000C75E7">
              <w:rPr>
                <w:rFonts w:asciiTheme="minorHAnsi" w:eastAsia="Calibri" w:hAnsiTheme="minorHAnsi" w:cstheme="minorHAnsi"/>
                <w:b/>
              </w:rPr>
              <w:t>04</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 xml:space="preserve">Test case with unencrypted </w:t>
            </w:r>
            <w:proofErr w:type="spellStart"/>
            <w:r w:rsidR="00E97781" w:rsidRPr="000C75E7">
              <w:rPr>
                <w:rFonts w:asciiTheme="minorHAnsi" w:hAnsiTheme="minorHAnsi" w:cstheme="minorHAnsi"/>
              </w:rPr>
              <w:t>renderable</w:t>
            </w:r>
            <w:proofErr w:type="spellEnd"/>
            <w:r w:rsidR="00E97781" w:rsidRPr="000C75E7">
              <w:rPr>
                <w:rFonts w:asciiTheme="minorHAnsi" w:hAnsiTheme="minorHAnsi" w:cstheme="minorHAnsi"/>
              </w:rPr>
              <w:t xml:space="preserve"> content in root model, but with unrecognized </w:t>
            </w:r>
            <w:r w:rsidR="00706291">
              <w:rPr>
                <w:rFonts w:asciiTheme="minorHAnsi" w:hAnsiTheme="minorHAnsi" w:cstheme="minorHAnsi"/>
              </w:rPr>
              <w:t xml:space="preserve">Test </w:t>
            </w:r>
            <w:proofErr w:type="spellStart"/>
            <w:r w:rsidR="00E97781" w:rsidRPr="000C75E7">
              <w:rPr>
                <w:rFonts w:asciiTheme="minorHAnsi" w:hAnsiTheme="minorHAnsi" w:cstheme="minorHAnsi"/>
              </w:rPr>
              <w:t>keyid’s</w:t>
            </w:r>
            <w:proofErr w:type="spellEnd"/>
            <w:r w:rsidR="00E97781" w:rsidRPr="000C75E7">
              <w:rPr>
                <w:rFonts w:asciiTheme="minorHAnsi" w:hAnsiTheme="minorHAnsi" w:cstheme="minorHAnsi"/>
              </w:rPr>
              <w:t xml:space="preserve"> for encrypted content</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r w:rsidR="007156AC">
              <w:rPr>
                <w:rFonts w:asciiTheme="minorHAnsi" w:eastAsia="Calibri" w:hAnsiTheme="minorHAnsi" w:cs="Calibri"/>
              </w:rPr>
              <w:t xml:space="preserve">.  </w:t>
            </w:r>
          </w:p>
          <w:p w14:paraId="47AF02DD" w14:textId="43133CB0" w:rsidR="00AB58BA" w:rsidRPr="00BF6411" w:rsidRDefault="00AB58BA" w:rsidP="00AB58BA">
            <w:pPr>
              <w:rPr>
                <w:rFonts w:asciiTheme="minorHAnsi" w:hAnsiTheme="minorHAnsi"/>
              </w:rPr>
            </w:pPr>
          </w:p>
        </w:tc>
      </w:tr>
      <w:tr w:rsidR="007E1A09" w:rsidRPr="00BF6411" w14:paraId="14887083" w14:textId="77777777" w:rsidTr="006A1B63">
        <w:tc>
          <w:tcPr>
            <w:tcW w:w="2569" w:type="dxa"/>
            <w:tcBorders>
              <w:bottom w:val="single" w:sz="4" w:space="0" w:color="auto"/>
            </w:tcBorders>
            <w:shd w:val="clear" w:color="auto" w:fill="D9D9D9" w:themeFill="background1" w:themeFillShade="D9"/>
          </w:tcPr>
          <w:p w14:paraId="46609F5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CE1857" w14:textId="77777777" w:rsidR="007E1A09" w:rsidRPr="00285823" w:rsidRDefault="007E1A09" w:rsidP="006A1B63">
            <w:pPr>
              <w:rPr>
                <w:rFonts w:asciiTheme="minorHAnsi" w:eastAsia="Calibri" w:hAnsiTheme="minorHAnsi" w:cs="Calibri"/>
                <w:b/>
              </w:rPr>
            </w:pPr>
          </w:p>
        </w:tc>
      </w:tr>
    </w:tbl>
    <w:p w14:paraId="51512030" w14:textId="13116D82" w:rsidR="00AF0868" w:rsidRDefault="00AF0868" w:rsidP="007E1A09">
      <w:pPr>
        <w:rPr>
          <w:rFonts w:eastAsia="Verdana" w:cs="Verdana"/>
          <w:b/>
          <w:bCs/>
          <w:color w:val="365F91" w:themeColor="accent1" w:themeShade="BF"/>
          <w:sz w:val="28"/>
          <w:szCs w:val="28"/>
        </w:rPr>
      </w:pPr>
    </w:p>
    <w:p w14:paraId="1EA2DF6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6E61071" w14:textId="77777777" w:rsidR="007E1A09" w:rsidRDefault="007E1A09" w:rsidP="007E1A09">
      <w:pPr>
        <w:rPr>
          <w:rFonts w:eastAsia="Verdana" w:cs="Verdana"/>
          <w:b/>
          <w:bCs/>
          <w:color w:val="365F91" w:themeColor="accent1" w:themeShade="BF"/>
          <w:sz w:val="28"/>
          <w:szCs w:val="28"/>
        </w:rPr>
      </w:pPr>
    </w:p>
    <w:p w14:paraId="304CC008" w14:textId="6AE21F2A" w:rsidR="007E1A09" w:rsidRDefault="007E1A09" w:rsidP="007E1A09">
      <w:pPr>
        <w:pStyle w:val="Heading3"/>
      </w:pPr>
      <w:r>
        <w:t>N_</w:t>
      </w:r>
      <w:r w:rsidRPr="0011511E">
        <w:t xml:space="preserve"> </w:t>
      </w:r>
      <w:r>
        <w:t xml:space="preserve">EPX_2605 </w:t>
      </w:r>
      <w:r w:rsidR="00B931C0">
        <w:t>Miscellaneous Exceptions</w:t>
      </w:r>
    </w:p>
    <w:tbl>
      <w:tblPr>
        <w:tblStyle w:val="TableGrid"/>
        <w:tblW w:w="0" w:type="auto"/>
        <w:tblLook w:val="04A0" w:firstRow="1" w:lastRow="0" w:firstColumn="1" w:lastColumn="0" w:noHBand="0" w:noVBand="1"/>
      </w:tblPr>
      <w:tblGrid>
        <w:gridCol w:w="2569"/>
        <w:gridCol w:w="6781"/>
      </w:tblGrid>
      <w:tr w:rsidR="007E1A09" w:rsidRPr="00BF6411" w14:paraId="483EBDE0" w14:textId="77777777" w:rsidTr="006A1B63">
        <w:tc>
          <w:tcPr>
            <w:tcW w:w="2569" w:type="dxa"/>
            <w:tcBorders>
              <w:bottom w:val="single" w:sz="4" w:space="0" w:color="auto"/>
            </w:tcBorders>
            <w:shd w:val="clear" w:color="auto" w:fill="D9D9D9" w:themeFill="background1" w:themeFillShade="D9"/>
          </w:tcPr>
          <w:p w14:paraId="0B6FD0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A40655" w14:textId="77777777" w:rsidR="007E1A09" w:rsidRPr="00BF6411" w:rsidRDefault="007E1A09" w:rsidP="006A1B63">
            <w:pPr>
              <w:rPr>
                <w:rFonts w:asciiTheme="minorHAnsi" w:hAnsiTheme="minorHAnsi"/>
              </w:rPr>
            </w:pPr>
          </w:p>
        </w:tc>
        <w:tc>
          <w:tcPr>
            <w:tcW w:w="6781" w:type="dxa"/>
          </w:tcPr>
          <w:p w14:paraId="3E93D427" w14:textId="230D922A" w:rsidR="007E1A09" w:rsidRPr="00BF6411" w:rsidRDefault="009579B7" w:rsidP="006A1B63">
            <w:pPr>
              <w:rPr>
                <w:rFonts w:asciiTheme="minorHAnsi" w:hAnsiTheme="minorHAnsi"/>
              </w:rPr>
            </w:pPr>
            <w:r>
              <w:rPr>
                <w:rFonts w:asciiTheme="minorHAnsi" w:hAnsiTheme="minorHAnsi"/>
              </w:rPr>
              <w:t>Miscellaneous negative test scenarios</w:t>
            </w:r>
          </w:p>
        </w:tc>
      </w:tr>
      <w:tr w:rsidR="007E1A09" w:rsidRPr="00BF6411" w14:paraId="7FFA0A26" w14:textId="77777777" w:rsidTr="006A1B63">
        <w:tc>
          <w:tcPr>
            <w:tcW w:w="2569" w:type="dxa"/>
            <w:shd w:val="clear" w:color="auto" w:fill="D9D9D9" w:themeFill="background1" w:themeFillShade="D9"/>
          </w:tcPr>
          <w:p w14:paraId="2A070ED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BD05CF6" w14:textId="77777777" w:rsidR="007E1A09" w:rsidRPr="00BF6411" w:rsidRDefault="007E1A09" w:rsidP="006A1B63">
            <w:pPr>
              <w:rPr>
                <w:rFonts w:asciiTheme="minorHAnsi" w:hAnsiTheme="minorHAnsi"/>
              </w:rPr>
            </w:pPr>
          </w:p>
        </w:tc>
        <w:tc>
          <w:tcPr>
            <w:tcW w:w="6781" w:type="dxa"/>
          </w:tcPr>
          <w:p w14:paraId="338B3EEE" w14:textId="64895492"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6</w:t>
            </w:r>
            <w:r w:rsidRPr="00BF6411">
              <w:rPr>
                <w:rFonts w:asciiTheme="minorHAnsi" w:eastAsia="Verdana" w:hAnsiTheme="minorHAnsi" w:cs="Verdana"/>
              </w:rPr>
              <w:t>– Printer should generate error</w:t>
            </w:r>
          </w:p>
        </w:tc>
      </w:tr>
      <w:tr w:rsidR="007E1A09" w:rsidRPr="00BF6411" w14:paraId="112CEC38" w14:textId="77777777" w:rsidTr="006A1B63">
        <w:tc>
          <w:tcPr>
            <w:tcW w:w="2569" w:type="dxa"/>
            <w:shd w:val="clear" w:color="auto" w:fill="D9D9D9" w:themeFill="background1" w:themeFillShade="D9"/>
          </w:tcPr>
          <w:p w14:paraId="36643DE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3EA7A88D" w14:textId="77777777" w:rsidR="007E1A09" w:rsidRPr="00BF6411" w:rsidRDefault="007E1A09" w:rsidP="006A1B63">
            <w:pPr>
              <w:rPr>
                <w:rFonts w:asciiTheme="minorHAnsi" w:hAnsiTheme="minorHAnsi"/>
              </w:rPr>
            </w:pPr>
          </w:p>
        </w:tc>
        <w:tc>
          <w:tcPr>
            <w:tcW w:w="6781" w:type="dxa"/>
          </w:tcPr>
          <w:p w14:paraId="40F9F6B3" w14:textId="12F4595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0C75E7">
              <w:rPr>
                <w:rFonts w:asciiTheme="minorHAnsi" w:eastAsia="Calibri" w:hAnsiTheme="minorHAnsi" w:cs="Calibri"/>
                <w:bCs/>
              </w:rPr>
              <w:t>–</w:t>
            </w:r>
            <w:r w:rsidR="00BE2F28" w:rsidRPr="000C75E7">
              <w:rPr>
                <w:rFonts w:asciiTheme="minorHAnsi" w:eastAsia="Calibri" w:hAnsiTheme="minorHAnsi" w:cs="Calibri"/>
                <w:bCs/>
              </w:rPr>
              <w:t xml:space="preserve"> Encrypt a non-root model relationship file, with </w:t>
            </w:r>
            <w:r w:rsidR="00D93920">
              <w:rPr>
                <w:rFonts w:asciiTheme="minorHAnsi" w:eastAsia="Calibri" w:hAnsiTheme="minorHAnsi" w:cs="Calibri"/>
                <w:bCs/>
              </w:rPr>
              <w:t>and encrypted file relations ships defin</w:t>
            </w:r>
            <w:r w:rsidR="00AB58BA">
              <w:rPr>
                <w:rFonts w:asciiTheme="minorHAnsi" w:eastAsia="Calibri" w:hAnsiTheme="minorHAnsi" w:cs="Calibri"/>
                <w:bCs/>
              </w:rPr>
              <w:t>e</w:t>
            </w:r>
            <w:r w:rsidR="00192230">
              <w:rPr>
                <w:rFonts w:asciiTheme="minorHAnsi" w:eastAsia="Calibri" w:hAnsiTheme="minorHAnsi" w:cs="Calibri"/>
                <w:bCs/>
              </w:rPr>
              <w:t>d</w:t>
            </w:r>
            <w:r w:rsidR="00D93920">
              <w:rPr>
                <w:rFonts w:asciiTheme="minorHAnsi" w:eastAsia="Calibri" w:hAnsiTheme="minorHAnsi" w:cs="Calibri"/>
                <w:bCs/>
              </w:rPr>
              <w:t xml:space="preserve"> and keystore entries for the relationship file</w:t>
            </w:r>
          </w:p>
          <w:p w14:paraId="13741976" w14:textId="77777777" w:rsidR="007E1A09" w:rsidRDefault="007E1A09" w:rsidP="006A1B63">
            <w:pPr>
              <w:rPr>
                <w:rFonts w:asciiTheme="minorHAnsi" w:eastAsia="Calibri" w:hAnsiTheme="minorHAnsi" w:cs="Calibri"/>
                <w:b/>
              </w:rPr>
            </w:pPr>
          </w:p>
          <w:p w14:paraId="68016EF3" w14:textId="5C3102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7325F" w:rsidRPr="0077325F">
              <w:rPr>
                <w:rFonts w:asciiTheme="minorHAnsi" w:eastAsia="Calibri" w:hAnsiTheme="minorHAnsi" w:cs="Calibri"/>
              </w:rPr>
              <w:t>Invalid compressed data</w:t>
            </w:r>
            <w:r w:rsidR="0077325F">
              <w:rPr>
                <w:rFonts w:asciiTheme="minorHAnsi" w:eastAsia="Calibri" w:hAnsiTheme="minorHAnsi" w:cs="Calibri"/>
              </w:rPr>
              <w:t xml:space="preserve"> </w:t>
            </w:r>
          </w:p>
          <w:p w14:paraId="1A0A4B21" w14:textId="77777777" w:rsidR="007E1A09" w:rsidRDefault="007E1A09" w:rsidP="006A1B63">
            <w:pPr>
              <w:rPr>
                <w:rFonts w:asciiTheme="minorHAnsi" w:eastAsia="Calibri" w:hAnsiTheme="minorHAnsi" w:cs="Calibri"/>
                <w:b/>
              </w:rPr>
            </w:pPr>
          </w:p>
          <w:p w14:paraId="17F0E537" w14:textId="5F465D5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E55E4">
              <w:rPr>
                <w:rFonts w:asciiTheme="minorHAnsi" w:eastAsia="Calibri" w:hAnsiTheme="minorHAnsi" w:cs="Calibri"/>
              </w:rPr>
              <w:t>Bad Secure Content magic value</w:t>
            </w:r>
          </w:p>
          <w:p w14:paraId="440A4B5D" w14:textId="77777777" w:rsidR="007E1A09" w:rsidRDefault="007E1A09" w:rsidP="006A1B63">
            <w:pPr>
              <w:rPr>
                <w:rFonts w:asciiTheme="minorHAnsi" w:hAnsiTheme="minorHAnsi"/>
              </w:rPr>
            </w:pPr>
          </w:p>
          <w:p w14:paraId="59FA082C" w14:textId="29781379" w:rsidR="009E55E4" w:rsidRDefault="009E55E4" w:rsidP="009E55E4">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Secure Content header length</w:t>
            </w:r>
          </w:p>
          <w:p w14:paraId="2EF4A461" w14:textId="77777777" w:rsidR="009E55E4" w:rsidRDefault="009E55E4" w:rsidP="006A1B63">
            <w:pPr>
              <w:rPr>
                <w:rFonts w:asciiTheme="minorHAnsi" w:hAnsiTheme="minorHAnsi"/>
              </w:rPr>
            </w:pPr>
          </w:p>
          <w:p w14:paraId="5708139C" w14:textId="7E8FD142" w:rsidR="00FB741F" w:rsidRDefault="00FB741F" w:rsidP="00FB741F">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Encrypt the root model file, includ</w:t>
            </w:r>
            <w:r w:rsidR="00D93920">
              <w:rPr>
                <w:rFonts w:asciiTheme="minorHAnsi" w:eastAsia="Calibri" w:hAnsiTheme="minorHAnsi" w:cs="Calibri"/>
              </w:rPr>
              <w:t>e</w:t>
            </w:r>
            <w:r>
              <w:rPr>
                <w:rFonts w:asciiTheme="minorHAnsi" w:eastAsia="Calibri" w:hAnsiTheme="minorHAnsi" w:cs="Calibri"/>
              </w:rPr>
              <w:t xml:space="preserve"> all the expected mappings in keystore and </w:t>
            </w:r>
            <w:proofErr w:type="gramStart"/>
            <w:r>
              <w:rPr>
                <w:rFonts w:asciiTheme="minorHAnsi" w:eastAsia="Calibri" w:hAnsiTheme="minorHAnsi" w:cs="Calibri"/>
              </w:rPr>
              <w:t>root ,</w:t>
            </w:r>
            <w:proofErr w:type="spellStart"/>
            <w:r>
              <w:rPr>
                <w:rFonts w:asciiTheme="minorHAnsi" w:eastAsia="Calibri" w:hAnsiTheme="minorHAnsi" w:cs="Calibri"/>
              </w:rPr>
              <w:t>rels</w:t>
            </w:r>
            <w:proofErr w:type="spellEnd"/>
            <w:proofErr w:type="gramEnd"/>
            <w:r w:rsidR="00D93920">
              <w:rPr>
                <w:rFonts w:asciiTheme="minorHAnsi" w:eastAsia="Calibri" w:hAnsiTheme="minorHAnsi" w:cs="Calibri"/>
              </w:rPr>
              <w:t xml:space="preserve"> for the root model file</w:t>
            </w:r>
          </w:p>
          <w:p w14:paraId="29B6E05F" w14:textId="77777777" w:rsidR="00FB741F" w:rsidRDefault="00FB741F" w:rsidP="006A1B63">
            <w:pPr>
              <w:rPr>
                <w:rFonts w:asciiTheme="minorHAnsi" w:hAnsiTheme="minorHAnsi"/>
              </w:rPr>
            </w:pPr>
          </w:p>
          <w:p w14:paraId="4A0E724A" w14:textId="16652A93" w:rsidR="00641684" w:rsidRDefault="00D93920" w:rsidP="00641684">
            <w:pPr>
              <w:rPr>
                <w:rFonts w:asciiTheme="minorHAnsi" w:eastAsia="Calibri" w:hAnsiTheme="minorHAnsi" w:cs="Calibri"/>
              </w:rPr>
            </w:pPr>
            <w:r w:rsidRPr="00D93920">
              <w:rPr>
                <w:rFonts w:asciiTheme="minorHAnsi" w:hAnsiTheme="minorHAnsi"/>
                <w:b/>
                <w:bCs/>
              </w:rPr>
              <w:t>0</w:t>
            </w:r>
            <w:r w:rsidR="000F3022">
              <w:rPr>
                <w:rFonts w:asciiTheme="minorHAnsi" w:hAnsiTheme="minorHAnsi"/>
                <w:b/>
                <w:bCs/>
              </w:rPr>
              <w:t>6</w:t>
            </w:r>
            <w:r>
              <w:rPr>
                <w:rFonts w:asciiTheme="minorHAnsi" w:hAnsiTheme="minorHAnsi"/>
              </w:rPr>
              <w:t xml:space="preserve"> – Invalid compression attribute enumeration</w:t>
            </w:r>
            <w:r w:rsidR="00641684">
              <w:rPr>
                <w:rFonts w:asciiTheme="minorHAnsi" w:hAnsiTheme="minorHAnsi"/>
              </w:rPr>
              <w:t xml:space="preserve"> </w:t>
            </w:r>
            <w:r w:rsidR="00641684">
              <w:rPr>
                <w:rFonts w:asciiTheme="minorHAnsi" w:eastAsia="Calibri" w:hAnsiTheme="minorHAnsi" w:cs="Calibri"/>
              </w:rPr>
              <w:t>(</w:t>
            </w:r>
            <w:proofErr w:type="spellStart"/>
            <w:proofErr w:type="gramStart"/>
            <w:r w:rsidR="00641684" w:rsidRPr="0077325F">
              <w:rPr>
                <w:rFonts w:asciiTheme="minorHAnsi" w:eastAsia="Calibri" w:hAnsiTheme="minorHAnsi" w:cs="Calibri"/>
              </w:rPr>
              <w:t>resourcedatagroup:resourcedata</w:t>
            </w:r>
            <w:proofErr w:type="gramEnd"/>
            <w:r w:rsidR="00641684" w:rsidRPr="0077325F">
              <w:rPr>
                <w:rFonts w:asciiTheme="minorHAnsi" w:eastAsia="Calibri" w:hAnsiTheme="minorHAnsi" w:cs="Calibri"/>
              </w:rPr>
              <w:t>:cekparams</w:t>
            </w:r>
            <w:proofErr w:type="spellEnd"/>
            <w:r w:rsidR="00641684" w:rsidRPr="0077325F">
              <w:rPr>
                <w:rFonts w:asciiTheme="minorHAnsi" w:eastAsia="Calibri" w:hAnsiTheme="minorHAnsi" w:cs="Calibri"/>
              </w:rPr>
              <w:t xml:space="preserve"> compression attribute</w:t>
            </w:r>
            <w:r w:rsidR="00641684">
              <w:rPr>
                <w:rFonts w:asciiTheme="minorHAnsi" w:eastAsia="Calibri" w:hAnsiTheme="minorHAnsi" w:cs="Calibri"/>
              </w:rPr>
              <w:t>)</w:t>
            </w:r>
          </w:p>
          <w:p w14:paraId="421F0E30" w14:textId="3C701789" w:rsidR="00E81245" w:rsidRDefault="00E81245" w:rsidP="00641684">
            <w:pPr>
              <w:rPr>
                <w:rFonts w:asciiTheme="minorHAnsi" w:eastAsia="Calibri" w:hAnsiTheme="minorHAnsi" w:cs="Calibri"/>
              </w:rPr>
            </w:pPr>
          </w:p>
          <w:p w14:paraId="3343C347" w14:textId="1014E825" w:rsidR="00E81245" w:rsidRDefault="00E81245" w:rsidP="00641684">
            <w:pPr>
              <w:rPr>
                <w:rFonts w:asciiTheme="minorHAnsi" w:eastAsia="Calibri" w:hAnsiTheme="minorHAnsi" w:cs="Calibri"/>
              </w:rPr>
            </w:pPr>
            <w:r>
              <w:rPr>
                <w:rFonts w:asciiTheme="minorHAnsi" w:eastAsia="Calibri" w:hAnsiTheme="minorHAnsi" w:cs="Calibri"/>
              </w:rPr>
              <w:t xml:space="preserve">07 – Use a binary file editor modify the content of test case P_EPX-2110_03. This modification should </w:t>
            </w:r>
            <w:r w:rsidR="0002441D">
              <w:rPr>
                <w:rFonts w:asciiTheme="minorHAnsi" w:eastAsia="Calibri" w:hAnsiTheme="minorHAnsi" w:cs="Calibri"/>
              </w:rPr>
              <w:t>generate a decryption error.</w:t>
            </w:r>
          </w:p>
          <w:p w14:paraId="0F96399D" w14:textId="27435807" w:rsidR="00D93920" w:rsidRPr="00BF6411" w:rsidRDefault="00D93920" w:rsidP="006A1B63">
            <w:pPr>
              <w:rPr>
                <w:rFonts w:asciiTheme="minorHAnsi" w:hAnsiTheme="minorHAnsi"/>
              </w:rPr>
            </w:pPr>
          </w:p>
        </w:tc>
      </w:tr>
      <w:tr w:rsidR="007E1A09" w:rsidRPr="00BF6411" w14:paraId="4307783D" w14:textId="77777777" w:rsidTr="006A1B63">
        <w:tc>
          <w:tcPr>
            <w:tcW w:w="2569" w:type="dxa"/>
            <w:tcBorders>
              <w:bottom w:val="single" w:sz="4" w:space="0" w:color="auto"/>
            </w:tcBorders>
            <w:shd w:val="clear" w:color="auto" w:fill="D9D9D9" w:themeFill="background1" w:themeFillShade="D9"/>
          </w:tcPr>
          <w:p w14:paraId="036ECBF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931E8A" w14:textId="77777777" w:rsidR="007E1A09" w:rsidRPr="00285823" w:rsidRDefault="007E1A09" w:rsidP="006A1B63">
            <w:pPr>
              <w:rPr>
                <w:rFonts w:asciiTheme="minorHAnsi" w:eastAsia="Calibri" w:hAnsiTheme="minorHAnsi" w:cs="Calibri"/>
                <w:b/>
              </w:rPr>
            </w:pPr>
          </w:p>
        </w:tc>
      </w:tr>
    </w:tbl>
    <w:p w14:paraId="109C896A" w14:textId="77777777" w:rsidR="007E1A09" w:rsidRDefault="007E1A09" w:rsidP="007E1A09">
      <w:pPr>
        <w:rPr>
          <w:rFonts w:eastAsia="Verdana" w:cs="Verdana"/>
          <w:b/>
          <w:bCs/>
          <w:color w:val="365F91" w:themeColor="accent1" w:themeShade="BF"/>
          <w:sz w:val="28"/>
          <w:szCs w:val="28"/>
        </w:rPr>
      </w:pPr>
    </w:p>
    <w:p w14:paraId="60506566" w14:textId="32992F74" w:rsidR="007E1A09" w:rsidRDefault="007E1A09" w:rsidP="007E1A09">
      <w:pPr>
        <w:pStyle w:val="Heading3"/>
      </w:pPr>
      <w:r>
        <w:t>N_</w:t>
      </w:r>
      <w:r w:rsidRPr="0011511E">
        <w:t xml:space="preserve"> </w:t>
      </w:r>
      <w:r>
        <w:t>EPX_2606</w:t>
      </w:r>
      <w:r w:rsidR="00B931C0">
        <w:t xml:space="preserve"> Relationship and Content Type Exceptions</w:t>
      </w:r>
    </w:p>
    <w:tbl>
      <w:tblPr>
        <w:tblStyle w:val="TableGrid"/>
        <w:tblW w:w="0" w:type="auto"/>
        <w:tblLook w:val="04A0" w:firstRow="1" w:lastRow="0" w:firstColumn="1" w:lastColumn="0" w:noHBand="0" w:noVBand="1"/>
      </w:tblPr>
      <w:tblGrid>
        <w:gridCol w:w="2569"/>
        <w:gridCol w:w="6781"/>
      </w:tblGrid>
      <w:tr w:rsidR="007E1A09" w:rsidRPr="00BF6411" w14:paraId="2D5EEACD" w14:textId="77777777" w:rsidTr="006A1B63">
        <w:tc>
          <w:tcPr>
            <w:tcW w:w="2569" w:type="dxa"/>
            <w:tcBorders>
              <w:bottom w:val="single" w:sz="4" w:space="0" w:color="auto"/>
            </w:tcBorders>
            <w:shd w:val="clear" w:color="auto" w:fill="D9D9D9" w:themeFill="background1" w:themeFillShade="D9"/>
          </w:tcPr>
          <w:p w14:paraId="074ED53F"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578788" w14:textId="77777777" w:rsidR="007E1A09" w:rsidRPr="00BF6411" w:rsidRDefault="007E1A09" w:rsidP="006A1B63">
            <w:pPr>
              <w:rPr>
                <w:rFonts w:asciiTheme="minorHAnsi" w:hAnsiTheme="minorHAnsi"/>
              </w:rPr>
            </w:pPr>
          </w:p>
        </w:tc>
        <w:tc>
          <w:tcPr>
            <w:tcW w:w="6781" w:type="dxa"/>
          </w:tcPr>
          <w:p w14:paraId="16F76EB6" w14:textId="01BA5135" w:rsidR="007E1A09" w:rsidRPr="00BF6411" w:rsidRDefault="00D24171" w:rsidP="006A1B63">
            <w:pPr>
              <w:rPr>
                <w:rFonts w:asciiTheme="minorHAnsi" w:hAnsiTheme="minorHAnsi"/>
              </w:rPr>
            </w:pPr>
            <w:r>
              <w:rPr>
                <w:rFonts w:asciiTheme="minorHAnsi" w:hAnsiTheme="minorHAnsi"/>
              </w:rPr>
              <w:t>Various invalid relationship and content type mappings</w:t>
            </w:r>
          </w:p>
        </w:tc>
      </w:tr>
      <w:tr w:rsidR="007E1A09" w:rsidRPr="00BF6411" w14:paraId="34063A2D" w14:textId="77777777" w:rsidTr="006A1B63">
        <w:tc>
          <w:tcPr>
            <w:tcW w:w="2569" w:type="dxa"/>
            <w:shd w:val="clear" w:color="auto" w:fill="D9D9D9" w:themeFill="background1" w:themeFillShade="D9"/>
          </w:tcPr>
          <w:p w14:paraId="2D62742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350F6A37" w14:textId="77777777" w:rsidR="007E1A09" w:rsidRPr="00BF6411" w:rsidRDefault="007E1A09" w:rsidP="006A1B63">
            <w:pPr>
              <w:rPr>
                <w:rFonts w:asciiTheme="minorHAnsi" w:hAnsiTheme="minorHAnsi"/>
              </w:rPr>
            </w:pPr>
          </w:p>
        </w:tc>
        <w:tc>
          <w:tcPr>
            <w:tcW w:w="6781" w:type="dxa"/>
          </w:tcPr>
          <w:p w14:paraId="2B6A9C98" w14:textId="0B181D61"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4C96EC76" w14:textId="77777777" w:rsidTr="006A1B63">
        <w:tc>
          <w:tcPr>
            <w:tcW w:w="2569" w:type="dxa"/>
            <w:shd w:val="clear" w:color="auto" w:fill="D9D9D9" w:themeFill="background1" w:themeFillShade="D9"/>
          </w:tcPr>
          <w:p w14:paraId="6DF2AAB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18BE435" w14:textId="77777777" w:rsidR="007E1A09" w:rsidRPr="00BF6411" w:rsidRDefault="007E1A09" w:rsidP="006A1B63">
            <w:pPr>
              <w:rPr>
                <w:rFonts w:asciiTheme="minorHAnsi" w:hAnsiTheme="minorHAnsi"/>
              </w:rPr>
            </w:pPr>
          </w:p>
        </w:tc>
        <w:tc>
          <w:tcPr>
            <w:tcW w:w="6781" w:type="dxa"/>
          </w:tcPr>
          <w:p w14:paraId="3EBE81DF" w14:textId="0DB9346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931C0">
              <w:rPr>
                <w:rFonts w:asciiTheme="minorHAnsi" w:eastAsia="Calibri" w:hAnsiTheme="minorHAnsi" w:cs="Calibri"/>
              </w:rPr>
              <w:t>Missing relationship for encrypted content mapped to 3MF model and with entries in keystore.</w:t>
            </w:r>
          </w:p>
          <w:p w14:paraId="2D891FD4" w14:textId="77777777" w:rsidR="007E1A09" w:rsidRDefault="007E1A09" w:rsidP="006A1B63">
            <w:pPr>
              <w:rPr>
                <w:rFonts w:asciiTheme="minorHAnsi" w:eastAsia="Calibri" w:hAnsiTheme="minorHAnsi" w:cs="Calibri"/>
                <w:b/>
              </w:rPr>
            </w:pPr>
          </w:p>
          <w:p w14:paraId="0096DD5D" w14:textId="06411E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A91554">
              <w:rPr>
                <w:rFonts w:asciiTheme="minorHAnsi" w:eastAsia="Calibri" w:hAnsiTheme="minorHAnsi" w:cs="Calibri"/>
              </w:rPr>
              <w:t xml:space="preserve">Keystore relationship missing from </w:t>
            </w:r>
            <w:proofErr w:type="gramStart"/>
            <w:r w:rsidR="00A91554">
              <w:rPr>
                <w:rFonts w:asciiTheme="minorHAnsi" w:eastAsia="Calibri" w:hAnsiTheme="minorHAnsi" w:cs="Calibri"/>
              </w:rPr>
              <w:t>root .</w:t>
            </w:r>
            <w:proofErr w:type="spellStart"/>
            <w:r w:rsidR="00A91554">
              <w:rPr>
                <w:rFonts w:asciiTheme="minorHAnsi" w:eastAsia="Calibri" w:hAnsiTheme="minorHAnsi" w:cs="Calibri"/>
              </w:rPr>
              <w:t>rels</w:t>
            </w:r>
            <w:proofErr w:type="spellEnd"/>
            <w:proofErr w:type="gramEnd"/>
          </w:p>
          <w:p w14:paraId="36B6E7FE" w14:textId="77777777" w:rsidR="007E1A09" w:rsidRDefault="007E1A09" w:rsidP="006A1B63">
            <w:pPr>
              <w:rPr>
                <w:rFonts w:asciiTheme="minorHAnsi" w:eastAsia="Calibri" w:hAnsiTheme="minorHAnsi" w:cs="Calibri"/>
                <w:b/>
              </w:rPr>
            </w:pPr>
          </w:p>
          <w:p w14:paraId="21EEBF63" w14:textId="4C5F2FBE"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91554">
              <w:rPr>
                <w:rFonts w:asciiTheme="minorHAnsi" w:eastAsia="Calibri" w:hAnsiTheme="minorHAnsi" w:cs="Calibri"/>
              </w:rPr>
              <w:t xml:space="preserve">Keystore content type missing from </w:t>
            </w:r>
            <w:proofErr w:type="spellStart"/>
            <w:r w:rsidR="00A91554">
              <w:rPr>
                <w:rFonts w:asciiTheme="minorHAnsi" w:eastAsia="Calibri" w:hAnsiTheme="minorHAnsi" w:cs="Calibri"/>
              </w:rPr>
              <w:t>contentTypes</w:t>
            </w:r>
            <w:proofErr w:type="spellEnd"/>
            <w:r w:rsidR="00A91554">
              <w:rPr>
                <w:rFonts w:asciiTheme="minorHAnsi" w:eastAsia="Calibri" w:hAnsiTheme="minorHAnsi" w:cs="Calibri"/>
              </w:rPr>
              <w:t xml:space="preserve"> part</w:t>
            </w:r>
          </w:p>
          <w:p w14:paraId="44DF7BA3" w14:textId="77777777" w:rsidR="007E1A09" w:rsidRPr="00BF6411" w:rsidRDefault="007E1A09" w:rsidP="003D6634">
            <w:pPr>
              <w:rPr>
                <w:rFonts w:asciiTheme="minorHAnsi" w:hAnsiTheme="minorHAnsi"/>
              </w:rPr>
            </w:pPr>
          </w:p>
        </w:tc>
      </w:tr>
      <w:tr w:rsidR="007E1A09" w:rsidRPr="00BF6411" w14:paraId="14BCDFEC" w14:textId="77777777" w:rsidTr="006A1B63">
        <w:tc>
          <w:tcPr>
            <w:tcW w:w="2569" w:type="dxa"/>
            <w:tcBorders>
              <w:bottom w:val="single" w:sz="4" w:space="0" w:color="auto"/>
            </w:tcBorders>
            <w:shd w:val="clear" w:color="auto" w:fill="D9D9D9" w:themeFill="background1" w:themeFillShade="D9"/>
          </w:tcPr>
          <w:p w14:paraId="54FA594F"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34121DD" w14:textId="77777777" w:rsidR="007E1A09" w:rsidRPr="00285823" w:rsidRDefault="007E1A09" w:rsidP="006A1B63">
            <w:pPr>
              <w:rPr>
                <w:rFonts w:asciiTheme="minorHAnsi" w:eastAsia="Calibri" w:hAnsiTheme="minorHAnsi" w:cs="Calibri"/>
                <w:b/>
              </w:rPr>
            </w:pPr>
          </w:p>
        </w:tc>
      </w:tr>
    </w:tbl>
    <w:p w14:paraId="2CE722E6" w14:textId="36EEC231" w:rsidR="00AF0868" w:rsidRDefault="00AF0868" w:rsidP="007E1A09">
      <w:pPr>
        <w:rPr>
          <w:rFonts w:eastAsia="Verdana" w:cs="Verdana"/>
          <w:b/>
          <w:bCs/>
          <w:color w:val="365F91" w:themeColor="accent1" w:themeShade="BF"/>
          <w:sz w:val="28"/>
          <w:szCs w:val="28"/>
        </w:rPr>
      </w:pPr>
    </w:p>
    <w:p w14:paraId="009C9D4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3349F2A7" w14:textId="77777777" w:rsidR="007E1A09" w:rsidRDefault="007E1A09" w:rsidP="007E1A09">
      <w:pPr>
        <w:rPr>
          <w:rFonts w:eastAsia="Verdana" w:cs="Verdana"/>
          <w:b/>
          <w:bCs/>
          <w:color w:val="365F91" w:themeColor="accent1" w:themeShade="BF"/>
          <w:sz w:val="28"/>
          <w:szCs w:val="28"/>
        </w:rPr>
      </w:pPr>
    </w:p>
    <w:p w14:paraId="657BB20F" w14:textId="08978183" w:rsidR="0077325F" w:rsidRDefault="0077325F" w:rsidP="0077325F">
      <w:pPr>
        <w:pStyle w:val="Heading3"/>
      </w:pPr>
      <w:r>
        <w:t>N_</w:t>
      </w:r>
      <w:r w:rsidRPr="0011511E">
        <w:t xml:space="preserve"> </w:t>
      </w:r>
      <w:r>
        <w:t>EPX_2607 Invalid Paths</w:t>
      </w:r>
    </w:p>
    <w:tbl>
      <w:tblPr>
        <w:tblStyle w:val="TableGrid"/>
        <w:tblW w:w="0" w:type="auto"/>
        <w:tblLook w:val="04A0" w:firstRow="1" w:lastRow="0" w:firstColumn="1" w:lastColumn="0" w:noHBand="0" w:noVBand="1"/>
      </w:tblPr>
      <w:tblGrid>
        <w:gridCol w:w="2569"/>
        <w:gridCol w:w="6781"/>
      </w:tblGrid>
      <w:tr w:rsidR="0077325F" w:rsidRPr="00BF6411" w14:paraId="29F03FCA" w14:textId="77777777" w:rsidTr="00EC6513">
        <w:tc>
          <w:tcPr>
            <w:tcW w:w="2569" w:type="dxa"/>
            <w:tcBorders>
              <w:bottom w:val="single" w:sz="4" w:space="0" w:color="auto"/>
            </w:tcBorders>
            <w:shd w:val="clear" w:color="auto" w:fill="D9D9D9" w:themeFill="background1" w:themeFillShade="D9"/>
          </w:tcPr>
          <w:p w14:paraId="556AE23C"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Scenario Description</w:t>
            </w:r>
          </w:p>
          <w:p w14:paraId="0075EA26" w14:textId="77777777" w:rsidR="0077325F" w:rsidRPr="00BF6411" w:rsidRDefault="0077325F" w:rsidP="00EC6513">
            <w:pPr>
              <w:rPr>
                <w:rFonts w:asciiTheme="minorHAnsi" w:hAnsiTheme="minorHAnsi"/>
              </w:rPr>
            </w:pPr>
          </w:p>
        </w:tc>
        <w:tc>
          <w:tcPr>
            <w:tcW w:w="6781" w:type="dxa"/>
          </w:tcPr>
          <w:p w14:paraId="46A458D2" w14:textId="4F5D7B12" w:rsidR="0077325F" w:rsidRPr="00BF6411" w:rsidRDefault="0077325F" w:rsidP="00EC6513">
            <w:pPr>
              <w:rPr>
                <w:rFonts w:asciiTheme="minorHAnsi" w:hAnsiTheme="minorHAnsi"/>
              </w:rPr>
            </w:pPr>
            <w:r>
              <w:rPr>
                <w:rFonts w:asciiTheme="minorHAnsi" w:hAnsiTheme="minorHAnsi"/>
              </w:rPr>
              <w:t xml:space="preserve">Various invalid </w:t>
            </w:r>
            <w:r w:rsidR="00542D41">
              <w:rPr>
                <w:rFonts w:asciiTheme="minorHAnsi" w:hAnsiTheme="minorHAnsi"/>
              </w:rPr>
              <w:t>path mappings</w:t>
            </w:r>
          </w:p>
        </w:tc>
      </w:tr>
      <w:tr w:rsidR="0077325F" w:rsidRPr="00BF6411" w14:paraId="5DDBFC3E" w14:textId="77777777" w:rsidTr="00EC6513">
        <w:tc>
          <w:tcPr>
            <w:tcW w:w="2569" w:type="dxa"/>
            <w:shd w:val="clear" w:color="auto" w:fill="D9D9D9" w:themeFill="background1" w:themeFillShade="D9"/>
          </w:tcPr>
          <w:p w14:paraId="00CC02FA"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Pass/Fail Criteria</w:t>
            </w:r>
          </w:p>
          <w:p w14:paraId="2D9AD516" w14:textId="77777777" w:rsidR="0077325F" w:rsidRPr="00BF6411" w:rsidRDefault="0077325F" w:rsidP="00EC6513">
            <w:pPr>
              <w:rPr>
                <w:rFonts w:asciiTheme="minorHAnsi" w:hAnsiTheme="minorHAnsi"/>
              </w:rPr>
            </w:pPr>
          </w:p>
        </w:tc>
        <w:tc>
          <w:tcPr>
            <w:tcW w:w="6781" w:type="dxa"/>
          </w:tcPr>
          <w:p w14:paraId="27ED838A" w14:textId="3D522233" w:rsidR="0077325F" w:rsidRPr="00BF6411" w:rsidRDefault="0077325F"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00542D41">
              <w:rPr>
                <w:rFonts w:asciiTheme="minorHAnsi" w:eastAsia="Verdana" w:hAnsiTheme="minorHAnsi" w:cs="Verdana"/>
              </w:rPr>
              <w:t>05</w:t>
            </w:r>
            <w:r w:rsidRPr="00BF6411">
              <w:rPr>
                <w:rFonts w:asciiTheme="minorHAnsi" w:eastAsia="Verdana" w:hAnsiTheme="minorHAnsi" w:cs="Verdana"/>
              </w:rPr>
              <w:t>– Printer should generate error</w:t>
            </w:r>
          </w:p>
        </w:tc>
      </w:tr>
      <w:tr w:rsidR="0077325F" w:rsidRPr="00BF6411" w14:paraId="528F842C" w14:textId="77777777" w:rsidTr="00EC6513">
        <w:tc>
          <w:tcPr>
            <w:tcW w:w="2569" w:type="dxa"/>
            <w:shd w:val="clear" w:color="auto" w:fill="D9D9D9" w:themeFill="background1" w:themeFillShade="D9"/>
          </w:tcPr>
          <w:p w14:paraId="5B68B412"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Case Iterations</w:t>
            </w:r>
          </w:p>
          <w:p w14:paraId="5AD0FB17" w14:textId="77777777" w:rsidR="0077325F" w:rsidRPr="00BF6411" w:rsidRDefault="0077325F" w:rsidP="00EC6513">
            <w:pPr>
              <w:rPr>
                <w:rFonts w:asciiTheme="minorHAnsi" w:hAnsiTheme="minorHAnsi"/>
              </w:rPr>
            </w:pPr>
          </w:p>
        </w:tc>
        <w:tc>
          <w:tcPr>
            <w:tcW w:w="6781" w:type="dxa"/>
          </w:tcPr>
          <w:p w14:paraId="5BA1827D" w14:textId="299FF044"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1</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I</w:t>
            </w:r>
            <w:r w:rsidRPr="0077325F">
              <w:rPr>
                <w:rFonts w:asciiTheme="minorHAnsi" w:eastAsia="Calibri" w:hAnsiTheme="minorHAnsi" w:cs="Calibri"/>
              </w:rPr>
              <w:t xml:space="preserve">nvalid </w:t>
            </w:r>
            <w:proofErr w:type="spellStart"/>
            <w:proofErr w:type="gramStart"/>
            <w:r w:rsidRPr="0077325F">
              <w:rPr>
                <w:rFonts w:asciiTheme="minorHAnsi" w:eastAsia="Calibri" w:hAnsiTheme="minorHAnsi" w:cs="Calibri"/>
              </w:rPr>
              <w:t>resourcedatagroup:resourcedata</w:t>
            </w:r>
            <w:proofErr w:type="spellEnd"/>
            <w:proofErr w:type="gramEnd"/>
            <w:r w:rsidRPr="0077325F">
              <w:rPr>
                <w:rFonts w:asciiTheme="minorHAnsi" w:eastAsia="Calibri" w:hAnsiTheme="minorHAnsi" w:cs="Calibri"/>
              </w:rPr>
              <w:t xml:space="preserve"> path</w:t>
            </w:r>
          </w:p>
          <w:p w14:paraId="5E17E2A7" w14:textId="77777777" w:rsidR="0077325F" w:rsidRDefault="0077325F" w:rsidP="00EC6513">
            <w:pPr>
              <w:rPr>
                <w:rFonts w:asciiTheme="minorHAnsi" w:eastAsia="Calibri" w:hAnsiTheme="minorHAnsi" w:cs="Calibri"/>
                <w:b/>
              </w:rPr>
            </w:pPr>
          </w:p>
          <w:p w14:paraId="555F1A6D" w14:textId="77D11E5E"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D93920" w:rsidRPr="00D93920">
              <w:rPr>
                <w:rFonts w:asciiTheme="minorHAnsi" w:eastAsia="Calibri" w:hAnsiTheme="minorHAnsi" w:cs="Calibri"/>
                <w:bCs/>
              </w:rPr>
              <w:t>I</w:t>
            </w:r>
            <w:r w:rsidR="009B09BF">
              <w:rPr>
                <w:rFonts w:asciiTheme="minorHAnsi" w:eastAsia="Calibri" w:hAnsiTheme="minorHAnsi" w:cs="Calibri"/>
              </w:rPr>
              <w:t>nvalid encrypted file relationship target path</w:t>
            </w:r>
          </w:p>
          <w:p w14:paraId="3C85A7CE" w14:textId="77777777" w:rsidR="0077325F" w:rsidRDefault="0077325F" w:rsidP="00EC6513">
            <w:pPr>
              <w:rPr>
                <w:rFonts w:asciiTheme="minorHAnsi" w:eastAsia="Calibri" w:hAnsiTheme="minorHAnsi" w:cs="Calibri"/>
                <w:b/>
              </w:rPr>
            </w:pPr>
          </w:p>
          <w:p w14:paraId="6E836C5D" w14:textId="2C86E8CC"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9BF">
              <w:rPr>
                <w:rFonts w:asciiTheme="minorHAnsi" w:eastAsia="Calibri" w:hAnsiTheme="minorHAnsi" w:cs="Calibri"/>
              </w:rPr>
              <w:t xml:space="preserve">invalid </w:t>
            </w:r>
            <w:proofErr w:type="gramStart"/>
            <w:r w:rsidR="009B09BF">
              <w:rPr>
                <w:rFonts w:asciiTheme="minorHAnsi" w:eastAsia="Calibri" w:hAnsiTheme="minorHAnsi" w:cs="Calibri"/>
              </w:rPr>
              <w:t>root .</w:t>
            </w:r>
            <w:proofErr w:type="spellStart"/>
            <w:r w:rsidR="009B09BF">
              <w:rPr>
                <w:rFonts w:asciiTheme="minorHAnsi" w:eastAsia="Calibri" w:hAnsiTheme="minorHAnsi" w:cs="Calibri"/>
              </w:rPr>
              <w:t>rels</w:t>
            </w:r>
            <w:proofErr w:type="spellEnd"/>
            <w:proofErr w:type="gramEnd"/>
            <w:r w:rsidR="009B09BF">
              <w:rPr>
                <w:rFonts w:asciiTheme="minorHAnsi" w:eastAsia="Calibri" w:hAnsiTheme="minorHAnsi" w:cs="Calibri"/>
              </w:rPr>
              <w:t xml:space="preserve"> keystore relationship target path</w:t>
            </w:r>
          </w:p>
          <w:p w14:paraId="6C9833D3" w14:textId="77777777" w:rsidR="0077325F" w:rsidRDefault="0077325F" w:rsidP="00EC6513">
            <w:pPr>
              <w:rPr>
                <w:rFonts w:asciiTheme="minorHAnsi" w:hAnsiTheme="minorHAnsi"/>
              </w:rPr>
            </w:pPr>
          </w:p>
          <w:p w14:paraId="3892420A" w14:textId="4E9D9C45" w:rsidR="00FB741F" w:rsidRDefault="00FB741F" w:rsidP="00EC6513">
            <w:pPr>
              <w:rPr>
                <w:rFonts w:asciiTheme="minorHAnsi" w:hAnsiTheme="minorHAnsi"/>
              </w:rPr>
            </w:pPr>
            <w:r w:rsidRPr="000C75E7">
              <w:rPr>
                <w:rFonts w:asciiTheme="minorHAnsi" w:hAnsiTheme="minorHAnsi"/>
                <w:b/>
                <w:bCs/>
              </w:rPr>
              <w:t>0</w:t>
            </w:r>
            <w:r w:rsidR="00D76143">
              <w:rPr>
                <w:rFonts w:asciiTheme="minorHAnsi" w:hAnsiTheme="minorHAnsi"/>
                <w:b/>
                <w:bCs/>
              </w:rPr>
              <w:t>4</w:t>
            </w:r>
            <w:r>
              <w:rPr>
                <w:rFonts w:asciiTheme="minorHAnsi" w:hAnsiTheme="minorHAnsi"/>
              </w:rPr>
              <w:t xml:space="preserve"> – Same path for encrypted content specified multiple times in keystore </w:t>
            </w:r>
            <w:proofErr w:type="spellStart"/>
            <w:r>
              <w:rPr>
                <w:rFonts w:asciiTheme="minorHAnsi" w:hAnsiTheme="minorHAnsi"/>
              </w:rPr>
              <w:t>resourcedata</w:t>
            </w:r>
            <w:proofErr w:type="spellEnd"/>
            <w:r>
              <w:rPr>
                <w:rFonts w:asciiTheme="minorHAnsi" w:hAnsiTheme="minorHAnsi"/>
              </w:rPr>
              <w:t xml:space="preserve"> elements</w:t>
            </w:r>
          </w:p>
          <w:p w14:paraId="42E12685" w14:textId="350E6F65" w:rsidR="00542D41" w:rsidRPr="00BF6411" w:rsidRDefault="00542D41" w:rsidP="00EC6513">
            <w:pPr>
              <w:rPr>
                <w:rFonts w:asciiTheme="minorHAnsi" w:hAnsiTheme="minorHAnsi"/>
              </w:rPr>
            </w:pPr>
          </w:p>
        </w:tc>
      </w:tr>
      <w:tr w:rsidR="0077325F" w:rsidRPr="00BF6411" w14:paraId="2BB739B8" w14:textId="77777777" w:rsidTr="00EC6513">
        <w:tc>
          <w:tcPr>
            <w:tcW w:w="2569" w:type="dxa"/>
            <w:tcBorders>
              <w:bottom w:val="single" w:sz="4" w:space="0" w:color="auto"/>
            </w:tcBorders>
            <w:shd w:val="clear" w:color="auto" w:fill="D9D9D9" w:themeFill="background1" w:themeFillShade="D9"/>
          </w:tcPr>
          <w:p w14:paraId="66CE6D3D" w14:textId="77777777" w:rsidR="0077325F" w:rsidRPr="00BF6411" w:rsidRDefault="0077325F"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841B486" w14:textId="77777777" w:rsidR="0077325F" w:rsidRPr="00285823" w:rsidRDefault="0077325F" w:rsidP="00EC6513">
            <w:pPr>
              <w:rPr>
                <w:rFonts w:asciiTheme="minorHAnsi" w:eastAsia="Calibri" w:hAnsiTheme="minorHAnsi" w:cs="Calibri"/>
                <w:b/>
              </w:rPr>
            </w:pPr>
          </w:p>
        </w:tc>
      </w:tr>
    </w:tbl>
    <w:p w14:paraId="1B56C94F" w14:textId="77777777" w:rsidR="00231958" w:rsidRDefault="00231958" w:rsidP="0077325F">
      <w:pPr>
        <w:rPr>
          <w:rFonts w:eastAsia="Verdana" w:cs="Verdana"/>
          <w:b/>
          <w:bCs/>
          <w:color w:val="365F91" w:themeColor="accent1" w:themeShade="BF"/>
          <w:sz w:val="28"/>
          <w:szCs w:val="28"/>
        </w:rPr>
      </w:pPr>
    </w:p>
    <w:p w14:paraId="6D87F645" w14:textId="77777777" w:rsidR="00896F2F" w:rsidRDefault="00896F2F">
      <w:pPr>
        <w:rPr>
          <w:rFonts w:eastAsiaTheme="majorEastAsia" w:cstheme="majorBidi"/>
          <w:b/>
          <w:bCs/>
          <w:color w:val="365F91" w:themeColor="accent1" w:themeShade="BF"/>
          <w:sz w:val="22"/>
        </w:rPr>
      </w:pPr>
      <w:r>
        <w:br w:type="page"/>
      </w:r>
    </w:p>
    <w:p w14:paraId="6B7595C4" w14:textId="5C24095C" w:rsidR="00231958" w:rsidRDefault="00231958" w:rsidP="00231958">
      <w:pPr>
        <w:pStyle w:val="Heading2"/>
        <w:rPr>
          <w:i/>
          <w:iCs/>
        </w:rPr>
      </w:pPr>
      <w:bookmarkStart w:id="63" w:name="_Toc162181003"/>
      <w:r>
        <w:lastRenderedPageBreak/>
        <w:t>Positive v1.3.0 Core Test Cases</w:t>
      </w:r>
      <w:bookmarkEnd w:id="63"/>
      <w:r>
        <w:t xml:space="preserve"> </w:t>
      </w:r>
    </w:p>
    <w:p w14:paraId="51EC6094" w14:textId="485052B6" w:rsidR="00EE3602" w:rsidRDefault="00BB3DDF" w:rsidP="00BB3DDF">
      <w:r>
        <w:t>The test cases in this section cover requirements added to the v1.3.0 Core specification</w:t>
      </w:r>
      <w:r w:rsidR="009E5D73">
        <w:t>, as well as address several coverage gaps in Suite 3</w:t>
      </w:r>
      <w:r>
        <w:t>. Th</w:t>
      </w:r>
      <w:r w:rsidR="0039797B">
        <w:t>ese</w:t>
      </w:r>
      <w:r>
        <w:t xml:space="preserve"> test cases are contained in Suite </w:t>
      </w:r>
      <w:r w:rsidR="009E5D73">
        <w:t>9 and</w:t>
      </w:r>
      <w:r>
        <w:t xml:space="preserve"> can be combined with the test cases from Suite </w:t>
      </w:r>
      <w:r w:rsidR="009E5D73">
        <w:t>3</w:t>
      </w:r>
      <w:r>
        <w:t>, assuming the v1.3.0 functionality is supported. Note that several test cases require additional extensions as noted in the test requirements below</w:t>
      </w:r>
      <w:r w:rsidR="0039797B">
        <w:t xml:space="preserve"> and that the </w:t>
      </w:r>
      <w:proofErr w:type="spellStart"/>
      <w:r w:rsidR="0039797B">
        <w:t>traingleset</w:t>
      </w:r>
      <w:proofErr w:type="spellEnd"/>
      <w:r w:rsidR="0039797B">
        <w:t xml:space="preserve"> and </w:t>
      </w:r>
      <w:proofErr w:type="spellStart"/>
      <w:r w:rsidR="0039797B">
        <w:t>mirrormesh</w:t>
      </w:r>
      <w:proofErr w:type="spellEnd"/>
      <w:r w:rsidR="0039797B">
        <w:t xml:space="preserve"> schemas as specified as required extensions where these features are used in test cases.</w:t>
      </w:r>
    </w:p>
    <w:p w14:paraId="07680CA8" w14:textId="608617AC" w:rsidR="00731299" w:rsidRDefault="00731299" w:rsidP="00C8332B">
      <w:pPr>
        <w:pStyle w:val="Heading3"/>
      </w:pPr>
      <w:r>
        <w:t>P_</w:t>
      </w:r>
      <w:r w:rsidR="00896F2F">
        <w:t>XXX</w:t>
      </w:r>
      <w:r>
        <w:t>_2200 Triangle sets</w:t>
      </w:r>
    </w:p>
    <w:tbl>
      <w:tblPr>
        <w:tblStyle w:val="TableGrid"/>
        <w:tblW w:w="9648" w:type="dxa"/>
        <w:tblLook w:val="04A0" w:firstRow="1" w:lastRow="0" w:firstColumn="1" w:lastColumn="0" w:noHBand="0" w:noVBand="1"/>
      </w:tblPr>
      <w:tblGrid>
        <w:gridCol w:w="2628"/>
        <w:gridCol w:w="7020"/>
      </w:tblGrid>
      <w:tr w:rsidR="00731299" w:rsidRPr="00F84397" w14:paraId="4563B210" w14:textId="77777777" w:rsidTr="00CE3569">
        <w:tc>
          <w:tcPr>
            <w:tcW w:w="2628" w:type="dxa"/>
            <w:tcBorders>
              <w:bottom w:val="single" w:sz="4" w:space="0" w:color="auto"/>
            </w:tcBorders>
            <w:shd w:val="clear" w:color="auto" w:fill="D9D9D9" w:themeFill="background1" w:themeFillShade="D9"/>
          </w:tcPr>
          <w:p w14:paraId="3DBA461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E200859" w14:textId="77777777" w:rsidR="00731299" w:rsidRPr="00F84397" w:rsidRDefault="00731299" w:rsidP="00CE3569">
            <w:pPr>
              <w:rPr>
                <w:rFonts w:asciiTheme="minorHAnsi" w:hAnsiTheme="minorHAnsi"/>
                <w:b/>
                <w:szCs w:val="20"/>
              </w:rPr>
            </w:pPr>
          </w:p>
        </w:tc>
        <w:tc>
          <w:tcPr>
            <w:tcW w:w="7020" w:type="dxa"/>
          </w:tcPr>
          <w:p w14:paraId="1DECFAF4" w14:textId="77777777" w:rsidR="00731299" w:rsidRDefault="00731299" w:rsidP="00CE3569">
            <w:pPr>
              <w:rPr>
                <w:rFonts w:asciiTheme="minorHAnsi" w:hAnsiTheme="minorHAnsi"/>
                <w:szCs w:val="20"/>
              </w:rPr>
            </w:pPr>
            <w:r>
              <w:rPr>
                <w:rFonts w:asciiTheme="minorHAnsi" w:hAnsiTheme="minorHAnsi"/>
                <w:szCs w:val="20"/>
              </w:rPr>
              <w:t>These are test cases that use the triangle sets core spec addition.</w:t>
            </w:r>
          </w:p>
          <w:p w14:paraId="27641418" w14:textId="77777777" w:rsidR="00731299" w:rsidRPr="00F84397" w:rsidRDefault="00731299" w:rsidP="00CE3569">
            <w:pPr>
              <w:rPr>
                <w:rFonts w:asciiTheme="minorHAnsi" w:hAnsiTheme="minorHAnsi"/>
                <w:szCs w:val="20"/>
              </w:rPr>
            </w:pPr>
          </w:p>
        </w:tc>
      </w:tr>
      <w:tr w:rsidR="00731299" w:rsidRPr="00F84397" w14:paraId="58DD684E" w14:textId="77777777" w:rsidTr="00CE3569">
        <w:trPr>
          <w:trHeight w:val="56"/>
        </w:trPr>
        <w:tc>
          <w:tcPr>
            <w:tcW w:w="2628" w:type="dxa"/>
            <w:shd w:val="clear" w:color="auto" w:fill="D9D9D9" w:themeFill="background1" w:themeFillShade="D9"/>
          </w:tcPr>
          <w:p w14:paraId="1CB2E562"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16A4B7" w14:textId="77777777" w:rsidR="00731299" w:rsidRPr="00F84397" w:rsidRDefault="00731299" w:rsidP="00CE3569">
            <w:pPr>
              <w:rPr>
                <w:rFonts w:asciiTheme="minorHAnsi" w:hAnsiTheme="minorHAnsi"/>
                <w:b/>
                <w:szCs w:val="20"/>
              </w:rPr>
            </w:pPr>
          </w:p>
        </w:tc>
        <w:tc>
          <w:tcPr>
            <w:tcW w:w="7020" w:type="dxa"/>
          </w:tcPr>
          <w:p w14:paraId="7DB9B839"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 xml:space="preserve">04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5E6AC09D" w14:textId="77777777" w:rsidTr="00CE3569">
        <w:trPr>
          <w:trHeight w:val="56"/>
        </w:trPr>
        <w:tc>
          <w:tcPr>
            <w:tcW w:w="2628" w:type="dxa"/>
            <w:shd w:val="clear" w:color="auto" w:fill="D9D9D9" w:themeFill="background1" w:themeFillShade="D9"/>
          </w:tcPr>
          <w:p w14:paraId="40F74D1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54E2D0" w14:textId="77777777" w:rsidR="00731299" w:rsidRPr="00F84397" w:rsidRDefault="00731299" w:rsidP="00CE3569">
            <w:pPr>
              <w:rPr>
                <w:rFonts w:asciiTheme="minorHAnsi" w:hAnsiTheme="minorHAnsi"/>
                <w:b/>
                <w:szCs w:val="20"/>
              </w:rPr>
            </w:pPr>
          </w:p>
        </w:tc>
        <w:tc>
          <w:tcPr>
            <w:tcW w:w="7020" w:type="dxa"/>
          </w:tcPr>
          <w:p w14:paraId="558E2AA4"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Single triangle set with one ref index and one ref range, pointing to 2 triangles</w:t>
            </w:r>
          </w:p>
          <w:p w14:paraId="4A06B0B1" w14:textId="77777777" w:rsidR="00731299" w:rsidRDefault="00731299" w:rsidP="00CE3569">
            <w:pPr>
              <w:rPr>
                <w:rFonts w:asciiTheme="minorHAnsi" w:hAnsiTheme="minorHAnsi"/>
                <w:szCs w:val="20"/>
              </w:rPr>
            </w:pPr>
          </w:p>
          <w:p w14:paraId="7DB54B57"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Tests two objects, each with two triangle sets, each containing multiple </w:t>
            </w:r>
            <w:proofErr w:type="gramStart"/>
            <w:r>
              <w:rPr>
                <w:rFonts w:asciiTheme="minorHAnsi" w:hAnsiTheme="minorHAnsi"/>
                <w:szCs w:val="20"/>
              </w:rPr>
              <w:t>ref</w:t>
            </w:r>
            <w:proofErr w:type="gramEnd"/>
            <w:r>
              <w:rPr>
                <w:rFonts w:asciiTheme="minorHAnsi" w:hAnsiTheme="minorHAnsi"/>
                <w:szCs w:val="20"/>
              </w:rPr>
              <w:t xml:space="preserve"> and </w:t>
            </w:r>
            <w:proofErr w:type="spellStart"/>
            <w:r>
              <w:rPr>
                <w:rFonts w:asciiTheme="minorHAnsi" w:hAnsiTheme="minorHAnsi"/>
                <w:szCs w:val="20"/>
              </w:rPr>
              <w:t>refranges</w:t>
            </w:r>
            <w:proofErr w:type="spellEnd"/>
            <w:r>
              <w:rPr>
                <w:rFonts w:asciiTheme="minorHAnsi" w:hAnsiTheme="minorHAnsi"/>
                <w:szCs w:val="20"/>
              </w:rPr>
              <w:t>.</w:t>
            </w:r>
          </w:p>
          <w:p w14:paraId="2F184F07" w14:textId="77777777" w:rsidR="00731299" w:rsidRDefault="00731299" w:rsidP="00CE3569">
            <w:pPr>
              <w:rPr>
                <w:rFonts w:asciiTheme="minorHAnsi" w:eastAsia="Calibri" w:hAnsiTheme="minorHAnsi" w:cs="Calibri"/>
                <w:szCs w:val="20"/>
                <w:highlight w:val="green"/>
              </w:rPr>
            </w:pPr>
          </w:p>
          <w:p w14:paraId="529C9449"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Triangle set with reference to same triangle in a single triangle set, and in two separate triangle sets.</w:t>
            </w:r>
          </w:p>
          <w:p w14:paraId="5BF19F11" w14:textId="77777777" w:rsidR="00731299" w:rsidRDefault="00731299" w:rsidP="00CE3569">
            <w:pPr>
              <w:rPr>
                <w:rFonts w:asciiTheme="minorHAnsi" w:hAnsiTheme="minorHAnsi"/>
                <w:szCs w:val="20"/>
              </w:rPr>
            </w:pPr>
          </w:p>
          <w:p w14:paraId="5F703441"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 xml:space="preserve">– Triangle set with no ref or </w:t>
            </w:r>
            <w:proofErr w:type="spellStart"/>
            <w:r>
              <w:rPr>
                <w:rFonts w:asciiTheme="minorHAnsi" w:hAnsiTheme="minorHAnsi"/>
                <w:szCs w:val="20"/>
              </w:rPr>
              <w:t>refrange</w:t>
            </w:r>
            <w:proofErr w:type="spellEnd"/>
            <w:r>
              <w:rPr>
                <w:rFonts w:asciiTheme="minorHAnsi" w:hAnsiTheme="minorHAnsi"/>
                <w:szCs w:val="20"/>
              </w:rPr>
              <w:t xml:space="preserve"> elements.</w:t>
            </w:r>
          </w:p>
          <w:p w14:paraId="6E917CB9" w14:textId="77777777" w:rsidR="00731299" w:rsidRPr="009310B3" w:rsidRDefault="00731299" w:rsidP="00CE3569">
            <w:pPr>
              <w:rPr>
                <w:rFonts w:asciiTheme="minorHAnsi" w:eastAsiaTheme="minorEastAsia" w:hAnsiTheme="minorHAnsi"/>
                <w:szCs w:val="20"/>
              </w:rPr>
            </w:pPr>
          </w:p>
        </w:tc>
      </w:tr>
      <w:tr w:rsidR="00731299" w:rsidRPr="00F84397" w14:paraId="553A7B90" w14:textId="77777777" w:rsidTr="00CE3569">
        <w:trPr>
          <w:trHeight w:val="56"/>
        </w:trPr>
        <w:tc>
          <w:tcPr>
            <w:tcW w:w="2628" w:type="dxa"/>
            <w:tcBorders>
              <w:bottom w:val="single" w:sz="4" w:space="0" w:color="auto"/>
            </w:tcBorders>
            <w:shd w:val="clear" w:color="auto" w:fill="D9D9D9" w:themeFill="background1" w:themeFillShade="D9"/>
          </w:tcPr>
          <w:p w14:paraId="406C272B"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277830"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FA33102" w14:textId="77777777" w:rsidR="00731299" w:rsidRDefault="00731299" w:rsidP="00731299"/>
    <w:p w14:paraId="48675B31" w14:textId="77777777" w:rsidR="00896F2F" w:rsidRDefault="00896F2F">
      <w:pPr>
        <w:rPr>
          <w:rFonts w:eastAsiaTheme="majorEastAsia" w:cstheme="majorBidi"/>
          <w:b/>
          <w:bCs/>
          <w:color w:val="365F91" w:themeColor="accent1" w:themeShade="BF"/>
          <w:szCs w:val="20"/>
        </w:rPr>
      </w:pPr>
      <w:r>
        <w:br w:type="page"/>
      </w:r>
    </w:p>
    <w:p w14:paraId="729BF091" w14:textId="689E7C6D" w:rsidR="00731299" w:rsidRDefault="00731299" w:rsidP="00731299">
      <w:pPr>
        <w:pStyle w:val="Heading3"/>
      </w:pPr>
      <w:r>
        <w:lastRenderedPageBreak/>
        <w:t>P_</w:t>
      </w:r>
      <w:r w:rsidR="00896F2F">
        <w:t>XXX</w:t>
      </w:r>
      <w:r>
        <w:t>_2201 Mirror Mesh</w:t>
      </w:r>
    </w:p>
    <w:tbl>
      <w:tblPr>
        <w:tblStyle w:val="TableGrid"/>
        <w:tblW w:w="9648" w:type="dxa"/>
        <w:tblLook w:val="04A0" w:firstRow="1" w:lastRow="0" w:firstColumn="1" w:lastColumn="0" w:noHBand="0" w:noVBand="1"/>
      </w:tblPr>
      <w:tblGrid>
        <w:gridCol w:w="2628"/>
        <w:gridCol w:w="7020"/>
      </w:tblGrid>
      <w:tr w:rsidR="00731299" w:rsidRPr="00F84397" w14:paraId="12C71A78" w14:textId="77777777" w:rsidTr="00CE3569">
        <w:tc>
          <w:tcPr>
            <w:tcW w:w="2628" w:type="dxa"/>
            <w:tcBorders>
              <w:bottom w:val="single" w:sz="4" w:space="0" w:color="auto"/>
            </w:tcBorders>
            <w:shd w:val="clear" w:color="auto" w:fill="D9D9D9" w:themeFill="background1" w:themeFillShade="D9"/>
          </w:tcPr>
          <w:p w14:paraId="6368D88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8474B3F" w14:textId="77777777" w:rsidR="00731299" w:rsidRPr="00F84397" w:rsidRDefault="00731299" w:rsidP="00CE3569">
            <w:pPr>
              <w:rPr>
                <w:rFonts w:asciiTheme="minorHAnsi" w:hAnsiTheme="minorHAnsi"/>
                <w:b/>
                <w:szCs w:val="20"/>
              </w:rPr>
            </w:pPr>
          </w:p>
        </w:tc>
        <w:tc>
          <w:tcPr>
            <w:tcW w:w="7020" w:type="dxa"/>
          </w:tcPr>
          <w:p w14:paraId="721E7D0F" w14:textId="77777777" w:rsidR="00731299" w:rsidRDefault="00731299" w:rsidP="00CE3569">
            <w:pPr>
              <w:rPr>
                <w:rFonts w:asciiTheme="minorHAnsi" w:hAnsiTheme="minorHAnsi"/>
                <w:szCs w:val="20"/>
              </w:rPr>
            </w:pPr>
            <w:r>
              <w:rPr>
                <w:rFonts w:asciiTheme="minorHAnsi" w:hAnsiTheme="minorHAnsi"/>
                <w:szCs w:val="20"/>
              </w:rPr>
              <w:t>These are test cases that use the mirror mesh core spec addition.</w:t>
            </w:r>
          </w:p>
          <w:p w14:paraId="16B0AC1A" w14:textId="77777777" w:rsidR="00731299" w:rsidRPr="00F84397" w:rsidRDefault="00731299" w:rsidP="00CE3569">
            <w:pPr>
              <w:rPr>
                <w:rFonts w:asciiTheme="minorHAnsi" w:hAnsiTheme="minorHAnsi"/>
                <w:szCs w:val="20"/>
              </w:rPr>
            </w:pPr>
          </w:p>
        </w:tc>
      </w:tr>
      <w:tr w:rsidR="00731299" w:rsidRPr="00F84397" w14:paraId="2C48788C" w14:textId="77777777" w:rsidTr="00CE3569">
        <w:trPr>
          <w:trHeight w:val="56"/>
        </w:trPr>
        <w:tc>
          <w:tcPr>
            <w:tcW w:w="2628" w:type="dxa"/>
            <w:shd w:val="clear" w:color="auto" w:fill="D9D9D9" w:themeFill="background1" w:themeFillShade="D9"/>
          </w:tcPr>
          <w:p w14:paraId="7B4F29D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704D215" w14:textId="77777777" w:rsidR="00731299" w:rsidRPr="00F84397" w:rsidRDefault="00731299" w:rsidP="00CE3569">
            <w:pPr>
              <w:rPr>
                <w:rFonts w:asciiTheme="minorHAnsi" w:hAnsiTheme="minorHAnsi"/>
                <w:b/>
                <w:szCs w:val="20"/>
              </w:rPr>
            </w:pPr>
          </w:p>
        </w:tc>
        <w:tc>
          <w:tcPr>
            <w:tcW w:w="7020" w:type="dxa"/>
          </w:tcPr>
          <w:p w14:paraId="7EFC3349" w14:textId="7066A015"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sidR="00E75FE0">
              <w:rPr>
                <w:rFonts w:asciiTheme="minorHAnsi" w:eastAsia="Calibri" w:hAnsiTheme="minorHAnsi" w:cs="Calibri"/>
                <w:szCs w:val="20"/>
              </w:rPr>
              <w:t>12</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17198507" w14:textId="77777777" w:rsidTr="00CE3569">
        <w:trPr>
          <w:trHeight w:val="56"/>
        </w:trPr>
        <w:tc>
          <w:tcPr>
            <w:tcW w:w="2628" w:type="dxa"/>
            <w:shd w:val="clear" w:color="auto" w:fill="D9D9D9" w:themeFill="background1" w:themeFillShade="D9"/>
          </w:tcPr>
          <w:p w14:paraId="7345649A"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8316EAB" w14:textId="77777777" w:rsidR="00731299" w:rsidRPr="00F84397" w:rsidRDefault="00731299" w:rsidP="00CE3569">
            <w:pPr>
              <w:rPr>
                <w:rFonts w:asciiTheme="minorHAnsi" w:hAnsiTheme="minorHAnsi"/>
                <w:b/>
                <w:szCs w:val="20"/>
              </w:rPr>
            </w:pPr>
          </w:p>
        </w:tc>
        <w:tc>
          <w:tcPr>
            <w:tcW w:w="7020" w:type="dxa"/>
          </w:tcPr>
          <w:p w14:paraId="2B6F6060" w14:textId="30BDDEF4"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proofErr w:type="spellStart"/>
            <w:r>
              <w:rPr>
                <w:rFonts w:asciiTheme="minorHAnsi" w:hAnsiTheme="minorHAnsi"/>
                <w:szCs w:val="20"/>
              </w:rPr>
              <w:t>Mirrormesh</w:t>
            </w:r>
            <w:proofErr w:type="spellEnd"/>
            <w:r>
              <w:rPr>
                <w:rFonts w:asciiTheme="minorHAnsi" w:hAnsiTheme="minorHAnsi"/>
                <w:szCs w:val="20"/>
              </w:rPr>
              <w:t xml:space="preserve"> with reference to an object containing a mes</w:t>
            </w:r>
            <w:r w:rsidR="00942B81">
              <w:rPr>
                <w:rFonts w:asciiTheme="minorHAnsi" w:hAnsiTheme="minorHAnsi"/>
                <w:szCs w:val="20"/>
              </w:rPr>
              <w:t>h</w:t>
            </w:r>
            <w:r>
              <w:rPr>
                <w:rFonts w:asciiTheme="minorHAnsi" w:hAnsiTheme="minorHAnsi"/>
                <w:szCs w:val="20"/>
              </w:rPr>
              <w:t>.</w:t>
            </w:r>
          </w:p>
          <w:p w14:paraId="6AD11CF0" w14:textId="77777777" w:rsidR="00731299" w:rsidRDefault="00731299" w:rsidP="00CE3569">
            <w:pPr>
              <w:rPr>
                <w:rFonts w:asciiTheme="minorHAnsi" w:hAnsiTheme="minorHAnsi"/>
                <w:szCs w:val="20"/>
              </w:rPr>
            </w:pPr>
          </w:p>
          <w:p w14:paraId="735009C3" w14:textId="0C1D0462"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w:t>
            </w:r>
            <w:r w:rsidR="00942B81">
              <w:rPr>
                <w:rFonts w:asciiTheme="minorHAnsi" w:hAnsiTheme="minorHAnsi"/>
                <w:szCs w:val="20"/>
              </w:rPr>
              <w:t xml:space="preserve">Non-root model </w:t>
            </w:r>
            <w:proofErr w:type="spellStart"/>
            <w:r w:rsidR="00942B81">
              <w:rPr>
                <w:rFonts w:asciiTheme="minorHAnsi" w:hAnsiTheme="minorHAnsi"/>
                <w:szCs w:val="20"/>
              </w:rPr>
              <w:t>Mirrormesh</w:t>
            </w:r>
            <w:proofErr w:type="spellEnd"/>
            <w:r w:rsidR="00942B81">
              <w:rPr>
                <w:rFonts w:asciiTheme="minorHAnsi" w:hAnsiTheme="minorHAnsi"/>
                <w:szCs w:val="20"/>
              </w:rPr>
              <w:t xml:space="preserve"> reference to original mesh object in </w:t>
            </w:r>
            <w:r w:rsidR="00E11AF2">
              <w:rPr>
                <w:rFonts w:asciiTheme="minorHAnsi" w:hAnsiTheme="minorHAnsi"/>
                <w:szCs w:val="20"/>
              </w:rPr>
              <w:t>the non-</w:t>
            </w:r>
            <w:r w:rsidR="00942B81">
              <w:rPr>
                <w:rFonts w:asciiTheme="minorHAnsi" w:hAnsiTheme="minorHAnsi"/>
                <w:szCs w:val="20"/>
              </w:rPr>
              <w:t>root model. Requires production extension</w:t>
            </w:r>
          </w:p>
          <w:p w14:paraId="6093714D" w14:textId="77777777" w:rsidR="00731299" w:rsidRDefault="00731299" w:rsidP="00CE3569">
            <w:pPr>
              <w:rPr>
                <w:rFonts w:asciiTheme="minorHAnsi" w:eastAsia="Calibri" w:hAnsiTheme="minorHAnsi" w:cs="Calibri"/>
                <w:szCs w:val="20"/>
                <w:highlight w:val="green"/>
              </w:rPr>
            </w:pPr>
          </w:p>
          <w:p w14:paraId="136E93BB" w14:textId="0F539493"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xml:space="preserve">– </w:t>
            </w:r>
            <w:r w:rsidR="00942B81">
              <w:rPr>
                <w:rFonts w:asciiTheme="minorHAnsi" w:hAnsiTheme="minorHAnsi"/>
                <w:szCs w:val="20"/>
              </w:rPr>
              <w:t xml:space="preserve">Four </w:t>
            </w:r>
            <w:proofErr w:type="spellStart"/>
            <w:r w:rsidR="00942B81">
              <w:rPr>
                <w:rFonts w:asciiTheme="minorHAnsi" w:hAnsiTheme="minorHAnsi"/>
                <w:szCs w:val="20"/>
              </w:rPr>
              <w:t>Mirrormesh</w:t>
            </w:r>
            <w:proofErr w:type="spellEnd"/>
            <w:r w:rsidR="00942B81">
              <w:rPr>
                <w:rFonts w:asciiTheme="minorHAnsi" w:hAnsiTheme="minorHAnsi"/>
                <w:szCs w:val="20"/>
              </w:rPr>
              <w:t xml:space="preserve"> objects transforming the original mesh with different transform plane positions</w:t>
            </w:r>
          </w:p>
          <w:p w14:paraId="142630F9" w14:textId="77777777" w:rsidR="00731299" w:rsidRDefault="00731299" w:rsidP="00CE3569">
            <w:pPr>
              <w:rPr>
                <w:rFonts w:asciiTheme="minorHAnsi" w:hAnsiTheme="minorHAnsi"/>
                <w:szCs w:val="20"/>
              </w:rPr>
            </w:pPr>
          </w:p>
          <w:p w14:paraId="1831713D" w14:textId="7BCBA745"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01</w:t>
            </w:r>
            <w:r w:rsidR="00942B81">
              <w:rPr>
                <w:rFonts w:asciiTheme="minorHAnsi" w:hAnsiTheme="minorHAnsi"/>
                <w:szCs w:val="20"/>
              </w:rPr>
              <w:t xml:space="preserve"> with </w:t>
            </w:r>
            <w:proofErr w:type="spellStart"/>
            <w:r w:rsidR="00942B81">
              <w:rPr>
                <w:rFonts w:asciiTheme="minorHAnsi" w:hAnsiTheme="minorHAnsi"/>
                <w:szCs w:val="20"/>
              </w:rPr>
              <w:t>mirromesh</w:t>
            </w:r>
            <w:proofErr w:type="spellEnd"/>
            <w:r w:rsidR="00942B81">
              <w:rPr>
                <w:rFonts w:asciiTheme="minorHAnsi" w:hAnsiTheme="minorHAnsi"/>
                <w:szCs w:val="20"/>
              </w:rPr>
              <w:t xml:space="preserve"> data omitted</w:t>
            </w:r>
          </w:p>
          <w:p w14:paraId="3BD1EE27" w14:textId="77777777" w:rsidR="00731299" w:rsidRDefault="00731299" w:rsidP="00CE3569">
            <w:pPr>
              <w:rPr>
                <w:rFonts w:asciiTheme="minorHAnsi" w:hAnsiTheme="minorHAnsi"/>
                <w:szCs w:val="20"/>
              </w:rPr>
            </w:pPr>
          </w:p>
          <w:p w14:paraId="7FAA2275" w14:textId="093923E3" w:rsidR="00731299" w:rsidRDefault="00731299" w:rsidP="00CE3569">
            <w:pPr>
              <w:rPr>
                <w:rFonts w:asciiTheme="minorHAnsi" w:hAnsiTheme="minorHAnsi"/>
                <w:szCs w:val="20"/>
              </w:rPr>
            </w:pPr>
            <w:r>
              <w:rPr>
                <w:rFonts w:asciiTheme="minorHAnsi" w:hAnsiTheme="minorHAnsi"/>
                <w:b/>
                <w:szCs w:val="20"/>
              </w:rPr>
              <w:t xml:space="preserve">05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02</w:t>
            </w:r>
            <w:r w:rsidR="00942B81">
              <w:rPr>
                <w:rFonts w:asciiTheme="minorHAnsi" w:hAnsiTheme="minorHAnsi"/>
                <w:szCs w:val="20"/>
              </w:rPr>
              <w:t xml:space="preserve"> with </w:t>
            </w:r>
            <w:proofErr w:type="spellStart"/>
            <w:r w:rsidR="00942B81">
              <w:rPr>
                <w:rFonts w:asciiTheme="minorHAnsi" w:hAnsiTheme="minorHAnsi"/>
                <w:szCs w:val="20"/>
              </w:rPr>
              <w:t>mirrormesh</w:t>
            </w:r>
            <w:proofErr w:type="spellEnd"/>
            <w:r w:rsidR="00942B81">
              <w:rPr>
                <w:rFonts w:asciiTheme="minorHAnsi" w:hAnsiTheme="minorHAnsi"/>
                <w:szCs w:val="20"/>
              </w:rPr>
              <w:t xml:space="preserve"> data omitted</w:t>
            </w:r>
            <w:r w:rsidR="00EE6434">
              <w:rPr>
                <w:rFonts w:asciiTheme="minorHAnsi" w:hAnsiTheme="minorHAnsi"/>
                <w:szCs w:val="20"/>
              </w:rPr>
              <w:t>. Requires product extension</w:t>
            </w:r>
          </w:p>
          <w:p w14:paraId="3CF8EFF8" w14:textId="77777777" w:rsidR="00731299" w:rsidRDefault="00731299" w:rsidP="00CE3569">
            <w:pPr>
              <w:rPr>
                <w:rFonts w:asciiTheme="minorHAnsi" w:hAnsiTheme="minorHAnsi"/>
                <w:szCs w:val="20"/>
              </w:rPr>
            </w:pPr>
          </w:p>
          <w:p w14:paraId="351AD489" w14:textId="7251F8E1" w:rsidR="00731299" w:rsidRDefault="00731299" w:rsidP="00CE3569">
            <w:pPr>
              <w:rPr>
                <w:rFonts w:asciiTheme="minorHAnsi" w:hAnsiTheme="minorHAnsi"/>
                <w:szCs w:val="20"/>
              </w:rPr>
            </w:pPr>
            <w:r>
              <w:rPr>
                <w:rFonts w:asciiTheme="minorHAnsi" w:hAnsiTheme="minorHAnsi"/>
                <w:b/>
                <w:szCs w:val="20"/>
              </w:rPr>
              <w:t xml:space="preserve">06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03</w:t>
            </w:r>
            <w:r w:rsidR="00942B81">
              <w:rPr>
                <w:rFonts w:asciiTheme="minorHAnsi" w:hAnsiTheme="minorHAnsi"/>
                <w:szCs w:val="20"/>
              </w:rPr>
              <w:t xml:space="preserve"> with </w:t>
            </w:r>
            <w:proofErr w:type="spellStart"/>
            <w:r w:rsidR="00942B81">
              <w:rPr>
                <w:rFonts w:asciiTheme="minorHAnsi" w:hAnsiTheme="minorHAnsi"/>
                <w:szCs w:val="20"/>
              </w:rPr>
              <w:t>mirrormesh</w:t>
            </w:r>
            <w:proofErr w:type="spellEnd"/>
            <w:r w:rsidR="00942B81">
              <w:rPr>
                <w:rFonts w:asciiTheme="minorHAnsi" w:hAnsiTheme="minorHAnsi"/>
                <w:szCs w:val="20"/>
              </w:rPr>
              <w:t xml:space="preserve"> data omitted</w:t>
            </w:r>
          </w:p>
          <w:p w14:paraId="2CB07806" w14:textId="2CFB1C2F" w:rsidR="00942B81" w:rsidRDefault="00942B81" w:rsidP="00CE3569">
            <w:pPr>
              <w:rPr>
                <w:rFonts w:asciiTheme="minorHAnsi" w:hAnsiTheme="minorHAnsi"/>
                <w:szCs w:val="20"/>
              </w:rPr>
            </w:pPr>
          </w:p>
          <w:p w14:paraId="7B53927E" w14:textId="60880648" w:rsidR="00942B81" w:rsidRDefault="00942B81" w:rsidP="00942B81">
            <w:pPr>
              <w:rPr>
                <w:rFonts w:asciiTheme="minorHAnsi" w:hAnsiTheme="minorHAnsi"/>
                <w:szCs w:val="20"/>
              </w:rPr>
            </w:pPr>
            <w:r>
              <w:rPr>
                <w:rFonts w:asciiTheme="minorHAnsi" w:hAnsiTheme="minorHAnsi"/>
                <w:b/>
                <w:szCs w:val="20"/>
              </w:rPr>
              <w:t xml:space="preserve">07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adding a mismatch between original and mirror mesh number of triangles</w:t>
            </w:r>
          </w:p>
          <w:p w14:paraId="0360B0FC" w14:textId="52DBA35E" w:rsidR="00942B81" w:rsidRDefault="00942B81" w:rsidP="00942B81">
            <w:pPr>
              <w:rPr>
                <w:rFonts w:asciiTheme="minorHAnsi" w:hAnsiTheme="minorHAnsi"/>
                <w:szCs w:val="20"/>
              </w:rPr>
            </w:pPr>
          </w:p>
          <w:p w14:paraId="48A6ADE8" w14:textId="3B9F4CBE" w:rsidR="00942B81" w:rsidRDefault="00942B81" w:rsidP="00942B81">
            <w:pPr>
              <w:rPr>
                <w:rFonts w:asciiTheme="minorHAnsi" w:hAnsiTheme="minorHAnsi"/>
                <w:szCs w:val="20"/>
              </w:rPr>
            </w:pPr>
            <w:r>
              <w:rPr>
                <w:rFonts w:asciiTheme="minorHAnsi" w:hAnsiTheme="minorHAnsi"/>
                <w:b/>
                <w:szCs w:val="20"/>
              </w:rPr>
              <w:t xml:space="preserve">08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adding a mismatch between original and mirror mesh number of vertices</w:t>
            </w:r>
          </w:p>
          <w:p w14:paraId="4F173706" w14:textId="3D6A771F" w:rsidR="00942B81" w:rsidRDefault="00942B81" w:rsidP="00942B81">
            <w:pPr>
              <w:rPr>
                <w:rFonts w:asciiTheme="minorHAnsi" w:hAnsiTheme="minorHAnsi"/>
                <w:szCs w:val="20"/>
              </w:rPr>
            </w:pPr>
          </w:p>
          <w:p w14:paraId="237EF737" w14:textId="15B6552B" w:rsidR="00942B81" w:rsidRDefault="00942B81" w:rsidP="00942B81">
            <w:pPr>
              <w:rPr>
                <w:rFonts w:asciiTheme="minorHAnsi" w:hAnsiTheme="minorHAnsi"/>
                <w:szCs w:val="20"/>
              </w:rPr>
            </w:pPr>
            <w:r>
              <w:rPr>
                <w:rFonts w:asciiTheme="minorHAnsi" w:hAnsiTheme="minorHAnsi"/>
                <w:b/>
                <w:szCs w:val="20"/>
              </w:rPr>
              <w:t xml:space="preserve">09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not reversing v1 and v3 triangle vertex values between original and mirror mesh</w:t>
            </w:r>
            <w:r w:rsidR="00FC54A2">
              <w:rPr>
                <w:rFonts w:asciiTheme="minorHAnsi" w:hAnsiTheme="minorHAnsi"/>
                <w:szCs w:val="20"/>
              </w:rPr>
              <w:t xml:space="preserve">. It may be difficult to tell if the DUT used the </w:t>
            </w:r>
            <w:proofErr w:type="spellStart"/>
            <w:r w:rsidR="00FC54A2">
              <w:rPr>
                <w:rFonts w:asciiTheme="minorHAnsi" w:hAnsiTheme="minorHAnsi"/>
                <w:szCs w:val="20"/>
              </w:rPr>
              <w:t>originalmesh</w:t>
            </w:r>
            <w:proofErr w:type="spellEnd"/>
            <w:r w:rsidR="00FC54A2">
              <w:rPr>
                <w:rFonts w:asciiTheme="minorHAnsi" w:hAnsiTheme="minorHAnsi"/>
                <w:szCs w:val="20"/>
              </w:rPr>
              <w:t xml:space="preserve"> or simply reversed the normal pointing inwards in the </w:t>
            </w:r>
            <w:proofErr w:type="spellStart"/>
            <w:r w:rsidR="00FC54A2">
              <w:rPr>
                <w:rFonts w:asciiTheme="minorHAnsi" w:hAnsiTheme="minorHAnsi"/>
                <w:szCs w:val="20"/>
              </w:rPr>
              <w:t>mirrormesh</w:t>
            </w:r>
            <w:proofErr w:type="spellEnd"/>
            <w:r w:rsidR="00FC54A2">
              <w:rPr>
                <w:rFonts w:asciiTheme="minorHAnsi" w:hAnsiTheme="minorHAnsi"/>
                <w:szCs w:val="20"/>
              </w:rPr>
              <w:t xml:space="preserve"> data. If the render indicated and error with the normal direction, that is an indication that it is not using the </w:t>
            </w:r>
            <w:proofErr w:type="spellStart"/>
            <w:r w:rsidR="00FC54A2">
              <w:rPr>
                <w:rFonts w:asciiTheme="minorHAnsi" w:hAnsiTheme="minorHAnsi"/>
                <w:szCs w:val="20"/>
              </w:rPr>
              <w:t>originalmesh</w:t>
            </w:r>
            <w:proofErr w:type="spellEnd"/>
            <w:r w:rsidR="00FC54A2">
              <w:rPr>
                <w:rFonts w:asciiTheme="minorHAnsi" w:hAnsiTheme="minorHAnsi"/>
                <w:szCs w:val="20"/>
              </w:rPr>
              <w:t xml:space="preserve"> data as required.</w:t>
            </w:r>
          </w:p>
          <w:p w14:paraId="3868B1EF" w14:textId="58DEC734" w:rsidR="00942B81" w:rsidRDefault="00942B81" w:rsidP="00942B81">
            <w:pPr>
              <w:rPr>
                <w:rFonts w:asciiTheme="minorHAnsi" w:hAnsiTheme="minorHAnsi"/>
                <w:szCs w:val="20"/>
              </w:rPr>
            </w:pPr>
          </w:p>
          <w:p w14:paraId="3E7900B4" w14:textId="1AEF25B4" w:rsidR="00942B81" w:rsidRDefault="00942B81" w:rsidP="00942B81">
            <w:pPr>
              <w:rPr>
                <w:rFonts w:asciiTheme="minorHAnsi" w:hAnsiTheme="minorHAnsi"/>
                <w:szCs w:val="20"/>
              </w:rPr>
            </w:pPr>
            <w:r>
              <w:rPr>
                <w:rFonts w:asciiTheme="minorHAnsi" w:hAnsiTheme="minorHAnsi"/>
                <w:b/>
                <w:szCs w:val="20"/>
              </w:rPr>
              <w:t xml:space="preserve">10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not reversing p1 and p3 property index values between original and mirror mesh</w:t>
            </w:r>
            <w:r w:rsidR="00EE6434">
              <w:rPr>
                <w:rFonts w:asciiTheme="minorHAnsi" w:hAnsiTheme="minorHAnsi"/>
                <w:szCs w:val="20"/>
              </w:rPr>
              <w:t>. Requires materials extension</w:t>
            </w:r>
          </w:p>
          <w:p w14:paraId="1977DB4D" w14:textId="77777777" w:rsidR="00942B81" w:rsidRDefault="00942B81" w:rsidP="00942B81">
            <w:pPr>
              <w:rPr>
                <w:rFonts w:asciiTheme="minorHAnsi" w:hAnsiTheme="minorHAnsi"/>
                <w:szCs w:val="20"/>
              </w:rPr>
            </w:pPr>
          </w:p>
          <w:p w14:paraId="78E05209" w14:textId="5D19720E" w:rsidR="00942B81" w:rsidRDefault="00942B81" w:rsidP="00942B81">
            <w:pPr>
              <w:rPr>
                <w:rFonts w:asciiTheme="minorHAnsi" w:hAnsiTheme="minorHAnsi"/>
                <w:szCs w:val="20"/>
              </w:rPr>
            </w:pPr>
            <w:r>
              <w:rPr>
                <w:rFonts w:asciiTheme="minorHAnsi" w:hAnsiTheme="minorHAnsi"/>
                <w:b/>
                <w:szCs w:val="20"/>
              </w:rPr>
              <w:t xml:space="preserve">11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making triangle PID values not same between original and mirror mesh</w:t>
            </w:r>
            <w:r w:rsidR="00EE6434">
              <w:rPr>
                <w:rFonts w:asciiTheme="minorHAnsi" w:hAnsiTheme="minorHAnsi"/>
                <w:szCs w:val="20"/>
              </w:rPr>
              <w:t>. Requires materials extension</w:t>
            </w:r>
          </w:p>
          <w:p w14:paraId="7422C1D7" w14:textId="79665960" w:rsidR="00942B81" w:rsidRDefault="00942B81" w:rsidP="00942B81">
            <w:pPr>
              <w:rPr>
                <w:rFonts w:asciiTheme="minorHAnsi" w:hAnsiTheme="minorHAnsi"/>
                <w:szCs w:val="20"/>
              </w:rPr>
            </w:pPr>
          </w:p>
          <w:p w14:paraId="3874FE7B" w14:textId="6C56C3ED" w:rsidR="00942B81" w:rsidRDefault="00942B81" w:rsidP="00CE3569">
            <w:pPr>
              <w:rPr>
                <w:rFonts w:asciiTheme="minorHAnsi" w:hAnsiTheme="minorHAnsi"/>
                <w:szCs w:val="20"/>
              </w:rPr>
            </w:pPr>
            <w:r>
              <w:rPr>
                <w:rFonts w:asciiTheme="minorHAnsi" w:hAnsiTheme="minorHAnsi"/>
                <w:b/>
                <w:szCs w:val="20"/>
              </w:rPr>
              <w:t xml:space="preserve">12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making triangle p2 value not same between original and mirror mesh</w:t>
            </w:r>
            <w:r w:rsidR="00EE6434">
              <w:rPr>
                <w:rFonts w:asciiTheme="minorHAnsi" w:hAnsiTheme="minorHAnsi"/>
                <w:szCs w:val="20"/>
              </w:rPr>
              <w:t>. Requires materials extension.</w:t>
            </w:r>
          </w:p>
          <w:p w14:paraId="615864A2" w14:textId="77777777" w:rsidR="00731299" w:rsidRPr="009310B3" w:rsidRDefault="00731299" w:rsidP="00CE3569">
            <w:pPr>
              <w:rPr>
                <w:rFonts w:asciiTheme="minorHAnsi" w:eastAsiaTheme="minorEastAsia" w:hAnsiTheme="minorHAnsi"/>
                <w:szCs w:val="20"/>
              </w:rPr>
            </w:pPr>
          </w:p>
        </w:tc>
      </w:tr>
      <w:tr w:rsidR="00731299" w:rsidRPr="00F84397" w14:paraId="75B61742" w14:textId="77777777" w:rsidTr="00CE3569">
        <w:trPr>
          <w:trHeight w:val="56"/>
        </w:trPr>
        <w:tc>
          <w:tcPr>
            <w:tcW w:w="2628" w:type="dxa"/>
            <w:tcBorders>
              <w:bottom w:val="single" w:sz="4" w:space="0" w:color="auto"/>
            </w:tcBorders>
            <w:shd w:val="clear" w:color="auto" w:fill="D9D9D9" w:themeFill="background1" w:themeFillShade="D9"/>
          </w:tcPr>
          <w:p w14:paraId="49111FC8"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0FD0503"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B4646E9" w14:textId="77777777" w:rsidR="00EE3602" w:rsidRDefault="00EE3602" w:rsidP="00731299"/>
    <w:p w14:paraId="7C44CEB0" w14:textId="77777777" w:rsidR="00896F2F" w:rsidRDefault="00896F2F">
      <w:pPr>
        <w:rPr>
          <w:rFonts w:eastAsiaTheme="majorEastAsia" w:cstheme="majorBidi"/>
          <w:b/>
          <w:bCs/>
          <w:color w:val="365F91" w:themeColor="accent1" w:themeShade="BF"/>
          <w:szCs w:val="20"/>
        </w:rPr>
      </w:pPr>
      <w:r>
        <w:br w:type="page"/>
      </w:r>
    </w:p>
    <w:p w14:paraId="5A01F28C" w14:textId="245D481D" w:rsidR="00731299" w:rsidRDefault="00731299" w:rsidP="00731299">
      <w:pPr>
        <w:pStyle w:val="Heading3"/>
      </w:pPr>
      <w:r>
        <w:lastRenderedPageBreak/>
        <w:t>P_</w:t>
      </w:r>
      <w:r w:rsidR="00896F2F">
        <w:t>XXX</w:t>
      </w:r>
      <w:r>
        <w:t>_2202 Miscellaneous</w:t>
      </w:r>
    </w:p>
    <w:tbl>
      <w:tblPr>
        <w:tblStyle w:val="TableGrid"/>
        <w:tblW w:w="9648" w:type="dxa"/>
        <w:tblLook w:val="04A0" w:firstRow="1" w:lastRow="0" w:firstColumn="1" w:lastColumn="0" w:noHBand="0" w:noVBand="1"/>
      </w:tblPr>
      <w:tblGrid>
        <w:gridCol w:w="2628"/>
        <w:gridCol w:w="7020"/>
      </w:tblGrid>
      <w:tr w:rsidR="00731299" w:rsidRPr="00F84397" w14:paraId="7A1038AD" w14:textId="77777777" w:rsidTr="00CE3569">
        <w:tc>
          <w:tcPr>
            <w:tcW w:w="2628" w:type="dxa"/>
            <w:tcBorders>
              <w:bottom w:val="single" w:sz="4" w:space="0" w:color="auto"/>
            </w:tcBorders>
            <w:shd w:val="clear" w:color="auto" w:fill="D9D9D9" w:themeFill="background1" w:themeFillShade="D9"/>
          </w:tcPr>
          <w:p w14:paraId="17C2BF1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290A0E" w14:textId="77777777" w:rsidR="00731299" w:rsidRPr="00F84397" w:rsidRDefault="00731299" w:rsidP="00CE3569">
            <w:pPr>
              <w:rPr>
                <w:rFonts w:asciiTheme="minorHAnsi" w:hAnsiTheme="minorHAnsi"/>
                <w:b/>
                <w:szCs w:val="20"/>
              </w:rPr>
            </w:pPr>
          </w:p>
        </w:tc>
        <w:tc>
          <w:tcPr>
            <w:tcW w:w="7020" w:type="dxa"/>
          </w:tcPr>
          <w:p w14:paraId="32737FDF" w14:textId="77777777" w:rsidR="00731299" w:rsidRDefault="00731299" w:rsidP="00CE3569">
            <w:pPr>
              <w:rPr>
                <w:rFonts w:asciiTheme="minorHAnsi" w:hAnsiTheme="minorHAnsi"/>
                <w:szCs w:val="20"/>
              </w:rPr>
            </w:pPr>
            <w:r>
              <w:rPr>
                <w:rFonts w:asciiTheme="minorHAnsi" w:hAnsiTheme="minorHAnsi"/>
                <w:szCs w:val="20"/>
              </w:rPr>
              <w:t>These are miscellaneous test cases for other additions to the core spec.</w:t>
            </w:r>
          </w:p>
          <w:p w14:paraId="13FD5E1D" w14:textId="77777777" w:rsidR="00731299" w:rsidRPr="00F84397" w:rsidRDefault="00731299" w:rsidP="00CE3569">
            <w:pPr>
              <w:rPr>
                <w:rFonts w:asciiTheme="minorHAnsi" w:hAnsiTheme="minorHAnsi"/>
                <w:szCs w:val="20"/>
              </w:rPr>
            </w:pPr>
          </w:p>
        </w:tc>
      </w:tr>
      <w:tr w:rsidR="00731299" w:rsidRPr="00F84397" w14:paraId="11BDA1E2" w14:textId="77777777" w:rsidTr="00CE3569">
        <w:trPr>
          <w:trHeight w:val="56"/>
        </w:trPr>
        <w:tc>
          <w:tcPr>
            <w:tcW w:w="2628" w:type="dxa"/>
            <w:shd w:val="clear" w:color="auto" w:fill="D9D9D9" w:themeFill="background1" w:themeFillShade="D9"/>
          </w:tcPr>
          <w:p w14:paraId="5B5B4340"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72FD892" w14:textId="77777777" w:rsidR="00731299" w:rsidRPr="00F84397" w:rsidRDefault="00731299" w:rsidP="00CE3569">
            <w:pPr>
              <w:rPr>
                <w:rFonts w:asciiTheme="minorHAnsi" w:hAnsiTheme="minorHAnsi"/>
                <w:b/>
                <w:szCs w:val="20"/>
              </w:rPr>
            </w:pPr>
          </w:p>
        </w:tc>
        <w:tc>
          <w:tcPr>
            <w:tcW w:w="7020" w:type="dxa"/>
          </w:tcPr>
          <w:p w14:paraId="61944F93" w14:textId="0C70FADB"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0</w:t>
            </w:r>
            <w:r w:rsidR="00E75FE0">
              <w:rPr>
                <w:rFonts w:asciiTheme="minorHAnsi" w:eastAsia="Calibri" w:hAnsiTheme="minorHAnsi" w:cs="Calibri"/>
                <w:szCs w:val="20"/>
              </w:rPr>
              <w:t>5</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0BA0818B" w14:textId="77777777" w:rsidTr="00CE3569">
        <w:trPr>
          <w:trHeight w:val="56"/>
        </w:trPr>
        <w:tc>
          <w:tcPr>
            <w:tcW w:w="2628" w:type="dxa"/>
            <w:shd w:val="clear" w:color="auto" w:fill="D9D9D9" w:themeFill="background1" w:themeFillShade="D9"/>
          </w:tcPr>
          <w:p w14:paraId="32F808A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70FFA7" w14:textId="77777777" w:rsidR="00731299" w:rsidRPr="00F84397" w:rsidRDefault="00731299" w:rsidP="00CE3569">
            <w:pPr>
              <w:rPr>
                <w:rFonts w:asciiTheme="minorHAnsi" w:hAnsiTheme="minorHAnsi"/>
                <w:b/>
                <w:szCs w:val="20"/>
              </w:rPr>
            </w:pPr>
          </w:p>
        </w:tc>
        <w:tc>
          <w:tcPr>
            <w:tcW w:w="7020" w:type="dxa"/>
          </w:tcPr>
          <w:p w14:paraId="3A0C95B7"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This test case makes use of the ZIP64 extension of the zip file format.</w:t>
            </w:r>
          </w:p>
          <w:p w14:paraId="0FD864A0" w14:textId="77777777" w:rsidR="00731299" w:rsidRDefault="00731299" w:rsidP="00CE3569">
            <w:pPr>
              <w:rPr>
                <w:rFonts w:asciiTheme="minorHAnsi" w:hAnsiTheme="minorHAnsi"/>
                <w:szCs w:val="20"/>
              </w:rPr>
            </w:pPr>
          </w:p>
          <w:p w14:paraId="7B990B1D"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Makes use of the object thumbnail.</w:t>
            </w:r>
          </w:p>
          <w:p w14:paraId="394C5232" w14:textId="77777777" w:rsidR="00731299" w:rsidRDefault="00731299" w:rsidP="00CE3569">
            <w:pPr>
              <w:rPr>
                <w:rFonts w:asciiTheme="minorHAnsi" w:eastAsia="Calibri" w:hAnsiTheme="minorHAnsi" w:cs="Calibri"/>
                <w:szCs w:val="20"/>
                <w:highlight w:val="green"/>
              </w:rPr>
            </w:pPr>
          </w:p>
          <w:p w14:paraId="3FFA08FA"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Package that includes a percent encoded Unicode part name</w:t>
            </w:r>
          </w:p>
          <w:p w14:paraId="76373D3A" w14:textId="77777777" w:rsidR="00731299" w:rsidRDefault="00731299" w:rsidP="00CE3569">
            <w:pPr>
              <w:rPr>
                <w:rFonts w:asciiTheme="minorHAnsi" w:hAnsiTheme="minorHAnsi"/>
                <w:szCs w:val="20"/>
              </w:rPr>
            </w:pPr>
          </w:p>
          <w:p w14:paraId="4034D52E"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–Includes an unrecognized name space</w:t>
            </w:r>
          </w:p>
          <w:p w14:paraId="45E309F8" w14:textId="77777777" w:rsidR="00731299" w:rsidRDefault="00731299" w:rsidP="00CE3569">
            <w:pPr>
              <w:rPr>
                <w:rFonts w:asciiTheme="minorHAnsi" w:hAnsiTheme="minorHAnsi"/>
                <w:szCs w:val="20"/>
              </w:rPr>
            </w:pPr>
          </w:p>
          <w:p w14:paraId="32025B24" w14:textId="77777777" w:rsidR="00731299" w:rsidRDefault="00731299" w:rsidP="00CE3569">
            <w:pPr>
              <w:rPr>
                <w:rFonts w:asciiTheme="minorHAnsi" w:hAnsiTheme="minorHAnsi"/>
                <w:szCs w:val="20"/>
              </w:rPr>
            </w:pPr>
            <w:r>
              <w:rPr>
                <w:rFonts w:asciiTheme="minorHAnsi" w:hAnsiTheme="minorHAnsi"/>
                <w:b/>
                <w:szCs w:val="20"/>
              </w:rPr>
              <w:t xml:space="preserve">05 </w:t>
            </w:r>
            <w:r>
              <w:rPr>
                <w:rFonts w:asciiTheme="minorHAnsi" w:hAnsiTheme="minorHAnsi"/>
                <w:szCs w:val="20"/>
              </w:rPr>
              <w:t>– Includes an unrecognized recommended extension</w:t>
            </w:r>
          </w:p>
          <w:p w14:paraId="1F6F4B12" w14:textId="77777777" w:rsidR="00731299" w:rsidRDefault="00731299" w:rsidP="00CE3569">
            <w:pPr>
              <w:rPr>
                <w:rFonts w:asciiTheme="minorHAnsi" w:hAnsiTheme="minorHAnsi"/>
                <w:szCs w:val="20"/>
              </w:rPr>
            </w:pPr>
          </w:p>
          <w:p w14:paraId="0B9FC6F6" w14:textId="77777777" w:rsidR="00731299" w:rsidRPr="009310B3" w:rsidRDefault="00731299" w:rsidP="00CE3569">
            <w:pPr>
              <w:rPr>
                <w:rFonts w:asciiTheme="minorHAnsi" w:eastAsiaTheme="minorEastAsia" w:hAnsiTheme="minorHAnsi"/>
                <w:szCs w:val="20"/>
              </w:rPr>
            </w:pPr>
          </w:p>
        </w:tc>
      </w:tr>
      <w:tr w:rsidR="00731299" w:rsidRPr="00F84397" w14:paraId="162BBD1F" w14:textId="77777777" w:rsidTr="00CE3569">
        <w:trPr>
          <w:trHeight w:val="56"/>
        </w:trPr>
        <w:tc>
          <w:tcPr>
            <w:tcW w:w="2628" w:type="dxa"/>
            <w:tcBorders>
              <w:bottom w:val="single" w:sz="4" w:space="0" w:color="auto"/>
            </w:tcBorders>
            <w:shd w:val="clear" w:color="auto" w:fill="D9D9D9" w:themeFill="background1" w:themeFillShade="D9"/>
          </w:tcPr>
          <w:p w14:paraId="2796717D"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18C8088"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17A8CE3" w14:textId="1F1A0DEB" w:rsidR="0077325F" w:rsidRDefault="0077325F" w:rsidP="007E1A09">
      <w:pPr>
        <w:rPr>
          <w:rFonts w:eastAsia="Verdana" w:cs="Verdana"/>
          <w:b/>
          <w:bCs/>
          <w:color w:val="365F91" w:themeColor="accent1" w:themeShade="BF"/>
          <w:sz w:val="28"/>
          <w:szCs w:val="28"/>
        </w:rPr>
      </w:pPr>
    </w:p>
    <w:p w14:paraId="750D9A18" w14:textId="238C5E2D" w:rsidR="00D41D11" w:rsidRDefault="00D41D11" w:rsidP="00D41D11">
      <w:pPr>
        <w:pStyle w:val="Heading3"/>
      </w:pPr>
      <w:r>
        <w:t>P_</w:t>
      </w:r>
      <w:r w:rsidR="00896F2F">
        <w:t>XXX</w:t>
      </w:r>
      <w:r>
        <w:t xml:space="preserve">_2203 </w:t>
      </w:r>
      <w:r w:rsidR="00E75FE0">
        <w:t xml:space="preserve">Multiple Build </w:t>
      </w:r>
      <w:r w:rsidR="00E301C1">
        <w:t>References</w:t>
      </w:r>
    </w:p>
    <w:tbl>
      <w:tblPr>
        <w:tblStyle w:val="TableGrid"/>
        <w:tblW w:w="9648" w:type="dxa"/>
        <w:tblLook w:val="04A0" w:firstRow="1" w:lastRow="0" w:firstColumn="1" w:lastColumn="0" w:noHBand="0" w:noVBand="1"/>
      </w:tblPr>
      <w:tblGrid>
        <w:gridCol w:w="2628"/>
        <w:gridCol w:w="7020"/>
      </w:tblGrid>
      <w:tr w:rsidR="00D41D11" w:rsidRPr="00F84397" w14:paraId="1D35472E" w14:textId="77777777" w:rsidTr="00154295">
        <w:tc>
          <w:tcPr>
            <w:tcW w:w="2628" w:type="dxa"/>
            <w:tcBorders>
              <w:bottom w:val="single" w:sz="4" w:space="0" w:color="auto"/>
            </w:tcBorders>
            <w:shd w:val="clear" w:color="auto" w:fill="D9D9D9" w:themeFill="background1" w:themeFillShade="D9"/>
          </w:tcPr>
          <w:p w14:paraId="25DD7F4F"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D69C574" w14:textId="77777777" w:rsidR="00D41D11" w:rsidRPr="00F84397" w:rsidRDefault="00D41D11" w:rsidP="00154295">
            <w:pPr>
              <w:rPr>
                <w:rFonts w:asciiTheme="minorHAnsi" w:hAnsiTheme="minorHAnsi"/>
                <w:b/>
                <w:szCs w:val="20"/>
              </w:rPr>
            </w:pPr>
          </w:p>
        </w:tc>
        <w:tc>
          <w:tcPr>
            <w:tcW w:w="7020" w:type="dxa"/>
          </w:tcPr>
          <w:p w14:paraId="1DC8BF1F" w14:textId="03912BAB" w:rsidR="00D41D11" w:rsidRDefault="00D41D11" w:rsidP="00154295">
            <w:pPr>
              <w:rPr>
                <w:rFonts w:asciiTheme="minorHAnsi" w:hAnsiTheme="minorHAnsi"/>
                <w:szCs w:val="20"/>
              </w:rPr>
            </w:pPr>
            <w:r>
              <w:rPr>
                <w:rFonts w:asciiTheme="minorHAnsi" w:hAnsiTheme="minorHAnsi"/>
                <w:szCs w:val="20"/>
              </w:rPr>
              <w:t xml:space="preserve">These are </w:t>
            </w:r>
            <w:r w:rsidR="00E75FE0">
              <w:rPr>
                <w:rFonts w:asciiTheme="minorHAnsi" w:hAnsiTheme="minorHAnsi"/>
                <w:szCs w:val="20"/>
              </w:rPr>
              <w:t>test cases that reference the same objects from multiple build items</w:t>
            </w:r>
          </w:p>
          <w:p w14:paraId="3958C2C8" w14:textId="77777777" w:rsidR="00D41D11" w:rsidRPr="00F84397" w:rsidRDefault="00D41D11" w:rsidP="00154295">
            <w:pPr>
              <w:rPr>
                <w:rFonts w:asciiTheme="minorHAnsi" w:hAnsiTheme="minorHAnsi"/>
                <w:szCs w:val="20"/>
              </w:rPr>
            </w:pPr>
          </w:p>
        </w:tc>
      </w:tr>
      <w:tr w:rsidR="00D41D11" w:rsidRPr="00F84397" w14:paraId="4B63202F" w14:textId="77777777" w:rsidTr="00154295">
        <w:trPr>
          <w:trHeight w:val="56"/>
        </w:trPr>
        <w:tc>
          <w:tcPr>
            <w:tcW w:w="2628" w:type="dxa"/>
            <w:shd w:val="clear" w:color="auto" w:fill="D9D9D9" w:themeFill="background1" w:themeFillShade="D9"/>
          </w:tcPr>
          <w:p w14:paraId="1FF85EFE"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61015B" w14:textId="77777777" w:rsidR="00D41D11" w:rsidRPr="00F84397" w:rsidRDefault="00D41D11" w:rsidP="00154295">
            <w:pPr>
              <w:rPr>
                <w:rFonts w:asciiTheme="minorHAnsi" w:hAnsiTheme="minorHAnsi"/>
                <w:b/>
                <w:szCs w:val="20"/>
              </w:rPr>
            </w:pPr>
          </w:p>
        </w:tc>
        <w:tc>
          <w:tcPr>
            <w:tcW w:w="7020" w:type="dxa"/>
          </w:tcPr>
          <w:p w14:paraId="227DB3B0" w14:textId="77777777" w:rsidR="00D41D11" w:rsidRPr="00F84397" w:rsidRDefault="00D41D11" w:rsidP="0015429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 xml:space="preserve">04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D41D11" w:rsidRPr="00F84397" w14:paraId="04584701" w14:textId="77777777" w:rsidTr="00154295">
        <w:trPr>
          <w:trHeight w:val="56"/>
        </w:trPr>
        <w:tc>
          <w:tcPr>
            <w:tcW w:w="2628" w:type="dxa"/>
            <w:shd w:val="clear" w:color="auto" w:fill="D9D9D9" w:themeFill="background1" w:themeFillShade="D9"/>
          </w:tcPr>
          <w:p w14:paraId="34D67C39"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36865AF" w14:textId="77777777" w:rsidR="00D41D11" w:rsidRPr="00F84397" w:rsidRDefault="00D41D11" w:rsidP="00154295">
            <w:pPr>
              <w:rPr>
                <w:rFonts w:asciiTheme="minorHAnsi" w:hAnsiTheme="minorHAnsi"/>
                <w:b/>
                <w:szCs w:val="20"/>
              </w:rPr>
            </w:pPr>
          </w:p>
        </w:tc>
        <w:tc>
          <w:tcPr>
            <w:tcW w:w="7020" w:type="dxa"/>
          </w:tcPr>
          <w:p w14:paraId="7711AF48" w14:textId="1846605D" w:rsidR="00D41D11" w:rsidRDefault="00D41D11" w:rsidP="00154295">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00E75FE0">
              <w:rPr>
                <w:rFonts w:asciiTheme="minorHAnsi" w:hAnsiTheme="minorHAnsi"/>
                <w:szCs w:val="20"/>
              </w:rPr>
              <w:t>Reference the same object from several build items.</w:t>
            </w:r>
          </w:p>
          <w:p w14:paraId="7C7E4CA5" w14:textId="77777777" w:rsidR="00D41D11" w:rsidRDefault="00D41D11" w:rsidP="00154295">
            <w:pPr>
              <w:rPr>
                <w:rFonts w:asciiTheme="minorHAnsi" w:hAnsiTheme="minorHAnsi"/>
                <w:szCs w:val="20"/>
              </w:rPr>
            </w:pPr>
          </w:p>
          <w:p w14:paraId="144F60F0" w14:textId="624B1A26" w:rsidR="00D41D11" w:rsidRPr="009A585A" w:rsidRDefault="00D41D11" w:rsidP="00154295">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w:t>
            </w:r>
            <w:r w:rsidR="00E75FE0">
              <w:rPr>
                <w:rFonts w:asciiTheme="minorHAnsi" w:hAnsiTheme="minorHAnsi"/>
                <w:szCs w:val="20"/>
              </w:rPr>
              <w:t>Reference an object mesh with an object component reference, then reference the object component reference from multiple build items</w:t>
            </w:r>
          </w:p>
          <w:p w14:paraId="44468891" w14:textId="77777777" w:rsidR="00D41D11" w:rsidRDefault="00D41D11" w:rsidP="00154295">
            <w:pPr>
              <w:rPr>
                <w:rFonts w:asciiTheme="minorHAnsi" w:eastAsia="Calibri" w:hAnsiTheme="minorHAnsi" w:cs="Calibri"/>
                <w:szCs w:val="20"/>
                <w:highlight w:val="green"/>
              </w:rPr>
            </w:pPr>
          </w:p>
          <w:p w14:paraId="60F1F10D" w14:textId="2627DD83"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xml:space="preserve">– </w:t>
            </w:r>
            <w:r w:rsidR="00E75FE0">
              <w:rPr>
                <w:rFonts w:asciiTheme="minorHAnsi" w:hAnsiTheme="minorHAnsi"/>
                <w:szCs w:val="20"/>
              </w:rPr>
              <w:t>Define a component that references an object mesh, then reference the object component from components, which are referenced by several build items</w:t>
            </w:r>
          </w:p>
          <w:p w14:paraId="3CB9596A" w14:textId="77777777" w:rsidR="00D41D11" w:rsidRDefault="00D41D11" w:rsidP="00154295">
            <w:pPr>
              <w:rPr>
                <w:rFonts w:asciiTheme="minorHAnsi" w:hAnsiTheme="minorHAnsi"/>
                <w:szCs w:val="20"/>
              </w:rPr>
            </w:pPr>
          </w:p>
          <w:p w14:paraId="336DAE86" w14:textId="4AA5B87E"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w:t>
            </w:r>
            <w:r w:rsidR="00E75FE0">
              <w:rPr>
                <w:rFonts w:asciiTheme="minorHAnsi" w:hAnsiTheme="minorHAnsi"/>
                <w:szCs w:val="20"/>
              </w:rPr>
              <w:t xml:space="preserve"> Repeat #3, but with the object mesh and first object component in a non-root model. Requires product extension</w:t>
            </w:r>
          </w:p>
          <w:p w14:paraId="11CD1982" w14:textId="77777777" w:rsidR="00D41D11" w:rsidRPr="009310B3" w:rsidRDefault="00D41D11" w:rsidP="00154295">
            <w:pPr>
              <w:rPr>
                <w:rFonts w:asciiTheme="minorHAnsi" w:eastAsiaTheme="minorEastAsia" w:hAnsiTheme="minorHAnsi"/>
                <w:szCs w:val="20"/>
              </w:rPr>
            </w:pPr>
          </w:p>
        </w:tc>
      </w:tr>
      <w:tr w:rsidR="00D41D11" w:rsidRPr="00F84397" w14:paraId="2F44F70A" w14:textId="77777777" w:rsidTr="00154295">
        <w:trPr>
          <w:trHeight w:val="56"/>
        </w:trPr>
        <w:tc>
          <w:tcPr>
            <w:tcW w:w="2628" w:type="dxa"/>
            <w:tcBorders>
              <w:bottom w:val="single" w:sz="4" w:space="0" w:color="auto"/>
            </w:tcBorders>
            <w:shd w:val="clear" w:color="auto" w:fill="D9D9D9" w:themeFill="background1" w:themeFillShade="D9"/>
          </w:tcPr>
          <w:p w14:paraId="49A89C5F" w14:textId="77777777" w:rsidR="00D41D11" w:rsidRPr="00F84397" w:rsidRDefault="00D41D11" w:rsidP="0015429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83CC64" w14:textId="77777777" w:rsidR="00D41D11" w:rsidRPr="00F84397" w:rsidRDefault="00D41D11" w:rsidP="0015429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26FBA1C" w14:textId="725F9E4A" w:rsidR="00896F2F" w:rsidRPr="00896F2F" w:rsidRDefault="00EE3602">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E530245" w14:textId="13FFABD5" w:rsidR="00231958" w:rsidRDefault="00231958" w:rsidP="00231958">
      <w:pPr>
        <w:pStyle w:val="Heading2"/>
        <w:rPr>
          <w:i/>
          <w:iCs/>
        </w:rPr>
      </w:pPr>
      <w:bookmarkStart w:id="64" w:name="_Toc162181004"/>
      <w:r>
        <w:lastRenderedPageBreak/>
        <w:t>Negative v1.3.0 Core Test Cases</w:t>
      </w:r>
      <w:bookmarkEnd w:id="64"/>
      <w:r>
        <w:t xml:space="preserve"> </w:t>
      </w:r>
    </w:p>
    <w:p w14:paraId="56D9C8D1" w14:textId="77777777" w:rsidR="00EE3602" w:rsidRDefault="00EE3602" w:rsidP="007E1A09">
      <w:pPr>
        <w:rPr>
          <w:rFonts w:eastAsia="Verdana" w:cs="Verdana"/>
          <w:b/>
          <w:bCs/>
          <w:color w:val="365F91" w:themeColor="accent1" w:themeShade="BF"/>
          <w:sz w:val="28"/>
          <w:szCs w:val="28"/>
        </w:rPr>
      </w:pPr>
    </w:p>
    <w:p w14:paraId="14013E62" w14:textId="44B990A2" w:rsidR="00731299" w:rsidRDefault="00731299" w:rsidP="00C8332B">
      <w:pPr>
        <w:pStyle w:val="Heading3"/>
      </w:pPr>
      <w:r>
        <w:t>N_</w:t>
      </w:r>
      <w:r w:rsidR="00896F2F">
        <w:t>XXX</w:t>
      </w:r>
      <w:r>
        <w:t>_2800 Triangle Sets</w:t>
      </w:r>
    </w:p>
    <w:tbl>
      <w:tblPr>
        <w:tblStyle w:val="TableGrid"/>
        <w:tblW w:w="9648" w:type="dxa"/>
        <w:tblLook w:val="04A0" w:firstRow="1" w:lastRow="0" w:firstColumn="1" w:lastColumn="0" w:noHBand="0" w:noVBand="1"/>
      </w:tblPr>
      <w:tblGrid>
        <w:gridCol w:w="2628"/>
        <w:gridCol w:w="7020"/>
      </w:tblGrid>
      <w:tr w:rsidR="00731299" w:rsidRPr="00F84397" w14:paraId="0D6C3F90" w14:textId="77777777" w:rsidTr="00CE3569">
        <w:tc>
          <w:tcPr>
            <w:tcW w:w="2628" w:type="dxa"/>
            <w:tcBorders>
              <w:bottom w:val="single" w:sz="4" w:space="0" w:color="auto"/>
            </w:tcBorders>
            <w:shd w:val="clear" w:color="auto" w:fill="D9D9D9" w:themeFill="background1" w:themeFillShade="D9"/>
          </w:tcPr>
          <w:p w14:paraId="0EC2FE8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AA90F3" w14:textId="77777777" w:rsidR="00731299" w:rsidRPr="00F84397" w:rsidRDefault="00731299" w:rsidP="00CE3569">
            <w:pPr>
              <w:rPr>
                <w:rFonts w:asciiTheme="minorHAnsi" w:hAnsiTheme="minorHAnsi"/>
                <w:b/>
                <w:szCs w:val="20"/>
              </w:rPr>
            </w:pPr>
          </w:p>
        </w:tc>
        <w:tc>
          <w:tcPr>
            <w:tcW w:w="7020" w:type="dxa"/>
          </w:tcPr>
          <w:p w14:paraId="4F879E4E" w14:textId="77777777" w:rsidR="00731299" w:rsidRDefault="00731299" w:rsidP="00CE3569">
            <w:pPr>
              <w:rPr>
                <w:rFonts w:asciiTheme="minorHAnsi" w:hAnsiTheme="minorHAnsi"/>
                <w:szCs w:val="20"/>
              </w:rPr>
            </w:pPr>
            <w:r>
              <w:rPr>
                <w:rFonts w:asciiTheme="minorHAnsi" w:hAnsiTheme="minorHAnsi"/>
                <w:szCs w:val="20"/>
              </w:rPr>
              <w:t>These are negative test cases that make use of the triangle set core specification addition.</w:t>
            </w:r>
          </w:p>
          <w:p w14:paraId="20D102FC" w14:textId="77777777" w:rsidR="00731299" w:rsidRPr="00F84397" w:rsidRDefault="00731299" w:rsidP="00CE3569">
            <w:pPr>
              <w:rPr>
                <w:rFonts w:asciiTheme="minorHAnsi" w:hAnsiTheme="minorHAnsi"/>
                <w:szCs w:val="20"/>
              </w:rPr>
            </w:pPr>
          </w:p>
        </w:tc>
      </w:tr>
      <w:tr w:rsidR="00731299" w:rsidRPr="00F84397" w14:paraId="5704F42F" w14:textId="77777777" w:rsidTr="00CE3569">
        <w:trPr>
          <w:trHeight w:val="56"/>
        </w:trPr>
        <w:tc>
          <w:tcPr>
            <w:tcW w:w="2628" w:type="dxa"/>
            <w:shd w:val="clear" w:color="auto" w:fill="D9D9D9" w:themeFill="background1" w:themeFillShade="D9"/>
          </w:tcPr>
          <w:p w14:paraId="0CCF2BC4"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2CEB761" w14:textId="77777777" w:rsidR="00731299" w:rsidRPr="00F84397" w:rsidRDefault="00731299" w:rsidP="00CE3569">
            <w:pPr>
              <w:rPr>
                <w:rFonts w:asciiTheme="minorHAnsi" w:hAnsiTheme="minorHAnsi"/>
                <w:b/>
                <w:szCs w:val="20"/>
              </w:rPr>
            </w:pPr>
          </w:p>
        </w:tc>
        <w:tc>
          <w:tcPr>
            <w:tcW w:w="7020" w:type="dxa"/>
          </w:tcPr>
          <w:p w14:paraId="4F5DA80E" w14:textId="77777777" w:rsidR="00731299" w:rsidRPr="00F84397" w:rsidRDefault="00731299" w:rsidP="00CE3569">
            <w:pPr>
              <w:rPr>
                <w:rFonts w:asciiTheme="minorHAnsi" w:eastAsiaTheme="minorEastAsia" w:hAnsiTheme="minorHAnsi"/>
                <w:szCs w:val="20"/>
              </w:rPr>
            </w:pPr>
            <w:proofErr w:type="gramStart"/>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731299" w:rsidRPr="00F84397" w14:paraId="40CDBE00" w14:textId="77777777" w:rsidTr="00CE3569">
        <w:trPr>
          <w:trHeight w:val="56"/>
        </w:trPr>
        <w:tc>
          <w:tcPr>
            <w:tcW w:w="2628" w:type="dxa"/>
            <w:shd w:val="clear" w:color="auto" w:fill="D9D9D9" w:themeFill="background1" w:themeFillShade="D9"/>
          </w:tcPr>
          <w:p w14:paraId="74188A6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C82C817" w14:textId="77777777" w:rsidR="00731299" w:rsidRPr="00F84397" w:rsidRDefault="00731299" w:rsidP="00CE3569">
            <w:pPr>
              <w:rPr>
                <w:rFonts w:asciiTheme="minorHAnsi" w:hAnsiTheme="minorHAnsi"/>
                <w:b/>
                <w:szCs w:val="20"/>
              </w:rPr>
            </w:pPr>
          </w:p>
        </w:tc>
        <w:tc>
          <w:tcPr>
            <w:tcW w:w="7020" w:type="dxa"/>
          </w:tcPr>
          <w:p w14:paraId="70431490"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Pr>
                <w:rFonts w:asciiTheme="minorHAnsi" w:eastAsiaTheme="minorEastAsia" w:hAnsiTheme="minorHAnsi"/>
                <w:szCs w:val="20"/>
              </w:rPr>
              <w:t>Triangle set ref element index points to an invalid triangle index.</w:t>
            </w:r>
          </w:p>
          <w:p w14:paraId="5878BC0A" w14:textId="77777777" w:rsidR="00731299" w:rsidRPr="00F84397" w:rsidRDefault="00731299" w:rsidP="00CE3569">
            <w:pPr>
              <w:rPr>
                <w:rFonts w:asciiTheme="minorHAnsi" w:eastAsiaTheme="minorEastAsia" w:hAnsiTheme="minorHAnsi"/>
                <w:b/>
                <w:bCs/>
                <w:szCs w:val="20"/>
              </w:rPr>
            </w:pPr>
          </w:p>
          <w:p w14:paraId="2AD2C2D8"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 xml:space="preserve">02 </w:t>
            </w:r>
            <w:r w:rsidRPr="00A35887">
              <w:rPr>
                <w:rFonts w:asciiTheme="minorHAnsi" w:eastAsiaTheme="minorEastAsia" w:hAnsiTheme="minorHAnsi"/>
                <w:b/>
                <w:bCs/>
                <w:szCs w:val="20"/>
              </w:rPr>
              <w:t xml:space="preserve">– </w:t>
            </w:r>
            <w:r w:rsidRPr="00A35887">
              <w:rPr>
                <w:rFonts w:asciiTheme="minorHAnsi" w:eastAsiaTheme="minorEastAsia" w:hAnsiTheme="minorHAnsi"/>
                <w:szCs w:val="20"/>
              </w:rPr>
              <w:t>Triangle</w:t>
            </w:r>
            <w:r>
              <w:rPr>
                <w:rFonts w:asciiTheme="minorHAnsi" w:eastAsiaTheme="minorEastAsia" w:hAnsiTheme="minorHAnsi"/>
                <w:szCs w:val="20"/>
              </w:rPr>
              <w:t xml:space="preserve"> </w:t>
            </w:r>
            <w:r w:rsidRPr="00A35887">
              <w:rPr>
                <w:rFonts w:asciiTheme="minorHAnsi" w:eastAsiaTheme="minorEastAsia" w:hAnsiTheme="minorHAnsi"/>
                <w:szCs w:val="20"/>
              </w:rPr>
              <w:t xml:space="preserve">set </w:t>
            </w:r>
            <w:r>
              <w:rPr>
                <w:rFonts w:asciiTheme="minorHAnsi" w:eastAsiaTheme="minorEastAsia" w:hAnsiTheme="minorHAnsi"/>
                <w:szCs w:val="20"/>
              </w:rPr>
              <w:t xml:space="preserve">with </w:t>
            </w:r>
            <w:proofErr w:type="spellStart"/>
            <w:r>
              <w:rPr>
                <w:rFonts w:asciiTheme="minorHAnsi" w:eastAsiaTheme="minorEastAsia" w:hAnsiTheme="minorHAnsi"/>
                <w:szCs w:val="20"/>
              </w:rPr>
              <w:t>refrange</w:t>
            </w:r>
            <w:proofErr w:type="spellEnd"/>
            <w:r>
              <w:rPr>
                <w:rFonts w:asciiTheme="minorHAnsi" w:eastAsiaTheme="minorEastAsia" w:hAnsiTheme="minorHAnsi"/>
                <w:szCs w:val="20"/>
              </w:rPr>
              <w:t xml:space="preserve"> element </w:t>
            </w:r>
            <w:proofErr w:type="spellStart"/>
            <w:r w:rsidRPr="00A35887">
              <w:rPr>
                <w:rFonts w:asciiTheme="minorHAnsi" w:eastAsiaTheme="minorEastAsia" w:hAnsiTheme="minorHAnsi"/>
                <w:szCs w:val="20"/>
              </w:rPr>
              <w:t>endrange</w:t>
            </w:r>
            <w:proofErr w:type="spellEnd"/>
            <w:r w:rsidRPr="00A35887">
              <w:rPr>
                <w:rFonts w:asciiTheme="minorHAnsi" w:eastAsiaTheme="minorEastAsia" w:hAnsiTheme="minorHAnsi"/>
                <w:szCs w:val="20"/>
              </w:rPr>
              <w:t xml:space="preserve"> points to an invalid triangle index.</w:t>
            </w:r>
          </w:p>
          <w:p w14:paraId="7289B1EE" w14:textId="77777777" w:rsidR="00731299" w:rsidRDefault="00731299" w:rsidP="00CE3569">
            <w:pPr>
              <w:rPr>
                <w:rFonts w:asciiTheme="minorHAnsi" w:eastAsiaTheme="minorEastAsia" w:hAnsiTheme="minorHAnsi"/>
                <w:szCs w:val="20"/>
              </w:rPr>
            </w:pPr>
          </w:p>
          <w:p w14:paraId="277BF305"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03</w:t>
            </w:r>
            <w:r w:rsidRPr="00F84397">
              <w:rPr>
                <w:rFonts w:asciiTheme="minorHAnsi" w:eastAsiaTheme="minorEastAsia" w:hAnsiTheme="minorHAnsi"/>
                <w:b/>
                <w:bCs/>
                <w:szCs w:val="20"/>
              </w:rPr>
              <w:t xml:space="preserve"> – </w:t>
            </w:r>
            <w:r>
              <w:rPr>
                <w:rFonts w:asciiTheme="minorHAnsi" w:eastAsiaTheme="minorEastAsia" w:hAnsiTheme="minorHAnsi"/>
                <w:szCs w:val="20"/>
              </w:rPr>
              <w:t xml:space="preserve">Triangle set with empty string as </w:t>
            </w:r>
            <w:proofErr w:type="spellStart"/>
            <w:r>
              <w:rPr>
                <w:rFonts w:asciiTheme="minorHAnsi" w:eastAsiaTheme="minorEastAsia" w:hAnsiTheme="minorHAnsi"/>
                <w:szCs w:val="20"/>
              </w:rPr>
              <w:t>triangleset</w:t>
            </w:r>
            <w:proofErr w:type="spellEnd"/>
            <w:r>
              <w:rPr>
                <w:rFonts w:asciiTheme="minorHAnsi" w:eastAsiaTheme="minorEastAsia" w:hAnsiTheme="minorHAnsi"/>
                <w:szCs w:val="20"/>
              </w:rPr>
              <w:t xml:space="preserve"> name attribute</w:t>
            </w:r>
          </w:p>
          <w:p w14:paraId="5926CE86" w14:textId="77777777" w:rsidR="00731299" w:rsidRPr="00F84397" w:rsidRDefault="00731299" w:rsidP="00CE3569">
            <w:pPr>
              <w:rPr>
                <w:rFonts w:asciiTheme="minorHAnsi" w:hAnsiTheme="minorHAnsi"/>
                <w:b/>
                <w:szCs w:val="20"/>
              </w:rPr>
            </w:pPr>
          </w:p>
        </w:tc>
      </w:tr>
      <w:tr w:rsidR="00731299" w:rsidRPr="00F84397" w14:paraId="7269B88E" w14:textId="77777777" w:rsidTr="00CE3569">
        <w:trPr>
          <w:trHeight w:val="56"/>
        </w:trPr>
        <w:tc>
          <w:tcPr>
            <w:tcW w:w="2628" w:type="dxa"/>
            <w:tcBorders>
              <w:bottom w:val="single" w:sz="4" w:space="0" w:color="auto"/>
            </w:tcBorders>
            <w:shd w:val="clear" w:color="auto" w:fill="D9D9D9" w:themeFill="background1" w:themeFillShade="D9"/>
          </w:tcPr>
          <w:p w14:paraId="2FFEDF3E"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FC70DCF"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CDA112D" w14:textId="77777777" w:rsidR="00731299" w:rsidRDefault="00731299" w:rsidP="00731299">
      <w:pPr>
        <w:rPr>
          <w:rFonts w:eastAsiaTheme="majorEastAsia" w:cstheme="majorBidi"/>
          <w:b/>
          <w:bCs/>
          <w:color w:val="365F91" w:themeColor="accent1" w:themeShade="BF"/>
          <w:sz w:val="22"/>
        </w:rPr>
      </w:pPr>
    </w:p>
    <w:p w14:paraId="34D1D346" w14:textId="5AB7C724" w:rsidR="00731299" w:rsidDel="0023167D" w:rsidRDefault="00731299" w:rsidP="00731299">
      <w:pPr>
        <w:pStyle w:val="Heading3"/>
        <w:rPr>
          <w:del w:id="65" w:author="Gonzalez, Jordi" w:date="2025-03-03T10:28:00Z" w16du:dateUtc="2025-03-03T09:28:00Z"/>
        </w:rPr>
      </w:pPr>
      <w:del w:id="66" w:author="Gonzalez, Jordi" w:date="2025-03-03T10:28:00Z" w16du:dateUtc="2025-03-03T09:28:00Z">
        <w:r w:rsidDel="0023167D">
          <w:delText>N_</w:delText>
        </w:r>
        <w:r w:rsidR="00896F2F" w:rsidDel="0023167D">
          <w:delText>XXX</w:delText>
        </w:r>
        <w:r w:rsidDel="0023167D">
          <w:delText>_2801 Mirror Mesh</w:delText>
        </w:r>
      </w:del>
    </w:p>
    <w:tbl>
      <w:tblPr>
        <w:tblStyle w:val="TableGrid"/>
        <w:tblW w:w="9648" w:type="dxa"/>
        <w:tblLook w:val="04A0" w:firstRow="1" w:lastRow="0" w:firstColumn="1" w:lastColumn="0" w:noHBand="0" w:noVBand="1"/>
      </w:tblPr>
      <w:tblGrid>
        <w:gridCol w:w="2628"/>
        <w:gridCol w:w="7020"/>
      </w:tblGrid>
      <w:tr w:rsidR="00731299" w:rsidRPr="00F84397" w:rsidDel="0023167D" w14:paraId="205E4EBF" w14:textId="7ADE026B" w:rsidTr="00CE3569">
        <w:trPr>
          <w:del w:id="67" w:author="Gonzalez, Jordi" w:date="2025-03-03T10:28:00Z" w16du:dateUtc="2025-03-03T09:28:00Z"/>
        </w:trPr>
        <w:tc>
          <w:tcPr>
            <w:tcW w:w="2628" w:type="dxa"/>
            <w:tcBorders>
              <w:bottom w:val="single" w:sz="4" w:space="0" w:color="auto"/>
            </w:tcBorders>
            <w:shd w:val="clear" w:color="auto" w:fill="D9D9D9" w:themeFill="background1" w:themeFillShade="D9"/>
          </w:tcPr>
          <w:p w14:paraId="70A2FBCB" w14:textId="088DFEC9" w:rsidR="00731299" w:rsidRPr="00F84397" w:rsidDel="0023167D" w:rsidRDefault="00731299" w:rsidP="00CE3569">
            <w:pPr>
              <w:rPr>
                <w:del w:id="68" w:author="Gonzalez, Jordi" w:date="2025-03-03T10:28:00Z" w16du:dateUtc="2025-03-03T09:28:00Z"/>
                <w:rFonts w:asciiTheme="minorHAnsi" w:eastAsiaTheme="minorEastAsia" w:hAnsiTheme="minorHAnsi"/>
                <w:b/>
                <w:bCs/>
                <w:szCs w:val="20"/>
              </w:rPr>
            </w:pPr>
            <w:del w:id="69" w:author="Gonzalez, Jordi" w:date="2025-03-03T10:28:00Z" w16du:dateUtc="2025-03-03T09:28:00Z">
              <w:r w:rsidRPr="00F84397" w:rsidDel="0023167D">
                <w:rPr>
                  <w:rFonts w:asciiTheme="minorHAnsi" w:eastAsiaTheme="minorEastAsia" w:hAnsiTheme="minorHAnsi"/>
                  <w:b/>
                  <w:bCs/>
                  <w:szCs w:val="20"/>
                </w:rPr>
                <w:delText>Test Scenario Description</w:delText>
              </w:r>
            </w:del>
          </w:p>
          <w:p w14:paraId="37A29302" w14:textId="4A74247C" w:rsidR="00731299" w:rsidRPr="00F84397" w:rsidDel="0023167D" w:rsidRDefault="00731299" w:rsidP="00CE3569">
            <w:pPr>
              <w:rPr>
                <w:del w:id="70" w:author="Gonzalez, Jordi" w:date="2025-03-03T10:28:00Z" w16du:dateUtc="2025-03-03T09:28:00Z"/>
                <w:rFonts w:asciiTheme="minorHAnsi" w:hAnsiTheme="minorHAnsi"/>
                <w:b/>
                <w:szCs w:val="20"/>
              </w:rPr>
            </w:pPr>
          </w:p>
        </w:tc>
        <w:tc>
          <w:tcPr>
            <w:tcW w:w="7020" w:type="dxa"/>
          </w:tcPr>
          <w:p w14:paraId="72EE7BBB" w14:textId="2ED4BA19" w:rsidR="00731299" w:rsidDel="0023167D" w:rsidRDefault="00731299" w:rsidP="00CE3569">
            <w:pPr>
              <w:rPr>
                <w:del w:id="71" w:author="Gonzalez, Jordi" w:date="2025-03-03T10:28:00Z" w16du:dateUtc="2025-03-03T09:28:00Z"/>
                <w:rFonts w:asciiTheme="minorHAnsi" w:hAnsiTheme="minorHAnsi"/>
                <w:szCs w:val="20"/>
              </w:rPr>
            </w:pPr>
            <w:del w:id="72" w:author="Gonzalez, Jordi" w:date="2025-03-03T10:28:00Z" w16du:dateUtc="2025-03-03T09:28:00Z">
              <w:r w:rsidDel="0023167D">
                <w:rPr>
                  <w:rFonts w:asciiTheme="minorHAnsi" w:hAnsiTheme="minorHAnsi"/>
                  <w:szCs w:val="20"/>
                </w:rPr>
                <w:delText>These are negative test cases that make use of the mirror mesh core specification addition.</w:delText>
              </w:r>
            </w:del>
          </w:p>
          <w:p w14:paraId="420DA421" w14:textId="31F40E86" w:rsidR="00731299" w:rsidRPr="00F84397" w:rsidDel="0023167D" w:rsidRDefault="00731299" w:rsidP="00CE3569">
            <w:pPr>
              <w:rPr>
                <w:del w:id="73" w:author="Gonzalez, Jordi" w:date="2025-03-03T10:28:00Z" w16du:dateUtc="2025-03-03T09:28:00Z"/>
                <w:rFonts w:asciiTheme="minorHAnsi" w:hAnsiTheme="minorHAnsi"/>
                <w:szCs w:val="20"/>
              </w:rPr>
            </w:pPr>
          </w:p>
        </w:tc>
      </w:tr>
      <w:tr w:rsidR="00731299" w:rsidRPr="00F84397" w:rsidDel="0023167D" w14:paraId="632F06A5" w14:textId="00B93231" w:rsidTr="00CE3569">
        <w:trPr>
          <w:trHeight w:val="56"/>
          <w:del w:id="74" w:author="Gonzalez, Jordi" w:date="2025-03-03T10:28:00Z" w16du:dateUtc="2025-03-03T09:28:00Z"/>
        </w:trPr>
        <w:tc>
          <w:tcPr>
            <w:tcW w:w="2628" w:type="dxa"/>
            <w:shd w:val="clear" w:color="auto" w:fill="D9D9D9" w:themeFill="background1" w:themeFillShade="D9"/>
          </w:tcPr>
          <w:p w14:paraId="5CFFB72C" w14:textId="2003B583" w:rsidR="00731299" w:rsidRPr="00F84397" w:rsidDel="0023167D" w:rsidRDefault="00731299" w:rsidP="00CE3569">
            <w:pPr>
              <w:rPr>
                <w:del w:id="75" w:author="Gonzalez, Jordi" w:date="2025-03-03T10:28:00Z" w16du:dateUtc="2025-03-03T09:28:00Z"/>
                <w:rFonts w:asciiTheme="minorHAnsi" w:eastAsiaTheme="minorEastAsia" w:hAnsiTheme="minorHAnsi"/>
                <w:b/>
                <w:bCs/>
                <w:szCs w:val="20"/>
              </w:rPr>
            </w:pPr>
            <w:del w:id="76" w:author="Gonzalez, Jordi" w:date="2025-03-03T10:28:00Z" w16du:dateUtc="2025-03-03T09:28:00Z">
              <w:r w:rsidRPr="00F84397" w:rsidDel="0023167D">
                <w:rPr>
                  <w:rFonts w:asciiTheme="minorHAnsi" w:eastAsiaTheme="minorEastAsia" w:hAnsiTheme="minorHAnsi"/>
                  <w:b/>
                  <w:bCs/>
                  <w:szCs w:val="20"/>
                </w:rPr>
                <w:delText>Pass/Fail Criteria</w:delText>
              </w:r>
            </w:del>
          </w:p>
          <w:p w14:paraId="5922FF41" w14:textId="49573443" w:rsidR="00731299" w:rsidRPr="00F84397" w:rsidDel="0023167D" w:rsidRDefault="00731299" w:rsidP="00CE3569">
            <w:pPr>
              <w:rPr>
                <w:del w:id="77" w:author="Gonzalez, Jordi" w:date="2025-03-03T10:28:00Z" w16du:dateUtc="2025-03-03T09:28:00Z"/>
                <w:rFonts w:asciiTheme="minorHAnsi" w:hAnsiTheme="minorHAnsi"/>
                <w:b/>
                <w:szCs w:val="20"/>
              </w:rPr>
            </w:pPr>
          </w:p>
        </w:tc>
        <w:tc>
          <w:tcPr>
            <w:tcW w:w="7020" w:type="dxa"/>
          </w:tcPr>
          <w:p w14:paraId="2EA74C83" w14:textId="5C213348" w:rsidR="00731299" w:rsidRPr="00F84397" w:rsidDel="0023167D" w:rsidRDefault="00731299" w:rsidP="00CE3569">
            <w:pPr>
              <w:rPr>
                <w:del w:id="78" w:author="Gonzalez, Jordi" w:date="2025-03-03T10:28:00Z" w16du:dateUtc="2025-03-03T09:28:00Z"/>
                <w:rFonts w:asciiTheme="minorHAnsi" w:eastAsiaTheme="minorEastAsia" w:hAnsiTheme="minorHAnsi"/>
                <w:szCs w:val="20"/>
              </w:rPr>
            </w:pPr>
            <w:del w:id="79" w:author="Gonzalez, Jordi" w:date="2025-03-03T10:28:00Z" w16du:dateUtc="2025-03-03T09:28:00Z">
              <w:r w:rsidRPr="00F84397" w:rsidDel="0023167D">
                <w:rPr>
                  <w:rFonts w:asciiTheme="minorHAnsi" w:eastAsia="Calibri" w:hAnsiTheme="minorHAnsi" w:cs="Calibri"/>
                  <w:szCs w:val="20"/>
                </w:rPr>
                <w:delText>01</w:delText>
              </w:r>
              <w:r w:rsidDel="0023167D">
                <w:rPr>
                  <w:rFonts w:asciiTheme="minorHAnsi" w:eastAsia="Calibri" w:hAnsiTheme="minorHAnsi" w:cs="Calibri"/>
                  <w:szCs w:val="20"/>
                </w:rPr>
                <w:delText xml:space="preserve"> </w:delText>
              </w:r>
              <w:r w:rsidRPr="00F84397" w:rsidDel="0023167D">
                <w:rPr>
                  <w:rFonts w:asciiTheme="minorHAnsi" w:eastAsia="Calibri" w:hAnsiTheme="minorHAnsi" w:cs="Calibri"/>
                  <w:szCs w:val="20"/>
                </w:rPr>
                <w:delText xml:space="preserve"> – Printer should generate error</w:delText>
              </w:r>
            </w:del>
          </w:p>
        </w:tc>
      </w:tr>
      <w:tr w:rsidR="00731299" w:rsidRPr="00F84397" w:rsidDel="0023167D" w14:paraId="2C50BCA8" w14:textId="6DFF76D4" w:rsidTr="00CE3569">
        <w:trPr>
          <w:trHeight w:val="56"/>
          <w:del w:id="80" w:author="Gonzalez, Jordi" w:date="2025-03-03T10:28:00Z" w16du:dateUtc="2025-03-03T09:28:00Z"/>
        </w:trPr>
        <w:tc>
          <w:tcPr>
            <w:tcW w:w="2628" w:type="dxa"/>
            <w:shd w:val="clear" w:color="auto" w:fill="D9D9D9" w:themeFill="background1" w:themeFillShade="D9"/>
          </w:tcPr>
          <w:p w14:paraId="1E1EC59B" w14:textId="059E4799" w:rsidR="00731299" w:rsidRPr="00F84397" w:rsidDel="0023167D" w:rsidRDefault="00731299" w:rsidP="00CE3569">
            <w:pPr>
              <w:rPr>
                <w:del w:id="81" w:author="Gonzalez, Jordi" w:date="2025-03-03T10:28:00Z" w16du:dateUtc="2025-03-03T09:28:00Z"/>
                <w:rFonts w:asciiTheme="minorHAnsi" w:eastAsiaTheme="minorEastAsia" w:hAnsiTheme="minorHAnsi"/>
                <w:b/>
                <w:bCs/>
                <w:szCs w:val="20"/>
              </w:rPr>
            </w:pPr>
            <w:del w:id="82" w:author="Gonzalez, Jordi" w:date="2025-03-03T10:28:00Z" w16du:dateUtc="2025-03-03T09:28:00Z">
              <w:r w:rsidRPr="00F84397" w:rsidDel="0023167D">
                <w:rPr>
                  <w:rFonts w:asciiTheme="minorHAnsi" w:eastAsiaTheme="minorEastAsia" w:hAnsiTheme="minorHAnsi"/>
                  <w:b/>
                  <w:bCs/>
                  <w:szCs w:val="20"/>
                </w:rPr>
                <w:delText>Test Case Iterations</w:delText>
              </w:r>
            </w:del>
          </w:p>
          <w:p w14:paraId="1D8F80BC" w14:textId="242D6983" w:rsidR="00731299" w:rsidRPr="00F84397" w:rsidDel="0023167D" w:rsidRDefault="00731299" w:rsidP="00CE3569">
            <w:pPr>
              <w:rPr>
                <w:del w:id="83" w:author="Gonzalez, Jordi" w:date="2025-03-03T10:28:00Z" w16du:dateUtc="2025-03-03T09:28:00Z"/>
                <w:rFonts w:asciiTheme="minorHAnsi" w:hAnsiTheme="minorHAnsi"/>
                <w:b/>
                <w:szCs w:val="20"/>
              </w:rPr>
            </w:pPr>
          </w:p>
        </w:tc>
        <w:tc>
          <w:tcPr>
            <w:tcW w:w="7020" w:type="dxa"/>
          </w:tcPr>
          <w:p w14:paraId="254A7355" w14:textId="48A789F6" w:rsidR="00731299" w:rsidRPr="00A35887" w:rsidDel="0023167D" w:rsidRDefault="00731299" w:rsidP="00CE3569">
            <w:pPr>
              <w:rPr>
                <w:del w:id="84" w:author="Gonzalez, Jordi" w:date="2025-03-03T10:28:00Z" w16du:dateUtc="2025-03-03T09:28:00Z"/>
                <w:rFonts w:asciiTheme="minorHAnsi" w:eastAsiaTheme="minorEastAsia" w:hAnsiTheme="minorHAnsi"/>
                <w:szCs w:val="20"/>
              </w:rPr>
            </w:pPr>
            <w:del w:id="85" w:author="Gonzalez, Jordi" w:date="2025-03-03T10:28:00Z" w16du:dateUtc="2025-03-03T09:28:00Z">
              <w:r w:rsidDel="0023167D">
                <w:rPr>
                  <w:rFonts w:asciiTheme="minorHAnsi" w:eastAsiaTheme="minorEastAsia" w:hAnsiTheme="minorHAnsi"/>
                  <w:b/>
                  <w:bCs/>
                  <w:szCs w:val="20"/>
                </w:rPr>
                <w:delText>01</w:delText>
              </w:r>
              <w:r w:rsidRPr="00F84397" w:rsidDel="0023167D">
                <w:rPr>
                  <w:rFonts w:asciiTheme="minorHAnsi" w:eastAsiaTheme="minorEastAsia" w:hAnsiTheme="minorHAnsi"/>
                  <w:b/>
                  <w:bCs/>
                  <w:szCs w:val="20"/>
                </w:rPr>
                <w:delText xml:space="preserve"> – </w:delText>
              </w:r>
              <w:r w:rsidDel="0023167D">
                <w:rPr>
                  <w:rFonts w:asciiTheme="minorHAnsi" w:eastAsiaTheme="minorEastAsia" w:hAnsiTheme="minorHAnsi"/>
                  <w:szCs w:val="20"/>
                </w:rPr>
                <w:delText>Includes a mirrormesh with originalmesh containing a mirrormesh element</w:delText>
              </w:r>
            </w:del>
          </w:p>
          <w:p w14:paraId="34373ED9" w14:textId="5E6490BC" w:rsidR="00731299" w:rsidRPr="00F84397" w:rsidDel="0023167D" w:rsidRDefault="00731299" w:rsidP="00CE3569">
            <w:pPr>
              <w:rPr>
                <w:del w:id="86" w:author="Gonzalez, Jordi" w:date="2025-03-03T10:28:00Z" w16du:dateUtc="2025-03-03T09:28:00Z"/>
                <w:rFonts w:asciiTheme="minorHAnsi" w:eastAsiaTheme="minorEastAsia" w:hAnsiTheme="minorHAnsi"/>
                <w:b/>
                <w:bCs/>
                <w:szCs w:val="20"/>
              </w:rPr>
            </w:pPr>
          </w:p>
          <w:p w14:paraId="4672E2CC" w14:textId="4F9D8C12" w:rsidR="00731299" w:rsidDel="0023167D" w:rsidRDefault="00731299" w:rsidP="00CE3569">
            <w:pPr>
              <w:rPr>
                <w:del w:id="87" w:author="Gonzalez, Jordi" w:date="2025-03-03T10:28:00Z" w16du:dateUtc="2025-03-03T09:28:00Z"/>
                <w:rFonts w:asciiTheme="minorHAnsi" w:eastAsiaTheme="minorEastAsia" w:hAnsiTheme="minorHAnsi"/>
                <w:szCs w:val="20"/>
              </w:rPr>
            </w:pPr>
            <w:del w:id="88" w:author="Gonzalez, Jordi" w:date="2025-03-03T10:28:00Z" w16du:dateUtc="2025-03-03T09:28:00Z">
              <w:r w:rsidDel="0023167D">
                <w:rPr>
                  <w:rFonts w:asciiTheme="minorHAnsi" w:eastAsiaTheme="minorEastAsia" w:hAnsiTheme="minorHAnsi"/>
                  <w:b/>
                  <w:bCs/>
                  <w:szCs w:val="20"/>
                </w:rPr>
                <w:delText xml:space="preserve">02 </w:delText>
              </w:r>
              <w:r w:rsidRPr="00A35887" w:rsidDel="0023167D">
                <w:rPr>
                  <w:rFonts w:asciiTheme="minorHAnsi" w:eastAsiaTheme="minorEastAsia" w:hAnsiTheme="minorHAnsi"/>
                  <w:b/>
                  <w:bCs/>
                  <w:szCs w:val="20"/>
                </w:rPr>
                <w:delText xml:space="preserve">– </w:delText>
              </w:r>
              <w:r w:rsidDel="0023167D">
                <w:rPr>
                  <w:rFonts w:asciiTheme="minorHAnsi" w:eastAsiaTheme="minorEastAsia" w:hAnsiTheme="minorHAnsi"/>
                  <w:szCs w:val="20"/>
                </w:rPr>
                <w:delText>Mirrormesh with invalid originalmesh ID</w:delText>
              </w:r>
            </w:del>
          </w:p>
          <w:p w14:paraId="4DB6EC4D" w14:textId="6A137A6F" w:rsidR="00942B81" w:rsidDel="0023167D" w:rsidRDefault="00942B81" w:rsidP="00CE3569">
            <w:pPr>
              <w:rPr>
                <w:del w:id="89" w:author="Gonzalez, Jordi" w:date="2025-03-03T10:28:00Z" w16du:dateUtc="2025-03-03T09:28:00Z"/>
                <w:rFonts w:asciiTheme="minorHAnsi" w:eastAsiaTheme="minorEastAsia" w:hAnsiTheme="minorHAnsi"/>
                <w:szCs w:val="20"/>
              </w:rPr>
            </w:pPr>
          </w:p>
          <w:p w14:paraId="3A1EB77F" w14:textId="0D2DCF43" w:rsidR="00942B81" w:rsidRPr="00942B81" w:rsidDel="0023167D" w:rsidRDefault="00942B81" w:rsidP="00CE3569">
            <w:pPr>
              <w:rPr>
                <w:del w:id="90" w:author="Gonzalez, Jordi" w:date="2025-03-03T10:28:00Z" w16du:dateUtc="2025-03-03T09:28:00Z"/>
                <w:rFonts w:asciiTheme="minorHAnsi" w:eastAsiaTheme="minorEastAsia" w:hAnsiTheme="minorHAnsi"/>
                <w:szCs w:val="20"/>
              </w:rPr>
            </w:pPr>
            <w:del w:id="91" w:author="Gonzalez, Jordi" w:date="2025-03-03T10:28:00Z" w16du:dateUtc="2025-03-03T09:28:00Z">
              <w:r w:rsidDel="0023167D">
                <w:rPr>
                  <w:rFonts w:asciiTheme="minorHAnsi" w:eastAsiaTheme="minorEastAsia" w:hAnsiTheme="minorHAnsi"/>
                  <w:b/>
                  <w:bCs/>
                  <w:szCs w:val="20"/>
                </w:rPr>
                <w:delText xml:space="preserve">03 </w:delText>
              </w:r>
              <w:r w:rsidRPr="00A35887" w:rsidDel="0023167D">
                <w:rPr>
                  <w:rFonts w:asciiTheme="minorHAnsi" w:eastAsiaTheme="minorEastAsia" w:hAnsiTheme="minorHAnsi"/>
                  <w:b/>
                  <w:bCs/>
                  <w:szCs w:val="20"/>
                </w:rPr>
                <w:delText xml:space="preserve">– </w:delText>
              </w:r>
              <w:r w:rsidDel="0023167D">
                <w:rPr>
                  <w:rFonts w:asciiTheme="minorHAnsi" w:eastAsiaTheme="minorEastAsia" w:hAnsiTheme="minorHAnsi"/>
                  <w:szCs w:val="20"/>
                </w:rPr>
                <w:delText xml:space="preserve">Mirrormesh with originalmesh pointing to object with a component </w:delText>
              </w:r>
              <w:r w:rsidR="00391CE6" w:rsidDel="0023167D">
                <w:rPr>
                  <w:rFonts w:asciiTheme="minorHAnsi" w:eastAsiaTheme="minorEastAsia" w:hAnsiTheme="minorHAnsi"/>
                  <w:szCs w:val="20"/>
                </w:rPr>
                <w:delText>reference</w:delText>
              </w:r>
            </w:del>
          </w:p>
          <w:p w14:paraId="40738F64" w14:textId="3174EEF2" w:rsidR="00731299" w:rsidRPr="00A35887" w:rsidDel="0023167D" w:rsidRDefault="00731299" w:rsidP="00CE3569">
            <w:pPr>
              <w:rPr>
                <w:del w:id="92" w:author="Gonzalez, Jordi" w:date="2025-03-03T10:28:00Z" w16du:dateUtc="2025-03-03T09:28:00Z"/>
                <w:rFonts w:asciiTheme="minorHAnsi" w:eastAsiaTheme="minorEastAsia" w:hAnsiTheme="minorHAnsi"/>
                <w:szCs w:val="20"/>
              </w:rPr>
            </w:pPr>
          </w:p>
        </w:tc>
      </w:tr>
      <w:tr w:rsidR="00731299" w:rsidRPr="00F84397" w:rsidDel="0023167D" w14:paraId="7C936F93" w14:textId="15BD02B1" w:rsidTr="00CE3569">
        <w:trPr>
          <w:trHeight w:val="56"/>
          <w:del w:id="93" w:author="Gonzalez, Jordi" w:date="2025-03-03T10:28:00Z" w16du:dateUtc="2025-03-03T09:28:00Z"/>
        </w:trPr>
        <w:tc>
          <w:tcPr>
            <w:tcW w:w="2628" w:type="dxa"/>
            <w:tcBorders>
              <w:bottom w:val="single" w:sz="4" w:space="0" w:color="auto"/>
            </w:tcBorders>
            <w:shd w:val="clear" w:color="auto" w:fill="D9D9D9" w:themeFill="background1" w:themeFillShade="D9"/>
          </w:tcPr>
          <w:p w14:paraId="30623DE4" w14:textId="1F68629E" w:rsidR="00731299" w:rsidRPr="00F84397" w:rsidDel="0023167D" w:rsidRDefault="00731299" w:rsidP="00CE3569">
            <w:pPr>
              <w:rPr>
                <w:del w:id="94" w:author="Gonzalez, Jordi" w:date="2025-03-03T10:28:00Z" w16du:dateUtc="2025-03-03T09:28:00Z"/>
                <w:rFonts w:asciiTheme="minorHAnsi" w:eastAsiaTheme="minorEastAsia" w:hAnsiTheme="minorHAnsi"/>
                <w:b/>
                <w:bCs/>
                <w:szCs w:val="20"/>
              </w:rPr>
            </w:pPr>
            <w:del w:id="95" w:author="Gonzalez, Jordi" w:date="2025-03-03T10:28:00Z" w16du:dateUtc="2025-03-03T09:28:00Z">
              <w:r w:rsidDel="0023167D">
                <w:rPr>
                  <w:rFonts w:asciiTheme="minorHAnsi" w:eastAsiaTheme="minorEastAsia" w:hAnsiTheme="minorHAnsi"/>
                  <w:b/>
                  <w:bCs/>
                  <w:szCs w:val="20"/>
                </w:rPr>
                <w:delText>Requirement Reference</w:delText>
              </w:r>
            </w:del>
          </w:p>
        </w:tc>
        <w:tc>
          <w:tcPr>
            <w:tcW w:w="7020" w:type="dxa"/>
            <w:tcBorders>
              <w:bottom w:val="single" w:sz="4" w:space="0" w:color="auto"/>
            </w:tcBorders>
          </w:tcPr>
          <w:p w14:paraId="43ED2AE5" w14:textId="348CB9B4" w:rsidR="00731299" w:rsidRPr="00F84397" w:rsidDel="0023167D" w:rsidRDefault="00731299" w:rsidP="00CE3569">
            <w:pPr>
              <w:rPr>
                <w:del w:id="96" w:author="Gonzalez, Jordi" w:date="2025-03-03T10:28:00Z" w16du:dateUtc="2025-03-03T09:28:00Z"/>
                <w:rFonts w:asciiTheme="minorHAnsi" w:eastAsiaTheme="minorEastAsia" w:hAnsiTheme="minorHAnsi"/>
                <w:b/>
                <w:bCs/>
                <w:szCs w:val="20"/>
              </w:rPr>
            </w:pPr>
            <w:del w:id="97" w:author="Gonzalez, Jordi" w:date="2025-03-03T10:28:00Z" w16du:dateUtc="2025-03-03T09:28:00Z">
              <w:r w:rsidRPr="00F94393" w:rsidDel="0023167D">
                <w:rPr>
                  <w:rFonts w:asciiTheme="minorHAnsi" w:eastAsiaTheme="minorEastAsia" w:hAnsiTheme="minorHAnsi"/>
                  <w:bCs/>
                  <w:szCs w:val="20"/>
                </w:rPr>
                <w:delText>Link to Requirement in 3MF Specification</w:delText>
              </w:r>
            </w:del>
          </w:p>
        </w:tc>
      </w:tr>
    </w:tbl>
    <w:p w14:paraId="3F2C592E" w14:textId="0F1CF1AF" w:rsidR="00731299" w:rsidDel="0023167D" w:rsidRDefault="00731299" w:rsidP="00731299">
      <w:pPr>
        <w:rPr>
          <w:del w:id="98" w:author="Gonzalez, Jordi" w:date="2025-03-03T10:28:00Z" w16du:dateUtc="2025-03-03T09:28:00Z"/>
          <w:rFonts w:eastAsiaTheme="majorEastAsia" w:cstheme="majorBidi"/>
          <w:b/>
          <w:bCs/>
          <w:color w:val="365F91" w:themeColor="accent1" w:themeShade="BF"/>
          <w:sz w:val="22"/>
        </w:rPr>
      </w:pPr>
    </w:p>
    <w:p w14:paraId="23662071" w14:textId="45E3A75F" w:rsidR="00731299" w:rsidRDefault="00731299" w:rsidP="00731299">
      <w:pPr>
        <w:pStyle w:val="Heading3"/>
      </w:pPr>
      <w:r>
        <w:t>N_</w:t>
      </w:r>
      <w:r w:rsidR="00535112">
        <w:t>XXX</w:t>
      </w:r>
      <w:r>
        <w:t>_2802 Miscellaneous</w:t>
      </w:r>
    </w:p>
    <w:tbl>
      <w:tblPr>
        <w:tblStyle w:val="TableGrid"/>
        <w:tblW w:w="9648" w:type="dxa"/>
        <w:tblLook w:val="04A0" w:firstRow="1" w:lastRow="0" w:firstColumn="1" w:lastColumn="0" w:noHBand="0" w:noVBand="1"/>
      </w:tblPr>
      <w:tblGrid>
        <w:gridCol w:w="2628"/>
        <w:gridCol w:w="7020"/>
      </w:tblGrid>
      <w:tr w:rsidR="00731299" w:rsidRPr="00F84397" w14:paraId="54C28E72" w14:textId="77777777" w:rsidTr="00CE3569">
        <w:tc>
          <w:tcPr>
            <w:tcW w:w="2628" w:type="dxa"/>
            <w:tcBorders>
              <w:bottom w:val="single" w:sz="4" w:space="0" w:color="auto"/>
            </w:tcBorders>
            <w:shd w:val="clear" w:color="auto" w:fill="D9D9D9" w:themeFill="background1" w:themeFillShade="D9"/>
          </w:tcPr>
          <w:p w14:paraId="1FF743A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BEB24C6" w14:textId="77777777" w:rsidR="00731299" w:rsidRPr="00F84397" w:rsidRDefault="00731299" w:rsidP="00CE3569">
            <w:pPr>
              <w:rPr>
                <w:rFonts w:asciiTheme="minorHAnsi" w:hAnsiTheme="minorHAnsi"/>
                <w:b/>
                <w:szCs w:val="20"/>
              </w:rPr>
            </w:pPr>
          </w:p>
        </w:tc>
        <w:tc>
          <w:tcPr>
            <w:tcW w:w="7020" w:type="dxa"/>
          </w:tcPr>
          <w:p w14:paraId="36EEA83B" w14:textId="77777777" w:rsidR="00731299" w:rsidRDefault="00731299" w:rsidP="00CE3569">
            <w:pPr>
              <w:rPr>
                <w:rFonts w:asciiTheme="minorHAnsi" w:hAnsiTheme="minorHAnsi"/>
                <w:szCs w:val="20"/>
              </w:rPr>
            </w:pPr>
            <w:r>
              <w:rPr>
                <w:rFonts w:asciiTheme="minorHAnsi" w:hAnsiTheme="minorHAnsi"/>
                <w:szCs w:val="20"/>
              </w:rPr>
              <w:t>These are some miscellaneous test cases that make use of the new core spec additions</w:t>
            </w:r>
          </w:p>
          <w:p w14:paraId="7CB8B346" w14:textId="77777777" w:rsidR="00731299" w:rsidRPr="00F84397" w:rsidRDefault="00731299" w:rsidP="00CE3569">
            <w:pPr>
              <w:rPr>
                <w:rFonts w:asciiTheme="minorHAnsi" w:hAnsiTheme="minorHAnsi"/>
                <w:szCs w:val="20"/>
              </w:rPr>
            </w:pPr>
          </w:p>
        </w:tc>
      </w:tr>
      <w:tr w:rsidR="00731299" w:rsidRPr="00F84397" w14:paraId="16A69AB4" w14:textId="77777777" w:rsidTr="00CE3569">
        <w:trPr>
          <w:trHeight w:val="56"/>
        </w:trPr>
        <w:tc>
          <w:tcPr>
            <w:tcW w:w="2628" w:type="dxa"/>
            <w:shd w:val="clear" w:color="auto" w:fill="D9D9D9" w:themeFill="background1" w:themeFillShade="D9"/>
          </w:tcPr>
          <w:p w14:paraId="46DF9BB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66397E" w14:textId="77777777" w:rsidR="00731299" w:rsidRPr="00F84397" w:rsidRDefault="00731299" w:rsidP="00CE3569">
            <w:pPr>
              <w:rPr>
                <w:rFonts w:asciiTheme="minorHAnsi" w:hAnsiTheme="minorHAnsi"/>
                <w:b/>
                <w:szCs w:val="20"/>
              </w:rPr>
            </w:pPr>
          </w:p>
        </w:tc>
        <w:tc>
          <w:tcPr>
            <w:tcW w:w="7020" w:type="dxa"/>
          </w:tcPr>
          <w:p w14:paraId="6BB8411B" w14:textId="77777777" w:rsidR="00731299" w:rsidRPr="00F84397" w:rsidRDefault="00731299" w:rsidP="00CE3569">
            <w:pPr>
              <w:rPr>
                <w:rFonts w:asciiTheme="minorHAnsi" w:eastAsiaTheme="minorEastAsia" w:hAnsiTheme="minorHAnsi"/>
                <w:szCs w:val="20"/>
              </w:rPr>
            </w:pPr>
            <w:proofErr w:type="gramStart"/>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731299" w:rsidRPr="00F84397" w14:paraId="2443CFAC" w14:textId="77777777" w:rsidTr="00CE3569">
        <w:trPr>
          <w:trHeight w:val="56"/>
        </w:trPr>
        <w:tc>
          <w:tcPr>
            <w:tcW w:w="2628" w:type="dxa"/>
            <w:shd w:val="clear" w:color="auto" w:fill="D9D9D9" w:themeFill="background1" w:themeFillShade="D9"/>
          </w:tcPr>
          <w:p w14:paraId="1089A27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B2A761E" w14:textId="77777777" w:rsidR="00731299" w:rsidRPr="00F84397" w:rsidRDefault="00731299" w:rsidP="00CE3569">
            <w:pPr>
              <w:rPr>
                <w:rFonts w:asciiTheme="minorHAnsi" w:hAnsiTheme="minorHAnsi"/>
                <w:b/>
                <w:szCs w:val="20"/>
              </w:rPr>
            </w:pPr>
          </w:p>
        </w:tc>
        <w:tc>
          <w:tcPr>
            <w:tcW w:w="7020" w:type="dxa"/>
          </w:tcPr>
          <w:p w14:paraId="05AFE0DB"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w:t>
            </w:r>
            <w:r>
              <w:rPr>
                <w:rFonts w:asciiTheme="minorHAnsi" w:eastAsiaTheme="minorEastAsia" w:hAnsiTheme="minorHAnsi"/>
                <w:szCs w:val="20"/>
              </w:rPr>
              <w:t xml:space="preserve"> Includes the same name space in both required and recommended extensions</w:t>
            </w:r>
          </w:p>
          <w:p w14:paraId="2C6D54B3" w14:textId="77777777" w:rsidR="005A4786" w:rsidRDefault="005A4786" w:rsidP="00CE3569">
            <w:pPr>
              <w:rPr>
                <w:rFonts w:asciiTheme="minorHAnsi" w:eastAsiaTheme="minorEastAsia" w:hAnsiTheme="minorHAnsi"/>
                <w:szCs w:val="20"/>
              </w:rPr>
            </w:pPr>
          </w:p>
          <w:p w14:paraId="4AA5ACDC" w14:textId="77777777" w:rsidR="005A4786" w:rsidRDefault="005A4786" w:rsidP="00CE3569">
            <w:pPr>
              <w:rPr>
                <w:rFonts w:asciiTheme="minorHAnsi" w:eastAsiaTheme="minorEastAsia" w:hAnsiTheme="minorHAnsi"/>
                <w:szCs w:val="20"/>
              </w:rPr>
            </w:pPr>
            <w:r w:rsidRPr="005A4786">
              <w:rPr>
                <w:rFonts w:asciiTheme="minorHAnsi" w:eastAsiaTheme="minorEastAsia" w:hAnsiTheme="minorHAnsi"/>
                <w:b/>
                <w:bCs/>
                <w:szCs w:val="20"/>
              </w:rPr>
              <w:t>02</w:t>
            </w:r>
            <w:r>
              <w:rPr>
                <w:rFonts w:asciiTheme="minorHAnsi" w:eastAsiaTheme="minorEastAsia" w:hAnsiTheme="minorHAnsi"/>
                <w:szCs w:val="20"/>
              </w:rPr>
              <w:t xml:space="preserve"> – Missing leading slash </w:t>
            </w:r>
            <w:r w:rsidR="007E0E24">
              <w:rPr>
                <w:rFonts w:asciiTheme="minorHAnsi" w:eastAsiaTheme="minorEastAsia" w:hAnsiTheme="minorHAnsi"/>
                <w:szCs w:val="20"/>
              </w:rPr>
              <w:t xml:space="preserve">in </w:t>
            </w:r>
            <w:proofErr w:type="spellStart"/>
            <w:r w:rsidR="007E0E24">
              <w:rPr>
                <w:rFonts w:asciiTheme="minorHAnsi" w:eastAsiaTheme="minorEastAsia" w:hAnsiTheme="minorHAnsi"/>
                <w:szCs w:val="20"/>
              </w:rPr>
              <w:t>Content_Types</w:t>
            </w:r>
            <w:proofErr w:type="spellEnd"/>
            <w:r w:rsidR="007E0E24">
              <w:rPr>
                <w:rFonts w:asciiTheme="minorHAnsi" w:eastAsiaTheme="minorEastAsia" w:hAnsiTheme="minorHAnsi"/>
                <w:szCs w:val="20"/>
              </w:rPr>
              <w:t xml:space="preserve"> Override </w:t>
            </w:r>
            <w:proofErr w:type="spellStart"/>
            <w:r w:rsidR="007E0E24">
              <w:rPr>
                <w:rFonts w:asciiTheme="minorHAnsi" w:eastAsiaTheme="minorEastAsia" w:hAnsiTheme="minorHAnsi"/>
                <w:szCs w:val="20"/>
              </w:rPr>
              <w:t>PartName</w:t>
            </w:r>
            <w:proofErr w:type="spellEnd"/>
            <w:r w:rsidR="007E0E24">
              <w:rPr>
                <w:rFonts w:asciiTheme="minorHAnsi" w:eastAsiaTheme="minorEastAsia" w:hAnsiTheme="minorHAnsi"/>
                <w:szCs w:val="20"/>
              </w:rPr>
              <w:t xml:space="preserve"> attribute path</w:t>
            </w:r>
          </w:p>
          <w:p w14:paraId="770209ED" w14:textId="04CD14DA" w:rsidR="007E0E24" w:rsidRPr="00A35887" w:rsidRDefault="007E0E24" w:rsidP="00CE3569">
            <w:pPr>
              <w:rPr>
                <w:rFonts w:asciiTheme="minorHAnsi" w:eastAsiaTheme="minorEastAsia" w:hAnsiTheme="minorHAnsi"/>
                <w:szCs w:val="20"/>
              </w:rPr>
            </w:pPr>
          </w:p>
        </w:tc>
      </w:tr>
      <w:tr w:rsidR="00731299" w:rsidRPr="00F84397" w14:paraId="1F91F357" w14:textId="77777777" w:rsidTr="00CE3569">
        <w:trPr>
          <w:trHeight w:val="56"/>
        </w:trPr>
        <w:tc>
          <w:tcPr>
            <w:tcW w:w="2628" w:type="dxa"/>
            <w:tcBorders>
              <w:bottom w:val="single" w:sz="4" w:space="0" w:color="auto"/>
            </w:tcBorders>
            <w:shd w:val="clear" w:color="auto" w:fill="D9D9D9" w:themeFill="background1" w:themeFillShade="D9"/>
          </w:tcPr>
          <w:p w14:paraId="5882B5A7"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97F9C0A"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402BDDAA" w14:textId="77777777" w:rsidR="00B768E8" w:rsidRPr="00B768E8" w:rsidRDefault="00AF0868" w:rsidP="00646ADA">
      <w:pPr>
        <w:pStyle w:val="Heading2"/>
        <w:rPr>
          <w:i/>
          <w:iCs/>
        </w:rPr>
      </w:pPr>
      <w:r>
        <w:rPr>
          <w:rFonts w:eastAsia="Verdana" w:cs="Verdana"/>
          <w:sz w:val="28"/>
          <w:szCs w:val="28"/>
        </w:rPr>
        <w:br w:type="page"/>
      </w:r>
    </w:p>
    <w:p w14:paraId="4CED8E6E" w14:textId="264EBEC0" w:rsidR="00B768E8" w:rsidRDefault="00B768E8" w:rsidP="00646ADA">
      <w:pPr>
        <w:pStyle w:val="Heading2"/>
      </w:pPr>
      <w:r>
        <w:rPr>
          <w:i/>
          <w:iCs/>
        </w:rPr>
        <w:lastRenderedPageBreak/>
        <w:t xml:space="preserve"> </w:t>
      </w:r>
      <w:bookmarkStart w:id="99" w:name="_Toc162181005"/>
      <w:r w:rsidRPr="00B768E8">
        <w:t>Boolean</w:t>
      </w:r>
      <w:r>
        <w:t xml:space="preserve"> Extension Test Case Guidelines</w:t>
      </w:r>
      <w:bookmarkEnd w:id="99"/>
    </w:p>
    <w:p w14:paraId="24E1F125" w14:textId="266D9785" w:rsidR="00B768E8" w:rsidRDefault="00B768E8" w:rsidP="00B768E8">
      <w:r>
        <w:t>The following guidelines will be used for implementation of Boolean Extension test cases:</w:t>
      </w:r>
    </w:p>
    <w:p w14:paraId="3FD765C5" w14:textId="56FE97F0" w:rsidR="00C31ACB" w:rsidRDefault="008F1CA1" w:rsidP="008E4E98">
      <w:pPr>
        <w:pStyle w:val="ListParagraph"/>
        <w:numPr>
          <w:ilvl w:val="0"/>
          <w:numId w:val="20"/>
        </w:numPr>
      </w:pPr>
      <w:r>
        <w:rPr>
          <w:rStyle w:val="CommentReference"/>
        </w:rPr>
        <w:t>D</w:t>
      </w:r>
      <w:r w:rsidR="00C31ACB">
        <w:t>emonstrate a union operation</w:t>
      </w:r>
    </w:p>
    <w:p w14:paraId="45681D38" w14:textId="48C4BD9E" w:rsidR="00C31ACB" w:rsidRDefault="00C31ACB" w:rsidP="008E4E98">
      <w:pPr>
        <w:pStyle w:val="ListParagraph"/>
        <w:numPr>
          <w:ilvl w:val="0"/>
          <w:numId w:val="20"/>
        </w:numPr>
      </w:pPr>
      <w:r>
        <w:t xml:space="preserve">Demonstrate a difference </w:t>
      </w:r>
      <w:proofErr w:type="spellStart"/>
      <w:r>
        <w:t>boolean</w:t>
      </w:r>
      <w:proofErr w:type="spellEnd"/>
      <w:r>
        <w:t xml:space="preserve"> operation</w:t>
      </w:r>
    </w:p>
    <w:p w14:paraId="4635C157" w14:textId="44B7994C" w:rsidR="00C31ACB" w:rsidRDefault="00C31ACB" w:rsidP="008E4E98">
      <w:pPr>
        <w:pStyle w:val="ListParagraph"/>
        <w:numPr>
          <w:ilvl w:val="0"/>
          <w:numId w:val="20"/>
        </w:numPr>
      </w:pPr>
      <w:r>
        <w:t xml:space="preserve">Demonstrate an intersection </w:t>
      </w:r>
      <w:proofErr w:type="spellStart"/>
      <w:r>
        <w:t>boolean</w:t>
      </w:r>
      <w:proofErr w:type="spellEnd"/>
      <w:r>
        <w:t xml:space="preserve"> operation</w:t>
      </w:r>
    </w:p>
    <w:p w14:paraId="1746F1D6" w14:textId="6CA4E138" w:rsidR="00C31ACB" w:rsidRDefault="00C31ACB" w:rsidP="008E4E98">
      <w:pPr>
        <w:pStyle w:val="ListParagraph"/>
        <w:numPr>
          <w:ilvl w:val="0"/>
          <w:numId w:val="20"/>
        </w:numPr>
      </w:pPr>
      <w:r>
        <w:t xml:space="preserve">Demonstrate composite </w:t>
      </w:r>
      <w:proofErr w:type="spellStart"/>
      <w:r>
        <w:t>boolean</w:t>
      </w:r>
      <w:proofErr w:type="spellEnd"/>
      <w:r>
        <w:t xml:space="preserve"> operations using union, difference, and intersection</w:t>
      </w:r>
    </w:p>
    <w:p w14:paraId="17B8604F" w14:textId="039CB3A6" w:rsidR="00C31ACB" w:rsidRDefault="00C31ACB" w:rsidP="008E4E98">
      <w:pPr>
        <w:pStyle w:val="ListParagraph"/>
        <w:numPr>
          <w:ilvl w:val="0"/>
          <w:numId w:val="20"/>
        </w:numPr>
      </w:pPr>
      <w:r>
        <w:t xml:space="preserve">Demonstrate default state of </w:t>
      </w:r>
      <w:proofErr w:type="spellStart"/>
      <w:r>
        <w:t>booleanshape</w:t>
      </w:r>
      <w:proofErr w:type="spellEnd"/>
      <w:r>
        <w:t xml:space="preserve"> operation attribute if not specified</w:t>
      </w:r>
      <w:r w:rsidR="008F1CA1">
        <w:t xml:space="preserve"> </w:t>
      </w:r>
      <w:r>
        <w:t>(Union)</w:t>
      </w:r>
    </w:p>
    <w:p w14:paraId="175367B5" w14:textId="1E9E53D3" w:rsidR="00C31ACB" w:rsidRDefault="00C31ACB" w:rsidP="008E4E98">
      <w:pPr>
        <w:pStyle w:val="ListParagraph"/>
        <w:numPr>
          <w:ilvl w:val="0"/>
          <w:numId w:val="20"/>
        </w:numPr>
      </w:pPr>
      <w:proofErr w:type="spellStart"/>
      <w:r>
        <w:t>booleanshape</w:t>
      </w:r>
      <w:proofErr w:type="spellEnd"/>
      <w:r>
        <w:t xml:space="preserve"> with an example of single </w:t>
      </w:r>
      <w:proofErr w:type="spellStart"/>
      <w:r>
        <w:t>boolean</w:t>
      </w:r>
      <w:proofErr w:type="spellEnd"/>
      <w:r>
        <w:t xml:space="preserve"> sub element and an example of multiple </w:t>
      </w:r>
      <w:proofErr w:type="spellStart"/>
      <w:r>
        <w:t>boolean</w:t>
      </w:r>
      <w:proofErr w:type="spellEnd"/>
      <w:r>
        <w:t xml:space="preserve"> sub elements</w:t>
      </w:r>
    </w:p>
    <w:p w14:paraId="75BE3649" w14:textId="6A4F9621" w:rsidR="00C31ACB" w:rsidRDefault="00C31ACB" w:rsidP="008E4E98">
      <w:pPr>
        <w:pStyle w:val="ListParagraph"/>
        <w:numPr>
          <w:ilvl w:val="0"/>
          <w:numId w:val="20"/>
        </w:numPr>
      </w:pPr>
      <w:r>
        <w:t xml:space="preserve">Demonstrate a union operation where the </w:t>
      </w:r>
      <w:proofErr w:type="spellStart"/>
      <w:r>
        <w:t>booleanshape</w:t>
      </w:r>
      <w:proofErr w:type="spellEnd"/>
      <w:r>
        <w:t xml:space="preserve"> </w:t>
      </w:r>
      <w:proofErr w:type="spellStart"/>
      <w:r>
        <w:t>objectID</w:t>
      </w:r>
      <w:proofErr w:type="spellEnd"/>
      <w:r>
        <w:t xml:space="preserve"> reference points to an object containing a </w:t>
      </w:r>
      <w:proofErr w:type="spellStart"/>
      <w:r>
        <w:t>beamlattice</w:t>
      </w:r>
      <w:proofErr w:type="spellEnd"/>
      <w:r>
        <w:t xml:space="preserve"> structure </w:t>
      </w:r>
    </w:p>
    <w:p w14:paraId="1D357CD1" w14:textId="77777777" w:rsidR="00C31ACB" w:rsidRDefault="00C31ACB" w:rsidP="008E4E98">
      <w:pPr>
        <w:pStyle w:val="ListParagraph"/>
        <w:numPr>
          <w:ilvl w:val="0"/>
          <w:numId w:val="20"/>
        </w:numPr>
      </w:pPr>
      <w:r>
        <w:t xml:space="preserve">Requires </w:t>
      </w:r>
      <w:proofErr w:type="spellStart"/>
      <w:r>
        <w:t>Beamlattice</w:t>
      </w:r>
      <w:proofErr w:type="spellEnd"/>
      <w:r>
        <w:t xml:space="preserve"> Extension</w:t>
      </w:r>
    </w:p>
    <w:p w14:paraId="28021FCA" w14:textId="29CDBD5F" w:rsidR="00C31ACB" w:rsidRDefault="00C31ACB" w:rsidP="008E4E98">
      <w:pPr>
        <w:pStyle w:val="ListParagraph"/>
        <w:numPr>
          <w:ilvl w:val="0"/>
          <w:numId w:val="20"/>
        </w:numPr>
      </w:pPr>
      <w:r>
        <w:t xml:space="preserve">Demonstrate a difference </w:t>
      </w:r>
      <w:proofErr w:type="spellStart"/>
      <w:r>
        <w:t>boolean</w:t>
      </w:r>
      <w:proofErr w:type="spellEnd"/>
      <w:r>
        <w:t xml:space="preserve"> operation where the </w:t>
      </w:r>
      <w:proofErr w:type="spellStart"/>
      <w:r>
        <w:t>booleanshape</w:t>
      </w:r>
      <w:proofErr w:type="spellEnd"/>
      <w:r>
        <w:t xml:space="preserve"> </w:t>
      </w:r>
      <w:proofErr w:type="spellStart"/>
      <w:r>
        <w:t>objectID</w:t>
      </w:r>
      <w:proofErr w:type="spellEnd"/>
      <w:r>
        <w:t xml:space="preserve"> reference points to an object containing a </w:t>
      </w:r>
      <w:proofErr w:type="spellStart"/>
      <w:r>
        <w:t>beamlattice</w:t>
      </w:r>
      <w:proofErr w:type="spellEnd"/>
      <w:r>
        <w:t xml:space="preserve"> structure </w:t>
      </w:r>
    </w:p>
    <w:p w14:paraId="748A5542" w14:textId="77777777" w:rsidR="00C31ACB" w:rsidRDefault="00C31ACB" w:rsidP="008E4E98">
      <w:pPr>
        <w:pStyle w:val="ListParagraph"/>
        <w:numPr>
          <w:ilvl w:val="0"/>
          <w:numId w:val="20"/>
        </w:numPr>
      </w:pPr>
      <w:r>
        <w:t xml:space="preserve">Requires </w:t>
      </w:r>
      <w:proofErr w:type="spellStart"/>
      <w:r>
        <w:t>Beamlattice</w:t>
      </w:r>
      <w:proofErr w:type="spellEnd"/>
      <w:r>
        <w:t xml:space="preserve"> Extension</w:t>
      </w:r>
    </w:p>
    <w:p w14:paraId="79F5ACC0" w14:textId="1BF77A64" w:rsidR="00C31ACB" w:rsidRDefault="00C31ACB" w:rsidP="008E4E98">
      <w:pPr>
        <w:pStyle w:val="ListParagraph"/>
        <w:numPr>
          <w:ilvl w:val="0"/>
          <w:numId w:val="20"/>
        </w:numPr>
      </w:pPr>
      <w:r>
        <w:t xml:space="preserve">Demonstrate an intersection </w:t>
      </w:r>
      <w:proofErr w:type="spellStart"/>
      <w:r>
        <w:t>boolean</w:t>
      </w:r>
      <w:proofErr w:type="spellEnd"/>
      <w:r>
        <w:t xml:space="preserve"> operation where the </w:t>
      </w:r>
      <w:proofErr w:type="spellStart"/>
      <w:r>
        <w:t>booleanshape</w:t>
      </w:r>
      <w:proofErr w:type="spellEnd"/>
      <w:r>
        <w:t xml:space="preserve"> </w:t>
      </w:r>
      <w:proofErr w:type="spellStart"/>
      <w:r>
        <w:t>objectID</w:t>
      </w:r>
      <w:proofErr w:type="spellEnd"/>
      <w:r>
        <w:t xml:space="preserve"> reference points to an object containing a </w:t>
      </w:r>
      <w:proofErr w:type="spellStart"/>
      <w:r>
        <w:t>beamlattice</w:t>
      </w:r>
      <w:proofErr w:type="spellEnd"/>
      <w:r>
        <w:t xml:space="preserve"> structure </w:t>
      </w:r>
    </w:p>
    <w:p w14:paraId="60F1319E" w14:textId="77777777" w:rsidR="00C31ACB" w:rsidRDefault="00C31ACB" w:rsidP="008E4E98">
      <w:pPr>
        <w:pStyle w:val="ListParagraph"/>
        <w:numPr>
          <w:ilvl w:val="0"/>
          <w:numId w:val="20"/>
        </w:numPr>
      </w:pPr>
      <w:r>
        <w:t xml:space="preserve">Requires </w:t>
      </w:r>
      <w:proofErr w:type="spellStart"/>
      <w:r>
        <w:t>Beamlattice</w:t>
      </w:r>
      <w:proofErr w:type="spellEnd"/>
      <w:r>
        <w:t xml:space="preserve"> Extension</w:t>
      </w:r>
    </w:p>
    <w:p w14:paraId="20095B95" w14:textId="1CD813E8" w:rsidR="00C31ACB" w:rsidRDefault="00C31ACB" w:rsidP="008E4E98">
      <w:pPr>
        <w:pStyle w:val="ListParagraph"/>
        <w:numPr>
          <w:ilvl w:val="0"/>
          <w:numId w:val="20"/>
        </w:numPr>
      </w:pPr>
      <w:r>
        <w:t xml:space="preserve">Multiple Object Interactions – Have the same primary object operated on by multiple </w:t>
      </w:r>
      <w:proofErr w:type="spellStart"/>
      <w:r>
        <w:t>boolean</w:t>
      </w:r>
      <w:proofErr w:type="spellEnd"/>
      <w:r>
        <w:t xml:space="preserve"> objects. Repeat for union, intersection, and difference.</w:t>
      </w:r>
    </w:p>
    <w:p w14:paraId="555A84BC" w14:textId="220B2D29" w:rsidR="00B768E8" w:rsidRDefault="00B768E8" w:rsidP="00765B58">
      <w:pPr>
        <w:pStyle w:val="ListParagraph"/>
      </w:pPr>
    </w:p>
    <w:p w14:paraId="3FB88563" w14:textId="77777777" w:rsidR="00B768E8" w:rsidRPr="00B768E8" w:rsidRDefault="00B768E8" w:rsidP="00B768E8"/>
    <w:p w14:paraId="2F212EF3" w14:textId="77777777" w:rsidR="00B768E8" w:rsidRDefault="00B768E8">
      <w:pPr>
        <w:rPr>
          <w:rFonts w:eastAsia="Verdana" w:cs="Verdana"/>
          <w:b/>
          <w:bCs/>
          <w:color w:val="365F91" w:themeColor="accent1" w:themeShade="BF"/>
          <w:sz w:val="28"/>
          <w:szCs w:val="28"/>
        </w:rPr>
      </w:pPr>
      <w:r>
        <w:rPr>
          <w:rFonts w:eastAsia="Verdana" w:cs="Verdana"/>
          <w:sz w:val="28"/>
          <w:szCs w:val="28"/>
        </w:rPr>
        <w:br w:type="page"/>
      </w:r>
    </w:p>
    <w:p w14:paraId="3B338641" w14:textId="1E2290FE" w:rsidR="00646ADA" w:rsidRDefault="00646ADA" w:rsidP="00646ADA">
      <w:pPr>
        <w:pStyle w:val="Heading2"/>
        <w:rPr>
          <w:i/>
          <w:iCs/>
        </w:rPr>
      </w:pPr>
      <w:r>
        <w:rPr>
          <w:rFonts w:eastAsia="Verdana" w:cs="Verdana"/>
          <w:sz w:val="28"/>
          <w:szCs w:val="28"/>
        </w:rPr>
        <w:lastRenderedPageBreak/>
        <w:t xml:space="preserve"> </w:t>
      </w:r>
      <w:bookmarkStart w:id="100" w:name="_Toc162181006"/>
      <w:r>
        <w:t>Positive Boolean Extension Test Cases</w:t>
      </w:r>
      <w:bookmarkEnd w:id="100"/>
      <w:r>
        <w:t xml:space="preserve"> </w:t>
      </w:r>
    </w:p>
    <w:p w14:paraId="5F280CC1" w14:textId="43F9D1FA" w:rsidR="00A41826" w:rsidRDefault="00A41826" w:rsidP="00A41826">
      <w:pPr>
        <w:pStyle w:val="Heading3"/>
      </w:pPr>
      <w:r>
        <w:t xml:space="preserve">P_OPX_3000_XX </w:t>
      </w:r>
      <w:r w:rsidRPr="00A41826">
        <w:t>Basic Boolean Operation’s Functionality</w:t>
      </w:r>
    </w:p>
    <w:tbl>
      <w:tblPr>
        <w:tblStyle w:val="TableGrid"/>
        <w:tblW w:w="0" w:type="auto"/>
        <w:tblLook w:val="04A0" w:firstRow="1" w:lastRow="0" w:firstColumn="1" w:lastColumn="0" w:noHBand="0" w:noVBand="1"/>
      </w:tblPr>
      <w:tblGrid>
        <w:gridCol w:w="2569"/>
        <w:gridCol w:w="6781"/>
      </w:tblGrid>
      <w:tr w:rsidR="00A41826" w:rsidRPr="00BF6411" w14:paraId="1FBF9C98" w14:textId="77777777" w:rsidTr="00304227">
        <w:tc>
          <w:tcPr>
            <w:tcW w:w="2569" w:type="dxa"/>
            <w:tcBorders>
              <w:bottom w:val="single" w:sz="4" w:space="0" w:color="auto"/>
            </w:tcBorders>
            <w:shd w:val="clear" w:color="auto" w:fill="D9D9D9" w:themeFill="background1" w:themeFillShade="D9"/>
          </w:tcPr>
          <w:p w14:paraId="1E7E22B4"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68061E04" w14:textId="77777777" w:rsidR="00A41826" w:rsidRPr="00BF6411" w:rsidRDefault="00A41826" w:rsidP="00304227">
            <w:pPr>
              <w:rPr>
                <w:rFonts w:asciiTheme="minorHAnsi" w:hAnsiTheme="minorHAnsi"/>
              </w:rPr>
            </w:pPr>
          </w:p>
        </w:tc>
        <w:tc>
          <w:tcPr>
            <w:tcW w:w="6781" w:type="dxa"/>
          </w:tcPr>
          <w:p w14:paraId="0641A766" w14:textId="4DB6E704" w:rsidR="00A41826" w:rsidRPr="00BF6411" w:rsidRDefault="0030458A" w:rsidP="00304227">
            <w:pPr>
              <w:rPr>
                <w:rFonts w:asciiTheme="minorHAnsi" w:hAnsiTheme="minorHAnsi"/>
              </w:rPr>
            </w:pPr>
            <w:r w:rsidRPr="0030458A">
              <w:rPr>
                <w:rFonts w:asciiTheme="minorHAnsi" w:hAnsiTheme="minorHAnsi"/>
              </w:rPr>
              <w:t xml:space="preserve">Basic Boolean Operation’s Functionality </w:t>
            </w:r>
          </w:p>
        </w:tc>
      </w:tr>
      <w:tr w:rsidR="00A41826" w:rsidRPr="00BF6411" w14:paraId="5578F8DB" w14:textId="77777777" w:rsidTr="00304227">
        <w:tc>
          <w:tcPr>
            <w:tcW w:w="2569" w:type="dxa"/>
            <w:shd w:val="clear" w:color="auto" w:fill="D9D9D9" w:themeFill="background1" w:themeFillShade="D9"/>
          </w:tcPr>
          <w:p w14:paraId="14E730F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044E1A9F" w14:textId="77777777" w:rsidR="00A41826" w:rsidRPr="00BF6411" w:rsidRDefault="00A41826" w:rsidP="00304227">
            <w:pPr>
              <w:rPr>
                <w:rFonts w:asciiTheme="minorHAnsi" w:hAnsiTheme="minorHAnsi"/>
              </w:rPr>
            </w:pPr>
          </w:p>
        </w:tc>
        <w:tc>
          <w:tcPr>
            <w:tcW w:w="6781" w:type="dxa"/>
          </w:tcPr>
          <w:p w14:paraId="436003A7" w14:textId="2415B5A1"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sidR="009B0676">
              <w:rPr>
                <w:rFonts w:asciiTheme="minorHAnsi" w:eastAsia="Verdana" w:hAnsiTheme="minorHAnsi" w:cs="Verdana"/>
              </w:rPr>
              <w:t>10</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0AE458B" w14:textId="77777777" w:rsidTr="00304227">
        <w:tc>
          <w:tcPr>
            <w:tcW w:w="2569" w:type="dxa"/>
            <w:shd w:val="clear" w:color="auto" w:fill="D9D9D9" w:themeFill="background1" w:themeFillShade="D9"/>
          </w:tcPr>
          <w:p w14:paraId="1CEFC59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57B4DFA" w14:textId="77777777" w:rsidR="00A41826" w:rsidRPr="00BF6411" w:rsidRDefault="00A41826" w:rsidP="00304227">
            <w:pPr>
              <w:rPr>
                <w:rFonts w:asciiTheme="minorHAnsi" w:hAnsiTheme="minorHAnsi"/>
              </w:rPr>
            </w:pPr>
          </w:p>
        </w:tc>
        <w:tc>
          <w:tcPr>
            <w:tcW w:w="6781" w:type="dxa"/>
          </w:tcPr>
          <w:p w14:paraId="566B44CA" w14:textId="4623C53D" w:rsidR="00A41826" w:rsidRPr="003D6634" w:rsidRDefault="00A41826" w:rsidP="000D4BB2">
            <w:pPr>
              <w:ind w:left="720" w:hanging="720"/>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 union operation</w:t>
            </w:r>
          </w:p>
          <w:p w14:paraId="6C3AD278" w14:textId="77777777" w:rsidR="00A41826" w:rsidRPr="003D6634" w:rsidRDefault="00A41826" w:rsidP="00304227">
            <w:pPr>
              <w:rPr>
                <w:rFonts w:asciiTheme="minorHAnsi" w:eastAsia="Calibri" w:hAnsiTheme="minorHAnsi" w:cstheme="minorHAnsi"/>
              </w:rPr>
            </w:pPr>
          </w:p>
          <w:p w14:paraId="093E28CA" w14:textId="684FFA75" w:rsidR="00A41826" w:rsidRPr="003D6634" w:rsidRDefault="00A41826" w:rsidP="00A41826">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 xml:space="preserve">Demonstrate a difference </w:t>
            </w:r>
            <w:proofErr w:type="spellStart"/>
            <w:r w:rsidR="000D4BB2" w:rsidRPr="000D4BB2">
              <w:rPr>
                <w:rFonts w:asciiTheme="minorHAnsi" w:hAnsiTheme="minorHAnsi" w:cstheme="minorHAnsi"/>
              </w:rPr>
              <w:t>boolean</w:t>
            </w:r>
            <w:proofErr w:type="spellEnd"/>
            <w:r w:rsidR="000D4BB2" w:rsidRPr="000D4BB2">
              <w:rPr>
                <w:rFonts w:asciiTheme="minorHAnsi" w:hAnsiTheme="minorHAnsi" w:cstheme="minorHAnsi"/>
              </w:rPr>
              <w:t xml:space="preserve"> operation</w:t>
            </w:r>
          </w:p>
          <w:p w14:paraId="23BC56B9" w14:textId="77777777" w:rsidR="00A41826" w:rsidRDefault="00A41826" w:rsidP="00304227">
            <w:pPr>
              <w:rPr>
                <w:rFonts w:asciiTheme="minorHAnsi" w:eastAsia="Calibri" w:hAnsiTheme="minorHAnsi" w:cs="Calibri"/>
              </w:rPr>
            </w:pPr>
          </w:p>
          <w:p w14:paraId="52E61E2A" w14:textId="7279DAA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Demonstrate an intersection </w:t>
            </w:r>
            <w:proofErr w:type="spellStart"/>
            <w:r w:rsidR="000D4BB2" w:rsidRPr="000D4BB2">
              <w:rPr>
                <w:rFonts w:asciiTheme="minorHAnsi" w:eastAsia="Calibri" w:hAnsiTheme="minorHAnsi" w:cstheme="minorHAnsi"/>
              </w:rPr>
              <w:t>boolean</w:t>
            </w:r>
            <w:proofErr w:type="spellEnd"/>
            <w:r w:rsidR="000D4BB2" w:rsidRPr="000D4BB2">
              <w:rPr>
                <w:rFonts w:asciiTheme="minorHAnsi" w:eastAsia="Calibri" w:hAnsiTheme="minorHAnsi" w:cstheme="minorHAnsi"/>
              </w:rPr>
              <w:t xml:space="preserve"> operation</w:t>
            </w:r>
          </w:p>
          <w:p w14:paraId="67F591C5" w14:textId="77777777" w:rsidR="00A41826" w:rsidRDefault="00A41826" w:rsidP="00304227">
            <w:pPr>
              <w:rPr>
                <w:rFonts w:asciiTheme="minorHAnsi" w:eastAsia="Calibri" w:hAnsiTheme="minorHAnsi" w:cs="Calibri"/>
              </w:rPr>
            </w:pPr>
          </w:p>
          <w:p w14:paraId="55BAF9B0" w14:textId="09476FAF"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Demonstrate composite </w:t>
            </w:r>
            <w:proofErr w:type="spellStart"/>
            <w:r w:rsidR="000D4BB2" w:rsidRPr="000D4BB2">
              <w:rPr>
                <w:rFonts w:asciiTheme="minorHAnsi" w:eastAsia="Calibri" w:hAnsiTheme="minorHAnsi" w:cstheme="minorHAnsi"/>
              </w:rPr>
              <w:t>boolean</w:t>
            </w:r>
            <w:proofErr w:type="spellEnd"/>
            <w:r w:rsidR="000D4BB2" w:rsidRPr="000D4BB2">
              <w:rPr>
                <w:rFonts w:asciiTheme="minorHAnsi" w:eastAsia="Calibri" w:hAnsiTheme="minorHAnsi" w:cstheme="minorHAnsi"/>
              </w:rPr>
              <w:t xml:space="preserve"> operations using union, difference, and intersection</w:t>
            </w:r>
          </w:p>
          <w:p w14:paraId="24651A9F" w14:textId="77777777" w:rsidR="00A41826" w:rsidRDefault="00A41826" w:rsidP="00304227">
            <w:pPr>
              <w:rPr>
                <w:rFonts w:asciiTheme="minorHAnsi" w:eastAsia="Calibri" w:hAnsiTheme="minorHAnsi" w:cs="Calibri"/>
              </w:rPr>
            </w:pPr>
          </w:p>
          <w:p w14:paraId="729CA302" w14:textId="59E19173"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Demonstrate default state of </w:t>
            </w:r>
            <w:proofErr w:type="spellStart"/>
            <w:r w:rsidR="000D4BB2" w:rsidRPr="000D4BB2">
              <w:rPr>
                <w:rFonts w:asciiTheme="minorHAnsi" w:eastAsia="Calibri" w:hAnsiTheme="minorHAnsi" w:cstheme="minorHAnsi"/>
              </w:rPr>
              <w:t>booleanshape</w:t>
            </w:r>
            <w:proofErr w:type="spellEnd"/>
            <w:r w:rsidR="000D4BB2" w:rsidRPr="000D4BB2">
              <w:rPr>
                <w:rFonts w:asciiTheme="minorHAnsi" w:eastAsia="Calibri" w:hAnsiTheme="minorHAnsi" w:cstheme="minorHAnsi"/>
              </w:rPr>
              <w:t xml:space="preserve"> operation attribute if not specified (Union)</w:t>
            </w:r>
          </w:p>
          <w:p w14:paraId="6ACDC21C" w14:textId="77777777" w:rsidR="00A41826" w:rsidRDefault="00A41826" w:rsidP="00304227">
            <w:pPr>
              <w:rPr>
                <w:rFonts w:asciiTheme="minorHAnsi" w:eastAsia="Calibri" w:hAnsiTheme="minorHAnsi" w:cs="Calibri"/>
              </w:rPr>
            </w:pPr>
          </w:p>
          <w:p w14:paraId="4723033D" w14:textId="6A7E73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6</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0D4BB2" w:rsidRPr="000D4BB2">
              <w:rPr>
                <w:rFonts w:asciiTheme="minorHAnsi" w:eastAsia="Calibri" w:hAnsiTheme="minorHAnsi" w:cstheme="minorHAnsi"/>
              </w:rPr>
              <w:t>booleanshape</w:t>
            </w:r>
            <w:proofErr w:type="spellEnd"/>
            <w:r w:rsidR="000D4BB2" w:rsidRPr="000D4BB2">
              <w:rPr>
                <w:rFonts w:asciiTheme="minorHAnsi" w:eastAsia="Calibri" w:hAnsiTheme="minorHAnsi" w:cstheme="minorHAnsi"/>
              </w:rPr>
              <w:t xml:space="preserve"> with an example of single </w:t>
            </w:r>
            <w:proofErr w:type="spellStart"/>
            <w:r w:rsidR="000D4BB2" w:rsidRPr="000D4BB2">
              <w:rPr>
                <w:rFonts w:asciiTheme="minorHAnsi" w:eastAsia="Calibri" w:hAnsiTheme="minorHAnsi" w:cstheme="minorHAnsi"/>
              </w:rPr>
              <w:t>boolean</w:t>
            </w:r>
            <w:proofErr w:type="spellEnd"/>
            <w:r w:rsidR="000D4BB2" w:rsidRPr="000D4BB2">
              <w:rPr>
                <w:rFonts w:asciiTheme="minorHAnsi" w:eastAsia="Calibri" w:hAnsiTheme="minorHAnsi" w:cstheme="minorHAnsi"/>
              </w:rPr>
              <w:t xml:space="preserve"> sub element and an example of multiple </w:t>
            </w:r>
            <w:proofErr w:type="spellStart"/>
            <w:r w:rsidR="000D4BB2" w:rsidRPr="000D4BB2">
              <w:rPr>
                <w:rFonts w:asciiTheme="minorHAnsi" w:eastAsia="Calibri" w:hAnsiTheme="minorHAnsi" w:cstheme="minorHAnsi"/>
              </w:rPr>
              <w:t>boolean</w:t>
            </w:r>
            <w:proofErr w:type="spellEnd"/>
            <w:r w:rsidR="000D4BB2" w:rsidRPr="000D4BB2">
              <w:rPr>
                <w:rFonts w:asciiTheme="minorHAnsi" w:eastAsia="Calibri" w:hAnsiTheme="minorHAnsi" w:cstheme="minorHAnsi"/>
              </w:rPr>
              <w:t xml:space="preserve"> sub elements</w:t>
            </w:r>
          </w:p>
          <w:p w14:paraId="2313BC14" w14:textId="77777777" w:rsidR="00A41826" w:rsidRDefault="00A41826" w:rsidP="00304227">
            <w:pPr>
              <w:rPr>
                <w:rFonts w:asciiTheme="minorHAnsi" w:eastAsia="Calibri" w:hAnsiTheme="minorHAnsi" w:cs="Calibri"/>
              </w:rPr>
            </w:pPr>
          </w:p>
          <w:p w14:paraId="355D717A" w14:textId="76C13684"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7</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Demonstrate a union operation where the </w:t>
            </w:r>
            <w:proofErr w:type="spellStart"/>
            <w:r w:rsidR="000D4BB2" w:rsidRPr="000D4BB2">
              <w:rPr>
                <w:rFonts w:asciiTheme="minorHAnsi" w:eastAsia="Calibri" w:hAnsiTheme="minorHAnsi" w:cstheme="minorHAnsi"/>
              </w:rPr>
              <w:t>booleanshape</w:t>
            </w:r>
            <w:proofErr w:type="spellEnd"/>
            <w:r w:rsidR="000D4BB2" w:rsidRPr="000D4BB2">
              <w:rPr>
                <w:rFonts w:asciiTheme="minorHAnsi" w:eastAsia="Calibri" w:hAnsiTheme="minorHAnsi" w:cstheme="minorHAnsi"/>
              </w:rPr>
              <w:t xml:space="preserve"> </w:t>
            </w:r>
            <w:proofErr w:type="spellStart"/>
            <w:r w:rsidR="000D4BB2" w:rsidRPr="000D4BB2">
              <w:rPr>
                <w:rFonts w:asciiTheme="minorHAnsi" w:eastAsia="Calibri" w:hAnsiTheme="minorHAnsi" w:cstheme="minorHAnsi"/>
              </w:rPr>
              <w:t>objectID</w:t>
            </w:r>
            <w:proofErr w:type="spellEnd"/>
            <w:r w:rsidR="000D4BB2" w:rsidRPr="000D4BB2">
              <w:rPr>
                <w:rFonts w:asciiTheme="minorHAnsi" w:eastAsia="Calibri" w:hAnsiTheme="minorHAnsi" w:cstheme="minorHAnsi"/>
              </w:rPr>
              <w:t xml:space="preserve"> reference points to an object containing a </w:t>
            </w:r>
            <w:proofErr w:type="spellStart"/>
            <w:r w:rsidR="000D4BB2" w:rsidRPr="000D4BB2">
              <w:rPr>
                <w:rFonts w:asciiTheme="minorHAnsi" w:eastAsia="Calibri" w:hAnsiTheme="minorHAnsi" w:cstheme="minorHAnsi"/>
              </w:rPr>
              <w:t>beamlattice</w:t>
            </w:r>
            <w:proofErr w:type="spellEnd"/>
            <w:r w:rsidR="000D4BB2" w:rsidRPr="000D4BB2">
              <w:rPr>
                <w:rFonts w:asciiTheme="minorHAnsi" w:eastAsia="Calibri" w:hAnsiTheme="minorHAnsi" w:cstheme="minorHAnsi"/>
              </w:rPr>
              <w:t xml:space="preserve"> structure</w:t>
            </w:r>
          </w:p>
          <w:p w14:paraId="24A3A77F" w14:textId="77777777" w:rsidR="00A41826" w:rsidRDefault="00A41826" w:rsidP="00304227">
            <w:pPr>
              <w:rPr>
                <w:rFonts w:asciiTheme="minorHAnsi" w:eastAsia="Calibri" w:hAnsiTheme="minorHAnsi" w:cs="Calibri"/>
              </w:rPr>
            </w:pPr>
          </w:p>
          <w:p w14:paraId="26CB5212" w14:textId="7CA1253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8</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Demonstrate a difference </w:t>
            </w:r>
            <w:proofErr w:type="spellStart"/>
            <w:r w:rsidR="000D4BB2" w:rsidRPr="000D4BB2">
              <w:rPr>
                <w:rFonts w:asciiTheme="minorHAnsi" w:eastAsia="Calibri" w:hAnsiTheme="minorHAnsi" w:cstheme="minorHAnsi"/>
              </w:rPr>
              <w:t>boolean</w:t>
            </w:r>
            <w:proofErr w:type="spellEnd"/>
            <w:r w:rsidR="000D4BB2" w:rsidRPr="000D4BB2">
              <w:rPr>
                <w:rFonts w:asciiTheme="minorHAnsi" w:eastAsia="Calibri" w:hAnsiTheme="minorHAnsi" w:cstheme="minorHAnsi"/>
              </w:rPr>
              <w:t xml:space="preserve"> operation where the </w:t>
            </w:r>
            <w:proofErr w:type="spellStart"/>
            <w:r w:rsidR="000D4BB2" w:rsidRPr="000D4BB2">
              <w:rPr>
                <w:rFonts w:asciiTheme="minorHAnsi" w:eastAsia="Calibri" w:hAnsiTheme="minorHAnsi" w:cstheme="minorHAnsi"/>
              </w:rPr>
              <w:t>booleanshape</w:t>
            </w:r>
            <w:proofErr w:type="spellEnd"/>
            <w:r w:rsidR="000D4BB2" w:rsidRPr="000D4BB2">
              <w:rPr>
                <w:rFonts w:asciiTheme="minorHAnsi" w:eastAsia="Calibri" w:hAnsiTheme="minorHAnsi" w:cstheme="minorHAnsi"/>
              </w:rPr>
              <w:t xml:space="preserve"> </w:t>
            </w:r>
            <w:proofErr w:type="spellStart"/>
            <w:r w:rsidR="000D4BB2" w:rsidRPr="000D4BB2">
              <w:rPr>
                <w:rFonts w:asciiTheme="minorHAnsi" w:eastAsia="Calibri" w:hAnsiTheme="minorHAnsi" w:cstheme="minorHAnsi"/>
              </w:rPr>
              <w:t>objectID</w:t>
            </w:r>
            <w:proofErr w:type="spellEnd"/>
            <w:r w:rsidR="000D4BB2" w:rsidRPr="000D4BB2">
              <w:rPr>
                <w:rFonts w:asciiTheme="minorHAnsi" w:eastAsia="Calibri" w:hAnsiTheme="minorHAnsi" w:cstheme="minorHAnsi"/>
              </w:rPr>
              <w:t xml:space="preserve"> reference points to an object containing a </w:t>
            </w:r>
            <w:proofErr w:type="spellStart"/>
            <w:r w:rsidR="000D4BB2" w:rsidRPr="000D4BB2">
              <w:rPr>
                <w:rFonts w:asciiTheme="minorHAnsi" w:eastAsia="Calibri" w:hAnsiTheme="minorHAnsi" w:cstheme="minorHAnsi"/>
              </w:rPr>
              <w:t>beamlattice</w:t>
            </w:r>
            <w:proofErr w:type="spellEnd"/>
            <w:r w:rsidR="000D4BB2" w:rsidRPr="000D4BB2">
              <w:rPr>
                <w:rFonts w:asciiTheme="minorHAnsi" w:eastAsia="Calibri" w:hAnsiTheme="minorHAnsi" w:cstheme="minorHAnsi"/>
              </w:rPr>
              <w:t xml:space="preserve"> structure</w:t>
            </w:r>
            <w:r w:rsidR="000D4BB2">
              <w:rPr>
                <w:rFonts w:asciiTheme="minorHAnsi" w:eastAsia="Calibri" w:hAnsiTheme="minorHAnsi" w:cstheme="minorHAnsi"/>
              </w:rPr>
              <w:t>.</w:t>
            </w:r>
          </w:p>
          <w:p w14:paraId="46F1014A" w14:textId="77777777" w:rsidR="00A41826" w:rsidRDefault="00A41826" w:rsidP="00304227">
            <w:pPr>
              <w:rPr>
                <w:rFonts w:asciiTheme="minorHAnsi" w:eastAsia="Calibri" w:hAnsiTheme="minorHAnsi" w:cs="Calibri"/>
              </w:rPr>
            </w:pPr>
          </w:p>
          <w:p w14:paraId="67A373F9" w14:textId="3BE1B139"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9</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Demonstrate an intersection </w:t>
            </w:r>
            <w:proofErr w:type="spellStart"/>
            <w:r w:rsidR="000D4BB2" w:rsidRPr="000D4BB2">
              <w:rPr>
                <w:rFonts w:asciiTheme="minorHAnsi" w:eastAsia="Calibri" w:hAnsiTheme="minorHAnsi" w:cstheme="minorHAnsi"/>
              </w:rPr>
              <w:t>boolean</w:t>
            </w:r>
            <w:proofErr w:type="spellEnd"/>
            <w:r w:rsidR="000D4BB2" w:rsidRPr="000D4BB2">
              <w:rPr>
                <w:rFonts w:asciiTheme="minorHAnsi" w:eastAsia="Calibri" w:hAnsiTheme="minorHAnsi" w:cstheme="minorHAnsi"/>
              </w:rPr>
              <w:t xml:space="preserve"> operation where the </w:t>
            </w:r>
            <w:proofErr w:type="spellStart"/>
            <w:r w:rsidR="000D4BB2" w:rsidRPr="000D4BB2">
              <w:rPr>
                <w:rFonts w:asciiTheme="minorHAnsi" w:eastAsia="Calibri" w:hAnsiTheme="minorHAnsi" w:cstheme="minorHAnsi"/>
              </w:rPr>
              <w:t>booleanshape</w:t>
            </w:r>
            <w:proofErr w:type="spellEnd"/>
            <w:r w:rsidR="000D4BB2" w:rsidRPr="000D4BB2">
              <w:rPr>
                <w:rFonts w:asciiTheme="minorHAnsi" w:eastAsia="Calibri" w:hAnsiTheme="minorHAnsi" w:cstheme="minorHAnsi"/>
              </w:rPr>
              <w:t xml:space="preserve"> </w:t>
            </w:r>
            <w:proofErr w:type="spellStart"/>
            <w:r w:rsidR="000D4BB2" w:rsidRPr="000D4BB2">
              <w:rPr>
                <w:rFonts w:asciiTheme="minorHAnsi" w:eastAsia="Calibri" w:hAnsiTheme="minorHAnsi" w:cstheme="minorHAnsi"/>
              </w:rPr>
              <w:t>objectID</w:t>
            </w:r>
            <w:proofErr w:type="spellEnd"/>
            <w:r w:rsidR="000D4BB2" w:rsidRPr="000D4BB2">
              <w:rPr>
                <w:rFonts w:asciiTheme="minorHAnsi" w:eastAsia="Calibri" w:hAnsiTheme="minorHAnsi" w:cstheme="minorHAnsi"/>
              </w:rPr>
              <w:t xml:space="preserve"> reference points to an object containing a </w:t>
            </w:r>
            <w:proofErr w:type="spellStart"/>
            <w:r w:rsidR="000D4BB2" w:rsidRPr="000D4BB2">
              <w:rPr>
                <w:rFonts w:asciiTheme="minorHAnsi" w:eastAsia="Calibri" w:hAnsiTheme="minorHAnsi" w:cstheme="minorHAnsi"/>
              </w:rPr>
              <w:t>beamlattice</w:t>
            </w:r>
            <w:proofErr w:type="spellEnd"/>
            <w:r w:rsidR="000D4BB2" w:rsidRPr="000D4BB2">
              <w:rPr>
                <w:rFonts w:asciiTheme="minorHAnsi" w:eastAsia="Calibri" w:hAnsiTheme="minorHAnsi" w:cstheme="minorHAnsi"/>
              </w:rPr>
              <w:t xml:space="preserve"> structure</w:t>
            </w:r>
          </w:p>
          <w:p w14:paraId="79D125C8" w14:textId="77777777" w:rsidR="00A41826" w:rsidRDefault="00A41826" w:rsidP="00304227">
            <w:pPr>
              <w:rPr>
                <w:rFonts w:asciiTheme="minorHAnsi" w:eastAsia="Calibri" w:hAnsiTheme="minorHAnsi" w:cs="Calibri"/>
              </w:rPr>
            </w:pPr>
          </w:p>
          <w:p w14:paraId="31314C0E" w14:textId="35B131E4" w:rsidR="00A41826" w:rsidRPr="003D6634" w:rsidRDefault="00A41826" w:rsidP="00A41826">
            <w:pPr>
              <w:rPr>
                <w:rFonts w:asciiTheme="minorHAnsi" w:eastAsia="Calibri" w:hAnsiTheme="minorHAnsi" w:cstheme="minorHAnsi"/>
              </w:rPr>
            </w:pPr>
            <w:r w:rsidRPr="009B0676">
              <w:rPr>
                <w:rFonts w:asciiTheme="minorHAnsi" w:eastAsia="Calibri" w:hAnsiTheme="minorHAnsi" w:cstheme="minorHAnsi"/>
                <w:b/>
                <w:bCs/>
              </w:rPr>
              <w:t>10</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Multiple Object Interactions – Have the same primary object operated on by multiple </w:t>
            </w:r>
            <w:proofErr w:type="spellStart"/>
            <w:r w:rsidR="000D4BB2" w:rsidRPr="000D4BB2">
              <w:rPr>
                <w:rFonts w:asciiTheme="minorHAnsi" w:eastAsia="Calibri" w:hAnsiTheme="minorHAnsi" w:cstheme="minorHAnsi"/>
              </w:rPr>
              <w:t>boolean</w:t>
            </w:r>
            <w:proofErr w:type="spellEnd"/>
            <w:r w:rsidR="000D4BB2" w:rsidRPr="000D4BB2">
              <w:rPr>
                <w:rFonts w:asciiTheme="minorHAnsi" w:eastAsia="Calibri" w:hAnsiTheme="minorHAnsi" w:cstheme="minorHAnsi"/>
              </w:rPr>
              <w:t xml:space="preserve"> objects. Repeat for union, intersection, and difference.</w:t>
            </w:r>
          </w:p>
          <w:p w14:paraId="4895AD97" w14:textId="77777777" w:rsidR="00A41826" w:rsidRDefault="00A41826" w:rsidP="00304227">
            <w:pPr>
              <w:rPr>
                <w:rFonts w:asciiTheme="minorHAnsi" w:eastAsia="Calibri" w:hAnsiTheme="minorHAnsi" w:cs="Calibri"/>
              </w:rPr>
            </w:pPr>
          </w:p>
          <w:p w14:paraId="0B57C1B0" w14:textId="77777777" w:rsidR="00A41826" w:rsidRPr="00BF6411" w:rsidRDefault="00A41826" w:rsidP="00304227">
            <w:pPr>
              <w:rPr>
                <w:rFonts w:asciiTheme="minorHAnsi" w:hAnsiTheme="minorHAnsi"/>
              </w:rPr>
            </w:pPr>
          </w:p>
        </w:tc>
      </w:tr>
      <w:tr w:rsidR="00A41826" w:rsidRPr="00BF6411" w14:paraId="30D556ED" w14:textId="77777777" w:rsidTr="00304227">
        <w:tc>
          <w:tcPr>
            <w:tcW w:w="2569" w:type="dxa"/>
            <w:tcBorders>
              <w:bottom w:val="single" w:sz="4" w:space="0" w:color="auto"/>
            </w:tcBorders>
            <w:shd w:val="clear" w:color="auto" w:fill="D9D9D9" w:themeFill="background1" w:themeFillShade="D9"/>
          </w:tcPr>
          <w:p w14:paraId="78AEBFB5"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FD7744" w14:textId="77777777" w:rsidR="00A41826" w:rsidRPr="00285823" w:rsidRDefault="00A41826" w:rsidP="00304227">
            <w:pPr>
              <w:rPr>
                <w:rFonts w:asciiTheme="minorHAnsi" w:eastAsia="Calibri" w:hAnsiTheme="minorHAnsi" w:cs="Calibri"/>
                <w:b/>
              </w:rPr>
            </w:pPr>
          </w:p>
        </w:tc>
      </w:tr>
    </w:tbl>
    <w:p w14:paraId="0374992B" w14:textId="761169F0" w:rsidR="00A41826" w:rsidRDefault="00A41826" w:rsidP="00A41826">
      <w:pPr>
        <w:pStyle w:val="Heading3"/>
      </w:pPr>
      <w:r>
        <w:t xml:space="preserve">P_OPX_3002_XX </w:t>
      </w:r>
      <w:r w:rsidRPr="00A41826">
        <w:t>Model Location</w:t>
      </w:r>
    </w:p>
    <w:tbl>
      <w:tblPr>
        <w:tblStyle w:val="TableGrid"/>
        <w:tblW w:w="0" w:type="auto"/>
        <w:tblLook w:val="04A0" w:firstRow="1" w:lastRow="0" w:firstColumn="1" w:lastColumn="0" w:noHBand="0" w:noVBand="1"/>
      </w:tblPr>
      <w:tblGrid>
        <w:gridCol w:w="2569"/>
        <w:gridCol w:w="6781"/>
      </w:tblGrid>
      <w:tr w:rsidR="00A41826" w:rsidRPr="00BF6411" w14:paraId="292CE6A8" w14:textId="77777777" w:rsidTr="00304227">
        <w:tc>
          <w:tcPr>
            <w:tcW w:w="2569" w:type="dxa"/>
            <w:tcBorders>
              <w:bottom w:val="single" w:sz="4" w:space="0" w:color="auto"/>
            </w:tcBorders>
            <w:shd w:val="clear" w:color="auto" w:fill="D9D9D9" w:themeFill="background1" w:themeFillShade="D9"/>
          </w:tcPr>
          <w:p w14:paraId="2B24BCA5"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3B65DE5B" w14:textId="77777777" w:rsidR="00A41826" w:rsidRPr="00BF6411" w:rsidRDefault="00A41826" w:rsidP="00304227">
            <w:pPr>
              <w:rPr>
                <w:rFonts w:asciiTheme="minorHAnsi" w:hAnsiTheme="minorHAnsi"/>
              </w:rPr>
            </w:pPr>
          </w:p>
        </w:tc>
        <w:tc>
          <w:tcPr>
            <w:tcW w:w="6781" w:type="dxa"/>
          </w:tcPr>
          <w:p w14:paraId="5E060CFB" w14:textId="5A7AD3D2" w:rsidR="00A41826" w:rsidRPr="00BF6411" w:rsidRDefault="0030458A" w:rsidP="00304227">
            <w:pPr>
              <w:rPr>
                <w:rFonts w:asciiTheme="minorHAnsi" w:hAnsiTheme="minorHAnsi"/>
              </w:rPr>
            </w:pPr>
            <w:r w:rsidRPr="0030458A">
              <w:rPr>
                <w:rFonts w:asciiTheme="minorHAnsi" w:hAnsiTheme="minorHAnsi"/>
              </w:rPr>
              <w:t xml:space="preserve">Transforms and Model Location </w:t>
            </w:r>
          </w:p>
        </w:tc>
      </w:tr>
      <w:tr w:rsidR="00A41826" w:rsidRPr="00BF6411" w14:paraId="03306B47" w14:textId="77777777" w:rsidTr="00304227">
        <w:tc>
          <w:tcPr>
            <w:tcW w:w="2569" w:type="dxa"/>
            <w:shd w:val="clear" w:color="auto" w:fill="D9D9D9" w:themeFill="background1" w:themeFillShade="D9"/>
          </w:tcPr>
          <w:p w14:paraId="3A997CF8"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2D5C09F1" w14:textId="77777777" w:rsidR="00A41826" w:rsidRPr="00BF6411" w:rsidRDefault="00A41826" w:rsidP="00304227">
            <w:pPr>
              <w:rPr>
                <w:rFonts w:asciiTheme="minorHAnsi" w:hAnsiTheme="minorHAnsi"/>
              </w:rPr>
            </w:pPr>
          </w:p>
        </w:tc>
        <w:tc>
          <w:tcPr>
            <w:tcW w:w="6781" w:type="dxa"/>
          </w:tcPr>
          <w:p w14:paraId="3EF61FD8" w14:textId="5936CF5F"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2A4F405" w14:textId="77777777" w:rsidTr="00304227">
        <w:tc>
          <w:tcPr>
            <w:tcW w:w="2569" w:type="dxa"/>
            <w:shd w:val="clear" w:color="auto" w:fill="D9D9D9" w:themeFill="background1" w:themeFillShade="D9"/>
          </w:tcPr>
          <w:p w14:paraId="7390330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7E032C4C" w14:textId="77777777" w:rsidR="00A41826" w:rsidRPr="00BF6411" w:rsidRDefault="00A41826" w:rsidP="00304227">
            <w:pPr>
              <w:rPr>
                <w:rFonts w:asciiTheme="minorHAnsi" w:hAnsiTheme="minorHAnsi"/>
              </w:rPr>
            </w:pPr>
          </w:p>
        </w:tc>
        <w:tc>
          <w:tcPr>
            <w:tcW w:w="6781" w:type="dxa"/>
          </w:tcPr>
          <w:p w14:paraId="5AC767C1" w14:textId="79A9931A"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Root model Boolean operations with all </w:t>
            </w:r>
            <w:proofErr w:type="spellStart"/>
            <w:r w:rsidR="000D4BB2" w:rsidRPr="000D4BB2">
              <w:rPr>
                <w:rFonts w:asciiTheme="minorHAnsi" w:eastAsia="Calibri" w:hAnsiTheme="minorHAnsi" w:cstheme="minorHAnsi"/>
              </w:rPr>
              <w:t>objectid</w:t>
            </w:r>
            <w:proofErr w:type="spellEnd"/>
            <w:r w:rsidR="000D4BB2" w:rsidRPr="000D4BB2">
              <w:rPr>
                <w:rFonts w:asciiTheme="minorHAnsi" w:eastAsia="Calibri" w:hAnsiTheme="minorHAnsi" w:cstheme="minorHAnsi"/>
              </w:rPr>
              <w:t xml:space="preserve"> refences directed at objects within the same root model</w:t>
            </w:r>
          </w:p>
          <w:p w14:paraId="2EE4329A" w14:textId="77777777" w:rsidR="00A41826" w:rsidRPr="003D6634" w:rsidRDefault="00A41826" w:rsidP="00304227">
            <w:pPr>
              <w:rPr>
                <w:rFonts w:asciiTheme="minorHAnsi" w:eastAsia="Calibri" w:hAnsiTheme="minorHAnsi" w:cstheme="minorHAnsi"/>
              </w:rPr>
            </w:pPr>
          </w:p>
          <w:p w14:paraId="03760F79" w14:textId="24CBB4F7"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 xml:space="preserve">Boolean operations with all </w:t>
            </w:r>
            <w:proofErr w:type="spellStart"/>
            <w:r w:rsidR="000D4BB2" w:rsidRPr="000D4BB2">
              <w:rPr>
                <w:rFonts w:asciiTheme="minorHAnsi" w:hAnsiTheme="minorHAnsi" w:cstheme="minorHAnsi"/>
              </w:rPr>
              <w:t>objectid</w:t>
            </w:r>
            <w:proofErr w:type="spellEnd"/>
            <w:r w:rsidR="000D4BB2" w:rsidRPr="000D4BB2">
              <w:rPr>
                <w:rFonts w:asciiTheme="minorHAnsi" w:hAnsiTheme="minorHAnsi" w:cstheme="minorHAnsi"/>
              </w:rPr>
              <w:t xml:space="preserve"> refences directed at objects contained in non-root models  </w:t>
            </w:r>
          </w:p>
          <w:p w14:paraId="633C3A0B" w14:textId="77777777" w:rsidR="00A41826" w:rsidRDefault="00A41826" w:rsidP="00304227">
            <w:pPr>
              <w:rPr>
                <w:rFonts w:asciiTheme="minorHAnsi" w:eastAsia="Calibri" w:hAnsiTheme="minorHAnsi" w:cs="Calibri"/>
              </w:rPr>
            </w:pPr>
          </w:p>
          <w:p w14:paraId="5C379ADD" w14:textId="4F10BA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Non-root model Boolean operations with all </w:t>
            </w:r>
            <w:proofErr w:type="spellStart"/>
            <w:r w:rsidR="000D4BB2" w:rsidRPr="000D4BB2">
              <w:rPr>
                <w:rFonts w:asciiTheme="minorHAnsi" w:eastAsia="Calibri" w:hAnsiTheme="minorHAnsi" w:cstheme="minorHAnsi"/>
              </w:rPr>
              <w:t>objectid</w:t>
            </w:r>
            <w:proofErr w:type="spellEnd"/>
            <w:r w:rsidR="000D4BB2" w:rsidRPr="000D4BB2">
              <w:rPr>
                <w:rFonts w:asciiTheme="minorHAnsi" w:eastAsia="Calibri" w:hAnsiTheme="minorHAnsi" w:cstheme="minorHAnsi"/>
              </w:rPr>
              <w:t xml:space="preserve"> refences directed at objects within the same root model</w:t>
            </w:r>
          </w:p>
          <w:p w14:paraId="188BB4D4" w14:textId="77777777" w:rsidR="00A41826" w:rsidRPr="00BF6411" w:rsidRDefault="00A41826" w:rsidP="00304227">
            <w:pPr>
              <w:rPr>
                <w:rFonts w:asciiTheme="minorHAnsi" w:hAnsiTheme="minorHAnsi"/>
              </w:rPr>
            </w:pPr>
          </w:p>
        </w:tc>
      </w:tr>
      <w:tr w:rsidR="00A41826" w:rsidRPr="00BF6411" w14:paraId="1F1C59BB" w14:textId="77777777" w:rsidTr="00304227">
        <w:tc>
          <w:tcPr>
            <w:tcW w:w="2569" w:type="dxa"/>
            <w:tcBorders>
              <w:bottom w:val="single" w:sz="4" w:space="0" w:color="auto"/>
            </w:tcBorders>
            <w:shd w:val="clear" w:color="auto" w:fill="D9D9D9" w:themeFill="background1" w:themeFillShade="D9"/>
          </w:tcPr>
          <w:p w14:paraId="4D3236D6"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E9379" w14:textId="77777777" w:rsidR="00A41826" w:rsidRPr="00285823" w:rsidRDefault="00A41826" w:rsidP="00304227">
            <w:pPr>
              <w:rPr>
                <w:rFonts w:asciiTheme="minorHAnsi" w:eastAsia="Calibri" w:hAnsiTheme="minorHAnsi" w:cs="Calibri"/>
                <w:b/>
              </w:rPr>
            </w:pPr>
          </w:p>
        </w:tc>
      </w:tr>
    </w:tbl>
    <w:p w14:paraId="1DAB2D6F" w14:textId="75254A1B" w:rsidR="00A41826" w:rsidRDefault="00A41826" w:rsidP="00A41826">
      <w:pPr>
        <w:pStyle w:val="Heading3"/>
      </w:pPr>
      <w:r>
        <w:lastRenderedPageBreak/>
        <w:t xml:space="preserve">P_OPX_3004_XX </w:t>
      </w:r>
      <w:r w:rsidRPr="00A41826">
        <w:t>Transforms</w:t>
      </w:r>
    </w:p>
    <w:tbl>
      <w:tblPr>
        <w:tblStyle w:val="TableGrid"/>
        <w:tblW w:w="0" w:type="auto"/>
        <w:tblLook w:val="04A0" w:firstRow="1" w:lastRow="0" w:firstColumn="1" w:lastColumn="0" w:noHBand="0" w:noVBand="1"/>
      </w:tblPr>
      <w:tblGrid>
        <w:gridCol w:w="2569"/>
        <w:gridCol w:w="6781"/>
      </w:tblGrid>
      <w:tr w:rsidR="00A41826" w:rsidRPr="00BF6411" w14:paraId="7D0B9B7A" w14:textId="77777777" w:rsidTr="00304227">
        <w:tc>
          <w:tcPr>
            <w:tcW w:w="2569" w:type="dxa"/>
            <w:tcBorders>
              <w:bottom w:val="single" w:sz="4" w:space="0" w:color="auto"/>
            </w:tcBorders>
            <w:shd w:val="clear" w:color="auto" w:fill="D9D9D9" w:themeFill="background1" w:themeFillShade="D9"/>
          </w:tcPr>
          <w:p w14:paraId="4AFAAE4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0DFCA10E" w14:textId="77777777" w:rsidR="00A41826" w:rsidRPr="00BF6411" w:rsidRDefault="00A41826" w:rsidP="00304227">
            <w:pPr>
              <w:rPr>
                <w:rFonts w:asciiTheme="minorHAnsi" w:hAnsiTheme="minorHAnsi"/>
              </w:rPr>
            </w:pPr>
          </w:p>
        </w:tc>
        <w:tc>
          <w:tcPr>
            <w:tcW w:w="6781" w:type="dxa"/>
          </w:tcPr>
          <w:p w14:paraId="3D839C2F" w14:textId="0894B739" w:rsidR="00A41826" w:rsidRPr="00BF6411" w:rsidRDefault="0030458A" w:rsidP="00304227">
            <w:pPr>
              <w:rPr>
                <w:rFonts w:asciiTheme="minorHAnsi" w:hAnsiTheme="minorHAnsi"/>
              </w:rPr>
            </w:pPr>
            <w:r w:rsidRPr="0030458A">
              <w:rPr>
                <w:rFonts w:asciiTheme="minorHAnsi" w:hAnsiTheme="minorHAnsi"/>
              </w:rPr>
              <w:t xml:space="preserve">Transforms </w:t>
            </w:r>
          </w:p>
        </w:tc>
      </w:tr>
      <w:tr w:rsidR="00A41826" w:rsidRPr="00BF6411" w14:paraId="7530CCCE" w14:textId="77777777" w:rsidTr="00304227">
        <w:tc>
          <w:tcPr>
            <w:tcW w:w="2569" w:type="dxa"/>
            <w:shd w:val="clear" w:color="auto" w:fill="D9D9D9" w:themeFill="background1" w:themeFillShade="D9"/>
          </w:tcPr>
          <w:p w14:paraId="4158807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B446941" w14:textId="77777777" w:rsidR="00A41826" w:rsidRPr="00BF6411" w:rsidRDefault="00A41826" w:rsidP="00304227">
            <w:pPr>
              <w:rPr>
                <w:rFonts w:asciiTheme="minorHAnsi" w:hAnsiTheme="minorHAnsi"/>
              </w:rPr>
            </w:pPr>
          </w:p>
        </w:tc>
        <w:tc>
          <w:tcPr>
            <w:tcW w:w="6781" w:type="dxa"/>
          </w:tcPr>
          <w:p w14:paraId="0A86ECA3" w14:textId="6D83CE31"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16255DD2" w14:textId="77777777" w:rsidTr="00304227">
        <w:tc>
          <w:tcPr>
            <w:tcW w:w="2569" w:type="dxa"/>
            <w:shd w:val="clear" w:color="auto" w:fill="D9D9D9" w:themeFill="background1" w:themeFillShade="D9"/>
          </w:tcPr>
          <w:p w14:paraId="6C2DDF6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6DFD02D" w14:textId="77777777" w:rsidR="00A41826" w:rsidRPr="00BF6411" w:rsidRDefault="00A41826" w:rsidP="00304227">
            <w:pPr>
              <w:rPr>
                <w:rFonts w:asciiTheme="minorHAnsi" w:hAnsiTheme="minorHAnsi"/>
              </w:rPr>
            </w:pPr>
          </w:p>
        </w:tc>
        <w:tc>
          <w:tcPr>
            <w:tcW w:w="6781" w:type="dxa"/>
          </w:tcPr>
          <w:p w14:paraId="434227E3" w14:textId="4D2C3C86"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Boolean operations where transforms are used for both the </w:t>
            </w:r>
            <w:proofErr w:type="spellStart"/>
            <w:r w:rsidR="000D4BB2" w:rsidRPr="000D4BB2">
              <w:rPr>
                <w:rFonts w:asciiTheme="minorHAnsi" w:eastAsia="Calibri" w:hAnsiTheme="minorHAnsi" w:cstheme="minorHAnsi"/>
              </w:rPr>
              <w:t>booleanshape</w:t>
            </w:r>
            <w:proofErr w:type="spellEnd"/>
            <w:r w:rsidR="000D4BB2" w:rsidRPr="000D4BB2">
              <w:rPr>
                <w:rFonts w:asciiTheme="minorHAnsi" w:eastAsia="Calibri" w:hAnsiTheme="minorHAnsi" w:cstheme="minorHAnsi"/>
              </w:rPr>
              <w:t xml:space="preserve"> and </w:t>
            </w:r>
            <w:proofErr w:type="spellStart"/>
            <w:r w:rsidR="000D4BB2" w:rsidRPr="000D4BB2">
              <w:rPr>
                <w:rFonts w:asciiTheme="minorHAnsi" w:eastAsia="Calibri" w:hAnsiTheme="minorHAnsi" w:cstheme="minorHAnsi"/>
              </w:rPr>
              <w:t>boolean</w:t>
            </w:r>
            <w:proofErr w:type="spellEnd"/>
            <w:r w:rsidR="000D4BB2" w:rsidRPr="000D4BB2">
              <w:rPr>
                <w:rFonts w:asciiTheme="minorHAnsi" w:eastAsia="Calibri" w:hAnsiTheme="minorHAnsi" w:cstheme="minorHAnsi"/>
              </w:rPr>
              <w:t xml:space="preserve"> sub elements</w:t>
            </w:r>
          </w:p>
          <w:p w14:paraId="5C010BA0" w14:textId="77777777" w:rsidR="00A41826" w:rsidRPr="003D6634" w:rsidRDefault="00A41826" w:rsidP="00304227">
            <w:pPr>
              <w:rPr>
                <w:rFonts w:asciiTheme="minorHAnsi" w:eastAsia="Calibri" w:hAnsiTheme="minorHAnsi" w:cstheme="minorHAnsi"/>
              </w:rPr>
            </w:pPr>
          </w:p>
          <w:p w14:paraId="2F27E300" w14:textId="7B46B183" w:rsidR="00A41826" w:rsidRDefault="00A41826" w:rsidP="00304227">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 xml:space="preserve">Boolean operations where no transforms are used for both the </w:t>
            </w:r>
            <w:proofErr w:type="spellStart"/>
            <w:r w:rsidR="000D4BB2" w:rsidRPr="000D4BB2">
              <w:rPr>
                <w:rFonts w:asciiTheme="minorHAnsi" w:hAnsiTheme="minorHAnsi" w:cstheme="minorHAnsi"/>
              </w:rPr>
              <w:t>booleanshape</w:t>
            </w:r>
            <w:proofErr w:type="spellEnd"/>
            <w:r w:rsidR="000D4BB2" w:rsidRPr="000D4BB2">
              <w:rPr>
                <w:rFonts w:asciiTheme="minorHAnsi" w:hAnsiTheme="minorHAnsi" w:cstheme="minorHAnsi"/>
              </w:rPr>
              <w:t xml:space="preserve"> and </w:t>
            </w:r>
            <w:proofErr w:type="spellStart"/>
            <w:r w:rsidR="000D4BB2" w:rsidRPr="000D4BB2">
              <w:rPr>
                <w:rFonts w:asciiTheme="minorHAnsi" w:hAnsiTheme="minorHAnsi" w:cstheme="minorHAnsi"/>
              </w:rPr>
              <w:t>boolean</w:t>
            </w:r>
            <w:proofErr w:type="spellEnd"/>
            <w:r w:rsidR="000D4BB2" w:rsidRPr="000D4BB2">
              <w:rPr>
                <w:rFonts w:asciiTheme="minorHAnsi" w:hAnsiTheme="minorHAnsi" w:cstheme="minorHAnsi"/>
              </w:rPr>
              <w:t xml:space="preserve"> sub elements</w:t>
            </w:r>
          </w:p>
          <w:p w14:paraId="67382499" w14:textId="77777777" w:rsidR="00A41826" w:rsidRDefault="00A41826" w:rsidP="00304227">
            <w:pPr>
              <w:rPr>
                <w:rFonts w:asciiTheme="minorHAnsi" w:hAnsiTheme="minorHAnsi" w:cstheme="minorHAnsi"/>
              </w:rPr>
            </w:pPr>
          </w:p>
          <w:p w14:paraId="231E1DFB" w14:textId="48DE34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sidR="000D4BB2">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Boolean operations where </w:t>
            </w:r>
            <w:proofErr w:type="spellStart"/>
            <w:r w:rsidR="000D4BB2" w:rsidRPr="000D4BB2">
              <w:rPr>
                <w:rFonts w:asciiTheme="minorHAnsi" w:eastAsia="Calibri" w:hAnsiTheme="minorHAnsi" w:cstheme="minorHAnsi"/>
              </w:rPr>
              <w:t>booleanshape</w:t>
            </w:r>
            <w:proofErr w:type="spellEnd"/>
            <w:r w:rsidR="000D4BB2" w:rsidRPr="000D4BB2">
              <w:rPr>
                <w:rFonts w:asciiTheme="minorHAnsi" w:eastAsia="Calibri" w:hAnsiTheme="minorHAnsi" w:cstheme="minorHAnsi"/>
              </w:rPr>
              <w:t xml:space="preserve"> transforms are used to create a composite object involving union, difference, and intersection operations. Include scaling and rotational transforms</w:t>
            </w:r>
          </w:p>
          <w:p w14:paraId="22293D37" w14:textId="77777777" w:rsidR="00A41826" w:rsidRPr="003D6634" w:rsidRDefault="00A41826" w:rsidP="00304227">
            <w:pPr>
              <w:rPr>
                <w:rFonts w:asciiTheme="minorHAnsi" w:eastAsia="Calibri" w:hAnsiTheme="minorHAnsi" w:cstheme="minorHAnsi"/>
              </w:rPr>
            </w:pPr>
          </w:p>
          <w:p w14:paraId="283C43BA" w14:textId="77777777" w:rsidR="00A41826" w:rsidRDefault="00A41826" w:rsidP="00304227">
            <w:pPr>
              <w:rPr>
                <w:rFonts w:asciiTheme="minorHAnsi" w:eastAsia="Calibri" w:hAnsiTheme="minorHAnsi" w:cs="Calibri"/>
              </w:rPr>
            </w:pPr>
          </w:p>
          <w:p w14:paraId="2AFF1069" w14:textId="77777777" w:rsidR="00A41826" w:rsidRPr="00BF6411" w:rsidRDefault="00A41826" w:rsidP="00304227">
            <w:pPr>
              <w:rPr>
                <w:rFonts w:asciiTheme="minorHAnsi" w:hAnsiTheme="minorHAnsi"/>
              </w:rPr>
            </w:pPr>
          </w:p>
        </w:tc>
      </w:tr>
      <w:tr w:rsidR="00A41826" w:rsidRPr="00BF6411" w14:paraId="73CAF36B" w14:textId="77777777" w:rsidTr="00304227">
        <w:tc>
          <w:tcPr>
            <w:tcW w:w="2569" w:type="dxa"/>
            <w:tcBorders>
              <w:bottom w:val="single" w:sz="4" w:space="0" w:color="auto"/>
            </w:tcBorders>
            <w:shd w:val="clear" w:color="auto" w:fill="D9D9D9" w:themeFill="background1" w:themeFillShade="D9"/>
          </w:tcPr>
          <w:p w14:paraId="328CF451"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48595A6" w14:textId="77777777" w:rsidR="00A41826" w:rsidRPr="00285823" w:rsidRDefault="00A41826" w:rsidP="00304227">
            <w:pPr>
              <w:rPr>
                <w:rFonts w:asciiTheme="minorHAnsi" w:eastAsia="Calibri" w:hAnsiTheme="minorHAnsi" w:cs="Calibri"/>
                <w:b/>
              </w:rPr>
            </w:pPr>
          </w:p>
        </w:tc>
      </w:tr>
    </w:tbl>
    <w:p w14:paraId="4BE94236" w14:textId="26428FE5" w:rsidR="00A41826" w:rsidRDefault="00A41826" w:rsidP="00A41826">
      <w:pPr>
        <w:pStyle w:val="Heading3"/>
      </w:pPr>
      <w:r>
        <w:t xml:space="preserve">P_OPX_3006_XX </w:t>
      </w:r>
      <w:r w:rsidRPr="00E32A9A">
        <w:t>Other Boolean Operation Scenarios</w:t>
      </w:r>
    </w:p>
    <w:tbl>
      <w:tblPr>
        <w:tblStyle w:val="TableGrid"/>
        <w:tblW w:w="0" w:type="auto"/>
        <w:tblLook w:val="04A0" w:firstRow="1" w:lastRow="0" w:firstColumn="1" w:lastColumn="0" w:noHBand="0" w:noVBand="1"/>
      </w:tblPr>
      <w:tblGrid>
        <w:gridCol w:w="2569"/>
        <w:gridCol w:w="6781"/>
      </w:tblGrid>
      <w:tr w:rsidR="00A41826" w:rsidRPr="00BF6411" w14:paraId="766E5FA3" w14:textId="77777777" w:rsidTr="00304227">
        <w:tc>
          <w:tcPr>
            <w:tcW w:w="2569" w:type="dxa"/>
            <w:tcBorders>
              <w:bottom w:val="single" w:sz="4" w:space="0" w:color="auto"/>
            </w:tcBorders>
            <w:shd w:val="clear" w:color="auto" w:fill="D9D9D9" w:themeFill="background1" w:themeFillShade="D9"/>
          </w:tcPr>
          <w:p w14:paraId="4E9DF2A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C72ACC3" w14:textId="77777777" w:rsidR="00A41826" w:rsidRPr="00BF6411" w:rsidRDefault="00A41826" w:rsidP="00304227">
            <w:pPr>
              <w:rPr>
                <w:rFonts w:asciiTheme="minorHAnsi" w:hAnsiTheme="minorHAnsi"/>
              </w:rPr>
            </w:pPr>
          </w:p>
        </w:tc>
        <w:tc>
          <w:tcPr>
            <w:tcW w:w="6781" w:type="dxa"/>
          </w:tcPr>
          <w:p w14:paraId="0943505B" w14:textId="121BEAF5" w:rsidR="00A41826" w:rsidRPr="00BF6411" w:rsidRDefault="0030458A" w:rsidP="00304227">
            <w:pPr>
              <w:rPr>
                <w:rFonts w:asciiTheme="minorHAnsi" w:hAnsiTheme="minorHAnsi"/>
              </w:rPr>
            </w:pPr>
            <w:r w:rsidRPr="0030458A">
              <w:rPr>
                <w:rFonts w:asciiTheme="minorHAnsi" w:hAnsiTheme="minorHAnsi"/>
              </w:rPr>
              <w:t xml:space="preserve">Other Boolean Operation Scenarios </w:t>
            </w:r>
          </w:p>
        </w:tc>
      </w:tr>
      <w:tr w:rsidR="00A41826" w:rsidRPr="00BF6411" w14:paraId="24169162" w14:textId="77777777" w:rsidTr="00304227">
        <w:tc>
          <w:tcPr>
            <w:tcW w:w="2569" w:type="dxa"/>
            <w:shd w:val="clear" w:color="auto" w:fill="D9D9D9" w:themeFill="background1" w:themeFillShade="D9"/>
          </w:tcPr>
          <w:p w14:paraId="0357F358"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601F25A6" w14:textId="77777777" w:rsidR="00A41826" w:rsidRPr="00BF6411" w:rsidRDefault="00A41826" w:rsidP="00304227">
            <w:pPr>
              <w:rPr>
                <w:rFonts w:asciiTheme="minorHAnsi" w:hAnsiTheme="minorHAnsi"/>
              </w:rPr>
            </w:pPr>
          </w:p>
        </w:tc>
        <w:tc>
          <w:tcPr>
            <w:tcW w:w="6781" w:type="dxa"/>
          </w:tcPr>
          <w:p w14:paraId="25F4315D" w14:textId="724D828A"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895358D" w14:textId="77777777" w:rsidTr="00304227">
        <w:tc>
          <w:tcPr>
            <w:tcW w:w="2569" w:type="dxa"/>
            <w:shd w:val="clear" w:color="auto" w:fill="D9D9D9" w:themeFill="background1" w:themeFillShade="D9"/>
          </w:tcPr>
          <w:p w14:paraId="10D412D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2E3FC27" w14:textId="77777777" w:rsidR="00A41826" w:rsidRPr="00BF6411" w:rsidRDefault="00A41826" w:rsidP="00304227">
            <w:pPr>
              <w:rPr>
                <w:rFonts w:asciiTheme="minorHAnsi" w:hAnsiTheme="minorHAnsi"/>
              </w:rPr>
            </w:pPr>
          </w:p>
        </w:tc>
        <w:tc>
          <w:tcPr>
            <w:tcW w:w="6781" w:type="dxa"/>
          </w:tcPr>
          <w:p w14:paraId="11AC9BC2" w14:textId="5D16B65D" w:rsidR="00A41826" w:rsidRPr="000D4BB2"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 xml:space="preserve">Demonstrate that the order of </w:t>
            </w:r>
            <w:proofErr w:type="spellStart"/>
            <w:r w:rsidR="000D4BB2" w:rsidRPr="000D4BB2">
              <w:rPr>
                <w:rFonts w:asciiTheme="minorHAnsi" w:hAnsiTheme="minorHAnsi" w:cstheme="minorHAnsi"/>
              </w:rPr>
              <w:t>boolean</w:t>
            </w:r>
            <w:proofErr w:type="spellEnd"/>
            <w:r w:rsidR="000D4BB2" w:rsidRPr="000D4BB2">
              <w:rPr>
                <w:rFonts w:asciiTheme="minorHAnsi" w:hAnsiTheme="minorHAnsi" w:cstheme="minorHAnsi"/>
              </w:rPr>
              <w:t xml:space="preserve"> object references in </w:t>
            </w:r>
            <w:proofErr w:type="spellStart"/>
            <w:r w:rsidR="000D4BB2" w:rsidRPr="000D4BB2">
              <w:rPr>
                <w:rFonts w:asciiTheme="minorHAnsi" w:hAnsiTheme="minorHAnsi" w:cstheme="minorHAnsi"/>
              </w:rPr>
              <w:t>booleanshape</w:t>
            </w:r>
            <w:proofErr w:type="spellEnd"/>
            <w:r w:rsidR="000D4BB2" w:rsidRPr="000D4BB2">
              <w:rPr>
                <w:rFonts w:asciiTheme="minorHAnsi" w:hAnsiTheme="minorHAnsi" w:cstheme="minorHAnsi"/>
              </w:rPr>
              <w:t xml:space="preserve"> does not influence the shape of the ultimately rendered object</w:t>
            </w:r>
          </w:p>
          <w:p w14:paraId="76F4A812" w14:textId="77777777" w:rsidR="00A41826" w:rsidRPr="003D6634" w:rsidRDefault="00A41826" w:rsidP="00304227">
            <w:pPr>
              <w:rPr>
                <w:rFonts w:asciiTheme="minorHAnsi" w:eastAsia="Calibri" w:hAnsiTheme="minorHAnsi" w:cstheme="minorHAnsi"/>
              </w:rPr>
            </w:pPr>
          </w:p>
          <w:p w14:paraId="6FE0E16A" w14:textId="2E5B0D9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Use of same object multiple times as a </w:t>
            </w:r>
            <w:proofErr w:type="spellStart"/>
            <w:r w:rsidR="000D4BB2" w:rsidRPr="000D4BB2">
              <w:rPr>
                <w:rFonts w:asciiTheme="minorHAnsi" w:eastAsia="Calibri" w:hAnsiTheme="minorHAnsi" w:cstheme="minorHAnsi"/>
              </w:rPr>
              <w:t>boolean</w:t>
            </w:r>
            <w:proofErr w:type="spellEnd"/>
            <w:r w:rsidR="000D4BB2" w:rsidRPr="000D4BB2">
              <w:rPr>
                <w:rFonts w:asciiTheme="minorHAnsi" w:eastAsia="Calibri" w:hAnsiTheme="minorHAnsi" w:cstheme="minorHAnsi"/>
              </w:rPr>
              <w:t xml:space="preserve"> </w:t>
            </w:r>
            <w:proofErr w:type="gramStart"/>
            <w:r w:rsidR="000D4BB2" w:rsidRPr="000D4BB2">
              <w:rPr>
                <w:rFonts w:asciiTheme="minorHAnsi" w:eastAsia="Calibri" w:hAnsiTheme="minorHAnsi" w:cstheme="minorHAnsi"/>
              </w:rPr>
              <w:t>reference  in</w:t>
            </w:r>
            <w:proofErr w:type="gramEnd"/>
            <w:r w:rsidR="000D4BB2" w:rsidRPr="000D4BB2">
              <w:rPr>
                <w:rFonts w:asciiTheme="minorHAnsi" w:eastAsia="Calibri" w:hAnsiTheme="minorHAnsi" w:cstheme="minorHAnsi"/>
              </w:rPr>
              <w:t xml:space="preserve"> the same </w:t>
            </w:r>
            <w:proofErr w:type="spellStart"/>
            <w:r w:rsidR="000D4BB2" w:rsidRPr="000D4BB2">
              <w:rPr>
                <w:rFonts w:asciiTheme="minorHAnsi" w:eastAsia="Calibri" w:hAnsiTheme="minorHAnsi" w:cstheme="minorHAnsi"/>
              </w:rPr>
              <w:t>booleanshape</w:t>
            </w:r>
            <w:proofErr w:type="spellEnd"/>
            <w:r w:rsidR="000D4BB2" w:rsidRPr="000D4BB2">
              <w:rPr>
                <w:rFonts w:asciiTheme="minorHAnsi" w:eastAsia="Calibri" w:hAnsiTheme="minorHAnsi" w:cstheme="minorHAnsi"/>
              </w:rPr>
              <w:t xml:space="preserve"> container (i.e. with differing transforms)</w:t>
            </w:r>
          </w:p>
          <w:p w14:paraId="25E012EF" w14:textId="77777777" w:rsidR="00A41826" w:rsidRDefault="00A41826" w:rsidP="00304227">
            <w:pPr>
              <w:rPr>
                <w:rFonts w:asciiTheme="minorHAnsi" w:eastAsia="Calibri" w:hAnsiTheme="minorHAnsi" w:cs="Calibri"/>
              </w:rPr>
            </w:pPr>
          </w:p>
          <w:p w14:paraId="21800753" w14:textId="26EC5BC3" w:rsidR="00A41826" w:rsidRDefault="00A41826" w:rsidP="00304227">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Use of same object multiple times as a </w:t>
            </w:r>
            <w:proofErr w:type="spellStart"/>
            <w:r w:rsidR="000D4BB2" w:rsidRPr="000D4BB2">
              <w:rPr>
                <w:rFonts w:asciiTheme="minorHAnsi" w:eastAsia="Calibri" w:hAnsiTheme="minorHAnsi" w:cstheme="minorHAnsi"/>
              </w:rPr>
              <w:t>boolean</w:t>
            </w:r>
            <w:proofErr w:type="spellEnd"/>
            <w:r w:rsidR="000D4BB2" w:rsidRPr="000D4BB2">
              <w:rPr>
                <w:rFonts w:asciiTheme="minorHAnsi" w:eastAsia="Calibri" w:hAnsiTheme="minorHAnsi" w:cstheme="minorHAnsi"/>
              </w:rPr>
              <w:t xml:space="preserve"> </w:t>
            </w:r>
            <w:proofErr w:type="gramStart"/>
            <w:r w:rsidR="000D4BB2" w:rsidRPr="000D4BB2">
              <w:rPr>
                <w:rFonts w:asciiTheme="minorHAnsi" w:eastAsia="Calibri" w:hAnsiTheme="minorHAnsi" w:cstheme="minorHAnsi"/>
              </w:rPr>
              <w:t>reference  in</w:t>
            </w:r>
            <w:proofErr w:type="gramEnd"/>
            <w:r w:rsidR="000D4BB2" w:rsidRPr="000D4BB2">
              <w:rPr>
                <w:rFonts w:asciiTheme="minorHAnsi" w:eastAsia="Calibri" w:hAnsiTheme="minorHAnsi" w:cstheme="minorHAnsi"/>
              </w:rPr>
              <w:t xml:space="preserve"> different </w:t>
            </w:r>
            <w:proofErr w:type="spellStart"/>
            <w:r w:rsidR="000D4BB2" w:rsidRPr="000D4BB2">
              <w:rPr>
                <w:rFonts w:asciiTheme="minorHAnsi" w:eastAsia="Calibri" w:hAnsiTheme="minorHAnsi" w:cstheme="minorHAnsi"/>
              </w:rPr>
              <w:t>booleanshape</w:t>
            </w:r>
            <w:proofErr w:type="spellEnd"/>
            <w:r w:rsidR="000D4BB2" w:rsidRPr="000D4BB2">
              <w:rPr>
                <w:rFonts w:asciiTheme="minorHAnsi" w:eastAsia="Calibri" w:hAnsiTheme="minorHAnsi" w:cstheme="minorHAnsi"/>
              </w:rPr>
              <w:t xml:space="preserve"> containers </w:t>
            </w:r>
          </w:p>
          <w:p w14:paraId="2A6832B2" w14:textId="77777777" w:rsidR="000D4BB2" w:rsidRDefault="000D4BB2" w:rsidP="00304227">
            <w:pPr>
              <w:rPr>
                <w:rFonts w:asciiTheme="minorHAnsi" w:eastAsia="Calibri" w:hAnsiTheme="minorHAnsi" w:cs="Calibri"/>
              </w:rPr>
            </w:pPr>
          </w:p>
          <w:p w14:paraId="0096E239" w14:textId="39AC963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0D4BB2" w:rsidRPr="000D4BB2">
              <w:rPr>
                <w:rFonts w:asciiTheme="minorHAnsi" w:eastAsia="Calibri" w:hAnsiTheme="minorHAnsi" w:cstheme="minorHAnsi"/>
              </w:rPr>
              <w:t>Booleanshape</w:t>
            </w:r>
            <w:proofErr w:type="spellEnd"/>
            <w:r w:rsidR="000D4BB2" w:rsidRPr="000D4BB2">
              <w:rPr>
                <w:rFonts w:asciiTheme="minorHAnsi" w:eastAsia="Calibri" w:hAnsiTheme="minorHAnsi" w:cstheme="minorHAnsi"/>
              </w:rPr>
              <w:t xml:space="preserve"> </w:t>
            </w:r>
            <w:proofErr w:type="spellStart"/>
            <w:r w:rsidR="000D4BB2" w:rsidRPr="000D4BB2">
              <w:rPr>
                <w:rFonts w:asciiTheme="minorHAnsi" w:eastAsia="Calibri" w:hAnsiTheme="minorHAnsi" w:cstheme="minorHAnsi"/>
              </w:rPr>
              <w:t>objectid</w:t>
            </w:r>
            <w:proofErr w:type="spellEnd"/>
            <w:r w:rsidR="000D4BB2" w:rsidRPr="000D4BB2">
              <w:rPr>
                <w:rFonts w:asciiTheme="minorHAnsi" w:eastAsia="Calibri" w:hAnsiTheme="minorHAnsi" w:cstheme="minorHAnsi"/>
              </w:rPr>
              <w:t xml:space="preserve"> points to an object that itself contains a </w:t>
            </w:r>
            <w:proofErr w:type="spellStart"/>
            <w:r w:rsidR="000D4BB2" w:rsidRPr="000D4BB2">
              <w:rPr>
                <w:rFonts w:asciiTheme="minorHAnsi" w:eastAsia="Calibri" w:hAnsiTheme="minorHAnsi" w:cstheme="minorHAnsi"/>
              </w:rPr>
              <w:t>booleanshape</w:t>
            </w:r>
            <w:proofErr w:type="spellEnd"/>
            <w:r w:rsidR="000D4BB2" w:rsidRPr="000D4BB2">
              <w:rPr>
                <w:rFonts w:asciiTheme="minorHAnsi" w:eastAsia="Calibri" w:hAnsiTheme="minorHAnsi" w:cstheme="minorHAnsi"/>
              </w:rPr>
              <w:t>.</w:t>
            </w:r>
          </w:p>
          <w:p w14:paraId="7963B154" w14:textId="77777777" w:rsidR="00A41826" w:rsidRDefault="00A41826" w:rsidP="00304227">
            <w:pPr>
              <w:rPr>
                <w:rFonts w:asciiTheme="minorHAnsi" w:eastAsia="Calibri" w:hAnsiTheme="minorHAnsi" w:cs="Calibri"/>
              </w:rPr>
            </w:pPr>
          </w:p>
          <w:p w14:paraId="2043154F" w14:textId="77777777" w:rsidR="00A41826" w:rsidRPr="00BF6411" w:rsidRDefault="00A41826" w:rsidP="00304227">
            <w:pPr>
              <w:rPr>
                <w:rFonts w:asciiTheme="minorHAnsi" w:hAnsiTheme="minorHAnsi"/>
              </w:rPr>
            </w:pPr>
          </w:p>
        </w:tc>
      </w:tr>
      <w:tr w:rsidR="00A41826" w:rsidRPr="00BF6411" w14:paraId="05B40F80" w14:textId="77777777" w:rsidTr="00304227">
        <w:tc>
          <w:tcPr>
            <w:tcW w:w="2569" w:type="dxa"/>
            <w:tcBorders>
              <w:bottom w:val="single" w:sz="4" w:space="0" w:color="auto"/>
            </w:tcBorders>
            <w:shd w:val="clear" w:color="auto" w:fill="D9D9D9" w:themeFill="background1" w:themeFillShade="D9"/>
          </w:tcPr>
          <w:p w14:paraId="1F344D1C"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47EF61A" w14:textId="77777777" w:rsidR="00A41826" w:rsidRPr="00285823" w:rsidRDefault="00A41826" w:rsidP="00304227">
            <w:pPr>
              <w:rPr>
                <w:rFonts w:asciiTheme="minorHAnsi" w:eastAsia="Calibri" w:hAnsiTheme="minorHAnsi" w:cs="Calibri"/>
                <w:b/>
              </w:rPr>
            </w:pPr>
          </w:p>
        </w:tc>
      </w:tr>
    </w:tbl>
    <w:p w14:paraId="5212DCEE" w14:textId="77777777" w:rsidR="008A1E91" w:rsidRDefault="008A1E91" w:rsidP="008A1E91">
      <w:pPr>
        <w:pStyle w:val="Heading3"/>
        <w:numPr>
          <w:ilvl w:val="0"/>
          <w:numId w:val="0"/>
        </w:numPr>
        <w:rPr>
          <w:b w:val="0"/>
          <w:bCs w:val="0"/>
          <w:highlight w:val="lightGray"/>
        </w:rPr>
      </w:pPr>
    </w:p>
    <w:p w14:paraId="31E11C42" w14:textId="77777777" w:rsidR="008A1E91" w:rsidRDefault="008A1E91">
      <w:pPr>
        <w:rPr>
          <w:rFonts w:eastAsiaTheme="majorEastAsia" w:cstheme="majorBidi"/>
          <w:color w:val="365F91" w:themeColor="accent1" w:themeShade="BF"/>
          <w:szCs w:val="20"/>
          <w:highlight w:val="lightGray"/>
        </w:rPr>
      </w:pPr>
      <w:r>
        <w:rPr>
          <w:b/>
          <w:bCs/>
          <w:highlight w:val="lightGray"/>
        </w:rPr>
        <w:br w:type="page"/>
      </w:r>
    </w:p>
    <w:p w14:paraId="67C362FC" w14:textId="38B27938" w:rsidR="00A41826" w:rsidRPr="00A77470" w:rsidRDefault="00A41826" w:rsidP="00A77470">
      <w:pPr>
        <w:pStyle w:val="Heading3"/>
      </w:pPr>
      <w:r w:rsidRPr="00A77470">
        <w:lastRenderedPageBreak/>
        <w:t>P_OPX_3008_XX Miscellaneous Tests</w:t>
      </w:r>
    </w:p>
    <w:tbl>
      <w:tblPr>
        <w:tblStyle w:val="TableGrid"/>
        <w:tblW w:w="0" w:type="auto"/>
        <w:tblLook w:val="04A0" w:firstRow="1" w:lastRow="0" w:firstColumn="1" w:lastColumn="0" w:noHBand="0" w:noVBand="1"/>
      </w:tblPr>
      <w:tblGrid>
        <w:gridCol w:w="2569"/>
        <w:gridCol w:w="6781"/>
      </w:tblGrid>
      <w:tr w:rsidR="00A41826" w:rsidRPr="00BF6411" w14:paraId="7E3817F3" w14:textId="77777777" w:rsidTr="00304227">
        <w:tc>
          <w:tcPr>
            <w:tcW w:w="2569" w:type="dxa"/>
            <w:tcBorders>
              <w:bottom w:val="single" w:sz="4" w:space="0" w:color="auto"/>
            </w:tcBorders>
            <w:shd w:val="clear" w:color="auto" w:fill="D9D9D9" w:themeFill="background1" w:themeFillShade="D9"/>
          </w:tcPr>
          <w:p w14:paraId="4DB9544F"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59E430B7" w14:textId="77777777" w:rsidR="00A41826" w:rsidRPr="00BF6411" w:rsidRDefault="00A41826" w:rsidP="00304227">
            <w:pPr>
              <w:rPr>
                <w:rFonts w:asciiTheme="minorHAnsi" w:hAnsiTheme="minorHAnsi"/>
              </w:rPr>
            </w:pPr>
          </w:p>
        </w:tc>
        <w:tc>
          <w:tcPr>
            <w:tcW w:w="6781" w:type="dxa"/>
          </w:tcPr>
          <w:p w14:paraId="51BA96CD" w14:textId="2FB0E5E6" w:rsidR="00A41826" w:rsidRPr="00BF6411" w:rsidRDefault="0030458A" w:rsidP="00304227">
            <w:pPr>
              <w:rPr>
                <w:rFonts w:asciiTheme="minorHAnsi" w:hAnsiTheme="minorHAnsi"/>
              </w:rPr>
            </w:pPr>
            <w:r w:rsidRPr="0030458A">
              <w:rPr>
                <w:rFonts w:asciiTheme="minorHAnsi" w:hAnsiTheme="minorHAnsi"/>
              </w:rPr>
              <w:t xml:space="preserve">Miscellaneous Tests </w:t>
            </w:r>
          </w:p>
        </w:tc>
      </w:tr>
      <w:tr w:rsidR="00A41826" w:rsidRPr="00BF6411" w14:paraId="10BF9FCD" w14:textId="77777777" w:rsidTr="00304227">
        <w:tc>
          <w:tcPr>
            <w:tcW w:w="2569" w:type="dxa"/>
            <w:shd w:val="clear" w:color="auto" w:fill="D9D9D9" w:themeFill="background1" w:themeFillShade="D9"/>
          </w:tcPr>
          <w:p w14:paraId="48FBD18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FA29C88" w14:textId="77777777" w:rsidR="00A41826" w:rsidRPr="00BF6411" w:rsidRDefault="00A41826" w:rsidP="00304227">
            <w:pPr>
              <w:rPr>
                <w:rFonts w:asciiTheme="minorHAnsi" w:hAnsiTheme="minorHAnsi"/>
              </w:rPr>
            </w:pPr>
          </w:p>
        </w:tc>
        <w:tc>
          <w:tcPr>
            <w:tcW w:w="6781" w:type="dxa"/>
          </w:tcPr>
          <w:p w14:paraId="1C5C01D9" w14:textId="6CD3B36B"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68C6FECD" w14:textId="77777777" w:rsidTr="00304227">
        <w:tc>
          <w:tcPr>
            <w:tcW w:w="2569" w:type="dxa"/>
            <w:shd w:val="clear" w:color="auto" w:fill="D9D9D9" w:themeFill="background1" w:themeFillShade="D9"/>
          </w:tcPr>
          <w:p w14:paraId="22623744"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2CEF0398" w14:textId="77777777" w:rsidR="00A41826" w:rsidRPr="00BF6411" w:rsidRDefault="00A41826" w:rsidP="00304227">
            <w:pPr>
              <w:rPr>
                <w:rFonts w:asciiTheme="minorHAnsi" w:hAnsiTheme="minorHAnsi"/>
              </w:rPr>
            </w:pPr>
          </w:p>
        </w:tc>
        <w:tc>
          <w:tcPr>
            <w:tcW w:w="6781" w:type="dxa"/>
          </w:tcPr>
          <w:p w14:paraId="32FDCA0B" w14:textId="5A96D2BB"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 xml:space="preserve">Boolean operations involving union, difference, and intersection where objects are </w:t>
            </w:r>
            <w:proofErr w:type="gramStart"/>
            <w:r w:rsidR="00374D95" w:rsidRPr="00374D95">
              <w:rPr>
                <w:rFonts w:asciiTheme="minorHAnsi" w:hAnsiTheme="minorHAnsi" w:cstheme="minorHAnsi"/>
              </w:rPr>
              <w:t>NOT  overlapping</w:t>
            </w:r>
            <w:proofErr w:type="gramEnd"/>
          </w:p>
          <w:p w14:paraId="4D3CE295" w14:textId="77777777" w:rsidR="00A41826" w:rsidRDefault="00A41826" w:rsidP="00304227">
            <w:pPr>
              <w:rPr>
                <w:rFonts w:asciiTheme="minorHAnsi" w:eastAsia="Calibri" w:hAnsiTheme="minorHAnsi" w:cs="Calibri"/>
              </w:rPr>
            </w:pPr>
          </w:p>
          <w:p w14:paraId="38F9D0AB" w14:textId="0AF8E823" w:rsidR="00A41826" w:rsidRDefault="00A41826" w:rsidP="00304227">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operations involving difference, intersect, and union where objects are perfectly overlapped resulting in an empty composite object in the first instance, and an unchanged object in the latter instances</w:t>
            </w:r>
            <w:r w:rsidR="00374D95">
              <w:rPr>
                <w:rFonts w:asciiTheme="minorHAnsi" w:eastAsia="Calibri" w:hAnsiTheme="minorHAnsi" w:cstheme="minorHAnsi"/>
              </w:rPr>
              <w:t>.</w:t>
            </w:r>
          </w:p>
          <w:p w14:paraId="113B927F" w14:textId="77777777" w:rsidR="00374D95" w:rsidRDefault="00374D95" w:rsidP="00304227">
            <w:pPr>
              <w:rPr>
                <w:rFonts w:asciiTheme="minorHAnsi" w:eastAsia="Calibri" w:hAnsiTheme="minorHAnsi" w:cs="Calibri"/>
              </w:rPr>
            </w:pPr>
          </w:p>
          <w:p w14:paraId="1D94002C" w14:textId="3498F58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 xml:space="preserve">Create a group of mesh objects in a single mech, the have that group of objects intersected by a single </w:t>
            </w:r>
            <w:proofErr w:type="spellStart"/>
            <w:r w:rsidR="00374D95" w:rsidRPr="00374D95">
              <w:rPr>
                <w:rFonts w:asciiTheme="minorHAnsi" w:eastAsia="Calibri" w:hAnsiTheme="minorHAnsi" w:cstheme="minorHAnsi"/>
              </w:rPr>
              <w:t>boolean</w:t>
            </w:r>
            <w:proofErr w:type="spellEnd"/>
            <w:r w:rsidR="00374D95" w:rsidRPr="00374D95">
              <w:rPr>
                <w:rFonts w:asciiTheme="minorHAnsi" w:eastAsia="Calibri" w:hAnsiTheme="minorHAnsi" w:cstheme="minorHAnsi"/>
              </w:rPr>
              <w:t xml:space="preserve"> mesh. Repeat for union, difference, and intersection</w:t>
            </w:r>
          </w:p>
          <w:p w14:paraId="7BEF120A" w14:textId="77777777" w:rsidR="00A41826" w:rsidRDefault="00A41826" w:rsidP="00304227">
            <w:pPr>
              <w:rPr>
                <w:rFonts w:asciiTheme="minorHAnsi" w:eastAsia="Calibri" w:hAnsiTheme="minorHAnsi" w:cs="Calibri"/>
              </w:rPr>
            </w:pPr>
          </w:p>
          <w:p w14:paraId="33CD5F1F" w14:textId="77777777" w:rsidR="00A41826" w:rsidRPr="00BF6411" w:rsidRDefault="00A41826" w:rsidP="00304227">
            <w:pPr>
              <w:rPr>
                <w:rFonts w:asciiTheme="minorHAnsi" w:hAnsiTheme="minorHAnsi"/>
              </w:rPr>
            </w:pPr>
          </w:p>
        </w:tc>
      </w:tr>
      <w:tr w:rsidR="00A41826" w:rsidRPr="00BF6411" w14:paraId="3E04CD30" w14:textId="77777777" w:rsidTr="00304227">
        <w:tc>
          <w:tcPr>
            <w:tcW w:w="2569" w:type="dxa"/>
            <w:tcBorders>
              <w:bottom w:val="single" w:sz="4" w:space="0" w:color="auto"/>
            </w:tcBorders>
            <w:shd w:val="clear" w:color="auto" w:fill="D9D9D9" w:themeFill="background1" w:themeFillShade="D9"/>
          </w:tcPr>
          <w:p w14:paraId="3529F6CF"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EE321A" w14:textId="77777777" w:rsidR="00A41826" w:rsidRPr="00285823" w:rsidRDefault="00A41826" w:rsidP="00304227">
            <w:pPr>
              <w:rPr>
                <w:rFonts w:asciiTheme="minorHAnsi" w:eastAsia="Calibri" w:hAnsiTheme="minorHAnsi" w:cs="Calibri"/>
                <w:b/>
              </w:rPr>
            </w:pPr>
          </w:p>
        </w:tc>
      </w:tr>
    </w:tbl>
    <w:p w14:paraId="594077B0" w14:textId="23BC4053" w:rsidR="00A41826" w:rsidRDefault="00A41826" w:rsidP="00A41826">
      <w:pPr>
        <w:pStyle w:val="Heading3"/>
      </w:pPr>
      <w:r>
        <w:t xml:space="preserve">P_OPX_3010_XX </w:t>
      </w:r>
      <w:r w:rsidRPr="00A41826">
        <w:t>Surface Color</w:t>
      </w:r>
    </w:p>
    <w:tbl>
      <w:tblPr>
        <w:tblStyle w:val="TableGrid"/>
        <w:tblW w:w="0" w:type="auto"/>
        <w:tblLook w:val="04A0" w:firstRow="1" w:lastRow="0" w:firstColumn="1" w:lastColumn="0" w:noHBand="0" w:noVBand="1"/>
      </w:tblPr>
      <w:tblGrid>
        <w:gridCol w:w="2569"/>
        <w:gridCol w:w="6781"/>
      </w:tblGrid>
      <w:tr w:rsidR="00A41826" w:rsidRPr="00BF6411" w14:paraId="4B60A674" w14:textId="77777777" w:rsidTr="00304227">
        <w:tc>
          <w:tcPr>
            <w:tcW w:w="2569" w:type="dxa"/>
            <w:tcBorders>
              <w:bottom w:val="single" w:sz="4" w:space="0" w:color="auto"/>
            </w:tcBorders>
            <w:shd w:val="clear" w:color="auto" w:fill="D9D9D9" w:themeFill="background1" w:themeFillShade="D9"/>
          </w:tcPr>
          <w:p w14:paraId="193C7F3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40E855FD" w14:textId="77777777" w:rsidR="00A41826" w:rsidRPr="00BF6411" w:rsidRDefault="00A41826" w:rsidP="00304227">
            <w:pPr>
              <w:rPr>
                <w:rFonts w:asciiTheme="minorHAnsi" w:hAnsiTheme="minorHAnsi"/>
              </w:rPr>
            </w:pPr>
          </w:p>
        </w:tc>
        <w:tc>
          <w:tcPr>
            <w:tcW w:w="6781" w:type="dxa"/>
          </w:tcPr>
          <w:p w14:paraId="6E0B87AB" w14:textId="67923E4E" w:rsidR="00A41826" w:rsidRPr="00BF6411" w:rsidRDefault="0030458A" w:rsidP="0030458A">
            <w:pPr>
              <w:rPr>
                <w:rFonts w:asciiTheme="minorHAnsi" w:hAnsiTheme="minorHAnsi"/>
              </w:rPr>
            </w:pPr>
            <w:r w:rsidRPr="0030458A">
              <w:rPr>
                <w:rFonts w:asciiTheme="minorHAnsi" w:hAnsiTheme="minorHAnsi"/>
              </w:rPr>
              <w:t>Surface Color</w:t>
            </w:r>
          </w:p>
        </w:tc>
      </w:tr>
      <w:tr w:rsidR="00A41826" w:rsidRPr="00BF6411" w14:paraId="42D083E1" w14:textId="77777777" w:rsidTr="00304227">
        <w:tc>
          <w:tcPr>
            <w:tcW w:w="2569" w:type="dxa"/>
            <w:shd w:val="clear" w:color="auto" w:fill="D9D9D9" w:themeFill="background1" w:themeFillShade="D9"/>
          </w:tcPr>
          <w:p w14:paraId="55DE8961"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554934E4" w14:textId="77777777" w:rsidR="00A41826" w:rsidRPr="00BF6411" w:rsidRDefault="00A41826" w:rsidP="00304227">
            <w:pPr>
              <w:rPr>
                <w:rFonts w:asciiTheme="minorHAnsi" w:hAnsiTheme="minorHAnsi"/>
              </w:rPr>
            </w:pPr>
          </w:p>
        </w:tc>
        <w:tc>
          <w:tcPr>
            <w:tcW w:w="6781" w:type="dxa"/>
          </w:tcPr>
          <w:p w14:paraId="747EE2D2" w14:textId="09D58E2E"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0FDC2B2B" w14:textId="77777777" w:rsidTr="00304227">
        <w:tc>
          <w:tcPr>
            <w:tcW w:w="2569" w:type="dxa"/>
            <w:shd w:val="clear" w:color="auto" w:fill="D9D9D9" w:themeFill="background1" w:themeFillShade="D9"/>
          </w:tcPr>
          <w:p w14:paraId="546036A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0A1DEF21" w14:textId="77777777" w:rsidR="00A41826" w:rsidRPr="00BF6411" w:rsidRDefault="00A41826" w:rsidP="00304227">
            <w:pPr>
              <w:rPr>
                <w:rFonts w:asciiTheme="minorHAnsi" w:hAnsiTheme="minorHAnsi"/>
              </w:rPr>
            </w:pPr>
          </w:p>
        </w:tc>
        <w:tc>
          <w:tcPr>
            <w:tcW w:w="6781" w:type="dxa"/>
          </w:tcPr>
          <w:p w14:paraId="396B7086" w14:textId="2FE9AFFA"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 xml:space="preserve">Union color – Overlapping objects with at least one surface colinear (last </w:t>
            </w:r>
            <w:proofErr w:type="spellStart"/>
            <w:r w:rsidR="00374D95" w:rsidRPr="00374D95">
              <w:rPr>
                <w:rFonts w:asciiTheme="minorHAnsi" w:eastAsia="Calibri" w:hAnsiTheme="minorHAnsi" w:cstheme="minorHAnsi"/>
              </w:rPr>
              <w:t>boolean</w:t>
            </w:r>
            <w:proofErr w:type="spellEnd"/>
            <w:r w:rsidR="00374D95" w:rsidRPr="00374D95">
              <w:rPr>
                <w:rFonts w:asciiTheme="minorHAnsi" w:eastAsia="Calibri" w:hAnsiTheme="minorHAnsi" w:cstheme="minorHAnsi"/>
              </w:rPr>
              <w:t xml:space="preserve"> object </w:t>
            </w:r>
            <w:proofErr w:type="gramStart"/>
            <w:r w:rsidR="00374D95" w:rsidRPr="00374D95">
              <w:rPr>
                <w:rFonts w:asciiTheme="minorHAnsi" w:eastAsia="Calibri" w:hAnsiTheme="minorHAnsi" w:cstheme="minorHAnsi"/>
              </w:rPr>
              <w:t>rendered  wins</w:t>
            </w:r>
            <w:proofErr w:type="gramEnd"/>
            <w:r w:rsidR="00374D95" w:rsidRPr="00374D95">
              <w:rPr>
                <w:rFonts w:asciiTheme="minorHAnsi" w:eastAsia="Calibri" w:hAnsiTheme="minorHAnsi" w:cstheme="minorHAnsi"/>
              </w:rPr>
              <w:t>), demonstrate  where last object does and does not have a color property specified. Base object should have color.</w:t>
            </w:r>
          </w:p>
          <w:p w14:paraId="69C88C9C" w14:textId="77777777" w:rsidR="00A41826" w:rsidRPr="003D6634" w:rsidRDefault="00A41826" w:rsidP="00304227">
            <w:pPr>
              <w:rPr>
                <w:rFonts w:asciiTheme="minorHAnsi" w:eastAsia="Calibri" w:hAnsiTheme="minorHAnsi" w:cstheme="minorHAnsi"/>
              </w:rPr>
            </w:pPr>
          </w:p>
          <w:p w14:paraId="4DC724E6" w14:textId="7FF43CB3" w:rsidR="00A41826" w:rsidRDefault="00A41826" w:rsidP="00304227">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 xml:space="preserve">Difference color - Subtracting object color, examples of where subtracting object does and </w:t>
            </w:r>
            <w:proofErr w:type="gramStart"/>
            <w:r w:rsidR="00374D95" w:rsidRPr="00374D95">
              <w:rPr>
                <w:rFonts w:asciiTheme="minorHAnsi" w:hAnsiTheme="minorHAnsi" w:cstheme="minorHAnsi"/>
              </w:rPr>
              <w:t>does  not</w:t>
            </w:r>
            <w:proofErr w:type="gramEnd"/>
            <w:r w:rsidR="00374D95" w:rsidRPr="00374D95">
              <w:rPr>
                <w:rFonts w:asciiTheme="minorHAnsi" w:hAnsiTheme="minorHAnsi" w:cstheme="minorHAnsi"/>
              </w:rPr>
              <w:t xml:space="preserve"> have a color property specified. Base object should have color.</w:t>
            </w:r>
          </w:p>
          <w:p w14:paraId="06CB9009" w14:textId="77777777" w:rsidR="00A41826" w:rsidRPr="003D6634" w:rsidRDefault="00A41826" w:rsidP="00304227">
            <w:pPr>
              <w:rPr>
                <w:rFonts w:asciiTheme="minorHAnsi" w:eastAsia="Calibri" w:hAnsiTheme="minorHAnsi" w:cstheme="minorHAnsi"/>
              </w:rPr>
            </w:pPr>
          </w:p>
          <w:p w14:paraId="5B9934C4" w14:textId="0DC8A1C0"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 xml:space="preserve">Intersection color - Color of object defining new surface, examples of where new surface </w:t>
            </w:r>
            <w:proofErr w:type="gramStart"/>
            <w:r w:rsidR="00374D95" w:rsidRPr="00374D95">
              <w:rPr>
                <w:rFonts w:asciiTheme="minorHAnsi" w:eastAsia="Calibri" w:hAnsiTheme="minorHAnsi" w:cstheme="minorHAnsi"/>
              </w:rPr>
              <w:t>does</w:t>
            </w:r>
            <w:proofErr w:type="gramEnd"/>
            <w:r w:rsidR="00374D95" w:rsidRPr="00374D95">
              <w:rPr>
                <w:rFonts w:asciiTheme="minorHAnsi" w:eastAsia="Calibri" w:hAnsiTheme="minorHAnsi" w:cstheme="minorHAnsi"/>
              </w:rPr>
              <w:t xml:space="preserve"> and does not have a color property specified. Base object should have color.</w:t>
            </w:r>
          </w:p>
          <w:p w14:paraId="6BDF586E" w14:textId="77777777" w:rsidR="00A41826" w:rsidRDefault="00A41826" w:rsidP="00304227">
            <w:pPr>
              <w:rPr>
                <w:rFonts w:asciiTheme="minorHAnsi" w:eastAsia="Calibri" w:hAnsiTheme="minorHAnsi" w:cs="Calibri"/>
              </w:rPr>
            </w:pPr>
          </w:p>
          <w:p w14:paraId="72505BBC" w14:textId="77777777" w:rsidR="00A41826" w:rsidRPr="00BF6411" w:rsidRDefault="00A41826" w:rsidP="00304227">
            <w:pPr>
              <w:rPr>
                <w:rFonts w:asciiTheme="minorHAnsi" w:hAnsiTheme="minorHAnsi"/>
              </w:rPr>
            </w:pPr>
          </w:p>
        </w:tc>
      </w:tr>
      <w:tr w:rsidR="00A41826" w:rsidRPr="00BF6411" w14:paraId="5DC082C9" w14:textId="77777777" w:rsidTr="00304227">
        <w:tc>
          <w:tcPr>
            <w:tcW w:w="2569" w:type="dxa"/>
            <w:tcBorders>
              <w:bottom w:val="single" w:sz="4" w:space="0" w:color="auto"/>
            </w:tcBorders>
            <w:shd w:val="clear" w:color="auto" w:fill="D9D9D9" w:themeFill="background1" w:themeFillShade="D9"/>
          </w:tcPr>
          <w:p w14:paraId="0C70CB71"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E397814" w14:textId="77777777" w:rsidR="00A41826" w:rsidRPr="00285823" w:rsidRDefault="00A41826" w:rsidP="00304227">
            <w:pPr>
              <w:rPr>
                <w:rFonts w:asciiTheme="minorHAnsi" w:eastAsia="Calibri" w:hAnsiTheme="minorHAnsi" w:cs="Calibri"/>
                <w:b/>
              </w:rPr>
            </w:pPr>
          </w:p>
        </w:tc>
      </w:tr>
    </w:tbl>
    <w:p w14:paraId="32CC7DE9" w14:textId="77777777" w:rsidR="00646ADA" w:rsidRDefault="00646ADA" w:rsidP="00646ADA">
      <w:pPr>
        <w:rPr>
          <w:rFonts w:eastAsia="Verdana" w:cs="Verdana"/>
          <w:b/>
          <w:bCs/>
          <w:color w:val="365F91" w:themeColor="accent1" w:themeShade="BF"/>
          <w:sz w:val="28"/>
          <w:szCs w:val="28"/>
        </w:rPr>
      </w:pPr>
    </w:p>
    <w:p w14:paraId="3E028630" w14:textId="51C2D1A6" w:rsidR="0003381D" w:rsidRDefault="00646ADA" w:rsidP="0003381D">
      <w:pPr>
        <w:pStyle w:val="Heading3"/>
      </w:pPr>
      <w:r>
        <w:rPr>
          <w:rFonts w:eastAsia="Verdana" w:cs="Verdana"/>
          <w:sz w:val="28"/>
          <w:szCs w:val="28"/>
        </w:rPr>
        <w:br w:type="page"/>
      </w:r>
      <w:r w:rsidR="0003381D">
        <w:lastRenderedPageBreak/>
        <w:t xml:space="preserve">P_OPX_3011_XX Components of </w:t>
      </w:r>
      <w:proofErr w:type="spellStart"/>
      <w:r w:rsidR="0003381D">
        <w:t>booleans</w:t>
      </w:r>
      <w:proofErr w:type="spellEnd"/>
    </w:p>
    <w:tbl>
      <w:tblPr>
        <w:tblStyle w:val="TableGrid"/>
        <w:tblW w:w="0" w:type="auto"/>
        <w:tblLook w:val="04A0" w:firstRow="1" w:lastRow="0" w:firstColumn="1" w:lastColumn="0" w:noHBand="0" w:noVBand="1"/>
      </w:tblPr>
      <w:tblGrid>
        <w:gridCol w:w="2569"/>
        <w:gridCol w:w="6781"/>
      </w:tblGrid>
      <w:tr w:rsidR="0003381D" w:rsidRPr="00BF6411" w14:paraId="40DB855C" w14:textId="77777777" w:rsidTr="00101FCB">
        <w:tc>
          <w:tcPr>
            <w:tcW w:w="2569" w:type="dxa"/>
            <w:tcBorders>
              <w:bottom w:val="single" w:sz="4" w:space="0" w:color="auto"/>
            </w:tcBorders>
            <w:shd w:val="clear" w:color="auto" w:fill="D9D9D9" w:themeFill="background1" w:themeFillShade="D9"/>
          </w:tcPr>
          <w:p w14:paraId="01E2A62D" w14:textId="77777777" w:rsidR="0003381D" w:rsidRPr="00BF6411" w:rsidRDefault="0003381D" w:rsidP="00101FCB">
            <w:pPr>
              <w:rPr>
                <w:rFonts w:asciiTheme="minorHAnsi" w:hAnsiTheme="minorHAnsi"/>
              </w:rPr>
            </w:pPr>
            <w:r w:rsidRPr="00BF6411">
              <w:rPr>
                <w:rFonts w:asciiTheme="minorHAnsi" w:eastAsiaTheme="minorEastAsia" w:hAnsiTheme="minorHAnsi"/>
                <w:b/>
                <w:bCs/>
              </w:rPr>
              <w:t>Test Scenario Description</w:t>
            </w:r>
          </w:p>
          <w:p w14:paraId="6F0DAB71" w14:textId="77777777" w:rsidR="0003381D" w:rsidRPr="00BF6411" w:rsidRDefault="0003381D" w:rsidP="00101FCB">
            <w:pPr>
              <w:rPr>
                <w:rFonts w:asciiTheme="minorHAnsi" w:hAnsiTheme="minorHAnsi"/>
              </w:rPr>
            </w:pPr>
          </w:p>
        </w:tc>
        <w:tc>
          <w:tcPr>
            <w:tcW w:w="6781" w:type="dxa"/>
          </w:tcPr>
          <w:p w14:paraId="7A76F680" w14:textId="6A1E6CF3" w:rsidR="0003381D" w:rsidRPr="00BF6411" w:rsidRDefault="00556C9B" w:rsidP="00101FCB">
            <w:pPr>
              <w:rPr>
                <w:rFonts w:asciiTheme="minorHAnsi" w:hAnsiTheme="minorHAnsi"/>
              </w:rPr>
            </w:pPr>
            <w:r>
              <w:rPr>
                <w:rFonts w:asciiTheme="minorHAnsi" w:hAnsiTheme="minorHAnsi"/>
              </w:rPr>
              <w:t xml:space="preserve">Components of </w:t>
            </w:r>
            <w:proofErr w:type="spellStart"/>
            <w:r>
              <w:rPr>
                <w:rFonts w:asciiTheme="minorHAnsi" w:hAnsiTheme="minorHAnsi"/>
              </w:rPr>
              <w:t>booleans</w:t>
            </w:r>
            <w:proofErr w:type="spellEnd"/>
          </w:p>
        </w:tc>
      </w:tr>
      <w:tr w:rsidR="0003381D" w:rsidRPr="00BF6411" w14:paraId="336877B1" w14:textId="77777777" w:rsidTr="00101FCB">
        <w:tc>
          <w:tcPr>
            <w:tcW w:w="2569" w:type="dxa"/>
            <w:shd w:val="clear" w:color="auto" w:fill="D9D9D9" w:themeFill="background1" w:themeFillShade="D9"/>
          </w:tcPr>
          <w:p w14:paraId="4097F3D0" w14:textId="77777777" w:rsidR="0003381D" w:rsidRPr="00BF6411" w:rsidRDefault="0003381D" w:rsidP="00101FCB">
            <w:pPr>
              <w:rPr>
                <w:rFonts w:asciiTheme="minorHAnsi" w:hAnsiTheme="minorHAnsi"/>
              </w:rPr>
            </w:pPr>
            <w:r w:rsidRPr="00BF6411">
              <w:rPr>
                <w:rFonts w:asciiTheme="minorHAnsi" w:eastAsiaTheme="minorEastAsia" w:hAnsiTheme="minorHAnsi"/>
                <w:b/>
                <w:bCs/>
              </w:rPr>
              <w:t>Pass/Fail Criteria</w:t>
            </w:r>
          </w:p>
          <w:p w14:paraId="207140CA" w14:textId="77777777" w:rsidR="0003381D" w:rsidRPr="00BF6411" w:rsidRDefault="0003381D" w:rsidP="00101FCB">
            <w:pPr>
              <w:rPr>
                <w:rFonts w:asciiTheme="minorHAnsi" w:hAnsiTheme="minorHAnsi"/>
              </w:rPr>
            </w:pPr>
          </w:p>
        </w:tc>
        <w:tc>
          <w:tcPr>
            <w:tcW w:w="6781" w:type="dxa"/>
          </w:tcPr>
          <w:p w14:paraId="33CF5123" w14:textId="77777777" w:rsidR="0003381D" w:rsidRPr="00BF6411" w:rsidRDefault="0003381D" w:rsidP="00101FC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03381D" w:rsidRPr="00BF6411" w14:paraId="237C8A05" w14:textId="77777777" w:rsidTr="00101FCB">
        <w:tc>
          <w:tcPr>
            <w:tcW w:w="2569" w:type="dxa"/>
            <w:shd w:val="clear" w:color="auto" w:fill="D9D9D9" w:themeFill="background1" w:themeFillShade="D9"/>
          </w:tcPr>
          <w:p w14:paraId="49C4A22F" w14:textId="77777777" w:rsidR="0003381D" w:rsidRPr="00BF6411" w:rsidRDefault="0003381D" w:rsidP="00101FCB">
            <w:pPr>
              <w:rPr>
                <w:rFonts w:asciiTheme="minorHAnsi" w:hAnsiTheme="minorHAnsi"/>
              </w:rPr>
            </w:pPr>
            <w:r w:rsidRPr="00BF6411">
              <w:rPr>
                <w:rFonts w:asciiTheme="minorHAnsi" w:eastAsiaTheme="minorEastAsia" w:hAnsiTheme="minorHAnsi"/>
                <w:b/>
                <w:bCs/>
              </w:rPr>
              <w:t>Test Case Iterations</w:t>
            </w:r>
          </w:p>
          <w:p w14:paraId="178EB999" w14:textId="77777777" w:rsidR="0003381D" w:rsidRPr="00BF6411" w:rsidRDefault="0003381D" w:rsidP="00101FCB">
            <w:pPr>
              <w:rPr>
                <w:rFonts w:asciiTheme="minorHAnsi" w:hAnsiTheme="minorHAnsi"/>
              </w:rPr>
            </w:pPr>
          </w:p>
        </w:tc>
        <w:tc>
          <w:tcPr>
            <w:tcW w:w="6781" w:type="dxa"/>
          </w:tcPr>
          <w:p w14:paraId="5972D1DC" w14:textId="1567234A" w:rsidR="0003381D" w:rsidRPr="003D6634" w:rsidRDefault="0003381D" w:rsidP="00101FCB">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000952C5">
              <w:rPr>
                <w:rFonts w:asciiTheme="minorHAnsi" w:eastAsia="Calibri" w:hAnsiTheme="minorHAnsi" w:cstheme="minorHAnsi"/>
                <w:b/>
              </w:rPr>
              <w:t xml:space="preserve"> </w:t>
            </w:r>
            <w:r w:rsidR="003C1C16">
              <w:rPr>
                <w:rFonts w:asciiTheme="minorHAnsi" w:eastAsia="Calibri" w:hAnsiTheme="minorHAnsi" w:cstheme="minorHAnsi"/>
              </w:rPr>
              <w:t xml:space="preserve">Component with only a </w:t>
            </w:r>
            <w:proofErr w:type="spellStart"/>
            <w:r w:rsidR="00B4336E">
              <w:rPr>
                <w:rFonts w:asciiTheme="minorHAnsi" w:eastAsia="Calibri" w:hAnsiTheme="minorHAnsi" w:cstheme="minorHAnsi"/>
              </w:rPr>
              <w:t>b</w:t>
            </w:r>
            <w:r w:rsidR="003C1C16">
              <w:rPr>
                <w:rFonts w:asciiTheme="minorHAnsi" w:eastAsia="Calibri" w:hAnsiTheme="minorHAnsi" w:cstheme="minorHAnsi"/>
              </w:rPr>
              <w:t>oolean</w:t>
            </w:r>
            <w:r w:rsidR="00B4336E">
              <w:rPr>
                <w:rFonts w:asciiTheme="minorHAnsi" w:eastAsia="Calibri" w:hAnsiTheme="minorHAnsi" w:cstheme="minorHAnsi"/>
              </w:rPr>
              <w:t>shape</w:t>
            </w:r>
            <w:proofErr w:type="spellEnd"/>
            <w:r w:rsidR="003C1C16">
              <w:rPr>
                <w:rFonts w:asciiTheme="minorHAnsi" w:eastAsia="Calibri" w:hAnsiTheme="minorHAnsi" w:cstheme="minorHAnsi"/>
              </w:rPr>
              <w:t xml:space="preserve"> object</w:t>
            </w:r>
          </w:p>
          <w:p w14:paraId="24E9D65E" w14:textId="77777777" w:rsidR="0003381D" w:rsidRPr="003D6634" w:rsidRDefault="0003381D" w:rsidP="00101FCB">
            <w:pPr>
              <w:rPr>
                <w:rFonts w:asciiTheme="minorHAnsi" w:eastAsia="Calibri" w:hAnsiTheme="minorHAnsi" w:cstheme="minorHAnsi"/>
              </w:rPr>
            </w:pPr>
          </w:p>
          <w:p w14:paraId="39D187C6" w14:textId="49C5EBA6" w:rsidR="0003381D" w:rsidRDefault="0003381D" w:rsidP="00101FCB">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952C5">
              <w:rPr>
                <w:rFonts w:asciiTheme="minorHAnsi" w:hAnsiTheme="minorHAnsi" w:cstheme="minorHAnsi"/>
              </w:rPr>
              <w:t xml:space="preserve">Component with multiple </w:t>
            </w:r>
            <w:r w:rsidR="00C11C22">
              <w:rPr>
                <w:rFonts w:asciiTheme="minorHAnsi" w:hAnsiTheme="minorHAnsi" w:cstheme="minorHAnsi"/>
              </w:rPr>
              <w:t>references</w:t>
            </w:r>
            <w:r w:rsidR="000952C5">
              <w:rPr>
                <w:rFonts w:asciiTheme="minorHAnsi" w:hAnsiTheme="minorHAnsi" w:cstheme="minorHAnsi"/>
              </w:rPr>
              <w:t xml:space="preserve"> to same </w:t>
            </w:r>
            <w:proofErr w:type="spellStart"/>
            <w:r w:rsidR="00B4336E">
              <w:rPr>
                <w:rFonts w:asciiTheme="minorHAnsi" w:eastAsia="Calibri" w:hAnsiTheme="minorHAnsi" w:cstheme="minorHAnsi"/>
              </w:rPr>
              <w:t>booleanshape</w:t>
            </w:r>
            <w:proofErr w:type="spellEnd"/>
            <w:r w:rsidR="00B4336E">
              <w:rPr>
                <w:rFonts w:asciiTheme="minorHAnsi" w:eastAsia="Calibri" w:hAnsiTheme="minorHAnsi" w:cstheme="minorHAnsi"/>
              </w:rPr>
              <w:t xml:space="preserve"> object</w:t>
            </w:r>
          </w:p>
          <w:p w14:paraId="3652968A" w14:textId="77777777" w:rsidR="0003381D" w:rsidRPr="003D6634" w:rsidRDefault="0003381D" w:rsidP="00101FCB">
            <w:pPr>
              <w:rPr>
                <w:rFonts w:asciiTheme="minorHAnsi" w:eastAsia="Calibri" w:hAnsiTheme="minorHAnsi" w:cstheme="minorHAnsi"/>
              </w:rPr>
            </w:pPr>
          </w:p>
          <w:p w14:paraId="78B28221" w14:textId="4BF48247" w:rsidR="0003381D" w:rsidRDefault="0003381D" w:rsidP="00101FCB">
            <w:pPr>
              <w:rPr>
                <w:rFonts w:asciiTheme="minorHAnsi" w:eastAsia="Calibri" w:hAnsiTheme="minorHAnsi" w:cs="Calibr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952C5">
              <w:rPr>
                <w:rFonts w:asciiTheme="minorHAnsi" w:eastAsia="Calibri" w:hAnsiTheme="minorHAnsi" w:cstheme="minorHAnsi"/>
              </w:rPr>
              <w:t xml:space="preserve">Component with multiple </w:t>
            </w:r>
            <w:proofErr w:type="spellStart"/>
            <w:r w:rsidR="00B4336E">
              <w:rPr>
                <w:rFonts w:asciiTheme="minorHAnsi" w:eastAsia="Calibri" w:hAnsiTheme="minorHAnsi" w:cstheme="minorHAnsi"/>
              </w:rPr>
              <w:t>booleanshape</w:t>
            </w:r>
            <w:proofErr w:type="spellEnd"/>
            <w:r w:rsidR="00B4336E">
              <w:rPr>
                <w:rFonts w:asciiTheme="minorHAnsi" w:eastAsia="Calibri" w:hAnsiTheme="minorHAnsi" w:cstheme="minorHAnsi"/>
              </w:rPr>
              <w:t xml:space="preserve"> objects</w:t>
            </w:r>
          </w:p>
          <w:p w14:paraId="7337170F" w14:textId="77777777" w:rsidR="0003381D" w:rsidRPr="00BF6411" w:rsidRDefault="0003381D" w:rsidP="00101FCB">
            <w:pPr>
              <w:rPr>
                <w:rFonts w:asciiTheme="minorHAnsi" w:hAnsiTheme="minorHAnsi"/>
              </w:rPr>
            </w:pPr>
          </w:p>
        </w:tc>
      </w:tr>
      <w:tr w:rsidR="0003381D" w:rsidRPr="00BF6411" w14:paraId="3E2C95BD" w14:textId="77777777" w:rsidTr="00101FCB">
        <w:tc>
          <w:tcPr>
            <w:tcW w:w="2569" w:type="dxa"/>
            <w:tcBorders>
              <w:bottom w:val="single" w:sz="4" w:space="0" w:color="auto"/>
            </w:tcBorders>
            <w:shd w:val="clear" w:color="auto" w:fill="D9D9D9" w:themeFill="background1" w:themeFillShade="D9"/>
          </w:tcPr>
          <w:p w14:paraId="7BC7A71F" w14:textId="77777777" w:rsidR="0003381D" w:rsidRPr="00BF6411" w:rsidRDefault="0003381D" w:rsidP="00101FCB">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5635124" w14:textId="77777777" w:rsidR="0003381D" w:rsidRPr="00285823" w:rsidRDefault="0003381D" w:rsidP="00101FCB">
            <w:pPr>
              <w:rPr>
                <w:rFonts w:asciiTheme="minorHAnsi" w:eastAsia="Calibri" w:hAnsiTheme="minorHAnsi" w:cs="Calibri"/>
                <w:b/>
              </w:rPr>
            </w:pPr>
          </w:p>
        </w:tc>
      </w:tr>
    </w:tbl>
    <w:p w14:paraId="5EB604E8" w14:textId="4F794E53" w:rsidR="00646ADA" w:rsidRDefault="00646ADA">
      <w:pPr>
        <w:rPr>
          <w:rFonts w:eastAsia="Verdana" w:cs="Verdana"/>
          <w:b/>
          <w:bCs/>
          <w:color w:val="365F91" w:themeColor="accent1" w:themeShade="BF"/>
          <w:sz w:val="28"/>
          <w:szCs w:val="28"/>
        </w:rPr>
      </w:pPr>
    </w:p>
    <w:p w14:paraId="4A6D3857" w14:textId="2F36FB28" w:rsidR="00646ADA" w:rsidRDefault="00646ADA" w:rsidP="00646ADA">
      <w:pPr>
        <w:pStyle w:val="Heading2"/>
        <w:rPr>
          <w:i/>
          <w:iCs/>
        </w:rPr>
      </w:pPr>
      <w:bookmarkStart w:id="101" w:name="_Toc162181007"/>
      <w:r>
        <w:t>Negative Boolean Extension Test Cases</w:t>
      </w:r>
      <w:bookmarkEnd w:id="101"/>
      <w:r>
        <w:t xml:space="preserve"> </w:t>
      </w:r>
    </w:p>
    <w:p w14:paraId="6D353A6D" w14:textId="2EB06B39" w:rsidR="00A41826" w:rsidRDefault="00A41826" w:rsidP="00A41826">
      <w:pPr>
        <w:pStyle w:val="Heading3"/>
      </w:pPr>
      <w:r>
        <w:t xml:space="preserve">N_OPX_3100_XX </w:t>
      </w:r>
      <w:r w:rsidRPr="00E32A9A">
        <w:t xml:space="preserve">Wrong </w:t>
      </w:r>
      <w:proofErr w:type="spellStart"/>
      <w:r w:rsidRPr="00E32A9A">
        <w:t>objectID</w:t>
      </w:r>
      <w:proofErr w:type="spellEnd"/>
      <w:r w:rsidRPr="00E32A9A">
        <w:t xml:space="preserve"> or Path</w:t>
      </w:r>
    </w:p>
    <w:tbl>
      <w:tblPr>
        <w:tblStyle w:val="TableGrid"/>
        <w:tblW w:w="0" w:type="auto"/>
        <w:tblLook w:val="04A0" w:firstRow="1" w:lastRow="0" w:firstColumn="1" w:lastColumn="0" w:noHBand="0" w:noVBand="1"/>
      </w:tblPr>
      <w:tblGrid>
        <w:gridCol w:w="2569"/>
        <w:gridCol w:w="6781"/>
      </w:tblGrid>
      <w:tr w:rsidR="00A41826" w:rsidRPr="00BF6411" w14:paraId="6F9EF2F4" w14:textId="77777777" w:rsidTr="00304227">
        <w:tc>
          <w:tcPr>
            <w:tcW w:w="2569" w:type="dxa"/>
            <w:tcBorders>
              <w:bottom w:val="single" w:sz="4" w:space="0" w:color="auto"/>
            </w:tcBorders>
            <w:shd w:val="clear" w:color="auto" w:fill="D9D9D9" w:themeFill="background1" w:themeFillShade="D9"/>
          </w:tcPr>
          <w:p w14:paraId="2E0F463C"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B062F29" w14:textId="77777777" w:rsidR="00A41826" w:rsidRPr="00BF6411" w:rsidRDefault="00A41826" w:rsidP="00304227">
            <w:pPr>
              <w:rPr>
                <w:rFonts w:asciiTheme="minorHAnsi" w:hAnsiTheme="minorHAnsi"/>
              </w:rPr>
            </w:pPr>
          </w:p>
        </w:tc>
        <w:tc>
          <w:tcPr>
            <w:tcW w:w="6781" w:type="dxa"/>
          </w:tcPr>
          <w:p w14:paraId="184379A8" w14:textId="00FAEE6B" w:rsidR="00A41826" w:rsidRPr="00BF6411" w:rsidRDefault="0030458A" w:rsidP="00304227">
            <w:pPr>
              <w:rPr>
                <w:rFonts w:asciiTheme="minorHAnsi" w:hAnsiTheme="minorHAnsi"/>
              </w:rPr>
            </w:pPr>
            <w:r w:rsidRPr="0030458A">
              <w:rPr>
                <w:rFonts w:asciiTheme="minorHAnsi" w:hAnsiTheme="minorHAnsi"/>
              </w:rPr>
              <w:t xml:space="preserve">Wrong </w:t>
            </w:r>
            <w:proofErr w:type="spellStart"/>
            <w:r w:rsidRPr="0030458A">
              <w:rPr>
                <w:rFonts w:asciiTheme="minorHAnsi" w:hAnsiTheme="minorHAnsi"/>
              </w:rPr>
              <w:t>objectID</w:t>
            </w:r>
            <w:proofErr w:type="spellEnd"/>
            <w:r w:rsidRPr="0030458A">
              <w:rPr>
                <w:rFonts w:asciiTheme="minorHAnsi" w:hAnsiTheme="minorHAnsi"/>
              </w:rPr>
              <w:t xml:space="preserve"> or Path </w:t>
            </w:r>
          </w:p>
        </w:tc>
      </w:tr>
      <w:tr w:rsidR="00A41826" w:rsidRPr="00BF6411" w14:paraId="6558F5BC" w14:textId="77777777" w:rsidTr="00304227">
        <w:tc>
          <w:tcPr>
            <w:tcW w:w="2569" w:type="dxa"/>
            <w:shd w:val="clear" w:color="auto" w:fill="D9D9D9" w:themeFill="background1" w:themeFillShade="D9"/>
          </w:tcPr>
          <w:p w14:paraId="3FDB5B1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5D41B90C" w14:textId="77777777" w:rsidR="00A41826" w:rsidRPr="00BF6411" w:rsidRDefault="00A41826" w:rsidP="00304227">
            <w:pPr>
              <w:rPr>
                <w:rFonts w:asciiTheme="minorHAnsi" w:hAnsiTheme="minorHAnsi"/>
              </w:rPr>
            </w:pPr>
          </w:p>
        </w:tc>
        <w:tc>
          <w:tcPr>
            <w:tcW w:w="6781" w:type="dxa"/>
          </w:tcPr>
          <w:p w14:paraId="3D64F6B3"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 xml:space="preserve">02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A41826" w:rsidRPr="00BF6411" w14:paraId="1F0EC70E" w14:textId="77777777" w:rsidTr="00304227">
        <w:tc>
          <w:tcPr>
            <w:tcW w:w="2569" w:type="dxa"/>
            <w:shd w:val="clear" w:color="auto" w:fill="D9D9D9" w:themeFill="background1" w:themeFillShade="D9"/>
          </w:tcPr>
          <w:p w14:paraId="20D81CC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DD55604" w14:textId="77777777" w:rsidR="00A41826" w:rsidRPr="00BF6411" w:rsidRDefault="00A41826" w:rsidP="00304227">
            <w:pPr>
              <w:rPr>
                <w:rFonts w:asciiTheme="minorHAnsi" w:hAnsiTheme="minorHAnsi"/>
              </w:rPr>
            </w:pPr>
          </w:p>
        </w:tc>
        <w:tc>
          <w:tcPr>
            <w:tcW w:w="6781" w:type="dxa"/>
          </w:tcPr>
          <w:p w14:paraId="1C5188C2" w14:textId="01F192BB"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booleanshape</w:t>
            </w:r>
            <w:proofErr w:type="spellEnd"/>
            <w:r w:rsidR="00374D95" w:rsidRPr="00374D95">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objectID</w:t>
            </w:r>
            <w:proofErr w:type="spellEnd"/>
            <w:r w:rsidR="00374D95" w:rsidRPr="00374D95">
              <w:rPr>
                <w:rFonts w:asciiTheme="minorHAnsi" w:eastAsia="Calibri" w:hAnsiTheme="minorHAnsi" w:cstheme="minorHAnsi"/>
              </w:rPr>
              <w:t xml:space="preserve"> attribute points to an unknown object in same model</w:t>
            </w:r>
          </w:p>
          <w:p w14:paraId="7EF841E1" w14:textId="77777777" w:rsidR="00A41826" w:rsidRPr="003D6634" w:rsidRDefault="00A41826" w:rsidP="00304227">
            <w:pPr>
              <w:rPr>
                <w:rFonts w:asciiTheme="minorHAnsi" w:eastAsia="Calibri" w:hAnsiTheme="minorHAnsi" w:cstheme="minorHAnsi"/>
              </w:rPr>
            </w:pPr>
          </w:p>
          <w:p w14:paraId="150458EA" w14:textId="2F2FFA8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proofErr w:type="spellStart"/>
            <w:r w:rsidR="00374D95" w:rsidRPr="00374D95">
              <w:rPr>
                <w:rFonts w:asciiTheme="minorHAnsi" w:hAnsiTheme="minorHAnsi" w:cstheme="minorHAnsi"/>
              </w:rPr>
              <w:t>booleanshape</w:t>
            </w:r>
            <w:proofErr w:type="spellEnd"/>
            <w:r w:rsidR="00374D95" w:rsidRPr="00374D95">
              <w:rPr>
                <w:rFonts w:asciiTheme="minorHAnsi" w:hAnsiTheme="minorHAnsi" w:cstheme="minorHAnsi"/>
              </w:rPr>
              <w:t xml:space="preserve"> path attribute points to unknown non-root model part</w:t>
            </w:r>
          </w:p>
          <w:p w14:paraId="62D3CC5E" w14:textId="77777777" w:rsidR="00A41826" w:rsidRDefault="00A41826" w:rsidP="00304227">
            <w:pPr>
              <w:rPr>
                <w:rFonts w:asciiTheme="minorHAnsi" w:eastAsia="Calibri" w:hAnsiTheme="minorHAnsi" w:cs="Calibri"/>
              </w:rPr>
            </w:pPr>
          </w:p>
          <w:p w14:paraId="2D4FD176" w14:textId="03B8158A" w:rsidR="00A41826" w:rsidRDefault="00A41826" w:rsidP="00304227">
            <w:pPr>
              <w:rPr>
                <w:rFonts w:asciiTheme="minorHAnsi" w:eastAsia="Calibri" w:hAnsiTheme="minorHAnsi" w:cs="Calibr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boolean</w:t>
            </w:r>
            <w:proofErr w:type="spellEnd"/>
            <w:r w:rsidR="00374D95" w:rsidRPr="00374D95">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objectID</w:t>
            </w:r>
            <w:proofErr w:type="spellEnd"/>
            <w:r w:rsidR="00374D95" w:rsidRPr="00374D95">
              <w:rPr>
                <w:rFonts w:asciiTheme="minorHAnsi" w:eastAsia="Calibri" w:hAnsiTheme="minorHAnsi" w:cstheme="minorHAnsi"/>
              </w:rPr>
              <w:t xml:space="preserve"> attribute points to </w:t>
            </w:r>
            <w:proofErr w:type="gramStart"/>
            <w:r w:rsidR="00374D95" w:rsidRPr="00374D95">
              <w:rPr>
                <w:rFonts w:asciiTheme="minorHAnsi" w:eastAsia="Calibri" w:hAnsiTheme="minorHAnsi" w:cstheme="minorHAnsi"/>
              </w:rPr>
              <w:t>a</w:t>
            </w:r>
            <w:proofErr w:type="gramEnd"/>
            <w:r w:rsidR="00374D95" w:rsidRPr="00374D95">
              <w:rPr>
                <w:rFonts w:asciiTheme="minorHAnsi" w:eastAsia="Calibri" w:hAnsiTheme="minorHAnsi" w:cstheme="minorHAnsi"/>
              </w:rPr>
              <w:t xml:space="preserve"> unknown object in a non-root model</w:t>
            </w:r>
          </w:p>
          <w:p w14:paraId="66FC2021" w14:textId="77777777" w:rsidR="00374D95" w:rsidRDefault="00374D95" w:rsidP="00A41826">
            <w:pPr>
              <w:rPr>
                <w:rFonts w:asciiTheme="minorHAnsi" w:eastAsia="Calibri" w:hAnsiTheme="minorHAnsi" w:cstheme="minorHAnsi"/>
                <w:b/>
              </w:rPr>
            </w:pPr>
          </w:p>
          <w:p w14:paraId="2CE04951" w14:textId="44AF081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boolean</w:t>
            </w:r>
            <w:proofErr w:type="spellEnd"/>
            <w:r w:rsidR="00374D95" w:rsidRPr="00374D95">
              <w:rPr>
                <w:rFonts w:asciiTheme="minorHAnsi" w:eastAsia="Calibri" w:hAnsiTheme="minorHAnsi" w:cstheme="minorHAnsi"/>
              </w:rPr>
              <w:t xml:space="preserve"> path attribute points to an unknown part in non-root model</w:t>
            </w:r>
          </w:p>
          <w:p w14:paraId="0F4388B5" w14:textId="77777777" w:rsidR="00A41826" w:rsidRDefault="00A41826" w:rsidP="00304227">
            <w:pPr>
              <w:rPr>
                <w:rFonts w:asciiTheme="minorHAnsi" w:eastAsia="Calibri" w:hAnsiTheme="minorHAnsi" w:cs="Calibri"/>
              </w:rPr>
            </w:pPr>
          </w:p>
          <w:p w14:paraId="668061DF" w14:textId="04C0474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booleanshape</w:t>
            </w:r>
            <w:proofErr w:type="spellEnd"/>
            <w:r w:rsidR="00374D95" w:rsidRPr="00374D95">
              <w:rPr>
                <w:rFonts w:asciiTheme="minorHAnsi" w:eastAsia="Calibri" w:hAnsiTheme="minorHAnsi" w:cstheme="minorHAnsi"/>
              </w:rPr>
              <w:t>, when in a non-root model, has path attribute specified</w:t>
            </w:r>
          </w:p>
          <w:p w14:paraId="715860A4" w14:textId="77777777" w:rsidR="00A41826" w:rsidRDefault="00A41826" w:rsidP="00304227">
            <w:pPr>
              <w:rPr>
                <w:rFonts w:asciiTheme="minorHAnsi" w:eastAsia="Calibri" w:hAnsiTheme="minorHAnsi" w:cs="Calibri"/>
              </w:rPr>
            </w:pPr>
          </w:p>
          <w:p w14:paraId="7CA54109" w14:textId="7EED919A" w:rsidR="00A41826" w:rsidRDefault="00A41826" w:rsidP="00304227">
            <w:pPr>
              <w:rPr>
                <w:rFonts w:asciiTheme="minorHAnsi" w:eastAsia="Calibri" w:hAnsiTheme="minorHAnsi" w:cs="Calibri"/>
              </w:rPr>
            </w:pPr>
            <w:r w:rsidRPr="003D6634">
              <w:rPr>
                <w:rFonts w:asciiTheme="minorHAnsi" w:eastAsia="Calibri" w:hAnsiTheme="minorHAnsi" w:cstheme="minorHAnsi"/>
                <w:b/>
              </w:rPr>
              <w:t>0</w:t>
            </w:r>
            <w:r>
              <w:rPr>
                <w:rFonts w:asciiTheme="minorHAnsi" w:eastAsia="Calibri" w:hAnsiTheme="minorHAnsi" w:cstheme="minorHAnsi"/>
                <w:b/>
              </w:rPr>
              <w:t>6</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boolean</w:t>
            </w:r>
            <w:proofErr w:type="spellEnd"/>
            <w:r w:rsidR="00374D95" w:rsidRPr="00374D95">
              <w:rPr>
                <w:rFonts w:asciiTheme="minorHAnsi" w:eastAsia="Calibri" w:hAnsiTheme="minorHAnsi" w:cstheme="minorHAnsi"/>
              </w:rPr>
              <w:t>, when in a non-root model, has path attribute specified</w:t>
            </w:r>
          </w:p>
          <w:p w14:paraId="7254174D" w14:textId="77777777" w:rsidR="00A41826" w:rsidRPr="00BF6411" w:rsidRDefault="00A41826" w:rsidP="00304227">
            <w:pPr>
              <w:rPr>
                <w:rFonts w:asciiTheme="minorHAnsi" w:hAnsiTheme="minorHAnsi"/>
              </w:rPr>
            </w:pPr>
          </w:p>
        </w:tc>
      </w:tr>
    </w:tbl>
    <w:p w14:paraId="14F73516" w14:textId="4B4EB578" w:rsidR="00A41826" w:rsidRDefault="00A41826" w:rsidP="00A41826">
      <w:pPr>
        <w:pStyle w:val="Heading3"/>
      </w:pPr>
      <w:r>
        <w:t xml:space="preserve">N_OPX_3102_XX </w:t>
      </w:r>
      <w:r w:rsidRPr="00E32A9A">
        <w:t>Schema Errors</w:t>
      </w:r>
    </w:p>
    <w:tbl>
      <w:tblPr>
        <w:tblStyle w:val="TableGrid"/>
        <w:tblW w:w="0" w:type="auto"/>
        <w:tblLook w:val="04A0" w:firstRow="1" w:lastRow="0" w:firstColumn="1" w:lastColumn="0" w:noHBand="0" w:noVBand="1"/>
      </w:tblPr>
      <w:tblGrid>
        <w:gridCol w:w="2569"/>
        <w:gridCol w:w="6781"/>
      </w:tblGrid>
      <w:tr w:rsidR="00A41826" w:rsidRPr="00BF6411" w14:paraId="3CAD7E75" w14:textId="77777777" w:rsidTr="00304227">
        <w:tc>
          <w:tcPr>
            <w:tcW w:w="2569" w:type="dxa"/>
            <w:tcBorders>
              <w:bottom w:val="single" w:sz="4" w:space="0" w:color="auto"/>
            </w:tcBorders>
            <w:shd w:val="clear" w:color="auto" w:fill="D9D9D9" w:themeFill="background1" w:themeFillShade="D9"/>
          </w:tcPr>
          <w:p w14:paraId="6ABC4E07"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550A55DB" w14:textId="77777777" w:rsidR="00A41826" w:rsidRPr="00BF6411" w:rsidRDefault="00A41826" w:rsidP="00304227">
            <w:pPr>
              <w:rPr>
                <w:rFonts w:asciiTheme="minorHAnsi" w:hAnsiTheme="minorHAnsi"/>
              </w:rPr>
            </w:pPr>
          </w:p>
        </w:tc>
        <w:tc>
          <w:tcPr>
            <w:tcW w:w="6781" w:type="dxa"/>
          </w:tcPr>
          <w:p w14:paraId="1614F2A6" w14:textId="1AA3A5AD" w:rsidR="00A41826" w:rsidRPr="00BF6411" w:rsidRDefault="0030458A" w:rsidP="00304227">
            <w:pPr>
              <w:rPr>
                <w:rFonts w:asciiTheme="minorHAnsi" w:hAnsiTheme="minorHAnsi"/>
              </w:rPr>
            </w:pPr>
            <w:r w:rsidRPr="0030458A">
              <w:rPr>
                <w:rFonts w:asciiTheme="minorHAnsi" w:hAnsiTheme="minorHAnsi"/>
              </w:rPr>
              <w:t xml:space="preserve">Schema Errors </w:t>
            </w:r>
          </w:p>
        </w:tc>
      </w:tr>
      <w:tr w:rsidR="00A41826" w:rsidRPr="00BF6411" w14:paraId="103B094E" w14:textId="77777777" w:rsidTr="00304227">
        <w:tc>
          <w:tcPr>
            <w:tcW w:w="2569" w:type="dxa"/>
            <w:shd w:val="clear" w:color="auto" w:fill="D9D9D9" w:themeFill="background1" w:themeFillShade="D9"/>
          </w:tcPr>
          <w:p w14:paraId="66D9122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309AAFEC" w14:textId="77777777" w:rsidR="00A41826" w:rsidRPr="00BF6411" w:rsidRDefault="00A41826" w:rsidP="00304227">
            <w:pPr>
              <w:rPr>
                <w:rFonts w:asciiTheme="minorHAnsi" w:hAnsiTheme="minorHAnsi"/>
              </w:rPr>
            </w:pPr>
          </w:p>
        </w:tc>
        <w:tc>
          <w:tcPr>
            <w:tcW w:w="6781" w:type="dxa"/>
          </w:tcPr>
          <w:p w14:paraId="395BC255"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 xml:space="preserve">02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A41826" w:rsidRPr="00BF6411" w14:paraId="2556AA3C" w14:textId="77777777" w:rsidTr="00304227">
        <w:tc>
          <w:tcPr>
            <w:tcW w:w="2569" w:type="dxa"/>
            <w:shd w:val="clear" w:color="auto" w:fill="D9D9D9" w:themeFill="background1" w:themeFillShade="D9"/>
          </w:tcPr>
          <w:p w14:paraId="43E0A15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B99922B" w14:textId="77777777" w:rsidR="00A41826" w:rsidRPr="00BF6411" w:rsidRDefault="00A41826" w:rsidP="00304227">
            <w:pPr>
              <w:rPr>
                <w:rFonts w:asciiTheme="minorHAnsi" w:hAnsiTheme="minorHAnsi"/>
              </w:rPr>
            </w:pPr>
          </w:p>
        </w:tc>
        <w:tc>
          <w:tcPr>
            <w:tcW w:w="6781" w:type="dxa"/>
          </w:tcPr>
          <w:p w14:paraId="6D894B1E" w14:textId="18DCC021"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 xml:space="preserve">Multiple </w:t>
            </w:r>
            <w:proofErr w:type="spellStart"/>
            <w:r w:rsidR="00374D95" w:rsidRPr="00374D95">
              <w:rPr>
                <w:rFonts w:asciiTheme="minorHAnsi" w:eastAsia="Calibri" w:hAnsiTheme="minorHAnsi" w:cstheme="minorHAnsi"/>
              </w:rPr>
              <w:t>booleanshape</w:t>
            </w:r>
            <w:proofErr w:type="spellEnd"/>
            <w:r w:rsidR="00374D95" w:rsidRPr="00374D95">
              <w:rPr>
                <w:rFonts w:asciiTheme="minorHAnsi" w:eastAsia="Calibri" w:hAnsiTheme="minorHAnsi" w:cstheme="minorHAnsi"/>
              </w:rPr>
              <w:t xml:space="preserve"> elements in an object element</w:t>
            </w:r>
          </w:p>
          <w:p w14:paraId="4713B363" w14:textId="77777777" w:rsidR="00A41826" w:rsidRPr="003D6634" w:rsidRDefault="00A41826" w:rsidP="00304227">
            <w:pPr>
              <w:rPr>
                <w:rFonts w:asciiTheme="minorHAnsi" w:eastAsia="Calibri" w:hAnsiTheme="minorHAnsi" w:cstheme="minorHAnsi"/>
              </w:rPr>
            </w:pPr>
          </w:p>
          <w:p w14:paraId="59D5AF9C" w14:textId="619315A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proofErr w:type="spellStart"/>
            <w:r w:rsidR="00374D95" w:rsidRPr="00374D95">
              <w:rPr>
                <w:rFonts w:asciiTheme="minorHAnsi" w:hAnsiTheme="minorHAnsi" w:cstheme="minorHAnsi"/>
              </w:rPr>
              <w:t>booleanshape</w:t>
            </w:r>
            <w:proofErr w:type="spellEnd"/>
            <w:r w:rsidR="00374D95" w:rsidRPr="00374D95">
              <w:rPr>
                <w:rFonts w:asciiTheme="minorHAnsi" w:hAnsiTheme="minorHAnsi" w:cstheme="minorHAnsi"/>
              </w:rPr>
              <w:t xml:space="preserve"> in same object with mesh</w:t>
            </w:r>
          </w:p>
          <w:p w14:paraId="75BEDAEC" w14:textId="77777777" w:rsidR="00A41826" w:rsidRDefault="00A41826" w:rsidP="00304227">
            <w:pPr>
              <w:rPr>
                <w:rFonts w:asciiTheme="minorHAnsi" w:eastAsia="Calibri" w:hAnsiTheme="minorHAnsi" w:cs="Calibri"/>
              </w:rPr>
            </w:pPr>
          </w:p>
          <w:p w14:paraId="188A4B8E" w14:textId="5B3135E4"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booleanshape</w:t>
            </w:r>
            <w:proofErr w:type="spellEnd"/>
            <w:r w:rsidR="00374D95" w:rsidRPr="00374D95">
              <w:rPr>
                <w:rFonts w:asciiTheme="minorHAnsi" w:eastAsia="Calibri" w:hAnsiTheme="minorHAnsi" w:cstheme="minorHAnsi"/>
              </w:rPr>
              <w:t xml:space="preserve"> in same object with components</w:t>
            </w:r>
          </w:p>
          <w:p w14:paraId="5832403A" w14:textId="77777777" w:rsidR="00A41826" w:rsidRDefault="00A41826" w:rsidP="00304227">
            <w:pPr>
              <w:rPr>
                <w:rFonts w:asciiTheme="minorHAnsi" w:hAnsiTheme="minorHAnsi"/>
              </w:rPr>
            </w:pPr>
          </w:p>
          <w:p w14:paraId="1AD6E68F" w14:textId="5E9789B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booleanshape</w:t>
            </w:r>
            <w:proofErr w:type="spellEnd"/>
            <w:r w:rsidR="00374D95" w:rsidRPr="00374D95">
              <w:rPr>
                <w:rFonts w:asciiTheme="minorHAnsi" w:eastAsia="Calibri" w:hAnsiTheme="minorHAnsi" w:cstheme="minorHAnsi"/>
              </w:rPr>
              <w:t xml:space="preserve"> with no </w:t>
            </w:r>
            <w:proofErr w:type="spellStart"/>
            <w:r w:rsidR="00374D95" w:rsidRPr="00374D95">
              <w:rPr>
                <w:rFonts w:asciiTheme="minorHAnsi" w:eastAsia="Calibri" w:hAnsiTheme="minorHAnsi" w:cstheme="minorHAnsi"/>
              </w:rPr>
              <w:t>boolean</w:t>
            </w:r>
            <w:proofErr w:type="spellEnd"/>
            <w:r w:rsidR="00374D95" w:rsidRPr="00374D95">
              <w:rPr>
                <w:rFonts w:asciiTheme="minorHAnsi" w:eastAsia="Calibri" w:hAnsiTheme="minorHAnsi" w:cstheme="minorHAnsi"/>
              </w:rPr>
              <w:t xml:space="preserve"> sub elements</w:t>
            </w:r>
          </w:p>
          <w:p w14:paraId="35E1751D" w14:textId="77777777" w:rsidR="00A41826" w:rsidRPr="00BF6411" w:rsidRDefault="00A41826" w:rsidP="00304227">
            <w:pPr>
              <w:rPr>
                <w:rFonts w:asciiTheme="minorHAnsi" w:hAnsiTheme="minorHAnsi"/>
              </w:rPr>
            </w:pPr>
          </w:p>
        </w:tc>
      </w:tr>
    </w:tbl>
    <w:p w14:paraId="08CD8B54" w14:textId="4EE642CF" w:rsidR="00A41826" w:rsidRDefault="00A41826" w:rsidP="00A41826">
      <w:pPr>
        <w:pStyle w:val="Heading3"/>
      </w:pPr>
      <w:r>
        <w:t xml:space="preserve">N_OPX_3104_XX </w:t>
      </w:r>
      <w:r w:rsidRPr="00E32A9A">
        <w:t>Invalid Object</w:t>
      </w:r>
    </w:p>
    <w:tbl>
      <w:tblPr>
        <w:tblStyle w:val="TableGrid"/>
        <w:tblW w:w="0" w:type="auto"/>
        <w:tblLook w:val="04A0" w:firstRow="1" w:lastRow="0" w:firstColumn="1" w:lastColumn="0" w:noHBand="0" w:noVBand="1"/>
      </w:tblPr>
      <w:tblGrid>
        <w:gridCol w:w="2569"/>
        <w:gridCol w:w="6781"/>
      </w:tblGrid>
      <w:tr w:rsidR="00A41826" w:rsidRPr="00BF6411" w14:paraId="4C04F9C7" w14:textId="77777777" w:rsidTr="00304227">
        <w:tc>
          <w:tcPr>
            <w:tcW w:w="2569" w:type="dxa"/>
            <w:tcBorders>
              <w:bottom w:val="single" w:sz="4" w:space="0" w:color="auto"/>
            </w:tcBorders>
            <w:shd w:val="clear" w:color="auto" w:fill="D9D9D9" w:themeFill="background1" w:themeFillShade="D9"/>
          </w:tcPr>
          <w:p w14:paraId="5066CC9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2C383BE" w14:textId="77777777" w:rsidR="00A41826" w:rsidRPr="00BF6411" w:rsidRDefault="00A41826" w:rsidP="00304227">
            <w:pPr>
              <w:rPr>
                <w:rFonts w:asciiTheme="minorHAnsi" w:hAnsiTheme="minorHAnsi"/>
              </w:rPr>
            </w:pPr>
          </w:p>
        </w:tc>
        <w:tc>
          <w:tcPr>
            <w:tcW w:w="6781" w:type="dxa"/>
          </w:tcPr>
          <w:p w14:paraId="64DEA24B" w14:textId="60E30608" w:rsidR="00A41826" w:rsidRPr="00BF6411" w:rsidRDefault="0030458A" w:rsidP="00304227">
            <w:pPr>
              <w:rPr>
                <w:rFonts w:asciiTheme="minorHAnsi" w:hAnsiTheme="minorHAnsi"/>
              </w:rPr>
            </w:pPr>
            <w:r w:rsidRPr="0030458A">
              <w:rPr>
                <w:rFonts w:asciiTheme="minorHAnsi" w:hAnsiTheme="minorHAnsi"/>
              </w:rPr>
              <w:lastRenderedPageBreak/>
              <w:t xml:space="preserve">Invalid Object </w:t>
            </w:r>
          </w:p>
        </w:tc>
      </w:tr>
      <w:tr w:rsidR="00A41826" w:rsidRPr="00BF6411" w14:paraId="6C017268" w14:textId="77777777" w:rsidTr="00304227">
        <w:tc>
          <w:tcPr>
            <w:tcW w:w="2569" w:type="dxa"/>
            <w:shd w:val="clear" w:color="auto" w:fill="D9D9D9" w:themeFill="background1" w:themeFillShade="D9"/>
          </w:tcPr>
          <w:p w14:paraId="75EF1BA9"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1051076" w14:textId="77777777" w:rsidR="00A41826" w:rsidRPr="00BF6411" w:rsidRDefault="00A41826" w:rsidP="00304227">
            <w:pPr>
              <w:rPr>
                <w:rFonts w:asciiTheme="minorHAnsi" w:hAnsiTheme="minorHAnsi"/>
              </w:rPr>
            </w:pPr>
          </w:p>
        </w:tc>
        <w:tc>
          <w:tcPr>
            <w:tcW w:w="6781" w:type="dxa"/>
          </w:tcPr>
          <w:p w14:paraId="6A5578A0"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 xml:space="preserve">02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A41826" w:rsidRPr="00BF6411" w14:paraId="2F1C4561" w14:textId="77777777" w:rsidTr="00304227">
        <w:tc>
          <w:tcPr>
            <w:tcW w:w="2569" w:type="dxa"/>
            <w:shd w:val="clear" w:color="auto" w:fill="D9D9D9" w:themeFill="background1" w:themeFillShade="D9"/>
          </w:tcPr>
          <w:p w14:paraId="0E8EE949"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B983F68" w14:textId="77777777" w:rsidR="00A41826" w:rsidRPr="00BF6411" w:rsidRDefault="00A41826" w:rsidP="00304227">
            <w:pPr>
              <w:rPr>
                <w:rFonts w:asciiTheme="minorHAnsi" w:hAnsiTheme="minorHAnsi"/>
              </w:rPr>
            </w:pPr>
          </w:p>
        </w:tc>
        <w:tc>
          <w:tcPr>
            <w:tcW w:w="6781" w:type="dxa"/>
          </w:tcPr>
          <w:p w14:paraId="3AC540DD" w14:textId="2C77A7B0"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booleanshape</w:t>
            </w:r>
            <w:proofErr w:type="spellEnd"/>
            <w:r w:rsidR="00374D95" w:rsidRPr="00374D95">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objectID</w:t>
            </w:r>
            <w:proofErr w:type="spellEnd"/>
            <w:r w:rsidR="00374D95" w:rsidRPr="00374D95">
              <w:rPr>
                <w:rFonts w:asciiTheme="minorHAnsi" w:eastAsia="Calibri" w:hAnsiTheme="minorHAnsi" w:cstheme="minorHAnsi"/>
              </w:rPr>
              <w:t xml:space="preserve"> references object that is NOT a "model"</w:t>
            </w:r>
          </w:p>
          <w:p w14:paraId="3C562E16" w14:textId="77777777" w:rsidR="00A41826" w:rsidRPr="003D6634" w:rsidRDefault="00A41826" w:rsidP="00304227">
            <w:pPr>
              <w:rPr>
                <w:rFonts w:asciiTheme="minorHAnsi" w:eastAsia="Calibri" w:hAnsiTheme="minorHAnsi" w:cstheme="minorHAnsi"/>
              </w:rPr>
            </w:pPr>
          </w:p>
          <w:p w14:paraId="5132C6A0" w14:textId="39ACF855"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proofErr w:type="spellStart"/>
            <w:r w:rsidR="00374D95" w:rsidRPr="00374D95">
              <w:rPr>
                <w:rFonts w:asciiTheme="minorHAnsi" w:hAnsiTheme="minorHAnsi" w:cstheme="minorHAnsi"/>
              </w:rPr>
              <w:t>booleanshape</w:t>
            </w:r>
            <w:proofErr w:type="spellEnd"/>
            <w:r w:rsidR="00374D95" w:rsidRPr="00374D95">
              <w:rPr>
                <w:rFonts w:asciiTheme="minorHAnsi" w:hAnsiTheme="minorHAnsi" w:cstheme="minorHAnsi"/>
              </w:rPr>
              <w:t xml:space="preserve"> </w:t>
            </w:r>
            <w:proofErr w:type="spellStart"/>
            <w:r w:rsidR="00374D95" w:rsidRPr="00374D95">
              <w:rPr>
                <w:rFonts w:asciiTheme="minorHAnsi" w:hAnsiTheme="minorHAnsi" w:cstheme="minorHAnsi"/>
              </w:rPr>
              <w:t>objectID</w:t>
            </w:r>
            <w:proofErr w:type="spellEnd"/>
            <w:r w:rsidR="00374D95" w:rsidRPr="00374D95">
              <w:rPr>
                <w:rFonts w:asciiTheme="minorHAnsi" w:hAnsiTheme="minorHAnsi" w:cstheme="minorHAnsi"/>
              </w:rPr>
              <w:t xml:space="preserve"> references object containing components</w:t>
            </w:r>
          </w:p>
          <w:p w14:paraId="23FAD0A7" w14:textId="77777777" w:rsidR="00A41826" w:rsidRDefault="00A41826" w:rsidP="00304227">
            <w:pPr>
              <w:rPr>
                <w:rFonts w:asciiTheme="minorHAnsi" w:eastAsia="Calibri" w:hAnsiTheme="minorHAnsi" w:cs="Calibri"/>
              </w:rPr>
            </w:pPr>
          </w:p>
          <w:p w14:paraId="2C47581A" w14:textId="0F0BC2AC"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boolean</w:t>
            </w:r>
            <w:proofErr w:type="spellEnd"/>
            <w:r w:rsidR="00374D95" w:rsidRPr="00374D95">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objectID</w:t>
            </w:r>
            <w:proofErr w:type="spellEnd"/>
            <w:r w:rsidR="00374D95" w:rsidRPr="00374D95">
              <w:rPr>
                <w:rFonts w:asciiTheme="minorHAnsi" w:eastAsia="Calibri" w:hAnsiTheme="minorHAnsi" w:cstheme="minorHAnsi"/>
              </w:rPr>
              <w:t xml:space="preserve"> references object containing components</w:t>
            </w:r>
          </w:p>
          <w:p w14:paraId="7FFCD14E" w14:textId="77777777" w:rsidR="00A41826" w:rsidRDefault="00A41826" w:rsidP="00304227">
            <w:pPr>
              <w:rPr>
                <w:rFonts w:asciiTheme="minorHAnsi" w:hAnsiTheme="minorHAnsi"/>
              </w:rPr>
            </w:pPr>
          </w:p>
          <w:p w14:paraId="20F6A841" w14:textId="338997A8"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boolean</w:t>
            </w:r>
            <w:proofErr w:type="spellEnd"/>
            <w:r w:rsidR="00374D95" w:rsidRPr="00374D95">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objectID</w:t>
            </w:r>
            <w:proofErr w:type="spellEnd"/>
            <w:r w:rsidR="00374D95" w:rsidRPr="00374D95">
              <w:rPr>
                <w:rFonts w:asciiTheme="minorHAnsi" w:eastAsia="Calibri" w:hAnsiTheme="minorHAnsi" w:cstheme="minorHAnsi"/>
              </w:rPr>
              <w:t xml:space="preserve"> references object containing </w:t>
            </w:r>
            <w:proofErr w:type="spellStart"/>
            <w:r w:rsidR="00374D95" w:rsidRPr="00374D95">
              <w:rPr>
                <w:rFonts w:asciiTheme="minorHAnsi" w:eastAsia="Calibri" w:hAnsiTheme="minorHAnsi" w:cstheme="minorHAnsi"/>
              </w:rPr>
              <w:t>booleanshape</w:t>
            </w:r>
            <w:proofErr w:type="spellEnd"/>
          </w:p>
          <w:p w14:paraId="1F160655" w14:textId="77777777" w:rsidR="000D4BB2" w:rsidRDefault="000D4BB2" w:rsidP="00304227">
            <w:pPr>
              <w:rPr>
                <w:rFonts w:asciiTheme="minorHAnsi" w:hAnsiTheme="minorHAnsi"/>
              </w:rPr>
            </w:pPr>
          </w:p>
          <w:p w14:paraId="2AFDC013" w14:textId="0423A695"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boolean</w:t>
            </w:r>
            <w:proofErr w:type="spellEnd"/>
            <w:r w:rsidR="00374D95" w:rsidRPr="00374D95">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objectID</w:t>
            </w:r>
            <w:proofErr w:type="spellEnd"/>
            <w:r w:rsidR="00374D95" w:rsidRPr="00374D95">
              <w:rPr>
                <w:rFonts w:asciiTheme="minorHAnsi" w:eastAsia="Calibri" w:hAnsiTheme="minorHAnsi" w:cstheme="minorHAnsi"/>
              </w:rPr>
              <w:t xml:space="preserve"> references object containing a </w:t>
            </w:r>
            <w:proofErr w:type="spellStart"/>
            <w:r w:rsidR="00374D95" w:rsidRPr="00374D95">
              <w:rPr>
                <w:rFonts w:asciiTheme="minorHAnsi" w:eastAsia="Calibri" w:hAnsiTheme="minorHAnsi" w:cstheme="minorHAnsi"/>
              </w:rPr>
              <w:t>beamlattice</w:t>
            </w:r>
            <w:proofErr w:type="spellEnd"/>
          </w:p>
          <w:p w14:paraId="6823590D" w14:textId="77777777" w:rsidR="000D4BB2" w:rsidRPr="00BF6411" w:rsidRDefault="000D4BB2" w:rsidP="00304227">
            <w:pPr>
              <w:rPr>
                <w:rFonts w:asciiTheme="minorHAnsi" w:hAnsiTheme="minorHAnsi"/>
              </w:rPr>
            </w:pPr>
          </w:p>
        </w:tc>
      </w:tr>
    </w:tbl>
    <w:p w14:paraId="6A9E652A" w14:textId="2C572969" w:rsidR="00A41826" w:rsidRDefault="00A41826" w:rsidP="00A41826">
      <w:pPr>
        <w:pStyle w:val="Heading3"/>
      </w:pPr>
      <w:r>
        <w:t xml:space="preserve">N_OPX_3106_XX </w:t>
      </w:r>
      <w:r w:rsidRPr="00E32A9A">
        <w:t>Miscellaneous Errors</w:t>
      </w:r>
    </w:p>
    <w:tbl>
      <w:tblPr>
        <w:tblStyle w:val="TableGrid"/>
        <w:tblW w:w="0" w:type="auto"/>
        <w:tblLook w:val="04A0" w:firstRow="1" w:lastRow="0" w:firstColumn="1" w:lastColumn="0" w:noHBand="0" w:noVBand="1"/>
      </w:tblPr>
      <w:tblGrid>
        <w:gridCol w:w="2569"/>
        <w:gridCol w:w="6781"/>
      </w:tblGrid>
      <w:tr w:rsidR="00A41826" w:rsidRPr="00BF6411" w14:paraId="21661924" w14:textId="77777777" w:rsidTr="00304227">
        <w:tc>
          <w:tcPr>
            <w:tcW w:w="2569" w:type="dxa"/>
            <w:tcBorders>
              <w:bottom w:val="single" w:sz="4" w:space="0" w:color="auto"/>
            </w:tcBorders>
            <w:shd w:val="clear" w:color="auto" w:fill="D9D9D9" w:themeFill="background1" w:themeFillShade="D9"/>
          </w:tcPr>
          <w:p w14:paraId="599BEEAC"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4E202456" w14:textId="77777777" w:rsidR="00A41826" w:rsidRPr="00BF6411" w:rsidRDefault="00A41826" w:rsidP="00304227">
            <w:pPr>
              <w:rPr>
                <w:rFonts w:asciiTheme="minorHAnsi" w:hAnsiTheme="minorHAnsi"/>
              </w:rPr>
            </w:pPr>
          </w:p>
        </w:tc>
        <w:tc>
          <w:tcPr>
            <w:tcW w:w="6781" w:type="dxa"/>
          </w:tcPr>
          <w:p w14:paraId="31DDB499" w14:textId="36DD0210" w:rsidR="00A41826" w:rsidRPr="00BF6411" w:rsidRDefault="0030458A" w:rsidP="00304227">
            <w:pPr>
              <w:rPr>
                <w:rFonts w:asciiTheme="minorHAnsi" w:hAnsiTheme="minorHAnsi"/>
              </w:rPr>
            </w:pPr>
            <w:r w:rsidRPr="0030458A">
              <w:rPr>
                <w:rFonts w:asciiTheme="minorHAnsi" w:hAnsiTheme="minorHAnsi"/>
              </w:rPr>
              <w:t xml:space="preserve">Miscellaneous Errors </w:t>
            </w:r>
          </w:p>
        </w:tc>
      </w:tr>
      <w:tr w:rsidR="00A41826" w:rsidRPr="00BF6411" w14:paraId="7268EFD5" w14:textId="77777777" w:rsidTr="00304227">
        <w:tc>
          <w:tcPr>
            <w:tcW w:w="2569" w:type="dxa"/>
            <w:shd w:val="clear" w:color="auto" w:fill="D9D9D9" w:themeFill="background1" w:themeFillShade="D9"/>
          </w:tcPr>
          <w:p w14:paraId="64DF3F7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63927359" w14:textId="77777777" w:rsidR="00A41826" w:rsidRPr="00BF6411" w:rsidRDefault="00A41826" w:rsidP="00304227">
            <w:pPr>
              <w:rPr>
                <w:rFonts w:asciiTheme="minorHAnsi" w:hAnsiTheme="minorHAnsi"/>
              </w:rPr>
            </w:pPr>
          </w:p>
        </w:tc>
        <w:tc>
          <w:tcPr>
            <w:tcW w:w="6781" w:type="dxa"/>
          </w:tcPr>
          <w:p w14:paraId="0460033D"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 xml:space="preserve">02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A41826" w:rsidRPr="00BF6411" w14:paraId="1B081DE2" w14:textId="77777777" w:rsidTr="00304227">
        <w:tc>
          <w:tcPr>
            <w:tcW w:w="2569" w:type="dxa"/>
            <w:shd w:val="clear" w:color="auto" w:fill="D9D9D9" w:themeFill="background1" w:themeFillShade="D9"/>
          </w:tcPr>
          <w:p w14:paraId="3EC5B2D1"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4169E041" w14:textId="77777777" w:rsidR="00A41826" w:rsidRPr="00BF6411" w:rsidRDefault="00A41826" w:rsidP="00304227">
            <w:pPr>
              <w:rPr>
                <w:rFonts w:asciiTheme="minorHAnsi" w:hAnsiTheme="minorHAnsi"/>
              </w:rPr>
            </w:pPr>
          </w:p>
        </w:tc>
        <w:tc>
          <w:tcPr>
            <w:tcW w:w="6781" w:type="dxa"/>
          </w:tcPr>
          <w:p w14:paraId="15CCFFC6" w14:textId="70E805E8"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operations not specified as required extension</w:t>
            </w:r>
          </w:p>
          <w:p w14:paraId="747D0074" w14:textId="77777777" w:rsidR="00A41826" w:rsidRPr="003D6634" w:rsidRDefault="00A41826" w:rsidP="00304227">
            <w:pPr>
              <w:rPr>
                <w:rFonts w:asciiTheme="minorHAnsi" w:eastAsia="Calibri" w:hAnsiTheme="minorHAnsi" w:cstheme="minorHAnsi"/>
              </w:rPr>
            </w:pPr>
          </w:p>
          <w:p w14:paraId="7A8764D0" w14:textId="238406C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 xml:space="preserve">Object containing </w:t>
            </w:r>
            <w:proofErr w:type="spellStart"/>
            <w:r w:rsidR="00374D95" w:rsidRPr="00374D95">
              <w:rPr>
                <w:rFonts w:asciiTheme="minorHAnsi" w:hAnsiTheme="minorHAnsi" w:cstheme="minorHAnsi"/>
              </w:rPr>
              <w:t>booleanshape</w:t>
            </w:r>
            <w:proofErr w:type="spellEnd"/>
            <w:r w:rsidR="00374D95" w:rsidRPr="00374D95">
              <w:rPr>
                <w:rFonts w:asciiTheme="minorHAnsi" w:hAnsiTheme="minorHAnsi" w:cstheme="minorHAnsi"/>
              </w:rPr>
              <w:t xml:space="preserve"> has </w:t>
            </w:r>
            <w:proofErr w:type="spellStart"/>
            <w:r w:rsidR="00374D95" w:rsidRPr="00374D95">
              <w:rPr>
                <w:rFonts w:asciiTheme="minorHAnsi" w:hAnsiTheme="minorHAnsi" w:cstheme="minorHAnsi"/>
              </w:rPr>
              <w:t>pid</w:t>
            </w:r>
            <w:proofErr w:type="spellEnd"/>
            <w:r w:rsidR="00374D95" w:rsidRPr="00374D95">
              <w:rPr>
                <w:rFonts w:asciiTheme="minorHAnsi" w:hAnsiTheme="minorHAnsi" w:cstheme="minorHAnsi"/>
              </w:rPr>
              <w:t xml:space="preserve"> and </w:t>
            </w:r>
            <w:proofErr w:type="spellStart"/>
            <w:r w:rsidR="00374D95" w:rsidRPr="00374D95">
              <w:rPr>
                <w:rFonts w:asciiTheme="minorHAnsi" w:hAnsiTheme="minorHAnsi" w:cstheme="minorHAnsi"/>
              </w:rPr>
              <w:t>pindex</w:t>
            </w:r>
            <w:proofErr w:type="spellEnd"/>
            <w:r w:rsidR="00374D95" w:rsidRPr="00374D95">
              <w:rPr>
                <w:rFonts w:asciiTheme="minorHAnsi" w:hAnsiTheme="minorHAnsi" w:cstheme="minorHAnsi"/>
              </w:rPr>
              <w:t xml:space="preserve"> specified</w:t>
            </w:r>
          </w:p>
          <w:p w14:paraId="37337760" w14:textId="77777777" w:rsidR="00A41826" w:rsidRDefault="00A41826" w:rsidP="00304227">
            <w:pPr>
              <w:rPr>
                <w:rFonts w:asciiTheme="minorHAnsi" w:eastAsia="Calibri" w:hAnsiTheme="minorHAnsi" w:cs="Calibri"/>
              </w:rPr>
            </w:pPr>
          </w:p>
          <w:p w14:paraId="56AA3757" w14:textId="433F4150"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 xml:space="preserve">Production namespace prefix on </w:t>
            </w:r>
            <w:proofErr w:type="spellStart"/>
            <w:r w:rsidR="00374D95" w:rsidRPr="00374D95">
              <w:rPr>
                <w:rFonts w:asciiTheme="minorHAnsi" w:eastAsia="Calibri" w:hAnsiTheme="minorHAnsi" w:cstheme="minorHAnsi"/>
              </w:rPr>
              <w:t>boolean</w:t>
            </w:r>
            <w:proofErr w:type="spellEnd"/>
            <w:r w:rsidR="00374D95" w:rsidRPr="00374D95">
              <w:rPr>
                <w:rFonts w:asciiTheme="minorHAnsi" w:eastAsia="Calibri" w:hAnsiTheme="minorHAnsi" w:cstheme="minorHAnsi"/>
              </w:rPr>
              <w:t xml:space="preserve"> and </w:t>
            </w:r>
            <w:proofErr w:type="spellStart"/>
            <w:r w:rsidR="00374D95" w:rsidRPr="00374D95">
              <w:rPr>
                <w:rFonts w:asciiTheme="minorHAnsi" w:eastAsia="Calibri" w:hAnsiTheme="minorHAnsi" w:cstheme="minorHAnsi"/>
              </w:rPr>
              <w:t>booleanshape</w:t>
            </w:r>
            <w:proofErr w:type="spellEnd"/>
            <w:r w:rsidR="00374D95" w:rsidRPr="00374D95">
              <w:rPr>
                <w:rFonts w:asciiTheme="minorHAnsi" w:eastAsia="Calibri" w:hAnsiTheme="minorHAnsi" w:cstheme="minorHAnsi"/>
              </w:rPr>
              <w:t xml:space="preserve"> “path” attribute</w:t>
            </w:r>
          </w:p>
          <w:p w14:paraId="0DC786F0" w14:textId="77777777" w:rsidR="00A41826" w:rsidRDefault="00A41826" w:rsidP="00304227">
            <w:pPr>
              <w:rPr>
                <w:rFonts w:asciiTheme="minorHAnsi" w:hAnsiTheme="minorHAnsi"/>
              </w:rPr>
            </w:pPr>
          </w:p>
          <w:p w14:paraId="3A906421" w14:textId="0AB91B49"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 xml:space="preserve">Create a forward </w:t>
            </w:r>
            <w:proofErr w:type="gramStart"/>
            <w:r w:rsidR="00374D95" w:rsidRPr="00374D95">
              <w:rPr>
                <w:rFonts w:asciiTheme="minorHAnsi" w:eastAsia="Calibri" w:hAnsiTheme="minorHAnsi" w:cstheme="minorHAnsi"/>
              </w:rPr>
              <w:t>reference  where</w:t>
            </w:r>
            <w:proofErr w:type="gramEnd"/>
            <w:r w:rsidR="00374D95" w:rsidRPr="00374D95">
              <w:rPr>
                <w:rFonts w:asciiTheme="minorHAnsi" w:eastAsia="Calibri" w:hAnsiTheme="minorHAnsi" w:cstheme="minorHAnsi"/>
              </w:rPr>
              <w:t xml:space="preserve"> a </w:t>
            </w:r>
            <w:proofErr w:type="spellStart"/>
            <w:r w:rsidR="00374D95" w:rsidRPr="00374D95">
              <w:rPr>
                <w:rFonts w:asciiTheme="minorHAnsi" w:eastAsia="Calibri" w:hAnsiTheme="minorHAnsi" w:cstheme="minorHAnsi"/>
              </w:rPr>
              <w:t>boolean</w:t>
            </w:r>
            <w:proofErr w:type="spellEnd"/>
            <w:r w:rsidR="00374D95" w:rsidRPr="00374D95">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objectid</w:t>
            </w:r>
            <w:proofErr w:type="spellEnd"/>
            <w:r w:rsidR="00374D95" w:rsidRPr="00374D95">
              <w:rPr>
                <w:rFonts w:asciiTheme="minorHAnsi" w:eastAsia="Calibri" w:hAnsiTheme="minorHAnsi" w:cstheme="minorHAnsi"/>
              </w:rPr>
              <w:t xml:space="preserve"> attribute points to triangular mesh object that is defined after the object containing the </w:t>
            </w:r>
            <w:proofErr w:type="spellStart"/>
            <w:r w:rsidR="00374D95" w:rsidRPr="00374D95">
              <w:rPr>
                <w:rFonts w:asciiTheme="minorHAnsi" w:eastAsia="Calibri" w:hAnsiTheme="minorHAnsi" w:cstheme="minorHAnsi"/>
              </w:rPr>
              <w:t>boolean</w:t>
            </w:r>
            <w:proofErr w:type="spellEnd"/>
            <w:r w:rsidR="00374D95" w:rsidRPr="00374D95">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objectid</w:t>
            </w:r>
            <w:proofErr w:type="spellEnd"/>
            <w:r w:rsidR="00374D95" w:rsidRPr="00374D95">
              <w:rPr>
                <w:rFonts w:asciiTheme="minorHAnsi" w:eastAsia="Calibri" w:hAnsiTheme="minorHAnsi" w:cstheme="minorHAnsi"/>
              </w:rPr>
              <w:t xml:space="preserve"> reference</w:t>
            </w:r>
          </w:p>
          <w:p w14:paraId="438AF59F" w14:textId="77777777" w:rsidR="000D4BB2" w:rsidRDefault="000D4BB2" w:rsidP="00304227">
            <w:pPr>
              <w:rPr>
                <w:rFonts w:asciiTheme="minorHAnsi" w:hAnsiTheme="minorHAnsi"/>
              </w:rPr>
            </w:pPr>
          </w:p>
          <w:p w14:paraId="44FDB5F2" w14:textId="056A8D81"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 xml:space="preserve">Create a forward </w:t>
            </w:r>
            <w:proofErr w:type="gramStart"/>
            <w:r w:rsidR="00374D95" w:rsidRPr="00374D95">
              <w:rPr>
                <w:rFonts w:asciiTheme="minorHAnsi" w:eastAsia="Calibri" w:hAnsiTheme="minorHAnsi" w:cstheme="minorHAnsi"/>
              </w:rPr>
              <w:t>reference  where</w:t>
            </w:r>
            <w:proofErr w:type="gramEnd"/>
            <w:r w:rsidR="00374D95" w:rsidRPr="00374D95">
              <w:rPr>
                <w:rFonts w:asciiTheme="minorHAnsi" w:eastAsia="Calibri" w:hAnsiTheme="minorHAnsi" w:cstheme="minorHAnsi"/>
              </w:rPr>
              <w:t xml:space="preserve"> a </w:t>
            </w:r>
            <w:proofErr w:type="spellStart"/>
            <w:r w:rsidR="00374D95" w:rsidRPr="00374D95">
              <w:rPr>
                <w:rFonts w:asciiTheme="minorHAnsi" w:eastAsia="Calibri" w:hAnsiTheme="minorHAnsi" w:cstheme="minorHAnsi"/>
              </w:rPr>
              <w:t>booleanshape</w:t>
            </w:r>
            <w:proofErr w:type="spellEnd"/>
            <w:r w:rsidR="00374D95" w:rsidRPr="00374D95">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objectid</w:t>
            </w:r>
            <w:proofErr w:type="spellEnd"/>
            <w:r w:rsidR="00374D95" w:rsidRPr="00374D95">
              <w:rPr>
                <w:rFonts w:asciiTheme="minorHAnsi" w:eastAsia="Calibri" w:hAnsiTheme="minorHAnsi" w:cstheme="minorHAnsi"/>
              </w:rPr>
              <w:t xml:space="preserve"> attribute points to another object containing  </w:t>
            </w:r>
            <w:proofErr w:type="spellStart"/>
            <w:r w:rsidR="00374D95" w:rsidRPr="00374D95">
              <w:rPr>
                <w:rFonts w:asciiTheme="minorHAnsi" w:eastAsia="Calibri" w:hAnsiTheme="minorHAnsi" w:cstheme="minorHAnsi"/>
              </w:rPr>
              <w:t>booleanshape</w:t>
            </w:r>
            <w:proofErr w:type="spellEnd"/>
            <w:r w:rsidR="00374D95" w:rsidRPr="00374D95">
              <w:rPr>
                <w:rFonts w:asciiTheme="minorHAnsi" w:eastAsia="Calibri" w:hAnsiTheme="minorHAnsi" w:cstheme="minorHAnsi"/>
              </w:rPr>
              <w:t xml:space="preserve"> that is defined after the object containing the </w:t>
            </w:r>
            <w:proofErr w:type="spellStart"/>
            <w:r w:rsidR="00374D95" w:rsidRPr="00374D95">
              <w:rPr>
                <w:rFonts w:asciiTheme="minorHAnsi" w:eastAsia="Calibri" w:hAnsiTheme="minorHAnsi" w:cstheme="minorHAnsi"/>
              </w:rPr>
              <w:t>booleanshape</w:t>
            </w:r>
            <w:proofErr w:type="spellEnd"/>
            <w:r w:rsidR="00374D95" w:rsidRPr="00374D95">
              <w:rPr>
                <w:rFonts w:asciiTheme="minorHAnsi" w:eastAsia="Calibri" w:hAnsiTheme="minorHAnsi" w:cstheme="minorHAnsi"/>
              </w:rPr>
              <w:t xml:space="preserve"> </w:t>
            </w:r>
            <w:proofErr w:type="spellStart"/>
            <w:r w:rsidR="00374D95" w:rsidRPr="00374D95">
              <w:rPr>
                <w:rFonts w:asciiTheme="minorHAnsi" w:eastAsia="Calibri" w:hAnsiTheme="minorHAnsi" w:cstheme="minorHAnsi"/>
              </w:rPr>
              <w:t>objectid</w:t>
            </w:r>
            <w:proofErr w:type="spellEnd"/>
            <w:r w:rsidR="00374D95" w:rsidRPr="00374D95">
              <w:rPr>
                <w:rFonts w:asciiTheme="minorHAnsi" w:eastAsia="Calibri" w:hAnsiTheme="minorHAnsi" w:cstheme="minorHAnsi"/>
              </w:rPr>
              <w:t xml:space="preserve"> reference</w:t>
            </w:r>
          </w:p>
          <w:p w14:paraId="4C77626F" w14:textId="77777777" w:rsidR="000D4BB2" w:rsidRPr="00BF6411" w:rsidRDefault="000D4BB2" w:rsidP="00304227">
            <w:pPr>
              <w:rPr>
                <w:rFonts w:asciiTheme="minorHAnsi" w:hAnsiTheme="minorHAnsi"/>
              </w:rPr>
            </w:pPr>
          </w:p>
        </w:tc>
      </w:tr>
    </w:tbl>
    <w:p w14:paraId="4A8E2DB3" w14:textId="77777777" w:rsidR="00A86115" w:rsidRDefault="00A86115">
      <w:pPr>
        <w:rPr>
          <w:rFonts w:eastAsia="Verdana" w:cs="Verdana"/>
          <w:b/>
          <w:bCs/>
          <w:color w:val="365F91" w:themeColor="accent1" w:themeShade="BF"/>
          <w:sz w:val="28"/>
          <w:szCs w:val="28"/>
        </w:rPr>
      </w:pPr>
    </w:p>
    <w:p w14:paraId="7152D7CC" w14:textId="77777777" w:rsidR="00A86115" w:rsidRDefault="00A86115">
      <w:pPr>
        <w:rPr>
          <w:rFonts w:eastAsia="Verdana" w:cs="Verdana"/>
          <w:b/>
          <w:bCs/>
          <w:color w:val="365F91" w:themeColor="accent1" w:themeShade="BF"/>
          <w:sz w:val="28"/>
          <w:szCs w:val="28"/>
        </w:rPr>
      </w:pPr>
    </w:p>
    <w:p w14:paraId="72028A1C" w14:textId="77777777" w:rsidR="00A86115" w:rsidRDefault="00A86115">
      <w:pPr>
        <w:rPr>
          <w:rFonts w:eastAsiaTheme="majorEastAsia" w:cstheme="majorBidi"/>
          <w:b/>
          <w:bCs/>
          <w:color w:val="365F91" w:themeColor="accent1" w:themeShade="BF"/>
          <w:sz w:val="22"/>
        </w:rPr>
      </w:pPr>
      <w:r>
        <w:br w:type="page"/>
      </w:r>
    </w:p>
    <w:p w14:paraId="122DB110" w14:textId="288586C0" w:rsidR="00A86115" w:rsidRDefault="00A86115" w:rsidP="00A86115">
      <w:pPr>
        <w:pStyle w:val="Heading2"/>
      </w:pPr>
      <w:r>
        <w:lastRenderedPageBreak/>
        <w:t xml:space="preserve">  </w:t>
      </w:r>
      <w:bookmarkStart w:id="102" w:name="_Toc162181008"/>
      <w:r>
        <w:t>Positive Displacement Extension Test Cases</w:t>
      </w:r>
      <w:bookmarkEnd w:id="102"/>
      <w:r>
        <w:t xml:space="preserve"> </w:t>
      </w:r>
    </w:p>
    <w:p w14:paraId="40BAC4E6" w14:textId="12DB750E" w:rsidR="001F5B65" w:rsidRDefault="001F5B65" w:rsidP="001F5B65">
      <w:r>
        <w:t>The following guideline will be used for implementation of Displacement test cases:</w:t>
      </w:r>
    </w:p>
    <w:p w14:paraId="3CFAC7F5" w14:textId="7317DE2D" w:rsidR="001F5B65" w:rsidRPr="00E32A9A" w:rsidRDefault="001F5B65" w:rsidP="008E4E98">
      <w:pPr>
        <w:pStyle w:val="ListParagraph"/>
        <w:numPr>
          <w:ilvl w:val="0"/>
          <w:numId w:val="21"/>
        </w:numPr>
      </w:pPr>
      <w:r w:rsidRPr="00E32A9A">
        <w:t xml:space="preserve">All test cases, unless otherwise specified will declare </w:t>
      </w:r>
      <w:r>
        <w:t>Displacement</w:t>
      </w:r>
      <w:r w:rsidRPr="00E32A9A">
        <w:t xml:space="preserve"> as </w:t>
      </w:r>
      <w:r>
        <w:t xml:space="preserve">a </w:t>
      </w:r>
      <w:r w:rsidRPr="00E32A9A">
        <w:t>required extension</w:t>
      </w:r>
    </w:p>
    <w:p w14:paraId="7BD5D41F" w14:textId="79F7F713" w:rsidR="001F5B65" w:rsidRPr="00E32A9A" w:rsidRDefault="001F5B65" w:rsidP="008E4E98">
      <w:pPr>
        <w:pStyle w:val="ListParagraph"/>
        <w:numPr>
          <w:ilvl w:val="0"/>
          <w:numId w:val="21"/>
        </w:numPr>
      </w:pPr>
      <w:r w:rsidRPr="00E32A9A">
        <w:t xml:space="preserve">A small number of simple diverse geometric </w:t>
      </w:r>
      <w:proofErr w:type="gramStart"/>
      <w:r w:rsidRPr="00E32A9A">
        <w:t xml:space="preserve">objects </w:t>
      </w:r>
      <w:r>
        <w:t xml:space="preserve"> and</w:t>
      </w:r>
      <w:proofErr w:type="gramEnd"/>
      <w:r>
        <w:t xml:space="preserve"> texture files </w:t>
      </w:r>
      <w:r w:rsidRPr="00E32A9A">
        <w:t xml:space="preserve">will be used to demonstrate the </w:t>
      </w:r>
      <w:r>
        <w:t>displacement</w:t>
      </w:r>
      <w:r w:rsidRPr="00E32A9A">
        <w:t xml:space="preserve"> </w:t>
      </w:r>
      <w:r>
        <w:t>effect</w:t>
      </w:r>
      <w:r w:rsidRPr="00E32A9A">
        <w:t xml:space="preserve"> </w:t>
      </w:r>
      <w:r>
        <w:t xml:space="preserve">. </w:t>
      </w:r>
    </w:p>
    <w:p w14:paraId="5537AC76" w14:textId="7D779B08" w:rsidR="001F5B65" w:rsidRPr="00E32A9A" w:rsidRDefault="001F5B65" w:rsidP="008E4E98">
      <w:pPr>
        <w:pStyle w:val="ListParagraph"/>
        <w:numPr>
          <w:ilvl w:val="0"/>
          <w:numId w:val="21"/>
        </w:numPr>
      </w:pPr>
      <w:r w:rsidRPr="00E32A9A">
        <w:t>All test cases will reference the production extension with UUID values specified</w:t>
      </w:r>
      <w:r>
        <w:t xml:space="preserve"> where required, however o</w:t>
      </w:r>
      <w:r w:rsidRPr="00E32A9A">
        <w:t>nly test cases containing non-root models will have the production extension specified as a required extension.</w:t>
      </w:r>
    </w:p>
    <w:p w14:paraId="53E006CE" w14:textId="0045BC5F" w:rsidR="001F5B65" w:rsidRPr="00E32A9A" w:rsidRDefault="001F5B65" w:rsidP="008E4E98">
      <w:pPr>
        <w:pStyle w:val="ListParagraph"/>
        <w:numPr>
          <w:ilvl w:val="0"/>
          <w:numId w:val="21"/>
        </w:numPr>
      </w:pPr>
      <w:r w:rsidRPr="00E32A9A">
        <w:t>A small number of test cases will include the material extension</w:t>
      </w:r>
      <w:r>
        <w:t xml:space="preserve">, production extension, and </w:t>
      </w:r>
      <w:proofErr w:type="spellStart"/>
      <w:r>
        <w:t>boolean</w:t>
      </w:r>
      <w:proofErr w:type="spellEnd"/>
      <w:r>
        <w:t xml:space="preserve"> operations</w:t>
      </w:r>
      <w:r w:rsidRPr="00E32A9A">
        <w:t xml:space="preserve"> as a required extension</w:t>
      </w:r>
      <w:r>
        <w:t>s</w:t>
      </w:r>
      <w:r w:rsidRPr="00E32A9A">
        <w:t xml:space="preserve"> to illustrate </w:t>
      </w:r>
      <w:r>
        <w:t>interactions between displacements and other 3MF extensions.</w:t>
      </w:r>
      <w:r w:rsidRPr="00E32A9A">
        <w:t xml:space="preserve"> </w:t>
      </w:r>
      <w:r>
        <w:t xml:space="preserve">Test cases requiring these other extensions </w:t>
      </w:r>
      <w:r w:rsidRPr="00E32A9A">
        <w:t>will have a test case name that makes this requirement obvious.</w:t>
      </w:r>
    </w:p>
    <w:p w14:paraId="5471E1CE" w14:textId="4D81FDC9" w:rsidR="001F5B65" w:rsidRDefault="001F5B65" w:rsidP="008E4E98">
      <w:pPr>
        <w:pStyle w:val="ListParagraph"/>
        <w:numPr>
          <w:ilvl w:val="0"/>
          <w:numId w:val="21"/>
        </w:numPr>
      </w:pPr>
      <w:r w:rsidRPr="00E32A9A">
        <w:t xml:space="preserve">Where surface color is part of the test case objectives, a mockup of the expected color result will be included in the </w:t>
      </w:r>
      <w:r w:rsidR="00BF2751">
        <w:t>thumbnail.</w:t>
      </w:r>
    </w:p>
    <w:p w14:paraId="2FF074ED" w14:textId="3DED6DB7" w:rsidR="001F5B65" w:rsidRPr="00E32A9A" w:rsidRDefault="001F5B65" w:rsidP="008E4E98">
      <w:pPr>
        <w:pStyle w:val="ListParagraph"/>
        <w:numPr>
          <w:ilvl w:val="0"/>
          <w:numId w:val="21"/>
        </w:numPr>
      </w:pPr>
      <w:r w:rsidRPr="00913BDA">
        <w:t xml:space="preserve">Where </w:t>
      </w:r>
      <w:r>
        <w:t>needed</w:t>
      </w:r>
      <w:r w:rsidRPr="00913BDA">
        <w:t>, test cases will provide a frame of reference for the expected result by rendering an adjacent object without that effect.</w:t>
      </w:r>
      <w:r>
        <w:t xml:space="preserve"> Test cases will also provide a marker showing origin of the coordinate system.</w:t>
      </w:r>
    </w:p>
    <w:p w14:paraId="36C280D0" w14:textId="663CB482" w:rsidR="001F5B65" w:rsidRPr="00D1431C" w:rsidRDefault="001F5B65" w:rsidP="008E4E98">
      <w:pPr>
        <w:pStyle w:val="ListParagraph"/>
        <w:numPr>
          <w:ilvl w:val="0"/>
          <w:numId w:val="21"/>
        </w:numPr>
        <w:spacing w:after="0"/>
      </w:pPr>
      <w:r w:rsidRPr="00D1431C">
        <w:t>Rendered objects in each test case should stay within the following boundaries:</w:t>
      </w:r>
    </w:p>
    <w:p w14:paraId="5ED487CC" w14:textId="77777777" w:rsidR="001F5B65" w:rsidRPr="004D7D15" w:rsidRDefault="001F5B65" w:rsidP="008E4E98">
      <w:pPr>
        <w:pStyle w:val="ListParagraph"/>
        <w:numPr>
          <w:ilvl w:val="0"/>
          <w:numId w:val="21"/>
        </w:numPr>
      </w:pPr>
      <w:proofErr w:type="gramStart"/>
      <w:r w:rsidRPr="00D1431C">
        <w:rPr>
          <w:rFonts w:cs="Arial"/>
          <w:color w:val="222222"/>
          <w:shd w:val="clear" w:color="auto" w:fill="FFFFFF"/>
        </w:rPr>
        <w:t>printable-box</w:t>
      </w:r>
      <w:proofErr w:type="gramEnd"/>
      <w:r w:rsidRPr="00D1431C">
        <w:rPr>
          <w:rFonts w:cs="Arial"/>
          <w:color w:val="222222"/>
          <w:shd w:val="clear" w:color="auto" w:fill="FFFFFF"/>
        </w:rPr>
        <w:t>="(35000.0,35000.0,35000.0) (200000.0,200000.0,200000.0)"</w:t>
      </w:r>
    </w:p>
    <w:p w14:paraId="1A6A8DF4" w14:textId="5A09FDB4" w:rsidR="001F5B65" w:rsidRPr="00D1431C" w:rsidRDefault="001F5B65" w:rsidP="008E4E98">
      <w:pPr>
        <w:pStyle w:val="ListParagraph"/>
        <w:numPr>
          <w:ilvl w:val="0"/>
          <w:numId w:val="21"/>
        </w:numPr>
      </w:pPr>
      <w:r>
        <w:t>Test cases are based on the 0.8.2 version of the Displacement Extension Specification</w:t>
      </w:r>
    </w:p>
    <w:p w14:paraId="137D4AAB" w14:textId="77777777" w:rsidR="004E2EF5" w:rsidRDefault="004E2EF5">
      <w:pPr>
        <w:rPr>
          <w:rFonts w:eastAsiaTheme="majorEastAsia" w:cstheme="majorBidi"/>
          <w:b/>
          <w:bCs/>
          <w:color w:val="365F91" w:themeColor="accent1" w:themeShade="BF"/>
          <w:szCs w:val="20"/>
        </w:rPr>
      </w:pPr>
      <w:r>
        <w:br w:type="page"/>
      </w:r>
    </w:p>
    <w:p w14:paraId="7DEE6157" w14:textId="23D73E49" w:rsidR="00A86115" w:rsidRDefault="00A86115" w:rsidP="00A86115">
      <w:pPr>
        <w:pStyle w:val="Heading3"/>
      </w:pPr>
      <w:r>
        <w:lastRenderedPageBreak/>
        <w:t>P_</w:t>
      </w:r>
      <w:r w:rsidR="00FA69CE">
        <w:t>DP</w:t>
      </w:r>
      <w:r>
        <w:t xml:space="preserve">X_3200_XX </w:t>
      </w:r>
      <w:r w:rsidR="0028565B" w:rsidRPr="0028565B">
        <w:t>Displacement 2D</w:t>
      </w:r>
    </w:p>
    <w:tbl>
      <w:tblPr>
        <w:tblStyle w:val="TableGrid"/>
        <w:tblW w:w="0" w:type="auto"/>
        <w:tblLook w:val="04A0" w:firstRow="1" w:lastRow="0" w:firstColumn="1" w:lastColumn="0" w:noHBand="0" w:noVBand="1"/>
      </w:tblPr>
      <w:tblGrid>
        <w:gridCol w:w="2569"/>
        <w:gridCol w:w="6781"/>
      </w:tblGrid>
      <w:tr w:rsidR="00A86115" w:rsidRPr="00BF6411" w14:paraId="03E610C3" w14:textId="77777777" w:rsidTr="00330DB8">
        <w:tc>
          <w:tcPr>
            <w:tcW w:w="2569" w:type="dxa"/>
            <w:tcBorders>
              <w:bottom w:val="single" w:sz="4" w:space="0" w:color="auto"/>
            </w:tcBorders>
            <w:shd w:val="clear" w:color="auto" w:fill="D9D9D9" w:themeFill="background1" w:themeFillShade="D9"/>
          </w:tcPr>
          <w:p w14:paraId="3D193F17"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Scenario Description</w:t>
            </w:r>
          </w:p>
          <w:p w14:paraId="0C963232" w14:textId="77777777" w:rsidR="00A86115" w:rsidRPr="00BF6411" w:rsidRDefault="00A86115" w:rsidP="00330DB8">
            <w:pPr>
              <w:rPr>
                <w:rFonts w:asciiTheme="minorHAnsi" w:hAnsiTheme="minorHAnsi"/>
              </w:rPr>
            </w:pPr>
          </w:p>
        </w:tc>
        <w:tc>
          <w:tcPr>
            <w:tcW w:w="6781" w:type="dxa"/>
          </w:tcPr>
          <w:p w14:paraId="79105DA9" w14:textId="7269CA9C" w:rsidR="00A86115" w:rsidRPr="00BF6411" w:rsidRDefault="0028565B" w:rsidP="00330DB8">
            <w:pPr>
              <w:rPr>
                <w:rFonts w:asciiTheme="minorHAnsi" w:hAnsiTheme="minorHAnsi"/>
              </w:rPr>
            </w:pPr>
            <w:r w:rsidRPr="0028565B">
              <w:rPr>
                <w:rFonts w:asciiTheme="minorHAnsi" w:hAnsiTheme="minorHAnsi"/>
              </w:rPr>
              <w:t>Displacement 2D</w:t>
            </w:r>
          </w:p>
        </w:tc>
      </w:tr>
      <w:tr w:rsidR="00A86115" w:rsidRPr="00BF6411" w14:paraId="085A9A83" w14:textId="77777777" w:rsidTr="00330DB8">
        <w:tc>
          <w:tcPr>
            <w:tcW w:w="2569" w:type="dxa"/>
            <w:shd w:val="clear" w:color="auto" w:fill="D9D9D9" w:themeFill="background1" w:themeFillShade="D9"/>
          </w:tcPr>
          <w:p w14:paraId="2C1DBFC4"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Pass/Fail Criteria</w:t>
            </w:r>
          </w:p>
          <w:p w14:paraId="0C527B27" w14:textId="77777777" w:rsidR="00A86115" w:rsidRPr="00BF6411" w:rsidRDefault="00A86115" w:rsidP="00330DB8">
            <w:pPr>
              <w:rPr>
                <w:rFonts w:asciiTheme="minorHAnsi" w:hAnsiTheme="minorHAnsi"/>
              </w:rPr>
            </w:pPr>
          </w:p>
        </w:tc>
        <w:tc>
          <w:tcPr>
            <w:tcW w:w="6781" w:type="dxa"/>
          </w:tcPr>
          <w:p w14:paraId="534B3C71" w14:textId="03B45DE8" w:rsidR="00A86115" w:rsidRPr="00BF6411" w:rsidRDefault="00A86115" w:rsidP="00330DB8">
            <w:pPr>
              <w:rPr>
                <w:rFonts w:asciiTheme="minorHAnsi" w:hAnsiTheme="minorHAnsi"/>
              </w:rPr>
            </w:pPr>
            <w:r w:rsidRPr="00BF6411">
              <w:rPr>
                <w:rFonts w:asciiTheme="minorHAnsi" w:eastAsia="Verdana" w:hAnsiTheme="minorHAnsi" w:cs="Verdana"/>
              </w:rPr>
              <w:t>0</w:t>
            </w:r>
            <w:r w:rsidR="0028565B">
              <w:rPr>
                <w:rFonts w:asciiTheme="minorHAnsi" w:eastAsia="Verdana" w:hAnsiTheme="minorHAnsi" w:cs="Verdana"/>
              </w:rPr>
              <w:t>2</w:t>
            </w:r>
            <w:r>
              <w:rPr>
                <w:rFonts w:asciiTheme="minorHAnsi" w:eastAsia="Verdana" w:hAnsiTheme="minorHAnsi" w:cs="Verdana"/>
              </w:rPr>
              <w:t xml:space="preserve"> to</w:t>
            </w:r>
            <w:r w:rsidRPr="00BF6411">
              <w:rPr>
                <w:rFonts w:asciiTheme="minorHAnsi" w:eastAsia="Verdana" w:hAnsiTheme="minorHAnsi" w:cs="Verdana"/>
              </w:rPr>
              <w:t xml:space="preserve"> </w:t>
            </w:r>
            <w:r w:rsidR="0028565B">
              <w:rPr>
                <w:rFonts w:asciiTheme="minorHAnsi" w:eastAsia="Verdana" w:hAnsiTheme="minorHAnsi" w:cs="Verdana"/>
              </w:rPr>
              <w:t>17</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86115" w:rsidRPr="00BF6411" w14:paraId="5D0CB161" w14:textId="77777777" w:rsidTr="00330DB8">
        <w:tc>
          <w:tcPr>
            <w:tcW w:w="2569" w:type="dxa"/>
            <w:shd w:val="clear" w:color="auto" w:fill="D9D9D9" w:themeFill="background1" w:themeFillShade="D9"/>
          </w:tcPr>
          <w:p w14:paraId="16E656CE"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Case Iterations</w:t>
            </w:r>
          </w:p>
          <w:p w14:paraId="1D9CCDB1" w14:textId="77777777" w:rsidR="00A86115" w:rsidRPr="00BF6411" w:rsidRDefault="00A86115" w:rsidP="00330DB8">
            <w:pPr>
              <w:rPr>
                <w:rFonts w:asciiTheme="minorHAnsi" w:hAnsiTheme="minorHAnsi"/>
              </w:rPr>
            </w:pPr>
          </w:p>
        </w:tc>
        <w:tc>
          <w:tcPr>
            <w:tcW w:w="6781" w:type="dxa"/>
          </w:tcPr>
          <w:p w14:paraId="7322E9F8" w14:textId="273B7827" w:rsidR="0028565B" w:rsidRPr="0028565B" w:rsidRDefault="0028565B" w:rsidP="0028565B">
            <w:pPr>
              <w:rPr>
                <w:rFonts w:asciiTheme="minorHAnsi" w:hAnsiTheme="minorHAnsi"/>
              </w:rPr>
            </w:pPr>
            <w:r w:rsidRPr="0028565B">
              <w:rPr>
                <w:rFonts w:asciiTheme="minorHAnsi" w:hAnsiTheme="minorHAnsi"/>
              </w:rPr>
              <w:t>02 - PNG containing RGB data, demonstrate that the selection of the R, G, and B channels results in differing displacements assuming the values in each channel of the image are differentiated.</w:t>
            </w:r>
          </w:p>
          <w:p w14:paraId="4BAF82D8" w14:textId="77777777" w:rsidR="0028565B" w:rsidRDefault="0028565B" w:rsidP="0028565B">
            <w:pPr>
              <w:rPr>
                <w:rFonts w:asciiTheme="minorHAnsi" w:hAnsiTheme="minorHAnsi"/>
              </w:rPr>
            </w:pPr>
          </w:p>
          <w:p w14:paraId="1D76C495" w14:textId="04159987" w:rsidR="0028565B" w:rsidRPr="0028565B" w:rsidRDefault="0028565B" w:rsidP="0028565B">
            <w:pPr>
              <w:rPr>
                <w:rFonts w:asciiTheme="minorHAnsi" w:hAnsiTheme="minorHAnsi"/>
              </w:rPr>
            </w:pPr>
            <w:r w:rsidRPr="0028565B">
              <w:rPr>
                <w:rFonts w:asciiTheme="minorHAnsi" w:hAnsiTheme="minorHAnsi"/>
                <w:b/>
                <w:bCs/>
              </w:rPr>
              <w:t xml:space="preserve">03 </w:t>
            </w:r>
            <w:r w:rsidRPr="0028565B">
              <w:rPr>
                <w:rFonts w:asciiTheme="minorHAnsi" w:hAnsiTheme="minorHAnsi"/>
              </w:rPr>
              <w:t>- PNG containing an alpha channel, demonstrate that the selection of the A channel results in displacements consistent with the alpha channel values, differentiated from the RGB channel data.</w:t>
            </w:r>
          </w:p>
          <w:p w14:paraId="050AA2D6" w14:textId="77777777" w:rsidR="0028565B" w:rsidRDefault="0028565B" w:rsidP="0028565B">
            <w:pPr>
              <w:rPr>
                <w:rFonts w:asciiTheme="minorHAnsi" w:hAnsiTheme="minorHAnsi"/>
              </w:rPr>
            </w:pPr>
          </w:p>
          <w:p w14:paraId="70605AC6" w14:textId="100AAFE5" w:rsidR="0028565B" w:rsidRPr="0028565B" w:rsidRDefault="0028565B" w:rsidP="0028565B">
            <w:pPr>
              <w:rPr>
                <w:rFonts w:asciiTheme="minorHAnsi" w:hAnsiTheme="minorHAnsi"/>
              </w:rPr>
            </w:pPr>
            <w:r w:rsidRPr="0028565B">
              <w:rPr>
                <w:rFonts w:asciiTheme="minorHAnsi" w:hAnsiTheme="minorHAnsi"/>
                <w:b/>
                <w:bCs/>
              </w:rPr>
              <w:t>04</w:t>
            </w:r>
            <w:r w:rsidRPr="0028565B">
              <w:rPr>
                <w:rFonts w:asciiTheme="minorHAnsi" w:hAnsiTheme="minorHAnsi"/>
              </w:rPr>
              <w:t xml:space="preserve"> - PNG </w:t>
            </w:r>
            <w:proofErr w:type="gramStart"/>
            <w:r w:rsidRPr="0028565B">
              <w:rPr>
                <w:rFonts w:asciiTheme="minorHAnsi" w:hAnsiTheme="minorHAnsi"/>
              </w:rPr>
              <w:t>specifying  A</w:t>
            </w:r>
            <w:proofErr w:type="gramEnd"/>
            <w:r w:rsidRPr="0028565B">
              <w:rPr>
                <w:rFonts w:asciiTheme="minorHAnsi" w:hAnsiTheme="minorHAnsi"/>
              </w:rPr>
              <w:t xml:space="preserve"> as the channel in  a 3-color PNG file with no alpha channel results in a value of 1 (255 for an 8 bit channel)  being returned for each pixel.</w:t>
            </w:r>
          </w:p>
          <w:p w14:paraId="6168E449" w14:textId="77777777" w:rsidR="0028565B" w:rsidRDefault="0028565B" w:rsidP="0028565B">
            <w:pPr>
              <w:rPr>
                <w:rFonts w:asciiTheme="minorHAnsi" w:hAnsiTheme="minorHAnsi"/>
              </w:rPr>
            </w:pPr>
          </w:p>
          <w:p w14:paraId="3B87452E" w14:textId="0C7E394D" w:rsidR="0028565B" w:rsidRPr="0028565B" w:rsidRDefault="0028565B" w:rsidP="0028565B">
            <w:pPr>
              <w:rPr>
                <w:rFonts w:asciiTheme="minorHAnsi" w:hAnsiTheme="minorHAnsi"/>
              </w:rPr>
            </w:pPr>
            <w:r w:rsidRPr="0028565B">
              <w:rPr>
                <w:rFonts w:asciiTheme="minorHAnsi" w:hAnsiTheme="minorHAnsi"/>
                <w:b/>
                <w:bCs/>
              </w:rPr>
              <w:t>05</w:t>
            </w:r>
            <w:r w:rsidRPr="0028565B">
              <w:rPr>
                <w:rFonts w:asciiTheme="minorHAnsi" w:hAnsiTheme="minorHAnsi"/>
              </w:rPr>
              <w:t xml:space="preserve"> - Illustrate that a single-color monochrome file (</w:t>
            </w:r>
            <w:proofErr w:type="spellStart"/>
            <w:r w:rsidRPr="0028565B">
              <w:rPr>
                <w:rFonts w:asciiTheme="minorHAnsi" w:hAnsiTheme="minorHAnsi"/>
              </w:rPr>
              <w:t>png</w:t>
            </w:r>
            <w:proofErr w:type="spellEnd"/>
            <w:r w:rsidRPr="0028565B">
              <w:rPr>
                <w:rFonts w:asciiTheme="minorHAnsi" w:hAnsiTheme="minorHAnsi"/>
              </w:rPr>
              <w:t>) will return values from that single channel regardless of the channel attribute being R, G, B, and that the alpha channel value will be used for displacement if present.</w:t>
            </w:r>
          </w:p>
          <w:p w14:paraId="48A2114B" w14:textId="77777777" w:rsidR="0028565B" w:rsidRDefault="0028565B" w:rsidP="0028565B">
            <w:pPr>
              <w:rPr>
                <w:rFonts w:asciiTheme="minorHAnsi" w:hAnsiTheme="minorHAnsi"/>
              </w:rPr>
            </w:pPr>
          </w:p>
          <w:p w14:paraId="4F75DB3D" w14:textId="7AE54557" w:rsidR="0028565B" w:rsidRPr="0028565B" w:rsidRDefault="0028565B" w:rsidP="0028565B">
            <w:pPr>
              <w:rPr>
                <w:rFonts w:asciiTheme="minorHAnsi" w:hAnsiTheme="minorHAnsi"/>
              </w:rPr>
            </w:pPr>
            <w:r w:rsidRPr="0028565B">
              <w:rPr>
                <w:rFonts w:asciiTheme="minorHAnsi" w:hAnsiTheme="minorHAnsi"/>
                <w:b/>
                <w:bCs/>
              </w:rPr>
              <w:t>06</w:t>
            </w:r>
            <w:r w:rsidRPr="0028565B">
              <w:rPr>
                <w:rFonts w:asciiTheme="minorHAnsi" w:hAnsiTheme="minorHAnsi"/>
              </w:rPr>
              <w:t xml:space="preserve"> - Illustrate that G is the default channel if none is specified.</w:t>
            </w:r>
          </w:p>
          <w:p w14:paraId="655B4EA7" w14:textId="77777777" w:rsidR="0028565B" w:rsidRDefault="0028565B" w:rsidP="0028565B">
            <w:pPr>
              <w:rPr>
                <w:rFonts w:asciiTheme="minorHAnsi" w:hAnsiTheme="minorHAnsi"/>
              </w:rPr>
            </w:pPr>
          </w:p>
          <w:p w14:paraId="776891B7" w14:textId="31DE0A21" w:rsidR="0028565B" w:rsidRPr="0028565B" w:rsidRDefault="0028565B" w:rsidP="0028565B">
            <w:pPr>
              <w:rPr>
                <w:rFonts w:asciiTheme="minorHAnsi" w:hAnsiTheme="minorHAnsi"/>
              </w:rPr>
            </w:pPr>
            <w:r w:rsidRPr="0028565B">
              <w:rPr>
                <w:rFonts w:asciiTheme="minorHAnsi" w:hAnsiTheme="minorHAnsi"/>
                <w:b/>
                <w:bCs/>
              </w:rPr>
              <w:t>07</w:t>
            </w:r>
            <w:r w:rsidRPr="0028565B">
              <w:rPr>
                <w:rFonts w:asciiTheme="minorHAnsi" w:hAnsiTheme="minorHAnsi"/>
              </w:rPr>
              <w:t xml:space="preserve"> - Illustrate that if 'wrap' is not specified for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it has the same effect as explicitly enumerating 'wrap' as the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value. Use </w:t>
            </w:r>
            <w:proofErr w:type="spellStart"/>
            <w:r w:rsidRPr="0028565B">
              <w:rPr>
                <w:rFonts w:asciiTheme="minorHAnsi" w:hAnsiTheme="minorHAnsi"/>
              </w:rPr>
              <w:t>tilestyle</w:t>
            </w:r>
            <w:proofErr w:type="spellEnd"/>
            <w:r w:rsidRPr="0028565B">
              <w:rPr>
                <w:rFonts w:asciiTheme="minorHAnsi" w:hAnsiTheme="minorHAnsi"/>
              </w:rPr>
              <w:t xml:space="preserve"> UV coordinates in the positive quadrant of the UV coordinate system</w:t>
            </w:r>
            <w:r w:rsidR="004A71CD">
              <w:rPr>
                <w:rFonts w:asciiTheme="minorHAnsi" w:hAnsiTheme="minorHAnsi"/>
              </w:rPr>
              <w:t xml:space="preserve">, with </w:t>
            </w:r>
            <w:r w:rsidR="000260BC">
              <w:rPr>
                <w:rFonts w:asciiTheme="minorHAnsi" w:hAnsiTheme="minorHAnsi"/>
              </w:rPr>
              <w:t>filter ‘nearest’ on a B&amp;W texture</w:t>
            </w:r>
            <w:r w:rsidRPr="0028565B">
              <w:rPr>
                <w:rFonts w:asciiTheme="minorHAnsi" w:hAnsiTheme="minorHAnsi"/>
              </w:rPr>
              <w:t>.</w:t>
            </w:r>
          </w:p>
          <w:p w14:paraId="11D11B19" w14:textId="77777777" w:rsidR="0028565B" w:rsidRDefault="0028565B" w:rsidP="0028565B">
            <w:pPr>
              <w:rPr>
                <w:rFonts w:asciiTheme="minorHAnsi" w:hAnsiTheme="minorHAnsi"/>
              </w:rPr>
            </w:pPr>
          </w:p>
          <w:p w14:paraId="01AB2287" w14:textId="43F7E3C3" w:rsidR="0028565B" w:rsidRPr="0028565B" w:rsidRDefault="0028565B" w:rsidP="0028565B">
            <w:pPr>
              <w:rPr>
                <w:rFonts w:asciiTheme="minorHAnsi" w:hAnsiTheme="minorHAnsi"/>
              </w:rPr>
            </w:pPr>
            <w:r w:rsidRPr="0028565B">
              <w:rPr>
                <w:rFonts w:asciiTheme="minorHAnsi" w:hAnsiTheme="minorHAnsi"/>
                <w:b/>
                <w:bCs/>
              </w:rPr>
              <w:t>08</w:t>
            </w:r>
            <w:r w:rsidRPr="0028565B">
              <w:rPr>
                <w:rFonts w:asciiTheme="minorHAnsi" w:hAnsiTheme="minorHAnsi"/>
              </w:rPr>
              <w:t>- Omit one of the "</w:t>
            </w:r>
            <w:proofErr w:type="spellStart"/>
            <w:r w:rsidRPr="0028565B">
              <w:rPr>
                <w:rFonts w:asciiTheme="minorHAnsi" w:hAnsiTheme="minorHAnsi"/>
              </w:rPr>
              <w:t>tilestyle</w:t>
            </w:r>
            <w:proofErr w:type="spellEnd"/>
            <w:r w:rsidRPr="0028565B">
              <w:rPr>
                <w:rFonts w:asciiTheme="minorHAnsi" w:hAnsiTheme="minorHAnsi"/>
              </w:rPr>
              <w:t>" attributes and include the other with a non-default value</w:t>
            </w:r>
            <w:r w:rsidR="000258FD">
              <w:rPr>
                <w:rFonts w:asciiTheme="minorHAnsi" w:hAnsiTheme="minorHAnsi"/>
              </w:rPr>
              <w:t xml:space="preserve">, with </w:t>
            </w:r>
            <w:r w:rsidR="00095CB6">
              <w:rPr>
                <w:rFonts w:asciiTheme="minorHAnsi" w:hAnsiTheme="minorHAnsi"/>
              </w:rPr>
              <w:t xml:space="preserve">filter </w:t>
            </w:r>
            <w:r w:rsidR="003E50BB">
              <w:rPr>
                <w:rFonts w:asciiTheme="minorHAnsi" w:hAnsiTheme="minorHAnsi"/>
              </w:rPr>
              <w:t>‘</w:t>
            </w:r>
            <w:r w:rsidR="00095CB6">
              <w:rPr>
                <w:rFonts w:asciiTheme="minorHAnsi" w:hAnsiTheme="minorHAnsi"/>
              </w:rPr>
              <w:t>linear</w:t>
            </w:r>
            <w:r w:rsidR="003E50BB">
              <w:rPr>
                <w:rFonts w:asciiTheme="minorHAnsi" w:hAnsiTheme="minorHAnsi"/>
              </w:rPr>
              <w:t>’</w:t>
            </w:r>
            <w:r w:rsidR="000260BC">
              <w:rPr>
                <w:rFonts w:asciiTheme="minorHAnsi" w:hAnsiTheme="minorHAnsi"/>
              </w:rPr>
              <w:t xml:space="preserve"> on a B&amp;W texture</w:t>
            </w:r>
            <w:r w:rsidRPr="0028565B">
              <w:rPr>
                <w:rFonts w:asciiTheme="minorHAnsi" w:hAnsiTheme="minorHAnsi"/>
              </w:rPr>
              <w:t>.</w:t>
            </w:r>
          </w:p>
          <w:p w14:paraId="35712CF0" w14:textId="77777777" w:rsidR="0028565B" w:rsidRDefault="0028565B" w:rsidP="0028565B">
            <w:pPr>
              <w:rPr>
                <w:rFonts w:asciiTheme="minorHAnsi" w:hAnsiTheme="minorHAnsi"/>
              </w:rPr>
            </w:pPr>
          </w:p>
          <w:p w14:paraId="1D585110" w14:textId="5BAA75AC" w:rsidR="0028565B" w:rsidRPr="0028565B" w:rsidRDefault="0028565B" w:rsidP="0028565B">
            <w:pPr>
              <w:rPr>
                <w:rFonts w:asciiTheme="minorHAnsi" w:hAnsiTheme="minorHAnsi"/>
              </w:rPr>
            </w:pPr>
            <w:r w:rsidRPr="0028565B">
              <w:rPr>
                <w:rFonts w:asciiTheme="minorHAnsi" w:hAnsiTheme="minorHAnsi"/>
                <w:b/>
                <w:bCs/>
              </w:rPr>
              <w:t>09</w:t>
            </w:r>
            <w:r w:rsidRPr="0028565B">
              <w:rPr>
                <w:rFonts w:asciiTheme="minorHAnsi" w:hAnsiTheme="minorHAnsi"/>
              </w:rPr>
              <w:t xml:space="preserve"> - Illustrate the effect for a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of 'mirror'</w:t>
            </w:r>
            <w:r w:rsidR="003E50BB">
              <w:rPr>
                <w:rFonts w:asciiTheme="minorHAnsi" w:hAnsiTheme="minorHAnsi"/>
              </w:rPr>
              <w:t>,</w:t>
            </w:r>
            <w:r w:rsidR="00095CB6">
              <w:rPr>
                <w:rFonts w:asciiTheme="minorHAnsi" w:hAnsiTheme="minorHAnsi"/>
              </w:rPr>
              <w:t xml:space="preserve"> with filter </w:t>
            </w:r>
            <w:r w:rsidR="003E50BB">
              <w:rPr>
                <w:rFonts w:asciiTheme="minorHAnsi" w:hAnsiTheme="minorHAnsi"/>
              </w:rPr>
              <w:t>‘</w:t>
            </w:r>
            <w:r w:rsidR="00095CB6">
              <w:rPr>
                <w:rFonts w:asciiTheme="minorHAnsi" w:hAnsiTheme="minorHAnsi"/>
              </w:rPr>
              <w:t>nearest</w:t>
            </w:r>
            <w:r w:rsidR="003E50BB">
              <w:rPr>
                <w:rFonts w:asciiTheme="minorHAnsi" w:hAnsiTheme="minorHAnsi"/>
              </w:rPr>
              <w:t>’</w:t>
            </w:r>
            <w:r w:rsidRPr="0028565B">
              <w:rPr>
                <w:rFonts w:asciiTheme="minorHAnsi" w:hAnsiTheme="minorHAnsi"/>
              </w:rPr>
              <w:t>.</w:t>
            </w:r>
          </w:p>
          <w:p w14:paraId="2ED27A4C" w14:textId="77777777" w:rsidR="0028565B" w:rsidRDefault="0028565B" w:rsidP="0028565B">
            <w:pPr>
              <w:rPr>
                <w:rFonts w:asciiTheme="minorHAnsi" w:hAnsiTheme="minorHAnsi"/>
              </w:rPr>
            </w:pPr>
          </w:p>
          <w:p w14:paraId="602A993F" w14:textId="6FA883BA" w:rsidR="0028565B" w:rsidRPr="0028565B" w:rsidRDefault="0028565B" w:rsidP="0028565B">
            <w:pPr>
              <w:rPr>
                <w:rFonts w:asciiTheme="minorHAnsi" w:hAnsiTheme="minorHAnsi"/>
              </w:rPr>
            </w:pPr>
            <w:r w:rsidRPr="0028565B">
              <w:rPr>
                <w:rFonts w:asciiTheme="minorHAnsi" w:hAnsiTheme="minorHAnsi"/>
                <w:b/>
                <w:bCs/>
              </w:rPr>
              <w:t>10</w:t>
            </w:r>
            <w:r w:rsidRPr="0028565B">
              <w:rPr>
                <w:rFonts w:asciiTheme="minorHAnsi" w:hAnsiTheme="minorHAnsi"/>
              </w:rPr>
              <w:t xml:space="preserve"> - Illustrate the effect for a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of 'clamp'</w:t>
            </w:r>
            <w:r w:rsidR="003E50BB">
              <w:rPr>
                <w:rFonts w:asciiTheme="minorHAnsi" w:hAnsiTheme="minorHAnsi"/>
              </w:rPr>
              <w:t>, with filter ‘linear’</w:t>
            </w:r>
            <w:r w:rsidRPr="0028565B">
              <w:rPr>
                <w:rFonts w:asciiTheme="minorHAnsi" w:hAnsiTheme="minorHAnsi"/>
              </w:rPr>
              <w:t>.</w:t>
            </w:r>
          </w:p>
          <w:p w14:paraId="05963CD6" w14:textId="77777777" w:rsidR="0028565B" w:rsidRDefault="0028565B" w:rsidP="0028565B">
            <w:pPr>
              <w:rPr>
                <w:rFonts w:asciiTheme="minorHAnsi" w:hAnsiTheme="minorHAnsi"/>
              </w:rPr>
            </w:pPr>
          </w:p>
          <w:p w14:paraId="5D45ECD6" w14:textId="2A8D30CF" w:rsidR="0028565B" w:rsidRPr="0028565B" w:rsidRDefault="0028565B" w:rsidP="0028565B">
            <w:pPr>
              <w:rPr>
                <w:rFonts w:asciiTheme="minorHAnsi" w:hAnsiTheme="minorHAnsi"/>
              </w:rPr>
            </w:pPr>
            <w:r w:rsidRPr="0028565B">
              <w:rPr>
                <w:rFonts w:asciiTheme="minorHAnsi" w:hAnsiTheme="minorHAnsi"/>
                <w:b/>
                <w:bCs/>
              </w:rPr>
              <w:t>11</w:t>
            </w:r>
            <w:r w:rsidRPr="0028565B">
              <w:rPr>
                <w:rFonts w:asciiTheme="minorHAnsi" w:hAnsiTheme="minorHAnsi"/>
              </w:rPr>
              <w:t xml:space="preserve"> - Illustrate the effect for a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of 'None'</w:t>
            </w:r>
            <w:r w:rsidR="003E50BB">
              <w:rPr>
                <w:rFonts w:asciiTheme="minorHAnsi" w:hAnsiTheme="minorHAnsi"/>
              </w:rPr>
              <w:t>, with filter ‘nearest’</w:t>
            </w:r>
            <w:r w:rsidRPr="0028565B">
              <w:rPr>
                <w:rFonts w:asciiTheme="minorHAnsi" w:hAnsiTheme="minorHAnsi"/>
              </w:rPr>
              <w:t>.</w:t>
            </w:r>
          </w:p>
          <w:p w14:paraId="10EB3642" w14:textId="77777777" w:rsidR="0028565B" w:rsidRDefault="0028565B" w:rsidP="0028565B">
            <w:pPr>
              <w:rPr>
                <w:rFonts w:asciiTheme="minorHAnsi" w:hAnsiTheme="minorHAnsi"/>
              </w:rPr>
            </w:pPr>
          </w:p>
          <w:p w14:paraId="5E9BBD9C" w14:textId="4F732F52" w:rsidR="0028565B" w:rsidRPr="0028565B" w:rsidRDefault="0028565B" w:rsidP="0028565B">
            <w:pPr>
              <w:rPr>
                <w:rFonts w:asciiTheme="minorHAnsi" w:hAnsiTheme="minorHAnsi"/>
              </w:rPr>
            </w:pPr>
            <w:r w:rsidRPr="0028565B">
              <w:rPr>
                <w:rFonts w:asciiTheme="minorHAnsi" w:hAnsiTheme="minorHAnsi"/>
                <w:b/>
                <w:bCs/>
              </w:rPr>
              <w:t>12</w:t>
            </w:r>
            <w:r w:rsidRPr="0028565B">
              <w:rPr>
                <w:rFonts w:asciiTheme="minorHAnsi" w:hAnsiTheme="minorHAnsi"/>
              </w:rPr>
              <w:t xml:space="preserve"> - Illustrate the behavior of wrap, mirror, and clamp with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coordinates extending into the negative UV coordinate space</w:t>
            </w:r>
            <w:r w:rsidR="00E14389">
              <w:rPr>
                <w:rFonts w:asciiTheme="minorHAnsi" w:hAnsiTheme="minorHAnsi"/>
              </w:rPr>
              <w:t>, with filter ‘linear’</w:t>
            </w:r>
            <w:r w:rsidRPr="0028565B">
              <w:rPr>
                <w:rFonts w:asciiTheme="minorHAnsi" w:hAnsiTheme="minorHAnsi"/>
              </w:rPr>
              <w:t>.</w:t>
            </w:r>
          </w:p>
          <w:p w14:paraId="48DFDECD" w14:textId="77777777" w:rsidR="0028565B" w:rsidRDefault="0028565B" w:rsidP="0028565B">
            <w:pPr>
              <w:rPr>
                <w:rFonts w:asciiTheme="minorHAnsi" w:hAnsiTheme="minorHAnsi"/>
              </w:rPr>
            </w:pPr>
          </w:p>
          <w:p w14:paraId="17C5EAC8" w14:textId="2B34C340" w:rsidR="0028565B" w:rsidRPr="0028565B" w:rsidRDefault="0028565B" w:rsidP="0028565B">
            <w:pPr>
              <w:rPr>
                <w:rFonts w:asciiTheme="minorHAnsi" w:hAnsiTheme="minorHAnsi"/>
              </w:rPr>
            </w:pPr>
            <w:r w:rsidRPr="0028565B">
              <w:rPr>
                <w:rFonts w:asciiTheme="minorHAnsi" w:hAnsiTheme="minorHAnsi"/>
                <w:b/>
                <w:bCs/>
              </w:rPr>
              <w:t>13</w:t>
            </w:r>
            <w:r w:rsidRPr="0028565B">
              <w:rPr>
                <w:rFonts w:asciiTheme="minorHAnsi" w:hAnsiTheme="minorHAnsi"/>
              </w:rPr>
              <w:t xml:space="preserve"> - Illustrate the behavior of wrap, mirror, and clamp where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use differing enumerations (u = mirror, v = clamp) and extend UV values into the p</w:t>
            </w:r>
            <w:r w:rsidR="00E14389">
              <w:rPr>
                <w:rFonts w:asciiTheme="minorHAnsi" w:hAnsiTheme="minorHAnsi"/>
              </w:rPr>
              <w:t>o</w:t>
            </w:r>
            <w:r w:rsidRPr="0028565B">
              <w:rPr>
                <w:rFonts w:asciiTheme="minorHAnsi" w:hAnsiTheme="minorHAnsi"/>
              </w:rPr>
              <w:t>sitive quadrant of the UV coordinate system</w:t>
            </w:r>
            <w:r w:rsidR="00E14389">
              <w:rPr>
                <w:rFonts w:asciiTheme="minorHAnsi" w:hAnsiTheme="minorHAnsi"/>
              </w:rPr>
              <w:t>, with filter ‘nearest’</w:t>
            </w:r>
            <w:r w:rsidRPr="0028565B">
              <w:rPr>
                <w:rFonts w:asciiTheme="minorHAnsi" w:hAnsiTheme="minorHAnsi"/>
              </w:rPr>
              <w:t>.</w:t>
            </w:r>
          </w:p>
          <w:p w14:paraId="77010DC9" w14:textId="77777777" w:rsidR="0028565B" w:rsidRDefault="0028565B" w:rsidP="0028565B">
            <w:pPr>
              <w:rPr>
                <w:rFonts w:asciiTheme="minorHAnsi" w:hAnsiTheme="minorHAnsi"/>
              </w:rPr>
            </w:pPr>
          </w:p>
          <w:p w14:paraId="1ECCBDB8" w14:textId="788DE7C3" w:rsidR="0028565B" w:rsidRPr="0028565B" w:rsidRDefault="0028565B" w:rsidP="0028565B">
            <w:pPr>
              <w:rPr>
                <w:rFonts w:asciiTheme="minorHAnsi" w:hAnsiTheme="minorHAnsi"/>
              </w:rPr>
            </w:pPr>
            <w:r w:rsidRPr="0028565B">
              <w:rPr>
                <w:rFonts w:asciiTheme="minorHAnsi" w:hAnsiTheme="minorHAnsi"/>
                <w:b/>
                <w:bCs/>
              </w:rPr>
              <w:t>14</w:t>
            </w:r>
            <w:r w:rsidRPr="0028565B">
              <w:rPr>
                <w:rFonts w:asciiTheme="minorHAnsi" w:hAnsiTheme="minorHAnsi"/>
              </w:rPr>
              <w:t xml:space="preserve"> - Illustrate that 'auto', if not specified for filter, has the same effect as explicitly enumerating 'auto' as the filter.</w:t>
            </w:r>
          </w:p>
          <w:p w14:paraId="2707FD52" w14:textId="77777777" w:rsidR="0028565B" w:rsidRDefault="0028565B" w:rsidP="0028565B">
            <w:pPr>
              <w:rPr>
                <w:rFonts w:asciiTheme="minorHAnsi" w:hAnsiTheme="minorHAnsi"/>
              </w:rPr>
            </w:pPr>
          </w:p>
          <w:p w14:paraId="2F970520" w14:textId="7301CC50" w:rsidR="0028565B" w:rsidRPr="0028565B" w:rsidRDefault="0028565B" w:rsidP="0028565B">
            <w:pPr>
              <w:rPr>
                <w:rFonts w:asciiTheme="minorHAnsi" w:hAnsiTheme="minorHAnsi"/>
              </w:rPr>
            </w:pPr>
            <w:r w:rsidRPr="0028565B">
              <w:rPr>
                <w:rFonts w:asciiTheme="minorHAnsi" w:hAnsiTheme="minorHAnsi"/>
                <w:b/>
                <w:bCs/>
              </w:rPr>
              <w:t>15</w:t>
            </w:r>
            <w:r w:rsidRPr="0028565B">
              <w:rPr>
                <w:rFonts w:asciiTheme="minorHAnsi" w:hAnsiTheme="minorHAnsi"/>
              </w:rPr>
              <w:t xml:space="preserve"> - Illustrate the use of "nearest" and "linear" as the filter.</w:t>
            </w:r>
          </w:p>
          <w:p w14:paraId="0A337435" w14:textId="77777777" w:rsidR="0028565B" w:rsidRDefault="0028565B" w:rsidP="0028565B">
            <w:pPr>
              <w:rPr>
                <w:rFonts w:asciiTheme="minorHAnsi" w:hAnsiTheme="minorHAnsi"/>
              </w:rPr>
            </w:pPr>
          </w:p>
          <w:p w14:paraId="4FAC68D4" w14:textId="0AB8EA51" w:rsidR="0028565B" w:rsidRPr="0028565B" w:rsidRDefault="0028565B" w:rsidP="0028565B">
            <w:pPr>
              <w:rPr>
                <w:rFonts w:asciiTheme="minorHAnsi" w:hAnsiTheme="minorHAnsi"/>
              </w:rPr>
            </w:pPr>
            <w:r w:rsidRPr="0028565B">
              <w:rPr>
                <w:rFonts w:asciiTheme="minorHAnsi" w:hAnsiTheme="minorHAnsi"/>
                <w:b/>
                <w:bCs/>
              </w:rPr>
              <w:t>16</w:t>
            </w:r>
            <w:r w:rsidRPr="0028565B">
              <w:rPr>
                <w:rFonts w:asciiTheme="minorHAnsi" w:hAnsiTheme="minorHAnsi"/>
              </w:rPr>
              <w:t xml:space="preserve"> - Illustrate the behavior of wrap, mirror, and clamp where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use differing enumerations (u = mirror, v = clamp) and extend UV values into the negative quadrant of the UV coordinate system.</w:t>
            </w:r>
          </w:p>
          <w:p w14:paraId="00EC7F06" w14:textId="77777777" w:rsidR="0028565B" w:rsidRDefault="0028565B" w:rsidP="0028565B">
            <w:pPr>
              <w:rPr>
                <w:rFonts w:asciiTheme="minorHAnsi" w:hAnsiTheme="minorHAnsi"/>
              </w:rPr>
            </w:pPr>
          </w:p>
          <w:p w14:paraId="7C79BD2B" w14:textId="77777777" w:rsidR="00A86115" w:rsidRDefault="0028565B" w:rsidP="0028565B">
            <w:pPr>
              <w:rPr>
                <w:rFonts w:asciiTheme="minorHAnsi" w:hAnsiTheme="minorHAnsi"/>
              </w:rPr>
            </w:pPr>
            <w:r w:rsidRPr="0028565B">
              <w:rPr>
                <w:rFonts w:asciiTheme="minorHAnsi" w:hAnsiTheme="minorHAnsi"/>
                <w:b/>
                <w:bCs/>
              </w:rPr>
              <w:t>17</w:t>
            </w:r>
            <w:r w:rsidRPr="0028565B">
              <w:rPr>
                <w:rFonts w:asciiTheme="minorHAnsi" w:hAnsiTheme="minorHAnsi"/>
              </w:rPr>
              <w:t xml:space="preserve"> - Implement a test case that contains multiple displacement2d definitions and utilizes </w:t>
            </w:r>
            <w:proofErr w:type="gramStart"/>
            <w:r w:rsidRPr="0028565B">
              <w:rPr>
                <w:rFonts w:asciiTheme="minorHAnsi" w:hAnsiTheme="minorHAnsi"/>
              </w:rPr>
              <w:t>both of them</w:t>
            </w:r>
            <w:proofErr w:type="gramEnd"/>
            <w:r w:rsidRPr="0028565B">
              <w:rPr>
                <w:rFonts w:asciiTheme="minorHAnsi" w:hAnsiTheme="minorHAnsi"/>
              </w:rPr>
              <w:t xml:space="preserve"> within the same </w:t>
            </w:r>
            <w:proofErr w:type="spellStart"/>
            <w:r w:rsidRPr="0028565B">
              <w:rPr>
                <w:rFonts w:asciiTheme="minorHAnsi" w:hAnsiTheme="minorHAnsi"/>
              </w:rPr>
              <w:t>displacementmesh</w:t>
            </w:r>
            <w:proofErr w:type="spellEnd"/>
            <w:r w:rsidRPr="0028565B">
              <w:rPr>
                <w:rFonts w:asciiTheme="minorHAnsi" w:hAnsiTheme="minorHAnsi"/>
              </w:rPr>
              <w:t xml:space="preserve"> object.</w:t>
            </w:r>
          </w:p>
          <w:p w14:paraId="3D5766BA" w14:textId="076D2336" w:rsidR="0028565B" w:rsidRPr="00BF6411" w:rsidRDefault="0028565B" w:rsidP="0028565B">
            <w:pPr>
              <w:rPr>
                <w:rFonts w:asciiTheme="minorHAnsi" w:hAnsiTheme="minorHAnsi"/>
              </w:rPr>
            </w:pPr>
          </w:p>
        </w:tc>
      </w:tr>
    </w:tbl>
    <w:p w14:paraId="691C9DDA" w14:textId="142276CF" w:rsidR="001F5B65" w:rsidRDefault="001F5B65" w:rsidP="001F5B65">
      <w:pPr>
        <w:pStyle w:val="Heading3"/>
      </w:pPr>
      <w:r>
        <w:lastRenderedPageBreak/>
        <w:t>P_DPX_320</w:t>
      </w:r>
      <w:r w:rsidR="0028565B">
        <w:t>2</w:t>
      </w:r>
      <w:r>
        <w:t xml:space="preserve">_XX </w:t>
      </w:r>
      <w:proofErr w:type="spellStart"/>
      <w:r w:rsidR="0028565B" w:rsidRPr="0028565B">
        <w:t>NormVectorGroup</w:t>
      </w:r>
      <w:proofErr w:type="spellEnd"/>
    </w:p>
    <w:tbl>
      <w:tblPr>
        <w:tblStyle w:val="TableGrid"/>
        <w:tblW w:w="0" w:type="auto"/>
        <w:tblLook w:val="04A0" w:firstRow="1" w:lastRow="0" w:firstColumn="1" w:lastColumn="0" w:noHBand="0" w:noVBand="1"/>
      </w:tblPr>
      <w:tblGrid>
        <w:gridCol w:w="2569"/>
        <w:gridCol w:w="6781"/>
      </w:tblGrid>
      <w:tr w:rsidR="001F5B65" w:rsidRPr="00BF6411" w14:paraId="1CD0F8B8" w14:textId="77777777" w:rsidTr="00330DB8">
        <w:tc>
          <w:tcPr>
            <w:tcW w:w="2569" w:type="dxa"/>
            <w:tcBorders>
              <w:bottom w:val="single" w:sz="4" w:space="0" w:color="auto"/>
            </w:tcBorders>
            <w:shd w:val="clear" w:color="auto" w:fill="D9D9D9" w:themeFill="background1" w:themeFillShade="D9"/>
          </w:tcPr>
          <w:p w14:paraId="09E0A7F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0E2D51D" w14:textId="77777777" w:rsidR="001F5B65" w:rsidRPr="00BF6411" w:rsidRDefault="001F5B65" w:rsidP="00330DB8">
            <w:pPr>
              <w:rPr>
                <w:rFonts w:asciiTheme="minorHAnsi" w:hAnsiTheme="minorHAnsi"/>
              </w:rPr>
            </w:pPr>
          </w:p>
        </w:tc>
        <w:tc>
          <w:tcPr>
            <w:tcW w:w="6781" w:type="dxa"/>
          </w:tcPr>
          <w:p w14:paraId="69166FEE" w14:textId="0E8B16A9" w:rsidR="001F5B65" w:rsidRPr="00BF6411" w:rsidRDefault="0028565B" w:rsidP="00330DB8">
            <w:pPr>
              <w:rPr>
                <w:rFonts w:asciiTheme="minorHAnsi" w:hAnsiTheme="minorHAnsi"/>
              </w:rPr>
            </w:pPr>
            <w:proofErr w:type="spellStart"/>
            <w:r w:rsidRPr="0028565B">
              <w:rPr>
                <w:rFonts w:asciiTheme="minorHAnsi" w:hAnsiTheme="minorHAnsi"/>
              </w:rPr>
              <w:t>NormVectorGroup</w:t>
            </w:r>
            <w:proofErr w:type="spellEnd"/>
          </w:p>
        </w:tc>
      </w:tr>
      <w:tr w:rsidR="001F5B65" w:rsidRPr="00BF6411" w14:paraId="01CB4623" w14:textId="77777777" w:rsidTr="00330DB8">
        <w:tc>
          <w:tcPr>
            <w:tcW w:w="2569" w:type="dxa"/>
            <w:shd w:val="clear" w:color="auto" w:fill="D9D9D9" w:themeFill="background1" w:themeFillShade="D9"/>
          </w:tcPr>
          <w:p w14:paraId="17E27CF8"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6E0EC91" w14:textId="77777777" w:rsidR="001F5B65" w:rsidRPr="00BF6411" w:rsidRDefault="001F5B65" w:rsidP="00330DB8">
            <w:pPr>
              <w:rPr>
                <w:rFonts w:asciiTheme="minorHAnsi" w:hAnsiTheme="minorHAnsi"/>
              </w:rPr>
            </w:pPr>
          </w:p>
        </w:tc>
        <w:tc>
          <w:tcPr>
            <w:tcW w:w="6781" w:type="dxa"/>
          </w:tcPr>
          <w:p w14:paraId="5DE05289" w14:textId="08F10A58"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651AF5FA" w14:textId="77777777" w:rsidTr="00330DB8">
        <w:tc>
          <w:tcPr>
            <w:tcW w:w="2569" w:type="dxa"/>
            <w:shd w:val="clear" w:color="auto" w:fill="D9D9D9" w:themeFill="background1" w:themeFillShade="D9"/>
          </w:tcPr>
          <w:p w14:paraId="6E4E638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04E63A8" w14:textId="77777777" w:rsidR="001F5B65" w:rsidRPr="00BF6411" w:rsidRDefault="001F5B65" w:rsidP="00330DB8">
            <w:pPr>
              <w:rPr>
                <w:rFonts w:asciiTheme="minorHAnsi" w:hAnsiTheme="minorHAnsi"/>
              </w:rPr>
            </w:pPr>
          </w:p>
        </w:tc>
        <w:tc>
          <w:tcPr>
            <w:tcW w:w="6781" w:type="dxa"/>
          </w:tcPr>
          <w:p w14:paraId="6A51F46D" w14:textId="4CA61271" w:rsidR="001F5B65" w:rsidRPr="00BF6411" w:rsidRDefault="0028565B" w:rsidP="00330DB8">
            <w:pPr>
              <w:rPr>
                <w:rFonts w:asciiTheme="minorHAnsi" w:hAnsiTheme="minorHAnsi"/>
              </w:rPr>
            </w:pPr>
            <w:r w:rsidRPr="0028565B">
              <w:rPr>
                <w:rFonts w:asciiTheme="minorHAnsi" w:hAnsiTheme="minorHAnsi"/>
                <w:b/>
                <w:bCs/>
              </w:rPr>
              <w:t>01</w:t>
            </w:r>
            <w:r w:rsidRPr="0028565B">
              <w:rPr>
                <w:rFonts w:asciiTheme="minorHAnsi" w:hAnsiTheme="minorHAnsi"/>
              </w:rPr>
              <w:t xml:space="preserve"> - A test case that contains multiple </w:t>
            </w:r>
            <w:proofErr w:type="spellStart"/>
            <w:r w:rsidRPr="0028565B">
              <w:rPr>
                <w:rFonts w:asciiTheme="minorHAnsi" w:hAnsiTheme="minorHAnsi"/>
              </w:rPr>
              <w:t>normvector</w:t>
            </w:r>
            <w:proofErr w:type="spellEnd"/>
            <w:r w:rsidRPr="0028565B">
              <w:rPr>
                <w:rFonts w:asciiTheme="minorHAnsi" w:hAnsiTheme="minorHAnsi"/>
              </w:rPr>
              <w:t xml:space="preserve"> groups and utilizes </w:t>
            </w:r>
            <w:proofErr w:type="gramStart"/>
            <w:r w:rsidRPr="0028565B">
              <w:rPr>
                <w:rFonts w:asciiTheme="minorHAnsi" w:hAnsiTheme="minorHAnsi"/>
              </w:rPr>
              <w:t>both of them</w:t>
            </w:r>
            <w:proofErr w:type="gramEnd"/>
            <w:r w:rsidRPr="0028565B">
              <w:rPr>
                <w:rFonts w:asciiTheme="minorHAnsi" w:hAnsiTheme="minorHAnsi"/>
              </w:rPr>
              <w:t xml:space="preserve"> within the same </w:t>
            </w:r>
            <w:proofErr w:type="spellStart"/>
            <w:r w:rsidRPr="0028565B">
              <w:rPr>
                <w:rFonts w:asciiTheme="minorHAnsi" w:hAnsiTheme="minorHAnsi"/>
              </w:rPr>
              <w:t>displacementmesh</w:t>
            </w:r>
            <w:proofErr w:type="spellEnd"/>
            <w:r w:rsidRPr="0028565B">
              <w:rPr>
                <w:rFonts w:asciiTheme="minorHAnsi" w:hAnsiTheme="minorHAnsi"/>
              </w:rPr>
              <w:t xml:space="preserve"> object.</w:t>
            </w:r>
          </w:p>
        </w:tc>
      </w:tr>
    </w:tbl>
    <w:p w14:paraId="565B65BD" w14:textId="77777777" w:rsidR="001F5B65" w:rsidRDefault="001F5B65" w:rsidP="001F5B65">
      <w:pPr>
        <w:rPr>
          <w:rFonts w:eastAsia="Verdana" w:cs="Verdana"/>
          <w:b/>
          <w:bCs/>
          <w:color w:val="365F91" w:themeColor="accent1" w:themeShade="BF"/>
          <w:sz w:val="28"/>
          <w:szCs w:val="28"/>
        </w:rPr>
      </w:pPr>
    </w:p>
    <w:p w14:paraId="4C3B654C" w14:textId="00747649" w:rsidR="001F5B65" w:rsidRDefault="001F5B65" w:rsidP="001F5B65">
      <w:pPr>
        <w:pStyle w:val="Heading3"/>
      </w:pPr>
      <w:r>
        <w:t>P_DPX_320</w:t>
      </w:r>
      <w:r w:rsidR="0028565B">
        <w:t>4</w:t>
      </w:r>
      <w:r>
        <w:t xml:space="preserve">_XX </w:t>
      </w:r>
      <w:proofErr w:type="spellStart"/>
      <w:r w:rsidR="008061A7" w:rsidRPr="008061A7">
        <w:t>NormVector</w:t>
      </w:r>
      <w:proofErr w:type="spellEnd"/>
    </w:p>
    <w:tbl>
      <w:tblPr>
        <w:tblStyle w:val="TableGrid"/>
        <w:tblW w:w="0" w:type="auto"/>
        <w:tblLook w:val="04A0" w:firstRow="1" w:lastRow="0" w:firstColumn="1" w:lastColumn="0" w:noHBand="0" w:noVBand="1"/>
      </w:tblPr>
      <w:tblGrid>
        <w:gridCol w:w="2569"/>
        <w:gridCol w:w="6781"/>
      </w:tblGrid>
      <w:tr w:rsidR="001F5B65" w:rsidRPr="00BF6411" w14:paraId="5C9D370D" w14:textId="77777777" w:rsidTr="00330DB8">
        <w:tc>
          <w:tcPr>
            <w:tcW w:w="2569" w:type="dxa"/>
            <w:tcBorders>
              <w:bottom w:val="single" w:sz="4" w:space="0" w:color="auto"/>
            </w:tcBorders>
            <w:shd w:val="clear" w:color="auto" w:fill="D9D9D9" w:themeFill="background1" w:themeFillShade="D9"/>
          </w:tcPr>
          <w:p w14:paraId="1DAA045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E74DDB0" w14:textId="77777777" w:rsidR="001F5B65" w:rsidRPr="00BF6411" w:rsidRDefault="001F5B65" w:rsidP="00330DB8">
            <w:pPr>
              <w:rPr>
                <w:rFonts w:asciiTheme="minorHAnsi" w:hAnsiTheme="minorHAnsi"/>
              </w:rPr>
            </w:pPr>
          </w:p>
        </w:tc>
        <w:tc>
          <w:tcPr>
            <w:tcW w:w="6781" w:type="dxa"/>
          </w:tcPr>
          <w:p w14:paraId="0469743F" w14:textId="20CF4516" w:rsidR="001F5B65" w:rsidRPr="00BF6411" w:rsidRDefault="008061A7" w:rsidP="00330DB8">
            <w:pPr>
              <w:rPr>
                <w:rFonts w:asciiTheme="minorHAnsi" w:hAnsiTheme="minorHAnsi"/>
              </w:rPr>
            </w:pPr>
            <w:proofErr w:type="spellStart"/>
            <w:r w:rsidRPr="008061A7">
              <w:rPr>
                <w:rFonts w:asciiTheme="minorHAnsi" w:hAnsiTheme="minorHAnsi"/>
              </w:rPr>
              <w:t>NormVector</w:t>
            </w:r>
            <w:proofErr w:type="spellEnd"/>
          </w:p>
        </w:tc>
      </w:tr>
      <w:tr w:rsidR="001F5B65" w:rsidRPr="00BF6411" w14:paraId="7BD77775" w14:textId="77777777" w:rsidTr="00330DB8">
        <w:tc>
          <w:tcPr>
            <w:tcW w:w="2569" w:type="dxa"/>
            <w:shd w:val="clear" w:color="auto" w:fill="D9D9D9" w:themeFill="background1" w:themeFillShade="D9"/>
          </w:tcPr>
          <w:p w14:paraId="1655E75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8987A26" w14:textId="77777777" w:rsidR="001F5B65" w:rsidRPr="00BF6411" w:rsidRDefault="001F5B65" w:rsidP="00330DB8">
            <w:pPr>
              <w:rPr>
                <w:rFonts w:asciiTheme="minorHAnsi" w:hAnsiTheme="minorHAnsi"/>
              </w:rPr>
            </w:pPr>
          </w:p>
        </w:tc>
        <w:tc>
          <w:tcPr>
            <w:tcW w:w="6781" w:type="dxa"/>
          </w:tcPr>
          <w:p w14:paraId="0C92EE95" w14:textId="16E635B2"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8061A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58263AFB" w14:textId="77777777" w:rsidTr="00330DB8">
        <w:tc>
          <w:tcPr>
            <w:tcW w:w="2569" w:type="dxa"/>
            <w:shd w:val="clear" w:color="auto" w:fill="D9D9D9" w:themeFill="background1" w:themeFillShade="D9"/>
          </w:tcPr>
          <w:p w14:paraId="140EBF9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14D8AF8B" w14:textId="77777777" w:rsidR="001F5B65" w:rsidRPr="00BF6411" w:rsidRDefault="001F5B65" w:rsidP="00330DB8">
            <w:pPr>
              <w:rPr>
                <w:rFonts w:asciiTheme="minorHAnsi" w:hAnsiTheme="minorHAnsi"/>
              </w:rPr>
            </w:pPr>
          </w:p>
        </w:tc>
        <w:tc>
          <w:tcPr>
            <w:tcW w:w="6781" w:type="dxa"/>
          </w:tcPr>
          <w:p w14:paraId="18D05F5B" w14:textId="77777777" w:rsidR="008061A7" w:rsidRPr="008061A7" w:rsidRDefault="008061A7" w:rsidP="008061A7">
            <w:pPr>
              <w:rPr>
                <w:rFonts w:asciiTheme="minorHAnsi" w:hAnsiTheme="minorHAnsi"/>
              </w:rPr>
            </w:pPr>
            <w:r w:rsidRPr="008061A7">
              <w:rPr>
                <w:rFonts w:asciiTheme="minorHAnsi" w:hAnsiTheme="minorHAnsi"/>
                <w:b/>
                <w:bCs/>
              </w:rPr>
              <w:t>01</w:t>
            </w:r>
            <w:r w:rsidRPr="008061A7">
              <w:rPr>
                <w:rFonts w:asciiTheme="minorHAnsi" w:hAnsiTheme="minorHAnsi"/>
              </w:rPr>
              <w:t xml:space="preserve"> - Illustrate the effect of </w:t>
            </w:r>
            <w:proofErr w:type="spellStart"/>
            <w:r w:rsidRPr="008061A7">
              <w:rPr>
                <w:rFonts w:asciiTheme="minorHAnsi" w:hAnsiTheme="minorHAnsi"/>
              </w:rPr>
              <w:t>normvector</w:t>
            </w:r>
            <w:proofErr w:type="spellEnd"/>
            <w:r w:rsidRPr="008061A7">
              <w:rPr>
                <w:rFonts w:asciiTheme="minorHAnsi" w:hAnsiTheme="minorHAnsi"/>
              </w:rPr>
              <w:t xml:space="preserve"> on displacements in an exaggerated example where the displacement is not perpendicular to the surface of the triangle.</w:t>
            </w:r>
          </w:p>
          <w:p w14:paraId="4D80B570" w14:textId="77777777" w:rsidR="008061A7" w:rsidRDefault="008061A7" w:rsidP="008061A7">
            <w:pPr>
              <w:rPr>
                <w:rFonts w:asciiTheme="minorHAnsi" w:hAnsiTheme="minorHAnsi"/>
              </w:rPr>
            </w:pPr>
          </w:p>
          <w:p w14:paraId="0CE6E3BA" w14:textId="50404AC1" w:rsidR="008061A7" w:rsidRPr="008061A7" w:rsidRDefault="008061A7" w:rsidP="008061A7">
            <w:pPr>
              <w:rPr>
                <w:rFonts w:asciiTheme="minorHAnsi" w:hAnsiTheme="minorHAnsi"/>
              </w:rPr>
            </w:pPr>
            <w:r w:rsidRPr="008061A7">
              <w:rPr>
                <w:rFonts w:asciiTheme="minorHAnsi" w:hAnsiTheme="minorHAnsi"/>
                <w:b/>
                <w:bCs/>
              </w:rPr>
              <w:t>02</w:t>
            </w:r>
            <w:r w:rsidRPr="008061A7">
              <w:rPr>
                <w:rFonts w:asciiTheme="minorHAnsi" w:hAnsiTheme="minorHAnsi"/>
              </w:rPr>
              <w:t xml:space="preserve"> - Illustrate the effect of </w:t>
            </w:r>
            <w:proofErr w:type="spellStart"/>
            <w:r w:rsidRPr="008061A7">
              <w:rPr>
                <w:rFonts w:asciiTheme="minorHAnsi" w:hAnsiTheme="minorHAnsi"/>
              </w:rPr>
              <w:t>normvector’s</w:t>
            </w:r>
            <w:proofErr w:type="spellEnd"/>
            <w:r w:rsidRPr="008061A7">
              <w:rPr>
                <w:rFonts w:asciiTheme="minorHAnsi" w:hAnsiTheme="minorHAnsi"/>
              </w:rPr>
              <w:t xml:space="preserve"> being linearly interpolated to spread the displacement map along the surface of the triangle.</w:t>
            </w:r>
          </w:p>
          <w:p w14:paraId="7D8E1ECB" w14:textId="77777777" w:rsidR="008061A7" w:rsidRDefault="008061A7" w:rsidP="008061A7">
            <w:pPr>
              <w:rPr>
                <w:rFonts w:asciiTheme="minorHAnsi" w:hAnsiTheme="minorHAnsi"/>
              </w:rPr>
            </w:pPr>
          </w:p>
          <w:p w14:paraId="10BB1CDB" w14:textId="6B60D9BD" w:rsidR="008061A7" w:rsidRPr="008061A7" w:rsidRDefault="008061A7" w:rsidP="008061A7">
            <w:pPr>
              <w:rPr>
                <w:rFonts w:asciiTheme="minorHAnsi" w:hAnsiTheme="minorHAnsi"/>
              </w:rPr>
            </w:pPr>
            <w:r w:rsidRPr="008061A7">
              <w:rPr>
                <w:rFonts w:asciiTheme="minorHAnsi" w:hAnsiTheme="minorHAnsi"/>
                <w:b/>
                <w:bCs/>
              </w:rPr>
              <w:t>03</w:t>
            </w:r>
            <w:r w:rsidRPr="008061A7">
              <w:rPr>
                <w:rFonts w:asciiTheme="minorHAnsi" w:hAnsiTheme="minorHAnsi"/>
              </w:rPr>
              <w:t xml:space="preserve"> - An example where the same vector is used with both normalized and unnormalized values, resulting in the same effect. Use two examples, one with a magnitude less than 1, the other with a magnitude greater than 1 (Editor tests Test_02 and Test_02A). Note that is will get flagged as a validation error by the 3MF editor, but the rendered should normalize the </w:t>
            </w:r>
            <w:proofErr w:type="spellStart"/>
            <w:r w:rsidRPr="008061A7">
              <w:rPr>
                <w:rFonts w:asciiTheme="minorHAnsi" w:hAnsiTheme="minorHAnsi"/>
              </w:rPr>
              <w:t>normvector</w:t>
            </w:r>
            <w:proofErr w:type="spellEnd"/>
            <w:r w:rsidRPr="008061A7">
              <w:rPr>
                <w:rFonts w:asciiTheme="minorHAnsi" w:hAnsiTheme="minorHAnsi"/>
              </w:rPr>
              <w:t xml:space="preserve"> values</w:t>
            </w:r>
          </w:p>
          <w:p w14:paraId="0D5E07E0" w14:textId="77777777" w:rsidR="008061A7" w:rsidRDefault="008061A7" w:rsidP="008061A7">
            <w:pPr>
              <w:rPr>
                <w:rFonts w:asciiTheme="minorHAnsi" w:hAnsiTheme="minorHAnsi"/>
              </w:rPr>
            </w:pPr>
          </w:p>
          <w:p w14:paraId="754EBF91" w14:textId="23F1C6A2" w:rsidR="008061A7" w:rsidRPr="008061A7" w:rsidRDefault="008061A7" w:rsidP="008061A7">
            <w:pPr>
              <w:rPr>
                <w:rFonts w:asciiTheme="minorHAnsi" w:hAnsiTheme="minorHAnsi"/>
              </w:rPr>
            </w:pPr>
            <w:r w:rsidRPr="008061A7">
              <w:rPr>
                <w:rFonts w:asciiTheme="minorHAnsi" w:hAnsiTheme="minorHAnsi"/>
                <w:b/>
                <w:bCs/>
              </w:rPr>
              <w:t>04</w:t>
            </w:r>
            <w:r w:rsidRPr="008061A7">
              <w:rPr>
                <w:rFonts w:asciiTheme="minorHAnsi" w:hAnsiTheme="minorHAnsi"/>
              </w:rPr>
              <w:t xml:space="preserve"> - Illustrate a range of </w:t>
            </w:r>
            <w:proofErr w:type="spellStart"/>
            <w:r w:rsidRPr="008061A7">
              <w:rPr>
                <w:rFonts w:asciiTheme="minorHAnsi" w:hAnsiTheme="minorHAnsi"/>
              </w:rPr>
              <w:t>normvectors</w:t>
            </w:r>
            <w:proofErr w:type="spellEnd"/>
            <w:r w:rsidRPr="008061A7">
              <w:rPr>
                <w:rFonts w:asciiTheme="minorHAnsi" w:hAnsiTheme="minorHAnsi"/>
              </w:rPr>
              <w:t xml:space="preserve"> relative to triangle normal (-89 to +89 degrees).</w:t>
            </w:r>
          </w:p>
          <w:p w14:paraId="0BDFCE16" w14:textId="77777777" w:rsidR="008061A7" w:rsidRDefault="008061A7" w:rsidP="008061A7">
            <w:pPr>
              <w:rPr>
                <w:rFonts w:asciiTheme="minorHAnsi" w:hAnsiTheme="minorHAnsi"/>
              </w:rPr>
            </w:pPr>
          </w:p>
          <w:p w14:paraId="69181EDA" w14:textId="21A68241" w:rsidR="008061A7" w:rsidRPr="008061A7" w:rsidRDefault="008061A7" w:rsidP="008061A7">
            <w:pPr>
              <w:rPr>
                <w:rFonts w:asciiTheme="minorHAnsi" w:hAnsiTheme="minorHAnsi"/>
              </w:rPr>
            </w:pPr>
            <w:r w:rsidRPr="008061A7">
              <w:rPr>
                <w:rFonts w:asciiTheme="minorHAnsi" w:hAnsiTheme="minorHAnsi"/>
                <w:b/>
                <w:bCs/>
              </w:rPr>
              <w:t>05</w:t>
            </w:r>
            <w:r w:rsidRPr="008061A7">
              <w:rPr>
                <w:rFonts w:asciiTheme="minorHAnsi" w:hAnsiTheme="minorHAnsi"/>
              </w:rPr>
              <w:t xml:space="preserve"> - Illustrate non-collinear </w:t>
            </w:r>
            <w:proofErr w:type="spellStart"/>
            <w:r w:rsidRPr="008061A7">
              <w:rPr>
                <w:rFonts w:asciiTheme="minorHAnsi" w:hAnsiTheme="minorHAnsi"/>
              </w:rPr>
              <w:t>normvector</w:t>
            </w:r>
            <w:proofErr w:type="spellEnd"/>
            <w:r w:rsidRPr="008061A7">
              <w:rPr>
                <w:rFonts w:asciiTheme="minorHAnsi" w:hAnsiTheme="minorHAnsi"/>
              </w:rPr>
              <w:t xml:space="preserve"> on adjacent vertices.</w:t>
            </w:r>
          </w:p>
          <w:p w14:paraId="7863DB91" w14:textId="77777777" w:rsidR="008061A7" w:rsidRDefault="008061A7" w:rsidP="008061A7">
            <w:pPr>
              <w:rPr>
                <w:rFonts w:asciiTheme="minorHAnsi" w:hAnsiTheme="minorHAnsi"/>
              </w:rPr>
            </w:pPr>
          </w:p>
          <w:p w14:paraId="5D6470BA" w14:textId="619A52B5" w:rsidR="008061A7" w:rsidRPr="008061A7" w:rsidRDefault="008061A7" w:rsidP="008061A7">
            <w:pPr>
              <w:rPr>
                <w:rFonts w:asciiTheme="minorHAnsi" w:hAnsiTheme="minorHAnsi"/>
              </w:rPr>
            </w:pPr>
            <w:r w:rsidRPr="008061A7">
              <w:rPr>
                <w:rFonts w:asciiTheme="minorHAnsi" w:hAnsiTheme="minorHAnsi"/>
                <w:b/>
                <w:bCs/>
              </w:rPr>
              <w:t xml:space="preserve">06 </w:t>
            </w:r>
            <w:r w:rsidRPr="008061A7">
              <w:rPr>
                <w:rFonts w:asciiTheme="minorHAnsi" w:hAnsiTheme="minorHAnsi"/>
              </w:rPr>
              <w:t xml:space="preserve">- Illustrate the effect of a unit (all 1's) vector. Note that is will get flagged as a validation error by the 3MF editor, but the rendered should normalize the </w:t>
            </w:r>
            <w:proofErr w:type="spellStart"/>
            <w:r w:rsidRPr="008061A7">
              <w:rPr>
                <w:rFonts w:asciiTheme="minorHAnsi" w:hAnsiTheme="minorHAnsi"/>
              </w:rPr>
              <w:t>normvector</w:t>
            </w:r>
            <w:proofErr w:type="spellEnd"/>
            <w:r w:rsidRPr="008061A7">
              <w:rPr>
                <w:rFonts w:asciiTheme="minorHAnsi" w:hAnsiTheme="minorHAnsi"/>
              </w:rPr>
              <w:t xml:space="preserve"> values</w:t>
            </w:r>
          </w:p>
          <w:p w14:paraId="492312F0" w14:textId="77777777" w:rsidR="008061A7" w:rsidRDefault="008061A7" w:rsidP="008061A7">
            <w:pPr>
              <w:rPr>
                <w:rFonts w:asciiTheme="minorHAnsi" w:hAnsiTheme="minorHAnsi"/>
              </w:rPr>
            </w:pPr>
          </w:p>
          <w:p w14:paraId="7145801C" w14:textId="4E34580F" w:rsidR="008061A7" w:rsidRPr="008061A7" w:rsidRDefault="008061A7" w:rsidP="008061A7">
            <w:pPr>
              <w:rPr>
                <w:rFonts w:asciiTheme="minorHAnsi" w:hAnsiTheme="minorHAnsi"/>
              </w:rPr>
            </w:pPr>
            <w:r w:rsidRPr="008061A7">
              <w:rPr>
                <w:rFonts w:asciiTheme="minorHAnsi" w:hAnsiTheme="minorHAnsi"/>
                <w:b/>
                <w:bCs/>
              </w:rPr>
              <w:t>07</w:t>
            </w:r>
            <w:r w:rsidRPr="008061A7">
              <w:rPr>
                <w:rFonts w:asciiTheme="minorHAnsi" w:hAnsiTheme="minorHAnsi"/>
              </w:rPr>
              <w:t xml:space="preserve"> - Illustrate independently the influence of the X, Y, and Z values on the direction of the vector.</w:t>
            </w:r>
          </w:p>
          <w:p w14:paraId="22706DE3" w14:textId="77777777" w:rsidR="008061A7" w:rsidRDefault="008061A7" w:rsidP="008061A7">
            <w:pPr>
              <w:rPr>
                <w:rFonts w:asciiTheme="minorHAnsi" w:hAnsiTheme="minorHAnsi"/>
              </w:rPr>
            </w:pPr>
          </w:p>
          <w:p w14:paraId="7BC31FF5" w14:textId="3D312BF7" w:rsidR="001F5B65" w:rsidRDefault="008061A7" w:rsidP="008061A7">
            <w:pPr>
              <w:rPr>
                <w:rFonts w:asciiTheme="minorHAnsi" w:hAnsiTheme="minorHAnsi"/>
              </w:rPr>
            </w:pPr>
            <w:r w:rsidRPr="008061A7">
              <w:rPr>
                <w:rFonts w:asciiTheme="minorHAnsi" w:hAnsiTheme="minorHAnsi"/>
                <w:b/>
                <w:bCs/>
              </w:rPr>
              <w:t>08</w:t>
            </w:r>
            <w:r w:rsidRPr="008061A7">
              <w:rPr>
                <w:rFonts w:asciiTheme="minorHAnsi" w:hAnsiTheme="minorHAnsi"/>
              </w:rPr>
              <w:t xml:space="preserve"> - Use </w:t>
            </w:r>
            <w:proofErr w:type="spellStart"/>
            <w:r w:rsidRPr="008061A7">
              <w:rPr>
                <w:rFonts w:asciiTheme="minorHAnsi" w:hAnsiTheme="minorHAnsi"/>
              </w:rPr>
              <w:t>normvector</w:t>
            </w:r>
            <w:proofErr w:type="spellEnd"/>
            <w:r w:rsidRPr="008061A7">
              <w:rPr>
                <w:rFonts w:asciiTheme="minorHAnsi" w:hAnsiTheme="minorHAnsi"/>
              </w:rPr>
              <w:t xml:space="preserve"> to create two adjacent triangle vectors that are self-intersecting in the same object.</w:t>
            </w:r>
          </w:p>
          <w:p w14:paraId="57D31700" w14:textId="1250ABA2" w:rsidR="008061A7" w:rsidRPr="00BF6411" w:rsidRDefault="008061A7" w:rsidP="008061A7">
            <w:pPr>
              <w:rPr>
                <w:rFonts w:asciiTheme="minorHAnsi" w:hAnsiTheme="minorHAnsi"/>
              </w:rPr>
            </w:pPr>
          </w:p>
        </w:tc>
      </w:tr>
    </w:tbl>
    <w:p w14:paraId="4DB1A32C" w14:textId="77777777" w:rsidR="001F5B65" w:rsidRDefault="001F5B65" w:rsidP="001F5B65">
      <w:pPr>
        <w:rPr>
          <w:rFonts w:eastAsia="Verdana" w:cs="Verdana"/>
          <w:b/>
          <w:bCs/>
          <w:color w:val="365F91" w:themeColor="accent1" w:themeShade="BF"/>
          <w:sz w:val="28"/>
          <w:szCs w:val="28"/>
        </w:rPr>
      </w:pPr>
    </w:p>
    <w:p w14:paraId="2B49216B" w14:textId="77777777" w:rsidR="004E2EF5" w:rsidRDefault="004E2EF5">
      <w:pPr>
        <w:rPr>
          <w:rFonts w:eastAsiaTheme="majorEastAsia" w:cstheme="majorBidi"/>
          <w:b/>
          <w:bCs/>
          <w:color w:val="365F91" w:themeColor="accent1" w:themeShade="BF"/>
          <w:szCs w:val="20"/>
        </w:rPr>
      </w:pPr>
      <w:r>
        <w:br w:type="page"/>
      </w:r>
    </w:p>
    <w:p w14:paraId="6962CED2" w14:textId="48A634EC" w:rsidR="001F5B65" w:rsidRDefault="001F5B65" w:rsidP="001F5B65">
      <w:pPr>
        <w:pStyle w:val="Heading3"/>
      </w:pPr>
      <w:r>
        <w:lastRenderedPageBreak/>
        <w:t>P_DPX_320</w:t>
      </w:r>
      <w:r w:rsidR="008061A7">
        <w:t>6</w:t>
      </w:r>
      <w:r>
        <w:t xml:space="preserve">_XX </w:t>
      </w:r>
      <w:r w:rsidR="008061A7" w:rsidRPr="008061A7">
        <w:t>Disp2DGroup</w:t>
      </w:r>
    </w:p>
    <w:tbl>
      <w:tblPr>
        <w:tblStyle w:val="TableGrid"/>
        <w:tblW w:w="0" w:type="auto"/>
        <w:tblLook w:val="04A0" w:firstRow="1" w:lastRow="0" w:firstColumn="1" w:lastColumn="0" w:noHBand="0" w:noVBand="1"/>
      </w:tblPr>
      <w:tblGrid>
        <w:gridCol w:w="2569"/>
        <w:gridCol w:w="6781"/>
      </w:tblGrid>
      <w:tr w:rsidR="001F5B65" w:rsidRPr="00BF6411" w14:paraId="602B1547" w14:textId="77777777" w:rsidTr="00330DB8">
        <w:tc>
          <w:tcPr>
            <w:tcW w:w="2569" w:type="dxa"/>
            <w:tcBorders>
              <w:bottom w:val="single" w:sz="4" w:space="0" w:color="auto"/>
            </w:tcBorders>
            <w:shd w:val="clear" w:color="auto" w:fill="D9D9D9" w:themeFill="background1" w:themeFillShade="D9"/>
          </w:tcPr>
          <w:p w14:paraId="0EA5374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345F189" w14:textId="77777777" w:rsidR="001F5B65" w:rsidRPr="00BF6411" w:rsidRDefault="001F5B65" w:rsidP="00330DB8">
            <w:pPr>
              <w:rPr>
                <w:rFonts w:asciiTheme="minorHAnsi" w:hAnsiTheme="minorHAnsi"/>
              </w:rPr>
            </w:pPr>
          </w:p>
        </w:tc>
        <w:tc>
          <w:tcPr>
            <w:tcW w:w="6781" w:type="dxa"/>
          </w:tcPr>
          <w:p w14:paraId="5D4FF9B2" w14:textId="16BCBC14" w:rsidR="001F5B65" w:rsidRPr="00BF6411" w:rsidRDefault="008061A7" w:rsidP="00330DB8">
            <w:pPr>
              <w:rPr>
                <w:rFonts w:asciiTheme="minorHAnsi" w:hAnsiTheme="minorHAnsi"/>
              </w:rPr>
            </w:pPr>
            <w:r w:rsidRPr="008061A7">
              <w:rPr>
                <w:rFonts w:asciiTheme="minorHAnsi" w:hAnsiTheme="minorHAnsi"/>
              </w:rPr>
              <w:t>Disp2DGroup</w:t>
            </w:r>
          </w:p>
        </w:tc>
      </w:tr>
      <w:tr w:rsidR="001F5B65" w:rsidRPr="00BF6411" w14:paraId="1F60D0E6" w14:textId="77777777" w:rsidTr="00330DB8">
        <w:tc>
          <w:tcPr>
            <w:tcW w:w="2569" w:type="dxa"/>
            <w:shd w:val="clear" w:color="auto" w:fill="D9D9D9" w:themeFill="background1" w:themeFillShade="D9"/>
          </w:tcPr>
          <w:p w14:paraId="6FDC290B"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C1F8C8B" w14:textId="77777777" w:rsidR="001F5B65" w:rsidRPr="00BF6411" w:rsidRDefault="001F5B65" w:rsidP="00330DB8">
            <w:pPr>
              <w:rPr>
                <w:rFonts w:asciiTheme="minorHAnsi" w:hAnsiTheme="minorHAnsi"/>
              </w:rPr>
            </w:pPr>
          </w:p>
        </w:tc>
        <w:tc>
          <w:tcPr>
            <w:tcW w:w="6781" w:type="dxa"/>
          </w:tcPr>
          <w:p w14:paraId="115FB2F3" w14:textId="3C13305D"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8061A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7FCAD48" w14:textId="77777777" w:rsidTr="00330DB8">
        <w:tc>
          <w:tcPr>
            <w:tcW w:w="2569" w:type="dxa"/>
            <w:shd w:val="clear" w:color="auto" w:fill="D9D9D9" w:themeFill="background1" w:themeFillShade="D9"/>
          </w:tcPr>
          <w:p w14:paraId="603AB90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7D85712" w14:textId="77777777" w:rsidR="001F5B65" w:rsidRPr="00BF6411" w:rsidRDefault="001F5B65" w:rsidP="00330DB8">
            <w:pPr>
              <w:rPr>
                <w:rFonts w:asciiTheme="minorHAnsi" w:hAnsiTheme="minorHAnsi"/>
              </w:rPr>
            </w:pPr>
          </w:p>
        </w:tc>
        <w:tc>
          <w:tcPr>
            <w:tcW w:w="6781" w:type="dxa"/>
          </w:tcPr>
          <w:p w14:paraId="3448C215" w14:textId="77777777" w:rsidR="008061A7" w:rsidRPr="008061A7" w:rsidRDefault="008061A7" w:rsidP="008061A7">
            <w:pPr>
              <w:rPr>
                <w:rFonts w:asciiTheme="minorHAnsi" w:hAnsiTheme="minorHAnsi"/>
                <w:b/>
                <w:bCs/>
              </w:rPr>
            </w:pPr>
            <w:r w:rsidRPr="008061A7">
              <w:rPr>
                <w:rFonts w:asciiTheme="minorHAnsi" w:hAnsiTheme="minorHAnsi"/>
                <w:b/>
                <w:bCs/>
              </w:rPr>
              <w:t>01</w:t>
            </w:r>
            <w:r w:rsidRPr="008061A7">
              <w:rPr>
                <w:rFonts w:asciiTheme="minorHAnsi" w:hAnsiTheme="minorHAnsi"/>
              </w:rPr>
              <w:t xml:space="preserve"> - Illustrate that if 'offset' is not specified, it has the same effect as explicitly specifying zero.</w:t>
            </w:r>
          </w:p>
          <w:p w14:paraId="60DF070E" w14:textId="77777777" w:rsidR="008061A7" w:rsidRDefault="008061A7" w:rsidP="008061A7">
            <w:pPr>
              <w:rPr>
                <w:rFonts w:asciiTheme="minorHAnsi" w:hAnsiTheme="minorHAnsi"/>
              </w:rPr>
            </w:pPr>
          </w:p>
          <w:p w14:paraId="664A786B" w14:textId="50B8E967" w:rsidR="008061A7" w:rsidRPr="008061A7" w:rsidRDefault="008061A7" w:rsidP="008061A7">
            <w:pPr>
              <w:rPr>
                <w:rFonts w:asciiTheme="minorHAnsi" w:hAnsiTheme="minorHAnsi"/>
              </w:rPr>
            </w:pPr>
            <w:r w:rsidRPr="008061A7">
              <w:rPr>
                <w:rFonts w:asciiTheme="minorHAnsi" w:hAnsiTheme="minorHAnsi"/>
                <w:b/>
                <w:bCs/>
              </w:rPr>
              <w:t>02</w:t>
            </w:r>
            <w:r w:rsidRPr="008061A7">
              <w:rPr>
                <w:rFonts w:asciiTheme="minorHAnsi" w:hAnsiTheme="minorHAnsi"/>
              </w:rPr>
              <w:t xml:space="preserve"> - Illustrate specifying zero for a height.</w:t>
            </w:r>
          </w:p>
          <w:p w14:paraId="34C04F8F" w14:textId="77777777" w:rsidR="008061A7" w:rsidRDefault="008061A7" w:rsidP="008061A7">
            <w:pPr>
              <w:rPr>
                <w:rFonts w:asciiTheme="minorHAnsi" w:hAnsiTheme="minorHAnsi"/>
              </w:rPr>
            </w:pPr>
          </w:p>
          <w:p w14:paraId="51FA8413" w14:textId="3EF0BE46" w:rsidR="008061A7" w:rsidRPr="008061A7" w:rsidRDefault="008061A7" w:rsidP="008061A7">
            <w:pPr>
              <w:rPr>
                <w:rFonts w:asciiTheme="minorHAnsi" w:hAnsiTheme="minorHAnsi"/>
              </w:rPr>
            </w:pPr>
            <w:r w:rsidRPr="008061A7">
              <w:rPr>
                <w:rFonts w:asciiTheme="minorHAnsi" w:hAnsiTheme="minorHAnsi"/>
                <w:b/>
                <w:bCs/>
              </w:rPr>
              <w:t>03</w:t>
            </w:r>
            <w:r w:rsidRPr="008061A7">
              <w:rPr>
                <w:rFonts w:asciiTheme="minorHAnsi" w:hAnsiTheme="minorHAnsi"/>
              </w:rPr>
              <w:t xml:space="preserve"> - Illustrate differing magnitudes and directions (+/-) of height. Note that a positive displacement map specifies an embossing </w:t>
            </w:r>
            <w:proofErr w:type="gramStart"/>
            <w:r w:rsidRPr="008061A7">
              <w:rPr>
                <w:rFonts w:asciiTheme="minorHAnsi" w:hAnsiTheme="minorHAnsi"/>
              </w:rPr>
              <w:t>effect</w:t>
            </w:r>
            <w:proofErr w:type="gramEnd"/>
            <w:r w:rsidRPr="008061A7">
              <w:rPr>
                <w:rFonts w:asciiTheme="minorHAnsi" w:hAnsiTheme="minorHAnsi"/>
              </w:rPr>
              <w:t xml:space="preserve"> and a negative displacement map specifies a debossing of the original mesh.</w:t>
            </w:r>
          </w:p>
          <w:p w14:paraId="5C1D8046" w14:textId="77777777" w:rsidR="008061A7" w:rsidRDefault="008061A7" w:rsidP="008061A7">
            <w:pPr>
              <w:rPr>
                <w:rFonts w:asciiTheme="minorHAnsi" w:hAnsiTheme="minorHAnsi"/>
              </w:rPr>
            </w:pPr>
          </w:p>
          <w:p w14:paraId="12A9B9A0" w14:textId="72CEF084" w:rsidR="008061A7" w:rsidRPr="008061A7" w:rsidRDefault="008061A7" w:rsidP="008061A7">
            <w:pPr>
              <w:rPr>
                <w:rFonts w:asciiTheme="minorHAnsi" w:hAnsiTheme="minorHAnsi"/>
              </w:rPr>
            </w:pPr>
            <w:r w:rsidRPr="008061A7">
              <w:rPr>
                <w:rFonts w:asciiTheme="minorHAnsi" w:hAnsiTheme="minorHAnsi"/>
                <w:b/>
                <w:bCs/>
              </w:rPr>
              <w:t>04</w:t>
            </w:r>
            <w:r w:rsidRPr="008061A7">
              <w:rPr>
                <w:rFonts w:asciiTheme="minorHAnsi" w:hAnsiTheme="minorHAnsi"/>
              </w:rPr>
              <w:t xml:space="preserve"> - Illustrate differing magnitudes and directions (+/-) of offset.</w:t>
            </w:r>
          </w:p>
          <w:p w14:paraId="1A8CF273" w14:textId="77777777" w:rsidR="008061A7" w:rsidRDefault="008061A7" w:rsidP="008061A7">
            <w:pPr>
              <w:rPr>
                <w:rFonts w:asciiTheme="minorHAnsi" w:hAnsiTheme="minorHAnsi"/>
              </w:rPr>
            </w:pPr>
          </w:p>
          <w:p w14:paraId="1442F81C" w14:textId="37001E08" w:rsidR="008061A7" w:rsidRPr="008061A7" w:rsidRDefault="008061A7" w:rsidP="008061A7">
            <w:pPr>
              <w:rPr>
                <w:rFonts w:asciiTheme="minorHAnsi" w:hAnsiTheme="minorHAnsi"/>
              </w:rPr>
            </w:pPr>
            <w:r w:rsidRPr="008061A7">
              <w:rPr>
                <w:rFonts w:asciiTheme="minorHAnsi" w:hAnsiTheme="minorHAnsi"/>
                <w:b/>
                <w:bCs/>
              </w:rPr>
              <w:t>05</w:t>
            </w:r>
            <w:r w:rsidRPr="008061A7">
              <w:rPr>
                <w:rFonts w:asciiTheme="minorHAnsi" w:hAnsiTheme="minorHAnsi"/>
              </w:rPr>
              <w:t xml:space="preserve"> - Illustrate the combined effect of combinations of positive and negative values for height and offset.</w:t>
            </w:r>
          </w:p>
          <w:p w14:paraId="7FF361E9" w14:textId="77777777" w:rsidR="008061A7" w:rsidRDefault="008061A7" w:rsidP="008061A7">
            <w:pPr>
              <w:rPr>
                <w:rFonts w:asciiTheme="minorHAnsi" w:hAnsiTheme="minorHAnsi"/>
              </w:rPr>
            </w:pPr>
          </w:p>
          <w:p w14:paraId="6834FA80" w14:textId="5030ECA5" w:rsidR="008061A7" w:rsidRPr="008061A7" w:rsidRDefault="008061A7" w:rsidP="008061A7">
            <w:pPr>
              <w:rPr>
                <w:rFonts w:asciiTheme="minorHAnsi" w:hAnsiTheme="minorHAnsi"/>
              </w:rPr>
            </w:pPr>
            <w:r w:rsidRPr="008061A7">
              <w:rPr>
                <w:rFonts w:asciiTheme="minorHAnsi" w:hAnsiTheme="minorHAnsi"/>
                <w:b/>
                <w:bCs/>
              </w:rPr>
              <w:t>06</w:t>
            </w:r>
            <w:r w:rsidRPr="008061A7">
              <w:rPr>
                <w:rFonts w:asciiTheme="minorHAnsi" w:hAnsiTheme="minorHAnsi"/>
              </w:rPr>
              <w:t xml:space="preserve"> - Illustrate the use of an offset that contains a fractional component.</w:t>
            </w:r>
          </w:p>
          <w:p w14:paraId="07512CD0" w14:textId="77777777" w:rsidR="008061A7" w:rsidRDefault="008061A7" w:rsidP="008061A7">
            <w:pPr>
              <w:rPr>
                <w:rFonts w:asciiTheme="minorHAnsi" w:hAnsiTheme="minorHAnsi"/>
              </w:rPr>
            </w:pPr>
          </w:p>
          <w:p w14:paraId="537AE068" w14:textId="2D574079" w:rsidR="008061A7" w:rsidRPr="008061A7" w:rsidRDefault="008061A7" w:rsidP="008061A7">
            <w:pPr>
              <w:rPr>
                <w:rFonts w:asciiTheme="minorHAnsi" w:hAnsiTheme="minorHAnsi"/>
              </w:rPr>
            </w:pPr>
            <w:r w:rsidRPr="008061A7">
              <w:rPr>
                <w:rFonts w:asciiTheme="minorHAnsi" w:hAnsiTheme="minorHAnsi"/>
                <w:b/>
                <w:bCs/>
              </w:rPr>
              <w:t>07</w:t>
            </w:r>
            <w:r w:rsidRPr="008061A7">
              <w:rPr>
                <w:rFonts w:asciiTheme="minorHAnsi" w:hAnsiTheme="minorHAnsi"/>
              </w:rPr>
              <w:t xml:space="preserve"> - Illustrate the use of a height that contains a fractional component.</w:t>
            </w:r>
          </w:p>
          <w:p w14:paraId="11E22FFA" w14:textId="77777777" w:rsidR="008061A7" w:rsidRDefault="008061A7" w:rsidP="008061A7">
            <w:pPr>
              <w:rPr>
                <w:rFonts w:asciiTheme="minorHAnsi" w:hAnsiTheme="minorHAnsi"/>
              </w:rPr>
            </w:pPr>
          </w:p>
          <w:p w14:paraId="0701D7BA" w14:textId="0A559FDA" w:rsidR="001F5B65" w:rsidRDefault="008061A7" w:rsidP="008061A7">
            <w:pPr>
              <w:rPr>
                <w:rFonts w:asciiTheme="minorHAnsi" w:hAnsiTheme="minorHAnsi"/>
              </w:rPr>
            </w:pPr>
            <w:r w:rsidRPr="008061A7">
              <w:rPr>
                <w:rFonts w:asciiTheme="minorHAnsi" w:hAnsiTheme="minorHAnsi"/>
                <w:b/>
                <w:bCs/>
              </w:rPr>
              <w:t>08</w:t>
            </w:r>
            <w:r w:rsidRPr="008061A7">
              <w:rPr>
                <w:rFonts w:asciiTheme="minorHAnsi" w:hAnsiTheme="minorHAnsi"/>
              </w:rPr>
              <w:t xml:space="preserve"> - A test case that contains multiple disp2dGroups and utilizes </w:t>
            </w:r>
            <w:proofErr w:type="gramStart"/>
            <w:r w:rsidRPr="008061A7">
              <w:rPr>
                <w:rFonts w:asciiTheme="minorHAnsi" w:hAnsiTheme="minorHAnsi"/>
              </w:rPr>
              <w:t>both of them</w:t>
            </w:r>
            <w:proofErr w:type="gramEnd"/>
            <w:r w:rsidRPr="008061A7">
              <w:rPr>
                <w:rFonts w:asciiTheme="minorHAnsi" w:hAnsiTheme="minorHAnsi"/>
              </w:rPr>
              <w:t xml:space="preserve"> within the same displacement mesh object. One group should use positive height and offset values, the other group negative height and offset values</w:t>
            </w:r>
          </w:p>
          <w:p w14:paraId="5191231B" w14:textId="2BFFE2CE" w:rsidR="008061A7" w:rsidRPr="00BF6411" w:rsidRDefault="008061A7" w:rsidP="008061A7">
            <w:pPr>
              <w:rPr>
                <w:rFonts w:asciiTheme="minorHAnsi" w:hAnsiTheme="minorHAnsi"/>
              </w:rPr>
            </w:pPr>
          </w:p>
        </w:tc>
      </w:tr>
    </w:tbl>
    <w:p w14:paraId="43908144" w14:textId="77777777" w:rsidR="001F5B65" w:rsidRDefault="001F5B65" w:rsidP="001F5B65">
      <w:pPr>
        <w:rPr>
          <w:rFonts w:eastAsia="Verdana" w:cs="Verdana"/>
          <w:b/>
          <w:bCs/>
          <w:color w:val="365F91" w:themeColor="accent1" w:themeShade="BF"/>
          <w:sz w:val="28"/>
          <w:szCs w:val="28"/>
        </w:rPr>
      </w:pPr>
    </w:p>
    <w:p w14:paraId="56B7FDC3" w14:textId="77777777" w:rsidR="004E2EF5" w:rsidRDefault="004E2EF5">
      <w:pPr>
        <w:rPr>
          <w:rFonts w:eastAsiaTheme="majorEastAsia" w:cstheme="majorBidi"/>
          <w:b/>
          <w:bCs/>
          <w:color w:val="365F91" w:themeColor="accent1" w:themeShade="BF"/>
          <w:szCs w:val="20"/>
        </w:rPr>
      </w:pPr>
      <w:r>
        <w:br w:type="page"/>
      </w:r>
    </w:p>
    <w:p w14:paraId="76961081" w14:textId="2F93DDFD" w:rsidR="001F5B65" w:rsidRDefault="001F5B65" w:rsidP="001F5B65">
      <w:pPr>
        <w:pStyle w:val="Heading3"/>
      </w:pPr>
      <w:r>
        <w:lastRenderedPageBreak/>
        <w:t>P_DPX_320</w:t>
      </w:r>
      <w:r w:rsidR="00BC1367">
        <w:t>8</w:t>
      </w:r>
      <w:r>
        <w:t xml:space="preserve">_XX </w:t>
      </w:r>
      <w:r w:rsidR="00BC1367" w:rsidRPr="00BC1367">
        <w:t>Disp2DCoord</w:t>
      </w:r>
    </w:p>
    <w:tbl>
      <w:tblPr>
        <w:tblStyle w:val="TableGrid"/>
        <w:tblW w:w="0" w:type="auto"/>
        <w:tblLook w:val="04A0" w:firstRow="1" w:lastRow="0" w:firstColumn="1" w:lastColumn="0" w:noHBand="0" w:noVBand="1"/>
      </w:tblPr>
      <w:tblGrid>
        <w:gridCol w:w="2569"/>
        <w:gridCol w:w="6781"/>
      </w:tblGrid>
      <w:tr w:rsidR="001F5B65" w:rsidRPr="00BF6411" w14:paraId="04E0B718" w14:textId="77777777" w:rsidTr="00330DB8">
        <w:tc>
          <w:tcPr>
            <w:tcW w:w="2569" w:type="dxa"/>
            <w:tcBorders>
              <w:bottom w:val="single" w:sz="4" w:space="0" w:color="auto"/>
            </w:tcBorders>
            <w:shd w:val="clear" w:color="auto" w:fill="D9D9D9" w:themeFill="background1" w:themeFillShade="D9"/>
          </w:tcPr>
          <w:p w14:paraId="76042D6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94DE0A5" w14:textId="77777777" w:rsidR="001F5B65" w:rsidRPr="00BF6411" w:rsidRDefault="001F5B65" w:rsidP="00330DB8">
            <w:pPr>
              <w:rPr>
                <w:rFonts w:asciiTheme="minorHAnsi" w:hAnsiTheme="minorHAnsi"/>
              </w:rPr>
            </w:pPr>
          </w:p>
        </w:tc>
        <w:tc>
          <w:tcPr>
            <w:tcW w:w="6781" w:type="dxa"/>
          </w:tcPr>
          <w:p w14:paraId="5BAFDDE6" w14:textId="684B61F1" w:rsidR="001F5B65" w:rsidRPr="00BF6411" w:rsidRDefault="00BC1367" w:rsidP="00330DB8">
            <w:pPr>
              <w:rPr>
                <w:rFonts w:asciiTheme="minorHAnsi" w:hAnsiTheme="minorHAnsi"/>
              </w:rPr>
            </w:pPr>
            <w:r w:rsidRPr="00BC1367">
              <w:rPr>
                <w:rFonts w:asciiTheme="minorHAnsi" w:hAnsiTheme="minorHAnsi"/>
              </w:rPr>
              <w:t>Disp2DCoord</w:t>
            </w:r>
          </w:p>
        </w:tc>
      </w:tr>
      <w:tr w:rsidR="001F5B65" w:rsidRPr="00BF6411" w14:paraId="5B93347B" w14:textId="77777777" w:rsidTr="00330DB8">
        <w:tc>
          <w:tcPr>
            <w:tcW w:w="2569" w:type="dxa"/>
            <w:shd w:val="clear" w:color="auto" w:fill="D9D9D9" w:themeFill="background1" w:themeFillShade="D9"/>
          </w:tcPr>
          <w:p w14:paraId="3BDCD4D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21DDC34D" w14:textId="77777777" w:rsidR="001F5B65" w:rsidRPr="00BF6411" w:rsidRDefault="001F5B65" w:rsidP="00330DB8">
            <w:pPr>
              <w:rPr>
                <w:rFonts w:asciiTheme="minorHAnsi" w:hAnsiTheme="minorHAnsi"/>
              </w:rPr>
            </w:pPr>
          </w:p>
        </w:tc>
        <w:tc>
          <w:tcPr>
            <w:tcW w:w="6781" w:type="dxa"/>
          </w:tcPr>
          <w:p w14:paraId="539A253B" w14:textId="2E1E7B2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5CA9E296" w14:textId="77777777" w:rsidTr="00330DB8">
        <w:tc>
          <w:tcPr>
            <w:tcW w:w="2569" w:type="dxa"/>
            <w:shd w:val="clear" w:color="auto" w:fill="D9D9D9" w:themeFill="background1" w:themeFillShade="D9"/>
          </w:tcPr>
          <w:p w14:paraId="395129A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79B8A743" w14:textId="77777777" w:rsidR="001F5B65" w:rsidRPr="00BF6411" w:rsidRDefault="001F5B65" w:rsidP="00330DB8">
            <w:pPr>
              <w:rPr>
                <w:rFonts w:asciiTheme="minorHAnsi" w:hAnsiTheme="minorHAnsi"/>
              </w:rPr>
            </w:pPr>
          </w:p>
        </w:tc>
        <w:tc>
          <w:tcPr>
            <w:tcW w:w="6781" w:type="dxa"/>
          </w:tcPr>
          <w:p w14:paraId="339DC20F"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Illustrate differing magnitudes of factor, where the factor is the same on each vertex.</w:t>
            </w:r>
          </w:p>
          <w:p w14:paraId="2527F126" w14:textId="77777777" w:rsidR="00BC1367" w:rsidRDefault="00BC1367" w:rsidP="00BC1367">
            <w:pPr>
              <w:rPr>
                <w:rFonts w:asciiTheme="minorHAnsi" w:hAnsiTheme="minorHAnsi"/>
              </w:rPr>
            </w:pPr>
          </w:p>
          <w:p w14:paraId="462A977C" w14:textId="1BEB18ED"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Illustrate differing factor magnitudes at each vertex of a triangle.</w:t>
            </w:r>
          </w:p>
          <w:p w14:paraId="4CE8D974" w14:textId="77777777" w:rsidR="00BC1367" w:rsidRDefault="00BC1367" w:rsidP="00BC1367">
            <w:pPr>
              <w:rPr>
                <w:rFonts w:asciiTheme="minorHAnsi" w:hAnsiTheme="minorHAnsi"/>
              </w:rPr>
            </w:pPr>
          </w:p>
          <w:p w14:paraId="6B02484F" w14:textId="3B6C82F6" w:rsidR="00BC1367" w:rsidRPr="00BC1367"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Illustrate the interaction between the same factor and value and different </w:t>
            </w:r>
            <w:proofErr w:type="spellStart"/>
            <w:r w:rsidRPr="00BC1367">
              <w:rPr>
                <w:rFonts w:asciiTheme="minorHAnsi" w:hAnsiTheme="minorHAnsi"/>
              </w:rPr>
              <w:t>normvectors</w:t>
            </w:r>
            <w:proofErr w:type="spellEnd"/>
            <w:r w:rsidRPr="00BC1367">
              <w:rPr>
                <w:rFonts w:asciiTheme="minorHAnsi" w:hAnsiTheme="minorHAnsi"/>
              </w:rPr>
              <w:t>.</w:t>
            </w:r>
          </w:p>
          <w:p w14:paraId="2FB7DB80" w14:textId="77777777" w:rsidR="00BC1367" w:rsidRDefault="00BC1367" w:rsidP="00BC1367">
            <w:pPr>
              <w:rPr>
                <w:rFonts w:asciiTheme="minorHAnsi" w:hAnsiTheme="minorHAnsi"/>
              </w:rPr>
            </w:pPr>
          </w:p>
          <w:p w14:paraId="519CFDDA" w14:textId="7E9831B5" w:rsidR="00BC1367" w:rsidRPr="00BC1367" w:rsidRDefault="00BC1367" w:rsidP="00BC1367">
            <w:pPr>
              <w:rPr>
                <w:rFonts w:asciiTheme="minorHAnsi" w:hAnsiTheme="minorHAnsi"/>
              </w:rPr>
            </w:pPr>
            <w:r w:rsidRPr="00BC1367">
              <w:rPr>
                <w:rFonts w:asciiTheme="minorHAnsi" w:hAnsiTheme="minorHAnsi"/>
                <w:b/>
                <w:bCs/>
              </w:rPr>
              <w:t>04</w:t>
            </w:r>
            <w:r w:rsidRPr="00BC1367">
              <w:rPr>
                <w:rFonts w:asciiTheme="minorHAnsi" w:hAnsiTheme="minorHAnsi"/>
              </w:rPr>
              <w:t xml:space="preserve"> - Factor where only one of 3 vertices has a factor of zero, the others allowing displacements.</w:t>
            </w:r>
          </w:p>
          <w:p w14:paraId="0EE4E7AB" w14:textId="77777777" w:rsidR="00BC1367" w:rsidRDefault="00BC1367" w:rsidP="00BC1367">
            <w:pPr>
              <w:rPr>
                <w:rFonts w:asciiTheme="minorHAnsi" w:hAnsiTheme="minorHAnsi"/>
              </w:rPr>
            </w:pPr>
          </w:p>
          <w:p w14:paraId="0EC3777B" w14:textId="49D5171F" w:rsidR="00BC1367" w:rsidRPr="00BC1367" w:rsidRDefault="00BC1367" w:rsidP="00BC1367">
            <w:pPr>
              <w:rPr>
                <w:rFonts w:asciiTheme="minorHAnsi" w:hAnsiTheme="minorHAnsi"/>
              </w:rPr>
            </w:pPr>
            <w:r w:rsidRPr="00BC1367">
              <w:rPr>
                <w:rFonts w:asciiTheme="minorHAnsi" w:hAnsiTheme="minorHAnsi"/>
                <w:b/>
                <w:bCs/>
              </w:rPr>
              <w:t>05</w:t>
            </w:r>
            <w:r w:rsidRPr="00BC1367">
              <w:rPr>
                <w:rFonts w:asciiTheme="minorHAnsi" w:hAnsiTheme="minorHAnsi"/>
              </w:rPr>
              <w:t xml:space="preserve"> - Factor where it is zero on the periphery of an object, but not in the center.</w:t>
            </w:r>
          </w:p>
          <w:p w14:paraId="2C54BCA0" w14:textId="77777777" w:rsidR="00BC1367" w:rsidRDefault="00BC1367" w:rsidP="00BC1367">
            <w:pPr>
              <w:rPr>
                <w:rFonts w:asciiTheme="minorHAnsi" w:hAnsiTheme="minorHAnsi"/>
              </w:rPr>
            </w:pPr>
          </w:p>
          <w:p w14:paraId="7BCB50A5" w14:textId="59C316F6" w:rsidR="00BC1367" w:rsidRPr="00BC1367" w:rsidRDefault="00BC1367" w:rsidP="00BC1367">
            <w:pPr>
              <w:rPr>
                <w:rFonts w:asciiTheme="minorHAnsi" w:hAnsiTheme="minorHAnsi"/>
              </w:rPr>
            </w:pPr>
            <w:r w:rsidRPr="00BC1367">
              <w:rPr>
                <w:rFonts w:asciiTheme="minorHAnsi" w:hAnsiTheme="minorHAnsi"/>
                <w:b/>
                <w:bCs/>
              </w:rPr>
              <w:t>06</w:t>
            </w:r>
            <w:r w:rsidRPr="00BC1367">
              <w:rPr>
                <w:rFonts w:asciiTheme="minorHAnsi" w:hAnsiTheme="minorHAnsi"/>
              </w:rPr>
              <w:t xml:space="preserve"> - Factor at zero to make half of an object not have texture even though texture is mapped.</w:t>
            </w:r>
          </w:p>
          <w:p w14:paraId="2E7F03D7" w14:textId="77777777" w:rsidR="00BC1367" w:rsidRDefault="00BC1367" w:rsidP="00BC1367">
            <w:pPr>
              <w:rPr>
                <w:rFonts w:asciiTheme="minorHAnsi" w:hAnsiTheme="minorHAnsi"/>
              </w:rPr>
            </w:pPr>
          </w:p>
          <w:p w14:paraId="41E1B52A" w14:textId="72E3F6C6" w:rsidR="00BC1367" w:rsidRPr="00BC1367" w:rsidRDefault="00BC1367" w:rsidP="00BC1367">
            <w:pPr>
              <w:rPr>
                <w:rFonts w:asciiTheme="minorHAnsi" w:hAnsiTheme="minorHAnsi"/>
              </w:rPr>
            </w:pPr>
            <w:r w:rsidRPr="00BC1367">
              <w:rPr>
                <w:rFonts w:asciiTheme="minorHAnsi" w:hAnsiTheme="minorHAnsi"/>
                <w:b/>
                <w:bCs/>
              </w:rPr>
              <w:t>07</w:t>
            </w:r>
            <w:r w:rsidRPr="00BC1367">
              <w:rPr>
                <w:rFonts w:asciiTheme="minorHAnsi" w:hAnsiTheme="minorHAnsi"/>
              </w:rPr>
              <w:t xml:space="preserve"> - Differing aspect ratios of UV values when overlaying displacement on top of triangles.</w:t>
            </w:r>
          </w:p>
          <w:p w14:paraId="72E26906" w14:textId="77777777" w:rsidR="00BC1367" w:rsidRDefault="00BC1367" w:rsidP="00BC1367">
            <w:pPr>
              <w:rPr>
                <w:rFonts w:asciiTheme="minorHAnsi" w:hAnsiTheme="minorHAnsi"/>
              </w:rPr>
            </w:pPr>
          </w:p>
          <w:p w14:paraId="30D0C771" w14:textId="07FC3DFB" w:rsidR="001F5B65" w:rsidRDefault="00BC1367" w:rsidP="00BC1367">
            <w:pPr>
              <w:rPr>
                <w:rFonts w:asciiTheme="minorHAnsi" w:hAnsiTheme="minorHAnsi"/>
              </w:rPr>
            </w:pPr>
            <w:r w:rsidRPr="00BC1367">
              <w:rPr>
                <w:rFonts w:asciiTheme="minorHAnsi" w:hAnsiTheme="minorHAnsi"/>
                <w:b/>
                <w:bCs/>
              </w:rPr>
              <w:t>08</w:t>
            </w:r>
            <w:r w:rsidRPr="00BC1367">
              <w:rPr>
                <w:rFonts w:asciiTheme="minorHAnsi" w:hAnsiTheme="minorHAnsi"/>
              </w:rPr>
              <w:t xml:space="preserve"> - UV values within, partially within, and completely outside the 0 to 1 range.</w:t>
            </w:r>
          </w:p>
          <w:p w14:paraId="40CCB303" w14:textId="77777777" w:rsidR="00BC1367" w:rsidRDefault="00BC1367" w:rsidP="00BC1367">
            <w:pPr>
              <w:rPr>
                <w:rFonts w:asciiTheme="minorHAnsi" w:hAnsiTheme="minorHAnsi"/>
              </w:rPr>
            </w:pPr>
          </w:p>
          <w:p w14:paraId="3BF5B83D" w14:textId="0AEFE367" w:rsidR="00BC1367" w:rsidRPr="00BF6411" w:rsidRDefault="00BC1367" w:rsidP="00BC1367">
            <w:pPr>
              <w:rPr>
                <w:rFonts w:asciiTheme="minorHAnsi" w:hAnsiTheme="minorHAnsi"/>
              </w:rPr>
            </w:pPr>
          </w:p>
        </w:tc>
      </w:tr>
    </w:tbl>
    <w:p w14:paraId="7C6679F1" w14:textId="77777777" w:rsidR="001F5B65" w:rsidRDefault="001F5B65" w:rsidP="001F5B65">
      <w:pPr>
        <w:rPr>
          <w:rFonts w:eastAsia="Verdana" w:cs="Verdana"/>
          <w:b/>
          <w:bCs/>
          <w:color w:val="365F91" w:themeColor="accent1" w:themeShade="BF"/>
          <w:sz w:val="28"/>
          <w:szCs w:val="28"/>
        </w:rPr>
      </w:pPr>
    </w:p>
    <w:p w14:paraId="457D7E98" w14:textId="150651B5" w:rsidR="001F5B65" w:rsidRDefault="001F5B65" w:rsidP="001F5B65">
      <w:pPr>
        <w:pStyle w:val="Heading3"/>
      </w:pPr>
      <w:r>
        <w:t>P_DPX_32</w:t>
      </w:r>
      <w:r w:rsidR="00BC1367">
        <w:t>10</w:t>
      </w:r>
      <w:r>
        <w:t xml:space="preserve">_XX </w:t>
      </w:r>
      <w:proofErr w:type="spellStart"/>
      <w:r w:rsidR="00BC1367" w:rsidRPr="00BC1367">
        <w:t>DisplacementMesh</w:t>
      </w:r>
      <w:proofErr w:type="spellEnd"/>
    </w:p>
    <w:tbl>
      <w:tblPr>
        <w:tblStyle w:val="TableGrid"/>
        <w:tblW w:w="0" w:type="auto"/>
        <w:tblLook w:val="04A0" w:firstRow="1" w:lastRow="0" w:firstColumn="1" w:lastColumn="0" w:noHBand="0" w:noVBand="1"/>
      </w:tblPr>
      <w:tblGrid>
        <w:gridCol w:w="2569"/>
        <w:gridCol w:w="6781"/>
      </w:tblGrid>
      <w:tr w:rsidR="001F5B65" w:rsidRPr="00BF6411" w14:paraId="752D8B89" w14:textId="77777777" w:rsidTr="00330DB8">
        <w:tc>
          <w:tcPr>
            <w:tcW w:w="2569" w:type="dxa"/>
            <w:tcBorders>
              <w:bottom w:val="single" w:sz="4" w:space="0" w:color="auto"/>
            </w:tcBorders>
            <w:shd w:val="clear" w:color="auto" w:fill="D9D9D9" w:themeFill="background1" w:themeFillShade="D9"/>
          </w:tcPr>
          <w:p w14:paraId="7A6E749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A7CC4B6" w14:textId="77777777" w:rsidR="001F5B65" w:rsidRPr="00BF6411" w:rsidRDefault="001F5B65" w:rsidP="00330DB8">
            <w:pPr>
              <w:rPr>
                <w:rFonts w:asciiTheme="minorHAnsi" w:hAnsiTheme="minorHAnsi"/>
              </w:rPr>
            </w:pPr>
          </w:p>
        </w:tc>
        <w:tc>
          <w:tcPr>
            <w:tcW w:w="6781" w:type="dxa"/>
          </w:tcPr>
          <w:p w14:paraId="1F9368F0" w14:textId="2CBA5CFF" w:rsidR="001F5B65" w:rsidRPr="00BF6411" w:rsidRDefault="00BC1367" w:rsidP="00330DB8">
            <w:pPr>
              <w:rPr>
                <w:rFonts w:asciiTheme="minorHAnsi" w:hAnsiTheme="minorHAnsi"/>
              </w:rPr>
            </w:pPr>
            <w:proofErr w:type="spellStart"/>
            <w:r w:rsidRPr="00BC1367">
              <w:rPr>
                <w:rFonts w:asciiTheme="minorHAnsi" w:hAnsiTheme="minorHAnsi"/>
              </w:rPr>
              <w:t>DisplacementMesh</w:t>
            </w:r>
            <w:proofErr w:type="spellEnd"/>
          </w:p>
        </w:tc>
      </w:tr>
      <w:tr w:rsidR="001F5B65" w:rsidRPr="00BF6411" w14:paraId="22F853A6" w14:textId="77777777" w:rsidTr="00330DB8">
        <w:tc>
          <w:tcPr>
            <w:tcW w:w="2569" w:type="dxa"/>
            <w:shd w:val="clear" w:color="auto" w:fill="D9D9D9" w:themeFill="background1" w:themeFillShade="D9"/>
          </w:tcPr>
          <w:p w14:paraId="6F4F0A7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46526A33" w14:textId="77777777" w:rsidR="001F5B65" w:rsidRPr="00BF6411" w:rsidRDefault="001F5B65" w:rsidP="00330DB8">
            <w:pPr>
              <w:rPr>
                <w:rFonts w:asciiTheme="minorHAnsi" w:hAnsiTheme="minorHAnsi"/>
              </w:rPr>
            </w:pPr>
          </w:p>
        </w:tc>
        <w:tc>
          <w:tcPr>
            <w:tcW w:w="6781" w:type="dxa"/>
          </w:tcPr>
          <w:p w14:paraId="62C10C0E"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4283196F" w14:textId="77777777" w:rsidTr="00330DB8">
        <w:tc>
          <w:tcPr>
            <w:tcW w:w="2569" w:type="dxa"/>
            <w:shd w:val="clear" w:color="auto" w:fill="D9D9D9" w:themeFill="background1" w:themeFillShade="D9"/>
          </w:tcPr>
          <w:p w14:paraId="2BADC3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4368D11" w14:textId="77777777" w:rsidR="001F5B65" w:rsidRPr="00BF6411" w:rsidRDefault="001F5B65" w:rsidP="00330DB8">
            <w:pPr>
              <w:rPr>
                <w:rFonts w:asciiTheme="minorHAnsi" w:hAnsiTheme="minorHAnsi"/>
              </w:rPr>
            </w:pPr>
          </w:p>
        </w:tc>
        <w:tc>
          <w:tcPr>
            <w:tcW w:w="6781" w:type="dxa"/>
          </w:tcPr>
          <w:p w14:paraId="7BCEAB00" w14:textId="4312FDFC" w:rsidR="001F5B65" w:rsidRPr="00BF6411" w:rsidRDefault="00BC1367" w:rsidP="00330DB8">
            <w:pPr>
              <w:rPr>
                <w:rFonts w:asciiTheme="minorHAnsi" w:hAnsiTheme="minorHAnsi"/>
              </w:rPr>
            </w:pPr>
            <w:r w:rsidRPr="00BC1367">
              <w:rPr>
                <w:rFonts w:asciiTheme="minorHAnsi" w:hAnsiTheme="minorHAnsi"/>
                <w:b/>
                <w:bCs/>
              </w:rPr>
              <w:t xml:space="preserve">01 </w:t>
            </w:r>
            <w:r w:rsidRPr="00BC1367">
              <w:rPr>
                <w:rFonts w:asciiTheme="minorHAnsi" w:hAnsiTheme="minorHAnsi"/>
              </w:rPr>
              <w:t>- A 3MF model that contains multiple displacement mesh objects.</w:t>
            </w:r>
          </w:p>
        </w:tc>
      </w:tr>
    </w:tbl>
    <w:p w14:paraId="3A7389AC" w14:textId="77777777" w:rsidR="001F5B65" w:rsidRDefault="001F5B65" w:rsidP="001F5B65">
      <w:pPr>
        <w:rPr>
          <w:rFonts w:eastAsia="Verdana" w:cs="Verdana"/>
          <w:b/>
          <w:bCs/>
          <w:color w:val="365F91" w:themeColor="accent1" w:themeShade="BF"/>
          <w:sz w:val="28"/>
          <w:szCs w:val="28"/>
        </w:rPr>
      </w:pPr>
    </w:p>
    <w:p w14:paraId="69FD957D" w14:textId="77777777" w:rsidR="004E2EF5" w:rsidRDefault="004E2EF5">
      <w:pPr>
        <w:rPr>
          <w:rFonts w:eastAsiaTheme="majorEastAsia" w:cstheme="majorBidi"/>
          <w:b/>
          <w:bCs/>
          <w:color w:val="365F91" w:themeColor="accent1" w:themeShade="BF"/>
          <w:szCs w:val="20"/>
        </w:rPr>
      </w:pPr>
      <w:r>
        <w:br w:type="page"/>
      </w:r>
    </w:p>
    <w:p w14:paraId="7C495EBF" w14:textId="6B8F0D49" w:rsidR="001F5B65" w:rsidRDefault="001F5B65" w:rsidP="001F5B65">
      <w:pPr>
        <w:pStyle w:val="Heading3"/>
      </w:pPr>
      <w:r>
        <w:lastRenderedPageBreak/>
        <w:t>P_DPX_32</w:t>
      </w:r>
      <w:r w:rsidR="00BC1367">
        <w:t>12</w:t>
      </w:r>
      <w:r>
        <w:t xml:space="preserve">_XX </w:t>
      </w:r>
      <w:r w:rsidR="00BC1367" w:rsidRPr="00BC1367">
        <w:t>Triangles</w:t>
      </w:r>
    </w:p>
    <w:tbl>
      <w:tblPr>
        <w:tblStyle w:val="TableGrid"/>
        <w:tblW w:w="0" w:type="auto"/>
        <w:tblLook w:val="04A0" w:firstRow="1" w:lastRow="0" w:firstColumn="1" w:lastColumn="0" w:noHBand="0" w:noVBand="1"/>
      </w:tblPr>
      <w:tblGrid>
        <w:gridCol w:w="2569"/>
        <w:gridCol w:w="6781"/>
      </w:tblGrid>
      <w:tr w:rsidR="001F5B65" w:rsidRPr="00BF6411" w14:paraId="692CA01A" w14:textId="77777777" w:rsidTr="00330DB8">
        <w:tc>
          <w:tcPr>
            <w:tcW w:w="2569" w:type="dxa"/>
            <w:tcBorders>
              <w:bottom w:val="single" w:sz="4" w:space="0" w:color="auto"/>
            </w:tcBorders>
            <w:shd w:val="clear" w:color="auto" w:fill="D9D9D9" w:themeFill="background1" w:themeFillShade="D9"/>
          </w:tcPr>
          <w:p w14:paraId="25C4CA5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09921B89" w14:textId="77777777" w:rsidR="001F5B65" w:rsidRPr="00BF6411" w:rsidRDefault="001F5B65" w:rsidP="00330DB8">
            <w:pPr>
              <w:rPr>
                <w:rFonts w:asciiTheme="minorHAnsi" w:hAnsiTheme="minorHAnsi"/>
              </w:rPr>
            </w:pPr>
          </w:p>
        </w:tc>
        <w:tc>
          <w:tcPr>
            <w:tcW w:w="6781" w:type="dxa"/>
          </w:tcPr>
          <w:p w14:paraId="4536FA49" w14:textId="28B93CCE" w:rsidR="001F5B65" w:rsidRPr="00BF6411" w:rsidRDefault="00BC1367" w:rsidP="00330DB8">
            <w:pPr>
              <w:rPr>
                <w:rFonts w:asciiTheme="minorHAnsi" w:hAnsiTheme="minorHAnsi"/>
              </w:rPr>
            </w:pPr>
            <w:r w:rsidRPr="00BC1367">
              <w:rPr>
                <w:rFonts w:asciiTheme="minorHAnsi" w:hAnsiTheme="minorHAnsi"/>
              </w:rPr>
              <w:t>Triangles</w:t>
            </w:r>
          </w:p>
        </w:tc>
      </w:tr>
      <w:tr w:rsidR="001F5B65" w:rsidRPr="00BF6411" w14:paraId="1595EA21" w14:textId="77777777" w:rsidTr="00330DB8">
        <w:tc>
          <w:tcPr>
            <w:tcW w:w="2569" w:type="dxa"/>
            <w:shd w:val="clear" w:color="auto" w:fill="D9D9D9" w:themeFill="background1" w:themeFillShade="D9"/>
          </w:tcPr>
          <w:p w14:paraId="700700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57AFEBA4" w14:textId="77777777" w:rsidR="001F5B65" w:rsidRPr="00BF6411" w:rsidRDefault="001F5B65" w:rsidP="00330DB8">
            <w:pPr>
              <w:rPr>
                <w:rFonts w:asciiTheme="minorHAnsi" w:hAnsiTheme="minorHAnsi"/>
              </w:rPr>
            </w:pPr>
          </w:p>
        </w:tc>
        <w:tc>
          <w:tcPr>
            <w:tcW w:w="6781" w:type="dxa"/>
          </w:tcPr>
          <w:p w14:paraId="12EFD39D" w14:textId="72ECF6D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18DDF15" w14:textId="77777777" w:rsidTr="00330DB8">
        <w:tc>
          <w:tcPr>
            <w:tcW w:w="2569" w:type="dxa"/>
            <w:shd w:val="clear" w:color="auto" w:fill="D9D9D9" w:themeFill="background1" w:themeFillShade="D9"/>
          </w:tcPr>
          <w:p w14:paraId="3343C16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95EE528" w14:textId="77777777" w:rsidR="001F5B65" w:rsidRPr="00BF6411" w:rsidRDefault="001F5B65" w:rsidP="00330DB8">
            <w:pPr>
              <w:rPr>
                <w:rFonts w:asciiTheme="minorHAnsi" w:hAnsiTheme="minorHAnsi"/>
              </w:rPr>
            </w:pPr>
          </w:p>
        </w:tc>
        <w:tc>
          <w:tcPr>
            <w:tcW w:w="6781" w:type="dxa"/>
          </w:tcPr>
          <w:p w14:paraId="16C6DE6D"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did referenced in triangles but no usage of d1, d2, or d3 in triangles. Should result in a non-displaced object.</w:t>
            </w:r>
          </w:p>
          <w:p w14:paraId="726FC21D" w14:textId="77777777" w:rsidR="00BC1367" w:rsidRDefault="00BC1367" w:rsidP="00BC1367">
            <w:pPr>
              <w:rPr>
                <w:rFonts w:asciiTheme="minorHAnsi" w:hAnsiTheme="minorHAnsi"/>
              </w:rPr>
            </w:pPr>
          </w:p>
          <w:p w14:paraId="664FB6B7" w14:textId="311E4CA9"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did referenced in triangles with d1, d2, and d3 referenced in triangle elements, but no did </w:t>
            </w:r>
            <w:proofErr w:type="gramStart"/>
            <w:r w:rsidRPr="00BC1367">
              <w:rPr>
                <w:rFonts w:asciiTheme="minorHAnsi" w:hAnsiTheme="minorHAnsi"/>
              </w:rPr>
              <w:t>referenced</w:t>
            </w:r>
            <w:proofErr w:type="gramEnd"/>
            <w:r w:rsidRPr="00BC1367">
              <w:rPr>
                <w:rFonts w:asciiTheme="minorHAnsi" w:hAnsiTheme="minorHAnsi"/>
              </w:rPr>
              <w:t xml:space="preserve"> in triangle elements.</w:t>
            </w:r>
          </w:p>
          <w:p w14:paraId="1BAF5A0C" w14:textId="77777777" w:rsidR="00BC1367" w:rsidRDefault="00BC1367" w:rsidP="00BC1367">
            <w:pPr>
              <w:rPr>
                <w:rFonts w:asciiTheme="minorHAnsi" w:hAnsiTheme="minorHAnsi"/>
              </w:rPr>
            </w:pPr>
          </w:p>
          <w:p w14:paraId="1B217063" w14:textId="136819B8" w:rsidR="00BC1367" w:rsidRPr="00BC1367"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did referenced in triangles with d1, d2, d3, and a different did referenced in all triangle elements (complete override of default did).</w:t>
            </w:r>
          </w:p>
          <w:p w14:paraId="5C6B1742" w14:textId="77777777" w:rsidR="00BC1367" w:rsidRDefault="00BC1367" w:rsidP="00BC1367">
            <w:pPr>
              <w:rPr>
                <w:rFonts w:asciiTheme="minorHAnsi" w:hAnsiTheme="minorHAnsi"/>
              </w:rPr>
            </w:pPr>
          </w:p>
          <w:p w14:paraId="446165CB" w14:textId="678AF4A3" w:rsidR="001F5B65" w:rsidRDefault="00BC1367" w:rsidP="00BC1367">
            <w:pPr>
              <w:rPr>
                <w:rFonts w:asciiTheme="minorHAnsi" w:hAnsiTheme="minorHAnsi"/>
              </w:rPr>
            </w:pPr>
            <w:r w:rsidRPr="00BC1367">
              <w:rPr>
                <w:rFonts w:asciiTheme="minorHAnsi" w:hAnsiTheme="minorHAnsi"/>
                <w:b/>
                <w:bCs/>
              </w:rPr>
              <w:t>05</w:t>
            </w:r>
            <w:r w:rsidRPr="00BC1367">
              <w:rPr>
                <w:rFonts w:asciiTheme="minorHAnsi" w:hAnsiTheme="minorHAnsi"/>
              </w:rPr>
              <w:t xml:space="preserve"> - did references in triangles with just d1 reference in a triangle, will result in d1 value being used for d2 and d3 (uniform displacement across triangle as only a single point is referenced in the UV map).</w:t>
            </w:r>
          </w:p>
          <w:p w14:paraId="4D6E1FF7" w14:textId="77777777" w:rsidR="00F709FC" w:rsidRDefault="00F709FC" w:rsidP="00BC1367">
            <w:pPr>
              <w:rPr>
                <w:rFonts w:asciiTheme="minorHAnsi" w:hAnsiTheme="minorHAnsi"/>
              </w:rPr>
            </w:pPr>
          </w:p>
          <w:p w14:paraId="31427081" w14:textId="77777777" w:rsidR="00F709FC" w:rsidRPr="00F709FC" w:rsidRDefault="00F709FC" w:rsidP="00F709FC">
            <w:pPr>
              <w:rPr>
                <w:rFonts w:asciiTheme="minorHAnsi" w:hAnsiTheme="minorHAnsi"/>
                <w:i/>
                <w:iCs/>
              </w:rPr>
            </w:pPr>
            <w:r w:rsidRPr="00F709FC">
              <w:rPr>
                <w:rFonts w:asciiTheme="minorHAnsi" w:hAnsiTheme="minorHAnsi"/>
                <w:i/>
                <w:iCs/>
              </w:rPr>
              <w:t>Note that a partial override of a triangle’s element “did” attribute in one of the contained triangle elements is tested in 3200_17, so is not duplicated here</w:t>
            </w:r>
            <w:r>
              <w:rPr>
                <w:rFonts w:asciiTheme="minorHAnsi" w:hAnsiTheme="minorHAnsi"/>
                <w:i/>
                <w:iCs/>
              </w:rPr>
              <w:t>.</w:t>
            </w:r>
          </w:p>
          <w:p w14:paraId="588A027A" w14:textId="179373A8" w:rsidR="00BC1367" w:rsidRPr="00BF6411" w:rsidRDefault="00BC1367" w:rsidP="00BC1367">
            <w:pPr>
              <w:rPr>
                <w:rFonts w:asciiTheme="minorHAnsi" w:hAnsiTheme="minorHAnsi"/>
              </w:rPr>
            </w:pPr>
          </w:p>
        </w:tc>
      </w:tr>
    </w:tbl>
    <w:p w14:paraId="7AB3FD85" w14:textId="77777777" w:rsidR="001F5B65" w:rsidRDefault="001F5B65" w:rsidP="001F5B65">
      <w:pPr>
        <w:rPr>
          <w:rFonts w:eastAsia="Verdana" w:cs="Verdana"/>
          <w:b/>
          <w:bCs/>
          <w:color w:val="365F91" w:themeColor="accent1" w:themeShade="BF"/>
          <w:sz w:val="28"/>
          <w:szCs w:val="28"/>
        </w:rPr>
      </w:pPr>
    </w:p>
    <w:p w14:paraId="28AA9408" w14:textId="629A6C85" w:rsidR="001F5B65" w:rsidRDefault="001F5B65" w:rsidP="001F5B65">
      <w:pPr>
        <w:pStyle w:val="Heading3"/>
      </w:pPr>
      <w:r>
        <w:t>P_DPX_32</w:t>
      </w:r>
      <w:r w:rsidR="00BC1367">
        <w:t>14</w:t>
      </w:r>
      <w:r>
        <w:t xml:space="preserve">_XX </w:t>
      </w:r>
      <w:r w:rsidR="00BC1367" w:rsidRPr="00BC1367">
        <w:t>Triangle</w:t>
      </w:r>
    </w:p>
    <w:tbl>
      <w:tblPr>
        <w:tblStyle w:val="TableGrid"/>
        <w:tblW w:w="0" w:type="auto"/>
        <w:tblLook w:val="04A0" w:firstRow="1" w:lastRow="0" w:firstColumn="1" w:lastColumn="0" w:noHBand="0" w:noVBand="1"/>
      </w:tblPr>
      <w:tblGrid>
        <w:gridCol w:w="2569"/>
        <w:gridCol w:w="6781"/>
      </w:tblGrid>
      <w:tr w:rsidR="001F5B65" w:rsidRPr="00BF6411" w14:paraId="71227D85" w14:textId="77777777" w:rsidTr="00330DB8">
        <w:tc>
          <w:tcPr>
            <w:tcW w:w="2569" w:type="dxa"/>
            <w:tcBorders>
              <w:bottom w:val="single" w:sz="4" w:space="0" w:color="auto"/>
            </w:tcBorders>
            <w:shd w:val="clear" w:color="auto" w:fill="D9D9D9" w:themeFill="background1" w:themeFillShade="D9"/>
          </w:tcPr>
          <w:p w14:paraId="32FDB57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A27B022" w14:textId="77777777" w:rsidR="001F5B65" w:rsidRPr="00BF6411" w:rsidRDefault="001F5B65" w:rsidP="00330DB8">
            <w:pPr>
              <w:rPr>
                <w:rFonts w:asciiTheme="minorHAnsi" w:hAnsiTheme="minorHAnsi"/>
              </w:rPr>
            </w:pPr>
          </w:p>
        </w:tc>
        <w:tc>
          <w:tcPr>
            <w:tcW w:w="6781" w:type="dxa"/>
          </w:tcPr>
          <w:p w14:paraId="6F9CE5A2" w14:textId="36049C88" w:rsidR="001F5B65" w:rsidRPr="00BF6411" w:rsidRDefault="00BC1367" w:rsidP="00330DB8">
            <w:pPr>
              <w:rPr>
                <w:rFonts w:asciiTheme="minorHAnsi" w:hAnsiTheme="minorHAnsi"/>
              </w:rPr>
            </w:pPr>
            <w:r w:rsidRPr="00BC1367">
              <w:rPr>
                <w:rFonts w:asciiTheme="minorHAnsi" w:hAnsiTheme="minorHAnsi"/>
              </w:rPr>
              <w:t>Triangle</w:t>
            </w:r>
          </w:p>
        </w:tc>
      </w:tr>
      <w:tr w:rsidR="001F5B65" w:rsidRPr="00BF6411" w14:paraId="06A9C7F5" w14:textId="77777777" w:rsidTr="00330DB8">
        <w:tc>
          <w:tcPr>
            <w:tcW w:w="2569" w:type="dxa"/>
            <w:shd w:val="clear" w:color="auto" w:fill="D9D9D9" w:themeFill="background1" w:themeFillShade="D9"/>
          </w:tcPr>
          <w:p w14:paraId="5336595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70D57F5" w14:textId="77777777" w:rsidR="001F5B65" w:rsidRPr="00BF6411" w:rsidRDefault="001F5B65" w:rsidP="00330DB8">
            <w:pPr>
              <w:rPr>
                <w:rFonts w:asciiTheme="minorHAnsi" w:hAnsiTheme="minorHAnsi"/>
              </w:rPr>
            </w:pPr>
          </w:p>
        </w:tc>
        <w:tc>
          <w:tcPr>
            <w:tcW w:w="6781" w:type="dxa"/>
          </w:tcPr>
          <w:p w14:paraId="05F4428D"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06745CA1" w14:textId="77777777" w:rsidTr="00330DB8">
        <w:tc>
          <w:tcPr>
            <w:tcW w:w="2569" w:type="dxa"/>
            <w:shd w:val="clear" w:color="auto" w:fill="D9D9D9" w:themeFill="background1" w:themeFillShade="D9"/>
          </w:tcPr>
          <w:p w14:paraId="3A68C65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08DC441" w14:textId="77777777" w:rsidR="001F5B65" w:rsidRPr="00BF6411" w:rsidRDefault="001F5B65" w:rsidP="00330DB8">
            <w:pPr>
              <w:rPr>
                <w:rFonts w:asciiTheme="minorHAnsi" w:hAnsiTheme="minorHAnsi"/>
              </w:rPr>
            </w:pPr>
          </w:p>
        </w:tc>
        <w:tc>
          <w:tcPr>
            <w:tcW w:w="6781" w:type="dxa"/>
          </w:tcPr>
          <w:p w14:paraId="003CCF20"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did reference in triangle only, namespace prefix on triangle attributes d1, d2, d3, and did.</w:t>
            </w:r>
          </w:p>
          <w:p w14:paraId="1D35E31D" w14:textId="77777777" w:rsidR="00BC1367" w:rsidRDefault="00BC1367" w:rsidP="00BC1367">
            <w:pPr>
              <w:rPr>
                <w:rFonts w:asciiTheme="minorHAnsi" w:hAnsiTheme="minorHAnsi"/>
              </w:rPr>
            </w:pPr>
          </w:p>
          <w:p w14:paraId="37E2A5E3" w14:textId="2B98BA75"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did reference in triangle only, illustrate the use of did in triangle, but not d1, d2, or d3. Should result in no displacement in the triangle.</w:t>
            </w:r>
          </w:p>
          <w:p w14:paraId="1CD17C42" w14:textId="77777777" w:rsidR="00BC1367" w:rsidRDefault="00BC1367" w:rsidP="00BC1367">
            <w:pPr>
              <w:rPr>
                <w:rFonts w:asciiTheme="minorHAnsi" w:hAnsiTheme="minorHAnsi"/>
              </w:rPr>
            </w:pPr>
          </w:p>
          <w:p w14:paraId="74BDDC39" w14:textId="32B675C9" w:rsidR="001F5B65"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Illustrate omitting d2 from the set of d1, d2, and d3. Repeat, omitting d3 from the set of d1, d2, and d3. D1 value should be used for the missing attribute and result in a "line" of displacement values being propagated across the triangle.</w:t>
            </w:r>
          </w:p>
          <w:p w14:paraId="39AEEAD9" w14:textId="0D02D634" w:rsidR="00BC1367" w:rsidRPr="00BF6411" w:rsidRDefault="00BC1367" w:rsidP="00BC1367">
            <w:pPr>
              <w:rPr>
                <w:rFonts w:asciiTheme="minorHAnsi" w:hAnsiTheme="minorHAnsi"/>
              </w:rPr>
            </w:pPr>
          </w:p>
        </w:tc>
      </w:tr>
    </w:tbl>
    <w:p w14:paraId="39123F24" w14:textId="77777777" w:rsidR="001F5B65" w:rsidRDefault="001F5B65" w:rsidP="001F5B65">
      <w:pPr>
        <w:rPr>
          <w:rFonts w:eastAsia="Verdana" w:cs="Verdana"/>
          <w:b/>
          <w:bCs/>
          <w:color w:val="365F91" w:themeColor="accent1" w:themeShade="BF"/>
          <w:sz w:val="28"/>
          <w:szCs w:val="28"/>
        </w:rPr>
      </w:pPr>
    </w:p>
    <w:p w14:paraId="44129585" w14:textId="77777777" w:rsidR="004E2EF5" w:rsidRDefault="004E2EF5">
      <w:pPr>
        <w:rPr>
          <w:rFonts w:eastAsiaTheme="majorEastAsia" w:cstheme="majorBidi"/>
          <w:b/>
          <w:bCs/>
          <w:color w:val="365F91" w:themeColor="accent1" w:themeShade="BF"/>
          <w:szCs w:val="20"/>
        </w:rPr>
      </w:pPr>
      <w:r>
        <w:br w:type="page"/>
      </w:r>
    </w:p>
    <w:p w14:paraId="015FABBB" w14:textId="405CD2DF" w:rsidR="001F5B65" w:rsidRDefault="001F5B65" w:rsidP="001F5B65">
      <w:pPr>
        <w:pStyle w:val="Heading3"/>
      </w:pPr>
      <w:r>
        <w:lastRenderedPageBreak/>
        <w:t>P_DPX_32</w:t>
      </w:r>
      <w:r w:rsidR="00BC1367">
        <w:t>16</w:t>
      </w:r>
      <w:r>
        <w:t xml:space="preserve">_XX </w:t>
      </w:r>
      <w:r w:rsidR="00BC1367" w:rsidRPr="00BC1367">
        <w:t>Displacement Bitmap Range/Granularity</w:t>
      </w:r>
    </w:p>
    <w:tbl>
      <w:tblPr>
        <w:tblStyle w:val="TableGrid"/>
        <w:tblW w:w="0" w:type="auto"/>
        <w:tblLook w:val="04A0" w:firstRow="1" w:lastRow="0" w:firstColumn="1" w:lastColumn="0" w:noHBand="0" w:noVBand="1"/>
      </w:tblPr>
      <w:tblGrid>
        <w:gridCol w:w="2569"/>
        <w:gridCol w:w="6781"/>
      </w:tblGrid>
      <w:tr w:rsidR="001F5B65" w:rsidRPr="00BF6411" w14:paraId="2866CDE7" w14:textId="77777777" w:rsidTr="00330DB8">
        <w:tc>
          <w:tcPr>
            <w:tcW w:w="2569" w:type="dxa"/>
            <w:tcBorders>
              <w:bottom w:val="single" w:sz="4" w:space="0" w:color="auto"/>
            </w:tcBorders>
            <w:shd w:val="clear" w:color="auto" w:fill="D9D9D9" w:themeFill="background1" w:themeFillShade="D9"/>
          </w:tcPr>
          <w:p w14:paraId="4E4BD3F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E106D72" w14:textId="77777777" w:rsidR="001F5B65" w:rsidRPr="00BF6411" w:rsidRDefault="001F5B65" w:rsidP="00330DB8">
            <w:pPr>
              <w:rPr>
                <w:rFonts w:asciiTheme="minorHAnsi" w:hAnsiTheme="minorHAnsi"/>
              </w:rPr>
            </w:pPr>
          </w:p>
        </w:tc>
        <w:tc>
          <w:tcPr>
            <w:tcW w:w="6781" w:type="dxa"/>
          </w:tcPr>
          <w:p w14:paraId="6743A03A" w14:textId="1CEEA260" w:rsidR="001F5B65" w:rsidRPr="00BF6411" w:rsidRDefault="00BC1367" w:rsidP="00330DB8">
            <w:pPr>
              <w:rPr>
                <w:rFonts w:asciiTheme="minorHAnsi" w:hAnsiTheme="minorHAnsi"/>
              </w:rPr>
            </w:pPr>
            <w:r w:rsidRPr="00BC1367">
              <w:rPr>
                <w:rFonts w:asciiTheme="minorHAnsi" w:hAnsiTheme="minorHAnsi"/>
              </w:rPr>
              <w:t>Displacement Bitmap Range/Granularity</w:t>
            </w:r>
          </w:p>
        </w:tc>
      </w:tr>
      <w:tr w:rsidR="001F5B65" w:rsidRPr="00BF6411" w14:paraId="2BF2773E" w14:textId="77777777" w:rsidTr="00330DB8">
        <w:tc>
          <w:tcPr>
            <w:tcW w:w="2569" w:type="dxa"/>
            <w:shd w:val="clear" w:color="auto" w:fill="D9D9D9" w:themeFill="background1" w:themeFillShade="D9"/>
          </w:tcPr>
          <w:p w14:paraId="0AF5E1E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5E8EDC2" w14:textId="77777777" w:rsidR="001F5B65" w:rsidRPr="00BF6411" w:rsidRDefault="001F5B65" w:rsidP="00330DB8">
            <w:pPr>
              <w:rPr>
                <w:rFonts w:asciiTheme="minorHAnsi" w:hAnsiTheme="minorHAnsi"/>
              </w:rPr>
            </w:pPr>
          </w:p>
        </w:tc>
        <w:tc>
          <w:tcPr>
            <w:tcW w:w="6781" w:type="dxa"/>
          </w:tcPr>
          <w:p w14:paraId="23F5E8D8" w14:textId="3B776684"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0A490C8D" w14:textId="77777777" w:rsidTr="00330DB8">
        <w:tc>
          <w:tcPr>
            <w:tcW w:w="2569" w:type="dxa"/>
            <w:shd w:val="clear" w:color="auto" w:fill="D9D9D9" w:themeFill="background1" w:themeFillShade="D9"/>
          </w:tcPr>
          <w:p w14:paraId="0FD5580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69E9122" w14:textId="77777777" w:rsidR="001F5B65" w:rsidRPr="00BF6411" w:rsidRDefault="001F5B65" w:rsidP="00330DB8">
            <w:pPr>
              <w:rPr>
                <w:rFonts w:asciiTheme="minorHAnsi" w:hAnsiTheme="minorHAnsi"/>
              </w:rPr>
            </w:pPr>
          </w:p>
        </w:tc>
        <w:tc>
          <w:tcPr>
            <w:tcW w:w="6781" w:type="dxa"/>
          </w:tcPr>
          <w:p w14:paraId="41CC3372"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Illustrate the use of displacement with a texture map containing very coarse granularity.</w:t>
            </w:r>
          </w:p>
          <w:p w14:paraId="07B37457" w14:textId="77777777" w:rsidR="00BC1367" w:rsidRDefault="00BC1367" w:rsidP="00BC1367">
            <w:pPr>
              <w:rPr>
                <w:rFonts w:asciiTheme="minorHAnsi" w:hAnsiTheme="minorHAnsi"/>
              </w:rPr>
            </w:pPr>
          </w:p>
          <w:p w14:paraId="51DE6971" w14:textId="08B0F4FE"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Illustrate the use of displacement with a texture map containing very fine granularity.</w:t>
            </w:r>
          </w:p>
          <w:p w14:paraId="54457BF3" w14:textId="77777777" w:rsidR="00BC1367" w:rsidRDefault="00BC1367" w:rsidP="00BC1367">
            <w:pPr>
              <w:rPr>
                <w:rFonts w:asciiTheme="minorHAnsi" w:hAnsiTheme="minorHAnsi"/>
              </w:rPr>
            </w:pPr>
          </w:p>
          <w:p w14:paraId="5C7FE366" w14:textId="1DB56DE4" w:rsidR="00BC1367" w:rsidRPr="00BC1367" w:rsidRDefault="00BC1367" w:rsidP="00BC1367">
            <w:pPr>
              <w:rPr>
                <w:rFonts w:asciiTheme="minorHAnsi" w:hAnsiTheme="minorHAnsi"/>
              </w:rPr>
            </w:pPr>
            <w:r w:rsidRPr="00BC1367">
              <w:rPr>
                <w:rFonts w:asciiTheme="minorHAnsi" w:hAnsiTheme="minorHAnsi"/>
                <w:b/>
                <w:bCs/>
              </w:rPr>
              <w:t xml:space="preserve">03 </w:t>
            </w:r>
            <w:r w:rsidRPr="00BC1367">
              <w:rPr>
                <w:rFonts w:asciiTheme="minorHAnsi" w:hAnsiTheme="minorHAnsi"/>
              </w:rPr>
              <w:t>- Illustrate non-contiguous areas with displacements of differing granularity on an object.</w:t>
            </w:r>
          </w:p>
          <w:p w14:paraId="6F8A0A2E" w14:textId="77777777" w:rsidR="00BC1367" w:rsidRDefault="00BC1367" w:rsidP="00BC1367">
            <w:pPr>
              <w:rPr>
                <w:rFonts w:asciiTheme="minorHAnsi" w:hAnsiTheme="minorHAnsi"/>
              </w:rPr>
            </w:pPr>
          </w:p>
          <w:p w14:paraId="0BB724AB" w14:textId="22332F37" w:rsidR="001F5B65" w:rsidRDefault="00BC1367" w:rsidP="00BC1367">
            <w:pPr>
              <w:rPr>
                <w:rFonts w:asciiTheme="minorHAnsi" w:hAnsiTheme="minorHAnsi"/>
              </w:rPr>
            </w:pPr>
            <w:r w:rsidRPr="00BC1367">
              <w:rPr>
                <w:rFonts w:asciiTheme="minorHAnsi" w:hAnsiTheme="minorHAnsi"/>
                <w:b/>
                <w:bCs/>
              </w:rPr>
              <w:t xml:space="preserve">04 </w:t>
            </w:r>
            <w:r w:rsidRPr="00BC1367">
              <w:rPr>
                <w:rFonts w:asciiTheme="minorHAnsi" w:hAnsiTheme="minorHAnsi"/>
              </w:rPr>
              <w:t>- Demonstrate gradient values from 0 to 1 in 0.01 increments.</w:t>
            </w:r>
          </w:p>
          <w:p w14:paraId="0C328C9D" w14:textId="3143A79B" w:rsidR="00BC1367" w:rsidRPr="00BF6411" w:rsidRDefault="00BC1367" w:rsidP="00BC1367">
            <w:pPr>
              <w:rPr>
                <w:rFonts w:asciiTheme="minorHAnsi" w:hAnsiTheme="minorHAnsi"/>
              </w:rPr>
            </w:pPr>
          </w:p>
        </w:tc>
      </w:tr>
    </w:tbl>
    <w:p w14:paraId="2F732277" w14:textId="77777777" w:rsidR="001F5B65" w:rsidRDefault="001F5B65" w:rsidP="001F5B65">
      <w:pPr>
        <w:rPr>
          <w:rFonts w:eastAsia="Verdana" w:cs="Verdana"/>
          <w:b/>
          <w:bCs/>
          <w:color w:val="365F91" w:themeColor="accent1" w:themeShade="BF"/>
          <w:sz w:val="28"/>
          <w:szCs w:val="28"/>
        </w:rPr>
      </w:pPr>
    </w:p>
    <w:p w14:paraId="6A0D5D89" w14:textId="741FD235" w:rsidR="001F5B65" w:rsidRDefault="001F5B65" w:rsidP="001F5B65">
      <w:pPr>
        <w:pStyle w:val="Heading3"/>
      </w:pPr>
      <w:r>
        <w:t>P_DPX_32</w:t>
      </w:r>
      <w:r w:rsidR="00BC1367">
        <w:t>18</w:t>
      </w:r>
      <w:r>
        <w:t xml:space="preserve">_XX </w:t>
      </w:r>
      <w:r w:rsidR="00BC1367" w:rsidRPr="00BC1367">
        <w:t>Shape Tests</w:t>
      </w:r>
    </w:p>
    <w:tbl>
      <w:tblPr>
        <w:tblStyle w:val="TableGrid"/>
        <w:tblW w:w="0" w:type="auto"/>
        <w:tblLook w:val="04A0" w:firstRow="1" w:lastRow="0" w:firstColumn="1" w:lastColumn="0" w:noHBand="0" w:noVBand="1"/>
      </w:tblPr>
      <w:tblGrid>
        <w:gridCol w:w="2569"/>
        <w:gridCol w:w="6781"/>
      </w:tblGrid>
      <w:tr w:rsidR="001F5B65" w:rsidRPr="00BF6411" w14:paraId="4C3E608A" w14:textId="77777777" w:rsidTr="00330DB8">
        <w:tc>
          <w:tcPr>
            <w:tcW w:w="2569" w:type="dxa"/>
            <w:tcBorders>
              <w:bottom w:val="single" w:sz="4" w:space="0" w:color="auto"/>
            </w:tcBorders>
            <w:shd w:val="clear" w:color="auto" w:fill="D9D9D9" w:themeFill="background1" w:themeFillShade="D9"/>
          </w:tcPr>
          <w:p w14:paraId="1DCA307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0B1AA41" w14:textId="77777777" w:rsidR="001F5B65" w:rsidRPr="00BF6411" w:rsidRDefault="001F5B65" w:rsidP="00330DB8">
            <w:pPr>
              <w:rPr>
                <w:rFonts w:asciiTheme="minorHAnsi" w:hAnsiTheme="minorHAnsi"/>
              </w:rPr>
            </w:pPr>
          </w:p>
        </w:tc>
        <w:tc>
          <w:tcPr>
            <w:tcW w:w="6781" w:type="dxa"/>
          </w:tcPr>
          <w:p w14:paraId="6ADD70D4" w14:textId="02566A59" w:rsidR="001F5B65" w:rsidRPr="00BF6411" w:rsidRDefault="00BC1367" w:rsidP="00330DB8">
            <w:pPr>
              <w:rPr>
                <w:rFonts w:asciiTheme="minorHAnsi" w:hAnsiTheme="minorHAnsi"/>
              </w:rPr>
            </w:pPr>
            <w:r w:rsidRPr="00BC1367">
              <w:rPr>
                <w:rFonts w:asciiTheme="minorHAnsi" w:hAnsiTheme="minorHAnsi"/>
              </w:rPr>
              <w:t>Shape Tests</w:t>
            </w:r>
          </w:p>
        </w:tc>
      </w:tr>
      <w:tr w:rsidR="001F5B65" w:rsidRPr="00BF6411" w14:paraId="615FA7DA" w14:textId="77777777" w:rsidTr="00330DB8">
        <w:tc>
          <w:tcPr>
            <w:tcW w:w="2569" w:type="dxa"/>
            <w:shd w:val="clear" w:color="auto" w:fill="D9D9D9" w:themeFill="background1" w:themeFillShade="D9"/>
          </w:tcPr>
          <w:p w14:paraId="100A5AC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849A3E3" w14:textId="77777777" w:rsidR="001F5B65" w:rsidRPr="00BF6411" w:rsidRDefault="001F5B65" w:rsidP="00330DB8">
            <w:pPr>
              <w:rPr>
                <w:rFonts w:asciiTheme="minorHAnsi" w:hAnsiTheme="minorHAnsi"/>
              </w:rPr>
            </w:pPr>
          </w:p>
        </w:tc>
        <w:tc>
          <w:tcPr>
            <w:tcW w:w="6781" w:type="dxa"/>
          </w:tcPr>
          <w:p w14:paraId="3C21379F" w14:textId="4528CE3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6E3147">
              <w:rPr>
                <w:rFonts w:asciiTheme="minorHAnsi" w:eastAsia="Verdana" w:hAnsiTheme="minorHAnsi" w:cs="Verdana"/>
              </w:rPr>
              <w:t>7</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2A3A80BC" w14:textId="77777777" w:rsidTr="00330DB8">
        <w:tc>
          <w:tcPr>
            <w:tcW w:w="2569" w:type="dxa"/>
            <w:shd w:val="clear" w:color="auto" w:fill="D9D9D9" w:themeFill="background1" w:themeFillShade="D9"/>
          </w:tcPr>
          <w:p w14:paraId="2DB72EE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78F7CE1" w14:textId="77777777" w:rsidR="001F5B65" w:rsidRPr="00BF6411" w:rsidRDefault="001F5B65" w:rsidP="00330DB8">
            <w:pPr>
              <w:rPr>
                <w:rFonts w:asciiTheme="minorHAnsi" w:hAnsiTheme="minorHAnsi"/>
              </w:rPr>
            </w:pPr>
          </w:p>
        </w:tc>
        <w:tc>
          <w:tcPr>
            <w:tcW w:w="6781" w:type="dxa"/>
          </w:tcPr>
          <w:p w14:paraId="1D2F8131" w14:textId="77777777" w:rsidR="00D20CD7" w:rsidRPr="00D20CD7" w:rsidRDefault="00D20CD7" w:rsidP="00D20CD7">
            <w:pPr>
              <w:rPr>
                <w:rFonts w:asciiTheme="minorHAnsi" w:hAnsiTheme="minorHAnsi"/>
              </w:rPr>
            </w:pPr>
            <w:r w:rsidRPr="00D20CD7">
              <w:rPr>
                <w:rFonts w:asciiTheme="minorHAnsi" w:hAnsiTheme="minorHAnsi"/>
                <w:b/>
                <w:bCs/>
              </w:rPr>
              <w:t>01</w:t>
            </w:r>
            <w:r w:rsidRPr="00D20CD7">
              <w:rPr>
                <w:rFonts w:asciiTheme="minorHAnsi" w:hAnsiTheme="minorHAnsi"/>
              </w:rPr>
              <w:t xml:space="preserve"> - Illustrate the use of displacements on a prism and cylinder 3D shape.</w:t>
            </w:r>
          </w:p>
          <w:p w14:paraId="7BE660CA" w14:textId="77777777" w:rsidR="00D20CD7" w:rsidRDefault="00D20CD7" w:rsidP="00D20CD7">
            <w:pPr>
              <w:rPr>
                <w:rFonts w:asciiTheme="minorHAnsi" w:hAnsiTheme="minorHAnsi"/>
              </w:rPr>
            </w:pPr>
          </w:p>
          <w:p w14:paraId="427BF1CB" w14:textId="7A006317"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Illustrate the use of displacements on a pyramid and cone shape 3D shape.</w:t>
            </w:r>
          </w:p>
          <w:p w14:paraId="3860F0BD" w14:textId="77777777" w:rsidR="00D20CD7" w:rsidRDefault="00D20CD7" w:rsidP="00D20CD7">
            <w:pPr>
              <w:rPr>
                <w:rFonts w:asciiTheme="minorHAnsi" w:hAnsiTheme="minorHAnsi"/>
              </w:rPr>
            </w:pPr>
          </w:p>
          <w:p w14:paraId="27F7CD0B" w14:textId="6AAAE004" w:rsidR="00D20CD7" w:rsidRPr="00D20CD7" w:rsidRDefault="00D20CD7" w:rsidP="00D20CD7">
            <w:pPr>
              <w:rPr>
                <w:rFonts w:asciiTheme="minorHAnsi" w:hAnsiTheme="minorHAnsi"/>
              </w:rPr>
            </w:pPr>
            <w:r w:rsidRPr="00D20CD7">
              <w:rPr>
                <w:rFonts w:asciiTheme="minorHAnsi" w:hAnsiTheme="minorHAnsi"/>
                <w:b/>
                <w:bCs/>
              </w:rPr>
              <w:t>03</w:t>
            </w:r>
            <w:r w:rsidRPr="00D20CD7">
              <w:rPr>
                <w:rFonts w:asciiTheme="minorHAnsi" w:hAnsiTheme="minorHAnsi"/>
              </w:rPr>
              <w:t xml:space="preserve"> - Illustrate the use of displacements on a sphere and ellipsoid shape 3D shape.</w:t>
            </w:r>
          </w:p>
          <w:p w14:paraId="165C36B1" w14:textId="77777777" w:rsidR="00D20CD7" w:rsidRDefault="00D20CD7" w:rsidP="00D20CD7">
            <w:pPr>
              <w:rPr>
                <w:rFonts w:asciiTheme="minorHAnsi" w:hAnsiTheme="minorHAnsi"/>
              </w:rPr>
            </w:pPr>
          </w:p>
          <w:p w14:paraId="6881DFBB" w14:textId="10B54D1E" w:rsidR="00D20CD7" w:rsidRPr="00D20CD7" w:rsidRDefault="00D20CD7" w:rsidP="00D20CD7">
            <w:pPr>
              <w:rPr>
                <w:rFonts w:asciiTheme="minorHAnsi" w:hAnsiTheme="minorHAnsi"/>
              </w:rPr>
            </w:pPr>
            <w:r w:rsidRPr="00D20CD7">
              <w:rPr>
                <w:rFonts w:asciiTheme="minorHAnsi" w:hAnsiTheme="minorHAnsi"/>
                <w:b/>
                <w:bCs/>
              </w:rPr>
              <w:t xml:space="preserve">04 </w:t>
            </w:r>
            <w:r w:rsidRPr="00D20CD7">
              <w:rPr>
                <w:rFonts w:asciiTheme="minorHAnsi" w:hAnsiTheme="minorHAnsi"/>
              </w:rPr>
              <w:t>- Illustrate the use of displacements on irregular solid shapes such as a torus.</w:t>
            </w:r>
          </w:p>
          <w:p w14:paraId="3ED872B5" w14:textId="77777777" w:rsidR="00D20CD7" w:rsidRDefault="00D20CD7" w:rsidP="00D20CD7">
            <w:pPr>
              <w:rPr>
                <w:rFonts w:asciiTheme="minorHAnsi" w:hAnsiTheme="minorHAnsi"/>
              </w:rPr>
            </w:pPr>
          </w:p>
          <w:p w14:paraId="6E9E8437" w14:textId="7A7A3F39" w:rsidR="001F5B65" w:rsidRDefault="00D20CD7" w:rsidP="00D20CD7">
            <w:pPr>
              <w:rPr>
                <w:rFonts w:asciiTheme="minorHAnsi" w:hAnsiTheme="minorHAnsi"/>
              </w:rPr>
            </w:pPr>
            <w:r w:rsidRPr="00D20CD7">
              <w:rPr>
                <w:rFonts w:asciiTheme="minorHAnsi" w:hAnsiTheme="minorHAnsi"/>
                <w:b/>
                <w:bCs/>
              </w:rPr>
              <w:t xml:space="preserve">05 </w:t>
            </w:r>
            <w:r w:rsidRPr="00D20CD7">
              <w:rPr>
                <w:rFonts w:asciiTheme="minorHAnsi" w:hAnsiTheme="minorHAnsi"/>
              </w:rPr>
              <w:t>- Illustrate the effect of overlapping multiple objects containing displacements where the displacements from the two objects intersect.</w:t>
            </w:r>
          </w:p>
          <w:p w14:paraId="38FC3986" w14:textId="77777777" w:rsidR="00235A64" w:rsidRDefault="00235A64" w:rsidP="00D20CD7">
            <w:pPr>
              <w:rPr>
                <w:rFonts w:asciiTheme="minorHAnsi" w:hAnsiTheme="minorHAnsi"/>
              </w:rPr>
            </w:pPr>
          </w:p>
          <w:p w14:paraId="7D4366E6" w14:textId="0B3B4D19" w:rsidR="00235A64" w:rsidRDefault="00235A64" w:rsidP="00235A64">
            <w:pPr>
              <w:rPr>
                <w:rFonts w:asciiTheme="minorHAnsi" w:hAnsiTheme="minorHAnsi"/>
              </w:rPr>
            </w:pPr>
            <w:r w:rsidRPr="00D20CD7">
              <w:rPr>
                <w:rFonts w:asciiTheme="minorHAnsi" w:hAnsiTheme="minorHAnsi"/>
                <w:b/>
                <w:bCs/>
              </w:rPr>
              <w:t>0</w:t>
            </w:r>
            <w:r>
              <w:rPr>
                <w:rFonts w:asciiTheme="minorHAnsi" w:hAnsiTheme="minorHAnsi"/>
                <w:b/>
                <w:bCs/>
              </w:rPr>
              <w:t>6</w:t>
            </w:r>
            <w:r w:rsidRPr="00D20CD7">
              <w:rPr>
                <w:rFonts w:asciiTheme="minorHAnsi" w:hAnsiTheme="minorHAnsi"/>
                <w:b/>
                <w:bCs/>
              </w:rPr>
              <w:t xml:space="preserve"> </w:t>
            </w:r>
            <w:r w:rsidRPr="00D20CD7">
              <w:rPr>
                <w:rFonts w:asciiTheme="minorHAnsi" w:hAnsiTheme="minorHAnsi"/>
              </w:rPr>
              <w:t xml:space="preserve">- Illustrate the use </w:t>
            </w:r>
            <w:r w:rsidR="008E3A40" w:rsidRPr="00D20CD7">
              <w:rPr>
                <w:rFonts w:asciiTheme="minorHAnsi" w:hAnsiTheme="minorHAnsi"/>
              </w:rPr>
              <w:t>of</w:t>
            </w:r>
            <w:r w:rsidR="008E3A40">
              <w:rPr>
                <w:rFonts w:asciiTheme="minorHAnsi" w:hAnsiTheme="minorHAnsi"/>
              </w:rPr>
              <w:t xml:space="preserve"> </w:t>
            </w:r>
            <w:r w:rsidR="008E3A40" w:rsidRPr="00D20CD7">
              <w:rPr>
                <w:rFonts w:asciiTheme="minorHAnsi" w:hAnsiTheme="minorHAnsi"/>
              </w:rPr>
              <w:t>displacement</w:t>
            </w:r>
            <w:r w:rsidR="00F11514">
              <w:rPr>
                <w:rFonts w:asciiTheme="minorHAnsi" w:hAnsiTheme="minorHAnsi"/>
              </w:rPr>
              <w:t xml:space="preserve"> </w:t>
            </w:r>
            <w:r w:rsidR="008E3A40">
              <w:rPr>
                <w:rFonts w:asciiTheme="minorHAnsi" w:hAnsiTheme="minorHAnsi"/>
              </w:rPr>
              <w:t>with non-intersecting sides.</w:t>
            </w:r>
          </w:p>
          <w:p w14:paraId="68EE65FA" w14:textId="77777777" w:rsidR="008E3A40" w:rsidRPr="00D20CD7" w:rsidRDefault="008E3A40" w:rsidP="00235A64">
            <w:pPr>
              <w:rPr>
                <w:rFonts w:asciiTheme="minorHAnsi" w:hAnsiTheme="minorHAnsi"/>
              </w:rPr>
            </w:pPr>
          </w:p>
          <w:p w14:paraId="3CD83A66" w14:textId="63EBF66C" w:rsidR="00235A64" w:rsidRPr="00D20CD7" w:rsidRDefault="00235A64" w:rsidP="00235A64">
            <w:pPr>
              <w:rPr>
                <w:rFonts w:asciiTheme="minorHAnsi" w:hAnsiTheme="minorHAnsi"/>
              </w:rPr>
            </w:pPr>
            <w:r w:rsidRPr="00D20CD7">
              <w:rPr>
                <w:rFonts w:asciiTheme="minorHAnsi" w:hAnsiTheme="minorHAnsi"/>
                <w:b/>
                <w:bCs/>
              </w:rPr>
              <w:t>0</w:t>
            </w:r>
            <w:r>
              <w:rPr>
                <w:rFonts w:asciiTheme="minorHAnsi" w:hAnsiTheme="minorHAnsi"/>
                <w:b/>
                <w:bCs/>
              </w:rPr>
              <w:t>7</w:t>
            </w:r>
            <w:r w:rsidRPr="00D20CD7">
              <w:rPr>
                <w:rFonts w:asciiTheme="minorHAnsi" w:hAnsiTheme="minorHAnsi"/>
                <w:b/>
                <w:bCs/>
              </w:rPr>
              <w:t xml:space="preserve"> </w:t>
            </w:r>
            <w:r w:rsidRPr="00D20CD7">
              <w:rPr>
                <w:rFonts w:asciiTheme="minorHAnsi" w:hAnsiTheme="minorHAnsi"/>
              </w:rPr>
              <w:t xml:space="preserve">- Illustrate the use of displacement </w:t>
            </w:r>
            <w:r w:rsidR="008E3A40">
              <w:rPr>
                <w:rFonts w:asciiTheme="minorHAnsi" w:hAnsiTheme="minorHAnsi"/>
              </w:rPr>
              <w:t>with intersecting sides.</w:t>
            </w:r>
          </w:p>
          <w:p w14:paraId="763F6E60" w14:textId="77777777" w:rsidR="00D20CD7" w:rsidRDefault="00D20CD7" w:rsidP="00D20CD7">
            <w:pPr>
              <w:rPr>
                <w:rFonts w:asciiTheme="minorHAnsi" w:hAnsiTheme="minorHAnsi"/>
              </w:rPr>
            </w:pPr>
          </w:p>
          <w:p w14:paraId="06B6B496" w14:textId="597106BD" w:rsidR="00D20CD7" w:rsidRPr="00D20CD7" w:rsidRDefault="00D20CD7" w:rsidP="00D20CD7">
            <w:pPr>
              <w:rPr>
                <w:rFonts w:asciiTheme="minorHAnsi" w:hAnsiTheme="minorHAnsi"/>
              </w:rPr>
            </w:pPr>
          </w:p>
        </w:tc>
      </w:tr>
    </w:tbl>
    <w:p w14:paraId="21698683" w14:textId="77777777" w:rsidR="001F5B65" w:rsidRDefault="001F5B65" w:rsidP="001F5B65">
      <w:pPr>
        <w:rPr>
          <w:rFonts w:eastAsia="Verdana" w:cs="Verdana"/>
          <w:b/>
          <w:bCs/>
          <w:color w:val="365F91" w:themeColor="accent1" w:themeShade="BF"/>
          <w:sz w:val="28"/>
          <w:szCs w:val="28"/>
        </w:rPr>
      </w:pPr>
    </w:p>
    <w:p w14:paraId="08BE867A" w14:textId="3579E303" w:rsidR="001F5B65" w:rsidRDefault="001F5B65" w:rsidP="001F5B65">
      <w:pPr>
        <w:pStyle w:val="Heading3"/>
      </w:pPr>
      <w:r>
        <w:t>P_DPX_32</w:t>
      </w:r>
      <w:r w:rsidR="00D20CD7">
        <w:t>20</w:t>
      </w:r>
      <w:r>
        <w:t xml:space="preserve">_XX </w:t>
      </w:r>
      <w:r w:rsidR="00D20CD7" w:rsidRPr="00D20CD7">
        <w:t>Displacement Texture Map Variations</w:t>
      </w:r>
    </w:p>
    <w:tbl>
      <w:tblPr>
        <w:tblStyle w:val="TableGrid"/>
        <w:tblW w:w="0" w:type="auto"/>
        <w:tblLook w:val="04A0" w:firstRow="1" w:lastRow="0" w:firstColumn="1" w:lastColumn="0" w:noHBand="0" w:noVBand="1"/>
      </w:tblPr>
      <w:tblGrid>
        <w:gridCol w:w="2569"/>
        <w:gridCol w:w="6781"/>
      </w:tblGrid>
      <w:tr w:rsidR="001F5B65" w:rsidRPr="00BF6411" w14:paraId="3DDCC5A7" w14:textId="77777777" w:rsidTr="00330DB8">
        <w:tc>
          <w:tcPr>
            <w:tcW w:w="2569" w:type="dxa"/>
            <w:tcBorders>
              <w:bottom w:val="single" w:sz="4" w:space="0" w:color="auto"/>
            </w:tcBorders>
            <w:shd w:val="clear" w:color="auto" w:fill="D9D9D9" w:themeFill="background1" w:themeFillShade="D9"/>
          </w:tcPr>
          <w:p w14:paraId="10399B6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0D0BE19D" w14:textId="77777777" w:rsidR="001F5B65" w:rsidRPr="00BF6411" w:rsidRDefault="001F5B65" w:rsidP="00330DB8">
            <w:pPr>
              <w:rPr>
                <w:rFonts w:asciiTheme="minorHAnsi" w:hAnsiTheme="minorHAnsi"/>
              </w:rPr>
            </w:pPr>
          </w:p>
        </w:tc>
        <w:tc>
          <w:tcPr>
            <w:tcW w:w="6781" w:type="dxa"/>
          </w:tcPr>
          <w:p w14:paraId="1BDB0F0A" w14:textId="593A6629" w:rsidR="001F5B65" w:rsidRPr="00BF6411" w:rsidRDefault="00D20CD7" w:rsidP="00330DB8">
            <w:pPr>
              <w:rPr>
                <w:rFonts w:asciiTheme="minorHAnsi" w:hAnsiTheme="minorHAnsi"/>
              </w:rPr>
            </w:pPr>
            <w:r w:rsidRPr="00D20CD7">
              <w:rPr>
                <w:rFonts w:asciiTheme="minorHAnsi" w:hAnsiTheme="minorHAnsi"/>
              </w:rPr>
              <w:t>Displacement Texture Map Variations</w:t>
            </w:r>
          </w:p>
        </w:tc>
      </w:tr>
      <w:tr w:rsidR="001F5B65" w:rsidRPr="00BF6411" w14:paraId="404F5DE8" w14:textId="77777777" w:rsidTr="00330DB8">
        <w:tc>
          <w:tcPr>
            <w:tcW w:w="2569" w:type="dxa"/>
            <w:shd w:val="clear" w:color="auto" w:fill="D9D9D9" w:themeFill="background1" w:themeFillShade="D9"/>
          </w:tcPr>
          <w:p w14:paraId="59977B6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2365C8D4" w14:textId="77777777" w:rsidR="001F5B65" w:rsidRPr="00BF6411" w:rsidRDefault="001F5B65" w:rsidP="00330DB8">
            <w:pPr>
              <w:rPr>
                <w:rFonts w:asciiTheme="minorHAnsi" w:hAnsiTheme="minorHAnsi"/>
              </w:rPr>
            </w:pPr>
          </w:p>
        </w:tc>
        <w:tc>
          <w:tcPr>
            <w:tcW w:w="6781" w:type="dxa"/>
          </w:tcPr>
          <w:p w14:paraId="12D63F84"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3678C4EC" w14:textId="77777777" w:rsidTr="00330DB8">
        <w:tc>
          <w:tcPr>
            <w:tcW w:w="2569" w:type="dxa"/>
            <w:shd w:val="clear" w:color="auto" w:fill="D9D9D9" w:themeFill="background1" w:themeFillShade="D9"/>
          </w:tcPr>
          <w:p w14:paraId="3FD2548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3020203" w14:textId="77777777" w:rsidR="001F5B65" w:rsidRPr="00BF6411" w:rsidRDefault="001F5B65" w:rsidP="00330DB8">
            <w:pPr>
              <w:rPr>
                <w:rFonts w:asciiTheme="minorHAnsi" w:hAnsiTheme="minorHAnsi"/>
              </w:rPr>
            </w:pPr>
          </w:p>
        </w:tc>
        <w:tc>
          <w:tcPr>
            <w:tcW w:w="6781" w:type="dxa"/>
          </w:tcPr>
          <w:p w14:paraId="16DE087C"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Illustrate the use of a real-world image of a human face as a displacement.</w:t>
            </w:r>
          </w:p>
          <w:p w14:paraId="0F81565C" w14:textId="77777777" w:rsidR="00D20CD7" w:rsidRDefault="00D20CD7" w:rsidP="00D20CD7">
            <w:pPr>
              <w:rPr>
                <w:rFonts w:asciiTheme="minorHAnsi" w:hAnsiTheme="minorHAnsi"/>
              </w:rPr>
            </w:pPr>
          </w:p>
          <w:p w14:paraId="5EF83BE9" w14:textId="1CFF76E8"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Illustrate the use of a real-world image of a complex geometric shape as a displacement.</w:t>
            </w:r>
          </w:p>
          <w:p w14:paraId="78D84C99" w14:textId="77777777" w:rsidR="00D20CD7" w:rsidRDefault="00D20CD7" w:rsidP="00D20CD7">
            <w:pPr>
              <w:rPr>
                <w:rFonts w:asciiTheme="minorHAnsi" w:hAnsiTheme="minorHAnsi"/>
              </w:rPr>
            </w:pPr>
          </w:p>
          <w:p w14:paraId="52B07D1D" w14:textId="57BC9621" w:rsidR="001F5B65"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Illustrate the use of a real-world image of a tree</w:t>
            </w:r>
          </w:p>
          <w:p w14:paraId="7F13D253" w14:textId="741F42B1" w:rsidR="00D20CD7" w:rsidRPr="00BF6411" w:rsidRDefault="00D20CD7" w:rsidP="00D20CD7">
            <w:pPr>
              <w:rPr>
                <w:rFonts w:asciiTheme="minorHAnsi" w:hAnsiTheme="minorHAnsi"/>
              </w:rPr>
            </w:pPr>
          </w:p>
        </w:tc>
      </w:tr>
    </w:tbl>
    <w:p w14:paraId="52276B93" w14:textId="77777777" w:rsidR="001F5B65" w:rsidRDefault="001F5B65" w:rsidP="001F5B65">
      <w:pPr>
        <w:rPr>
          <w:rFonts w:eastAsia="Verdana" w:cs="Verdana"/>
          <w:b/>
          <w:bCs/>
          <w:color w:val="365F91" w:themeColor="accent1" w:themeShade="BF"/>
          <w:sz w:val="28"/>
          <w:szCs w:val="28"/>
        </w:rPr>
      </w:pPr>
    </w:p>
    <w:p w14:paraId="0C9F7DAC" w14:textId="5B215339" w:rsidR="001F5B65" w:rsidRDefault="001F5B65" w:rsidP="001F5B65">
      <w:pPr>
        <w:pStyle w:val="Heading3"/>
      </w:pPr>
      <w:r>
        <w:t>P_DPX_32</w:t>
      </w:r>
      <w:r w:rsidR="00D20CD7">
        <w:t>22</w:t>
      </w:r>
      <w:r>
        <w:t xml:space="preserve">_XX </w:t>
      </w:r>
      <w:r w:rsidR="00D20CD7" w:rsidRPr="00D20CD7">
        <w:t>Color Extension Interactions</w:t>
      </w:r>
    </w:p>
    <w:tbl>
      <w:tblPr>
        <w:tblStyle w:val="TableGrid"/>
        <w:tblW w:w="0" w:type="auto"/>
        <w:tblLook w:val="04A0" w:firstRow="1" w:lastRow="0" w:firstColumn="1" w:lastColumn="0" w:noHBand="0" w:noVBand="1"/>
      </w:tblPr>
      <w:tblGrid>
        <w:gridCol w:w="2569"/>
        <w:gridCol w:w="6781"/>
      </w:tblGrid>
      <w:tr w:rsidR="001F5B65" w:rsidRPr="00BF6411" w14:paraId="557C5AA9" w14:textId="77777777" w:rsidTr="00330DB8">
        <w:tc>
          <w:tcPr>
            <w:tcW w:w="2569" w:type="dxa"/>
            <w:tcBorders>
              <w:bottom w:val="single" w:sz="4" w:space="0" w:color="auto"/>
            </w:tcBorders>
            <w:shd w:val="clear" w:color="auto" w:fill="D9D9D9" w:themeFill="background1" w:themeFillShade="D9"/>
          </w:tcPr>
          <w:p w14:paraId="5DA4E01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9351E05" w14:textId="77777777" w:rsidR="001F5B65" w:rsidRPr="00BF6411" w:rsidRDefault="001F5B65" w:rsidP="00330DB8">
            <w:pPr>
              <w:rPr>
                <w:rFonts w:asciiTheme="minorHAnsi" w:hAnsiTheme="minorHAnsi"/>
              </w:rPr>
            </w:pPr>
          </w:p>
        </w:tc>
        <w:tc>
          <w:tcPr>
            <w:tcW w:w="6781" w:type="dxa"/>
          </w:tcPr>
          <w:p w14:paraId="25CD7132" w14:textId="3A9C9D77" w:rsidR="001F5B65" w:rsidRPr="00BF6411" w:rsidRDefault="00D20CD7" w:rsidP="00330DB8">
            <w:pPr>
              <w:rPr>
                <w:rFonts w:asciiTheme="minorHAnsi" w:hAnsiTheme="minorHAnsi"/>
              </w:rPr>
            </w:pPr>
            <w:r w:rsidRPr="00D20CD7">
              <w:rPr>
                <w:rFonts w:asciiTheme="minorHAnsi" w:hAnsiTheme="minorHAnsi"/>
              </w:rPr>
              <w:t>Color Extension Interactions</w:t>
            </w:r>
          </w:p>
        </w:tc>
      </w:tr>
      <w:tr w:rsidR="001F5B65" w:rsidRPr="00BF6411" w14:paraId="1D721298" w14:textId="77777777" w:rsidTr="00330DB8">
        <w:tc>
          <w:tcPr>
            <w:tcW w:w="2569" w:type="dxa"/>
            <w:shd w:val="clear" w:color="auto" w:fill="D9D9D9" w:themeFill="background1" w:themeFillShade="D9"/>
          </w:tcPr>
          <w:p w14:paraId="1EAEFAE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39DB82C0" w14:textId="77777777" w:rsidR="001F5B65" w:rsidRPr="00BF6411" w:rsidRDefault="001F5B65" w:rsidP="00330DB8">
            <w:pPr>
              <w:rPr>
                <w:rFonts w:asciiTheme="minorHAnsi" w:hAnsiTheme="minorHAnsi"/>
              </w:rPr>
            </w:pPr>
          </w:p>
        </w:tc>
        <w:tc>
          <w:tcPr>
            <w:tcW w:w="6781" w:type="dxa"/>
          </w:tcPr>
          <w:p w14:paraId="3533C0A4" w14:textId="49630F7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0C441F4" w14:textId="77777777" w:rsidTr="00330DB8">
        <w:tc>
          <w:tcPr>
            <w:tcW w:w="2569" w:type="dxa"/>
            <w:shd w:val="clear" w:color="auto" w:fill="D9D9D9" w:themeFill="background1" w:themeFillShade="D9"/>
          </w:tcPr>
          <w:p w14:paraId="3C4021D8"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35F2008" w14:textId="77777777" w:rsidR="001F5B65" w:rsidRPr="00BF6411" w:rsidRDefault="001F5B65" w:rsidP="00330DB8">
            <w:pPr>
              <w:rPr>
                <w:rFonts w:asciiTheme="minorHAnsi" w:hAnsiTheme="minorHAnsi"/>
              </w:rPr>
            </w:pPr>
          </w:p>
        </w:tc>
        <w:tc>
          <w:tcPr>
            <w:tcW w:w="6781" w:type="dxa"/>
          </w:tcPr>
          <w:p w14:paraId="5E92AF2E"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xml:space="preserve">- Using </w:t>
            </w:r>
            <w:proofErr w:type="spellStart"/>
            <w:r w:rsidRPr="00D20CD7">
              <w:rPr>
                <w:rFonts w:asciiTheme="minorHAnsi" w:hAnsiTheme="minorHAnsi"/>
              </w:rPr>
              <w:t>colorgroup</w:t>
            </w:r>
            <w:proofErr w:type="spellEnd"/>
            <w:r w:rsidRPr="00D20CD7">
              <w:rPr>
                <w:rFonts w:asciiTheme="minorHAnsi" w:hAnsiTheme="minorHAnsi"/>
              </w:rPr>
              <w:t xml:space="preserve">, illustrate a uniform color superimposed on the displacement using a default object </w:t>
            </w:r>
            <w:proofErr w:type="spellStart"/>
            <w:r w:rsidRPr="00D20CD7">
              <w:rPr>
                <w:rFonts w:asciiTheme="minorHAnsi" w:hAnsiTheme="minorHAnsi"/>
              </w:rPr>
              <w:t>pid</w:t>
            </w:r>
            <w:proofErr w:type="spellEnd"/>
            <w:r w:rsidRPr="00D20CD7">
              <w:rPr>
                <w:rFonts w:asciiTheme="minorHAnsi" w:hAnsiTheme="minorHAnsi"/>
              </w:rPr>
              <w:t xml:space="preserve"> and </w:t>
            </w:r>
            <w:proofErr w:type="spellStart"/>
            <w:r w:rsidRPr="00D20CD7">
              <w:rPr>
                <w:rFonts w:asciiTheme="minorHAnsi" w:hAnsiTheme="minorHAnsi"/>
              </w:rPr>
              <w:t>pindex</w:t>
            </w:r>
            <w:proofErr w:type="spellEnd"/>
            <w:r w:rsidRPr="00D20CD7">
              <w:rPr>
                <w:rFonts w:asciiTheme="minorHAnsi" w:hAnsiTheme="minorHAnsi"/>
              </w:rPr>
              <w:t xml:space="preserve"> color.</w:t>
            </w:r>
          </w:p>
          <w:p w14:paraId="29502FBF" w14:textId="77777777" w:rsidR="00D20CD7" w:rsidRDefault="00D20CD7" w:rsidP="00D20CD7">
            <w:pPr>
              <w:rPr>
                <w:rFonts w:asciiTheme="minorHAnsi" w:hAnsiTheme="minorHAnsi"/>
              </w:rPr>
            </w:pPr>
          </w:p>
          <w:p w14:paraId="3C576F4C" w14:textId="6E5761CF"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xml:space="preserve">- Using </w:t>
            </w:r>
            <w:proofErr w:type="spellStart"/>
            <w:r w:rsidRPr="00D20CD7">
              <w:rPr>
                <w:rFonts w:asciiTheme="minorHAnsi" w:hAnsiTheme="minorHAnsi"/>
              </w:rPr>
              <w:t>colorgroup</w:t>
            </w:r>
            <w:proofErr w:type="spellEnd"/>
            <w:r w:rsidRPr="00D20CD7">
              <w:rPr>
                <w:rFonts w:asciiTheme="minorHAnsi" w:hAnsiTheme="minorHAnsi"/>
              </w:rPr>
              <w:t xml:space="preserve">, illustrate a uniform color superimposed on the displacement using a default object </w:t>
            </w:r>
            <w:proofErr w:type="spellStart"/>
            <w:r w:rsidRPr="00D20CD7">
              <w:rPr>
                <w:rFonts w:asciiTheme="minorHAnsi" w:hAnsiTheme="minorHAnsi"/>
              </w:rPr>
              <w:t>pid</w:t>
            </w:r>
            <w:proofErr w:type="spellEnd"/>
            <w:r w:rsidRPr="00D20CD7">
              <w:rPr>
                <w:rFonts w:asciiTheme="minorHAnsi" w:hAnsiTheme="minorHAnsi"/>
              </w:rPr>
              <w:t xml:space="preserve"> and </w:t>
            </w:r>
            <w:proofErr w:type="spellStart"/>
            <w:r w:rsidRPr="00D20CD7">
              <w:rPr>
                <w:rFonts w:asciiTheme="minorHAnsi" w:hAnsiTheme="minorHAnsi"/>
              </w:rPr>
              <w:t>pindex</w:t>
            </w:r>
            <w:proofErr w:type="spellEnd"/>
            <w:r w:rsidRPr="00D20CD7">
              <w:rPr>
                <w:rFonts w:asciiTheme="minorHAnsi" w:hAnsiTheme="minorHAnsi"/>
              </w:rPr>
              <w:t xml:space="preserve"> color. Override some of the default color with just a p1 in one triangle (no </w:t>
            </w:r>
            <w:proofErr w:type="spellStart"/>
            <w:r w:rsidRPr="00D20CD7">
              <w:rPr>
                <w:rFonts w:asciiTheme="minorHAnsi" w:hAnsiTheme="minorHAnsi"/>
              </w:rPr>
              <w:t>pid</w:t>
            </w:r>
            <w:proofErr w:type="spellEnd"/>
            <w:r w:rsidRPr="00D20CD7">
              <w:rPr>
                <w:rFonts w:asciiTheme="minorHAnsi" w:hAnsiTheme="minorHAnsi"/>
              </w:rPr>
              <w:t>).</w:t>
            </w:r>
          </w:p>
          <w:p w14:paraId="0F9F539D" w14:textId="77777777" w:rsidR="00D20CD7" w:rsidRDefault="00D20CD7" w:rsidP="00D20CD7">
            <w:pPr>
              <w:rPr>
                <w:rFonts w:asciiTheme="minorHAnsi" w:hAnsiTheme="minorHAnsi"/>
              </w:rPr>
            </w:pPr>
          </w:p>
          <w:p w14:paraId="01558C8E" w14:textId="6DF5F405" w:rsidR="00D20CD7" w:rsidRPr="00D20CD7"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xml:space="preserve">- Using </w:t>
            </w:r>
            <w:proofErr w:type="spellStart"/>
            <w:r w:rsidRPr="00D20CD7">
              <w:rPr>
                <w:rFonts w:asciiTheme="minorHAnsi" w:hAnsiTheme="minorHAnsi"/>
              </w:rPr>
              <w:t>colorgroup</w:t>
            </w:r>
            <w:proofErr w:type="spellEnd"/>
            <w:r w:rsidRPr="00D20CD7">
              <w:rPr>
                <w:rFonts w:asciiTheme="minorHAnsi" w:hAnsiTheme="minorHAnsi"/>
              </w:rPr>
              <w:t xml:space="preserve">, illustrate a gradient color superimposed on the displacement using a triangle </w:t>
            </w:r>
            <w:proofErr w:type="spellStart"/>
            <w:r w:rsidRPr="00D20CD7">
              <w:rPr>
                <w:rFonts w:asciiTheme="minorHAnsi" w:hAnsiTheme="minorHAnsi"/>
              </w:rPr>
              <w:t>pid</w:t>
            </w:r>
            <w:proofErr w:type="spellEnd"/>
            <w:r w:rsidRPr="00D20CD7">
              <w:rPr>
                <w:rFonts w:asciiTheme="minorHAnsi" w:hAnsiTheme="minorHAnsi"/>
              </w:rPr>
              <w:t xml:space="preserve"> to override the object </w:t>
            </w:r>
            <w:proofErr w:type="spellStart"/>
            <w:r w:rsidRPr="00D20CD7">
              <w:rPr>
                <w:rFonts w:asciiTheme="minorHAnsi" w:hAnsiTheme="minorHAnsi"/>
              </w:rPr>
              <w:t>pid</w:t>
            </w:r>
            <w:proofErr w:type="spellEnd"/>
            <w:r w:rsidRPr="00D20CD7">
              <w:rPr>
                <w:rFonts w:asciiTheme="minorHAnsi" w:hAnsiTheme="minorHAnsi"/>
              </w:rPr>
              <w:t>, using different color values for p1, p2, and p3.</w:t>
            </w:r>
          </w:p>
          <w:p w14:paraId="38FA1B4C" w14:textId="77777777" w:rsidR="00D20CD7" w:rsidRDefault="00D20CD7" w:rsidP="00D20CD7">
            <w:pPr>
              <w:rPr>
                <w:rFonts w:asciiTheme="minorHAnsi" w:hAnsiTheme="minorHAnsi"/>
              </w:rPr>
            </w:pPr>
          </w:p>
          <w:p w14:paraId="7CFBA6C3" w14:textId="7AAF7A77" w:rsidR="001F5B65" w:rsidRDefault="00D20CD7" w:rsidP="00D20CD7">
            <w:pPr>
              <w:rPr>
                <w:rFonts w:asciiTheme="minorHAnsi" w:hAnsiTheme="minorHAnsi"/>
              </w:rPr>
            </w:pPr>
            <w:r w:rsidRPr="00D20CD7">
              <w:rPr>
                <w:rFonts w:asciiTheme="minorHAnsi" w:hAnsiTheme="minorHAnsi"/>
                <w:b/>
                <w:bCs/>
              </w:rPr>
              <w:t>04</w:t>
            </w:r>
            <w:r w:rsidRPr="00D20CD7">
              <w:rPr>
                <w:rFonts w:asciiTheme="minorHAnsi" w:hAnsiTheme="minorHAnsi"/>
              </w:rPr>
              <w:t xml:space="preserve"> - Using texture, illustrate superimposing an image on the displacement map using UV within 0 to 1.0 mapping of the image to the triangle(s). If possible, attempt to illustrate that the texture is applied before the surface of the triangle is displaced.</w:t>
            </w:r>
          </w:p>
          <w:p w14:paraId="0420D59C" w14:textId="77777777" w:rsidR="00D20CD7" w:rsidRDefault="00D20CD7" w:rsidP="00D20CD7">
            <w:pPr>
              <w:rPr>
                <w:rFonts w:asciiTheme="minorHAnsi" w:hAnsiTheme="minorHAnsi"/>
              </w:rPr>
            </w:pPr>
          </w:p>
          <w:p w14:paraId="735C8E19" w14:textId="49FDE42D" w:rsidR="00D20CD7" w:rsidRPr="00BF6411" w:rsidRDefault="00D20CD7" w:rsidP="00D20CD7">
            <w:pPr>
              <w:rPr>
                <w:rFonts w:asciiTheme="minorHAnsi" w:hAnsiTheme="minorHAnsi"/>
              </w:rPr>
            </w:pPr>
          </w:p>
        </w:tc>
      </w:tr>
    </w:tbl>
    <w:p w14:paraId="442304A2" w14:textId="77777777" w:rsidR="001F5B65" w:rsidRDefault="001F5B65" w:rsidP="001F5B65">
      <w:pPr>
        <w:rPr>
          <w:rFonts w:eastAsia="Verdana" w:cs="Verdana"/>
          <w:b/>
          <w:bCs/>
          <w:color w:val="365F91" w:themeColor="accent1" w:themeShade="BF"/>
          <w:sz w:val="28"/>
          <w:szCs w:val="28"/>
        </w:rPr>
      </w:pPr>
    </w:p>
    <w:p w14:paraId="6E563132" w14:textId="14240522" w:rsidR="001F5B65" w:rsidRDefault="001F5B65" w:rsidP="001F5B65">
      <w:pPr>
        <w:pStyle w:val="Heading3"/>
      </w:pPr>
      <w:r>
        <w:t>P_DPX_32</w:t>
      </w:r>
      <w:r w:rsidR="00D20CD7">
        <w:t>24</w:t>
      </w:r>
      <w:r>
        <w:t xml:space="preserve">_XX </w:t>
      </w:r>
      <w:r w:rsidR="00D20CD7" w:rsidRPr="00D20CD7">
        <w:t>Production Extension Interactions</w:t>
      </w:r>
    </w:p>
    <w:tbl>
      <w:tblPr>
        <w:tblStyle w:val="TableGrid"/>
        <w:tblW w:w="0" w:type="auto"/>
        <w:tblLook w:val="04A0" w:firstRow="1" w:lastRow="0" w:firstColumn="1" w:lastColumn="0" w:noHBand="0" w:noVBand="1"/>
      </w:tblPr>
      <w:tblGrid>
        <w:gridCol w:w="2569"/>
        <w:gridCol w:w="6781"/>
      </w:tblGrid>
      <w:tr w:rsidR="001F5B65" w:rsidRPr="00BF6411" w14:paraId="345B6B25" w14:textId="77777777" w:rsidTr="00330DB8">
        <w:tc>
          <w:tcPr>
            <w:tcW w:w="2569" w:type="dxa"/>
            <w:tcBorders>
              <w:bottom w:val="single" w:sz="4" w:space="0" w:color="auto"/>
            </w:tcBorders>
            <w:shd w:val="clear" w:color="auto" w:fill="D9D9D9" w:themeFill="background1" w:themeFillShade="D9"/>
          </w:tcPr>
          <w:p w14:paraId="7BAA3C2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CD2A113" w14:textId="77777777" w:rsidR="001F5B65" w:rsidRPr="00BF6411" w:rsidRDefault="001F5B65" w:rsidP="00330DB8">
            <w:pPr>
              <w:rPr>
                <w:rFonts w:asciiTheme="minorHAnsi" w:hAnsiTheme="minorHAnsi"/>
              </w:rPr>
            </w:pPr>
          </w:p>
        </w:tc>
        <w:tc>
          <w:tcPr>
            <w:tcW w:w="6781" w:type="dxa"/>
          </w:tcPr>
          <w:p w14:paraId="477A27F3" w14:textId="5649247A" w:rsidR="001F5B65" w:rsidRPr="00BF6411" w:rsidRDefault="00D20CD7" w:rsidP="00330DB8">
            <w:pPr>
              <w:rPr>
                <w:rFonts w:asciiTheme="minorHAnsi" w:hAnsiTheme="minorHAnsi"/>
              </w:rPr>
            </w:pPr>
            <w:r w:rsidRPr="00D20CD7">
              <w:rPr>
                <w:rFonts w:asciiTheme="minorHAnsi" w:hAnsiTheme="minorHAnsi"/>
              </w:rPr>
              <w:t>Production Extension Interactions</w:t>
            </w:r>
          </w:p>
        </w:tc>
      </w:tr>
      <w:tr w:rsidR="001F5B65" w:rsidRPr="00BF6411" w14:paraId="0C2281A3" w14:textId="77777777" w:rsidTr="00330DB8">
        <w:tc>
          <w:tcPr>
            <w:tcW w:w="2569" w:type="dxa"/>
            <w:shd w:val="clear" w:color="auto" w:fill="D9D9D9" w:themeFill="background1" w:themeFillShade="D9"/>
          </w:tcPr>
          <w:p w14:paraId="322A4A6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76053A" w14:textId="77777777" w:rsidR="001F5B65" w:rsidRPr="00BF6411" w:rsidRDefault="001F5B65" w:rsidP="00330DB8">
            <w:pPr>
              <w:rPr>
                <w:rFonts w:asciiTheme="minorHAnsi" w:hAnsiTheme="minorHAnsi"/>
              </w:rPr>
            </w:pPr>
          </w:p>
        </w:tc>
        <w:tc>
          <w:tcPr>
            <w:tcW w:w="6781" w:type="dxa"/>
          </w:tcPr>
          <w:p w14:paraId="19B33C71" w14:textId="31EDB7D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397F6302" w14:textId="77777777" w:rsidTr="00330DB8">
        <w:tc>
          <w:tcPr>
            <w:tcW w:w="2569" w:type="dxa"/>
            <w:shd w:val="clear" w:color="auto" w:fill="D9D9D9" w:themeFill="background1" w:themeFillShade="D9"/>
          </w:tcPr>
          <w:p w14:paraId="22D401B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3A5379FD" w14:textId="77777777" w:rsidR="001F5B65" w:rsidRPr="00BF6411" w:rsidRDefault="001F5B65" w:rsidP="00330DB8">
            <w:pPr>
              <w:rPr>
                <w:rFonts w:asciiTheme="minorHAnsi" w:hAnsiTheme="minorHAnsi"/>
              </w:rPr>
            </w:pPr>
          </w:p>
        </w:tc>
        <w:tc>
          <w:tcPr>
            <w:tcW w:w="6781" w:type="dxa"/>
          </w:tcPr>
          <w:p w14:paraId="70882779"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Create a non-root model that contains an object with displacements. Reference this from a root model build item.</w:t>
            </w:r>
          </w:p>
          <w:p w14:paraId="2CA950F9" w14:textId="77777777" w:rsidR="00D20CD7" w:rsidRDefault="00D20CD7" w:rsidP="00D20CD7">
            <w:pPr>
              <w:rPr>
                <w:rFonts w:asciiTheme="minorHAnsi" w:hAnsiTheme="minorHAnsi"/>
              </w:rPr>
            </w:pPr>
          </w:p>
          <w:p w14:paraId="21454948" w14:textId="7A190387" w:rsidR="001F5B65"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Create a non-root model that contains an object with displacements. Reference this from an object component in the root model.</w:t>
            </w:r>
          </w:p>
          <w:p w14:paraId="2F7BBFF2" w14:textId="325F48D1" w:rsidR="00D20CD7" w:rsidRPr="00BF6411" w:rsidRDefault="00D20CD7" w:rsidP="00D20CD7">
            <w:pPr>
              <w:rPr>
                <w:rFonts w:asciiTheme="minorHAnsi" w:hAnsiTheme="minorHAnsi"/>
              </w:rPr>
            </w:pPr>
          </w:p>
        </w:tc>
      </w:tr>
    </w:tbl>
    <w:p w14:paraId="67061120" w14:textId="77777777" w:rsidR="001F5B65" w:rsidRDefault="001F5B65" w:rsidP="001F5B65">
      <w:pPr>
        <w:rPr>
          <w:rFonts w:eastAsia="Verdana" w:cs="Verdana"/>
          <w:b/>
          <w:bCs/>
          <w:color w:val="365F91" w:themeColor="accent1" w:themeShade="BF"/>
          <w:sz w:val="28"/>
          <w:szCs w:val="28"/>
        </w:rPr>
      </w:pPr>
    </w:p>
    <w:p w14:paraId="4A878645" w14:textId="147C60B9" w:rsidR="001F5B65" w:rsidRDefault="001F5B65" w:rsidP="001F5B65">
      <w:pPr>
        <w:pStyle w:val="Heading3"/>
      </w:pPr>
      <w:r>
        <w:t>P_DPX_32</w:t>
      </w:r>
      <w:r w:rsidR="00D20CD7">
        <w:t>26</w:t>
      </w:r>
      <w:r>
        <w:t xml:space="preserve">_XX </w:t>
      </w:r>
      <w:r w:rsidR="00D20CD7" w:rsidRPr="00D20CD7">
        <w:t>Boolean Operations Interactions</w:t>
      </w:r>
    </w:p>
    <w:tbl>
      <w:tblPr>
        <w:tblStyle w:val="TableGrid"/>
        <w:tblW w:w="0" w:type="auto"/>
        <w:tblLook w:val="04A0" w:firstRow="1" w:lastRow="0" w:firstColumn="1" w:lastColumn="0" w:noHBand="0" w:noVBand="1"/>
      </w:tblPr>
      <w:tblGrid>
        <w:gridCol w:w="2569"/>
        <w:gridCol w:w="6781"/>
      </w:tblGrid>
      <w:tr w:rsidR="001F5B65" w:rsidRPr="00BF6411" w14:paraId="21C8A3F6" w14:textId="77777777" w:rsidTr="00330DB8">
        <w:tc>
          <w:tcPr>
            <w:tcW w:w="2569" w:type="dxa"/>
            <w:tcBorders>
              <w:bottom w:val="single" w:sz="4" w:space="0" w:color="auto"/>
            </w:tcBorders>
            <w:shd w:val="clear" w:color="auto" w:fill="D9D9D9" w:themeFill="background1" w:themeFillShade="D9"/>
          </w:tcPr>
          <w:p w14:paraId="4C36D82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6F0F8797" w14:textId="77777777" w:rsidR="001F5B65" w:rsidRPr="00BF6411" w:rsidRDefault="001F5B65" w:rsidP="00330DB8">
            <w:pPr>
              <w:rPr>
                <w:rFonts w:asciiTheme="minorHAnsi" w:hAnsiTheme="minorHAnsi"/>
              </w:rPr>
            </w:pPr>
          </w:p>
        </w:tc>
        <w:tc>
          <w:tcPr>
            <w:tcW w:w="6781" w:type="dxa"/>
          </w:tcPr>
          <w:p w14:paraId="41D19EDF" w14:textId="21F81B1A" w:rsidR="001F5B65" w:rsidRPr="00BF6411" w:rsidRDefault="00D20CD7" w:rsidP="00330DB8">
            <w:pPr>
              <w:rPr>
                <w:rFonts w:asciiTheme="minorHAnsi" w:hAnsiTheme="minorHAnsi"/>
              </w:rPr>
            </w:pPr>
            <w:r w:rsidRPr="00D20CD7">
              <w:rPr>
                <w:rFonts w:asciiTheme="minorHAnsi" w:hAnsiTheme="minorHAnsi"/>
              </w:rPr>
              <w:t>Boolean Operations Interactions</w:t>
            </w:r>
          </w:p>
        </w:tc>
      </w:tr>
      <w:tr w:rsidR="001F5B65" w:rsidRPr="00BF6411" w14:paraId="48581ABA" w14:textId="77777777" w:rsidTr="00330DB8">
        <w:tc>
          <w:tcPr>
            <w:tcW w:w="2569" w:type="dxa"/>
            <w:shd w:val="clear" w:color="auto" w:fill="D9D9D9" w:themeFill="background1" w:themeFillShade="D9"/>
          </w:tcPr>
          <w:p w14:paraId="2946CAC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DD9619" w14:textId="77777777" w:rsidR="001F5B65" w:rsidRPr="00BF6411" w:rsidRDefault="001F5B65" w:rsidP="00330DB8">
            <w:pPr>
              <w:rPr>
                <w:rFonts w:asciiTheme="minorHAnsi" w:hAnsiTheme="minorHAnsi"/>
              </w:rPr>
            </w:pPr>
          </w:p>
        </w:tc>
        <w:tc>
          <w:tcPr>
            <w:tcW w:w="6781" w:type="dxa"/>
          </w:tcPr>
          <w:p w14:paraId="1ED40F35"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07D07200" w14:textId="77777777" w:rsidTr="00330DB8">
        <w:tc>
          <w:tcPr>
            <w:tcW w:w="2569" w:type="dxa"/>
            <w:shd w:val="clear" w:color="auto" w:fill="D9D9D9" w:themeFill="background1" w:themeFillShade="D9"/>
          </w:tcPr>
          <w:p w14:paraId="77062D6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309C953" w14:textId="77777777" w:rsidR="001F5B65" w:rsidRPr="00BF6411" w:rsidRDefault="001F5B65" w:rsidP="00330DB8">
            <w:pPr>
              <w:rPr>
                <w:rFonts w:asciiTheme="minorHAnsi" w:hAnsiTheme="minorHAnsi"/>
              </w:rPr>
            </w:pPr>
          </w:p>
        </w:tc>
        <w:tc>
          <w:tcPr>
            <w:tcW w:w="6781" w:type="dxa"/>
          </w:tcPr>
          <w:p w14:paraId="640D16DA"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xml:space="preserve">- Use a displacement as a </w:t>
            </w:r>
            <w:proofErr w:type="spellStart"/>
            <w:r w:rsidRPr="00D20CD7">
              <w:rPr>
                <w:rFonts w:asciiTheme="minorHAnsi" w:hAnsiTheme="minorHAnsi"/>
              </w:rPr>
              <w:t>booleanshape</w:t>
            </w:r>
            <w:proofErr w:type="spellEnd"/>
            <w:r w:rsidRPr="00D20CD7">
              <w:rPr>
                <w:rFonts w:asciiTheme="minorHAnsi" w:hAnsiTheme="minorHAnsi"/>
              </w:rPr>
              <w:t xml:space="preserve"> in a </w:t>
            </w:r>
            <w:proofErr w:type="spellStart"/>
            <w:r w:rsidRPr="00D20CD7">
              <w:rPr>
                <w:rFonts w:asciiTheme="minorHAnsi" w:hAnsiTheme="minorHAnsi"/>
              </w:rPr>
              <w:t>boolean</w:t>
            </w:r>
            <w:proofErr w:type="spellEnd"/>
            <w:r w:rsidRPr="00D20CD7">
              <w:rPr>
                <w:rFonts w:asciiTheme="minorHAnsi" w:hAnsiTheme="minorHAnsi"/>
              </w:rPr>
              <w:t xml:space="preserve"> union operation.</w:t>
            </w:r>
          </w:p>
          <w:p w14:paraId="24A73E13" w14:textId="77777777" w:rsidR="00D20CD7" w:rsidRDefault="00D20CD7" w:rsidP="00D20CD7">
            <w:pPr>
              <w:rPr>
                <w:rFonts w:asciiTheme="minorHAnsi" w:hAnsiTheme="minorHAnsi"/>
              </w:rPr>
            </w:pPr>
          </w:p>
          <w:p w14:paraId="6532989D" w14:textId="4F3E509C"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xml:space="preserve">- Use a displacement as a </w:t>
            </w:r>
            <w:proofErr w:type="spellStart"/>
            <w:r w:rsidRPr="00D20CD7">
              <w:rPr>
                <w:rFonts w:asciiTheme="minorHAnsi" w:hAnsiTheme="minorHAnsi"/>
              </w:rPr>
              <w:t>booleanshape</w:t>
            </w:r>
            <w:proofErr w:type="spellEnd"/>
            <w:r w:rsidRPr="00D20CD7">
              <w:rPr>
                <w:rFonts w:asciiTheme="minorHAnsi" w:hAnsiTheme="minorHAnsi"/>
              </w:rPr>
              <w:t xml:space="preserve"> in a </w:t>
            </w:r>
            <w:proofErr w:type="spellStart"/>
            <w:r w:rsidRPr="00D20CD7">
              <w:rPr>
                <w:rFonts w:asciiTheme="minorHAnsi" w:hAnsiTheme="minorHAnsi"/>
              </w:rPr>
              <w:t>boolean</w:t>
            </w:r>
            <w:proofErr w:type="spellEnd"/>
            <w:r w:rsidRPr="00D20CD7">
              <w:rPr>
                <w:rFonts w:asciiTheme="minorHAnsi" w:hAnsiTheme="minorHAnsi"/>
              </w:rPr>
              <w:t xml:space="preserve"> difference operation.</w:t>
            </w:r>
          </w:p>
          <w:p w14:paraId="71832564" w14:textId="77777777" w:rsidR="00D20CD7" w:rsidRDefault="00D20CD7" w:rsidP="00D20CD7">
            <w:pPr>
              <w:rPr>
                <w:rFonts w:asciiTheme="minorHAnsi" w:hAnsiTheme="minorHAnsi"/>
              </w:rPr>
            </w:pPr>
          </w:p>
          <w:p w14:paraId="68CE0D2C" w14:textId="43DC3251" w:rsidR="001F5B65"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xml:space="preserve">- Use a displacement as a </w:t>
            </w:r>
            <w:proofErr w:type="spellStart"/>
            <w:r w:rsidRPr="00D20CD7">
              <w:rPr>
                <w:rFonts w:asciiTheme="minorHAnsi" w:hAnsiTheme="minorHAnsi"/>
              </w:rPr>
              <w:t>booleanshape</w:t>
            </w:r>
            <w:proofErr w:type="spellEnd"/>
            <w:r w:rsidRPr="00D20CD7">
              <w:rPr>
                <w:rFonts w:asciiTheme="minorHAnsi" w:hAnsiTheme="minorHAnsi"/>
              </w:rPr>
              <w:t xml:space="preserve"> in a </w:t>
            </w:r>
            <w:proofErr w:type="spellStart"/>
            <w:r w:rsidRPr="00D20CD7">
              <w:rPr>
                <w:rFonts w:asciiTheme="minorHAnsi" w:hAnsiTheme="minorHAnsi"/>
              </w:rPr>
              <w:t>boolean</w:t>
            </w:r>
            <w:proofErr w:type="spellEnd"/>
            <w:r w:rsidRPr="00D20CD7">
              <w:rPr>
                <w:rFonts w:asciiTheme="minorHAnsi" w:hAnsiTheme="minorHAnsi"/>
              </w:rPr>
              <w:t xml:space="preserve"> intersection operation.</w:t>
            </w:r>
          </w:p>
          <w:p w14:paraId="697D5270" w14:textId="61159CB2" w:rsidR="00D20CD7" w:rsidRPr="00BF6411" w:rsidRDefault="00D20CD7" w:rsidP="00D20CD7">
            <w:pPr>
              <w:rPr>
                <w:rFonts w:asciiTheme="minorHAnsi" w:hAnsiTheme="minorHAnsi"/>
              </w:rPr>
            </w:pPr>
          </w:p>
        </w:tc>
      </w:tr>
    </w:tbl>
    <w:p w14:paraId="62B21F46" w14:textId="77777777" w:rsidR="001F5B65" w:rsidRDefault="001F5B65" w:rsidP="001F5B65">
      <w:pPr>
        <w:rPr>
          <w:rFonts w:eastAsia="Verdana" w:cs="Verdana"/>
          <w:b/>
          <w:bCs/>
          <w:color w:val="365F91" w:themeColor="accent1" w:themeShade="BF"/>
          <w:sz w:val="28"/>
          <w:szCs w:val="28"/>
        </w:rPr>
      </w:pPr>
    </w:p>
    <w:p w14:paraId="22AB57C4" w14:textId="1A6D2686" w:rsidR="001F5B65" w:rsidRDefault="001F5B65" w:rsidP="001F5B65">
      <w:pPr>
        <w:pStyle w:val="Heading3"/>
      </w:pPr>
      <w:r>
        <w:t>P_DPX_32</w:t>
      </w:r>
      <w:r w:rsidR="00D20CD7">
        <w:t>28</w:t>
      </w:r>
      <w:r>
        <w:t xml:space="preserve">_XX </w:t>
      </w:r>
      <w:r w:rsidR="00D20CD7" w:rsidRPr="00D20CD7">
        <w:t>Transformations</w:t>
      </w:r>
    </w:p>
    <w:tbl>
      <w:tblPr>
        <w:tblStyle w:val="TableGrid"/>
        <w:tblW w:w="0" w:type="auto"/>
        <w:tblLook w:val="04A0" w:firstRow="1" w:lastRow="0" w:firstColumn="1" w:lastColumn="0" w:noHBand="0" w:noVBand="1"/>
      </w:tblPr>
      <w:tblGrid>
        <w:gridCol w:w="2569"/>
        <w:gridCol w:w="6781"/>
      </w:tblGrid>
      <w:tr w:rsidR="001F5B65" w:rsidRPr="00BF6411" w14:paraId="57DBFE3A" w14:textId="77777777" w:rsidTr="00330DB8">
        <w:tc>
          <w:tcPr>
            <w:tcW w:w="2569" w:type="dxa"/>
            <w:tcBorders>
              <w:bottom w:val="single" w:sz="4" w:space="0" w:color="auto"/>
            </w:tcBorders>
            <w:shd w:val="clear" w:color="auto" w:fill="D9D9D9" w:themeFill="background1" w:themeFillShade="D9"/>
          </w:tcPr>
          <w:p w14:paraId="2252BEC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5B6D2065" w14:textId="77777777" w:rsidR="001F5B65" w:rsidRPr="00BF6411" w:rsidRDefault="001F5B65" w:rsidP="00330DB8">
            <w:pPr>
              <w:rPr>
                <w:rFonts w:asciiTheme="minorHAnsi" w:hAnsiTheme="minorHAnsi"/>
              </w:rPr>
            </w:pPr>
          </w:p>
        </w:tc>
        <w:tc>
          <w:tcPr>
            <w:tcW w:w="6781" w:type="dxa"/>
          </w:tcPr>
          <w:p w14:paraId="0480AF91" w14:textId="0A6AC939" w:rsidR="001F5B65" w:rsidRPr="00BF6411" w:rsidRDefault="00D20CD7" w:rsidP="00330DB8">
            <w:pPr>
              <w:rPr>
                <w:rFonts w:asciiTheme="minorHAnsi" w:hAnsiTheme="minorHAnsi"/>
              </w:rPr>
            </w:pPr>
            <w:r w:rsidRPr="00D20CD7">
              <w:rPr>
                <w:rFonts w:asciiTheme="minorHAnsi" w:hAnsiTheme="minorHAnsi"/>
              </w:rPr>
              <w:t>Transformations</w:t>
            </w:r>
          </w:p>
        </w:tc>
      </w:tr>
      <w:tr w:rsidR="001F5B65" w:rsidRPr="00BF6411" w14:paraId="3D472126" w14:textId="77777777" w:rsidTr="00330DB8">
        <w:tc>
          <w:tcPr>
            <w:tcW w:w="2569" w:type="dxa"/>
            <w:shd w:val="clear" w:color="auto" w:fill="D9D9D9" w:themeFill="background1" w:themeFillShade="D9"/>
          </w:tcPr>
          <w:p w14:paraId="2DB4EBE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0CA1DC3" w14:textId="77777777" w:rsidR="001F5B65" w:rsidRPr="00BF6411" w:rsidRDefault="001F5B65" w:rsidP="00330DB8">
            <w:pPr>
              <w:rPr>
                <w:rFonts w:asciiTheme="minorHAnsi" w:hAnsiTheme="minorHAnsi"/>
              </w:rPr>
            </w:pPr>
          </w:p>
        </w:tc>
        <w:tc>
          <w:tcPr>
            <w:tcW w:w="6781" w:type="dxa"/>
          </w:tcPr>
          <w:p w14:paraId="34E48174" w14:textId="16B1B76D"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39CE23A7" w14:textId="77777777" w:rsidTr="00330DB8">
        <w:tc>
          <w:tcPr>
            <w:tcW w:w="2569" w:type="dxa"/>
            <w:shd w:val="clear" w:color="auto" w:fill="D9D9D9" w:themeFill="background1" w:themeFillShade="D9"/>
          </w:tcPr>
          <w:p w14:paraId="6CCF78C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E588F07" w14:textId="77777777" w:rsidR="001F5B65" w:rsidRPr="00BF6411" w:rsidRDefault="001F5B65" w:rsidP="00330DB8">
            <w:pPr>
              <w:rPr>
                <w:rFonts w:asciiTheme="minorHAnsi" w:hAnsiTheme="minorHAnsi"/>
              </w:rPr>
            </w:pPr>
          </w:p>
        </w:tc>
        <w:tc>
          <w:tcPr>
            <w:tcW w:w="6781" w:type="dxa"/>
          </w:tcPr>
          <w:p w14:paraId="1A8666DF"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Illustrate the effect of a transform translation on an object with displacement mapping.</w:t>
            </w:r>
          </w:p>
          <w:p w14:paraId="36640B97" w14:textId="77777777" w:rsidR="00D20CD7" w:rsidRDefault="00D20CD7" w:rsidP="00D20CD7">
            <w:pPr>
              <w:rPr>
                <w:rFonts w:asciiTheme="minorHAnsi" w:hAnsiTheme="minorHAnsi"/>
              </w:rPr>
            </w:pPr>
          </w:p>
          <w:p w14:paraId="31254943" w14:textId="50D5D548" w:rsidR="00D20CD7" w:rsidRPr="00D20CD7" w:rsidRDefault="00D20CD7" w:rsidP="00D20CD7">
            <w:pPr>
              <w:rPr>
                <w:rFonts w:asciiTheme="minorHAnsi" w:hAnsiTheme="minorHAnsi"/>
              </w:rPr>
            </w:pPr>
            <w:r w:rsidRPr="00D20CD7">
              <w:rPr>
                <w:rFonts w:asciiTheme="minorHAnsi" w:hAnsiTheme="minorHAnsi"/>
                <w:b/>
                <w:bCs/>
              </w:rPr>
              <w:t>02</w:t>
            </w:r>
            <w:r w:rsidRPr="00D20CD7">
              <w:rPr>
                <w:rFonts w:asciiTheme="minorHAnsi" w:hAnsiTheme="minorHAnsi"/>
              </w:rPr>
              <w:t xml:space="preserve"> - Illustrate the effect of a transform scaling on an object with displacement mapping.</w:t>
            </w:r>
          </w:p>
          <w:p w14:paraId="2B00980C" w14:textId="77777777" w:rsidR="00D20CD7" w:rsidRDefault="00D20CD7" w:rsidP="00D20CD7">
            <w:pPr>
              <w:rPr>
                <w:rFonts w:asciiTheme="minorHAnsi" w:hAnsiTheme="minorHAnsi"/>
              </w:rPr>
            </w:pPr>
          </w:p>
          <w:p w14:paraId="7E78576B" w14:textId="2B6A6064" w:rsidR="00D20CD7" w:rsidRPr="00D20CD7"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Illustrate the effect of a transform rotation on an object with displacement mapping.</w:t>
            </w:r>
          </w:p>
          <w:p w14:paraId="2095BC6D" w14:textId="77777777" w:rsidR="00D20CD7" w:rsidRDefault="00D20CD7" w:rsidP="00D20CD7">
            <w:pPr>
              <w:rPr>
                <w:rFonts w:asciiTheme="minorHAnsi" w:hAnsiTheme="minorHAnsi"/>
              </w:rPr>
            </w:pPr>
          </w:p>
          <w:p w14:paraId="69BE9A08" w14:textId="22292C50" w:rsidR="00D20CD7" w:rsidRPr="00D20CD7" w:rsidRDefault="00D20CD7" w:rsidP="00D20CD7">
            <w:pPr>
              <w:rPr>
                <w:rFonts w:asciiTheme="minorHAnsi" w:hAnsiTheme="minorHAnsi"/>
              </w:rPr>
            </w:pPr>
            <w:r w:rsidRPr="00D20CD7">
              <w:rPr>
                <w:rFonts w:asciiTheme="minorHAnsi" w:hAnsiTheme="minorHAnsi"/>
                <w:b/>
                <w:bCs/>
              </w:rPr>
              <w:t>04</w:t>
            </w:r>
            <w:r w:rsidRPr="00D20CD7">
              <w:rPr>
                <w:rFonts w:asciiTheme="minorHAnsi" w:hAnsiTheme="minorHAnsi"/>
              </w:rPr>
              <w:t xml:space="preserve"> - Illustrate the effect of the same displacement object rendered multiple times at different scales.</w:t>
            </w:r>
          </w:p>
          <w:p w14:paraId="3C5BA080" w14:textId="77777777" w:rsidR="00D20CD7" w:rsidRDefault="00D20CD7" w:rsidP="00D20CD7">
            <w:pPr>
              <w:rPr>
                <w:rFonts w:asciiTheme="minorHAnsi" w:hAnsiTheme="minorHAnsi"/>
              </w:rPr>
            </w:pPr>
          </w:p>
          <w:p w14:paraId="2B12B6B1" w14:textId="07F77BF8" w:rsidR="001F5B65" w:rsidRDefault="00D20CD7" w:rsidP="00D20CD7">
            <w:pPr>
              <w:rPr>
                <w:rFonts w:asciiTheme="minorHAnsi" w:hAnsiTheme="minorHAnsi"/>
              </w:rPr>
            </w:pPr>
            <w:r w:rsidRPr="00D20CD7">
              <w:rPr>
                <w:rFonts w:asciiTheme="minorHAnsi" w:hAnsiTheme="minorHAnsi"/>
                <w:b/>
                <w:bCs/>
              </w:rPr>
              <w:t>05</w:t>
            </w:r>
            <w:r w:rsidRPr="00D20CD7">
              <w:rPr>
                <w:rFonts w:asciiTheme="minorHAnsi" w:hAnsiTheme="minorHAnsi"/>
              </w:rPr>
              <w:t xml:space="preserve"> - Illustrate compound transformation of displacements using component and build item transforms.</w:t>
            </w:r>
          </w:p>
          <w:p w14:paraId="5673F6C1" w14:textId="50280FFA" w:rsidR="00D20CD7" w:rsidRPr="00BF6411" w:rsidRDefault="00D20CD7" w:rsidP="00D20CD7">
            <w:pPr>
              <w:rPr>
                <w:rFonts w:asciiTheme="minorHAnsi" w:hAnsiTheme="minorHAnsi"/>
              </w:rPr>
            </w:pPr>
          </w:p>
        </w:tc>
      </w:tr>
    </w:tbl>
    <w:p w14:paraId="343A99D5" w14:textId="77777777" w:rsidR="001F5B65" w:rsidRDefault="001F5B65" w:rsidP="001F5B65">
      <w:pPr>
        <w:rPr>
          <w:rFonts w:eastAsia="Verdana" w:cs="Verdana"/>
          <w:b/>
          <w:bCs/>
          <w:color w:val="365F91" w:themeColor="accent1" w:themeShade="BF"/>
          <w:sz w:val="28"/>
          <w:szCs w:val="28"/>
        </w:rPr>
      </w:pPr>
    </w:p>
    <w:p w14:paraId="28FE784F" w14:textId="77777777" w:rsidR="004E2EF5" w:rsidRDefault="004E2EF5">
      <w:pPr>
        <w:rPr>
          <w:rFonts w:eastAsiaTheme="majorEastAsia" w:cstheme="majorBidi"/>
          <w:b/>
          <w:bCs/>
          <w:color w:val="365F91" w:themeColor="accent1" w:themeShade="BF"/>
          <w:szCs w:val="20"/>
        </w:rPr>
      </w:pPr>
      <w:r>
        <w:br w:type="page"/>
      </w:r>
    </w:p>
    <w:p w14:paraId="1A2DB708" w14:textId="17FEE75C" w:rsidR="001F5B65" w:rsidRDefault="001F5B65" w:rsidP="001F5B65">
      <w:pPr>
        <w:pStyle w:val="Heading3"/>
      </w:pPr>
      <w:r>
        <w:lastRenderedPageBreak/>
        <w:t>P_DPX_32</w:t>
      </w:r>
      <w:r w:rsidR="00D20CD7">
        <w:t>30</w:t>
      </w:r>
      <w:r>
        <w:t xml:space="preserve">_XX </w:t>
      </w:r>
      <w:r w:rsidR="00D20CD7" w:rsidRPr="00D20CD7">
        <w:t>Miscellaneous Tests</w:t>
      </w:r>
    </w:p>
    <w:tbl>
      <w:tblPr>
        <w:tblStyle w:val="TableGrid"/>
        <w:tblW w:w="0" w:type="auto"/>
        <w:tblLook w:val="04A0" w:firstRow="1" w:lastRow="0" w:firstColumn="1" w:lastColumn="0" w:noHBand="0" w:noVBand="1"/>
      </w:tblPr>
      <w:tblGrid>
        <w:gridCol w:w="2569"/>
        <w:gridCol w:w="6781"/>
      </w:tblGrid>
      <w:tr w:rsidR="001F5B65" w:rsidRPr="00BF6411" w14:paraId="46DFB0EE" w14:textId="77777777" w:rsidTr="00330DB8">
        <w:tc>
          <w:tcPr>
            <w:tcW w:w="2569" w:type="dxa"/>
            <w:tcBorders>
              <w:bottom w:val="single" w:sz="4" w:space="0" w:color="auto"/>
            </w:tcBorders>
            <w:shd w:val="clear" w:color="auto" w:fill="D9D9D9" w:themeFill="background1" w:themeFillShade="D9"/>
          </w:tcPr>
          <w:p w14:paraId="66D36C9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57FAEAE0" w14:textId="77777777" w:rsidR="001F5B65" w:rsidRPr="00BF6411" w:rsidRDefault="001F5B65" w:rsidP="00330DB8">
            <w:pPr>
              <w:rPr>
                <w:rFonts w:asciiTheme="minorHAnsi" w:hAnsiTheme="minorHAnsi"/>
              </w:rPr>
            </w:pPr>
          </w:p>
        </w:tc>
        <w:tc>
          <w:tcPr>
            <w:tcW w:w="6781" w:type="dxa"/>
          </w:tcPr>
          <w:p w14:paraId="5011686B" w14:textId="67AB15F4" w:rsidR="001F5B65" w:rsidRPr="00BF6411" w:rsidRDefault="00D20CD7" w:rsidP="00330DB8">
            <w:pPr>
              <w:rPr>
                <w:rFonts w:asciiTheme="minorHAnsi" w:hAnsiTheme="minorHAnsi"/>
              </w:rPr>
            </w:pPr>
            <w:r w:rsidRPr="00D20CD7">
              <w:rPr>
                <w:rFonts w:asciiTheme="minorHAnsi" w:hAnsiTheme="minorHAnsi"/>
              </w:rPr>
              <w:t>Miscellaneous Tests</w:t>
            </w:r>
          </w:p>
        </w:tc>
      </w:tr>
      <w:tr w:rsidR="001F5B65" w:rsidRPr="00BF6411" w14:paraId="6283BAE9" w14:textId="77777777" w:rsidTr="00330DB8">
        <w:tc>
          <w:tcPr>
            <w:tcW w:w="2569" w:type="dxa"/>
            <w:shd w:val="clear" w:color="auto" w:fill="D9D9D9" w:themeFill="background1" w:themeFillShade="D9"/>
          </w:tcPr>
          <w:p w14:paraId="0E936F0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491848B2" w14:textId="77777777" w:rsidR="001F5B65" w:rsidRPr="00BF6411" w:rsidRDefault="001F5B65" w:rsidP="00330DB8">
            <w:pPr>
              <w:rPr>
                <w:rFonts w:asciiTheme="minorHAnsi" w:hAnsiTheme="minorHAnsi"/>
              </w:rPr>
            </w:pPr>
          </w:p>
        </w:tc>
        <w:tc>
          <w:tcPr>
            <w:tcW w:w="6781" w:type="dxa"/>
          </w:tcPr>
          <w:p w14:paraId="43A9C1FC" w14:textId="361B2060"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0223322F" w14:textId="77777777" w:rsidTr="00330DB8">
        <w:tc>
          <w:tcPr>
            <w:tcW w:w="2569" w:type="dxa"/>
            <w:shd w:val="clear" w:color="auto" w:fill="D9D9D9" w:themeFill="background1" w:themeFillShade="D9"/>
          </w:tcPr>
          <w:p w14:paraId="72A658BB"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72A6E0D6" w14:textId="77777777" w:rsidR="001F5B65" w:rsidRPr="00BF6411" w:rsidRDefault="001F5B65" w:rsidP="00330DB8">
            <w:pPr>
              <w:rPr>
                <w:rFonts w:asciiTheme="minorHAnsi" w:hAnsiTheme="minorHAnsi"/>
              </w:rPr>
            </w:pPr>
          </w:p>
        </w:tc>
        <w:tc>
          <w:tcPr>
            <w:tcW w:w="6781" w:type="dxa"/>
          </w:tcPr>
          <w:p w14:paraId="622A1DAA" w14:textId="77777777" w:rsidR="00D20CD7" w:rsidRPr="00D20CD7" w:rsidRDefault="00D20CD7" w:rsidP="00D20CD7">
            <w:pPr>
              <w:rPr>
                <w:rFonts w:asciiTheme="minorHAnsi" w:hAnsiTheme="minorHAnsi"/>
              </w:rPr>
            </w:pPr>
            <w:r w:rsidRPr="008E4E98">
              <w:rPr>
                <w:rFonts w:asciiTheme="minorHAnsi" w:hAnsiTheme="minorHAnsi"/>
                <w:b/>
                <w:bCs/>
              </w:rPr>
              <w:t xml:space="preserve">01 </w:t>
            </w:r>
            <w:r w:rsidRPr="00D20CD7">
              <w:rPr>
                <w:rFonts w:asciiTheme="minorHAnsi" w:hAnsiTheme="minorHAnsi"/>
              </w:rPr>
              <w:t>- Illustrate displacements in a model file with a model unit other than mm.</w:t>
            </w:r>
          </w:p>
          <w:p w14:paraId="04C0F9BF" w14:textId="77777777" w:rsidR="00D20CD7" w:rsidRPr="00D20CD7" w:rsidRDefault="00D20CD7" w:rsidP="00D20CD7">
            <w:pPr>
              <w:rPr>
                <w:rFonts w:asciiTheme="minorHAnsi" w:hAnsiTheme="minorHAnsi"/>
              </w:rPr>
            </w:pPr>
          </w:p>
          <w:p w14:paraId="7A39D8F1" w14:textId="77777777" w:rsidR="00D20CD7" w:rsidRPr="00D20CD7" w:rsidRDefault="00D20CD7" w:rsidP="00D20CD7">
            <w:pPr>
              <w:rPr>
                <w:rFonts w:asciiTheme="minorHAnsi" w:hAnsiTheme="minorHAnsi"/>
              </w:rPr>
            </w:pPr>
            <w:r w:rsidRPr="008E4E98">
              <w:rPr>
                <w:rFonts w:asciiTheme="minorHAnsi" w:hAnsiTheme="minorHAnsi"/>
                <w:b/>
                <w:bCs/>
              </w:rPr>
              <w:t>02</w:t>
            </w:r>
            <w:r w:rsidRPr="00D20CD7">
              <w:rPr>
                <w:rFonts w:asciiTheme="minorHAnsi" w:hAnsiTheme="minorHAnsi"/>
              </w:rPr>
              <w:t xml:space="preserve"> – Use the following </w:t>
            </w:r>
            <w:proofErr w:type="spellStart"/>
            <w:r w:rsidRPr="00D20CD7">
              <w:rPr>
                <w:rFonts w:asciiTheme="minorHAnsi" w:hAnsiTheme="minorHAnsi"/>
              </w:rPr>
              <w:t>png</w:t>
            </w:r>
            <w:proofErr w:type="spellEnd"/>
            <w:r w:rsidRPr="00D20CD7">
              <w:rPr>
                <w:rFonts w:asciiTheme="minorHAnsi" w:hAnsiTheme="minorHAnsi"/>
              </w:rPr>
              <w:t xml:space="preserve"> formats from this library as displacement textures on different triangles in an object</w:t>
            </w:r>
          </w:p>
          <w:p w14:paraId="18449D79" w14:textId="7777777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black &amp;amp; white</w:t>
            </w:r>
          </w:p>
          <w:p w14:paraId="1B59F19E" w14:textId="77777777" w:rsidR="00D20CD7" w:rsidRPr="00D20CD7" w:rsidRDefault="00D20CD7" w:rsidP="008E4E98">
            <w:pPr>
              <w:pStyle w:val="ListParagraph"/>
              <w:numPr>
                <w:ilvl w:val="0"/>
                <w:numId w:val="22"/>
              </w:numPr>
              <w:spacing w:after="120"/>
              <w:rPr>
                <w:rFonts w:asciiTheme="minorHAnsi" w:hAnsiTheme="minorHAnsi" w:cstheme="minorHAnsi"/>
              </w:rPr>
            </w:pPr>
            <w:proofErr w:type="gramStart"/>
            <w:r w:rsidRPr="00D20CD7">
              <w:rPr>
                <w:rFonts w:asciiTheme="minorHAnsi" w:hAnsiTheme="minorHAnsi" w:cstheme="minorHAnsi"/>
              </w:rPr>
              <w:t>2 bit</w:t>
            </w:r>
            <w:proofErr w:type="gramEnd"/>
            <w:r w:rsidRPr="00D20CD7">
              <w:rPr>
                <w:rFonts w:asciiTheme="minorHAnsi" w:hAnsiTheme="minorHAnsi" w:cstheme="minorHAnsi"/>
              </w:rPr>
              <w:t xml:space="preserve"> (4 level) grayscale</w:t>
            </w:r>
          </w:p>
          <w:p w14:paraId="6496F8E3" w14:textId="77777777" w:rsidR="00D20CD7" w:rsidRPr="00D20CD7" w:rsidRDefault="00D20CD7" w:rsidP="008E4E98">
            <w:pPr>
              <w:pStyle w:val="ListParagraph"/>
              <w:numPr>
                <w:ilvl w:val="0"/>
                <w:numId w:val="22"/>
              </w:numPr>
              <w:spacing w:after="120"/>
              <w:rPr>
                <w:rFonts w:asciiTheme="minorHAnsi" w:hAnsiTheme="minorHAnsi" w:cstheme="minorHAnsi"/>
              </w:rPr>
            </w:pPr>
            <w:proofErr w:type="gramStart"/>
            <w:r w:rsidRPr="00D20CD7">
              <w:rPr>
                <w:rFonts w:asciiTheme="minorHAnsi" w:hAnsiTheme="minorHAnsi" w:cstheme="minorHAnsi"/>
              </w:rPr>
              <w:t>4 bit</w:t>
            </w:r>
            <w:proofErr w:type="gramEnd"/>
            <w:r w:rsidRPr="00D20CD7">
              <w:rPr>
                <w:rFonts w:asciiTheme="minorHAnsi" w:hAnsiTheme="minorHAnsi" w:cstheme="minorHAnsi"/>
              </w:rPr>
              <w:t xml:space="preserve"> (16 level) grayscale</w:t>
            </w:r>
          </w:p>
          <w:p w14:paraId="0ED7090A" w14:textId="4289780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bit (256 level) grayscale</w:t>
            </w:r>
          </w:p>
          <w:p w14:paraId="2B68EEC9" w14:textId="7AF97B68" w:rsidR="00D20CD7" w:rsidRPr="008E4E98" w:rsidRDefault="00D20CD7" w:rsidP="008E4E98">
            <w:pPr>
              <w:pStyle w:val="ListParagraph"/>
              <w:numPr>
                <w:ilvl w:val="0"/>
                <w:numId w:val="22"/>
              </w:numPr>
              <w:spacing w:after="120"/>
              <w:rPr>
                <w:rFonts w:asciiTheme="minorHAnsi" w:hAnsiTheme="minorHAnsi" w:cstheme="minorHAnsi"/>
              </w:rPr>
            </w:pPr>
            <w:proofErr w:type="gramStart"/>
            <w:r w:rsidRPr="00D20CD7">
              <w:rPr>
                <w:rFonts w:asciiTheme="minorHAnsi" w:hAnsiTheme="minorHAnsi" w:cstheme="minorHAnsi"/>
              </w:rPr>
              <w:t>16 bit</w:t>
            </w:r>
            <w:proofErr w:type="gramEnd"/>
            <w:r w:rsidRPr="00D20CD7">
              <w:rPr>
                <w:rFonts w:asciiTheme="minorHAnsi" w:hAnsiTheme="minorHAnsi" w:cstheme="minorHAnsi"/>
              </w:rPr>
              <w:t xml:space="preserve"> (64k level) grayscale</w:t>
            </w:r>
          </w:p>
          <w:p w14:paraId="739D4DD0" w14:textId="77777777" w:rsidR="00D20CD7" w:rsidRPr="00D20CD7" w:rsidRDefault="00D20CD7" w:rsidP="00D20CD7">
            <w:pPr>
              <w:rPr>
                <w:rFonts w:asciiTheme="minorHAnsi" w:hAnsiTheme="minorHAnsi"/>
              </w:rPr>
            </w:pPr>
            <w:r w:rsidRPr="008E4E98">
              <w:rPr>
                <w:rFonts w:asciiTheme="minorHAnsi" w:hAnsiTheme="minorHAnsi"/>
                <w:b/>
                <w:bCs/>
              </w:rPr>
              <w:t>03</w:t>
            </w:r>
            <w:r w:rsidRPr="00D20CD7">
              <w:rPr>
                <w:rFonts w:asciiTheme="minorHAnsi" w:hAnsiTheme="minorHAnsi"/>
              </w:rPr>
              <w:t xml:space="preserve"> – Use the following </w:t>
            </w:r>
            <w:proofErr w:type="spellStart"/>
            <w:r w:rsidRPr="00D20CD7">
              <w:rPr>
                <w:rFonts w:asciiTheme="minorHAnsi" w:hAnsiTheme="minorHAnsi"/>
              </w:rPr>
              <w:t>png</w:t>
            </w:r>
            <w:proofErr w:type="spellEnd"/>
            <w:r w:rsidRPr="00D20CD7">
              <w:rPr>
                <w:rFonts w:asciiTheme="minorHAnsi" w:hAnsiTheme="minorHAnsi"/>
              </w:rPr>
              <w:t xml:space="preserve"> formats from this library as</w:t>
            </w:r>
          </w:p>
          <w:p w14:paraId="74BF18A0" w14:textId="77777777" w:rsidR="00D20CD7" w:rsidRPr="00D20CD7" w:rsidRDefault="00D20CD7" w:rsidP="00D20CD7">
            <w:pPr>
              <w:rPr>
                <w:rFonts w:asciiTheme="minorHAnsi" w:hAnsiTheme="minorHAnsi"/>
              </w:rPr>
            </w:pPr>
            <w:r w:rsidRPr="00D20CD7">
              <w:rPr>
                <w:rFonts w:asciiTheme="minorHAnsi" w:hAnsiTheme="minorHAnsi"/>
              </w:rPr>
              <w:t>displacement textures on different triangles in an object</w:t>
            </w:r>
          </w:p>
          <w:p w14:paraId="622099E6"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 xml:space="preserve">1 bit (2 color) </w:t>
            </w:r>
            <w:proofErr w:type="spellStart"/>
            <w:r w:rsidRPr="008E4E98">
              <w:rPr>
                <w:rFonts w:asciiTheme="minorHAnsi" w:hAnsiTheme="minorHAnsi" w:cstheme="minorHAnsi"/>
              </w:rPr>
              <w:t>paletted</w:t>
            </w:r>
            <w:proofErr w:type="spellEnd"/>
          </w:p>
          <w:p w14:paraId="17BCFC6D"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 xml:space="preserve">2 bit (4 color) </w:t>
            </w:r>
            <w:proofErr w:type="spellStart"/>
            <w:r w:rsidRPr="008E4E98">
              <w:rPr>
                <w:rFonts w:asciiTheme="minorHAnsi" w:hAnsiTheme="minorHAnsi" w:cstheme="minorHAnsi"/>
              </w:rPr>
              <w:t>paletted</w:t>
            </w:r>
            <w:proofErr w:type="spellEnd"/>
          </w:p>
          <w:p w14:paraId="482C9C57"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 xml:space="preserve">4 bit (16 color) </w:t>
            </w:r>
            <w:proofErr w:type="spellStart"/>
            <w:r w:rsidRPr="008E4E98">
              <w:rPr>
                <w:rFonts w:asciiTheme="minorHAnsi" w:hAnsiTheme="minorHAnsi" w:cstheme="minorHAnsi"/>
              </w:rPr>
              <w:t>paletted</w:t>
            </w:r>
            <w:proofErr w:type="spellEnd"/>
          </w:p>
          <w:p w14:paraId="161660CB" w14:textId="0789E783"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 xml:space="preserve">bit (256 color) </w:t>
            </w:r>
            <w:proofErr w:type="spellStart"/>
            <w:r w:rsidRPr="008E4E98">
              <w:rPr>
                <w:rFonts w:asciiTheme="minorHAnsi" w:hAnsiTheme="minorHAnsi" w:cstheme="minorHAnsi"/>
              </w:rPr>
              <w:t>paletted</w:t>
            </w:r>
            <w:proofErr w:type="spellEnd"/>
          </w:p>
          <w:p w14:paraId="738C02BE" w14:textId="77777777" w:rsidR="00D20CD7" w:rsidRPr="00D20CD7" w:rsidRDefault="00D20CD7" w:rsidP="00D20CD7">
            <w:pPr>
              <w:rPr>
                <w:rFonts w:asciiTheme="minorHAnsi" w:hAnsiTheme="minorHAnsi"/>
              </w:rPr>
            </w:pPr>
            <w:r w:rsidRPr="008E4E98">
              <w:rPr>
                <w:rFonts w:asciiTheme="minorHAnsi" w:hAnsiTheme="minorHAnsi"/>
                <w:b/>
                <w:bCs/>
              </w:rPr>
              <w:t xml:space="preserve">04 </w:t>
            </w:r>
            <w:r w:rsidRPr="00D20CD7">
              <w:rPr>
                <w:rFonts w:asciiTheme="minorHAnsi" w:hAnsiTheme="minorHAnsi"/>
              </w:rPr>
              <w:t xml:space="preserve">– Use the following </w:t>
            </w:r>
            <w:proofErr w:type="spellStart"/>
            <w:r w:rsidRPr="00D20CD7">
              <w:rPr>
                <w:rFonts w:asciiTheme="minorHAnsi" w:hAnsiTheme="minorHAnsi"/>
              </w:rPr>
              <w:t>png</w:t>
            </w:r>
            <w:proofErr w:type="spellEnd"/>
            <w:r w:rsidRPr="00D20CD7">
              <w:rPr>
                <w:rFonts w:asciiTheme="minorHAnsi" w:hAnsiTheme="minorHAnsi"/>
              </w:rPr>
              <w:t xml:space="preserve"> formats from this library as displacement textures on different triangles in an object</w:t>
            </w:r>
          </w:p>
          <w:p w14:paraId="5D52194D"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 xml:space="preserve">bit grayscale + 8 bit </w:t>
            </w:r>
            <w:proofErr w:type="gramStart"/>
            <w:r w:rsidRPr="008E4E98">
              <w:rPr>
                <w:rFonts w:asciiTheme="minorHAnsi" w:hAnsiTheme="minorHAnsi"/>
              </w:rPr>
              <w:t>alpha-channel</w:t>
            </w:r>
            <w:proofErr w:type="gramEnd"/>
          </w:p>
          <w:p w14:paraId="31A17691" w14:textId="77777777" w:rsidR="00D20CD7" w:rsidRPr="008E4E98" w:rsidRDefault="00D20CD7" w:rsidP="008E4E98">
            <w:pPr>
              <w:pStyle w:val="ListParagraph"/>
              <w:numPr>
                <w:ilvl w:val="0"/>
                <w:numId w:val="24"/>
              </w:numPr>
              <w:rPr>
                <w:rFonts w:asciiTheme="minorHAnsi" w:hAnsiTheme="minorHAnsi"/>
              </w:rPr>
            </w:pPr>
            <w:proofErr w:type="gramStart"/>
            <w:r w:rsidRPr="008E4E98">
              <w:rPr>
                <w:rFonts w:asciiTheme="minorHAnsi" w:hAnsiTheme="minorHAnsi"/>
              </w:rPr>
              <w:t>16 bit</w:t>
            </w:r>
            <w:proofErr w:type="gramEnd"/>
            <w:r w:rsidRPr="008E4E98">
              <w:rPr>
                <w:rFonts w:asciiTheme="minorHAnsi" w:hAnsiTheme="minorHAnsi"/>
              </w:rPr>
              <w:t xml:space="preserve"> grayscale + 16 bit alpha-channel</w:t>
            </w:r>
          </w:p>
          <w:p w14:paraId="1A4E591E"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 xml:space="preserve">3x8 bits </w:t>
            </w:r>
            <w:proofErr w:type="spellStart"/>
            <w:r w:rsidRPr="008E4E98">
              <w:rPr>
                <w:rFonts w:asciiTheme="minorHAnsi" w:hAnsiTheme="minorHAnsi"/>
              </w:rPr>
              <w:t>rgb</w:t>
            </w:r>
            <w:proofErr w:type="spellEnd"/>
            <w:r w:rsidRPr="008E4E98">
              <w:rPr>
                <w:rFonts w:asciiTheme="minorHAnsi" w:hAnsiTheme="minorHAnsi"/>
              </w:rPr>
              <w:t xml:space="preserve"> color + 8 bit </w:t>
            </w:r>
            <w:proofErr w:type="gramStart"/>
            <w:r w:rsidRPr="008E4E98">
              <w:rPr>
                <w:rFonts w:asciiTheme="minorHAnsi" w:hAnsiTheme="minorHAnsi"/>
              </w:rPr>
              <w:t>alpha-channel</w:t>
            </w:r>
            <w:proofErr w:type="gramEnd"/>
          </w:p>
          <w:p w14:paraId="613188B7"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 xml:space="preserve">3x16 bits </w:t>
            </w:r>
            <w:proofErr w:type="spellStart"/>
            <w:r w:rsidRPr="008E4E98">
              <w:rPr>
                <w:rFonts w:asciiTheme="minorHAnsi" w:hAnsiTheme="minorHAnsi"/>
              </w:rPr>
              <w:t>rgb</w:t>
            </w:r>
            <w:proofErr w:type="spellEnd"/>
            <w:r w:rsidRPr="008E4E98">
              <w:rPr>
                <w:rFonts w:asciiTheme="minorHAnsi" w:hAnsiTheme="minorHAnsi"/>
              </w:rPr>
              <w:t xml:space="preserve"> color + 16 bit </w:t>
            </w:r>
            <w:proofErr w:type="gramStart"/>
            <w:r w:rsidRPr="008E4E98">
              <w:rPr>
                <w:rFonts w:asciiTheme="minorHAnsi" w:hAnsiTheme="minorHAnsi"/>
              </w:rPr>
              <w:t>alpha-channel</w:t>
            </w:r>
            <w:proofErr w:type="gramEnd"/>
          </w:p>
          <w:p w14:paraId="070C68F5" w14:textId="4ABD8F77" w:rsidR="008E4E98" w:rsidRPr="00BF6411" w:rsidRDefault="008E4E98" w:rsidP="00D20CD7">
            <w:pPr>
              <w:rPr>
                <w:rFonts w:asciiTheme="minorHAnsi" w:hAnsiTheme="minorHAnsi"/>
              </w:rPr>
            </w:pPr>
          </w:p>
        </w:tc>
      </w:tr>
    </w:tbl>
    <w:p w14:paraId="1B48EAE0" w14:textId="77777777" w:rsidR="001F5B65" w:rsidRDefault="001F5B65" w:rsidP="001F5B65">
      <w:pPr>
        <w:rPr>
          <w:rFonts w:eastAsia="Verdana" w:cs="Verdana"/>
          <w:b/>
          <w:bCs/>
          <w:color w:val="365F91" w:themeColor="accent1" w:themeShade="BF"/>
          <w:sz w:val="28"/>
          <w:szCs w:val="28"/>
        </w:rPr>
      </w:pPr>
    </w:p>
    <w:p w14:paraId="0E1C1DC2" w14:textId="77777777" w:rsidR="00A86115" w:rsidRDefault="00A86115">
      <w:pPr>
        <w:rPr>
          <w:rFonts w:eastAsia="Verdana" w:cs="Verdana"/>
          <w:b/>
          <w:bCs/>
          <w:color w:val="365F91" w:themeColor="accent1" w:themeShade="BF"/>
          <w:sz w:val="28"/>
          <w:szCs w:val="28"/>
        </w:rPr>
      </w:pPr>
    </w:p>
    <w:p w14:paraId="255F9515" w14:textId="77777777" w:rsidR="00A86115" w:rsidRDefault="00A86115">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5EE705B8" w14:textId="444B3ACB" w:rsidR="00A86115" w:rsidRDefault="00A86115" w:rsidP="00A86115">
      <w:pPr>
        <w:pStyle w:val="Heading2"/>
        <w:rPr>
          <w:i/>
          <w:iCs/>
        </w:rPr>
      </w:pPr>
      <w:r>
        <w:lastRenderedPageBreak/>
        <w:t xml:space="preserve"> </w:t>
      </w:r>
      <w:bookmarkStart w:id="103" w:name="_Toc162181009"/>
      <w:r>
        <w:t>Negative Displacement Extension Test Cases</w:t>
      </w:r>
      <w:bookmarkEnd w:id="103"/>
      <w:r>
        <w:t xml:space="preserve"> </w:t>
      </w:r>
    </w:p>
    <w:p w14:paraId="5FD33B6F" w14:textId="3C10AF19" w:rsidR="00A86115" w:rsidRDefault="00A86115" w:rsidP="00A86115">
      <w:pPr>
        <w:pStyle w:val="Heading3"/>
      </w:pPr>
      <w:r>
        <w:t>N_DPX_3</w:t>
      </w:r>
      <w:r w:rsidR="002E4682">
        <w:t>3</w:t>
      </w:r>
      <w:r>
        <w:t xml:space="preserve">00_XX </w:t>
      </w:r>
      <w:r w:rsidR="00CB2322" w:rsidRPr="00CB2322">
        <w:t>displacement2d Errors</w:t>
      </w:r>
    </w:p>
    <w:tbl>
      <w:tblPr>
        <w:tblStyle w:val="TableGrid"/>
        <w:tblW w:w="0" w:type="auto"/>
        <w:tblLook w:val="04A0" w:firstRow="1" w:lastRow="0" w:firstColumn="1" w:lastColumn="0" w:noHBand="0" w:noVBand="1"/>
      </w:tblPr>
      <w:tblGrid>
        <w:gridCol w:w="2569"/>
        <w:gridCol w:w="6781"/>
      </w:tblGrid>
      <w:tr w:rsidR="00A86115" w:rsidRPr="00BF6411" w14:paraId="0821D681" w14:textId="77777777" w:rsidTr="00330DB8">
        <w:tc>
          <w:tcPr>
            <w:tcW w:w="2569" w:type="dxa"/>
            <w:tcBorders>
              <w:bottom w:val="single" w:sz="4" w:space="0" w:color="auto"/>
            </w:tcBorders>
            <w:shd w:val="clear" w:color="auto" w:fill="D9D9D9" w:themeFill="background1" w:themeFillShade="D9"/>
          </w:tcPr>
          <w:p w14:paraId="459BF820"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Scenario Description</w:t>
            </w:r>
          </w:p>
          <w:p w14:paraId="0B8AC58F" w14:textId="77777777" w:rsidR="00A86115" w:rsidRPr="00BF6411" w:rsidRDefault="00A86115" w:rsidP="00330DB8">
            <w:pPr>
              <w:rPr>
                <w:rFonts w:asciiTheme="minorHAnsi" w:hAnsiTheme="minorHAnsi"/>
              </w:rPr>
            </w:pPr>
          </w:p>
        </w:tc>
        <w:tc>
          <w:tcPr>
            <w:tcW w:w="6781" w:type="dxa"/>
          </w:tcPr>
          <w:p w14:paraId="65C9C1EF" w14:textId="24BA00FB" w:rsidR="00A86115" w:rsidRPr="00BF6411" w:rsidRDefault="00CB2322" w:rsidP="00330DB8">
            <w:pPr>
              <w:rPr>
                <w:rFonts w:asciiTheme="minorHAnsi" w:hAnsiTheme="minorHAnsi"/>
              </w:rPr>
            </w:pPr>
            <w:r w:rsidRPr="00CB2322">
              <w:rPr>
                <w:rFonts w:asciiTheme="minorHAnsi" w:hAnsiTheme="minorHAnsi"/>
              </w:rPr>
              <w:t>displacement2d Errors</w:t>
            </w:r>
          </w:p>
        </w:tc>
      </w:tr>
      <w:tr w:rsidR="00A86115" w:rsidRPr="00BF6411" w14:paraId="35E4498D" w14:textId="77777777" w:rsidTr="00330DB8">
        <w:tc>
          <w:tcPr>
            <w:tcW w:w="2569" w:type="dxa"/>
            <w:shd w:val="clear" w:color="auto" w:fill="D9D9D9" w:themeFill="background1" w:themeFillShade="D9"/>
          </w:tcPr>
          <w:p w14:paraId="152EBCD3"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Pass/Fail Criteria</w:t>
            </w:r>
          </w:p>
          <w:p w14:paraId="3D0EB9B4" w14:textId="77777777" w:rsidR="00A86115" w:rsidRPr="00BF6411" w:rsidRDefault="00A86115" w:rsidP="00330DB8">
            <w:pPr>
              <w:rPr>
                <w:rFonts w:asciiTheme="minorHAnsi" w:hAnsiTheme="minorHAnsi"/>
              </w:rPr>
            </w:pPr>
          </w:p>
        </w:tc>
        <w:tc>
          <w:tcPr>
            <w:tcW w:w="6781" w:type="dxa"/>
          </w:tcPr>
          <w:p w14:paraId="78F6FA11" w14:textId="041708FF" w:rsidR="00A86115" w:rsidRPr="00BF6411" w:rsidRDefault="00A86115" w:rsidP="00330DB8">
            <w:pPr>
              <w:rPr>
                <w:rFonts w:asciiTheme="minorHAnsi" w:hAnsiTheme="minorHAnsi"/>
              </w:rPr>
            </w:pPr>
            <w:r w:rsidRPr="00F84397">
              <w:rPr>
                <w:rFonts w:asciiTheme="minorHAnsi" w:eastAsia="Calibri" w:hAnsiTheme="minorHAnsi" w:cs="Calibri"/>
                <w:szCs w:val="20"/>
              </w:rPr>
              <w:t>01– Printer should generate error</w:t>
            </w:r>
          </w:p>
        </w:tc>
      </w:tr>
      <w:tr w:rsidR="00A86115" w:rsidRPr="00BF6411" w14:paraId="086FB777" w14:textId="77777777" w:rsidTr="00330DB8">
        <w:tc>
          <w:tcPr>
            <w:tcW w:w="2569" w:type="dxa"/>
            <w:shd w:val="clear" w:color="auto" w:fill="D9D9D9" w:themeFill="background1" w:themeFillShade="D9"/>
          </w:tcPr>
          <w:p w14:paraId="11E664F1"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Case Iterations</w:t>
            </w:r>
          </w:p>
          <w:p w14:paraId="4EBB264D" w14:textId="77777777" w:rsidR="00A86115" w:rsidRPr="00BF6411" w:rsidRDefault="00A86115" w:rsidP="00330DB8">
            <w:pPr>
              <w:rPr>
                <w:rFonts w:asciiTheme="minorHAnsi" w:hAnsiTheme="minorHAnsi"/>
              </w:rPr>
            </w:pPr>
          </w:p>
        </w:tc>
        <w:tc>
          <w:tcPr>
            <w:tcW w:w="6781" w:type="dxa"/>
          </w:tcPr>
          <w:p w14:paraId="3FDC7B37" w14:textId="6A882597" w:rsidR="00A86115" w:rsidRPr="00CB2322" w:rsidRDefault="00CB2322" w:rsidP="00A86115">
            <w:pPr>
              <w:rPr>
                <w:rFonts w:asciiTheme="minorHAnsi" w:hAnsiTheme="minorHAnsi"/>
                <w:bCs/>
              </w:rPr>
            </w:pPr>
            <w:r w:rsidRPr="00CB2322">
              <w:rPr>
                <w:rFonts w:asciiTheme="minorHAnsi" w:eastAsia="Calibri" w:hAnsiTheme="minorHAnsi" w:cstheme="minorHAnsi"/>
                <w:b/>
              </w:rPr>
              <w:t>01</w:t>
            </w:r>
            <w:r w:rsidRPr="00CB2322">
              <w:rPr>
                <w:rFonts w:asciiTheme="minorHAnsi" w:eastAsia="Calibri" w:hAnsiTheme="minorHAnsi" w:cstheme="minorHAnsi"/>
                <w:bCs/>
              </w:rPr>
              <w:t xml:space="preserve"> – displacement2d “path” attribute points to a non-existent texture part</w:t>
            </w:r>
          </w:p>
        </w:tc>
      </w:tr>
    </w:tbl>
    <w:p w14:paraId="0AC993AC" w14:textId="0ACF61BC" w:rsidR="001F5B65" w:rsidRDefault="001F5B65" w:rsidP="001F5B65">
      <w:pPr>
        <w:pStyle w:val="Heading3"/>
      </w:pPr>
      <w:r>
        <w:t>N_DPX_330</w:t>
      </w:r>
      <w:r w:rsidR="00CB2322">
        <w:t>2</w:t>
      </w:r>
      <w:r>
        <w:t xml:space="preserve">_XX </w:t>
      </w:r>
      <w:proofErr w:type="spellStart"/>
      <w:r w:rsidR="00CB2322" w:rsidRPr="00CB2322">
        <w:t>normvector</w:t>
      </w:r>
      <w:proofErr w:type="spellEnd"/>
      <w:r w:rsidR="00CB2322" w:rsidRPr="00CB2322">
        <w:t xml:space="preserve"> Errors</w:t>
      </w:r>
    </w:p>
    <w:tbl>
      <w:tblPr>
        <w:tblStyle w:val="TableGrid"/>
        <w:tblW w:w="0" w:type="auto"/>
        <w:tblLook w:val="04A0" w:firstRow="1" w:lastRow="0" w:firstColumn="1" w:lastColumn="0" w:noHBand="0" w:noVBand="1"/>
      </w:tblPr>
      <w:tblGrid>
        <w:gridCol w:w="2569"/>
        <w:gridCol w:w="6781"/>
      </w:tblGrid>
      <w:tr w:rsidR="001F5B65" w:rsidRPr="00BF6411" w14:paraId="0B0204CB" w14:textId="77777777" w:rsidTr="00330DB8">
        <w:tc>
          <w:tcPr>
            <w:tcW w:w="2569" w:type="dxa"/>
            <w:tcBorders>
              <w:bottom w:val="single" w:sz="4" w:space="0" w:color="auto"/>
            </w:tcBorders>
            <w:shd w:val="clear" w:color="auto" w:fill="D9D9D9" w:themeFill="background1" w:themeFillShade="D9"/>
          </w:tcPr>
          <w:p w14:paraId="7232DCC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44C1649" w14:textId="77777777" w:rsidR="001F5B65" w:rsidRPr="00BF6411" w:rsidRDefault="001F5B65" w:rsidP="00330DB8">
            <w:pPr>
              <w:rPr>
                <w:rFonts w:asciiTheme="minorHAnsi" w:hAnsiTheme="minorHAnsi"/>
              </w:rPr>
            </w:pPr>
          </w:p>
        </w:tc>
        <w:tc>
          <w:tcPr>
            <w:tcW w:w="6781" w:type="dxa"/>
          </w:tcPr>
          <w:p w14:paraId="15FFA24C" w14:textId="7BF22405" w:rsidR="001F5B65" w:rsidRPr="00BF6411" w:rsidRDefault="00CB2322" w:rsidP="00330DB8">
            <w:pPr>
              <w:rPr>
                <w:rFonts w:asciiTheme="minorHAnsi" w:hAnsiTheme="minorHAnsi"/>
              </w:rPr>
            </w:pPr>
            <w:proofErr w:type="spellStart"/>
            <w:r w:rsidRPr="00CB2322">
              <w:rPr>
                <w:rFonts w:asciiTheme="minorHAnsi" w:hAnsiTheme="minorHAnsi"/>
              </w:rPr>
              <w:t>normvector</w:t>
            </w:r>
            <w:proofErr w:type="spellEnd"/>
            <w:r w:rsidRPr="00CB2322">
              <w:rPr>
                <w:rFonts w:asciiTheme="minorHAnsi" w:hAnsiTheme="minorHAnsi"/>
              </w:rPr>
              <w:t xml:space="preserve"> Errors</w:t>
            </w:r>
          </w:p>
        </w:tc>
      </w:tr>
      <w:tr w:rsidR="001F5B65" w:rsidRPr="00BF6411" w14:paraId="71E73DB4" w14:textId="77777777" w:rsidTr="00330DB8">
        <w:tc>
          <w:tcPr>
            <w:tcW w:w="2569" w:type="dxa"/>
            <w:shd w:val="clear" w:color="auto" w:fill="D9D9D9" w:themeFill="background1" w:themeFillShade="D9"/>
          </w:tcPr>
          <w:p w14:paraId="677EA8A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118DE65" w14:textId="77777777" w:rsidR="001F5B65" w:rsidRPr="00BF6411" w:rsidRDefault="001F5B65" w:rsidP="00330DB8">
            <w:pPr>
              <w:rPr>
                <w:rFonts w:asciiTheme="minorHAnsi" w:hAnsiTheme="minorHAnsi"/>
              </w:rPr>
            </w:pPr>
          </w:p>
        </w:tc>
        <w:tc>
          <w:tcPr>
            <w:tcW w:w="6781" w:type="dxa"/>
          </w:tcPr>
          <w:p w14:paraId="3218865C" w14:textId="6A869DD6"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sidR="00CB2322">
              <w:rPr>
                <w:rFonts w:asciiTheme="minorHAnsi" w:eastAsia="Calibri" w:hAnsiTheme="minorHAnsi" w:cs="Calibri"/>
                <w:szCs w:val="20"/>
              </w:rPr>
              <w:t xml:space="preserve"> </w:t>
            </w:r>
            <w:r w:rsidRPr="00F84397">
              <w:rPr>
                <w:rFonts w:asciiTheme="minorHAnsi" w:eastAsia="Calibri" w:hAnsiTheme="minorHAnsi" w:cs="Calibri"/>
                <w:szCs w:val="20"/>
              </w:rPr>
              <w:t>– Printer should generate error</w:t>
            </w:r>
          </w:p>
        </w:tc>
      </w:tr>
      <w:tr w:rsidR="001F5B65" w:rsidRPr="00BF6411" w14:paraId="5F6FBE0C" w14:textId="77777777" w:rsidTr="00330DB8">
        <w:tc>
          <w:tcPr>
            <w:tcW w:w="2569" w:type="dxa"/>
            <w:shd w:val="clear" w:color="auto" w:fill="D9D9D9" w:themeFill="background1" w:themeFillShade="D9"/>
          </w:tcPr>
          <w:p w14:paraId="4F37164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F5E1848" w14:textId="77777777" w:rsidR="001F5B65" w:rsidRPr="00BF6411" w:rsidRDefault="001F5B65" w:rsidP="00330DB8">
            <w:pPr>
              <w:rPr>
                <w:rFonts w:asciiTheme="minorHAnsi" w:hAnsiTheme="minorHAnsi"/>
              </w:rPr>
            </w:pPr>
          </w:p>
        </w:tc>
        <w:tc>
          <w:tcPr>
            <w:tcW w:w="6781" w:type="dxa"/>
          </w:tcPr>
          <w:p w14:paraId="27D63303" w14:textId="437606FE" w:rsidR="001F5B65" w:rsidRPr="00CB2322" w:rsidRDefault="001F5B65" w:rsidP="00330DB8">
            <w:pPr>
              <w:rPr>
                <w:rFonts w:asciiTheme="minorHAnsi" w:hAnsiTheme="minorHAnsi"/>
                <w:bCs/>
              </w:rPr>
            </w:pPr>
            <w:r w:rsidRPr="00CB2322">
              <w:rPr>
                <w:rFonts w:asciiTheme="minorHAnsi" w:eastAsia="Calibri" w:hAnsiTheme="minorHAnsi" w:cstheme="minorHAnsi"/>
                <w:b/>
              </w:rPr>
              <w:t>01</w:t>
            </w:r>
            <w:r w:rsidRPr="00CB2322">
              <w:rPr>
                <w:rFonts w:asciiTheme="minorHAnsi" w:eastAsia="Calibri" w:hAnsiTheme="minorHAnsi" w:cstheme="minorHAnsi"/>
                <w:bCs/>
              </w:rPr>
              <w:t xml:space="preserve"> –</w:t>
            </w:r>
            <w:r w:rsidR="00CB2322" w:rsidRPr="00CB2322">
              <w:rPr>
                <w:rFonts w:asciiTheme="minorHAnsi" w:eastAsia="Calibri" w:hAnsiTheme="minorHAnsi" w:cstheme="minorHAnsi"/>
                <w:bCs/>
              </w:rPr>
              <w:t xml:space="preserve"> Error if Scalar product of x, y, z </w:t>
            </w:r>
            <w:proofErr w:type="spellStart"/>
            <w:r w:rsidR="00CB2322" w:rsidRPr="00CB2322">
              <w:rPr>
                <w:rFonts w:asciiTheme="minorHAnsi" w:eastAsia="Calibri" w:hAnsiTheme="minorHAnsi" w:cstheme="minorHAnsi"/>
                <w:bCs/>
              </w:rPr>
              <w:t>normvector</w:t>
            </w:r>
            <w:proofErr w:type="spellEnd"/>
            <w:r w:rsidR="00CB2322" w:rsidRPr="00CB2322">
              <w:rPr>
                <w:rFonts w:asciiTheme="minorHAnsi" w:eastAsia="Calibri" w:hAnsiTheme="minorHAnsi" w:cstheme="minorHAnsi"/>
                <w:bCs/>
              </w:rPr>
              <w:t xml:space="preserve"> attributes is less than 0</w:t>
            </w:r>
          </w:p>
        </w:tc>
      </w:tr>
    </w:tbl>
    <w:p w14:paraId="200CDC2E" w14:textId="3BAD6BA5" w:rsidR="001F5B65" w:rsidRDefault="001F5B65" w:rsidP="001F5B65">
      <w:pPr>
        <w:pStyle w:val="Heading3"/>
      </w:pPr>
      <w:r>
        <w:t>N_DPX_330</w:t>
      </w:r>
      <w:r w:rsidR="00CB2322">
        <w:t>4</w:t>
      </w:r>
      <w:r>
        <w:t xml:space="preserve">_XX </w:t>
      </w:r>
      <w:r w:rsidR="00CB2322" w:rsidRPr="00CB2322">
        <w:t>disp2dgroup and disp2dcoord Errors</w:t>
      </w:r>
    </w:p>
    <w:tbl>
      <w:tblPr>
        <w:tblStyle w:val="TableGrid"/>
        <w:tblW w:w="0" w:type="auto"/>
        <w:tblLook w:val="04A0" w:firstRow="1" w:lastRow="0" w:firstColumn="1" w:lastColumn="0" w:noHBand="0" w:noVBand="1"/>
      </w:tblPr>
      <w:tblGrid>
        <w:gridCol w:w="2569"/>
        <w:gridCol w:w="6781"/>
      </w:tblGrid>
      <w:tr w:rsidR="001F5B65" w:rsidRPr="00BF6411" w14:paraId="373E9F3B" w14:textId="77777777" w:rsidTr="00330DB8">
        <w:tc>
          <w:tcPr>
            <w:tcW w:w="2569" w:type="dxa"/>
            <w:tcBorders>
              <w:bottom w:val="single" w:sz="4" w:space="0" w:color="auto"/>
            </w:tcBorders>
            <w:shd w:val="clear" w:color="auto" w:fill="D9D9D9" w:themeFill="background1" w:themeFillShade="D9"/>
          </w:tcPr>
          <w:p w14:paraId="2867A72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B855AB7" w14:textId="77777777" w:rsidR="001F5B65" w:rsidRPr="00BF6411" w:rsidRDefault="001F5B65" w:rsidP="00330DB8">
            <w:pPr>
              <w:rPr>
                <w:rFonts w:asciiTheme="minorHAnsi" w:hAnsiTheme="minorHAnsi"/>
              </w:rPr>
            </w:pPr>
          </w:p>
        </w:tc>
        <w:tc>
          <w:tcPr>
            <w:tcW w:w="6781" w:type="dxa"/>
          </w:tcPr>
          <w:p w14:paraId="35F5F181" w14:textId="0520E545" w:rsidR="001F5B65" w:rsidRPr="00BF6411" w:rsidRDefault="00CB2322" w:rsidP="00330DB8">
            <w:pPr>
              <w:rPr>
                <w:rFonts w:asciiTheme="minorHAnsi" w:hAnsiTheme="minorHAnsi"/>
              </w:rPr>
            </w:pPr>
            <w:r w:rsidRPr="00CB2322">
              <w:rPr>
                <w:rFonts w:asciiTheme="minorHAnsi" w:hAnsiTheme="minorHAnsi"/>
              </w:rPr>
              <w:t>disp2dgroup and disp2dcoord Errors</w:t>
            </w:r>
          </w:p>
        </w:tc>
      </w:tr>
      <w:tr w:rsidR="001F5B65" w:rsidRPr="00BF6411" w14:paraId="51D4284D" w14:textId="77777777" w:rsidTr="00330DB8">
        <w:tc>
          <w:tcPr>
            <w:tcW w:w="2569" w:type="dxa"/>
            <w:shd w:val="clear" w:color="auto" w:fill="D9D9D9" w:themeFill="background1" w:themeFillShade="D9"/>
          </w:tcPr>
          <w:p w14:paraId="786F6B3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570A2BF" w14:textId="77777777" w:rsidR="001F5B65" w:rsidRPr="00BF6411" w:rsidRDefault="001F5B65" w:rsidP="00330DB8">
            <w:pPr>
              <w:rPr>
                <w:rFonts w:asciiTheme="minorHAnsi" w:hAnsiTheme="minorHAnsi"/>
              </w:rPr>
            </w:pPr>
          </w:p>
        </w:tc>
        <w:tc>
          <w:tcPr>
            <w:tcW w:w="6781" w:type="dxa"/>
          </w:tcPr>
          <w:p w14:paraId="2D207924" w14:textId="0AA740BD"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0</w:t>
            </w:r>
            <w:r w:rsidR="00CB2322">
              <w:rPr>
                <w:rFonts w:asciiTheme="minorHAnsi" w:eastAsia="Calibri" w:hAnsiTheme="minorHAnsi" w:cs="Calibri"/>
                <w:szCs w:val="20"/>
              </w:rPr>
              <w:t>3</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1F5B65" w:rsidRPr="00BF6411" w14:paraId="46F3D85C" w14:textId="77777777" w:rsidTr="00330DB8">
        <w:tc>
          <w:tcPr>
            <w:tcW w:w="2569" w:type="dxa"/>
            <w:shd w:val="clear" w:color="auto" w:fill="D9D9D9" w:themeFill="background1" w:themeFillShade="D9"/>
          </w:tcPr>
          <w:p w14:paraId="531B041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E78B255" w14:textId="77777777" w:rsidR="001F5B65" w:rsidRPr="00BF6411" w:rsidRDefault="001F5B65" w:rsidP="00330DB8">
            <w:pPr>
              <w:rPr>
                <w:rFonts w:asciiTheme="minorHAnsi" w:hAnsiTheme="minorHAnsi"/>
              </w:rPr>
            </w:pPr>
          </w:p>
        </w:tc>
        <w:tc>
          <w:tcPr>
            <w:tcW w:w="6781" w:type="dxa"/>
          </w:tcPr>
          <w:p w14:paraId="2329AEA9" w14:textId="34C3BF92" w:rsidR="00CB2322" w:rsidRPr="00CB2322" w:rsidRDefault="00CB2322" w:rsidP="00CB2322">
            <w:pPr>
              <w:rPr>
                <w:rFonts w:asciiTheme="minorHAnsi" w:hAnsiTheme="minorHAnsi"/>
              </w:rPr>
            </w:pPr>
            <w:r w:rsidRPr="00CB2322">
              <w:rPr>
                <w:rFonts w:asciiTheme="minorHAnsi" w:hAnsiTheme="minorHAnsi"/>
                <w:b/>
                <w:bCs/>
              </w:rPr>
              <w:t xml:space="preserve">01 - </w:t>
            </w:r>
            <w:r w:rsidRPr="00CB2322">
              <w:rPr>
                <w:rFonts w:asciiTheme="minorHAnsi" w:hAnsiTheme="minorHAnsi"/>
              </w:rPr>
              <w:t>disp2dgroup “</w:t>
            </w:r>
            <w:proofErr w:type="spellStart"/>
            <w:r w:rsidRPr="00CB2322">
              <w:rPr>
                <w:rFonts w:asciiTheme="minorHAnsi" w:hAnsiTheme="minorHAnsi"/>
              </w:rPr>
              <w:t>dispid</w:t>
            </w:r>
            <w:proofErr w:type="spellEnd"/>
            <w:r w:rsidRPr="00CB2322">
              <w:rPr>
                <w:rFonts w:asciiTheme="minorHAnsi" w:hAnsiTheme="minorHAnsi"/>
              </w:rPr>
              <w:t xml:space="preserve">” attribute pointing to non-existent resource </w:t>
            </w:r>
          </w:p>
          <w:p w14:paraId="0F10E9F3" w14:textId="77777777" w:rsidR="00CB2322" w:rsidRPr="00CB2322" w:rsidRDefault="00CB2322" w:rsidP="00CB2322">
            <w:pPr>
              <w:rPr>
                <w:rFonts w:asciiTheme="minorHAnsi" w:hAnsiTheme="minorHAnsi"/>
              </w:rPr>
            </w:pPr>
          </w:p>
          <w:p w14:paraId="111E52E7" w14:textId="77777777" w:rsidR="00CB2322" w:rsidRPr="00CB2322" w:rsidRDefault="00CB2322" w:rsidP="00CB2322">
            <w:pPr>
              <w:rPr>
                <w:rFonts w:asciiTheme="minorHAnsi" w:hAnsiTheme="minorHAnsi"/>
              </w:rPr>
            </w:pPr>
            <w:r w:rsidRPr="00CB2322">
              <w:rPr>
                <w:rFonts w:asciiTheme="minorHAnsi" w:hAnsiTheme="minorHAnsi"/>
                <w:b/>
                <w:bCs/>
              </w:rPr>
              <w:t xml:space="preserve">02 </w:t>
            </w:r>
            <w:r w:rsidRPr="00CB2322">
              <w:rPr>
                <w:rFonts w:asciiTheme="minorHAnsi" w:hAnsiTheme="minorHAnsi"/>
              </w:rPr>
              <w:t>- disp2dgroup “</w:t>
            </w:r>
            <w:proofErr w:type="spellStart"/>
            <w:r w:rsidRPr="00CB2322">
              <w:rPr>
                <w:rFonts w:asciiTheme="minorHAnsi" w:hAnsiTheme="minorHAnsi"/>
              </w:rPr>
              <w:t>nid</w:t>
            </w:r>
            <w:proofErr w:type="spellEnd"/>
            <w:r w:rsidRPr="00CB2322">
              <w:rPr>
                <w:rFonts w:asciiTheme="minorHAnsi" w:hAnsiTheme="minorHAnsi"/>
              </w:rPr>
              <w:t xml:space="preserve">” attribute pointing to non-existent resource </w:t>
            </w:r>
          </w:p>
          <w:p w14:paraId="70B49417" w14:textId="77777777" w:rsidR="00CB2322" w:rsidRPr="00CB2322" w:rsidRDefault="00CB2322" w:rsidP="00CB2322">
            <w:pPr>
              <w:rPr>
                <w:rFonts w:asciiTheme="minorHAnsi" w:hAnsiTheme="minorHAnsi"/>
              </w:rPr>
            </w:pPr>
          </w:p>
          <w:p w14:paraId="18484969" w14:textId="77777777" w:rsidR="001F5B65" w:rsidRDefault="00CB2322" w:rsidP="00CB2322">
            <w:pPr>
              <w:rPr>
                <w:rFonts w:asciiTheme="minorHAnsi" w:hAnsiTheme="minorHAnsi"/>
              </w:rPr>
            </w:pPr>
            <w:r w:rsidRPr="00CB2322">
              <w:rPr>
                <w:rFonts w:asciiTheme="minorHAnsi" w:hAnsiTheme="minorHAnsi"/>
                <w:b/>
                <w:bCs/>
              </w:rPr>
              <w:t xml:space="preserve">03 - </w:t>
            </w:r>
            <w:r w:rsidRPr="00CB2322">
              <w:rPr>
                <w:rFonts w:asciiTheme="minorHAnsi" w:hAnsiTheme="minorHAnsi"/>
              </w:rPr>
              <w:t xml:space="preserve">disp2coord “n” attribute that is outside the valid index range for </w:t>
            </w:r>
            <w:proofErr w:type="spellStart"/>
            <w:r w:rsidRPr="00CB2322">
              <w:rPr>
                <w:rFonts w:asciiTheme="minorHAnsi" w:hAnsiTheme="minorHAnsi"/>
              </w:rPr>
              <w:t>normvector’s</w:t>
            </w:r>
            <w:proofErr w:type="spellEnd"/>
          </w:p>
          <w:p w14:paraId="075E47C4" w14:textId="535F22A9" w:rsidR="00CB2322" w:rsidRPr="00CB2322" w:rsidRDefault="00CB2322" w:rsidP="00CB2322">
            <w:pPr>
              <w:rPr>
                <w:rFonts w:asciiTheme="minorHAnsi" w:hAnsiTheme="minorHAnsi"/>
                <w:b/>
                <w:bCs/>
              </w:rPr>
            </w:pPr>
          </w:p>
        </w:tc>
      </w:tr>
    </w:tbl>
    <w:p w14:paraId="3DD4A9B1" w14:textId="66F73848" w:rsidR="001F5B65" w:rsidRDefault="001F5B65" w:rsidP="001F5B65">
      <w:pPr>
        <w:pStyle w:val="Heading3"/>
      </w:pPr>
      <w:r>
        <w:t>N_DPX_330</w:t>
      </w:r>
      <w:r w:rsidR="00CB2322">
        <w:t>6</w:t>
      </w:r>
      <w:r>
        <w:t xml:space="preserve">_XX </w:t>
      </w:r>
      <w:proofErr w:type="spellStart"/>
      <w:r w:rsidR="00CB2322" w:rsidRPr="00CB2322">
        <w:t>displacementmesh</w:t>
      </w:r>
      <w:proofErr w:type="spellEnd"/>
      <w:r w:rsidR="00CB2322" w:rsidRPr="00CB2322">
        <w:t xml:space="preserve"> Errors</w:t>
      </w:r>
    </w:p>
    <w:tbl>
      <w:tblPr>
        <w:tblStyle w:val="TableGrid"/>
        <w:tblW w:w="0" w:type="auto"/>
        <w:tblLook w:val="04A0" w:firstRow="1" w:lastRow="0" w:firstColumn="1" w:lastColumn="0" w:noHBand="0" w:noVBand="1"/>
      </w:tblPr>
      <w:tblGrid>
        <w:gridCol w:w="2569"/>
        <w:gridCol w:w="6781"/>
      </w:tblGrid>
      <w:tr w:rsidR="001F5B65" w:rsidRPr="00BF6411" w14:paraId="7193C169" w14:textId="77777777" w:rsidTr="00330DB8">
        <w:tc>
          <w:tcPr>
            <w:tcW w:w="2569" w:type="dxa"/>
            <w:tcBorders>
              <w:bottom w:val="single" w:sz="4" w:space="0" w:color="auto"/>
            </w:tcBorders>
            <w:shd w:val="clear" w:color="auto" w:fill="D9D9D9" w:themeFill="background1" w:themeFillShade="D9"/>
          </w:tcPr>
          <w:p w14:paraId="227EB7E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260FEA3" w14:textId="77777777" w:rsidR="001F5B65" w:rsidRPr="00BF6411" w:rsidRDefault="001F5B65" w:rsidP="00330DB8">
            <w:pPr>
              <w:rPr>
                <w:rFonts w:asciiTheme="minorHAnsi" w:hAnsiTheme="minorHAnsi"/>
              </w:rPr>
            </w:pPr>
          </w:p>
        </w:tc>
        <w:tc>
          <w:tcPr>
            <w:tcW w:w="6781" w:type="dxa"/>
          </w:tcPr>
          <w:p w14:paraId="0E15B37F" w14:textId="0A1ABB90" w:rsidR="001F5B65" w:rsidRPr="00BF6411" w:rsidRDefault="00CB2322" w:rsidP="00330DB8">
            <w:pPr>
              <w:rPr>
                <w:rFonts w:asciiTheme="minorHAnsi" w:hAnsiTheme="minorHAnsi"/>
              </w:rPr>
            </w:pPr>
            <w:proofErr w:type="spellStart"/>
            <w:r w:rsidRPr="00CB2322">
              <w:rPr>
                <w:rFonts w:asciiTheme="minorHAnsi" w:hAnsiTheme="minorHAnsi"/>
              </w:rPr>
              <w:t>displacementmesh</w:t>
            </w:r>
            <w:proofErr w:type="spellEnd"/>
            <w:r w:rsidRPr="00CB2322">
              <w:rPr>
                <w:rFonts w:asciiTheme="minorHAnsi" w:hAnsiTheme="minorHAnsi"/>
              </w:rPr>
              <w:t xml:space="preserve"> Errors</w:t>
            </w:r>
          </w:p>
        </w:tc>
      </w:tr>
      <w:tr w:rsidR="001F5B65" w:rsidRPr="00BF6411" w14:paraId="19E2B9E7" w14:textId="77777777" w:rsidTr="00330DB8">
        <w:tc>
          <w:tcPr>
            <w:tcW w:w="2569" w:type="dxa"/>
            <w:shd w:val="clear" w:color="auto" w:fill="D9D9D9" w:themeFill="background1" w:themeFillShade="D9"/>
          </w:tcPr>
          <w:p w14:paraId="4C6FD4C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942A50A" w14:textId="77777777" w:rsidR="001F5B65" w:rsidRPr="00BF6411" w:rsidRDefault="001F5B65" w:rsidP="00330DB8">
            <w:pPr>
              <w:rPr>
                <w:rFonts w:asciiTheme="minorHAnsi" w:hAnsiTheme="minorHAnsi"/>
              </w:rPr>
            </w:pPr>
          </w:p>
        </w:tc>
        <w:tc>
          <w:tcPr>
            <w:tcW w:w="6781" w:type="dxa"/>
          </w:tcPr>
          <w:p w14:paraId="0CC26D2B" w14:textId="77777777"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 xml:space="preserve">02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1F5B65" w:rsidRPr="00BF6411" w14:paraId="315E7372" w14:textId="77777777" w:rsidTr="00330DB8">
        <w:tc>
          <w:tcPr>
            <w:tcW w:w="2569" w:type="dxa"/>
            <w:shd w:val="clear" w:color="auto" w:fill="D9D9D9" w:themeFill="background1" w:themeFillShade="D9"/>
          </w:tcPr>
          <w:p w14:paraId="2A029DF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17419A0" w14:textId="77777777" w:rsidR="001F5B65" w:rsidRPr="00BF6411" w:rsidRDefault="001F5B65" w:rsidP="00330DB8">
            <w:pPr>
              <w:rPr>
                <w:rFonts w:asciiTheme="minorHAnsi" w:hAnsiTheme="minorHAnsi"/>
              </w:rPr>
            </w:pPr>
          </w:p>
        </w:tc>
        <w:tc>
          <w:tcPr>
            <w:tcW w:w="6781" w:type="dxa"/>
          </w:tcPr>
          <w:p w14:paraId="61ED3915" w14:textId="77777777" w:rsidR="00CB2322" w:rsidRDefault="00CB2322" w:rsidP="00CB2322">
            <w:pPr>
              <w:rPr>
                <w:rFonts w:asciiTheme="minorHAnsi" w:hAnsiTheme="minorHAnsi"/>
              </w:rPr>
            </w:pPr>
            <w:r w:rsidRPr="00CB2322">
              <w:rPr>
                <w:rFonts w:asciiTheme="minorHAnsi" w:hAnsiTheme="minorHAnsi"/>
                <w:b/>
                <w:bCs/>
              </w:rPr>
              <w:t xml:space="preserve">01 </w:t>
            </w:r>
            <w:r w:rsidRPr="00CB2322">
              <w:rPr>
                <w:rFonts w:asciiTheme="minorHAnsi" w:hAnsiTheme="minorHAnsi"/>
              </w:rPr>
              <w:t xml:space="preserve">- object containing </w:t>
            </w:r>
            <w:proofErr w:type="spellStart"/>
            <w:r w:rsidRPr="00CB2322">
              <w:rPr>
                <w:rFonts w:asciiTheme="minorHAnsi" w:hAnsiTheme="minorHAnsi"/>
              </w:rPr>
              <w:t>displacementmesh</w:t>
            </w:r>
            <w:proofErr w:type="spellEnd"/>
            <w:r w:rsidRPr="00CB2322">
              <w:rPr>
                <w:rFonts w:asciiTheme="minorHAnsi" w:hAnsiTheme="minorHAnsi"/>
              </w:rPr>
              <w:t xml:space="preserve"> has a type other than model </w:t>
            </w:r>
          </w:p>
          <w:p w14:paraId="708FFE92" w14:textId="77777777" w:rsidR="00CB2322" w:rsidRPr="00CB2322" w:rsidRDefault="00CB2322" w:rsidP="00CB2322">
            <w:pPr>
              <w:rPr>
                <w:rFonts w:asciiTheme="minorHAnsi" w:hAnsiTheme="minorHAnsi"/>
              </w:rPr>
            </w:pPr>
          </w:p>
          <w:p w14:paraId="56D0E5C8" w14:textId="77777777" w:rsidR="001F5B65" w:rsidRDefault="00CB2322" w:rsidP="00CB2322">
            <w:pPr>
              <w:rPr>
                <w:rFonts w:asciiTheme="minorHAnsi" w:hAnsiTheme="minorHAnsi"/>
              </w:rPr>
            </w:pPr>
            <w:r w:rsidRPr="00CB2322">
              <w:rPr>
                <w:rFonts w:asciiTheme="minorHAnsi" w:hAnsiTheme="minorHAnsi"/>
                <w:b/>
                <w:bCs/>
              </w:rPr>
              <w:t>02</w:t>
            </w:r>
            <w:r w:rsidRPr="00CB2322">
              <w:rPr>
                <w:rFonts w:asciiTheme="minorHAnsi" w:hAnsiTheme="minorHAnsi"/>
              </w:rPr>
              <w:t xml:space="preserve"> - Sub elements of </w:t>
            </w:r>
            <w:proofErr w:type="spellStart"/>
            <w:r w:rsidRPr="00CB2322">
              <w:rPr>
                <w:rFonts w:asciiTheme="minorHAnsi" w:hAnsiTheme="minorHAnsi"/>
              </w:rPr>
              <w:t>displacementmesh</w:t>
            </w:r>
            <w:proofErr w:type="spellEnd"/>
            <w:r w:rsidRPr="00CB2322">
              <w:rPr>
                <w:rFonts w:asciiTheme="minorHAnsi" w:hAnsiTheme="minorHAnsi"/>
              </w:rPr>
              <w:t xml:space="preserve"> fail to use the displacement extension namespace prefix</w:t>
            </w:r>
          </w:p>
          <w:p w14:paraId="1E07EEBC" w14:textId="64B3CD7E" w:rsidR="004257F7" w:rsidRPr="00BF6411" w:rsidRDefault="004257F7" w:rsidP="00CB2322">
            <w:pPr>
              <w:rPr>
                <w:rFonts w:asciiTheme="minorHAnsi" w:hAnsiTheme="minorHAnsi"/>
              </w:rPr>
            </w:pPr>
          </w:p>
        </w:tc>
      </w:tr>
    </w:tbl>
    <w:p w14:paraId="566633E0" w14:textId="3ADB29B6" w:rsidR="001F5B65" w:rsidRDefault="001F5B65" w:rsidP="001F5B65">
      <w:pPr>
        <w:pStyle w:val="Heading3"/>
      </w:pPr>
      <w:r>
        <w:t>N_DPX_330</w:t>
      </w:r>
      <w:r w:rsidR="004257F7">
        <w:t>8</w:t>
      </w:r>
      <w:r>
        <w:t xml:space="preserve">_XX </w:t>
      </w:r>
      <w:proofErr w:type="gramStart"/>
      <w:r w:rsidR="004257F7" w:rsidRPr="004257F7">
        <w:t>triangles</w:t>
      </w:r>
      <w:proofErr w:type="gramEnd"/>
      <w:r w:rsidR="004257F7" w:rsidRPr="004257F7">
        <w:t xml:space="preserve"> Errors</w:t>
      </w:r>
    </w:p>
    <w:tbl>
      <w:tblPr>
        <w:tblStyle w:val="TableGrid"/>
        <w:tblW w:w="0" w:type="auto"/>
        <w:tblLook w:val="04A0" w:firstRow="1" w:lastRow="0" w:firstColumn="1" w:lastColumn="0" w:noHBand="0" w:noVBand="1"/>
      </w:tblPr>
      <w:tblGrid>
        <w:gridCol w:w="2569"/>
        <w:gridCol w:w="6781"/>
      </w:tblGrid>
      <w:tr w:rsidR="001F5B65" w:rsidRPr="00BF6411" w14:paraId="69DDCB0F" w14:textId="77777777" w:rsidTr="00330DB8">
        <w:tc>
          <w:tcPr>
            <w:tcW w:w="2569" w:type="dxa"/>
            <w:tcBorders>
              <w:bottom w:val="single" w:sz="4" w:space="0" w:color="auto"/>
            </w:tcBorders>
            <w:shd w:val="clear" w:color="auto" w:fill="D9D9D9" w:themeFill="background1" w:themeFillShade="D9"/>
          </w:tcPr>
          <w:p w14:paraId="29E0FCB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374B678C" w14:textId="77777777" w:rsidR="001F5B65" w:rsidRPr="00BF6411" w:rsidRDefault="001F5B65" w:rsidP="00330DB8">
            <w:pPr>
              <w:rPr>
                <w:rFonts w:asciiTheme="minorHAnsi" w:hAnsiTheme="minorHAnsi"/>
              </w:rPr>
            </w:pPr>
          </w:p>
        </w:tc>
        <w:tc>
          <w:tcPr>
            <w:tcW w:w="6781" w:type="dxa"/>
          </w:tcPr>
          <w:p w14:paraId="62D03DC0" w14:textId="40F5BD0E" w:rsidR="001F5B65" w:rsidRPr="00BF6411" w:rsidRDefault="004257F7" w:rsidP="00330DB8">
            <w:pPr>
              <w:rPr>
                <w:rFonts w:asciiTheme="minorHAnsi" w:hAnsiTheme="minorHAnsi"/>
              </w:rPr>
            </w:pPr>
            <w:r w:rsidRPr="004257F7">
              <w:rPr>
                <w:rFonts w:asciiTheme="minorHAnsi" w:hAnsiTheme="minorHAnsi"/>
              </w:rPr>
              <w:t>triangles Errors</w:t>
            </w:r>
          </w:p>
        </w:tc>
      </w:tr>
      <w:tr w:rsidR="001F5B65" w:rsidRPr="00BF6411" w14:paraId="2B3B55E5" w14:textId="77777777" w:rsidTr="00330DB8">
        <w:tc>
          <w:tcPr>
            <w:tcW w:w="2569" w:type="dxa"/>
            <w:shd w:val="clear" w:color="auto" w:fill="D9D9D9" w:themeFill="background1" w:themeFillShade="D9"/>
          </w:tcPr>
          <w:p w14:paraId="7CC3F64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4CB2CD4" w14:textId="77777777" w:rsidR="001F5B65" w:rsidRPr="00BF6411" w:rsidRDefault="001F5B65" w:rsidP="00330DB8">
            <w:pPr>
              <w:rPr>
                <w:rFonts w:asciiTheme="minorHAnsi" w:hAnsiTheme="minorHAnsi"/>
              </w:rPr>
            </w:pPr>
          </w:p>
        </w:tc>
        <w:tc>
          <w:tcPr>
            <w:tcW w:w="6781" w:type="dxa"/>
          </w:tcPr>
          <w:p w14:paraId="01837565" w14:textId="77777777"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 xml:space="preserve">02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1F5B65" w:rsidRPr="00BF6411" w14:paraId="7D42F6BE" w14:textId="77777777" w:rsidTr="00330DB8">
        <w:tc>
          <w:tcPr>
            <w:tcW w:w="2569" w:type="dxa"/>
            <w:shd w:val="clear" w:color="auto" w:fill="D9D9D9" w:themeFill="background1" w:themeFillShade="D9"/>
          </w:tcPr>
          <w:p w14:paraId="1E5B007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242EBFFF" w14:textId="77777777" w:rsidR="001F5B65" w:rsidRPr="00BF6411" w:rsidRDefault="001F5B65" w:rsidP="00330DB8">
            <w:pPr>
              <w:rPr>
                <w:rFonts w:asciiTheme="minorHAnsi" w:hAnsiTheme="minorHAnsi"/>
              </w:rPr>
            </w:pPr>
          </w:p>
        </w:tc>
        <w:tc>
          <w:tcPr>
            <w:tcW w:w="6781" w:type="dxa"/>
          </w:tcPr>
          <w:p w14:paraId="3DF469C5" w14:textId="2147FF06" w:rsidR="004257F7" w:rsidRDefault="004257F7" w:rsidP="004257F7">
            <w:pPr>
              <w:rPr>
                <w:rFonts w:asciiTheme="minorHAnsi" w:hAnsiTheme="minorHAnsi"/>
              </w:rPr>
            </w:pPr>
            <w:r w:rsidRPr="006C0C1A">
              <w:rPr>
                <w:rFonts w:asciiTheme="minorHAnsi" w:hAnsiTheme="minorHAnsi"/>
                <w:b/>
                <w:bCs/>
              </w:rPr>
              <w:t>01</w:t>
            </w:r>
            <w:r w:rsidRPr="004257F7">
              <w:rPr>
                <w:rFonts w:asciiTheme="minorHAnsi" w:hAnsiTheme="minorHAnsi"/>
              </w:rPr>
              <w:t xml:space="preserve"> – triangles "did" attribute points to a non-existent disp2dgroup resource </w:t>
            </w:r>
          </w:p>
          <w:p w14:paraId="76210588" w14:textId="77777777" w:rsidR="004257F7" w:rsidRPr="004257F7" w:rsidRDefault="004257F7" w:rsidP="004257F7">
            <w:pPr>
              <w:rPr>
                <w:rFonts w:asciiTheme="minorHAnsi" w:hAnsiTheme="minorHAnsi"/>
              </w:rPr>
            </w:pPr>
          </w:p>
          <w:p w14:paraId="62923348" w14:textId="77777777" w:rsidR="001F5B65" w:rsidRDefault="004257F7" w:rsidP="004257F7">
            <w:pPr>
              <w:rPr>
                <w:rFonts w:asciiTheme="minorHAnsi" w:hAnsiTheme="minorHAnsi"/>
              </w:rPr>
            </w:pPr>
            <w:r w:rsidRPr="006C0C1A">
              <w:rPr>
                <w:rFonts w:asciiTheme="minorHAnsi" w:hAnsiTheme="minorHAnsi"/>
                <w:b/>
                <w:bCs/>
              </w:rPr>
              <w:t>02</w:t>
            </w:r>
            <w:r w:rsidRPr="004257F7">
              <w:rPr>
                <w:rFonts w:asciiTheme="minorHAnsi" w:hAnsiTheme="minorHAnsi"/>
              </w:rPr>
              <w:t xml:space="preserve"> - invalid mesh object with only 3 triangles </w:t>
            </w:r>
          </w:p>
          <w:p w14:paraId="30887025" w14:textId="337E84E9" w:rsidR="004257F7" w:rsidRPr="00BF6411" w:rsidRDefault="004257F7" w:rsidP="004257F7">
            <w:pPr>
              <w:rPr>
                <w:rFonts w:asciiTheme="minorHAnsi" w:hAnsiTheme="minorHAnsi"/>
              </w:rPr>
            </w:pPr>
          </w:p>
        </w:tc>
      </w:tr>
    </w:tbl>
    <w:p w14:paraId="35CB0861" w14:textId="64EC1482" w:rsidR="001F5B65" w:rsidRDefault="001F5B65" w:rsidP="001F5B65">
      <w:pPr>
        <w:pStyle w:val="Heading3"/>
      </w:pPr>
      <w:r>
        <w:lastRenderedPageBreak/>
        <w:t>N_DPX_33</w:t>
      </w:r>
      <w:r w:rsidR="006C0C1A">
        <w:t>10</w:t>
      </w:r>
      <w:r>
        <w:t xml:space="preserve">_XX </w:t>
      </w:r>
      <w:r w:rsidR="006C0C1A" w:rsidRPr="006C0C1A">
        <w:t>Triangle Errors</w:t>
      </w:r>
    </w:p>
    <w:tbl>
      <w:tblPr>
        <w:tblStyle w:val="TableGrid"/>
        <w:tblW w:w="0" w:type="auto"/>
        <w:tblLook w:val="04A0" w:firstRow="1" w:lastRow="0" w:firstColumn="1" w:lastColumn="0" w:noHBand="0" w:noVBand="1"/>
      </w:tblPr>
      <w:tblGrid>
        <w:gridCol w:w="2569"/>
        <w:gridCol w:w="6781"/>
      </w:tblGrid>
      <w:tr w:rsidR="001F5B65" w:rsidRPr="00BF6411" w14:paraId="6E4E9A4A" w14:textId="77777777" w:rsidTr="00330DB8">
        <w:tc>
          <w:tcPr>
            <w:tcW w:w="2569" w:type="dxa"/>
            <w:tcBorders>
              <w:bottom w:val="single" w:sz="4" w:space="0" w:color="auto"/>
            </w:tcBorders>
            <w:shd w:val="clear" w:color="auto" w:fill="D9D9D9" w:themeFill="background1" w:themeFillShade="D9"/>
          </w:tcPr>
          <w:p w14:paraId="490D4DC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E6D8B49" w14:textId="77777777" w:rsidR="001F5B65" w:rsidRPr="00BF6411" w:rsidRDefault="001F5B65" w:rsidP="00330DB8">
            <w:pPr>
              <w:rPr>
                <w:rFonts w:asciiTheme="minorHAnsi" w:hAnsiTheme="minorHAnsi"/>
              </w:rPr>
            </w:pPr>
          </w:p>
        </w:tc>
        <w:tc>
          <w:tcPr>
            <w:tcW w:w="6781" w:type="dxa"/>
          </w:tcPr>
          <w:p w14:paraId="6B8527A3" w14:textId="4D0CF967" w:rsidR="001F5B65" w:rsidRPr="00BF6411" w:rsidRDefault="006C0C1A" w:rsidP="00330DB8">
            <w:pPr>
              <w:rPr>
                <w:rFonts w:asciiTheme="minorHAnsi" w:hAnsiTheme="minorHAnsi"/>
              </w:rPr>
            </w:pPr>
            <w:r w:rsidRPr="006C0C1A">
              <w:rPr>
                <w:rFonts w:asciiTheme="minorHAnsi" w:hAnsiTheme="minorHAnsi"/>
              </w:rPr>
              <w:t>Triangle Errors</w:t>
            </w:r>
            <w:r w:rsidR="00A85CDA">
              <w:rPr>
                <w:rFonts w:asciiTheme="minorHAnsi" w:hAnsiTheme="minorHAnsi"/>
              </w:rPr>
              <w:t xml:space="preserve">. Note that test case iterations 9, 10, 11, 12, 15, and 16 have </w:t>
            </w:r>
            <w:proofErr w:type="spellStart"/>
            <w:r w:rsidR="00A85CDA">
              <w:rPr>
                <w:rFonts w:asciiTheme="minorHAnsi" w:hAnsiTheme="minorHAnsi"/>
              </w:rPr>
              <w:t>requiredExtensions</w:t>
            </w:r>
            <w:proofErr w:type="spellEnd"/>
            <w:r w:rsidR="00A85CDA">
              <w:rPr>
                <w:rFonts w:asciiTheme="minorHAnsi" w:hAnsiTheme="minorHAnsi"/>
              </w:rPr>
              <w:t xml:space="preserve"> with the </w:t>
            </w:r>
            <w:proofErr w:type="spellStart"/>
            <w:r w:rsidR="00A85CDA">
              <w:rPr>
                <w:rFonts w:asciiTheme="minorHAnsi" w:hAnsiTheme="minorHAnsi"/>
              </w:rPr>
              <w:t>materialextension</w:t>
            </w:r>
            <w:proofErr w:type="spellEnd"/>
            <w:r w:rsidR="00A85CDA">
              <w:rPr>
                <w:rFonts w:asciiTheme="minorHAnsi" w:hAnsiTheme="minorHAnsi"/>
              </w:rPr>
              <w:t xml:space="preserve"> specified.</w:t>
            </w:r>
          </w:p>
        </w:tc>
      </w:tr>
      <w:tr w:rsidR="001F5B65" w:rsidRPr="00BF6411" w14:paraId="2CAD3D2C" w14:textId="77777777" w:rsidTr="00330DB8">
        <w:tc>
          <w:tcPr>
            <w:tcW w:w="2569" w:type="dxa"/>
            <w:shd w:val="clear" w:color="auto" w:fill="D9D9D9" w:themeFill="background1" w:themeFillShade="D9"/>
          </w:tcPr>
          <w:p w14:paraId="5881EF4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BC68F3B" w14:textId="77777777" w:rsidR="001F5B65" w:rsidRPr="00BF6411" w:rsidRDefault="001F5B65" w:rsidP="00330DB8">
            <w:pPr>
              <w:rPr>
                <w:rFonts w:asciiTheme="minorHAnsi" w:hAnsiTheme="minorHAnsi"/>
              </w:rPr>
            </w:pPr>
          </w:p>
        </w:tc>
        <w:tc>
          <w:tcPr>
            <w:tcW w:w="6781" w:type="dxa"/>
          </w:tcPr>
          <w:p w14:paraId="5B7182A1" w14:textId="347D2DD2"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w:t>
            </w:r>
            <w:r w:rsidR="006C0C1A">
              <w:rPr>
                <w:rFonts w:asciiTheme="minorHAnsi" w:eastAsia="Calibri" w:hAnsiTheme="minorHAnsi" w:cs="Calibri"/>
                <w:szCs w:val="20"/>
              </w:rPr>
              <w:t xml:space="preserve"> </w:t>
            </w:r>
            <w:proofErr w:type="gramStart"/>
            <w:r w:rsidR="006C0C1A">
              <w:rPr>
                <w:rFonts w:asciiTheme="minorHAnsi" w:eastAsia="Calibri" w:hAnsiTheme="minorHAnsi" w:cs="Calibri"/>
                <w:szCs w:val="20"/>
              </w:rPr>
              <w:t>16</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1F5B65" w:rsidRPr="00BF6411" w14:paraId="6C6D18D1" w14:textId="77777777" w:rsidTr="00330DB8">
        <w:tc>
          <w:tcPr>
            <w:tcW w:w="2569" w:type="dxa"/>
            <w:shd w:val="clear" w:color="auto" w:fill="D9D9D9" w:themeFill="background1" w:themeFillShade="D9"/>
          </w:tcPr>
          <w:p w14:paraId="0D107CE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C9575ED" w14:textId="77777777" w:rsidR="001F5B65" w:rsidRPr="00BF6411" w:rsidRDefault="001F5B65" w:rsidP="00330DB8">
            <w:pPr>
              <w:rPr>
                <w:rFonts w:asciiTheme="minorHAnsi" w:hAnsiTheme="minorHAnsi"/>
              </w:rPr>
            </w:pPr>
          </w:p>
        </w:tc>
        <w:tc>
          <w:tcPr>
            <w:tcW w:w="6781" w:type="dxa"/>
          </w:tcPr>
          <w:p w14:paraId="30C89161" w14:textId="77777777" w:rsidR="006C0C1A" w:rsidRPr="006C0C1A" w:rsidRDefault="006C0C1A" w:rsidP="006C0C1A">
            <w:pPr>
              <w:rPr>
                <w:rFonts w:asciiTheme="minorHAnsi" w:hAnsiTheme="minorHAnsi"/>
              </w:rPr>
            </w:pPr>
            <w:r w:rsidRPr="006C0C1A">
              <w:rPr>
                <w:rFonts w:asciiTheme="minorHAnsi" w:hAnsiTheme="minorHAnsi"/>
                <w:b/>
                <w:bCs/>
              </w:rPr>
              <w:t>01</w:t>
            </w:r>
            <w:r w:rsidRPr="006C0C1A">
              <w:rPr>
                <w:rFonts w:asciiTheme="minorHAnsi" w:hAnsiTheme="minorHAnsi"/>
              </w:rPr>
              <w:t xml:space="preserve"> - triangle indices with vertex references that are not unique </w:t>
            </w:r>
          </w:p>
          <w:p w14:paraId="46A672BB" w14:textId="77777777" w:rsidR="006C0C1A" w:rsidRDefault="006C0C1A" w:rsidP="006C0C1A">
            <w:pPr>
              <w:rPr>
                <w:rFonts w:asciiTheme="minorHAnsi" w:hAnsiTheme="minorHAnsi"/>
              </w:rPr>
            </w:pPr>
          </w:p>
          <w:p w14:paraId="197DF45B" w14:textId="6E3371ED" w:rsidR="006C0C1A" w:rsidRPr="006C0C1A" w:rsidRDefault="006C0C1A" w:rsidP="006C0C1A">
            <w:pPr>
              <w:rPr>
                <w:rFonts w:asciiTheme="minorHAnsi" w:hAnsiTheme="minorHAnsi"/>
              </w:rPr>
            </w:pPr>
            <w:r w:rsidRPr="006C0C1A">
              <w:rPr>
                <w:rFonts w:asciiTheme="minorHAnsi" w:hAnsiTheme="minorHAnsi"/>
                <w:b/>
                <w:bCs/>
              </w:rPr>
              <w:t>02</w:t>
            </w:r>
            <w:r w:rsidRPr="006C0C1A">
              <w:rPr>
                <w:rFonts w:asciiTheme="minorHAnsi" w:hAnsiTheme="minorHAnsi"/>
              </w:rPr>
              <w:t xml:space="preserve"> - triangle d1 attribute points to a displacement map index that is out of range </w:t>
            </w:r>
          </w:p>
          <w:p w14:paraId="747601E4" w14:textId="77777777" w:rsidR="006C0C1A" w:rsidRDefault="006C0C1A" w:rsidP="006C0C1A">
            <w:pPr>
              <w:rPr>
                <w:rFonts w:asciiTheme="minorHAnsi" w:hAnsiTheme="minorHAnsi"/>
              </w:rPr>
            </w:pPr>
          </w:p>
          <w:p w14:paraId="101410CB" w14:textId="5FC06F2D" w:rsidR="006C0C1A" w:rsidRPr="006C0C1A" w:rsidRDefault="006C0C1A" w:rsidP="006C0C1A">
            <w:pPr>
              <w:rPr>
                <w:rFonts w:asciiTheme="minorHAnsi" w:hAnsiTheme="minorHAnsi"/>
              </w:rPr>
            </w:pPr>
            <w:r w:rsidRPr="006C0C1A">
              <w:rPr>
                <w:rFonts w:asciiTheme="minorHAnsi" w:hAnsiTheme="minorHAnsi"/>
                <w:b/>
                <w:bCs/>
              </w:rPr>
              <w:t>03</w:t>
            </w:r>
            <w:r w:rsidRPr="006C0C1A">
              <w:rPr>
                <w:rFonts w:asciiTheme="minorHAnsi" w:hAnsiTheme="minorHAnsi"/>
              </w:rPr>
              <w:t xml:space="preserve"> - triangle d2 attribute points to a displacement map index that is out of range </w:t>
            </w:r>
          </w:p>
          <w:p w14:paraId="01DEE9EA" w14:textId="77777777" w:rsidR="006C0C1A" w:rsidRDefault="006C0C1A" w:rsidP="006C0C1A">
            <w:pPr>
              <w:rPr>
                <w:rFonts w:asciiTheme="minorHAnsi" w:hAnsiTheme="minorHAnsi"/>
              </w:rPr>
            </w:pPr>
          </w:p>
          <w:p w14:paraId="6CD4E507" w14:textId="1E0A07EE" w:rsidR="006C0C1A" w:rsidRPr="006C0C1A" w:rsidRDefault="006C0C1A" w:rsidP="006C0C1A">
            <w:pPr>
              <w:rPr>
                <w:rFonts w:asciiTheme="minorHAnsi" w:hAnsiTheme="minorHAnsi"/>
              </w:rPr>
            </w:pPr>
            <w:r w:rsidRPr="006C0C1A">
              <w:rPr>
                <w:rFonts w:asciiTheme="minorHAnsi" w:hAnsiTheme="minorHAnsi"/>
                <w:b/>
                <w:bCs/>
              </w:rPr>
              <w:t>04</w:t>
            </w:r>
            <w:r w:rsidRPr="006C0C1A">
              <w:rPr>
                <w:rFonts w:asciiTheme="minorHAnsi" w:hAnsiTheme="minorHAnsi"/>
              </w:rPr>
              <w:t xml:space="preserve"> - triangle d3 attribute points to a displacement map index that is out of range </w:t>
            </w:r>
          </w:p>
          <w:p w14:paraId="5268EAF1" w14:textId="77777777" w:rsidR="006C0C1A" w:rsidRDefault="006C0C1A" w:rsidP="006C0C1A">
            <w:pPr>
              <w:rPr>
                <w:rFonts w:asciiTheme="minorHAnsi" w:hAnsiTheme="minorHAnsi"/>
              </w:rPr>
            </w:pPr>
          </w:p>
          <w:p w14:paraId="3E6340F8" w14:textId="0A5DFABD" w:rsidR="006C0C1A" w:rsidRPr="006C0C1A" w:rsidRDefault="006C0C1A" w:rsidP="006C0C1A">
            <w:pPr>
              <w:rPr>
                <w:rFonts w:asciiTheme="minorHAnsi" w:hAnsiTheme="minorHAnsi"/>
              </w:rPr>
            </w:pPr>
            <w:r w:rsidRPr="006C0C1A">
              <w:rPr>
                <w:rFonts w:asciiTheme="minorHAnsi" w:hAnsiTheme="minorHAnsi"/>
                <w:b/>
                <w:bCs/>
              </w:rPr>
              <w:t>05</w:t>
            </w:r>
            <w:r w:rsidRPr="006C0C1A">
              <w:rPr>
                <w:rFonts w:asciiTheme="minorHAnsi" w:hAnsiTheme="minorHAnsi"/>
              </w:rPr>
              <w:t xml:space="preserve"> - triangle "did" attribute points to a non-existent disp2dgroup resource </w:t>
            </w:r>
          </w:p>
          <w:p w14:paraId="2D49FC3A" w14:textId="77777777" w:rsidR="006C0C1A" w:rsidRDefault="006C0C1A" w:rsidP="006C0C1A">
            <w:pPr>
              <w:rPr>
                <w:rFonts w:asciiTheme="minorHAnsi" w:hAnsiTheme="minorHAnsi"/>
              </w:rPr>
            </w:pPr>
          </w:p>
          <w:p w14:paraId="00C034A7" w14:textId="6076167F" w:rsidR="006C0C1A" w:rsidRPr="006C0C1A" w:rsidRDefault="006C0C1A" w:rsidP="006C0C1A">
            <w:pPr>
              <w:rPr>
                <w:rFonts w:asciiTheme="minorHAnsi" w:hAnsiTheme="minorHAnsi"/>
              </w:rPr>
            </w:pPr>
            <w:r w:rsidRPr="006C0C1A">
              <w:rPr>
                <w:rFonts w:asciiTheme="minorHAnsi" w:hAnsiTheme="minorHAnsi"/>
                <w:b/>
                <w:bCs/>
              </w:rPr>
              <w:t>06</w:t>
            </w:r>
            <w:r w:rsidRPr="006C0C1A">
              <w:rPr>
                <w:rFonts w:asciiTheme="minorHAnsi" w:hAnsiTheme="minorHAnsi"/>
              </w:rPr>
              <w:t xml:space="preserve"> - triangle v1 attribute points to a vertex index that is out of range </w:t>
            </w:r>
          </w:p>
          <w:p w14:paraId="505B7A77" w14:textId="77777777" w:rsidR="006C0C1A" w:rsidRDefault="006C0C1A" w:rsidP="006C0C1A">
            <w:pPr>
              <w:rPr>
                <w:rFonts w:asciiTheme="minorHAnsi" w:hAnsiTheme="minorHAnsi"/>
              </w:rPr>
            </w:pPr>
          </w:p>
          <w:p w14:paraId="68B093E0" w14:textId="334099DD" w:rsidR="006C0C1A" w:rsidRPr="006C0C1A" w:rsidRDefault="006C0C1A" w:rsidP="006C0C1A">
            <w:pPr>
              <w:rPr>
                <w:rFonts w:asciiTheme="minorHAnsi" w:hAnsiTheme="minorHAnsi"/>
              </w:rPr>
            </w:pPr>
            <w:r w:rsidRPr="006C0C1A">
              <w:rPr>
                <w:rFonts w:asciiTheme="minorHAnsi" w:hAnsiTheme="minorHAnsi"/>
                <w:b/>
                <w:bCs/>
              </w:rPr>
              <w:t>07</w:t>
            </w:r>
            <w:r w:rsidRPr="006C0C1A">
              <w:rPr>
                <w:rFonts w:asciiTheme="minorHAnsi" w:hAnsiTheme="minorHAnsi"/>
              </w:rPr>
              <w:t xml:space="preserve"> - triangle v2 attribute points to a Vertex index that is out of range </w:t>
            </w:r>
          </w:p>
          <w:p w14:paraId="52A2310D" w14:textId="77777777" w:rsidR="006C0C1A" w:rsidRDefault="006C0C1A" w:rsidP="006C0C1A">
            <w:pPr>
              <w:rPr>
                <w:rFonts w:asciiTheme="minorHAnsi" w:hAnsiTheme="minorHAnsi"/>
              </w:rPr>
            </w:pPr>
          </w:p>
          <w:p w14:paraId="5925F4D5" w14:textId="497C98BB" w:rsidR="006C0C1A" w:rsidRPr="006C0C1A" w:rsidRDefault="006C0C1A" w:rsidP="006C0C1A">
            <w:pPr>
              <w:rPr>
                <w:rFonts w:asciiTheme="minorHAnsi" w:hAnsiTheme="minorHAnsi"/>
              </w:rPr>
            </w:pPr>
            <w:r w:rsidRPr="006C0C1A">
              <w:rPr>
                <w:rFonts w:asciiTheme="minorHAnsi" w:hAnsiTheme="minorHAnsi"/>
                <w:b/>
                <w:bCs/>
              </w:rPr>
              <w:t>08</w:t>
            </w:r>
            <w:r w:rsidRPr="006C0C1A">
              <w:rPr>
                <w:rFonts w:asciiTheme="minorHAnsi" w:hAnsiTheme="minorHAnsi"/>
              </w:rPr>
              <w:t xml:space="preserve"> - triangle </w:t>
            </w:r>
            <w:r w:rsidR="009D3409">
              <w:rPr>
                <w:rFonts w:asciiTheme="minorHAnsi" w:hAnsiTheme="minorHAnsi"/>
              </w:rPr>
              <w:t>v</w:t>
            </w:r>
            <w:r w:rsidRPr="006C0C1A">
              <w:rPr>
                <w:rFonts w:asciiTheme="minorHAnsi" w:hAnsiTheme="minorHAnsi"/>
              </w:rPr>
              <w:t xml:space="preserve">3 attribute points to a Vertex index that is out of range </w:t>
            </w:r>
          </w:p>
          <w:p w14:paraId="5DF2F1B4" w14:textId="77777777" w:rsidR="006C0C1A" w:rsidRDefault="006C0C1A" w:rsidP="006C0C1A">
            <w:pPr>
              <w:rPr>
                <w:rFonts w:asciiTheme="minorHAnsi" w:hAnsiTheme="minorHAnsi"/>
              </w:rPr>
            </w:pPr>
          </w:p>
          <w:p w14:paraId="202E695F" w14:textId="4E6042E4" w:rsidR="006C0C1A" w:rsidRPr="006C0C1A" w:rsidRDefault="006C0C1A" w:rsidP="006C0C1A">
            <w:pPr>
              <w:rPr>
                <w:rFonts w:asciiTheme="minorHAnsi" w:hAnsiTheme="minorHAnsi"/>
              </w:rPr>
            </w:pPr>
            <w:r w:rsidRPr="006C0C1A">
              <w:rPr>
                <w:rFonts w:asciiTheme="minorHAnsi" w:hAnsiTheme="minorHAnsi"/>
                <w:b/>
                <w:bCs/>
              </w:rPr>
              <w:t>09</w:t>
            </w:r>
            <w:r w:rsidRPr="006C0C1A">
              <w:rPr>
                <w:rFonts w:asciiTheme="minorHAnsi" w:hAnsiTheme="minorHAnsi"/>
              </w:rPr>
              <w:t xml:space="preserve"> - triangle p1 attribute points to a resource index that is out of range </w:t>
            </w:r>
          </w:p>
          <w:p w14:paraId="617486B2" w14:textId="77777777" w:rsidR="006C0C1A" w:rsidRDefault="006C0C1A" w:rsidP="006C0C1A">
            <w:pPr>
              <w:rPr>
                <w:rFonts w:asciiTheme="minorHAnsi" w:hAnsiTheme="minorHAnsi"/>
              </w:rPr>
            </w:pPr>
          </w:p>
          <w:p w14:paraId="2F8D1AC2" w14:textId="273CC594" w:rsidR="006C0C1A" w:rsidRPr="006C0C1A" w:rsidRDefault="006C0C1A" w:rsidP="006C0C1A">
            <w:pPr>
              <w:rPr>
                <w:rFonts w:asciiTheme="minorHAnsi" w:hAnsiTheme="minorHAnsi"/>
              </w:rPr>
            </w:pPr>
            <w:r w:rsidRPr="006C0C1A">
              <w:rPr>
                <w:rFonts w:asciiTheme="minorHAnsi" w:hAnsiTheme="minorHAnsi"/>
                <w:b/>
                <w:bCs/>
              </w:rPr>
              <w:t>10</w:t>
            </w:r>
            <w:r w:rsidRPr="006C0C1A">
              <w:rPr>
                <w:rFonts w:asciiTheme="minorHAnsi" w:hAnsiTheme="minorHAnsi"/>
              </w:rPr>
              <w:t xml:space="preserve"> - triangle p2 attribute points to a resource index that is out of range </w:t>
            </w:r>
          </w:p>
          <w:p w14:paraId="252F6B86" w14:textId="77777777" w:rsidR="006C0C1A" w:rsidRDefault="006C0C1A" w:rsidP="006C0C1A">
            <w:pPr>
              <w:rPr>
                <w:rFonts w:asciiTheme="minorHAnsi" w:hAnsiTheme="minorHAnsi"/>
              </w:rPr>
            </w:pPr>
          </w:p>
          <w:p w14:paraId="534855A0" w14:textId="3C265248" w:rsidR="006C0C1A" w:rsidRPr="006C0C1A" w:rsidRDefault="006C0C1A" w:rsidP="006C0C1A">
            <w:pPr>
              <w:rPr>
                <w:rFonts w:asciiTheme="minorHAnsi" w:hAnsiTheme="minorHAnsi"/>
              </w:rPr>
            </w:pPr>
            <w:r w:rsidRPr="006C0C1A">
              <w:rPr>
                <w:rFonts w:asciiTheme="minorHAnsi" w:hAnsiTheme="minorHAnsi"/>
                <w:b/>
                <w:bCs/>
              </w:rPr>
              <w:t xml:space="preserve">11 </w:t>
            </w:r>
            <w:r w:rsidRPr="006C0C1A">
              <w:rPr>
                <w:rFonts w:asciiTheme="minorHAnsi" w:hAnsiTheme="minorHAnsi"/>
              </w:rPr>
              <w:t xml:space="preserve">- triangle p3 attribute points to a resource index that is out of range </w:t>
            </w:r>
          </w:p>
          <w:p w14:paraId="191E5818" w14:textId="77777777" w:rsidR="006C0C1A" w:rsidRDefault="006C0C1A" w:rsidP="006C0C1A">
            <w:pPr>
              <w:rPr>
                <w:rFonts w:asciiTheme="minorHAnsi" w:hAnsiTheme="minorHAnsi"/>
              </w:rPr>
            </w:pPr>
          </w:p>
          <w:p w14:paraId="1909AA1A" w14:textId="42A39881" w:rsidR="006C0C1A" w:rsidRPr="006C0C1A" w:rsidRDefault="006C0C1A" w:rsidP="006C0C1A">
            <w:pPr>
              <w:rPr>
                <w:rFonts w:asciiTheme="minorHAnsi" w:hAnsiTheme="minorHAnsi"/>
              </w:rPr>
            </w:pPr>
            <w:r w:rsidRPr="006C0C1A">
              <w:rPr>
                <w:rFonts w:asciiTheme="minorHAnsi" w:hAnsiTheme="minorHAnsi"/>
                <w:b/>
                <w:bCs/>
              </w:rPr>
              <w:t>12</w:t>
            </w:r>
            <w:r w:rsidRPr="006C0C1A">
              <w:rPr>
                <w:rFonts w:asciiTheme="minorHAnsi" w:hAnsiTheme="minorHAnsi"/>
              </w:rPr>
              <w:t xml:space="preserve"> - triangle "</w:t>
            </w:r>
            <w:proofErr w:type="spellStart"/>
            <w:r w:rsidRPr="006C0C1A">
              <w:rPr>
                <w:rFonts w:asciiTheme="minorHAnsi" w:hAnsiTheme="minorHAnsi"/>
              </w:rPr>
              <w:t>pid</w:t>
            </w:r>
            <w:proofErr w:type="spellEnd"/>
            <w:r w:rsidRPr="006C0C1A">
              <w:rPr>
                <w:rFonts w:asciiTheme="minorHAnsi" w:hAnsiTheme="minorHAnsi"/>
              </w:rPr>
              <w:t xml:space="preserve">" attribute points to a non-existent disp2dgroup resource </w:t>
            </w:r>
          </w:p>
          <w:p w14:paraId="67304A69" w14:textId="77777777" w:rsidR="006C0C1A" w:rsidRDefault="006C0C1A" w:rsidP="006C0C1A">
            <w:pPr>
              <w:rPr>
                <w:rFonts w:asciiTheme="minorHAnsi" w:hAnsiTheme="minorHAnsi"/>
              </w:rPr>
            </w:pPr>
          </w:p>
          <w:p w14:paraId="22CF6C28" w14:textId="5260D09F" w:rsidR="006C0C1A" w:rsidRPr="006C0C1A" w:rsidRDefault="006C0C1A" w:rsidP="006C0C1A">
            <w:pPr>
              <w:rPr>
                <w:rFonts w:asciiTheme="minorHAnsi" w:hAnsiTheme="minorHAnsi"/>
              </w:rPr>
            </w:pPr>
            <w:r w:rsidRPr="006C0C1A">
              <w:rPr>
                <w:rFonts w:asciiTheme="minorHAnsi" w:hAnsiTheme="minorHAnsi"/>
                <w:b/>
                <w:bCs/>
              </w:rPr>
              <w:t xml:space="preserve">13 </w:t>
            </w:r>
            <w:r w:rsidRPr="006C0C1A">
              <w:rPr>
                <w:rFonts w:asciiTheme="minorHAnsi" w:hAnsiTheme="minorHAnsi"/>
              </w:rPr>
              <w:t xml:space="preserve">- triangle with “d1” specified, but no “did” in triangle nor in triangles </w:t>
            </w:r>
          </w:p>
          <w:p w14:paraId="230D5ACB" w14:textId="77777777" w:rsidR="006C0C1A" w:rsidRDefault="006C0C1A" w:rsidP="006C0C1A">
            <w:pPr>
              <w:rPr>
                <w:rFonts w:asciiTheme="minorHAnsi" w:hAnsiTheme="minorHAnsi"/>
              </w:rPr>
            </w:pPr>
          </w:p>
          <w:p w14:paraId="0A7503AA" w14:textId="15EC3DD9" w:rsidR="006C0C1A" w:rsidRPr="006C0C1A" w:rsidRDefault="006C0C1A" w:rsidP="006C0C1A">
            <w:pPr>
              <w:rPr>
                <w:rFonts w:asciiTheme="minorHAnsi" w:hAnsiTheme="minorHAnsi"/>
              </w:rPr>
            </w:pPr>
            <w:r w:rsidRPr="006C0C1A">
              <w:rPr>
                <w:rFonts w:asciiTheme="minorHAnsi" w:hAnsiTheme="minorHAnsi"/>
                <w:b/>
                <w:bCs/>
              </w:rPr>
              <w:t>14</w:t>
            </w:r>
            <w:r w:rsidRPr="006C0C1A">
              <w:rPr>
                <w:rFonts w:asciiTheme="minorHAnsi" w:hAnsiTheme="minorHAnsi"/>
              </w:rPr>
              <w:t xml:space="preserve"> - triangle with d2 or d3, but not d1 </w:t>
            </w:r>
          </w:p>
          <w:p w14:paraId="2E9B467F" w14:textId="77777777" w:rsidR="006C0C1A" w:rsidRDefault="006C0C1A" w:rsidP="006C0C1A">
            <w:pPr>
              <w:rPr>
                <w:rFonts w:asciiTheme="minorHAnsi" w:hAnsiTheme="minorHAnsi"/>
              </w:rPr>
            </w:pPr>
          </w:p>
          <w:p w14:paraId="461A4F06" w14:textId="5DF8D89F" w:rsidR="006C0C1A" w:rsidRPr="006C0C1A" w:rsidRDefault="006C0C1A" w:rsidP="006C0C1A">
            <w:pPr>
              <w:rPr>
                <w:rFonts w:asciiTheme="minorHAnsi" w:hAnsiTheme="minorHAnsi"/>
              </w:rPr>
            </w:pPr>
            <w:r w:rsidRPr="006C0C1A">
              <w:rPr>
                <w:rFonts w:asciiTheme="minorHAnsi" w:hAnsiTheme="minorHAnsi"/>
                <w:b/>
                <w:bCs/>
              </w:rPr>
              <w:t xml:space="preserve">15 </w:t>
            </w:r>
            <w:r w:rsidRPr="006C0C1A">
              <w:rPr>
                <w:rFonts w:asciiTheme="minorHAnsi" w:hAnsiTheme="minorHAnsi"/>
              </w:rPr>
              <w:t>- triangle with “p1” specified, but no “</w:t>
            </w:r>
            <w:proofErr w:type="spellStart"/>
            <w:r w:rsidRPr="006C0C1A">
              <w:rPr>
                <w:rFonts w:asciiTheme="minorHAnsi" w:hAnsiTheme="minorHAnsi"/>
              </w:rPr>
              <w:t>pid</w:t>
            </w:r>
            <w:proofErr w:type="spellEnd"/>
            <w:r w:rsidRPr="006C0C1A">
              <w:rPr>
                <w:rFonts w:asciiTheme="minorHAnsi" w:hAnsiTheme="minorHAnsi"/>
              </w:rPr>
              <w:t xml:space="preserve">” in triangle nor in object </w:t>
            </w:r>
          </w:p>
          <w:p w14:paraId="525D3CF8" w14:textId="77777777" w:rsidR="006C0C1A" w:rsidRDefault="006C0C1A" w:rsidP="006C0C1A">
            <w:pPr>
              <w:rPr>
                <w:rFonts w:asciiTheme="minorHAnsi" w:hAnsiTheme="minorHAnsi"/>
              </w:rPr>
            </w:pPr>
          </w:p>
          <w:p w14:paraId="22608E0C" w14:textId="4BFC1BF8" w:rsidR="006C0C1A" w:rsidRDefault="006C0C1A" w:rsidP="006C0C1A">
            <w:pPr>
              <w:rPr>
                <w:rFonts w:asciiTheme="minorHAnsi" w:hAnsiTheme="minorHAnsi"/>
              </w:rPr>
            </w:pPr>
            <w:r w:rsidRPr="006C0C1A">
              <w:rPr>
                <w:rFonts w:asciiTheme="minorHAnsi" w:hAnsiTheme="minorHAnsi"/>
                <w:b/>
                <w:bCs/>
              </w:rPr>
              <w:t>16</w:t>
            </w:r>
            <w:r w:rsidRPr="006C0C1A">
              <w:rPr>
                <w:rFonts w:asciiTheme="minorHAnsi" w:hAnsiTheme="minorHAnsi"/>
              </w:rPr>
              <w:t xml:space="preserve"> - triangle with p2 or p3, but not p</w:t>
            </w:r>
            <w:r w:rsidR="006E14B0">
              <w:rPr>
                <w:rFonts w:asciiTheme="minorHAnsi" w:hAnsiTheme="minorHAnsi"/>
              </w:rPr>
              <w:t>1</w:t>
            </w:r>
          </w:p>
          <w:p w14:paraId="29105B8F" w14:textId="77777777" w:rsidR="00A2737B" w:rsidRDefault="00A2737B" w:rsidP="006C0C1A">
            <w:pPr>
              <w:rPr>
                <w:rFonts w:asciiTheme="minorHAnsi" w:hAnsiTheme="minorHAnsi"/>
              </w:rPr>
            </w:pPr>
          </w:p>
          <w:p w14:paraId="461961BF" w14:textId="77777777" w:rsidR="006C0C1A" w:rsidRDefault="00A2737B" w:rsidP="006C0C1A">
            <w:pPr>
              <w:rPr>
                <w:rFonts w:asciiTheme="minorHAnsi" w:hAnsiTheme="minorHAnsi"/>
              </w:rPr>
            </w:pPr>
            <w:r w:rsidRPr="006C0C1A">
              <w:rPr>
                <w:rFonts w:asciiTheme="minorHAnsi" w:hAnsiTheme="minorHAnsi"/>
                <w:b/>
                <w:bCs/>
              </w:rPr>
              <w:t>1</w:t>
            </w:r>
            <w:r>
              <w:rPr>
                <w:rFonts w:asciiTheme="minorHAnsi" w:hAnsiTheme="minorHAnsi"/>
                <w:b/>
                <w:bCs/>
              </w:rPr>
              <w:t>7</w:t>
            </w:r>
            <w:r w:rsidRPr="006C0C1A">
              <w:rPr>
                <w:rFonts w:asciiTheme="minorHAnsi" w:hAnsiTheme="minorHAnsi"/>
              </w:rPr>
              <w:t xml:space="preserve"> - triangle "</w:t>
            </w:r>
            <w:proofErr w:type="spellStart"/>
            <w:r>
              <w:rPr>
                <w:rFonts w:asciiTheme="minorHAnsi" w:hAnsiTheme="minorHAnsi"/>
              </w:rPr>
              <w:t>p</w:t>
            </w:r>
            <w:r w:rsidRPr="006C0C1A">
              <w:rPr>
                <w:rFonts w:asciiTheme="minorHAnsi" w:hAnsiTheme="minorHAnsi"/>
              </w:rPr>
              <w:t>id</w:t>
            </w:r>
            <w:proofErr w:type="spellEnd"/>
            <w:r w:rsidRPr="006C0C1A">
              <w:rPr>
                <w:rFonts w:asciiTheme="minorHAnsi" w:hAnsiTheme="minorHAnsi"/>
              </w:rPr>
              <w:t>" attribute points to a disp2dgroup resource</w:t>
            </w:r>
          </w:p>
          <w:p w14:paraId="68FD9383" w14:textId="77777777" w:rsidR="00D21E1B" w:rsidRDefault="00D21E1B" w:rsidP="006C0C1A">
            <w:pPr>
              <w:rPr>
                <w:rFonts w:asciiTheme="minorHAnsi" w:hAnsiTheme="minorHAnsi"/>
              </w:rPr>
            </w:pPr>
          </w:p>
          <w:p w14:paraId="1FD5E20F" w14:textId="52ACC5F4" w:rsidR="00D21E1B" w:rsidRDefault="00D21E1B" w:rsidP="006C0C1A">
            <w:pPr>
              <w:rPr>
                <w:rFonts w:asciiTheme="minorHAnsi" w:hAnsiTheme="minorHAnsi"/>
              </w:rPr>
            </w:pPr>
            <w:r w:rsidRPr="006C0C1A">
              <w:rPr>
                <w:rFonts w:asciiTheme="minorHAnsi" w:hAnsiTheme="minorHAnsi"/>
                <w:b/>
                <w:bCs/>
              </w:rPr>
              <w:t>1</w:t>
            </w:r>
            <w:r>
              <w:rPr>
                <w:rFonts w:asciiTheme="minorHAnsi" w:hAnsiTheme="minorHAnsi"/>
                <w:b/>
                <w:bCs/>
              </w:rPr>
              <w:t>8</w:t>
            </w:r>
            <w:r w:rsidRPr="006C0C1A">
              <w:rPr>
                <w:rFonts w:asciiTheme="minorHAnsi" w:hAnsiTheme="minorHAnsi"/>
              </w:rPr>
              <w:t xml:space="preserve"> - triangle "</w:t>
            </w:r>
            <w:r>
              <w:rPr>
                <w:rFonts w:asciiTheme="minorHAnsi" w:hAnsiTheme="minorHAnsi"/>
              </w:rPr>
              <w:t>d</w:t>
            </w:r>
            <w:r w:rsidRPr="006C0C1A">
              <w:rPr>
                <w:rFonts w:asciiTheme="minorHAnsi" w:hAnsiTheme="minorHAnsi"/>
              </w:rPr>
              <w:t xml:space="preserve">id" attribute points to a </w:t>
            </w:r>
            <w:r>
              <w:rPr>
                <w:rFonts w:asciiTheme="minorHAnsi" w:hAnsiTheme="minorHAnsi"/>
              </w:rPr>
              <w:t>non-</w:t>
            </w:r>
            <w:r w:rsidRPr="006C0C1A">
              <w:rPr>
                <w:rFonts w:asciiTheme="minorHAnsi" w:hAnsiTheme="minorHAnsi"/>
              </w:rPr>
              <w:t>disp2dgroup resource</w:t>
            </w:r>
          </w:p>
          <w:p w14:paraId="38726C1B" w14:textId="77777777" w:rsidR="0097470A" w:rsidRDefault="0097470A" w:rsidP="0097470A">
            <w:pPr>
              <w:rPr>
                <w:rFonts w:asciiTheme="minorHAnsi" w:hAnsiTheme="minorHAnsi"/>
              </w:rPr>
            </w:pPr>
          </w:p>
          <w:p w14:paraId="51EE279C" w14:textId="673CF849" w:rsidR="0097470A" w:rsidRDefault="0097470A" w:rsidP="006C0C1A">
            <w:pPr>
              <w:rPr>
                <w:rFonts w:asciiTheme="minorHAnsi" w:hAnsiTheme="minorHAnsi"/>
              </w:rPr>
            </w:pPr>
            <w:r w:rsidRPr="006C0C1A">
              <w:rPr>
                <w:rFonts w:asciiTheme="minorHAnsi" w:hAnsiTheme="minorHAnsi"/>
                <w:b/>
                <w:bCs/>
              </w:rPr>
              <w:t>1</w:t>
            </w:r>
            <w:r>
              <w:rPr>
                <w:rFonts w:asciiTheme="minorHAnsi" w:hAnsiTheme="minorHAnsi"/>
                <w:b/>
                <w:bCs/>
              </w:rPr>
              <w:t>9</w:t>
            </w:r>
            <w:r w:rsidRPr="006C0C1A">
              <w:rPr>
                <w:rFonts w:asciiTheme="minorHAnsi" w:hAnsiTheme="minorHAnsi"/>
              </w:rPr>
              <w:t xml:space="preserve"> - triangle</w:t>
            </w:r>
            <w:r w:rsidR="00EC23D9">
              <w:rPr>
                <w:rFonts w:asciiTheme="minorHAnsi" w:hAnsiTheme="minorHAnsi"/>
              </w:rPr>
              <w:t>s</w:t>
            </w:r>
            <w:r w:rsidRPr="006C0C1A">
              <w:rPr>
                <w:rFonts w:asciiTheme="minorHAnsi" w:hAnsiTheme="minorHAnsi"/>
              </w:rPr>
              <w:t xml:space="preserve"> "</w:t>
            </w:r>
            <w:r>
              <w:rPr>
                <w:rFonts w:asciiTheme="minorHAnsi" w:hAnsiTheme="minorHAnsi"/>
              </w:rPr>
              <w:t>d</w:t>
            </w:r>
            <w:r w:rsidRPr="006C0C1A">
              <w:rPr>
                <w:rFonts w:asciiTheme="minorHAnsi" w:hAnsiTheme="minorHAnsi"/>
              </w:rPr>
              <w:t xml:space="preserve">id" attribute points to a </w:t>
            </w:r>
            <w:r>
              <w:rPr>
                <w:rFonts w:asciiTheme="minorHAnsi" w:hAnsiTheme="minorHAnsi"/>
              </w:rPr>
              <w:t>non-</w:t>
            </w:r>
            <w:r w:rsidRPr="006C0C1A">
              <w:rPr>
                <w:rFonts w:asciiTheme="minorHAnsi" w:hAnsiTheme="minorHAnsi"/>
              </w:rPr>
              <w:t>disp2dgroup resource</w:t>
            </w:r>
          </w:p>
          <w:p w14:paraId="1CD9D92B" w14:textId="7A5670D8" w:rsidR="006C0C1A" w:rsidRPr="00BF6411" w:rsidRDefault="006C0C1A" w:rsidP="006C0C1A">
            <w:pPr>
              <w:rPr>
                <w:rFonts w:asciiTheme="minorHAnsi" w:hAnsiTheme="minorHAnsi"/>
              </w:rPr>
            </w:pPr>
          </w:p>
        </w:tc>
      </w:tr>
    </w:tbl>
    <w:p w14:paraId="3A1464CE" w14:textId="6EEF5C72" w:rsidR="001F5B65" w:rsidRDefault="001F5B65" w:rsidP="001F5B65">
      <w:pPr>
        <w:pStyle w:val="Heading3"/>
      </w:pPr>
      <w:r>
        <w:t>N_DPX_33</w:t>
      </w:r>
      <w:r w:rsidR="006C0C1A">
        <w:t>12</w:t>
      </w:r>
      <w:r>
        <w:t xml:space="preserve">_XX </w:t>
      </w:r>
      <w:r w:rsidR="006C0C1A" w:rsidRPr="006C0C1A">
        <w:t>Forward Reference Errors</w:t>
      </w:r>
    </w:p>
    <w:tbl>
      <w:tblPr>
        <w:tblStyle w:val="TableGrid"/>
        <w:tblW w:w="0" w:type="auto"/>
        <w:tblLook w:val="04A0" w:firstRow="1" w:lastRow="0" w:firstColumn="1" w:lastColumn="0" w:noHBand="0" w:noVBand="1"/>
      </w:tblPr>
      <w:tblGrid>
        <w:gridCol w:w="2569"/>
        <w:gridCol w:w="6781"/>
      </w:tblGrid>
      <w:tr w:rsidR="001F5B65" w:rsidRPr="00BF6411" w14:paraId="166D1E0B" w14:textId="77777777" w:rsidTr="00330DB8">
        <w:tc>
          <w:tcPr>
            <w:tcW w:w="2569" w:type="dxa"/>
            <w:tcBorders>
              <w:bottom w:val="single" w:sz="4" w:space="0" w:color="auto"/>
            </w:tcBorders>
            <w:shd w:val="clear" w:color="auto" w:fill="D9D9D9" w:themeFill="background1" w:themeFillShade="D9"/>
          </w:tcPr>
          <w:p w14:paraId="3B6BF33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375DC67E" w14:textId="77777777" w:rsidR="001F5B65" w:rsidRPr="00BF6411" w:rsidRDefault="001F5B65" w:rsidP="00330DB8">
            <w:pPr>
              <w:rPr>
                <w:rFonts w:asciiTheme="minorHAnsi" w:hAnsiTheme="minorHAnsi"/>
              </w:rPr>
            </w:pPr>
          </w:p>
        </w:tc>
        <w:tc>
          <w:tcPr>
            <w:tcW w:w="6781" w:type="dxa"/>
          </w:tcPr>
          <w:p w14:paraId="239496E2" w14:textId="24E2A936" w:rsidR="001F5B65" w:rsidRPr="00BF6411" w:rsidRDefault="006C0C1A" w:rsidP="00330DB8">
            <w:pPr>
              <w:rPr>
                <w:rFonts w:asciiTheme="minorHAnsi" w:hAnsiTheme="minorHAnsi"/>
              </w:rPr>
            </w:pPr>
            <w:r w:rsidRPr="006C0C1A">
              <w:rPr>
                <w:rFonts w:asciiTheme="minorHAnsi" w:hAnsiTheme="minorHAnsi"/>
              </w:rPr>
              <w:t>Forward Reference Errors</w:t>
            </w:r>
          </w:p>
        </w:tc>
      </w:tr>
      <w:tr w:rsidR="001F5B65" w:rsidRPr="00BF6411" w14:paraId="6C6AB07B" w14:textId="77777777" w:rsidTr="00330DB8">
        <w:tc>
          <w:tcPr>
            <w:tcW w:w="2569" w:type="dxa"/>
            <w:shd w:val="clear" w:color="auto" w:fill="D9D9D9" w:themeFill="background1" w:themeFillShade="D9"/>
          </w:tcPr>
          <w:p w14:paraId="7326397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C77E0FA" w14:textId="77777777" w:rsidR="001F5B65" w:rsidRPr="00BF6411" w:rsidRDefault="001F5B65" w:rsidP="00330DB8">
            <w:pPr>
              <w:rPr>
                <w:rFonts w:asciiTheme="minorHAnsi" w:hAnsiTheme="minorHAnsi"/>
              </w:rPr>
            </w:pPr>
          </w:p>
        </w:tc>
        <w:tc>
          <w:tcPr>
            <w:tcW w:w="6781" w:type="dxa"/>
          </w:tcPr>
          <w:p w14:paraId="3DFEA0C6" w14:textId="6CB24C6C"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0</w:t>
            </w:r>
            <w:r w:rsidR="006C0C1A">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1F5B65" w:rsidRPr="00BF6411" w14:paraId="41569F30" w14:textId="77777777" w:rsidTr="00330DB8">
        <w:tc>
          <w:tcPr>
            <w:tcW w:w="2569" w:type="dxa"/>
            <w:shd w:val="clear" w:color="auto" w:fill="D9D9D9" w:themeFill="background1" w:themeFillShade="D9"/>
          </w:tcPr>
          <w:p w14:paraId="540155B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2434BFD" w14:textId="77777777" w:rsidR="001F5B65" w:rsidRPr="00BF6411" w:rsidRDefault="001F5B65" w:rsidP="00330DB8">
            <w:pPr>
              <w:rPr>
                <w:rFonts w:asciiTheme="minorHAnsi" w:hAnsiTheme="minorHAnsi"/>
              </w:rPr>
            </w:pPr>
          </w:p>
        </w:tc>
        <w:tc>
          <w:tcPr>
            <w:tcW w:w="6781" w:type="dxa"/>
          </w:tcPr>
          <w:p w14:paraId="2E6E7897" w14:textId="77777777" w:rsidR="006C0C1A" w:rsidRPr="006C0C1A" w:rsidRDefault="006C0C1A" w:rsidP="006C0C1A">
            <w:pPr>
              <w:rPr>
                <w:rFonts w:asciiTheme="minorHAnsi" w:hAnsiTheme="minorHAnsi"/>
              </w:rPr>
            </w:pPr>
            <w:r w:rsidRPr="006C0C1A">
              <w:rPr>
                <w:rFonts w:asciiTheme="minorHAnsi" w:hAnsiTheme="minorHAnsi"/>
                <w:b/>
                <w:bCs/>
              </w:rPr>
              <w:t>01</w:t>
            </w:r>
            <w:r w:rsidRPr="006C0C1A">
              <w:rPr>
                <w:rFonts w:asciiTheme="minorHAnsi" w:hAnsiTheme="minorHAnsi"/>
              </w:rPr>
              <w:t xml:space="preserve"> - Reference in disp2dgroup </w:t>
            </w:r>
            <w:proofErr w:type="spellStart"/>
            <w:r w:rsidRPr="006C0C1A">
              <w:rPr>
                <w:rFonts w:asciiTheme="minorHAnsi" w:hAnsiTheme="minorHAnsi"/>
              </w:rPr>
              <w:t>dispid</w:t>
            </w:r>
            <w:proofErr w:type="spellEnd"/>
            <w:r w:rsidRPr="006C0C1A">
              <w:rPr>
                <w:rFonts w:asciiTheme="minorHAnsi" w:hAnsiTheme="minorHAnsi"/>
              </w:rPr>
              <w:t xml:space="preserve"> attribute before it is defined </w:t>
            </w:r>
          </w:p>
          <w:p w14:paraId="15C21323" w14:textId="77777777" w:rsidR="006C0C1A" w:rsidRDefault="006C0C1A" w:rsidP="006C0C1A">
            <w:pPr>
              <w:rPr>
                <w:rFonts w:asciiTheme="minorHAnsi" w:hAnsiTheme="minorHAnsi"/>
              </w:rPr>
            </w:pPr>
          </w:p>
          <w:p w14:paraId="5F1513E4" w14:textId="336A72C7" w:rsidR="006C0C1A" w:rsidRPr="006C0C1A" w:rsidRDefault="006C0C1A" w:rsidP="006C0C1A">
            <w:pPr>
              <w:rPr>
                <w:rFonts w:asciiTheme="minorHAnsi" w:hAnsiTheme="minorHAnsi"/>
              </w:rPr>
            </w:pPr>
            <w:r w:rsidRPr="006C0C1A">
              <w:rPr>
                <w:rFonts w:asciiTheme="minorHAnsi" w:hAnsiTheme="minorHAnsi"/>
                <w:b/>
                <w:bCs/>
              </w:rPr>
              <w:t>02</w:t>
            </w:r>
            <w:r w:rsidRPr="006C0C1A">
              <w:rPr>
                <w:rFonts w:asciiTheme="minorHAnsi" w:hAnsiTheme="minorHAnsi"/>
              </w:rPr>
              <w:t xml:space="preserve"> - Reference in disp2dgroup </w:t>
            </w:r>
            <w:proofErr w:type="spellStart"/>
            <w:r w:rsidRPr="006C0C1A">
              <w:rPr>
                <w:rFonts w:asciiTheme="minorHAnsi" w:hAnsiTheme="minorHAnsi"/>
              </w:rPr>
              <w:t>nid</w:t>
            </w:r>
            <w:proofErr w:type="spellEnd"/>
            <w:r w:rsidRPr="006C0C1A">
              <w:rPr>
                <w:rFonts w:asciiTheme="minorHAnsi" w:hAnsiTheme="minorHAnsi"/>
              </w:rPr>
              <w:t xml:space="preserve"> attribute before it is defined </w:t>
            </w:r>
          </w:p>
          <w:p w14:paraId="53D87E19" w14:textId="77777777" w:rsidR="006C0C1A" w:rsidRDefault="006C0C1A" w:rsidP="006C0C1A">
            <w:pPr>
              <w:rPr>
                <w:rFonts w:asciiTheme="minorHAnsi" w:hAnsiTheme="minorHAnsi"/>
              </w:rPr>
            </w:pPr>
          </w:p>
          <w:p w14:paraId="46A90644" w14:textId="4AF92A4C" w:rsidR="006C0C1A" w:rsidRPr="006C0C1A" w:rsidRDefault="006C0C1A" w:rsidP="006C0C1A">
            <w:pPr>
              <w:rPr>
                <w:rFonts w:asciiTheme="minorHAnsi" w:hAnsiTheme="minorHAnsi"/>
              </w:rPr>
            </w:pPr>
            <w:r w:rsidRPr="006C0C1A">
              <w:rPr>
                <w:rFonts w:asciiTheme="minorHAnsi" w:hAnsiTheme="minorHAnsi"/>
                <w:b/>
                <w:bCs/>
              </w:rPr>
              <w:t>03</w:t>
            </w:r>
            <w:r w:rsidRPr="006C0C1A">
              <w:rPr>
                <w:rFonts w:asciiTheme="minorHAnsi" w:hAnsiTheme="minorHAnsi"/>
              </w:rPr>
              <w:t xml:space="preserve"> - Reference in triangles "did" attribute points before it is defined </w:t>
            </w:r>
          </w:p>
          <w:p w14:paraId="045BA5ED" w14:textId="77777777" w:rsidR="006C0C1A" w:rsidRDefault="006C0C1A" w:rsidP="006C0C1A">
            <w:pPr>
              <w:rPr>
                <w:rFonts w:asciiTheme="minorHAnsi" w:hAnsiTheme="minorHAnsi"/>
              </w:rPr>
            </w:pPr>
          </w:p>
          <w:p w14:paraId="032A96FA" w14:textId="77777777" w:rsidR="001F5B65" w:rsidRDefault="006C0C1A" w:rsidP="006C0C1A">
            <w:pPr>
              <w:rPr>
                <w:rFonts w:asciiTheme="minorHAnsi" w:hAnsiTheme="minorHAnsi"/>
              </w:rPr>
            </w:pPr>
            <w:r w:rsidRPr="006C0C1A">
              <w:rPr>
                <w:rFonts w:asciiTheme="minorHAnsi" w:hAnsiTheme="minorHAnsi"/>
                <w:b/>
                <w:bCs/>
              </w:rPr>
              <w:t>04</w:t>
            </w:r>
            <w:r w:rsidRPr="006C0C1A">
              <w:rPr>
                <w:rFonts w:asciiTheme="minorHAnsi" w:hAnsiTheme="minorHAnsi"/>
              </w:rPr>
              <w:t xml:space="preserve"> - Reference in triangle "did" attribute points before it is defined</w:t>
            </w:r>
          </w:p>
          <w:p w14:paraId="7AC70D50" w14:textId="1DACAC53" w:rsidR="006C0C1A" w:rsidRPr="00BF6411" w:rsidRDefault="006C0C1A" w:rsidP="006C0C1A">
            <w:pPr>
              <w:rPr>
                <w:rFonts w:asciiTheme="minorHAnsi" w:hAnsiTheme="minorHAnsi"/>
              </w:rPr>
            </w:pPr>
          </w:p>
        </w:tc>
      </w:tr>
    </w:tbl>
    <w:p w14:paraId="51C79180" w14:textId="3DA24BAD" w:rsidR="001F5B65" w:rsidRDefault="001F5B65" w:rsidP="001F5B65">
      <w:pPr>
        <w:pStyle w:val="Heading3"/>
      </w:pPr>
      <w:r>
        <w:lastRenderedPageBreak/>
        <w:t>N_DPX_33</w:t>
      </w:r>
      <w:r w:rsidR="006C0C1A">
        <w:t>14</w:t>
      </w:r>
      <w:r>
        <w:t xml:space="preserve">_XX </w:t>
      </w:r>
      <w:r w:rsidR="006C0C1A" w:rsidRPr="006C0C1A">
        <w:t>Miscellaneous Errors</w:t>
      </w:r>
    </w:p>
    <w:tbl>
      <w:tblPr>
        <w:tblStyle w:val="TableGrid"/>
        <w:tblW w:w="0" w:type="auto"/>
        <w:tblLook w:val="04A0" w:firstRow="1" w:lastRow="0" w:firstColumn="1" w:lastColumn="0" w:noHBand="0" w:noVBand="1"/>
      </w:tblPr>
      <w:tblGrid>
        <w:gridCol w:w="2569"/>
        <w:gridCol w:w="6781"/>
      </w:tblGrid>
      <w:tr w:rsidR="001F5B65" w:rsidRPr="00BF6411" w14:paraId="6E59A4F8" w14:textId="77777777" w:rsidTr="00330DB8">
        <w:tc>
          <w:tcPr>
            <w:tcW w:w="2569" w:type="dxa"/>
            <w:tcBorders>
              <w:bottom w:val="single" w:sz="4" w:space="0" w:color="auto"/>
            </w:tcBorders>
            <w:shd w:val="clear" w:color="auto" w:fill="D9D9D9" w:themeFill="background1" w:themeFillShade="D9"/>
          </w:tcPr>
          <w:p w14:paraId="7025AC0C"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0462C50" w14:textId="77777777" w:rsidR="001F5B65" w:rsidRPr="00BF6411" w:rsidRDefault="001F5B65" w:rsidP="00330DB8">
            <w:pPr>
              <w:rPr>
                <w:rFonts w:asciiTheme="minorHAnsi" w:hAnsiTheme="minorHAnsi"/>
              </w:rPr>
            </w:pPr>
          </w:p>
        </w:tc>
        <w:tc>
          <w:tcPr>
            <w:tcW w:w="6781" w:type="dxa"/>
          </w:tcPr>
          <w:p w14:paraId="4F1EDEE4" w14:textId="4CEBDA74" w:rsidR="001F5B65" w:rsidRPr="00BF6411" w:rsidRDefault="006C0C1A" w:rsidP="00330DB8">
            <w:pPr>
              <w:rPr>
                <w:rFonts w:asciiTheme="minorHAnsi" w:hAnsiTheme="minorHAnsi"/>
              </w:rPr>
            </w:pPr>
            <w:r w:rsidRPr="006C0C1A">
              <w:rPr>
                <w:rFonts w:asciiTheme="minorHAnsi" w:hAnsiTheme="minorHAnsi"/>
              </w:rPr>
              <w:t>Miscellaneous Errors</w:t>
            </w:r>
          </w:p>
        </w:tc>
      </w:tr>
      <w:tr w:rsidR="001F5B65" w:rsidRPr="00BF6411" w14:paraId="62E0636D" w14:textId="77777777" w:rsidTr="00330DB8">
        <w:tc>
          <w:tcPr>
            <w:tcW w:w="2569" w:type="dxa"/>
            <w:shd w:val="clear" w:color="auto" w:fill="D9D9D9" w:themeFill="background1" w:themeFillShade="D9"/>
          </w:tcPr>
          <w:p w14:paraId="001ABD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CE95C99" w14:textId="77777777" w:rsidR="001F5B65" w:rsidRPr="00BF6411" w:rsidRDefault="001F5B65" w:rsidP="00330DB8">
            <w:pPr>
              <w:rPr>
                <w:rFonts w:asciiTheme="minorHAnsi" w:hAnsiTheme="minorHAnsi"/>
              </w:rPr>
            </w:pPr>
          </w:p>
        </w:tc>
        <w:tc>
          <w:tcPr>
            <w:tcW w:w="6781" w:type="dxa"/>
          </w:tcPr>
          <w:p w14:paraId="3F921946" w14:textId="50B01D4B"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0</w:t>
            </w:r>
            <w:r w:rsidR="00364BD1">
              <w:rPr>
                <w:rFonts w:asciiTheme="minorHAnsi" w:eastAsia="Calibri" w:hAnsiTheme="minorHAnsi" w:cs="Calibri"/>
                <w:szCs w:val="20"/>
              </w:rPr>
              <w:t>9</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1F5B65" w:rsidRPr="00BF6411" w14:paraId="3A1930A4" w14:textId="77777777" w:rsidTr="00330DB8">
        <w:tc>
          <w:tcPr>
            <w:tcW w:w="2569" w:type="dxa"/>
            <w:shd w:val="clear" w:color="auto" w:fill="D9D9D9" w:themeFill="background1" w:themeFillShade="D9"/>
          </w:tcPr>
          <w:p w14:paraId="555333FF" w14:textId="77777777" w:rsidR="001F5B65" w:rsidRPr="00364BD1" w:rsidRDefault="001F5B65" w:rsidP="00330DB8">
            <w:pPr>
              <w:rPr>
                <w:rFonts w:asciiTheme="minorHAnsi" w:hAnsiTheme="minorHAnsi"/>
              </w:rPr>
            </w:pPr>
            <w:r w:rsidRPr="00364BD1">
              <w:rPr>
                <w:rFonts w:asciiTheme="minorHAnsi" w:eastAsiaTheme="minorEastAsia" w:hAnsiTheme="minorHAnsi"/>
              </w:rPr>
              <w:t>Test Case Iterations</w:t>
            </w:r>
          </w:p>
          <w:p w14:paraId="73FEB0F3" w14:textId="77777777" w:rsidR="001F5B65" w:rsidRPr="00364BD1" w:rsidRDefault="001F5B65" w:rsidP="00330DB8">
            <w:pPr>
              <w:rPr>
                <w:rFonts w:asciiTheme="minorHAnsi" w:hAnsiTheme="minorHAnsi"/>
              </w:rPr>
            </w:pPr>
          </w:p>
        </w:tc>
        <w:tc>
          <w:tcPr>
            <w:tcW w:w="6781" w:type="dxa"/>
          </w:tcPr>
          <w:p w14:paraId="2F62101B" w14:textId="77777777" w:rsidR="006C0C1A" w:rsidRPr="00364BD1" w:rsidRDefault="006C0C1A" w:rsidP="006C0C1A">
            <w:pPr>
              <w:rPr>
                <w:rFonts w:asciiTheme="minorHAnsi" w:hAnsiTheme="minorHAnsi"/>
              </w:rPr>
            </w:pPr>
            <w:r w:rsidRPr="00364BD1">
              <w:rPr>
                <w:rFonts w:asciiTheme="minorHAnsi" w:hAnsiTheme="minorHAnsi"/>
                <w:b/>
                <w:bCs/>
              </w:rPr>
              <w:t>01</w:t>
            </w:r>
            <w:r w:rsidRPr="00364BD1">
              <w:rPr>
                <w:rFonts w:asciiTheme="minorHAnsi" w:hAnsiTheme="minorHAnsi"/>
              </w:rPr>
              <w:t xml:space="preserve"> - Displacement namespace prefix not specified as required extension if XML artifacts from Displacements are present in the package </w:t>
            </w:r>
          </w:p>
          <w:p w14:paraId="1D7519F3" w14:textId="77777777" w:rsidR="006C0C1A" w:rsidRPr="00364BD1" w:rsidRDefault="006C0C1A" w:rsidP="006C0C1A">
            <w:pPr>
              <w:rPr>
                <w:rFonts w:asciiTheme="minorHAnsi" w:hAnsiTheme="minorHAnsi"/>
              </w:rPr>
            </w:pPr>
          </w:p>
          <w:p w14:paraId="6010A769" w14:textId="39FF97F3" w:rsidR="006C0C1A" w:rsidRPr="00364BD1" w:rsidRDefault="006C0C1A" w:rsidP="006C0C1A">
            <w:pPr>
              <w:rPr>
                <w:rFonts w:asciiTheme="minorHAnsi" w:hAnsiTheme="minorHAnsi"/>
              </w:rPr>
            </w:pPr>
            <w:r w:rsidRPr="00364BD1">
              <w:rPr>
                <w:rFonts w:asciiTheme="minorHAnsi" w:hAnsiTheme="minorHAnsi"/>
                <w:b/>
                <w:bCs/>
              </w:rPr>
              <w:t>02</w:t>
            </w:r>
            <w:r w:rsidRPr="00364BD1">
              <w:rPr>
                <w:rFonts w:asciiTheme="minorHAnsi" w:hAnsiTheme="minorHAnsi"/>
              </w:rPr>
              <w:t xml:space="preserve"> - Create negative volume </w:t>
            </w:r>
            <w:proofErr w:type="spellStart"/>
            <w:r w:rsidRPr="00364BD1">
              <w:rPr>
                <w:rFonts w:asciiTheme="minorHAnsi" w:hAnsiTheme="minorHAnsi"/>
              </w:rPr>
              <w:t>displacementmesh</w:t>
            </w:r>
            <w:proofErr w:type="spellEnd"/>
            <w:r w:rsidRPr="00364BD1">
              <w:rPr>
                <w:rFonts w:asciiTheme="minorHAnsi" w:hAnsiTheme="minorHAnsi"/>
              </w:rPr>
              <w:t xml:space="preserve"> </w:t>
            </w:r>
          </w:p>
          <w:p w14:paraId="5597C223" w14:textId="77777777" w:rsidR="006C0C1A" w:rsidRPr="00364BD1" w:rsidRDefault="006C0C1A" w:rsidP="006C0C1A">
            <w:pPr>
              <w:rPr>
                <w:rFonts w:asciiTheme="minorHAnsi" w:hAnsiTheme="minorHAnsi"/>
              </w:rPr>
            </w:pPr>
          </w:p>
          <w:p w14:paraId="79F34B8C" w14:textId="79C354C3" w:rsidR="006C0C1A" w:rsidRPr="00364BD1" w:rsidRDefault="006C0C1A" w:rsidP="006C0C1A">
            <w:pPr>
              <w:rPr>
                <w:rFonts w:asciiTheme="minorHAnsi" w:hAnsiTheme="minorHAnsi"/>
              </w:rPr>
            </w:pPr>
            <w:r w:rsidRPr="00364BD1">
              <w:rPr>
                <w:rFonts w:asciiTheme="minorHAnsi" w:hAnsiTheme="minorHAnsi"/>
                <w:b/>
                <w:bCs/>
              </w:rPr>
              <w:t>03</w:t>
            </w:r>
            <w:r w:rsidRPr="00364BD1">
              <w:rPr>
                <w:rFonts w:asciiTheme="minorHAnsi" w:hAnsiTheme="minorHAnsi"/>
              </w:rPr>
              <w:t xml:space="preserve"> - Positive volume displacement mesh with negative determinant transform </w:t>
            </w:r>
          </w:p>
          <w:p w14:paraId="5E0ED30C" w14:textId="77777777" w:rsidR="006C0C1A" w:rsidRPr="00364BD1" w:rsidRDefault="006C0C1A" w:rsidP="006C0C1A">
            <w:pPr>
              <w:rPr>
                <w:rFonts w:asciiTheme="minorHAnsi" w:hAnsiTheme="minorHAnsi"/>
              </w:rPr>
            </w:pPr>
          </w:p>
          <w:p w14:paraId="05A622FD" w14:textId="6402E4C2" w:rsidR="006C0C1A" w:rsidRPr="00364BD1" w:rsidRDefault="006C0C1A" w:rsidP="006C0C1A">
            <w:pPr>
              <w:rPr>
                <w:rFonts w:asciiTheme="minorHAnsi" w:hAnsiTheme="minorHAnsi"/>
              </w:rPr>
            </w:pPr>
            <w:r w:rsidRPr="00364BD1">
              <w:rPr>
                <w:rFonts w:asciiTheme="minorHAnsi" w:hAnsiTheme="minorHAnsi"/>
                <w:b/>
                <w:bCs/>
              </w:rPr>
              <w:t>04</w:t>
            </w:r>
            <w:r w:rsidRPr="00364BD1">
              <w:rPr>
                <w:rFonts w:asciiTheme="minorHAnsi" w:hAnsiTheme="minorHAnsi"/>
              </w:rPr>
              <w:t xml:space="preserve"> - Negative volume </w:t>
            </w:r>
            <w:proofErr w:type="spellStart"/>
            <w:r w:rsidRPr="00364BD1">
              <w:rPr>
                <w:rFonts w:asciiTheme="minorHAnsi" w:hAnsiTheme="minorHAnsi"/>
              </w:rPr>
              <w:t>displacementmesh</w:t>
            </w:r>
            <w:proofErr w:type="spellEnd"/>
            <w:r w:rsidRPr="00364BD1">
              <w:rPr>
                <w:rFonts w:asciiTheme="minorHAnsi" w:hAnsiTheme="minorHAnsi"/>
              </w:rPr>
              <w:t xml:space="preserve"> with negative determinant </w:t>
            </w:r>
          </w:p>
          <w:p w14:paraId="54413108" w14:textId="77777777" w:rsidR="006C0C1A" w:rsidRPr="00364BD1" w:rsidRDefault="006C0C1A" w:rsidP="006C0C1A">
            <w:pPr>
              <w:rPr>
                <w:rFonts w:asciiTheme="minorHAnsi" w:hAnsiTheme="minorHAnsi"/>
              </w:rPr>
            </w:pPr>
          </w:p>
          <w:p w14:paraId="5198F164" w14:textId="1D5EADE0" w:rsidR="006C0C1A" w:rsidRPr="00364BD1" w:rsidRDefault="006C0C1A" w:rsidP="006C0C1A">
            <w:pPr>
              <w:rPr>
                <w:rFonts w:asciiTheme="minorHAnsi" w:hAnsiTheme="minorHAnsi"/>
              </w:rPr>
            </w:pPr>
            <w:r w:rsidRPr="00364BD1">
              <w:rPr>
                <w:rFonts w:asciiTheme="minorHAnsi" w:hAnsiTheme="minorHAnsi"/>
                <w:b/>
                <w:bCs/>
              </w:rPr>
              <w:t>05</w:t>
            </w:r>
            <w:r w:rsidRPr="00364BD1">
              <w:rPr>
                <w:rFonts w:asciiTheme="minorHAnsi" w:hAnsiTheme="minorHAnsi"/>
              </w:rPr>
              <w:t xml:space="preserve"> - Reverse order of vertices in a </w:t>
            </w:r>
            <w:proofErr w:type="spellStart"/>
            <w:r w:rsidRPr="00364BD1">
              <w:rPr>
                <w:rFonts w:asciiTheme="minorHAnsi" w:hAnsiTheme="minorHAnsi"/>
              </w:rPr>
              <w:t>displacementmesh</w:t>
            </w:r>
            <w:proofErr w:type="spellEnd"/>
            <w:r w:rsidRPr="00364BD1">
              <w:rPr>
                <w:rFonts w:asciiTheme="minorHAnsi" w:hAnsiTheme="minorHAnsi"/>
              </w:rPr>
              <w:t xml:space="preserve"> such that normal face is pointing inwards </w:t>
            </w:r>
          </w:p>
          <w:p w14:paraId="722F5862" w14:textId="77777777" w:rsidR="006C0C1A" w:rsidRPr="00364BD1" w:rsidRDefault="006C0C1A" w:rsidP="006C0C1A">
            <w:pPr>
              <w:rPr>
                <w:rFonts w:asciiTheme="minorHAnsi" w:hAnsiTheme="minorHAnsi"/>
              </w:rPr>
            </w:pPr>
          </w:p>
          <w:p w14:paraId="45DDBBBB" w14:textId="77777777" w:rsidR="001F5B65" w:rsidRPr="00364BD1" w:rsidRDefault="006C0C1A" w:rsidP="006C0C1A">
            <w:pPr>
              <w:rPr>
                <w:rFonts w:asciiTheme="minorHAnsi" w:hAnsiTheme="minorHAnsi"/>
              </w:rPr>
            </w:pPr>
            <w:r w:rsidRPr="00364BD1">
              <w:rPr>
                <w:rFonts w:asciiTheme="minorHAnsi" w:hAnsiTheme="minorHAnsi"/>
                <w:b/>
                <w:bCs/>
              </w:rPr>
              <w:t>06</w:t>
            </w:r>
            <w:r w:rsidRPr="00364BD1">
              <w:rPr>
                <w:rFonts w:asciiTheme="minorHAnsi" w:hAnsiTheme="minorHAnsi"/>
              </w:rPr>
              <w:t xml:space="preserve"> - Create a non-manifold </w:t>
            </w:r>
            <w:proofErr w:type="spellStart"/>
            <w:r w:rsidRPr="00364BD1">
              <w:rPr>
                <w:rFonts w:asciiTheme="minorHAnsi" w:hAnsiTheme="minorHAnsi"/>
              </w:rPr>
              <w:t>displacementmesh</w:t>
            </w:r>
            <w:proofErr w:type="spellEnd"/>
            <w:r w:rsidRPr="00364BD1">
              <w:rPr>
                <w:rFonts w:asciiTheme="minorHAnsi" w:hAnsiTheme="minorHAnsi"/>
              </w:rPr>
              <w:t xml:space="preserve"> image and duplicate 3D vertex. Printer may ignore non-manifold mesh object and duplicate</w:t>
            </w:r>
          </w:p>
          <w:p w14:paraId="0264C69C" w14:textId="77777777" w:rsidR="00364BD1" w:rsidRPr="00364BD1" w:rsidRDefault="00364BD1" w:rsidP="00364BD1">
            <w:pPr>
              <w:rPr>
                <w:rFonts w:asciiTheme="minorHAnsi" w:hAnsiTheme="minorHAnsi"/>
              </w:rPr>
            </w:pPr>
          </w:p>
          <w:p w14:paraId="5A4D3DFC" w14:textId="215CDBB1" w:rsidR="00364BD1" w:rsidRPr="00364BD1" w:rsidRDefault="00364BD1" w:rsidP="00364BD1">
            <w:pPr>
              <w:rPr>
                <w:rFonts w:asciiTheme="minorHAnsi" w:hAnsiTheme="minorHAnsi"/>
              </w:rPr>
            </w:pPr>
            <w:r w:rsidRPr="00364BD1">
              <w:rPr>
                <w:rFonts w:asciiTheme="minorHAnsi" w:hAnsiTheme="minorHAnsi"/>
                <w:b/>
                <w:bCs/>
              </w:rPr>
              <w:t>07</w:t>
            </w:r>
            <w:r w:rsidRPr="00364BD1">
              <w:rPr>
                <w:rFonts w:asciiTheme="minorHAnsi" w:hAnsiTheme="minorHAnsi"/>
              </w:rPr>
              <w:t xml:space="preserve"> - </w:t>
            </w:r>
            <w:proofErr w:type="spellStart"/>
            <w:r w:rsidRPr="00364BD1">
              <w:rPr>
                <w:rFonts w:asciiTheme="minorHAnsi" w:hAnsiTheme="minorHAnsi"/>
              </w:rPr>
              <w:t>displacementmesh</w:t>
            </w:r>
            <w:proofErr w:type="spellEnd"/>
            <w:r w:rsidRPr="00364BD1">
              <w:rPr>
                <w:rFonts w:asciiTheme="minorHAnsi" w:hAnsiTheme="minorHAnsi"/>
              </w:rPr>
              <w:t xml:space="preserve"> with negative determinant of zero</w:t>
            </w:r>
          </w:p>
          <w:p w14:paraId="13FE645C" w14:textId="77777777" w:rsidR="00364BD1" w:rsidRPr="00364BD1" w:rsidRDefault="00364BD1" w:rsidP="00364BD1">
            <w:pPr>
              <w:rPr>
                <w:rFonts w:asciiTheme="minorHAnsi" w:hAnsiTheme="minorHAnsi"/>
              </w:rPr>
            </w:pPr>
          </w:p>
          <w:p w14:paraId="604FE182" w14:textId="6B0AAF92" w:rsidR="00364BD1" w:rsidRPr="00364BD1" w:rsidRDefault="00364BD1" w:rsidP="00364BD1">
            <w:pPr>
              <w:rPr>
                <w:rFonts w:asciiTheme="minorHAnsi" w:hAnsiTheme="minorHAnsi"/>
              </w:rPr>
            </w:pPr>
            <w:r w:rsidRPr="00364BD1">
              <w:rPr>
                <w:rFonts w:asciiTheme="minorHAnsi" w:hAnsiTheme="minorHAnsi"/>
                <w:b/>
                <w:bCs/>
              </w:rPr>
              <w:t>08</w:t>
            </w:r>
            <w:r w:rsidRPr="00364BD1">
              <w:rPr>
                <w:rFonts w:asciiTheme="minorHAnsi" w:hAnsiTheme="minorHAnsi"/>
              </w:rPr>
              <w:t xml:space="preserve"> - </w:t>
            </w:r>
            <w:proofErr w:type="spellStart"/>
            <w:r w:rsidRPr="00364BD1">
              <w:rPr>
                <w:rFonts w:asciiTheme="minorHAnsi" w:hAnsiTheme="minorHAnsi"/>
              </w:rPr>
              <w:t>ContentType</w:t>
            </w:r>
            <w:proofErr w:type="spellEnd"/>
            <w:r w:rsidRPr="00364BD1">
              <w:rPr>
                <w:rFonts w:asciiTheme="minorHAnsi" w:hAnsiTheme="minorHAnsi"/>
              </w:rPr>
              <w:t xml:space="preserve"> attribute enumeration in displacement2d inconsistent with type of file pointed to with path</w:t>
            </w:r>
          </w:p>
          <w:p w14:paraId="57CCE8C5" w14:textId="77777777" w:rsidR="00364BD1" w:rsidRPr="00364BD1" w:rsidRDefault="00364BD1" w:rsidP="00364BD1">
            <w:pPr>
              <w:rPr>
                <w:rFonts w:asciiTheme="minorHAnsi" w:hAnsiTheme="minorHAnsi"/>
              </w:rPr>
            </w:pPr>
          </w:p>
          <w:p w14:paraId="5C3BDD02" w14:textId="2B96EB48" w:rsidR="006C0C1A" w:rsidRPr="00364BD1" w:rsidRDefault="00364BD1" w:rsidP="00364BD1">
            <w:pPr>
              <w:rPr>
                <w:rFonts w:asciiTheme="minorHAnsi" w:hAnsiTheme="minorHAnsi"/>
              </w:rPr>
            </w:pPr>
            <w:r w:rsidRPr="00364BD1">
              <w:rPr>
                <w:rFonts w:asciiTheme="minorHAnsi" w:hAnsiTheme="minorHAnsi"/>
                <w:b/>
                <w:bCs/>
              </w:rPr>
              <w:t>09</w:t>
            </w:r>
            <w:r w:rsidRPr="00364BD1">
              <w:rPr>
                <w:rFonts w:asciiTheme="minorHAnsi" w:hAnsiTheme="minorHAnsi"/>
              </w:rPr>
              <w:t xml:space="preserve"> - Test that uses a JPG texture for a displacement.</w:t>
            </w:r>
          </w:p>
          <w:p w14:paraId="0CD74906" w14:textId="738B26D1" w:rsidR="00364BD1" w:rsidRPr="00364BD1" w:rsidRDefault="00364BD1" w:rsidP="00364BD1">
            <w:pPr>
              <w:rPr>
                <w:rFonts w:asciiTheme="minorHAnsi" w:hAnsiTheme="minorHAnsi"/>
              </w:rPr>
            </w:pPr>
          </w:p>
        </w:tc>
      </w:tr>
    </w:tbl>
    <w:p w14:paraId="108AD9F3" w14:textId="58249854" w:rsidR="001F5B65" w:rsidRDefault="001F5B65" w:rsidP="001F5B65">
      <w:pPr>
        <w:pStyle w:val="Heading3"/>
      </w:pPr>
      <w:r>
        <w:t>N_DPX_33</w:t>
      </w:r>
      <w:r w:rsidR="00364BD1">
        <w:t>16</w:t>
      </w:r>
      <w:r>
        <w:t xml:space="preserve">_XX </w:t>
      </w:r>
      <w:r w:rsidR="00364BD1" w:rsidRPr="00364BD1">
        <w:t>Schema Errors</w:t>
      </w:r>
    </w:p>
    <w:tbl>
      <w:tblPr>
        <w:tblStyle w:val="TableGrid"/>
        <w:tblW w:w="0" w:type="auto"/>
        <w:tblLook w:val="04A0" w:firstRow="1" w:lastRow="0" w:firstColumn="1" w:lastColumn="0" w:noHBand="0" w:noVBand="1"/>
      </w:tblPr>
      <w:tblGrid>
        <w:gridCol w:w="2569"/>
        <w:gridCol w:w="6781"/>
      </w:tblGrid>
      <w:tr w:rsidR="001F5B65" w:rsidRPr="00BF6411" w14:paraId="142CC634" w14:textId="77777777" w:rsidTr="00330DB8">
        <w:tc>
          <w:tcPr>
            <w:tcW w:w="2569" w:type="dxa"/>
            <w:tcBorders>
              <w:bottom w:val="single" w:sz="4" w:space="0" w:color="auto"/>
            </w:tcBorders>
            <w:shd w:val="clear" w:color="auto" w:fill="D9D9D9" w:themeFill="background1" w:themeFillShade="D9"/>
          </w:tcPr>
          <w:p w14:paraId="39D7E8B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B07791E" w14:textId="77777777" w:rsidR="001F5B65" w:rsidRPr="00BF6411" w:rsidRDefault="001F5B65" w:rsidP="00330DB8">
            <w:pPr>
              <w:rPr>
                <w:rFonts w:asciiTheme="minorHAnsi" w:hAnsiTheme="minorHAnsi"/>
              </w:rPr>
            </w:pPr>
          </w:p>
        </w:tc>
        <w:tc>
          <w:tcPr>
            <w:tcW w:w="6781" w:type="dxa"/>
          </w:tcPr>
          <w:p w14:paraId="58BE360F" w14:textId="42ACE3EC" w:rsidR="001F5B65" w:rsidRPr="00BF6411" w:rsidRDefault="00364BD1" w:rsidP="00330DB8">
            <w:pPr>
              <w:rPr>
                <w:rFonts w:asciiTheme="minorHAnsi" w:hAnsiTheme="minorHAnsi"/>
              </w:rPr>
            </w:pPr>
            <w:r w:rsidRPr="00364BD1">
              <w:rPr>
                <w:rFonts w:asciiTheme="minorHAnsi" w:hAnsiTheme="minorHAnsi"/>
              </w:rPr>
              <w:t>Schema Errors</w:t>
            </w:r>
          </w:p>
        </w:tc>
      </w:tr>
      <w:tr w:rsidR="001F5B65" w:rsidRPr="00BF6411" w14:paraId="3BDC228B" w14:textId="77777777" w:rsidTr="00330DB8">
        <w:tc>
          <w:tcPr>
            <w:tcW w:w="2569" w:type="dxa"/>
            <w:shd w:val="clear" w:color="auto" w:fill="D9D9D9" w:themeFill="background1" w:themeFillShade="D9"/>
          </w:tcPr>
          <w:p w14:paraId="14BC69D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346838" w14:textId="77777777" w:rsidR="001F5B65" w:rsidRPr="00BF6411" w:rsidRDefault="001F5B65" w:rsidP="00330DB8">
            <w:pPr>
              <w:rPr>
                <w:rFonts w:asciiTheme="minorHAnsi" w:hAnsiTheme="minorHAnsi"/>
              </w:rPr>
            </w:pPr>
          </w:p>
        </w:tc>
        <w:tc>
          <w:tcPr>
            <w:tcW w:w="6781" w:type="dxa"/>
          </w:tcPr>
          <w:p w14:paraId="448EF865" w14:textId="7DCFD2F3"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0</w:t>
            </w:r>
            <w:r w:rsidR="00364BD1">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1F5B65" w:rsidRPr="00BF6411" w14:paraId="77C11BBA" w14:textId="77777777" w:rsidTr="00330DB8">
        <w:tc>
          <w:tcPr>
            <w:tcW w:w="2569" w:type="dxa"/>
            <w:shd w:val="clear" w:color="auto" w:fill="D9D9D9" w:themeFill="background1" w:themeFillShade="D9"/>
          </w:tcPr>
          <w:p w14:paraId="0725FEE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7B06D35" w14:textId="77777777" w:rsidR="001F5B65" w:rsidRPr="00BF6411" w:rsidRDefault="001F5B65" w:rsidP="00330DB8">
            <w:pPr>
              <w:rPr>
                <w:rFonts w:asciiTheme="minorHAnsi" w:hAnsiTheme="minorHAnsi"/>
              </w:rPr>
            </w:pPr>
          </w:p>
        </w:tc>
        <w:tc>
          <w:tcPr>
            <w:tcW w:w="6781" w:type="dxa"/>
          </w:tcPr>
          <w:p w14:paraId="0B21485D" w14:textId="685E96B2" w:rsidR="00364BD1" w:rsidRPr="00364BD1" w:rsidRDefault="00364BD1" w:rsidP="00364BD1">
            <w:pPr>
              <w:rPr>
                <w:rFonts w:asciiTheme="minorHAnsi" w:hAnsiTheme="minorHAnsi"/>
              </w:rPr>
            </w:pPr>
            <w:r w:rsidRPr="00364BD1">
              <w:rPr>
                <w:rFonts w:asciiTheme="minorHAnsi" w:hAnsiTheme="minorHAnsi"/>
                <w:b/>
                <w:bCs/>
              </w:rPr>
              <w:t>01</w:t>
            </w:r>
            <w:r w:rsidRPr="00364BD1">
              <w:rPr>
                <w:rFonts w:asciiTheme="minorHAnsi" w:hAnsiTheme="minorHAnsi"/>
              </w:rPr>
              <w:t xml:space="preserve"> - displacement2d </w:t>
            </w:r>
            <w:r w:rsidR="00A77470">
              <w:rPr>
                <w:rFonts w:asciiTheme="minorHAnsi" w:hAnsiTheme="minorHAnsi"/>
              </w:rPr>
              <w:t xml:space="preserve">with </w:t>
            </w:r>
            <w:proofErr w:type="spellStart"/>
            <w:r w:rsidRPr="00364BD1">
              <w:rPr>
                <w:rFonts w:asciiTheme="minorHAnsi" w:hAnsiTheme="minorHAnsi"/>
              </w:rPr>
              <w:t>contenttype</w:t>
            </w:r>
            <w:proofErr w:type="spellEnd"/>
            <w:r w:rsidRPr="00364BD1">
              <w:rPr>
                <w:rFonts w:asciiTheme="minorHAnsi" w:hAnsiTheme="minorHAnsi"/>
              </w:rPr>
              <w:t xml:space="preserve"> </w:t>
            </w:r>
            <w:r w:rsidR="00A77470">
              <w:rPr>
                <w:rFonts w:asciiTheme="minorHAnsi" w:hAnsiTheme="minorHAnsi"/>
              </w:rPr>
              <w:t>attribute</w:t>
            </w:r>
          </w:p>
          <w:p w14:paraId="7E4CE1B7" w14:textId="77777777" w:rsidR="00364BD1" w:rsidRDefault="00364BD1" w:rsidP="00364BD1">
            <w:pPr>
              <w:rPr>
                <w:rFonts w:asciiTheme="minorHAnsi" w:hAnsiTheme="minorHAnsi"/>
              </w:rPr>
            </w:pPr>
          </w:p>
          <w:p w14:paraId="16E1BD1A" w14:textId="4B8311C0" w:rsidR="00364BD1" w:rsidRPr="00364BD1" w:rsidRDefault="00364BD1" w:rsidP="00364BD1">
            <w:pPr>
              <w:rPr>
                <w:rFonts w:asciiTheme="minorHAnsi" w:hAnsiTheme="minorHAnsi"/>
              </w:rPr>
            </w:pPr>
            <w:r w:rsidRPr="00364BD1">
              <w:rPr>
                <w:rFonts w:asciiTheme="minorHAnsi" w:hAnsiTheme="minorHAnsi"/>
                <w:b/>
                <w:bCs/>
              </w:rPr>
              <w:t>02</w:t>
            </w:r>
            <w:r w:rsidRPr="00364BD1">
              <w:rPr>
                <w:rFonts w:asciiTheme="minorHAnsi" w:hAnsiTheme="minorHAnsi"/>
              </w:rPr>
              <w:t xml:space="preserve"> - displacement2d channel of other than R, G, B, or A</w:t>
            </w:r>
          </w:p>
          <w:p w14:paraId="27F3B568" w14:textId="77777777" w:rsidR="00364BD1" w:rsidRDefault="00364BD1" w:rsidP="00364BD1">
            <w:pPr>
              <w:rPr>
                <w:rFonts w:asciiTheme="minorHAnsi" w:hAnsiTheme="minorHAnsi"/>
              </w:rPr>
            </w:pPr>
          </w:p>
          <w:p w14:paraId="6D205374" w14:textId="034923EC" w:rsidR="00364BD1" w:rsidRPr="00364BD1" w:rsidRDefault="00364BD1" w:rsidP="00364BD1">
            <w:pPr>
              <w:rPr>
                <w:rFonts w:asciiTheme="minorHAnsi" w:hAnsiTheme="minorHAnsi"/>
              </w:rPr>
            </w:pPr>
            <w:r w:rsidRPr="00364BD1">
              <w:rPr>
                <w:rFonts w:asciiTheme="minorHAnsi" w:hAnsiTheme="minorHAnsi"/>
                <w:b/>
                <w:bCs/>
              </w:rPr>
              <w:t>03</w:t>
            </w:r>
            <w:r w:rsidRPr="00364BD1">
              <w:rPr>
                <w:rFonts w:asciiTheme="minorHAnsi" w:hAnsiTheme="minorHAnsi"/>
              </w:rPr>
              <w:t xml:space="preserve"> - diplacement2d </w:t>
            </w:r>
            <w:proofErr w:type="spellStart"/>
            <w:r w:rsidRPr="00364BD1">
              <w:rPr>
                <w:rFonts w:asciiTheme="minorHAnsi" w:hAnsiTheme="minorHAnsi"/>
              </w:rPr>
              <w:t>tilelstyle</w:t>
            </w:r>
            <w:proofErr w:type="spellEnd"/>
            <w:r w:rsidRPr="00364BD1">
              <w:rPr>
                <w:rFonts w:asciiTheme="minorHAnsi" w:hAnsiTheme="minorHAnsi"/>
              </w:rPr>
              <w:t xml:space="preserve"> of other than none, wrap, clamp, or mirror</w:t>
            </w:r>
          </w:p>
          <w:p w14:paraId="63F68495" w14:textId="77777777" w:rsidR="00364BD1" w:rsidRDefault="00364BD1" w:rsidP="00364BD1">
            <w:pPr>
              <w:rPr>
                <w:rFonts w:asciiTheme="minorHAnsi" w:hAnsiTheme="minorHAnsi"/>
              </w:rPr>
            </w:pPr>
          </w:p>
          <w:p w14:paraId="182DF526" w14:textId="36227BDC" w:rsidR="00364BD1" w:rsidRDefault="00364BD1" w:rsidP="00364BD1">
            <w:pPr>
              <w:rPr>
                <w:rFonts w:asciiTheme="minorHAnsi" w:hAnsiTheme="minorHAnsi"/>
              </w:rPr>
            </w:pPr>
            <w:r w:rsidRPr="00364BD1">
              <w:rPr>
                <w:rFonts w:asciiTheme="minorHAnsi" w:hAnsiTheme="minorHAnsi"/>
                <w:b/>
                <w:bCs/>
              </w:rPr>
              <w:t>04</w:t>
            </w:r>
            <w:r w:rsidRPr="00364BD1">
              <w:rPr>
                <w:rFonts w:asciiTheme="minorHAnsi" w:hAnsiTheme="minorHAnsi"/>
              </w:rPr>
              <w:t xml:space="preserve"> - diplacement2d filter of other than auto, linear, or nearest</w:t>
            </w:r>
          </w:p>
          <w:p w14:paraId="265A782D" w14:textId="36A9B038" w:rsidR="00364BD1" w:rsidRPr="00BF6411" w:rsidRDefault="00364BD1" w:rsidP="00364BD1">
            <w:pPr>
              <w:rPr>
                <w:rFonts w:asciiTheme="minorHAnsi" w:hAnsiTheme="minorHAnsi"/>
              </w:rPr>
            </w:pPr>
          </w:p>
        </w:tc>
      </w:tr>
    </w:tbl>
    <w:p w14:paraId="5090C783" w14:textId="77777777" w:rsidR="00AF0868" w:rsidRDefault="00AF0868">
      <w:pPr>
        <w:rPr>
          <w:rFonts w:eastAsia="Verdana" w:cs="Verdana"/>
          <w:b/>
          <w:bCs/>
          <w:color w:val="365F91" w:themeColor="accent1" w:themeShade="BF"/>
          <w:sz w:val="28"/>
          <w:szCs w:val="28"/>
        </w:rPr>
      </w:pPr>
    </w:p>
    <w:p w14:paraId="0A1BF9A3" w14:textId="77777777" w:rsidR="007E1A09" w:rsidRDefault="007E1A09">
      <w:pPr>
        <w:rPr>
          <w:rFonts w:eastAsia="Verdana" w:cs="Verdana"/>
          <w:b/>
          <w:bCs/>
          <w:color w:val="365F91" w:themeColor="accent1" w:themeShade="BF"/>
          <w:sz w:val="28"/>
          <w:szCs w:val="28"/>
        </w:rPr>
      </w:pPr>
    </w:p>
    <w:p w14:paraId="05BD2AF2" w14:textId="77777777" w:rsidR="00364BD1" w:rsidRDefault="00364BD1">
      <w:pPr>
        <w:rPr>
          <w:rFonts w:eastAsia="Verdana" w:cs="Verdana"/>
          <w:b/>
          <w:bCs/>
          <w:color w:val="365F91" w:themeColor="accent1" w:themeShade="BF"/>
          <w:sz w:val="28"/>
          <w:szCs w:val="28"/>
        </w:rPr>
      </w:pPr>
      <w:bookmarkStart w:id="104" w:name="_Toc162181010"/>
      <w:r>
        <w:lastRenderedPageBreak/>
        <w:br w:type="page"/>
      </w:r>
    </w:p>
    <w:p w14:paraId="661D908C" w14:textId="64FAD4A8" w:rsidR="004D7E87" w:rsidRPr="00144DD4" w:rsidRDefault="00CF6847" w:rsidP="4FA9AB4E">
      <w:pPr>
        <w:pStyle w:val="Heading1"/>
        <w:numPr>
          <w:ilvl w:val="0"/>
          <w:numId w:val="0"/>
        </w:numPr>
      </w:pPr>
      <w:r w:rsidRPr="7B2B6F25">
        <w:lastRenderedPageBreak/>
        <w:t xml:space="preserve">Appendix A - </w:t>
      </w:r>
      <w:r w:rsidR="005F18E6" w:rsidRPr="7B2B6F25">
        <w:t>Test Object Library</w:t>
      </w:r>
      <w:bookmarkEnd w:id="104"/>
    </w:p>
    <w:p w14:paraId="467923E4" w14:textId="68400934" w:rsidR="009004DE" w:rsidRDefault="4FA9AB4E" w:rsidP="009004DE">
      <w:r>
        <w:t>3MF test case</w:t>
      </w:r>
      <w:r w:rsidR="00631E26">
        <w:t xml:space="preserve"> definitions</w:t>
      </w:r>
      <w:r>
        <w:t xml:space="preserve"> </w:t>
      </w:r>
      <w:r w:rsidR="00631E26">
        <w:t>may</w:t>
      </w:r>
      <w:r>
        <w:t xml:space="preserve"> reference one or more test objects as defined in the following tables. Objects were generated from the following sources:</w:t>
      </w:r>
    </w:p>
    <w:p w14:paraId="3062B7B2" w14:textId="42397E04" w:rsidR="009004DE" w:rsidRDefault="4FA9AB4E" w:rsidP="008E4E98">
      <w:pPr>
        <w:pStyle w:val="ListParagraph"/>
        <w:numPr>
          <w:ilvl w:val="0"/>
          <w:numId w:val="3"/>
        </w:numPr>
        <w:spacing w:after="160"/>
      </w:pPr>
      <w:r>
        <w:t xml:space="preserve">Created by </w:t>
      </w:r>
      <w:proofErr w:type="spellStart"/>
      <w:r w:rsidR="001A2C28">
        <w:t>QualityLogic</w:t>
      </w:r>
      <w:proofErr w:type="spellEnd"/>
      <w:r w:rsidR="001A2C28">
        <w:t xml:space="preserve"> </w:t>
      </w:r>
      <w:r>
        <w:t>Staff using SolidWorks and exported to STL files</w:t>
      </w:r>
    </w:p>
    <w:p w14:paraId="562E07A5" w14:textId="77777777" w:rsidR="009004DE" w:rsidRDefault="4FA9AB4E" w:rsidP="008E4E98">
      <w:pPr>
        <w:pStyle w:val="ListParagraph"/>
        <w:numPr>
          <w:ilvl w:val="0"/>
          <w:numId w:val="3"/>
        </w:numPr>
        <w:spacing w:after="160"/>
      </w:pPr>
      <w:r>
        <w:t>SolidWorks SLDPRT files found on Thingiverse.com with Creative Commons license allowing commercial use, exported to STL files</w:t>
      </w:r>
    </w:p>
    <w:p w14:paraId="3EE838EE" w14:textId="7BAE0886" w:rsidR="009004DE" w:rsidRDefault="4FA9AB4E" w:rsidP="008E4E98">
      <w:pPr>
        <w:pStyle w:val="ListParagraph"/>
        <w:numPr>
          <w:ilvl w:val="0"/>
          <w:numId w:val="3"/>
        </w:numPr>
        <w:spacing w:after="160"/>
      </w:pPr>
      <w:r>
        <w:t>STL file found on Thingiverse.com with Creative Commons license allowing commercial use</w:t>
      </w:r>
    </w:p>
    <w:p w14:paraId="5E89E773" w14:textId="3E4599C7" w:rsidR="00631E26" w:rsidRDefault="00631E26" w:rsidP="008E4E98">
      <w:pPr>
        <w:pStyle w:val="ListParagraph"/>
        <w:numPr>
          <w:ilvl w:val="0"/>
          <w:numId w:val="3"/>
        </w:numPr>
        <w:spacing w:after="160"/>
      </w:pPr>
      <w:r>
        <w:t xml:space="preserve">Created, then export from application such as </w:t>
      </w:r>
      <w:proofErr w:type="spellStart"/>
      <w:r>
        <w:t>NetFabb</w:t>
      </w:r>
      <w:proofErr w:type="spellEnd"/>
      <w:r>
        <w:t xml:space="preserve"> and Creo.</w:t>
      </w:r>
    </w:p>
    <w:p w14:paraId="6DDCE331" w14:textId="77777777" w:rsidR="009004DE" w:rsidRDefault="4FA9AB4E" w:rsidP="009004DE">
      <w:r>
        <w:t>Objects where we have the SLDPRT file provide the greatest control over the mesh resolution, and a SolidWorks icon is shown in the tables below where we have access to this file type.</w:t>
      </w:r>
    </w:p>
    <w:p w14:paraId="4E04BBBF" w14:textId="32A43E63" w:rsidR="009004DE" w:rsidRDefault="4FA9AB4E" w:rsidP="009004DE">
      <w:r>
        <w:t>The object names define the nature and complexity of the object using the following format:</w:t>
      </w:r>
    </w:p>
    <w:p w14:paraId="26A36C6C" w14:textId="77777777" w:rsidR="009004DE" w:rsidRPr="00C16BE6" w:rsidRDefault="4FA9AB4E" w:rsidP="4FA9AB4E">
      <w:pPr>
        <w:rPr>
          <w:b/>
          <w:bCs/>
        </w:rPr>
      </w:pPr>
      <w:r w:rsidRPr="4FA9AB4E">
        <w:rPr>
          <w:b/>
          <w:bCs/>
        </w:rPr>
        <w:t>ABC_DDDD_EEEE</w:t>
      </w:r>
    </w:p>
    <w:p w14:paraId="6683437F" w14:textId="77777777" w:rsidR="009004DE" w:rsidRDefault="4FA9AB4E" w:rsidP="009004DE">
      <w:pPr>
        <w:ind w:left="720"/>
      </w:pPr>
      <w:r>
        <w:t>A = Object type</w:t>
      </w:r>
    </w:p>
    <w:p w14:paraId="54C15E4A" w14:textId="77777777" w:rsidR="009004DE" w:rsidRDefault="4FA9AB4E" w:rsidP="008E4E98">
      <w:pPr>
        <w:pStyle w:val="ListParagraph"/>
        <w:numPr>
          <w:ilvl w:val="0"/>
          <w:numId w:val="4"/>
        </w:numPr>
        <w:spacing w:after="160" w:line="259" w:lineRule="auto"/>
        <w:ind w:left="1800"/>
      </w:pPr>
      <w:r>
        <w:t>S – Synthetic object, primarily simple geometric objects</w:t>
      </w:r>
    </w:p>
    <w:p w14:paraId="194B2017" w14:textId="77777777" w:rsidR="009004DE" w:rsidRDefault="4FA9AB4E" w:rsidP="008E4E98">
      <w:pPr>
        <w:pStyle w:val="ListParagraph"/>
        <w:numPr>
          <w:ilvl w:val="0"/>
          <w:numId w:val="4"/>
        </w:numPr>
        <w:spacing w:after="160" w:line="259" w:lineRule="auto"/>
        <w:ind w:left="1800"/>
      </w:pPr>
      <w:r>
        <w:t>N – Natural objects, things found in nature</w:t>
      </w:r>
    </w:p>
    <w:p w14:paraId="721AD8B6" w14:textId="77777777" w:rsidR="009004DE" w:rsidRDefault="4FA9AB4E" w:rsidP="008E4E98">
      <w:pPr>
        <w:pStyle w:val="ListParagraph"/>
        <w:numPr>
          <w:ilvl w:val="0"/>
          <w:numId w:val="4"/>
        </w:numPr>
        <w:spacing w:after="160" w:line="259" w:lineRule="auto"/>
        <w:ind w:left="1800"/>
      </w:pPr>
      <w:r>
        <w:t>M – Man-made objects, typically manufactured</w:t>
      </w:r>
    </w:p>
    <w:p w14:paraId="0AF8AD77" w14:textId="1EC40F43" w:rsidR="009004DE" w:rsidRDefault="4FA9AB4E" w:rsidP="008E4E98">
      <w:pPr>
        <w:pStyle w:val="ListParagraph"/>
        <w:numPr>
          <w:ilvl w:val="0"/>
          <w:numId w:val="4"/>
        </w:numPr>
        <w:spacing w:after="160" w:line="259" w:lineRule="auto"/>
        <w:ind w:left="1800"/>
      </w:pPr>
      <w:r>
        <w:t>A – Assembly objects, sets of object</w:t>
      </w:r>
      <w:r w:rsidR="003A26E4">
        <w:t>s</w:t>
      </w:r>
      <w:r>
        <w:t xml:space="preserve"> that comprise an assembly</w:t>
      </w:r>
    </w:p>
    <w:p w14:paraId="01235EB7" w14:textId="77777777" w:rsidR="009004DE" w:rsidRDefault="4FA9AB4E" w:rsidP="009004DE">
      <w:pPr>
        <w:ind w:left="720"/>
      </w:pPr>
      <w:r>
        <w:t>B = Level of Detail where 1 is the least detailed and 3 is the most detailed</w:t>
      </w:r>
    </w:p>
    <w:p w14:paraId="44F53399" w14:textId="77777777" w:rsidR="009004DE" w:rsidRDefault="4FA9AB4E" w:rsidP="009004DE">
      <w:pPr>
        <w:ind w:left="720"/>
      </w:pPr>
      <w:r>
        <w:t>C = Level of curvature – Impacts triangle generation, 1 is least, 3 is most</w:t>
      </w:r>
    </w:p>
    <w:p w14:paraId="0DC9595D" w14:textId="77777777" w:rsidR="009004DE" w:rsidRDefault="4FA9AB4E" w:rsidP="009004DE">
      <w:pPr>
        <w:ind w:left="720"/>
      </w:pPr>
      <w:r>
        <w:t>DDDD = Object name</w:t>
      </w:r>
    </w:p>
    <w:p w14:paraId="00760F7E" w14:textId="77777777" w:rsidR="009004DE" w:rsidRDefault="4FA9AB4E" w:rsidP="009004DE">
      <w:pPr>
        <w:ind w:left="720"/>
      </w:pPr>
      <w:r>
        <w:t>EEEE = Triangle count (High, Low, NA), differentiate same file captured at differing triangle densities</w:t>
      </w:r>
    </w:p>
    <w:p w14:paraId="4C3D0BEC" w14:textId="0F294388" w:rsidR="009004DE" w:rsidRDefault="4FA9AB4E" w:rsidP="009004DE">
      <w:r>
        <w:t xml:space="preserve">The categorization and ratings of objects </w:t>
      </w:r>
      <w:r w:rsidR="001A2C28">
        <w:t xml:space="preserve">are </w:t>
      </w:r>
      <w:r>
        <w:t>very subject</w:t>
      </w:r>
      <w:r w:rsidR="001A2C28">
        <w:t>ive</w:t>
      </w:r>
      <w:r>
        <w:t>, with the only intent of these rating</w:t>
      </w:r>
      <w:r w:rsidR="001A2C28">
        <w:t>s</w:t>
      </w:r>
      <w:r>
        <w:t xml:space="preserve"> being to assist in the selection of objects for test files. </w:t>
      </w:r>
    </w:p>
    <w:p w14:paraId="5CFF2A96" w14:textId="77777777" w:rsidR="009004DE" w:rsidRDefault="009004DE" w:rsidP="009004DE">
      <w:r>
        <w:tab/>
      </w:r>
    </w:p>
    <w:p w14:paraId="4411973B" w14:textId="77777777" w:rsidR="009004DE" w:rsidRDefault="009004DE" w:rsidP="009004DE"/>
    <w:p w14:paraId="71E38AFF" w14:textId="77777777" w:rsidR="009004DE" w:rsidRDefault="009004DE" w:rsidP="009004DE"/>
    <w:p w14:paraId="41584D4D" w14:textId="77777777" w:rsidR="009004DE" w:rsidRDefault="009004DE" w:rsidP="009004DE"/>
    <w:p w14:paraId="581F63A5" w14:textId="6A90FB8D" w:rsidR="009004DE" w:rsidRDefault="009004DE" w:rsidP="00896F2F"/>
    <w:p w14:paraId="53921543" w14:textId="15837AE3" w:rsidR="00631E26" w:rsidRDefault="00B76BB3">
      <w:pPr>
        <w:rPr>
          <w:b/>
          <w:sz w:val="22"/>
        </w:rPr>
      </w:pPr>
      <w:r w:rsidRPr="00937A47">
        <w:rPr>
          <w:b/>
          <w:sz w:val="22"/>
        </w:rPr>
        <w:t xml:space="preserve"> </w:t>
      </w:r>
    </w:p>
    <w:p w14:paraId="02D93565" w14:textId="0D6E17C2" w:rsidR="009004DE" w:rsidRPr="00937A47" w:rsidRDefault="4FA9AB4E" w:rsidP="00937A47">
      <w:pPr>
        <w:rPr>
          <w:b/>
          <w:sz w:val="22"/>
        </w:rPr>
      </w:pPr>
      <w:r w:rsidRPr="00937A47">
        <w:rPr>
          <w:b/>
          <w:sz w:val="22"/>
        </w:rPr>
        <w:t>Synthetic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1500A9F3" w14:textId="77777777" w:rsidTr="7E4BDF2E">
        <w:tc>
          <w:tcPr>
            <w:tcW w:w="3865" w:type="dxa"/>
            <w:shd w:val="clear" w:color="auto" w:fill="D9D9D9" w:themeFill="background1" w:themeFillShade="D9"/>
          </w:tcPr>
          <w:p w14:paraId="61E21A7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lastRenderedPageBreak/>
              <w:t>Object Name</w:t>
            </w:r>
          </w:p>
        </w:tc>
        <w:tc>
          <w:tcPr>
            <w:tcW w:w="1170" w:type="dxa"/>
            <w:shd w:val="clear" w:color="auto" w:fill="D9D9D9" w:themeFill="background1" w:themeFillShade="D9"/>
          </w:tcPr>
          <w:p w14:paraId="3A1E189B"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2FA2C6D4"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12B288A9"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6318678"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9004DE" w:rsidRPr="009004DE" w14:paraId="111F7CAE" w14:textId="77777777" w:rsidTr="7E4BDF2E">
        <w:tc>
          <w:tcPr>
            <w:tcW w:w="3865" w:type="dxa"/>
          </w:tcPr>
          <w:p w14:paraId="55848886"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S11_cube_NA</w:t>
            </w:r>
          </w:p>
        </w:tc>
        <w:tc>
          <w:tcPr>
            <w:tcW w:w="1170" w:type="dxa"/>
          </w:tcPr>
          <w:p w14:paraId="58764DD3"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w:t>
            </w:r>
          </w:p>
        </w:tc>
        <w:tc>
          <w:tcPr>
            <w:tcW w:w="2430" w:type="dxa"/>
          </w:tcPr>
          <w:p w14:paraId="4D948CF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A93E5BE" wp14:editId="26E17B66">
                  <wp:extent cx="1362075" cy="1000125"/>
                  <wp:effectExtent l="0" t="0" r="9525" b="9525"/>
                  <wp:docPr id="3" name="Picture 3" descr="C:\Users\cory\Documents\archiveobjects\thumbs\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ry\Documents\archiveobjects\thumbs\cub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F1B0F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551D47D2" w14:textId="77777777" w:rsidTr="7E4BDF2E">
        <w:tc>
          <w:tcPr>
            <w:tcW w:w="3865" w:type="dxa"/>
          </w:tcPr>
          <w:p w14:paraId="7FFEDD7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S11_cube_fillet_high</w:t>
            </w:r>
          </w:p>
          <w:p w14:paraId="6F8368F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S11_cube_fillet_low</w:t>
            </w:r>
          </w:p>
          <w:p w14:paraId="1F5F7978" w14:textId="77777777" w:rsidR="009004DE" w:rsidRPr="009004DE" w:rsidRDefault="009004DE" w:rsidP="000D37C9">
            <w:pPr>
              <w:rPr>
                <w:rFonts w:asciiTheme="minorHAnsi" w:hAnsiTheme="minorHAnsi"/>
                <w:sz w:val="22"/>
              </w:rPr>
            </w:pPr>
          </w:p>
        </w:tc>
        <w:tc>
          <w:tcPr>
            <w:tcW w:w="1170" w:type="dxa"/>
          </w:tcPr>
          <w:p w14:paraId="2CC3B60E"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2,092</w:t>
            </w:r>
          </w:p>
          <w:p w14:paraId="6B2BF92C"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84</w:t>
            </w:r>
          </w:p>
        </w:tc>
        <w:tc>
          <w:tcPr>
            <w:tcW w:w="2430" w:type="dxa"/>
          </w:tcPr>
          <w:p w14:paraId="1102EEC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347B592" wp14:editId="610D80BF">
                  <wp:extent cx="1362075" cy="1000125"/>
                  <wp:effectExtent l="0" t="0" r="9525" b="9525"/>
                  <wp:docPr id="2" name="Picture 2" descr="C:\Users\cory\Documents\archiveobjects\thumbs\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ry\Documents\archiveobjects\thumbs\butto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88EB0B1"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87D7396" w14:textId="77777777" w:rsidTr="7E4BDF2E">
        <w:tc>
          <w:tcPr>
            <w:tcW w:w="3865" w:type="dxa"/>
          </w:tcPr>
          <w:p w14:paraId="5F59351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S11_dodecahedron_NA</w:t>
            </w:r>
          </w:p>
        </w:tc>
        <w:tc>
          <w:tcPr>
            <w:tcW w:w="1170" w:type="dxa"/>
          </w:tcPr>
          <w:p w14:paraId="7C572346"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36</w:t>
            </w:r>
          </w:p>
        </w:tc>
        <w:tc>
          <w:tcPr>
            <w:tcW w:w="2430" w:type="dxa"/>
          </w:tcPr>
          <w:p w14:paraId="35F125C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E111001" wp14:editId="4F9FD06D">
                  <wp:extent cx="1362075" cy="1000125"/>
                  <wp:effectExtent l="0" t="0" r="9525" b="9525"/>
                  <wp:docPr id="4" name="Picture 4" descr="C:\Users\cory\Documents\archiveobjects\thumbs\dodec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ry\Documents\archiveobjects\thumbs\dodecahedro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F43D634"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130, 137, 110 mm</w:t>
            </w:r>
          </w:p>
        </w:tc>
      </w:tr>
      <w:tr w:rsidR="009004DE" w:rsidRPr="009004DE" w14:paraId="65EC7E13" w14:textId="77777777" w:rsidTr="7E4BDF2E">
        <w:tc>
          <w:tcPr>
            <w:tcW w:w="3865" w:type="dxa"/>
          </w:tcPr>
          <w:p w14:paraId="2FC83482"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S11_hex_pyramid_NA</w:t>
            </w:r>
          </w:p>
        </w:tc>
        <w:tc>
          <w:tcPr>
            <w:tcW w:w="1170" w:type="dxa"/>
          </w:tcPr>
          <w:p w14:paraId="2E9332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10</w:t>
            </w:r>
          </w:p>
        </w:tc>
        <w:tc>
          <w:tcPr>
            <w:tcW w:w="2430" w:type="dxa"/>
          </w:tcPr>
          <w:p w14:paraId="5FF5BEE0"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10BCC2D" wp14:editId="7CA4A75F">
                  <wp:extent cx="1362075" cy="1000125"/>
                  <wp:effectExtent l="0" t="0" r="9525" b="9525"/>
                  <wp:docPr id="5" name="Picture 5" descr="C:\Users\cory\Documents\archiveobjects\thumbs\hex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hexpyramid.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1A87063"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76, 65.82, 90.42 mm</w:t>
            </w:r>
          </w:p>
        </w:tc>
      </w:tr>
      <w:tr w:rsidR="009004DE" w:rsidRPr="009004DE" w14:paraId="03925C4A" w14:textId="77777777" w:rsidTr="7E4BDF2E">
        <w:tc>
          <w:tcPr>
            <w:tcW w:w="3865" w:type="dxa"/>
          </w:tcPr>
          <w:p w14:paraId="3CAD7F56" w14:textId="53A993C1" w:rsidR="009004DE" w:rsidRPr="009004DE" w:rsidRDefault="00264E2D" w:rsidP="4FA9AB4E">
            <w:pPr>
              <w:rPr>
                <w:rFonts w:asciiTheme="minorHAnsi" w:eastAsiaTheme="minorEastAsia" w:hAnsiTheme="minorHAnsi"/>
                <w:sz w:val="22"/>
              </w:rPr>
            </w:pPr>
            <w:r w:rsidRPr="4FA9AB4E">
              <w:rPr>
                <w:rFonts w:asciiTheme="minorHAnsi" w:eastAsiaTheme="minorEastAsia" w:hAnsiTheme="minorHAnsi"/>
                <w:sz w:val="22"/>
              </w:rPr>
              <w:t>S11_octahedron_NA</w:t>
            </w:r>
          </w:p>
        </w:tc>
        <w:tc>
          <w:tcPr>
            <w:tcW w:w="1170" w:type="dxa"/>
          </w:tcPr>
          <w:p w14:paraId="66FAD75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4023066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3B5DD39" wp14:editId="02F4BB56">
                  <wp:extent cx="1362075" cy="1000125"/>
                  <wp:effectExtent l="0" t="0" r="9525" b="9525"/>
                  <wp:docPr id="6" name="Picture 6" descr="C:\Users\cory\Documents\archiveobjects\thumbs\oct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BA9928"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57.74, 57.74, 100 mm</w:t>
            </w:r>
          </w:p>
        </w:tc>
      </w:tr>
      <w:tr w:rsidR="009004DE" w:rsidRPr="009004DE" w14:paraId="2EBB635D" w14:textId="77777777" w:rsidTr="7E4BDF2E">
        <w:tc>
          <w:tcPr>
            <w:tcW w:w="3865" w:type="dxa"/>
          </w:tcPr>
          <w:p w14:paraId="20EB44AC" w14:textId="07D201DF"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S11_pentagon_prism_NA</w:t>
            </w:r>
          </w:p>
        </w:tc>
        <w:tc>
          <w:tcPr>
            <w:tcW w:w="1170" w:type="dxa"/>
          </w:tcPr>
          <w:p w14:paraId="7CB6406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16</w:t>
            </w:r>
          </w:p>
        </w:tc>
        <w:tc>
          <w:tcPr>
            <w:tcW w:w="2430" w:type="dxa"/>
          </w:tcPr>
          <w:p w14:paraId="76D1283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1C38DBD" wp14:editId="462147AE">
                  <wp:extent cx="1362075" cy="1000125"/>
                  <wp:effectExtent l="0" t="0" r="9525" b="9525"/>
                  <wp:docPr id="7" name="Picture 7" descr="C:\Users\cory\Documents\archiveobjects\thumbs\pentagonpr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pentagonpris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1010220"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97.08, 92.33, 100 mm</w:t>
            </w:r>
          </w:p>
        </w:tc>
      </w:tr>
      <w:tr w:rsidR="009004DE" w:rsidRPr="009004DE" w14:paraId="09965150" w14:textId="77777777" w:rsidTr="7E4BDF2E">
        <w:tc>
          <w:tcPr>
            <w:tcW w:w="3865" w:type="dxa"/>
          </w:tcPr>
          <w:p w14:paraId="65DFA32D"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S11_rectangle_pyramid_NA</w:t>
            </w:r>
          </w:p>
        </w:tc>
        <w:tc>
          <w:tcPr>
            <w:tcW w:w="1170" w:type="dxa"/>
          </w:tcPr>
          <w:p w14:paraId="4F83DE9F"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11005B7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5C7BBA5" wp14:editId="5A76682E">
                  <wp:extent cx="1362075" cy="1000125"/>
                  <wp:effectExtent l="0" t="0" r="9525" b="9525"/>
                  <wp:docPr id="8" name="Picture 8" descr="C:\Users\cory\Documents\archiveobjects\thumbs\rectangle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ectanglepyramid.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5C1DF09"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40, 34.64 mm</w:t>
            </w:r>
          </w:p>
        </w:tc>
      </w:tr>
      <w:tr w:rsidR="009004DE" w:rsidRPr="009004DE" w14:paraId="53BC4892" w14:textId="77777777" w:rsidTr="7E4BDF2E">
        <w:tc>
          <w:tcPr>
            <w:tcW w:w="3865" w:type="dxa"/>
          </w:tcPr>
          <w:p w14:paraId="66BA12E5"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lastRenderedPageBreak/>
              <w:t>S12_cone_high</w:t>
            </w:r>
          </w:p>
          <w:p w14:paraId="0B73DB2C"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t>S12_cone_low</w:t>
            </w:r>
          </w:p>
        </w:tc>
        <w:tc>
          <w:tcPr>
            <w:tcW w:w="1170" w:type="dxa"/>
          </w:tcPr>
          <w:p w14:paraId="76ABE3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1,440</w:t>
            </w:r>
          </w:p>
          <w:p w14:paraId="3B4D228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62</w:t>
            </w:r>
          </w:p>
        </w:tc>
        <w:tc>
          <w:tcPr>
            <w:tcW w:w="2430" w:type="dxa"/>
          </w:tcPr>
          <w:p w14:paraId="19317C1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B87923E" wp14:editId="6B020CB8">
                  <wp:extent cx="1362075" cy="1000125"/>
                  <wp:effectExtent l="0" t="0" r="9525" b="9525"/>
                  <wp:docPr id="9" name="Picture 9" descr="C:\Users\cory\Documents\archiveobjects\thumbs\c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ry\Documents\archiveobjects\thumbs\con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7348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55, 55, 95 mm</w:t>
            </w:r>
          </w:p>
        </w:tc>
      </w:tr>
      <w:tr w:rsidR="009004DE" w:rsidRPr="009004DE" w14:paraId="5D979C11" w14:textId="77777777" w:rsidTr="7E4BDF2E">
        <w:tc>
          <w:tcPr>
            <w:tcW w:w="3865" w:type="dxa"/>
          </w:tcPr>
          <w:p w14:paraId="7938E50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S12_cylinder_high</w:t>
            </w:r>
          </w:p>
          <w:p w14:paraId="16B7FFAA"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S12_cylinder_low</w:t>
            </w:r>
          </w:p>
        </w:tc>
        <w:tc>
          <w:tcPr>
            <w:tcW w:w="1170" w:type="dxa"/>
          </w:tcPr>
          <w:p w14:paraId="2BD7CB7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2,880</w:t>
            </w:r>
          </w:p>
          <w:p w14:paraId="10A467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120</w:t>
            </w:r>
          </w:p>
        </w:tc>
        <w:tc>
          <w:tcPr>
            <w:tcW w:w="2430" w:type="dxa"/>
          </w:tcPr>
          <w:p w14:paraId="0E2CDEF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8AED186" wp14:editId="75A8E40F">
                  <wp:extent cx="1362075" cy="1000125"/>
                  <wp:effectExtent l="0" t="0" r="9525" b="9525"/>
                  <wp:docPr id="10" name="Picture 10" descr="C:\Users\cory\Documents\archiveobjects\thumbs\cyll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ry\Documents\archiveobjects\thumbs\cyllinder.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A731F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50, 50, 100 mm</w:t>
            </w:r>
          </w:p>
        </w:tc>
      </w:tr>
      <w:tr w:rsidR="009004DE" w:rsidRPr="009004DE" w14:paraId="5AE2C403" w14:textId="77777777" w:rsidTr="7E4BDF2E">
        <w:tc>
          <w:tcPr>
            <w:tcW w:w="3865" w:type="dxa"/>
          </w:tcPr>
          <w:p w14:paraId="1C4B128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S12_ellipsoid_high</w:t>
            </w:r>
          </w:p>
          <w:p w14:paraId="0713143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S12_ellipsoid_low</w:t>
            </w:r>
          </w:p>
        </w:tc>
        <w:tc>
          <w:tcPr>
            <w:tcW w:w="1170" w:type="dxa"/>
          </w:tcPr>
          <w:p w14:paraId="01FB8B4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545,760</w:t>
            </w:r>
          </w:p>
          <w:p w14:paraId="2A19E7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2530</w:t>
            </w:r>
          </w:p>
        </w:tc>
        <w:tc>
          <w:tcPr>
            <w:tcW w:w="2430" w:type="dxa"/>
          </w:tcPr>
          <w:p w14:paraId="3EC3838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6B42003E" wp14:editId="5E1040D5">
                  <wp:extent cx="1362075" cy="1000125"/>
                  <wp:effectExtent l="0" t="0" r="9525" b="9525"/>
                  <wp:docPr id="11" name="Picture 11" descr="C:\Users\cory\Documents\archiveobjects\thumbs\ellips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ory\Documents\archiveobjects\thumbs\ellipsoid.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D9A7E0E"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30 mm</w:t>
            </w:r>
          </w:p>
        </w:tc>
      </w:tr>
      <w:tr w:rsidR="009004DE" w:rsidRPr="009004DE" w14:paraId="148B84D4" w14:textId="77777777" w:rsidTr="7E4BDF2E">
        <w:tc>
          <w:tcPr>
            <w:tcW w:w="3865" w:type="dxa"/>
          </w:tcPr>
          <w:p w14:paraId="48869AB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S12_sphere_high</w:t>
            </w:r>
          </w:p>
          <w:p w14:paraId="6EE9CFA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S12_sphere_low</w:t>
            </w:r>
          </w:p>
        </w:tc>
        <w:tc>
          <w:tcPr>
            <w:tcW w:w="1170" w:type="dxa"/>
          </w:tcPr>
          <w:p w14:paraId="1ACFC82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516,960</w:t>
            </w:r>
          </w:p>
          <w:p w14:paraId="303D761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2,352</w:t>
            </w:r>
          </w:p>
        </w:tc>
        <w:tc>
          <w:tcPr>
            <w:tcW w:w="2430" w:type="dxa"/>
          </w:tcPr>
          <w:p w14:paraId="40E799C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0942464" wp14:editId="3E44D137">
                  <wp:extent cx="1362075" cy="1000125"/>
                  <wp:effectExtent l="0" t="0" r="9525" b="9525"/>
                  <wp:docPr id="12" name="Picture 12" descr="C:\Users\cory\Documents\archiveobjects\thumbs\sp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ry\Documents\archiveobjects\thumbs\spher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0046B0D"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4B156D8" w14:textId="77777777" w:rsidTr="7E4BDF2E">
        <w:tc>
          <w:tcPr>
            <w:tcW w:w="3865" w:type="dxa"/>
          </w:tcPr>
          <w:p w14:paraId="477367D8"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S12_torus_high</w:t>
            </w:r>
          </w:p>
          <w:p w14:paraId="3163B777"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S12_torus_low</w:t>
            </w:r>
          </w:p>
        </w:tc>
        <w:tc>
          <w:tcPr>
            <w:tcW w:w="1170" w:type="dxa"/>
          </w:tcPr>
          <w:p w14:paraId="59821C9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26,642</w:t>
            </w:r>
          </w:p>
          <w:p w14:paraId="6F8F5D7D"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2,700</w:t>
            </w:r>
          </w:p>
        </w:tc>
        <w:tc>
          <w:tcPr>
            <w:tcW w:w="2430" w:type="dxa"/>
          </w:tcPr>
          <w:p w14:paraId="6A026AA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711B105B" wp14:editId="364F6A0C">
                  <wp:extent cx="1362075" cy="1000125"/>
                  <wp:effectExtent l="0" t="0" r="9525" b="9525"/>
                  <wp:docPr id="13" name="Picture 13" descr="C:\Users\cory\Documents\archiveobjects\thumbs\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ry\Documents\archiveobjects\thumbs\toru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C3B987"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20 mm</w:t>
            </w:r>
          </w:p>
        </w:tc>
      </w:tr>
    </w:tbl>
    <w:p w14:paraId="6D3EBA46" w14:textId="77777777" w:rsidR="009004DE" w:rsidRDefault="009004DE" w:rsidP="009004DE">
      <w:r>
        <w:br w:type="page"/>
      </w:r>
    </w:p>
    <w:p w14:paraId="1A7D091E" w14:textId="718F392B" w:rsidR="009004DE" w:rsidRPr="00937A47" w:rsidRDefault="4FA9AB4E" w:rsidP="00937A47">
      <w:pPr>
        <w:rPr>
          <w:b/>
          <w:sz w:val="22"/>
        </w:rPr>
      </w:pPr>
      <w:r w:rsidRPr="00937A47">
        <w:rPr>
          <w:b/>
          <w:sz w:val="22"/>
        </w:rPr>
        <w:lastRenderedPageBreak/>
        <w:t>Natural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1D9E1A1" w14:textId="77777777" w:rsidTr="7E4BDF2E">
        <w:tc>
          <w:tcPr>
            <w:tcW w:w="3865" w:type="dxa"/>
            <w:shd w:val="clear" w:color="auto" w:fill="D9D9D9" w:themeFill="background1" w:themeFillShade="D9"/>
          </w:tcPr>
          <w:p w14:paraId="49D376C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Object Name</w:t>
            </w:r>
          </w:p>
        </w:tc>
        <w:tc>
          <w:tcPr>
            <w:tcW w:w="1170" w:type="dxa"/>
            <w:shd w:val="clear" w:color="auto" w:fill="D9D9D9" w:themeFill="background1" w:themeFillShade="D9"/>
          </w:tcPr>
          <w:p w14:paraId="50807095"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6A6BD81F"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464F0EDA"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1F9A91E"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343CDB" w:rsidRPr="009004DE" w14:paraId="403DA98E" w14:textId="77777777" w:rsidTr="7E4BDF2E">
        <w:tc>
          <w:tcPr>
            <w:tcW w:w="3865" w:type="dxa"/>
          </w:tcPr>
          <w:p w14:paraId="5EB1AF6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N22_ChessHorse_high</w:t>
            </w:r>
          </w:p>
          <w:p w14:paraId="1559D51D" w14:textId="77777777" w:rsidR="00343CDB"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N22_ChessHorse_low</w:t>
            </w:r>
          </w:p>
          <w:p w14:paraId="7F2776EA" w14:textId="77777777" w:rsidR="00343CDB" w:rsidRDefault="00343CDB" w:rsidP="00343CDB">
            <w:pPr>
              <w:rPr>
                <w:rFonts w:asciiTheme="minorHAnsi" w:eastAsiaTheme="minorEastAsia" w:hAnsiTheme="minorHAnsi"/>
                <w:sz w:val="22"/>
              </w:rPr>
            </w:pPr>
          </w:p>
          <w:p w14:paraId="482E7B91" w14:textId="77777777" w:rsidR="00343CDB" w:rsidRDefault="00343CDB" w:rsidP="00343CDB">
            <w:pPr>
              <w:rPr>
                <w:sz w:val="16"/>
                <w:szCs w:val="16"/>
              </w:rPr>
            </w:pPr>
          </w:p>
          <w:p w14:paraId="61A230E5" w14:textId="7A3BC84F" w:rsidR="00343CDB" w:rsidRPr="000A4F06" w:rsidRDefault="00343CDB" w:rsidP="00343CDB">
            <w:pPr>
              <w:rPr>
                <w:rFonts w:asciiTheme="minorHAnsi" w:eastAsiaTheme="minorEastAsia" w:hAnsiTheme="minorHAnsi"/>
                <w:sz w:val="16"/>
                <w:szCs w:val="16"/>
              </w:rPr>
            </w:pPr>
          </w:p>
        </w:tc>
        <w:tc>
          <w:tcPr>
            <w:tcW w:w="1170" w:type="dxa"/>
          </w:tcPr>
          <w:p w14:paraId="263AA9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44,612</w:t>
            </w:r>
          </w:p>
          <w:p w14:paraId="33823AC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7,126</w:t>
            </w:r>
          </w:p>
        </w:tc>
        <w:tc>
          <w:tcPr>
            <w:tcW w:w="2430" w:type="dxa"/>
          </w:tcPr>
          <w:p w14:paraId="2614992A" w14:textId="3B6C814F"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0EF9986A" wp14:editId="1858D0AF">
                  <wp:extent cx="1242815" cy="962025"/>
                  <wp:effectExtent l="0" t="0" r="0" b="0"/>
                  <wp:docPr id="26" name="Picture 26" descr="C:\Users\cory\Documents\archiveobjects\thumbs\chessho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ory\Documents\archiveobjects\thumbs\chesshorse.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251464" cy="968720"/>
                          </a:xfrm>
                          <a:prstGeom prst="rect">
                            <a:avLst/>
                          </a:prstGeom>
                          <a:noFill/>
                          <a:ln>
                            <a:noFill/>
                          </a:ln>
                        </pic:spPr>
                      </pic:pic>
                    </a:graphicData>
                  </a:graphic>
                </wp:inline>
              </w:drawing>
            </w:r>
          </w:p>
        </w:tc>
        <w:tc>
          <w:tcPr>
            <w:tcW w:w="2430" w:type="dxa"/>
          </w:tcPr>
          <w:p w14:paraId="75A69CF6" w14:textId="77777777" w:rsidR="00343CDB" w:rsidRDefault="00343CDB" w:rsidP="00343CDB">
            <w:r>
              <w:rPr>
                <w:rFonts w:ascii="Calibri" w:eastAsia="Calibri" w:hAnsi="Calibri" w:cs="Calibri"/>
                <w:sz w:val="22"/>
              </w:rPr>
              <w:t>55.24, 67.07, 100 mm</w:t>
            </w:r>
          </w:p>
          <w:p w14:paraId="13E086BA" w14:textId="77777777" w:rsidR="00343CDB" w:rsidRDefault="00343CDB" w:rsidP="00343CDB"/>
          <w:p w14:paraId="279D3CB4" w14:textId="77777777" w:rsidR="00343CDB" w:rsidRDefault="00343CDB" w:rsidP="00343CDB">
            <w:hyperlink r:id="rId118">
              <w:proofErr w:type="spellStart"/>
              <w:r w:rsidRPr="00C82134">
                <w:rPr>
                  <w:rFonts w:ascii="Helvetica Neue" w:eastAsia="Helvetica Neue" w:hAnsi="Helvetica Neue" w:cs="Helvetica Neue"/>
                  <w:b/>
                  <w:sz w:val="16"/>
                  <w:szCs w:val="16"/>
                  <w:u w:val="single"/>
                  <w:shd w:val="clear" w:color="auto" w:fill="F5F5F5"/>
                </w:rPr>
                <w:t>chessHorse</w:t>
              </w:r>
              <w:proofErr w:type="spellEnd"/>
            </w:hyperlink>
            <w:r w:rsidRPr="00C82134">
              <w:rPr>
                <w:rFonts w:ascii="Helvetica Neue" w:eastAsia="Helvetica Neue" w:hAnsi="Helvetica Neue" w:cs="Helvetica Neue"/>
                <w:sz w:val="16"/>
                <w:szCs w:val="16"/>
                <w:shd w:val="clear" w:color="auto" w:fill="F5F5F5"/>
              </w:rPr>
              <w:t> by </w:t>
            </w:r>
            <w:proofErr w:type="spellStart"/>
            <w:r>
              <w:fldChar w:fldCharType="begin"/>
            </w:r>
            <w:r>
              <w:instrText>HYPERLINK "http://www.thingiverse.com/jbarrettoda" \h</w:instrText>
            </w:r>
            <w:r>
              <w:fldChar w:fldCharType="separate"/>
            </w:r>
            <w:r w:rsidRPr="00C82134">
              <w:rPr>
                <w:rFonts w:ascii="Helvetica Neue" w:eastAsia="Helvetica Neue" w:hAnsi="Helvetica Neue" w:cs="Helvetica Neue"/>
                <w:b/>
                <w:sz w:val="16"/>
                <w:szCs w:val="16"/>
                <w:u w:val="single"/>
                <w:shd w:val="clear" w:color="auto" w:fill="F5F5F5"/>
              </w:rPr>
              <w:t>jbarrettoda</w:t>
            </w:r>
            <w:proofErr w:type="spellEnd"/>
            <w:r>
              <w:fldChar w:fldCharType="end"/>
            </w:r>
            <w:r w:rsidRPr="00C82134">
              <w:rPr>
                <w:rFonts w:ascii="Helvetica Neue" w:eastAsia="Helvetica Neue" w:hAnsi="Helvetica Neue" w:cs="Helvetica Neue"/>
                <w:sz w:val="16"/>
                <w:szCs w:val="16"/>
                <w:shd w:val="clear" w:color="auto" w:fill="F5F5F5"/>
              </w:rPr>
              <w:t xml:space="preserve"> is licensed under </w:t>
            </w:r>
            <w:proofErr w:type="spellStart"/>
            <w:r w:rsidRPr="00C82134">
              <w:rPr>
                <w:rFonts w:ascii="Helvetica Neue" w:eastAsia="Helvetica Neue" w:hAnsi="Helvetica Neue" w:cs="Helvetica Neue"/>
                <w:sz w:val="16"/>
                <w:szCs w:val="16"/>
                <w:shd w:val="clear" w:color="auto" w:fill="F5F5F5"/>
              </w:rPr>
              <w:t>the</w:t>
            </w:r>
            <w:hyperlink r:id="rId119">
              <w:r w:rsidRPr="00C82134">
                <w:rPr>
                  <w:rFonts w:ascii="Helvetica Neue" w:eastAsia="Helvetica Neue" w:hAnsi="Helvetica Neue" w:cs="Helvetica Neue"/>
                  <w:b/>
                  <w:sz w:val="16"/>
                  <w:szCs w:val="16"/>
                  <w:u w:val="single"/>
                  <w:shd w:val="clear" w:color="auto" w:fill="F5F5F5"/>
                </w:rPr>
                <w:t>Creative</w:t>
              </w:r>
              <w:proofErr w:type="spellEnd"/>
              <w:r w:rsidRPr="00C82134">
                <w:rPr>
                  <w:rFonts w:ascii="Helvetica Neue" w:eastAsia="Helvetica Neue" w:hAnsi="Helvetica Neue" w:cs="Helvetica Neue"/>
                  <w:b/>
                  <w:sz w:val="16"/>
                  <w:szCs w:val="16"/>
                  <w:u w:val="single"/>
                  <w:shd w:val="clear" w:color="auto" w:fill="F5F5F5"/>
                </w:rPr>
                <w:t xml:space="preserve"> Commons - Attribution</w:t>
              </w:r>
            </w:hyperlink>
            <w:r w:rsidRPr="00C82134">
              <w:rPr>
                <w:rFonts w:ascii="Helvetica Neue" w:eastAsia="Helvetica Neue" w:hAnsi="Helvetica Neue" w:cs="Helvetica Neue"/>
                <w:sz w:val="16"/>
                <w:szCs w:val="16"/>
                <w:shd w:val="clear" w:color="auto" w:fill="F5F5F5"/>
              </w:rPr>
              <w:t> license.</w:t>
            </w:r>
          </w:p>
          <w:p w14:paraId="7F998985" w14:textId="5E4A1D68" w:rsidR="00343CDB" w:rsidRPr="009004DE" w:rsidRDefault="00343CDB" w:rsidP="00343CDB">
            <w:pPr>
              <w:rPr>
                <w:rFonts w:asciiTheme="minorHAnsi" w:hAnsiTheme="minorHAnsi"/>
                <w:noProof/>
                <w:sz w:val="22"/>
              </w:rPr>
            </w:pPr>
          </w:p>
        </w:tc>
      </w:tr>
      <w:tr w:rsidR="00343CDB" w:rsidRPr="009004DE" w14:paraId="35D864DB" w14:textId="77777777" w:rsidTr="7E4BDF2E">
        <w:tc>
          <w:tcPr>
            <w:tcW w:w="3865" w:type="dxa"/>
          </w:tcPr>
          <w:p w14:paraId="189E785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N23_Deer_high</w:t>
            </w:r>
          </w:p>
          <w:p w14:paraId="127B6D96"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N23_Deer_low</w:t>
            </w:r>
          </w:p>
        </w:tc>
        <w:tc>
          <w:tcPr>
            <w:tcW w:w="1170" w:type="dxa"/>
          </w:tcPr>
          <w:p w14:paraId="2427CE03" w14:textId="4E53C726" w:rsidR="00343CDB" w:rsidRPr="009004DE" w:rsidRDefault="00343CDB" w:rsidP="00343CDB">
            <w:pPr>
              <w:rPr>
                <w:rFonts w:asciiTheme="minorHAnsi" w:eastAsiaTheme="minorEastAsia" w:hAnsiTheme="minorHAnsi"/>
                <w:sz w:val="22"/>
              </w:rPr>
            </w:pPr>
            <w:r>
              <w:rPr>
                <w:rFonts w:asciiTheme="minorHAnsi" w:eastAsiaTheme="minorEastAsia" w:hAnsiTheme="minorHAnsi"/>
                <w:sz w:val="22"/>
              </w:rPr>
              <w:t>4</w:t>
            </w:r>
            <w:r w:rsidRPr="7E4BDF2E">
              <w:rPr>
                <w:rFonts w:asciiTheme="minorHAnsi" w:eastAsiaTheme="minorEastAsia" w:hAnsiTheme="minorHAnsi"/>
                <w:sz w:val="22"/>
              </w:rPr>
              <w:t>9</w:t>
            </w:r>
            <w:r>
              <w:rPr>
                <w:rFonts w:asciiTheme="minorHAnsi" w:eastAsiaTheme="minorEastAsia" w:hAnsiTheme="minorHAnsi"/>
                <w:sz w:val="22"/>
              </w:rPr>
              <w:t>,</w:t>
            </w:r>
            <w:r w:rsidRPr="7E4BDF2E">
              <w:rPr>
                <w:rFonts w:asciiTheme="minorHAnsi" w:eastAsiaTheme="minorEastAsia" w:hAnsiTheme="minorHAnsi"/>
                <w:sz w:val="22"/>
              </w:rPr>
              <w:t>324</w:t>
            </w:r>
          </w:p>
          <w:p w14:paraId="26171D9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9,864</w:t>
            </w:r>
          </w:p>
        </w:tc>
        <w:tc>
          <w:tcPr>
            <w:tcW w:w="2430" w:type="dxa"/>
          </w:tcPr>
          <w:p w14:paraId="5FD7BF50"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24A8991" wp14:editId="208C37CD">
                  <wp:extent cx="1390217" cy="1076124"/>
                  <wp:effectExtent l="0" t="0" r="635" b="0"/>
                  <wp:docPr id="27" name="Picture 27" descr="C:\Users\cory\Documents\archiveobjects\thumbs\d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ory\Documents\archiveobjects\thumbs\deer.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09454" cy="1091015"/>
                          </a:xfrm>
                          <a:prstGeom prst="rect">
                            <a:avLst/>
                          </a:prstGeom>
                          <a:noFill/>
                          <a:ln>
                            <a:noFill/>
                          </a:ln>
                        </pic:spPr>
                      </pic:pic>
                    </a:graphicData>
                  </a:graphic>
                </wp:inline>
              </w:drawing>
            </w:r>
          </w:p>
        </w:tc>
        <w:tc>
          <w:tcPr>
            <w:tcW w:w="2430" w:type="dxa"/>
          </w:tcPr>
          <w:p w14:paraId="51527DA3" w14:textId="77777777" w:rsidR="00343CDB" w:rsidRDefault="00343CDB" w:rsidP="00343CDB">
            <w:r>
              <w:rPr>
                <w:rFonts w:ascii="Calibri" w:eastAsia="Calibri" w:hAnsi="Calibri" w:cs="Calibri"/>
                <w:sz w:val="22"/>
              </w:rPr>
              <w:t>26.67, 75, 71.41 mm</w:t>
            </w:r>
          </w:p>
          <w:p w14:paraId="64AAB512" w14:textId="77777777" w:rsidR="00343CDB" w:rsidRDefault="00343CDB" w:rsidP="00343CDB"/>
          <w:p w14:paraId="5669D9E1" w14:textId="03F17219" w:rsidR="00343CDB" w:rsidRPr="00343CDB" w:rsidRDefault="00343CDB" w:rsidP="00343CDB">
            <w:pPr>
              <w:rPr>
                <w:rFonts w:asciiTheme="minorHAnsi" w:hAnsiTheme="minorHAnsi"/>
                <w:noProof/>
                <w:sz w:val="16"/>
                <w:szCs w:val="16"/>
              </w:rPr>
            </w:pPr>
            <w:hyperlink r:id="rId121">
              <w:r w:rsidRPr="00343CDB">
                <w:rPr>
                  <w:rFonts w:ascii="Arial" w:eastAsia="Arial" w:hAnsi="Arial" w:cs="Arial"/>
                  <w:b/>
                  <w:sz w:val="16"/>
                  <w:szCs w:val="16"/>
                  <w:shd w:val="clear" w:color="auto" w:fill="F5F5F5"/>
                </w:rPr>
                <w:t>Deer</w:t>
              </w:r>
            </w:hyperlink>
            <w:r w:rsidRPr="00343CDB">
              <w:rPr>
                <w:rFonts w:ascii="Arial" w:eastAsia="Arial" w:hAnsi="Arial" w:cs="Arial"/>
                <w:sz w:val="16"/>
                <w:szCs w:val="16"/>
                <w:shd w:val="clear" w:color="auto" w:fill="F5F5F5"/>
              </w:rPr>
              <w:t xml:space="preserve"> by </w:t>
            </w:r>
            <w:hyperlink r:id="rId122">
              <w:proofErr w:type="spellStart"/>
              <w:r w:rsidRPr="00343CDB">
                <w:rPr>
                  <w:rFonts w:ascii="Arial" w:eastAsia="Arial" w:hAnsi="Arial" w:cs="Arial"/>
                  <w:b/>
                  <w:sz w:val="16"/>
                  <w:szCs w:val="16"/>
                  <w:shd w:val="clear" w:color="auto" w:fill="F5F5F5"/>
                </w:rPr>
                <w:t>YahooJAPAN</w:t>
              </w:r>
              <w:proofErr w:type="spellEnd"/>
            </w:hyperlink>
            <w:r w:rsidRPr="00343CDB">
              <w:rPr>
                <w:rFonts w:ascii="Arial" w:eastAsia="Arial" w:hAnsi="Arial" w:cs="Arial"/>
                <w:sz w:val="16"/>
                <w:szCs w:val="16"/>
                <w:shd w:val="clear" w:color="auto" w:fill="F5F5F5"/>
              </w:rPr>
              <w:t xml:space="preserve"> is licensed under the </w:t>
            </w:r>
            <w:hyperlink r:id="rId123">
              <w:r w:rsidRPr="00343CDB">
                <w:rPr>
                  <w:rFonts w:ascii="Arial" w:eastAsia="Arial" w:hAnsi="Arial" w:cs="Arial"/>
                  <w:b/>
                  <w:sz w:val="16"/>
                  <w:szCs w:val="16"/>
                  <w:shd w:val="clear" w:color="auto" w:fill="F5F5F5"/>
                </w:rPr>
                <w:t>Creative Commons - Attribution</w:t>
              </w:r>
            </w:hyperlink>
            <w:r w:rsidRPr="00343CDB">
              <w:rPr>
                <w:rFonts w:ascii="Arial" w:eastAsia="Arial" w:hAnsi="Arial" w:cs="Arial"/>
                <w:sz w:val="16"/>
                <w:szCs w:val="16"/>
                <w:shd w:val="clear" w:color="auto" w:fill="F5F5F5"/>
              </w:rPr>
              <w:t xml:space="preserve"> license</w:t>
            </w:r>
          </w:p>
        </w:tc>
      </w:tr>
      <w:tr w:rsidR="00343CDB" w:rsidRPr="009004DE" w14:paraId="64DC9FA8" w14:textId="77777777" w:rsidTr="7E4BDF2E">
        <w:tc>
          <w:tcPr>
            <w:tcW w:w="3865" w:type="dxa"/>
          </w:tcPr>
          <w:p w14:paraId="49A1F06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N32_alligator_228_high</w:t>
            </w:r>
          </w:p>
          <w:p w14:paraId="6490D79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N32_alligator_228_low</w:t>
            </w:r>
          </w:p>
        </w:tc>
        <w:tc>
          <w:tcPr>
            <w:tcW w:w="1170" w:type="dxa"/>
          </w:tcPr>
          <w:p w14:paraId="23ABA7D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209,652</w:t>
            </w:r>
          </w:p>
          <w:p w14:paraId="0B52400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56,862</w:t>
            </w:r>
          </w:p>
        </w:tc>
        <w:tc>
          <w:tcPr>
            <w:tcW w:w="2430" w:type="dxa"/>
          </w:tcPr>
          <w:p w14:paraId="6D6F992B"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E4568D2" wp14:editId="07D326B8">
                  <wp:extent cx="1294090" cy="1001715"/>
                  <wp:effectExtent l="0" t="0" r="1905" b="8255"/>
                  <wp:docPr id="28" name="Picture 28" descr="C:\Users\cory\Documents\archiveobjects\thumbs\allig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ory\Documents\archiveobjects\thumbs\alligator.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11041" cy="1014836"/>
                          </a:xfrm>
                          <a:prstGeom prst="rect">
                            <a:avLst/>
                          </a:prstGeom>
                          <a:noFill/>
                          <a:ln>
                            <a:noFill/>
                          </a:ln>
                        </pic:spPr>
                      </pic:pic>
                    </a:graphicData>
                  </a:graphic>
                </wp:inline>
              </w:drawing>
            </w:r>
          </w:p>
        </w:tc>
        <w:tc>
          <w:tcPr>
            <w:tcW w:w="2430" w:type="dxa"/>
          </w:tcPr>
          <w:p w14:paraId="47909975" w14:textId="77777777" w:rsidR="00343CDB" w:rsidRDefault="00343CDB" w:rsidP="00343CDB">
            <w:r>
              <w:rPr>
                <w:rFonts w:ascii="Calibri" w:eastAsia="Calibri" w:hAnsi="Calibri" w:cs="Calibri"/>
                <w:sz w:val="22"/>
              </w:rPr>
              <w:t>85, 121, 25</w:t>
            </w:r>
          </w:p>
          <w:p w14:paraId="115C09DA" w14:textId="77777777" w:rsidR="00343CDB" w:rsidRDefault="00343CDB" w:rsidP="00343CDB"/>
          <w:p w14:paraId="46D141F8" w14:textId="12F2BCB3" w:rsidR="00343CDB" w:rsidRPr="00343CDB" w:rsidRDefault="00343CDB" w:rsidP="00343CDB">
            <w:pPr>
              <w:rPr>
                <w:rFonts w:asciiTheme="minorHAnsi" w:hAnsiTheme="minorHAnsi"/>
                <w:noProof/>
                <w:sz w:val="16"/>
                <w:szCs w:val="16"/>
              </w:rPr>
            </w:pPr>
            <w:hyperlink r:id="rId125">
              <w:r w:rsidRPr="00343CDB">
                <w:rPr>
                  <w:rFonts w:ascii="Arial" w:eastAsia="Arial" w:hAnsi="Arial" w:cs="Arial"/>
                  <w:b/>
                  <w:sz w:val="16"/>
                  <w:szCs w:val="16"/>
                  <w:shd w:val="clear" w:color="auto" w:fill="F5F5F5"/>
                </w:rPr>
                <w:t>Alligator</w:t>
              </w:r>
            </w:hyperlink>
            <w:r w:rsidRPr="00343CDB">
              <w:rPr>
                <w:rFonts w:ascii="Arial" w:eastAsia="Arial" w:hAnsi="Arial" w:cs="Arial"/>
                <w:sz w:val="16"/>
                <w:szCs w:val="16"/>
                <w:shd w:val="clear" w:color="auto" w:fill="F5F5F5"/>
              </w:rPr>
              <w:t xml:space="preserve"> by </w:t>
            </w:r>
            <w:hyperlink r:id="rId126">
              <w:r w:rsidRPr="00343CDB">
                <w:rPr>
                  <w:rFonts w:ascii="Arial" w:eastAsia="Arial" w:hAnsi="Arial" w:cs="Arial"/>
                  <w:b/>
                  <w:sz w:val="16"/>
                  <w:szCs w:val="16"/>
                  <w:shd w:val="clear" w:color="auto" w:fill="F5F5F5"/>
                </w:rPr>
                <w:t>willie</w:t>
              </w:r>
            </w:hyperlink>
            <w:r w:rsidRPr="00343CDB">
              <w:rPr>
                <w:rFonts w:ascii="Arial" w:eastAsia="Arial" w:hAnsi="Arial" w:cs="Arial"/>
                <w:sz w:val="16"/>
                <w:szCs w:val="16"/>
                <w:shd w:val="clear" w:color="auto" w:fill="F5F5F5"/>
              </w:rPr>
              <w:t xml:space="preserve"> is licensed under the </w:t>
            </w:r>
            <w:hyperlink r:id="rId127">
              <w:r w:rsidRPr="00343CDB">
                <w:rPr>
                  <w:rFonts w:ascii="Arial" w:eastAsia="Arial" w:hAnsi="Arial" w:cs="Arial"/>
                  <w:b/>
                  <w:sz w:val="16"/>
                  <w:szCs w:val="16"/>
                  <w:shd w:val="clear" w:color="auto" w:fill="F5F5F5"/>
                </w:rPr>
                <w:t>Creative Commons - Public Domain Dedication</w:t>
              </w:r>
            </w:hyperlink>
            <w:r w:rsidRPr="00343CDB">
              <w:rPr>
                <w:rFonts w:ascii="Arial" w:eastAsia="Arial" w:hAnsi="Arial" w:cs="Arial"/>
                <w:sz w:val="16"/>
                <w:szCs w:val="16"/>
                <w:shd w:val="clear" w:color="auto" w:fill="F5F5F5"/>
              </w:rPr>
              <w:t xml:space="preserve"> license</w:t>
            </w:r>
          </w:p>
        </w:tc>
      </w:tr>
      <w:tr w:rsidR="00343CDB" w:rsidRPr="009004DE" w14:paraId="60533D71" w14:textId="77777777" w:rsidTr="7E4BDF2E">
        <w:tc>
          <w:tcPr>
            <w:tcW w:w="3865" w:type="dxa"/>
          </w:tcPr>
          <w:p w14:paraId="7EE5E4B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N32_shell_high</w:t>
            </w:r>
          </w:p>
          <w:p w14:paraId="54835362"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N32_shell_low</w:t>
            </w:r>
          </w:p>
        </w:tc>
        <w:tc>
          <w:tcPr>
            <w:tcW w:w="1170" w:type="dxa"/>
          </w:tcPr>
          <w:p w14:paraId="4D22C4D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250,498</w:t>
            </w:r>
          </w:p>
          <w:p w14:paraId="49E58D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62,520</w:t>
            </w:r>
          </w:p>
        </w:tc>
        <w:tc>
          <w:tcPr>
            <w:tcW w:w="2430" w:type="dxa"/>
          </w:tcPr>
          <w:p w14:paraId="067404D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A811FEF" wp14:editId="56B2EB6A">
                  <wp:extent cx="1275715" cy="987492"/>
                  <wp:effectExtent l="0" t="0" r="635" b="3175"/>
                  <wp:docPr id="29" name="Picture 29" descr="C:\Users\cory\Documents\archiveobjects\thumbs\sh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ory\Documents\archiveobjects\thumbs\shell.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293414" cy="1001192"/>
                          </a:xfrm>
                          <a:prstGeom prst="rect">
                            <a:avLst/>
                          </a:prstGeom>
                          <a:noFill/>
                          <a:ln>
                            <a:noFill/>
                          </a:ln>
                        </pic:spPr>
                      </pic:pic>
                    </a:graphicData>
                  </a:graphic>
                </wp:inline>
              </w:drawing>
            </w:r>
          </w:p>
        </w:tc>
        <w:tc>
          <w:tcPr>
            <w:tcW w:w="2430" w:type="dxa"/>
          </w:tcPr>
          <w:p w14:paraId="325F3267" w14:textId="77777777" w:rsidR="00343CDB" w:rsidRDefault="00343CDB" w:rsidP="00343CDB">
            <w:r>
              <w:rPr>
                <w:rFonts w:ascii="Calibri" w:eastAsia="Calibri" w:hAnsi="Calibri" w:cs="Calibri"/>
                <w:sz w:val="22"/>
              </w:rPr>
              <w:t>64.75, 75, 56.73 mm</w:t>
            </w:r>
          </w:p>
          <w:p w14:paraId="091D71B0" w14:textId="77777777" w:rsidR="00343CDB" w:rsidRDefault="00343CDB" w:rsidP="00343CDB"/>
          <w:p w14:paraId="4A81602B" w14:textId="499F1F5D" w:rsidR="00343CDB" w:rsidRPr="00343CDB" w:rsidRDefault="00343CDB" w:rsidP="00343CDB">
            <w:pPr>
              <w:rPr>
                <w:rFonts w:asciiTheme="minorHAnsi" w:hAnsiTheme="minorHAnsi"/>
                <w:noProof/>
                <w:sz w:val="16"/>
                <w:szCs w:val="16"/>
              </w:rPr>
            </w:pPr>
            <w:r w:rsidRPr="00343CDB">
              <w:rPr>
                <w:sz w:val="16"/>
                <w:szCs w:val="16"/>
              </w:rPr>
              <w:t>Unknown author</w:t>
            </w:r>
            <w:r w:rsidRPr="00343CDB">
              <w:rPr>
                <w:rFonts w:ascii="Arial" w:eastAsia="Arial" w:hAnsi="Arial" w:cs="Arial"/>
                <w:sz w:val="16"/>
                <w:szCs w:val="16"/>
                <w:shd w:val="clear" w:color="auto" w:fill="F5F5F5"/>
              </w:rPr>
              <w:t xml:space="preserve"> </w:t>
            </w:r>
          </w:p>
        </w:tc>
      </w:tr>
      <w:tr w:rsidR="00343CDB" w:rsidRPr="009004DE" w14:paraId="19CB23B5" w14:textId="77777777" w:rsidTr="7E4BDF2E">
        <w:tc>
          <w:tcPr>
            <w:tcW w:w="3865" w:type="dxa"/>
          </w:tcPr>
          <w:p w14:paraId="02AB0EBC"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N33_Duck_NA</w:t>
            </w:r>
          </w:p>
        </w:tc>
        <w:tc>
          <w:tcPr>
            <w:tcW w:w="1170" w:type="dxa"/>
          </w:tcPr>
          <w:p w14:paraId="7760F7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11,578</w:t>
            </w:r>
          </w:p>
        </w:tc>
        <w:tc>
          <w:tcPr>
            <w:tcW w:w="2430" w:type="dxa"/>
          </w:tcPr>
          <w:p w14:paraId="5E00BBC2"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98549D6" wp14:editId="196E7F6B">
                  <wp:extent cx="1362075" cy="1000125"/>
                  <wp:effectExtent l="0" t="0" r="9525" b="9525"/>
                  <wp:docPr id="14" name="Picture 14" descr="C:\Users\cory\Documents\archiveobjects\thumbs\du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ry\Documents\archiveobjects\thumbs\duck.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7EF77A1" w14:textId="77777777" w:rsidR="00343CDB" w:rsidRDefault="00343CDB" w:rsidP="00343CDB">
            <w:r>
              <w:rPr>
                <w:rFonts w:ascii="Calibri" w:eastAsia="Calibri" w:hAnsi="Calibri" w:cs="Calibri"/>
                <w:sz w:val="22"/>
              </w:rPr>
              <w:t>84.11, 68.58, 53 mm</w:t>
            </w:r>
          </w:p>
          <w:p w14:paraId="18CD4AE9" w14:textId="77777777" w:rsidR="00343CDB" w:rsidRDefault="00343CDB" w:rsidP="00343CDB"/>
          <w:p w14:paraId="03A987CB" w14:textId="16BF83F2" w:rsidR="00343CDB" w:rsidRPr="00343CDB" w:rsidRDefault="00343CDB" w:rsidP="00343CDB">
            <w:pPr>
              <w:rPr>
                <w:rFonts w:asciiTheme="minorHAnsi" w:hAnsiTheme="minorHAnsi"/>
                <w:noProof/>
                <w:sz w:val="16"/>
                <w:szCs w:val="16"/>
              </w:rPr>
            </w:pPr>
            <w:hyperlink r:id="rId130">
              <w:r w:rsidRPr="00343CDB">
                <w:rPr>
                  <w:rFonts w:ascii="Arial" w:eastAsia="Arial" w:hAnsi="Arial" w:cs="Arial"/>
                  <w:b/>
                  <w:sz w:val="16"/>
                  <w:szCs w:val="16"/>
                  <w:shd w:val="clear" w:color="auto" w:fill="F5F5F5"/>
                </w:rPr>
                <w:t>Duck</w:t>
              </w:r>
            </w:hyperlink>
            <w:r w:rsidRPr="00343CDB">
              <w:rPr>
                <w:rFonts w:ascii="Arial" w:eastAsia="Arial" w:hAnsi="Arial" w:cs="Arial"/>
                <w:sz w:val="16"/>
                <w:szCs w:val="16"/>
                <w:shd w:val="clear" w:color="auto" w:fill="F5F5F5"/>
              </w:rPr>
              <w:t xml:space="preserve"> by </w:t>
            </w:r>
            <w:hyperlink r:id="rId131">
              <w:proofErr w:type="spellStart"/>
              <w:r w:rsidRPr="00343CDB">
                <w:rPr>
                  <w:rFonts w:ascii="Arial" w:eastAsia="Arial" w:hAnsi="Arial" w:cs="Arial"/>
                  <w:b/>
                  <w:sz w:val="16"/>
                  <w:szCs w:val="16"/>
                  <w:shd w:val="clear" w:color="auto" w:fill="F5F5F5"/>
                </w:rPr>
                <w:t>Roboduck</w:t>
              </w:r>
              <w:proofErr w:type="spellEnd"/>
            </w:hyperlink>
            <w:r w:rsidRPr="00343CDB">
              <w:rPr>
                <w:rFonts w:ascii="Arial" w:eastAsia="Arial" w:hAnsi="Arial" w:cs="Arial"/>
                <w:sz w:val="16"/>
                <w:szCs w:val="16"/>
                <w:shd w:val="clear" w:color="auto" w:fill="F5F5F5"/>
              </w:rPr>
              <w:t xml:space="preserve"> is licensed under the </w:t>
            </w:r>
            <w:hyperlink r:id="rId132">
              <w:r w:rsidRPr="00343CDB">
                <w:rPr>
                  <w:rFonts w:ascii="Arial" w:eastAsia="Arial" w:hAnsi="Arial" w:cs="Arial"/>
                  <w:b/>
                  <w:sz w:val="16"/>
                  <w:szCs w:val="16"/>
                  <w:u w:val="single"/>
                  <w:shd w:val="clear" w:color="auto" w:fill="F5F5F5"/>
                </w:rPr>
                <w:t>Creative Commons - Attribution</w:t>
              </w:r>
            </w:hyperlink>
            <w:r w:rsidRPr="00343CDB">
              <w:rPr>
                <w:rFonts w:ascii="Arial" w:eastAsia="Arial" w:hAnsi="Arial" w:cs="Arial"/>
                <w:sz w:val="16"/>
                <w:szCs w:val="16"/>
                <w:shd w:val="clear" w:color="auto" w:fill="F5F5F5"/>
              </w:rPr>
              <w:t xml:space="preserve"> license</w:t>
            </w:r>
          </w:p>
        </w:tc>
      </w:tr>
    </w:tbl>
    <w:p w14:paraId="212589A2" w14:textId="77777777" w:rsidR="009004DE" w:rsidRDefault="009004DE" w:rsidP="009004DE">
      <w:r>
        <w:br w:type="page"/>
      </w:r>
    </w:p>
    <w:p w14:paraId="381DCC24" w14:textId="58B54FF6" w:rsidR="009004DE" w:rsidRPr="00937A47" w:rsidRDefault="4FA9AB4E" w:rsidP="00937A47">
      <w:pPr>
        <w:rPr>
          <w:b/>
          <w:sz w:val="22"/>
        </w:rPr>
      </w:pPr>
      <w:r w:rsidRPr="00937A47">
        <w:rPr>
          <w:b/>
          <w:sz w:val="22"/>
        </w:rPr>
        <w:lastRenderedPageBreak/>
        <w:t>Man-Made, Manufactured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5FAF68DD" w14:textId="77777777" w:rsidTr="7E4BDF2E">
        <w:tc>
          <w:tcPr>
            <w:tcW w:w="3865" w:type="dxa"/>
            <w:shd w:val="clear" w:color="auto" w:fill="D9D9D9" w:themeFill="background1" w:themeFillShade="D9"/>
          </w:tcPr>
          <w:p w14:paraId="6A2D5512"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68258521"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02712AE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4A882A60"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64CE76C6"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343CDB" w:rsidRPr="009004DE" w14:paraId="32C71657" w14:textId="77777777" w:rsidTr="7E4BDF2E">
        <w:tc>
          <w:tcPr>
            <w:tcW w:w="3865" w:type="dxa"/>
          </w:tcPr>
          <w:p w14:paraId="6756C5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M11_box_NA</w:t>
            </w:r>
          </w:p>
        </w:tc>
        <w:tc>
          <w:tcPr>
            <w:tcW w:w="1170" w:type="dxa"/>
          </w:tcPr>
          <w:p w14:paraId="06E1741E"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41,022</w:t>
            </w:r>
          </w:p>
        </w:tc>
        <w:tc>
          <w:tcPr>
            <w:tcW w:w="2430" w:type="dxa"/>
          </w:tcPr>
          <w:p w14:paraId="1230643D"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F1AFC32" wp14:editId="0949D938">
                  <wp:extent cx="1362075" cy="1000125"/>
                  <wp:effectExtent l="0" t="0" r="9525" b="9525"/>
                  <wp:docPr id="15" name="Picture 15" descr="C:\Users\cory\Documents\archiveobjects\thumbs\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ory\Documents\archiveobjects\thumbs\box.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5880C08" w14:textId="77777777" w:rsidR="00343CDB" w:rsidRDefault="00343CDB" w:rsidP="00343CDB">
            <w:r>
              <w:rPr>
                <w:rFonts w:ascii="Calibri" w:eastAsia="Calibri" w:hAnsi="Calibri" w:cs="Calibri"/>
                <w:sz w:val="22"/>
              </w:rPr>
              <w:t>170, 11, 48 mm</w:t>
            </w:r>
          </w:p>
          <w:p w14:paraId="3F426825" w14:textId="77777777" w:rsidR="00343CDB" w:rsidRDefault="00343CDB" w:rsidP="00343CDB"/>
          <w:p w14:paraId="07DFE0FE" w14:textId="71A23A17" w:rsidR="00343CDB" w:rsidRPr="009004DE" w:rsidRDefault="00343CDB" w:rsidP="00343CDB">
            <w:pPr>
              <w:rPr>
                <w:rFonts w:asciiTheme="minorHAnsi" w:hAnsiTheme="minorHAnsi"/>
                <w:noProof/>
                <w:sz w:val="22"/>
              </w:rPr>
            </w:pPr>
            <w:hyperlink r:id="rId134">
              <w:proofErr w:type="spellStart"/>
              <w:r>
                <w:rPr>
                  <w:rFonts w:ascii="Arial" w:eastAsia="Arial" w:hAnsi="Arial" w:cs="Arial"/>
                  <w:b/>
                  <w:sz w:val="16"/>
                  <w:szCs w:val="16"/>
                  <w:shd w:val="clear" w:color="auto" w:fill="F5F5F5"/>
                </w:rPr>
                <w:t>Geeetech</w:t>
              </w:r>
              <w:proofErr w:type="spellEnd"/>
              <w:r>
                <w:rPr>
                  <w:rFonts w:ascii="Arial" w:eastAsia="Arial" w:hAnsi="Arial" w:cs="Arial"/>
                  <w:b/>
                  <w:sz w:val="16"/>
                  <w:szCs w:val="16"/>
                  <w:shd w:val="clear" w:color="auto" w:fill="F5F5F5"/>
                </w:rPr>
                <w:t xml:space="preserve"> GT2560 housing</w:t>
              </w:r>
            </w:hyperlink>
            <w:r>
              <w:rPr>
                <w:rFonts w:ascii="Arial" w:eastAsia="Arial" w:hAnsi="Arial" w:cs="Arial"/>
                <w:sz w:val="16"/>
                <w:szCs w:val="16"/>
                <w:shd w:val="clear" w:color="auto" w:fill="F5F5F5"/>
              </w:rPr>
              <w:t xml:space="preserve"> by </w:t>
            </w:r>
            <w:hyperlink r:id="rId135">
              <w:r>
                <w:rPr>
                  <w:rFonts w:ascii="Arial" w:eastAsia="Arial" w:hAnsi="Arial" w:cs="Arial"/>
                  <w:b/>
                  <w:sz w:val="16"/>
                  <w:szCs w:val="16"/>
                  <w:shd w:val="clear" w:color="auto" w:fill="F5F5F5"/>
                </w:rPr>
                <w:t>lukie80</w:t>
              </w:r>
            </w:hyperlink>
            <w:r>
              <w:rPr>
                <w:rFonts w:ascii="Arial" w:eastAsia="Arial" w:hAnsi="Arial" w:cs="Arial"/>
                <w:sz w:val="16"/>
                <w:szCs w:val="16"/>
                <w:shd w:val="clear" w:color="auto" w:fill="F5F5F5"/>
              </w:rPr>
              <w:t xml:space="preserve"> is licensed under the </w:t>
            </w:r>
            <w:hyperlink r:id="rId136">
              <w:r>
                <w:rPr>
                  <w:rFonts w:ascii="Arial" w:eastAsia="Arial" w:hAnsi="Arial" w:cs="Arial"/>
                  <w:b/>
                  <w:sz w:val="16"/>
                  <w:szCs w:val="16"/>
                  <w:shd w:val="clear" w:color="auto" w:fill="F5F5F5"/>
                </w:rPr>
                <w:t>Creative Commons - Attribution</w:t>
              </w:r>
            </w:hyperlink>
            <w:r>
              <w:rPr>
                <w:rFonts w:ascii="Arial" w:eastAsia="Arial" w:hAnsi="Arial" w:cs="Arial"/>
                <w:sz w:val="16"/>
                <w:szCs w:val="16"/>
                <w:shd w:val="clear" w:color="auto" w:fill="F5F5F5"/>
              </w:rPr>
              <w:t xml:space="preserve"> license</w:t>
            </w:r>
          </w:p>
        </w:tc>
      </w:tr>
      <w:tr w:rsidR="00343CDB" w:rsidRPr="009004DE" w14:paraId="3D27B033" w14:textId="77777777" w:rsidTr="7E4BDF2E">
        <w:tc>
          <w:tcPr>
            <w:tcW w:w="3865" w:type="dxa"/>
          </w:tcPr>
          <w:p w14:paraId="1AB0C59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M11_Snorkle_high</w:t>
            </w:r>
          </w:p>
          <w:p w14:paraId="0A98543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M11_Snorkle_low</w:t>
            </w:r>
          </w:p>
        </w:tc>
        <w:tc>
          <w:tcPr>
            <w:tcW w:w="1170" w:type="dxa"/>
          </w:tcPr>
          <w:p w14:paraId="10E2DA0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1,524,106</w:t>
            </w:r>
          </w:p>
          <w:p w14:paraId="69D4276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8,838</w:t>
            </w:r>
          </w:p>
        </w:tc>
        <w:tc>
          <w:tcPr>
            <w:tcW w:w="2430" w:type="dxa"/>
          </w:tcPr>
          <w:p w14:paraId="0AF845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11EDEA8" wp14:editId="4850BE67">
                  <wp:extent cx="1362075" cy="1000125"/>
                  <wp:effectExtent l="0" t="0" r="9525" b="9525"/>
                  <wp:docPr id="16" name="Picture 16" descr="C:\Users\cory\Documents\archiveobjects\thumbs\snork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ry\Documents\archiveobjects\thumbs\snorkl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2358FDC9" w14:textId="77777777" w:rsidR="00343CDB" w:rsidRDefault="00343CDB" w:rsidP="00343CDB">
            <w:r>
              <w:rPr>
                <w:rFonts w:ascii="Calibri" w:eastAsia="Calibri" w:hAnsi="Calibri" w:cs="Calibri"/>
                <w:sz w:val="22"/>
              </w:rPr>
              <w:t>150, 17, 104 mm</w:t>
            </w:r>
          </w:p>
          <w:p w14:paraId="280CD0A0" w14:textId="77777777" w:rsidR="00343CDB" w:rsidRDefault="00343CDB" w:rsidP="00343CDB"/>
          <w:p w14:paraId="083D9271" w14:textId="0EAC6458" w:rsidR="00343CDB" w:rsidRPr="009004DE" w:rsidRDefault="00343CDB" w:rsidP="00343CDB">
            <w:pPr>
              <w:rPr>
                <w:rFonts w:asciiTheme="minorHAnsi" w:hAnsiTheme="minorHAnsi"/>
                <w:noProof/>
                <w:sz w:val="22"/>
              </w:rPr>
            </w:pPr>
            <w:hyperlink r:id="rId138">
              <w:r>
                <w:rPr>
                  <w:rFonts w:ascii="Arial" w:eastAsia="Arial" w:hAnsi="Arial" w:cs="Arial"/>
                  <w:b/>
                  <w:sz w:val="16"/>
                  <w:szCs w:val="16"/>
                  <w:shd w:val="clear" w:color="auto" w:fill="F5F5F5"/>
                </w:rPr>
                <w:t>FJ Cruiser Snorkel Grill</w:t>
              </w:r>
            </w:hyperlink>
            <w:r>
              <w:rPr>
                <w:rFonts w:ascii="Arial" w:eastAsia="Arial" w:hAnsi="Arial" w:cs="Arial"/>
                <w:sz w:val="16"/>
                <w:szCs w:val="16"/>
                <w:shd w:val="clear" w:color="auto" w:fill="F5F5F5"/>
              </w:rPr>
              <w:t xml:space="preserve"> by </w:t>
            </w:r>
            <w:hyperlink r:id="rId139">
              <w:r>
                <w:rPr>
                  <w:rFonts w:ascii="Arial" w:eastAsia="Arial" w:hAnsi="Arial" w:cs="Arial"/>
                  <w:b/>
                  <w:sz w:val="16"/>
                  <w:szCs w:val="16"/>
                  <w:shd w:val="clear" w:color="auto" w:fill="F5F5F5"/>
                </w:rPr>
                <w:t>LordNova2</w:t>
              </w:r>
            </w:hyperlink>
            <w:r>
              <w:rPr>
                <w:rFonts w:ascii="Arial" w:eastAsia="Arial" w:hAnsi="Arial" w:cs="Arial"/>
                <w:sz w:val="16"/>
                <w:szCs w:val="16"/>
                <w:shd w:val="clear" w:color="auto" w:fill="F5F5F5"/>
              </w:rPr>
              <w:t xml:space="preserve"> is licensed under the </w:t>
            </w:r>
            <w:hyperlink r:id="rId140">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 xml:space="preserve"> license</w:t>
            </w:r>
          </w:p>
        </w:tc>
      </w:tr>
      <w:tr w:rsidR="00343CDB" w:rsidRPr="009004DE" w14:paraId="5CEF16B6" w14:textId="77777777" w:rsidTr="7E4BDF2E">
        <w:tc>
          <w:tcPr>
            <w:tcW w:w="3865" w:type="dxa"/>
          </w:tcPr>
          <w:p w14:paraId="369F626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M11_stereographic_maze_lowres_NA</w:t>
            </w:r>
          </w:p>
        </w:tc>
        <w:tc>
          <w:tcPr>
            <w:tcW w:w="1170" w:type="dxa"/>
          </w:tcPr>
          <w:p w14:paraId="1B8DF28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16,524</w:t>
            </w:r>
          </w:p>
        </w:tc>
        <w:tc>
          <w:tcPr>
            <w:tcW w:w="2430" w:type="dxa"/>
          </w:tcPr>
          <w:p w14:paraId="2F9D6C2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CA55A7F" wp14:editId="4E8D9540">
                  <wp:extent cx="1285875" cy="995357"/>
                  <wp:effectExtent l="0" t="0" r="0" b="0"/>
                  <wp:docPr id="31" name="Picture 31" descr="C:\Users\cory\Documents\archiveobjects\thumbs\math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ry\Documents\archiveobjects\thumbs\mathNA.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296447" cy="1003541"/>
                          </a:xfrm>
                          <a:prstGeom prst="rect">
                            <a:avLst/>
                          </a:prstGeom>
                          <a:noFill/>
                          <a:ln>
                            <a:noFill/>
                          </a:ln>
                        </pic:spPr>
                      </pic:pic>
                    </a:graphicData>
                  </a:graphic>
                </wp:inline>
              </w:drawing>
            </w:r>
          </w:p>
        </w:tc>
        <w:tc>
          <w:tcPr>
            <w:tcW w:w="2430" w:type="dxa"/>
          </w:tcPr>
          <w:p w14:paraId="30A57643" w14:textId="77777777" w:rsidR="00343CDB" w:rsidRDefault="00343CDB" w:rsidP="00343CDB">
            <w:r>
              <w:rPr>
                <w:rFonts w:ascii="Calibri" w:eastAsia="Calibri" w:hAnsi="Calibri" w:cs="Calibri"/>
                <w:sz w:val="22"/>
              </w:rPr>
              <w:t>199, 199, 175 mm</w:t>
            </w:r>
          </w:p>
          <w:p w14:paraId="56B6B870" w14:textId="77777777" w:rsidR="00343CDB" w:rsidRDefault="00343CDB" w:rsidP="00343CDB"/>
          <w:p w14:paraId="25FC5900" w14:textId="3ACE8132" w:rsidR="00343CDB" w:rsidRPr="009004DE" w:rsidRDefault="00343CDB" w:rsidP="00343CDB">
            <w:pPr>
              <w:rPr>
                <w:rFonts w:asciiTheme="minorHAnsi" w:hAnsiTheme="minorHAnsi"/>
                <w:noProof/>
                <w:sz w:val="22"/>
              </w:rPr>
            </w:pPr>
            <w:hyperlink r:id="rId142">
              <w:r>
                <w:rPr>
                  <w:rFonts w:ascii="Arial" w:eastAsia="Arial" w:hAnsi="Arial" w:cs="Arial"/>
                  <w:b/>
                  <w:sz w:val="16"/>
                  <w:szCs w:val="16"/>
                  <w:shd w:val="clear" w:color="auto" w:fill="F5F5F5"/>
                </w:rPr>
                <w:t xml:space="preserve">Customizable stereographic projection </w:t>
              </w:r>
              <w:proofErr w:type="spellStart"/>
              <w:r>
                <w:rPr>
                  <w:rFonts w:ascii="Arial" w:eastAsia="Arial" w:hAnsi="Arial" w:cs="Arial"/>
                  <w:b/>
                  <w:sz w:val="16"/>
                  <w:szCs w:val="16"/>
                  <w:shd w:val="clear" w:color="auto" w:fill="F5F5F5"/>
                </w:rPr>
                <w:t>lowres</w:t>
              </w:r>
              <w:proofErr w:type="spellEnd"/>
            </w:hyperlink>
            <w:r>
              <w:rPr>
                <w:rFonts w:ascii="Arial" w:eastAsia="Arial" w:hAnsi="Arial" w:cs="Arial"/>
                <w:sz w:val="16"/>
                <w:szCs w:val="16"/>
                <w:shd w:val="clear" w:color="auto" w:fill="F5F5F5"/>
              </w:rPr>
              <w:t xml:space="preserve"> </w:t>
            </w:r>
            <w:proofErr w:type="spellStart"/>
            <w:r>
              <w:rPr>
                <w:rFonts w:ascii="Arial" w:eastAsia="Arial" w:hAnsi="Arial" w:cs="Arial"/>
                <w:sz w:val="16"/>
                <w:szCs w:val="16"/>
                <w:shd w:val="clear" w:color="auto" w:fill="F5F5F5"/>
              </w:rPr>
              <w:t>by</w:t>
            </w:r>
            <w:hyperlink r:id="rId143">
              <w:r>
                <w:rPr>
                  <w:rFonts w:ascii="Arial" w:eastAsia="Arial" w:hAnsi="Arial" w:cs="Arial"/>
                  <w:b/>
                  <w:sz w:val="16"/>
                  <w:szCs w:val="16"/>
                  <w:shd w:val="clear" w:color="auto" w:fill="F5F5F5"/>
                </w:rPr>
                <w:t>threonin</w:t>
              </w:r>
              <w:proofErr w:type="spellEnd"/>
            </w:hyperlink>
            <w:r>
              <w:rPr>
                <w:rFonts w:ascii="Arial" w:eastAsia="Arial" w:hAnsi="Arial" w:cs="Arial"/>
                <w:sz w:val="16"/>
                <w:szCs w:val="16"/>
                <w:shd w:val="clear" w:color="auto" w:fill="F5F5F5"/>
              </w:rPr>
              <w:t xml:space="preserve"> is licensed under the </w:t>
            </w:r>
            <w:hyperlink r:id="rId144">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 xml:space="preserve"> license</w:t>
            </w:r>
          </w:p>
        </w:tc>
      </w:tr>
      <w:tr w:rsidR="00343CDB" w:rsidRPr="009004DE" w14:paraId="12D275D4" w14:textId="77777777" w:rsidTr="7E4BDF2E">
        <w:tc>
          <w:tcPr>
            <w:tcW w:w="3865" w:type="dxa"/>
          </w:tcPr>
          <w:p w14:paraId="5B47296B"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 xml:space="preserve">M11_Ventilated Build </w:t>
            </w:r>
            <w:proofErr w:type="spellStart"/>
            <w:r w:rsidRPr="4FA9AB4E">
              <w:rPr>
                <w:rFonts w:asciiTheme="minorHAnsi" w:eastAsiaTheme="minorEastAsia" w:hAnsiTheme="minorHAnsi"/>
                <w:sz w:val="22"/>
              </w:rPr>
              <w:t>Platform_high</w:t>
            </w:r>
            <w:proofErr w:type="spellEnd"/>
          </w:p>
          <w:p w14:paraId="540CDDE3"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 xml:space="preserve">M11_Ventilated Build </w:t>
            </w:r>
            <w:proofErr w:type="spellStart"/>
            <w:r w:rsidRPr="4FA9AB4E">
              <w:rPr>
                <w:rFonts w:asciiTheme="minorHAnsi" w:eastAsiaTheme="minorEastAsia" w:hAnsiTheme="minorHAnsi"/>
                <w:sz w:val="22"/>
              </w:rPr>
              <w:t>Platform_low</w:t>
            </w:r>
            <w:proofErr w:type="spellEnd"/>
          </w:p>
          <w:p w14:paraId="0CA93C83" w14:textId="77777777" w:rsidR="00343CDB" w:rsidRPr="009004DE" w:rsidRDefault="00343CDB" w:rsidP="00343CDB">
            <w:pPr>
              <w:jc w:val="right"/>
              <w:rPr>
                <w:rFonts w:asciiTheme="minorHAnsi" w:hAnsiTheme="minorHAnsi"/>
                <w:sz w:val="22"/>
              </w:rPr>
            </w:pPr>
          </w:p>
        </w:tc>
        <w:tc>
          <w:tcPr>
            <w:tcW w:w="1170" w:type="dxa"/>
          </w:tcPr>
          <w:p w14:paraId="53832868"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210,302</w:t>
            </w:r>
          </w:p>
          <w:p w14:paraId="69B20E2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12,638</w:t>
            </w:r>
          </w:p>
        </w:tc>
        <w:tc>
          <w:tcPr>
            <w:tcW w:w="2430" w:type="dxa"/>
          </w:tcPr>
          <w:p w14:paraId="6ED699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8A38D4C" wp14:editId="2570564E">
                  <wp:extent cx="1362075" cy="1000125"/>
                  <wp:effectExtent l="0" t="0" r="9525" b="9525"/>
                  <wp:docPr id="17" name="Picture 17" descr="C:\Users\cory\Documents\archiveobjects\thumbs\buildpla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ry\Documents\archiveobjects\thumbs\buildplatfor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9C3C23" w14:textId="77777777" w:rsidR="00343CDB" w:rsidRDefault="00343CDB" w:rsidP="00343CDB">
            <w:r>
              <w:rPr>
                <w:rFonts w:ascii="Calibri" w:eastAsia="Calibri" w:hAnsi="Calibri" w:cs="Calibri"/>
                <w:sz w:val="22"/>
              </w:rPr>
              <w:t>100, 100, 6 mm</w:t>
            </w:r>
          </w:p>
          <w:p w14:paraId="42BBFA49" w14:textId="77777777" w:rsidR="00343CDB" w:rsidRDefault="00343CDB" w:rsidP="00343CDB"/>
          <w:p w14:paraId="7BC36A50" w14:textId="407D87C1" w:rsidR="00343CDB" w:rsidRPr="009004DE" w:rsidRDefault="00343CDB" w:rsidP="00343CDB">
            <w:pPr>
              <w:rPr>
                <w:rFonts w:asciiTheme="minorHAnsi" w:hAnsiTheme="minorHAnsi"/>
                <w:noProof/>
                <w:sz w:val="22"/>
              </w:rPr>
            </w:pPr>
            <w:hyperlink r:id="rId146">
              <w:r>
                <w:rPr>
                  <w:rFonts w:ascii="Arial" w:eastAsia="Arial" w:hAnsi="Arial" w:cs="Arial"/>
                  <w:b/>
                  <w:sz w:val="16"/>
                  <w:szCs w:val="16"/>
                  <w:shd w:val="clear" w:color="auto" w:fill="F5F5F5"/>
                </w:rPr>
                <w:t>Ventilated Build Platform</w:t>
              </w:r>
            </w:hyperlink>
            <w:r>
              <w:rPr>
                <w:rFonts w:ascii="Arial" w:eastAsia="Arial" w:hAnsi="Arial" w:cs="Arial"/>
                <w:sz w:val="16"/>
                <w:szCs w:val="16"/>
                <w:shd w:val="clear" w:color="auto" w:fill="F5F5F5"/>
              </w:rPr>
              <w:t xml:space="preserve"> by </w:t>
            </w:r>
            <w:hyperlink r:id="rId147">
              <w:proofErr w:type="spellStart"/>
              <w:r>
                <w:rPr>
                  <w:rFonts w:ascii="Arial" w:eastAsia="Arial" w:hAnsi="Arial" w:cs="Arial"/>
                  <w:b/>
                  <w:sz w:val="16"/>
                  <w:szCs w:val="16"/>
                  <w:shd w:val="clear" w:color="auto" w:fill="F5F5F5"/>
                </w:rPr>
                <w:t>deherzog</w:t>
              </w:r>
              <w:proofErr w:type="spellEnd"/>
            </w:hyperlink>
            <w:r>
              <w:rPr>
                <w:rFonts w:ascii="Arial" w:eastAsia="Arial" w:hAnsi="Arial" w:cs="Arial"/>
                <w:sz w:val="16"/>
                <w:szCs w:val="16"/>
                <w:shd w:val="clear" w:color="auto" w:fill="F5F5F5"/>
              </w:rPr>
              <w:t xml:space="preserve"> is licensed under the </w:t>
            </w:r>
            <w:hyperlink r:id="rId148">
              <w:r>
                <w:rPr>
                  <w:rFonts w:ascii="Arial" w:eastAsia="Arial" w:hAnsi="Arial" w:cs="Arial"/>
                  <w:b/>
                  <w:sz w:val="16"/>
                  <w:szCs w:val="16"/>
                  <w:shd w:val="clear" w:color="auto" w:fill="F5F5F5"/>
                </w:rPr>
                <w:t>Public Domain</w:t>
              </w:r>
            </w:hyperlink>
            <w:r>
              <w:rPr>
                <w:rFonts w:ascii="Arial" w:eastAsia="Arial" w:hAnsi="Arial" w:cs="Arial"/>
                <w:sz w:val="16"/>
                <w:szCs w:val="16"/>
                <w:shd w:val="clear" w:color="auto" w:fill="F5F5F5"/>
              </w:rPr>
              <w:t xml:space="preserve"> license</w:t>
            </w:r>
          </w:p>
        </w:tc>
      </w:tr>
      <w:tr w:rsidR="00343CDB" w:rsidRPr="009004DE" w14:paraId="5B911AC6" w14:textId="77777777" w:rsidTr="7E4BDF2E">
        <w:tc>
          <w:tcPr>
            <w:tcW w:w="3865" w:type="dxa"/>
          </w:tcPr>
          <w:p w14:paraId="2EFEF5B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M12_Extruder_Bowden_Adapterc_high</w:t>
            </w:r>
          </w:p>
          <w:p w14:paraId="06266E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M12_Extruder_Bowden_Adapterc_low</w:t>
            </w:r>
          </w:p>
        </w:tc>
        <w:tc>
          <w:tcPr>
            <w:tcW w:w="1170" w:type="dxa"/>
          </w:tcPr>
          <w:p w14:paraId="0B79C84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20,662</w:t>
            </w:r>
          </w:p>
          <w:p w14:paraId="5A04E0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0835A01E"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1ABC2EE" wp14:editId="15620113">
                  <wp:extent cx="1362075" cy="1000125"/>
                  <wp:effectExtent l="0" t="0" r="9525" b="9525"/>
                  <wp:docPr id="18" name="Picture 18" descr="C:\Users\cory\Documents\archiveobjects\thumbs\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ry\Documents\archiveobjects\thumbs\eba.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3E47D2D" w14:textId="77777777" w:rsidR="00343CDB" w:rsidRDefault="00343CDB" w:rsidP="00343CDB">
            <w:r>
              <w:rPr>
                <w:rFonts w:ascii="Calibri" w:eastAsia="Calibri" w:hAnsi="Calibri" w:cs="Calibri"/>
                <w:sz w:val="22"/>
              </w:rPr>
              <w:t>115, 19, 20 mm</w:t>
            </w:r>
          </w:p>
          <w:p w14:paraId="5FA301A2" w14:textId="77777777" w:rsidR="00343CDB" w:rsidRDefault="00343CDB" w:rsidP="00343CDB"/>
          <w:p w14:paraId="27C8C097" w14:textId="0B829F56" w:rsidR="00343CDB" w:rsidRPr="009004DE" w:rsidRDefault="00343CDB" w:rsidP="00343CDB">
            <w:pPr>
              <w:rPr>
                <w:rFonts w:asciiTheme="minorHAnsi" w:hAnsiTheme="minorHAnsi"/>
                <w:noProof/>
                <w:sz w:val="22"/>
              </w:rPr>
            </w:pPr>
            <w:hyperlink r:id="rId150">
              <w:proofErr w:type="spellStart"/>
              <w:r>
                <w:rPr>
                  <w:rFonts w:ascii="Arial" w:eastAsia="Arial" w:hAnsi="Arial" w:cs="Arial"/>
                  <w:b/>
                  <w:sz w:val="16"/>
                  <w:szCs w:val="16"/>
                  <w:shd w:val="clear" w:color="auto" w:fill="F5F5F5"/>
                </w:rPr>
                <w:t>bowden</w:t>
              </w:r>
              <w:proofErr w:type="spellEnd"/>
              <w:r>
                <w:rPr>
                  <w:rFonts w:ascii="Arial" w:eastAsia="Arial" w:hAnsi="Arial" w:cs="Arial"/>
                  <w:b/>
                  <w:sz w:val="16"/>
                  <w:szCs w:val="16"/>
                  <w:shd w:val="clear" w:color="auto" w:fill="F5F5F5"/>
                </w:rPr>
                <w:t xml:space="preserve"> capable </w:t>
              </w:r>
              <w:proofErr w:type="spellStart"/>
              <w:r>
                <w:rPr>
                  <w:rFonts w:ascii="Arial" w:eastAsia="Arial" w:hAnsi="Arial" w:cs="Arial"/>
                  <w:b/>
                  <w:sz w:val="16"/>
                  <w:szCs w:val="16"/>
                  <w:shd w:val="clear" w:color="auto" w:fill="F5F5F5"/>
                </w:rPr>
                <w:t>gregs</w:t>
              </w:r>
              <w:proofErr w:type="spellEnd"/>
              <w:r>
                <w:rPr>
                  <w:rFonts w:ascii="Arial" w:eastAsia="Arial" w:hAnsi="Arial" w:cs="Arial"/>
                  <w:b/>
                  <w:sz w:val="16"/>
                  <w:szCs w:val="16"/>
                  <w:shd w:val="clear" w:color="auto" w:fill="F5F5F5"/>
                </w:rPr>
                <w:t xml:space="preserve"> extruder with adapters</w:t>
              </w:r>
            </w:hyperlink>
            <w:r>
              <w:rPr>
                <w:rFonts w:ascii="Arial" w:eastAsia="Arial" w:hAnsi="Arial" w:cs="Arial"/>
                <w:sz w:val="16"/>
                <w:szCs w:val="16"/>
                <w:shd w:val="clear" w:color="auto" w:fill="F5F5F5"/>
              </w:rPr>
              <w:t xml:space="preserve"> </w:t>
            </w:r>
            <w:proofErr w:type="spellStart"/>
            <w:r>
              <w:rPr>
                <w:rFonts w:ascii="Arial" w:eastAsia="Arial" w:hAnsi="Arial" w:cs="Arial"/>
                <w:sz w:val="16"/>
                <w:szCs w:val="16"/>
                <w:shd w:val="clear" w:color="auto" w:fill="F5F5F5"/>
              </w:rPr>
              <w:t>by</w:t>
            </w:r>
            <w:hyperlink r:id="rId151">
              <w:r>
                <w:rPr>
                  <w:rFonts w:ascii="Arial" w:eastAsia="Arial" w:hAnsi="Arial" w:cs="Arial"/>
                  <w:b/>
                  <w:sz w:val="16"/>
                  <w:szCs w:val="16"/>
                  <w:shd w:val="clear" w:color="auto" w:fill="F5F5F5"/>
                </w:rPr>
                <w:t>nicksears</w:t>
              </w:r>
              <w:proofErr w:type="spellEnd"/>
            </w:hyperlink>
            <w:r>
              <w:rPr>
                <w:rFonts w:ascii="Arial" w:eastAsia="Arial" w:hAnsi="Arial" w:cs="Arial"/>
                <w:sz w:val="16"/>
                <w:szCs w:val="16"/>
                <w:shd w:val="clear" w:color="auto" w:fill="F5F5F5"/>
              </w:rPr>
              <w:t xml:space="preserve"> is licensed under the </w:t>
            </w:r>
            <w:hyperlink r:id="rId152">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 xml:space="preserve"> license</w:t>
            </w:r>
          </w:p>
        </w:tc>
      </w:tr>
      <w:tr w:rsidR="00343CDB" w:rsidRPr="009004DE" w14:paraId="20E12AC5" w14:textId="77777777" w:rsidTr="7E4BDF2E">
        <w:tc>
          <w:tcPr>
            <w:tcW w:w="3865" w:type="dxa"/>
          </w:tcPr>
          <w:p w14:paraId="68BD076D"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M12_role_drum_NA</w:t>
            </w:r>
          </w:p>
        </w:tc>
        <w:tc>
          <w:tcPr>
            <w:tcW w:w="1170" w:type="dxa"/>
          </w:tcPr>
          <w:p w14:paraId="36D2D73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35,232</w:t>
            </w:r>
          </w:p>
        </w:tc>
        <w:tc>
          <w:tcPr>
            <w:tcW w:w="2430" w:type="dxa"/>
          </w:tcPr>
          <w:p w14:paraId="5196FAB3"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BCFFCDB" wp14:editId="25245E4A">
                  <wp:extent cx="1167661" cy="903605"/>
                  <wp:effectExtent l="0" t="0" r="0" b="0"/>
                  <wp:docPr id="35" name="Picture 35" descr="C:\Users\cory\Documents\archiveobjects\thumbs\roled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ory\Documents\archiveobjects\thumbs\roledrum.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185740" cy="917596"/>
                          </a:xfrm>
                          <a:prstGeom prst="rect">
                            <a:avLst/>
                          </a:prstGeom>
                          <a:noFill/>
                          <a:ln>
                            <a:noFill/>
                          </a:ln>
                        </pic:spPr>
                      </pic:pic>
                    </a:graphicData>
                  </a:graphic>
                </wp:inline>
              </w:drawing>
            </w:r>
          </w:p>
        </w:tc>
        <w:tc>
          <w:tcPr>
            <w:tcW w:w="2430" w:type="dxa"/>
          </w:tcPr>
          <w:p w14:paraId="5BA3A2C1" w14:textId="77777777" w:rsidR="00343CDB" w:rsidRDefault="00343CDB" w:rsidP="00343CDB">
            <w:r>
              <w:rPr>
                <w:rFonts w:ascii="Calibri" w:eastAsia="Calibri" w:hAnsi="Calibri" w:cs="Calibri"/>
                <w:sz w:val="22"/>
              </w:rPr>
              <w:t>295, 296, 100 mm</w:t>
            </w:r>
          </w:p>
          <w:p w14:paraId="2FA7A31A" w14:textId="77777777" w:rsidR="00343CDB" w:rsidRDefault="00343CDB" w:rsidP="00343CDB"/>
          <w:p w14:paraId="22A4A1D5" w14:textId="4D28DFE1" w:rsidR="00343CDB" w:rsidRPr="009004DE" w:rsidRDefault="00343CDB" w:rsidP="00343CDB">
            <w:pPr>
              <w:rPr>
                <w:rFonts w:asciiTheme="minorHAnsi" w:hAnsiTheme="minorHAnsi"/>
                <w:sz w:val="22"/>
              </w:rPr>
            </w:pPr>
            <w:hyperlink r:id="rId154">
              <w:r>
                <w:rPr>
                  <w:rFonts w:ascii="Arial" w:eastAsia="Arial" w:hAnsi="Arial" w:cs="Arial"/>
                  <w:b/>
                  <w:sz w:val="16"/>
                  <w:szCs w:val="16"/>
                  <w:shd w:val="clear" w:color="auto" w:fill="F5F5F5"/>
                </w:rPr>
                <w:t>Rouleau de PLA / ABS dispenser roll</w:t>
              </w:r>
            </w:hyperlink>
            <w:r>
              <w:rPr>
                <w:rFonts w:ascii="Arial" w:eastAsia="Arial" w:hAnsi="Arial" w:cs="Arial"/>
                <w:sz w:val="16"/>
                <w:szCs w:val="16"/>
                <w:shd w:val="clear" w:color="auto" w:fill="F5F5F5"/>
              </w:rPr>
              <w:t xml:space="preserve"> by </w:t>
            </w:r>
            <w:hyperlink r:id="rId155">
              <w:proofErr w:type="spellStart"/>
              <w:r>
                <w:rPr>
                  <w:rFonts w:ascii="Arial" w:eastAsia="Arial" w:hAnsi="Arial" w:cs="Arial"/>
                  <w:b/>
                  <w:sz w:val="16"/>
                  <w:szCs w:val="16"/>
                  <w:shd w:val="clear" w:color="auto" w:fill="F5F5F5"/>
                </w:rPr>
                <w:t>Alf_Arobase</w:t>
              </w:r>
            </w:hyperlink>
            <w:r>
              <w:rPr>
                <w:rFonts w:ascii="Arial" w:eastAsia="Arial" w:hAnsi="Arial" w:cs="Arial"/>
                <w:sz w:val="16"/>
                <w:szCs w:val="16"/>
                <w:shd w:val="clear" w:color="auto" w:fill="F5F5F5"/>
              </w:rPr>
              <w:t>is</w:t>
            </w:r>
            <w:proofErr w:type="spellEnd"/>
            <w:r>
              <w:rPr>
                <w:rFonts w:ascii="Arial" w:eastAsia="Arial" w:hAnsi="Arial" w:cs="Arial"/>
                <w:sz w:val="16"/>
                <w:szCs w:val="16"/>
                <w:shd w:val="clear" w:color="auto" w:fill="F5F5F5"/>
              </w:rPr>
              <w:t xml:space="preserve"> licensed under the </w:t>
            </w:r>
            <w:hyperlink r:id="rId156">
              <w:r>
                <w:rPr>
                  <w:rFonts w:ascii="Arial" w:eastAsia="Arial" w:hAnsi="Arial" w:cs="Arial"/>
                  <w:b/>
                  <w:sz w:val="16"/>
                  <w:szCs w:val="16"/>
                  <w:shd w:val="clear" w:color="auto" w:fill="F5F5F5"/>
                </w:rPr>
                <w:t>GNU - GPL</w:t>
              </w:r>
            </w:hyperlink>
            <w:r>
              <w:rPr>
                <w:rFonts w:ascii="Arial" w:eastAsia="Arial" w:hAnsi="Arial" w:cs="Arial"/>
                <w:sz w:val="16"/>
                <w:szCs w:val="16"/>
                <w:shd w:val="clear" w:color="auto" w:fill="F5F5F5"/>
              </w:rPr>
              <w:t xml:space="preserve"> license</w:t>
            </w:r>
          </w:p>
        </w:tc>
      </w:tr>
      <w:tr w:rsidR="00343CDB" w:rsidRPr="009004DE" w14:paraId="1E1AC917" w14:textId="77777777" w:rsidTr="7E4BDF2E">
        <w:tc>
          <w:tcPr>
            <w:tcW w:w="3865" w:type="dxa"/>
          </w:tcPr>
          <w:p w14:paraId="7932787E"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M12_SW_Extruder-Hinged-Block_high</w:t>
            </w:r>
          </w:p>
          <w:p w14:paraId="20456B1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M12_SW_Extruder-Hinged-Block_low</w:t>
            </w:r>
          </w:p>
        </w:tc>
        <w:tc>
          <w:tcPr>
            <w:tcW w:w="1170" w:type="dxa"/>
          </w:tcPr>
          <w:p w14:paraId="2229373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77,148</w:t>
            </w:r>
          </w:p>
          <w:p w14:paraId="223893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6F8F952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F41F2C1" wp14:editId="200AC6F5">
                  <wp:extent cx="1362075" cy="1000125"/>
                  <wp:effectExtent l="0" t="0" r="9525" b="9525"/>
                  <wp:docPr id="19" name="Picture 19" descr="C:\Users\cory\Documents\archiveobjects\thumbs\e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ry\Documents\archiveobjects\thumbs\ehb.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B190FF1" w14:textId="77777777" w:rsidR="00343CDB" w:rsidRDefault="00343CDB" w:rsidP="00343CDB">
            <w:r>
              <w:rPr>
                <w:rFonts w:ascii="Calibri" w:eastAsia="Calibri" w:hAnsi="Calibri" w:cs="Calibri"/>
                <w:sz w:val="22"/>
              </w:rPr>
              <w:t>125, 66, 28 mm</w:t>
            </w:r>
          </w:p>
          <w:p w14:paraId="4B8574F4" w14:textId="77777777" w:rsidR="00343CDB" w:rsidRDefault="00343CDB" w:rsidP="00343CDB"/>
          <w:p w14:paraId="2F77B300" w14:textId="59E49DC4" w:rsidR="00343CDB" w:rsidRPr="009004DE" w:rsidRDefault="00343CDB" w:rsidP="00343CDB">
            <w:pPr>
              <w:rPr>
                <w:rFonts w:asciiTheme="minorHAnsi" w:hAnsiTheme="minorHAnsi"/>
                <w:noProof/>
                <w:sz w:val="22"/>
              </w:rPr>
            </w:pPr>
            <w:hyperlink r:id="rId158">
              <w:proofErr w:type="spellStart"/>
              <w:r>
                <w:rPr>
                  <w:rFonts w:ascii="Arial" w:eastAsia="Arial" w:hAnsi="Arial" w:cs="Arial"/>
                  <w:b/>
                  <w:sz w:val="16"/>
                  <w:szCs w:val="16"/>
                  <w:shd w:val="clear" w:color="auto" w:fill="F5F5F5"/>
                </w:rPr>
                <w:t>bowden</w:t>
              </w:r>
              <w:proofErr w:type="spellEnd"/>
              <w:r>
                <w:rPr>
                  <w:rFonts w:ascii="Arial" w:eastAsia="Arial" w:hAnsi="Arial" w:cs="Arial"/>
                  <w:b/>
                  <w:sz w:val="16"/>
                  <w:szCs w:val="16"/>
                  <w:shd w:val="clear" w:color="auto" w:fill="F5F5F5"/>
                </w:rPr>
                <w:t xml:space="preserve"> capable </w:t>
              </w:r>
              <w:proofErr w:type="spellStart"/>
              <w:r>
                <w:rPr>
                  <w:rFonts w:ascii="Arial" w:eastAsia="Arial" w:hAnsi="Arial" w:cs="Arial"/>
                  <w:b/>
                  <w:sz w:val="16"/>
                  <w:szCs w:val="16"/>
                  <w:shd w:val="clear" w:color="auto" w:fill="F5F5F5"/>
                </w:rPr>
                <w:t>gregs</w:t>
              </w:r>
              <w:proofErr w:type="spellEnd"/>
              <w:r>
                <w:rPr>
                  <w:rFonts w:ascii="Arial" w:eastAsia="Arial" w:hAnsi="Arial" w:cs="Arial"/>
                  <w:b/>
                  <w:sz w:val="16"/>
                  <w:szCs w:val="16"/>
                  <w:shd w:val="clear" w:color="auto" w:fill="F5F5F5"/>
                </w:rPr>
                <w:t xml:space="preserve"> extruder with adapters</w:t>
              </w:r>
            </w:hyperlink>
            <w:r>
              <w:rPr>
                <w:rFonts w:ascii="Arial" w:eastAsia="Arial" w:hAnsi="Arial" w:cs="Arial"/>
                <w:sz w:val="16"/>
                <w:szCs w:val="16"/>
                <w:shd w:val="clear" w:color="auto" w:fill="F5F5F5"/>
              </w:rPr>
              <w:t xml:space="preserve"> </w:t>
            </w:r>
            <w:proofErr w:type="spellStart"/>
            <w:r>
              <w:rPr>
                <w:rFonts w:ascii="Arial" w:eastAsia="Arial" w:hAnsi="Arial" w:cs="Arial"/>
                <w:sz w:val="16"/>
                <w:szCs w:val="16"/>
                <w:shd w:val="clear" w:color="auto" w:fill="F5F5F5"/>
              </w:rPr>
              <w:t>by</w:t>
            </w:r>
            <w:hyperlink r:id="rId159">
              <w:r>
                <w:rPr>
                  <w:rFonts w:ascii="Arial" w:eastAsia="Arial" w:hAnsi="Arial" w:cs="Arial"/>
                  <w:b/>
                  <w:sz w:val="16"/>
                  <w:szCs w:val="16"/>
                  <w:shd w:val="clear" w:color="auto" w:fill="F5F5F5"/>
                </w:rPr>
                <w:t>nicksears</w:t>
              </w:r>
              <w:proofErr w:type="spellEnd"/>
            </w:hyperlink>
            <w:r>
              <w:rPr>
                <w:rFonts w:ascii="Arial" w:eastAsia="Arial" w:hAnsi="Arial" w:cs="Arial"/>
                <w:sz w:val="16"/>
                <w:szCs w:val="16"/>
                <w:shd w:val="clear" w:color="auto" w:fill="F5F5F5"/>
              </w:rPr>
              <w:t xml:space="preserve"> is licensed under the </w:t>
            </w:r>
            <w:hyperlink r:id="rId160">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 xml:space="preserve"> license</w:t>
            </w:r>
          </w:p>
        </w:tc>
      </w:tr>
      <w:tr w:rsidR="00343CDB" w:rsidRPr="009004DE" w14:paraId="1C5AE328" w14:textId="77777777" w:rsidTr="7E4BDF2E">
        <w:tc>
          <w:tcPr>
            <w:tcW w:w="3865" w:type="dxa"/>
          </w:tcPr>
          <w:p w14:paraId="04A132C7" w14:textId="21F6EDE7" w:rsidR="00343CDB" w:rsidRPr="009004DE" w:rsidRDefault="00343CDB" w:rsidP="00343CDB">
            <w:pPr>
              <w:rPr>
                <w:rFonts w:asciiTheme="minorHAnsi" w:eastAsiaTheme="minorEastAsia" w:hAnsiTheme="minorHAnsi"/>
              </w:rPr>
            </w:pPr>
            <w:r w:rsidRPr="4FA9AB4E">
              <w:rPr>
                <w:rFonts w:asciiTheme="minorHAnsi" w:eastAsiaTheme="minorEastAsia" w:hAnsiTheme="minorHAnsi"/>
              </w:rPr>
              <w:lastRenderedPageBreak/>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high</w:t>
            </w:r>
          </w:p>
          <w:p w14:paraId="3725B158" w14:textId="4DA6E54B"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rPr>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low</w:t>
            </w:r>
          </w:p>
        </w:tc>
        <w:tc>
          <w:tcPr>
            <w:tcW w:w="1170" w:type="dxa"/>
          </w:tcPr>
          <w:p w14:paraId="3C11478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12,856</w:t>
            </w:r>
          </w:p>
          <w:p w14:paraId="7DF1AF4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7,384</w:t>
            </w:r>
          </w:p>
        </w:tc>
        <w:tc>
          <w:tcPr>
            <w:tcW w:w="2430" w:type="dxa"/>
          </w:tcPr>
          <w:p w14:paraId="3BDD26B5"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87F6DC2" wp14:editId="2BA293A1">
                  <wp:extent cx="1218254" cy="943013"/>
                  <wp:effectExtent l="0" t="0" r="1270" b="0"/>
                  <wp:docPr id="32" name="Picture 32" descr="C:\Users\cory\Documents\archiveobjects\thumbs\tristru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ory\Documents\archiveobjects\thumbs\tristruder.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232185" cy="953796"/>
                          </a:xfrm>
                          <a:prstGeom prst="rect">
                            <a:avLst/>
                          </a:prstGeom>
                          <a:noFill/>
                          <a:ln>
                            <a:noFill/>
                          </a:ln>
                        </pic:spPr>
                      </pic:pic>
                    </a:graphicData>
                  </a:graphic>
                </wp:inline>
              </w:drawing>
            </w:r>
          </w:p>
        </w:tc>
        <w:tc>
          <w:tcPr>
            <w:tcW w:w="2430" w:type="dxa"/>
          </w:tcPr>
          <w:p w14:paraId="3C5A9C25" w14:textId="77777777" w:rsidR="00343CDB" w:rsidRDefault="00343CDB" w:rsidP="00343CDB">
            <w:r>
              <w:rPr>
                <w:rFonts w:ascii="Calibri" w:eastAsia="Calibri" w:hAnsi="Calibri" w:cs="Calibri"/>
                <w:sz w:val="22"/>
              </w:rPr>
              <w:t>82, 62, 38 mm</w:t>
            </w:r>
          </w:p>
          <w:p w14:paraId="7B25055D" w14:textId="77777777" w:rsidR="00343CDB" w:rsidRDefault="00343CDB" w:rsidP="00343CDB"/>
          <w:p w14:paraId="01A46F9F" w14:textId="564BBD64" w:rsidR="00343CDB" w:rsidRPr="009004DE" w:rsidRDefault="00343CDB" w:rsidP="00343CDB">
            <w:pPr>
              <w:rPr>
                <w:rFonts w:asciiTheme="minorHAnsi" w:hAnsiTheme="minorHAnsi"/>
                <w:noProof/>
                <w:sz w:val="22"/>
              </w:rPr>
            </w:pPr>
            <w:hyperlink r:id="rId162">
              <w:r>
                <w:rPr>
                  <w:rFonts w:ascii="Arial" w:eastAsia="Arial" w:hAnsi="Arial" w:cs="Arial"/>
                  <w:b/>
                  <w:sz w:val="16"/>
                  <w:szCs w:val="16"/>
                  <w:shd w:val="clear" w:color="auto" w:fill="F5F5F5"/>
                </w:rPr>
                <w:t xml:space="preserve">Prusa i3 </w:t>
              </w:r>
              <w:proofErr w:type="spellStart"/>
              <w:r>
                <w:rPr>
                  <w:rFonts w:ascii="Arial" w:eastAsia="Arial" w:hAnsi="Arial" w:cs="Arial"/>
                  <w:b/>
                  <w:sz w:val="16"/>
                  <w:szCs w:val="16"/>
                  <w:shd w:val="clear" w:color="auto" w:fill="F5F5F5"/>
                </w:rPr>
                <w:t>Tristruder</w:t>
              </w:r>
              <w:proofErr w:type="spellEnd"/>
              <w:r>
                <w:rPr>
                  <w:rFonts w:ascii="Arial" w:eastAsia="Arial" w:hAnsi="Arial" w:cs="Arial"/>
                  <w:b/>
                  <w:sz w:val="16"/>
                  <w:szCs w:val="16"/>
                  <w:shd w:val="clear" w:color="auto" w:fill="F5F5F5"/>
                </w:rPr>
                <w:t xml:space="preserve"> with 18mm Probe Mount</w:t>
              </w:r>
            </w:hyperlink>
            <w:r>
              <w:rPr>
                <w:rFonts w:ascii="Arial" w:eastAsia="Arial" w:hAnsi="Arial" w:cs="Arial"/>
                <w:sz w:val="16"/>
                <w:szCs w:val="16"/>
                <w:shd w:val="clear" w:color="auto" w:fill="F5F5F5"/>
              </w:rPr>
              <w:t xml:space="preserve"> </w:t>
            </w:r>
            <w:proofErr w:type="spellStart"/>
            <w:r>
              <w:rPr>
                <w:rFonts w:ascii="Arial" w:eastAsia="Arial" w:hAnsi="Arial" w:cs="Arial"/>
                <w:sz w:val="16"/>
                <w:szCs w:val="16"/>
                <w:shd w:val="clear" w:color="auto" w:fill="F5F5F5"/>
              </w:rPr>
              <w:t>by</w:t>
            </w:r>
            <w:hyperlink r:id="rId163">
              <w:r>
                <w:rPr>
                  <w:rFonts w:ascii="Arial" w:eastAsia="Arial" w:hAnsi="Arial" w:cs="Arial"/>
                  <w:b/>
                  <w:sz w:val="16"/>
                  <w:szCs w:val="16"/>
                  <w:shd w:val="clear" w:color="auto" w:fill="F5F5F5"/>
                </w:rPr>
                <w:t>insapio</w:t>
              </w:r>
              <w:proofErr w:type="spellEnd"/>
            </w:hyperlink>
            <w:r>
              <w:rPr>
                <w:rFonts w:ascii="Arial" w:eastAsia="Arial" w:hAnsi="Arial" w:cs="Arial"/>
                <w:sz w:val="16"/>
                <w:szCs w:val="16"/>
                <w:shd w:val="clear" w:color="auto" w:fill="F5F5F5"/>
              </w:rPr>
              <w:t xml:space="preserve"> is licensed under the </w:t>
            </w:r>
            <w:hyperlink r:id="rId164">
              <w:r>
                <w:rPr>
                  <w:rFonts w:ascii="Arial" w:eastAsia="Arial" w:hAnsi="Arial" w:cs="Arial"/>
                  <w:b/>
                  <w:sz w:val="16"/>
                  <w:szCs w:val="16"/>
                  <w:shd w:val="clear" w:color="auto" w:fill="F5F5F5"/>
                </w:rPr>
                <w:t>Creative Commons - Attribution</w:t>
              </w:r>
            </w:hyperlink>
            <w:r>
              <w:rPr>
                <w:rFonts w:ascii="Arial" w:eastAsia="Arial" w:hAnsi="Arial" w:cs="Arial"/>
                <w:sz w:val="16"/>
                <w:szCs w:val="16"/>
                <w:shd w:val="clear" w:color="auto" w:fill="F5F5F5"/>
              </w:rPr>
              <w:t xml:space="preserve"> license</w:t>
            </w:r>
          </w:p>
        </w:tc>
      </w:tr>
      <w:tr w:rsidR="00343CDB" w:rsidRPr="009004DE" w14:paraId="6B1F9C1E" w14:textId="77777777" w:rsidTr="7E4BDF2E">
        <w:tc>
          <w:tcPr>
            <w:tcW w:w="3865" w:type="dxa"/>
          </w:tcPr>
          <w:p w14:paraId="65C938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M21_flex_coupler_NA</w:t>
            </w:r>
          </w:p>
        </w:tc>
        <w:tc>
          <w:tcPr>
            <w:tcW w:w="1170" w:type="dxa"/>
          </w:tcPr>
          <w:p w14:paraId="7387344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14,558</w:t>
            </w:r>
          </w:p>
        </w:tc>
        <w:tc>
          <w:tcPr>
            <w:tcW w:w="2430" w:type="dxa"/>
          </w:tcPr>
          <w:p w14:paraId="24ECAB0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17064D66" wp14:editId="67D40796">
                  <wp:extent cx="1362075" cy="1000125"/>
                  <wp:effectExtent l="0" t="0" r="9525" b="9525"/>
                  <wp:docPr id="20" name="Picture 20" descr="C:\Users\cory\Documents\archiveobjects\thumbs\flexcoup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ory\Documents\archiveobjects\thumbs\flexcoupler.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455BE1A3" w14:textId="77777777" w:rsidR="00343CDB" w:rsidRDefault="00343CDB" w:rsidP="00343CDB">
            <w:r>
              <w:rPr>
                <w:rFonts w:ascii="Calibri" w:eastAsia="Calibri" w:hAnsi="Calibri" w:cs="Calibri"/>
                <w:sz w:val="22"/>
              </w:rPr>
              <w:t>50, 50, 100 mm</w:t>
            </w:r>
          </w:p>
          <w:p w14:paraId="70EC08B2" w14:textId="77777777" w:rsidR="00343CDB" w:rsidRDefault="00343CDB" w:rsidP="00343CDB"/>
          <w:p w14:paraId="0AB20968" w14:textId="2A1696BE" w:rsidR="00343CDB" w:rsidRPr="009004DE" w:rsidRDefault="00343CDB" w:rsidP="00343CDB">
            <w:pPr>
              <w:rPr>
                <w:rFonts w:asciiTheme="minorHAnsi" w:hAnsiTheme="minorHAnsi"/>
                <w:noProof/>
                <w:sz w:val="22"/>
              </w:rPr>
            </w:pPr>
            <w:hyperlink r:id="rId166">
              <w:r>
                <w:rPr>
                  <w:rFonts w:ascii="Arial" w:eastAsia="Arial" w:hAnsi="Arial" w:cs="Arial"/>
                  <w:b/>
                  <w:sz w:val="16"/>
                  <w:szCs w:val="16"/>
                  <w:shd w:val="clear" w:color="auto" w:fill="F5F5F5"/>
                </w:rPr>
                <w:t>Flex Coupler with Embedded Hardware</w:t>
              </w:r>
            </w:hyperlink>
            <w:r>
              <w:rPr>
                <w:rFonts w:ascii="Arial" w:eastAsia="Arial" w:hAnsi="Arial" w:cs="Arial"/>
                <w:sz w:val="16"/>
                <w:szCs w:val="16"/>
                <w:shd w:val="clear" w:color="auto" w:fill="F5F5F5"/>
              </w:rPr>
              <w:t xml:space="preserve"> </w:t>
            </w:r>
            <w:proofErr w:type="spellStart"/>
            <w:r>
              <w:rPr>
                <w:rFonts w:ascii="Arial" w:eastAsia="Arial" w:hAnsi="Arial" w:cs="Arial"/>
                <w:sz w:val="16"/>
                <w:szCs w:val="16"/>
                <w:shd w:val="clear" w:color="auto" w:fill="F5F5F5"/>
              </w:rPr>
              <w:t>by</w:t>
            </w:r>
            <w:hyperlink r:id="rId167">
              <w:r>
                <w:rPr>
                  <w:rFonts w:ascii="Arial" w:eastAsia="Arial" w:hAnsi="Arial" w:cs="Arial"/>
                  <w:b/>
                  <w:sz w:val="16"/>
                  <w:szCs w:val="16"/>
                  <w:u w:val="single"/>
                  <w:shd w:val="clear" w:color="auto" w:fill="F5F5F5"/>
                </w:rPr>
                <w:t>chayesSAS</w:t>
              </w:r>
              <w:proofErr w:type="spellEnd"/>
            </w:hyperlink>
            <w:r>
              <w:rPr>
                <w:rFonts w:ascii="Arial" w:eastAsia="Arial" w:hAnsi="Arial" w:cs="Arial"/>
                <w:sz w:val="16"/>
                <w:szCs w:val="16"/>
                <w:shd w:val="clear" w:color="auto" w:fill="F5F5F5"/>
              </w:rPr>
              <w:t xml:space="preserve"> is licensed under the </w:t>
            </w:r>
            <w:hyperlink r:id="rId168">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 xml:space="preserve"> license</w:t>
            </w:r>
          </w:p>
        </w:tc>
      </w:tr>
      <w:tr w:rsidR="00343CDB" w:rsidRPr="009004DE" w14:paraId="5C80D5AA" w14:textId="77777777" w:rsidTr="7E4BDF2E">
        <w:tc>
          <w:tcPr>
            <w:tcW w:w="3865" w:type="dxa"/>
          </w:tcPr>
          <w:p w14:paraId="36B513B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M21_headphone_rest_high</w:t>
            </w:r>
          </w:p>
          <w:p w14:paraId="5BC27E8A"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M21_headphone_rest_low</w:t>
            </w:r>
          </w:p>
        </w:tc>
        <w:tc>
          <w:tcPr>
            <w:tcW w:w="1170" w:type="dxa"/>
          </w:tcPr>
          <w:p w14:paraId="4F7D684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189,060</w:t>
            </w:r>
          </w:p>
          <w:p w14:paraId="19160DBD"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1,816</w:t>
            </w:r>
          </w:p>
        </w:tc>
        <w:tc>
          <w:tcPr>
            <w:tcW w:w="2430" w:type="dxa"/>
          </w:tcPr>
          <w:p w14:paraId="7E19C9FF"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C33F4E9" wp14:editId="00476C4F">
                  <wp:extent cx="1362075" cy="1000125"/>
                  <wp:effectExtent l="0" t="0" r="9525" b="9525"/>
                  <wp:docPr id="21" name="Picture 21" descr="C:\Users\cory\Documents\archiveobjects\thumbs\headphone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ory\Documents\archiveobjects\thumbs\headphonerest.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9F9AC72" w14:textId="77777777" w:rsidR="00343CDB" w:rsidRDefault="00343CDB" w:rsidP="00343CDB">
            <w:r>
              <w:rPr>
                <w:rFonts w:ascii="Calibri" w:eastAsia="Calibri" w:hAnsi="Calibri" w:cs="Calibri"/>
                <w:sz w:val="22"/>
              </w:rPr>
              <w:t>91, 42, 65 mm</w:t>
            </w:r>
          </w:p>
          <w:p w14:paraId="3A596902" w14:textId="77777777" w:rsidR="00343CDB" w:rsidRDefault="00343CDB" w:rsidP="00343CDB"/>
          <w:p w14:paraId="76169C8D" w14:textId="131E322B" w:rsidR="00343CDB" w:rsidRPr="009004DE" w:rsidRDefault="00343CDB" w:rsidP="00343CDB">
            <w:pPr>
              <w:rPr>
                <w:rFonts w:asciiTheme="minorHAnsi" w:hAnsiTheme="minorHAnsi"/>
                <w:noProof/>
                <w:sz w:val="22"/>
              </w:rPr>
            </w:pPr>
            <w:hyperlink r:id="rId170">
              <w:r>
                <w:rPr>
                  <w:rFonts w:ascii="Arial" w:eastAsia="Arial" w:hAnsi="Arial" w:cs="Arial"/>
                  <w:b/>
                  <w:sz w:val="16"/>
                  <w:szCs w:val="16"/>
                  <w:shd w:val="clear" w:color="auto" w:fill="F5F5F5"/>
                </w:rPr>
                <w:t>HyperX Cloud Headset rest/stand</w:t>
              </w:r>
            </w:hyperlink>
            <w:r>
              <w:rPr>
                <w:rFonts w:ascii="Arial" w:eastAsia="Arial" w:hAnsi="Arial" w:cs="Arial"/>
                <w:sz w:val="16"/>
                <w:szCs w:val="16"/>
                <w:shd w:val="clear" w:color="auto" w:fill="F5F5F5"/>
              </w:rPr>
              <w:t xml:space="preserve"> by </w:t>
            </w:r>
            <w:hyperlink r:id="rId171">
              <w:proofErr w:type="spellStart"/>
              <w:r>
                <w:rPr>
                  <w:rFonts w:ascii="Arial" w:eastAsia="Arial" w:hAnsi="Arial" w:cs="Arial"/>
                  <w:b/>
                  <w:sz w:val="16"/>
                  <w:szCs w:val="16"/>
                  <w:shd w:val="clear" w:color="auto" w:fill="F5F5F5"/>
                </w:rPr>
                <w:t>thatcloudguy</w:t>
              </w:r>
              <w:proofErr w:type="spellEnd"/>
            </w:hyperlink>
            <w:r>
              <w:rPr>
                <w:rFonts w:ascii="Arial" w:eastAsia="Arial" w:hAnsi="Arial" w:cs="Arial"/>
                <w:sz w:val="16"/>
                <w:szCs w:val="16"/>
                <w:shd w:val="clear" w:color="auto" w:fill="F5F5F5"/>
              </w:rPr>
              <w:t xml:space="preserve"> is licensed under the </w:t>
            </w:r>
            <w:hyperlink r:id="rId172">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 xml:space="preserve"> license</w:t>
            </w:r>
          </w:p>
        </w:tc>
      </w:tr>
      <w:tr w:rsidR="00343CDB" w:rsidRPr="009004DE" w14:paraId="7B14C621" w14:textId="77777777" w:rsidTr="7E4BDF2E">
        <w:tc>
          <w:tcPr>
            <w:tcW w:w="3865" w:type="dxa"/>
          </w:tcPr>
          <w:p w14:paraId="76BAE60F"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M22_FPV_Pod_Camera_Plate_NA</w:t>
            </w:r>
          </w:p>
        </w:tc>
        <w:tc>
          <w:tcPr>
            <w:tcW w:w="1170" w:type="dxa"/>
          </w:tcPr>
          <w:p w14:paraId="7B18D7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17,912</w:t>
            </w:r>
          </w:p>
        </w:tc>
        <w:tc>
          <w:tcPr>
            <w:tcW w:w="2430" w:type="dxa"/>
          </w:tcPr>
          <w:p w14:paraId="03202B2A"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79B2EC0" wp14:editId="575D4EEB">
                  <wp:extent cx="1362075" cy="1000125"/>
                  <wp:effectExtent l="0" t="0" r="9525" b="9525"/>
                  <wp:docPr id="22" name="Picture 22" descr="C:\Users\cory\Documents\archiveobjects\thumbs\camera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ory\Documents\archiveobjects\thumbs\cameraplate.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558B5C9" w14:textId="77777777" w:rsidR="00343CDB" w:rsidRDefault="00343CDB" w:rsidP="00343CDB">
            <w:r>
              <w:rPr>
                <w:rFonts w:ascii="Calibri" w:eastAsia="Calibri" w:hAnsi="Calibri" w:cs="Calibri"/>
                <w:sz w:val="22"/>
              </w:rPr>
              <w:t>81.87, 35.03, 100 mm</w:t>
            </w:r>
          </w:p>
          <w:p w14:paraId="1742C8B2" w14:textId="77777777" w:rsidR="00343CDB" w:rsidRDefault="00343CDB" w:rsidP="00343CDB"/>
          <w:p w14:paraId="40F466B3" w14:textId="781A24FC" w:rsidR="00343CDB" w:rsidRPr="009004DE" w:rsidRDefault="00343CDB" w:rsidP="00343CDB">
            <w:pPr>
              <w:rPr>
                <w:rFonts w:asciiTheme="minorHAnsi" w:hAnsiTheme="minorHAnsi"/>
                <w:noProof/>
                <w:sz w:val="22"/>
              </w:rPr>
            </w:pPr>
            <w:hyperlink r:id="rId174">
              <w:r>
                <w:rPr>
                  <w:rFonts w:ascii="Arial" w:eastAsia="Arial" w:hAnsi="Arial" w:cs="Arial"/>
                  <w:b/>
                  <w:sz w:val="16"/>
                  <w:szCs w:val="16"/>
                  <w:shd w:val="clear" w:color="auto" w:fill="F5F5F5"/>
                </w:rPr>
                <w:t>FPV Pod (Pan) - Hawkeye 1700 - GoPro/Xiaomi Yi + Board Cam Mount</w:t>
              </w:r>
            </w:hyperlink>
            <w:r>
              <w:rPr>
                <w:rFonts w:ascii="Arial" w:eastAsia="Arial" w:hAnsi="Arial" w:cs="Arial"/>
                <w:sz w:val="16"/>
                <w:szCs w:val="16"/>
                <w:shd w:val="clear" w:color="auto" w:fill="F5F5F5"/>
              </w:rPr>
              <w:t xml:space="preserve"> by </w:t>
            </w:r>
            <w:hyperlink r:id="rId175">
              <w:r>
                <w:rPr>
                  <w:rFonts w:ascii="Arial" w:eastAsia="Arial" w:hAnsi="Arial" w:cs="Arial"/>
                  <w:b/>
                  <w:sz w:val="16"/>
                  <w:szCs w:val="16"/>
                  <w:shd w:val="clear" w:color="auto" w:fill="F5F5F5"/>
                </w:rPr>
                <w:t>Bl0K3</w:t>
              </w:r>
            </w:hyperlink>
            <w:r>
              <w:rPr>
                <w:rFonts w:ascii="Arial" w:eastAsia="Arial" w:hAnsi="Arial" w:cs="Arial"/>
                <w:sz w:val="16"/>
                <w:szCs w:val="16"/>
                <w:shd w:val="clear" w:color="auto" w:fill="F5F5F5"/>
              </w:rPr>
              <w:t xml:space="preserve"> is licensed under </w:t>
            </w:r>
            <w:proofErr w:type="spellStart"/>
            <w:r>
              <w:rPr>
                <w:rFonts w:ascii="Arial" w:eastAsia="Arial" w:hAnsi="Arial" w:cs="Arial"/>
                <w:sz w:val="16"/>
                <w:szCs w:val="16"/>
                <w:shd w:val="clear" w:color="auto" w:fill="F5F5F5"/>
              </w:rPr>
              <w:t>the</w:t>
            </w:r>
            <w:hyperlink r:id="rId176">
              <w:r>
                <w:rPr>
                  <w:rFonts w:ascii="Arial" w:eastAsia="Arial" w:hAnsi="Arial" w:cs="Arial"/>
                  <w:b/>
                  <w:sz w:val="16"/>
                  <w:szCs w:val="16"/>
                  <w:shd w:val="clear" w:color="auto" w:fill="F5F5F5"/>
                </w:rPr>
                <w:t>Creative</w:t>
              </w:r>
              <w:proofErr w:type="spellEnd"/>
              <w:r>
                <w:rPr>
                  <w:rFonts w:ascii="Arial" w:eastAsia="Arial" w:hAnsi="Arial" w:cs="Arial"/>
                  <w:b/>
                  <w:sz w:val="16"/>
                  <w:szCs w:val="16"/>
                  <w:shd w:val="clear" w:color="auto" w:fill="F5F5F5"/>
                </w:rPr>
                <w:t xml:space="preserve"> Commons - Attribution - Share </w:t>
              </w:r>
              <w:proofErr w:type="spellStart"/>
              <w:r>
                <w:rPr>
                  <w:rFonts w:ascii="Arial" w:eastAsia="Arial" w:hAnsi="Arial" w:cs="Arial"/>
                  <w:b/>
                  <w:sz w:val="16"/>
                  <w:szCs w:val="16"/>
                  <w:shd w:val="clear" w:color="auto" w:fill="F5F5F5"/>
                </w:rPr>
                <w:t>Alike</w:t>
              </w:r>
            </w:hyperlink>
            <w:r>
              <w:rPr>
                <w:rFonts w:ascii="Arial" w:eastAsia="Arial" w:hAnsi="Arial" w:cs="Arial"/>
                <w:sz w:val="16"/>
                <w:szCs w:val="16"/>
                <w:shd w:val="clear" w:color="auto" w:fill="F5F5F5"/>
              </w:rPr>
              <w:t>license</w:t>
            </w:r>
            <w:proofErr w:type="spellEnd"/>
          </w:p>
        </w:tc>
      </w:tr>
      <w:tr w:rsidR="00343CDB" w:rsidRPr="009004DE" w14:paraId="546C11DA" w14:textId="77777777" w:rsidTr="7E4BDF2E">
        <w:tc>
          <w:tcPr>
            <w:tcW w:w="3865" w:type="dxa"/>
          </w:tcPr>
          <w:p w14:paraId="6701E8E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M22_FPV_Pod_Half_NA</w:t>
            </w:r>
          </w:p>
        </w:tc>
        <w:tc>
          <w:tcPr>
            <w:tcW w:w="1170" w:type="dxa"/>
          </w:tcPr>
          <w:p w14:paraId="4F4FFA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47,476</w:t>
            </w:r>
          </w:p>
        </w:tc>
        <w:tc>
          <w:tcPr>
            <w:tcW w:w="2430" w:type="dxa"/>
          </w:tcPr>
          <w:p w14:paraId="4A4B9B8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1A97F0A" wp14:editId="4E7B6B2A">
                  <wp:extent cx="1362075" cy="1000125"/>
                  <wp:effectExtent l="0" t="0" r="9525" b="9525"/>
                  <wp:docPr id="23" name="Picture 23" descr="C:\Users\cory\Documents\archiveobjects\thumbs\podha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ory\Documents\archiveobjects\thumbs\podhalf.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08C51E" w14:textId="77777777" w:rsidR="00343CDB" w:rsidRDefault="00343CDB" w:rsidP="00343CDB">
            <w:r>
              <w:rPr>
                <w:rFonts w:ascii="Calibri" w:eastAsia="Calibri" w:hAnsi="Calibri" w:cs="Calibri"/>
                <w:sz w:val="22"/>
              </w:rPr>
              <w:t>80, 72, 155 mm</w:t>
            </w:r>
          </w:p>
          <w:p w14:paraId="607F023D" w14:textId="77777777" w:rsidR="00343CDB" w:rsidRDefault="00343CDB" w:rsidP="00343CDB"/>
          <w:p w14:paraId="4201A6E2" w14:textId="0385BF32" w:rsidR="00343CDB" w:rsidRPr="009004DE" w:rsidRDefault="00343CDB" w:rsidP="00343CDB">
            <w:pPr>
              <w:rPr>
                <w:rFonts w:asciiTheme="minorHAnsi" w:hAnsiTheme="minorHAnsi"/>
                <w:noProof/>
                <w:sz w:val="22"/>
              </w:rPr>
            </w:pPr>
            <w:hyperlink r:id="rId178">
              <w:r>
                <w:rPr>
                  <w:rFonts w:ascii="Arial" w:eastAsia="Arial" w:hAnsi="Arial" w:cs="Arial"/>
                  <w:b/>
                  <w:sz w:val="16"/>
                  <w:szCs w:val="16"/>
                  <w:shd w:val="clear" w:color="auto" w:fill="F5F5F5"/>
                </w:rPr>
                <w:t>FPV Pod (Pan) - Hawkeye 1700 - GoPro/Xiaomi Yi + Board Cam Mount</w:t>
              </w:r>
            </w:hyperlink>
            <w:r>
              <w:rPr>
                <w:rFonts w:ascii="Arial" w:eastAsia="Arial" w:hAnsi="Arial" w:cs="Arial"/>
                <w:sz w:val="16"/>
                <w:szCs w:val="16"/>
                <w:shd w:val="clear" w:color="auto" w:fill="F5F5F5"/>
              </w:rPr>
              <w:t xml:space="preserve"> by </w:t>
            </w:r>
            <w:hyperlink r:id="rId179">
              <w:r>
                <w:rPr>
                  <w:rFonts w:ascii="Arial" w:eastAsia="Arial" w:hAnsi="Arial" w:cs="Arial"/>
                  <w:b/>
                  <w:sz w:val="16"/>
                  <w:szCs w:val="16"/>
                  <w:shd w:val="clear" w:color="auto" w:fill="F5F5F5"/>
                </w:rPr>
                <w:t>Bl0K3</w:t>
              </w:r>
            </w:hyperlink>
            <w:r>
              <w:rPr>
                <w:rFonts w:ascii="Arial" w:eastAsia="Arial" w:hAnsi="Arial" w:cs="Arial"/>
                <w:sz w:val="16"/>
                <w:szCs w:val="16"/>
                <w:shd w:val="clear" w:color="auto" w:fill="F5F5F5"/>
              </w:rPr>
              <w:t xml:space="preserve"> is licensed under </w:t>
            </w:r>
            <w:proofErr w:type="spellStart"/>
            <w:r>
              <w:rPr>
                <w:rFonts w:ascii="Arial" w:eastAsia="Arial" w:hAnsi="Arial" w:cs="Arial"/>
                <w:sz w:val="16"/>
                <w:szCs w:val="16"/>
                <w:shd w:val="clear" w:color="auto" w:fill="F5F5F5"/>
              </w:rPr>
              <w:t>the</w:t>
            </w:r>
            <w:hyperlink r:id="rId180">
              <w:r>
                <w:rPr>
                  <w:rFonts w:ascii="Arial" w:eastAsia="Arial" w:hAnsi="Arial" w:cs="Arial"/>
                  <w:b/>
                  <w:sz w:val="16"/>
                  <w:szCs w:val="16"/>
                  <w:shd w:val="clear" w:color="auto" w:fill="F5F5F5"/>
                </w:rPr>
                <w:t>Creative</w:t>
              </w:r>
              <w:proofErr w:type="spellEnd"/>
              <w:r>
                <w:rPr>
                  <w:rFonts w:ascii="Arial" w:eastAsia="Arial" w:hAnsi="Arial" w:cs="Arial"/>
                  <w:b/>
                  <w:sz w:val="16"/>
                  <w:szCs w:val="16"/>
                  <w:shd w:val="clear" w:color="auto" w:fill="F5F5F5"/>
                </w:rPr>
                <w:t xml:space="preserve"> Commons - Attribution - Share </w:t>
              </w:r>
              <w:proofErr w:type="spellStart"/>
              <w:r>
                <w:rPr>
                  <w:rFonts w:ascii="Arial" w:eastAsia="Arial" w:hAnsi="Arial" w:cs="Arial"/>
                  <w:b/>
                  <w:sz w:val="16"/>
                  <w:szCs w:val="16"/>
                  <w:shd w:val="clear" w:color="auto" w:fill="F5F5F5"/>
                </w:rPr>
                <w:t>Alike</w:t>
              </w:r>
            </w:hyperlink>
            <w:r>
              <w:rPr>
                <w:rFonts w:ascii="Arial" w:eastAsia="Arial" w:hAnsi="Arial" w:cs="Arial"/>
                <w:sz w:val="16"/>
                <w:szCs w:val="16"/>
                <w:shd w:val="clear" w:color="auto" w:fill="F5F5F5"/>
              </w:rPr>
              <w:t>license</w:t>
            </w:r>
            <w:proofErr w:type="spellEnd"/>
          </w:p>
        </w:tc>
      </w:tr>
    </w:tbl>
    <w:p w14:paraId="20D706CD" w14:textId="77777777" w:rsidR="009004DE" w:rsidRDefault="009004DE" w:rsidP="009004DE"/>
    <w:p w14:paraId="742CA988" w14:textId="77777777" w:rsidR="009004DE" w:rsidRDefault="009004DE" w:rsidP="009004DE"/>
    <w:p w14:paraId="7070B60C" w14:textId="77777777" w:rsidR="009004DE" w:rsidRDefault="009004DE" w:rsidP="009004DE"/>
    <w:p w14:paraId="2F04DD13" w14:textId="77777777" w:rsidR="009004DE" w:rsidRDefault="009004DE" w:rsidP="009004DE">
      <w:r>
        <w:br w:type="page"/>
      </w:r>
    </w:p>
    <w:p w14:paraId="68A1FF56" w14:textId="784CE8F1" w:rsidR="009004DE" w:rsidRPr="00937A47" w:rsidRDefault="4FA9AB4E" w:rsidP="00937A47">
      <w:pPr>
        <w:rPr>
          <w:b/>
          <w:sz w:val="22"/>
        </w:rPr>
      </w:pPr>
      <w:r w:rsidRPr="00937A47">
        <w:rPr>
          <w:b/>
          <w:sz w:val="22"/>
        </w:rPr>
        <w:lastRenderedPageBreak/>
        <w:t>Assembly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5CBE516" w14:textId="77777777" w:rsidTr="7E4BDF2E">
        <w:tc>
          <w:tcPr>
            <w:tcW w:w="3865" w:type="dxa"/>
            <w:shd w:val="clear" w:color="auto" w:fill="D9D9D9" w:themeFill="background1" w:themeFillShade="D9"/>
          </w:tcPr>
          <w:p w14:paraId="29CD73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49D455CE"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71ECA00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1DC4A887"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1C8217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9004DE" w:rsidRPr="009004DE" w14:paraId="6C7786B0" w14:textId="77777777" w:rsidTr="7E4BDF2E">
        <w:tc>
          <w:tcPr>
            <w:tcW w:w="3865" w:type="dxa"/>
          </w:tcPr>
          <w:p w14:paraId="0417CD6B" w14:textId="77777777" w:rsidR="009004DE" w:rsidRPr="009004DE" w:rsidRDefault="7E4BDF2E" w:rsidP="1465993C">
            <w:pPr>
              <w:rPr>
                <w:rFonts w:asciiTheme="minorHAnsi" w:eastAsiaTheme="minorEastAsia" w:hAnsiTheme="minorHAnsi"/>
                <w:sz w:val="22"/>
              </w:rPr>
            </w:pPr>
            <w:proofErr w:type="spellStart"/>
            <w:r w:rsidRPr="7E4BDF2E">
              <w:rPr>
                <w:rFonts w:asciiTheme="minorHAnsi" w:eastAsiaTheme="minorEastAsia" w:hAnsiTheme="minorHAnsi"/>
                <w:sz w:val="22"/>
              </w:rPr>
              <w:t>chainassembly_low</w:t>
            </w:r>
            <w:proofErr w:type="spellEnd"/>
          </w:p>
          <w:p w14:paraId="20303EA4" w14:textId="77777777" w:rsidR="009004DE" w:rsidRPr="009004DE" w:rsidRDefault="009004DE" w:rsidP="000D37C9">
            <w:pPr>
              <w:rPr>
                <w:rFonts w:asciiTheme="minorHAnsi" w:hAnsiTheme="minorHAnsi"/>
                <w:sz w:val="22"/>
              </w:rPr>
            </w:pPr>
          </w:p>
        </w:tc>
        <w:tc>
          <w:tcPr>
            <w:tcW w:w="1170" w:type="dxa"/>
          </w:tcPr>
          <w:p w14:paraId="27936F3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13,020</w:t>
            </w:r>
          </w:p>
        </w:tc>
        <w:tc>
          <w:tcPr>
            <w:tcW w:w="2430" w:type="dxa"/>
          </w:tcPr>
          <w:p w14:paraId="5E1DA78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21B3D347" wp14:editId="0ABD05FD">
                  <wp:extent cx="1025194" cy="794564"/>
                  <wp:effectExtent l="0" t="0" r="3810" b="5715"/>
                  <wp:docPr id="36" name="Picture 36" descr="C:\Users\cory\Documents\archiveobjects\thumbs\chainas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chainass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124216" cy="871310"/>
                          </a:xfrm>
                          <a:prstGeom prst="rect">
                            <a:avLst/>
                          </a:prstGeom>
                          <a:noFill/>
                          <a:ln>
                            <a:noFill/>
                          </a:ln>
                        </pic:spPr>
                      </pic:pic>
                    </a:graphicData>
                  </a:graphic>
                </wp:inline>
              </w:drawing>
            </w:r>
          </w:p>
        </w:tc>
        <w:tc>
          <w:tcPr>
            <w:tcW w:w="2430" w:type="dxa"/>
          </w:tcPr>
          <w:p w14:paraId="32B1DCFC" w14:textId="1CBEAE33" w:rsidR="009004DE" w:rsidRPr="009004DE" w:rsidRDefault="009004DE" w:rsidP="000D37C9">
            <w:pPr>
              <w:rPr>
                <w:rFonts w:asciiTheme="minorHAnsi" w:hAnsiTheme="minorHAnsi"/>
                <w:noProof/>
                <w:sz w:val="22"/>
              </w:rPr>
            </w:pPr>
            <w:r w:rsidRPr="009004DE">
              <w:rPr>
                <w:rFonts w:asciiTheme="minorHAnsi" w:hAnsiTheme="minorHAnsi"/>
                <w:noProof/>
                <w:sz w:val="22"/>
              </w:rPr>
              <w:t>173,</w:t>
            </w:r>
            <w:r w:rsidR="00B97E10">
              <w:rPr>
                <w:rFonts w:asciiTheme="minorHAnsi" w:hAnsiTheme="minorHAnsi"/>
                <w:noProof/>
                <w:sz w:val="22"/>
              </w:rPr>
              <w:t xml:space="preserve"> </w:t>
            </w:r>
            <w:r w:rsidRPr="009004DE">
              <w:rPr>
                <w:rFonts w:asciiTheme="minorHAnsi" w:hAnsiTheme="minorHAnsi"/>
                <w:noProof/>
                <w:sz w:val="22"/>
              </w:rPr>
              <w:t>121,</w:t>
            </w:r>
            <w:r w:rsidR="00B97E10">
              <w:rPr>
                <w:rFonts w:asciiTheme="minorHAnsi" w:hAnsiTheme="minorHAnsi"/>
                <w:noProof/>
                <w:sz w:val="22"/>
              </w:rPr>
              <w:t xml:space="preserve"> </w:t>
            </w:r>
            <w:r w:rsidRPr="009004DE">
              <w:rPr>
                <w:rFonts w:asciiTheme="minorHAnsi" w:hAnsiTheme="minorHAnsi"/>
                <w:noProof/>
                <w:sz w:val="22"/>
              </w:rPr>
              <w:t>223</w:t>
            </w:r>
            <w:r w:rsidR="00B97E10">
              <w:rPr>
                <w:rFonts w:asciiTheme="minorHAnsi" w:hAnsiTheme="minorHAnsi"/>
                <w:noProof/>
                <w:sz w:val="22"/>
              </w:rPr>
              <w:t xml:space="preserve"> mm</w:t>
            </w:r>
          </w:p>
        </w:tc>
      </w:tr>
      <w:tr w:rsidR="009004DE" w:rsidRPr="009004DE" w14:paraId="6D6C116E" w14:textId="77777777" w:rsidTr="7E4BDF2E">
        <w:tc>
          <w:tcPr>
            <w:tcW w:w="3865" w:type="dxa"/>
          </w:tcPr>
          <w:p w14:paraId="4076F14B"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octohedron5_NA</w:t>
            </w:r>
          </w:p>
        </w:tc>
        <w:tc>
          <w:tcPr>
            <w:tcW w:w="1170" w:type="dxa"/>
          </w:tcPr>
          <w:p w14:paraId="2E139EB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40</w:t>
            </w:r>
          </w:p>
        </w:tc>
        <w:tc>
          <w:tcPr>
            <w:tcW w:w="2430" w:type="dxa"/>
          </w:tcPr>
          <w:p w14:paraId="41BBBAFA"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09B816C" wp14:editId="38C0BCCA">
                  <wp:extent cx="858548" cy="786793"/>
                  <wp:effectExtent l="0" t="0" r="0" b="0"/>
                  <wp:docPr id="37" name="Picture 37" descr="C:\Users\cory\Documents\archiveobjects\thumbs\octahedr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5.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02535" cy="827103"/>
                          </a:xfrm>
                          <a:prstGeom prst="rect">
                            <a:avLst/>
                          </a:prstGeom>
                          <a:noFill/>
                          <a:ln>
                            <a:noFill/>
                          </a:ln>
                        </pic:spPr>
                      </pic:pic>
                    </a:graphicData>
                  </a:graphic>
                </wp:inline>
              </w:drawing>
            </w:r>
          </w:p>
        </w:tc>
        <w:tc>
          <w:tcPr>
            <w:tcW w:w="2430" w:type="dxa"/>
          </w:tcPr>
          <w:p w14:paraId="5A00D805" w14:textId="4898210B" w:rsidR="009004DE" w:rsidRPr="009004DE" w:rsidRDefault="009004DE" w:rsidP="000D37C9">
            <w:pPr>
              <w:rPr>
                <w:rFonts w:asciiTheme="minorHAnsi" w:hAnsiTheme="minorHAnsi"/>
                <w:noProof/>
                <w:sz w:val="22"/>
              </w:rPr>
            </w:pPr>
            <w:r w:rsidRPr="009004DE">
              <w:rPr>
                <w:rFonts w:asciiTheme="minorHAnsi" w:hAnsiTheme="minorHAnsi"/>
                <w:noProof/>
                <w:sz w:val="22"/>
              </w:rPr>
              <w:t>122</w:t>
            </w:r>
            <w:r w:rsidR="00B97E10">
              <w:rPr>
                <w:rFonts w:asciiTheme="minorHAnsi" w:hAnsiTheme="minorHAnsi"/>
                <w:noProof/>
                <w:sz w:val="22"/>
              </w:rPr>
              <w:t xml:space="preserve">, </w:t>
            </w:r>
            <w:r w:rsidRPr="009004DE">
              <w:rPr>
                <w:rFonts w:asciiTheme="minorHAnsi" w:hAnsiTheme="minorHAnsi"/>
                <w:noProof/>
                <w:sz w:val="22"/>
              </w:rPr>
              <w:t>95,</w:t>
            </w:r>
            <w:r w:rsidR="00B97E10">
              <w:rPr>
                <w:rFonts w:asciiTheme="minorHAnsi" w:hAnsiTheme="minorHAnsi"/>
                <w:noProof/>
                <w:sz w:val="22"/>
              </w:rPr>
              <w:t xml:space="preserve"> </w:t>
            </w:r>
            <w:r w:rsidRPr="009004DE">
              <w:rPr>
                <w:rFonts w:asciiTheme="minorHAnsi" w:hAnsiTheme="minorHAnsi"/>
                <w:noProof/>
                <w:sz w:val="22"/>
              </w:rPr>
              <w:t>129</w:t>
            </w:r>
            <w:r w:rsidR="00B97E10">
              <w:rPr>
                <w:rFonts w:asciiTheme="minorHAnsi" w:hAnsiTheme="minorHAnsi"/>
                <w:noProof/>
                <w:sz w:val="22"/>
              </w:rPr>
              <w:t xml:space="preserve"> mm</w:t>
            </w:r>
          </w:p>
        </w:tc>
      </w:tr>
      <w:tr w:rsidR="009004DE" w:rsidRPr="009004DE" w14:paraId="5077B453" w14:textId="77777777" w:rsidTr="7E4BDF2E">
        <w:tc>
          <w:tcPr>
            <w:tcW w:w="3865" w:type="dxa"/>
          </w:tcPr>
          <w:p w14:paraId="323C342F" w14:textId="77777777" w:rsidR="009004DE" w:rsidRPr="009004DE" w:rsidRDefault="4FA9AB4E" w:rsidP="4FA9AB4E">
            <w:pPr>
              <w:rPr>
                <w:rFonts w:asciiTheme="minorHAnsi" w:eastAsiaTheme="minorEastAsia" w:hAnsiTheme="minorHAnsi"/>
                <w:sz w:val="22"/>
              </w:rPr>
            </w:pPr>
            <w:proofErr w:type="spellStart"/>
            <w:r w:rsidRPr="4FA9AB4E">
              <w:rPr>
                <w:rFonts w:asciiTheme="minorHAnsi" w:eastAsiaTheme="minorEastAsia" w:hAnsiTheme="minorHAnsi"/>
                <w:sz w:val="22"/>
              </w:rPr>
              <w:t>raindrop_low</w:t>
            </w:r>
            <w:proofErr w:type="spellEnd"/>
          </w:p>
        </w:tc>
        <w:tc>
          <w:tcPr>
            <w:tcW w:w="1170" w:type="dxa"/>
          </w:tcPr>
          <w:p w14:paraId="140D34A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25,350</w:t>
            </w:r>
          </w:p>
        </w:tc>
        <w:tc>
          <w:tcPr>
            <w:tcW w:w="2430" w:type="dxa"/>
          </w:tcPr>
          <w:p w14:paraId="59A9350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5175FD5" wp14:editId="7CC44F08">
                  <wp:extent cx="938309" cy="731655"/>
                  <wp:effectExtent l="0" t="0" r="0" b="0"/>
                  <wp:docPr id="38" name="Picture 38" descr="C:\Users\cory\Documents\archiveobjects\thumbs\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Untitled-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90473" cy="772330"/>
                          </a:xfrm>
                          <a:prstGeom prst="rect">
                            <a:avLst/>
                          </a:prstGeom>
                          <a:noFill/>
                          <a:ln>
                            <a:noFill/>
                          </a:ln>
                        </pic:spPr>
                      </pic:pic>
                    </a:graphicData>
                  </a:graphic>
                </wp:inline>
              </w:drawing>
            </w:r>
          </w:p>
        </w:tc>
        <w:tc>
          <w:tcPr>
            <w:tcW w:w="2430" w:type="dxa"/>
          </w:tcPr>
          <w:p w14:paraId="4B63D88F" w14:textId="03FD5C39" w:rsidR="009004DE" w:rsidRPr="009004DE" w:rsidRDefault="009004DE" w:rsidP="000D37C9">
            <w:pPr>
              <w:rPr>
                <w:rFonts w:asciiTheme="minorHAnsi" w:hAnsiTheme="minorHAnsi"/>
                <w:noProof/>
                <w:sz w:val="22"/>
              </w:rPr>
            </w:pPr>
            <w:r w:rsidRPr="009004DE">
              <w:rPr>
                <w:rFonts w:asciiTheme="minorHAnsi" w:hAnsiTheme="minorHAnsi"/>
                <w:noProof/>
                <w:sz w:val="22"/>
              </w:rPr>
              <w:t>270,</w:t>
            </w:r>
            <w:r w:rsidR="00B97E10">
              <w:rPr>
                <w:rFonts w:asciiTheme="minorHAnsi" w:hAnsiTheme="minorHAnsi"/>
                <w:noProof/>
                <w:sz w:val="22"/>
              </w:rPr>
              <w:t xml:space="preserve"> </w:t>
            </w:r>
            <w:r w:rsidRPr="009004DE">
              <w:rPr>
                <w:rFonts w:asciiTheme="minorHAnsi" w:hAnsiTheme="minorHAnsi"/>
                <w:noProof/>
                <w:sz w:val="22"/>
              </w:rPr>
              <w:t>382,</w:t>
            </w:r>
            <w:r w:rsidR="00B97E10">
              <w:rPr>
                <w:rFonts w:asciiTheme="minorHAnsi" w:hAnsiTheme="minorHAnsi"/>
                <w:noProof/>
                <w:sz w:val="22"/>
              </w:rPr>
              <w:t xml:space="preserve"> </w:t>
            </w:r>
            <w:r w:rsidRPr="009004DE">
              <w:rPr>
                <w:rFonts w:asciiTheme="minorHAnsi" w:hAnsiTheme="minorHAnsi"/>
                <w:noProof/>
                <w:sz w:val="22"/>
              </w:rPr>
              <w:t>319</w:t>
            </w:r>
            <w:r w:rsidR="00B97E10">
              <w:rPr>
                <w:rFonts w:asciiTheme="minorHAnsi" w:hAnsiTheme="minorHAnsi"/>
                <w:noProof/>
                <w:sz w:val="22"/>
              </w:rPr>
              <w:t xml:space="preserve"> mm</w:t>
            </w:r>
          </w:p>
        </w:tc>
      </w:tr>
      <w:tr w:rsidR="009004DE" w:rsidRPr="009004DE" w14:paraId="2D3EDE54" w14:textId="77777777" w:rsidTr="7E4BDF2E">
        <w:trPr>
          <w:trHeight w:val="1439"/>
        </w:trPr>
        <w:tc>
          <w:tcPr>
            <w:tcW w:w="3865" w:type="dxa"/>
          </w:tcPr>
          <w:p w14:paraId="1B4DADD8" w14:textId="0F3B9257" w:rsidR="009004DE" w:rsidRPr="009004DE" w:rsidRDefault="7E4BDF2E" w:rsidP="1465993C">
            <w:pPr>
              <w:rPr>
                <w:rFonts w:asciiTheme="minorHAnsi" w:eastAsiaTheme="minorEastAsia" w:hAnsiTheme="minorHAnsi"/>
                <w:sz w:val="22"/>
              </w:rPr>
            </w:pPr>
            <w:proofErr w:type="spellStart"/>
            <w:r w:rsidRPr="7E4BDF2E">
              <w:rPr>
                <w:rFonts w:asciiTheme="minorHAnsi" w:eastAsiaTheme="minorEastAsia" w:hAnsiTheme="minorHAnsi"/>
                <w:sz w:val="22"/>
              </w:rPr>
              <w:t>randomplaceme</w:t>
            </w:r>
            <w:r w:rsidR="0003262E">
              <w:rPr>
                <w:rFonts w:asciiTheme="minorHAnsi" w:eastAsiaTheme="minorEastAsia" w:hAnsiTheme="minorHAnsi"/>
                <w:sz w:val="22"/>
              </w:rPr>
              <w:t>N</w:t>
            </w:r>
            <w:proofErr w:type="spellEnd"/>
            <w:r w:rsidR="0003262E">
              <w:rPr>
                <w:rFonts w:asciiTheme="minorHAnsi" w:eastAsiaTheme="minorEastAsia" w:hAnsiTheme="minorHAnsi"/>
                <w:sz w:val="22"/>
              </w:rPr>
              <w:t>_</w:t>
            </w:r>
            <w:r w:rsidR="004360B7">
              <w:rPr>
                <w:rFonts w:asciiTheme="minorHAnsi" w:eastAsiaTheme="minorEastAsia" w:hAnsiTheme="minorHAnsi"/>
                <w:sz w:val="22"/>
              </w:rPr>
              <w:t>???_0</w:t>
            </w:r>
            <w:r w:rsidRPr="7E4BDF2E">
              <w:rPr>
                <w:rFonts w:asciiTheme="minorHAnsi" w:eastAsiaTheme="minorEastAsia" w:hAnsiTheme="minorHAnsi"/>
                <w:sz w:val="22"/>
              </w:rPr>
              <w:t>NA</w:t>
            </w:r>
          </w:p>
        </w:tc>
        <w:tc>
          <w:tcPr>
            <w:tcW w:w="1170" w:type="dxa"/>
          </w:tcPr>
          <w:p w14:paraId="0E12FB3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2608</w:t>
            </w:r>
          </w:p>
        </w:tc>
        <w:tc>
          <w:tcPr>
            <w:tcW w:w="2430" w:type="dxa"/>
          </w:tcPr>
          <w:p w14:paraId="093BDB87"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218F240" wp14:editId="62123CF7">
                  <wp:extent cx="940512" cy="844329"/>
                  <wp:effectExtent l="0" t="0" r="0" b="0"/>
                  <wp:docPr id="39" name="Picture 39" descr="C:\Users\cory\Documents\archiveobjects\thumbs\random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andomplacement.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86753" cy="885841"/>
                          </a:xfrm>
                          <a:prstGeom prst="rect">
                            <a:avLst/>
                          </a:prstGeom>
                          <a:noFill/>
                          <a:ln>
                            <a:noFill/>
                          </a:ln>
                        </pic:spPr>
                      </pic:pic>
                    </a:graphicData>
                  </a:graphic>
                </wp:inline>
              </w:drawing>
            </w:r>
          </w:p>
        </w:tc>
        <w:tc>
          <w:tcPr>
            <w:tcW w:w="2430" w:type="dxa"/>
          </w:tcPr>
          <w:p w14:paraId="58617128" w14:textId="69ADD7B4" w:rsidR="009004DE" w:rsidRPr="009004DE" w:rsidRDefault="009004DE" w:rsidP="000D37C9">
            <w:pPr>
              <w:rPr>
                <w:rFonts w:asciiTheme="minorHAnsi" w:hAnsiTheme="minorHAnsi"/>
                <w:noProof/>
                <w:sz w:val="22"/>
              </w:rPr>
            </w:pPr>
            <w:r w:rsidRPr="009004DE">
              <w:rPr>
                <w:rFonts w:asciiTheme="minorHAnsi" w:hAnsiTheme="minorHAnsi"/>
                <w:noProof/>
                <w:sz w:val="22"/>
              </w:rPr>
              <w:t>209,</w:t>
            </w:r>
            <w:r w:rsidR="00B97E10">
              <w:rPr>
                <w:rFonts w:asciiTheme="minorHAnsi" w:hAnsiTheme="minorHAnsi"/>
                <w:noProof/>
                <w:sz w:val="22"/>
              </w:rPr>
              <w:t xml:space="preserve"> </w:t>
            </w:r>
            <w:r w:rsidRPr="009004DE">
              <w:rPr>
                <w:rFonts w:asciiTheme="minorHAnsi" w:hAnsiTheme="minorHAnsi"/>
                <w:noProof/>
                <w:sz w:val="22"/>
              </w:rPr>
              <w:t>191,</w:t>
            </w:r>
            <w:r w:rsidR="00B97E10">
              <w:rPr>
                <w:rFonts w:asciiTheme="minorHAnsi" w:hAnsiTheme="minorHAnsi"/>
                <w:noProof/>
                <w:sz w:val="22"/>
              </w:rPr>
              <w:t xml:space="preserve"> </w:t>
            </w:r>
            <w:r w:rsidRPr="009004DE">
              <w:rPr>
                <w:rFonts w:asciiTheme="minorHAnsi" w:hAnsiTheme="minorHAnsi"/>
                <w:noProof/>
                <w:sz w:val="22"/>
              </w:rPr>
              <w:t>270</w:t>
            </w:r>
            <w:r w:rsidR="00B97E10">
              <w:rPr>
                <w:rFonts w:asciiTheme="minorHAnsi" w:hAnsiTheme="minorHAnsi"/>
                <w:noProof/>
                <w:sz w:val="22"/>
              </w:rPr>
              <w:t xml:space="preserve"> mm</w:t>
            </w:r>
          </w:p>
        </w:tc>
      </w:tr>
    </w:tbl>
    <w:p w14:paraId="5FE40B57" w14:textId="77777777" w:rsidR="009004DE" w:rsidRDefault="009004DE" w:rsidP="009004DE"/>
    <w:p w14:paraId="592A302C" w14:textId="77777777" w:rsidR="007E47B9" w:rsidRDefault="007E47B9">
      <w:pPr>
        <w:rPr>
          <w:rFonts w:eastAsia="Verdana" w:cs="Verdana"/>
          <w:b/>
          <w:bCs/>
          <w:color w:val="365F91" w:themeColor="accent1" w:themeShade="BF"/>
          <w:sz w:val="28"/>
          <w:szCs w:val="28"/>
        </w:rPr>
      </w:pPr>
      <w:r>
        <w:br w:type="page"/>
      </w:r>
    </w:p>
    <w:p w14:paraId="35CBB5BC" w14:textId="5817CC8D" w:rsidR="007E47B9" w:rsidRDefault="007E47B9" w:rsidP="007E47B9">
      <w:pPr>
        <w:pStyle w:val="Heading1"/>
        <w:numPr>
          <w:ilvl w:val="0"/>
          <w:numId w:val="0"/>
        </w:numPr>
      </w:pPr>
      <w:bookmarkStart w:id="105" w:name="_Toc162181011"/>
      <w:r w:rsidRPr="003846E2">
        <w:lastRenderedPageBreak/>
        <w:t xml:space="preserve">Appendix </w:t>
      </w:r>
      <w:r>
        <w:t>B</w:t>
      </w:r>
      <w:r w:rsidRPr="003846E2">
        <w:t xml:space="preserve"> – </w:t>
      </w:r>
      <w:r>
        <w:t>Color</w:t>
      </w:r>
      <w:r w:rsidR="00B76E9F">
        <w:t>,</w:t>
      </w:r>
      <w:r>
        <w:t xml:space="preserve"> Texture</w:t>
      </w:r>
      <w:r w:rsidR="00B76E9F">
        <w:t>, Lattice</w:t>
      </w:r>
      <w:r>
        <w:t xml:space="preserve"> Tables</w:t>
      </w:r>
      <w:bookmarkEnd w:id="105"/>
    </w:p>
    <w:p w14:paraId="6307AB56" w14:textId="77777777" w:rsidR="007E47B9" w:rsidRDefault="007E47B9" w:rsidP="007E47B9">
      <w:pPr>
        <w:rPr>
          <w:rFonts w:eastAsia="Verdana" w:cs="Verdana"/>
          <w:szCs w:val="20"/>
        </w:rPr>
      </w:pPr>
      <w:r>
        <w:rPr>
          <w:rFonts w:eastAsia="Verdana" w:cs="Verdana"/>
          <w:szCs w:val="20"/>
        </w:rPr>
        <w:t>The following textures and colors will be referenced in test case scenarios to simply the definition of test case intent as it applies to the 3MF Material and Properties Extension.</w:t>
      </w:r>
    </w:p>
    <w:p w14:paraId="3844EB5E" w14:textId="77777777" w:rsidR="007E47B9" w:rsidRPr="00CA0202" w:rsidRDefault="007E47B9" w:rsidP="007E47B9">
      <w:pPr>
        <w:spacing w:after="0"/>
        <w:rPr>
          <w:rFonts w:eastAsia="Verdana" w:cs="Verdana"/>
          <w:b/>
          <w:szCs w:val="20"/>
        </w:rPr>
      </w:pPr>
      <w:r>
        <w:rPr>
          <w:rFonts w:eastAsia="Verdana" w:cs="Verdana"/>
          <w:b/>
          <w:szCs w:val="20"/>
        </w:rPr>
        <w:t xml:space="preserve">Standard </w:t>
      </w:r>
      <w:r w:rsidRPr="00CA0202">
        <w:rPr>
          <w:rFonts w:eastAsia="Verdana" w:cs="Verdana"/>
          <w:b/>
          <w:szCs w:val="20"/>
        </w:rPr>
        <w:t>Colors</w:t>
      </w:r>
      <w:r>
        <w:rPr>
          <w:rFonts w:eastAsia="Verdana" w:cs="Verdana"/>
          <w:b/>
          <w:szCs w:val="20"/>
        </w:rPr>
        <w:t xml:space="preserve"> (from 3D Builder)</w:t>
      </w:r>
    </w:p>
    <w:tbl>
      <w:tblPr>
        <w:tblStyle w:val="TableGrid"/>
        <w:tblW w:w="0" w:type="auto"/>
        <w:tblLook w:val="04A0" w:firstRow="1" w:lastRow="0" w:firstColumn="1" w:lastColumn="0" w:noHBand="0" w:noVBand="1"/>
      </w:tblPr>
      <w:tblGrid>
        <w:gridCol w:w="1435"/>
        <w:gridCol w:w="4140"/>
        <w:gridCol w:w="2520"/>
      </w:tblGrid>
      <w:tr w:rsidR="007E47B9" w:rsidRPr="0032735E" w14:paraId="12640E1F" w14:textId="77777777" w:rsidTr="00130FD1">
        <w:tc>
          <w:tcPr>
            <w:tcW w:w="1435" w:type="dxa"/>
          </w:tcPr>
          <w:p w14:paraId="470648EB"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140" w:type="dxa"/>
          </w:tcPr>
          <w:p w14:paraId="57283C0E"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3D94D960" w14:textId="77777777" w:rsidR="007E47B9" w:rsidRDefault="007E47B9" w:rsidP="00130FD1">
            <w:pPr>
              <w:jc w:val="center"/>
              <w:rPr>
                <w:rFonts w:eastAsia="Verdana" w:cs="Verdana"/>
                <w:b/>
                <w:szCs w:val="20"/>
              </w:rPr>
            </w:pPr>
            <w:r>
              <w:rPr>
                <w:rFonts w:eastAsia="Verdana" w:cs="Verdana"/>
                <w:b/>
                <w:szCs w:val="20"/>
              </w:rPr>
              <w:t>Swatch</w:t>
            </w:r>
          </w:p>
        </w:tc>
      </w:tr>
      <w:tr w:rsidR="007E47B9" w14:paraId="3A2F4B93" w14:textId="77777777" w:rsidTr="00130FD1">
        <w:tc>
          <w:tcPr>
            <w:tcW w:w="1435" w:type="dxa"/>
          </w:tcPr>
          <w:p w14:paraId="237E715D" w14:textId="77777777" w:rsidR="007E47B9" w:rsidRDefault="007E47B9" w:rsidP="00130FD1">
            <w:pPr>
              <w:jc w:val="center"/>
              <w:rPr>
                <w:rFonts w:eastAsia="Verdana" w:cs="Verdana"/>
                <w:szCs w:val="20"/>
              </w:rPr>
            </w:pPr>
            <w:r>
              <w:rPr>
                <w:rFonts w:eastAsia="Verdana" w:cs="Verdana"/>
                <w:szCs w:val="20"/>
              </w:rPr>
              <w:t>White</w:t>
            </w:r>
          </w:p>
          <w:p w14:paraId="44CFB5CE" w14:textId="77777777" w:rsidR="007E47B9" w:rsidRDefault="007E47B9" w:rsidP="00130FD1">
            <w:pPr>
              <w:jc w:val="center"/>
              <w:rPr>
                <w:rFonts w:eastAsia="Verdana" w:cs="Verdana"/>
                <w:szCs w:val="20"/>
              </w:rPr>
            </w:pPr>
          </w:p>
        </w:tc>
        <w:tc>
          <w:tcPr>
            <w:tcW w:w="4140" w:type="dxa"/>
          </w:tcPr>
          <w:p w14:paraId="6F7E8270" w14:textId="77777777" w:rsidR="007E47B9" w:rsidRDefault="007E47B9" w:rsidP="00130FD1">
            <w:pPr>
              <w:jc w:val="center"/>
              <w:rPr>
                <w:rFonts w:eastAsia="Verdana" w:cs="Verdana"/>
                <w:szCs w:val="20"/>
              </w:rPr>
            </w:pPr>
            <w:r>
              <w:rPr>
                <w:rFonts w:eastAsia="Verdana" w:cs="Verdana"/>
                <w:szCs w:val="20"/>
              </w:rPr>
              <w:t>#FFFFFF</w:t>
            </w:r>
          </w:p>
          <w:p w14:paraId="635F0463" w14:textId="77777777" w:rsidR="007E47B9" w:rsidRDefault="007E47B9" w:rsidP="00130FD1">
            <w:pPr>
              <w:jc w:val="center"/>
              <w:rPr>
                <w:rFonts w:eastAsia="Verdana" w:cs="Verdana"/>
                <w:szCs w:val="20"/>
              </w:rPr>
            </w:pPr>
            <w:r>
              <w:rPr>
                <w:rFonts w:eastAsia="Verdana" w:cs="Verdana"/>
                <w:szCs w:val="20"/>
              </w:rPr>
              <w:t>#FFFFFFFF</w:t>
            </w:r>
          </w:p>
        </w:tc>
        <w:tc>
          <w:tcPr>
            <w:tcW w:w="2520" w:type="dxa"/>
            <w:tcBorders>
              <w:bottom w:val="single" w:sz="4" w:space="0" w:color="auto"/>
            </w:tcBorders>
            <w:shd w:val="clear" w:color="auto" w:fill="auto"/>
          </w:tcPr>
          <w:p w14:paraId="4F3833FD" w14:textId="77777777" w:rsidR="007E47B9" w:rsidRPr="00233731" w:rsidRDefault="007E47B9" w:rsidP="00130FD1">
            <w:pPr>
              <w:jc w:val="center"/>
              <w:rPr>
                <w:rFonts w:eastAsia="Verdana" w:cs="Verdana"/>
                <w:color w:val="C00000"/>
                <w:szCs w:val="20"/>
              </w:rPr>
            </w:pPr>
          </w:p>
        </w:tc>
      </w:tr>
      <w:tr w:rsidR="007E47B9" w14:paraId="66D196B1" w14:textId="77777777" w:rsidTr="00130FD1">
        <w:tc>
          <w:tcPr>
            <w:tcW w:w="1435" w:type="dxa"/>
          </w:tcPr>
          <w:p w14:paraId="43731800" w14:textId="77777777" w:rsidR="007E47B9" w:rsidRDefault="007E47B9" w:rsidP="00130FD1">
            <w:pPr>
              <w:jc w:val="center"/>
              <w:rPr>
                <w:rFonts w:eastAsia="Verdana" w:cs="Verdana"/>
                <w:szCs w:val="20"/>
              </w:rPr>
            </w:pPr>
            <w:r>
              <w:rPr>
                <w:rFonts w:eastAsia="Verdana" w:cs="Verdana"/>
                <w:szCs w:val="20"/>
              </w:rPr>
              <w:t>Black</w:t>
            </w:r>
          </w:p>
          <w:p w14:paraId="316C8A6C" w14:textId="77777777" w:rsidR="007E47B9" w:rsidRDefault="007E47B9" w:rsidP="00130FD1">
            <w:pPr>
              <w:jc w:val="center"/>
              <w:rPr>
                <w:rFonts w:eastAsia="Verdana" w:cs="Verdana"/>
                <w:szCs w:val="20"/>
              </w:rPr>
            </w:pPr>
          </w:p>
        </w:tc>
        <w:tc>
          <w:tcPr>
            <w:tcW w:w="4140" w:type="dxa"/>
          </w:tcPr>
          <w:p w14:paraId="2C072395" w14:textId="77777777" w:rsidR="007E47B9" w:rsidRDefault="007E47B9" w:rsidP="00130FD1">
            <w:pPr>
              <w:jc w:val="center"/>
              <w:rPr>
                <w:rFonts w:eastAsia="Verdana" w:cs="Verdana"/>
                <w:szCs w:val="20"/>
              </w:rPr>
            </w:pPr>
            <w:r>
              <w:rPr>
                <w:rFonts w:eastAsia="Verdana" w:cs="Verdana"/>
                <w:szCs w:val="20"/>
              </w:rPr>
              <w:t>#000000</w:t>
            </w:r>
          </w:p>
          <w:p w14:paraId="28ECD682"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hemeFill="text1"/>
          </w:tcPr>
          <w:p w14:paraId="20EE08BA" w14:textId="77777777" w:rsidR="007E47B9" w:rsidRDefault="007E47B9" w:rsidP="00130FD1">
            <w:pPr>
              <w:jc w:val="center"/>
              <w:rPr>
                <w:rFonts w:eastAsia="Verdana" w:cs="Verdana"/>
                <w:szCs w:val="20"/>
              </w:rPr>
            </w:pPr>
          </w:p>
        </w:tc>
      </w:tr>
      <w:tr w:rsidR="007E47B9" w14:paraId="5066C57D" w14:textId="77777777" w:rsidTr="00130FD1">
        <w:tc>
          <w:tcPr>
            <w:tcW w:w="1435" w:type="dxa"/>
          </w:tcPr>
          <w:p w14:paraId="118EFD50" w14:textId="77777777" w:rsidR="007E47B9" w:rsidRDefault="007E47B9" w:rsidP="00130FD1">
            <w:pPr>
              <w:jc w:val="center"/>
              <w:rPr>
                <w:rFonts w:eastAsia="Verdana" w:cs="Verdana"/>
                <w:szCs w:val="20"/>
              </w:rPr>
            </w:pPr>
            <w:r>
              <w:rPr>
                <w:rFonts w:eastAsia="Verdana" w:cs="Verdana"/>
                <w:szCs w:val="20"/>
              </w:rPr>
              <w:t>Gray</w:t>
            </w:r>
          </w:p>
          <w:p w14:paraId="3598A6F4" w14:textId="77777777" w:rsidR="007E47B9" w:rsidRDefault="007E47B9" w:rsidP="00130FD1">
            <w:pPr>
              <w:jc w:val="center"/>
              <w:rPr>
                <w:rFonts w:eastAsia="Verdana" w:cs="Verdana"/>
                <w:szCs w:val="20"/>
              </w:rPr>
            </w:pPr>
          </w:p>
        </w:tc>
        <w:tc>
          <w:tcPr>
            <w:tcW w:w="4140" w:type="dxa"/>
          </w:tcPr>
          <w:p w14:paraId="3C499DA8" w14:textId="77777777" w:rsidR="007E47B9" w:rsidRDefault="007E47B9" w:rsidP="00130FD1">
            <w:pPr>
              <w:jc w:val="center"/>
              <w:rPr>
                <w:rFonts w:eastAsia="Verdana" w:cs="Verdana"/>
                <w:szCs w:val="20"/>
              </w:rPr>
            </w:pPr>
            <w:r>
              <w:rPr>
                <w:rFonts w:eastAsia="Verdana" w:cs="Verdana"/>
                <w:szCs w:val="20"/>
              </w:rPr>
              <w:t>#808080</w:t>
            </w:r>
          </w:p>
          <w:p w14:paraId="6F3206A7" w14:textId="77777777" w:rsidR="007E47B9" w:rsidRDefault="007E47B9" w:rsidP="00130FD1">
            <w:pPr>
              <w:jc w:val="center"/>
              <w:rPr>
                <w:rFonts w:eastAsia="Verdana" w:cs="Verdana"/>
                <w:szCs w:val="20"/>
              </w:rPr>
            </w:pPr>
            <w:r>
              <w:rPr>
                <w:rFonts w:eastAsia="Verdana" w:cs="Verdana"/>
                <w:szCs w:val="20"/>
              </w:rPr>
              <w:t>#808080FF</w:t>
            </w:r>
          </w:p>
        </w:tc>
        <w:tc>
          <w:tcPr>
            <w:tcW w:w="2520" w:type="dxa"/>
            <w:shd w:val="clear" w:color="auto" w:fill="808080"/>
          </w:tcPr>
          <w:p w14:paraId="6D361F97" w14:textId="77777777" w:rsidR="007E47B9" w:rsidRPr="00233731" w:rsidRDefault="007E47B9" w:rsidP="00130FD1">
            <w:pPr>
              <w:jc w:val="center"/>
              <w:rPr>
                <w:rFonts w:eastAsia="Verdana" w:cs="Verdana"/>
                <w:color w:val="C00000"/>
                <w:szCs w:val="20"/>
              </w:rPr>
            </w:pPr>
          </w:p>
        </w:tc>
      </w:tr>
      <w:tr w:rsidR="007E47B9" w14:paraId="2E4A819A" w14:textId="77777777" w:rsidTr="00130FD1">
        <w:tc>
          <w:tcPr>
            <w:tcW w:w="1435" w:type="dxa"/>
          </w:tcPr>
          <w:p w14:paraId="11B319F7" w14:textId="77777777" w:rsidR="007E47B9" w:rsidRDefault="007E47B9" w:rsidP="00130FD1">
            <w:pPr>
              <w:jc w:val="center"/>
              <w:rPr>
                <w:rFonts w:eastAsia="Verdana" w:cs="Verdana"/>
                <w:szCs w:val="20"/>
              </w:rPr>
            </w:pPr>
            <w:r>
              <w:rPr>
                <w:rFonts w:eastAsia="Verdana" w:cs="Verdana"/>
                <w:szCs w:val="20"/>
              </w:rPr>
              <w:t>Dark red</w:t>
            </w:r>
          </w:p>
          <w:p w14:paraId="1EF7CC22" w14:textId="77777777" w:rsidR="007E47B9" w:rsidRDefault="007E47B9" w:rsidP="00130FD1">
            <w:pPr>
              <w:jc w:val="center"/>
              <w:rPr>
                <w:rFonts w:eastAsia="Verdana" w:cs="Verdana"/>
                <w:szCs w:val="20"/>
              </w:rPr>
            </w:pPr>
          </w:p>
        </w:tc>
        <w:tc>
          <w:tcPr>
            <w:tcW w:w="4140" w:type="dxa"/>
          </w:tcPr>
          <w:p w14:paraId="235EFF0F"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p>
          <w:p w14:paraId="0E6B999A"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r>
              <w:rPr>
                <w:rFonts w:eastAsia="Verdana" w:cs="Verdana"/>
                <w:szCs w:val="20"/>
              </w:rPr>
              <w:t>FF</w:t>
            </w:r>
          </w:p>
        </w:tc>
        <w:tc>
          <w:tcPr>
            <w:tcW w:w="2520" w:type="dxa"/>
            <w:tcBorders>
              <w:bottom w:val="single" w:sz="4" w:space="0" w:color="auto"/>
            </w:tcBorders>
            <w:shd w:val="clear" w:color="auto" w:fill="880015"/>
          </w:tcPr>
          <w:p w14:paraId="50F0506F" w14:textId="77777777" w:rsidR="007E47B9" w:rsidRPr="00233731" w:rsidRDefault="007E47B9" w:rsidP="00130FD1">
            <w:pPr>
              <w:jc w:val="center"/>
              <w:rPr>
                <w:rFonts w:eastAsia="Verdana" w:cs="Verdana"/>
                <w:color w:val="C00000"/>
                <w:szCs w:val="20"/>
              </w:rPr>
            </w:pPr>
          </w:p>
        </w:tc>
      </w:tr>
      <w:tr w:rsidR="007E47B9" w14:paraId="42610292" w14:textId="77777777" w:rsidTr="00130FD1">
        <w:tc>
          <w:tcPr>
            <w:tcW w:w="1435" w:type="dxa"/>
          </w:tcPr>
          <w:p w14:paraId="7B5AAB29" w14:textId="77777777" w:rsidR="007E47B9" w:rsidRDefault="007E47B9" w:rsidP="00130FD1">
            <w:pPr>
              <w:jc w:val="center"/>
              <w:rPr>
                <w:rFonts w:eastAsia="Verdana" w:cs="Verdana"/>
                <w:szCs w:val="20"/>
              </w:rPr>
            </w:pPr>
            <w:r>
              <w:rPr>
                <w:rFonts w:eastAsia="Verdana" w:cs="Verdana"/>
                <w:szCs w:val="20"/>
              </w:rPr>
              <w:t>Red</w:t>
            </w:r>
          </w:p>
          <w:p w14:paraId="60654944" w14:textId="77777777" w:rsidR="007E47B9" w:rsidRDefault="007E47B9" w:rsidP="00130FD1">
            <w:pPr>
              <w:jc w:val="center"/>
              <w:rPr>
                <w:rFonts w:eastAsia="Verdana" w:cs="Verdana"/>
                <w:szCs w:val="20"/>
              </w:rPr>
            </w:pPr>
          </w:p>
        </w:tc>
        <w:tc>
          <w:tcPr>
            <w:tcW w:w="4140" w:type="dxa"/>
          </w:tcPr>
          <w:p w14:paraId="28B89BD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p>
          <w:p w14:paraId="4D3F03F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r>
              <w:rPr>
                <w:rFonts w:eastAsia="Verdana" w:cs="Verdana"/>
                <w:szCs w:val="20"/>
              </w:rPr>
              <w:t>FF</w:t>
            </w:r>
          </w:p>
        </w:tc>
        <w:tc>
          <w:tcPr>
            <w:tcW w:w="2520" w:type="dxa"/>
            <w:shd w:val="clear" w:color="auto" w:fill="EC1B23"/>
          </w:tcPr>
          <w:p w14:paraId="0587B615" w14:textId="77777777" w:rsidR="007E47B9" w:rsidRPr="00D705C6" w:rsidRDefault="007E47B9" w:rsidP="00130FD1">
            <w:pPr>
              <w:jc w:val="center"/>
              <w:rPr>
                <w:rFonts w:eastAsia="Verdana" w:cs="Verdana"/>
                <w:color w:val="FF0000"/>
                <w:szCs w:val="20"/>
              </w:rPr>
            </w:pPr>
          </w:p>
        </w:tc>
      </w:tr>
      <w:tr w:rsidR="007E47B9" w14:paraId="647EF183" w14:textId="77777777" w:rsidTr="00130FD1">
        <w:tc>
          <w:tcPr>
            <w:tcW w:w="1435" w:type="dxa"/>
          </w:tcPr>
          <w:p w14:paraId="1EAC64B2" w14:textId="77777777" w:rsidR="007E47B9" w:rsidRDefault="007E47B9" w:rsidP="00130FD1">
            <w:pPr>
              <w:jc w:val="center"/>
              <w:rPr>
                <w:rFonts w:eastAsia="Verdana" w:cs="Verdana"/>
                <w:szCs w:val="20"/>
              </w:rPr>
            </w:pPr>
            <w:r>
              <w:rPr>
                <w:rFonts w:eastAsia="Verdana" w:cs="Verdana"/>
                <w:szCs w:val="20"/>
              </w:rPr>
              <w:t>Orange</w:t>
            </w:r>
          </w:p>
          <w:p w14:paraId="569FC958" w14:textId="77777777" w:rsidR="007E47B9" w:rsidRDefault="007E47B9" w:rsidP="00130FD1">
            <w:pPr>
              <w:jc w:val="center"/>
              <w:rPr>
                <w:rFonts w:eastAsia="Verdana" w:cs="Verdana"/>
                <w:szCs w:val="20"/>
              </w:rPr>
            </w:pPr>
          </w:p>
        </w:tc>
        <w:tc>
          <w:tcPr>
            <w:tcW w:w="4140" w:type="dxa"/>
          </w:tcPr>
          <w:p w14:paraId="4AFC1627"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p>
          <w:p w14:paraId="43EAA032"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r>
              <w:rPr>
                <w:rFonts w:eastAsia="Verdana" w:cs="Verdana"/>
                <w:szCs w:val="20"/>
              </w:rPr>
              <w:t>FF</w:t>
            </w:r>
          </w:p>
        </w:tc>
        <w:tc>
          <w:tcPr>
            <w:tcW w:w="2520" w:type="dxa"/>
            <w:shd w:val="clear" w:color="auto" w:fill="FF7F25"/>
          </w:tcPr>
          <w:p w14:paraId="1B1089B0" w14:textId="77777777" w:rsidR="007E47B9" w:rsidRPr="00D705C6" w:rsidRDefault="007E47B9" w:rsidP="00130FD1">
            <w:pPr>
              <w:jc w:val="center"/>
              <w:rPr>
                <w:rFonts w:eastAsia="Verdana" w:cs="Verdana"/>
                <w:szCs w:val="20"/>
              </w:rPr>
            </w:pPr>
          </w:p>
        </w:tc>
      </w:tr>
      <w:tr w:rsidR="007E47B9" w14:paraId="0345BE58" w14:textId="77777777" w:rsidTr="00130FD1">
        <w:tc>
          <w:tcPr>
            <w:tcW w:w="1435" w:type="dxa"/>
          </w:tcPr>
          <w:p w14:paraId="750420DA" w14:textId="77777777" w:rsidR="007E47B9" w:rsidRDefault="007E47B9" w:rsidP="00130FD1">
            <w:pPr>
              <w:jc w:val="center"/>
              <w:rPr>
                <w:rFonts w:eastAsia="Verdana" w:cs="Verdana"/>
                <w:szCs w:val="20"/>
              </w:rPr>
            </w:pPr>
            <w:r>
              <w:rPr>
                <w:rFonts w:eastAsia="Verdana" w:cs="Verdana"/>
                <w:szCs w:val="20"/>
              </w:rPr>
              <w:t>Yellow</w:t>
            </w:r>
          </w:p>
          <w:p w14:paraId="3A6D4B79" w14:textId="77777777" w:rsidR="007E47B9" w:rsidRDefault="007E47B9" w:rsidP="00130FD1">
            <w:pPr>
              <w:jc w:val="center"/>
              <w:rPr>
                <w:rFonts w:eastAsia="Verdana" w:cs="Verdana"/>
                <w:szCs w:val="20"/>
              </w:rPr>
            </w:pPr>
          </w:p>
        </w:tc>
        <w:tc>
          <w:tcPr>
            <w:tcW w:w="4140" w:type="dxa"/>
          </w:tcPr>
          <w:p w14:paraId="0DF5399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p>
          <w:p w14:paraId="13AF77D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r>
              <w:rPr>
                <w:rFonts w:eastAsia="Verdana" w:cs="Verdana"/>
                <w:szCs w:val="20"/>
              </w:rPr>
              <w:t>FF</w:t>
            </w:r>
          </w:p>
        </w:tc>
        <w:tc>
          <w:tcPr>
            <w:tcW w:w="2520" w:type="dxa"/>
            <w:shd w:val="clear" w:color="auto" w:fill="FEF100"/>
          </w:tcPr>
          <w:p w14:paraId="4D95B4CB" w14:textId="77777777" w:rsidR="007E47B9" w:rsidRDefault="007E47B9" w:rsidP="00130FD1">
            <w:pPr>
              <w:jc w:val="center"/>
              <w:rPr>
                <w:rFonts w:eastAsia="Verdana" w:cs="Verdana"/>
                <w:szCs w:val="20"/>
              </w:rPr>
            </w:pPr>
          </w:p>
        </w:tc>
      </w:tr>
      <w:tr w:rsidR="007E47B9" w14:paraId="5C5090ED" w14:textId="77777777" w:rsidTr="00130FD1">
        <w:tc>
          <w:tcPr>
            <w:tcW w:w="1435" w:type="dxa"/>
          </w:tcPr>
          <w:p w14:paraId="25A3ED58" w14:textId="77777777" w:rsidR="007E47B9" w:rsidRDefault="007E47B9" w:rsidP="00130FD1">
            <w:pPr>
              <w:jc w:val="center"/>
              <w:rPr>
                <w:rFonts w:eastAsia="Verdana" w:cs="Verdana"/>
                <w:szCs w:val="20"/>
              </w:rPr>
            </w:pPr>
            <w:r>
              <w:rPr>
                <w:rFonts w:eastAsia="Verdana" w:cs="Verdana"/>
                <w:szCs w:val="20"/>
              </w:rPr>
              <w:t>Lime</w:t>
            </w:r>
          </w:p>
          <w:p w14:paraId="1CD5055E" w14:textId="77777777" w:rsidR="007E47B9" w:rsidRDefault="007E47B9" w:rsidP="00130FD1">
            <w:pPr>
              <w:jc w:val="center"/>
              <w:rPr>
                <w:rFonts w:eastAsia="Verdana" w:cs="Verdana"/>
                <w:szCs w:val="20"/>
              </w:rPr>
            </w:pPr>
          </w:p>
        </w:tc>
        <w:tc>
          <w:tcPr>
            <w:tcW w:w="4140" w:type="dxa"/>
          </w:tcPr>
          <w:p w14:paraId="333B9AB3"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p>
          <w:p w14:paraId="10AA9DAC"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r>
              <w:rPr>
                <w:rFonts w:eastAsia="Verdana" w:cs="Verdana"/>
                <w:szCs w:val="20"/>
              </w:rPr>
              <w:t>FF</w:t>
            </w:r>
          </w:p>
        </w:tc>
        <w:tc>
          <w:tcPr>
            <w:tcW w:w="2520" w:type="dxa"/>
            <w:shd w:val="clear" w:color="auto" w:fill="B5E61D"/>
          </w:tcPr>
          <w:p w14:paraId="7C6F7E63" w14:textId="77777777" w:rsidR="007E47B9" w:rsidRDefault="007E47B9" w:rsidP="00130FD1">
            <w:pPr>
              <w:jc w:val="center"/>
              <w:rPr>
                <w:rFonts w:eastAsia="Verdana" w:cs="Verdana"/>
                <w:szCs w:val="20"/>
              </w:rPr>
            </w:pPr>
          </w:p>
        </w:tc>
      </w:tr>
      <w:tr w:rsidR="007E47B9" w14:paraId="3F29E42F" w14:textId="77777777" w:rsidTr="00130FD1">
        <w:tc>
          <w:tcPr>
            <w:tcW w:w="1435" w:type="dxa"/>
          </w:tcPr>
          <w:p w14:paraId="19D4C2C5" w14:textId="77777777" w:rsidR="007E47B9" w:rsidRDefault="007E47B9" w:rsidP="00130FD1">
            <w:pPr>
              <w:jc w:val="center"/>
              <w:rPr>
                <w:rFonts w:eastAsia="Verdana" w:cs="Verdana"/>
                <w:szCs w:val="20"/>
              </w:rPr>
            </w:pPr>
            <w:r>
              <w:rPr>
                <w:rFonts w:eastAsia="Verdana" w:cs="Verdana"/>
                <w:szCs w:val="20"/>
              </w:rPr>
              <w:t>Green</w:t>
            </w:r>
          </w:p>
          <w:p w14:paraId="1240BDE9" w14:textId="77777777" w:rsidR="007E47B9" w:rsidRDefault="007E47B9" w:rsidP="00130FD1">
            <w:pPr>
              <w:jc w:val="center"/>
              <w:rPr>
                <w:rFonts w:eastAsia="Verdana" w:cs="Verdana"/>
                <w:szCs w:val="20"/>
              </w:rPr>
            </w:pPr>
          </w:p>
        </w:tc>
        <w:tc>
          <w:tcPr>
            <w:tcW w:w="4140" w:type="dxa"/>
          </w:tcPr>
          <w:p w14:paraId="58C24BEA"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p>
          <w:p w14:paraId="30E739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r>
              <w:rPr>
                <w:rFonts w:eastAsia="Verdana" w:cs="Verdana"/>
                <w:szCs w:val="20"/>
              </w:rPr>
              <w:t>FF</w:t>
            </w:r>
          </w:p>
        </w:tc>
        <w:tc>
          <w:tcPr>
            <w:tcW w:w="2520" w:type="dxa"/>
            <w:tcBorders>
              <w:bottom w:val="single" w:sz="4" w:space="0" w:color="auto"/>
            </w:tcBorders>
            <w:shd w:val="clear" w:color="auto" w:fill="21BB4C"/>
          </w:tcPr>
          <w:p w14:paraId="319BC038" w14:textId="77777777" w:rsidR="007E47B9" w:rsidRDefault="007E47B9" w:rsidP="00130FD1">
            <w:pPr>
              <w:jc w:val="center"/>
              <w:rPr>
                <w:rFonts w:eastAsia="Verdana" w:cs="Verdana"/>
                <w:szCs w:val="20"/>
              </w:rPr>
            </w:pPr>
          </w:p>
        </w:tc>
      </w:tr>
      <w:tr w:rsidR="007E47B9" w14:paraId="22BD953E" w14:textId="77777777" w:rsidTr="00130FD1">
        <w:tc>
          <w:tcPr>
            <w:tcW w:w="1435" w:type="dxa"/>
          </w:tcPr>
          <w:p w14:paraId="4523AF9F" w14:textId="77777777" w:rsidR="007E47B9" w:rsidRDefault="007E47B9" w:rsidP="00130FD1">
            <w:pPr>
              <w:jc w:val="center"/>
              <w:rPr>
                <w:rFonts w:eastAsia="Verdana" w:cs="Verdana"/>
                <w:szCs w:val="20"/>
              </w:rPr>
            </w:pPr>
            <w:r>
              <w:rPr>
                <w:rFonts w:eastAsia="Verdana" w:cs="Verdana"/>
                <w:szCs w:val="20"/>
              </w:rPr>
              <w:t>Turquoise</w:t>
            </w:r>
          </w:p>
          <w:p w14:paraId="05154AB8" w14:textId="77777777" w:rsidR="007E47B9" w:rsidRDefault="007E47B9" w:rsidP="00130FD1">
            <w:pPr>
              <w:jc w:val="center"/>
              <w:rPr>
                <w:rFonts w:eastAsia="Verdana" w:cs="Verdana"/>
                <w:szCs w:val="20"/>
              </w:rPr>
            </w:pPr>
          </w:p>
        </w:tc>
        <w:tc>
          <w:tcPr>
            <w:tcW w:w="4140" w:type="dxa"/>
          </w:tcPr>
          <w:p w14:paraId="1CE03429"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p>
          <w:p w14:paraId="603DCF07"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r>
              <w:rPr>
                <w:rFonts w:eastAsia="Verdana" w:cs="Verdana"/>
                <w:szCs w:val="20"/>
              </w:rPr>
              <w:t>FF</w:t>
            </w:r>
          </w:p>
        </w:tc>
        <w:tc>
          <w:tcPr>
            <w:tcW w:w="2520" w:type="dxa"/>
            <w:shd w:val="clear" w:color="auto" w:fill="00A0E8"/>
          </w:tcPr>
          <w:p w14:paraId="3E3C19FB" w14:textId="77777777" w:rsidR="007E47B9" w:rsidRDefault="007E47B9" w:rsidP="00130FD1">
            <w:pPr>
              <w:jc w:val="center"/>
              <w:rPr>
                <w:rFonts w:eastAsia="Verdana" w:cs="Verdana"/>
                <w:szCs w:val="20"/>
              </w:rPr>
            </w:pPr>
          </w:p>
        </w:tc>
      </w:tr>
      <w:tr w:rsidR="007E47B9" w14:paraId="3C30E7D5" w14:textId="77777777" w:rsidTr="00130FD1">
        <w:tc>
          <w:tcPr>
            <w:tcW w:w="1435" w:type="dxa"/>
          </w:tcPr>
          <w:p w14:paraId="5E1323F1" w14:textId="77777777" w:rsidR="007E47B9" w:rsidRDefault="007E47B9" w:rsidP="00130FD1">
            <w:pPr>
              <w:jc w:val="center"/>
              <w:rPr>
                <w:rFonts w:eastAsia="Verdana" w:cs="Verdana"/>
                <w:szCs w:val="20"/>
              </w:rPr>
            </w:pPr>
            <w:r>
              <w:rPr>
                <w:rFonts w:eastAsia="Verdana" w:cs="Verdana"/>
                <w:szCs w:val="20"/>
              </w:rPr>
              <w:t>Indigo</w:t>
            </w:r>
          </w:p>
          <w:p w14:paraId="1F56CC23" w14:textId="77777777" w:rsidR="007E47B9" w:rsidRDefault="007E47B9" w:rsidP="00130FD1">
            <w:pPr>
              <w:jc w:val="center"/>
              <w:rPr>
                <w:rFonts w:eastAsia="Verdana" w:cs="Verdana"/>
                <w:szCs w:val="20"/>
              </w:rPr>
            </w:pPr>
          </w:p>
        </w:tc>
        <w:tc>
          <w:tcPr>
            <w:tcW w:w="4140" w:type="dxa"/>
          </w:tcPr>
          <w:p w14:paraId="5FE230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p>
          <w:p w14:paraId="037183F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r>
              <w:rPr>
                <w:rFonts w:eastAsia="Verdana" w:cs="Verdana"/>
                <w:szCs w:val="20"/>
              </w:rPr>
              <w:t>FF</w:t>
            </w:r>
          </w:p>
        </w:tc>
        <w:tc>
          <w:tcPr>
            <w:tcW w:w="2520" w:type="dxa"/>
            <w:shd w:val="clear" w:color="auto" w:fill="3E47CB"/>
          </w:tcPr>
          <w:p w14:paraId="34E1240D" w14:textId="77777777" w:rsidR="007E47B9" w:rsidRDefault="007E47B9" w:rsidP="00130FD1">
            <w:pPr>
              <w:jc w:val="center"/>
              <w:rPr>
                <w:rFonts w:eastAsia="Verdana" w:cs="Verdana"/>
                <w:szCs w:val="20"/>
              </w:rPr>
            </w:pPr>
          </w:p>
        </w:tc>
      </w:tr>
      <w:tr w:rsidR="007E47B9" w14:paraId="50BAC54A" w14:textId="77777777" w:rsidTr="00130FD1">
        <w:tc>
          <w:tcPr>
            <w:tcW w:w="1435" w:type="dxa"/>
          </w:tcPr>
          <w:p w14:paraId="3B3A9971" w14:textId="77777777" w:rsidR="007E47B9" w:rsidRDefault="007E47B9" w:rsidP="00130FD1">
            <w:pPr>
              <w:jc w:val="center"/>
              <w:rPr>
                <w:rFonts w:eastAsia="Verdana" w:cs="Verdana"/>
                <w:szCs w:val="20"/>
              </w:rPr>
            </w:pPr>
            <w:r>
              <w:rPr>
                <w:rFonts w:eastAsia="Verdana" w:cs="Verdana"/>
                <w:szCs w:val="20"/>
              </w:rPr>
              <w:t>Purple</w:t>
            </w:r>
          </w:p>
          <w:p w14:paraId="521D4D54" w14:textId="77777777" w:rsidR="007E47B9" w:rsidRDefault="007E47B9" w:rsidP="00130FD1">
            <w:pPr>
              <w:jc w:val="center"/>
              <w:rPr>
                <w:rFonts w:eastAsia="Verdana" w:cs="Verdana"/>
                <w:szCs w:val="20"/>
              </w:rPr>
            </w:pPr>
          </w:p>
        </w:tc>
        <w:tc>
          <w:tcPr>
            <w:tcW w:w="4140" w:type="dxa"/>
          </w:tcPr>
          <w:p w14:paraId="492C8215"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p>
          <w:p w14:paraId="4B872F0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r>
              <w:rPr>
                <w:rFonts w:eastAsia="Verdana" w:cs="Verdana"/>
                <w:szCs w:val="20"/>
              </w:rPr>
              <w:t>FF</w:t>
            </w:r>
          </w:p>
        </w:tc>
        <w:tc>
          <w:tcPr>
            <w:tcW w:w="2520" w:type="dxa"/>
            <w:shd w:val="clear" w:color="auto" w:fill="A349A4"/>
          </w:tcPr>
          <w:p w14:paraId="1C24F43F" w14:textId="77777777" w:rsidR="007E47B9" w:rsidRDefault="007E47B9" w:rsidP="00130FD1">
            <w:pPr>
              <w:jc w:val="center"/>
              <w:rPr>
                <w:rFonts w:eastAsia="Verdana" w:cs="Verdana"/>
                <w:szCs w:val="20"/>
              </w:rPr>
            </w:pPr>
          </w:p>
        </w:tc>
      </w:tr>
    </w:tbl>
    <w:p w14:paraId="282F8EC3" w14:textId="77777777" w:rsidR="007E47B9" w:rsidRDefault="007E47B9" w:rsidP="007E47B9">
      <w:pPr>
        <w:rPr>
          <w:rFonts w:eastAsia="Verdana" w:cs="Verdana"/>
          <w:szCs w:val="20"/>
        </w:rPr>
      </w:pPr>
    </w:p>
    <w:p w14:paraId="43849160" w14:textId="77777777" w:rsidR="007E47B9" w:rsidRPr="00C65421" w:rsidRDefault="007E47B9" w:rsidP="007E47B9">
      <w:pPr>
        <w:spacing w:after="0"/>
        <w:rPr>
          <w:rFonts w:eastAsia="Verdana" w:cs="Verdana"/>
          <w:b/>
          <w:szCs w:val="20"/>
        </w:rPr>
      </w:pPr>
      <w:r w:rsidRPr="00C65421">
        <w:rPr>
          <w:rFonts w:eastAsia="Verdana" w:cs="Verdana"/>
          <w:b/>
          <w:szCs w:val="20"/>
        </w:rPr>
        <w:t>Saturated Colors</w:t>
      </w:r>
      <w:r>
        <w:rPr>
          <w:rFonts w:eastAsia="Verdana" w:cs="Verdana"/>
          <w:b/>
          <w:szCs w:val="20"/>
        </w:rPr>
        <w:t xml:space="preserve"> </w:t>
      </w:r>
    </w:p>
    <w:tbl>
      <w:tblPr>
        <w:tblStyle w:val="TableGrid"/>
        <w:tblW w:w="0" w:type="auto"/>
        <w:tblLook w:val="04A0" w:firstRow="1" w:lastRow="0" w:firstColumn="1" w:lastColumn="0" w:noHBand="0" w:noVBand="1"/>
      </w:tblPr>
      <w:tblGrid>
        <w:gridCol w:w="1530"/>
        <w:gridCol w:w="4045"/>
        <w:gridCol w:w="2520"/>
      </w:tblGrid>
      <w:tr w:rsidR="007E47B9" w:rsidRPr="0032735E" w14:paraId="4EDA62FF" w14:textId="77777777" w:rsidTr="00130FD1">
        <w:tc>
          <w:tcPr>
            <w:tcW w:w="1530" w:type="dxa"/>
          </w:tcPr>
          <w:p w14:paraId="4FC9F51A"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045" w:type="dxa"/>
          </w:tcPr>
          <w:p w14:paraId="11CCCF7F"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794107EF" w14:textId="77777777" w:rsidR="007E47B9" w:rsidRDefault="007E47B9" w:rsidP="00130FD1">
            <w:pPr>
              <w:jc w:val="center"/>
              <w:rPr>
                <w:rFonts w:eastAsia="Verdana" w:cs="Verdana"/>
                <w:b/>
                <w:szCs w:val="20"/>
              </w:rPr>
            </w:pPr>
            <w:r>
              <w:rPr>
                <w:rFonts w:eastAsia="Verdana" w:cs="Verdana"/>
                <w:b/>
                <w:szCs w:val="20"/>
              </w:rPr>
              <w:t>Swatch</w:t>
            </w:r>
          </w:p>
        </w:tc>
      </w:tr>
      <w:tr w:rsidR="007E47B9" w14:paraId="6418835E" w14:textId="77777777" w:rsidTr="00130FD1">
        <w:tc>
          <w:tcPr>
            <w:tcW w:w="1530" w:type="dxa"/>
          </w:tcPr>
          <w:p w14:paraId="2B149E3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51057133" w14:textId="77777777" w:rsidR="007E47B9" w:rsidRDefault="007E47B9" w:rsidP="00130FD1">
            <w:pPr>
              <w:jc w:val="center"/>
              <w:rPr>
                <w:rFonts w:eastAsia="Verdana" w:cs="Verdana"/>
                <w:szCs w:val="20"/>
              </w:rPr>
            </w:pPr>
          </w:p>
        </w:tc>
        <w:tc>
          <w:tcPr>
            <w:tcW w:w="4045" w:type="dxa"/>
          </w:tcPr>
          <w:p w14:paraId="58D4A298" w14:textId="77777777" w:rsidR="007E47B9" w:rsidRDefault="007E47B9" w:rsidP="00130FD1">
            <w:pPr>
              <w:jc w:val="center"/>
              <w:rPr>
                <w:rFonts w:eastAsia="Verdana" w:cs="Verdana"/>
                <w:szCs w:val="20"/>
              </w:rPr>
            </w:pPr>
            <w:r>
              <w:rPr>
                <w:rFonts w:eastAsia="Verdana" w:cs="Verdana"/>
                <w:szCs w:val="20"/>
              </w:rPr>
              <w:t>#FF0000</w:t>
            </w:r>
          </w:p>
          <w:p w14:paraId="706E7EBA" w14:textId="77777777" w:rsidR="007E47B9" w:rsidRDefault="007E47B9" w:rsidP="00130FD1">
            <w:pPr>
              <w:jc w:val="center"/>
              <w:rPr>
                <w:rFonts w:eastAsia="Verdana" w:cs="Verdana"/>
                <w:szCs w:val="20"/>
              </w:rPr>
            </w:pPr>
            <w:r>
              <w:rPr>
                <w:rFonts w:eastAsia="Verdana" w:cs="Verdana"/>
                <w:szCs w:val="20"/>
              </w:rPr>
              <w:t>#FF0000FF</w:t>
            </w:r>
          </w:p>
        </w:tc>
        <w:tc>
          <w:tcPr>
            <w:tcW w:w="2520" w:type="dxa"/>
            <w:tcBorders>
              <w:bottom w:val="single" w:sz="4" w:space="0" w:color="auto"/>
            </w:tcBorders>
            <w:shd w:val="clear" w:color="auto" w:fill="FF0000"/>
          </w:tcPr>
          <w:p w14:paraId="5A0099C8" w14:textId="77777777" w:rsidR="007E47B9" w:rsidRPr="00233731" w:rsidRDefault="007E47B9" w:rsidP="00130FD1">
            <w:pPr>
              <w:jc w:val="center"/>
              <w:rPr>
                <w:rFonts w:eastAsia="Verdana" w:cs="Verdana"/>
                <w:color w:val="C00000"/>
                <w:szCs w:val="20"/>
              </w:rPr>
            </w:pPr>
          </w:p>
        </w:tc>
      </w:tr>
      <w:tr w:rsidR="007E47B9" w14:paraId="196E8D1C" w14:textId="77777777" w:rsidTr="00130FD1">
        <w:tc>
          <w:tcPr>
            <w:tcW w:w="1530" w:type="dxa"/>
          </w:tcPr>
          <w:p w14:paraId="1B7494B4"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27971EA" w14:textId="77777777" w:rsidR="007E47B9" w:rsidRDefault="007E47B9" w:rsidP="00130FD1">
            <w:pPr>
              <w:jc w:val="center"/>
              <w:rPr>
                <w:rFonts w:eastAsia="Verdana" w:cs="Verdana"/>
                <w:szCs w:val="20"/>
              </w:rPr>
            </w:pPr>
          </w:p>
        </w:tc>
        <w:tc>
          <w:tcPr>
            <w:tcW w:w="4045" w:type="dxa"/>
          </w:tcPr>
          <w:p w14:paraId="68140482" w14:textId="77777777" w:rsidR="007E47B9" w:rsidRDefault="007E47B9" w:rsidP="00130FD1">
            <w:pPr>
              <w:jc w:val="center"/>
              <w:rPr>
                <w:rFonts w:eastAsia="Verdana" w:cs="Verdana"/>
                <w:szCs w:val="20"/>
              </w:rPr>
            </w:pPr>
            <w:r>
              <w:rPr>
                <w:rFonts w:eastAsia="Verdana" w:cs="Verdana"/>
                <w:szCs w:val="20"/>
              </w:rPr>
              <w:t>#00FF00</w:t>
            </w:r>
          </w:p>
          <w:p w14:paraId="62FDDBA5" w14:textId="77777777" w:rsidR="007E47B9" w:rsidRDefault="007E47B9" w:rsidP="00130FD1">
            <w:pPr>
              <w:jc w:val="center"/>
              <w:rPr>
                <w:rFonts w:eastAsia="Verdana" w:cs="Verdana"/>
                <w:szCs w:val="20"/>
              </w:rPr>
            </w:pPr>
            <w:r>
              <w:rPr>
                <w:rFonts w:eastAsia="Verdana" w:cs="Verdana"/>
                <w:szCs w:val="20"/>
              </w:rPr>
              <w:t>#00FF00FF</w:t>
            </w:r>
          </w:p>
        </w:tc>
        <w:tc>
          <w:tcPr>
            <w:tcW w:w="2520" w:type="dxa"/>
            <w:shd w:val="clear" w:color="auto" w:fill="00FF00"/>
          </w:tcPr>
          <w:p w14:paraId="3FE042C6" w14:textId="77777777" w:rsidR="007E47B9" w:rsidRPr="00D705C6" w:rsidRDefault="007E47B9" w:rsidP="00130FD1">
            <w:pPr>
              <w:jc w:val="center"/>
              <w:rPr>
                <w:rFonts w:eastAsia="Verdana" w:cs="Verdana"/>
                <w:color w:val="FF0000"/>
                <w:szCs w:val="20"/>
              </w:rPr>
            </w:pPr>
          </w:p>
        </w:tc>
      </w:tr>
      <w:tr w:rsidR="007E47B9" w14:paraId="61370DD9" w14:textId="77777777" w:rsidTr="00130FD1">
        <w:tc>
          <w:tcPr>
            <w:tcW w:w="1530" w:type="dxa"/>
          </w:tcPr>
          <w:p w14:paraId="4128233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3BDBF017" w14:textId="77777777" w:rsidR="007E47B9" w:rsidRDefault="007E47B9" w:rsidP="00130FD1">
            <w:pPr>
              <w:jc w:val="center"/>
              <w:rPr>
                <w:rFonts w:eastAsia="Verdana" w:cs="Verdana"/>
                <w:szCs w:val="20"/>
              </w:rPr>
            </w:pPr>
          </w:p>
        </w:tc>
        <w:tc>
          <w:tcPr>
            <w:tcW w:w="4045" w:type="dxa"/>
          </w:tcPr>
          <w:p w14:paraId="7F966689" w14:textId="77777777" w:rsidR="007E47B9" w:rsidRDefault="007E47B9" w:rsidP="00130FD1">
            <w:pPr>
              <w:jc w:val="center"/>
              <w:rPr>
                <w:rFonts w:eastAsia="Verdana" w:cs="Verdana"/>
                <w:szCs w:val="20"/>
              </w:rPr>
            </w:pPr>
            <w:r>
              <w:rPr>
                <w:rFonts w:eastAsia="Verdana" w:cs="Verdana"/>
                <w:szCs w:val="20"/>
              </w:rPr>
              <w:t>#0000FF</w:t>
            </w:r>
          </w:p>
          <w:p w14:paraId="47E8A136" w14:textId="77777777" w:rsidR="007E47B9" w:rsidRDefault="007E47B9" w:rsidP="00130FD1">
            <w:pPr>
              <w:jc w:val="center"/>
              <w:rPr>
                <w:rFonts w:eastAsia="Verdana" w:cs="Verdana"/>
                <w:szCs w:val="20"/>
              </w:rPr>
            </w:pPr>
            <w:r>
              <w:rPr>
                <w:rFonts w:eastAsia="Verdana" w:cs="Verdana"/>
                <w:szCs w:val="20"/>
              </w:rPr>
              <w:t>#0000FFFF</w:t>
            </w:r>
          </w:p>
        </w:tc>
        <w:tc>
          <w:tcPr>
            <w:tcW w:w="2520" w:type="dxa"/>
            <w:shd w:val="clear" w:color="auto" w:fill="0000FF"/>
          </w:tcPr>
          <w:p w14:paraId="427D6FCE" w14:textId="77777777" w:rsidR="007E47B9" w:rsidRPr="00D705C6" w:rsidRDefault="007E47B9" w:rsidP="00130FD1">
            <w:pPr>
              <w:jc w:val="center"/>
              <w:rPr>
                <w:rFonts w:eastAsia="Verdana" w:cs="Verdana"/>
                <w:szCs w:val="20"/>
              </w:rPr>
            </w:pPr>
          </w:p>
        </w:tc>
      </w:tr>
      <w:tr w:rsidR="007E47B9" w14:paraId="41EA809F" w14:textId="77777777" w:rsidTr="00130FD1">
        <w:tc>
          <w:tcPr>
            <w:tcW w:w="1530" w:type="dxa"/>
          </w:tcPr>
          <w:p w14:paraId="181B19C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2B86F89" w14:textId="77777777" w:rsidR="007E47B9" w:rsidRDefault="007E47B9" w:rsidP="00130FD1">
            <w:pPr>
              <w:jc w:val="center"/>
              <w:rPr>
                <w:rFonts w:eastAsia="Verdana" w:cs="Verdana"/>
                <w:szCs w:val="20"/>
              </w:rPr>
            </w:pPr>
          </w:p>
        </w:tc>
        <w:tc>
          <w:tcPr>
            <w:tcW w:w="4045" w:type="dxa"/>
          </w:tcPr>
          <w:p w14:paraId="589BB3DC" w14:textId="77777777" w:rsidR="007E47B9" w:rsidRDefault="007E47B9" w:rsidP="00130FD1">
            <w:pPr>
              <w:jc w:val="center"/>
              <w:rPr>
                <w:rFonts w:eastAsia="Verdana" w:cs="Verdana"/>
                <w:szCs w:val="20"/>
              </w:rPr>
            </w:pPr>
            <w:r>
              <w:rPr>
                <w:rFonts w:eastAsia="Verdana" w:cs="Verdana"/>
                <w:szCs w:val="20"/>
              </w:rPr>
              <w:t>#FFFF00</w:t>
            </w:r>
          </w:p>
          <w:p w14:paraId="684FD7A3" w14:textId="77777777" w:rsidR="007E47B9" w:rsidRDefault="007E47B9" w:rsidP="00130FD1">
            <w:pPr>
              <w:jc w:val="center"/>
              <w:rPr>
                <w:rFonts w:eastAsia="Verdana" w:cs="Verdana"/>
                <w:szCs w:val="20"/>
              </w:rPr>
            </w:pPr>
            <w:r>
              <w:rPr>
                <w:rFonts w:eastAsia="Verdana" w:cs="Verdana"/>
                <w:szCs w:val="20"/>
              </w:rPr>
              <w:t>#FFFF00FF</w:t>
            </w:r>
          </w:p>
        </w:tc>
        <w:tc>
          <w:tcPr>
            <w:tcW w:w="2520" w:type="dxa"/>
            <w:shd w:val="clear" w:color="auto" w:fill="FFFF00"/>
          </w:tcPr>
          <w:p w14:paraId="5A106473" w14:textId="77777777" w:rsidR="007E47B9" w:rsidRPr="00D705C6" w:rsidRDefault="007E47B9" w:rsidP="00130FD1">
            <w:pPr>
              <w:jc w:val="center"/>
              <w:rPr>
                <w:rFonts w:eastAsia="Verdana" w:cs="Verdana"/>
                <w:szCs w:val="20"/>
              </w:rPr>
            </w:pPr>
          </w:p>
        </w:tc>
      </w:tr>
      <w:tr w:rsidR="007E47B9" w14:paraId="72802817" w14:textId="77777777" w:rsidTr="00130FD1">
        <w:tc>
          <w:tcPr>
            <w:tcW w:w="1530" w:type="dxa"/>
          </w:tcPr>
          <w:p w14:paraId="5C551C5E"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482E1C5D" w14:textId="77777777" w:rsidR="007E47B9" w:rsidRDefault="007E47B9" w:rsidP="00130FD1">
            <w:pPr>
              <w:jc w:val="center"/>
              <w:rPr>
                <w:rFonts w:eastAsia="Verdana" w:cs="Verdana"/>
                <w:szCs w:val="20"/>
              </w:rPr>
            </w:pPr>
          </w:p>
        </w:tc>
        <w:tc>
          <w:tcPr>
            <w:tcW w:w="4045" w:type="dxa"/>
          </w:tcPr>
          <w:p w14:paraId="2C02E9F0" w14:textId="77777777" w:rsidR="007E47B9" w:rsidRDefault="007E47B9" w:rsidP="00130FD1">
            <w:pPr>
              <w:jc w:val="center"/>
              <w:rPr>
                <w:rFonts w:eastAsia="Verdana" w:cs="Verdana"/>
                <w:szCs w:val="20"/>
              </w:rPr>
            </w:pPr>
            <w:r>
              <w:rPr>
                <w:rFonts w:eastAsia="Verdana" w:cs="Verdana"/>
                <w:szCs w:val="20"/>
              </w:rPr>
              <w:t>#FF00FF</w:t>
            </w:r>
          </w:p>
          <w:p w14:paraId="06D560FA" w14:textId="77777777" w:rsidR="007E47B9" w:rsidRDefault="007E47B9" w:rsidP="00130FD1">
            <w:pPr>
              <w:jc w:val="center"/>
              <w:rPr>
                <w:rFonts w:eastAsia="Verdana" w:cs="Verdana"/>
                <w:szCs w:val="20"/>
              </w:rPr>
            </w:pPr>
            <w:r>
              <w:rPr>
                <w:rFonts w:eastAsia="Verdana" w:cs="Verdana"/>
                <w:szCs w:val="20"/>
              </w:rPr>
              <w:t>#FF00FFFF</w:t>
            </w:r>
          </w:p>
        </w:tc>
        <w:tc>
          <w:tcPr>
            <w:tcW w:w="2520" w:type="dxa"/>
            <w:shd w:val="clear" w:color="auto" w:fill="FF00FF"/>
          </w:tcPr>
          <w:p w14:paraId="42F6008E" w14:textId="77777777" w:rsidR="007E47B9" w:rsidRPr="00D705C6" w:rsidRDefault="007E47B9" w:rsidP="00130FD1">
            <w:pPr>
              <w:jc w:val="center"/>
              <w:rPr>
                <w:rFonts w:eastAsia="Verdana" w:cs="Verdana"/>
                <w:szCs w:val="20"/>
              </w:rPr>
            </w:pPr>
          </w:p>
        </w:tc>
      </w:tr>
      <w:tr w:rsidR="007E47B9" w14:paraId="7FFA60E0" w14:textId="77777777" w:rsidTr="00130FD1">
        <w:tc>
          <w:tcPr>
            <w:tcW w:w="1530" w:type="dxa"/>
          </w:tcPr>
          <w:p w14:paraId="398EF8C3"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3CEA14CD" w14:textId="77777777" w:rsidR="007E47B9" w:rsidRDefault="007E47B9" w:rsidP="00130FD1">
            <w:pPr>
              <w:jc w:val="center"/>
              <w:rPr>
                <w:rFonts w:eastAsia="Verdana" w:cs="Verdana"/>
                <w:szCs w:val="20"/>
              </w:rPr>
            </w:pPr>
          </w:p>
        </w:tc>
        <w:tc>
          <w:tcPr>
            <w:tcW w:w="4045" w:type="dxa"/>
          </w:tcPr>
          <w:p w14:paraId="7B2CCCA5" w14:textId="77777777" w:rsidR="007E47B9" w:rsidRDefault="007E47B9" w:rsidP="00130FD1">
            <w:pPr>
              <w:jc w:val="center"/>
              <w:rPr>
                <w:rFonts w:eastAsia="Verdana" w:cs="Verdana"/>
                <w:szCs w:val="20"/>
              </w:rPr>
            </w:pPr>
            <w:r>
              <w:rPr>
                <w:rFonts w:eastAsia="Verdana" w:cs="Verdana"/>
                <w:szCs w:val="20"/>
              </w:rPr>
              <w:t>#00FFFF</w:t>
            </w:r>
          </w:p>
          <w:p w14:paraId="00B3BD6C" w14:textId="77777777" w:rsidR="007E47B9" w:rsidRDefault="007E47B9" w:rsidP="00130FD1">
            <w:pPr>
              <w:jc w:val="center"/>
              <w:rPr>
                <w:rFonts w:eastAsia="Verdana" w:cs="Verdana"/>
                <w:szCs w:val="20"/>
              </w:rPr>
            </w:pPr>
            <w:r>
              <w:rPr>
                <w:rFonts w:eastAsia="Verdana" w:cs="Verdana"/>
                <w:szCs w:val="20"/>
              </w:rPr>
              <w:t>#00FFFFFF</w:t>
            </w:r>
          </w:p>
        </w:tc>
        <w:tc>
          <w:tcPr>
            <w:tcW w:w="2520" w:type="dxa"/>
            <w:shd w:val="clear" w:color="auto" w:fill="00FFFF"/>
          </w:tcPr>
          <w:p w14:paraId="0A7685DF" w14:textId="77777777" w:rsidR="007E47B9" w:rsidRPr="00D705C6" w:rsidRDefault="007E47B9" w:rsidP="00130FD1">
            <w:pPr>
              <w:jc w:val="center"/>
              <w:rPr>
                <w:rFonts w:eastAsia="Verdana" w:cs="Verdana"/>
                <w:szCs w:val="20"/>
              </w:rPr>
            </w:pPr>
          </w:p>
        </w:tc>
      </w:tr>
      <w:tr w:rsidR="007E47B9" w14:paraId="60427E86" w14:textId="77777777" w:rsidTr="00130FD1">
        <w:tc>
          <w:tcPr>
            <w:tcW w:w="1530" w:type="dxa"/>
          </w:tcPr>
          <w:p w14:paraId="436364CD" w14:textId="77777777" w:rsidR="007E47B9" w:rsidRDefault="007E47B9" w:rsidP="00130FD1">
            <w:pPr>
              <w:jc w:val="center"/>
              <w:rPr>
                <w:rFonts w:eastAsia="Verdana" w:cs="Verdana"/>
                <w:szCs w:val="20"/>
              </w:rPr>
            </w:pPr>
            <w:r>
              <w:rPr>
                <w:rFonts w:eastAsia="Verdana" w:cs="Verdana"/>
                <w:szCs w:val="20"/>
              </w:rPr>
              <w:t>RGB</w:t>
            </w:r>
          </w:p>
          <w:p w14:paraId="571EF299" w14:textId="77777777" w:rsidR="007E47B9" w:rsidRDefault="007E47B9" w:rsidP="00130FD1">
            <w:pPr>
              <w:jc w:val="center"/>
              <w:rPr>
                <w:rFonts w:eastAsia="Verdana" w:cs="Verdana"/>
                <w:szCs w:val="20"/>
              </w:rPr>
            </w:pPr>
          </w:p>
        </w:tc>
        <w:tc>
          <w:tcPr>
            <w:tcW w:w="4045" w:type="dxa"/>
          </w:tcPr>
          <w:p w14:paraId="594DC786" w14:textId="77777777" w:rsidR="007E47B9" w:rsidRDefault="007E47B9" w:rsidP="00130FD1">
            <w:pPr>
              <w:jc w:val="center"/>
              <w:rPr>
                <w:rFonts w:eastAsia="Verdana" w:cs="Verdana"/>
                <w:szCs w:val="20"/>
              </w:rPr>
            </w:pPr>
            <w:r>
              <w:rPr>
                <w:rFonts w:eastAsia="Verdana" w:cs="Verdana"/>
                <w:szCs w:val="20"/>
              </w:rPr>
              <w:t>#FFFFFF</w:t>
            </w:r>
          </w:p>
          <w:p w14:paraId="17EC47C2" w14:textId="77777777" w:rsidR="007E47B9" w:rsidRDefault="007E47B9" w:rsidP="00130FD1">
            <w:pPr>
              <w:jc w:val="center"/>
              <w:rPr>
                <w:rFonts w:eastAsia="Verdana" w:cs="Verdana"/>
                <w:szCs w:val="20"/>
              </w:rPr>
            </w:pPr>
            <w:r>
              <w:rPr>
                <w:rFonts w:eastAsia="Verdana" w:cs="Verdana"/>
                <w:szCs w:val="20"/>
              </w:rPr>
              <w:t>#FFFFFFFF</w:t>
            </w:r>
          </w:p>
        </w:tc>
        <w:tc>
          <w:tcPr>
            <w:tcW w:w="2520" w:type="dxa"/>
            <w:shd w:val="clear" w:color="auto" w:fill="FFFFFF"/>
          </w:tcPr>
          <w:p w14:paraId="5E899C6A" w14:textId="77777777" w:rsidR="007E47B9" w:rsidRPr="00D705C6" w:rsidRDefault="007E47B9" w:rsidP="00130FD1">
            <w:pPr>
              <w:jc w:val="center"/>
              <w:rPr>
                <w:rFonts w:eastAsia="Verdana" w:cs="Verdana"/>
                <w:szCs w:val="20"/>
              </w:rPr>
            </w:pPr>
          </w:p>
        </w:tc>
      </w:tr>
      <w:tr w:rsidR="007E47B9" w14:paraId="7C9F06DB" w14:textId="77777777" w:rsidTr="00130FD1">
        <w:tc>
          <w:tcPr>
            <w:tcW w:w="1530" w:type="dxa"/>
          </w:tcPr>
          <w:p w14:paraId="71FCC9B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09D39F65" w14:textId="77777777" w:rsidR="007E47B9" w:rsidRDefault="007E47B9" w:rsidP="00130FD1">
            <w:pPr>
              <w:jc w:val="center"/>
              <w:rPr>
                <w:rFonts w:eastAsia="Verdana" w:cs="Verdana"/>
                <w:szCs w:val="20"/>
              </w:rPr>
            </w:pPr>
          </w:p>
        </w:tc>
        <w:tc>
          <w:tcPr>
            <w:tcW w:w="4045" w:type="dxa"/>
          </w:tcPr>
          <w:p w14:paraId="1696896F" w14:textId="77777777" w:rsidR="007E47B9" w:rsidRDefault="007E47B9" w:rsidP="00130FD1">
            <w:pPr>
              <w:jc w:val="center"/>
              <w:rPr>
                <w:rFonts w:eastAsia="Verdana" w:cs="Verdana"/>
                <w:szCs w:val="20"/>
              </w:rPr>
            </w:pPr>
            <w:r>
              <w:rPr>
                <w:rFonts w:eastAsia="Verdana" w:cs="Verdana"/>
                <w:szCs w:val="20"/>
              </w:rPr>
              <w:t>#000000</w:t>
            </w:r>
          </w:p>
          <w:p w14:paraId="28233374"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cPr>
          <w:p w14:paraId="6979B198" w14:textId="77777777" w:rsidR="007E47B9" w:rsidRPr="00D705C6" w:rsidRDefault="007E47B9" w:rsidP="00130FD1">
            <w:pPr>
              <w:jc w:val="center"/>
              <w:rPr>
                <w:rFonts w:eastAsia="Verdana" w:cs="Verdana"/>
                <w:szCs w:val="20"/>
              </w:rPr>
            </w:pPr>
          </w:p>
        </w:tc>
      </w:tr>
    </w:tbl>
    <w:p w14:paraId="7BD6FC50" w14:textId="30C13C47" w:rsidR="007E47B9" w:rsidRDefault="007E47B9" w:rsidP="007E47B9">
      <w:pPr>
        <w:rPr>
          <w:rFonts w:eastAsia="Verdana" w:cs="Verdana"/>
          <w:sz w:val="18"/>
          <w:szCs w:val="18"/>
        </w:rPr>
      </w:pPr>
      <w:r w:rsidRPr="001A785A">
        <w:rPr>
          <w:rFonts w:eastAsia="Verdana" w:cs="Verdana"/>
          <w:sz w:val="18"/>
          <w:szCs w:val="18"/>
        </w:rPr>
        <w:t xml:space="preserve">*Upper case RGB = FF, Lower Case </w:t>
      </w:r>
      <w:proofErr w:type="spellStart"/>
      <w:r w:rsidRPr="001A785A">
        <w:rPr>
          <w:rFonts w:eastAsia="Verdana" w:cs="Verdana"/>
          <w:sz w:val="18"/>
          <w:szCs w:val="18"/>
        </w:rPr>
        <w:t>rgb</w:t>
      </w:r>
      <w:proofErr w:type="spellEnd"/>
      <w:r w:rsidRPr="001A785A">
        <w:rPr>
          <w:rFonts w:eastAsia="Verdana" w:cs="Verdana"/>
          <w:sz w:val="18"/>
          <w:szCs w:val="18"/>
        </w:rPr>
        <w:t xml:space="preserve"> = 00</w:t>
      </w:r>
    </w:p>
    <w:p w14:paraId="00323721" w14:textId="77777777" w:rsidR="007E47B9" w:rsidRDefault="007E47B9" w:rsidP="007E47B9">
      <w:pPr>
        <w:rPr>
          <w:rFonts w:eastAsia="Verdana" w:cs="Verdana"/>
          <w:sz w:val="18"/>
          <w:szCs w:val="18"/>
        </w:rPr>
      </w:pPr>
    </w:p>
    <w:p w14:paraId="019A738A" w14:textId="77777777" w:rsidR="007E47B9" w:rsidRPr="003A15BB" w:rsidRDefault="007E47B9" w:rsidP="007E47B9">
      <w:pPr>
        <w:spacing w:after="0"/>
        <w:rPr>
          <w:rFonts w:eastAsia="Verdana" w:cs="Verdana"/>
          <w:b/>
          <w:szCs w:val="20"/>
        </w:rPr>
      </w:pPr>
      <w:r w:rsidRPr="003A15BB">
        <w:rPr>
          <w:rFonts w:eastAsia="Verdana" w:cs="Verdana"/>
          <w:b/>
          <w:szCs w:val="20"/>
        </w:rPr>
        <w:t>Gradient Combinations</w:t>
      </w:r>
    </w:p>
    <w:tbl>
      <w:tblPr>
        <w:tblStyle w:val="TableGrid"/>
        <w:tblW w:w="0" w:type="auto"/>
        <w:tblLook w:val="04A0" w:firstRow="1" w:lastRow="0" w:firstColumn="1" w:lastColumn="0" w:noHBand="0" w:noVBand="1"/>
      </w:tblPr>
      <w:tblGrid>
        <w:gridCol w:w="2337"/>
        <w:gridCol w:w="1438"/>
        <w:gridCol w:w="1530"/>
        <w:gridCol w:w="1620"/>
        <w:gridCol w:w="1620"/>
      </w:tblGrid>
      <w:tr w:rsidR="007E47B9" w:rsidRPr="003A15BB" w14:paraId="7AA59945" w14:textId="77777777" w:rsidTr="00130FD1">
        <w:tc>
          <w:tcPr>
            <w:tcW w:w="2337" w:type="dxa"/>
          </w:tcPr>
          <w:p w14:paraId="1D4F2CF5" w14:textId="77777777" w:rsidR="007E47B9" w:rsidRPr="003A15BB" w:rsidRDefault="007E47B9" w:rsidP="00130FD1">
            <w:pPr>
              <w:jc w:val="center"/>
              <w:rPr>
                <w:rFonts w:eastAsia="Verdana" w:cs="Verdana"/>
                <w:b/>
                <w:szCs w:val="20"/>
              </w:rPr>
            </w:pPr>
            <w:r w:rsidRPr="003A15BB">
              <w:rPr>
                <w:rFonts w:eastAsia="Verdana" w:cs="Verdana"/>
                <w:b/>
                <w:szCs w:val="20"/>
              </w:rPr>
              <w:t>Name</w:t>
            </w:r>
          </w:p>
        </w:tc>
        <w:tc>
          <w:tcPr>
            <w:tcW w:w="1438" w:type="dxa"/>
          </w:tcPr>
          <w:p w14:paraId="017C72D9" w14:textId="77777777" w:rsidR="007E47B9" w:rsidRPr="003A15BB" w:rsidRDefault="007E47B9" w:rsidP="00130FD1">
            <w:pPr>
              <w:jc w:val="center"/>
              <w:rPr>
                <w:rFonts w:eastAsia="Verdana" w:cs="Verdana"/>
                <w:b/>
                <w:szCs w:val="20"/>
              </w:rPr>
            </w:pPr>
            <w:r w:rsidRPr="003A15BB">
              <w:rPr>
                <w:rFonts w:eastAsia="Verdana" w:cs="Verdana"/>
                <w:b/>
                <w:szCs w:val="20"/>
              </w:rPr>
              <w:t>P1</w:t>
            </w:r>
          </w:p>
        </w:tc>
        <w:tc>
          <w:tcPr>
            <w:tcW w:w="1530" w:type="dxa"/>
          </w:tcPr>
          <w:p w14:paraId="1E4EA485" w14:textId="77777777" w:rsidR="007E47B9" w:rsidRPr="003A15BB" w:rsidRDefault="007E47B9" w:rsidP="00130FD1">
            <w:pPr>
              <w:jc w:val="center"/>
              <w:rPr>
                <w:rFonts w:eastAsia="Verdana" w:cs="Verdana"/>
                <w:b/>
                <w:szCs w:val="20"/>
              </w:rPr>
            </w:pPr>
            <w:r w:rsidRPr="003A15BB">
              <w:rPr>
                <w:rFonts w:eastAsia="Verdana" w:cs="Verdana"/>
                <w:b/>
                <w:szCs w:val="20"/>
              </w:rPr>
              <w:t>P2</w:t>
            </w:r>
          </w:p>
        </w:tc>
        <w:tc>
          <w:tcPr>
            <w:tcW w:w="1620" w:type="dxa"/>
          </w:tcPr>
          <w:p w14:paraId="4A0A4E8F" w14:textId="77777777" w:rsidR="007E47B9" w:rsidRPr="003A15BB" w:rsidRDefault="007E47B9" w:rsidP="00130FD1">
            <w:pPr>
              <w:jc w:val="center"/>
              <w:rPr>
                <w:rFonts w:eastAsia="Verdana" w:cs="Verdana"/>
                <w:b/>
                <w:szCs w:val="20"/>
              </w:rPr>
            </w:pPr>
            <w:r w:rsidRPr="003A15BB">
              <w:rPr>
                <w:rFonts w:eastAsia="Verdana" w:cs="Verdana"/>
                <w:b/>
                <w:szCs w:val="20"/>
              </w:rPr>
              <w:t>P3</w:t>
            </w:r>
          </w:p>
        </w:tc>
        <w:tc>
          <w:tcPr>
            <w:tcW w:w="1620" w:type="dxa"/>
          </w:tcPr>
          <w:p w14:paraId="08748F2E" w14:textId="77777777" w:rsidR="007E47B9" w:rsidRPr="003A15BB" w:rsidRDefault="007E47B9" w:rsidP="00130FD1">
            <w:pPr>
              <w:jc w:val="center"/>
              <w:rPr>
                <w:rFonts w:eastAsia="Verdana" w:cs="Verdana"/>
                <w:b/>
                <w:szCs w:val="20"/>
              </w:rPr>
            </w:pPr>
          </w:p>
        </w:tc>
      </w:tr>
      <w:tr w:rsidR="007E47B9" w14:paraId="04FD5D2F" w14:textId="77777777" w:rsidTr="00130FD1">
        <w:tc>
          <w:tcPr>
            <w:tcW w:w="2337" w:type="dxa"/>
          </w:tcPr>
          <w:p w14:paraId="3DF5E9CC" w14:textId="6A79F080" w:rsidR="007E47B9" w:rsidRDefault="007E47B9" w:rsidP="00130FD1">
            <w:pPr>
              <w:rPr>
                <w:rFonts w:eastAsia="Verdana" w:cs="Verdana"/>
                <w:szCs w:val="20"/>
              </w:rPr>
            </w:pPr>
            <w:r>
              <w:rPr>
                <w:rFonts w:eastAsia="Verdana" w:cs="Verdana"/>
                <w:szCs w:val="20"/>
              </w:rPr>
              <w:t>Gradi</w:t>
            </w:r>
            <w:r w:rsidR="00631E26">
              <w:rPr>
                <w:rFonts w:eastAsia="Verdana" w:cs="Verdana"/>
                <w:szCs w:val="20"/>
              </w:rPr>
              <w:t>ent</w:t>
            </w:r>
            <w:r w:rsidR="004360B7">
              <w:rPr>
                <w:rFonts w:eastAsia="Verdana" w:cs="Verdana"/>
                <w:szCs w:val="20"/>
              </w:rPr>
              <w:t>_0</w:t>
            </w:r>
            <w:r>
              <w:rPr>
                <w:rFonts w:eastAsia="Verdana" w:cs="Verdana"/>
                <w:szCs w:val="20"/>
              </w:rPr>
              <w:t>1</w:t>
            </w:r>
          </w:p>
          <w:p w14:paraId="1E170929" w14:textId="77777777" w:rsidR="007E47B9" w:rsidRDefault="007E47B9" w:rsidP="00130FD1">
            <w:pPr>
              <w:rPr>
                <w:rFonts w:eastAsia="Verdana" w:cs="Verdana"/>
                <w:szCs w:val="20"/>
              </w:rPr>
            </w:pPr>
          </w:p>
          <w:p w14:paraId="74C71965" w14:textId="77777777" w:rsidR="007E47B9" w:rsidRDefault="007E47B9" w:rsidP="00130FD1">
            <w:pPr>
              <w:rPr>
                <w:rFonts w:eastAsia="Verdana" w:cs="Verdana"/>
                <w:szCs w:val="20"/>
              </w:rPr>
            </w:pPr>
          </w:p>
          <w:p w14:paraId="15263E0A" w14:textId="77777777" w:rsidR="007E47B9" w:rsidRDefault="007E47B9" w:rsidP="00130FD1">
            <w:pPr>
              <w:rPr>
                <w:rFonts w:eastAsia="Verdana" w:cs="Verdana"/>
                <w:szCs w:val="20"/>
              </w:rPr>
            </w:pPr>
          </w:p>
          <w:p w14:paraId="7726D355" w14:textId="77777777" w:rsidR="007E47B9" w:rsidRDefault="007E47B9" w:rsidP="00130FD1">
            <w:pPr>
              <w:rPr>
                <w:rFonts w:eastAsia="Verdana" w:cs="Verdana"/>
                <w:szCs w:val="20"/>
              </w:rPr>
            </w:pPr>
          </w:p>
        </w:tc>
        <w:tc>
          <w:tcPr>
            <w:tcW w:w="1438" w:type="dxa"/>
          </w:tcPr>
          <w:p w14:paraId="27864B95" w14:textId="77777777" w:rsidR="007E47B9" w:rsidRDefault="007E47B9" w:rsidP="00130FD1">
            <w:pPr>
              <w:jc w:val="center"/>
              <w:rPr>
                <w:rFonts w:eastAsia="Verdana" w:cs="Verdana"/>
                <w:szCs w:val="20"/>
              </w:rPr>
            </w:pPr>
            <w:r>
              <w:rPr>
                <w:rFonts w:eastAsia="Verdana" w:cs="Verdana"/>
                <w:szCs w:val="20"/>
              </w:rPr>
              <w:t>White</w:t>
            </w:r>
          </w:p>
        </w:tc>
        <w:tc>
          <w:tcPr>
            <w:tcW w:w="1530" w:type="dxa"/>
          </w:tcPr>
          <w:p w14:paraId="660E5597" w14:textId="77777777" w:rsidR="007E47B9" w:rsidRDefault="007E47B9" w:rsidP="00130FD1">
            <w:pPr>
              <w:jc w:val="center"/>
              <w:rPr>
                <w:rFonts w:eastAsia="Verdana" w:cs="Verdana"/>
                <w:szCs w:val="20"/>
              </w:rPr>
            </w:pPr>
            <w:r>
              <w:rPr>
                <w:rFonts w:eastAsia="Verdana" w:cs="Verdana"/>
                <w:szCs w:val="20"/>
              </w:rPr>
              <w:t>Black</w:t>
            </w:r>
          </w:p>
        </w:tc>
        <w:tc>
          <w:tcPr>
            <w:tcW w:w="1620" w:type="dxa"/>
          </w:tcPr>
          <w:p w14:paraId="4EF6601D" w14:textId="77777777" w:rsidR="007E47B9" w:rsidRDefault="007E47B9" w:rsidP="00130FD1">
            <w:pPr>
              <w:jc w:val="center"/>
              <w:rPr>
                <w:rFonts w:eastAsia="Verdana" w:cs="Verdana"/>
                <w:szCs w:val="20"/>
              </w:rPr>
            </w:pPr>
            <w:r>
              <w:rPr>
                <w:rFonts w:eastAsia="Verdana" w:cs="Verdana"/>
                <w:szCs w:val="20"/>
              </w:rPr>
              <w:t>Gray</w:t>
            </w:r>
          </w:p>
        </w:tc>
        <w:tc>
          <w:tcPr>
            <w:tcW w:w="1620" w:type="dxa"/>
          </w:tcPr>
          <w:p w14:paraId="5CD225B4" w14:textId="77777777" w:rsidR="007E47B9" w:rsidRDefault="007E47B9" w:rsidP="00130FD1">
            <w:pPr>
              <w:jc w:val="center"/>
              <w:rPr>
                <w:rFonts w:eastAsia="Verdana" w:cs="Verdana"/>
                <w:szCs w:val="20"/>
              </w:rPr>
            </w:pPr>
            <w:r w:rsidRPr="00143E74">
              <w:rPr>
                <w:rFonts w:eastAsia="Verdana" w:cs="Verdana"/>
                <w:noProof/>
                <w:szCs w:val="20"/>
              </w:rPr>
              <w:drawing>
                <wp:inline distT="0" distB="0" distL="0" distR="0" wp14:anchorId="1A665E5F" wp14:editId="643F11A4">
                  <wp:extent cx="619125" cy="7143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19125" cy="714375"/>
                          </a:xfrm>
                          <a:prstGeom prst="rect">
                            <a:avLst/>
                          </a:prstGeom>
                          <a:noFill/>
                          <a:ln>
                            <a:noFill/>
                          </a:ln>
                        </pic:spPr>
                      </pic:pic>
                    </a:graphicData>
                  </a:graphic>
                </wp:inline>
              </w:drawing>
            </w:r>
          </w:p>
        </w:tc>
      </w:tr>
      <w:tr w:rsidR="007E47B9" w14:paraId="646FE695" w14:textId="77777777" w:rsidTr="00130FD1">
        <w:tc>
          <w:tcPr>
            <w:tcW w:w="2337" w:type="dxa"/>
          </w:tcPr>
          <w:p w14:paraId="06EC920B" w14:textId="5E1194BF"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2</w:t>
            </w:r>
          </w:p>
        </w:tc>
        <w:tc>
          <w:tcPr>
            <w:tcW w:w="1438" w:type="dxa"/>
          </w:tcPr>
          <w:p w14:paraId="3CAB6BCA" w14:textId="77777777" w:rsidR="007E47B9" w:rsidRDefault="007E47B9" w:rsidP="00130FD1">
            <w:pPr>
              <w:jc w:val="center"/>
              <w:rPr>
                <w:rFonts w:eastAsia="Verdana" w:cs="Verdana"/>
                <w:szCs w:val="20"/>
              </w:rPr>
            </w:pPr>
            <w:r>
              <w:rPr>
                <w:rFonts w:eastAsia="Verdana" w:cs="Verdana"/>
                <w:szCs w:val="20"/>
              </w:rPr>
              <w:t>Dark red</w:t>
            </w:r>
          </w:p>
          <w:p w14:paraId="1752FC47" w14:textId="77777777" w:rsidR="007E47B9" w:rsidRDefault="007E47B9" w:rsidP="00130FD1">
            <w:pPr>
              <w:jc w:val="center"/>
              <w:rPr>
                <w:rFonts w:eastAsia="Verdana" w:cs="Verdana"/>
                <w:szCs w:val="20"/>
              </w:rPr>
            </w:pPr>
          </w:p>
        </w:tc>
        <w:tc>
          <w:tcPr>
            <w:tcW w:w="1530" w:type="dxa"/>
          </w:tcPr>
          <w:p w14:paraId="65A4E5BD" w14:textId="77777777" w:rsidR="007E47B9" w:rsidRDefault="007E47B9" w:rsidP="00130FD1">
            <w:pPr>
              <w:jc w:val="center"/>
              <w:rPr>
                <w:rFonts w:eastAsia="Verdana" w:cs="Verdana"/>
                <w:szCs w:val="20"/>
              </w:rPr>
            </w:pPr>
            <w:r>
              <w:rPr>
                <w:rFonts w:eastAsia="Verdana" w:cs="Verdana"/>
                <w:szCs w:val="20"/>
              </w:rPr>
              <w:t>Red</w:t>
            </w:r>
          </w:p>
          <w:p w14:paraId="020E7B79" w14:textId="77777777" w:rsidR="007E47B9" w:rsidRDefault="007E47B9" w:rsidP="00130FD1">
            <w:pPr>
              <w:jc w:val="center"/>
              <w:rPr>
                <w:rFonts w:eastAsia="Verdana" w:cs="Verdana"/>
                <w:szCs w:val="20"/>
              </w:rPr>
            </w:pPr>
          </w:p>
        </w:tc>
        <w:tc>
          <w:tcPr>
            <w:tcW w:w="1620" w:type="dxa"/>
          </w:tcPr>
          <w:p w14:paraId="00A39572" w14:textId="77777777" w:rsidR="007E47B9" w:rsidRDefault="007E47B9" w:rsidP="00130FD1">
            <w:pPr>
              <w:jc w:val="center"/>
              <w:rPr>
                <w:rFonts w:eastAsia="Verdana" w:cs="Verdana"/>
                <w:szCs w:val="20"/>
              </w:rPr>
            </w:pPr>
            <w:r>
              <w:rPr>
                <w:rFonts w:eastAsia="Verdana" w:cs="Verdana"/>
                <w:szCs w:val="20"/>
              </w:rPr>
              <w:t>Orange</w:t>
            </w:r>
          </w:p>
          <w:p w14:paraId="1EA8EAA5" w14:textId="77777777" w:rsidR="007E47B9" w:rsidRDefault="007E47B9" w:rsidP="00130FD1">
            <w:pPr>
              <w:jc w:val="center"/>
              <w:rPr>
                <w:rFonts w:eastAsia="Verdana" w:cs="Verdana"/>
                <w:szCs w:val="20"/>
              </w:rPr>
            </w:pPr>
          </w:p>
        </w:tc>
        <w:tc>
          <w:tcPr>
            <w:tcW w:w="1620" w:type="dxa"/>
          </w:tcPr>
          <w:p w14:paraId="513E7734"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6294A415" wp14:editId="7B679BDB">
                  <wp:extent cx="600075" cy="762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00075" cy="762000"/>
                          </a:xfrm>
                          <a:prstGeom prst="rect">
                            <a:avLst/>
                          </a:prstGeom>
                          <a:noFill/>
                          <a:ln>
                            <a:noFill/>
                          </a:ln>
                        </pic:spPr>
                      </pic:pic>
                    </a:graphicData>
                  </a:graphic>
                </wp:inline>
              </w:drawing>
            </w:r>
          </w:p>
        </w:tc>
      </w:tr>
      <w:tr w:rsidR="007E47B9" w14:paraId="42CCB819" w14:textId="77777777" w:rsidTr="00130FD1">
        <w:tc>
          <w:tcPr>
            <w:tcW w:w="2337" w:type="dxa"/>
          </w:tcPr>
          <w:p w14:paraId="33EDDED0" w14:textId="194E920D"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3</w:t>
            </w:r>
          </w:p>
        </w:tc>
        <w:tc>
          <w:tcPr>
            <w:tcW w:w="1438" w:type="dxa"/>
          </w:tcPr>
          <w:p w14:paraId="47898EA1" w14:textId="77777777" w:rsidR="007E47B9" w:rsidRDefault="007E47B9" w:rsidP="00130FD1">
            <w:pPr>
              <w:jc w:val="center"/>
              <w:rPr>
                <w:rFonts w:eastAsia="Verdana" w:cs="Verdana"/>
                <w:szCs w:val="20"/>
              </w:rPr>
            </w:pPr>
            <w:r>
              <w:rPr>
                <w:rFonts w:eastAsia="Verdana" w:cs="Verdana"/>
                <w:szCs w:val="20"/>
              </w:rPr>
              <w:t>Yellow</w:t>
            </w:r>
          </w:p>
        </w:tc>
        <w:tc>
          <w:tcPr>
            <w:tcW w:w="1530" w:type="dxa"/>
          </w:tcPr>
          <w:p w14:paraId="033191C1" w14:textId="77777777" w:rsidR="007E47B9" w:rsidRDefault="007E47B9" w:rsidP="00130FD1">
            <w:pPr>
              <w:jc w:val="center"/>
              <w:rPr>
                <w:rFonts w:eastAsia="Verdana" w:cs="Verdana"/>
                <w:szCs w:val="20"/>
              </w:rPr>
            </w:pPr>
            <w:r>
              <w:rPr>
                <w:rFonts w:eastAsia="Verdana" w:cs="Verdana"/>
                <w:szCs w:val="20"/>
              </w:rPr>
              <w:t>Lime</w:t>
            </w:r>
          </w:p>
        </w:tc>
        <w:tc>
          <w:tcPr>
            <w:tcW w:w="1620" w:type="dxa"/>
          </w:tcPr>
          <w:p w14:paraId="1FB155BC" w14:textId="77777777" w:rsidR="007E47B9" w:rsidRDefault="007E47B9" w:rsidP="00130FD1">
            <w:pPr>
              <w:jc w:val="center"/>
              <w:rPr>
                <w:rFonts w:eastAsia="Verdana" w:cs="Verdana"/>
                <w:szCs w:val="20"/>
              </w:rPr>
            </w:pPr>
            <w:r>
              <w:rPr>
                <w:rFonts w:eastAsia="Verdana" w:cs="Verdana"/>
                <w:szCs w:val="20"/>
              </w:rPr>
              <w:t>Green</w:t>
            </w:r>
          </w:p>
        </w:tc>
        <w:tc>
          <w:tcPr>
            <w:tcW w:w="1620" w:type="dxa"/>
          </w:tcPr>
          <w:p w14:paraId="7132BEC0"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50D325C8" wp14:editId="4F5D41FF">
                  <wp:extent cx="533400" cy="695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3400" cy="695325"/>
                          </a:xfrm>
                          <a:prstGeom prst="rect">
                            <a:avLst/>
                          </a:prstGeom>
                          <a:noFill/>
                          <a:ln>
                            <a:noFill/>
                          </a:ln>
                        </pic:spPr>
                      </pic:pic>
                    </a:graphicData>
                  </a:graphic>
                </wp:inline>
              </w:drawing>
            </w:r>
          </w:p>
        </w:tc>
      </w:tr>
      <w:tr w:rsidR="007E47B9" w14:paraId="589CB41B" w14:textId="77777777" w:rsidTr="00130FD1">
        <w:tc>
          <w:tcPr>
            <w:tcW w:w="2337" w:type="dxa"/>
          </w:tcPr>
          <w:p w14:paraId="42BF63BC" w14:textId="5F7A5F53"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4</w:t>
            </w:r>
          </w:p>
        </w:tc>
        <w:tc>
          <w:tcPr>
            <w:tcW w:w="1438" w:type="dxa"/>
          </w:tcPr>
          <w:p w14:paraId="4361F62B" w14:textId="77777777" w:rsidR="007E47B9" w:rsidRDefault="007E47B9" w:rsidP="00130FD1">
            <w:pPr>
              <w:jc w:val="center"/>
              <w:rPr>
                <w:rFonts w:eastAsia="Verdana" w:cs="Verdana"/>
                <w:szCs w:val="20"/>
              </w:rPr>
            </w:pPr>
            <w:r>
              <w:rPr>
                <w:rFonts w:eastAsia="Verdana" w:cs="Verdana"/>
                <w:szCs w:val="20"/>
              </w:rPr>
              <w:t>Turquoise</w:t>
            </w:r>
          </w:p>
          <w:p w14:paraId="202DA56B" w14:textId="77777777" w:rsidR="007E47B9" w:rsidRDefault="007E47B9" w:rsidP="00130FD1">
            <w:pPr>
              <w:jc w:val="center"/>
              <w:rPr>
                <w:rFonts w:eastAsia="Verdana" w:cs="Verdana"/>
                <w:szCs w:val="20"/>
              </w:rPr>
            </w:pPr>
          </w:p>
        </w:tc>
        <w:tc>
          <w:tcPr>
            <w:tcW w:w="1530" w:type="dxa"/>
          </w:tcPr>
          <w:p w14:paraId="122FAC87" w14:textId="77777777" w:rsidR="007E47B9" w:rsidRDefault="007E47B9" w:rsidP="00130FD1">
            <w:pPr>
              <w:jc w:val="center"/>
              <w:rPr>
                <w:rFonts w:eastAsia="Verdana" w:cs="Verdana"/>
                <w:szCs w:val="20"/>
              </w:rPr>
            </w:pPr>
            <w:r>
              <w:rPr>
                <w:rFonts w:eastAsia="Verdana" w:cs="Verdana"/>
                <w:szCs w:val="20"/>
              </w:rPr>
              <w:t>Indigo</w:t>
            </w:r>
          </w:p>
        </w:tc>
        <w:tc>
          <w:tcPr>
            <w:tcW w:w="1620" w:type="dxa"/>
          </w:tcPr>
          <w:p w14:paraId="49FA626D" w14:textId="77777777" w:rsidR="007E47B9" w:rsidRDefault="007E47B9" w:rsidP="00130FD1">
            <w:pPr>
              <w:jc w:val="center"/>
              <w:rPr>
                <w:rFonts w:eastAsia="Verdana" w:cs="Verdana"/>
                <w:szCs w:val="20"/>
              </w:rPr>
            </w:pPr>
            <w:r>
              <w:rPr>
                <w:rFonts w:eastAsia="Verdana" w:cs="Verdana"/>
                <w:szCs w:val="20"/>
              </w:rPr>
              <w:t>Purple</w:t>
            </w:r>
          </w:p>
        </w:tc>
        <w:tc>
          <w:tcPr>
            <w:tcW w:w="1620" w:type="dxa"/>
          </w:tcPr>
          <w:p w14:paraId="259ECFF5"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47B9B365" wp14:editId="3A2408C7">
                  <wp:extent cx="552450" cy="666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2450" cy="666750"/>
                          </a:xfrm>
                          <a:prstGeom prst="rect">
                            <a:avLst/>
                          </a:prstGeom>
                          <a:noFill/>
                          <a:ln>
                            <a:noFill/>
                          </a:ln>
                        </pic:spPr>
                      </pic:pic>
                    </a:graphicData>
                  </a:graphic>
                </wp:inline>
              </w:drawing>
            </w:r>
          </w:p>
        </w:tc>
      </w:tr>
      <w:tr w:rsidR="007E47B9" w14:paraId="00EC7963" w14:textId="77777777" w:rsidTr="00130FD1">
        <w:tc>
          <w:tcPr>
            <w:tcW w:w="2337" w:type="dxa"/>
          </w:tcPr>
          <w:p w14:paraId="0EB6624D" w14:textId="33EFCE97"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5</w:t>
            </w:r>
          </w:p>
        </w:tc>
        <w:tc>
          <w:tcPr>
            <w:tcW w:w="1438" w:type="dxa"/>
          </w:tcPr>
          <w:p w14:paraId="05E5EC6F"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0AC043C" w14:textId="77777777" w:rsidR="007E47B9" w:rsidRDefault="007E47B9" w:rsidP="00130FD1">
            <w:pPr>
              <w:jc w:val="center"/>
              <w:rPr>
                <w:rFonts w:eastAsia="Verdana" w:cs="Verdana"/>
                <w:szCs w:val="20"/>
              </w:rPr>
            </w:pPr>
          </w:p>
        </w:tc>
        <w:tc>
          <w:tcPr>
            <w:tcW w:w="1530" w:type="dxa"/>
          </w:tcPr>
          <w:p w14:paraId="422B6E8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173D01A0" w14:textId="77777777" w:rsidR="007E47B9" w:rsidRDefault="007E47B9" w:rsidP="00130FD1">
            <w:pPr>
              <w:jc w:val="center"/>
              <w:rPr>
                <w:rFonts w:eastAsia="Verdana" w:cs="Verdana"/>
                <w:szCs w:val="20"/>
              </w:rPr>
            </w:pPr>
          </w:p>
        </w:tc>
        <w:tc>
          <w:tcPr>
            <w:tcW w:w="1620" w:type="dxa"/>
          </w:tcPr>
          <w:p w14:paraId="1A7407E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70600C45" w14:textId="77777777" w:rsidR="007E47B9" w:rsidRDefault="007E47B9" w:rsidP="00130FD1">
            <w:pPr>
              <w:jc w:val="center"/>
              <w:rPr>
                <w:rFonts w:eastAsia="Verdana" w:cs="Verdana"/>
                <w:szCs w:val="20"/>
              </w:rPr>
            </w:pPr>
          </w:p>
        </w:tc>
        <w:tc>
          <w:tcPr>
            <w:tcW w:w="1620" w:type="dxa"/>
          </w:tcPr>
          <w:p w14:paraId="2FC3ADBA"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13718107" wp14:editId="046FAF01">
                  <wp:extent cx="571500" cy="6572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1500" cy="657225"/>
                          </a:xfrm>
                          <a:prstGeom prst="rect">
                            <a:avLst/>
                          </a:prstGeom>
                          <a:noFill/>
                          <a:ln>
                            <a:noFill/>
                          </a:ln>
                        </pic:spPr>
                      </pic:pic>
                    </a:graphicData>
                  </a:graphic>
                </wp:inline>
              </w:drawing>
            </w:r>
          </w:p>
        </w:tc>
      </w:tr>
      <w:tr w:rsidR="007E47B9" w14:paraId="20F0DDEC" w14:textId="77777777" w:rsidTr="00130FD1">
        <w:tc>
          <w:tcPr>
            <w:tcW w:w="2337" w:type="dxa"/>
          </w:tcPr>
          <w:p w14:paraId="0AF98304" w14:textId="4F932179"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6</w:t>
            </w:r>
          </w:p>
        </w:tc>
        <w:tc>
          <w:tcPr>
            <w:tcW w:w="1438" w:type="dxa"/>
          </w:tcPr>
          <w:p w14:paraId="2123DED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7828876D" w14:textId="77777777" w:rsidR="007E47B9" w:rsidRDefault="007E47B9" w:rsidP="00130FD1">
            <w:pPr>
              <w:jc w:val="center"/>
              <w:rPr>
                <w:rFonts w:eastAsia="Verdana" w:cs="Verdana"/>
                <w:szCs w:val="20"/>
              </w:rPr>
            </w:pPr>
          </w:p>
        </w:tc>
        <w:tc>
          <w:tcPr>
            <w:tcW w:w="1530" w:type="dxa"/>
          </w:tcPr>
          <w:p w14:paraId="45E05453"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4A0FCFCA" w14:textId="77777777" w:rsidR="007E47B9" w:rsidRDefault="007E47B9" w:rsidP="00130FD1">
            <w:pPr>
              <w:jc w:val="center"/>
              <w:rPr>
                <w:rFonts w:eastAsia="Verdana" w:cs="Verdana"/>
                <w:szCs w:val="20"/>
              </w:rPr>
            </w:pPr>
          </w:p>
        </w:tc>
        <w:tc>
          <w:tcPr>
            <w:tcW w:w="1620" w:type="dxa"/>
          </w:tcPr>
          <w:p w14:paraId="5BA357D7"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246DBCAE" w14:textId="77777777" w:rsidR="007E47B9" w:rsidRDefault="007E47B9" w:rsidP="00130FD1">
            <w:pPr>
              <w:jc w:val="center"/>
              <w:rPr>
                <w:rFonts w:eastAsia="Verdana" w:cs="Verdana"/>
                <w:szCs w:val="20"/>
              </w:rPr>
            </w:pPr>
          </w:p>
        </w:tc>
        <w:tc>
          <w:tcPr>
            <w:tcW w:w="1620" w:type="dxa"/>
          </w:tcPr>
          <w:p w14:paraId="20EC366E"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4B997B73" wp14:editId="5A21CC8F">
                  <wp:extent cx="542925" cy="6953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2925" cy="695325"/>
                          </a:xfrm>
                          <a:prstGeom prst="rect">
                            <a:avLst/>
                          </a:prstGeom>
                          <a:noFill/>
                          <a:ln>
                            <a:noFill/>
                          </a:ln>
                        </pic:spPr>
                      </pic:pic>
                    </a:graphicData>
                  </a:graphic>
                </wp:inline>
              </w:drawing>
            </w:r>
          </w:p>
        </w:tc>
      </w:tr>
      <w:tr w:rsidR="007E47B9" w14:paraId="4B473A50" w14:textId="77777777" w:rsidTr="00130FD1">
        <w:tc>
          <w:tcPr>
            <w:tcW w:w="2337" w:type="dxa"/>
          </w:tcPr>
          <w:p w14:paraId="537E76E8" w14:textId="30661B3C"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7</w:t>
            </w:r>
          </w:p>
        </w:tc>
        <w:tc>
          <w:tcPr>
            <w:tcW w:w="1438" w:type="dxa"/>
          </w:tcPr>
          <w:p w14:paraId="35A489C2"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0445AB6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FCD2C5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D29E51B"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DB1655C" wp14:editId="798A6B56">
                  <wp:extent cx="571500" cy="666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1500" cy="666750"/>
                          </a:xfrm>
                          <a:prstGeom prst="rect">
                            <a:avLst/>
                          </a:prstGeom>
                          <a:noFill/>
                          <a:ln>
                            <a:noFill/>
                          </a:ln>
                        </pic:spPr>
                      </pic:pic>
                    </a:graphicData>
                  </a:graphic>
                </wp:inline>
              </w:drawing>
            </w:r>
          </w:p>
        </w:tc>
      </w:tr>
      <w:tr w:rsidR="007E47B9" w14:paraId="7764AAE2" w14:textId="77777777" w:rsidTr="00130FD1">
        <w:tc>
          <w:tcPr>
            <w:tcW w:w="2337" w:type="dxa"/>
          </w:tcPr>
          <w:p w14:paraId="0694F27F" w14:textId="24A8B2C2"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8</w:t>
            </w:r>
          </w:p>
        </w:tc>
        <w:tc>
          <w:tcPr>
            <w:tcW w:w="1438" w:type="dxa"/>
          </w:tcPr>
          <w:p w14:paraId="1B27A70A"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5B3FE74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3D975A11"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2671384"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4E44B82E" wp14:editId="3D5A92F4">
                  <wp:extent cx="542925" cy="6191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2925" cy="619125"/>
                          </a:xfrm>
                          <a:prstGeom prst="rect">
                            <a:avLst/>
                          </a:prstGeom>
                          <a:noFill/>
                          <a:ln>
                            <a:noFill/>
                          </a:ln>
                        </pic:spPr>
                      </pic:pic>
                    </a:graphicData>
                  </a:graphic>
                </wp:inline>
              </w:drawing>
            </w:r>
          </w:p>
        </w:tc>
      </w:tr>
      <w:tr w:rsidR="007E47B9" w14:paraId="35DB87BC" w14:textId="77777777" w:rsidTr="00130FD1">
        <w:tc>
          <w:tcPr>
            <w:tcW w:w="2337" w:type="dxa"/>
          </w:tcPr>
          <w:p w14:paraId="6BFC8AB9" w14:textId="4EC6C4B1"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9</w:t>
            </w:r>
          </w:p>
        </w:tc>
        <w:tc>
          <w:tcPr>
            <w:tcW w:w="1438" w:type="dxa"/>
          </w:tcPr>
          <w:p w14:paraId="5262C754"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3285BF8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50125C7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6B730033"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6C4771A" wp14:editId="4A19FFD4">
                  <wp:extent cx="533400" cy="666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3400" cy="666750"/>
                          </a:xfrm>
                          <a:prstGeom prst="rect">
                            <a:avLst/>
                          </a:prstGeom>
                          <a:noFill/>
                          <a:ln>
                            <a:noFill/>
                          </a:ln>
                        </pic:spPr>
                      </pic:pic>
                    </a:graphicData>
                  </a:graphic>
                </wp:inline>
              </w:drawing>
            </w:r>
          </w:p>
        </w:tc>
      </w:tr>
    </w:tbl>
    <w:p w14:paraId="41F2FDA8" w14:textId="77777777" w:rsidR="007E47B9" w:rsidRDefault="007E47B9" w:rsidP="007E47B9">
      <w:pPr>
        <w:rPr>
          <w:rFonts w:eastAsia="Verdana" w:cs="Verdana"/>
          <w:szCs w:val="20"/>
        </w:rPr>
      </w:pPr>
    </w:p>
    <w:p w14:paraId="21F9DF03" w14:textId="77777777" w:rsidR="007E47B9" w:rsidRDefault="007E47B9" w:rsidP="007E47B9">
      <w:pPr>
        <w:rPr>
          <w:rFonts w:eastAsia="Verdana" w:cs="Verdana"/>
          <w:szCs w:val="20"/>
        </w:rPr>
      </w:pPr>
    </w:p>
    <w:p w14:paraId="09ED4CC9" w14:textId="77777777" w:rsidR="007E47B9" w:rsidRDefault="007E47B9" w:rsidP="007E47B9">
      <w:pPr>
        <w:rPr>
          <w:rFonts w:eastAsia="Verdana" w:cs="Verdana"/>
          <w:szCs w:val="20"/>
        </w:rPr>
      </w:pPr>
    </w:p>
    <w:p w14:paraId="6FA77490" w14:textId="77777777" w:rsidR="007E47B9" w:rsidRDefault="007E47B9" w:rsidP="007E47B9">
      <w:pPr>
        <w:rPr>
          <w:rFonts w:eastAsia="Verdana" w:cs="Verdana"/>
          <w:szCs w:val="20"/>
        </w:rPr>
      </w:pPr>
    </w:p>
    <w:p w14:paraId="062FA556" w14:textId="77777777" w:rsidR="007E47B9" w:rsidRDefault="007E47B9" w:rsidP="007E47B9">
      <w:pPr>
        <w:rPr>
          <w:rFonts w:eastAsia="Verdana" w:cs="Verdana"/>
          <w:szCs w:val="20"/>
        </w:rPr>
      </w:pPr>
    </w:p>
    <w:p w14:paraId="6CE692CE" w14:textId="77777777" w:rsidR="007E47B9" w:rsidRPr="00CA0202" w:rsidRDefault="007E47B9" w:rsidP="007E47B9">
      <w:pPr>
        <w:spacing w:after="0"/>
        <w:rPr>
          <w:rFonts w:eastAsia="Verdana" w:cs="Verdana"/>
          <w:b/>
          <w:szCs w:val="20"/>
        </w:rPr>
      </w:pPr>
      <w:bookmarkStart w:id="106" w:name="_Hlk150262606"/>
      <w:r>
        <w:rPr>
          <w:rFonts w:eastAsia="Verdana" w:cs="Verdana"/>
          <w:b/>
          <w:szCs w:val="20"/>
        </w:rPr>
        <w:t>Small Texture Swatches (from 3D Builder)</w:t>
      </w:r>
    </w:p>
    <w:tbl>
      <w:tblPr>
        <w:tblStyle w:val="TableGrid"/>
        <w:tblW w:w="0" w:type="auto"/>
        <w:tblLook w:val="04A0" w:firstRow="1" w:lastRow="0" w:firstColumn="1" w:lastColumn="0" w:noHBand="0" w:noVBand="1"/>
      </w:tblPr>
      <w:tblGrid>
        <w:gridCol w:w="2970"/>
        <w:gridCol w:w="2070"/>
        <w:gridCol w:w="2065"/>
        <w:gridCol w:w="2065"/>
      </w:tblGrid>
      <w:tr w:rsidR="007E47B9" w:rsidRPr="0032735E" w14:paraId="533A08FB" w14:textId="77777777" w:rsidTr="00130FD1">
        <w:tc>
          <w:tcPr>
            <w:tcW w:w="2970" w:type="dxa"/>
          </w:tcPr>
          <w:p w14:paraId="649ADC60"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070" w:type="dxa"/>
          </w:tcPr>
          <w:p w14:paraId="24052C50" w14:textId="77777777" w:rsidR="007E47B9" w:rsidRDefault="007E47B9" w:rsidP="00130FD1">
            <w:pPr>
              <w:jc w:val="center"/>
              <w:rPr>
                <w:rFonts w:eastAsia="Verdana" w:cs="Verdana"/>
                <w:b/>
                <w:szCs w:val="20"/>
              </w:rPr>
            </w:pPr>
            <w:r>
              <w:rPr>
                <w:rFonts w:eastAsia="Verdana" w:cs="Verdana"/>
                <w:b/>
                <w:szCs w:val="20"/>
              </w:rPr>
              <w:t>Size</w:t>
            </w:r>
          </w:p>
        </w:tc>
        <w:tc>
          <w:tcPr>
            <w:tcW w:w="2065" w:type="dxa"/>
            <w:tcBorders>
              <w:bottom w:val="single" w:sz="4" w:space="0" w:color="auto"/>
            </w:tcBorders>
          </w:tcPr>
          <w:p w14:paraId="7581BFF1" w14:textId="77777777" w:rsidR="007E47B9" w:rsidRDefault="007E47B9" w:rsidP="00130FD1">
            <w:pPr>
              <w:jc w:val="center"/>
              <w:rPr>
                <w:rFonts w:eastAsia="Verdana" w:cs="Verdana"/>
                <w:b/>
                <w:szCs w:val="20"/>
              </w:rPr>
            </w:pPr>
            <w:r>
              <w:rPr>
                <w:rFonts w:eastAsia="Verdana" w:cs="Verdana"/>
                <w:b/>
                <w:szCs w:val="20"/>
              </w:rPr>
              <w:t>Swatch</w:t>
            </w:r>
          </w:p>
        </w:tc>
        <w:tc>
          <w:tcPr>
            <w:tcW w:w="2065" w:type="dxa"/>
            <w:tcBorders>
              <w:bottom w:val="single" w:sz="4" w:space="0" w:color="auto"/>
            </w:tcBorders>
          </w:tcPr>
          <w:p w14:paraId="0DAD7A50" w14:textId="77777777" w:rsidR="007E47B9" w:rsidRDefault="007E47B9" w:rsidP="00130FD1">
            <w:pPr>
              <w:jc w:val="center"/>
              <w:rPr>
                <w:rFonts w:eastAsia="Verdana" w:cs="Verdana"/>
                <w:b/>
                <w:szCs w:val="20"/>
              </w:rPr>
            </w:pPr>
            <w:r>
              <w:rPr>
                <w:rFonts w:eastAsia="Verdana" w:cs="Verdana"/>
                <w:b/>
                <w:szCs w:val="20"/>
              </w:rPr>
              <w:t>Swatch W/Alpha</w:t>
            </w:r>
          </w:p>
        </w:tc>
      </w:tr>
      <w:tr w:rsidR="007E47B9" w14:paraId="148EA1D7" w14:textId="77777777" w:rsidTr="00130FD1">
        <w:tc>
          <w:tcPr>
            <w:tcW w:w="2970" w:type="dxa"/>
          </w:tcPr>
          <w:p w14:paraId="74776EAE" w14:textId="77777777" w:rsidR="007E47B9" w:rsidRDefault="007E47B9" w:rsidP="00130FD1">
            <w:pPr>
              <w:jc w:val="center"/>
              <w:rPr>
                <w:rFonts w:eastAsia="Verdana" w:cs="Verdana"/>
                <w:szCs w:val="20"/>
              </w:rPr>
            </w:pPr>
            <w:r>
              <w:rPr>
                <w:rFonts w:eastAsia="Verdana" w:cs="Verdana"/>
                <w:szCs w:val="20"/>
              </w:rPr>
              <w:t>brmarble.jpg</w:t>
            </w:r>
          </w:p>
          <w:p w14:paraId="24DDFFD3" w14:textId="77777777" w:rsidR="007E47B9" w:rsidRDefault="007E47B9" w:rsidP="00130FD1">
            <w:pPr>
              <w:jc w:val="center"/>
              <w:rPr>
                <w:rFonts w:eastAsia="Verdana" w:cs="Verdana"/>
                <w:szCs w:val="20"/>
              </w:rPr>
            </w:pPr>
            <w:r>
              <w:rPr>
                <w:rFonts w:eastAsia="Verdana" w:cs="Verdana"/>
                <w:szCs w:val="20"/>
              </w:rPr>
              <w:t>brmarble.png</w:t>
            </w:r>
          </w:p>
          <w:p w14:paraId="73AC09CE" w14:textId="77777777" w:rsidR="007E47B9" w:rsidRDefault="007E47B9" w:rsidP="00130FD1">
            <w:pPr>
              <w:jc w:val="center"/>
              <w:rPr>
                <w:rFonts w:eastAsia="Verdana" w:cs="Verdana"/>
                <w:szCs w:val="20"/>
              </w:rPr>
            </w:pPr>
            <w:r>
              <w:rPr>
                <w:rFonts w:eastAsia="Verdana" w:cs="Verdana"/>
                <w:szCs w:val="20"/>
              </w:rPr>
              <w:t>brmarble_A.png</w:t>
            </w:r>
          </w:p>
          <w:p w14:paraId="2A0120F8" w14:textId="77777777" w:rsidR="007E47B9" w:rsidRDefault="007E47B9" w:rsidP="00130FD1">
            <w:pPr>
              <w:rPr>
                <w:rFonts w:eastAsia="Verdana" w:cs="Verdana"/>
                <w:szCs w:val="20"/>
              </w:rPr>
            </w:pPr>
          </w:p>
        </w:tc>
        <w:tc>
          <w:tcPr>
            <w:tcW w:w="2070" w:type="dxa"/>
          </w:tcPr>
          <w:p w14:paraId="085A8AC3" w14:textId="77777777" w:rsidR="007E47B9" w:rsidRDefault="007E47B9" w:rsidP="00130FD1">
            <w:pPr>
              <w:jc w:val="center"/>
              <w:rPr>
                <w:rFonts w:eastAsia="Verdana" w:cs="Verdana"/>
                <w:szCs w:val="20"/>
              </w:rPr>
            </w:pPr>
            <w:r>
              <w:rPr>
                <w:rFonts w:eastAsia="Verdana" w:cs="Verdana"/>
                <w:szCs w:val="20"/>
              </w:rPr>
              <w:t>128 X 128</w:t>
            </w:r>
          </w:p>
          <w:p w14:paraId="148A04F4" w14:textId="77777777" w:rsidR="007E47B9" w:rsidRPr="00347FB9"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0DECBB44" w14:textId="77777777" w:rsidR="007E47B9" w:rsidRPr="00233731" w:rsidRDefault="007E47B9" w:rsidP="00130FD1">
            <w:pPr>
              <w:jc w:val="center"/>
              <w:rPr>
                <w:rFonts w:eastAsia="Verdana" w:cs="Verdana"/>
                <w:color w:val="C00000"/>
                <w:szCs w:val="20"/>
              </w:rPr>
            </w:pPr>
            <w:r w:rsidRPr="00AF5FB7">
              <w:rPr>
                <w:rFonts w:eastAsia="Verdana" w:cs="Verdana"/>
                <w:noProof/>
                <w:color w:val="C00000"/>
                <w:szCs w:val="20"/>
              </w:rPr>
              <w:drawing>
                <wp:inline distT="0" distB="0" distL="0" distR="0" wp14:anchorId="62784A9F" wp14:editId="3BD3911A">
                  <wp:extent cx="571500" cy="57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1579" cy="571579"/>
                          </a:xfrm>
                          <a:prstGeom prst="rect">
                            <a:avLst/>
                          </a:prstGeom>
                        </pic:spPr>
                      </pic:pic>
                    </a:graphicData>
                  </a:graphic>
                </wp:inline>
              </w:drawing>
            </w:r>
          </w:p>
        </w:tc>
        <w:tc>
          <w:tcPr>
            <w:tcW w:w="2065" w:type="dxa"/>
            <w:tcBorders>
              <w:bottom w:val="single" w:sz="4" w:space="0" w:color="auto"/>
            </w:tcBorders>
          </w:tcPr>
          <w:p w14:paraId="4DD8E323" w14:textId="77777777" w:rsidR="007E47B9" w:rsidRPr="00AF5FB7"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3E725608" wp14:editId="435B449A">
                  <wp:extent cx="619125" cy="603451"/>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27898" cy="612002"/>
                          </a:xfrm>
                          <a:prstGeom prst="rect">
                            <a:avLst/>
                          </a:prstGeom>
                          <a:noFill/>
                          <a:ln>
                            <a:noFill/>
                          </a:ln>
                        </pic:spPr>
                      </pic:pic>
                    </a:graphicData>
                  </a:graphic>
                </wp:inline>
              </w:drawing>
            </w:r>
          </w:p>
        </w:tc>
      </w:tr>
      <w:tr w:rsidR="007E47B9" w14:paraId="7E0FA102" w14:textId="77777777" w:rsidTr="00130FD1">
        <w:tc>
          <w:tcPr>
            <w:tcW w:w="2970" w:type="dxa"/>
          </w:tcPr>
          <w:p w14:paraId="3EE36CB4" w14:textId="77777777" w:rsidR="007E47B9" w:rsidRDefault="007E47B9" w:rsidP="00130FD1">
            <w:pPr>
              <w:jc w:val="center"/>
              <w:rPr>
                <w:rFonts w:eastAsia="Verdana" w:cs="Verdana"/>
                <w:szCs w:val="20"/>
              </w:rPr>
            </w:pPr>
            <w:r>
              <w:rPr>
                <w:rFonts w:eastAsia="Verdana" w:cs="Verdana"/>
                <w:szCs w:val="20"/>
              </w:rPr>
              <w:t>droplets.jpg</w:t>
            </w:r>
          </w:p>
          <w:p w14:paraId="35CE06B0" w14:textId="77777777" w:rsidR="007E47B9" w:rsidRDefault="007E47B9" w:rsidP="00130FD1">
            <w:pPr>
              <w:jc w:val="center"/>
              <w:rPr>
                <w:rFonts w:eastAsia="Verdana" w:cs="Verdana"/>
                <w:szCs w:val="20"/>
              </w:rPr>
            </w:pPr>
            <w:r>
              <w:rPr>
                <w:rFonts w:eastAsia="Verdana" w:cs="Verdana"/>
                <w:szCs w:val="20"/>
              </w:rPr>
              <w:t>droplets.png</w:t>
            </w:r>
          </w:p>
          <w:p w14:paraId="3BE36AD9" w14:textId="59D23DFC" w:rsidR="007E47B9" w:rsidRDefault="007E47B9" w:rsidP="00130FD1">
            <w:pPr>
              <w:jc w:val="center"/>
              <w:rPr>
                <w:rFonts w:eastAsia="Verdana" w:cs="Verdana"/>
                <w:szCs w:val="20"/>
              </w:rPr>
            </w:pPr>
            <w:r>
              <w:rPr>
                <w:rFonts w:eastAsia="Verdana" w:cs="Verdana"/>
                <w:szCs w:val="20"/>
              </w:rPr>
              <w:t>droplets_A.png</w:t>
            </w:r>
          </w:p>
          <w:p w14:paraId="310A292C" w14:textId="419E4A1C" w:rsidR="00D160FB" w:rsidRDefault="00D160FB" w:rsidP="00D160FB">
            <w:pPr>
              <w:jc w:val="center"/>
              <w:rPr>
                <w:rFonts w:eastAsia="Verdana" w:cs="Verdana"/>
                <w:szCs w:val="20"/>
              </w:rPr>
            </w:pPr>
            <w:r>
              <w:rPr>
                <w:rFonts w:eastAsia="Verdana" w:cs="Verdana"/>
                <w:szCs w:val="20"/>
              </w:rPr>
              <w:t>droplets_mono.png</w:t>
            </w:r>
          </w:p>
          <w:p w14:paraId="6DDA54FC" w14:textId="651E1A76" w:rsidR="00D160FB" w:rsidRDefault="00D160FB" w:rsidP="00D160FB">
            <w:pPr>
              <w:jc w:val="center"/>
              <w:rPr>
                <w:rFonts w:eastAsia="Verdana" w:cs="Verdana"/>
                <w:szCs w:val="20"/>
              </w:rPr>
            </w:pPr>
            <w:r>
              <w:rPr>
                <w:rFonts w:eastAsia="Verdana" w:cs="Verdana"/>
                <w:szCs w:val="20"/>
              </w:rPr>
              <w:t>droplets_mono_A.png</w:t>
            </w:r>
          </w:p>
          <w:p w14:paraId="1E86E9AA" w14:textId="77777777" w:rsidR="007E47B9" w:rsidRDefault="007E47B9" w:rsidP="00130FD1">
            <w:pPr>
              <w:rPr>
                <w:rFonts w:eastAsia="Verdana" w:cs="Verdana"/>
                <w:szCs w:val="20"/>
              </w:rPr>
            </w:pPr>
          </w:p>
        </w:tc>
        <w:tc>
          <w:tcPr>
            <w:tcW w:w="2070" w:type="dxa"/>
          </w:tcPr>
          <w:p w14:paraId="38BEE8A3" w14:textId="77777777" w:rsidR="007E47B9" w:rsidRDefault="007E47B9" w:rsidP="00130FD1">
            <w:pPr>
              <w:jc w:val="center"/>
              <w:rPr>
                <w:rFonts w:eastAsia="Verdana" w:cs="Verdana"/>
                <w:szCs w:val="20"/>
              </w:rPr>
            </w:pPr>
            <w:r>
              <w:rPr>
                <w:rFonts w:eastAsia="Verdana" w:cs="Verdana"/>
                <w:szCs w:val="20"/>
              </w:rPr>
              <w:t>128 X 128</w:t>
            </w:r>
          </w:p>
          <w:p w14:paraId="0EEF92CE"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7DF974B"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F639DAA" wp14:editId="4BA454CE">
                  <wp:extent cx="600075" cy="6000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00161" cy="600161"/>
                          </a:xfrm>
                          <a:prstGeom prst="rect">
                            <a:avLst/>
                          </a:prstGeom>
                        </pic:spPr>
                      </pic:pic>
                    </a:graphicData>
                  </a:graphic>
                </wp:inline>
              </w:drawing>
            </w:r>
          </w:p>
        </w:tc>
        <w:tc>
          <w:tcPr>
            <w:tcW w:w="2065" w:type="dxa"/>
          </w:tcPr>
          <w:p w14:paraId="77BBE365" w14:textId="77777777" w:rsidR="007E47B9" w:rsidRPr="00347FB9"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7A5638B3" wp14:editId="58CA315F">
                  <wp:extent cx="628650" cy="624514"/>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53693" cy="649392"/>
                          </a:xfrm>
                          <a:prstGeom prst="rect">
                            <a:avLst/>
                          </a:prstGeom>
                          <a:noFill/>
                          <a:ln>
                            <a:noFill/>
                          </a:ln>
                        </pic:spPr>
                      </pic:pic>
                    </a:graphicData>
                  </a:graphic>
                </wp:inline>
              </w:drawing>
            </w:r>
          </w:p>
        </w:tc>
      </w:tr>
      <w:tr w:rsidR="007E47B9" w14:paraId="4F0DCB2D" w14:textId="77777777" w:rsidTr="00130FD1">
        <w:tc>
          <w:tcPr>
            <w:tcW w:w="2970" w:type="dxa"/>
          </w:tcPr>
          <w:p w14:paraId="38A0CBBA" w14:textId="77777777" w:rsidR="007E47B9" w:rsidRDefault="007E47B9" w:rsidP="00130FD1">
            <w:pPr>
              <w:jc w:val="center"/>
              <w:rPr>
                <w:rFonts w:eastAsia="Verdana" w:cs="Verdana"/>
                <w:szCs w:val="20"/>
              </w:rPr>
            </w:pPr>
            <w:r>
              <w:rPr>
                <w:rFonts w:eastAsia="Verdana" w:cs="Verdana"/>
                <w:szCs w:val="20"/>
              </w:rPr>
              <w:t>grmarble.jpg</w:t>
            </w:r>
          </w:p>
          <w:p w14:paraId="0BB47E1B" w14:textId="77777777" w:rsidR="007E47B9" w:rsidRDefault="007E47B9" w:rsidP="00130FD1">
            <w:pPr>
              <w:jc w:val="center"/>
              <w:rPr>
                <w:rFonts w:eastAsia="Verdana" w:cs="Verdana"/>
                <w:szCs w:val="20"/>
              </w:rPr>
            </w:pPr>
            <w:r>
              <w:rPr>
                <w:rFonts w:eastAsia="Verdana" w:cs="Verdana"/>
                <w:szCs w:val="20"/>
              </w:rPr>
              <w:t>grmarble.png</w:t>
            </w:r>
          </w:p>
          <w:p w14:paraId="26569BFD" w14:textId="77777777" w:rsidR="007E47B9" w:rsidRDefault="007E47B9" w:rsidP="00130FD1">
            <w:pPr>
              <w:jc w:val="center"/>
              <w:rPr>
                <w:rFonts w:eastAsia="Verdana" w:cs="Verdana"/>
                <w:szCs w:val="20"/>
              </w:rPr>
            </w:pPr>
            <w:r>
              <w:rPr>
                <w:rFonts w:eastAsia="Verdana" w:cs="Verdana"/>
                <w:szCs w:val="20"/>
              </w:rPr>
              <w:t>grmarble_A.png</w:t>
            </w:r>
          </w:p>
          <w:p w14:paraId="63AB0C01" w14:textId="77777777" w:rsidR="007E47B9" w:rsidRDefault="007E47B9" w:rsidP="00130FD1">
            <w:pPr>
              <w:jc w:val="center"/>
              <w:rPr>
                <w:rFonts w:eastAsia="Verdana" w:cs="Verdana"/>
                <w:szCs w:val="20"/>
              </w:rPr>
            </w:pPr>
          </w:p>
        </w:tc>
        <w:tc>
          <w:tcPr>
            <w:tcW w:w="2070" w:type="dxa"/>
          </w:tcPr>
          <w:p w14:paraId="33F86D10" w14:textId="77777777" w:rsidR="007E47B9" w:rsidRDefault="007E47B9" w:rsidP="00130FD1">
            <w:pPr>
              <w:jc w:val="center"/>
              <w:rPr>
                <w:rFonts w:eastAsia="Verdana" w:cs="Verdana"/>
                <w:szCs w:val="20"/>
              </w:rPr>
            </w:pPr>
            <w:r>
              <w:rPr>
                <w:rFonts w:eastAsia="Verdana" w:cs="Verdana"/>
                <w:szCs w:val="20"/>
              </w:rPr>
              <w:t>128 X 128</w:t>
            </w:r>
          </w:p>
          <w:p w14:paraId="5C7CCB7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3A96671A"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5FD4FD93" wp14:editId="0910D81B">
                  <wp:extent cx="590550" cy="590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0632" cy="590632"/>
                          </a:xfrm>
                          <a:prstGeom prst="rect">
                            <a:avLst/>
                          </a:prstGeom>
                        </pic:spPr>
                      </pic:pic>
                    </a:graphicData>
                  </a:graphic>
                </wp:inline>
              </w:drawing>
            </w:r>
          </w:p>
        </w:tc>
        <w:tc>
          <w:tcPr>
            <w:tcW w:w="2065" w:type="dxa"/>
            <w:tcBorders>
              <w:bottom w:val="single" w:sz="4" w:space="0" w:color="auto"/>
            </w:tcBorders>
          </w:tcPr>
          <w:p w14:paraId="36FE263D"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663F4645" wp14:editId="2477A354">
                  <wp:extent cx="600075" cy="600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a:ln>
                            <a:noFill/>
                          </a:ln>
                        </pic:spPr>
                      </pic:pic>
                    </a:graphicData>
                  </a:graphic>
                </wp:inline>
              </w:drawing>
            </w:r>
          </w:p>
        </w:tc>
      </w:tr>
      <w:tr w:rsidR="007E47B9" w14:paraId="35D577A6" w14:textId="77777777" w:rsidTr="00130FD1">
        <w:tc>
          <w:tcPr>
            <w:tcW w:w="2970" w:type="dxa"/>
          </w:tcPr>
          <w:p w14:paraId="5F384F18" w14:textId="77777777" w:rsidR="007E47B9" w:rsidRDefault="007E47B9" w:rsidP="00130FD1">
            <w:pPr>
              <w:jc w:val="center"/>
              <w:rPr>
                <w:rFonts w:eastAsia="Verdana" w:cs="Verdana"/>
                <w:szCs w:val="20"/>
              </w:rPr>
            </w:pPr>
            <w:r>
              <w:rPr>
                <w:rFonts w:eastAsia="Verdana" w:cs="Verdana"/>
                <w:szCs w:val="20"/>
              </w:rPr>
              <w:t>oak.jpg</w:t>
            </w:r>
          </w:p>
          <w:p w14:paraId="0E3F2C14" w14:textId="77777777" w:rsidR="007E47B9" w:rsidRDefault="007E47B9" w:rsidP="00130FD1">
            <w:pPr>
              <w:jc w:val="center"/>
              <w:rPr>
                <w:rFonts w:eastAsia="Verdana" w:cs="Verdana"/>
                <w:szCs w:val="20"/>
              </w:rPr>
            </w:pPr>
            <w:r>
              <w:rPr>
                <w:rFonts w:eastAsia="Verdana" w:cs="Verdana"/>
                <w:szCs w:val="20"/>
              </w:rPr>
              <w:t>oak.png</w:t>
            </w:r>
          </w:p>
          <w:p w14:paraId="288AC55F" w14:textId="7F63ADAA" w:rsidR="007E47B9" w:rsidRDefault="007E47B9" w:rsidP="00130FD1">
            <w:pPr>
              <w:jc w:val="center"/>
              <w:rPr>
                <w:rFonts w:eastAsia="Verdana" w:cs="Verdana"/>
                <w:szCs w:val="20"/>
              </w:rPr>
            </w:pPr>
            <w:r>
              <w:rPr>
                <w:rFonts w:eastAsia="Verdana" w:cs="Verdana"/>
                <w:szCs w:val="20"/>
              </w:rPr>
              <w:t>oak_A.png</w:t>
            </w:r>
          </w:p>
          <w:p w14:paraId="2E0A58CE" w14:textId="68278F32" w:rsidR="00821C75" w:rsidRDefault="00103E85" w:rsidP="00130FD1">
            <w:pPr>
              <w:jc w:val="center"/>
              <w:rPr>
                <w:rFonts w:eastAsia="Verdana" w:cs="Verdana"/>
                <w:szCs w:val="20"/>
              </w:rPr>
            </w:pPr>
            <w:r>
              <w:rPr>
                <w:rFonts w:eastAsia="Verdana" w:cs="Verdana"/>
                <w:szCs w:val="20"/>
              </w:rPr>
              <w:t>oak</w:t>
            </w:r>
            <w:r w:rsidR="00821C75">
              <w:rPr>
                <w:rFonts w:eastAsia="Verdana" w:cs="Verdana"/>
                <w:szCs w:val="20"/>
              </w:rPr>
              <w:t>Numbers.png</w:t>
            </w:r>
          </w:p>
          <w:p w14:paraId="6EC299A3" w14:textId="77777777" w:rsidR="007E47B9" w:rsidRDefault="007E47B9" w:rsidP="00130FD1">
            <w:pPr>
              <w:jc w:val="center"/>
              <w:rPr>
                <w:rFonts w:eastAsia="Verdana" w:cs="Verdana"/>
                <w:szCs w:val="20"/>
              </w:rPr>
            </w:pPr>
          </w:p>
        </w:tc>
        <w:tc>
          <w:tcPr>
            <w:tcW w:w="2070" w:type="dxa"/>
          </w:tcPr>
          <w:p w14:paraId="3A8CF109" w14:textId="77777777" w:rsidR="007E47B9" w:rsidRDefault="007E47B9" w:rsidP="00130FD1">
            <w:pPr>
              <w:jc w:val="center"/>
              <w:rPr>
                <w:rFonts w:eastAsia="Verdana" w:cs="Verdana"/>
                <w:szCs w:val="20"/>
              </w:rPr>
            </w:pPr>
            <w:r>
              <w:rPr>
                <w:rFonts w:eastAsia="Verdana" w:cs="Verdana"/>
                <w:szCs w:val="20"/>
              </w:rPr>
              <w:t>128 X 128</w:t>
            </w:r>
          </w:p>
          <w:p w14:paraId="4C07B29F"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06616A9" w14:textId="0E38DF08" w:rsidR="007E47B9"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CC19453" wp14:editId="49640094">
                  <wp:extent cx="600075" cy="6000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00162" cy="600162"/>
                          </a:xfrm>
                          <a:prstGeom prst="rect">
                            <a:avLst/>
                          </a:prstGeom>
                        </pic:spPr>
                      </pic:pic>
                    </a:graphicData>
                  </a:graphic>
                </wp:inline>
              </w:drawing>
            </w:r>
          </w:p>
          <w:p w14:paraId="36D0E1BD" w14:textId="77777777" w:rsidR="00103E85" w:rsidRDefault="00103E85" w:rsidP="00130FD1">
            <w:pPr>
              <w:jc w:val="center"/>
              <w:rPr>
                <w:rFonts w:eastAsia="Verdana" w:cs="Verdana"/>
                <w:color w:val="C00000"/>
                <w:szCs w:val="20"/>
              </w:rPr>
            </w:pPr>
          </w:p>
          <w:p w14:paraId="5832F01F" w14:textId="268B3D56" w:rsidR="00821C75" w:rsidRDefault="00103E85" w:rsidP="00130FD1">
            <w:pPr>
              <w:jc w:val="center"/>
              <w:rPr>
                <w:rFonts w:eastAsia="Verdana" w:cs="Verdana"/>
                <w:color w:val="C00000"/>
                <w:szCs w:val="20"/>
              </w:rPr>
            </w:pPr>
            <w:r w:rsidRPr="00103E85">
              <w:rPr>
                <w:rFonts w:eastAsia="Verdana" w:cs="Verdana"/>
                <w:noProof/>
                <w:color w:val="C00000"/>
                <w:szCs w:val="20"/>
              </w:rPr>
              <w:drawing>
                <wp:inline distT="0" distB="0" distL="0" distR="0" wp14:anchorId="7A3E2F50" wp14:editId="631B5287">
                  <wp:extent cx="590550" cy="590550"/>
                  <wp:effectExtent l="0" t="0" r="0" b="0"/>
                  <wp:docPr id="51" name="Picture 51" descr="C:\Temp\oak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oakNumbers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14:paraId="5E5C5B1F" w14:textId="7DD93D43" w:rsidR="00821C75" w:rsidRPr="00233731" w:rsidRDefault="00821C75" w:rsidP="00130FD1">
            <w:pPr>
              <w:jc w:val="center"/>
              <w:rPr>
                <w:rFonts w:eastAsia="Verdana" w:cs="Verdana"/>
                <w:color w:val="C00000"/>
                <w:szCs w:val="20"/>
              </w:rPr>
            </w:pPr>
          </w:p>
        </w:tc>
        <w:tc>
          <w:tcPr>
            <w:tcW w:w="2065" w:type="dxa"/>
          </w:tcPr>
          <w:p w14:paraId="18209A8B"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1C771219" wp14:editId="1EFE04E1">
                  <wp:extent cx="590502" cy="583212"/>
                  <wp:effectExtent l="0" t="0" r="63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00519" cy="593105"/>
                          </a:xfrm>
                          <a:prstGeom prst="rect">
                            <a:avLst/>
                          </a:prstGeom>
                          <a:noFill/>
                          <a:ln>
                            <a:noFill/>
                          </a:ln>
                        </pic:spPr>
                      </pic:pic>
                    </a:graphicData>
                  </a:graphic>
                </wp:inline>
              </w:drawing>
            </w:r>
          </w:p>
        </w:tc>
      </w:tr>
      <w:tr w:rsidR="007E47B9" w14:paraId="099BF886" w14:textId="77777777" w:rsidTr="00130FD1">
        <w:tc>
          <w:tcPr>
            <w:tcW w:w="2970" w:type="dxa"/>
          </w:tcPr>
          <w:p w14:paraId="595BFB23" w14:textId="77777777" w:rsidR="007E47B9" w:rsidRDefault="007E47B9" w:rsidP="00130FD1">
            <w:pPr>
              <w:jc w:val="center"/>
              <w:rPr>
                <w:rFonts w:eastAsia="Verdana" w:cs="Verdana"/>
                <w:szCs w:val="20"/>
              </w:rPr>
            </w:pPr>
            <w:r>
              <w:rPr>
                <w:rFonts w:eastAsia="Verdana" w:cs="Verdana"/>
                <w:szCs w:val="20"/>
              </w:rPr>
              <w:t>pitissue.jpg</w:t>
            </w:r>
          </w:p>
          <w:p w14:paraId="38BE53C5" w14:textId="77777777" w:rsidR="007E47B9" w:rsidRDefault="007E47B9" w:rsidP="00130FD1">
            <w:pPr>
              <w:jc w:val="center"/>
              <w:rPr>
                <w:rFonts w:eastAsia="Verdana" w:cs="Verdana"/>
                <w:szCs w:val="20"/>
              </w:rPr>
            </w:pPr>
            <w:r>
              <w:rPr>
                <w:rFonts w:eastAsia="Verdana" w:cs="Verdana"/>
                <w:szCs w:val="20"/>
              </w:rPr>
              <w:t>pitissue.png</w:t>
            </w:r>
          </w:p>
          <w:p w14:paraId="78A06F2D" w14:textId="77777777" w:rsidR="007E47B9" w:rsidRDefault="007E47B9" w:rsidP="00130FD1">
            <w:pPr>
              <w:jc w:val="center"/>
              <w:rPr>
                <w:rFonts w:eastAsia="Verdana" w:cs="Verdana"/>
                <w:szCs w:val="20"/>
              </w:rPr>
            </w:pPr>
            <w:r>
              <w:rPr>
                <w:rFonts w:eastAsia="Verdana" w:cs="Verdana"/>
                <w:szCs w:val="20"/>
              </w:rPr>
              <w:t>pitissue_A.png</w:t>
            </w:r>
          </w:p>
          <w:p w14:paraId="3DD5FD8B" w14:textId="77777777" w:rsidR="007E47B9" w:rsidRDefault="007E47B9" w:rsidP="00130FD1">
            <w:pPr>
              <w:jc w:val="center"/>
              <w:rPr>
                <w:rFonts w:eastAsia="Verdana" w:cs="Verdana"/>
                <w:szCs w:val="20"/>
              </w:rPr>
            </w:pPr>
          </w:p>
        </w:tc>
        <w:tc>
          <w:tcPr>
            <w:tcW w:w="2070" w:type="dxa"/>
          </w:tcPr>
          <w:p w14:paraId="556CA26C" w14:textId="77777777" w:rsidR="007E47B9" w:rsidRDefault="007E47B9" w:rsidP="00130FD1">
            <w:pPr>
              <w:jc w:val="center"/>
              <w:rPr>
                <w:rFonts w:eastAsia="Verdana" w:cs="Verdana"/>
                <w:szCs w:val="20"/>
              </w:rPr>
            </w:pPr>
            <w:r>
              <w:rPr>
                <w:rFonts w:eastAsia="Verdana" w:cs="Verdana"/>
                <w:szCs w:val="20"/>
              </w:rPr>
              <w:t>128 X 128</w:t>
            </w:r>
          </w:p>
          <w:p w14:paraId="439FFCC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6BB11537" w14:textId="77777777" w:rsidR="007E47B9" w:rsidRPr="00233731" w:rsidRDefault="007E47B9" w:rsidP="00130FD1">
            <w:pPr>
              <w:jc w:val="center"/>
              <w:rPr>
                <w:rFonts w:eastAsia="Verdana" w:cs="Verdana"/>
                <w:color w:val="C00000"/>
                <w:szCs w:val="20"/>
              </w:rPr>
            </w:pPr>
            <w:r w:rsidRPr="0061076C">
              <w:rPr>
                <w:rFonts w:eastAsia="Verdana" w:cs="Verdana"/>
                <w:noProof/>
                <w:color w:val="C00000"/>
                <w:szCs w:val="20"/>
              </w:rPr>
              <w:drawing>
                <wp:inline distT="0" distB="0" distL="0" distR="0" wp14:anchorId="120DDD45" wp14:editId="38EE5604">
                  <wp:extent cx="590550" cy="590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0633" cy="590633"/>
                          </a:xfrm>
                          <a:prstGeom prst="rect">
                            <a:avLst/>
                          </a:prstGeom>
                        </pic:spPr>
                      </pic:pic>
                    </a:graphicData>
                  </a:graphic>
                </wp:inline>
              </w:drawing>
            </w:r>
          </w:p>
        </w:tc>
        <w:tc>
          <w:tcPr>
            <w:tcW w:w="2065" w:type="dxa"/>
            <w:tcBorders>
              <w:bottom w:val="single" w:sz="4" w:space="0" w:color="auto"/>
            </w:tcBorders>
          </w:tcPr>
          <w:p w14:paraId="0387BE4B" w14:textId="77777777" w:rsidR="007E47B9" w:rsidRPr="0061076C"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2A66A8E7" wp14:editId="3F6A6A67">
                  <wp:extent cx="590550" cy="590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tc>
      </w:tr>
      <w:tr w:rsidR="007E47B9" w14:paraId="075391EC" w14:textId="77777777" w:rsidTr="00130FD1">
        <w:tc>
          <w:tcPr>
            <w:tcW w:w="2970" w:type="dxa"/>
          </w:tcPr>
          <w:p w14:paraId="3F99E5C7" w14:textId="77777777" w:rsidR="007E47B9" w:rsidRDefault="007E47B9" w:rsidP="00130FD1">
            <w:pPr>
              <w:jc w:val="center"/>
              <w:rPr>
                <w:rFonts w:eastAsia="Verdana" w:cs="Verdana"/>
                <w:szCs w:val="20"/>
              </w:rPr>
            </w:pPr>
            <w:r>
              <w:rPr>
                <w:rFonts w:eastAsia="Verdana" w:cs="Verdana"/>
                <w:szCs w:val="20"/>
              </w:rPr>
              <w:t>purmesh.jpg</w:t>
            </w:r>
          </w:p>
          <w:p w14:paraId="0E10C682" w14:textId="77777777" w:rsidR="007E47B9" w:rsidRDefault="007E47B9" w:rsidP="00130FD1">
            <w:pPr>
              <w:jc w:val="center"/>
              <w:rPr>
                <w:rFonts w:eastAsia="Verdana" w:cs="Verdana"/>
                <w:szCs w:val="20"/>
              </w:rPr>
            </w:pPr>
            <w:r>
              <w:rPr>
                <w:rFonts w:eastAsia="Verdana" w:cs="Verdana"/>
                <w:szCs w:val="20"/>
              </w:rPr>
              <w:t>purmesh.png</w:t>
            </w:r>
          </w:p>
          <w:p w14:paraId="349C1A15" w14:textId="77777777" w:rsidR="007E47B9" w:rsidRDefault="007E47B9" w:rsidP="00130FD1">
            <w:pPr>
              <w:jc w:val="center"/>
              <w:rPr>
                <w:rFonts w:eastAsia="Verdana" w:cs="Verdana"/>
                <w:szCs w:val="20"/>
              </w:rPr>
            </w:pPr>
            <w:r>
              <w:rPr>
                <w:rFonts w:eastAsia="Verdana" w:cs="Verdana"/>
                <w:szCs w:val="20"/>
              </w:rPr>
              <w:t>purmesh_A.png</w:t>
            </w:r>
          </w:p>
        </w:tc>
        <w:tc>
          <w:tcPr>
            <w:tcW w:w="2070" w:type="dxa"/>
          </w:tcPr>
          <w:p w14:paraId="63A15B96" w14:textId="77777777" w:rsidR="007E47B9" w:rsidRDefault="007E47B9" w:rsidP="00130FD1">
            <w:pPr>
              <w:jc w:val="center"/>
              <w:rPr>
                <w:rFonts w:eastAsia="Verdana" w:cs="Verdana"/>
                <w:szCs w:val="20"/>
              </w:rPr>
            </w:pPr>
            <w:r>
              <w:rPr>
                <w:rFonts w:eastAsia="Verdana" w:cs="Verdana"/>
                <w:szCs w:val="20"/>
              </w:rPr>
              <w:t>128 X 128</w:t>
            </w:r>
          </w:p>
          <w:p w14:paraId="40438007" w14:textId="77777777" w:rsidR="007E47B9" w:rsidRPr="00D705C6" w:rsidRDefault="007E47B9" w:rsidP="00130FD1">
            <w:pPr>
              <w:jc w:val="center"/>
              <w:rPr>
                <w:rFonts w:eastAsia="Verdana" w:cs="Verdana"/>
                <w:color w:val="FF0000"/>
                <w:szCs w:val="20"/>
              </w:rPr>
            </w:pPr>
          </w:p>
        </w:tc>
        <w:tc>
          <w:tcPr>
            <w:tcW w:w="2065" w:type="dxa"/>
            <w:shd w:val="clear" w:color="auto" w:fill="auto"/>
          </w:tcPr>
          <w:p w14:paraId="78937404" w14:textId="77777777" w:rsidR="007E47B9" w:rsidRPr="0061076C" w:rsidRDefault="007E47B9" w:rsidP="00130FD1">
            <w:pPr>
              <w:jc w:val="center"/>
              <w:rPr>
                <w:rFonts w:eastAsia="Verdana" w:cs="Verdana"/>
                <w:color w:val="FF0000"/>
                <w:szCs w:val="20"/>
              </w:rPr>
            </w:pPr>
            <w:r w:rsidRPr="0061076C">
              <w:rPr>
                <w:rFonts w:eastAsia="Verdana" w:cs="Verdana"/>
                <w:noProof/>
                <w:color w:val="FF0000"/>
                <w:szCs w:val="20"/>
              </w:rPr>
              <w:drawing>
                <wp:inline distT="0" distB="0" distL="0" distR="0" wp14:anchorId="7080CC01" wp14:editId="181F335C">
                  <wp:extent cx="609452" cy="61912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7819" cy="627624"/>
                          </a:xfrm>
                          <a:prstGeom prst="rect">
                            <a:avLst/>
                          </a:prstGeom>
                        </pic:spPr>
                      </pic:pic>
                    </a:graphicData>
                  </a:graphic>
                </wp:inline>
              </w:drawing>
            </w:r>
          </w:p>
        </w:tc>
        <w:tc>
          <w:tcPr>
            <w:tcW w:w="2065" w:type="dxa"/>
          </w:tcPr>
          <w:p w14:paraId="4BD6B7BC" w14:textId="77777777" w:rsidR="007E47B9" w:rsidRPr="0061076C" w:rsidRDefault="007E47B9" w:rsidP="00130FD1">
            <w:pPr>
              <w:jc w:val="center"/>
              <w:rPr>
                <w:rFonts w:eastAsia="Verdana" w:cs="Verdana"/>
                <w:color w:val="FF0000"/>
                <w:szCs w:val="20"/>
              </w:rPr>
            </w:pPr>
            <w:r w:rsidRPr="005A4340">
              <w:rPr>
                <w:rFonts w:eastAsia="Verdana" w:cs="Verdana"/>
                <w:noProof/>
                <w:color w:val="FF0000"/>
                <w:szCs w:val="20"/>
              </w:rPr>
              <w:drawing>
                <wp:inline distT="0" distB="0" distL="0" distR="0" wp14:anchorId="0002009B" wp14:editId="67DDE5EA">
                  <wp:extent cx="611505" cy="619346"/>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23512" cy="631507"/>
                          </a:xfrm>
                          <a:prstGeom prst="rect">
                            <a:avLst/>
                          </a:prstGeom>
                          <a:noFill/>
                          <a:ln>
                            <a:noFill/>
                          </a:ln>
                        </pic:spPr>
                      </pic:pic>
                    </a:graphicData>
                  </a:graphic>
                </wp:inline>
              </w:drawing>
            </w:r>
          </w:p>
        </w:tc>
      </w:tr>
      <w:tr w:rsidR="007E47B9" w14:paraId="4E8849CD" w14:textId="77777777" w:rsidTr="00130FD1">
        <w:tc>
          <w:tcPr>
            <w:tcW w:w="2970" w:type="dxa"/>
          </w:tcPr>
          <w:p w14:paraId="2C11D06B" w14:textId="77777777" w:rsidR="007E47B9" w:rsidRDefault="007E47B9" w:rsidP="00130FD1">
            <w:pPr>
              <w:jc w:val="center"/>
              <w:rPr>
                <w:rFonts w:eastAsia="Verdana" w:cs="Verdana"/>
                <w:szCs w:val="20"/>
              </w:rPr>
            </w:pPr>
            <w:r>
              <w:rPr>
                <w:rFonts w:eastAsia="Verdana" w:cs="Verdana"/>
                <w:szCs w:val="20"/>
              </w:rPr>
              <w:t>quads.jpg</w:t>
            </w:r>
          </w:p>
          <w:p w14:paraId="42756FDD" w14:textId="77777777" w:rsidR="007E47B9" w:rsidRDefault="007E47B9" w:rsidP="00130FD1">
            <w:pPr>
              <w:jc w:val="center"/>
              <w:rPr>
                <w:rFonts w:eastAsia="Verdana" w:cs="Verdana"/>
                <w:szCs w:val="20"/>
              </w:rPr>
            </w:pPr>
            <w:r>
              <w:rPr>
                <w:rFonts w:eastAsia="Verdana" w:cs="Verdana"/>
                <w:szCs w:val="20"/>
              </w:rPr>
              <w:t>quads.png</w:t>
            </w:r>
          </w:p>
          <w:p w14:paraId="2E5146B4" w14:textId="77777777" w:rsidR="007E47B9" w:rsidRDefault="007E47B9" w:rsidP="00130FD1">
            <w:pPr>
              <w:jc w:val="center"/>
              <w:rPr>
                <w:rFonts w:eastAsia="Verdana" w:cs="Verdana"/>
                <w:szCs w:val="20"/>
              </w:rPr>
            </w:pPr>
            <w:r>
              <w:rPr>
                <w:rFonts w:eastAsia="Verdana" w:cs="Verdana"/>
                <w:szCs w:val="20"/>
              </w:rPr>
              <w:t>quads_A.png</w:t>
            </w:r>
          </w:p>
          <w:p w14:paraId="7F1243EC" w14:textId="77777777" w:rsidR="007E47B9" w:rsidRDefault="007E47B9" w:rsidP="00130FD1">
            <w:pPr>
              <w:jc w:val="center"/>
              <w:rPr>
                <w:rFonts w:eastAsia="Verdana" w:cs="Verdana"/>
                <w:szCs w:val="20"/>
              </w:rPr>
            </w:pPr>
          </w:p>
        </w:tc>
        <w:tc>
          <w:tcPr>
            <w:tcW w:w="2070" w:type="dxa"/>
          </w:tcPr>
          <w:p w14:paraId="7AC4C172" w14:textId="77777777" w:rsidR="007E47B9" w:rsidRDefault="007E47B9" w:rsidP="00130FD1">
            <w:pPr>
              <w:jc w:val="center"/>
              <w:rPr>
                <w:rFonts w:eastAsia="Verdana" w:cs="Verdana"/>
                <w:szCs w:val="20"/>
              </w:rPr>
            </w:pPr>
            <w:r>
              <w:rPr>
                <w:rFonts w:eastAsia="Verdana" w:cs="Verdana"/>
                <w:szCs w:val="20"/>
              </w:rPr>
              <w:t>720 X 720</w:t>
            </w:r>
          </w:p>
        </w:tc>
        <w:tc>
          <w:tcPr>
            <w:tcW w:w="2065" w:type="dxa"/>
            <w:shd w:val="clear" w:color="auto" w:fill="auto"/>
          </w:tcPr>
          <w:p w14:paraId="693E3769" w14:textId="77777777" w:rsidR="007E47B9" w:rsidRPr="0061076C"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6CA3746" wp14:editId="56B74408">
                  <wp:extent cx="629728" cy="640613"/>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39940" cy="651002"/>
                          </a:xfrm>
                          <a:prstGeom prst="rect">
                            <a:avLst/>
                          </a:prstGeom>
                          <a:noFill/>
                          <a:ln>
                            <a:noFill/>
                          </a:ln>
                        </pic:spPr>
                      </pic:pic>
                    </a:graphicData>
                  </a:graphic>
                </wp:inline>
              </w:drawing>
            </w:r>
          </w:p>
        </w:tc>
        <w:tc>
          <w:tcPr>
            <w:tcW w:w="2065" w:type="dxa"/>
          </w:tcPr>
          <w:p w14:paraId="12E0A0DF" w14:textId="77777777" w:rsidR="007E47B9" w:rsidRPr="005A4340"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FB9CB4F" wp14:editId="25B97ED3">
                  <wp:extent cx="638354" cy="6277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53600" cy="642774"/>
                          </a:xfrm>
                          <a:prstGeom prst="rect">
                            <a:avLst/>
                          </a:prstGeom>
                          <a:noFill/>
                          <a:ln>
                            <a:noFill/>
                          </a:ln>
                        </pic:spPr>
                      </pic:pic>
                    </a:graphicData>
                  </a:graphic>
                </wp:inline>
              </w:drawing>
            </w:r>
          </w:p>
        </w:tc>
      </w:tr>
    </w:tbl>
    <w:p w14:paraId="5D841F8D" w14:textId="77777777" w:rsidR="007E47B9" w:rsidRDefault="007E47B9" w:rsidP="007E47B9">
      <w:pPr>
        <w:rPr>
          <w:rFonts w:eastAsia="Verdana" w:cs="Verdana"/>
          <w:szCs w:val="20"/>
        </w:rPr>
      </w:pPr>
      <w:r>
        <w:rPr>
          <w:rFonts w:eastAsia="Verdana" w:cs="Verdana"/>
          <w:szCs w:val="20"/>
        </w:rPr>
        <w:t xml:space="preserve">PNG without alpha </w:t>
      </w:r>
      <w:proofErr w:type="gramStart"/>
      <w:r>
        <w:rPr>
          <w:rFonts w:eastAsia="Verdana" w:cs="Verdana"/>
          <w:szCs w:val="20"/>
        </w:rPr>
        <w:t>are</w:t>
      </w:r>
      <w:proofErr w:type="gramEnd"/>
      <w:r>
        <w:rPr>
          <w:rFonts w:eastAsia="Verdana" w:cs="Verdana"/>
          <w:szCs w:val="20"/>
        </w:rPr>
        <w:t xml:space="preserve"> 24 bit, with alpha are 32 bit</w:t>
      </w:r>
    </w:p>
    <w:p w14:paraId="30BB5B82" w14:textId="77777777" w:rsidR="007E47B9" w:rsidRDefault="007E47B9" w:rsidP="007E47B9">
      <w:pPr>
        <w:rPr>
          <w:rFonts w:eastAsia="Verdana" w:cs="Verdana"/>
          <w:szCs w:val="20"/>
        </w:rPr>
      </w:pPr>
      <w:r>
        <w:rPr>
          <w:rFonts w:eastAsia="Verdana" w:cs="Verdana"/>
          <w:szCs w:val="20"/>
        </w:rPr>
        <w:br w:type="page"/>
      </w:r>
    </w:p>
    <w:p w14:paraId="1EB26AA9" w14:textId="77777777" w:rsidR="007E47B9" w:rsidRPr="00F32C78" w:rsidRDefault="007E47B9" w:rsidP="007E47B9">
      <w:pPr>
        <w:spacing w:after="0"/>
        <w:rPr>
          <w:rFonts w:eastAsia="Verdana" w:cs="Verdana"/>
          <w:b/>
          <w:szCs w:val="20"/>
        </w:rPr>
      </w:pPr>
      <w:r>
        <w:rPr>
          <w:rFonts w:eastAsia="Verdana" w:cs="Verdana"/>
          <w:b/>
          <w:szCs w:val="20"/>
        </w:rPr>
        <w:lastRenderedPageBreak/>
        <w:t>Large Texture Images</w:t>
      </w:r>
      <w:r w:rsidRPr="00F32C78">
        <w:rPr>
          <w:rFonts w:eastAsia="Verdana" w:cs="Verdana"/>
          <w:b/>
          <w:szCs w:val="20"/>
        </w:rPr>
        <w:t xml:space="preserve"> (</w:t>
      </w:r>
      <w:proofErr w:type="spellStart"/>
      <w:r>
        <w:rPr>
          <w:rFonts w:eastAsia="Verdana" w:cs="Verdana"/>
          <w:b/>
          <w:szCs w:val="20"/>
        </w:rPr>
        <w:t>Pixabay</w:t>
      </w:r>
      <w:proofErr w:type="spellEnd"/>
      <w:r w:rsidRPr="00F32C78">
        <w:rPr>
          <w:rFonts w:eastAsia="Verdana" w:cs="Verdana"/>
          <w:b/>
          <w:szCs w:val="20"/>
        </w:rPr>
        <w:t xml:space="preserve"> –</w:t>
      </w:r>
      <w:r>
        <w:rPr>
          <w:rFonts w:eastAsia="Verdana" w:cs="Verdana"/>
          <w:b/>
          <w:szCs w:val="20"/>
        </w:rPr>
        <w:t xml:space="preserve"> No</w:t>
      </w:r>
      <w:r w:rsidRPr="00F32C78">
        <w:rPr>
          <w:rFonts w:eastAsia="Verdana" w:cs="Verdana"/>
          <w:b/>
          <w:szCs w:val="20"/>
        </w:rPr>
        <w:t xml:space="preserve"> Attribution Required)</w:t>
      </w:r>
    </w:p>
    <w:tbl>
      <w:tblPr>
        <w:tblStyle w:val="TableGrid"/>
        <w:tblW w:w="0" w:type="auto"/>
        <w:tblLook w:val="04A0" w:firstRow="1" w:lastRow="0" w:firstColumn="1" w:lastColumn="0" w:noHBand="0" w:noVBand="1"/>
      </w:tblPr>
      <w:tblGrid>
        <w:gridCol w:w="2065"/>
        <w:gridCol w:w="2975"/>
        <w:gridCol w:w="3505"/>
      </w:tblGrid>
      <w:tr w:rsidR="007E47B9" w:rsidRPr="0032735E" w14:paraId="01B41484" w14:textId="77777777" w:rsidTr="00130FD1">
        <w:tc>
          <w:tcPr>
            <w:tcW w:w="2065" w:type="dxa"/>
          </w:tcPr>
          <w:p w14:paraId="3DB2A678"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975" w:type="dxa"/>
          </w:tcPr>
          <w:p w14:paraId="09A9119A" w14:textId="77777777" w:rsidR="007E47B9" w:rsidRDefault="007E47B9" w:rsidP="00130FD1">
            <w:pPr>
              <w:jc w:val="center"/>
              <w:rPr>
                <w:rFonts w:eastAsia="Verdana" w:cs="Verdana"/>
                <w:b/>
                <w:szCs w:val="20"/>
              </w:rPr>
            </w:pPr>
            <w:r>
              <w:rPr>
                <w:rFonts w:eastAsia="Verdana" w:cs="Verdana"/>
                <w:b/>
                <w:szCs w:val="20"/>
              </w:rPr>
              <w:t>Size/</w:t>
            </w:r>
          </w:p>
          <w:p w14:paraId="361509C7" w14:textId="77777777" w:rsidR="007E47B9" w:rsidRDefault="007E47B9" w:rsidP="00130FD1">
            <w:pPr>
              <w:jc w:val="center"/>
              <w:rPr>
                <w:rFonts w:eastAsia="Verdana" w:cs="Verdana"/>
                <w:b/>
                <w:szCs w:val="20"/>
              </w:rPr>
            </w:pPr>
            <w:r>
              <w:rPr>
                <w:rFonts w:eastAsia="Verdana" w:cs="Verdana"/>
                <w:b/>
                <w:szCs w:val="20"/>
              </w:rPr>
              <w:t>Original File Name</w:t>
            </w:r>
          </w:p>
        </w:tc>
        <w:tc>
          <w:tcPr>
            <w:tcW w:w="3505" w:type="dxa"/>
            <w:tcBorders>
              <w:bottom w:val="single" w:sz="4" w:space="0" w:color="auto"/>
            </w:tcBorders>
          </w:tcPr>
          <w:p w14:paraId="6024E00C" w14:textId="77777777" w:rsidR="007E47B9" w:rsidRDefault="007E47B9" w:rsidP="00130FD1">
            <w:pPr>
              <w:jc w:val="center"/>
              <w:rPr>
                <w:rFonts w:eastAsia="Verdana" w:cs="Verdana"/>
                <w:b/>
                <w:szCs w:val="20"/>
              </w:rPr>
            </w:pPr>
            <w:r>
              <w:rPr>
                <w:rFonts w:eastAsia="Verdana" w:cs="Verdana"/>
                <w:b/>
                <w:szCs w:val="20"/>
              </w:rPr>
              <w:t>Photo</w:t>
            </w:r>
          </w:p>
        </w:tc>
      </w:tr>
      <w:tr w:rsidR="007E47B9" w14:paraId="5286E5D9" w14:textId="77777777" w:rsidTr="00130FD1">
        <w:tc>
          <w:tcPr>
            <w:tcW w:w="2065" w:type="dxa"/>
          </w:tcPr>
          <w:p w14:paraId="7483AB7F" w14:textId="77777777" w:rsidR="007E47B9" w:rsidRDefault="007E47B9" w:rsidP="00130FD1">
            <w:pPr>
              <w:jc w:val="center"/>
              <w:rPr>
                <w:rFonts w:eastAsia="Verdana" w:cs="Verdana"/>
                <w:szCs w:val="20"/>
              </w:rPr>
            </w:pPr>
            <w:r>
              <w:rPr>
                <w:rFonts w:eastAsia="Verdana" w:cs="Verdana"/>
                <w:szCs w:val="20"/>
              </w:rPr>
              <w:t>photo_1.jpg</w:t>
            </w:r>
          </w:p>
          <w:p w14:paraId="7A571308" w14:textId="77777777" w:rsidR="007E47B9" w:rsidRDefault="007E47B9" w:rsidP="00130FD1">
            <w:pPr>
              <w:jc w:val="center"/>
              <w:rPr>
                <w:rFonts w:eastAsia="Verdana" w:cs="Verdana"/>
                <w:szCs w:val="20"/>
              </w:rPr>
            </w:pPr>
            <w:r>
              <w:rPr>
                <w:rFonts w:eastAsia="Verdana" w:cs="Verdana"/>
                <w:szCs w:val="20"/>
              </w:rPr>
              <w:t>photo_1.png</w:t>
            </w:r>
          </w:p>
          <w:p w14:paraId="79822066" w14:textId="77777777" w:rsidR="007E47B9" w:rsidRDefault="007E47B9" w:rsidP="00130FD1">
            <w:pPr>
              <w:jc w:val="center"/>
              <w:rPr>
                <w:rFonts w:eastAsia="Verdana" w:cs="Verdana"/>
                <w:szCs w:val="20"/>
              </w:rPr>
            </w:pPr>
            <w:r>
              <w:rPr>
                <w:rFonts w:eastAsia="Verdana" w:cs="Verdana"/>
                <w:szCs w:val="20"/>
              </w:rPr>
              <w:t>photo_1.png_48</w:t>
            </w:r>
          </w:p>
          <w:p w14:paraId="1021EB0F" w14:textId="77777777" w:rsidR="007E47B9" w:rsidRDefault="007E47B9" w:rsidP="00130FD1">
            <w:pPr>
              <w:jc w:val="center"/>
              <w:rPr>
                <w:rFonts w:eastAsia="Verdana" w:cs="Verdana"/>
                <w:szCs w:val="20"/>
              </w:rPr>
            </w:pPr>
            <w:r>
              <w:rPr>
                <w:rFonts w:eastAsia="Verdana" w:cs="Verdana"/>
                <w:szCs w:val="20"/>
              </w:rPr>
              <w:t>photo_1.png_16</w:t>
            </w:r>
          </w:p>
          <w:p w14:paraId="004357A0" w14:textId="77777777" w:rsidR="007E47B9" w:rsidRDefault="007E47B9" w:rsidP="00130FD1">
            <w:pPr>
              <w:jc w:val="center"/>
              <w:rPr>
                <w:rFonts w:eastAsia="Verdana" w:cs="Verdana"/>
                <w:szCs w:val="20"/>
              </w:rPr>
            </w:pPr>
          </w:p>
          <w:p w14:paraId="328538F1" w14:textId="77777777" w:rsidR="007E47B9" w:rsidRDefault="007E47B9" w:rsidP="00130FD1">
            <w:pPr>
              <w:jc w:val="center"/>
              <w:rPr>
                <w:rFonts w:eastAsia="Verdana" w:cs="Verdana"/>
                <w:szCs w:val="20"/>
              </w:rPr>
            </w:pPr>
            <w:r>
              <w:rPr>
                <w:rFonts w:eastAsia="Verdana" w:cs="Verdana"/>
                <w:szCs w:val="20"/>
              </w:rPr>
              <w:t>16/48 = bit depth</w:t>
            </w:r>
          </w:p>
          <w:p w14:paraId="3BE648A6" w14:textId="77777777" w:rsidR="007E47B9" w:rsidRDefault="007E47B9" w:rsidP="00130FD1">
            <w:pPr>
              <w:jc w:val="center"/>
              <w:rPr>
                <w:rFonts w:eastAsia="Verdana" w:cs="Verdana"/>
                <w:szCs w:val="20"/>
              </w:rPr>
            </w:pPr>
          </w:p>
          <w:p w14:paraId="0C7DDB07" w14:textId="77777777" w:rsidR="007E47B9" w:rsidRDefault="007E47B9" w:rsidP="00130FD1">
            <w:pPr>
              <w:rPr>
                <w:rFonts w:eastAsia="Verdana" w:cs="Verdana"/>
                <w:szCs w:val="20"/>
              </w:rPr>
            </w:pPr>
          </w:p>
        </w:tc>
        <w:tc>
          <w:tcPr>
            <w:tcW w:w="2975" w:type="dxa"/>
          </w:tcPr>
          <w:p w14:paraId="53486366" w14:textId="77777777" w:rsidR="007E47B9" w:rsidRDefault="007E47B9" w:rsidP="00130FD1">
            <w:pPr>
              <w:jc w:val="center"/>
              <w:rPr>
                <w:rFonts w:eastAsia="Verdana" w:cs="Verdana"/>
                <w:szCs w:val="20"/>
              </w:rPr>
            </w:pPr>
            <w:r>
              <w:rPr>
                <w:rFonts w:eastAsia="Verdana" w:cs="Verdana"/>
                <w:szCs w:val="20"/>
              </w:rPr>
              <w:t>1280 X 833</w:t>
            </w:r>
          </w:p>
          <w:p w14:paraId="1B1A2150"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background-1655938_1280.jpg</w:t>
            </w:r>
          </w:p>
        </w:tc>
        <w:tc>
          <w:tcPr>
            <w:tcW w:w="3505" w:type="dxa"/>
            <w:tcBorders>
              <w:bottom w:val="single" w:sz="4" w:space="0" w:color="auto"/>
            </w:tcBorders>
            <w:shd w:val="clear" w:color="auto" w:fill="auto"/>
          </w:tcPr>
          <w:p w14:paraId="547CCB0F"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5843386C" wp14:editId="25D863EC">
                  <wp:extent cx="1772319" cy="11654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800269" cy="1183835"/>
                          </a:xfrm>
                          <a:prstGeom prst="rect">
                            <a:avLst/>
                          </a:prstGeom>
                          <a:noFill/>
                          <a:ln>
                            <a:noFill/>
                          </a:ln>
                        </pic:spPr>
                      </pic:pic>
                    </a:graphicData>
                  </a:graphic>
                </wp:inline>
              </w:drawing>
            </w:r>
          </w:p>
        </w:tc>
      </w:tr>
      <w:tr w:rsidR="007E47B9" w14:paraId="73D480E0" w14:textId="77777777" w:rsidTr="00130FD1">
        <w:tc>
          <w:tcPr>
            <w:tcW w:w="2065" w:type="dxa"/>
          </w:tcPr>
          <w:p w14:paraId="1C2CA926" w14:textId="77777777" w:rsidR="007E47B9" w:rsidRDefault="007E47B9" w:rsidP="00130FD1">
            <w:pPr>
              <w:jc w:val="center"/>
              <w:rPr>
                <w:rFonts w:eastAsia="Verdana" w:cs="Verdana"/>
                <w:szCs w:val="20"/>
              </w:rPr>
            </w:pPr>
            <w:r>
              <w:rPr>
                <w:rFonts w:eastAsia="Verdana" w:cs="Verdana"/>
                <w:szCs w:val="20"/>
              </w:rPr>
              <w:t>photo_2.jpg</w:t>
            </w:r>
          </w:p>
          <w:p w14:paraId="7861DF2F" w14:textId="77777777" w:rsidR="007E47B9" w:rsidRDefault="007E47B9" w:rsidP="00130FD1">
            <w:pPr>
              <w:jc w:val="center"/>
              <w:rPr>
                <w:rFonts w:eastAsia="Verdana" w:cs="Verdana"/>
                <w:szCs w:val="20"/>
              </w:rPr>
            </w:pPr>
            <w:r>
              <w:rPr>
                <w:rFonts w:eastAsia="Verdana" w:cs="Verdana"/>
                <w:szCs w:val="20"/>
              </w:rPr>
              <w:t>photo_2.png</w:t>
            </w:r>
          </w:p>
          <w:p w14:paraId="5DBBF9BF" w14:textId="77777777" w:rsidR="007E47B9" w:rsidRDefault="007E47B9" w:rsidP="00130FD1">
            <w:pPr>
              <w:jc w:val="center"/>
              <w:rPr>
                <w:rFonts w:eastAsia="Verdana" w:cs="Verdana"/>
                <w:szCs w:val="20"/>
              </w:rPr>
            </w:pPr>
          </w:p>
          <w:p w14:paraId="0F68EEFA" w14:textId="77777777" w:rsidR="007E47B9" w:rsidRDefault="007E47B9" w:rsidP="00130FD1">
            <w:pPr>
              <w:jc w:val="center"/>
              <w:rPr>
                <w:rFonts w:eastAsia="Verdana" w:cs="Verdana"/>
                <w:szCs w:val="20"/>
              </w:rPr>
            </w:pPr>
          </w:p>
          <w:p w14:paraId="47A4B773" w14:textId="77777777" w:rsidR="007E47B9" w:rsidRDefault="007E47B9" w:rsidP="00130FD1">
            <w:pPr>
              <w:jc w:val="center"/>
              <w:rPr>
                <w:rFonts w:eastAsia="Verdana" w:cs="Verdana"/>
                <w:szCs w:val="20"/>
              </w:rPr>
            </w:pPr>
          </w:p>
          <w:p w14:paraId="151E8D53" w14:textId="77777777" w:rsidR="007E47B9" w:rsidRDefault="007E47B9" w:rsidP="00130FD1">
            <w:pPr>
              <w:jc w:val="center"/>
              <w:rPr>
                <w:rFonts w:eastAsia="Verdana" w:cs="Verdana"/>
                <w:szCs w:val="20"/>
              </w:rPr>
            </w:pPr>
          </w:p>
          <w:p w14:paraId="502054C3" w14:textId="77777777" w:rsidR="007E47B9" w:rsidRDefault="007E47B9" w:rsidP="00130FD1">
            <w:pPr>
              <w:jc w:val="center"/>
              <w:rPr>
                <w:rFonts w:eastAsia="Verdana" w:cs="Verdana"/>
                <w:szCs w:val="20"/>
              </w:rPr>
            </w:pPr>
          </w:p>
          <w:p w14:paraId="03608BBE" w14:textId="77777777" w:rsidR="007E47B9" w:rsidRDefault="007E47B9" w:rsidP="00130FD1">
            <w:pPr>
              <w:jc w:val="center"/>
              <w:rPr>
                <w:rFonts w:eastAsia="Verdana" w:cs="Verdana"/>
                <w:szCs w:val="20"/>
              </w:rPr>
            </w:pPr>
          </w:p>
        </w:tc>
        <w:tc>
          <w:tcPr>
            <w:tcW w:w="2975" w:type="dxa"/>
          </w:tcPr>
          <w:p w14:paraId="29DDB5C4" w14:textId="77777777" w:rsidR="007E47B9" w:rsidRPr="00E45755" w:rsidRDefault="007E47B9" w:rsidP="00130FD1">
            <w:pPr>
              <w:jc w:val="center"/>
              <w:rPr>
                <w:rFonts w:eastAsia="Verdana" w:cs="Verdana"/>
                <w:szCs w:val="20"/>
              </w:rPr>
            </w:pPr>
            <w:r w:rsidRPr="00E45755">
              <w:rPr>
                <w:rFonts w:eastAsia="Verdana" w:cs="Verdana"/>
                <w:szCs w:val="20"/>
              </w:rPr>
              <w:t>1280 X 829</w:t>
            </w:r>
          </w:p>
          <w:p w14:paraId="3992ED74"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background-2090828_1280.jpg</w:t>
            </w:r>
          </w:p>
        </w:tc>
        <w:tc>
          <w:tcPr>
            <w:tcW w:w="3505" w:type="dxa"/>
            <w:shd w:val="clear" w:color="auto" w:fill="auto"/>
          </w:tcPr>
          <w:p w14:paraId="54AC5F65"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797E22A8" wp14:editId="770483A2">
                  <wp:extent cx="1814195" cy="103668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831437" cy="1046535"/>
                          </a:xfrm>
                          <a:prstGeom prst="rect">
                            <a:avLst/>
                          </a:prstGeom>
                          <a:noFill/>
                          <a:ln>
                            <a:noFill/>
                          </a:ln>
                        </pic:spPr>
                      </pic:pic>
                    </a:graphicData>
                  </a:graphic>
                </wp:inline>
              </w:drawing>
            </w:r>
          </w:p>
        </w:tc>
      </w:tr>
      <w:tr w:rsidR="007E47B9" w14:paraId="17BFAA38" w14:textId="77777777" w:rsidTr="00130FD1">
        <w:tc>
          <w:tcPr>
            <w:tcW w:w="2065" w:type="dxa"/>
          </w:tcPr>
          <w:p w14:paraId="3A6113C0" w14:textId="77777777" w:rsidR="007E47B9" w:rsidRDefault="007E47B9" w:rsidP="00130FD1">
            <w:pPr>
              <w:jc w:val="center"/>
              <w:rPr>
                <w:rFonts w:eastAsia="Verdana" w:cs="Verdana"/>
                <w:szCs w:val="20"/>
              </w:rPr>
            </w:pPr>
            <w:r>
              <w:rPr>
                <w:rFonts w:eastAsia="Verdana" w:cs="Verdana"/>
                <w:szCs w:val="20"/>
              </w:rPr>
              <w:t>photo_3.jpg</w:t>
            </w:r>
          </w:p>
          <w:p w14:paraId="393F88B0" w14:textId="77777777" w:rsidR="007E47B9" w:rsidRDefault="007E47B9" w:rsidP="00130FD1">
            <w:pPr>
              <w:jc w:val="center"/>
              <w:rPr>
                <w:rFonts w:eastAsia="Verdana" w:cs="Verdana"/>
                <w:szCs w:val="20"/>
              </w:rPr>
            </w:pPr>
            <w:r>
              <w:rPr>
                <w:rFonts w:eastAsia="Verdana" w:cs="Verdana"/>
                <w:szCs w:val="20"/>
              </w:rPr>
              <w:t>photo_3.png</w:t>
            </w:r>
          </w:p>
          <w:p w14:paraId="556B9CE8" w14:textId="77777777" w:rsidR="007E47B9" w:rsidRDefault="007E47B9" w:rsidP="00130FD1">
            <w:pPr>
              <w:jc w:val="center"/>
              <w:rPr>
                <w:rFonts w:eastAsia="Verdana" w:cs="Verdana"/>
                <w:szCs w:val="20"/>
              </w:rPr>
            </w:pPr>
          </w:p>
          <w:p w14:paraId="1C6F4960" w14:textId="77777777" w:rsidR="007E47B9" w:rsidRDefault="007E47B9" w:rsidP="00130FD1">
            <w:pPr>
              <w:jc w:val="center"/>
              <w:rPr>
                <w:rFonts w:eastAsia="Verdana" w:cs="Verdana"/>
                <w:szCs w:val="20"/>
              </w:rPr>
            </w:pPr>
          </w:p>
          <w:p w14:paraId="745E9A39" w14:textId="77777777" w:rsidR="007E47B9" w:rsidRDefault="007E47B9" w:rsidP="00130FD1">
            <w:pPr>
              <w:jc w:val="center"/>
              <w:rPr>
                <w:rFonts w:eastAsia="Verdana" w:cs="Verdana"/>
                <w:szCs w:val="20"/>
              </w:rPr>
            </w:pPr>
          </w:p>
          <w:p w14:paraId="6C4F7F4E" w14:textId="77777777" w:rsidR="007E47B9" w:rsidRDefault="007E47B9" w:rsidP="00130FD1">
            <w:pPr>
              <w:jc w:val="center"/>
              <w:rPr>
                <w:rFonts w:eastAsia="Verdana" w:cs="Verdana"/>
                <w:szCs w:val="20"/>
              </w:rPr>
            </w:pPr>
          </w:p>
          <w:p w14:paraId="40D3C441" w14:textId="77777777" w:rsidR="007E47B9" w:rsidRDefault="007E47B9" w:rsidP="00130FD1">
            <w:pPr>
              <w:jc w:val="center"/>
              <w:rPr>
                <w:rFonts w:eastAsia="Verdana" w:cs="Verdana"/>
                <w:szCs w:val="20"/>
              </w:rPr>
            </w:pPr>
          </w:p>
          <w:p w14:paraId="171CC144" w14:textId="77777777" w:rsidR="007E47B9" w:rsidRDefault="007E47B9" w:rsidP="00130FD1">
            <w:pPr>
              <w:jc w:val="center"/>
              <w:rPr>
                <w:rFonts w:eastAsia="Verdana" w:cs="Verdana"/>
                <w:szCs w:val="20"/>
              </w:rPr>
            </w:pPr>
          </w:p>
        </w:tc>
        <w:tc>
          <w:tcPr>
            <w:tcW w:w="2975" w:type="dxa"/>
          </w:tcPr>
          <w:p w14:paraId="452F0467" w14:textId="77777777" w:rsidR="007E47B9" w:rsidRPr="00E41C27" w:rsidRDefault="007E47B9" w:rsidP="00130FD1">
            <w:pPr>
              <w:jc w:val="center"/>
              <w:rPr>
                <w:rFonts w:eastAsia="Verdana" w:cs="Verdana"/>
                <w:szCs w:val="20"/>
              </w:rPr>
            </w:pPr>
            <w:r w:rsidRPr="00E41C27">
              <w:rPr>
                <w:rFonts w:eastAsia="Verdana" w:cs="Verdana"/>
                <w:szCs w:val="20"/>
              </w:rPr>
              <w:t>1280 X 1280</w:t>
            </w:r>
          </w:p>
          <w:p w14:paraId="37C8ADD3" w14:textId="77777777" w:rsidR="007E47B9" w:rsidRPr="00E41C27" w:rsidRDefault="007E47B9" w:rsidP="00130FD1">
            <w:pPr>
              <w:jc w:val="center"/>
              <w:rPr>
                <w:rFonts w:eastAsia="Verdana" w:cs="Verdana"/>
                <w:sz w:val="16"/>
                <w:szCs w:val="16"/>
              </w:rPr>
            </w:pPr>
            <w:r w:rsidRPr="00E41C27">
              <w:rPr>
                <w:rFonts w:eastAsia="Verdana" w:cs="Verdana"/>
                <w:sz w:val="16"/>
                <w:szCs w:val="16"/>
              </w:rPr>
              <w:t>checkerboard-1943243_1280.png</w:t>
            </w:r>
          </w:p>
        </w:tc>
        <w:tc>
          <w:tcPr>
            <w:tcW w:w="3505" w:type="dxa"/>
            <w:shd w:val="clear" w:color="auto" w:fill="auto"/>
          </w:tcPr>
          <w:p w14:paraId="28C1394B"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33AE0C1" wp14:editId="04CD0C2E">
                  <wp:extent cx="1452457" cy="13430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466647" cy="1356146"/>
                          </a:xfrm>
                          <a:prstGeom prst="rect">
                            <a:avLst/>
                          </a:prstGeom>
                          <a:noFill/>
                          <a:ln>
                            <a:noFill/>
                          </a:ln>
                        </pic:spPr>
                      </pic:pic>
                    </a:graphicData>
                  </a:graphic>
                </wp:inline>
              </w:drawing>
            </w:r>
          </w:p>
        </w:tc>
      </w:tr>
      <w:tr w:rsidR="007E47B9" w14:paraId="11CB0311" w14:textId="77777777" w:rsidTr="00130FD1">
        <w:tc>
          <w:tcPr>
            <w:tcW w:w="2065" w:type="dxa"/>
          </w:tcPr>
          <w:p w14:paraId="2EF1F41F" w14:textId="77777777" w:rsidR="007E47B9" w:rsidRDefault="007E47B9" w:rsidP="00130FD1">
            <w:pPr>
              <w:jc w:val="center"/>
              <w:rPr>
                <w:rFonts w:eastAsia="Verdana" w:cs="Verdana"/>
                <w:szCs w:val="20"/>
              </w:rPr>
            </w:pPr>
            <w:r>
              <w:rPr>
                <w:rFonts w:eastAsia="Verdana" w:cs="Verdana"/>
                <w:szCs w:val="20"/>
              </w:rPr>
              <w:t>photo_4.jpg</w:t>
            </w:r>
          </w:p>
          <w:p w14:paraId="132F1192" w14:textId="77777777" w:rsidR="007E47B9" w:rsidRDefault="007E47B9" w:rsidP="00130FD1">
            <w:pPr>
              <w:jc w:val="center"/>
              <w:rPr>
                <w:rFonts w:eastAsia="Verdana" w:cs="Verdana"/>
                <w:szCs w:val="20"/>
              </w:rPr>
            </w:pPr>
            <w:r>
              <w:rPr>
                <w:rFonts w:eastAsia="Verdana" w:cs="Verdana"/>
                <w:szCs w:val="20"/>
              </w:rPr>
              <w:t>photo_4.png</w:t>
            </w:r>
          </w:p>
          <w:p w14:paraId="0FC1CC62" w14:textId="77777777" w:rsidR="007E47B9" w:rsidRDefault="007E47B9" w:rsidP="00130FD1">
            <w:pPr>
              <w:jc w:val="center"/>
              <w:rPr>
                <w:rFonts w:eastAsia="Verdana" w:cs="Verdana"/>
                <w:szCs w:val="20"/>
              </w:rPr>
            </w:pPr>
          </w:p>
          <w:p w14:paraId="18CA83E0" w14:textId="77777777" w:rsidR="007E47B9" w:rsidRDefault="007E47B9" w:rsidP="00130FD1">
            <w:pPr>
              <w:jc w:val="center"/>
              <w:rPr>
                <w:rFonts w:eastAsia="Verdana" w:cs="Verdana"/>
                <w:szCs w:val="20"/>
              </w:rPr>
            </w:pPr>
          </w:p>
          <w:p w14:paraId="2C31EBAA" w14:textId="77777777" w:rsidR="007E47B9" w:rsidRDefault="007E47B9" w:rsidP="00130FD1">
            <w:pPr>
              <w:jc w:val="center"/>
              <w:rPr>
                <w:rFonts w:eastAsia="Verdana" w:cs="Verdana"/>
                <w:szCs w:val="20"/>
              </w:rPr>
            </w:pPr>
          </w:p>
          <w:p w14:paraId="122A9095" w14:textId="77777777" w:rsidR="007E47B9" w:rsidRDefault="007E47B9" w:rsidP="00130FD1">
            <w:pPr>
              <w:jc w:val="center"/>
              <w:rPr>
                <w:rFonts w:eastAsia="Verdana" w:cs="Verdana"/>
                <w:szCs w:val="20"/>
              </w:rPr>
            </w:pPr>
          </w:p>
          <w:p w14:paraId="05F963F9" w14:textId="77777777" w:rsidR="007E47B9" w:rsidRDefault="007E47B9" w:rsidP="00130FD1">
            <w:pPr>
              <w:jc w:val="center"/>
              <w:rPr>
                <w:rFonts w:eastAsia="Verdana" w:cs="Verdana"/>
                <w:szCs w:val="20"/>
              </w:rPr>
            </w:pPr>
          </w:p>
          <w:p w14:paraId="4B7CF1A4" w14:textId="77777777" w:rsidR="007E47B9" w:rsidRDefault="007E47B9" w:rsidP="00130FD1">
            <w:pPr>
              <w:rPr>
                <w:rFonts w:eastAsia="Verdana" w:cs="Verdana"/>
                <w:szCs w:val="20"/>
              </w:rPr>
            </w:pPr>
          </w:p>
        </w:tc>
        <w:tc>
          <w:tcPr>
            <w:tcW w:w="2975" w:type="dxa"/>
          </w:tcPr>
          <w:p w14:paraId="134F0489" w14:textId="77777777" w:rsidR="007E47B9" w:rsidRPr="00E41C27" w:rsidRDefault="007E47B9" w:rsidP="00130FD1">
            <w:pPr>
              <w:jc w:val="center"/>
              <w:rPr>
                <w:rFonts w:eastAsia="Verdana" w:cs="Verdana"/>
                <w:szCs w:val="20"/>
              </w:rPr>
            </w:pPr>
            <w:r w:rsidRPr="00E41C27">
              <w:rPr>
                <w:rFonts w:eastAsia="Verdana" w:cs="Verdana"/>
                <w:szCs w:val="20"/>
              </w:rPr>
              <w:t>1280 X 720</w:t>
            </w:r>
          </w:p>
          <w:p w14:paraId="596DBB15" w14:textId="77777777" w:rsidR="007E47B9" w:rsidRPr="00E41C27" w:rsidRDefault="007E47B9" w:rsidP="00130FD1">
            <w:pPr>
              <w:jc w:val="center"/>
              <w:rPr>
                <w:rFonts w:eastAsia="Verdana" w:cs="Verdana"/>
                <w:sz w:val="16"/>
                <w:szCs w:val="16"/>
              </w:rPr>
            </w:pPr>
            <w:r w:rsidRPr="00E41C27">
              <w:rPr>
                <w:rFonts w:eastAsia="Verdana" w:cs="Verdana"/>
                <w:sz w:val="16"/>
                <w:szCs w:val="16"/>
              </w:rPr>
              <w:t>complex-664440_1280.jpg</w:t>
            </w:r>
          </w:p>
        </w:tc>
        <w:tc>
          <w:tcPr>
            <w:tcW w:w="3505" w:type="dxa"/>
            <w:shd w:val="clear" w:color="auto" w:fill="auto"/>
          </w:tcPr>
          <w:p w14:paraId="61AF0120"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4958FFCD" wp14:editId="765A4A0E">
                  <wp:extent cx="1780304" cy="927502"/>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793654" cy="934457"/>
                          </a:xfrm>
                          <a:prstGeom prst="rect">
                            <a:avLst/>
                          </a:prstGeom>
                          <a:noFill/>
                          <a:ln>
                            <a:noFill/>
                          </a:ln>
                        </pic:spPr>
                      </pic:pic>
                    </a:graphicData>
                  </a:graphic>
                </wp:inline>
              </w:drawing>
            </w:r>
          </w:p>
        </w:tc>
      </w:tr>
      <w:tr w:rsidR="007E47B9" w14:paraId="72D942C9" w14:textId="77777777" w:rsidTr="00130FD1">
        <w:tc>
          <w:tcPr>
            <w:tcW w:w="2065" w:type="dxa"/>
          </w:tcPr>
          <w:p w14:paraId="34415FDE" w14:textId="77777777" w:rsidR="007E47B9" w:rsidRDefault="007E47B9" w:rsidP="00130FD1">
            <w:pPr>
              <w:jc w:val="center"/>
              <w:rPr>
                <w:rFonts w:eastAsia="Verdana" w:cs="Verdana"/>
                <w:szCs w:val="20"/>
              </w:rPr>
            </w:pPr>
            <w:r>
              <w:rPr>
                <w:rFonts w:eastAsia="Verdana" w:cs="Verdana"/>
                <w:szCs w:val="20"/>
              </w:rPr>
              <w:t>photo_5.jpg</w:t>
            </w:r>
          </w:p>
          <w:p w14:paraId="4B07A66F" w14:textId="77777777" w:rsidR="007E47B9" w:rsidRDefault="007E47B9" w:rsidP="00130FD1">
            <w:pPr>
              <w:jc w:val="center"/>
              <w:rPr>
                <w:rFonts w:eastAsia="Verdana" w:cs="Verdana"/>
                <w:szCs w:val="20"/>
              </w:rPr>
            </w:pPr>
            <w:r>
              <w:rPr>
                <w:rFonts w:eastAsia="Verdana" w:cs="Verdana"/>
                <w:szCs w:val="20"/>
              </w:rPr>
              <w:t>photo_5.jpg</w:t>
            </w:r>
          </w:p>
          <w:p w14:paraId="7F88C18B" w14:textId="77777777" w:rsidR="007E47B9" w:rsidRDefault="007E47B9" w:rsidP="00130FD1">
            <w:pPr>
              <w:jc w:val="center"/>
              <w:rPr>
                <w:rFonts w:eastAsia="Verdana" w:cs="Verdana"/>
                <w:szCs w:val="20"/>
              </w:rPr>
            </w:pPr>
          </w:p>
          <w:p w14:paraId="3C75EDCD" w14:textId="77777777" w:rsidR="007E47B9" w:rsidRDefault="007E47B9" w:rsidP="00130FD1">
            <w:pPr>
              <w:jc w:val="center"/>
              <w:rPr>
                <w:rFonts w:eastAsia="Verdana" w:cs="Verdana"/>
                <w:szCs w:val="20"/>
              </w:rPr>
            </w:pPr>
          </w:p>
          <w:p w14:paraId="1330B881" w14:textId="77777777" w:rsidR="007E47B9" w:rsidRDefault="007E47B9" w:rsidP="00130FD1">
            <w:pPr>
              <w:jc w:val="center"/>
              <w:rPr>
                <w:rFonts w:eastAsia="Verdana" w:cs="Verdana"/>
                <w:szCs w:val="20"/>
              </w:rPr>
            </w:pPr>
          </w:p>
          <w:p w14:paraId="4F22D6F9" w14:textId="77777777" w:rsidR="007E47B9" w:rsidRDefault="007E47B9" w:rsidP="00130FD1">
            <w:pPr>
              <w:jc w:val="center"/>
              <w:rPr>
                <w:rFonts w:eastAsia="Verdana" w:cs="Verdana"/>
                <w:szCs w:val="20"/>
              </w:rPr>
            </w:pPr>
          </w:p>
          <w:p w14:paraId="069DEB72" w14:textId="77777777" w:rsidR="007E47B9" w:rsidRDefault="007E47B9" w:rsidP="00130FD1">
            <w:pPr>
              <w:jc w:val="center"/>
              <w:rPr>
                <w:rFonts w:eastAsia="Verdana" w:cs="Verdana"/>
                <w:szCs w:val="20"/>
              </w:rPr>
            </w:pPr>
          </w:p>
          <w:p w14:paraId="735E37D9" w14:textId="77777777" w:rsidR="007E47B9" w:rsidRDefault="007E47B9" w:rsidP="00130FD1">
            <w:pPr>
              <w:jc w:val="center"/>
              <w:rPr>
                <w:rFonts w:eastAsia="Verdana" w:cs="Verdana"/>
                <w:szCs w:val="20"/>
              </w:rPr>
            </w:pPr>
          </w:p>
        </w:tc>
        <w:tc>
          <w:tcPr>
            <w:tcW w:w="2975" w:type="dxa"/>
          </w:tcPr>
          <w:p w14:paraId="00916BF5" w14:textId="77777777" w:rsidR="007E47B9" w:rsidRPr="00E41C27" w:rsidRDefault="007E47B9" w:rsidP="00130FD1">
            <w:pPr>
              <w:jc w:val="center"/>
              <w:rPr>
                <w:rFonts w:eastAsia="Verdana" w:cs="Verdana"/>
                <w:szCs w:val="20"/>
              </w:rPr>
            </w:pPr>
            <w:r w:rsidRPr="00E41C27">
              <w:rPr>
                <w:rFonts w:eastAsia="Verdana" w:cs="Verdana"/>
                <w:szCs w:val="20"/>
              </w:rPr>
              <w:t>1280 X 853</w:t>
            </w:r>
          </w:p>
          <w:p w14:paraId="65E74DAC" w14:textId="77777777" w:rsidR="007E47B9" w:rsidRPr="00E41C27" w:rsidRDefault="007E47B9" w:rsidP="00130FD1">
            <w:pPr>
              <w:jc w:val="center"/>
              <w:rPr>
                <w:rFonts w:eastAsia="Verdana" w:cs="Verdana"/>
                <w:sz w:val="16"/>
                <w:szCs w:val="16"/>
              </w:rPr>
            </w:pPr>
            <w:r w:rsidRPr="00E41C27">
              <w:rPr>
                <w:rFonts w:eastAsia="Verdana" w:cs="Verdana"/>
                <w:sz w:val="16"/>
                <w:szCs w:val="16"/>
              </w:rPr>
              <w:t>snail-shells-65358_1280.jpg</w:t>
            </w:r>
          </w:p>
        </w:tc>
        <w:tc>
          <w:tcPr>
            <w:tcW w:w="3505" w:type="dxa"/>
            <w:shd w:val="clear" w:color="auto" w:fill="auto"/>
          </w:tcPr>
          <w:p w14:paraId="759BBE1D"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0D7EFE7" wp14:editId="771B2B49">
                  <wp:extent cx="2009775" cy="1205865"/>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009775" cy="1205865"/>
                          </a:xfrm>
                          <a:prstGeom prst="rect">
                            <a:avLst/>
                          </a:prstGeom>
                          <a:noFill/>
                          <a:ln>
                            <a:noFill/>
                          </a:ln>
                        </pic:spPr>
                      </pic:pic>
                    </a:graphicData>
                  </a:graphic>
                </wp:inline>
              </w:drawing>
            </w:r>
          </w:p>
        </w:tc>
      </w:tr>
      <w:tr w:rsidR="007E47B9" w14:paraId="205CAC40" w14:textId="77777777" w:rsidTr="00130FD1">
        <w:tc>
          <w:tcPr>
            <w:tcW w:w="2065" w:type="dxa"/>
          </w:tcPr>
          <w:p w14:paraId="13E41AB9" w14:textId="77777777" w:rsidR="007E47B9" w:rsidRDefault="007E47B9" w:rsidP="00130FD1">
            <w:pPr>
              <w:jc w:val="center"/>
              <w:rPr>
                <w:rFonts w:eastAsia="Verdana" w:cs="Verdana"/>
                <w:szCs w:val="20"/>
              </w:rPr>
            </w:pPr>
            <w:r>
              <w:rPr>
                <w:rFonts w:eastAsia="Verdana" w:cs="Verdana"/>
                <w:szCs w:val="20"/>
              </w:rPr>
              <w:t>photo_6.jpg</w:t>
            </w:r>
          </w:p>
          <w:p w14:paraId="30E1EEDE" w14:textId="77777777" w:rsidR="007E47B9" w:rsidRDefault="007E47B9" w:rsidP="00130FD1">
            <w:pPr>
              <w:jc w:val="center"/>
              <w:rPr>
                <w:rFonts w:eastAsia="Verdana" w:cs="Verdana"/>
                <w:szCs w:val="20"/>
              </w:rPr>
            </w:pPr>
            <w:r>
              <w:rPr>
                <w:rFonts w:eastAsia="Verdana" w:cs="Verdana"/>
                <w:szCs w:val="20"/>
              </w:rPr>
              <w:t>photo_6.png</w:t>
            </w:r>
          </w:p>
          <w:p w14:paraId="6695954F" w14:textId="77777777" w:rsidR="007E47B9" w:rsidRDefault="007E47B9" w:rsidP="00130FD1">
            <w:pPr>
              <w:jc w:val="center"/>
              <w:rPr>
                <w:rFonts w:eastAsia="Verdana" w:cs="Verdana"/>
                <w:szCs w:val="20"/>
              </w:rPr>
            </w:pPr>
          </w:p>
          <w:p w14:paraId="138DEFAA" w14:textId="77777777" w:rsidR="007E47B9" w:rsidRDefault="007E47B9" w:rsidP="00130FD1">
            <w:pPr>
              <w:jc w:val="center"/>
              <w:rPr>
                <w:rFonts w:eastAsia="Verdana" w:cs="Verdana"/>
                <w:szCs w:val="20"/>
              </w:rPr>
            </w:pPr>
          </w:p>
          <w:p w14:paraId="472FF8D1" w14:textId="77777777" w:rsidR="007E47B9" w:rsidRDefault="007E47B9" w:rsidP="00130FD1">
            <w:pPr>
              <w:jc w:val="center"/>
              <w:rPr>
                <w:rFonts w:eastAsia="Verdana" w:cs="Verdana"/>
                <w:szCs w:val="20"/>
              </w:rPr>
            </w:pPr>
          </w:p>
          <w:p w14:paraId="16693C46" w14:textId="77777777" w:rsidR="007E47B9" w:rsidRDefault="007E47B9" w:rsidP="00130FD1">
            <w:pPr>
              <w:jc w:val="center"/>
              <w:rPr>
                <w:rFonts w:eastAsia="Verdana" w:cs="Verdana"/>
                <w:szCs w:val="20"/>
              </w:rPr>
            </w:pPr>
          </w:p>
          <w:p w14:paraId="5E3A14CE" w14:textId="77777777" w:rsidR="007E47B9" w:rsidRDefault="007E47B9" w:rsidP="00130FD1">
            <w:pPr>
              <w:jc w:val="center"/>
              <w:rPr>
                <w:rFonts w:eastAsia="Verdana" w:cs="Verdana"/>
                <w:szCs w:val="20"/>
              </w:rPr>
            </w:pPr>
          </w:p>
          <w:p w14:paraId="753D18B2" w14:textId="77777777" w:rsidR="007E47B9" w:rsidRDefault="007E47B9" w:rsidP="00130FD1">
            <w:pPr>
              <w:jc w:val="center"/>
              <w:rPr>
                <w:rFonts w:eastAsia="Verdana" w:cs="Verdana"/>
                <w:szCs w:val="20"/>
              </w:rPr>
            </w:pPr>
          </w:p>
        </w:tc>
        <w:tc>
          <w:tcPr>
            <w:tcW w:w="2975" w:type="dxa"/>
          </w:tcPr>
          <w:p w14:paraId="43E95A27" w14:textId="77777777" w:rsidR="007E47B9" w:rsidRPr="00E41C27" w:rsidRDefault="007E47B9" w:rsidP="00130FD1">
            <w:pPr>
              <w:jc w:val="center"/>
              <w:rPr>
                <w:rFonts w:eastAsia="Verdana" w:cs="Verdana"/>
                <w:szCs w:val="20"/>
              </w:rPr>
            </w:pPr>
            <w:r w:rsidRPr="00E41C27">
              <w:rPr>
                <w:rFonts w:eastAsia="Verdana" w:cs="Verdana"/>
                <w:szCs w:val="20"/>
              </w:rPr>
              <w:t>960 X 1280</w:t>
            </w:r>
          </w:p>
          <w:p w14:paraId="6A345CD0" w14:textId="77777777" w:rsidR="007E47B9" w:rsidRDefault="007E47B9" w:rsidP="00130FD1">
            <w:pPr>
              <w:jc w:val="center"/>
              <w:rPr>
                <w:rFonts w:eastAsia="Verdana" w:cs="Verdana"/>
                <w:sz w:val="16"/>
                <w:szCs w:val="16"/>
              </w:rPr>
            </w:pPr>
            <w:r w:rsidRPr="00E41C27">
              <w:rPr>
                <w:rFonts w:eastAsia="Verdana" w:cs="Verdana"/>
                <w:sz w:val="16"/>
                <w:szCs w:val="16"/>
              </w:rPr>
              <w:t>substances-43315_1280.jpg</w:t>
            </w:r>
          </w:p>
          <w:p w14:paraId="75D97ED0" w14:textId="77777777" w:rsidR="007E47B9" w:rsidRPr="00E41C27" w:rsidRDefault="007E47B9" w:rsidP="00130FD1">
            <w:pPr>
              <w:jc w:val="center"/>
              <w:rPr>
                <w:rFonts w:eastAsia="Verdana" w:cs="Verdana"/>
                <w:sz w:val="16"/>
                <w:szCs w:val="16"/>
              </w:rPr>
            </w:pPr>
          </w:p>
        </w:tc>
        <w:tc>
          <w:tcPr>
            <w:tcW w:w="3505" w:type="dxa"/>
            <w:shd w:val="clear" w:color="auto" w:fill="auto"/>
          </w:tcPr>
          <w:p w14:paraId="33E2D6F1"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68587C77" wp14:editId="25ABCAA8">
                  <wp:extent cx="1009650" cy="119895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020267" cy="1211567"/>
                          </a:xfrm>
                          <a:prstGeom prst="rect">
                            <a:avLst/>
                          </a:prstGeom>
                          <a:noFill/>
                          <a:ln>
                            <a:noFill/>
                          </a:ln>
                        </pic:spPr>
                      </pic:pic>
                    </a:graphicData>
                  </a:graphic>
                </wp:inline>
              </w:drawing>
            </w:r>
          </w:p>
        </w:tc>
      </w:tr>
    </w:tbl>
    <w:p w14:paraId="35A7B8D1" w14:textId="77777777" w:rsidR="00455E1C" w:rsidRDefault="00455E1C">
      <w:r>
        <w:br w:type="page"/>
      </w:r>
    </w:p>
    <w:tbl>
      <w:tblPr>
        <w:tblStyle w:val="TableGrid"/>
        <w:tblW w:w="0" w:type="auto"/>
        <w:tblLook w:val="04A0" w:firstRow="1" w:lastRow="0" w:firstColumn="1" w:lastColumn="0" w:noHBand="0" w:noVBand="1"/>
      </w:tblPr>
      <w:tblGrid>
        <w:gridCol w:w="2065"/>
        <w:gridCol w:w="2975"/>
        <w:gridCol w:w="3505"/>
      </w:tblGrid>
      <w:tr w:rsidR="00455E1C" w:rsidRPr="0032735E" w14:paraId="3A9E73B7" w14:textId="77777777" w:rsidTr="00455E1C">
        <w:tc>
          <w:tcPr>
            <w:tcW w:w="2065" w:type="dxa"/>
          </w:tcPr>
          <w:p w14:paraId="6BC8FFE6" w14:textId="77777777" w:rsidR="00455E1C" w:rsidRPr="0032735E" w:rsidRDefault="00455E1C" w:rsidP="00DA0509">
            <w:pPr>
              <w:jc w:val="center"/>
              <w:rPr>
                <w:rFonts w:eastAsia="Verdana" w:cs="Verdana"/>
                <w:b/>
                <w:szCs w:val="20"/>
              </w:rPr>
            </w:pPr>
            <w:r>
              <w:rPr>
                <w:rFonts w:eastAsia="Verdana" w:cs="Verdana"/>
                <w:b/>
                <w:szCs w:val="20"/>
              </w:rPr>
              <w:lastRenderedPageBreak/>
              <w:t>Name/File</w:t>
            </w:r>
          </w:p>
        </w:tc>
        <w:tc>
          <w:tcPr>
            <w:tcW w:w="2975" w:type="dxa"/>
          </w:tcPr>
          <w:p w14:paraId="190E0E66" w14:textId="77777777" w:rsidR="00455E1C" w:rsidRDefault="00455E1C" w:rsidP="00DA0509">
            <w:pPr>
              <w:jc w:val="center"/>
              <w:rPr>
                <w:rFonts w:eastAsia="Verdana" w:cs="Verdana"/>
                <w:b/>
                <w:szCs w:val="20"/>
              </w:rPr>
            </w:pPr>
            <w:r>
              <w:rPr>
                <w:rFonts w:eastAsia="Verdana" w:cs="Verdana"/>
                <w:b/>
                <w:szCs w:val="20"/>
              </w:rPr>
              <w:t>Size/</w:t>
            </w:r>
          </w:p>
          <w:p w14:paraId="4B4B0BA3" w14:textId="77777777" w:rsidR="00455E1C" w:rsidRDefault="00455E1C" w:rsidP="00DA0509">
            <w:pPr>
              <w:jc w:val="center"/>
              <w:rPr>
                <w:rFonts w:eastAsia="Verdana" w:cs="Verdana"/>
                <w:b/>
                <w:szCs w:val="20"/>
              </w:rPr>
            </w:pPr>
            <w:r>
              <w:rPr>
                <w:rFonts w:eastAsia="Verdana" w:cs="Verdana"/>
                <w:b/>
                <w:szCs w:val="20"/>
              </w:rPr>
              <w:t>Original File Name</w:t>
            </w:r>
          </w:p>
        </w:tc>
        <w:tc>
          <w:tcPr>
            <w:tcW w:w="3505" w:type="dxa"/>
          </w:tcPr>
          <w:p w14:paraId="190A48FB" w14:textId="77777777" w:rsidR="00455E1C" w:rsidRDefault="00455E1C" w:rsidP="00DA0509">
            <w:pPr>
              <w:jc w:val="center"/>
              <w:rPr>
                <w:rFonts w:eastAsia="Verdana" w:cs="Verdana"/>
                <w:b/>
                <w:szCs w:val="20"/>
              </w:rPr>
            </w:pPr>
            <w:r>
              <w:rPr>
                <w:rFonts w:eastAsia="Verdana" w:cs="Verdana"/>
                <w:b/>
                <w:szCs w:val="20"/>
              </w:rPr>
              <w:t>Photo</w:t>
            </w:r>
          </w:p>
        </w:tc>
      </w:tr>
      <w:tr w:rsidR="00455E1C" w14:paraId="2B5BDE3A" w14:textId="77777777" w:rsidTr="00130FD1">
        <w:tc>
          <w:tcPr>
            <w:tcW w:w="2065" w:type="dxa"/>
          </w:tcPr>
          <w:p w14:paraId="0BDC0E66" w14:textId="6C3F8EA2" w:rsidR="00455E1C" w:rsidRDefault="00455E1C" w:rsidP="00130FD1">
            <w:pPr>
              <w:jc w:val="center"/>
              <w:rPr>
                <w:rFonts w:eastAsia="Verdana" w:cs="Verdana"/>
                <w:szCs w:val="20"/>
              </w:rPr>
            </w:pPr>
            <w:r>
              <w:rPr>
                <w:rFonts w:eastAsia="Verdana" w:cs="Verdana"/>
                <w:szCs w:val="20"/>
              </w:rPr>
              <w:t>Woman_200.jpg</w:t>
            </w:r>
          </w:p>
          <w:p w14:paraId="2E836256" w14:textId="5EDAD2F6" w:rsidR="00455E1C" w:rsidRDefault="00455E1C" w:rsidP="00130FD1">
            <w:pPr>
              <w:jc w:val="center"/>
              <w:rPr>
                <w:rFonts w:eastAsia="Verdana" w:cs="Verdana"/>
                <w:szCs w:val="20"/>
              </w:rPr>
            </w:pPr>
            <w:r>
              <w:rPr>
                <w:rFonts w:eastAsia="Verdana" w:cs="Verdana"/>
                <w:szCs w:val="20"/>
              </w:rPr>
              <w:t>Woman</w:t>
            </w:r>
            <w:r>
              <w:rPr>
                <w:rFonts w:eastAsia="Verdana" w:cs="Verdana"/>
                <w:szCs w:val="20"/>
              </w:rPr>
              <w:softHyphen/>
            </w:r>
            <w:r>
              <w:rPr>
                <w:rFonts w:eastAsia="Verdana" w:cs="Verdana"/>
                <w:szCs w:val="20"/>
              </w:rPr>
              <w:softHyphen/>
            </w:r>
            <w:r>
              <w:rPr>
                <w:rFonts w:eastAsia="Verdana" w:cs="Verdana"/>
                <w:szCs w:val="20"/>
              </w:rPr>
              <w:softHyphen/>
              <w:t>_3000.jpg</w:t>
            </w:r>
          </w:p>
        </w:tc>
        <w:tc>
          <w:tcPr>
            <w:tcW w:w="2975" w:type="dxa"/>
          </w:tcPr>
          <w:p w14:paraId="0840F31C" w14:textId="77777777" w:rsidR="00455E1C" w:rsidRDefault="00455E1C" w:rsidP="00130FD1">
            <w:pPr>
              <w:jc w:val="center"/>
              <w:rPr>
                <w:rFonts w:eastAsia="Verdana" w:cs="Verdana"/>
                <w:szCs w:val="20"/>
              </w:rPr>
            </w:pPr>
            <w:r>
              <w:rPr>
                <w:rFonts w:eastAsia="Verdana" w:cs="Verdana"/>
                <w:szCs w:val="20"/>
              </w:rPr>
              <w:t>200 X 200</w:t>
            </w:r>
          </w:p>
          <w:p w14:paraId="6DDB9E23" w14:textId="77777777" w:rsidR="00455E1C" w:rsidRDefault="00455E1C" w:rsidP="00130FD1">
            <w:pPr>
              <w:jc w:val="center"/>
              <w:rPr>
                <w:rFonts w:eastAsia="Verdana" w:cs="Verdana"/>
                <w:szCs w:val="20"/>
              </w:rPr>
            </w:pPr>
            <w:r>
              <w:rPr>
                <w:rFonts w:eastAsia="Verdana" w:cs="Verdana"/>
                <w:szCs w:val="20"/>
              </w:rPr>
              <w:t>3000 X 3000</w:t>
            </w:r>
          </w:p>
          <w:p w14:paraId="01605A9B" w14:textId="538521E9" w:rsidR="00455E1C" w:rsidRPr="00455E1C" w:rsidRDefault="00455E1C" w:rsidP="00130FD1">
            <w:pPr>
              <w:jc w:val="center"/>
              <w:rPr>
                <w:rFonts w:eastAsia="Verdana" w:cs="Verdana"/>
                <w:sz w:val="16"/>
                <w:szCs w:val="16"/>
              </w:rPr>
            </w:pPr>
            <w:r w:rsidRPr="00455E1C">
              <w:rPr>
                <w:rFonts w:eastAsia="Verdana" w:cs="Verdana"/>
                <w:sz w:val="16"/>
                <w:szCs w:val="16"/>
              </w:rPr>
              <w:t>woman-101542.jpg</w:t>
            </w:r>
          </w:p>
        </w:tc>
        <w:tc>
          <w:tcPr>
            <w:tcW w:w="3505" w:type="dxa"/>
            <w:shd w:val="clear" w:color="auto" w:fill="auto"/>
          </w:tcPr>
          <w:p w14:paraId="157690F9" w14:textId="77777777" w:rsidR="00455E1C" w:rsidRDefault="00455E1C" w:rsidP="00130FD1">
            <w:pPr>
              <w:jc w:val="center"/>
              <w:rPr>
                <w:rFonts w:eastAsia="Verdana" w:cs="Verdana"/>
                <w:noProof/>
                <w:color w:val="C00000"/>
                <w:szCs w:val="20"/>
              </w:rPr>
            </w:pPr>
          </w:p>
          <w:p w14:paraId="4FCF9E9A" w14:textId="6AB27D73" w:rsidR="00455E1C" w:rsidRDefault="00455E1C" w:rsidP="00455E1C">
            <w:pPr>
              <w:jc w:val="center"/>
              <w:rPr>
                <w:rFonts w:eastAsia="Verdana" w:cs="Verdana"/>
                <w:noProof/>
                <w:color w:val="C00000"/>
                <w:szCs w:val="20"/>
              </w:rPr>
            </w:pPr>
            <w:r w:rsidRPr="00455E1C">
              <w:rPr>
                <w:rFonts w:eastAsia="Verdana" w:cs="Verdana"/>
                <w:noProof/>
                <w:color w:val="C00000"/>
                <w:szCs w:val="20"/>
              </w:rPr>
              <w:drawing>
                <wp:inline distT="0" distB="0" distL="0" distR="0" wp14:anchorId="67E8591D" wp14:editId="5E5AE322">
                  <wp:extent cx="1116330" cy="147256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116330" cy="1472565"/>
                          </a:xfrm>
                          <a:prstGeom prst="rect">
                            <a:avLst/>
                          </a:prstGeom>
                          <a:noFill/>
                          <a:ln>
                            <a:noFill/>
                          </a:ln>
                        </pic:spPr>
                      </pic:pic>
                    </a:graphicData>
                  </a:graphic>
                </wp:inline>
              </w:drawing>
            </w:r>
          </w:p>
          <w:p w14:paraId="6880AC38" w14:textId="24684945" w:rsidR="00455E1C" w:rsidRPr="00D172CC" w:rsidRDefault="00455E1C" w:rsidP="00130FD1">
            <w:pPr>
              <w:jc w:val="center"/>
              <w:rPr>
                <w:rFonts w:eastAsia="Verdana" w:cs="Verdana"/>
                <w:noProof/>
                <w:color w:val="C00000"/>
                <w:szCs w:val="20"/>
              </w:rPr>
            </w:pPr>
          </w:p>
        </w:tc>
      </w:tr>
      <w:tr w:rsidR="00455E1C" w14:paraId="44BACEB8" w14:textId="77777777" w:rsidTr="00130FD1">
        <w:tc>
          <w:tcPr>
            <w:tcW w:w="2065" w:type="dxa"/>
          </w:tcPr>
          <w:p w14:paraId="7212C1E4" w14:textId="14F0F63B" w:rsidR="00455E1C" w:rsidRDefault="001A562E" w:rsidP="00130FD1">
            <w:pPr>
              <w:jc w:val="center"/>
              <w:rPr>
                <w:rFonts w:eastAsia="Verdana" w:cs="Verdana"/>
                <w:szCs w:val="20"/>
              </w:rPr>
            </w:pPr>
            <w:r>
              <w:rPr>
                <w:rFonts w:eastAsia="Verdana" w:cs="Verdana"/>
                <w:szCs w:val="20"/>
              </w:rPr>
              <w:t>Horse_350.png</w:t>
            </w:r>
          </w:p>
          <w:p w14:paraId="5A443CB3" w14:textId="7A2E9DA4" w:rsidR="001A562E" w:rsidRDefault="001A562E" w:rsidP="00130FD1">
            <w:pPr>
              <w:jc w:val="center"/>
              <w:rPr>
                <w:rFonts w:eastAsia="Verdana" w:cs="Verdana"/>
                <w:szCs w:val="20"/>
              </w:rPr>
            </w:pPr>
            <w:r>
              <w:rPr>
                <w:rFonts w:eastAsia="Verdana" w:cs="Verdana"/>
                <w:szCs w:val="20"/>
              </w:rPr>
              <w:t>Horse_4000.png</w:t>
            </w:r>
          </w:p>
          <w:p w14:paraId="337D508C" w14:textId="77777777" w:rsidR="00455E1C" w:rsidRDefault="00455E1C" w:rsidP="00130FD1">
            <w:pPr>
              <w:jc w:val="center"/>
              <w:rPr>
                <w:rFonts w:eastAsia="Verdana" w:cs="Verdana"/>
                <w:szCs w:val="20"/>
              </w:rPr>
            </w:pPr>
          </w:p>
          <w:p w14:paraId="39E15D96" w14:textId="77777777" w:rsidR="00455E1C" w:rsidRDefault="00455E1C" w:rsidP="00130FD1">
            <w:pPr>
              <w:jc w:val="center"/>
              <w:rPr>
                <w:rFonts w:eastAsia="Verdana" w:cs="Verdana"/>
                <w:szCs w:val="20"/>
              </w:rPr>
            </w:pPr>
          </w:p>
          <w:p w14:paraId="7FD27310" w14:textId="77777777" w:rsidR="00455E1C" w:rsidRDefault="00455E1C" w:rsidP="00130FD1">
            <w:pPr>
              <w:jc w:val="center"/>
              <w:rPr>
                <w:rFonts w:eastAsia="Verdana" w:cs="Verdana"/>
                <w:szCs w:val="20"/>
              </w:rPr>
            </w:pPr>
          </w:p>
          <w:p w14:paraId="4D9147DC" w14:textId="77777777" w:rsidR="00455E1C" w:rsidRDefault="00455E1C" w:rsidP="00130FD1">
            <w:pPr>
              <w:jc w:val="center"/>
              <w:rPr>
                <w:rFonts w:eastAsia="Verdana" w:cs="Verdana"/>
                <w:szCs w:val="20"/>
              </w:rPr>
            </w:pPr>
          </w:p>
          <w:p w14:paraId="60C2914F" w14:textId="270D8AC4" w:rsidR="00455E1C" w:rsidRDefault="00455E1C" w:rsidP="00130FD1">
            <w:pPr>
              <w:jc w:val="center"/>
              <w:rPr>
                <w:rFonts w:eastAsia="Verdana" w:cs="Verdana"/>
                <w:szCs w:val="20"/>
              </w:rPr>
            </w:pPr>
          </w:p>
        </w:tc>
        <w:tc>
          <w:tcPr>
            <w:tcW w:w="2975" w:type="dxa"/>
          </w:tcPr>
          <w:p w14:paraId="20CC7E63" w14:textId="77777777" w:rsidR="00455E1C" w:rsidRDefault="001A562E" w:rsidP="00130FD1">
            <w:pPr>
              <w:jc w:val="center"/>
              <w:rPr>
                <w:rFonts w:eastAsia="Verdana" w:cs="Verdana"/>
                <w:szCs w:val="20"/>
              </w:rPr>
            </w:pPr>
            <w:r>
              <w:rPr>
                <w:rFonts w:eastAsia="Verdana" w:cs="Verdana"/>
                <w:szCs w:val="20"/>
              </w:rPr>
              <w:t>350 X 350</w:t>
            </w:r>
          </w:p>
          <w:p w14:paraId="765DF608" w14:textId="77777777" w:rsidR="001A562E" w:rsidRDefault="001A562E" w:rsidP="00130FD1">
            <w:pPr>
              <w:jc w:val="center"/>
              <w:rPr>
                <w:rFonts w:eastAsia="Verdana" w:cs="Verdana"/>
                <w:szCs w:val="20"/>
              </w:rPr>
            </w:pPr>
            <w:r>
              <w:rPr>
                <w:rFonts w:eastAsia="Verdana" w:cs="Verdana"/>
                <w:szCs w:val="20"/>
              </w:rPr>
              <w:t>4000 X 4000</w:t>
            </w:r>
          </w:p>
          <w:p w14:paraId="234D6DA6" w14:textId="1CFEFCBA" w:rsidR="001A562E" w:rsidRPr="001A562E" w:rsidRDefault="001A562E" w:rsidP="00130FD1">
            <w:pPr>
              <w:jc w:val="center"/>
              <w:rPr>
                <w:rFonts w:eastAsia="Verdana" w:cs="Verdana"/>
                <w:sz w:val="16"/>
                <w:szCs w:val="16"/>
              </w:rPr>
            </w:pPr>
            <w:r w:rsidRPr="001A562E">
              <w:rPr>
                <w:rFonts w:eastAsia="Verdana" w:cs="Verdana"/>
                <w:sz w:val="16"/>
                <w:szCs w:val="16"/>
              </w:rPr>
              <w:t>Created in Paint Program</w:t>
            </w:r>
          </w:p>
        </w:tc>
        <w:tc>
          <w:tcPr>
            <w:tcW w:w="3505" w:type="dxa"/>
            <w:shd w:val="clear" w:color="auto" w:fill="auto"/>
          </w:tcPr>
          <w:p w14:paraId="1B93EDCE" w14:textId="77777777" w:rsidR="001A562E" w:rsidRDefault="001A562E" w:rsidP="00130FD1">
            <w:pPr>
              <w:jc w:val="center"/>
              <w:rPr>
                <w:rFonts w:eastAsia="Verdana" w:cs="Verdana"/>
                <w:noProof/>
                <w:color w:val="C00000"/>
                <w:szCs w:val="20"/>
              </w:rPr>
            </w:pPr>
          </w:p>
          <w:p w14:paraId="120078FB" w14:textId="13B1A82B" w:rsidR="00455E1C"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5CE15272" wp14:editId="024619B7">
                  <wp:extent cx="1116330" cy="111633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16330" cy="1116330"/>
                          </a:xfrm>
                          <a:prstGeom prst="rect">
                            <a:avLst/>
                          </a:prstGeom>
                          <a:noFill/>
                          <a:ln>
                            <a:noFill/>
                          </a:ln>
                        </pic:spPr>
                      </pic:pic>
                    </a:graphicData>
                  </a:graphic>
                </wp:inline>
              </w:drawing>
            </w:r>
          </w:p>
          <w:p w14:paraId="218D4154" w14:textId="63F11766" w:rsidR="001A562E" w:rsidRDefault="001A562E" w:rsidP="00130FD1">
            <w:pPr>
              <w:jc w:val="center"/>
              <w:rPr>
                <w:rFonts w:eastAsia="Verdana" w:cs="Verdana"/>
                <w:noProof/>
                <w:color w:val="C00000"/>
                <w:szCs w:val="20"/>
              </w:rPr>
            </w:pPr>
          </w:p>
          <w:p w14:paraId="331B8AA2" w14:textId="7A03411A" w:rsidR="001A562E"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390CAE5C" wp14:editId="3EC72C82">
                  <wp:extent cx="1116330" cy="1139825"/>
                  <wp:effectExtent l="0" t="0" r="762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116330" cy="1139825"/>
                          </a:xfrm>
                          <a:prstGeom prst="rect">
                            <a:avLst/>
                          </a:prstGeom>
                          <a:noFill/>
                          <a:ln>
                            <a:noFill/>
                          </a:ln>
                        </pic:spPr>
                      </pic:pic>
                    </a:graphicData>
                  </a:graphic>
                </wp:inline>
              </w:drawing>
            </w:r>
          </w:p>
          <w:p w14:paraId="399C7952" w14:textId="77777777" w:rsidR="00455E1C" w:rsidRDefault="00455E1C" w:rsidP="00130FD1">
            <w:pPr>
              <w:jc w:val="center"/>
              <w:rPr>
                <w:rFonts w:eastAsia="Verdana" w:cs="Verdana"/>
                <w:noProof/>
                <w:color w:val="C00000"/>
                <w:szCs w:val="20"/>
              </w:rPr>
            </w:pPr>
          </w:p>
          <w:p w14:paraId="6C744CFF" w14:textId="0BD9B25E" w:rsidR="00455E1C" w:rsidRDefault="00455E1C" w:rsidP="00130FD1">
            <w:pPr>
              <w:jc w:val="center"/>
              <w:rPr>
                <w:rFonts w:eastAsia="Verdana" w:cs="Verdana"/>
                <w:noProof/>
                <w:color w:val="C00000"/>
                <w:szCs w:val="20"/>
              </w:rPr>
            </w:pPr>
          </w:p>
        </w:tc>
      </w:tr>
      <w:bookmarkEnd w:id="106"/>
    </w:tbl>
    <w:p w14:paraId="1E48DEC8" w14:textId="77777777" w:rsidR="007E47B9" w:rsidRDefault="007E47B9" w:rsidP="007E47B9">
      <w:pPr>
        <w:spacing w:after="0"/>
        <w:rPr>
          <w:rFonts w:eastAsia="Verdana" w:cs="Verdana"/>
          <w:b/>
          <w:szCs w:val="20"/>
        </w:rPr>
      </w:pPr>
    </w:p>
    <w:p w14:paraId="39360EA5" w14:textId="77777777" w:rsidR="00455E1C" w:rsidRDefault="00455E1C" w:rsidP="007E47B9">
      <w:pPr>
        <w:spacing w:after="0"/>
        <w:rPr>
          <w:rFonts w:eastAsia="Verdana" w:cs="Verdana"/>
          <w:b/>
          <w:szCs w:val="20"/>
        </w:rPr>
      </w:pPr>
    </w:p>
    <w:p w14:paraId="37B17793" w14:textId="77777777" w:rsidR="00455E1C" w:rsidRDefault="00455E1C">
      <w:pPr>
        <w:rPr>
          <w:rFonts w:eastAsia="Verdana" w:cs="Verdana"/>
          <w:b/>
          <w:szCs w:val="20"/>
        </w:rPr>
      </w:pPr>
      <w:r>
        <w:rPr>
          <w:rFonts w:eastAsia="Verdana" w:cs="Verdana"/>
          <w:b/>
          <w:szCs w:val="20"/>
        </w:rPr>
        <w:br w:type="page"/>
      </w:r>
    </w:p>
    <w:p w14:paraId="6C9755BA" w14:textId="701A3007" w:rsidR="007E47B9" w:rsidRPr="008B55E7" w:rsidRDefault="007E47B9" w:rsidP="007E47B9">
      <w:pPr>
        <w:spacing w:after="0"/>
        <w:rPr>
          <w:rFonts w:eastAsia="Verdana" w:cs="Verdana"/>
          <w:b/>
          <w:szCs w:val="20"/>
        </w:rPr>
      </w:pPr>
      <w:r w:rsidRPr="008B55E7">
        <w:rPr>
          <w:rFonts w:eastAsia="Verdana" w:cs="Verdana"/>
          <w:b/>
          <w:szCs w:val="20"/>
        </w:rPr>
        <w:lastRenderedPageBreak/>
        <w:t xml:space="preserve">Public Domain </w:t>
      </w:r>
      <w:proofErr w:type="spellStart"/>
      <w:r w:rsidRPr="008B55E7">
        <w:rPr>
          <w:rFonts w:eastAsia="Verdana" w:cs="Verdana"/>
          <w:b/>
          <w:szCs w:val="20"/>
        </w:rPr>
        <w:t>PngSuite</w:t>
      </w:r>
      <w:proofErr w:type="spellEnd"/>
      <w:r w:rsidRPr="008B55E7">
        <w:rPr>
          <w:rFonts w:eastAsia="Verdana" w:cs="Verdana"/>
          <w:b/>
          <w:szCs w:val="20"/>
        </w:rPr>
        <w:t xml:space="preserve"> – Basic Formats</w:t>
      </w:r>
    </w:p>
    <w:tbl>
      <w:tblPr>
        <w:tblStyle w:val="TableGrid"/>
        <w:tblW w:w="0" w:type="auto"/>
        <w:tblLook w:val="04A0" w:firstRow="1" w:lastRow="0" w:firstColumn="1" w:lastColumn="0" w:noHBand="0" w:noVBand="1"/>
      </w:tblPr>
      <w:tblGrid>
        <w:gridCol w:w="7105"/>
      </w:tblGrid>
      <w:tr w:rsidR="007E47B9" w14:paraId="49DF4019" w14:textId="77777777" w:rsidTr="00130FD1">
        <w:trPr>
          <w:trHeight w:val="8603"/>
        </w:trPr>
        <w:tc>
          <w:tcPr>
            <w:tcW w:w="7105" w:type="dxa"/>
          </w:tcPr>
          <w:p w14:paraId="04C0ADD2" w14:textId="77777777" w:rsidR="007E47B9" w:rsidRDefault="007E47B9" w:rsidP="00130FD1">
            <w:pPr>
              <w:rPr>
                <w:rFonts w:eastAsia="Verdana" w:cs="Verdana"/>
                <w:szCs w:val="20"/>
              </w:rPr>
            </w:pPr>
          </w:p>
          <w:p w14:paraId="6ED8FE78" w14:textId="77777777" w:rsidR="007E47B9" w:rsidRDefault="007E47B9" w:rsidP="00130FD1">
            <w:pPr>
              <w:rPr>
                <w:rFonts w:eastAsia="Verdana" w:cs="Verdana"/>
                <w:szCs w:val="20"/>
              </w:rPr>
            </w:pPr>
            <w:r w:rsidRPr="008B55E7">
              <w:rPr>
                <w:noProof/>
                <w:szCs w:val="20"/>
              </w:rPr>
              <w:drawing>
                <wp:inline distT="0" distB="0" distL="0" distR="0" wp14:anchorId="4A8A5850" wp14:editId="386AC144">
                  <wp:extent cx="304800" cy="304800"/>
                  <wp:effectExtent l="0" t="0" r="0" b="0"/>
                  <wp:docPr id="82" name="Picture 82" descr="http://www.schaik.com/pngsuite2011/basn0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schaik.com/pngsuite2011/basn0g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basn0g01 - black &amp; white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2851D20" wp14:editId="77BB4324">
                  <wp:extent cx="304800" cy="304800"/>
                  <wp:effectExtent l="0" t="0" r="0" b="0"/>
                  <wp:docPr id="81" name="Picture 81" descr="http://www.schaik.com/pngsuite2011/basn0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schaik.com/pngsuite2011/basn0g0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basn0g02 - 2 bit (4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60BB948" wp14:editId="6ACFED13">
                  <wp:extent cx="304800" cy="304800"/>
                  <wp:effectExtent l="0" t="0" r="0" b="0"/>
                  <wp:docPr id="80" name="Picture 80" descr="http://www.schaik.com/pngsuite2011/basn0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schaik.com/pngsuite2011/basn0g04.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basn0g04 - 4 bit (16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5C6DDA6" wp14:editId="79320AEF">
                  <wp:extent cx="304800" cy="304800"/>
                  <wp:effectExtent l="0" t="0" r="0" b="0"/>
                  <wp:docPr id="79" name="Picture 79" descr="http://www.schaik.com/pngsuite2011/basn0g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schaik.com/pngsuite2011/basn0g08.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basn0g08 - 8 bit (256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FDA66AB" wp14:editId="48A15AB4">
                  <wp:extent cx="304800" cy="304800"/>
                  <wp:effectExtent l="0" t="0" r="0" b="0"/>
                  <wp:docPr id="78" name="Picture 78" descr="http://www.schaik.com/pngsuite2011/basn0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schaik.com/pngsuite2011/basn0g16.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basn0g16 - 16 bit (64k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1218826" wp14:editId="2E711510">
                  <wp:extent cx="304800" cy="304800"/>
                  <wp:effectExtent l="0" t="0" r="0" b="0"/>
                  <wp:docPr id="77" name="Picture 77" descr="http://www.schaik.com/pngsuite2011/basn2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schaik.com/pngsuite2011/basn2c08.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basn2c08 - 3x8 bits </w:t>
            </w:r>
            <w:proofErr w:type="spellStart"/>
            <w:r w:rsidRPr="008B55E7">
              <w:rPr>
                <w:color w:val="000000"/>
                <w:szCs w:val="20"/>
              </w:rPr>
              <w:t>rgb</w:t>
            </w:r>
            <w:proofErr w:type="spellEnd"/>
            <w:r w:rsidRPr="008B55E7">
              <w:rPr>
                <w:color w:val="000000"/>
                <w:szCs w:val="20"/>
              </w:rPr>
              <w:t xml:space="preserve">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341D902" wp14:editId="502F0588">
                  <wp:extent cx="304800" cy="304800"/>
                  <wp:effectExtent l="0" t="0" r="0" b="0"/>
                  <wp:docPr id="76" name="Picture 76" descr="http://www.schaik.com/pngsuite2011/basn2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schaik.com/pngsuite2011/basn2c16.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basn2c16 - 3x16 bits </w:t>
            </w:r>
            <w:proofErr w:type="spellStart"/>
            <w:r w:rsidRPr="008B55E7">
              <w:rPr>
                <w:color w:val="000000"/>
                <w:szCs w:val="20"/>
              </w:rPr>
              <w:t>rgb</w:t>
            </w:r>
            <w:proofErr w:type="spellEnd"/>
            <w:r w:rsidRPr="008B55E7">
              <w:rPr>
                <w:color w:val="000000"/>
                <w:szCs w:val="20"/>
              </w:rPr>
              <w:t xml:space="preserve">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36F40A26" wp14:editId="4B36222E">
                  <wp:extent cx="304800" cy="304800"/>
                  <wp:effectExtent l="0" t="0" r="0" b="0"/>
                  <wp:docPr id="75" name="Picture 75" descr="http://www.schaik.com/pngsuite2011/basn3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schaik.com/pngsuite2011/basn3p0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basn3p01 - 1 bit (2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6CA1866" wp14:editId="4216EB27">
                  <wp:extent cx="304800" cy="304800"/>
                  <wp:effectExtent l="0" t="0" r="0" b="0"/>
                  <wp:docPr id="74" name="Picture 74" descr="http://www.schaik.com/pngsuite2011/basn3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schaik.com/pngsuite2011/basn3p02.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basn3p02 - 2 bit (4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44818CE" wp14:editId="5CEC3DF2">
                  <wp:extent cx="304800" cy="304800"/>
                  <wp:effectExtent l="0" t="0" r="0" b="0"/>
                  <wp:docPr id="73" name="Picture 73" descr="http://www.schaik.com/pngsuite2011/basn3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schaik.com/pngsuite2011/basn3p04.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basn3p04 - 4 bit (16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E116612" wp14:editId="2C85B5BA">
                  <wp:extent cx="304800" cy="304800"/>
                  <wp:effectExtent l="0" t="0" r="0" b="0"/>
                  <wp:docPr id="72" name="Picture 72" descr="http://www.schaik.com/pngsuite2011/basn3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schaik.com/pngsuite2011/basn3p08.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basn3p08 - 8 bit (256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20997DB5" wp14:editId="3B785A20">
                  <wp:extent cx="304800" cy="304800"/>
                  <wp:effectExtent l="0" t="0" r="0" b="0"/>
                  <wp:docPr id="71" name="Picture 71" descr="http://www.schaik.com/pngsuite2011/basn4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schaik.com/pngsuite2011/basn4a08.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basn4a08 - 8 bit grayscale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13266182" wp14:editId="42777093">
                  <wp:extent cx="304800" cy="304800"/>
                  <wp:effectExtent l="0" t="0" r="0" b="0"/>
                  <wp:docPr id="70" name="Picture 70" descr="http://www.schaik.com/pngsuite2011/basn4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schaik.com/pngsuite2011/basn4a16.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basn4a16 - 16 bit grayscale + 16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B2681A7" wp14:editId="0F48E419">
                  <wp:extent cx="304800" cy="304800"/>
                  <wp:effectExtent l="0" t="0" r="0" b="0"/>
                  <wp:docPr id="69" name="Picture 69" descr="http://www.schaik.com/pngsuite2011/basn6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schaik.com/pngsuite2011/basn6a08.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basn6a08 - 3x8 bits </w:t>
            </w:r>
            <w:proofErr w:type="spellStart"/>
            <w:r w:rsidRPr="008B55E7">
              <w:rPr>
                <w:color w:val="000000"/>
                <w:szCs w:val="20"/>
              </w:rPr>
              <w:t>rgb</w:t>
            </w:r>
            <w:proofErr w:type="spellEnd"/>
            <w:r w:rsidRPr="008B55E7">
              <w:rPr>
                <w:color w:val="000000"/>
                <w:szCs w:val="20"/>
              </w:rPr>
              <w:t xml:space="preserve"> color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A635371" wp14:editId="4F851760">
                  <wp:extent cx="304800" cy="304800"/>
                  <wp:effectExtent l="0" t="0" r="0" b="0"/>
                  <wp:docPr id="68" name="Picture 68" descr="http://www.schaik.com/pngsuite2011/basn6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schaik.com/pngsuite2011/basn6a16.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basn6a16 - 3x16 bits </w:t>
            </w:r>
            <w:proofErr w:type="spellStart"/>
            <w:r w:rsidRPr="008B55E7">
              <w:rPr>
                <w:color w:val="000000"/>
                <w:szCs w:val="20"/>
              </w:rPr>
              <w:t>rgb</w:t>
            </w:r>
            <w:proofErr w:type="spellEnd"/>
            <w:r w:rsidRPr="008B55E7">
              <w:rPr>
                <w:color w:val="000000"/>
                <w:szCs w:val="20"/>
              </w:rPr>
              <w:t xml:space="preserve"> color + 16 bit alpha-channel</w:t>
            </w:r>
          </w:p>
          <w:p w14:paraId="15A72FBE" w14:textId="77777777" w:rsidR="007E47B9" w:rsidRDefault="007E47B9" w:rsidP="00130FD1">
            <w:pPr>
              <w:rPr>
                <w:rFonts w:eastAsia="Verdana" w:cs="Verdana"/>
                <w:szCs w:val="20"/>
              </w:rPr>
            </w:pPr>
          </w:p>
        </w:tc>
      </w:tr>
    </w:tbl>
    <w:p w14:paraId="14AAE224" w14:textId="77777777" w:rsidR="007E47B9" w:rsidRDefault="007E47B9" w:rsidP="007E47B9">
      <w:pPr>
        <w:rPr>
          <w:rFonts w:eastAsia="Verdana" w:cs="Verdana"/>
          <w:szCs w:val="20"/>
        </w:rPr>
      </w:pPr>
    </w:p>
    <w:p w14:paraId="7AB2377F" w14:textId="77777777" w:rsidR="007E47B9" w:rsidRDefault="007E47B9" w:rsidP="007E47B9">
      <w:pPr>
        <w:rPr>
          <w:rFonts w:eastAsia="Verdana" w:cs="Verdana"/>
          <w:szCs w:val="20"/>
        </w:rPr>
      </w:pPr>
    </w:p>
    <w:p w14:paraId="2207FAB9" w14:textId="77777777" w:rsidR="007E47B9" w:rsidRDefault="007E47B9" w:rsidP="007E47B9">
      <w:pPr>
        <w:rPr>
          <w:rFonts w:eastAsia="Verdana" w:cs="Verdana"/>
          <w:szCs w:val="20"/>
        </w:rPr>
      </w:pPr>
    </w:p>
    <w:p w14:paraId="272A6127" w14:textId="77777777" w:rsidR="007E47B9" w:rsidRDefault="007E47B9" w:rsidP="007E47B9">
      <w:pPr>
        <w:rPr>
          <w:rFonts w:eastAsia="Verdana" w:cs="Verdana"/>
          <w:szCs w:val="20"/>
        </w:rPr>
      </w:pPr>
      <w:r>
        <w:rPr>
          <w:rFonts w:eastAsia="Verdana" w:cs="Verdana"/>
          <w:szCs w:val="20"/>
        </w:rPr>
        <w:br w:type="page"/>
      </w:r>
    </w:p>
    <w:p w14:paraId="1FDDD5C2" w14:textId="77777777" w:rsidR="007E47B9" w:rsidRPr="004A599E" w:rsidRDefault="007E47B9" w:rsidP="007E47B9">
      <w:pPr>
        <w:spacing w:after="0"/>
        <w:rPr>
          <w:rFonts w:eastAsia="Verdana" w:cs="Verdana"/>
          <w:b/>
          <w:szCs w:val="20"/>
        </w:rPr>
      </w:pPr>
      <w:r w:rsidRPr="004A599E">
        <w:rPr>
          <w:rFonts w:eastAsia="Verdana" w:cs="Verdana"/>
          <w:b/>
          <w:szCs w:val="20"/>
        </w:rPr>
        <w:lastRenderedPageBreak/>
        <w:t>Multi-Property Sets</w:t>
      </w:r>
    </w:p>
    <w:tbl>
      <w:tblPr>
        <w:tblStyle w:val="TableGrid"/>
        <w:tblW w:w="0" w:type="auto"/>
        <w:tblLook w:val="04A0" w:firstRow="1" w:lastRow="0" w:firstColumn="1" w:lastColumn="0" w:noHBand="0" w:noVBand="1"/>
      </w:tblPr>
      <w:tblGrid>
        <w:gridCol w:w="2048"/>
        <w:gridCol w:w="2537"/>
        <w:gridCol w:w="2250"/>
        <w:gridCol w:w="2160"/>
      </w:tblGrid>
      <w:tr w:rsidR="007E47B9" w:rsidRPr="004A599E" w14:paraId="00159E64" w14:textId="77777777" w:rsidTr="00130FD1">
        <w:tc>
          <w:tcPr>
            <w:tcW w:w="2048" w:type="dxa"/>
          </w:tcPr>
          <w:p w14:paraId="1C5E3CFC" w14:textId="77777777" w:rsidR="007E47B9" w:rsidRPr="004A599E" w:rsidRDefault="007E47B9" w:rsidP="00130FD1">
            <w:pPr>
              <w:jc w:val="center"/>
              <w:rPr>
                <w:rFonts w:eastAsia="Verdana" w:cs="Verdana"/>
                <w:b/>
                <w:szCs w:val="20"/>
              </w:rPr>
            </w:pPr>
            <w:r w:rsidRPr="004A599E">
              <w:rPr>
                <w:rFonts w:eastAsia="Verdana" w:cs="Verdana"/>
                <w:b/>
                <w:szCs w:val="20"/>
              </w:rPr>
              <w:t>Name</w:t>
            </w:r>
          </w:p>
        </w:tc>
        <w:tc>
          <w:tcPr>
            <w:tcW w:w="2537" w:type="dxa"/>
          </w:tcPr>
          <w:p w14:paraId="66564A4A" w14:textId="77777777" w:rsidR="007E47B9" w:rsidRPr="004A599E" w:rsidRDefault="007E47B9" w:rsidP="00130FD1">
            <w:pPr>
              <w:jc w:val="center"/>
              <w:rPr>
                <w:rFonts w:eastAsia="Verdana" w:cs="Verdana"/>
                <w:b/>
                <w:szCs w:val="20"/>
              </w:rPr>
            </w:pPr>
            <w:r w:rsidRPr="004A599E">
              <w:rPr>
                <w:rFonts w:eastAsia="Verdana" w:cs="Verdana"/>
                <w:b/>
                <w:szCs w:val="20"/>
              </w:rPr>
              <w:t>Layer 1</w:t>
            </w:r>
          </w:p>
        </w:tc>
        <w:tc>
          <w:tcPr>
            <w:tcW w:w="2250" w:type="dxa"/>
          </w:tcPr>
          <w:p w14:paraId="176CE24F" w14:textId="77777777" w:rsidR="007E47B9" w:rsidRPr="004A599E" w:rsidRDefault="007E47B9" w:rsidP="00130FD1">
            <w:pPr>
              <w:jc w:val="center"/>
              <w:rPr>
                <w:rFonts w:eastAsia="Verdana" w:cs="Verdana"/>
                <w:b/>
                <w:szCs w:val="20"/>
              </w:rPr>
            </w:pPr>
            <w:r w:rsidRPr="004A599E">
              <w:rPr>
                <w:rFonts w:eastAsia="Verdana" w:cs="Verdana"/>
                <w:b/>
                <w:szCs w:val="20"/>
              </w:rPr>
              <w:t>Layer 2</w:t>
            </w:r>
          </w:p>
        </w:tc>
        <w:tc>
          <w:tcPr>
            <w:tcW w:w="2160" w:type="dxa"/>
          </w:tcPr>
          <w:p w14:paraId="4732B9FB" w14:textId="77777777" w:rsidR="007E47B9" w:rsidRPr="004A599E" w:rsidRDefault="007E47B9" w:rsidP="00130FD1">
            <w:pPr>
              <w:jc w:val="center"/>
              <w:rPr>
                <w:rFonts w:eastAsia="Verdana" w:cs="Verdana"/>
                <w:b/>
                <w:szCs w:val="20"/>
              </w:rPr>
            </w:pPr>
            <w:r w:rsidRPr="004A599E">
              <w:rPr>
                <w:rFonts w:eastAsia="Verdana" w:cs="Verdana"/>
                <w:b/>
                <w:szCs w:val="20"/>
              </w:rPr>
              <w:t>Layer 3</w:t>
            </w:r>
          </w:p>
        </w:tc>
      </w:tr>
      <w:tr w:rsidR="007E47B9" w14:paraId="2C6A772B" w14:textId="77777777" w:rsidTr="00130FD1">
        <w:tc>
          <w:tcPr>
            <w:tcW w:w="2048" w:type="dxa"/>
          </w:tcPr>
          <w:p w14:paraId="586A0B63" w14:textId="77777777" w:rsidR="007E47B9" w:rsidRDefault="007E47B9" w:rsidP="00130FD1">
            <w:pPr>
              <w:jc w:val="center"/>
              <w:rPr>
                <w:rFonts w:eastAsia="Verdana" w:cs="Verdana"/>
                <w:szCs w:val="20"/>
              </w:rPr>
            </w:pPr>
            <w:r>
              <w:rPr>
                <w:rFonts w:eastAsia="Verdana" w:cs="Verdana"/>
                <w:szCs w:val="20"/>
              </w:rPr>
              <w:t>MultiProp_1</w:t>
            </w:r>
          </w:p>
          <w:p w14:paraId="7743C37B" w14:textId="77777777" w:rsidR="007E47B9" w:rsidRDefault="007E47B9" w:rsidP="00130FD1">
            <w:pPr>
              <w:jc w:val="center"/>
              <w:rPr>
                <w:rFonts w:eastAsia="Verdana" w:cs="Verdana"/>
                <w:szCs w:val="20"/>
              </w:rPr>
            </w:pPr>
          </w:p>
        </w:tc>
        <w:tc>
          <w:tcPr>
            <w:tcW w:w="2537" w:type="dxa"/>
          </w:tcPr>
          <w:p w14:paraId="7DAF5073" w14:textId="77777777" w:rsidR="007E47B9" w:rsidRDefault="007E47B9" w:rsidP="00130FD1">
            <w:pPr>
              <w:jc w:val="center"/>
              <w:rPr>
                <w:rFonts w:eastAsia="Verdana" w:cs="Verdana"/>
                <w:szCs w:val="20"/>
              </w:rPr>
            </w:pPr>
            <w:r>
              <w:rPr>
                <w:rFonts w:eastAsia="Verdana" w:cs="Verdana"/>
                <w:szCs w:val="20"/>
              </w:rPr>
              <w:t>Solid Color</w:t>
            </w:r>
          </w:p>
          <w:p w14:paraId="49AE34E7" w14:textId="77777777" w:rsidR="007E47B9" w:rsidRDefault="007E47B9" w:rsidP="00130FD1">
            <w:pPr>
              <w:jc w:val="center"/>
              <w:rPr>
                <w:rFonts w:eastAsia="Verdana" w:cs="Verdana"/>
                <w:szCs w:val="20"/>
              </w:rPr>
            </w:pPr>
            <w:r>
              <w:rPr>
                <w:rFonts w:eastAsia="Verdana" w:cs="Verdana"/>
                <w:szCs w:val="20"/>
              </w:rPr>
              <w:t>Lime</w:t>
            </w:r>
          </w:p>
          <w:p w14:paraId="3B3055C3" w14:textId="77777777" w:rsidR="007E47B9" w:rsidRDefault="007E47B9" w:rsidP="00130FD1">
            <w:pPr>
              <w:jc w:val="center"/>
              <w:rPr>
                <w:rFonts w:eastAsia="Verdana" w:cs="Verdana"/>
                <w:szCs w:val="20"/>
              </w:rPr>
            </w:pPr>
          </w:p>
        </w:tc>
        <w:tc>
          <w:tcPr>
            <w:tcW w:w="2250" w:type="dxa"/>
          </w:tcPr>
          <w:p w14:paraId="4856FD7F" w14:textId="77777777" w:rsidR="007E47B9" w:rsidRDefault="007E47B9" w:rsidP="00130FD1">
            <w:pPr>
              <w:jc w:val="center"/>
              <w:rPr>
                <w:rFonts w:eastAsia="Verdana" w:cs="Verdana"/>
                <w:szCs w:val="20"/>
              </w:rPr>
            </w:pPr>
            <w:r>
              <w:rPr>
                <w:rFonts w:eastAsia="Verdana" w:cs="Verdana"/>
                <w:szCs w:val="20"/>
              </w:rPr>
              <w:t>Texture</w:t>
            </w:r>
          </w:p>
          <w:p w14:paraId="4C47BAF1" w14:textId="77777777" w:rsidR="007E47B9" w:rsidRDefault="007E47B9" w:rsidP="00130FD1">
            <w:pPr>
              <w:jc w:val="center"/>
              <w:rPr>
                <w:rFonts w:eastAsia="Verdana" w:cs="Verdana"/>
                <w:szCs w:val="20"/>
              </w:rPr>
            </w:pPr>
            <w:r>
              <w:rPr>
                <w:rFonts w:eastAsia="Verdana" w:cs="Verdana"/>
                <w:szCs w:val="20"/>
              </w:rPr>
              <w:t>brmarble_A.png</w:t>
            </w:r>
          </w:p>
          <w:p w14:paraId="76DB862A" w14:textId="77777777" w:rsidR="007E47B9" w:rsidRDefault="007E47B9" w:rsidP="00130FD1">
            <w:pPr>
              <w:jc w:val="center"/>
              <w:rPr>
                <w:rFonts w:eastAsia="Verdana" w:cs="Verdana"/>
                <w:szCs w:val="20"/>
              </w:rPr>
            </w:pPr>
          </w:p>
        </w:tc>
        <w:tc>
          <w:tcPr>
            <w:tcW w:w="2160" w:type="dxa"/>
          </w:tcPr>
          <w:p w14:paraId="5EB6F88F" w14:textId="77777777" w:rsidR="007E47B9" w:rsidRDefault="007E47B9" w:rsidP="00130FD1">
            <w:pPr>
              <w:jc w:val="center"/>
              <w:rPr>
                <w:rFonts w:eastAsia="Verdana" w:cs="Verdana"/>
                <w:szCs w:val="20"/>
              </w:rPr>
            </w:pPr>
          </w:p>
        </w:tc>
      </w:tr>
      <w:tr w:rsidR="007E47B9" w14:paraId="12358364" w14:textId="77777777" w:rsidTr="00130FD1">
        <w:tc>
          <w:tcPr>
            <w:tcW w:w="2048" w:type="dxa"/>
          </w:tcPr>
          <w:p w14:paraId="0B6A71B5" w14:textId="77777777" w:rsidR="007E47B9" w:rsidRDefault="007E47B9" w:rsidP="00130FD1">
            <w:pPr>
              <w:jc w:val="center"/>
              <w:rPr>
                <w:rFonts w:eastAsia="Verdana" w:cs="Verdana"/>
                <w:szCs w:val="20"/>
              </w:rPr>
            </w:pPr>
            <w:r>
              <w:rPr>
                <w:rFonts w:eastAsia="Verdana" w:cs="Verdana"/>
                <w:szCs w:val="20"/>
              </w:rPr>
              <w:t>MultiProp_2</w:t>
            </w:r>
          </w:p>
          <w:p w14:paraId="0D98F25E" w14:textId="77777777" w:rsidR="007E47B9" w:rsidRDefault="007E47B9" w:rsidP="00130FD1">
            <w:pPr>
              <w:jc w:val="center"/>
              <w:rPr>
                <w:rFonts w:eastAsia="Verdana" w:cs="Verdana"/>
                <w:szCs w:val="20"/>
              </w:rPr>
            </w:pPr>
          </w:p>
        </w:tc>
        <w:tc>
          <w:tcPr>
            <w:tcW w:w="2537" w:type="dxa"/>
          </w:tcPr>
          <w:p w14:paraId="3F96A9CF" w14:textId="77777777" w:rsidR="007E47B9" w:rsidRDefault="007E47B9" w:rsidP="00130FD1">
            <w:pPr>
              <w:jc w:val="center"/>
              <w:rPr>
                <w:rFonts w:eastAsia="Verdana" w:cs="Verdana"/>
                <w:szCs w:val="20"/>
              </w:rPr>
            </w:pPr>
            <w:r>
              <w:rPr>
                <w:rFonts w:eastAsia="Verdana" w:cs="Verdana"/>
                <w:szCs w:val="20"/>
              </w:rPr>
              <w:t>Gradient3</w:t>
            </w:r>
          </w:p>
        </w:tc>
        <w:tc>
          <w:tcPr>
            <w:tcW w:w="2250" w:type="dxa"/>
          </w:tcPr>
          <w:p w14:paraId="11FD43BE" w14:textId="77777777" w:rsidR="007E47B9" w:rsidRDefault="007E47B9" w:rsidP="00130FD1">
            <w:pPr>
              <w:jc w:val="center"/>
              <w:rPr>
                <w:rFonts w:eastAsia="Verdana" w:cs="Verdana"/>
                <w:szCs w:val="20"/>
              </w:rPr>
            </w:pPr>
            <w:r>
              <w:rPr>
                <w:rFonts w:eastAsia="Verdana" w:cs="Verdana"/>
                <w:szCs w:val="20"/>
              </w:rPr>
              <w:t>Texture</w:t>
            </w:r>
          </w:p>
          <w:p w14:paraId="3C1C85D3" w14:textId="77777777" w:rsidR="007E47B9" w:rsidRDefault="007E47B9" w:rsidP="00130FD1">
            <w:pPr>
              <w:jc w:val="center"/>
              <w:rPr>
                <w:rFonts w:eastAsia="Verdana" w:cs="Verdana"/>
                <w:szCs w:val="20"/>
              </w:rPr>
            </w:pPr>
            <w:r>
              <w:rPr>
                <w:rFonts w:eastAsia="Verdana" w:cs="Verdana"/>
                <w:szCs w:val="20"/>
              </w:rPr>
              <w:t>grmarble_A.png</w:t>
            </w:r>
          </w:p>
          <w:p w14:paraId="2D46B32A" w14:textId="77777777" w:rsidR="007E47B9" w:rsidRDefault="007E47B9" w:rsidP="00130FD1">
            <w:pPr>
              <w:jc w:val="center"/>
              <w:rPr>
                <w:rFonts w:eastAsia="Verdana" w:cs="Verdana"/>
                <w:szCs w:val="20"/>
              </w:rPr>
            </w:pPr>
          </w:p>
        </w:tc>
        <w:tc>
          <w:tcPr>
            <w:tcW w:w="2160" w:type="dxa"/>
          </w:tcPr>
          <w:p w14:paraId="0C541EFD" w14:textId="77777777" w:rsidR="007E47B9" w:rsidRDefault="007E47B9" w:rsidP="00130FD1">
            <w:pPr>
              <w:jc w:val="center"/>
              <w:rPr>
                <w:rFonts w:eastAsia="Verdana" w:cs="Verdana"/>
                <w:szCs w:val="20"/>
              </w:rPr>
            </w:pPr>
          </w:p>
        </w:tc>
      </w:tr>
      <w:tr w:rsidR="007E47B9" w14:paraId="3A6891EC" w14:textId="77777777" w:rsidTr="00130FD1">
        <w:tc>
          <w:tcPr>
            <w:tcW w:w="2048" w:type="dxa"/>
          </w:tcPr>
          <w:p w14:paraId="29FE3EA3" w14:textId="77777777" w:rsidR="007E47B9" w:rsidRDefault="007E47B9" w:rsidP="00130FD1">
            <w:pPr>
              <w:jc w:val="center"/>
              <w:rPr>
                <w:rFonts w:eastAsia="Verdana" w:cs="Verdana"/>
                <w:szCs w:val="20"/>
              </w:rPr>
            </w:pPr>
            <w:r>
              <w:rPr>
                <w:rFonts w:eastAsia="Verdana" w:cs="Verdana"/>
                <w:szCs w:val="20"/>
              </w:rPr>
              <w:t>MultiProp_3</w:t>
            </w:r>
          </w:p>
          <w:p w14:paraId="19B5CC9B" w14:textId="77777777" w:rsidR="007E47B9" w:rsidRDefault="007E47B9" w:rsidP="00130FD1">
            <w:pPr>
              <w:jc w:val="center"/>
              <w:rPr>
                <w:rFonts w:eastAsia="Verdana" w:cs="Verdana"/>
                <w:szCs w:val="20"/>
              </w:rPr>
            </w:pPr>
          </w:p>
        </w:tc>
        <w:tc>
          <w:tcPr>
            <w:tcW w:w="2537" w:type="dxa"/>
          </w:tcPr>
          <w:p w14:paraId="6E772488" w14:textId="77777777" w:rsidR="007E47B9" w:rsidRDefault="007E47B9" w:rsidP="00130FD1">
            <w:pPr>
              <w:jc w:val="center"/>
              <w:rPr>
                <w:rFonts w:eastAsia="Verdana" w:cs="Verdana"/>
                <w:szCs w:val="20"/>
              </w:rPr>
            </w:pPr>
            <w:r>
              <w:rPr>
                <w:rFonts w:eastAsia="Verdana" w:cs="Verdana"/>
                <w:szCs w:val="20"/>
              </w:rPr>
              <w:t>Texture</w:t>
            </w:r>
          </w:p>
          <w:p w14:paraId="6BC16785" w14:textId="77777777" w:rsidR="007E47B9" w:rsidRDefault="007E47B9" w:rsidP="00130FD1">
            <w:pPr>
              <w:jc w:val="center"/>
              <w:rPr>
                <w:rFonts w:eastAsia="Verdana" w:cs="Verdana"/>
                <w:szCs w:val="20"/>
              </w:rPr>
            </w:pPr>
            <w:r>
              <w:rPr>
                <w:rFonts w:eastAsia="Verdana" w:cs="Verdana"/>
                <w:szCs w:val="20"/>
              </w:rPr>
              <w:t>oak.jpg</w:t>
            </w:r>
          </w:p>
          <w:p w14:paraId="75AD4BBB" w14:textId="77777777" w:rsidR="007E47B9" w:rsidRDefault="007E47B9" w:rsidP="00130FD1">
            <w:pPr>
              <w:jc w:val="center"/>
              <w:rPr>
                <w:rFonts w:eastAsia="Verdana" w:cs="Verdana"/>
                <w:szCs w:val="20"/>
              </w:rPr>
            </w:pPr>
          </w:p>
        </w:tc>
        <w:tc>
          <w:tcPr>
            <w:tcW w:w="2250" w:type="dxa"/>
          </w:tcPr>
          <w:p w14:paraId="143F2CDD" w14:textId="77777777" w:rsidR="007E47B9" w:rsidRDefault="007E47B9" w:rsidP="00130FD1">
            <w:pPr>
              <w:jc w:val="center"/>
              <w:rPr>
                <w:rFonts w:eastAsia="Verdana" w:cs="Verdana"/>
                <w:szCs w:val="20"/>
              </w:rPr>
            </w:pPr>
            <w:r>
              <w:rPr>
                <w:rFonts w:eastAsia="Verdana" w:cs="Verdana"/>
                <w:szCs w:val="20"/>
              </w:rPr>
              <w:t>Solid Color</w:t>
            </w:r>
          </w:p>
          <w:p w14:paraId="56A8CB5D" w14:textId="77777777" w:rsidR="007E47B9" w:rsidRDefault="007E47B9" w:rsidP="00130FD1">
            <w:pPr>
              <w:jc w:val="center"/>
              <w:rPr>
                <w:rFonts w:eastAsia="Verdana" w:cs="Verdana"/>
                <w:szCs w:val="20"/>
              </w:rPr>
            </w:pPr>
            <w:r>
              <w:rPr>
                <w:rFonts w:eastAsia="Verdana" w:cs="Verdana"/>
                <w:szCs w:val="20"/>
              </w:rPr>
              <w:t>Yellow</w:t>
            </w:r>
          </w:p>
          <w:p w14:paraId="248E87A7" w14:textId="2CFEB0F1" w:rsidR="007E47B9" w:rsidRDefault="00C42622" w:rsidP="00130FD1">
            <w:pPr>
              <w:jc w:val="center"/>
              <w:rPr>
                <w:rFonts w:eastAsia="Verdana" w:cs="Verdana"/>
                <w:szCs w:val="20"/>
              </w:rPr>
            </w:pPr>
            <w:r>
              <w:rPr>
                <w:rFonts w:eastAsia="Verdana" w:cs="Verdana"/>
                <w:szCs w:val="20"/>
              </w:rPr>
              <w:t>Alpha #7</w:t>
            </w:r>
            <w:r w:rsidR="007E47B9">
              <w:rPr>
                <w:rFonts w:eastAsia="Verdana" w:cs="Verdana"/>
                <w:szCs w:val="20"/>
              </w:rPr>
              <w:t>f</w:t>
            </w:r>
          </w:p>
        </w:tc>
        <w:tc>
          <w:tcPr>
            <w:tcW w:w="2160" w:type="dxa"/>
          </w:tcPr>
          <w:p w14:paraId="0AF6D57B" w14:textId="77777777" w:rsidR="007E47B9" w:rsidRDefault="007E47B9" w:rsidP="00130FD1">
            <w:pPr>
              <w:jc w:val="center"/>
              <w:rPr>
                <w:rFonts w:eastAsia="Verdana" w:cs="Verdana"/>
                <w:szCs w:val="20"/>
              </w:rPr>
            </w:pPr>
          </w:p>
        </w:tc>
      </w:tr>
      <w:tr w:rsidR="007E47B9" w14:paraId="583AE522" w14:textId="77777777" w:rsidTr="00130FD1">
        <w:tc>
          <w:tcPr>
            <w:tcW w:w="2048" w:type="dxa"/>
          </w:tcPr>
          <w:p w14:paraId="58B2D417" w14:textId="77777777" w:rsidR="007E47B9" w:rsidRDefault="007E47B9" w:rsidP="00130FD1">
            <w:pPr>
              <w:jc w:val="center"/>
              <w:rPr>
                <w:rFonts w:eastAsia="Verdana" w:cs="Verdana"/>
                <w:szCs w:val="20"/>
              </w:rPr>
            </w:pPr>
            <w:r>
              <w:rPr>
                <w:rFonts w:eastAsia="Verdana" w:cs="Verdana"/>
                <w:szCs w:val="20"/>
              </w:rPr>
              <w:t>MultiProp_4</w:t>
            </w:r>
          </w:p>
          <w:p w14:paraId="5F7F4986" w14:textId="77777777" w:rsidR="007E47B9" w:rsidRDefault="007E47B9" w:rsidP="00130FD1">
            <w:pPr>
              <w:jc w:val="center"/>
              <w:rPr>
                <w:rFonts w:eastAsia="Verdana" w:cs="Verdana"/>
                <w:szCs w:val="20"/>
              </w:rPr>
            </w:pPr>
          </w:p>
        </w:tc>
        <w:tc>
          <w:tcPr>
            <w:tcW w:w="2537" w:type="dxa"/>
          </w:tcPr>
          <w:p w14:paraId="31348B59" w14:textId="77777777" w:rsidR="007E47B9" w:rsidRDefault="007E47B9" w:rsidP="00130FD1">
            <w:pPr>
              <w:jc w:val="center"/>
              <w:rPr>
                <w:rFonts w:eastAsia="Verdana" w:cs="Verdana"/>
                <w:szCs w:val="20"/>
              </w:rPr>
            </w:pPr>
            <w:r>
              <w:rPr>
                <w:rFonts w:eastAsia="Verdana" w:cs="Verdana"/>
                <w:szCs w:val="20"/>
              </w:rPr>
              <w:t>Texture</w:t>
            </w:r>
          </w:p>
          <w:p w14:paraId="47D29DDD" w14:textId="77777777" w:rsidR="007E47B9" w:rsidRDefault="007E47B9" w:rsidP="00130FD1">
            <w:pPr>
              <w:jc w:val="center"/>
              <w:rPr>
                <w:rFonts w:eastAsia="Verdana" w:cs="Verdana"/>
                <w:szCs w:val="20"/>
              </w:rPr>
            </w:pPr>
            <w:r>
              <w:rPr>
                <w:rFonts w:eastAsia="Verdana" w:cs="Verdana"/>
                <w:szCs w:val="20"/>
              </w:rPr>
              <w:t>photo_3.jpg</w:t>
            </w:r>
          </w:p>
          <w:p w14:paraId="75FEFA87" w14:textId="77777777" w:rsidR="007E47B9" w:rsidRDefault="007E47B9" w:rsidP="00130FD1">
            <w:pPr>
              <w:jc w:val="center"/>
              <w:rPr>
                <w:rFonts w:eastAsia="Verdana" w:cs="Verdana"/>
                <w:szCs w:val="20"/>
              </w:rPr>
            </w:pPr>
          </w:p>
        </w:tc>
        <w:tc>
          <w:tcPr>
            <w:tcW w:w="2250" w:type="dxa"/>
          </w:tcPr>
          <w:p w14:paraId="51DE05AD" w14:textId="3A22AC19" w:rsidR="007E47B9" w:rsidRDefault="00B76E9F" w:rsidP="00130FD1">
            <w:pPr>
              <w:jc w:val="center"/>
              <w:rPr>
                <w:rFonts w:eastAsia="Verdana" w:cs="Verdana"/>
                <w:szCs w:val="20"/>
              </w:rPr>
            </w:pPr>
            <w:r>
              <w:rPr>
                <w:rFonts w:eastAsia="Verdana" w:cs="Verdana"/>
                <w:szCs w:val="20"/>
              </w:rPr>
              <w:t>Gradient_</w:t>
            </w:r>
            <w:r w:rsidR="004360B7">
              <w:rPr>
                <w:rFonts w:eastAsia="Verdana" w:cs="Verdana"/>
                <w:szCs w:val="20"/>
              </w:rPr>
              <w:t>0</w:t>
            </w:r>
            <w:r w:rsidR="007E47B9">
              <w:rPr>
                <w:rFonts w:eastAsia="Verdana" w:cs="Verdana"/>
                <w:szCs w:val="20"/>
              </w:rPr>
              <w:t>5</w:t>
            </w:r>
          </w:p>
          <w:p w14:paraId="4D8CA8C5" w14:textId="77777777" w:rsidR="007E47B9" w:rsidRDefault="007E47B9" w:rsidP="00130FD1">
            <w:pPr>
              <w:jc w:val="center"/>
              <w:rPr>
                <w:rFonts w:eastAsia="Verdana" w:cs="Verdana"/>
                <w:szCs w:val="20"/>
              </w:rPr>
            </w:pPr>
            <w:r>
              <w:rPr>
                <w:rFonts w:eastAsia="Verdana" w:cs="Verdana"/>
                <w:szCs w:val="20"/>
              </w:rPr>
              <w:t>Alpha #00 on P1</w:t>
            </w:r>
          </w:p>
        </w:tc>
        <w:tc>
          <w:tcPr>
            <w:tcW w:w="2160" w:type="dxa"/>
          </w:tcPr>
          <w:p w14:paraId="28336F20" w14:textId="77777777" w:rsidR="007E47B9" w:rsidRDefault="007E47B9" w:rsidP="00130FD1">
            <w:pPr>
              <w:jc w:val="center"/>
              <w:rPr>
                <w:rFonts w:eastAsia="Verdana" w:cs="Verdana"/>
                <w:szCs w:val="20"/>
              </w:rPr>
            </w:pPr>
          </w:p>
        </w:tc>
      </w:tr>
      <w:tr w:rsidR="007E47B9" w14:paraId="168FA62B" w14:textId="77777777" w:rsidTr="00130FD1">
        <w:tc>
          <w:tcPr>
            <w:tcW w:w="2048" w:type="dxa"/>
          </w:tcPr>
          <w:p w14:paraId="66752044" w14:textId="77777777" w:rsidR="007E47B9" w:rsidRDefault="007E47B9" w:rsidP="00130FD1">
            <w:pPr>
              <w:jc w:val="center"/>
              <w:rPr>
                <w:rFonts w:eastAsia="Verdana" w:cs="Verdana"/>
                <w:szCs w:val="20"/>
              </w:rPr>
            </w:pPr>
            <w:r>
              <w:rPr>
                <w:rFonts w:eastAsia="Verdana" w:cs="Verdana"/>
                <w:szCs w:val="20"/>
              </w:rPr>
              <w:t>MultiProp_5</w:t>
            </w:r>
          </w:p>
          <w:p w14:paraId="3663C584" w14:textId="77777777" w:rsidR="007E47B9" w:rsidRDefault="007E47B9" w:rsidP="00130FD1">
            <w:pPr>
              <w:jc w:val="center"/>
              <w:rPr>
                <w:rFonts w:eastAsia="Verdana" w:cs="Verdana"/>
                <w:szCs w:val="20"/>
              </w:rPr>
            </w:pPr>
          </w:p>
        </w:tc>
        <w:tc>
          <w:tcPr>
            <w:tcW w:w="2537" w:type="dxa"/>
          </w:tcPr>
          <w:p w14:paraId="2C9D399D" w14:textId="77777777" w:rsidR="007E47B9" w:rsidRDefault="007E47B9" w:rsidP="00130FD1">
            <w:pPr>
              <w:jc w:val="center"/>
              <w:rPr>
                <w:rFonts w:eastAsia="Verdana" w:cs="Verdana"/>
                <w:szCs w:val="20"/>
              </w:rPr>
            </w:pPr>
            <w:r>
              <w:rPr>
                <w:rFonts w:eastAsia="Verdana" w:cs="Verdana"/>
                <w:szCs w:val="20"/>
              </w:rPr>
              <w:t>Texture</w:t>
            </w:r>
          </w:p>
          <w:p w14:paraId="26B7FBA7" w14:textId="77777777" w:rsidR="007E47B9" w:rsidRDefault="007E47B9" w:rsidP="00130FD1">
            <w:pPr>
              <w:jc w:val="center"/>
              <w:rPr>
                <w:rFonts w:eastAsia="Verdana" w:cs="Verdana"/>
                <w:szCs w:val="20"/>
              </w:rPr>
            </w:pPr>
            <w:r>
              <w:rPr>
                <w:rFonts w:eastAsia="Verdana" w:cs="Verdana"/>
                <w:szCs w:val="20"/>
              </w:rPr>
              <w:t>photo_6.png</w:t>
            </w:r>
          </w:p>
        </w:tc>
        <w:tc>
          <w:tcPr>
            <w:tcW w:w="2250" w:type="dxa"/>
          </w:tcPr>
          <w:p w14:paraId="7B3DF14F" w14:textId="77777777" w:rsidR="007E47B9" w:rsidRDefault="007E47B9" w:rsidP="00130FD1">
            <w:pPr>
              <w:jc w:val="center"/>
              <w:rPr>
                <w:rFonts w:eastAsia="Verdana" w:cs="Verdana"/>
                <w:szCs w:val="20"/>
              </w:rPr>
            </w:pPr>
            <w:r>
              <w:rPr>
                <w:rFonts w:eastAsia="Verdana" w:cs="Verdana"/>
                <w:szCs w:val="20"/>
              </w:rPr>
              <w:t>Texture</w:t>
            </w:r>
          </w:p>
          <w:p w14:paraId="125F5405" w14:textId="77777777" w:rsidR="007E47B9" w:rsidRDefault="007E47B9" w:rsidP="00130FD1">
            <w:pPr>
              <w:jc w:val="center"/>
              <w:rPr>
                <w:rFonts w:eastAsia="Verdana" w:cs="Verdana"/>
                <w:szCs w:val="20"/>
              </w:rPr>
            </w:pPr>
            <w:r>
              <w:rPr>
                <w:rFonts w:eastAsia="Verdana" w:cs="Verdana"/>
                <w:szCs w:val="20"/>
              </w:rPr>
              <w:t>droplets_A.png</w:t>
            </w:r>
          </w:p>
          <w:p w14:paraId="6E270214" w14:textId="77777777" w:rsidR="007E47B9" w:rsidRDefault="007E47B9" w:rsidP="00130FD1">
            <w:pPr>
              <w:jc w:val="center"/>
              <w:rPr>
                <w:rFonts w:eastAsia="Verdana" w:cs="Verdana"/>
                <w:szCs w:val="20"/>
              </w:rPr>
            </w:pPr>
          </w:p>
        </w:tc>
        <w:tc>
          <w:tcPr>
            <w:tcW w:w="2160" w:type="dxa"/>
          </w:tcPr>
          <w:p w14:paraId="6987B74B" w14:textId="77777777" w:rsidR="007E47B9" w:rsidRDefault="007E47B9" w:rsidP="00130FD1">
            <w:pPr>
              <w:jc w:val="center"/>
              <w:rPr>
                <w:rFonts w:eastAsia="Verdana" w:cs="Verdana"/>
                <w:szCs w:val="20"/>
              </w:rPr>
            </w:pPr>
          </w:p>
        </w:tc>
      </w:tr>
      <w:tr w:rsidR="007E47B9" w14:paraId="66024581" w14:textId="77777777" w:rsidTr="00130FD1">
        <w:tc>
          <w:tcPr>
            <w:tcW w:w="2048" w:type="dxa"/>
          </w:tcPr>
          <w:p w14:paraId="1FE68502" w14:textId="77777777" w:rsidR="007E47B9" w:rsidRDefault="007E47B9" w:rsidP="00130FD1">
            <w:pPr>
              <w:jc w:val="center"/>
              <w:rPr>
                <w:rFonts w:eastAsia="Verdana" w:cs="Verdana"/>
                <w:szCs w:val="20"/>
              </w:rPr>
            </w:pPr>
            <w:r>
              <w:rPr>
                <w:rFonts w:eastAsia="Verdana" w:cs="Verdana"/>
                <w:szCs w:val="20"/>
              </w:rPr>
              <w:t>MultiProp_6</w:t>
            </w:r>
          </w:p>
          <w:p w14:paraId="698958D8" w14:textId="77777777" w:rsidR="007E47B9" w:rsidRDefault="007E47B9" w:rsidP="00130FD1">
            <w:pPr>
              <w:jc w:val="center"/>
              <w:rPr>
                <w:rFonts w:eastAsia="Verdana" w:cs="Verdana"/>
                <w:szCs w:val="20"/>
              </w:rPr>
            </w:pPr>
          </w:p>
        </w:tc>
        <w:tc>
          <w:tcPr>
            <w:tcW w:w="2537" w:type="dxa"/>
          </w:tcPr>
          <w:p w14:paraId="55223C5F" w14:textId="51978CA0" w:rsidR="007E47B9" w:rsidRDefault="007E47B9" w:rsidP="00130FD1">
            <w:pPr>
              <w:jc w:val="center"/>
              <w:rPr>
                <w:rFonts w:eastAsia="Verdana" w:cs="Verdana"/>
                <w:szCs w:val="20"/>
              </w:rPr>
            </w:pPr>
            <w:proofErr w:type="spellStart"/>
            <w:r>
              <w:rPr>
                <w:rFonts w:eastAsia="Verdana" w:cs="Verdana"/>
                <w:szCs w:val="20"/>
              </w:rPr>
              <w:t>Gradie</w:t>
            </w:r>
            <w:r w:rsidR="0003262E">
              <w:rPr>
                <w:rFonts w:eastAsia="Verdana" w:cs="Verdana"/>
                <w:szCs w:val="20"/>
              </w:rPr>
              <w:t>N</w:t>
            </w:r>
            <w:proofErr w:type="spellEnd"/>
            <w:r w:rsidR="0003262E">
              <w:rPr>
                <w:rFonts w:eastAsia="Verdana" w:cs="Verdana"/>
                <w:szCs w:val="20"/>
              </w:rPr>
              <w:t>_</w:t>
            </w:r>
            <w:r w:rsidR="004360B7">
              <w:rPr>
                <w:rFonts w:eastAsia="Verdana" w:cs="Verdana"/>
                <w:szCs w:val="20"/>
              </w:rPr>
              <w:t>???_0</w:t>
            </w:r>
            <w:r>
              <w:rPr>
                <w:rFonts w:eastAsia="Verdana" w:cs="Verdana"/>
                <w:szCs w:val="20"/>
              </w:rPr>
              <w:t>7</w:t>
            </w:r>
          </w:p>
        </w:tc>
        <w:tc>
          <w:tcPr>
            <w:tcW w:w="2250" w:type="dxa"/>
          </w:tcPr>
          <w:p w14:paraId="1D72E38D" w14:textId="77777777" w:rsidR="007E47B9" w:rsidRDefault="007E47B9" w:rsidP="00130FD1">
            <w:pPr>
              <w:jc w:val="center"/>
              <w:rPr>
                <w:rFonts w:eastAsia="Verdana" w:cs="Verdana"/>
                <w:szCs w:val="20"/>
              </w:rPr>
            </w:pPr>
            <w:r>
              <w:rPr>
                <w:rFonts w:eastAsia="Verdana" w:cs="Verdana"/>
                <w:szCs w:val="20"/>
              </w:rPr>
              <w:t>Texture</w:t>
            </w:r>
          </w:p>
          <w:p w14:paraId="5B90664C" w14:textId="77777777" w:rsidR="007E47B9" w:rsidRDefault="007E47B9" w:rsidP="00130FD1">
            <w:pPr>
              <w:jc w:val="center"/>
              <w:rPr>
                <w:rFonts w:eastAsia="Verdana" w:cs="Verdana"/>
                <w:szCs w:val="20"/>
              </w:rPr>
            </w:pPr>
            <w:r>
              <w:rPr>
                <w:rFonts w:eastAsia="Verdana" w:cs="Verdana"/>
                <w:szCs w:val="20"/>
              </w:rPr>
              <w:t>droplets_A.png</w:t>
            </w:r>
          </w:p>
          <w:p w14:paraId="4DB155CA" w14:textId="77777777" w:rsidR="007E47B9" w:rsidRDefault="007E47B9" w:rsidP="00130FD1">
            <w:pPr>
              <w:jc w:val="center"/>
              <w:rPr>
                <w:rFonts w:eastAsia="Verdana" w:cs="Verdana"/>
                <w:szCs w:val="20"/>
              </w:rPr>
            </w:pPr>
          </w:p>
        </w:tc>
        <w:tc>
          <w:tcPr>
            <w:tcW w:w="2160" w:type="dxa"/>
          </w:tcPr>
          <w:p w14:paraId="2734FA9B" w14:textId="77777777" w:rsidR="007E47B9" w:rsidRDefault="007E47B9" w:rsidP="00130FD1">
            <w:pPr>
              <w:jc w:val="center"/>
              <w:rPr>
                <w:rFonts w:eastAsia="Verdana" w:cs="Verdana"/>
                <w:szCs w:val="20"/>
              </w:rPr>
            </w:pPr>
            <w:r>
              <w:rPr>
                <w:rFonts w:eastAsia="Verdana" w:cs="Verdana"/>
                <w:szCs w:val="20"/>
              </w:rPr>
              <w:t>Texture</w:t>
            </w:r>
          </w:p>
          <w:p w14:paraId="367EC614" w14:textId="77777777" w:rsidR="007E47B9" w:rsidRDefault="007E47B9" w:rsidP="00130FD1">
            <w:pPr>
              <w:jc w:val="center"/>
              <w:rPr>
                <w:rFonts w:eastAsia="Verdana" w:cs="Verdana"/>
                <w:szCs w:val="20"/>
              </w:rPr>
            </w:pPr>
            <w:r>
              <w:rPr>
                <w:rFonts w:eastAsia="Verdana" w:cs="Verdana"/>
                <w:szCs w:val="20"/>
              </w:rPr>
              <w:t>pitissue_A.png</w:t>
            </w:r>
          </w:p>
          <w:p w14:paraId="3881C8D4" w14:textId="77777777" w:rsidR="007E47B9" w:rsidRDefault="007E47B9" w:rsidP="00130FD1">
            <w:pPr>
              <w:jc w:val="center"/>
              <w:rPr>
                <w:rFonts w:eastAsia="Verdana" w:cs="Verdana"/>
                <w:szCs w:val="20"/>
              </w:rPr>
            </w:pPr>
          </w:p>
        </w:tc>
      </w:tr>
      <w:tr w:rsidR="007E47B9" w14:paraId="0487EAA1" w14:textId="77777777" w:rsidTr="00130FD1">
        <w:tc>
          <w:tcPr>
            <w:tcW w:w="2048" w:type="dxa"/>
          </w:tcPr>
          <w:p w14:paraId="00315390" w14:textId="77777777" w:rsidR="007E47B9" w:rsidRDefault="007E47B9" w:rsidP="00130FD1">
            <w:pPr>
              <w:jc w:val="center"/>
              <w:rPr>
                <w:rFonts w:eastAsia="Verdana" w:cs="Verdana"/>
                <w:szCs w:val="20"/>
              </w:rPr>
            </w:pPr>
            <w:r>
              <w:rPr>
                <w:rFonts w:eastAsia="Verdana" w:cs="Verdana"/>
                <w:szCs w:val="20"/>
              </w:rPr>
              <w:t>MultiProp_7</w:t>
            </w:r>
          </w:p>
          <w:p w14:paraId="7F5F6BCA" w14:textId="77777777" w:rsidR="007E47B9" w:rsidRDefault="007E47B9" w:rsidP="00130FD1">
            <w:pPr>
              <w:jc w:val="center"/>
              <w:rPr>
                <w:rFonts w:eastAsia="Verdana" w:cs="Verdana"/>
                <w:szCs w:val="20"/>
              </w:rPr>
            </w:pPr>
          </w:p>
        </w:tc>
        <w:tc>
          <w:tcPr>
            <w:tcW w:w="2537" w:type="dxa"/>
          </w:tcPr>
          <w:p w14:paraId="0AB7123C" w14:textId="77777777" w:rsidR="007E47B9" w:rsidRDefault="007E47B9" w:rsidP="00130FD1">
            <w:pPr>
              <w:jc w:val="center"/>
              <w:rPr>
                <w:rFonts w:eastAsia="Verdana" w:cs="Verdana"/>
                <w:szCs w:val="20"/>
              </w:rPr>
            </w:pPr>
            <w:r>
              <w:rPr>
                <w:rFonts w:eastAsia="Verdana" w:cs="Verdana"/>
                <w:szCs w:val="20"/>
              </w:rPr>
              <w:t>Texture</w:t>
            </w:r>
          </w:p>
          <w:p w14:paraId="2C432E3D" w14:textId="77777777" w:rsidR="007E47B9" w:rsidRDefault="007E47B9" w:rsidP="00130FD1">
            <w:pPr>
              <w:jc w:val="center"/>
              <w:rPr>
                <w:rFonts w:eastAsia="Verdana" w:cs="Verdana"/>
                <w:szCs w:val="20"/>
              </w:rPr>
            </w:pPr>
            <w:r>
              <w:rPr>
                <w:rFonts w:eastAsia="Verdana" w:cs="Verdana"/>
                <w:szCs w:val="20"/>
              </w:rPr>
              <w:t>photo_4.jpg</w:t>
            </w:r>
          </w:p>
          <w:p w14:paraId="2851949B" w14:textId="77777777" w:rsidR="007E47B9" w:rsidRDefault="007E47B9" w:rsidP="00130FD1">
            <w:pPr>
              <w:jc w:val="center"/>
              <w:rPr>
                <w:rFonts w:eastAsia="Verdana" w:cs="Verdana"/>
                <w:szCs w:val="20"/>
              </w:rPr>
            </w:pPr>
          </w:p>
        </w:tc>
        <w:tc>
          <w:tcPr>
            <w:tcW w:w="2250" w:type="dxa"/>
          </w:tcPr>
          <w:p w14:paraId="5CBECBDC" w14:textId="77777777" w:rsidR="007E47B9" w:rsidRDefault="007E47B9" w:rsidP="00130FD1">
            <w:pPr>
              <w:jc w:val="center"/>
              <w:rPr>
                <w:rFonts w:eastAsia="Verdana" w:cs="Verdana"/>
                <w:szCs w:val="20"/>
              </w:rPr>
            </w:pPr>
            <w:r>
              <w:rPr>
                <w:rFonts w:eastAsia="Verdana" w:cs="Verdana"/>
                <w:szCs w:val="20"/>
              </w:rPr>
              <w:t>Solid Color</w:t>
            </w:r>
          </w:p>
          <w:p w14:paraId="1E9F90B0" w14:textId="77777777" w:rsidR="007E47B9" w:rsidRDefault="007E47B9" w:rsidP="00130FD1">
            <w:pPr>
              <w:jc w:val="center"/>
              <w:rPr>
                <w:rFonts w:eastAsia="Verdana" w:cs="Verdana"/>
                <w:szCs w:val="20"/>
              </w:rPr>
            </w:pPr>
            <w:r>
              <w:rPr>
                <w:rFonts w:eastAsia="Verdana" w:cs="Verdana"/>
                <w:szCs w:val="20"/>
              </w:rPr>
              <w:t>Orange</w:t>
            </w:r>
          </w:p>
          <w:p w14:paraId="6A7E7AA4" w14:textId="5C3E2F84" w:rsidR="007E47B9" w:rsidRDefault="007E47B9" w:rsidP="009575C7">
            <w:pPr>
              <w:jc w:val="center"/>
              <w:rPr>
                <w:rFonts w:eastAsia="Verdana" w:cs="Verdana"/>
                <w:szCs w:val="20"/>
              </w:rPr>
            </w:pPr>
            <w:r>
              <w:rPr>
                <w:rFonts w:eastAsia="Verdana" w:cs="Verdana"/>
                <w:szCs w:val="20"/>
              </w:rPr>
              <w:t>Alpha #</w:t>
            </w:r>
            <w:r w:rsidR="009575C7">
              <w:rPr>
                <w:rFonts w:eastAsia="Verdana" w:cs="Verdana"/>
                <w:szCs w:val="20"/>
              </w:rPr>
              <w:t>7</w:t>
            </w:r>
            <w:r>
              <w:rPr>
                <w:rFonts w:eastAsia="Verdana" w:cs="Verdana"/>
                <w:szCs w:val="20"/>
              </w:rPr>
              <w:t>F</w:t>
            </w:r>
          </w:p>
        </w:tc>
        <w:tc>
          <w:tcPr>
            <w:tcW w:w="2160" w:type="dxa"/>
          </w:tcPr>
          <w:p w14:paraId="1133C318" w14:textId="77777777" w:rsidR="007E47B9" w:rsidRDefault="007E47B9" w:rsidP="00130FD1">
            <w:pPr>
              <w:jc w:val="center"/>
              <w:rPr>
                <w:rFonts w:eastAsia="Verdana" w:cs="Verdana"/>
                <w:szCs w:val="20"/>
              </w:rPr>
            </w:pPr>
            <w:r>
              <w:rPr>
                <w:rFonts w:eastAsia="Verdana" w:cs="Verdana"/>
                <w:szCs w:val="20"/>
              </w:rPr>
              <w:t>Texture</w:t>
            </w:r>
          </w:p>
          <w:p w14:paraId="09D01736" w14:textId="77777777" w:rsidR="007E47B9" w:rsidRDefault="007E47B9" w:rsidP="00130FD1">
            <w:pPr>
              <w:jc w:val="center"/>
              <w:rPr>
                <w:rFonts w:eastAsia="Verdana" w:cs="Verdana"/>
                <w:szCs w:val="20"/>
              </w:rPr>
            </w:pPr>
            <w:r>
              <w:rPr>
                <w:rFonts w:eastAsia="Verdana" w:cs="Verdana"/>
                <w:szCs w:val="20"/>
              </w:rPr>
              <w:t>oak_A.png</w:t>
            </w:r>
          </w:p>
          <w:p w14:paraId="0F171B88" w14:textId="77777777" w:rsidR="007E47B9" w:rsidRDefault="007E47B9" w:rsidP="00130FD1">
            <w:pPr>
              <w:jc w:val="center"/>
              <w:rPr>
                <w:rFonts w:eastAsia="Verdana" w:cs="Verdana"/>
                <w:szCs w:val="20"/>
              </w:rPr>
            </w:pPr>
          </w:p>
        </w:tc>
      </w:tr>
      <w:tr w:rsidR="007E47B9" w14:paraId="4C90C65B" w14:textId="77777777" w:rsidTr="00130FD1">
        <w:tc>
          <w:tcPr>
            <w:tcW w:w="2048" w:type="dxa"/>
          </w:tcPr>
          <w:p w14:paraId="6D40DB22" w14:textId="77777777" w:rsidR="007E47B9" w:rsidRDefault="007E47B9" w:rsidP="00130FD1">
            <w:pPr>
              <w:jc w:val="center"/>
              <w:rPr>
                <w:rFonts w:eastAsia="Verdana" w:cs="Verdana"/>
                <w:szCs w:val="20"/>
              </w:rPr>
            </w:pPr>
            <w:r>
              <w:rPr>
                <w:rFonts w:eastAsia="Verdana" w:cs="Verdana"/>
                <w:szCs w:val="20"/>
              </w:rPr>
              <w:t>MultiProp_8</w:t>
            </w:r>
          </w:p>
          <w:p w14:paraId="6C238D7A" w14:textId="77777777" w:rsidR="007E47B9" w:rsidRDefault="007E47B9" w:rsidP="00130FD1">
            <w:pPr>
              <w:jc w:val="center"/>
              <w:rPr>
                <w:rFonts w:eastAsia="Verdana" w:cs="Verdana"/>
                <w:szCs w:val="20"/>
              </w:rPr>
            </w:pPr>
          </w:p>
        </w:tc>
        <w:tc>
          <w:tcPr>
            <w:tcW w:w="2537" w:type="dxa"/>
          </w:tcPr>
          <w:p w14:paraId="2AF77157" w14:textId="77777777" w:rsidR="007E47B9" w:rsidRDefault="007E47B9" w:rsidP="00130FD1">
            <w:pPr>
              <w:jc w:val="center"/>
              <w:rPr>
                <w:rFonts w:eastAsia="Verdana" w:cs="Verdana"/>
                <w:szCs w:val="20"/>
              </w:rPr>
            </w:pPr>
            <w:r>
              <w:rPr>
                <w:rFonts w:eastAsia="Verdana" w:cs="Verdana"/>
                <w:szCs w:val="20"/>
              </w:rPr>
              <w:t>Texture</w:t>
            </w:r>
          </w:p>
          <w:p w14:paraId="71C3DF5C" w14:textId="77777777" w:rsidR="007E47B9" w:rsidRDefault="007E47B9" w:rsidP="00130FD1">
            <w:pPr>
              <w:jc w:val="center"/>
              <w:rPr>
                <w:rFonts w:eastAsia="Verdana" w:cs="Verdana"/>
                <w:szCs w:val="20"/>
              </w:rPr>
            </w:pPr>
            <w:r>
              <w:rPr>
                <w:rFonts w:eastAsia="Verdana" w:cs="Verdana"/>
                <w:szCs w:val="20"/>
              </w:rPr>
              <w:t>purmesh.png</w:t>
            </w:r>
          </w:p>
          <w:p w14:paraId="025CB494" w14:textId="77777777" w:rsidR="007E47B9" w:rsidRDefault="007E47B9" w:rsidP="00130FD1">
            <w:pPr>
              <w:jc w:val="center"/>
              <w:rPr>
                <w:rFonts w:eastAsia="Verdana" w:cs="Verdana"/>
                <w:szCs w:val="20"/>
              </w:rPr>
            </w:pPr>
          </w:p>
        </w:tc>
        <w:tc>
          <w:tcPr>
            <w:tcW w:w="2250" w:type="dxa"/>
          </w:tcPr>
          <w:p w14:paraId="39883176" w14:textId="77777777" w:rsidR="007E47B9" w:rsidRDefault="007E47B9" w:rsidP="00130FD1">
            <w:pPr>
              <w:jc w:val="center"/>
              <w:rPr>
                <w:rFonts w:eastAsia="Verdana" w:cs="Verdana"/>
                <w:szCs w:val="20"/>
              </w:rPr>
            </w:pPr>
            <w:r>
              <w:rPr>
                <w:rFonts w:eastAsia="Verdana" w:cs="Verdana"/>
                <w:szCs w:val="20"/>
              </w:rPr>
              <w:t>Texture</w:t>
            </w:r>
          </w:p>
          <w:p w14:paraId="38DE4F57" w14:textId="77777777" w:rsidR="007E47B9" w:rsidRDefault="007E47B9" w:rsidP="00130FD1">
            <w:pPr>
              <w:jc w:val="center"/>
              <w:rPr>
                <w:rFonts w:eastAsia="Verdana" w:cs="Verdana"/>
                <w:szCs w:val="20"/>
              </w:rPr>
            </w:pPr>
            <w:r>
              <w:rPr>
                <w:rFonts w:eastAsia="Verdana" w:cs="Verdana"/>
                <w:szCs w:val="20"/>
              </w:rPr>
              <w:t>brmarble_A.png</w:t>
            </w:r>
          </w:p>
          <w:p w14:paraId="4396946C" w14:textId="77777777" w:rsidR="007E47B9" w:rsidRDefault="007E47B9" w:rsidP="00130FD1">
            <w:pPr>
              <w:jc w:val="center"/>
              <w:rPr>
                <w:rFonts w:eastAsia="Verdana" w:cs="Verdana"/>
                <w:szCs w:val="20"/>
              </w:rPr>
            </w:pPr>
          </w:p>
        </w:tc>
        <w:tc>
          <w:tcPr>
            <w:tcW w:w="2160" w:type="dxa"/>
          </w:tcPr>
          <w:p w14:paraId="02C8C895" w14:textId="5F3C9409" w:rsidR="007E47B9" w:rsidRDefault="007E47B9" w:rsidP="00130FD1">
            <w:pPr>
              <w:jc w:val="center"/>
              <w:rPr>
                <w:rFonts w:eastAsia="Verdana" w:cs="Verdana"/>
                <w:szCs w:val="20"/>
              </w:rPr>
            </w:pPr>
            <w:r>
              <w:rPr>
                <w:rFonts w:eastAsia="Verdana" w:cs="Verdana"/>
                <w:szCs w:val="20"/>
              </w:rPr>
              <w:t>Gradie</w:t>
            </w:r>
            <w:r w:rsidR="00807F52">
              <w:rPr>
                <w:rFonts w:eastAsia="Verdana" w:cs="Verdana"/>
                <w:szCs w:val="20"/>
              </w:rPr>
              <w:t>nt</w:t>
            </w:r>
          </w:p>
          <w:p w14:paraId="6BC3AB55" w14:textId="77777777" w:rsidR="007E47B9" w:rsidRDefault="007E47B9" w:rsidP="00130FD1">
            <w:pPr>
              <w:jc w:val="center"/>
              <w:rPr>
                <w:rFonts w:eastAsia="Verdana" w:cs="Verdana"/>
                <w:szCs w:val="20"/>
              </w:rPr>
            </w:pPr>
            <w:r>
              <w:rPr>
                <w:rFonts w:eastAsia="Verdana" w:cs="Verdana"/>
                <w:szCs w:val="20"/>
              </w:rPr>
              <w:t>Alpha of #3f on P1, P2, P3</w:t>
            </w:r>
          </w:p>
        </w:tc>
      </w:tr>
    </w:tbl>
    <w:p w14:paraId="1F2ABEB5" w14:textId="77777777" w:rsidR="00B76E9F" w:rsidRDefault="00B76E9F"/>
    <w:p w14:paraId="5EB42889" w14:textId="77777777" w:rsidR="00B76E9F" w:rsidRDefault="00B76E9F">
      <w:pPr>
        <w:rPr>
          <w:rFonts w:eastAsia="Verdana" w:cs="Verdana"/>
          <w:b/>
          <w:szCs w:val="20"/>
        </w:rPr>
      </w:pPr>
      <w:r>
        <w:rPr>
          <w:rFonts w:eastAsia="Verdana" w:cs="Verdana"/>
          <w:b/>
          <w:szCs w:val="20"/>
        </w:rPr>
        <w:br w:type="page"/>
      </w:r>
    </w:p>
    <w:p w14:paraId="45E2E525" w14:textId="574840D1" w:rsidR="00B76E9F" w:rsidRDefault="00B76E9F" w:rsidP="00B76E9F">
      <w:pPr>
        <w:spacing w:after="0"/>
        <w:rPr>
          <w:rFonts w:eastAsia="Verdana" w:cs="Verdana"/>
          <w:b/>
          <w:szCs w:val="20"/>
        </w:rPr>
      </w:pPr>
      <w:r>
        <w:rPr>
          <w:rFonts w:eastAsia="Verdana" w:cs="Verdana"/>
          <w:b/>
          <w:szCs w:val="20"/>
        </w:rPr>
        <w:lastRenderedPageBreak/>
        <w:t>Beam Lattice Structures</w:t>
      </w:r>
    </w:p>
    <w:p w14:paraId="09EB82D9" w14:textId="7EC96EF6" w:rsidR="00B76E9F" w:rsidRDefault="00B76E9F" w:rsidP="00B76E9F">
      <w:r>
        <w:t xml:space="preserve">The following beam lattice geometries </w:t>
      </w:r>
      <w:r w:rsidR="00D80C8C">
        <w:t>are representative of lattices that will be used in test cases. L</w:t>
      </w:r>
      <w:r>
        <w:t xml:space="preserve">attice structures may be mapped to a specific geometric shape as show in Appendix A. Application programs such as </w:t>
      </w:r>
      <w:proofErr w:type="spellStart"/>
      <w:r>
        <w:t>NetFabb</w:t>
      </w:r>
      <w:proofErr w:type="spellEnd"/>
      <w:r>
        <w:t xml:space="preserve"> will be used to generation 3MF XML </w:t>
      </w:r>
      <w:r w:rsidR="00E413ED">
        <w:t>B</w:t>
      </w:r>
      <w:r>
        <w:t>eam</w:t>
      </w:r>
      <w:r w:rsidR="00E413ED">
        <w:t xml:space="preserve"> </w:t>
      </w:r>
      <w:r>
        <w:t>lattice objects for inclusion in test cases.</w:t>
      </w:r>
      <w:r w:rsidR="001E5D4B">
        <w:t xml:space="preserve"> </w:t>
      </w:r>
      <w:r w:rsidR="00D80C8C">
        <w:t xml:space="preserve">The lattices show below are </w:t>
      </w:r>
      <w:r w:rsidR="00E21C4D">
        <w:t xml:space="preserve">representative </w:t>
      </w:r>
      <w:r w:rsidR="00D80C8C">
        <w:t>of the lattices that will be used in test cases.</w:t>
      </w:r>
    </w:p>
    <w:tbl>
      <w:tblPr>
        <w:tblStyle w:val="TableGrid"/>
        <w:tblW w:w="0" w:type="auto"/>
        <w:jc w:val="center"/>
        <w:tblLook w:val="04A0" w:firstRow="1" w:lastRow="0" w:firstColumn="1" w:lastColumn="0" w:noHBand="0" w:noVBand="1"/>
      </w:tblPr>
      <w:tblGrid>
        <w:gridCol w:w="1582"/>
        <w:gridCol w:w="3982"/>
        <w:gridCol w:w="3996"/>
      </w:tblGrid>
      <w:tr w:rsidR="00E43F0F" w14:paraId="73EAB975" w14:textId="77777777" w:rsidTr="00E43F0F">
        <w:trPr>
          <w:cantSplit/>
          <w:jc w:val="center"/>
        </w:trPr>
        <w:tc>
          <w:tcPr>
            <w:tcW w:w="1582" w:type="dxa"/>
          </w:tcPr>
          <w:p w14:paraId="5047BDB0" w14:textId="61439D66" w:rsidR="001E5D4B" w:rsidRDefault="001E5D4B" w:rsidP="00761CD6">
            <w:pPr>
              <w:jc w:val="center"/>
            </w:pPr>
            <w:r>
              <w:t>Lattice Name</w:t>
            </w:r>
          </w:p>
        </w:tc>
        <w:tc>
          <w:tcPr>
            <w:tcW w:w="3982" w:type="dxa"/>
          </w:tcPr>
          <w:p w14:paraId="6B44E612" w14:textId="2B8485BF" w:rsidR="001E5D4B" w:rsidRDefault="001E5D4B" w:rsidP="00761CD6">
            <w:pPr>
              <w:jc w:val="center"/>
            </w:pPr>
            <w:r>
              <w:t xml:space="preserve">1 </w:t>
            </w:r>
            <w:r w:rsidR="0095714E">
              <w:t>C</w:t>
            </w:r>
            <w:r>
              <w:t>ell</w:t>
            </w:r>
          </w:p>
        </w:tc>
        <w:tc>
          <w:tcPr>
            <w:tcW w:w="3786" w:type="dxa"/>
          </w:tcPr>
          <w:p w14:paraId="4D3B3846" w14:textId="185BFEB4" w:rsidR="001E5D4B" w:rsidRDefault="00761CD6" w:rsidP="00761CD6">
            <w:pPr>
              <w:jc w:val="center"/>
            </w:pPr>
            <w:proofErr w:type="gramStart"/>
            <w:r>
              <w:t xml:space="preserve">Multiple </w:t>
            </w:r>
            <w:r w:rsidR="001E5D4B">
              <w:t xml:space="preserve"> </w:t>
            </w:r>
            <w:r>
              <w:t>C</w:t>
            </w:r>
            <w:r w:rsidR="001E5D4B">
              <w:t>ells</w:t>
            </w:r>
            <w:proofErr w:type="gramEnd"/>
          </w:p>
        </w:tc>
      </w:tr>
      <w:tr w:rsidR="00E43F0F" w14:paraId="149166FF" w14:textId="77777777" w:rsidTr="00E43F0F">
        <w:trPr>
          <w:cantSplit/>
          <w:jc w:val="center"/>
        </w:trPr>
        <w:tc>
          <w:tcPr>
            <w:tcW w:w="1582" w:type="dxa"/>
          </w:tcPr>
          <w:p w14:paraId="0ED9AA27" w14:textId="1F35489A" w:rsidR="001E5D4B" w:rsidRDefault="0095714E" w:rsidP="00761CD6">
            <w:pPr>
              <w:jc w:val="center"/>
            </w:pPr>
            <w:r>
              <w:t>Grid</w:t>
            </w:r>
          </w:p>
        </w:tc>
        <w:tc>
          <w:tcPr>
            <w:tcW w:w="3982" w:type="dxa"/>
          </w:tcPr>
          <w:p w14:paraId="4F615C54" w14:textId="7E728B1B" w:rsidR="001E5D4B" w:rsidRDefault="00761CD6" w:rsidP="00761CD6">
            <w:pPr>
              <w:jc w:val="center"/>
            </w:pPr>
            <w:r w:rsidRPr="00761CD6">
              <w:rPr>
                <w:noProof/>
              </w:rPr>
              <w:drawing>
                <wp:inline distT="0" distB="0" distL="0" distR="0" wp14:anchorId="3EE41F44" wp14:editId="64204193">
                  <wp:extent cx="1821815" cy="1871449"/>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857736" cy="1908349"/>
                          </a:xfrm>
                          <a:prstGeom prst="rect">
                            <a:avLst/>
                          </a:prstGeom>
                          <a:noFill/>
                          <a:ln>
                            <a:noFill/>
                          </a:ln>
                        </pic:spPr>
                      </pic:pic>
                    </a:graphicData>
                  </a:graphic>
                </wp:inline>
              </w:drawing>
            </w:r>
          </w:p>
        </w:tc>
        <w:tc>
          <w:tcPr>
            <w:tcW w:w="3786" w:type="dxa"/>
          </w:tcPr>
          <w:p w14:paraId="651FEB43" w14:textId="4700499E" w:rsidR="001E5D4B" w:rsidRDefault="00761CD6" w:rsidP="00761CD6">
            <w:pPr>
              <w:jc w:val="center"/>
            </w:pPr>
            <w:r w:rsidRPr="00761CD6">
              <w:rPr>
                <w:noProof/>
              </w:rPr>
              <w:drawing>
                <wp:inline distT="0" distB="0" distL="0" distR="0" wp14:anchorId="77C7B912" wp14:editId="4FA8CF89">
                  <wp:extent cx="2049780" cy="1849079"/>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084562" cy="1880455"/>
                          </a:xfrm>
                          <a:prstGeom prst="rect">
                            <a:avLst/>
                          </a:prstGeom>
                          <a:noFill/>
                          <a:ln>
                            <a:noFill/>
                          </a:ln>
                        </pic:spPr>
                      </pic:pic>
                    </a:graphicData>
                  </a:graphic>
                </wp:inline>
              </w:drawing>
            </w:r>
          </w:p>
        </w:tc>
      </w:tr>
      <w:tr w:rsidR="00E43F0F" w14:paraId="0A05CBA3" w14:textId="77777777" w:rsidTr="00E43F0F">
        <w:trPr>
          <w:cantSplit/>
          <w:jc w:val="center"/>
        </w:trPr>
        <w:tc>
          <w:tcPr>
            <w:tcW w:w="1582" w:type="dxa"/>
          </w:tcPr>
          <w:p w14:paraId="29290F91" w14:textId="5A2EEE4C" w:rsidR="001E5D4B" w:rsidRDefault="0095714E" w:rsidP="00761CD6">
            <w:pPr>
              <w:jc w:val="center"/>
            </w:pPr>
            <w:r>
              <w:t>X</w:t>
            </w:r>
          </w:p>
        </w:tc>
        <w:tc>
          <w:tcPr>
            <w:tcW w:w="3982" w:type="dxa"/>
          </w:tcPr>
          <w:p w14:paraId="2746F9BB" w14:textId="15193444" w:rsidR="001E5D4B" w:rsidRDefault="00EF64C3" w:rsidP="00761CD6">
            <w:pPr>
              <w:jc w:val="center"/>
            </w:pPr>
            <w:r w:rsidRPr="00EF64C3">
              <w:rPr>
                <w:noProof/>
              </w:rPr>
              <w:drawing>
                <wp:inline distT="0" distB="0" distL="0" distR="0" wp14:anchorId="04C6F28B" wp14:editId="2F7CF8FA">
                  <wp:extent cx="1911991" cy="2038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957773" cy="2087158"/>
                          </a:xfrm>
                          <a:prstGeom prst="rect">
                            <a:avLst/>
                          </a:prstGeom>
                          <a:noFill/>
                          <a:ln>
                            <a:noFill/>
                          </a:ln>
                        </pic:spPr>
                      </pic:pic>
                    </a:graphicData>
                  </a:graphic>
                </wp:inline>
              </w:drawing>
            </w:r>
          </w:p>
        </w:tc>
        <w:tc>
          <w:tcPr>
            <w:tcW w:w="3786" w:type="dxa"/>
          </w:tcPr>
          <w:p w14:paraId="68E73C6B" w14:textId="0DE507EA" w:rsidR="001E5D4B" w:rsidRDefault="0095714E" w:rsidP="00761CD6">
            <w:pPr>
              <w:jc w:val="center"/>
            </w:pPr>
            <w:r w:rsidRPr="0095714E">
              <w:rPr>
                <w:noProof/>
              </w:rPr>
              <w:drawing>
                <wp:inline distT="0" distB="0" distL="0" distR="0" wp14:anchorId="7D7DF12D" wp14:editId="4A144D69">
                  <wp:extent cx="2140694" cy="20097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175914" cy="2042841"/>
                          </a:xfrm>
                          <a:prstGeom prst="rect">
                            <a:avLst/>
                          </a:prstGeom>
                          <a:noFill/>
                          <a:ln>
                            <a:noFill/>
                          </a:ln>
                        </pic:spPr>
                      </pic:pic>
                    </a:graphicData>
                  </a:graphic>
                </wp:inline>
              </w:drawing>
            </w:r>
          </w:p>
        </w:tc>
      </w:tr>
      <w:tr w:rsidR="00E43F0F" w14:paraId="5887E7B7" w14:textId="77777777" w:rsidTr="00E43F0F">
        <w:trPr>
          <w:cantSplit/>
          <w:jc w:val="center"/>
        </w:trPr>
        <w:tc>
          <w:tcPr>
            <w:tcW w:w="1582" w:type="dxa"/>
          </w:tcPr>
          <w:p w14:paraId="1B61DBDF" w14:textId="730E2276" w:rsidR="001E5D4B" w:rsidRDefault="00EF64C3" w:rsidP="00761CD6">
            <w:pPr>
              <w:jc w:val="center"/>
            </w:pPr>
            <w:r>
              <w:t>Star</w:t>
            </w:r>
          </w:p>
        </w:tc>
        <w:tc>
          <w:tcPr>
            <w:tcW w:w="3982" w:type="dxa"/>
          </w:tcPr>
          <w:p w14:paraId="143CC192" w14:textId="08D8DCB3" w:rsidR="001E5D4B" w:rsidRDefault="00EF64C3" w:rsidP="00761CD6">
            <w:pPr>
              <w:jc w:val="center"/>
            </w:pPr>
            <w:r w:rsidRPr="00EF64C3">
              <w:rPr>
                <w:noProof/>
              </w:rPr>
              <w:drawing>
                <wp:inline distT="0" distB="0" distL="0" distR="0" wp14:anchorId="4EB6AAEB" wp14:editId="1FE4A010">
                  <wp:extent cx="2038350" cy="2089861"/>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046109" cy="2097816"/>
                          </a:xfrm>
                          <a:prstGeom prst="rect">
                            <a:avLst/>
                          </a:prstGeom>
                          <a:noFill/>
                          <a:ln>
                            <a:noFill/>
                          </a:ln>
                        </pic:spPr>
                      </pic:pic>
                    </a:graphicData>
                  </a:graphic>
                </wp:inline>
              </w:drawing>
            </w:r>
          </w:p>
        </w:tc>
        <w:tc>
          <w:tcPr>
            <w:tcW w:w="3786" w:type="dxa"/>
          </w:tcPr>
          <w:p w14:paraId="79DAC36B" w14:textId="7D34C81F" w:rsidR="001E5D4B" w:rsidRDefault="00EF64C3" w:rsidP="00EF64C3">
            <w:pPr>
              <w:tabs>
                <w:tab w:val="left" w:pos="300"/>
              </w:tabs>
              <w:jc w:val="center"/>
            </w:pPr>
            <w:r w:rsidRPr="00EF64C3">
              <w:rPr>
                <w:noProof/>
              </w:rPr>
              <w:drawing>
                <wp:inline distT="0" distB="0" distL="0" distR="0" wp14:anchorId="444D93FB" wp14:editId="6A092DF4">
                  <wp:extent cx="2173605" cy="21414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185670" cy="2153316"/>
                          </a:xfrm>
                          <a:prstGeom prst="rect">
                            <a:avLst/>
                          </a:prstGeom>
                          <a:noFill/>
                          <a:ln>
                            <a:noFill/>
                          </a:ln>
                        </pic:spPr>
                      </pic:pic>
                    </a:graphicData>
                  </a:graphic>
                </wp:inline>
              </w:drawing>
            </w:r>
          </w:p>
        </w:tc>
      </w:tr>
      <w:tr w:rsidR="00E43F0F" w14:paraId="0DAC030E" w14:textId="77777777" w:rsidTr="00E43F0F">
        <w:trPr>
          <w:cantSplit/>
          <w:jc w:val="center"/>
        </w:trPr>
        <w:tc>
          <w:tcPr>
            <w:tcW w:w="1582" w:type="dxa"/>
          </w:tcPr>
          <w:p w14:paraId="70D13D75" w14:textId="403BD27E" w:rsidR="001E5D4B" w:rsidRDefault="00A564BC" w:rsidP="00761CD6">
            <w:pPr>
              <w:jc w:val="center"/>
            </w:pPr>
            <w:r>
              <w:lastRenderedPageBreak/>
              <w:t>W</w:t>
            </w:r>
          </w:p>
        </w:tc>
        <w:tc>
          <w:tcPr>
            <w:tcW w:w="3982" w:type="dxa"/>
          </w:tcPr>
          <w:p w14:paraId="262F9383" w14:textId="573152E1" w:rsidR="001E5D4B" w:rsidRDefault="00A564BC" w:rsidP="00761CD6">
            <w:pPr>
              <w:jc w:val="center"/>
            </w:pPr>
            <w:r w:rsidRPr="00A564BC">
              <w:rPr>
                <w:noProof/>
              </w:rPr>
              <w:drawing>
                <wp:inline distT="0" distB="0" distL="0" distR="0" wp14:anchorId="2BAA319B" wp14:editId="17675269">
                  <wp:extent cx="1971675" cy="2048447"/>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986104" cy="2063438"/>
                          </a:xfrm>
                          <a:prstGeom prst="rect">
                            <a:avLst/>
                          </a:prstGeom>
                          <a:noFill/>
                          <a:ln>
                            <a:noFill/>
                          </a:ln>
                        </pic:spPr>
                      </pic:pic>
                    </a:graphicData>
                  </a:graphic>
                </wp:inline>
              </w:drawing>
            </w:r>
          </w:p>
        </w:tc>
        <w:tc>
          <w:tcPr>
            <w:tcW w:w="3786" w:type="dxa"/>
          </w:tcPr>
          <w:p w14:paraId="0A3AD28C" w14:textId="0B61E419" w:rsidR="001E5D4B" w:rsidRDefault="00E43F0F" w:rsidP="00761CD6">
            <w:pPr>
              <w:jc w:val="center"/>
            </w:pPr>
            <w:r w:rsidRPr="00E43F0F">
              <w:rPr>
                <w:noProof/>
              </w:rPr>
              <w:drawing>
                <wp:inline distT="0" distB="0" distL="0" distR="0" wp14:anchorId="53DC7D0F" wp14:editId="444E0AF0">
                  <wp:extent cx="2400749" cy="1962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411473" cy="1970915"/>
                          </a:xfrm>
                          <a:prstGeom prst="rect">
                            <a:avLst/>
                          </a:prstGeom>
                          <a:noFill/>
                          <a:ln>
                            <a:noFill/>
                          </a:ln>
                        </pic:spPr>
                      </pic:pic>
                    </a:graphicData>
                  </a:graphic>
                </wp:inline>
              </w:drawing>
            </w:r>
          </w:p>
        </w:tc>
      </w:tr>
      <w:tr w:rsidR="00E43F0F" w14:paraId="743CF4AC" w14:textId="77777777" w:rsidTr="00E43F0F">
        <w:trPr>
          <w:cantSplit/>
          <w:jc w:val="center"/>
        </w:trPr>
        <w:tc>
          <w:tcPr>
            <w:tcW w:w="1582" w:type="dxa"/>
          </w:tcPr>
          <w:p w14:paraId="1AFDDA6C" w14:textId="5206F893" w:rsidR="001E5D4B" w:rsidRDefault="00A564BC" w:rsidP="00761CD6">
            <w:pPr>
              <w:jc w:val="center"/>
            </w:pPr>
            <w:r>
              <w:t>E</w:t>
            </w:r>
          </w:p>
        </w:tc>
        <w:tc>
          <w:tcPr>
            <w:tcW w:w="3982" w:type="dxa"/>
          </w:tcPr>
          <w:p w14:paraId="17B12CC4" w14:textId="02DD32C8" w:rsidR="001E5D4B" w:rsidRDefault="00A564BC" w:rsidP="00761CD6">
            <w:pPr>
              <w:jc w:val="center"/>
            </w:pPr>
            <w:r w:rsidRPr="00A564BC">
              <w:rPr>
                <w:noProof/>
              </w:rPr>
              <w:drawing>
                <wp:inline distT="0" distB="0" distL="0" distR="0" wp14:anchorId="3E99C0DC" wp14:editId="76F6EB2D">
                  <wp:extent cx="1917479" cy="1895475"/>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27514" cy="1905395"/>
                          </a:xfrm>
                          <a:prstGeom prst="rect">
                            <a:avLst/>
                          </a:prstGeom>
                          <a:noFill/>
                          <a:ln>
                            <a:noFill/>
                          </a:ln>
                        </pic:spPr>
                      </pic:pic>
                    </a:graphicData>
                  </a:graphic>
                </wp:inline>
              </w:drawing>
            </w:r>
          </w:p>
        </w:tc>
        <w:tc>
          <w:tcPr>
            <w:tcW w:w="3786" w:type="dxa"/>
          </w:tcPr>
          <w:p w14:paraId="030F1248" w14:textId="070B3A73" w:rsidR="001E5D4B" w:rsidRDefault="00E43F0F" w:rsidP="00761CD6">
            <w:pPr>
              <w:jc w:val="center"/>
            </w:pPr>
            <w:r w:rsidRPr="00E43F0F">
              <w:rPr>
                <w:noProof/>
              </w:rPr>
              <w:drawing>
                <wp:inline distT="0" distB="0" distL="0" distR="0" wp14:anchorId="55ABDABD" wp14:editId="2223D9AD">
                  <wp:extent cx="2368061" cy="19240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386694" cy="1939189"/>
                          </a:xfrm>
                          <a:prstGeom prst="rect">
                            <a:avLst/>
                          </a:prstGeom>
                          <a:noFill/>
                          <a:ln>
                            <a:noFill/>
                          </a:ln>
                        </pic:spPr>
                      </pic:pic>
                    </a:graphicData>
                  </a:graphic>
                </wp:inline>
              </w:drawing>
            </w:r>
          </w:p>
        </w:tc>
      </w:tr>
      <w:tr w:rsidR="00E43F0F" w14:paraId="558EE627" w14:textId="77777777" w:rsidTr="00E43F0F">
        <w:trPr>
          <w:cantSplit/>
          <w:jc w:val="center"/>
        </w:trPr>
        <w:tc>
          <w:tcPr>
            <w:tcW w:w="1582" w:type="dxa"/>
          </w:tcPr>
          <w:p w14:paraId="05070CFB" w14:textId="7F772F5A" w:rsidR="001E5D4B" w:rsidRDefault="00752E87" w:rsidP="00761CD6">
            <w:pPr>
              <w:jc w:val="center"/>
            </w:pPr>
            <w:r>
              <w:t>hexagon</w:t>
            </w:r>
          </w:p>
        </w:tc>
        <w:tc>
          <w:tcPr>
            <w:tcW w:w="3982" w:type="dxa"/>
          </w:tcPr>
          <w:p w14:paraId="7A89A623" w14:textId="395BE566" w:rsidR="001E5D4B" w:rsidRDefault="00752E87" w:rsidP="00761CD6">
            <w:pPr>
              <w:jc w:val="center"/>
            </w:pPr>
            <w:r w:rsidRPr="00752E87">
              <w:rPr>
                <w:noProof/>
              </w:rPr>
              <w:drawing>
                <wp:inline distT="0" distB="0" distL="0" distR="0" wp14:anchorId="395037ED" wp14:editId="13161E55">
                  <wp:extent cx="2162338" cy="1819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162338" cy="1819275"/>
                          </a:xfrm>
                          <a:prstGeom prst="rect">
                            <a:avLst/>
                          </a:prstGeom>
                          <a:noFill/>
                          <a:ln>
                            <a:noFill/>
                          </a:ln>
                        </pic:spPr>
                      </pic:pic>
                    </a:graphicData>
                  </a:graphic>
                </wp:inline>
              </w:drawing>
            </w:r>
          </w:p>
        </w:tc>
        <w:tc>
          <w:tcPr>
            <w:tcW w:w="3786" w:type="dxa"/>
          </w:tcPr>
          <w:p w14:paraId="0DB78C52" w14:textId="5BC81A53" w:rsidR="001E5D4B" w:rsidRDefault="00752E87" w:rsidP="00761CD6">
            <w:pPr>
              <w:jc w:val="center"/>
            </w:pPr>
            <w:r w:rsidRPr="00752E87">
              <w:rPr>
                <w:noProof/>
              </w:rPr>
              <w:drawing>
                <wp:inline distT="0" distB="0" distL="0" distR="0" wp14:anchorId="3335C6FA" wp14:editId="06307C72">
                  <wp:extent cx="1913582" cy="2057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922690" cy="2067192"/>
                          </a:xfrm>
                          <a:prstGeom prst="rect">
                            <a:avLst/>
                          </a:prstGeom>
                          <a:noFill/>
                          <a:ln>
                            <a:noFill/>
                          </a:ln>
                        </pic:spPr>
                      </pic:pic>
                    </a:graphicData>
                  </a:graphic>
                </wp:inline>
              </w:drawing>
            </w:r>
          </w:p>
        </w:tc>
      </w:tr>
      <w:tr w:rsidR="00E43F0F" w14:paraId="48098B30" w14:textId="77777777" w:rsidTr="00E43F0F">
        <w:trPr>
          <w:cantSplit/>
          <w:jc w:val="center"/>
        </w:trPr>
        <w:tc>
          <w:tcPr>
            <w:tcW w:w="1582" w:type="dxa"/>
          </w:tcPr>
          <w:p w14:paraId="3FFBBC44" w14:textId="31DF38A6" w:rsidR="00235C87" w:rsidRDefault="00752E87" w:rsidP="00761CD6">
            <w:pPr>
              <w:jc w:val="center"/>
            </w:pPr>
            <w:r>
              <w:t>Cross Pattee</w:t>
            </w:r>
          </w:p>
        </w:tc>
        <w:tc>
          <w:tcPr>
            <w:tcW w:w="3982" w:type="dxa"/>
          </w:tcPr>
          <w:p w14:paraId="377262C2" w14:textId="0192B8AB" w:rsidR="00235C87" w:rsidRDefault="00752E87" w:rsidP="00761CD6">
            <w:pPr>
              <w:jc w:val="center"/>
            </w:pPr>
            <w:r w:rsidRPr="00752E87">
              <w:rPr>
                <w:noProof/>
              </w:rPr>
              <w:drawing>
                <wp:inline distT="0" distB="0" distL="0" distR="0" wp14:anchorId="093A33E5" wp14:editId="215504C4">
                  <wp:extent cx="2085975" cy="186200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100831" cy="1875261"/>
                          </a:xfrm>
                          <a:prstGeom prst="rect">
                            <a:avLst/>
                          </a:prstGeom>
                          <a:noFill/>
                          <a:ln>
                            <a:noFill/>
                          </a:ln>
                        </pic:spPr>
                      </pic:pic>
                    </a:graphicData>
                  </a:graphic>
                </wp:inline>
              </w:drawing>
            </w:r>
          </w:p>
        </w:tc>
        <w:tc>
          <w:tcPr>
            <w:tcW w:w="3786" w:type="dxa"/>
          </w:tcPr>
          <w:p w14:paraId="3A436F17" w14:textId="3FDDC9AB" w:rsidR="00235C87" w:rsidRDefault="00752E87" w:rsidP="00761CD6">
            <w:pPr>
              <w:jc w:val="center"/>
            </w:pPr>
            <w:r w:rsidRPr="00752E87">
              <w:rPr>
                <w:noProof/>
              </w:rPr>
              <w:drawing>
                <wp:inline distT="0" distB="0" distL="0" distR="0" wp14:anchorId="69B71D11" wp14:editId="42AF7340">
                  <wp:extent cx="2000250" cy="1897673"/>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006859" cy="1903943"/>
                          </a:xfrm>
                          <a:prstGeom prst="rect">
                            <a:avLst/>
                          </a:prstGeom>
                          <a:noFill/>
                          <a:ln>
                            <a:noFill/>
                          </a:ln>
                        </pic:spPr>
                      </pic:pic>
                    </a:graphicData>
                  </a:graphic>
                </wp:inline>
              </w:drawing>
            </w:r>
          </w:p>
        </w:tc>
      </w:tr>
    </w:tbl>
    <w:p w14:paraId="2327A562" w14:textId="77777777" w:rsidR="001E5D4B" w:rsidRPr="004A599E" w:rsidRDefault="001E5D4B" w:rsidP="00B76E9F"/>
    <w:p w14:paraId="1F36AB63" w14:textId="77777777" w:rsidR="008C690D" w:rsidRDefault="008C690D" w:rsidP="00DD1728">
      <w:pPr>
        <w:pStyle w:val="Heading1"/>
        <w:numPr>
          <w:ilvl w:val="0"/>
          <w:numId w:val="0"/>
        </w:numPr>
        <w:sectPr w:rsidR="008C690D" w:rsidSect="000A635E">
          <w:headerReference w:type="default" r:id="rId247"/>
          <w:footerReference w:type="default" r:id="rId248"/>
          <w:pgSz w:w="12240" w:h="15840"/>
          <w:pgMar w:top="1440" w:right="1440" w:bottom="1440" w:left="1440" w:header="720" w:footer="720" w:gutter="0"/>
          <w:cols w:space="720"/>
          <w:docGrid w:linePitch="360"/>
        </w:sectPr>
      </w:pPr>
    </w:p>
    <w:p w14:paraId="579F6349" w14:textId="41647FA7" w:rsidR="00DD1728" w:rsidRPr="00144DD4" w:rsidRDefault="007B3D12" w:rsidP="00DD1728">
      <w:pPr>
        <w:pStyle w:val="Heading1"/>
        <w:numPr>
          <w:ilvl w:val="0"/>
          <w:numId w:val="0"/>
        </w:numPr>
      </w:pPr>
      <w:r w:rsidRPr="00CF424F">
        <w:rPr>
          <w:b w:val="0"/>
          <w:bCs w:val="0"/>
        </w:rPr>
        <w:lastRenderedPageBreak/>
        <w:t xml:space="preserve"> </w:t>
      </w:r>
      <w:bookmarkStart w:id="107" w:name="_Toc162181012"/>
      <w:r w:rsidR="000D77D9">
        <w:t>Appendix C</w:t>
      </w:r>
      <w:r w:rsidR="00DD1728" w:rsidRPr="7B2B6F25">
        <w:t xml:space="preserve"> - </w:t>
      </w:r>
      <w:r w:rsidR="00DD1728">
        <w:t>Test Case to Test Suite Mapping</w:t>
      </w:r>
      <w:bookmarkEnd w:id="107"/>
    </w:p>
    <w:p w14:paraId="5FF092E7" w14:textId="16EE6843" w:rsidR="00843261" w:rsidRDefault="00DD1728" w:rsidP="00DD1728">
      <w:r>
        <w:t xml:space="preserve">The tables below provide a mapping as to which test cases are supported in each of the </w:t>
      </w:r>
      <w:r w:rsidR="00EB31DB">
        <w:t>7</w:t>
      </w:r>
      <w:r>
        <w:t xml:space="preserve"> test suites</w:t>
      </w:r>
      <w:r w:rsidR="0029112F">
        <w:t xml:space="preserve">. The test case name will start with an indication as to whether it is a positive of negative test case (P or N) followed by the three-digit extension indicator shown in the column header (i.e. SPX), then the test case ID (0101_01). This will result in a test case number such as P_SPX_0101_01. </w:t>
      </w:r>
    </w:p>
    <w:p w14:paraId="0F0FF42C" w14:textId="77777777" w:rsidR="00F31B97" w:rsidRDefault="00F31B97" w:rsidP="00E02FC3">
      <w:pPr>
        <w:rPr>
          <w:b/>
        </w:rPr>
      </w:pPr>
      <w:r w:rsidRPr="00F31B97">
        <w:rPr>
          <w:b/>
        </w:rPr>
        <w:t>Positive Test Cases</w:t>
      </w:r>
    </w:p>
    <w:tbl>
      <w:tblPr>
        <w:tblStyle w:val="TableGrid"/>
        <w:tblW w:w="12461"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gridCol w:w="1103"/>
        <w:gridCol w:w="1103"/>
      </w:tblGrid>
      <w:tr w:rsidR="0061524D" w14:paraId="1826444C" w14:textId="3A174641" w:rsidTr="00686588">
        <w:tc>
          <w:tcPr>
            <w:tcW w:w="1255" w:type="dxa"/>
            <w:vMerge w:val="restart"/>
            <w:shd w:val="clear" w:color="auto" w:fill="D9D9D9" w:themeFill="background1" w:themeFillShade="D9"/>
          </w:tcPr>
          <w:p w14:paraId="66B2C45A" w14:textId="77777777" w:rsidR="0061524D" w:rsidRDefault="0061524D" w:rsidP="000D77D9">
            <w:pPr>
              <w:jc w:val="center"/>
              <w:rPr>
                <w:rFonts w:cstheme="minorHAnsi"/>
                <w:b/>
                <w:szCs w:val="20"/>
              </w:rPr>
            </w:pPr>
            <w:r>
              <w:rPr>
                <w:rFonts w:cstheme="minorHAnsi"/>
                <w:b/>
                <w:szCs w:val="20"/>
              </w:rPr>
              <w:t>Test</w:t>
            </w:r>
          </w:p>
          <w:p w14:paraId="7323A834" w14:textId="77777777" w:rsidR="0061524D" w:rsidRDefault="0061524D" w:rsidP="000D77D9">
            <w:pPr>
              <w:jc w:val="center"/>
              <w:rPr>
                <w:rFonts w:cstheme="minorHAnsi"/>
                <w:b/>
                <w:szCs w:val="20"/>
              </w:rPr>
            </w:pPr>
            <w:r>
              <w:rPr>
                <w:rFonts w:cstheme="minorHAnsi"/>
                <w:b/>
                <w:szCs w:val="20"/>
              </w:rPr>
              <w:t>Case</w:t>
            </w:r>
          </w:p>
        </w:tc>
        <w:tc>
          <w:tcPr>
            <w:tcW w:w="11206" w:type="dxa"/>
            <w:gridSpan w:val="11"/>
            <w:shd w:val="clear" w:color="auto" w:fill="D9D9D9" w:themeFill="background1" w:themeFillShade="D9"/>
          </w:tcPr>
          <w:p w14:paraId="29EEFDBD" w14:textId="1A1831D4" w:rsidR="0061524D" w:rsidRDefault="0061524D" w:rsidP="000D77D9">
            <w:pPr>
              <w:jc w:val="center"/>
              <w:rPr>
                <w:rFonts w:cstheme="minorHAnsi"/>
                <w:b/>
                <w:szCs w:val="20"/>
              </w:rPr>
            </w:pPr>
            <w:r>
              <w:rPr>
                <w:rFonts w:cstheme="minorHAnsi"/>
                <w:b/>
                <w:szCs w:val="20"/>
              </w:rPr>
              <w:t>Suites and Extensions Supported</w:t>
            </w:r>
          </w:p>
        </w:tc>
      </w:tr>
      <w:tr w:rsidR="0061524D" w:rsidRPr="00487927" w14:paraId="4CF8F54F" w14:textId="7F02B1FA" w:rsidTr="0061524D">
        <w:tc>
          <w:tcPr>
            <w:tcW w:w="1255" w:type="dxa"/>
            <w:vMerge/>
            <w:shd w:val="clear" w:color="auto" w:fill="D9D9D9" w:themeFill="background1" w:themeFillShade="D9"/>
          </w:tcPr>
          <w:p w14:paraId="0F16C851" w14:textId="77777777" w:rsidR="0061524D" w:rsidRPr="00487927" w:rsidRDefault="0061524D" w:rsidP="000D77D9">
            <w:pPr>
              <w:jc w:val="center"/>
              <w:rPr>
                <w:rFonts w:cstheme="minorHAnsi"/>
                <w:b/>
                <w:szCs w:val="20"/>
              </w:rPr>
            </w:pPr>
          </w:p>
        </w:tc>
        <w:tc>
          <w:tcPr>
            <w:tcW w:w="990" w:type="dxa"/>
            <w:shd w:val="clear" w:color="auto" w:fill="D9D9D9" w:themeFill="background1" w:themeFillShade="D9"/>
          </w:tcPr>
          <w:p w14:paraId="780F8172" w14:textId="77777777" w:rsidR="0061524D" w:rsidRPr="000C75E7" w:rsidRDefault="0061524D" w:rsidP="000D77D9">
            <w:pPr>
              <w:jc w:val="center"/>
              <w:rPr>
                <w:rFonts w:cstheme="minorHAnsi"/>
                <w:b/>
                <w:sz w:val="18"/>
                <w:szCs w:val="18"/>
              </w:rPr>
            </w:pPr>
            <w:r w:rsidRPr="000C75E7">
              <w:rPr>
                <w:rFonts w:cstheme="minorHAnsi"/>
                <w:b/>
                <w:sz w:val="18"/>
                <w:szCs w:val="18"/>
              </w:rPr>
              <w:t>Suite 1</w:t>
            </w:r>
          </w:p>
          <w:p w14:paraId="05E5F132" w14:textId="77777777" w:rsidR="0061524D" w:rsidRPr="000C75E7" w:rsidRDefault="0061524D" w:rsidP="000D77D9">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6162CB87" w14:textId="77777777" w:rsidR="0061524D" w:rsidRPr="000C75E7" w:rsidRDefault="0061524D" w:rsidP="000D77D9">
            <w:pPr>
              <w:jc w:val="center"/>
              <w:rPr>
                <w:rFonts w:cstheme="minorHAnsi"/>
                <w:b/>
                <w:sz w:val="18"/>
                <w:szCs w:val="18"/>
              </w:rPr>
            </w:pPr>
            <w:r w:rsidRPr="000C75E7">
              <w:rPr>
                <w:rFonts w:cstheme="minorHAnsi"/>
                <w:b/>
                <w:sz w:val="18"/>
                <w:szCs w:val="18"/>
              </w:rPr>
              <w:t>Suite 2</w:t>
            </w:r>
          </w:p>
          <w:p w14:paraId="2626D502" w14:textId="77777777" w:rsidR="0061524D" w:rsidRPr="000C75E7" w:rsidRDefault="0061524D" w:rsidP="000D77D9">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3AC674D6" w14:textId="77777777" w:rsidR="0061524D" w:rsidRPr="000C75E7" w:rsidRDefault="0061524D" w:rsidP="000D77D9">
            <w:pPr>
              <w:jc w:val="center"/>
              <w:rPr>
                <w:rFonts w:cstheme="minorHAnsi"/>
                <w:b/>
                <w:sz w:val="18"/>
                <w:szCs w:val="18"/>
              </w:rPr>
            </w:pPr>
            <w:r w:rsidRPr="000C75E7">
              <w:rPr>
                <w:rFonts w:cstheme="minorHAnsi"/>
                <w:b/>
                <w:sz w:val="18"/>
                <w:szCs w:val="18"/>
              </w:rPr>
              <w:t>Suite 3</w:t>
            </w:r>
          </w:p>
          <w:p w14:paraId="6A7CF7AD" w14:textId="77777777" w:rsidR="0061524D" w:rsidRPr="000C75E7" w:rsidRDefault="0061524D" w:rsidP="000D77D9">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5736A20E" w14:textId="77777777" w:rsidR="0061524D" w:rsidRPr="000C75E7" w:rsidRDefault="0061524D" w:rsidP="000D77D9">
            <w:pPr>
              <w:jc w:val="center"/>
              <w:rPr>
                <w:rFonts w:cstheme="minorHAnsi"/>
                <w:b/>
                <w:sz w:val="18"/>
                <w:szCs w:val="18"/>
              </w:rPr>
            </w:pPr>
            <w:r w:rsidRPr="000C75E7">
              <w:rPr>
                <w:rFonts w:cstheme="minorHAnsi"/>
                <w:b/>
                <w:sz w:val="18"/>
                <w:szCs w:val="18"/>
              </w:rPr>
              <w:t>Suite 4</w:t>
            </w:r>
          </w:p>
          <w:p w14:paraId="65F3D6BD" w14:textId="77777777" w:rsidR="0061524D" w:rsidRPr="000C75E7" w:rsidRDefault="0061524D" w:rsidP="000D77D9">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568200D4" w14:textId="77777777" w:rsidR="0061524D" w:rsidRPr="000C75E7" w:rsidRDefault="0061524D" w:rsidP="000D77D9">
            <w:pPr>
              <w:jc w:val="center"/>
              <w:rPr>
                <w:rFonts w:cstheme="minorHAnsi"/>
                <w:b/>
                <w:sz w:val="18"/>
                <w:szCs w:val="18"/>
              </w:rPr>
            </w:pPr>
            <w:r w:rsidRPr="000C75E7">
              <w:rPr>
                <w:rFonts w:cstheme="minorHAnsi"/>
                <w:b/>
                <w:sz w:val="18"/>
                <w:szCs w:val="18"/>
              </w:rPr>
              <w:t>Suite 5</w:t>
            </w:r>
          </w:p>
          <w:p w14:paraId="54669BA2" w14:textId="77777777" w:rsidR="0061524D" w:rsidRPr="000C75E7" w:rsidRDefault="0061524D" w:rsidP="000D77D9">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7F6D6ECA" w14:textId="77777777" w:rsidR="0061524D" w:rsidRPr="000C75E7" w:rsidRDefault="0061524D" w:rsidP="000D77D9">
            <w:pPr>
              <w:jc w:val="center"/>
              <w:rPr>
                <w:rFonts w:cstheme="minorHAnsi"/>
                <w:b/>
                <w:sz w:val="18"/>
                <w:szCs w:val="18"/>
              </w:rPr>
            </w:pPr>
            <w:r w:rsidRPr="000C75E7">
              <w:rPr>
                <w:rFonts w:cstheme="minorHAnsi"/>
                <w:b/>
                <w:sz w:val="18"/>
                <w:szCs w:val="18"/>
              </w:rPr>
              <w:t>Suite 6</w:t>
            </w:r>
          </w:p>
          <w:p w14:paraId="24402C87" w14:textId="77777777" w:rsidR="0061524D" w:rsidRPr="000C75E7" w:rsidRDefault="0061524D" w:rsidP="000D77D9">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988AA00" w14:textId="77777777" w:rsidR="0061524D" w:rsidRPr="000C75E7" w:rsidRDefault="0061524D" w:rsidP="002077FA">
            <w:pPr>
              <w:jc w:val="center"/>
              <w:rPr>
                <w:rFonts w:cstheme="minorHAnsi"/>
                <w:b/>
                <w:sz w:val="18"/>
                <w:szCs w:val="18"/>
              </w:rPr>
            </w:pPr>
            <w:r w:rsidRPr="000C75E7">
              <w:rPr>
                <w:rFonts w:cstheme="minorHAnsi"/>
                <w:b/>
                <w:sz w:val="18"/>
                <w:szCs w:val="18"/>
              </w:rPr>
              <w:t>Suite 7</w:t>
            </w:r>
          </w:p>
          <w:p w14:paraId="47C0158D" w14:textId="2AEE7122" w:rsidR="0061524D" w:rsidRPr="000C75E7" w:rsidRDefault="0061524D" w:rsidP="002077FA">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79C1DAC1" w14:textId="77777777" w:rsidR="0061524D" w:rsidRDefault="0061524D" w:rsidP="002077FA">
            <w:pPr>
              <w:jc w:val="center"/>
              <w:rPr>
                <w:rFonts w:cstheme="minorHAnsi"/>
                <w:b/>
                <w:sz w:val="18"/>
                <w:szCs w:val="18"/>
              </w:rPr>
            </w:pPr>
            <w:r>
              <w:rPr>
                <w:rFonts w:cstheme="minorHAnsi"/>
                <w:b/>
                <w:sz w:val="18"/>
                <w:szCs w:val="18"/>
              </w:rPr>
              <w:t>Suite 8</w:t>
            </w:r>
          </w:p>
          <w:p w14:paraId="47C2CE98" w14:textId="77EBA267" w:rsidR="0061524D" w:rsidRPr="00B92203" w:rsidRDefault="0061524D" w:rsidP="002077FA">
            <w:pPr>
              <w:jc w:val="center"/>
              <w:rPr>
                <w:rFonts w:cstheme="minorHAnsi"/>
                <w:b/>
                <w:sz w:val="18"/>
                <w:szCs w:val="18"/>
              </w:rPr>
            </w:pPr>
            <w:r>
              <w:rPr>
                <w:rFonts w:cstheme="minorHAnsi"/>
                <w:b/>
                <w:sz w:val="18"/>
                <w:szCs w:val="18"/>
              </w:rPr>
              <w:t>EPX</w:t>
            </w:r>
          </w:p>
        </w:tc>
        <w:tc>
          <w:tcPr>
            <w:tcW w:w="990" w:type="dxa"/>
            <w:shd w:val="clear" w:color="auto" w:fill="D9D9D9" w:themeFill="background1" w:themeFillShade="D9"/>
          </w:tcPr>
          <w:p w14:paraId="0C53A8B2" w14:textId="6FA9A05B" w:rsidR="0061524D" w:rsidRDefault="0061524D" w:rsidP="002077FA">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c>
          <w:tcPr>
            <w:tcW w:w="1103" w:type="dxa"/>
            <w:shd w:val="clear" w:color="auto" w:fill="D9D9D9" w:themeFill="background1" w:themeFillShade="D9"/>
          </w:tcPr>
          <w:p w14:paraId="45E88AE1" w14:textId="553C0ED9" w:rsidR="0061524D" w:rsidRDefault="0061524D" w:rsidP="002077FA">
            <w:pPr>
              <w:jc w:val="center"/>
              <w:rPr>
                <w:rFonts w:cstheme="minorHAnsi"/>
                <w:b/>
                <w:sz w:val="18"/>
                <w:szCs w:val="18"/>
              </w:rPr>
            </w:pPr>
            <w:r>
              <w:rPr>
                <w:rFonts w:cstheme="minorHAnsi"/>
                <w:b/>
                <w:sz w:val="18"/>
                <w:szCs w:val="18"/>
              </w:rPr>
              <w:t>Suite 10 OXX</w:t>
            </w:r>
          </w:p>
        </w:tc>
        <w:tc>
          <w:tcPr>
            <w:tcW w:w="1103" w:type="dxa"/>
            <w:shd w:val="clear" w:color="auto" w:fill="D9D9D9" w:themeFill="background1" w:themeFillShade="D9"/>
          </w:tcPr>
          <w:p w14:paraId="3A811174" w14:textId="77777777" w:rsidR="0061524D" w:rsidRDefault="0061524D" w:rsidP="002077FA">
            <w:pPr>
              <w:jc w:val="center"/>
              <w:rPr>
                <w:rFonts w:cstheme="minorHAnsi"/>
                <w:b/>
                <w:sz w:val="18"/>
                <w:szCs w:val="18"/>
              </w:rPr>
            </w:pPr>
            <w:r>
              <w:rPr>
                <w:rFonts w:cstheme="minorHAnsi"/>
                <w:b/>
                <w:sz w:val="18"/>
                <w:szCs w:val="18"/>
              </w:rPr>
              <w:t>Suite 11</w:t>
            </w:r>
          </w:p>
          <w:p w14:paraId="2572C765" w14:textId="365372D3" w:rsidR="0061524D" w:rsidRDefault="0061524D" w:rsidP="002077FA">
            <w:pPr>
              <w:jc w:val="center"/>
              <w:rPr>
                <w:rFonts w:cstheme="minorHAnsi"/>
                <w:b/>
                <w:sz w:val="18"/>
                <w:szCs w:val="18"/>
              </w:rPr>
            </w:pPr>
            <w:r>
              <w:rPr>
                <w:rFonts w:cstheme="minorHAnsi"/>
                <w:b/>
                <w:sz w:val="18"/>
                <w:szCs w:val="18"/>
              </w:rPr>
              <w:t>DPX</w:t>
            </w:r>
          </w:p>
        </w:tc>
      </w:tr>
      <w:tr w:rsidR="0061524D" w:rsidRPr="00487927" w14:paraId="5A9BBEB0" w14:textId="27EBD8D8" w:rsidTr="0061524D">
        <w:tc>
          <w:tcPr>
            <w:tcW w:w="1255" w:type="dxa"/>
            <w:shd w:val="clear" w:color="auto" w:fill="D6E3BC" w:themeFill="accent3" w:themeFillTint="66"/>
          </w:tcPr>
          <w:p w14:paraId="1AD5B72D" w14:textId="17A99CB1" w:rsidR="0061524D" w:rsidRPr="007B756C" w:rsidRDefault="0061524D" w:rsidP="000D77D9">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13E0FF1C"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39A78CC5"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6BD032DC"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2D3C2533"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776BD1FE"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7E63ED83" w14:textId="77777777" w:rsidR="0061524D" w:rsidRPr="00487927" w:rsidRDefault="0061524D" w:rsidP="000D77D9">
            <w:pPr>
              <w:jc w:val="center"/>
              <w:rPr>
                <w:rFonts w:cstheme="minorHAnsi"/>
                <w:szCs w:val="20"/>
              </w:rPr>
            </w:pPr>
          </w:p>
        </w:tc>
        <w:tc>
          <w:tcPr>
            <w:tcW w:w="1080" w:type="dxa"/>
            <w:shd w:val="clear" w:color="auto" w:fill="D6E3BC" w:themeFill="accent3" w:themeFillTint="66"/>
          </w:tcPr>
          <w:p w14:paraId="507C94AF"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1C3B3445"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18DB6450" w14:textId="77777777" w:rsidR="0061524D" w:rsidRPr="00487927" w:rsidRDefault="0061524D" w:rsidP="000D77D9">
            <w:pPr>
              <w:jc w:val="center"/>
              <w:rPr>
                <w:rFonts w:cstheme="minorHAnsi"/>
                <w:szCs w:val="20"/>
              </w:rPr>
            </w:pPr>
          </w:p>
        </w:tc>
        <w:tc>
          <w:tcPr>
            <w:tcW w:w="1103" w:type="dxa"/>
            <w:shd w:val="clear" w:color="auto" w:fill="D6E3BC" w:themeFill="accent3" w:themeFillTint="66"/>
          </w:tcPr>
          <w:p w14:paraId="6B075213" w14:textId="77777777" w:rsidR="0061524D" w:rsidRPr="00487927" w:rsidRDefault="0061524D" w:rsidP="000D77D9">
            <w:pPr>
              <w:jc w:val="center"/>
              <w:rPr>
                <w:rFonts w:cstheme="minorHAnsi"/>
                <w:szCs w:val="20"/>
              </w:rPr>
            </w:pPr>
          </w:p>
        </w:tc>
        <w:tc>
          <w:tcPr>
            <w:tcW w:w="1103" w:type="dxa"/>
            <w:shd w:val="clear" w:color="auto" w:fill="D6E3BC" w:themeFill="accent3" w:themeFillTint="66"/>
          </w:tcPr>
          <w:p w14:paraId="1DEA9D34" w14:textId="77777777" w:rsidR="0061524D" w:rsidRPr="00487927" w:rsidRDefault="0061524D" w:rsidP="000D77D9">
            <w:pPr>
              <w:jc w:val="center"/>
              <w:rPr>
                <w:rFonts w:cstheme="minorHAnsi"/>
                <w:szCs w:val="20"/>
              </w:rPr>
            </w:pPr>
          </w:p>
        </w:tc>
      </w:tr>
      <w:tr w:rsidR="0061524D" w:rsidRPr="00487927" w14:paraId="0E1843B7" w14:textId="01998171" w:rsidTr="0061524D">
        <w:tc>
          <w:tcPr>
            <w:tcW w:w="1255" w:type="dxa"/>
          </w:tcPr>
          <w:p w14:paraId="79B99F30"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01_01</w:t>
            </w:r>
          </w:p>
        </w:tc>
        <w:tc>
          <w:tcPr>
            <w:tcW w:w="990" w:type="dxa"/>
          </w:tcPr>
          <w:p w14:paraId="72C9ECD5" w14:textId="267C7483" w:rsidR="0061524D" w:rsidRPr="00487927" w:rsidRDefault="0061524D" w:rsidP="00F31B97">
            <w:pPr>
              <w:jc w:val="center"/>
              <w:rPr>
                <w:rFonts w:cstheme="minorHAnsi"/>
                <w:szCs w:val="20"/>
              </w:rPr>
            </w:pPr>
            <w:r w:rsidRPr="00487927">
              <w:rPr>
                <w:rFonts w:cstheme="minorHAnsi"/>
                <w:szCs w:val="20"/>
              </w:rPr>
              <w:t>•</w:t>
            </w:r>
          </w:p>
        </w:tc>
        <w:tc>
          <w:tcPr>
            <w:tcW w:w="990" w:type="dxa"/>
          </w:tcPr>
          <w:p w14:paraId="611CF83C" w14:textId="6EC0BAC4" w:rsidR="0061524D" w:rsidRPr="00487927" w:rsidRDefault="0061524D" w:rsidP="00F31B97">
            <w:pPr>
              <w:jc w:val="center"/>
              <w:rPr>
                <w:rFonts w:cstheme="minorHAnsi"/>
                <w:szCs w:val="20"/>
              </w:rPr>
            </w:pPr>
            <w:r w:rsidRPr="00487927">
              <w:rPr>
                <w:rFonts w:cstheme="minorHAnsi"/>
                <w:szCs w:val="20"/>
              </w:rPr>
              <w:t>•</w:t>
            </w:r>
          </w:p>
        </w:tc>
        <w:tc>
          <w:tcPr>
            <w:tcW w:w="990" w:type="dxa"/>
          </w:tcPr>
          <w:p w14:paraId="67D4945E" w14:textId="325AC43A" w:rsidR="0061524D" w:rsidRPr="00487927" w:rsidRDefault="0061524D" w:rsidP="00F31B97">
            <w:pPr>
              <w:jc w:val="center"/>
              <w:rPr>
                <w:rFonts w:cstheme="minorHAnsi"/>
                <w:szCs w:val="20"/>
              </w:rPr>
            </w:pPr>
            <w:r w:rsidRPr="00487927">
              <w:rPr>
                <w:rFonts w:cstheme="minorHAnsi"/>
                <w:szCs w:val="20"/>
              </w:rPr>
              <w:t>•</w:t>
            </w:r>
          </w:p>
        </w:tc>
        <w:tc>
          <w:tcPr>
            <w:tcW w:w="990" w:type="dxa"/>
          </w:tcPr>
          <w:p w14:paraId="13630E8D" w14:textId="193B627F" w:rsidR="0061524D" w:rsidRPr="00487927" w:rsidRDefault="0061524D" w:rsidP="00F31B97">
            <w:pPr>
              <w:jc w:val="center"/>
              <w:rPr>
                <w:rFonts w:cstheme="minorHAnsi"/>
                <w:szCs w:val="20"/>
              </w:rPr>
            </w:pPr>
            <w:r w:rsidRPr="00487927">
              <w:rPr>
                <w:rFonts w:cstheme="minorHAnsi"/>
                <w:szCs w:val="20"/>
              </w:rPr>
              <w:t>•</w:t>
            </w:r>
          </w:p>
        </w:tc>
        <w:tc>
          <w:tcPr>
            <w:tcW w:w="990" w:type="dxa"/>
          </w:tcPr>
          <w:p w14:paraId="2F6C031E" w14:textId="384392CA" w:rsidR="0061524D" w:rsidRPr="00487927" w:rsidRDefault="0061524D" w:rsidP="00F31B97">
            <w:pPr>
              <w:jc w:val="center"/>
              <w:rPr>
                <w:rFonts w:cstheme="minorHAnsi"/>
                <w:szCs w:val="20"/>
              </w:rPr>
            </w:pPr>
            <w:r w:rsidRPr="00487927">
              <w:rPr>
                <w:rFonts w:cstheme="minorHAnsi"/>
                <w:szCs w:val="20"/>
              </w:rPr>
              <w:t>•</w:t>
            </w:r>
          </w:p>
        </w:tc>
        <w:tc>
          <w:tcPr>
            <w:tcW w:w="990" w:type="dxa"/>
          </w:tcPr>
          <w:p w14:paraId="5DC0704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5DCA1CF1" w14:textId="77777777" w:rsidR="0061524D" w:rsidRPr="00487927" w:rsidRDefault="0061524D" w:rsidP="00F31B97">
            <w:pPr>
              <w:jc w:val="center"/>
              <w:rPr>
                <w:rFonts w:cstheme="minorHAnsi"/>
                <w:szCs w:val="20"/>
              </w:rPr>
            </w:pPr>
          </w:p>
        </w:tc>
        <w:tc>
          <w:tcPr>
            <w:tcW w:w="990" w:type="dxa"/>
          </w:tcPr>
          <w:p w14:paraId="0E348A1F" w14:textId="77777777" w:rsidR="0061524D" w:rsidRPr="00487927" w:rsidRDefault="0061524D" w:rsidP="00F31B97">
            <w:pPr>
              <w:jc w:val="center"/>
              <w:rPr>
                <w:rFonts w:cstheme="minorHAnsi"/>
                <w:szCs w:val="20"/>
              </w:rPr>
            </w:pPr>
          </w:p>
        </w:tc>
        <w:tc>
          <w:tcPr>
            <w:tcW w:w="990" w:type="dxa"/>
          </w:tcPr>
          <w:p w14:paraId="39CCF716" w14:textId="77777777" w:rsidR="0061524D" w:rsidRPr="00487927" w:rsidRDefault="0061524D" w:rsidP="00F31B97">
            <w:pPr>
              <w:jc w:val="center"/>
              <w:rPr>
                <w:rFonts w:cstheme="minorHAnsi"/>
                <w:szCs w:val="20"/>
              </w:rPr>
            </w:pPr>
          </w:p>
        </w:tc>
        <w:tc>
          <w:tcPr>
            <w:tcW w:w="1103" w:type="dxa"/>
          </w:tcPr>
          <w:p w14:paraId="66582B51" w14:textId="77777777" w:rsidR="0061524D" w:rsidRPr="00487927" w:rsidRDefault="0061524D" w:rsidP="00F31B97">
            <w:pPr>
              <w:jc w:val="center"/>
              <w:rPr>
                <w:rFonts w:cstheme="minorHAnsi"/>
                <w:szCs w:val="20"/>
              </w:rPr>
            </w:pPr>
          </w:p>
        </w:tc>
        <w:tc>
          <w:tcPr>
            <w:tcW w:w="1103" w:type="dxa"/>
          </w:tcPr>
          <w:p w14:paraId="79078119" w14:textId="77777777" w:rsidR="0061524D" w:rsidRPr="00487927" w:rsidRDefault="0061524D" w:rsidP="00F31B97">
            <w:pPr>
              <w:jc w:val="center"/>
              <w:rPr>
                <w:rFonts w:cstheme="minorHAnsi"/>
                <w:szCs w:val="20"/>
              </w:rPr>
            </w:pPr>
          </w:p>
        </w:tc>
      </w:tr>
      <w:tr w:rsidR="0061524D" w:rsidRPr="00487927" w14:paraId="5957CE76" w14:textId="46395173" w:rsidTr="0061524D">
        <w:tc>
          <w:tcPr>
            <w:tcW w:w="1255" w:type="dxa"/>
          </w:tcPr>
          <w:p w14:paraId="2897CAE0"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01_02</w:t>
            </w:r>
          </w:p>
        </w:tc>
        <w:tc>
          <w:tcPr>
            <w:tcW w:w="990" w:type="dxa"/>
          </w:tcPr>
          <w:p w14:paraId="6B736403" w14:textId="0F8E81E9" w:rsidR="0061524D" w:rsidRPr="00487927" w:rsidRDefault="0061524D" w:rsidP="00F31B97">
            <w:pPr>
              <w:jc w:val="center"/>
              <w:rPr>
                <w:rFonts w:cstheme="minorHAnsi"/>
                <w:szCs w:val="20"/>
              </w:rPr>
            </w:pPr>
            <w:r w:rsidRPr="00487927">
              <w:rPr>
                <w:rFonts w:cstheme="minorHAnsi"/>
                <w:szCs w:val="20"/>
              </w:rPr>
              <w:t>•</w:t>
            </w:r>
          </w:p>
        </w:tc>
        <w:tc>
          <w:tcPr>
            <w:tcW w:w="990" w:type="dxa"/>
          </w:tcPr>
          <w:p w14:paraId="624EB349" w14:textId="478F9C7E" w:rsidR="0061524D" w:rsidRPr="00487927" w:rsidRDefault="0061524D" w:rsidP="00F31B97">
            <w:pPr>
              <w:jc w:val="center"/>
              <w:rPr>
                <w:rFonts w:cstheme="minorHAnsi"/>
                <w:szCs w:val="20"/>
              </w:rPr>
            </w:pPr>
            <w:r w:rsidRPr="00487927">
              <w:rPr>
                <w:rFonts w:cstheme="minorHAnsi"/>
                <w:szCs w:val="20"/>
              </w:rPr>
              <w:t>•</w:t>
            </w:r>
          </w:p>
        </w:tc>
        <w:tc>
          <w:tcPr>
            <w:tcW w:w="990" w:type="dxa"/>
          </w:tcPr>
          <w:p w14:paraId="58598ECB" w14:textId="5F26BCF6" w:rsidR="0061524D" w:rsidRPr="00487927" w:rsidRDefault="0061524D" w:rsidP="00F31B97">
            <w:pPr>
              <w:jc w:val="center"/>
              <w:rPr>
                <w:rFonts w:cstheme="minorHAnsi"/>
                <w:szCs w:val="20"/>
              </w:rPr>
            </w:pPr>
            <w:r w:rsidRPr="00487927">
              <w:rPr>
                <w:rFonts w:cstheme="minorHAnsi"/>
                <w:szCs w:val="20"/>
              </w:rPr>
              <w:t>•</w:t>
            </w:r>
          </w:p>
        </w:tc>
        <w:tc>
          <w:tcPr>
            <w:tcW w:w="990" w:type="dxa"/>
          </w:tcPr>
          <w:p w14:paraId="48BABE8D" w14:textId="163E703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040F567" w14:textId="5A31EF6B" w:rsidR="0061524D" w:rsidRPr="00487927" w:rsidRDefault="0061524D" w:rsidP="00F31B97">
            <w:pPr>
              <w:jc w:val="center"/>
              <w:rPr>
                <w:rFonts w:cstheme="minorHAnsi"/>
                <w:szCs w:val="20"/>
              </w:rPr>
            </w:pPr>
            <w:r w:rsidRPr="00487927">
              <w:rPr>
                <w:rFonts w:cstheme="minorHAnsi"/>
                <w:szCs w:val="20"/>
              </w:rPr>
              <w:t>•</w:t>
            </w:r>
          </w:p>
        </w:tc>
        <w:tc>
          <w:tcPr>
            <w:tcW w:w="990" w:type="dxa"/>
          </w:tcPr>
          <w:p w14:paraId="571329E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3C26D44" w14:textId="77777777" w:rsidR="0061524D" w:rsidRPr="00487927" w:rsidRDefault="0061524D" w:rsidP="00F31B97">
            <w:pPr>
              <w:jc w:val="center"/>
              <w:rPr>
                <w:rFonts w:cstheme="minorHAnsi"/>
                <w:szCs w:val="20"/>
              </w:rPr>
            </w:pPr>
          </w:p>
        </w:tc>
        <w:tc>
          <w:tcPr>
            <w:tcW w:w="990" w:type="dxa"/>
          </w:tcPr>
          <w:p w14:paraId="6D0CBAC8" w14:textId="77777777" w:rsidR="0061524D" w:rsidRPr="00487927" w:rsidRDefault="0061524D" w:rsidP="00F31B97">
            <w:pPr>
              <w:jc w:val="center"/>
              <w:rPr>
                <w:rFonts w:cstheme="minorHAnsi"/>
                <w:szCs w:val="20"/>
              </w:rPr>
            </w:pPr>
          </w:p>
        </w:tc>
        <w:tc>
          <w:tcPr>
            <w:tcW w:w="990" w:type="dxa"/>
          </w:tcPr>
          <w:p w14:paraId="52990F89" w14:textId="77777777" w:rsidR="0061524D" w:rsidRPr="00487927" w:rsidRDefault="0061524D" w:rsidP="00F31B97">
            <w:pPr>
              <w:jc w:val="center"/>
              <w:rPr>
                <w:rFonts w:cstheme="minorHAnsi"/>
                <w:szCs w:val="20"/>
              </w:rPr>
            </w:pPr>
          </w:p>
        </w:tc>
        <w:tc>
          <w:tcPr>
            <w:tcW w:w="1103" w:type="dxa"/>
          </w:tcPr>
          <w:p w14:paraId="3121C955" w14:textId="77777777" w:rsidR="0061524D" w:rsidRPr="00487927" w:rsidRDefault="0061524D" w:rsidP="00F31B97">
            <w:pPr>
              <w:jc w:val="center"/>
              <w:rPr>
                <w:rFonts w:cstheme="minorHAnsi"/>
                <w:szCs w:val="20"/>
              </w:rPr>
            </w:pPr>
          </w:p>
        </w:tc>
        <w:tc>
          <w:tcPr>
            <w:tcW w:w="1103" w:type="dxa"/>
          </w:tcPr>
          <w:p w14:paraId="1FF684B7" w14:textId="77777777" w:rsidR="0061524D" w:rsidRPr="00487927" w:rsidRDefault="0061524D" w:rsidP="00F31B97">
            <w:pPr>
              <w:jc w:val="center"/>
              <w:rPr>
                <w:rFonts w:cstheme="minorHAnsi"/>
                <w:szCs w:val="20"/>
              </w:rPr>
            </w:pPr>
          </w:p>
        </w:tc>
      </w:tr>
      <w:tr w:rsidR="0061524D" w:rsidRPr="00487927" w14:paraId="50F6B6C5" w14:textId="789BFE5C" w:rsidTr="0061524D">
        <w:tc>
          <w:tcPr>
            <w:tcW w:w="1255" w:type="dxa"/>
          </w:tcPr>
          <w:p w14:paraId="79927CEC"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01_03</w:t>
            </w:r>
          </w:p>
        </w:tc>
        <w:tc>
          <w:tcPr>
            <w:tcW w:w="990" w:type="dxa"/>
          </w:tcPr>
          <w:p w14:paraId="18DEF58B" w14:textId="691A8396" w:rsidR="0061524D" w:rsidRPr="00487927" w:rsidRDefault="0061524D" w:rsidP="00F31B97">
            <w:pPr>
              <w:jc w:val="center"/>
              <w:rPr>
                <w:rFonts w:cstheme="minorHAnsi"/>
                <w:szCs w:val="20"/>
              </w:rPr>
            </w:pPr>
            <w:r w:rsidRPr="00487927">
              <w:rPr>
                <w:rFonts w:cstheme="minorHAnsi"/>
                <w:szCs w:val="20"/>
              </w:rPr>
              <w:t>•</w:t>
            </w:r>
          </w:p>
        </w:tc>
        <w:tc>
          <w:tcPr>
            <w:tcW w:w="990" w:type="dxa"/>
          </w:tcPr>
          <w:p w14:paraId="03CF6AC4" w14:textId="44D0C9EA" w:rsidR="0061524D" w:rsidRPr="00487927" w:rsidRDefault="0061524D" w:rsidP="00F31B97">
            <w:pPr>
              <w:jc w:val="center"/>
              <w:rPr>
                <w:rFonts w:cstheme="minorHAnsi"/>
                <w:szCs w:val="20"/>
              </w:rPr>
            </w:pPr>
            <w:r w:rsidRPr="00487927">
              <w:rPr>
                <w:rFonts w:cstheme="minorHAnsi"/>
                <w:szCs w:val="20"/>
              </w:rPr>
              <w:t>•</w:t>
            </w:r>
          </w:p>
        </w:tc>
        <w:tc>
          <w:tcPr>
            <w:tcW w:w="990" w:type="dxa"/>
          </w:tcPr>
          <w:p w14:paraId="576D5690" w14:textId="6C2C05A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D365DF" w14:textId="7463ABCB" w:rsidR="0061524D" w:rsidRPr="00487927" w:rsidRDefault="0061524D" w:rsidP="00F31B97">
            <w:pPr>
              <w:jc w:val="center"/>
              <w:rPr>
                <w:rFonts w:cstheme="minorHAnsi"/>
                <w:szCs w:val="20"/>
              </w:rPr>
            </w:pPr>
            <w:r w:rsidRPr="00487927">
              <w:rPr>
                <w:rFonts w:cstheme="minorHAnsi"/>
                <w:szCs w:val="20"/>
              </w:rPr>
              <w:t>•</w:t>
            </w:r>
          </w:p>
        </w:tc>
        <w:tc>
          <w:tcPr>
            <w:tcW w:w="990" w:type="dxa"/>
          </w:tcPr>
          <w:p w14:paraId="473F8C96" w14:textId="3F2D0987" w:rsidR="0061524D" w:rsidRPr="00487927" w:rsidRDefault="0061524D" w:rsidP="00F31B97">
            <w:pPr>
              <w:jc w:val="center"/>
              <w:rPr>
                <w:rFonts w:cstheme="minorHAnsi"/>
                <w:szCs w:val="20"/>
              </w:rPr>
            </w:pPr>
            <w:r w:rsidRPr="00487927">
              <w:rPr>
                <w:rFonts w:cstheme="minorHAnsi"/>
                <w:szCs w:val="20"/>
              </w:rPr>
              <w:t>•</w:t>
            </w:r>
          </w:p>
        </w:tc>
        <w:tc>
          <w:tcPr>
            <w:tcW w:w="990" w:type="dxa"/>
          </w:tcPr>
          <w:p w14:paraId="6C0136D9"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79413F3" w14:textId="77777777" w:rsidR="0061524D" w:rsidRPr="00487927" w:rsidRDefault="0061524D" w:rsidP="00F31B97">
            <w:pPr>
              <w:jc w:val="center"/>
              <w:rPr>
                <w:rFonts w:cstheme="minorHAnsi"/>
                <w:szCs w:val="20"/>
              </w:rPr>
            </w:pPr>
          </w:p>
        </w:tc>
        <w:tc>
          <w:tcPr>
            <w:tcW w:w="990" w:type="dxa"/>
          </w:tcPr>
          <w:p w14:paraId="258804A2" w14:textId="77777777" w:rsidR="0061524D" w:rsidRPr="00487927" w:rsidRDefault="0061524D" w:rsidP="00F31B97">
            <w:pPr>
              <w:jc w:val="center"/>
              <w:rPr>
                <w:rFonts w:cstheme="minorHAnsi"/>
                <w:szCs w:val="20"/>
              </w:rPr>
            </w:pPr>
          </w:p>
        </w:tc>
        <w:tc>
          <w:tcPr>
            <w:tcW w:w="990" w:type="dxa"/>
          </w:tcPr>
          <w:p w14:paraId="75DEB6DC" w14:textId="77777777" w:rsidR="0061524D" w:rsidRPr="00487927" w:rsidRDefault="0061524D" w:rsidP="00F31B97">
            <w:pPr>
              <w:jc w:val="center"/>
              <w:rPr>
                <w:rFonts w:cstheme="minorHAnsi"/>
                <w:szCs w:val="20"/>
              </w:rPr>
            </w:pPr>
          </w:p>
        </w:tc>
        <w:tc>
          <w:tcPr>
            <w:tcW w:w="1103" w:type="dxa"/>
          </w:tcPr>
          <w:p w14:paraId="3A7BA0D6" w14:textId="77777777" w:rsidR="0061524D" w:rsidRPr="00487927" w:rsidRDefault="0061524D" w:rsidP="00F31B97">
            <w:pPr>
              <w:jc w:val="center"/>
              <w:rPr>
                <w:rFonts w:cstheme="minorHAnsi"/>
                <w:szCs w:val="20"/>
              </w:rPr>
            </w:pPr>
          </w:p>
        </w:tc>
        <w:tc>
          <w:tcPr>
            <w:tcW w:w="1103" w:type="dxa"/>
          </w:tcPr>
          <w:p w14:paraId="137A1206" w14:textId="77777777" w:rsidR="0061524D" w:rsidRPr="00487927" w:rsidRDefault="0061524D" w:rsidP="00F31B97">
            <w:pPr>
              <w:jc w:val="center"/>
              <w:rPr>
                <w:rFonts w:cstheme="minorHAnsi"/>
                <w:szCs w:val="20"/>
              </w:rPr>
            </w:pPr>
          </w:p>
        </w:tc>
      </w:tr>
      <w:tr w:rsidR="0061524D" w:rsidRPr="00487927" w14:paraId="1E7A6831" w14:textId="4C74FA1B" w:rsidTr="0061524D">
        <w:tc>
          <w:tcPr>
            <w:tcW w:w="1255" w:type="dxa"/>
          </w:tcPr>
          <w:p w14:paraId="36C5BA73"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102_01</w:t>
            </w:r>
          </w:p>
        </w:tc>
        <w:tc>
          <w:tcPr>
            <w:tcW w:w="990" w:type="dxa"/>
          </w:tcPr>
          <w:p w14:paraId="60C082F1" w14:textId="3936F752" w:rsidR="0061524D" w:rsidRPr="00487927" w:rsidRDefault="0061524D" w:rsidP="00F31B97">
            <w:pPr>
              <w:jc w:val="center"/>
              <w:rPr>
                <w:rFonts w:cstheme="minorHAnsi"/>
                <w:szCs w:val="20"/>
              </w:rPr>
            </w:pPr>
            <w:r w:rsidRPr="00487927">
              <w:rPr>
                <w:rFonts w:cstheme="minorHAnsi"/>
                <w:szCs w:val="20"/>
              </w:rPr>
              <w:t>•</w:t>
            </w:r>
          </w:p>
        </w:tc>
        <w:tc>
          <w:tcPr>
            <w:tcW w:w="990" w:type="dxa"/>
          </w:tcPr>
          <w:p w14:paraId="5A8E9076" w14:textId="3C7E9FAD" w:rsidR="0061524D" w:rsidRPr="00487927" w:rsidRDefault="0061524D" w:rsidP="00F31B97">
            <w:pPr>
              <w:jc w:val="center"/>
              <w:rPr>
                <w:rFonts w:cstheme="minorHAnsi"/>
                <w:szCs w:val="20"/>
              </w:rPr>
            </w:pPr>
            <w:r w:rsidRPr="00487927">
              <w:rPr>
                <w:rFonts w:cstheme="minorHAnsi"/>
                <w:szCs w:val="20"/>
              </w:rPr>
              <w:t>•</w:t>
            </w:r>
          </w:p>
        </w:tc>
        <w:tc>
          <w:tcPr>
            <w:tcW w:w="990" w:type="dxa"/>
          </w:tcPr>
          <w:p w14:paraId="1DA33EC9" w14:textId="6FE2B5A8" w:rsidR="0061524D" w:rsidRPr="00487927" w:rsidRDefault="0061524D" w:rsidP="00F31B97">
            <w:pPr>
              <w:jc w:val="center"/>
              <w:rPr>
                <w:rFonts w:cstheme="minorHAnsi"/>
                <w:szCs w:val="20"/>
              </w:rPr>
            </w:pPr>
            <w:r w:rsidRPr="00487927">
              <w:rPr>
                <w:rFonts w:cstheme="minorHAnsi"/>
                <w:szCs w:val="20"/>
              </w:rPr>
              <w:t>•</w:t>
            </w:r>
          </w:p>
        </w:tc>
        <w:tc>
          <w:tcPr>
            <w:tcW w:w="990" w:type="dxa"/>
          </w:tcPr>
          <w:p w14:paraId="4FC227D3" w14:textId="2EC2855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48F209" w14:textId="71F7F014" w:rsidR="0061524D" w:rsidRPr="00487927" w:rsidRDefault="0061524D" w:rsidP="00F31B97">
            <w:pPr>
              <w:jc w:val="center"/>
              <w:rPr>
                <w:rFonts w:cstheme="minorHAnsi"/>
                <w:szCs w:val="20"/>
              </w:rPr>
            </w:pPr>
            <w:r w:rsidRPr="00487927">
              <w:rPr>
                <w:rFonts w:cstheme="minorHAnsi"/>
                <w:szCs w:val="20"/>
              </w:rPr>
              <w:t>•</w:t>
            </w:r>
          </w:p>
        </w:tc>
        <w:tc>
          <w:tcPr>
            <w:tcW w:w="990" w:type="dxa"/>
          </w:tcPr>
          <w:p w14:paraId="4B79FDB7"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58FDCD42" w14:textId="77777777" w:rsidR="0061524D" w:rsidRPr="00487927" w:rsidRDefault="0061524D" w:rsidP="00F31B97">
            <w:pPr>
              <w:jc w:val="center"/>
              <w:rPr>
                <w:rFonts w:cstheme="minorHAnsi"/>
                <w:szCs w:val="20"/>
              </w:rPr>
            </w:pPr>
          </w:p>
        </w:tc>
        <w:tc>
          <w:tcPr>
            <w:tcW w:w="990" w:type="dxa"/>
          </w:tcPr>
          <w:p w14:paraId="55EFE0D4" w14:textId="77777777" w:rsidR="0061524D" w:rsidRPr="00487927" w:rsidRDefault="0061524D" w:rsidP="00F31B97">
            <w:pPr>
              <w:jc w:val="center"/>
              <w:rPr>
                <w:rFonts w:cstheme="minorHAnsi"/>
                <w:szCs w:val="20"/>
              </w:rPr>
            </w:pPr>
          </w:p>
        </w:tc>
        <w:tc>
          <w:tcPr>
            <w:tcW w:w="990" w:type="dxa"/>
          </w:tcPr>
          <w:p w14:paraId="0C7701EA" w14:textId="77777777" w:rsidR="0061524D" w:rsidRPr="00487927" w:rsidRDefault="0061524D" w:rsidP="00F31B97">
            <w:pPr>
              <w:jc w:val="center"/>
              <w:rPr>
                <w:rFonts w:cstheme="minorHAnsi"/>
                <w:szCs w:val="20"/>
              </w:rPr>
            </w:pPr>
          </w:p>
        </w:tc>
        <w:tc>
          <w:tcPr>
            <w:tcW w:w="1103" w:type="dxa"/>
          </w:tcPr>
          <w:p w14:paraId="35D7A12E" w14:textId="77777777" w:rsidR="0061524D" w:rsidRPr="00487927" w:rsidRDefault="0061524D" w:rsidP="00F31B97">
            <w:pPr>
              <w:jc w:val="center"/>
              <w:rPr>
                <w:rFonts w:cstheme="minorHAnsi"/>
                <w:szCs w:val="20"/>
              </w:rPr>
            </w:pPr>
          </w:p>
        </w:tc>
        <w:tc>
          <w:tcPr>
            <w:tcW w:w="1103" w:type="dxa"/>
          </w:tcPr>
          <w:p w14:paraId="3EABAC55" w14:textId="77777777" w:rsidR="0061524D" w:rsidRPr="00487927" w:rsidRDefault="0061524D" w:rsidP="00F31B97">
            <w:pPr>
              <w:jc w:val="center"/>
              <w:rPr>
                <w:rFonts w:cstheme="minorHAnsi"/>
                <w:szCs w:val="20"/>
              </w:rPr>
            </w:pPr>
          </w:p>
        </w:tc>
      </w:tr>
      <w:tr w:rsidR="0061524D" w:rsidRPr="00487927" w14:paraId="19756143" w14:textId="6AD03339" w:rsidTr="0061524D">
        <w:tc>
          <w:tcPr>
            <w:tcW w:w="1255" w:type="dxa"/>
          </w:tcPr>
          <w:p w14:paraId="111695BF"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102_02</w:t>
            </w:r>
          </w:p>
        </w:tc>
        <w:tc>
          <w:tcPr>
            <w:tcW w:w="990" w:type="dxa"/>
          </w:tcPr>
          <w:p w14:paraId="58365DE7" w14:textId="0CBAD8DD"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7B8027" w14:textId="546C423F" w:rsidR="0061524D" w:rsidRPr="00487927" w:rsidRDefault="0061524D" w:rsidP="00F31B97">
            <w:pPr>
              <w:jc w:val="center"/>
              <w:rPr>
                <w:rFonts w:cstheme="minorHAnsi"/>
                <w:szCs w:val="20"/>
              </w:rPr>
            </w:pPr>
            <w:r w:rsidRPr="00487927">
              <w:rPr>
                <w:rFonts w:cstheme="minorHAnsi"/>
                <w:szCs w:val="20"/>
              </w:rPr>
              <w:t>•</w:t>
            </w:r>
          </w:p>
        </w:tc>
        <w:tc>
          <w:tcPr>
            <w:tcW w:w="990" w:type="dxa"/>
          </w:tcPr>
          <w:p w14:paraId="63F0AD98" w14:textId="675FD8F4" w:rsidR="0061524D" w:rsidRPr="00487927" w:rsidRDefault="0061524D" w:rsidP="00F31B97">
            <w:pPr>
              <w:jc w:val="center"/>
              <w:rPr>
                <w:rFonts w:cstheme="minorHAnsi"/>
                <w:szCs w:val="20"/>
              </w:rPr>
            </w:pPr>
            <w:r w:rsidRPr="00487927">
              <w:rPr>
                <w:rFonts w:cstheme="minorHAnsi"/>
                <w:szCs w:val="20"/>
              </w:rPr>
              <w:t>•</w:t>
            </w:r>
          </w:p>
        </w:tc>
        <w:tc>
          <w:tcPr>
            <w:tcW w:w="990" w:type="dxa"/>
          </w:tcPr>
          <w:p w14:paraId="24D4191E" w14:textId="7781C7A5" w:rsidR="0061524D" w:rsidRPr="00487927" w:rsidRDefault="0061524D" w:rsidP="00F31B97">
            <w:pPr>
              <w:jc w:val="center"/>
              <w:rPr>
                <w:rFonts w:cstheme="minorHAnsi"/>
                <w:szCs w:val="20"/>
              </w:rPr>
            </w:pPr>
            <w:r w:rsidRPr="00487927">
              <w:rPr>
                <w:rFonts w:cstheme="minorHAnsi"/>
                <w:szCs w:val="20"/>
              </w:rPr>
              <w:t>•</w:t>
            </w:r>
          </w:p>
        </w:tc>
        <w:tc>
          <w:tcPr>
            <w:tcW w:w="990" w:type="dxa"/>
          </w:tcPr>
          <w:p w14:paraId="5EF021BF" w14:textId="667EAD88"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4B8476"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66EF257" w14:textId="77777777" w:rsidR="0061524D" w:rsidRPr="00487927" w:rsidRDefault="0061524D" w:rsidP="00F31B97">
            <w:pPr>
              <w:jc w:val="center"/>
              <w:rPr>
                <w:rFonts w:cstheme="minorHAnsi"/>
                <w:szCs w:val="20"/>
              </w:rPr>
            </w:pPr>
          </w:p>
        </w:tc>
        <w:tc>
          <w:tcPr>
            <w:tcW w:w="990" w:type="dxa"/>
          </w:tcPr>
          <w:p w14:paraId="4F090124" w14:textId="77777777" w:rsidR="0061524D" w:rsidRPr="00487927" w:rsidRDefault="0061524D" w:rsidP="00F31B97">
            <w:pPr>
              <w:jc w:val="center"/>
              <w:rPr>
                <w:rFonts w:cstheme="minorHAnsi"/>
                <w:szCs w:val="20"/>
              </w:rPr>
            </w:pPr>
          </w:p>
        </w:tc>
        <w:tc>
          <w:tcPr>
            <w:tcW w:w="990" w:type="dxa"/>
          </w:tcPr>
          <w:p w14:paraId="77CC978F" w14:textId="77777777" w:rsidR="0061524D" w:rsidRPr="00487927" w:rsidRDefault="0061524D" w:rsidP="00F31B97">
            <w:pPr>
              <w:jc w:val="center"/>
              <w:rPr>
                <w:rFonts w:cstheme="minorHAnsi"/>
                <w:szCs w:val="20"/>
              </w:rPr>
            </w:pPr>
          </w:p>
        </w:tc>
        <w:tc>
          <w:tcPr>
            <w:tcW w:w="1103" w:type="dxa"/>
          </w:tcPr>
          <w:p w14:paraId="768FA32F" w14:textId="77777777" w:rsidR="0061524D" w:rsidRPr="00487927" w:rsidRDefault="0061524D" w:rsidP="00F31B97">
            <w:pPr>
              <w:jc w:val="center"/>
              <w:rPr>
                <w:rFonts w:cstheme="minorHAnsi"/>
                <w:szCs w:val="20"/>
              </w:rPr>
            </w:pPr>
          </w:p>
        </w:tc>
        <w:tc>
          <w:tcPr>
            <w:tcW w:w="1103" w:type="dxa"/>
          </w:tcPr>
          <w:p w14:paraId="5049FE81" w14:textId="77777777" w:rsidR="0061524D" w:rsidRPr="00487927" w:rsidRDefault="0061524D" w:rsidP="00F31B97">
            <w:pPr>
              <w:jc w:val="center"/>
              <w:rPr>
                <w:rFonts w:cstheme="minorHAnsi"/>
                <w:szCs w:val="20"/>
              </w:rPr>
            </w:pPr>
          </w:p>
        </w:tc>
      </w:tr>
      <w:tr w:rsidR="0061524D" w:rsidRPr="00487927" w14:paraId="22282BF0" w14:textId="1E7378A3" w:rsidTr="0061524D">
        <w:tc>
          <w:tcPr>
            <w:tcW w:w="1255" w:type="dxa"/>
          </w:tcPr>
          <w:p w14:paraId="5B5D9CA3"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102_03</w:t>
            </w:r>
          </w:p>
        </w:tc>
        <w:tc>
          <w:tcPr>
            <w:tcW w:w="990" w:type="dxa"/>
          </w:tcPr>
          <w:p w14:paraId="4E5ED02D" w14:textId="771E421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14F0111" w14:textId="38BD39CA" w:rsidR="0061524D" w:rsidRPr="00487927" w:rsidRDefault="0061524D" w:rsidP="00F31B97">
            <w:pPr>
              <w:jc w:val="center"/>
              <w:rPr>
                <w:rFonts w:cstheme="minorHAnsi"/>
                <w:szCs w:val="20"/>
              </w:rPr>
            </w:pPr>
            <w:r w:rsidRPr="00487927">
              <w:rPr>
                <w:rFonts w:cstheme="minorHAnsi"/>
                <w:szCs w:val="20"/>
              </w:rPr>
              <w:t>•</w:t>
            </w:r>
          </w:p>
        </w:tc>
        <w:tc>
          <w:tcPr>
            <w:tcW w:w="990" w:type="dxa"/>
          </w:tcPr>
          <w:p w14:paraId="00D2E6DC" w14:textId="6312EA4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92CD83C" w14:textId="48D506DE" w:rsidR="0061524D" w:rsidRPr="00487927" w:rsidRDefault="0061524D" w:rsidP="00F31B97">
            <w:pPr>
              <w:jc w:val="center"/>
              <w:rPr>
                <w:rFonts w:cstheme="minorHAnsi"/>
                <w:szCs w:val="20"/>
              </w:rPr>
            </w:pPr>
            <w:r w:rsidRPr="00487927">
              <w:rPr>
                <w:rFonts w:cstheme="minorHAnsi"/>
                <w:szCs w:val="20"/>
              </w:rPr>
              <w:t>•</w:t>
            </w:r>
          </w:p>
        </w:tc>
        <w:tc>
          <w:tcPr>
            <w:tcW w:w="990" w:type="dxa"/>
          </w:tcPr>
          <w:p w14:paraId="3EE8B993" w14:textId="77D45E26" w:rsidR="0061524D" w:rsidRPr="00487927" w:rsidRDefault="0061524D" w:rsidP="00F31B97">
            <w:pPr>
              <w:jc w:val="center"/>
              <w:rPr>
                <w:rFonts w:cstheme="minorHAnsi"/>
                <w:szCs w:val="20"/>
              </w:rPr>
            </w:pPr>
            <w:r w:rsidRPr="00487927">
              <w:rPr>
                <w:rFonts w:cstheme="minorHAnsi"/>
                <w:szCs w:val="20"/>
              </w:rPr>
              <w:t>•</w:t>
            </w:r>
          </w:p>
        </w:tc>
        <w:tc>
          <w:tcPr>
            <w:tcW w:w="990" w:type="dxa"/>
          </w:tcPr>
          <w:p w14:paraId="0124126D"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4B098D9C" w14:textId="77777777" w:rsidR="0061524D" w:rsidRPr="00487927" w:rsidRDefault="0061524D" w:rsidP="00F31B97">
            <w:pPr>
              <w:jc w:val="center"/>
              <w:rPr>
                <w:rFonts w:cstheme="minorHAnsi"/>
                <w:szCs w:val="20"/>
              </w:rPr>
            </w:pPr>
          </w:p>
        </w:tc>
        <w:tc>
          <w:tcPr>
            <w:tcW w:w="990" w:type="dxa"/>
          </w:tcPr>
          <w:p w14:paraId="17076CBD" w14:textId="77777777" w:rsidR="0061524D" w:rsidRPr="00487927" w:rsidRDefault="0061524D" w:rsidP="00F31B97">
            <w:pPr>
              <w:jc w:val="center"/>
              <w:rPr>
                <w:rFonts w:cstheme="minorHAnsi"/>
                <w:szCs w:val="20"/>
              </w:rPr>
            </w:pPr>
          </w:p>
        </w:tc>
        <w:tc>
          <w:tcPr>
            <w:tcW w:w="990" w:type="dxa"/>
          </w:tcPr>
          <w:p w14:paraId="56653628" w14:textId="77777777" w:rsidR="0061524D" w:rsidRPr="00487927" w:rsidRDefault="0061524D" w:rsidP="00F31B97">
            <w:pPr>
              <w:jc w:val="center"/>
              <w:rPr>
                <w:rFonts w:cstheme="minorHAnsi"/>
                <w:szCs w:val="20"/>
              </w:rPr>
            </w:pPr>
          </w:p>
        </w:tc>
        <w:tc>
          <w:tcPr>
            <w:tcW w:w="1103" w:type="dxa"/>
          </w:tcPr>
          <w:p w14:paraId="2A7B6B67" w14:textId="77777777" w:rsidR="0061524D" w:rsidRPr="00487927" w:rsidRDefault="0061524D" w:rsidP="00F31B97">
            <w:pPr>
              <w:jc w:val="center"/>
              <w:rPr>
                <w:rFonts w:cstheme="minorHAnsi"/>
                <w:szCs w:val="20"/>
              </w:rPr>
            </w:pPr>
          </w:p>
        </w:tc>
        <w:tc>
          <w:tcPr>
            <w:tcW w:w="1103" w:type="dxa"/>
          </w:tcPr>
          <w:p w14:paraId="4EE7C85A" w14:textId="77777777" w:rsidR="0061524D" w:rsidRPr="00487927" w:rsidRDefault="0061524D" w:rsidP="00F31B97">
            <w:pPr>
              <w:jc w:val="center"/>
              <w:rPr>
                <w:rFonts w:cstheme="minorHAnsi"/>
                <w:szCs w:val="20"/>
              </w:rPr>
            </w:pPr>
          </w:p>
        </w:tc>
      </w:tr>
      <w:tr w:rsidR="0061524D" w:rsidRPr="00487927" w14:paraId="23ACA5E6" w14:textId="202E9970" w:rsidTr="0061524D">
        <w:tc>
          <w:tcPr>
            <w:tcW w:w="1255" w:type="dxa"/>
          </w:tcPr>
          <w:p w14:paraId="40AB466A"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03_01</w:t>
            </w:r>
          </w:p>
        </w:tc>
        <w:tc>
          <w:tcPr>
            <w:tcW w:w="990" w:type="dxa"/>
          </w:tcPr>
          <w:p w14:paraId="11A3EC89" w14:textId="5EDB5CB4" w:rsidR="0061524D" w:rsidRPr="00487927" w:rsidRDefault="0061524D" w:rsidP="00F31B97">
            <w:pPr>
              <w:jc w:val="center"/>
              <w:rPr>
                <w:rFonts w:cstheme="minorHAnsi"/>
                <w:szCs w:val="20"/>
              </w:rPr>
            </w:pPr>
            <w:r w:rsidRPr="00487927">
              <w:rPr>
                <w:rFonts w:cstheme="minorHAnsi"/>
                <w:szCs w:val="20"/>
              </w:rPr>
              <w:t>•</w:t>
            </w:r>
          </w:p>
        </w:tc>
        <w:tc>
          <w:tcPr>
            <w:tcW w:w="990" w:type="dxa"/>
          </w:tcPr>
          <w:p w14:paraId="05B91C57" w14:textId="2665275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5125462" w14:textId="67B24CE7" w:rsidR="0061524D" w:rsidRPr="00487927" w:rsidRDefault="0061524D" w:rsidP="00F31B97">
            <w:pPr>
              <w:jc w:val="center"/>
              <w:rPr>
                <w:rFonts w:cstheme="minorHAnsi"/>
                <w:szCs w:val="20"/>
              </w:rPr>
            </w:pPr>
            <w:r w:rsidRPr="00487927">
              <w:rPr>
                <w:rFonts w:cstheme="minorHAnsi"/>
                <w:szCs w:val="20"/>
              </w:rPr>
              <w:t>•</w:t>
            </w:r>
          </w:p>
        </w:tc>
        <w:tc>
          <w:tcPr>
            <w:tcW w:w="990" w:type="dxa"/>
          </w:tcPr>
          <w:p w14:paraId="43DA9DDC" w14:textId="2F754B4A" w:rsidR="0061524D" w:rsidRPr="00487927" w:rsidRDefault="0061524D" w:rsidP="00F31B97">
            <w:pPr>
              <w:jc w:val="center"/>
              <w:rPr>
                <w:rFonts w:cstheme="minorHAnsi"/>
                <w:szCs w:val="20"/>
              </w:rPr>
            </w:pPr>
            <w:r w:rsidRPr="00487927">
              <w:rPr>
                <w:rFonts w:cstheme="minorHAnsi"/>
                <w:szCs w:val="20"/>
              </w:rPr>
              <w:t>•</w:t>
            </w:r>
          </w:p>
        </w:tc>
        <w:tc>
          <w:tcPr>
            <w:tcW w:w="990" w:type="dxa"/>
          </w:tcPr>
          <w:p w14:paraId="2980E231" w14:textId="38703629" w:rsidR="0061524D" w:rsidRPr="00487927" w:rsidRDefault="0061524D" w:rsidP="00F31B97">
            <w:pPr>
              <w:jc w:val="center"/>
              <w:rPr>
                <w:rFonts w:cstheme="minorHAnsi"/>
                <w:szCs w:val="20"/>
              </w:rPr>
            </w:pPr>
            <w:r w:rsidRPr="00487927">
              <w:rPr>
                <w:rFonts w:cstheme="minorHAnsi"/>
                <w:szCs w:val="20"/>
              </w:rPr>
              <w:t>•</w:t>
            </w:r>
          </w:p>
        </w:tc>
        <w:tc>
          <w:tcPr>
            <w:tcW w:w="990" w:type="dxa"/>
          </w:tcPr>
          <w:p w14:paraId="5072283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1590775" w14:textId="77777777" w:rsidR="0061524D" w:rsidRPr="00487927" w:rsidRDefault="0061524D" w:rsidP="00F31B97">
            <w:pPr>
              <w:jc w:val="center"/>
              <w:rPr>
                <w:rFonts w:cstheme="minorHAnsi"/>
                <w:szCs w:val="20"/>
              </w:rPr>
            </w:pPr>
          </w:p>
        </w:tc>
        <w:tc>
          <w:tcPr>
            <w:tcW w:w="990" w:type="dxa"/>
          </w:tcPr>
          <w:p w14:paraId="346FBEC0" w14:textId="77777777" w:rsidR="0061524D" w:rsidRPr="00487927" w:rsidRDefault="0061524D" w:rsidP="00F31B97">
            <w:pPr>
              <w:jc w:val="center"/>
              <w:rPr>
                <w:rFonts w:cstheme="minorHAnsi"/>
                <w:szCs w:val="20"/>
              </w:rPr>
            </w:pPr>
          </w:p>
        </w:tc>
        <w:tc>
          <w:tcPr>
            <w:tcW w:w="990" w:type="dxa"/>
          </w:tcPr>
          <w:p w14:paraId="166CDFC5" w14:textId="77777777" w:rsidR="0061524D" w:rsidRPr="00487927" w:rsidRDefault="0061524D" w:rsidP="00F31B97">
            <w:pPr>
              <w:jc w:val="center"/>
              <w:rPr>
                <w:rFonts w:cstheme="minorHAnsi"/>
                <w:szCs w:val="20"/>
              </w:rPr>
            </w:pPr>
          </w:p>
        </w:tc>
        <w:tc>
          <w:tcPr>
            <w:tcW w:w="1103" w:type="dxa"/>
          </w:tcPr>
          <w:p w14:paraId="73924F3C" w14:textId="77777777" w:rsidR="0061524D" w:rsidRPr="00487927" w:rsidRDefault="0061524D" w:rsidP="00F31B97">
            <w:pPr>
              <w:jc w:val="center"/>
              <w:rPr>
                <w:rFonts w:cstheme="minorHAnsi"/>
                <w:szCs w:val="20"/>
              </w:rPr>
            </w:pPr>
          </w:p>
        </w:tc>
        <w:tc>
          <w:tcPr>
            <w:tcW w:w="1103" w:type="dxa"/>
          </w:tcPr>
          <w:p w14:paraId="36C12253" w14:textId="77777777" w:rsidR="0061524D" w:rsidRPr="00487927" w:rsidRDefault="0061524D" w:rsidP="00F31B97">
            <w:pPr>
              <w:jc w:val="center"/>
              <w:rPr>
                <w:rFonts w:cstheme="minorHAnsi"/>
                <w:szCs w:val="20"/>
              </w:rPr>
            </w:pPr>
          </w:p>
        </w:tc>
      </w:tr>
      <w:tr w:rsidR="0061524D" w:rsidRPr="00487927" w14:paraId="12F68571" w14:textId="4E3D1FDA" w:rsidTr="0061524D">
        <w:tc>
          <w:tcPr>
            <w:tcW w:w="1255" w:type="dxa"/>
          </w:tcPr>
          <w:p w14:paraId="1A1E2045"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104_01</w:t>
            </w:r>
          </w:p>
        </w:tc>
        <w:tc>
          <w:tcPr>
            <w:tcW w:w="990" w:type="dxa"/>
          </w:tcPr>
          <w:p w14:paraId="58D5124E" w14:textId="20803D22" w:rsidR="0061524D" w:rsidRPr="00487927" w:rsidRDefault="0061524D" w:rsidP="00F31B97">
            <w:pPr>
              <w:jc w:val="center"/>
              <w:rPr>
                <w:rFonts w:cstheme="minorHAnsi"/>
                <w:szCs w:val="20"/>
              </w:rPr>
            </w:pPr>
            <w:r w:rsidRPr="00487927">
              <w:rPr>
                <w:rFonts w:cstheme="minorHAnsi"/>
                <w:szCs w:val="20"/>
              </w:rPr>
              <w:t>•</w:t>
            </w:r>
          </w:p>
        </w:tc>
        <w:tc>
          <w:tcPr>
            <w:tcW w:w="990" w:type="dxa"/>
          </w:tcPr>
          <w:p w14:paraId="10C8B6C2" w14:textId="58B5FDC3" w:rsidR="0061524D" w:rsidRPr="00487927" w:rsidRDefault="0061524D" w:rsidP="00F31B97">
            <w:pPr>
              <w:jc w:val="center"/>
              <w:rPr>
                <w:rFonts w:cstheme="minorHAnsi"/>
                <w:szCs w:val="20"/>
              </w:rPr>
            </w:pPr>
            <w:r w:rsidRPr="00487927">
              <w:rPr>
                <w:rFonts w:cstheme="minorHAnsi"/>
                <w:szCs w:val="20"/>
              </w:rPr>
              <w:t>•</w:t>
            </w:r>
          </w:p>
        </w:tc>
        <w:tc>
          <w:tcPr>
            <w:tcW w:w="990" w:type="dxa"/>
          </w:tcPr>
          <w:p w14:paraId="6ABF8F81" w14:textId="3E3D3314" w:rsidR="0061524D" w:rsidRPr="00487927" w:rsidRDefault="0061524D" w:rsidP="00F31B97">
            <w:pPr>
              <w:jc w:val="center"/>
              <w:rPr>
                <w:rFonts w:cstheme="minorHAnsi"/>
                <w:szCs w:val="20"/>
              </w:rPr>
            </w:pPr>
            <w:r w:rsidRPr="00487927">
              <w:rPr>
                <w:rFonts w:cstheme="minorHAnsi"/>
                <w:szCs w:val="20"/>
              </w:rPr>
              <w:t>•</w:t>
            </w:r>
          </w:p>
        </w:tc>
        <w:tc>
          <w:tcPr>
            <w:tcW w:w="990" w:type="dxa"/>
          </w:tcPr>
          <w:p w14:paraId="14949CD9" w14:textId="41D62B27" w:rsidR="0061524D" w:rsidRPr="00487927" w:rsidRDefault="0061524D" w:rsidP="00F31B97">
            <w:pPr>
              <w:jc w:val="center"/>
              <w:rPr>
                <w:rFonts w:cstheme="minorHAnsi"/>
                <w:szCs w:val="20"/>
              </w:rPr>
            </w:pPr>
            <w:r w:rsidRPr="00487927">
              <w:rPr>
                <w:rFonts w:cstheme="minorHAnsi"/>
                <w:szCs w:val="20"/>
              </w:rPr>
              <w:t>•</w:t>
            </w:r>
          </w:p>
        </w:tc>
        <w:tc>
          <w:tcPr>
            <w:tcW w:w="990" w:type="dxa"/>
          </w:tcPr>
          <w:p w14:paraId="7F17F316" w14:textId="34E6C808" w:rsidR="0061524D" w:rsidRPr="00487927" w:rsidRDefault="0061524D" w:rsidP="00F31B97">
            <w:pPr>
              <w:jc w:val="center"/>
              <w:rPr>
                <w:rFonts w:cstheme="minorHAnsi"/>
                <w:szCs w:val="20"/>
              </w:rPr>
            </w:pPr>
            <w:r w:rsidRPr="00487927">
              <w:rPr>
                <w:rFonts w:cstheme="minorHAnsi"/>
                <w:szCs w:val="20"/>
              </w:rPr>
              <w:t>•</w:t>
            </w:r>
          </w:p>
        </w:tc>
        <w:tc>
          <w:tcPr>
            <w:tcW w:w="990" w:type="dxa"/>
          </w:tcPr>
          <w:p w14:paraId="54D57F30"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73B0E07A" w14:textId="77777777" w:rsidR="0061524D" w:rsidRPr="00487927" w:rsidRDefault="0061524D" w:rsidP="00F31B97">
            <w:pPr>
              <w:jc w:val="center"/>
              <w:rPr>
                <w:rFonts w:cstheme="minorHAnsi"/>
                <w:szCs w:val="20"/>
              </w:rPr>
            </w:pPr>
          </w:p>
        </w:tc>
        <w:tc>
          <w:tcPr>
            <w:tcW w:w="990" w:type="dxa"/>
          </w:tcPr>
          <w:p w14:paraId="0FF61089" w14:textId="77777777" w:rsidR="0061524D" w:rsidRPr="00487927" w:rsidRDefault="0061524D" w:rsidP="00F31B97">
            <w:pPr>
              <w:jc w:val="center"/>
              <w:rPr>
                <w:rFonts w:cstheme="minorHAnsi"/>
                <w:szCs w:val="20"/>
              </w:rPr>
            </w:pPr>
          </w:p>
        </w:tc>
        <w:tc>
          <w:tcPr>
            <w:tcW w:w="990" w:type="dxa"/>
          </w:tcPr>
          <w:p w14:paraId="1EDBD6EC" w14:textId="77777777" w:rsidR="0061524D" w:rsidRPr="00487927" w:rsidRDefault="0061524D" w:rsidP="00F31B97">
            <w:pPr>
              <w:jc w:val="center"/>
              <w:rPr>
                <w:rFonts w:cstheme="minorHAnsi"/>
                <w:szCs w:val="20"/>
              </w:rPr>
            </w:pPr>
          </w:p>
        </w:tc>
        <w:tc>
          <w:tcPr>
            <w:tcW w:w="1103" w:type="dxa"/>
          </w:tcPr>
          <w:p w14:paraId="66A0F963" w14:textId="77777777" w:rsidR="0061524D" w:rsidRPr="00487927" w:rsidRDefault="0061524D" w:rsidP="00F31B97">
            <w:pPr>
              <w:jc w:val="center"/>
              <w:rPr>
                <w:rFonts w:cstheme="minorHAnsi"/>
                <w:szCs w:val="20"/>
              </w:rPr>
            </w:pPr>
          </w:p>
        </w:tc>
        <w:tc>
          <w:tcPr>
            <w:tcW w:w="1103" w:type="dxa"/>
          </w:tcPr>
          <w:p w14:paraId="19FBDF7D" w14:textId="77777777" w:rsidR="0061524D" w:rsidRPr="00487927" w:rsidRDefault="0061524D" w:rsidP="00F31B97">
            <w:pPr>
              <w:jc w:val="center"/>
              <w:rPr>
                <w:rFonts w:cstheme="minorHAnsi"/>
                <w:szCs w:val="20"/>
              </w:rPr>
            </w:pPr>
          </w:p>
        </w:tc>
      </w:tr>
      <w:tr w:rsidR="0061524D" w:rsidRPr="00487927" w14:paraId="7841CDCE" w14:textId="60183B64" w:rsidTr="0061524D">
        <w:tc>
          <w:tcPr>
            <w:tcW w:w="1255" w:type="dxa"/>
          </w:tcPr>
          <w:p w14:paraId="4E129AAA"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104_02</w:t>
            </w:r>
          </w:p>
        </w:tc>
        <w:tc>
          <w:tcPr>
            <w:tcW w:w="990" w:type="dxa"/>
          </w:tcPr>
          <w:p w14:paraId="16C08979" w14:textId="72B60FB9" w:rsidR="0061524D" w:rsidRPr="00487927" w:rsidRDefault="0061524D" w:rsidP="00F31B97">
            <w:pPr>
              <w:jc w:val="center"/>
              <w:rPr>
                <w:rFonts w:cstheme="minorHAnsi"/>
                <w:szCs w:val="20"/>
              </w:rPr>
            </w:pPr>
            <w:r w:rsidRPr="00487927">
              <w:rPr>
                <w:rFonts w:cstheme="minorHAnsi"/>
                <w:szCs w:val="20"/>
              </w:rPr>
              <w:t>•</w:t>
            </w:r>
          </w:p>
        </w:tc>
        <w:tc>
          <w:tcPr>
            <w:tcW w:w="990" w:type="dxa"/>
          </w:tcPr>
          <w:p w14:paraId="3AC454CF" w14:textId="012C2CD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D8986D4" w14:textId="4CDD5517" w:rsidR="0061524D" w:rsidRPr="00487927" w:rsidRDefault="0061524D" w:rsidP="00F31B97">
            <w:pPr>
              <w:jc w:val="center"/>
              <w:rPr>
                <w:rFonts w:cstheme="minorHAnsi"/>
                <w:szCs w:val="20"/>
              </w:rPr>
            </w:pPr>
            <w:r w:rsidRPr="00487927">
              <w:rPr>
                <w:rFonts w:cstheme="minorHAnsi"/>
                <w:szCs w:val="20"/>
              </w:rPr>
              <w:t>•</w:t>
            </w:r>
          </w:p>
        </w:tc>
        <w:tc>
          <w:tcPr>
            <w:tcW w:w="990" w:type="dxa"/>
          </w:tcPr>
          <w:p w14:paraId="73CA86B7" w14:textId="504245C4" w:rsidR="0061524D" w:rsidRPr="00487927" w:rsidRDefault="0061524D" w:rsidP="00F31B97">
            <w:pPr>
              <w:jc w:val="center"/>
              <w:rPr>
                <w:rFonts w:cstheme="minorHAnsi"/>
                <w:szCs w:val="20"/>
              </w:rPr>
            </w:pPr>
            <w:r w:rsidRPr="00487927">
              <w:rPr>
                <w:rFonts w:cstheme="minorHAnsi"/>
                <w:szCs w:val="20"/>
              </w:rPr>
              <w:t>•</w:t>
            </w:r>
          </w:p>
        </w:tc>
        <w:tc>
          <w:tcPr>
            <w:tcW w:w="990" w:type="dxa"/>
          </w:tcPr>
          <w:p w14:paraId="18F65601" w14:textId="2451DE51"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4E1ECF"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1603D31" w14:textId="77777777" w:rsidR="0061524D" w:rsidRPr="00487927" w:rsidRDefault="0061524D" w:rsidP="00F31B97">
            <w:pPr>
              <w:jc w:val="center"/>
              <w:rPr>
                <w:rFonts w:cstheme="minorHAnsi"/>
                <w:szCs w:val="20"/>
              </w:rPr>
            </w:pPr>
          </w:p>
        </w:tc>
        <w:tc>
          <w:tcPr>
            <w:tcW w:w="990" w:type="dxa"/>
          </w:tcPr>
          <w:p w14:paraId="090F68FE" w14:textId="77777777" w:rsidR="0061524D" w:rsidRPr="00487927" w:rsidRDefault="0061524D" w:rsidP="00F31B97">
            <w:pPr>
              <w:jc w:val="center"/>
              <w:rPr>
                <w:rFonts w:cstheme="minorHAnsi"/>
                <w:szCs w:val="20"/>
              </w:rPr>
            </w:pPr>
          </w:p>
        </w:tc>
        <w:tc>
          <w:tcPr>
            <w:tcW w:w="990" w:type="dxa"/>
          </w:tcPr>
          <w:p w14:paraId="546165F9" w14:textId="77777777" w:rsidR="0061524D" w:rsidRPr="00487927" w:rsidRDefault="0061524D" w:rsidP="00F31B97">
            <w:pPr>
              <w:jc w:val="center"/>
              <w:rPr>
                <w:rFonts w:cstheme="minorHAnsi"/>
                <w:szCs w:val="20"/>
              </w:rPr>
            </w:pPr>
          </w:p>
        </w:tc>
        <w:tc>
          <w:tcPr>
            <w:tcW w:w="1103" w:type="dxa"/>
          </w:tcPr>
          <w:p w14:paraId="452490B9" w14:textId="77777777" w:rsidR="0061524D" w:rsidRPr="00487927" w:rsidRDefault="0061524D" w:rsidP="00F31B97">
            <w:pPr>
              <w:jc w:val="center"/>
              <w:rPr>
                <w:rFonts w:cstheme="minorHAnsi"/>
                <w:szCs w:val="20"/>
              </w:rPr>
            </w:pPr>
          </w:p>
        </w:tc>
        <w:tc>
          <w:tcPr>
            <w:tcW w:w="1103" w:type="dxa"/>
          </w:tcPr>
          <w:p w14:paraId="1CAB4F49" w14:textId="77777777" w:rsidR="0061524D" w:rsidRPr="00487927" w:rsidRDefault="0061524D" w:rsidP="00F31B97">
            <w:pPr>
              <w:jc w:val="center"/>
              <w:rPr>
                <w:rFonts w:cstheme="minorHAnsi"/>
                <w:szCs w:val="20"/>
              </w:rPr>
            </w:pPr>
          </w:p>
        </w:tc>
      </w:tr>
      <w:tr w:rsidR="0061524D" w:rsidRPr="00487927" w14:paraId="5E7F48D9" w14:textId="773E78CF" w:rsidTr="0061524D">
        <w:tc>
          <w:tcPr>
            <w:tcW w:w="1255" w:type="dxa"/>
          </w:tcPr>
          <w:p w14:paraId="242E8BCD" w14:textId="66CF0758"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w:t>
            </w:r>
            <w:r>
              <w:rPr>
                <w:rFonts w:cstheme="minorHAnsi"/>
                <w:szCs w:val="20"/>
              </w:rPr>
              <w:t>4</w:t>
            </w:r>
          </w:p>
        </w:tc>
        <w:tc>
          <w:tcPr>
            <w:tcW w:w="990" w:type="dxa"/>
          </w:tcPr>
          <w:p w14:paraId="45F6E6B1" w14:textId="4D862C42" w:rsidR="0061524D" w:rsidRPr="00487927" w:rsidRDefault="0061524D" w:rsidP="00F31B97">
            <w:pPr>
              <w:jc w:val="center"/>
              <w:rPr>
                <w:rFonts w:cstheme="minorHAnsi"/>
                <w:szCs w:val="20"/>
              </w:rPr>
            </w:pPr>
            <w:r w:rsidRPr="00487927">
              <w:rPr>
                <w:rFonts w:cstheme="minorHAnsi"/>
                <w:szCs w:val="20"/>
              </w:rPr>
              <w:t>•</w:t>
            </w:r>
          </w:p>
        </w:tc>
        <w:tc>
          <w:tcPr>
            <w:tcW w:w="990" w:type="dxa"/>
          </w:tcPr>
          <w:p w14:paraId="28B5EBB3" w14:textId="7366B33B" w:rsidR="0061524D" w:rsidRPr="00487927" w:rsidRDefault="0061524D" w:rsidP="00F31B97">
            <w:pPr>
              <w:jc w:val="center"/>
              <w:rPr>
                <w:rFonts w:cstheme="minorHAnsi"/>
                <w:szCs w:val="20"/>
              </w:rPr>
            </w:pPr>
            <w:r w:rsidRPr="00487927">
              <w:rPr>
                <w:rFonts w:cstheme="minorHAnsi"/>
                <w:szCs w:val="20"/>
              </w:rPr>
              <w:t>•</w:t>
            </w:r>
          </w:p>
        </w:tc>
        <w:tc>
          <w:tcPr>
            <w:tcW w:w="990" w:type="dxa"/>
          </w:tcPr>
          <w:p w14:paraId="5930083A" w14:textId="6216307D" w:rsidR="0061524D" w:rsidRPr="00487927" w:rsidRDefault="0061524D" w:rsidP="00F31B97">
            <w:pPr>
              <w:jc w:val="center"/>
              <w:rPr>
                <w:rFonts w:cstheme="minorHAnsi"/>
                <w:szCs w:val="20"/>
              </w:rPr>
            </w:pPr>
            <w:r w:rsidRPr="00487927">
              <w:rPr>
                <w:rFonts w:cstheme="minorHAnsi"/>
                <w:szCs w:val="20"/>
              </w:rPr>
              <w:t>•</w:t>
            </w:r>
          </w:p>
        </w:tc>
        <w:tc>
          <w:tcPr>
            <w:tcW w:w="990" w:type="dxa"/>
          </w:tcPr>
          <w:p w14:paraId="5F6858FF" w14:textId="197B5ECD" w:rsidR="0061524D" w:rsidRPr="00487927" w:rsidRDefault="0061524D" w:rsidP="00F31B97">
            <w:pPr>
              <w:jc w:val="center"/>
              <w:rPr>
                <w:rFonts w:cstheme="minorHAnsi"/>
                <w:szCs w:val="20"/>
              </w:rPr>
            </w:pPr>
            <w:r w:rsidRPr="00487927">
              <w:rPr>
                <w:rFonts w:cstheme="minorHAnsi"/>
                <w:szCs w:val="20"/>
              </w:rPr>
              <w:t>•</w:t>
            </w:r>
          </w:p>
        </w:tc>
        <w:tc>
          <w:tcPr>
            <w:tcW w:w="990" w:type="dxa"/>
          </w:tcPr>
          <w:p w14:paraId="661FFCA7" w14:textId="3B9F0AA6" w:rsidR="0061524D" w:rsidRPr="00487927" w:rsidRDefault="0061524D" w:rsidP="00F31B97">
            <w:pPr>
              <w:jc w:val="center"/>
              <w:rPr>
                <w:rFonts w:cstheme="minorHAnsi"/>
                <w:szCs w:val="20"/>
              </w:rPr>
            </w:pPr>
            <w:r w:rsidRPr="00487927">
              <w:rPr>
                <w:rFonts w:cstheme="minorHAnsi"/>
                <w:szCs w:val="20"/>
              </w:rPr>
              <w:t>•</w:t>
            </w:r>
          </w:p>
        </w:tc>
        <w:tc>
          <w:tcPr>
            <w:tcW w:w="990" w:type="dxa"/>
          </w:tcPr>
          <w:p w14:paraId="742C8F92"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305AF0CD" w14:textId="77777777" w:rsidR="0061524D" w:rsidRPr="00487927" w:rsidRDefault="0061524D" w:rsidP="00F31B97">
            <w:pPr>
              <w:jc w:val="center"/>
              <w:rPr>
                <w:rFonts w:cstheme="minorHAnsi"/>
                <w:szCs w:val="20"/>
              </w:rPr>
            </w:pPr>
          </w:p>
        </w:tc>
        <w:tc>
          <w:tcPr>
            <w:tcW w:w="990" w:type="dxa"/>
          </w:tcPr>
          <w:p w14:paraId="1800325C" w14:textId="77777777" w:rsidR="0061524D" w:rsidRPr="00487927" w:rsidRDefault="0061524D" w:rsidP="00F31B97">
            <w:pPr>
              <w:jc w:val="center"/>
              <w:rPr>
                <w:rFonts w:cstheme="minorHAnsi"/>
                <w:szCs w:val="20"/>
              </w:rPr>
            </w:pPr>
          </w:p>
        </w:tc>
        <w:tc>
          <w:tcPr>
            <w:tcW w:w="990" w:type="dxa"/>
          </w:tcPr>
          <w:p w14:paraId="70DECC8E" w14:textId="77777777" w:rsidR="0061524D" w:rsidRPr="00487927" w:rsidRDefault="0061524D" w:rsidP="00F31B97">
            <w:pPr>
              <w:jc w:val="center"/>
              <w:rPr>
                <w:rFonts w:cstheme="minorHAnsi"/>
                <w:szCs w:val="20"/>
              </w:rPr>
            </w:pPr>
          </w:p>
        </w:tc>
        <w:tc>
          <w:tcPr>
            <w:tcW w:w="1103" w:type="dxa"/>
          </w:tcPr>
          <w:p w14:paraId="3410D2A6" w14:textId="77777777" w:rsidR="0061524D" w:rsidRPr="00487927" w:rsidRDefault="0061524D" w:rsidP="00F31B97">
            <w:pPr>
              <w:jc w:val="center"/>
              <w:rPr>
                <w:rFonts w:cstheme="minorHAnsi"/>
                <w:szCs w:val="20"/>
              </w:rPr>
            </w:pPr>
          </w:p>
        </w:tc>
        <w:tc>
          <w:tcPr>
            <w:tcW w:w="1103" w:type="dxa"/>
          </w:tcPr>
          <w:p w14:paraId="32ADA69E" w14:textId="77777777" w:rsidR="0061524D" w:rsidRPr="00487927" w:rsidRDefault="0061524D" w:rsidP="00F31B97">
            <w:pPr>
              <w:jc w:val="center"/>
              <w:rPr>
                <w:rFonts w:cstheme="minorHAnsi"/>
                <w:szCs w:val="20"/>
              </w:rPr>
            </w:pPr>
          </w:p>
        </w:tc>
      </w:tr>
      <w:tr w:rsidR="0061524D" w:rsidRPr="00487927" w14:paraId="58BB8E68" w14:textId="78A62355" w:rsidTr="0061524D">
        <w:tc>
          <w:tcPr>
            <w:tcW w:w="1255" w:type="dxa"/>
          </w:tcPr>
          <w:p w14:paraId="70B962E6" w14:textId="584EFC9B" w:rsidR="0061524D" w:rsidRDefault="0061524D" w:rsidP="00F31B97">
            <w:pPr>
              <w:jc w:val="center"/>
              <w:rPr>
                <w:rFonts w:cstheme="minorHAnsi"/>
                <w:szCs w:val="20"/>
              </w:rPr>
            </w:pPr>
            <w:r>
              <w:rPr>
                <w:rFonts w:cstheme="minorHAnsi"/>
                <w:szCs w:val="20"/>
              </w:rPr>
              <w:t>0104_05</w:t>
            </w:r>
          </w:p>
        </w:tc>
        <w:tc>
          <w:tcPr>
            <w:tcW w:w="990" w:type="dxa"/>
          </w:tcPr>
          <w:p w14:paraId="13140BEA" w14:textId="77777777" w:rsidR="0061524D" w:rsidRPr="00487927" w:rsidRDefault="0061524D" w:rsidP="00F31B97">
            <w:pPr>
              <w:jc w:val="center"/>
              <w:rPr>
                <w:rFonts w:cstheme="minorHAnsi"/>
                <w:szCs w:val="20"/>
              </w:rPr>
            </w:pPr>
          </w:p>
        </w:tc>
        <w:tc>
          <w:tcPr>
            <w:tcW w:w="990" w:type="dxa"/>
          </w:tcPr>
          <w:p w14:paraId="0319DB51" w14:textId="7B625C2A" w:rsidR="0061524D" w:rsidRPr="00487927" w:rsidRDefault="0061524D" w:rsidP="00F31B97">
            <w:pPr>
              <w:jc w:val="center"/>
              <w:rPr>
                <w:rFonts w:cstheme="minorHAnsi"/>
                <w:szCs w:val="20"/>
              </w:rPr>
            </w:pPr>
            <w:r w:rsidRPr="00487927">
              <w:rPr>
                <w:rFonts w:cstheme="minorHAnsi"/>
                <w:szCs w:val="20"/>
              </w:rPr>
              <w:t>•</w:t>
            </w:r>
          </w:p>
        </w:tc>
        <w:tc>
          <w:tcPr>
            <w:tcW w:w="990" w:type="dxa"/>
          </w:tcPr>
          <w:p w14:paraId="11FF5499" w14:textId="77777777" w:rsidR="0061524D" w:rsidRPr="00487927" w:rsidRDefault="0061524D" w:rsidP="00F31B97">
            <w:pPr>
              <w:jc w:val="center"/>
              <w:rPr>
                <w:rFonts w:cstheme="minorHAnsi"/>
                <w:szCs w:val="20"/>
              </w:rPr>
            </w:pPr>
          </w:p>
        </w:tc>
        <w:tc>
          <w:tcPr>
            <w:tcW w:w="990" w:type="dxa"/>
          </w:tcPr>
          <w:p w14:paraId="0B5D1E78" w14:textId="77777777" w:rsidR="0061524D" w:rsidRPr="00487927" w:rsidRDefault="0061524D" w:rsidP="00F31B97">
            <w:pPr>
              <w:jc w:val="center"/>
              <w:rPr>
                <w:rFonts w:cstheme="minorHAnsi"/>
                <w:szCs w:val="20"/>
              </w:rPr>
            </w:pPr>
          </w:p>
        </w:tc>
        <w:tc>
          <w:tcPr>
            <w:tcW w:w="990" w:type="dxa"/>
          </w:tcPr>
          <w:p w14:paraId="0E66A482" w14:textId="77777777" w:rsidR="0061524D" w:rsidRPr="00487927" w:rsidRDefault="0061524D" w:rsidP="00F31B97">
            <w:pPr>
              <w:jc w:val="center"/>
              <w:rPr>
                <w:rFonts w:cstheme="minorHAnsi"/>
                <w:szCs w:val="20"/>
              </w:rPr>
            </w:pPr>
          </w:p>
        </w:tc>
        <w:tc>
          <w:tcPr>
            <w:tcW w:w="990" w:type="dxa"/>
          </w:tcPr>
          <w:p w14:paraId="12C1CA93" w14:textId="0776B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F85177C" w14:textId="77777777" w:rsidR="0061524D" w:rsidRPr="00487927" w:rsidRDefault="0061524D" w:rsidP="00F31B97">
            <w:pPr>
              <w:jc w:val="center"/>
              <w:rPr>
                <w:rFonts w:cstheme="minorHAnsi"/>
                <w:szCs w:val="20"/>
              </w:rPr>
            </w:pPr>
          </w:p>
        </w:tc>
        <w:tc>
          <w:tcPr>
            <w:tcW w:w="990" w:type="dxa"/>
          </w:tcPr>
          <w:p w14:paraId="1FE2BEB9" w14:textId="77777777" w:rsidR="0061524D" w:rsidRPr="00487927" w:rsidRDefault="0061524D" w:rsidP="00F31B97">
            <w:pPr>
              <w:jc w:val="center"/>
              <w:rPr>
                <w:rFonts w:cstheme="minorHAnsi"/>
                <w:szCs w:val="20"/>
              </w:rPr>
            </w:pPr>
          </w:p>
        </w:tc>
        <w:tc>
          <w:tcPr>
            <w:tcW w:w="990" w:type="dxa"/>
          </w:tcPr>
          <w:p w14:paraId="5BE9D72E" w14:textId="77777777" w:rsidR="0061524D" w:rsidRPr="00487927" w:rsidRDefault="0061524D" w:rsidP="00F31B97">
            <w:pPr>
              <w:jc w:val="center"/>
              <w:rPr>
                <w:rFonts w:cstheme="minorHAnsi"/>
                <w:szCs w:val="20"/>
              </w:rPr>
            </w:pPr>
          </w:p>
        </w:tc>
        <w:tc>
          <w:tcPr>
            <w:tcW w:w="1103" w:type="dxa"/>
          </w:tcPr>
          <w:p w14:paraId="09434C68" w14:textId="77777777" w:rsidR="0061524D" w:rsidRPr="00487927" w:rsidRDefault="0061524D" w:rsidP="00F31B97">
            <w:pPr>
              <w:jc w:val="center"/>
              <w:rPr>
                <w:rFonts w:cstheme="minorHAnsi"/>
                <w:szCs w:val="20"/>
              </w:rPr>
            </w:pPr>
          </w:p>
        </w:tc>
        <w:tc>
          <w:tcPr>
            <w:tcW w:w="1103" w:type="dxa"/>
          </w:tcPr>
          <w:p w14:paraId="18A65B95" w14:textId="77777777" w:rsidR="0061524D" w:rsidRPr="00487927" w:rsidRDefault="0061524D" w:rsidP="00F31B97">
            <w:pPr>
              <w:jc w:val="center"/>
              <w:rPr>
                <w:rFonts w:cstheme="minorHAnsi"/>
                <w:szCs w:val="20"/>
              </w:rPr>
            </w:pPr>
          </w:p>
        </w:tc>
      </w:tr>
      <w:tr w:rsidR="0061524D" w:rsidRPr="00487927" w14:paraId="33CBBDB8" w14:textId="4EF275B5" w:rsidTr="0061524D">
        <w:tc>
          <w:tcPr>
            <w:tcW w:w="1255" w:type="dxa"/>
          </w:tcPr>
          <w:p w14:paraId="4541BE0E"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106_01</w:t>
            </w:r>
          </w:p>
        </w:tc>
        <w:tc>
          <w:tcPr>
            <w:tcW w:w="990" w:type="dxa"/>
          </w:tcPr>
          <w:p w14:paraId="203A78E9" w14:textId="2F5CCA2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624E8AB" w14:textId="2BFCE719" w:rsidR="0061524D" w:rsidRPr="00487927" w:rsidRDefault="0061524D" w:rsidP="00F31B97">
            <w:pPr>
              <w:jc w:val="center"/>
              <w:rPr>
                <w:rFonts w:cstheme="minorHAnsi"/>
                <w:szCs w:val="20"/>
              </w:rPr>
            </w:pPr>
            <w:r w:rsidRPr="00487927">
              <w:rPr>
                <w:rFonts w:cstheme="minorHAnsi"/>
                <w:szCs w:val="20"/>
              </w:rPr>
              <w:t>•</w:t>
            </w:r>
          </w:p>
        </w:tc>
        <w:tc>
          <w:tcPr>
            <w:tcW w:w="990" w:type="dxa"/>
          </w:tcPr>
          <w:p w14:paraId="1959839A" w14:textId="084F2326" w:rsidR="0061524D" w:rsidRPr="00487927" w:rsidRDefault="0061524D" w:rsidP="00F31B97">
            <w:pPr>
              <w:jc w:val="center"/>
              <w:rPr>
                <w:rFonts w:cstheme="minorHAnsi"/>
                <w:szCs w:val="20"/>
              </w:rPr>
            </w:pPr>
            <w:r w:rsidRPr="00487927">
              <w:rPr>
                <w:rFonts w:cstheme="minorHAnsi"/>
                <w:szCs w:val="20"/>
              </w:rPr>
              <w:t>•</w:t>
            </w:r>
          </w:p>
        </w:tc>
        <w:tc>
          <w:tcPr>
            <w:tcW w:w="990" w:type="dxa"/>
          </w:tcPr>
          <w:p w14:paraId="2BD9D785" w14:textId="2CF095D9" w:rsidR="0061524D" w:rsidRPr="00487927" w:rsidRDefault="0061524D" w:rsidP="00F31B97">
            <w:pPr>
              <w:jc w:val="center"/>
              <w:rPr>
                <w:rFonts w:cstheme="minorHAnsi"/>
                <w:szCs w:val="20"/>
              </w:rPr>
            </w:pPr>
            <w:r w:rsidRPr="00487927">
              <w:rPr>
                <w:rFonts w:cstheme="minorHAnsi"/>
                <w:szCs w:val="20"/>
              </w:rPr>
              <w:t>•</w:t>
            </w:r>
          </w:p>
        </w:tc>
        <w:tc>
          <w:tcPr>
            <w:tcW w:w="990" w:type="dxa"/>
          </w:tcPr>
          <w:p w14:paraId="50FEA9D5" w14:textId="412B0E8C" w:rsidR="0061524D" w:rsidRPr="00487927" w:rsidRDefault="0061524D" w:rsidP="00F31B97">
            <w:pPr>
              <w:jc w:val="center"/>
              <w:rPr>
                <w:rFonts w:cstheme="minorHAnsi"/>
                <w:szCs w:val="20"/>
              </w:rPr>
            </w:pPr>
            <w:r w:rsidRPr="00487927">
              <w:rPr>
                <w:rFonts w:cstheme="minorHAnsi"/>
                <w:szCs w:val="20"/>
              </w:rPr>
              <w:t>•</w:t>
            </w:r>
          </w:p>
        </w:tc>
        <w:tc>
          <w:tcPr>
            <w:tcW w:w="990" w:type="dxa"/>
          </w:tcPr>
          <w:p w14:paraId="54C635AE"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1AFBB693" w14:textId="77777777" w:rsidR="0061524D" w:rsidRPr="00487927" w:rsidRDefault="0061524D" w:rsidP="00F31B97">
            <w:pPr>
              <w:jc w:val="center"/>
              <w:rPr>
                <w:rFonts w:cstheme="minorHAnsi"/>
                <w:szCs w:val="20"/>
              </w:rPr>
            </w:pPr>
          </w:p>
        </w:tc>
        <w:tc>
          <w:tcPr>
            <w:tcW w:w="990" w:type="dxa"/>
          </w:tcPr>
          <w:p w14:paraId="2E614A8E" w14:textId="77777777" w:rsidR="0061524D" w:rsidRPr="00487927" w:rsidRDefault="0061524D" w:rsidP="00F31B97">
            <w:pPr>
              <w:jc w:val="center"/>
              <w:rPr>
                <w:rFonts w:cstheme="minorHAnsi"/>
                <w:szCs w:val="20"/>
              </w:rPr>
            </w:pPr>
          </w:p>
        </w:tc>
        <w:tc>
          <w:tcPr>
            <w:tcW w:w="990" w:type="dxa"/>
          </w:tcPr>
          <w:p w14:paraId="1ACD7A3F" w14:textId="77777777" w:rsidR="0061524D" w:rsidRPr="00487927" w:rsidRDefault="0061524D" w:rsidP="00F31B97">
            <w:pPr>
              <w:jc w:val="center"/>
              <w:rPr>
                <w:rFonts w:cstheme="minorHAnsi"/>
                <w:szCs w:val="20"/>
              </w:rPr>
            </w:pPr>
          </w:p>
        </w:tc>
        <w:tc>
          <w:tcPr>
            <w:tcW w:w="1103" w:type="dxa"/>
          </w:tcPr>
          <w:p w14:paraId="4E291D8A" w14:textId="77777777" w:rsidR="0061524D" w:rsidRPr="00487927" w:rsidRDefault="0061524D" w:rsidP="00F31B97">
            <w:pPr>
              <w:jc w:val="center"/>
              <w:rPr>
                <w:rFonts w:cstheme="minorHAnsi"/>
                <w:szCs w:val="20"/>
              </w:rPr>
            </w:pPr>
          </w:p>
        </w:tc>
        <w:tc>
          <w:tcPr>
            <w:tcW w:w="1103" w:type="dxa"/>
          </w:tcPr>
          <w:p w14:paraId="469A6D2E" w14:textId="77777777" w:rsidR="0061524D" w:rsidRPr="00487927" w:rsidRDefault="0061524D" w:rsidP="00F31B97">
            <w:pPr>
              <w:jc w:val="center"/>
              <w:rPr>
                <w:rFonts w:cstheme="minorHAnsi"/>
                <w:szCs w:val="20"/>
              </w:rPr>
            </w:pPr>
          </w:p>
        </w:tc>
      </w:tr>
      <w:tr w:rsidR="0061524D" w:rsidRPr="00487927" w14:paraId="0141C7B1" w14:textId="43E44C46" w:rsidTr="0061524D">
        <w:tc>
          <w:tcPr>
            <w:tcW w:w="1255" w:type="dxa"/>
          </w:tcPr>
          <w:p w14:paraId="7747E8B5"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106_02</w:t>
            </w:r>
          </w:p>
        </w:tc>
        <w:tc>
          <w:tcPr>
            <w:tcW w:w="990" w:type="dxa"/>
          </w:tcPr>
          <w:p w14:paraId="0DD08F3F" w14:textId="15C3FC68" w:rsidR="0061524D" w:rsidRPr="00487927" w:rsidRDefault="0061524D" w:rsidP="00F31B97">
            <w:pPr>
              <w:jc w:val="center"/>
              <w:rPr>
                <w:rFonts w:cstheme="minorHAnsi"/>
                <w:szCs w:val="20"/>
              </w:rPr>
            </w:pPr>
            <w:r w:rsidRPr="00487927">
              <w:rPr>
                <w:rFonts w:cstheme="minorHAnsi"/>
                <w:szCs w:val="20"/>
              </w:rPr>
              <w:t>•</w:t>
            </w:r>
          </w:p>
        </w:tc>
        <w:tc>
          <w:tcPr>
            <w:tcW w:w="990" w:type="dxa"/>
          </w:tcPr>
          <w:p w14:paraId="1CB766C3" w14:textId="7E3D396A" w:rsidR="0061524D" w:rsidRPr="00487927" w:rsidRDefault="0061524D" w:rsidP="00F31B97">
            <w:pPr>
              <w:jc w:val="center"/>
              <w:rPr>
                <w:rFonts w:cstheme="minorHAnsi"/>
                <w:szCs w:val="20"/>
              </w:rPr>
            </w:pPr>
            <w:r w:rsidRPr="00487927">
              <w:rPr>
                <w:rFonts w:cstheme="minorHAnsi"/>
                <w:szCs w:val="20"/>
              </w:rPr>
              <w:t>•</w:t>
            </w:r>
          </w:p>
        </w:tc>
        <w:tc>
          <w:tcPr>
            <w:tcW w:w="990" w:type="dxa"/>
          </w:tcPr>
          <w:p w14:paraId="04DB166A" w14:textId="5F042652" w:rsidR="0061524D" w:rsidRPr="00487927" w:rsidRDefault="0061524D" w:rsidP="00F31B97">
            <w:pPr>
              <w:jc w:val="center"/>
              <w:rPr>
                <w:rFonts w:cstheme="minorHAnsi"/>
                <w:szCs w:val="20"/>
              </w:rPr>
            </w:pPr>
            <w:r w:rsidRPr="00487927">
              <w:rPr>
                <w:rFonts w:cstheme="minorHAnsi"/>
                <w:szCs w:val="20"/>
              </w:rPr>
              <w:t>•</w:t>
            </w:r>
          </w:p>
        </w:tc>
        <w:tc>
          <w:tcPr>
            <w:tcW w:w="990" w:type="dxa"/>
          </w:tcPr>
          <w:p w14:paraId="7A571667" w14:textId="24B1623A" w:rsidR="0061524D" w:rsidRPr="00487927" w:rsidRDefault="0061524D" w:rsidP="00F31B97">
            <w:pPr>
              <w:jc w:val="center"/>
              <w:rPr>
                <w:rFonts w:cstheme="minorHAnsi"/>
                <w:szCs w:val="20"/>
              </w:rPr>
            </w:pPr>
            <w:r w:rsidRPr="00487927">
              <w:rPr>
                <w:rFonts w:cstheme="minorHAnsi"/>
                <w:szCs w:val="20"/>
              </w:rPr>
              <w:t>•</w:t>
            </w:r>
          </w:p>
        </w:tc>
        <w:tc>
          <w:tcPr>
            <w:tcW w:w="990" w:type="dxa"/>
          </w:tcPr>
          <w:p w14:paraId="42EDF5D2" w14:textId="5F2DC7CE"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FC4EDC"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702E0177" w14:textId="77777777" w:rsidR="0061524D" w:rsidRPr="00487927" w:rsidRDefault="0061524D" w:rsidP="00F31B97">
            <w:pPr>
              <w:jc w:val="center"/>
              <w:rPr>
                <w:rFonts w:cstheme="minorHAnsi"/>
                <w:szCs w:val="20"/>
              </w:rPr>
            </w:pPr>
          </w:p>
        </w:tc>
        <w:tc>
          <w:tcPr>
            <w:tcW w:w="990" w:type="dxa"/>
          </w:tcPr>
          <w:p w14:paraId="7854E1F6" w14:textId="77777777" w:rsidR="0061524D" w:rsidRPr="00487927" w:rsidRDefault="0061524D" w:rsidP="00F31B97">
            <w:pPr>
              <w:jc w:val="center"/>
              <w:rPr>
                <w:rFonts w:cstheme="minorHAnsi"/>
                <w:szCs w:val="20"/>
              </w:rPr>
            </w:pPr>
          </w:p>
        </w:tc>
        <w:tc>
          <w:tcPr>
            <w:tcW w:w="990" w:type="dxa"/>
          </w:tcPr>
          <w:p w14:paraId="00493AEF" w14:textId="77777777" w:rsidR="0061524D" w:rsidRPr="00487927" w:rsidRDefault="0061524D" w:rsidP="00F31B97">
            <w:pPr>
              <w:jc w:val="center"/>
              <w:rPr>
                <w:rFonts w:cstheme="minorHAnsi"/>
                <w:szCs w:val="20"/>
              </w:rPr>
            </w:pPr>
          </w:p>
        </w:tc>
        <w:tc>
          <w:tcPr>
            <w:tcW w:w="1103" w:type="dxa"/>
          </w:tcPr>
          <w:p w14:paraId="4C20B1DF" w14:textId="77777777" w:rsidR="0061524D" w:rsidRPr="00487927" w:rsidRDefault="0061524D" w:rsidP="00F31B97">
            <w:pPr>
              <w:jc w:val="center"/>
              <w:rPr>
                <w:rFonts w:cstheme="minorHAnsi"/>
                <w:szCs w:val="20"/>
              </w:rPr>
            </w:pPr>
          </w:p>
        </w:tc>
        <w:tc>
          <w:tcPr>
            <w:tcW w:w="1103" w:type="dxa"/>
          </w:tcPr>
          <w:p w14:paraId="284EF5BE" w14:textId="77777777" w:rsidR="0061524D" w:rsidRPr="00487927" w:rsidRDefault="0061524D" w:rsidP="00F31B97">
            <w:pPr>
              <w:jc w:val="center"/>
              <w:rPr>
                <w:rFonts w:cstheme="minorHAnsi"/>
                <w:szCs w:val="20"/>
              </w:rPr>
            </w:pPr>
          </w:p>
        </w:tc>
      </w:tr>
      <w:tr w:rsidR="0061524D" w:rsidRPr="00487927" w14:paraId="51EBABE6" w14:textId="787B3AC9" w:rsidTr="0061524D">
        <w:tc>
          <w:tcPr>
            <w:tcW w:w="1255" w:type="dxa"/>
          </w:tcPr>
          <w:p w14:paraId="30BE02FA"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107_01</w:t>
            </w:r>
          </w:p>
        </w:tc>
        <w:tc>
          <w:tcPr>
            <w:tcW w:w="990" w:type="dxa"/>
          </w:tcPr>
          <w:p w14:paraId="40580ADE" w14:textId="1AB6EB23" w:rsidR="0061524D" w:rsidRPr="00487927" w:rsidRDefault="0061524D" w:rsidP="00F31B97">
            <w:pPr>
              <w:jc w:val="center"/>
              <w:rPr>
                <w:rFonts w:cstheme="minorHAnsi"/>
                <w:szCs w:val="20"/>
              </w:rPr>
            </w:pPr>
            <w:r w:rsidRPr="00487927">
              <w:rPr>
                <w:rFonts w:cstheme="minorHAnsi"/>
                <w:szCs w:val="20"/>
              </w:rPr>
              <w:t>•</w:t>
            </w:r>
          </w:p>
        </w:tc>
        <w:tc>
          <w:tcPr>
            <w:tcW w:w="990" w:type="dxa"/>
          </w:tcPr>
          <w:p w14:paraId="0484EBCB" w14:textId="1514218E"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42EFC0" w14:textId="116C9910" w:rsidR="0061524D" w:rsidRPr="00487927" w:rsidRDefault="0061524D" w:rsidP="00F31B97">
            <w:pPr>
              <w:jc w:val="center"/>
              <w:rPr>
                <w:rFonts w:cstheme="minorHAnsi"/>
                <w:szCs w:val="20"/>
              </w:rPr>
            </w:pPr>
          </w:p>
        </w:tc>
        <w:tc>
          <w:tcPr>
            <w:tcW w:w="990" w:type="dxa"/>
          </w:tcPr>
          <w:p w14:paraId="71B3915E" w14:textId="44120DFB" w:rsidR="0061524D" w:rsidRPr="00487927" w:rsidRDefault="0061524D" w:rsidP="00F31B97">
            <w:pPr>
              <w:jc w:val="center"/>
              <w:rPr>
                <w:rFonts w:cstheme="minorHAnsi"/>
                <w:szCs w:val="20"/>
              </w:rPr>
            </w:pPr>
            <w:r w:rsidRPr="00487927">
              <w:rPr>
                <w:rFonts w:cstheme="minorHAnsi"/>
                <w:szCs w:val="20"/>
              </w:rPr>
              <w:t>•</w:t>
            </w:r>
          </w:p>
        </w:tc>
        <w:tc>
          <w:tcPr>
            <w:tcW w:w="990" w:type="dxa"/>
          </w:tcPr>
          <w:p w14:paraId="7A567C58" w14:textId="7A03752F" w:rsidR="0061524D" w:rsidRPr="00487927" w:rsidRDefault="0061524D" w:rsidP="00F31B97">
            <w:pPr>
              <w:jc w:val="center"/>
              <w:rPr>
                <w:rFonts w:cstheme="minorHAnsi"/>
                <w:szCs w:val="20"/>
              </w:rPr>
            </w:pPr>
            <w:r w:rsidRPr="00487927">
              <w:rPr>
                <w:rFonts w:cstheme="minorHAnsi"/>
                <w:szCs w:val="20"/>
              </w:rPr>
              <w:t>•</w:t>
            </w:r>
          </w:p>
        </w:tc>
        <w:tc>
          <w:tcPr>
            <w:tcW w:w="990" w:type="dxa"/>
          </w:tcPr>
          <w:p w14:paraId="62ED459C" w14:textId="30F14C88" w:rsidR="0061524D" w:rsidRPr="00487927" w:rsidRDefault="0061524D" w:rsidP="00F31B97">
            <w:pPr>
              <w:jc w:val="center"/>
              <w:rPr>
                <w:rFonts w:cstheme="minorHAnsi"/>
                <w:szCs w:val="20"/>
              </w:rPr>
            </w:pPr>
          </w:p>
        </w:tc>
        <w:tc>
          <w:tcPr>
            <w:tcW w:w="1080" w:type="dxa"/>
          </w:tcPr>
          <w:p w14:paraId="4FA8A214" w14:textId="77777777" w:rsidR="0061524D" w:rsidRPr="00487927" w:rsidRDefault="0061524D" w:rsidP="00F31B97">
            <w:pPr>
              <w:jc w:val="center"/>
              <w:rPr>
                <w:rFonts w:cstheme="minorHAnsi"/>
                <w:szCs w:val="20"/>
              </w:rPr>
            </w:pPr>
          </w:p>
        </w:tc>
        <w:tc>
          <w:tcPr>
            <w:tcW w:w="990" w:type="dxa"/>
          </w:tcPr>
          <w:p w14:paraId="64B8FCD7" w14:textId="77777777" w:rsidR="0061524D" w:rsidRPr="00487927" w:rsidRDefault="0061524D" w:rsidP="00F31B97">
            <w:pPr>
              <w:jc w:val="center"/>
              <w:rPr>
                <w:rFonts w:cstheme="minorHAnsi"/>
                <w:szCs w:val="20"/>
              </w:rPr>
            </w:pPr>
          </w:p>
        </w:tc>
        <w:tc>
          <w:tcPr>
            <w:tcW w:w="990" w:type="dxa"/>
          </w:tcPr>
          <w:p w14:paraId="3FF12A84" w14:textId="77777777" w:rsidR="0061524D" w:rsidRPr="00487927" w:rsidRDefault="0061524D" w:rsidP="00F31B97">
            <w:pPr>
              <w:jc w:val="center"/>
              <w:rPr>
                <w:rFonts w:cstheme="minorHAnsi"/>
                <w:szCs w:val="20"/>
              </w:rPr>
            </w:pPr>
          </w:p>
        </w:tc>
        <w:tc>
          <w:tcPr>
            <w:tcW w:w="1103" w:type="dxa"/>
          </w:tcPr>
          <w:p w14:paraId="4F1EB8DE" w14:textId="77777777" w:rsidR="0061524D" w:rsidRPr="00487927" w:rsidRDefault="0061524D" w:rsidP="00F31B97">
            <w:pPr>
              <w:jc w:val="center"/>
              <w:rPr>
                <w:rFonts w:cstheme="minorHAnsi"/>
                <w:szCs w:val="20"/>
              </w:rPr>
            </w:pPr>
          </w:p>
        </w:tc>
        <w:tc>
          <w:tcPr>
            <w:tcW w:w="1103" w:type="dxa"/>
          </w:tcPr>
          <w:p w14:paraId="2A8B2FF3" w14:textId="77777777" w:rsidR="0061524D" w:rsidRPr="00487927" w:rsidRDefault="0061524D" w:rsidP="00F31B97">
            <w:pPr>
              <w:jc w:val="center"/>
              <w:rPr>
                <w:rFonts w:cstheme="minorHAnsi"/>
                <w:szCs w:val="20"/>
              </w:rPr>
            </w:pPr>
          </w:p>
        </w:tc>
      </w:tr>
      <w:tr w:rsidR="0061524D" w:rsidRPr="00487927" w14:paraId="6D29D280" w14:textId="4BD03A0C" w:rsidTr="0061524D">
        <w:tc>
          <w:tcPr>
            <w:tcW w:w="1255" w:type="dxa"/>
          </w:tcPr>
          <w:p w14:paraId="5817838B"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107_02</w:t>
            </w:r>
          </w:p>
        </w:tc>
        <w:tc>
          <w:tcPr>
            <w:tcW w:w="990" w:type="dxa"/>
          </w:tcPr>
          <w:p w14:paraId="5003F3FE" w14:textId="766770E2" w:rsidR="0061524D" w:rsidRPr="00487927" w:rsidRDefault="0061524D" w:rsidP="00F31B97">
            <w:pPr>
              <w:jc w:val="center"/>
              <w:rPr>
                <w:rFonts w:cstheme="minorHAnsi"/>
                <w:szCs w:val="20"/>
              </w:rPr>
            </w:pPr>
            <w:r w:rsidRPr="00487927">
              <w:rPr>
                <w:rFonts w:cstheme="minorHAnsi"/>
                <w:szCs w:val="20"/>
              </w:rPr>
              <w:t>•</w:t>
            </w:r>
          </w:p>
        </w:tc>
        <w:tc>
          <w:tcPr>
            <w:tcW w:w="990" w:type="dxa"/>
          </w:tcPr>
          <w:p w14:paraId="191E5FDD" w14:textId="0CA5CF0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C50B0E8" w14:textId="772050EB" w:rsidR="0061524D" w:rsidRPr="00487927" w:rsidRDefault="0061524D" w:rsidP="00F31B97">
            <w:pPr>
              <w:jc w:val="center"/>
              <w:rPr>
                <w:rFonts w:cstheme="minorHAnsi"/>
                <w:szCs w:val="20"/>
              </w:rPr>
            </w:pPr>
          </w:p>
        </w:tc>
        <w:tc>
          <w:tcPr>
            <w:tcW w:w="990" w:type="dxa"/>
          </w:tcPr>
          <w:p w14:paraId="010E1C23" w14:textId="03AF37E5"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505822" w14:textId="10DCC8C0" w:rsidR="0061524D" w:rsidRPr="00487927" w:rsidRDefault="0061524D" w:rsidP="00F31B97">
            <w:pPr>
              <w:jc w:val="center"/>
              <w:rPr>
                <w:rFonts w:cstheme="minorHAnsi"/>
                <w:szCs w:val="20"/>
              </w:rPr>
            </w:pPr>
            <w:r w:rsidRPr="00487927">
              <w:rPr>
                <w:rFonts w:cstheme="minorHAnsi"/>
                <w:szCs w:val="20"/>
              </w:rPr>
              <w:t>•</w:t>
            </w:r>
          </w:p>
        </w:tc>
        <w:tc>
          <w:tcPr>
            <w:tcW w:w="990" w:type="dxa"/>
          </w:tcPr>
          <w:p w14:paraId="4E51E8B1" w14:textId="68F63D83" w:rsidR="0061524D" w:rsidRPr="00487927" w:rsidRDefault="0061524D" w:rsidP="00F31B97">
            <w:pPr>
              <w:jc w:val="center"/>
              <w:rPr>
                <w:rFonts w:cstheme="minorHAnsi"/>
                <w:szCs w:val="20"/>
              </w:rPr>
            </w:pPr>
          </w:p>
        </w:tc>
        <w:tc>
          <w:tcPr>
            <w:tcW w:w="1080" w:type="dxa"/>
          </w:tcPr>
          <w:p w14:paraId="32CD8733" w14:textId="77777777" w:rsidR="0061524D" w:rsidRPr="00487927" w:rsidRDefault="0061524D" w:rsidP="00F31B97">
            <w:pPr>
              <w:jc w:val="center"/>
              <w:rPr>
                <w:rFonts w:cstheme="minorHAnsi"/>
                <w:szCs w:val="20"/>
              </w:rPr>
            </w:pPr>
          </w:p>
        </w:tc>
        <w:tc>
          <w:tcPr>
            <w:tcW w:w="990" w:type="dxa"/>
          </w:tcPr>
          <w:p w14:paraId="5740547F" w14:textId="77777777" w:rsidR="0061524D" w:rsidRPr="00487927" w:rsidRDefault="0061524D" w:rsidP="00F31B97">
            <w:pPr>
              <w:jc w:val="center"/>
              <w:rPr>
                <w:rFonts w:cstheme="minorHAnsi"/>
                <w:szCs w:val="20"/>
              </w:rPr>
            </w:pPr>
          </w:p>
        </w:tc>
        <w:tc>
          <w:tcPr>
            <w:tcW w:w="990" w:type="dxa"/>
          </w:tcPr>
          <w:p w14:paraId="63192A0C" w14:textId="77777777" w:rsidR="0061524D" w:rsidRPr="00487927" w:rsidRDefault="0061524D" w:rsidP="00F31B97">
            <w:pPr>
              <w:jc w:val="center"/>
              <w:rPr>
                <w:rFonts w:cstheme="minorHAnsi"/>
                <w:szCs w:val="20"/>
              </w:rPr>
            </w:pPr>
          </w:p>
        </w:tc>
        <w:tc>
          <w:tcPr>
            <w:tcW w:w="1103" w:type="dxa"/>
          </w:tcPr>
          <w:p w14:paraId="6AE00D56" w14:textId="77777777" w:rsidR="0061524D" w:rsidRPr="00487927" w:rsidRDefault="0061524D" w:rsidP="00F31B97">
            <w:pPr>
              <w:jc w:val="center"/>
              <w:rPr>
                <w:rFonts w:cstheme="minorHAnsi"/>
                <w:szCs w:val="20"/>
              </w:rPr>
            </w:pPr>
          </w:p>
        </w:tc>
        <w:tc>
          <w:tcPr>
            <w:tcW w:w="1103" w:type="dxa"/>
          </w:tcPr>
          <w:p w14:paraId="0E4FC05E" w14:textId="77777777" w:rsidR="0061524D" w:rsidRPr="00487927" w:rsidRDefault="0061524D" w:rsidP="00F31B97">
            <w:pPr>
              <w:jc w:val="center"/>
              <w:rPr>
                <w:rFonts w:cstheme="minorHAnsi"/>
                <w:szCs w:val="20"/>
              </w:rPr>
            </w:pPr>
          </w:p>
        </w:tc>
      </w:tr>
      <w:tr w:rsidR="0061524D" w:rsidRPr="00487927" w14:paraId="3C9D0608" w14:textId="032AD2B4" w:rsidTr="0061524D">
        <w:tc>
          <w:tcPr>
            <w:tcW w:w="1255" w:type="dxa"/>
            <w:shd w:val="clear" w:color="auto" w:fill="D6E3BC" w:themeFill="accent3" w:themeFillTint="66"/>
          </w:tcPr>
          <w:p w14:paraId="255E1910" w14:textId="3D43A3B6" w:rsidR="0061524D" w:rsidRPr="007B756C" w:rsidRDefault="0061524D" w:rsidP="001B2204">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25F43A34" w14:textId="7E32EBF1" w:rsidR="0061524D" w:rsidRPr="001B2204" w:rsidRDefault="0061524D" w:rsidP="001B2204">
            <w:pPr>
              <w:jc w:val="center"/>
              <w:rPr>
                <w:rFonts w:cstheme="minorHAnsi"/>
                <w:bCs/>
                <w:sz w:val="18"/>
                <w:szCs w:val="18"/>
              </w:rPr>
            </w:pPr>
            <w:r w:rsidRPr="001B2204">
              <w:rPr>
                <w:rFonts w:cstheme="minorHAnsi"/>
                <w:bCs/>
                <w:sz w:val="18"/>
                <w:szCs w:val="18"/>
              </w:rPr>
              <w:t>Suite 1</w:t>
            </w:r>
          </w:p>
        </w:tc>
        <w:tc>
          <w:tcPr>
            <w:tcW w:w="990" w:type="dxa"/>
            <w:shd w:val="clear" w:color="auto" w:fill="D6E3BC" w:themeFill="accent3" w:themeFillTint="66"/>
          </w:tcPr>
          <w:p w14:paraId="2569A9FE" w14:textId="6829D8A2" w:rsidR="0061524D" w:rsidRPr="001B2204" w:rsidRDefault="0061524D" w:rsidP="001B2204">
            <w:pPr>
              <w:jc w:val="center"/>
              <w:rPr>
                <w:rFonts w:cstheme="minorHAnsi"/>
                <w:bCs/>
                <w:sz w:val="18"/>
                <w:szCs w:val="18"/>
              </w:rPr>
            </w:pPr>
            <w:r w:rsidRPr="001B2204">
              <w:rPr>
                <w:rFonts w:cstheme="minorHAnsi"/>
                <w:bCs/>
                <w:sz w:val="18"/>
                <w:szCs w:val="18"/>
              </w:rPr>
              <w:t>Suite 2</w:t>
            </w:r>
          </w:p>
        </w:tc>
        <w:tc>
          <w:tcPr>
            <w:tcW w:w="990" w:type="dxa"/>
            <w:shd w:val="clear" w:color="auto" w:fill="D6E3BC" w:themeFill="accent3" w:themeFillTint="66"/>
          </w:tcPr>
          <w:p w14:paraId="61AB4B97" w14:textId="4450BB2F" w:rsidR="0061524D" w:rsidRPr="001B2204" w:rsidRDefault="0061524D" w:rsidP="001B2204">
            <w:pPr>
              <w:jc w:val="center"/>
              <w:rPr>
                <w:rFonts w:cstheme="minorHAnsi"/>
                <w:bCs/>
                <w:sz w:val="18"/>
                <w:szCs w:val="18"/>
              </w:rPr>
            </w:pPr>
            <w:r w:rsidRPr="001B2204">
              <w:rPr>
                <w:rFonts w:cstheme="minorHAnsi"/>
                <w:bCs/>
                <w:sz w:val="18"/>
                <w:szCs w:val="18"/>
              </w:rPr>
              <w:t>Suite 3</w:t>
            </w:r>
          </w:p>
        </w:tc>
        <w:tc>
          <w:tcPr>
            <w:tcW w:w="990" w:type="dxa"/>
            <w:shd w:val="clear" w:color="auto" w:fill="D6E3BC" w:themeFill="accent3" w:themeFillTint="66"/>
          </w:tcPr>
          <w:p w14:paraId="037FC34A" w14:textId="4E0581C8" w:rsidR="0061524D" w:rsidRPr="001B2204" w:rsidRDefault="0061524D" w:rsidP="001B2204">
            <w:pPr>
              <w:jc w:val="center"/>
              <w:rPr>
                <w:rFonts w:cstheme="minorHAnsi"/>
                <w:bCs/>
                <w:sz w:val="18"/>
                <w:szCs w:val="18"/>
              </w:rPr>
            </w:pPr>
            <w:r w:rsidRPr="001B2204">
              <w:rPr>
                <w:rFonts w:cstheme="minorHAnsi"/>
                <w:bCs/>
                <w:sz w:val="18"/>
                <w:szCs w:val="18"/>
              </w:rPr>
              <w:t>Suite 4</w:t>
            </w:r>
          </w:p>
        </w:tc>
        <w:tc>
          <w:tcPr>
            <w:tcW w:w="990" w:type="dxa"/>
            <w:shd w:val="clear" w:color="auto" w:fill="D6E3BC" w:themeFill="accent3" w:themeFillTint="66"/>
          </w:tcPr>
          <w:p w14:paraId="5773A2C8" w14:textId="72053D17" w:rsidR="0061524D" w:rsidRPr="001B2204" w:rsidRDefault="0061524D" w:rsidP="001B2204">
            <w:pPr>
              <w:jc w:val="center"/>
              <w:rPr>
                <w:rFonts w:cstheme="minorHAnsi"/>
                <w:bCs/>
                <w:sz w:val="18"/>
                <w:szCs w:val="18"/>
              </w:rPr>
            </w:pPr>
            <w:r w:rsidRPr="001B2204">
              <w:rPr>
                <w:rFonts w:cstheme="minorHAnsi"/>
                <w:bCs/>
                <w:sz w:val="18"/>
                <w:szCs w:val="18"/>
              </w:rPr>
              <w:t>Suite 5</w:t>
            </w:r>
          </w:p>
        </w:tc>
        <w:tc>
          <w:tcPr>
            <w:tcW w:w="990" w:type="dxa"/>
            <w:shd w:val="clear" w:color="auto" w:fill="D6E3BC" w:themeFill="accent3" w:themeFillTint="66"/>
          </w:tcPr>
          <w:p w14:paraId="0A38B5A4" w14:textId="3106EED5" w:rsidR="0061524D" w:rsidRPr="001B2204" w:rsidRDefault="0061524D" w:rsidP="001B2204">
            <w:pPr>
              <w:jc w:val="center"/>
              <w:rPr>
                <w:rFonts w:cstheme="minorHAnsi"/>
                <w:bCs/>
                <w:sz w:val="18"/>
                <w:szCs w:val="18"/>
              </w:rPr>
            </w:pPr>
            <w:r w:rsidRPr="001B2204">
              <w:rPr>
                <w:rFonts w:cstheme="minorHAnsi"/>
                <w:bCs/>
                <w:sz w:val="18"/>
                <w:szCs w:val="18"/>
              </w:rPr>
              <w:t>Suite 6</w:t>
            </w:r>
          </w:p>
        </w:tc>
        <w:tc>
          <w:tcPr>
            <w:tcW w:w="1080" w:type="dxa"/>
            <w:shd w:val="clear" w:color="auto" w:fill="D6E3BC" w:themeFill="accent3" w:themeFillTint="66"/>
          </w:tcPr>
          <w:p w14:paraId="50F23EDE" w14:textId="21A77A2E" w:rsidR="0061524D" w:rsidRPr="001B2204" w:rsidRDefault="0061524D" w:rsidP="001B2204">
            <w:pPr>
              <w:jc w:val="center"/>
              <w:rPr>
                <w:rFonts w:cstheme="minorHAnsi"/>
                <w:bCs/>
                <w:sz w:val="18"/>
                <w:szCs w:val="18"/>
              </w:rPr>
            </w:pPr>
            <w:r w:rsidRPr="001B2204">
              <w:rPr>
                <w:rFonts w:cstheme="minorHAnsi"/>
                <w:bCs/>
                <w:sz w:val="18"/>
                <w:szCs w:val="18"/>
              </w:rPr>
              <w:t>Suite 7</w:t>
            </w:r>
          </w:p>
        </w:tc>
        <w:tc>
          <w:tcPr>
            <w:tcW w:w="990" w:type="dxa"/>
            <w:shd w:val="clear" w:color="auto" w:fill="D6E3BC" w:themeFill="accent3" w:themeFillTint="66"/>
          </w:tcPr>
          <w:p w14:paraId="6033D124" w14:textId="18FF9FF0" w:rsidR="0061524D" w:rsidRPr="001B2204" w:rsidRDefault="0061524D" w:rsidP="001B2204">
            <w:pPr>
              <w:jc w:val="center"/>
              <w:rPr>
                <w:rFonts w:cstheme="minorHAnsi"/>
                <w:bCs/>
                <w:sz w:val="18"/>
                <w:szCs w:val="18"/>
              </w:rPr>
            </w:pPr>
            <w:r w:rsidRPr="001B2204">
              <w:rPr>
                <w:rFonts w:cstheme="minorHAnsi"/>
                <w:bCs/>
                <w:sz w:val="18"/>
                <w:szCs w:val="18"/>
              </w:rPr>
              <w:t>Suite 8</w:t>
            </w:r>
          </w:p>
        </w:tc>
        <w:tc>
          <w:tcPr>
            <w:tcW w:w="990" w:type="dxa"/>
            <w:shd w:val="clear" w:color="auto" w:fill="D6E3BC" w:themeFill="accent3" w:themeFillTint="66"/>
          </w:tcPr>
          <w:p w14:paraId="56C2E7B2" w14:textId="6E208E73"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4D98C2C1" w14:textId="454683CF"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1CE1E88F" w14:textId="19636356"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DA85C9C" w14:textId="5DF11F81" w:rsidTr="0061524D">
        <w:tc>
          <w:tcPr>
            <w:tcW w:w="1255" w:type="dxa"/>
          </w:tcPr>
          <w:p w14:paraId="507A3C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302_01</w:t>
            </w:r>
          </w:p>
        </w:tc>
        <w:tc>
          <w:tcPr>
            <w:tcW w:w="990" w:type="dxa"/>
          </w:tcPr>
          <w:p w14:paraId="7C7DC85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7ACA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A6540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F25B5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A648C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426E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861BF6" w14:textId="77777777" w:rsidR="0061524D" w:rsidRPr="00487927" w:rsidRDefault="0061524D" w:rsidP="001B2204">
            <w:pPr>
              <w:jc w:val="center"/>
              <w:rPr>
                <w:rFonts w:cstheme="minorHAnsi"/>
                <w:szCs w:val="20"/>
              </w:rPr>
            </w:pPr>
          </w:p>
        </w:tc>
        <w:tc>
          <w:tcPr>
            <w:tcW w:w="990" w:type="dxa"/>
          </w:tcPr>
          <w:p w14:paraId="61B848BF" w14:textId="77777777" w:rsidR="0061524D" w:rsidRPr="00487927" w:rsidRDefault="0061524D" w:rsidP="001B2204">
            <w:pPr>
              <w:jc w:val="center"/>
              <w:rPr>
                <w:rFonts w:cstheme="minorHAnsi"/>
                <w:szCs w:val="20"/>
              </w:rPr>
            </w:pPr>
          </w:p>
        </w:tc>
        <w:tc>
          <w:tcPr>
            <w:tcW w:w="990" w:type="dxa"/>
          </w:tcPr>
          <w:p w14:paraId="34A71FE1" w14:textId="77777777" w:rsidR="0061524D" w:rsidRPr="00487927" w:rsidRDefault="0061524D" w:rsidP="001B2204">
            <w:pPr>
              <w:jc w:val="center"/>
              <w:rPr>
                <w:rFonts w:cstheme="minorHAnsi"/>
                <w:szCs w:val="20"/>
              </w:rPr>
            </w:pPr>
          </w:p>
        </w:tc>
        <w:tc>
          <w:tcPr>
            <w:tcW w:w="1103" w:type="dxa"/>
          </w:tcPr>
          <w:p w14:paraId="1D0E791A" w14:textId="77777777" w:rsidR="0061524D" w:rsidRPr="00487927" w:rsidRDefault="0061524D" w:rsidP="001B2204">
            <w:pPr>
              <w:jc w:val="center"/>
              <w:rPr>
                <w:rFonts w:cstheme="minorHAnsi"/>
                <w:szCs w:val="20"/>
              </w:rPr>
            </w:pPr>
          </w:p>
        </w:tc>
        <w:tc>
          <w:tcPr>
            <w:tcW w:w="1103" w:type="dxa"/>
          </w:tcPr>
          <w:p w14:paraId="065278E6" w14:textId="77777777" w:rsidR="0061524D" w:rsidRPr="00487927" w:rsidRDefault="0061524D" w:rsidP="001B2204">
            <w:pPr>
              <w:jc w:val="center"/>
              <w:rPr>
                <w:rFonts w:cstheme="minorHAnsi"/>
                <w:szCs w:val="20"/>
              </w:rPr>
            </w:pPr>
          </w:p>
        </w:tc>
      </w:tr>
      <w:tr w:rsidR="0061524D" w:rsidRPr="00487927" w14:paraId="3F751226" w14:textId="42982795" w:rsidTr="0061524D">
        <w:tc>
          <w:tcPr>
            <w:tcW w:w="1255" w:type="dxa"/>
          </w:tcPr>
          <w:p w14:paraId="3EF5CD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302_02</w:t>
            </w:r>
          </w:p>
        </w:tc>
        <w:tc>
          <w:tcPr>
            <w:tcW w:w="990" w:type="dxa"/>
          </w:tcPr>
          <w:p w14:paraId="76CCFE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150502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20E6D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441E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5D74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01ADC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233E42E" w14:textId="77777777" w:rsidR="0061524D" w:rsidRPr="00487927" w:rsidRDefault="0061524D" w:rsidP="001B2204">
            <w:pPr>
              <w:jc w:val="center"/>
              <w:rPr>
                <w:rFonts w:cstheme="minorHAnsi"/>
                <w:szCs w:val="20"/>
              </w:rPr>
            </w:pPr>
          </w:p>
        </w:tc>
        <w:tc>
          <w:tcPr>
            <w:tcW w:w="990" w:type="dxa"/>
          </w:tcPr>
          <w:p w14:paraId="1FE98043" w14:textId="77777777" w:rsidR="0061524D" w:rsidRPr="00487927" w:rsidRDefault="0061524D" w:rsidP="001B2204">
            <w:pPr>
              <w:jc w:val="center"/>
              <w:rPr>
                <w:rFonts w:cstheme="minorHAnsi"/>
                <w:szCs w:val="20"/>
              </w:rPr>
            </w:pPr>
          </w:p>
        </w:tc>
        <w:tc>
          <w:tcPr>
            <w:tcW w:w="990" w:type="dxa"/>
          </w:tcPr>
          <w:p w14:paraId="3CB9D9F1" w14:textId="77777777" w:rsidR="0061524D" w:rsidRPr="00487927" w:rsidRDefault="0061524D" w:rsidP="001B2204">
            <w:pPr>
              <w:jc w:val="center"/>
              <w:rPr>
                <w:rFonts w:cstheme="minorHAnsi"/>
                <w:szCs w:val="20"/>
              </w:rPr>
            </w:pPr>
          </w:p>
        </w:tc>
        <w:tc>
          <w:tcPr>
            <w:tcW w:w="1103" w:type="dxa"/>
          </w:tcPr>
          <w:p w14:paraId="2FEC0C37" w14:textId="77777777" w:rsidR="0061524D" w:rsidRPr="00487927" w:rsidRDefault="0061524D" w:rsidP="001B2204">
            <w:pPr>
              <w:jc w:val="center"/>
              <w:rPr>
                <w:rFonts w:cstheme="minorHAnsi"/>
                <w:szCs w:val="20"/>
              </w:rPr>
            </w:pPr>
          </w:p>
        </w:tc>
        <w:tc>
          <w:tcPr>
            <w:tcW w:w="1103" w:type="dxa"/>
          </w:tcPr>
          <w:p w14:paraId="62335213" w14:textId="77777777" w:rsidR="0061524D" w:rsidRPr="00487927" w:rsidRDefault="0061524D" w:rsidP="001B2204">
            <w:pPr>
              <w:jc w:val="center"/>
              <w:rPr>
                <w:rFonts w:cstheme="minorHAnsi"/>
                <w:szCs w:val="20"/>
              </w:rPr>
            </w:pPr>
          </w:p>
        </w:tc>
      </w:tr>
      <w:tr w:rsidR="0061524D" w:rsidRPr="00487927" w14:paraId="286A8E53" w14:textId="23AAE5CB" w:rsidTr="0061524D">
        <w:tc>
          <w:tcPr>
            <w:tcW w:w="1255" w:type="dxa"/>
          </w:tcPr>
          <w:p w14:paraId="094607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302_03</w:t>
            </w:r>
          </w:p>
        </w:tc>
        <w:tc>
          <w:tcPr>
            <w:tcW w:w="990" w:type="dxa"/>
          </w:tcPr>
          <w:p w14:paraId="5E9FA4C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8202D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B4F9E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E40B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964B4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D1D8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AAA4D6" w14:textId="77777777" w:rsidR="0061524D" w:rsidRPr="00487927" w:rsidRDefault="0061524D" w:rsidP="001B2204">
            <w:pPr>
              <w:jc w:val="center"/>
              <w:rPr>
                <w:rFonts w:cstheme="minorHAnsi"/>
                <w:szCs w:val="20"/>
              </w:rPr>
            </w:pPr>
          </w:p>
        </w:tc>
        <w:tc>
          <w:tcPr>
            <w:tcW w:w="990" w:type="dxa"/>
          </w:tcPr>
          <w:p w14:paraId="46BF30AA" w14:textId="77777777" w:rsidR="0061524D" w:rsidRPr="00487927" w:rsidRDefault="0061524D" w:rsidP="001B2204">
            <w:pPr>
              <w:jc w:val="center"/>
              <w:rPr>
                <w:rFonts w:cstheme="minorHAnsi"/>
                <w:szCs w:val="20"/>
              </w:rPr>
            </w:pPr>
          </w:p>
        </w:tc>
        <w:tc>
          <w:tcPr>
            <w:tcW w:w="990" w:type="dxa"/>
          </w:tcPr>
          <w:p w14:paraId="08D87F37" w14:textId="77777777" w:rsidR="0061524D" w:rsidRPr="00487927" w:rsidRDefault="0061524D" w:rsidP="001B2204">
            <w:pPr>
              <w:jc w:val="center"/>
              <w:rPr>
                <w:rFonts w:cstheme="minorHAnsi"/>
                <w:szCs w:val="20"/>
              </w:rPr>
            </w:pPr>
          </w:p>
        </w:tc>
        <w:tc>
          <w:tcPr>
            <w:tcW w:w="1103" w:type="dxa"/>
          </w:tcPr>
          <w:p w14:paraId="69F8AD69" w14:textId="77777777" w:rsidR="0061524D" w:rsidRPr="00487927" w:rsidRDefault="0061524D" w:rsidP="001B2204">
            <w:pPr>
              <w:jc w:val="center"/>
              <w:rPr>
                <w:rFonts w:cstheme="minorHAnsi"/>
                <w:szCs w:val="20"/>
              </w:rPr>
            </w:pPr>
          </w:p>
        </w:tc>
        <w:tc>
          <w:tcPr>
            <w:tcW w:w="1103" w:type="dxa"/>
          </w:tcPr>
          <w:p w14:paraId="6E3E5337" w14:textId="77777777" w:rsidR="0061524D" w:rsidRPr="00487927" w:rsidRDefault="0061524D" w:rsidP="001B2204">
            <w:pPr>
              <w:jc w:val="center"/>
              <w:rPr>
                <w:rFonts w:cstheme="minorHAnsi"/>
                <w:szCs w:val="20"/>
              </w:rPr>
            </w:pPr>
          </w:p>
        </w:tc>
      </w:tr>
      <w:tr w:rsidR="0061524D" w:rsidRPr="00487927" w14:paraId="24F7D3DD" w14:textId="7AFE9C90" w:rsidTr="0061524D">
        <w:tc>
          <w:tcPr>
            <w:tcW w:w="1255" w:type="dxa"/>
          </w:tcPr>
          <w:p w14:paraId="738EBF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304_02</w:t>
            </w:r>
          </w:p>
        </w:tc>
        <w:tc>
          <w:tcPr>
            <w:tcW w:w="990" w:type="dxa"/>
          </w:tcPr>
          <w:p w14:paraId="465881A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73E63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53F5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0850F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1722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83D10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308611" w14:textId="77777777" w:rsidR="0061524D" w:rsidRPr="00487927" w:rsidRDefault="0061524D" w:rsidP="001B2204">
            <w:pPr>
              <w:jc w:val="center"/>
              <w:rPr>
                <w:rFonts w:cstheme="minorHAnsi"/>
                <w:szCs w:val="20"/>
              </w:rPr>
            </w:pPr>
          </w:p>
        </w:tc>
        <w:tc>
          <w:tcPr>
            <w:tcW w:w="990" w:type="dxa"/>
          </w:tcPr>
          <w:p w14:paraId="29B2647B" w14:textId="77777777" w:rsidR="0061524D" w:rsidRPr="00487927" w:rsidRDefault="0061524D" w:rsidP="001B2204">
            <w:pPr>
              <w:jc w:val="center"/>
              <w:rPr>
                <w:rFonts w:cstheme="minorHAnsi"/>
                <w:szCs w:val="20"/>
              </w:rPr>
            </w:pPr>
          </w:p>
        </w:tc>
        <w:tc>
          <w:tcPr>
            <w:tcW w:w="990" w:type="dxa"/>
          </w:tcPr>
          <w:p w14:paraId="13F9F84D" w14:textId="77777777" w:rsidR="0061524D" w:rsidRPr="00487927" w:rsidRDefault="0061524D" w:rsidP="001B2204">
            <w:pPr>
              <w:jc w:val="center"/>
              <w:rPr>
                <w:rFonts w:cstheme="minorHAnsi"/>
                <w:szCs w:val="20"/>
              </w:rPr>
            </w:pPr>
          </w:p>
        </w:tc>
        <w:tc>
          <w:tcPr>
            <w:tcW w:w="1103" w:type="dxa"/>
          </w:tcPr>
          <w:p w14:paraId="153DA219" w14:textId="77777777" w:rsidR="0061524D" w:rsidRPr="00487927" w:rsidRDefault="0061524D" w:rsidP="001B2204">
            <w:pPr>
              <w:jc w:val="center"/>
              <w:rPr>
                <w:rFonts w:cstheme="minorHAnsi"/>
                <w:szCs w:val="20"/>
              </w:rPr>
            </w:pPr>
          </w:p>
        </w:tc>
        <w:tc>
          <w:tcPr>
            <w:tcW w:w="1103" w:type="dxa"/>
          </w:tcPr>
          <w:p w14:paraId="14C936C7" w14:textId="77777777" w:rsidR="0061524D" w:rsidRPr="00487927" w:rsidRDefault="0061524D" w:rsidP="001B2204">
            <w:pPr>
              <w:jc w:val="center"/>
              <w:rPr>
                <w:rFonts w:cstheme="minorHAnsi"/>
                <w:szCs w:val="20"/>
              </w:rPr>
            </w:pPr>
          </w:p>
        </w:tc>
      </w:tr>
      <w:tr w:rsidR="0061524D" w:rsidRPr="00487927" w14:paraId="0CD70B1A" w14:textId="16D44DB6" w:rsidTr="0061524D">
        <w:tc>
          <w:tcPr>
            <w:tcW w:w="1255" w:type="dxa"/>
          </w:tcPr>
          <w:p w14:paraId="52878D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304_03</w:t>
            </w:r>
          </w:p>
        </w:tc>
        <w:tc>
          <w:tcPr>
            <w:tcW w:w="990" w:type="dxa"/>
          </w:tcPr>
          <w:p w14:paraId="354FBE8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4E529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C307C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0E3B7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0C9D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03EE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06CA24" w14:textId="77777777" w:rsidR="0061524D" w:rsidRPr="00487927" w:rsidRDefault="0061524D" w:rsidP="001B2204">
            <w:pPr>
              <w:jc w:val="center"/>
              <w:rPr>
                <w:rFonts w:cstheme="minorHAnsi"/>
                <w:szCs w:val="20"/>
              </w:rPr>
            </w:pPr>
          </w:p>
        </w:tc>
        <w:tc>
          <w:tcPr>
            <w:tcW w:w="990" w:type="dxa"/>
          </w:tcPr>
          <w:p w14:paraId="25F31F49" w14:textId="77777777" w:rsidR="0061524D" w:rsidRPr="00487927" w:rsidRDefault="0061524D" w:rsidP="001B2204">
            <w:pPr>
              <w:jc w:val="center"/>
              <w:rPr>
                <w:rFonts w:cstheme="minorHAnsi"/>
                <w:szCs w:val="20"/>
              </w:rPr>
            </w:pPr>
          </w:p>
        </w:tc>
        <w:tc>
          <w:tcPr>
            <w:tcW w:w="990" w:type="dxa"/>
          </w:tcPr>
          <w:p w14:paraId="5349C0ED" w14:textId="77777777" w:rsidR="0061524D" w:rsidRPr="00487927" w:rsidRDefault="0061524D" w:rsidP="001B2204">
            <w:pPr>
              <w:jc w:val="center"/>
              <w:rPr>
                <w:rFonts w:cstheme="minorHAnsi"/>
                <w:szCs w:val="20"/>
              </w:rPr>
            </w:pPr>
          </w:p>
        </w:tc>
        <w:tc>
          <w:tcPr>
            <w:tcW w:w="1103" w:type="dxa"/>
          </w:tcPr>
          <w:p w14:paraId="6C08E700" w14:textId="77777777" w:rsidR="0061524D" w:rsidRPr="00487927" w:rsidRDefault="0061524D" w:rsidP="001B2204">
            <w:pPr>
              <w:jc w:val="center"/>
              <w:rPr>
                <w:rFonts w:cstheme="minorHAnsi"/>
                <w:szCs w:val="20"/>
              </w:rPr>
            </w:pPr>
          </w:p>
        </w:tc>
        <w:tc>
          <w:tcPr>
            <w:tcW w:w="1103" w:type="dxa"/>
          </w:tcPr>
          <w:p w14:paraId="69B608C5" w14:textId="77777777" w:rsidR="0061524D" w:rsidRPr="00487927" w:rsidRDefault="0061524D" w:rsidP="001B2204">
            <w:pPr>
              <w:jc w:val="center"/>
              <w:rPr>
                <w:rFonts w:cstheme="minorHAnsi"/>
                <w:szCs w:val="20"/>
              </w:rPr>
            </w:pPr>
          </w:p>
        </w:tc>
      </w:tr>
      <w:tr w:rsidR="0061524D" w:rsidRPr="00487927" w14:paraId="66AE53AA" w14:textId="6FC67496" w:rsidTr="0061524D">
        <w:tc>
          <w:tcPr>
            <w:tcW w:w="1255" w:type="dxa"/>
          </w:tcPr>
          <w:p w14:paraId="30D1AAB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304_04</w:t>
            </w:r>
          </w:p>
        </w:tc>
        <w:tc>
          <w:tcPr>
            <w:tcW w:w="990" w:type="dxa"/>
          </w:tcPr>
          <w:p w14:paraId="768F89F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ABE3B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4C361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C4741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A563E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F56E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4259AB" w14:textId="77777777" w:rsidR="0061524D" w:rsidRPr="00487927" w:rsidRDefault="0061524D" w:rsidP="001B2204">
            <w:pPr>
              <w:jc w:val="center"/>
              <w:rPr>
                <w:rFonts w:cstheme="minorHAnsi"/>
                <w:szCs w:val="20"/>
              </w:rPr>
            </w:pPr>
          </w:p>
        </w:tc>
        <w:tc>
          <w:tcPr>
            <w:tcW w:w="990" w:type="dxa"/>
          </w:tcPr>
          <w:p w14:paraId="63F4A5F0" w14:textId="77777777" w:rsidR="0061524D" w:rsidRPr="00487927" w:rsidRDefault="0061524D" w:rsidP="001B2204">
            <w:pPr>
              <w:jc w:val="center"/>
              <w:rPr>
                <w:rFonts w:cstheme="minorHAnsi"/>
                <w:szCs w:val="20"/>
              </w:rPr>
            </w:pPr>
          </w:p>
        </w:tc>
        <w:tc>
          <w:tcPr>
            <w:tcW w:w="990" w:type="dxa"/>
          </w:tcPr>
          <w:p w14:paraId="4240C5F6" w14:textId="77777777" w:rsidR="0061524D" w:rsidRPr="00487927" w:rsidRDefault="0061524D" w:rsidP="001B2204">
            <w:pPr>
              <w:jc w:val="center"/>
              <w:rPr>
                <w:rFonts w:cstheme="minorHAnsi"/>
                <w:szCs w:val="20"/>
              </w:rPr>
            </w:pPr>
          </w:p>
        </w:tc>
        <w:tc>
          <w:tcPr>
            <w:tcW w:w="1103" w:type="dxa"/>
          </w:tcPr>
          <w:p w14:paraId="1825A05E" w14:textId="77777777" w:rsidR="0061524D" w:rsidRPr="00487927" w:rsidRDefault="0061524D" w:rsidP="001B2204">
            <w:pPr>
              <w:jc w:val="center"/>
              <w:rPr>
                <w:rFonts w:cstheme="minorHAnsi"/>
                <w:szCs w:val="20"/>
              </w:rPr>
            </w:pPr>
          </w:p>
        </w:tc>
        <w:tc>
          <w:tcPr>
            <w:tcW w:w="1103" w:type="dxa"/>
          </w:tcPr>
          <w:p w14:paraId="2B738A04" w14:textId="77777777" w:rsidR="0061524D" w:rsidRPr="00487927" w:rsidRDefault="0061524D" w:rsidP="001B2204">
            <w:pPr>
              <w:jc w:val="center"/>
              <w:rPr>
                <w:rFonts w:cstheme="minorHAnsi"/>
                <w:szCs w:val="20"/>
              </w:rPr>
            </w:pPr>
          </w:p>
        </w:tc>
      </w:tr>
      <w:tr w:rsidR="0061524D" w:rsidRPr="00487927" w14:paraId="53767197" w14:textId="08205702" w:rsidTr="0061524D">
        <w:tc>
          <w:tcPr>
            <w:tcW w:w="1255" w:type="dxa"/>
          </w:tcPr>
          <w:p w14:paraId="48CC967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306_01</w:t>
            </w:r>
          </w:p>
        </w:tc>
        <w:tc>
          <w:tcPr>
            <w:tcW w:w="990" w:type="dxa"/>
          </w:tcPr>
          <w:p w14:paraId="6BB561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5CA35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F2B4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F3C9B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8F73B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57DAE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51C2BF4" w14:textId="77777777" w:rsidR="0061524D" w:rsidRPr="00487927" w:rsidRDefault="0061524D" w:rsidP="001B2204">
            <w:pPr>
              <w:jc w:val="center"/>
              <w:rPr>
                <w:rFonts w:cstheme="minorHAnsi"/>
                <w:szCs w:val="20"/>
              </w:rPr>
            </w:pPr>
          </w:p>
        </w:tc>
        <w:tc>
          <w:tcPr>
            <w:tcW w:w="990" w:type="dxa"/>
          </w:tcPr>
          <w:p w14:paraId="7362226A" w14:textId="77777777" w:rsidR="0061524D" w:rsidRPr="00487927" w:rsidRDefault="0061524D" w:rsidP="001B2204">
            <w:pPr>
              <w:jc w:val="center"/>
              <w:rPr>
                <w:rFonts w:cstheme="minorHAnsi"/>
                <w:szCs w:val="20"/>
              </w:rPr>
            </w:pPr>
          </w:p>
        </w:tc>
        <w:tc>
          <w:tcPr>
            <w:tcW w:w="990" w:type="dxa"/>
          </w:tcPr>
          <w:p w14:paraId="2F3523F2" w14:textId="77777777" w:rsidR="0061524D" w:rsidRPr="00487927" w:rsidRDefault="0061524D" w:rsidP="001B2204">
            <w:pPr>
              <w:jc w:val="center"/>
              <w:rPr>
                <w:rFonts w:cstheme="minorHAnsi"/>
                <w:szCs w:val="20"/>
              </w:rPr>
            </w:pPr>
          </w:p>
        </w:tc>
        <w:tc>
          <w:tcPr>
            <w:tcW w:w="1103" w:type="dxa"/>
          </w:tcPr>
          <w:p w14:paraId="0E45E3ED" w14:textId="77777777" w:rsidR="0061524D" w:rsidRPr="00487927" w:rsidRDefault="0061524D" w:rsidP="001B2204">
            <w:pPr>
              <w:jc w:val="center"/>
              <w:rPr>
                <w:rFonts w:cstheme="minorHAnsi"/>
                <w:szCs w:val="20"/>
              </w:rPr>
            </w:pPr>
          </w:p>
        </w:tc>
        <w:tc>
          <w:tcPr>
            <w:tcW w:w="1103" w:type="dxa"/>
          </w:tcPr>
          <w:p w14:paraId="5BB69A60" w14:textId="77777777" w:rsidR="0061524D" w:rsidRPr="00487927" w:rsidRDefault="0061524D" w:rsidP="001B2204">
            <w:pPr>
              <w:jc w:val="center"/>
              <w:rPr>
                <w:rFonts w:cstheme="minorHAnsi"/>
                <w:szCs w:val="20"/>
              </w:rPr>
            </w:pPr>
          </w:p>
        </w:tc>
      </w:tr>
      <w:tr w:rsidR="0061524D" w:rsidRPr="00487927" w14:paraId="255AAB66" w14:textId="01937164" w:rsidTr="0061524D">
        <w:tc>
          <w:tcPr>
            <w:tcW w:w="1255" w:type="dxa"/>
          </w:tcPr>
          <w:p w14:paraId="01F090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306_02</w:t>
            </w:r>
          </w:p>
        </w:tc>
        <w:tc>
          <w:tcPr>
            <w:tcW w:w="990" w:type="dxa"/>
          </w:tcPr>
          <w:p w14:paraId="04DA3A9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06A9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94C02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DB9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DD336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08B6D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C63DBE" w14:textId="77777777" w:rsidR="0061524D" w:rsidRPr="00487927" w:rsidRDefault="0061524D" w:rsidP="001B2204">
            <w:pPr>
              <w:jc w:val="center"/>
              <w:rPr>
                <w:rFonts w:cstheme="minorHAnsi"/>
                <w:szCs w:val="20"/>
              </w:rPr>
            </w:pPr>
          </w:p>
        </w:tc>
        <w:tc>
          <w:tcPr>
            <w:tcW w:w="990" w:type="dxa"/>
          </w:tcPr>
          <w:p w14:paraId="2353D22A" w14:textId="77777777" w:rsidR="0061524D" w:rsidRPr="00487927" w:rsidRDefault="0061524D" w:rsidP="001B2204">
            <w:pPr>
              <w:jc w:val="center"/>
              <w:rPr>
                <w:rFonts w:cstheme="minorHAnsi"/>
                <w:szCs w:val="20"/>
              </w:rPr>
            </w:pPr>
          </w:p>
        </w:tc>
        <w:tc>
          <w:tcPr>
            <w:tcW w:w="990" w:type="dxa"/>
          </w:tcPr>
          <w:p w14:paraId="2A32F796" w14:textId="77777777" w:rsidR="0061524D" w:rsidRPr="00487927" w:rsidRDefault="0061524D" w:rsidP="001B2204">
            <w:pPr>
              <w:jc w:val="center"/>
              <w:rPr>
                <w:rFonts w:cstheme="minorHAnsi"/>
                <w:szCs w:val="20"/>
              </w:rPr>
            </w:pPr>
          </w:p>
        </w:tc>
        <w:tc>
          <w:tcPr>
            <w:tcW w:w="1103" w:type="dxa"/>
          </w:tcPr>
          <w:p w14:paraId="4CA361F5" w14:textId="77777777" w:rsidR="0061524D" w:rsidRPr="00487927" w:rsidRDefault="0061524D" w:rsidP="001B2204">
            <w:pPr>
              <w:jc w:val="center"/>
              <w:rPr>
                <w:rFonts w:cstheme="minorHAnsi"/>
                <w:szCs w:val="20"/>
              </w:rPr>
            </w:pPr>
          </w:p>
        </w:tc>
        <w:tc>
          <w:tcPr>
            <w:tcW w:w="1103" w:type="dxa"/>
          </w:tcPr>
          <w:p w14:paraId="1071AF18" w14:textId="77777777" w:rsidR="0061524D" w:rsidRPr="00487927" w:rsidRDefault="0061524D" w:rsidP="001B2204">
            <w:pPr>
              <w:jc w:val="center"/>
              <w:rPr>
                <w:rFonts w:cstheme="minorHAnsi"/>
                <w:szCs w:val="20"/>
              </w:rPr>
            </w:pPr>
          </w:p>
        </w:tc>
      </w:tr>
      <w:tr w:rsidR="0061524D" w:rsidRPr="00487927" w14:paraId="18CA5C7B" w14:textId="6FDCC2B3" w:rsidTr="0061524D">
        <w:tc>
          <w:tcPr>
            <w:tcW w:w="1255" w:type="dxa"/>
          </w:tcPr>
          <w:p w14:paraId="226E2D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306_03</w:t>
            </w:r>
          </w:p>
        </w:tc>
        <w:tc>
          <w:tcPr>
            <w:tcW w:w="990" w:type="dxa"/>
          </w:tcPr>
          <w:p w14:paraId="77D4E3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6D86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7935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19492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1875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5AAD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0EAA56" w14:textId="77777777" w:rsidR="0061524D" w:rsidRPr="00487927" w:rsidRDefault="0061524D" w:rsidP="001B2204">
            <w:pPr>
              <w:jc w:val="center"/>
              <w:rPr>
                <w:rFonts w:cstheme="minorHAnsi"/>
                <w:szCs w:val="20"/>
              </w:rPr>
            </w:pPr>
          </w:p>
        </w:tc>
        <w:tc>
          <w:tcPr>
            <w:tcW w:w="990" w:type="dxa"/>
          </w:tcPr>
          <w:p w14:paraId="1337DC75" w14:textId="77777777" w:rsidR="0061524D" w:rsidRPr="00487927" w:rsidRDefault="0061524D" w:rsidP="001B2204">
            <w:pPr>
              <w:jc w:val="center"/>
              <w:rPr>
                <w:rFonts w:cstheme="minorHAnsi"/>
                <w:szCs w:val="20"/>
              </w:rPr>
            </w:pPr>
          </w:p>
        </w:tc>
        <w:tc>
          <w:tcPr>
            <w:tcW w:w="990" w:type="dxa"/>
          </w:tcPr>
          <w:p w14:paraId="3EE8D705" w14:textId="77777777" w:rsidR="0061524D" w:rsidRPr="00487927" w:rsidRDefault="0061524D" w:rsidP="001B2204">
            <w:pPr>
              <w:jc w:val="center"/>
              <w:rPr>
                <w:rFonts w:cstheme="minorHAnsi"/>
                <w:szCs w:val="20"/>
              </w:rPr>
            </w:pPr>
          </w:p>
        </w:tc>
        <w:tc>
          <w:tcPr>
            <w:tcW w:w="1103" w:type="dxa"/>
          </w:tcPr>
          <w:p w14:paraId="7F8FBEDD" w14:textId="77777777" w:rsidR="0061524D" w:rsidRPr="00487927" w:rsidRDefault="0061524D" w:rsidP="001B2204">
            <w:pPr>
              <w:jc w:val="center"/>
              <w:rPr>
                <w:rFonts w:cstheme="minorHAnsi"/>
                <w:szCs w:val="20"/>
              </w:rPr>
            </w:pPr>
          </w:p>
        </w:tc>
        <w:tc>
          <w:tcPr>
            <w:tcW w:w="1103" w:type="dxa"/>
          </w:tcPr>
          <w:p w14:paraId="03264E82" w14:textId="77777777" w:rsidR="0061524D" w:rsidRPr="00487927" w:rsidRDefault="0061524D" w:rsidP="001B2204">
            <w:pPr>
              <w:jc w:val="center"/>
              <w:rPr>
                <w:rFonts w:cstheme="minorHAnsi"/>
                <w:szCs w:val="20"/>
              </w:rPr>
            </w:pPr>
          </w:p>
        </w:tc>
      </w:tr>
      <w:tr w:rsidR="0061524D" w:rsidRPr="00487927" w14:paraId="76DA05C4" w14:textId="75F54046" w:rsidTr="0061524D">
        <w:tc>
          <w:tcPr>
            <w:tcW w:w="1255" w:type="dxa"/>
          </w:tcPr>
          <w:p w14:paraId="264A87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306_04</w:t>
            </w:r>
          </w:p>
        </w:tc>
        <w:tc>
          <w:tcPr>
            <w:tcW w:w="990" w:type="dxa"/>
          </w:tcPr>
          <w:p w14:paraId="1436F8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E1CC0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5C87F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D84E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4BE4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88EC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06BD12" w14:textId="77777777" w:rsidR="0061524D" w:rsidRPr="00487927" w:rsidRDefault="0061524D" w:rsidP="001B2204">
            <w:pPr>
              <w:jc w:val="center"/>
              <w:rPr>
                <w:rFonts w:cstheme="minorHAnsi"/>
                <w:szCs w:val="20"/>
              </w:rPr>
            </w:pPr>
          </w:p>
        </w:tc>
        <w:tc>
          <w:tcPr>
            <w:tcW w:w="990" w:type="dxa"/>
          </w:tcPr>
          <w:p w14:paraId="6D20185C" w14:textId="77777777" w:rsidR="0061524D" w:rsidRPr="00487927" w:rsidRDefault="0061524D" w:rsidP="001B2204">
            <w:pPr>
              <w:jc w:val="center"/>
              <w:rPr>
                <w:rFonts w:cstheme="minorHAnsi"/>
                <w:szCs w:val="20"/>
              </w:rPr>
            </w:pPr>
          </w:p>
        </w:tc>
        <w:tc>
          <w:tcPr>
            <w:tcW w:w="990" w:type="dxa"/>
          </w:tcPr>
          <w:p w14:paraId="274FFCFD" w14:textId="77777777" w:rsidR="0061524D" w:rsidRPr="00487927" w:rsidRDefault="0061524D" w:rsidP="001B2204">
            <w:pPr>
              <w:jc w:val="center"/>
              <w:rPr>
                <w:rFonts w:cstheme="minorHAnsi"/>
                <w:szCs w:val="20"/>
              </w:rPr>
            </w:pPr>
          </w:p>
        </w:tc>
        <w:tc>
          <w:tcPr>
            <w:tcW w:w="1103" w:type="dxa"/>
          </w:tcPr>
          <w:p w14:paraId="5CAA5ED4" w14:textId="77777777" w:rsidR="0061524D" w:rsidRPr="00487927" w:rsidRDefault="0061524D" w:rsidP="001B2204">
            <w:pPr>
              <w:jc w:val="center"/>
              <w:rPr>
                <w:rFonts w:cstheme="minorHAnsi"/>
                <w:szCs w:val="20"/>
              </w:rPr>
            </w:pPr>
          </w:p>
        </w:tc>
        <w:tc>
          <w:tcPr>
            <w:tcW w:w="1103" w:type="dxa"/>
          </w:tcPr>
          <w:p w14:paraId="5CAFBE4E" w14:textId="77777777" w:rsidR="0061524D" w:rsidRPr="00487927" w:rsidRDefault="0061524D" w:rsidP="001B2204">
            <w:pPr>
              <w:jc w:val="center"/>
              <w:rPr>
                <w:rFonts w:cstheme="minorHAnsi"/>
                <w:szCs w:val="20"/>
              </w:rPr>
            </w:pPr>
          </w:p>
        </w:tc>
      </w:tr>
      <w:tr w:rsidR="0061524D" w:rsidRPr="00487927" w14:paraId="2C78A378" w14:textId="73F75196" w:rsidTr="0061524D">
        <w:tc>
          <w:tcPr>
            <w:tcW w:w="1255" w:type="dxa"/>
          </w:tcPr>
          <w:p w14:paraId="251C149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306_05</w:t>
            </w:r>
          </w:p>
        </w:tc>
        <w:tc>
          <w:tcPr>
            <w:tcW w:w="990" w:type="dxa"/>
          </w:tcPr>
          <w:p w14:paraId="414F676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3FE1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AB32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B98DB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7E2E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DDC91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72ECE8" w14:textId="77777777" w:rsidR="0061524D" w:rsidRPr="00487927" w:rsidRDefault="0061524D" w:rsidP="001B2204">
            <w:pPr>
              <w:jc w:val="center"/>
              <w:rPr>
                <w:rFonts w:cstheme="minorHAnsi"/>
                <w:szCs w:val="20"/>
              </w:rPr>
            </w:pPr>
          </w:p>
        </w:tc>
        <w:tc>
          <w:tcPr>
            <w:tcW w:w="990" w:type="dxa"/>
          </w:tcPr>
          <w:p w14:paraId="30D54005" w14:textId="77777777" w:rsidR="0061524D" w:rsidRPr="00487927" w:rsidRDefault="0061524D" w:rsidP="001B2204">
            <w:pPr>
              <w:jc w:val="center"/>
              <w:rPr>
                <w:rFonts w:cstheme="minorHAnsi"/>
                <w:szCs w:val="20"/>
              </w:rPr>
            </w:pPr>
          </w:p>
        </w:tc>
        <w:tc>
          <w:tcPr>
            <w:tcW w:w="990" w:type="dxa"/>
          </w:tcPr>
          <w:p w14:paraId="72EF9B3B" w14:textId="77777777" w:rsidR="0061524D" w:rsidRPr="00487927" w:rsidRDefault="0061524D" w:rsidP="001B2204">
            <w:pPr>
              <w:jc w:val="center"/>
              <w:rPr>
                <w:rFonts w:cstheme="minorHAnsi"/>
                <w:szCs w:val="20"/>
              </w:rPr>
            </w:pPr>
          </w:p>
        </w:tc>
        <w:tc>
          <w:tcPr>
            <w:tcW w:w="1103" w:type="dxa"/>
          </w:tcPr>
          <w:p w14:paraId="465CA795" w14:textId="77777777" w:rsidR="0061524D" w:rsidRPr="00487927" w:rsidRDefault="0061524D" w:rsidP="001B2204">
            <w:pPr>
              <w:jc w:val="center"/>
              <w:rPr>
                <w:rFonts w:cstheme="minorHAnsi"/>
                <w:szCs w:val="20"/>
              </w:rPr>
            </w:pPr>
          </w:p>
        </w:tc>
        <w:tc>
          <w:tcPr>
            <w:tcW w:w="1103" w:type="dxa"/>
          </w:tcPr>
          <w:p w14:paraId="7201E046" w14:textId="77777777" w:rsidR="0061524D" w:rsidRPr="00487927" w:rsidRDefault="0061524D" w:rsidP="001B2204">
            <w:pPr>
              <w:jc w:val="center"/>
              <w:rPr>
                <w:rFonts w:cstheme="minorHAnsi"/>
                <w:szCs w:val="20"/>
              </w:rPr>
            </w:pPr>
          </w:p>
        </w:tc>
      </w:tr>
      <w:tr w:rsidR="0061524D" w:rsidRPr="00487927" w14:paraId="310BA2E3" w14:textId="166FADE0" w:rsidTr="0061524D">
        <w:tc>
          <w:tcPr>
            <w:tcW w:w="1255" w:type="dxa"/>
          </w:tcPr>
          <w:p w14:paraId="2B23EE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306_06</w:t>
            </w:r>
          </w:p>
        </w:tc>
        <w:tc>
          <w:tcPr>
            <w:tcW w:w="990" w:type="dxa"/>
          </w:tcPr>
          <w:p w14:paraId="1C8E631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7BE03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5571A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F6CF9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85BFB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18F21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6D8257" w14:textId="77777777" w:rsidR="0061524D" w:rsidRPr="00487927" w:rsidRDefault="0061524D" w:rsidP="001B2204">
            <w:pPr>
              <w:jc w:val="center"/>
              <w:rPr>
                <w:rFonts w:cstheme="minorHAnsi"/>
                <w:szCs w:val="20"/>
              </w:rPr>
            </w:pPr>
          </w:p>
        </w:tc>
        <w:tc>
          <w:tcPr>
            <w:tcW w:w="990" w:type="dxa"/>
          </w:tcPr>
          <w:p w14:paraId="7AAA1425" w14:textId="77777777" w:rsidR="0061524D" w:rsidRPr="00487927" w:rsidRDefault="0061524D" w:rsidP="001B2204">
            <w:pPr>
              <w:jc w:val="center"/>
              <w:rPr>
                <w:rFonts w:cstheme="minorHAnsi"/>
                <w:szCs w:val="20"/>
              </w:rPr>
            </w:pPr>
          </w:p>
        </w:tc>
        <w:tc>
          <w:tcPr>
            <w:tcW w:w="990" w:type="dxa"/>
          </w:tcPr>
          <w:p w14:paraId="78491010" w14:textId="77777777" w:rsidR="0061524D" w:rsidRPr="00487927" w:rsidRDefault="0061524D" w:rsidP="001B2204">
            <w:pPr>
              <w:jc w:val="center"/>
              <w:rPr>
                <w:rFonts w:cstheme="minorHAnsi"/>
                <w:szCs w:val="20"/>
              </w:rPr>
            </w:pPr>
          </w:p>
        </w:tc>
        <w:tc>
          <w:tcPr>
            <w:tcW w:w="1103" w:type="dxa"/>
          </w:tcPr>
          <w:p w14:paraId="6EA31469" w14:textId="77777777" w:rsidR="0061524D" w:rsidRPr="00487927" w:rsidRDefault="0061524D" w:rsidP="001B2204">
            <w:pPr>
              <w:jc w:val="center"/>
              <w:rPr>
                <w:rFonts w:cstheme="minorHAnsi"/>
                <w:szCs w:val="20"/>
              </w:rPr>
            </w:pPr>
          </w:p>
        </w:tc>
        <w:tc>
          <w:tcPr>
            <w:tcW w:w="1103" w:type="dxa"/>
          </w:tcPr>
          <w:p w14:paraId="556E3587" w14:textId="77777777" w:rsidR="0061524D" w:rsidRPr="00487927" w:rsidRDefault="0061524D" w:rsidP="001B2204">
            <w:pPr>
              <w:jc w:val="center"/>
              <w:rPr>
                <w:rFonts w:cstheme="minorHAnsi"/>
                <w:szCs w:val="20"/>
              </w:rPr>
            </w:pPr>
          </w:p>
        </w:tc>
      </w:tr>
      <w:tr w:rsidR="0061524D" w:rsidRPr="00487927" w14:paraId="60684356" w14:textId="6D8720EE" w:rsidTr="0061524D">
        <w:tc>
          <w:tcPr>
            <w:tcW w:w="1255" w:type="dxa"/>
          </w:tcPr>
          <w:p w14:paraId="2674AC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306_07</w:t>
            </w:r>
          </w:p>
        </w:tc>
        <w:tc>
          <w:tcPr>
            <w:tcW w:w="990" w:type="dxa"/>
          </w:tcPr>
          <w:p w14:paraId="64FACF1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E76BF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24B41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1D073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AB437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480EB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93690C" w14:textId="77777777" w:rsidR="0061524D" w:rsidRPr="00487927" w:rsidRDefault="0061524D" w:rsidP="001B2204">
            <w:pPr>
              <w:jc w:val="center"/>
              <w:rPr>
                <w:rFonts w:cstheme="minorHAnsi"/>
                <w:szCs w:val="20"/>
              </w:rPr>
            </w:pPr>
          </w:p>
        </w:tc>
        <w:tc>
          <w:tcPr>
            <w:tcW w:w="990" w:type="dxa"/>
          </w:tcPr>
          <w:p w14:paraId="7B7BE75F" w14:textId="77777777" w:rsidR="0061524D" w:rsidRPr="00487927" w:rsidRDefault="0061524D" w:rsidP="001B2204">
            <w:pPr>
              <w:jc w:val="center"/>
              <w:rPr>
                <w:rFonts w:cstheme="minorHAnsi"/>
                <w:szCs w:val="20"/>
              </w:rPr>
            </w:pPr>
          </w:p>
        </w:tc>
        <w:tc>
          <w:tcPr>
            <w:tcW w:w="990" w:type="dxa"/>
          </w:tcPr>
          <w:p w14:paraId="098719C2" w14:textId="77777777" w:rsidR="0061524D" w:rsidRPr="00487927" w:rsidRDefault="0061524D" w:rsidP="001B2204">
            <w:pPr>
              <w:jc w:val="center"/>
              <w:rPr>
                <w:rFonts w:cstheme="minorHAnsi"/>
                <w:szCs w:val="20"/>
              </w:rPr>
            </w:pPr>
          </w:p>
        </w:tc>
        <w:tc>
          <w:tcPr>
            <w:tcW w:w="1103" w:type="dxa"/>
          </w:tcPr>
          <w:p w14:paraId="65898760" w14:textId="77777777" w:rsidR="0061524D" w:rsidRPr="00487927" w:rsidRDefault="0061524D" w:rsidP="001B2204">
            <w:pPr>
              <w:jc w:val="center"/>
              <w:rPr>
                <w:rFonts w:cstheme="minorHAnsi"/>
                <w:szCs w:val="20"/>
              </w:rPr>
            </w:pPr>
          </w:p>
        </w:tc>
        <w:tc>
          <w:tcPr>
            <w:tcW w:w="1103" w:type="dxa"/>
          </w:tcPr>
          <w:p w14:paraId="740749E9" w14:textId="77777777" w:rsidR="0061524D" w:rsidRPr="00487927" w:rsidRDefault="0061524D" w:rsidP="001B2204">
            <w:pPr>
              <w:jc w:val="center"/>
              <w:rPr>
                <w:rFonts w:cstheme="minorHAnsi"/>
                <w:szCs w:val="20"/>
              </w:rPr>
            </w:pPr>
          </w:p>
        </w:tc>
      </w:tr>
      <w:tr w:rsidR="0061524D" w:rsidRPr="00487927" w14:paraId="292884E0" w14:textId="1C12A8A8" w:rsidTr="0061524D">
        <w:tc>
          <w:tcPr>
            <w:tcW w:w="1255" w:type="dxa"/>
          </w:tcPr>
          <w:p w14:paraId="1AEC2C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307_01</w:t>
            </w:r>
          </w:p>
        </w:tc>
        <w:tc>
          <w:tcPr>
            <w:tcW w:w="990" w:type="dxa"/>
          </w:tcPr>
          <w:p w14:paraId="7171714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1340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AADA1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C518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4FBCD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0BA0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0EAA00C" w14:textId="77777777" w:rsidR="0061524D" w:rsidRPr="00487927" w:rsidRDefault="0061524D" w:rsidP="001B2204">
            <w:pPr>
              <w:jc w:val="center"/>
              <w:rPr>
                <w:rFonts w:cstheme="minorHAnsi"/>
                <w:szCs w:val="20"/>
              </w:rPr>
            </w:pPr>
          </w:p>
        </w:tc>
        <w:tc>
          <w:tcPr>
            <w:tcW w:w="990" w:type="dxa"/>
          </w:tcPr>
          <w:p w14:paraId="45698D92" w14:textId="77777777" w:rsidR="0061524D" w:rsidRPr="00487927" w:rsidRDefault="0061524D" w:rsidP="001B2204">
            <w:pPr>
              <w:jc w:val="center"/>
              <w:rPr>
                <w:rFonts w:cstheme="minorHAnsi"/>
                <w:szCs w:val="20"/>
              </w:rPr>
            </w:pPr>
          </w:p>
        </w:tc>
        <w:tc>
          <w:tcPr>
            <w:tcW w:w="990" w:type="dxa"/>
          </w:tcPr>
          <w:p w14:paraId="0BADB99E" w14:textId="77777777" w:rsidR="0061524D" w:rsidRPr="00487927" w:rsidRDefault="0061524D" w:rsidP="001B2204">
            <w:pPr>
              <w:jc w:val="center"/>
              <w:rPr>
                <w:rFonts w:cstheme="minorHAnsi"/>
                <w:szCs w:val="20"/>
              </w:rPr>
            </w:pPr>
          </w:p>
        </w:tc>
        <w:tc>
          <w:tcPr>
            <w:tcW w:w="1103" w:type="dxa"/>
          </w:tcPr>
          <w:p w14:paraId="7A8F699F" w14:textId="77777777" w:rsidR="0061524D" w:rsidRPr="00487927" w:rsidRDefault="0061524D" w:rsidP="001B2204">
            <w:pPr>
              <w:jc w:val="center"/>
              <w:rPr>
                <w:rFonts w:cstheme="minorHAnsi"/>
                <w:szCs w:val="20"/>
              </w:rPr>
            </w:pPr>
          </w:p>
        </w:tc>
        <w:tc>
          <w:tcPr>
            <w:tcW w:w="1103" w:type="dxa"/>
          </w:tcPr>
          <w:p w14:paraId="12DCF9E5" w14:textId="77777777" w:rsidR="0061524D" w:rsidRPr="00487927" w:rsidRDefault="0061524D" w:rsidP="001B2204">
            <w:pPr>
              <w:jc w:val="center"/>
              <w:rPr>
                <w:rFonts w:cstheme="minorHAnsi"/>
                <w:szCs w:val="20"/>
              </w:rPr>
            </w:pPr>
          </w:p>
        </w:tc>
      </w:tr>
      <w:tr w:rsidR="0061524D" w:rsidRPr="00487927" w14:paraId="559DB061" w14:textId="0272052F" w:rsidTr="0061524D">
        <w:tc>
          <w:tcPr>
            <w:tcW w:w="1255" w:type="dxa"/>
          </w:tcPr>
          <w:p w14:paraId="127E5F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308_01</w:t>
            </w:r>
          </w:p>
        </w:tc>
        <w:tc>
          <w:tcPr>
            <w:tcW w:w="990" w:type="dxa"/>
          </w:tcPr>
          <w:p w14:paraId="152BB1C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4ECF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7341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950F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74534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B45B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73CEF0" w14:textId="77777777" w:rsidR="0061524D" w:rsidRPr="00487927" w:rsidRDefault="0061524D" w:rsidP="001B2204">
            <w:pPr>
              <w:jc w:val="center"/>
              <w:rPr>
                <w:rFonts w:cstheme="minorHAnsi"/>
                <w:szCs w:val="20"/>
              </w:rPr>
            </w:pPr>
          </w:p>
        </w:tc>
        <w:tc>
          <w:tcPr>
            <w:tcW w:w="990" w:type="dxa"/>
          </w:tcPr>
          <w:p w14:paraId="3DC87744" w14:textId="77777777" w:rsidR="0061524D" w:rsidRPr="00487927" w:rsidRDefault="0061524D" w:rsidP="001B2204">
            <w:pPr>
              <w:jc w:val="center"/>
              <w:rPr>
                <w:rFonts w:cstheme="minorHAnsi"/>
                <w:szCs w:val="20"/>
              </w:rPr>
            </w:pPr>
          </w:p>
        </w:tc>
        <w:tc>
          <w:tcPr>
            <w:tcW w:w="990" w:type="dxa"/>
          </w:tcPr>
          <w:p w14:paraId="53E24A0D" w14:textId="77777777" w:rsidR="0061524D" w:rsidRPr="00487927" w:rsidRDefault="0061524D" w:rsidP="001B2204">
            <w:pPr>
              <w:jc w:val="center"/>
              <w:rPr>
                <w:rFonts w:cstheme="minorHAnsi"/>
                <w:szCs w:val="20"/>
              </w:rPr>
            </w:pPr>
          </w:p>
        </w:tc>
        <w:tc>
          <w:tcPr>
            <w:tcW w:w="1103" w:type="dxa"/>
          </w:tcPr>
          <w:p w14:paraId="5EFD84C1" w14:textId="77777777" w:rsidR="0061524D" w:rsidRPr="00487927" w:rsidRDefault="0061524D" w:rsidP="001B2204">
            <w:pPr>
              <w:jc w:val="center"/>
              <w:rPr>
                <w:rFonts w:cstheme="minorHAnsi"/>
                <w:szCs w:val="20"/>
              </w:rPr>
            </w:pPr>
          </w:p>
        </w:tc>
        <w:tc>
          <w:tcPr>
            <w:tcW w:w="1103" w:type="dxa"/>
          </w:tcPr>
          <w:p w14:paraId="6B3D9C6F" w14:textId="77777777" w:rsidR="0061524D" w:rsidRPr="00487927" w:rsidRDefault="0061524D" w:rsidP="001B2204">
            <w:pPr>
              <w:jc w:val="center"/>
              <w:rPr>
                <w:rFonts w:cstheme="minorHAnsi"/>
                <w:szCs w:val="20"/>
              </w:rPr>
            </w:pPr>
          </w:p>
        </w:tc>
      </w:tr>
      <w:tr w:rsidR="0061524D" w:rsidRPr="00487927" w14:paraId="2151C94E" w14:textId="2E796C66" w:rsidTr="0061524D">
        <w:tc>
          <w:tcPr>
            <w:tcW w:w="1255" w:type="dxa"/>
          </w:tcPr>
          <w:p w14:paraId="1D8456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309_01</w:t>
            </w:r>
          </w:p>
        </w:tc>
        <w:tc>
          <w:tcPr>
            <w:tcW w:w="990" w:type="dxa"/>
          </w:tcPr>
          <w:p w14:paraId="78FB11D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E8FC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2934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D0B8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3DD72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2AC8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85F1C4" w14:textId="77777777" w:rsidR="0061524D" w:rsidRPr="00487927" w:rsidRDefault="0061524D" w:rsidP="001B2204">
            <w:pPr>
              <w:jc w:val="center"/>
              <w:rPr>
                <w:rFonts w:cstheme="minorHAnsi"/>
                <w:szCs w:val="20"/>
              </w:rPr>
            </w:pPr>
          </w:p>
        </w:tc>
        <w:tc>
          <w:tcPr>
            <w:tcW w:w="990" w:type="dxa"/>
          </w:tcPr>
          <w:p w14:paraId="276B0C1F" w14:textId="77777777" w:rsidR="0061524D" w:rsidRPr="00487927" w:rsidRDefault="0061524D" w:rsidP="001B2204">
            <w:pPr>
              <w:jc w:val="center"/>
              <w:rPr>
                <w:rFonts w:cstheme="minorHAnsi"/>
                <w:szCs w:val="20"/>
              </w:rPr>
            </w:pPr>
          </w:p>
        </w:tc>
        <w:tc>
          <w:tcPr>
            <w:tcW w:w="990" w:type="dxa"/>
          </w:tcPr>
          <w:p w14:paraId="476021BB" w14:textId="77777777" w:rsidR="0061524D" w:rsidRPr="00487927" w:rsidRDefault="0061524D" w:rsidP="001B2204">
            <w:pPr>
              <w:jc w:val="center"/>
              <w:rPr>
                <w:rFonts w:cstheme="minorHAnsi"/>
                <w:szCs w:val="20"/>
              </w:rPr>
            </w:pPr>
          </w:p>
        </w:tc>
        <w:tc>
          <w:tcPr>
            <w:tcW w:w="1103" w:type="dxa"/>
          </w:tcPr>
          <w:p w14:paraId="6B07F5AF" w14:textId="77777777" w:rsidR="0061524D" w:rsidRPr="00487927" w:rsidRDefault="0061524D" w:rsidP="001B2204">
            <w:pPr>
              <w:jc w:val="center"/>
              <w:rPr>
                <w:rFonts w:cstheme="minorHAnsi"/>
                <w:szCs w:val="20"/>
              </w:rPr>
            </w:pPr>
          </w:p>
        </w:tc>
        <w:tc>
          <w:tcPr>
            <w:tcW w:w="1103" w:type="dxa"/>
          </w:tcPr>
          <w:p w14:paraId="0340559B" w14:textId="77777777" w:rsidR="0061524D" w:rsidRPr="00487927" w:rsidRDefault="0061524D" w:rsidP="001B2204">
            <w:pPr>
              <w:jc w:val="center"/>
              <w:rPr>
                <w:rFonts w:cstheme="minorHAnsi"/>
                <w:szCs w:val="20"/>
              </w:rPr>
            </w:pPr>
          </w:p>
        </w:tc>
      </w:tr>
      <w:tr w:rsidR="0061524D" w:rsidRPr="00487927" w14:paraId="1A6D4011" w14:textId="0A5A3BF0" w:rsidTr="0061524D">
        <w:tc>
          <w:tcPr>
            <w:tcW w:w="1255" w:type="dxa"/>
          </w:tcPr>
          <w:p w14:paraId="59A47E6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310_01</w:t>
            </w:r>
          </w:p>
        </w:tc>
        <w:tc>
          <w:tcPr>
            <w:tcW w:w="990" w:type="dxa"/>
          </w:tcPr>
          <w:p w14:paraId="16919FF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B388B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9002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ABDAC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F502A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72713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6534FD" w14:textId="77777777" w:rsidR="0061524D" w:rsidRPr="00487927" w:rsidRDefault="0061524D" w:rsidP="001B2204">
            <w:pPr>
              <w:jc w:val="center"/>
              <w:rPr>
                <w:rFonts w:cstheme="minorHAnsi"/>
                <w:szCs w:val="20"/>
              </w:rPr>
            </w:pPr>
          </w:p>
        </w:tc>
        <w:tc>
          <w:tcPr>
            <w:tcW w:w="990" w:type="dxa"/>
          </w:tcPr>
          <w:p w14:paraId="74AD6E77" w14:textId="77777777" w:rsidR="0061524D" w:rsidRPr="00487927" w:rsidRDefault="0061524D" w:rsidP="001B2204">
            <w:pPr>
              <w:jc w:val="center"/>
              <w:rPr>
                <w:rFonts w:cstheme="minorHAnsi"/>
                <w:szCs w:val="20"/>
              </w:rPr>
            </w:pPr>
          </w:p>
        </w:tc>
        <w:tc>
          <w:tcPr>
            <w:tcW w:w="990" w:type="dxa"/>
          </w:tcPr>
          <w:p w14:paraId="2CFFBD93" w14:textId="77777777" w:rsidR="0061524D" w:rsidRPr="00487927" w:rsidRDefault="0061524D" w:rsidP="001B2204">
            <w:pPr>
              <w:jc w:val="center"/>
              <w:rPr>
                <w:rFonts w:cstheme="minorHAnsi"/>
                <w:szCs w:val="20"/>
              </w:rPr>
            </w:pPr>
          </w:p>
        </w:tc>
        <w:tc>
          <w:tcPr>
            <w:tcW w:w="1103" w:type="dxa"/>
          </w:tcPr>
          <w:p w14:paraId="7F56F228" w14:textId="77777777" w:rsidR="0061524D" w:rsidRPr="00487927" w:rsidRDefault="0061524D" w:rsidP="001B2204">
            <w:pPr>
              <w:jc w:val="center"/>
              <w:rPr>
                <w:rFonts w:cstheme="minorHAnsi"/>
                <w:szCs w:val="20"/>
              </w:rPr>
            </w:pPr>
          </w:p>
        </w:tc>
        <w:tc>
          <w:tcPr>
            <w:tcW w:w="1103" w:type="dxa"/>
          </w:tcPr>
          <w:p w14:paraId="42BA1132" w14:textId="77777777" w:rsidR="0061524D" w:rsidRPr="00487927" w:rsidRDefault="0061524D" w:rsidP="001B2204">
            <w:pPr>
              <w:jc w:val="center"/>
              <w:rPr>
                <w:rFonts w:cstheme="minorHAnsi"/>
                <w:szCs w:val="20"/>
              </w:rPr>
            </w:pPr>
          </w:p>
        </w:tc>
      </w:tr>
      <w:tr w:rsidR="0061524D" w:rsidRPr="00487927" w14:paraId="2B8297BA" w14:textId="324B2502" w:rsidTr="0061524D">
        <w:tc>
          <w:tcPr>
            <w:tcW w:w="1255" w:type="dxa"/>
          </w:tcPr>
          <w:p w14:paraId="6C3F88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311_01</w:t>
            </w:r>
          </w:p>
        </w:tc>
        <w:tc>
          <w:tcPr>
            <w:tcW w:w="990" w:type="dxa"/>
          </w:tcPr>
          <w:p w14:paraId="5C6FAB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1588A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286A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8E5A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21A93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64C26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69FBD7" w14:textId="77777777" w:rsidR="0061524D" w:rsidRPr="00487927" w:rsidRDefault="0061524D" w:rsidP="001B2204">
            <w:pPr>
              <w:jc w:val="center"/>
              <w:rPr>
                <w:rFonts w:cstheme="minorHAnsi"/>
                <w:szCs w:val="20"/>
              </w:rPr>
            </w:pPr>
          </w:p>
        </w:tc>
        <w:tc>
          <w:tcPr>
            <w:tcW w:w="990" w:type="dxa"/>
          </w:tcPr>
          <w:p w14:paraId="3E7613EC" w14:textId="77777777" w:rsidR="0061524D" w:rsidRPr="00487927" w:rsidRDefault="0061524D" w:rsidP="001B2204">
            <w:pPr>
              <w:jc w:val="center"/>
              <w:rPr>
                <w:rFonts w:cstheme="minorHAnsi"/>
                <w:szCs w:val="20"/>
              </w:rPr>
            </w:pPr>
          </w:p>
        </w:tc>
        <w:tc>
          <w:tcPr>
            <w:tcW w:w="990" w:type="dxa"/>
          </w:tcPr>
          <w:p w14:paraId="4A795E53" w14:textId="77777777" w:rsidR="0061524D" w:rsidRPr="00487927" w:rsidRDefault="0061524D" w:rsidP="001B2204">
            <w:pPr>
              <w:jc w:val="center"/>
              <w:rPr>
                <w:rFonts w:cstheme="minorHAnsi"/>
                <w:szCs w:val="20"/>
              </w:rPr>
            </w:pPr>
          </w:p>
        </w:tc>
        <w:tc>
          <w:tcPr>
            <w:tcW w:w="1103" w:type="dxa"/>
          </w:tcPr>
          <w:p w14:paraId="7C63A975" w14:textId="77777777" w:rsidR="0061524D" w:rsidRPr="00487927" w:rsidRDefault="0061524D" w:rsidP="001B2204">
            <w:pPr>
              <w:jc w:val="center"/>
              <w:rPr>
                <w:rFonts w:cstheme="minorHAnsi"/>
                <w:szCs w:val="20"/>
              </w:rPr>
            </w:pPr>
          </w:p>
        </w:tc>
        <w:tc>
          <w:tcPr>
            <w:tcW w:w="1103" w:type="dxa"/>
          </w:tcPr>
          <w:p w14:paraId="07D797CB" w14:textId="77777777" w:rsidR="0061524D" w:rsidRPr="00487927" w:rsidRDefault="0061524D" w:rsidP="001B2204">
            <w:pPr>
              <w:jc w:val="center"/>
              <w:rPr>
                <w:rFonts w:cstheme="minorHAnsi"/>
                <w:szCs w:val="20"/>
              </w:rPr>
            </w:pPr>
          </w:p>
        </w:tc>
      </w:tr>
      <w:tr w:rsidR="0061524D" w:rsidRPr="00487927" w14:paraId="236A2249" w14:textId="2E346A0B" w:rsidTr="0061524D">
        <w:tc>
          <w:tcPr>
            <w:tcW w:w="1255" w:type="dxa"/>
          </w:tcPr>
          <w:p w14:paraId="4C0377C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312_01</w:t>
            </w:r>
          </w:p>
        </w:tc>
        <w:tc>
          <w:tcPr>
            <w:tcW w:w="990" w:type="dxa"/>
          </w:tcPr>
          <w:p w14:paraId="3C17433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7A961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DC7C3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95587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6FA00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5AFB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5896852" w14:textId="77777777" w:rsidR="0061524D" w:rsidRPr="00487927" w:rsidRDefault="0061524D" w:rsidP="001B2204">
            <w:pPr>
              <w:jc w:val="center"/>
              <w:rPr>
                <w:rFonts w:cstheme="minorHAnsi"/>
                <w:szCs w:val="20"/>
              </w:rPr>
            </w:pPr>
          </w:p>
        </w:tc>
        <w:tc>
          <w:tcPr>
            <w:tcW w:w="990" w:type="dxa"/>
          </w:tcPr>
          <w:p w14:paraId="046AC329" w14:textId="77777777" w:rsidR="0061524D" w:rsidRPr="00487927" w:rsidRDefault="0061524D" w:rsidP="001B2204">
            <w:pPr>
              <w:jc w:val="center"/>
              <w:rPr>
                <w:rFonts w:cstheme="minorHAnsi"/>
                <w:szCs w:val="20"/>
              </w:rPr>
            </w:pPr>
          </w:p>
        </w:tc>
        <w:tc>
          <w:tcPr>
            <w:tcW w:w="990" w:type="dxa"/>
          </w:tcPr>
          <w:p w14:paraId="6A760E9B" w14:textId="77777777" w:rsidR="0061524D" w:rsidRPr="00487927" w:rsidRDefault="0061524D" w:rsidP="001B2204">
            <w:pPr>
              <w:jc w:val="center"/>
              <w:rPr>
                <w:rFonts w:cstheme="minorHAnsi"/>
                <w:szCs w:val="20"/>
              </w:rPr>
            </w:pPr>
          </w:p>
        </w:tc>
        <w:tc>
          <w:tcPr>
            <w:tcW w:w="1103" w:type="dxa"/>
          </w:tcPr>
          <w:p w14:paraId="51D031F2" w14:textId="77777777" w:rsidR="0061524D" w:rsidRPr="00487927" w:rsidRDefault="0061524D" w:rsidP="001B2204">
            <w:pPr>
              <w:jc w:val="center"/>
              <w:rPr>
                <w:rFonts w:cstheme="minorHAnsi"/>
                <w:szCs w:val="20"/>
              </w:rPr>
            </w:pPr>
          </w:p>
        </w:tc>
        <w:tc>
          <w:tcPr>
            <w:tcW w:w="1103" w:type="dxa"/>
          </w:tcPr>
          <w:p w14:paraId="2BD4E92F" w14:textId="77777777" w:rsidR="0061524D" w:rsidRPr="00487927" w:rsidRDefault="0061524D" w:rsidP="001B2204">
            <w:pPr>
              <w:jc w:val="center"/>
              <w:rPr>
                <w:rFonts w:cstheme="minorHAnsi"/>
                <w:szCs w:val="20"/>
              </w:rPr>
            </w:pPr>
          </w:p>
        </w:tc>
      </w:tr>
      <w:tr w:rsidR="0061524D" w:rsidRPr="00487927" w14:paraId="3DBC918E" w14:textId="69146211" w:rsidTr="0061524D">
        <w:tc>
          <w:tcPr>
            <w:tcW w:w="1255" w:type="dxa"/>
          </w:tcPr>
          <w:p w14:paraId="39B21BE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313_01</w:t>
            </w:r>
          </w:p>
        </w:tc>
        <w:tc>
          <w:tcPr>
            <w:tcW w:w="990" w:type="dxa"/>
          </w:tcPr>
          <w:p w14:paraId="00E4DDB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1A477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346A7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E5FC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17720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7EACE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62374B" w14:textId="77777777" w:rsidR="0061524D" w:rsidRPr="00487927" w:rsidRDefault="0061524D" w:rsidP="001B2204">
            <w:pPr>
              <w:jc w:val="center"/>
              <w:rPr>
                <w:rFonts w:cstheme="minorHAnsi"/>
                <w:szCs w:val="20"/>
              </w:rPr>
            </w:pPr>
          </w:p>
        </w:tc>
        <w:tc>
          <w:tcPr>
            <w:tcW w:w="990" w:type="dxa"/>
          </w:tcPr>
          <w:p w14:paraId="039143E7" w14:textId="77777777" w:rsidR="0061524D" w:rsidRPr="00487927" w:rsidRDefault="0061524D" w:rsidP="001B2204">
            <w:pPr>
              <w:jc w:val="center"/>
              <w:rPr>
                <w:rFonts w:cstheme="minorHAnsi"/>
                <w:szCs w:val="20"/>
              </w:rPr>
            </w:pPr>
          </w:p>
        </w:tc>
        <w:tc>
          <w:tcPr>
            <w:tcW w:w="990" w:type="dxa"/>
          </w:tcPr>
          <w:p w14:paraId="07573580" w14:textId="77777777" w:rsidR="0061524D" w:rsidRPr="00487927" w:rsidRDefault="0061524D" w:rsidP="001B2204">
            <w:pPr>
              <w:jc w:val="center"/>
              <w:rPr>
                <w:rFonts w:cstheme="minorHAnsi"/>
                <w:szCs w:val="20"/>
              </w:rPr>
            </w:pPr>
          </w:p>
        </w:tc>
        <w:tc>
          <w:tcPr>
            <w:tcW w:w="1103" w:type="dxa"/>
          </w:tcPr>
          <w:p w14:paraId="48AD405C" w14:textId="77777777" w:rsidR="0061524D" w:rsidRPr="00487927" w:rsidRDefault="0061524D" w:rsidP="001B2204">
            <w:pPr>
              <w:jc w:val="center"/>
              <w:rPr>
                <w:rFonts w:cstheme="minorHAnsi"/>
                <w:szCs w:val="20"/>
              </w:rPr>
            </w:pPr>
          </w:p>
        </w:tc>
        <w:tc>
          <w:tcPr>
            <w:tcW w:w="1103" w:type="dxa"/>
          </w:tcPr>
          <w:p w14:paraId="4E032002" w14:textId="77777777" w:rsidR="0061524D" w:rsidRPr="00487927" w:rsidRDefault="0061524D" w:rsidP="001B2204">
            <w:pPr>
              <w:jc w:val="center"/>
              <w:rPr>
                <w:rFonts w:cstheme="minorHAnsi"/>
                <w:szCs w:val="20"/>
              </w:rPr>
            </w:pPr>
          </w:p>
        </w:tc>
      </w:tr>
      <w:tr w:rsidR="0061524D" w:rsidRPr="00487927" w14:paraId="7F9733A8" w14:textId="67D52242" w:rsidTr="0061524D">
        <w:tc>
          <w:tcPr>
            <w:tcW w:w="1255" w:type="dxa"/>
          </w:tcPr>
          <w:p w14:paraId="0628DAC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314_01</w:t>
            </w:r>
          </w:p>
        </w:tc>
        <w:tc>
          <w:tcPr>
            <w:tcW w:w="990" w:type="dxa"/>
          </w:tcPr>
          <w:p w14:paraId="685E47E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FA596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451D3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7D80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BA3B7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889A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D84660" w14:textId="77777777" w:rsidR="0061524D" w:rsidRPr="00487927" w:rsidRDefault="0061524D" w:rsidP="001B2204">
            <w:pPr>
              <w:jc w:val="center"/>
              <w:rPr>
                <w:rFonts w:cstheme="minorHAnsi"/>
                <w:szCs w:val="20"/>
              </w:rPr>
            </w:pPr>
          </w:p>
        </w:tc>
        <w:tc>
          <w:tcPr>
            <w:tcW w:w="990" w:type="dxa"/>
          </w:tcPr>
          <w:p w14:paraId="0B3E4C33" w14:textId="77777777" w:rsidR="0061524D" w:rsidRPr="00487927" w:rsidRDefault="0061524D" w:rsidP="001B2204">
            <w:pPr>
              <w:jc w:val="center"/>
              <w:rPr>
                <w:rFonts w:cstheme="minorHAnsi"/>
                <w:szCs w:val="20"/>
              </w:rPr>
            </w:pPr>
          </w:p>
        </w:tc>
        <w:tc>
          <w:tcPr>
            <w:tcW w:w="990" w:type="dxa"/>
          </w:tcPr>
          <w:p w14:paraId="628CF991" w14:textId="77777777" w:rsidR="0061524D" w:rsidRPr="00487927" w:rsidRDefault="0061524D" w:rsidP="001B2204">
            <w:pPr>
              <w:jc w:val="center"/>
              <w:rPr>
                <w:rFonts w:cstheme="minorHAnsi"/>
                <w:szCs w:val="20"/>
              </w:rPr>
            </w:pPr>
          </w:p>
        </w:tc>
        <w:tc>
          <w:tcPr>
            <w:tcW w:w="1103" w:type="dxa"/>
          </w:tcPr>
          <w:p w14:paraId="1F93BAA5" w14:textId="77777777" w:rsidR="0061524D" w:rsidRPr="00487927" w:rsidRDefault="0061524D" w:rsidP="001B2204">
            <w:pPr>
              <w:jc w:val="center"/>
              <w:rPr>
                <w:rFonts w:cstheme="minorHAnsi"/>
                <w:szCs w:val="20"/>
              </w:rPr>
            </w:pPr>
          </w:p>
        </w:tc>
        <w:tc>
          <w:tcPr>
            <w:tcW w:w="1103" w:type="dxa"/>
          </w:tcPr>
          <w:p w14:paraId="76902886" w14:textId="77777777" w:rsidR="0061524D" w:rsidRPr="00487927" w:rsidRDefault="0061524D" w:rsidP="001B2204">
            <w:pPr>
              <w:jc w:val="center"/>
              <w:rPr>
                <w:rFonts w:cstheme="minorHAnsi"/>
                <w:szCs w:val="20"/>
              </w:rPr>
            </w:pPr>
          </w:p>
        </w:tc>
      </w:tr>
      <w:tr w:rsidR="0061524D" w:rsidRPr="00487927" w14:paraId="775D7AE8" w14:textId="0658B7C6" w:rsidTr="0061524D">
        <w:tc>
          <w:tcPr>
            <w:tcW w:w="1255" w:type="dxa"/>
          </w:tcPr>
          <w:p w14:paraId="66A5AB9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314_02</w:t>
            </w:r>
          </w:p>
        </w:tc>
        <w:tc>
          <w:tcPr>
            <w:tcW w:w="990" w:type="dxa"/>
          </w:tcPr>
          <w:p w14:paraId="7CB5A25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1CA8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64999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6597F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84A6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E4B0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50043D" w14:textId="77777777" w:rsidR="0061524D" w:rsidRPr="00487927" w:rsidRDefault="0061524D" w:rsidP="001B2204">
            <w:pPr>
              <w:jc w:val="center"/>
              <w:rPr>
                <w:rFonts w:cstheme="minorHAnsi"/>
                <w:szCs w:val="20"/>
              </w:rPr>
            </w:pPr>
          </w:p>
        </w:tc>
        <w:tc>
          <w:tcPr>
            <w:tcW w:w="990" w:type="dxa"/>
          </w:tcPr>
          <w:p w14:paraId="7FC276C9" w14:textId="77777777" w:rsidR="0061524D" w:rsidRPr="00487927" w:rsidRDefault="0061524D" w:rsidP="001B2204">
            <w:pPr>
              <w:jc w:val="center"/>
              <w:rPr>
                <w:rFonts w:cstheme="minorHAnsi"/>
                <w:szCs w:val="20"/>
              </w:rPr>
            </w:pPr>
          </w:p>
        </w:tc>
        <w:tc>
          <w:tcPr>
            <w:tcW w:w="990" w:type="dxa"/>
          </w:tcPr>
          <w:p w14:paraId="577CD879" w14:textId="77777777" w:rsidR="0061524D" w:rsidRPr="00487927" w:rsidRDefault="0061524D" w:rsidP="001B2204">
            <w:pPr>
              <w:jc w:val="center"/>
              <w:rPr>
                <w:rFonts w:cstheme="minorHAnsi"/>
                <w:szCs w:val="20"/>
              </w:rPr>
            </w:pPr>
          </w:p>
        </w:tc>
        <w:tc>
          <w:tcPr>
            <w:tcW w:w="1103" w:type="dxa"/>
          </w:tcPr>
          <w:p w14:paraId="291287F2" w14:textId="77777777" w:rsidR="0061524D" w:rsidRPr="00487927" w:rsidRDefault="0061524D" w:rsidP="001B2204">
            <w:pPr>
              <w:jc w:val="center"/>
              <w:rPr>
                <w:rFonts w:cstheme="minorHAnsi"/>
                <w:szCs w:val="20"/>
              </w:rPr>
            </w:pPr>
          </w:p>
        </w:tc>
        <w:tc>
          <w:tcPr>
            <w:tcW w:w="1103" w:type="dxa"/>
          </w:tcPr>
          <w:p w14:paraId="148EDC82" w14:textId="77777777" w:rsidR="0061524D" w:rsidRPr="00487927" w:rsidRDefault="0061524D" w:rsidP="001B2204">
            <w:pPr>
              <w:jc w:val="center"/>
              <w:rPr>
                <w:rFonts w:cstheme="minorHAnsi"/>
                <w:szCs w:val="20"/>
              </w:rPr>
            </w:pPr>
          </w:p>
        </w:tc>
      </w:tr>
      <w:tr w:rsidR="0061524D" w:rsidRPr="00487927" w14:paraId="578D1A5E" w14:textId="17A98550" w:rsidTr="0061524D">
        <w:tc>
          <w:tcPr>
            <w:tcW w:w="1255" w:type="dxa"/>
          </w:tcPr>
          <w:p w14:paraId="584109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314_03</w:t>
            </w:r>
          </w:p>
        </w:tc>
        <w:tc>
          <w:tcPr>
            <w:tcW w:w="990" w:type="dxa"/>
          </w:tcPr>
          <w:p w14:paraId="520B9BC2" w14:textId="77777777" w:rsidR="0061524D" w:rsidRPr="00487927" w:rsidRDefault="0061524D" w:rsidP="001B2204">
            <w:pPr>
              <w:jc w:val="center"/>
              <w:rPr>
                <w:rFonts w:cstheme="minorHAnsi"/>
                <w:szCs w:val="20"/>
              </w:rPr>
            </w:pPr>
          </w:p>
        </w:tc>
        <w:tc>
          <w:tcPr>
            <w:tcW w:w="990" w:type="dxa"/>
          </w:tcPr>
          <w:p w14:paraId="2263495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00EBE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674606" w14:textId="77777777" w:rsidR="0061524D" w:rsidRPr="00487927" w:rsidRDefault="0061524D" w:rsidP="001B2204">
            <w:pPr>
              <w:jc w:val="center"/>
              <w:rPr>
                <w:rFonts w:cstheme="minorHAnsi"/>
                <w:szCs w:val="20"/>
              </w:rPr>
            </w:pPr>
          </w:p>
        </w:tc>
        <w:tc>
          <w:tcPr>
            <w:tcW w:w="990" w:type="dxa"/>
          </w:tcPr>
          <w:p w14:paraId="20F6421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52A4E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892E43" w14:textId="77777777" w:rsidR="0061524D" w:rsidRPr="00487927" w:rsidRDefault="0061524D" w:rsidP="001B2204">
            <w:pPr>
              <w:jc w:val="center"/>
              <w:rPr>
                <w:rFonts w:cstheme="minorHAnsi"/>
                <w:szCs w:val="20"/>
              </w:rPr>
            </w:pPr>
          </w:p>
        </w:tc>
        <w:tc>
          <w:tcPr>
            <w:tcW w:w="990" w:type="dxa"/>
          </w:tcPr>
          <w:p w14:paraId="4B76C1D5" w14:textId="77777777" w:rsidR="0061524D" w:rsidRPr="00487927" w:rsidRDefault="0061524D" w:rsidP="001B2204">
            <w:pPr>
              <w:jc w:val="center"/>
              <w:rPr>
                <w:rFonts w:cstheme="minorHAnsi"/>
                <w:szCs w:val="20"/>
              </w:rPr>
            </w:pPr>
          </w:p>
        </w:tc>
        <w:tc>
          <w:tcPr>
            <w:tcW w:w="990" w:type="dxa"/>
          </w:tcPr>
          <w:p w14:paraId="14E3F6FF" w14:textId="77777777" w:rsidR="0061524D" w:rsidRPr="00487927" w:rsidRDefault="0061524D" w:rsidP="001B2204">
            <w:pPr>
              <w:jc w:val="center"/>
              <w:rPr>
                <w:rFonts w:cstheme="minorHAnsi"/>
                <w:szCs w:val="20"/>
              </w:rPr>
            </w:pPr>
          </w:p>
        </w:tc>
        <w:tc>
          <w:tcPr>
            <w:tcW w:w="1103" w:type="dxa"/>
          </w:tcPr>
          <w:p w14:paraId="6CCE2E0D" w14:textId="77777777" w:rsidR="0061524D" w:rsidRPr="00487927" w:rsidRDefault="0061524D" w:rsidP="001B2204">
            <w:pPr>
              <w:jc w:val="center"/>
              <w:rPr>
                <w:rFonts w:cstheme="minorHAnsi"/>
                <w:szCs w:val="20"/>
              </w:rPr>
            </w:pPr>
          </w:p>
        </w:tc>
        <w:tc>
          <w:tcPr>
            <w:tcW w:w="1103" w:type="dxa"/>
          </w:tcPr>
          <w:p w14:paraId="5D6C03EF" w14:textId="77777777" w:rsidR="0061524D" w:rsidRPr="00487927" w:rsidRDefault="0061524D" w:rsidP="001B2204">
            <w:pPr>
              <w:jc w:val="center"/>
              <w:rPr>
                <w:rFonts w:cstheme="minorHAnsi"/>
                <w:szCs w:val="20"/>
              </w:rPr>
            </w:pPr>
          </w:p>
        </w:tc>
      </w:tr>
      <w:tr w:rsidR="0061524D" w:rsidRPr="00487927" w14:paraId="11264DE7" w14:textId="30C519C9" w:rsidTr="0061524D">
        <w:tc>
          <w:tcPr>
            <w:tcW w:w="1255" w:type="dxa"/>
          </w:tcPr>
          <w:p w14:paraId="5B3969E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314_04</w:t>
            </w:r>
          </w:p>
        </w:tc>
        <w:tc>
          <w:tcPr>
            <w:tcW w:w="990" w:type="dxa"/>
          </w:tcPr>
          <w:p w14:paraId="44A1AAE0" w14:textId="77777777" w:rsidR="0061524D" w:rsidRPr="00487927" w:rsidRDefault="0061524D" w:rsidP="001B2204">
            <w:pPr>
              <w:jc w:val="center"/>
              <w:rPr>
                <w:rFonts w:cstheme="minorHAnsi"/>
                <w:szCs w:val="20"/>
              </w:rPr>
            </w:pPr>
          </w:p>
        </w:tc>
        <w:tc>
          <w:tcPr>
            <w:tcW w:w="990" w:type="dxa"/>
          </w:tcPr>
          <w:p w14:paraId="09251DE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FA030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53465C" w14:textId="77777777" w:rsidR="0061524D" w:rsidRPr="00487927" w:rsidRDefault="0061524D" w:rsidP="001B2204">
            <w:pPr>
              <w:jc w:val="center"/>
              <w:rPr>
                <w:rFonts w:cstheme="minorHAnsi"/>
                <w:szCs w:val="20"/>
              </w:rPr>
            </w:pPr>
          </w:p>
        </w:tc>
        <w:tc>
          <w:tcPr>
            <w:tcW w:w="990" w:type="dxa"/>
          </w:tcPr>
          <w:p w14:paraId="46BF2C6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169A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3BD63DF" w14:textId="77777777" w:rsidR="0061524D" w:rsidRPr="00487927" w:rsidRDefault="0061524D" w:rsidP="001B2204">
            <w:pPr>
              <w:jc w:val="center"/>
              <w:rPr>
                <w:rFonts w:cstheme="minorHAnsi"/>
                <w:szCs w:val="20"/>
              </w:rPr>
            </w:pPr>
          </w:p>
        </w:tc>
        <w:tc>
          <w:tcPr>
            <w:tcW w:w="990" w:type="dxa"/>
          </w:tcPr>
          <w:p w14:paraId="0C3FE549" w14:textId="77777777" w:rsidR="0061524D" w:rsidRPr="00487927" w:rsidRDefault="0061524D" w:rsidP="001B2204">
            <w:pPr>
              <w:jc w:val="center"/>
              <w:rPr>
                <w:rFonts w:cstheme="minorHAnsi"/>
                <w:szCs w:val="20"/>
              </w:rPr>
            </w:pPr>
          </w:p>
        </w:tc>
        <w:tc>
          <w:tcPr>
            <w:tcW w:w="990" w:type="dxa"/>
          </w:tcPr>
          <w:p w14:paraId="4C16AD7A" w14:textId="77777777" w:rsidR="0061524D" w:rsidRPr="00487927" w:rsidRDefault="0061524D" w:rsidP="001B2204">
            <w:pPr>
              <w:jc w:val="center"/>
              <w:rPr>
                <w:rFonts w:cstheme="minorHAnsi"/>
                <w:szCs w:val="20"/>
              </w:rPr>
            </w:pPr>
          </w:p>
        </w:tc>
        <w:tc>
          <w:tcPr>
            <w:tcW w:w="1103" w:type="dxa"/>
          </w:tcPr>
          <w:p w14:paraId="1D9392BE" w14:textId="77777777" w:rsidR="0061524D" w:rsidRPr="00487927" w:rsidRDefault="0061524D" w:rsidP="001B2204">
            <w:pPr>
              <w:jc w:val="center"/>
              <w:rPr>
                <w:rFonts w:cstheme="minorHAnsi"/>
                <w:szCs w:val="20"/>
              </w:rPr>
            </w:pPr>
          </w:p>
        </w:tc>
        <w:tc>
          <w:tcPr>
            <w:tcW w:w="1103" w:type="dxa"/>
          </w:tcPr>
          <w:p w14:paraId="147B022C" w14:textId="77777777" w:rsidR="0061524D" w:rsidRPr="00487927" w:rsidRDefault="0061524D" w:rsidP="001B2204">
            <w:pPr>
              <w:jc w:val="center"/>
              <w:rPr>
                <w:rFonts w:cstheme="minorHAnsi"/>
                <w:szCs w:val="20"/>
              </w:rPr>
            </w:pPr>
          </w:p>
        </w:tc>
      </w:tr>
      <w:tr w:rsidR="0061524D" w:rsidRPr="00487927" w14:paraId="51C7D48A" w14:textId="193B8145" w:rsidTr="0061524D">
        <w:tc>
          <w:tcPr>
            <w:tcW w:w="1255" w:type="dxa"/>
          </w:tcPr>
          <w:p w14:paraId="058753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314_05</w:t>
            </w:r>
          </w:p>
        </w:tc>
        <w:tc>
          <w:tcPr>
            <w:tcW w:w="990" w:type="dxa"/>
          </w:tcPr>
          <w:p w14:paraId="3393E6F9" w14:textId="77777777" w:rsidR="0061524D" w:rsidRPr="00487927" w:rsidRDefault="0061524D" w:rsidP="001B2204">
            <w:pPr>
              <w:jc w:val="center"/>
              <w:rPr>
                <w:rFonts w:cstheme="minorHAnsi"/>
                <w:szCs w:val="20"/>
              </w:rPr>
            </w:pPr>
          </w:p>
        </w:tc>
        <w:tc>
          <w:tcPr>
            <w:tcW w:w="990" w:type="dxa"/>
          </w:tcPr>
          <w:p w14:paraId="4C10C02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A8DFB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9ACB11" w14:textId="77777777" w:rsidR="0061524D" w:rsidRPr="00487927" w:rsidRDefault="0061524D" w:rsidP="001B2204">
            <w:pPr>
              <w:jc w:val="center"/>
              <w:rPr>
                <w:rFonts w:cstheme="minorHAnsi"/>
                <w:szCs w:val="20"/>
              </w:rPr>
            </w:pPr>
          </w:p>
        </w:tc>
        <w:tc>
          <w:tcPr>
            <w:tcW w:w="990" w:type="dxa"/>
          </w:tcPr>
          <w:p w14:paraId="336D1A6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99AE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A2E113A" w14:textId="77777777" w:rsidR="0061524D" w:rsidRPr="00487927" w:rsidRDefault="0061524D" w:rsidP="001B2204">
            <w:pPr>
              <w:jc w:val="center"/>
              <w:rPr>
                <w:rFonts w:cstheme="minorHAnsi"/>
                <w:szCs w:val="20"/>
              </w:rPr>
            </w:pPr>
          </w:p>
        </w:tc>
        <w:tc>
          <w:tcPr>
            <w:tcW w:w="990" w:type="dxa"/>
          </w:tcPr>
          <w:p w14:paraId="1AA16787" w14:textId="77777777" w:rsidR="0061524D" w:rsidRPr="00487927" w:rsidRDefault="0061524D" w:rsidP="001B2204">
            <w:pPr>
              <w:jc w:val="center"/>
              <w:rPr>
                <w:rFonts w:cstheme="minorHAnsi"/>
                <w:szCs w:val="20"/>
              </w:rPr>
            </w:pPr>
          </w:p>
        </w:tc>
        <w:tc>
          <w:tcPr>
            <w:tcW w:w="990" w:type="dxa"/>
          </w:tcPr>
          <w:p w14:paraId="25B845C1" w14:textId="77777777" w:rsidR="0061524D" w:rsidRPr="00487927" w:rsidRDefault="0061524D" w:rsidP="001B2204">
            <w:pPr>
              <w:jc w:val="center"/>
              <w:rPr>
                <w:rFonts w:cstheme="minorHAnsi"/>
                <w:szCs w:val="20"/>
              </w:rPr>
            </w:pPr>
          </w:p>
        </w:tc>
        <w:tc>
          <w:tcPr>
            <w:tcW w:w="1103" w:type="dxa"/>
          </w:tcPr>
          <w:p w14:paraId="32FC135E" w14:textId="77777777" w:rsidR="0061524D" w:rsidRPr="00487927" w:rsidRDefault="0061524D" w:rsidP="001B2204">
            <w:pPr>
              <w:jc w:val="center"/>
              <w:rPr>
                <w:rFonts w:cstheme="minorHAnsi"/>
                <w:szCs w:val="20"/>
              </w:rPr>
            </w:pPr>
          </w:p>
        </w:tc>
        <w:tc>
          <w:tcPr>
            <w:tcW w:w="1103" w:type="dxa"/>
          </w:tcPr>
          <w:p w14:paraId="1ADAE5BF" w14:textId="77777777" w:rsidR="0061524D" w:rsidRPr="00487927" w:rsidRDefault="0061524D" w:rsidP="001B2204">
            <w:pPr>
              <w:jc w:val="center"/>
              <w:rPr>
                <w:rFonts w:cstheme="minorHAnsi"/>
                <w:szCs w:val="20"/>
              </w:rPr>
            </w:pPr>
          </w:p>
        </w:tc>
      </w:tr>
      <w:tr w:rsidR="0061524D" w:rsidRPr="00487927" w14:paraId="024B1959" w14:textId="6DC1D472" w:rsidTr="0061524D">
        <w:tc>
          <w:tcPr>
            <w:tcW w:w="1255" w:type="dxa"/>
          </w:tcPr>
          <w:p w14:paraId="7A3197F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315_01</w:t>
            </w:r>
          </w:p>
        </w:tc>
        <w:tc>
          <w:tcPr>
            <w:tcW w:w="990" w:type="dxa"/>
          </w:tcPr>
          <w:p w14:paraId="5B9F8C6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DB77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725FA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CC32C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C5D7F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FACB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6840A2" w14:textId="77777777" w:rsidR="0061524D" w:rsidRPr="00487927" w:rsidRDefault="0061524D" w:rsidP="001B2204">
            <w:pPr>
              <w:jc w:val="center"/>
              <w:rPr>
                <w:rFonts w:cstheme="minorHAnsi"/>
                <w:szCs w:val="20"/>
              </w:rPr>
            </w:pPr>
          </w:p>
        </w:tc>
        <w:tc>
          <w:tcPr>
            <w:tcW w:w="990" w:type="dxa"/>
          </w:tcPr>
          <w:p w14:paraId="44443415" w14:textId="77777777" w:rsidR="0061524D" w:rsidRPr="00487927" w:rsidRDefault="0061524D" w:rsidP="001B2204">
            <w:pPr>
              <w:jc w:val="center"/>
              <w:rPr>
                <w:rFonts w:cstheme="minorHAnsi"/>
                <w:szCs w:val="20"/>
              </w:rPr>
            </w:pPr>
          </w:p>
        </w:tc>
        <w:tc>
          <w:tcPr>
            <w:tcW w:w="990" w:type="dxa"/>
          </w:tcPr>
          <w:p w14:paraId="4DB73D48" w14:textId="77777777" w:rsidR="0061524D" w:rsidRPr="00487927" w:rsidRDefault="0061524D" w:rsidP="001B2204">
            <w:pPr>
              <w:jc w:val="center"/>
              <w:rPr>
                <w:rFonts w:cstheme="minorHAnsi"/>
                <w:szCs w:val="20"/>
              </w:rPr>
            </w:pPr>
          </w:p>
        </w:tc>
        <w:tc>
          <w:tcPr>
            <w:tcW w:w="1103" w:type="dxa"/>
          </w:tcPr>
          <w:p w14:paraId="3F22FF37" w14:textId="77777777" w:rsidR="0061524D" w:rsidRPr="00487927" w:rsidRDefault="0061524D" w:rsidP="001B2204">
            <w:pPr>
              <w:jc w:val="center"/>
              <w:rPr>
                <w:rFonts w:cstheme="minorHAnsi"/>
                <w:szCs w:val="20"/>
              </w:rPr>
            </w:pPr>
          </w:p>
        </w:tc>
        <w:tc>
          <w:tcPr>
            <w:tcW w:w="1103" w:type="dxa"/>
          </w:tcPr>
          <w:p w14:paraId="40001353" w14:textId="77777777" w:rsidR="0061524D" w:rsidRPr="00487927" w:rsidRDefault="0061524D" w:rsidP="001B2204">
            <w:pPr>
              <w:jc w:val="center"/>
              <w:rPr>
                <w:rFonts w:cstheme="minorHAnsi"/>
                <w:szCs w:val="20"/>
              </w:rPr>
            </w:pPr>
          </w:p>
        </w:tc>
      </w:tr>
      <w:tr w:rsidR="0061524D" w:rsidRPr="00487927" w14:paraId="56CB5BB6" w14:textId="08A7448C" w:rsidTr="0061524D">
        <w:tc>
          <w:tcPr>
            <w:tcW w:w="1255" w:type="dxa"/>
          </w:tcPr>
          <w:p w14:paraId="16181B1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316_01</w:t>
            </w:r>
          </w:p>
        </w:tc>
        <w:tc>
          <w:tcPr>
            <w:tcW w:w="990" w:type="dxa"/>
          </w:tcPr>
          <w:p w14:paraId="35D303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33F8D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DF5BC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D1AAC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907B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DC62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264C8D" w14:textId="77777777" w:rsidR="0061524D" w:rsidRPr="00487927" w:rsidRDefault="0061524D" w:rsidP="001B2204">
            <w:pPr>
              <w:jc w:val="center"/>
              <w:rPr>
                <w:rFonts w:cstheme="minorHAnsi"/>
                <w:szCs w:val="20"/>
              </w:rPr>
            </w:pPr>
          </w:p>
        </w:tc>
        <w:tc>
          <w:tcPr>
            <w:tcW w:w="990" w:type="dxa"/>
          </w:tcPr>
          <w:p w14:paraId="1115149F" w14:textId="77777777" w:rsidR="0061524D" w:rsidRPr="00487927" w:rsidRDefault="0061524D" w:rsidP="001B2204">
            <w:pPr>
              <w:jc w:val="center"/>
              <w:rPr>
                <w:rFonts w:cstheme="minorHAnsi"/>
                <w:szCs w:val="20"/>
              </w:rPr>
            </w:pPr>
          </w:p>
        </w:tc>
        <w:tc>
          <w:tcPr>
            <w:tcW w:w="990" w:type="dxa"/>
          </w:tcPr>
          <w:p w14:paraId="452DE0F2" w14:textId="77777777" w:rsidR="0061524D" w:rsidRPr="00487927" w:rsidRDefault="0061524D" w:rsidP="001B2204">
            <w:pPr>
              <w:jc w:val="center"/>
              <w:rPr>
                <w:rFonts w:cstheme="minorHAnsi"/>
                <w:szCs w:val="20"/>
              </w:rPr>
            </w:pPr>
          </w:p>
        </w:tc>
        <w:tc>
          <w:tcPr>
            <w:tcW w:w="1103" w:type="dxa"/>
          </w:tcPr>
          <w:p w14:paraId="3E69EB89" w14:textId="77777777" w:rsidR="0061524D" w:rsidRPr="00487927" w:rsidRDefault="0061524D" w:rsidP="001B2204">
            <w:pPr>
              <w:jc w:val="center"/>
              <w:rPr>
                <w:rFonts w:cstheme="minorHAnsi"/>
                <w:szCs w:val="20"/>
              </w:rPr>
            </w:pPr>
          </w:p>
        </w:tc>
        <w:tc>
          <w:tcPr>
            <w:tcW w:w="1103" w:type="dxa"/>
          </w:tcPr>
          <w:p w14:paraId="13FD6FE6" w14:textId="77777777" w:rsidR="0061524D" w:rsidRPr="00487927" w:rsidRDefault="0061524D" w:rsidP="001B2204">
            <w:pPr>
              <w:jc w:val="center"/>
              <w:rPr>
                <w:rFonts w:cstheme="minorHAnsi"/>
                <w:szCs w:val="20"/>
              </w:rPr>
            </w:pPr>
          </w:p>
        </w:tc>
      </w:tr>
      <w:tr w:rsidR="0061524D" w:rsidRPr="00487927" w14:paraId="735899F6" w14:textId="18CA0C22" w:rsidTr="0061524D">
        <w:tc>
          <w:tcPr>
            <w:tcW w:w="1255" w:type="dxa"/>
          </w:tcPr>
          <w:p w14:paraId="528A318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317_01</w:t>
            </w:r>
          </w:p>
        </w:tc>
        <w:tc>
          <w:tcPr>
            <w:tcW w:w="990" w:type="dxa"/>
          </w:tcPr>
          <w:p w14:paraId="1A99FA4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235C8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A1354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85D24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E03C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83336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A3B8272" w14:textId="77777777" w:rsidR="0061524D" w:rsidRPr="00487927" w:rsidRDefault="0061524D" w:rsidP="001B2204">
            <w:pPr>
              <w:jc w:val="center"/>
              <w:rPr>
                <w:rFonts w:cstheme="minorHAnsi"/>
                <w:szCs w:val="20"/>
              </w:rPr>
            </w:pPr>
          </w:p>
        </w:tc>
        <w:tc>
          <w:tcPr>
            <w:tcW w:w="990" w:type="dxa"/>
          </w:tcPr>
          <w:p w14:paraId="48A7557A" w14:textId="77777777" w:rsidR="0061524D" w:rsidRPr="00487927" w:rsidRDefault="0061524D" w:rsidP="001B2204">
            <w:pPr>
              <w:jc w:val="center"/>
              <w:rPr>
                <w:rFonts w:cstheme="minorHAnsi"/>
                <w:szCs w:val="20"/>
              </w:rPr>
            </w:pPr>
          </w:p>
        </w:tc>
        <w:tc>
          <w:tcPr>
            <w:tcW w:w="990" w:type="dxa"/>
          </w:tcPr>
          <w:p w14:paraId="16D399DB" w14:textId="77777777" w:rsidR="0061524D" w:rsidRPr="00487927" w:rsidRDefault="0061524D" w:rsidP="001B2204">
            <w:pPr>
              <w:jc w:val="center"/>
              <w:rPr>
                <w:rFonts w:cstheme="minorHAnsi"/>
                <w:szCs w:val="20"/>
              </w:rPr>
            </w:pPr>
          </w:p>
        </w:tc>
        <w:tc>
          <w:tcPr>
            <w:tcW w:w="1103" w:type="dxa"/>
          </w:tcPr>
          <w:p w14:paraId="754FBB73" w14:textId="77777777" w:rsidR="0061524D" w:rsidRPr="00487927" w:rsidRDefault="0061524D" w:rsidP="001B2204">
            <w:pPr>
              <w:jc w:val="center"/>
              <w:rPr>
                <w:rFonts w:cstheme="minorHAnsi"/>
                <w:szCs w:val="20"/>
              </w:rPr>
            </w:pPr>
          </w:p>
        </w:tc>
        <w:tc>
          <w:tcPr>
            <w:tcW w:w="1103" w:type="dxa"/>
          </w:tcPr>
          <w:p w14:paraId="1A403671" w14:textId="77777777" w:rsidR="0061524D" w:rsidRPr="00487927" w:rsidRDefault="0061524D" w:rsidP="001B2204">
            <w:pPr>
              <w:jc w:val="center"/>
              <w:rPr>
                <w:rFonts w:cstheme="minorHAnsi"/>
                <w:szCs w:val="20"/>
              </w:rPr>
            </w:pPr>
          </w:p>
        </w:tc>
      </w:tr>
      <w:tr w:rsidR="0061524D" w:rsidRPr="00487927" w14:paraId="1DD8342A" w14:textId="3F68BA48" w:rsidTr="0061524D">
        <w:tc>
          <w:tcPr>
            <w:tcW w:w="1255" w:type="dxa"/>
          </w:tcPr>
          <w:p w14:paraId="291769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318_01</w:t>
            </w:r>
          </w:p>
        </w:tc>
        <w:tc>
          <w:tcPr>
            <w:tcW w:w="990" w:type="dxa"/>
          </w:tcPr>
          <w:p w14:paraId="023A2C4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C2888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B5A0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B908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93D5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6294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0047CC" w14:textId="77777777" w:rsidR="0061524D" w:rsidRPr="00487927" w:rsidRDefault="0061524D" w:rsidP="001B2204">
            <w:pPr>
              <w:jc w:val="center"/>
              <w:rPr>
                <w:rFonts w:cstheme="minorHAnsi"/>
                <w:szCs w:val="20"/>
              </w:rPr>
            </w:pPr>
          </w:p>
        </w:tc>
        <w:tc>
          <w:tcPr>
            <w:tcW w:w="990" w:type="dxa"/>
          </w:tcPr>
          <w:p w14:paraId="17992AA7" w14:textId="77777777" w:rsidR="0061524D" w:rsidRPr="00487927" w:rsidRDefault="0061524D" w:rsidP="001B2204">
            <w:pPr>
              <w:jc w:val="center"/>
              <w:rPr>
                <w:rFonts w:cstheme="minorHAnsi"/>
                <w:szCs w:val="20"/>
              </w:rPr>
            </w:pPr>
          </w:p>
        </w:tc>
        <w:tc>
          <w:tcPr>
            <w:tcW w:w="990" w:type="dxa"/>
          </w:tcPr>
          <w:p w14:paraId="08D7CCA6" w14:textId="77777777" w:rsidR="0061524D" w:rsidRPr="00487927" w:rsidRDefault="0061524D" w:rsidP="001B2204">
            <w:pPr>
              <w:jc w:val="center"/>
              <w:rPr>
                <w:rFonts w:cstheme="minorHAnsi"/>
                <w:szCs w:val="20"/>
              </w:rPr>
            </w:pPr>
          </w:p>
        </w:tc>
        <w:tc>
          <w:tcPr>
            <w:tcW w:w="1103" w:type="dxa"/>
          </w:tcPr>
          <w:p w14:paraId="6F735E13" w14:textId="77777777" w:rsidR="0061524D" w:rsidRPr="00487927" w:rsidRDefault="0061524D" w:rsidP="001B2204">
            <w:pPr>
              <w:jc w:val="center"/>
              <w:rPr>
                <w:rFonts w:cstheme="minorHAnsi"/>
                <w:szCs w:val="20"/>
              </w:rPr>
            </w:pPr>
          </w:p>
        </w:tc>
        <w:tc>
          <w:tcPr>
            <w:tcW w:w="1103" w:type="dxa"/>
          </w:tcPr>
          <w:p w14:paraId="2FBF2BBB" w14:textId="77777777" w:rsidR="0061524D" w:rsidRPr="00487927" w:rsidRDefault="0061524D" w:rsidP="001B2204">
            <w:pPr>
              <w:jc w:val="center"/>
              <w:rPr>
                <w:rFonts w:cstheme="minorHAnsi"/>
                <w:szCs w:val="20"/>
              </w:rPr>
            </w:pPr>
          </w:p>
        </w:tc>
      </w:tr>
      <w:tr w:rsidR="0061524D" w:rsidRPr="00487927" w14:paraId="5E2802D3" w14:textId="586E95CD" w:rsidTr="0061524D">
        <w:tc>
          <w:tcPr>
            <w:tcW w:w="1255" w:type="dxa"/>
          </w:tcPr>
          <w:p w14:paraId="0A55E1C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319_01</w:t>
            </w:r>
          </w:p>
        </w:tc>
        <w:tc>
          <w:tcPr>
            <w:tcW w:w="990" w:type="dxa"/>
          </w:tcPr>
          <w:p w14:paraId="1BC2B9A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58FDE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1176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011E6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F7874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0D2A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AF979F" w14:textId="77777777" w:rsidR="0061524D" w:rsidRPr="00487927" w:rsidRDefault="0061524D" w:rsidP="001B2204">
            <w:pPr>
              <w:jc w:val="center"/>
              <w:rPr>
                <w:rFonts w:cstheme="minorHAnsi"/>
                <w:szCs w:val="20"/>
              </w:rPr>
            </w:pPr>
          </w:p>
        </w:tc>
        <w:tc>
          <w:tcPr>
            <w:tcW w:w="990" w:type="dxa"/>
          </w:tcPr>
          <w:p w14:paraId="028FEA27" w14:textId="77777777" w:rsidR="0061524D" w:rsidRPr="00487927" w:rsidRDefault="0061524D" w:rsidP="001B2204">
            <w:pPr>
              <w:jc w:val="center"/>
              <w:rPr>
                <w:rFonts w:cstheme="minorHAnsi"/>
                <w:szCs w:val="20"/>
              </w:rPr>
            </w:pPr>
          </w:p>
        </w:tc>
        <w:tc>
          <w:tcPr>
            <w:tcW w:w="990" w:type="dxa"/>
          </w:tcPr>
          <w:p w14:paraId="05493F54" w14:textId="77777777" w:rsidR="0061524D" w:rsidRPr="00487927" w:rsidRDefault="0061524D" w:rsidP="001B2204">
            <w:pPr>
              <w:jc w:val="center"/>
              <w:rPr>
                <w:rFonts w:cstheme="minorHAnsi"/>
                <w:szCs w:val="20"/>
              </w:rPr>
            </w:pPr>
          </w:p>
        </w:tc>
        <w:tc>
          <w:tcPr>
            <w:tcW w:w="1103" w:type="dxa"/>
          </w:tcPr>
          <w:p w14:paraId="1651CB2E" w14:textId="77777777" w:rsidR="0061524D" w:rsidRPr="00487927" w:rsidRDefault="0061524D" w:rsidP="001B2204">
            <w:pPr>
              <w:jc w:val="center"/>
              <w:rPr>
                <w:rFonts w:cstheme="minorHAnsi"/>
                <w:szCs w:val="20"/>
              </w:rPr>
            </w:pPr>
          </w:p>
        </w:tc>
        <w:tc>
          <w:tcPr>
            <w:tcW w:w="1103" w:type="dxa"/>
          </w:tcPr>
          <w:p w14:paraId="2575BB55" w14:textId="77777777" w:rsidR="0061524D" w:rsidRPr="00487927" w:rsidRDefault="0061524D" w:rsidP="001B2204">
            <w:pPr>
              <w:jc w:val="center"/>
              <w:rPr>
                <w:rFonts w:cstheme="minorHAnsi"/>
                <w:szCs w:val="20"/>
              </w:rPr>
            </w:pPr>
          </w:p>
        </w:tc>
      </w:tr>
      <w:tr w:rsidR="0061524D" w:rsidRPr="00487927" w14:paraId="646EF7E6" w14:textId="7165C1DB" w:rsidTr="0061524D">
        <w:tc>
          <w:tcPr>
            <w:tcW w:w="1255" w:type="dxa"/>
          </w:tcPr>
          <w:p w14:paraId="1E58C4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322_01</w:t>
            </w:r>
          </w:p>
        </w:tc>
        <w:tc>
          <w:tcPr>
            <w:tcW w:w="990" w:type="dxa"/>
          </w:tcPr>
          <w:p w14:paraId="4E7A13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4E800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92E6F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B331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79163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55677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E6FC48" w14:textId="77777777" w:rsidR="0061524D" w:rsidRPr="00487927" w:rsidRDefault="0061524D" w:rsidP="001B2204">
            <w:pPr>
              <w:jc w:val="center"/>
              <w:rPr>
                <w:rFonts w:cstheme="minorHAnsi"/>
                <w:szCs w:val="20"/>
              </w:rPr>
            </w:pPr>
          </w:p>
        </w:tc>
        <w:tc>
          <w:tcPr>
            <w:tcW w:w="990" w:type="dxa"/>
          </w:tcPr>
          <w:p w14:paraId="7077F04D" w14:textId="77777777" w:rsidR="0061524D" w:rsidRPr="00487927" w:rsidRDefault="0061524D" w:rsidP="001B2204">
            <w:pPr>
              <w:jc w:val="center"/>
              <w:rPr>
                <w:rFonts w:cstheme="minorHAnsi"/>
                <w:szCs w:val="20"/>
              </w:rPr>
            </w:pPr>
          </w:p>
        </w:tc>
        <w:tc>
          <w:tcPr>
            <w:tcW w:w="990" w:type="dxa"/>
          </w:tcPr>
          <w:p w14:paraId="1D1C3388" w14:textId="77777777" w:rsidR="0061524D" w:rsidRPr="00487927" w:rsidRDefault="0061524D" w:rsidP="001B2204">
            <w:pPr>
              <w:jc w:val="center"/>
              <w:rPr>
                <w:rFonts w:cstheme="minorHAnsi"/>
                <w:szCs w:val="20"/>
              </w:rPr>
            </w:pPr>
          </w:p>
        </w:tc>
        <w:tc>
          <w:tcPr>
            <w:tcW w:w="1103" w:type="dxa"/>
          </w:tcPr>
          <w:p w14:paraId="3BD61033" w14:textId="77777777" w:rsidR="0061524D" w:rsidRPr="00487927" w:rsidRDefault="0061524D" w:rsidP="001B2204">
            <w:pPr>
              <w:jc w:val="center"/>
              <w:rPr>
                <w:rFonts w:cstheme="minorHAnsi"/>
                <w:szCs w:val="20"/>
              </w:rPr>
            </w:pPr>
          </w:p>
        </w:tc>
        <w:tc>
          <w:tcPr>
            <w:tcW w:w="1103" w:type="dxa"/>
          </w:tcPr>
          <w:p w14:paraId="67CAE77E" w14:textId="77777777" w:rsidR="0061524D" w:rsidRPr="00487927" w:rsidRDefault="0061524D" w:rsidP="001B2204">
            <w:pPr>
              <w:jc w:val="center"/>
              <w:rPr>
                <w:rFonts w:cstheme="minorHAnsi"/>
                <w:szCs w:val="20"/>
              </w:rPr>
            </w:pPr>
          </w:p>
        </w:tc>
      </w:tr>
      <w:tr w:rsidR="0061524D" w:rsidRPr="00487927" w14:paraId="0B3ED9B8" w14:textId="7307ADAB" w:rsidTr="0061524D">
        <w:tc>
          <w:tcPr>
            <w:tcW w:w="1255" w:type="dxa"/>
          </w:tcPr>
          <w:p w14:paraId="1029313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323_01</w:t>
            </w:r>
          </w:p>
        </w:tc>
        <w:tc>
          <w:tcPr>
            <w:tcW w:w="990" w:type="dxa"/>
          </w:tcPr>
          <w:p w14:paraId="1750B0D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9DF17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46352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1225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EEDB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3299B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17ED508" w14:textId="77777777" w:rsidR="0061524D" w:rsidRPr="00487927" w:rsidRDefault="0061524D" w:rsidP="001B2204">
            <w:pPr>
              <w:jc w:val="center"/>
              <w:rPr>
                <w:rFonts w:cstheme="minorHAnsi"/>
                <w:szCs w:val="20"/>
              </w:rPr>
            </w:pPr>
          </w:p>
        </w:tc>
        <w:tc>
          <w:tcPr>
            <w:tcW w:w="990" w:type="dxa"/>
          </w:tcPr>
          <w:p w14:paraId="00C6EE41" w14:textId="77777777" w:rsidR="0061524D" w:rsidRPr="00487927" w:rsidRDefault="0061524D" w:rsidP="001B2204">
            <w:pPr>
              <w:jc w:val="center"/>
              <w:rPr>
                <w:rFonts w:cstheme="minorHAnsi"/>
                <w:szCs w:val="20"/>
              </w:rPr>
            </w:pPr>
          </w:p>
        </w:tc>
        <w:tc>
          <w:tcPr>
            <w:tcW w:w="990" w:type="dxa"/>
          </w:tcPr>
          <w:p w14:paraId="1CF270DD" w14:textId="77777777" w:rsidR="0061524D" w:rsidRPr="00487927" w:rsidRDefault="0061524D" w:rsidP="001B2204">
            <w:pPr>
              <w:jc w:val="center"/>
              <w:rPr>
                <w:rFonts w:cstheme="minorHAnsi"/>
                <w:szCs w:val="20"/>
              </w:rPr>
            </w:pPr>
          </w:p>
        </w:tc>
        <w:tc>
          <w:tcPr>
            <w:tcW w:w="1103" w:type="dxa"/>
          </w:tcPr>
          <w:p w14:paraId="704BA784" w14:textId="77777777" w:rsidR="0061524D" w:rsidRPr="00487927" w:rsidRDefault="0061524D" w:rsidP="001B2204">
            <w:pPr>
              <w:jc w:val="center"/>
              <w:rPr>
                <w:rFonts w:cstheme="minorHAnsi"/>
                <w:szCs w:val="20"/>
              </w:rPr>
            </w:pPr>
          </w:p>
        </w:tc>
        <w:tc>
          <w:tcPr>
            <w:tcW w:w="1103" w:type="dxa"/>
          </w:tcPr>
          <w:p w14:paraId="089E7641" w14:textId="77777777" w:rsidR="0061524D" w:rsidRPr="00487927" w:rsidRDefault="0061524D" w:rsidP="001B2204">
            <w:pPr>
              <w:jc w:val="center"/>
              <w:rPr>
                <w:rFonts w:cstheme="minorHAnsi"/>
                <w:szCs w:val="20"/>
              </w:rPr>
            </w:pPr>
          </w:p>
        </w:tc>
      </w:tr>
      <w:tr w:rsidR="0061524D" w:rsidRPr="00487927" w14:paraId="602CC60F" w14:textId="08CB6DB1" w:rsidTr="0061524D">
        <w:tc>
          <w:tcPr>
            <w:tcW w:w="1255" w:type="dxa"/>
          </w:tcPr>
          <w:p w14:paraId="0533271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323_02</w:t>
            </w:r>
          </w:p>
        </w:tc>
        <w:tc>
          <w:tcPr>
            <w:tcW w:w="990" w:type="dxa"/>
          </w:tcPr>
          <w:p w14:paraId="166F362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D7B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E804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EFAF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2F803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572B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583BC8" w14:textId="77777777" w:rsidR="0061524D" w:rsidRPr="00487927" w:rsidRDefault="0061524D" w:rsidP="001B2204">
            <w:pPr>
              <w:jc w:val="center"/>
              <w:rPr>
                <w:rFonts w:cstheme="minorHAnsi"/>
                <w:szCs w:val="20"/>
              </w:rPr>
            </w:pPr>
          </w:p>
        </w:tc>
        <w:tc>
          <w:tcPr>
            <w:tcW w:w="990" w:type="dxa"/>
          </w:tcPr>
          <w:p w14:paraId="546DFD4F" w14:textId="77777777" w:rsidR="0061524D" w:rsidRPr="00487927" w:rsidRDefault="0061524D" w:rsidP="001B2204">
            <w:pPr>
              <w:jc w:val="center"/>
              <w:rPr>
                <w:rFonts w:cstheme="minorHAnsi"/>
                <w:szCs w:val="20"/>
              </w:rPr>
            </w:pPr>
          </w:p>
        </w:tc>
        <w:tc>
          <w:tcPr>
            <w:tcW w:w="990" w:type="dxa"/>
          </w:tcPr>
          <w:p w14:paraId="13C70F00" w14:textId="77777777" w:rsidR="0061524D" w:rsidRPr="00487927" w:rsidRDefault="0061524D" w:rsidP="001B2204">
            <w:pPr>
              <w:jc w:val="center"/>
              <w:rPr>
                <w:rFonts w:cstheme="minorHAnsi"/>
                <w:szCs w:val="20"/>
              </w:rPr>
            </w:pPr>
          </w:p>
        </w:tc>
        <w:tc>
          <w:tcPr>
            <w:tcW w:w="1103" w:type="dxa"/>
          </w:tcPr>
          <w:p w14:paraId="729EB460" w14:textId="77777777" w:rsidR="0061524D" w:rsidRPr="00487927" w:rsidRDefault="0061524D" w:rsidP="001B2204">
            <w:pPr>
              <w:jc w:val="center"/>
              <w:rPr>
                <w:rFonts w:cstheme="minorHAnsi"/>
                <w:szCs w:val="20"/>
              </w:rPr>
            </w:pPr>
          </w:p>
        </w:tc>
        <w:tc>
          <w:tcPr>
            <w:tcW w:w="1103" w:type="dxa"/>
          </w:tcPr>
          <w:p w14:paraId="7F3BE2BC" w14:textId="77777777" w:rsidR="0061524D" w:rsidRPr="00487927" w:rsidRDefault="0061524D" w:rsidP="001B2204">
            <w:pPr>
              <w:jc w:val="center"/>
              <w:rPr>
                <w:rFonts w:cstheme="minorHAnsi"/>
                <w:szCs w:val="20"/>
              </w:rPr>
            </w:pPr>
          </w:p>
        </w:tc>
      </w:tr>
      <w:tr w:rsidR="0061524D" w:rsidRPr="00487927" w14:paraId="07EB86E1" w14:textId="6AEBC454" w:rsidTr="0061524D">
        <w:tc>
          <w:tcPr>
            <w:tcW w:w="1255" w:type="dxa"/>
          </w:tcPr>
          <w:p w14:paraId="30B71FA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324_01</w:t>
            </w:r>
          </w:p>
        </w:tc>
        <w:tc>
          <w:tcPr>
            <w:tcW w:w="990" w:type="dxa"/>
          </w:tcPr>
          <w:p w14:paraId="7C45A9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85567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520217" w14:textId="12D051CA" w:rsidR="0061524D" w:rsidRPr="00487927" w:rsidRDefault="0061524D" w:rsidP="001B2204">
            <w:pPr>
              <w:jc w:val="center"/>
              <w:rPr>
                <w:rFonts w:cstheme="minorHAnsi"/>
                <w:szCs w:val="20"/>
              </w:rPr>
            </w:pPr>
          </w:p>
        </w:tc>
        <w:tc>
          <w:tcPr>
            <w:tcW w:w="990" w:type="dxa"/>
          </w:tcPr>
          <w:p w14:paraId="722732C6" w14:textId="0A3B08D9" w:rsidR="0061524D" w:rsidRPr="00487927" w:rsidRDefault="0061524D" w:rsidP="001B2204">
            <w:pPr>
              <w:jc w:val="center"/>
              <w:rPr>
                <w:rFonts w:cstheme="minorHAnsi"/>
                <w:szCs w:val="20"/>
              </w:rPr>
            </w:pPr>
          </w:p>
        </w:tc>
        <w:tc>
          <w:tcPr>
            <w:tcW w:w="990" w:type="dxa"/>
          </w:tcPr>
          <w:p w14:paraId="64D3D1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0730E5" w14:textId="30DA9A01" w:rsidR="0061524D" w:rsidRPr="00487927" w:rsidRDefault="0061524D" w:rsidP="001B2204">
            <w:pPr>
              <w:jc w:val="center"/>
              <w:rPr>
                <w:rFonts w:cstheme="minorHAnsi"/>
                <w:szCs w:val="20"/>
              </w:rPr>
            </w:pPr>
          </w:p>
        </w:tc>
        <w:tc>
          <w:tcPr>
            <w:tcW w:w="1080" w:type="dxa"/>
          </w:tcPr>
          <w:p w14:paraId="393DAC8D" w14:textId="77777777" w:rsidR="0061524D" w:rsidRPr="00487927" w:rsidRDefault="0061524D" w:rsidP="001B2204">
            <w:pPr>
              <w:jc w:val="center"/>
              <w:rPr>
                <w:rFonts w:cstheme="minorHAnsi"/>
                <w:szCs w:val="20"/>
              </w:rPr>
            </w:pPr>
          </w:p>
        </w:tc>
        <w:tc>
          <w:tcPr>
            <w:tcW w:w="990" w:type="dxa"/>
          </w:tcPr>
          <w:p w14:paraId="61A56F0A" w14:textId="77777777" w:rsidR="0061524D" w:rsidRPr="00487927" w:rsidRDefault="0061524D" w:rsidP="001B2204">
            <w:pPr>
              <w:jc w:val="center"/>
              <w:rPr>
                <w:rFonts w:cstheme="minorHAnsi"/>
                <w:szCs w:val="20"/>
              </w:rPr>
            </w:pPr>
          </w:p>
        </w:tc>
        <w:tc>
          <w:tcPr>
            <w:tcW w:w="990" w:type="dxa"/>
          </w:tcPr>
          <w:p w14:paraId="7FEE0504" w14:textId="77777777" w:rsidR="0061524D" w:rsidRPr="00487927" w:rsidRDefault="0061524D" w:rsidP="001B2204">
            <w:pPr>
              <w:jc w:val="center"/>
              <w:rPr>
                <w:rFonts w:cstheme="minorHAnsi"/>
                <w:szCs w:val="20"/>
              </w:rPr>
            </w:pPr>
          </w:p>
        </w:tc>
        <w:tc>
          <w:tcPr>
            <w:tcW w:w="1103" w:type="dxa"/>
          </w:tcPr>
          <w:p w14:paraId="7984C3F9" w14:textId="77777777" w:rsidR="0061524D" w:rsidRPr="00487927" w:rsidRDefault="0061524D" w:rsidP="001B2204">
            <w:pPr>
              <w:jc w:val="center"/>
              <w:rPr>
                <w:rFonts w:cstheme="minorHAnsi"/>
                <w:szCs w:val="20"/>
              </w:rPr>
            </w:pPr>
          </w:p>
        </w:tc>
        <w:tc>
          <w:tcPr>
            <w:tcW w:w="1103" w:type="dxa"/>
          </w:tcPr>
          <w:p w14:paraId="71D7BC8E" w14:textId="77777777" w:rsidR="0061524D" w:rsidRPr="00487927" w:rsidRDefault="0061524D" w:rsidP="001B2204">
            <w:pPr>
              <w:jc w:val="center"/>
              <w:rPr>
                <w:rFonts w:cstheme="minorHAnsi"/>
                <w:szCs w:val="20"/>
              </w:rPr>
            </w:pPr>
          </w:p>
        </w:tc>
      </w:tr>
      <w:tr w:rsidR="0061524D" w:rsidRPr="00487927" w14:paraId="7ED16435" w14:textId="48A46E99" w:rsidTr="0061524D">
        <w:tc>
          <w:tcPr>
            <w:tcW w:w="1255" w:type="dxa"/>
          </w:tcPr>
          <w:p w14:paraId="71A216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325_01</w:t>
            </w:r>
          </w:p>
        </w:tc>
        <w:tc>
          <w:tcPr>
            <w:tcW w:w="990" w:type="dxa"/>
          </w:tcPr>
          <w:p w14:paraId="7240E9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4D3C3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0BCA0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52ED7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6C2C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EEF8F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4504A5" w14:textId="77777777" w:rsidR="0061524D" w:rsidRPr="00487927" w:rsidRDefault="0061524D" w:rsidP="001B2204">
            <w:pPr>
              <w:jc w:val="center"/>
              <w:rPr>
                <w:rFonts w:cstheme="minorHAnsi"/>
                <w:szCs w:val="20"/>
              </w:rPr>
            </w:pPr>
          </w:p>
        </w:tc>
        <w:tc>
          <w:tcPr>
            <w:tcW w:w="990" w:type="dxa"/>
          </w:tcPr>
          <w:p w14:paraId="32F48681" w14:textId="77777777" w:rsidR="0061524D" w:rsidRPr="00487927" w:rsidRDefault="0061524D" w:rsidP="001B2204">
            <w:pPr>
              <w:jc w:val="center"/>
              <w:rPr>
                <w:rFonts w:cstheme="minorHAnsi"/>
                <w:szCs w:val="20"/>
              </w:rPr>
            </w:pPr>
          </w:p>
        </w:tc>
        <w:tc>
          <w:tcPr>
            <w:tcW w:w="990" w:type="dxa"/>
          </w:tcPr>
          <w:p w14:paraId="579980A5" w14:textId="77777777" w:rsidR="0061524D" w:rsidRPr="00487927" w:rsidRDefault="0061524D" w:rsidP="001B2204">
            <w:pPr>
              <w:jc w:val="center"/>
              <w:rPr>
                <w:rFonts w:cstheme="minorHAnsi"/>
                <w:szCs w:val="20"/>
              </w:rPr>
            </w:pPr>
          </w:p>
        </w:tc>
        <w:tc>
          <w:tcPr>
            <w:tcW w:w="1103" w:type="dxa"/>
          </w:tcPr>
          <w:p w14:paraId="5DF4768D" w14:textId="77777777" w:rsidR="0061524D" w:rsidRPr="00487927" w:rsidRDefault="0061524D" w:rsidP="001B2204">
            <w:pPr>
              <w:jc w:val="center"/>
              <w:rPr>
                <w:rFonts w:cstheme="minorHAnsi"/>
                <w:szCs w:val="20"/>
              </w:rPr>
            </w:pPr>
          </w:p>
        </w:tc>
        <w:tc>
          <w:tcPr>
            <w:tcW w:w="1103" w:type="dxa"/>
          </w:tcPr>
          <w:p w14:paraId="6733C06B" w14:textId="77777777" w:rsidR="0061524D" w:rsidRPr="00487927" w:rsidRDefault="0061524D" w:rsidP="001B2204">
            <w:pPr>
              <w:jc w:val="center"/>
              <w:rPr>
                <w:rFonts w:cstheme="minorHAnsi"/>
                <w:szCs w:val="20"/>
              </w:rPr>
            </w:pPr>
          </w:p>
        </w:tc>
      </w:tr>
      <w:tr w:rsidR="0061524D" w:rsidRPr="00487927" w14:paraId="3B3775C4" w14:textId="7A1CD6D1" w:rsidTr="0061524D">
        <w:tc>
          <w:tcPr>
            <w:tcW w:w="1255" w:type="dxa"/>
          </w:tcPr>
          <w:p w14:paraId="41FE2E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326_01</w:t>
            </w:r>
          </w:p>
        </w:tc>
        <w:tc>
          <w:tcPr>
            <w:tcW w:w="990" w:type="dxa"/>
          </w:tcPr>
          <w:p w14:paraId="4F4EB2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2D0D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7844D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F51F1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B626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F377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9E949D" w14:textId="77777777" w:rsidR="0061524D" w:rsidRPr="00487927" w:rsidRDefault="0061524D" w:rsidP="001B2204">
            <w:pPr>
              <w:jc w:val="center"/>
              <w:rPr>
                <w:rFonts w:cstheme="minorHAnsi"/>
                <w:szCs w:val="20"/>
              </w:rPr>
            </w:pPr>
          </w:p>
        </w:tc>
        <w:tc>
          <w:tcPr>
            <w:tcW w:w="990" w:type="dxa"/>
          </w:tcPr>
          <w:p w14:paraId="3E9AC272" w14:textId="77777777" w:rsidR="0061524D" w:rsidRPr="00487927" w:rsidRDefault="0061524D" w:rsidP="001B2204">
            <w:pPr>
              <w:jc w:val="center"/>
              <w:rPr>
                <w:rFonts w:cstheme="minorHAnsi"/>
                <w:szCs w:val="20"/>
              </w:rPr>
            </w:pPr>
          </w:p>
        </w:tc>
        <w:tc>
          <w:tcPr>
            <w:tcW w:w="990" w:type="dxa"/>
          </w:tcPr>
          <w:p w14:paraId="29A82ECD" w14:textId="77777777" w:rsidR="0061524D" w:rsidRPr="00487927" w:rsidRDefault="0061524D" w:rsidP="001B2204">
            <w:pPr>
              <w:jc w:val="center"/>
              <w:rPr>
                <w:rFonts w:cstheme="minorHAnsi"/>
                <w:szCs w:val="20"/>
              </w:rPr>
            </w:pPr>
          </w:p>
        </w:tc>
        <w:tc>
          <w:tcPr>
            <w:tcW w:w="1103" w:type="dxa"/>
          </w:tcPr>
          <w:p w14:paraId="4F44639E" w14:textId="77777777" w:rsidR="0061524D" w:rsidRPr="00487927" w:rsidRDefault="0061524D" w:rsidP="001B2204">
            <w:pPr>
              <w:jc w:val="center"/>
              <w:rPr>
                <w:rFonts w:cstheme="minorHAnsi"/>
                <w:szCs w:val="20"/>
              </w:rPr>
            </w:pPr>
          </w:p>
        </w:tc>
        <w:tc>
          <w:tcPr>
            <w:tcW w:w="1103" w:type="dxa"/>
          </w:tcPr>
          <w:p w14:paraId="3F6A0EA1" w14:textId="77777777" w:rsidR="0061524D" w:rsidRPr="00487927" w:rsidRDefault="0061524D" w:rsidP="001B2204">
            <w:pPr>
              <w:jc w:val="center"/>
              <w:rPr>
                <w:rFonts w:cstheme="minorHAnsi"/>
                <w:szCs w:val="20"/>
              </w:rPr>
            </w:pPr>
          </w:p>
        </w:tc>
      </w:tr>
      <w:tr w:rsidR="0061524D" w:rsidRPr="00487927" w14:paraId="18D283F0" w14:textId="735C7A14" w:rsidTr="0061524D">
        <w:tc>
          <w:tcPr>
            <w:tcW w:w="1255" w:type="dxa"/>
          </w:tcPr>
          <w:p w14:paraId="59ADBC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326_02</w:t>
            </w:r>
          </w:p>
        </w:tc>
        <w:tc>
          <w:tcPr>
            <w:tcW w:w="990" w:type="dxa"/>
          </w:tcPr>
          <w:p w14:paraId="7928C54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24CEC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1E1CC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4319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2691E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B7F8D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94FCCC" w14:textId="77777777" w:rsidR="0061524D" w:rsidRPr="00487927" w:rsidRDefault="0061524D" w:rsidP="001B2204">
            <w:pPr>
              <w:jc w:val="center"/>
              <w:rPr>
                <w:rFonts w:cstheme="minorHAnsi"/>
                <w:szCs w:val="20"/>
              </w:rPr>
            </w:pPr>
          </w:p>
        </w:tc>
        <w:tc>
          <w:tcPr>
            <w:tcW w:w="990" w:type="dxa"/>
          </w:tcPr>
          <w:p w14:paraId="09F69947" w14:textId="77777777" w:rsidR="0061524D" w:rsidRPr="00487927" w:rsidRDefault="0061524D" w:rsidP="001B2204">
            <w:pPr>
              <w:jc w:val="center"/>
              <w:rPr>
                <w:rFonts w:cstheme="minorHAnsi"/>
                <w:szCs w:val="20"/>
              </w:rPr>
            </w:pPr>
          </w:p>
        </w:tc>
        <w:tc>
          <w:tcPr>
            <w:tcW w:w="990" w:type="dxa"/>
          </w:tcPr>
          <w:p w14:paraId="1E9E84A6" w14:textId="77777777" w:rsidR="0061524D" w:rsidRPr="00487927" w:rsidRDefault="0061524D" w:rsidP="001B2204">
            <w:pPr>
              <w:jc w:val="center"/>
              <w:rPr>
                <w:rFonts w:cstheme="minorHAnsi"/>
                <w:szCs w:val="20"/>
              </w:rPr>
            </w:pPr>
          </w:p>
        </w:tc>
        <w:tc>
          <w:tcPr>
            <w:tcW w:w="1103" w:type="dxa"/>
          </w:tcPr>
          <w:p w14:paraId="7A6CF8FC" w14:textId="77777777" w:rsidR="0061524D" w:rsidRPr="00487927" w:rsidRDefault="0061524D" w:rsidP="001B2204">
            <w:pPr>
              <w:jc w:val="center"/>
              <w:rPr>
                <w:rFonts w:cstheme="minorHAnsi"/>
                <w:szCs w:val="20"/>
              </w:rPr>
            </w:pPr>
          </w:p>
        </w:tc>
        <w:tc>
          <w:tcPr>
            <w:tcW w:w="1103" w:type="dxa"/>
          </w:tcPr>
          <w:p w14:paraId="3DC43D8A" w14:textId="77777777" w:rsidR="0061524D" w:rsidRPr="00487927" w:rsidRDefault="0061524D" w:rsidP="001B2204">
            <w:pPr>
              <w:jc w:val="center"/>
              <w:rPr>
                <w:rFonts w:cstheme="minorHAnsi"/>
                <w:szCs w:val="20"/>
              </w:rPr>
            </w:pPr>
          </w:p>
        </w:tc>
      </w:tr>
      <w:tr w:rsidR="0061524D" w:rsidRPr="00487927" w14:paraId="7AD5D2B3" w14:textId="318BA6E6" w:rsidTr="0061524D">
        <w:tc>
          <w:tcPr>
            <w:tcW w:w="1255" w:type="dxa"/>
          </w:tcPr>
          <w:p w14:paraId="5F1C3F4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326_03</w:t>
            </w:r>
          </w:p>
        </w:tc>
        <w:tc>
          <w:tcPr>
            <w:tcW w:w="990" w:type="dxa"/>
          </w:tcPr>
          <w:p w14:paraId="59B3EC91" w14:textId="46801B78" w:rsidR="0061524D" w:rsidRPr="00487927" w:rsidRDefault="0061524D" w:rsidP="001B2204">
            <w:pPr>
              <w:jc w:val="center"/>
              <w:rPr>
                <w:rFonts w:cstheme="minorHAnsi"/>
                <w:szCs w:val="20"/>
              </w:rPr>
            </w:pPr>
          </w:p>
        </w:tc>
        <w:tc>
          <w:tcPr>
            <w:tcW w:w="990" w:type="dxa"/>
          </w:tcPr>
          <w:p w14:paraId="668760D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B4D6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F664AE" w14:textId="697ED37E" w:rsidR="0061524D" w:rsidRPr="00487927" w:rsidRDefault="0061524D" w:rsidP="001B2204">
            <w:pPr>
              <w:jc w:val="center"/>
              <w:rPr>
                <w:rFonts w:cstheme="minorHAnsi"/>
                <w:szCs w:val="20"/>
              </w:rPr>
            </w:pPr>
          </w:p>
        </w:tc>
        <w:tc>
          <w:tcPr>
            <w:tcW w:w="990" w:type="dxa"/>
          </w:tcPr>
          <w:p w14:paraId="69813A7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AC6CC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D5143D1" w14:textId="77777777" w:rsidR="0061524D" w:rsidRPr="00487927" w:rsidRDefault="0061524D" w:rsidP="001B2204">
            <w:pPr>
              <w:jc w:val="center"/>
              <w:rPr>
                <w:rFonts w:cstheme="minorHAnsi"/>
                <w:szCs w:val="20"/>
              </w:rPr>
            </w:pPr>
          </w:p>
        </w:tc>
        <w:tc>
          <w:tcPr>
            <w:tcW w:w="990" w:type="dxa"/>
          </w:tcPr>
          <w:p w14:paraId="706577E0" w14:textId="77777777" w:rsidR="0061524D" w:rsidRPr="00487927" w:rsidRDefault="0061524D" w:rsidP="001B2204">
            <w:pPr>
              <w:jc w:val="center"/>
              <w:rPr>
                <w:rFonts w:cstheme="minorHAnsi"/>
                <w:szCs w:val="20"/>
              </w:rPr>
            </w:pPr>
          </w:p>
        </w:tc>
        <w:tc>
          <w:tcPr>
            <w:tcW w:w="990" w:type="dxa"/>
          </w:tcPr>
          <w:p w14:paraId="1A41ED2F" w14:textId="77777777" w:rsidR="0061524D" w:rsidRPr="00487927" w:rsidRDefault="0061524D" w:rsidP="001B2204">
            <w:pPr>
              <w:jc w:val="center"/>
              <w:rPr>
                <w:rFonts w:cstheme="minorHAnsi"/>
                <w:szCs w:val="20"/>
              </w:rPr>
            </w:pPr>
          </w:p>
        </w:tc>
        <w:tc>
          <w:tcPr>
            <w:tcW w:w="1103" w:type="dxa"/>
          </w:tcPr>
          <w:p w14:paraId="1E0B3F54" w14:textId="77777777" w:rsidR="0061524D" w:rsidRPr="00487927" w:rsidRDefault="0061524D" w:rsidP="001B2204">
            <w:pPr>
              <w:jc w:val="center"/>
              <w:rPr>
                <w:rFonts w:cstheme="minorHAnsi"/>
                <w:szCs w:val="20"/>
              </w:rPr>
            </w:pPr>
          </w:p>
        </w:tc>
        <w:tc>
          <w:tcPr>
            <w:tcW w:w="1103" w:type="dxa"/>
          </w:tcPr>
          <w:p w14:paraId="558EA1B7" w14:textId="77777777" w:rsidR="0061524D" w:rsidRPr="00487927" w:rsidRDefault="0061524D" w:rsidP="001B2204">
            <w:pPr>
              <w:jc w:val="center"/>
              <w:rPr>
                <w:rFonts w:cstheme="minorHAnsi"/>
                <w:szCs w:val="20"/>
              </w:rPr>
            </w:pPr>
          </w:p>
        </w:tc>
      </w:tr>
      <w:tr w:rsidR="0061524D" w:rsidRPr="00487927" w14:paraId="0CDDFA8A" w14:textId="70F9F6DB" w:rsidTr="0061524D">
        <w:tc>
          <w:tcPr>
            <w:tcW w:w="1255" w:type="dxa"/>
          </w:tcPr>
          <w:p w14:paraId="7801170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327_01</w:t>
            </w:r>
          </w:p>
        </w:tc>
        <w:tc>
          <w:tcPr>
            <w:tcW w:w="990" w:type="dxa"/>
          </w:tcPr>
          <w:p w14:paraId="5CDC9CD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79BA5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EEC4C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007F2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19F7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3C5D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FD6588" w14:textId="77777777" w:rsidR="0061524D" w:rsidRPr="00487927" w:rsidRDefault="0061524D" w:rsidP="001B2204">
            <w:pPr>
              <w:jc w:val="center"/>
              <w:rPr>
                <w:rFonts w:cstheme="minorHAnsi"/>
                <w:szCs w:val="20"/>
              </w:rPr>
            </w:pPr>
          </w:p>
        </w:tc>
        <w:tc>
          <w:tcPr>
            <w:tcW w:w="990" w:type="dxa"/>
          </w:tcPr>
          <w:p w14:paraId="55726303" w14:textId="77777777" w:rsidR="0061524D" w:rsidRPr="00487927" w:rsidRDefault="0061524D" w:rsidP="001B2204">
            <w:pPr>
              <w:jc w:val="center"/>
              <w:rPr>
                <w:rFonts w:cstheme="minorHAnsi"/>
                <w:szCs w:val="20"/>
              </w:rPr>
            </w:pPr>
          </w:p>
        </w:tc>
        <w:tc>
          <w:tcPr>
            <w:tcW w:w="990" w:type="dxa"/>
          </w:tcPr>
          <w:p w14:paraId="7D82DF47" w14:textId="77777777" w:rsidR="0061524D" w:rsidRPr="00487927" w:rsidRDefault="0061524D" w:rsidP="001B2204">
            <w:pPr>
              <w:jc w:val="center"/>
              <w:rPr>
                <w:rFonts w:cstheme="minorHAnsi"/>
                <w:szCs w:val="20"/>
              </w:rPr>
            </w:pPr>
          </w:p>
        </w:tc>
        <w:tc>
          <w:tcPr>
            <w:tcW w:w="1103" w:type="dxa"/>
          </w:tcPr>
          <w:p w14:paraId="1E21C950" w14:textId="77777777" w:rsidR="0061524D" w:rsidRPr="00487927" w:rsidRDefault="0061524D" w:rsidP="001B2204">
            <w:pPr>
              <w:jc w:val="center"/>
              <w:rPr>
                <w:rFonts w:cstheme="minorHAnsi"/>
                <w:szCs w:val="20"/>
              </w:rPr>
            </w:pPr>
          </w:p>
        </w:tc>
        <w:tc>
          <w:tcPr>
            <w:tcW w:w="1103" w:type="dxa"/>
          </w:tcPr>
          <w:p w14:paraId="40802798" w14:textId="77777777" w:rsidR="0061524D" w:rsidRPr="00487927" w:rsidRDefault="0061524D" w:rsidP="001B2204">
            <w:pPr>
              <w:jc w:val="center"/>
              <w:rPr>
                <w:rFonts w:cstheme="minorHAnsi"/>
                <w:szCs w:val="20"/>
              </w:rPr>
            </w:pPr>
          </w:p>
        </w:tc>
      </w:tr>
      <w:tr w:rsidR="0061524D" w:rsidRPr="00487927" w14:paraId="72F200E0" w14:textId="34C63017" w:rsidTr="0061524D">
        <w:tc>
          <w:tcPr>
            <w:tcW w:w="1255" w:type="dxa"/>
          </w:tcPr>
          <w:p w14:paraId="3AE12D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328_01</w:t>
            </w:r>
          </w:p>
        </w:tc>
        <w:tc>
          <w:tcPr>
            <w:tcW w:w="990" w:type="dxa"/>
          </w:tcPr>
          <w:p w14:paraId="6B9A03F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96535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076D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F118A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4C47F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72960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1C56D5" w14:textId="77777777" w:rsidR="0061524D" w:rsidRPr="00487927" w:rsidRDefault="0061524D" w:rsidP="001B2204">
            <w:pPr>
              <w:jc w:val="center"/>
              <w:rPr>
                <w:rFonts w:cstheme="minorHAnsi"/>
                <w:szCs w:val="20"/>
              </w:rPr>
            </w:pPr>
          </w:p>
        </w:tc>
        <w:tc>
          <w:tcPr>
            <w:tcW w:w="990" w:type="dxa"/>
          </w:tcPr>
          <w:p w14:paraId="5183F87E" w14:textId="77777777" w:rsidR="0061524D" w:rsidRPr="00487927" w:rsidRDefault="0061524D" w:rsidP="001B2204">
            <w:pPr>
              <w:jc w:val="center"/>
              <w:rPr>
                <w:rFonts w:cstheme="minorHAnsi"/>
                <w:szCs w:val="20"/>
              </w:rPr>
            </w:pPr>
          </w:p>
        </w:tc>
        <w:tc>
          <w:tcPr>
            <w:tcW w:w="990" w:type="dxa"/>
          </w:tcPr>
          <w:p w14:paraId="7F84E035" w14:textId="77777777" w:rsidR="0061524D" w:rsidRPr="00487927" w:rsidRDefault="0061524D" w:rsidP="001B2204">
            <w:pPr>
              <w:jc w:val="center"/>
              <w:rPr>
                <w:rFonts w:cstheme="minorHAnsi"/>
                <w:szCs w:val="20"/>
              </w:rPr>
            </w:pPr>
          </w:p>
        </w:tc>
        <w:tc>
          <w:tcPr>
            <w:tcW w:w="1103" w:type="dxa"/>
          </w:tcPr>
          <w:p w14:paraId="2FAF0F17" w14:textId="77777777" w:rsidR="0061524D" w:rsidRPr="00487927" w:rsidRDefault="0061524D" w:rsidP="001B2204">
            <w:pPr>
              <w:jc w:val="center"/>
              <w:rPr>
                <w:rFonts w:cstheme="minorHAnsi"/>
                <w:szCs w:val="20"/>
              </w:rPr>
            </w:pPr>
          </w:p>
        </w:tc>
        <w:tc>
          <w:tcPr>
            <w:tcW w:w="1103" w:type="dxa"/>
          </w:tcPr>
          <w:p w14:paraId="322FAF15" w14:textId="77777777" w:rsidR="0061524D" w:rsidRPr="00487927" w:rsidRDefault="0061524D" w:rsidP="001B2204">
            <w:pPr>
              <w:jc w:val="center"/>
              <w:rPr>
                <w:rFonts w:cstheme="minorHAnsi"/>
                <w:szCs w:val="20"/>
              </w:rPr>
            </w:pPr>
          </w:p>
        </w:tc>
      </w:tr>
      <w:tr w:rsidR="0061524D" w:rsidRPr="00487927" w14:paraId="627DDB7C" w14:textId="502E2518" w:rsidTr="0061524D">
        <w:tc>
          <w:tcPr>
            <w:tcW w:w="1255" w:type="dxa"/>
          </w:tcPr>
          <w:p w14:paraId="556E1D12" w14:textId="7EFA7D5C" w:rsidR="0061524D" w:rsidRDefault="0061524D" w:rsidP="001B2204">
            <w:pPr>
              <w:jc w:val="center"/>
              <w:rPr>
                <w:rFonts w:cstheme="minorHAnsi"/>
                <w:szCs w:val="20"/>
              </w:rPr>
            </w:pPr>
            <w:r>
              <w:rPr>
                <w:rFonts w:cstheme="minorHAnsi"/>
                <w:szCs w:val="20"/>
              </w:rPr>
              <w:t>0</w:t>
            </w:r>
            <w:r w:rsidRPr="00487927">
              <w:rPr>
                <w:rFonts w:cstheme="minorHAnsi"/>
                <w:szCs w:val="20"/>
              </w:rPr>
              <w:t>328_0</w:t>
            </w:r>
            <w:r>
              <w:rPr>
                <w:rFonts w:cstheme="minorHAnsi"/>
                <w:szCs w:val="20"/>
              </w:rPr>
              <w:t>2</w:t>
            </w:r>
          </w:p>
        </w:tc>
        <w:tc>
          <w:tcPr>
            <w:tcW w:w="990" w:type="dxa"/>
          </w:tcPr>
          <w:p w14:paraId="7C5E215D" w14:textId="3AFFE9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32F2AF" w14:textId="06AE1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94EDD4" w14:textId="5F8C7FB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74B814" w14:textId="2C0D50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C6BDD9" w14:textId="15D7F1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6DD47E" w14:textId="185342D9"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527235" w14:textId="77777777" w:rsidR="0061524D" w:rsidRPr="00487927" w:rsidRDefault="0061524D" w:rsidP="001B2204">
            <w:pPr>
              <w:jc w:val="center"/>
              <w:rPr>
                <w:rFonts w:cstheme="minorHAnsi"/>
                <w:szCs w:val="20"/>
              </w:rPr>
            </w:pPr>
          </w:p>
        </w:tc>
        <w:tc>
          <w:tcPr>
            <w:tcW w:w="990" w:type="dxa"/>
          </w:tcPr>
          <w:p w14:paraId="21540905" w14:textId="77777777" w:rsidR="0061524D" w:rsidRPr="00487927" w:rsidRDefault="0061524D" w:rsidP="001B2204">
            <w:pPr>
              <w:jc w:val="center"/>
              <w:rPr>
                <w:rFonts w:cstheme="minorHAnsi"/>
                <w:szCs w:val="20"/>
              </w:rPr>
            </w:pPr>
          </w:p>
        </w:tc>
        <w:tc>
          <w:tcPr>
            <w:tcW w:w="990" w:type="dxa"/>
          </w:tcPr>
          <w:p w14:paraId="681F5135" w14:textId="77777777" w:rsidR="0061524D" w:rsidRPr="00487927" w:rsidRDefault="0061524D" w:rsidP="001B2204">
            <w:pPr>
              <w:jc w:val="center"/>
              <w:rPr>
                <w:rFonts w:cstheme="minorHAnsi"/>
                <w:szCs w:val="20"/>
              </w:rPr>
            </w:pPr>
          </w:p>
        </w:tc>
        <w:tc>
          <w:tcPr>
            <w:tcW w:w="1103" w:type="dxa"/>
          </w:tcPr>
          <w:p w14:paraId="369D8313" w14:textId="77777777" w:rsidR="0061524D" w:rsidRPr="00487927" w:rsidRDefault="0061524D" w:rsidP="001B2204">
            <w:pPr>
              <w:jc w:val="center"/>
              <w:rPr>
                <w:rFonts w:cstheme="minorHAnsi"/>
                <w:szCs w:val="20"/>
              </w:rPr>
            </w:pPr>
          </w:p>
        </w:tc>
        <w:tc>
          <w:tcPr>
            <w:tcW w:w="1103" w:type="dxa"/>
          </w:tcPr>
          <w:p w14:paraId="1551D806" w14:textId="77777777" w:rsidR="0061524D" w:rsidRPr="00487927" w:rsidRDefault="0061524D" w:rsidP="001B2204">
            <w:pPr>
              <w:jc w:val="center"/>
              <w:rPr>
                <w:rFonts w:cstheme="minorHAnsi"/>
                <w:szCs w:val="20"/>
              </w:rPr>
            </w:pPr>
          </w:p>
        </w:tc>
      </w:tr>
      <w:tr w:rsidR="0061524D" w:rsidRPr="00487927" w14:paraId="158202DA" w14:textId="0183263F" w:rsidTr="0061524D">
        <w:tc>
          <w:tcPr>
            <w:tcW w:w="1255" w:type="dxa"/>
          </w:tcPr>
          <w:p w14:paraId="4918810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329_01</w:t>
            </w:r>
          </w:p>
        </w:tc>
        <w:tc>
          <w:tcPr>
            <w:tcW w:w="990" w:type="dxa"/>
          </w:tcPr>
          <w:p w14:paraId="4C1A69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4173F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B4A7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34686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9557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823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896F37" w14:textId="77777777" w:rsidR="0061524D" w:rsidRPr="00487927" w:rsidRDefault="0061524D" w:rsidP="001B2204">
            <w:pPr>
              <w:jc w:val="center"/>
              <w:rPr>
                <w:rFonts w:cstheme="minorHAnsi"/>
                <w:szCs w:val="20"/>
              </w:rPr>
            </w:pPr>
          </w:p>
        </w:tc>
        <w:tc>
          <w:tcPr>
            <w:tcW w:w="990" w:type="dxa"/>
          </w:tcPr>
          <w:p w14:paraId="5ED47711" w14:textId="77777777" w:rsidR="0061524D" w:rsidRPr="00487927" w:rsidRDefault="0061524D" w:rsidP="001B2204">
            <w:pPr>
              <w:jc w:val="center"/>
              <w:rPr>
                <w:rFonts w:cstheme="minorHAnsi"/>
                <w:szCs w:val="20"/>
              </w:rPr>
            </w:pPr>
          </w:p>
        </w:tc>
        <w:tc>
          <w:tcPr>
            <w:tcW w:w="990" w:type="dxa"/>
          </w:tcPr>
          <w:p w14:paraId="5BC9A157" w14:textId="77777777" w:rsidR="0061524D" w:rsidRPr="00487927" w:rsidRDefault="0061524D" w:rsidP="001B2204">
            <w:pPr>
              <w:jc w:val="center"/>
              <w:rPr>
                <w:rFonts w:cstheme="minorHAnsi"/>
                <w:szCs w:val="20"/>
              </w:rPr>
            </w:pPr>
          </w:p>
        </w:tc>
        <w:tc>
          <w:tcPr>
            <w:tcW w:w="1103" w:type="dxa"/>
          </w:tcPr>
          <w:p w14:paraId="2CFF2BF2" w14:textId="77777777" w:rsidR="0061524D" w:rsidRPr="00487927" w:rsidRDefault="0061524D" w:rsidP="001B2204">
            <w:pPr>
              <w:jc w:val="center"/>
              <w:rPr>
                <w:rFonts w:cstheme="minorHAnsi"/>
                <w:szCs w:val="20"/>
              </w:rPr>
            </w:pPr>
          </w:p>
        </w:tc>
        <w:tc>
          <w:tcPr>
            <w:tcW w:w="1103" w:type="dxa"/>
          </w:tcPr>
          <w:p w14:paraId="1F5EF07E" w14:textId="77777777" w:rsidR="0061524D" w:rsidRPr="00487927" w:rsidRDefault="0061524D" w:rsidP="001B2204">
            <w:pPr>
              <w:jc w:val="center"/>
              <w:rPr>
                <w:rFonts w:cstheme="minorHAnsi"/>
                <w:szCs w:val="20"/>
              </w:rPr>
            </w:pPr>
          </w:p>
        </w:tc>
      </w:tr>
      <w:tr w:rsidR="0061524D" w:rsidRPr="00487927" w14:paraId="3756A59F" w14:textId="6E4D067E" w:rsidTr="0061524D">
        <w:tc>
          <w:tcPr>
            <w:tcW w:w="1255" w:type="dxa"/>
          </w:tcPr>
          <w:p w14:paraId="37B42B0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330_01</w:t>
            </w:r>
          </w:p>
        </w:tc>
        <w:tc>
          <w:tcPr>
            <w:tcW w:w="990" w:type="dxa"/>
          </w:tcPr>
          <w:p w14:paraId="15E390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2A3F2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C4D8A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B7C4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FB245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AD16F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FA23CE7" w14:textId="77777777" w:rsidR="0061524D" w:rsidRPr="00487927" w:rsidRDefault="0061524D" w:rsidP="001B2204">
            <w:pPr>
              <w:jc w:val="center"/>
              <w:rPr>
                <w:rFonts w:cstheme="minorHAnsi"/>
                <w:szCs w:val="20"/>
              </w:rPr>
            </w:pPr>
          </w:p>
        </w:tc>
        <w:tc>
          <w:tcPr>
            <w:tcW w:w="990" w:type="dxa"/>
          </w:tcPr>
          <w:p w14:paraId="53DA5816" w14:textId="77777777" w:rsidR="0061524D" w:rsidRPr="00487927" w:rsidRDefault="0061524D" w:rsidP="001B2204">
            <w:pPr>
              <w:jc w:val="center"/>
              <w:rPr>
                <w:rFonts w:cstheme="minorHAnsi"/>
                <w:szCs w:val="20"/>
              </w:rPr>
            </w:pPr>
          </w:p>
        </w:tc>
        <w:tc>
          <w:tcPr>
            <w:tcW w:w="990" w:type="dxa"/>
          </w:tcPr>
          <w:p w14:paraId="5721AA0F" w14:textId="77777777" w:rsidR="0061524D" w:rsidRPr="00487927" w:rsidRDefault="0061524D" w:rsidP="001B2204">
            <w:pPr>
              <w:jc w:val="center"/>
              <w:rPr>
                <w:rFonts w:cstheme="minorHAnsi"/>
                <w:szCs w:val="20"/>
              </w:rPr>
            </w:pPr>
          </w:p>
        </w:tc>
        <w:tc>
          <w:tcPr>
            <w:tcW w:w="1103" w:type="dxa"/>
          </w:tcPr>
          <w:p w14:paraId="11AC3232" w14:textId="77777777" w:rsidR="0061524D" w:rsidRPr="00487927" w:rsidRDefault="0061524D" w:rsidP="001B2204">
            <w:pPr>
              <w:jc w:val="center"/>
              <w:rPr>
                <w:rFonts w:cstheme="minorHAnsi"/>
                <w:szCs w:val="20"/>
              </w:rPr>
            </w:pPr>
          </w:p>
        </w:tc>
        <w:tc>
          <w:tcPr>
            <w:tcW w:w="1103" w:type="dxa"/>
          </w:tcPr>
          <w:p w14:paraId="1BFF0DBB" w14:textId="77777777" w:rsidR="0061524D" w:rsidRPr="00487927" w:rsidRDefault="0061524D" w:rsidP="001B2204">
            <w:pPr>
              <w:jc w:val="center"/>
              <w:rPr>
                <w:rFonts w:cstheme="minorHAnsi"/>
                <w:szCs w:val="20"/>
              </w:rPr>
            </w:pPr>
          </w:p>
        </w:tc>
      </w:tr>
      <w:tr w:rsidR="0061524D" w:rsidRPr="00487927" w14:paraId="0369BCD0" w14:textId="1506DF4B" w:rsidTr="0061524D">
        <w:tc>
          <w:tcPr>
            <w:tcW w:w="1255" w:type="dxa"/>
          </w:tcPr>
          <w:p w14:paraId="121C9ED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331_01</w:t>
            </w:r>
          </w:p>
        </w:tc>
        <w:tc>
          <w:tcPr>
            <w:tcW w:w="990" w:type="dxa"/>
          </w:tcPr>
          <w:p w14:paraId="6F05EB3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1E037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77953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A4468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2AA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BBE5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1B3704" w14:textId="77777777" w:rsidR="0061524D" w:rsidRPr="00487927" w:rsidRDefault="0061524D" w:rsidP="001B2204">
            <w:pPr>
              <w:jc w:val="center"/>
              <w:rPr>
                <w:rFonts w:cstheme="minorHAnsi"/>
                <w:szCs w:val="20"/>
              </w:rPr>
            </w:pPr>
          </w:p>
        </w:tc>
        <w:tc>
          <w:tcPr>
            <w:tcW w:w="990" w:type="dxa"/>
          </w:tcPr>
          <w:p w14:paraId="0AC659D3" w14:textId="77777777" w:rsidR="0061524D" w:rsidRPr="00487927" w:rsidRDefault="0061524D" w:rsidP="001B2204">
            <w:pPr>
              <w:jc w:val="center"/>
              <w:rPr>
                <w:rFonts w:cstheme="minorHAnsi"/>
                <w:szCs w:val="20"/>
              </w:rPr>
            </w:pPr>
          </w:p>
        </w:tc>
        <w:tc>
          <w:tcPr>
            <w:tcW w:w="990" w:type="dxa"/>
          </w:tcPr>
          <w:p w14:paraId="49DDF92A" w14:textId="77777777" w:rsidR="0061524D" w:rsidRPr="00487927" w:rsidRDefault="0061524D" w:rsidP="001B2204">
            <w:pPr>
              <w:jc w:val="center"/>
              <w:rPr>
                <w:rFonts w:cstheme="minorHAnsi"/>
                <w:szCs w:val="20"/>
              </w:rPr>
            </w:pPr>
          </w:p>
        </w:tc>
        <w:tc>
          <w:tcPr>
            <w:tcW w:w="1103" w:type="dxa"/>
          </w:tcPr>
          <w:p w14:paraId="3FB35631" w14:textId="77777777" w:rsidR="0061524D" w:rsidRPr="00487927" w:rsidRDefault="0061524D" w:rsidP="001B2204">
            <w:pPr>
              <w:jc w:val="center"/>
              <w:rPr>
                <w:rFonts w:cstheme="minorHAnsi"/>
                <w:szCs w:val="20"/>
              </w:rPr>
            </w:pPr>
          </w:p>
        </w:tc>
        <w:tc>
          <w:tcPr>
            <w:tcW w:w="1103" w:type="dxa"/>
          </w:tcPr>
          <w:p w14:paraId="43B102EF" w14:textId="77777777" w:rsidR="0061524D" w:rsidRPr="00487927" w:rsidRDefault="0061524D" w:rsidP="001B2204">
            <w:pPr>
              <w:jc w:val="center"/>
              <w:rPr>
                <w:rFonts w:cstheme="minorHAnsi"/>
                <w:szCs w:val="20"/>
              </w:rPr>
            </w:pPr>
          </w:p>
        </w:tc>
      </w:tr>
      <w:tr w:rsidR="0061524D" w:rsidRPr="00487927" w14:paraId="094860C4" w14:textId="31430D87" w:rsidTr="0061524D">
        <w:tc>
          <w:tcPr>
            <w:tcW w:w="1255" w:type="dxa"/>
          </w:tcPr>
          <w:p w14:paraId="0A7D24A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333_01</w:t>
            </w:r>
          </w:p>
        </w:tc>
        <w:tc>
          <w:tcPr>
            <w:tcW w:w="990" w:type="dxa"/>
          </w:tcPr>
          <w:p w14:paraId="7DF49B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F6910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2641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ADF58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AFEE3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528F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3B124E0" w14:textId="77777777" w:rsidR="0061524D" w:rsidRPr="00487927" w:rsidRDefault="0061524D" w:rsidP="001B2204">
            <w:pPr>
              <w:jc w:val="center"/>
              <w:rPr>
                <w:rFonts w:cstheme="minorHAnsi"/>
                <w:szCs w:val="20"/>
              </w:rPr>
            </w:pPr>
          </w:p>
        </w:tc>
        <w:tc>
          <w:tcPr>
            <w:tcW w:w="990" w:type="dxa"/>
          </w:tcPr>
          <w:p w14:paraId="5C385E1B" w14:textId="77777777" w:rsidR="0061524D" w:rsidRPr="00487927" w:rsidRDefault="0061524D" w:rsidP="001B2204">
            <w:pPr>
              <w:jc w:val="center"/>
              <w:rPr>
                <w:rFonts w:cstheme="minorHAnsi"/>
                <w:szCs w:val="20"/>
              </w:rPr>
            </w:pPr>
          </w:p>
        </w:tc>
        <w:tc>
          <w:tcPr>
            <w:tcW w:w="990" w:type="dxa"/>
          </w:tcPr>
          <w:p w14:paraId="6E27F3B1" w14:textId="77777777" w:rsidR="0061524D" w:rsidRPr="00487927" w:rsidRDefault="0061524D" w:rsidP="001B2204">
            <w:pPr>
              <w:jc w:val="center"/>
              <w:rPr>
                <w:rFonts w:cstheme="minorHAnsi"/>
                <w:szCs w:val="20"/>
              </w:rPr>
            </w:pPr>
          </w:p>
        </w:tc>
        <w:tc>
          <w:tcPr>
            <w:tcW w:w="1103" w:type="dxa"/>
          </w:tcPr>
          <w:p w14:paraId="02C072C4" w14:textId="77777777" w:rsidR="0061524D" w:rsidRPr="00487927" w:rsidRDefault="0061524D" w:rsidP="001B2204">
            <w:pPr>
              <w:jc w:val="center"/>
              <w:rPr>
                <w:rFonts w:cstheme="minorHAnsi"/>
                <w:szCs w:val="20"/>
              </w:rPr>
            </w:pPr>
          </w:p>
        </w:tc>
        <w:tc>
          <w:tcPr>
            <w:tcW w:w="1103" w:type="dxa"/>
          </w:tcPr>
          <w:p w14:paraId="746ACBB5" w14:textId="77777777" w:rsidR="0061524D" w:rsidRPr="00487927" w:rsidRDefault="0061524D" w:rsidP="001B2204">
            <w:pPr>
              <w:jc w:val="center"/>
              <w:rPr>
                <w:rFonts w:cstheme="minorHAnsi"/>
                <w:szCs w:val="20"/>
              </w:rPr>
            </w:pPr>
          </w:p>
        </w:tc>
      </w:tr>
      <w:tr w:rsidR="0061524D" w:rsidRPr="00487927" w14:paraId="62C0D84C" w14:textId="76BF9B00" w:rsidTr="0061524D">
        <w:tc>
          <w:tcPr>
            <w:tcW w:w="1255" w:type="dxa"/>
          </w:tcPr>
          <w:p w14:paraId="38B4F8E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333_02</w:t>
            </w:r>
          </w:p>
        </w:tc>
        <w:tc>
          <w:tcPr>
            <w:tcW w:w="990" w:type="dxa"/>
          </w:tcPr>
          <w:p w14:paraId="11BD64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B7E26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75E9D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98446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84195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CC680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C7C849D" w14:textId="77777777" w:rsidR="0061524D" w:rsidRPr="00487927" w:rsidRDefault="0061524D" w:rsidP="001B2204">
            <w:pPr>
              <w:jc w:val="center"/>
              <w:rPr>
                <w:rFonts w:cstheme="minorHAnsi"/>
                <w:szCs w:val="20"/>
              </w:rPr>
            </w:pPr>
          </w:p>
        </w:tc>
        <w:tc>
          <w:tcPr>
            <w:tcW w:w="990" w:type="dxa"/>
          </w:tcPr>
          <w:p w14:paraId="1B5320F1" w14:textId="77777777" w:rsidR="0061524D" w:rsidRPr="00487927" w:rsidRDefault="0061524D" w:rsidP="001B2204">
            <w:pPr>
              <w:jc w:val="center"/>
              <w:rPr>
                <w:rFonts w:cstheme="minorHAnsi"/>
                <w:szCs w:val="20"/>
              </w:rPr>
            </w:pPr>
          </w:p>
        </w:tc>
        <w:tc>
          <w:tcPr>
            <w:tcW w:w="990" w:type="dxa"/>
          </w:tcPr>
          <w:p w14:paraId="1F7DBBAE" w14:textId="77777777" w:rsidR="0061524D" w:rsidRPr="00487927" w:rsidRDefault="0061524D" w:rsidP="001B2204">
            <w:pPr>
              <w:jc w:val="center"/>
              <w:rPr>
                <w:rFonts w:cstheme="minorHAnsi"/>
                <w:szCs w:val="20"/>
              </w:rPr>
            </w:pPr>
          </w:p>
        </w:tc>
        <w:tc>
          <w:tcPr>
            <w:tcW w:w="1103" w:type="dxa"/>
          </w:tcPr>
          <w:p w14:paraId="036D503E" w14:textId="77777777" w:rsidR="0061524D" w:rsidRPr="00487927" w:rsidRDefault="0061524D" w:rsidP="001B2204">
            <w:pPr>
              <w:jc w:val="center"/>
              <w:rPr>
                <w:rFonts w:cstheme="minorHAnsi"/>
                <w:szCs w:val="20"/>
              </w:rPr>
            </w:pPr>
          </w:p>
        </w:tc>
        <w:tc>
          <w:tcPr>
            <w:tcW w:w="1103" w:type="dxa"/>
          </w:tcPr>
          <w:p w14:paraId="2FAA5666" w14:textId="77777777" w:rsidR="0061524D" w:rsidRPr="00487927" w:rsidRDefault="0061524D" w:rsidP="001B2204">
            <w:pPr>
              <w:jc w:val="center"/>
              <w:rPr>
                <w:rFonts w:cstheme="minorHAnsi"/>
                <w:szCs w:val="20"/>
              </w:rPr>
            </w:pPr>
          </w:p>
        </w:tc>
      </w:tr>
      <w:tr w:rsidR="0061524D" w:rsidRPr="00487927" w14:paraId="012A0002" w14:textId="3521E4F9" w:rsidTr="0061524D">
        <w:tc>
          <w:tcPr>
            <w:tcW w:w="1255" w:type="dxa"/>
          </w:tcPr>
          <w:p w14:paraId="1B36B51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333_03</w:t>
            </w:r>
          </w:p>
        </w:tc>
        <w:tc>
          <w:tcPr>
            <w:tcW w:w="990" w:type="dxa"/>
          </w:tcPr>
          <w:p w14:paraId="1CCD6F19" w14:textId="2A8CC283" w:rsidR="0061524D" w:rsidRPr="00487927" w:rsidRDefault="0061524D" w:rsidP="001B2204">
            <w:pPr>
              <w:jc w:val="center"/>
              <w:rPr>
                <w:rFonts w:cstheme="minorHAnsi"/>
                <w:szCs w:val="20"/>
              </w:rPr>
            </w:pPr>
          </w:p>
        </w:tc>
        <w:tc>
          <w:tcPr>
            <w:tcW w:w="990" w:type="dxa"/>
          </w:tcPr>
          <w:p w14:paraId="102BD9B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4C0D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B81BD" w14:textId="6E39867C" w:rsidR="0061524D" w:rsidRPr="00487927" w:rsidRDefault="0061524D" w:rsidP="001B2204">
            <w:pPr>
              <w:jc w:val="center"/>
              <w:rPr>
                <w:rFonts w:cstheme="minorHAnsi"/>
                <w:szCs w:val="20"/>
              </w:rPr>
            </w:pPr>
          </w:p>
        </w:tc>
        <w:tc>
          <w:tcPr>
            <w:tcW w:w="990" w:type="dxa"/>
          </w:tcPr>
          <w:p w14:paraId="596D161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F52F7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36737DC" w14:textId="77777777" w:rsidR="0061524D" w:rsidRPr="00487927" w:rsidRDefault="0061524D" w:rsidP="001B2204">
            <w:pPr>
              <w:jc w:val="center"/>
              <w:rPr>
                <w:rFonts w:cstheme="minorHAnsi"/>
                <w:szCs w:val="20"/>
              </w:rPr>
            </w:pPr>
          </w:p>
        </w:tc>
        <w:tc>
          <w:tcPr>
            <w:tcW w:w="990" w:type="dxa"/>
          </w:tcPr>
          <w:p w14:paraId="7190BEB9" w14:textId="77777777" w:rsidR="0061524D" w:rsidRPr="00487927" w:rsidRDefault="0061524D" w:rsidP="001B2204">
            <w:pPr>
              <w:jc w:val="center"/>
              <w:rPr>
                <w:rFonts w:cstheme="minorHAnsi"/>
                <w:szCs w:val="20"/>
              </w:rPr>
            </w:pPr>
          </w:p>
        </w:tc>
        <w:tc>
          <w:tcPr>
            <w:tcW w:w="990" w:type="dxa"/>
          </w:tcPr>
          <w:p w14:paraId="4B879130" w14:textId="77777777" w:rsidR="0061524D" w:rsidRPr="00487927" w:rsidRDefault="0061524D" w:rsidP="001B2204">
            <w:pPr>
              <w:jc w:val="center"/>
              <w:rPr>
                <w:rFonts w:cstheme="minorHAnsi"/>
                <w:szCs w:val="20"/>
              </w:rPr>
            </w:pPr>
          </w:p>
        </w:tc>
        <w:tc>
          <w:tcPr>
            <w:tcW w:w="1103" w:type="dxa"/>
          </w:tcPr>
          <w:p w14:paraId="4AECA44F" w14:textId="77777777" w:rsidR="0061524D" w:rsidRPr="00487927" w:rsidRDefault="0061524D" w:rsidP="001B2204">
            <w:pPr>
              <w:jc w:val="center"/>
              <w:rPr>
                <w:rFonts w:cstheme="minorHAnsi"/>
                <w:szCs w:val="20"/>
              </w:rPr>
            </w:pPr>
          </w:p>
        </w:tc>
        <w:tc>
          <w:tcPr>
            <w:tcW w:w="1103" w:type="dxa"/>
          </w:tcPr>
          <w:p w14:paraId="7059F7D9" w14:textId="77777777" w:rsidR="0061524D" w:rsidRPr="00487927" w:rsidRDefault="0061524D" w:rsidP="001B2204">
            <w:pPr>
              <w:jc w:val="center"/>
              <w:rPr>
                <w:rFonts w:cstheme="minorHAnsi"/>
                <w:szCs w:val="20"/>
              </w:rPr>
            </w:pPr>
          </w:p>
        </w:tc>
      </w:tr>
      <w:tr w:rsidR="0061524D" w:rsidRPr="00487927" w14:paraId="2D311621" w14:textId="639BA1A5" w:rsidTr="0061524D">
        <w:tc>
          <w:tcPr>
            <w:tcW w:w="1255" w:type="dxa"/>
          </w:tcPr>
          <w:p w14:paraId="434F0D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334_01</w:t>
            </w:r>
          </w:p>
        </w:tc>
        <w:tc>
          <w:tcPr>
            <w:tcW w:w="990" w:type="dxa"/>
          </w:tcPr>
          <w:p w14:paraId="4AB8E63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63B44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06DBE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2F394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B47AF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DEDF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35299F" w14:textId="77777777" w:rsidR="0061524D" w:rsidRPr="00487927" w:rsidRDefault="0061524D" w:rsidP="001B2204">
            <w:pPr>
              <w:jc w:val="center"/>
              <w:rPr>
                <w:rFonts w:cstheme="minorHAnsi"/>
                <w:szCs w:val="20"/>
              </w:rPr>
            </w:pPr>
          </w:p>
        </w:tc>
        <w:tc>
          <w:tcPr>
            <w:tcW w:w="990" w:type="dxa"/>
          </w:tcPr>
          <w:p w14:paraId="4D7CAE90" w14:textId="77777777" w:rsidR="0061524D" w:rsidRPr="00487927" w:rsidRDefault="0061524D" w:rsidP="001B2204">
            <w:pPr>
              <w:jc w:val="center"/>
              <w:rPr>
                <w:rFonts w:cstheme="minorHAnsi"/>
                <w:szCs w:val="20"/>
              </w:rPr>
            </w:pPr>
          </w:p>
        </w:tc>
        <w:tc>
          <w:tcPr>
            <w:tcW w:w="990" w:type="dxa"/>
          </w:tcPr>
          <w:p w14:paraId="7C62BA44" w14:textId="77777777" w:rsidR="0061524D" w:rsidRPr="00487927" w:rsidRDefault="0061524D" w:rsidP="001B2204">
            <w:pPr>
              <w:jc w:val="center"/>
              <w:rPr>
                <w:rFonts w:cstheme="minorHAnsi"/>
                <w:szCs w:val="20"/>
              </w:rPr>
            </w:pPr>
          </w:p>
        </w:tc>
        <w:tc>
          <w:tcPr>
            <w:tcW w:w="1103" w:type="dxa"/>
          </w:tcPr>
          <w:p w14:paraId="0339A6E0" w14:textId="77777777" w:rsidR="0061524D" w:rsidRPr="00487927" w:rsidRDefault="0061524D" w:rsidP="001B2204">
            <w:pPr>
              <w:jc w:val="center"/>
              <w:rPr>
                <w:rFonts w:cstheme="minorHAnsi"/>
                <w:szCs w:val="20"/>
              </w:rPr>
            </w:pPr>
          </w:p>
        </w:tc>
        <w:tc>
          <w:tcPr>
            <w:tcW w:w="1103" w:type="dxa"/>
          </w:tcPr>
          <w:p w14:paraId="64952502" w14:textId="77777777" w:rsidR="0061524D" w:rsidRPr="00487927" w:rsidRDefault="0061524D" w:rsidP="001B2204">
            <w:pPr>
              <w:jc w:val="center"/>
              <w:rPr>
                <w:rFonts w:cstheme="minorHAnsi"/>
                <w:szCs w:val="20"/>
              </w:rPr>
            </w:pPr>
          </w:p>
        </w:tc>
      </w:tr>
      <w:tr w:rsidR="0061524D" w:rsidRPr="00487927" w14:paraId="69F49106" w14:textId="71876640" w:rsidTr="0061524D">
        <w:tc>
          <w:tcPr>
            <w:tcW w:w="1255" w:type="dxa"/>
          </w:tcPr>
          <w:p w14:paraId="4F2AC7A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334_02</w:t>
            </w:r>
          </w:p>
        </w:tc>
        <w:tc>
          <w:tcPr>
            <w:tcW w:w="990" w:type="dxa"/>
          </w:tcPr>
          <w:p w14:paraId="373A3F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0897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C7B6D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BEFB1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B2E9F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C739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E90E8B" w14:textId="77777777" w:rsidR="0061524D" w:rsidRPr="00487927" w:rsidRDefault="0061524D" w:rsidP="001B2204">
            <w:pPr>
              <w:jc w:val="center"/>
              <w:rPr>
                <w:rFonts w:cstheme="minorHAnsi"/>
                <w:szCs w:val="20"/>
              </w:rPr>
            </w:pPr>
          </w:p>
        </w:tc>
        <w:tc>
          <w:tcPr>
            <w:tcW w:w="990" w:type="dxa"/>
          </w:tcPr>
          <w:p w14:paraId="499F0E31" w14:textId="77777777" w:rsidR="0061524D" w:rsidRPr="00487927" w:rsidRDefault="0061524D" w:rsidP="001B2204">
            <w:pPr>
              <w:jc w:val="center"/>
              <w:rPr>
                <w:rFonts w:cstheme="minorHAnsi"/>
                <w:szCs w:val="20"/>
              </w:rPr>
            </w:pPr>
          </w:p>
        </w:tc>
        <w:tc>
          <w:tcPr>
            <w:tcW w:w="990" w:type="dxa"/>
          </w:tcPr>
          <w:p w14:paraId="34674910" w14:textId="77777777" w:rsidR="0061524D" w:rsidRPr="00487927" w:rsidRDefault="0061524D" w:rsidP="001B2204">
            <w:pPr>
              <w:jc w:val="center"/>
              <w:rPr>
                <w:rFonts w:cstheme="minorHAnsi"/>
                <w:szCs w:val="20"/>
              </w:rPr>
            </w:pPr>
          </w:p>
        </w:tc>
        <w:tc>
          <w:tcPr>
            <w:tcW w:w="1103" w:type="dxa"/>
          </w:tcPr>
          <w:p w14:paraId="4C557651" w14:textId="77777777" w:rsidR="0061524D" w:rsidRPr="00487927" w:rsidRDefault="0061524D" w:rsidP="001B2204">
            <w:pPr>
              <w:jc w:val="center"/>
              <w:rPr>
                <w:rFonts w:cstheme="minorHAnsi"/>
                <w:szCs w:val="20"/>
              </w:rPr>
            </w:pPr>
          </w:p>
        </w:tc>
        <w:tc>
          <w:tcPr>
            <w:tcW w:w="1103" w:type="dxa"/>
          </w:tcPr>
          <w:p w14:paraId="726A9F9B" w14:textId="77777777" w:rsidR="0061524D" w:rsidRPr="00487927" w:rsidRDefault="0061524D" w:rsidP="001B2204">
            <w:pPr>
              <w:jc w:val="center"/>
              <w:rPr>
                <w:rFonts w:cstheme="minorHAnsi"/>
                <w:szCs w:val="20"/>
              </w:rPr>
            </w:pPr>
          </w:p>
        </w:tc>
      </w:tr>
      <w:tr w:rsidR="0061524D" w:rsidRPr="00487927" w14:paraId="57297A71" w14:textId="1F29F0E3" w:rsidTr="0061524D">
        <w:tc>
          <w:tcPr>
            <w:tcW w:w="1255" w:type="dxa"/>
          </w:tcPr>
          <w:p w14:paraId="666C8A9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335_01</w:t>
            </w:r>
          </w:p>
        </w:tc>
        <w:tc>
          <w:tcPr>
            <w:tcW w:w="990" w:type="dxa"/>
          </w:tcPr>
          <w:p w14:paraId="6D0E976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D3399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5604CB" w14:textId="6D51FD79" w:rsidR="0061524D" w:rsidRPr="00487927" w:rsidRDefault="0061524D" w:rsidP="001B2204">
            <w:pPr>
              <w:jc w:val="center"/>
              <w:rPr>
                <w:rFonts w:cstheme="minorHAnsi"/>
                <w:szCs w:val="20"/>
              </w:rPr>
            </w:pPr>
          </w:p>
        </w:tc>
        <w:tc>
          <w:tcPr>
            <w:tcW w:w="990" w:type="dxa"/>
          </w:tcPr>
          <w:p w14:paraId="3402A18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FBCAA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9B3ABE" w14:textId="1E5E932F" w:rsidR="0061524D" w:rsidRPr="00487927" w:rsidRDefault="0061524D" w:rsidP="001B2204">
            <w:pPr>
              <w:jc w:val="center"/>
              <w:rPr>
                <w:rFonts w:cstheme="minorHAnsi"/>
                <w:szCs w:val="20"/>
              </w:rPr>
            </w:pPr>
          </w:p>
        </w:tc>
        <w:tc>
          <w:tcPr>
            <w:tcW w:w="1080" w:type="dxa"/>
          </w:tcPr>
          <w:p w14:paraId="0FB1A300" w14:textId="77777777" w:rsidR="0061524D" w:rsidRPr="00487927" w:rsidRDefault="0061524D" w:rsidP="001B2204">
            <w:pPr>
              <w:jc w:val="center"/>
              <w:rPr>
                <w:rFonts w:cstheme="minorHAnsi"/>
                <w:szCs w:val="20"/>
              </w:rPr>
            </w:pPr>
          </w:p>
        </w:tc>
        <w:tc>
          <w:tcPr>
            <w:tcW w:w="990" w:type="dxa"/>
          </w:tcPr>
          <w:p w14:paraId="1DEAD0E6" w14:textId="77777777" w:rsidR="0061524D" w:rsidRPr="00487927" w:rsidRDefault="0061524D" w:rsidP="001B2204">
            <w:pPr>
              <w:jc w:val="center"/>
              <w:rPr>
                <w:rFonts w:cstheme="minorHAnsi"/>
                <w:szCs w:val="20"/>
              </w:rPr>
            </w:pPr>
          </w:p>
        </w:tc>
        <w:tc>
          <w:tcPr>
            <w:tcW w:w="990" w:type="dxa"/>
          </w:tcPr>
          <w:p w14:paraId="108586A7" w14:textId="77777777" w:rsidR="0061524D" w:rsidRPr="00487927" w:rsidRDefault="0061524D" w:rsidP="001B2204">
            <w:pPr>
              <w:jc w:val="center"/>
              <w:rPr>
                <w:rFonts w:cstheme="minorHAnsi"/>
                <w:szCs w:val="20"/>
              </w:rPr>
            </w:pPr>
          </w:p>
        </w:tc>
        <w:tc>
          <w:tcPr>
            <w:tcW w:w="1103" w:type="dxa"/>
          </w:tcPr>
          <w:p w14:paraId="3901FC1C" w14:textId="77777777" w:rsidR="0061524D" w:rsidRPr="00487927" w:rsidRDefault="0061524D" w:rsidP="001B2204">
            <w:pPr>
              <w:jc w:val="center"/>
              <w:rPr>
                <w:rFonts w:cstheme="minorHAnsi"/>
                <w:szCs w:val="20"/>
              </w:rPr>
            </w:pPr>
          </w:p>
        </w:tc>
        <w:tc>
          <w:tcPr>
            <w:tcW w:w="1103" w:type="dxa"/>
          </w:tcPr>
          <w:p w14:paraId="270B0996" w14:textId="77777777" w:rsidR="0061524D" w:rsidRPr="00487927" w:rsidRDefault="0061524D" w:rsidP="001B2204">
            <w:pPr>
              <w:jc w:val="center"/>
              <w:rPr>
                <w:rFonts w:cstheme="minorHAnsi"/>
                <w:szCs w:val="20"/>
              </w:rPr>
            </w:pPr>
          </w:p>
        </w:tc>
      </w:tr>
      <w:tr w:rsidR="0061524D" w:rsidRPr="00487927" w14:paraId="378C56ED" w14:textId="5F13B67F" w:rsidTr="0061524D">
        <w:tc>
          <w:tcPr>
            <w:tcW w:w="1255" w:type="dxa"/>
          </w:tcPr>
          <w:p w14:paraId="6D4B1EB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335_02</w:t>
            </w:r>
          </w:p>
        </w:tc>
        <w:tc>
          <w:tcPr>
            <w:tcW w:w="990" w:type="dxa"/>
          </w:tcPr>
          <w:p w14:paraId="75E607E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CA166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C9BC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4B306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8D58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8557F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8C19D99" w14:textId="77777777" w:rsidR="0061524D" w:rsidRPr="00487927" w:rsidRDefault="0061524D" w:rsidP="001B2204">
            <w:pPr>
              <w:jc w:val="center"/>
              <w:rPr>
                <w:rFonts w:cstheme="minorHAnsi"/>
                <w:szCs w:val="20"/>
              </w:rPr>
            </w:pPr>
          </w:p>
        </w:tc>
        <w:tc>
          <w:tcPr>
            <w:tcW w:w="990" w:type="dxa"/>
          </w:tcPr>
          <w:p w14:paraId="078810AA" w14:textId="77777777" w:rsidR="0061524D" w:rsidRPr="00487927" w:rsidRDefault="0061524D" w:rsidP="001B2204">
            <w:pPr>
              <w:jc w:val="center"/>
              <w:rPr>
                <w:rFonts w:cstheme="minorHAnsi"/>
                <w:szCs w:val="20"/>
              </w:rPr>
            </w:pPr>
          </w:p>
        </w:tc>
        <w:tc>
          <w:tcPr>
            <w:tcW w:w="990" w:type="dxa"/>
          </w:tcPr>
          <w:p w14:paraId="19AE1387" w14:textId="77777777" w:rsidR="0061524D" w:rsidRPr="00487927" w:rsidRDefault="0061524D" w:rsidP="001B2204">
            <w:pPr>
              <w:jc w:val="center"/>
              <w:rPr>
                <w:rFonts w:cstheme="minorHAnsi"/>
                <w:szCs w:val="20"/>
              </w:rPr>
            </w:pPr>
          </w:p>
        </w:tc>
        <w:tc>
          <w:tcPr>
            <w:tcW w:w="1103" w:type="dxa"/>
          </w:tcPr>
          <w:p w14:paraId="3514A31A" w14:textId="77777777" w:rsidR="0061524D" w:rsidRPr="00487927" w:rsidRDefault="0061524D" w:rsidP="001B2204">
            <w:pPr>
              <w:jc w:val="center"/>
              <w:rPr>
                <w:rFonts w:cstheme="minorHAnsi"/>
                <w:szCs w:val="20"/>
              </w:rPr>
            </w:pPr>
          </w:p>
        </w:tc>
        <w:tc>
          <w:tcPr>
            <w:tcW w:w="1103" w:type="dxa"/>
          </w:tcPr>
          <w:p w14:paraId="124D1DE0" w14:textId="77777777" w:rsidR="0061524D" w:rsidRPr="00487927" w:rsidRDefault="0061524D" w:rsidP="001B2204">
            <w:pPr>
              <w:jc w:val="center"/>
              <w:rPr>
                <w:rFonts w:cstheme="minorHAnsi"/>
                <w:szCs w:val="20"/>
              </w:rPr>
            </w:pPr>
          </w:p>
        </w:tc>
      </w:tr>
      <w:tr w:rsidR="0061524D" w:rsidRPr="00487927" w14:paraId="40F0BD05" w14:textId="30A88C63" w:rsidTr="0061524D">
        <w:tc>
          <w:tcPr>
            <w:tcW w:w="1255" w:type="dxa"/>
          </w:tcPr>
          <w:p w14:paraId="1DEFA4C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335_03</w:t>
            </w:r>
          </w:p>
        </w:tc>
        <w:tc>
          <w:tcPr>
            <w:tcW w:w="990" w:type="dxa"/>
          </w:tcPr>
          <w:p w14:paraId="0D9148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9AFB6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ABBF3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D3732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F669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2CD4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EDABFA3" w14:textId="77777777" w:rsidR="0061524D" w:rsidRPr="00487927" w:rsidRDefault="0061524D" w:rsidP="001B2204">
            <w:pPr>
              <w:jc w:val="center"/>
              <w:rPr>
                <w:rFonts w:cstheme="minorHAnsi"/>
                <w:szCs w:val="20"/>
              </w:rPr>
            </w:pPr>
          </w:p>
        </w:tc>
        <w:tc>
          <w:tcPr>
            <w:tcW w:w="990" w:type="dxa"/>
          </w:tcPr>
          <w:p w14:paraId="702FB980" w14:textId="77777777" w:rsidR="0061524D" w:rsidRPr="00487927" w:rsidRDefault="0061524D" w:rsidP="001B2204">
            <w:pPr>
              <w:jc w:val="center"/>
              <w:rPr>
                <w:rFonts w:cstheme="minorHAnsi"/>
                <w:szCs w:val="20"/>
              </w:rPr>
            </w:pPr>
          </w:p>
        </w:tc>
        <w:tc>
          <w:tcPr>
            <w:tcW w:w="990" w:type="dxa"/>
          </w:tcPr>
          <w:p w14:paraId="365287A4" w14:textId="77777777" w:rsidR="0061524D" w:rsidRPr="00487927" w:rsidRDefault="0061524D" w:rsidP="001B2204">
            <w:pPr>
              <w:jc w:val="center"/>
              <w:rPr>
                <w:rFonts w:cstheme="minorHAnsi"/>
                <w:szCs w:val="20"/>
              </w:rPr>
            </w:pPr>
          </w:p>
        </w:tc>
        <w:tc>
          <w:tcPr>
            <w:tcW w:w="1103" w:type="dxa"/>
          </w:tcPr>
          <w:p w14:paraId="6EC531B8" w14:textId="77777777" w:rsidR="0061524D" w:rsidRPr="00487927" w:rsidRDefault="0061524D" w:rsidP="001B2204">
            <w:pPr>
              <w:jc w:val="center"/>
              <w:rPr>
                <w:rFonts w:cstheme="minorHAnsi"/>
                <w:szCs w:val="20"/>
              </w:rPr>
            </w:pPr>
          </w:p>
        </w:tc>
        <w:tc>
          <w:tcPr>
            <w:tcW w:w="1103" w:type="dxa"/>
          </w:tcPr>
          <w:p w14:paraId="4D1E8C07" w14:textId="77777777" w:rsidR="0061524D" w:rsidRPr="00487927" w:rsidRDefault="0061524D" w:rsidP="001B2204">
            <w:pPr>
              <w:jc w:val="center"/>
              <w:rPr>
                <w:rFonts w:cstheme="minorHAnsi"/>
                <w:szCs w:val="20"/>
              </w:rPr>
            </w:pPr>
          </w:p>
        </w:tc>
      </w:tr>
      <w:tr w:rsidR="0061524D" w:rsidRPr="00487927" w14:paraId="047E8D3C" w14:textId="21ADD73C" w:rsidTr="0061524D">
        <w:tc>
          <w:tcPr>
            <w:tcW w:w="1255" w:type="dxa"/>
          </w:tcPr>
          <w:p w14:paraId="6E90428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335_04</w:t>
            </w:r>
          </w:p>
        </w:tc>
        <w:tc>
          <w:tcPr>
            <w:tcW w:w="990" w:type="dxa"/>
          </w:tcPr>
          <w:p w14:paraId="2F5438F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1A170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F128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AAA31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4084C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336A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800AF7" w14:textId="77777777" w:rsidR="0061524D" w:rsidRPr="00487927" w:rsidRDefault="0061524D" w:rsidP="001B2204">
            <w:pPr>
              <w:jc w:val="center"/>
              <w:rPr>
                <w:rFonts w:cstheme="minorHAnsi"/>
                <w:szCs w:val="20"/>
              </w:rPr>
            </w:pPr>
          </w:p>
        </w:tc>
        <w:tc>
          <w:tcPr>
            <w:tcW w:w="990" w:type="dxa"/>
          </w:tcPr>
          <w:p w14:paraId="13D98C3A" w14:textId="77777777" w:rsidR="0061524D" w:rsidRPr="00487927" w:rsidRDefault="0061524D" w:rsidP="001B2204">
            <w:pPr>
              <w:jc w:val="center"/>
              <w:rPr>
                <w:rFonts w:cstheme="minorHAnsi"/>
                <w:szCs w:val="20"/>
              </w:rPr>
            </w:pPr>
          </w:p>
        </w:tc>
        <w:tc>
          <w:tcPr>
            <w:tcW w:w="990" w:type="dxa"/>
          </w:tcPr>
          <w:p w14:paraId="52F8B6F0" w14:textId="77777777" w:rsidR="0061524D" w:rsidRPr="00487927" w:rsidRDefault="0061524D" w:rsidP="001B2204">
            <w:pPr>
              <w:jc w:val="center"/>
              <w:rPr>
                <w:rFonts w:cstheme="minorHAnsi"/>
                <w:szCs w:val="20"/>
              </w:rPr>
            </w:pPr>
          </w:p>
        </w:tc>
        <w:tc>
          <w:tcPr>
            <w:tcW w:w="1103" w:type="dxa"/>
          </w:tcPr>
          <w:p w14:paraId="1C61F551" w14:textId="77777777" w:rsidR="0061524D" w:rsidRPr="00487927" w:rsidRDefault="0061524D" w:rsidP="001B2204">
            <w:pPr>
              <w:jc w:val="center"/>
              <w:rPr>
                <w:rFonts w:cstheme="minorHAnsi"/>
                <w:szCs w:val="20"/>
              </w:rPr>
            </w:pPr>
          </w:p>
        </w:tc>
        <w:tc>
          <w:tcPr>
            <w:tcW w:w="1103" w:type="dxa"/>
          </w:tcPr>
          <w:p w14:paraId="2526D9FD" w14:textId="77777777" w:rsidR="0061524D" w:rsidRPr="00487927" w:rsidRDefault="0061524D" w:rsidP="001B2204">
            <w:pPr>
              <w:jc w:val="center"/>
              <w:rPr>
                <w:rFonts w:cstheme="minorHAnsi"/>
                <w:szCs w:val="20"/>
              </w:rPr>
            </w:pPr>
          </w:p>
        </w:tc>
      </w:tr>
      <w:tr w:rsidR="0061524D" w:rsidRPr="00487927" w14:paraId="7E7DE375" w14:textId="60C53E12" w:rsidTr="0061524D">
        <w:tc>
          <w:tcPr>
            <w:tcW w:w="1255" w:type="dxa"/>
          </w:tcPr>
          <w:p w14:paraId="05FCF4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336_01</w:t>
            </w:r>
          </w:p>
        </w:tc>
        <w:tc>
          <w:tcPr>
            <w:tcW w:w="990" w:type="dxa"/>
          </w:tcPr>
          <w:p w14:paraId="5443DF2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D3AA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460B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26AC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A693C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811E8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00CC59" w14:textId="77777777" w:rsidR="0061524D" w:rsidRPr="00487927" w:rsidRDefault="0061524D" w:rsidP="001B2204">
            <w:pPr>
              <w:jc w:val="center"/>
              <w:rPr>
                <w:rFonts w:cstheme="minorHAnsi"/>
                <w:szCs w:val="20"/>
              </w:rPr>
            </w:pPr>
          </w:p>
        </w:tc>
        <w:tc>
          <w:tcPr>
            <w:tcW w:w="990" w:type="dxa"/>
          </w:tcPr>
          <w:p w14:paraId="4814A810" w14:textId="77777777" w:rsidR="0061524D" w:rsidRPr="00487927" w:rsidRDefault="0061524D" w:rsidP="001B2204">
            <w:pPr>
              <w:jc w:val="center"/>
              <w:rPr>
                <w:rFonts w:cstheme="minorHAnsi"/>
                <w:szCs w:val="20"/>
              </w:rPr>
            </w:pPr>
          </w:p>
        </w:tc>
        <w:tc>
          <w:tcPr>
            <w:tcW w:w="990" w:type="dxa"/>
          </w:tcPr>
          <w:p w14:paraId="4C2386CC" w14:textId="77777777" w:rsidR="0061524D" w:rsidRPr="00487927" w:rsidRDefault="0061524D" w:rsidP="001B2204">
            <w:pPr>
              <w:jc w:val="center"/>
              <w:rPr>
                <w:rFonts w:cstheme="minorHAnsi"/>
                <w:szCs w:val="20"/>
              </w:rPr>
            </w:pPr>
          </w:p>
        </w:tc>
        <w:tc>
          <w:tcPr>
            <w:tcW w:w="1103" w:type="dxa"/>
          </w:tcPr>
          <w:p w14:paraId="07FD3384" w14:textId="77777777" w:rsidR="0061524D" w:rsidRPr="00487927" w:rsidRDefault="0061524D" w:rsidP="001B2204">
            <w:pPr>
              <w:jc w:val="center"/>
              <w:rPr>
                <w:rFonts w:cstheme="minorHAnsi"/>
                <w:szCs w:val="20"/>
              </w:rPr>
            </w:pPr>
          </w:p>
        </w:tc>
        <w:tc>
          <w:tcPr>
            <w:tcW w:w="1103" w:type="dxa"/>
          </w:tcPr>
          <w:p w14:paraId="09EB3260" w14:textId="77777777" w:rsidR="0061524D" w:rsidRPr="00487927" w:rsidRDefault="0061524D" w:rsidP="001B2204">
            <w:pPr>
              <w:jc w:val="center"/>
              <w:rPr>
                <w:rFonts w:cstheme="minorHAnsi"/>
                <w:szCs w:val="20"/>
              </w:rPr>
            </w:pPr>
          </w:p>
        </w:tc>
      </w:tr>
      <w:tr w:rsidR="0061524D" w:rsidRPr="00487927" w14:paraId="61710953" w14:textId="605D2613" w:rsidTr="0061524D">
        <w:tc>
          <w:tcPr>
            <w:tcW w:w="1255" w:type="dxa"/>
          </w:tcPr>
          <w:p w14:paraId="3E8BF05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336_02</w:t>
            </w:r>
          </w:p>
        </w:tc>
        <w:tc>
          <w:tcPr>
            <w:tcW w:w="990" w:type="dxa"/>
          </w:tcPr>
          <w:p w14:paraId="19904F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36E7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4E3C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6E0E3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24B67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79B71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F9F5F8" w14:textId="77777777" w:rsidR="0061524D" w:rsidRPr="00487927" w:rsidRDefault="0061524D" w:rsidP="001B2204">
            <w:pPr>
              <w:jc w:val="center"/>
              <w:rPr>
                <w:rFonts w:cstheme="minorHAnsi"/>
                <w:szCs w:val="20"/>
              </w:rPr>
            </w:pPr>
          </w:p>
        </w:tc>
        <w:tc>
          <w:tcPr>
            <w:tcW w:w="990" w:type="dxa"/>
          </w:tcPr>
          <w:p w14:paraId="61893783" w14:textId="77777777" w:rsidR="0061524D" w:rsidRPr="00487927" w:rsidRDefault="0061524D" w:rsidP="001B2204">
            <w:pPr>
              <w:jc w:val="center"/>
              <w:rPr>
                <w:rFonts w:cstheme="minorHAnsi"/>
                <w:szCs w:val="20"/>
              </w:rPr>
            </w:pPr>
          </w:p>
        </w:tc>
        <w:tc>
          <w:tcPr>
            <w:tcW w:w="990" w:type="dxa"/>
          </w:tcPr>
          <w:p w14:paraId="6641213E" w14:textId="77777777" w:rsidR="0061524D" w:rsidRPr="00487927" w:rsidRDefault="0061524D" w:rsidP="001B2204">
            <w:pPr>
              <w:jc w:val="center"/>
              <w:rPr>
                <w:rFonts w:cstheme="minorHAnsi"/>
                <w:szCs w:val="20"/>
              </w:rPr>
            </w:pPr>
          </w:p>
        </w:tc>
        <w:tc>
          <w:tcPr>
            <w:tcW w:w="1103" w:type="dxa"/>
          </w:tcPr>
          <w:p w14:paraId="0BF02CFF" w14:textId="77777777" w:rsidR="0061524D" w:rsidRPr="00487927" w:rsidRDefault="0061524D" w:rsidP="001B2204">
            <w:pPr>
              <w:jc w:val="center"/>
              <w:rPr>
                <w:rFonts w:cstheme="minorHAnsi"/>
                <w:szCs w:val="20"/>
              </w:rPr>
            </w:pPr>
          </w:p>
        </w:tc>
        <w:tc>
          <w:tcPr>
            <w:tcW w:w="1103" w:type="dxa"/>
          </w:tcPr>
          <w:p w14:paraId="708A9173" w14:textId="77777777" w:rsidR="0061524D" w:rsidRPr="00487927" w:rsidRDefault="0061524D" w:rsidP="001B2204">
            <w:pPr>
              <w:jc w:val="center"/>
              <w:rPr>
                <w:rFonts w:cstheme="minorHAnsi"/>
                <w:szCs w:val="20"/>
              </w:rPr>
            </w:pPr>
          </w:p>
        </w:tc>
      </w:tr>
      <w:tr w:rsidR="0061524D" w:rsidRPr="00487927" w14:paraId="0E2B225B" w14:textId="218CEC67" w:rsidTr="0061524D">
        <w:tc>
          <w:tcPr>
            <w:tcW w:w="1255" w:type="dxa"/>
          </w:tcPr>
          <w:p w14:paraId="487FA28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337_01</w:t>
            </w:r>
          </w:p>
        </w:tc>
        <w:tc>
          <w:tcPr>
            <w:tcW w:w="990" w:type="dxa"/>
          </w:tcPr>
          <w:p w14:paraId="638BB63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D94D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93B7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BBD16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C2BB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0663B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328A8B" w14:textId="77777777" w:rsidR="0061524D" w:rsidRPr="00487927" w:rsidRDefault="0061524D" w:rsidP="001B2204">
            <w:pPr>
              <w:jc w:val="center"/>
              <w:rPr>
                <w:rFonts w:cstheme="minorHAnsi"/>
                <w:szCs w:val="20"/>
              </w:rPr>
            </w:pPr>
          </w:p>
        </w:tc>
        <w:tc>
          <w:tcPr>
            <w:tcW w:w="990" w:type="dxa"/>
          </w:tcPr>
          <w:p w14:paraId="37CD3A3B" w14:textId="77777777" w:rsidR="0061524D" w:rsidRPr="00487927" w:rsidRDefault="0061524D" w:rsidP="001B2204">
            <w:pPr>
              <w:jc w:val="center"/>
              <w:rPr>
                <w:rFonts w:cstheme="minorHAnsi"/>
                <w:szCs w:val="20"/>
              </w:rPr>
            </w:pPr>
          </w:p>
        </w:tc>
        <w:tc>
          <w:tcPr>
            <w:tcW w:w="990" w:type="dxa"/>
          </w:tcPr>
          <w:p w14:paraId="3C001BCC" w14:textId="77777777" w:rsidR="0061524D" w:rsidRPr="00487927" w:rsidRDefault="0061524D" w:rsidP="001B2204">
            <w:pPr>
              <w:jc w:val="center"/>
              <w:rPr>
                <w:rFonts w:cstheme="minorHAnsi"/>
                <w:szCs w:val="20"/>
              </w:rPr>
            </w:pPr>
          </w:p>
        </w:tc>
        <w:tc>
          <w:tcPr>
            <w:tcW w:w="1103" w:type="dxa"/>
          </w:tcPr>
          <w:p w14:paraId="0E8BC186" w14:textId="77777777" w:rsidR="0061524D" w:rsidRPr="00487927" w:rsidRDefault="0061524D" w:rsidP="001B2204">
            <w:pPr>
              <w:jc w:val="center"/>
              <w:rPr>
                <w:rFonts w:cstheme="minorHAnsi"/>
                <w:szCs w:val="20"/>
              </w:rPr>
            </w:pPr>
          </w:p>
        </w:tc>
        <w:tc>
          <w:tcPr>
            <w:tcW w:w="1103" w:type="dxa"/>
          </w:tcPr>
          <w:p w14:paraId="3655E0FE" w14:textId="77777777" w:rsidR="0061524D" w:rsidRPr="00487927" w:rsidRDefault="0061524D" w:rsidP="001B2204">
            <w:pPr>
              <w:jc w:val="center"/>
              <w:rPr>
                <w:rFonts w:cstheme="minorHAnsi"/>
                <w:szCs w:val="20"/>
              </w:rPr>
            </w:pPr>
          </w:p>
        </w:tc>
      </w:tr>
      <w:tr w:rsidR="0061524D" w:rsidRPr="00487927" w14:paraId="4D8D588C" w14:textId="4B1543C0" w:rsidTr="0061524D">
        <w:tc>
          <w:tcPr>
            <w:tcW w:w="1255" w:type="dxa"/>
          </w:tcPr>
          <w:p w14:paraId="27D1BC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337_02</w:t>
            </w:r>
          </w:p>
        </w:tc>
        <w:tc>
          <w:tcPr>
            <w:tcW w:w="990" w:type="dxa"/>
          </w:tcPr>
          <w:p w14:paraId="344724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43587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A53FA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86F1B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F4FDE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BD9F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A95CB5" w14:textId="77777777" w:rsidR="0061524D" w:rsidRPr="00487927" w:rsidRDefault="0061524D" w:rsidP="001B2204">
            <w:pPr>
              <w:jc w:val="center"/>
              <w:rPr>
                <w:rFonts w:cstheme="minorHAnsi"/>
                <w:szCs w:val="20"/>
              </w:rPr>
            </w:pPr>
          </w:p>
        </w:tc>
        <w:tc>
          <w:tcPr>
            <w:tcW w:w="990" w:type="dxa"/>
          </w:tcPr>
          <w:p w14:paraId="43EE2935" w14:textId="77777777" w:rsidR="0061524D" w:rsidRPr="00487927" w:rsidRDefault="0061524D" w:rsidP="001B2204">
            <w:pPr>
              <w:jc w:val="center"/>
              <w:rPr>
                <w:rFonts w:cstheme="minorHAnsi"/>
                <w:szCs w:val="20"/>
              </w:rPr>
            </w:pPr>
          </w:p>
        </w:tc>
        <w:tc>
          <w:tcPr>
            <w:tcW w:w="990" w:type="dxa"/>
          </w:tcPr>
          <w:p w14:paraId="42084080" w14:textId="77777777" w:rsidR="0061524D" w:rsidRPr="00487927" w:rsidRDefault="0061524D" w:rsidP="001B2204">
            <w:pPr>
              <w:jc w:val="center"/>
              <w:rPr>
                <w:rFonts w:cstheme="minorHAnsi"/>
                <w:szCs w:val="20"/>
              </w:rPr>
            </w:pPr>
          </w:p>
        </w:tc>
        <w:tc>
          <w:tcPr>
            <w:tcW w:w="1103" w:type="dxa"/>
          </w:tcPr>
          <w:p w14:paraId="6A4AD391" w14:textId="77777777" w:rsidR="0061524D" w:rsidRPr="00487927" w:rsidRDefault="0061524D" w:rsidP="001B2204">
            <w:pPr>
              <w:jc w:val="center"/>
              <w:rPr>
                <w:rFonts w:cstheme="minorHAnsi"/>
                <w:szCs w:val="20"/>
              </w:rPr>
            </w:pPr>
          </w:p>
        </w:tc>
        <w:tc>
          <w:tcPr>
            <w:tcW w:w="1103" w:type="dxa"/>
          </w:tcPr>
          <w:p w14:paraId="09D4F8FE" w14:textId="77777777" w:rsidR="0061524D" w:rsidRPr="00487927" w:rsidRDefault="0061524D" w:rsidP="001B2204">
            <w:pPr>
              <w:jc w:val="center"/>
              <w:rPr>
                <w:rFonts w:cstheme="minorHAnsi"/>
                <w:szCs w:val="20"/>
              </w:rPr>
            </w:pPr>
          </w:p>
        </w:tc>
      </w:tr>
      <w:tr w:rsidR="0061524D" w:rsidRPr="00487927" w14:paraId="3A384EF2" w14:textId="23FB0B0A" w:rsidTr="0061524D">
        <w:tc>
          <w:tcPr>
            <w:tcW w:w="1255" w:type="dxa"/>
          </w:tcPr>
          <w:p w14:paraId="428AE4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337_03</w:t>
            </w:r>
          </w:p>
        </w:tc>
        <w:tc>
          <w:tcPr>
            <w:tcW w:w="990" w:type="dxa"/>
          </w:tcPr>
          <w:p w14:paraId="656258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DA4E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F272C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299BB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46FB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25263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DF97B6" w14:textId="77777777" w:rsidR="0061524D" w:rsidRPr="00487927" w:rsidRDefault="0061524D" w:rsidP="001B2204">
            <w:pPr>
              <w:jc w:val="center"/>
              <w:rPr>
                <w:rFonts w:cstheme="minorHAnsi"/>
                <w:szCs w:val="20"/>
              </w:rPr>
            </w:pPr>
          </w:p>
        </w:tc>
        <w:tc>
          <w:tcPr>
            <w:tcW w:w="990" w:type="dxa"/>
          </w:tcPr>
          <w:p w14:paraId="4685371A" w14:textId="77777777" w:rsidR="0061524D" w:rsidRPr="00487927" w:rsidRDefault="0061524D" w:rsidP="001B2204">
            <w:pPr>
              <w:jc w:val="center"/>
              <w:rPr>
                <w:rFonts w:cstheme="minorHAnsi"/>
                <w:szCs w:val="20"/>
              </w:rPr>
            </w:pPr>
          </w:p>
        </w:tc>
        <w:tc>
          <w:tcPr>
            <w:tcW w:w="990" w:type="dxa"/>
          </w:tcPr>
          <w:p w14:paraId="659E8F2C" w14:textId="77777777" w:rsidR="0061524D" w:rsidRPr="00487927" w:rsidRDefault="0061524D" w:rsidP="001B2204">
            <w:pPr>
              <w:jc w:val="center"/>
              <w:rPr>
                <w:rFonts w:cstheme="minorHAnsi"/>
                <w:szCs w:val="20"/>
              </w:rPr>
            </w:pPr>
          </w:p>
        </w:tc>
        <w:tc>
          <w:tcPr>
            <w:tcW w:w="1103" w:type="dxa"/>
          </w:tcPr>
          <w:p w14:paraId="39937897" w14:textId="77777777" w:rsidR="0061524D" w:rsidRPr="00487927" w:rsidRDefault="0061524D" w:rsidP="001B2204">
            <w:pPr>
              <w:jc w:val="center"/>
              <w:rPr>
                <w:rFonts w:cstheme="minorHAnsi"/>
                <w:szCs w:val="20"/>
              </w:rPr>
            </w:pPr>
          </w:p>
        </w:tc>
        <w:tc>
          <w:tcPr>
            <w:tcW w:w="1103" w:type="dxa"/>
          </w:tcPr>
          <w:p w14:paraId="70E34CC8" w14:textId="77777777" w:rsidR="0061524D" w:rsidRPr="00487927" w:rsidRDefault="0061524D" w:rsidP="001B2204">
            <w:pPr>
              <w:jc w:val="center"/>
              <w:rPr>
                <w:rFonts w:cstheme="minorHAnsi"/>
                <w:szCs w:val="20"/>
              </w:rPr>
            </w:pPr>
          </w:p>
        </w:tc>
      </w:tr>
      <w:tr w:rsidR="0061524D" w:rsidRPr="00487927" w14:paraId="14D58442" w14:textId="3CFC5E13" w:rsidTr="0061524D">
        <w:tc>
          <w:tcPr>
            <w:tcW w:w="1255" w:type="dxa"/>
          </w:tcPr>
          <w:p w14:paraId="1D3965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337_04</w:t>
            </w:r>
          </w:p>
        </w:tc>
        <w:tc>
          <w:tcPr>
            <w:tcW w:w="990" w:type="dxa"/>
          </w:tcPr>
          <w:p w14:paraId="3DF85D5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2255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2ABFD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0E9E4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DBF23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E75C8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2D863F" w14:textId="77777777" w:rsidR="0061524D" w:rsidRPr="00487927" w:rsidRDefault="0061524D" w:rsidP="001B2204">
            <w:pPr>
              <w:jc w:val="center"/>
              <w:rPr>
                <w:rFonts w:cstheme="minorHAnsi"/>
                <w:szCs w:val="20"/>
              </w:rPr>
            </w:pPr>
          </w:p>
        </w:tc>
        <w:tc>
          <w:tcPr>
            <w:tcW w:w="990" w:type="dxa"/>
          </w:tcPr>
          <w:p w14:paraId="2CC8DF0E" w14:textId="77777777" w:rsidR="0061524D" w:rsidRPr="00487927" w:rsidRDefault="0061524D" w:rsidP="001B2204">
            <w:pPr>
              <w:jc w:val="center"/>
              <w:rPr>
                <w:rFonts w:cstheme="minorHAnsi"/>
                <w:szCs w:val="20"/>
              </w:rPr>
            </w:pPr>
          </w:p>
        </w:tc>
        <w:tc>
          <w:tcPr>
            <w:tcW w:w="990" w:type="dxa"/>
          </w:tcPr>
          <w:p w14:paraId="6315CAA5" w14:textId="77777777" w:rsidR="0061524D" w:rsidRPr="00487927" w:rsidRDefault="0061524D" w:rsidP="001B2204">
            <w:pPr>
              <w:jc w:val="center"/>
              <w:rPr>
                <w:rFonts w:cstheme="minorHAnsi"/>
                <w:szCs w:val="20"/>
              </w:rPr>
            </w:pPr>
          </w:p>
        </w:tc>
        <w:tc>
          <w:tcPr>
            <w:tcW w:w="1103" w:type="dxa"/>
          </w:tcPr>
          <w:p w14:paraId="559F5E52" w14:textId="77777777" w:rsidR="0061524D" w:rsidRPr="00487927" w:rsidRDefault="0061524D" w:rsidP="001B2204">
            <w:pPr>
              <w:jc w:val="center"/>
              <w:rPr>
                <w:rFonts w:cstheme="minorHAnsi"/>
                <w:szCs w:val="20"/>
              </w:rPr>
            </w:pPr>
          </w:p>
        </w:tc>
        <w:tc>
          <w:tcPr>
            <w:tcW w:w="1103" w:type="dxa"/>
          </w:tcPr>
          <w:p w14:paraId="38B1CEDA" w14:textId="77777777" w:rsidR="0061524D" w:rsidRPr="00487927" w:rsidRDefault="0061524D" w:rsidP="001B2204">
            <w:pPr>
              <w:jc w:val="center"/>
              <w:rPr>
                <w:rFonts w:cstheme="minorHAnsi"/>
                <w:szCs w:val="20"/>
              </w:rPr>
            </w:pPr>
          </w:p>
        </w:tc>
      </w:tr>
      <w:tr w:rsidR="0061524D" w:rsidRPr="00487927" w14:paraId="103C515A" w14:textId="3C3B8C8C" w:rsidTr="0061524D">
        <w:tc>
          <w:tcPr>
            <w:tcW w:w="1255" w:type="dxa"/>
          </w:tcPr>
          <w:p w14:paraId="5E3F89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337_05</w:t>
            </w:r>
          </w:p>
        </w:tc>
        <w:tc>
          <w:tcPr>
            <w:tcW w:w="990" w:type="dxa"/>
          </w:tcPr>
          <w:p w14:paraId="469C356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B969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0350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0010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7405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FDC35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6410A6D" w14:textId="77777777" w:rsidR="0061524D" w:rsidRPr="00487927" w:rsidRDefault="0061524D" w:rsidP="001B2204">
            <w:pPr>
              <w:jc w:val="center"/>
              <w:rPr>
                <w:rFonts w:cstheme="minorHAnsi"/>
                <w:szCs w:val="20"/>
              </w:rPr>
            </w:pPr>
          </w:p>
        </w:tc>
        <w:tc>
          <w:tcPr>
            <w:tcW w:w="990" w:type="dxa"/>
          </w:tcPr>
          <w:p w14:paraId="7EFB55BB" w14:textId="77777777" w:rsidR="0061524D" w:rsidRPr="00487927" w:rsidRDefault="0061524D" w:rsidP="001B2204">
            <w:pPr>
              <w:jc w:val="center"/>
              <w:rPr>
                <w:rFonts w:cstheme="minorHAnsi"/>
                <w:szCs w:val="20"/>
              </w:rPr>
            </w:pPr>
          </w:p>
        </w:tc>
        <w:tc>
          <w:tcPr>
            <w:tcW w:w="990" w:type="dxa"/>
          </w:tcPr>
          <w:p w14:paraId="2453C628" w14:textId="77777777" w:rsidR="0061524D" w:rsidRPr="00487927" w:rsidRDefault="0061524D" w:rsidP="001B2204">
            <w:pPr>
              <w:jc w:val="center"/>
              <w:rPr>
                <w:rFonts w:cstheme="minorHAnsi"/>
                <w:szCs w:val="20"/>
              </w:rPr>
            </w:pPr>
          </w:p>
        </w:tc>
        <w:tc>
          <w:tcPr>
            <w:tcW w:w="1103" w:type="dxa"/>
          </w:tcPr>
          <w:p w14:paraId="346F669C" w14:textId="77777777" w:rsidR="0061524D" w:rsidRPr="00487927" w:rsidRDefault="0061524D" w:rsidP="001B2204">
            <w:pPr>
              <w:jc w:val="center"/>
              <w:rPr>
                <w:rFonts w:cstheme="minorHAnsi"/>
                <w:szCs w:val="20"/>
              </w:rPr>
            </w:pPr>
          </w:p>
        </w:tc>
        <w:tc>
          <w:tcPr>
            <w:tcW w:w="1103" w:type="dxa"/>
          </w:tcPr>
          <w:p w14:paraId="538BA71B" w14:textId="77777777" w:rsidR="0061524D" w:rsidRPr="00487927" w:rsidRDefault="0061524D" w:rsidP="001B2204">
            <w:pPr>
              <w:jc w:val="center"/>
              <w:rPr>
                <w:rFonts w:cstheme="minorHAnsi"/>
                <w:szCs w:val="20"/>
              </w:rPr>
            </w:pPr>
          </w:p>
        </w:tc>
      </w:tr>
      <w:tr w:rsidR="0061524D" w:rsidRPr="00487927" w14:paraId="1BCB55DB" w14:textId="7B546D24" w:rsidTr="0061524D">
        <w:tc>
          <w:tcPr>
            <w:tcW w:w="1255" w:type="dxa"/>
          </w:tcPr>
          <w:p w14:paraId="7509B4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337_06</w:t>
            </w:r>
          </w:p>
        </w:tc>
        <w:tc>
          <w:tcPr>
            <w:tcW w:w="990" w:type="dxa"/>
          </w:tcPr>
          <w:p w14:paraId="10632A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55E84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BC9CCC" w14:textId="77777777" w:rsidR="0061524D" w:rsidRPr="00487927" w:rsidRDefault="0061524D" w:rsidP="001B2204">
            <w:pPr>
              <w:jc w:val="center"/>
              <w:rPr>
                <w:rFonts w:cstheme="minorHAnsi"/>
                <w:szCs w:val="20"/>
              </w:rPr>
            </w:pPr>
          </w:p>
        </w:tc>
        <w:tc>
          <w:tcPr>
            <w:tcW w:w="990" w:type="dxa"/>
          </w:tcPr>
          <w:p w14:paraId="6FD81001" w14:textId="22639E44" w:rsidR="0061524D" w:rsidRPr="00487927" w:rsidRDefault="0061524D" w:rsidP="001B2204">
            <w:pPr>
              <w:jc w:val="center"/>
              <w:rPr>
                <w:rFonts w:cstheme="minorHAnsi"/>
                <w:szCs w:val="20"/>
              </w:rPr>
            </w:pPr>
          </w:p>
        </w:tc>
        <w:tc>
          <w:tcPr>
            <w:tcW w:w="990" w:type="dxa"/>
          </w:tcPr>
          <w:p w14:paraId="4EEAE4A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52E942" w14:textId="77777777" w:rsidR="0061524D" w:rsidRPr="00487927" w:rsidRDefault="0061524D" w:rsidP="001B2204">
            <w:pPr>
              <w:jc w:val="center"/>
              <w:rPr>
                <w:rFonts w:cstheme="minorHAnsi"/>
                <w:szCs w:val="20"/>
              </w:rPr>
            </w:pPr>
          </w:p>
        </w:tc>
        <w:tc>
          <w:tcPr>
            <w:tcW w:w="1080" w:type="dxa"/>
          </w:tcPr>
          <w:p w14:paraId="3822980B" w14:textId="77777777" w:rsidR="0061524D" w:rsidRPr="00487927" w:rsidRDefault="0061524D" w:rsidP="001B2204">
            <w:pPr>
              <w:jc w:val="center"/>
              <w:rPr>
                <w:rFonts w:cstheme="minorHAnsi"/>
                <w:szCs w:val="20"/>
              </w:rPr>
            </w:pPr>
          </w:p>
        </w:tc>
        <w:tc>
          <w:tcPr>
            <w:tcW w:w="990" w:type="dxa"/>
          </w:tcPr>
          <w:p w14:paraId="3CB1B2ED" w14:textId="77777777" w:rsidR="0061524D" w:rsidRPr="00487927" w:rsidRDefault="0061524D" w:rsidP="001B2204">
            <w:pPr>
              <w:jc w:val="center"/>
              <w:rPr>
                <w:rFonts w:cstheme="minorHAnsi"/>
                <w:szCs w:val="20"/>
              </w:rPr>
            </w:pPr>
          </w:p>
        </w:tc>
        <w:tc>
          <w:tcPr>
            <w:tcW w:w="990" w:type="dxa"/>
          </w:tcPr>
          <w:p w14:paraId="5431D09E" w14:textId="77777777" w:rsidR="0061524D" w:rsidRPr="00487927" w:rsidRDefault="0061524D" w:rsidP="001B2204">
            <w:pPr>
              <w:jc w:val="center"/>
              <w:rPr>
                <w:rFonts w:cstheme="minorHAnsi"/>
                <w:szCs w:val="20"/>
              </w:rPr>
            </w:pPr>
          </w:p>
        </w:tc>
        <w:tc>
          <w:tcPr>
            <w:tcW w:w="1103" w:type="dxa"/>
          </w:tcPr>
          <w:p w14:paraId="57498DB3" w14:textId="77777777" w:rsidR="0061524D" w:rsidRPr="00487927" w:rsidRDefault="0061524D" w:rsidP="001B2204">
            <w:pPr>
              <w:jc w:val="center"/>
              <w:rPr>
                <w:rFonts w:cstheme="minorHAnsi"/>
                <w:szCs w:val="20"/>
              </w:rPr>
            </w:pPr>
          </w:p>
        </w:tc>
        <w:tc>
          <w:tcPr>
            <w:tcW w:w="1103" w:type="dxa"/>
          </w:tcPr>
          <w:p w14:paraId="70EBE69A" w14:textId="77777777" w:rsidR="0061524D" w:rsidRPr="00487927" w:rsidRDefault="0061524D" w:rsidP="001B2204">
            <w:pPr>
              <w:jc w:val="center"/>
              <w:rPr>
                <w:rFonts w:cstheme="minorHAnsi"/>
                <w:szCs w:val="20"/>
              </w:rPr>
            </w:pPr>
          </w:p>
        </w:tc>
      </w:tr>
      <w:tr w:rsidR="0061524D" w:rsidRPr="00487927" w14:paraId="79C2BF97" w14:textId="3ADFBCB2" w:rsidTr="0061524D">
        <w:tc>
          <w:tcPr>
            <w:tcW w:w="1255" w:type="dxa"/>
          </w:tcPr>
          <w:p w14:paraId="5A87DC59" w14:textId="4A973AE3" w:rsidR="0061524D" w:rsidRPr="00487927" w:rsidRDefault="0061524D" w:rsidP="001B2204">
            <w:pPr>
              <w:jc w:val="center"/>
              <w:rPr>
                <w:rFonts w:cstheme="minorHAnsi"/>
                <w:szCs w:val="20"/>
              </w:rPr>
            </w:pPr>
            <w:r>
              <w:rPr>
                <w:rFonts w:cstheme="minorHAnsi"/>
                <w:szCs w:val="20"/>
              </w:rPr>
              <w:t>0338</w:t>
            </w:r>
            <w:r w:rsidRPr="00487927">
              <w:rPr>
                <w:rFonts w:cstheme="minorHAnsi"/>
                <w:szCs w:val="20"/>
              </w:rPr>
              <w:t>_0</w:t>
            </w:r>
            <w:r>
              <w:rPr>
                <w:rFonts w:cstheme="minorHAnsi"/>
                <w:szCs w:val="20"/>
              </w:rPr>
              <w:t>1</w:t>
            </w:r>
          </w:p>
        </w:tc>
        <w:tc>
          <w:tcPr>
            <w:tcW w:w="990" w:type="dxa"/>
          </w:tcPr>
          <w:p w14:paraId="291D1DD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0DD2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5D410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40CE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C084E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B6D97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BB14CA" w14:textId="77777777" w:rsidR="0061524D" w:rsidRPr="00487927" w:rsidRDefault="0061524D" w:rsidP="001B2204">
            <w:pPr>
              <w:jc w:val="center"/>
              <w:rPr>
                <w:rFonts w:cstheme="minorHAnsi"/>
                <w:szCs w:val="20"/>
              </w:rPr>
            </w:pPr>
          </w:p>
        </w:tc>
        <w:tc>
          <w:tcPr>
            <w:tcW w:w="990" w:type="dxa"/>
          </w:tcPr>
          <w:p w14:paraId="4FF52E8E" w14:textId="77777777" w:rsidR="0061524D" w:rsidRPr="00487927" w:rsidRDefault="0061524D" w:rsidP="001B2204">
            <w:pPr>
              <w:jc w:val="center"/>
              <w:rPr>
                <w:rFonts w:cstheme="minorHAnsi"/>
                <w:szCs w:val="20"/>
              </w:rPr>
            </w:pPr>
          </w:p>
        </w:tc>
        <w:tc>
          <w:tcPr>
            <w:tcW w:w="990" w:type="dxa"/>
          </w:tcPr>
          <w:p w14:paraId="74D7D36A" w14:textId="77777777" w:rsidR="0061524D" w:rsidRPr="00487927" w:rsidRDefault="0061524D" w:rsidP="001B2204">
            <w:pPr>
              <w:jc w:val="center"/>
              <w:rPr>
                <w:rFonts w:cstheme="minorHAnsi"/>
                <w:szCs w:val="20"/>
              </w:rPr>
            </w:pPr>
          </w:p>
        </w:tc>
        <w:tc>
          <w:tcPr>
            <w:tcW w:w="1103" w:type="dxa"/>
          </w:tcPr>
          <w:p w14:paraId="644BCF14" w14:textId="77777777" w:rsidR="0061524D" w:rsidRPr="00487927" w:rsidRDefault="0061524D" w:rsidP="001B2204">
            <w:pPr>
              <w:jc w:val="center"/>
              <w:rPr>
                <w:rFonts w:cstheme="minorHAnsi"/>
                <w:szCs w:val="20"/>
              </w:rPr>
            </w:pPr>
          </w:p>
        </w:tc>
        <w:tc>
          <w:tcPr>
            <w:tcW w:w="1103" w:type="dxa"/>
          </w:tcPr>
          <w:p w14:paraId="3456C0F9" w14:textId="77777777" w:rsidR="0061524D" w:rsidRPr="00487927" w:rsidRDefault="0061524D" w:rsidP="001B2204">
            <w:pPr>
              <w:jc w:val="center"/>
              <w:rPr>
                <w:rFonts w:cstheme="minorHAnsi"/>
                <w:szCs w:val="20"/>
              </w:rPr>
            </w:pPr>
          </w:p>
        </w:tc>
      </w:tr>
      <w:tr w:rsidR="0061524D" w:rsidRPr="00487927" w14:paraId="47C4B4BC" w14:textId="38E5D0BF" w:rsidTr="0061524D">
        <w:tc>
          <w:tcPr>
            <w:tcW w:w="1255" w:type="dxa"/>
          </w:tcPr>
          <w:p w14:paraId="46D1826A" w14:textId="409F4F68" w:rsidR="0061524D" w:rsidRPr="00487927" w:rsidRDefault="0061524D" w:rsidP="001B2204">
            <w:pPr>
              <w:jc w:val="center"/>
              <w:rPr>
                <w:rFonts w:cstheme="minorHAnsi"/>
                <w:szCs w:val="20"/>
              </w:rPr>
            </w:pPr>
            <w:r>
              <w:rPr>
                <w:rFonts w:cstheme="minorHAnsi"/>
                <w:szCs w:val="20"/>
              </w:rPr>
              <w:t>0339</w:t>
            </w:r>
            <w:r w:rsidRPr="00487927">
              <w:rPr>
                <w:rFonts w:cstheme="minorHAnsi"/>
                <w:szCs w:val="20"/>
              </w:rPr>
              <w:t>_0</w:t>
            </w:r>
            <w:r>
              <w:rPr>
                <w:rFonts w:cstheme="minorHAnsi"/>
                <w:szCs w:val="20"/>
              </w:rPr>
              <w:t>1</w:t>
            </w:r>
          </w:p>
        </w:tc>
        <w:tc>
          <w:tcPr>
            <w:tcW w:w="990" w:type="dxa"/>
          </w:tcPr>
          <w:p w14:paraId="6E84E92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F19CC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17E1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252F7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9ADF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6F4C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8ACFB4" w14:textId="77777777" w:rsidR="0061524D" w:rsidRPr="00487927" w:rsidRDefault="0061524D" w:rsidP="001B2204">
            <w:pPr>
              <w:jc w:val="center"/>
              <w:rPr>
                <w:rFonts w:cstheme="minorHAnsi"/>
                <w:szCs w:val="20"/>
              </w:rPr>
            </w:pPr>
          </w:p>
        </w:tc>
        <w:tc>
          <w:tcPr>
            <w:tcW w:w="990" w:type="dxa"/>
          </w:tcPr>
          <w:p w14:paraId="273BBB9A" w14:textId="77777777" w:rsidR="0061524D" w:rsidRPr="00487927" w:rsidRDefault="0061524D" w:rsidP="001B2204">
            <w:pPr>
              <w:jc w:val="center"/>
              <w:rPr>
                <w:rFonts w:cstheme="minorHAnsi"/>
                <w:szCs w:val="20"/>
              </w:rPr>
            </w:pPr>
          </w:p>
        </w:tc>
        <w:tc>
          <w:tcPr>
            <w:tcW w:w="990" w:type="dxa"/>
          </w:tcPr>
          <w:p w14:paraId="403713D0" w14:textId="77777777" w:rsidR="0061524D" w:rsidRPr="00487927" w:rsidRDefault="0061524D" w:rsidP="001B2204">
            <w:pPr>
              <w:jc w:val="center"/>
              <w:rPr>
                <w:rFonts w:cstheme="minorHAnsi"/>
                <w:szCs w:val="20"/>
              </w:rPr>
            </w:pPr>
          </w:p>
        </w:tc>
        <w:tc>
          <w:tcPr>
            <w:tcW w:w="1103" w:type="dxa"/>
          </w:tcPr>
          <w:p w14:paraId="74DF5CC4" w14:textId="77777777" w:rsidR="0061524D" w:rsidRPr="00487927" w:rsidRDefault="0061524D" w:rsidP="001B2204">
            <w:pPr>
              <w:jc w:val="center"/>
              <w:rPr>
                <w:rFonts w:cstheme="minorHAnsi"/>
                <w:szCs w:val="20"/>
              </w:rPr>
            </w:pPr>
          </w:p>
        </w:tc>
        <w:tc>
          <w:tcPr>
            <w:tcW w:w="1103" w:type="dxa"/>
          </w:tcPr>
          <w:p w14:paraId="6386148A" w14:textId="77777777" w:rsidR="0061524D" w:rsidRPr="00487927" w:rsidRDefault="0061524D" w:rsidP="001B2204">
            <w:pPr>
              <w:jc w:val="center"/>
              <w:rPr>
                <w:rFonts w:cstheme="minorHAnsi"/>
                <w:szCs w:val="20"/>
              </w:rPr>
            </w:pPr>
          </w:p>
        </w:tc>
      </w:tr>
      <w:tr w:rsidR="0061524D" w:rsidRPr="00487927" w14:paraId="3366DE39" w14:textId="43D2085A" w:rsidTr="0061524D">
        <w:tc>
          <w:tcPr>
            <w:tcW w:w="1255" w:type="dxa"/>
          </w:tcPr>
          <w:p w14:paraId="5D596D15" w14:textId="26445A5D" w:rsidR="0061524D" w:rsidRDefault="0061524D" w:rsidP="001B2204">
            <w:pPr>
              <w:jc w:val="center"/>
              <w:rPr>
                <w:rFonts w:cstheme="minorHAnsi"/>
                <w:szCs w:val="20"/>
              </w:rPr>
            </w:pPr>
            <w:r>
              <w:rPr>
                <w:rFonts w:cstheme="minorHAnsi"/>
                <w:szCs w:val="20"/>
              </w:rPr>
              <w:t>0340_01</w:t>
            </w:r>
          </w:p>
        </w:tc>
        <w:tc>
          <w:tcPr>
            <w:tcW w:w="990" w:type="dxa"/>
          </w:tcPr>
          <w:p w14:paraId="4ABAA8F4" w14:textId="217FA7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F068D0" w14:textId="59751929" w:rsidR="0061524D" w:rsidRPr="00487927" w:rsidRDefault="0061524D" w:rsidP="001B2204">
            <w:pPr>
              <w:jc w:val="center"/>
              <w:rPr>
                <w:rFonts w:cstheme="minorHAnsi"/>
                <w:szCs w:val="20"/>
              </w:rPr>
            </w:pPr>
          </w:p>
        </w:tc>
        <w:tc>
          <w:tcPr>
            <w:tcW w:w="990" w:type="dxa"/>
          </w:tcPr>
          <w:p w14:paraId="22F1DB0A" w14:textId="77777777" w:rsidR="0061524D" w:rsidRPr="00487927" w:rsidRDefault="0061524D" w:rsidP="001B2204">
            <w:pPr>
              <w:jc w:val="center"/>
              <w:rPr>
                <w:rFonts w:cstheme="minorHAnsi"/>
                <w:szCs w:val="20"/>
              </w:rPr>
            </w:pPr>
          </w:p>
        </w:tc>
        <w:tc>
          <w:tcPr>
            <w:tcW w:w="990" w:type="dxa"/>
          </w:tcPr>
          <w:p w14:paraId="336CE2A1" w14:textId="483E90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3F05B7" w14:textId="77777777" w:rsidR="0061524D" w:rsidRPr="00487927" w:rsidRDefault="0061524D" w:rsidP="001B2204">
            <w:pPr>
              <w:jc w:val="center"/>
              <w:rPr>
                <w:rFonts w:cstheme="minorHAnsi"/>
                <w:szCs w:val="20"/>
              </w:rPr>
            </w:pPr>
          </w:p>
        </w:tc>
        <w:tc>
          <w:tcPr>
            <w:tcW w:w="990" w:type="dxa"/>
          </w:tcPr>
          <w:p w14:paraId="53CB2568" w14:textId="77777777" w:rsidR="0061524D" w:rsidRPr="00487927" w:rsidRDefault="0061524D" w:rsidP="001B2204">
            <w:pPr>
              <w:jc w:val="center"/>
              <w:rPr>
                <w:rFonts w:cstheme="minorHAnsi"/>
                <w:szCs w:val="20"/>
              </w:rPr>
            </w:pPr>
          </w:p>
        </w:tc>
        <w:tc>
          <w:tcPr>
            <w:tcW w:w="1080" w:type="dxa"/>
          </w:tcPr>
          <w:p w14:paraId="6AE3174E" w14:textId="77777777" w:rsidR="0061524D" w:rsidRPr="00487927" w:rsidRDefault="0061524D" w:rsidP="001B2204">
            <w:pPr>
              <w:jc w:val="center"/>
              <w:rPr>
                <w:rFonts w:cstheme="minorHAnsi"/>
                <w:szCs w:val="20"/>
              </w:rPr>
            </w:pPr>
          </w:p>
        </w:tc>
        <w:tc>
          <w:tcPr>
            <w:tcW w:w="990" w:type="dxa"/>
          </w:tcPr>
          <w:p w14:paraId="379A455B" w14:textId="77777777" w:rsidR="0061524D" w:rsidRPr="00487927" w:rsidRDefault="0061524D" w:rsidP="001B2204">
            <w:pPr>
              <w:jc w:val="center"/>
              <w:rPr>
                <w:rFonts w:cstheme="minorHAnsi"/>
                <w:szCs w:val="20"/>
              </w:rPr>
            </w:pPr>
          </w:p>
        </w:tc>
        <w:tc>
          <w:tcPr>
            <w:tcW w:w="990" w:type="dxa"/>
          </w:tcPr>
          <w:p w14:paraId="421A743D" w14:textId="77777777" w:rsidR="0061524D" w:rsidRPr="00487927" w:rsidRDefault="0061524D" w:rsidP="001B2204">
            <w:pPr>
              <w:jc w:val="center"/>
              <w:rPr>
                <w:rFonts w:cstheme="minorHAnsi"/>
                <w:szCs w:val="20"/>
              </w:rPr>
            </w:pPr>
          </w:p>
        </w:tc>
        <w:tc>
          <w:tcPr>
            <w:tcW w:w="1103" w:type="dxa"/>
          </w:tcPr>
          <w:p w14:paraId="12B51D38" w14:textId="77777777" w:rsidR="0061524D" w:rsidRPr="00487927" w:rsidRDefault="0061524D" w:rsidP="001B2204">
            <w:pPr>
              <w:jc w:val="center"/>
              <w:rPr>
                <w:rFonts w:cstheme="minorHAnsi"/>
                <w:szCs w:val="20"/>
              </w:rPr>
            </w:pPr>
          </w:p>
        </w:tc>
        <w:tc>
          <w:tcPr>
            <w:tcW w:w="1103" w:type="dxa"/>
          </w:tcPr>
          <w:p w14:paraId="6B9735D7" w14:textId="77777777" w:rsidR="0061524D" w:rsidRPr="00487927" w:rsidRDefault="0061524D" w:rsidP="001B2204">
            <w:pPr>
              <w:jc w:val="center"/>
              <w:rPr>
                <w:rFonts w:cstheme="minorHAnsi"/>
                <w:szCs w:val="20"/>
              </w:rPr>
            </w:pPr>
          </w:p>
        </w:tc>
      </w:tr>
      <w:tr w:rsidR="0061524D" w:rsidRPr="00487927" w14:paraId="73B6E39A" w14:textId="1158E480" w:rsidTr="0061524D">
        <w:tc>
          <w:tcPr>
            <w:tcW w:w="1255" w:type="dxa"/>
          </w:tcPr>
          <w:p w14:paraId="4BBB9354" w14:textId="3B882142" w:rsidR="0061524D" w:rsidRDefault="0061524D" w:rsidP="001B2204">
            <w:pPr>
              <w:jc w:val="center"/>
              <w:rPr>
                <w:rFonts w:cstheme="minorHAnsi"/>
                <w:szCs w:val="20"/>
              </w:rPr>
            </w:pPr>
            <w:r>
              <w:rPr>
                <w:rFonts w:cstheme="minorHAnsi"/>
                <w:szCs w:val="20"/>
              </w:rPr>
              <w:t>0340_02</w:t>
            </w:r>
          </w:p>
        </w:tc>
        <w:tc>
          <w:tcPr>
            <w:tcW w:w="990" w:type="dxa"/>
          </w:tcPr>
          <w:p w14:paraId="760FD3C1" w14:textId="4D415E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3B95F0" w14:textId="7C532616" w:rsidR="0061524D" w:rsidRPr="00487927" w:rsidRDefault="0061524D" w:rsidP="001B2204">
            <w:pPr>
              <w:jc w:val="center"/>
              <w:rPr>
                <w:rFonts w:cstheme="minorHAnsi"/>
                <w:szCs w:val="20"/>
              </w:rPr>
            </w:pPr>
          </w:p>
        </w:tc>
        <w:tc>
          <w:tcPr>
            <w:tcW w:w="990" w:type="dxa"/>
          </w:tcPr>
          <w:p w14:paraId="00F3F7BA" w14:textId="77777777" w:rsidR="0061524D" w:rsidRPr="00487927" w:rsidRDefault="0061524D" w:rsidP="001B2204">
            <w:pPr>
              <w:jc w:val="center"/>
              <w:rPr>
                <w:rFonts w:cstheme="minorHAnsi"/>
                <w:szCs w:val="20"/>
              </w:rPr>
            </w:pPr>
          </w:p>
        </w:tc>
        <w:tc>
          <w:tcPr>
            <w:tcW w:w="990" w:type="dxa"/>
          </w:tcPr>
          <w:p w14:paraId="2A733E63" w14:textId="234C5A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2D2F10" w14:textId="77777777" w:rsidR="0061524D" w:rsidRPr="00487927" w:rsidRDefault="0061524D" w:rsidP="001B2204">
            <w:pPr>
              <w:jc w:val="center"/>
              <w:rPr>
                <w:rFonts w:cstheme="minorHAnsi"/>
                <w:szCs w:val="20"/>
              </w:rPr>
            </w:pPr>
          </w:p>
        </w:tc>
        <w:tc>
          <w:tcPr>
            <w:tcW w:w="990" w:type="dxa"/>
          </w:tcPr>
          <w:p w14:paraId="3A7348A6" w14:textId="77777777" w:rsidR="0061524D" w:rsidRPr="00487927" w:rsidRDefault="0061524D" w:rsidP="001B2204">
            <w:pPr>
              <w:jc w:val="center"/>
              <w:rPr>
                <w:rFonts w:cstheme="minorHAnsi"/>
                <w:szCs w:val="20"/>
              </w:rPr>
            </w:pPr>
          </w:p>
        </w:tc>
        <w:tc>
          <w:tcPr>
            <w:tcW w:w="1080" w:type="dxa"/>
          </w:tcPr>
          <w:p w14:paraId="58FD7043" w14:textId="77777777" w:rsidR="0061524D" w:rsidRPr="00487927" w:rsidRDefault="0061524D" w:rsidP="001B2204">
            <w:pPr>
              <w:jc w:val="center"/>
              <w:rPr>
                <w:rFonts w:cstheme="minorHAnsi"/>
                <w:szCs w:val="20"/>
              </w:rPr>
            </w:pPr>
          </w:p>
        </w:tc>
        <w:tc>
          <w:tcPr>
            <w:tcW w:w="990" w:type="dxa"/>
          </w:tcPr>
          <w:p w14:paraId="6B5895F0" w14:textId="77777777" w:rsidR="0061524D" w:rsidRPr="00487927" w:rsidRDefault="0061524D" w:rsidP="001B2204">
            <w:pPr>
              <w:jc w:val="center"/>
              <w:rPr>
                <w:rFonts w:cstheme="minorHAnsi"/>
                <w:szCs w:val="20"/>
              </w:rPr>
            </w:pPr>
          </w:p>
        </w:tc>
        <w:tc>
          <w:tcPr>
            <w:tcW w:w="990" w:type="dxa"/>
          </w:tcPr>
          <w:p w14:paraId="31663D51" w14:textId="77777777" w:rsidR="0061524D" w:rsidRPr="00487927" w:rsidRDefault="0061524D" w:rsidP="001B2204">
            <w:pPr>
              <w:jc w:val="center"/>
              <w:rPr>
                <w:rFonts w:cstheme="minorHAnsi"/>
                <w:szCs w:val="20"/>
              </w:rPr>
            </w:pPr>
          </w:p>
        </w:tc>
        <w:tc>
          <w:tcPr>
            <w:tcW w:w="1103" w:type="dxa"/>
          </w:tcPr>
          <w:p w14:paraId="1F5D6D20" w14:textId="77777777" w:rsidR="0061524D" w:rsidRPr="00487927" w:rsidRDefault="0061524D" w:rsidP="001B2204">
            <w:pPr>
              <w:jc w:val="center"/>
              <w:rPr>
                <w:rFonts w:cstheme="minorHAnsi"/>
                <w:szCs w:val="20"/>
              </w:rPr>
            </w:pPr>
          </w:p>
        </w:tc>
        <w:tc>
          <w:tcPr>
            <w:tcW w:w="1103" w:type="dxa"/>
          </w:tcPr>
          <w:p w14:paraId="1A42B887" w14:textId="77777777" w:rsidR="0061524D" w:rsidRPr="00487927" w:rsidRDefault="0061524D" w:rsidP="001B2204">
            <w:pPr>
              <w:jc w:val="center"/>
              <w:rPr>
                <w:rFonts w:cstheme="minorHAnsi"/>
                <w:szCs w:val="20"/>
              </w:rPr>
            </w:pPr>
          </w:p>
        </w:tc>
      </w:tr>
      <w:tr w:rsidR="0061524D" w:rsidRPr="00487927" w14:paraId="0CD671AF" w14:textId="1CD6C061" w:rsidTr="0061524D">
        <w:tc>
          <w:tcPr>
            <w:tcW w:w="1255" w:type="dxa"/>
          </w:tcPr>
          <w:p w14:paraId="546DE7DE" w14:textId="3017B176" w:rsidR="0061524D" w:rsidRDefault="0061524D" w:rsidP="001B2204">
            <w:pPr>
              <w:jc w:val="center"/>
              <w:rPr>
                <w:rFonts w:cstheme="minorHAnsi"/>
                <w:szCs w:val="20"/>
              </w:rPr>
            </w:pPr>
            <w:r>
              <w:rPr>
                <w:rFonts w:cstheme="minorHAnsi"/>
                <w:szCs w:val="20"/>
              </w:rPr>
              <w:t>0340_03</w:t>
            </w:r>
          </w:p>
        </w:tc>
        <w:tc>
          <w:tcPr>
            <w:tcW w:w="990" w:type="dxa"/>
          </w:tcPr>
          <w:p w14:paraId="17650F7C" w14:textId="3C50FA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0FC7BD" w14:textId="1CE92549" w:rsidR="0061524D" w:rsidRPr="00487927" w:rsidRDefault="0061524D" w:rsidP="001B2204">
            <w:pPr>
              <w:jc w:val="center"/>
              <w:rPr>
                <w:rFonts w:cstheme="minorHAnsi"/>
                <w:szCs w:val="20"/>
              </w:rPr>
            </w:pPr>
          </w:p>
        </w:tc>
        <w:tc>
          <w:tcPr>
            <w:tcW w:w="990" w:type="dxa"/>
          </w:tcPr>
          <w:p w14:paraId="476E6045" w14:textId="77777777" w:rsidR="0061524D" w:rsidRPr="00487927" w:rsidRDefault="0061524D" w:rsidP="001B2204">
            <w:pPr>
              <w:jc w:val="center"/>
              <w:rPr>
                <w:rFonts w:cstheme="minorHAnsi"/>
                <w:szCs w:val="20"/>
              </w:rPr>
            </w:pPr>
          </w:p>
        </w:tc>
        <w:tc>
          <w:tcPr>
            <w:tcW w:w="990" w:type="dxa"/>
          </w:tcPr>
          <w:p w14:paraId="70702343" w14:textId="432B5EC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05A645" w14:textId="77777777" w:rsidR="0061524D" w:rsidRPr="00487927" w:rsidRDefault="0061524D" w:rsidP="001B2204">
            <w:pPr>
              <w:jc w:val="center"/>
              <w:rPr>
                <w:rFonts w:cstheme="minorHAnsi"/>
                <w:szCs w:val="20"/>
              </w:rPr>
            </w:pPr>
          </w:p>
        </w:tc>
        <w:tc>
          <w:tcPr>
            <w:tcW w:w="990" w:type="dxa"/>
          </w:tcPr>
          <w:p w14:paraId="08C87252" w14:textId="77777777" w:rsidR="0061524D" w:rsidRPr="00487927" w:rsidRDefault="0061524D" w:rsidP="001B2204">
            <w:pPr>
              <w:jc w:val="center"/>
              <w:rPr>
                <w:rFonts w:cstheme="minorHAnsi"/>
                <w:szCs w:val="20"/>
              </w:rPr>
            </w:pPr>
          </w:p>
        </w:tc>
        <w:tc>
          <w:tcPr>
            <w:tcW w:w="1080" w:type="dxa"/>
          </w:tcPr>
          <w:p w14:paraId="65BAF9EC" w14:textId="77777777" w:rsidR="0061524D" w:rsidRPr="00487927" w:rsidRDefault="0061524D" w:rsidP="001B2204">
            <w:pPr>
              <w:jc w:val="center"/>
              <w:rPr>
                <w:rFonts w:cstheme="minorHAnsi"/>
                <w:szCs w:val="20"/>
              </w:rPr>
            </w:pPr>
          </w:p>
        </w:tc>
        <w:tc>
          <w:tcPr>
            <w:tcW w:w="990" w:type="dxa"/>
          </w:tcPr>
          <w:p w14:paraId="18DE745C" w14:textId="77777777" w:rsidR="0061524D" w:rsidRPr="00487927" w:rsidRDefault="0061524D" w:rsidP="001B2204">
            <w:pPr>
              <w:jc w:val="center"/>
              <w:rPr>
                <w:rFonts w:cstheme="minorHAnsi"/>
                <w:szCs w:val="20"/>
              </w:rPr>
            </w:pPr>
          </w:p>
        </w:tc>
        <w:tc>
          <w:tcPr>
            <w:tcW w:w="990" w:type="dxa"/>
          </w:tcPr>
          <w:p w14:paraId="7066AC1B" w14:textId="77777777" w:rsidR="0061524D" w:rsidRPr="00487927" w:rsidRDefault="0061524D" w:rsidP="001B2204">
            <w:pPr>
              <w:jc w:val="center"/>
              <w:rPr>
                <w:rFonts w:cstheme="minorHAnsi"/>
                <w:szCs w:val="20"/>
              </w:rPr>
            </w:pPr>
          </w:p>
        </w:tc>
        <w:tc>
          <w:tcPr>
            <w:tcW w:w="1103" w:type="dxa"/>
          </w:tcPr>
          <w:p w14:paraId="764A4CEA" w14:textId="77777777" w:rsidR="0061524D" w:rsidRPr="00487927" w:rsidRDefault="0061524D" w:rsidP="001B2204">
            <w:pPr>
              <w:jc w:val="center"/>
              <w:rPr>
                <w:rFonts w:cstheme="minorHAnsi"/>
                <w:szCs w:val="20"/>
              </w:rPr>
            </w:pPr>
          </w:p>
        </w:tc>
        <w:tc>
          <w:tcPr>
            <w:tcW w:w="1103" w:type="dxa"/>
          </w:tcPr>
          <w:p w14:paraId="759F1058" w14:textId="77777777" w:rsidR="0061524D" w:rsidRPr="00487927" w:rsidRDefault="0061524D" w:rsidP="001B2204">
            <w:pPr>
              <w:jc w:val="center"/>
              <w:rPr>
                <w:rFonts w:cstheme="minorHAnsi"/>
                <w:szCs w:val="20"/>
              </w:rPr>
            </w:pPr>
          </w:p>
        </w:tc>
      </w:tr>
      <w:tr w:rsidR="0061524D" w:rsidRPr="00487927" w14:paraId="61E5D8E9" w14:textId="35E02687" w:rsidTr="0061524D">
        <w:tc>
          <w:tcPr>
            <w:tcW w:w="1255" w:type="dxa"/>
            <w:shd w:val="clear" w:color="auto" w:fill="D6E3BC" w:themeFill="accent3" w:themeFillTint="66"/>
          </w:tcPr>
          <w:p w14:paraId="6838CCDE" w14:textId="34E2874A" w:rsidR="0061524D" w:rsidRPr="007B756C" w:rsidRDefault="0061524D" w:rsidP="001B2204">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66185503" w14:textId="57DEC199"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82314D" w14:textId="17B5EC24"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AA2F4F" w14:textId="3930E796"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2E5EFD2" w14:textId="24313C69"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A2E2A86" w14:textId="0FE75699"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8222B59" w14:textId="38F1E5E1"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E66851B" w14:textId="330CA85B"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2B5F6F9" w14:textId="07A366B5"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6C71C5" w14:textId="57B15422"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0D7157B5" w14:textId="01A68795"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7332D7B7" w14:textId="4415DD45"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5CDBC10D" w14:textId="044A6BAE" w:rsidTr="0061524D">
        <w:tc>
          <w:tcPr>
            <w:tcW w:w="1255" w:type="dxa"/>
          </w:tcPr>
          <w:p w14:paraId="27D85BB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501_01</w:t>
            </w:r>
          </w:p>
        </w:tc>
        <w:tc>
          <w:tcPr>
            <w:tcW w:w="990" w:type="dxa"/>
          </w:tcPr>
          <w:p w14:paraId="16A76D62" w14:textId="77777777" w:rsidR="0061524D" w:rsidRPr="00487927" w:rsidRDefault="0061524D" w:rsidP="001B2204">
            <w:pPr>
              <w:jc w:val="center"/>
              <w:rPr>
                <w:rFonts w:cstheme="minorHAnsi"/>
                <w:szCs w:val="20"/>
              </w:rPr>
            </w:pPr>
          </w:p>
        </w:tc>
        <w:tc>
          <w:tcPr>
            <w:tcW w:w="990" w:type="dxa"/>
          </w:tcPr>
          <w:p w14:paraId="32435938" w14:textId="42B436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338E6F" w14:textId="77777777" w:rsidR="0061524D" w:rsidRPr="00487927" w:rsidRDefault="0061524D" w:rsidP="001B2204">
            <w:pPr>
              <w:jc w:val="center"/>
              <w:rPr>
                <w:rFonts w:cstheme="minorHAnsi"/>
                <w:szCs w:val="20"/>
              </w:rPr>
            </w:pPr>
          </w:p>
        </w:tc>
        <w:tc>
          <w:tcPr>
            <w:tcW w:w="990" w:type="dxa"/>
          </w:tcPr>
          <w:p w14:paraId="3A0654DA" w14:textId="77777777" w:rsidR="0061524D" w:rsidRPr="00487927" w:rsidRDefault="0061524D" w:rsidP="001B2204">
            <w:pPr>
              <w:jc w:val="center"/>
              <w:rPr>
                <w:rFonts w:cstheme="minorHAnsi"/>
                <w:szCs w:val="20"/>
              </w:rPr>
            </w:pPr>
          </w:p>
        </w:tc>
        <w:tc>
          <w:tcPr>
            <w:tcW w:w="990" w:type="dxa"/>
          </w:tcPr>
          <w:p w14:paraId="5CC275BC" w14:textId="155A088A" w:rsidR="0061524D" w:rsidRPr="00487927" w:rsidRDefault="0061524D" w:rsidP="001B2204">
            <w:pPr>
              <w:jc w:val="center"/>
              <w:rPr>
                <w:rFonts w:cstheme="minorHAnsi"/>
                <w:szCs w:val="20"/>
              </w:rPr>
            </w:pPr>
          </w:p>
        </w:tc>
        <w:tc>
          <w:tcPr>
            <w:tcW w:w="990" w:type="dxa"/>
          </w:tcPr>
          <w:p w14:paraId="2B2B96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7D1E57" w14:textId="77777777" w:rsidR="0061524D" w:rsidRPr="00487927" w:rsidRDefault="0061524D" w:rsidP="001B2204">
            <w:pPr>
              <w:jc w:val="center"/>
              <w:rPr>
                <w:rFonts w:cstheme="minorHAnsi"/>
                <w:szCs w:val="20"/>
              </w:rPr>
            </w:pPr>
          </w:p>
        </w:tc>
        <w:tc>
          <w:tcPr>
            <w:tcW w:w="990" w:type="dxa"/>
          </w:tcPr>
          <w:p w14:paraId="68EE0F25" w14:textId="77777777" w:rsidR="0061524D" w:rsidRPr="00487927" w:rsidRDefault="0061524D" w:rsidP="001B2204">
            <w:pPr>
              <w:jc w:val="center"/>
              <w:rPr>
                <w:rFonts w:cstheme="minorHAnsi"/>
                <w:szCs w:val="20"/>
              </w:rPr>
            </w:pPr>
          </w:p>
        </w:tc>
        <w:tc>
          <w:tcPr>
            <w:tcW w:w="990" w:type="dxa"/>
          </w:tcPr>
          <w:p w14:paraId="7CFBC5A6" w14:textId="77777777" w:rsidR="0061524D" w:rsidRPr="00487927" w:rsidRDefault="0061524D" w:rsidP="001B2204">
            <w:pPr>
              <w:jc w:val="center"/>
              <w:rPr>
                <w:rFonts w:cstheme="minorHAnsi"/>
                <w:szCs w:val="20"/>
              </w:rPr>
            </w:pPr>
          </w:p>
        </w:tc>
        <w:tc>
          <w:tcPr>
            <w:tcW w:w="1103" w:type="dxa"/>
          </w:tcPr>
          <w:p w14:paraId="0898A245" w14:textId="77777777" w:rsidR="0061524D" w:rsidRPr="00487927" w:rsidRDefault="0061524D" w:rsidP="001B2204">
            <w:pPr>
              <w:jc w:val="center"/>
              <w:rPr>
                <w:rFonts w:cstheme="minorHAnsi"/>
                <w:szCs w:val="20"/>
              </w:rPr>
            </w:pPr>
          </w:p>
        </w:tc>
        <w:tc>
          <w:tcPr>
            <w:tcW w:w="1103" w:type="dxa"/>
          </w:tcPr>
          <w:p w14:paraId="36119295" w14:textId="77777777" w:rsidR="0061524D" w:rsidRPr="00487927" w:rsidRDefault="0061524D" w:rsidP="001B2204">
            <w:pPr>
              <w:jc w:val="center"/>
              <w:rPr>
                <w:rFonts w:cstheme="minorHAnsi"/>
                <w:szCs w:val="20"/>
              </w:rPr>
            </w:pPr>
          </w:p>
        </w:tc>
      </w:tr>
      <w:tr w:rsidR="0061524D" w:rsidRPr="00487927" w14:paraId="409E6B2C" w14:textId="35031455" w:rsidTr="0061524D">
        <w:tc>
          <w:tcPr>
            <w:tcW w:w="1255" w:type="dxa"/>
          </w:tcPr>
          <w:p w14:paraId="215C33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501_02</w:t>
            </w:r>
          </w:p>
        </w:tc>
        <w:tc>
          <w:tcPr>
            <w:tcW w:w="990" w:type="dxa"/>
          </w:tcPr>
          <w:p w14:paraId="3B9FA894" w14:textId="77777777" w:rsidR="0061524D" w:rsidRPr="00487927" w:rsidRDefault="0061524D" w:rsidP="001B2204">
            <w:pPr>
              <w:jc w:val="center"/>
              <w:rPr>
                <w:rFonts w:cstheme="minorHAnsi"/>
                <w:szCs w:val="20"/>
              </w:rPr>
            </w:pPr>
          </w:p>
        </w:tc>
        <w:tc>
          <w:tcPr>
            <w:tcW w:w="990" w:type="dxa"/>
          </w:tcPr>
          <w:p w14:paraId="693BA2B3" w14:textId="301BF5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AB15B1" w14:textId="77777777" w:rsidR="0061524D" w:rsidRPr="00487927" w:rsidRDefault="0061524D" w:rsidP="001B2204">
            <w:pPr>
              <w:jc w:val="center"/>
              <w:rPr>
                <w:rFonts w:cstheme="minorHAnsi"/>
                <w:szCs w:val="20"/>
              </w:rPr>
            </w:pPr>
          </w:p>
        </w:tc>
        <w:tc>
          <w:tcPr>
            <w:tcW w:w="990" w:type="dxa"/>
          </w:tcPr>
          <w:p w14:paraId="1F7BCC12" w14:textId="77777777" w:rsidR="0061524D" w:rsidRPr="00487927" w:rsidRDefault="0061524D" w:rsidP="001B2204">
            <w:pPr>
              <w:jc w:val="center"/>
              <w:rPr>
                <w:rFonts w:cstheme="minorHAnsi"/>
                <w:szCs w:val="20"/>
              </w:rPr>
            </w:pPr>
          </w:p>
        </w:tc>
        <w:tc>
          <w:tcPr>
            <w:tcW w:w="990" w:type="dxa"/>
          </w:tcPr>
          <w:p w14:paraId="2FDD9075" w14:textId="1FF1EF73" w:rsidR="0061524D" w:rsidRPr="00487927" w:rsidRDefault="0061524D" w:rsidP="001B2204">
            <w:pPr>
              <w:jc w:val="center"/>
              <w:rPr>
                <w:rFonts w:cstheme="minorHAnsi"/>
                <w:szCs w:val="20"/>
              </w:rPr>
            </w:pPr>
          </w:p>
        </w:tc>
        <w:tc>
          <w:tcPr>
            <w:tcW w:w="990" w:type="dxa"/>
          </w:tcPr>
          <w:p w14:paraId="61FBB3C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1AC3CF" w14:textId="77777777" w:rsidR="0061524D" w:rsidRPr="00487927" w:rsidRDefault="0061524D" w:rsidP="001B2204">
            <w:pPr>
              <w:jc w:val="center"/>
              <w:rPr>
                <w:rFonts w:cstheme="minorHAnsi"/>
                <w:szCs w:val="20"/>
              </w:rPr>
            </w:pPr>
          </w:p>
        </w:tc>
        <w:tc>
          <w:tcPr>
            <w:tcW w:w="990" w:type="dxa"/>
          </w:tcPr>
          <w:p w14:paraId="041F6D09" w14:textId="77777777" w:rsidR="0061524D" w:rsidRPr="00487927" w:rsidRDefault="0061524D" w:rsidP="001B2204">
            <w:pPr>
              <w:jc w:val="center"/>
              <w:rPr>
                <w:rFonts w:cstheme="minorHAnsi"/>
                <w:szCs w:val="20"/>
              </w:rPr>
            </w:pPr>
          </w:p>
        </w:tc>
        <w:tc>
          <w:tcPr>
            <w:tcW w:w="990" w:type="dxa"/>
          </w:tcPr>
          <w:p w14:paraId="13304630" w14:textId="77777777" w:rsidR="0061524D" w:rsidRPr="00487927" w:rsidRDefault="0061524D" w:rsidP="001B2204">
            <w:pPr>
              <w:jc w:val="center"/>
              <w:rPr>
                <w:rFonts w:cstheme="minorHAnsi"/>
                <w:szCs w:val="20"/>
              </w:rPr>
            </w:pPr>
          </w:p>
        </w:tc>
        <w:tc>
          <w:tcPr>
            <w:tcW w:w="1103" w:type="dxa"/>
          </w:tcPr>
          <w:p w14:paraId="2B9E57F9" w14:textId="77777777" w:rsidR="0061524D" w:rsidRPr="00487927" w:rsidRDefault="0061524D" w:rsidP="001B2204">
            <w:pPr>
              <w:jc w:val="center"/>
              <w:rPr>
                <w:rFonts w:cstheme="minorHAnsi"/>
                <w:szCs w:val="20"/>
              </w:rPr>
            </w:pPr>
          </w:p>
        </w:tc>
        <w:tc>
          <w:tcPr>
            <w:tcW w:w="1103" w:type="dxa"/>
          </w:tcPr>
          <w:p w14:paraId="522FDC4A" w14:textId="77777777" w:rsidR="0061524D" w:rsidRPr="00487927" w:rsidRDefault="0061524D" w:rsidP="001B2204">
            <w:pPr>
              <w:jc w:val="center"/>
              <w:rPr>
                <w:rFonts w:cstheme="minorHAnsi"/>
                <w:szCs w:val="20"/>
              </w:rPr>
            </w:pPr>
          </w:p>
        </w:tc>
      </w:tr>
      <w:tr w:rsidR="0061524D" w:rsidRPr="00487927" w14:paraId="34A7E908" w14:textId="7EE6D573" w:rsidTr="0061524D">
        <w:tc>
          <w:tcPr>
            <w:tcW w:w="1255" w:type="dxa"/>
          </w:tcPr>
          <w:p w14:paraId="634D3BE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501_03</w:t>
            </w:r>
          </w:p>
        </w:tc>
        <w:tc>
          <w:tcPr>
            <w:tcW w:w="990" w:type="dxa"/>
          </w:tcPr>
          <w:p w14:paraId="2F5095BE" w14:textId="77777777" w:rsidR="0061524D" w:rsidRPr="00487927" w:rsidRDefault="0061524D" w:rsidP="001B2204">
            <w:pPr>
              <w:jc w:val="center"/>
              <w:rPr>
                <w:rFonts w:cstheme="minorHAnsi"/>
                <w:szCs w:val="20"/>
              </w:rPr>
            </w:pPr>
          </w:p>
        </w:tc>
        <w:tc>
          <w:tcPr>
            <w:tcW w:w="990" w:type="dxa"/>
          </w:tcPr>
          <w:p w14:paraId="2500D6AE" w14:textId="771302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0D9AEF" w14:textId="77777777" w:rsidR="0061524D" w:rsidRPr="00487927" w:rsidRDefault="0061524D" w:rsidP="001B2204">
            <w:pPr>
              <w:jc w:val="center"/>
              <w:rPr>
                <w:rFonts w:cstheme="minorHAnsi"/>
                <w:szCs w:val="20"/>
              </w:rPr>
            </w:pPr>
          </w:p>
        </w:tc>
        <w:tc>
          <w:tcPr>
            <w:tcW w:w="990" w:type="dxa"/>
          </w:tcPr>
          <w:p w14:paraId="0DF13E97" w14:textId="77777777" w:rsidR="0061524D" w:rsidRPr="00487927" w:rsidRDefault="0061524D" w:rsidP="001B2204">
            <w:pPr>
              <w:jc w:val="center"/>
              <w:rPr>
                <w:rFonts w:cstheme="minorHAnsi"/>
                <w:szCs w:val="20"/>
              </w:rPr>
            </w:pPr>
          </w:p>
        </w:tc>
        <w:tc>
          <w:tcPr>
            <w:tcW w:w="990" w:type="dxa"/>
          </w:tcPr>
          <w:p w14:paraId="2C38940C" w14:textId="6B509857" w:rsidR="0061524D" w:rsidRPr="00487927" w:rsidRDefault="0061524D" w:rsidP="001B2204">
            <w:pPr>
              <w:jc w:val="center"/>
              <w:rPr>
                <w:rFonts w:cstheme="minorHAnsi"/>
                <w:szCs w:val="20"/>
              </w:rPr>
            </w:pPr>
          </w:p>
        </w:tc>
        <w:tc>
          <w:tcPr>
            <w:tcW w:w="990" w:type="dxa"/>
          </w:tcPr>
          <w:p w14:paraId="11946B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4D563FC" w14:textId="77777777" w:rsidR="0061524D" w:rsidRPr="00487927" w:rsidRDefault="0061524D" w:rsidP="001B2204">
            <w:pPr>
              <w:jc w:val="center"/>
              <w:rPr>
                <w:rFonts w:cstheme="minorHAnsi"/>
                <w:szCs w:val="20"/>
              </w:rPr>
            </w:pPr>
          </w:p>
        </w:tc>
        <w:tc>
          <w:tcPr>
            <w:tcW w:w="990" w:type="dxa"/>
          </w:tcPr>
          <w:p w14:paraId="46D2B1D6" w14:textId="77777777" w:rsidR="0061524D" w:rsidRPr="00487927" w:rsidRDefault="0061524D" w:rsidP="001B2204">
            <w:pPr>
              <w:jc w:val="center"/>
              <w:rPr>
                <w:rFonts w:cstheme="minorHAnsi"/>
                <w:szCs w:val="20"/>
              </w:rPr>
            </w:pPr>
          </w:p>
        </w:tc>
        <w:tc>
          <w:tcPr>
            <w:tcW w:w="990" w:type="dxa"/>
          </w:tcPr>
          <w:p w14:paraId="54F33FE0" w14:textId="77777777" w:rsidR="0061524D" w:rsidRPr="00487927" w:rsidRDefault="0061524D" w:rsidP="001B2204">
            <w:pPr>
              <w:jc w:val="center"/>
              <w:rPr>
                <w:rFonts w:cstheme="minorHAnsi"/>
                <w:szCs w:val="20"/>
              </w:rPr>
            </w:pPr>
          </w:p>
        </w:tc>
        <w:tc>
          <w:tcPr>
            <w:tcW w:w="1103" w:type="dxa"/>
          </w:tcPr>
          <w:p w14:paraId="78499DC2" w14:textId="77777777" w:rsidR="0061524D" w:rsidRPr="00487927" w:rsidRDefault="0061524D" w:rsidP="001B2204">
            <w:pPr>
              <w:jc w:val="center"/>
              <w:rPr>
                <w:rFonts w:cstheme="minorHAnsi"/>
                <w:szCs w:val="20"/>
              </w:rPr>
            </w:pPr>
          </w:p>
        </w:tc>
        <w:tc>
          <w:tcPr>
            <w:tcW w:w="1103" w:type="dxa"/>
          </w:tcPr>
          <w:p w14:paraId="789791AA" w14:textId="77777777" w:rsidR="0061524D" w:rsidRPr="00487927" w:rsidRDefault="0061524D" w:rsidP="001B2204">
            <w:pPr>
              <w:jc w:val="center"/>
              <w:rPr>
                <w:rFonts w:cstheme="minorHAnsi"/>
                <w:szCs w:val="20"/>
              </w:rPr>
            </w:pPr>
          </w:p>
        </w:tc>
      </w:tr>
      <w:tr w:rsidR="0061524D" w:rsidRPr="00487927" w14:paraId="4905BC71" w14:textId="58A7F5C1" w:rsidTr="0061524D">
        <w:tc>
          <w:tcPr>
            <w:tcW w:w="1255" w:type="dxa"/>
          </w:tcPr>
          <w:p w14:paraId="73125C1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501_04</w:t>
            </w:r>
          </w:p>
        </w:tc>
        <w:tc>
          <w:tcPr>
            <w:tcW w:w="990" w:type="dxa"/>
          </w:tcPr>
          <w:p w14:paraId="6A0D3DAE" w14:textId="77777777" w:rsidR="0061524D" w:rsidRPr="00487927" w:rsidRDefault="0061524D" w:rsidP="001B2204">
            <w:pPr>
              <w:jc w:val="center"/>
              <w:rPr>
                <w:rFonts w:cstheme="minorHAnsi"/>
                <w:szCs w:val="20"/>
              </w:rPr>
            </w:pPr>
          </w:p>
        </w:tc>
        <w:tc>
          <w:tcPr>
            <w:tcW w:w="990" w:type="dxa"/>
          </w:tcPr>
          <w:p w14:paraId="22630D49" w14:textId="418D6F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8673DD" w14:textId="77777777" w:rsidR="0061524D" w:rsidRPr="00487927" w:rsidRDefault="0061524D" w:rsidP="001B2204">
            <w:pPr>
              <w:jc w:val="center"/>
              <w:rPr>
                <w:rFonts w:cstheme="minorHAnsi"/>
                <w:szCs w:val="20"/>
              </w:rPr>
            </w:pPr>
          </w:p>
        </w:tc>
        <w:tc>
          <w:tcPr>
            <w:tcW w:w="990" w:type="dxa"/>
          </w:tcPr>
          <w:p w14:paraId="0474421B" w14:textId="77777777" w:rsidR="0061524D" w:rsidRPr="00487927" w:rsidRDefault="0061524D" w:rsidP="001B2204">
            <w:pPr>
              <w:jc w:val="center"/>
              <w:rPr>
                <w:rFonts w:cstheme="minorHAnsi"/>
                <w:szCs w:val="20"/>
              </w:rPr>
            </w:pPr>
          </w:p>
        </w:tc>
        <w:tc>
          <w:tcPr>
            <w:tcW w:w="990" w:type="dxa"/>
          </w:tcPr>
          <w:p w14:paraId="4D016EFA" w14:textId="7AFAD96E" w:rsidR="0061524D" w:rsidRPr="00487927" w:rsidRDefault="0061524D" w:rsidP="001B2204">
            <w:pPr>
              <w:jc w:val="center"/>
              <w:rPr>
                <w:rFonts w:cstheme="minorHAnsi"/>
                <w:szCs w:val="20"/>
              </w:rPr>
            </w:pPr>
          </w:p>
        </w:tc>
        <w:tc>
          <w:tcPr>
            <w:tcW w:w="990" w:type="dxa"/>
          </w:tcPr>
          <w:p w14:paraId="4B0B554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CB18DB9" w14:textId="77777777" w:rsidR="0061524D" w:rsidRPr="00487927" w:rsidRDefault="0061524D" w:rsidP="001B2204">
            <w:pPr>
              <w:jc w:val="center"/>
              <w:rPr>
                <w:rFonts w:cstheme="minorHAnsi"/>
                <w:szCs w:val="20"/>
              </w:rPr>
            </w:pPr>
          </w:p>
        </w:tc>
        <w:tc>
          <w:tcPr>
            <w:tcW w:w="990" w:type="dxa"/>
          </w:tcPr>
          <w:p w14:paraId="5CFA7797" w14:textId="77777777" w:rsidR="0061524D" w:rsidRPr="00487927" w:rsidRDefault="0061524D" w:rsidP="001B2204">
            <w:pPr>
              <w:jc w:val="center"/>
              <w:rPr>
                <w:rFonts w:cstheme="minorHAnsi"/>
                <w:szCs w:val="20"/>
              </w:rPr>
            </w:pPr>
          </w:p>
        </w:tc>
        <w:tc>
          <w:tcPr>
            <w:tcW w:w="990" w:type="dxa"/>
          </w:tcPr>
          <w:p w14:paraId="2A5BAE3F" w14:textId="77777777" w:rsidR="0061524D" w:rsidRPr="00487927" w:rsidRDefault="0061524D" w:rsidP="001B2204">
            <w:pPr>
              <w:jc w:val="center"/>
              <w:rPr>
                <w:rFonts w:cstheme="minorHAnsi"/>
                <w:szCs w:val="20"/>
              </w:rPr>
            </w:pPr>
          </w:p>
        </w:tc>
        <w:tc>
          <w:tcPr>
            <w:tcW w:w="1103" w:type="dxa"/>
          </w:tcPr>
          <w:p w14:paraId="263DEF0C" w14:textId="77777777" w:rsidR="0061524D" w:rsidRPr="00487927" w:rsidRDefault="0061524D" w:rsidP="001B2204">
            <w:pPr>
              <w:jc w:val="center"/>
              <w:rPr>
                <w:rFonts w:cstheme="minorHAnsi"/>
                <w:szCs w:val="20"/>
              </w:rPr>
            </w:pPr>
          </w:p>
        </w:tc>
        <w:tc>
          <w:tcPr>
            <w:tcW w:w="1103" w:type="dxa"/>
          </w:tcPr>
          <w:p w14:paraId="3E8BD5F0" w14:textId="77777777" w:rsidR="0061524D" w:rsidRPr="00487927" w:rsidRDefault="0061524D" w:rsidP="001B2204">
            <w:pPr>
              <w:jc w:val="center"/>
              <w:rPr>
                <w:rFonts w:cstheme="minorHAnsi"/>
                <w:szCs w:val="20"/>
              </w:rPr>
            </w:pPr>
          </w:p>
        </w:tc>
      </w:tr>
      <w:tr w:rsidR="0061524D" w:rsidRPr="00487927" w14:paraId="50341F57" w14:textId="411166EB" w:rsidTr="0061524D">
        <w:tc>
          <w:tcPr>
            <w:tcW w:w="1255" w:type="dxa"/>
          </w:tcPr>
          <w:p w14:paraId="288B41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501_07</w:t>
            </w:r>
          </w:p>
        </w:tc>
        <w:tc>
          <w:tcPr>
            <w:tcW w:w="990" w:type="dxa"/>
          </w:tcPr>
          <w:p w14:paraId="501BDC5F" w14:textId="77777777" w:rsidR="0061524D" w:rsidRPr="00487927" w:rsidRDefault="0061524D" w:rsidP="001B2204">
            <w:pPr>
              <w:jc w:val="center"/>
              <w:rPr>
                <w:rFonts w:cstheme="minorHAnsi"/>
                <w:szCs w:val="20"/>
              </w:rPr>
            </w:pPr>
          </w:p>
        </w:tc>
        <w:tc>
          <w:tcPr>
            <w:tcW w:w="990" w:type="dxa"/>
          </w:tcPr>
          <w:p w14:paraId="01503E1B" w14:textId="19042C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9E42AE" w14:textId="77777777" w:rsidR="0061524D" w:rsidRPr="00487927" w:rsidRDefault="0061524D" w:rsidP="001B2204">
            <w:pPr>
              <w:jc w:val="center"/>
              <w:rPr>
                <w:rFonts w:cstheme="minorHAnsi"/>
                <w:szCs w:val="20"/>
              </w:rPr>
            </w:pPr>
          </w:p>
        </w:tc>
        <w:tc>
          <w:tcPr>
            <w:tcW w:w="990" w:type="dxa"/>
          </w:tcPr>
          <w:p w14:paraId="0026E493" w14:textId="77777777" w:rsidR="0061524D" w:rsidRPr="00487927" w:rsidRDefault="0061524D" w:rsidP="001B2204">
            <w:pPr>
              <w:jc w:val="center"/>
              <w:rPr>
                <w:rFonts w:cstheme="minorHAnsi"/>
                <w:szCs w:val="20"/>
              </w:rPr>
            </w:pPr>
          </w:p>
        </w:tc>
        <w:tc>
          <w:tcPr>
            <w:tcW w:w="990" w:type="dxa"/>
          </w:tcPr>
          <w:p w14:paraId="7E6B54B7" w14:textId="7B18C412" w:rsidR="0061524D" w:rsidRPr="00487927" w:rsidRDefault="0061524D" w:rsidP="001B2204">
            <w:pPr>
              <w:jc w:val="center"/>
              <w:rPr>
                <w:rFonts w:cstheme="minorHAnsi"/>
                <w:szCs w:val="20"/>
              </w:rPr>
            </w:pPr>
          </w:p>
        </w:tc>
        <w:tc>
          <w:tcPr>
            <w:tcW w:w="990" w:type="dxa"/>
          </w:tcPr>
          <w:p w14:paraId="769DF88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6F61EB" w14:textId="77777777" w:rsidR="0061524D" w:rsidRPr="00487927" w:rsidRDefault="0061524D" w:rsidP="001B2204">
            <w:pPr>
              <w:jc w:val="center"/>
              <w:rPr>
                <w:rFonts w:cstheme="minorHAnsi"/>
                <w:szCs w:val="20"/>
              </w:rPr>
            </w:pPr>
          </w:p>
        </w:tc>
        <w:tc>
          <w:tcPr>
            <w:tcW w:w="990" w:type="dxa"/>
          </w:tcPr>
          <w:p w14:paraId="7371C83E" w14:textId="77777777" w:rsidR="0061524D" w:rsidRPr="00487927" w:rsidRDefault="0061524D" w:rsidP="001B2204">
            <w:pPr>
              <w:jc w:val="center"/>
              <w:rPr>
                <w:rFonts w:cstheme="minorHAnsi"/>
                <w:szCs w:val="20"/>
              </w:rPr>
            </w:pPr>
          </w:p>
        </w:tc>
        <w:tc>
          <w:tcPr>
            <w:tcW w:w="990" w:type="dxa"/>
          </w:tcPr>
          <w:p w14:paraId="02116F61" w14:textId="77777777" w:rsidR="0061524D" w:rsidRPr="00487927" w:rsidRDefault="0061524D" w:rsidP="001B2204">
            <w:pPr>
              <w:jc w:val="center"/>
              <w:rPr>
                <w:rFonts w:cstheme="minorHAnsi"/>
                <w:szCs w:val="20"/>
              </w:rPr>
            </w:pPr>
          </w:p>
        </w:tc>
        <w:tc>
          <w:tcPr>
            <w:tcW w:w="1103" w:type="dxa"/>
          </w:tcPr>
          <w:p w14:paraId="27E00799" w14:textId="77777777" w:rsidR="0061524D" w:rsidRPr="00487927" w:rsidRDefault="0061524D" w:rsidP="001B2204">
            <w:pPr>
              <w:jc w:val="center"/>
              <w:rPr>
                <w:rFonts w:cstheme="minorHAnsi"/>
                <w:szCs w:val="20"/>
              </w:rPr>
            </w:pPr>
          </w:p>
        </w:tc>
        <w:tc>
          <w:tcPr>
            <w:tcW w:w="1103" w:type="dxa"/>
          </w:tcPr>
          <w:p w14:paraId="53A629B3" w14:textId="77777777" w:rsidR="0061524D" w:rsidRPr="00487927" w:rsidRDefault="0061524D" w:rsidP="001B2204">
            <w:pPr>
              <w:jc w:val="center"/>
              <w:rPr>
                <w:rFonts w:cstheme="minorHAnsi"/>
                <w:szCs w:val="20"/>
              </w:rPr>
            </w:pPr>
          </w:p>
        </w:tc>
      </w:tr>
      <w:tr w:rsidR="0061524D" w:rsidRPr="00487927" w14:paraId="29967A4A" w14:textId="500BE40B" w:rsidTr="0061524D">
        <w:tc>
          <w:tcPr>
            <w:tcW w:w="1255" w:type="dxa"/>
          </w:tcPr>
          <w:p w14:paraId="2573A5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501_08</w:t>
            </w:r>
          </w:p>
        </w:tc>
        <w:tc>
          <w:tcPr>
            <w:tcW w:w="990" w:type="dxa"/>
          </w:tcPr>
          <w:p w14:paraId="16D6ED78" w14:textId="77777777" w:rsidR="0061524D" w:rsidRPr="00487927" w:rsidRDefault="0061524D" w:rsidP="001B2204">
            <w:pPr>
              <w:jc w:val="center"/>
              <w:rPr>
                <w:rFonts w:cstheme="minorHAnsi"/>
                <w:szCs w:val="20"/>
              </w:rPr>
            </w:pPr>
          </w:p>
        </w:tc>
        <w:tc>
          <w:tcPr>
            <w:tcW w:w="990" w:type="dxa"/>
          </w:tcPr>
          <w:p w14:paraId="609B2A3C" w14:textId="57E211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98B5A9" w14:textId="77777777" w:rsidR="0061524D" w:rsidRPr="00487927" w:rsidRDefault="0061524D" w:rsidP="001B2204">
            <w:pPr>
              <w:jc w:val="center"/>
              <w:rPr>
                <w:rFonts w:cstheme="minorHAnsi"/>
                <w:szCs w:val="20"/>
              </w:rPr>
            </w:pPr>
          </w:p>
        </w:tc>
        <w:tc>
          <w:tcPr>
            <w:tcW w:w="990" w:type="dxa"/>
          </w:tcPr>
          <w:p w14:paraId="0C87BEF8" w14:textId="77777777" w:rsidR="0061524D" w:rsidRPr="00487927" w:rsidRDefault="0061524D" w:rsidP="001B2204">
            <w:pPr>
              <w:jc w:val="center"/>
              <w:rPr>
                <w:rFonts w:cstheme="minorHAnsi"/>
                <w:szCs w:val="20"/>
              </w:rPr>
            </w:pPr>
          </w:p>
        </w:tc>
        <w:tc>
          <w:tcPr>
            <w:tcW w:w="990" w:type="dxa"/>
          </w:tcPr>
          <w:p w14:paraId="3BB03702" w14:textId="6F1B7C98" w:rsidR="0061524D" w:rsidRPr="00487927" w:rsidRDefault="0061524D" w:rsidP="001B2204">
            <w:pPr>
              <w:jc w:val="center"/>
              <w:rPr>
                <w:rFonts w:cstheme="minorHAnsi"/>
                <w:szCs w:val="20"/>
              </w:rPr>
            </w:pPr>
          </w:p>
        </w:tc>
        <w:tc>
          <w:tcPr>
            <w:tcW w:w="990" w:type="dxa"/>
          </w:tcPr>
          <w:p w14:paraId="723B213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3D7B77" w14:textId="77777777" w:rsidR="0061524D" w:rsidRPr="00487927" w:rsidRDefault="0061524D" w:rsidP="001B2204">
            <w:pPr>
              <w:jc w:val="center"/>
              <w:rPr>
                <w:rFonts w:cstheme="minorHAnsi"/>
                <w:szCs w:val="20"/>
              </w:rPr>
            </w:pPr>
          </w:p>
        </w:tc>
        <w:tc>
          <w:tcPr>
            <w:tcW w:w="990" w:type="dxa"/>
          </w:tcPr>
          <w:p w14:paraId="19C94E88" w14:textId="77777777" w:rsidR="0061524D" w:rsidRPr="00487927" w:rsidRDefault="0061524D" w:rsidP="001B2204">
            <w:pPr>
              <w:jc w:val="center"/>
              <w:rPr>
                <w:rFonts w:cstheme="minorHAnsi"/>
                <w:szCs w:val="20"/>
              </w:rPr>
            </w:pPr>
          </w:p>
        </w:tc>
        <w:tc>
          <w:tcPr>
            <w:tcW w:w="990" w:type="dxa"/>
          </w:tcPr>
          <w:p w14:paraId="4EB20FFD" w14:textId="77777777" w:rsidR="0061524D" w:rsidRPr="00487927" w:rsidRDefault="0061524D" w:rsidP="001B2204">
            <w:pPr>
              <w:jc w:val="center"/>
              <w:rPr>
                <w:rFonts w:cstheme="minorHAnsi"/>
                <w:szCs w:val="20"/>
              </w:rPr>
            </w:pPr>
          </w:p>
        </w:tc>
        <w:tc>
          <w:tcPr>
            <w:tcW w:w="1103" w:type="dxa"/>
          </w:tcPr>
          <w:p w14:paraId="2EDA22E8" w14:textId="77777777" w:rsidR="0061524D" w:rsidRPr="00487927" w:rsidRDefault="0061524D" w:rsidP="001B2204">
            <w:pPr>
              <w:jc w:val="center"/>
              <w:rPr>
                <w:rFonts w:cstheme="minorHAnsi"/>
                <w:szCs w:val="20"/>
              </w:rPr>
            </w:pPr>
          </w:p>
        </w:tc>
        <w:tc>
          <w:tcPr>
            <w:tcW w:w="1103" w:type="dxa"/>
          </w:tcPr>
          <w:p w14:paraId="73384B71" w14:textId="77777777" w:rsidR="0061524D" w:rsidRPr="00487927" w:rsidRDefault="0061524D" w:rsidP="001B2204">
            <w:pPr>
              <w:jc w:val="center"/>
              <w:rPr>
                <w:rFonts w:cstheme="minorHAnsi"/>
                <w:szCs w:val="20"/>
              </w:rPr>
            </w:pPr>
          </w:p>
        </w:tc>
      </w:tr>
      <w:tr w:rsidR="0061524D" w:rsidRPr="00487927" w14:paraId="405F7BAB" w14:textId="47CAB7D0" w:rsidTr="0061524D">
        <w:tc>
          <w:tcPr>
            <w:tcW w:w="1255" w:type="dxa"/>
          </w:tcPr>
          <w:p w14:paraId="653A7BC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501_09</w:t>
            </w:r>
          </w:p>
        </w:tc>
        <w:tc>
          <w:tcPr>
            <w:tcW w:w="990" w:type="dxa"/>
          </w:tcPr>
          <w:p w14:paraId="759CC188" w14:textId="77777777" w:rsidR="0061524D" w:rsidRPr="00487927" w:rsidRDefault="0061524D" w:rsidP="001B2204">
            <w:pPr>
              <w:jc w:val="center"/>
              <w:rPr>
                <w:rFonts w:cstheme="minorHAnsi"/>
                <w:szCs w:val="20"/>
              </w:rPr>
            </w:pPr>
          </w:p>
        </w:tc>
        <w:tc>
          <w:tcPr>
            <w:tcW w:w="990" w:type="dxa"/>
          </w:tcPr>
          <w:p w14:paraId="0FAB7F07" w14:textId="4E60E0C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ED3F35" w14:textId="77777777" w:rsidR="0061524D" w:rsidRPr="00487927" w:rsidRDefault="0061524D" w:rsidP="001B2204">
            <w:pPr>
              <w:jc w:val="center"/>
              <w:rPr>
                <w:rFonts w:cstheme="minorHAnsi"/>
                <w:szCs w:val="20"/>
              </w:rPr>
            </w:pPr>
          </w:p>
        </w:tc>
        <w:tc>
          <w:tcPr>
            <w:tcW w:w="990" w:type="dxa"/>
          </w:tcPr>
          <w:p w14:paraId="363543B1" w14:textId="77777777" w:rsidR="0061524D" w:rsidRPr="00487927" w:rsidRDefault="0061524D" w:rsidP="001B2204">
            <w:pPr>
              <w:jc w:val="center"/>
              <w:rPr>
                <w:rFonts w:cstheme="minorHAnsi"/>
                <w:szCs w:val="20"/>
              </w:rPr>
            </w:pPr>
          </w:p>
        </w:tc>
        <w:tc>
          <w:tcPr>
            <w:tcW w:w="990" w:type="dxa"/>
          </w:tcPr>
          <w:p w14:paraId="4134DB14" w14:textId="4EB5F999" w:rsidR="0061524D" w:rsidRPr="00487927" w:rsidRDefault="0061524D" w:rsidP="001B2204">
            <w:pPr>
              <w:jc w:val="center"/>
              <w:rPr>
                <w:rFonts w:cstheme="minorHAnsi"/>
                <w:szCs w:val="20"/>
              </w:rPr>
            </w:pPr>
          </w:p>
        </w:tc>
        <w:tc>
          <w:tcPr>
            <w:tcW w:w="990" w:type="dxa"/>
          </w:tcPr>
          <w:p w14:paraId="23C556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99BAD3" w14:textId="77777777" w:rsidR="0061524D" w:rsidRPr="00487927" w:rsidRDefault="0061524D" w:rsidP="001B2204">
            <w:pPr>
              <w:jc w:val="center"/>
              <w:rPr>
                <w:rFonts w:cstheme="minorHAnsi"/>
                <w:szCs w:val="20"/>
              </w:rPr>
            </w:pPr>
          </w:p>
        </w:tc>
        <w:tc>
          <w:tcPr>
            <w:tcW w:w="990" w:type="dxa"/>
          </w:tcPr>
          <w:p w14:paraId="72E582B2" w14:textId="77777777" w:rsidR="0061524D" w:rsidRPr="00487927" w:rsidRDefault="0061524D" w:rsidP="001B2204">
            <w:pPr>
              <w:jc w:val="center"/>
              <w:rPr>
                <w:rFonts w:cstheme="minorHAnsi"/>
                <w:szCs w:val="20"/>
              </w:rPr>
            </w:pPr>
          </w:p>
        </w:tc>
        <w:tc>
          <w:tcPr>
            <w:tcW w:w="990" w:type="dxa"/>
          </w:tcPr>
          <w:p w14:paraId="78FF4C4B" w14:textId="77777777" w:rsidR="0061524D" w:rsidRPr="00487927" w:rsidRDefault="0061524D" w:rsidP="001B2204">
            <w:pPr>
              <w:jc w:val="center"/>
              <w:rPr>
                <w:rFonts w:cstheme="minorHAnsi"/>
                <w:szCs w:val="20"/>
              </w:rPr>
            </w:pPr>
          </w:p>
        </w:tc>
        <w:tc>
          <w:tcPr>
            <w:tcW w:w="1103" w:type="dxa"/>
          </w:tcPr>
          <w:p w14:paraId="3C538FEA" w14:textId="77777777" w:rsidR="0061524D" w:rsidRPr="00487927" w:rsidRDefault="0061524D" w:rsidP="001B2204">
            <w:pPr>
              <w:jc w:val="center"/>
              <w:rPr>
                <w:rFonts w:cstheme="minorHAnsi"/>
                <w:szCs w:val="20"/>
              </w:rPr>
            </w:pPr>
          </w:p>
        </w:tc>
        <w:tc>
          <w:tcPr>
            <w:tcW w:w="1103" w:type="dxa"/>
          </w:tcPr>
          <w:p w14:paraId="46FA74DD" w14:textId="77777777" w:rsidR="0061524D" w:rsidRPr="00487927" w:rsidRDefault="0061524D" w:rsidP="001B2204">
            <w:pPr>
              <w:jc w:val="center"/>
              <w:rPr>
                <w:rFonts w:cstheme="minorHAnsi"/>
                <w:szCs w:val="20"/>
              </w:rPr>
            </w:pPr>
          </w:p>
        </w:tc>
      </w:tr>
      <w:tr w:rsidR="0061524D" w:rsidRPr="00487927" w14:paraId="5D0A7DED" w14:textId="1A5EF663" w:rsidTr="0061524D">
        <w:tc>
          <w:tcPr>
            <w:tcW w:w="1255" w:type="dxa"/>
          </w:tcPr>
          <w:p w14:paraId="34B63B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502_01</w:t>
            </w:r>
          </w:p>
        </w:tc>
        <w:tc>
          <w:tcPr>
            <w:tcW w:w="990" w:type="dxa"/>
          </w:tcPr>
          <w:p w14:paraId="799496F0" w14:textId="77777777" w:rsidR="0061524D" w:rsidRPr="00487927" w:rsidRDefault="0061524D" w:rsidP="001B2204">
            <w:pPr>
              <w:jc w:val="center"/>
              <w:rPr>
                <w:rFonts w:cstheme="minorHAnsi"/>
                <w:szCs w:val="20"/>
              </w:rPr>
            </w:pPr>
          </w:p>
        </w:tc>
        <w:tc>
          <w:tcPr>
            <w:tcW w:w="990" w:type="dxa"/>
          </w:tcPr>
          <w:p w14:paraId="4E142005" w14:textId="19B96C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E36A6D" w14:textId="77777777" w:rsidR="0061524D" w:rsidRPr="00487927" w:rsidRDefault="0061524D" w:rsidP="001B2204">
            <w:pPr>
              <w:jc w:val="center"/>
              <w:rPr>
                <w:rFonts w:cstheme="minorHAnsi"/>
                <w:szCs w:val="20"/>
              </w:rPr>
            </w:pPr>
          </w:p>
        </w:tc>
        <w:tc>
          <w:tcPr>
            <w:tcW w:w="990" w:type="dxa"/>
          </w:tcPr>
          <w:p w14:paraId="2C7ED911" w14:textId="77777777" w:rsidR="0061524D" w:rsidRPr="00487927" w:rsidRDefault="0061524D" w:rsidP="001B2204">
            <w:pPr>
              <w:jc w:val="center"/>
              <w:rPr>
                <w:rFonts w:cstheme="minorHAnsi"/>
                <w:szCs w:val="20"/>
              </w:rPr>
            </w:pPr>
          </w:p>
        </w:tc>
        <w:tc>
          <w:tcPr>
            <w:tcW w:w="990" w:type="dxa"/>
          </w:tcPr>
          <w:p w14:paraId="751D3259" w14:textId="3472A05D" w:rsidR="0061524D" w:rsidRPr="00487927" w:rsidRDefault="0061524D" w:rsidP="001B2204">
            <w:pPr>
              <w:jc w:val="center"/>
              <w:rPr>
                <w:rFonts w:cstheme="minorHAnsi"/>
                <w:szCs w:val="20"/>
              </w:rPr>
            </w:pPr>
          </w:p>
        </w:tc>
        <w:tc>
          <w:tcPr>
            <w:tcW w:w="990" w:type="dxa"/>
          </w:tcPr>
          <w:p w14:paraId="7C21704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8A6A15" w14:textId="77777777" w:rsidR="0061524D" w:rsidRPr="00487927" w:rsidRDefault="0061524D" w:rsidP="001B2204">
            <w:pPr>
              <w:jc w:val="center"/>
              <w:rPr>
                <w:rFonts w:cstheme="minorHAnsi"/>
                <w:szCs w:val="20"/>
              </w:rPr>
            </w:pPr>
          </w:p>
        </w:tc>
        <w:tc>
          <w:tcPr>
            <w:tcW w:w="990" w:type="dxa"/>
          </w:tcPr>
          <w:p w14:paraId="00A5EBE6" w14:textId="77777777" w:rsidR="0061524D" w:rsidRPr="00487927" w:rsidRDefault="0061524D" w:rsidP="001B2204">
            <w:pPr>
              <w:jc w:val="center"/>
              <w:rPr>
                <w:rFonts w:cstheme="minorHAnsi"/>
                <w:szCs w:val="20"/>
              </w:rPr>
            </w:pPr>
          </w:p>
        </w:tc>
        <w:tc>
          <w:tcPr>
            <w:tcW w:w="990" w:type="dxa"/>
          </w:tcPr>
          <w:p w14:paraId="3A8BEDE8" w14:textId="77777777" w:rsidR="0061524D" w:rsidRPr="00487927" w:rsidRDefault="0061524D" w:rsidP="001B2204">
            <w:pPr>
              <w:jc w:val="center"/>
              <w:rPr>
                <w:rFonts w:cstheme="minorHAnsi"/>
                <w:szCs w:val="20"/>
              </w:rPr>
            </w:pPr>
          </w:p>
        </w:tc>
        <w:tc>
          <w:tcPr>
            <w:tcW w:w="1103" w:type="dxa"/>
          </w:tcPr>
          <w:p w14:paraId="53F073F7" w14:textId="77777777" w:rsidR="0061524D" w:rsidRPr="00487927" w:rsidRDefault="0061524D" w:rsidP="001B2204">
            <w:pPr>
              <w:jc w:val="center"/>
              <w:rPr>
                <w:rFonts w:cstheme="minorHAnsi"/>
                <w:szCs w:val="20"/>
              </w:rPr>
            </w:pPr>
          </w:p>
        </w:tc>
        <w:tc>
          <w:tcPr>
            <w:tcW w:w="1103" w:type="dxa"/>
          </w:tcPr>
          <w:p w14:paraId="481F051D" w14:textId="77777777" w:rsidR="0061524D" w:rsidRPr="00487927" w:rsidRDefault="0061524D" w:rsidP="001B2204">
            <w:pPr>
              <w:jc w:val="center"/>
              <w:rPr>
                <w:rFonts w:cstheme="minorHAnsi"/>
                <w:szCs w:val="20"/>
              </w:rPr>
            </w:pPr>
          </w:p>
        </w:tc>
      </w:tr>
      <w:tr w:rsidR="0061524D" w:rsidRPr="00487927" w14:paraId="0D6946AC" w14:textId="0BC7191B" w:rsidTr="0061524D">
        <w:tc>
          <w:tcPr>
            <w:tcW w:w="1255" w:type="dxa"/>
          </w:tcPr>
          <w:p w14:paraId="74A6827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502_02</w:t>
            </w:r>
          </w:p>
        </w:tc>
        <w:tc>
          <w:tcPr>
            <w:tcW w:w="990" w:type="dxa"/>
          </w:tcPr>
          <w:p w14:paraId="50370ED6" w14:textId="77777777" w:rsidR="0061524D" w:rsidRPr="00487927" w:rsidRDefault="0061524D" w:rsidP="001B2204">
            <w:pPr>
              <w:jc w:val="center"/>
              <w:rPr>
                <w:rFonts w:cstheme="minorHAnsi"/>
                <w:szCs w:val="20"/>
              </w:rPr>
            </w:pPr>
          </w:p>
        </w:tc>
        <w:tc>
          <w:tcPr>
            <w:tcW w:w="990" w:type="dxa"/>
          </w:tcPr>
          <w:p w14:paraId="32E794ED" w14:textId="546F630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2FA72C" w14:textId="77777777" w:rsidR="0061524D" w:rsidRPr="00487927" w:rsidRDefault="0061524D" w:rsidP="001B2204">
            <w:pPr>
              <w:jc w:val="center"/>
              <w:rPr>
                <w:rFonts w:cstheme="minorHAnsi"/>
                <w:szCs w:val="20"/>
              </w:rPr>
            </w:pPr>
          </w:p>
        </w:tc>
        <w:tc>
          <w:tcPr>
            <w:tcW w:w="990" w:type="dxa"/>
          </w:tcPr>
          <w:p w14:paraId="338BB1AA" w14:textId="77777777" w:rsidR="0061524D" w:rsidRPr="00487927" w:rsidRDefault="0061524D" w:rsidP="001B2204">
            <w:pPr>
              <w:jc w:val="center"/>
              <w:rPr>
                <w:rFonts w:cstheme="minorHAnsi"/>
                <w:szCs w:val="20"/>
              </w:rPr>
            </w:pPr>
          </w:p>
        </w:tc>
        <w:tc>
          <w:tcPr>
            <w:tcW w:w="990" w:type="dxa"/>
          </w:tcPr>
          <w:p w14:paraId="79491A71" w14:textId="195A2D61" w:rsidR="0061524D" w:rsidRPr="00487927" w:rsidRDefault="0061524D" w:rsidP="001B2204">
            <w:pPr>
              <w:jc w:val="center"/>
              <w:rPr>
                <w:rFonts w:cstheme="minorHAnsi"/>
                <w:szCs w:val="20"/>
              </w:rPr>
            </w:pPr>
          </w:p>
        </w:tc>
        <w:tc>
          <w:tcPr>
            <w:tcW w:w="990" w:type="dxa"/>
          </w:tcPr>
          <w:p w14:paraId="048852C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0B68FF" w14:textId="77777777" w:rsidR="0061524D" w:rsidRPr="00487927" w:rsidRDefault="0061524D" w:rsidP="001B2204">
            <w:pPr>
              <w:jc w:val="center"/>
              <w:rPr>
                <w:rFonts w:cstheme="minorHAnsi"/>
                <w:szCs w:val="20"/>
              </w:rPr>
            </w:pPr>
          </w:p>
        </w:tc>
        <w:tc>
          <w:tcPr>
            <w:tcW w:w="990" w:type="dxa"/>
          </w:tcPr>
          <w:p w14:paraId="53A46C11" w14:textId="77777777" w:rsidR="0061524D" w:rsidRPr="00487927" w:rsidRDefault="0061524D" w:rsidP="001B2204">
            <w:pPr>
              <w:jc w:val="center"/>
              <w:rPr>
                <w:rFonts w:cstheme="minorHAnsi"/>
                <w:szCs w:val="20"/>
              </w:rPr>
            </w:pPr>
          </w:p>
        </w:tc>
        <w:tc>
          <w:tcPr>
            <w:tcW w:w="990" w:type="dxa"/>
          </w:tcPr>
          <w:p w14:paraId="23800AC4" w14:textId="77777777" w:rsidR="0061524D" w:rsidRPr="00487927" w:rsidRDefault="0061524D" w:rsidP="001B2204">
            <w:pPr>
              <w:jc w:val="center"/>
              <w:rPr>
                <w:rFonts w:cstheme="minorHAnsi"/>
                <w:szCs w:val="20"/>
              </w:rPr>
            </w:pPr>
          </w:p>
        </w:tc>
        <w:tc>
          <w:tcPr>
            <w:tcW w:w="1103" w:type="dxa"/>
          </w:tcPr>
          <w:p w14:paraId="1BCDD194" w14:textId="77777777" w:rsidR="0061524D" w:rsidRPr="00487927" w:rsidRDefault="0061524D" w:rsidP="001B2204">
            <w:pPr>
              <w:jc w:val="center"/>
              <w:rPr>
                <w:rFonts w:cstheme="minorHAnsi"/>
                <w:szCs w:val="20"/>
              </w:rPr>
            </w:pPr>
          </w:p>
        </w:tc>
        <w:tc>
          <w:tcPr>
            <w:tcW w:w="1103" w:type="dxa"/>
          </w:tcPr>
          <w:p w14:paraId="701ADF12" w14:textId="77777777" w:rsidR="0061524D" w:rsidRPr="00487927" w:rsidRDefault="0061524D" w:rsidP="001B2204">
            <w:pPr>
              <w:jc w:val="center"/>
              <w:rPr>
                <w:rFonts w:cstheme="minorHAnsi"/>
                <w:szCs w:val="20"/>
              </w:rPr>
            </w:pPr>
          </w:p>
        </w:tc>
      </w:tr>
      <w:tr w:rsidR="0061524D" w:rsidRPr="00487927" w14:paraId="26CE4EE5" w14:textId="3BAA45F7" w:rsidTr="0061524D">
        <w:tc>
          <w:tcPr>
            <w:tcW w:w="1255" w:type="dxa"/>
          </w:tcPr>
          <w:p w14:paraId="515A66F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502_03</w:t>
            </w:r>
          </w:p>
        </w:tc>
        <w:tc>
          <w:tcPr>
            <w:tcW w:w="990" w:type="dxa"/>
          </w:tcPr>
          <w:p w14:paraId="3600B8A8" w14:textId="77777777" w:rsidR="0061524D" w:rsidRPr="00487927" w:rsidRDefault="0061524D" w:rsidP="001B2204">
            <w:pPr>
              <w:jc w:val="center"/>
              <w:rPr>
                <w:rFonts w:cstheme="minorHAnsi"/>
                <w:szCs w:val="20"/>
              </w:rPr>
            </w:pPr>
          </w:p>
        </w:tc>
        <w:tc>
          <w:tcPr>
            <w:tcW w:w="990" w:type="dxa"/>
          </w:tcPr>
          <w:p w14:paraId="142D8D91" w14:textId="6B40F4E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0ACD11" w14:textId="77777777" w:rsidR="0061524D" w:rsidRPr="00487927" w:rsidRDefault="0061524D" w:rsidP="001B2204">
            <w:pPr>
              <w:jc w:val="center"/>
              <w:rPr>
                <w:rFonts w:cstheme="minorHAnsi"/>
                <w:szCs w:val="20"/>
              </w:rPr>
            </w:pPr>
          </w:p>
        </w:tc>
        <w:tc>
          <w:tcPr>
            <w:tcW w:w="990" w:type="dxa"/>
          </w:tcPr>
          <w:p w14:paraId="4F167DC6" w14:textId="77777777" w:rsidR="0061524D" w:rsidRPr="00487927" w:rsidRDefault="0061524D" w:rsidP="001B2204">
            <w:pPr>
              <w:jc w:val="center"/>
              <w:rPr>
                <w:rFonts w:cstheme="minorHAnsi"/>
                <w:szCs w:val="20"/>
              </w:rPr>
            </w:pPr>
          </w:p>
        </w:tc>
        <w:tc>
          <w:tcPr>
            <w:tcW w:w="990" w:type="dxa"/>
          </w:tcPr>
          <w:p w14:paraId="329CBA1C" w14:textId="112B8EEB" w:rsidR="0061524D" w:rsidRPr="00487927" w:rsidRDefault="0061524D" w:rsidP="001B2204">
            <w:pPr>
              <w:jc w:val="center"/>
              <w:rPr>
                <w:rFonts w:cstheme="minorHAnsi"/>
                <w:szCs w:val="20"/>
              </w:rPr>
            </w:pPr>
          </w:p>
        </w:tc>
        <w:tc>
          <w:tcPr>
            <w:tcW w:w="990" w:type="dxa"/>
          </w:tcPr>
          <w:p w14:paraId="419C941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4C1E15" w14:textId="77777777" w:rsidR="0061524D" w:rsidRPr="00487927" w:rsidRDefault="0061524D" w:rsidP="001B2204">
            <w:pPr>
              <w:jc w:val="center"/>
              <w:rPr>
                <w:rFonts w:cstheme="minorHAnsi"/>
                <w:szCs w:val="20"/>
              </w:rPr>
            </w:pPr>
          </w:p>
        </w:tc>
        <w:tc>
          <w:tcPr>
            <w:tcW w:w="990" w:type="dxa"/>
          </w:tcPr>
          <w:p w14:paraId="5E2AF347" w14:textId="77777777" w:rsidR="0061524D" w:rsidRPr="00487927" w:rsidRDefault="0061524D" w:rsidP="001B2204">
            <w:pPr>
              <w:jc w:val="center"/>
              <w:rPr>
                <w:rFonts w:cstheme="minorHAnsi"/>
                <w:szCs w:val="20"/>
              </w:rPr>
            </w:pPr>
          </w:p>
        </w:tc>
        <w:tc>
          <w:tcPr>
            <w:tcW w:w="990" w:type="dxa"/>
          </w:tcPr>
          <w:p w14:paraId="188BE047" w14:textId="77777777" w:rsidR="0061524D" w:rsidRPr="00487927" w:rsidRDefault="0061524D" w:rsidP="001B2204">
            <w:pPr>
              <w:jc w:val="center"/>
              <w:rPr>
                <w:rFonts w:cstheme="minorHAnsi"/>
                <w:szCs w:val="20"/>
              </w:rPr>
            </w:pPr>
          </w:p>
        </w:tc>
        <w:tc>
          <w:tcPr>
            <w:tcW w:w="1103" w:type="dxa"/>
          </w:tcPr>
          <w:p w14:paraId="5B1F316B" w14:textId="77777777" w:rsidR="0061524D" w:rsidRPr="00487927" w:rsidRDefault="0061524D" w:rsidP="001B2204">
            <w:pPr>
              <w:jc w:val="center"/>
              <w:rPr>
                <w:rFonts w:cstheme="minorHAnsi"/>
                <w:szCs w:val="20"/>
              </w:rPr>
            </w:pPr>
          </w:p>
        </w:tc>
        <w:tc>
          <w:tcPr>
            <w:tcW w:w="1103" w:type="dxa"/>
          </w:tcPr>
          <w:p w14:paraId="0E4AF637" w14:textId="77777777" w:rsidR="0061524D" w:rsidRPr="00487927" w:rsidRDefault="0061524D" w:rsidP="001B2204">
            <w:pPr>
              <w:jc w:val="center"/>
              <w:rPr>
                <w:rFonts w:cstheme="minorHAnsi"/>
                <w:szCs w:val="20"/>
              </w:rPr>
            </w:pPr>
          </w:p>
        </w:tc>
      </w:tr>
      <w:tr w:rsidR="0061524D" w:rsidRPr="00487927" w14:paraId="01B2FB42" w14:textId="5AD93267" w:rsidTr="0061524D">
        <w:tc>
          <w:tcPr>
            <w:tcW w:w="1255" w:type="dxa"/>
          </w:tcPr>
          <w:p w14:paraId="13040ED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502_04</w:t>
            </w:r>
          </w:p>
        </w:tc>
        <w:tc>
          <w:tcPr>
            <w:tcW w:w="990" w:type="dxa"/>
          </w:tcPr>
          <w:p w14:paraId="541F991D" w14:textId="77777777" w:rsidR="0061524D" w:rsidRPr="00487927" w:rsidRDefault="0061524D" w:rsidP="001B2204">
            <w:pPr>
              <w:jc w:val="center"/>
              <w:rPr>
                <w:rFonts w:cstheme="minorHAnsi"/>
                <w:szCs w:val="20"/>
              </w:rPr>
            </w:pPr>
          </w:p>
        </w:tc>
        <w:tc>
          <w:tcPr>
            <w:tcW w:w="990" w:type="dxa"/>
          </w:tcPr>
          <w:p w14:paraId="1DBB3F48" w14:textId="54B8E4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A99BA7" w14:textId="77777777" w:rsidR="0061524D" w:rsidRPr="00487927" w:rsidRDefault="0061524D" w:rsidP="001B2204">
            <w:pPr>
              <w:jc w:val="center"/>
              <w:rPr>
                <w:rFonts w:cstheme="minorHAnsi"/>
                <w:szCs w:val="20"/>
              </w:rPr>
            </w:pPr>
          </w:p>
        </w:tc>
        <w:tc>
          <w:tcPr>
            <w:tcW w:w="990" w:type="dxa"/>
          </w:tcPr>
          <w:p w14:paraId="413FF6BC" w14:textId="77777777" w:rsidR="0061524D" w:rsidRPr="00487927" w:rsidRDefault="0061524D" w:rsidP="001B2204">
            <w:pPr>
              <w:jc w:val="center"/>
              <w:rPr>
                <w:rFonts w:cstheme="minorHAnsi"/>
                <w:szCs w:val="20"/>
              </w:rPr>
            </w:pPr>
          </w:p>
        </w:tc>
        <w:tc>
          <w:tcPr>
            <w:tcW w:w="990" w:type="dxa"/>
          </w:tcPr>
          <w:p w14:paraId="33775E76" w14:textId="2CE3FBCF" w:rsidR="0061524D" w:rsidRPr="00487927" w:rsidRDefault="0061524D" w:rsidP="001B2204">
            <w:pPr>
              <w:jc w:val="center"/>
              <w:rPr>
                <w:rFonts w:cstheme="minorHAnsi"/>
                <w:szCs w:val="20"/>
              </w:rPr>
            </w:pPr>
          </w:p>
        </w:tc>
        <w:tc>
          <w:tcPr>
            <w:tcW w:w="990" w:type="dxa"/>
          </w:tcPr>
          <w:p w14:paraId="056F9C4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DE2164" w14:textId="77777777" w:rsidR="0061524D" w:rsidRPr="00487927" w:rsidRDefault="0061524D" w:rsidP="001B2204">
            <w:pPr>
              <w:jc w:val="center"/>
              <w:rPr>
                <w:rFonts w:cstheme="minorHAnsi"/>
                <w:szCs w:val="20"/>
              </w:rPr>
            </w:pPr>
          </w:p>
        </w:tc>
        <w:tc>
          <w:tcPr>
            <w:tcW w:w="990" w:type="dxa"/>
          </w:tcPr>
          <w:p w14:paraId="624CC1A9" w14:textId="77777777" w:rsidR="0061524D" w:rsidRPr="00487927" w:rsidRDefault="0061524D" w:rsidP="001B2204">
            <w:pPr>
              <w:jc w:val="center"/>
              <w:rPr>
                <w:rFonts w:cstheme="minorHAnsi"/>
                <w:szCs w:val="20"/>
              </w:rPr>
            </w:pPr>
          </w:p>
        </w:tc>
        <w:tc>
          <w:tcPr>
            <w:tcW w:w="990" w:type="dxa"/>
          </w:tcPr>
          <w:p w14:paraId="152A29AC" w14:textId="77777777" w:rsidR="0061524D" w:rsidRPr="00487927" w:rsidRDefault="0061524D" w:rsidP="001B2204">
            <w:pPr>
              <w:jc w:val="center"/>
              <w:rPr>
                <w:rFonts w:cstheme="minorHAnsi"/>
                <w:szCs w:val="20"/>
              </w:rPr>
            </w:pPr>
          </w:p>
        </w:tc>
        <w:tc>
          <w:tcPr>
            <w:tcW w:w="1103" w:type="dxa"/>
          </w:tcPr>
          <w:p w14:paraId="61D69407" w14:textId="77777777" w:rsidR="0061524D" w:rsidRPr="00487927" w:rsidRDefault="0061524D" w:rsidP="001B2204">
            <w:pPr>
              <w:jc w:val="center"/>
              <w:rPr>
                <w:rFonts w:cstheme="minorHAnsi"/>
                <w:szCs w:val="20"/>
              </w:rPr>
            </w:pPr>
          </w:p>
        </w:tc>
        <w:tc>
          <w:tcPr>
            <w:tcW w:w="1103" w:type="dxa"/>
          </w:tcPr>
          <w:p w14:paraId="596F908D" w14:textId="77777777" w:rsidR="0061524D" w:rsidRPr="00487927" w:rsidRDefault="0061524D" w:rsidP="001B2204">
            <w:pPr>
              <w:jc w:val="center"/>
              <w:rPr>
                <w:rFonts w:cstheme="minorHAnsi"/>
                <w:szCs w:val="20"/>
              </w:rPr>
            </w:pPr>
          </w:p>
        </w:tc>
      </w:tr>
      <w:tr w:rsidR="0061524D" w:rsidRPr="00487927" w14:paraId="6D7EBAED" w14:textId="485A8B2C" w:rsidTr="0061524D">
        <w:tc>
          <w:tcPr>
            <w:tcW w:w="1255" w:type="dxa"/>
          </w:tcPr>
          <w:p w14:paraId="1F0B352A"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502_05</w:t>
            </w:r>
          </w:p>
        </w:tc>
        <w:tc>
          <w:tcPr>
            <w:tcW w:w="990" w:type="dxa"/>
          </w:tcPr>
          <w:p w14:paraId="05C3FCF7" w14:textId="77777777" w:rsidR="0061524D" w:rsidRPr="00487927" w:rsidRDefault="0061524D" w:rsidP="001B2204">
            <w:pPr>
              <w:jc w:val="center"/>
              <w:rPr>
                <w:rFonts w:cstheme="minorHAnsi"/>
                <w:szCs w:val="20"/>
              </w:rPr>
            </w:pPr>
          </w:p>
        </w:tc>
        <w:tc>
          <w:tcPr>
            <w:tcW w:w="990" w:type="dxa"/>
          </w:tcPr>
          <w:p w14:paraId="0C03522B" w14:textId="5B41C8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D76F4E" w14:textId="77777777" w:rsidR="0061524D" w:rsidRPr="00487927" w:rsidRDefault="0061524D" w:rsidP="001B2204">
            <w:pPr>
              <w:jc w:val="center"/>
              <w:rPr>
                <w:rFonts w:cstheme="minorHAnsi"/>
                <w:szCs w:val="20"/>
              </w:rPr>
            </w:pPr>
          </w:p>
        </w:tc>
        <w:tc>
          <w:tcPr>
            <w:tcW w:w="990" w:type="dxa"/>
          </w:tcPr>
          <w:p w14:paraId="0F6850BC" w14:textId="77777777" w:rsidR="0061524D" w:rsidRPr="00487927" w:rsidRDefault="0061524D" w:rsidP="001B2204">
            <w:pPr>
              <w:jc w:val="center"/>
              <w:rPr>
                <w:rFonts w:cstheme="minorHAnsi"/>
                <w:szCs w:val="20"/>
              </w:rPr>
            </w:pPr>
          </w:p>
        </w:tc>
        <w:tc>
          <w:tcPr>
            <w:tcW w:w="990" w:type="dxa"/>
          </w:tcPr>
          <w:p w14:paraId="76740127" w14:textId="4DE96F86" w:rsidR="0061524D" w:rsidRPr="00487927" w:rsidRDefault="0061524D" w:rsidP="001B2204">
            <w:pPr>
              <w:jc w:val="center"/>
              <w:rPr>
                <w:rFonts w:cstheme="minorHAnsi"/>
                <w:szCs w:val="20"/>
              </w:rPr>
            </w:pPr>
          </w:p>
        </w:tc>
        <w:tc>
          <w:tcPr>
            <w:tcW w:w="990" w:type="dxa"/>
          </w:tcPr>
          <w:p w14:paraId="5B5D249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7ADDB6" w14:textId="77777777" w:rsidR="0061524D" w:rsidRPr="00487927" w:rsidRDefault="0061524D" w:rsidP="001B2204">
            <w:pPr>
              <w:jc w:val="center"/>
              <w:rPr>
                <w:rFonts w:cstheme="minorHAnsi"/>
                <w:szCs w:val="20"/>
              </w:rPr>
            </w:pPr>
          </w:p>
        </w:tc>
        <w:tc>
          <w:tcPr>
            <w:tcW w:w="990" w:type="dxa"/>
          </w:tcPr>
          <w:p w14:paraId="7A2EF3CB" w14:textId="77777777" w:rsidR="0061524D" w:rsidRPr="00487927" w:rsidRDefault="0061524D" w:rsidP="001B2204">
            <w:pPr>
              <w:jc w:val="center"/>
              <w:rPr>
                <w:rFonts w:cstheme="minorHAnsi"/>
                <w:szCs w:val="20"/>
              </w:rPr>
            </w:pPr>
          </w:p>
        </w:tc>
        <w:tc>
          <w:tcPr>
            <w:tcW w:w="990" w:type="dxa"/>
          </w:tcPr>
          <w:p w14:paraId="06CB0F26" w14:textId="77777777" w:rsidR="0061524D" w:rsidRPr="00487927" w:rsidRDefault="0061524D" w:rsidP="001B2204">
            <w:pPr>
              <w:jc w:val="center"/>
              <w:rPr>
                <w:rFonts w:cstheme="minorHAnsi"/>
                <w:szCs w:val="20"/>
              </w:rPr>
            </w:pPr>
          </w:p>
        </w:tc>
        <w:tc>
          <w:tcPr>
            <w:tcW w:w="1103" w:type="dxa"/>
          </w:tcPr>
          <w:p w14:paraId="2882FDD8" w14:textId="77777777" w:rsidR="0061524D" w:rsidRPr="00487927" w:rsidRDefault="0061524D" w:rsidP="001B2204">
            <w:pPr>
              <w:jc w:val="center"/>
              <w:rPr>
                <w:rFonts w:cstheme="minorHAnsi"/>
                <w:szCs w:val="20"/>
              </w:rPr>
            </w:pPr>
          </w:p>
        </w:tc>
        <w:tc>
          <w:tcPr>
            <w:tcW w:w="1103" w:type="dxa"/>
          </w:tcPr>
          <w:p w14:paraId="5499E6DB" w14:textId="77777777" w:rsidR="0061524D" w:rsidRPr="00487927" w:rsidRDefault="0061524D" w:rsidP="001B2204">
            <w:pPr>
              <w:jc w:val="center"/>
              <w:rPr>
                <w:rFonts w:cstheme="minorHAnsi"/>
                <w:szCs w:val="20"/>
              </w:rPr>
            </w:pPr>
          </w:p>
        </w:tc>
      </w:tr>
      <w:tr w:rsidR="0061524D" w:rsidRPr="00487927" w14:paraId="10D25FC5" w14:textId="6C971CC0" w:rsidTr="0061524D">
        <w:tc>
          <w:tcPr>
            <w:tcW w:w="1255" w:type="dxa"/>
          </w:tcPr>
          <w:p w14:paraId="1184D72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503_01</w:t>
            </w:r>
          </w:p>
        </w:tc>
        <w:tc>
          <w:tcPr>
            <w:tcW w:w="990" w:type="dxa"/>
          </w:tcPr>
          <w:p w14:paraId="184F6489" w14:textId="77777777" w:rsidR="0061524D" w:rsidRPr="00487927" w:rsidRDefault="0061524D" w:rsidP="001B2204">
            <w:pPr>
              <w:jc w:val="center"/>
              <w:rPr>
                <w:rFonts w:cstheme="minorHAnsi"/>
                <w:szCs w:val="20"/>
              </w:rPr>
            </w:pPr>
          </w:p>
        </w:tc>
        <w:tc>
          <w:tcPr>
            <w:tcW w:w="990" w:type="dxa"/>
          </w:tcPr>
          <w:p w14:paraId="303D9B27" w14:textId="4ACC3D1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425CA4" w14:textId="77777777" w:rsidR="0061524D" w:rsidRPr="00487927" w:rsidRDefault="0061524D" w:rsidP="001B2204">
            <w:pPr>
              <w:jc w:val="center"/>
              <w:rPr>
                <w:rFonts w:cstheme="minorHAnsi"/>
                <w:szCs w:val="20"/>
              </w:rPr>
            </w:pPr>
          </w:p>
        </w:tc>
        <w:tc>
          <w:tcPr>
            <w:tcW w:w="990" w:type="dxa"/>
          </w:tcPr>
          <w:p w14:paraId="5420271A" w14:textId="77777777" w:rsidR="0061524D" w:rsidRPr="00487927" w:rsidRDefault="0061524D" w:rsidP="001B2204">
            <w:pPr>
              <w:jc w:val="center"/>
              <w:rPr>
                <w:rFonts w:cstheme="minorHAnsi"/>
                <w:szCs w:val="20"/>
              </w:rPr>
            </w:pPr>
          </w:p>
        </w:tc>
        <w:tc>
          <w:tcPr>
            <w:tcW w:w="990" w:type="dxa"/>
          </w:tcPr>
          <w:p w14:paraId="4675E74E" w14:textId="2FEDE2BD" w:rsidR="0061524D" w:rsidRPr="00487927" w:rsidRDefault="0061524D" w:rsidP="001B2204">
            <w:pPr>
              <w:jc w:val="center"/>
              <w:rPr>
                <w:rFonts w:cstheme="minorHAnsi"/>
                <w:szCs w:val="20"/>
              </w:rPr>
            </w:pPr>
          </w:p>
        </w:tc>
        <w:tc>
          <w:tcPr>
            <w:tcW w:w="990" w:type="dxa"/>
          </w:tcPr>
          <w:p w14:paraId="343787C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D4E0A7" w14:textId="77777777" w:rsidR="0061524D" w:rsidRPr="00487927" w:rsidRDefault="0061524D" w:rsidP="001B2204">
            <w:pPr>
              <w:jc w:val="center"/>
              <w:rPr>
                <w:rFonts w:cstheme="minorHAnsi"/>
                <w:szCs w:val="20"/>
              </w:rPr>
            </w:pPr>
          </w:p>
        </w:tc>
        <w:tc>
          <w:tcPr>
            <w:tcW w:w="990" w:type="dxa"/>
          </w:tcPr>
          <w:p w14:paraId="50A9EB32" w14:textId="77777777" w:rsidR="0061524D" w:rsidRPr="00487927" w:rsidRDefault="0061524D" w:rsidP="001B2204">
            <w:pPr>
              <w:jc w:val="center"/>
              <w:rPr>
                <w:rFonts w:cstheme="minorHAnsi"/>
                <w:szCs w:val="20"/>
              </w:rPr>
            </w:pPr>
          </w:p>
        </w:tc>
        <w:tc>
          <w:tcPr>
            <w:tcW w:w="990" w:type="dxa"/>
          </w:tcPr>
          <w:p w14:paraId="1F3A11D1" w14:textId="77777777" w:rsidR="0061524D" w:rsidRPr="00487927" w:rsidRDefault="0061524D" w:rsidP="001B2204">
            <w:pPr>
              <w:jc w:val="center"/>
              <w:rPr>
                <w:rFonts w:cstheme="minorHAnsi"/>
                <w:szCs w:val="20"/>
              </w:rPr>
            </w:pPr>
          </w:p>
        </w:tc>
        <w:tc>
          <w:tcPr>
            <w:tcW w:w="1103" w:type="dxa"/>
          </w:tcPr>
          <w:p w14:paraId="74754807" w14:textId="77777777" w:rsidR="0061524D" w:rsidRPr="00487927" w:rsidRDefault="0061524D" w:rsidP="001B2204">
            <w:pPr>
              <w:jc w:val="center"/>
              <w:rPr>
                <w:rFonts w:cstheme="minorHAnsi"/>
                <w:szCs w:val="20"/>
              </w:rPr>
            </w:pPr>
          </w:p>
        </w:tc>
        <w:tc>
          <w:tcPr>
            <w:tcW w:w="1103" w:type="dxa"/>
          </w:tcPr>
          <w:p w14:paraId="7C36EBF4" w14:textId="77777777" w:rsidR="0061524D" w:rsidRPr="00487927" w:rsidRDefault="0061524D" w:rsidP="001B2204">
            <w:pPr>
              <w:jc w:val="center"/>
              <w:rPr>
                <w:rFonts w:cstheme="minorHAnsi"/>
                <w:szCs w:val="20"/>
              </w:rPr>
            </w:pPr>
          </w:p>
        </w:tc>
      </w:tr>
      <w:tr w:rsidR="0061524D" w:rsidRPr="00487927" w14:paraId="0B3D0388" w14:textId="72D2CEE7" w:rsidTr="0061524D">
        <w:tc>
          <w:tcPr>
            <w:tcW w:w="1255" w:type="dxa"/>
          </w:tcPr>
          <w:p w14:paraId="35F9DF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503_02</w:t>
            </w:r>
          </w:p>
        </w:tc>
        <w:tc>
          <w:tcPr>
            <w:tcW w:w="990" w:type="dxa"/>
          </w:tcPr>
          <w:p w14:paraId="32E94302" w14:textId="77777777" w:rsidR="0061524D" w:rsidRPr="00487927" w:rsidRDefault="0061524D" w:rsidP="001B2204">
            <w:pPr>
              <w:jc w:val="center"/>
              <w:rPr>
                <w:rFonts w:cstheme="minorHAnsi"/>
                <w:szCs w:val="20"/>
              </w:rPr>
            </w:pPr>
          </w:p>
        </w:tc>
        <w:tc>
          <w:tcPr>
            <w:tcW w:w="990" w:type="dxa"/>
          </w:tcPr>
          <w:p w14:paraId="4DFAF9F5" w14:textId="38D0877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E3EFCE" w14:textId="77777777" w:rsidR="0061524D" w:rsidRPr="00487927" w:rsidRDefault="0061524D" w:rsidP="001B2204">
            <w:pPr>
              <w:jc w:val="center"/>
              <w:rPr>
                <w:rFonts w:cstheme="minorHAnsi"/>
                <w:szCs w:val="20"/>
              </w:rPr>
            </w:pPr>
          </w:p>
        </w:tc>
        <w:tc>
          <w:tcPr>
            <w:tcW w:w="990" w:type="dxa"/>
          </w:tcPr>
          <w:p w14:paraId="5379172F" w14:textId="77777777" w:rsidR="0061524D" w:rsidRPr="00487927" w:rsidRDefault="0061524D" w:rsidP="001B2204">
            <w:pPr>
              <w:jc w:val="center"/>
              <w:rPr>
                <w:rFonts w:cstheme="minorHAnsi"/>
                <w:szCs w:val="20"/>
              </w:rPr>
            </w:pPr>
          </w:p>
        </w:tc>
        <w:tc>
          <w:tcPr>
            <w:tcW w:w="990" w:type="dxa"/>
          </w:tcPr>
          <w:p w14:paraId="3053F98E" w14:textId="7089045B" w:rsidR="0061524D" w:rsidRPr="00487927" w:rsidRDefault="0061524D" w:rsidP="001B2204">
            <w:pPr>
              <w:jc w:val="center"/>
              <w:rPr>
                <w:rFonts w:cstheme="minorHAnsi"/>
                <w:szCs w:val="20"/>
              </w:rPr>
            </w:pPr>
          </w:p>
        </w:tc>
        <w:tc>
          <w:tcPr>
            <w:tcW w:w="990" w:type="dxa"/>
          </w:tcPr>
          <w:p w14:paraId="209996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7D7529" w14:textId="77777777" w:rsidR="0061524D" w:rsidRPr="00487927" w:rsidRDefault="0061524D" w:rsidP="001B2204">
            <w:pPr>
              <w:jc w:val="center"/>
              <w:rPr>
                <w:rFonts w:cstheme="minorHAnsi"/>
                <w:szCs w:val="20"/>
              </w:rPr>
            </w:pPr>
          </w:p>
        </w:tc>
        <w:tc>
          <w:tcPr>
            <w:tcW w:w="990" w:type="dxa"/>
          </w:tcPr>
          <w:p w14:paraId="161B5400" w14:textId="77777777" w:rsidR="0061524D" w:rsidRPr="00487927" w:rsidRDefault="0061524D" w:rsidP="001B2204">
            <w:pPr>
              <w:jc w:val="center"/>
              <w:rPr>
                <w:rFonts w:cstheme="minorHAnsi"/>
                <w:szCs w:val="20"/>
              </w:rPr>
            </w:pPr>
          </w:p>
        </w:tc>
        <w:tc>
          <w:tcPr>
            <w:tcW w:w="990" w:type="dxa"/>
          </w:tcPr>
          <w:p w14:paraId="19381A56" w14:textId="77777777" w:rsidR="0061524D" w:rsidRPr="00487927" w:rsidRDefault="0061524D" w:rsidP="001B2204">
            <w:pPr>
              <w:jc w:val="center"/>
              <w:rPr>
                <w:rFonts w:cstheme="minorHAnsi"/>
                <w:szCs w:val="20"/>
              </w:rPr>
            </w:pPr>
          </w:p>
        </w:tc>
        <w:tc>
          <w:tcPr>
            <w:tcW w:w="1103" w:type="dxa"/>
          </w:tcPr>
          <w:p w14:paraId="4201A3E0" w14:textId="77777777" w:rsidR="0061524D" w:rsidRPr="00487927" w:rsidRDefault="0061524D" w:rsidP="001B2204">
            <w:pPr>
              <w:jc w:val="center"/>
              <w:rPr>
                <w:rFonts w:cstheme="minorHAnsi"/>
                <w:szCs w:val="20"/>
              </w:rPr>
            </w:pPr>
          </w:p>
        </w:tc>
        <w:tc>
          <w:tcPr>
            <w:tcW w:w="1103" w:type="dxa"/>
          </w:tcPr>
          <w:p w14:paraId="1C586F7A" w14:textId="77777777" w:rsidR="0061524D" w:rsidRPr="00487927" w:rsidRDefault="0061524D" w:rsidP="001B2204">
            <w:pPr>
              <w:jc w:val="center"/>
              <w:rPr>
                <w:rFonts w:cstheme="minorHAnsi"/>
                <w:szCs w:val="20"/>
              </w:rPr>
            </w:pPr>
          </w:p>
        </w:tc>
      </w:tr>
      <w:tr w:rsidR="0061524D" w:rsidRPr="00487927" w14:paraId="346AA209" w14:textId="49F7B586" w:rsidTr="0061524D">
        <w:tc>
          <w:tcPr>
            <w:tcW w:w="1255" w:type="dxa"/>
          </w:tcPr>
          <w:p w14:paraId="6C1671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503_03</w:t>
            </w:r>
          </w:p>
        </w:tc>
        <w:tc>
          <w:tcPr>
            <w:tcW w:w="990" w:type="dxa"/>
          </w:tcPr>
          <w:p w14:paraId="1015AABF" w14:textId="77777777" w:rsidR="0061524D" w:rsidRPr="00487927" w:rsidRDefault="0061524D" w:rsidP="001B2204">
            <w:pPr>
              <w:jc w:val="center"/>
              <w:rPr>
                <w:rFonts w:cstheme="minorHAnsi"/>
                <w:szCs w:val="20"/>
              </w:rPr>
            </w:pPr>
          </w:p>
        </w:tc>
        <w:tc>
          <w:tcPr>
            <w:tcW w:w="990" w:type="dxa"/>
          </w:tcPr>
          <w:p w14:paraId="3400B36D" w14:textId="39BC83B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2D7249" w14:textId="77777777" w:rsidR="0061524D" w:rsidRPr="00487927" w:rsidRDefault="0061524D" w:rsidP="001B2204">
            <w:pPr>
              <w:jc w:val="center"/>
              <w:rPr>
                <w:rFonts w:cstheme="minorHAnsi"/>
                <w:szCs w:val="20"/>
              </w:rPr>
            </w:pPr>
          </w:p>
        </w:tc>
        <w:tc>
          <w:tcPr>
            <w:tcW w:w="990" w:type="dxa"/>
          </w:tcPr>
          <w:p w14:paraId="01D09D56" w14:textId="77777777" w:rsidR="0061524D" w:rsidRPr="00487927" w:rsidRDefault="0061524D" w:rsidP="001B2204">
            <w:pPr>
              <w:jc w:val="center"/>
              <w:rPr>
                <w:rFonts w:cstheme="minorHAnsi"/>
                <w:szCs w:val="20"/>
              </w:rPr>
            </w:pPr>
          </w:p>
        </w:tc>
        <w:tc>
          <w:tcPr>
            <w:tcW w:w="990" w:type="dxa"/>
          </w:tcPr>
          <w:p w14:paraId="19F01B9D" w14:textId="677B574A" w:rsidR="0061524D" w:rsidRPr="00487927" w:rsidRDefault="0061524D" w:rsidP="001B2204">
            <w:pPr>
              <w:jc w:val="center"/>
              <w:rPr>
                <w:rFonts w:cstheme="minorHAnsi"/>
                <w:szCs w:val="20"/>
              </w:rPr>
            </w:pPr>
          </w:p>
        </w:tc>
        <w:tc>
          <w:tcPr>
            <w:tcW w:w="990" w:type="dxa"/>
          </w:tcPr>
          <w:p w14:paraId="2B6026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DC1589" w14:textId="77777777" w:rsidR="0061524D" w:rsidRPr="00487927" w:rsidRDefault="0061524D" w:rsidP="001B2204">
            <w:pPr>
              <w:jc w:val="center"/>
              <w:rPr>
                <w:rFonts w:cstheme="minorHAnsi"/>
                <w:szCs w:val="20"/>
              </w:rPr>
            </w:pPr>
          </w:p>
        </w:tc>
        <w:tc>
          <w:tcPr>
            <w:tcW w:w="990" w:type="dxa"/>
          </w:tcPr>
          <w:p w14:paraId="06F7C74A" w14:textId="77777777" w:rsidR="0061524D" w:rsidRPr="00487927" w:rsidRDefault="0061524D" w:rsidP="001B2204">
            <w:pPr>
              <w:jc w:val="center"/>
              <w:rPr>
                <w:rFonts w:cstheme="minorHAnsi"/>
                <w:szCs w:val="20"/>
              </w:rPr>
            </w:pPr>
          </w:p>
        </w:tc>
        <w:tc>
          <w:tcPr>
            <w:tcW w:w="990" w:type="dxa"/>
          </w:tcPr>
          <w:p w14:paraId="60C7CC0E" w14:textId="77777777" w:rsidR="0061524D" w:rsidRPr="00487927" w:rsidRDefault="0061524D" w:rsidP="001B2204">
            <w:pPr>
              <w:jc w:val="center"/>
              <w:rPr>
                <w:rFonts w:cstheme="minorHAnsi"/>
                <w:szCs w:val="20"/>
              </w:rPr>
            </w:pPr>
          </w:p>
        </w:tc>
        <w:tc>
          <w:tcPr>
            <w:tcW w:w="1103" w:type="dxa"/>
          </w:tcPr>
          <w:p w14:paraId="06D82E1C" w14:textId="77777777" w:rsidR="0061524D" w:rsidRPr="00487927" w:rsidRDefault="0061524D" w:rsidP="001B2204">
            <w:pPr>
              <w:jc w:val="center"/>
              <w:rPr>
                <w:rFonts w:cstheme="minorHAnsi"/>
                <w:szCs w:val="20"/>
              </w:rPr>
            </w:pPr>
          </w:p>
        </w:tc>
        <w:tc>
          <w:tcPr>
            <w:tcW w:w="1103" w:type="dxa"/>
          </w:tcPr>
          <w:p w14:paraId="3EFBBC68" w14:textId="77777777" w:rsidR="0061524D" w:rsidRPr="00487927" w:rsidRDefault="0061524D" w:rsidP="001B2204">
            <w:pPr>
              <w:jc w:val="center"/>
              <w:rPr>
                <w:rFonts w:cstheme="minorHAnsi"/>
                <w:szCs w:val="20"/>
              </w:rPr>
            </w:pPr>
          </w:p>
        </w:tc>
      </w:tr>
      <w:tr w:rsidR="0061524D" w:rsidRPr="00487927" w14:paraId="637395E1" w14:textId="501C7413" w:rsidTr="0061524D">
        <w:tc>
          <w:tcPr>
            <w:tcW w:w="1255" w:type="dxa"/>
          </w:tcPr>
          <w:p w14:paraId="5C71E10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503_04</w:t>
            </w:r>
          </w:p>
        </w:tc>
        <w:tc>
          <w:tcPr>
            <w:tcW w:w="990" w:type="dxa"/>
          </w:tcPr>
          <w:p w14:paraId="11E9A810" w14:textId="77777777" w:rsidR="0061524D" w:rsidRPr="00487927" w:rsidRDefault="0061524D" w:rsidP="001B2204">
            <w:pPr>
              <w:jc w:val="center"/>
              <w:rPr>
                <w:rFonts w:cstheme="minorHAnsi"/>
                <w:szCs w:val="20"/>
              </w:rPr>
            </w:pPr>
          </w:p>
        </w:tc>
        <w:tc>
          <w:tcPr>
            <w:tcW w:w="990" w:type="dxa"/>
          </w:tcPr>
          <w:p w14:paraId="17D3C6C8" w14:textId="2A441B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854B40" w14:textId="77777777" w:rsidR="0061524D" w:rsidRPr="00487927" w:rsidRDefault="0061524D" w:rsidP="001B2204">
            <w:pPr>
              <w:jc w:val="center"/>
              <w:rPr>
                <w:rFonts w:cstheme="minorHAnsi"/>
                <w:szCs w:val="20"/>
              </w:rPr>
            </w:pPr>
          </w:p>
        </w:tc>
        <w:tc>
          <w:tcPr>
            <w:tcW w:w="990" w:type="dxa"/>
          </w:tcPr>
          <w:p w14:paraId="50640A6F" w14:textId="77777777" w:rsidR="0061524D" w:rsidRPr="00487927" w:rsidRDefault="0061524D" w:rsidP="001B2204">
            <w:pPr>
              <w:jc w:val="center"/>
              <w:rPr>
                <w:rFonts w:cstheme="minorHAnsi"/>
                <w:szCs w:val="20"/>
              </w:rPr>
            </w:pPr>
          </w:p>
        </w:tc>
        <w:tc>
          <w:tcPr>
            <w:tcW w:w="990" w:type="dxa"/>
          </w:tcPr>
          <w:p w14:paraId="327DA154" w14:textId="3B308B7D" w:rsidR="0061524D" w:rsidRPr="00487927" w:rsidRDefault="0061524D" w:rsidP="001B2204">
            <w:pPr>
              <w:jc w:val="center"/>
              <w:rPr>
                <w:rFonts w:cstheme="minorHAnsi"/>
                <w:szCs w:val="20"/>
              </w:rPr>
            </w:pPr>
          </w:p>
        </w:tc>
        <w:tc>
          <w:tcPr>
            <w:tcW w:w="990" w:type="dxa"/>
          </w:tcPr>
          <w:p w14:paraId="18A2CF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9CCA09" w14:textId="77777777" w:rsidR="0061524D" w:rsidRPr="00487927" w:rsidRDefault="0061524D" w:rsidP="001B2204">
            <w:pPr>
              <w:jc w:val="center"/>
              <w:rPr>
                <w:rFonts w:cstheme="minorHAnsi"/>
                <w:szCs w:val="20"/>
              </w:rPr>
            </w:pPr>
          </w:p>
        </w:tc>
        <w:tc>
          <w:tcPr>
            <w:tcW w:w="990" w:type="dxa"/>
          </w:tcPr>
          <w:p w14:paraId="57E6D67A" w14:textId="77777777" w:rsidR="0061524D" w:rsidRPr="00487927" w:rsidRDefault="0061524D" w:rsidP="001B2204">
            <w:pPr>
              <w:jc w:val="center"/>
              <w:rPr>
                <w:rFonts w:cstheme="minorHAnsi"/>
                <w:szCs w:val="20"/>
              </w:rPr>
            </w:pPr>
          </w:p>
        </w:tc>
        <w:tc>
          <w:tcPr>
            <w:tcW w:w="990" w:type="dxa"/>
          </w:tcPr>
          <w:p w14:paraId="5A2ACA16" w14:textId="77777777" w:rsidR="0061524D" w:rsidRPr="00487927" w:rsidRDefault="0061524D" w:rsidP="001B2204">
            <w:pPr>
              <w:jc w:val="center"/>
              <w:rPr>
                <w:rFonts w:cstheme="minorHAnsi"/>
                <w:szCs w:val="20"/>
              </w:rPr>
            </w:pPr>
          </w:p>
        </w:tc>
        <w:tc>
          <w:tcPr>
            <w:tcW w:w="1103" w:type="dxa"/>
          </w:tcPr>
          <w:p w14:paraId="3E9719DD" w14:textId="77777777" w:rsidR="0061524D" w:rsidRPr="00487927" w:rsidRDefault="0061524D" w:rsidP="001B2204">
            <w:pPr>
              <w:jc w:val="center"/>
              <w:rPr>
                <w:rFonts w:cstheme="minorHAnsi"/>
                <w:szCs w:val="20"/>
              </w:rPr>
            </w:pPr>
          </w:p>
        </w:tc>
        <w:tc>
          <w:tcPr>
            <w:tcW w:w="1103" w:type="dxa"/>
          </w:tcPr>
          <w:p w14:paraId="6E9DD0BF" w14:textId="77777777" w:rsidR="0061524D" w:rsidRPr="00487927" w:rsidRDefault="0061524D" w:rsidP="001B2204">
            <w:pPr>
              <w:jc w:val="center"/>
              <w:rPr>
                <w:rFonts w:cstheme="minorHAnsi"/>
                <w:szCs w:val="20"/>
              </w:rPr>
            </w:pPr>
          </w:p>
        </w:tc>
      </w:tr>
      <w:tr w:rsidR="0061524D" w:rsidRPr="00487927" w14:paraId="50DF1AAB" w14:textId="2DCD8CD5" w:rsidTr="0061524D">
        <w:tc>
          <w:tcPr>
            <w:tcW w:w="1255" w:type="dxa"/>
          </w:tcPr>
          <w:p w14:paraId="265974E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503_05</w:t>
            </w:r>
          </w:p>
        </w:tc>
        <w:tc>
          <w:tcPr>
            <w:tcW w:w="990" w:type="dxa"/>
          </w:tcPr>
          <w:p w14:paraId="17621E93" w14:textId="77777777" w:rsidR="0061524D" w:rsidRPr="00487927" w:rsidRDefault="0061524D" w:rsidP="001B2204">
            <w:pPr>
              <w:jc w:val="center"/>
              <w:rPr>
                <w:rFonts w:cstheme="minorHAnsi"/>
                <w:szCs w:val="20"/>
              </w:rPr>
            </w:pPr>
          </w:p>
        </w:tc>
        <w:tc>
          <w:tcPr>
            <w:tcW w:w="990" w:type="dxa"/>
          </w:tcPr>
          <w:p w14:paraId="50E72985" w14:textId="4BE125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82AE57" w14:textId="77777777" w:rsidR="0061524D" w:rsidRPr="00487927" w:rsidRDefault="0061524D" w:rsidP="001B2204">
            <w:pPr>
              <w:jc w:val="center"/>
              <w:rPr>
                <w:rFonts w:cstheme="minorHAnsi"/>
                <w:szCs w:val="20"/>
              </w:rPr>
            </w:pPr>
          </w:p>
        </w:tc>
        <w:tc>
          <w:tcPr>
            <w:tcW w:w="990" w:type="dxa"/>
          </w:tcPr>
          <w:p w14:paraId="4885FBBE" w14:textId="77777777" w:rsidR="0061524D" w:rsidRPr="00487927" w:rsidRDefault="0061524D" w:rsidP="001B2204">
            <w:pPr>
              <w:jc w:val="center"/>
              <w:rPr>
                <w:rFonts w:cstheme="minorHAnsi"/>
                <w:szCs w:val="20"/>
              </w:rPr>
            </w:pPr>
          </w:p>
        </w:tc>
        <w:tc>
          <w:tcPr>
            <w:tcW w:w="990" w:type="dxa"/>
          </w:tcPr>
          <w:p w14:paraId="4F30BE77" w14:textId="28F134DE" w:rsidR="0061524D" w:rsidRPr="00487927" w:rsidRDefault="0061524D" w:rsidP="001B2204">
            <w:pPr>
              <w:jc w:val="center"/>
              <w:rPr>
                <w:rFonts w:cstheme="minorHAnsi"/>
                <w:szCs w:val="20"/>
              </w:rPr>
            </w:pPr>
          </w:p>
        </w:tc>
        <w:tc>
          <w:tcPr>
            <w:tcW w:w="990" w:type="dxa"/>
          </w:tcPr>
          <w:p w14:paraId="1C07AB5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9B97CC" w14:textId="77777777" w:rsidR="0061524D" w:rsidRPr="00487927" w:rsidRDefault="0061524D" w:rsidP="001B2204">
            <w:pPr>
              <w:jc w:val="center"/>
              <w:rPr>
                <w:rFonts w:cstheme="minorHAnsi"/>
                <w:szCs w:val="20"/>
              </w:rPr>
            </w:pPr>
          </w:p>
        </w:tc>
        <w:tc>
          <w:tcPr>
            <w:tcW w:w="990" w:type="dxa"/>
          </w:tcPr>
          <w:p w14:paraId="2E1A9D09" w14:textId="77777777" w:rsidR="0061524D" w:rsidRPr="00487927" w:rsidRDefault="0061524D" w:rsidP="001B2204">
            <w:pPr>
              <w:jc w:val="center"/>
              <w:rPr>
                <w:rFonts w:cstheme="minorHAnsi"/>
                <w:szCs w:val="20"/>
              </w:rPr>
            </w:pPr>
          </w:p>
        </w:tc>
        <w:tc>
          <w:tcPr>
            <w:tcW w:w="990" w:type="dxa"/>
          </w:tcPr>
          <w:p w14:paraId="71ACA0BC" w14:textId="77777777" w:rsidR="0061524D" w:rsidRPr="00487927" w:rsidRDefault="0061524D" w:rsidP="001B2204">
            <w:pPr>
              <w:jc w:val="center"/>
              <w:rPr>
                <w:rFonts w:cstheme="minorHAnsi"/>
                <w:szCs w:val="20"/>
              </w:rPr>
            </w:pPr>
          </w:p>
        </w:tc>
        <w:tc>
          <w:tcPr>
            <w:tcW w:w="1103" w:type="dxa"/>
          </w:tcPr>
          <w:p w14:paraId="272230FF" w14:textId="77777777" w:rsidR="0061524D" w:rsidRPr="00487927" w:rsidRDefault="0061524D" w:rsidP="001B2204">
            <w:pPr>
              <w:jc w:val="center"/>
              <w:rPr>
                <w:rFonts w:cstheme="minorHAnsi"/>
                <w:szCs w:val="20"/>
              </w:rPr>
            </w:pPr>
          </w:p>
        </w:tc>
        <w:tc>
          <w:tcPr>
            <w:tcW w:w="1103" w:type="dxa"/>
          </w:tcPr>
          <w:p w14:paraId="41A09814" w14:textId="77777777" w:rsidR="0061524D" w:rsidRPr="00487927" w:rsidRDefault="0061524D" w:rsidP="001B2204">
            <w:pPr>
              <w:jc w:val="center"/>
              <w:rPr>
                <w:rFonts w:cstheme="minorHAnsi"/>
                <w:szCs w:val="20"/>
              </w:rPr>
            </w:pPr>
          </w:p>
        </w:tc>
      </w:tr>
      <w:tr w:rsidR="0061524D" w:rsidRPr="00487927" w14:paraId="1122F3D3" w14:textId="0B0DE8F6" w:rsidTr="0061524D">
        <w:tc>
          <w:tcPr>
            <w:tcW w:w="1255" w:type="dxa"/>
          </w:tcPr>
          <w:p w14:paraId="20C73D4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503_06</w:t>
            </w:r>
          </w:p>
        </w:tc>
        <w:tc>
          <w:tcPr>
            <w:tcW w:w="990" w:type="dxa"/>
          </w:tcPr>
          <w:p w14:paraId="4DAB9CFF" w14:textId="77777777" w:rsidR="0061524D" w:rsidRPr="00487927" w:rsidRDefault="0061524D" w:rsidP="001B2204">
            <w:pPr>
              <w:jc w:val="center"/>
              <w:rPr>
                <w:rFonts w:cstheme="minorHAnsi"/>
                <w:szCs w:val="20"/>
              </w:rPr>
            </w:pPr>
          </w:p>
        </w:tc>
        <w:tc>
          <w:tcPr>
            <w:tcW w:w="990" w:type="dxa"/>
          </w:tcPr>
          <w:p w14:paraId="16879BBA" w14:textId="2A3BA8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096CF8" w14:textId="77777777" w:rsidR="0061524D" w:rsidRPr="00487927" w:rsidRDefault="0061524D" w:rsidP="001B2204">
            <w:pPr>
              <w:jc w:val="center"/>
              <w:rPr>
                <w:rFonts w:cstheme="minorHAnsi"/>
                <w:szCs w:val="20"/>
              </w:rPr>
            </w:pPr>
          </w:p>
        </w:tc>
        <w:tc>
          <w:tcPr>
            <w:tcW w:w="990" w:type="dxa"/>
          </w:tcPr>
          <w:p w14:paraId="3E648FDC" w14:textId="77777777" w:rsidR="0061524D" w:rsidRPr="00487927" w:rsidRDefault="0061524D" w:rsidP="001B2204">
            <w:pPr>
              <w:jc w:val="center"/>
              <w:rPr>
                <w:rFonts w:cstheme="minorHAnsi"/>
                <w:szCs w:val="20"/>
              </w:rPr>
            </w:pPr>
          </w:p>
        </w:tc>
        <w:tc>
          <w:tcPr>
            <w:tcW w:w="990" w:type="dxa"/>
          </w:tcPr>
          <w:p w14:paraId="6B6DDF7F" w14:textId="571792B8" w:rsidR="0061524D" w:rsidRPr="00487927" w:rsidRDefault="0061524D" w:rsidP="001B2204">
            <w:pPr>
              <w:jc w:val="center"/>
              <w:rPr>
                <w:rFonts w:cstheme="minorHAnsi"/>
                <w:szCs w:val="20"/>
              </w:rPr>
            </w:pPr>
          </w:p>
        </w:tc>
        <w:tc>
          <w:tcPr>
            <w:tcW w:w="990" w:type="dxa"/>
          </w:tcPr>
          <w:p w14:paraId="7123FC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02D185" w14:textId="77777777" w:rsidR="0061524D" w:rsidRPr="00487927" w:rsidRDefault="0061524D" w:rsidP="001B2204">
            <w:pPr>
              <w:jc w:val="center"/>
              <w:rPr>
                <w:rFonts w:cstheme="minorHAnsi"/>
                <w:szCs w:val="20"/>
              </w:rPr>
            </w:pPr>
          </w:p>
        </w:tc>
        <w:tc>
          <w:tcPr>
            <w:tcW w:w="990" w:type="dxa"/>
          </w:tcPr>
          <w:p w14:paraId="02EAFA44" w14:textId="77777777" w:rsidR="0061524D" w:rsidRPr="00487927" w:rsidRDefault="0061524D" w:rsidP="001B2204">
            <w:pPr>
              <w:jc w:val="center"/>
              <w:rPr>
                <w:rFonts w:cstheme="minorHAnsi"/>
                <w:szCs w:val="20"/>
              </w:rPr>
            </w:pPr>
          </w:p>
        </w:tc>
        <w:tc>
          <w:tcPr>
            <w:tcW w:w="990" w:type="dxa"/>
          </w:tcPr>
          <w:p w14:paraId="246F887A" w14:textId="77777777" w:rsidR="0061524D" w:rsidRPr="00487927" w:rsidRDefault="0061524D" w:rsidP="001B2204">
            <w:pPr>
              <w:jc w:val="center"/>
              <w:rPr>
                <w:rFonts w:cstheme="minorHAnsi"/>
                <w:szCs w:val="20"/>
              </w:rPr>
            </w:pPr>
          </w:p>
        </w:tc>
        <w:tc>
          <w:tcPr>
            <w:tcW w:w="1103" w:type="dxa"/>
          </w:tcPr>
          <w:p w14:paraId="55EF558A" w14:textId="77777777" w:rsidR="0061524D" w:rsidRPr="00487927" w:rsidRDefault="0061524D" w:rsidP="001B2204">
            <w:pPr>
              <w:jc w:val="center"/>
              <w:rPr>
                <w:rFonts w:cstheme="minorHAnsi"/>
                <w:szCs w:val="20"/>
              </w:rPr>
            </w:pPr>
          </w:p>
        </w:tc>
        <w:tc>
          <w:tcPr>
            <w:tcW w:w="1103" w:type="dxa"/>
          </w:tcPr>
          <w:p w14:paraId="2FAED267" w14:textId="77777777" w:rsidR="0061524D" w:rsidRPr="00487927" w:rsidRDefault="0061524D" w:rsidP="001B2204">
            <w:pPr>
              <w:jc w:val="center"/>
              <w:rPr>
                <w:rFonts w:cstheme="minorHAnsi"/>
                <w:szCs w:val="20"/>
              </w:rPr>
            </w:pPr>
          </w:p>
        </w:tc>
      </w:tr>
      <w:tr w:rsidR="0061524D" w:rsidRPr="00487927" w14:paraId="0C0191B9" w14:textId="1C654662" w:rsidTr="0061524D">
        <w:tc>
          <w:tcPr>
            <w:tcW w:w="1255" w:type="dxa"/>
          </w:tcPr>
          <w:p w14:paraId="04646C8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503_07</w:t>
            </w:r>
          </w:p>
        </w:tc>
        <w:tc>
          <w:tcPr>
            <w:tcW w:w="990" w:type="dxa"/>
          </w:tcPr>
          <w:p w14:paraId="21183B76" w14:textId="77777777" w:rsidR="0061524D" w:rsidRPr="00487927" w:rsidRDefault="0061524D" w:rsidP="001B2204">
            <w:pPr>
              <w:jc w:val="center"/>
              <w:rPr>
                <w:rFonts w:cstheme="minorHAnsi"/>
                <w:szCs w:val="20"/>
              </w:rPr>
            </w:pPr>
          </w:p>
        </w:tc>
        <w:tc>
          <w:tcPr>
            <w:tcW w:w="990" w:type="dxa"/>
          </w:tcPr>
          <w:p w14:paraId="1BA4407A" w14:textId="4BB2B00A"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95E2F" w14:textId="77777777" w:rsidR="0061524D" w:rsidRPr="00487927" w:rsidRDefault="0061524D" w:rsidP="001B2204">
            <w:pPr>
              <w:jc w:val="center"/>
              <w:rPr>
                <w:rFonts w:cstheme="minorHAnsi"/>
                <w:szCs w:val="20"/>
              </w:rPr>
            </w:pPr>
          </w:p>
        </w:tc>
        <w:tc>
          <w:tcPr>
            <w:tcW w:w="990" w:type="dxa"/>
          </w:tcPr>
          <w:p w14:paraId="3250EA8A" w14:textId="77777777" w:rsidR="0061524D" w:rsidRPr="00487927" w:rsidRDefault="0061524D" w:rsidP="001B2204">
            <w:pPr>
              <w:jc w:val="center"/>
              <w:rPr>
                <w:rFonts w:cstheme="minorHAnsi"/>
                <w:szCs w:val="20"/>
              </w:rPr>
            </w:pPr>
          </w:p>
        </w:tc>
        <w:tc>
          <w:tcPr>
            <w:tcW w:w="990" w:type="dxa"/>
          </w:tcPr>
          <w:p w14:paraId="074A3C19" w14:textId="32EFBDCB" w:rsidR="0061524D" w:rsidRPr="00487927" w:rsidRDefault="0061524D" w:rsidP="001B2204">
            <w:pPr>
              <w:jc w:val="center"/>
              <w:rPr>
                <w:rFonts w:cstheme="minorHAnsi"/>
                <w:szCs w:val="20"/>
              </w:rPr>
            </w:pPr>
          </w:p>
        </w:tc>
        <w:tc>
          <w:tcPr>
            <w:tcW w:w="990" w:type="dxa"/>
          </w:tcPr>
          <w:p w14:paraId="45F0524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7CA4CC1" w14:textId="77777777" w:rsidR="0061524D" w:rsidRPr="00487927" w:rsidRDefault="0061524D" w:rsidP="001B2204">
            <w:pPr>
              <w:jc w:val="center"/>
              <w:rPr>
                <w:rFonts w:cstheme="minorHAnsi"/>
                <w:szCs w:val="20"/>
              </w:rPr>
            </w:pPr>
          </w:p>
        </w:tc>
        <w:tc>
          <w:tcPr>
            <w:tcW w:w="990" w:type="dxa"/>
          </w:tcPr>
          <w:p w14:paraId="249485A5" w14:textId="77777777" w:rsidR="0061524D" w:rsidRPr="00487927" w:rsidRDefault="0061524D" w:rsidP="001B2204">
            <w:pPr>
              <w:jc w:val="center"/>
              <w:rPr>
                <w:rFonts w:cstheme="minorHAnsi"/>
                <w:szCs w:val="20"/>
              </w:rPr>
            </w:pPr>
          </w:p>
        </w:tc>
        <w:tc>
          <w:tcPr>
            <w:tcW w:w="990" w:type="dxa"/>
          </w:tcPr>
          <w:p w14:paraId="7EE0FEA4" w14:textId="77777777" w:rsidR="0061524D" w:rsidRPr="00487927" w:rsidRDefault="0061524D" w:rsidP="001B2204">
            <w:pPr>
              <w:jc w:val="center"/>
              <w:rPr>
                <w:rFonts w:cstheme="minorHAnsi"/>
                <w:szCs w:val="20"/>
              </w:rPr>
            </w:pPr>
          </w:p>
        </w:tc>
        <w:tc>
          <w:tcPr>
            <w:tcW w:w="1103" w:type="dxa"/>
          </w:tcPr>
          <w:p w14:paraId="055452CC" w14:textId="77777777" w:rsidR="0061524D" w:rsidRPr="00487927" w:rsidRDefault="0061524D" w:rsidP="001B2204">
            <w:pPr>
              <w:jc w:val="center"/>
              <w:rPr>
                <w:rFonts w:cstheme="minorHAnsi"/>
                <w:szCs w:val="20"/>
              </w:rPr>
            </w:pPr>
          </w:p>
        </w:tc>
        <w:tc>
          <w:tcPr>
            <w:tcW w:w="1103" w:type="dxa"/>
          </w:tcPr>
          <w:p w14:paraId="7449E54E" w14:textId="77777777" w:rsidR="0061524D" w:rsidRPr="00487927" w:rsidRDefault="0061524D" w:rsidP="001B2204">
            <w:pPr>
              <w:jc w:val="center"/>
              <w:rPr>
                <w:rFonts w:cstheme="minorHAnsi"/>
                <w:szCs w:val="20"/>
              </w:rPr>
            </w:pPr>
          </w:p>
        </w:tc>
      </w:tr>
      <w:tr w:rsidR="0061524D" w:rsidRPr="00487927" w14:paraId="028F3529" w14:textId="04EE87BE" w:rsidTr="0061524D">
        <w:tc>
          <w:tcPr>
            <w:tcW w:w="1255" w:type="dxa"/>
          </w:tcPr>
          <w:p w14:paraId="3711D93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503_08</w:t>
            </w:r>
          </w:p>
        </w:tc>
        <w:tc>
          <w:tcPr>
            <w:tcW w:w="990" w:type="dxa"/>
          </w:tcPr>
          <w:p w14:paraId="60FC3852" w14:textId="77777777" w:rsidR="0061524D" w:rsidRPr="00487927" w:rsidRDefault="0061524D" w:rsidP="001B2204">
            <w:pPr>
              <w:jc w:val="center"/>
              <w:rPr>
                <w:rFonts w:cstheme="minorHAnsi"/>
                <w:szCs w:val="20"/>
              </w:rPr>
            </w:pPr>
          </w:p>
        </w:tc>
        <w:tc>
          <w:tcPr>
            <w:tcW w:w="990" w:type="dxa"/>
          </w:tcPr>
          <w:p w14:paraId="42C5D988" w14:textId="39ADF0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FB70E8" w14:textId="77777777" w:rsidR="0061524D" w:rsidRPr="00487927" w:rsidRDefault="0061524D" w:rsidP="001B2204">
            <w:pPr>
              <w:jc w:val="center"/>
              <w:rPr>
                <w:rFonts w:cstheme="minorHAnsi"/>
                <w:szCs w:val="20"/>
              </w:rPr>
            </w:pPr>
          </w:p>
        </w:tc>
        <w:tc>
          <w:tcPr>
            <w:tcW w:w="990" w:type="dxa"/>
          </w:tcPr>
          <w:p w14:paraId="4494488D" w14:textId="77777777" w:rsidR="0061524D" w:rsidRPr="00487927" w:rsidRDefault="0061524D" w:rsidP="001B2204">
            <w:pPr>
              <w:jc w:val="center"/>
              <w:rPr>
                <w:rFonts w:cstheme="minorHAnsi"/>
                <w:szCs w:val="20"/>
              </w:rPr>
            </w:pPr>
          </w:p>
        </w:tc>
        <w:tc>
          <w:tcPr>
            <w:tcW w:w="990" w:type="dxa"/>
          </w:tcPr>
          <w:p w14:paraId="3B37211B" w14:textId="65428925" w:rsidR="0061524D" w:rsidRPr="00487927" w:rsidRDefault="0061524D" w:rsidP="001B2204">
            <w:pPr>
              <w:jc w:val="center"/>
              <w:rPr>
                <w:rFonts w:cstheme="minorHAnsi"/>
                <w:szCs w:val="20"/>
              </w:rPr>
            </w:pPr>
          </w:p>
        </w:tc>
        <w:tc>
          <w:tcPr>
            <w:tcW w:w="990" w:type="dxa"/>
          </w:tcPr>
          <w:p w14:paraId="4CFDD5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2102A10" w14:textId="77777777" w:rsidR="0061524D" w:rsidRPr="00487927" w:rsidRDefault="0061524D" w:rsidP="001B2204">
            <w:pPr>
              <w:jc w:val="center"/>
              <w:rPr>
                <w:rFonts w:cstheme="minorHAnsi"/>
                <w:szCs w:val="20"/>
              </w:rPr>
            </w:pPr>
          </w:p>
        </w:tc>
        <w:tc>
          <w:tcPr>
            <w:tcW w:w="990" w:type="dxa"/>
          </w:tcPr>
          <w:p w14:paraId="21A78DF0" w14:textId="77777777" w:rsidR="0061524D" w:rsidRPr="00487927" w:rsidRDefault="0061524D" w:rsidP="001B2204">
            <w:pPr>
              <w:jc w:val="center"/>
              <w:rPr>
                <w:rFonts w:cstheme="minorHAnsi"/>
                <w:szCs w:val="20"/>
              </w:rPr>
            </w:pPr>
          </w:p>
        </w:tc>
        <w:tc>
          <w:tcPr>
            <w:tcW w:w="990" w:type="dxa"/>
          </w:tcPr>
          <w:p w14:paraId="48073D05" w14:textId="77777777" w:rsidR="0061524D" w:rsidRPr="00487927" w:rsidRDefault="0061524D" w:rsidP="001B2204">
            <w:pPr>
              <w:jc w:val="center"/>
              <w:rPr>
                <w:rFonts w:cstheme="minorHAnsi"/>
                <w:szCs w:val="20"/>
              </w:rPr>
            </w:pPr>
          </w:p>
        </w:tc>
        <w:tc>
          <w:tcPr>
            <w:tcW w:w="1103" w:type="dxa"/>
          </w:tcPr>
          <w:p w14:paraId="04E8D2E2" w14:textId="77777777" w:rsidR="0061524D" w:rsidRPr="00487927" w:rsidRDefault="0061524D" w:rsidP="001B2204">
            <w:pPr>
              <w:jc w:val="center"/>
              <w:rPr>
                <w:rFonts w:cstheme="minorHAnsi"/>
                <w:szCs w:val="20"/>
              </w:rPr>
            </w:pPr>
          </w:p>
        </w:tc>
        <w:tc>
          <w:tcPr>
            <w:tcW w:w="1103" w:type="dxa"/>
          </w:tcPr>
          <w:p w14:paraId="4DDA31A7" w14:textId="77777777" w:rsidR="0061524D" w:rsidRPr="00487927" w:rsidRDefault="0061524D" w:rsidP="001B2204">
            <w:pPr>
              <w:jc w:val="center"/>
              <w:rPr>
                <w:rFonts w:cstheme="minorHAnsi"/>
                <w:szCs w:val="20"/>
              </w:rPr>
            </w:pPr>
          </w:p>
        </w:tc>
      </w:tr>
      <w:tr w:rsidR="0061524D" w:rsidRPr="00487927" w14:paraId="1549BAE1" w14:textId="140BE14A" w:rsidTr="0061524D">
        <w:tc>
          <w:tcPr>
            <w:tcW w:w="1255" w:type="dxa"/>
          </w:tcPr>
          <w:p w14:paraId="753B5E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504_01</w:t>
            </w:r>
          </w:p>
        </w:tc>
        <w:tc>
          <w:tcPr>
            <w:tcW w:w="990" w:type="dxa"/>
          </w:tcPr>
          <w:p w14:paraId="56DAA77B" w14:textId="77777777" w:rsidR="0061524D" w:rsidRPr="00487927" w:rsidRDefault="0061524D" w:rsidP="001B2204">
            <w:pPr>
              <w:jc w:val="center"/>
              <w:rPr>
                <w:rFonts w:cstheme="minorHAnsi"/>
                <w:szCs w:val="20"/>
              </w:rPr>
            </w:pPr>
          </w:p>
        </w:tc>
        <w:tc>
          <w:tcPr>
            <w:tcW w:w="990" w:type="dxa"/>
          </w:tcPr>
          <w:p w14:paraId="01B22A50" w14:textId="47099D0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1A1CD2" w14:textId="77777777" w:rsidR="0061524D" w:rsidRPr="00487927" w:rsidRDefault="0061524D" w:rsidP="001B2204">
            <w:pPr>
              <w:jc w:val="center"/>
              <w:rPr>
                <w:rFonts w:cstheme="minorHAnsi"/>
                <w:szCs w:val="20"/>
              </w:rPr>
            </w:pPr>
          </w:p>
        </w:tc>
        <w:tc>
          <w:tcPr>
            <w:tcW w:w="990" w:type="dxa"/>
          </w:tcPr>
          <w:p w14:paraId="0C38033D" w14:textId="77777777" w:rsidR="0061524D" w:rsidRPr="00487927" w:rsidRDefault="0061524D" w:rsidP="001B2204">
            <w:pPr>
              <w:jc w:val="center"/>
              <w:rPr>
                <w:rFonts w:cstheme="minorHAnsi"/>
                <w:szCs w:val="20"/>
              </w:rPr>
            </w:pPr>
          </w:p>
        </w:tc>
        <w:tc>
          <w:tcPr>
            <w:tcW w:w="990" w:type="dxa"/>
          </w:tcPr>
          <w:p w14:paraId="2B0DE833" w14:textId="07B02996" w:rsidR="0061524D" w:rsidRPr="00487927" w:rsidRDefault="0061524D" w:rsidP="001B2204">
            <w:pPr>
              <w:jc w:val="center"/>
              <w:rPr>
                <w:rFonts w:cstheme="minorHAnsi"/>
                <w:szCs w:val="20"/>
              </w:rPr>
            </w:pPr>
          </w:p>
        </w:tc>
        <w:tc>
          <w:tcPr>
            <w:tcW w:w="990" w:type="dxa"/>
          </w:tcPr>
          <w:p w14:paraId="4F91BBA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2FB02A" w14:textId="77777777" w:rsidR="0061524D" w:rsidRPr="00487927" w:rsidRDefault="0061524D" w:rsidP="001B2204">
            <w:pPr>
              <w:jc w:val="center"/>
              <w:rPr>
                <w:rFonts w:cstheme="minorHAnsi"/>
                <w:szCs w:val="20"/>
              </w:rPr>
            </w:pPr>
          </w:p>
        </w:tc>
        <w:tc>
          <w:tcPr>
            <w:tcW w:w="990" w:type="dxa"/>
          </w:tcPr>
          <w:p w14:paraId="0BE41253" w14:textId="77777777" w:rsidR="0061524D" w:rsidRPr="00487927" w:rsidRDefault="0061524D" w:rsidP="001B2204">
            <w:pPr>
              <w:jc w:val="center"/>
              <w:rPr>
                <w:rFonts w:cstheme="minorHAnsi"/>
                <w:szCs w:val="20"/>
              </w:rPr>
            </w:pPr>
          </w:p>
        </w:tc>
        <w:tc>
          <w:tcPr>
            <w:tcW w:w="990" w:type="dxa"/>
          </w:tcPr>
          <w:p w14:paraId="5E4D8424" w14:textId="77777777" w:rsidR="0061524D" w:rsidRPr="00487927" w:rsidRDefault="0061524D" w:rsidP="001B2204">
            <w:pPr>
              <w:jc w:val="center"/>
              <w:rPr>
                <w:rFonts w:cstheme="minorHAnsi"/>
                <w:szCs w:val="20"/>
              </w:rPr>
            </w:pPr>
          </w:p>
        </w:tc>
        <w:tc>
          <w:tcPr>
            <w:tcW w:w="1103" w:type="dxa"/>
          </w:tcPr>
          <w:p w14:paraId="4F2B7CCB" w14:textId="77777777" w:rsidR="0061524D" w:rsidRPr="00487927" w:rsidRDefault="0061524D" w:rsidP="001B2204">
            <w:pPr>
              <w:jc w:val="center"/>
              <w:rPr>
                <w:rFonts w:cstheme="minorHAnsi"/>
                <w:szCs w:val="20"/>
              </w:rPr>
            </w:pPr>
          </w:p>
        </w:tc>
        <w:tc>
          <w:tcPr>
            <w:tcW w:w="1103" w:type="dxa"/>
          </w:tcPr>
          <w:p w14:paraId="26CE7F6B" w14:textId="77777777" w:rsidR="0061524D" w:rsidRPr="00487927" w:rsidRDefault="0061524D" w:rsidP="001B2204">
            <w:pPr>
              <w:jc w:val="center"/>
              <w:rPr>
                <w:rFonts w:cstheme="minorHAnsi"/>
                <w:szCs w:val="20"/>
              </w:rPr>
            </w:pPr>
          </w:p>
        </w:tc>
      </w:tr>
      <w:tr w:rsidR="0061524D" w:rsidRPr="00487927" w14:paraId="08E0A9CB" w14:textId="75308AE7" w:rsidTr="0061524D">
        <w:tc>
          <w:tcPr>
            <w:tcW w:w="1255" w:type="dxa"/>
          </w:tcPr>
          <w:p w14:paraId="38ADD7D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504_02</w:t>
            </w:r>
          </w:p>
        </w:tc>
        <w:tc>
          <w:tcPr>
            <w:tcW w:w="990" w:type="dxa"/>
          </w:tcPr>
          <w:p w14:paraId="5299282D" w14:textId="77777777" w:rsidR="0061524D" w:rsidRPr="00487927" w:rsidRDefault="0061524D" w:rsidP="001B2204">
            <w:pPr>
              <w:jc w:val="center"/>
              <w:rPr>
                <w:rFonts w:cstheme="minorHAnsi"/>
                <w:szCs w:val="20"/>
              </w:rPr>
            </w:pPr>
          </w:p>
        </w:tc>
        <w:tc>
          <w:tcPr>
            <w:tcW w:w="990" w:type="dxa"/>
          </w:tcPr>
          <w:p w14:paraId="003E5C87" w14:textId="1D57F6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6B85B6" w14:textId="77777777" w:rsidR="0061524D" w:rsidRPr="00487927" w:rsidRDefault="0061524D" w:rsidP="001B2204">
            <w:pPr>
              <w:jc w:val="center"/>
              <w:rPr>
                <w:rFonts w:cstheme="minorHAnsi"/>
                <w:szCs w:val="20"/>
              </w:rPr>
            </w:pPr>
          </w:p>
        </w:tc>
        <w:tc>
          <w:tcPr>
            <w:tcW w:w="990" w:type="dxa"/>
          </w:tcPr>
          <w:p w14:paraId="5D21AC8D" w14:textId="77777777" w:rsidR="0061524D" w:rsidRPr="00487927" w:rsidRDefault="0061524D" w:rsidP="001B2204">
            <w:pPr>
              <w:jc w:val="center"/>
              <w:rPr>
                <w:rFonts w:cstheme="minorHAnsi"/>
                <w:szCs w:val="20"/>
              </w:rPr>
            </w:pPr>
          </w:p>
        </w:tc>
        <w:tc>
          <w:tcPr>
            <w:tcW w:w="990" w:type="dxa"/>
          </w:tcPr>
          <w:p w14:paraId="73705F76" w14:textId="5BE0E0EC" w:rsidR="0061524D" w:rsidRPr="00487927" w:rsidRDefault="0061524D" w:rsidP="001B2204">
            <w:pPr>
              <w:jc w:val="center"/>
              <w:rPr>
                <w:rFonts w:cstheme="minorHAnsi"/>
                <w:szCs w:val="20"/>
              </w:rPr>
            </w:pPr>
          </w:p>
        </w:tc>
        <w:tc>
          <w:tcPr>
            <w:tcW w:w="990" w:type="dxa"/>
          </w:tcPr>
          <w:p w14:paraId="390B297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5DDC3F9" w14:textId="77777777" w:rsidR="0061524D" w:rsidRPr="00487927" w:rsidRDefault="0061524D" w:rsidP="001B2204">
            <w:pPr>
              <w:jc w:val="center"/>
              <w:rPr>
                <w:rFonts w:cstheme="minorHAnsi"/>
                <w:szCs w:val="20"/>
              </w:rPr>
            </w:pPr>
          </w:p>
        </w:tc>
        <w:tc>
          <w:tcPr>
            <w:tcW w:w="990" w:type="dxa"/>
          </w:tcPr>
          <w:p w14:paraId="53FD0959" w14:textId="77777777" w:rsidR="0061524D" w:rsidRPr="00487927" w:rsidRDefault="0061524D" w:rsidP="001B2204">
            <w:pPr>
              <w:jc w:val="center"/>
              <w:rPr>
                <w:rFonts w:cstheme="minorHAnsi"/>
                <w:szCs w:val="20"/>
              </w:rPr>
            </w:pPr>
          </w:p>
        </w:tc>
        <w:tc>
          <w:tcPr>
            <w:tcW w:w="990" w:type="dxa"/>
          </w:tcPr>
          <w:p w14:paraId="66CE191F" w14:textId="77777777" w:rsidR="0061524D" w:rsidRPr="00487927" w:rsidRDefault="0061524D" w:rsidP="001B2204">
            <w:pPr>
              <w:jc w:val="center"/>
              <w:rPr>
                <w:rFonts w:cstheme="minorHAnsi"/>
                <w:szCs w:val="20"/>
              </w:rPr>
            </w:pPr>
          </w:p>
        </w:tc>
        <w:tc>
          <w:tcPr>
            <w:tcW w:w="1103" w:type="dxa"/>
          </w:tcPr>
          <w:p w14:paraId="2D4B3EDB" w14:textId="77777777" w:rsidR="0061524D" w:rsidRPr="00487927" w:rsidRDefault="0061524D" w:rsidP="001B2204">
            <w:pPr>
              <w:jc w:val="center"/>
              <w:rPr>
                <w:rFonts w:cstheme="minorHAnsi"/>
                <w:szCs w:val="20"/>
              </w:rPr>
            </w:pPr>
          </w:p>
        </w:tc>
        <w:tc>
          <w:tcPr>
            <w:tcW w:w="1103" w:type="dxa"/>
          </w:tcPr>
          <w:p w14:paraId="624DA7B1" w14:textId="77777777" w:rsidR="0061524D" w:rsidRPr="00487927" w:rsidRDefault="0061524D" w:rsidP="001B2204">
            <w:pPr>
              <w:jc w:val="center"/>
              <w:rPr>
                <w:rFonts w:cstheme="minorHAnsi"/>
                <w:szCs w:val="20"/>
              </w:rPr>
            </w:pPr>
          </w:p>
        </w:tc>
      </w:tr>
      <w:tr w:rsidR="0061524D" w:rsidRPr="00487927" w14:paraId="2E2EC590" w14:textId="086F7C00" w:rsidTr="0061524D">
        <w:tc>
          <w:tcPr>
            <w:tcW w:w="1255" w:type="dxa"/>
          </w:tcPr>
          <w:p w14:paraId="41696E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504_03</w:t>
            </w:r>
          </w:p>
        </w:tc>
        <w:tc>
          <w:tcPr>
            <w:tcW w:w="990" w:type="dxa"/>
          </w:tcPr>
          <w:p w14:paraId="22843555" w14:textId="77777777" w:rsidR="0061524D" w:rsidRPr="00487927" w:rsidRDefault="0061524D" w:rsidP="001B2204">
            <w:pPr>
              <w:jc w:val="center"/>
              <w:rPr>
                <w:rFonts w:cstheme="minorHAnsi"/>
                <w:szCs w:val="20"/>
              </w:rPr>
            </w:pPr>
          </w:p>
        </w:tc>
        <w:tc>
          <w:tcPr>
            <w:tcW w:w="990" w:type="dxa"/>
          </w:tcPr>
          <w:p w14:paraId="04AF764A" w14:textId="58A73AB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0FAECB" w14:textId="77777777" w:rsidR="0061524D" w:rsidRPr="00487927" w:rsidRDefault="0061524D" w:rsidP="001B2204">
            <w:pPr>
              <w:jc w:val="center"/>
              <w:rPr>
                <w:rFonts w:cstheme="minorHAnsi"/>
                <w:szCs w:val="20"/>
              </w:rPr>
            </w:pPr>
          </w:p>
        </w:tc>
        <w:tc>
          <w:tcPr>
            <w:tcW w:w="990" w:type="dxa"/>
          </w:tcPr>
          <w:p w14:paraId="54CCE7AD" w14:textId="77777777" w:rsidR="0061524D" w:rsidRPr="00487927" w:rsidRDefault="0061524D" w:rsidP="001B2204">
            <w:pPr>
              <w:jc w:val="center"/>
              <w:rPr>
                <w:rFonts w:cstheme="minorHAnsi"/>
                <w:szCs w:val="20"/>
              </w:rPr>
            </w:pPr>
          </w:p>
        </w:tc>
        <w:tc>
          <w:tcPr>
            <w:tcW w:w="990" w:type="dxa"/>
          </w:tcPr>
          <w:p w14:paraId="5A59A3A3" w14:textId="6FE58FDC" w:rsidR="0061524D" w:rsidRPr="00487927" w:rsidRDefault="0061524D" w:rsidP="001B2204">
            <w:pPr>
              <w:jc w:val="center"/>
              <w:rPr>
                <w:rFonts w:cstheme="minorHAnsi"/>
                <w:szCs w:val="20"/>
              </w:rPr>
            </w:pPr>
          </w:p>
        </w:tc>
        <w:tc>
          <w:tcPr>
            <w:tcW w:w="990" w:type="dxa"/>
          </w:tcPr>
          <w:p w14:paraId="3BE78B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F6914DF" w14:textId="77777777" w:rsidR="0061524D" w:rsidRPr="00487927" w:rsidRDefault="0061524D" w:rsidP="001B2204">
            <w:pPr>
              <w:jc w:val="center"/>
              <w:rPr>
                <w:rFonts w:cstheme="minorHAnsi"/>
                <w:szCs w:val="20"/>
              </w:rPr>
            </w:pPr>
          </w:p>
        </w:tc>
        <w:tc>
          <w:tcPr>
            <w:tcW w:w="990" w:type="dxa"/>
          </w:tcPr>
          <w:p w14:paraId="51D0CA95" w14:textId="77777777" w:rsidR="0061524D" w:rsidRPr="00487927" w:rsidRDefault="0061524D" w:rsidP="001B2204">
            <w:pPr>
              <w:jc w:val="center"/>
              <w:rPr>
                <w:rFonts w:cstheme="minorHAnsi"/>
                <w:szCs w:val="20"/>
              </w:rPr>
            </w:pPr>
          </w:p>
        </w:tc>
        <w:tc>
          <w:tcPr>
            <w:tcW w:w="990" w:type="dxa"/>
          </w:tcPr>
          <w:p w14:paraId="10C318AA" w14:textId="77777777" w:rsidR="0061524D" w:rsidRPr="00487927" w:rsidRDefault="0061524D" w:rsidP="001B2204">
            <w:pPr>
              <w:jc w:val="center"/>
              <w:rPr>
                <w:rFonts w:cstheme="minorHAnsi"/>
                <w:szCs w:val="20"/>
              </w:rPr>
            </w:pPr>
          </w:p>
        </w:tc>
        <w:tc>
          <w:tcPr>
            <w:tcW w:w="1103" w:type="dxa"/>
          </w:tcPr>
          <w:p w14:paraId="1F4B3A9C" w14:textId="77777777" w:rsidR="0061524D" w:rsidRPr="00487927" w:rsidRDefault="0061524D" w:rsidP="001B2204">
            <w:pPr>
              <w:jc w:val="center"/>
              <w:rPr>
                <w:rFonts w:cstheme="minorHAnsi"/>
                <w:szCs w:val="20"/>
              </w:rPr>
            </w:pPr>
          </w:p>
        </w:tc>
        <w:tc>
          <w:tcPr>
            <w:tcW w:w="1103" w:type="dxa"/>
          </w:tcPr>
          <w:p w14:paraId="37F4AEFE" w14:textId="77777777" w:rsidR="0061524D" w:rsidRPr="00487927" w:rsidRDefault="0061524D" w:rsidP="001B2204">
            <w:pPr>
              <w:jc w:val="center"/>
              <w:rPr>
                <w:rFonts w:cstheme="minorHAnsi"/>
                <w:szCs w:val="20"/>
              </w:rPr>
            </w:pPr>
          </w:p>
        </w:tc>
      </w:tr>
      <w:tr w:rsidR="0061524D" w:rsidRPr="00487927" w14:paraId="1DCCA90F" w14:textId="57855C60" w:rsidTr="0061524D">
        <w:tc>
          <w:tcPr>
            <w:tcW w:w="1255" w:type="dxa"/>
          </w:tcPr>
          <w:p w14:paraId="31B8D7A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504_04</w:t>
            </w:r>
          </w:p>
        </w:tc>
        <w:tc>
          <w:tcPr>
            <w:tcW w:w="990" w:type="dxa"/>
          </w:tcPr>
          <w:p w14:paraId="79AD4450" w14:textId="77777777" w:rsidR="0061524D" w:rsidRPr="00487927" w:rsidRDefault="0061524D" w:rsidP="001B2204">
            <w:pPr>
              <w:jc w:val="center"/>
              <w:rPr>
                <w:rFonts w:cstheme="minorHAnsi"/>
                <w:szCs w:val="20"/>
              </w:rPr>
            </w:pPr>
          </w:p>
        </w:tc>
        <w:tc>
          <w:tcPr>
            <w:tcW w:w="990" w:type="dxa"/>
          </w:tcPr>
          <w:p w14:paraId="1B35C530" w14:textId="44FEAF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2D45B6" w14:textId="77777777" w:rsidR="0061524D" w:rsidRPr="00487927" w:rsidRDefault="0061524D" w:rsidP="001B2204">
            <w:pPr>
              <w:jc w:val="center"/>
              <w:rPr>
                <w:rFonts w:cstheme="minorHAnsi"/>
                <w:szCs w:val="20"/>
              </w:rPr>
            </w:pPr>
          </w:p>
        </w:tc>
        <w:tc>
          <w:tcPr>
            <w:tcW w:w="990" w:type="dxa"/>
          </w:tcPr>
          <w:p w14:paraId="708BA1E5" w14:textId="77777777" w:rsidR="0061524D" w:rsidRPr="00487927" w:rsidRDefault="0061524D" w:rsidP="001B2204">
            <w:pPr>
              <w:jc w:val="center"/>
              <w:rPr>
                <w:rFonts w:cstheme="minorHAnsi"/>
                <w:szCs w:val="20"/>
              </w:rPr>
            </w:pPr>
          </w:p>
        </w:tc>
        <w:tc>
          <w:tcPr>
            <w:tcW w:w="990" w:type="dxa"/>
          </w:tcPr>
          <w:p w14:paraId="78DA79A8" w14:textId="53E0C252" w:rsidR="0061524D" w:rsidRPr="00487927" w:rsidRDefault="0061524D" w:rsidP="001B2204">
            <w:pPr>
              <w:jc w:val="center"/>
              <w:rPr>
                <w:rFonts w:cstheme="minorHAnsi"/>
                <w:szCs w:val="20"/>
              </w:rPr>
            </w:pPr>
          </w:p>
        </w:tc>
        <w:tc>
          <w:tcPr>
            <w:tcW w:w="990" w:type="dxa"/>
          </w:tcPr>
          <w:p w14:paraId="707A1D3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625E07" w14:textId="77777777" w:rsidR="0061524D" w:rsidRPr="00487927" w:rsidRDefault="0061524D" w:rsidP="001B2204">
            <w:pPr>
              <w:jc w:val="center"/>
              <w:rPr>
                <w:rFonts w:cstheme="minorHAnsi"/>
                <w:szCs w:val="20"/>
              </w:rPr>
            </w:pPr>
          </w:p>
        </w:tc>
        <w:tc>
          <w:tcPr>
            <w:tcW w:w="990" w:type="dxa"/>
          </w:tcPr>
          <w:p w14:paraId="49B797BF" w14:textId="77777777" w:rsidR="0061524D" w:rsidRPr="00487927" w:rsidRDefault="0061524D" w:rsidP="001B2204">
            <w:pPr>
              <w:jc w:val="center"/>
              <w:rPr>
                <w:rFonts w:cstheme="minorHAnsi"/>
                <w:szCs w:val="20"/>
              </w:rPr>
            </w:pPr>
          </w:p>
        </w:tc>
        <w:tc>
          <w:tcPr>
            <w:tcW w:w="990" w:type="dxa"/>
          </w:tcPr>
          <w:p w14:paraId="3C3A63F6" w14:textId="77777777" w:rsidR="0061524D" w:rsidRPr="00487927" w:rsidRDefault="0061524D" w:rsidP="001B2204">
            <w:pPr>
              <w:jc w:val="center"/>
              <w:rPr>
                <w:rFonts w:cstheme="minorHAnsi"/>
                <w:szCs w:val="20"/>
              </w:rPr>
            </w:pPr>
          </w:p>
        </w:tc>
        <w:tc>
          <w:tcPr>
            <w:tcW w:w="1103" w:type="dxa"/>
          </w:tcPr>
          <w:p w14:paraId="37E524FD" w14:textId="77777777" w:rsidR="0061524D" w:rsidRPr="00487927" w:rsidRDefault="0061524D" w:rsidP="001B2204">
            <w:pPr>
              <w:jc w:val="center"/>
              <w:rPr>
                <w:rFonts w:cstheme="minorHAnsi"/>
                <w:szCs w:val="20"/>
              </w:rPr>
            </w:pPr>
          </w:p>
        </w:tc>
        <w:tc>
          <w:tcPr>
            <w:tcW w:w="1103" w:type="dxa"/>
          </w:tcPr>
          <w:p w14:paraId="3235A21F" w14:textId="77777777" w:rsidR="0061524D" w:rsidRPr="00487927" w:rsidRDefault="0061524D" w:rsidP="001B2204">
            <w:pPr>
              <w:jc w:val="center"/>
              <w:rPr>
                <w:rFonts w:cstheme="minorHAnsi"/>
                <w:szCs w:val="20"/>
              </w:rPr>
            </w:pPr>
          </w:p>
        </w:tc>
      </w:tr>
      <w:tr w:rsidR="0061524D" w:rsidRPr="00487927" w14:paraId="5C9671F3" w14:textId="3DA1ED55" w:rsidTr="0061524D">
        <w:tc>
          <w:tcPr>
            <w:tcW w:w="1255" w:type="dxa"/>
          </w:tcPr>
          <w:p w14:paraId="7D5D87D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504_05</w:t>
            </w:r>
          </w:p>
        </w:tc>
        <w:tc>
          <w:tcPr>
            <w:tcW w:w="990" w:type="dxa"/>
          </w:tcPr>
          <w:p w14:paraId="59C08665" w14:textId="77777777" w:rsidR="0061524D" w:rsidRPr="00487927" w:rsidRDefault="0061524D" w:rsidP="001B2204">
            <w:pPr>
              <w:jc w:val="center"/>
              <w:rPr>
                <w:rFonts w:cstheme="minorHAnsi"/>
                <w:szCs w:val="20"/>
              </w:rPr>
            </w:pPr>
          </w:p>
        </w:tc>
        <w:tc>
          <w:tcPr>
            <w:tcW w:w="990" w:type="dxa"/>
          </w:tcPr>
          <w:p w14:paraId="0831D50C" w14:textId="0722B6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C3A2B0" w14:textId="77777777" w:rsidR="0061524D" w:rsidRPr="00487927" w:rsidRDefault="0061524D" w:rsidP="001B2204">
            <w:pPr>
              <w:jc w:val="center"/>
              <w:rPr>
                <w:rFonts w:cstheme="minorHAnsi"/>
                <w:szCs w:val="20"/>
              </w:rPr>
            </w:pPr>
          </w:p>
        </w:tc>
        <w:tc>
          <w:tcPr>
            <w:tcW w:w="990" w:type="dxa"/>
          </w:tcPr>
          <w:p w14:paraId="149FC121" w14:textId="77777777" w:rsidR="0061524D" w:rsidRPr="00487927" w:rsidRDefault="0061524D" w:rsidP="001B2204">
            <w:pPr>
              <w:jc w:val="center"/>
              <w:rPr>
                <w:rFonts w:cstheme="minorHAnsi"/>
                <w:szCs w:val="20"/>
              </w:rPr>
            </w:pPr>
          </w:p>
        </w:tc>
        <w:tc>
          <w:tcPr>
            <w:tcW w:w="990" w:type="dxa"/>
          </w:tcPr>
          <w:p w14:paraId="7AC6E3D4" w14:textId="37CED3CA" w:rsidR="0061524D" w:rsidRPr="00487927" w:rsidRDefault="0061524D" w:rsidP="001B2204">
            <w:pPr>
              <w:jc w:val="center"/>
              <w:rPr>
                <w:rFonts w:cstheme="minorHAnsi"/>
                <w:szCs w:val="20"/>
              </w:rPr>
            </w:pPr>
          </w:p>
        </w:tc>
        <w:tc>
          <w:tcPr>
            <w:tcW w:w="990" w:type="dxa"/>
          </w:tcPr>
          <w:p w14:paraId="3B1F3E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9FBE50" w14:textId="77777777" w:rsidR="0061524D" w:rsidRPr="00487927" w:rsidRDefault="0061524D" w:rsidP="001B2204">
            <w:pPr>
              <w:jc w:val="center"/>
              <w:rPr>
                <w:rFonts w:cstheme="minorHAnsi"/>
                <w:szCs w:val="20"/>
              </w:rPr>
            </w:pPr>
          </w:p>
        </w:tc>
        <w:tc>
          <w:tcPr>
            <w:tcW w:w="990" w:type="dxa"/>
          </w:tcPr>
          <w:p w14:paraId="34F98F8A" w14:textId="77777777" w:rsidR="0061524D" w:rsidRPr="00487927" w:rsidRDefault="0061524D" w:rsidP="001B2204">
            <w:pPr>
              <w:jc w:val="center"/>
              <w:rPr>
                <w:rFonts w:cstheme="minorHAnsi"/>
                <w:szCs w:val="20"/>
              </w:rPr>
            </w:pPr>
          </w:p>
        </w:tc>
        <w:tc>
          <w:tcPr>
            <w:tcW w:w="990" w:type="dxa"/>
          </w:tcPr>
          <w:p w14:paraId="1E99204D" w14:textId="77777777" w:rsidR="0061524D" w:rsidRPr="00487927" w:rsidRDefault="0061524D" w:rsidP="001B2204">
            <w:pPr>
              <w:jc w:val="center"/>
              <w:rPr>
                <w:rFonts w:cstheme="minorHAnsi"/>
                <w:szCs w:val="20"/>
              </w:rPr>
            </w:pPr>
          </w:p>
        </w:tc>
        <w:tc>
          <w:tcPr>
            <w:tcW w:w="1103" w:type="dxa"/>
          </w:tcPr>
          <w:p w14:paraId="703D7017" w14:textId="77777777" w:rsidR="0061524D" w:rsidRPr="00487927" w:rsidRDefault="0061524D" w:rsidP="001B2204">
            <w:pPr>
              <w:jc w:val="center"/>
              <w:rPr>
                <w:rFonts w:cstheme="minorHAnsi"/>
                <w:szCs w:val="20"/>
              </w:rPr>
            </w:pPr>
          </w:p>
        </w:tc>
        <w:tc>
          <w:tcPr>
            <w:tcW w:w="1103" w:type="dxa"/>
          </w:tcPr>
          <w:p w14:paraId="081AA4A2" w14:textId="77777777" w:rsidR="0061524D" w:rsidRPr="00487927" w:rsidRDefault="0061524D" w:rsidP="001B2204">
            <w:pPr>
              <w:jc w:val="center"/>
              <w:rPr>
                <w:rFonts w:cstheme="minorHAnsi"/>
                <w:szCs w:val="20"/>
              </w:rPr>
            </w:pPr>
          </w:p>
        </w:tc>
      </w:tr>
      <w:tr w:rsidR="0061524D" w:rsidRPr="00487927" w14:paraId="06FF085A" w14:textId="64840C2F" w:rsidTr="0061524D">
        <w:tc>
          <w:tcPr>
            <w:tcW w:w="1255" w:type="dxa"/>
          </w:tcPr>
          <w:p w14:paraId="5D8351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504_06</w:t>
            </w:r>
          </w:p>
        </w:tc>
        <w:tc>
          <w:tcPr>
            <w:tcW w:w="990" w:type="dxa"/>
          </w:tcPr>
          <w:p w14:paraId="34882A03" w14:textId="77777777" w:rsidR="0061524D" w:rsidRPr="00487927" w:rsidRDefault="0061524D" w:rsidP="001B2204">
            <w:pPr>
              <w:jc w:val="center"/>
              <w:rPr>
                <w:rFonts w:cstheme="minorHAnsi"/>
                <w:szCs w:val="20"/>
              </w:rPr>
            </w:pPr>
          </w:p>
        </w:tc>
        <w:tc>
          <w:tcPr>
            <w:tcW w:w="990" w:type="dxa"/>
          </w:tcPr>
          <w:p w14:paraId="11D69B5C" w14:textId="49F0C3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41DADC" w14:textId="77777777" w:rsidR="0061524D" w:rsidRPr="00487927" w:rsidRDefault="0061524D" w:rsidP="001B2204">
            <w:pPr>
              <w:jc w:val="center"/>
              <w:rPr>
                <w:rFonts w:cstheme="minorHAnsi"/>
                <w:szCs w:val="20"/>
              </w:rPr>
            </w:pPr>
          </w:p>
        </w:tc>
        <w:tc>
          <w:tcPr>
            <w:tcW w:w="990" w:type="dxa"/>
          </w:tcPr>
          <w:p w14:paraId="33722410" w14:textId="77777777" w:rsidR="0061524D" w:rsidRPr="00487927" w:rsidRDefault="0061524D" w:rsidP="001B2204">
            <w:pPr>
              <w:jc w:val="center"/>
              <w:rPr>
                <w:rFonts w:cstheme="minorHAnsi"/>
                <w:szCs w:val="20"/>
              </w:rPr>
            </w:pPr>
          </w:p>
        </w:tc>
        <w:tc>
          <w:tcPr>
            <w:tcW w:w="990" w:type="dxa"/>
          </w:tcPr>
          <w:p w14:paraId="7112E213" w14:textId="4FC0D32C" w:rsidR="0061524D" w:rsidRPr="00487927" w:rsidRDefault="0061524D" w:rsidP="001B2204">
            <w:pPr>
              <w:jc w:val="center"/>
              <w:rPr>
                <w:rFonts w:cstheme="minorHAnsi"/>
                <w:szCs w:val="20"/>
              </w:rPr>
            </w:pPr>
          </w:p>
        </w:tc>
        <w:tc>
          <w:tcPr>
            <w:tcW w:w="990" w:type="dxa"/>
          </w:tcPr>
          <w:p w14:paraId="7C77E1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B2A83F0" w14:textId="77777777" w:rsidR="0061524D" w:rsidRPr="00487927" w:rsidRDefault="0061524D" w:rsidP="001B2204">
            <w:pPr>
              <w:jc w:val="center"/>
              <w:rPr>
                <w:rFonts w:cstheme="minorHAnsi"/>
                <w:szCs w:val="20"/>
              </w:rPr>
            </w:pPr>
          </w:p>
        </w:tc>
        <w:tc>
          <w:tcPr>
            <w:tcW w:w="990" w:type="dxa"/>
          </w:tcPr>
          <w:p w14:paraId="73DDE2F1" w14:textId="77777777" w:rsidR="0061524D" w:rsidRPr="00487927" w:rsidRDefault="0061524D" w:rsidP="001B2204">
            <w:pPr>
              <w:jc w:val="center"/>
              <w:rPr>
                <w:rFonts w:cstheme="minorHAnsi"/>
                <w:szCs w:val="20"/>
              </w:rPr>
            </w:pPr>
          </w:p>
        </w:tc>
        <w:tc>
          <w:tcPr>
            <w:tcW w:w="990" w:type="dxa"/>
          </w:tcPr>
          <w:p w14:paraId="7F782F13" w14:textId="77777777" w:rsidR="0061524D" w:rsidRPr="00487927" w:rsidRDefault="0061524D" w:rsidP="001B2204">
            <w:pPr>
              <w:jc w:val="center"/>
              <w:rPr>
                <w:rFonts w:cstheme="minorHAnsi"/>
                <w:szCs w:val="20"/>
              </w:rPr>
            </w:pPr>
          </w:p>
        </w:tc>
        <w:tc>
          <w:tcPr>
            <w:tcW w:w="1103" w:type="dxa"/>
          </w:tcPr>
          <w:p w14:paraId="6D451613" w14:textId="77777777" w:rsidR="0061524D" w:rsidRPr="00487927" w:rsidRDefault="0061524D" w:rsidP="001B2204">
            <w:pPr>
              <w:jc w:val="center"/>
              <w:rPr>
                <w:rFonts w:cstheme="minorHAnsi"/>
                <w:szCs w:val="20"/>
              </w:rPr>
            </w:pPr>
          </w:p>
        </w:tc>
        <w:tc>
          <w:tcPr>
            <w:tcW w:w="1103" w:type="dxa"/>
          </w:tcPr>
          <w:p w14:paraId="38D454C5" w14:textId="77777777" w:rsidR="0061524D" w:rsidRPr="00487927" w:rsidRDefault="0061524D" w:rsidP="001B2204">
            <w:pPr>
              <w:jc w:val="center"/>
              <w:rPr>
                <w:rFonts w:cstheme="minorHAnsi"/>
                <w:szCs w:val="20"/>
              </w:rPr>
            </w:pPr>
          </w:p>
        </w:tc>
      </w:tr>
      <w:tr w:rsidR="0061524D" w:rsidRPr="00487927" w14:paraId="2C711EFF" w14:textId="27E655E8" w:rsidTr="0061524D">
        <w:tc>
          <w:tcPr>
            <w:tcW w:w="1255" w:type="dxa"/>
          </w:tcPr>
          <w:p w14:paraId="7BD036D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504_07</w:t>
            </w:r>
          </w:p>
        </w:tc>
        <w:tc>
          <w:tcPr>
            <w:tcW w:w="990" w:type="dxa"/>
          </w:tcPr>
          <w:p w14:paraId="057723C8" w14:textId="77777777" w:rsidR="0061524D" w:rsidRPr="00487927" w:rsidRDefault="0061524D" w:rsidP="001B2204">
            <w:pPr>
              <w:jc w:val="center"/>
              <w:rPr>
                <w:rFonts w:cstheme="minorHAnsi"/>
                <w:szCs w:val="20"/>
              </w:rPr>
            </w:pPr>
          </w:p>
        </w:tc>
        <w:tc>
          <w:tcPr>
            <w:tcW w:w="990" w:type="dxa"/>
          </w:tcPr>
          <w:p w14:paraId="7DD51EB9" w14:textId="66C0973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E3A1EC" w14:textId="77777777" w:rsidR="0061524D" w:rsidRPr="00487927" w:rsidRDefault="0061524D" w:rsidP="001B2204">
            <w:pPr>
              <w:jc w:val="center"/>
              <w:rPr>
                <w:rFonts w:cstheme="minorHAnsi"/>
                <w:szCs w:val="20"/>
              </w:rPr>
            </w:pPr>
          </w:p>
        </w:tc>
        <w:tc>
          <w:tcPr>
            <w:tcW w:w="990" w:type="dxa"/>
          </w:tcPr>
          <w:p w14:paraId="386CDD24" w14:textId="77777777" w:rsidR="0061524D" w:rsidRPr="00487927" w:rsidRDefault="0061524D" w:rsidP="001B2204">
            <w:pPr>
              <w:jc w:val="center"/>
              <w:rPr>
                <w:rFonts w:cstheme="minorHAnsi"/>
                <w:szCs w:val="20"/>
              </w:rPr>
            </w:pPr>
          </w:p>
        </w:tc>
        <w:tc>
          <w:tcPr>
            <w:tcW w:w="990" w:type="dxa"/>
          </w:tcPr>
          <w:p w14:paraId="7408996A" w14:textId="3CDE54ED" w:rsidR="0061524D" w:rsidRPr="00487927" w:rsidRDefault="0061524D" w:rsidP="001B2204">
            <w:pPr>
              <w:jc w:val="center"/>
              <w:rPr>
                <w:rFonts w:cstheme="minorHAnsi"/>
                <w:szCs w:val="20"/>
              </w:rPr>
            </w:pPr>
          </w:p>
        </w:tc>
        <w:tc>
          <w:tcPr>
            <w:tcW w:w="990" w:type="dxa"/>
          </w:tcPr>
          <w:p w14:paraId="08F25B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D30496" w14:textId="77777777" w:rsidR="0061524D" w:rsidRPr="00487927" w:rsidRDefault="0061524D" w:rsidP="001B2204">
            <w:pPr>
              <w:jc w:val="center"/>
              <w:rPr>
                <w:rFonts w:cstheme="minorHAnsi"/>
                <w:szCs w:val="20"/>
              </w:rPr>
            </w:pPr>
          </w:p>
        </w:tc>
        <w:tc>
          <w:tcPr>
            <w:tcW w:w="990" w:type="dxa"/>
          </w:tcPr>
          <w:p w14:paraId="2CA7C123" w14:textId="77777777" w:rsidR="0061524D" w:rsidRPr="00487927" w:rsidRDefault="0061524D" w:rsidP="001B2204">
            <w:pPr>
              <w:jc w:val="center"/>
              <w:rPr>
                <w:rFonts w:cstheme="minorHAnsi"/>
                <w:szCs w:val="20"/>
              </w:rPr>
            </w:pPr>
          </w:p>
        </w:tc>
        <w:tc>
          <w:tcPr>
            <w:tcW w:w="990" w:type="dxa"/>
          </w:tcPr>
          <w:p w14:paraId="2A55225A" w14:textId="77777777" w:rsidR="0061524D" w:rsidRPr="00487927" w:rsidRDefault="0061524D" w:rsidP="001B2204">
            <w:pPr>
              <w:jc w:val="center"/>
              <w:rPr>
                <w:rFonts w:cstheme="minorHAnsi"/>
                <w:szCs w:val="20"/>
              </w:rPr>
            </w:pPr>
          </w:p>
        </w:tc>
        <w:tc>
          <w:tcPr>
            <w:tcW w:w="1103" w:type="dxa"/>
          </w:tcPr>
          <w:p w14:paraId="7BB3DDE5" w14:textId="77777777" w:rsidR="0061524D" w:rsidRPr="00487927" w:rsidRDefault="0061524D" w:rsidP="001B2204">
            <w:pPr>
              <w:jc w:val="center"/>
              <w:rPr>
                <w:rFonts w:cstheme="minorHAnsi"/>
                <w:szCs w:val="20"/>
              </w:rPr>
            </w:pPr>
          </w:p>
        </w:tc>
        <w:tc>
          <w:tcPr>
            <w:tcW w:w="1103" w:type="dxa"/>
          </w:tcPr>
          <w:p w14:paraId="4A7A6485" w14:textId="77777777" w:rsidR="0061524D" w:rsidRPr="00487927" w:rsidRDefault="0061524D" w:rsidP="001B2204">
            <w:pPr>
              <w:jc w:val="center"/>
              <w:rPr>
                <w:rFonts w:cstheme="minorHAnsi"/>
                <w:szCs w:val="20"/>
              </w:rPr>
            </w:pPr>
          </w:p>
        </w:tc>
      </w:tr>
      <w:tr w:rsidR="0061524D" w:rsidRPr="00487927" w14:paraId="683F8BC0" w14:textId="259BB73A" w:rsidTr="0061524D">
        <w:tc>
          <w:tcPr>
            <w:tcW w:w="1255" w:type="dxa"/>
          </w:tcPr>
          <w:p w14:paraId="6CFA2FA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505_01</w:t>
            </w:r>
          </w:p>
        </w:tc>
        <w:tc>
          <w:tcPr>
            <w:tcW w:w="990" w:type="dxa"/>
          </w:tcPr>
          <w:p w14:paraId="2BDABCC2" w14:textId="77777777" w:rsidR="0061524D" w:rsidRPr="00487927" w:rsidRDefault="0061524D" w:rsidP="001B2204">
            <w:pPr>
              <w:jc w:val="center"/>
              <w:rPr>
                <w:rFonts w:cstheme="minorHAnsi"/>
                <w:szCs w:val="20"/>
              </w:rPr>
            </w:pPr>
          </w:p>
        </w:tc>
        <w:tc>
          <w:tcPr>
            <w:tcW w:w="990" w:type="dxa"/>
          </w:tcPr>
          <w:p w14:paraId="550239AF" w14:textId="46A4659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2319BB" w14:textId="77777777" w:rsidR="0061524D" w:rsidRPr="00487927" w:rsidRDefault="0061524D" w:rsidP="001B2204">
            <w:pPr>
              <w:jc w:val="center"/>
              <w:rPr>
                <w:rFonts w:cstheme="minorHAnsi"/>
                <w:szCs w:val="20"/>
              </w:rPr>
            </w:pPr>
          </w:p>
        </w:tc>
        <w:tc>
          <w:tcPr>
            <w:tcW w:w="990" w:type="dxa"/>
          </w:tcPr>
          <w:p w14:paraId="3695A94F" w14:textId="77777777" w:rsidR="0061524D" w:rsidRPr="00487927" w:rsidRDefault="0061524D" w:rsidP="001B2204">
            <w:pPr>
              <w:jc w:val="center"/>
              <w:rPr>
                <w:rFonts w:cstheme="minorHAnsi"/>
                <w:szCs w:val="20"/>
              </w:rPr>
            </w:pPr>
          </w:p>
        </w:tc>
        <w:tc>
          <w:tcPr>
            <w:tcW w:w="990" w:type="dxa"/>
          </w:tcPr>
          <w:p w14:paraId="516BD4B3" w14:textId="436C8E23" w:rsidR="0061524D" w:rsidRPr="00487927" w:rsidRDefault="0061524D" w:rsidP="001B2204">
            <w:pPr>
              <w:jc w:val="center"/>
              <w:rPr>
                <w:rFonts w:cstheme="minorHAnsi"/>
                <w:szCs w:val="20"/>
              </w:rPr>
            </w:pPr>
          </w:p>
        </w:tc>
        <w:tc>
          <w:tcPr>
            <w:tcW w:w="990" w:type="dxa"/>
          </w:tcPr>
          <w:p w14:paraId="30CBC6F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1F3088" w14:textId="77777777" w:rsidR="0061524D" w:rsidRPr="00487927" w:rsidRDefault="0061524D" w:rsidP="001B2204">
            <w:pPr>
              <w:jc w:val="center"/>
              <w:rPr>
                <w:rFonts w:cstheme="minorHAnsi"/>
                <w:szCs w:val="20"/>
              </w:rPr>
            </w:pPr>
          </w:p>
        </w:tc>
        <w:tc>
          <w:tcPr>
            <w:tcW w:w="990" w:type="dxa"/>
          </w:tcPr>
          <w:p w14:paraId="08BA7749" w14:textId="77777777" w:rsidR="0061524D" w:rsidRPr="00487927" w:rsidRDefault="0061524D" w:rsidP="001B2204">
            <w:pPr>
              <w:jc w:val="center"/>
              <w:rPr>
                <w:rFonts w:cstheme="minorHAnsi"/>
                <w:szCs w:val="20"/>
              </w:rPr>
            </w:pPr>
          </w:p>
        </w:tc>
        <w:tc>
          <w:tcPr>
            <w:tcW w:w="990" w:type="dxa"/>
          </w:tcPr>
          <w:p w14:paraId="4E630C3B" w14:textId="77777777" w:rsidR="0061524D" w:rsidRPr="00487927" w:rsidRDefault="0061524D" w:rsidP="001B2204">
            <w:pPr>
              <w:jc w:val="center"/>
              <w:rPr>
                <w:rFonts w:cstheme="minorHAnsi"/>
                <w:szCs w:val="20"/>
              </w:rPr>
            </w:pPr>
          </w:p>
        </w:tc>
        <w:tc>
          <w:tcPr>
            <w:tcW w:w="1103" w:type="dxa"/>
          </w:tcPr>
          <w:p w14:paraId="4DE20FF4" w14:textId="77777777" w:rsidR="0061524D" w:rsidRPr="00487927" w:rsidRDefault="0061524D" w:rsidP="001B2204">
            <w:pPr>
              <w:jc w:val="center"/>
              <w:rPr>
                <w:rFonts w:cstheme="minorHAnsi"/>
                <w:szCs w:val="20"/>
              </w:rPr>
            </w:pPr>
          </w:p>
        </w:tc>
        <w:tc>
          <w:tcPr>
            <w:tcW w:w="1103" w:type="dxa"/>
          </w:tcPr>
          <w:p w14:paraId="61D0E803" w14:textId="77777777" w:rsidR="0061524D" w:rsidRPr="00487927" w:rsidRDefault="0061524D" w:rsidP="001B2204">
            <w:pPr>
              <w:jc w:val="center"/>
              <w:rPr>
                <w:rFonts w:cstheme="minorHAnsi"/>
                <w:szCs w:val="20"/>
              </w:rPr>
            </w:pPr>
          </w:p>
        </w:tc>
      </w:tr>
      <w:tr w:rsidR="0061524D" w:rsidRPr="00487927" w14:paraId="0B5AB815" w14:textId="32FA6040" w:rsidTr="0061524D">
        <w:tc>
          <w:tcPr>
            <w:tcW w:w="1255" w:type="dxa"/>
          </w:tcPr>
          <w:p w14:paraId="6D9B1E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505_02</w:t>
            </w:r>
          </w:p>
        </w:tc>
        <w:tc>
          <w:tcPr>
            <w:tcW w:w="990" w:type="dxa"/>
          </w:tcPr>
          <w:p w14:paraId="5EB211F4" w14:textId="77777777" w:rsidR="0061524D" w:rsidRPr="00487927" w:rsidRDefault="0061524D" w:rsidP="001B2204">
            <w:pPr>
              <w:jc w:val="center"/>
              <w:rPr>
                <w:rFonts w:cstheme="minorHAnsi"/>
                <w:szCs w:val="20"/>
              </w:rPr>
            </w:pPr>
          </w:p>
        </w:tc>
        <w:tc>
          <w:tcPr>
            <w:tcW w:w="990" w:type="dxa"/>
          </w:tcPr>
          <w:p w14:paraId="72EA2151" w14:textId="018822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838B3E" w14:textId="77777777" w:rsidR="0061524D" w:rsidRPr="00487927" w:rsidRDefault="0061524D" w:rsidP="001B2204">
            <w:pPr>
              <w:jc w:val="center"/>
              <w:rPr>
                <w:rFonts w:cstheme="minorHAnsi"/>
                <w:szCs w:val="20"/>
              </w:rPr>
            </w:pPr>
          </w:p>
        </w:tc>
        <w:tc>
          <w:tcPr>
            <w:tcW w:w="990" w:type="dxa"/>
          </w:tcPr>
          <w:p w14:paraId="0DEA7C06" w14:textId="77777777" w:rsidR="0061524D" w:rsidRPr="00487927" w:rsidRDefault="0061524D" w:rsidP="001B2204">
            <w:pPr>
              <w:jc w:val="center"/>
              <w:rPr>
                <w:rFonts w:cstheme="minorHAnsi"/>
                <w:szCs w:val="20"/>
              </w:rPr>
            </w:pPr>
          </w:p>
        </w:tc>
        <w:tc>
          <w:tcPr>
            <w:tcW w:w="990" w:type="dxa"/>
          </w:tcPr>
          <w:p w14:paraId="1B0D20C8" w14:textId="268D1850" w:rsidR="0061524D" w:rsidRPr="00487927" w:rsidRDefault="0061524D" w:rsidP="001B2204">
            <w:pPr>
              <w:jc w:val="center"/>
              <w:rPr>
                <w:rFonts w:cstheme="minorHAnsi"/>
                <w:szCs w:val="20"/>
              </w:rPr>
            </w:pPr>
          </w:p>
        </w:tc>
        <w:tc>
          <w:tcPr>
            <w:tcW w:w="990" w:type="dxa"/>
          </w:tcPr>
          <w:p w14:paraId="61AF51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89C50D" w14:textId="77777777" w:rsidR="0061524D" w:rsidRPr="00487927" w:rsidRDefault="0061524D" w:rsidP="001B2204">
            <w:pPr>
              <w:jc w:val="center"/>
              <w:rPr>
                <w:rFonts w:cstheme="minorHAnsi"/>
                <w:szCs w:val="20"/>
              </w:rPr>
            </w:pPr>
          </w:p>
        </w:tc>
        <w:tc>
          <w:tcPr>
            <w:tcW w:w="990" w:type="dxa"/>
          </w:tcPr>
          <w:p w14:paraId="45376C0A" w14:textId="77777777" w:rsidR="0061524D" w:rsidRPr="00487927" w:rsidRDefault="0061524D" w:rsidP="001B2204">
            <w:pPr>
              <w:jc w:val="center"/>
              <w:rPr>
                <w:rFonts w:cstheme="minorHAnsi"/>
                <w:szCs w:val="20"/>
              </w:rPr>
            </w:pPr>
          </w:p>
        </w:tc>
        <w:tc>
          <w:tcPr>
            <w:tcW w:w="990" w:type="dxa"/>
          </w:tcPr>
          <w:p w14:paraId="49356FBB" w14:textId="77777777" w:rsidR="0061524D" w:rsidRPr="00487927" w:rsidRDefault="0061524D" w:rsidP="001B2204">
            <w:pPr>
              <w:jc w:val="center"/>
              <w:rPr>
                <w:rFonts w:cstheme="minorHAnsi"/>
                <w:szCs w:val="20"/>
              </w:rPr>
            </w:pPr>
          </w:p>
        </w:tc>
        <w:tc>
          <w:tcPr>
            <w:tcW w:w="1103" w:type="dxa"/>
          </w:tcPr>
          <w:p w14:paraId="0F7C1C8E" w14:textId="77777777" w:rsidR="0061524D" w:rsidRPr="00487927" w:rsidRDefault="0061524D" w:rsidP="001B2204">
            <w:pPr>
              <w:jc w:val="center"/>
              <w:rPr>
                <w:rFonts w:cstheme="minorHAnsi"/>
                <w:szCs w:val="20"/>
              </w:rPr>
            </w:pPr>
          </w:p>
        </w:tc>
        <w:tc>
          <w:tcPr>
            <w:tcW w:w="1103" w:type="dxa"/>
          </w:tcPr>
          <w:p w14:paraId="4A4B34B1" w14:textId="77777777" w:rsidR="0061524D" w:rsidRPr="00487927" w:rsidRDefault="0061524D" w:rsidP="001B2204">
            <w:pPr>
              <w:jc w:val="center"/>
              <w:rPr>
                <w:rFonts w:cstheme="minorHAnsi"/>
                <w:szCs w:val="20"/>
              </w:rPr>
            </w:pPr>
          </w:p>
        </w:tc>
      </w:tr>
      <w:tr w:rsidR="0061524D" w:rsidRPr="00487927" w14:paraId="34242010" w14:textId="28FA0C34" w:rsidTr="0061524D">
        <w:tc>
          <w:tcPr>
            <w:tcW w:w="1255" w:type="dxa"/>
          </w:tcPr>
          <w:p w14:paraId="47A939E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505_03</w:t>
            </w:r>
          </w:p>
        </w:tc>
        <w:tc>
          <w:tcPr>
            <w:tcW w:w="990" w:type="dxa"/>
          </w:tcPr>
          <w:p w14:paraId="54A35EDB" w14:textId="77777777" w:rsidR="0061524D" w:rsidRPr="00487927" w:rsidRDefault="0061524D" w:rsidP="001B2204">
            <w:pPr>
              <w:jc w:val="center"/>
              <w:rPr>
                <w:rFonts w:cstheme="minorHAnsi"/>
                <w:szCs w:val="20"/>
              </w:rPr>
            </w:pPr>
          </w:p>
        </w:tc>
        <w:tc>
          <w:tcPr>
            <w:tcW w:w="990" w:type="dxa"/>
          </w:tcPr>
          <w:p w14:paraId="421F6840" w14:textId="7067AE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B7D241" w14:textId="77777777" w:rsidR="0061524D" w:rsidRPr="00487927" w:rsidRDefault="0061524D" w:rsidP="001B2204">
            <w:pPr>
              <w:jc w:val="center"/>
              <w:rPr>
                <w:rFonts w:cstheme="minorHAnsi"/>
                <w:szCs w:val="20"/>
              </w:rPr>
            </w:pPr>
          </w:p>
        </w:tc>
        <w:tc>
          <w:tcPr>
            <w:tcW w:w="990" w:type="dxa"/>
          </w:tcPr>
          <w:p w14:paraId="02880ECD" w14:textId="77777777" w:rsidR="0061524D" w:rsidRPr="00487927" w:rsidRDefault="0061524D" w:rsidP="001B2204">
            <w:pPr>
              <w:jc w:val="center"/>
              <w:rPr>
                <w:rFonts w:cstheme="minorHAnsi"/>
                <w:szCs w:val="20"/>
              </w:rPr>
            </w:pPr>
          </w:p>
        </w:tc>
        <w:tc>
          <w:tcPr>
            <w:tcW w:w="990" w:type="dxa"/>
          </w:tcPr>
          <w:p w14:paraId="49EF3977" w14:textId="77A4A62D" w:rsidR="0061524D" w:rsidRPr="00487927" w:rsidRDefault="0061524D" w:rsidP="001B2204">
            <w:pPr>
              <w:jc w:val="center"/>
              <w:rPr>
                <w:rFonts w:cstheme="minorHAnsi"/>
                <w:szCs w:val="20"/>
              </w:rPr>
            </w:pPr>
          </w:p>
        </w:tc>
        <w:tc>
          <w:tcPr>
            <w:tcW w:w="990" w:type="dxa"/>
          </w:tcPr>
          <w:p w14:paraId="797C58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C3565B" w14:textId="77777777" w:rsidR="0061524D" w:rsidRPr="00487927" w:rsidRDefault="0061524D" w:rsidP="001B2204">
            <w:pPr>
              <w:jc w:val="center"/>
              <w:rPr>
                <w:rFonts w:cstheme="minorHAnsi"/>
                <w:szCs w:val="20"/>
              </w:rPr>
            </w:pPr>
          </w:p>
        </w:tc>
        <w:tc>
          <w:tcPr>
            <w:tcW w:w="990" w:type="dxa"/>
          </w:tcPr>
          <w:p w14:paraId="650DB42F" w14:textId="77777777" w:rsidR="0061524D" w:rsidRPr="00487927" w:rsidRDefault="0061524D" w:rsidP="001B2204">
            <w:pPr>
              <w:jc w:val="center"/>
              <w:rPr>
                <w:rFonts w:cstheme="minorHAnsi"/>
                <w:szCs w:val="20"/>
              </w:rPr>
            </w:pPr>
          </w:p>
        </w:tc>
        <w:tc>
          <w:tcPr>
            <w:tcW w:w="990" w:type="dxa"/>
          </w:tcPr>
          <w:p w14:paraId="4AE4B201" w14:textId="77777777" w:rsidR="0061524D" w:rsidRPr="00487927" w:rsidRDefault="0061524D" w:rsidP="001B2204">
            <w:pPr>
              <w:jc w:val="center"/>
              <w:rPr>
                <w:rFonts w:cstheme="minorHAnsi"/>
                <w:szCs w:val="20"/>
              </w:rPr>
            </w:pPr>
          </w:p>
        </w:tc>
        <w:tc>
          <w:tcPr>
            <w:tcW w:w="1103" w:type="dxa"/>
          </w:tcPr>
          <w:p w14:paraId="30D28AF3" w14:textId="77777777" w:rsidR="0061524D" w:rsidRPr="00487927" w:rsidRDefault="0061524D" w:rsidP="001B2204">
            <w:pPr>
              <w:jc w:val="center"/>
              <w:rPr>
                <w:rFonts w:cstheme="minorHAnsi"/>
                <w:szCs w:val="20"/>
              </w:rPr>
            </w:pPr>
          </w:p>
        </w:tc>
        <w:tc>
          <w:tcPr>
            <w:tcW w:w="1103" w:type="dxa"/>
          </w:tcPr>
          <w:p w14:paraId="1BB2EAB4" w14:textId="77777777" w:rsidR="0061524D" w:rsidRPr="00487927" w:rsidRDefault="0061524D" w:rsidP="001B2204">
            <w:pPr>
              <w:jc w:val="center"/>
              <w:rPr>
                <w:rFonts w:cstheme="minorHAnsi"/>
                <w:szCs w:val="20"/>
              </w:rPr>
            </w:pPr>
          </w:p>
        </w:tc>
      </w:tr>
      <w:tr w:rsidR="0061524D" w:rsidRPr="00487927" w14:paraId="11585822" w14:textId="4DBB3BA3" w:rsidTr="0061524D">
        <w:tc>
          <w:tcPr>
            <w:tcW w:w="1255" w:type="dxa"/>
          </w:tcPr>
          <w:p w14:paraId="5F845B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506_01</w:t>
            </w:r>
          </w:p>
        </w:tc>
        <w:tc>
          <w:tcPr>
            <w:tcW w:w="990" w:type="dxa"/>
          </w:tcPr>
          <w:p w14:paraId="781E60ED" w14:textId="77777777" w:rsidR="0061524D" w:rsidRPr="00487927" w:rsidRDefault="0061524D" w:rsidP="001B2204">
            <w:pPr>
              <w:jc w:val="center"/>
              <w:rPr>
                <w:rFonts w:cstheme="minorHAnsi"/>
                <w:szCs w:val="20"/>
              </w:rPr>
            </w:pPr>
          </w:p>
        </w:tc>
        <w:tc>
          <w:tcPr>
            <w:tcW w:w="990" w:type="dxa"/>
          </w:tcPr>
          <w:p w14:paraId="73C060F6" w14:textId="1A7AE7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831A33" w14:textId="77777777" w:rsidR="0061524D" w:rsidRPr="00487927" w:rsidRDefault="0061524D" w:rsidP="001B2204">
            <w:pPr>
              <w:jc w:val="center"/>
              <w:rPr>
                <w:rFonts w:cstheme="minorHAnsi"/>
                <w:szCs w:val="20"/>
              </w:rPr>
            </w:pPr>
          </w:p>
        </w:tc>
        <w:tc>
          <w:tcPr>
            <w:tcW w:w="990" w:type="dxa"/>
          </w:tcPr>
          <w:p w14:paraId="4E60C92C" w14:textId="77777777" w:rsidR="0061524D" w:rsidRPr="00487927" w:rsidRDefault="0061524D" w:rsidP="001B2204">
            <w:pPr>
              <w:jc w:val="center"/>
              <w:rPr>
                <w:rFonts w:cstheme="minorHAnsi"/>
                <w:szCs w:val="20"/>
              </w:rPr>
            </w:pPr>
          </w:p>
        </w:tc>
        <w:tc>
          <w:tcPr>
            <w:tcW w:w="990" w:type="dxa"/>
          </w:tcPr>
          <w:p w14:paraId="3654AE83" w14:textId="38AC8B17" w:rsidR="0061524D" w:rsidRPr="00487927" w:rsidRDefault="0061524D" w:rsidP="001B2204">
            <w:pPr>
              <w:jc w:val="center"/>
              <w:rPr>
                <w:rFonts w:cstheme="minorHAnsi"/>
                <w:szCs w:val="20"/>
              </w:rPr>
            </w:pPr>
          </w:p>
        </w:tc>
        <w:tc>
          <w:tcPr>
            <w:tcW w:w="990" w:type="dxa"/>
          </w:tcPr>
          <w:p w14:paraId="69B795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DB6B3DB" w14:textId="77777777" w:rsidR="0061524D" w:rsidRPr="00487927" w:rsidRDefault="0061524D" w:rsidP="001B2204">
            <w:pPr>
              <w:jc w:val="center"/>
              <w:rPr>
                <w:rFonts w:cstheme="minorHAnsi"/>
                <w:szCs w:val="20"/>
              </w:rPr>
            </w:pPr>
          </w:p>
        </w:tc>
        <w:tc>
          <w:tcPr>
            <w:tcW w:w="990" w:type="dxa"/>
          </w:tcPr>
          <w:p w14:paraId="2812FD3B" w14:textId="77777777" w:rsidR="0061524D" w:rsidRPr="00487927" w:rsidRDefault="0061524D" w:rsidP="001B2204">
            <w:pPr>
              <w:jc w:val="center"/>
              <w:rPr>
                <w:rFonts w:cstheme="minorHAnsi"/>
                <w:szCs w:val="20"/>
              </w:rPr>
            </w:pPr>
          </w:p>
        </w:tc>
        <w:tc>
          <w:tcPr>
            <w:tcW w:w="990" w:type="dxa"/>
          </w:tcPr>
          <w:p w14:paraId="500F3B54" w14:textId="77777777" w:rsidR="0061524D" w:rsidRPr="00487927" w:rsidRDefault="0061524D" w:rsidP="001B2204">
            <w:pPr>
              <w:jc w:val="center"/>
              <w:rPr>
                <w:rFonts w:cstheme="minorHAnsi"/>
                <w:szCs w:val="20"/>
              </w:rPr>
            </w:pPr>
          </w:p>
        </w:tc>
        <w:tc>
          <w:tcPr>
            <w:tcW w:w="1103" w:type="dxa"/>
          </w:tcPr>
          <w:p w14:paraId="040383D2" w14:textId="77777777" w:rsidR="0061524D" w:rsidRPr="00487927" w:rsidRDefault="0061524D" w:rsidP="001B2204">
            <w:pPr>
              <w:jc w:val="center"/>
              <w:rPr>
                <w:rFonts w:cstheme="minorHAnsi"/>
                <w:szCs w:val="20"/>
              </w:rPr>
            </w:pPr>
          </w:p>
        </w:tc>
        <w:tc>
          <w:tcPr>
            <w:tcW w:w="1103" w:type="dxa"/>
          </w:tcPr>
          <w:p w14:paraId="22EBCDE2" w14:textId="77777777" w:rsidR="0061524D" w:rsidRPr="00487927" w:rsidRDefault="0061524D" w:rsidP="001B2204">
            <w:pPr>
              <w:jc w:val="center"/>
              <w:rPr>
                <w:rFonts w:cstheme="minorHAnsi"/>
                <w:szCs w:val="20"/>
              </w:rPr>
            </w:pPr>
          </w:p>
        </w:tc>
      </w:tr>
      <w:tr w:rsidR="0061524D" w:rsidRPr="00487927" w14:paraId="5D0D8A86" w14:textId="79585A5A" w:rsidTr="0061524D">
        <w:tc>
          <w:tcPr>
            <w:tcW w:w="1255" w:type="dxa"/>
          </w:tcPr>
          <w:p w14:paraId="63F9D50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506_02</w:t>
            </w:r>
          </w:p>
        </w:tc>
        <w:tc>
          <w:tcPr>
            <w:tcW w:w="990" w:type="dxa"/>
          </w:tcPr>
          <w:p w14:paraId="0AAAFF80" w14:textId="77777777" w:rsidR="0061524D" w:rsidRPr="00487927" w:rsidRDefault="0061524D" w:rsidP="001B2204">
            <w:pPr>
              <w:jc w:val="center"/>
              <w:rPr>
                <w:rFonts w:cstheme="minorHAnsi"/>
                <w:szCs w:val="20"/>
              </w:rPr>
            </w:pPr>
          </w:p>
        </w:tc>
        <w:tc>
          <w:tcPr>
            <w:tcW w:w="990" w:type="dxa"/>
          </w:tcPr>
          <w:p w14:paraId="026D5871" w14:textId="40795B2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B918FC" w14:textId="77777777" w:rsidR="0061524D" w:rsidRPr="00487927" w:rsidRDefault="0061524D" w:rsidP="001B2204">
            <w:pPr>
              <w:jc w:val="center"/>
              <w:rPr>
                <w:rFonts w:cstheme="minorHAnsi"/>
                <w:szCs w:val="20"/>
              </w:rPr>
            </w:pPr>
          </w:p>
        </w:tc>
        <w:tc>
          <w:tcPr>
            <w:tcW w:w="990" w:type="dxa"/>
          </w:tcPr>
          <w:p w14:paraId="4C2B4E61" w14:textId="77777777" w:rsidR="0061524D" w:rsidRPr="00487927" w:rsidRDefault="0061524D" w:rsidP="001B2204">
            <w:pPr>
              <w:jc w:val="center"/>
              <w:rPr>
                <w:rFonts w:cstheme="minorHAnsi"/>
                <w:szCs w:val="20"/>
              </w:rPr>
            </w:pPr>
          </w:p>
        </w:tc>
        <w:tc>
          <w:tcPr>
            <w:tcW w:w="990" w:type="dxa"/>
          </w:tcPr>
          <w:p w14:paraId="37E688B2" w14:textId="72128954" w:rsidR="0061524D" w:rsidRPr="00487927" w:rsidRDefault="0061524D" w:rsidP="001B2204">
            <w:pPr>
              <w:jc w:val="center"/>
              <w:rPr>
                <w:rFonts w:cstheme="minorHAnsi"/>
                <w:szCs w:val="20"/>
              </w:rPr>
            </w:pPr>
          </w:p>
        </w:tc>
        <w:tc>
          <w:tcPr>
            <w:tcW w:w="990" w:type="dxa"/>
          </w:tcPr>
          <w:p w14:paraId="2216DD8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E86DA7" w14:textId="77777777" w:rsidR="0061524D" w:rsidRPr="00487927" w:rsidRDefault="0061524D" w:rsidP="001B2204">
            <w:pPr>
              <w:jc w:val="center"/>
              <w:rPr>
                <w:rFonts w:cstheme="minorHAnsi"/>
                <w:szCs w:val="20"/>
              </w:rPr>
            </w:pPr>
          </w:p>
        </w:tc>
        <w:tc>
          <w:tcPr>
            <w:tcW w:w="990" w:type="dxa"/>
          </w:tcPr>
          <w:p w14:paraId="67E20D42" w14:textId="77777777" w:rsidR="0061524D" w:rsidRPr="00487927" w:rsidRDefault="0061524D" w:rsidP="001B2204">
            <w:pPr>
              <w:jc w:val="center"/>
              <w:rPr>
                <w:rFonts w:cstheme="minorHAnsi"/>
                <w:szCs w:val="20"/>
              </w:rPr>
            </w:pPr>
          </w:p>
        </w:tc>
        <w:tc>
          <w:tcPr>
            <w:tcW w:w="990" w:type="dxa"/>
          </w:tcPr>
          <w:p w14:paraId="5B3A03AF" w14:textId="77777777" w:rsidR="0061524D" w:rsidRPr="00487927" w:rsidRDefault="0061524D" w:rsidP="001B2204">
            <w:pPr>
              <w:jc w:val="center"/>
              <w:rPr>
                <w:rFonts w:cstheme="minorHAnsi"/>
                <w:szCs w:val="20"/>
              </w:rPr>
            </w:pPr>
          </w:p>
        </w:tc>
        <w:tc>
          <w:tcPr>
            <w:tcW w:w="1103" w:type="dxa"/>
          </w:tcPr>
          <w:p w14:paraId="03A36FCB" w14:textId="77777777" w:rsidR="0061524D" w:rsidRPr="00487927" w:rsidRDefault="0061524D" w:rsidP="001B2204">
            <w:pPr>
              <w:jc w:val="center"/>
              <w:rPr>
                <w:rFonts w:cstheme="minorHAnsi"/>
                <w:szCs w:val="20"/>
              </w:rPr>
            </w:pPr>
          </w:p>
        </w:tc>
        <w:tc>
          <w:tcPr>
            <w:tcW w:w="1103" w:type="dxa"/>
          </w:tcPr>
          <w:p w14:paraId="4D8F1978" w14:textId="77777777" w:rsidR="0061524D" w:rsidRPr="00487927" w:rsidRDefault="0061524D" w:rsidP="001B2204">
            <w:pPr>
              <w:jc w:val="center"/>
              <w:rPr>
                <w:rFonts w:cstheme="minorHAnsi"/>
                <w:szCs w:val="20"/>
              </w:rPr>
            </w:pPr>
          </w:p>
        </w:tc>
      </w:tr>
      <w:tr w:rsidR="0061524D" w:rsidRPr="00487927" w14:paraId="71F58D75" w14:textId="6533A5FD" w:rsidTr="0061524D">
        <w:tc>
          <w:tcPr>
            <w:tcW w:w="1255" w:type="dxa"/>
          </w:tcPr>
          <w:p w14:paraId="07860AA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506_03</w:t>
            </w:r>
          </w:p>
        </w:tc>
        <w:tc>
          <w:tcPr>
            <w:tcW w:w="990" w:type="dxa"/>
          </w:tcPr>
          <w:p w14:paraId="12478A43" w14:textId="77777777" w:rsidR="0061524D" w:rsidRPr="00487927" w:rsidRDefault="0061524D" w:rsidP="001B2204">
            <w:pPr>
              <w:jc w:val="center"/>
              <w:rPr>
                <w:rFonts w:cstheme="minorHAnsi"/>
                <w:szCs w:val="20"/>
              </w:rPr>
            </w:pPr>
          </w:p>
        </w:tc>
        <w:tc>
          <w:tcPr>
            <w:tcW w:w="990" w:type="dxa"/>
          </w:tcPr>
          <w:p w14:paraId="3C524616" w14:textId="5D188F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8837C4" w14:textId="77777777" w:rsidR="0061524D" w:rsidRPr="00487927" w:rsidRDefault="0061524D" w:rsidP="001B2204">
            <w:pPr>
              <w:jc w:val="center"/>
              <w:rPr>
                <w:rFonts w:cstheme="minorHAnsi"/>
                <w:szCs w:val="20"/>
              </w:rPr>
            </w:pPr>
          </w:p>
        </w:tc>
        <w:tc>
          <w:tcPr>
            <w:tcW w:w="990" w:type="dxa"/>
          </w:tcPr>
          <w:p w14:paraId="7FEBA7AC" w14:textId="77777777" w:rsidR="0061524D" w:rsidRPr="00487927" w:rsidRDefault="0061524D" w:rsidP="001B2204">
            <w:pPr>
              <w:jc w:val="center"/>
              <w:rPr>
                <w:rFonts w:cstheme="minorHAnsi"/>
                <w:szCs w:val="20"/>
              </w:rPr>
            </w:pPr>
          </w:p>
        </w:tc>
        <w:tc>
          <w:tcPr>
            <w:tcW w:w="990" w:type="dxa"/>
          </w:tcPr>
          <w:p w14:paraId="3B57890B" w14:textId="346ACA9D" w:rsidR="0061524D" w:rsidRPr="00487927" w:rsidRDefault="0061524D" w:rsidP="001B2204">
            <w:pPr>
              <w:jc w:val="center"/>
              <w:rPr>
                <w:rFonts w:cstheme="minorHAnsi"/>
                <w:szCs w:val="20"/>
              </w:rPr>
            </w:pPr>
          </w:p>
        </w:tc>
        <w:tc>
          <w:tcPr>
            <w:tcW w:w="990" w:type="dxa"/>
          </w:tcPr>
          <w:p w14:paraId="283136A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A6C999" w14:textId="77777777" w:rsidR="0061524D" w:rsidRPr="00487927" w:rsidRDefault="0061524D" w:rsidP="001B2204">
            <w:pPr>
              <w:jc w:val="center"/>
              <w:rPr>
                <w:rFonts w:cstheme="minorHAnsi"/>
                <w:szCs w:val="20"/>
              </w:rPr>
            </w:pPr>
          </w:p>
        </w:tc>
        <w:tc>
          <w:tcPr>
            <w:tcW w:w="990" w:type="dxa"/>
          </w:tcPr>
          <w:p w14:paraId="7A107BE7" w14:textId="77777777" w:rsidR="0061524D" w:rsidRPr="00487927" w:rsidRDefault="0061524D" w:rsidP="001B2204">
            <w:pPr>
              <w:jc w:val="center"/>
              <w:rPr>
                <w:rFonts w:cstheme="minorHAnsi"/>
                <w:szCs w:val="20"/>
              </w:rPr>
            </w:pPr>
          </w:p>
        </w:tc>
        <w:tc>
          <w:tcPr>
            <w:tcW w:w="990" w:type="dxa"/>
          </w:tcPr>
          <w:p w14:paraId="78D81FAC" w14:textId="77777777" w:rsidR="0061524D" w:rsidRPr="00487927" w:rsidRDefault="0061524D" w:rsidP="001B2204">
            <w:pPr>
              <w:jc w:val="center"/>
              <w:rPr>
                <w:rFonts w:cstheme="minorHAnsi"/>
                <w:szCs w:val="20"/>
              </w:rPr>
            </w:pPr>
          </w:p>
        </w:tc>
        <w:tc>
          <w:tcPr>
            <w:tcW w:w="1103" w:type="dxa"/>
          </w:tcPr>
          <w:p w14:paraId="360641B9" w14:textId="77777777" w:rsidR="0061524D" w:rsidRPr="00487927" w:rsidRDefault="0061524D" w:rsidP="001B2204">
            <w:pPr>
              <w:jc w:val="center"/>
              <w:rPr>
                <w:rFonts w:cstheme="minorHAnsi"/>
                <w:szCs w:val="20"/>
              </w:rPr>
            </w:pPr>
          </w:p>
        </w:tc>
        <w:tc>
          <w:tcPr>
            <w:tcW w:w="1103" w:type="dxa"/>
          </w:tcPr>
          <w:p w14:paraId="0973D725" w14:textId="77777777" w:rsidR="0061524D" w:rsidRPr="00487927" w:rsidRDefault="0061524D" w:rsidP="001B2204">
            <w:pPr>
              <w:jc w:val="center"/>
              <w:rPr>
                <w:rFonts w:cstheme="minorHAnsi"/>
                <w:szCs w:val="20"/>
              </w:rPr>
            </w:pPr>
          </w:p>
        </w:tc>
      </w:tr>
      <w:tr w:rsidR="0061524D" w:rsidRPr="00487927" w14:paraId="1A2BEEDA" w14:textId="4EB9906B" w:rsidTr="0061524D">
        <w:tc>
          <w:tcPr>
            <w:tcW w:w="1255" w:type="dxa"/>
          </w:tcPr>
          <w:p w14:paraId="0763D77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506_04</w:t>
            </w:r>
          </w:p>
        </w:tc>
        <w:tc>
          <w:tcPr>
            <w:tcW w:w="990" w:type="dxa"/>
          </w:tcPr>
          <w:p w14:paraId="72A15112" w14:textId="77777777" w:rsidR="0061524D" w:rsidRPr="00487927" w:rsidRDefault="0061524D" w:rsidP="001B2204">
            <w:pPr>
              <w:jc w:val="center"/>
              <w:rPr>
                <w:rFonts w:cstheme="minorHAnsi"/>
                <w:szCs w:val="20"/>
              </w:rPr>
            </w:pPr>
          </w:p>
        </w:tc>
        <w:tc>
          <w:tcPr>
            <w:tcW w:w="990" w:type="dxa"/>
          </w:tcPr>
          <w:p w14:paraId="1C4DD90F" w14:textId="5D8FD9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9C96D0" w14:textId="77777777" w:rsidR="0061524D" w:rsidRPr="00487927" w:rsidRDefault="0061524D" w:rsidP="001B2204">
            <w:pPr>
              <w:jc w:val="center"/>
              <w:rPr>
                <w:rFonts w:cstheme="minorHAnsi"/>
                <w:szCs w:val="20"/>
              </w:rPr>
            </w:pPr>
          </w:p>
        </w:tc>
        <w:tc>
          <w:tcPr>
            <w:tcW w:w="990" w:type="dxa"/>
          </w:tcPr>
          <w:p w14:paraId="3C17C883" w14:textId="77777777" w:rsidR="0061524D" w:rsidRPr="00487927" w:rsidRDefault="0061524D" w:rsidP="001B2204">
            <w:pPr>
              <w:jc w:val="center"/>
              <w:rPr>
                <w:rFonts w:cstheme="minorHAnsi"/>
                <w:szCs w:val="20"/>
              </w:rPr>
            </w:pPr>
          </w:p>
        </w:tc>
        <w:tc>
          <w:tcPr>
            <w:tcW w:w="990" w:type="dxa"/>
          </w:tcPr>
          <w:p w14:paraId="718CCC58" w14:textId="0E8C6BFF" w:rsidR="0061524D" w:rsidRPr="00487927" w:rsidRDefault="0061524D" w:rsidP="001B2204">
            <w:pPr>
              <w:jc w:val="center"/>
              <w:rPr>
                <w:rFonts w:cstheme="minorHAnsi"/>
                <w:szCs w:val="20"/>
              </w:rPr>
            </w:pPr>
          </w:p>
        </w:tc>
        <w:tc>
          <w:tcPr>
            <w:tcW w:w="990" w:type="dxa"/>
          </w:tcPr>
          <w:p w14:paraId="4188392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8DFCE4" w14:textId="77777777" w:rsidR="0061524D" w:rsidRPr="00487927" w:rsidRDefault="0061524D" w:rsidP="001B2204">
            <w:pPr>
              <w:jc w:val="center"/>
              <w:rPr>
                <w:rFonts w:cstheme="minorHAnsi"/>
                <w:szCs w:val="20"/>
              </w:rPr>
            </w:pPr>
          </w:p>
        </w:tc>
        <w:tc>
          <w:tcPr>
            <w:tcW w:w="990" w:type="dxa"/>
          </w:tcPr>
          <w:p w14:paraId="55129EAE" w14:textId="77777777" w:rsidR="0061524D" w:rsidRPr="00487927" w:rsidRDefault="0061524D" w:rsidP="001B2204">
            <w:pPr>
              <w:jc w:val="center"/>
              <w:rPr>
                <w:rFonts w:cstheme="minorHAnsi"/>
                <w:szCs w:val="20"/>
              </w:rPr>
            </w:pPr>
          </w:p>
        </w:tc>
        <w:tc>
          <w:tcPr>
            <w:tcW w:w="990" w:type="dxa"/>
          </w:tcPr>
          <w:p w14:paraId="4CE96307" w14:textId="77777777" w:rsidR="0061524D" w:rsidRPr="00487927" w:rsidRDefault="0061524D" w:rsidP="001B2204">
            <w:pPr>
              <w:jc w:val="center"/>
              <w:rPr>
                <w:rFonts w:cstheme="minorHAnsi"/>
                <w:szCs w:val="20"/>
              </w:rPr>
            </w:pPr>
          </w:p>
        </w:tc>
        <w:tc>
          <w:tcPr>
            <w:tcW w:w="1103" w:type="dxa"/>
          </w:tcPr>
          <w:p w14:paraId="07364604" w14:textId="77777777" w:rsidR="0061524D" w:rsidRPr="00487927" w:rsidRDefault="0061524D" w:rsidP="001B2204">
            <w:pPr>
              <w:jc w:val="center"/>
              <w:rPr>
                <w:rFonts w:cstheme="minorHAnsi"/>
                <w:szCs w:val="20"/>
              </w:rPr>
            </w:pPr>
          </w:p>
        </w:tc>
        <w:tc>
          <w:tcPr>
            <w:tcW w:w="1103" w:type="dxa"/>
          </w:tcPr>
          <w:p w14:paraId="3FE645D1" w14:textId="77777777" w:rsidR="0061524D" w:rsidRPr="00487927" w:rsidRDefault="0061524D" w:rsidP="001B2204">
            <w:pPr>
              <w:jc w:val="center"/>
              <w:rPr>
                <w:rFonts w:cstheme="minorHAnsi"/>
                <w:szCs w:val="20"/>
              </w:rPr>
            </w:pPr>
          </w:p>
        </w:tc>
      </w:tr>
      <w:tr w:rsidR="0061524D" w:rsidRPr="00487927" w14:paraId="5EF60211" w14:textId="72659621" w:rsidTr="0061524D">
        <w:tc>
          <w:tcPr>
            <w:tcW w:w="1255" w:type="dxa"/>
          </w:tcPr>
          <w:p w14:paraId="133778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507_01</w:t>
            </w:r>
          </w:p>
        </w:tc>
        <w:tc>
          <w:tcPr>
            <w:tcW w:w="990" w:type="dxa"/>
          </w:tcPr>
          <w:p w14:paraId="4AF58242" w14:textId="77777777" w:rsidR="0061524D" w:rsidRPr="00487927" w:rsidRDefault="0061524D" w:rsidP="001B2204">
            <w:pPr>
              <w:jc w:val="center"/>
              <w:rPr>
                <w:rFonts w:cstheme="minorHAnsi"/>
                <w:szCs w:val="20"/>
              </w:rPr>
            </w:pPr>
          </w:p>
        </w:tc>
        <w:tc>
          <w:tcPr>
            <w:tcW w:w="990" w:type="dxa"/>
          </w:tcPr>
          <w:p w14:paraId="5211AB5A" w14:textId="31B013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ED219A" w14:textId="77777777" w:rsidR="0061524D" w:rsidRPr="00487927" w:rsidRDefault="0061524D" w:rsidP="001B2204">
            <w:pPr>
              <w:jc w:val="center"/>
              <w:rPr>
                <w:rFonts w:cstheme="minorHAnsi"/>
                <w:szCs w:val="20"/>
              </w:rPr>
            </w:pPr>
          </w:p>
        </w:tc>
        <w:tc>
          <w:tcPr>
            <w:tcW w:w="990" w:type="dxa"/>
          </w:tcPr>
          <w:p w14:paraId="3F6B8E85" w14:textId="77777777" w:rsidR="0061524D" w:rsidRPr="00487927" w:rsidRDefault="0061524D" w:rsidP="001B2204">
            <w:pPr>
              <w:jc w:val="center"/>
              <w:rPr>
                <w:rFonts w:cstheme="minorHAnsi"/>
                <w:szCs w:val="20"/>
              </w:rPr>
            </w:pPr>
          </w:p>
        </w:tc>
        <w:tc>
          <w:tcPr>
            <w:tcW w:w="990" w:type="dxa"/>
          </w:tcPr>
          <w:p w14:paraId="0AE7898B" w14:textId="7774303D" w:rsidR="0061524D" w:rsidRPr="00487927" w:rsidRDefault="0061524D" w:rsidP="001B2204">
            <w:pPr>
              <w:jc w:val="center"/>
              <w:rPr>
                <w:rFonts w:cstheme="minorHAnsi"/>
                <w:szCs w:val="20"/>
              </w:rPr>
            </w:pPr>
          </w:p>
        </w:tc>
        <w:tc>
          <w:tcPr>
            <w:tcW w:w="990" w:type="dxa"/>
          </w:tcPr>
          <w:p w14:paraId="6F9457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C48AE15" w14:textId="77777777" w:rsidR="0061524D" w:rsidRPr="00487927" w:rsidRDefault="0061524D" w:rsidP="001B2204">
            <w:pPr>
              <w:jc w:val="center"/>
              <w:rPr>
                <w:rFonts w:cstheme="minorHAnsi"/>
                <w:szCs w:val="20"/>
              </w:rPr>
            </w:pPr>
          </w:p>
        </w:tc>
        <w:tc>
          <w:tcPr>
            <w:tcW w:w="990" w:type="dxa"/>
          </w:tcPr>
          <w:p w14:paraId="2A5A5A45" w14:textId="77777777" w:rsidR="0061524D" w:rsidRPr="00487927" w:rsidRDefault="0061524D" w:rsidP="001B2204">
            <w:pPr>
              <w:jc w:val="center"/>
              <w:rPr>
                <w:rFonts w:cstheme="minorHAnsi"/>
                <w:szCs w:val="20"/>
              </w:rPr>
            </w:pPr>
          </w:p>
        </w:tc>
        <w:tc>
          <w:tcPr>
            <w:tcW w:w="990" w:type="dxa"/>
          </w:tcPr>
          <w:p w14:paraId="0CB8F4C1" w14:textId="77777777" w:rsidR="0061524D" w:rsidRPr="00487927" w:rsidRDefault="0061524D" w:rsidP="001B2204">
            <w:pPr>
              <w:jc w:val="center"/>
              <w:rPr>
                <w:rFonts w:cstheme="minorHAnsi"/>
                <w:szCs w:val="20"/>
              </w:rPr>
            </w:pPr>
          </w:p>
        </w:tc>
        <w:tc>
          <w:tcPr>
            <w:tcW w:w="1103" w:type="dxa"/>
          </w:tcPr>
          <w:p w14:paraId="5F7AF868" w14:textId="77777777" w:rsidR="0061524D" w:rsidRPr="00487927" w:rsidRDefault="0061524D" w:rsidP="001B2204">
            <w:pPr>
              <w:jc w:val="center"/>
              <w:rPr>
                <w:rFonts w:cstheme="minorHAnsi"/>
                <w:szCs w:val="20"/>
              </w:rPr>
            </w:pPr>
          </w:p>
        </w:tc>
        <w:tc>
          <w:tcPr>
            <w:tcW w:w="1103" w:type="dxa"/>
          </w:tcPr>
          <w:p w14:paraId="3E3D730A" w14:textId="77777777" w:rsidR="0061524D" w:rsidRPr="00487927" w:rsidRDefault="0061524D" w:rsidP="001B2204">
            <w:pPr>
              <w:jc w:val="center"/>
              <w:rPr>
                <w:rFonts w:cstheme="minorHAnsi"/>
                <w:szCs w:val="20"/>
              </w:rPr>
            </w:pPr>
          </w:p>
        </w:tc>
      </w:tr>
      <w:tr w:rsidR="0061524D" w:rsidRPr="00487927" w14:paraId="4A18CBDF" w14:textId="3D040627" w:rsidTr="0061524D">
        <w:tc>
          <w:tcPr>
            <w:tcW w:w="1255" w:type="dxa"/>
          </w:tcPr>
          <w:p w14:paraId="09CD53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507_02</w:t>
            </w:r>
          </w:p>
        </w:tc>
        <w:tc>
          <w:tcPr>
            <w:tcW w:w="990" w:type="dxa"/>
          </w:tcPr>
          <w:p w14:paraId="6C9E7A12" w14:textId="77777777" w:rsidR="0061524D" w:rsidRPr="00487927" w:rsidRDefault="0061524D" w:rsidP="001B2204">
            <w:pPr>
              <w:jc w:val="center"/>
              <w:rPr>
                <w:rFonts w:cstheme="minorHAnsi"/>
                <w:szCs w:val="20"/>
              </w:rPr>
            </w:pPr>
          </w:p>
        </w:tc>
        <w:tc>
          <w:tcPr>
            <w:tcW w:w="990" w:type="dxa"/>
          </w:tcPr>
          <w:p w14:paraId="25095FBF" w14:textId="4792FA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A99365" w14:textId="77777777" w:rsidR="0061524D" w:rsidRPr="00487927" w:rsidRDefault="0061524D" w:rsidP="001B2204">
            <w:pPr>
              <w:jc w:val="center"/>
              <w:rPr>
                <w:rFonts w:cstheme="minorHAnsi"/>
                <w:szCs w:val="20"/>
              </w:rPr>
            </w:pPr>
          </w:p>
        </w:tc>
        <w:tc>
          <w:tcPr>
            <w:tcW w:w="990" w:type="dxa"/>
          </w:tcPr>
          <w:p w14:paraId="76C64F4A" w14:textId="77777777" w:rsidR="0061524D" w:rsidRPr="00487927" w:rsidRDefault="0061524D" w:rsidP="001B2204">
            <w:pPr>
              <w:jc w:val="center"/>
              <w:rPr>
                <w:rFonts w:cstheme="minorHAnsi"/>
                <w:szCs w:val="20"/>
              </w:rPr>
            </w:pPr>
          </w:p>
        </w:tc>
        <w:tc>
          <w:tcPr>
            <w:tcW w:w="990" w:type="dxa"/>
          </w:tcPr>
          <w:p w14:paraId="73AADABB" w14:textId="1C474F9F" w:rsidR="0061524D" w:rsidRPr="00487927" w:rsidRDefault="0061524D" w:rsidP="001B2204">
            <w:pPr>
              <w:jc w:val="center"/>
              <w:rPr>
                <w:rFonts w:cstheme="minorHAnsi"/>
                <w:szCs w:val="20"/>
              </w:rPr>
            </w:pPr>
          </w:p>
        </w:tc>
        <w:tc>
          <w:tcPr>
            <w:tcW w:w="990" w:type="dxa"/>
          </w:tcPr>
          <w:p w14:paraId="7C96288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ABE3AD" w14:textId="77777777" w:rsidR="0061524D" w:rsidRPr="00487927" w:rsidRDefault="0061524D" w:rsidP="001B2204">
            <w:pPr>
              <w:jc w:val="center"/>
              <w:rPr>
                <w:rFonts w:cstheme="minorHAnsi"/>
                <w:szCs w:val="20"/>
              </w:rPr>
            </w:pPr>
          </w:p>
        </w:tc>
        <w:tc>
          <w:tcPr>
            <w:tcW w:w="990" w:type="dxa"/>
          </w:tcPr>
          <w:p w14:paraId="7B55FB88" w14:textId="77777777" w:rsidR="0061524D" w:rsidRPr="00487927" w:rsidRDefault="0061524D" w:rsidP="001B2204">
            <w:pPr>
              <w:jc w:val="center"/>
              <w:rPr>
                <w:rFonts w:cstheme="minorHAnsi"/>
                <w:szCs w:val="20"/>
              </w:rPr>
            </w:pPr>
          </w:p>
        </w:tc>
        <w:tc>
          <w:tcPr>
            <w:tcW w:w="990" w:type="dxa"/>
          </w:tcPr>
          <w:p w14:paraId="3A6EBE17" w14:textId="77777777" w:rsidR="0061524D" w:rsidRPr="00487927" w:rsidRDefault="0061524D" w:rsidP="001B2204">
            <w:pPr>
              <w:jc w:val="center"/>
              <w:rPr>
                <w:rFonts w:cstheme="minorHAnsi"/>
                <w:szCs w:val="20"/>
              </w:rPr>
            </w:pPr>
          </w:p>
        </w:tc>
        <w:tc>
          <w:tcPr>
            <w:tcW w:w="1103" w:type="dxa"/>
          </w:tcPr>
          <w:p w14:paraId="7541744F" w14:textId="77777777" w:rsidR="0061524D" w:rsidRPr="00487927" w:rsidRDefault="0061524D" w:rsidP="001B2204">
            <w:pPr>
              <w:jc w:val="center"/>
              <w:rPr>
                <w:rFonts w:cstheme="minorHAnsi"/>
                <w:szCs w:val="20"/>
              </w:rPr>
            </w:pPr>
          </w:p>
        </w:tc>
        <w:tc>
          <w:tcPr>
            <w:tcW w:w="1103" w:type="dxa"/>
          </w:tcPr>
          <w:p w14:paraId="5E6CE5ED" w14:textId="77777777" w:rsidR="0061524D" w:rsidRPr="00487927" w:rsidRDefault="0061524D" w:rsidP="001B2204">
            <w:pPr>
              <w:jc w:val="center"/>
              <w:rPr>
                <w:rFonts w:cstheme="minorHAnsi"/>
                <w:szCs w:val="20"/>
              </w:rPr>
            </w:pPr>
          </w:p>
        </w:tc>
      </w:tr>
      <w:tr w:rsidR="0061524D" w:rsidRPr="00487927" w14:paraId="3342BE16" w14:textId="7B81EBA8" w:rsidTr="0061524D">
        <w:tc>
          <w:tcPr>
            <w:tcW w:w="1255" w:type="dxa"/>
          </w:tcPr>
          <w:p w14:paraId="43B6519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507_03</w:t>
            </w:r>
          </w:p>
        </w:tc>
        <w:tc>
          <w:tcPr>
            <w:tcW w:w="990" w:type="dxa"/>
          </w:tcPr>
          <w:p w14:paraId="0E5951C8" w14:textId="77777777" w:rsidR="0061524D" w:rsidRPr="00487927" w:rsidRDefault="0061524D" w:rsidP="001B2204">
            <w:pPr>
              <w:jc w:val="center"/>
              <w:rPr>
                <w:rFonts w:cstheme="minorHAnsi"/>
                <w:szCs w:val="20"/>
              </w:rPr>
            </w:pPr>
          </w:p>
        </w:tc>
        <w:tc>
          <w:tcPr>
            <w:tcW w:w="990" w:type="dxa"/>
          </w:tcPr>
          <w:p w14:paraId="4463F59A" w14:textId="16BDE72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53AA98" w14:textId="77777777" w:rsidR="0061524D" w:rsidRPr="00487927" w:rsidRDefault="0061524D" w:rsidP="001B2204">
            <w:pPr>
              <w:jc w:val="center"/>
              <w:rPr>
                <w:rFonts w:cstheme="minorHAnsi"/>
                <w:szCs w:val="20"/>
              </w:rPr>
            </w:pPr>
          </w:p>
        </w:tc>
        <w:tc>
          <w:tcPr>
            <w:tcW w:w="990" w:type="dxa"/>
          </w:tcPr>
          <w:p w14:paraId="20448B1F" w14:textId="77777777" w:rsidR="0061524D" w:rsidRPr="00487927" w:rsidRDefault="0061524D" w:rsidP="001B2204">
            <w:pPr>
              <w:jc w:val="center"/>
              <w:rPr>
                <w:rFonts w:cstheme="minorHAnsi"/>
                <w:szCs w:val="20"/>
              </w:rPr>
            </w:pPr>
          </w:p>
        </w:tc>
        <w:tc>
          <w:tcPr>
            <w:tcW w:w="990" w:type="dxa"/>
          </w:tcPr>
          <w:p w14:paraId="49D1EB30" w14:textId="30DCC37E" w:rsidR="0061524D" w:rsidRPr="00487927" w:rsidRDefault="0061524D" w:rsidP="001B2204">
            <w:pPr>
              <w:jc w:val="center"/>
              <w:rPr>
                <w:rFonts w:cstheme="minorHAnsi"/>
                <w:szCs w:val="20"/>
              </w:rPr>
            </w:pPr>
          </w:p>
        </w:tc>
        <w:tc>
          <w:tcPr>
            <w:tcW w:w="990" w:type="dxa"/>
          </w:tcPr>
          <w:p w14:paraId="15386C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35A333" w14:textId="77777777" w:rsidR="0061524D" w:rsidRPr="00487927" w:rsidRDefault="0061524D" w:rsidP="001B2204">
            <w:pPr>
              <w:jc w:val="center"/>
              <w:rPr>
                <w:rFonts w:cstheme="minorHAnsi"/>
                <w:szCs w:val="20"/>
              </w:rPr>
            </w:pPr>
          </w:p>
        </w:tc>
        <w:tc>
          <w:tcPr>
            <w:tcW w:w="990" w:type="dxa"/>
          </w:tcPr>
          <w:p w14:paraId="019255CE" w14:textId="77777777" w:rsidR="0061524D" w:rsidRPr="00487927" w:rsidRDefault="0061524D" w:rsidP="001B2204">
            <w:pPr>
              <w:jc w:val="center"/>
              <w:rPr>
                <w:rFonts w:cstheme="minorHAnsi"/>
                <w:szCs w:val="20"/>
              </w:rPr>
            </w:pPr>
          </w:p>
        </w:tc>
        <w:tc>
          <w:tcPr>
            <w:tcW w:w="990" w:type="dxa"/>
          </w:tcPr>
          <w:p w14:paraId="40E5B54F" w14:textId="77777777" w:rsidR="0061524D" w:rsidRPr="00487927" w:rsidRDefault="0061524D" w:rsidP="001B2204">
            <w:pPr>
              <w:jc w:val="center"/>
              <w:rPr>
                <w:rFonts w:cstheme="minorHAnsi"/>
                <w:szCs w:val="20"/>
              </w:rPr>
            </w:pPr>
          </w:p>
        </w:tc>
        <w:tc>
          <w:tcPr>
            <w:tcW w:w="1103" w:type="dxa"/>
          </w:tcPr>
          <w:p w14:paraId="1337B3B3" w14:textId="77777777" w:rsidR="0061524D" w:rsidRPr="00487927" w:rsidRDefault="0061524D" w:rsidP="001B2204">
            <w:pPr>
              <w:jc w:val="center"/>
              <w:rPr>
                <w:rFonts w:cstheme="minorHAnsi"/>
                <w:szCs w:val="20"/>
              </w:rPr>
            </w:pPr>
          </w:p>
        </w:tc>
        <w:tc>
          <w:tcPr>
            <w:tcW w:w="1103" w:type="dxa"/>
          </w:tcPr>
          <w:p w14:paraId="423A747B" w14:textId="77777777" w:rsidR="0061524D" w:rsidRPr="00487927" w:rsidRDefault="0061524D" w:rsidP="001B2204">
            <w:pPr>
              <w:jc w:val="center"/>
              <w:rPr>
                <w:rFonts w:cstheme="minorHAnsi"/>
                <w:szCs w:val="20"/>
              </w:rPr>
            </w:pPr>
          </w:p>
        </w:tc>
      </w:tr>
      <w:tr w:rsidR="0061524D" w:rsidRPr="00487927" w14:paraId="55F13160" w14:textId="0B625C48" w:rsidTr="0061524D">
        <w:tc>
          <w:tcPr>
            <w:tcW w:w="1255" w:type="dxa"/>
          </w:tcPr>
          <w:p w14:paraId="4093EE0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507_04</w:t>
            </w:r>
          </w:p>
        </w:tc>
        <w:tc>
          <w:tcPr>
            <w:tcW w:w="990" w:type="dxa"/>
          </w:tcPr>
          <w:p w14:paraId="75720337" w14:textId="77777777" w:rsidR="0061524D" w:rsidRPr="00487927" w:rsidRDefault="0061524D" w:rsidP="001B2204">
            <w:pPr>
              <w:jc w:val="center"/>
              <w:rPr>
                <w:rFonts w:cstheme="minorHAnsi"/>
                <w:szCs w:val="20"/>
              </w:rPr>
            </w:pPr>
          </w:p>
        </w:tc>
        <w:tc>
          <w:tcPr>
            <w:tcW w:w="990" w:type="dxa"/>
          </w:tcPr>
          <w:p w14:paraId="061E55FD" w14:textId="13A329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802C86" w14:textId="77777777" w:rsidR="0061524D" w:rsidRPr="00487927" w:rsidRDefault="0061524D" w:rsidP="001B2204">
            <w:pPr>
              <w:jc w:val="center"/>
              <w:rPr>
                <w:rFonts w:cstheme="minorHAnsi"/>
                <w:szCs w:val="20"/>
              </w:rPr>
            </w:pPr>
          </w:p>
        </w:tc>
        <w:tc>
          <w:tcPr>
            <w:tcW w:w="990" w:type="dxa"/>
          </w:tcPr>
          <w:p w14:paraId="2C8B3614" w14:textId="77777777" w:rsidR="0061524D" w:rsidRPr="00487927" w:rsidRDefault="0061524D" w:rsidP="001B2204">
            <w:pPr>
              <w:jc w:val="center"/>
              <w:rPr>
                <w:rFonts w:cstheme="minorHAnsi"/>
                <w:szCs w:val="20"/>
              </w:rPr>
            </w:pPr>
          </w:p>
        </w:tc>
        <w:tc>
          <w:tcPr>
            <w:tcW w:w="990" w:type="dxa"/>
          </w:tcPr>
          <w:p w14:paraId="54D5722C" w14:textId="0099EFA5" w:rsidR="0061524D" w:rsidRPr="00487927" w:rsidRDefault="0061524D" w:rsidP="001B2204">
            <w:pPr>
              <w:jc w:val="center"/>
              <w:rPr>
                <w:rFonts w:cstheme="minorHAnsi"/>
                <w:szCs w:val="20"/>
              </w:rPr>
            </w:pPr>
          </w:p>
        </w:tc>
        <w:tc>
          <w:tcPr>
            <w:tcW w:w="990" w:type="dxa"/>
          </w:tcPr>
          <w:p w14:paraId="1B89E2B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D6A4BD" w14:textId="77777777" w:rsidR="0061524D" w:rsidRPr="00487927" w:rsidRDefault="0061524D" w:rsidP="001B2204">
            <w:pPr>
              <w:jc w:val="center"/>
              <w:rPr>
                <w:rFonts w:cstheme="minorHAnsi"/>
                <w:szCs w:val="20"/>
              </w:rPr>
            </w:pPr>
          </w:p>
        </w:tc>
        <w:tc>
          <w:tcPr>
            <w:tcW w:w="990" w:type="dxa"/>
          </w:tcPr>
          <w:p w14:paraId="1EC35252" w14:textId="77777777" w:rsidR="0061524D" w:rsidRPr="00487927" w:rsidRDefault="0061524D" w:rsidP="001B2204">
            <w:pPr>
              <w:jc w:val="center"/>
              <w:rPr>
                <w:rFonts w:cstheme="minorHAnsi"/>
                <w:szCs w:val="20"/>
              </w:rPr>
            </w:pPr>
          </w:p>
        </w:tc>
        <w:tc>
          <w:tcPr>
            <w:tcW w:w="990" w:type="dxa"/>
          </w:tcPr>
          <w:p w14:paraId="3485DDAD" w14:textId="77777777" w:rsidR="0061524D" w:rsidRPr="00487927" w:rsidRDefault="0061524D" w:rsidP="001B2204">
            <w:pPr>
              <w:jc w:val="center"/>
              <w:rPr>
                <w:rFonts w:cstheme="minorHAnsi"/>
                <w:szCs w:val="20"/>
              </w:rPr>
            </w:pPr>
          </w:p>
        </w:tc>
        <w:tc>
          <w:tcPr>
            <w:tcW w:w="1103" w:type="dxa"/>
          </w:tcPr>
          <w:p w14:paraId="1C89B9C6" w14:textId="77777777" w:rsidR="0061524D" w:rsidRPr="00487927" w:rsidRDefault="0061524D" w:rsidP="001B2204">
            <w:pPr>
              <w:jc w:val="center"/>
              <w:rPr>
                <w:rFonts w:cstheme="minorHAnsi"/>
                <w:szCs w:val="20"/>
              </w:rPr>
            </w:pPr>
          </w:p>
        </w:tc>
        <w:tc>
          <w:tcPr>
            <w:tcW w:w="1103" w:type="dxa"/>
          </w:tcPr>
          <w:p w14:paraId="577AE01D" w14:textId="77777777" w:rsidR="0061524D" w:rsidRPr="00487927" w:rsidRDefault="0061524D" w:rsidP="001B2204">
            <w:pPr>
              <w:jc w:val="center"/>
              <w:rPr>
                <w:rFonts w:cstheme="minorHAnsi"/>
                <w:szCs w:val="20"/>
              </w:rPr>
            </w:pPr>
          </w:p>
        </w:tc>
      </w:tr>
      <w:tr w:rsidR="0061524D" w:rsidRPr="00487927" w14:paraId="37C95C7C" w14:textId="17C49204" w:rsidTr="0061524D">
        <w:tc>
          <w:tcPr>
            <w:tcW w:w="1255" w:type="dxa"/>
          </w:tcPr>
          <w:p w14:paraId="4BF5A18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507_05</w:t>
            </w:r>
          </w:p>
        </w:tc>
        <w:tc>
          <w:tcPr>
            <w:tcW w:w="990" w:type="dxa"/>
          </w:tcPr>
          <w:p w14:paraId="381CA4DC" w14:textId="77777777" w:rsidR="0061524D" w:rsidRPr="00487927" w:rsidRDefault="0061524D" w:rsidP="001B2204">
            <w:pPr>
              <w:jc w:val="center"/>
              <w:rPr>
                <w:rFonts w:cstheme="minorHAnsi"/>
                <w:szCs w:val="20"/>
              </w:rPr>
            </w:pPr>
          </w:p>
        </w:tc>
        <w:tc>
          <w:tcPr>
            <w:tcW w:w="990" w:type="dxa"/>
          </w:tcPr>
          <w:p w14:paraId="29426E71" w14:textId="31F2511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5582D" w14:textId="77777777" w:rsidR="0061524D" w:rsidRPr="00487927" w:rsidRDefault="0061524D" w:rsidP="001B2204">
            <w:pPr>
              <w:jc w:val="center"/>
              <w:rPr>
                <w:rFonts w:cstheme="minorHAnsi"/>
                <w:szCs w:val="20"/>
              </w:rPr>
            </w:pPr>
          </w:p>
        </w:tc>
        <w:tc>
          <w:tcPr>
            <w:tcW w:w="990" w:type="dxa"/>
          </w:tcPr>
          <w:p w14:paraId="5299167A" w14:textId="77777777" w:rsidR="0061524D" w:rsidRPr="00487927" w:rsidRDefault="0061524D" w:rsidP="001B2204">
            <w:pPr>
              <w:jc w:val="center"/>
              <w:rPr>
                <w:rFonts w:cstheme="minorHAnsi"/>
                <w:szCs w:val="20"/>
              </w:rPr>
            </w:pPr>
          </w:p>
        </w:tc>
        <w:tc>
          <w:tcPr>
            <w:tcW w:w="990" w:type="dxa"/>
          </w:tcPr>
          <w:p w14:paraId="7493B9F1" w14:textId="73A66C63" w:rsidR="0061524D" w:rsidRPr="00487927" w:rsidRDefault="0061524D" w:rsidP="001B2204">
            <w:pPr>
              <w:jc w:val="center"/>
              <w:rPr>
                <w:rFonts w:cstheme="minorHAnsi"/>
                <w:szCs w:val="20"/>
              </w:rPr>
            </w:pPr>
          </w:p>
        </w:tc>
        <w:tc>
          <w:tcPr>
            <w:tcW w:w="990" w:type="dxa"/>
          </w:tcPr>
          <w:p w14:paraId="62514B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519F01" w14:textId="77777777" w:rsidR="0061524D" w:rsidRPr="00487927" w:rsidRDefault="0061524D" w:rsidP="001B2204">
            <w:pPr>
              <w:jc w:val="center"/>
              <w:rPr>
                <w:rFonts w:cstheme="minorHAnsi"/>
                <w:szCs w:val="20"/>
              </w:rPr>
            </w:pPr>
          </w:p>
        </w:tc>
        <w:tc>
          <w:tcPr>
            <w:tcW w:w="990" w:type="dxa"/>
          </w:tcPr>
          <w:p w14:paraId="31C68B91" w14:textId="77777777" w:rsidR="0061524D" w:rsidRPr="00487927" w:rsidRDefault="0061524D" w:rsidP="001B2204">
            <w:pPr>
              <w:jc w:val="center"/>
              <w:rPr>
                <w:rFonts w:cstheme="minorHAnsi"/>
                <w:szCs w:val="20"/>
              </w:rPr>
            </w:pPr>
          </w:p>
        </w:tc>
        <w:tc>
          <w:tcPr>
            <w:tcW w:w="990" w:type="dxa"/>
          </w:tcPr>
          <w:p w14:paraId="2A8EEB05" w14:textId="77777777" w:rsidR="0061524D" w:rsidRPr="00487927" w:rsidRDefault="0061524D" w:rsidP="001B2204">
            <w:pPr>
              <w:jc w:val="center"/>
              <w:rPr>
                <w:rFonts w:cstheme="minorHAnsi"/>
                <w:szCs w:val="20"/>
              </w:rPr>
            </w:pPr>
          </w:p>
        </w:tc>
        <w:tc>
          <w:tcPr>
            <w:tcW w:w="1103" w:type="dxa"/>
          </w:tcPr>
          <w:p w14:paraId="63E44253" w14:textId="77777777" w:rsidR="0061524D" w:rsidRPr="00487927" w:rsidRDefault="0061524D" w:rsidP="001B2204">
            <w:pPr>
              <w:jc w:val="center"/>
              <w:rPr>
                <w:rFonts w:cstheme="minorHAnsi"/>
                <w:szCs w:val="20"/>
              </w:rPr>
            </w:pPr>
          </w:p>
        </w:tc>
        <w:tc>
          <w:tcPr>
            <w:tcW w:w="1103" w:type="dxa"/>
          </w:tcPr>
          <w:p w14:paraId="6B226217" w14:textId="77777777" w:rsidR="0061524D" w:rsidRPr="00487927" w:rsidRDefault="0061524D" w:rsidP="001B2204">
            <w:pPr>
              <w:jc w:val="center"/>
              <w:rPr>
                <w:rFonts w:cstheme="minorHAnsi"/>
                <w:szCs w:val="20"/>
              </w:rPr>
            </w:pPr>
          </w:p>
        </w:tc>
      </w:tr>
      <w:tr w:rsidR="0061524D" w:rsidRPr="00487927" w14:paraId="36C63038" w14:textId="7B5A6C54" w:rsidTr="0061524D">
        <w:tc>
          <w:tcPr>
            <w:tcW w:w="1255" w:type="dxa"/>
          </w:tcPr>
          <w:p w14:paraId="37BB32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507_06</w:t>
            </w:r>
          </w:p>
        </w:tc>
        <w:tc>
          <w:tcPr>
            <w:tcW w:w="990" w:type="dxa"/>
          </w:tcPr>
          <w:p w14:paraId="56CD625D" w14:textId="77777777" w:rsidR="0061524D" w:rsidRPr="00487927" w:rsidRDefault="0061524D" w:rsidP="001B2204">
            <w:pPr>
              <w:jc w:val="center"/>
              <w:rPr>
                <w:rFonts w:cstheme="minorHAnsi"/>
                <w:szCs w:val="20"/>
              </w:rPr>
            </w:pPr>
          </w:p>
        </w:tc>
        <w:tc>
          <w:tcPr>
            <w:tcW w:w="990" w:type="dxa"/>
          </w:tcPr>
          <w:p w14:paraId="23920FF3" w14:textId="3DED61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3C531D" w14:textId="77777777" w:rsidR="0061524D" w:rsidRPr="00487927" w:rsidRDefault="0061524D" w:rsidP="001B2204">
            <w:pPr>
              <w:jc w:val="center"/>
              <w:rPr>
                <w:rFonts w:cstheme="minorHAnsi"/>
                <w:szCs w:val="20"/>
              </w:rPr>
            </w:pPr>
          </w:p>
        </w:tc>
        <w:tc>
          <w:tcPr>
            <w:tcW w:w="990" w:type="dxa"/>
          </w:tcPr>
          <w:p w14:paraId="5C57A827" w14:textId="77777777" w:rsidR="0061524D" w:rsidRPr="00487927" w:rsidRDefault="0061524D" w:rsidP="001B2204">
            <w:pPr>
              <w:jc w:val="center"/>
              <w:rPr>
                <w:rFonts w:cstheme="minorHAnsi"/>
                <w:szCs w:val="20"/>
              </w:rPr>
            </w:pPr>
          </w:p>
        </w:tc>
        <w:tc>
          <w:tcPr>
            <w:tcW w:w="990" w:type="dxa"/>
          </w:tcPr>
          <w:p w14:paraId="357A9F5D" w14:textId="560015F8" w:rsidR="0061524D" w:rsidRPr="00487927" w:rsidRDefault="0061524D" w:rsidP="001B2204">
            <w:pPr>
              <w:jc w:val="center"/>
              <w:rPr>
                <w:rFonts w:cstheme="minorHAnsi"/>
                <w:szCs w:val="20"/>
              </w:rPr>
            </w:pPr>
          </w:p>
        </w:tc>
        <w:tc>
          <w:tcPr>
            <w:tcW w:w="990" w:type="dxa"/>
          </w:tcPr>
          <w:p w14:paraId="3C40949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25D013" w14:textId="77777777" w:rsidR="0061524D" w:rsidRPr="00487927" w:rsidRDefault="0061524D" w:rsidP="001B2204">
            <w:pPr>
              <w:jc w:val="center"/>
              <w:rPr>
                <w:rFonts w:cstheme="minorHAnsi"/>
                <w:szCs w:val="20"/>
              </w:rPr>
            </w:pPr>
          </w:p>
        </w:tc>
        <w:tc>
          <w:tcPr>
            <w:tcW w:w="990" w:type="dxa"/>
          </w:tcPr>
          <w:p w14:paraId="7433A2C4" w14:textId="77777777" w:rsidR="0061524D" w:rsidRPr="00487927" w:rsidRDefault="0061524D" w:rsidP="001B2204">
            <w:pPr>
              <w:jc w:val="center"/>
              <w:rPr>
                <w:rFonts w:cstheme="minorHAnsi"/>
                <w:szCs w:val="20"/>
              </w:rPr>
            </w:pPr>
          </w:p>
        </w:tc>
        <w:tc>
          <w:tcPr>
            <w:tcW w:w="990" w:type="dxa"/>
          </w:tcPr>
          <w:p w14:paraId="35E3FDD1" w14:textId="77777777" w:rsidR="0061524D" w:rsidRPr="00487927" w:rsidRDefault="0061524D" w:rsidP="001B2204">
            <w:pPr>
              <w:jc w:val="center"/>
              <w:rPr>
                <w:rFonts w:cstheme="minorHAnsi"/>
                <w:szCs w:val="20"/>
              </w:rPr>
            </w:pPr>
          </w:p>
        </w:tc>
        <w:tc>
          <w:tcPr>
            <w:tcW w:w="1103" w:type="dxa"/>
          </w:tcPr>
          <w:p w14:paraId="69ED021C" w14:textId="77777777" w:rsidR="0061524D" w:rsidRPr="00487927" w:rsidRDefault="0061524D" w:rsidP="001B2204">
            <w:pPr>
              <w:jc w:val="center"/>
              <w:rPr>
                <w:rFonts w:cstheme="minorHAnsi"/>
                <w:szCs w:val="20"/>
              </w:rPr>
            </w:pPr>
          </w:p>
        </w:tc>
        <w:tc>
          <w:tcPr>
            <w:tcW w:w="1103" w:type="dxa"/>
          </w:tcPr>
          <w:p w14:paraId="56FACD06" w14:textId="77777777" w:rsidR="0061524D" w:rsidRPr="00487927" w:rsidRDefault="0061524D" w:rsidP="001B2204">
            <w:pPr>
              <w:jc w:val="center"/>
              <w:rPr>
                <w:rFonts w:cstheme="minorHAnsi"/>
                <w:szCs w:val="20"/>
              </w:rPr>
            </w:pPr>
          </w:p>
        </w:tc>
      </w:tr>
      <w:tr w:rsidR="0061524D" w:rsidRPr="00487927" w14:paraId="23301158" w14:textId="3EF9B3D3" w:rsidTr="0061524D">
        <w:tc>
          <w:tcPr>
            <w:tcW w:w="1255" w:type="dxa"/>
          </w:tcPr>
          <w:p w14:paraId="0A43B48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507_07</w:t>
            </w:r>
          </w:p>
        </w:tc>
        <w:tc>
          <w:tcPr>
            <w:tcW w:w="990" w:type="dxa"/>
          </w:tcPr>
          <w:p w14:paraId="583CF5A9" w14:textId="77777777" w:rsidR="0061524D" w:rsidRPr="00487927" w:rsidRDefault="0061524D" w:rsidP="001B2204">
            <w:pPr>
              <w:jc w:val="center"/>
              <w:rPr>
                <w:rFonts w:cstheme="minorHAnsi"/>
                <w:szCs w:val="20"/>
              </w:rPr>
            </w:pPr>
          </w:p>
        </w:tc>
        <w:tc>
          <w:tcPr>
            <w:tcW w:w="990" w:type="dxa"/>
          </w:tcPr>
          <w:p w14:paraId="6271B0DA" w14:textId="20437D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998C8A" w14:textId="77777777" w:rsidR="0061524D" w:rsidRPr="00487927" w:rsidRDefault="0061524D" w:rsidP="001B2204">
            <w:pPr>
              <w:jc w:val="center"/>
              <w:rPr>
                <w:rFonts w:cstheme="minorHAnsi"/>
                <w:szCs w:val="20"/>
              </w:rPr>
            </w:pPr>
          </w:p>
        </w:tc>
        <w:tc>
          <w:tcPr>
            <w:tcW w:w="990" w:type="dxa"/>
          </w:tcPr>
          <w:p w14:paraId="4A8E48D3" w14:textId="77777777" w:rsidR="0061524D" w:rsidRPr="00487927" w:rsidRDefault="0061524D" w:rsidP="001B2204">
            <w:pPr>
              <w:jc w:val="center"/>
              <w:rPr>
                <w:rFonts w:cstheme="minorHAnsi"/>
                <w:szCs w:val="20"/>
              </w:rPr>
            </w:pPr>
          </w:p>
        </w:tc>
        <w:tc>
          <w:tcPr>
            <w:tcW w:w="990" w:type="dxa"/>
          </w:tcPr>
          <w:p w14:paraId="3E9A872B" w14:textId="29DAD0F0" w:rsidR="0061524D" w:rsidRPr="00487927" w:rsidRDefault="0061524D" w:rsidP="001B2204">
            <w:pPr>
              <w:jc w:val="center"/>
              <w:rPr>
                <w:rFonts w:cstheme="minorHAnsi"/>
                <w:szCs w:val="20"/>
              </w:rPr>
            </w:pPr>
          </w:p>
        </w:tc>
        <w:tc>
          <w:tcPr>
            <w:tcW w:w="990" w:type="dxa"/>
          </w:tcPr>
          <w:p w14:paraId="49404CA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863951" w14:textId="77777777" w:rsidR="0061524D" w:rsidRPr="00487927" w:rsidRDefault="0061524D" w:rsidP="001B2204">
            <w:pPr>
              <w:jc w:val="center"/>
              <w:rPr>
                <w:rFonts w:cstheme="minorHAnsi"/>
                <w:szCs w:val="20"/>
              </w:rPr>
            </w:pPr>
          </w:p>
        </w:tc>
        <w:tc>
          <w:tcPr>
            <w:tcW w:w="990" w:type="dxa"/>
          </w:tcPr>
          <w:p w14:paraId="78FF07B8" w14:textId="77777777" w:rsidR="0061524D" w:rsidRPr="00487927" w:rsidRDefault="0061524D" w:rsidP="001B2204">
            <w:pPr>
              <w:jc w:val="center"/>
              <w:rPr>
                <w:rFonts w:cstheme="minorHAnsi"/>
                <w:szCs w:val="20"/>
              </w:rPr>
            </w:pPr>
          </w:p>
        </w:tc>
        <w:tc>
          <w:tcPr>
            <w:tcW w:w="990" w:type="dxa"/>
          </w:tcPr>
          <w:p w14:paraId="6CCA1BBA" w14:textId="77777777" w:rsidR="0061524D" w:rsidRPr="00487927" w:rsidRDefault="0061524D" w:rsidP="001B2204">
            <w:pPr>
              <w:jc w:val="center"/>
              <w:rPr>
                <w:rFonts w:cstheme="minorHAnsi"/>
                <w:szCs w:val="20"/>
              </w:rPr>
            </w:pPr>
          </w:p>
        </w:tc>
        <w:tc>
          <w:tcPr>
            <w:tcW w:w="1103" w:type="dxa"/>
          </w:tcPr>
          <w:p w14:paraId="1E20D589" w14:textId="77777777" w:rsidR="0061524D" w:rsidRPr="00487927" w:rsidRDefault="0061524D" w:rsidP="001B2204">
            <w:pPr>
              <w:jc w:val="center"/>
              <w:rPr>
                <w:rFonts w:cstheme="minorHAnsi"/>
                <w:szCs w:val="20"/>
              </w:rPr>
            </w:pPr>
          </w:p>
        </w:tc>
        <w:tc>
          <w:tcPr>
            <w:tcW w:w="1103" w:type="dxa"/>
          </w:tcPr>
          <w:p w14:paraId="0C747ED2" w14:textId="77777777" w:rsidR="0061524D" w:rsidRPr="00487927" w:rsidRDefault="0061524D" w:rsidP="001B2204">
            <w:pPr>
              <w:jc w:val="center"/>
              <w:rPr>
                <w:rFonts w:cstheme="minorHAnsi"/>
                <w:szCs w:val="20"/>
              </w:rPr>
            </w:pPr>
          </w:p>
        </w:tc>
      </w:tr>
      <w:tr w:rsidR="0061524D" w:rsidRPr="00487927" w14:paraId="29946ABE" w14:textId="7739573C" w:rsidTr="0061524D">
        <w:tc>
          <w:tcPr>
            <w:tcW w:w="1255" w:type="dxa"/>
          </w:tcPr>
          <w:p w14:paraId="29F11D1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507_08</w:t>
            </w:r>
          </w:p>
        </w:tc>
        <w:tc>
          <w:tcPr>
            <w:tcW w:w="990" w:type="dxa"/>
          </w:tcPr>
          <w:p w14:paraId="393C847E" w14:textId="77777777" w:rsidR="0061524D" w:rsidRPr="00487927" w:rsidRDefault="0061524D" w:rsidP="001B2204">
            <w:pPr>
              <w:jc w:val="center"/>
              <w:rPr>
                <w:rFonts w:cstheme="minorHAnsi"/>
                <w:szCs w:val="20"/>
              </w:rPr>
            </w:pPr>
          </w:p>
        </w:tc>
        <w:tc>
          <w:tcPr>
            <w:tcW w:w="990" w:type="dxa"/>
          </w:tcPr>
          <w:p w14:paraId="21F6FA04" w14:textId="35A9415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38B172" w14:textId="77777777" w:rsidR="0061524D" w:rsidRPr="00487927" w:rsidRDefault="0061524D" w:rsidP="001B2204">
            <w:pPr>
              <w:jc w:val="center"/>
              <w:rPr>
                <w:rFonts w:cstheme="minorHAnsi"/>
                <w:szCs w:val="20"/>
              </w:rPr>
            </w:pPr>
          </w:p>
        </w:tc>
        <w:tc>
          <w:tcPr>
            <w:tcW w:w="990" w:type="dxa"/>
          </w:tcPr>
          <w:p w14:paraId="61A24BAF" w14:textId="77777777" w:rsidR="0061524D" w:rsidRPr="00487927" w:rsidRDefault="0061524D" w:rsidP="001B2204">
            <w:pPr>
              <w:jc w:val="center"/>
              <w:rPr>
                <w:rFonts w:cstheme="minorHAnsi"/>
                <w:szCs w:val="20"/>
              </w:rPr>
            </w:pPr>
          </w:p>
        </w:tc>
        <w:tc>
          <w:tcPr>
            <w:tcW w:w="990" w:type="dxa"/>
          </w:tcPr>
          <w:p w14:paraId="1AE2376F" w14:textId="4F8CA4FD" w:rsidR="0061524D" w:rsidRPr="00487927" w:rsidRDefault="0061524D" w:rsidP="001B2204">
            <w:pPr>
              <w:jc w:val="center"/>
              <w:rPr>
                <w:rFonts w:cstheme="minorHAnsi"/>
                <w:szCs w:val="20"/>
              </w:rPr>
            </w:pPr>
          </w:p>
        </w:tc>
        <w:tc>
          <w:tcPr>
            <w:tcW w:w="990" w:type="dxa"/>
          </w:tcPr>
          <w:p w14:paraId="737557D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848B27" w14:textId="77777777" w:rsidR="0061524D" w:rsidRPr="00487927" w:rsidRDefault="0061524D" w:rsidP="001B2204">
            <w:pPr>
              <w:jc w:val="center"/>
              <w:rPr>
                <w:rFonts w:cstheme="minorHAnsi"/>
                <w:szCs w:val="20"/>
              </w:rPr>
            </w:pPr>
          </w:p>
        </w:tc>
        <w:tc>
          <w:tcPr>
            <w:tcW w:w="990" w:type="dxa"/>
          </w:tcPr>
          <w:p w14:paraId="005040BF" w14:textId="77777777" w:rsidR="0061524D" w:rsidRPr="00487927" w:rsidRDefault="0061524D" w:rsidP="001B2204">
            <w:pPr>
              <w:jc w:val="center"/>
              <w:rPr>
                <w:rFonts w:cstheme="minorHAnsi"/>
                <w:szCs w:val="20"/>
              </w:rPr>
            </w:pPr>
          </w:p>
        </w:tc>
        <w:tc>
          <w:tcPr>
            <w:tcW w:w="990" w:type="dxa"/>
          </w:tcPr>
          <w:p w14:paraId="4DE728AE" w14:textId="77777777" w:rsidR="0061524D" w:rsidRPr="00487927" w:rsidRDefault="0061524D" w:rsidP="001B2204">
            <w:pPr>
              <w:jc w:val="center"/>
              <w:rPr>
                <w:rFonts w:cstheme="minorHAnsi"/>
                <w:szCs w:val="20"/>
              </w:rPr>
            </w:pPr>
          </w:p>
        </w:tc>
        <w:tc>
          <w:tcPr>
            <w:tcW w:w="1103" w:type="dxa"/>
          </w:tcPr>
          <w:p w14:paraId="39093F7C" w14:textId="77777777" w:rsidR="0061524D" w:rsidRPr="00487927" w:rsidRDefault="0061524D" w:rsidP="001B2204">
            <w:pPr>
              <w:jc w:val="center"/>
              <w:rPr>
                <w:rFonts w:cstheme="minorHAnsi"/>
                <w:szCs w:val="20"/>
              </w:rPr>
            </w:pPr>
          </w:p>
        </w:tc>
        <w:tc>
          <w:tcPr>
            <w:tcW w:w="1103" w:type="dxa"/>
          </w:tcPr>
          <w:p w14:paraId="6DD4843E" w14:textId="77777777" w:rsidR="0061524D" w:rsidRPr="00487927" w:rsidRDefault="0061524D" w:rsidP="001B2204">
            <w:pPr>
              <w:jc w:val="center"/>
              <w:rPr>
                <w:rFonts w:cstheme="minorHAnsi"/>
                <w:szCs w:val="20"/>
              </w:rPr>
            </w:pPr>
          </w:p>
        </w:tc>
      </w:tr>
      <w:tr w:rsidR="0061524D" w:rsidRPr="00487927" w14:paraId="018364ED" w14:textId="78D92415" w:rsidTr="0061524D">
        <w:tc>
          <w:tcPr>
            <w:tcW w:w="1255" w:type="dxa"/>
          </w:tcPr>
          <w:p w14:paraId="2BC7314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507_09</w:t>
            </w:r>
          </w:p>
        </w:tc>
        <w:tc>
          <w:tcPr>
            <w:tcW w:w="990" w:type="dxa"/>
          </w:tcPr>
          <w:p w14:paraId="4311E67A" w14:textId="77777777" w:rsidR="0061524D" w:rsidRPr="00487927" w:rsidRDefault="0061524D" w:rsidP="001B2204">
            <w:pPr>
              <w:jc w:val="center"/>
              <w:rPr>
                <w:rFonts w:cstheme="minorHAnsi"/>
                <w:szCs w:val="20"/>
              </w:rPr>
            </w:pPr>
          </w:p>
        </w:tc>
        <w:tc>
          <w:tcPr>
            <w:tcW w:w="990" w:type="dxa"/>
          </w:tcPr>
          <w:p w14:paraId="13B9559F" w14:textId="61B3A01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EED157" w14:textId="77777777" w:rsidR="0061524D" w:rsidRPr="00487927" w:rsidRDefault="0061524D" w:rsidP="001B2204">
            <w:pPr>
              <w:jc w:val="center"/>
              <w:rPr>
                <w:rFonts w:cstheme="minorHAnsi"/>
                <w:szCs w:val="20"/>
              </w:rPr>
            </w:pPr>
          </w:p>
        </w:tc>
        <w:tc>
          <w:tcPr>
            <w:tcW w:w="990" w:type="dxa"/>
          </w:tcPr>
          <w:p w14:paraId="370B9A3A" w14:textId="77777777" w:rsidR="0061524D" w:rsidRPr="00487927" w:rsidRDefault="0061524D" w:rsidP="001B2204">
            <w:pPr>
              <w:jc w:val="center"/>
              <w:rPr>
                <w:rFonts w:cstheme="minorHAnsi"/>
                <w:szCs w:val="20"/>
              </w:rPr>
            </w:pPr>
          </w:p>
        </w:tc>
        <w:tc>
          <w:tcPr>
            <w:tcW w:w="990" w:type="dxa"/>
          </w:tcPr>
          <w:p w14:paraId="4816616B" w14:textId="2A3E673F" w:rsidR="0061524D" w:rsidRPr="00487927" w:rsidRDefault="0061524D" w:rsidP="001B2204">
            <w:pPr>
              <w:jc w:val="center"/>
              <w:rPr>
                <w:rFonts w:cstheme="minorHAnsi"/>
                <w:szCs w:val="20"/>
              </w:rPr>
            </w:pPr>
          </w:p>
        </w:tc>
        <w:tc>
          <w:tcPr>
            <w:tcW w:w="990" w:type="dxa"/>
          </w:tcPr>
          <w:p w14:paraId="1DA4299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2446BE" w14:textId="77777777" w:rsidR="0061524D" w:rsidRPr="00487927" w:rsidRDefault="0061524D" w:rsidP="001B2204">
            <w:pPr>
              <w:jc w:val="center"/>
              <w:rPr>
                <w:rFonts w:cstheme="minorHAnsi"/>
                <w:szCs w:val="20"/>
              </w:rPr>
            </w:pPr>
          </w:p>
        </w:tc>
        <w:tc>
          <w:tcPr>
            <w:tcW w:w="990" w:type="dxa"/>
          </w:tcPr>
          <w:p w14:paraId="5BCCA0DE" w14:textId="77777777" w:rsidR="0061524D" w:rsidRPr="00487927" w:rsidRDefault="0061524D" w:rsidP="001B2204">
            <w:pPr>
              <w:jc w:val="center"/>
              <w:rPr>
                <w:rFonts w:cstheme="minorHAnsi"/>
                <w:szCs w:val="20"/>
              </w:rPr>
            </w:pPr>
          </w:p>
        </w:tc>
        <w:tc>
          <w:tcPr>
            <w:tcW w:w="990" w:type="dxa"/>
          </w:tcPr>
          <w:p w14:paraId="6D44446A" w14:textId="77777777" w:rsidR="0061524D" w:rsidRPr="00487927" w:rsidRDefault="0061524D" w:rsidP="001B2204">
            <w:pPr>
              <w:jc w:val="center"/>
              <w:rPr>
                <w:rFonts w:cstheme="minorHAnsi"/>
                <w:szCs w:val="20"/>
              </w:rPr>
            </w:pPr>
          </w:p>
        </w:tc>
        <w:tc>
          <w:tcPr>
            <w:tcW w:w="1103" w:type="dxa"/>
          </w:tcPr>
          <w:p w14:paraId="3C124A61" w14:textId="77777777" w:rsidR="0061524D" w:rsidRPr="00487927" w:rsidRDefault="0061524D" w:rsidP="001B2204">
            <w:pPr>
              <w:jc w:val="center"/>
              <w:rPr>
                <w:rFonts w:cstheme="minorHAnsi"/>
                <w:szCs w:val="20"/>
              </w:rPr>
            </w:pPr>
          </w:p>
        </w:tc>
        <w:tc>
          <w:tcPr>
            <w:tcW w:w="1103" w:type="dxa"/>
          </w:tcPr>
          <w:p w14:paraId="3D4A38C8" w14:textId="77777777" w:rsidR="0061524D" w:rsidRPr="00487927" w:rsidRDefault="0061524D" w:rsidP="001B2204">
            <w:pPr>
              <w:jc w:val="center"/>
              <w:rPr>
                <w:rFonts w:cstheme="minorHAnsi"/>
                <w:szCs w:val="20"/>
              </w:rPr>
            </w:pPr>
          </w:p>
        </w:tc>
      </w:tr>
      <w:tr w:rsidR="0061524D" w:rsidRPr="00487927" w14:paraId="792926F5" w14:textId="6C77CBCF" w:rsidTr="0061524D">
        <w:tc>
          <w:tcPr>
            <w:tcW w:w="1255" w:type="dxa"/>
          </w:tcPr>
          <w:p w14:paraId="4C6D91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508_01</w:t>
            </w:r>
          </w:p>
        </w:tc>
        <w:tc>
          <w:tcPr>
            <w:tcW w:w="990" w:type="dxa"/>
          </w:tcPr>
          <w:p w14:paraId="0F9477B2" w14:textId="77777777" w:rsidR="0061524D" w:rsidRPr="00487927" w:rsidRDefault="0061524D" w:rsidP="001B2204">
            <w:pPr>
              <w:jc w:val="center"/>
              <w:rPr>
                <w:rFonts w:cstheme="minorHAnsi"/>
                <w:szCs w:val="20"/>
              </w:rPr>
            </w:pPr>
          </w:p>
        </w:tc>
        <w:tc>
          <w:tcPr>
            <w:tcW w:w="990" w:type="dxa"/>
          </w:tcPr>
          <w:p w14:paraId="22690543" w14:textId="20C3B8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253C31" w14:textId="77777777" w:rsidR="0061524D" w:rsidRPr="00487927" w:rsidRDefault="0061524D" w:rsidP="001B2204">
            <w:pPr>
              <w:jc w:val="center"/>
              <w:rPr>
                <w:rFonts w:cstheme="minorHAnsi"/>
                <w:szCs w:val="20"/>
              </w:rPr>
            </w:pPr>
          </w:p>
        </w:tc>
        <w:tc>
          <w:tcPr>
            <w:tcW w:w="990" w:type="dxa"/>
          </w:tcPr>
          <w:p w14:paraId="5404C00A" w14:textId="77777777" w:rsidR="0061524D" w:rsidRPr="00487927" w:rsidRDefault="0061524D" w:rsidP="001B2204">
            <w:pPr>
              <w:jc w:val="center"/>
              <w:rPr>
                <w:rFonts w:cstheme="minorHAnsi"/>
                <w:szCs w:val="20"/>
              </w:rPr>
            </w:pPr>
          </w:p>
        </w:tc>
        <w:tc>
          <w:tcPr>
            <w:tcW w:w="990" w:type="dxa"/>
          </w:tcPr>
          <w:p w14:paraId="31FB8EBE" w14:textId="532881B4" w:rsidR="0061524D" w:rsidRPr="00487927" w:rsidRDefault="0061524D" w:rsidP="001B2204">
            <w:pPr>
              <w:jc w:val="center"/>
              <w:rPr>
                <w:rFonts w:cstheme="minorHAnsi"/>
                <w:szCs w:val="20"/>
              </w:rPr>
            </w:pPr>
          </w:p>
        </w:tc>
        <w:tc>
          <w:tcPr>
            <w:tcW w:w="990" w:type="dxa"/>
          </w:tcPr>
          <w:p w14:paraId="1A9FD9B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542444" w14:textId="77777777" w:rsidR="0061524D" w:rsidRPr="00487927" w:rsidRDefault="0061524D" w:rsidP="001B2204">
            <w:pPr>
              <w:jc w:val="center"/>
              <w:rPr>
                <w:rFonts w:cstheme="minorHAnsi"/>
                <w:szCs w:val="20"/>
              </w:rPr>
            </w:pPr>
          </w:p>
        </w:tc>
        <w:tc>
          <w:tcPr>
            <w:tcW w:w="990" w:type="dxa"/>
          </w:tcPr>
          <w:p w14:paraId="5C20706C" w14:textId="77777777" w:rsidR="0061524D" w:rsidRPr="00487927" w:rsidRDefault="0061524D" w:rsidP="001B2204">
            <w:pPr>
              <w:jc w:val="center"/>
              <w:rPr>
                <w:rFonts w:cstheme="minorHAnsi"/>
                <w:szCs w:val="20"/>
              </w:rPr>
            </w:pPr>
          </w:p>
        </w:tc>
        <w:tc>
          <w:tcPr>
            <w:tcW w:w="990" w:type="dxa"/>
          </w:tcPr>
          <w:p w14:paraId="28AC9090" w14:textId="77777777" w:rsidR="0061524D" w:rsidRPr="00487927" w:rsidRDefault="0061524D" w:rsidP="001B2204">
            <w:pPr>
              <w:jc w:val="center"/>
              <w:rPr>
                <w:rFonts w:cstheme="minorHAnsi"/>
                <w:szCs w:val="20"/>
              </w:rPr>
            </w:pPr>
          </w:p>
        </w:tc>
        <w:tc>
          <w:tcPr>
            <w:tcW w:w="1103" w:type="dxa"/>
          </w:tcPr>
          <w:p w14:paraId="65B8A1AD" w14:textId="77777777" w:rsidR="0061524D" w:rsidRPr="00487927" w:rsidRDefault="0061524D" w:rsidP="001B2204">
            <w:pPr>
              <w:jc w:val="center"/>
              <w:rPr>
                <w:rFonts w:cstheme="minorHAnsi"/>
                <w:szCs w:val="20"/>
              </w:rPr>
            </w:pPr>
          </w:p>
        </w:tc>
        <w:tc>
          <w:tcPr>
            <w:tcW w:w="1103" w:type="dxa"/>
          </w:tcPr>
          <w:p w14:paraId="4AD2C1A1" w14:textId="77777777" w:rsidR="0061524D" w:rsidRPr="00487927" w:rsidRDefault="0061524D" w:rsidP="001B2204">
            <w:pPr>
              <w:jc w:val="center"/>
              <w:rPr>
                <w:rFonts w:cstheme="minorHAnsi"/>
                <w:szCs w:val="20"/>
              </w:rPr>
            </w:pPr>
          </w:p>
        </w:tc>
      </w:tr>
      <w:tr w:rsidR="0061524D" w:rsidRPr="00487927" w14:paraId="6400C72B" w14:textId="0D25C5E5" w:rsidTr="0061524D">
        <w:tc>
          <w:tcPr>
            <w:tcW w:w="1255" w:type="dxa"/>
          </w:tcPr>
          <w:p w14:paraId="1457B41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508_02</w:t>
            </w:r>
          </w:p>
        </w:tc>
        <w:tc>
          <w:tcPr>
            <w:tcW w:w="990" w:type="dxa"/>
          </w:tcPr>
          <w:p w14:paraId="74B2BBB7" w14:textId="77777777" w:rsidR="0061524D" w:rsidRPr="00487927" w:rsidRDefault="0061524D" w:rsidP="001B2204">
            <w:pPr>
              <w:jc w:val="center"/>
              <w:rPr>
                <w:rFonts w:cstheme="minorHAnsi"/>
                <w:szCs w:val="20"/>
              </w:rPr>
            </w:pPr>
          </w:p>
        </w:tc>
        <w:tc>
          <w:tcPr>
            <w:tcW w:w="990" w:type="dxa"/>
          </w:tcPr>
          <w:p w14:paraId="03A593FB" w14:textId="4DC0B37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9AA42F" w14:textId="77777777" w:rsidR="0061524D" w:rsidRPr="00487927" w:rsidRDefault="0061524D" w:rsidP="001B2204">
            <w:pPr>
              <w:jc w:val="center"/>
              <w:rPr>
                <w:rFonts w:cstheme="minorHAnsi"/>
                <w:szCs w:val="20"/>
              </w:rPr>
            </w:pPr>
          </w:p>
        </w:tc>
        <w:tc>
          <w:tcPr>
            <w:tcW w:w="990" w:type="dxa"/>
          </w:tcPr>
          <w:p w14:paraId="4AACC121" w14:textId="77777777" w:rsidR="0061524D" w:rsidRPr="00487927" w:rsidRDefault="0061524D" w:rsidP="001B2204">
            <w:pPr>
              <w:jc w:val="center"/>
              <w:rPr>
                <w:rFonts w:cstheme="minorHAnsi"/>
                <w:szCs w:val="20"/>
              </w:rPr>
            </w:pPr>
          </w:p>
        </w:tc>
        <w:tc>
          <w:tcPr>
            <w:tcW w:w="990" w:type="dxa"/>
          </w:tcPr>
          <w:p w14:paraId="022AB6B0" w14:textId="55481DD1" w:rsidR="0061524D" w:rsidRPr="00487927" w:rsidRDefault="0061524D" w:rsidP="001B2204">
            <w:pPr>
              <w:jc w:val="center"/>
              <w:rPr>
                <w:rFonts w:cstheme="minorHAnsi"/>
                <w:szCs w:val="20"/>
              </w:rPr>
            </w:pPr>
          </w:p>
        </w:tc>
        <w:tc>
          <w:tcPr>
            <w:tcW w:w="990" w:type="dxa"/>
          </w:tcPr>
          <w:p w14:paraId="3BAF41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41B06F" w14:textId="77777777" w:rsidR="0061524D" w:rsidRPr="00487927" w:rsidRDefault="0061524D" w:rsidP="001B2204">
            <w:pPr>
              <w:jc w:val="center"/>
              <w:rPr>
                <w:rFonts w:cstheme="minorHAnsi"/>
                <w:szCs w:val="20"/>
              </w:rPr>
            </w:pPr>
          </w:p>
        </w:tc>
        <w:tc>
          <w:tcPr>
            <w:tcW w:w="990" w:type="dxa"/>
          </w:tcPr>
          <w:p w14:paraId="1D3F1263" w14:textId="77777777" w:rsidR="0061524D" w:rsidRPr="00487927" w:rsidRDefault="0061524D" w:rsidP="001B2204">
            <w:pPr>
              <w:jc w:val="center"/>
              <w:rPr>
                <w:rFonts w:cstheme="minorHAnsi"/>
                <w:szCs w:val="20"/>
              </w:rPr>
            </w:pPr>
          </w:p>
        </w:tc>
        <w:tc>
          <w:tcPr>
            <w:tcW w:w="990" w:type="dxa"/>
          </w:tcPr>
          <w:p w14:paraId="5443630D" w14:textId="77777777" w:rsidR="0061524D" w:rsidRPr="00487927" w:rsidRDefault="0061524D" w:rsidP="001B2204">
            <w:pPr>
              <w:jc w:val="center"/>
              <w:rPr>
                <w:rFonts w:cstheme="minorHAnsi"/>
                <w:szCs w:val="20"/>
              </w:rPr>
            </w:pPr>
          </w:p>
        </w:tc>
        <w:tc>
          <w:tcPr>
            <w:tcW w:w="1103" w:type="dxa"/>
          </w:tcPr>
          <w:p w14:paraId="09E6D566" w14:textId="77777777" w:rsidR="0061524D" w:rsidRPr="00487927" w:rsidRDefault="0061524D" w:rsidP="001B2204">
            <w:pPr>
              <w:jc w:val="center"/>
              <w:rPr>
                <w:rFonts w:cstheme="minorHAnsi"/>
                <w:szCs w:val="20"/>
              </w:rPr>
            </w:pPr>
          </w:p>
        </w:tc>
        <w:tc>
          <w:tcPr>
            <w:tcW w:w="1103" w:type="dxa"/>
          </w:tcPr>
          <w:p w14:paraId="7D259789" w14:textId="77777777" w:rsidR="0061524D" w:rsidRPr="00487927" w:rsidRDefault="0061524D" w:rsidP="001B2204">
            <w:pPr>
              <w:jc w:val="center"/>
              <w:rPr>
                <w:rFonts w:cstheme="minorHAnsi"/>
                <w:szCs w:val="20"/>
              </w:rPr>
            </w:pPr>
          </w:p>
        </w:tc>
      </w:tr>
      <w:tr w:rsidR="0061524D" w:rsidRPr="00487927" w14:paraId="25AD6642" w14:textId="573E74E1" w:rsidTr="0061524D">
        <w:tc>
          <w:tcPr>
            <w:tcW w:w="1255" w:type="dxa"/>
          </w:tcPr>
          <w:p w14:paraId="25C267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508_03</w:t>
            </w:r>
          </w:p>
        </w:tc>
        <w:tc>
          <w:tcPr>
            <w:tcW w:w="990" w:type="dxa"/>
          </w:tcPr>
          <w:p w14:paraId="12B2355B" w14:textId="77777777" w:rsidR="0061524D" w:rsidRPr="00487927" w:rsidRDefault="0061524D" w:rsidP="001B2204">
            <w:pPr>
              <w:jc w:val="center"/>
              <w:rPr>
                <w:rFonts w:cstheme="minorHAnsi"/>
                <w:szCs w:val="20"/>
              </w:rPr>
            </w:pPr>
          </w:p>
        </w:tc>
        <w:tc>
          <w:tcPr>
            <w:tcW w:w="990" w:type="dxa"/>
          </w:tcPr>
          <w:p w14:paraId="2E06E478" w14:textId="07D85E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C1AB3F" w14:textId="77777777" w:rsidR="0061524D" w:rsidRPr="00487927" w:rsidRDefault="0061524D" w:rsidP="001B2204">
            <w:pPr>
              <w:jc w:val="center"/>
              <w:rPr>
                <w:rFonts w:cstheme="minorHAnsi"/>
                <w:szCs w:val="20"/>
              </w:rPr>
            </w:pPr>
          </w:p>
        </w:tc>
        <w:tc>
          <w:tcPr>
            <w:tcW w:w="990" w:type="dxa"/>
          </w:tcPr>
          <w:p w14:paraId="3E816EB9" w14:textId="77777777" w:rsidR="0061524D" w:rsidRPr="00487927" w:rsidRDefault="0061524D" w:rsidP="001B2204">
            <w:pPr>
              <w:jc w:val="center"/>
              <w:rPr>
                <w:rFonts w:cstheme="minorHAnsi"/>
                <w:szCs w:val="20"/>
              </w:rPr>
            </w:pPr>
          </w:p>
        </w:tc>
        <w:tc>
          <w:tcPr>
            <w:tcW w:w="990" w:type="dxa"/>
          </w:tcPr>
          <w:p w14:paraId="59778C96" w14:textId="6079DF89" w:rsidR="0061524D" w:rsidRPr="00487927" w:rsidRDefault="0061524D" w:rsidP="001B2204">
            <w:pPr>
              <w:jc w:val="center"/>
              <w:rPr>
                <w:rFonts w:cstheme="minorHAnsi"/>
                <w:szCs w:val="20"/>
              </w:rPr>
            </w:pPr>
          </w:p>
        </w:tc>
        <w:tc>
          <w:tcPr>
            <w:tcW w:w="990" w:type="dxa"/>
          </w:tcPr>
          <w:p w14:paraId="5A592A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C7F580" w14:textId="77777777" w:rsidR="0061524D" w:rsidRPr="00487927" w:rsidRDefault="0061524D" w:rsidP="001B2204">
            <w:pPr>
              <w:jc w:val="center"/>
              <w:rPr>
                <w:rFonts w:cstheme="minorHAnsi"/>
                <w:szCs w:val="20"/>
              </w:rPr>
            </w:pPr>
          </w:p>
        </w:tc>
        <w:tc>
          <w:tcPr>
            <w:tcW w:w="990" w:type="dxa"/>
          </w:tcPr>
          <w:p w14:paraId="7F71A5A6" w14:textId="77777777" w:rsidR="0061524D" w:rsidRPr="00487927" w:rsidRDefault="0061524D" w:rsidP="001B2204">
            <w:pPr>
              <w:jc w:val="center"/>
              <w:rPr>
                <w:rFonts w:cstheme="minorHAnsi"/>
                <w:szCs w:val="20"/>
              </w:rPr>
            </w:pPr>
          </w:p>
        </w:tc>
        <w:tc>
          <w:tcPr>
            <w:tcW w:w="990" w:type="dxa"/>
          </w:tcPr>
          <w:p w14:paraId="6AD819CE" w14:textId="77777777" w:rsidR="0061524D" w:rsidRPr="00487927" w:rsidRDefault="0061524D" w:rsidP="001B2204">
            <w:pPr>
              <w:jc w:val="center"/>
              <w:rPr>
                <w:rFonts w:cstheme="minorHAnsi"/>
                <w:szCs w:val="20"/>
              </w:rPr>
            </w:pPr>
          </w:p>
        </w:tc>
        <w:tc>
          <w:tcPr>
            <w:tcW w:w="1103" w:type="dxa"/>
          </w:tcPr>
          <w:p w14:paraId="3ACCDE13" w14:textId="77777777" w:rsidR="0061524D" w:rsidRPr="00487927" w:rsidRDefault="0061524D" w:rsidP="001B2204">
            <w:pPr>
              <w:jc w:val="center"/>
              <w:rPr>
                <w:rFonts w:cstheme="minorHAnsi"/>
                <w:szCs w:val="20"/>
              </w:rPr>
            </w:pPr>
          </w:p>
        </w:tc>
        <w:tc>
          <w:tcPr>
            <w:tcW w:w="1103" w:type="dxa"/>
          </w:tcPr>
          <w:p w14:paraId="1216BE6C" w14:textId="77777777" w:rsidR="0061524D" w:rsidRPr="00487927" w:rsidRDefault="0061524D" w:rsidP="001B2204">
            <w:pPr>
              <w:jc w:val="center"/>
              <w:rPr>
                <w:rFonts w:cstheme="minorHAnsi"/>
                <w:szCs w:val="20"/>
              </w:rPr>
            </w:pPr>
          </w:p>
        </w:tc>
      </w:tr>
      <w:tr w:rsidR="0061524D" w:rsidRPr="00487927" w14:paraId="73CF302E" w14:textId="0CA35F6C" w:rsidTr="0061524D">
        <w:tc>
          <w:tcPr>
            <w:tcW w:w="1255" w:type="dxa"/>
          </w:tcPr>
          <w:p w14:paraId="1BDE3A9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508_04</w:t>
            </w:r>
          </w:p>
        </w:tc>
        <w:tc>
          <w:tcPr>
            <w:tcW w:w="990" w:type="dxa"/>
          </w:tcPr>
          <w:p w14:paraId="2771C9B6" w14:textId="77777777" w:rsidR="0061524D" w:rsidRPr="00487927" w:rsidRDefault="0061524D" w:rsidP="001B2204">
            <w:pPr>
              <w:jc w:val="center"/>
              <w:rPr>
                <w:rFonts w:cstheme="minorHAnsi"/>
                <w:szCs w:val="20"/>
              </w:rPr>
            </w:pPr>
          </w:p>
        </w:tc>
        <w:tc>
          <w:tcPr>
            <w:tcW w:w="990" w:type="dxa"/>
          </w:tcPr>
          <w:p w14:paraId="377A491C" w14:textId="59B59D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CA39FF" w14:textId="77777777" w:rsidR="0061524D" w:rsidRPr="00487927" w:rsidRDefault="0061524D" w:rsidP="001B2204">
            <w:pPr>
              <w:jc w:val="center"/>
              <w:rPr>
                <w:rFonts w:cstheme="minorHAnsi"/>
                <w:szCs w:val="20"/>
              </w:rPr>
            </w:pPr>
          </w:p>
        </w:tc>
        <w:tc>
          <w:tcPr>
            <w:tcW w:w="990" w:type="dxa"/>
          </w:tcPr>
          <w:p w14:paraId="34398E99" w14:textId="77777777" w:rsidR="0061524D" w:rsidRPr="00487927" w:rsidRDefault="0061524D" w:rsidP="001B2204">
            <w:pPr>
              <w:jc w:val="center"/>
              <w:rPr>
                <w:rFonts w:cstheme="minorHAnsi"/>
                <w:szCs w:val="20"/>
              </w:rPr>
            </w:pPr>
          </w:p>
        </w:tc>
        <w:tc>
          <w:tcPr>
            <w:tcW w:w="990" w:type="dxa"/>
          </w:tcPr>
          <w:p w14:paraId="69538EFC" w14:textId="068194E3" w:rsidR="0061524D" w:rsidRPr="00487927" w:rsidRDefault="0061524D" w:rsidP="001B2204">
            <w:pPr>
              <w:jc w:val="center"/>
              <w:rPr>
                <w:rFonts w:cstheme="minorHAnsi"/>
                <w:szCs w:val="20"/>
              </w:rPr>
            </w:pPr>
          </w:p>
        </w:tc>
        <w:tc>
          <w:tcPr>
            <w:tcW w:w="990" w:type="dxa"/>
          </w:tcPr>
          <w:p w14:paraId="45A1554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7DFFFA" w14:textId="77777777" w:rsidR="0061524D" w:rsidRPr="00487927" w:rsidRDefault="0061524D" w:rsidP="001B2204">
            <w:pPr>
              <w:jc w:val="center"/>
              <w:rPr>
                <w:rFonts w:cstheme="minorHAnsi"/>
                <w:szCs w:val="20"/>
              </w:rPr>
            </w:pPr>
          </w:p>
        </w:tc>
        <w:tc>
          <w:tcPr>
            <w:tcW w:w="990" w:type="dxa"/>
          </w:tcPr>
          <w:p w14:paraId="2ABAE821" w14:textId="77777777" w:rsidR="0061524D" w:rsidRPr="00487927" w:rsidRDefault="0061524D" w:rsidP="001B2204">
            <w:pPr>
              <w:jc w:val="center"/>
              <w:rPr>
                <w:rFonts w:cstheme="minorHAnsi"/>
                <w:szCs w:val="20"/>
              </w:rPr>
            </w:pPr>
          </w:p>
        </w:tc>
        <w:tc>
          <w:tcPr>
            <w:tcW w:w="990" w:type="dxa"/>
          </w:tcPr>
          <w:p w14:paraId="10E5C4A5" w14:textId="77777777" w:rsidR="0061524D" w:rsidRPr="00487927" w:rsidRDefault="0061524D" w:rsidP="001B2204">
            <w:pPr>
              <w:jc w:val="center"/>
              <w:rPr>
                <w:rFonts w:cstheme="minorHAnsi"/>
                <w:szCs w:val="20"/>
              </w:rPr>
            </w:pPr>
          </w:p>
        </w:tc>
        <w:tc>
          <w:tcPr>
            <w:tcW w:w="1103" w:type="dxa"/>
          </w:tcPr>
          <w:p w14:paraId="5170BE0A" w14:textId="77777777" w:rsidR="0061524D" w:rsidRPr="00487927" w:rsidRDefault="0061524D" w:rsidP="001B2204">
            <w:pPr>
              <w:jc w:val="center"/>
              <w:rPr>
                <w:rFonts w:cstheme="minorHAnsi"/>
                <w:szCs w:val="20"/>
              </w:rPr>
            </w:pPr>
          </w:p>
        </w:tc>
        <w:tc>
          <w:tcPr>
            <w:tcW w:w="1103" w:type="dxa"/>
          </w:tcPr>
          <w:p w14:paraId="72905E37" w14:textId="77777777" w:rsidR="0061524D" w:rsidRPr="00487927" w:rsidRDefault="0061524D" w:rsidP="001B2204">
            <w:pPr>
              <w:jc w:val="center"/>
              <w:rPr>
                <w:rFonts w:cstheme="minorHAnsi"/>
                <w:szCs w:val="20"/>
              </w:rPr>
            </w:pPr>
          </w:p>
        </w:tc>
      </w:tr>
      <w:tr w:rsidR="0061524D" w:rsidRPr="00487927" w14:paraId="5831F787" w14:textId="75ADD39E" w:rsidTr="0061524D">
        <w:tc>
          <w:tcPr>
            <w:tcW w:w="1255" w:type="dxa"/>
          </w:tcPr>
          <w:p w14:paraId="0BCB1467"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508_05</w:t>
            </w:r>
          </w:p>
        </w:tc>
        <w:tc>
          <w:tcPr>
            <w:tcW w:w="990" w:type="dxa"/>
          </w:tcPr>
          <w:p w14:paraId="58C53A1B" w14:textId="77777777" w:rsidR="0061524D" w:rsidRPr="00487927" w:rsidRDefault="0061524D" w:rsidP="001B2204">
            <w:pPr>
              <w:jc w:val="center"/>
              <w:rPr>
                <w:rFonts w:cstheme="minorHAnsi"/>
                <w:szCs w:val="20"/>
              </w:rPr>
            </w:pPr>
          </w:p>
        </w:tc>
        <w:tc>
          <w:tcPr>
            <w:tcW w:w="990" w:type="dxa"/>
          </w:tcPr>
          <w:p w14:paraId="08DA627A" w14:textId="535401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F8BEB5" w14:textId="77777777" w:rsidR="0061524D" w:rsidRPr="00487927" w:rsidRDefault="0061524D" w:rsidP="001B2204">
            <w:pPr>
              <w:jc w:val="center"/>
              <w:rPr>
                <w:rFonts w:cstheme="minorHAnsi"/>
                <w:szCs w:val="20"/>
              </w:rPr>
            </w:pPr>
          </w:p>
        </w:tc>
        <w:tc>
          <w:tcPr>
            <w:tcW w:w="990" w:type="dxa"/>
          </w:tcPr>
          <w:p w14:paraId="37C3C8DF" w14:textId="77777777" w:rsidR="0061524D" w:rsidRPr="00487927" w:rsidRDefault="0061524D" w:rsidP="001B2204">
            <w:pPr>
              <w:jc w:val="center"/>
              <w:rPr>
                <w:rFonts w:cstheme="minorHAnsi"/>
                <w:szCs w:val="20"/>
              </w:rPr>
            </w:pPr>
          </w:p>
        </w:tc>
        <w:tc>
          <w:tcPr>
            <w:tcW w:w="990" w:type="dxa"/>
          </w:tcPr>
          <w:p w14:paraId="3D00987E" w14:textId="1F205E06" w:rsidR="0061524D" w:rsidRPr="00487927" w:rsidRDefault="0061524D" w:rsidP="001B2204">
            <w:pPr>
              <w:jc w:val="center"/>
              <w:rPr>
                <w:rFonts w:cstheme="minorHAnsi"/>
                <w:szCs w:val="20"/>
              </w:rPr>
            </w:pPr>
          </w:p>
        </w:tc>
        <w:tc>
          <w:tcPr>
            <w:tcW w:w="990" w:type="dxa"/>
          </w:tcPr>
          <w:p w14:paraId="5AE7002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A408C40" w14:textId="77777777" w:rsidR="0061524D" w:rsidRPr="00487927" w:rsidRDefault="0061524D" w:rsidP="001B2204">
            <w:pPr>
              <w:jc w:val="center"/>
              <w:rPr>
                <w:rFonts w:cstheme="minorHAnsi"/>
                <w:szCs w:val="20"/>
              </w:rPr>
            </w:pPr>
          </w:p>
        </w:tc>
        <w:tc>
          <w:tcPr>
            <w:tcW w:w="990" w:type="dxa"/>
          </w:tcPr>
          <w:p w14:paraId="330A8903" w14:textId="77777777" w:rsidR="0061524D" w:rsidRPr="00487927" w:rsidRDefault="0061524D" w:rsidP="001B2204">
            <w:pPr>
              <w:jc w:val="center"/>
              <w:rPr>
                <w:rFonts w:cstheme="minorHAnsi"/>
                <w:szCs w:val="20"/>
              </w:rPr>
            </w:pPr>
          </w:p>
        </w:tc>
        <w:tc>
          <w:tcPr>
            <w:tcW w:w="990" w:type="dxa"/>
          </w:tcPr>
          <w:p w14:paraId="271E21A2" w14:textId="77777777" w:rsidR="0061524D" w:rsidRPr="00487927" w:rsidRDefault="0061524D" w:rsidP="001B2204">
            <w:pPr>
              <w:jc w:val="center"/>
              <w:rPr>
                <w:rFonts w:cstheme="minorHAnsi"/>
                <w:szCs w:val="20"/>
              </w:rPr>
            </w:pPr>
          </w:p>
        </w:tc>
        <w:tc>
          <w:tcPr>
            <w:tcW w:w="1103" w:type="dxa"/>
          </w:tcPr>
          <w:p w14:paraId="0108AE9D" w14:textId="77777777" w:rsidR="0061524D" w:rsidRPr="00487927" w:rsidRDefault="0061524D" w:rsidP="001B2204">
            <w:pPr>
              <w:jc w:val="center"/>
              <w:rPr>
                <w:rFonts w:cstheme="minorHAnsi"/>
                <w:szCs w:val="20"/>
              </w:rPr>
            </w:pPr>
          </w:p>
        </w:tc>
        <w:tc>
          <w:tcPr>
            <w:tcW w:w="1103" w:type="dxa"/>
          </w:tcPr>
          <w:p w14:paraId="289C452B" w14:textId="77777777" w:rsidR="0061524D" w:rsidRPr="00487927" w:rsidRDefault="0061524D" w:rsidP="001B2204">
            <w:pPr>
              <w:jc w:val="center"/>
              <w:rPr>
                <w:rFonts w:cstheme="minorHAnsi"/>
                <w:szCs w:val="20"/>
              </w:rPr>
            </w:pPr>
          </w:p>
        </w:tc>
      </w:tr>
      <w:tr w:rsidR="0061524D" w:rsidRPr="00487927" w14:paraId="2996E10B" w14:textId="7D1F12BA" w:rsidTr="0061524D">
        <w:tc>
          <w:tcPr>
            <w:tcW w:w="1255" w:type="dxa"/>
          </w:tcPr>
          <w:p w14:paraId="16A631C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508_06</w:t>
            </w:r>
          </w:p>
        </w:tc>
        <w:tc>
          <w:tcPr>
            <w:tcW w:w="990" w:type="dxa"/>
          </w:tcPr>
          <w:p w14:paraId="07078C13" w14:textId="77777777" w:rsidR="0061524D" w:rsidRPr="00487927" w:rsidRDefault="0061524D" w:rsidP="001B2204">
            <w:pPr>
              <w:jc w:val="center"/>
              <w:rPr>
                <w:rFonts w:cstheme="minorHAnsi"/>
                <w:szCs w:val="20"/>
              </w:rPr>
            </w:pPr>
          </w:p>
        </w:tc>
        <w:tc>
          <w:tcPr>
            <w:tcW w:w="990" w:type="dxa"/>
          </w:tcPr>
          <w:p w14:paraId="00D026A4" w14:textId="2152F8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32A3E" w14:textId="77777777" w:rsidR="0061524D" w:rsidRPr="00487927" w:rsidRDefault="0061524D" w:rsidP="001B2204">
            <w:pPr>
              <w:jc w:val="center"/>
              <w:rPr>
                <w:rFonts w:cstheme="minorHAnsi"/>
                <w:szCs w:val="20"/>
              </w:rPr>
            </w:pPr>
          </w:p>
        </w:tc>
        <w:tc>
          <w:tcPr>
            <w:tcW w:w="990" w:type="dxa"/>
          </w:tcPr>
          <w:p w14:paraId="6531F054" w14:textId="77777777" w:rsidR="0061524D" w:rsidRPr="00487927" w:rsidRDefault="0061524D" w:rsidP="001B2204">
            <w:pPr>
              <w:jc w:val="center"/>
              <w:rPr>
                <w:rFonts w:cstheme="minorHAnsi"/>
                <w:szCs w:val="20"/>
              </w:rPr>
            </w:pPr>
          </w:p>
        </w:tc>
        <w:tc>
          <w:tcPr>
            <w:tcW w:w="990" w:type="dxa"/>
          </w:tcPr>
          <w:p w14:paraId="4C67246A" w14:textId="6CFDF1CB" w:rsidR="0061524D" w:rsidRPr="00487927" w:rsidRDefault="0061524D" w:rsidP="001B2204">
            <w:pPr>
              <w:jc w:val="center"/>
              <w:rPr>
                <w:rFonts w:cstheme="minorHAnsi"/>
                <w:szCs w:val="20"/>
              </w:rPr>
            </w:pPr>
          </w:p>
        </w:tc>
        <w:tc>
          <w:tcPr>
            <w:tcW w:w="990" w:type="dxa"/>
          </w:tcPr>
          <w:p w14:paraId="2BECD14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4317C8" w14:textId="77777777" w:rsidR="0061524D" w:rsidRPr="00487927" w:rsidRDefault="0061524D" w:rsidP="001B2204">
            <w:pPr>
              <w:jc w:val="center"/>
              <w:rPr>
                <w:rFonts w:cstheme="minorHAnsi"/>
                <w:szCs w:val="20"/>
              </w:rPr>
            </w:pPr>
          </w:p>
        </w:tc>
        <w:tc>
          <w:tcPr>
            <w:tcW w:w="990" w:type="dxa"/>
          </w:tcPr>
          <w:p w14:paraId="79924AD0" w14:textId="77777777" w:rsidR="0061524D" w:rsidRPr="00487927" w:rsidRDefault="0061524D" w:rsidP="001B2204">
            <w:pPr>
              <w:jc w:val="center"/>
              <w:rPr>
                <w:rFonts w:cstheme="minorHAnsi"/>
                <w:szCs w:val="20"/>
              </w:rPr>
            </w:pPr>
          </w:p>
        </w:tc>
        <w:tc>
          <w:tcPr>
            <w:tcW w:w="990" w:type="dxa"/>
          </w:tcPr>
          <w:p w14:paraId="0AC58AE1" w14:textId="77777777" w:rsidR="0061524D" w:rsidRPr="00487927" w:rsidRDefault="0061524D" w:rsidP="001B2204">
            <w:pPr>
              <w:jc w:val="center"/>
              <w:rPr>
                <w:rFonts w:cstheme="minorHAnsi"/>
                <w:szCs w:val="20"/>
              </w:rPr>
            </w:pPr>
          </w:p>
        </w:tc>
        <w:tc>
          <w:tcPr>
            <w:tcW w:w="1103" w:type="dxa"/>
          </w:tcPr>
          <w:p w14:paraId="640F0D89" w14:textId="77777777" w:rsidR="0061524D" w:rsidRPr="00487927" w:rsidRDefault="0061524D" w:rsidP="001B2204">
            <w:pPr>
              <w:jc w:val="center"/>
              <w:rPr>
                <w:rFonts w:cstheme="minorHAnsi"/>
                <w:szCs w:val="20"/>
              </w:rPr>
            </w:pPr>
          </w:p>
        </w:tc>
        <w:tc>
          <w:tcPr>
            <w:tcW w:w="1103" w:type="dxa"/>
          </w:tcPr>
          <w:p w14:paraId="2C1E589E" w14:textId="77777777" w:rsidR="0061524D" w:rsidRPr="00487927" w:rsidRDefault="0061524D" w:rsidP="001B2204">
            <w:pPr>
              <w:jc w:val="center"/>
              <w:rPr>
                <w:rFonts w:cstheme="minorHAnsi"/>
                <w:szCs w:val="20"/>
              </w:rPr>
            </w:pPr>
          </w:p>
        </w:tc>
      </w:tr>
      <w:tr w:rsidR="0061524D" w:rsidRPr="00487927" w14:paraId="55251216" w14:textId="54E311D0" w:rsidTr="0061524D">
        <w:tc>
          <w:tcPr>
            <w:tcW w:w="1255" w:type="dxa"/>
          </w:tcPr>
          <w:p w14:paraId="146F0E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508_07</w:t>
            </w:r>
          </w:p>
        </w:tc>
        <w:tc>
          <w:tcPr>
            <w:tcW w:w="990" w:type="dxa"/>
          </w:tcPr>
          <w:p w14:paraId="4B2DF343" w14:textId="77777777" w:rsidR="0061524D" w:rsidRPr="00487927" w:rsidRDefault="0061524D" w:rsidP="001B2204">
            <w:pPr>
              <w:jc w:val="center"/>
              <w:rPr>
                <w:rFonts w:cstheme="minorHAnsi"/>
                <w:szCs w:val="20"/>
              </w:rPr>
            </w:pPr>
          </w:p>
        </w:tc>
        <w:tc>
          <w:tcPr>
            <w:tcW w:w="990" w:type="dxa"/>
          </w:tcPr>
          <w:p w14:paraId="0394110F" w14:textId="4795717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AD1303" w14:textId="77777777" w:rsidR="0061524D" w:rsidRPr="00487927" w:rsidRDefault="0061524D" w:rsidP="001B2204">
            <w:pPr>
              <w:jc w:val="center"/>
              <w:rPr>
                <w:rFonts w:cstheme="minorHAnsi"/>
                <w:szCs w:val="20"/>
              </w:rPr>
            </w:pPr>
          </w:p>
        </w:tc>
        <w:tc>
          <w:tcPr>
            <w:tcW w:w="990" w:type="dxa"/>
          </w:tcPr>
          <w:p w14:paraId="2187D93E" w14:textId="77777777" w:rsidR="0061524D" w:rsidRPr="00487927" w:rsidRDefault="0061524D" w:rsidP="001B2204">
            <w:pPr>
              <w:jc w:val="center"/>
              <w:rPr>
                <w:rFonts w:cstheme="minorHAnsi"/>
                <w:szCs w:val="20"/>
              </w:rPr>
            </w:pPr>
          </w:p>
        </w:tc>
        <w:tc>
          <w:tcPr>
            <w:tcW w:w="990" w:type="dxa"/>
          </w:tcPr>
          <w:p w14:paraId="625F195E" w14:textId="47DDC2D2" w:rsidR="0061524D" w:rsidRPr="00487927" w:rsidRDefault="0061524D" w:rsidP="001B2204">
            <w:pPr>
              <w:jc w:val="center"/>
              <w:rPr>
                <w:rFonts w:cstheme="minorHAnsi"/>
                <w:szCs w:val="20"/>
              </w:rPr>
            </w:pPr>
          </w:p>
        </w:tc>
        <w:tc>
          <w:tcPr>
            <w:tcW w:w="990" w:type="dxa"/>
          </w:tcPr>
          <w:p w14:paraId="755D14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CCEF71" w14:textId="77777777" w:rsidR="0061524D" w:rsidRPr="00487927" w:rsidRDefault="0061524D" w:rsidP="001B2204">
            <w:pPr>
              <w:jc w:val="center"/>
              <w:rPr>
                <w:rFonts w:cstheme="minorHAnsi"/>
                <w:szCs w:val="20"/>
              </w:rPr>
            </w:pPr>
          </w:p>
        </w:tc>
        <w:tc>
          <w:tcPr>
            <w:tcW w:w="990" w:type="dxa"/>
          </w:tcPr>
          <w:p w14:paraId="2F8C729D" w14:textId="77777777" w:rsidR="0061524D" w:rsidRPr="00487927" w:rsidRDefault="0061524D" w:rsidP="001B2204">
            <w:pPr>
              <w:jc w:val="center"/>
              <w:rPr>
                <w:rFonts w:cstheme="minorHAnsi"/>
                <w:szCs w:val="20"/>
              </w:rPr>
            </w:pPr>
          </w:p>
        </w:tc>
        <w:tc>
          <w:tcPr>
            <w:tcW w:w="990" w:type="dxa"/>
          </w:tcPr>
          <w:p w14:paraId="1F9E965D" w14:textId="77777777" w:rsidR="0061524D" w:rsidRPr="00487927" w:rsidRDefault="0061524D" w:rsidP="001B2204">
            <w:pPr>
              <w:jc w:val="center"/>
              <w:rPr>
                <w:rFonts w:cstheme="minorHAnsi"/>
                <w:szCs w:val="20"/>
              </w:rPr>
            </w:pPr>
          </w:p>
        </w:tc>
        <w:tc>
          <w:tcPr>
            <w:tcW w:w="1103" w:type="dxa"/>
          </w:tcPr>
          <w:p w14:paraId="4B763470" w14:textId="77777777" w:rsidR="0061524D" w:rsidRPr="00487927" w:rsidRDefault="0061524D" w:rsidP="001B2204">
            <w:pPr>
              <w:jc w:val="center"/>
              <w:rPr>
                <w:rFonts w:cstheme="minorHAnsi"/>
                <w:szCs w:val="20"/>
              </w:rPr>
            </w:pPr>
          </w:p>
        </w:tc>
        <w:tc>
          <w:tcPr>
            <w:tcW w:w="1103" w:type="dxa"/>
          </w:tcPr>
          <w:p w14:paraId="262F4C41" w14:textId="77777777" w:rsidR="0061524D" w:rsidRPr="00487927" w:rsidRDefault="0061524D" w:rsidP="001B2204">
            <w:pPr>
              <w:jc w:val="center"/>
              <w:rPr>
                <w:rFonts w:cstheme="minorHAnsi"/>
                <w:szCs w:val="20"/>
              </w:rPr>
            </w:pPr>
          </w:p>
        </w:tc>
      </w:tr>
      <w:tr w:rsidR="0061524D" w:rsidRPr="00487927" w14:paraId="39BACF0B" w14:textId="4536C5B7" w:rsidTr="0061524D">
        <w:tc>
          <w:tcPr>
            <w:tcW w:w="1255" w:type="dxa"/>
          </w:tcPr>
          <w:p w14:paraId="218876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508_08</w:t>
            </w:r>
          </w:p>
        </w:tc>
        <w:tc>
          <w:tcPr>
            <w:tcW w:w="990" w:type="dxa"/>
          </w:tcPr>
          <w:p w14:paraId="18A8F608" w14:textId="77777777" w:rsidR="0061524D" w:rsidRPr="00487927" w:rsidRDefault="0061524D" w:rsidP="001B2204">
            <w:pPr>
              <w:jc w:val="center"/>
              <w:rPr>
                <w:rFonts w:cstheme="minorHAnsi"/>
                <w:szCs w:val="20"/>
              </w:rPr>
            </w:pPr>
          </w:p>
        </w:tc>
        <w:tc>
          <w:tcPr>
            <w:tcW w:w="990" w:type="dxa"/>
          </w:tcPr>
          <w:p w14:paraId="0B378484" w14:textId="3CDA2AC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DFEC35" w14:textId="77777777" w:rsidR="0061524D" w:rsidRPr="00487927" w:rsidRDefault="0061524D" w:rsidP="001B2204">
            <w:pPr>
              <w:jc w:val="center"/>
              <w:rPr>
                <w:rFonts w:cstheme="minorHAnsi"/>
                <w:szCs w:val="20"/>
              </w:rPr>
            </w:pPr>
          </w:p>
        </w:tc>
        <w:tc>
          <w:tcPr>
            <w:tcW w:w="990" w:type="dxa"/>
          </w:tcPr>
          <w:p w14:paraId="3EE992A7" w14:textId="77777777" w:rsidR="0061524D" w:rsidRPr="00487927" w:rsidRDefault="0061524D" w:rsidP="001B2204">
            <w:pPr>
              <w:jc w:val="center"/>
              <w:rPr>
                <w:rFonts w:cstheme="minorHAnsi"/>
                <w:szCs w:val="20"/>
              </w:rPr>
            </w:pPr>
          </w:p>
        </w:tc>
        <w:tc>
          <w:tcPr>
            <w:tcW w:w="990" w:type="dxa"/>
          </w:tcPr>
          <w:p w14:paraId="6BE37845" w14:textId="73A5E906" w:rsidR="0061524D" w:rsidRPr="00487927" w:rsidRDefault="0061524D" w:rsidP="001B2204">
            <w:pPr>
              <w:jc w:val="center"/>
              <w:rPr>
                <w:rFonts w:cstheme="minorHAnsi"/>
                <w:szCs w:val="20"/>
              </w:rPr>
            </w:pPr>
          </w:p>
        </w:tc>
        <w:tc>
          <w:tcPr>
            <w:tcW w:w="990" w:type="dxa"/>
          </w:tcPr>
          <w:p w14:paraId="1089D1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EA7C6E" w14:textId="77777777" w:rsidR="0061524D" w:rsidRPr="00487927" w:rsidRDefault="0061524D" w:rsidP="001B2204">
            <w:pPr>
              <w:jc w:val="center"/>
              <w:rPr>
                <w:rFonts w:cstheme="minorHAnsi"/>
                <w:szCs w:val="20"/>
              </w:rPr>
            </w:pPr>
          </w:p>
        </w:tc>
        <w:tc>
          <w:tcPr>
            <w:tcW w:w="990" w:type="dxa"/>
          </w:tcPr>
          <w:p w14:paraId="7017D06D" w14:textId="77777777" w:rsidR="0061524D" w:rsidRPr="00487927" w:rsidRDefault="0061524D" w:rsidP="001B2204">
            <w:pPr>
              <w:jc w:val="center"/>
              <w:rPr>
                <w:rFonts w:cstheme="minorHAnsi"/>
                <w:szCs w:val="20"/>
              </w:rPr>
            </w:pPr>
          </w:p>
        </w:tc>
        <w:tc>
          <w:tcPr>
            <w:tcW w:w="990" w:type="dxa"/>
          </w:tcPr>
          <w:p w14:paraId="3C5FC02F" w14:textId="77777777" w:rsidR="0061524D" w:rsidRPr="00487927" w:rsidRDefault="0061524D" w:rsidP="001B2204">
            <w:pPr>
              <w:jc w:val="center"/>
              <w:rPr>
                <w:rFonts w:cstheme="minorHAnsi"/>
                <w:szCs w:val="20"/>
              </w:rPr>
            </w:pPr>
          </w:p>
        </w:tc>
        <w:tc>
          <w:tcPr>
            <w:tcW w:w="1103" w:type="dxa"/>
          </w:tcPr>
          <w:p w14:paraId="29D92997" w14:textId="77777777" w:rsidR="0061524D" w:rsidRPr="00487927" w:rsidRDefault="0061524D" w:rsidP="001B2204">
            <w:pPr>
              <w:jc w:val="center"/>
              <w:rPr>
                <w:rFonts w:cstheme="minorHAnsi"/>
                <w:szCs w:val="20"/>
              </w:rPr>
            </w:pPr>
          </w:p>
        </w:tc>
        <w:tc>
          <w:tcPr>
            <w:tcW w:w="1103" w:type="dxa"/>
          </w:tcPr>
          <w:p w14:paraId="614BE3D5" w14:textId="77777777" w:rsidR="0061524D" w:rsidRPr="00487927" w:rsidRDefault="0061524D" w:rsidP="001B2204">
            <w:pPr>
              <w:jc w:val="center"/>
              <w:rPr>
                <w:rFonts w:cstheme="minorHAnsi"/>
                <w:szCs w:val="20"/>
              </w:rPr>
            </w:pPr>
          </w:p>
        </w:tc>
      </w:tr>
      <w:tr w:rsidR="0061524D" w:rsidRPr="00487927" w14:paraId="6E180480" w14:textId="743ED210" w:rsidTr="0061524D">
        <w:tc>
          <w:tcPr>
            <w:tcW w:w="1255" w:type="dxa"/>
          </w:tcPr>
          <w:p w14:paraId="47DF4D7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508_09</w:t>
            </w:r>
          </w:p>
        </w:tc>
        <w:tc>
          <w:tcPr>
            <w:tcW w:w="990" w:type="dxa"/>
          </w:tcPr>
          <w:p w14:paraId="2698727D" w14:textId="77777777" w:rsidR="0061524D" w:rsidRPr="00487927" w:rsidRDefault="0061524D" w:rsidP="001B2204">
            <w:pPr>
              <w:jc w:val="center"/>
              <w:rPr>
                <w:rFonts w:cstheme="minorHAnsi"/>
                <w:szCs w:val="20"/>
              </w:rPr>
            </w:pPr>
          </w:p>
        </w:tc>
        <w:tc>
          <w:tcPr>
            <w:tcW w:w="990" w:type="dxa"/>
          </w:tcPr>
          <w:p w14:paraId="5CAC6FAD" w14:textId="24F358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AAA4FB" w14:textId="77777777" w:rsidR="0061524D" w:rsidRPr="00487927" w:rsidRDefault="0061524D" w:rsidP="001B2204">
            <w:pPr>
              <w:jc w:val="center"/>
              <w:rPr>
                <w:rFonts w:cstheme="minorHAnsi"/>
                <w:szCs w:val="20"/>
              </w:rPr>
            </w:pPr>
          </w:p>
        </w:tc>
        <w:tc>
          <w:tcPr>
            <w:tcW w:w="990" w:type="dxa"/>
          </w:tcPr>
          <w:p w14:paraId="57E67636" w14:textId="77777777" w:rsidR="0061524D" w:rsidRPr="00487927" w:rsidRDefault="0061524D" w:rsidP="001B2204">
            <w:pPr>
              <w:jc w:val="center"/>
              <w:rPr>
                <w:rFonts w:cstheme="minorHAnsi"/>
                <w:szCs w:val="20"/>
              </w:rPr>
            </w:pPr>
          </w:p>
        </w:tc>
        <w:tc>
          <w:tcPr>
            <w:tcW w:w="990" w:type="dxa"/>
          </w:tcPr>
          <w:p w14:paraId="5E4533AF" w14:textId="21ABD3BB" w:rsidR="0061524D" w:rsidRPr="00487927" w:rsidRDefault="0061524D" w:rsidP="001B2204">
            <w:pPr>
              <w:jc w:val="center"/>
              <w:rPr>
                <w:rFonts w:cstheme="minorHAnsi"/>
                <w:szCs w:val="20"/>
              </w:rPr>
            </w:pPr>
          </w:p>
        </w:tc>
        <w:tc>
          <w:tcPr>
            <w:tcW w:w="990" w:type="dxa"/>
          </w:tcPr>
          <w:p w14:paraId="1FDCB9B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CE8D09" w14:textId="77777777" w:rsidR="0061524D" w:rsidRPr="00487927" w:rsidRDefault="0061524D" w:rsidP="001B2204">
            <w:pPr>
              <w:jc w:val="center"/>
              <w:rPr>
                <w:rFonts w:cstheme="minorHAnsi"/>
                <w:szCs w:val="20"/>
              </w:rPr>
            </w:pPr>
          </w:p>
        </w:tc>
        <w:tc>
          <w:tcPr>
            <w:tcW w:w="990" w:type="dxa"/>
          </w:tcPr>
          <w:p w14:paraId="137DA036" w14:textId="77777777" w:rsidR="0061524D" w:rsidRPr="00487927" w:rsidRDefault="0061524D" w:rsidP="001B2204">
            <w:pPr>
              <w:jc w:val="center"/>
              <w:rPr>
                <w:rFonts w:cstheme="minorHAnsi"/>
                <w:szCs w:val="20"/>
              </w:rPr>
            </w:pPr>
          </w:p>
        </w:tc>
        <w:tc>
          <w:tcPr>
            <w:tcW w:w="990" w:type="dxa"/>
          </w:tcPr>
          <w:p w14:paraId="398660D7" w14:textId="77777777" w:rsidR="0061524D" w:rsidRPr="00487927" w:rsidRDefault="0061524D" w:rsidP="001B2204">
            <w:pPr>
              <w:jc w:val="center"/>
              <w:rPr>
                <w:rFonts w:cstheme="minorHAnsi"/>
                <w:szCs w:val="20"/>
              </w:rPr>
            </w:pPr>
          </w:p>
        </w:tc>
        <w:tc>
          <w:tcPr>
            <w:tcW w:w="1103" w:type="dxa"/>
          </w:tcPr>
          <w:p w14:paraId="7D244CEA" w14:textId="77777777" w:rsidR="0061524D" w:rsidRPr="00487927" w:rsidRDefault="0061524D" w:rsidP="001B2204">
            <w:pPr>
              <w:jc w:val="center"/>
              <w:rPr>
                <w:rFonts w:cstheme="minorHAnsi"/>
                <w:szCs w:val="20"/>
              </w:rPr>
            </w:pPr>
          </w:p>
        </w:tc>
        <w:tc>
          <w:tcPr>
            <w:tcW w:w="1103" w:type="dxa"/>
          </w:tcPr>
          <w:p w14:paraId="290D9544" w14:textId="77777777" w:rsidR="0061524D" w:rsidRPr="00487927" w:rsidRDefault="0061524D" w:rsidP="001B2204">
            <w:pPr>
              <w:jc w:val="center"/>
              <w:rPr>
                <w:rFonts w:cstheme="minorHAnsi"/>
                <w:szCs w:val="20"/>
              </w:rPr>
            </w:pPr>
          </w:p>
        </w:tc>
      </w:tr>
      <w:tr w:rsidR="0061524D" w:rsidRPr="00487927" w14:paraId="0D1D64DE" w14:textId="5B61C712" w:rsidTr="0061524D">
        <w:tc>
          <w:tcPr>
            <w:tcW w:w="1255" w:type="dxa"/>
          </w:tcPr>
          <w:p w14:paraId="35996BE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508_10</w:t>
            </w:r>
          </w:p>
        </w:tc>
        <w:tc>
          <w:tcPr>
            <w:tcW w:w="990" w:type="dxa"/>
          </w:tcPr>
          <w:p w14:paraId="08506810" w14:textId="77777777" w:rsidR="0061524D" w:rsidRPr="00487927" w:rsidRDefault="0061524D" w:rsidP="001B2204">
            <w:pPr>
              <w:jc w:val="center"/>
              <w:rPr>
                <w:rFonts w:cstheme="minorHAnsi"/>
                <w:szCs w:val="20"/>
              </w:rPr>
            </w:pPr>
          </w:p>
        </w:tc>
        <w:tc>
          <w:tcPr>
            <w:tcW w:w="990" w:type="dxa"/>
          </w:tcPr>
          <w:p w14:paraId="59CCF80C" w14:textId="416CDC6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1E1445" w14:textId="77777777" w:rsidR="0061524D" w:rsidRPr="00487927" w:rsidRDefault="0061524D" w:rsidP="001B2204">
            <w:pPr>
              <w:jc w:val="center"/>
              <w:rPr>
                <w:rFonts w:cstheme="minorHAnsi"/>
                <w:szCs w:val="20"/>
              </w:rPr>
            </w:pPr>
          </w:p>
        </w:tc>
        <w:tc>
          <w:tcPr>
            <w:tcW w:w="990" w:type="dxa"/>
          </w:tcPr>
          <w:p w14:paraId="44452280" w14:textId="77777777" w:rsidR="0061524D" w:rsidRPr="00487927" w:rsidRDefault="0061524D" w:rsidP="001B2204">
            <w:pPr>
              <w:jc w:val="center"/>
              <w:rPr>
                <w:rFonts w:cstheme="minorHAnsi"/>
                <w:szCs w:val="20"/>
              </w:rPr>
            </w:pPr>
          </w:p>
        </w:tc>
        <w:tc>
          <w:tcPr>
            <w:tcW w:w="990" w:type="dxa"/>
          </w:tcPr>
          <w:p w14:paraId="2754C59E" w14:textId="3F51E82F" w:rsidR="0061524D" w:rsidRPr="00487927" w:rsidRDefault="0061524D" w:rsidP="001B2204">
            <w:pPr>
              <w:jc w:val="center"/>
              <w:rPr>
                <w:rFonts w:cstheme="minorHAnsi"/>
                <w:szCs w:val="20"/>
              </w:rPr>
            </w:pPr>
          </w:p>
        </w:tc>
        <w:tc>
          <w:tcPr>
            <w:tcW w:w="990" w:type="dxa"/>
          </w:tcPr>
          <w:p w14:paraId="7A2E0F6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22CF991" w14:textId="77777777" w:rsidR="0061524D" w:rsidRPr="00487927" w:rsidRDefault="0061524D" w:rsidP="001B2204">
            <w:pPr>
              <w:jc w:val="center"/>
              <w:rPr>
                <w:rFonts w:cstheme="minorHAnsi"/>
                <w:szCs w:val="20"/>
              </w:rPr>
            </w:pPr>
          </w:p>
        </w:tc>
        <w:tc>
          <w:tcPr>
            <w:tcW w:w="990" w:type="dxa"/>
          </w:tcPr>
          <w:p w14:paraId="73E4B080" w14:textId="77777777" w:rsidR="0061524D" w:rsidRPr="00487927" w:rsidRDefault="0061524D" w:rsidP="001B2204">
            <w:pPr>
              <w:jc w:val="center"/>
              <w:rPr>
                <w:rFonts w:cstheme="minorHAnsi"/>
                <w:szCs w:val="20"/>
              </w:rPr>
            </w:pPr>
          </w:p>
        </w:tc>
        <w:tc>
          <w:tcPr>
            <w:tcW w:w="990" w:type="dxa"/>
          </w:tcPr>
          <w:p w14:paraId="2A832212" w14:textId="77777777" w:rsidR="0061524D" w:rsidRPr="00487927" w:rsidRDefault="0061524D" w:rsidP="001B2204">
            <w:pPr>
              <w:jc w:val="center"/>
              <w:rPr>
                <w:rFonts w:cstheme="minorHAnsi"/>
                <w:szCs w:val="20"/>
              </w:rPr>
            </w:pPr>
          </w:p>
        </w:tc>
        <w:tc>
          <w:tcPr>
            <w:tcW w:w="1103" w:type="dxa"/>
          </w:tcPr>
          <w:p w14:paraId="60C395BE" w14:textId="77777777" w:rsidR="0061524D" w:rsidRPr="00487927" w:rsidRDefault="0061524D" w:rsidP="001B2204">
            <w:pPr>
              <w:jc w:val="center"/>
              <w:rPr>
                <w:rFonts w:cstheme="minorHAnsi"/>
                <w:szCs w:val="20"/>
              </w:rPr>
            </w:pPr>
          </w:p>
        </w:tc>
        <w:tc>
          <w:tcPr>
            <w:tcW w:w="1103" w:type="dxa"/>
          </w:tcPr>
          <w:p w14:paraId="511EE7A3" w14:textId="77777777" w:rsidR="0061524D" w:rsidRPr="00487927" w:rsidRDefault="0061524D" w:rsidP="001B2204">
            <w:pPr>
              <w:jc w:val="center"/>
              <w:rPr>
                <w:rFonts w:cstheme="minorHAnsi"/>
                <w:szCs w:val="20"/>
              </w:rPr>
            </w:pPr>
          </w:p>
        </w:tc>
      </w:tr>
      <w:tr w:rsidR="0061524D" w:rsidRPr="00487927" w14:paraId="5A3C5058" w14:textId="60AE347E" w:rsidTr="0061524D">
        <w:tc>
          <w:tcPr>
            <w:tcW w:w="1255" w:type="dxa"/>
          </w:tcPr>
          <w:p w14:paraId="3EE16E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508_11</w:t>
            </w:r>
          </w:p>
        </w:tc>
        <w:tc>
          <w:tcPr>
            <w:tcW w:w="990" w:type="dxa"/>
          </w:tcPr>
          <w:p w14:paraId="28DA8991" w14:textId="77777777" w:rsidR="0061524D" w:rsidRPr="00487927" w:rsidRDefault="0061524D" w:rsidP="001B2204">
            <w:pPr>
              <w:jc w:val="center"/>
              <w:rPr>
                <w:rFonts w:cstheme="minorHAnsi"/>
                <w:szCs w:val="20"/>
              </w:rPr>
            </w:pPr>
          </w:p>
        </w:tc>
        <w:tc>
          <w:tcPr>
            <w:tcW w:w="990" w:type="dxa"/>
          </w:tcPr>
          <w:p w14:paraId="69598C40" w14:textId="0FB4DE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8E82F4" w14:textId="77777777" w:rsidR="0061524D" w:rsidRPr="00487927" w:rsidRDefault="0061524D" w:rsidP="001B2204">
            <w:pPr>
              <w:jc w:val="center"/>
              <w:rPr>
                <w:rFonts w:cstheme="minorHAnsi"/>
                <w:szCs w:val="20"/>
              </w:rPr>
            </w:pPr>
          </w:p>
        </w:tc>
        <w:tc>
          <w:tcPr>
            <w:tcW w:w="990" w:type="dxa"/>
          </w:tcPr>
          <w:p w14:paraId="36A813CD" w14:textId="77777777" w:rsidR="0061524D" w:rsidRPr="00487927" w:rsidRDefault="0061524D" w:rsidP="001B2204">
            <w:pPr>
              <w:jc w:val="center"/>
              <w:rPr>
                <w:rFonts w:cstheme="minorHAnsi"/>
                <w:szCs w:val="20"/>
              </w:rPr>
            </w:pPr>
          </w:p>
        </w:tc>
        <w:tc>
          <w:tcPr>
            <w:tcW w:w="990" w:type="dxa"/>
          </w:tcPr>
          <w:p w14:paraId="2B666C56" w14:textId="2B4950A8" w:rsidR="0061524D" w:rsidRPr="00487927" w:rsidRDefault="0061524D" w:rsidP="001B2204">
            <w:pPr>
              <w:jc w:val="center"/>
              <w:rPr>
                <w:rFonts w:cstheme="minorHAnsi"/>
                <w:szCs w:val="20"/>
              </w:rPr>
            </w:pPr>
          </w:p>
        </w:tc>
        <w:tc>
          <w:tcPr>
            <w:tcW w:w="990" w:type="dxa"/>
          </w:tcPr>
          <w:p w14:paraId="1356E7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7431059" w14:textId="77777777" w:rsidR="0061524D" w:rsidRPr="00487927" w:rsidRDefault="0061524D" w:rsidP="001B2204">
            <w:pPr>
              <w:jc w:val="center"/>
              <w:rPr>
                <w:rFonts w:cstheme="minorHAnsi"/>
                <w:szCs w:val="20"/>
              </w:rPr>
            </w:pPr>
          </w:p>
        </w:tc>
        <w:tc>
          <w:tcPr>
            <w:tcW w:w="990" w:type="dxa"/>
          </w:tcPr>
          <w:p w14:paraId="60925811" w14:textId="77777777" w:rsidR="0061524D" w:rsidRPr="00487927" w:rsidRDefault="0061524D" w:rsidP="001B2204">
            <w:pPr>
              <w:jc w:val="center"/>
              <w:rPr>
                <w:rFonts w:cstheme="minorHAnsi"/>
                <w:szCs w:val="20"/>
              </w:rPr>
            </w:pPr>
          </w:p>
        </w:tc>
        <w:tc>
          <w:tcPr>
            <w:tcW w:w="990" w:type="dxa"/>
          </w:tcPr>
          <w:p w14:paraId="4B1505E1" w14:textId="77777777" w:rsidR="0061524D" w:rsidRPr="00487927" w:rsidRDefault="0061524D" w:rsidP="001B2204">
            <w:pPr>
              <w:jc w:val="center"/>
              <w:rPr>
                <w:rFonts w:cstheme="minorHAnsi"/>
                <w:szCs w:val="20"/>
              </w:rPr>
            </w:pPr>
          </w:p>
        </w:tc>
        <w:tc>
          <w:tcPr>
            <w:tcW w:w="1103" w:type="dxa"/>
          </w:tcPr>
          <w:p w14:paraId="28351132" w14:textId="77777777" w:rsidR="0061524D" w:rsidRPr="00487927" w:rsidRDefault="0061524D" w:rsidP="001B2204">
            <w:pPr>
              <w:jc w:val="center"/>
              <w:rPr>
                <w:rFonts w:cstheme="minorHAnsi"/>
                <w:szCs w:val="20"/>
              </w:rPr>
            </w:pPr>
          </w:p>
        </w:tc>
        <w:tc>
          <w:tcPr>
            <w:tcW w:w="1103" w:type="dxa"/>
          </w:tcPr>
          <w:p w14:paraId="1620BAF7" w14:textId="77777777" w:rsidR="0061524D" w:rsidRPr="00487927" w:rsidRDefault="0061524D" w:rsidP="001B2204">
            <w:pPr>
              <w:jc w:val="center"/>
              <w:rPr>
                <w:rFonts w:cstheme="minorHAnsi"/>
                <w:szCs w:val="20"/>
              </w:rPr>
            </w:pPr>
          </w:p>
        </w:tc>
      </w:tr>
      <w:tr w:rsidR="0061524D" w:rsidRPr="00487927" w14:paraId="6F1A600A" w14:textId="5FB85BAD" w:rsidTr="0061524D">
        <w:tc>
          <w:tcPr>
            <w:tcW w:w="1255" w:type="dxa"/>
          </w:tcPr>
          <w:p w14:paraId="461CB32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508_12</w:t>
            </w:r>
          </w:p>
        </w:tc>
        <w:tc>
          <w:tcPr>
            <w:tcW w:w="990" w:type="dxa"/>
          </w:tcPr>
          <w:p w14:paraId="3677BBC3" w14:textId="77777777" w:rsidR="0061524D" w:rsidRPr="00487927" w:rsidRDefault="0061524D" w:rsidP="001B2204">
            <w:pPr>
              <w:jc w:val="center"/>
              <w:rPr>
                <w:rFonts w:cstheme="minorHAnsi"/>
                <w:szCs w:val="20"/>
              </w:rPr>
            </w:pPr>
          </w:p>
        </w:tc>
        <w:tc>
          <w:tcPr>
            <w:tcW w:w="990" w:type="dxa"/>
          </w:tcPr>
          <w:p w14:paraId="5611B9D5" w14:textId="62DC3F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2C53BB" w14:textId="77777777" w:rsidR="0061524D" w:rsidRPr="00487927" w:rsidRDefault="0061524D" w:rsidP="001B2204">
            <w:pPr>
              <w:jc w:val="center"/>
              <w:rPr>
                <w:rFonts w:cstheme="minorHAnsi"/>
                <w:szCs w:val="20"/>
              </w:rPr>
            </w:pPr>
          </w:p>
        </w:tc>
        <w:tc>
          <w:tcPr>
            <w:tcW w:w="990" w:type="dxa"/>
          </w:tcPr>
          <w:p w14:paraId="1ACB2F73" w14:textId="77777777" w:rsidR="0061524D" w:rsidRPr="00487927" w:rsidRDefault="0061524D" w:rsidP="001B2204">
            <w:pPr>
              <w:jc w:val="center"/>
              <w:rPr>
                <w:rFonts w:cstheme="minorHAnsi"/>
                <w:szCs w:val="20"/>
              </w:rPr>
            </w:pPr>
          </w:p>
        </w:tc>
        <w:tc>
          <w:tcPr>
            <w:tcW w:w="990" w:type="dxa"/>
          </w:tcPr>
          <w:p w14:paraId="0112F1FB" w14:textId="690C5FFC" w:rsidR="0061524D" w:rsidRPr="00487927" w:rsidRDefault="0061524D" w:rsidP="001B2204">
            <w:pPr>
              <w:jc w:val="center"/>
              <w:rPr>
                <w:rFonts w:cstheme="minorHAnsi"/>
                <w:szCs w:val="20"/>
              </w:rPr>
            </w:pPr>
          </w:p>
        </w:tc>
        <w:tc>
          <w:tcPr>
            <w:tcW w:w="990" w:type="dxa"/>
          </w:tcPr>
          <w:p w14:paraId="4ED9D6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BC9F65" w14:textId="77777777" w:rsidR="0061524D" w:rsidRPr="00487927" w:rsidRDefault="0061524D" w:rsidP="001B2204">
            <w:pPr>
              <w:jc w:val="center"/>
              <w:rPr>
                <w:rFonts w:cstheme="minorHAnsi"/>
                <w:szCs w:val="20"/>
              </w:rPr>
            </w:pPr>
          </w:p>
        </w:tc>
        <w:tc>
          <w:tcPr>
            <w:tcW w:w="990" w:type="dxa"/>
          </w:tcPr>
          <w:p w14:paraId="3EEAAE27" w14:textId="77777777" w:rsidR="0061524D" w:rsidRPr="00487927" w:rsidRDefault="0061524D" w:rsidP="001B2204">
            <w:pPr>
              <w:jc w:val="center"/>
              <w:rPr>
                <w:rFonts w:cstheme="minorHAnsi"/>
                <w:szCs w:val="20"/>
              </w:rPr>
            </w:pPr>
          </w:p>
        </w:tc>
        <w:tc>
          <w:tcPr>
            <w:tcW w:w="990" w:type="dxa"/>
          </w:tcPr>
          <w:p w14:paraId="18105614" w14:textId="77777777" w:rsidR="0061524D" w:rsidRPr="00487927" w:rsidRDefault="0061524D" w:rsidP="001B2204">
            <w:pPr>
              <w:jc w:val="center"/>
              <w:rPr>
                <w:rFonts w:cstheme="minorHAnsi"/>
                <w:szCs w:val="20"/>
              </w:rPr>
            </w:pPr>
          </w:p>
        </w:tc>
        <w:tc>
          <w:tcPr>
            <w:tcW w:w="1103" w:type="dxa"/>
          </w:tcPr>
          <w:p w14:paraId="628AA21F" w14:textId="77777777" w:rsidR="0061524D" w:rsidRPr="00487927" w:rsidRDefault="0061524D" w:rsidP="001B2204">
            <w:pPr>
              <w:jc w:val="center"/>
              <w:rPr>
                <w:rFonts w:cstheme="minorHAnsi"/>
                <w:szCs w:val="20"/>
              </w:rPr>
            </w:pPr>
          </w:p>
        </w:tc>
        <w:tc>
          <w:tcPr>
            <w:tcW w:w="1103" w:type="dxa"/>
          </w:tcPr>
          <w:p w14:paraId="3EA1E60F" w14:textId="77777777" w:rsidR="0061524D" w:rsidRPr="00487927" w:rsidRDefault="0061524D" w:rsidP="001B2204">
            <w:pPr>
              <w:jc w:val="center"/>
              <w:rPr>
                <w:rFonts w:cstheme="minorHAnsi"/>
                <w:szCs w:val="20"/>
              </w:rPr>
            </w:pPr>
          </w:p>
        </w:tc>
      </w:tr>
      <w:tr w:rsidR="0061524D" w:rsidRPr="00487927" w14:paraId="506047D6" w14:textId="37D72766" w:rsidTr="0061524D">
        <w:tc>
          <w:tcPr>
            <w:tcW w:w="1255" w:type="dxa"/>
          </w:tcPr>
          <w:p w14:paraId="059D0D9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508_13</w:t>
            </w:r>
          </w:p>
        </w:tc>
        <w:tc>
          <w:tcPr>
            <w:tcW w:w="990" w:type="dxa"/>
          </w:tcPr>
          <w:p w14:paraId="632CC469" w14:textId="77777777" w:rsidR="0061524D" w:rsidRPr="00487927" w:rsidRDefault="0061524D" w:rsidP="001B2204">
            <w:pPr>
              <w:jc w:val="center"/>
              <w:rPr>
                <w:rFonts w:cstheme="minorHAnsi"/>
                <w:szCs w:val="20"/>
              </w:rPr>
            </w:pPr>
          </w:p>
        </w:tc>
        <w:tc>
          <w:tcPr>
            <w:tcW w:w="990" w:type="dxa"/>
          </w:tcPr>
          <w:p w14:paraId="751E05BB" w14:textId="2A6AED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4A06A6" w14:textId="77777777" w:rsidR="0061524D" w:rsidRPr="00487927" w:rsidRDefault="0061524D" w:rsidP="001B2204">
            <w:pPr>
              <w:jc w:val="center"/>
              <w:rPr>
                <w:rFonts w:cstheme="minorHAnsi"/>
                <w:szCs w:val="20"/>
              </w:rPr>
            </w:pPr>
          </w:p>
        </w:tc>
        <w:tc>
          <w:tcPr>
            <w:tcW w:w="990" w:type="dxa"/>
          </w:tcPr>
          <w:p w14:paraId="046035A2" w14:textId="77777777" w:rsidR="0061524D" w:rsidRPr="00487927" w:rsidRDefault="0061524D" w:rsidP="001B2204">
            <w:pPr>
              <w:jc w:val="center"/>
              <w:rPr>
                <w:rFonts w:cstheme="minorHAnsi"/>
                <w:szCs w:val="20"/>
              </w:rPr>
            </w:pPr>
          </w:p>
        </w:tc>
        <w:tc>
          <w:tcPr>
            <w:tcW w:w="990" w:type="dxa"/>
          </w:tcPr>
          <w:p w14:paraId="1BCECE86" w14:textId="7FE80DA3" w:rsidR="0061524D" w:rsidRPr="00487927" w:rsidRDefault="0061524D" w:rsidP="001B2204">
            <w:pPr>
              <w:jc w:val="center"/>
              <w:rPr>
                <w:rFonts w:cstheme="minorHAnsi"/>
                <w:szCs w:val="20"/>
              </w:rPr>
            </w:pPr>
          </w:p>
        </w:tc>
        <w:tc>
          <w:tcPr>
            <w:tcW w:w="990" w:type="dxa"/>
          </w:tcPr>
          <w:p w14:paraId="67D59A4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22E62C" w14:textId="77777777" w:rsidR="0061524D" w:rsidRPr="00487927" w:rsidRDefault="0061524D" w:rsidP="001B2204">
            <w:pPr>
              <w:jc w:val="center"/>
              <w:rPr>
                <w:rFonts w:cstheme="minorHAnsi"/>
                <w:szCs w:val="20"/>
              </w:rPr>
            </w:pPr>
          </w:p>
        </w:tc>
        <w:tc>
          <w:tcPr>
            <w:tcW w:w="990" w:type="dxa"/>
          </w:tcPr>
          <w:p w14:paraId="2F366658" w14:textId="77777777" w:rsidR="0061524D" w:rsidRPr="00487927" w:rsidRDefault="0061524D" w:rsidP="001B2204">
            <w:pPr>
              <w:jc w:val="center"/>
              <w:rPr>
                <w:rFonts w:cstheme="minorHAnsi"/>
                <w:szCs w:val="20"/>
              </w:rPr>
            </w:pPr>
          </w:p>
        </w:tc>
        <w:tc>
          <w:tcPr>
            <w:tcW w:w="990" w:type="dxa"/>
          </w:tcPr>
          <w:p w14:paraId="63B9F943" w14:textId="77777777" w:rsidR="0061524D" w:rsidRPr="00487927" w:rsidRDefault="0061524D" w:rsidP="001B2204">
            <w:pPr>
              <w:jc w:val="center"/>
              <w:rPr>
                <w:rFonts w:cstheme="minorHAnsi"/>
                <w:szCs w:val="20"/>
              </w:rPr>
            </w:pPr>
          </w:p>
        </w:tc>
        <w:tc>
          <w:tcPr>
            <w:tcW w:w="1103" w:type="dxa"/>
          </w:tcPr>
          <w:p w14:paraId="247BD549" w14:textId="77777777" w:rsidR="0061524D" w:rsidRPr="00487927" w:rsidRDefault="0061524D" w:rsidP="001B2204">
            <w:pPr>
              <w:jc w:val="center"/>
              <w:rPr>
                <w:rFonts w:cstheme="minorHAnsi"/>
                <w:szCs w:val="20"/>
              </w:rPr>
            </w:pPr>
          </w:p>
        </w:tc>
        <w:tc>
          <w:tcPr>
            <w:tcW w:w="1103" w:type="dxa"/>
          </w:tcPr>
          <w:p w14:paraId="540F3D69" w14:textId="77777777" w:rsidR="0061524D" w:rsidRPr="00487927" w:rsidRDefault="0061524D" w:rsidP="001B2204">
            <w:pPr>
              <w:jc w:val="center"/>
              <w:rPr>
                <w:rFonts w:cstheme="minorHAnsi"/>
                <w:szCs w:val="20"/>
              </w:rPr>
            </w:pPr>
          </w:p>
        </w:tc>
      </w:tr>
      <w:tr w:rsidR="0061524D" w:rsidRPr="00487927" w14:paraId="7F9DEE39" w14:textId="097EBC78" w:rsidTr="0061524D">
        <w:tc>
          <w:tcPr>
            <w:tcW w:w="1255" w:type="dxa"/>
          </w:tcPr>
          <w:p w14:paraId="59DE4E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508_14</w:t>
            </w:r>
          </w:p>
        </w:tc>
        <w:tc>
          <w:tcPr>
            <w:tcW w:w="990" w:type="dxa"/>
          </w:tcPr>
          <w:p w14:paraId="5D668DDC" w14:textId="77777777" w:rsidR="0061524D" w:rsidRPr="00487927" w:rsidRDefault="0061524D" w:rsidP="001B2204">
            <w:pPr>
              <w:jc w:val="center"/>
              <w:rPr>
                <w:rFonts w:cstheme="minorHAnsi"/>
                <w:szCs w:val="20"/>
              </w:rPr>
            </w:pPr>
          </w:p>
        </w:tc>
        <w:tc>
          <w:tcPr>
            <w:tcW w:w="990" w:type="dxa"/>
          </w:tcPr>
          <w:p w14:paraId="4066C57C" w14:textId="4777E3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DE65E3" w14:textId="77777777" w:rsidR="0061524D" w:rsidRPr="00487927" w:rsidRDefault="0061524D" w:rsidP="001B2204">
            <w:pPr>
              <w:jc w:val="center"/>
              <w:rPr>
                <w:rFonts w:cstheme="minorHAnsi"/>
                <w:szCs w:val="20"/>
              </w:rPr>
            </w:pPr>
          </w:p>
        </w:tc>
        <w:tc>
          <w:tcPr>
            <w:tcW w:w="990" w:type="dxa"/>
          </w:tcPr>
          <w:p w14:paraId="74606D6E" w14:textId="77777777" w:rsidR="0061524D" w:rsidRPr="00487927" w:rsidRDefault="0061524D" w:rsidP="001B2204">
            <w:pPr>
              <w:jc w:val="center"/>
              <w:rPr>
                <w:rFonts w:cstheme="minorHAnsi"/>
                <w:szCs w:val="20"/>
              </w:rPr>
            </w:pPr>
          </w:p>
        </w:tc>
        <w:tc>
          <w:tcPr>
            <w:tcW w:w="990" w:type="dxa"/>
          </w:tcPr>
          <w:p w14:paraId="41B30CEC" w14:textId="79F62E70" w:rsidR="0061524D" w:rsidRPr="00487927" w:rsidRDefault="0061524D" w:rsidP="001B2204">
            <w:pPr>
              <w:jc w:val="center"/>
              <w:rPr>
                <w:rFonts w:cstheme="minorHAnsi"/>
                <w:szCs w:val="20"/>
              </w:rPr>
            </w:pPr>
          </w:p>
        </w:tc>
        <w:tc>
          <w:tcPr>
            <w:tcW w:w="990" w:type="dxa"/>
          </w:tcPr>
          <w:p w14:paraId="0D03A2A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24FAB2" w14:textId="77777777" w:rsidR="0061524D" w:rsidRPr="00487927" w:rsidRDefault="0061524D" w:rsidP="001B2204">
            <w:pPr>
              <w:jc w:val="center"/>
              <w:rPr>
                <w:rFonts w:cstheme="minorHAnsi"/>
                <w:szCs w:val="20"/>
              </w:rPr>
            </w:pPr>
          </w:p>
        </w:tc>
        <w:tc>
          <w:tcPr>
            <w:tcW w:w="990" w:type="dxa"/>
          </w:tcPr>
          <w:p w14:paraId="233AF18F" w14:textId="77777777" w:rsidR="0061524D" w:rsidRPr="00487927" w:rsidRDefault="0061524D" w:rsidP="001B2204">
            <w:pPr>
              <w:jc w:val="center"/>
              <w:rPr>
                <w:rFonts w:cstheme="minorHAnsi"/>
                <w:szCs w:val="20"/>
              </w:rPr>
            </w:pPr>
          </w:p>
        </w:tc>
        <w:tc>
          <w:tcPr>
            <w:tcW w:w="990" w:type="dxa"/>
          </w:tcPr>
          <w:p w14:paraId="3CB0C1DF" w14:textId="77777777" w:rsidR="0061524D" w:rsidRPr="00487927" w:rsidRDefault="0061524D" w:rsidP="001B2204">
            <w:pPr>
              <w:jc w:val="center"/>
              <w:rPr>
                <w:rFonts w:cstheme="minorHAnsi"/>
                <w:szCs w:val="20"/>
              </w:rPr>
            </w:pPr>
          </w:p>
        </w:tc>
        <w:tc>
          <w:tcPr>
            <w:tcW w:w="1103" w:type="dxa"/>
          </w:tcPr>
          <w:p w14:paraId="7405DED2" w14:textId="77777777" w:rsidR="0061524D" w:rsidRPr="00487927" w:rsidRDefault="0061524D" w:rsidP="001B2204">
            <w:pPr>
              <w:jc w:val="center"/>
              <w:rPr>
                <w:rFonts w:cstheme="minorHAnsi"/>
                <w:szCs w:val="20"/>
              </w:rPr>
            </w:pPr>
          </w:p>
        </w:tc>
        <w:tc>
          <w:tcPr>
            <w:tcW w:w="1103" w:type="dxa"/>
          </w:tcPr>
          <w:p w14:paraId="5E10F479" w14:textId="77777777" w:rsidR="0061524D" w:rsidRPr="00487927" w:rsidRDefault="0061524D" w:rsidP="001B2204">
            <w:pPr>
              <w:jc w:val="center"/>
              <w:rPr>
                <w:rFonts w:cstheme="minorHAnsi"/>
                <w:szCs w:val="20"/>
              </w:rPr>
            </w:pPr>
          </w:p>
        </w:tc>
      </w:tr>
      <w:tr w:rsidR="0061524D" w:rsidRPr="00487927" w14:paraId="13D67A44" w14:textId="1642A11C" w:rsidTr="0061524D">
        <w:tc>
          <w:tcPr>
            <w:tcW w:w="1255" w:type="dxa"/>
          </w:tcPr>
          <w:p w14:paraId="5DDA20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509_01</w:t>
            </w:r>
          </w:p>
        </w:tc>
        <w:tc>
          <w:tcPr>
            <w:tcW w:w="990" w:type="dxa"/>
          </w:tcPr>
          <w:p w14:paraId="07448313" w14:textId="77777777" w:rsidR="0061524D" w:rsidRPr="00487927" w:rsidRDefault="0061524D" w:rsidP="001B2204">
            <w:pPr>
              <w:jc w:val="center"/>
              <w:rPr>
                <w:rFonts w:cstheme="minorHAnsi"/>
                <w:szCs w:val="20"/>
              </w:rPr>
            </w:pPr>
          </w:p>
        </w:tc>
        <w:tc>
          <w:tcPr>
            <w:tcW w:w="990" w:type="dxa"/>
          </w:tcPr>
          <w:p w14:paraId="1413AF50" w14:textId="425D10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E4CB1B" w14:textId="77777777" w:rsidR="0061524D" w:rsidRPr="00487927" w:rsidRDefault="0061524D" w:rsidP="001B2204">
            <w:pPr>
              <w:jc w:val="center"/>
              <w:rPr>
                <w:rFonts w:cstheme="minorHAnsi"/>
                <w:szCs w:val="20"/>
              </w:rPr>
            </w:pPr>
          </w:p>
        </w:tc>
        <w:tc>
          <w:tcPr>
            <w:tcW w:w="990" w:type="dxa"/>
          </w:tcPr>
          <w:p w14:paraId="3551E12F" w14:textId="77777777" w:rsidR="0061524D" w:rsidRPr="00487927" w:rsidRDefault="0061524D" w:rsidP="001B2204">
            <w:pPr>
              <w:jc w:val="center"/>
              <w:rPr>
                <w:rFonts w:cstheme="minorHAnsi"/>
                <w:szCs w:val="20"/>
              </w:rPr>
            </w:pPr>
          </w:p>
        </w:tc>
        <w:tc>
          <w:tcPr>
            <w:tcW w:w="990" w:type="dxa"/>
          </w:tcPr>
          <w:p w14:paraId="523939CC" w14:textId="325300C9" w:rsidR="0061524D" w:rsidRPr="00487927" w:rsidRDefault="0061524D" w:rsidP="001B2204">
            <w:pPr>
              <w:jc w:val="center"/>
              <w:rPr>
                <w:rFonts w:cstheme="minorHAnsi"/>
                <w:szCs w:val="20"/>
              </w:rPr>
            </w:pPr>
          </w:p>
        </w:tc>
        <w:tc>
          <w:tcPr>
            <w:tcW w:w="990" w:type="dxa"/>
          </w:tcPr>
          <w:p w14:paraId="786B279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D66FAC" w14:textId="77777777" w:rsidR="0061524D" w:rsidRPr="00487927" w:rsidRDefault="0061524D" w:rsidP="001B2204">
            <w:pPr>
              <w:jc w:val="center"/>
              <w:rPr>
                <w:rFonts w:cstheme="minorHAnsi"/>
                <w:szCs w:val="20"/>
              </w:rPr>
            </w:pPr>
          </w:p>
        </w:tc>
        <w:tc>
          <w:tcPr>
            <w:tcW w:w="990" w:type="dxa"/>
          </w:tcPr>
          <w:p w14:paraId="0560A8F8" w14:textId="77777777" w:rsidR="0061524D" w:rsidRPr="00487927" w:rsidRDefault="0061524D" w:rsidP="001B2204">
            <w:pPr>
              <w:jc w:val="center"/>
              <w:rPr>
                <w:rFonts w:cstheme="minorHAnsi"/>
                <w:szCs w:val="20"/>
              </w:rPr>
            </w:pPr>
          </w:p>
        </w:tc>
        <w:tc>
          <w:tcPr>
            <w:tcW w:w="990" w:type="dxa"/>
          </w:tcPr>
          <w:p w14:paraId="7A845A74" w14:textId="77777777" w:rsidR="0061524D" w:rsidRPr="00487927" w:rsidRDefault="0061524D" w:rsidP="001B2204">
            <w:pPr>
              <w:jc w:val="center"/>
              <w:rPr>
                <w:rFonts w:cstheme="minorHAnsi"/>
                <w:szCs w:val="20"/>
              </w:rPr>
            </w:pPr>
          </w:p>
        </w:tc>
        <w:tc>
          <w:tcPr>
            <w:tcW w:w="1103" w:type="dxa"/>
          </w:tcPr>
          <w:p w14:paraId="20B2FAE3" w14:textId="77777777" w:rsidR="0061524D" w:rsidRPr="00487927" w:rsidRDefault="0061524D" w:rsidP="001B2204">
            <w:pPr>
              <w:jc w:val="center"/>
              <w:rPr>
                <w:rFonts w:cstheme="minorHAnsi"/>
                <w:szCs w:val="20"/>
              </w:rPr>
            </w:pPr>
          </w:p>
        </w:tc>
        <w:tc>
          <w:tcPr>
            <w:tcW w:w="1103" w:type="dxa"/>
          </w:tcPr>
          <w:p w14:paraId="152B7DED" w14:textId="77777777" w:rsidR="0061524D" w:rsidRPr="00487927" w:rsidRDefault="0061524D" w:rsidP="001B2204">
            <w:pPr>
              <w:jc w:val="center"/>
              <w:rPr>
                <w:rFonts w:cstheme="minorHAnsi"/>
                <w:szCs w:val="20"/>
              </w:rPr>
            </w:pPr>
          </w:p>
        </w:tc>
      </w:tr>
      <w:tr w:rsidR="0061524D" w:rsidRPr="00487927" w14:paraId="016A489B" w14:textId="6C6BE2A6" w:rsidTr="0061524D">
        <w:tc>
          <w:tcPr>
            <w:tcW w:w="1255" w:type="dxa"/>
          </w:tcPr>
          <w:p w14:paraId="6213296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510_01</w:t>
            </w:r>
          </w:p>
        </w:tc>
        <w:tc>
          <w:tcPr>
            <w:tcW w:w="990" w:type="dxa"/>
          </w:tcPr>
          <w:p w14:paraId="45E2A836" w14:textId="77777777" w:rsidR="0061524D" w:rsidRPr="00487927" w:rsidRDefault="0061524D" w:rsidP="001B2204">
            <w:pPr>
              <w:jc w:val="center"/>
              <w:rPr>
                <w:rFonts w:cstheme="minorHAnsi"/>
                <w:szCs w:val="20"/>
              </w:rPr>
            </w:pPr>
          </w:p>
        </w:tc>
        <w:tc>
          <w:tcPr>
            <w:tcW w:w="990" w:type="dxa"/>
          </w:tcPr>
          <w:p w14:paraId="14287691" w14:textId="6A6528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D779E6" w14:textId="77777777" w:rsidR="0061524D" w:rsidRPr="00487927" w:rsidRDefault="0061524D" w:rsidP="001B2204">
            <w:pPr>
              <w:jc w:val="center"/>
              <w:rPr>
                <w:rFonts w:cstheme="minorHAnsi"/>
                <w:szCs w:val="20"/>
              </w:rPr>
            </w:pPr>
          </w:p>
        </w:tc>
        <w:tc>
          <w:tcPr>
            <w:tcW w:w="990" w:type="dxa"/>
          </w:tcPr>
          <w:p w14:paraId="1124A829" w14:textId="77777777" w:rsidR="0061524D" w:rsidRPr="00487927" w:rsidRDefault="0061524D" w:rsidP="001B2204">
            <w:pPr>
              <w:jc w:val="center"/>
              <w:rPr>
                <w:rFonts w:cstheme="minorHAnsi"/>
                <w:szCs w:val="20"/>
              </w:rPr>
            </w:pPr>
          </w:p>
        </w:tc>
        <w:tc>
          <w:tcPr>
            <w:tcW w:w="990" w:type="dxa"/>
          </w:tcPr>
          <w:p w14:paraId="6F594ED9" w14:textId="21388A77" w:rsidR="0061524D" w:rsidRPr="00487927" w:rsidRDefault="0061524D" w:rsidP="001B2204">
            <w:pPr>
              <w:jc w:val="center"/>
              <w:rPr>
                <w:rFonts w:cstheme="minorHAnsi"/>
                <w:szCs w:val="20"/>
              </w:rPr>
            </w:pPr>
          </w:p>
        </w:tc>
        <w:tc>
          <w:tcPr>
            <w:tcW w:w="990" w:type="dxa"/>
          </w:tcPr>
          <w:p w14:paraId="5032C12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D0FDCB" w14:textId="77777777" w:rsidR="0061524D" w:rsidRPr="00487927" w:rsidRDefault="0061524D" w:rsidP="001B2204">
            <w:pPr>
              <w:jc w:val="center"/>
              <w:rPr>
                <w:rFonts w:cstheme="minorHAnsi"/>
                <w:szCs w:val="20"/>
              </w:rPr>
            </w:pPr>
          </w:p>
        </w:tc>
        <w:tc>
          <w:tcPr>
            <w:tcW w:w="990" w:type="dxa"/>
          </w:tcPr>
          <w:p w14:paraId="50AEFB90" w14:textId="77777777" w:rsidR="0061524D" w:rsidRPr="00487927" w:rsidRDefault="0061524D" w:rsidP="001B2204">
            <w:pPr>
              <w:jc w:val="center"/>
              <w:rPr>
                <w:rFonts w:cstheme="minorHAnsi"/>
                <w:szCs w:val="20"/>
              </w:rPr>
            </w:pPr>
          </w:p>
        </w:tc>
        <w:tc>
          <w:tcPr>
            <w:tcW w:w="990" w:type="dxa"/>
          </w:tcPr>
          <w:p w14:paraId="066281D7" w14:textId="77777777" w:rsidR="0061524D" w:rsidRPr="00487927" w:rsidRDefault="0061524D" w:rsidP="001B2204">
            <w:pPr>
              <w:jc w:val="center"/>
              <w:rPr>
                <w:rFonts w:cstheme="minorHAnsi"/>
                <w:szCs w:val="20"/>
              </w:rPr>
            </w:pPr>
          </w:p>
        </w:tc>
        <w:tc>
          <w:tcPr>
            <w:tcW w:w="1103" w:type="dxa"/>
          </w:tcPr>
          <w:p w14:paraId="4481D9A3" w14:textId="77777777" w:rsidR="0061524D" w:rsidRPr="00487927" w:rsidRDefault="0061524D" w:rsidP="001B2204">
            <w:pPr>
              <w:jc w:val="center"/>
              <w:rPr>
                <w:rFonts w:cstheme="minorHAnsi"/>
                <w:szCs w:val="20"/>
              </w:rPr>
            </w:pPr>
          </w:p>
        </w:tc>
        <w:tc>
          <w:tcPr>
            <w:tcW w:w="1103" w:type="dxa"/>
          </w:tcPr>
          <w:p w14:paraId="01E2DC8A" w14:textId="77777777" w:rsidR="0061524D" w:rsidRPr="00487927" w:rsidRDefault="0061524D" w:rsidP="001B2204">
            <w:pPr>
              <w:jc w:val="center"/>
              <w:rPr>
                <w:rFonts w:cstheme="minorHAnsi"/>
                <w:szCs w:val="20"/>
              </w:rPr>
            </w:pPr>
          </w:p>
        </w:tc>
      </w:tr>
      <w:tr w:rsidR="0061524D" w:rsidRPr="00487927" w14:paraId="44693AAB" w14:textId="0B80E001" w:rsidTr="0061524D">
        <w:tc>
          <w:tcPr>
            <w:tcW w:w="1255" w:type="dxa"/>
          </w:tcPr>
          <w:p w14:paraId="2CFA101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510_02</w:t>
            </w:r>
          </w:p>
        </w:tc>
        <w:tc>
          <w:tcPr>
            <w:tcW w:w="990" w:type="dxa"/>
          </w:tcPr>
          <w:p w14:paraId="1A1933B4" w14:textId="77777777" w:rsidR="0061524D" w:rsidRPr="00487927" w:rsidRDefault="0061524D" w:rsidP="001B2204">
            <w:pPr>
              <w:jc w:val="center"/>
              <w:rPr>
                <w:rFonts w:cstheme="minorHAnsi"/>
                <w:szCs w:val="20"/>
              </w:rPr>
            </w:pPr>
          </w:p>
        </w:tc>
        <w:tc>
          <w:tcPr>
            <w:tcW w:w="990" w:type="dxa"/>
          </w:tcPr>
          <w:p w14:paraId="10488A6B" w14:textId="235BF6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7FFFCB" w14:textId="77777777" w:rsidR="0061524D" w:rsidRPr="00487927" w:rsidRDefault="0061524D" w:rsidP="001B2204">
            <w:pPr>
              <w:jc w:val="center"/>
              <w:rPr>
                <w:rFonts w:cstheme="minorHAnsi"/>
                <w:szCs w:val="20"/>
              </w:rPr>
            </w:pPr>
          </w:p>
        </w:tc>
        <w:tc>
          <w:tcPr>
            <w:tcW w:w="990" w:type="dxa"/>
          </w:tcPr>
          <w:p w14:paraId="1E5725B5" w14:textId="77777777" w:rsidR="0061524D" w:rsidRPr="00487927" w:rsidRDefault="0061524D" w:rsidP="001B2204">
            <w:pPr>
              <w:jc w:val="center"/>
              <w:rPr>
                <w:rFonts w:cstheme="minorHAnsi"/>
                <w:szCs w:val="20"/>
              </w:rPr>
            </w:pPr>
          </w:p>
        </w:tc>
        <w:tc>
          <w:tcPr>
            <w:tcW w:w="990" w:type="dxa"/>
          </w:tcPr>
          <w:p w14:paraId="49F2DD99" w14:textId="4653F7D3" w:rsidR="0061524D" w:rsidRPr="00487927" w:rsidRDefault="0061524D" w:rsidP="001B2204">
            <w:pPr>
              <w:jc w:val="center"/>
              <w:rPr>
                <w:rFonts w:cstheme="minorHAnsi"/>
                <w:szCs w:val="20"/>
              </w:rPr>
            </w:pPr>
          </w:p>
        </w:tc>
        <w:tc>
          <w:tcPr>
            <w:tcW w:w="990" w:type="dxa"/>
          </w:tcPr>
          <w:p w14:paraId="052C0F4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677FF01" w14:textId="77777777" w:rsidR="0061524D" w:rsidRPr="00487927" w:rsidRDefault="0061524D" w:rsidP="001B2204">
            <w:pPr>
              <w:jc w:val="center"/>
              <w:rPr>
                <w:rFonts w:cstheme="minorHAnsi"/>
                <w:szCs w:val="20"/>
              </w:rPr>
            </w:pPr>
          </w:p>
        </w:tc>
        <w:tc>
          <w:tcPr>
            <w:tcW w:w="990" w:type="dxa"/>
          </w:tcPr>
          <w:p w14:paraId="61DF8439" w14:textId="77777777" w:rsidR="0061524D" w:rsidRPr="00487927" w:rsidRDefault="0061524D" w:rsidP="001B2204">
            <w:pPr>
              <w:jc w:val="center"/>
              <w:rPr>
                <w:rFonts w:cstheme="minorHAnsi"/>
                <w:szCs w:val="20"/>
              </w:rPr>
            </w:pPr>
          </w:p>
        </w:tc>
        <w:tc>
          <w:tcPr>
            <w:tcW w:w="990" w:type="dxa"/>
          </w:tcPr>
          <w:p w14:paraId="209D314B" w14:textId="77777777" w:rsidR="0061524D" w:rsidRPr="00487927" w:rsidRDefault="0061524D" w:rsidP="001B2204">
            <w:pPr>
              <w:jc w:val="center"/>
              <w:rPr>
                <w:rFonts w:cstheme="minorHAnsi"/>
                <w:szCs w:val="20"/>
              </w:rPr>
            </w:pPr>
          </w:p>
        </w:tc>
        <w:tc>
          <w:tcPr>
            <w:tcW w:w="1103" w:type="dxa"/>
          </w:tcPr>
          <w:p w14:paraId="102C212A" w14:textId="77777777" w:rsidR="0061524D" w:rsidRPr="00487927" w:rsidRDefault="0061524D" w:rsidP="001B2204">
            <w:pPr>
              <w:jc w:val="center"/>
              <w:rPr>
                <w:rFonts w:cstheme="minorHAnsi"/>
                <w:szCs w:val="20"/>
              </w:rPr>
            </w:pPr>
          </w:p>
        </w:tc>
        <w:tc>
          <w:tcPr>
            <w:tcW w:w="1103" w:type="dxa"/>
          </w:tcPr>
          <w:p w14:paraId="6A1E459A" w14:textId="77777777" w:rsidR="0061524D" w:rsidRPr="00487927" w:rsidRDefault="0061524D" w:rsidP="001B2204">
            <w:pPr>
              <w:jc w:val="center"/>
              <w:rPr>
                <w:rFonts w:cstheme="minorHAnsi"/>
                <w:szCs w:val="20"/>
              </w:rPr>
            </w:pPr>
          </w:p>
        </w:tc>
      </w:tr>
      <w:tr w:rsidR="0061524D" w:rsidRPr="00487927" w14:paraId="6E6A5BA8" w14:textId="4BF684A2" w:rsidTr="0061524D">
        <w:tc>
          <w:tcPr>
            <w:tcW w:w="1255" w:type="dxa"/>
          </w:tcPr>
          <w:p w14:paraId="38B6C16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510_03</w:t>
            </w:r>
          </w:p>
        </w:tc>
        <w:tc>
          <w:tcPr>
            <w:tcW w:w="990" w:type="dxa"/>
          </w:tcPr>
          <w:p w14:paraId="05DC8BCB" w14:textId="77777777" w:rsidR="0061524D" w:rsidRPr="00487927" w:rsidRDefault="0061524D" w:rsidP="001B2204">
            <w:pPr>
              <w:jc w:val="center"/>
              <w:rPr>
                <w:rFonts w:cstheme="minorHAnsi"/>
                <w:szCs w:val="20"/>
              </w:rPr>
            </w:pPr>
          </w:p>
        </w:tc>
        <w:tc>
          <w:tcPr>
            <w:tcW w:w="990" w:type="dxa"/>
          </w:tcPr>
          <w:p w14:paraId="56257E47" w14:textId="53E1509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EFB343" w14:textId="77777777" w:rsidR="0061524D" w:rsidRPr="00487927" w:rsidRDefault="0061524D" w:rsidP="001B2204">
            <w:pPr>
              <w:jc w:val="center"/>
              <w:rPr>
                <w:rFonts w:cstheme="minorHAnsi"/>
                <w:szCs w:val="20"/>
              </w:rPr>
            </w:pPr>
          </w:p>
        </w:tc>
        <w:tc>
          <w:tcPr>
            <w:tcW w:w="990" w:type="dxa"/>
          </w:tcPr>
          <w:p w14:paraId="27B5E4EC" w14:textId="77777777" w:rsidR="0061524D" w:rsidRPr="00487927" w:rsidRDefault="0061524D" w:rsidP="001B2204">
            <w:pPr>
              <w:jc w:val="center"/>
              <w:rPr>
                <w:rFonts w:cstheme="minorHAnsi"/>
                <w:szCs w:val="20"/>
              </w:rPr>
            </w:pPr>
          </w:p>
        </w:tc>
        <w:tc>
          <w:tcPr>
            <w:tcW w:w="990" w:type="dxa"/>
          </w:tcPr>
          <w:p w14:paraId="776A540A" w14:textId="104E523F" w:rsidR="0061524D" w:rsidRPr="00487927" w:rsidRDefault="0061524D" w:rsidP="001B2204">
            <w:pPr>
              <w:jc w:val="center"/>
              <w:rPr>
                <w:rFonts w:cstheme="minorHAnsi"/>
                <w:szCs w:val="20"/>
              </w:rPr>
            </w:pPr>
          </w:p>
        </w:tc>
        <w:tc>
          <w:tcPr>
            <w:tcW w:w="990" w:type="dxa"/>
          </w:tcPr>
          <w:p w14:paraId="4526F3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F482C6" w14:textId="77777777" w:rsidR="0061524D" w:rsidRPr="00487927" w:rsidRDefault="0061524D" w:rsidP="001B2204">
            <w:pPr>
              <w:jc w:val="center"/>
              <w:rPr>
                <w:rFonts w:cstheme="minorHAnsi"/>
                <w:szCs w:val="20"/>
              </w:rPr>
            </w:pPr>
          </w:p>
        </w:tc>
        <w:tc>
          <w:tcPr>
            <w:tcW w:w="990" w:type="dxa"/>
          </w:tcPr>
          <w:p w14:paraId="7C942C45" w14:textId="77777777" w:rsidR="0061524D" w:rsidRPr="00487927" w:rsidRDefault="0061524D" w:rsidP="001B2204">
            <w:pPr>
              <w:jc w:val="center"/>
              <w:rPr>
                <w:rFonts w:cstheme="minorHAnsi"/>
                <w:szCs w:val="20"/>
              </w:rPr>
            </w:pPr>
          </w:p>
        </w:tc>
        <w:tc>
          <w:tcPr>
            <w:tcW w:w="990" w:type="dxa"/>
          </w:tcPr>
          <w:p w14:paraId="3D2F1909" w14:textId="77777777" w:rsidR="0061524D" w:rsidRPr="00487927" w:rsidRDefault="0061524D" w:rsidP="001B2204">
            <w:pPr>
              <w:jc w:val="center"/>
              <w:rPr>
                <w:rFonts w:cstheme="minorHAnsi"/>
                <w:szCs w:val="20"/>
              </w:rPr>
            </w:pPr>
          </w:p>
        </w:tc>
        <w:tc>
          <w:tcPr>
            <w:tcW w:w="1103" w:type="dxa"/>
          </w:tcPr>
          <w:p w14:paraId="290E09BD" w14:textId="77777777" w:rsidR="0061524D" w:rsidRPr="00487927" w:rsidRDefault="0061524D" w:rsidP="001B2204">
            <w:pPr>
              <w:jc w:val="center"/>
              <w:rPr>
                <w:rFonts w:cstheme="minorHAnsi"/>
                <w:szCs w:val="20"/>
              </w:rPr>
            </w:pPr>
          </w:p>
        </w:tc>
        <w:tc>
          <w:tcPr>
            <w:tcW w:w="1103" w:type="dxa"/>
          </w:tcPr>
          <w:p w14:paraId="4B4B1D3B" w14:textId="77777777" w:rsidR="0061524D" w:rsidRPr="00487927" w:rsidRDefault="0061524D" w:rsidP="001B2204">
            <w:pPr>
              <w:jc w:val="center"/>
              <w:rPr>
                <w:rFonts w:cstheme="minorHAnsi"/>
                <w:szCs w:val="20"/>
              </w:rPr>
            </w:pPr>
          </w:p>
        </w:tc>
      </w:tr>
      <w:tr w:rsidR="0061524D" w:rsidRPr="00487927" w14:paraId="419F85D6" w14:textId="48ADA22C" w:rsidTr="0061524D">
        <w:tc>
          <w:tcPr>
            <w:tcW w:w="1255" w:type="dxa"/>
          </w:tcPr>
          <w:p w14:paraId="389D86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510_04</w:t>
            </w:r>
          </w:p>
        </w:tc>
        <w:tc>
          <w:tcPr>
            <w:tcW w:w="990" w:type="dxa"/>
          </w:tcPr>
          <w:p w14:paraId="013EAC9A" w14:textId="77777777" w:rsidR="0061524D" w:rsidRPr="00487927" w:rsidRDefault="0061524D" w:rsidP="001B2204">
            <w:pPr>
              <w:jc w:val="center"/>
              <w:rPr>
                <w:rFonts w:cstheme="minorHAnsi"/>
                <w:szCs w:val="20"/>
              </w:rPr>
            </w:pPr>
          </w:p>
        </w:tc>
        <w:tc>
          <w:tcPr>
            <w:tcW w:w="990" w:type="dxa"/>
          </w:tcPr>
          <w:p w14:paraId="0E3E3559" w14:textId="78EB984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3607D2" w14:textId="77777777" w:rsidR="0061524D" w:rsidRPr="00487927" w:rsidRDefault="0061524D" w:rsidP="001B2204">
            <w:pPr>
              <w:jc w:val="center"/>
              <w:rPr>
                <w:rFonts w:cstheme="minorHAnsi"/>
                <w:szCs w:val="20"/>
              </w:rPr>
            </w:pPr>
          </w:p>
        </w:tc>
        <w:tc>
          <w:tcPr>
            <w:tcW w:w="990" w:type="dxa"/>
          </w:tcPr>
          <w:p w14:paraId="36623EAC" w14:textId="77777777" w:rsidR="0061524D" w:rsidRPr="00487927" w:rsidRDefault="0061524D" w:rsidP="001B2204">
            <w:pPr>
              <w:jc w:val="center"/>
              <w:rPr>
                <w:rFonts w:cstheme="minorHAnsi"/>
                <w:szCs w:val="20"/>
              </w:rPr>
            </w:pPr>
          </w:p>
        </w:tc>
        <w:tc>
          <w:tcPr>
            <w:tcW w:w="990" w:type="dxa"/>
          </w:tcPr>
          <w:p w14:paraId="03913E13" w14:textId="081C07C1" w:rsidR="0061524D" w:rsidRPr="00487927" w:rsidRDefault="0061524D" w:rsidP="001B2204">
            <w:pPr>
              <w:jc w:val="center"/>
              <w:rPr>
                <w:rFonts w:cstheme="minorHAnsi"/>
                <w:szCs w:val="20"/>
              </w:rPr>
            </w:pPr>
          </w:p>
        </w:tc>
        <w:tc>
          <w:tcPr>
            <w:tcW w:w="990" w:type="dxa"/>
          </w:tcPr>
          <w:p w14:paraId="76070E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733F15" w14:textId="77777777" w:rsidR="0061524D" w:rsidRPr="00487927" w:rsidRDefault="0061524D" w:rsidP="001B2204">
            <w:pPr>
              <w:jc w:val="center"/>
              <w:rPr>
                <w:rFonts w:cstheme="minorHAnsi"/>
                <w:szCs w:val="20"/>
              </w:rPr>
            </w:pPr>
          </w:p>
        </w:tc>
        <w:tc>
          <w:tcPr>
            <w:tcW w:w="990" w:type="dxa"/>
          </w:tcPr>
          <w:p w14:paraId="73CC9E89" w14:textId="77777777" w:rsidR="0061524D" w:rsidRPr="00487927" w:rsidRDefault="0061524D" w:rsidP="001B2204">
            <w:pPr>
              <w:jc w:val="center"/>
              <w:rPr>
                <w:rFonts w:cstheme="minorHAnsi"/>
                <w:szCs w:val="20"/>
              </w:rPr>
            </w:pPr>
          </w:p>
        </w:tc>
        <w:tc>
          <w:tcPr>
            <w:tcW w:w="990" w:type="dxa"/>
          </w:tcPr>
          <w:p w14:paraId="01DF047A" w14:textId="77777777" w:rsidR="0061524D" w:rsidRPr="00487927" w:rsidRDefault="0061524D" w:rsidP="001B2204">
            <w:pPr>
              <w:jc w:val="center"/>
              <w:rPr>
                <w:rFonts w:cstheme="minorHAnsi"/>
                <w:szCs w:val="20"/>
              </w:rPr>
            </w:pPr>
          </w:p>
        </w:tc>
        <w:tc>
          <w:tcPr>
            <w:tcW w:w="1103" w:type="dxa"/>
          </w:tcPr>
          <w:p w14:paraId="6144DB57" w14:textId="77777777" w:rsidR="0061524D" w:rsidRPr="00487927" w:rsidRDefault="0061524D" w:rsidP="001B2204">
            <w:pPr>
              <w:jc w:val="center"/>
              <w:rPr>
                <w:rFonts w:cstheme="minorHAnsi"/>
                <w:szCs w:val="20"/>
              </w:rPr>
            </w:pPr>
          </w:p>
        </w:tc>
        <w:tc>
          <w:tcPr>
            <w:tcW w:w="1103" w:type="dxa"/>
          </w:tcPr>
          <w:p w14:paraId="48335244" w14:textId="77777777" w:rsidR="0061524D" w:rsidRPr="00487927" w:rsidRDefault="0061524D" w:rsidP="001B2204">
            <w:pPr>
              <w:jc w:val="center"/>
              <w:rPr>
                <w:rFonts w:cstheme="minorHAnsi"/>
                <w:szCs w:val="20"/>
              </w:rPr>
            </w:pPr>
          </w:p>
        </w:tc>
      </w:tr>
      <w:tr w:rsidR="0061524D" w:rsidRPr="00487927" w14:paraId="17B7535B" w14:textId="50F6803C" w:rsidTr="0061524D">
        <w:tc>
          <w:tcPr>
            <w:tcW w:w="1255" w:type="dxa"/>
          </w:tcPr>
          <w:p w14:paraId="44BEBB1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511_01</w:t>
            </w:r>
          </w:p>
        </w:tc>
        <w:tc>
          <w:tcPr>
            <w:tcW w:w="990" w:type="dxa"/>
          </w:tcPr>
          <w:p w14:paraId="56D4FA91" w14:textId="77777777" w:rsidR="0061524D" w:rsidRPr="00487927" w:rsidRDefault="0061524D" w:rsidP="001B2204">
            <w:pPr>
              <w:jc w:val="center"/>
              <w:rPr>
                <w:rFonts w:cstheme="minorHAnsi"/>
                <w:szCs w:val="20"/>
              </w:rPr>
            </w:pPr>
          </w:p>
        </w:tc>
        <w:tc>
          <w:tcPr>
            <w:tcW w:w="990" w:type="dxa"/>
          </w:tcPr>
          <w:p w14:paraId="641C08B1" w14:textId="5C702F5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41946C" w14:textId="77777777" w:rsidR="0061524D" w:rsidRPr="00487927" w:rsidRDefault="0061524D" w:rsidP="001B2204">
            <w:pPr>
              <w:jc w:val="center"/>
              <w:rPr>
                <w:rFonts w:cstheme="minorHAnsi"/>
                <w:szCs w:val="20"/>
              </w:rPr>
            </w:pPr>
          </w:p>
        </w:tc>
        <w:tc>
          <w:tcPr>
            <w:tcW w:w="990" w:type="dxa"/>
          </w:tcPr>
          <w:p w14:paraId="2DB95322" w14:textId="77777777" w:rsidR="0061524D" w:rsidRPr="00487927" w:rsidRDefault="0061524D" w:rsidP="001B2204">
            <w:pPr>
              <w:jc w:val="center"/>
              <w:rPr>
                <w:rFonts w:cstheme="minorHAnsi"/>
                <w:szCs w:val="20"/>
              </w:rPr>
            </w:pPr>
          </w:p>
        </w:tc>
        <w:tc>
          <w:tcPr>
            <w:tcW w:w="990" w:type="dxa"/>
          </w:tcPr>
          <w:p w14:paraId="22865601" w14:textId="720B11DE" w:rsidR="0061524D" w:rsidRPr="00487927" w:rsidRDefault="0061524D" w:rsidP="001B2204">
            <w:pPr>
              <w:jc w:val="center"/>
              <w:rPr>
                <w:rFonts w:cstheme="minorHAnsi"/>
                <w:szCs w:val="20"/>
              </w:rPr>
            </w:pPr>
          </w:p>
        </w:tc>
        <w:tc>
          <w:tcPr>
            <w:tcW w:w="990" w:type="dxa"/>
          </w:tcPr>
          <w:p w14:paraId="169E26D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9CC935" w14:textId="77777777" w:rsidR="0061524D" w:rsidRPr="00487927" w:rsidRDefault="0061524D" w:rsidP="001B2204">
            <w:pPr>
              <w:jc w:val="center"/>
              <w:rPr>
                <w:rFonts w:cstheme="minorHAnsi"/>
                <w:szCs w:val="20"/>
              </w:rPr>
            </w:pPr>
          </w:p>
        </w:tc>
        <w:tc>
          <w:tcPr>
            <w:tcW w:w="990" w:type="dxa"/>
          </w:tcPr>
          <w:p w14:paraId="4D006F11" w14:textId="77777777" w:rsidR="0061524D" w:rsidRPr="00487927" w:rsidRDefault="0061524D" w:rsidP="001B2204">
            <w:pPr>
              <w:jc w:val="center"/>
              <w:rPr>
                <w:rFonts w:cstheme="minorHAnsi"/>
                <w:szCs w:val="20"/>
              </w:rPr>
            </w:pPr>
          </w:p>
        </w:tc>
        <w:tc>
          <w:tcPr>
            <w:tcW w:w="990" w:type="dxa"/>
          </w:tcPr>
          <w:p w14:paraId="27F65FB5" w14:textId="77777777" w:rsidR="0061524D" w:rsidRPr="00487927" w:rsidRDefault="0061524D" w:rsidP="001B2204">
            <w:pPr>
              <w:jc w:val="center"/>
              <w:rPr>
                <w:rFonts w:cstheme="minorHAnsi"/>
                <w:szCs w:val="20"/>
              </w:rPr>
            </w:pPr>
          </w:p>
        </w:tc>
        <w:tc>
          <w:tcPr>
            <w:tcW w:w="1103" w:type="dxa"/>
          </w:tcPr>
          <w:p w14:paraId="66E79AB6" w14:textId="77777777" w:rsidR="0061524D" w:rsidRPr="00487927" w:rsidRDefault="0061524D" w:rsidP="001B2204">
            <w:pPr>
              <w:jc w:val="center"/>
              <w:rPr>
                <w:rFonts w:cstheme="minorHAnsi"/>
                <w:szCs w:val="20"/>
              </w:rPr>
            </w:pPr>
          </w:p>
        </w:tc>
        <w:tc>
          <w:tcPr>
            <w:tcW w:w="1103" w:type="dxa"/>
          </w:tcPr>
          <w:p w14:paraId="1BA25491" w14:textId="77777777" w:rsidR="0061524D" w:rsidRPr="00487927" w:rsidRDefault="0061524D" w:rsidP="001B2204">
            <w:pPr>
              <w:jc w:val="center"/>
              <w:rPr>
                <w:rFonts w:cstheme="minorHAnsi"/>
                <w:szCs w:val="20"/>
              </w:rPr>
            </w:pPr>
          </w:p>
        </w:tc>
      </w:tr>
      <w:tr w:rsidR="0061524D" w:rsidRPr="00487927" w14:paraId="7D998E63" w14:textId="0CF07179" w:rsidTr="0061524D">
        <w:tc>
          <w:tcPr>
            <w:tcW w:w="1255" w:type="dxa"/>
          </w:tcPr>
          <w:p w14:paraId="437485F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511_02</w:t>
            </w:r>
          </w:p>
        </w:tc>
        <w:tc>
          <w:tcPr>
            <w:tcW w:w="990" w:type="dxa"/>
          </w:tcPr>
          <w:p w14:paraId="08E2C296" w14:textId="77777777" w:rsidR="0061524D" w:rsidRPr="00487927" w:rsidRDefault="0061524D" w:rsidP="001B2204">
            <w:pPr>
              <w:jc w:val="center"/>
              <w:rPr>
                <w:rFonts w:cstheme="minorHAnsi"/>
                <w:szCs w:val="20"/>
              </w:rPr>
            </w:pPr>
          </w:p>
        </w:tc>
        <w:tc>
          <w:tcPr>
            <w:tcW w:w="990" w:type="dxa"/>
          </w:tcPr>
          <w:p w14:paraId="68450037" w14:textId="439D69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718914" w14:textId="77777777" w:rsidR="0061524D" w:rsidRPr="00487927" w:rsidRDefault="0061524D" w:rsidP="001B2204">
            <w:pPr>
              <w:jc w:val="center"/>
              <w:rPr>
                <w:rFonts w:cstheme="minorHAnsi"/>
                <w:szCs w:val="20"/>
              </w:rPr>
            </w:pPr>
          </w:p>
        </w:tc>
        <w:tc>
          <w:tcPr>
            <w:tcW w:w="990" w:type="dxa"/>
          </w:tcPr>
          <w:p w14:paraId="3C602BBD" w14:textId="77777777" w:rsidR="0061524D" w:rsidRPr="00487927" w:rsidRDefault="0061524D" w:rsidP="001B2204">
            <w:pPr>
              <w:jc w:val="center"/>
              <w:rPr>
                <w:rFonts w:cstheme="minorHAnsi"/>
                <w:szCs w:val="20"/>
              </w:rPr>
            </w:pPr>
          </w:p>
        </w:tc>
        <w:tc>
          <w:tcPr>
            <w:tcW w:w="990" w:type="dxa"/>
          </w:tcPr>
          <w:p w14:paraId="3A263EDC" w14:textId="39B6FEF7" w:rsidR="0061524D" w:rsidRPr="00487927" w:rsidRDefault="0061524D" w:rsidP="001B2204">
            <w:pPr>
              <w:jc w:val="center"/>
              <w:rPr>
                <w:rFonts w:cstheme="minorHAnsi"/>
                <w:szCs w:val="20"/>
              </w:rPr>
            </w:pPr>
          </w:p>
        </w:tc>
        <w:tc>
          <w:tcPr>
            <w:tcW w:w="990" w:type="dxa"/>
          </w:tcPr>
          <w:p w14:paraId="6846419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FF1B4E7" w14:textId="77777777" w:rsidR="0061524D" w:rsidRPr="00487927" w:rsidRDefault="0061524D" w:rsidP="001B2204">
            <w:pPr>
              <w:jc w:val="center"/>
              <w:rPr>
                <w:rFonts w:cstheme="minorHAnsi"/>
                <w:szCs w:val="20"/>
              </w:rPr>
            </w:pPr>
          </w:p>
        </w:tc>
        <w:tc>
          <w:tcPr>
            <w:tcW w:w="990" w:type="dxa"/>
          </w:tcPr>
          <w:p w14:paraId="4FDA4E39" w14:textId="77777777" w:rsidR="0061524D" w:rsidRPr="00487927" w:rsidRDefault="0061524D" w:rsidP="001B2204">
            <w:pPr>
              <w:jc w:val="center"/>
              <w:rPr>
                <w:rFonts w:cstheme="minorHAnsi"/>
                <w:szCs w:val="20"/>
              </w:rPr>
            </w:pPr>
          </w:p>
        </w:tc>
        <w:tc>
          <w:tcPr>
            <w:tcW w:w="990" w:type="dxa"/>
          </w:tcPr>
          <w:p w14:paraId="0D32A4E5" w14:textId="77777777" w:rsidR="0061524D" w:rsidRPr="00487927" w:rsidRDefault="0061524D" w:rsidP="001B2204">
            <w:pPr>
              <w:jc w:val="center"/>
              <w:rPr>
                <w:rFonts w:cstheme="minorHAnsi"/>
                <w:szCs w:val="20"/>
              </w:rPr>
            </w:pPr>
          </w:p>
        </w:tc>
        <w:tc>
          <w:tcPr>
            <w:tcW w:w="1103" w:type="dxa"/>
          </w:tcPr>
          <w:p w14:paraId="1E3BBAE8" w14:textId="77777777" w:rsidR="0061524D" w:rsidRPr="00487927" w:rsidRDefault="0061524D" w:rsidP="001B2204">
            <w:pPr>
              <w:jc w:val="center"/>
              <w:rPr>
                <w:rFonts w:cstheme="minorHAnsi"/>
                <w:szCs w:val="20"/>
              </w:rPr>
            </w:pPr>
          </w:p>
        </w:tc>
        <w:tc>
          <w:tcPr>
            <w:tcW w:w="1103" w:type="dxa"/>
          </w:tcPr>
          <w:p w14:paraId="7F3DF1A4" w14:textId="77777777" w:rsidR="0061524D" w:rsidRPr="00487927" w:rsidRDefault="0061524D" w:rsidP="001B2204">
            <w:pPr>
              <w:jc w:val="center"/>
              <w:rPr>
                <w:rFonts w:cstheme="minorHAnsi"/>
                <w:szCs w:val="20"/>
              </w:rPr>
            </w:pPr>
          </w:p>
        </w:tc>
      </w:tr>
      <w:tr w:rsidR="0061524D" w:rsidRPr="00487927" w14:paraId="6EB84107" w14:textId="1E4CD8CE" w:rsidTr="0061524D">
        <w:tc>
          <w:tcPr>
            <w:tcW w:w="1255" w:type="dxa"/>
          </w:tcPr>
          <w:p w14:paraId="540231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511_03</w:t>
            </w:r>
          </w:p>
        </w:tc>
        <w:tc>
          <w:tcPr>
            <w:tcW w:w="990" w:type="dxa"/>
          </w:tcPr>
          <w:p w14:paraId="4FC39416" w14:textId="77777777" w:rsidR="0061524D" w:rsidRPr="00487927" w:rsidRDefault="0061524D" w:rsidP="001B2204">
            <w:pPr>
              <w:jc w:val="center"/>
              <w:rPr>
                <w:rFonts w:cstheme="minorHAnsi"/>
                <w:szCs w:val="20"/>
              </w:rPr>
            </w:pPr>
          </w:p>
        </w:tc>
        <w:tc>
          <w:tcPr>
            <w:tcW w:w="990" w:type="dxa"/>
          </w:tcPr>
          <w:p w14:paraId="7322D9D5" w14:textId="7E4FA0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2145A3" w14:textId="77777777" w:rsidR="0061524D" w:rsidRPr="00487927" w:rsidRDefault="0061524D" w:rsidP="001B2204">
            <w:pPr>
              <w:jc w:val="center"/>
              <w:rPr>
                <w:rFonts w:cstheme="minorHAnsi"/>
                <w:szCs w:val="20"/>
              </w:rPr>
            </w:pPr>
          </w:p>
        </w:tc>
        <w:tc>
          <w:tcPr>
            <w:tcW w:w="990" w:type="dxa"/>
          </w:tcPr>
          <w:p w14:paraId="0F7C5A98" w14:textId="77777777" w:rsidR="0061524D" w:rsidRPr="00487927" w:rsidRDefault="0061524D" w:rsidP="001B2204">
            <w:pPr>
              <w:jc w:val="center"/>
              <w:rPr>
                <w:rFonts w:cstheme="minorHAnsi"/>
                <w:szCs w:val="20"/>
              </w:rPr>
            </w:pPr>
          </w:p>
        </w:tc>
        <w:tc>
          <w:tcPr>
            <w:tcW w:w="990" w:type="dxa"/>
          </w:tcPr>
          <w:p w14:paraId="1B0BB857" w14:textId="507ABB9D" w:rsidR="0061524D" w:rsidRPr="00487927" w:rsidRDefault="0061524D" w:rsidP="001B2204">
            <w:pPr>
              <w:jc w:val="center"/>
              <w:rPr>
                <w:rFonts w:cstheme="minorHAnsi"/>
                <w:szCs w:val="20"/>
              </w:rPr>
            </w:pPr>
          </w:p>
        </w:tc>
        <w:tc>
          <w:tcPr>
            <w:tcW w:w="990" w:type="dxa"/>
          </w:tcPr>
          <w:p w14:paraId="2BABB4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CAD280" w14:textId="77777777" w:rsidR="0061524D" w:rsidRPr="00487927" w:rsidRDefault="0061524D" w:rsidP="001B2204">
            <w:pPr>
              <w:jc w:val="center"/>
              <w:rPr>
                <w:rFonts w:cstheme="minorHAnsi"/>
                <w:szCs w:val="20"/>
              </w:rPr>
            </w:pPr>
          </w:p>
        </w:tc>
        <w:tc>
          <w:tcPr>
            <w:tcW w:w="990" w:type="dxa"/>
          </w:tcPr>
          <w:p w14:paraId="2CFED294" w14:textId="77777777" w:rsidR="0061524D" w:rsidRPr="00487927" w:rsidRDefault="0061524D" w:rsidP="001B2204">
            <w:pPr>
              <w:jc w:val="center"/>
              <w:rPr>
                <w:rFonts w:cstheme="minorHAnsi"/>
                <w:szCs w:val="20"/>
              </w:rPr>
            </w:pPr>
          </w:p>
        </w:tc>
        <w:tc>
          <w:tcPr>
            <w:tcW w:w="990" w:type="dxa"/>
          </w:tcPr>
          <w:p w14:paraId="11986A92" w14:textId="77777777" w:rsidR="0061524D" w:rsidRPr="00487927" w:rsidRDefault="0061524D" w:rsidP="001B2204">
            <w:pPr>
              <w:jc w:val="center"/>
              <w:rPr>
                <w:rFonts w:cstheme="minorHAnsi"/>
                <w:szCs w:val="20"/>
              </w:rPr>
            </w:pPr>
          </w:p>
        </w:tc>
        <w:tc>
          <w:tcPr>
            <w:tcW w:w="1103" w:type="dxa"/>
          </w:tcPr>
          <w:p w14:paraId="269BD75C" w14:textId="77777777" w:rsidR="0061524D" w:rsidRPr="00487927" w:rsidRDefault="0061524D" w:rsidP="001B2204">
            <w:pPr>
              <w:jc w:val="center"/>
              <w:rPr>
                <w:rFonts w:cstheme="minorHAnsi"/>
                <w:szCs w:val="20"/>
              </w:rPr>
            </w:pPr>
          </w:p>
        </w:tc>
        <w:tc>
          <w:tcPr>
            <w:tcW w:w="1103" w:type="dxa"/>
          </w:tcPr>
          <w:p w14:paraId="0526061F" w14:textId="77777777" w:rsidR="0061524D" w:rsidRPr="00487927" w:rsidRDefault="0061524D" w:rsidP="001B2204">
            <w:pPr>
              <w:jc w:val="center"/>
              <w:rPr>
                <w:rFonts w:cstheme="minorHAnsi"/>
                <w:szCs w:val="20"/>
              </w:rPr>
            </w:pPr>
          </w:p>
        </w:tc>
      </w:tr>
      <w:tr w:rsidR="0061524D" w:rsidRPr="00487927" w14:paraId="32F4DA45" w14:textId="2F3863CF" w:rsidTr="0061524D">
        <w:tc>
          <w:tcPr>
            <w:tcW w:w="1255" w:type="dxa"/>
          </w:tcPr>
          <w:p w14:paraId="3F4A81F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511_04</w:t>
            </w:r>
          </w:p>
        </w:tc>
        <w:tc>
          <w:tcPr>
            <w:tcW w:w="990" w:type="dxa"/>
          </w:tcPr>
          <w:p w14:paraId="46ABDE6E" w14:textId="77777777" w:rsidR="0061524D" w:rsidRPr="00487927" w:rsidRDefault="0061524D" w:rsidP="001B2204">
            <w:pPr>
              <w:jc w:val="center"/>
              <w:rPr>
                <w:rFonts w:cstheme="minorHAnsi"/>
                <w:szCs w:val="20"/>
              </w:rPr>
            </w:pPr>
          </w:p>
        </w:tc>
        <w:tc>
          <w:tcPr>
            <w:tcW w:w="990" w:type="dxa"/>
          </w:tcPr>
          <w:p w14:paraId="2869876D" w14:textId="1D14EB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B64200" w14:textId="77777777" w:rsidR="0061524D" w:rsidRPr="00487927" w:rsidRDefault="0061524D" w:rsidP="001B2204">
            <w:pPr>
              <w:jc w:val="center"/>
              <w:rPr>
                <w:rFonts w:cstheme="minorHAnsi"/>
                <w:szCs w:val="20"/>
              </w:rPr>
            </w:pPr>
          </w:p>
        </w:tc>
        <w:tc>
          <w:tcPr>
            <w:tcW w:w="990" w:type="dxa"/>
          </w:tcPr>
          <w:p w14:paraId="56DCCA1D" w14:textId="77777777" w:rsidR="0061524D" w:rsidRPr="00487927" w:rsidRDefault="0061524D" w:rsidP="001B2204">
            <w:pPr>
              <w:jc w:val="center"/>
              <w:rPr>
                <w:rFonts w:cstheme="minorHAnsi"/>
                <w:szCs w:val="20"/>
              </w:rPr>
            </w:pPr>
          </w:p>
        </w:tc>
        <w:tc>
          <w:tcPr>
            <w:tcW w:w="990" w:type="dxa"/>
          </w:tcPr>
          <w:p w14:paraId="737D2322" w14:textId="30AC238E" w:rsidR="0061524D" w:rsidRPr="00487927" w:rsidRDefault="0061524D" w:rsidP="001B2204">
            <w:pPr>
              <w:jc w:val="center"/>
              <w:rPr>
                <w:rFonts w:cstheme="minorHAnsi"/>
                <w:szCs w:val="20"/>
              </w:rPr>
            </w:pPr>
          </w:p>
        </w:tc>
        <w:tc>
          <w:tcPr>
            <w:tcW w:w="990" w:type="dxa"/>
          </w:tcPr>
          <w:p w14:paraId="22B9B49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4CDA78E" w14:textId="77777777" w:rsidR="0061524D" w:rsidRPr="00487927" w:rsidRDefault="0061524D" w:rsidP="001B2204">
            <w:pPr>
              <w:jc w:val="center"/>
              <w:rPr>
                <w:rFonts w:cstheme="minorHAnsi"/>
                <w:szCs w:val="20"/>
              </w:rPr>
            </w:pPr>
          </w:p>
        </w:tc>
        <w:tc>
          <w:tcPr>
            <w:tcW w:w="990" w:type="dxa"/>
          </w:tcPr>
          <w:p w14:paraId="4AF0B0E8" w14:textId="77777777" w:rsidR="0061524D" w:rsidRPr="00487927" w:rsidRDefault="0061524D" w:rsidP="001B2204">
            <w:pPr>
              <w:jc w:val="center"/>
              <w:rPr>
                <w:rFonts w:cstheme="minorHAnsi"/>
                <w:szCs w:val="20"/>
              </w:rPr>
            </w:pPr>
          </w:p>
        </w:tc>
        <w:tc>
          <w:tcPr>
            <w:tcW w:w="990" w:type="dxa"/>
          </w:tcPr>
          <w:p w14:paraId="0938EDBA" w14:textId="77777777" w:rsidR="0061524D" w:rsidRPr="00487927" w:rsidRDefault="0061524D" w:rsidP="001B2204">
            <w:pPr>
              <w:jc w:val="center"/>
              <w:rPr>
                <w:rFonts w:cstheme="minorHAnsi"/>
                <w:szCs w:val="20"/>
              </w:rPr>
            </w:pPr>
          </w:p>
        </w:tc>
        <w:tc>
          <w:tcPr>
            <w:tcW w:w="1103" w:type="dxa"/>
          </w:tcPr>
          <w:p w14:paraId="2CF07A54" w14:textId="77777777" w:rsidR="0061524D" w:rsidRPr="00487927" w:rsidRDefault="0061524D" w:rsidP="001B2204">
            <w:pPr>
              <w:jc w:val="center"/>
              <w:rPr>
                <w:rFonts w:cstheme="minorHAnsi"/>
                <w:szCs w:val="20"/>
              </w:rPr>
            </w:pPr>
          </w:p>
        </w:tc>
        <w:tc>
          <w:tcPr>
            <w:tcW w:w="1103" w:type="dxa"/>
          </w:tcPr>
          <w:p w14:paraId="2159CD59" w14:textId="77777777" w:rsidR="0061524D" w:rsidRPr="00487927" w:rsidRDefault="0061524D" w:rsidP="001B2204">
            <w:pPr>
              <w:jc w:val="center"/>
              <w:rPr>
                <w:rFonts w:cstheme="minorHAnsi"/>
                <w:szCs w:val="20"/>
              </w:rPr>
            </w:pPr>
          </w:p>
        </w:tc>
      </w:tr>
      <w:tr w:rsidR="0061524D" w:rsidRPr="00487927" w14:paraId="3622F4B9" w14:textId="25CB00C5" w:rsidTr="0061524D">
        <w:tc>
          <w:tcPr>
            <w:tcW w:w="1255" w:type="dxa"/>
          </w:tcPr>
          <w:p w14:paraId="5D170C5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512_01</w:t>
            </w:r>
          </w:p>
        </w:tc>
        <w:tc>
          <w:tcPr>
            <w:tcW w:w="990" w:type="dxa"/>
          </w:tcPr>
          <w:p w14:paraId="512BFA70" w14:textId="77777777" w:rsidR="0061524D" w:rsidRPr="00487927" w:rsidRDefault="0061524D" w:rsidP="001B2204">
            <w:pPr>
              <w:jc w:val="center"/>
              <w:rPr>
                <w:rFonts w:cstheme="minorHAnsi"/>
                <w:szCs w:val="20"/>
              </w:rPr>
            </w:pPr>
          </w:p>
        </w:tc>
        <w:tc>
          <w:tcPr>
            <w:tcW w:w="990" w:type="dxa"/>
          </w:tcPr>
          <w:p w14:paraId="5840A7F0" w14:textId="4A80FB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1BB0B8" w14:textId="77777777" w:rsidR="0061524D" w:rsidRPr="00487927" w:rsidRDefault="0061524D" w:rsidP="001B2204">
            <w:pPr>
              <w:jc w:val="center"/>
              <w:rPr>
                <w:rFonts w:cstheme="minorHAnsi"/>
                <w:szCs w:val="20"/>
              </w:rPr>
            </w:pPr>
          </w:p>
        </w:tc>
        <w:tc>
          <w:tcPr>
            <w:tcW w:w="990" w:type="dxa"/>
          </w:tcPr>
          <w:p w14:paraId="68CCF256" w14:textId="77777777" w:rsidR="0061524D" w:rsidRPr="00487927" w:rsidRDefault="0061524D" w:rsidP="001B2204">
            <w:pPr>
              <w:jc w:val="center"/>
              <w:rPr>
                <w:rFonts w:cstheme="minorHAnsi"/>
                <w:szCs w:val="20"/>
              </w:rPr>
            </w:pPr>
          </w:p>
        </w:tc>
        <w:tc>
          <w:tcPr>
            <w:tcW w:w="990" w:type="dxa"/>
          </w:tcPr>
          <w:p w14:paraId="43778F95" w14:textId="6F4297F8" w:rsidR="0061524D" w:rsidRPr="00487927" w:rsidRDefault="0061524D" w:rsidP="001B2204">
            <w:pPr>
              <w:jc w:val="center"/>
              <w:rPr>
                <w:rFonts w:cstheme="minorHAnsi"/>
                <w:szCs w:val="20"/>
              </w:rPr>
            </w:pPr>
          </w:p>
        </w:tc>
        <w:tc>
          <w:tcPr>
            <w:tcW w:w="990" w:type="dxa"/>
          </w:tcPr>
          <w:p w14:paraId="5CCC28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85E1CA" w14:textId="77777777" w:rsidR="0061524D" w:rsidRPr="00487927" w:rsidRDefault="0061524D" w:rsidP="001B2204">
            <w:pPr>
              <w:jc w:val="center"/>
              <w:rPr>
                <w:rFonts w:cstheme="minorHAnsi"/>
                <w:szCs w:val="20"/>
              </w:rPr>
            </w:pPr>
          </w:p>
        </w:tc>
        <w:tc>
          <w:tcPr>
            <w:tcW w:w="990" w:type="dxa"/>
          </w:tcPr>
          <w:p w14:paraId="64EFF61D" w14:textId="77777777" w:rsidR="0061524D" w:rsidRPr="00487927" w:rsidRDefault="0061524D" w:rsidP="001B2204">
            <w:pPr>
              <w:jc w:val="center"/>
              <w:rPr>
                <w:rFonts w:cstheme="minorHAnsi"/>
                <w:szCs w:val="20"/>
              </w:rPr>
            </w:pPr>
          </w:p>
        </w:tc>
        <w:tc>
          <w:tcPr>
            <w:tcW w:w="990" w:type="dxa"/>
          </w:tcPr>
          <w:p w14:paraId="17574DE1" w14:textId="77777777" w:rsidR="0061524D" w:rsidRPr="00487927" w:rsidRDefault="0061524D" w:rsidP="001B2204">
            <w:pPr>
              <w:jc w:val="center"/>
              <w:rPr>
                <w:rFonts w:cstheme="minorHAnsi"/>
                <w:szCs w:val="20"/>
              </w:rPr>
            </w:pPr>
          </w:p>
        </w:tc>
        <w:tc>
          <w:tcPr>
            <w:tcW w:w="1103" w:type="dxa"/>
          </w:tcPr>
          <w:p w14:paraId="0E2864CB" w14:textId="77777777" w:rsidR="0061524D" w:rsidRPr="00487927" w:rsidRDefault="0061524D" w:rsidP="001B2204">
            <w:pPr>
              <w:jc w:val="center"/>
              <w:rPr>
                <w:rFonts w:cstheme="minorHAnsi"/>
                <w:szCs w:val="20"/>
              </w:rPr>
            </w:pPr>
          </w:p>
        </w:tc>
        <w:tc>
          <w:tcPr>
            <w:tcW w:w="1103" w:type="dxa"/>
          </w:tcPr>
          <w:p w14:paraId="77E9434E" w14:textId="77777777" w:rsidR="0061524D" w:rsidRPr="00487927" w:rsidRDefault="0061524D" w:rsidP="001B2204">
            <w:pPr>
              <w:jc w:val="center"/>
              <w:rPr>
                <w:rFonts w:cstheme="minorHAnsi"/>
                <w:szCs w:val="20"/>
              </w:rPr>
            </w:pPr>
          </w:p>
        </w:tc>
      </w:tr>
      <w:tr w:rsidR="0061524D" w:rsidRPr="00487927" w14:paraId="5A0577D9" w14:textId="2E36BC77" w:rsidTr="0061524D">
        <w:tc>
          <w:tcPr>
            <w:tcW w:w="1255" w:type="dxa"/>
          </w:tcPr>
          <w:p w14:paraId="654B581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512_02</w:t>
            </w:r>
          </w:p>
        </w:tc>
        <w:tc>
          <w:tcPr>
            <w:tcW w:w="990" w:type="dxa"/>
          </w:tcPr>
          <w:p w14:paraId="14662C94" w14:textId="77777777" w:rsidR="0061524D" w:rsidRPr="00487927" w:rsidRDefault="0061524D" w:rsidP="001B2204">
            <w:pPr>
              <w:jc w:val="center"/>
              <w:rPr>
                <w:rFonts w:cstheme="minorHAnsi"/>
                <w:szCs w:val="20"/>
              </w:rPr>
            </w:pPr>
          </w:p>
        </w:tc>
        <w:tc>
          <w:tcPr>
            <w:tcW w:w="990" w:type="dxa"/>
          </w:tcPr>
          <w:p w14:paraId="167FED89" w14:textId="1F3376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8AF4DF" w14:textId="77777777" w:rsidR="0061524D" w:rsidRPr="00487927" w:rsidRDefault="0061524D" w:rsidP="001B2204">
            <w:pPr>
              <w:jc w:val="center"/>
              <w:rPr>
                <w:rFonts w:cstheme="minorHAnsi"/>
                <w:szCs w:val="20"/>
              </w:rPr>
            </w:pPr>
          </w:p>
        </w:tc>
        <w:tc>
          <w:tcPr>
            <w:tcW w:w="990" w:type="dxa"/>
          </w:tcPr>
          <w:p w14:paraId="6FD9EAF2" w14:textId="77777777" w:rsidR="0061524D" w:rsidRPr="00487927" w:rsidRDefault="0061524D" w:rsidP="001B2204">
            <w:pPr>
              <w:jc w:val="center"/>
              <w:rPr>
                <w:rFonts w:cstheme="minorHAnsi"/>
                <w:szCs w:val="20"/>
              </w:rPr>
            </w:pPr>
          </w:p>
        </w:tc>
        <w:tc>
          <w:tcPr>
            <w:tcW w:w="990" w:type="dxa"/>
          </w:tcPr>
          <w:p w14:paraId="44C85F8F" w14:textId="1979C727" w:rsidR="0061524D" w:rsidRPr="00487927" w:rsidRDefault="0061524D" w:rsidP="001B2204">
            <w:pPr>
              <w:jc w:val="center"/>
              <w:rPr>
                <w:rFonts w:cstheme="minorHAnsi"/>
                <w:szCs w:val="20"/>
              </w:rPr>
            </w:pPr>
          </w:p>
        </w:tc>
        <w:tc>
          <w:tcPr>
            <w:tcW w:w="990" w:type="dxa"/>
          </w:tcPr>
          <w:p w14:paraId="5606D3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8871F3" w14:textId="77777777" w:rsidR="0061524D" w:rsidRPr="00487927" w:rsidRDefault="0061524D" w:rsidP="001B2204">
            <w:pPr>
              <w:jc w:val="center"/>
              <w:rPr>
                <w:rFonts w:cstheme="minorHAnsi"/>
                <w:szCs w:val="20"/>
              </w:rPr>
            </w:pPr>
          </w:p>
        </w:tc>
        <w:tc>
          <w:tcPr>
            <w:tcW w:w="990" w:type="dxa"/>
          </w:tcPr>
          <w:p w14:paraId="7455FBCE" w14:textId="77777777" w:rsidR="0061524D" w:rsidRPr="00487927" w:rsidRDefault="0061524D" w:rsidP="001B2204">
            <w:pPr>
              <w:jc w:val="center"/>
              <w:rPr>
                <w:rFonts w:cstheme="minorHAnsi"/>
                <w:szCs w:val="20"/>
              </w:rPr>
            </w:pPr>
          </w:p>
        </w:tc>
        <w:tc>
          <w:tcPr>
            <w:tcW w:w="990" w:type="dxa"/>
          </w:tcPr>
          <w:p w14:paraId="18976AE6" w14:textId="77777777" w:rsidR="0061524D" w:rsidRPr="00487927" w:rsidRDefault="0061524D" w:rsidP="001B2204">
            <w:pPr>
              <w:jc w:val="center"/>
              <w:rPr>
                <w:rFonts w:cstheme="minorHAnsi"/>
                <w:szCs w:val="20"/>
              </w:rPr>
            </w:pPr>
          </w:p>
        </w:tc>
        <w:tc>
          <w:tcPr>
            <w:tcW w:w="1103" w:type="dxa"/>
          </w:tcPr>
          <w:p w14:paraId="6B432A9E" w14:textId="77777777" w:rsidR="0061524D" w:rsidRPr="00487927" w:rsidRDefault="0061524D" w:rsidP="001B2204">
            <w:pPr>
              <w:jc w:val="center"/>
              <w:rPr>
                <w:rFonts w:cstheme="minorHAnsi"/>
                <w:szCs w:val="20"/>
              </w:rPr>
            </w:pPr>
          </w:p>
        </w:tc>
        <w:tc>
          <w:tcPr>
            <w:tcW w:w="1103" w:type="dxa"/>
          </w:tcPr>
          <w:p w14:paraId="04E8F946" w14:textId="77777777" w:rsidR="0061524D" w:rsidRPr="00487927" w:rsidRDefault="0061524D" w:rsidP="001B2204">
            <w:pPr>
              <w:jc w:val="center"/>
              <w:rPr>
                <w:rFonts w:cstheme="minorHAnsi"/>
                <w:szCs w:val="20"/>
              </w:rPr>
            </w:pPr>
          </w:p>
        </w:tc>
      </w:tr>
      <w:tr w:rsidR="0061524D" w:rsidRPr="00487927" w14:paraId="3E78254F" w14:textId="6B8EAE28" w:rsidTr="0061524D">
        <w:tc>
          <w:tcPr>
            <w:tcW w:w="1255" w:type="dxa"/>
          </w:tcPr>
          <w:p w14:paraId="318F7B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512_03</w:t>
            </w:r>
          </w:p>
        </w:tc>
        <w:tc>
          <w:tcPr>
            <w:tcW w:w="990" w:type="dxa"/>
          </w:tcPr>
          <w:p w14:paraId="6E0700B9" w14:textId="77777777" w:rsidR="0061524D" w:rsidRPr="00487927" w:rsidRDefault="0061524D" w:rsidP="001B2204">
            <w:pPr>
              <w:jc w:val="center"/>
              <w:rPr>
                <w:rFonts w:cstheme="minorHAnsi"/>
                <w:szCs w:val="20"/>
              </w:rPr>
            </w:pPr>
          </w:p>
        </w:tc>
        <w:tc>
          <w:tcPr>
            <w:tcW w:w="990" w:type="dxa"/>
          </w:tcPr>
          <w:p w14:paraId="6877259A" w14:textId="2EC8F25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AC3CF0" w14:textId="77777777" w:rsidR="0061524D" w:rsidRPr="00487927" w:rsidRDefault="0061524D" w:rsidP="001B2204">
            <w:pPr>
              <w:jc w:val="center"/>
              <w:rPr>
                <w:rFonts w:cstheme="minorHAnsi"/>
                <w:szCs w:val="20"/>
              </w:rPr>
            </w:pPr>
          </w:p>
        </w:tc>
        <w:tc>
          <w:tcPr>
            <w:tcW w:w="990" w:type="dxa"/>
          </w:tcPr>
          <w:p w14:paraId="15FAFDDF" w14:textId="77777777" w:rsidR="0061524D" w:rsidRPr="00487927" w:rsidRDefault="0061524D" w:rsidP="001B2204">
            <w:pPr>
              <w:jc w:val="center"/>
              <w:rPr>
                <w:rFonts w:cstheme="minorHAnsi"/>
                <w:szCs w:val="20"/>
              </w:rPr>
            </w:pPr>
          </w:p>
        </w:tc>
        <w:tc>
          <w:tcPr>
            <w:tcW w:w="990" w:type="dxa"/>
          </w:tcPr>
          <w:p w14:paraId="3DEA7FDE" w14:textId="16174692" w:rsidR="0061524D" w:rsidRPr="00487927" w:rsidRDefault="0061524D" w:rsidP="001B2204">
            <w:pPr>
              <w:jc w:val="center"/>
              <w:rPr>
                <w:rFonts w:cstheme="minorHAnsi"/>
                <w:szCs w:val="20"/>
              </w:rPr>
            </w:pPr>
          </w:p>
        </w:tc>
        <w:tc>
          <w:tcPr>
            <w:tcW w:w="990" w:type="dxa"/>
          </w:tcPr>
          <w:p w14:paraId="68382DA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5CFDE3" w14:textId="77777777" w:rsidR="0061524D" w:rsidRPr="00487927" w:rsidRDefault="0061524D" w:rsidP="001B2204">
            <w:pPr>
              <w:jc w:val="center"/>
              <w:rPr>
                <w:rFonts w:cstheme="minorHAnsi"/>
                <w:szCs w:val="20"/>
              </w:rPr>
            </w:pPr>
          </w:p>
        </w:tc>
        <w:tc>
          <w:tcPr>
            <w:tcW w:w="990" w:type="dxa"/>
          </w:tcPr>
          <w:p w14:paraId="14C6BD59" w14:textId="77777777" w:rsidR="0061524D" w:rsidRPr="00487927" w:rsidRDefault="0061524D" w:rsidP="001B2204">
            <w:pPr>
              <w:jc w:val="center"/>
              <w:rPr>
                <w:rFonts w:cstheme="minorHAnsi"/>
                <w:szCs w:val="20"/>
              </w:rPr>
            </w:pPr>
          </w:p>
        </w:tc>
        <w:tc>
          <w:tcPr>
            <w:tcW w:w="990" w:type="dxa"/>
          </w:tcPr>
          <w:p w14:paraId="29BC9D52" w14:textId="77777777" w:rsidR="0061524D" w:rsidRPr="00487927" w:rsidRDefault="0061524D" w:rsidP="001B2204">
            <w:pPr>
              <w:jc w:val="center"/>
              <w:rPr>
                <w:rFonts w:cstheme="minorHAnsi"/>
                <w:szCs w:val="20"/>
              </w:rPr>
            </w:pPr>
          </w:p>
        </w:tc>
        <w:tc>
          <w:tcPr>
            <w:tcW w:w="1103" w:type="dxa"/>
          </w:tcPr>
          <w:p w14:paraId="0CE87870" w14:textId="77777777" w:rsidR="0061524D" w:rsidRPr="00487927" w:rsidRDefault="0061524D" w:rsidP="001B2204">
            <w:pPr>
              <w:jc w:val="center"/>
              <w:rPr>
                <w:rFonts w:cstheme="minorHAnsi"/>
                <w:szCs w:val="20"/>
              </w:rPr>
            </w:pPr>
          </w:p>
        </w:tc>
        <w:tc>
          <w:tcPr>
            <w:tcW w:w="1103" w:type="dxa"/>
          </w:tcPr>
          <w:p w14:paraId="5BBC3568" w14:textId="77777777" w:rsidR="0061524D" w:rsidRPr="00487927" w:rsidRDefault="0061524D" w:rsidP="001B2204">
            <w:pPr>
              <w:jc w:val="center"/>
              <w:rPr>
                <w:rFonts w:cstheme="minorHAnsi"/>
                <w:szCs w:val="20"/>
              </w:rPr>
            </w:pPr>
          </w:p>
        </w:tc>
      </w:tr>
      <w:tr w:rsidR="0061524D" w:rsidRPr="00487927" w14:paraId="53E27D0D" w14:textId="0EAFF51A" w:rsidTr="0061524D">
        <w:tc>
          <w:tcPr>
            <w:tcW w:w="1255" w:type="dxa"/>
          </w:tcPr>
          <w:p w14:paraId="1FF88B9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512_04</w:t>
            </w:r>
          </w:p>
        </w:tc>
        <w:tc>
          <w:tcPr>
            <w:tcW w:w="990" w:type="dxa"/>
          </w:tcPr>
          <w:p w14:paraId="111C5712" w14:textId="77777777" w:rsidR="0061524D" w:rsidRPr="00487927" w:rsidRDefault="0061524D" w:rsidP="001B2204">
            <w:pPr>
              <w:jc w:val="center"/>
              <w:rPr>
                <w:rFonts w:cstheme="minorHAnsi"/>
                <w:szCs w:val="20"/>
              </w:rPr>
            </w:pPr>
          </w:p>
        </w:tc>
        <w:tc>
          <w:tcPr>
            <w:tcW w:w="990" w:type="dxa"/>
          </w:tcPr>
          <w:p w14:paraId="1D10DCBB" w14:textId="1DB3AD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28BDC6" w14:textId="77777777" w:rsidR="0061524D" w:rsidRPr="00487927" w:rsidRDefault="0061524D" w:rsidP="001B2204">
            <w:pPr>
              <w:jc w:val="center"/>
              <w:rPr>
                <w:rFonts w:cstheme="minorHAnsi"/>
                <w:szCs w:val="20"/>
              </w:rPr>
            </w:pPr>
          </w:p>
        </w:tc>
        <w:tc>
          <w:tcPr>
            <w:tcW w:w="990" w:type="dxa"/>
          </w:tcPr>
          <w:p w14:paraId="2833554C" w14:textId="77777777" w:rsidR="0061524D" w:rsidRPr="00487927" w:rsidRDefault="0061524D" w:rsidP="001B2204">
            <w:pPr>
              <w:jc w:val="center"/>
              <w:rPr>
                <w:rFonts w:cstheme="minorHAnsi"/>
                <w:szCs w:val="20"/>
              </w:rPr>
            </w:pPr>
          </w:p>
        </w:tc>
        <w:tc>
          <w:tcPr>
            <w:tcW w:w="990" w:type="dxa"/>
          </w:tcPr>
          <w:p w14:paraId="2AF0AB7B" w14:textId="58EA1BA4" w:rsidR="0061524D" w:rsidRPr="00487927" w:rsidRDefault="0061524D" w:rsidP="001B2204">
            <w:pPr>
              <w:jc w:val="center"/>
              <w:rPr>
                <w:rFonts w:cstheme="minorHAnsi"/>
                <w:szCs w:val="20"/>
              </w:rPr>
            </w:pPr>
          </w:p>
        </w:tc>
        <w:tc>
          <w:tcPr>
            <w:tcW w:w="990" w:type="dxa"/>
          </w:tcPr>
          <w:p w14:paraId="6DEF545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4F902DC" w14:textId="77777777" w:rsidR="0061524D" w:rsidRPr="00487927" w:rsidRDefault="0061524D" w:rsidP="001B2204">
            <w:pPr>
              <w:jc w:val="center"/>
              <w:rPr>
                <w:rFonts w:cstheme="minorHAnsi"/>
                <w:szCs w:val="20"/>
              </w:rPr>
            </w:pPr>
          </w:p>
        </w:tc>
        <w:tc>
          <w:tcPr>
            <w:tcW w:w="990" w:type="dxa"/>
          </w:tcPr>
          <w:p w14:paraId="61A97168" w14:textId="77777777" w:rsidR="0061524D" w:rsidRPr="00487927" w:rsidRDefault="0061524D" w:rsidP="001B2204">
            <w:pPr>
              <w:jc w:val="center"/>
              <w:rPr>
                <w:rFonts w:cstheme="minorHAnsi"/>
                <w:szCs w:val="20"/>
              </w:rPr>
            </w:pPr>
          </w:p>
        </w:tc>
        <w:tc>
          <w:tcPr>
            <w:tcW w:w="990" w:type="dxa"/>
          </w:tcPr>
          <w:p w14:paraId="552B7D29" w14:textId="77777777" w:rsidR="0061524D" w:rsidRPr="00487927" w:rsidRDefault="0061524D" w:rsidP="001B2204">
            <w:pPr>
              <w:jc w:val="center"/>
              <w:rPr>
                <w:rFonts w:cstheme="minorHAnsi"/>
                <w:szCs w:val="20"/>
              </w:rPr>
            </w:pPr>
          </w:p>
        </w:tc>
        <w:tc>
          <w:tcPr>
            <w:tcW w:w="1103" w:type="dxa"/>
          </w:tcPr>
          <w:p w14:paraId="200D43E8" w14:textId="77777777" w:rsidR="0061524D" w:rsidRPr="00487927" w:rsidRDefault="0061524D" w:rsidP="001B2204">
            <w:pPr>
              <w:jc w:val="center"/>
              <w:rPr>
                <w:rFonts w:cstheme="minorHAnsi"/>
                <w:szCs w:val="20"/>
              </w:rPr>
            </w:pPr>
          </w:p>
        </w:tc>
        <w:tc>
          <w:tcPr>
            <w:tcW w:w="1103" w:type="dxa"/>
          </w:tcPr>
          <w:p w14:paraId="0F5A9282" w14:textId="77777777" w:rsidR="0061524D" w:rsidRPr="00487927" w:rsidRDefault="0061524D" w:rsidP="001B2204">
            <w:pPr>
              <w:jc w:val="center"/>
              <w:rPr>
                <w:rFonts w:cstheme="minorHAnsi"/>
                <w:szCs w:val="20"/>
              </w:rPr>
            </w:pPr>
          </w:p>
        </w:tc>
      </w:tr>
      <w:tr w:rsidR="0061524D" w:rsidRPr="00487927" w14:paraId="1F6DE994" w14:textId="12339924" w:rsidTr="0061524D">
        <w:tc>
          <w:tcPr>
            <w:tcW w:w="1255" w:type="dxa"/>
          </w:tcPr>
          <w:p w14:paraId="6F1232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512_06</w:t>
            </w:r>
          </w:p>
        </w:tc>
        <w:tc>
          <w:tcPr>
            <w:tcW w:w="990" w:type="dxa"/>
          </w:tcPr>
          <w:p w14:paraId="7CDA6CE8" w14:textId="77777777" w:rsidR="0061524D" w:rsidRPr="00487927" w:rsidRDefault="0061524D" w:rsidP="001B2204">
            <w:pPr>
              <w:jc w:val="center"/>
              <w:rPr>
                <w:rFonts w:cstheme="minorHAnsi"/>
                <w:szCs w:val="20"/>
              </w:rPr>
            </w:pPr>
          </w:p>
        </w:tc>
        <w:tc>
          <w:tcPr>
            <w:tcW w:w="990" w:type="dxa"/>
          </w:tcPr>
          <w:p w14:paraId="282340F4" w14:textId="0744FE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BA8369" w14:textId="77777777" w:rsidR="0061524D" w:rsidRPr="00487927" w:rsidRDefault="0061524D" w:rsidP="001B2204">
            <w:pPr>
              <w:jc w:val="center"/>
              <w:rPr>
                <w:rFonts w:cstheme="minorHAnsi"/>
                <w:szCs w:val="20"/>
              </w:rPr>
            </w:pPr>
          </w:p>
        </w:tc>
        <w:tc>
          <w:tcPr>
            <w:tcW w:w="990" w:type="dxa"/>
          </w:tcPr>
          <w:p w14:paraId="67D04F95" w14:textId="77777777" w:rsidR="0061524D" w:rsidRPr="00487927" w:rsidRDefault="0061524D" w:rsidP="001B2204">
            <w:pPr>
              <w:jc w:val="center"/>
              <w:rPr>
                <w:rFonts w:cstheme="minorHAnsi"/>
                <w:szCs w:val="20"/>
              </w:rPr>
            </w:pPr>
          </w:p>
        </w:tc>
        <w:tc>
          <w:tcPr>
            <w:tcW w:w="990" w:type="dxa"/>
          </w:tcPr>
          <w:p w14:paraId="6B7F9BCB" w14:textId="545BFB9B" w:rsidR="0061524D" w:rsidRPr="00487927" w:rsidRDefault="0061524D" w:rsidP="001B2204">
            <w:pPr>
              <w:jc w:val="center"/>
              <w:rPr>
                <w:rFonts w:cstheme="minorHAnsi"/>
                <w:szCs w:val="20"/>
              </w:rPr>
            </w:pPr>
          </w:p>
        </w:tc>
        <w:tc>
          <w:tcPr>
            <w:tcW w:w="990" w:type="dxa"/>
          </w:tcPr>
          <w:p w14:paraId="19889BB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65FDCC" w14:textId="77777777" w:rsidR="0061524D" w:rsidRPr="00487927" w:rsidRDefault="0061524D" w:rsidP="001B2204">
            <w:pPr>
              <w:jc w:val="center"/>
              <w:rPr>
                <w:rFonts w:cstheme="minorHAnsi"/>
                <w:szCs w:val="20"/>
              </w:rPr>
            </w:pPr>
          </w:p>
        </w:tc>
        <w:tc>
          <w:tcPr>
            <w:tcW w:w="990" w:type="dxa"/>
          </w:tcPr>
          <w:p w14:paraId="45A86C0F" w14:textId="77777777" w:rsidR="0061524D" w:rsidRPr="00487927" w:rsidRDefault="0061524D" w:rsidP="001B2204">
            <w:pPr>
              <w:jc w:val="center"/>
              <w:rPr>
                <w:rFonts w:cstheme="minorHAnsi"/>
                <w:szCs w:val="20"/>
              </w:rPr>
            </w:pPr>
          </w:p>
        </w:tc>
        <w:tc>
          <w:tcPr>
            <w:tcW w:w="990" w:type="dxa"/>
          </w:tcPr>
          <w:p w14:paraId="02C68B3A" w14:textId="77777777" w:rsidR="0061524D" w:rsidRPr="00487927" w:rsidRDefault="0061524D" w:rsidP="001B2204">
            <w:pPr>
              <w:jc w:val="center"/>
              <w:rPr>
                <w:rFonts w:cstheme="minorHAnsi"/>
                <w:szCs w:val="20"/>
              </w:rPr>
            </w:pPr>
          </w:p>
        </w:tc>
        <w:tc>
          <w:tcPr>
            <w:tcW w:w="1103" w:type="dxa"/>
          </w:tcPr>
          <w:p w14:paraId="7B963BC1" w14:textId="77777777" w:rsidR="0061524D" w:rsidRPr="00487927" w:rsidRDefault="0061524D" w:rsidP="001B2204">
            <w:pPr>
              <w:jc w:val="center"/>
              <w:rPr>
                <w:rFonts w:cstheme="minorHAnsi"/>
                <w:szCs w:val="20"/>
              </w:rPr>
            </w:pPr>
          </w:p>
        </w:tc>
        <w:tc>
          <w:tcPr>
            <w:tcW w:w="1103" w:type="dxa"/>
          </w:tcPr>
          <w:p w14:paraId="6086A2D6" w14:textId="77777777" w:rsidR="0061524D" w:rsidRPr="00487927" w:rsidRDefault="0061524D" w:rsidP="001B2204">
            <w:pPr>
              <w:jc w:val="center"/>
              <w:rPr>
                <w:rFonts w:cstheme="minorHAnsi"/>
                <w:szCs w:val="20"/>
              </w:rPr>
            </w:pPr>
          </w:p>
        </w:tc>
      </w:tr>
      <w:tr w:rsidR="0061524D" w:rsidRPr="00487927" w14:paraId="4A5E41EE" w14:textId="4CCEC261" w:rsidTr="0061524D">
        <w:tc>
          <w:tcPr>
            <w:tcW w:w="1255" w:type="dxa"/>
          </w:tcPr>
          <w:p w14:paraId="33AE3EC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513_01</w:t>
            </w:r>
          </w:p>
        </w:tc>
        <w:tc>
          <w:tcPr>
            <w:tcW w:w="990" w:type="dxa"/>
          </w:tcPr>
          <w:p w14:paraId="6F95C92C" w14:textId="77777777" w:rsidR="0061524D" w:rsidRPr="00487927" w:rsidRDefault="0061524D" w:rsidP="001B2204">
            <w:pPr>
              <w:jc w:val="center"/>
              <w:rPr>
                <w:rFonts w:cstheme="minorHAnsi"/>
                <w:szCs w:val="20"/>
              </w:rPr>
            </w:pPr>
          </w:p>
        </w:tc>
        <w:tc>
          <w:tcPr>
            <w:tcW w:w="990" w:type="dxa"/>
          </w:tcPr>
          <w:p w14:paraId="3EAAE196" w14:textId="6290FF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DD9C9A" w14:textId="77777777" w:rsidR="0061524D" w:rsidRPr="00487927" w:rsidRDefault="0061524D" w:rsidP="001B2204">
            <w:pPr>
              <w:jc w:val="center"/>
              <w:rPr>
                <w:rFonts w:cstheme="minorHAnsi"/>
                <w:szCs w:val="20"/>
              </w:rPr>
            </w:pPr>
          </w:p>
        </w:tc>
        <w:tc>
          <w:tcPr>
            <w:tcW w:w="990" w:type="dxa"/>
          </w:tcPr>
          <w:p w14:paraId="72EEFD8F" w14:textId="77777777" w:rsidR="0061524D" w:rsidRPr="00487927" w:rsidRDefault="0061524D" w:rsidP="001B2204">
            <w:pPr>
              <w:jc w:val="center"/>
              <w:rPr>
                <w:rFonts w:cstheme="minorHAnsi"/>
                <w:szCs w:val="20"/>
              </w:rPr>
            </w:pPr>
          </w:p>
        </w:tc>
        <w:tc>
          <w:tcPr>
            <w:tcW w:w="990" w:type="dxa"/>
          </w:tcPr>
          <w:p w14:paraId="3C9CFF0D" w14:textId="3D8A0502" w:rsidR="0061524D" w:rsidRPr="00487927" w:rsidRDefault="0061524D" w:rsidP="001B2204">
            <w:pPr>
              <w:jc w:val="center"/>
              <w:rPr>
                <w:rFonts w:cstheme="minorHAnsi"/>
                <w:szCs w:val="20"/>
              </w:rPr>
            </w:pPr>
          </w:p>
        </w:tc>
        <w:tc>
          <w:tcPr>
            <w:tcW w:w="990" w:type="dxa"/>
          </w:tcPr>
          <w:p w14:paraId="6DF15B1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BA4F20" w14:textId="77777777" w:rsidR="0061524D" w:rsidRPr="00487927" w:rsidRDefault="0061524D" w:rsidP="001B2204">
            <w:pPr>
              <w:jc w:val="center"/>
              <w:rPr>
                <w:rFonts w:cstheme="minorHAnsi"/>
                <w:szCs w:val="20"/>
              </w:rPr>
            </w:pPr>
          </w:p>
        </w:tc>
        <w:tc>
          <w:tcPr>
            <w:tcW w:w="990" w:type="dxa"/>
          </w:tcPr>
          <w:p w14:paraId="49EF6D4E" w14:textId="77777777" w:rsidR="0061524D" w:rsidRPr="00487927" w:rsidRDefault="0061524D" w:rsidP="001B2204">
            <w:pPr>
              <w:jc w:val="center"/>
              <w:rPr>
                <w:rFonts w:cstheme="minorHAnsi"/>
                <w:szCs w:val="20"/>
              </w:rPr>
            </w:pPr>
          </w:p>
        </w:tc>
        <w:tc>
          <w:tcPr>
            <w:tcW w:w="990" w:type="dxa"/>
          </w:tcPr>
          <w:p w14:paraId="17DF3C69" w14:textId="77777777" w:rsidR="0061524D" w:rsidRPr="00487927" w:rsidRDefault="0061524D" w:rsidP="001B2204">
            <w:pPr>
              <w:jc w:val="center"/>
              <w:rPr>
                <w:rFonts w:cstheme="minorHAnsi"/>
                <w:szCs w:val="20"/>
              </w:rPr>
            </w:pPr>
          </w:p>
        </w:tc>
        <w:tc>
          <w:tcPr>
            <w:tcW w:w="1103" w:type="dxa"/>
          </w:tcPr>
          <w:p w14:paraId="2866750B" w14:textId="77777777" w:rsidR="0061524D" w:rsidRPr="00487927" w:rsidRDefault="0061524D" w:rsidP="001B2204">
            <w:pPr>
              <w:jc w:val="center"/>
              <w:rPr>
                <w:rFonts w:cstheme="minorHAnsi"/>
                <w:szCs w:val="20"/>
              </w:rPr>
            </w:pPr>
          </w:p>
        </w:tc>
        <w:tc>
          <w:tcPr>
            <w:tcW w:w="1103" w:type="dxa"/>
          </w:tcPr>
          <w:p w14:paraId="3303D3DD" w14:textId="77777777" w:rsidR="0061524D" w:rsidRPr="00487927" w:rsidRDefault="0061524D" w:rsidP="001B2204">
            <w:pPr>
              <w:jc w:val="center"/>
              <w:rPr>
                <w:rFonts w:cstheme="minorHAnsi"/>
                <w:szCs w:val="20"/>
              </w:rPr>
            </w:pPr>
          </w:p>
        </w:tc>
      </w:tr>
      <w:tr w:rsidR="0061524D" w:rsidRPr="00487927" w14:paraId="7C9DC66B" w14:textId="6BC9A40C" w:rsidTr="0061524D">
        <w:tc>
          <w:tcPr>
            <w:tcW w:w="1255" w:type="dxa"/>
          </w:tcPr>
          <w:p w14:paraId="02171F5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513_02</w:t>
            </w:r>
          </w:p>
        </w:tc>
        <w:tc>
          <w:tcPr>
            <w:tcW w:w="990" w:type="dxa"/>
          </w:tcPr>
          <w:p w14:paraId="02ED2A53" w14:textId="77777777" w:rsidR="0061524D" w:rsidRPr="00487927" w:rsidRDefault="0061524D" w:rsidP="001B2204">
            <w:pPr>
              <w:jc w:val="center"/>
              <w:rPr>
                <w:rFonts w:cstheme="minorHAnsi"/>
                <w:szCs w:val="20"/>
              </w:rPr>
            </w:pPr>
          </w:p>
        </w:tc>
        <w:tc>
          <w:tcPr>
            <w:tcW w:w="990" w:type="dxa"/>
          </w:tcPr>
          <w:p w14:paraId="4C19ED33" w14:textId="60539E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5B6AAE" w14:textId="77777777" w:rsidR="0061524D" w:rsidRPr="00487927" w:rsidRDefault="0061524D" w:rsidP="001B2204">
            <w:pPr>
              <w:jc w:val="center"/>
              <w:rPr>
                <w:rFonts w:cstheme="minorHAnsi"/>
                <w:szCs w:val="20"/>
              </w:rPr>
            </w:pPr>
          </w:p>
        </w:tc>
        <w:tc>
          <w:tcPr>
            <w:tcW w:w="990" w:type="dxa"/>
          </w:tcPr>
          <w:p w14:paraId="006B1221" w14:textId="77777777" w:rsidR="0061524D" w:rsidRPr="00487927" w:rsidRDefault="0061524D" w:rsidP="001B2204">
            <w:pPr>
              <w:jc w:val="center"/>
              <w:rPr>
                <w:rFonts w:cstheme="minorHAnsi"/>
                <w:szCs w:val="20"/>
              </w:rPr>
            </w:pPr>
          </w:p>
        </w:tc>
        <w:tc>
          <w:tcPr>
            <w:tcW w:w="990" w:type="dxa"/>
          </w:tcPr>
          <w:p w14:paraId="19AD97E5" w14:textId="55823D00" w:rsidR="0061524D" w:rsidRPr="00487927" w:rsidRDefault="0061524D" w:rsidP="001B2204">
            <w:pPr>
              <w:jc w:val="center"/>
              <w:rPr>
                <w:rFonts w:cstheme="minorHAnsi"/>
                <w:szCs w:val="20"/>
              </w:rPr>
            </w:pPr>
          </w:p>
        </w:tc>
        <w:tc>
          <w:tcPr>
            <w:tcW w:w="990" w:type="dxa"/>
          </w:tcPr>
          <w:p w14:paraId="33A8F8E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B038B13" w14:textId="77777777" w:rsidR="0061524D" w:rsidRPr="00487927" w:rsidRDefault="0061524D" w:rsidP="001B2204">
            <w:pPr>
              <w:jc w:val="center"/>
              <w:rPr>
                <w:rFonts w:cstheme="minorHAnsi"/>
                <w:szCs w:val="20"/>
              </w:rPr>
            </w:pPr>
          </w:p>
        </w:tc>
        <w:tc>
          <w:tcPr>
            <w:tcW w:w="990" w:type="dxa"/>
          </w:tcPr>
          <w:p w14:paraId="3B87A02A" w14:textId="77777777" w:rsidR="0061524D" w:rsidRPr="00487927" w:rsidRDefault="0061524D" w:rsidP="001B2204">
            <w:pPr>
              <w:jc w:val="center"/>
              <w:rPr>
                <w:rFonts w:cstheme="minorHAnsi"/>
                <w:szCs w:val="20"/>
              </w:rPr>
            </w:pPr>
          </w:p>
        </w:tc>
        <w:tc>
          <w:tcPr>
            <w:tcW w:w="990" w:type="dxa"/>
          </w:tcPr>
          <w:p w14:paraId="00413075" w14:textId="77777777" w:rsidR="0061524D" w:rsidRPr="00487927" w:rsidRDefault="0061524D" w:rsidP="001B2204">
            <w:pPr>
              <w:jc w:val="center"/>
              <w:rPr>
                <w:rFonts w:cstheme="minorHAnsi"/>
                <w:szCs w:val="20"/>
              </w:rPr>
            </w:pPr>
          </w:p>
        </w:tc>
        <w:tc>
          <w:tcPr>
            <w:tcW w:w="1103" w:type="dxa"/>
          </w:tcPr>
          <w:p w14:paraId="38B7419F" w14:textId="77777777" w:rsidR="0061524D" w:rsidRPr="00487927" w:rsidRDefault="0061524D" w:rsidP="001B2204">
            <w:pPr>
              <w:jc w:val="center"/>
              <w:rPr>
                <w:rFonts w:cstheme="minorHAnsi"/>
                <w:szCs w:val="20"/>
              </w:rPr>
            </w:pPr>
          </w:p>
        </w:tc>
        <w:tc>
          <w:tcPr>
            <w:tcW w:w="1103" w:type="dxa"/>
          </w:tcPr>
          <w:p w14:paraId="31A75DA4" w14:textId="77777777" w:rsidR="0061524D" w:rsidRPr="00487927" w:rsidRDefault="0061524D" w:rsidP="001B2204">
            <w:pPr>
              <w:jc w:val="center"/>
              <w:rPr>
                <w:rFonts w:cstheme="minorHAnsi"/>
                <w:szCs w:val="20"/>
              </w:rPr>
            </w:pPr>
          </w:p>
        </w:tc>
      </w:tr>
      <w:tr w:rsidR="0061524D" w:rsidRPr="00487927" w14:paraId="15D7974E" w14:textId="67F266A7" w:rsidTr="0061524D">
        <w:tc>
          <w:tcPr>
            <w:tcW w:w="1255" w:type="dxa"/>
          </w:tcPr>
          <w:p w14:paraId="0C6EE6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513_03</w:t>
            </w:r>
          </w:p>
        </w:tc>
        <w:tc>
          <w:tcPr>
            <w:tcW w:w="990" w:type="dxa"/>
          </w:tcPr>
          <w:p w14:paraId="6732545C" w14:textId="77777777" w:rsidR="0061524D" w:rsidRPr="00487927" w:rsidRDefault="0061524D" w:rsidP="001B2204">
            <w:pPr>
              <w:jc w:val="center"/>
              <w:rPr>
                <w:rFonts w:cstheme="minorHAnsi"/>
                <w:szCs w:val="20"/>
              </w:rPr>
            </w:pPr>
          </w:p>
        </w:tc>
        <w:tc>
          <w:tcPr>
            <w:tcW w:w="990" w:type="dxa"/>
          </w:tcPr>
          <w:p w14:paraId="1582D9F9" w14:textId="5F7D5B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BFAA8A" w14:textId="77777777" w:rsidR="0061524D" w:rsidRPr="00487927" w:rsidRDefault="0061524D" w:rsidP="001B2204">
            <w:pPr>
              <w:jc w:val="center"/>
              <w:rPr>
                <w:rFonts w:cstheme="minorHAnsi"/>
                <w:szCs w:val="20"/>
              </w:rPr>
            </w:pPr>
          </w:p>
        </w:tc>
        <w:tc>
          <w:tcPr>
            <w:tcW w:w="990" w:type="dxa"/>
          </w:tcPr>
          <w:p w14:paraId="5C77E461" w14:textId="77777777" w:rsidR="0061524D" w:rsidRPr="00487927" w:rsidRDefault="0061524D" w:rsidP="001B2204">
            <w:pPr>
              <w:jc w:val="center"/>
              <w:rPr>
                <w:rFonts w:cstheme="minorHAnsi"/>
                <w:szCs w:val="20"/>
              </w:rPr>
            </w:pPr>
          </w:p>
        </w:tc>
        <w:tc>
          <w:tcPr>
            <w:tcW w:w="990" w:type="dxa"/>
          </w:tcPr>
          <w:p w14:paraId="57F0E0F3" w14:textId="26A32966" w:rsidR="0061524D" w:rsidRPr="00487927" w:rsidRDefault="0061524D" w:rsidP="001B2204">
            <w:pPr>
              <w:jc w:val="center"/>
              <w:rPr>
                <w:rFonts w:cstheme="minorHAnsi"/>
                <w:szCs w:val="20"/>
              </w:rPr>
            </w:pPr>
          </w:p>
        </w:tc>
        <w:tc>
          <w:tcPr>
            <w:tcW w:w="990" w:type="dxa"/>
          </w:tcPr>
          <w:p w14:paraId="4EF2AC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2E667E" w14:textId="77777777" w:rsidR="0061524D" w:rsidRPr="00487927" w:rsidRDefault="0061524D" w:rsidP="001B2204">
            <w:pPr>
              <w:jc w:val="center"/>
              <w:rPr>
                <w:rFonts w:cstheme="minorHAnsi"/>
                <w:szCs w:val="20"/>
              </w:rPr>
            </w:pPr>
          </w:p>
        </w:tc>
        <w:tc>
          <w:tcPr>
            <w:tcW w:w="990" w:type="dxa"/>
          </w:tcPr>
          <w:p w14:paraId="08D1B9B2" w14:textId="77777777" w:rsidR="0061524D" w:rsidRPr="00487927" w:rsidRDefault="0061524D" w:rsidP="001B2204">
            <w:pPr>
              <w:jc w:val="center"/>
              <w:rPr>
                <w:rFonts w:cstheme="minorHAnsi"/>
                <w:szCs w:val="20"/>
              </w:rPr>
            </w:pPr>
          </w:p>
        </w:tc>
        <w:tc>
          <w:tcPr>
            <w:tcW w:w="990" w:type="dxa"/>
          </w:tcPr>
          <w:p w14:paraId="14F074F9" w14:textId="77777777" w:rsidR="0061524D" w:rsidRPr="00487927" w:rsidRDefault="0061524D" w:rsidP="001B2204">
            <w:pPr>
              <w:jc w:val="center"/>
              <w:rPr>
                <w:rFonts w:cstheme="minorHAnsi"/>
                <w:szCs w:val="20"/>
              </w:rPr>
            </w:pPr>
          </w:p>
        </w:tc>
        <w:tc>
          <w:tcPr>
            <w:tcW w:w="1103" w:type="dxa"/>
          </w:tcPr>
          <w:p w14:paraId="390F9E1F" w14:textId="77777777" w:rsidR="0061524D" w:rsidRPr="00487927" w:rsidRDefault="0061524D" w:rsidP="001B2204">
            <w:pPr>
              <w:jc w:val="center"/>
              <w:rPr>
                <w:rFonts w:cstheme="minorHAnsi"/>
                <w:szCs w:val="20"/>
              </w:rPr>
            </w:pPr>
          </w:p>
        </w:tc>
        <w:tc>
          <w:tcPr>
            <w:tcW w:w="1103" w:type="dxa"/>
          </w:tcPr>
          <w:p w14:paraId="595904AF" w14:textId="77777777" w:rsidR="0061524D" w:rsidRPr="00487927" w:rsidRDefault="0061524D" w:rsidP="001B2204">
            <w:pPr>
              <w:jc w:val="center"/>
              <w:rPr>
                <w:rFonts w:cstheme="minorHAnsi"/>
                <w:szCs w:val="20"/>
              </w:rPr>
            </w:pPr>
          </w:p>
        </w:tc>
      </w:tr>
      <w:tr w:rsidR="0061524D" w:rsidRPr="00487927" w14:paraId="2CF90AD9" w14:textId="0CA23029" w:rsidTr="0061524D">
        <w:tc>
          <w:tcPr>
            <w:tcW w:w="1255" w:type="dxa"/>
          </w:tcPr>
          <w:p w14:paraId="58E9A0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513_04</w:t>
            </w:r>
          </w:p>
        </w:tc>
        <w:tc>
          <w:tcPr>
            <w:tcW w:w="990" w:type="dxa"/>
          </w:tcPr>
          <w:p w14:paraId="4785CD13" w14:textId="77777777" w:rsidR="0061524D" w:rsidRPr="00487927" w:rsidRDefault="0061524D" w:rsidP="001B2204">
            <w:pPr>
              <w:jc w:val="center"/>
              <w:rPr>
                <w:rFonts w:cstheme="minorHAnsi"/>
                <w:szCs w:val="20"/>
              </w:rPr>
            </w:pPr>
          </w:p>
        </w:tc>
        <w:tc>
          <w:tcPr>
            <w:tcW w:w="990" w:type="dxa"/>
          </w:tcPr>
          <w:p w14:paraId="15B56C87" w14:textId="10DB48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0230D9" w14:textId="77777777" w:rsidR="0061524D" w:rsidRPr="00487927" w:rsidRDefault="0061524D" w:rsidP="001B2204">
            <w:pPr>
              <w:jc w:val="center"/>
              <w:rPr>
                <w:rFonts w:cstheme="minorHAnsi"/>
                <w:szCs w:val="20"/>
              </w:rPr>
            </w:pPr>
          </w:p>
        </w:tc>
        <w:tc>
          <w:tcPr>
            <w:tcW w:w="990" w:type="dxa"/>
          </w:tcPr>
          <w:p w14:paraId="3E1AFC9D" w14:textId="77777777" w:rsidR="0061524D" w:rsidRPr="00487927" w:rsidRDefault="0061524D" w:rsidP="001B2204">
            <w:pPr>
              <w:jc w:val="center"/>
              <w:rPr>
                <w:rFonts w:cstheme="minorHAnsi"/>
                <w:szCs w:val="20"/>
              </w:rPr>
            </w:pPr>
          </w:p>
        </w:tc>
        <w:tc>
          <w:tcPr>
            <w:tcW w:w="990" w:type="dxa"/>
          </w:tcPr>
          <w:p w14:paraId="6C113023" w14:textId="7E8136A9" w:rsidR="0061524D" w:rsidRPr="00487927" w:rsidRDefault="0061524D" w:rsidP="001B2204">
            <w:pPr>
              <w:jc w:val="center"/>
              <w:rPr>
                <w:rFonts w:cstheme="minorHAnsi"/>
                <w:szCs w:val="20"/>
              </w:rPr>
            </w:pPr>
          </w:p>
        </w:tc>
        <w:tc>
          <w:tcPr>
            <w:tcW w:w="990" w:type="dxa"/>
          </w:tcPr>
          <w:p w14:paraId="6A70984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D314F6E" w14:textId="77777777" w:rsidR="0061524D" w:rsidRPr="00487927" w:rsidRDefault="0061524D" w:rsidP="001B2204">
            <w:pPr>
              <w:jc w:val="center"/>
              <w:rPr>
                <w:rFonts w:cstheme="minorHAnsi"/>
                <w:szCs w:val="20"/>
              </w:rPr>
            </w:pPr>
          </w:p>
        </w:tc>
        <w:tc>
          <w:tcPr>
            <w:tcW w:w="990" w:type="dxa"/>
          </w:tcPr>
          <w:p w14:paraId="1755B4FB" w14:textId="77777777" w:rsidR="0061524D" w:rsidRPr="00487927" w:rsidRDefault="0061524D" w:rsidP="001B2204">
            <w:pPr>
              <w:jc w:val="center"/>
              <w:rPr>
                <w:rFonts w:cstheme="minorHAnsi"/>
                <w:szCs w:val="20"/>
              </w:rPr>
            </w:pPr>
          </w:p>
        </w:tc>
        <w:tc>
          <w:tcPr>
            <w:tcW w:w="990" w:type="dxa"/>
          </w:tcPr>
          <w:p w14:paraId="6CCC5B84" w14:textId="77777777" w:rsidR="0061524D" w:rsidRPr="00487927" w:rsidRDefault="0061524D" w:rsidP="001B2204">
            <w:pPr>
              <w:jc w:val="center"/>
              <w:rPr>
                <w:rFonts w:cstheme="minorHAnsi"/>
                <w:szCs w:val="20"/>
              </w:rPr>
            </w:pPr>
          </w:p>
        </w:tc>
        <w:tc>
          <w:tcPr>
            <w:tcW w:w="1103" w:type="dxa"/>
          </w:tcPr>
          <w:p w14:paraId="3E577D54" w14:textId="77777777" w:rsidR="0061524D" w:rsidRPr="00487927" w:rsidRDefault="0061524D" w:rsidP="001B2204">
            <w:pPr>
              <w:jc w:val="center"/>
              <w:rPr>
                <w:rFonts w:cstheme="minorHAnsi"/>
                <w:szCs w:val="20"/>
              </w:rPr>
            </w:pPr>
          </w:p>
        </w:tc>
        <w:tc>
          <w:tcPr>
            <w:tcW w:w="1103" w:type="dxa"/>
          </w:tcPr>
          <w:p w14:paraId="451E5A0E" w14:textId="77777777" w:rsidR="0061524D" w:rsidRPr="00487927" w:rsidRDefault="0061524D" w:rsidP="001B2204">
            <w:pPr>
              <w:jc w:val="center"/>
              <w:rPr>
                <w:rFonts w:cstheme="minorHAnsi"/>
                <w:szCs w:val="20"/>
              </w:rPr>
            </w:pPr>
          </w:p>
        </w:tc>
      </w:tr>
      <w:tr w:rsidR="0061524D" w:rsidRPr="00487927" w14:paraId="5828D663" w14:textId="7CF5CD4E" w:rsidTr="0061524D">
        <w:tc>
          <w:tcPr>
            <w:tcW w:w="1255" w:type="dxa"/>
          </w:tcPr>
          <w:p w14:paraId="44AAA43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513_05</w:t>
            </w:r>
          </w:p>
        </w:tc>
        <w:tc>
          <w:tcPr>
            <w:tcW w:w="990" w:type="dxa"/>
          </w:tcPr>
          <w:p w14:paraId="26E6B2C0" w14:textId="77777777" w:rsidR="0061524D" w:rsidRPr="00487927" w:rsidRDefault="0061524D" w:rsidP="001B2204">
            <w:pPr>
              <w:jc w:val="center"/>
              <w:rPr>
                <w:rFonts w:cstheme="minorHAnsi"/>
                <w:szCs w:val="20"/>
              </w:rPr>
            </w:pPr>
          </w:p>
        </w:tc>
        <w:tc>
          <w:tcPr>
            <w:tcW w:w="990" w:type="dxa"/>
          </w:tcPr>
          <w:p w14:paraId="6169F3A5" w14:textId="7319267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3FA1E2" w14:textId="77777777" w:rsidR="0061524D" w:rsidRPr="00487927" w:rsidRDefault="0061524D" w:rsidP="001B2204">
            <w:pPr>
              <w:jc w:val="center"/>
              <w:rPr>
                <w:rFonts w:cstheme="minorHAnsi"/>
                <w:szCs w:val="20"/>
              </w:rPr>
            </w:pPr>
          </w:p>
        </w:tc>
        <w:tc>
          <w:tcPr>
            <w:tcW w:w="990" w:type="dxa"/>
          </w:tcPr>
          <w:p w14:paraId="0DF5C0AD" w14:textId="77777777" w:rsidR="0061524D" w:rsidRPr="00487927" w:rsidRDefault="0061524D" w:rsidP="001B2204">
            <w:pPr>
              <w:jc w:val="center"/>
              <w:rPr>
                <w:rFonts w:cstheme="minorHAnsi"/>
                <w:szCs w:val="20"/>
              </w:rPr>
            </w:pPr>
          </w:p>
        </w:tc>
        <w:tc>
          <w:tcPr>
            <w:tcW w:w="990" w:type="dxa"/>
          </w:tcPr>
          <w:p w14:paraId="38B4E6D8" w14:textId="2C59D965" w:rsidR="0061524D" w:rsidRPr="00487927" w:rsidRDefault="0061524D" w:rsidP="001B2204">
            <w:pPr>
              <w:jc w:val="center"/>
              <w:rPr>
                <w:rFonts w:cstheme="minorHAnsi"/>
                <w:szCs w:val="20"/>
              </w:rPr>
            </w:pPr>
          </w:p>
        </w:tc>
        <w:tc>
          <w:tcPr>
            <w:tcW w:w="990" w:type="dxa"/>
          </w:tcPr>
          <w:p w14:paraId="0F08C78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42203E" w14:textId="77777777" w:rsidR="0061524D" w:rsidRPr="00487927" w:rsidRDefault="0061524D" w:rsidP="001B2204">
            <w:pPr>
              <w:jc w:val="center"/>
              <w:rPr>
                <w:rFonts w:cstheme="minorHAnsi"/>
                <w:szCs w:val="20"/>
              </w:rPr>
            </w:pPr>
          </w:p>
        </w:tc>
        <w:tc>
          <w:tcPr>
            <w:tcW w:w="990" w:type="dxa"/>
          </w:tcPr>
          <w:p w14:paraId="5A02777A" w14:textId="77777777" w:rsidR="0061524D" w:rsidRPr="00487927" w:rsidRDefault="0061524D" w:rsidP="001B2204">
            <w:pPr>
              <w:jc w:val="center"/>
              <w:rPr>
                <w:rFonts w:cstheme="minorHAnsi"/>
                <w:szCs w:val="20"/>
              </w:rPr>
            </w:pPr>
          </w:p>
        </w:tc>
        <w:tc>
          <w:tcPr>
            <w:tcW w:w="990" w:type="dxa"/>
          </w:tcPr>
          <w:p w14:paraId="04A14775" w14:textId="77777777" w:rsidR="0061524D" w:rsidRPr="00487927" w:rsidRDefault="0061524D" w:rsidP="001B2204">
            <w:pPr>
              <w:jc w:val="center"/>
              <w:rPr>
                <w:rFonts w:cstheme="minorHAnsi"/>
                <w:szCs w:val="20"/>
              </w:rPr>
            </w:pPr>
          </w:p>
        </w:tc>
        <w:tc>
          <w:tcPr>
            <w:tcW w:w="1103" w:type="dxa"/>
          </w:tcPr>
          <w:p w14:paraId="04ADA3DC" w14:textId="77777777" w:rsidR="0061524D" w:rsidRPr="00487927" w:rsidRDefault="0061524D" w:rsidP="001B2204">
            <w:pPr>
              <w:jc w:val="center"/>
              <w:rPr>
                <w:rFonts w:cstheme="minorHAnsi"/>
                <w:szCs w:val="20"/>
              </w:rPr>
            </w:pPr>
          </w:p>
        </w:tc>
        <w:tc>
          <w:tcPr>
            <w:tcW w:w="1103" w:type="dxa"/>
          </w:tcPr>
          <w:p w14:paraId="7CD22856" w14:textId="77777777" w:rsidR="0061524D" w:rsidRPr="00487927" w:rsidRDefault="0061524D" w:rsidP="001B2204">
            <w:pPr>
              <w:jc w:val="center"/>
              <w:rPr>
                <w:rFonts w:cstheme="minorHAnsi"/>
                <w:szCs w:val="20"/>
              </w:rPr>
            </w:pPr>
          </w:p>
        </w:tc>
      </w:tr>
      <w:tr w:rsidR="0061524D" w:rsidRPr="00487927" w14:paraId="441C091A" w14:textId="64FE21D0" w:rsidTr="0061524D">
        <w:tc>
          <w:tcPr>
            <w:tcW w:w="1255" w:type="dxa"/>
          </w:tcPr>
          <w:p w14:paraId="46ABAF3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514_01</w:t>
            </w:r>
          </w:p>
        </w:tc>
        <w:tc>
          <w:tcPr>
            <w:tcW w:w="990" w:type="dxa"/>
          </w:tcPr>
          <w:p w14:paraId="4E93981E" w14:textId="77777777" w:rsidR="0061524D" w:rsidRPr="00487927" w:rsidRDefault="0061524D" w:rsidP="001B2204">
            <w:pPr>
              <w:jc w:val="center"/>
              <w:rPr>
                <w:rFonts w:cstheme="minorHAnsi"/>
                <w:szCs w:val="20"/>
              </w:rPr>
            </w:pPr>
          </w:p>
        </w:tc>
        <w:tc>
          <w:tcPr>
            <w:tcW w:w="990" w:type="dxa"/>
          </w:tcPr>
          <w:p w14:paraId="436CFF02" w14:textId="7B643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A653DA" w14:textId="77777777" w:rsidR="0061524D" w:rsidRPr="00487927" w:rsidRDefault="0061524D" w:rsidP="001B2204">
            <w:pPr>
              <w:jc w:val="center"/>
              <w:rPr>
                <w:rFonts w:cstheme="minorHAnsi"/>
                <w:szCs w:val="20"/>
              </w:rPr>
            </w:pPr>
          </w:p>
        </w:tc>
        <w:tc>
          <w:tcPr>
            <w:tcW w:w="990" w:type="dxa"/>
          </w:tcPr>
          <w:p w14:paraId="581C6741" w14:textId="77777777" w:rsidR="0061524D" w:rsidRPr="00487927" w:rsidRDefault="0061524D" w:rsidP="001B2204">
            <w:pPr>
              <w:jc w:val="center"/>
              <w:rPr>
                <w:rFonts w:cstheme="minorHAnsi"/>
                <w:szCs w:val="20"/>
              </w:rPr>
            </w:pPr>
          </w:p>
        </w:tc>
        <w:tc>
          <w:tcPr>
            <w:tcW w:w="990" w:type="dxa"/>
          </w:tcPr>
          <w:p w14:paraId="477FD481" w14:textId="27ED5D2E" w:rsidR="0061524D" w:rsidRPr="00487927" w:rsidRDefault="0061524D" w:rsidP="001B2204">
            <w:pPr>
              <w:jc w:val="center"/>
              <w:rPr>
                <w:rFonts w:cstheme="minorHAnsi"/>
                <w:szCs w:val="20"/>
              </w:rPr>
            </w:pPr>
          </w:p>
        </w:tc>
        <w:tc>
          <w:tcPr>
            <w:tcW w:w="990" w:type="dxa"/>
          </w:tcPr>
          <w:p w14:paraId="0E083E7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4B6981" w14:textId="77777777" w:rsidR="0061524D" w:rsidRPr="00487927" w:rsidRDefault="0061524D" w:rsidP="001B2204">
            <w:pPr>
              <w:jc w:val="center"/>
              <w:rPr>
                <w:rFonts w:cstheme="minorHAnsi"/>
                <w:szCs w:val="20"/>
              </w:rPr>
            </w:pPr>
          </w:p>
        </w:tc>
        <w:tc>
          <w:tcPr>
            <w:tcW w:w="990" w:type="dxa"/>
          </w:tcPr>
          <w:p w14:paraId="5D66667A" w14:textId="77777777" w:rsidR="0061524D" w:rsidRPr="00487927" w:rsidRDefault="0061524D" w:rsidP="001B2204">
            <w:pPr>
              <w:jc w:val="center"/>
              <w:rPr>
                <w:rFonts w:cstheme="minorHAnsi"/>
                <w:szCs w:val="20"/>
              </w:rPr>
            </w:pPr>
          </w:p>
        </w:tc>
        <w:tc>
          <w:tcPr>
            <w:tcW w:w="990" w:type="dxa"/>
          </w:tcPr>
          <w:p w14:paraId="1E43A522" w14:textId="77777777" w:rsidR="0061524D" w:rsidRPr="00487927" w:rsidRDefault="0061524D" w:rsidP="001B2204">
            <w:pPr>
              <w:jc w:val="center"/>
              <w:rPr>
                <w:rFonts w:cstheme="minorHAnsi"/>
                <w:szCs w:val="20"/>
              </w:rPr>
            </w:pPr>
          </w:p>
        </w:tc>
        <w:tc>
          <w:tcPr>
            <w:tcW w:w="1103" w:type="dxa"/>
          </w:tcPr>
          <w:p w14:paraId="3AF5496B" w14:textId="77777777" w:rsidR="0061524D" w:rsidRPr="00487927" w:rsidRDefault="0061524D" w:rsidP="001B2204">
            <w:pPr>
              <w:jc w:val="center"/>
              <w:rPr>
                <w:rFonts w:cstheme="minorHAnsi"/>
                <w:szCs w:val="20"/>
              </w:rPr>
            </w:pPr>
          </w:p>
        </w:tc>
        <w:tc>
          <w:tcPr>
            <w:tcW w:w="1103" w:type="dxa"/>
          </w:tcPr>
          <w:p w14:paraId="0464028E" w14:textId="77777777" w:rsidR="0061524D" w:rsidRPr="00487927" w:rsidRDefault="0061524D" w:rsidP="001B2204">
            <w:pPr>
              <w:jc w:val="center"/>
              <w:rPr>
                <w:rFonts w:cstheme="minorHAnsi"/>
                <w:szCs w:val="20"/>
              </w:rPr>
            </w:pPr>
          </w:p>
        </w:tc>
      </w:tr>
      <w:tr w:rsidR="0061524D" w:rsidRPr="00487927" w14:paraId="68D1292B" w14:textId="637F6004" w:rsidTr="0061524D">
        <w:tc>
          <w:tcPr>
            <w:tcW w:w="1255" w:type="dxa"/>
          </w:tcPr>
          <w:p w14:paraId="1DC6742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514_02</w:t>
            </w:r>
          </w:p>
        </w:tc>
        <w:tc>
          <w:tcPr>
            <w:tcW w:w="990" w:type="dxa"/>
          </w:tcPr>
          <w:p w14:paraId="14FC7032" w14:textId="77777777" w:rsidR="0061524D" w:rsidRPr="00487927" w:rsidRDefault="0061524D" w:rsidP="001B2204">
            <w:pPr>
              <w:jc w:val="center"/>
              <w:rPr>
                <w:rFonts w:cstheme="minorHAnsi"/>
                <w:szCs w:val="20"/>
              </w:rPr>
            </w:pPr>
          </w:p>
        </w:tc>
        <w:tc>
          <w:tcPr>
            <w:tcW w:w="990" w:type="dxa"/>
          </w:tcPr>
          <w:p w14:paraId="616299B0" w14:textId="0F3F93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390FBD" w14:textId="77777777" w:rsidR="0061524D" w:rsidRPr="00487927" w:rsidRDefault="0061524D" w:rsidP="001B2204">
            <w:pPr>
              <w:jc w:val="center"/>
              <w:rPr>
                <w:rFonts w:cstheme="minorHAnsi"/>
                <w:szCs w:val="20"/>
              </w:rPr>
            </w:pPr>
          </w:p>
        </w:tc>
        <w:tc>
          <w:tcPr>
            <w:tcW w:w="990" w:type="dxa"/>
          </w:tcPr>
          <w:p w14:paraId="4EF4CCB4" w14:textId="77777777" w:rsidR="0061524D" w:rsidRPr="00487927" w:rsidRDefault="0061524D" w:rsidP="001B2204">
            <w:pPr>
              <w:jc w:val="center"/>
              <w:rPr>
                <w:rFonts w:cstheme="minorHAnsi"/>
                <w:szCs w:val="20"/>
              </w:rPr>
            </w:pPr>
          </w:p>
        </w:tc>
        <w:tc>
          <w:tcPr>
            <w:tcW w:w="990" w:type="dxa"/>
          </w:tcPr>
          <w:p w14:paraId="1EAEE482" w14:textId="54B215A2" w:rsidR="0061524D" w:rsidRPr="00487927" w:rsidRDefault="0061524D" w:rsidP="001B2204">
            <w:pPr>
              <w:jc w:val="center"/>
              <w:rPr>
                <w:rFonts w:cstheme="minorHAnsi"/>
                <w:szCs w:val="20"/>
              </w:rPr>
            </w:pPr>
          </w:p>
        </w:tc>
        <w:tc>
          <w:tcPr>
            <w:tcW w:w="990" w:type="dxa"/>
          </w:tcPr>
          <w:p w14:paraId="368114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25329FE" w14:textId="77777777" w:rsidR="0061524D" w:rsidRPr="00487927" w:rsidRDefault="0061524D" w:rsidP="001B2204">
            <w:pPr>
              <w:jc w:val="center"/>
              <w:rPr>
                <w:rFonts w:cstheme="minorHAnsi"/>
                <w:szCs w:val="20"/>
              </w:rPr>
            </w:pPr>
          </w:p>
        </w:tc>
        <w:tc>
          <w:tcPr>
            <w:tcW w:w="990" w:type="dxa"/>
          </w:tcPr>
          <w:p w14:paraId="1DFCDCBD" w14:textId="77777777" w:rsidR="0061524D" w:rsidRPr="00487927" w:rsidRDefault="0061524D" w:rsidP="001B2204">
            <w:pPr>
              <w:jc w:val="center"/>
              <w:rPr>
                <w:rFonts w:cstheme="minorHAnsi"/>
                <w:szCs w:val="20"/>
              </w:rPr>
            </w:pPr>
          </w:p>
        </w:tc>
        <w:tc>
          <w:tcPr>
            <w:tcW w:w="990" w:type="dxa"/>
          </w:tcPr>
          <w:p w14:paraId="68A96986" w14:textId="77777777" w:rsidR="0061524D" w:rsidRPr="00487927" w:rsidRDefault="0061524D" w:rsidP="001B2204">
            <w:pPr>
              <w:jc w:val="center"/>
              <w:rPr>
                <w:rFonts w:cstheme="minorHAnsi"/>
                <w:szCs w:val="20"/>
              </w:rPr>
            </w:pPr>
          </w:p>
        </w:tc>
        <w:tc>
          <w:tcPr>
            <w:tcW w:w="1103" w:type="dxa"/>
          </w:tcPr>
          <w:p w14:paraId="17B03727" w14:textId="77777777" w:rsidR="0061524D" w:rsidRPr="00487927" w:rsidRDefault="0061524D" w:rsidP="001B2204">
            <w:pPr>
              <w:jc w:val="center"/>
              <w:rPr>
                <w:rFonts w:cstheme="minorHAnsi"/>
                <w:szCs w:val="20"/>
              </w:rPr>
            </w:pPr>
          </w:p>
        </w:tc>
        <w:tc>
          <w:tcPr>
            <w:tcW w:w="1103" w:type="dxa"/>
          </w:tcPr>
          <w:p w14:paraId="28936487" w14:textId="77777777" w:rsidR="0061524D" w:rsidRPr="00487927" w:rsidRDefault="0061524D" w:rsidP="001B2204">
            <w:pPr>
              <w:jc w:val="center"/>
              <w:rPr>
                <w:rFonts w:cstheme="minorHAnsi"/>
                <w:szCs w:val="20"/>
              </w:rPr>
            </w:pPr>
          </w:p>
        </w:tc>
      </w:tr>
      <w:tr w:rsidR="0061524D" w:rsidRPr="00487927" w14:paraId="7436A1FF" w14:textId="5B8182B3" w:rsidTr="0061524D">
        <w:tc>
          <w:tcPr>
            <w:tcW w:w="1255" w:type="dxa"/>
          </w:tcPr>
          <w:p w14:paraId="60AAED1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514_03</w:t>
            </w:r>
          </w:p>
        </w:tc>
        <w:tc>
          <w:tcPr>
            <w:tcW w:w="990" w:type="dxa"/>
          </w:tcPr>
          <w:p w14:paraId="5CCFBDC7" w14:textId="77777777" w:rsidR="0061524D" w:rsidRPr="00487927" w:rsidRDefault="0061524D" w:rsidP="001B2204">
            <w:pPr>
              <w:jc w:val="center"/>
              <w:rPr>
                <w:rFonts w:cstheme="minorHAnsi"/>
                <w:szCs w:val="20"/>
              </w:rPr>
            </w:pPr>
          </w:p>
        </w:tc>
        <w:tc>
          <w:tcPr>
            <w:tcW w:w="990" w:type="dxa"/>
          </w:tcPr>
          <w:p w14:paraId="18561626" w14:textId="3368F6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886E2B" w14:textId="77777777" w:rsidR="0061524D" w:rsidRPr="00487927" w:rsidRDefault="0061524D" w:rsidP="001B2204">
            <w:pPr>
              <w:jc w:val="center"/>
              <w:rPr>
                <w:rFonts w:cstheme="minorHAnsi"/>
                <w:szCs w:val="20"/>
              </w:rPr>
            </w:pPr>
          </w:p>
        </w:tc>
        <w:tc>
          <w:tcPr>
            <w:tcW w:w="990" w:type="dxa"/>
          </w:tcPr>
          <w:p w14:paraId="517E1BC6" w14:textId="77777777" w:rsidR="0061524D" w:rsidRPr="00487927" w:rsidRDefault="0061524D" w:rsidP="001B2204">
            <w:pPr>
              <w:jc w:val="center"/>
              <w:rPr>
                <w:rFonts w:cstheme="minorHAnsi"/>
                <w:szCs w:val="20"/>
              </w:rPr>
            </w:pPr>
          </w:p>
        </w:tc>
        <w:tc>
          <w:tcPr>
            <w:tcW w:w="990" w:type="dxa"/>
          </w:tcPr>
          <w:p w14:paraId="399C6947" w14:textId="205E01F7" w:rsidR="0061524D" w:rsidRPr="00487927" w:rsidRDefault="0061524D" w:rsidP="001B2204">
            <w:pPr>
              <w:jc w:val="center"/>
              <w:rPr>
                <w:rFonts w:cstheme="minorHAnsi"/>
                <w:szCs w:val="20"/>
              </w:rPr>
            </w:pPr>
          </w:p>
        </w:tc>
        <w:tc>
          <w:tcPr>
            <w:tcW w:w="990" w:type="dxa"/>
          </w:tcPr>
          <w:p w14:paraId="407F88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50889B" w14:textId="77777777" w:rsidR="0061524D" w:rsidRPr="00487927" w:rsidRDefault="0061524D" w:rsidP="001B2204">
            <w:pPr>
              <w:jc w:val="center"/>
              <w:rPr>
                <w:rFonts w:cstheme="minorHAnsi"/>
                <w:szCs w:val="20"/>
              </w:rPr>
            </w:pPr>
          </w:p>
        </w:tc>
        <w:tc>
          <w:tcPr>
            <w:tcW w:w="990" w:type="dxa"/>
          </w:tcPr>
          <w:p w14:paraId="728F03CF" w14:textId="77777777" w:rsidR="0061524D" w:rsidRPr="00487927" w:rsidRDefault="0061524D" w:rsidP="001B2204">
            <w:pPr>
              <w:jc w:val="center"/>
              <w:rPr>
                <w:rFonts w:cstheme="minorHAnsi"/>
                <w:szCs w:val="20"/>
              </w:rPr>
            </w:pPr>
          </w:p>
        </w:tc>
        <w:tc>
          <w:tcPr>
            <w:tcW w:w="990" w:type="dxa"/>
          </w:tcPr>
          <w:p w14:paraId="72DF055C" w14:textId="77777777" w:rsidR="0061524D" w:rsidRPr="00487927" w:rsidRDefault="0061524D" w:rsidP="001B2204">
            <w:pPr>
              <w:jc w:val="center"/>
              <w:rPr>
                <w:rFonts w:cstheme="minorHAnsi"/>
                <w:szCs w:val="20"/>
              </w:rPr>
            </w:pPr>
          </w:p>
        </w:tc>
        <w:tc>
          <w:tcPr>
            <w:tcW w:w="1103" w:type="dxa"/>
          </w:tcPr>
          <w:p w14:paraId="6E51A467" w14:textId="77777777" w:rsidR="0061524D" w:rsidRPr="00487927" w:rsidRDefault="0061524D" w:rsidP="001B2204">
            <w:pPr>
              <w:jc w:val="center"/>
              <w:rPr>
                <w:rFonts w:cstheme="minorHAnsi"/>
                <w:szCs w:val="20"/>
              </w:rPr>
            </w:pPr>
          </w:p>
        </w:tc>
        <w:tc>
          <w:tcPr>
            <w:tcW w:w="1103" w:type="dxa"/>
          </w:tcPr>
          <w:p w14:paraId="127FFACD" w14:textId="77777777" w:rsidR="0061524D" w:rsidRPr="00487927" w:rsidRDefault="0061524D" w:rsidP="001B2204">
            <w:pPr>
              <w:jc w:val="center"/>
              <w:rPr>
                <w:rFonts w:cstheme="minorHAnsi"/>
                <w:szCs w:val="20"/>
              </w:rPr>
            </w:pPr>
          </w:p>
        </w:tc>
      </w:tr>
      <w:tr w:rsidR="0061524D" w:rsidRPr="00487927" w14:paraId="397B600A" w14:textId="3D4F83DF" w:rsidTr="0061524D">
        <w:tc>
          <w:tcPr>
            <w:tcW w:w="1255" w:type="dxa"/>
          </w:tcPr>
          <w:p w14:paraId="16147F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514_04</w:t>
            </w:r>
          </w:p>
        </w:tc>
        <w:tc>
          <w:tcPr>
            <w:tcW w:w="990" w:type="dxa"/>
          </w:tcPr>
          <w:p w14:paraId="13BE1CFD" w14:textId="77777777" w:rsidR="0061524D" w:rsidRPr="00487927" w:rsidRDefault="0061524D" w:rsidP="001B2204">
            <w:pPr>
              <w:jc w:val="center"/>
              <w:rPr>
                <w:rFonts w:cstheme="minorHAnsi"/>
                <w:szCs w:val="20"/>
              </w:rPr>
            </w:pPr>
          </w:p>
        </w:tc>
        <w:tc>
          <w:tcPr>
            <w:tcW w:w="990" w:type="dxa"/>
          </w:tcPr>
          <w:p w14:paraId="2B64EA8B" w14:textId="28B06F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86B7DD" w14:textId="77777777" w:rsidR="0061524D" w:rsidRPr="00487927" w:rsidRDefault="0061524D" w:rsidP="001B2204">
            <w:pPr>
              <w:jc w:val="center"/>
              <w:rPr>
                <w:rFonts w:cstheme="minorHAnsi"/>
                <w:szCs w:val="20"/>
              </w:rPr>
            </w:pPr>
          </w:p>
        </w:tc>
        <w:tc>
          <w:tcPr>
            <w:tcW w:w="990" w:type="dxa"/>
          </w:tcPr>
          <w:p w14:paraId="05105273" w14:textId="77777777" w:rsidR="0061524D" w:rsidRPr="00487927" w:rsidRDefault="0061524D" w:rsidP="001B2204">
            <w:pPr>
              <w:jc w:val="center"/>
              <w:rPr>
                <w:rFonts w:cstheme="minorHAnsi"/>
                <w:szCs w:val="20"/>
              </w:rPr>
            </w:pPr>
          </w:p>
        </w:tc>
        <w:tc>
          <w:tcPr>
            <w:tcW w:w="990" w:type="dxa"/>
          </w:tcPr>
          <w:p w14:paraId="59869F1A" w14:textId="6DFC59DD" w:rsidR="0061524D" w:rsidRPr="00487927" w:rsidRDefault="0061524D" w:rsidP="001B2204">
            <w:pPr>
              <w:jc w:val="center"/>
              <w:rPr>
                <w:rFonts w:cstheme="minorHAnsi"/>
                <w:szCs w:val="20"/>
              </w:rPr>
            </w:pPr>
          </w:p>
        </w:tc>
        <w:tc>
          <w:tcPr>
            <w:tcW w:w="990" w:type="dxa"/>
          </w:tcPr>
          <w:p w14:paraId="1C9282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04C13F" w14:textId="77777777" w:rsidR="0061524D" w:rsidRPr="00487927" w:rsidRDefault="0061524D" w:rsidP="001B2204">
            <w:pPr>
              <w:jc w:val="center"/>
              <w:rPr>
                <w:rFonts w:cstheme="minorHAnsi"/>
                <w:szCs w:val="20"/>
              </w:rPr>
            </w:pPr>
          </w:p>
        </w:tc>
        <w:tc>
          <w:tcPr>
            <w:tcW w:w="990" w:type="dxa"/>
          </w:tcPr>
          <w:p w14:paraId="455E83ED" w14:textId="77777777" w:rsidR="0061524D" w:rsidRPr="00487927" w:rsidRDefault="0061524D" w:rsidP="001B2204">
            <w:pPr>
              <w:jc w:val="center"/>
              <w:rPr>
                <w:rFonts w:cstheme="minorHAnsi"/>
                <w:szCs w:val="20"/>
              </w:rPr>
            </w:pPr>
          </w:p>
        </w:tc>
        <w:tc>
          <w:tcPr>
            <w:tcW w:w="990" w:type="dxa"/>
          </w:tcPr>
          <w:p w14:paraId="00D7F9FF" w14:textId="77777777" w:rsidR="0061524D" w:rsidRPr="00487927" w:rsidRDefault="0061524D" w:rsidP="001B2204">
            <w:pPr>
              <w:jc w:val="center"/>
              <w:rPr>
                <w:rFonts w:cstheme="minorHAnsi"/>
                <w:szCs w:val="20"/>
              </w:rPr>
            </w:pPr>
          </w:p>
        </w:tc>
        <w:tc>
          <w:tcPr>
            <w:tcW w:w="1103" w:type="dxa"/>
          </w:tcPr>
          <w:p w14:paraId="69832626" w14:textId="77777777" w:rsidR="0061524D" w:rsidRPr="00487927" w:rsidRDefault="0061524D" w:rsidP="001B2204">
            <w:pPr>
              <w:jc w:val="center"/>
              <w:rPr>
                <w:rFonts w:cstheme="minorHAnsi"/>
                <w:szCs w:val="20"/>
              </w:rPr>
            </w:pPr>
          </w:p>
        </w:tc>
        <w:tc>
          <w:tcPr>
            <w:tcW w:w="1103" w:type="dxa"/>
          </w:tcPr>
          <w:p w14:paraId="2E82E43E" w14:textId="77777777" w:rsidR="0061524D" w:rsidRPr="00487927" w:rsidRDefault="0061524D" w:rsidP="001B2204">
            <w:pPr>
              <w:jc w:val="center"/>
              <w:rPr>
                <w:rFonts w:cstheme="minorHAnsi"/>
                <w:szCs w:val="20"/>
              </w:rPr>
            </w:pPr>
          </w:p>
        </w:tc>
      </w:tr>
      <w:tr w:rsidR="0061524D" w:rsidRPr="00487927" w14:paraId="436113E7" w14:textId="588EEDA4" w:rsidTr="0061524D">
        <w:tc>
          <w:tcPr>
            <w:tcW w:w="1255" w:type="dxa"/>
          </w:tcPr>
          <w:p w14:paraId="204DC95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514_05</w:t>
            </w:r>
          </w:p>
        </w:tc>
        <w:tc>
          <w:tcPr>
            <w:tcW w:w="990" w:type="dxa"/>
          </w:tcPr>
          <w:p w14:paraId="3D46FD73" w14:textId="77777777" w:rsidR="0061524D" w:rsidRPr="00487927" w:rsidRDefault="0061524D" w:rsidP="001B2204">
            <w:pPr>
              <w:jc w:val="center"/>
              <w:rPr>
                <w:rFonts w:cstheme="minorHAnsi"/>
                <w:szCs w:val="20"/>
              </w:rPr>
            </w:pPr>
          </w:p>
        </w:tc>
        <w:tc>
          <w:tcPr>
            <w:tcW w:w="990" w:type="dxa"/>
          </w:tcPr>
          <w:p w14:paraId="633148B2" w14:textId="7F6ABF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F66776" w14:textId="77777777" w:rsidR="0061524D" w:rsidRPr="00487927" w:rsidRDefault="0061524D" w:rsidP="001B2204">
            <w:pPr>
              <w:jc w:val="center"/>
              <w:rPr>
                <w:rFonts w:cstheme="minorHAnsi"/>
                <w:szCs w:val="20"/>
              </w:rPr>
            </w:pPr>
          </w:p>
        </w:tc>
        <w:tc>
          <w:tcPr>
            <w:tcW w:w="990" w:type="dxa"/>
          </w:tcPr>
          <w:p w14:paraId="18FED8FB" w14:textId="77777777" w:rsidR="0061524D" w:rsidRPr="00487927" w:rsidRDefault="0061524D" w:rsidP="001B2204">
            <w:pPr>
              <w:jc w:val="center"/>
              <w:rPr>
                <w:rFonts w:cstheme="minorHAnsi"/>
                <w:szCs w:val="20"/>
              </w:rPr>
            </w:pPr>
          </w:p>
        </w:tc>
        <w:tc>
          <w:tcPr>
            <w:tcW w:w="990" w:type="dxa"/>
          </w:tcPr>
          <w:p w14:paraId="74BEC2CE" w14:textId="5E37AD43" w:rsidR="0061524D" w:rsidRPr="00487927" w:rsidRDefault="0061524D" w:rsidP="001B2204">
            <w:pPr>
              <w:jc w:val="center"/>
              <w:rPr>
                <w:rFonts w:cstheme="minorHAnsi"/>
                <w:szCs w:val="20"/>
              </w:rPr>
            </w:pPr>
          </w:p>
        </w:tc>
        <w:tc>
          <w:tcPr>
            <w:tcW w:w="990" w:type="dxa"/>
          </w:tcPr>
          <w:p w14:paraId="5544597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832CEB9" w14:textId="77777777" w:rsidR="0061524D" w:rsidRPr="00487927" w:rsidRDefault="0061524D" w:rsidP="001B2204">
            <w:pPr>
              <w:jc w:val="center"/>
              <w:rPr>
                <w:rFonts w:cstheme="minorHAnsi"/>
                <w:szCs w:val="20"/>
              </w:rPr>
            </w:pPr>
          </w:p>
        </w:tc>
        <w:tc>
          <w:tcPr>
            <w:tcW w:w="990" w:type="dxa"/>
          </w:tcPr>
          <w:p w14:paraId="24EF67B0" w14:textId="77777777" w:rsidR="0061524D" w:rsidRPr="00487927" w:rsidRDefault="0061524D" w:rsidP="001B2204">
            <w:pPr>
              <w:jc w:val="center"/>
              <w:rPr>
                <w:rFonts w:cstheme="minorHAnsi"/>
                <w:szCs w:val="20"/>
              </w:rPr>
            </w:pPr>
          </w:p>
        </w:tc>
        <w:tc>
          <w:tcPr>
            <w:tcW w:w="990" w:type="dxa"/>
          </w:tcPr>
          <w:p w14:paraId="6E68F091" w14:textId="77777777" w:rsidR="0061524D" w:rsidRPr="00487927" w:rsidRDefault="0061524D" w:rsidP="001B2204">
            <w:pPr>
              <w:jc w:val="center"/>
              <w:rPr>
                <w:rFonts w:cstheme="minorHAnsi"/>
                <w:szCs w:val="20"/>
              </w:rPr>
            </w:pPr>
          </w:p>
        </w:tc>
        <w:tc>
          <w:tcPr>
            <w:tcW w:w="1103" w:type="dxa"/>
          </w:tcPr>
          <w:p w14:paraId="3AE90E4E" w14:textId="77777777" w:rsidR="0061524D" w:rsidRPr="00487927" w:rsidRDefault="0061524D" w:rsidP="001B2204">
            <w:pPr>
              <w:jc w:val="center"/>
              <w:rPr>
                <w:rFonts w:cstheme="minorHAnsi"/>
                <w:szCs w:val="20"/>
              </w:rPr>
            </w:pPr>
          </w:p>
        </w:tc>
        <w:tc>
          <w:tcPr>
            <w:tcW w:w="1103" w:type="dxa"/>
          </w:tcPr>
          <w:p w14:paraId="7E3F9AF2" w14:textId="77777777" w:rsidR="0061524D" w:rsidRPr="00487927" w:rsidRDefault="0061524D" w:rsidP="001B2204">
            <w:pPr>
              <w:jc w:val="center"/>
              <w:rPr>
                <w:rFonts w:cstheme="minorHAnsi"/>
                <w:szCs w:val="20"/>
              </w:rPr>
            </w:pPr>
          </w:p>
        </w:tc>
      </w:tr>
      <w:tr w:rsidR="0061524D" w:rsidRPr="00487927" w14:paraId="7EE01A7F" w14:textId="444D4B3F" w:rsidTr="0061524D">
        <w:tc>
          <w:tcPr>
            <w:tcW w:w="1255" w:type="dxa"/>
          </w:tcPr>
          <w:p w14:paraId="240BEE9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514_06</w:t>
            </w:r>
          </w:p>
        </w:tc>
        <w:tc>
          <w:tcPr>
            <w:tcW w:w="990" w:type="dxa"/>
          </w:tcPr>
          <w:p w14:paraId="3470C82D" w14:textId="77777777" w:rsidR="0061524D" w:rsidRPr="00487927" w:rsidRDefault="0061524D" w:rsidP="001B2204">
            <w:pPr>
              <w:jc w:val="center"/>
              <w:rPr>
                <w:rFonts w:cstheme="minorHAnsi"/>
                <w:szCs w:val="20"/>
              </w:rPr>
            </w:pPr>
          </w:p>
        </w:tc>
        <w:tc>
          <w:tcPr>
            <w:tcW w:w="990" w:type="dxa"/>
          </w:tcPr>
          <w:p w14:paraId="78CC5285" w14:textId="6775FC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625871" w14:textId="77777777" w:rsidR="0061524D" w:rsidRPr="00487927" w:rsidRDefault="0061524D" w:rsidP="001B2204">
            <w:pPr>
              <w:jc w:val="center"/>
              <w:rPr>
                <w:rFonts w:cstheme="minorHAnsi"/>
                <w:szCs w:val="20"/>
              </w:rPr>
            </w:pPr>
          </w:p>
        </w:tc>
        <w:tc>
          <w:tcPr>
            <w:tcW w:w="990" w:type="dxa"/>
          </w:tcPr>
          <w:p w14:paraId="62DF816D" w14:textId="77777777" w:rsidR="0061524D" w:rsidRPr="00487927" w:rsidRDefault="0061524D" w:rsidP="001B2204">
            <w:pPr>
              <w:jc w:val="center"/>
              <w:rPr>
                <w:rFonts w:cstheme="minorHAnsi"/>
                <w:szCs w:val="20"/>
              </w:rPr>
            </w:pPr>
          </w:p>
        </w:tc>
        <w:tc>
          <w:tcPr>
            <w:tcW w:w="990" w:type="dxa"/>
          </w:tcPr>
          <w:p w14:paraId="51869F58" w14:textId="03D6CF68" w:rsidR="0061524D" w:rsidRPr="00487927" w:rsidRDefault="0061524D" w:rsidP="001B2204">
            <w:pPr>
              <w:jc w:val="center"/>
              <w:rPr>
                <w:rFonts w:cstheme="minorHAnsi"/>
                <w:szCs w:val="20"/>
              </w:rPr>
            </w:pPr>
          </w:p>
        </w:tc>
        <w:tc>
          <w:tcPr>
            <w:tcW w:w="990" w:type="dxa"/>
          </w:tcPr>
          <w:p w14:paraId="349BC3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0F6F5C9" w14:textId="77777777" w:rsidR="0061524D" w:rsidRPr="00487927" w:rsidRDefault="0061524D" w:rsidP="001B2204">
            <w:pPr>
              <w:jc w:val="center"/>
              <w:rPr>
                <w:rFonts w:cstheme="minorHAnsi"/>
                <w:szCs w:val="20"/>
              </w:rPr>
            </w:pPr>
          </w:p>
        </w:tc>
        <w:tc>
          <w:tcPr>
            <w:tcW w:w="990" w:type="dxa"/>
          </w:tcPr>
          <w:p w14:paraId="611D0C66" w14:textId="77777777" w:rsidR="0061524D" w:rsidRPr="00487927" w:rsidRDefault="0061524D" w:rsidP="001B2204">
            <w:pPr>
              <w:jc w:val="center"/>
              <w:rPr>
                <w:rFonts w:cstheme="minorHAnsi"/>
                <w:szCs w:val="20"/>
              </w:rPr>
            </w:pPr>
          </w:p>
        </w:tc>
        <w:tc>
          <w:tcPr>
            <w:tcW w:w="990" w:type="dxa"/>
          </w:tcPr>
          <w:p w14:paraId="5875460D" w14:textId="77777777" w:rsidR="0061524D" w:rsidRPr="00487927" w:rsidRDefault="0061524D" w:rsidP="001B2204">
            <w:pPr>
              <w:jc w:val="center"/>
              <w:rPr>
                <w:rFonts w:cstheme="minorHAnsi"/>
                <w:szCs w:val="20"/>
              </w:rPr>
            </w:pPr>
          </w:p>
        </w:tc>
        <w:tc>
          <w:tcPr>
            <w:tcW w:w="1103" w:type="dxa"/>
          </w:tcPr>
          <w:p w14:paraId="5AF3C2B3" w14:textId="77777777" w:rsidR="0061524D" w:rsidRPr="00487927" w:rsidRDefault="0061524D" w:rsidP="001B2204">
            <w:pPr>
              <w:jc w:val="center"/>
              <w:rPr>
                <w:rFonts w:cstheme="minorHAnsi"/>
                <w:szCs w:val="20"/>
              </w:rPr>
            </w:pPr>
          </w:p>
        </w:tc>
        <w:tc>
          <w:tcPr>
            <w:tcW w:w="1103" w:type="dxa"/>
          </w:tcPr>
          <w:p w14:paraId="644C9C28" w14:textId="77777777" w:rsidR="0061524D" w:rsidRPr="00487927" w:rsidRDefault="0061524D" w:rsidP="001B2204">
            <w:pPr>
              <w:jc w:val="center"/>
              <w:rPr>
                <w:rFonts w:cstheme="minorHAnsi"/>
                <w:szCs w:val="20"/>
              </w:rPr>
            </w:pPr>
          </w:p>
        </w:tc>
      </w:tr>
      <w:tr w:rsidR="0061524D" w:rsidRPr="00487927" w14:paraId="09DE87D9" w14:textId="7EE84E1C" w:rsidTr="0061524D">
        <w:tc>
          <w:tcPr>
            <w:tcW w:w="1255" w:type="dxa"/>
          </w:tcPr>
          <w:p w14:paraId="625FA5C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514_07</w:t>
            </w:r>
          </w:p>
        </w:tc>
        <w:tc>
          <w:tcPr>
            <w:tcW w:w="990" w:type="dxa"/>
          </w:tcPr>
          <w:p w14:paraId="7F791FD1" w14:textId="77777777" w:rsidR="0061524D" w:rsidRPr="00487927" w:rsidRDefault="0061524D" w:rsidP="001B2204">
            <w:pPr>
              <w:jc w:val="center"/>
              <w:rPr>
                <w:rFonts w:cstheme="minorHAnsi"/>
                <w:szCs w:val="20"/>
              </w:rPr>
            </w:pPr>
          </w:p>
        </w:tc>
        <w:tc>
          <w:tcPr>
            <w:tcW w:w="990" w:type="dxa"/>
          </w:tcPr>
          <w:p w14:paraId="0A675A60" w14:textId="65BC2F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CE51C4" w14:textId="77777777" w:rsidR="0061524D" w:rsidRPr="00487927" w:rsidRDefault="0061524D" w:rsidP="001B2204">
            <w:pPr>
              <w:jc w:val="center"/>
              <w:rPr>
                <w:rFonts w:cstheme="minorHAnsi"/>
                <w:szCs w:val="20"/>
              </w:rPr>
            </w:pPr>
          </w:p>
        </w:tc>
        <w:tc>
          <w:tcPr>
            <w:tcW w:w="990" w:type="dxa"/>
          </w:tcPr>
          <w:p w14:paraId="2E426127" w14:textId="77777777" w:rsidR="0061524D" w:rsidRPr="00487927" w:rsidRDefault="0061524D" w:rsidP="001B2204">
            <w:pPr>
              <w:jc w:val="center"/>
              <w:rPr>
                <w:rFonts w:cstheme="minorHAnsi"/>
                <w:szCs w:val="20"/>
              </w:rPr>
            </w:pPr>
          </w:p>
        </w:tc>
        <w:tc>
          <w:tcPr>
            <w:tcW w:w="990" w:type="dxa"/>
          </w:tcPr>
          <w:p w14:paraId="3A02C641" w14:textId="337518BA" w:rsidR="0061524D" w:rsidRPr="00487927" w:rsidRDefault="0061524D" w:rsidP="001B2204">
            <w:pPr>
              <w:jc w:val="center"/>
              <w:rPr>
                <w:rFonts w:cstheme="minorHAnsi"/>
                <w:szCs w:val="20"/>
              </w:rPr>
            </w:pPr>
          </w:p>
        </w:tc>
        <w:tc>
          <w:tcPr>
            <w:tcW w:w="990" w:type="dxa"/>
          </w:tcPr>
          <w:p w14:paraId="177C79F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E31B4D" w14:textId="77777777" w:rsidR="0061524D" w:rsidRPr="00487927" w:rsidRDefault="0061524D" w:rsidP="001B2204">
            <w:pPr>
              <w:jc w:val="center"/>
              <w:rPr>
                <w:rFonts w:cstheme="minorHAnsi"/>
                <w:szCs w:val="20"/>
              </w:rPr>
            </w:pPr>
          </w:p>
        </w:tc>
        <w:tc>
          <w:tcPr>
            <w:tcW w:w="990" w:type="dxa"/>
          </w:tcPr>
          <w:p w14:paraId="46E46B73" w14:textId="77777777" w:rsidR="0061524D" w:rsidRPr="00487927" w:rsidRDefault="0061524D" w:rsidP="001B2204">
            <w:pPr>
              <w:jc w:val="center"/>
              <w:rPr>
                <w:rFonts w:cstheme="minorHAnsi"/>
                <w:szCs w:val="20"/>
              </w:rPr>
            </w:pPr>
          </w:p>
        </w:tc>
        <w:tc>
          <w:tcPr>
            <w:tcW w:w="990" w:type="dxa"/>
          </w:tcPr>
          <w:p w14:paraId="68552C66" w14:textId="77777777" w:rsidR="0061524D" w:rsidRPr="00487927" w:rsidRDefault="0061524D" w:rsidP="001B2204">
            <w:pPr>
              <w:jc w:val="center"/>
              <w:rPr>
                <w:rFonts w:cstheme="minorHAnsi"/>
                <w:szCs w:val="20"/>
              </w:rPr>
            </w:pPr>
          </w:p>
        </w:tc>
        <w:tc>
          <w:tcPr>
            <w:tcW w:w="1103" w:type="dxa"/>
          </w:tcPr>
          <w:p w14:paraId="794CC95C" w14:textId="77777777" w:rsidR="0061524D" w:rsidRPr="00487927" w:rsidRDefault="0061524D" w:rsidP="001B2204">
            <w:pPr>
              <w:jc w:val="center"/>
              <w:rPr>
                <w:rFonts w:cstheme="minorHAnsi"/>
                <w:szCs w:val="20"/>
              </w:rPr>
            </w:pPr>
          </w:p>
        </w:tc>
        <w:tc>
          <w:tcPr>
            <w:tcW w:w="1103" w:type="dxa"/>
          </w:tcPr>
          <w:p w14:paraId="31098A79" w14:textId="77777777" w:rsidR="0061524D" w:rsidRPr="00487927" w:rsidRDefault="0061524D" w:rsidP="001B2204">
            <w:pPr>
              <w:jc w:val="center"/>
              <w:rPr>
                <w:rFonts w:cstheme="minorHAnsi"/>
                <w:szCs w:val="20"/>
              </w:rPr>
            </w:pPr>
          </w:p>
        </w:tc>
      </w:tr>
      <w:tr w:rsidR="0061524D" w:rsidRPr="00487927" w14:paraId="6776EF1D" w14:textId="6FA7150A" w:rsidTr="0061524D">
        <w:tc>
          <w:tcPr>
            <w:tcW w:w="1255" w:type="dxa"/>
          </w:tcPr>
          <w:p w14:paraId="25C33B50"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514_08</w:t>
            </w:r>
          </w:p>
        </w:tc>
        <w:tc>
          <w:tcPr>
            <w:tcW w:w="990" w:type="dxa"/>
          </w:tcPr>
          <w:p w14:paraId="30626F9A" w14:textId="77777777" w:rsidR="0061524D" w:rsidRPr="00487927" w:rsidRDefault="0061524D" w:rsidP="001B2204">
            <w:pPr>
              <w:jc w:val="center"/>
              <w:rPr>
                <w:rFonts w:cstheme="minorHAnsi"/>
                <w:szCs w:val="20"/>
              </w:rPr>
            </w:pPr>
          </w:p>
        </w:tc>
        <w:tc>
          <w:tcPr>
            <w:tcW w:w="990" w:type="dxa"/>
          </w:tcPr>
          <w:p w14:paraId="4DC72994" w14:textId="64C68E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1037E3" w14:textId="77777777" w:rsidR="0061524D" w:rsidRPr="00487927" w:rsidRDefault="0061524D" w:rsidP="001B2204">
            <w:pPr>
              <w:jc w:val="center"/>
              <w:rPr>
                <w:rFonts w:cstheme="minorHAnsi"/>
                <w:szCs w:val="20"/>
              </w:rPr>
            </w:pPr>
          </w:p>
        </w:tc>
        <w:tc>
          <w:tcPr>
            <w:tcW w:w="990" w:type="dxa"/>
          </w:tcPr>
          <w:p w14:paraId="66615B0A" w14:textId="77777777" w:rsidR="0061524D" w:rsidRPr="00487927" w:rsidRDefault="0061524D" w:rsidP="001B2204">
            <w:pPr>
              <w:jc w:val="center"/>
              <w:rPr>
                <w:rFonts w:cstheme="minorHAnsi"/>
                <w:szCs w:val="20"/>
              </w:rPr>
            </w:pPr>
          </w:p>
        </w:tc>
        <w:tc>
          <w:tcPr>
            <w:tcW w:w="990" w:type="dxa"/>
          </w:tcPr>
          <w:p w14:paraId="6C92F179" w14:textId="4395D6E1" w:rsidR="0061524D" w:rsidRPr="00487927" w:rsidRDefault="0061524D" w:rsidP="001B2204">
            <w:pPr>
              <w:jc w:val="center"/>
              <w:rPr>
                <w:rFonts w:cstheme="minorHAnsi"/>
                <w:szCs w:val="20"/>
              </w:rPr>
            </w:pPr>
          </w:p>
        </w:tc>
        <w:tc>
          <w:tcPr>
            <w:tcW w:w="990" w:type="dxa"/>
          </w:tcPr>
          <w:p w14:paraId="5C469F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C76FE1" w14:textId="77777777" w:rsidR="0061524D" w:rsidRPr="00487927" w:rsidRDefault="0061524D" w:rsidP="001B2204">
            <w:pPr>
              <w:jc w:val="center"/>
              <w:rPr>
                <w:rFonts w:cstheme="minorHAnsi"/>
                <w:szCs w:val="20"/>
              </w:rPr>
            </w:pPr>
          </w:p>
        </w:tc>
        <w:tc>
          <w:tcPr>
            <w:tcW w:w="990" w:type="dxa"/>
          </w:tcPr>
          <w:p w14:paraId="0E505A05" w14:textId="77777777" w:rsidR="0061524D" w:rsidRPr="00487927" w:rsidRDefault="0061524D" w:rsidP="001B2204">
            <w:pPr>
              <w:jc w:val="center"/>
              <w:rPr>
                <w:rFonts w:cstheme="minorHAnsi"/>
                <w:szCs w:val="20"/>
              </w:rPr>
            </w:pPr>
          </w:p>
        </w:tc>
        <w:tc>
          <w:tcPr>
            <w:tcW w:w="990" w:type="dxa"/>
          </w:tcPr>
          <w:p w14:paraId="465574BF" w14:textId="77777777" w:rsidR="0061524D" w:rsidRPr="00487927" w:rsidRDefault="0061524D" w:rsidP="001B2204">
            <w:pPr>
              <w:jc w:val="center"/>
              <w:rPr>
                <w:rFonts w:cstheme="minorHAnsi"/>
                <w:szCs w:val="20"/>
              </w:rPr>
            </w:pPr>
          </w:p>
        </w:tc>
        <w:tc>
          <w:tcPr>
            <w:tcW w:w="1103" w:type="dxa"/>
          </w:tcPr>
          <w:p w14:paraId="536A362D" w14:textId="77777777" w:rsidR="0061524D" w:rsidRPr="00487927" w:rsidRDefault="0061524D" w:rsidP="001B2204">
            <w:pPr>
              <w:jc w:val="center"/>
              <w:rPr>
                <w:rFonts w:cstheme="minorHAnsi"/>
                <w:szCs w:val="20"/>
              </w:rPr>
            </w:pPr>
          </w:p>
        </w:tc>
        <w:tc>
          <w:tcPr>
            <w:tcW w:w="1103" w:type="dxa"/>
          </w:tcPr>
          <w:p w14:paraId="77DF239B" w14:textId="77777777" w:rsidR="0061524D" w:rsidRPr="00487927" w:rsidRDefault="0061524D" w:rsidP="001B2204">
            <w:pPr>
              <w:jc w:val="center"/>
              <w:rPr>
                <w:rFonts w:cstheme="minorHAnsi"/>
                <w:szCs w:val="20"/>
              </w:rPr>
            </w:pPr>
          </w:p>
        </w:tc>
      </w:tr>
      <w:tr w:rsidR="0061524D" w:rsidRPr="00487927" w14:paraId="1AC169C5" w14:textId="119C8728" w:rsidTr="0061524D">
        <w:tc>
          <w:tcPr>
            <w:tcW w:w="1255" w:type="dxa"/>
          </w:tcPr>
          <w:p w14:paraId="761F7C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514_09</w:t>
            </w:r>
          </w:p>
        </w:tc>
        <w:tc>
          <w:tcPr>
            <w:tcW w:w="990" w:type="dxa"/>
          </w:tcPr>
          <w:p w14:paraId="41FF061A" w14:textId="77777777" w:rsidR="0061524D" w:rsidRPr="00487927" w:rsidRDefault="0061524D" w:rsidP="001B2204">
            <w:pPr>
              <w:jc w:val="center"/>
              <w:rPr>
                <w:rFonts w:cstheme="minorHAnsi"/>
                <w:szCs w:val="20"/>
              </w:rPr>
            </w:pPr>
          </w:p>
        </w:tc>
        <w:tc>
          <w:tcPr>
            <w:tcW w:w="990" w:type="dxa"/>
          </w:tcPr>
          <w:p w14:paraId="30EBF69C" w14:textId="4B6021D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21A5C1" w14:textId="77777777" w:rsidR="0061524D" w:rsidRPr="00487927" w:rsidRDefault="0061524D" w:rsidP="001B2204">
            <w:pPr>
              <w:jc w:val="center"/>
              <w:rPr>
                <w:rFonts w:cstheme="minorHAnsi"/>
                <w:szCs w:val="20"/>
              </w:rPr>
            </w:pPr>
          </w:p>
        </w:tc>
        <w:tc>
          <w:tcPr>
            <w:tcW w:w="990" w:type="dxa"/>
          </w:tcPr>
          <w:p w14:paraId="3B7D9559" w14:textId="77777777" w:rsidR="0061524D" w:rsidRPr="00487927" w:rsidRDefault="0061524D" w:rsidP="001B2204">
            <w:pPr>
              <w:jc w:val="center"/>
              <w:rPr>
                <w:rFonts w:cstheme="minorHAnsi"/>
                <w:szCs w:val="20"/>
              </w:rPr>
            </w:pPr>
          </w:p>
        </w:tc>
        <w:tc>
          <w:tcPr>
            <w:tcW w:w="990" w:type="dxa"/>
          </w:tcPr>
          <w:p w14:paraId="676088EC" w14:textId="3FEE7EA7" w:rsidR="0061524D" w:rsidRPr="00487927" w:rsidRDefault="0061524D" w:rsidP="001B2204">
            <w:pPr>
              <w:jc w:val="center"/>
              <w:rPr>
                <w:rFonts w:cstheme="minorHAnsi"/>
                <w:szCs w:val="20"/>
              </w:rPr>
            </w:pPr>
          </w:p>
        </w:tc>
        <w:tc>
          <w:tcPr>
            <w:tcW w:w="990" w:type="dxa"/>
          </w:tcPr>
          <w:p w14:paraId="7D71C62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EDD087" w14:textId="77777777" w:rsidR="0061524D" w:rsidRPr="00487927" w:rsidRDefault="0061524D" w:rsidP="001B2204">
            <w:pPr>
              <w:jc w:val="center"/>
              <w:rPr>
                <w:rFonts w:cstheme="minorHAnsi"/>
                <w:szCs w:val="20"/>
              </w:rPr>
            </w:pPr>
          </w:p>
        </w:tc>
        <w:tc>
          <w:tcPr>
            <w:tcW w:w="990" w:type="dxa"/>
          </w:tcPr>
          <w:p w14:paraId="264760E2" w14:textId="77777777" w:rsidR="0061524D" w:rsidRPr="00487927" w:rsidRDefault="0061524D" w:rsidP="001B2204">
            <w:pPr>
              <w:jc w:val="center"/>
              <w:rPr>
                <w:rFonts w:cstheme="minorHAnsi"/>
                <w:szCs w:val="20"/>
              </w:rPr>
            </w:pPr>
          </w:p>
        </w:tc>
        <w:tc>
          <w:tcPr>
            <w:tcW w:w="990" w:type="dxa"/>
          </w:tcPr>
          <w:p w14:paraId="7B1AFFC9" w14:textId="77777777" w:rsidR="0061524D" w:rsidRPr="00487927" w:rsidRDefault="0061524D" w:rsidP="001B2204">
            <w:pPr>
              <w:jc w:val="center"/>
              <w:rPr>
                <w:rFonts w:cstheme="minorHAnsi"/>
                <w:szCs w:val="20"/>
              </w:rPr>
            </w:pPr>
          </w:p>
        </w:tc>
        <w:tc>
          <w:tcPr>
            <w:tcW w:w="1103" w:type="dxa"/>
          </w:tcPr>
          <w:p w14:paraId="0F549AF6" w14:textId="77777777" w:rsidR="0061524D" w:rsidRPr="00487927" w:rsidRDefault="0061524D" w:rsidP="001B2204">
            <w:pPr>
              <w:jc w:val="center"/>
              <w:rPr>
                <w:rFonts w:cstheme="minorHAnsi"/>
                <w:szCs w:val="20"/>
              </w:rPr>
            </w:pPr>
          </w:p>
        </w:tc>
        <w:tc>
          <w:tcPr>
            <w:tcW w:w="1103" w:type="dxa"/>
          </w:tcPr>
          <w:p w14:paraId="3CF9C1F4" w14:textId="77777777" w:rsidR="0061524D" w:rsidRPr="00487927" w:rsidRDefault="0061524D" w:rsidP="001B2204">
            <w:pPr>
              <w:jc w:val="center"/>
              <w:rPr>
                <w:rFonts w:cstheme="minorHAnsi"/>
                <w:szCs w:val="20"/>
              </w:rPr>
            </w:pPr>
          </w:p>
        </w:tc>
      </w:tr>
      <w:tr w:rsidR="0061524D" w:rsidRPr="00487927" w14:paraId="784F3186" w14:textId="5D0A2A05" w:rsidTr="0061524D">
        <w:tc>
          <w:tcPr>
            <w:tcW w:w="1255" w:type="dxa"/>
          </w:tcPr>
          <w:p w14:paraId="763631E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514_10</w:t>
            </w:r>
          </w:p>
        </w:tc>
        <w:tc>
          <w:tcPr>
            <w:tcW w:w="990" w:type="dxa"/>
          </w:tcPr>
          <w:p w14:paraId="013923CA" w14:textId="77777777" w:rsidR="0061524D" w:rsidRPr="00487927" w:rsidRDefault="0061524D" w:rsidP="001B2204">
            <w:pPr>
              <w:jc w:val="center"/>
              <w:rPr>
                <w:rFonts w:cstheme="minorHAnsi"/>
                <w:szCs w:val="20"/>
              </w:rPr>
            </w:pPr>
          </w:p>
        </w:tc>
        <w:tc>
          <w:tcPr>
            <w:tcW w:w="990" w:type="dxa"/>
          </w:tcPr>
          <w:p w14:paraId="18258D37" w14:textId="6F99FA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70B302" w14:textId="77777777" w:rsidR="0061524D" w:rsidRPr="00487927" w:rsidRDefault="0061524D" w:rsidP="001B2204">
            <w:pPr>
              <w:jc w:val="center"/>
              <w:rPr>
                <w:rFonts w:cstheme="minorHAnsi"/>
                <w:szCs w:val="20"/>
              </w:rPr>
            </w:pPr>
          </w:p>
        </w:tc>
        <w:tc>
          <w:tcPr>
            <w:tcW w:w="990" w:type="dxa"/>
          </w:tcPr>
          <w:p w14:paraId="6F6B89FB" w14:textId="77777777" w:rsidR="0061524D" w:rsidRPr="00487927" w:rsidRDefault="0061524D" w:rsidP="001B2204">
            <w:pPr>
              <w:jc w:val="center"/>
              <w:rPr>
                <w:rFonts w:cstheme="minorHAnsi"/>
                <w:szCs w:val="20"/>
              </w:rPr>
            </w:pPr>
          </w:p>
        </w:tc>
        <w:tc>
          <w:tcPr>
            <w:tcW w:w="990" w:type="dxa"/>
          </w:tcPr>
          <w:p w14:paraId="73A73B3D" w14:textId="5BD75883" w:rsidR="0061524D" w:rsidRPr="00487927" w:rsidRDefault="0061524D" w:rsidP="001B2204">
            <w:pPr>
              <w:jc w:val="center"/>
              <w:rPr>
                <w:rFonts w:cstheme="minorHAnsi"/>
                <w:szCs w:val="20"/>
              </w:rPr>
            </w:pPr>
          </w:p>
        </w:tc>
        <w:tc>
          <w:tcPr>
            <w:tcW w:w="990" w:type="dxa"/>
          </w:tcPr>
          <w:p w14:paraId="71987F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F9056A" w14:textId="77777777" w:rsidR="0061524D" w:rsidRPr="00487927" w:rsidRDefault="0061524D" w:rsidP="001B2204">
            <w:pPr>
              <w:jc w:val="center"/>
              <w:rPr>
                <w:rFonts w:cstheme="minorHAnsi"/>
                <w:szCs w:val="20"/>
              </w:rPr>
            </w:pPr>
          </w:p>
        </w:tc>
        <w:tc>
          <w:tcPr>
            <w:tcW w:w="990" w:type="dxa"/>
          </w:tcPr>
          <w:p w14:paraId="45AEBEBB" w14:textId="77777777" w:rsidR="0061524D" w:rsidRPr="00487927" w:rsidRDefault="0061524D" w:rsidP="001B2204">
            <w:pPr>
              <w:jc w:val="center"/>
              <w:rPr>
                <w:rFonts w:cstheme="minorHAnsi"/>
                <w:szCs w:val="20"/>
              </w:rPr>
            </w:pPr>
          </w:p>
        </w:tc>
        <w:tc>
          <w:tcPr>
            <w:tcW w:w="990" w:type="dxa"/>
          </w:tcPr>
          <w:p w14:paraId="35BB0E74" w14:textId="77777777" w:rsidR="0061524D" w:rsidRPr="00487927" w:rsidRDefault="0061524D" w:rsidP="001B2204">
            <w:pPr>
              <w:jc w:val="center"/>
              <w:rPr>
                <w:rFonts w:cstheme="minorHAnsi"/>
                <w:szCs w:val="20"/>
              </w:rPr>
            </w:pPr>
          </w:p>
        </w:tc>
        <w:tc>
          <w:tcPr>
            <w:tcW w:w="1103" w:type="dxa"/>
          </w:tcPr>
          <w:p w14:paraId="3E65365B" w14:textId="77777777" w:rsidR="0061524D" w:rsidRPr="00487927" w:rsidRDefault="0061524D" w:rsidP="001B2204">
            <w:pPr>
              <w:jc w:val="center"/>
              <w:rPr>
                <w:rFonts w:cstheme="minorHAnsi"/>
                <w:szCs w:val="20"/>
              </w:rPr>
            </w:pPr>
          </w:p>
        </w:tc>
        <w:tc>
          <w:tcPr>
            <w:tcW w:w="1103" w:type="dxa"/>
          </w:tcPr>
          <w:p w14:paraId="69FAF1AF" w14:textId="77777777" w:rsidR="0061524D" w:rsidRPr="00487927" w:rsidRDefault="0061524D" w:rsidP="001B2204">
            <w:pPr>
              <w:jc w:val="center"/>
              <w:rPr>
                <w:rFonts w:cstheme="minorHAnsi"/>
                <w:szCs w:val="20"/>
              </w:rPr>
            </w:pPr>
          </w:p>
        </w:tc>
      </w:tr>
      <w:tr w:rsidR="0061524D" w:rsidRPr="00487927" w14:paraId="0C2F3B6E" w14:textId="18CAE17F" w:rsidTr="0061524D">
        <w:tc>
          <w:tcPr>
            <w:tcW w:w="1255" w:type="dxa"/>
          </w:tcPr>
          <w:p w14:paraId="0423D29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514_11</w:t>
            </w:r>
          </w:p>
        </w:tc>
        <w:tc>
          <w:tcPr>
            <w:tcW w:w="990" w:type="dxa"/>
          </w:tcPr>
          <w:p w14:paraId="19B27A9A" w14:textId="77777777" w:rsidR="0061524D" w:rsidRPr="00487927" w:rsidRDefault="0061524D" w:rsidP="001B2204">
            <w:pPr>
              <w:jc w:val="center"/>
              <w:rPr>
                <w:rFonts w:cstheme="minorHAnsi"/>
                <w:szCs w:val="20"/>
              </w:rPr>
            </w:pPr>
          </w:p>
        </w:tc>
        <w:tc>
          <w:tcPr>
            <w:tcW w:w="990" w:type="dxa"/>
          </w:tcPr>
          <w:p w14:paraId="6D5259FF" w14:textId="081E9E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C65EA0" w14:textId="77777777" w:rsidR="0061524D" w:rsidRPr="00487927" w:rsidRDefault="0061524D" w:rsidP="001B2204">
            <w:pPr>
              <w:jc w:val="center"/>
              <w:rPr>
                <w:rFonts w:cstheme="minorHAnsi"/>
                <w:szCs w:val="20"/>
              </w:rPr>
            </w:pPr>
          </w:p>
        </w:tc>
        <w:tc>
          <w:tcPr>
            <w:tcW w:w="990" w:type="dxa"/>
          </w:tcPr>
          <w:p w14:paraId="1346E569" w14:textId="77777777" w:rsidR="0061524D" w:rsidRPr="00487927" w:rsidRDefault="0061524D" w:rsidP="001B2204">
            <w:pPr>
              <w:jc w:val="center"/>
              <w:rPr>
                <w:rFonts w:cstheme="minorHAnsi"/>
                <w:szCs w:val="20"/>
              </w:rPr>
            </w:pPr>
          </w:p>
        </w:tc>
        <w:tc>
          <w:tcPr>
            <w:tcW w:w="990" w:type="dxa"/>
          </w:tcPr>
          <w:p w14:paraId="0B536A80" w14:textId="0B994DB6" w:rsidR="0061524D" w:rsidRPr="00487927" w:rsidRDefault="0061524D" w:rsidP="001B2204">
            <w:pPr>
              <w:jc w:val="center"/>
              <w:rPr>
                <w:rFonts w:cstheme="minorHAnsi"/>
                <w:szCs w:val="20"/>
              </w:rPr>
            </w:pPr>
          </w:p>
        </w:tc>
        <w:tc>
          <w:tcPr>
            <w:tcW w:w="990" w:type="dxa"/>
          </w:tcPr>
          <w:p w14:paraId="1A2962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2F7AED" w14:textId="77777777" w:rsidR="0061524D" w:rsidRPr="00487927" w:rsidRDefault="0061524D" w:rsidP="001B2204">
            <w:pPr>
              <w:jc w:val="center"/>
              <w:rPr>
                <w:rFonts w:cstheme="minorHAnsi"/>
                <w:szCs w:val="20"/>
              </w:rPr>
            </w:pPr>
          </w:p>
        </w:tc>
        <w:tc>
          <w:tcPr>
            <w:tcW w:w="990" w:type="dxa"/>
          </w:tcPr>
          <w:p w14:paraId="024C48FD" w14:textId="77777777" w:rsidR="0061524D" w:rsidRPr="00487927" w:rsidRDefault="0061524D" w:rsidP="001B2204">
            <w:pPr>
              <w:jc w:val="center"/>
              <w:rPr>
                <w:rFonts w:cstheme="minorHAnsi"/>
                <w:szCs w:val="20"/>
              </w:rPr>
            </w:pPr>
          </w:p>
        </w:tc>
        <w:tc>
          <w:tcPr>
            <w:tcW w:w="990" w:type="dxa"/>
          </w:tcPr>
          <w:p w14:paraId="2E6E6CFC" w14:textId="77777777" w:rsidR="0061524D" w:rsidRPr="00487927" w:rsidRDefault="0061524D" w:rsidP="001B2204">
            <w:pPr>
              <w:jc w:val="center"/>
              <w:rPr>
                <w:rFonts w:cstheme="minorHAnsi"/>
                <w:szCs w:val="20"/>
              </w:rPr>
            </w:pPr>
          </w:p>
        </w:tc>
        <w:tc>
          <w:tcPr>
            <w:tcW w:w="1103" w:type="dxa"/>
          </w:tcPr>
          <w:p w14:paraId="5FF978D7" w14:textId="77777777" w:rsidR="0061524D" w:rsidRPr="00487927" w:rsidRDefault="0061524D" w:rsidP="001B2204">
            <w:pPr>
              <w:jc w:val="center"/>
              <w:rPr>
                <w:rFonts w:cstheme="minorHAnsi"/>
                <w:szCs w:val="20"/>
              </w:rPr>
            </w:pPr>
          </w:p>
        </w:tc>
        <w:tc>
          <w:tcPr>
            <w:tcW w:w="1103" w:type="dxa"/>
          </w:tcPr>
          <w:p w14:paraId="3A399157" w14:textId="77777777" w:rsidR="0061524D" w:rsidRPr="00487927" w:rsidRDefault="0061524D" w:rsidP="001B2204">
            <w:pPr>
              <w:jc w:val="center"/>
              <w:rPr>
                <w:rFonts w:cstheme="minorHAnsi"/>
                <w:szCs w:val="20"/>
              </w:rPr>
            </w:pPr>
          </w:p>
        </w:tc>
      </w:tr>
      <w:tr w:rsidR="0061524D" w:rsidRPr="00487927" w14:paraId="4FD22286" w14:textId="654DA194" w:rsidTr="0061524D">
        <w:tc>
          <w:tcPr>
            <w:tcW w:w="1255" w:type="dxa"/>
          </w:tcPr>
          <w:p w14:paraId="6F15A0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514_12</w:t>
            </w:r>
          </w:p>
        </w:tc>
        <w:tc>
          <w:tcPr>
            <w:tcW w:w="990" w:type="dxa"/>
          </w:tcPr>
          <w:p w14:paraId="3F0F1801" w14:textId="77777777" w:rsidR="0061524D" w:rsidRPr="00487927" w:rsidRDefault="0061524D" w:rsidP="001B2204">
            <w:pPr>
              <w:jc w:val="center"/>
              <w:rPr>
                <w:rFonts w:cstheme="minorHAnsi"/>
                <w:szCs w:val="20"/>
              </w:rPr>
            </w:pPr>
          </w:p>
        </w:tc>
        <w:tc>
          <w:tcPr>
            <w:tcW w:w="990" w:type="dxa"/>
          </w:tcPr>
          <w:p w14:paraId="2BC29C50" w14:textId="6F16217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9AB1FA" w14:textId="77777777" w:rsidR="0061524D" w:rsidRPr="00487927" w:rsidRDefault="0061524D" w:rsidP="001B2204">
            <w:pPr>
              <w:jc w:val="center"/>
              <w:rPr>
                <w:rFonts w:cstheme="minorHAnsi"/>
                <w:szCs w:val="20"/>
              </w:rPr>
            </w:pPr>
          </w:p>
        </w:tc>
        <w:tc>
          <w:tcPr>
            <w:tcW w:w="990" w:type="dxa"/>
          </w:tcPr>
          <w:p w14:paraId="00A27177" w14:textId="77777777" w:rsidR="0061524D" w:rsidRPr="00487927" w:rsidRDefault="0061524D" w:rsidP="001B2204">
            <w:pPr>
              <w:jc w:val="center"/>
              <w:rPr>
                <w:rFonts w:cstheme="minorHAnsi"/>
                <w:szCs w:val="20"/>
              </w:rPr>
            </w:pPr>
          </w:p>
        </w:tc>
        <w:tc>
          <w:tcPr>
            <w:tcW w:w="990" w:type="dxa"/>
          </w:tcPr>
          <w:p w14:paraId="63F38632" w14:textId="21DB99A7" w:rsidR="0061524D" w:rsidRPr="00487927" w:rsidRDefault="0061524D" w:rsidP="001B2204">
            <w:pPr>
              <w:jc w:val="center"/>
              <w:rPr>
                <w:rFonts w:cstheme="minorHAnsi"/>
                <w:szCs w:val="20"/>
              </w:rPr>
            </w:pPr>
          </w:p>
        </w:tc>
        <w:tc>
          <w:tcPr>
            <w:tcW w:w="990" w:type="dxa"/>
          </w:tcPr>
          <w:p w14:paraId="107023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903FDD" w14:textId="77777777" w:rsidR="0061524D" w:rsidRPr="00487927" w:rsidRDefault="0061524D" w:rsidP="001B2204">
            <w:pPr>
              <w:jc w:val="center"/>
              <w:rPr>
                <w:rFonts w:cstheme="minorHAnsi"/>
                <w:szCs w:val="20"/>
              </w:rPr>
            </w:pPr>
          </w:p>
        </w:tc>
        <w:tc>
          <w:tcPr>
            <w:tcW w:w="990" w:type="dxa"/>
          </w:tcPr>
          <w:p w14:paraId="56497F1B" w14:textId="77777777" w:rsidR="0061524D" w:rsidRPr="00487927" w:rsidRDefault="0061524D" w:rsidP="001B2204">
            <w:pPr>
              <w:jc w:val="center"/>
              <w:rPr>
                <w:rFonts w:cstheme="minorHAnsi"/>
                <w:szCs w:val="20"/>
              </w:rPr>
            </w:pPr>
          </w:p>
        </w:tc>
        <w:tc>
          <w:tcPr>
            <w:tcW w:w="990" w:type="dxa"/>
          </w:tcPr>
          <w:p w14:paraId="0C21F4D3" w14:textId="77777777" w:rsidR="0061524D" w:rsidRPr="00487927" w:rsidRDefault="0061524D" w:rsidP="001B2204">
            <w:pPr>
              <w:jc w:val="center"/>
              <w:rPr>
                <w:rFonts w:cstheme="minorHAnsi"/>
                <w:szCs w:val="20"/>
              </w:rPr>
            </w:pPr>
          </w:p>
        </w:tc>
        <w:tc>
          <w:tcPr>
            <w:tcW w:w="1103" w:type="dxa"/>
          </w:tcPr>
          <w:p w14:paraId="3EEEB3A9" w14:textId="77777777" w:rsidR="0061524D" w:rsidRPr="00487927" w:rsidRDefault="0061524D" w:rsidP="001B2204">
            <w:pPr>
              <w:jc w:val="center"/>
              <w:rPr>
                <w:rFonts w:cstheme="minorHAnsi"/>
                <w:szCs w:val="20"/>
              </w:rPr>
            </w:pPr>
          </w:p>
        </w:tc>
        <w:tc>
          <w:tcPr>
            <w:tcW w:w="1103" w:type="dxa"/>
          </w:tcPr>
          <w:p w14:paraId="6E3C91A4" w14:textId="77777777" w:rsidR="0061524D" w:rsidRPr="00487927" w:rsidRDefault="0061524D" w:rsidP="001B2204">
            <w:pPr>
              <w:jc w:val="center"/>
              <w:rPr>
                <w:rFonts w:cstheme="minorHAnsi"/>
                <w:szCs w:val="20"/>
              </w:rPr>
            </w:pPr>
          </w:p>
        </w:tc>
      </w:tr>
      <w:tr w:rsidR="0061524D" w:rsidRPr="00487927" w14:paraId="2251B097" w14:textId="12946DE9" w:rsidTr="0061524D">
        <w:tc>
          <w:tcPr>
            <w:tcW w:w="1255" w:type="dxa"/>
          </w:tcPr>
          <w:p w14:paraId="77B28C6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515_01</w:t>
            </w:r>
          </w:p>
        </w:tc>
        <w:tc>
          <w:tcPr>
            <w:tcW w:w="990" w:type="dxa"/>
          </w:tcPr>
          <w:p w14:paraId="6C093871" w14:textId="77777777" w:rsidR="0061524D" w:rsidRPr="00487927" w:rsidRDefault="0061524D" w:rsidP="001B2204">
            <w:pPr>
              <w:jc w:val="center"/>
              <w:rPr>
                <w:rFonts w:cstheme="minorHAnsi"/>
                <w:szCs w:val="20"/>
              </w:rPr>
            </w:pPr>
          </w:p>
        </w:tc>
        <w:tc>
          <w:tcPr>
            <w:tcW w:w="990" w:type="dxa"/>
          </w:tcPr>
          <w:p w14:paraId="17C08D01" w14:textId="4118B5F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A03761" w14:textId="77777777" w:rsidR="0061524D" w:rsidRPr="00487927" w:rsidRDefault="0061524D" w:rsidP="001B2204">
            <w:pPr>
              <w:jc w:val="center"/>
              <w:rPr>
                <w:rFonts w:cstheme="minorHAnsi"/>
                <w:szCs w:val="20"/>
              </w:rPr>
            </w:pPr>
          </w:p>
        </w:tc>
        <w:tc>
          <w:tcPr>
            <w:tcW w:w="990" w:type="dxa"/>
          </w:tcPr>
          <w:p w14:paraId="394773DA" w14:textId="77777777" w:rsidR="0061524D" w:rsidRPr="00487927" w:rsidRDefault="0061524D" w:rsidP="001B2204">
            <w:pPr>
              <w:jc w:val="center"/>
              <w:rPr>
                <w:rFonts w:cstheme="minorHAnsi"/>
                <w:szCs w:val="20"/>
              </w:rPr>
            </w:pPr>
          </w:p>
        </w:tc>
        <w:tc>
          <w:tcPr>
            <w:tcW w:w="990" w:type="dxa"/>
          </w:tcPr>
          <w:p w14:paraId="50EE2D83" w14:textId="72E794E1" w:rsidR="0061524D" w:rsidRPr="00487927" w:rsidRDefault="0061524D" w:rsidP="001B2204">
            <w:pPr>
              <w:jc w:val="center"/>
              <w:rPr>
                <w:rFonts w:cstheme="minorHAnsi"/>
                <w:szCs w:val="20"/>
              </w:rPr>
            </w:pPr>
          </w:p>
        </w:tc>
        <w:tc>
          <w:tcPr>
            <w:tcW w:w="990" w:type="dxa"/>
          </w:tcPr>
          <w:p w14:paraId="5C54E5B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F054F2" w14:textId="77777777" w:rsidR="0061524D" w:rsidRPr="00487927" w:rsidRDefault="0061524D" w:rsidP="001B2204">
            <w:pPr>
              <w:jc w:val="center"/>
              <w:rPr>
                <w:rFonts w:cstheme="minorHAnsi"/>
                <w:szCs w:val="20"/>
              </w:rPr>
            </w:pPr>
          </w:p>
        </w:tc>
        <w:tc>
          <w:tcPr>
            <w:tcW w:w="990" w:type="dxa"/>
          </w:tcPr>
          <w:p w14:paraId="35823CB1" w14:textId="77777777" w:rsidR="0061524D" w:rsidRPr="00487927" w:rsidRDefault="0061524D" w:rsidP="001B2204">
            <w:pPr>
              <w:jc w:val="center"/>
              <w:rPr>
                <w:rFonts w:cstheme="minorHAnsi"/>
                <w:szCs w:val="20"/>
              </w:rPr>
            </w:pPr>
          </w:p>
        </w:tc>
        <w:tc>
          <w:tcPr>
            <w:tcW w:w="990" w:type="dxa"/>
          </w:tcPr>
          <w:p w14:paraId="32943C9E" w14:textId="77777777" w:rsidR="0061524D" w:rsidRPr="00487927" w:rsidRDefault="0061524D" w:rsidP="001B2204">
            <w:pPr>
              <w:jc w:val="center"/>
              <w:rPr>
                <w:rFonts w:cstheme="minorHAnsi"/>
                <w:szCs w:val="20"/>
              </w:rPr>
            </w:pPr>
          </w:p>
        </w:tc>
        <w:tc>
          <w:tcPr>
            <w:tcW w:w="1103" w:type="dxa"/>
          </w:tcPr>
          <w:p w14:paraId="5136F5D3" w14:textId="77777777" w:rsidR="0061524D" w:rsidRPr="00487927" w:rsidRDefault="0061524D" w:rsidP="001B2204">
            <w:pPr>
              <w:jc w:val="center"/>
              <w:rPr>
                <w:rFonts w:cstheme="minorHAnsi"/>
                <w:szCs w:val="20"/>
              </w:rPr>
            </w:pPr>
          </w:p>
        </w:tc>
        <w:tc>
          <w:tcPr>
            <w:tcW w:w="1103" w:type="dxa"/>
          </w:tcPr>
          <w:p w14:paraId="63495098" w14:textId="77777777" w:rsidR="0061524D" w:rsidRPr="00487927" w:rsidRDefault="0061524D" w:rsidP="001B2204">
            <w:pPr>
              <w:jc w:val="center"/>
              <w:rPr>
                <w:rFonts w:cstheme="minorHAnsi"/>
                <w:szCs w:val="20"/>
              </w:rPr>
            </w:pPr>
          </w:p>
        </w:tc>
      </w:tr>
      <w:tr w:rsidR="0061524D" w:rsidRPr="00487927" w14:paraId="3071250C" w14:textId="3D930C26" w:rsidTr="0061524D">
        <w:tc>
          <w:tcPr>
            <w:tcW w:w="1255" w:type="dxa"/>
          </w:tcPr>
          <w:p w14:paraId="3AB288E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515_02</w:t>
            </w:r>
          </w:p>
        </w:tc>
        <w:tc>
          <w:tcPr>
            <w:tcW w:w="990" w:type="dxa"/>
          </w:tcPr>
          <w:p w14:paraId="4B7C0E9B" w14:textId="77777777" w:rsidR="0061524D" w:rsidRPr="00487927" w:rsidRDefault="0061524D" w:rsidP="001B2204">
            <w:pPr>
              <w:jc w:val="center"/>
              <w:rPr>
                <w:rFonts w:cstheme="minorHAnsi"/>
                <w:szCs w:val="20"/>
              </w:rPr>
            </w:pPr>
          </w:p>
        </w:tc>
        <w:tc>
          <w:tcPr>
            <w:tcW w:w="990" w:type="dxa"/>
          </w:tcPr>
          <w:p w14:paraId="6E3AE034" w14:textId="38C728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82C94D" w14:textId="77777777" w:rsidR="0061524D" w:rsidRPr="00487927" w:rsidRDefault="0061524D" w:rsidP="001B2204">
            <w:pPr>
              <w:jc w:val="center"/>
              <w:rPr>
                <w:rFonts w:cstheme="minorHAnsi"/>
                <w:szCs w:val="20"/>
              </w:rPr>
            </w:pPr>
          </w:p>
        </w:tc>
        <w:tc>
          <w:tcPr>
            <w:tcW w:w="990" w:type="dxa"/>
          </w:tcPr>
          <w:p w14:paraId="3F4DA9DC" w14:textId="77777777" w:rsidR="0061524D" w:rsidRPr="00487927" w:rsidRDefault="0061524D" w:rsidP="001B2204">
            <w:pPr>
              <w:jc w:val="center"/>
              <w:rPr>
                <w:rFonts w:cstheme="minorHAnsi"/>
                <w:szCs w:val="20"/>
              </w:rPr>
            </w:pPr>
          </w:p>
        </w:tc>
        <w:tc>
          <w:tcPr>
            <w:tcW w:w="990" w:type="dxa"/>
          </w:tcPr>
          <w:p w14:paraId="63B8265F" w14:textId="053437CF" w:rsidR="0061524D" w:rsidRPr="00487927" w:rsidRDefault="0061524D" w:rsidP="001B2204">
            <w:pPr>
              <w:jc w:val="center"/>
              <w:rPr>
                <w:rFonts w:cstheme="minorHAnsi"/>
                <w:szCs w:val="20"/>
              </w:rPr>
            </w:pPr>
          </w:p>
        </w:tc>
        <w:tc>
          <w:tcPr>
            <w:tcW w:w="990" w:type="dxa"/>
          </w:tcPr>
          <w:p w14:paraId="2AA4F18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32B655" w14:textId="77777777" w:rsidR="0061524D" w:rsidRPr="00487927" w:rsidRDefault="0061524D" w:rsidP="001B2204">
            <w:pPr>
              <w:jc w:val="center"/>
              <w:rPr>
                <w:rFonts w:cstheme="minorHAnsi"/>
                <w:szCs w:val="20"/>
              </w:rPr>
            </w:pPr>
          </w:p>
        </w:tc>
        <w:tc>
          <w:tcPr>
            <w:tcW w:w="990" w:type="dxa"/>
          </w:tcPr>
          <w:p w14:paraId="3F948296" w14:textId="77777777" w:rsidR="0061524D" w:rsidRPr="00487927" w:rsidRDefault="0061524D" w:rsidP="001B2204">
            <w:pPr>
              <w:jc w:val="center"/>
              <w:rPr>
                <w:rFonts w:cstheme="minorHAnsi"/>
                <w:szCs w:val="20"/>
              </w:rPr>
            </w:pPr>
          </w:p>
        </w:tc>
        <w:tc>
          <w:tcPr>
            <w:tcW w:w="990" w:type="dxa"/>
          </w:tcPr>
          <w:p w14:paraId="4CEC0A27" w14:textId="77777777" w:rsidR="0061524D" w:rsidRPr="00487927" w:rsidRDefault="0061524D" w:rsidP="001B2204">
            <w:pPr>
              <w:jc w:val="center"/>
              <w:rPr>
                <w:rFonts w:cstheme="minorHAnsi"/>
                <w:szCs w:val="20"/>
              </w:rPr>
            </w:pPr>
          </w:p>
        </w:tc>
        <w:tc>
          <w:tcPr>
            <w:tcW w:w="1103" w:type="dxa"/>
          </w:tcPr>
          <w:p w14:paraId="34EDF628" w14:textId="77777777" w:rsidR="0061524D" w:rsidRPr="00487927" w:rsidRDefault="0061524D" w:rsidP="001B2204">
            <w:pPr>
              <w:jc w:val="center"/>
              <w:rPr>
                <w:rFonts w:cstheme="minorHAnsi"/>
                <w:szCs w:val="20"/>
              </w:rPr>
            </w:pPr>
          </w:p>
        </w:tc>
        <w:tc>
          <w:tcPr>
            <w:tcW w:w="1103" w:type="dxa"/>
          </w:tcPr>
          <w:p w14:paraId="4D45D177" w14:textId="77777777" w:rsidR="0061524D" w:rsidRPr="00487927" w:rsidRDefault="0061524D" w:rsidP="001B2204">
            <w:pPr>
              <w:jc w:val="center"/>
              <w:rPr>
                <w:rFonts w:cstheme="minorHAnsi"/>
                <w:szCs w:val="20"/>
              </w:rPr>
            </w:pPr>
          </w:p>
        </w:tc>
      </w:tr>
      <w:tr w:rsidR="0061524D" w:rsidRPr="00487927" w14:paraId="7DD8189B" w14:textId="4E45EDCE" w:rsidTr="0061524D">
        <w:tc>
          <w:tcPr>
            <w:tcW w:w="1255" w:type="dxa"/>
          </w:tcPr>
          <w:p w14:paraId="461F21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515_03</w:t>
            </w:r>
          </w:p>
        </w:tc>
        <w:tc>
          <w:tcPr>
            <w:tcW w:w="990" w:type="dxa"/>
          </w:tcPr>
          <w:p w14:paraId="22273FD8" w14:textId="77777777" w:rsidR="0061524D" w:rsidRPr="00487927" w:rsidRDefault="0061524D" w:rsidP="001B2204">
            <w:pPr>
              <w:jc w:val="center"/>
              <w:rPr>
                <w:rFonts w:cstheme="minorHAnsi"/>
                <w:szCs w:val="20"/>
              </w:rPr>
            </w:pPr>
          </w:p>
        </w:tc>
        <w:tc>
          <w:tcPr>
            <w:tcW w:w="990" w:type="dxa"/>
          </w:tcPr>
          <w:p w14:paraId="334A78C6" w14:textId="71493FF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333533" w14:textId="77777777" w:rsidR="0061524D" w:rsidRPr="00487927" w:rsidRDefault="0061524D" w:rsidP="001B2204">
            <w:pPr>
              <w:jc w:val="center"/>
              <w:rPr>
                <w:rFonts w:cstheme="minorHAnsi"/>
                <w:szCs w:val="20"/>
              </w:rPr>
            </w:pPr>
          </w:p>
        </w:tc>
        <w:tc>
          <w:tcPr>
            <w:tcW w:w="990" w:type="dxa"/>
          </w:tcPr>
          <w:p w14:paraId="68882907" w14:textId="77777777" w:rsidR="0061524D" w:rsidRPr="00487927" w:rsidRDefault="0061524D" w:rsidP="001B2204">
            <w:pPr>
              <w:jc w:val="center"/>
              <w:rPr>
                <w:rFonts w:cstheme="minorHAnsi"/>
                <w:szCs w:val="20"/>
              </w:rPr>
            </w:pPr>
          </w:p>
        </w:tc>
        <w:tc>
          <w:tcPr>
            <w:tcW w:w="990" w:type="dxa"/>
          </w:tcPr>
          <w:p w14:paraId="4B082171" w14:textId="217A3677" w:rsidR="0061524D" w:rsidRPr="00487927" w:rsidRDefault="0061524D" w:rsidP="001B2204">
            <w:pPr>
              <w:jc w:val="center"/>
              <w:rPr>
                <w:rFonts w:cstheme="minorHAnsi"/>
                <w:szCs w:val="20"/>
              </w:rPr>
            </w:pPr>
          </w:p>
        </w:tc>
        <w:tc>
          <w:tcPr>
            <w:tcW w:w="990" w:type="dxa"/>
          </w:tcPr>
          <w:p w14:paraId="11F7B9E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5EA9B0" w14:textId="77777777" w:rsidR="0061524D" w:rsidRPr="00487927" w:rsidRDefault="0061524D" w:rsidP="001B2204">
            <w:pPr>
              <w:jc w:val="center"/>
              <w:rPr>
                <w:rFonts w:cstheme="minorHAnsi"/>
                <w:szCs w:val="20"/>
              </w:rPr>
            </w:pPr>
          </w:p>
        </w:tc>
        <w:tc>
          <w:tcPr>
            <w:tcW w:w="990" w:type="dxa"/>
          </w:tcPr>
          <w:p w14:paraId="407461A6" w14:textId="77777777" w:rsidR="0061524D" w:rsidRPr="00487927" w:rsidRDefault="0061524D" w:rsidP="001B2204">
            <w:pPr>
              <w:jc w:val="center"/>
              <w:rPr>
                <w:rFonts w:cstheme="minorHAnsi"/>
                <w:szCs w:val="20"/>
              </w:rPr>
            </w:pPr>
          </w:p>
        </w:tc>
        <w:tc>
          <w:tcPr>
            <w:tcW w:w="990" w:type="dxa"/>
          </w:tcPr>
          <w:p w14:paraId="564A1EC7" w14:textId="77777777" w:rsidR="0061524D" w:rsidRPr="00487927" w:rsidRDefault="0061524D" w:rsidP="001B2204">
            <w:pPr>
              <w:jc w:val="center"/>
              <w:rPr>
                <w:rFonts w:cstheme="minorHAnsi"/>
                <w:szCs w:val="20"/>
              </w:rPr>
            </w:pPr>
          </w:p>
        </w:tc>
        <w:tc>
          <w:tcPr>
            <w:tcW w:w="1103" w:type="dxa"/>
          </w:tcPr>
          <w:p w14:paraId="00DFD592" w14:textId="77777777" w:rsidR="0061524D" w:rsidRPr="00487927" w:rsidRDefault="0061524D" w:rsidP="001B2204">
            <w:pPr>
              <w:jc w:val="center"/>
              <w:rPr>
                <w:rFonts w:cstheme="minorHAnsi"/>
                <w:szCs w:val="20"/>
              </w:rPr>
            </w:pPr>
          </w:p>
        </w:tc>
        <w:tc>
          <w:tcPr>
            <w:tcW w:w="1103" w:type="dxa"/>
          </w:tcPr>
          <w:p w14:paraId="6BC0CA2E" w14:textId="77777777" w:rsidR="0061524D" w:rsidRPr="00487927" w:rsidRDefault="0061524D" w:rsidP="001B2204">
            <w:pPr>
              <w:jc w:val="center"/>
              <w:rPr>
                <w:rFonts w:cstheme="minorHAnsi"/>
                <w:szCs w:val="20"/>
              </w:rPr>
            </w:pPr>
          </w:p>
        </w:tc>
      </w:tr>
      <w:tr w:rsidR="0061524D" w:rsidRPr="00487927" w14:paraId="74B6C46A" w14:textId="388DE772" w:rsidTr="0061524D">
        <w:tc>
          <w:tcPr>
            <w:tcW w:w="1255" w:type="dxa"/>
          </w:tcPr>
          <w:p w14:paraId="7B5749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516_01</w:t>
            </w:r>
          </w:p>
        </w:tc>
        <w:tc>
          <w:tcPr>
            <w:tcW w:w="990" w:type="dxa"/>
          </w:tcPr>
          <w:p w14:paraId="7A9CC937" w14:textId="77777777" w:rsidR="0061524D" w:rsidRPr="00487927" w:rsidRDefault="0061524D" w:rsidP="001B2204">
            <w:pPr>
              <w:jc w:val="center"/>
              <w:rPr>
                <w:rFonts w:cstheme="minorHAnsi"/>
                <w:szCs w:val="20"/>
              </w:rPr>
            </w:pPr>
          </w:p>
        </w:tc>
        <w:tc>
          <w:tcPr>
            <w:tcW w:w="990" w:type="dxa"/>
          </w:tcPr>
          <w:p w14:paraId="5EA6604E" w14:textId="56C910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ADA0CE" w14:textId="77777777" w:rsidR="0061524D" w:rsidRPr="00487927" w:rsidRDefault="0061524D" w:rsidP="001B2204">
            <w:pPr>
              <w:jc w:val="center"/>
              <w:rPr>
                <w:rFonts w:cstheme="minorHAnsi"/>
                <w:szCs w:val="20"/>
              </w:rPr>
            </w:pPr>
          </w:p>
        </w:tc>
        <w:tc>
          <w:tcPr>
            <w:tcW w:w="990" w:type="dxa"/>
          </w:tcPr>
          <w:p w14:paraId="31E06499" w14:textId="77777777" w:rsidR="0061524D" w:rsidRPr="00487927" w:rsidRDefault="0061524D" w:rsidP="001B2204">
            <w:pPr>
              <w:jc w:val="center"/>
              <w:rPr>
                <w:rFonts w:cstheme="minorHAnsi"/>
                <w:szCs w:val="20"/>
              </w:rPr>
            </w:pPr>
          </w:p>
        </w:tc>
        <w:tc>
          <w:tcPr>
            <w:tcW w:w="990" w:type="dxa"/>
          </w:tcPr>
          <w:p w14:paraId="2FC9835A" w14:textId="4A9ADB6B" w:rsidR="0061524D" w:rsidRPr="00487927" w:rsidRDefault="0061524D" w:rsidP="001B2204">
            <w:pPr>
              <w:jc w:val="center"/>
              <w:rPr>
                <w:rFonts w:cstheme="minorHAnsi"/>
                <w:szCs w:val="20"/>
              </w:rPr>
            </w:pPr>
          </w:p>
        </w:tc>
        <w:tc>
          <w:tcPr>
            <w:tcW w:w="990" w:type="dxa"/>
          </w:tcPr>
          <w:p w14:paraId="60C0E69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6EE9B8" w14:textId="77777777" w:rsidR="0061524D" w:rsidRPr="00487927" w:rsidRDefault="0061524D" w:rsidP="001B2204">
            <w:pPr>
              <w:jc w:val="center"/>
              <w:rPr>
                <w:rFonts w:cstheme="minorHAnsi"/>
                <w:szCs w:val="20"/>
              </w:rPr>
            </w:pPr>
          </w:p>
        </w:tc>
        <w:tc>
          <w:tcPr>
            <w:tcW w:w="990" w:type="dxa"/>
          </w:tcPr>
          <w:p w14:paraId="7848EDA2" w14:textId="77777777" w:rsidR="0061524D" w:rsidRPr="00487927" w:rsidRDefault="0061524D" w:rsidP="001B2204">
            <w:pPr>
              <w:jc w:val="center"/>
              <w:rPr>
                <w:rFonts w:cstheme="minorHAnsi"/>
                <w:szCs w:val="20"/>
              </w:rPr>
            </w:pPr>
          </w:p>
        </w:tc>
        <w:tc>
          <w:tcPr>
            <w:tcW w:w="990" w:type="dxa"/>
          </w:tcPr>
          <w:p w14:paraId="29553552" w14:textId="77777777" w:rsidR="0061524D" w:rsidRPr="00487927" w:rsidRDefault="0061524D" w:rsidP="001B2204">
            <w:pPr>
              <w:jc w:val="center"/>
              <w:rPr>
                <w:rFonts w:cstheme="minorHAnsi"/>
                <w:szCs w:val="20"/>
              </w:rPr>
            </w:pPr>
          </w:p>
        </w:tc>
        <w:tc>
          <w:tcPr>
            <w:tcW w:w="1103" w:type="dxa"/>
          </w:tcPr>
          <w:p w14:paraId="75BE4292" w14:textId="77777777" w:rsidR="0061524D" w:rsidRPr="00487927" w:rsidRDefault="0061524D" w:rsidP="001B2204">
            <w:pPr>
              <w:jc w:val="center"/>
              <w:rPr>
                <w:rFonts w:cstheme="minorHAnsi"/>
                <w:szCs w:val="20"/>
              </w:rPr>
            </w:pPr>
          </w:p>
        </w:tc>
        <w:tc>
          <w:tcPr>
            <w:tcW w:w="1103" w:type="dxa"/>
          </w:tcPr>
          <w:p w14:paraId="36F4CAD2" w14:textId="77777777" w:rsidR="0061524D" w:rsidRPr="00487927" w:rsidRDefault="0061524D" w:rsidP="001B2204">
            <w:pPr>
              <w:jc w:val="center"/>
              <w:rPr>
                <w:rFonts w:cstheme="minorHAnsi"/>
                <w:szCs w:val="20"/>
              </w:rPr>
            </w:pPr>
          </w:p>
        </w:tc>
      </w:tr>
      <w:tr w:rsidR="0061524D" w:rsidRPr="00487927" w14:paraId="6FE69FDC" w14:textId="7BA2BD19" w:rsidTr="0061524D">
        <w:tc>
          <w:tcPr>
            <w:tcW w:w="1255" w:type="dxa"/>
          </w:tcPr>
          <w:p w14:paraId="6845E4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516_02</w:t>
            </w:r>
          </w:p>
        </w:tc>
        <w:tc>
          <w:tcPr>
            <w:tcW w:w="990" w:type="dxa"/>
          </w:tcPr>
          <w:p w14:paraId="146A403D" w14:textId="77777777" w:rsidR="0061524D" w:rsidRPr="00487927" w:rsidRDefault="0061524D" w:rsidP="001B2204">
            <w:pPr>
              <w:jc w:val="center"/>
              <w:rPr>
                <w:rFonts w:cstheme="minorHAnsi"/>
                <w:szCs w:val="20"/>
              </w:rPr>
            </w:pPr>
          </w:p>
        </w:tc>
        <w:tc>
          <w:tcPr>
            <w:tcW w:w="990" w:type="dxa"/>
          </w:tcPr>
          <w:p w14:paraId="5C670F18" w14:textId="6BE03B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3B25F8" w14:textId="77777777" w:rsidR="0061524D" w:rsidRPr="00487927" w:rsidRDefault="0061524D" w:rsidP="001B2204">
            <w:pPr>
              <w:jc w:val="center"/>
              <w:rPr>
                <w:rFonts w:cstheme="minorHAnsi"/>
                <w:szCs w:val="20"/>
              </w:rPr>
            </w:pPr>
          </w:p>
        </w:tc>
        <w:tc>
          <w:tcPr>
            <w:tcW w:w="990" w:type="dxa"/>
          </w:tcPr>
          <w:p w14:paraId="35A8CFE8" w14:textId="77777777" w:rsidR="0061524D" w:rsidRPr="00487927" w:rsidRDefault="0061524D" w:rsidP="001B2204">
            <w:pPr>
              <w:jc w:val="center"/>
              <w:rPr>
                <w:rFonts w:cstheme="minorHAnsi"/>
                <w:szCs w:val="20"/>
              </w:rPr>
            </w:pPr>
          </w:p>
        </w:tc>
        <w:tc>
          <w:tcPr>
            <w:tcW w:w="990" w:type="dxa"/>
          </w:tcPr>
          <w:p w14:paraId="78BAF344" w14:textId="08801B6D" w:rsidR="0061524D" w:rsidRPr="00487927" w:rsidRDefault="0061524D" w:rsidP="001B2204">
            <w:pPr>
              <w:jc w:val="center"/>
              <w:rPr>
                <w:rFonts w:cstheme="minorHAnsi"/>
                <w:szCs w:val="20"/>
              </w:rPr>
            </w:pPr>
          </w:p>
        </w:tc>
        <w:tc>
          <w:tcPr>
            <w:tcW w:w="990" w:type="dxa"/>
          </w:tcPr>
          <w:p w14:paraId="371378F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6A5987" w14:textId="77777777" w:rsidR="0061524D" w:rsidRPr="00487927" w:rsidRDefault="0061524D" w:rsidP="001B2204">
            <w:pPr>
              <w:jc w:val="center"/>
              <w:rPr>
                <w:rFonts w:cstheme="minorHAnsi"/>
                <w:szCs w:val="20"/>
              </w:rPr>
            </w:pPr>
          </w:p>
        </w:tc>
        <w:tc>
          <w:tcPr>
            <w:tcW w:w="990" w:type="dxa"/>
          </w:tcPr>
          <w:p w14:paraId="1D0557E6" w14:textId="77777777" w:rsidR="0061524D" w:rsidRPr="00487927" w:rsidRDefault="0061524D" w:rsidP="001B2204">
            <w:pPr>
              <w:jc w:val="center"/>
              <w:rPr>
                <w:rFonts w:cstheme="minorHAnsi"/>
                <w:szCs w:val="20"/>
              </w:rPr>
            </w:pPr>
          </w:p>
        </w:tc>
        <w:tc>
          <w:tcPr>
            <w:tcW w:w="990" w:type="dxa"/>
          </w:tcPr>
          <w:p w14:paraId="101C843D" w14:textId="77777777" w:rsidR="0061524D" w:rsidRPr="00487927" w:rsidRDefault="0061524D" w:rsidP="001B2204">
            <w:pPr>
              <w:jc w:val="center"/>
              <w:rPr>
                <w:rFonts w:cstheme="minorHAnsi"/>
                <w:szCs w:val="20"/>
              </w:rPr>
            </w:pPr>
          </w:p>
        </w:tc>
        <w:tc>
          <w:tcPr>
            <w:tcW w:w="1103" w:type="dxa"/>
          </w:tcPr>
          <w:p w14:paraId="4748A927" w14:textId="77777777" w:rsidR="0061524D" w:rsidRPr="00487927" w:rsidRDefault="0061524D" w:rsidP="001B2204">
            <w:pPr>
              <w:jc w:val="center"/>
              <w:rPr>
                <w:rFonts w:cstheme="minorHAnsi"/>
                <w:szCs w:val="20"/>
              </w:rPr>
            </w:pPr>
          </w:p>
        </w:tc>
        <w:tc>
          <w:tcPr>
            <w:tcW w:w="1103" w:type="dxa"/>
          </w:tcPr>
          <w:p w14:paraId="2D3D56C1" w14:textId="77777777" w:rsidR="0061524D" w:rsidRPr="00487927" w:rsidRDefault="0061524D" w:rsidP="001B2204">
            <w:pPr>
              <w:jc w:val="center"/>
              <w:rPr>
                <w:rFonts w:cstheme="minorHAnsi"/>
                <w:szCs w:val="20"/>
              </w:rPr>
            </w:pPr>
          </w:p>
        </w:tc>
      </w:tr>
      <w:tr w:rsidR="0061524D" w:rsidRPr="00487927" w14:paraId="25EEE113" w14:textId="7C896777" w:rsidTr="0061524D">
        <w:tc>
          <w:tcPr>
            <w:tcW w:w="1255" w:type="dxa"/>
          </w:tcPr>
          <w:p w14:paraId="5B364B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516_03</w:t>
            </w:r>
          </w:p>
        </w:tc>
        <w:tc>
          <w:tcPr>
            <w:tcW w:w="990" w:type="dxa"/>
          </w:tcPr>
          <w:p w14:paraId="6B7379D0" w14:textId="77777777" w:rsidR="0061524D" w:rsidRPr="00487927" w:rsidRDefault="0061524D" w:rsidP="001B2204">
            <w:pPr>
              <w:jc w:val="center"/>
              <w:rPr>
                <w:rFonts w:cstheme="minorHAnsi"/>
                <w:szCs w:val="20"/>
              </w:rPr>
            </w:pPr>
          </w:p>
        </w:tc>
        <w:tc>
          <w:tcPr>
            <w:tcW w:w="990" w:type="dxa"/>
          </w:tcPr>
          <w:p w14:paraId="4D035F8E" w14:textId="4B2F2A3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2DB8EE" w14:textId="77777777" w:rsidR="0061524D" w:rsidRPr="00487927" w:rsidRDefault="0061524D" w:rsidP="001B2204">
            <w:pPr>
              <w:jc w:val="center"/>
              <w:rPr>
                <w:rFonts w:cstheme="minorHAnsi"/>
                <w:szCs w:val="20"/>
              </w:rPr>
            </w:pPr>
          </w:p>
        </w:tc>
        <w:tc>
          <w:tcPr>
            <w:tcW w:w="990" w:type="dxa"/>
          </w:tcPr>
          <w:p w14:paraId="401E24B6" w14:textId="77777777" w:rsidR="0061524D" w:rsidRPr="00487927" w:rsidRDefault="0061524D" w:rsidP="001B2204">
            <w:pPr>
              <w:jc w:val="center"/>
              <w:rPr>
                <w:rFonts w:cstheme="minorHAnsi"/>
                <w:szCs w:val="20"/>
              </w:rPr>
            </w:pPr>
          </w:p>
        </w:tc>
        <w:tc>
          <w:tcPr>
            <w:tcW w:w="990" w:type="dxa"/>
          </w:tcPr>
          <w:p w14:paraId="1575ADA5" w14:textId="283CD0AC" w:rsidR="0061524D" w:rsidRPr="00487927" w:rsidRDefault="0061524D" w:rsidP="001B2204">
            <w:pPr>
              <w:jc w:val="center"/>
              <w:rPr>
                <w:rFonts w:cstheme="minorHAnsi"/>
                <w:szCs w:val="20"/>
              </w:rPr>
            </w:pPr>
          </w:p>
        </w:tc>
        <w:tc>
          <w:tcPr>
            <w:tcW w:w="990" w:type="dxa"/>
          </w:tcPr>
          <w:p w14:paraId="5E934B5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FC3E5C" w14:textId="77777777" w:rsidR="0061524D" w:rsidRPr="00487927" w:rsidRDefault="0061524D" w:rsidP="001B2204">
            <w:pPr>
              <w:jc w:val="center"/>
              <w:rPr>
                <w:rFonts w:cstheme="minorHAnsi"/>
                <w:szCs w:val="20"/>
              </w:rPr>
            </w:pPr>
          </w:p>
        </w:tc>
        <w:tc>
          <w:tcPr>
            <w:tcW w:w="990" w:type="dxa"/>
          </w:tcPr>
          <w:p w14:paraId="2237ED77" w14:textId="77777777" w:rsidR="0061524D" w:rsidRPr="00487927" w:rsidRDefault="0061524D" w:rsidP="001B2204">
            <w:pPr>
              <w:jc w:val="center"/>
              <w:rPr>
                <w:rFonts w:cstheme="minorHAnsi"/>
                <w:szCs w:val="20"/>
              </w:rPr>
            </w:pPr>
          </w:p>
        </w:tc>
        <w:tc>
          <w:tcPr>
            <w:tcW w:w="990" w:type="dxa"/>
          </w:tcPr>
          <w:p w14:paraId="6300996A" w14:textId="77777777" w:rsidR="0061524D" w:rsidRPr="00487927" w:rsidRDefault="0061524D" w:rsidP="001B2204">
            <w:pPr>
              <w:jc w:val="center"/>
              <w:rPr>
                <w:rFonts w:cstheme="minorHAnsi"/>
                <w:szCs w:val="20"/>
              </w:rPr>
            </w:pPr>
          </w:p>
        </w:tc>
        <w:tc>
          <w:tcPr>
            <w:tcW w:w="1103" w:type="dxa"/>
          </w:tcPr>
          <w:p w14:paraId="6D0C82C4" w14:textId="77777777" w:rsidR="0061524D" w:rsidRPr="00487927" w:rsidRDefault="0061524D" w:rsidP="001B2204">
            <w:pPr>
              <w:jc w:val="center"/>
              <w:rPr>
                <w:rFonts w:cstheme="minorHAnsi"/>
                <w:szCs w:val="20"/>
              </w:rPr>
            </w:pPr>
          </w:p>
        </w:tc>
        <w:tc>
          <w:tcPr>
            <w:tcW w:w="1103" w:type="dxa"/>
          </w:tcPr>
          <w:p w14:paraId="3E534527" w14:textId="77777777" w:rsidR="0061524D" w:rsidRPr="00487927" w:rsidRDefault="0061524D" w:rsidP="001B2204">
            <w:pPr>
              <w:jc w:val="center"/>
              <w:rPr>
                <w:rFonts w:cstheme="minorHAnsi"/>
                <w:szCs w:val="20"/>
              </w:rPr>
            </w:pPr>
          </w:p>
        </w:tc>
      </w:tr>
      <w:tr w:rsidR="0061524D" w:rsidRPr="00487927" w14:paraId="28008E4D" w14:textId="13F5C654" w:rsidTr="0061524D">
        <w:tc>
          <w:tcPr>
            <w:tcW w:w="1255" w:type="dxa"/>
          </w:tcPr>
          <w:p w14:paraId="643A945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516_04</w:t>
            </w:r>
          </w:p>
        </w:tc>
        <w:tc>
          <w:tcPr>
            <w:tcW w:w="990" w:type="dxa"/>
          </w:tcPr>
          <w:p w14:paraId="69D6BC24" w14:textId="77777777" w:rsidR="0061524D" w:rsidRPr="00487927" w:rsidRDefault="0061524D" w:rsidP="001B2204">
            <w:pPr>
              <w:jc w:val="center"/>
              <w:rPr>
                <w:rFonts w:cstheme="minorHAnsi"/>
                <w:szCs w:val="20"/>
              </w:rPr>
            </w:pPr>
          </w:p>
        </w:tc>
        <w:tc>
          <w:tcPr>
            <w:tcW w:w="990" w:type="dxa"/>
          </w:tcPr>
          <w:p w14:paraId="365AF64D" w14:textId="481507B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210D43" w14:textId="77777777" w:rsidR="0061524D" w:rsidRPr="00487927" w:rsidRDefault="0061524D" w:rsidP="001B2204">
            <w:pPr>
              <w:jc w:val="center"/>
              <w:rPr>
                <w:rFonts w:cstheme="minorHAnsi"/>
                <w:szCs w:val="20"/>
              </w:rPr>
            </w:pPr>
          </w:p>
        </w:tc>
        <w:tc>
          <w:tcPr>
            <w:tcW w:w="990" w:type="dxa"/>
          </w:tcPr>
          <w:p w14:paraId="5F80A7FD" w14:textId="77777777" w:rsidR="0061524D" w:rsidRPr="00487927" w:rsidRDefault="0061524D" w:rsidP="001B2204">
            <w:pPr>
              <w:jc w:val="center"/>
              <w:rPr>
                <w:rFonts w:cstheme="minorHAnsi"/>
                <w:szCs w:val="20"/>
              </w:rPr>
            </w:pPr>
          </w:p>
        </w:tc>
        <w:tc>
          <w:tcPr>
            <w:tcW w:w="990" w:type="dxa"/>
          </w:tcPr>
          <w:p w14:paraId="5AA7B021" w14:textId="5F7325DE" w:rsidR="0061524D" w:rsidRPr="00487927" w:rsidRDefault="0061524D" w:rsidP="001B2204">
            <w:pPr>
              <w:jc w:val="center"/>
              <w:rPr>
                <w:rFonts w:cstheme="minorHAnsi"/>
                <w:szCs w:val="20"/>
              </w:rPr>
            </w:pPr>
          </w:p>
        </w:tc>
        <w:tc>
          <w:tcPr>
            <w:tcW w:w="990" w:type="dxa"/>
          </w:tcPr>
          <w:p w14:paraId="6E1CB8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26C99A4" w14:textId="77777777" w:rsidR="0061524D" w:rsidRPr="00487927" w:rsidRDefault="0061524D" w:rsidP="001B2204">
            <w:pPr>
              <w:jc w:val="center"/>
              <w:rPr>
                <w:rFonts w:cstheme="minorHAnsi"/>
                <w:szCs w:val="20"/>
              </w:rPr>
            </w:pPr>
          </w:p>
        </w:tc>
        <w:tc>
          <w:tcPr>
            <w:tcW w:w="990" w:type="dxa"/>
          </w:tcPr>
          <w:p w14:paraId="793D23D1" w14:textId="77777777" w:rsidR="0061524D" w:rsidRPr="00487927" w:rsidRDefault="0061524D" w:rsidP="001B2204">
            <w:pPr>
              <w:jc w:val="center"/>
              <w:rPr>
                <w:rFonts w:cstheme="minorHAnsi"/>
                <w:szCs w:val="20"/>
              </w:rPr>
            </w:pPr>
          </w:p>
        </w:tc>
        <w:tc>
          <w:tcPr>
            <w:tcW w:w="990" w:type="dxa"/>
          </w:tcPr>
          <w:p w14:paraId="0FDEE6F8" w14:textId="77777777" w:rsidR="0061524D" w:rsidRPr="00487927" w:rsidRDefault="0061524D" w:rsidP="001B2204">
            <w:pPr>
              <w:jc w:val="center"/>
              <w:rPr>
                <w:rFonts w:cstheme="minorHAnsi"/>
                <w:szCs w:val="20"/>
              </w:rPr>
            </w:pPr>
          </w:p>
        </w:tc>
        <w:tc>
          <w:tcPr>
            <w:tcW w:w="1103" w:type="dxa"/>
          </w:tcPr>
          <w:p w14:paraId="17BE1220" w14:textId="77777777" w:rsidR="0061524D" w:rsidRPr="00487927" w:rsidRDefault="0061524D" w:rsidP="001B2204">
            <w:pPr>
              <w:jc w:val="center"/>
              <w:rPr>
                <w:rFonts w:cstheme="minorHAnsi"/>
                <w:szCs w:val="20"/>
              </w:rPr>
            </w:pPr>
          </w:p>
        </w:tc>
        <w:tc>
          <w:tcPr>
            <w:tcW w:w="1103" w:type="dxa"/>
          </w:tcPr>
          <w:p w14:paraId="56C632F8" w14:textId="77777777" w:rsidR="0061524D" w:rsidRPr="00487927" w:rsidRDefault="0061524D" w:rsidP="001B2204">
            <w:pPr>
              <w:jc w:val="center"/>
              <w:rPr>
                <w:rFonts w:cstheme="minorHAnsi"/>
                <w:szCs w:val="20"/>
              </w:rPr>
            </w:pPr>
          </w:p>
        </w:tc>
      </w:tr>
      <w:tr w:rsidR="0061524D" w:rsidRPr="00487927" w14:paraId="69E051A6" w14:textId="152BC5FB" w:rsidTr="0061524D">
        <w:tc>
          <w:tcPr>
            <w:tcW w:w="1255" w:type="dxa"/>
          </w:tcPr>
          <w:p w14:paraId="797FB73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516_05</w:t>
            </w:r>
          </w:p>
        </w:tc>
        <w:tc>
          <w:tcPr>
            <w:tcW w:w="990" w:type="dxa"/>
          </w:tcPr>
          <w:p w14:paraId="1271C599" w14:textId="77777777" w:rsidR="0061524D" w:rsidRPr="00487927" w:rsidRDefault="0061524D" w:rsidP="001B2204">
            <w:pPr>
              <w:jc w:val="center"/>
              <w:rPr>
                <w:rFonts w:cstheme="minorHAnsi"/>
                <w:szCs w:val="20"/>
              </w:rPr>
            </w:pPr>
          </w:p>
        </w:tc>
        <w:tc>
          <w:tcPr>
            <w:tcW w:w="990" w:type="dxa"/>
          </w:tcPr>
          <w:p w14:paraId="33A3D8A0" w14:textId="6DFCB3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5236A6" w14:textId="77777777" w:rsidR="0061524D" w:rsidRPr="00487927" w:rsidRDefault="0061524D" w:rsidP="001B2204">
            <w:pPr>
              <w:jc w:val="center"/>
              <w:rPr>
                <w:rFonts w:cstheme="minorHAnsi"/>
                <w:szCs w:val="20"/>
              </w:rPr>
            </w:pPr>
          </w:p>
        </w:tc>
        <w:tc>
          <w:tcPr>
            <w:tcW w:w="990" w:type="dxa"/>
          </w:tcPr>
          <w:p w14:paraId="16E8C145" w14:textId="77777777" w:rsidR="0061524D" w:rsidRPr="00487927" w:rsidRDefault="0061524D" w:rsidP="001B2204">
            <w:pPr>
              <w:jc w:val="center"/>
              <w:rPr>
                <w:rFonts w:cstheme="minorHAnsi"/>
                <w:szCs w:val="20"/>
              </w:rPr>
            </w:pPr>
          </w:p>
        </w:tc>
        <w:tc>
          <w:tcPr>
            <w:tcW w:w="990" w:type="dxa"/>
          </w:tcPr>
          <w:p w14:paraId="2FBA357D" w14:textId="65B975CA" w:rsidR="0061524D" w:rsidRPr="00487927" w:rsidRDefault="0061524D" w:rsidP="001B2204">
            <w:pPr>
              <w:jc w:val="center"/>
              <w:rPr>
                <w:rFonts w:cstheme="minorHAnsi"/>
                <w:szCs w:val="20"/>
              </w:rPr>
            </w:pPr>
          </w:p>
        </w:tc>
        <w:tc>
          <w:tcPr>
            <w:tcW w:w="990" w:type="dxa"/>
          </w:tcPr>
          <w:p w14:paraId="15A2BB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563D77" w14:textId="77777777" w:rsidR="0061524D" w:rsidRPr="00487927" w:rsidRDefault="0061524D" w:rsidP="001B2204">
            <w:pPr>
              <w:jc w:val="center"/>
              <w:rPr>
                <w:rFonts w:cstheme="minorHAnsi"/>
                <w:szCs w:val="20"/>
              </w:rPr>
            </w:pPr>
          </w:p>
        </w:tc>
        <w:tc>
          <w:tcPr>
            <w:tcW w:w="990" w:type="dxa"/>
          </w:tcPr>
          <w:p w14:paraId="00377CD7" w14:textId="77777777" w:rsidR="0061524D" w:rsidRPr="00487927" w:rsidRDefault="0061524D" w:rsidP="001B2204">
            <w:pPr>
              <w:jc w:val="center"/>
              <w:rPr>
                <w:rFonts w:cstheme="minorHAnsi"/>
                <w:szCs w:val="20"/>
              </w:rPr>
            </w:pPr>
          </w:p>
        </w:tc>
        <w:tc>
          <w:tcPr>
            <w:tcW w:w="990" w:type="dxa"/>
          </w:tcPr>
          <w:p w14:paraId="0168E287" w14:textId="77777777" w:rsidR="0061524D" w:rsidRPr="00487927" w:rsidRDefault="0061524D" w:rsidP="001B2204">
            <w:pPr>
              <w:jc w:val="center"/>
              <w:rPr>
                <w:rFonts w:cstheme="minorHAnsi"/>
                <w:szCs w:val="20"/>
              </w:rPr>
            </w:pPr>
          </w:p>
        </w:tc>
        <w:tc>
          <w:tcPr>
            <w:tcW w:w="1103" w:type="dxa"/>
          </w:tcPr>
          <w:p w14:paraId="7210767B" w14:textId="77777777" w:rsidR="0061524D" w:rsidRPr="00487927" w:rsidRDefault="0061524D" w:rsidP="001B2204">
            <w:pPr>
              <w:jc w:val="center"/>
              <w:rPr>
                <w:rFonts w:cstheme="minorHAnsi"/>
                <w:szCs w:val="20"/>
              </w:rPr>
            </w:pPr>
          </w:p>
        </w:tc>
        <w:tc>
          <w:tcPr>
            <w:tcW w:w="1103" w:type="dxa"/>
          </w:tcPr>
          <w:p w14:paraId="4B56D958" w14:textId="77777777" w:rsidR="0061524D" w:rsidRPr="00487927" w:rsidRDefault="0061524D" w:rsidP="001B2204">
            <w:pPr>
              <w:jc w:val="center"/>
              <w:rPr>
                <w:rFonts w:cstheme="minorHAnsi"/>
                <w:szCs w:val="20"/>
              </w:rPr>
            </w:pPr>
          </w:p>
        </w:tc>
      </w:tr>
      <w:tr w:rsidR="0061524D" w:rsidRPr="00487927" w14:paraId="4900EA7E" w14:textId="2B5FE565" w:rsidTr="0061524D">
        <w:tc>
          <w:tcPr>
            <w:tcW w:w="1255" w:type="dxa"/>
          </w:tcPr>
          <w:p w14:paraId="4F7975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516_06</w:t>
            </w:r>
          </w:p>
        </w:tc>
        <w:tc>
          <w:tcPr>
            <w:tcW w:w="990" w:type="dxa"/>
          </w:tcPr>
          <w:p w14:paraId="376BA6F2" w14:textId="77777777" w:rsidR="0061524D" w:rsidRPr="00487927" w:rsidRDefault="0061524D" w:rsidP="001B2204">
            <w:pPr>
              <w:jc w:val="center"/>
              <w:rPr>
                <w:rFonts w:cstheme="minorHAnsi"/>
                <w:szCs w:val="20"/>
              </w:rPr>
            </w:pPr>
          </w:p>
        </w:tc>
        <w:tc>
          <w:tcPr>
            <w:tcW w:w="990" w:type="dxa"/>
          </w:tcPr>
          <w:p w14:paraId="01A39A4F" w14:textId="31B63D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EAED60" w14:textId="77777777" w:rsidR="0061524D" w:rsidRPr="00487927" w:rsidRDefault="0061524D" w:rsidP="001B2204">
            <w:pPr>
              <w:jc w:val="center"/>
              <w:rPr>
                <w:rFonts w:cstheme="minorHAnsi"/>
                <w:szCs w:val="20"/>
              </w:rPr>
            </w:pPr>
          </w:p>
        </w:tc>
        <w:tc>
          <w:tcPr>
            <w:tcW w:w="990" w:type="dxa"/>
          </w:tcPr>
          <w:p w14:paraId="2F97D869" w14:textId="77777777" w:rsidR="0061524D" w:rsidRPr="00487927" w:rsidRDefault="0061524D" w:rsidP="001B2204">
            <w:pPr>
              <w:jc w:val="center"/>
              <w:rPr>
                <w:rFonts w:cstheme="minorHAnsi"/>
                <w:szCs w:val="20"/>
              </w:rPr>
            </w:pPr>
          </w:p>
        </w:tc>
        <w:tc>
          <w:tcPr>
            <w:tcW w:w="990" w:type="dxa"/>
          </w:tcPr>
          <w:p w14:paraId="7C6367DE" w14:textId="7A4B2358" w:rsidR="0061524D" w:rsidRPr="00487927" w:rsidRDefault="0061524D" w:rsidP="001B2204">
            <w:pPr>
              <w:jc w:val="center"/>
              <w:rPr>
                <w:rFonts w:cstheme="minorHAnsi"/>
                <w:szCs w:val="20"/>
              </w:rPr>
            </w:pPr>
          </w:p>
        </w:tc>
        <w:tc>
          <w:tcPr>
            <w:tcW w:w="990" w:type="dxa"/>
          </w:tcPr>
          <w:p w14:paraId="0C949F1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3B41B3" w14:textId="77777777" w:rsidR="0061524D" w:rsidRPr="00487927" w:rsidRDefault="0061524D" w:rsidP="001B2204">
            <w:pPr>
              <w:jc w:val="center"/>
              <w:rPr>
                <w:rFonts w:cstheme="minorHAnsi"/>
                <w:szCs w:val="20"/>
              </w:rPr>
            </w:pPr>
          </w:p>
        </w:tc>
        <w:tc>
          <w:tcPr>
            <w:tcW w:w="990" w:type="dxa"/>
          </w:tcPr>
          <w:p w14:paraId="4D196DCA" w14:textId="77777777" w:rsidR="0061524D" w:rsidRPr="00487927" w:rsidRDefault="0061524D" w:rsidP="001B2204">
            <w:pPr>
              <w:jc w:val="center"/>
              <w:rPr>
                <w:rFonts w:cstheme="minorHAnsi"/>
                <w:szCs w:val="20"/>
              </w:rPr>
            </w:pPr>
          </w:p>
        </w:tc>
        <w:tc>
          <w:tcPr>
            <w:tcW w:w="990" w:type="dxa"/>
          </w:tcPr>
          <w:p w14:paraId="0159AB19" w14:textId="77777777" w:rsidR="0061524D" w:rsidRPr="00487927" w:rsidRDefault="0061524D" w:rsidP="001B2204">
            <w:pPr>
              <w:jc w:val="center"/>
              <w:rPr>
                <w:rFonts w:cstheme="minorHAnsi"/>
                <w:szCs w:val="20"/>
              </w:rPr>
            </w:pPr>
          </w:p>
        </w:tc>
        <w:tc>
          <w:tcPr>
            <w:tcW w:w="1103" w:type="dxa"/>
          </w:tcPr>
          <w:p w14:paraId="5E6BC40F" w14:textId="77777777" w:rsidR="0061524D" w:rsidRPr="00487927" w:rsidRDefault="0061524D" w:rsidP="001B2204">
            <w:pPr>
              <w:jc w:val="center"/>
              <w:rPr>
                <w:rFonts w:cstheme="minorHAnsi"/>
                <w:szCs w:val="20"/>
              </w:rPr>
            </w:pPr>
          </w:p>
        </w:tc>
        <w:tc>
          <w:tcPr>
            <w:tcW w:w="1103" w:type="dxa"/>
          </w:tcPr>
          <w:p w14:paraId="18F026CA" w14:textId="77777777" w:rsidR="0061524D" w:rsidRPr="00487927" w:rsidRDefault="0061524D" w:rsidP="001B2204">
            <w:pPr>
              <w:jc w:val="center"/>
              <w:rPr>
                <w:rFonts w:cstheme="minorHAnsi"/>
                <w:szCs w:val="20"/>
              </w:rPr>
            </w:pPr>
          </w:p>
        </w:tc>
      </w:tr>
      <w:tr w:rsidR="0061524D" w:rsidRPr="00487927" w14:paraId="252CBC99" w14:textId="34B42D02" w:rsidTr="0061524D">
        <w:tc>
          <w:tcPr>
            <w:tcW w:w="1255" w:type="dxa"/>
          </w:tcPr>
          <w:p w14:paraId="7C8CC44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516_07</w:t>
            </w:r>
          </w:p>
        </w:tc>
        <w:tc>
          <w:tcPr>
            <w:tcW w:w="990" w:type="dxa"/>
          </w:tcPr>
          <w:p w14:paraId="1EB5CD87" w14:textId="77777777" w:rsidR="0061524D" w:rsidRPr="00487927" w:rsidRDefault="0061524D" w:rsidP="001B2204">
            <w:pPr>
              <w:jc w:val="center"/>
              <w:rPr>
                <w:rFonts w:cstheme="minorHAnsi"/>
                <w:szCs w:val="20"/>
              </w:rPr>
            </w:pPr>
          </w:p>
        </w:tc>
        <w:tc>
          <w:tcPr>
            <w:tcW w:w="990" w:type="dxa"/>
          </w:tcPr>
          <w:p w14:paraId="3F521D46" w14:textId="37F0749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B96055" w14:textId="77777777" w:rsidR="0061524D" w:rsidRPr="00487927" w:rsidRDefault="0061524D" w:rsidP="001B2204">
            <w:pPr>
              <w:jc w:val="center"/>
              <w:rPr>
                <w:rFonts w:cstheme="minorHAnsi"/>
                <w:szCs w:val="20"/>
              </w:rPr>
            </w:pPr>
          </w:p>
        </w:tc>
        <w:tc>
          <w:tcPr>
            <w:tcW w:w="990" w:type="dxa"/>
          </w:tcPr>
          <w:p w14:paraId="536ECDB3" w14:textId="77777777" w:rsidR="0061524D" w:rsidRPr="00487927" w:rsidRDefault="0061524D" w:rsidP="001B2204">
            <w:pPr>
              <w:jc w:val="center"/>
              <w:rPr>
                <w:rFonts w:cstheme="minorHAnsi"/>
                <w:szCs w:val="20"/>
              </w:rPr>
            </w:pPr>
          </w:p>
        </w:tc>
        <w:tc>
          <w:tcPr>
            <w:tcW w:w="990" w:type="dxa"/>
          </w:tcPr>
          <w:p w14:paraId="4C39E5AA" w14:textId="6F560E48" w:rsidR="0061524D" w:rsidRPr="00487927" w:rsidRDefault="0061524D" w:rsidP="001B2204">
            <w:pPr>
              <w:jc w:val="center"/>
              <w:rPr>
                <w:rFonts w:cstheme="minorHAnsi"/>
                <w:szCs w:val="20"/>
              </w:rPr>
            </w:pPr>
          </w:p>
        </w:tc>
        <w:tc>
          <w:tcPr>
            <w:tcW w:w="990" w:type="dxa"/>
          </w:tcPr>
          <w:p w14:paraId="642C7F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71BD86" w14:textId="77777777" w:rsidR="0061524D" w:rsidRPr="00487927" w:rsidRDefault="0061524D" w:rsidP="001B2204">
            <w:pPr>
              <w:jc w:val="center"/>
              <w:rPr>
                <w:rFonts w:cstheme="minorHAnsi"/>
                <w:szCs w:val="20"/>
              </w:rPr>
            </w:pPr>
          </w:p>
        </w:tc>
        <w:tc>
          <w:tcPr>
            <w:tcW w:w="990" w:type="dxa"/>
          </w:tcPr>
          <w:p w14:paraId="05164E5C" w14:textId="77777777" w:rsidR="0061524D" w:rsidRPr="00487927" w:rsidRDefault="0061524D" w:rsidP="001B2204">
            <w:pPr>
              <w:jc w:val="center"/>
              <w:rPr>
                <w:rFonts w:cstheme="minorHAnsi"/>
                <w:szCs w:val="20"/>
              </w:rPr>
            </w:pPr>
          </w:p>
        </w:tc>
        <w:tc>
          <w:tcPr>
            <w:tcW w:w="990" w:type="dxa"/>
          </w:tcPr>
          <w:p w14:paraId="37E9057B" w14:textId="77777777" w:rsidR="0061524D" w:rsidRPr="00487927" w:rsidRDefault="0061524D" w:rsidP="001B2204">
            <w:pPr>
              <w:jc w:val="center"/>
              <w:rPr>
                <w:rFonts w:cstheme="minorHAnsi"/>
                <w:szCs w:val="20"/>
              </w:rPr>
            </w:pPr>
          </w:p>
        </w:tc>
        <w:tc>
          <w:tcPr>
            <w:tcW w:w="1103" w:type="dxa"/>
          </w:tcPr>
          <w:p w14:paraId="1B9521D1" w14:textId="77777777" w:rsidR="0061524D" w:rsidRPr="00487927" w:rsidRDefault="0061524D" w:rsidP="001B2204">
            <w:pPr>
              <w:jc w:val="center"/>
              <w:rPr>
                <w:rFonts w:cstheme="minorHAnsi"/>
                <w:szCs w:val="20"/>
              </w:rPr>
            </w:pPr>
          </w:p>
        </w:tc>
        <w:tc>
          <w:tcPr>
            <w:tcW w:w="1103" w:type="dxa"/>
          </w:tcPr>
          <w:p w14:paraId="7F2F7B84" w14:textId="77777777" w:rsidR="0061524D" w:rsidRPr="00487927" w:rsidRDefault="0061524D" w:rsidP="001B2204">
            <w:pPr>
              <w:jc w:val="center"/>
              <w:rPr>
                <w:rFonts w:cstheme="minorHAnsi"/>
                <w:szCs w:val="20"/>
              </w:rPr>
            </w:pPr>
          </w:p>
        </w:tc>
      </w:tr>
      <w:tr w:rsidR="0061524D" w:rsidRPr="00487927" w14:paraId="13FDDD08" w14:textId="2C2E167C" w:rsidTr="0061524D">
        <w:tc>
          <w:tcPr>
            <w:tcW w:w="1255" w:type="dxa"/>
          </w:tcPr>
          <w:p w14:paraId="0D1250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516_08</w:t>
            </w:r>
          </w:p>
        </w:tc>
        <w:tc>
          <w:tcPr>
            <w:tcW w:w="990" w:type="dxa"/>
          </w:tcPr>
          <w:p w14:paraId="234E164C" w14:textId="77777777" w:rsidR="0061524D" w:rsidRPr="00487927" w:rsidRDefault="0061524D" w:rsidP="001B2204">
            <w:pPr>
              <w:jc w:val="center"/>
              <w:rPr>
                <w:rFonts w:cstheme="minorHAnsi"/>
                <w:szCs w:val="20"/>
              </w:rPr>
            </w:pPr>
          </w:p>
        </w:tc>
        <w:tc>
          <w:tcPr>
            <w:tcW w:w="990" w:type="dxa"/>
          </w:tcPr>
          <w:p w14:paraId="12AACE95" w14:textId="3F9A73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E7B9BA" w14:textId="77777777" w:rsidR="0061524D" w:rsidRPr="00487927" w:rsidRDefault="0061524D" w:rsidP="001B2204">
            <w:pPr>
              <w:jc w:val="center"/>
              <w:rPr>
                <w:rFonts w:cstheme="minorHAnsi"/>
                <w:szCs w:val="20"/>
              </w:rPr>
            </w:pPr>
          </w:p>
        </w:tc>
        <w:tc>
          <w:tcPr>
            <w:tcW w:w="990" w:type="dxa"/>
          </w:tcPr>
          <w:p w14:paraId="21B36214" w14:textId="77777777" w:rsidR="0061524D" w:rsidRPr="00487927" w:rsidRDefault="0061524D" w:rsidP="001B2204">
            <w:pPr>
              <w:jc w:val="center"/>
              <w:rPr>
                <w:rFonts w:cstheme="minorHAnsi"/>
                <w:szCs w:val="20"/>
              </w:rPr>
            </w:pPr>
          </w:p>
        </w:tc>
        <w:tc>
          <w:tcPr>
            <w:tcW w:w="990" w:type="dxa"/>
          </w:tcPr>
          <w:p w14:paraId="3DC3EB2B" w14:textId="5CD63B72" w:rsidR="0061524D" w:rsidRPr="00487927" w:rsidRDefault="0061524D" w:rsidP="001B2204">
            <w:pPr>
              <w:jc w:val="center"/>
              <w:rPr>
                <w:rFonts w:cstheme="minorHAnsi"/>
                <w:szCs w:val="20"/>
              </w:rPr>
            </w:pPr>
          </w:p>
        </w:tc>
        <w:tc>
          <w:tcPr>
            <w:tcW w:w="990" w:type="dxa"/>
          </w:tcPr>
          <w:p w14:paraId="20219D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670C97D" w14:textId="77777777" w:rsidR="0061524D" w:rsidRPr="00487927" w:rsidRDefault="0061524D" w:rsidP="001B2204">
            <w:pPr>
              <w:jc w:val="center"/>
              <w:rPr>
                <w:rFonts w:cstheme="minorHAnsi"/>
                <w:szCs w:val="20"/>
              </w:rPr>
            </w:pPr>
          </w:p>
        </w:tc>
        <w:tc>
          <w:tcPr>
            <w:tcW w:w="990" w:type="dxa"/>
          </w:tcPr>
          <w:p w14:paraId="0CA57855" w14:textId="77777777" w:rsidR="0061524D" w:rsidRPr="00487927" w:rsidRDefault="0061524D" w:rsidP="001B2204">
            <w:pPr>
              <w:jc w:val="center"/>
              <w:rPr>
                <w:rFonts w:cstheme="minorHAnsi"/>
                <w:szCs w:val="20"/>
              </w:rPr>
            </w:pPr>
          </w:p>
        </w:tc>
        <w:tc>
          <w:tcPr>
            <w:tcW w:w="990" w:type="dxa"/>
          </w:tcPr>
          <w:p w14:paraId="44AB91A7" w14:textId="77777777" w:rsidR="0061524D" w:rsidRPr="00487927" w:rsidRDefault="0061524D" w:rsidP="001B2204">
            <w:pPr>
              <w:jc w:val="center"/>
              <w:rPr>
                <w:rFonts w:cstheme="minorHAnsi"/>
                <w:szCs w:val="20"/>
              </w:rPr>
            </w:pPr>
          </w:p>
        </w:tc>
        <w:tc>
          <w:tcPr>
            <w:tcW w:w="1103" w:type="dxa"/>
          </w:tcPr>
          <w:p w14:paraId="6476EDA3" w14:textId="77777777" w:rsidR="0061524D" w:rsidRPr="00487927" w:rsidRDefault="0061524D" w:rsidP="001B2204">
            <w:pPr>
              <w:jc w:val="center"/>
              <w:rPr>
                <w:rFonts w:cstheme="minorHAnsi"/>
                <w:szCs w:val="20"/>
              </w:rPr>
            </w:pPr>
          </w:p>
        </w:tc>
        <w:tc>
          <w:tcPr>
            <w:tcW w:w="1103" w:type="dxa"/>
          </w:tcPr>
          <w:p w14:paraId="7F215D26" w14:textId="77777777" w:rsidR="0061524D" w:rsidRPr="00487927" w:rsidRDefault="0061524D" w:rsidP="001B2204">
            <w:pPr>
              <w:jc w:val="center"/>
              <w:rPr>
                <w:rFonts w:cstheme="minorHAnsi"/>
                <w:szCs w:val="20"/>
              </w:rPr>
            </w:pPr>
          </w:p>
        </w:tc>
      </w:tr>
      <w:tr w:rsidR="0061524D" w:rsidRPr="00487927" w14:paraId="21F9B2AB" w14:textId="5BD8C5C1" w:rsidTr="0061524D">
        <w:tc>
          <w:tcPr>
            <w:tcW w:w="1255" w:type="dxa"/>
          </w:tcPr>
          <w:p w14:paraId="39A63A6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517_01</w:t>
            </w:r>
          </w:p>
        </w:tc>
        <w:tc>
          <w:tcPr>
            <w:tcW w:w="990" w:type="dxa"/>
          </w:tcPr>
          <w:p w14:paraId="536249A4" w14:textId="77777777" w:rsidR="0061524D" w:rsidRPr="00487927" w:rsidRDefault="0061524D" w:rsidP="001B2204">
            <w:pPr>
              <w:jc w:val="center"/>
              <w:rPr>
                <w:rFonts w:cstheme="minorHAnsi"/>
                <w:szCs w:val="20"/>
              </w:rPr>
            </w:pPr>
          </w:p>
        </w:tc>
        <w:tc>
          <w:tcPr>
            <w:tcW w:w="990" w:type="dxa"/>
          </w:tcPr>
          <w:p w14:paraId="391BB6D2" w14:textId="05BA33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519AFB" w14:textId="77777777" w:rsidR="0061524D" w:rsidRPr="00487927" w:rsidRDefault="0061524D" w:rsidP="001B2204">
            <w:pPr>
              <w:jc w:val="center"/>
              <w:rPr>
                <w:rFonts w:cstheme="minorHAnsi"/>
                <w:szCs w:val="20"/>
              </w:rPr>
            </w:pPr>
          </w:p>
        </w:tc>
        <w:tc>
          <w:tcPr>
            <w:tcW w:w="990" w:type="dxa"/>
          </w:tcPr>
          <w:p w14:paraId="47C5A355" w14:textId="77777777" w:rsidR="0061524D" w:rsidRPr="00487927" w:rsidRDefault="0061524D" w:rsidP="001B2204">
            <w:pPr>
              <w:jc w:val="center"/>
              <w:rPr>
                <w:rFonts w:cstheme="minorHAnsi"/>
                <w:szCs w:val="20"/>
              </w:rPr>
            </w:pPr>
          </w:p>
        </w:tc>
        <w:tc>
          <w:tcPr>
            <w:tcW w:w="990" w:type="dxa"/>
          </w:tcPr>
          <w:p w14:paraId="7741669C" w14:textId="79C64EB0" w:rsidR="0061524D" w:rsidRPr="00487927" w:rsidRDefault="0061524D" w:rsidP="001B2204">
            <w:pPr>
              <w:jc w:val="center"/>
              <w:rPr>
                <w:rFonts w:cstheme="minorHAnsi"/>
                <w:szCs w:val="20"/>
              </w:rPr>
            </w:pPr>
          </w:p>
        </w:tc>
        <w:tc>
          <w:tcPr>
            <w:tcW w:w="990" w:type="dxa"/>
          </w:tcPr>
          <w:p w14:paraId="230A641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0BCF996" w14:textId="77777777" w:rsidR="0061524D" w:rsidRPr="00487927" w:rsidRDefault="0061524D" w:rsidP="001B2204">
            <w:pPr>
              <w:jc w:val="center"/>
              <w:rPr>
                <w:rFonts w:cstheme="minorHAnsi"/>
                <w:szCs w:val="20"/>
              </w:rPr>
            </w:pPr>
          </w:p>
        </w:tc>
        <w:tc>
          <w:tcPr>
            <w:tcW w:w="990" w:type="dxa"/>
          </w:tcPr>
          <w:p w14:paraId="57703444" w14:textId="77777777" w:rsidR="0061524D" w:rsidRPr="00487927" w:rsidRDefault="0061524D" w:rsidP="001B2204">
            <w:pPr>
              <w:jc w:val="center"/>
              <w:rPr>
                <w:rFonts w:cstheme="minorHAnsi"/>
                <w:szCs w:val="20"/>
              </w:rPr>
            </w:pPr>
          </w:p>
        </w:tc>
        <w:tc>
          <w:tcPr>
            <w:tcW w:w="990" w:type="dxa"/>
          </w:tcPr>
          <w:p w14:paraId="5A7FF5E3" w14:textId="77777777" w:rsidR="0061524D" w:rsidRPr="00487927" w:rsidRDefault="0061524D" w:rsidP="001B2204">
            <w:pPr>
              <w:jc w:val="center"/>
              <w:rPr>
                <w:rFonts w:cstheme="minorHAnsi"/>
                <w:szCs w:val="20"/>
              </w:rPr>
            </w:pPr>
          </w:p>
        </w:tc>
        <w:tc>
          <w:tcPr>
            <w:tcW w:w="1103" w:type="dxa"/>
          </w:tcPr>
          <w:p w14:paraId="062E54B4" w14:textId="77777777" w:rsidR="0061524D" w:rsidRPr="00487927" w:rsidRDefault="0061524D" w:rsidP="001B2204">
            <w:pPr>
              <w:jc w:val="center"/>
              <w:rPr>
                <w:rFonts w:cstheme="minorHAnsi"/>
                <w:szCs w:val="20"/>
              </w:rPr>
            </w:pPr>
          </w:p>
        </w:tc>
        <w:tc>
          <w:tcPr>
            <w:tcW w:w="1103" w:type="dxa"/>
          </w:tcPr>
          <w:p w14:paraId="262775AD" w14:textId="77777777" w:rsidR="0061524D" w:rsidRPr="00487927" w:rsidRDefault="0061524D" w:rsidP="001B2204">
            <w:pPr>
              <w:jc w:val="center"/>
              <w:rPr>
                <w:rFonts w:cstheme="minorHAnsi"/>
                <w:szCs w:val="20"/>
              </w:rPr>
            </w:pPr>
          </w:p>
        </w:tc>
      </w:tr>
      <w:tr w:rsidR="0061524D" w:rsidRPr="00487927" w14:paraId="44CF9D3A" w14:textId="34350180" w:rsidTr="0061524D">
        <w:tc>
          <w:tcPr>
            <w:tcW w:w="1255" w:type="dxa"/>
          </w:tcPr>
          <w:p w14:paraId="0B4828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517_02</w:t>
            </w:r>
          </w:p>
        </w:tc>
        <w:tc>
          <w:tcPr>
            <w:tcW w:w="990" w:type="dxa"/>
          </w:tcPr>
          <w:p w14:paraId="04A3482B" w14:textId="77777777" w:rsidR="0061524D" w:rsidRPr="00487927" w:rsidRDefault="0061524D" w:rsidP="001B2204">
            <w:pPr>
              <w:jc w:val="center"/>
              <w:rPr>
                <w:rFonts w:cstheme="minorHAnsi"/>
                <w:szCs w:val="20"/>
              </w:rPr>
            </w:pPr>
          </w:p>
        </w:tc>
        <w:tc>
          <w:tcPr>
            <w:tcW w:w="990" w:type="dxa"/>
          </w:tcPr>
          <w:p w14:paraId="6A399904" w14:textId="7CAFF0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0FC310" w14:textId="77777777" w:rsidR="0061524D" w:rsidRPr="00487927" w:rsidRDefault="0061524D" w:rsidP="001B2204">
            <w:pPr>
              <w:jc w:val="center"/>
              <w:rPr>
                <w:rFonts w:cstheme="minorHAnsi"/>
                <w:szCs w:val="20"/>
              </w:rPr>
            </w:pPr>
          </w:p>
        </w:tc>
        <w:tc>
          <w:tcPr>
            <w:tcW w:w="990" w:type="dxa"/>
          </w:tcPr>
          <w:p w14:paraId="215B5096" w14:textId="77777777" w:rsidR="0061524D" w:rsidRPr="00487927" w:rsidRDefault="0061524D" w:rsidP="001B2204">
            <w:pPr>
              <w:jc w:val="center"/>
              <w:rPr>
                <w:rFonts w:cstheme="minorHAnsi"/>
                <w:szCs w:val="20"/>
              </w:rPr>
            </w:pPr>
          </w:p>
        </w:tc>
        <w:tc>
          <w:tcPr>
            <w:tcW w:w="990" w:type="dxa"/>
          </w:tcPr>
          <w:p w14:paraId="3EB00C6A" w14:textId="0417D537" w:rsidR="0061524D" w:rsidRPr="00487927" w:rsidRDefault="0061524D" w:rsidP="001B2204">
            <w:pPr>
              <w:jc w:val="center"/>
              <w:rPr>
                <w:rFonts w:cstheme="minorHAnsi"/>
                <w:szCs w:val="20"/>
              </w:rPr>
            </w:pPr>
          </w:p>
        </w:tc>
        <w:tc>
          <w:tcPr>
            <w:tcW w:w="990" w:type="dxa"/>
          </w:tcPr>
          <w:p w14:paraId="02D90FC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B08C32" w14:textId="77777777" w:rsidR="0061524D" w:rsidRPr="00487927" w:rsidRDefault="0061524D" w:rsidP="001B2204">
            <w:pPr>
              <w:jc w:val="center"/>
              <w:rPr>
                <w:rFonts w:cstheme="minorHAnsi"/>
                <w:szCs w:val="20"/>
              </w:rPr>
            </w:pPr>
          </w:p>
        </w:tc>
        <w:tc>
          <w:tcPr>
            <w:tcW w:w="990" w:type="dxa"/>
          </w:tcPr>
          <w:p w14:paraId="2A92787A" w14:textId="77777777" w:rsidR="0061524D" w:rsidRPr="00487927" w:rsidRDefault="0061524D" w:rsidP="001B2204">
            <w:pPr>
              <w:jc w:val="center"/>
              <w:rPr>
                <w:rFonts w:cstheme="minorHAnsi"/>
                <w:szCs w:val="20"/>
              </w:rPr>
            </w:pPr>
          </w:p>
        </w:tc>
        <w:tc>
          <w:tcPr>
            <w:tcW w:w="990" w:type="dxa"/>
          </w:tcPr>
          <w:p w14:paraId="4484E150" w14:textId="77777777" w:rsidR="0061524D" w:rsidRPr="00487927" w:rsidRDefault="0061524D" w:rsidP="001B2204">
            <w:pPr>
              <w:jc w:val="center"/>
              <w:rPr>
                <w:rFonts w:cstheme="minorHAnsi"/>
                <w:szCs w:val="20"/>
              </w:rPr>
            </w:pPr>
          </w:p>
        </w:tc>
        <w:tc>
          <w:tcPr>
            <w:tcW w:w="1103" w:type="dxa"/>
          </w:tcPr>
          <w:p w14:paraId="170200A2" w14:textId="77777777" w:rsidR="0061524D" w:rsidRPr="00487927" w:rsidRDefault="0061524D" w:rsidP="001B2204">
            <w:pPr>
              <w:jc w:val="center"/>
              <w:rPr>
                <w:rFonts w:cstheme="minorHAnsi"/>
                <w:szCs w:val="20"/>
              </w:rPr>
            </w:pPr>
          </w:p>
        </w:tc>
        <w:tc>
          <w:tcPr>
            <w:tcW w:w="1103" w:type="dxa"/>
          </w:tcPr>
          <w:p w14:paraId="70876530" w14:textId="77777777" w:rsidR="0061524D" w:rsidRPr="00487927" w:rsidRDefault="0061524D" w:rsidP="001B2204">
            <w:pPr>
              <w:jc w:val="center"/>
              <w:rPr>
                <w:rFonts w:cstheme="minorHAnsi"/>
                <w:szCs w:val="20"/>
              </w:rPr>
            </w:pPr>
          </w:p>
        </w:tc>
      </w:tr>
      <w:tr w:rsidR="0061524D" w:rsidRPr="00487927" w14:paraId="38A736A3" w14:textId="641A8DE4" w:rsidTr="0061524D">
        <w:tc>
          <w:tcPr>
            <w:tcW w:w="1255" w:type="dxa"/>
          </w:tcPr>
          <w:p w14:paraId="0A997D9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517_04</w:t>
            </w:r>
          </w:p>
        </w:tc>
        <w:tc>
          <w:tcPr>
            <w:tcW w:w="990" w:type="dxa"/>
          </w:tcPr>
          <w:p w14:paraId="30DE89C1" w14:textId="77777777" w:rsidR="0061524D" w:rsidRPr="00487927" w:rsidRDefault="0061524D" w:rsidP="001B2204">
            <w:pPr>
              <w:jc w:val="center"/>
              <w:rPr>
                <w:rFonts w:cstheme="minorHAnsi"/>
                <w:szCs w:val="20"/>
              </w:rPr>
            </w:pPr>
          </w:p>
        </w:tc>
        <w:tc>
          <w:tcPr>
            <w:tcW w:w="990" w:type="dxa"/>
          </w:tcPr>
          <w:p w14:paraId="3D74C18F" w14:textId="07144D1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920B29" w14:textId="77777777" w:rsidR="0061524D" w:rsidRPr="00487927" w:rsidRDefault="0061524D" w:rsidP="001B2204">
            <w:pPr>
              <w:jc w:val="center"/>
              <w:rPr>
                <w:rFonts w:cstheme="minorHAnsi"/>
                <w:szCs w:val="20"/>
              </w:rPr>
            </w:pPr>
          </w:p>
        </w:tc>
        <w:tc>
          <w:tcPr>
            <w:tcW w:w="990" w:type="dxa"/>
          </w:tcPr>
          <w:p w14:paraId="7BD35478" w14:textId="77777777" w:rsidR="0061524D" w:rsidRPr="00487927" w:rsidRDefault="0061524D" w:rsidP="001B2204">
            <w:pPr>
              <w:jc w:val="center"/>
              <w:rPr>
                <w:rFonts w:cstheme="minorHAnsi"/>
                <w:szCs w:val="20"/>
              </w:rPr>
            </w:pPr>
          </w:p>
        </w:tc>
        <w:tc>
          <w:tcPr>
            <w:tcW w:w="990" w:type="dxa"/>
          </w:tcPr>
          <w:p w14:paraId="43325667" w14:textId="472F4769" w:rsidR="0061524D" w:rsidRPr="00487927" w:rsidRDefault="0061524D" w:rsidP="001B2204">
            <w:pPr>
              <w:jc w:val="center"/>
              <w:rPr>
                <w:rFonts w:cstheme="minorHAnsi"/>
                <w:szCs w:val="20"/>
              </w:rPr>
            </w:pPr>
          </w:p>
        </w:tc>
        <w:tc>
          <w:tcPr>
            <w:tcW w:w="990" w:type="dxa"/>
          </w:tcPr>
          <w:p w14:paraId="7D2983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B45973" w14:textId="77777777" w:rsidR="0061524D" w:rsidRPr="00487927" w:rsidRDefault="0061524D" w:rsidP="001B2204">
            <w:pPr>
              <w:jc w:val="center"/>
              <w:rPr>
                <w:rFonts w:cstheme="minorHAnsi"/>
                <w:szCs w:val="20"/>
              </w:rPr>
            </w:pPr>
          </w:p>
        </w:tc>
        <w:tc>
          <w:tcPr>
            <w:tcW w:w="990" w:type="dxa"/>
          </w:tcPr>
          <w:p w14:paraId="283AF448" w14:textId="77777777" w:rsidR="0061524D" w:rsidRPr="00487927" w:rsidRDefault="0061524D" w:rsidP="001B2204">
            <w:pPr>
              <w:jc w:val="center"/>
              <w:rPr>
                <w:rFonts w:cstheme="minorHAnsi"/>
                <w:szCs w:val="20"/>
              </w:rPr>
            </w:pPr>
          </w:p>
        </w:tc>
        <w:tc>
          <w:tcPr>
            <w:tcW w:w="990" w:type="dxa"/>
          </w:tcPr>
          <w:p w14:paraId="6A64BFD4" w14:textId="77777777" w:rsidR="0061524D" w:rsidRPr="00487927" w:rsidRDefault="0061524D" w:rsidP="001B2204">
            <w:pPr>
              <w:jc w:val="center"/>
              <w:rPr>
                <w:rFonts w:cstheme="minorHAnsi"/>
                <w:szCs w:val="20"/>
              </w:rPr>
            </w:pPr>
          </w:p>
        </w:tc>
        <w:tc>
          <w:tcPr>
            <w:tcW w:w="1103" w:type="dxa"/>
          </w:tcPr>
          <w:p w14:paraId="00B768DD" w14:textId="77777777" w:rsidR="0061524D" w:rsidRPr="00487927" w:rsidRDefault="0061524D" w:rsidP="001B2204">
            <w:pPr>
              <w:jc w:val="center"/>
              <w:rPr>
                <w:rFonts w:cstheme="minorHAnsi"/>
                <w:szCs w:val="20"/>
              </w:rPr>
            </w:pPr>
          </w:p>
        </w:tc>
        <w:tc>
          <w:tcPr>
            <w:tcW w:w="1103" w:type="dxa"/>
          </w:tcPr>
          <w:p w14:paraId="69C25CFC" w14:textId="77777777" w:rsidR="0061524D" w:rsidRPr="00487927" w:rsidRDefault="0061524D" w:rsidP="001B2204">
            <w:pPr>
              <w:jc w:val="center"/>
              <w:rPr>
                <w:rFonts w:cstheme="minorHAnsi"/>
                <w:szCs w:val="20"/>
              </w:rPr>
            </w:pPr>
          </w:p>
        </w:tc>
      </w:tr>
      <w:tr w:rsidR="0061524D" w:rsidRPr="00487927" w14:paraId="55FBB5E4" w14:textId="61B1FCB2" w:rsidTr="0061524D">
        <w:tc>
          <w:tcPr>
            <w:tcW w:w="1255" w:type="dxa"/>
          </w:tcPr>
          <w:p w14:paraId="696D587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517_05</w:t>
            </w:r>
          </w:p>
        </w:tc>
        <w:tc>
          <w:tcPr>
            <w:tcW w:w="990" w:type="dxa"/>
          </w:tcPr>
          <w:p w14:paraId="0D694518" w14:textId="77777777" w:rsidR="0061524D" w:rsidRPr="00487927" w:rsidRDefault="0061524D" w:rsidP="001B2204">
            <w:pPr>
              <w:jc w:val="center"/>
              <w:rPr>
                <w:rFonts w:cstheme="minorHAnsi"/>
                <w:szCs w:val="20"/>
              </w:rPr>
            </w:pPr>
          </w:p>
        </w:tc>
        <w:tc>
          <w:tcPr>
            <w:tcW w:w="990" w:type="dxa"/>
          </w:tcPr>
          <w:p w14:paraId="22E847DE" w14:textId="64578A8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2DB437" w14:textId="77777777" w:rsidR="0061524D" w:rsidRPr="00487927" w:rsidRDefault="0061524D" w:rsidP="001B2204">
            <w:pPr>
              <w:jc w:val="center"/>
              <w:rPr>
                <w:rFonts w:cstheme="minorHAnsi"/>
                <w:szCs w:val="20"/>
              </w:rPr>
            </w:pPr>
          </w:p>
        </w:tc>
        <w:tc>
          <w:tcPr>
            <w:tcW w:w="990" w:type="dxa"/>
          </w:tcPr>
          <w:p w14:paraId="757AAB11" w14:textId="77777777" w:rsidR="0061524D" w:rsidRPr="00487927" w:rsidRDefault="0061524D" w:rsidP="001B2204">
            <w:pPr>
              <w:jc w:val="center"/>
              <w:rPr>
                <w:rFonts w:cstheme="minorHAnsi"/>
                <w:szCs w:val="20"/>
              </w:rPr>
            </w:pPr>
          </w:p>
        </w:tc>
        <w:tc>
          <w:tcPr>
            <w:tcW w:w="990" w:type="dxa"/>
          </w:tcPr>
          <w:p w14:paraId="4419D9AD" w14:textId="755C6AD0" w:rsidR="0061524D" w:rsidRPr="00487927" w:rsidRDefault="0061524D" w:rsidP="001B2204">
            <w:pPr>
              <w:jc w:val="center"/>
              <w:rPr>
                <w:rFonts w:cstheme="minorHAnsi"/>
                <w:szCs w:val="20"/>
              </w:rPr>
            </w:pPr>
          </w:p>
        </w:tc>
        <w:tc>
          <w:tcPr>
            <w:tcW w:w="990" w:type="dxa"/>
          </w:tcPr>
          <w:p w14:paraId="2EC0AD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0934BAE" w14:textId="77777777" w:rsidR="0061524D" w:rsidRPr="00487927" w:rsidRDefault="0061524D" w:rsidP="001B2204">
            <w:pPr>
              <w:jc w:val="center"/>
              <w:rPr>
                <w:rFonts w:cstheme="minorHAnsi"/>
                <w:szCs w:val="20"/>
              </w:rPr>
            </w:pPr>
          </w:p>
        </w:tc>
        <w:tc>
          <w:tcPr>
            <w:tcW w:w="990" w:type="dxa"/>
          </w:tcPr>
          <w:p w14:paraId="195E01DE" w14:textId="77777777" w:rsidR="0061524D" w:rsidRPr="00487927" w:rsidRDefault="0061524D" w:rsidP="001B2204">
            <w:pPr>
              <w:jc w:val="center"/>
              <w:rPr>
                <w:rFonts w:cstheme="minorHAnsi"/>
                <w:szCs w:val="20"/>
              </w:rPr>
            </w:pPr>
          </w:p>
        </w:tc>
        <w:tc>
          <w:tcPr>
            <w:tcW w:w="990" w:type="dxa"/>
          </w:tcPr>
          <w:p w14:paraId="056CBACD" w14:textId="77777777" w:rsidR="0061524D" w:rsidRPr="00487927" w:rsidRDefault="0061524D" w:rsidP="001B2204">
            <w:pPr>
              <w:jc w:val="center"/>
              <w:rPr>
                <w:rFonts w:cstheme="minorHAnsi"/>
                <w:szCs w:val="20"/>
              </w:rPr>
            </w:pPr>
          </w:p>
        </w:tc>
        <w:tc>
          <w:tcPr>
            <w:tcW w:w="1103" w:type="dxa"/>
          </w:tcPr>
          <w:p w14:paraId="5547BA69" w14:textId="77777777" w:rsidR="0061524D" w:rsidRPr="00487927" w:rsidRDefault="0061524D" w:rsidP="001B2204">
            <w:pPr>
              <w:jc w:val="center"/>
              <w:rPr>
                <w:rFonts w:cstheme="minorHAnsi"/>
                <w:szCs w:val="20"/>
              </w:rPr>
            </w:pPr>
          </w:p>
        </w:tc>
        <w:tc>
          <w:tcPr>
            <w:tcW w:w="1103" w:type="dxa"/>
          </w:tcPr>
          <w:p w14:paraId="04381C8C" w14:textId="77777777" w:rsidR="0061524D" w:rsidRPr="00487927" w:rsidRDefault="0061524D" w:rsidP="001B2204">
            <w:pPr>
              <w:jc w:val="center"/>
              <w:rPr>
                <w:rFonts w:cstheme="minorHAnsi"/>
                <w:szCs w:val="20"/>
              </w:rPr>
            </w:pPr>
          </w:p>
        </w:tc>
      </w:tr>
      <w:tr w:rsidR="0061524D" w:rsidRPr="00487927" w14:paraId="6E2FFED1" w14:textId="3FFF5B5E" w:rsidTr="0061524D">
        <w:tc>
          <w:tcPr>
            <w:tcW w:w="1255" w:type="dxa"/>
          </w:tcPr>
          <w:p w14:paraId="3E5D06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517_08</w:t>
            </w:r>
          </w:p>
        </w:tc>
        <w:tc>
          <w:tcPr>
            <w:tcW w:w="990" w:type="dxa"/>
          </w:tcPr>
          <w:p w14:paraId="13C3B127" w14:textId="77777777" w:rsidR="0061524D" w:rsidRPr="00487927" w:rsidRDefault="0061524D" w:rsidP="001B2204">
            <w:pPr>
              <w:jc w:val="center"/>
              <w:rPr>
                <w:rFonts w:cstheme="minorHAnsi"/>
                <w:szCs w:val="20"/>
              </w:rPr>
            </w:pPr>
          </w:p>
        </w:tc>
        <w:tc>
          <w:tcPr>
            <w:tcW w:w="990" w:type="dxa"/>
          </w:tcPr>
          <w:p w14:paraId="11CB59D0" w14:textId="1A8C4F1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647DAC" w14:textId="77777777" w:rsidR="0061524D" w:rsidRPr="00487927" w:rsidRDefault="0061524D" w:rsidP="001B2204">
            <w:pPr>
              <w:jc w:val="center"/>
              <w:rPr>
                <w:rFonts w:cstheme="minorHAnsi"/>
                <w:szCs w:val="20"/>
              </w:rPr>
            </w:pPr>
          </w:p>
        </w:tc>
        <w:tc>
          <w:tcPr>
            <w:tcW w:w="990" w:type="dxa"/>
          </w:tcPr>
          <w:p w14:paraId="1CC8ABA6" w14:textId="77777777" w:rsidR="0061524D" w:rsidRPr="00487927" w:rsidRDefault="0061524D" w:rsidP="001B2204">
            <w:pPr>
              <w:jc w:val="center"/>
              <w:rPr>
                <w:rFonts w:cstheme="minorHAnsi"/>
                <w:szCs w:val="20"/>
              </w:rPr>
            </w:pPr>
          </w:p>
        </w:tc>
        <w:tc>
          <w:tcPr>
            <w:tcW w:w="990" w:type="dxa"/>
          </w:tcPr>
          <w:p w14:paraId="41414379" w14:textId="7E018E9A" w:rsidR="0061524D" w:rsidRPr="00487927" w:rsidRDefault="0061524D" w:rsidP="001B2204">
            <w:pPr>
              <w:jc w:val="center"/>
              <w:rPr>
                <w:rFonts w:cstheme="minorHAnsi"/>
                <w:szCs w:val="20"/>
              </w:rPr>
            </w:pPr>
          </w:p>
        </w:tc>
        <w:tc>
          <w:tcPr>
            <w:tcW w:w="990" w:type="dxa"/>
          </w:tcPr>
          <w:p w14:paraId="7FC65A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F7B100F" w14:textId="77777777" w:rsidR="0061524D" w:rsidRPr="00487927" w:rsidRDefault="0061524D" w:rsidP="001B2204">
            <w:pPr>
              <w:jc w:val="center"/>
              <w:rPr>
                <w:rFonts w:cstheme="minorHAnsi"/>
                <w:szCs w:val="20"/>
              </w:rPr>
            </w:pPr>
          </w:p>
        </w:tc>
        <w:tc>
          <w:tcPr>
            <w:tcW w:w="990" w:type="dxa"/>
          </w:tcPr>
          <w:p w14:paraId="61F1D253" w14:textId="77777777" w:rsidR="0061524D" w:rsidRPr="00487927" w:rsidRDefault="0061524D" w:rsidP="001B2204">
            <w:pPr>
              <w:jc w:val="center"/>
              <w:rPr>
                <w:rFonts w:cstheme="minorHAnsi"/>
                <w:szCs w:val="20"/>
              </w:rPr>
            </w:pPr>
          </w:p>
        </w:tc>
        <w:tc>
          <w:tcPr>
            <w:tcW w:w="990" w:type="dxa"/>
          </w:tcPr>
          <w:p w14:paraId="3C468565" w14:textId="77777777" w:rsidR="0061524D" w:rsidRPr="00487927" w:rsidRDefault="0061524D" w:rsidP="001B2204">
            <w:pPr>
              <w:jc w:val="center"/>
              <w:rPr>
                <w:rFonts w:cstheme="minorHAnsi"/>
                <w:szCs w:val="20"/>
              </w:rPr>
            </w:pPr>
          </w:p>
        </w:tc>
        <w:tc>
          <w:tcPr>
            <w:tcW w:w="1103" w:type="dxa"/>
          </w:tcPr>
          <w:p w14:paraId="65F7A66B" w14:textId="77777777" w:rsidR="0061524D" w:rsidRPr="00487927" w:rsidRDefault="0061524D" w:rsidP="001B2204">
            <w:pPr>
              <w:jc w:val="center"/>
              <w:rPr>
                <w:rFonts w:cstheme="minorHAnsi"/>
                <w:szCs w:val="20"/>
              </w:rPr>
            </w:pPr>
          </w:p>
        </w:tc>
        <w:tc>
          <w:tcPr>
            <w:tcW w:w="1103" w:type="dxa"/>
          </w:tcPr>
          <w:p w14:paraId="4260EC55" w14:textId="77777777" w:rsidR="0061524D" w:rsidRPr="00487927" w:rsidRDefault="0061524D" w:rsidP="001B2204">
            <w:pPr>
              <w:jc w:val="center"/>
              <w:rPr>
                <w:rFonts w:cstheme="minorHAnsi"/>
                <w:szCs w:val="20"/>
              </w:rPr>
            </w:pPr>
          </w:p>
        </w:tc>
      </w:tr>
      <w:tr w:rsidR="0061524D" w:rsidRPr="00487927" w14:paraId="48338729" w14:textId="3A94DC0E" w:rsidTr="0061524D">
        <w:tc>
          <w:tcPr>
            <w:tcW w:w="1255" w:type="dxa"/>
          </w:tcPr>
          <w:p w14:paraId="64BAF1F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517_09</w:t>
            </w:r>
          </w:p>
        </w:tc>
        <w:tc>
          <w:tcPr>
            <w:tcW w:w="990" w:type="dxa"/>
          </w:tcPr>
          <w:p w14:paraId="3FE53775" w14:textId="77777777" w:rsidR="0061524D" w:rsidRPr="00487927" w:rsidRDefault="0061524D" w:rsidP="001B2204">
            <w:pPr>
              <w:jc w:val="center"/>
              <w:rPr>
                <w:rFonts w:cstheme="minorHAnsi"/>
                <w:szCs w:val="20"/>
              </w:rPr>
            </w:pPr>
          </w:p>
        </w:tc>
        <w:tc>
          <w:tcPr>
            <w:tcW w:w="990" w:type="dxa"/>
          </w:tcPr>
          <w:p w14:paraId="72E15450" w14:textId="556FDFB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EAD17C" w14:textId="77777777" w:rsidR="0061524D" w:rsidRPr="00487927" w:rsidRDefault="0061524D" w:rsidP="001B2204">
            <w:pPr>
              <w:jc w:val="center"/>
              <w:rPr>
                <w:rFonts w:cstheme="minorHAnsi"/>
                <w:szCs w:val="20"/>
              </w:rPr>
            </w:pPr>
          </w:p>
        </w:tc>
        <w:tc>
          <w:tcPr>
            <w:tcW w:w="990" w:type="dxa"/>
          </w:tcPr>
          <w:p w14:paraId="62DD5864" w14:textId="77777777" w:rsidR="0061524D" w:rsidRPr="00487927" w:rsidRDefault="0061524D" w:rsidP="001B2204">
            <w:pPr>
              <w:jc w:val="center"/>
              <w:rPr>
                <w:rFonts w:cstheme="minorHAnsi"/>
                <w:szCs w:val="20"/>
              </w:rPr>
            </w:pPr>
          </w:p>
        </w:tc>
        <w:tc>
          <w:tcPr>
            <w:tcW w:w="990" w:type="dxa"/>
          </w:tcPr>
          <w:p w14:paraId="496C7B1F" w14:textId="596DC2F7" w:rsidR="0061524D" w:rsidRPr="00487927" w:rsidRDefault="0061524D" w:rsidP="001B2204">
            <w:pPr>
              <w:jc w:val="center"/>
              <w:rPr>
                <w:rFonts w:cstheme="minorHAnsi"/>
                <w:szCs w:val="20"/>
              </w:rPr>
            </w:pPr>
          </w:p>
        </w:tc>
        <w:tc>
          <w:tcPr>
            <w:tcW w:w="990" w:type="dxa"/>
          </w:tcPr>
          <w:p w14:paraId="61BC2A0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AB02C5" w14:textId="77777777" w:rsidR="0061524D" w:rsidRPr="00487927" w:rsidRDefault="0061524D" w:rsidP="001B2204">
            <w:pPr>
              <w:jc w:val="center"/>
              <w:rPr>
                <w:rFonts w:cstheme="minorHAnsi"/>
                <w:szCs w:val="20"/>
              </w:rPr>
            </w:pPr>
          </w:p>
        </w:tc>
        <w:tc>
          <w:tcPr>
            <w:tcW w:w="990" w:type="dxa"/>
          </w:tcPr>
          <w:p w14:paraId="53CC6A2A" w14:textId="77777777" w:rsidR="0061524D" w:rsidRPr="00487927" w:rsidRDefault="0061524D" w:rsidP="001B2204">
            <w:pPr>
              <w:jc w:val="center"/>
              <w:rPr>
                <w:rFonts w:cstheme="minorHAnsi"/>
                <w:szCs w:val="20"/>
              </w:rPr>
            </w:pPr>
          </w:p>
        </w:tc>
        <w:tc>
          <w:tcPr>
            <w:tcW w:w="990" w:type="dxa"/>
          </w:tcPr>
          <w:p w14:paraId="38FB7AD2" w14:textId="77777777" w:rsidR="0061524D" w:rsidRPr="00487927" w:rsidRDefault="0061524D" w:rsidP="001B2204">
            <w:pPr>
              <w:jc w:val="center"/>
              <w:rPr>
                <w:rFonts w:cstheme="minorHAnsi"/>
                <w:szCs w:val="20"/>
              </w:rPr>
            </w:pPr>
          </w:p>
        </w:tc>
        <w:tc>
          <w:tcPr>
            <w:tcW w:w="1103" w:type="dxa"/>
          </w:tcPr>
          <w:p w14:paraId="7F14720F" w14:textId="77777777" w:rsidR="0061524D" w:rsidRPr="00487927" w:rsidRDefault="0061524D" w:rsidP="001B2204">
            <w:pPr>
              <w:jc w:val="center"/>
              <w:rPr>
                <w:rFonts w:cstheme="minorHAnsi"/>
                <w:szCs w:val="20"/>
              </w:rPr>
            </w:pPr>
          </w:p>
        </w:tc>
        <w:tc>
          <w:tcPr>
            <w:tcW w:w="1103" w:type="dxa"/>
          </w:tcPr>
          <w:p w14:paraId="7BCACB71" w14:textId="77777777" w:rsidR="0061524D" w:rsidRPr="00487927" w:rsidRDefault="0061524D" w:rsidP="001B2204">
            <w:pPr>
              <w:jc w:val="center"/>
              <w:rPr>
                <w:rFonts w:cstheme="minorHAnsi"/>
                <w:szCs w:val="20"/>
              </w:rPr>
            </w:pPr>
          </w:p>
        </w:tc>
      </w:tr>
      <w:tr w:rsidR="0061524D" w:rsidRPr="00487927" w14:paraId="62C2B9A8" w14:textId="3F280940" w:rsidTr="0061524D">
        <w:tc>
          <w:tcPr>
            <w:tcW w:w="1255" w:type="dxa"/>
          </w:tcPr>
          <w:p w14:paraId="35BB39B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517_10</w:t>
            </w:r>
          </w:p>
        </w:tc>
        <w:tc>
          <w:tcPr>
            <w:tcW w:w="990" w:type="dxa"/>
          </w:tcPr>
          <w:p w14:paraId="64A1D1E2" w14:textId="77777777" w:rsidR="0061524D" w:rsidRPr="00487927" w:rsidRDefault="0061524D" w:rsidP="001B2204">
            <w:pPr>
              <w:jc w:val="center"/>
              <w:rPr>
                <w:rFonts w:cstheme="minorHAnsi"/>
                <w:szCs w:val="20"/>
              </w:rPr>
            </w:pPr>
          </w:p>
        </w:tc>
        <w:tc>
          <w:tcPr>
            <w:tcW w:w="990" w:type="dxa"/>
          </w:tcPr>
          <w:p w14:paraId="6AA125B2" w14:textId="578D592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1FD38D" w14:textId="77777777" w:rsidR="0061524D" w:rsidRPr="00487927" w:rsidRDefault="0061524D" w:rsidP="001B2204">
            <w:pPr>
              <w:jc w:val="center"/>
              <w:rPr>
                <w:rFonts w:cstheme="minorHAnsi"/>
                <w:szCs w:val="20"/>
              </w:rPr>
            </w:pPr>
          </w:p>
        </w:tc>
        <w:tc>
          <w:tcPr>
            <w:tcW w:w="990" w:type="dxa"/>
          </w:tcPr>
          <w:p w14:paraId="4C39A54E" w14:textId="77777777" w:rsidR="0061524D" w:rsidRPr="00487927" w:rsidRDefault="0061524D" w:rsidP="001B2204">
            <w:pPr>
              <w:jc w:val="center"/>
              <w:rPr>
                <w:rFonts w:cstheme="minorHAnsi"/>
                <w:szCs w:val="20"/>
              </w:rPr>
            </w:pPr>
          </w:p>
        </w:tc>
        <w:tc>
          <w:tcPr>
            <w:tcW w:w="990" w:type="dxa"/>
          </w:tcPr>
          <w:p w14:paraId="43301B2B" w14:textId="6094EC49" w:rsidR="0061524D" w:rsidRPr="00487927" w:rsidRDefault="0061524D" w:rsidP="001B2204">
            <w:pPr>
              <w:jc w:val="center"/>
              <w:rPr>
                <w:rFonts w:cstheme="minorHAnsi"/>
                <w:szCs w:val="20"/>
              </w:rPr>
            </w:pPr>
          </w:p>
        </w:tc>
        <w:tc>
          <w:tcPr>
            <w:tcW w:w="990" w:type="dxa"/>
          </w:tcPr>
          <w:p w14:paraId="278F23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7154F9" w14:textId="77777777" w:rsidR="0061524D" w:rsidRPr="00487927" w:rsidRDefault="0061524D" w:rsidP="001B2204">
            <w:pPr>
              <w:jc w:val="center"/>
              <w:rPr>
                <w:rFonts w:cstheme="minorHAnsi"/>
                <w:szCs w:val="20"/>
              </w:rPr>
            </w:pPr>
          </w:p>
        </w:tc>
        <w:tc>
          <w:tcPr>
            <w:tcW w:w="990" w:type="dxa"/>
          </w:tcPr>
          <w:p w14:paraId="16B11FD3" w14:textId="77777777" w:rsidR="0061524D" w:rsidRPr="00487927" w:rsidRDefault="0061524D" w:rsidP="001B2204">
            <w:pPr>
              <w:jc w:val="center"/>
              <w:rPr>
                <w:rFonts w:cstheme="minorHAnsi"/>
                <w:szCs w:val="20"/>
              </w:rPr>
            </w:pPr>
          </w:p>
        </w:tc>
        <w:tc>
          <w:tcPr>
            <w:tcW w:w="990" w:type="dxa"/>
          </w:tcPr>
          <w:p w14:paraId="7C354823" w14:textId="77777777" w:rsidR="0061524D" w:rsidRPr="00487927" w:rsidRDefault="0061524D" w:rsidP="001B2204">
            <w:pPr>
              <w:jc w:val="center"/>
              <w:rPr>
                <w:rFonts w:cstheme="minorHAnsi"/>
                <w:szCs w:val="20"/>
              </w:rPr>
            </w:pPr>
          </w:p>
        </w:tc>
        <w:tc>
          <w:tcPr>
            <w:tcW w:w="1103" w:type="dxa"/>
          </w:tcPr>
          <w:p w14:paraId="1FEB014C" w14:textId="77777777" w:rsidR="0061524D" w:rsidRPr="00487927" w:rsidRDefault="0061524D" w:rsidP="001B2204">
            <w:pPr>
              <w:jc w:val="center"/>
              <w:rPr>
                <w:rFonts w:cstheme="minorHAnsi"/>
                <w:szCs w:val="20"/>
              </w:rPr>
            </w:pPr>
          </w:p>
        </w:tc>
        <w:tc>
          <w:tcPr>
            <w:tcW w:w="1103" w:type="dxa"/>
          </w:tcPr>
          <w:p w14:paraId="7DF7C106" w14:textId="77777777" w:rsidR="0061524D" w:rsidRPr="00487927" w:rsidRDefault="0061524D" w:rsidP="001B2204">
            <w:pPr>
              <w:jc w:val="center"/>
              <w:rPr>
                <w:rFonts w:cstheme="minorHAnsi"/>
                <w:szCs w:val="20"/>
              </w:rPr>
            </w:pPr>
          </w:p>
        </w:tc>
      </w:tr>
      <w:tr w:rsidR="0061524D" w:rsidRPr="00487927" w14:paraId="064EFDA9" w14:textId="5CC07FA7" w:rsidTr="0061524D">
        <w:tc>
          <w:tcPr>
            <w:tcW w:w="1255" w:type="dxa"/>
          </w:tcPr>
          <w:p w14:paraId="2079F8F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517_11</w:t>
            </w:r>
          </w:p>
        </w:tc>
        <w:tc>
          <w:tcPr>
            <w:tcW w:w="990" w:type="dxa"/>
          </w:tcPr>
          <w:p w14:paraId="53B342F7" w14:textId="77777777" w:rsidR="0061524D" w:rsidRPr="00487927" w:rsidRDefault="0061524D" w:rsidP="001B2204">
            <w:pPr>
              <w:jc w:val="center"/>
              <w:rPr>
                <w:rFonts w:cstheme="minorHAnsi"/>
                <w:szCs w:val="20"/>
              </w:rPr>
            </w:pPr>
          </w:p>
        </w:tc>
        <w:tc>
          <w:tcPr>
            <w:tcW w:w="990" w:type="dxa"/>
          </w:tcPr>
          <w:p w14:paraId="0250C0AD" w14:textId="2EFDA5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DAFA9D" w14:textId="77777777" w:rsidR="0061524D" w:rsidRPr="00487927" w:rsidRDefault="0061524D" w:rsidP="001B2204">
            <w:pPr>
              <w:jc w:val="center"/>
              <w:rPr>
                <w:rFonts w:cstheme="minorHAnsi"/>
                <w:szCs w:val="20"/>
              </w:rPr>
            </w:pPr>
          </w:p>
        </w:tc>
        <w:tc>
          <w:tcPr>
            <w:tcW w:w="990" w:type="dxa"/>
          </w:tcPr>
          <w:p w14:paraId="196DCBF4" w14:textId="77777777" w:rsidR="0061524D" w:rsidRPr="00487927" w:rsidRDefault="0061524D" w:rsidP="001B2204">
            <w:pPr>
              <w:jc w:val="center"/>
              <w:rPr>
                <w:rFonts w:cstheme="minorHAnsi"/>
                <w:szCs w:val="20"/>
              </w:rPr>
            </w:pPr>
          </w:p>
        </w:tc>
        <w:tc>
          <w:tcPr>
            <w:tcW w:w="990" w:type="dxa"/>
          </w:tcPr>
          <w:p w14:paraId="6EFC4F03" w14:textId="5A8773AE" w:rsidR="0061524D" w:rsidRPr="00487927" w:rsidRDefault="0061524D" w:rsidP="001B2204">
            <w:pPr>
              <w:jc w:val="center"/>
              <w:rPr>
                <w:rFonts w:cstheme="minorHAnsi"/>
                <w:szCs w:val="20"/>
              </w:rPr>
            </w:pPr>
          </w:p>
        </w:tc>
        <w:tc>
          <w:tcPr>
            <w:tcW w:w="990" w:type="dxa"/>
          </w:tcPr>
          <w:p w14:paraId="60701FB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1FDE3C" w14:textId="77777777" w:rsidR="0061524D" w:rsidRPr="00487927" w:rsidRDefault="0061524D" w:rsidP="001B2204">
            <w:pPr>
              <w:jc w:val="center"/>
              <w:rPr>
                <w:rFonts w:cstheme="minorHAnsi"/>
                <w:szCs w:val="20"/>
              </w:rPr>
            </w:pPr>
          </w:p>
        </w:tc>
        <w:tc>
          <w:tcPr>
            <w:tcW w:w="990" w:type="dxa"/>
          </w:tcPr>
          <w:p w14:paraId="430FB2E3" w14:textId="77777777" w:rsidR="0061524D" w:rsidRPr="00487927" w:rsidRDefault="0061524D" w:rsidP="001B2204">
            <w:pPr>
              <w:jc w:val="center"/>
              <w:rPr>
                <w:rFonts w:cstheme="minorHAnsi"/>
                <w:szCs w:val="20"/>
              </w:rPr>
            </w:pPr>
          </w:p>
        </w:tc>
        <w:tc>
          <w:tcPr>
            <w:tcW w:w="990" w:type="dxa"/>
          </w:tcPr>
          <w:p w14:paraId="3A91D0A7" w14:textId="77777777" w:rsidR="0061524D" w:rsidRPr="00487927" w:rsidRDefault="0061524D" w:rsidP="001B2204">
            <w:pPr>
              <w:jc w:val="center"/>
              <w:rPr>
                <w:rFonts w:cstheme="minorHAnsi"/>
                <w:szCs w:val="20"/>
              </w:rPr>
            </w:pPr>
          </w:p>
        </w:tc>
        <w:tc>
          <w:tcPr>
            <w:tcW w:w="1103" w:type="dxa"/>
          </w:tcPr>
          <w:p w14:paraId="56BD07AB" w14:textId="77777777" w:rsidR="0061524D" w:rsidRPr="00487927" w:rsidRDefault="0061524D" w:rsidP="001B2204">
            <w:pPr>
              <w:jc w:val="center"/>
              <w:rPr>
                <w:rFonts w:cstheme="minorHAnsi"/>
                <w:szCs w:val="20"/>
              </w:rPr>
            </w:pPr>
          </w:p>
        </w:tc>
        <w:tc>
          <w:tcPr>
            <w:tcW w:w="1103" w:type="dxa"/>
          </w:tcPr>
          <w:p w14:paraId="5FEE0C59" w14:textId="77777777" w:rsidR="0061524D" w:rsidRPr="00487927" w:rsidRDefault="0061524D" w:rsidP="001B2204">
            <w:pPr>
              <w:jc w:val="center"/>
              <w:rPr>
                <w:rFonts w:cstheme="minorHAnsi"/>
                <w:szCs w:val="20"/>
              </w:rPr>
            </w:pPr>
          </w:p>
        </w:tc>
      </w:tr>
      <w:tr w:rsidR="0061524D" w:rsidRPr="00487927" w14:paraId="2BDBE58B" w14:textId="29E3D511" w:rsidTr="0061524D">
        <w:tc>
          <w:tcPr>
            <w:tcW w:w="1255" w:type="dxa"/>
          </w:tcPr>
          <w:p w14:paraId="44735A2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517_12</w:t>
            </w:r>
          </w:p>
        </w:tc>
        <w:tc>
          <w:tcPr>
            <w:tcW w:w="990" w:type="dxa"/>
          </w:tcPr>
          <w:p w14:paraId="2F395CB7" w14:textId="77777777" w:rsidR="0061524D" w:rsidRPr="00487927" w:rsidRDefault="0061524D" w:rsidP="001B2204">
            <w:pPr>
              <w:jc w:val="center"/>
              <w:rPr>
                <w:rFonts w:cstheme="minorHAnsi"/>
                <w:szCs w:val="20"/>
              </w:rPr>
            </w:pPr>
          </w:p>
        </w:tc>
        <w:tc>
          <w:tcPr>
            <w:tcW w:w="990" w:type="dxa"/>
          </w:tcPr>
          <w:p w14:paraId="18561C4E" w14:textId="1F1CCE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40456F" w14:textId="77777777" w:rsidR="0061524D" w:rsidRPr="00487927" w:rsidRDefault="0061524D" w:rsidP="001B2204">
            <w:pPr>
              <w:jc w:val="center"/>
              <w:rPr>
                <w:rFonts w:cstheme="minorHAnsi"/>
                <w:szCs w:val="20"/>
              </w:rPr>
            </w:pPr>
          </w:p>
        </w:tc>
        <w:tc>
          <w:tcPr>
            <w:tcW w:w="990" w:type="dxa"/>
          </w:tcPr>
          <w:p w14:paraId="4B557734" w14:textId="77777777" w:rsidR="0061524D" w:rsidRPr="00487927" w:rsidRDefault="0061524D" w:rsidP="001B2204">
            <w:pPr>
              <w:jc w:val="center"/>
              <w:rPr>
                <w:rFonts w:cstheme="minorHAnsi"/>
                <w:szCs w:val="20"/>
              </w:rPr>
            </w:pPr>
          </w:p>
        </w:tc>
        <w:tc>
          <w:tcPr>
            <w:tcW w:w="990" w:type="dxa"/>
          </w:tcPr>
          <w:p w14:paraId="3A888E2A" w14:textId="24361F24" w:rsidR="0061524D" w:rsidRPr="00487927" w:rsidRDefault="0061524D" w:rsidP="001B2204">
            <w:pPr>
              <w:jc w:val="center"/>
              <w:rPr>
                <w:rFonts w:cstheme="minorHAnsi"/>
                <w:szCs w:val="20"/>
              </w:rPr>
            </w:pPr>
          </w:p>
        </w:tc>
        <w:tc>
          <w:tcPr>
            <w:tcW w:w="990" w:type="dxa"/>
          </w:tcPr>
          <w:p w14:paraId="23C2B3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B59345" w14:textId="77777777" w:rsidR="0061524D" w:rsidRPr="00487927" w:rsidRDefault="0061524D" w:rsidP="001B2204">
            <w:pPr>
              <w:jc w:val="center"/>
              <w:rPr>
                <w:rFonts w:cstheme="minorHAnsi"/>
                <w:szCs w:val="20"/>
              </w:rPr>
            </w:pPr>
          </w:p>
        </w:tc>
        <w:tc>
          <w:tcPr>
            <w:tcW w:w="990" w:type="dxa"/>
          </w:tcPr>
          <w:p w14:paraId="7AB076F0" w14:textId="77777777" w:rsidR="0061524D" w:rsidRPr="00487927" w:rsidRDefault="0061524D" w:rsidP="001B2204">
            <w:pPr>
              <w:jc w:val="center"/>
              <w:rPr>
                <w:rFonts w:cstheme="minorHAnsi"/>
                <w:szCs w:val="20"/>
              </w:rPr>
            </w:pPr>
          </w:p>
        </w:tc>
        <w:tc>
          <w:tcPr>
            <w:tcW w:w="990" w:type="dxa"/>
          </w:tcPr>
          <w:p w14:paraId="6906EA37" w14:textId="77777777" w:rsidR="0061524D" w:rsidRPr="00487927" w:rsidRDefault="0061524D" w:rsidP="001B2204">
            <w:pPr>
              <w:jc w:val="center"/>
              <w:rPr>
                <w:rFonts w:cstheme="minorHAnsi"/>
                <w:szCs w:val="20"/>
              </w:rPr>
            </w:pPr>
          </w:p>
        </w:tc>
        <w:tc>
          <w:tcPr>
            <w:tcW w:w="1103" w:type="dxa"/>
          </w:tcPr>
          <w:p w14:paraId="11FEA8CA" w14:textId="77777777" w:rsidR="0061524D" w:rsidRPr="00487927" w:rsidRDefault="0061524D" w:rsidP="001B2204">
            <w:pPr>
              <w:jc w:val="center"/>
              <w:rPr>
                <w:rFonts w:cstheme="minorHAnsi"/>
                <w:szCs w:val="20"/>
              </w:rPr>
            </w:pPr>
          </w:p>
        </w:tc>
        <w:tc>
          <w:tcPr>
            <w:tcW w:w="1103" w:type="dxa"/>
          </w:tcPr>
          <w:p w14:paraId="2471BF60" w14:textId="77777777" w:rsidR="0061524D" w:rsidRPr="00487927" w:rsidRDefault="0061524D" w:rsidP="001B2204">
            <w:pPr>
              <w:jc w:val="center"/>
              <w:rPr>
                <w:rFonts w:cstheme="minorHAnsi"/>
                <w:szCs w:val="20"/>
              </w:rPr>
            </w:pPr>
          </w:p>
        </w:tc>
      </w:tr>
      <w:tr w:rsidR="0061524D" w:rsidRPr="00487927" w14:paraId="59CF318A" w14:textId="57C549FF" w:rsidTr="0061524D">
        <w:tc>
          <w:tcPr>
            <w:tcW w:w="1255" w:type="dxa"/>
          </w:tcPr>
          <w:p w14:paraId="2E09009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517_13</w:t>
            </w:r>
          </w:p>
        </w:tc>
        <w:tc>
          <w:tcPr>
            <w:tcW w:w="990" w:type="dxa"/>
          </w:tcPr>
          <w:p w14:paraId="00E929EF" w14:textId="77777777" w:rsidR="0061524D" w:rsidRPr="00487927" w:rsidRDefault="0061524D" w:rsidP="001B2204">
            <w:pPr>
              <w:jc w:val="center"/>
              <w:rPr>
                <w:rFonts w:cstheme="minorHAnsi"/>
                <w:szCs w:val="20"/>
              </w:rPr>
            </w:pPr>
          </w:p>
        </w:tc>
        <w:tc>
          <w:tcPr>
            <w:tcW w:w="990" w:type="dxa"/>
          </w:tcPr>
          <w:p w14:paraId="2A689153" w14:textId="46A69D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5A192" w14:textId="77777777" w:rsidR="0061524D" w:rsidRPr="00487927" w:rsidRDefault="0061524D" w:rsidP="001B2204">
            <w:pPr>
              <w:jc w:val="center"/>
              <w:rPr>
                <w:rFonts w:cstheme="minorHAnsi"/>
                <w:szCs w:val="20"/>
              </w:rPr>
            </w:pPr>
          </w:p>
        </w:tc>
        <w:tc>
          <w:tcPr>
            <w:tcW w:w="990" w:type="dxa"/>
          </w:tcPr>
          <w:p w14:paraId="08E1E706" w14:textId="77777777" w:rsidR="0061524D" w:rsidRPr="00487927" w:rsidRDefault="0061524D" w:rsidP="001B2204">
            <w:pPr>
              <w:jc w:val="center"/>
              <w:rPr>
                <w:rFonts w:cstheme="minorHAnsi"/>
                <w:szCs w:val="20"/>
              </w:rPr>
            </w:pPr>
          </w:p>
        </w:tc>
        <w:tc>
          <w:tcPr>
            <w:tcW w:w="990" w:type="dxa"/>
          </w:tcPr>
          <w:p w14:paraId="089BE948" w14:textId="28CAD88A" w:rsidR="0061524D" w:rsidRPr="00487927" w:rsidRDefault="0061524D" w:rsidP="001B2204">
            <w:pPr>
              <w:jc w:val="center"/>
              <w:rPr>
                <w:rFonts w:cstheme="minorHAnsi"/>
                <w:szCs w:val="20"/>
              </w:rPr>
            </w:pPr>
          </w:p>
        </w:tc>
        <w:tc>
          <w:tcPr>
            <w:tcW w:w="990" w:type="dxa"/>
          </w:tcPr>
          <w:p w14:paraId="605137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B9921D" w14:textId="77777777" w:rsidR="0061524D" w:rsidRPr="00487927" w:rsidRDefault="0061524D" w:rsidP="001B2204">
            <w:pPr>
              <w:jc w:val="center"/>
              <w:rPr>
                <w:rFonts w:cstheme="minorHAnsi"/>
                <w:szCs w:val="20"/>
              </w:rPr>
            </w:pPr>
          </w:p>
        </w:tc>
        <w:tc>
          <w:tcPr>
            <w:tcW w:w="990" w:type="dxa"/>
          </w:tcPr>
          <w:p w14:paraId="64AD80EC" w14:textId="77777777" w:rsidR="0061524D" w:rsidRPr="00487927" w:rsidRDefault="0061524D" w:rsidP="001B2204">
            <w:pPr>
              <w:jc w:val="center"/>
              <w:rPr>
                <w:rFonts w:cstheme="minorHAnsi"/>
                <w:szCs w:val="20"/>
              </w:rPr>
            </w:pPr>
          </w:p>
        </w:tc>
        <w:tc>
          <w:tcPr>
            <w:tcW w:w="990" w:type="dxa"/>
          </w:tcPr>
          <w:p w14:paraId="407CB941" w14:textId="77777777" w:rsidR="0061524D" w:rsidRPr="00487927" w:rsidRDefault="0061524D" w:rsidP="001B2204">
            <w:pPr>
              <w:jc w:val="center"/>
              <w:rPr>
                <w:rFonts w:cstheme="minorHAnsi"/>
                <w:szCs w:val="20"/>
              </w:rPr>
            </w:pPr>
          </w:p>
        </w:tc>
        <w:tc>
          <w:tcPr>
            <w:tcW w:w="1103" w:type="dxa"/>
          </w:tcPr>
          <w:p w14:paraId="569F1D91" w14:textId="77777777" w:rsidR="0061524D" w:rsidRPr="00487927" w:rsidRDefault="0061524D" w:rsidP="001B2204">
            <w:pPr>
              <w:jc w:val="center"/>
              <w:rPr>
                <w:rFonts w:cstheme="minorHAnsi"/>
                <w:szCs w:val="20"/>
              </w:rPr>
            </w:pPr>
          </w:p>
        </w:tc>
        <w:tc>
          <w:tcPr>
            <w:tcW w:w="1103" w:type="dxa"/>
          </w:tcPr>
          <w:p w14:paraId="46B49553" w14:textId="77777777" w:rsidR="0061524D" w:rsidRPr="00487927" w:rsidRDefault="0061524D" w:rsidP="001B2204">
            <w:pPr>
              <w:jc w:val="center"/>
              <w:rPr>
                <w:rFonts w:cstheme="minorHAnsi"/>
                <w:szCs w:val="20"/>
              </w:rPr>
            </w:pPr>
          </w:p>
        </w:tc>
      </w:tr>
      <w:tr w:rsidR="0061524D" w:rsidRPr="00487927" w14:paraId="7F637442" w14:textId="3170D694" w:rsidTr="0061524D">
        <w:tc>
          <w:tcPr>
            <w:tcW w:w="1255" w:type="dxa"/>
          </w:tcPr>
          <w:p w14:paraId="20C747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517_14</w:t>
            </w:r>
          </w:p>
        </w:tc>
        <w:tc>
          <w:tcPr>
            <w:tcW w:w="990" w:type="dxa"/>
          </w:tcPr>
          <w:p w14:paraId="22446E06" w14:textId="77777777" w:rsidR="0061524D" w:rsidRPr="00487927" w:rsidRDefault="0061524D" w:rsidP="001B2204">
            <w:pPr>
              <w:jc w:val="center"/>
              <w:rPr>
                <w:rFonts w:cstheme="minorHAnsi"/>
                <w:szCs w:val="20"/>
              </w:rPr>
            </w:pPr>
          </w:p>
        </w:tc>
        <w:tc>
          <w:tcPr>
            <w:tcW w:w="990" w:type="dxa"/>
          </w:tcPr>
          <w:p w14:paraId="18091D31" w14:textId="0BFA74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C69B2D" w14:textId="77777777" w:rsidR="0061524D" w:rsidRPr="00487927" w:rsidRDefault="0061524D" w:rsidP="001B2204">
            <w:pPr>
              <w:jc w:val="center"/>
              <w:rPr>
                <w:rFonts w:cstheme="minorHAnsi"/>
                <w:szCs w:val="20"/>
              </w:rPr>
            </w:pPr>
          </w:p>
        </w:tc>
        <w:tc>
          <w:tcPr>
            <w:tcW w:w="990" w:type="dxa"/>
          </w:tcPr>
          <w:p w14:paraId="0F709ECA" w14:textId="77777777" w:rsidR="0061524D" w:rsidRPr="00487927" w:rsidRDefault="0061524D" w:rsidP="001B2204">
            <w:pPr>
              <w:jc w:val="center"/>
              <w:rPr>
                <w:rFonts w:cstheme="minorHAnsi"/>
                <w:szCs w:val="20"/>
              </w:rPr>
            </w:pPr>
          </w:p>
        </w:tc>
        <w:tc>
          <w:tcPr>
            <w:tcW w:w="990" w:type="dxa"/>
          </w:tcPr>
          <w:p w14:paraId="30B19DF2" w14:textId="5D689031" w:rsidR="0061524D" w:rsidRPr="00487927" w:rsidRDefault="0061524D" w:rsidP="001B2204">
            <w:pPr>
              <w:jc w:val="center"/>
              <w:rPr>
                <w:rFonts w:cstheme="minorHAnsi"/>
                <w:szCs w:val="20"/>
              </w:rPr>
            </w:pPr>
          </w:p>
        </w:tc>
        <w:tc>
          <w:tcPr>
            <w:tcW w:w="990" w:type="dxa"/>
          </w:tcPr>
          <w:p w14:paraId="290508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C1A14E" w14:textId="77777777" w:rsidR="0061524D" w:rsidRPr="00487927" w:rsidRDefault="0061524D" w:rsidP="001B2204">
            <w:pPr>
              <w:jc w:val="center"/>
              <w:rPr>
                <w:rFonts w:cstheme="minorHAnsi"/>
                <w:szCs w:val="20"/>
              </w:rPr>
            </w:pPr>
          </w:p>
        </w:tc>
        <w:tc>
          <w:tcPr>
            <w:tcW w:w="990" w:type="dxa"/>
          </w:tcPr>
          <w:p w14:paraId="4781B476" w14:textId="77777777" w:rsidR="0061524D" w:rsidRPr="00487927" w:rsidRDefault="0061524D" w:rsidP="001B2204">
            <w:pPr>
              <w:jc w:val="center"/>
              <w:rPr>
                <w:rFonts w:cstheme="minorHAnsi"/>
                <w:szCs w:val="20"/>
              </w:rPr>
            </w:pPr>
          </w:p>
        </w:tc>
        <w:tc>
          <w:tcPr>
            <w:tcW w:w="990" w:type="dxa"/>
          </w:tcPr>
          <w:p w14:paraId="0AC0A9FF" w14:textId="77777777" w:rsidR="0061524D" w:rsidRPr="00487927" w:rsidRDefault="0061524D" w:rsidP="001B2204">
            <w:pPr>
              <w:jc w:val="center"/>
              <w:rPr>
                <w:rFonts w:cstheme="minorHAnsi"/>
                <w:szCs w:val="20"/>
              </w:rPr>
            </w:pPr>
          </w:p>
        </w:tc>
        <w:tc>
          <w:tcPr>
            <w:tcW w:w="1103" w:type="dxa"/>
          </w:tcPr>
          <w:p w14:paraId="36FF22A0" w14:textId="77777777" w:rsidR="0061524D" w:rsidRPr="00487927" w:rsidRDefault="0061524D" w:rsidP="001B2204">
            <w:pPr>
              <w:jc w:val="center"/>
              <w:rPr>
                <w:rFonts w:cstheme="minorHAnsi"/>
                <w:szCs w:val="20"/>
              </w:rPr>
            </w:pPr>
          </w:p>
        </w:tc>
        <w:tc>
          <w:tcPr>
            <w:tcW w:w="1103" w:type="dxa"/>
          </w:tcPr>
          <w:p w14:paraId="50E4BE90" w14:textId="77777777" w:rsidR="0061524D" w:rsidRPr="00487927" w:rsidRDefault="0061524D" w:rsidP="001B2204">
            <w:pPr>
              <w:jc w:val="center"/>
              <w:rPr>
                <w:rFonts w:cstheme="minorHAnsi"/>
                <w:szCs w:val="20"/>
              </w:rPr>
            </w:pPr>
          </w:p>
        </w:tc>
      </w:tr>
      <w:tr w:rsidR="0061524D" w:rsidRPr="00487927" w14:paraId="7F01C1A3" w14:textId="11C1BCA5" w:rsidTr="0061524D">
        <w:tc>
          <w:tcPr>
            <w:tcW w:w="1255" w:type="dxa"/>
          </w:tcPr>
          <w:p w14:paraId="5D393CF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517_15</w:t>
            </w:r>
          </w:p>
        </w:tc>
        <w:tc>
          <w:tcPr>
            <w:tcW w:w="990" w:type="dxa"/>
          </w:tcPr>
          <w:p w14:paraId="7772CB73" w14:textId="77777777" w:rsidR="0061524D" w:rsidRPr="00487927" w:rsidRDefault="0061524D" w:rsidP="001B2204">
            <w:pPr>
              <w:jc w:val="center"/>
              <w:rPr>
                <w:rFonts w:cstheme="minorHAnsi"/>
                <w:szCs w:val="20"/>
              </w:rPr>
            </w:pPr>
          </w:p>
        </w:tc>
        <w:tc>
          <w:tcPr>
            <w:tcW w:w="990" w:type="dxa"/>
          </w:tcPr>
          <w:p w14:paraId="77E411FD" w14:textId="363DAF1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CBB70D" w14:textId="77777777" w:rsidR="0061524D" w:rsidRPr="00487927" w:rsidRDefault="0061524D" w:rsidP="001B2204">
            <w:pPr>
              <w:jc w:val="center"/>
              <w:rPr>
                <w:rFonts w:cstheme="minorHAnsi"/>
                <w:szCs w:val="20"/>
              </w:rPr>
            </w:pPr>
          </w:p>
        </w:tc>
        <w:tc>
          <w:tcPr>
            <w:tcW w:w="990" w:type="dxa"/>
          </w:tcPr>
          <w:p w14:paraId="033B521D" w14:textId="77777777" w:rsidR="0061524D" w:rsidRPr="00487927" w:rsidRDefault="0061524D" w:rsidP="001B2204">
            <w:pPr>
              <w:jc w:val="center"/>
              <w:rPr>
                <w:rFonts w:cstheme="minorHAnsi"/>
                <w:szCs w:val="20"/>
              </w:rPr>
            </w:pPr>
          </w:p>
        </w:tc>
        <w:tc>
          <w:tcPr>
            <w:tcW w:w="990" w:type="dxa"/>
          </w:tcPr>
          <w:p w14:paraId="0392FD57" w14:textId="6E886FF1" w:rsidR="0061524D" w:rsidRPr="00487927" w:rsidRDefault="0061524D" w:rsidP="001B2204">
            <w:pPr>
              <w:jc w:val="center"/>
              <w:rPr>
                <w:rFonts w:cstheme="minorHAnsi"/>
                <w:szCs w:val="20"/>
              </w:rPr>
            </w:pPr>
          </w:p>
        </w:tc>
        <w:tc>
          <w:tcPr>
            <w:tcW w:w="990" w:type="dxa"/>
          </w:tcPr>
          <w:p w14:paraId="390DB1C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047C7F" w14:textId="77777777" w:rsidR="0061524D" w:rsidRPr="00487927" w:rsidRDefault="0061524D" w:rsidP="001B2204">
            <w:pPr>
              <w:jc w:val="center"/>
              <w:rPr>
                <w:rFonts w:cstheme="minorHAnsi"/>
                <w:szCs w:val="20"/>
              </w:rPr>
            </w:pPr>
          </w:p>
        </w:tc>
        <w:tc>
          <w:tcPr>
            <w:tcW w:w="990" w:type="dxa"/>
          </w:tcPr>
          <w:p w14:paraId="31F598BC" w14:textId="77777777" w:rsidR="0061524D" w:rsidRPr="00487927" w:rsidRDefault="0061524D" w:rsidP="001B2204">
            <w:pPr>
              <w:jc w:val="center"/>
              <w:rPr>
                <w:rFonts w:cstheme="minorHAnsi"/>
                <w:szCs w:val="20"/>
              </w:rPr>
            </w:pPr>
          </w:p>
        </w:tc>
        <w:tc>
          <w:tcPr>
            <w:tcW w:w="990" w:type="dxa"/>
          </w:tcPr>
          <w:p w14:paraId="5138F2FD" w14:textId="77777777" w:rsidR="0061524D" w:rsidRPr="00487927" w:rsidRDefault="0061524D" w:rsidP="001B2204">
            <w:pPr>
              <w:jc w:val="center"/>
              <w:rPr>
                <w:rFonts w:cstheme="minorHAnsi"/>
                <w:szCs w:val="20"/>
              </w:rPr>
            </w:pPr>
          </w:p>
        </w:tc>
        <w:tc>
          <w:tcPr>
            <w:tcW w:w="1103" w:type="dxa"/>
          </w:tcPr>
          <w:p w14:paraId="573EEF2D" w14:textId="77777777" w:rsidR="0061524D" w:rsidRPr="00487927" w:rsidRDefault="0061524D" w:rsidP="001B2204">
            <w:pPr>
              <w:jc w:val="center"/>
              <w:rPr>
                <w:rFonts w:cstheme="minorHAnsi"/>
                <w:szCs w:val="20"/>
              </w:rPr>
            </w:pPr>
          </w:p>
        </w:tc>
        <w:tc>
          <w:tcPr>
            <w:tcW w:w="1103" w:type="dxa"/>
          </w:tcPr>
          <w:p w14:paraId="506ECA6D" w14:textId="77777777" w:rsidR="0061524D" w:rsidRPr="00487927" w:rsidRDefault="0061524D" w:rsidP="001B2204">
            <w:pPr>
              <w:jc w:val="center"/>
              <w:rPr>
                <w:rFonts w:cstheme="minorHAnsi"/>
                <w:szCs w:val="20"/>
              </w:rPr>
            </w:pPr>
          </w:p>
        </w:tc>
      </w:tr>
      <w:tr w:rsidR="0061524D" w:rsidRPr="00487927" w14:paraId="13774A1C" w14:textId="2D0E90B8" w:rsidTr="0061524D">
        <w:tc>
          <w:tcPr>
            <w:tcW w:w="1255" w:type="dxa"/>
          </w:tcPr>
          <w:p w14:paraId="79B0847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517_16</w:t>
            </w:r>
          </w:p>
        </w:tc>
        <w:tc>
          <w:tcPr>
            <w:tcW w:w="990" w:type="dxa"/>
          </w:tcPr>
          <w:p w14:paraId="6CA04701" w14:textId="77777777" w:rsidR="0061524D" w:rsidRPr="00487927" w:rsidRDefault="0061524D" w:rsidP="001B2204">
            <w:pPr>
              <w:jc w:val="center"/>
              <w:rPr>
                <w:rFonts w:cstheme="minorHAnsi"/>
                <w:szCs w:val="20"/>
              </w:rPr>
            </w:pPr>
          </w:p>
        </w:tc>
        <w:tc>
          <w:tcPr>
            <w:tcW w:w="990" w:type="dxa"/>
          </w:tcPr>
          <w:p w14:paraId="03D7449E" w14:textId="09F3E4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658D2E" w14:textId="77777777" w:rsidR="0061524D" w:rsidRPr="00487927" w:rsidRDefault="0061524D" w:rsidP="001B2204">
            <w:pPr>
              <w:jc w:val="center"/>
              <w:rPr>
                <w:rFonts w:cstheme="minorHAnsi"/>
                <w:szCs w:val="20"/>
              </w:rPr>
            </w:pPr>
          </w:p>
        </w:tc>
        <w:tc>
          <w:tcPr>
            <w:tcW w:w="990" w:type="dxa"/>
          </w:tcPr>
          <w:p w14:paraId="784423DE" w14:textId="77777777" w:rsidR="0061524D" w:rsidRPr="00487927" w:rsidRDefault="0061524D" w:rsidP="001B2204">
            <w:pPr>
              <w:jc w:val="center"/>
              <w:rPr>
                <w:rFonts w:cstheme="minorHAnsi"/>
                <w:szCs w:val="20"/>
              </w:rPr>
            </w:pPr>
          </w:p>
        </w:tc>
        <w:tc>
          <w:tcPr>
            <w:tcW w:w="990" w:type="dxa"/>
          </w:tcPr>
          <w:p w14:paraId="74702475" w14:textId="15C9C2D5" w:rsidR="0061524D" w:rsidRPr="00487927" w:rsidRDefault="0061524D" w:rsidP="001B2204">
            <w:pPr>
              <w:jc w:val="center"/>
              <w:rPr>
                <w:rFonts w:cstheme="minorHAnsi"/>
                <w:szCs w:val="20"/>
              </w:rPr>
            </w:pPr>
          </w:p>
        </w:tc>
        <w:tc>
          <w:tcPr>
            <w:tcW w:w="990" w:type="dxa"/>
          </w:tcPr>
          <w:p w14:paraId="0D338C2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E77755" w14:textId="77777777" w:rsidR="0061524D" w:rsidRPr="00487927" w:rsidRDefault="0061524D" w:rsidP="001B2204">
            <w:pPr>
              <w:jc w:val="center"/>
              <w:rPr>
                <w:rFonts w:cstheme="minorHAnsi"/>
                <w:szCs w:val="20"/>
              </w:rPr>
            </w:pPr>
          </w:p>
        </w:tc>
        <w:tc>
          <w:tcPr>
            <w:tcW w:w="990" w:type="dxa"/>
          </w:tcPr>
          <w:p w14:paraId="01C46395" w14:textId="77777777" w:rsidR="0061524D" w:rsidRPr="00487927" w:rsidRDefault="0061524D" w:rsidP="001B2204">
            <w:pPr>
              <w:jc w:val="center"/>
              <w:rPr>
                <w:rFonts w:cstheme="minorHAnsi"/>
                <w:szCs w:val="20"/>
              </w:rPr>
            </w:pPr>
          </w:p>
        </w:tc>
        <w:tc>
          <w:tcPr>
            <w:tcW w:w="990" w:type="dxa"/>
          </w:tcPr>
          <w:p w14:paraId="66CF2F2F" w14:textId="77777777" w:rsidR="0061524D" w:rsidRPr="00487927" w:rsidRDefault="0061524D" w:rsidP="001B2204">
            <w:pPr>
              <w:jc w:val="center"/>
              <w:rPr>
                <w:rFonts w:cstheme="minorHAnsi"/>
                <w:szCs w:val="20"/>
              </w:rPr>
            </w:pPr>
          </w:p>
        </w:tc>
        <w:tc>
          <w:tcPr>
            <w:tcW w:w="1103" w:type="dxa"/>
          </w:tcPr>
          <w:p w14:paraId="25423836" w14:textId="77777777" w:rsidR="0061524D" w:rsidRPr="00487927" w:rsidRDefault="0061524D" w:rsidP="001B2204">
            <w:pPr>
              <w:jc w:val="center"/>
              <w:rPr>
                <w:rFonts w:cstheme="minorHAnsi"/>
                <w:szCs w:val="20"/>
              </w:rPr>
            </w:pPr>
          </w:p>
        </w:tc>
        <w:tc>
          <w:tcPr>
            <w:tcW w:w="1103" w:type="dxa"/>
          </w:tcPr>
          <w:p w14:paraId="22D2B4E4" w14:textId="77777777" w:rsidR="0061524D" w:rsidRPr="00487927" w:rsidRDefault="0061524D" w:rsidP="001B2204">
            <w:pPr>
              <w:jc w:val="center"/>
              <w:rPr>
                <w:rFonts w:cstheme="minorHAnsi"/>
                <w:szCs w:val="20"/>
              </w:rPr>
            </w:pPr>
          </w:p>
        </w:tc>
      </w:tr>
      <w:tr w:rsidR="0061524D" w:rsidRPr="00487927" w14:paraId="09E46827" w14:textId="08F00DEF" w:rsidTr="0061524D">
        <w:tc>
          <w:tcPr>
            <w:tcW w:w="1255" w:type="dxa"/>
          </w:tcPr>
          <w:p w14:paraId="3B9319C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517_20</w:t>
            </w:r>
          </w:p>
        </w:tc>
        <w:tc>
          <w:tcPr>
            <w:tcW w:w="990" w:type="dxa"/>
          </w:tcPr>
          <w:p w14:paraId="77F5CED5" w14:textId="77777777" w:rsidR="0061524D" w:rsidRPr="00487927" w:rsidRDefault="0061524D" w:rsidP="001B2204">
            <w:pPr>
              <w:jc w:val="center"/>
              <w:rPr>
                <w:rFonts w:cstheme="minorHAnsi"/>
                <w:szCs w:val="20"/>
              </w:rPr>
            </w:pPr>
          </w:p>
        </w:tc>
        <w:tc>
          <w:tcPr>
            <w:tcW w:w="990" w:type="dxa"/>
          </w:tcPr>
          <w:p w14:paraId="15510FE2" w14:textId="5BD0E53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ECD536" w14:textId="77777777" w:rsidR="0061524D" w:rsidRPr="00487927" w:rsidRDefault="0061524D" w:rsidP="001B2204">
            <w:pPr>
              <w:jc w:val="center"/>
              <w:rPr>
                <w:rFonts w:cstheme="minorHAnsi"/>
                <w:szCs w:val="20"/>
              </w:rPr>
            </w:pPr>
          </w:p>
        </w:tc>
        <w:tc>
          <w:tcPr>
            <w:tcW w:w="990" w:type="dxa"/>
          </w:tcPr>
          <w:p w14:paraId="31EC060C" w14:textId="77777777" w:rsidR="0061524D" w:rsidRPr="00487927" w:rsidRDefault="0061524D" w:rsidP="001B2204">
            <w:pPr>
              <w:jc w:val="center"/>
              <w:rPr>
                <w:rFonts w:cstheme="minorHAnsi"/>
                <w:szCs w:val="20"/>
              </w:rPr>
            </w:pPr>
          </w:p>
        </w:tc>
        <w:tc>
          <w:tcPr>
            <w:tcW w:w="990" w:type="dxa"/>
          </w:tcPr>
          <w:p w14:paraId="61DB1F1A" w14:textId="6920FF38" w:rsidR="0061524D" w:rsidRPr="00487927" w:rsidRDefault="0061524D" w:rsidP="001B2204">
            <w:pPr>
              <w:jc w:val="center"/>
              <w:rPr>
                <w:rFonts w:cstheme="minorHAnsi"/>
                <w:szCs w:val="20"/>
              </w:rPr>
            </w:pPr>
          </w:p>
        </w:tc>
        <w:tc>
          <w:tcPr>
            <w:tcW w:w="990" w:type="dxa"/>
          </w:tcPr>
          <w:p w14:paraId="2E4505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215395" w14:textId="77777777" w:rsidR="0061524D" w:rsidRPr="00487927" w:rsidRDefault="0061524D" w:rsidP="001B2204">
            <w:pPr>
              <w:jc w:val="center"/>
              <w:rPr>
                <w:rFonts w:cstheme="minorHAnsi"/>
                <w:szCs w:val="20"/>
              </w:rPr>
            </w:pPr>
          </w:p>
        </w:tc>
        <w:tc>
          <w:tcPr>
            <w:tcW w:w="990" w:type="dxa"/>
          </w:tcPr>
          <w:p w14:paraId="66DFD59A" w14:textId="77777777" w:rsidR="0061524D" w:rsidRPr="00487927" w:rsidRDefault="0061524D" w:rsidP="001B2204">
            <w:pPr>
              <w:jc w:val="center"/>
              <w:rPr>
                <w:rFonts w:cstheme="minorHAnsi"/>
                <w:szCs w:val="20"/>
              </w:rPr>
            </w:pPr>
          </w:p>
        </w:tc>
        <w:tc>
          <w:tcPr>
            <w:tcW w:w="990" w:type="dxa"/>
          </w:tcPr>
          <w:p w14:paraId="26D12477" w14:textId="77777777" w:rsidR="0061524D" w:rsidRPr="00487927" w:rsidRDefault="0061524D" w:rsidP="001B2204">
            <w:pPr>
              <w:jc w:val="center"/>
              <w:rPr>
                <w:rFonts w:cstheme="minorHAnsi"/>
                <w:szCs w:val="20"/>
              </w:rPr>
            </w:pPr>
          </w:p>
        </w:tc>
        <w:tc>
          <w:tcPr>
            <w:tcW w:w="1103" w:type="dxa"/>
          </w:tcPr>
          <w:p w14:paraId="7524553B" w14:textId="77777777" w:rsidR="0061524D" w:rsidRPr="00487927" w:rsidRDefault="0061524D" w:rsidP="001B2204">
            <w:pPr>
              <w:jc w:val="center"/>
              <w:rPr>
                <w:rFonts w:cstheme="minorHAnsi"/>
                <w:szCs w:val="20"/>
              </w:rPr>
            </w:pPr>
          </w:p>
        </w:tc>
        <w:tc>
          <w:tcPr>
            <w:tcW w:w="1103" w:type="dxa"/>
          </w:tcPr>
          <w:p w14:paraId="7C534431" w14:textId="77777777" w:rsidR="0061524D" w:rsidRPr="00487927" w:rsidRDefault="0061524D" w:rsidP="001B2204">
            <w:pPr>
              <w:jc w:val="center"/>
              <w:rPr>
                <w:rFonts w:cstheme="minorHAnsi"/>
                <w:szCs w:val="20"/>
              </w:rPr>
            </w:pPr>
          </w:p>
        </w:tc>
      </w:tr>
      <w:tr w:rsidR="0061524D" w:rsidRPr="00487927" w14:paraId="348B9318" w14:textId="1D9B2881" w:rsidTr="0061524D">
        <w:tc>
          <w:tcPr>
            <w:tcW w:w="1255" w:type="dxa"/>
          </w:tcPr>
          <w:p w14:paraId="2C1431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517_21</w:t>
            </w:r>
          </w:p>
        </w:tc>
        <w:tc>
          <w:tcPr>
            <w:tcW w:w="990" w:type="dxa"/>
          </w:tcPr>
          <w:p w14:paraId="00DB5DE9" w14:textId="77777777" w:rsidR="0061524D" w:rsidRPr="00487927" w:rsidRDefault="0061524D" w:rsidP="001B2204">
            <w:pPr>
              <w:jc w:val="center"/>
              <w:rPr>
                <w:rFonts w:cstheme="minorHAnsi"/>
                <w:szCs w:val="20"/>
              </w:rPr>
            </w:pPr>
          </w:p>
        </w:tc>
        <w:tc>
          <w:tcPr>
            <w:tcW w:w="990" w:type="dxa"/>
          </w:tcPr>
          <w:p w14:paraId="1DB1BBB7" w14:textId="2C0CC48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D0E2E2" w14:textId="77777777" w:rsidR="0061524D" w:rsidRPr="00487927" w:rsidRDefault="0061524D" w:rsidP="001B2204">
            <w:pPr>
              <w:jc w:val="center"/>
              <w:rPr>
                <w:rFonts w:cstheme="minorHAnsi"/>
                <w:szCs w:val="20"/>
              </w:rPr>
            </w:pPr>
          </w:p>
        </w:tc>
        <w:tc>
          <w:tcPr>
            <w:tcW w:w="990" w:type="dxa"/>
          </w:tcPr>
          <w:p w14:paraId="09AC8FFC" w14:textId="77777777" w:rsidR="0061524D" w:rsidRPr="00487927" w:rsidRDefault="0061524D" w:rsidP="001B2204">
            <w:pPr>
              <w:jc w:val="center"/>
              <w:rPr>
                <w:rFonts w:cstheme="minorHAnsi"/>
                <w:szCs w:val="20"/>
              </w:rPr>
            </w:pPr>
          </w:p>
        </w:tc>
        <w:tc>
          <w:tcPr>
            <w:tcW w:w="990" w:type="dxa"/>
          </w:tcPr>
          <w:p w14:paraId="467B2B0E" w14:textId="46B0DA1E" w:rsidR="0061524D" w:rsidRPr="00487927" w:rsidRDefault="0061524D" w:rsidP="001B2204">
            <w:pPr>
              <w:jc w:val="center"/>
              <w:rPr>
                <w:rFonts w:cstheme="minorHAnsi"/>
                <w:szCs w:val="20"/>
              </w:rPr>
            </w:pPr>
          </w:p>
        </w:tc>
        <w:tc>
          <w:tcPr>
            <w:tcW w:w="990" w:type="dxa"/>
          </w:tcPr>
          <w:p w14:paraId="7E2F8E2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2910F3" w14:textId="77777777" w:rsidR="0061524D" w:rsidRPr="00487927" w:rsidRDefault="0061524D" w:rsidP="001B2204">
            <w:pPr>
              <w:jc w:val="center"/>
              <w:rPr>
                <w:rFonts w:cstheme="minorHAnsi"/>
                <w:szCs w:val="20"/>
              </w:rPr>
            </w:pPr>
          </w:p>
        </w:tc>
        <w:tc>
          <w:tcPr>
            <w:tcW w:w="990" w:type="dxa"/>
          </w:tcPr>
          <w:p w14:paraId="40D1FF3F" w14:textId="77777777" w:rsidR="0061524D" w:rsidRPr="00487927" w:rsidRDefault="0061524D" w:rsidP="001B2204">
            <w:pPr>
              <w:jc w:val="center"/>
              <w:rPr>
                <w:rFonts w:cstheme="minorHAnsi"/>
                <w:szCs w:val="20"/>
              </w:rPr>
            </w:pPr>
          </w:p>
        </w:tc>
        <w:tc>
          <w:tcPr>
            <w:tcW w:w="990" w:type="dxa"/>
          </w:tcPr>
          <w:p w14:paraId="3B74FAB6" w14:textId="77777777" w:rsidR="0061524D" w:rsidRPr="00487927" w:rsidRDefault="0061524D" w:rsidP="001B2204">
            <w:pPr>
              <w:jc w:val="center"/>
              <w:rPr>
                <w:rFonts w:cstheme="minorHAnsi"/>
                <w:szCs w:val="20"/>
              </w:rPr>
            </w:pPr>
          </w:p>
        </w:tc>
        <w:tc>
          <w:tcPr>
            <w:tcW w:w="1103" w:type="dxa"/>
          </w:tcPr>
          <w:p w14:paraId="66A51E34" w14:textId="77777777" w:rsidR="0061524D" w:rsidRPr="00487927" w:rsidRDefault="0061524D" w:rsidP="001B2204">
            <w:pPr>
              <w:jc w:val="center"/>
              <w:rPr>
                <w:rFonts w:cstheme="minorHAnsi"/>
                <w:szCs w:val="20"/>
              </w:rPr>
            </w:pPr>
          </w:p>
        </w:tc>
        <w:tc>
          <w:tcPr>
            <w:tcW w:w="1103" w:type="dxa"/>
          </w:tcPr>
          <w:p w14:paraId="646D8F4A" w14:textId="77777777" w:rsidR="0061524D" w:rsidRPr="00487927" w:rsidRDefault="0061524D" w:rsidP="001B2204">
            <w:pPr>
              <w:jc w:val="center"/>
              <w:rPr>
                <w:rFonts w:cstheme="minorHAnsi"/>
                <w:szCs w:val="20"/>
              </w:rPr>
            </w:pPr>
          </w:p>
        </w:tc>
      </w:tr>
      <w:tr w:rsidR="0061524D" w:rsidRPr="00487927" w14:paraId="64FC6DFD" w14:textId="429DA276" w:rsidTr="0061524D">
        <w:tc>
          <w:tcPr>
            <w:tcW w:w="1255" w:type="dxa"/>
          </w:tcPr>
          <w:p w14:paraId="16172F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517_22</w:t>
            </w:r>
          </w:p>
        </w:tc>
        <w:tc>
          <w:tcPr>
            <w:tcW w:w="990" w:type="dxa"/>
          </w:tcPr>
          <w:p w14:paraId="10A57734" w14:textId="77777777" w:rsidR="0061524D" w:rsidRPr="00487927" w:rsidRDefault="0061524D" w:rsidP="001B2204">
            <w:pPr>
              <w:jc w:val="center"/>
              <w:rPr>
                <w:rFonts w:cstheme="minorHAnsi"/>
                <w:szCs w:val="20"/>
              </w:rPr>
            </w:pPr>
          </w:p>
        </w:tc>
        <w:tc>
          <w:tcPr>
            <w:tcW w:w="990" w:type="dxa"/>
          </w:tcPr>
          <w:p w14:paraId="12829D39" w14:textId="7AAE6D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B061EB" w14:textId="77777777" w:rsidR="0061524D" w:rsidRPr="00487927" w:rsidRDefault="0061524D" w:rsidP="001B2204">
            <w:pPr>
              <w:jc w:val="center"/>
              <w:rPr>
                <w:rFonts w:cstheme="minorHAnsi"/>
                <w:szCs w:val="20"/>
              </w:rPr>
            </w:pPr>
          </w:p>
        </w:tc>
        <w:tc>
          <w:tcPr>
            <w:tcW w:w="990" w:type="dxa"/>
          </w:tcPr>
          <w:p w14:paraId="2BFEF89E" w14:textId="77777777" w:rsidR="0061524D" w:rsidRPr="00487927" w:rsidRDefault="0061524D" w:rsidP="001B2204">
            <w:pPr>
              <w:jc w:val="center"/>
              <w:rPr>
                <w:rFonts w:cstheme="minorHAnsi"/>
                <w:szCs w:val="20"/>
              </w:rPr>
            </w:pPr>
          </w:p>
        </w:tc>
        <w:tc>
          <w:tcPr>
            <w:tcW w:w="990" w:type="dxa"/>
          </w:tcPr>
          <w:p w14:paraId="37D65186" w14:textId="3C1C7D48" w:rsidR="0061524D" w:rsidRPr="00487927" w:rsidRDefault="0061524D" w:rsidP="001B2204">
            <w:pPr>
              <w:jc w:val="center"/>
              <w:rPr>
                <w:rFonts w:cstheme="minorHAnsi"/>
                <w:szCs w:val="20"/>
              </w:rPr>
            </w:pPr>
          </w:p>
        </w:tc>
        <w:tc>
          <w:tcPr>
            <w:tcW w:w="990" w:type="dxa"/>
          </w:tcPr>
          <w:p w14:paraId="340255E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AB20DD8" w14:textId="77777777" w:rsidR="0061524D" w:rsidRPr="00487927" w:rsidRDefault="0061524D" w:rsidP="001B2204">
            <w:pPr>
              <w:jc w:val="center"/>
              <w:rPr>
                <w:rFonts w:cstheme="minorHAnsi"/>
                <w:szCs w:val="20"/>
              </w:rPr>
            </w:pPr>
          </w:p>
        </w:tc>
        <w:tc>
          <w:tcPr>
            <w:tcW w:w="990" w:type="dxa"/>
          </w:tcPr>
          <w:p w14:paraId="71AC5B5E" w14:textId="77777777" w:rsidR="0061524D" w:rsidRPr="00487927" w:rsidRDefault="0061524D" w:rsidP="001B2204">
            <w:pPr>
              <w:jc w:val="center"/>
              <w:rPr>
                <w:rFonts w:cstheme="minorHAnsi"/>
                <w:szCs w:val="20"/>
              </w:rPr>
            </w:pPr>
          </w:p>
        </w:tc>
        <w:tc>
          <w:tcPr>
            <w:tcW w:w="990" w:type="dxa"/>
          </w:tcPr>
          <w:p w14:paraId="7D3F4764" w14:textId="77777777" w:rsidR="0061524D" w:rsidRPr="00487927" w:rsidRDefault="0061524D" w:rsidP="001B2204">
            <w:pPr>
              <w:jc w:val="center"/>
              <w:rPr>
                <w:rFonts w:cstheme="minorHAnsi"/>
                <w:szCs w:val="20"/>
              </w:rPr>
            </w:pPr>
          </w:p>
        </w:tc>
        <w:tc>
          <w:tcPr>
            <w:tcW w:w="1103" w:type="dxa"/>
          </w:tcPr>
          <w:p w14:paraId="63DC0D51" w14:textId="77777777" w:rsidR="0061524D" w:rsidRPr="00487927" w:rsidRDefault="0061524D" w:rsidP="001B2204">
            <w:pPr>
              <w:jc w:val="center"/>
              <w:rPr>
                <w:rFonts w:cstheme="minorHAnsi"/>
                <w:szCs w:val="20"/>
              </w:rPr>
            </w:pPr>
          </w:p>
        </w:tc>
        <w:tc>
          <w:tcPr>
            <w:tcW w:w="1103" w:type="dxa"/>
          </w:tcPr>
          <w:p w14:paraId="346E5FB6" w14:textId="77777777" w:rsidR="0061524D" w:rsidRPr="00487927" w:rsidRDefault="0061524D" w:rsidP="001B2204">
            <w:pPr>
              <w:jc w:val="center"/>
              <w:rPr>
                <w:rFonts w:cstheme="minorHAnsi"/>
                <w:szCs w:val="20"/>
              </w:rPr>
            </w:pPr>
          </w:p>
        </w:tc>
      </w:tr>
      <w:tr w:rsidR="0061524D" w:rsidRPr="00487927" w14:paraId="6531A849" w14:textId="6CB50906" w:rsidTr="0061524D">
        <w:tc>
          <w:tcPr>
            <w:tcW w:w="1255" w:type="dxa"/>
          </w:tcPr>
          <w:p w14:paraId="706526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517_23</w:t>
            </w:r>
          </w:p>
        </w:tc>
        <w:tc>
          <w:tcPr>
            <w:tcW w:w="990" w:type="dxa"/>
          </w:tcPr>
          <w:p w14:paraId="022E03FE" w14:textId="77777777" w:rsidR="0061524D" w:rsidRPr="00487927" w:rsidRDefault="0061524D" w:rsidP="001B2204">
            <w:pPr>
              <w:jc w:val="center"/>
              <w:rPr>
                <w:rFonts w:cstheme="minorHAnsi"/>
                <w:szCs w:val="20"/>
              </w:rPr>
            </w:pPr>
          </w:p>
        </w:tc>
        <w:tc>
          <w:tcPr>
            <w:tcW w:w="990" w:type="dxa"/>
          </w:tcPr>
          <w:p w14:paraId="7386D029" w14:textId="36DAC7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C6D463" w14:textId="77777777" w:rsidR="0061524D" w:rsidRPr="00487927" w:rsidRDefault="0061524D" w:rsidP="001B2204">
            <w:pPr>
              <w:jc w:val="center"/>
              <w:rPr>
                <w:rFonts w:cstheme="minorHAnsi"/>
                <w:szCs w:val="20"/>
              </w:rPr>
            </w:pPr>
          </w:p>
        </w:tc>
        <w:tc>
          <w:tcPr>
            <w:tcW w:w="990" w:type="dxa"/>
          </w:tcPr>
          <w:p w14:paraId="301E81D4" w14:textId="77777777" w:rsidR="0061524D" w:rsidRPr="00487927" w:rsidRDefault="0061524D" w:rsidP="001B2204">
            <w:pPr>
              <w:jc w:val="center"/>
              <w:rPr>
                <w:rFonts w:cstheme="minorHAnsi"/>
                <w:szCs w:val="20"/>
              </w:rPr>
            </w:pPr>
          </w:p>
        </w:tc>
        <w:tc>
          <w:tcPr>
            <w:tcW w:w="990" w:type="dxa"/>
          </w:tcPr>
          <w:p w14:paraId="15ECBC98" w14:textId="6F94877C" w:rsidR="0061524D" w:rsidRPr="00487927" w:rsidRDefault="0061524D" w:rsidP="001B2204">
            <w:pPr>
              <w:jc w:val="center"/>
              <w:rPr>
                <w:rFonts w:cstheme="minorHAnsi"/>
                <w:szCs w:val="20"/>
              </w:rPr>
            </w:pPr>
          </w:p>
        </w:tc>
        <w:tc>
          <w:tcPr>
            <w:tcW w:w="990" w:type="dxa"/>
          </w:tcPr>
          <w:p w14:paraId="360BC4E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8B5ABA" w14:textId="77777777" w:rsidR="0061524D" w:rsidRPr="00487927" w:rsidRDefault="0061524D" w:rsidP="001B2204">
            <w:pPr>
              <w:jc w:val="center"/>
              <w:rPr>
                <w:rFonts w:cstheme="minorHAnsi"/>
                <w:szCs w:val="20"/>
              </w:rPr>
            </w:pPr>
          </w:p>
        </w:tc>
        <w:tc>
          <w:tcPr>
            <w:tcW w:w="990" w:type="dxa"/>
          </w:tcPr>
          <w:p w14:paraId="5B9E378D" w14:textId="77777777" w:rsidR="0061524D" w:rsidRPr="00487927" w:rsidRDefault="0061524D" w:rsidP="001B2204">
            <w:pPr>
              <w:jc w:val="center"/>
              <w:rPr>
                <w:rFonts w:cstheme="minorHAnsi"/>
                <w:szCs w:val="20"/>
              </w:rPr>
            </w:pPr>
          </w:p>
        </w:tc>
        <w:tc>
          <w:tcPr>
            <w:tcW w:w="990" w:type="dxa"/>
          </w:tcPr>
          <w:p w14:paraId="211B719C" w14:textId="77777777" w:rsidR="0061524D" w:rsidRPr="00487927" w:rsidRDefault="0061524D" w:rsidP="001B2204">
            <w:pPr>
              <w:jc w:val="center"/>
              <w:rPr>
                <w:rFonts w:cstheme="minorHAnsi"/>
                <w:szCs w:val="20"/>
              </w:rPr>
            </w:pPr>
          </w:p>
        </w:tc>
        <w:tc>
          <w:tcPr>
            <w:tcW w:w="1103" w:type="dxa"/>
          </w:tcPr>
          <w:p w14:paraId="3D98CC84" w14:textId="77777777" w:rsidR="0061524D" w:rsidRPr="00487927" w:rsidRDefault="0061524D" w:rsidP="001B2204">
            <w:pPr>
              <w:jc w:val="center"/>
              <w:rPr>
                <w:rFonts w:cstheme="minorHAnsi"/>
                <w:szCs w:val="20"/>
              </w:rPr>
            </w:pPr>
          </w:p>
        </w:tc>
        <w:tc>
          <w:tcPr>
            <w:tcW w:w="1103" w:type="dxa"/>
          </w:tcPr>
          <w:p w14:paraId="782810B4" w14:textId="77777777" w:rsidR="0061524D" w:rsidRPr="00487927" w:rsidRDefault="0061524D" w:rsidP="001B2204">
            <w:pPr>
              <w:jc w:val="center"/>
              <w:rPr>
                <w:rFonts w:cstheme="minorHAnsi"/>
                <w:szCs w:val="20"/>
              </w:rPr>
            </w:pPr>
          </w:p>
        </w:tc>
      </w:tr>
      <w:tr w:rsidR="0061524D" w:rsidRPr="00487927" w14:paraId="7BD118B6" w14:textId="42CA6617" w:rsidTr="0061524D">
        <w:tc>
          <w:tcPr>
            <w:tcW w:w="1255" w:type="dxa"/>
          </w:tcPr>
          <w:p w14:paraId="7CB161D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517_24</w:t>
            </w:r>
          </w:p>
        </w:tc>
        <w:tc>
          <w:tcPr>
            <w:tcW w:w="990" w:type="dxa"/>
          </w:tcPr>
          <w:p w14:paraId="72FA715E" w14:textId="77777777" w:rsidR="0061524D" w:rsidRPr="00487927" w:rsidRDefault="0061524D" w:rsidP="001B2204">
            <w:pPr>
              <w:jc w:val="center"/>
              <w:rPr>
                <w:rFonts w:cstheme="minorHAnsi"/>
                <w:szCs w:val="20"/>
              </w:rPr>
            </w:pPr>
          </w:p>
        </w:tc>
        <w:tc>
          <w:tcPr>
            <w:tcW w:w="990" w:type="dxa"/>
          </w:tcPr>
          <w:p w14:paraId="3C04721E" w14:textId="3A5BE8B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F1CD3D" w14:textId="77777777" w:rsidR="0061524D" w:rsidRPr="00487927" w:rsidRDefault="0061524D" w:rsidP="001B2204">
            <w:pPr>
              <w:jc w:val="center"/>
              <w:rPr>
                <w:rFonts w:cstheme="minorHAnsi"/>
                <w:szCs w:val="20"/>
              </w:rPr>
            </w:pPr>
          </w:p>
        </w:tc>
        <w:tc>
          <w:tcPr>
            <w:tcW w:w="990" w:type="dxa"/>
          </w:tcPr>
          <w:p w14:paraId="26468F63" w14:textId="77777777" w:rsidR="0061524D" w:rsidRPr="00487927" w:rsidRDefault="0061524D" w:rsidP="001B2204">
            <w:pPr>
              <w:jc w:val="center"/>
              <w:rPr>
                <w:rFonts w:cstheme="minorHAnsi"/>
                <w:szCs w:val="20"/>
              </w:rPr>
            </w:pPr>
          </w:p>
        </w:tc>
        <w:tc>
          <w:tcPr>
            <w:tcW w:w="990" w:type="dxa"/>
          </w:tcPr>
          <w:p w14:paraId="119AB51B" w14:textId="1D677D81" w:rsidR="0061524D" w:rsidRPr="00487927" w:rsidRDefault="0061524D" w:rsidP="001B2204">
            <w:pPr>
              <w:jc w:val="center"/>
              <w:rPr>
                <w:rFonts w:cstheme="minorHAnsi"/>
                <w:szCs w:val="20"/>
              </w:rPr>
            </w:pPr>
          </w:p>
        </w:tc>
        <w:tc>
          <w:tcPr>
            <w:tcW w:w="990" w:type="dxa"/>
          </w:tcPr>
          <w:p w14:paraId="772275D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2A33FD" w14:textId="77777777" w:rsidR="0061524D" w:rsidRPr="00487927" w:rsidRDefault="0061524D" w:rsidP="001B2204">
            <w:pPr>
              <w:jc w:val="center"/>
              <w:rPr>
                <w:rFonts w:cstheme="minorHAnsi"/>
                <w:szCs w:val="20"/>
              </w:rPr>
            </w:pPr>
          </w:p>
        </w:tc>
        <w:tc>
          <w:tcPr>
            <w:tcW w:w="990" w:type="dxa"/>
          </w:tcPr>
          <w:p w14:paraId="48F09050" w14:textId="77777777" w:rsidR="0061524D" w:rsidRPr="00487927" w:rsidRDefault="0061524D" w:rsidP="001B2204">
            <w:pPr>
              <w:jc w:val="center"/>
              <w:rPr>
                <w:rFonts w:cstheme="minorHAnsi"/>
                <w:szCs w:val="20"/>
              </w:rPr>
            </w:pPr>
          </w:p>
        </w:tc>
        <w:tc>
          <w:tcPr>
            <w:tcW w:w="990" w:type="dxa"/>
          </w:tcPr>
          <w:p w14:paraId="6354F282" w14:textId="77777777" w:rsidR="0061524D" w:rsidRPr="00487927" w:rsidRDefault="0061524D" w:rsidP="001B2204">
            <w:pPr>
              <w:jc w:val="center"/>
              <w:rPr>
                <w:rFonts w:cstheme="minorHAnsi"/>
                <w:szCs w:val="20"/>
              </w:rPr>
            </w:pPr>
          </w:p>
        </w:tc>
        <w:tc>
          <w:tcPr>
            <w:tcW w:w="1103" w:type="dxa"/>
          </w:tcPr>
          <w:p w14:paraId="2CFE8C3D" w14:textId="77777777" w:rsidR="0061524D" w:rsidRPr="00487927" w:rsidRDefault="0061524D" w:rsidP="001B2204">
            <w:pPr>
              <w:jc w:val="center"/>
              <w:rPr>
                <w:rFonts w:cstheme="minorHAnsi"/>
                <w:szCs w:val="20"/>
              </w:rPr>
            </w:pPr>
          </w:p>
        </w:tc>
        <w:tc>
          <w:tcPr>
            <w:tcW w:w="1103" w:type="dxa"/>
          </w:tcPr>
          <w:p w14:paraId="69BB626F" w14:textId="77777777" w:rsidR="0061524D" w:rsidRPr="00487927" w:rsidRDefault="0061524D" w:rsidP="001B2204">
            <w:pPr>
              <w:jc w:val="center"/>
              <w:rPr>
                <w:rFonts w:cstheme="minorHAnsi"/>
                <w:szCs w:val="20"/>
              </w:rPr>
            </w:pPr>
          </w:p>
        </w:tc>
      </w:tr>
      <w:tr w:rsidR="0061524D" w:rsidRPr="00487927" w14:paraId="1D72078E" w14:textId="5F4D84E1" w:rsidTr="0061524D">
        <w:tc>
          <w:tcPr>
            <w:tcW w:w="1255" w:type="dxa"/>
          </w:tcPr>
          <w:p w14:paraId="61AB31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517_25</w:t>
            </w:r>
          </w:p>
        </w:tc>
        <w:tc>
          <w:tcPr>
            <w:tcW w:w="990" w:type="dxa"/>
          </w:tcPr>
          <w:p w14:paraId="72033F82" w14:textId="77777777" w:rsidR="0061524D" w:rsidRPr="00487927" w:rsidRDefault="0061524D" w:rsidP="001B2204">
            <w:pPr>
              <w:jc w:val="center"/>
              <w:rPr>
                <w:rFonts w:cstheme="minorHAnsi"/>
                <w:szCs w:val="20"/>
              </w:rPr>
            </w:pPr>
          </w:p>
        </w:tc>
        <w:tc>
          <w:tcPr>
            <w:tcW w:w="990" w:type="dxa"/>
          </w:tcPr>
          <w:p w14:paraId="7F9E3348" w14:textId="0CDC14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650C90" w14:textId="77777777" w:rsidR="0061524D" w:rsidRPr="00487927" w:rsidRDefault="0061524D" w:rsidP="001B2204">
            <w:pPr>
              <w:jc w:val="center"/>
              <w:rPr>
                <w:rFonts w:cstheme="minorHAnsi"/>
                <w:szCs w:val="20"/>
              </w:rPr>
            </w:pPr>
          </w:p>
        </w:tc>
        <w:tc>
          <w:tcPr>
            <w:tcW w:w="990" w:type="dxa"/>
          </w:tcPr>
          <w:p w14:paraId="6405A356" w14:textId="77777777" w:rsidR="0061524D" w:rsidRPr="00487927" w:rsidRDefault="0061524D" w:rsidP="001B2204">
            <w:pPr>
              <w:jc w:val="center"/>
              <w:rPr>
                <w:rFonts w:cstheme="minorHAnsi"/>
                <w:szCs w:val="20"/>
              </w:rPr>
            </w:pPr>
          </w:p>
        </w:tc>
        <w:tc>
          <w:tcPr>
            <w:tcW w:w="990" w:type="dxa"/>
          </w:tcPr>
          <w:p w14:paraId="73224524" w14:textId="7BF7946A" w:rsidR="0061524D" w:rsidRPr="00487927" w:rsidRDefault="0061524D" w:rsidP="001B2204">
            <w:pPr>
              <w:jc w:val="center"/>
              <w:rPr>
                <w:rFonts w:cstheme="minorHAnsi"/>
                <w:szCs w:val="20"/>
              </w:rPr>
            </w:pPr>
          </w:p>
        </w:tc>
        <w:tc>
          <w:tcPr>
            <w:tcW w:w="990" w:type="dxa"/>
          </w:tcPr>
          <w:p w14:paraId="04C37D2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C89FC1" w14:textId="77777777" w:rsidR="0061524D" w:rsidRPr="00487927" w:rsidRDefault="0061524D" w:rsidP="001B2204">
            <w:pPr>
              <w:jc w:val="center"/>
              <w:rPr>
                <w:rFonts w:cstheme="minorHAnsi"/>
                <w:szCs w:val="20"/>
              </w:rPr>
            </w:pPr>
          </w:p>
        </w:tc>
        <w:tc>
          <w:tcPr>
            <w:tcW w:w="990" w:type="dxa"/>
          </w:tcPr>
          <w:p w14:paraId="70641205" w14:textId="77777777" w:rsidR="0061524D" w:rsidRPr="00487927" w:rsidRDefault="0061524D" w:rsidP="001B2204">
            <w:pPr>
              <w:jc w:val="center"/>
              <w:rPr>
                <w:rFonts w:cstheme="minorHAnsi"/>
                <w:szCs w:val="20"/>
              </w:rPr>
            </w:pPr>
          </w:p>
        </w:tc>
        <w:tc>
          <w:tcPr>
            <w:tcW w:w="990" w:type="dxa"/>
          </w:tcPr>
          <w:p w14:paraId="0701673F" w14:textId="77777777" w:rsidR="0061524D" w:rsidRPr="00487927" w:rsidRDefault="0061524D" w:rsidP="001B2204">
            <w:pPr>
              <w:jc w:val="center"/>
              <w:rPr>
                <w:rFonts w:cstheme="minorHAnsi"/>
                <w:szCs w:val="20"/>
              </w:rPr>
            </w:pPr>
          </w:p>
        </w:tc>
        <w:tc>
          <w:tcPr>
            <w:tcW w:w="1103" w:type="dxa"/>
          </w:tcPr>
          <w:p w14:paraId="69F06F70" w14:textId="77777777" w:rsidR="0061524D" w:rsidRPr="00487927" w:rsidRDefault="0061524D" w:rsidP="001B2204">
            <w:pPr>
              <w:jc w:val="center"/>
              <w:rPr>
                <w:rFonts w:cstheme="minorHAnsi"/>
                <w:szCs w:val="20"/>
              </w:rPr>
            </w:pPr>
          </w:p>
        </w:tc>
        <w:tc>
          <w:tcPr>
            <w:tcW w:w="1103" w:type="dxa"/>
          </w:tcPr>
          <w:p w14:paraId="3BEF9A1C" w14:textId="77777777" w:rsidR="0061524D" w:rsidRPr="00487927" w:rsidRDefault="0061524D" w:rsidP="001B2204">
            <w:pPr>
              <w:jc w:val="center"/>
              <w:rPr>
                <w:rFonts w:cstheme="minorHAnsi"/>
                <w:szCs w:val="20"/>
              </w:rPr>
            </w:pPr>
          </w:p>
        </w:tc>
      </w:tr>
      <w:tr w:rsidR="0061524D" w:rsidRPr="00487927" w14:paraId="2D359505" w14:textId="32E04F20" w:rsidTr="0061524D">
        <w:tc>
          <w:tcPr>
            <w:tcW w:w="1255" w:type="dxa"/>
          </w:tcPr>
          <w:p w14:paraId="3C3F2A0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517_26</w:t>
            </w:r>
          </w:p>
        </w:tc>
        <w:tc>
          <w:tcPr>
            <w:tcW w:w="990" w:type="dxa"/>
          </w:tcPr>
          <w:p w14:paraId="32E81789" w14:textId="77777777" w:rsidR="0061524D" w:rsidRPr="00487927" w:rsidRDefault="0061524D" w:rsidP="001B2204">
            <w:pPr>
              <w:jc w:val="center"/>
              <w:rPr>
                <w:rFonts w:cstheme="minorHAnsi"/>
                <w:szCs w:val="20"/>
              </w:rPr>
            </w:pPr>
          </w:p>
        </w:tc>
        <w:tc>
          <w:tcPr>
            <w:tcW w:w="990" w:type="dxa"/>
          </w:tcPr>
          <w:p w14:paraId="5E3C375E" w14:textId="01A85C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ABCA6F" w14:textId="77777777" w:rsidR="0061524D" w:rsidRPr="00487927" w:rsidRDefault="0061524D" w:rsidP="001B2204">
            <w:pPr>
              <w:jc w:val="center"/>
              <w:rPr>
                <w:rFonts w:cstheme="minorHAnsi"/>
                <w:szCs w:val="20"/>
              </w:rPr>
            </w:pPr>
          </w:p>
        </w:tc>
        <w:tc>
          <w:tcPr>
            <w:tcW w:w="990" w:type="dxa"/>
          </w:tcPr>
          <w:p w14:paraId="17C7F270" w14:textId="77777777" w:rsidR="0061524D" w:rsidRPr="00487927" w:rsidRDefault="0061524D" w:rsidP="001B2204">
            <w:pPr>
              <w:jc w:val="center"/>
              <w:rPr>
                <w:rFonts w:cstheme="minorHAnsi"/>
                <w:szCs w:val="20"/>
              </w:rPr>
            </w:pPr>
          </w:p>
        </w:tc>
        <w:tc>
          <w:tcPr>
            <w:tcW w:w="990" w:type="dxa"/>
          </w:tcPr>
          <w:p w14:paraId="4724EF68" w14:textId="47580BC2" w:rsidR="0061524D" w:rsidRPr="00487927" w:rsidRDefault="0061524D" w:rsidP="001B2204">
            <w:pPr>
              <w:jc w:val="center"/>
              <w:rPr>
                <w:rFonts w:cstheme="minorHAnsi"/>
                <w:szCs w:val="20"/>
              </w:rPr>
            </w:pPr>
          </w:p>
        </w:tc>
        <w:tc>
          <w:tcPr>
            <w:tcW w:w="990" w:type="dxa"/>
          </w:tcPr>
          <w:p w14:paraId="6F0155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B65769" w14:textId="77777777" w:rsidR="0061524D" w:rsidRPr="00487927" w:rsidRDefault="0061524D" w:rsidP="001B2204">
            <w:pPr>
              <w:jc w:val="center"/>
              <w:rPr>
                <w:rFonts w:cstheme="minorHAnsi"/>
                <w:szCs w:val="20"/>
              </w:rPr>
            </w:pPr>
          </w:p>
        </w:tc>
        <w:tc>
          <w:tcPr>
            <w:tcW w:w="990" w:type="dxa"/>
          </w:tcPr>
          <w:p w14:paraId="072EF627" w14:textId="77777777" w:rsidR="0061524D" w:rsidRPr="00487927" w:rsidRDefault="0061524D" w:rsidP="001B2204">
            <w:pPr>
              <w:jc w:val="center"/>
              <w:rPr>
                <w:rFonts w:cstheme="minorHAnsi"/>
                <w:szCs w:val="20"/>
              </w:rPr>
            </w:pPr>
          </w:p>
        </w:tc>
        <w:tc>
          <w:tcPr>
            <w:tcW w:w="990" w:type="dxa"/>
          </w:tcPr>
          <w:p w14:paraId="1C04C715" w14:textId="77777777" w:rsidR="0061524D" w:rsidRPr="00487927" w:rsidRDefault="0061524D" w:rsidP="001B2204">
            <w:pPr>
              <w:jc w:val="center"/>
              <w:rPr>
                <w:rFonts w:cstheme="minorHAnsi"/>
                <w:szCs w:val="20"/>
              </w:rPr>
            </w:pPr>
          </w:p>
        </w:tc>
        <w:tc>
          <w:tcPr>
            <w:tcW w:w="1103" w:type="dxa"/>
          </w:tcPr>
          <w:p w14:paraId="600EFB26" w14:textId="77777777" w:rsidR="0061524D" w:rsidRPr="00487927" w:rsidRDefault="0061524D" w:rsidP="001B2204">
            <w:pPr>
              <w:jc w:val="center"/>
              <w:rPr>
                <w:rFonts w:cstheme="minorHAnsi"/>
                <w:szCs w:val="20"/>
              </w:rPr>
            </w:pPr>
          </w:p>
        </w:tc>
        <w:tc>
          <w:tcPr>
            <w:tcW w:w="1103" w:type="dxa"/>
          </w:tcPr>
          <w:p w14:paraId="62484B80" w14:textId="77777777" w:rsidR="0061524D" w:rsidRPr="00487927" w:rsidRDefault="0061524D" w:rsidP="001B2204">
            <w:pPr>
              <w:jc w:val="center"/>
              <w:rPr>
                <w:rFonts w:cstheme="minorHAnsi"/>
                <w:szCs w:val="20"/>
              </w:rPr>
            </w:pPr>
          </w:p>
        </w:tc>
      </w:tr>
      <w:tr w:rsidR="0061524D" w:rsidRPr="00487927" w14:paraId="7D6497C8" w14:textId="0A36BAD9" w:rsidTr="0061524D">
        <w:tc>
          <w:tcPr>
            <w:tcW w:w="1255" w:type="dxa"/>
          </w:tcPr>
          <w:p w14:paraId="45F26A43"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517_27</w:t>
            </w:r>
          </w:p>
        </w:tc>
        <w:tc>
          <w:tcPr>
            <w:tcW w:w="990" w:type="dxa"/>
          </w:tcPr>
          <w:p w14:paraId="61CECD26" w14:textId="77777777" w:rsidR="0061524D" w:rsidRPr="00487927" w:rsidRDefault="0061524D" w:rsidP="001B2204">
            <w:pPr>
              <w:jc w:val="center"/>
              <w:rPr>
                <w:rFonts w:cstheme="minorHAnsi"/>
                <w:szCs w:val="20"/>
              </w:rPr>
            </w:pPr>
          </w:p>
        </w:tc>
        <w:tc>
          <w:tcPr>
            <w:tcW w:w="990" w:type="dxa"/>
          </w:tcPr>
          <w:p w14:paraId="7FE356F7" w14:textId="0CDBA82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1DC3F7" w14:textId="77777777" w:rsidR="0061524D" w:rsidRPr="00487927" w:rsidRDefault="0061524D" w:rsidP="001B2204">
            <w:pPr>
              <w:jc w:val="center"/>
              <w:rPr>
                <w:rFonts w:cstheme="minorHAnsi"/>
                <w:szCs w:val="20"/>
              </w:rPr>
            </w:pPr>
          </w:p>
        </w:tc>
        <w:tc>
          <w:tcPr>
            <w:tcW w:w="990" w:type="dxa"/>
          </w:tcPr>
          <w:p w14:paraId="2D176816" w14:textId="77777777" w:rsidR="0061524D" w:rsidRPr="00487927" w:rsidRDefault="0061524D" w:rsidP="001B2204">
            <w:pPr>
              <w:jc w:val="center"/>
              <w:rPr>
                <w:rFonts w:cstheme="minorHAnsi"/>
                <w:szCs w:val="20"/>
              </w:rPr>
            </w:pPr>
          </w:p>
        </w:tc>
        <w:tc>
          <w:tcPr>
            <w:tcW w:w="990" w:type="dxa"/>
          </w:tcPr>
          <w:p w14:paraId="4F8C3EA3" w14:textId="6CAC67CF" w:rsidR="0061524D" w:rsidRPr="00487927" w:rsidRDefault="0061524D" w:rsidP="001B2204">
            <w:pPr>
              <w:jc w:val="center"/>
              <w:rPr>
                <w:rFonts w:cstheme="minorHAnsi"/>
                <w:szCs w:val="20"/>
              </w:rPr>
            </w:pPr>
          </w:p>
        </w:tc>
        <w:tc>
          <w:tcPr>
            <w:tcW w:w="990" w:type="dxa"/>
          </w:tcPr>
          <w:p w14:paraId="524BC54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D985A7D" w14:textId="77777777" w:rsidR="0061524D" w:rsidRPr="00487927" w:rsidRDefault="0061524D" w:rsidP="001B2204">
            <w:pPr>
              <w:jc w:val="center"/>
              <w:rPr>
                <w:rFonts w:cstheme="minorHAnsi"/>
                <w:szCs w:val="20"/>
              </w:rPr>
            </w:pPr>
          </w:p>
        </w:tc>
        <w:tc>
          <w:tcPr>
            <w:tcW w:w="990" w:type="dxa"/>
          </w:tcPr>
          <w:p w14:paraId="0CD5BB89" w14:textId="77777777" w:rsidR="0061524D" w:rsidRPr="00487927" w:rsidRDefault="0061524D" w:rsidP="001B2204">
            <w:pPr>
              <w:jc w:val="center"/>
              <w:rPr>
                <w:rFonts w:cstheme="minorHAnsi"/>
                <w:szCs w:val="20"/>
              </w:rPr>
            </w:pPr>
          </w:p>
        </w:tc>
        <w:tc>
          <w:tcPr>
            <w:tcW w:w="990" w:type="dxa"/>
          </w:tcPr>
          <w:p w14:paraId="4C549338" w14:textId="77777777" w:rsidR="0061524D" w:rsidRPr="00487927" w:rsidRDefault="0061524D" w:rsidP="001B2204">
            <w:pPr>
              <w:jc w:val="center"/>
              <w:rPr>
                <w:rFonts w:cstheme="minorHAnsi"/>
                <w:szCs w:val="20"/>
              </w:rPr>
            </w:pPr>
          </w:p>
        </w:tc>
        <w:tc>
          <w:tcPr>
            <w:tcW w:w="1103" w:type="dxa"/>
          </w:tcPr>
          <w:p w14:paraId="7181FE84" w14:textId="77777777" w:rsidR="0061524D" w:rsidRPr="00487927" w:rsidRDefault="0061524D" w:rsidP="001B2204">
            <w:pPr>
              <w:jc w:val="center"/>
              <w:rPr>
                <w:rFonts w:cstheme="minorHAnsi"/>
                <w:szCs w:val="20"/>
              </w:rPr>
            </w:pPr>
          </w:p>
        </w:tc>
        <w:tc>
          <w:tcPr>
            <w:tcW w:w="1103" w:type="dxa"/>
          </w:tcPr>
          <w:p w14:paraId="70AADE03" w14:textId="77777777" w:rsidR="0061524D" w:rsidRPr="00487927" w:rsidRDefault="0061524D" w:rsidP="001B2204">
            <w:pPr>
              <w:jc w:val="center"/>
              <w:rPr>
                <w:rFonts w:cstheme="minorHAnsi"/>
                <w:szCs w:val="20"/>
              </w:rPr>
            </w:pPr>
          </w:p>
        </w:tc>
      </w:tr>
      <w:tr w:rsidR="0061524D" w:rsidRPr="00487927" w14:paraId="52CF8D44" w14:textId="4E172C57" w:rsidTr="0061524D">
        <w:tc>
          <w:tcPr>
            <w:tcW w:w="1255" w:type="dxa"/>
          </w:tcPr>
          <w:p w14:paraId="3E277F8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517_28</w:t>
            </w:r>
          </w:p>
        </w:tc>
        <w:tc>
          <w:tcPr>
            <w:tcW w:w="990" w:type="dxa"/>
          </w:tcPr>
          <w:p w14:paraId="213CC179" w14:textId="77777777" w:rsidR="0061524D" w:rsidRPr="00487927" w:rsidRDefault="0061524D" w:rsidP="001B2204">
            <w:pPr>
              <w:jc w:val="center"/>
              <w:rPr>
                <w:rFonts w:cstheme="minorHAnsi"/>
                <w:szCs w:val="20"/>
              </w:rPr>
            </w:pPr>
          </w:p>
        </w:tc>
        <w:tc>
          <w:tcPr>
            <w:tcW w:w="990" w:type="dxa"/>
          </w:tcPr>
          <w:p w14:paraId="0C546A50" w14:textId="55A11F5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82E0CC" w14:textId="77777777" w:rsidR="0061524D" w:rsidRPr="00487927" w:rsidRDefault="0061524D" w:rsidP="001B2204">
            <w:pPr>
              <w:jc w:val="center"/>
              <w:rPr>
                <w:rFonts w:cstheme="minorHAnsi"/>
                <w:szCs w:val="20"/>
              </w:rPr>
            </w:pPr>
          </w:p>
        </w:tc>
        <w:tc>
          <w:tcPr>
            <w:tcW w:w="990" w:type="dxa"/>
          </w:tcPr>
          <w:p w14:paraId="1A88EEE2" w14:textId="77777777" w:rsidR="0061524D" w:rsidRPr="00487927" w:rsidRDefault="0061524D" w:rsidP="001B2204">
            <w:pPr>
              <w:jc w:val="center"/>
              <w:rPr>
                <w:rFonts w:cstheme="minorHAnsi"/>
                <w:szCs w:val="20"/>
              </w:rPr>
            </w:pPr>
          </w:p>
        </w:tc>
        <w:tc>
          <w:tcPr>
            <w:tcW w:w="990" w:type="dxa"/>
          </w:tcPr>
          <w:p w14:paraId="1D7F33BD" w14:textId="7600DF71" w:rsidR="0061524D" w:rsidRPr="00487927" w:rsidRDefault="0061524D" w:rsidP="001B2204">
            <w:pPr>
              <w:jc w:val="center"/>
              <w:rPr>
                <w:rFonts w:cstheme="minorHAnsi"/>
                <w:szCs w:val="20"/>
              </w:rPr>
            </w:pPr>
          </w:p>
        </w:tc>
        <w:tc>
          <w:tcPr>
            <w:tcW w:w="990" w:type="dxa"/>
          </w:tcPr>
          <w:p w14:paraId="33F0A7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A149B5" w14:textId="77777777" w:rsidR="0061524D" w:rsidRPr="00487927" w:rsidRDefault="0061524D" w:rsidP="001B2204">
            <w:pPr>
              <w:jc w:val="center"/>
              <w:rPr>
                <w:rFonts w:cstheme="minorHAnsi"/>
                <w:szCs w:val="20"/>
              </w:rPr>
            </w:pPr>
          </w:p>
        </w:tc>
        <w:tc>
          <w:tcPr>
            <w:tcW w:w="990" w:type="dxa"/>
          </w:tcPr>
          <w:p w14:paraId="4B89C4E0" w14:textId="77777777" w:rsidR="0061524D" w:rsidRPr="00487927" w:rsidRDefault="0061524D" w:rsidP="001B2204">
            <w:pPr>
              <w:jc w:val="center"/>
              <w:rPr>
                <w:rFonts w:cstheme="minorHAnsi"/>
                <w:szCs w:val="20"/>
              </w:rPr>
            </w:pPr>
          </w:p>
        </w:tc>
        <w:tc>
          <w:tcPr>
            <w:tcW w:w="990" w:type="dxa"/>
          </w:tcPr>
          <w:p w14:paraId="24135794" w14:textId="77777777" w:rsidR="0061524D" w:rsidRPr="00487927" w:rsidRDefault="0061524D" w:rsidP="001B2204">
            <w:pPr>
              <w:jc w:val="center"/>
              <w:rPr>
                <w:rFonts w:cstheme="minorHAnsi"/>
                <w:szCs w:val="20"/>
              </w:rPr>
            </w:pPr>
          </w:p>
        </w:tc>
        <w:tc>
          <w:tcPr>
            <w:tcW w:w="1103" w:type="dxa"/>
          </w:tcPr>
          <w:p w14:paraId="6BC3978D" w14:textId="77777777" w:rsidR="0061524D" w:rsidRPr="00487927" w:rsidRDefault="0061524D" w:rsidP="001B2204">
            <w:pPr>
              <w:jc w:val="center"/>
              <w:rPr>
                <w:rFonts w:cstheme="minorHAnsi"/>
                <w:szCs w:val="20"/>
              </w:rPr>
            </w:pPr>
          </w:p>
        </w:tc>
        <w:tc>
          <w:tcPr>
            <w:tcW w:w="1103" w:type="dxa"/>
          </w:tcPr>
          <w:p w14:paraId="6A0CEE21" w14:textId="77777777" w:rsidR="0061524D" w:rsidRPr="00487927" w:rsidRDefault="0061524D" w:rsidP="001B2204">
            <w:pPr>
              <w:jc w:val="center"/>
              <w:rPr>
                <w:rFonts w:cstheme="minorHAnsi"/>
                <w:szCs w:val="20"/>
              </w:rPr>
            </w:pPr>
          </w:p>
        </w:tc>
      </w:tr>
      <w:tr w:rsidR="0061524D" w:rsidRPr="00487927" w14:paraId="0643B4A9" w14:textId="00621093" w:rsidTr="0061524D">
        <w:tc>
          <w:tcPr>
            <w:tcW w:w="1255" w:type="dxa"/>
          </w:tcPr>
          <w:p w14:paraId="14AD23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517_29</w:t>
            </w:r>
          </w:p>
        </w:tc>
        <w:tc>
          <w:tcPr>
            <w:tcW w:w="990" w:type="dxa"/>
          </w:tcPr>
          <w:p w14:paraId="7E94B629" w14:textId="77777777" w:rsidR="0061524D" w:rsidRPr="00487927" w:rsidRDefault="0061524D" w:rsidP="001B2204">
            <w:pPr>
              <w:jc w:val="center"/>
              <w:rPr>
                <w:rFonts w:cstheme="minorHAnsi"/>
                <w:szCs w:val="20"/>
              </w:rPr>
            </w:pPr>
          </w:p>
        </w:tc>
        <w:tc>
          <w:tcPr>
            <w:tcW w:w="990" w:type="dxa"/>
          </w:tcPr>
          <w:p w14:paraId="5139E3BD" w14:textId="32D709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1762A2" w14:textId="77777777" w:rsidR="0061524D" w:rsidRPr="00487927" w:rsidRDefault="0061524D" w:rsidP="001B2204">
            <w:pPr>
              <w:jc w:val="center"/>
              <w:rPr>
                <w:rFonts w:cstheme="minorHAnsi"/>
                <w:szCs w:val="20"/>
              </w:rPr>
            </w:pPr>
          </w:p>
        </w:tc>
        <w:tc>
          <w:tcPr>
            <w:tcW w:w="990" w:type="dxa"/>
          </w:tcPr>
          <w:p w14:paraId="6758E192" w14:textId="77777777" w:rsidR="0061524D" w:rsidRPr="00487927" w:rsidRDefault="0061524D" w:rsidP="001B2204">
            <w:pPr>
              <w:jc w:val="center"/>
              <w:rPr>
                <w:rFonts w:cstheme="minorHAnsi"/>
                <w:szCs w:val="20"/>
              </w:rPr>
            </w:pPr>
          </w:p>
        </w:tc>
        <w:tc>
          <w:tcPr>
            <w:tcW w:w="990" w:type="dxa"/>
          </w:tcPr>
          <w:p w14:paraId="34E2ABBE" w14:textId="12411F42" w:rsidR="0061524D" w:rsidRPr="00487927" w:rsidRDefault="0061524D" w:rsidP="001B2204">
            <w:pPr>
              <w:jc w:val="center"/>
              <w:rPr>
                <w:rFonts w:cstheme="minorHAnsi"/>
                <w:szCs w:val="20"/>
              </w:rPr>
            </w:pPr>
          </w:p>
        </w:tc>
        <w:tc>
          <w:tcPr>
            <w:tcW w:w="990" w:type="dxa"/>
          </w:tcPr>
          <w:p w14:paraId="76E368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8495FDE" w14:textId="77777777" w:rsidR="0061524D" w:rsidRPr="00487927" w:rsidRDefault="0061524D" w:rsidP="001B2204">
            <w:pPr>
              <w:jc w:val="center"/>
              <w:rPr>
                <w:rFonts w:cstheme="minorHAnsi"/>
                <w:szCs w:val="20"/>
              </w:rPr>
            </w:pPr>
          </w:p>
        </w:tc>
        <w:tc>
          <w:tcPr>
            <w:tcW w:w="990" w:type="dxa"/>
          </w:tcPr>
          <w:p w14:paraId="1DCFE862" w14:textId="77777777" w:rsidR="0061524D" w:rsidRPr="00487927" w:rsidRDefault="0061524D" w:rsidP="001B2204">
            <w:pPr>
              <w:jc w:val="center"/>
              <w:rPr>
                <w:rFonts w:cstheme="minorHAnsi"/>
                <w:szCs w:val="20"/>
              </w:rPr>
            </w:pPr>
          </w:p>
        </w:tc>
        <w:tc>
          <w:tcPr>
            <w:tcW w:w="990" w:type="dxa"/>
          </w:tcPr>
          <w:p w14:paraId="28725E1C" w14:textId="77777777" w:rsidR="0061524D" w:rsidRPr="00487927" w:rsidRDefault="0061524D" w:rsidP="001B2204">
            <w:pPr>
              <w:jc w:val="center"/>
              <w:rPr>
                <w:rFonts w:cstheme="minorHAnsi"/>
                <w:szCs w:val="20"/>
              </w:rPr>
            </w:pPr>
          </w:p>
        </w:tc>
        <w:tc>
          <w:tcPr>
            <w:tcW w:w="1103" w:type="dxa"/>
          </w:tcPr>
          <w:p w14:paraId="3161EB59" w14:textId="77777777" w:rsidR="0061524D" w:rsidRPr="00487927" w:rsidRDefault="0061524D" w:rsidP="001B2204">
            <w:pPr>
              <w:jc w:val="center"/>
              <w:rPr>
                <w:rFonts w:cstheme="minorHAnsi"/>
                <w:szCs w:val="20"/>
              </w:rPr>
            </w:pPr>
          </w:p>
        </w:tc>
        <w:tc>
          <w:tcPr>
            <w:tcW w:w="1103" w:type="dxa"/>
          </w:tcPr>
          <w:p w14:paraId="4D227D17" w14:textId="77777777" w:rsidR="0061524D" w:rsidRPr="00487927" w:rsidRDefault="0061524D" w:rsidP="001B2204">
            <w:pPr>
              <w:jc w:val="center"/>
              <w:rPr>
                <w:rFonts w:cstheme="minorHAnsi"/>
                <w:szCs w:val="20"/>
              </w:rPr>
            </w:pPr>
          </w:p>
        </w:tc>
      </w:tr>
      <w:tr w:rsidR="0061524D" w:rsidRPr="00487927" w14:paraId="095974E4" w14:textId="7B1AFBDA" w:rsidTr="0061524D">
        <w:tc>
          <w:tcPr>
            <w:tcW w:w="1255" w:type="dxa"/>
          </w:tcPr>
          <w:p w14:paraId="1BE2C6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517_30</w:t>
            </w:r>
          </w:p>
        </w:tc>
        <w:tc>
          <w:tcPr>
            <w:tcW w:w="990" w:type="dxa"/>
          </w:tcPr>
          <w:p w14:paraId="3F142E4C" w14:textId="77777777" w:rsidR="0061524D" w:rsidRPr="00487927" w:rsidRDefault="0061524D" w:rsidP="001B2204">
            <w:pPr>
              <w:jc w:val="center"/>
              <w:rPr>
                <w:rFonts w:cstheme="minorHAnsi"/>
                <w:szCs w:val="20"/>
              </w:rPr>
            </w:pPr>
          </w:p>
        </w:tc>
        <w:tc>
          <w:tcPr>
            <w:tcW w:w="990" w:type="dxa"/>
          </w:tcPr>
          <w:p w14:paraId="65EAC5F0" w14:textId="2A1D3F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A8F58B" w14:textId="77777777" w:rsidR="0061524D" w:rsidRPr="00487927" w:rsidRDefault="0061524D" w:rsidP="001B2204">
            <w:pPr>
              <w:jc w:val="center"/>
              <w:rPr>
                <w:rFonts w:cstheme="minorHAnsi"/>
                <w:szCs w:val="20"/>
              </w:rPr>
            </w:pPr>
          </w:p>
        </w:tc>
        <w:tc>
          <w:tcPr>
            <w:tcW w:w="990" w:type="dxa"/>
          </w:tcPr>
          <w:p w14:paraId="408D0191" w14:textId="77777777" w:rsidR="0061524D" w:rsidRPr="00487927" w:rsidRDefault="0061524D" w:rsidP="001B2204">
            <w:pPr>
              <w:jc w:val="center"/>
              <w:rPr>
                <w:rFonts w:cstheme="minorHAnsi"/>
                <w:szCs w:val="20"/>
              </w:rPr>
            </w:pPr>
          </w:p>
        </w:tc>
        <w:tc>
          <w:tcPr>
            <w:tcW w:w="990" w:type="dxa"/>
          </w:tcPr>
          <w:p w14:paraId="7AB8628C" w14:textId="57D27986" w:rsidR="0061524D" w:rsidRPr="00487927" w:rsidRDefault="0061524D" w:rsidP="001B2204">
            <w:pPr>
              <w:jc w:val="center"/>
              <w:rPr>
                <w:rFonts w:cstheme="minorHAnsi"/>
                <w:szCs w:val="20"/>
              </w:rPr>
            </w:pPr>
          </w:p>
        </w:tc>
        <w:tc>
          <w:tcPr>
            <w:tcW w:w="990" w:type="dxa"/>
          </w:tcPr>
          <w:p w14:paraId="0EA9975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34670BC" w14:textId="77777777" w:rsidR="0061524D" w:rsidRPr="00487927" w:rsidRDefault="0061524D" w:rsidP="001B2204">
            <w:pPr>
              <w:jc w:val="center"/>
              <w:rPr>
                <w:rFonts w:cstheme="minorHAnsi"/>
                <w:szCs w:val="20"/>
              </w:rPr>
            </w:pPr>
          </w:p>
        </w:tc>
        <w:tc>
          <w:tcPr>
            <w:tcW w:w="990" w:type="dxa"/>
          </w:tcPr>
          <w:p w14:paraId="03736D5B" w14:textId="77777777" w:rsidR="0061524D" w:rsidRPr="00487927" w:rsidRDefault="0061524D" w:rsidP="001B2204">
            <w:pPr>
              <w:jc w:val="center"/>
              <w:rPr>
                <w:rFonts w:cstheme="minorHAnsi"/>
                <w:szCs w:val="20"/>
              </w:rPr>
            </w:pPr>
          </w:p>
        </w:tc>
        <w:tc>
          <w:tcPr>
            <w:tcW w:w="990" w:type="dxa"/>
          </w:tcPr>
          <w:p w14:paraId="48F988A0" w14:textId="77777777" w:rsidR="0061524D" w:rsidRPr="00487927" w:rsidRDefault="0061524D" w:rsidP="001B2204">
            <w:pPr>
              <w:jc w:val="center"/>
              <w:rPr>
                <w:rFonts w:cstheme="minorHAnsi"/>
                <w:szCs w:val="20"/>
              </w:rPr>
            </w:pPr>
          </w:p>
        </w:tc>
        <w:tc>
          <w:tcPr>
            <w:tcW w:w="1103" w:type="dxa"/>
          </w:tcPr>
          <w:p w14:paraId="37A23000" w14:textId="77777777" w:rsidR="0061524D" w:rsidRPr="00487927" w:rsidRDefault="0061524D" w:rsidP="001B2204">
            <w:pPr>
              <w:jc w:val="center"/>
              <w:rPr>
                <w:rFonts w:cstheme="minorHAnsi"/>
                <w:szCs w:val="20"/>
              </w:rPr>
            </w:pPr>
          </w:p>
        </w:tc>
        <w:tc>
          <w:tcPr>
            <w:tcW w:w="1103" w:type="dxa"/>
          </w:tcPr>
          <w:p w14:paraId="553CD680" w14:textId="77777777" w:rsidR="0061524D" w:rsidRPr="00487927" w:rsidRDefault="0061524D" w:rsidP="001B2204">
            <w:pPr>
              <w:jc w:val="center"/>
              <w:rPr>
                <w:rFonts w:cstheme="minorHAnsi"/>
                <w:szCs w:val="20"/>
              </w:rPr>
            </w:pPr>
          </w:p>
        </w:tc>
      </w:tr>
      <w:tr w:rsidR="0061524D" w:rsidRPr="00487927" w14:paraId="3CFC5A71" w14:textId="17D54EF1" w:rsidTr="0061524D">
        <w:tc>
          <w:tcPr>
            <w:tcW w:w="1255" w:type="dxa"/>
          </w:tcPr>
          <w:p w14:paraId="2B9A75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517_31</w:t>
            </w:r>
          </w:p>
        </w:tc>
        <w:tc>
          <w:tcPr>
            <w:tcW w:w="990" w:type="dxa"/>
          </w:tcPr>
          <w:p w14:paraId="4824D2D7" w14:textId="77777777" w:rsidR="0061524D" w:rsidRPr="00487927" w:rsidRDefault="0061524D" w:rsidP="001B2204">
            <w:pPr>
              <w:jc w:val="center"/>
              <w:rPr>
                <w:rFonts w:cstheme="minorHAnsi"/>
                <w:szCs w:val="20"/>
              </w:rPr>
            </w:pPr>
          </w:p>
        </w:tc>
        <w:tc>
          <w:tcPr>
            <w:tcW w:w="990" w:type="dxa"/>
          </w:tcPr>
          <w:p w14:paraId="5FA2BC74" w14:textId="0440E1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26C545" w14:textId="77777777" w:rsidR="0061524D" w:rsidRPr="00487927" w:rsidRDefault="0061524D" w:rsidP="001B2204">
            <w:pPr>
              <w:jc w:val="center"/>
              <w:rPr>
                <w:rFonts w:cstheme="minorHAnsi"/>
                <w:szCs w:val="20"/>
              </w:rPr>
            </w:pPr>
          </w:p>
        </w:tc>
        <w:tc>
          <w:tcPr>
            <w:tcW w:w="990" w:type="dxa"/>
          </w:tcPr>
          <w:p w14:paraId="1DF33F75" w14:textId="77777777" w:rsidR="0061524D" w:rsidRPr="00487927" w:rsidRDefault="0061524D" w:rsidP="001B2204">
            <w:pPr>
              <w:jc w:val="center"/>
              <w:rPr>
                <w:rFonts w:cstheme="minorHAnsi"/>
                <w:szCs w:val="20"/>
              </w:rPr>
            </w:pPr>
          </w:p>
        </w:tc>
        <w:tc>
          <w:tcPr>
            <w:tcW w:w="990" w:type="dxa"/>
          </w:tcPr>
          <w:p w14:paraId="01249938" w14:textId="7C81E320" w:rsidR="0061524D" w:rsidRPr="00487927" w:rsidRDefault="0061524D" w:rsidP="001B2204">
            <w:pPr>
              <w:jc w:val="center"/>
              <w:rPr>
                <w:rFonts w:cstheme="minorHAnsi"/>
                <w:szCs w:val="20"/>
              </w:rPr>
            </w:pPr>
          </w:p>
        </w:tc>
        <w:tc>
          <w:tcPr>
            <w:tcW w:w="990" w:type="dxa"/>
          </w:tcPr>
          <w:p w14:paraId="74169C1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27972C8" w14:textId="77777777" w:rsidR="0061524D" w:rsidRPr="00487927" w:rsidRDefault="0061524D" w:rsidP="001B2204">
            <w:pPr>
              <w:jc w:val="center"/>
              <w:rPr>
                <w:rFonts w:cstheme="minorHAnsi"/>
                <w:szCs w:val="20"/>
              </w:rPr>
            </w:pPr>
          </w:p>
        </w:tc>
        <w:tc>
          <w:tcPr>
            <w:tcW w:w="990" w:type="dxa"/>
          </w:tcPr>
          <w:p w14:paraId="1BA4770C" w14:textId="77777777" w:rsidR="0061524D" w:rsidRPr="00487927" w:rsidRDefault="0061524D" w:rsidP="001B2204">
            <w:pPr>
              <w:jc w:val="center"/>
              <w:rPr>
                <w:rFonts w:cstheme="minorHAnsi"/>
                <w:szCs w:val="20"/>
              </w:rPr>
            </w:pPr>
          </w:p>
        </w:tc>
        <w:tc>
          <w:tcPr>
            <w:tcW w:w="990" w:type="dxa"/>
          </w:tcPr>
          <w:p w14:paraId="6EEFE51A" w14:textId="77777777" w:rsidR="0061524D" w:rsidRPr="00487927" w:rsidRDefault="0061524D" w:rsidP="001B2204">
            <w:pPr>
              <w:jc w:val="center"/>
              <w:rPr>
                <w:rFonts w:cstheme="minorHAnsi"/>
                <w:szCs w:val="20"/>
              </w:rPr>
            </w:pPr>
          </w:p>
        </w:tc>
        <w:tc>
          <w:tcPr>
            <w:tcW w:w="1103" w:type="dxa"/>
          </w:tcPr>
          <w:p w14:paraId="10BC06F7" w14:textId="77777777" w:rsidR="0061524D" w:rsidRPr="00487927" w:rsidRDefault="0061524D" w:rsidP="001B2204">
            <w:pPr>
              <w:jc w:val="center"/>
              <w:rPr>
                <w:rFonts w:cstheme="minorHAnsi"/>
                <w:szCs w:val="20"/>
              </w:rPr>
            </w:pPr>
          </w:p>
        </w:tc>
        <w:tc>
          <w:tcPr>
            <w:tcW w:w="1103" w:type="dxa"/>
          </w:tcPr>
          <w:p w14:paraId="6D4236FC" w14:textId="77777777" w:rsidR="0061524D" w:rsidRPr="00487927" w:rsidRDefault="0061524D" w:rsidP="001B2204">
            <w:pPr>
              <w:jc w:val="center"/>
              <w:rPr>
                <w:rFonts w:cstheme="minorHAnsi"/>
                <w:szCs w:val="20"/>
              </w:rPr>
            </w:pPr>
          </w:p>
        </w:tc>
      </w:tr>
      <w:tr w:rsidR="0061524D" w:rsidRPr="00487927" w14:paraId="7E48C4A1" w14:textId="643C11CB" w:rsidTr="0061524D">
        <w:tc>
          <w:tcPr>
            <w:tcW w:w="1255" w:type="dxa"/>
          </w:tcPr>
          <w:p w14:paraId="61C4CF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517_32</w:t>
            </w:r>
          </w:p>
        </w:tc>
        <w:tc>
          <w:tcPr>
            <w:tcW w:w="990" w:type="dxa"/>
          </w:tcPr>
          <w:p w14:paraId="2E5F3533" w14:textId="77777777" w:rsidR="0061524D" w:rsidRPr="00487927" w:rsidRDefault="0061524D" w:rsidP="001B2204">
            <w:pPr>
              <w:jc w:val="center"/>
              <w:rPr>
                <w:rFonts w:cstheme="minorHAnsi"/>
                <w:szCs w:val="20"/>
              </w:rPr>
            </w:pPr>
          </w:p>
        </w:tc>
        <w:tc>
          <w:tcPr>
            <w:tcW w:w="990" w:type="dxa"/>
          </w:tcPr>
          <w:p w14:paraId="5659FC47" w14:textId="47B964D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C2BA40" w14:textId="77777777" w:rsidR="0061524D" w:rsidRPr="00487927" w:rsidRDefault="0061524D" w:rsidP="001B2204">
            <w:pPr>
              <w:jc w:val="center"/>
              <w:rPr>
                <w:rFonts w:cstheme="minorHAnsi"/>
                <w:szCs w:val="20"/>
              </w:rPr>
            </w:pPr>
          </w:p>
        </w:tc>
        <w:tc>
          <w:tcPr>
            <w:tcW w:w="990" w:type="dxa"/>
          </w:tcPr>
          <w:p w14:paraId="0FFBABFE" w14:textId="77777777" w:rsidR="0061524D" w:rsidRPr="00487927" w:rsidRDefault="0061524D" w:rsidP="001B2204">
            <w:pPr>
              <w:jc w:val="center"/>
              <w:rPr>
                <w:rFonts w:cstheme="minorHAnsi"/>
                <w:szCs w:val="20"/>
              </w:rPr>
            </w:pPr>
          </w:p>
        </w:tc>
        <w:tc>
          <w:tcPr>
            <w:tcW w:w="990" w:type="dxa"/>
          </w:tcPr>
          <w:p w14:paraId="55301D43" w14:textId="17D636A9" w:rsidR="0061524D" w:rsidRPr="00487927" w:rsidRDefault="0061524D" w:rsidP="001B2204">
            <w:pPr>
              <w:jc w:val="center"/>
              <w:rPr>
                <w:rFonts w:cstheme="minorHAnsi"/>
                <w:szCs w:val="20"/>
              </w:rPr>
            </w:pPr>
          </w:p>
        </w:tc>
        <w:tc>
          <w:tcPr>
            <w:tcW w:w="990" w:type="dxa"/>
          </w:tcPr>
          <w:p w14:paraId="31DF7BA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0D89D9" w14:textId="77777777" w:rsidR="0061524D" w:rsidRPr="00487927" w:rsidRDefault="0061524D" w:rsidP="001B2204">
            <w:pPr>
              <w:jc w:val="center"/>
              <w:rPr>
                <w:rFonts w:cstheme="minorHAnsi"/>
                <w:szCs w:val="20"/>
              </w:rPr>
            </w:pPr>
          </w:p>
        </w:tc>
        <w:tc>
          <w:tcPr>
            <w:tcW w:w="990" w:type="dxa"/>
          </w:tcPr>
          <w:p w14:paraId="03DC40A7" w14:textId="77777777" w:rsidR="0061524D" w:rsidRPr="00487927" w:rsidRDefault="0061524D" w:rsidP="001B2204">
            <w:pPr>
              <w:jc w:val="center"/>
              <w:rPr>
                <w:rFonts w:cstheme="minorHAnsi"/>
                <w:szCs w:val="20"/>
              </w:rPr>
            </w:pPr>
          </w:p>
        </w:tc>
        <w:tc>
          <w:tcPr>
            <w:tcW w:w="990" w:type="dxa"/>
          </w:tcPr>
          <w:p w14:paraId="03A73093" w14:textId="77777777" w:rsidR="0061524D" w:rsidRPr="00487927" w:rsidRDefault="0061524D" w:rsidP="001B2204">
            <w:pPr>
              <w:jc w:val="center"/>
              <w:rPr>
                <w:rFonts w:cstheme="minorHAnsi"/>
                <w:szCs w:val="20"/>
              </w:rPr>
            </w:pPr>
          </w:p>
        </w:tc>
        <w:tc>
          <w:tcPr>
            <w:tcW w:w="1103" w:type="dxa"/>
          </w:tcPr>
          <w:p w14:paraId="4BCD0EE2" w14:textId="77777777" w:rsidR="0061524D" w:rsidRPr="00487927" w:rsidRDefault="0061524D" w:rsidP="001B2204">
            <w:pPr>
              <w:jc w:val="center"/>
              <w:rPr>
                <w:rFonts w:cstheme="minorHAnsi"/>
                <w:szCs w:val="20"/>
              </w:rPr>
            </w:pPr>
          </w:p>
        </w:tc>
        <w:tc>
          <w:tcPr>
            <w:tcW w:w="1103" w:type="dxa"/>
          </w:tcPr>
          <w:p w14:paraId="6F83980C" w14:textId="77777777" w:rsidR="0061524D" w:rsidRPr="00487927" w:rsidRDefault="0061524D" w:rsidP="001B2204">
            <w:pPr>
              <w:jc w:val="center"/>
              <w:rPr>
                <w:rFonts w:cstheme="minorHAnsi"/>
                <w:szCs w:val="20"/>
              </w:rPr>
            </w:pPr>
          </w:p>
        </w:tc>
      </w:tr>
      <w:tr w:rsidR="0061524D" w:rsidRPr="00487927" w14:paraId="3383A68B" w14:textId="1FF80DA8" w:rsidTr="0061524D">
        <w:tc>
          <w:tcPr>
            <w:tcW w:w="1255" w:type="dxa"/>
          </w:tcPr>
          <w:p w14:paraId="3EA1A4E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517_33</w:t>
            </w:r>
          </w:p>
        </w:tc>
        <w:tc>
          <w:tcPr>
            <w:tcW w:w="990" w:type="dxa"/>
          </w:tcPr>
          <w:p w14:paraId="35905F75" w14:textId="77777777" w:rsidR="0061524D" w:rsidRPr="00487927" w:rsidRDefault="0061524D" w:rsidP="001B2204">
            <w:pPr>
              <w:jc w:val="center"/>
              <w:rPr>
                <w:rFonts w:cstheme="minorHAnsi"/>
                <w:szCs w:val="20"/>
              </w:rPr>
            </w:pPr>
          </w:p>
        </w:tc>
        <w:tc>
          <w:tcPr>
            <w:tcW w:w="990" w:type="dxa"/>
          </w:tcPr>
          <w:p w14:paraId="5A40362A" w14:textId="1588A0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E81BDB" w14:textId="77777777" w:rsidR="0061524D" w:rsidRPr="00487927" w:rsidRDefault="0061524D" w:rsidP="001B2204">
            <w:pPr>
              <w:jc w:val="center"/>
              <w:rPr>
                <w:rFonts w:cstheme="minorHAnsi"/>
                <w:szCs w:val="20"/>
              </w:rPr>
            </w:pPr>
          </w:p>
        </w:tc>
        <w:tc>
          <w:tcPr>
            <w:tcW w:w="990" w:type="dxa"/>
          </w:tcPr>
          <w:p w14:paraId="74A3EE93" w14:textId="77777777" w:rsidR="0061524D" w:rsidRPr="00487927" w:rsidRDefault="0061524D" w:rsidP="001B2204">
            <w:pPr>
              <w:jc w:val="center"/>
              <w:rPr>
                <w:rFonts w:cstheme="minorHAnsi"/>
                <w:szCs w:val="20"/>
              </w:rPr>
            </w:pPr>
          </w:p>
        </w:tc>
        <w:tc>
          <w:tcPr>
            <w:tcW w:w="990" w:type="dxa"/>
          </w:tcPr>
          <w:p w14:paraId="6C6AD9F3" w14:textId="4501E466" w:rsidR="0061524D" w:rsidRPr="00487927" w:rsidRDefault="0061524D" w:rsidP="001B2204">
            <w:pPr>
              <w:jc w:val="center"/>
              <w:rPr>
                <w:rFonts w:cstheme="minorHAnsi"/>
                <w:szCs w:val="20"/>
              </w:rPr>
            </w:pPr>
          </w:p>
        </w:tc>
        <w:tc>
          <w:tcPr>
            <w:tcW w:w="990" w:type="dxa"/>
          </w:tcPr>
          <w:p w14:paraId="5A38204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0439A3" w14:textId="77777777" w:rsidR="0061524D" w:rsidRPr="00487927" w:rsidRDefault="0061524D" w:rsidP="001B2204">
            <w:pPr>
              <w:jc w:val="center"/>
              <w:rPr>
                <w:rFonts w:cstheme="minorHAnsi"/>
                <w:szCs w:val="20"/>
              </w:rPr>
            </w:pPr>
          </w:p>
        </w:tc>
        <w:tc>
          <w:tcPr>
            <w:tcW w:w="990" w:type="dxa"/>
          </w:tcPr>
          <w:p w14:paraId="757CE481" w14:textId="77777777" w:rsidR="0061524D" w:rsidRPr="00487927" w:rsidRDefault="0061524D" w:rsidP="001B2204">
            <w:pPr>
              <w:jc w:val="center"/>
              <w:rPr>
                <w:rFonts w:cstheme="minorHAnsi"/>
                <w:szCs w:val="20"/>
              </w:rPr>
            </w:pPr>
          </w:p>
        </w:tc>
        <w:tc>
          <w:tcPr>
            <w:tcW w:w="990" w:type="dxa"/>
          </w:tcPr>
          <w:p w14:paraId="38CF85EC" w14:textId="77777777" w:rsidR="0061524D" w:rsidRPr="00487927" w:rsidRDefault="0061524D" w:rsidP="001B2204">
            <w:pPr>
              <w:jc w:val="center"/>
              <w:rPr>
                <w:rFonts w:cstheme="minorHAnsi"/>
                <w:szCs w:val="20"/>
              </w:rPr>
            </w:pPr>
          </w:p>
        </w:tc>
        <w:tc>
          <w:tcPr>
            <w:tcW w:w="1103" w:type="dxa"/>
          </w:tcPr>
          <w:p w14:paraId="4281558B" w14:textId="77777777" w:rsidR="0061524D" w:rsidRPr="00487927" w:rsidRDefault="0061524D" w:rsidP="001B2204">
            <w:pPr>
              <w:jc w:val="center"/>
              <w:rPr>
                <w:rFonts w:cstheme="minorHAnsi"/>
                <w:szCs w:val="20"/>
              </w:rPr>
            </w:pPr>
          </w:p>
        </w:tc>
        <w:tc>
          <w:tcPr>
            <w:tcW w:w="1103" w:type="dxa"/>
          </w:tcPr>
          <w:p w14:paraId="0A30AD71" w14:textId="77777777" w:rsidR="0061524D" w:rsidRPr="00487927" w:rsidRDefault="0061524D" w:rsidP="001B2204">
            <w:pPr>
              <w:jc w:val="center"/>
              <w:rPr>
                <w:rFonts w:cstheme="minorHAnsi"/>
                <w:szCs w:val="20"/>
              </w:rPr>
            </w:pPr>
          </w:p>
        </w:tc>
      </w:tr>
      <w:tr w:rsidR="0061524D" w:rsidRPr="00487927" w14:paraId="1AB94694" w14:textId="0C7F2114" w:rsidTr="0061524D">
        <w:tc>
          <w:tcPr>
            <w:tcW w:w="1255" w:type="dxa"/>
          </w:tcPr>
          <w:p w14:paraId="4BDD79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517_34</w:t>
            </w:r>
          </w:p>
        </w:tc>
        <w:tc>
          <w:tcPr>
            <w:tcW w:w="990" w:type="dxa"/>
          </w:tcPr>
          <w:p w14:paraId="7B80E5E8" w14:textId="77777777" w:rsidR="0061524D" w:rsidRPr="00487927" w:rsidRDefault="0061524D" w:rsidP="001B2204">
            <w:pPr>
              <w:jc w:val="center"/>
              <w:rPr>
                <w:rFonts w:cstheme="minorHAnsi"/>
                <w:szCs w:val="20"/>
              </w:rPr>
            </w:pPr>
          </w:p>
        </w:tc>
        <w:tc>
          <w:tcPr>
            <w:tcW w:w="990" w:type="dxa"/>
          </w:tcPr>
          <w:p w14:paraId="0A8FAF6B" w14:textId="7EAADA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93C410" w14:textId="77777777" w:rsidR="0061524D" w:rsidRPr="00487927" w:rsidRDefault="0061524D" w:rsidP="001B2204">
            <w:pPr>
              <w:jc w:val="center"/>
              <w:rPr>
                <w:rFonts w:cstheme="minorHAnsi"/>
                <w:szCs w:val="20"/>
              </w:rPr>
            </w:pPr>
          </w:p>
        </w:tc>
        <w:tc>
          <w:tcPr>
            <w:tcW w:w="990" w:type="dxa"/>
          </w:tcPr>
          <w:p w14:paraId="552B8DE3" w14:textId="77777777" w:rsidR="0061524D" w:rsidRPr="00487927" w:rsidRDefault="0061524D" w:rsidP="001B2204">
            <w:pPr>
              <w:jc w:val="center"/>
              <w:rPr>
                <w:rFonts w:cstheme="minorHAnsi"/>
                <w:szCs w:val="20"/>
              </w:rPr>
            </w:pPr>
          </w:p>
        </w:tc>
        <w:tc>
          <w:tcPr>
            <w:tcW w:w="990" w:type="dxa"/>
          </w:tcPr>
          <w:p w14:paraId="45494981" w14:textId="50046F38" w:rsidR="0061524D" w:rsidRPr="00487927" w:rsidRDefault="0061524D" w:rsidP="001B2204">
            <w:pPr>
              <w:jc w:val="center"/>
              <w:rPr>
                <w:rFonts w:cstheme="minorHAnsi"/>
                <w:szCs w:val="20"/>
              </w:rPr>
            </w:pPr>
          </w:p>
        </w:tc>
        <w:tc>
          <w:tcPr>
            <w:tcW w:w="990" w:type="dxa"/>
          </w:tcPr>
          <w:p w14:paraId="2795A5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B3925E3" w14:textId="77777777" w:rsidR="0061524D" w:rsidRPr="00487927" w:rsidRDefault="0061524D" w:rsidP="001B2204">
            <w:pPr>
              <w:jc w:val="center"/>
              <w:rPr>
                <w:rFonts w:cstheme="minorHAnsi"/>
                <w:szCs w:val="20"/>
              </w:rPr>
            </w:pPr>
          </w:p>
        </w:tc>
        <w:tc>
          <w:tcPr>
            <w:tcW w:w="990" w:type="dxa"/>
          </w:tcPr>
          <w:p w14:paraId="52D7B706" w14:textId="77777777" w:rsidR="0061524D" w:rsidRPr="00487927" w:rsidRDefault="0061524D" w:rsidP="001B2204">
            <w:pPr>
              <w:jc w:val="center"/>
              <w:rPr>
                <w:rFonts w:cstheme="minorHAnsi"/>
                <w:szCs w:val="20"/>
              </w:rPr>
            </w:pPr>
          </w:p>
        </w:tc>
        <w:tc>
          <w:tcPr>
            <w:tcW w:w="990" w:type="dxa"/>
          </w:tcPr>
          <w:p w14:paraId="2EFFA06E" w14:textId="77777777" w:rsidR="0061524D" w:rsidRPr="00487927" w:rsidRDefault="0061524D" w:rsidP="001B2204">
            <w:pPr>
              <w:jc w:val="center"/>
              <w:rPr>
                <w:rFonts w:cstheme="minorHAnsi"/>
                <w:szCs w:val="20"/>
              </w:rPr>
            </w:pPr>
          </w:p>
        </w:tc>
        <w:tc>
          <w:tcPr>
            <w:tcW w:w="1103" w:type="dxa"/>
          </w:tcPr>
          <w:p w14:paraId="14C4446D" w14:textId="77777777" w:rsidR="0061524D" w:rsidRPr="00487927" w:rsidRDefault="0061524D" w:rsidP="001B2204">
            <w:pPr>
              <w:jc w:val="center"/>
              <w:rPr>
                <w:rFonts w:cstheme="minorHAnsi"/>
                <w:szCs w:val="20"/>
              </w:rPr>
            </w:pPr>
          </w:p>
        </w:tc>
        <w:tc>
          <w:tcPr>
            <w:tcW w:w="1103" w:type="dxa"/>
          </w:tcPr>
          <w:p w14:paraId="0424B7FD" w14:textId="77777777" w:rsidR="0061524D" w:rsidRPr="00487927" w:rsidRDefault="0061524D" w:rsidP="001B2204">
            <w:pPr>
              <w:jc w:val="center"/>
              <w:rPr>
                <w:rFonts w:cstheme="minorHAnsi"/>
                <w:szCs w:val="20"/>
              </w:rPr>
            </w:pPr>
          </w:p>
        </w:tc>
      </w:tr>
      <w:tr w:rsidR="0061524D" w:rsidRPr="00487927" w14:paraId="2AEA8FF2" w14:textId="4095909E" w:rsidTr="0061524D">
        <w:tc>
          <w:tcPr>
            <w:tcW w:w="1255" w:type="dxa"/>
          </w:tcPr>
          <w:p w14:paraId="59A19E0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517_35</w:t>
            </w:r>
          </w:p>
        </w:tc>
        <w:tc>
          <w:tcPr>
            <w:tcW w:w="990" w:type="dxa"/>
          </w:tcPr>
          <w:p w14:paraId="0ED0A80E" w14:textId="77777777" w:rsidR="0061524D" w:rsidRPr="00487927" w:rsidRDefault="0061524D" w:rsidP="001B2204">
            <w:pPr>
              <w:jc w:val="center"/>
              <w:rPr>
                <w:rFonts w:cstheme="minorHAnsi"/>
                <w:szCs w:val="20"/>
              </w:rPr>
            </w:pPr>
          </w:p>
        </w:tc>
        <w:tc>
          <w:tcPr>
            <w:tcW w:w="990" w:type="dxa"/>
          </w:tcPr>
          <w:p w14:paraId="283932DD" w14:textId="1B00F5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C78589" w14:textId="77777777" w:rsidR="0061524D" w:rsidRPr="00487927" w:rsidRDefault="0061524D" w:rsidP="001B2204">
            <w:pPr>
              <w:jc w:val="center"/>
              <w:rPr>
                <w:rFonts w:cstheme="minorHAnsi"/>
                <w:szCs w:val="20"/>
              </w:rPr>
            </w:pPr>
          </w:p>
        </w:tc>
        <w:tc>
          <w:tcPr>
            <w:tcW w:w="990" w:type="dxa"/>
          </w:tcPr>
          <w:p w14:paraId="28300A97" w14:textId="77777777" w:rsidR="0061524D" w:rsidRPr="00487927" w:rsidRDefault="0061524D" w:rsidP="001B2204">
            <w:pPr>
              <w:jc w:val="center"/>
              <w:rPr>
                <w:rFonts w:cstheme="minorHAnsi"/>
                <w:szCs w:val="20"/>
              </w:rPr>
            </w:pPr>
          </w:p>
        </w:tc>
        <w:tc>
          <w:tcPr>
            <w:tcW w:w="990" w:type="dxa"/>
          </w:tcPr>
          <w:p w14:paraId="35610F78" w14:textId="02EF0F71" w:rsidR="0061524D" w:rsidRPr="00487927" w:rsidRDefault="0061524D" w:rsidP="001B2204">
            <w:pPr>
              <w:jc w:val="center"/>
              <w:rPr>
                <w:rFonts w:cstheme="minorHAnsi"/>
                <w:szCs w:val="20"/>
              </w:rPr>
            </w:pPr>
          </w:p>
        </w:tc>
        <w:tc>
          <w:tcPr>
            <w:tcW w:w="990" w:type="dxa"/>
          </w:tcPr>
          <w:p w14:paraId="679B377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757025" w14:textId="77777777" w:rsidR="0061524D" w:rsidRPr="00487927" w:rsidRDefault="0061524D" w:rsidP="001B2204">
            <w:pPr>
              <w:jc w:val="center"/>
              <w:rPr>
                <w:rFonts w:cstheme="minorHAnsi"/>
                <w:szCs w:val="20"/>
              </w:rPr>
            </w:pPr>
          </w:p>
        </w:tc>
        <w:tc>
          <w:tcPr>
            <w:tcW w:w="990" w:type="dxa"/>
          </w:tcPr>
          <w:p w14:paraId="51AC8D7A" w14:textId="77777777" w:rsidR="0061524D" w:rsidRPr="00487927" w:rsidRDefault="0061524D" w:rsidP="001B2204">
            <w:pPr>
              <w:jc w:val="center"/>
              <w:rPr>
                <w:rFonts w:cstheme="minorHAnsi"/>
                <w:szCs w:val="20"/>
              </w:rPr>
            </w:pPr>
          </w:p>
        </w:tc>
        <w:tc>
          <w:tcPr>
            <w:tcW w:w="990" w:type="dxa"/>
          </w:tcPr>
          <w:p w14:paraId="4C1E4F7C" w14:textId="77777777" w:rsidR="0061524D" w:rsidRPr="00487927" w:rsidRDefault="0061524D" w:rsidP="001B2204">
            <w:pPr>
              <w:jc w:val="center"/>
              <w:rPr>
                <w:rFonts w:cstheme="minorHAnsi"/>
                <w:szCs w:val="20"/>
              </w:rPr>
            </w:pPr>
          </w:p>
        </w:tc>
        <w:tc>
          <w:tcPr>
            <w:tcW w:w="1103" w:type="dxa"/>
          </w:tcPr>
          <w:p w14:paraId="34C38DA0" w14:textId="77777777" w:rsidR="0061524D" w:rsidRPr="00487927" w:rsidRDefault="0061524D" w:rsidP="001B2204">
            <w:pPr>
              <w:jc w:val="center"/>
              <w:rPr>
                <w:rFonts w:cstheme="minorHAnsi"/>
                <w:szCs w:val="20"/>
              </w:rPr>
            </w:pPr>
          </w:p>
        </w:tc>
        <w:tc>
          <w:tcPr>
            <w:tcW w:w="1103" w:type="dxa"/>
          </w:tcPr>
          <w:p w14:paraId="44D9C568" w14:textId="77777777" w:rsidR="0061524D" w:rsidRPr="00487927" w:rsidRDefault="0061524D" w:rsidP="001B2204">
            <w:pPr>
              <w:jc w:val="center"/>
              <w:rPr>
                <w:rFonts w:cstheme="minorHAnsi"/>
                <w:szCs w:val="20"/>
              </w:rPr>
            </w:pPr>
          </w:p>
        </w:tc>
      </w:tr>
      <w:tr w:rsidR="0061524D" w:rsidRPr="00487927" w14:paraId="3E87DC2A" w14:textId="10EA879C" w:rsidTr="0061524D">
        <w:tc>
          <w:tcPr>
            <w:tcW w:w="1255" w:type="dxa"/>
          </w:tcPr>
          <w:p w14:paraId="39651BE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518_01</w:t>
            </w:r>
          </w:p>
        </w:tc>
        <w:tc>
          <w:tcPr>
            <w:tcW w:w="990" w:type="dxa"/>
          </w:tcPr>
          <w:p w14:paraId="29DCB082" w14:textId="77777777" w:rsidR="0061524D" w:rsidRPr="00487927" w:rsidRDefault="0061524D" w:rsidP="001B2204">
            <w:pPr>
              <w:jc w:val="center"/>
              <w:rPr>
                <w:rFonts w:cstheme="minorHAnsi"/>
                <w:szCs w:val="20"/>
              </w:rPr>
            </w:pPr>
          </w:p>
        </w:tc>
        <w:tc>
          <w:tcPr>
            <w:tcW w:w="990" w:type="dxa"/>
          </w:tcPr>
          <w:p w14:paraId="76ED1781" w14:textId="75CBE3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980080" w14:textId="77777777" w:rsidR="0061524D" w:rsidRPr="00487927" w:rsidRDefault="0061524D" w:rsidP="001B2204">
            <w:pPr>
              <w:jc w:val="center"/>
              <w:rPr>
                <w:rFonts w:cstheme="minorHAnsi"/>
                <w:szCs w:val="20"/>
              </w:rPr>
            </w:pPr>
          </w:p>
        </w:tc>
        <w:tc>
          <w:tcPr>
            <w:tcW w:w="990" w:type="dxa"/>
          </w:tcPr>
          <w:p w14:paraId="320AD1D6" w14:textId="77777777" w:rsidR="0061524D" w:rsidRPr="00487927" w:rsidRDefault="0061524D" w:rsidP="001B2204">
            <w:pPr>
              <w:jc w:val="center"/>
              <w:rPr>
                <w:rFonts w:cstheme="minorHAnsi"/>
                <w:szCs w:val="20"/>
              </w:rPr>
            </w:pPr>
          </w:p>
        </w:tc>
        <w:tc>
          <w:tcPr>
            <w:tcW w:w="990" w:type="dxa"/>
          </w:tcPr>
          <w:p w14:paraId="00ABA9DA" w14:textId="56130099" w:rsidR="0061524D" w:rsidRPr="00487927" w:rsidRDefault="0061524D" w:rsidP="001B2204">
            <w:pPr>
              <w:jc w:val="center"/>
              <w:rPr>
                <w:rFonts w:cstheme="minorHAnsi"/>
                <w:szCs w:val="20"/>
              </w:rPr>
            </w:pPr>
          </w:p>
        </w:tc>
        <w:tc>
          <w:tcPr>
            <w:tcW w:w="990" w:type="dxa"/>
          </w:tcPr>
          <w:p w14:paraId="549FB89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8E0210" w14:textId="77777777" w:rsidR="0061524D" w:rsidRPr="00487927" w:rsidRDefault="0061524D" w:rsidP="001B2204">
            <w:pPr>
              <w:jc w:val="center"/>
              <w:rPr>
                <w:rFonts w:cstheme="minorHAnsi"/>
                <w:szCs w:val="20"/>
              </w:rPr>
            </w:pPr>
          </w:p>
        </w:tc>
        <w:tc>
          <w:tcPr>
            <w:tcW w:w="990" w:type="dxa"/>
          </w:tcPr>
          <w:p w14:paraId="4D245881" w14:textId="77777777" w:rsidR="0061524D" w:rsidRPr="00487927" w:rsidRDefault="0061524D" w:rsidP="001B2204">
            <w:pPr>
              <w:jc w:val="center"/>
              <w:rPr>
                <w:rFonts w:cstheme="minorHAnsi"/>
                <w:szCs w:val="20"/>
              </w:rPr>
            </w:pPr>
          </w:p>
        </w:tc>
        <w:tc>
          <w:tcPr>
            <w:tcW w:w="990" w:type="dxa"/>
          </w:tcPr>
          <w:p w14:paraId="360CA7A1" w14:textId="77777777" w:rsidR="0061524D" w:rsidRPr="00487927" w:rsidRDefault="0061524D" w:rsidP="001B2204">
            <w:pPr>
              <w:jc w:val="center"/>
              <w:rPr>
                <w:rFonts w:cstheme="minorHAnsi"/>
                <w:szCs w:val="20"/>
              </w:rPr>
            </w:pPr>
          </w:p>
        </w:tc>
        <w:tc>
          <w:tcPr>
            <w:tcW w:w="1103" w:type="dxa"/>
          </w:tcPr>
          <w:p w14:paraId="6ECC2E4C" w14:textId="77777777" w:rsidR="0061524D" w:rsidRPr="00487927" w:rsidRDefault="0061524D" w:rsidP="001B2204">
            <w:pPr>
              <w:jc w:val="center"/>
              <w:rPr>
                <w:rFonts w:cstheme="minorHAnsi"/>
                <w:szCs w:val="20"/>
              </w:rPr>
            </w:pPr>
          </w:p>
        </w:tc>
        <w:tc>
          <w:tcPr>
            <w:tcW w:w="1103" w:type="dxa"/>
          </w:tcPr>
          <w:p w14:paraId="106138A0" w14:textId="77777777" w:rsidR="0061524D" w:rsidRPr="00487927" w:rsidRDefault="0061524D" w:rsidP="001B2204">
            <w:pPr>
              <w:jc w:val="center"/>
              <w:rPr>
                <w:rFonts w:cstheme="minorHAnsi"/>
                <w:szCs w:val="20"/>
              </w:rPr>
            </w:pPr>
          </w:p>
        </w:tc>
      </w:tr>
      <w:tr w:rsidR="0061524D" w:rsidRPr="00487927" w14:paraId="3F28A769" w14:textId="5E150C5B" w:rsidTr="0061524D">
        <w:tc>
          <w:tcPr>
            <w:tcW w:w="1255" w:type="dxa"/>
          </w:tcPr>
          <w:p w14:paraId="36625B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518_02</w:t>
            </w:r>
          </w:p>
        </w:tc>
        <w:tc>
          <w:tcPr>
            <w:tcW w:w="990" w:type="dxa"/>
          </w:tcPr>
          <w:p w14:paraId="5DA57A3A" w14:textId="77777777" w:rsidR="0061524D" w:rsidRPr="00487927" w:rsidRDefault="0061524D" w:rsidP="001B2204">
            <w:pPr>
              <w:jc w:val="center"/>
              <w:rPr>
                <w:rFonts w:cstheme="minorHAnsi"/>
                <w:szCs w:val="20"/>
              </w:rPr>
            </w:pPr>
          </w:p>
        </w:tc>
        <w:tc>
          <w:tcPr>
            <w:tcW w:w="990" w:type="dxa"/>
          </w:tcPr>
          <w:p w14:paraId="764B72BC" w14:textId="126C3E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FA5DA9" w14:textId="77777777" w:rsidR="0061524D" w:rsidRPr="00487927" w:rsidRDefault="0061524D" w:rsidP="001B2204">
            <w:pPr>
              <w:jc w:val="center"/>
              <w:rPr>
                <w:rFonts w:cstheme="minorHAnsi"/>
                <w:szCs w:val="20"/>
              </w:rPr>
            </w:pPr>
          </w:p>
        </w:tc>
        <w:tc>
          <w:tcPr>
            <w:tcW w:w="990" w:type="dxa"/>
          </w:tcPr>
          <w:p w14:paraId="5B555B79" w14:textId="77777777" w:rsidR="0061524D" w:rsidRPr="00487927" w:rsidRDefault="0061524D" w:rsidP="001B2204">
            <w:pPr>
              <w:jc w:val="center"/>
              <w:rPr>
                <w:rFonts w:cstheme="minorHAnsi"/>
                <w:szCs w:val="20"/>
              </w:rPr>
            </w:pPr>
          </w:p>
        </w:tc>
        <w:tc>
          <w:tcPr>
            <w:tcW w:w="990" w:type="dxa"/>
          </w:tcPr>
          <w:p w14:paraId="477D89E9" w14:textId="6420D9EE" w:rsidR="0061524D" w:rsidRPr="00487927" w:rsidRDefault="0061524D" w:rsidP="001B2204">
            <w:pPr>
              <w:jc w:val="center"/>
              <w:rPr>
                <w:rFonts w:cstheme="minorHAnsi"/>
                <w:szCs w:val="20"/>
              </w:rPr>
            </w:pPr>
          </w:p>
        </w:tc>
        <w:tc>
          <w:tcPr>
            <w:tcW w:w="990" w:type="dxa"/>
          </w:tcPr>
          <w:p w14:paraId="362093F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11D835" w14:textId="77777777" w:rsidR="0061524D" w:rsidRPr="00487927" w:rsidRDefault="0061524D" w:rsidP="001B2204">
            <w:pPr>
              <w:jc w:val="center"/>
              <w:rPr>
                <w:rFonts w:cstheme="minorHAnsi"/>
                <w:szCs w:val="20"/>
              </w:rPr>
            </w:pPr>
          </w:p>
        </w:tc>
        <w:tc>
          <w:tcPr>
            <w:tcW w:w="990" w:type="dxa"/>
          </w:tcPr>
          <w:p w14:paraId="4BF9AFE1" w14:textId="77777777" w:rsidR="0061524D" w:rsidRPr="00487927" w:rsidRDefault="0061524D" w:rsidP="001B2204">
            <w:pPr>
              <w:jc w:val="center"/>
              <w:rPr>
                <w:rFonts w:cstheme="minorHAnsi"/>
                <w:szCs w:val="20"/>
              </w:rPr>
            </w:pPr>
          </w:p>
        </w:tc>
        <w:tc>
          <w:tcPr>
            <w:tcW w:w="990" w:type="dxa"/>
          </w:tcPr>
          <w:p w14:paraId="51941F14" w14:textId="77777777" w:rsidR="0061524D" w:rsidRPr="00487927" w:rsidRDefault="0061524D" w:rsidP="001B2204">
            <w:pPr>
              <w:jc w:val="center"/>
              <w:rPr>
                <w:rFonts w:cstheme="minorHAnsi"/>
                <w:szCs w:val="20"/>
              </w:rPr>
            </w:pPr>
          </w:p>
        </w:tc>
        <w:tc>
          <w:tcPr>
            <w:tcW w:w="1103" w:type="dxa"/>
          </w:tcPr>
          <w:p w14:paraId="1C9BF95E" w14:textId="77777777" w:rsidR="0061524D" w:rsidRPr="00487927" w:rsidRDefault="0061524D" w:rsidP="001B2204">
            <w:pPr>
              <w:jc w:val="center"/>
              <w:rPr>
                <w:rFonts w:cstheme="minorHAnsi"/>
                <w:szCs w:val="20"/>
              </w:rPr>
            </w:pPr>
          </w:p>
        </w:tc>
        <w:tc>
          <w:tcPr>
            <w:tcW w:w="1103" w:type="dxa"/>
          </w:tcPr>
          <w:p w14:paraId="6887F00C" w14:textId="77777777" w:rsidR="0061524D" w:rsidRPr="00487927" w:rsidRDefault="0061524D" w:rsidP="001B2204">
            <w:pPr>
              <w:jc w:val="center"/>
              <w:rPr>
                <w:rFonts w:cstheme="minorHAnsi"/>
                <w:szCs w:val="20"/>
              </w:rPr>
            </w:pPr>
          </w:p>
        </w:tc>
      </w:tr>
      <w:tr w:rsidR="0061524D" w:rsidRPr="00487927" w14:paraId="2A1F786B" w14:textId="0AF6F6C0" w:rsidTr="0061524D">
        <w:tc>
          <w:tcPr>
            <w:tcW w:w="1255" w:type="dxa"/>
          </w:tcPr>
          <w:p w14:paraId="0F6B87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518_03</w:t>
            </w:r>
          </w:p>
        </w:tc>
        <w:tc>
          <w:tcPr>
            <w:tcW w:w="990" w:type="dxa"/>
          </w:tcPr>
          <w:p w14:paraId="5F074B16" w14:textId="77777777" w:rsidR="0061524D" w:rsidRPr="00487927" w:rsidRDefault="0061524D" w:rsidP="001B2204">
            <w:pPr>
              <w:jc w:val="center"/>
              <w:rPr>
                <w:rFonts w:cstheme="minorHAnsi"/>
                <w:szCs w:val="20"/>
              </w:rPr>
            </w:pPr>
          </w:p>
        </w:tc>
        <w:tc>
          <w:tcPr>
            <w:tcW w:w="990" w:type="dxa"/>
          </w:tcPr>
          <w:p w14:paraId="2B2AE8DB" w14:textId="304EED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4E73F0" w14:textId="77777777" w:rsidR="0061524D" w:rsidRPr="00487927" w:rsidRDefault="0061524D" w:rsidP="001B2204">
            <w:pPr>
              <w:jc w:val="center"/>
              <w:rPr>
                <w:rFonts w:cstheme="minorHAnsi"/>
                <w:szCs w:val="20"/>
              </w:rPr>
            </w:pPr>
          </w:p>
        </w:tc>
        <w:tc>
          <w:tcPr>
            <w:tcW w:w="990" w:type="dxa"/>
          </w:tcPr>
          <w:p w14:paraId="2E328229" w14:textId="77777777" w:rsidR="0061524D" w:rsidRPr="00487927" w:rsidRDefault="0061524D" w:rsidP="001B2204">
            <w:pPr>
              <w:jc w:val="center"/>
              <w:rPr>
                <w:rFonts w:cstheme="minorHAnsi"/>
                <w:szCs w:val="20"/>
              </w:rPr>
            </w:pPr>
          </w:p>
        </w:tc>
        <w:tc>
          <w:tcPr>
            <w:tcW w:w="990" w:type="dxa"/>
          </w:tcPr>
          <w:p w14:paraId="2833EF6E" w14:textId="74A30CE4" w:rsidR="0061524D" w:rsidRPr="00487927" w:rsidRDefault="0061524D" w:rsidP="001B2204">
            <w:pPr>
              <w:jc w:val="center"/>
              <w:rPr>
                <w:rFonts w:cstheme="minorHAnsi"/>
                <w:szCs w:val="20"/>
              </w:rPr>
            </w:pPr>
          </w:p>
        </w:tc>
        <w:tc>
          <w:tcPr>
            <w:tcW w:w="990" w:type="dxa"/>
          </w:tcPr>
          <w:p w14:paraId="6B75089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920292" w14:textId="77777777" w:rsidR="0061524D" w:rsidRPr="00487927" w:rsidRDefault="0061524D" w:rsidP="001B2204">
            <w:pPr>
              <w:jc w:val="center"/>
              <w:rPr>
                <w:rFonts w:cstheme="minorHAnsi"/>
                <w:szCs w:val="20"/>
              </w:rPr>
            </w:pPr>
          </w:p>
        </w:tc>
        <w:tc>
          <w:tcPr>
            <w:tcW w:w="990" w:type="dxa"/>
          </w:tcPr>
          <w:p w14:paraId="74E4DB82" w14:textId="77777777" w:rsidR="0061524D" w:rsidRPr="00487927" w:rsidRDefault="0061524D" w:rsidP="001B2204">
            <w:pPr>
              <w:jc w:val="center"/>
              <w:rPr>
                <w:rFonts w:cstheme="minorHAnsi"/>
                <w:szCs w:val="20"/>
              </w:rPr>
            </w:pPr>
          </w:p>
        </w:tc>
        <w:tc>
          <w:tcPr>
            <w:tcW w:w="990" w:type="dxa"/>
          </w:tcPr>
          <w:p w14:paraId="55E14AD4" w14:textId="77777777" w:rsidR="0061524D" w:rsidRPr="00487927" w:rsidRDefault="0061524D" w:rsidP="001B2204">
            <w:pPr>
              <w:jc w:val="center"/>
              <w:rPr>
                <w:rFonts w:cstheme="minorHAnsi"/>
                <w:szCs w:val="20"/>
              </w:rPr>
            </w:pPr>
          </w:p>
        </w:tc>
        <w:tc>
          <w:tcPr>
            <w:tcW w:w="1103" w:type="dxa"/>
          </w:tcPr>
          <w:p w14:paraId="55850951" w14:textId="77777777" w:rsidR="0061524D" w:rsidRPr="00487927" w:rsidRDefault="0061524D" w:rsidP="001B2204">
            <w:pPr>
              <w:jc w:val="center"/>
              <w:rPr>
                <w:rFonts w:cstheme="minorHAnsi"/>
                <w:szCs w:val="20"/>
              </w:rPr>
            </w:pPr>
          </w:p>
        </w:tc>
        <w:tc>
          <w:tcPr>
            <w:tcW w:w="1103" w:type="dxa"/>
          </w:tcPr>
          <w:p w14:paraId="3F64E17E" w14:textId="77777777" w:rsidR="0061524D" w:rsidRPr="00487927" w:rsidRDefault="0061524D" w:rsidP="001B2204">
            <w:pPr>
              <w:jc w:val="center"/>
              <w:rPr>
                <w:rFonts w:cstheme="minorHAnsi"/>
                <w:szCs w:val="20"/>
              </w:rPr>
            </w:pPr>
          </w:p>
        </w:tc>
      </w:tr>
      <w:tr w:rsidR="0061524D" w:rsidRPr="00487927" w14:paraId="30E6A0A7" w14:textId="3BEFAB83" w:rsidTr="0061524D">
        <w:tc>
          <w:tcPr>
            <w:tcW w:w="1255" w:type="dxa"/>
          </w:tcPr>
          <w:p w14:paraId="00A3170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518_04</w:t>
            </w:r>
          </w:p>
        </w:tc>
        <w:tc>
          <w:tcPr>
            <w:tcW w:w="990" w:type="dxa"/>
          </w:tcPr>
          <w:p w14:paraId="4DB761FA" w14:textId="77777777" w:rsidR="0061524D" w:rsidRPr="00487927" w:rsidRDefault="0061524D" w:rsidP="001B2204">
            <w:pPr>
              <w:jc w:val="center"/>
              <w:rPr>
                <w:rFonts w:cstheme="minorHAnsi"/>
                <w:szCs w:val="20"/>
              </w:rPr>
            </w:pPr>
          </w:p>
        </w:tc>
        <w:tc>
          <w:tcPr>
            <w:tcW w:w="990" w:type="dxa"/>
          </w:tcPr>
          <w:p w14:paraId="0BB70A3D" w14:textId="35D880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A040A3" w14:textId="77777777" w:rsidR="0061524D" w:rsidRPr="00487927" w:rsidRDefault="0061524D" w:rsidP="001B2204">
            <w:pPr>
              <w:jc w:val="center"/>
              <w:rPr>
                <w:rFonts w:cstheme="minorHAnsi"/>
                <w:szCs w:val="20"/>
              </w:rPr>
            </w:pPr>
          </w:p>
        </w:tc>
        <w:tc>
          <w:tcPr>
            <w:tcW w:w="990" w:type="dxa"/>
          </w:tcPr>
          <w:p w14:paraId="504E5701" w14:textId="77777777" w:rsidR="0061524D" w:rsidRPr="00487927" w:rsidRDefault="0061524D" w:rsidP="001B2204">
            <w:pPr>
              <w:jc w:val="center"/>
              <w:rPr>
                <w:rFonts w:cstheme="minorHAnsi"/>
                <w:szCs w:val="20"/>
              </w:rPr>
            </w:pPr>
          </w:p>
        </w:tc>
        <w:tc>
          <w:tcPr>
            <w:tcW w:w="990" w:type="dxa"/>
          </w:tcPr>
          <w:p w14:paraId="08107D76" w14:textId="62B83822" w:rsidR="0061524D" w:rsidRPr="00487927" w:rsidRDefault="0061524D" w:rsidP="001B2204">
            <w:pPr>
              <w:jc w:val="center"/>
              <w:rPr>
                <w:rFonts w:cstheme="minorHAnsi"/>
                <w:szCs w:val="20"/>
              </w:rPr>
            </w:pPr>
          </w:p>
        </w:tc>
        <w:tc>
          <w:tcPr>
            <w:tcW w:w="990" w:type="dxa"/>
          </w:tcPr>
          <w:p w14:paraId="7BA9D8C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4E8D56" w14:textId="77777777" w:rsidR="0061524D" w:rsidRPr="00487927" w:rsidRDefault="0061524D" w:rsidP="001B2204">
            <w:pPr>
              <w:jc w:val="center"/>
              <w:rPr>
                <w:rFonts w:cstheme="minorHAnsi"/>
                <w:szCs w:val="20"/>
              </w:rPr>
            </w:pPr>
          </w:p>
        </w:tc>
        <w:tc>
          <w:tcPr>
            <w:tcW w:w="990" w:type="dxa"/>
          </w:tcPr>
          <w:p w14:paraId="6B348826" w14:textId="77777777" w:rsidR="0061524D" w:rsidRPr="00487927" w:rsidRDefault="0061524D" w:rsidP="001B2204">
            <w:pPr>
              <w:jc w:val="center"/>
              <w:rPr>
                <w:rFonts w:cstheme="minorHAnsi"/>
                <w:szCs w:val="20"/>
              </w:rPr>
            </w:pPr>
          </w:p>
        </w:tc>
        <w:tc>
          <w:tcPr>
            <w:tcW w:w="990" w:type="dxa"/>
          </w:tcPr>
          <w:p w14:paraId="14672030" w14:textId="77777777" w:rsidR="0061524D" w:rsidRPr="00487927" w:rsidRDefault="0061524D" w:rsidP="001B2204">
            <w:pPr>
              <w:jc w:val="center"/>
              <w:rPr>
                <w:rFonts w:cstheme="minorHAnsi"/>
                <w:szCs w:val="20"/>
              </w:rPr>
            </w:pPr>
          </w:p>
        </w:tc>
        <w:tc>
          <w:tcPr>
            <w:tcW w:w="1103" w:type="dxa"/>
          </w:tcPr>
          <w:p w14:paraId="3EEB8431" w14:textId="77777777" w:rsidR="0061524D" w:rsidRPr="00487927" w:rsidRDefault="0061524D" w:rsidP="001B2204">
            <w:pPr>
              <w:jc w:val="center"/>
              <w:rPr>
                <w:rFonts w:cstheme="minorHAnsi"/>
                <w:szCs w:val="20"/>
              </w:rPr>
            </w:pPr>
          </w:p>
        </w:tc>
        <w:tc>
          <w:tcPr>
            <w:tcW w:w="1103" w:type="dxa"/>
          </w:tcPr>
          <w:p w14:paraId="74939C99" w14:textId="77777777" w:rsidR="0061524D" w:rsidRPr="00487927" w:rsidRDefault="0061524D" w:rsidP="001B2204">
            <w:pPr>
              <w:jc w:val="center"/>
              <w:rPr>
                <w:rFonts w:cstheme="minorHAnsi"/>
                <w:szCs w:val="20"/>
              </w:rPr>
            </w:pPr>
          </w:p>
        </w:tc>
      </w:tr>
      <w:tr w:rsidR="0061524D" w:rsidRPr="00487927" w14:paraId="237C3F1A" w14:textId="3E072580" w:rsidTr="0061524D">
        <w:tc>
          <w:tcPr>
            <w:tcW w:w="1255" w:type="dxa"/>
          </w:tcPr>
          <w:p w14:paraId="23AB67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518_05</w:t>
            </w:r>
          </w:p>
        </w:tc>
        <w:tc>
          <w:tcPr>
            <w:tcW w:w="990" w:type="dxa"/>
          </w:tcPr>
          <w:p w14:paraId="3A3EA591" w14:textId="77777777" w:rsidR="0061524D" w:rsidRPr="00487927" w:rsidRDefault="0061524D" w:rsidP="001B2204">
            <w:pPr>
              <w:jc w:val="center"/>
              <w:rPr>
                <w:rFonts w:cstheme="minorHAnsi"/>
                <w:szCs w:val="20"/>
              </w:rPr>
            </w:pPr>
          </w:p>
        </w:tc>
        <w:tc>
          <w:tcPr>
            <w:tcW w:w="990" w:type="dxa"/>
          </w:tcPr>
          <w:p w14:paraId="01B09472" w14:textId="0F3689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BDE93B" w14:textId="77777777" w:rsidR="0061524D" w:rsidRPr="00487927" w:rsidRDefault="0061524D" w:rsidP="001B2204">
            <w:pPr>
              <w:jc w:val="center"/>
              <w:rPr>
                <w:rFonts w:cstheme="minorHAnsi"/>
                <w:szCs w:val="20"/>
              </w:rPr>
            </w:pPr>
          </w:p>
        </w:tc>
        <w:tc>
          <w:tcPr>
            <w:tcW w:w="990" w:type="dxa"/>
          </w:tcPr>
          <w:p w14:paraId="28AAB5A7" w14:textId="77777777" w:rsidR="0061524D" w:rsidRPr="00487927" w:rsidRDefault="0061524D" w:rsidP="001B2204">
            <w:pPr>
              <w:jc w:val="center"/>
              <w:rPr>
                <w:rFonts w:cstheme="minorHAnsi"/>
                <w:szCs w:val="20"/>
              </w:rPr>
            </w:pPr>
          </w:p>
        </w:tc>
        <w:tc>
          <w:tcPr>
            <w:tcW w:w="990" w:type="dxa"/>
          </w:tcPr>
          <w:p w14:paraId="6E3B956E" w14:textId="686C955B" w:rsidR="0061524D" w:rsidRPr="00487927" w:rsidRDefault="0061524D" w:rsidP="001B2204">
            <w:pPr>
              <w:jc w:val="center"/>
              <w:rPr>
                <w:rFonts w:cstheme="minorHAnsi"/>
                <w:szCs w:val="20"/>
              </w:rPr>
            </w:pPr>
          </w:p>
        </w:tc>
        <w:tc>
          <w:tcPr>
            <w:tcW w:w="990" w:type="dxa"/>
          </w:tcPr>
          <w:p w14:paraId="7EE089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3CFE47" w14:textId="77777777" w:rsidR="0061524D" w:rsidRPr="00487927" w:rsidRDefault="0061524D" w:rsidP="001B2204">
            <w:pPr>
              <w:jc w:val="center"/>
              <w:rPr>
                <w:rFonts w:cstheme="minorHAnsi"/>
                <w:szCs w:val="20"/>
              </w:rPr>
            </w:pPr>
          </w:p>
        </w:tc>
        <w:tc>
          <w:tcPr>
            <w:tcW w:w="990" w:type="dxa"/>
          </w:tcPr>
          <w:p w14:paraId="23FEAFA5" w14:textId="77777777" w:rsidR="0061524D" w:rsidRPr="00487927" w:rsidRDefault="0061524D" w:rsidP="001B2204">
            <w:pPr>
              <w:jc w:val="center"/>
              <w:rPr>
                <w:rFonts w:cstheme="minorHAnsi"/>
                <w:szCs w:val="20"/>
              </w:rPr>
            </w:pPr>
          </w:p>
        </w:tc>
        <w:tc>
          <w:tcPr>
            <w:tcW w:w="990" w:type="dxa"/>
          </w:tcPr>
          <w:p w14:paraId="6C24BED3" w14:textId="77777777" w:rsidR="0061524D" w:rsidRPr="00487927" w:rsidRDefault="0061524D" w:rsidP="001B2204">
            <w:pPr>
              <w:jc w:val="center"/>
              <w:rPr>
                <w:rFonts w:cstheme="minorHAnsi"/>
                <w:szCs w:val="20"/>
              </w:rPr>
            </w:pPr>
          </w:p>
        </w:tc>
        <w:tc>
          <w:tcPr>
            <w:tcW w:w="1103" w:type="dxa"/>
          </w:tcPr>
          <w:p w14:paraId="33901CB8" w14:textId="77777777" w:rsidR="0061524D" w:rsidRPr="00487927" w:rsidRDefault="0061524D" w:rsidP="001B2204">
            <w:pPr>
              <w:jc w:val="center"/>
              <w:rPr>
                <w:rFonts w:cstheme="minorHAnsi"/>
                <w:szCs w:val="20"/>
              </w:rPr>
            </w:pPr>
          </w:p>
        </w:tc>
        <w:tc>
          <w:tcPr>
            <w:tcW w:w="1103" w:type="dxa"/>
          </w:tcPr>
          <w:p w14:paraId="33367418" w14:textId="77777777" w:rsidR="0061524D" w:rsidRPr="00487927" w:rsidRDefault="0061524D" w:rsidP="001B2204">
            <w:pPr>
              <w:jc w:val="center"/>
              <w:rPr>
                <w:rFonts w:cstheme="minorHAnsi"/>
                <w:szCs w:val="20"/>
              </w:rPr>
            </w:pPr>
          </w:p>
        </w:tc>
      </w:tr>
      <w:tr w:rsidR="0061524D" w:rsidRPr="00487927" w14:paraId="4ACA5320" w14:textId="14E0A41C" w:rsidTr="0061524D">
        <w:tc>
          <w:tcPr>
            <w:tcW w:w="1255" w:type="dxa"/>
          </w:tcPr>
          <w:p w14:paraId="1B7766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518_06</w:t>
            </w:r>
          </w:p>
        </w:tc>
        <w:tc>
          <w:tcPr>
            <w:tcW w:w="990" w:type="dxa"/>
          </w:tcPr>
          <w:p w14:paraId="2FEADC24" w14:textId="77777777" w:rsidR="0061524D" w:rsidRPr="00487927" w:rsidRDefault="0061524D" w:rsidP="001B2204">
            <w:pPr>
              <w:jc w:val="center"/>
              <w:rPr>
                <w:rFonts w:cstheme="minorHAnsi"/>
                <w:szCs w:val="20"/>
              </w:rPr>
            </w:pPr>
          </w:p>
        </w:tc>
        <w:tc>
          <w:tcPr>
            <w:tcW w:w="990" w:type="dxa"/>
          </w:tcPr>
          <w:p w14:paraId="4E9615EB" w14:textId="10628D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E41E2C" w14:textId="77777777" w:rsidR="0061524D" w:rsidRPr="00487927" w:rsidRDefault="0061524D" w:rsidP="001B2204">
            <w:pPr>
              <w:jc w:val="center"/>
              <w:rPr>
                <w:rFonts w:cstheme="minorHAnsi"/>
                <w:szCs w:val="20"/>
              </w:rPr>
            </w:pPr>
          </w:p>
        </w:tc>
        <w:tc>
          <w:tcPr>
            <w:tcW w:w="990" w:type="dxa"/>
          </w:tcPr>
          <w:p w14:paraId="142873CE" w14:textId="77777777" w:rsidR="0061524D" w:rsidRPr="00487927" w:rsidRDefault="0061524D" w:rsidP="001B2204">
            <w:pPr>
              <w:jc w:val="center"/>
              <w:rPr>
                <w:rFonts w:cstheme="minorHAnsi"/>
                <w:szCs w:val="20"/>
              </w:rPr>
            </w:pPr>
          </w:p>
        </w:tc>
        <w:tc>
          <w:tcPr>
            <w:tcW w:w="990" w:type="dxa"/>
          </w:tcPr>
          <w:p w14:paraId="6ED3C3F7" w14:textId="3807893B" w:rsidR="0061524D" w:rsidRPr="00487927" w:rsidRDefault="0061524D" w:rsidP="001B2204">
            <w:pPr>
              <w:jc w:val="center"/>
              <w:rPr>
                <w:rFonts w:cstheme="minorHAnsi"/>
                <w:szCs w:val="20"/>
              </w:rPr>
            </w:pPr>
          </w:p>
        </w:tc>
        <w:tc>
          <w:tcPr>
            <w:tcW w:w="990" w:type="dxa"/>
          </w:tcPr>
          <w:p w14:paraId="4D11D4A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4A1361A" w14:textId="77777777" w:rsidR="0061524D" w:rsidRPr="00487927" w:rsidRDefault="0061524D" w:rsidP="001B2204">
            <w:pPr>
              <w:jc w:val="center"/>
              <w:rPr>
                <w:rFonts w:cstheme="minorHAnsi"/>
                <w:szCs w:val="20"/>
              </w:rPr>
            </w:pPr>
          </w:p>
        </w:tc>
        <w:tc>
          <w:tcPr>
            <w:tcW w:w="990" w:type="dxa"/>
          </w:tcPr>
          <w:p w14:paraId="648052D7" w14:textId="77777777" w:rsidR="0061524D" w:rsidRPr="00487927" w:rsidRDefault="0061524D" w:rsidP="001B2204">
            <w:pPr>
              <w:jc w:val="center"/>
              <w:rPr>
                <w:rFonts w:cstheme="minorHAnsi"/>
                <w:szCs w:val="20"/>
              </w:rPr>
            </w:pPr>
          </w:p>
        </w:tc>
        <w:tc>
          <w:tcPr>
            <w:tcW w:w="990" w:type="dxa"/>
          </w:tcPr>
          <w:p w14:paraId="638EE78B" w14:textId="77777777" w:rsidR="0061524D" w:rsidRPr="00487927" w:rsidRDefault="0061524D" w:rsidP="001B2204">
            <w:pPr>
              <w:jc w:val="center"/>
              <w:rPr>
                <w:rFonts w:cstheme="minorHAnsi"/>
                <w:szCs w:val="20"/>
              </w:rPr>
            </w:pPr>
          </w:p>
        </w:tc>
        <w:tc>
          <w:tcPr>
            <w:tcW w:w="1103" w:type="dxa"/>
          </w:tcPr>
          <w:p w14:paraId="3A016DAA" w14:textId="77777777" w:rsidR="0061524D" w:rsidRPr="00487927" w:rsidRDefault="0061524D" w:rsidP="001B2204">
            <w:pPr>
              <w:jc w:val="center"/>
              <w:rPr>
                <w:rFonts w:cstheme="minorHAnsi"/>
                <w:szCs w:val="20"/>
              </w:rPr>
            </w:pPr>
          </w:p>
        </w:tc>
        <w:tc>
          <w:tcPr>
            <w:tcW w:w="1103" w:type="dxa"/>
          </w:tcPr>
          <w:p w14:paraId="09047BE6" w14:textId="77777777" w:rsidR="0061524D" w:rsidRPr="00487927" w:rsidRDefault="0061524D" w:rsidP="001B2204">
            <w:pPr>
              <w:jc w:val="center"/>
              <w:rPr>
                <w:rFonts w:cstheme="minorHAnsi"/>
                <w:szCs w:val="20"/>
              </w:rPr>
            </w:pPr>
          </w:p>
        </w:tc>
      </w:tr>
      <w:tr w:rsidR="0061524D" w:rsidRPr="00487927" w14:paraId="221D0AD5" w14:textId="7110B1EC" w:rsidTr="0061524D">
        <w:tc>
          <w:tcPr>
            <w:tcW w:w="1255" w:type="dxa"/>
          </w:tcPr>
          <w:p w14:paraId="51AA62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518_07</w:t>
            </w:r>
          </w:p>
        </w:tc>
        <w:tc>
          <w:tcPr>
            <w:tcW w:w="990" w:type="dxa"/>
          </w:tcPr>
          <w:p w14:paraId="4D980DE3" w14:textId="77777777" w:rsidR="0061524D" w:rsidRPr="00487927" w:rsidRDefault="0061524D" w:rsidP="001B2204">
            <w:pPr>
              <w:jc w:val="center"/>
              <w:rPr>
                <w:rFonts w:cstheme="minorHAnsi"/>
                <w:szCs w:val="20"/>
              </w:rPr>
            </w:pPr>
          </w:p>
        </w:tc>
        <w:tc>
          <w:tcPr>
            <w:tcW w:w="990" w:type="dxa"/>
          </w:tcPr>
          <w:p w14:paraId="1096F13E" w14:textId="600C294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3B4035" w14:textId="77777777" w:rsidR="0061524D" w:rsidRPr="00487927" w:rsidRDefault="0061524D" w:rsidP="001B2204">
            <w:pPr>
              <w:jc w:val="center"/>
              <w:rPr>
                <w:rFonts w:cstheme="minorHAnsi"/>
                <w:szCs w:val="20"/>
              </w:rPr>
            </w:pPr>
          </w:p>
        </w:tc>
        <w:tc>
          <w:tcPr>
            <w:tcW w:w="990" w:type="dxa"/>
          </w:tcPr>
          <w:p w14:paraId="6E117171" w14:textId="77777777" w:rsidR="0061524D" w:rsidRPr="00487927" w:rsidRDefault="0061524D" w:rsidP="001B2204">
            <w:pPr>
              <w:jc w:val="center"/>
              <w:rPr>
                <w:rFonts w:cstheme="minorHAnsi"/>
                <w:szCs w:val="20"/>
              </w:rPr>
            </w:pPr>
          </w:p>
        </w:tc>
        <w:tc>
          <w:tcPr>
            <w:tcW w:w="990" w:type="dxa"/>
          </w:tcPr>
          <w:p w14:paraId="09B18BD4" w14:textId="6EEF515E" w:rsidR="0061524D" w:rsidRPr="00487927" w:rsidRDefault="0061524D" w:rsidP="001B2204">
            <w:pPr>
              <w:jc w:val="center"/>
              <w:rPr>
                <w:rFonts w:cstheme="minorHAnsi"/>
                <w:szCs w:val="20"/>
              </w:rPr>
            </w:pPr>
          </w:p>
        </w:tc>
        <w:tc>
          <w:tcPr>
            <w:tcW w:w="990" w:type="dxa"/>
          </w:tcPr>
          <w:p w14:paraId="7B4DEF3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FA7B7CB" w14:textId="77777777" w:rsidR="0061524D" w:rsidRPr="00487927" w:rsidRDefault="0061524D" w:rsidP="001B2204">
            <w:pPr>
              <w:jc w:val="center"/>
              <w:rPr>
                <w:rFonts w:cstheme="minorHAnsi"/>
                <w:szCs w:val="20"/>
              </w:rPr>
            </w:pPr>
          </w:p>
        </w:tc>
        <w:tc>
          <w:tcPr>
            <w:tcW w:w="990" w:type="dxa"/>
          </w:tcPr>
          <w:p w14:paraId="7E71E3CE" w14:textId="77777777" w:rsidR="0061524D" w:rsidRPr="00487927" w:rsidRDefault="0061524D" w:rsidP="001B2204">
            <w:pPr>
              <w:jc w:val="center"/>
              <w:rPr>
                <w:rFonts w:cstheme="minorHAnsi"/>
                <w:szCs w:val="20"/>
              </w:rPr>
            </w:pPr>
          </w:p>
        </w:tc>
        <w:tc>
          <w:tcPr>
            <w:tcW w:w="990" w:type="dxa"/>
          </w:tcPr>
          <w:p w14:paraId="7F63364F" w14:textId="77777777" w:rsidR="0061524D" w:rsidRPr="00487927" w:rsidRDefault="0061524D" w:rsidP="001B2204">
            <w:pPr>
              <w:jc w:val="center"/>
              <w:rPr>
                <w:rFonts w:cstheme="minorHAnsi"/>
                <w:szCs w:val="20"/>
              </w:rPr>
            </w:pPr>
          </w:p>
        </w:tc>
        <w:tc>
          <w:tcPr>
            <w:tcW w:w="1103" w:type="dxa"/>
          </w:tcPr>
          <w:p w14:paraId="15412C83" w14:textId="77777777" w:rsidR="0061524D" w:rsidRPr="00487927" w:rsidRDefault="0061524D" w:rsidP="001B2204">
            <w:pPr>
              <w:jc w:val="center"/>
              <w:rPr>
                <w:rFonts w:cstheme="minorHAnsi"/>
                <w:szCs w:val="20"/>
              </w:rPr>
            </w:pPr>
          </w:p>
        </w:tc>
        <w:tc>
          <w:tcPr>
            <w:tcW w:w="1103" w:type="dxa"/>
          </w:tcPr>
          <w:p w14:paraId="2886A64B" w14:textId="77777777" w:rsidR="0061524D" w:rsidRPr="00487927" w:rsidRDefault="0061524D" w:rsidP="001B2204">
            <w:pPr>
              <w:jc w:val="center"/>
              <w:rPr>
                <w:rFonts w:cstheme="minorHAnsi"/>
                <w:szCs w:val="20"/>
              </w:rPr>
            </w:pPr>
          </w:p>
        </w:tc>
      </w:tr>
      <w:tr w:rsidR="0061524D" w:rsidRPr="00487927" w14:paraId="1EF18800" w14:textId="1BF50F9C" w:rsidTr="0061524D">
        <w:tc>
          <w:tcPr>
            <w:tcW w:w="1255" w:type="dxa"/>
          </w:tcPr>
          <w:p w14:paraId="66D017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518_08</w:t>
            </w:r>
          </w:p>
        </w:tc>
        <w:tc>
          <w:tcPr>
            <w:tcW w:w="990" w:type="dxa"/>
          </w:tcPr>
          <w:p w14:paraId="5313C5BA" w14:textId="77777777" w:rsidR="0061524D" w:rsidRPr="00487927" w:rsidRDefault="0061524D" w:rsidP="001B2204">
            <w:pPr>
              <w:jc w:val="center"/>
              <w:rPr>
                <w:rFonts w:cstheme="minorHAnsi"/>
                <w:szCs w:val="20"/>
              </w:rPr>
            </w:pPr>
          </w:p>
        </w:tc>
        <w:tc>
          <w:tcPr>
            <w:tcW w:w="990" w:type="dxa"/>
          </w:tcPr>
          <w:p w14:paraId="581623F7" w14:textId="5D59A4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55BC2A" w14:textId="77777777" w:rsidR="0061524D" w:rsidRPr="00487927" w:rsidRDefault="0061524D" w:rsidP="001B2204">
            <w:pPr>
              <w:jc w:val="center"/>
              <w:rPr>
                <w:rFonts w:cstheme="minorHAnsi"/>
                <w:szCs w:val="20"/>
              </w:rPr>
            </w:pPr>
          </w:p>
        </w:tc>
        <w:tc>
          <w:tcPr>
            <w:tcW w:w="990" w:type="dxa"/>
          </w:tcPr>
          <w:p w14:paraId="7DF744BE" w14:textId="77777777" w:rsidR="0061524D" w:rsidRPr="00487927" w:rsidRDefault="0061524D" w:rsidP="001B2204">
            <w:pPr>
              <w:jc w:val="center"/>
              <w:rPr>
                <w:rFonts w:cstheme="minorHAnsi"/>
                <w:szCs w:val="20"/>
              </w:rPr>
            </w:pPr>
          </w:p>
        </w:tc>
        <w:tc>
          <w:tcPr>
            <w:tcW w:w="990" w:type="dxa"/>
          </w:tcPr>
          <w:p w14:paraId="646E95EB" w14:textId="2E39E447" w:rsidR="0061524D" w:rsidRPr="00487927" w:rsidRDefault="0061524D" w:rsidP="001B2204">
            <w:pPr>
              <w:jc w:val="center"/>
              <w:rPr>
                <w:rFonts w:cstheme="minorHAnsi"/>
                <w:szCs w:val="20"/>
              </w:rPr>
            </w:pPr>
          </w:p>
        </w:tc>
        <w:tc>
          <w:tcPr>
            <w:tcW w:w="990" w:type="dxa"/>
          </w:tcPr>
          <w:p w14:paraId="017A346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2B1472" w14:textId="77777777" w:rsidR="0061524D" w:rsidRPr="00487927" w:rsidRDefault="0061524D" w:rsidP="001B2204">
            <w:pPr>
              <w:jc w:val="center"/>
              <w:rPr>
                <w:rFonts w:cstheme="minorHAnsi"/>
                <w:szCs w:val="20"/>
              </w:rPr>
            </w:pPr>
          </w:p>
        </w:tc>
        <w:tc>
          <w:tcPr>
            <w:tcW w:w="990" w:type="dxa"/>
          </w:tcPr>
          <w:p w14:paraId="3814789E" w14:textId="77777777" w:rsidR="0061524D" w:rsidRPr="00487927" w:rsidRDefault="0061524D" w:rsidP="001B2204">
            <w:pPr>
              <w:jc w:val="center"/>
              <w:rPr>
                <w:rFonts w:cstheme="minorHAnsi"/>
                <w:szCs w:val="20"/>
              </w:rPr>
            </w:pPr>
          </w:p>
        </w:tc>
        <w:tc>
          <w:tcPr>
            <w:tcW w:w="990" w:type="dxa"/>
          </w:tcPr>
          <w:p w14:paraId="317A4B21" w14:textId="77777777" w:rsidR="0061524D" w:rsidRPr="00487927" w:rsidRDefault="0061524D" w:rsidP="001B2204">
            <w:pPr>
              <w:jc w:val="center"/>
              <w:rPr>
                <w:rFonts w:cstheme="minorHAnsi"/>
                <w:szCs w:val="20"/>
              </w:rPr>
            </w:pPr>
          </w:p>
        </w:tc>
        <w:tc>
          <w:tcPr>
            <w:tcW w:w="1103" w:type="dxa"/>
          </w:tcPr>
          <w:p w14:paraId="685819B4" w14:textId="77777777" w:rsidR="0061524D" w:rsidRPr="00487927" w:rsidRDefault="0061524D" w:rsidP="001B2204">
            <w:pPr>
              <w:jc w:val="center"/>
              <w:rPr>
                <w:rFonts w:cstheme="minorHAnsi"/>
                <w:szCs w:val="20"/>
              </w:rPr>
            </w:pPr>
          </w:p>
        </w:tc>
        <w:tc>
          <w:tcPr>
            <w:tcW w:w="1103" w:type="dxa"/>
          </w:tcPr>
          <w:p w14:paraId="236493F6" w14:textId="77777777" w:rsidR="0061524D" w:rsidRPr="00487927" w:rsidRDefault="0061524D" w:rsidP="001B2204">
            <w:pPr>
              <w:jc w:val="center"/>
              <w:rPr>
                <w:rFonts w:cstheme="minorHAnsi"/>
                <w:szCs w:val="20"/>
              </w:rPr>
            </w:pPr>
          </w:p>
        </w:tc>
      </w:tr>
      <w:tr w:rsidR="0061524D" w:rsidRPr="00487927" w14:paraId="5F5FF645" w14:textId="71052203" w:rsidTr="0061524D">
        <w:tc>
          <w:tcPr>
            <w:tcW w:w="1255" w:type="dxa"/>
          </w:tcPr>
          <w:p w14:paraId="7CABED3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518_09</w:t>
            </w:r>
          </w:p>
        </w:tc>
        <w:tc>
          <w:tcPr>
            <w:tcW w:w="990" w:type="dxa"/>
          </w:tcPr>
          <w:p w14:paraId="5614849F" w14:textId="77777777" w:rsidR="0061524D" w:rsidRPr="00487927" w:rsidRDefault="0061524D" w:rsidP="001B2204">
            <w:pPr>
              <w:jc w:val="center"/>
              <w:rPr>
                <w:rFonts w:cstheme="minorHAnsi"/>
                <w:szCs w:val="20"/>
              </w:rPr>
            </w:pPr>
          </w:p>
        </w:tc>
        <w:tc>
          <w:tcPr>
            <w:tcW w:w="990" w:type="dxa"/>
          </w:tcPr>
          <w:p w14:paraId="6AB7EA76" w14:textId="389563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5EB14C" w14:textId="77777777" w:rsidR="0061524D" w:rsidRPr="00487927" w:rsidRDefault="0061524D" w:rsidP="001B2204">
            <w:pPr>
              <w:jc w:val="center"/>
              <w:rPr>
                <w:rFonts w:cstheme="minorHAnsi"/>
                <w:szCs w:val="20"/>
              </w:rPr>
            </w:pPr>
          </w:p>
        </w:tc>
        <w:tc>
          <w:tcPr>
            <w:tcW w:w="990" w:type="dxa"/>
          </w:tcPr>
          <w:p w14:paraId="4ED71A06" w14:textId="77777777" w:rsidR="0061524D" w:rsidRPr="00487927" w:rsidRDefault="0061524D" w:rsidP="001B2204">
            <w:pPr>
              <w:jc w:val="center"/>
              <w:rPr>
                <w:rFonts w:cstheme="minorHAnsi"/>
                <w:szCs w:val="20"/>
              </w:rPr>
            </w:pPr>
          </w:p>
        </w:tc>
        <w:tc>
          <w:tcPr>
            <w:tcW w:w="990" w:type="dxa"/>
          </w:tcPr>
          <w:p w14:paraId="2CAA9366" w14:textId="12151BC5" w:rsidR="0061524D" w:rsidRPr="00487927" w:rsidRDefault="0061524D" w:rsidP="001B2204">
            <w:pPr>
              <w:jc w:val="center"/>
              <w:rPr>
                <w:rFonts w:cstheme="minorHAnsi"/>
                <w:szCs w:val="20"/>
              </w:rPr>
            </w:pPr>
          </w:p>
        </w:tc>
        <w:tc>
          <w:tcPr>
            <w:tcW w:w="990" w:type="dxa"/>
          </w:tcPr>
          <w:p w14:paraId="26E584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7E2FF0" w14:textId="77777777" w:rsidR="0061524D" w:rsidRPr="00487927" w:rsidRDefault="0061524D" w:rsidP="001B2204">
            <w:pPr>
              <w:jc w:val="center"/>
              <w:rPr>
                <w:rFonts w:cstheme="minorHAnsi"/>
                <w:szCs w:val="20"/>
              </w:rPr>
            </w:pPr>
          </w:p>
        </w:tc>
        <w:tc>
          <w:tcPr>
            <w:tcW w:w="990" w:type="dxa"/>
          </w:tcPr>
          <w:p w14:paraId="1196273F" w14:textId="77777777" w:rsidR="0061524D" w:rsidRPr="00487927" w:rsidRDefault="0061524D" w:rsidP="001B2204">
            <w:pPr>
              <w:jc w:val="center"/>
              <w:rPr>
                <w:rFonts w:cstheme="minorHAnsi"/>
                <w:szCs w:val="20"/>
              </w:rPr>
            </w:pPr>
          </w:p>
        </w:tc>
        <w:tc>
          <w:tcPr>
            <w:tcW w:w="990" w:type="dxa"/>
          </w:tcPr>
          <w:p w14:paraId="2C9F1363" w14:textId="77777777" w:rsidR="0061524D" w:rsidRPr="00487927" w:rsidRDefault="0061524D" w:rsidP="001B2204">
            <w:pPr>
              <w:jc w:val="center"/>
              <w:rPr>
                <w:rFonts w:cstheme="minorHAnsi"/>
                <w:szCs w:val="20"/>
              </w:rPr>
            </w:pPr>
          </w:p>
        </w:tc>
        <w:tc>
          <w:tcPr>
            <w:tcW w:w="1103" w:type="dxa"/>
          </w:tcPr>
          <w:p w14:paraId="01773460" w14:textId="77777777" w:rsidR="0061524D" w:rsidRPr="00487927" w:rsidRDefault="0061524D" w:rsidP="001B2204">
            <w:pPr>
              <w:jc w:val="center"/>
              <w:rPr>
                <w:rFonts w:cstheme="minorHAnsi"/>
                <w:szCs w:val="20"/>
              </w:rPr>
            </w:pPr>
          </w:p>
        </w:tc>
        <w:tc>
          <w:tcPr>
            <w:tcW w:w="1103" w:type="dxa"/>
          </w:tcPr>
          <w:p w14:paraId="6CF6CAD1" w14:textId="77777777" w:rsidR="0061524D" w:rsidRPr="00487927" w:rsidRDefault="0061524D" w:rsidP="001B2204">
            <w:pPr>
              <w:jc w:val="center"/>
              <w:rPr>
                <w:rFonts w:cstheme="minorHAnsi"/>
                <w:szCs w:val="20"/>
              </w:rPr>
            </w:pPr>
          </w:p>
        </w:tc>
      </w:tr>
      <w:tr w:rsidR="0061524D" w:rsidRPr="00487927" w14:paraId="1ABC79D8" w14:textId="6FEC3306" w:rsidTr="0061524D">
        <w:tc>
          <w:tcPr>
            <w:tcW w:w="1255" w:type="dxa"/>
          </w:tcPr>
          <w:p w14:paraId="382598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518_10</w:t>
            </w:r>
          </w:p>
        </w:tc>
        <w:tc>
          <w:tcPr>
            <w:tcW w:w="990" w:type="dxa"/>
          </w:tcPr>
          <w:p w14:paraId="21555B61" w14:textId="77777777" w:rsidR="0061524D" w:rsidRPr="00487927" w:rsidRDefault="0061524D" w:rsidP="001B2204">
            <w:pPr>
              <w:jc w:val="center"/>
              <w:rPr>
                <w:rFonts w:cstheme="minorHAnsi"/>
                <w:szCs w:val="20"/>
              </w:rPr>
            </w:pPr>
          </w:p>
        </w:tc>
        <w:tc>
          <w:tcPr>
            <w:tcW w:w="990" w:type="dxa"/>
          </w:tcPr>
          <w:p w14:paraId="1548A2FE" w14:textId="6C30A5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339619" w14:textId="77777777" w:rsidR="0061524D" w:rsidRPr="00487927" w:rsidRDefault="0061524D" w:rsidP="001B2204">
            <w:pPr>
              <w:jc w:val="center"/>
              <w:rPr>
                <w:rFonts w:cstheme="minorHAnsi"/>
                <w:szCs w:val="20"/>
              </w:rPr>
            </w:pPr>
          </w:p>
        </w:tc>
        <w:tc>
          <w:tcPr>
            <w:tcW w:w="990" w:type="dxa"/>
          </w:tcPr>
          <w:p w14:paraId="16D24246" w14:textId="77777777" w:rsidR="0061524D" w:rsidRPr="00487927" w:rsidRDefault="0061524D" w:rsidP="001B2204">
            <w:pPr>
              <w:jc w:val="center"/>
              <w:rPr>
                <w:rFonts w:cstheme="minorHAnsi"/>
                <w:szCs w:val="20"/>
              </w:rPr>
            </w:pPr>
          </w:p>
        </w:tc>
        <w:tc>
          <w:tcPr>
            <w:tcW w:w="990" w:type="dxa"/>
          </w:tcPr>
          <w:p w14:paraId="1EA1AEAF" w14:textId="2D0E40A2" w:rsidR="0061524D" w:rsidRPr="00487927" w:rsidRDefault="0061524D" w:rsidP="001B2204">
            <w:pPr>
              <w:jc w:val="center"/>
              <w:rPr>
                <w:rFonts w:cstheme="minorHAnsi"/>
                <w:szCs w:val="20"/>
              </w:rPr>
            </w:pPr>
          </w:p>
        </w:tc>
        <w:tc>
          <w:tcPr>
            <w:tcW w:w="990" w:type="dxa"/>
          </w:tcPr>
          <w:p w14:paraId="3BB743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C918F1" w14:textId="77777777" w:rsidR="0061524D" w:rsidRPr="00487927" w:rsidRDefault="0061524D" w:rsidP="001B2204">
            <w:pPr>
              <w:jc w:val="center"/>
              <w:rPr>
                <w:rFonts w:cstheme="minorHAnsi"/>
                <w:szCs w:val="20"/>
              </w:rPr>
            </w:pPr>
          </w:p>
        </w:tc>
        <w:tc>
          <w:tcPr>
            <w:tcW w:w="990" w:type="dxa"/>
          </w:tcPr>
          <w:p w14:paraId="005B1B5F" w14:textId="77777777" w:rsidR="0061524D" w:rsidRPr="00487927" w:rsidRDefault="0061524D" w:rsidP="001B2204">
            <w:pPr>
              <w:jc w:val="center"/>
              <w:rPr>
                <w:rFonts w:cstheme="minorHAnsi"/>
                <w:szCs w:val="20"/>
              </w:rPr>
            </w:pPr>
          </w:p>
        </w:tc>
        <w:tc>
          <w:tcPr>
            <w:tcW w:w="990" w:type="dxa"/>
          </w:tcPr>
          <w:p w14:paraId="34BCEA0E" w14:textId="77777777" w:rsidR="0061524D" w:rsidRPr="00487927" w:rsidRDefault="0061524D" w:rsidP="001B2204">
            <w:pPr>
              <w:jc w:val="center"/>
              <w:rPr>
                <w:rFonts w:cstheme="minorHAnsi"/>
                <w:szCs w:val="20"/>
              </w:rPr>
            </w:pPr>
          </w:p>
        </w:tc>
        <w:tc>
          <w:tcPr>
            <w:tcW w:w="1103" w:type="dxa"/>
          </w:tcPr>
          <w:p w14:paraId="6B093932" w14:textId="77777777" w:rsidR="0061524D" w:rsidRPr="00487927" w:rsidRDefault="0061524D" w:rsidP="001B2204">
            <w:pPr>
              <w:jc w:val="center"/>
              <w:rPr>
                <w:rFonts w:cstheme="minorHAnsi"/>
                <w:szCs w:val="20"/>
              </w:rPr>
            </w:pPr>
          </w:p>
        </w:tc>
        <w:tc>
          <w:tcPr>
            <w:tcW w:w="1103" w:type="dxa"/>
          </w:tcPr>
          <w:p w14:paraId="536E5D0C" w14:textId="77777777" w:rsidR="0061524D" w:rsidRPr="00487927" w:rsidRDefault="0061524D" w:rsidP="001B2204">
            <w:pPr>
              <w:jc w:val="center"/>
              <w:rPr>
                <w:rFonts w:cstheme="minorHAnsi"/>
                <w:szCs w:val="20"/>
              </w:rPr>
            </w:pPr>
          </w:p>
        </w:tc>
      </w:tr>
      <w:tr w:rsidR="0061524D" w:rsidRPr="00487927" w14:paraId="72D9053A" w14:textId="1BDA0C34" w:rsidTr="0061524D">
        <w:tc>
          <w:tcPr>
            <w:tcW w:w="1255" w:type="dxa"/>
          </w:tcPr>
          <w:p w14:paraId="489136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518_11</w:t>
            </w:r>
          </w:p>
        </w:tc>
        <w:tc>
          <w:tcPr>
            <w:tcW w:w="990" w:type="dxa"/>
          </w:tcPr>
          <w:p w14:paraId="1405FEB5" w14:textId="77777777" w:rsidR="0061524D" w:rsidRPr="00487927" w:rsidRDefault="0061524D" w:rsidP="001B2204">
            <w:pPr>
              <w:jc w:val="center"/>
              <w:rPr>
                <w:rFonts w:cstheme="minorHAnsi"/>
                <w:szCs w:val="20"/>
              </w:rPr>
            </w:pPr>
          </w:p>
        </w:tc>
        <w:tc>
          <w:tcPr>
            <w:tcW w:w="990" w:type="dxa"/>
          </w:tcPr>
          <w:p w14:paraId="05F61838" w14:textId="629F4A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42F97" w14:textId="77777777" w:rsidR="0061524D" w:rsidRPr="00487927" w:rsidRDefault="0061524D" w:rsidP="001B2204">
            <w:pPr>
              <w:jc w:val="center"/>
              <w:rPr>
                <w:rFonts w:cstheme="minorHAnsi"/>
                <w:szCs w:val="20"/>
              </w:rPr>
            </w:pPr>
          </w:p>
        </w:tc>
        <w:tc>
          <w:tcPr>
            <w:tcW w:w="990" w:type="dxa"/>
          </w:tcPr>
          <w:p w14:paraId="47C8353D" w14:textId="77777777" w:rsidR="0061524D" w:rsidRPr="00487927" w:rsidRDefault="0061524D" w:rsidP="001B2204">
            <w:pPr>
              <w:jc w:val="center"/>
              <w:rPr>
                <w:rFonts w:cstheme="minorHAnsi"/>
                <w:szCs w:val="20"/>
              </w:rPr>
            </w:pPr>
          </w:p>
        </w:tc>
        <w:tc>
          <w:tcPr>
            <w:tcW w:w="990" w:type="dxa"/>
          </w:tcPr>
          <w:p w14:paraId="4D0BCD32" w14:textId="1B452C7B" w:rsidR="0061524D" w:rsidRPr="00487927" w:rsidRDefault="0061524D" w:rsidP="001B2204">
            <w:pPr>
              <w:jc w:val="center"/>
              <w:rPr>
                <w:rFonts w:cstheme="minorHAnsi"/>
                <w:szCs w:val="20"/>
              </w:rPr>
            </w:pPr>
          </w:p>
        </w:tc>
        <w:tc>
          <w:tcPr>
            <w:tcW w:w="990" w:type="dxa"/>
          </w:tcPr>
          <w:p w14:paraId="58CBE1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CD7D93D" w14:textId="77777777" w:rsidR="0061524D" w:rsidRPr="00487927" w:rsidRDefault="0061524D" w:rsidP="001B2204">
            <w:pPr>
              <w:jc w:val="center"/>
              <w:rPr>
                <w:rFonts w:cstheme="minorHAnsi"/>
                <w:szCs w:val="20"/>
              </w:rPr>
            </w:pPr>
          </w:p>
        </w:tc>
        <w:tc>
          <w:tcPr>
            <w:tcW w:w="990" w:type="dxa"/>
          </w:tcPr>
          <w:p w14:paraId="23C737C2" w14:textId="77777777" w:rsidR="0061524D" w:rsidRPr="00487927" w:rsidRDefault="0061524D" w:rsidP="001B2204">
            <w:pPr>
              <w:jc w:val="center"/>
              <w:rPr>
                <w:rFonts w:cstheme="minorHAnsi"/>
                <w:szCs w:val="20"/>
              </w:rPr>
            </w:pPr>
          </w:p>
        </w:tc>
        <w:tc>
          <w:tcPr>
            <w:tcW w:w="990" w:type="dxa"/>
          </w:tcPr>
          <w:p w14:paraId="1DE2424F" w14:textId="77777777" w:rsidR="0061524D" w:rsidRPr="00487927" w:rsidRDefault="0061524D" w:rsidP="001B2204">
            <w:pPr>
              <w:jc w:val="center"/>
              <w:rPr>
                <w:rFonts w:cstheme="minorHAnsi"/>
                <w:szCs w:val="20"/>
              </w:rPr>
            </w:pPr>
          </w:p>
        </w:tc>
        <w:tc>
          <w:tcPr>
            <w:tcW w:w="1103" w:type="dxa"/>
          </w:tcPr>
          <w:p w14:paraId="5C1214CA" w14:textId="77777777" w:rsidR="0061524D" w:rsidRPr="00487927" w:rsidRDefault="0061524D" w:rsidP="001B2204">
            <w:pPr>
              <w:jc w:val="center"/>
              <w:rPr>
                <w:rFonts w:cstheme="minorHAnsi"/>
                <w:szCs w:val="20"/>
              </w:rPr>
            </w:pPr>
          </w:p>
        </w:tc>
        <w:tc>
          <w:tcPr>
            <w:tcW w:w="1103" w:type="dxa"/>
          </w:tcPr>
          <w:p w14:paraId="1712F38C" w14:textId="77777777" w:rsidR="0061524D" w:rsidRPr="00487927" w:rsidRDefault="0061524D" w:rsidP="001B2204">
            <w:pPr>
              <w:jc w:val="center"/>
              <w:rPr>
                <w:rFonts w:cstheme="minorHAnsi"/>
                <w:szCs w:val="20"/>
              </w:rPr>
            </w:pPr>
          </w:p>
        </w:tc>
      </w:tr>
      <w:tr w:rsidR="0061524D" w:rsidRPr="00487927" w14:paraId="0A83ADA0" w14:textId="3BC83391" w:rsidTr="0061524D">
        <w:tc>
          <w:tcPr>
            <w:tcW w:w="1255" w:type="dxa"/>
          </w:tcPr>
          <w:p w14:paraId="7A0CD9C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518_12</w:t>
            </w:r>
          </w:p>
        </w:tc>
        <w:tc>
          <w:tcPr>
            <w:tcW w:w="990" w:type="dxa"/>
          </w:tcPr>
          <w:p w14:paraId="0AB1EBBF" w14:textId="77777777" w:rsidR="0061524D" w:rsidRPr="00487927" w:rsidRDefault="0061524D" w:rsidP="001B2204">
            <w:pPr>
              <w:jc w:val="center"/>
              <w:rPr>
                <w:rFonts w:cstheme="minorHAnsi"/>
                <w:szCs w:val="20"/>
              </w:rPr>
            </w:pPr>
          </w:p>
        </w:tc>
        <w:tc>
          <w:tcPr>
            <w:tcW w:w="990" w:type="dxa"/>
          </w:tcPr>
          <w:p w14:paraId="5A0B8A1F" w14:textId="450923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71CF22" w14:textId="77777777" w:rsidR="0061524D" w:rsidRPr="00487927" w:rsidRDefault="0061524D" w:rsidP="001B2204">
            <w:pPr>
              <w:jc w:val="center"/>
              <w:rPr>
                <w:rFonts w:cstheme="minorHAnsi"/>
                <w:szCs w:val="20"/>
              </w:rPr>
            </w:pPr>
          </w:p>
        </w:tc>
        <w:tc>
          <w:tcPr>
            <w:tcW w:w="990" w:type="dxa"/>
          </w:tcPr>
          <w:p w14:paraId="6A86E663" w14:textId="77777777" w:rsidR="0061524D" w:rsidRPr="00487927" w:rsidRDefault="0061524D" w:rsidP="001B2204">
            <w:pPr>
              <w:jc w:val="center"/>
              <w:rPr>
                <w:rFonts w:cstheme="minorHAnsi"/>
                <w:szCs w:val="20"/>
              </w:rPr>
            </w:pPr>
          </w:p>
        </w:tc>
        <w:tc>
          <w:tcPr>
            <w:tcW w:w="990" w:type="dxa"/>
          </w:tcPr>
          <w:p w14:paraId="07BEB795" w14:textId="66AF34BB" w:rsidR="0061524D" w:rsidRPr="00487927" w:rsidRDefault="0061524D" w:rsidP="001B2204">
            <w:pPr>
              <w:jc w:val="center"/>
              <w:rPr>
                <w:rFonts w:cstheme="minorHAnsi"/>
                <w:szCs w:val="20"/>
              </w:rPr>
            </w:pPr>
          </w:p>
        </w:tc>
        <w:tc>
          <w:tcPr>
            <w:tcW w:w="990" w:type="dxa"/>
          </w:tcPr>
          <w:p w14:paraId="3A958D5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8B94CB" w14:textId="77777777" w:rsidR="0061524D" w:rsidRPr="00487927" w:rsidRDefault="0061524D" w:rsidP="001B2204">
            <w:pPr>
              <w:jc w:val="center"/>
              <w:rPr>
                <w:rFonts w:cstheme="minorHAnsi"/>
                <w:szCs w:val="20"/>
              </w:rPr>
            </w:pPr>
          </w:p>
        </w:tc>
        <w:tc>
          <w:tcPr>
            <w:tcW w:w="990" w:type="dxa"/>
          </w:tcPr>
          <w:p w14:paraId="61C6551F" w14:textId="77777777" w:rsidR="0061524D" w:rsidRPr="00487927" w:rsidRDefault="0061524D" w:rsidP="001B2204">
            <w:pPr>
              <w:jc w:val="center"/>
              <w:rPr>
                <w:rFonts w:cstheme="minorHAnsi"/>
                <w:szCs w:val="20"/>
              </w:rPr>
            </w:pPr>
          </w:p>
        </w:tc>
        <w:tc>
          <w:tcPr>
            <w:tcW w:w="990" w:type="dxa"/>
          </w:tcPr>
          <w:p w14:paraId="574C7ED8" w14:textId="77777777" w:rsidR="0061524D" w:rsidRPr="00487927" w:rsidRDefault="0061524D" w:rsidP="001B2204">
            <w:pPr>
              <w:jc w:val="center"/>
              <w:rPr>
                <w:rFonts w:cstheme="minorHAnsi"/>
                <w:szCs w:val="20"/>
              </w:rPr>
            </w:pPr>
          </w:p>
        </w:tc>
        <w:tc>
          <w:tcPr>
            <w:tcW w:w="1103" w:type="dxa"/>
          </w:tcPr>
          <w:p w14:paraId="70606717" w14:textId="77777777" w:rsidR="0061524D" w:rsidRPr="00487927" w:rsidRDefault="0061524D" w:rsidP="001B2204">
            <w:pPr>
              <w:jc w:val="center"/>
              <w:rPr>
                <w:rFonts w:cstheme="minorHAnsi"/>
                <w:szCs w:val="20"/>
              </w:rPr>
            </w:pPr>
          </w:p>
        </w:tc>
        <w:tc>
          <w:tcPr>
            <w:tcW w:w="1103" w:type="dxa"/>
          </w:tcPr>
          <w:p w14:paraId="0A6F136D" w14:textId="77777777" w:rsidR="0061524D" w:rsidRPr="00487927" w:rsidRDefault="0061524D" w:rsidP="001B2204">
            <w:pPr>
              <w:jc w:val="center"/>
              <w:rPr>
                <w:rFonts w:cstheme="minorHAnsi"/>
                <w:szCs w:val="20"/>
              </w:rPr>
            </w:pPr>
          </w:p>
        </w:tc>
      </w:tr>
      <w:tr w:rsidR="0061524D" w:rsidRPr="00487927" w14:paraId="5A6DED56" w14:textId="51720F47" w:rsidTr="0061524D">
        <w:tc>
          <w:tcPr>
            <w:tcW w:w="1255" w:type="dxa"/>
          </w:tcPr>
          <w:p w14:paraId="235556D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518_13</w:t>
            </w:r>
          </w:p>
        </w:tc>
        <w:tc>
          <w:tcPr>
            <w:tcW w:w="990" w:type="dxa"/>
          </w:tcPr>
          <w:p w14:paraId="2F064E8C" w14:textId="77777777" w:rsidR="0061524D" w:rsidRPr="00487927" w:rsidRDefault="0061524D" w:rsidP="001B2204">
            <w:pPr>
              <w:jc w:val="center"/>
              <w:rPr>
                <w:rFonts w:cstheme="minorHAnsi"/>
                <w:szCs w:val="20"/>
              </w:rPr>
            </w:pPr>
          </w:p>
        </w:tc>
        <w:tc>
          <w:tcPr>
            <w:tcW w:w="990" w:type="dxa"/>
          </w:tcPr>
          <w:p w14:paraId="1BF0F44F" w14:textId="66ADA7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4F2A82" w14:textId="77777777" w:rsidR="0061524D" w:rsidRPr="00487927" w:rsidRDefault="0061524D" w:rsidP="001B2204">
            <w:pPr>
              <w:jc w:val="center"/>
              <w:rPr>
                <w:rFonts w:cstheme="minorHAnsi"/>
                <w:szCs w:val="20"/>
              </w:rPr>
            </w:pPr>
          </w:p>
        </w:tc>
        <w:tc>
          <w:tcPr>
            <w:tcW w:w="990" w:type="dxa"/>
          </w:tcPr>
          <w:p w14:paraId="69FA8AD2" w14:textId="77777777" w:rsidR="0061524D" w:rsidRPr="00487927" w:rsidRDefault="0061524D" w:rsidP="001B2204">
            <w:pPr>
              <w:jc w:val="center"/>
              <w:rPr>
                <w:rFonts w:cstheme="minorHAnsi"/>
                <w:szCs w:val="20"/>
              </w:rPr>
            </w:pPr>
          </w:p>
        </w:tc>
        <w:tc>
          <w:tcPr>
            <w:tcW w:w="990" w:type="dxa"/>
          </w:tcPr>
          <w:p w14:paraId="05D946C1" w14:textId="544158DA" w:rsidR="0061524D" w:rsidRPr="00487927" w:rsidRDefault="0061524D" w:rsidP="001B2204">
            <w:pPr>
              <w:jc w:val="center"/>
              <w:rPr>
                <w:rFonts w:cstheme="minorHAnsi"/>
                <w:szCs w:val="20"/>
              </w:rPr>
            </w:pPr>
          </w:p>
        </w:tc>
        <w:tc>
          <w:tcPr>
            <w:tcW w:w="990" w:type="dxa"/>
          </w:tcPr>
          <w:p w14:paraId="7B7C1B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DB7DCDC" w14:textId="77777777" w:rsidR="0061524D" w:rsidRPr="00487927" w:rsidRDefault="0061524D" w:rsidP="001B2204">
            <w:pPr>
              <w:jc w:val="center"/>
              <w:rPr>
                <w:rFonts w:cstheme="minorHAnsi"/>
                <w:szCs w:val="20"/>
              </w:rPr>
            </w:pPr>
          </w:p>
        </w:tc>
        <w:tc>
          <w:tcPr>
            <w:tcW w:w="990" w:type="dxa"/>
          </w:tcPr>
          <w:p w14:paraId="25ED950D" w14:textId="77777777" w:rsidR="0061524D" w:rsidRPr="00487927" w:rsidRDefault="0061524D" w:rsidP="001B2204">
            <w:pPr>
              <w:jc w:val="center"/>
              <w:rPr>
                <w:rFonts w:cstheme="minorHAnsi"/>
                <w:szCs w:val="20"/>
              </w:rPr>
            </w:pPr>
          </w:p>
        </w:tc>
        <w:tc>
          <w:tcPr>
            <w:tcW w:w="990" w:type="dxa"/>
          </w:tcPr>
          <w:p w14:paraId="3AE48097" w14:textId="77777777" w:rsidR="0061524D" w:rsidRPr="00487927" w:rsidRDefault="0061524D" w:rsidP="001B2204">
            <w:pPr>
              <w:jc w:val="center"/>
              <w:rPr>
                <w:rFonts w:cstheme="minorHAnsi"/>
                <w:szCs w:val="20"/>
              </w:rPr>
            </w:pPr>
          </w:p>
        </w:tc>
        <w:tc>
          <w:tcPr>
            <w:tcW w:w="1103" w:type="dxa"/>
          </w:tcPr>
          <w:p w14:paraId="208476FA" w14:textId="77777777" w:rsidR="0061524D" w:rsidRPr="00487927" w:rsidRDefault="0061524D" w:rsidP="001B2204">
            <w:pPr>
              <w:jc w:val="center"/>
              <w:rPr>
                <w:rFonts w:cstheme="minorHAnsi"/>
                <w:szCs w:val="20"/>
              </w:rPr>
            </w:pPr>
          </w:p>
        </w:tc>
        <w:tc>
          <w:tcPr>
            <w:tcW w:w="1103" w:type="dxa"/>
          </w:tcPr>
          <w:p w14:paraId="1FC1059D" w14:textId="77777777" w:rsidR="0061524D" w:rsidRPr="00487927" w:rsidRDefault="0061524D" w:rsidP="001B2204">
            <w:pPr>
              <w:jc w:val="center"/>
              <w:rPr>
                <w:rFonts w:cstheme="minorHAnsi"/>
                <w:szCs w:val="20"/>
              </w:rPr>
            </w:pPr>
          </w:p>
        </w:tc>
      </w:tr>
      <w:tr w:rsidR="0061524D" w:rsidRPr="00487927" w14:paraId="046ECDCC" w14:textId="39EE378A" w:rsidTr="0061524D">
        <w:tc>
          <w:tcPr>
            <w:tcW w:w="1255" w:type="dxa"/>
          </w:tcPr>
          <w:p w14:paraId="0BF654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518_14</w:t>
            </w:r>
          </w:p>
        </w:tc>
        <w:tc>
          <w:tcPr>
            <w:tcW w:w="990" w:type="dxa"/>
          </w:tcPr>
          <w:p w14:paraId="3F22C157" w14:textId="77777777" w:rsidR="0061524D" w:rsidRPr="00487927" w:rsidRDefault="0061524D" w:rsidP="001B2204">
            <w:pPr>
              <w:jc w:val="center"/>
              <w:rPr>
                <w:rFonts w:cstheme="minorHAnsi"/>
                <w:szCs w:val="20"/>
              </w:rPr>
            </w:pPr>
          </w:p>
        </w:tc>
        <w:tc>
          <w:tcPr>
            <w:tcW w:w="990" w:type="dxa"/>
          </w:tcPr>
          <w:p w14:paraId="041DA93C" w14:textId="20001B4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5C646B" w14:textId="77777777" w:rsidR="0061524D" w:rsidRPr="00487927" w:rsidRDefault="0061524D" w:rsidP="001B2204">
            <w:pPr>
              <w:jc w:val="center"/>
              <w:rPr>
                <w:rFonts w:cstheme="minorHAnsi"/>
                <w:szCs w:val="20"/>
              </w:rPr>
            </w:pPr>
          </w:p>
        </w:tc>
        <w:tc>
          <w:tcPr>
            <w:tcW w:w="990" w:type="dxa"/>
          </w:tcPr>
          <w:p w14:paraId="332379D3" w14:textId="77777777" w:rsidR="0061524D" w:rsidRPr="00487927" w:rsidRDefault="0061524D" w:rsidP="001B2204">
            <w:pPr>
              <w:jc w:val="center"/>
              <w:rPr>
                <w:rFonts w:cstheme="minorHAnsi"/>
                <w:szCs w:val="20"/>
              </w:rPr>
            </w:pPr>
          </w:p>
        </w:tc>
        <w:tc>
          <w:tcPr>
            <w:tcW w:w="990" w:type="dxa"/>
          </w:tcPr>
          <w:p w14:paraId="00F21CB8" w14:textId="4BAC7C25" w:rsidR="0061524D" w:rsidRPr="00487927" w:rsidRDefault="0061524D" w:rsidP="001B2204">
            <w:pPr>
              <w:jc w:val="center"/>
              <w:rPr>
                <w:rFonts w:cstheme="minorHAnsi"/>
                <w:szCs w:val="20"/>
              </w:rPr>
            </w:pPr>
          </w:p>
        </w:tc>
        <w:tc>
          <w:tcPr>
            <w:tcW w:w="990" w:type="dxa"/>
          </w:tcPr>
          <w:p w14:paraId="634481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F51CB5E" w14:textId="77777777" w:rsidR="0061524D" w:rsidRPr="00487927" w:rsidRDefault="0061524D" w:rsidP="001B2204">
            <w:pPr>
              <w:jc w:val="center"/>
              <w:rPr>
                <w:rFonts w:cstheme="minorHAnsi"/>
                <w:szCs w:val="20"/>
              </w:rPr>
            </w:pPr>
          </w:p>
        </w:tc>
        <w:tc>
          <w:tcPr>
            <w:tcW w:w="990" w:type="dxa"/>
          </w:tcPr>
          <w:p w14:paraId="77226F59" w14:textId="77777777" w:rsidR="0061524D" w:rsidRPr="00487927" w:rsidRDefault="0061524D" w:rsidP="001B2204">
            <w:pPr>
              <w:jc w:val="center"/>
              <w:rPr>
                <w:rFonts w:cstheme="minorHAnsi"/>
                <w:szCs w:val="20"/>
              </w:rPr>
            </w:pPr>
          </w:p>
        </w:tc>
        <w:tc>
          <w:tcPr>
            <w:tcW w:w="990" w:type="dxa"/>
          </w:tcPr>
          <w:p w14:paraId="2AD5D2ED" w14:textId="77777777" w:rsidR="0061524D" w:rsidRPr="00487927" w:rsidRDefault="0061524D" w:rsidP="001B2204">
            <w:pPr>
              <w:jc w:val="center"/>
              <w:rPr>
                <w:rFonts w:cstheme="minorHAnsi"/>
                <w:szCs w:val="20"/>
              </w:rPr>
            </w:pPr>
          </w:p>
        </w:tc>
        <w:tc>
          <w:tcPr>
            <w:tcW w:w="1103" w:type="dxa"/>
          </w:tcPr>
          <w:p w14:paraId="50EA80E3" w14:textId="77777777" w:rsidR="0061524D" w:rsidRPr="00487927" w:rsidRDefault="0061524D" w:rsidP="001B2204">
            <w:pPr>
              <w:jc w:val="center"/>
              <w:rPr>
                <w:rFonts w:cstheme="minorHAnsi"/>
                <w:szCs w:val="20"/>
              </w:rPr>
            </w:pPr>
          </w:p>
        </w:tc>
        <w:tc>
          <w:tcPr>
            <w:tcW w:w="1103" w:type="dxa"/>
          </w:tcPr>
          <w:p w14:paraId="02D58047" w14:textId="77777777" w:rsidR="0061524D" w:rsidRPr="00487927" w:rsidRDefault="0061524D" w:rsidP="001B2204">
            <w:pPr>
              <w:jc w:val="center"/>
              <w:rPr>
                <w:rFonts w:cstheme="minorHAnsi"/>
                <w:szCs w:val="20"/>
              </w:rPr>
            </w:pPr>
          </w:p>
        </w:tc>
      </w:tr>
      <w:tr w:rsidR="0061524D" w:rsidRPr="00487927" w14:paraId="4D8AF11E" w14:textId="5B2B222A" w:rsidTr="0061524D">
        <w:tc>
          <w:tcPr>
            <w:tcW w:w="1255" w:type="dxa"/>
          </w:tcPr>
          <w:p w14:paraId="3C4C4D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518_15</w:t>
            </w:r>
          </w:p>
        </w:tc>
        <w:tc>
          <w:tcPr>
            <w:tcW w:w="990" w:type="dxa"/>
          </w:tcPr>
          <w:p w14:paraId="05AA5F55" w14:textId="77777777" w:rsidR="0061524D" w:rsidRPr="00487927" w:rsidRDefault="0061524D" w:rsidP="001B2204">
            <w:pPr>
              <w:jc w:val="center"/>
              <w:rPr>
                <w:rFonts w:cstheme="minorHAnsi"/>
                <w:szCs w:val="20"/>
              </w:rPr>
            </w:pPr>
          </w:p>
        </w:tc>
        <w:tc>
          <w:tcPr>
            <w:tcW w:w="990" w:type="dxa"/>
          </w:tcPr>
          <w:p w14:paraId="56411F62" w14:textId="336004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E7F6F9" w14:textId="77777777" w:rsidR="0061524D" w:rsidRPr="00487927" w:rsidRDefault="0061524D" w:rsidP="001B2204">
            <w:pPr>
              <w:jc w:val="center"/>
              <w:rPr>
                <w:rFonts w:cstheme="minorHAnsi"/>
                <w:szCs w:val="20"/>
              </w:rPr>
            </w:pPr>
          </w:p>
        </w:tc>
        <w:tc>
          <w:tcPr>
            <w:tcW w:w="990" w:type="dxa"/>
          </w:tcPr>
          <w:p w14:paraId="2F5DCDF1" w14:textId="77777777" w:rsidR="0061524D" w:rsidRPr="00487927" w:rsidRDefault="0061524D" w:rsidP="001B2204">
            <w:pPr>
              <w:jc w:val="center"/>
              <w:rPr>
                <w:rFonts w:cstheme="minorHAnsi"/>
                <w:szCs w:val="20"/>
              </w:rPr>
            </w:pPr>
          </w:p>
        </w:tc>
        <w:tc>
          <w:tcPr>
            <w:tcW w:w="990" w:type="dxa"/>
          </w:tcPr>
          <w:p w14:paraId="1B5DE5B2" w14:textId="73055A15" w:rsidR="0061524D" w:rsidRPr="00487927" w:rsidRDefault="0061524D" w:rsidP="001B2204">
            <w:pPr>
              <w:jc w:val="center"/>
              <w:rPr>
                <w:rFonts w:cstheme="minorHAnsi"/>
                <w:szCs w:val="20"/>
              </w:rPr>
            </w:pPr>
          </w:p>
        </w:tc>
        <w:tc>
          <w:tcPr>
            <w:tcW w:w="990" w:type="dxa"/>
          </w:tcPr>
          <w:p w14:paraId="7C41912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12052E" w14:textId="77777777" w:rsidR="0061524D" w:rsidRPr="00487927" w:rsidRDefault="0061524D" w:rsidP="001B2204">
            <w:pPr>
              <w:jc w:val="center"/>
              <w:rPr>
                <w:rFonts w:cstheme="minorHAnsi"/>
                <w:szCs w:val="20"/>
              </w:rPr>
            </w:pPr>
          </w:p>
        </w:tc>
        <w:tc>
          <w:tcPr>
            <w:tcW w:w="990" w:type="dxa"/>
          </w:tcPr>
          <w:p w14:paraId="246433A8" w14:textId="77777777" w:rsidR="0061524D" w:rsidRPr="00487927" w:rsidRDefault="0061524D" w:rsidP="001B2204">
            <w:pPr>
              <w:jc w:val="center"/>
              <w:rPr>
                <w:rFonts w:cstheme="minorHAnsi"/>
                <w:szCs w:val="20"/>
              </w:rPr>
            </w:pPr>
          </w:p>
        </w:tc>
        <w:tc>
          <w:tcPr>
            <w:tcW w:w="990" w:type="dxa"/>
          </w:tcPr>
          <w:p w14:paraId="508BACC3" w14:textId="77777777" w:rsidR="0061524D" w:rsidRPr="00487927" w:rsidRDefault="0061524D" w:rsidP="001B2204">
            <w:pPr>
              <w:jc w:val="center"/>
              <w:rPr>
                <w:rFonts w:cstheme="minorHAnsi"/>
                <w:szCs w:val="20"/>
              </w:rPr>
            </w:pPr>
          </w:p>
        </w:tc>
        <w:tc>
          <w:tcPr>
            <w:tcW w:w="1103" w:type="dxa"/>
          </w:tcPr>
          <w:p w14:paraId="17AC13C7" w14:textId="77777777" w:rsidR="0061524D" w:rsidRPr="00487927" w:rsidRDefault="0061524D" w:rsidP="001B2204">
            <w:pPr>
              <w:jc w:val="center"/>
              <w:rPr>
                <w:rFonts w:cstheme="minorHAnsi"/>
                <w:szCs w:val="20"/>
              </w:rPr>
            </w:pPr>
          </w:p>
        </w:tc>
        <w:tc>
          <w:tcPr>
            <w:tcW w:w="1103" w:type="dxa"/>
          </w:tcPr>
          <w:p w14:paraId="20CA9A00" w14:textId="77777777" w:rsidR="0061524D" w:rsidRPr="00487927" w:rsidRDefault="0061524D" w:rsidP="001B2204">
            <w:pPr>
              <w:jc w:val="center"/>
              <w:rPr>
                <w:rFonts w:cstheme="minorHAnsi"/>
                <w:szCs w:val="20"/>
              </w:rPr>
            </w:pPr>
          </w:p>
        </w:tc>
      </w:tr>
      <w:tr w:rsidR="0061524D" w:rsidRPr="00487927" w14:paraId="1BE33AB5" w14:textId="3B0CB7E2" w:rsidTr="0061524D">
        <w:tc>
          <w:tcPr>
            <w:tcW w:w="1255" w:type="dxa"/>
          </w:tcPr>
          <w:p w14:paraId="75D12F4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519_01</w:t>
            </w:r>
          </w:p>
        </w:tc>
        <w:tc>
          <w:tcPr>
            <w:tcW w:w="990" w:type="dxa"/>
          </w:tcPr>
          <w:p w14:paraId="533F19FE" w14:textId="77777777" w:rsidR="0061524D" w:rsidRPr="00487927" w:rsidRDefault="0061524D" w:rsidP="001B2204">
            <w:pPr>
              <w:jc w:val="center"/>
              <w:rPr>
                <w:rFonts w:cstheme="minorHAnsi"/>
                <w:szCs w:val="20"/>
              </w:rPr>
            </w:pPr>
          </w:p>
        </w:tc>
        <w:tc>
          <w:tcPr>
            <w:tcW w:w="990" w:type="dxa"/>
          </w:tcPr>
          <w:p w14:paraId="750FAD40" w14:textId="7417E1D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4996F5" w14:textId="77777777" w:rsidR="0061524D" w:rsidRPr="00487927" w:rsidRDefault="0061524D" w:rsidP="001B2204">
            <w:pPr>
              <w:jc w:val="center"/>
              <w:rPr>
                <w:rFonts w:cstheme="minorHAnsi"/>
                <w:szCs w:val="20"/>
              </w:rPr>
            </w:pPr>
          </w:p>
        </w:tc>
        <w:tc>
          <w:tcPr>
            <w:tcW w:w="990" w:type="dxa"/>
          </w:tcPr>
          <w:p w14:paraId="237A8A6B" w14:textId="77777777" w:rsidR="0061524D" w:rsidRPr="00487927" w:rsidRDefault="0061524D" w:rsidP="001B2204">
            <w:pPr>
              <w:jc w:val="center"/>
              <w:rPr>
                <w:rFonts w:cstheme="minorHAnsi"/>
                <w:szCs w:val="20"/>
              </w:rPr>
            </w:pPr>
          </w:p>
        </w:tc>
        <w:tc>
          <w:tcPr>
            <w:tcW w:w="990" w:type="dxa"/>
          </w:tcPr>
          <w:p w14:paraId="75767731" w14:textId="3CB26932" w:rsidR="0061524D" w:rsidRPr="00487927" w:rsidRDefault="0061524D" w:rsidP="001B2204">
            <w:pPr>
              <w:jc w:val="center"/>
              <w:rPr>
                <w:rFonts w:cstheme="minorHAnsi"/>
                <w:szCs w:val="20"/>
              </w:rPr>
            </w:pPr>
          </w:p>
        </w:tc>
        <w:tc>
          <w:tcPr>
            <w:tcW w:w="990" w:type="dxa"/>
          </w:tcPr>
          <w:p w14:paraId="5CC7983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3B4DA3" w14:textId="77777777" w:rsidR="0061524D" w:rsidRPr="00487927" w:rsidRDefault="0061524D" w:rsidP="001B2204">
            <w:pPr>
              <w:jc w:val="center"/>
              <w:rPr>
                <w:rFonts w:cstheme="minorHAnsi"/>
                <w:szCs w:val="20"/>
              </w:rPr>
            </w:pPr>
          </w:p>
        </w:tc>
        <w:tc>
          <w:tcPr>
            <w:tcW w:w="990" w:type="dxa"/>
          </w:tcPr>
          <w:p w14:paraId="31502E12" w14:textId="77777777" w:rsidR="0061524D" w:rsidRPr="00487927" w:rsidRDefault="0061524D" w:rsidP="001B2204">
            <w:pPr>
              <w:jc w:val="center"/>
              <w:rPr>
                <w:rFonts w:cstheme="minorHAnsi"/>
                <w:szCs w:val="20"/>
              </w:rPr>
            </w:pPr>
          </w:p>
        </w:tc>
        <w:tc>
          <w:tcPr>
            <w:tcW w:w="990" w:type="dxa"/>
          </w:tcPr>
          <w:p w14:paraId="69372A11" w14:textId="77777777" w:rsidR="0061524D" w:rsidRPr="00487927" w:rsidRDefault="0061524D" w:rsidP="001B2204">
            <w:pPr>
              <w:jc w:val="center"/>
              <w:rPr>
                <w:rFonts w:cstheme="minorHAnsi"/>
                <w:szCs w:val="20"/>
              </w:rPr>
            </w:pPr>
          </w:p>
        </w:tc>
        <w:tc>
          <w:tcPr>
            <w:tcW w:w="1103" w:type="dxa"/>
          </w:tcPr>
          <w:p w14:paraId="1AE080AD" w14:textId="77777777" w:rsidR="0061524D" w:rsidRPr="00487927" w:rsidRDefault="0061524D" w:rsidP="001B2204">
            <w:pPr>
              <w:jc w:val="center"/>
              <w:rPr>
                <w:rFonts w:cstheme="minorHAnsi"/>
                <w:szCs w:val="20"/>
              </w:rPr>
            </w:pPr>
          </w:p>
        </w:tc>
        <w:tc>
          <w:tcPr>
            <w:tcW w:w="1103" w:type="dxa"/>
          </w:tcPr>
          <w:p w14:paraId="71F72693" w14:textId="77777777" w:rsidR="0061524D" w:rsidRPr="00487927" w:rsidRDefault="0061524D" w:rsidP="001B2204">
            <w:pPr>
              <w:jc w:val="center"/>
              <w:rPr>
                <w:rFonts w:cstheme="minorHAnsi"/>
                <w:szCs w:val="20"/>
              </w:rPr>
            </w:pPr>
          </w:p>
        </w:tc>
      </w:tr>
      <w:tr w:rsidR="0061524D" w:rsidRPr="00487927" w14:paraId="02A7CE85" w14:textId="5843B0B8" w:rsidTr="0061524D">
        <w:tc>
          <w:tcPr>
            <w:tcW w:w="1255" w:type="dxa"/>
          </w:tcPr>
          <w:p w14:paraId="48ACFC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520_01</w:t>
            </w:r>
          </w:p>
        </w:tc>
        <w:tc>
          <w:tcPr>
            <w:tcW w:w="990" w:type="dxa"/>
          </w:tcPr>
          <w:p w14:paraId="2503C4EF" w14:textId="77777777" w:rsidR="0061524D" w:rsidRPr="00487927" w:rsidRDefault="0061524D" w:rsidP="001B2204">
            <w:pPr>
              <w:jc w:val="center"/>
              <w:rPr>
                <w:rFonts w:cstheme="minorHAnsi"/>
                <w:szCs w:val="20"/>
              </w:rPr>
            </w:pPr>
          </w:p>
        </w:tc>
        <w:tc>
          <w:tcPr>
            <w:tcW w:w="990" w:type="dxa"/>
          </w:tcPr>
          <w:p w14:paraId="2F67D372" w14:textId="36D503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3D8AA6" w14:textId="77777777" w:rsidR="0061524D" w:rsidRPr="00487927" w:rsidRDefault="0061524D" w:rsidP="001B2204">
            <w:pPr>
              <w:jc w:val="center"/>
              <w:rPr>
                <w:rFonts w:cstheme="minorHAnsi"/>
                <w:szCs w:val="20"/>
              </w:rPr>
            </w:pPr>
          </w:p>
        </w:tc>
        <w:tc>
          <w:tcPr>
            <w:tcW w:w="990" w:type="dxa"/>
          </w:tcPr>
          <w:p w14:paraId="03457A17" w14:textId="77777777" w:rsidR="0061524D" w:rsidRPr="00487927" w:rsidRDefault="0061524D" w:rsidP="001B2204">
            <w:pPr>
              <w:jc w:val="center"/>
              <w:rPr>
                <w:rFonts w:cstheme="minorHAnsi"/>
                <w:szCs w:val="20"/>
              </w:rPr>
            </w:pPr>
          </w:p>
        </w:tc>
        <w:tc>
          <w:tcPr>
            <w:tcW w:w="990" w:type="dxa"/>
          </w:tcPr>
          <w:p w14:paraId="3D278386" w14:textId="2F1CE9E3" w:rsidR="0061524D" w:rsidRPr="00487927" w:rsidRDefault="0061524D" w:rsidP="001B2204">
            <w:pPr>
              <w:jc w:val="center"/>
              <w:rPr>
                <w:rFonts w:cstheme="minorHAnsi"/>
                <w:szCs w:val="20"/>
              </w:rPr>
            </w:pPr>
          </w:p>
        </w:tc>
        <w:tc>
          <w:tcPr>
            <w:tcW w:w="990" w:type="dxa"/>
          </w:tcPr>
          <w:p w14:paraId="2FED6D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C0D596E" w14:textId="77777777" w:rsidR="0061524D" w:rsidRPr="00487927" w:rsidRDefault="0061524D" w:rsidP="001B2204">
            <w:pPr>
              <w:jc w:val="center"/>
              <w:rPr>
                <w:rFonts w:cstheme="minorHAnsi"/>
                <w:szCs w:val="20"/>
              </w:rPr>
            </w:pPr>
          </w:p>
        </w:tc>
        <w:tc>
          <w:tcPr>
            <w:tcW w:w="990" w:type="dxa"/>
          </w:tcPr>
          <w:p w14:paraId="7970A08C" w14:textId="77777777" w:rsidR="0061524D" w:rsidRPr="00487927" w:rsidRDefault="0061524D" w:rsidP="001B2204">
            <w:pPr>
              <w:jc w:val="center"/>
              <w:rPr>
                <w:rFonts w:cstheme="minorHAnsi"/>
                <w:szCs w:val="20"/>
              </w:rPr>
            </w:pPr>
          </w:p>
        </w:tc>
        <w:tc>
          <w:tcPr>
            <w:tcW w:w="990" w:type="dxa"/>
          </w:tcPr>
          <w:p w14:paraId="6AFDAF5B" w14:textId="77777777" w:rsidR="0061524D" w:rsidRPr="00487927" w:rsidRDefault="0061524D" w:rsidP="001B2204">
            <w:pPr>
              <w:jc w:val="center"/>
              <w:rPr>
                <w:rFonts w:cstheme="minorHAnsi"/>
                <w:szCs w:val="20"/>
              </w:rPr>
            </w:pPr>
          </w:p>
        </w:tc>
        <w:tc>
          <w:tcPr>
            <w:tcW w:w="1103" w:type="dxa"/>
          </w:tcPr>
          <w:p w14:paraId="0C91C2BC" w14:textId="77777777" w:rsidR="0061524D" w:rsidRPr="00487927" w:rsidRDefault="0061524D" w:rsidP="001B2204">
            <w:pPr>
              <w:jc w:val="center"/>
              <w:rPr>
                <w:rFonts w:cstheme="minorHAnsi"/>
                <w:szCs w:val="20"/>
              </w:rPr>
            </w:pPr>
          </w:p>
        </w:tc>
        <w:tc>
          <w:tcPr>
            <w:tcW w:w="1103" w:type="dxa"/>
          </w:tcPr>
          <w:p w14:paraId="37DF7675" w14:textId="77777777" w:rsidR="0061524D" w:rsidRPr="00487927" w:rsidRDefault="0061524D" w:rsidP="001B2204">
            <w:pPr>
              <w:jc w:val="center"/>
              <w:rPr>
                <w:rFonts w:cstheme="minorHAnsi"/>
                <w:szCs w:val="20"/>
              </w:rPr>
            </w:pPr>
          </w:p>
        </w:tc>
      </w:tr>
      <w:tr w:rsidR="0061524D" w:rsidRPr="00487927" w14:paraId="14E9D596" w14:textId="74BB88C4" w:rsidTr="0061524D">
        <w:tc>
          <w:tcPr>
            <w:tcW w:w="1255" w:type="dxa"/>
          </w:tcPr>
          <w:p w14:paraId="640277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520_02</w:t>
            </w:r>
          </w:p>
        </w:tc>
        <w:tc>
          <w:tcPr>
            <w:tcW w:w="990" w:type="dxa"/>
          </w:tcPr>
          <w:p w14:paraId="439FEC25" w14:textId="77777777" w:rsidR="0061524D" w:rsidRPr="00487927" w:rsidRDefault="0061524D" w:rsidP="001B2204">
            <w:pPr>
              <w:jc w:val="center"/>
              <w:rPr>
                <w:rFonts w:cstheme="minorHAnsi"/>
                <w:szCs w:val="20"/>
              </w:rPr>
            </w:pPr>
          </w:p>
        </w:tc>
        <w:tc>
          <w:tcPr>
            <w:tcW w:w="990" w:type="dxa"/>
          </w:tcPr>
          <w:p w14:paraId="4DBD4B1A" w14:textId="1CA6BC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E922D5" w14:textId="77777777" w:rsidR="0061524D" w:rsidRPr="00487927" w:rsidRDefault="0061524D" w:rsidP="001B2204">
            <w:pPr>
              <w:jc w:val="center"/>
              <w:rPr>
                <w:rFonts w:cstheme="minorHAnsi"/>
                <w:szCs w:val="20"/>
              </w:rPr>
            </w:pPr>
          </w:p>
        </w:tc>
        <w:tc>
          <w:tcPr>
            <w:tcW w:w="990" w:type="dxa"/>
          </w:tcPr>
          <w:p w14:paraId="3AB65A91" w14:textId="77777777" w:rsidR="0061524D" w:rsidRPr="00487927" w:rsidRDefault="0061524D" w:rsidP="001B2204">
            <w:pPr>
              <w:jc w:val="center"/>
              <w:rPr>
                <w:rFonts w:cstheme="minorHAnsi"/>
                <w:szCs w:val="20"/>
              </w:rPr>
            </w:pPr>
          </w:p>
        </w:tc>
        <w:tc>
          <w:tcPr>
            <w:tcW w:w="990" w:type="dxa"/>
          </w:tcPr>
          <w:p w14:paraId="71F6FAE9" w14:textId="1B6988EB" w:rsidR="0061524D" w:rsidRPr="00487927" w:rsidRDefault="0061524D" w:rsidP="001B2204">
            <w:pPr>
              <w:jc w:val="center"/>
              <w:rPr>
                <w:rFonts w:cstheme="minorHAnsi"/>
                <w:szCs w:val="20"/>
              </w:rPr>
            </w:pPr>
          </w:p>
        </w:tc>
        <w:tc>
          <w:tcPr>
            <w:tcW w:w="990" w:type="dxa"/>
          </w:tcPr>
          <w:p w14:paraId="2B04AE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4B7E0C" w14:textId="77777777" w:rsidR="0061524D" w:rsidRPr="00487927" w:rsidRDefault="0061524D" w:rsidP="001B2204">
            <w:pPr>
              <w:jc w:val="center"/>
              <w:rPr>
                <w:rFonts w:cstheme="minorHAnsi"/>
                <w:szCs w:val="20"/>
              </w:rPr>
            </w:pPr>
          </w:p>
        </w:tc>
        <w:tc>
          <w:tcPr>
            <w:tcW w:w="990" w:type="dxa"/>
          </w:tcPr>
          <w:p w14:paraId="5F3D1D52" w14:textId="77777777" w:rsidR="0061524D" w:rsidRPr="00487927" w:rsidRDefault="0061524D" w:rsidP="001B2204">
            <w:pPr>
              <w:jc w:val="center"/>
              <w:rPr>
                <w:rFonts w:cstheme="minorHAnsi"/>
                <w:szCs w:val="20"/>
              </w:rPr>
            </w:pPr>
          </w:p>
        </w:tc>
        <w:tc>
          <w:tcPr>
            <w:tcW w:w="990" w:type="dxa"/>
          </w:tcPr>
          <w:p w14:paraId="429CCE01" w14:textId="77777777" w:rsidR="0061524D" w:rsidRPr="00487927" w:rsidRDefault="0061524D" w:rsidP="001B2204">
            <w:pPr>
              <w:jc w:val="center"/>
              <w:rPr>
                <w:rFonts w:cstheme="minorHAnsi"/>
                <w:szCs w:val="20"/>
              </w:rPr>
            </w:pPr>
          </w:p>
        </w:tc>
        <w:tc>
          <w:tcPr>
            <w:tcW w:w="1103" w:type="dxa"/>
          </w:tcPr>
          <w:p w14:paraId="414A83CD" w14:textId="77777777" w:rsidR="0061524D" w:rsidRPr="00487927" w:rsidRDefault="0061524D" w:rsidP="001B2204">
            <w:pPr>
              <w:jc w:val="center"/>
              <w:rPr>
                <w:rFonts w:cstheme="minorHAnsi"/>
                <w:szCs w:val="20"/>
              </w:rPr>
            </w:pPr>
          </w:p>
        </w:tc>
        <w:tc>
          <w:tcPr>
            <w:tcW w:w="1103" w:type="dxa"/>
          </w:tcPr>
          <w:p w14:paraId="597AC981" w14:textId="77777777" w:rsidR="0061524D" w:rsidRPr="00487927" w:rsidRDefault="0061524D" w:rsidP="001B2204">
            <w:pPr>
              <w:jc w:val="center"/>
              <w:rPr>
                <w:rFonts w:cstheme="minorHAnsi"/>
                <w:szCs w:val="20"/>
              </w:rPr>
            </w:pPr>
          </w:p>
        </w:tc>
      </w:tr>
      <w:tr w:rsidR="0061524D" w:rsidRPr="00487927" w14:paraId="05309CE7" w14:textId="06B39034" w:rsidTr="0061524D">
        <w:tc>
          <w:tcPr>
            <w:tcW w:w="1255" w:type="dxa"/>
          </w:tcPr>
          <w:p w14:paraId="63A469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520_03</w:t>
            </w:r>
          </w:p>
        </w:tc>
        <w:tc>
          <w:tcPr>
            <w:tcW w:w="990" w:type="dxa"/>
          </w:tcPr>
          <w:p w14:paraId="682C28DD" w14:textId="77777777" w:rsidR="0061524D" w:rsidRPr="00487927" w:rsidRDefault="0061524D" w:rsidP="001B2204">
            <w:pPr>
              <w:jc w:val="center"/>
              <w:rPr>
                <w:rFonts w:cstheme="minorHAnsi"/>
                <w:szCs w:val="20"/>
              </w:rPr>
            </w:pPr>
          </w:p>
        </w:tc>
        <w:tc>
          <w:tcPr>
            <w:tcW w:w="990" w:type="dxa"/>
          </w:tcPr>
          <w:p w14:paraId="35656548" w14:textId="693317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D62C57" w14:textId="77777777" w:rsidR="0061524D" w:rsidRPr="00487927" w:rsidRDefault="0061524D" w:rsidP="001B2204">
            <w:pPr>
              <w:jc w:val="center"/>
              <w:rPr>
                <w:rFonts w:cstheme="minorHAnsi"/>
                <w:szCs w:val="20"/>
              </w:rPr>
            </w:pPr>
          </w:p>
        </w:tc>
        <w:tc>
          <w:tcPr>
            <w:tcW w:w="990" w:type="dxa"/>
          </w:tcPr>
          <w:p w14:paraId="78D3E149" w14:textId="77777777" w:rsidR="0061524D" w:rsidRPr="00487927" w:rsidRDefault="0061524D" w:rsidP="001B2204">
            <w:pPr>
              <w:jc w:val="center"/>
              <w:rPr>
                <w:rFonts w:cstheme="minorHAnsi"/>
                <w:szCs w:val="20"/>
              </w:rPr>
            </w:pPr>
          </w:p>
        </w:tc>
        <w:tc>
          <w:tcPr>
            <w:tcW w:w="990" w:type="dxa"/>
          </w:tcPr>
          <w:p w14:paraId="0DEB5021" w14:textId="00BD4A31" w:rsidR="0061524D" w:rsidRPr="00487927" w:rsidRDefault="0061524D" w:rsidP="001B2204">
            <w:pPr>
              <w:jc w:val="center"/>
              <w:rPr>
                <w:rFonts w:cstheme="minorHAnsi"/>
                <w:szCs w:val="20"/>
              </w:rPr>
            </w:pPr>
          </w:p>
        </w:tc>
        <w:tc>
          <w:tcPr>
            <w:tcW w:w="990" w:type="dxa"/>
          </w:tcPr>
          <w:p w14:paraId="176DB4B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E38BDD" w14:textId="77777777" w:rsidR="0061524D" w:rsidRPr="00487927" w:rsidRDefault="0061524D" w:rsidP="001B2204">
            <w:pPr>
              <w:jc w:val="center"/>
              <w:rPr>
                <w:rFonts w:cstheme="minorHAnsi"/>
                <w:szCs w:val="20"/>
              </w:rPr>
            </w:pPr>
          </w:p>
        </w:tc>
        <w:tc>
          <w:tcPr>
            <w:tcW w:w="990" w:type="dxa"/>
          </w:tcPr>
          <w:p w14:paraId="375068FD" w14:textId="77777777" w:rsidR="0061524D" w:rsidRPr="00487927" w:rsidRDefault="0061524D" w:rsidP="001B2204">
            <w:pPr>
              <w:jc w:val="center"/>
              <w:rPr>
                <w:rFonts w:cstheme="minorHAnsi"/>
                <w:szCs w:val="20"/>
              </w:rPr>
            </w:pPr>
          </w:p>
        </w:tc>
        <w:tc>
          <w:tcPr>
            <w:tcW w:w="990" w:type="dxa"/>
          </w:tcPr>
          <w:p w14:paraId="1E5ACD93" w14:textId="77777777" w:rsidR="0061524D" w:rsidRPr="00487927" w:rsidRDefault="0061524D" w:rsidP="001B2204">
            <w:pPr>
              <w:jc w:val="center"/>
              <w:rPr>
                <w:rFonts w:cstheme="minorHAnsi"/>
                <w:szCs w:val="20"/>
              </w:rPr>
            </w:pPr>
          </w:p>
        </w:tc>
        <w:tc>
          <w:tcPr>
            <w:tcW w:w="1103" w:type="dxa"/>
          </w:tcPr>
          <w:p w14:paraId="7666017F" w14:textId="77777777" w:rsidR="0061524D" w:rsidRPr="00487927" w:rsidRDefault="0061524D" w:rsidP="001B2204">
            <w:pPr>
              <w:jc w:val="center"/>
              <w:rPr>
                <w:rFonts w:cstheme="minorHAnsi"/>
                <w:szCs w:val="20"/>
              </w:rPr>
            </w:pPr>
          </w:p>
        </w:tc>
        <w:tc>
          <w:tcPr>
            <w:tcW w:w="1103" w:type="dxa"/>
          </w:tcPr>
          <w:p w14:paraId="31AFD124" w14:textId="77777777" w:rsidR="0061524D" w:rsidRPr="00487927" w:rsidRDefault="0061524D" w:rsidP="001B2204">
            <w:pPr>
              <w:jc w:val="center"/>
              <w:rPr>
                <w:rFonts w:cstheme="minorHAnsi"/>
                <w:szCs w:val="20"/>
              </w:rPr>
            </w:pPr>
          </w:p>
        </w:tc>
      </w:tr>
      <w:tr w:rsidR="0061524D" w:rsidRPr="00487927" w14:paraId="4E6563C1" w14:textId="21574AF1" w:rsidTr="0061524D">
        <w:tc>
          <w:tcPr>
            <w:tcW w:w="1255" w:type="dxa"/>
          </w:tcPr>
          <w:p w14:paraId="46E4524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521_01</w:t>
            </w:r>
          </w:p>
        </w:tc>
        <w:tc>
          <w:tcPr>
            <w:tcW w:w="990" w:type="dxa"/>
          </w:tcPr>
          <w:p w14:paraId="0B8E48DE" w14:textId="77777777" w:rsidR="0061524D" w:rsidRPr="00487927" w:rsidRDefault="0061524D" w:rsidP="001B2204">
            <w:pPr>
              <w:jc w:val="center"/>
              <w:rPr>
                <w:rFonts w:cstheme="minorHAnsi"/>
                <w:szCs w:val="20"/>
              </w:rPr>
            </w:pPr>
          </w:p>
        </w:tc>
        <w:tc>
          <w:tcPr>
            <w:tcW w:w="990" w:type="dxa"/>
          </w:tcPr>
          <w:p w14:paraId="40359B1A" w14:textId="01288B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824B91" w14:textId="77777777" w:rsidR="0061524D" w:rsidRPr="00487927" w:rsidRDefault="0061524D" w:rsidP="001B2204">
            <w:pPr>
              <w:jc w:val="center"/>
              <w:rPr>
                <w:rFonts w:cstheme="minorHAnsi"/>
                <w:szCs w:val="20"/>
              </w:rPr>
            </w:pPr>
          </w:p>
        </w:tc>
        <w:tc>
          <w:tcPr>
            <w:tcW w:w="990" w:type="dxa"/>
          </w:tcPr>
          <w:p w14:paraId="295E21A8" w14:textId="77777777" w:rsidR="0061524D" w:rsidRPr="00487927" w:rsidRDefault="0061524D" w:rsidP="001B2204">
            <w:pPr>
              <w:jc w:val="center"/>
              <w:rPr>
                <w:rFonts w:cstheme="minorHAnsi"/>
                <w:szCs w:val="20"/>
              </w:rPr>
            </w:pPr>
          </w:p>
        </w:tc>
        <w:tc>
          <w:tcPr>
            <w:tcW w:w="990" w:type="dxa"/>
          </w:tcPr>
          <w:p w14:paraId="638C1374" w14:textId="7376A328" w:rsidR="0061524D" w:rsidRPr="00487927" w:rsidRDefault="0061524D" w:rsidP="001B2204">
            <w:pPr>
              <w:jc w:val="center"/>
              <w:rPr>
                <w:rFonts w:cstheme="minorHAnsi"/>
                <w:szCs w:val="20"/>
              </w:rPr>
            </w:pPr>
          </w:p>
        </w:tc>
        <w:tc>
          <w:tcPr>
            <w:tcW w:w="990" w:type="dxa"/>
          </w:tcPr>
          <w:p w14:paraId="0FD32F45" w14:textId="77777777" w:rsidR="0061524D" w:rsidRPr="00487927" w:rsidRDefault="0061524D" w:rsidP="001B2204">
            <w:pPr>
              <w:jc w:val="center"/>
              <w:rPr>
                <w:rFonts w:cstheme="minorHAnsi"/>
                <w:szCs w:val="20"/>
              </w:rPr>
            </w:pPr>
          </w:p>
        </w:tc>
        <w:tc>
          <w:tcPr>
            <w:tcW w:w="1080" w:type="dxa"/>
          </w:tcPr>
          <w:p w14:paraId="73468A87" w14:textId="77777777" w:rsidR="0061524D" w:rsidRPr="00487927" w:rsidRDefault="0061524D" w:rsidP="001B2204">
            <w:pPr>
              <w:jc w:val="center"/>
              <w:rPr>
                <w:rFonts w:cstheme="minorHAnsi"/>
                <w:szCs w:val="20"/>
              </w:rPr>
            </w:pPr>
          </w:p>
        </w:tc>
        <w:tc>
          <w:tcPr>
            <w:tcW w:w="990" w:type="dxa"/>
          </w:tcPr>
          <w:p w14:paraId="66AFEADA" w14:textId="77777777" w:rsidR="0061524D" w:rsidRPr="00487927" w:rsidRDefault="0061524D" w:rsidP="001B2204">
            <w:pPr>
              <w:jc w:val="center"/>
              <w:rPr>
                <w:rFonts w:cstheme="minorHAnsi"/>
                <w:szCs w:val="20"/>
              </w:rPr>
            </w:pPr>
          </w:p>
        </w:tc>
        <w:tc>
          <w:tcPr>
            <w:tcW w:w="990" w:type="dxa"/>
          </w:tcPr>
          <w:p w14:paraId="7486FCCE" w14:textId="77777777" w:rsidR="0061524D" w:rsidRPr="00487927" w:rsidRDefault="0061524D" w:rsidP="001B2204">
            <w:pPr>
              <w:jc w:val="center"/>
              <w:rPr>
                <w:rFonts w:cstheme="minorHAnsi"/>
                <w:szCs w:val="20"/>
              </w:rPr>
            </w:pPr>
          </w:p>
        </w:tc>
        <w:tc>
          <w:tcPr>
            <w:tcW w:w="1103" w:type="dxa"/>
          </w:tcPr>
          <w:p w14:paraId="39D7B6E7" w14:textId="77777777" w:rsidR="0061524D" w:rsidRPr="00487927" w:rsidRDefault="0061524D" w:rsidP="001B2204">
            <w:pPr>
              <w:jc w:val="center"/>
              <w:rPr>
                <w:rFonts w:cstheme="minorHAnsi"/>
                <w:szCs w:val="20"/>
              </w:rPr>
            </w:pPr>
          </w:p>
        </w:tc>
        <w:tc>
          <w:tcPr>
            <w:tcW w:w="1103" w:type="dxa"/>
          </w:tcPr>
          <w:p w14:paraId="2CE2BC18" w14:textId="77777777" w:rsidR="0061524D" w:rsidRPr="00487927" w:rsidRDefault="0061524D" w:rsidP="001B2204">
            <w:pPr>
              <w:jc w:val="center"/>
              <w:rPr>
                <w:rFonts w:cstheme="minorHAnsi"/>
                <w:szCs w:val="20"/>
              </w:rPr>
            </w:pPr>
          </w:p>
        </w:tc>
      </w:tr>
      <w:tr w:rsidR="0061524D" w:rsidRPr="00487927" w14:paraId="15CAFDA9" w14:textId="444F1B46" w:rsidTr="0061524D">
        <w:tc>
          <w:tcPr>
            <w:tcW w:w="1255" w:type="dxa"/>
          </w:tcPr>
          <w:p w14:paraId="3120A2F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522_01</w:t>
            </w:r>
          </w:p>
        </w:tc>
        <w:tc>
          <w:tcPr>
            <w:tcW w:w="990" w:type="dxa"/>
          </w:tcPr>
          <w:p w14:paraId="238A47C4" w14:textId="77777777" w:rsidR="0061524D" w:rsidRPr="00487927" w:rsidRDefault="0061524D" w:rsidP="001B2204">
            <w:pPr>
              <w:jc w:val="center"/>
              <w:rPr>
                <w:rFonts w:cstheme="minorHAnsi"/>
                <w:szCs w:val="20"/>
              </w:rPr>
            </w:pPr>
          </w:p>
        </w:tc>
        <w:tc>
          <w:tcPr>
            <w:tcW w:w="990" w:type="dxa"/>
          </w:tcPr>
          <w:p w14:paraId="4C19D918" w14:textId="6C8E20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3D98AD" w14:textId="77777777" w:rsidR="0061524D" w:rsidRPr="00487927" w:rsidRDefault="0061524D" w:rsidP="001B2204">
            <w:pPr>
              <w:jc w:val="center"/>
              <w:rPr>
                <w:rFonts w:cstheme="minorHAnsi"/>
                <w:szCs w:val="20"/>
              </w:rPr>
            </w:pPr>
          </w:p>
        </w:tc>
        <w:tc>
          <w:tcPr>
            <w:tcW w:w="990" w:type="dxa"/>
          </w:tcPr>
          <w:p w14:paraId="30088EA8" w14:textId="77777777" w:rsidR="0061524D" w:rsidRPr="00487927" w:rsidRDefault="0061524D" w:rsidP="001B2204">
            <w:pPr>
              <w:jc w:val="center"/>
              <w:rPr>
                <w:rFonts w:cstheme="minorHAnsi"/>
                <w:szCs w:val="20"/>
              </w:rPr>
            </w:pPr>
          </w:p>
        </w:tc>
        <w:tc>
          <w:tcPr>
            <w:tcW w:w="990" w:type="dxa"/>
          </w:tcPr>
          <w:p w14:paraId="16AA3A00" w14:textId="1B3DE1B5" w:rsidR="0061524D" w:rsidRPr="00487927" w:rsidRDefault="0061524D" w:rsidP="001B2204">
            <w:pPr>
              <w:jc w:val="center"/>
              <w:rPr>
                <w:rFonts w:cstheme="minorHAnsi"/>
                <w:szCs w:val="20"/>
              </w:rPr>
            </w:pPr>
          </w:p>
        </w:tc>
        <w:tc>
          <w:tcPr>
            <w:tcW w:w="990" w:type="dxa"/>
          </w:tcPr>
          <w:p w14:paraId="1B7FC2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F562A2" w14:textId="77777777" w:rsidR="0061524D" w:rsidRPr="00487927" w:rsidRDefault="0061524D" w:rsidP="001B2204">
            <w:pPr>
              <w:jc w:val="center"/>
              <w:rPr>
                <w:rFonts w:cstheme="minorHAnsi"/>
                <w:szCs w:val="20"/>
              </w:rPr>
            </w:pPr>
          </w:p>
        </w:tc>
        <w:tc>
          <w:tcPr>
            <w:tcW w:w="990" w:type="dxa"/>
          </w:tcPr>
          <w:p w14:paraId="57BC7650" w14:textId="77777777" w:rsidR="0061524D" w:rsidRPr="00487927" w:rsidRDefault="0061524D" w:rsidP="001B2204">
            <w:pPr>
              <w:jc w:val="center"/>
              <w:rPr>
                <w:rFonts w:cstheme="minorHAnsi"/>
                <w:szCs w:val="20"/>
              </w:rPr>
            </w:pPr>
          </w:p>
        </w:tc>
        <w:tc>
          <w:tcPr>
            <w:tcW w:w="990" w:type="dxa"/>
          </w:tcPr>
          <w:p w14:paraId="27DB07E6" w14:textId="77777777" w:rsidR="0061524D" w:rsidRPr="00487927" w:rsidRDefault="0061524D" w:rsidP="001B2204">
            <w:pPr>
              <w:jc w:val="center"/>
              <w:rPr>
                <w:rFonts w:cstheme="minorHAnsi"/>
                <w:szCs w:val="20"/>
              </w:rPr>
            </w:pPr>
          </w:p>
        </w:tc>
        <w:tc>
          <w:tcPr>
            <w:tcW w:w="1103" w:type="dxa"/>
          </w:tcPr>
          <w:p w14:paraId="7D1BA1A7" w14:textId="77777777" w:rsidR="0061524D" w:rsidRPr="00487927" w:rsidRDefault="0061524D" w:rsidP="001B2204">
            <w:pPr>
              <w:jc w:val="center"/>
              <w:rPr>
                <w:rFonts w:cstheme="minorHAnsi"/>
                <w:szCs w:val="20"/>
              </w:rPr>
            </w:pPr>
          </w:p>
        </w:tc>
        <w:tc>
          <w:tcPr>
            <w:tcW w:w="1103" w:type="dxa"/>
          </w:tcPr>
          <w:p w14:paraId="29D61410" w14:textId="77777777" w:rsidR="0061524D" w:rsidRPr="00487927" w:rsidRDefault="0061524D" w:rsidP="001B2204">
            <w:pPr>
              <w:jc w:val="center"/>
              <w:rPr>
                <w:rFonts w:cstheme="minorHAnsi"/>
                <w:szCs w:val="20"/>
              </w:rPr>
            </w:pPr>
          </w:p>
        </w:tc>
      </w:tr>
      <w:tr w:rsidR="0061524D" w:rsidRPr="00487927" w14:paraId="319F9FD9" w14:textId="1AB0C1AE" w:rsidTr="0061524D">
        <w:tc>
          <w:tcPr>
            <w:tcW w:w="1255" w:type="dxa"/>
          </w:tcPr>
          <w:p w14:paraId="14BD9B7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522_02</w:t>
            </w:r>
          </w:p>
        </w:tc>
        <w:tc>
          <w:tcPr>
            <w:tcW w:w="990" w:type="dxa"/>
          </w:tcPr>
          <w:p w14:paraId="32094C00" w14:textId="77777777" w:rsidR="0061524D" w:rsidRPr="00487927" w:rsidRDefault="0061524D" w:rsidP="001B2204">
            <w:pPr>
              <w:jc w:val="center"/>
              <w:rPr>
                <w:rFonts w:cstheme="minorHAnsi"/>
                <w:szCs w:val="20"/>
              </w:rPr>
            </w:pPr>
          </w:p>
        </w:tc>
        <w:tc>
          <w:tcPr>
            <w:tcW w:w="990" w:type="dxa"/>
          </w:tcPr>
          <w:p w14:paraId="49017361" w14:textId="0AEFF15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C73777" w14:textId="77777777" w:rsidR="0061524D" w:rsidRPr="00487927" w:rsidRDefault="0061524D" w:rsidP="001B2204">
            <w:pPr>
              <w:jc w:val="center"/>
              <w:rPr>
                <w:rFonts w:cstheme="minorHAnsi"/>
                <w:szCs w:val="20"/>
              </w:rPr>
            </w:pPr>
          </w:p>
        </w:tc>
        <w:tc>
          <w:tcPr>
            <w:tcW w:w="990" w:type="dxa"/>
          </w:tcPr>
          <w:p w14:paraId="1647AA7F" w14:textId="77777777" w:rsidR="0061524D" w:rsidRPr="00487927" w:rsidRDefault="0061524D" w:rsidP="001B2204">
            <w:pPr>
              <w:jc w:val="center"/>
              <w:rPr>
                <w:rFonts w:cstheme="minorHAnsi"/>
                <w:szCs w:val="20"/>
              </w:rPr>
            </w:pPr>
          </w:p>
        </w:tc>
        <w:tc>
          <w:tcPr>
            <w:tcW w:w="990" w:type="dxa"/>
          </w:tcPr>
          <w:p w14:paraId="57B41998" w14:textId="53559BD2" w:rsidR="0061524D" w:rsidRPr="00487927" w:rsidRDefault="0061524D" w:rsidP="001B2204">
            <w:pPr>
              <w:jc w:val="center"/>
              <w:rPr>
                <w:rFonts w:cstheme="minorHAnsi"/>
                <w:szCs w:val="20"/>
              </w:rPr>
            </w:pPr>
          </w:p>
        </w:tc>
        <w:tc>
          <w:tcPr>
            <w:tcW w:w="990" w:type="dxa"/>
          </w:tcPr>
          <w:p w14:paraId="3346AF6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BAC3C4" w14:textId="77777777" w:rsidR="0061524D" w:rsidRPr="00487927" w:rsidRDefault="0061524D" w:rsidP="001B2204">
            <w:pPr>
              <w:jc w:val="center"/>
              <w:rPr>
                <w:rFonts w:cstheme="minorHAnsi"/>
                <w:szCs w:val="20"/>
              </w:rPr>
            </w:pPr>
          </w:p>
        </w:tc>
        <w:tc>
          <w:tcPr>
            <w:tcW w:w="990" w:type="dxa"/>
          </w:tcPr>
          <w:p w14:paraId="33D90A8A" w14:textId="77777777" w:rsidR="0061524D" w:rsidRPr="00487927" w:rsidRDefault="0061524D" w:rsidP="001B2204">
            <w:pPr>
              <w:jc w:val="center"/>
              <w:rPr>
                <w:rFonts w:cstheme="minorHAnsi"/>
                <w:szCs w:val="20"/>
              </w:rPr>
            </w:pPr>
          </w:p>
        </w:tc>
        <w:tc>
          <w:tcPr>
            <w:tcW w:w="990" w:type="dxa"/>
          </w:tcPr>
          <w:p w14:paraId="39815FD9" w14:textId="77777777" w:rsidR="0061524D" w:rsidRPr="00487927" w:rsidRDefault="0061524D" w:rsidP="001B2204">
            <w:pPr>
              <w:jc w:val="center"/>
              <w:rPr>
                <w:rFonts w:cstheme="minorHAnsi"/>
                <w:szCs w:val="20"/>
              </w:rPr>
            </w:pPr>
          </w:p>
        </w:tc>
        <w:tc>
          <w:tcPr>
            <w:tcW w:w="1103" w:type="dxa"/>
          </w:tcPr>
          <w:p w14:paraId="5CF22DDD" w14:textId="77777777" w:rsidR="0061524D" w:rsidRPr="00487927" w:rsidRDefault="0061524D" w:rsidP="001B2204">
            <w:pPr>
              <w:jc w:val="center"/>
              <w:rPr>
                <w:rFonts w:cstheme="minorHAnsi"/>
                <w:szCs w:val="20"/>
              </w:rPr>
            </w:pPr>
          </w:p>
        </w:tc>
        <w:tc>
          <w:tcPr>
            <w:tcW w:w="1103" w:type="dxa"/>
          </w:tcPr>
          <w:p w14:paraId="0A02E15F" w14:textId="77777777" w:rsidR="0061524D" w:rsidRPr="00487927" w:rsidRDefault="0061524D" w:rsidP="001B2204">
            <w:pPr>
              <w:jc w:val="center"/>
              <w:rPr>
                <w:rFonts w:cstheme="minorHAnsi"/>
                <w:szCs w:val="20"/>
              </w:rPr>
            </w:pPr>
          </w:p>
        </w:tc>
      </w:tr>
      <w:tr w:rsidR="0061524D" w:rsidRPr="00487927" w14:paraId="68D66868" w14:textId="0C607430" w:rsidTr="0061524D">
        <w:tc>
          <w:tcPr>
            <w:tcW w:w="1255" w:type="dxa"/>
          </w:tcPr>
          <w:p w14:paraId="7B0B07D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523_01</w:t>
            </w:r>
          </w:p>
        </w:tc>
        <w:tc>
          <w:tcPr>
            <w:tcW w:w="990" w:type="dxa"/>
          </w:tcPr>
          <w:p w14:paraId="30909520" w14:textId="77777777" w:rsidR="0061524D" w:rsidRPr="00487927" w:rsidRDefault="0061524D" w:rsidP="001B2204">
            <w:pPr>
              <w:jc w:val="center"/>
              <w:rPr>
                <w:rFonts w:cstheme="minorHAnsi"/>
                <w:szCs w:val="20"/>
              </w:rPr>
            </w:pPr>
          </w:p>
        </w:tc>
        <w:tc>
          <w:tcPr>
            <w:tcW w:w="990" w:type="dxa"/>
          </w:tcPr>
          <w:p w14:paraId="71390BB0" w14:textId="29B56FD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85199D" w14:textId="77777777" w:rsidR="0061524D" w:rsidRPr="00487927" w:rsidRDefault="0061524D" w:rsidP="001B2204">
            <w:pPr>
              <w:jc w:val="center"/>
              <w:rPr>
                <w:rFonts w:cstheme="minorHAnsi"/>
                <w:szCs w:val="20"/>
              </w:rPr>
            </w:pPr>
          </w:p>
        </w:tc>
        <w:tc>
          <w:tcPr>
            <w:tcW w:w="990" w:type="dxa"/>
          </w:tcPr>
          <w:p w14:paraId="6B08211D" w14:textId="77777777" w:rsidR="0061524D" w:rsidRPr="00487927" w:rsidRDefault="0061524D" w:rsidP="001B2204">
            <w:pPr>
              <w:jc w:val="center"/>
              <w:rPr>
                <w:rFonts w:cstheme="minorHAnsi"/>
                <w:szCs w:val="20"/>
              </w:rPr>
            </w:pPr>
          </w:p>
        </w:tc>
        <w:tc>
          <w:tcPr>
            <w:tcW w:w="990" w:type="dxa"/>
          </w:tcPr>
          <w:p w14:paraId="34824285" w14:textId="5664907E" w:rsidR="0061524D" w:rsidRPr="00487927" w:rsidRDefault="0061524D" w:rsidP="001B2204">
            <w:pPr>
              <w:jc w:val="center"/>
              <w:rPr>
                <w:rFonts w:cstheme="minorHAnsi"/>
                <w:szCs w:val="20"/>
              </w:rPr>
            </w:pPr>
          </w:p>
        </w:tc>
        <w:tc>
          <w:tcPr>
            <w:tcW w:w="990" w:type="dxa"/>
          </w:tcPr>
          <w:p w14:paraId="043EAB3B" w14:textId="77777777" w:rsidR="0061524D" w:rsidRPr="00487927" w:rsidRDefault="0061524D" w:rsidP="001B2204">
            <w:pPr>
              <w:jc w:val="center"/>
              <w:rPr>
                <w:rFonts w:cstheme="minorHAnsi"/>
                <w:szCs w:val="20"/>
              </w:rPr>
            </w:pPr>
          </w:p>
        </w:tc>
        <w:tc>
          <w:tcPr>
            <w:tcW w:w="1080" w:type="dxa"/>
          </w:tcPr>
          <w:p w14:paraId="5F9D2ED6" w14:textId="77777777" w:rsidR="0061524D" w:rsidRPr="00487927" w:rsidRDefault="0061524D" w:rsidP="001B2204">
            <w:pPr>
              <w:jc w:val="center"/>
              <w:rPr>
                <w:rFonts w:cstheme="minorHAnsi"/>
                <w:szCs w:val="20"/>
              </w:rPr>
            </w:pPr>
          </w:p>
        </w:tc>
        <w:tc>
          <w:tcPr>
            <w:tcW w:w="990" w:type="dxa"/>
          </w:tcPr>
          <w:p w14:paraId="55272A4E" w14:textId="77777777" w:rsidR="0061524D" w:rsidRPr="00487927" w:rsidRDefault="0061524D" w:rsidP="001B2204">
            <w:pPr>
              <w:jc w:val="center"/>
              <w:rPr>
                <w:rFonts w:cstheme="minorHAnsi"/>
                <w:szCs w:val="20"/>
              </w:rPr>
            </w:pPr>
          </w:p>
        </w:tc>
        <w:tc>
          <w:tcPr>
            <w:tcW w:w="990" w:type="dxa"/>
          </w:tcPr>
          <w:p w14:paraId="3EC2B262" w14:textId="77777777" w:rsidR="0061524D" w:rsidRPr="00487927" w:rsidRDefault="0061524D" w:rsidP="001B2204">
            <w:pPr>
              <w:jc w:val="center"/>
              <w:rPr>
                <w:rFonts w:cstheme="minorHAnsi"/>
                <w:szCs w:val="20"/>
              </w:rPr>
            </w:pPr>
          </w:p>
        </w:tc>
        <w:tc>
          <w:tcPr>
            <w:tcW w:w="1103" w:type="dxa"/>
          </w:tcPr>
          <w:p w14:paraId="26D62015" w14:textId="77777777" w:rsidR="0061524D" w:rsidRPr="00487927" w:rsidRDefault="0061524D" w:rsidP="001B2204">
            <w:pPr>
              <w:jc w:val="center"/>
              <w:rPr>
                <w:rFonts w:cstheme="minorHAnsi"/>
                <w:szCs w:val="20"/>
              </w:rPr>
            </w:pPr>
          </w:p>
        </w:tc>
        <w:tc>
          <w:tcPr>
            <w:tcW w:w="1103" w:type="dxa"/>
          </w:tcPr>
          <w:p w14:paraId="6B561B32" w14:textId="77777777" w:rsidR="0061524D" w:rsidRPr="00487927" w:rsidRDefault="0061524D" w:rsidP="001B2204">
            <w:pPr>
              <w:jc w:val="center"/>
              <w:rPr>
                <w:rFonts w:cstheme="minorHAnsi"/>
                <w:szCs w:val="20"/>
              </w:rPr>
            </w:pPr>
          </w:p>
        </w:tc>
      </w:tr>
      <w:tr w:rsidR="0061524D" w:rsidRPr="00487927" w14:paraId="6BD1D6CA" w14:textId="1B726964" w:rsidTr="0061524D">
        <w:tc>
          <w:tcPr>
            <w:tcW w:w="1255" w:type="dxa"/>
          </w:tcPr>
          <w:p w14:paraId="0E98345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523_02</w:t>
            </w:r>
          </w:p>
        </w:tc>
        <w:tc>
          <w:tcPr>
            <w:tcW w:w="990" w:type="dxa"/>
          </w:tcPr>
          <w:p w14:paraId="17247095" w14:textId="77777777" w:rsidR="0061524D" w:rsidRPr="00487927" w:rsidRDefault="0061524D" w:rsidP="001B2204">
            <w:pPr>
              <w:jc w:val="center"/>
              <w:rPr>
                <w:rFonts w:cstheme="minorHAnsi"/>
                <w:szCs w:val="20"/>
              </w:rPr>
            </w:pPr>
          </w:p>
        </w:tc>
        <w:tc>
          <w:tcPr>
            <w:tcW w:w="990" w:type="dxa"/>
          </w:tcPr>
          <w:p w14:paraId="001D38E4" w14:textId="35B5B66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709F8A" w14:textId="77777777" w:rsidR="0061524D" w:rsidRPr="00487927" w:rsidRDefault="0061524D" w:rsidP="001B2204">
            <w:pPr>
              <w:jc w:val="center"/>
              <w:rPr>
                <w:rFonts w:cstheme="minorHAnsi"/>
                <w:szCs w:val="20"/>
              </w:rPr>
            </w:pPr>
          </w:p>
        </w:tc>
        <w:tc>
          <w:tcPr>
            <w:tcW w:w="990" w:type="dxa"/>
          </w:tcPr>
          <w:p w14:paraId="2BCC4AD7" w14:textId="77777777" w:rsidR="0061524D" w:rsidRPr="00487927" w:rsidRDefault="0061524D" w:rsidP="001B2204">
            <w:pPr>
              <w:jc w:val="center"/>
              <w:rPr>
                <w:rFonts w:cstheme="minorHAnsi"/>
                <w:szCs w:val="20"/>
              </w:rPr>
            </w:pPr>
          </w:p>
        </w:tc>
        <w:tc>
          <w:tcPr>
            <w:tcW w:w="990" w:type="dxa"/>
          </w:tcPr>
          <w:p w14:paraId="7C1C2E48" w14:textId="31EB5297" w:rsidR="0061524D" w:rsidRPr="00487927" w:rsidRDefault="0061524D" w:rsidP="001B2204">
            <w:pPr>
              <w:jc w:val="center"/>
              <w:rPr>
                <w:rFonts w:cstheme="minorHAnsi"/>
                <w:szCs w:val="20"/>
              </w:rPr>
            </w:pPr>
          </w:p>
        </w:tc>
        <w:tc>
          <w:tcPr>
            <w:tcW w:w="990" w:type="dxa"/>
          </w:tcPr>
          <w:p w14:paraId="60288DD8" w14:textId="77777777" w:rsidR="0061524D" w:rsidRPr="00487927" w:rsidRDefault="0061524D" w:rsidP="001B2204">
            <w:pPr>
              <w:jc w:val="center"/>
              <w:rPr>
                <w:rFonts w:cstheme="minorHAnsi"/>
                <w:szCs w:val="20"/>
              </w:rPr>
            </w:pPr>
          </w:p>
        </w:tc>
        <w:tc>
          <w:tcPr>
            <w:tcW w:w="1080" w:type="dxa"/>
          </w:tcPr>
          <w:p w14:paraId="16CC4AC0" w14:textId="77777777" w:rsidR="0061524D" w:rsidRPr="00487927" w:rsidRDefault="0061524D" w:rsidP="001B2204">
            <w:pPr>
              <w:jc w:val="center"/>
              <w:rPr>
                <w:rFonts w:cstheme="minorHAnsi"/>
                <w:szCs w:val="20"/>
              </w:rPr>
            </w:pPr>
          </w:p>
        </w:tc>
        <w:tc>
          <w:tcPr>
            <w:tcW w:w="990" w:type="dxa"/>
          </w:tcPr>
          <w:p w14:paraId="346C5E50" w14:textId="77777777" w:rsidR="0061524D" w:rsidRPr="00487927" w:rsidRDefault="0061524D" w:rsidP="001B2204">
            <w:pPr>
              <w:jc w:val="center"/>
              <w:rPr>
                <w:rFonts w:cstheme="minorHAnsi"/>
                <w:szCs w:val="20"/>
              </w:rPr>
            </w:pPr>
          </w:p>
        </w:tc>
        <w:tc>
          <w:tcPr>
            <w:tcW w:w="990" w:type="dxa"/>
          </w:tcPr>
          <w:p w14:paraId="5E433622" w14:textId="77777777" w:rsidR="0061524D" w:rsidRPr="00487927" w:rsidRDefault="0061524D" w:rsidP="001B2204">
            <w:pPr>
              <w:jc w:val="center"/>
              <w:rPr>
                <w:rFonts w:cstheme="minorHAnsi"/>
                <w:szCs w:val="20"/>
              </w:rPr>
            </w:pPr>
          </w:p>
        </w:tc>
        <w:tc>
          <w:tcPr>
            <w:tcW w:w="1103" w:type="dxa"/>
          </w:tcPr>
          <w:p w14:paraId="40AA913E" w14:textId="77777777" w:rsidR="0061524D" w:rsidRPr="00487927" w:rsidRDefault="0061524D" w:rsidP="001B2204">
            <w:pPr>
              <w:jc w:val="center"/>
              <w:rPr>
                <w:rFonts w:cstheme="minorHAnsi"/>
                <w:szCs w:val="20"/>
              </w:rPr>
            </w:pPr>
          </w:p>
        </w:tc>
        <w:tc>
          <w:tcPr>
            <w:tcW w:w="1103" w:type="dxa"/>
          </w:tcPr>
          <w:p w14:paraId="0F41D5B5" w14:textId="77777777" w:rsidR="0061524D" w:rsidRPr="00487927" w:rsidRDefault="0061524D" w:rsidP="001B2204">
            <w:pPr>
              <w:jc w:val="center"/>
              <w:rPr>
                <w:rFonts w:cstheme="minorHAnsi"/>
                <w:szCs w:val="20"/>
              </w:rPr>
            </w:pPr>
          </w:p>
        </w:tc>
      </w:tr>
      <w:tr w:rsidR="0061524D" w:rsidRPr="00487927" w14:paraId="19190025" w14:textId="46151622" w:rsidTr="0061524D">
        <w:tc>
          <w:tcPr>
            <w:tcW w:w="1255" w:type="dxa"/>
          </w:tcPr>
          <w:p w14:paraId="7E3679F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523_03</w:t>
            </w:r>
          </w:p>
        </w:tc>
        <w:tc>
          <w:tcPr>
            <w:tcW w:w="990" w:type="dxa"/>
          </w:tcPr>
          <w:p w14:paraId="4C110888" w14:textId="77777777" w:rsidR="0061524D" w:rsidRPr="00487927" w:rsidRDefault="0061524D" w:rsidP="001B2204">
            <w:pPr>
              <w:jc w:val="center"/>
              <w:rPr>
                <w:rFonts w:cstheme="minorHAnsi"/>
                <w:szCs w:val="20"/>
              </w:rPr>
            </w:pPr>
          </w:p>
        </w:tc>
        <w:tc>
          <w:tcPr>
            <w:tcW w:w="990" w:type="dxa"/>
          </w:tcPr>
          <w:p w14:paraId="0AF0F65C" w14:textId="6BFFB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CA6BB4" w14:textId="77777777" w:rsidR="0061524D" w:rsidRPr="00487927" w:rsidRDefault="0061524D" w:rsidP="001B2204">
            <w:pPr>
              <w:jc w:val="center"/>
              <w:rPr>
                <w:rFonts w:cstheme="minorHAnsi"/>
                <w:szCs w:val="20"/>
              </w:rPr>
            </w:pPr>
          </w:p>
        </w:tc>
        <w:tc>
          <w:tcPr>
            <w:tcW w:w="990" w:type="dxa"/>
          </w:tcPr>
          <w:p w14:paraId="1549D1AB" w14:textId="77777777" w:rsidR="0061524D" w:rsidRPr="00487927" w:rsidRDefault="0061524D" w:rsidP="001B2204">
            <w:pPr>
              <w:jc w:val="center"/>
              <w:rPr>
                <w:rFonts w:cstheme="minorHAnsi"/>
                <w:szCs w:val="20"/>
              </w:rPr>
            </w:pPr>
          </w:p>
        </w:tc>
        <w:tc>
          <w:tcPr>
            <w:tcW w:w="990" w:type="dxa"/>
          </w:tcPr>
          <w:p w14:paraId="5927D8CC" w14:textId="575FE7BB" w:rsidR="0061524D" w:rsidRPr="00487927" w:rsidRDefault="0061524D" w:rsidP="001B2204">
            <w:pPr>
              <w:jc w:val="center"/>
              <w:rPr>
                <w:rFonts w:cstheme="minorHAnsi"/>
                <w:szCs w:val="20"/>
              </w:rPr>
            </w:pPr>
          </w:p>
        </w:tc>
        <w:tc>
          <w:tcPr>
            <w:tcW w:w="990" w:type="dxa"/>
          </w:tcPr>
          <w:p w14:paraId="68B4FED8" w14:textId="77777777" w:rsidR="0061524D" w:rsidRPr="00487927" w:rsidRDefault="0061524D" w:rsidP="001B2204">
            <w:pPr>
              <w:jc w:val="center"/>
              <w:rPr>
                <w:rFonts w:cstheme="minorHAnsi"/>
                <w:szCs w:val="20"/>
              </w:rPr>
            </w:pPr>
          </w:p>
        </w:tc>
        <w:tc>
          <w:tcPr>
            <w:tcW w:w="1080" w:type="dxa"/>
          </w:tcPr>
          <w:p w14:paraId="1030113A" w14:textId="77777777" w:rsidR="0061524D" w:rsidRPr="00487927" w:rsidRDefault="0061524D" w:rsidP="001B2204">
            <w:pPr>
              <w:jc w:val="center"/>
              <w:rPr>
                <w:rFonts w:cstheme="minorHAnsi"/>
                <w:szCs w:val="20"/>
              </w:rPr>
            </w:pPr>
          </w:p>
        </w:tc>
        <w:tc>
          <w:tcPr>
            <w:tcW w:w="990" w:type="dxa"/>
          </w:tcPr>
          <w:p w14:paraId="6D2A95F8" w14:textId="77777777" w:rsidR="0061524D" w:rsidRPr="00487927" w:rsidRDefault="0061524D" w:rsidP="001B2204">
            <w:pPr>
              <w:jc w:val="center"/>
              <w:rPr>
                <w:rFonts w:cstheme="minorHAnsi"/>
                <w:szCs w:val="20"/>
              </w:rPr>
            </w:pPr>
          </w:p>
        </w:tc>
        <w:tc>
          <w:tcPr>
            <w:tcW w:w="990" w:type="dxa"/>
          </w:tcPr>
          <w:p w14:paraId="08562063" w14:textId="77777777" w:rsidR="0061524D" w:rsidRPr="00487927" w:rsidRDefault="0061524D" w:rsidP="001B2204">
            <w:pPr>
              <w:jc w:val="center"/>
              <w:rPr>
                <w:rFonts w:cstheme="minorHAnsi"/>
                <w:szCs w:val="20"/>
              </w:rPr>
            </w:pPr>
          </w:p>
        </w:tc>
        <w:tc>
          <w:tcPr>
            <w:tcW w:w="1103" w:type="dxa"/>
          </w:tcPr>
          <w:p w14:paraId="1FAA151D" w14:textId="77777777" w:rsidR="0061524D" w:rsidRPr="00487927" w:rsidRDefault="0061524D" w:rsidP="001B2204">
            <w:pPr>
              <w:jc w:val="center"/>
              <w:rPr>
                <w:rFonts w:cstheme="minorHAnsi"/>
                <w:szCs w:val="20"/>
              </w:rPr>
            </w:pPr>
          </w:p>
        </w:tc>
        <w:tc>
          <w:tcPr>
            <w:tcW w:w="1103" w:type="dxa"/>
          </w:tcPr>
          <w:p w14:paraId="31FEE52D" w14:textId="77777777" w:rsidR="0061524D" w:rsidRPr="00487927" w:rsidRDefault="0061524D" w:rsidP="001B2204">
            <w:pPr>
              <w:jc w:val="center"/>
              <w:rPr>
                <w:rFonts w:cstheme="minorHAnsi"/>
                <w:szCs w:val="20"/>
              </w:rPr>
            </w:pPr>
          </w:p>
        </w:tc>
      </w:tr>
      <w:tr w:rsidR="0061524D" w:rsidRPr="00487927" w14:paraId="4B788918" w14:textId="5B5F26C0" w:rsidTr="0061524D">
        <w:tc>
          <w:tcPr>
            <w:tcW w:w="1255" w:type="dxa"/>
          </w:tcPr>
          <w:p w14:paraId="31C6AF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523_04</w:t>
            </w:r>
          </w:p>
        </w:tc>
        <w:tc>
          <w:tcPr>
            <w:tcW w:w="990" w:type="dxa"/>
          </w:tcPr>
          <w:p w14:paraId="2ACFE6F0" w14:textId="77777777" w:rsidR="0061524D" w:rsidRPr="00487927" w:rsidRDefault="0061524D" w:rsidP="001B2204">
            <w:pPr>
              <w:jc w:val="center"/>
              <w:rPr>
                <w:rFonts w:cstheme="minorHAnsi"/>
                <w:szCs w:val="20"/>
              </w:rPr>
            </w:pPr>
          </w:p>
        </w:tc>
        <w:tc>
          <w:tcPr>
            <w:tcW w:w="990" w:type="dxa"/>
          </w:tcPr>
          <w:p w14:paraId="2E58E547" w14:textId="44812E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FD5C6B" w14:textId="77777777" w:rsidR="0061524D" w:rsidRPr="00487927" w:rsidRDefault="0061524D" w:rsidP="001B2204">
            <w:pPr>
              <w:jc w:val="center"/>
              <w:rPr>
                <w:rFonts w:cstheme="minorHAnsi"/>
                <w:szCs w:val="20"/>
              </w:rPr>
            </w:pPr>
          </w:p>
        </w:tc>
        <w:tc>
          <w:tcPr>
            <w:tcW w:w="990" w:type="dxa"/>
          </w:tcPr>
          <w:p w14:paraId="5080FE46" w14:textId="77777777" w:rsidR="0061524D" w:rsidRPr="00487927" w:rsidRDefault="0061524D" w:rsidP="001B2204">
            <w:pPr>
              <w:jc w:val="center"/>
              <w:rPr>
                <w:rFonts w:cstheme="minorHAnsi"/>
                <w:szCs w:val="20"/>
              </w:rPr>
            </w:pPr>
          </w:p>
        </w:tc>
        <w:tc>
          <w:tcPr>
            <w:tcW w:w="990" w:type="dxa"/>
          </w:tcPr>
          <w:p w14:paraId="2360B321" w14:textId="4BFD53B4" w:rsidR="0061524D" w:rsidRPr="00487927" w:rsidRDefault="0061524D" w:rsidP="001B2204">
            <w:pPr>
              <w:jc w:val="center"/>
              <w:rPr>
                <w:rFonts w:cstheme="minorHAnsi"/>
                <w:szCs w:val="20"/>
              </w:rPr>
            </w:pPr>
          </w:p>
        </w:tc>
        <w:tc>
          <w:tcPr>
            <w:tcW w:w="990" w:type="dxa"/>
          </w:tcPr>
          <w:p w14:paraId="4FC4C6C3" w14:textId="77777777" w:rsidR="0061524D" w:rsidRPr="00487927" w:rsidRDefault="0061524D" w:rsidP="001B2204">
            <w:pPr>
              <w:jc w:val="center"/>
              <w:rPr>
                <w:rFonts w:cstheme="minorHAnsi"/>
                <w:szCs w:val="20"/>
              </w:rPr>
            </w:pPr>
          </w:p>
        </w:tc>
        <w:tc>
          <w:tcPr>
            <w:tcW w:w="1080" w:type="dxa"/>
          </w:tcPr>
          <w:p w14:paraId="033F948C" w14:textId="77777777" w:rsidR="0061524D" w:rsidRPr="00487927" w:rsidRDefault="0061524D" w:rsidP="001B2204">
            <w:pPr>
              <w:jc w:val="center"/>
              <w:rPr>
                <w:rFonts w:cstheme="minorHAnsi"/>
                <w:szCs w:val="20"/>
              </w:rPr>
            </w:pPr>
          </w:p>
        </w:tc>
        <w:tc>
          <w:tcPr>
            <w:tcW w:w="990" w:type="dxa"/>
          </w:tcPr>
          <w:p w14:paraId="3F6DBAD3" w14:textId="77777777" w:rsidR="0061524D" w:rsidRPr="00487927" w:rsidRDefault="0061524D" w:rsidP="001B2204">
            <w:pPr>
              <w:jc w:val="center"/>
              <w:rPr>
                <w:rFonts w:cstheme="minorHAnsi"/>
                <w:szCs w:val="20"/>
              </w:rPr>
            </w:pPr>
          </w:p>
        </w:tc>
        <w:tc>
          <w:tcPr>
            <w:tcW w:w="990" w:type="dxa"/>
          </w:tcPr>
          <w:p w14:paraId="0C8E1BE6" w14:textId="77777777" w:rsidR="0061524D" w:rsidRPr="00487927" w:rsidRDefault="0061524D" w:rsidP="001B2204">
            <w:pPr>
              <w:jc w:val="center"/>
              <w:rPr>
                <w:rFonts w:cstheme="minorHAnsi"/>
                <w:szCs w:val="20"/>
              </w:rPr>
            </w:pPr>
          </w:p>
        </w:tc>
        <w:tc>
          <w:tcPr>
            <w:tcW w:w="1103" w:type="dxa"/>
          </w:tcPr>
          <w:p w14:paraId="10B06229" w14:textId="77777777" w:rsidR="0061524D" w:rsidRPr="00487927" w:rsidRDefault="0061524D" w:rsidP="001B2204">
            <w:pPr>
              <w:jc w:val="center"/>
              <w:rPr>
                <w:rFonts w:cstheme="minorHAnsi"/>
                <w:szCs w:val="20"/>
              </w:rPr>
            </w:pPr>
          </w:p>
        </w:tc>
        <w:tc>
          <w:tcPr>
            <w:tcW w:w="1103" w:type="dxa"/>
          </w:tcPr>
          <w:p w14:paraId="6C5E7275" w14:textId="77777777" w:rsidR="0061524D" w:rsidRPr="00487927" w:rsidRDefault="0061524D" w:rsidP="001B2204">
            <w:pPr>
              <w:jc w:val="center"/>
              <w:rPr>
                <w:rFonts w:cstheme="minorHAnsi"/>
                <w:szCs w:val="20"/>
              </w:rPr>
            </w:pPr>
          </w:p>
        </w:tc>
      </w:tr>
      <w:tr w:rsidR="0061524D" w:rsidRPr="00487927" w14:paraId="2F75F971" w14:textId="777B94AC" w:rsidTr="0061524D">
        <w:tc>
          <w:tcPr>
            <w:tcW w:w="1255" w:type="dxa"/>
          </w:tcPr>
          <w:p w14:paraId="4FFDB6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524_01</w:t>
            </w:r>
          </w:p>
        </w:tc>
        <w:tc>
          <w:tcPr>
            <w:tcW w:w="990" w:type="dxa"/>
          </w:tcPr>
          <w:p w14:paraId="6C164107" w14:textId="77777777" w:rsidR="0061524D" w:rsidRPr="00487927" w:rsidRDefault="0061524D" w:rsidP="001B2204">
            <w:pPr>
              <w:jc w:val="center"/>
              <w:rPr>
                <w:rFonts w:cstheme="minorHAnsi"/>
                <w:szCs w:val="20"/>
              </w:rPr>
            </w:pPr>
          </w:p>
        </w:tc>
        <w:tc>
          <w:tcPr>
            <w:tcW w:w="990" w:type="dxa"/>
          </w:tcPr>
          <w:p w14:paraId="534A6D85" w14:textId="04DB4C9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734027" w14:textId="77777777" w:rsidR="0061524D" w:rsidRPr="00487927" w:rsidRDefault="0061524D" w:rsidP="001B2204">
            <w:pPr>
              <w:jc w:val="center"/>
              <w:rPr>
                <w:rFonts w:cstheme="minorHAnsi"/>
                <w:szCs w:val="20"/>
              </w:rPr>
            </w:pPr>
          </w:p>
        </w:tc>
        <w:tc>
          <w:tcPr>
            <w:tcW w:w="990" w:type="dxa"/>
          </w:tcPr>
          <w:p w14:paraId="5FB5EA4B" w14:textId="77777777" w:rsidR="0061524D" w:rsidRPr="00487927" w:rsidRDefault="0061524D" w:rsidP="001B2204">
            <w:pPr>
              <w:jc w:val="center"/>
              <w:rPr>
                <w:rFonts w:cstheme="minorHAnsi"/>
                <w:szCs w:val="20"/>
              </w:rPr>
            </w:pPr>
          </w:p>
        </w:tc>
        <w:tc>
          <w:tcPr>
            <w:tcW w:w="990" w:type="dxa"/>
          </w:tcPr>
          <w:p w14:paraId="69586FB0" w14:textId="7FA7B41E" w:rsidR="0061524D" w:rsidRPr="00487927" w:rsidRDefault="0061524D" w:rsidP="001B2204">
            <w:pPr>
              <w:jc w:val="center"/>
              <w:rPr>
                <w:rFonts w:cstheme="minorHAnsi"/>
                <w:szCs w:val="20"/>
              </w:rPr>
            </w:pPr>
          </w:p>
        </w:tc>
        <w:tc>
          <w:tcPr>
            <w:tcW w:w="990" w:type="dxa"/>
          </w:tcPr>
          <w:p w14:paraId="00C1B4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E00D54" w14:textId="77777777" w:rsidR="0061524D" w:rsidRPr="00487927" w:rsidRDefault="0061524D" w:rsidP="001B2204">
            <w:pPr>
              <w:jc w:val="center"/>
              <w:rPr>
                <w:rFonts w:cstheme="minorHAnsi"/>
                <w:szCs w:val="20"/>
              </w:rPr>
            </w:pPr>
          </w:p>
        </w:tc>
        <w:tc>
          <w:tcPr>
            <w:tcW w:w="990" w:type="dxa"/>
          </w:tcPr>
          <w:p w14:paraId="26ECD3D7" w14:textId="77777777" w:rsidR="0061524D" w:rsidRPr="00487927" w:rsidRDefault="0061524D" w:rsidP="001B2204">
            <w:pPr>
              <w:jc w:val="center"/>
              <w:rPr>
                <w:rFonts w:cstheme="minorHAnsi"/>
                <w:szCs w:val="20"/>
              </w:rPr>
            </w:pPr>
          </w:p>
        </w:tc>
        <w:tc>
          <w:tcPr>
            <w:tcW w:w="990" w:type="dxa"/>
          </w:tcPr>
          <w:p w14:paraId="6517E1F5" w14:textId="77777777" w:rsidR="0061524D" w:rsidRPr="00487927" w:rsidRDefault="0061524D" w:rsidP="001B2204">
            <w:pPr>
              <w:jc w:val="center"/>
              <w:rPr>
                <w:rFonts w:cstheme="minorHAnsi"/>
                <w:szCs w:val="20"/>
              </w:rPr>
            </w:pPr>
          </w:p>
        </w:tc>
        <w:tc>
          <w:tcPr>
            <w:tcW w:w="1103" w:type="dxa"/>
          </w:tcPr>
          <w:p w14:paraId="31894DC4" w14:textId="77777777" w:rsidR="0061524D" w:rsidRPr="00487927" w:rsidRDefault="0061524D" w:rsidP="001B2204">
            <w:pPr>
              <w:jc w:val="center"/>
              <w:rPr>
                <w:rFonts w:cstheme="minorHAnsi"/>
                <w:szCs w:val="20"/>
              </w:rPr>
            </w:pPr>
          </w:p>
        </w:tc>
        <w:tc>
          <w:tcPr>
            <w:tcW w:w="1103" w:type="dxa"/>
          </w:tcPr>
          <w:p w14:paraId="5B0380B8" w14:textId="77777777" w:rsidR="0061524D" w:rsidRPr="00487927" w:rsidRDefault="0061524D" w:rsidP="001B2204">
            <w:pPr>
              <w:jc w:val="center"/>
              <w:rPr>
                <w:rFonts w:cstheme="minorHAnsi"/>
                <w:szCs w:val="20"/>
              </w:rPr>
            </w:pPr>
          </w:p>
        </w:tc>
      </w:tr>
      <w:tr w:rsidR="0061524D" w:rsidRPr="00487927" w14:paraId="0F87C516" w14:textId="168F99DB" w:rsidTr="0061524D">
        <w:tc>
          <w:tcPr>
            <w:tcW w:w="1255" w:type="dxa"/>
          </w:tcPr>
          <w:p w14:paraId="23E01A44"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524_02</w:t>
            </w:r>
          </w:p>
        </w:tc>
        <w:tc>
          <w:tcPr>
            <w:tcW w:w="990" w:type="dxa"/>
          </w:tcPr>
          <w:p w14:paraId="4C237CEE" w14:textId="77777777" w:rsidR="0061524D" w:rsidRPr="00487927" w:rsidRDefault="0061524D" w:rsidP="001B2204">
            <w:pPr>
              <w:jc w:val="center"/>
              <w:rPr>
                <w:rFonts w:cstheme="minorHAnsi"/>
                <w:szCs w:val="20"/>
              </w:rPr>
            </w:pPr>
          </w:p>
        </w:tc>
        <w:tc>
          <w:tcPr>
            <w:tcW w:w="990" w:type="dxa"/>
          </w:tcPr>
          <w:p w14:paraId="675C60E4" w14:textId="2CC9934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65785D" w14:textId="77777777" w:rsidR="0061524D" w:rsidRPr="00487927" w:rsidRDefault="0061524D" w:rsidP="001B2204">
            <w:pPr>
              <w:jc w:val="center"/>
              <w:rPr>
                <w:rFonts w:cstheme="minorHAnsi"/>
                <w:szCs w:val="20"/>
              </w:rPr>
            </w:pPr>
          </w:p>
        </w:tc>
        <w:tc>
          <w:tcPr>
            <w:tcW w:w="990" w:type="dxa"/>
          </w:tcPr>
          <w:p w14:paraId="111EA3AA" w14:textId="77777777" w:rsidR="0061524D" w:rsidRPr="00487927" w:rsidRDefault="0061524D" w:rsidP="001B2204">
            <w:pPr>
              <w:jc w:val="center"/>
              <w:rPr>
                <w:rFonts w:cstheme="minorHAnsi"/>
                <w:szCs w:val="20"/>
              </w:rPr>
            </w:pPr>
          </w:p>
        </w:tc>
        <w:tc>
          <w:tcPr>
            <w:tcW w:w="990" w:type="dxa"/>
          </w:tcPr>
          <w:p w14:paraId="5DFE01E3" w14:textId="60EA21C6" w:rsidR="0061524D" w:rsidRPr="00487927" w:rsidRDefault="0061524D" w:rsidP="001B2204">
            <w:pPr>
              <w:jc w:val="center"/>
              <w:rPr>
                <w:rFonts w:cstheme="minorHAnsi"/>
                <w:szCs w:val="20"/>
              </w:rPr>
            </w:pPr>
          </w:p>
        </w:tc>
        <w:tc>
          <w:tcPr>
            <w:tcW w:w="990" w:type="dxa"/>
          </w:tcPr>
          <w:p w14:paraId="749B53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65BBB27" w14:textId="77777777" w:rsidR="0061524D" w:rsidRPr="00487927" w:rsidRDefault="0061524D" w:rsidP="001B2204">
            <w:pPr>
              <w:jc w:val="center"/>
              <w:rPr>
                <w:rFonts w:cstheme="minorHAnsi"/>
                <w:szCs w:val="20"/>
              </w:rPr>
            </w:pPr>
          </w:p>
        </w:tc>
        <w:tc>
          <w:tcPr>
            <w:tcW w:w="990" w:type="dxa"/>
          </w:tcPr>
          <w:p w14:paraId="7B682047" w14:textId="77777777" w:rsidR="0061524D" w:rsidRPr="00487927" w:rsidRDefault="0061524D" w:rsidP="001B2204">
            <w:pPr>
              <w:jc w:val="center"/>
              <w:rPr>
                <w:rFonts w:cstheme="minorHAnsi"/>
                <w:szCs w:val="20"/>
              </w:rPr>
            </w:pPr>
          </w:p>
        </w:tc>
        <w:tc>
          <w:tcPr>
            <w:tcW w:w="990" w:type="dxa"/>
          </w:tcPr>
          <w:p w14:paraId="39F4CBEA" w14:textId="77777777" w:rsidR="0061524D" w:rsidRPr="00487927" w:rsidRDefault="0061524D" w:rsidP="001B2204">
            <w:pPr>
              <w:jc w:val="center"/>
              <w:rPr>
                <w:rFonts w:cstheme="minorHAnsi"/>
                <w:szCs w:val="20"/>
              </w:rPr>
            </w:pPr>
          </w:p>
        </w:tc>
        <w:tc>
          <w:tcPr>
            <w:tcW w:w="1103" w:type="dxa"/>
          </w:tcPr>
          <w:p w14:paraId="721771F6" w14:textId="77777777" w:rsidR="0061524D" w:rsidRPr="00487927" w:rsidRDefault="0061524D" w:rsidP="001B2204">
            <w:pPr>
              <w:jc w:val="center"/>
              <w:rPr>
                <w:rFonts w:cstheme="minorHAnsi"/>
                <w:szCs w:val="20"/>
              </w:rPr>
            </w:pPr>
          </w:p>
        </w:tc>
        <w:tc>
          <w:tcPr>
            <w:tcW w:w="1103" w:type="dxa"/>
          </w:tcPr>
          <w:p w14:paraId="1E0E14B8" w14:textId="77777777" w:rsidR="0061524D" w:rsidRPr="00487927" w:rsidRDefault="0061524D" w:rsidP="001B2204">
            <w:pPr>
              <w:jc w:val="center"/>
              <w:rPr>
                <w:rFonts w:cstheme="minorHAnsi"/>
                <w:szCs w:val="20"/>
              </w:rPr>
            </w:pPr>
          </w:p>
        </w:tc>
      </w:tr>
      <w:tr w:rsidR="0061524D" w:rsidRPr="00487927" w14:paraId="5E1FBEEC" w14:textId="680B8761" w:rsidTr="0061524D">
        <w:tc>
          <w:tcPr>
            <w:tcW w:w="1255" w:type="dxa"/>
          </w:tcPr>
          <w:p w14:paraId="5563C5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525_01</w:t>
            </w:r>
          </w:p>
        </w:tc>
        <w:tc>
          <w:tcPr>
            <w:tcW w:w="990" w:type="dxa"/>
          </w:tcPr>
          <w:p w14:paraId="30003165" w14:textId="77777777" w:rsidR="0061524D" w:rsidRPr="00487927" w:rsidRDefault="0061524D" w:rsidP="001B2204">
            <w:pPr>
              <w:jc w:val="center"/>
              <w:rPr>
                <w:rFonts w:cstheme="minorHAnsi"/>
                <w:szCs w:val="20"/>
              </w:rPr>
            </w:pPr>
          </w:p>
        </w:tc>
        <w:tc>
          <w:tcPr>
            <w:tcW w:w="990" w:type="dxa"/>
          </w:tcPr>
          <w:p w14:paraId="6FA5C24B" w14:textId="087C9F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161E85" w14:textId="77777777" w:rsidR="0061524D" w:rsidRPr="00487927" w:rsidRDefault="0061524D" w:rsidP="001B2204">
            <w:pPr>
              <w:jc w:val="center"/>
              <w:rPr>
                <w:rFonts w:cstheme="minorHAnsi"/>
                <w:szCs w:val="20"/>
              </w:rPr>
            </w:pPr>
          </w:p>
        </w:tc>
        <w:tc>
          <w:tcPr>
            <w:tcW w:w="990" w:type="dxa"/>
          </w:tcPr>
          <w:p w14:paraId="520F408D" w14:textId="77777777" w:rsidR="0061524D" w:rsidRPr="00487927" w:rsidRDefault="0061524D" w:rsidP="001B2204">
            <w:pPr>
              <w:jc w:val="center"/>
              <w:rPr>
                <w:rFonts w:cstheme="minorHAnsi"/>
                <w:szCs w:val="20"/>
              </w:rPr>
            </w:pPr>
          </w:p>
        </w:tc>
        <w:tc>
          <w:tcPr>
            <w:tcW w:w="990" w:type="dxa"/>
          </w:tcPr>
          <w:p w14:paraId="451BA0E5" w14:textId="5F797876" w:rsidR="0061524D" w:rsidRPr="00487927" w:rsidRDefault="0061524D" w:rsidP="001B2204">
            <w:pPr>
              <w:jc w:val="center"/>
              <w:rPr>
                <w:rFonts w:cstheme="minorHAnsi"/>
                <w:szCs w:val="20"/>
              </w:rPr>
            </w:pPr>
          </w:p>
        </w:tc>
        <w:tc>
          <w:tcPr>
            <w:tcW w:w="990" w:type="dxa"/>
          </w:tcPr>
          <w:p w14:paraId="4FF84F8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52B025" w14:textId="77777777" w:rsidR="0061524D" w:rsidRPr="00487927" w:rsidRDefault="0061524D" w:rsidP="001B2204">
            <w:pPr>
              <w:jc w:val="center"/>
              <w:rPr>
                <w:rFonts w:cstheme="minorHAnsi"/>
                <w:szCs w:val="20"/>
              </w:rPr>
            </w:pPr>
          </w:p>
        </w:tc>
        <w:tc>
          <w:tcPr>
            <w:tcW w:w="990" w:type="dxa"/>
          </w:tcPr>
          <w:p w14:paraId="19EC18EB" w14:textId="77777777" w:rsidR="0061524D" w:rsidRPr="00487927" w:rsidRDefault="0061524D" w:rsidP="001B2204">
            <w:pPr>
              <w:jc w:val="center"/>
              <w:rPr>
                <w:rFonts w:cstheme="minorHAnsi"/>
                <w:szCs w:val="20"/>
              </w:rPr>
            </w:pPr>
          </w:p>
        </w:tc>
        <w:tc>
          <w:tcPr>
            <w:tcW w:w="990" w:type="dxa"/>
          </w:tcPr>
          <w:p w14:paraId="46BA4EA5" w14:textId="77777777" w:rsidR="0061524D" w:rsidRPr="00487927" w:rsidRDefault="0061524D" w:rsidP="001B2204">
            <w:pPr>
              <w:jc w:val="center"/>
              <w:rPr>
                <w:rFonts w:cstheme="minorHAnsi"/>
                <w:szCs w:val="20"/>
              </w:rPr>
            </w:pPr>
          </w:p>
        </w:tc>
        <w:tc>
          <w:tcPr>
            <w:tcW w:w="1103" w:type="dxa"/>
          </w:tcPr>
          <w:p w14:paraId="12255458" w14:textId="77777777" w:rsidR="0061524D" w:rsidRPr="00487927" w:rsidRDefault="0061524D" w:rsidP="001B2204">
            <w:pPr>
              <w:jc w:val="center"/>
              <w:rPr>
                <w:rFonts w:cstheme="minorHAnsi"/>
                <w:szCs w:val="20"/>
              </w:rPr>
            </w:pPr>
          </w:p>
        </w:tc>
        <w:tc>
          <w:tcPr>
            <w:tcW w:w="1103" w:type="dxa"/>
          </w:tcPr>
          <w:p w14:paraId="1D5573D9" w14:textId="77777777" w:rsidR="0061524D" w:rsidRPr="00487927" w:rsidRDefault="0061524D" w:rsidP="001B2204">
            <w:pPr>
              <w:jc w:val="center"/>
              <w:rPr>
                <w:rFonts w:cstheme="minorHAnsi"/>
                <w:szCs w:val="20"/>
              </w:rPr>
            </w:pPr>
          </w:p>
        </w:tc>
      </w:tr>
      <w:tr w:rsidR="0061524D" w:rsidRPr="00487927" w14:paraId="0D046F38" w14:textId="4F4821C1" w:rsidTr="0061524D">
        <w:tc>
          <w:tcPr>
            <w:tcW w:w="1255" w:type="dxa"/>
          </w:tcPr>
          <w:p w14:paraId="7F8108B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525_02</w:t>
            </w:r>
          </w:p>
        </w:tc>
        <w:tc>
          <w:tcPr>
            <w:tcW w:w="990" w:type="dxa"/>
          </w:tcPr>
          <w:p w14:paraId="7A52CE43" w14:textId="77777777" w:rsidR="0061524D" w:rsidRPr="00487927" w:rsidRDefault="0061524D" w:rsidP="001B2204">
            <w:pPr>
              <w:jc w:val="center"/>
              <w:rPr>
                <w:rFonts w:cstheme="minorHAnsi"/>
                <w:szCs w:val="20"/>
              </w:rPr>
            </w:pPr>
          </w:p>
        </w:tc>
        <w:tc>
          <w:tcPr>
            <w:tcW w:w="990" w:type="dxa"/>
          </w:tcPr>
          <w:p w14:paraId="1437807D" w14:textId="1273AA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2281BB" w14:textId="77777777" w:rsidR="0061524D" w:rsidRPr="00487927" w:rsidRDefault="0061524D" w:rsidP="001B2204">
            <w:pPr>
              <w:jc w:val="center"/>
              <w:rPr>
                <w:rFonts w:cstheme="minorHAnsi"/>
                <w:szCs w:val="20"/>
              </w:rPr>
            </w:pPr>
          </w:p>
        </w:tc>
        <w:tc>
          <w:tcPr>
            <w:tcW w:w="990" w:type="dxa"/>
          </w:tcPr>
          <w:p w14:paraId="71CBA784" w14:textId="77777777" w:rsidR="0061524D" w:rsidRPr="00487927" w:rsidRDefault="0061524D" w:rsidP="001B2204">
            <w:pPr>
              <w:jc w:val="center"/>
              <w:rPr>
                <w:rFonts w:cstheme="minorHAnsi"/>
                <w:szCs w:val="20"/>
              </w:rPr>
            </w:pPr>
          </w:p>
        </w:tc>
        <w:tc>
          <w:tcPr>
            <w:tcW w:w="990" w:type="dxa"/>
          </w:tcPr>
          <w:p w14:paraId="3048FD93" w14:textId="2E2C3A77" w:rsidR="0061524D" w:rsidRPr="00487927" w:rsidRDefault="0061524D" w:rsidP="001B2204">
            <w:pPr>
              <w:jc w:val="center"/>
              <w:rPr>
                <w:rFonts w:cstheme="minorHAnsi"/>
                <w:szCs w:val="20"/>
              </w:rPr>
            </w:pPr>
          </w:p>
        </w:tc>
        <w:tc>
          <w:tcPr>
            <w:tcW w:w="990" w:type="dxa"/>
          </w:tcPr>
          <w:p w14:paraId="7B34B2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523248" w14:textId="77777777" w:rsidR="0061524D" w:rsidRPr="00487927" w:rsidRDefault="0061524D" w:rsidP="001B2204">
            <w:pPr>
              <w:jc w:val="center"/>
              <w:rPr>
                <w:rFonts w:cstheme="minorHAnsi"/>
                <w:szCs w:val="20"/>
              </w:rPr>
            </w:pPr>
          </w:p>
        </w:tc>
        <w:tc>
          <w:tcPr>
            <w:tcW w:w="990" w:type="dxa"/>
          </w:tcPr>
          <w:p w14:paraId="2CFFDB9C" w14:textId="77777777" w:rsidR="0061524D" w:rsidRPr="00487927" w:rsidRDefault="0061524D" w:rsidP="001B2204">
            <w:pPr>
              <w:jc w:val="center"/>
              <w:rPr>
                <w:rFonts w:cstheme="minorHAnsi"/>
                <w:szCs w:val="20"/>
              </w:rPr>
            </w:pPr>
          </w:p>
        </w:tc>
        <w:tc>
          <w:tcPr>
            <w:tcW w:w="990" w:type="dxa"/>
          </w:tcPr>
          <w:p w14:paraId="50DF7692" w14:textId="77777777" w:rsidR="0061524D" w:rsidRPr="00487927" w:rsidRDefault="0061524D" w:rsidP="001B2204">
            <w:pPr>
              <w:jc w:val="center"/>
              <w:rPr>
                <w:rFonts w:cstheme="minorHAnsi"/>
                <w:szCs w:val="20"/>
              </w:rPr>
            </w:pPr>
          </w:p>
        </w:tc>
        <w:tc>
          <w:tcPr>
            <w:tcW w:w="1103" w:type="dxa"/>
          </w:tcPr>
          <w:p w14:paraId="47BAD8DE" w14:textId="77777777" w:rsidR="0061524D" w:rsidRPr="00487927" w:rsidRDefault="0061524D" w:rsidP="001B2204">
            <w:pPr>
              <w:jc w:val="center"/>
              <w:rPr>
                <w:rFonts w:cstheme="minorHAnsi"/>
                <w:szCs w:val="20"/>
              </w:rPr>
            </w:pPr>
          </w:p>
        </w:tc>
        <w:tc>
          <w:tcPr>
            <w:tcW w:w="1103" w:type="dxa"/>
          </w:tcPr>
          <w:p w14:paraId="1D43C02F" w14:textId="77777777" w:rsidR="0061524D" w:rsidRPr="00487927" w:rsidRDefault="0061524D" w:rsidP="001B2204">
            <w:pPr>
              <w:jc w:val="center"/>
              <w:rPr>
                <w:rFonts w:cstheme="minorHAnsi"/>
                <w:szCs w:val="20"/>
              </w:rPr>
            </w:pPr>
          </w:p>
        </w:tc>
      </w:tr>
      <w:tr w:rsidR="0061524D" w:rsidRPr="00487927" w14:paraId="44BB2160" w14:textId="7DE312DC" w:rsidTr="0061524D">
        <w:tc>
          <w:tcPr>
            <w:tcW w:w="1255" w:type="dxa"/>
          </w:tcPr>
          <w:p w14:paraId="547CE2A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525_03</w:t>
            </w:r>
          </w:p>
        </w:tc>
        <w:tc>
          <w:tcPr>
            <w:tcW w:w="990" w:type="dxa"/>
          </w:tcPr>
          <w:p w14:paraId="3D132673" w14:textId="77777777" w:rsidR="0061524D" w:rsidRPr="00487927" w:rsidRDefault="0061524D" w:rsidP="001B2204">
            <w:pPr>
              <w:jc w:val="center"/>
              <w:rPr>
                <w:rFonts w:cstheme="minorHAnsi"/>
                <w:szCs w:val="20"/>
              </w:rPr>
            </w:pPr>
          </w:p>
        </w:tc>
        <w:tc>
          <w:tcPr>
            <w:tcW w:w="990" w:type="dxa"/>
          </w:tcPr>
          <w:p w14:paraId="560F3179" w14:textId="55BFE0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8D57BE" w14:textId="77777777" w:rsidR="0061524D" w:rsidRPr="00487927" w:rsidRDefault="0061524D" w:rsidP="001B2204">
            <w:pPr>
              <w:jc w:val="center"/>
              <w:rPr>
                <w:rFonts w:cstheme="minorHAnsi"/>
                <w:szCs w:val="20"/>
              </w:rPr>
            </w:pPr>
          </w:p>
        </w:tc>
        <w:tc>
          <w:tcPr>
            <w:tcW w:w="990" w:type="dxa"/>
          </w:tcPr>
          <w:p w14:paraId="1EFC615E" w14:textId="77777777" w:rsidR="0061524D" w:rsidRPr="00487927" w:rsidRDefault="0061524D" w:rsidP="001B2204">
            <w:pPr>
              <w:jc w:val="center"/>
              <w:rPr>
                <w:rFonts w:cstheme="minorHAnsi"/>
                <w:szCs w:val="20"/>
              </w:rPr>
            </w:pPr>
          </w:p>
        </w:tc>
        <w:tc>
          <w:tcPr>
            <w:tcW w:w="990" w:type="dxa"/>
          </w:tcPr>
          <w:p w14:paraId="1FE9D9E2" w14:textId="2CE66D50" w:rsidR="0061524D" w:rsidRPr="00487927" w:rsidRDefault="0061524D" w:rsidP="001B2204">
            <w:pPr>
              <w:jc w:val="center"/>
              <w:rPr>
                <w:rFonts w:cstheme="minorHAnsi"/>
                <w:szCs w:val="20"/>
              </w:rPr>
            </w:pPr>
          </w:p>
        </w:tc>
        <w:tc>
          <w:tcPr>
            <w:tcW w:w="990" w:type="dxa"/>
          </w:tcPr>
          <w:p w14:paraId="69586E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664FB8" w14:textId="77777777" w:rsidR="0061524D" w:rsidRPr="00487927" w:rsidRDefault="0061524D" w:rsidP="001B2204">
            <w:pPr>
              <w:jc w:val="center"/>
              <w:rPr>
                <w:rFonts w:cstheme="minorHAnsi"/>
                <w:szCs w:val="20"/>
              </w:rPr>
            </w:pPr>
          </w:p>
        </w:tc>
        <w:tc>
          <w:tcPr>
            <w:tcW w:w="990" w:type="dxa"/>
          </w:tcPr>
          <w:p w14:paraId="76C514C4" w14:textId="77777777" w:rsidR="0061524D" w:rsidRPr="00487927" w:rsidRDefault="0061524D" w:rsidP="001B2204">
            <w:pPr>
              <w:jc w:val="center"/>
              <w:rPr>
                <w:rFonts w:cstheme="minorHAnsi"/>
                <w:szCs w:val="20"/>
              </w:rPr>
            </w:pPr>
          </w:p>
        </w:tc>
        <w:tc>
          <w:tcPr>
            <w:tcW w:w="990" w:type="dxa"/>
          </w:tcPr>
          <w:p w14:paraId="220540E5" w14:textId="77777777" w:rsidR="0061524D" w:rsidRPr="00487927" w:rsidRDefault="0061524D" w:rsidP="001B2204">
            <w:pPr>
              <w:jc w:val="center"/>
              <w:rPr>
                <w:rFonts w:cstheme="minorHAnsi"/>
                <w:szCs w:val="20"/>
              </w:rPr>
            </w:pPr>
          </w:p>
        </w:tc>
        <w:tc>
          <w:tcPr>
            <w:tcW w:w="1103" w:type="dxa"/>
          </w:tcPr>
          <w:p w14:paraId="3EBC685E" w14:textId="77777777" w:rsidR="0061524D" w:rsidRPr="00487927" w:rsidRDefault="0061524D" w:rsidP="001B2204">
            <w:pPr>
              <w:jc w:val="center"/>
              <w:rPr>
                <w:rFonts w:cstheme="minorHAnsi"/>
                <w:szCs w:val="20"/>
              </w:rPr>
            </w:pPr>
          </w:p>
        </w:tc>
        <w:tc>
          <w:tcPr>
            <w:tcW w:w="1103" w:type="dxa"/>
          </w:tcPr>
          <w:p w14:paraId="0B578340" w14:textId="77777777" w:rsidR="0061524D" w:rsidRPr="00487927" w:rsidRDefault="0061524D" w:rsidP="001B2204">
            <w:pPr>
              <w:jc w:val="center"/>
              <w:rPr>
                <w:rFonts w:cstheme="minorHAnsi"/>
                <w:szCs w:val="20"/>
              </w:rPr>
            </w:pPr>
          </w:p>
        </w:tc>
      </w:tr>
      <w:tr w:rsidR="0061524D" w:rsidRPr="00487927" w14:paraId="2C8A8AA4" w14:textId="3AF14D0C" w:rsidTr="0061524D">
        <w:tc>
          <w:tcPr>
            <w:tcW w:w="1255" w:type="dxa"/>
          </w:tcPr>
          <w:p w14:paraId="5FCF97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525_04</w:t>
            </w:r>
          </w:p>
        </w:tc>
        <w:tc>
          <w:tcPr>
            <w:tcW w:w="990" w:type="dxa"/>
          </w:tcPr>
          <w:p w14:paraId="5A2AB9E4" w14:textId="77777777" w:rsidR="0061524D" w:rsidRPr="00487927" w:rsidRDefault="0061524D" w:rsidP="001B2204">
            <w:pPr>
              <w:jc w:val="center"/>
              <w:rPr>
                <w:rFonts w:cstheme="minorHAnsi"/>
                <w:szCs w:val="20"/>
              </w:rPr>
            </w:pPr>
          </w:p>
        </w:tc>
        <w:tc>
          <w:tcPr>
            <w:tcW w:w="990" w:type="dxa"/>
          </w:tcPr>
          <w:p w14:paraId="39FC4270" w14:textId="22B6CE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C2EBD1" w14:textId="77777777" w:rsidR="0061524D" w:rsidRPr="00487927" w:rsidRDefault="0061524D" w:rsidP="001B2204">
            <w:pPr>
              <w:jc w:val="center"/>
              <w:rPr>
                <w:rFonts w:cstheme="minorHAnsi"/>
                <w:szCs w:val="20"/>
              </w:rPr>
            </w:pPr>
          </w:p>
        </w:tc>
        <w:tc>
          <w:tcPr>
            <w:tcW w:w="990" w:type="dxa"/>
          </w:tcPr>
          <w:p w14:paraId="77A2B574" w14:textId="77777777" w:rsidR="0061524D" w:rsidRPr="00487927" w:rsidRDefault="0061524D" w:rsidP="001B2204">
            <w:pPr>
              <w:jc w:val="center"/>
              <w:rPr>
                <w:rFonts w:cstheme="minorHAnsi"/>
                <w:szCs w:val="20"/>
              </w:rPr>
            </w:pPr>
          </w:p>
        </w:tc>
        <w:tc>
          <w:tcPr>
            <w:tcW w:w="990" w:type="dxa"/>
          </w:tcPr>
          <w:p w14:paraId="1D8D9F4D" w14:textId="53301BAE" w:rsidR="0061524D" w:rsidRPr="00487927" w:rsidRDefault="0061524D" w:rsidP="001B2204">
            <w:pPr>
              <w:jc w:val="center"/>
              <w:rPr>
                <w:rFonts w:cstheme="minorHAnsi"/>
                <w:szCs w:val="20"/>
              </w:rPr>
            </w:pPr>
          </w:p>
        </w:tc>
        <w:tc>
          <w:tcPr>
            <w:tcW w:w="990" w:type="dxa"/>
          </w:tcPr>
          <w:p w14:paraId="5D2513E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A4C164" w14:textId="77777777" w:rsidR="0061524D" w:rsidRPr="00487927" w:rsidRDefault="0061524D" w:rsidP="001B2204">
            <w:pPr>
              <w:jc w:val="center"/>
              <w:rPr>
                <w:rFonts w:cstheme="minorHAnsi"/>
                <w:szCs w:val="20"/>
              </w:rPr>
            </w:pPr>
          </w:p>
        </w:tc>
        <w:tc>
          <w:tcPr>
            <w:tcW w:w="990" w:type="dxa"/>
          </w:tcPr>
          <w:p w14:paraId="709FD894" w14:textId="77777777" w:rsidR="0061524D" w:rsidRPr="00487927" w:rsidRDefault="0061524D" w:rsidP="001B2204">
            <w:pPr>
              <w:jc w:val="center"/>
              <w:rPr>
                <w:rFonts w:cstheme="minorHAnsi"/>
                <w:szCs w:val="20"/>
              </w:rPr>
            </w:pPr>
          </w:p>
        </w:tc>
        <w:tc>
          <w:tcPr>
            <w:tcW w:w="990" w:type="dxa"/>
          </w:tcPr>
          <w:p w14:paraId="4F6840CE" w14:textId="77777777" w:rsidR="0061524D" w:rsidRPr="00487927" w:rsidRDefault="0061524D" w:rsidP="001B2204">
            <w:pPr>
              <w:jc w:val="center"/>
              <w:rPr>
                <w:rFonts w:cstheme="minorHAnsi"/>
                <w:szCs w:val="20"/>
              </w:rPr>
            </w:pPr>
          </w:p>
        </w:tc>
        <w:tc>
          <w:tcPr>
            <w:tcW w:w="1103" w:type="dxa"/>
          </w:tcPr>
          <w:p w14:paraId="64A1684C" w14:textId="77777777" w:rsidR="0061524D" w:rsidRPr="00487927" w:rsidRDefault="0061524D" w:rsidP="001B2204">
            <w:pPr>
              <w:jc w:val="center"/>
              <w:rPr>
                <w:rFonts w:cstheme="minorHAnsi"/>
                <w:szCs w:val="20"/>
              </w:rPr>
            </w:pPr>
          </w:p>
        </w:tc>
        <w:tc>
          <w:tcPr>
            <w:tcW w:w="1103" w:type="dxa"/>
          </w:tcPr>
          <w:p w14:paraId="5625A9C3" w14:textId="77777777" w:rsidR="0061524D" w:rsidRPr="00487927" w:rsidRDefault="0061524D" w:rsidP="001B2204">
            <w:pPr>
              <w:jc w:val="center"/>
              <w:rPr>
                <w:rFonts w:cstheme="minorHAnsi"/>
                <w:szCs w:val="20"/>
              </w:rPr>
            </w:pPr>
          </w:p>
        </w:tc>
      </w:tr>
      <w:tr w:rsidR="0061524D" w:rsidRPr="00487927" w14:paraId="6239ABC7" w14:textId="555A5C56" w:rsidTr="0061524D">
        <w:tc>
          <w:tcPr>
            <w:tcW w:w="1255" w:type="dxa"/>
          </w:tcPr>
          <w:p w14:paraId="566BBB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525_06</w:t>
            </w:r>
          </w:p>
        </w:tc>
        <w:tc>
          <w:tcPr>
            <w:tcW w:w="990" w:type="dxa"/>
          </w:tcPr>
          <w:p w14:paraId="573A5585" w14:textId="77777777" w:rsidR="0061524D" w:rsidRPr="00487927" w:rsidRDefault="0061524D" w:rsidP="001B2204">
            <w:pPr>
              <w:jc w:val="center"/>
              <w:rPr>
                <w:rFonts w:cstheme="minorHAnsi"/>
                <w:szCs w:val="20"/>
              </w:rPr>
            </w:pPr>
          </w:p>
        </w:tc>
        <w:tc>
          <w:tcPr>
            <w:tcW w:w="990" w:type="dxa"/>
          </w:tcPr>
          <w:p w14:paraId="7DF54096" w14:textId="342A56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269016" w14:textId="77777777" w:rsidR="0061524D" w:rsidRPr="00487927" w:rsidRDefault="0061524D" w:rsidP="001B2204">
            <w:pPr>
              <w:jc w:val="center"/>
              <w:rPr>
                <w:rFonts w:cstheme="minorHAnsi"/>
                <w:szCs w:val="20"/>
              </w:rPr>
            </w:pPr>
          </w:p>
        </w:tc>
        <w:tc>
          <w:tcPr>
            <w:tcW w:w="990" w:type="dxa"/>
          </w:tcPr>
          <w:p w14:paraId="0FEE65DB" w14:textId="77777777" w:rsidR="0061524D" w:rsidRPr="00487927" w:rsidRDefault="0061524D" w:rsidP="001B2204">
            <w:pPr>
              <w:jc w:val="center"/>
              <w:rPr>
                <w:rFonts w:cstheme="minorHAnsi"/>
                <w:szCs w:val="20"/>
              </w:rPr>
            </w:pPr>
          </w:p>
        </w:tc>
        <w:tc>
          <w:tcPr>
            <w:tcW w:w="990" w:type="dxa"/>
          </w:tcPr>
          <w:p w14:paraId="44BBB586" w14:textId="38181BC7" w:rsidR="0061524D" w:rsidRPr="00487927" w:rsidRDefault="0061524D" w:rsidP="001B2204">
            <w:pPr>
              <w:jc w:val="center"/>
              <w:rPr>
                <w:rFonts w:cstheme="minorHAnsi"/>
                <w:szCs w:val="20"/>
              </w:rPr>
            </w:pPr>
          </w:p>
        </w:tc>
        <w:tc>
          <w:tcPr>
            <w:tcW w:w="990" w:type="dxa"/>
          </w:tcPr>
          <w:p w14:paraId="702FB96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825030" w14:textId="77777777" w:rsidR="0061524D" w:rsidRPr="00487927" w:rsidRDefault="0061524D" w:rsidP="001B2204">
            <w:pPr>
              <w:jc w:val="center"/>
              <w:rPr>
                <w:rFonts w:cstheme="minorHAnsi"/>
                <w:szCs w:val="20"/>
              </w:rPr>
            </w:pPr>
          </w:p>
        </w:tc>
        <w:tc>
          <w:tcPr>
            <w:tcW w:w="990" w:type="dxa"/>
          </w:tcPr>
          <w:p w14:paraId="433096ED" w14:textId="77777777" w:rsidR="0061524D" w:rsidRPr="00487927" w:rsidRDefault="0061524D" w:rsidP="001B2204">
            <w:pPr>
              <w:jc w:val="center"/>
              <w:rPr>
                <w:rFonts w:cstheme="minorHAnsi"/>
                <w:szCs w:val="20"/>
              </w:rPr>
            </w:pPr>
          </w:p>
        </w:tc>
        <w:tc>
          <w:tcPr>
            <w:tcW w:w="990" w:type="dxa"/>
          </w:tcPr>
          <w:p w14:paraId="08F9C4EF" w14:textId="77777777" w:rsidR="0061524D" w:rsidRPr="00487927" w:rsidRDefault="0061524D" w:rsidP="001B2204">
            <w:pPr>
              <w:jc w:val="center"/>
              <w:rPr>
                <w:rFonts w:cstheme="minorHAnsi"/>
                <w:szCs w:val="20"/>
              </w:rPr>
            </w:pPr>
          </w:p>
        </w:tc>
        <w:tc>
          <w:tcPr>
            <w:tcW w:w="1103" w:type="dxa"/>
          </w:tcPr>
          <w:p w14:paraId="548A8FC3" w14:textId="77777777" w:rsidR="0061524D" w:rsidRPr="00487927" w:rsidRDefault="0061524D" w:rsidP="001B2204">
            <w:pPr>
              <w:jc w:val="center"/>
              <w:rPr>
                <w:rFonts w:cstheme="minorHAnsi"/>
                <w:szCs w:val="20"/>
              </w:rPr>
            </w:pPr>
          </w:p>
        </w:tc>
        <w:tc>
          <w:tcPr>
            <w:tcW w:w="1103" w:type="dxa"/>
          </w:tcPr>
          <w:p w14:paraId="06952B1C" w14:textId="77777777" w:rsidR="0061524D" w:rsidRPr="00487927" w:rsidRDefault="0061524D" w:rsidP="001B2204">
            <w:pPr>
              <w:jc w:val="center"/>
              <w:rPr>
                <w:rFonts w:cstheme="minorHAnsi"/>
                <w:szCs w:val="20"/>
              </w:rPr>
            </w:pPr>
          </w:p>
        </w:tc>
      </w:tr>
      <w:tr w:rsidR="0061524D" w:rsidRPr="00487927" w14:paraId="1C99C24D" w14:textId="308AE67C" w:rsidTr="0061524D">
        <w:tc>
          <w:tcPr>
            <w:tcW w:w="1255" w:type="dxa"/>
          </w:tcPr>
          <w:p w14:paraId="26D39F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525_07</w:t>
            </w:r>
          </w:p>
        </w:tc>
        <w:tc>
          <w:tcPr>
            <w:tcW w:w="990" w:type="dxa"/>
          </w:tcPr>
          <w:p w14:paraId="4C925132" w14:textId="77777777" w:rsidR="0061524D" w:rsidRPr="00487927" w:rsidRDefault="0061524D" w:rsidP="001B2204">
            <w:pPr>
              <w:jc w:val="center"/>
              <w:rPr>
                <w:rFonts w:cstheme="minorHAnsi"/>
                <w:szCs w:val="20"/>
              </w:rPr>
            </w:pPr>
          </w:p>
        </w:tc>
        <w:tc>
          <w:tcPr>
            <w:tcW w:w="990" w:type="dxa"/>
          </w:tcPr>
          <w:p w14:paraId="1F9E8960" w14:textId="73EFAB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A657F9" w14:textId="77777777" w:rsidR="0061524D" w:rsidRPr="00487927" w:rsidRDefault="0061524D" w:rsidP="001B2204">
            <w:pPr>
              <w:jc w:val="center"/>
              <w:rPr>
                <w:rFonts w:cstheme="minorHAnsi"/>
                <w:szCs w:val="20"/>
              </w:rPr>
            </w:pPr>
          </w:p>
        </w:tc>
        <w:tc>
          <w:tcPr>
            <w:tcW w:w="990" w:type="dxa"/>
          </w:tcPr>
          <w:p w14:paraId="1B3BDBA0" w14:textId="77777777" w:rsidR="0061524D" w:rsidRPr="00487927" w:rsidRDefault="0061524D" w:rsidP="001B2204">
            <w:pPr>
              <w:jc w:val="center"/>
              <w:rPr>
                <w:rFonts w:cstheme="minorHAnsi"/>
                <w:szCs w:val="20"/>
              </w:rPr>
            </w:pPr>
          </w:p>
        </w:tc>
        <w:tc>
          <w:tcPr>
            <w:tcW w:w="990" w:type="dxa"/>
          </w:tcPr>
          <w:p w14:paraId="2008E4B8" w14:textId="47C63DC0" w:rsidR="0061524D" w:rsidRPr="00487927" w:rsidRDefault="0061524D" w:rsidP="001B2204">
            <w:pPr>
              <w:jc w:val="center"/>
              <w:rPr>
                <w:rFonts w:cstheme="minorHAnsi"/>
                <w:szCs w:val="20"/>
              </w:rPr>
            </w:pPr>
          </w:p>
        </w:tc>
        <w:tc>
          <w:tcPr>
            <w:tcW w:w="990" w:type="dxa"/>
          </w:tcPr>
          <w:p w14:paraId="103B2D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4BC807" w14:textId="77777777" w:rsidR="0061524D" w:rsidRPr="00487927" w:rsidRDefault="0061524D" w:rsidP="001B2204">
            <w:pPr>
              <w:jc w:val="center"/>
              <w:rPr>
                <w:rFonts w:cstheme="minorHAnsi"/>
                <w:szCs w:val="20"/>
              </w:rPr>
            </w:pPr>
          </w:p>
        </w:tc>
        <w:tc>
          <w:tcPr>
            <w:tcW w:w="990" w:type="dxa"/>
          </w:tcPr>
          <w:p w14:paraId="358DDFAD" w14:textId="77777777" w:rsidR="0061524D" w:rsidRPr="00487927" w:rsidRDefault="0061524D" w:rsidP="001B2204">
            <w:pPr>
              <w:jc w:val="center"/>
              <w:rPr>
                <w:rFonts w:cstheme="minorHAnsi"/>
                <w:szCs w:val="20"/>
              </w:rPr>
            </w:pPr>
          </w:p>
        </w:tc>
        <w:tc>
          <w:tcPr>
            <w:tcW w:w="990" w:type="dxa"/>
          </w:tcPr>
          <w:p w14:paraId="5F529A4C" w14:textId="77777777" w:rsidR="0061524D" w:rsidRPr="00487927" w:rsidRDefault="0061524D" w:rsidP="001B2204">
            <w:pPr>
              <w:jc w:val="center"/>
              <w:rPr>
                <w:rFonts w:cstheme="minorHAnsi"/>
                <w:szCs w:val="20"/>
              </w:rPr>
            </w:pPr>
          </w:p>
        </w:tc>
        <w:tc>
          <w:tcPr>
            <w:tcW w:w="1103" w:type="dxa"/>
          </w:tcPr>
          <w:p w14:paraId="16AC480C" w14:textId="77777777" w:rsidR="0061524D" w:rsidRPr="00487927" w:rsidRDefault="0061524D" w:rsidP="001B2204">
            <w:pPr>
              <w:jc w:val="center"/>
              <w:rPr>
                <w:rFonts w:cstheme="minorHAnsi"/>
                <w:szCs w:val="20"/>
              </w:rPr>
            </w:pPr>
          </w:p>
        </w:tc>
        <w:tc>
          <w:tcPr>
            <w:tcW w:w="1103" w:type="dxa"/>
          </w:tcPr>
          <w:p w14:paraId="5BB902CE" w14:textId="77777777" w:rsidR="0061524D" w:rsidRPr="00487927" w:rsidRDefault="0061524D" w:rsidP="001B2204">
            <w:pPr>
              <w:jc w:val="center"/>
              <w:rPr>
                <w:rFonts w:cstheme="minorHAnsi"/>
                <w:szCs w:val="20"/>
              </w:rPr>
            </w:pPr>
          </w:p>
        </w:tc>
      </w:tr>
      <w:tr w:rsidR="0061524D" w:rsidRPr="00487927" w14:paraId="633A1BCE" w14:textId="3E01440D" w:rsidTr="0061524D">
        <w:tc>
          <w:tcPr>
            <w:tcW w:w="1255" w:type="dxa"/>
          </w:tcPr>
          <w:p w14:paraId="147E994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525_08</w:t>
            </w:r>
          </w:p>
        </w:tc>
        <w:tc>
          <w:tcPr>
            <w:tcW w:w="990" w:type="dxa"/>
          </w:tcPr>
          <w:p w14:paraId="083B5F8B" w14:textId="77777777" w:rsidR="0061524D" w:rsidRPr="00487927" w:rsidRDefault="0061524D" w:rsidP="001B2204">
            <w:pPr>
              <w:jc w:val="center"/>
              <w:rPr>
                <w:rFonts w:cstheme="minorHAnsi"/>
                <w:szCs w:val="20"/>
              </w:rPr>
            </w:pPr>
          </w:p>
        </w:tc>
        <w:tc>
          <w:tcPr>
            <w:tcW w:w="990" w:type="dxa"/>
          </w:tcPr>
          <w:p w14:paraId="57CC016D" w14:textId="2441B7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C8A29" w14:textId="77777777" w:rsidR="0061524D" w:rsidRPr="00487927" w:rsidRDefault="0061524D" w:rsidP="001B2204">
            <w:pPr>
              <w:jc w:val="center"/>
              <w:rPr>
                <w:rFonts w:cstheme="minorHAnsi"/>
                <w:szCs w:val="20"/>
              </w:rPr>
            </w:pPr>
          </w:p>
        </w:tc>
        <w:tc>
          <w:tcPr>
            <w:tcW w:w="990" w:type="dxa"/>
          </w:tcPr>
          <w:p w14:paraId="606296A9" w14:textId="77777777" w:rsidR="0061524D" w:rsidRPr="00487927" w:rsidRDefault="0061524D" w:rsidP="001B2204">
            <w:pPr>
              <w:jc w:val="center"/>
              <w:rPr>
                <w:rFonts w:cstheme="minorHAnsi"/>
                <w:szCs w:val="20"/>
              </w:rPr>
            </w:pPr>
          </w:p>
        </w:tc>
        <w:tc>
          <w:tcPr>
            <w:tcW w:w="990" w:type="dxa"/>
          </w:tcPr>
          <w:p w14:paraId="485FA65D" w14:textId="626539AD" w:rsidR="0061524D" w:rsidRPr="00487927" w:rsidRDefault="0061524D" w:rsidP="001B2204">
            <w:pPr>
              <w:jc w:val="center"/>
              <w:rPr>
                <w:rFonts w:cstheme="minorHAnsi"/>
                <w:szCs w:val="20"/>
              </w:rPr>
            </w:pPr>
          </w:p>
        </w:tc>
        <w:tc>
          <w:tcPr>
            <w:tcW w:w="990" w:type="dxa"/>
          </w:tcPr>
          <w:p w14:paraId="187E09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7F1461" w14:textId="77777777" w:rsidR="0061524D" w:rsidRPr="00487927" w:rsidRDefault="0061524D" w:rsidP="001B2204">
            <w:pPr>
              <w:jc w:val="center"/>
              <w:rPr>
                <w:rFonts w:cstheme="minorHAnsi"/>
                <w:szCs w:val="20"/>
              </w:rPr>
            </w:pPr>
          </w:p>
        </w:tc>
        <w:tc>
          <w:tcPr>
            <w:tcW w:w="990" w:type="dxa"/>
          </w:tcPr>
          <w:p w14:paraId="64159D34" w14:textId="77777777" w:rsidR="0061524D" w:rsidRPr="00487927" w:rsidRDefault="0061524D" w:rsidP="001B2204">
            <w:pPr>
              <w:jc w:val="center"/>
              <w:rPr>
                <w:rFonts w:cstheme="minorHAnsi"/>
                <w:szCs w:val="20"/>
              </w:rPr>
            </w:pPr>
          </w:p>
        </w:tc>
        <w:tc>
          <w:tcPr>
            <w:tcW w:w="990" w:type="dxa"/>
          </w:tcPr>
          <w:p w14:paraId="452B2496" w14:textId="77777777" w:rsidR="0061524D" w:rsidRPr="00487927" w:rsidRDefault="0061524D" w:rsidP="001B2204">
            <w:pPr>
              <w:jc w:val="center"/>
              <w:rPr>
                <w:rFonts w:cstheme="minorHAnsi"/>
                <w:szCs w:val="20"/>
              </w:rPr>
            </w:pPr>
          </w:p>
        </w:tc>
        <w:tc>
          <w:tcPr>
            <w:tcW w:w="1103" w:type="dxa"/>
          </w:tcPr>
          <w:p w14:paraId="4F8ECDB2" w14:textId="77777777" w:rsidR="0061524D" w:rsidRPr="00487927" w:rsidRDefault="0061524D" w:rsidP="001B2204">
            <w:pPr>
              <w:jc w:val="center"/>
              <w:rPr>
                <w:rFonts w:cstheme="minorHAnsi"/>
                <w:szCs w:val="20"/>
              </w:rPr>
            </w:pPr>
          </w:p>
        </w:tc>
        <w:tc>
          <w:tcPr>
            <w:tcW w:w="1103" w:type="dxa"/>
          </w:tcPr>
          <w:p w14:paraId="519C8F2C" w14:textId="77777777" w:rsidR="0061524D" w:rsidRPr="00487927" w:rsidRDefault="0061524D" w:rsidP="001B2204">
            <w:pPr>
              <w:jc w:val="center"/>
              <w:rPr>
                <w:rFonts w:cstheme="minorHAnsi"/>
                <w:szCs w:val="20"/>
              </w:rPr>
            </w:pPr>
          </w:p>
        </w:tc>
      </w:tr>
      <w:tr w:rsidR="0061524D" w:rsidRPr="00487927" w14:paraId="5675B527" w14:textId="6C7D55F3" w:rsidTr="0061524D">
        <w:tc>
          <w:tcPr>
            <w:tcW w:w="1255" w:type="dxa"/>
          </w:tcPr>
          <w:p w14:paraId="041083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525_09</w:t>
            </w:r>
          </w:p>
        </w:tc>
        <w:tc>
          <w:tcPr>
            <w:tcW w:w="990" w:type="dxa"/>
          </w:tcPr>
          <w:p w14:paraId="1B535957" w14:textId="77777777" w:rsidR="0061524D" w:rsidRPr="00487927" w:rsidRDefault="0061524D" w:rsidP="001B2204">
            <w:pPr>
              <w:jc w:val="center"/>
              <w:rPr>
                <w:rFonts w:cstheme="minorHAnsi"/>
                <w:szCs w:val="20"/>
              </w:rPr>
            </w:pPr>
          </w:p>
        </w:tc>
        <w:tc>
          <w:tcPr>
            <w:tcW w:w="990" w:type="dxa"/>
          </w:tcPr>
          <w:p w14:paraId="089554AF" w14:textId="68CCFEA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B41001" w14:textId="77777777" w:rsidR="0061524D" w:rsidRPr="00487927" w:rsidRDefault="0061524D" w:rsidP="001B2204">
            <w:pPr>
              <w:jc w:val="center"/>
              <w:rPr>
                <w:rFonts w:cstheme="minorHAnsi"/>
                <w:szCs w:val="20"/>
              </w:rPr>
            </w:pPr>
          </w:p>
        </w:tc>
        <w:tc>
          <w:tcPr>
            <w:tcW w:w="990" w:type="dxa"/>
          </w:tcPr>
          <w:p w14:paraId="03CD82B4" w14:textId="77777777" w:rsidR="0061524D" w:rsidRPr="00487927" w:rsidRDefault="0061524D" w:rsidP="001B2204">
            <w:pPr>
              <w:jc w:val="center"/>
              <w:rPr>
                <w:rFonts w:cstheme="minorHAnsi"/>
                <w:szCs w:val="20"/>
              </w:rPr>
            </w:pPr>
          </w:p>
        </w:tc>
        <w:tc>
          <w:tcPr>
            <w:tcW w:w="990" w:type="dxa"/>
          </w:tcPr>
          <w:p w14:paraId="63DE77B7" w14:textId="413AB20D" w:rsidR="0061524D" w:rsidRPr="00487927" w:rsidRDefault="0061524D" w:rsidP="001B2204">
            <w:pPr>
              <w:jc w:val="center"/>
              <w:rPr>
                <w:rFonts w:cstheme="minorHAnsi"/>
                <w:szCs w:val="20"/>
              </w:rPr>
            </w:pPr>
          </w:p>
        </w:tc>
        <w:tc>
          <w:tcPr>
            <w:tcW w:w="990" w:type="dxa"/>
          </w:tcPr>
          <w:p w14:paraId="68A3A5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E14E3F" w14:textId="77777777" w:rsidR="0061524D" w:rsidRPr="00487927" w:rsidRDefault="0061524D" w:rsidP="001B2204">
            <w:pPr>
              <w:jc w:val="center"/>
              <w:rPr>
                <w:rFonts w:cstheme="minorHAnsi"/>
                <w:szCs w:val="20"/>
              </w:rPr>
            </w:pPr>
          </w:p>
        </w:tc>
        <w:tc>
          <w:tcPr>
            <w:tcW w:w="990" w:type="dxa"/>
          </w:tcPr>
          <w:p w14:paraId="3190B1B3" w14:textId="77777777" w:rsidR="0061524D" w:rsidRPr="00487927" w:rsidRDefault="0061524D" w:rsidP="001B2204">
            <w:pPr>
              <w:jc w:val="center"/>
              <w:rPr>
                <w:rFonts w:cstheme="minorHAnsi"/>
                <w:szCs w:val="20"/>
              </w:rPr>
            </w:pPr>
          </w:p>
        </w:tc>
        <w:tc>
          <w:tcPr>
            <w:tcW w:w="990" w:type="dxa"/>
          </w:tcPr>
          <w:p w14:paraId="3C52BA19" w14:textId="77777777" w:rsidR="0061524D" w:rsidRPr="00487927" w:rsidRDefault="0061524D" w:rsidP="001B2204">
            <w:pPr>
              <w:jc w:val="center"/>
              <w:rPr>
                <w:rFonts w:cstheme="minorHAnsi"/>
                <w:szCs w:val="20"/>
              </w:rPr>
            </w:pPr>
          </w:p>
        </w:tc>
        <w:tc>
          <w:tcPr>
            <w:tcW w:w="1103" w:type="dxa"/>
          </w:tcPr>
          <w:p w14:paraId="2CC0F615" w14:textId="77777777" w:rsidR="0061524D" w:rsidRPr="00487927" w:rsidRDefault="0061524D" w:rsidP="001B2204">
            <w:pPr>
              <w:jc w:val="center"/>
              <w:rPr>
                <w:rFonts w:cstheme="minorHAnsi"/>
                <w:szCs w:val="20"/>
              </w:rPr>
            </w:pPr>
          </w:p>
        </w:tc>
        <w:tc>
          <w:tcPr>
            <w:tcW w:w="1103" w:type="dxa"/>
          </w:tcPr>
          <w:p w14:paraId="1F574138" w14:textId="77777777" w:rsidR="0061524D" w:rsidRPr="00487927" w:rsidRDefault="0061524D" w:rsidP="001B2204">
            <w:pPr>
              <w:jc w:val="center"/>
              <w:rPr>
                <w:rFonts w:cstheme="minorHAnsi"/>
                <w:szCs w:val="20"/>
              </w:rPr>
            </w:pPr>
          </w:p>
        </w:tc>
      </w:tr>
      <w:tr w:rsidR="0061524D" w:rsidRPr="00487927" w14:paraId="3CCB529F" w14:textId="38F0B528" w:rsidTr="0061524D">
        <w:tc>
          <w:tcPr>
            <w:tcW w:w="1255" w:type="dxa"/>
          </w:tcPr>
          <w:p w14:paraId="6D76AF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525_10</w:t>
            </w:r>
          </w:p>
        </w:tc>
        <w:tc>
          <w:tcPr>
            <w:tcW w:w="990" w:type="dxa"/>
          </w:tcPr>
          <w:p w14:paraId="2D189936" w14:textId="77777777" w:rsidR="0061524D" w:rsidRPr="00487927" w:rsidRDefault="0061524D" w:rsidP="001B2204">
            <w:pPr>
              <w:jc w:val="center"/>
              <w:rPr>
                <w:rFonts w:cstheme="minorHAnsi"/>
                <w:szCs w:val="20"/>
              </w:rPr>
            </w:pPr>
          </w:p>
        </w:tc>
        <w:tc>
          <w:tcPr>
            <w:tcW w:w="990" w:type="dxa"/>
          </w:tcPr>
          <w:p w14:paraId="7D2DF95F" w14:textId="679729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77952B" w14:textId="77777777" w:rsidR="0061524D" w:rsidRPr="00487927" w:rsidRDefault="0061524D" w:rsidP="001B2204">
            <w:pPr>
              <w:jc w:val="center"/>
              <w:rPr>
                <w:rFonts w:cstheme="minorHAnsi"/>
                <w:szCs w:val="20"/>
              </w:rPr>
            </w:pPr>
          </w:p>
        </w:tc>
        <w:tc>
          <w:tcPr>
            <w:tcW w:w="990" w:type="dxa"/>
          </w:tcPr>
          <w:p w14:paraId="10ADF63A" w14:textId="77777777" w:rsidR="0061524D" w:rsidRPr="00487927" w:rsidRDefault="0061524D" w:rsidP="001B2204">
            <w:pPr>
              <w:jc w:val="center"/>
              <w:rPr>
                <w:rFonts w:cstheme="minorHAnsi"/>
                <w:szCs w:val="20"/>
              </w:rPr>
            </w:pPr>
          </w:p>
        </w:tc>
        <w:tc>
          <w:tcPr>
            <w:tcW w:w="990" w:type="dxa"/>
          </w:tcPr>
          <w:p w14:paraId="67C4AA85" w14:textId="7E1BEF08" w:rsidR="0061524D" w:rsidRPr="00487927" w:rsidRDefault="0061524D" w:rsidP="001B2204">
            <w:pPr>
              <w:jc w:val="center"/>
              <w:rPr>
                <w:rFonts w:cstheme="minorHAnsi"/>
                <w:szCs w:val="20"/>
              </w:rPr>
            </w:pPr>
          </w:p>
        </w:tc>
        <w:tc>
          <w:tcPr>
            <w:tcW w:w="990" w:type="dxa"/>
          </w:tcPr>
          <w:p w14:paraId="7ECE97A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6F401E" w14:textId="77777777" w:rsidR="0061524D" w:rsidRPr="00487927" w:rsidRDefault="0061524D" w:rsidP="001B2204">
            <w:pPr>
              <w:jc w:val="center"/>
              <w:rPr>
                <w:rFonts w:cstheme="minorHAnsi"/>
                <w:szCs w:val="20"/>
              </w:rPr>
            </w:pPr>
          </w:p>
        </w:tc>
        <w:tc>
          <w:tcPr>
            <w:tcW w:w="990" w:type="dxa"/>
          </w:tcPr>
          <w:p w14:paraId="247698B7" w14:textId="77777777" w:rsidR="0061524D" w:rsidRPr="00487927" w:rsidRDefault="0061524D" w:rsidP="001B2204">
            <w:pPr>
              <w:jc w:val="center"/>
              <w:rPr>
                <w:rFonts w:cstheme="minorHAnsi"/>
                <w:szCs w:val="20"/>
              </w:rPr>
            </w:pPr>
          </w:p>
        </w:tc>
        <w:tc>
          <w:tcPr>
            <w:tcW w:w="990" w:type="dxa"/>
          </w:tcPr>
          <w:p w14:paraId="1F1899DF" w14:textId="77777777" w:rsidR="0061524D" w:rsidRPr="00487927" w:rsidRDefault="0061524D" w:rsidP="001B2204">
            <w:pPr>
              <w:jc w:val="center"/>
              <w:rPr>
                <w:rFonts w:cstheme="minorHAnsi"/>
                <w:szCs w:val="20"/>
              </w:rPr>
            </w:pPr>
          </w:p>
        </w:tc>
        <w:tc>
          <w:tcPr>
            <w:tcW w:w="1103" w:type="dxa"/>
          </w:tcPr>
          <w:p w14:paraId="6F809D73" w14:textId="77777777" w:rsidR="0061524D" w:rsidRPr="00487927" w:rsidRDefault="0061524D" w:rsidP="001B2204">
            <w:pPr>
              <w:jc w:val="center"/>
              <w:rPr>
                <w:rFonts w:cstheme="minorHAnsi"/>
                <w:szCs w:val="20"/>
              </w:rPr>
            </w:pPr>
          </w:p>
        </w:tc>
        <w:tc>
          <w:tcPr>
            <w:tcW w:w="1103" w:type="dxa"/>
          </w:tcPr>
          <w:p w14:paraId="056289B7" w14:textId="77777777" w:rsidR="0061524D" w:rsidRPr="00487927" w:rsidRDefault="0061524D" w:rsidP="001B2204">
            <w:pPr>
              <w:jc w:val="center"/>
              <w:rPr>
                <w:rFonts w:cstheme="minorHAnsi"/>
                <w:szCs w:val="20"/>
              </w:rPr>
            </w:pPr>
          </w:p>
        </w:tc>
      </w:tr>
      <w:tr w:rsidR="0061524D" w:rsidRPr="00487927" w14:paraId="2E7B6D98" w14:textId="24EBF814" w:rsidTr="0061524D">
        <w:tc>
          <w:tcPr>
            <w:tcW w:w="1255" w:type="dxa"/>
          </w:tcPr>
          <w:p w14:paraId="69E75B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525_11</w:t>
            </w:r>
          </w:p>
        </w:tc>
        <w:tc>
          <w:tcPr>
            <w:tcW w:w="990" w:type="dxa"/>
          </w:tcPr>
          <w:p w14:paraId="43F91CDE" w14:textId="77777777" w:rsidR="0061524D" w:rsidRPr="00487927" w:rsidRDefault="0061524D" w:rsidP="001B2204">
            <w:pPr>
              <w:jc w:val="center"/>
              <w:rPr>
                <w:rFonts w:cstheme="minorHAnsi"/>
                <w:szCs w:val="20"/>
              </w:rPr>
            </w:pPr>
          </w:p>
        </w:tc>
        <w:tc>
          <w:tcPr>
            <w:tcW w:w="990" w:type="dxa"/>
          </w:tcPr>
          <w:p w14:paraId="6BA91384" w14:textId="23BA7A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498D06" w14:textId="77777777" w:rsidR="0061524D" w:rsidRPr="00487927" w:rsidRDefault="0061524D" w:rsidP="001B2204">
            <w:pPr>
              <w:jc w:val="center"/>
              <w:rPr>
                <w:rFonts w:cstheme="minorHAnsi"/>
                <w:szCs w:val="20"/>
              </w:rPr>
            </w:pPr>
          </w:p>
        </w:tc>
        <w:tc>
          <w:tcPr>
            <w:tcW w:w="990" w:type="dxa"/>
          </w:tcPr>
          <w:p w14:paraId="319133E9" w14:textId="77777777" w:rsidR="0061524D" w:rsidRPr="00487927" w:rsidRDefault="0061524D" w:rsidP="001B2204">
            <w:pPr>
              <w:jc w:val="center"/>
              <w:rPr>
                <w:rFonts w:cstheme="minorHAnsi"/>
                <w:szCs w:val="20"/>
              </w:rPr>
            </w:pPr>
          </w:p>
        </w:tc>
        <w:tc>
          <w:tcPr>
            <w:tcW w:w="990" w:type="dxa"/>
          </w:tcPr>
          <w:p w14:paraId="505E9E25" w14:textId="7CCBCD55" w:rsidR="0061524D" w:rsidRPr="00487927" w:rsidRDefault="0061524D" w:rsidP="001B2204">
            <w:pPr>
              <w:jc w:val="center"/>
              <w:rPr>
                <w:rFonts w:cstheme="minorHAnsi"/>
                <w:szCs w:val="20"/>
              </w:rPr>
            </w:pPr>
          </w:p>
        </w:tc>
        <w:tc>
          <w:tcPr>
            <w:tcW w:w="990" w:type="dxa"/>
          </w:tcPr>
          <w:p w14:paraId="58E5E0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56A7EB" w14:textId="77777777" w:rsidR="0061524D" w:rsidRPr="00487927" w:rsidRDefault="0061524D" w:rsidP="001B2204">
            <w:pPr>
              <w:jc w:val="center"/>
              <w:rPr>
                <w:rFonts w:cstheme="minorHAnsi"/>
                <w:szCs w:val="20"/>
              </w:rPr>
            </w:pPr>
          </w:p>
        </w:tc>
        <w:tc>
          <w:tcPr>
            <w:tcW w:w="990" w:type="dxa"/>
          </w:tcPr>
          <w:p w14:paraId="08B095C5" w14:textId="77777777" w:rsidR="0061524D" w:rsidRPr="00487927" w:rsidRDefault="0061524D" w:rsidP="001B2204">
            <w:pPr>
              <w:jc w:val="center"/>
              <w:rPr>
                <w:rFonts w:cstheme="minorHAnsi"/>
                <w:szCs w:val="20"/>
              </w:rPr>
            </w:pPr>
          </w:p>
        </w:tc>
        <w:tc>
          <w:tcPr>
            <w:tcW w:w="990" w:type="dxa"/>
          </w:tcPr>
          <w:p w14:paraId="101D771E" w14:textId="77777777" w:rsidR="0061524D" w:rsidRPr="00487927" w:rsidRDefault="0061524D" w:rsidP="001B2204">
            <w:pPr>
              <w:jc w:val="center"/>
              <w:rPr>
                <w:rFonts w:cstheme="minorHAnsi"/>
                <w:szCs w:val="20"/>
              </w:rPr>
            </w:pPr>
          </w:p>
        </w:tc>
        <w:tc>
          <w:tcPr>
            <w:tcW w:w="1103" w:type="dxa"/>
          </w:tcPr>
          <w:p w14:paraId="122AF896" w14:textId="77777777" w:rsidR="0061524D" w:rsidRPr="00487927" w:rsidRDefault="0061524D" w:rsidP="001B2204">
            <w:pPr>
              <w:jc w:val="center"/>
              <w:rPr>
                <w:rFonts w:cstheme="minorHAnsi"/>
                <w:szCs w:val="20"/>
              </w:rPr>
            </w:pPr>
          </w:p>
        </w:tc>
        <w:tc>
          <w:tcPr>
            <w:tcW w:w="1103" w:type="dxa"/>
          </w:tcPr>
          <w:p w14:paraId="0B98EA24" w14:textId="77777777" w:rsidR="0061524D" w:rsidRPr="00487927" w:rsidRDefault="0061524D" w:rsidP="001B2204">
            <w:pPr>
              <w:jc w:val="center"/>
              <w:rPr>
                <w:rFonts w:cstheme="minorHAnsi"/>
                <w:szCs w:val="20"/>
              </w:rPr>
            </w:pPr>
          </w:p>
        </w:tc>
      </w:tr>
      <w:tr w:rsidR="0061524D" w:rsidRPr="00487927" w14:paraId="199FB999" w14:textId="28FECF10" w:rsidTr="0061524D">
        <w:tc>
          <w:tcPr>
            <w:tcW w:w="1255" w:type="dxa"/>
          </w:tcPr>
          <w:p w14:paraId="252B4B4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525_12</w:t>
            </w:r>
          </w:p>
        </w:tc>
        <w:tc>
          <w:tcPr>
            <w:tcW w:w="990" w:type="dxa"/>
          </w:tcPr>
          <w:p w14:paraId="009A2372" w14:textId="77777777" w:rsidR="0061524D" w:rsidRPr="00487927" w:rsidRDefault="0061524D" w:rsidP="001B2204">
            <w:pPr>
              <w:jc w:val="center"/>
              <w:rPr>
                <w:rFonts w:cstheme="minorHAnsi"/>
                <w:szCs w:val="20"/>
              </w:rPr>
            </w:pPr>
          </w:p>
        </w:tc>
        <w:tc>
          <w:tcPr>
            <w:tcW w:w="990" w:type="dxa"/>
          </w:tcPr>
          <w:p w14:paraId="08F42DED" w14:textId="46D55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541E49" w14:textId="77777777" w:rsidR="0061524D" w:rsidRPr="00487927" w:rsidRDefault="0061524D" w:rsidP="001B2204">
            <w:pPr>
              <w:jc w:val="center"/>
              <w:rPr>
                <w:rFonts w:cstheme="minorHAnsi"/>
                <w:szCs w:val="20"/>
              </w:rPr>
            </w:pPr>
          </w:p>
        </w:tc>
        <w:tc>
          <w:tcPr>
            <w:tcW w:w="990" w:type="dxa"/>
          </w:tcPr>
          <w:p w14:paraId="3A7C4546" w14:textId="77777777" w:rsidR="0061524D" w:rsidRPr="00487927" w:rsidRDefault="0061524D" w:rsidP="001B2204">
            <w:pPr>
              <w:jc w:val="center"/>
              <w:rPr>
                <w:rFonts w:cstheme="minorHAnsi"/>
                <w:szCs w:val="20"/>
              </w:rPr>
            </w:pPr>
          </w:p>
        </w:tc>
        <w:tc>
          <w:tcPr>
            <w:tcW w:w="990" w:type="dxa"/>
          </w:tcPr>
          <w:p w14:paraId="1A92A0FC" w14:textId="2A813934" w:rsidR="0061524D" w:rsidRPr="00487927" w:rsidRDefault="0061524D" w:rsidP="001B2204">
            <w:pPr>
              <w:jc w:val="center"/>
              <w:rPr>
                <w:rFonts w:cstheme="minorHAnsi"/>
                <w:szCs w:val="20"/>
              </w:rPr>
            </w:pPr>
          </w:p>
        </w:tc>
        <w:tc>
          <w:tcPr>
            <w:tcW w:w="990" w:type="dxa"/>
          </w:tcPr>
          <w:p w14:paraId="0636AC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BC4AF6" w14:textId="77777777" w:rsidR="0061524D" w:rsidRPr="00487927" w:rsidRDefault="0061524D" w:rsidP="001B2204">
            <w:pPr>
              <w:jc w:val="center"/>
              <w:rPr>
                <w:rFonts w:cstheme="minorHAnsi"/>
                <w:szCs w:val="20"/>
              </w:rPr>
            </w:pPr>
          </w:p>
        </w:tc>
        <w:tc>
          <w:tcPr>
            <w:tcW w:w="990" w:type="dxa"/>
          </w:tcPr>
          <w:p w14:paraId="18AC733E" w14:textId="77777777" w:rsidR="0061524D" w:rsidRPr="00487927" w:rsidRDefault="0061524D" w:rsidP="001B2204">
            <w:pPr>
              <w:jc w:val="center"/>
              <w:rPr>
                <w:rFonts w:cstheme="minorHAnsi"/>
                <w:szCs w:val="20"/>
              </w:rPr>
            </w:pPr>
          </w:p>
        </w:tc>
        <w:tc>
          <w:tcPr>
            <w:tcW w:w="990" w:type="dxa"/>
          </w:tcPr>
          <w:p w14:paraId="2E569276" w14:textId="77777777" w:rsidR="0061524D" w:rsidRPr="00487927" w:rsidRDefault="0061524D" w:rsidP="001B2204">
            <w:pPr>
              <w:jc w:val="center"/>
              <w:rPr>
                <w:rFonts w:cstheme="minorHAnsi"/>
                <w:szCs w:val="20"/>
              </w:rPr>
            </w:pPr>
          </w:p>
        </w:tc>
        <w:tc>
          <w:tcPr>
            <w:tcW w:w="1103" w:type="dxa"/>
          </w:tcPr>
          <w:p w14:paraId="36BDD2C6" w14:textId="77777777" w:rsidR="0061524D" w:rsidRPr="00487927" w:rsidRDefault="0061524D" w:rsidP="001B2204">
            <w:pPr>
              <w:jc w:val="center"/>
              <w:rPr>
                <w:rFonts w:cstheme="minorHAnsi"/>
                <w:szCs w:val="20"/>
              </w:rPr>
            </w:pPr>
          </w:p>
        </w:tc>
        <w:tc>
          <w:tcPr>
            <w:tcW w:w="1103" w:type="dxa"/>
          </w:tcPr>
          <w:p w14:paraId="525A526E" w14:textId="77777777" w:rsidR="0061524D" w:rsidRPr="00487927" w:rsidRDefault="0061524D" w:rsidP="001B2204">
            <w:pPr>
              <w:jc w:val="center"/>
              <w:rPr>
                <w:rFonts w:cstheme="minorHAnsi"/>
                <w:szCs w:val="20"/>
              </w:rPr>
            </w:pPr>
          </w:p>
        </w:tc>
      </w:tr>
      <w:tr w:rsidR="0061524D" w:rsidRPr="00487927" w14:paraId="7CA9EDD8" w14:textId="64FA39BF" w:rsidTr="0061524D">
        <w:tc>
          <w:tcPr>
            <w:tcW w:w="1255" w:type="dxa"/>
          </w:tcPr>
          <w:p w14:paraId="0285637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525_13</w:t>
            </w:r>
          </w:p>
        </w:tc>
        <w:tc>
          <w:tcPr>
            <w:tcW w:w="990" w:type="dxa"/>
          </w:tcPr>
          <w:p w14:paraId="44648A4B" w14:textId="77777777" w:rsidR="0061524D" w:rsidRPr="00487927" w:rsidRDefault="0061524D" w:rsidP="001B2204">
            <w:pPr>
              <w:jc w:val="center"/>
              <w:rPr>
                <w:rFonts w:cstheme="minorHAnsi"/>
                <w:szCs w:val="20"/>
              </w:rPr>
            </w:pPr>
          </w:p>
        </w:tc>
        <w:tc>
          <w:tcPr>
            <w:tcW w:w="990" w:type="dxa"/>
          </w:tcPr>
          <w:p w14:paraId="524604A1" w14:textId="344E8C2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825B63" w14:textId="77777777" w:rsidR="0061524D" w:rsidRPr="00487927" w:rsidRDefault="0061524D" w:rsidP="001B2204">
            <w:pPr>
              <w:jc w:val="center"/>
              <w:rPr>
                <w:rFonts w:cstheme="minorHAnsi"/>
                <w:szCs w:val="20"/>
              </w:rPr>
            </w:pPr>
          </w:p>
        </w:tc>
        <w:tc>
          <w:tcPr>
            <w:tcW w:w="990" w:type="dxa"/>
          </w:tcPr>
          <w:p w14:paraId="1024238D" w14:textId="77777777" w:rsidR="0061524D" w:rsidRPr="00487927" w:rsidRDefault="0061524D" w:rsidP="001B2204">
            <w:pPr>
              <w:jc w:val="center"/>
              <w:rPr>
                <w:rFonts w:cstheme="minorHAnsi"/>
                <w:szCs w:val="20"/>
              </w:rPr>
            </w:pPr>
          </w:p>
        </w:tc>
        <w:tc>
          <w:tcPr>
            <w:tcW w:w="990" w:type="dxa"/>
          </w:tcPr>
          <w:p w14:paraId="632C6F01" w14:textId="4C7A6FE9" w:rsidR="0061524D" w:rsidRPr="00487927" w:rsidRDefault="0061524D" w:rsidP="001B2204">
            <w:pPr>
              <w:jc w:val="center"/>
              <w:rPr>
                <w:rFonts w:cstheme="minorHAnsi"/>
                <w:szCs w:val="20"/>
              </w:rPr>
            </w:pPr>
          </w:p>
        </w:tc>
        <w:tc>
          <w:tcPr>
            <w:tcW w:w="990" w:type="dxa"/>
          </w:tcPr>
          <w:p w14:paraId="3AAB540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4B1481" w14:textId="77777777" w:rsidR="0061524D" w:rsidRPr="00487927" w:rsidRDefault="0061524D" w:rsidP="001B2204">
            <w:pPr>
              <w:jc w:val="center"/>
              <w:rPr>
                <w:rFonts w:cstheme="minorHAnsi"/>
                <w:szCs w:val="20"/>
              </w:rPr>
            </w:pPr>
          </w:p>
        </w:tc>
        <w:tc>
          <w:tcPr>
            <w:tcW w:w="990" w:type="dxa"/>
          </w:tcPr>
          <w:p w14:paraId="32AF66D0" w14:textId="77777777" w:rsidR="0061524D" w:rsidRPr="00487927" w:rsidRDefault="0061524D" w:rsidP="001B2204">
            <w:pPr>
              <w:jc w:val="center"/>
              <w:rPr>
                <w:rFonts w:cstheme="minorHAnsi"/>
                <w:szCs w:val="20"/>
              </w:rPr>
            </w:pPr>
          </w:p>
        </w:tc>
        <w:tc>
          <w:tcPr>
            <w:tcW w:w="990" w:type="dxa"/>
          </w:tcPr>
          <w:p w14:paraId="379976C5" w14:textId="77777777" w:rsidR="0061524D" w:rsidRPr="00487927" w:rsidRDefault="0061524D" w:rsidP="001B2204">
            <w:pPr>
              <w:jc w:val="center"/>
              <w:rPr>
                <w:rFonts w:cstheme="minorHAnsi"/>
                <w:szCs w:val="20"/>
              </w:rPr>
            </w:pPr>
          </w:p>
        </w:tc>
        <w:tc>
          <w:tcPr>
            <w:tcW w:w="1103" w:type="dxa"/>
          </w:tcPr>
          <w:p w14:paraId="12F65234" w14:textId="77777777" w:rsidR="0061524D" w:rsidRPr="00487927" w:rsidRDefault="0061524D" w:rsidP="001B2204">
            <w:pPr>
              <w:jc w:val="center"/>
              <w:rPr>
                <w:rFonts w:cstheme="minorHAnsi"/>
                <w:szCs w:val="20"/>
              </w:rPr>
            </w:pPr>
          </w:p>
        </w:tc>
        <w:tc>
          <w:tcPr>
            <w:tcW w:w="1103" w:type="dxa"/>
          </w:tcPr>
          <w:p w14:paraId="6E86393D" w14:textId="77777777" w:rsidR="0061524D" w:rsidRPr="00487927" w:rsidRDefault="0061524D" w:rsidP="001B2204">
            <w:pPr>
              <w:jc w:val="center"/>
              <w:rPr>
                <w:rFonts w:cstheme="minorHAnsi"/>
                <w:szCs w:val="20"/>
              </w:rPr>
            </w:pPr>
          </w:p>
        </w:tc>
      </w:tr>
      <w:tr w:rsidR="0061524D" w:rsidRPr="00487927" w14:paraId="43943A27" w14:textId="098C606A" w:rsidTr="0061524D">
        <w:tc>
          <w:tcPr>
            <w:tcW w:w="1255" w:type="dxa"/>
          </w:tcPr>
          <w:p w14:paraId="2DA8784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525_14</w:t>
            </w:r>
          </w:p>
        </w:tc>
        <w:tc>
          <w:tcPr>
            <w:tcW w:w="990" w:type="dxa"/>
          </w:tcPr>
          <w:p w14:paraId="6728787E" w14:textId="77777777" w:rsidR="0061524D" w:rsidRPr="00487927" w:rsidRDefault="0061524D" w:rsidP="001B2204">
            <w:pPr>
              <w:jc w:val="center"/>
              <w:rPr>
                <w:rFonts w:cstheme="minorHAnsi"/>
                <w:szCs w:val="20"/>
              </w:rPr>
            </w:pPr>
          </w:p>
        </w:tc>
        <w:tc>
          <w:tcPr>
            <w:tcW w:w="990" w:type="dxa"/>
          </w:tcPr>
          <w:p w14:paraId="331C4D09" w14:textId="601A2C7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BF13D9" w14:textId="77777777" w:rsidR="0061524D" w:rsidRPr="00487927" w:rsidRDefault="0061524D" w:rsidP="001B2204">
            <w:pPr>
              <w:jc w:val="center"/>
              <w:rPr>
                <w:rFonts w:cstheme="minorHAnsi"/>
                <w:szCs w:val="20"/>
              </w:rPr>
            </w:pPr>
          </w:p>
        </w:tc>
        <w:tc>
          <w:tcPr>
            <w:tcW w:w="990" w:type="dxa"/>
          </w:tcPr>
          <w:p w14:paraId="734E21A1" w14:textId="77777777" w:rsidR="0061524D" w:rsidRPr="00487927" w:rsidRDefault="0061524D" w:rsidP="001B2204">
            <w:pPr>
              <w:jc w:val="center"/>
              <w:rPr>
                <w:rFonts w:cstheme="minorHAnsi"/>
                <w:szCs w:val="20"/>
              </w:rPr>
            </w:pPr>
          </w:p>
        </w:tc>
        <w:tc>
          <w:tcPr>
            <w:tcW w:w="990" w:type="dxa"/>
          </w:tcPr>
          <w:p w14:paraId="5FC4200B" w14:textId="55748CE5" w:rsidR="0061524D" w:rsidRPr="00487927" w:rsidRDefault="0061524D" w:rsidP="001B2204">
            <w:pPr>
              <w:jc w:val="center"/>
              <w:rPr>
                <w:rFonts w:cstheme="minorHAnsi"/>
                <w:szCs w:val="20"/>
              </w:rPr>
            </w:pPr>
          </w:p>
        </w:tc>
        <w:tc>
          <w:tcPr>
            <w:tcW w:w="990" w:type="dxa"/>
          </w:tcPr>
          <w:p w14:paraId="020E34A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9364D3" w14:textId="77777777" w:rsidR="0061524D" w:rsidRPr="00487927" w:rsidRDefault="0061524D" w:rsidP="001B2204">
            <w:pPr>
              <w:jc w:val="center"/>
              <w:rPr>
                <w:rFonts w:cstheme="minorHAnsi"/>
                <w:szCs w:val="20"/>
              </w:rPr>
            </w:pPr>
          </w:p>
        </w:tc>
        <w:tc>
          <w:tcPr>
            <w:tcW w:w="990" w:type="dxa"/>
          </w:tcPr>
          <w:p w14:paraId="63900E1C" w14:textId="77777777" w:rsidR="0061524D" w:rsidRPr="00487927" w:rsidRDefault="0061524D" w:rsidP="001B2204">
            <w:pPr>
              <w:jc w:val="center"/>
              <w:rPr>
                <w:rFonts w:cstheme="minorHAnsi"/>
                <w:szCs w:val="20"/>
              </w:rPr>
            </w:pPr>
          </w:p>
        </w:tc>
        <w:tc>
          <w:tcPr>
            <w:tcW w:w="990" w:type="dxa"/>
          </w:tcPr>
          <w:p w14:paraId="41E8C86F" w14:textId="77777777" w:rsidR="0061524D" w:rsidRPr="00487927" w:rsidRDefault="0061524D" w:rsidP="001B2204">
            <w:pPr>
              <w:jc w:val="center"/>
              <w:rPr>
                <w:rFonts w:cstheme="minorHAnsi"/>
                <w:szCs w:val="20"/>
              </w:rPr>
            </w:pPr>
          </w:p>
        </w:tc>
        <w:tc>
          <w:tcPr>
            <w:tcW w:w="1103" w:type="dxa"/>
          </w:tcPr>
          <w:p w14:paraId="693C63CA" w14:textId="77777777" w:rsidR="0061524D" w:rsidRPr="00487927" w:rsidRDefault="0061524D" w:rsidP="001B2204">
            <w:pPr>
              <w:jc w:val="center"/>
              <w:rPr>
                <w:rFonts w:cstheme="minorHAnsi"/>
                <w:szCs w:val="20"/>
              </w:rPr>
            </w:pPr>
          </w:p>
        </w:tc>
        <w:tc>
          <w:tcPr>
            <w:tcW w:w="1103" w:type="dxa"/>
          </w:tcPr>
          <w:p w14:paraId="695B772E" w14:textId="77777777" w:rsidR="0061524D" w:rsidRPr="00487927" w:rsidRDefault="0061524D" w:rsidP="001B2204">
            <w:pPr>
              <w:jc w:val="center"/>
              <w:rPr>
                <w:rFonts w:cstheme="minorHAnsi"/>
                <w:szCs w:val="20"/>
              </w:rPr>
            </w:pPr>
          </w:p>
        </w:tc>
      </w:tr>
      <w:tr w:rsidR="0061524D" w:rsidRPr="00487927" w14:paraId="1B12C7EF" w14:textId="1C9C6CD8" w:rsidTr="0061524D">
        <w:tc>
          <w:tcPr>
            <w:tcW w:w="1255" w:type="dxa"/>
          </w:tcPr>
          <w:p w14:paraId="66B8E1D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525_15</w:t>
            </w:r>
          </w:p>
        </w:tc>
        <w:tc>
          <w:tcPr>
            <w:tcW w:w="990" w:type="dxa"/>
          </w:tcPr>
          <w:p w14:paraId="13D3F3D0" w14:textId="77777777" w:rsidR="0061524D" w:rsidRPr="00487927" w:rsidRDefault="0061524D" w:rsidP="001B2204">
            <w:pPr>
              <w:jc w:val="center"/>
              <w:rPr>
                <w:rFonts w:cstheme="minorHAnsi"/>
                <w:szCs w:val="20"/>
              </w:rPr>
            </w:pPr>
          </w:p>
        </w:tc>
        <w:tc>
          <w:tcPr>
            <w:tcW w:w="990" w:type="dxa"/>
          </w:tcPr>
          <w:p w14:paraId="5DBC3F88" w14:textId="16A35A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C7DBF7" w14:textId="77777777" w:rsidR="0061524D" w:rsidRPr="00487927" w:rsidRDefault="0061524D" w:rsidP="001B2204">
            <w:pPr>
              <w:jc w:val="center"/>
              <w:rPr>
                <w:rFonts w:cstheme="minorHAnsi"/>
                <w:szCs w:val="20"/>
              </w:rPr>
            </w:pPr>
          </w:p>
        </w:tc>
        <w:tc>
          <w:tcPr>
            <w:tcW w:w="990" w:type="dxa"/>
          </w:tcPr>
          <w:p w14:paraId="4BE5D16A" w14:textId="77777777" w:rsidR="0061524D" w:rsidRPr="00487927" w:rsidRDefault="0061524D" w:rsidP="001B2204">
            <w:pPr>
              <w:jc w:val="center"/>
              <w:rPr>
                <w:rFonts w:cstheme="minorHAnsi"/>
                <w:szCs w:val="20"/>
              </w:rPr>
            </w:pPr>
          </w:p>
        </w:tc>
        <w:tc>
          <w:tcPr>
            <w:tcW w:w="990" w:type="dxa"/>
          </w:tcPr>
          <w:p w14:paraId="19DE231E" w14:textId="176D01AC" w:rsidR="0061524D" w:rsidRPr="00487927" w:rsidRDefault="0061524D" w:rsidP="001B2204">
            <w:pPr>
              <w:jc w:val="center"/>
              <w:rPr>
                <w:rFonts w:cstheme="minorHAnsi"/>
                <w:szCs w:val="20"/>
              </w:rPr>
            </w:pPr>
          </w:p>
        </w:tc>
        <w:tc>
          <w:tcPr>
            <w:tcW w:w="990" w:type="dxa"/>
          </w:tcPr>
          <w:p w14:paraId="79F6002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2EF4BF" w14:textId="77777777" w:rsidR="0061524D" w:rsidRPr="00487927" w:rsidRDefault="0061524D" w:rsidP="001B2204">
            <w:pPr>
              <w:jc w:val="center"/>
              <w:rPr>
                <w:rFonts w:cstheme="minorHAnsi"/>
                <w:szCs w:val="20"/>
              </w:rPr>
            </w:pPr>
          </w:p>
        </w:tc>
        <w:tc>
          <w:tcPr>
            <w:tcW w:w="990" w:type="dxa"/>
          </w:tcPr>
          <w:p w14:paraId="73BEF8FF" w14:textId="77777777" w:rsidR="0061524D" w:rsidRPr="00487927" w:rsidRDefault="0061524D" w:rsidP="001B2204">
            <w:pPr>
              <w:jc w:val="center"/>
              <w:rPr>
                <w:rFonts w:cstheme="minorHAnsi"/>
                <w:szCs w:val="20"/>
              </w:rPr>
            </w:pPr>
          </w:p>
        </w:tc>
        <w:tc>
          <w:tcPr>
            <w:tcW w:w="990" w:type="dxa"/>
          </w:tcPr>
          <w:p w14:paraId="2A811B34" w14:textId="77777777" w:rsidR="0061524D" w:rsidRPr="00487927" w:rsidRDefault="0061524D" w:rsidP="001B2204">
            <w:pPr>
              <w:jc w:val="center"/>
              <w:rPr>
                <w:rFonts w:cstheme="minorHAnsi"/>
                <w:szCs w:val="20"/>
              </w:rPr>
            </w:pPr>
          </w:p>
        </w:tc>
        <w:tc>
          <w:tcPr>
            <w:tcW w:w="1103" w:type="dxa"/>
          </w:tcPr>
          <w:p w14:paraId="7897384A" w14:textId="77777777" w:rsidR="0061524D" w:rsidRPr="00487927" w:rsidRDefault="0061524D" w:rsidP="001B2204">
            <w:pPr>
              <w:jc w:val="center"/>
              <w:rPr>
                <w:rFonts w:cstheme="minorHAnsi"/>
                <w:szCs w:val="20"/>
              </w:rPr>
            </w:pPr>
          </w:p>
        </w:tc>
        <w:tc>
          <w:tcPr>
            <w:tcW w:w="1103" w:type="dxa"/>
          </w:tcPr>
          <w:p w14:paraId="38085B48" w14:textId="77777777" w:rsidR="0061524D" w:rsidRPr="00487927" w:rsidRDefault="0061524D" w:rsidP="001B2204">
            <w:pPr>
              <w:jc w:val="center"/>
              <w:rPr>
                <w:rFonts w:cstheme="minorHAnsi"/>
                <w:szCs w:val="20"/>
              </w:rPr>
            </w:pPr>
          </w:p>
        </w:tc>
      </w:tr>
      <w:tr w:rsidR="0061524D" w:rsidRPr="00487927" w14:paraId="0616D59A" w14:textId="4CC1956B" w:rsidTr="0061524D">
        <w:tc>
          <w:tcPr>
            <w:tcW w:w="1255" w:type="dxa"/>
          </w:tcPr>
          <w:p w14:paraId="0DDC2F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525_16</w:t>
            </w:r>
          </w:p>
        </w:tc>
        <w:tc>
          <w:tcPr>
            <w:tcW w:w="990" w:type="dxa"/>
          </w:tcPr>
          <w:p w14:paraId="56845852" w14:textId="77777777" w:rsidR="0061524D" w:rsidRPr="00487927" w:rsidRDefault="0061524D" w:rsidP="001B2204">
            <w:pPr>
              <w:jc w:val="center"/>
              <w:rPr>
                <w:rFonts w:cstheme="minorHAnsi"/>
                <w:szCs w:val="20"/>
              </w:rPr>
            </w:pPr>
          </w:p>
        </w:tc>
        <w:tc>
          <w:tcPr>
            <w:tcW w:w="990" w:type="dxa"/>
          </w:tcPr>
          <w:p w14:paraId="53193313" w14:textId="453D2A1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D5ECA3" w14:textId="77777777" w:rsidR="0061524D" w:rsidRPr="00487927" w:rsidRDefault="0061524D" w:rsidP="001B2204">
            <w:pPr>
              <w:jc w:val="center"/>
              <w:rPr>
                <w:rFonts w:cstheme="minorHAnsi"/>
                <w:szCs w:val="20"/>
              </w:rPr>
            </w:pPr>
          </w:p>
        </w:tc>
        <w:tc>
          <w:tcPr>
            <w:tcW w:w="990" w:type="dxa"/>
          </w:tcPr>
          <w:p w14:paraId="6C2D561C" w14:textId="77777777" w:rsidR="0061524D" w:rsidRPr="00487927" w:rsidRDefault="0061524D" w:rsidP="001B2204">
            <w:pPr>
              <w:jc w:val="center"/>
              <w:rPr>
                <w:rFonts w:cstheme="minorHAnsi"/>
                <w:szCs w:val="20"/>
              </w:rPr>
            </w:pPr>
          </w:p>
        </w:tc>
        <w:tc>
          <w:tcPr>
            <w:tcW w:w="990" w:type="dxa"/>
          </w:tcPr>
          <w:p w14:paraId="08C94D9A" w14:textId="4A9FB69C" w:rsidR="0061524D" w:rsidRPr="00487927" w:rsidRDefault="0061524D" w:rsidP="001B2204">
            <w:pPr>
              <w:jc w:val="center"/>
              <w:rPr>
                <w:rFonts w:cstheme="minorHAnsi"/>
                <w:szCs w:val="20"/>
              </w:rPr>
            </w:pPr>
          </w:p>
        </w:tc>
        <w:tc>
          <w:tcPr>
            <w:tcW w:w="990" w:type="dxa"/>
          </w:tcPr>
          <w:p w14:paraId="2DB2BD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5FD1C0" w14:textId="77777777" w:rsidR="0061524D" w:rsidRPr="00487927" w:rsidRDefault="0061524D" w:rsidP="001B2204">
            <w:pPr>
              <w:jc w:val="center"/>
              <w:rPr>
                <w:rFonts w:cstheme="minorHAnsi"/>
                <w:szCs w:val="20"/>
              </w:rPr>
            </w:pPr>
          </w:p>
        </w:tc>
        <w:tc>
          <w:tcPr>
            <w:tcW w:w="990" w:type="dxa"/>
          </w:tcPr>
          <w:p w14:paraId="7AA6B8F0" w14:textId="77777777" w:rsidR="0061524D" w:rsidRPr="00487927" w:rsidRDefault="0061524D" w:rsidP="001B2204">
            <w:pPr>
              <w:jc w:val="center"/>
              <w:rPr>
                <w:rFonts w:cstheme="minorHAnsi"/>
                <w:szCs w:val="20"/>
              </w:rPr>
            </w:pPr>
          </w:p>
        </w:tc>
        <w:tc>
          <w:tcPr>
            <w:tcW w:w="990" w:type="dxa"/>
          </w:tcPr>
          <w:p w14:paraId="56F7627C" w14:textId="77777777" w:rsidR="0061524D" w:rsidRPr="00487927" w:rsidRDefault="0061524D" w:rsidP="001B2204">
            <w:pPr>
              <w:jc w:val="center"/>
              <w:rPr>
                <w:rFonts w:cstheme="minorHAnsi"/>
                <w:szCs w:val="20"/>
              </w:rPr>
            </w:pPr>
          </w:p>
        </w:tc>
        <w:tc>
          <w:tcPr>
            <w:tcW w:w="1103" w:type="dxa"/>
          </w:tcPr>
          <w:p w14:paraId="21DA4A54" w14:textId="77777777" w:rsidR="0061524D" w:rsidRPr="00487927" w:rsidRDefault="0061524D" w:rsidP="001B2204">
            <w:pPr>
              <w:jc w:val="center"/>
              <w:rPr>
                <w:rFonts w:cstheme="minorHAnsi"/>
                <w:szCs w:val="20"/>
              </w:rPr>
            </w:pPr>
          </w:p>
        </w:tc>
        <w:tc>
          <w:tcPr>
            <w:tcW w:w="1103" w:type="dxa"/>
          </w:tcPr>
          <w:p w14:paraId="398E0EF3" w14:textId="77777777" w:rsidR="0061524D" w:rsidRPr="00487927" w:rsidRDefault="0061524D" w:rsidP="001B2204">
            <w:pPr>
              <w:jc w:val="center"/>
              <w:rPr>
                <w:rFonts w:cstheme="minorHAnsi"/>
                <w:szCs w:val="20"/>
              </w:rPr>
            </w:pPr>
          </w:p>
        </w:tc>
      </w:tr>
      <w:tr w:rsidR="0061524D" w:rsidRPr="00487927" w14:paraId="33D1B718" w14:textId="6E927C91" w:rsidTr="0061524D">
        <w:tc>
          <w:tcPr>
            <w:tcW w:w="1255" w:type="dxa"/>
          </w:tcPr>
          <w:p w14:paraId="28D900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525_17</w:t>
            </w:r>
          </w:p>
        </w:tc>
        <w:tc>
          <w:tcPr>
            <w:tcW w:w="990" w:type="dxa"/>
          </w:tcPr>
          <w:p w14:paraId="7A6DB4BE" w14:textId="77777777" w:rsidR="0061524D" w:rsidRPr="00487927" w:rsidRDefault="0061524D" w:rsidP="001B2204">
            <w:pPr>
              <w:jc w:val="center"/>
              <w:rPr>
                <w:rFonts w:cstheme="minorHAnsi"/>
                <w:szCs w:val="20"/>
              </w:rPr>
            </w:pPr>
          </w:p>
        </w:tc>
        <w:tc>
          <w:tcPr>
            <w:tcW w:w="990" w:type="dxa"/>
          </w:tcPr>
          <w:p w14:paraId="27F27665" w14:textId="2E3D22D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A26DC6" w14:textId="77777777" w:rsidR="0061524D" w:rsidRPr="00487927" w:rsidRDefault="0061524D" w:rsidP="001B2204">
            <w:pPr>
              <w:jc w:val="center"/>
              <w:rPr>
                <w:rFonts w:cstheme="minorHAnsi"/>
                <w:szCs w:val="20"/>
              </w:rPr>
            </w:pPr>
          </w:p>
        </w:tc>
        <w:tc>
          <w:tcPr>
            <w:tcW w:w="990" w:type="dxa"/>
          </w:tcPr>
          <w:p w14:paraId="0FB78662" w14:textId="77777777" w:rsidR="0061524D" w:rsidRPr="00487927" w:rsidRDefault="0061524D" w:rsidP="001B2204">
            <w:pPr>
              <w:jc w:val="center"/>
              <w:rPr>
                <w:rFonts w:cstheme="minorHAnsi"/>
                <w:szCs w:val="20"/>
              </w:rPr>
            </w:pPr>
          </w:p>
        </w:tc>
        <w:tc>
          <w:tcPr>
            <w:tcW w:w="990" w:type="dxa"/>
          </w:tcPr>
          <w:p w14:paraId="1BB4D2E4" w14:textId="224D6F67" w:rsidR="0061524D" w:rsidRPr="00487927" w:rsidRDefault="0061524D" w:rsidP="001B2204">
            <w:pPr>
              <w:jc w:val="center"/>
              <w:rPr>
                <w:rFonts w:cstheme="minorHAnsi"/>
                <w:szCs w:val="20"/>
              </w:rPr>
            </w:pPr>
          </w:p>
        </w:tc>
        <w:tc>
          <w:tcPr>
            <w:tcW w:w="990" w:type="dxa"/>
          </w:tcPr>
          <w:p w14:paraId="030B324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DEC167D" w14:textId="77777777" w:rsidR="0061524D" w:rsidRPr="00487927" w:rsidRDefault="0061524D" w:rsidP="001B2204">
            <w:pPr>
              <w:jc w:val="center"/>
              <w:rPr>
                <w:rFonts w:cstheme="minorHAnsi"/>
                <w:szCs w:val="20"/>
              </w:rPr>
            </w:pPr>
          </w:p>
        </w:tc>
        <w:tc>
          <w:tcPr>
            <w:tcW w:w="990" w:type="dxa"/>
          </w:tcPr>
          <w:p w14:paraId="6B5C6EBD" w14:textId="77777777" w:rsidR="0061524D" w:rsidRPr="00487927" w:rsidRDefault="0061524D" w:rsidP="001B2204">
            <w:pPr>
              <w:jc w:val="center"/>
              <w:rPr>
                <w:rFonts w:cstheme="minorHAnsi"/>
                <w:szCs w:val="20"/>
              </w:rPr>
            </w:pPr>
          </w:p>
        </w:tc>
        <w:tc>
          <w:tcPr>
            <w:tcW w:w="990" w:type="dxa"/>
          </w:tcPr>
          <w:p w14:paraId="2ABA302C" w14:textId="77777777" w:rsidR="0061524D" w:rsidRPr="00487927" w:rsidRDefault="0061524D" w:rsidP="001B2204">
            <w:pPr>
              <w:jc w:val="center"/>
              <w:rPr>
                <w:rFonts w:cstheme="minorHAnsi"/>
                <w:szCs w:val="20"/>
              </w:rPr>
            </w:pPr>
          </w:p>
        </w:tc>
        <w:tc>
          <w:tcPr>
            <w:tcW w:w="1103" w:type="dxa"/>
          </w:tcPr>
          <w:p w14:paraId="2B68F0F8" w14:textId="77777777" w:rsidR="0061524D" w:rsidRPr="00487927" w:rsidRDefault="0061524D" w:rsidP="001B2204">
            <w:pPr>
              <w:jc w:val="center"/>
              <w:rPr>
                <w:rFonts w:cstheme="minorHAnsi"/>
                <w:szCs w:val="20"/>
              </w:rPr>
            </w:pPr>
          </w:p>
        </w:tc>
        <w:tc>
          <w:tcPr>
            <w:tcW w:w="1103" w:type="dxa"/>
          </w:tcPr>
          <w:p w14:paraId="04C1C1A3" w14:textId="77777777" w:rsidR="0061524D" w:rsidRPr="00487927" w:rsidRDefault="0061524D" w:rsidP="001B2204">
            <w:pPr>
              <w:jc w:val="center"/>
              <w:rPr>
                <w:rFonts w:cstheme="minorHAnsi"/>
                <w:szCs w:val="20"/>
              </w:rPr>
            </w:pPr>
          </w:p>
        </w:tc>
      </w:tr>
      <w:tr w:rsidR="0061524D" w:rsidRPr="00487927" w14:paraId="7FCD84FF" w14:textId="503161B1" w:rsidTr="0061524D">
        <w:tc>
          <w:tcPr>
            <w:tcW w:w="1255" w:type="dxa"/>
          </w:tcPr>
          <w:p w14:paraId="32176C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525_18</w:t>
            </w:r>
          </w:p>
        </w:tc>
        <w:tc>
          <w:tcPr>
            <w:tcW w:w="990" w:type="dxa"/>
          </w:tcPr>
          <w:p w14:paraId="0945A14A" w14:textId="77777777" w:rsidR="0061524D" w:rsidRPr="00487927" w:rsidRDefault="0061524D" w:rsidP="001B2204">
            <w:pPr>
              <w:jc w:val="center"/>
              <w:rPr>
                <w:rFonts w:cstheme="minorHAnsi"/>
                <w:szCs w:val="20"/>
              </w:rPr>
            </w:pPr>
          </w:p>
        </w:tc>
        <w:tc>
          <w:tcPr>
            <w:tcW w:w="990" w:type="dxa"/>
          </w:tcPr>
          <w:p w14:paraId="47B3674D" w14:textId="5DBBD0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984891" w14:textId="77777777" w:rsidR="0061524D" w:rsidRPr="00487927" w:rsidRDefault="0061524D" w:rsidP="001B2204">
            <w:pPr>
              <w:jc w:val="center"/>
              <w:rPr>
                <w:rFonts w:cstheme="minorHAnsi"/>
                <w:szCs w:val="20"/>
              </w:rPr>
            </w:pPr>
          </w:p>
        </w:tc>
        <w:tc>
          <w:tcPr>
            <w:tcW w:w="990" w:type="dxa"/>
          </w:tcPr>
          <w:p w14:paraId="52482E9F" w14:textId="77777777" w:rsidR="0061524D" w:rsidRPr="00487927" w:rsidRDefault="0061524D" w:rsidP="001B2204">
            <w:pPr>
              <w:jc w:val="center"/>
              <w:rPr>
                <w:rFonts w:cstheme="minorHAnsi"/>
                <w:szCs w:val="20"/>
              </w:rPr>
            </w:pPr>
          </w:p>
        </w:tc>
        <w:tc>
          <w:tcPr>
            <w:tcW w:w="990" w:type="dxa"/>
          </w:tcPr>
          <w:p w14:paraId="488ECA3E" w14:textId="0EAB076A" w:rsidR="0061524D" w:rsidRPr="00487927" w:rsidRDefault="0061524D" w:rsidP="001B2204">
            <w:pPr>
              <w:jc w:val="center"/>
              <w:rPr>
                <w:rFonts w:cstheme="minorHAnsi"/>
                <w:szCs w:val="20"/>
              </w:rPr>
            </w:pPr>
          </w:p>
        </w:tc>
        <w:tc>
          <w:tcPr>
            <w:tcW w:w="990" w:type="dxa"/>
          </w:tcPr>
          <w:p w14:paraId="28F17B2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5423E6" w14:textId="77777777" w:rsidR="0061524D" w:rsidRPr="00487927" w:rsidRDefault="0061524D" w:rsidP="001B2204">
            <w:pPr>
              <w:jc w:val="center"/>
              <w:rPr>
                <w:rFonts w:cstheme="minorHAnsi"/>
                <w:szCs w:val="20"/>
              </w:rPr>
            </w:pPr>
          </w:p>
        </w:tc>
        <w:tc>
          <w:tcPr>
            <w:tcW w:w="990" w:type="dxa"/>
          </w:tcPr>
          <w:p w14:paraId="324564BA" w14:textId="77777777" w:rsidR="0061524D" w:rsidRPr="00487927" w:rsidRDefault="0061524D" w:rsidP="001B2204">
            <w:pPr>
              <w:jc w:val="center"/>
              <w:rPr>
                <w:rFonts w:cstheme="minorHAnsi"/>
                <w:szCs w:val="20"/>
              </w:rPr>
            </w:pPr>
          </w:p>
        </w:tc>
        <w:tc>
          <w:tcPr>
            <w:tcW w:w="990" w:type="dxa"/>
          </w:tcPr>
          <w:p w14:paraId="222155AD" w14:textId="77777777" w:rsidR="0061524D" w:rsidRPr="00487927" w:rsidRDefault="0061524D" w:rsidP="001B2204">
            <w:pPr>
              <w:jc w:val="center"/>
              <w:rPr>
                <w:rFonts w:cstheme="minorHAnsi"/>
                <w:szCs w:val="20"/>
              </w:rPr>
            </w:pPr>
          </w:p>
        </w:tc>
        <w:tc>
          <w:tcPr>
            <w:tcW w:w="1103" w:type="dxa"/>
          </w:tcPr>
          <w:p w14:paraId="0268C2CB" w14:textId="77777777" w:rsidR="0061524D" w:rsidRPr="00487927" w:rsidRDefault="0061524D" w:rsidP="001B2204">
            <w:pPr>
              <w:jc w:val="center"/>
              <w:rPr>
                <w:rFonts w:cstheme="minorHAnsi"/>
                <w:szCs w:val="20"/>
              </w:rPr>
            </w:pPr>
          </w:p>
        </w:tc>
        <w:tc>
          <w:tcPr>
            <w:tcW w:w="1103" w:type="dxa"/>
          </w:tcPr>
          <w:p w14:paraId="117D9FC4" w14:textId="77777777" w:rsidR="0061524D" w:rsidRPr="00487927" w:rsidRDefault="0061524D" w:rsidP="001B2204">
            <w:pPr>
              <w:jc w:val="center"/>
              <w:rPr>
                <w:rFonts w:cstheme="minorHAnsi"/>
                <w:szCs w:val="20"/>
              </w:rPr>
            </w:pPr>
          </w:p>
        </w:tc>
      </w:tr>
      <w:tr w:rsidR="0061524D" w:rsidRPr="00487927" w14:paraId="290EC7A7" w14:textId="78806466" w:rsidTr="0061524D">
        <w:tc>
          <w:tcPr>
            <w:tcW w:w="1255" w:type="dxa"/>
          </w:tcPr>
          <w:p w14:paraId="2D8167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525_19</w:t>
            </w:r>
          </w:p>
        </w:tc>
        <w:tc>
          <w:tcPr>
            <w:tcW w:w="990" w:type="dxa"/>
          </w:tcPr>
          <w:p w14:paraId="494645F7" w14:textId="77777777" w:rsidR="0061524D" w:rsidRPr="00487927" w:rsidRDefault="0061524D" w:rsidP="001B2204">
            <w:pPr>
              <w:jc w:val="center"/>
              <w:rPr>
                <w:rFonts w:cstheme="minorHAnsi"/>
                <w:szCs w:val="20"/>
              </w:rPr>
            </w:pPr>
          </w:p>
        </w:tc>
        <w:tc>
          <w:tcPr>
            <w:tcW w:w="990" w:type="dxa"/>
          </w:tcPr>
          <w:p w14:paraId="586A3024" w14:textId="4F49476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7BC986" w14:textId="77777777" w:rsidR="0061524D" w:rsidRPr="00487927" w:rsidRDefault="0061524D" w:rsidP="001B2204">
            <w:pPr>
              <w:jc w:val="center"/>
              <w:rPr>
                <w:rFonts w:cstheme="minorHAnsi"/>
                <w:szCs w:val="20"/>
              </w:rPr>
            </w:pPr>
          </w:p>
        </w:tc>
        <w:tc>
          <w:tcPr>
            <w:tcW w:w="990" w:type="dxa"/>
          </w:tcPr>
          <w:p w14:paraId="1EE3C6D6" w14:textId="77777777" w:rsidR="0061524D" w:rsidRPr="00487927" w:rsidRDefault="0061524D" w:rsidP="001B2204">
            <w:pPr>
              <w:jc w:val="center"/>
              <w:rPr>
                <w:rFonts w:cstheme="minorHAnsi"/>
                <w:szCs w:val="20"/>
              </w:rPr>
            </w:pPr>
          </w:p>
        </w:tc>
        <w:tc>
          <w:tcPr>
            <w:tcW w:w="990" w:type="dxa"/>
          </w:tcPr>
          <w:p w14:paraId="7CC5C9F6" w14:textId="36315DAF" w:rsidR="0061524D" w:rsidRPr="00487927" w:rsidRDefault="0061524D" w:rsidP="001B2204">
            <w:pPr>
              <w:jc w:val="center"/>
              <w:rPr>
                <w:rFonts w:cstheme="minorHAnsi"/>
                <w:szCs w:val="20"/>
              </w:rPr>
            </w:pPr>
          </w:p>
        </w:tc>
        <w:tc>
          <w:tcPr>
            <w:tcW w:w="990" w:type="dxa"/>
          </w:tcPr>
          <w:p w14:paraId="4AE1F05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763EB6" w14:textId="77777777" w:rsidR="0061524D" w:rsidRPr="00487927" w:rsidRDefault="0061524D" w:rsidP="001B2204">
            <w:pPr>
              <w:jc w:val="center"/>
              <w:rPr>
                <w:rFonts w:cstheme="minorHAnsi"/>
                <w:szCs w:val="20"/>
              </w:rPr>
            </w:pPr>
          </w:p>
        </w:tc>
        <w:tc>
          <w:tcPr>
            <w:tcW w:w="990" w:type="dxa"/>
          </w:tcPr>
          <w:p w14:paraId="504C0DBE" w14:textId="77777777" w:rsidR="0061524D" w:rsidRPr="00487927" w:rsidRDefault="0061524D" w:rsidP="001B2204">
            <w:pPr>
              <w:jc w:val="center"/>
              <w:rPr>
                <w:rFonts w:cstheme="minorHAnsi"/>
                <w:szCs w:val="20"/>
              </w:rPr>
            </w:pPr>
          </w:p>
        </w:tc>
        <w:tc>
          <w:tcPr>
            <w:tcW w:w="990" w:type="dxa"/>
          </w:tcPr>
          <w:p w14:paraId="09B3BD76" w14:textId="77777777" w:rsidR="0061524D" w:rsidRPr="00487927" w:rsidRDefault="0061524D" w:rsidP="001B2204">
            <w:pPr>
              <w:jc w:val="center"/>
              <w:rPr>
                <w:rFonts w:cstheme="minorHAnsi"/>
                <w:szCs w:val="20"/>
              </w:rPr>
            </w:pPr>
          </w:p>
        </w:tc>
        <w:tc>
          <w:tcPr>
            <w:tcW w:w="1103" w:type="dxa"/>
          </w:tcPr>
          <w:p w14:paraId="57670D51" w14:textId="77777777" w:rsidR="0061524D" w:rsidRPr="00487927" w:rsidRDefault="0061524D" w:rsidP="001B2204">
            <w:pPr>
              <w:jc w:val="center"/>
              <w:rPr>
                <w:rFonts w:cstheme="minorHAnsi"/>
                <w:szCs w:val="20"/>
              </w:rPr>
            </w:pPr>
          </w:p>
        </w:tc>
        <w:tc>
          <w:tcPr>
            <w:tcW w:w="1103" w:type="dxa"/>
          </w:tcPr>
          <w:p w14:paraId="70988700" w14:textId="77777777" w:rsidR="0061524D" w:rsidRPr="00487927" w:rsidRDefault="0061524D" w:rsidP="001B2204">
            <w:pPr>
              <w:jc w:val="center"/>
              <w:rPr>
                <w:rFonts w:cstheme="minorHAnsi"/>
                <w:szCs w:val="20"/>
              </w:rPr>
            </w:pPr>
          </w:p>
        </w:tc>
      </w:tr>
      <w:tr w:rsidR="0061524D" w:rsidRPr="00487927" w14:paraId="35766161" w14:textId="02708553" w:rsidTr="0061524D">
        <w:tc>
          <w:tcPr>
            <w:tcW w:w="1255" w:type="dxa"/>
          </w:tcPr>
          <w:p w14:paraId="5DDC49F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525_20</w:t>
            </w:r>
          </w:p>
        </w:tc>
        <w:tc>
          <w:tcPr>
            <w:tcW w:w="990" w:type="dxa"/>
          </w:tcPr>
          <w:p w14:paraId="467BD09A" w14:textId="77777777" w:rsidR="0061524D" w:rsidRPr="00487927" w:rsidRDefault="0061524D" w:rsidP="001B2204">
            <w:pPr>
              <w:jc w:val="center"/>
              <w:rPr>
                <w:rFonts w:cstheme="minorHAnsi"/>
                <w:szCs w:val="20"/>
              </w:rPr>
            </w:pPr>
          </w:p>
        </w:tc>
        <w:tc>
          <w:tcPr>
            <w:tcW w:w="990" w:type="dxa"/>
          </w:tcPr>
          <w:p w14:paraId="670E833C" w14:textId="27F6EA00"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351BAD" w14:textId="77777777" w:rsidR="0061524D" w:rsidRPr="00487927" w:rsidRDefault="0061524D" w:rsidP="001B2204">
            <w:pPr>
              <w:jc w:val="center"/>
              <w:rPr>
                <w:rFonts w:cstheme="minorHAnsi"/>
                <w:szCs w:val="20"/>
              </w:rPr>
            </w:pPr>
          </w:p>
        </w:tc>
        <w:tc>
          <w:tcPr>
            <w:tcW w:w="990" w:type="dxa"/>
          </w:tcPr>
          <w:p w14:paraId="4655BD97" w14:textId="77777777" w:rsidR="0061524D" w:rsidRPr="00487927" w:rsidRDefault="0061524D" w:rsidP="001B2204">
            <w:pPr>
              <w:jc w:val="center"/>
              <w:rPr>
                <w:rFonts w:cstheme="minorHAnsi"/>
                <w:szCs w:val="20"/>
              </w:rPr>
            </w:pPr>
          </w:p>
        </w:tc>
        <w:tc>
          <w:tcPr>
            <w:tcW w:w="990" w:type="dxa"/>
          </w:tcPr>
          <w:p w14:paraId="32CD9453" w14:textId="234FC56D" w:rsidR="0061524D" w:rsidRPr="00487927" w:rsidRDefault="0061524D" w:rsidP="001B2204">
            <w:pPr>
              <w:jc w:val="center"/>
              <w:rPr>
                <w:rFonts w:cstheme="minorHAnsi"/>
                <w:szCs w:val="20"/>
              </w:rPr>
            </w:pPr>
          </w:p>
        </w:tc>
        <w:tc>
          <w:tcPr>
            <w:tcW w:w="990" w:type="dxa"/>
          </w:tcPr>
          <w:p w14:paraId="13C013D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5C8958E" w14:textId="77777777" w:rsidR="0061524D" w:rsidRPr="00487927" w:rsidRDefault="0061524D" w:rsidP="001B2204">
            <w:pPr>
              <w:jc w:val="center"/>
              <w:rPr>
                <w:rFonts w:cstheme="minorHAnsi"/>
                <w:szCs w:val="20"/>
              </w:rPr>
            </w:pPr>
          </w:p>
        </w:tc>
        <w:tc>
          <w:tcPr>
            <w:tcW w:w="990" w:type="dxa"/>
          </w:tcPr>
          <w:p w14:paraId="0186399F" w14:textId="77777777" w:rsidR="0061524D" w:rsidRPr="00487927" w:rsidRDefault="0061524D" w:rsidP="001B2204">
            <w:pPr>
              <w:jc w:val="center"/>
              <w:rPr>
                <w:rFonts w:cstheme="minorHAnsi"/>
                <w:szCs w:val="20"/>
              </w:rPr>
            </w:pPr>
          </w:p>
        </w:tc>
        <w:tc>
          <w:tcPr>
            <w:tcW w:w="990" w:type="dxa"/>
          </w:tcPr>
          <w:p w14:paraId="4CEA6E89" w14:textId="77777777" w:rsidR="0061524D" w:rsidRPr="00487927" w:rsidRDefault="0061524D" w:rsidP="001B2204">
            <w:pPr>
              <w:jc w:val="center"/>
              <w:rPr>
                <w:rFonts w:cstheme="minorHAnsi"/>
                <w:szCs w:val="20"/>
              </w:rPr>
            </w:pPr>
          </w:p>
        </w:tc>
        <w:tc>
          <w:tcPr>
            <w:tcW w:w="1103" w:type="dxa"/>
          </w:tcPr>
          <w:p w14:paraId="0F073234" w14:textId="77777777" w:rsidR="0061524D" w:rsidRPr="00487927" w:rsidRDefault="0061524D" w:rsidP="001B2204">
            <w:pPr>
              <w:jc w:val="center"/>
              <w:rPr>
                <w:rFonts w:cstheme="minorHAnsi"/>
                <w:szCs w:val="20"/>
              </w:rPr>
            </w:pPr>
          </w:p>
        </w:tc>
        <w:tc>
          <w:tcPr>
            <w:tcW w:w="1103" w:type="dxa"/>
          </w:tcPr>
          <w:p w14:paraId="31B76D49" w14:textId="77777777" w:rsidR="0061524D" w:rsidRPr="00487927" w:rsidRDefault="0061524D" w:rsidP="001B2204">
            <w:pPr>
              <w:jc w:val="center"/>
              <w:rPr>
                <w:rFonts w:cstheme="minorHAnsi"/>
                <w:szCs w:val="20"/>
              </w:rPr>
            </w:pPr>
          </w:p>
        </w:tc>
      </w:tr>
      <w:tr w:rsidR="0061524D" w:rsidRPr="00487927" w14:paraId="542E5F95" w14:textId="0ECF0F2D" w:rsidTr="0061524D">
        <w:tc>
          <w:tcPr>
            <w:tcW w:w="1255" w:type="dxa"/>
          </w:tcPr>
          <w:p w14:paraId="713DE56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525_21</w:t>
            </w:r>
          </w:p>
        </w:tc>
        <w:tc>
          <w:tcPr>
            <w:tcW w:w="990" w:type="dxa"/>
          </w:tcPr>
          <w:p w14:paraId="3988D815" w14:textId="77777777" w:rsidR="0061524D" w:rsidRPr="00487927" w:rsidRDefault="0061524D" w:rsidP="001B2204">
            <w:pPr>
              <w:jc w:val="center"/>
              <w:rPr>
                <w:rFonts w:cstheme="minorHAnsi"/>
                <w:szCs w:val="20"/>
              </w:rPr>
            </w:pPr>
          </w:p>
        </w:tc>
        <w:tc>
          <w:tcPr>
            <w:tcW w:w="990" w:type="dxa"/>
          </w:tcPr>
          <w:p w14:paraId="6E9646C7" w14:textId="16FE6C2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04C4D5" w14:textId="77777777" w:rsidR="0061524D" w:rsidRPr="00487927" w:rsidRDefault="0061524D" w:rsidP="001B2204">
            <w:pPr>
              <w:jc w:val="center"/>
              <w:rPr>
                <w:rFonts w:cstheme="minorHAnsi"/>
                <w:szCs w:val="20"/>
              </w:rPr>
            </w:pPr>
          </w:p>
        </w:tc>
        <w:tc>
          <w:tcPr>
            <w:tcW w:w="990" w:type="dxa"/>
          </w:tcPr>
          <w:p w14:paraId="43579CF7" w14:textId="77777777" w:rsidR="0061524D" w:rsidRPr="00487927" w:rsidRDefault="0061524D" w:rsidP="001B2204">
            <w:pPr>
              <w:jc w:val="center"/>
              <w:rPr>
                <w:rFonts w:cstheme="minorHAnsi"/>
                <w:szCs w:val="20"/>
              </w:rPr>
            </w:pPr>
          </w:p>
        </w:tc>
        <w:tc>
          <w:tcPr>
            <w:tcW w:w="990" w:type="dxa"/>
          </w:tcPr>
          <w:p w14:paraId="16264080" w14:textId="62571F46" w:rsidR="0061524D" w:rsidRPr="00487927" w:rsidRDefault="0061524D" w:rsidP="001B2204">
            <w:pPr>
              <w:jc w:val="center"/>
              <w:rPr>
                <w:rFonts w:cstheme="minorHAnsi"/>
                <w:szCs w:val="20"/>
              </w:rPr>
            </w:pPr>
          </w:p>
        </w:tc>
        <w:tc>
          <w:tcPr>
            <w:tcW w:w="990" w:type="dxa"/>
          </w:tcPr>
          <w:p w14:paraId="548519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54B360" w14:textId="77777777" w:rsidR="0061524D" w:rsidRPr="00487927" w:rsidRDefault="0061524D" w:rsidP="001B2204">
            <w:pPr>
              <w:jc w:val="center"/>
              <w:rPr>
                <w:rFonts w:cstheme="minorHAnsi"/>
                <w:szCs w:val="20"/>
              </w:rPr>
            </w:pPr>
          </w:p>
        </w:tc>
        <w:tc>
          <w:tcPr>
            <w:tcW w:w="990" w:type="dxa"/>
          </w:tcPr>
          <w:p w14:paraId="3660D060" w14:textId="77777777" w:rsidR="0061524D" w:rsidRPr="00487927" w:rsidRDefault="0061524D" w:rsidP="001B2204">
            <w:pPr>
              <w:jc w:val="center"/>
              <w:rPr>
                <w:rFonts w:cstheme="minorHAnsi"/>
                <w:szCs w:val="20"/>
              </w:rPr>
            </w:pPr>
          </w:p>
        </w:tc>
        <w:tc>
          <w:tcPr>
            <w:tcW w:w="990" w:type="dxa"/>
          </w:tcPr>
          <w:p w14:paraId="73A610B4" w14:textId="77777777" w:rsidR="0061524D" w:rsidRPr="00487927" w:rsidRDefault="0061524D" w:rsidP="001B2204">
            <w:pPr>
              <w:jc w:val="center"/>
              <w:rPr>
                <w:rFonts w:cstheme="minorHAnsi"/>
                <w:szCs w:val="20"/>
              </w:rPr>
            </w:pPr>
          </w:p>
        </w:tc>
        <w:tc>
          <w:tcPr>
            <w:tcW w:w="1103" w:type="dxa"/>
          </w:tcPr>
          <w:p w14:paraId="6946737F" w14:textId="77777777" w:rsidR="0061524D" w:rsidRPr="00487927" w:rsidRDefault="0061524D" w:rsidP="001B2204">
            <w:pPr>
              <w:jc w:val="center"/>
              <w:rPr>
                <w:rFonts w:cstheme="minorHAnsi"/>
                <w:szCs w:val="20"/>
              </w:rPr>
            </w:pPr>
          </w:p>
        </w:tc>
        <w:tc>
          <w:tcPr>
            <w:tcW w:w="1103" w:type="dxa"/>
          </w:tcPr>
          <w:p w14:paraId="3885D769" w14:textId="77777777" w:rsidR="0061524D" w:rsidRPr="00487927" w:rsidRDefault="0061524D" w:rsidP="001B2204">
            <w:pPr>
              <w:jc w:val="center"/>
              <w:rPr>
                <w:rFonts w:cstheme="minorHAnsi"/>
                <w:szCs w:val="20"/>
              </w:rPr>
            </w:pPr>
          </w:p>
        </w:tc>
      </w:tr>
      <w:tr w:rsidR="0061524D" w:rsidRPr="00487927" w14:paraId="1D39F27B" w14:textId="3B1C776E" w:rsidTr="0061524D">
        <w:tc>
          <w:tcPr>
            <w:tcW w:w="1255" w:type="dxa"/>
          </w:tcPr>
          <w:p w14:paraId="3929207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525_22</w:t>
            </w:r>
          </w:p>
        </w:tc>
        <w:tc>
          <w:tcPr>
            <w:tcW w:w="990" w:type="dxa"/>
          </w:tcPr>
          <w:p w14:paraId="2D0818E1" w14:textId="77777777" w:rsidR="0061524D" w:rsidRPr="00487927" w:rsidRDefault="0061524D" w:rsidP="001B2204">
            <w:pPr>
              <w:jc w:val="center"/>
              <w:rPr>
                <w:rFonts w:cstheme="minorHAnsi"/>
                <w:szCs w:val="20"/>
              </w:rPr>
            </w:pPr>
          </w:p>
        </w:tc>
        <w:tc>
          <w:tcPr>
            <w:tcW w:w="990" w:type="dxa"/>
          </w:tcPr>
          <w:p w14:paraId="79D01866" w14:textId="51D6806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BABFE" w14:textId="77777777" w:rsidR="0061524D" w:rsidRPr="00487927" w:rsidRDefault="0061524D" w:rsidP="001B2204">
            <w:pPr>
              <w:jc w:val="center"/>
              <w:rPr>
                <w:rFonts w:cstheme="minorHAnsi"/>
                <w:szCs w:val="20"/>
              </w:rPr>
            </w:pPr>
          </w:p>
        </w:tc>
        <w:tc>
          <w:tcPr>
            <w:tcW w:w="990" w:type="dxa"/>
          </w:tcPr>
          <w:p w14:paraId="56E3821D" w14:textId="77777777" w:rsidR="0061524D" w:rsidRPr="00487927" w:rsidRDefault="0061524D" w:rsidP="001B2204">
            <w:pPr>
              <w:jc w:val="center"/>
              <w:rPr>
                <w:rFonts w:cstheme="minorHAnsi"/>
                <w:szCs w:val="20"/>
              </w:rPr>
            </w:pPr>
          </w:p>
        </w:tc>
        <w:tc>
          <w:tcPr>
            <w:tcW w:w="990" w:type="dxa"/>
          </w:tcPr>
          <w:p w14:paraId="3F44FBB6" w14:textId="132D9616" w:rsidR="0061524D" w:rsidRPr="00487927" w:rsidRDefault="0061524D" w:rsidP="001B2204">
            <w:pPr>
              <w:jc w:val="center"/>
              <w:rPr>
                <w:rFonts w:cstheme="minorHAnsi"/>
                <w:szCs w:val="20"/>
              </w:rPr>
            </w:pPr>
          </w:p>
        </w:tc>
        <w:tc>
          <w:tcPr>
            <w:tcW w:w="990" w:type="dxa"/>
          </w:tcPr>
          <w:p w14:paraId="54795C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C4D357" w14:textId="77777777" w:rsidR="0061524D" w:rsidRPr="00487927" w:rsidRDefault="0061524D" w:rsidP="001B2204">
            <w:pPr>
              <w:jc w:val="center"/>
              <w:rPr>
                <w:rFonts w:cstheme="minorHAnsi"/>
                <w:szCs w:val="20"/>
              </w:rPr>
            </w:pPr>
          </w:p>
        </w:tc>
        <w:tc>
          <w:tcPr>
            <w:tcW w:w="990" w:type="dxa"/>
          </w:tcPr>
          <w:p w14:paraId="594D9846" w14:textId="77777777" w:rsidR="0061524D" w:rsidRPr="00487927" w:rsidRDefault="0061524D" w:rsidP="001B2204">
            <w:pPr>
              <w:jc w:val="center"/>
              <w:rPr>
                <w:rFonts w:cstheme="minorHAnsi"/>
                <w:szCs w:val="20"/>
              </w:rPr>
            </w:pPr>
          </w:p>
        </w:tc>
        <w:tc>
          <w:tcPr>
            <w:tcW w:w="990" w:type="dxa"/>
          </w:tcPr>
          <w:p w14:paraId="3D8FAC73" w14:textId="77777777" w:rsidR="0061524D" w:rsidRPr="00487927" w:rsidRDefault="0061524D" w:rsidP="001B2204">
            <w:pPr>
              <w:jc w:val="center"/>
              <w:rPr>
                <w:rFonts w:cstheme="minorHAnsi"/>
                <w:szCs w:val="20"/>
              </w:rPr>
            </w:pPr>
          </w:p>
        </w:tc>
        <w:tc>
          <w:tcPr>
            <w:tcW w:w="1103" w:type="dxa"/>
          </w:tcPr>
          <w:p w14:paraId="2C0D91D8" w14:textId="77777777" w:rsidR="0061524D" w:rsidRPr="00487927" w:rsidRDefault="0061524D" w:rsidP="001B2204">
            <w:pPr>
              <w:jc w:val="center"/>
              <w:rPr>
                <w:rFonts w:cstheme="minorHAnsi"/>
                <w:szCs w:val="20"/>
              </w:rPr>
            </w:pPr>
          </w:p>
        </w:tc>
        <w:tc>
          <w:tcPr>
            <w:tcW w:w="1103" w:type="dxa"/>
          </w:tcPr>
          <w:p w14:paraId="4E1E785F" w14:textId="77777777" w:rsidR="0061524D" w:rsidRPr="00487927" w:rsidRDefault="0061524D" w:rsidP="001B2204">
            <w:pPr>
              <w:jc w:val="center"/>
              <w:rPr>
                <w:rFonts w:cstheme="minorHAnsi"/>
                <w:szCs w:val="20"/>
              </w:rPr>
            </w:pPr>
          </w:p>
        </w:tc>
      </w:tr>
      <w:tr w:rsidR="0061524D" w:rsidRPr="00487927" w14:paraId="21062D82" w14:textId="7FAF1580" w:rsidTr="0061524D">
        <w:tc>
          <w:tcPr>
            <w:tcW w:w="1255" w:type="dxa"/>
          </w:tcPr>
          <w:p w14:paraId="77B8EC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525_23</w:t>
            </w:r>
          </w:p>
        </w:tc>
        <w:tc>
          <w:tcPr>
            <w:tcW w:w="990" w:type="dxa"/>
          </w:tcPr>
          <w:p w14:paraId="1D149913" w14:textId="77777777" w:rsidR="0061524D" w:rsidRPr="00487927" w:rsidRDefault="0061524D" w:rsidP="001B2204">
            <w:pPr>
              <w:jc w:val="center"/>
              <w:rPr>
                <w:rFonts w:cstheme="minorHAnsi"/>
                <w:szCs w:val="20"/>
              </w:rPr>
            </w:pPr>
          </w:p>
        </w:tc>
        <w:tc>
          <w:tcPr>
            <w:tcW w:w="990" w:type="dxa"/>
          </w:tcPr>
          <w:p w14:paraId="0C5686EE" w14:textId="2AAF2B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04F5FE" w14:textId="77777777" w:rsidR="0061524D" w:rsidRPr="00487927" w:rsidRDefault="0061524D" w:rsidP="001B2204">
            <w:pPr>
              <w:jc w:val="center"/>
              <w:rPr>
                <w:rFonts w:cstheme="minorHAnsi"/>
                <w:szCs w:val="20"/>
              </w:rPr>
            </w:pPr>
          </w:p>
        </w:tc>
        <w:tc>
          <w:tcPr>
            <w:tcW w:w="990" w:type="dxa"/>
          </w:tcPr>
          <w:p w14:paraId="2BA94D51" w14:textId="77777777" w:rsidR="0061524D" w:rsidRPr="00487927" w:rsidRDefault="0061524D" w:rsidP="001B2204">
            <w:pPr>
              <w:jc w:val="center"/>
              <w:rPr>
                <w:rFonts w:cstheme="minorHAnsi"/>
                <w:szCs w:val="20"/>
              </w:rPr>
            </w:pPr>
          </w:p>
        </w:tc>
        <w:tc>
          <w:tcPr>
            <w:tcW w:w="990" w:type="dxa"/>
          </w:tcPr>
          <w:p w14:paraId="6E831F6A" w14:textId="71036E3F" w:rsidR="0061524D" w:rsidRPr="00487927" w:rsidRDefault="0061524D" w:rsidP="001B2204">
            <w:pPr>
              <w:jc w:val="center"/>
              <w:rPr>
                <w:rFonts w:cstheme="minorHAnsi"/>
                <w:szCs w:val="20"/>
              </w:rPr>
            </w:pPr>
          </w:p>
        </w:tc>
        <w:tc>
          <w:tcPr>
            <w:tcW w:w="990" w:type="dxa"/>
          </w:tcPr>
          <w:p w14:paraId="3759263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50E916" w14:textId="77777777" w:rsidR="0061524D" w:rsidRPr="00487927" w:rsidRDefault="0061524D" w:rsidP="001B2204">
            <w:pPr>
              <w:jc w:val="center"/>
              <w:rPr>
                <w:rFonts w:cstheme="minorHAnsi"/>
                <w:szCs w:val="20"/>
              </w:rPr>
            </w:pPr>
          </w:p>
        </w:tc>
        <w:tc>
          <w:tcPr>
            <w:tcW w:w="990" w:type="dxa"/>
          </w:tcPr>
          <w:p w14:paraId="3C6BB007" w14:textId="77777777" w:rsidR="0061524D" w:rsidRPr="00487927" w:rsidRDefault="0061524D" w:rsidP="001B2204">
            <w:pPr>
              <w:jc w:val="center"/>
              <w:rPr>
                <w:rFonts w:cstheme="minorHAnsi"/>
                <w:szCs w:val="20"/>
              </w:rPr>
            </w:pPr>
          </w:p>
        </w:tc>
        <w:tc>
          <w:tcPr>
            <w:tcW w:w="990" w:type="dxa"/>
          </w:tcPr>
          <w:p w14:paraId="29223EC0" w14:textId="77777777" w:rsidR="0061524D" w:rsidRPr="00487927" w:rsidRDefault="0061524D" w:rsidP="001B2204">
            <w:pPr>
              <w:jc w:val="center"/>
              <w:rPr>
                <w:rFonts w:cstheme="minorHAnsi"/>
                <w:szCs w:val="20"/>
              </w:rPr>
            </w:pPr>
          </w:p>
        </w:tc>
        <w:tc>
          <w:tcPr>
            <w:tcW w:w="1103" w:type="dxa"/>
          </w:tcPr>
          <w:p w14:paraId="77D51889" w14:textId="77777777" w:rsidR="0061524D" w:rsidRPr="00487927" w:rsidRDefault="0061524D" w:rsidP="001B2204">
            <w:pPr>
              <w:jc w:val="center"/>
              <w:rPr>
                <w:rFonts w:cstheme="minorHAnsi"/>
                <w:szCs w:val="20"/>
              </w:rPr>
            </w:pPr>
          </w:p>
        </w:tc>
        <w:tc>
          <w:tcPr>
            <w:tcW w:w="1103" w:type="dxa"/>
          </w:tcPr>
          <w:p w14:paraId="7AD8D5C5" w14:textId="77777777" w:rsidR="0061524D" w:rsidRPr="00487927" w:rsidRDefault="0061524D" w:rsidP="001B2204">
            <w:pPr>
              <w:jc w:val="center"/>
              <w:rPr>
                <w:rFonts w:cstheme="minorHAnsi"/>
                <w:szCs w:val="20"/>
              </w:rPr>
            </w:pPr>
          </w:p>
        </w:tc>
      </w:tr>
      <w:tr w:rsidR="0061524D" w:rsidRPr="00487927" w14:paraId="69339504" w14:textId="4B322A7C" w:rsidTr="0061524D">
        <w:tc>
          <w:tcPr>
            <w:tcW w:w="1255" w:type="dxa"/>
          </w:tcPr>
          <w:p w14:paraId="6CA9342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525_24</w:t>
            </w:r>
          </w:p>
        </w:tc>
        <w:tc>
          <w:tcPr>
            <w:tcW w:w="990" w:type="dxa"/>
          </w:tcPr>
          <w:p w14:paraId="73BDC8F6" w14:textId="77777777" w:rsidR="0061524D" w:rsidRPr="00487927" w:rsidRDefault="0061524D" w:rsidP="001B2204">
            <w:pPr>
              <w:jc w:val="center"/>
              <w:rPr>
                <w:rFonts w:cstheme="minorHAnsi"/>
                <w:szCs w:val="20"/>
              </w:rPr>
            </w:pPr>
          </w:p>
        </w:tc>
        <w:tc>
          <w:tcPr>
            <w:tcW w:w="990" w:type="dxa"/>
          </w:tcPr>
          <w:p w14:paraId="3241B1ED" w14:textId="3A413C9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8E28B5" w14:textId="77777777" w:rsidR="0061524D" w:rsidRPr="00487927" w:rsidRDefault="0061524D" w:rsidP="001B2204">
            <w:pPr>
              <w:jc w:val="center"/>
              <w:rPr>
                <w:rFonts w:cstheme="minorHAnsi"/>
                <w:szCs w:val="20"/>
              </w:rPr>
            </w:pPr>
          </w:p>
        </w:tc>
        <w:tc>
          <w:tcPr>
            <w:tcW w:w="990" w:type="dxa"/>
          </w:tcPr>
          <w:p w14:paraId="5D800E6A" w14:textId="77777777" w:rsidR="0061524D" w:rsidRPr="00487927" w:rsidRDefault="0061524D" w:rsidP="001B2204">
            <w:pPr>
              <w:jc w:val="center"/>
              <w:rPr>
                <w:rFonts w:cstheme="minorHAnsi"/>
                <w:szCs w:val="20"/>
              </w:rPr>
            </w:pPr>
          </w:p>
        </w:tc>
        <w:tc>
          <w:tcPr>
            <w:tcW w:w="990" w:type="dxa"/>
          </w:tcPr>
          <w:p w14:paraId="1D53A625" w14:textId="1907DB98" w:rsidR="0061524D" w:rsidRPr="00487927" w:rsidRDefault="0061524D" w:rsidP="001B2204">
            <w:pPr>
              <w:jc w:val="center"/>
              <w:rPr>
                <w:rFonts w:cstheme="minorHAnsi"/>
                <w:szCs w:val="20"/>
              </w:rPr>
            </w:pPr>
          </w:p>
        </w:tc>
        <w:tc>
          <w:tcPr>
            <w:tcW w:w="990" w:type="dxa"/>
          </w:tcPr>
          <w:p w14:paraId="2D19932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1F1C00" w14:textId="77777777" w:rsidR="0061524D" w:rsidRPr="00487927" w:rsidRDefault="0061524D" w:rsidP="001B2204">
            <w:pPr>
              <w:jc w:val="center"/>
              <w:rPr>
                <w:rFonts w:cstheme="minorHAnsi"/>
                <w:szCs w:val="20"/>
              </w:rPr>
            </w:pPr>
          </w:p>
        </w:tc>
        <w:tc>
          <w:tcPr>
            <w:tcW w:w="990" w:type="dxa"/>
          </w:tcPr>
          <w:p w14:paraId="3EF1D47C" w14:textId="77777777" w:rsidR="0061524D" w:rsidRPr="00487927" w:rsidRDefault="0061524D" w:rsidP="001B2204">
            <w:pPr>
              <w:jc w:val="center"/>
              <w:rPr>
                <w:rFonts w:cstheme="minorHAnsi"/>
                <w:szCs w:val="20"/>
              </w:rPr>
            </w:pPr>
          </w:p>
        </w:tc>
        <w:tc>
          <w:tcPr>
            <w:tcW w:w="990" w:type="dxa"/>
          </w:tcPr>
          <w:p w14:paraId="7C14C891" w14:textId="77777777" w:rsidR="0061524D" w:rsidRPr="00487927" w:rsidRDefault="0061524D" w:rsidP="001B2204">
            <w:pPr>
              <w:jc w:val="center"/>
              <w:rPr>
                <w:rFonts w:cstheme="minorHAnsi"/>
                <w:szCs w:val="20"/>
              </w:rPr>
            </w:pPr>
          </w:p>
        </w:tc>
        <w:tc>
          <w:tcPr>
            <w:tcW w:w="1103" w:type="dxa"/>
          </w:tcPr>
          <w:p w14:paraId="40BCED47" w14:textId="77777777" w:rsidR="0061524D" w:rsidRPr="00487927" w:rsidRDefault="0061524D" w:rsidP="001B2204">
            <w:pPr>
              <w:jc w:val="center"/>
              <w:rPr>
                <w:rFonts w:cstheme="minorHAnsi"/>
                <w:szCs w:val="20"/>
              </w:rPr>
            </w:pPr>
          </w:p>
        </w:tc>
        <w:tc>
          <w:tcPr>
            <w:tcW w:w="1103" w:type="dxa"/>
          </w:tcPr>
          <w:p w14:paraId="5E94BB4D" w14:textId="77777777" w:rsidR="0061524D" w:rsidRPr="00487927" w:rsidRDefault="0061524D" w:rsidP="001B2204">
            <w:pPr>
              <w:jc w:val="center"/>
              <w:rPr>
                <w:rFonts w:cstheme="minorHAnsi"/>
                <w:szCs w:val="20"/>
              </w:rPr>
            </w:pPr>
          </w:p>
        </w:tc>
      </w:tr>
      <w:tr w:rsidR="0061524D" w:rsidRPr="00487927" w14:paraId="493C1EF5" w14:textId="12CE9439" w:rsidTr="0061524D">
        <w:tc>
          <w:tcPr>
            <w:tcW w:w="1255" w:type="dxa"/>
          </w:tcPr>
          <w:p w14:paraId="211A975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525_25</w:t>
            </w:r>
          </w:p>
        </w:tc>
        <w:tc>
          <w:tcPr>
            <w:tcW w:w="990" w:type="dxa"/>
          </w:tcPr>
          <w:p w14:paraId="17AF641A" w14:textId="77777777" w:rsidR="0061524D" w:rsidRPr="00487927" w:rsidRDefault="0061524D" w:rsidP="001B2204">
            <w:pPr>
              <w:jc w:val="center"/>
              <w:rPr>
                <w:rFonts w:cstheme="minorHAnsi"/>
                <w:szCs w:val="20"/>
              </w:rPr>
            </w:pPr>
          </w:p>
        </w:tc>
        <w:tc>
          <w:tcPr>
            <w:tcW w:w="990" w:type="dxa"/>
          </w:tcPr>
          <w:p w14:paraId="142C4716" w14:textId="52D385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3D877B" w14:textId="77777777" w:rsidR="0061524D" w:rsidRPr="00487927" w:rsidRDefault="0061524D" w:rsidP="001B2204">
            <w:pPr>
              <w:jc w:val="center"/>
              <w:rPr>
                <w:rFonts w:cstheme="minorHAnsi"/>
                <w:szCs w:val="20"/>
              </w:rPr>
            </w:pPr>
          </w:p>
        </w:tc>
        <w:tc>
          <w:tcPr>
            <w:tcW w:w="990" w:type="dxa"/>
          </w:tcPr>
          <w:p w14:paraId="1FA6A2BF" w14:textId="77777777" w:rsidR="0061524D" w:rsidRPr="00487927" w:rsidRDefault="0061524D" w:rsidP="001B2204">
            <w:pPr>
              <w:jc w:val="center"/>
              <w:rPr>
                <w:rFonts w:cstheme="minorHAnsi"/>
                <w:szCs w:val="20"/>
              </w:rPr>
            </w:pPr>
          </w:p>
        </w:tc>
        <w:tc>
          <w:tcPr>
            <w:tcW w:w="990" w:type="dxa"/>
          </w:tcPr>
          <w:p w14:paraId="01AFDB1B" w14:textId="14B5DB31" w:rsidR="0061524D" w:rsidRPr="00487927" w:rsidRDefault="0061524D" w:rsidP="001B2204">
            <w:pPr>
              <w:jc w:val="center"/>
              <w:rPr>
                <w:rFonts w:cstheme="minorHAnsi"/>
                <w:szCs w:val="20"/>
              </w:rPr>
            </w:pPr>
          </w:p>
        </w:tc>
        <w:tc>
          <w:tcPr>
            <w:tcW w:w="990" w:type="dxa"/>
          </w:tcPr>
          <w:p w14:paraId="5275528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3180B6" w14:textId="77777777" w:rsidR="0061524D" w:rsidRPr="00487927" w:rsidRDefault="0061524D" w:rsidP="001B2204">
            <w:pPr>
              <w:jc w:val="center"/>
              <w:rPr>
                <w:rFonts w:cstheme="minorHAnsi"/>
                <w:szCs w:val="20"/>
              </w:rPr>
            </w:pPr>
          </w:p>
        </w:tc>
        <w:tc>
          <w:tcPr>
            <w:tcW w:w="990" w:type="dxa"/>
          </w:tcPr>
          <w:p w14:paraId="3F0C9A43" w14:textId="77777777" w:rsidR="0061524D" w:rsidRPr="00487927" w:rsidRDefault="0061524D" w:rsidP="001B2204">
            <w:pPr>
              <w:jc w:val="center"/>
              <w:rPr>
                <w:rFonts w:cstheme="minorHAnsi"/>
                <w:szCs w:val="20"/>
              </w:rPr>
            </w:pPr>
          </w:p>
        </w:tc>
        <w:tc>
          <w:tcPr>
            <w:tcW w:w="990" w:type="dxa"/>
          </w:tcPr>
          <w:p w14:paraId="1B66B7CB" w14:textId="77777777" w:rsidR="0061524D" w:rsidRPr="00487927" w:rsidRDefault="0061524D" w:rsidP="001B2204">
            <w:pPr>
              <w:jc w:val="center"/>
              <w:rPr>
                <w:rFonts w:cstheme="minorHAnsi"/>
                <w:szCs w:val="20"/>
              </w:rPr>
            </w:pPr>
          </w:p>
        </w:tc>
        <w:tc>
          <w:tcPr>
            <w:tcW w:w="1103" w:type="dxa"/>
          </w:tcPr>
          <w:p w14:paraId="102346B1" w14:textId="77777777" w:rsidR="0061524D" w:rsidRPr="00487927" w:rsidRDefault="0061524D" w:rsidP="001B2204">
            <w:pPr>
              <w:jc w:val="center"/>
              <w:rPr>
                <w:rFonts w:cstheme="minorHAnsi"/>
                <w:szCs w:val="20"/>
              </w:rPr>
            </w:pPr>
          </w:p>
        </w:tc>
        <w:tc>
          <w:tcPr>
            <w:tcW w:w="1103" w:type="dxa"/>
          </w:tcPr>
          <w:p w14:paraId="1A18FD51" w14:textId="77777777" w:rsidR="0061524D" w:rsidRPr="00487927" w:rsidRDefault="0061524D" w:rsidP="001B2204">
            <w:pPr>
              <w:jc w:val="center"/>
              <w:rPr>
                <w:rFonts w:cstheme="minorHAnsi"/>
                <w:szCs w:val="20"/>
              </w:rPr>
            </w:pPr>
          </w:p>
        </w:tc>
      </w:tr>
      <w:tr w:rsidR="0061524D" w:rsidRPr="00487927" w14:paraId="774DE712" w14:textId="0CBBA157" w:rsidTr="0061524D">
        <w:tc>
          <w:tcPr>
            <w:tcW w:w="1255" w:type="dxa"/>
          </w:tcPr>
          <w:p w14:paraId="213775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525_26</w:t>
            </w:r>
          </w:p>
        </w:tc>
        <w:tc>
          <w:tcPr>
            <w:tcW w:w="990" w:type="dxa"/>
          </w:tcPr>
          <w:p w14:paraId="1A19F6D9" w14:textId="77777777" w:rsidR="0061524D" w:rsidRPr="00487927" w:rsidRDefault="0061524D" w:rsidP="001B2204">
            <w:pPr>
              <w:jc w:val="center"/>
              <w:rPr>
                <w:rFonts w:cstheme="minorHAnsi"/>
                <w:szCs w:val="20"/>
              </w:rPr>
            </w:pPr>
          </w:p>
        </w:tc>
        <w:tc>
          <w:tcPr>
            <w:tcW w:w="990" w:type="dxa"/>
          </w:tcPr>
          <w:p w14:paraId="67958CF7" w14:textId="3E9FF8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D7E7FE" w14:textId="77777777" w:rsidR="0061524D" w:rsidRPr="00487927" w:rsidRDefault="0061524D" w:rsidP="001B2204">
            <w:pPr>
              <w:jc w:val="center"/>
              <w:rPr>
                <w:rFonts w:cstheme="minorHAnsi"/>
                <w:szCs w:val="20"/>
              </w:rPr>
            </w:pPr>
          </w:p>
        </w:tc>
        <w:tc>
          <w:tcPr>
            <w:tcW w:w="990" w:type="dxa"/>
          </w:tcPr>
          <w:p w14:paraId="5A97D743" w14:textId="77777777" w:rsidR="0061524D" w:rsidRPr="00487927" w:rsidRDefault="0061524D" w:rsidP="001B2204">
            <w:pPr>
              <w:jc w:val="center"/>
              <w:rPr>
                <w:rFonts w:cstheme="minorHAnsi"/>
                <w:szCs w:val="20"/>
              </w:rPr>
            </w:pPr>
          </w:p>
        </w:tc>
        <w:tc>
          <w:tcPr>
            <w:tcW w:w="990" w:type="dxa"/>
          </w:tcPr>
          <w:p w14:paraId="6F4DC3FB" w14:textId="56BE38DA" w:rsidR="0061524D" w:rsidRPr="00487927" w:rsidRDefault="0061524D" w:rsidP="001B2204">
            <w:pPr>
              <w:jc w:val="center"/>
              <w:rPr>
                <w:rFonts w:cstheme="minorHAnsi"/>
                <w:szCs w:val="20"/>
              </w:rPr>
            </w:pPr>
          </w:p>
        </w:tc>
        <w:tc>
          <w:tcPr>
            <w:tcW w:w="990" w:type="dxa"/>
          </w:tcPr>
          <w:p w14:paraId="156475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54FBD8" w14:textId="77777777" w:rsidR="0061524D" w:rsidRPr="00487927" w:rsidRDefault="0061524D" w:rsidP="001B2204">
            <w:pPr>
              <w:jc w:val="center"/>
              <w:rPr>
                <w:rFonts w:cstheme="minorHAnsi"/>
                <w:szCs w:val="20"/>
              </w:rPr>
            </w:pPr>
          </w:p>
        </w:tc>
        <w:tc>
          <w:tcPr>
            <w:tcW w:w="990" w:type="dxa"/>
          </w:tcPr>
          <w:p w14:paraId="0B078914" w14:textId="77777777" w:rsidR="0061524D" w:rsidRPr="00487927" w:rsidRDefault="0061524D" w:rsidP="001B2204">
            <w:pPr>
              <w:jc w:val="center"/>
              <w:rPr>
                <w:rFonts w:cstheme="minorHAnsi"/>
                <w:szCs w:val="20"/>
              </w:rPr>
            </w:pPr>
          </w:p>
        </w:tc>
        <w:tc>
          <w:tcPr>
            <w:tcW w:w="990" w:type="dxa"/>
          </w:tcPr>
          <w:p w14:paraId="456A483A" w14:textId="77777777" w:rsidR="0061524D" w:rsidRPr="00487927" w:rsidRDefault="0061524D" w:rsidP="001B2204">
            <w:pPr>
              <w:jc w:val="center"/>
              <w:rPr>
                <w:rFonts w:cstheme="minorHAnsi"/>
                <w:szCs w:val="20"/>
              </w:rPr>
            </w:pPr>
          </w:p>
        </w:tc>
        <w:tc>
          <w:tcPr>
            <w:tcW w:w="1103" w:type="dxa"/>
          </w:tcPr>
          <w:p w14:paraId="3DA4936B" w14:textId="77777777" w:rsidR="0061524D" w:rsidRPr="00487927" w:rsidRDefault="0061524D" w:rsidP="001B2204">
            <w:pPr>
              <w:jc w:val="center"/>
              <w:rPr>
                <w:rFonts w:cstheme="minorHAnsi"/>
                <w:szCs w:val="20"/>
              </w:rPr>
            </w:pPr>
          </w:p>
        </w:tc>
        <w:tc>
          <w:tcPr>
            <w:tcW w:w="1103" w:type="dxa"/>
          </w:tcPr>
          <w:p w14:paraId="15295116" w14:textId="77777777" w:rsidR="0061524D" w:rsidRPr="00487927" w:rsidRDefault="0061524D" w:rsidP="001B2204">
            <w:pPr>
              <w:jc w:val="center"/>
              <w:rPr>
                <w:rFonts w:cstheme="minorHAnsi"/>
                <w:szCs w:val="20"/>
              </w:rPr>
            </w:pPr>
          </w:p>
        </w:tc>
      </w:tr>
      <w:tr w:rsidR="0061524D" w:rsidRPr="00487927" w14:paraId="1D08933B" w14:textId="452EF442" w:rsidTr="0061524D">
        <w:tc>
          <w:tcPr>
            <w:tcW w:w="1255" w:type="dxa"/>
          </w:tcPr>
          <w:p w14:paraId="23796CA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525_27</w:t>
            </w:r>
          </w:p>
        </w:tc>
        <w:tc>
          <w:tcPr>
            <w:tcW w:w="990" w:type="dxa"/>
          </w:tcPr>
          <w:p w14:paraId="634F0C73" w14:textId="77777777" w:rsidR="0061524D" w:rsidRPr="00487927" w:rsidRDefault="0061524D" w:rsidP="001B2204">
            <w:pPr>
              <w:jc w:val="center"/>
              <w:rPr>
                <w:rFonts w:cstheme="minorHAnsi"/>
                <w:szCs w:val="20"/>
              </w:rPr>
            </w:pPr>
          </w:p>
        </w:tc>
        <w:tc>
          <w:tcPr>
            <w:tcW w:w="990" w:type="dxa"/>
          </w:tcPr>
          <w:p w14:paraId="044AE28C" w14:textId="711F92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080372" w14:textId="77777777" w:rsidR="0061524D" w:rsidRPr="00487927" w:rsidRDefault="0061524D" w:rsidP="001B2204">
            <w:pPr>
              <w:jc w:val="center"/>
              <w:rPr>
                <w:rFonts w:cstheme="minorHAnsi"/>
                <w:szCs w:val="20"/>
              </w:rPr>
            </w:pPr>
          </w:p>
        </w:tc>
        <w:tc>
          <w:tcPr>
            <w:tcW w:w="990" w:type="dxa"/>
          </w:tcPr>
          <w:p w14:paraId="00C9E45D" w14:textId="77777777" w:rsidR="0061524D" w:rsidRPr="00487927" w:rsidRDefault="0061524D" w:rsidP="001B2204">
            <w:pPr>
              <w:jc w:val="center"/>
              <w:rPr>
                <w:rFonts w:cstheme="minorHAnsi"/>
                <w:szCs w:val="20"/>
              </w:rPr>
            </w:pPr>
          </w:p>
        </w:tc>
        <w:tc>
          <w:tcPr>
            <w:tcW w:w="990" w:type="dxa"/>
          </w:tcPr>
          <w:p w14:paraId="47E1C317" w14:textId="0E2A1DE7" w:rsidR="0061524D" w:rsidRPr="00487927" w:rsidRDefault="0061524D" w:rsidP="001B2204">
            <w:pPr>
              <w:jc w:val="center"/>
              <w:rPr>
                <w:rFonts w:cstheme="minorHAnsi"/>
                <w:szCs w:val="20"/>
              </w:rPr>
            </w:pPr>
          </w:p>
        </w:tc>
        <w:tc>
          <w:tcPr>
            <w:tcW w:w="990" w:type="dxa"/>
          </w:tcPr>
          <w:p w14:paraId="3B0625F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829A0A" w14:textId="77777777" w:rsidR="0061524D" w:rsidRPr="00487927" w:rsidRDefault="0061524D" w:rsidP="001B2204">
            <w:pPr>
              <w:jc w:val="center"/>
              <w:rPr>
                <w:rFonts w:cstheme="minorHAnsi"/>
                <w:szCs w:val="20"/>
              </w:rPr>
            </w:pPr>
          </w:p>
        </w:tc>
        <w:tc>
          <w:tcPr>
            <w:tcW w:w="990" w:type="dxa"/>
          </w:tcPr>
          <w:p w14:paraId="355B3A0F" w14:textId="77777777" w:rsidR="0061524D" w:rsidRPr="00487927" w:rsidRDefault="0061524D" w:rsidP="001B2204">
            <w:pPr>
              <w:jc w:val="center"/>
              <w:rPr>
                <w:rFonts w:cstheme="minorHAnsi"/>
                <w:szCs w:val="20"/>
              </w:rPr>
            </w:pPr>
          </w:p>
        </w:tc>
        <w:tc>
          <w:tcPr>
            <w:tcW w:w="990" w:type="dxa"/>
          </w:tcPr>
          <w:p w14:paraId="55D13287" w14:textId="77777777" w:rsidR="0061524D" w:rsidRPr="00487927" w:rsidRDefault="0061524D" w:rsidP="001B2204">
            <w:pPr>
              <w:jc w:val="center"/>
              <w:rPr>
                <w:rFonts w:cstheme="minorHAnsi"/>
                <w:szCs w:val="20"/>
              </w:rPr>
            </w:pPr>
          </w:p>
        </w:tc>
        <w:tc>
          <w:tcPr>
            <w:tcW w:w="1103" w:type="dxa"/>
          </w:tcPr>
          <w:p w14:paraId="528EB5AD" w14:textId="77777777" w:rsidR="0061524D" w:rsidRPr="00487927" w:rsidRDefault="0061524D" w:rsidP="001B2204">
            <w:pPr>
              <w:jc w:val="center"/>
              <w:rPr>
                <w:rFonts w:cstheme="minorHAnsi"/>
                <w:szCs w:val="20"/>
              </w:rPr>
            </w:pPr>
          </w:p>
        </w:tc>
        <w:tc>
          <w:tcPr>
            <w:tcW w:w="1103" w:type="dxa"/>
          </w:tcPr>
          <w:p w14:paraId="355D7320" w14:textId="77777777" w:rsidR="0061524D" w:rsidRPr="00487927" w:rsidRDefault="0061524D" w:rsidP="001B2204">
            <w:pPr>
              <w:jc w:val="center"/>
              <w:rPr>
                <w:rFonts w:cstheme="minorHAnsi"/>
                <w:szCs w:val="20"/>
              </w:rPr>
            </w:pPr>
          </w:p>
        </w:tc>
      </w:tr>
      <w:tr w:rsidR="0061524D" w:rsidRPr="00487927" w14:paraId="5CA2FE15" w14:textId="3A8ACB86" w:rsidTr="0061524D">
        <w:tc>
          <w:tcPr>
            <w:tcW w:w="1255" w:type="dxa"/>
          </w:tcPr>
          <w:p w14:paraId="097E1CF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525_28</w:t>
            </w:r>
          </w:p>
        </w:tc>
        <w:tc>
          <w:tcPr>
            <w:tcW w:w="990" w:type="dxa"/>
          </w:tcPr>
          <w:p w14:paraId="3556097C" w14:textId="77777777" w:rsidR="0061524D" w:rsidRPr="00487927" w:rsidRDefault="0061524D" w:rsidP="001B2204">
            <w:pPr>
              <w:jc w:val="center"/>
              <w:rPr>
                <w:rFonts w:cstheme="minorHAnsi"/>
                <w:szCs w:val="20"/>
              </w:rPr>
            </w:pPr>
          </w:p>
        </w:tc>
        <w:tc>
          <w:tcPr>
            <w:tcW w:w="990" w:type="dxa"/>
          </w:tcPr>
          <w:p w14:paraId="4629FC15" w14:textId="6A9D731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169913" w14:textId="77777777" w:rsidR="0061524D" w:rsidRPr="00487927" w:rsidRDefault="0061524D" w:rsidP="001B2204">
            <w:pPr>
              <w:jc w:val="center"/>
              <w:rPr>
                <w:rFonts w:cstheme="minorHAnsi"/>
                <w:szCs w:val="20"/>
              </w:rPr>
            </w:pPr>
          </w:p>
        </w:tc>
        <w:tc>
          <w:tcPr>
            <w:tcW w:w="990" w:type="dxa"/>
          </w:tcPr>
          <w:p w14:paraId="2F7D9AA3" w14:textId="77777777" w:rsidR="0061524D" w:rsidRPr="00487927" w:rsidRDefault="0061524D" w:rsidP="001B2204">
            <w:pPr>
              <w:jc w:val="center"/>
              <w:rPr>
                <w:rFonts w:cstheme="minorHAnsi"/>
                <w:szCs w:val="20"/>
              </w:rPr>
            </w:pPr>
          </w:p>
        </w:tc>
        <w:tc>
          <w:tcPr>
            <w:tcW w:w="990" w:type="dxa"/>
          </w:tcPr>
          <w:p w14:paraId="53B88EFD" w14:textId="5C4A7529" w:rsidR="0061524D" w:rsidRPr="00487927" w:rsidRDefault="0061524D" w:rsidP="001B2204">
            <w:pPr>
              <w:jc w:val="center"/>
              <w:rPr>
                <w:rFonts w:cstheme="minorHAnsi"/>
                <w:szCs w:val="20"/>
              </w:rPr>
            </w:pPr>
          </w:p>
        </w:tc>
        <w:tc>
          <w:tcPr>
            <w:tcW w:w="990" w:type="dxa"/>
          </w:tcPr>
          <w:p w14:paraId="6A52662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664B84" w14:textId="77777777" w:rsidR="0061524D" w:rsidRPr="00487927" w:rsidRDefault="0061524D" w:rsidP="001B2204">
            <w:pPr>
              <w:jc w:val="center"/>
              <w:rPr>
                <w:rFonts w:cstheme="minorHAnsi"/>
                <w:szCs w:val="20"/>
              </w:rPr>
            </w:pPr>
          </w:p>
        </w:tc>
        <w:tc>
          <w:tcPr>
            <w:tcW w:w="990" w:type="dxa"/>
          </w:tcPr>
          <w:p w14:paraId="2DD43490" w14:textId="77777777" w:rsidR="0061524D" w:rsidRPr="00487927" w:rsidRDefault="0061524D" w:rsidP="001B2204">
            <w:pPr>
              <w:jc w:val="center"/>
              <w:rPr>
                <w:rFonts w:cstheme="minorHAnsi"/>
                <w:szCs w:val="20"/>
              </w:rPr>
            </w:pPr>
          </w:p>
        </w:tc>
        <w:tc>
          <w:tcPr>
            <w:tcW w:w="990" w:type="dxa"/>
          </w:tcPr>
          <w:p w14:paraId="0382B12E" w14:textId="77777777" w:rsidR="0061524D" w:rsidRPr="00487927" w:rsidRDefault="0061524D" w:rsidP="001B2204">
            <w:pPr>
              <w:jc w:val="center"/>
              <w:rPr>
                <w:rFonts w:cstheme="minorHAnsi"/>
                <w:szCs w:val="20"/>
              </w:rPr>
            </w:pPr>
          </w:p>
        </w:tc>
        <w:tc>
          <w:tcPr>
            <w:tcW w:w="1103" w:type="dxa"/>
          </w:tcPr>
          <w:p w14:paraId="72C6F72D" w14:textId="77777777" w:rsidR="0061524D" w:rsidRPr="00487927" w:rsidRDefault="0061524D" w:rsidP="001B2204">
            <w:pPr>
              <w:jc w:val="center"/>
              <w:rPr>
                <w:rFonts w:cstheme="minorHAnsi"/>
                <w:szCs w:val="20"/>
              </w:rPr>
            </w:pPr>
          </w:p>
        </w:tc>
        <w:tc>
          <w:tcPr>
            <w:tcW w:w="1103" w:type="dxa"/>
          </w:tcPr>
          <w:p w14:paraId="79AE9790" w14:textId="77777777" w:rsidR="0061524D" w:rsidRPr="00487927" w:rsidRDefault="0061524D" w:rsidP="001B2204">
            <w:pPr>
              <w:jc w:val="center"/>
              <w:rPr>
                <w:rFonts w:cstheme="minorHAnsi"/>
                <w:szCs w:val="20"/>
              </w:rPr>
            </w:pPr>
          </w:p>
        </w:tc>
      </w:tr>
      <w:tr w:rsidR="0061524D" w:rsidRPr="00487927" w14:paraId="4A0327AA" w14:textId="28709BA9" w:rsidTr="0061524D">
        <w:tc>
          <w:tcPr>
            <w:tcW w:w="1255" w:type="dxa"/>
          </w:tcPr>
          <w:p w14:paraId="3E38E5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525_29</w:t>
            </w:r>
          </w:p>
        </w:tc>
        <w:tc>
          <w:tcPr>
            <w:tcW w:w="990" w:type="dxa"/>
          </w:tcPr>
          <w:p w14:paraId="3B3427BE" w14:textId="77777777" w:rsidR="0061524D" w:rsidRPr="00487927" w:rsidRDefault="0061524D" w:rsidP="001B2204">
            <w:pPr>
              <w:jc w:val="center"/>
              <w:rPr>
                <w:rFonts w:cstheme="minorHAnsi"/>
                <w:szCs w:val="20"/>
              </w:rPr>
            </w:pPr>
          </w:p>
        </w:tc>
        <w:tc>
          <w:tcPr>
            <w:tcW w:w="990" w:type="dxa"/>
          </w:tcPr>
          <w:p w14:paraId="27C5CEB4" w14:textId="40B6AD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77DBA5" w14:textId="77777777" w:rsidR="0061524D" w:rsidRPr="00487927" w:rsidRDefault="0061524D" w:rsidP="001B2204">
            <w:pPr>
              <w:jc w:val="center"/>
              <w:rPr>
                <w:rFonts w:cstheme="minorHAnsi"/>
                <w:szCs w:val="20"/>
              </w:rPr>
            </w:pPr>
          </w:p>
        </w:tc>
        <w:tc>
          <w:tcPr>
            <w:tcW w:w="990" w:type="dxa"/>
          </w:tcPr>
          <w:p w14:paraId="6665EE71" w14:textId="77777777" w:rsidR="0061524D" w:rsidRPr="00487927" w:rsidRDefault="0061524D" w:rsidP="001B2204">
            <w:pPr>
              <w:jc w:val="center"/>
              <w:rPr>
                <w:rFonts w:cstheme="minorHAnsi"/>
                <w:szCs w:val="20"/>
              </w:rPr>
            </w:pPr>
          </w:p>
        </w:tc>
        <w:tc>
          <w:tcPr>
            <w:tcW w:w="990" w:type="dxa"/>
          </w:tcPr>
          <w:p w14:paraId="6A9795E5" w14:textId="00A21E02" w:rsidR="0061524D" w:rsidRPr="00487927" w:rsidRDefault="0061524D" w:rsidP="001B2204">
            <w:pPr>
              <w:jc w:val="center"/>
              <w:rPr>
                <w:rFonts w:cstheme="minorHAnsi"/>
                <w:szCs w:val="20"/>
              </w:rPr>
            </w:pPr>
          </w:p>
        </w:tc>
        <w:tc>
          <w:tcPr>
            <w:tcW w:w="990" w:type="dxa"/>
          </w:tcPr>
          <w:p w14:paraId="545E6F7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11781D" w14:textId="77777777" w:rsidR="0061524D" w:rsidRPr="00487927" w:rsidRDefault="0061524D" w:rsidP="001B2204">
            <w:pPr>
              <w:jc w:val="center"/>
              <w:rPr>
                <w:rFonts w:cstheme="minorHAnsi"/>
                <w:szCs w:val="20"/>
              </w:rPr>
            </w:pPr>
          </w:p>
        </w:tc>
        <w:tc>
          <w:tcPr>
            <w:tcW w:w="990" w:type="dxa"/>
          </w:tcPr>
          <w:p w14:paraId="014BDD7D" w14:textId="77777777" w:rsidR="0061524D" w:rsidRPr="00487927" w:rsidRDefault="0061524D" w:rsidP="001B2204">
            <w:pPr>
              <w:jc w:val="center"/>
              <w:rPr>
                <w:rFonts w:cstheme="minorHAnsi"/>
                <w:szCs w:val="20"/>
              </w:rPr>
            </w:pPr>
          </w:p>
        </w:tc>
        <w:tc>
          <w:tcPr>
            <w:tcW w:w="990" w:type="dxa"/>
          </w:tcPr>
          <w:p w14:paraId="24ADAF66" w14:textId="77777777" w:rsidR="0061524D" w:rsidRPr="00487927" w:rsidRDefault="0061524D" w:rsidP="001B2204">
            <w:pPr>
              <w:jc w:val="center"/>
              <w:rPr>
                <w:rFonts w:cstheme="minorHAnsi"/>
                <w:szCs w:val="20"/>
              </w:rPr>
            </w:pPr>
          </w:p>
        </w:tc>
        <w:tc>
          <w:tcPr>
            <w:tcW w:w="1103" w:type="dxa"/>
          </w:tcPr>
          <w:p w14:paraId="28128AA1" w14:textId="77777777" w:rsidR="0061524D" w:rsidRPr="00487927" w:rsidRDefault="0061524D" w:rsidP="001B2204">
            <w:pPr>
              <w:jc w:val="center"/>
              <w:rPr>
                <w:rFonts w:cstheme="minorHAnsi"/>
                <w:szCs w:val="20"/>
              </w:rPr>
            </w:pPr>
          </w:p>
        </w:tc>
        <w:tc>
          <w:tcPr>
            <w:tcW w:w="1103" w:type="dxa"/>
          </w:tcPr>
          <w:p w14:paraId="0310660F" w14:textId="77777777" w:rsidR="0061524D" w:rsidRPr="00487927" w:rsidRDefault="0061524D" w:rsidP="001B2204">
            <w:pPr>
              <w:jc w:val="center"/>
              <w:rPr>
                <w:rFonts w:cstheme="minorHAnsi"/>
                <w:szCs w:val="20"/>
              </w:rPr>
            </w:pPr>
          </w:p>
        </w:tc>
      </w:tr>
      <w:tr w:rsidR="0061524D" w:rsidRPr="00487927" w14:paraId="05B13E10" w14:textId="2BC5E3C2" w:rsidTr="0061524D">
        <w:tc>
          <w:tcPr>
            <w:tcW w:w="1255" w:type="dxa"/>
          </w:tcPr>
          <w:p w14:paraId="663255B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525_30</w:t>
            </w:r>
          </w:p>
        </w:tc>
        <w:tc>
          <w:tcPr>
            <w:tcW w:w="990" w:type="dxa"/>
          </w:tcPr>
          <w:p w14:paraId="2FEF6668" w14:textId="77777777" w:rsidR="0061524D" w:rsidRPr="00487927" w:rsidRDefault="0061524D" w:rsidP="001B2204">
            <w:pPr>
              <w:jc w:val="center"/>
              <w:rPr>
                <w:rFonts w:cstheme="minorHAnsi"/>
                <w:szCs w:val="20"/>
              </w:rPr>
            </w:pPr>
          </w:p>
        </w:tc>
        <w:tc>
          <w:tcPr>
            <w:tcW w:w="990" w:type="dxa"/>
          </w:tcPr>
          <w:p w14:paraId="340F51A8" w14:textId="5AE5761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05A8FB" w14:textId="77777777" w:rsidR="0061524D" w:rsidRPr="00487927" w:rsidRDefault="0061524D" w:rsidP="001B2204">
            <w:pPr>
              <w:jc w:val="center"/>
              <w:rPr>
                <w:rFonts w:cstheme="minorHAnsi"/>
                <w:szCs w:val="20"/>
              </w:rPr>
            </w:pPr>
          </w:p>
        </w:tc>
        <w:tc>
          <w:tcPr>
            <w:tcW w:w="990" w:type="dxa"/>
          </w:tcPr>
          <w:p w14:paraId="1DD83B24" w14:textId="77777777" w:rsidR="0061524D" w:rsidRPr="00487927" w:rsidRDefault="0061524D" w:rsidP="001B2204">
            <w:pPr>
              <w:jc w:val="center"/>
              <w:rPr>
                <w:rFonts w:cstheme="minorHAnsi"/>
                <w:szCs w:val="20"/>
              </w:rPr>
            </w:pPr>
          </w:p>
        </w:tc>
        <w:tc>
          <w:tcPr>
            <w:tcW w:w="990" w:type="dxa"/>
          </w:tcPr>
          <w:p w14:paraId="4ABC5D64" w14:textId="6F795C56" w:rsidR="0061524D" w:rsidRPr="00487927" w:rsidRDefault="0061524D" w:rsidP="001B2204">
            <w:pPr>
              <w:jc w:val="center"/>
              <w:rPr>
                <w:rFonts w:cstheme="minorHAnsi"/>
                <w:szCs w:val="20"/>
              </w:rPr>
            </w:pPr>
          </w:p>
        </w:tc>
        <w:tc>
          <w:tcPr>
            <w:tcW w:w="990" w:type="dxa"/>
          </w:tcPr>
          <w:p w14:paraId="3757AA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711006" w14:textId="77777777" w:rsidR="0061524D" w:rsidRPr="00487927" w:rsidRDefault="0061524D" w:rsidP="001B2204">
            <w:pPr>
              <w:jc w:val="center"/>
              <w:rPr>
                <w:rFonts w:cstheme="minorHAnsi"/>
                <w:szCs w:val="20"/>
              </w:rPr>
            </w:pPr>
          </w:p>
        </w:tc>
        <w:tc>
          <w:tcPr>
            <w:tcW w:w="990" w:type="dxa"/>
          </w:tcPr>
          <w:p w14:paraId="073A6D13" w14:textId="77777777" w:rsidR="0061524D" w:rsidRPr="00487927" w:rsidRDefault="0061524D" w:rsidP="001B2204">
            <w:pPr>
              <w:jc w:val="center"/>
              <w:rPr>
                <w:rFonts w:cstheme="minorHAnsi"/>
                <w:szCs w:val="20"/>
              </w:rPr>
            </w:pPr>
          </w:p>
        </w:tc>
        <w:tc>
          <w:tcPr>
            <w:tcW w:w="990" w:type="dxa"/>
          </w:tcPr>
          <w:p w14:paraId="37081AC1" w14:textId="77777777" w:rsidR="0061524D" w:rsidRPr="00487927" w:rsidRDefault="0061524D" w:rsidP="001B2204">
            <w:pPr>
              <w:jc w:val="center"/>
              <w:rPr>
                <w:rFonts w:cstheme="minorHAnsi"/>
                <w:szCs w:val="20"/>
              </w:rPr>
            </w:pPr>
          </w:p>
        </w:tc>
        <w:tc>
          <w:tcPr>
            <w:tcW w:w="1103" w:type="dxa"/>
          </w:tcPr>
          <w:p w14:paraId="10D836E8" w14:textId="77777777" w:rsidR="0061524D" w:rsidRPr="00487927" w:rsidRDefault="0061524D" w:rsidP="001B2204">
            <w:pPr>
              <w:jc w:val="center"/>
              <w:rPr>
                <w:rFonts w:cstheme="minorHAnsi"/>
                <w:szCs w:val="20"/>
              </w:rPr>
            </w:pPr>
          </w:p>
        </w:tc>
        <w:tc>
          <w:tcPr>
            <w:tcW w:w="1103" w:type="dxa"/>
          </w:tcPr>
          <w:p w14:paraId="61BF52C1" w14:textId="77777777" w:rsidR="0061524D" w:rsidRPr="00487927" w:rsidRDefault="0061524D" w:rsidP="001B2204">
            <w:pPr>
              <w:jc w:val="center"/>
              <w:rPr>
                <w:rFonts w:cstheme="minorHAnsi"/>
                <w:szCs w:val="20"/>
              </w:rPr>
            </w:pPr>
          </w:p>
        </w:tc>
      </w:tr>
      <w:tr w:rsidR="0061524D" w:rsidRPr="00487927" w14:paraId="59874497" w14:textId="13633760" w:rsidTr="0061524D">
        <w:tc>
          <w:tcPr>
            <w:tcW w:w="1255" w:type="dxa"/>
          </w:tcPr>
          <w:p w14:paraId="02771B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525_31</w:t>
            </w:r>
          </w:p>
        </w:tc>
        <w:tc>
          <w:tcPr>
            <w:tcW w:w="990" w:type="dxa"/>
          </w:tcPr>
          <w:p w14:paraId="2923C3D5" w14:textId="77777777" w:rsidR="0061524D" w:rsidRPr="00487927" w:rsidRDefault="0061524D" w:rsidP="001B2204">
            <w:pPr>
              <w:jc w:val="center"/>
              <w:rPr>
                <w:rFonts w:cstheme="minorHAnsi"/>
                <w:szCs w:val="20"/>
              </w:rPr>
            </w:pPr>
          </w:p>
        </w:tc>
        <w:tc>
          <w:tcPr>
            <w:tcW w:w="990" w:type="dxa"/>
          </w:tcPr>
          <w:p w14:paraId="2E7380AA" w14:textId="0E3883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76A206" w14:textId="77777777" w:rsidR="0061524D" w:rsidRPr="00487927" w:rsidRDefault="0061524D" w:rsidP="001B2204">
            <w:pPr>
              <w:jc w:val="center"/>
              <w:rPr>
                <w:rFonts w:cstheme="minorHAnsi"/>
                <w:szCs w:val="20"/>
              </w:rPr>
            </w:pPr>
          </w:p>
        </w:tc>
        <w:tc>
          <w:tcPr>
            <w:tcW w:w="990" w:type="dxa"/>
          </w:tcPr>
          <w:p w14:paraId="3AD5FF03" w14:textId="77777777" w:rsidR="0061524D" w:rsidRPr="00487927" w:rsidRDefault="0061524D" w:rsidP="001B2204">
            <w:pPr>
              <w:jc w:val="center"/>
              <w:rPr>
                <w:rFonts w:cstheme="minorHAnsi"/>
                <w:szCs w:val="20"/>
              </w:rPr>
            </w:pPr>
          </w:p>
        </w:tc>
        <w:tc>
          <w:tcPr>
            <w:tcW w:w="990" w:type="dxa"/>
          </w:tcPr>
          <w:p w14:paraId="201BBBC6" w14:textId="0B619D23" w:rsidR="0061524D" w:rsidRPr="00487927" w:rsidRDefault="0061524D" w:rsidP="001B2204">
            <w:pPr>
              <w:jc w:val="center"/>
              <w:rPr>
                <w:rFonts w:cstheme="minorHAnsi"/>
                <w:szCs w:val="20"/>
              </w:rPr>
            </w:pPr>
          </w:p>
        </w:tc>
        <w:tc>
          <w:tcPr>
            <w:tcW w:w="990" w:type="dxa"/>
          </w:tcPr>
          <w:p w14:paraId="62FF66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37B008" w14:textId="77777777" w:rsidR="0061524D" w:rsidRPr="00487927" w:rsidRDefault="0061524D" w:rsidP="001B2204">
            <w:pPr>
              <w:jc w:val="center"/>
              <w:rPr>
                <w:rFonts w:cstheme="minorHAnsi"/>
                <w:szCs w:val="20"/>
              </w:rPr>
            </w:pPr>
          </w:p>
        </w:tc>
        <w:tc>
          <w:tcPr>
            <w:tcW w:w="990" w:type="dxa"/>
          </w:tcPr>
          <w:p w14:paraId="63B34B73" w14:textId="77777777" w:rsidR="0061524D" w:rsidRPr="00487927" w:rsidRDefault="0061524D" w:rsidP="001B2204">
            <w:pPr>
              <w:jc w:val="center"/>
              <w:rPr>
                <w:rFonts w:cstheme="minorHAnsi"/>
                <w:szCs w:val="20"/>
              </w:rPr>
            </w:pPr>
          </w:p>
        </w:tc>
        <w:tc>
          <w:tcPr>
            <w:tcW w:w="990" w:type="dxa"/>
          </w:tcPr>
          <w:p w14:paraId="432D3D2F" w14:textId="77777777" w:rsidR="0061524D" w:rsidRPr="00487927" w:rsidRDefault="0061524D" w:rsidP="001B2204">
            <w:pPr>
              <w:jc w:val="center"/>
              <w:rPr>
                <w:rFonts w:cstheme="minorHAnsi"/>
                <w:szCs w:val="20"/>
              </w:rPr>
            </w:pPr>
          </w:p>
        </w:tc>
        <w:tc>
          <w:tcPr>
            <w:tcW w:w="1103" w:type="dxa"/>
          </w:tcPr>
          <w:p w14:paraId="2C19D4FC" w14:textId="77777777" w:rsidR="0061524D" w:rsidRPr="00487927" w:rsidRDefault="0061524D" w:rsidP="001B2204">
            <w:pPr>
              <w:jc w:val="center"/>
              <w:rPr>
                <w:rFonts w:cstheme="minorHAnsi"/>
                <w:szCs w:val="20"/>
              </w:rPr>
            </w:pPr>
          </w:p>
        </w:tc>
        <w:tc>
          <w:tcPr>
            <w:tcW w:w="1103" w:type="dxa"/>
          </w:tcPr>
          <w:p w14:paraId="60500E47" w14:textId="77777777" w:rsidR="0061524D" w:rsidRPr="00487927" w:rsidRDefault="0061524D" w:rsidP="001B2204">
            <w:pPr>
              <w:jc w:val="center"/>
              <w:rPr>
                <w:rFonts w:cstheme="minorHAnsi"/>
                <w:szCs w:val="20"/>
              </w:rPr>
            </w:pPr>
          </w:p>
        </w:tc>
      </w:tr>
      <w:tr w:rsidR="0061524D" w:rsidRPr="00487927" w14:paraId="63B1A807" w14:textId="43410A0B" w:rsidTr="0061524D">
        <w:tc>
          <w:tcPr>
            <w:tcW w:w="1255" w:type="dxa"/>
          </w:tcPr>
          <w:p w14:paraId="38112D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525_32</w:t>
            </w:r>
          </w:p>
        </w:tc>
        <w:tc>
          <w:tcPr>
            <w:tcW w:w="990" w:type="dxa"/>
          </w:tcPr>
          <w:p w14:paraId="4BEA9855" w14:textId="77777777" w:rsidR="0061524D" w:rsidRPr="00487927" w:rsidRDefault="0061524D" w:rsidP="001B2204">
            <w:pPr>
              <w:jc w:val="center"/>
              <w:rPr>
                <w:rFonts w:cstheme="minorHAnsi"/>
                <w:szCs w:val="20"/>
              </w:rPr>
            </w:pPr>
          </w:p>
        </w:tc>
        <w:tc>
          <w:tcPr>
            <w:tcW w:w="990" w:type="dxa"/>
          </w:tcPr>
          <w:p w14:paraId="0607F8BA" w14:textId="5C1C7C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BEA9D4" w14:textId="77777777" w:rsidR="0061524D" w:rsidRPr="00487927" w:rsidRDefault="0061524D" w:rsidP="001B2204">
            <w:pPr>
              <w:jc w:val="center"/>
              <w:rPr>
                <w:rFonts w:cstheme="minorHAnsi"/>
                <w:szCs w:val="20"/>
              </w:rPr>
            </w:pPr>
          </w:p>
        </w:tc>
        <w:tc>
          <w:tcPr>
            <w:tcW w:w="990" w:type="dxa"/>
          </w:tcPr>
          <w:p w14:paraId="58E00BC5" w14:textId="77777777" w:rsidR="0061524D" w:rsidRPr="00487927" w:rsidRDefault="0061524D" w:rsidP="001B2204">
            <w:pPr>
              <w:jc w:val="center"/>
              <w:rPr>
                <w:rFonts w:cstheme="minorHAnsi"/>
                <w:szCs w:val="20"/>
              </w:rPr>
            </w:pPr>
          </w:p>
        </w:tc>
        <w:tc>
          <w:tcPr>
            <w:tcW w:w="990" w:type="dxa"/>
          </w:tcPr>
          <w:p w14:paraId="7ADDBA67" w14:textId="3EA4F1E1" w:rsidR="0061524D" w:rsidRPr="00487927" w:rsidRDefault="0061524D" w:rsidP="001B2204">
            <w:pPr>
              <w:jc w:val="center"/>
              <w:rPr>
                <w:rFonts w:cstheme="minorHAnsi"/>
                <w:szCs w:val="20"/>
              </w:rPr>
            </w:pPr>
          </w:p>
        </w:tc>
        <w:tc>
          <w:tcPr>
            <w:tcW w:w="990" w:type="dxa"/>
          </w:tcPr>
          <w:p w14:paraId="274502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FC574B" w14:textId="77777777" w:rsidR="0061524D" w:rsidRPr="00487927" w:rsidRDefault="0061524D" w:rsidP="001B2204">
            <w:pPr>
              <w:jc w:val="center"/>
              <w:rPr>
                <w:rFonts w:cstheme="minorHAnsi"/>
                <w:szCs w:val="20"/>
              </w:rPr>
            </w:pPr>
          </w:p>
        </w:tc>
        <w:tc>
          <w:tcPr>
            <w:tcW w:w="990" w:type="dxa"/>
          </w:tcPr>
          <w:p w14:paraId="077A6165" w14:textId="77777777" w:rsidR="0061524D" w:rsidRPr="00487927" w:rsidRDefault="0061524D" w:rsidP="001B2204">
            <w:pPr>
              <w:jc w:val="center"/>
              <w:rPr>
                <w:rFonts w:cstheme="minorHAnsi"/>
                <w:szCs w:val="20"/>
              </w:rPr>
            </w:pPr>
          </w:p>
        </w:tc>
        <w:tc>
          <w:tcPr>
            <w:tcW w:w="990" w:type="dxa"/>
          </w:tcPr>
          <w:p w14:paraId="0C204392" w14:textId="77777777" w:rsidR="0061524D" w:rsidRPr="00487927" w:rsidRDefault="0061524D" w:rsidP="001B2204">
            <w:pPr>
              <w:jc w:val="center"/>
              <w:rPr>
                <w:rFonts w:cstheme="minorHAnsi"/>
                <w:szCs w:val="20"/>
              </w:rPr>
            </w:pPr>
          </w:p>
        </w:tc>
        <w:tc>
          <w:tcPr>
            <w:tcW w:w="1103" w:type="dxa"/>
          </w:tcPr>
          <w:p w14:paraId="5B1161BC" w14:textId="77777777" w:rsidR="0061524D" w:rsidRPr="00487927" w:rsidRDefault="0061524D" w:rsidP="001B2204">
            <w:pPr>
              <w:jc w:val="center"/>
              <w:rPr>
                <w:rFonts w:cstheme="minorHAnsi"/>
                <w:szCs w:val="20"/>
              </w:rPr>
            </w:pPr>
          </w:p>
        </w:tc>
        <w:tc>
          <w:tcPr>
            <w:tcW w:w="1103" w:type="dxa"/>
          </w:tcPr>
          <w:p w14:paraId="312B310C" w14:textId="77777777" w:rsidR="0061524D" w:rsidRPr="00487927" w:rsidRDefault="0061524D" w:rsidP="001B2204">
            <w:pPr>
              <w:jc w:val="center"/>
              <w:rPr>
                <w:rFonts w:cstheme="minorHAnsi"/>
                <w:szCs w:val="20"/>
              </w:rPr>
            </w:pPr>
          </w:p>
        </w:tc>
      </w:tr>
      <w:tr w:rsidR="0061524D" w:rsidRPr="00487927" w14:paraId="376A65BC" w14:textId="0759ADF2" w:rsidTr="0061524D">
        <w:tc>
          <w:tcPr>
            <w:tcW w:w="1255" w:type="dxa"/>
          </w:tcPr>
          <w:p w14:paraId="1A8063E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525_33</w:t>
            </w:r>
          </w:p>
        </w:tc>
        <w:tc>
          <w:tcPr>
            <w:tcW w:w="990" w:type="dxa"/>
          </w:tcPr>
          <w:p w14:paraId="75BC7387" w14:textId="77777777" w:rsidR="0061524D" w:rsidRPr="00487927" w:rsidRDefault="0061524D" w:rsidP="001B2204">
            <w:pPr>
              <w:jc w:val="center"/>
              <w:rPr>
                <w:rFonts w:cstheme="minorHAnsi"/>
                <w:szCs w:val="20"/>
              </w:rPr>
            </w:pPr>
          </w:p>
        </w:tc>
        <w:tc>
          <w:tcPr>
            <w:tcW w:w="990" w:type="dxa"/>
          </w:tcPr>
          <w:p w14:paraId="4A8602D1" w14:textId="01E2D2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01CBC4" w14:textId="77777777" w:rsidR="0061524D" w:rsidRPr="00487927" w:rsidRDefault="0061524D" w:rsidP="001B2204">
            <w:pPr>
              <w:jc w:val="center"/>
              <w:rPr>
                <w:rFonts w:cstheme="minorHAnsi"/>
                <w:szCs w:val="20"/>
              </w:rPr>
            </w:pPr>
          </w:p>
        </w:tc>
        <w:tc>
          <w:tcPr>
            <w:tcW w:w="990" w:type="dxa"/>
          </w:tcPr>
          <w:p w14:paraId="29C20086" w14:textId="77777777" w:rsidR="0061524D" w:rsidRPr="00487927" w:rsidRDefault="0061524D" w:rsidP="001B2204">
            <w:pPr>
              <w:jc w:val="center"/>
              <w:rPr>
                <w:rFonts w:cstheme="minorHAnsi"/>
                <w:szCs w:val="20"/>
              </w:rPr>
            </w:pPr>
          </w:p>
        </w:tc>
        <w:tc>
          <w:tcPr>
            <w:tcW w:w="990" w:type="dxa"/>
          </w:tcPr>
          <w:p w14:paraId="1226DA9B" w14:textId="263065E6" w:rsidR="0061524D" w:rsidRPr="00487927" w:rsidRDefault="0061524D" w:rsidP="001B2204">
            <w:pPr>
              <w:jc w:val="center"/>
              <w:rPr>
                <w:rFonts w:cstheme="minorHAnsi"/>
                <w:szCs w:val="20"/>
              </w:rPr>
            </w:pPr>
          </w:p>
        </w:tc>
        <w:tc>
          <w:tcPr>
            <w:tcW w:w="990" w:type="dxa"/>
          </w:tcPr>
          <w:p w14:paraId="779D152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C27DE9D" w14:textId="77777777" w:rsidR="0061524D" w:rsidRPr="00487927" w:rsidRDefault="0061524D" w:rsidP="001B2204">
            <w:pPr>
              <w:jc w:val="center"/>
              <w:rPr>
                <w:rFonts w:cstheme="minorHAnsi"/>
                <w:szCs w:val="20"/>
              </w:rPr>
            </w:pPr>
          </w:p>
        </w:tc>
        <w:tc>
          <w:tcPr>
            <w:tcW w:w="990" w:type="dxa"/>
          </w:tcPr>
          <w:p w14:paraId="2B514532" w14:textId="77777777" w:rsidR="0061524D" w:rsidRPr="00487927" w:rsidRDefault="0061524D" w:rsidP="001B2204">
            <w:pPr>
              <w:jc w:val="center"/>
              <w:rPr>
                <w:rFonts w:cstheme="minorHAnsi"/>
                <w:szCs w:val="20"/>
              </w:rPr>
            </w:pPr>
          </w:p>
        </w:tc>
        <w:tc>
          <w:tcPr>
            <w:tcW w:w="990" w:type="dxa"/>
          </w:tcPr>
          <w:p w14:paraId="6F9034CD" w14:textId="77777777" w:rsidR="0061524D" w:rsidRPr="00487927" w:rsidRDefault="0061524D" w:rsidP="001B2204">
            <w:pPr>
              <w:jc w:val="center"/>
              <w:rPr>
                <w:rFonts w:cstheme="minorHAnsi"/>
                <w:szCs w:val="20"/>
              </w:rPr>
            </w:pPr>
          </w:p>
        </w:tc>
        <w:tc>
          <w:tcPr>
            <w:tcW w:w="1103" w:type="dxa"/>
          </w:tcPr>
          <w:p w14:paraId="450B1CC8" w14:textId="77777777" w:rsidR="0061524D" w:rsidRPr="00487927" w:rsidRDefault="0061524D" w:rsidP="001B2204">
            <w:pPr>
              <w:jc w:val="center"/>
              <w:rPr>
                <w:rFonts w:cstheme="minorHAnsi"/>
                <w:szCs w:val="20"/>
              </w:rPr>
            </w:pPr>
          </w:p>
        </w:tc>
        <w:tc>
          <w:tcPr>
            <w:tcW w:w="1103" w:type="dxa"/>
          </w:tcPr>
          <w:p w14:paraId="1672D051" w14:textId="77777777" w:rsidR="0061524D" w:rsidRPr="00487927" w:rsidRDefault="0061524D" w:rsidP="001B2204">
            <w:pPr>
              <w:jc w:val="center"/>
              <w:rPr>
                <w:rFonts w:cstheme="minorHAnsi"/>
                <w:szCs w:val="20"/>
              </w:rPr>
            </w:pPr>
          </w:p>
        </w:tc>
      </w:tr>
      <w:tr w:rsidR="0061524D" w:rsidRPr="00487927" w14:paraId="54ACF360" w14:textId="68591D59" w:rsidTr="0061524D">
        <w:tc>
          <w:tcPr>
            <w:tcW w:w="1255" w:type="dxa"/>
          </w:tcPr>
          <w:p w14:paraId="1B09C27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525_34</w:t>
            </w:r>
          </w:p>
        </w:tc>
        <w:tc>
          <w:tcPr>
            <w:tcW w:w="990" w:type="dxa"/>
          </w:tcPr>
          <w:p w14:paraId="44DC0725" w14:textId="77777777" w:rsidR="0061524D" w:rsidRPr="00487927" w:rsidRDefault="0061524D" w:rsidP="001B2204">
            <w:pPr>
              <w:jc w:val="center"/>
              <w:rPr>
                <w:rFonts w:cstheme="minorHAnsi"/>
                <w:szCs w:val="20"/>
              </w:rPr>
            </w:pPr>
          </w:p>
        </w:tc>
        <w:tc>
          <w:tcPr>
            <w:tcW w:w="990" w:type="dxa"/>
          </w:tcPr>
          <w:p w14:paraId="60771012" w14:textId="59A9097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236937" w14:textId="77777777" w:rsidR="0061524D" w:rsidRPr="00487927" w:rsidRDefault="0061524D" w:rsidP="001B2204">
            <w:pPr>
              <w:jc w:val="center"/>
              <w:rPr>
                <w:rFonts w:cstheme="minorHAnsi"/>
                <w:szCs w:val="20"/>
              </w:rPr>
            </w:pPr>
          </w:p>
        </w:tc>
        <w:tc>
          <w:tcPr>
            <w:tcW w:w="990" w:type="dxa"/>
          </w:tcPr>
          <w:p w14:paraId="5867A7E8" w14:textId="77777777" w:rsidR="0061524D" w:rsidRPr="00487927" w:rsidRDefault="0061524D" w:rsidP="001B2204">
            <w:pPr>
              <w:jc w:val="center"/>
              <w:rPr>
                <w:rFonts w:cstheme="minorHAnsi"/>
                <w:szCs w:val="20"/>
              </w:rPr>
            </w:pPr>
          </w:p>
        </w:tc>
        <w:tc>
          <w:tcPr>
            <w:tcW w:w="990" w:type="dxa"/>
          </w:tcPr>
          <w:p w14:paraId="52B07A80" w14:textId="129AD199" w:rsidR="0061524D" w:rsidRPr="00487927" w:rsidRDefault="0061524D" w:rsidP="001B2204">
            <w:pPr>
              <w:jc w:val="center"/>
              <w:rPr>
                <w:rFonts w:cstheme="minorHAnsi"/>
                <w:szCs w:val="20"/>
              </w:rPr>
            </w:pPr>
          </w:p>
        </w:tc>
        <w:tc>
          <w:tcPr>
            <w:tcW w:w="990" w:type="dxa"/>
          </w:tcPr>
          <w:p w14:paraId="575852E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E6F067" w14:textId="77777777" w:rsidR="0061524D" w:rsidRPr="00487927" w:rsidRDefault="0061524D" w:rsidP="001B2204">
            <w:pPr>
              <w:jc w:val="center"/>
              <w:rPr>
                <w:rFonts w:cstheme="minorHAnsi"/>
                <w:szCs w:val="20"/>
              </w:rPr>
            </w:pPr>
          </w:p>
        </w:tc>
        <w:tc>
          <w:tcPr>
            <w:tcW w:w="990" w:type="dxa"/>
          </w:tcPr>
          <w:p w14:paraId="706FC901" w14:textId="77777777" w:rsidR="0061524D" w:rsidRPr="00487927" w:rsidRDefault="0061524D" w:rsidP="001B2204">
            <w:pPr>
              <w:jc w:val="center"/>
              <w:rPr>
                <w:rFonts w:cstheme="minorHAnsi"/>
                <w:szCs w:val="20"/>
              </w:rPr>
            </w:pPr>
          </w:p>
        </w:tc>
        <w:tc>
          <w:tcPr>
            <w:tcW w:w="990" w:type="dxa"/>
          </w:tcPr>
          <w:p w14:paraId="4D8BBD7E" w14:textId="77777777" w:rsidR="0061524D" w:rsidRPr="00487927" w:rsidRDefault="0061524D" w:rsidP="001B2204">
            <w:pPr>
              <w:jc w:val="center"/>
              <w:rPr>
                <w:rFonts w:cstheme="minorHAnsi"/>
                <w:szCs w:val="20"/>
              </w:rPr>
            </w:pPr>
          </w:p>
        </w:tc>
        <w:tc>
          <w:tcPr>
            <w:tcW w:w="1103" w:type="dxa"/>
          </w:tcPr>
          <w:p w14:paraId="234793EA" w14:textId="77777777" w:rsidR="0061524D" w:rsidRPr="00487927" w:rsidRDefault="0061524D" w:rsidP="001B2204">
            <w:pPr>
              <w:jc w:val="center"/>
              <w:rPr>
                <w:rFonts w:cstheme="minorHAnsi"/>
                <w:szCs w:val="20"/>
              </w:rPr>
            </w:pPr>
          </w:p>
        </w:tc>
        <w:tc>
          <w:tcPr>
            <w:tcW w:w="1103" w:type="dxa"/>
          </w:tcPr>
          <w:p w14:paraId="3DC7D4F8" w14:textId="77777777" w:rsidR="0061524D" w:rsidRPr="00487927" w:rsidRDefault="0061524D" w:rsidP="001B2204">
            <w:pPr>
              <w:jc w:val="center"/>
              <w:rPr>
                <w:rFonts w:cstheme="minorHAnsi"/>
                <w:szCs w:val="20"/>
              </w:rPr>
            </w:pPr>
          </w:p>
        </w:tc>
      </w:tr>
      <w:tr w:rsidR="0061524D" w:rsidRPr="00487927" w14:paraId="0931D0AF" w14:textId="0A9A74B0" w:rsidTr="0061524D">
        <w:tc>
          <w:tcPr>
            <w:tcW w:w="1255" w:type="dxa"/>
          </w:tcPr>
          <w:p w14:paraId="7EF3A4F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525_35</w:t>
            </w:r>
          </w:p>
        </w:tc>
        <w:tc>
          <w:tcPr>
            <w:tcW w:w="990" w:type="dxa"/>
          </w:tcPr>
          <w:p w14:paraId="69378EBA" w14:textId="77777777" w:rsidR="0061524D" w:rsidRPr="00487927" w:rsidRDefault="0061524D" w:rsidP="001B2204">
            <w:pPr>
              <w:jc w:val="center"/>
              <w:rPr>
                <w:rFonts w:cstheme="minorHAnsi"/>
                <w:szCs w:val="20"/>
              </w:rPr>
            </w:pPr>
          </w:p>
        </w:tc>
        <w:tc>
          <w:tcPr>
            <w:tcW w:w="990" w:type="dxa"/>
          </w:tcPr>
          <w:p w14:paraId="640C8666" w14:textId="480B01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1E4196" w14:textId="77777777" w:rsidR="0061524D" w:rsidRPr="00487927" w:rsidRDefault="0061524D" w:rsidP="001B2204">
            <w:pPr>
              <w:jc w:val="center"/>
              <w:rPr>
                <w:rFonts w:cstheme="minorHAnsi"/>
                <w:szCs w:val="20"/>
              </w:rPr>
            </w:pPr>
          </w:p>
        </w:tc>
        <w:tc>
          <w:tcPr>
            <w:tcW w:w="990" w:type="dxa"/>
          </w:tcPr>
          <w:p w14:paraId="1819DDEF" w14:textId="77777777" w:rsidR="0061524D" w:rsidRPr="00487927" w:rsidRDefault="0061524D" w:rsidP="001B2204">
            <w:pPr>
              <w:jc w:val="center"/>
              <w:rPr>
                <w:rFonts w:cstheme="minorHAnsi"/>
                <w:szCs w:val="20"/>
              </w:rPr>
            </w:pPr>
          </w:p>
        </w:tc>
        <w:tc>
          <w:tcPr>
            <w:tcW w:w="990" w:type="dxa"/>
          </w:tcPr>
          <w:p w14:paraId="4F8CDBD5" w14:textId="1BA15A82" w:rsidR="0061524D" w:rsidRPr="00487927" w:rsidRDefault="0061524D" w:rsidP="001B2204">
            <w:pPr>
              <w:jc w:val="center"/>
              <w:rPr>
                <w:rFonts w:cstheme="minorHAnsi"/>
                <w:szCs w:val="20"/>
              </w:rPr>
            </w:pPr>
          </w:p>
        </w:tc>
        <w:tc>
          <w:tcPr>
            <w:tcW w:w="990" w:type="dxa"/>
          </w:tcPr>
          <w:p w14:paraId="69DA5F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8DEEFE" w14:textId="77777777" w:rsidR="0061524D" w:rsidRPr="00487927" w:rsidRDefault="0061524D" w:rsidP="001B2204">
            <w:pPr>
              <w:jc w:val="center"/>
              <w:rPr>
                <w:rFonts w:cstheme="minorHAnsi"/>
                <w:szCs w:val="20"/>
              </w:rPr>
            </w:pPr>
          </w:p>
        </w:tc>
        <w:tc>
          <w:tcPr>
            <w:tcW w:w="990" w:type="dxa"/>
          </w:tcPr>
          <w:p w14:paraId="25E88BC2" w14:textId="77777777" w:rsidR="0061524D" w:rsidRPr="00487927" w:rsidRDefault="0061524D" w:rsidP="001B2204">
            <w:pPr>
              <w:jc w:val="center"/>
              <w:rPr>
                <w:rFonts w:cstheme="minorHAnsi"/>
                <w:szCs w:val="20"/>
              </w:rPr>
            </w:pPr>
          </w:p>
        </w:tc>
        <w:tc>
          <w:tcPr>
            <w:tcW w:w="990" w:type="dxa"/>
          </w:tcPr>
          <w:p w14:paraId="3EF22713" w14:textId="77777777" w:rsidR="0061524D" w:rsidRPr="00487927" w:rsidRDefault="0061524D" w:rsidP="001B2204">
            <w:pPr>
              <w:jc w:val="center"/>
              <w:rPr>
                <w:rFonts w:cstheme="minorHAnsi"/>
                <w:szCs w:val="20"/>
              </w:rPr>
            </w:pPr>
          </w:p>
        </w:tc>
        <w:tc>
          <w:tcPr>
            <w:tcW w:w="1103" w:type="dxa"/>
          </w:tcPr>
          <w:p w14:paraId="4AE63EBC" w14:textId="77777777" w:rsidR="0061524D" w:rsidRPr="00487927" w:rsidRDefault="0061524D" w:rsidP="001B2204">
            <w:pPr>
              <w:jc w:val="center"/>
              <w:rPr>
                <w:rFonts w:cstheme="minorHAnsi"/>
                <w:szCs w:val="20"/>
              </w:rPr>
            </w:pPr>
          </w:p>
        </w:tc>
        <w:tc>
          <w:tcPr>
            <w:tcW w:w="1103" w:type="dxa"/>
          </w:tcPr>
          <w:p w14:paraId="627B4D84" w14:textId="77777777" w:rsidR="0061524D" w:rsidRPr="00487927" w:rsidRDefault="0061524D" w:rsidP="001B2204">
            <w:pPr>
              <w:jc w:val="center"/>
              <w:rPr>
                <w:rFonts w:cstheme="minorHAnsi"/>
                <w:szCs w:val="20"/>
              </w:rPr>
            </w:pPr>
          </w:p>
        </w:tc>
      </w:tr>
      <w:tr w:rsidR="0061524D" w:rsidRPr="00487927" w14:paraId="693FDDDC" w14:textId="772E8C7C" w:rsidTr="0061524D">
        <w:tc>
          <w:tcPr>
            <w:tcW w:w="1255" w:type="dxa"/>
          </w:tcPr>
          <w:p w14:paraId="48A66F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525_36</w:t>
            </w:r>
          </w:p>
        </w:tc>
        <w:tc>
          <w:tcPr>
            <w:tcW w:w="990" w:type="dxa"/>
          </w:tcPr>
          <w:p w14:paraId="1B86AAA2" w14:textId="77777777" w:rsidR="0061524D" w:rsidRPr="00487927" w:rsidRDefault="0061524D" w:rsidP="001B2204">
            <w:pPr>
              <w:jc w:val="center"/>
              <w:rPr>
                <w:rFonts w:cstheme="minorHAnsi"/>
                <w:szCs w:val="20"/>
              </w:rPr>
            </w:pPr>
          </w:p>
        </w:tc>
        <w:tc>
          <w:tcPr>
            <w:tcW w:w="990" w:type="dxa"/>
          </w:tcPr>
          <w:p w14:paraId="34189AF8" w14:textId="136B6E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2B74D4" w14:textId="77777777" w:rsidR="0061524D" w:rsidRPr="00487927" w:rsidRDefault="0061524D" w:rsidP="001B2204">
            <w:pPr>
              <w:jc w:val="center"/>
              <w:rPr>
                <w:rFonts w:cstheme="minorHAnsi"/>
                <w:szCs w:val="20"/>
              </w:rPr>
            </w:pPr>
          </w:p>
        </w:tc>
        <w:tc>
          <w:tcPr>
            <w:tcW w:w="990" w:type="dxa"/>
          </w:tcPr>
          <w:p w14:paraId="17299040" w14:textId="77777777" w:rsidR="0061524D" w:rsidRPr="00487927" w:rsidRDefault="0061524D" w:rsidP="001B2204">
            <w:pPr>
              <w:jc w:val="center"/>
              <w:rPr>
                <w:rFonts w:cstheme="minorHAnsi"/>
                <w:szCs w:val="20"/>
              </w:rPr>
            </w:pPr>
          </w:p>
        </w:tc>
        <w:tc>
          <w:tcPr>
            <w:tcW w:w="990" w:type="dxa"/>
          </w:tcPr>
          <w:p w14:paraId="2EFDED9E" w14:textId="3363CFD9" w:rsidR="0061524D" w:rsidRPr="00487927" w:rsidRDefault="0061524D" w:rsidP="001B2204">
            <w:pPr>
              <w:jc w:val="center"/>
              <w:rPr>
                <w:rFonts w:cstheme="minorHAnsi"/>
                <w:szCs w:val="20"/>
              </w:rPr>
            </w:pPr>
          </w:p>
        </w:tc>
        <w:tc>
          <w:tcPr>
            <w:tcW w:w="990" w:type="dxa"/>
          </w:tcPr>
          <w:p w14:paraId="5E9191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B220E9" w14:textId="77777777" w:rsidR="0061524D" w:rsidRPr="00487927" w:rsidRDefault="0061524D" w:rsidP="001B2204">
            <w:pPr>
              <w:jc w:val="center"/>
              <w:rPr>
                <w:rFonts w:cstheme="minorHAnsi"/>
                <w:szCs w:val="20"/>
              </w:rPr>
            </w:pPr>
          </w:p>
        </w:tc>
        <w:tc>
          <w:tcPr>
            <w:tcW w:w="990" w:type="dxa"/>
          </w:tcPr>
          <w:p w14:paraId="53F574A1" w14:textId="77777777" w:rsidR="0061524D" w:rsidRPr="00487927" w:rsidRDefault="0061524D" w:rsidP="001B2204">
            <w:pPr>
              <w:jc w:val="center"/>
              <w:rPr>
                <w:rFonts w:cstheme="minorHAnsi"/>
                <w:szCs w:val="20"/>
              </w:rPr>
            </w:pPr>
          </w:p>
        </w:tc>
        <w:tc>
          <w:tcPr>
            <w:tcW w:w="990" w:type="dxa"/>
          </w:tcPr>
          <w:p w14:paraId="0EA505AD" w14:textId="77777777" w:rsidR="0061524D" w:rsidRPr="00487927" w:rsidRDefault="0061524D" w:rsidP="001B2204">
            <w:pPr>
              <w:jc w:val="center"/>
              <w:rPr>
                <w:rFonts w:cstheme="minorHAnsi"/>
                <w:szCs w:val="20"/>
              </w:rPr>
            </w:pPr>
          </w:p>
        </w:tc>
        <w:tc>
          <w:tcPr>
            <w:tcW w:w="1103" w:type="dxa"/>
          </w:tcPr>
          <w:p w14:paraId="1D7DDFF9" w14:textId="77777777" w:rsidR="0061524D" w:rsidRPr="00487927" w:rsidRDefault="0061524D" w:rsidP="001B2204">
            <w:pPr>
              <w:jc w:val="center"/>
              <w:rPr>
                <w:rFonts w:cstheme="minorHAnsi"/>
                <w:szCs w:val="20"/>
              </w:rPr>
            </w:pPr>
          </w:p>
        </w:tc>
        <w:tc>
          <w:tcPr>
            <w:tcW w:w="1103" w:type="dxa"/>
          </w:tcPr>
          <w:p w14:paraId="4FD06017" w14:textId="77777777" w:rsidR="0061524D" w:rsidRPr="00487927" w:rsidRDefault="0061524D" w:rsidP="001B2204">
            <w:pPr>
              <w:jc w:val="center"/>
              <w:rPr>
                <w:rFonts w:cstheme="minorHAnsi"/>
                <w:szCs w:val="20"/>
              </w:rPr>
            </w:pPr>
          </w:p>
        </w:tc>
      </w:tr>
      <w:tr w:rsidR="0061524D" w:rsidRPr="00487927" w14:paraId="7AC618B1" w14:textId="7EC28732" w:rsidTr="0061524D">
        <w:tc>
          <w:tcPr>
            <w:tcW w:w="1255" w:type="dxa"/>
          </w:tcPr>
          <w:p w14:paraId="195F897A"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525_37</w:t>
            </w:r>
          </w:p>
        </w:tc>
        <w:tc>
          <w:tcPr>
            <w:tcW w:w="990" w:type="dxa"/>
          </w:tcPr>
          <w:p w14:paraId="52C2159C" w14:textId="77777777" w:rsidR="0061524D" w:rsidRPr="00487927" w:rsidRDefault="0061524D" w:rsidP="001B2204">
            <w:pPr>
              <w:jc w:val="center"/>
              <w:rPr>
                <w:rFonts w:cstheme="minorHAnsi"/>
                <w:szCs w:val="20"/>
              </w:rPr>
            </w:pPr>
          </w:p>
        </w:tc>
        <w:tc>
          <w:tcPr>
            <w:tcW w:w="990" w:type="dxa"/>
          </w:tcPr>
          <w:p w14:paraId="0129D914" w14:textId="184CBB8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1B50F7" w14:textId="77777777" w:rsidR="0061524D" w:rsidRPr="00487927" w:rsidRDefault="0061524D" w:rsidP="001B2204">
            <w:pPr>
              <w:jc w:val="center"/>
              <w:rPr>
                <w:rFonts w:cstheme="minorHAnsi"/>
                <w:szCs w:val="20"/>
              </w:rPr>
            </w:pPr>
          </w:p>
        </w:tc>
        <w:tc>
          <w:tcPr>
            <w:tcW w:w="990" w:type="dxa"/>
          </w:tcPr>
          <w:p w14:paraId="121E0D00" w14:textId="77777777" w:rsidR="0061524D" w:rsidRPr="00487927" w:rsidRDefault="0061524D" w:rsidP="001B2204">
            <w:pPr>
              <w:jc w:val="center"/>
              <w:rPr>
                <w:rFonts w:cstheme="minorHAnsi"/>
                <w:szCs w:val="20"/>
              </w:rPr>
            </w:pPr>
          </w:p>
        </w:tc>
        <w:tc>
          <w:tcPr>
            <w:tcW w:w="990" w:type="dxa"/>
          </w:tcPr>
          <w:p w14:paraId="3D7979E1" w14:textId="308FA79D" w:rsidR="0061524D" w:rsidRPr="00487927" w:rsidRDefault="0061524D" w:rsidP="001B2204">
            <w:pPr>
              <w:jc w:val="center"/>
              <w:rPr>
                <w:rFonts w:cstheme="minorHAnsi"/>
                <w:szCs w:val="20"/>
              </w:rPr>
            </w:pPr>
          </w:p>
        </w:tc>
        <w:tc>
          <w:tcPr>
            <w:tcW w:w="990" w:type="dxa"/>
          </w:tcPr>
          <w:p w14:paraId="78458D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B851E58" w14:textId="77777777" w:rsidR="0061524D" w:rsidRPr="00487927" w:rsidRDefault="0061524D" w:rsidP="001B2204">
            <w:pPr>
              <w:jc w:val="center"/>
              <w:rPr>
                <w:rFonts w:cstheme="minorHAnsi"/>
                <w:szCs w:val="20"/>
              </w:rPr>
            </w:pPr>
          </w:p>
        </w:tc>
        <w:tc>
          <w:tcPr>
            <w:tcW w:w="990" w:type="dxa"/>
          </w:tcPr>
          <w:p w14:paraId="26674701" w14:textId="77777777" w:rsidR="0061524D" w:rsidRPr="00487927" w:rsidRDefault="0061524D" w:rsidP="001B2204">
            <w:pPr>
              <w:jc w:val="center"/>
              <w:rPr>
                <w:rFonts w:cstheme="minorHAnsi"/>
                <w:szCs w:val="20"/>
              </w:rPr>
            </w:pPr>
          </w:p>
        </w:tc>
        <w:tc>
          <w:tcPr>
            <w:tcW w:w="990" w:type="dxa"/>
          </w:tcPr>
          <w:p w14:paraId="42B053FF" w14:textId="77777777" w:rsidR="0061524D" w:rsidRPr="00487927" w:rsidRDefault="0061524D" w:rsidP="001B2204">
            <w:pPr>
              <w:jc w:val="center"/>
              <w:rPr>
                <w:rFonts w:cstheme="minorHAnsi"/>
                <w:szCs w:val="20"/>
              </w:rPr>
            </w:pPr>
          </w:p>
        </w:tc>
        <w:tc>
          <w:tcPr>
            <w:tcW w:w="1103" w:type="dxa"/>
          </w:tcPr>
          <w:p w14:paraId="632D237D" w14:textId="77777777" w:rsidR="0061524D" w:rsidRPr="00487927" w:rsidRDefault="0061524D" w:rsidP="001B2204">
            <w:pPr>
              <w:jc w:val="center"/>
              <w:rPr>
                <w:rFonts w:cstheme="minorHAnsi"/>
                <w:szCs w:val="20"/>
              </w:rPr>
            </w:pPr>
          </w:p>
        </w:tc>
        <w:tc>
          <w:tcPr>
            <w:tcW w:w="1103" w:type="dxa"/>
          </w:tcPr>
          <w:p w14:paraId="07C97CEF" w14:textId="77777777" w:rsidR="0061524D" w:rsidRPr="00487927" w:rsidRDefault="0061524D" w:rsidP="001B2204">
            <w:pPr>
              <w:jc w:val="center"/>
              <w:rPr>
                <w:rFonts w:cstheme="minorHAnsi"/>
                <w:szCs w:val="20"/>
              </w:rPr>
            </w:pPr>
          </w:p>
        </w:tc>
      </w:tr>
      <w:tr w:rsidR="0061524D" w:rsidRPr="00487927" w14:paraId="79E97F33" w14:textId="5BB2C2AB" w:rsidTr="0061524D">
        <w:tc>
          <w:tcPr>
            <w:tcW w:w="1255" w:type="dxa"/>
          </w:tcPr>
          <w:p w14:paraId="3DA112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525_38</w:t>
            </w:r>
          </w:p>
        </w:tc>
        <w:tc>
          <w:tcPr>
            <w:tcW w:w="990" w:type="dxa"/>
          </w:tcPr>
          <w:p w14:paraId="47C31703" w14:textId="77777777" w:rsidR="0061524D" w:rsidRPr="00487927" w:rsidRDefault="0061524D" w:rsidP="001B2204">
            <w:pPr>
              <w:jc w:val="center"/>
              <w:rPr>
                <w:rFonts w:cstheme="minorHAnsi"/>
                <w:szCs w:val="20"/>
              </w:rPr>
            </w:pPr>
          </w:p>
        </w:tc>
        <w:tc>
          <w:tcPr>
            <w:tcW w:w="990" w:type="dxa"/>
          </w:tcPr>
          <w:p w14:paraId="673FDAFD" w14:textId="7AC3E20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034911" w14:textId="77777777" w:rsidR="0061524D" w:rsidRPr="00487927" w:rsidRDefault="0061524D" w:rsidP="001B2204">
            <w:pPr>
              <w:jc w:val="center"/>
              <w:rPr>
                <w:rFonts w:cstheme="minorHAnsi"/>
                <w:szCs w:val="20"/>
              </w:rPr>
            </w:pPr>
          </w:p>
        </w:tc>
        <w:tc>
          <w:tcPr>
            <w:tcW w:w="990" w:type="dxa"/>
          </w:tcPr>
          <w:p w14:paraId="7070741B" w14:textId="77777777" w:rsidR="0061524D" w:rsidRPr="00487927" w:rsidRDefault="0061524D" w:rsidP="001B2204">
            <w:pPr>
              <w:jc w:val="center"/>
              <w:rPr>
                <w:rFonts w:cstheme="minorHAnsi"/>
                <w:szCs w:val="20"/>
              </w:rPr>
            </w:pPr>
          </w:p>
        </w:tc>
        <w:tc>
          <w:tcPr>
            <w:tcW w:w="990" w:type="dxa"/>
          </w:tcPr>
          <w:p w14:paraId="17C11359" w14:textId="25E5801C" w:rsidR="0061524D" w:rsidRPr="00487927" w:rsidRDefault="0061524D" w:rsidP="001B2204">
            <w:pPr>
              <w:jc w:val="center"/>
              <w:rPr>
                <w:rFonts w:cstheme="minorHAnsi"/>
                <w:szCs w:val="20"/>
              </w:rPr>
            </w:pPr>
          </w:p>
        </w:tc>
        <w:tc>
          <w:tcPr>
            <w:tcW w:w="990" w:type="dxa"/>
          </w:tcPr>
          <w:p w14:paraId="6510055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F86886" w14:textId="77777777" w:rsidR="0061524D" w:rsidRPr="00487927" w:rsidRDefault="0061524D" w:rsidP="001B2204">
            <w:pPr>
              <w:jc w:val="center"/>
              <w:rPr>
                <w:rFonts w:cstheme="minorHAnsi"/>
                <w:szCs w:val="20"/>
              </w:rPr>
            </w:pPr>
          </w:p>
        </w:tc>
        <w:tc>
          <w:tcPr>
            <w:tcW w:w="990" w:type="dxa"/>
          </w:tcPr>
          <w:p w14:paraId="391660AE" w14:textId="77777777" w:rsidR="0061524D" w:rsidRPr="00487927" w:rsidRDefault="0061524D" w:rsidP="001B2204">
            <w:pPr>
              <w:jc w:val="center"/>
              <w:rPr>
                <w:rFonts w:cstheme="minorHAnsi"/>
                <w:szCs w:val="20"/>
              </w:rPr>
            </w:pPr>
          </w:p>
        </w:tc>
        <w:tc>
          <w:tcPr>
            <w:tcW w:w="990" w:type="dxa"/>
          </w:tcPr>
          <w:p w14:paraId="096D81DB" w14:textId="77777777" w:rsidR="0061524D" w:rsidRPr="00487927" w:rsidRDefault="0061524D" w:rsidP="001B2204">
            <w:pPr>
              <w:jc w:val="center"/>
              <w:rPr>
                <w:rFonts w:cstheme="minorHAnsi"/>
                <w:szCs w:val="20"/>
              </w:rPr>
            </w:pPr>
          </w:p>
        </w:tc>
        <w:tc>
          <w:tcPr>
            <w:tcW w:w="1103" w:type="dxa"/>
          </w:tcPr>
          <w:p w14:paraId="7770284B" w14:textId="77777777" w:rsidR="0061524D" w:rsidRPr="00487927" w:rsidRDefault="0061524D" w:rsidP="001B2204">
            <w:pPr>
              <w:jc w:val="center"/>
              <w:rPr>
                <w:rFonts w:cstheme="minorHAnsi"/>
                <w:szCs w:val="20"/>
              </w:rPr>
            </w:pPr>
          </w:p>
        </w:tc>
        <w:tc>
          <w:tcPr>
            <w:tcW w:w="1103" w:type="dxa"/>
          </w:tcPr>
          <w:p w14:paraId="73E2EF63" w14:textId="77777777" w:rsidR="0061524D" w:rsidRPr="00487927" w:rsidRDefault="0061524D" w:rsidP="001B2204">
            <w:pPr>
              <w:jc w:val="center"/>
              <w:rPr>
                <w:rFonts w:cstheme="minorHAnsi"/>
                <w:szCs w:val="20"/>
              </w:rPr>
            </w:pPr>
          </w:p>
        </w:tc>
      </w:tr>
      <w:tr w:rsidR="0061524D" w:rsidRPr="00487927" w14:paraId="1E3E0861" w14:textId="3AC9F2E8" w:rsidTr="0061524D">
        <w:tc>
          <w:tcPr>
            <w:tcW w:w="1255" w:type="dxa"/>
          </w:tcPr>
          <w:p w14:paraId="4FF1236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525_39</w:t>
            </w:r>
          </w:p>
        </w:tc>
        <w:tc>
          <w:tcPr>
            <w:tcW w:w="990" w:type="dxa"/>
          </w:tcPr>
          <w:p w14:paraId="6F69FEAB" w14:textId="77777777" w:rsidR="0061524D" w:rsidRPr="00487927" w:rsidRDefault="0061524D" w:rsidP="001B2204">
            <w:pPr>
              <w:jc w:val="center"/>
              <w:rPr>
                <w:rFonts w:cstheme="minorHAnsi"/>
                <w:szCs w:val="20"/>
              </w:rPr>
            </w:pPr>
          </w:p>
        </w:tc>
        <w:tc>
          <w:tcPr>
            <w:tcW w:w="990" w:type="dxa"/>
          </w:tcPr>
          <w:p w14:paraId="70E88361" w14:textId="22569A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67D16D" w14:textId="77777777" w:rsidR="0061524D" w:rsidRPr="00487927" w:rsidRDefault="0061524D" w:rsidP="001B2204">
            <w:pPr>
              <w:jc w:val="center"/>
              <w:rPr>
                <w:rFonts w:cstheme="minorHAnsi"/>
                <w:szCs w:val="20"/>
              </w:rPr>
            </w:pPr>
          </w:p>
        </w:tc>
        <w:tc>
          <w:tcPr>
            <w:tcW w:w="990" w:type="dxa"/>
          </w:tcPr>
          <w:p w14:paraId="510FBF2F" w14:textId="77777777" w:rsidR="0061524D" w:rsidRPr="00487927" w:rsidRDefault="0061524D" w:rsidP="001B2204">
            <w:pPr>
              <w:jc w:val="center"/>
              <w:rPr>
                <w:rFonts w:cstheme="minorHAnsi"/>
                <w:szCs w:val="20"/>
              </w:rPr>
            </w:pPr>
          </w:p>
        </w:tc>
        <w:tc>
          <w:tcPr>
            <w:tcW w:w="990" w:type="dxa"/>
          </w:tcPr>
          <w:p w14:paraId="23051355" w14:textId="25232A05" w:rsidR="0061524D" w:rsidRPr="00487927" w:rsidRDefault="0061524D" w:rsidP="001B2204">
            <w:pPr>
              <w:jc w:val="center"/>
              <w:rPr>
                <w:rFonts w:cstheme="minorHAnsi"/>
                <w:szCs w:val="20"/>
              </w:rPr>
            </w:pPr>
          </w:p>
        </w:tc>
        <w:tc>
          <w:tcPr>
            <w:tcW w:w="990" w:type="dxa"/>
          </w:tcPr>
          <w:p w14:paraId="14C3575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8124275" w14:textId="77777777" w:rsidR="0061524D" w:rsidRPr="00487927" w:rsidRDefault="0061524D" w:rsidP="001B2204">
            <w:pPr>
              <w:jc w:val="center"/>
              <w:rPr>
                <w:rFonts w:cstheme="minorHAnsi"/>
                <w:szCs w:val="20"/>
              </w:rPr>
            </w:pPr>
          </w:p>
        </w:tc>
        <w:tc>
          <w:tcPr>
            <w:tcW w:w="990" w:type="dxa"/>
          </w:tcPr>
          <w:p w14:paraId="35C6E96C" w14:textId="77777777" w:rsidR="0061524D" w:rsidRPr="00487927" w:rsidRDefault="0061524D" w:rsidP="001B2204">
            <w:pPr>
              <w:jc w:val="center"/>
              <w:rPr>
                <w:rFonts w:cstheme="minorHAnsi"/>
                <w:szCs w:val="20"/>
              </w:rPr>
            </w:pPr>
          </w:p>
        </w:tc>
        <w:tc>
          <w:tcPr>
            <w:tcW w:w="990" w:type="dxa"/>
          </w:tcPr>
          <w:p w14:paraId="3B110A7F" w14:textId="77777777" w:rsidR="0061524D" w:rsidRPr="00487927" w:rsidRDefault="0061524D" w:rsidP="001B2204">
            <w:pPr>
              <w:jc w:val="center"/>
              <w:rPr>
                <w:rFonts w:cstheme="minorHAnsi"/>
                <w:szCs w:val="20"/>
              </w:rPr>
            </w:pPr>
          </w:p>
        </w:tc>
        <w:tc>
          <w:tcPr>
            <w:tcW w:w="1103" w:type="dxa"/>
          </w:tcPr>
          <w:p w14:paraId="759220FA" w14:textId="77777777" w:rsidR="0061524D" w:rsidRPr="00487927" w:rsidRDefault="0061524D" w:rsidP="001B2204">
            <w:pPr>
              <w:jc w:val="center"/>
              <w:rPr>
                <w:rFonts w:cstheme="minorHAnsi"/>
                <w:szCs w:val="20"/>
              </w:rPr>
            </w:pPr>
          </w:p>
        </w:tc>
        <w:tc>
          <w:tcPr>
            <w:tcW w:w="1103" w:type="dxa"/>
          </w:tcPr>
          <w:p w14:paraId="70788CEA" w14:textId="77777777" w:rsidR="0061524D" w:rsidRPr="00487927" w:rsidRDefault="0061524D" w:rsidP="001B2204">
            <w:pPr>
              <w:jc w:val="center"/>
              <w:rPr>
                <w:rFonts w:cstheme="minorHAnsi"/>
                <w:szCs w:val="20"/>
              </w:rPr>
            </w:pPr>
          </w:p>
        </w:tc>
      </w:tr>
      <w:tr w:rsidR="0061524D" w:rsidRPr="00487927" w14:paraId="7924B4E2" w14:textId="2B86E8ED" w:rsidTr="0061524D">
        <w:tc>
          <w:tcPr>
            <w:tcW w:w="1255" w:type="dxa"/>
          </w:tcPr>
          <w:p w14:paraId="323C7C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525_40</w:t>
            </w:r>
          </w:p>
        </w:tc>
        <w:tc>
          <w:tcPr>
            <w:tcW w:w="990" w:type="dxa"/>
          </w:tcPr>
          <w:p w14:paraId="6DF96E6B" w14:textId="77777777" w:rsidR="0061524D" w:rsidRPr="00487927" w:rsidRDefault="0061524D" w:rsidP="001B2204">
            <w:pPr>
              <w:jc w:val="center"/>
              <w:rPr>
                <w:rFonts w:cstheme="minorHAnsi"/>
                <w:szCs w:val="20"/>
              </w:rPr>
            </w:pPr>
          </w:p>
        </w:tc>
        <w:tc>
          <w:tcPr>
            <w:tcW w:w="990" w:type="dxa"/>
          </w:tcPr>
          <w:p w14:paraId="5587041C" w14:textId="505BD4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76C968" w14:textId="77777777" w:rsidR="0061524D" w:rsidRPr="00487927" w:rsidRDefault="0061524D" w:rsidP="001B2204">
            <w:pPr>
              <w:jc w:val="center"/>
              <w:rPr>
                <w:rFonts w:cstheme="minorHAnsi"/>
                <w:szCs w:val="20"/>
              </w:rPr>
            </w:pPr>
          </w:p>
        </w:tc>
        <w:tc>
          <w:tcPr>
            <w:tcW w:w="990" w:type="dxa"/>
          </w:tcPr>
          <w:p w14:paraId="2A45DD54" w14:textId="77777777" w:rsidR="0061524D" w:rsidRPr="00487927" w:rsidRDefault="0061524D" w:rsidP="001B2204">
            <w:pPr>
              <w:jc w:val="center"/>
              <w:rPr>
                <w:rFonts w:cstheme="minorHAnsi"/>
                <w:szCs w:val="20"/>
              </w:rPr>
            </w:pPr>
          </w:p>
        </w:tc>
        <w:tc>
          <w:tcPr>
            <w:tcW w:w="990" w:type="dxa"/>
          </w:tcPr>
          <w:p w14:paraId="37B58029" w14:textId="64263ED8" w:rsidR="0061524D" w:rsidRPr="00487927" w:rsidRDefault="0061524D" w:rsidP="001B2204">
            <w:pPr>
              <w:jc w:val="center"/>
              <w:rPr>
                <w:rFonts w:cstheme="minorHAnsi"/>
                <w:szCs w:val="20"/>
              </w:rPr>
            </w:pPr>
          </w:p>
        </w:tc>
        <w:tc>
          <w:tcPr>
            <w:tcW w:w="990" w:type="dxa"/>
          </w:tcPr>
          <w:p w14:paraId="490284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85D5B04" w14:textId="77777777" w:rsidR="0061524D" w:rsidRPr="00487927" w:rsidRDefault="0061524D" w:rsidP="001B2204">
            <w:pPr>
              <w:jc w:val="center"/>
              <w:rPr>
                <w:rFonts w:cstheme="minorHAnsi"/>
                <w:szCs w:val="20"/>
              </w:rPr>
            </w:pPr>
          </w:p>
        </w:tc>
        <w:tc>
          <w:tcPr>
            <w:tcW w:w="990" w:type="dxa"/>
          </w:tcPr>
          <w:p w14:paraId="2E044200" w14:textId="77777777" w:rsidR="0061524D" w:rsidRPr="00487927" w:rsidRDefault="0061524D" w:rsidP="001B2204">
            <w:pPr>
              <w:jc w:val="center"/>
              <w:rPr>
                <w:rFonts w:cstheme="minorHAnsi"/>
                <w:szCs w:val="20"/>
              </w:rPr>
            </w:pPr>
          </w:p>
        </w:tc>
        <w:tc>
          <w:tcPr>
            <w:tcW w:w="990" w:type="dxa"/>
          </w:tcPr>
          <w:p w14:paraId="18A5A563" w14:textId="77777777" w:rsidR="0061524D" w:rsidRPr="00487927" w:rsidRDefault="0061524D" w:rsidP="001B2204">
            <w:pPr>
              <w:jc w:val="center"/>
              <w:rPr>
                <w:rFonts w:cstheme="minorHAnsi"/>
                <w:szCs w:val="20"/>
              </w:rPr>
            </w:pPr>
          </w:p>
        </w:tc>
        <w:tc>
          <w:tcPr>
            <w:tcW w:w="1103" w:type="dxa"/>
          </w:tcPr>
          <w:p w14:paraId="098248DC" w14:textId="77777777" w:rsidR="0061524D" w:rsidRPr="00487927" w:rsidRDefault="0061524D" w:rsidP="001B2204">
            <w:pPr>
              <w:jc w:val="center"/>
              <w:rPr>
                <w:rFonts w:cstheme="minorHAnsi"/>
                <w:szCs w:val="20"/>
              </w:rPr>
            </w:pPr>
          </w:p>
        </w:tc>
        <w:tc>
          <w:tcPr>
            <w:tcW w:w="1103" w:type="dxa"/>
          </w:tcPr>
          <w:p w14:paraId="71A29467" w14:textId="77777777" w:rsidR="0061524D" w:rsidRPr="00487927" w:rsidRDefault="0061524D" w:rsidP="001B2204">
            <w:pPr>
              <w:jc w:val="center"/>
              <w:rPr>
                <w:rFonts w:cstheme="minorHAnsi"/>
                <w:szCs w:val="20"/>
              </w:rPr>
            </w:pPr>
          </w:p>
        </w:tc>
      </w:tr>
      <w:tr w:rsidR="0061524D" w:rsidRPr="00487927" w14:paraId="32B266C4" w14:textId="210CA9D8" w:rsidTr="0061524D">
        <w:tc>
          <w:tcPr>
            <w:tcW w:w="1255" w:type="dxa"/>
          </w:tcPr>
          <w:p w14:paraId="14453EC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525_41</w:t>
            </w:r>
          </w:p>
        </w:tc>
        <w:tc>
          <w:tcPr>
            <w:tcW w:w="990" w:type="dxa"/>
          </w:tcPr>
          <w:p w14:paraId="523F0D68" w14:textId="77777777" w:rsidR="0061524D" w:rsidRPr="00487927" w:rsidRDefault="0061524D" w:rsidP="001B2204">
            <w:pPr>
              <w:jc w:val="center"/>
              <w:rPr>
                <w:rFonts w:cstheme="minorHAnsi"/>
                <w:szCs w:val="20"/>
              </w:rPr>
            </w:pPr>
          </w:p>
        </w:tc>
        <w:tc>
          <w:tcPr>
            <w:tcW w:w="990" w:type="dxa"/>
          </w:tcPr>
          <w:p w14:paraId="3F852B22" w14:textId="150DEC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3142B6" w14:textId="77777777" w:rsidR="0061524D" w:rsidRPr="00487927" w:rsidRDefault="0061524D" w:rsidP="001B2204">
            <w:pPr>
              <w:jc w:val="center"/>
              <w:rPr>
                <w:rFonts w:cstheme="minorHAnsi"/>
                <w:szCs w:val="20"/>
              </w:rPr>
            </w:pPr>
          </w:p>
        </w:tc>
        <w:tc>
          <w:tcPr>
            <w:tcW w:w="990" w:type="dxa"/>
          </w:tcPr>
          <w:p w14:paraId="61E78AA2" w14:textId="77777777" w:rsidR="0061524D" w:rsidRPr="00487927" w:rsidRDefault="0061524D" w:rsidP="001B2204">
            <w:pPr>
              <w:jc w:val="center"/>
              <w:rPr>
                <w:rFonts w:cstheme="minorHAnsi"/>
                <w:szCs w:val="20"/>
              </w:rPr>
            </w:pPr>
          </w:p>
        </w:tc>
        <w:tc>
          <w:tcPr>
            <w:tcW w:w="990" w:type="dxa"/>
          </w:tcPr>
          <w:p w14:paraId="72D499F4" w14:textId="5548B8D4" w:rsidR="0061524D" w:rsidRPr="00487927" w:rsidRDefault="0061524D" w:rsidP="001B2204">
            <w:pPr>
              <w:jc w:val="center"/>
              <w:rPr>
                <w:rFonts w:cstheme="minorHAnsi"/>
                <w:szCs w:val="20"/>
              </w:rPr>
            </w:pPr>
          </w:p>
        </w:tc>
        <w:tc>
          <w:tcPr>
            <w:tcW w:w="990" w:type="dxa"/>
          </w:tcPr>
          <w:p w14:paraId="6123275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84E685" w14:textId="77777777" w:rsidR="0061524D" w:rsidRPr="00487927" w:rsidRDefault="0061524D" w:rsidP="001B2204">
            <w:pPr>
              <w:jc w:val="center"/>
              <w:rPr>
                <w:rFonts w:cstheme="minorHAnsi"/>
                <w:szCs w:val="20"/>
              </w:rPr>
            </w:pPr>
          </w:p>
        </w:tc>
        <w:tc>
          <w:tcPr>
            <w:tcW w:w="990" w:type="dxa"/>
          </w:tcPr>
          <w:p w14:paraId="565A07BD" w14:textId="77777777" w:rsidR="0061524D" w:rsidRPr="00487927" w:rsidRDefault="0061524D" w:rsidP="001B2204">
            <w:pPr>
              <w:jc w:val="center"/>
              <w:rPr>
                <w:rFonts w:cstheme="minorHAnsi"/>
                <w:szCs w:val="20"/>
              </w:rPr>
            </w:pPr>
          </w:p>
        </w:tc>
        <w:tc>
          <w:tcPr>
            <w:tcW w:w="990" w:type="dxa"/>
          </w:tcPr>
          <w:p w14:paraId="4CFD5412" w14:textId="77777777" w:rsidR="0061524D" w:rsidRPr="00487927" w:rsidRDefault="0061524D" w:rsidP="001B2204">
            <w:pPr>
              <w:jc w:val="center"/>
              <w:rPr>
                <w:rFonts w:cstheme="minorHAnsi"/>
                <w:szCs w:val="20"/>
              </w:rPr>
            </w:pPr>
          </w:p>
        </w:tc>
        <w:tc>
          <w:tcPr>
            <w:tcW w:w="1103" w:type="dxa"/>
          </w:tcPr>
          <w:p w14:paraId="2370573A" w14:textId="77777777" w:rsidR="0061524D" w:rsidRPr="00487927" w:rsidRDefault="0061524D" w:rsidP="001B2204">
            <w:pPr>
              <w:jc w:val="center"/>
              <w:rPr>
                <w:rFonts w:cstheme="minorHAnsi"/>
                <w:szCs w:val="20"/>
              </w:rPr>
            </w:pPr>
          </w:p>
        </w:tc>
        <w:tc>
          <w:tcPr>
            <w:tcW w:w="1103" w:type="dxa"/>
          </w:tcPr>
          <w:p w14:paraId="7DDC7B49" w14:textId="77777777" w:rsidR="0061524D" w:rsidRPr="00487927" w:rsidRDefault="0061524D" w:rsidP="001B2204">
            <w:pPr>
              <w:jc w:val="center"/>
              <w:rPr>
                <w:rFonts w:cstheme="minorHAnsi"/>
                <w:szCs w:val="20"/>
              </w:rPr>
            </w:pPr>
          </w:p>
        </w:tc>
      </w:tr>
      <w:tr w:rsidR="0061524D" w:rsidRPr="00487927" w14:paraId="5B1FCCF9" w14:textId="2928CA17" w:rsidTr="0061524D">
        <w:tc>
          <w:tcPr>
            <w:tcW w:w="1255" w:type="dxa"/>
          </w:tcPr>
          <w:p w14:paraId="31353E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525_42</w:t>
            </w:r>
          </w:p>
        </w:tc>
        <w:tc>
          <w:tcPr>
            <w:tcW w:w="990" w:type="dxa"/>
          </w:tcPr>
          <w:p w14:paraId="03E72114" w14:textId="77777777" w:rsidR="0061524D" w:rsidRPr="00487927" w:rsidRDefault="0061524D" w:rsidP="001B2204">
            <w:pPr>
              <w:jc w:val="center"/>
              <w:rPr>
                <w:rFonts w:cstheme="minorHAnsi"/>
                <w:szCs w:val="20"/>
              </w:rPr>
            </w:pPr>
          </w:p>
        </w:tc>
        <w:tc>
          <w:tcPr>
            <w:tcW w:w="990" w:type="dxa"/>
          </w:tcPr>
          <w:p w14:paraId="62A637B8" w14:textId="57F242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56053F" w14:textId="77777777" w:rsidR="0061524D" w:rsidRPr="00487927" w:rsidRDefault="0061524D" w:rsidP="001B2204">
            <w:pPr>
              <w:jc w:val="center"/>
              <w:rPr>
                <w:rFonts w:cstheme="minorHAnsi"/>
                <w:szCs w:val="20"/>
              </w:rPr>
            </w:pPr>
          </w:p>
        </w:tc>
        <w:tc>
          <w:tcPr>
            <w:tcW w:w="990" w:type="dxa"/>
          </w:tcPr>
          <w:p w14:paraId="4452C0F5" w14:textId="77777777" w:rsidR="0061524D" w:rsidRPr="00487927" w:rsidRDefault="0061524D" w:rsidP="001B2204">
            <w:pPr>
              <w:jc w:val="center"/>
              <w:rPr>
                <w:rFonts w:cstheme="minorHAnsi"/>
                <w:szCs w:val="20"/>
              </w:rPr>
            </w:pPr>
          </w:p>
        </w:tc>
        <w:tc>
          <w:tcPr>
            <w:tcW w:w="990" w:type="dxa"/>
          </w:tcPr>
          <w:p w14:paraId="1DB4880E" w14:textId="0ABE5F18" w:rsidR="0061524D" w:rsidRPr="00487927" w:rsidRDefault="0061524D" w:rsidP="001B2204">
            <w:pPr>
              <w:jc w:val="center"/>
              <w:rPr>
                <w:rFonts w:cstheme="minorHAnsi"/>
                <w:szCs w:val="20"/>
              </w:rPr>
            </w:pPr>
          </w:p>
        </w:tc>
        <w:tc>
          <w:tcPr>
            <w:tcW w:w="990" w:type="dxa"/>
          </w:tcPr>
          <w:p w14:paraId="31D43E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73B500" w14:textId="77777777" w:rsidR="0061524D" w:rsidRPr="00487927" w:rsidRDefault="0061524D" w:rsidP="001B2204">
            <w:pPr>
              <w:jc w:val="center"/>
              <w:rPr>
                <w:rFonts w:cstheme="minorHAnsi"/>
                <w:szCs w:val="20"/>
              </w:rPr>
            </w:pPr>
          </w:p>
        </w:tc>
        <w:tc>
          <w:tcPr>
            <w:tcW w:w="990" w:type="dxa"/>
          </w:tcPr>
          <w:p w14:paraId="162C107F" w14:textId="77777777" w:rsidR="0061524D" w:rsidRPr="00487927" w:rsidRDefault="0061524D" w:rsidP="001B2204">
            <w:pPr>
              <w:jc w:val="center"/>
              <w:rPr>
                <w:rFonts w:cstheme="minorHAnsi"/>
                <w:szCs w:val="20"/>
              </w:rPr>
            </w:pPr>
          </w:p>
        </w:tc>
        <w:tc>
          <w:tcPr>
            <w:tcW w:w="990" w:type="dxa"/>
          </w:tcPr>
          <w:p w14:paraId="677F27DC" w14:textId="77777777" w:rsidR="0061524D" w:rsidRPr="00487927" w:rsidRDefault="0061524D" w:rsidP="001B2204">
            <w:pPr>
              <w:jc w:val="center"/>
              <w:rPr>
                <w:rFonts w:cstheme="minorHAnsi"/>
                <w:szCs w:val="20"/>
              </w:rPr>
            </w:pPr>
          </w:p>
        </w:tc>
        <w:tc>
          <w:tcPr>
            <w:tcW w:w="1103" w:type="dxa"/>
          </w:tcPr>
          <w:p w14:paraId="4E3C4C5B" w14:textId="77777777" w:rsidR="0061524D" w:rsidRPr="00487927" w:rsidRDefault="0061524D" w:rsidP="001B2204">
            <w:pPr>
              <w:jc w:val="center"/>
              <w:rPr>
                <w:rFonts w:cstheme="minorHAnsi"/>
                <w:szCs w:val="20"/>
              </w:rPr>
            </w:pPr>
          </w:p>
        </w:tc>
        <w:tc>
          <w:tcPr>
            <w:tcW w:w="1103" w:type="dxa"/>
          </w:tcPr>
          <w:p w14:paraId="1CDD93AC" w14:textId="77777777" w:rsidR="0061524D" w:rsidRPr="00487927" w:rsidRDefault="0061524D" w:rsidP="001B2204">
            <w:pPr>
              <w:jc w:val="center"/>
              <w:rPr>
                <w:rFonts w:cstheme="minorHAnsi"/>
                <w:szCs w:val="20"/>
              </w:rPr>
            </w:pPr>
          </w:p>
        </w:tc>
      </w:tr>
      <w:tr w:rsidR="0061524D" w:rsidRPr="00487927" w14:paraId="1805CD3D" w14:textId="7247CADF" w:rsidTr="0061524D">
        <w:tc>
          <w:tcPr>
            <w:tcW w:w="1255" w:type="dxa"/>
          </w:tcPr>
          <w:p w14:paraId="6CB9546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525_43</w:t>
            </w:r>
          </w:p>
        </w:tc>
        <w:tc>
          <w:tcPr>
            <w:tcW w:w="990" w:type="dxa"/>
          </w:tcPr>
          <w:p w14:paraId="17F0B442" w14:textId="77777777" w:rsidR="0061524D" w:rsidRPr="00487927" w:rsidRDefault="0061524D" w:rsidP="001B2204">
            <w:pPr>
              <w:jc w:val="center"/>
              <w:rPr>
                <w:rFonts w:cstheme="minorHAnsi"/>
                <w:szCs w:val="20"/>
              </w:rPr>
            </w:pPr>
          </w:p>
        </w:tc>
        <w:tc>
          <w:tcPr>
            <w:tcW w:w="990" w:type="dxa"/>
          </w:tcPr>
          <w:p w14:paraId="1CE77179" w14:textId="54ECB53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694757" w14:textId="77777777" w:rsidR="0061524D" w:rsidRPr="00487927" w:rsidRDefault="0061524D" w:rsidP="001B2204">
            <w:pPr>
              <w:jc w:val="center"/>
              <w:rPr>
                <w:rFonts w:cstheme="minorHAnsi"/>
                <w:szCs w:val="20"/>
              </w:rPr>
            </w:pPr>
          </w:p>
        </w:tc>
        <w:tc>
          <w:tcPr>
            <w:tcW w:w="990" w:type="dxa"/>
          </w:tcPr>
          <w:p w14:paraId="55DC8DE8" w14:textId="77777777" w:rsidR="0061524D" w:rsidRPr="00487927" w:rsidRDefault="0061524D" w:rsidP="001B2204">
            <w:pPr>
              <w:jc w:val="center"/>
              <w:rPr>
                <w:rFonts w:cstheme="minorHAnsi"/>
                <w:szCs w:val="20"/>
              </w:rPr>
            </w:pPr>
          </w:p>
        </w:tc>
        <w:tc>
          <w:tcPr>
            <w:tcW w:w="990" w:type="dxa"/>
          </w:tcPr>
          <w:p w14:paraId="75F8ED38" w14:textId="35C15B69" w:rsidR="0061524D" w:rsidRPr="00487927" w:rsidRDefault="0061524D" w:rsidP="001B2204">
            <w:pPr>
              <w:jc w:val="center"/>
              <w:rPr>
                <w:rFonts w:cstheme="minorHAnsi"/>
                <w:szCs w:val="20"/>
              </w:rPr>
            </w:pPr>
          </w:p>
        </w:tc>
        <w:tc>
          <w:tcPr>
            <w:tcW w:w="990" w:type="dxa"/>
          </w:tcPr>
          <w:p w14:paraId="69B17B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DC42DA1" w14:textId="77777777" w:rsidR="0061524D" w:rsidRPr="00487927" w:rsidRDefault="0061524D" w:rsidP="001B2204">
            <w:pPr>
              <w:jc w:val="center"/>
              <w:rPr>
                <w:rFonts w:cstheme="minorHAnsi"/>
                <w:szCs w:val="20"/>
              </w:rPr>
            </w:pPr>
          </w:p>
        </w:tc>
        <w:tc>
          <w:tcPr>
            <w:tcW w:w="990" w:type="dxa"/>
          </w:tcPr>
          <w:p w14:paraId="0EEF3404" w14:textId="77777777" w:rsidR="0061524D" w:rsidRPr="00487927" w:rsidRDefault="0061524D" w:rsidP="001B2204">
            <w:pPr>
              <w:jc w:val="center"/>
              <w:rPr>
                <w:rFonts w:cstheme="minorHAnsi"/>
                <w:szCs w:val="20"/>
              </w:rPr>
            </w:pPr>
          </w:p>
        </w:tc>
        <w:tc>
          <w:tcPr>
            <w:tcW w:w="990" w:type="dxa"/>
          </w:tcPr>
          <w:p w14:paraId="08803C73" w14:textId="77777777" w:rsidR="0061524D" w:rsidRPr="00487927" w:rsidRDefault="0061524D" w:rsidP="001B2204">
            <w:pPr>
              <w:jc w:val="center"/>
              <w:rPr>
                <w:rFonts w:cstheme="minorHAnsi"/>
                <w:szCs w:val="20"/>
              </w:rPr>
            </w:pPr>
          </w:p>
        </w:tc>
        <w:tc>
          <w:tcPr>
            <w:tcW w:w="1103" w:type="dxa"/>
          </w:tcPr>
          <w:p w14:paraId="0656D07E" w14:textId="77777777" w:rsidR="0061524D" w:rsidRPr="00487927" w:rsidRDefault="0061524D" w:rsidP="001B2204">
            <w:pPr>
              <w:jc w:val="center"/>
              <w:rPr>
                <w:rFonts w:cstheme="minorHAnsi"/>
                <w:szCs w:val="20"/>
              </w:rPr>
            </w:pPr>
          </w:p>
        </w:tc>
        <w:tc>
          <w:tcPr>
            <w:tcW w:w="1103" w:type="dxa"/>
          </w:tcPr>
          <w:p w14:paraId="473EB2C4" w14:textId="77777777" w:rsidR="0061524D" w:rsidRPr="00487927" w:rsidRDefault="0061524D" w:rsidP="001B2204">
            <w:pPr>
              <w:jc w:val="center"/>
              <w:rPr>
                <w:rFonts w:cstheme="minorHAnsi"/>
                <w:szCs w:val="20"/>
              </w:rPr>
            </w:pPr>
          </w:p>
        </w:tc>
      </w:tr>
      <w:tr w:rsidR="0061524D" w:rsidRPr="00487927" w14:paraId="7D9910AD" w14:textId="536171E1" w:rsidTr="0061524D">
        <w:tc>
          <w:tcPr>
            <w:tcW w:w="1255" w:type="dxa"/>
          </w:tcPr>
          <w:p w14:paraId="15DE2B2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525_44</w:t>
            </w:r>
          </w:p>
        </w:tc>
        <w:tc>
          <w:tcPr>
            <w:tcW w:w="990" w:type="dxa"/>
          </w:tcPr>
          <w:p w14:paraId="1A75F91E" w14:textId="77777777" w:rsidR="0061524D" w:rsidRPr="00487927" w:rsidRDefault="0061524D" w:rsidP="001B2204">
            <w:pPr>
              <w:jc w:val="center"/>
              <w:rPr>
                <w:rFonts w:cstheme="minorHAnsi"/>
                <w:szCs w:val="20"/>
              </w:rPr>
            </w:pPr>
          </w:p>
        </w:tc>
        <w:tc>
          <w:tcPr>
            <w:tcW w:w="990" w:type="dxa"/>
          </w:tcPr>
          <w:p w14:paraId="072B63D9" w14:textId="084001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B2EF74" w14:textId="77777777" w:rsidR="0061524D" w:rsidRPr="00487927" w:rsidRDefault="0061524D" w:rsidP="001B2204">
            <w:pPr>
              <w:jc w:val="center"/>
              <w:rPr>
                <w:rFonts w:cstheme="minorHAnsi"/>
                <w:szCs w:val="20"/>
              </w:rPr>
            </w:pPr>
          </w:p>
        </w:tc>
        <w:tc>
          <w:tcPr>
            <w:tcW w:w="990" w:type="dxa"/>
          </w:tcPr>
          <w:p w14:paraId="7D2CBC68" w14:textId="77777777" w:rsidR="0061524D" w:rsidRPr="00487927" w:rsidRDefault="0061524D" w:rsidP="001B2204">
            <w:pPr>
              <w:jc w:val="center"/>
              <w:rPr>
                <w:rFonts w:cstheme="minorHAnsi"/>
                <w:szCs w:val="20"/>
              </w:rPr>
            </w:pPr>
          </w:p>
        </w:tc>
        <w:tc>
          <w:tcPr>
            <w:tcW w:w="990" w:type="dxa"/>
          </w:tcPr>
          <w:p w14:paraId="26A23108" w14:textId="093CD10E" w:rsidR="0061524D" w:rsidRPr="00487927" w:rsidRDefault="0061524D" w:rsidP="001B2204">
            <w:pPr>
              <w:jc w:val="center"/>
              <w:rPr>
                <w:rFonts w:cstheme="minorHAnsi"/>
                <w:szCs w:val="20"/>
              </w:rPr>
            </w:pPr>
          </w:p>
        </w:tc>
        <w:tc>
          <w:tcPr>
            <w:tcW w:w="990" w:type="dxa"/>
          </w:tcPr>
          <w:p w14:paraId="373FD86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2D19FF" w14:textId="77777777" w:rsidR="0061524D" w:rsidRPr="00487927" w:rsidRDefault="0061524D" w:rsidP="001B2204">
            <w:pPr>
              <w:jc w:val="center"/>
              <w:rPr>
                <w:rFonts w:cstheme="minorHAnsi"/>
                <w:szCs w:val="20"/>
              </w:rPr>
            </w:pPr>
          </w:p>
        </w:tc>
        <w:tc>
          <w:tcPr>
            <w:tcW w:w="990" w:type="dxa"/>
          </w:tcPr>
          <w:p w14:paraId="097515A2" w14:textId="77777777" w:rsidR="0061524D" w:rsidRPr="00487927" w:rsidRDefault="0061524D" w:rsidP="001B2204">
            <w:pPr>
              <w:jc w:val="center"/>
              <w:rPr>
                <w:rFonts w:cstheme="minorHAnsi"/>
                <w:szCs w:val="20"/>
              </w:rPr>
            </w:pPr>
          </w:p>
        </w:tc>
        <w:tc>
          <w:tcPr>
            <w:tcW w:w="990" w:type="dxa"/>
          </w:tcPr>
          <w:p w14:paraId="02042E74" w14:textId="77777777" w:rsidR="0061524D" w:rsidRPr="00487927" w:rsidRDefault="0061524D" w:rsidP="001B2204">
            <w:pPr>
              <w:jc w:val="center"/>
              <w:rPr>
                <w:rFonts w:cstheme="minorHAnsi"/>
                <w:szCs w:val="20"/>
              </w:rPr>
            </w:pPr>
          </w:p>
        </w:tc>
        <w:tc>
          <w:tcPr>
            <w:tcW w:w="1103" w:type="dxa"/>
          </w:tcPr>
          <w:p w14:paraId="6578702A" w14:textId="77777777" w:rsidR="0061524D" w:rsidRPr="00487927" w:rsidRDefault="0061524D" w:rsidP="001B2204">
            <w:pPr>
              <w:jc w:val="center"/>
              <w:rPr>
                <w:rFonts w:cstheme="minorHAnsi"/>
                <w:szCs w:val="20"/>
              </w:rPr>
            </w:pPr>
          </w:p>
        </w:tc>
        <w:tc>
          <w:tcPr>
            <w:tcW w:w="1103" w:type="dxa"/>
          </w:tcPr>
          <w:p w14:paraId="5C5AA0C0" w14:textId="77777777" w:rsidR="0061524D" w:rsidRPr="00487927" w:rsidRDefault="0061524D" w:rsidP="001B2204">
            <w:pPr>
              <w:jc w:val="center"/>
              <w:rPr>
                <w:rFonts w:cstheme="minorHAnsi"/>
                <w:szCs w:val="20"/>
              </w:rPr>
            </w:pPr>
          </w:p>
        </w:tc>
      </w:tr>
      <w:tr w:rsidR="0061524D" w:rsidRPr="00487927" w14:paraId="28E42D4B" w14:textId="73770A5E" w:rsidTr="0061524D">
        <w:tc>
          <w:tcPr>
            <w:tcW w:w="1255" w:type="dxa"/>
          </w:tcPr>
          <w:p w14:paraId="1C5D6F4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525_45</w:t>
            </w:r>
          </w:p>
        </w:tc>
        <w:tc>
          <w:tcPr>
            <w:tcW w:w="990" w:type="dxa"/>
          </w:tcPr>
          <w:p w14:paraId="23D74413" w14:textId="77777777" w:rsidR="0061524D" w:rsidRPr="00487927" w:rsidRDefault="0061524D" w:rsidP="001B2204">
            <w:pPr>
              <w:jc w:val="center"/>
              <w:rPr>
                <w:rFonts w:cstheme="minorHAnsi"/>
                <w:szCs w:val="20"/>
              </w:rPr>
            </w:pPr>
          </w:p>
        </w:tc>
        <w:tc>
          <w:tcPr>
            <w:tcW w:w="990" w:type="dxa"/>
          </w:tcPr>
          <w:p w14:paraId="4782D5F4" w14:textId="3AE2A4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853709" w14:textId="77777777" w:rsidR="0061524D" w:rsidRPr="00487927" w:rsidRDefault="0061524D" w:rsidP="001B2204">
            <w:pPr>
              <w:jc w:val="center"/>
              <w:rPr>
                <w:rFonts w:cstheme="minorHAnsi"/>
                <w:szCs w:val="20"/>
              </w:rPr>
            </w:pPr>
          </w:p>
        </w:tc>
        <w:tc>
          <w:tcPr>
            <w:tcW w:w="990" w:type="dxa"/>
          </w:tcPr>
          <w:p w14:paraId="43D546C8" w14:textId="77777777" w:rsidR="0061524D" w:rsidRPr="00487927" w:rsidRDefault="0061524D" w:rsidP="001B2204">
            <w:pPr>
              <w:jc w:val="center"/>
              <w:rPr>
                <w:rFonts w:cstheme="minorHAnsi"/>
                <w:szCs w:val="20"/>
              </w:rPr>
            </w:pPr>
          </w:p>
        </w:tc>
        <w:tc>
          <w:tcPr>
            <w:tcW w:w="990" w:type="dxa"/>
          </w:tcPr>
          <w:p w14:paraId="0156BF58" w14:textId="3844D612" w:rsidR="0061524D" w:rsidRPr="00487927" w:rsidRDefault="0061524D" w:rsidP="001B2204">
            <w:pPr>
              <w:jc w:val="center"/>
              <w:rPr>
                <w:rFonts w:cstheme="minorHAnsi"/>
                <w:szCs w:val="20"/>
              </w:rPr>
            </w:pPr>
          </w:p>
        </w:tc>
        <w:tc>
          <w:tcPr>
            <w:tcW w:w="990" w:type="dxa"/>
          </w:tcPr>
          <w:p w14:paraId="77F7544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4BC920" w14:textId="77777777" w:rsidR="0061524D" w:rsidRPr="00487927" w:rsidRDefault="0061524D" w:rsidP="001B2204">
            <w:pPr>
              <w:jc w:val="center"/>
              <w:rPr>
                <w:rFonts w:cstheme="minorHAnsi"/>
                <w:szCs w:val="20"/>
              </w:rPr>
            </w:pPr>
          </w:p>
        </w:tc>
        <w:tc>
          <w:tcPr>
            <w:tcW w:w="990" w:type="dxa"/>
          </w:tcPr>
          <w:p w14:paraId="7EC7A387" w14:textId="77777777" w:rsidR="0061524D" w:rsidRPr="00487927" w:rsidRDefault="0061524D" w:rsidP="001B2204">
            <w:pPr>
              <w:jc w:val="center"/>
              <w:rPr>
                <w:rFonts w:cstheme="minorHAnsi"/>
                <w:szCs w:val="20"/>
              </w:rPr>
            </w:pPr>
          </w:p>
        </w:tc>
        <w:tc>
          <w:tcPr>
            <w:tcW w:w="990" w:type="dxa"/>
          </w:tcPr>
          <w:p w14:paraId="6BD28286" w14:textId="77777777" w:rsidR="0061524D" w:rsidRPr="00487927" w:rsidRDefault="0061524D" w:rsidP="001B2204">
            <w:pPr>
              <w:jc w:val="center"/>
              <w:rPr>
                <w:rFonts w:cstheme="minorHAnsi"/>
                <w:szCs w:val="20"/>
              </w:rPr>
            </w:pPr>
          </w:p>
        </w:tc>
        <w:tc>
          <w:tcPr>
            <w:tcW w:w="1103" w:type="dxa"/>
          </w:tcPr>
          <w:p w14:paraId="716F12F9" w14:textId="77777777" w:rsidR="0061524D" w:rsidRPr="00487927" w:rsidRDefault="0061524D" w:rsidP="001B2204">
            <w:pPr>
              <w:jc w:val="center"/>
              <w:rPr>
                <w:rFonts w:cstheme="minorHAnsi"/>
                <w:szCs w:val="20"/>
              </w:rPr>
            </w:pPr>
          </w:p>
        </w:tc>
        <w:tc>
          <w:tcPr>
            <w:tcW w:w="1103" w:type="dxa"/>
          </w:tcPr>
          <w:p w14:paraId="38D5B74D" w14:textId="77777777" w:rsidR="0061524D" w:rsidRPr="00487927" w:rsidRDefault="0061524D" w:rsidP="001B2204">
            <w:pPr>
              <w:jc w:val="center"/>
              <w:rPr>
                <w:rFonts w:cstheme="minorHAnsi"/>
                <w:szCs w:val="20"/>
              </w:rPr>
            </w:pPr>
          </w:p>
        </w:tc>
      </w:tr>
      <w:tr w:rsidR="0061524D" w:rsidRPr="00487927" w14:paraId="3344B48B" w14:textId="54A82C69" w:rsidTr="0061524D">
        <w:tc>
          <w:tcPr>
            <w:tcW w:w="1255" w:type="dxa"/>
          </w:tcPr>
          <w:p w14:paraId="7052AA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525_46</w:t>
            </w:r>
          </w:p>
        </w:tc>
        <w:tc>
          <w:tcPr>
            <w:tcW w:w="990" w:type="dxa"/>
          </w:tcPr>
          <w:p w14:paraId="100E8962" w14:textId="77777777" w:rsidR="0061524D" w:rsidRPr="00487927" w:rsidRDefault="0061524D" w:rsidP="001B2204">
            <w:pPr>
              <w:jc w:val="center"/>
              <w:rPr>
                <w:rFonts w:cstheme="minorHAnsi"/>
                <w:szCs w:val="20"/>
              </w:rPr>
            </w:pPr>
          </w:p>
        </w:tc>
        <w:tc>
          <w:tcPr>
            <w:tcW w:w="990" w:type="dxa"/>
          </w:tcPr>
          <w:p w14:paraId="2E69E160" w14:textId="145B5D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1BCF93" w14:textId="77777777" w:rsidR="0061524D" w:rsidRPr="00487927" w:rsidRDefault="0061524D" w:rsidP="001B2204">
            <w:pPr>
              <w:jc w:val="center"/>
              <w:rPr>
                <w:rFonts w:cstheme="minorHAnsi"/>
                <w:szCs w:val="20"/>
              </w:rPr>
            </w:pPr>
          </w:p>
        </w:tc>
        <w:tc>
          <w:tcPr>
            <w:tcW w:w="990" w:type="dxa"/>
          </w:tcPr>
          <w:p w14:paraId="4660B548" w14:textId="77777777" w:rsidR="0061524D" w:rsidRPr="00487927" w:rsidRDefault="0061524D" w:rsidP="001B2204">
            <w:pPr>
              <w:jc w:val="center"/>
              <w:rPr>
                <w:rFonts w:cstheme="minorHAnsi"/>
                <w:szCs w:val="20"/>
              </w:rPr>
            </w:pPr>
          </w:p>
        </w:tc>
        <w:tc>
          <w:tcPr>
            <w:tcW w:w="990" w:type="dxa"/>
          </w:tcPr>
          <w:p w14:paraId="2EF7DA8C" w14:textId="6809431E" w:rsidR="0061524D" w:rsidRPr="00487927" w:rsidRDefault="0061524D" w:rsidP="001B2204">
            <w:pPr>
              <w:jc w:val="center"/>
              <w:rPr>
                <w:rFonts w:cstheme="minorHAnsi"/>
                <w:szCs w:val="20"/>
              </w:rPr>
            </w:pPr>
          </w:p>
        </w:tc>
        <w:tc>
          <w:tcPr>
            <w:tcW w:w="990" w:type="dxa"/>
          </w:tcPr>
          <w:p w14:paraId="7587E8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0547BD" w14:textId="77777777" w:rsidR="0061524D" w:rsidRPr="00487927" w:rsidRDefault="0061524D" w:rsidP="001B2204">
            <w:pPr>
              <w:jc w:val="center"/>
              <w:rPr>
                <w:rFonts w:cstheme="minorHAnsi"/>
                <w:szCs w:val="20"/>
              </w:rPr>
            </w:pPr>
          </w:p>
        </w:tc>
        <w:tc>
          <w:tcPr>
            <w:tcW w:w="990" w:type="dxa"/>
          </w:tcPr>
          <w:p w14:paraId="6E1242E0" w14:textId="77777777" w:rsidR="0061524D" w:rsidRPr="00487927" w:rsidRDefault="0061524D" w:rsidP="001B2204">
            <w:pPr>
              <w:jc w:val="center"/>
              <w:rPr>
                <w:rFonts w:cstheme="minorHAnsi"/>
                <w:szCs w:val="20"/>
              </w:rPr>
            </w:pPr>
          </w:p>
        </w:tc>
        <w:tc>
          <w:tcPr>
            <w:tcW w:w="990" w:type="dxa"/>
          </w:tcPr>
          <w:p w14:paraId="6DBDD93F" w14:textId="77777777" w:rsidR="0061524D" w:rsidRPr="00487927" w:rsidRDefault="0061524D" w:rsidP="001B2204">
            <w:pPr>
              <w:jc w:val="center"/>
              <w:rPr>
                <w:rFonts w:cstheme="minorHAnsi"/>
                <w:szCs w:val="20"/>
              </w:rPr>
            </w:pPr>
          </w:p>
        </w:tc>
        <w:tc>
          <w:tcPr>
            <w:tcW w:w="1103" w:type="dxa"/>
          </w:tcPr>
          <w:p w14:paraId="6F797D6B" w14:textId="77777777" w:rsidR="0061524D" w:rsidRPr="00487927" w:rsidRDefault="0061524D" w:rsidP="001B2204">
            <w:pPr>
              <w:jc w:val="center"/>
              <w:rPr>
                <w:rFonts w:cstheme="minorHAnsi"/>
                <w:szCs w:val="20"/>
              </w:rPr>
            </w:pPr>
          </w:p>
        </w:tc>
        <w:tc>
          <w:tcPr>
            <w:tcW w:w="1103" w:type="dxa"/>
          </w:tcPr>
          <w:p w14:paraId="52BC8F36" w14:textId="77777777" w:rsidR="0061524D" w:rsidRPr="00487927" w:rsidRDefault="0061524D" w:rsidP="001B2204">
            <w:pPr>
              <w:jc w:val="center"/>
              <w:rPr>
                <w:rFonts w:cstheme="minorHAnsi"/>
                <w:szCs w:val="20"/>
              </w:rPr>
            </w:pPr>
          </w:p>
        </w:tc>
      </w:tr>
      <w:tr w:rsidR="0061524D" w:rsidRPr="00487927" w14:paraId="2B019DB1" w14:textId="6E955E04" w:rsidTr="0061524D">
        <w:tc>
          <w:tcPr>
            <w:tcW w:w="1255" w:type="dxa"/>
          </w:tcPr>
          <w:p w14:paraId="092A12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525_47</w:t>
            </w:r>
          </w:p>
        </w:tc>
        <w:tc>
          <w:tcPr>
            <w:tcW w:w="990" w:type="dxa"/>
          </w:tcPr>
          <w:p w14:paraId="11604328" w14:textId="77777777" w:rsidR="0061524D" w:rsidRPr="00487927" w:rsidRDefault="0061524D" w:rsidP="001B2204">
            <w:pPr>
              <w:jc w:val="center"/>
              <w:rPr>
                <w:rFonts w:cstheme="minorHAnsi"/>
                <w:szCs w:val="20"/>
              </w:rPr>
            </w:pPr>
          </w:p>
        </w:tc>
        <w:tc>
          <w:tcPr>
            <w:tcW w:w="990" w:type="dxa"/>
          </w:tcPr>
          <w:p w14:paraId="2E0F465D" w14:textId="18B9222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4A1FD4" w14:textId="77777777" w:rsidR="0061524D" w:rsidRPr="00487927" w:rsidRDefault="0061524D" w:rsidP="001B2204">
            <w:pPr>
              <w:jc w:val="center"/>
              <w:rPr>
                <w:rFonts w:cstheme="minorHAnsi"/>
                <w:szCs w:val="20"/>
              </w:rPr>
            </w:pPr>
          </w:p>
        </w:tc>
        <w:tc>
          <w:tcPr>
            <w:tcW w:w="990" w:type="dxa"/>
          </w:tcPr>
          <w:p w14:paraId="28DAAD2E" w14:textId="77777777" w:rsidR="0061524D" w:rsidRPr="00487927" w:rsidRDefault="0061524D" w:rsidP="001B2204">
            <w:pPr>
              <w:jc w:val="center"/>
              <w:rPr>
                <w:rFonts w:cstheme="minorHAnsi"/>
                <w:szCs w:val="20"/>
              </w:rPr>
            </w:pPr>
          </w:p>
        </w:tc>
        <w:tc>
          <w:tcPr>
            <w:tcW w:w="990" w:type="dxa"/>
          </w:tcPr>
          <w:p w14:paraId="1B0B29B1" w14:textId="07176DC4" w:rsidR="0061524D" w:rsidRPr="00487927" w:rsidRDefault="0061524D" w:rsidP="001B2204">
            <w:pPr>
              <w:jc w:val="center"/>
              <w:rPr>
                <w:rFonts w:cstheme="minorHAnsi"/>
                <w:szCs w:val="20"/>
              </w:rPr>
            </w:pPr>
          </w:p>
        </w:tc>
        <w:tc>
          <w:tcPr>
            <w:tcW w:w="990" w:type="dxa"/>
          </w:tcPr>
          <w:p w14:paraId="164B1E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4F39A0" w14:textId="77777777" w:rsidR="0061524D" w:rsidRPr="00487927" w:rsidRDefault="0061524D" w:rsidP="001B2204">
            <w:pPr>
              <w:jc w:val="center"/>
              <w:rPr>
                <w:rFonts w:cstheme="minorHAnsi"/>
                <w:szCs w:val="20"/>
              </w:rPr>
            </w:pPr>
          </w:p>
        </w:tc>
        <w:tc>
          <w:tcPr>
            <w:tcW w:w="990" w:type="dxa"/>
          </w:tcPr>
          <w:p w14:paraId="079B3600" w14:textId="77777777" w:rsidR="0061524D" w:rsidRPr="00487927" w:rsidRDefault="0061524D" w:rsidP="001B2204">
            <w:pPr>
              <w:jc w:val="center"/>
              <w:rPr>
                <w:rFonts w:cstheme="minorHAnsi"/>
                <w:szCs w:val="20"/>
              </w:rPr>
            </w:pPr>
          </w:p>
        </w:tc>
        <w:tc>
          <w:tcPr>
            <w:tcW w:w="990" w:type="dxa"/>
          </w:tcPr>
          <w:p w14:paraId="7D22C17D" w14:textId="77777777" w:rsidR="0061524D" w:rsidRPr="00487927" w:rsidRDefault="0061524D" w:rsidP="001B2204">
            <w:pPr>
              <w:jc w:val="center"/>
              <w:rPr>
                <w:rFonts w:cstheme="minorHAnsi"/>
                <w:szCs w:val="20"/>
              </w:rPr>
            </w:pPr>
          </w:p>
        </w:tc>
        <w:tc>
          <w:tcPr>
            <w:tcW w:w="1103" w:type="dxa"/>
          </w:tcPr>
          <w:p w14:paraId="3E6D36EC" w14:textId="77777777" w:rsidR="0061524D" w:rsidRPr="00487927" w:rsidRDefault="0061524D" w:rsidP="001B2204">
            <w:pPr>
              <w:jc w:val="center"/>
              <w:rPr>
                <w:rFonts w:cstheme="minorHAnsi"/>
                <w:szCs w:val="20"/>
              </w:rPr>
            </w:pPr>
          </w:p>
        </w:tc>
        <w:tc>
          <w:tcPr>
            <w:tcW w:w="1103" w:type="dxa"/>
          </w:tcPr>
          <w:p w14:paraId="7344C0C7" w14:textId="77777777" w:rsidR="0061524D" w:rsidRPr="00487927" w:rsidRDefault="0061524D" w:rsidP="001B2204">
            <w:pPr>
              <w:jc w:val="center"/>
              <w:rPr>
                <w:rFonts w:cstheme="minorHAnsi"/>
                <w:szCs w:val="20"/>
              </w:rPr>
            </w:pPr>
          </w:p>
        </w:tc>
      </w:tr>
      <w:tr w:rsidR="0061524D" w:rsidRPr="00487927" w14:paraId="29E52823" w14:textId="31C0A093" w:rsidTr="0061524D">
        <w:tc>
          <w:tcPr>
            <w:tcW w:w="1255" w:type="dxa"/>
          </w:tcPr>
          <w:p w14:paraId="2813576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525_48</w:t>
            </w:r>
          </w:p>
        </w:tc>
        <w:tc>
          <w:tcPr>
            <w:tcW w:w="990" w:type="dxa"/>
          </w:tcPr>
          <w:p w14:paraId="6D09E3F8" w14:textId="77777777" w:rsidR="0061524D" w:rsidRPr="00487927" w:rsidRDefault="0061524D" w:rsidP="001B2204">
            <w:pPr>
              <w:jc w:val="center"/>
              <w:rPr>
                <w:rFonts w:cstheme="minorHAnsi"/>
                <w:szCs w:val="20"/>
              </w:rPr>
            </w:pPr>
          </w:p>
        </w:tc>
        <w:tc>
          <w:tcPr>
            <w:tcW w:w="990" w:type="dxa"/>
          </w:tcPr>
          <w:p w14:paraId="090D6044" w14:textId="34FD1B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40ED0E" w14:textId="77777777" w:rsidR="0061524D" w:rsidRPr="00487927" w:rsidRDefault="0061524D" w:rsidP="001B2204">
            <w:pPr>
              <w:jc w:val="center"/>
              <w:rPr>
                <w:rFonts w:cstheme="minorHAnsi"/>
                <w:szCs w:val="20"/>
              </w:rPr>
            </w:pPr>
          </w:p>
        </w:tc>
        <w:tc>
          <w:tcPr>
            <w:tcW w:w="990" w:type="dxa"/>
          </w:tcPr>
          <w:p w14:paraId="7497144D" w14:textId="77777777" w:rsidR="0061524D" w:rsidRPr="00487927" w:rsidRDefault="0061524D" w:rsidP="001B2204">
            <w:pPr>
              <w:jc w:val="center"/>
              <w:rPr>
                <w:rFonts w:cstheme="minorHAnsi"/>
                <w:szCs w:val="20"/>
              </w:rPr>
            </w:pPr>
          </w:p>
        </w:tc>
        <w:tc>
          <w:tcPr>
            <w:tcW w:w="990" w:type="dxa"/>
          </w:tcPr>
          <w:p w14:paraId="6132D39D" w14:textId="6832814B" w:rsidR="0061524D" w:rsidRPr="00487927" w:rsidRDefault="0061524D" w:rsidP="001B2204">
            <w:pPr>
              <w:jc w:val="center"/>
              <w:rPr>
                <w:rFonts w:cstheme="minorHAnsi"/>
                <w:szCs w:val="20"/>
              </w:rPr>
            </w:pPr>
          </w:p>
        </w:tc>
        <w:tc>
          <w:tcPr>
            <w:tcW w:w="990" w:type="dxa"/>
          </w:tcPr>
          <w:p w14:paraId="75ED0F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2B2EA87" w14:textId="77777777" w:rsidR="0061524D" w:rsidRPr="00487927" w:rsidRDefault="0061524D" w:rsidP="001B2204">
            <w:pPr>
              <w:jc w:val="center"/>
              <w:rPr>
                <w:rFonts w:cstheme="minorHAnsi"/>
                <w:szCs w:val="20"/>
              </w:rPr>
            </w:pPr>
          </w:p>
        </w:tc>
        <w:tc>
          <w:tcPr>
            <w:tcW w:w="990" w:type="dxa"/>
          </w:tcPr>
          <w:p w14:paraId="29DBB493" w14:textId="77777777" w:rsidR="0061524D" w:rsidRPr="00487927" w:rsidRDefault="0061524D" w:rsidP="001B2204">
            <w:pPr>
              <w:jc w:val="center"/>
              <w:rPr>
                <w:rFonts w:cstheme="minorHAnsi"/>
                <w:szCs w:val="20"/>
              </w:rPr>
            </w:pPr>
          </w:p>
        </w:tc>
        <w:tc>
          <w:tcPr>
            <w:tcW w:w="990" w:type="dxa"/>
          </w:tcPr>
          <w:p w14:paraId="0FD297CA" w14:textId="77777777" w:rsidR="0061524D" w:rsidRPr="00487927" w:rsidRDefault="0061524D" w:rsidP="001B2204">
            <w:pPr>
              <w:jc w:val="center"/>
              <w:rPr>
                <w:rFonts w:cstheme="minorHAnsi"/>
                <w:szCs w:val="20"/>
              </w:rPr>
            </w:pPr>
          </w:p>
        </w:tc>
        <w:tc>
          <w:tcPr>
            <w:tcW w:w="1103" w:type="dxa"/>
          </w:tcPr>
          <w:p w14:paraId="1373CE4F" w14:textId="77777777" w:rsidR="0061524D" w:rsidRPr="00487927" w:rsidRDefault="0061524D" w:rsidP="001B2204">
            <w:pPr>
              <w:jc w:val="center"/>
              <w:rPr>
                <w:rFonts w:cstheme="minorHAnsi"/>
                <w:szCs w:val="20"/>
              </w:rPr>
            </w:pPr>
          </w:p>
        </w:tc>
        <w:tc>
          <w:tcPr>
            <w:tcW w:w="1103" w:type="dxa"/>
          </w:tcPr>
          <w:p w14:paraId="45DD07AF" w14:textId="77777777" w:rsidR="0061524D" w:rsidRPr="00487927" w:rsidRDefault="0061524D" w:rsidP="001B2204">
            <w:pPr>
              <w:jc w:val="center"/>
              <w:rPr>
                <w:rFonts w:cstheme="minorHAnsi"/>
                <w:szCs w:val="20"/>
              </w:rPr>
            </w:pPr>
          </w:p>
        </w:tc>
      </w:tr>
      <w:tr w:rsidR="0061524D" w:rsidRPr="00487927" w14:paraId="66A2C4B8" w14:textId="6633A33F" w:rsidTr="0061524D">
        <w:tc>
          <w:tcPr>
            <w:tcW w:w="1255" w:type="dxa"/>
          </w:tcPr>
          <w:p w14:paraId="6CD0B9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525_49</w:t>
            </w:r>
          </w:p>
        </w:tc>
        <w:tc>
          <w:tcPr>
            <w:tcW w:w="990" w:type="dxa"/>
          </w:tcPr>
          <w:p w14:paraId="343E19EA" w14:textId="77777777" w:rsidR="0061524D" w:rsidRPr="00487927" w:rsidRDefault="0061524D" w:rsidP="001B2204">
            <w:pPr>
              <w:jc w:val="center"/>
              <w:rPr>
                <w:rFonts w:cstheme="minorHAnsi"/>
                <w:szCs w:val="20"/>
              </w:rPr>
            </w:pPr>
          </w:p>
        </w:tc>
        <w:tc>
          <w:tcPr>
            <w:tcW w:w="990" w:type="dxa"/>
          </w:tcPr>
          <w:p w14:paraId="1E5EB7E5" w14:textId="2F7B9C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92A46F" w14:textId="77777777" w:rsidR="0061524D" w:rsidRPr="00487927" w:rsidRDefault="0061524D" w:rsidP="001B2204">
            <w:pPr>
              <w:jc w:val="center"/>
              <w:rPr>
                <w:rFonts w:cstheme="minorHAnsi"/>
                <w:szCs w:val="20"/>
              </w:rPr>
            </w:pPr>
          </w:p>
        </w:tc>
        <w:tc>
          <w:tcPr>
            <w:tcW w:w="990" w:type="dxa"/>
          </w:tcPr>
          <w:p w14:paraId="173E4D23" w14:textId="77777777" w:rsidR="0061524D" w:rsidRPr="00487927" w:rsidRDefault="0061524D" w:rsidP="001B2204">
            <w:pPr>
              <w:jc w:val="center"/>
              <w:rPr>
                <w:rFonts w:cstheme="minorHAnsi"/>
                <w:szCs w:val="20"/>
              </w:rPr>
            </w:pPr>
          </w:p>
        </w:tc>
        <w:tc>
          <w:tcPr>
            <w:tcW w:w="990" w:type="dxa"/>
          </w:tcPr>
          <w:p w14:paraId="32C18D28" w14:textId="62F2CA0D" w:rsidR="0061524D" w:rsidRPr="00487927" w:rsidRDefault="0061524D" w:rsidP="001B2204">
            <w:pPr>
              <w:jc w:val="center"/>
              <w:rPr>
                <w:rFonts w:cstheme="minorHAnsi"/>
                <w:szCs w:val="20"/>
              </w:rPr>
            </w:pPr>
          </w:p>
        </w:tc>
        <w:tc>
          <w:tcPr>
            <w:tcW w:w="990" w:type="dxa"/>
          </w:tcPr>
          <w:p w14:paraId="4650FD8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EFB7916" w14:textId="77777777" w:rsidR="0061524D" w:rsidRPr="00487927" w:rsidRDefault="0061524D" w:rsidP="001B2204">
            <w:pPr>
              <w:jc w:val="center"/>
              <w:rPr>
                <w:rFonts w:cstheme="minorHAnsi"/>
                <w:szCs w:val="20"/>
              </w:rPr>
            </w:pPr>
          </w:p>
        </w:tc>
        <w:tc>
          <w:tcPr>
            <w:tcW w:w="990" w:type="dxa"/>
          </w:tcPr>
          <w:p w14:paraId="7D563DB0" w14:textId="77777777" w:rsidR="0061524D" w:rsidRPr="00487927" w:rsidRDefault="0061524D" w:rsidP="001B2204">
            <w:pPr>
              <w:jc w:val="center"/>
              <w:rPr>
                <w:rFonts w:cstheme="minorHAnsi"/>
                <w:szCs w:val="20"/>
              </w:rPr>
            </w:pPr>
          </w:p>
        </w:tc>
        <w:tc>
          <w:tcPr>
            <w:tcW w:w="990" w:type="dxa"/>
          </w:tcPr>
          <w:p w14:paraId="679EA56A" w14:textId="77777777" w:rsidR="0061524D" w:rsidRPr="00487927" w:rsidRDefault="0061524D" w:rsidP="001B2204">
            <w:pPr>
              <w:jc w:val="center"/>
              <w:rPr>
                <w:rFonts w:cstheme="minorHAnsi"/>
                <w:szCs w:val="20"/>
              </w:rPr>
            </w:pPr>
          </w:p>
        </w:tc>
        <w:tc>
          <w:tcPr>
            <w:tcW w:w="1103" w:type="dxa"/>
          </w:tcPr>
          <w:p w14:paraId="0FB8A1CC" w14:textId="77777777" w:rsidR="0061524D" w:rsidRPr="00487927" w:rsidRDefault="0061524D" w:rsidP="001B2204">
            <w:pPr>
              <w:jc w:val="center"/>
              <w:rPr>
                <w:rFonts w:cstheme="minorHAnsi"/>
                <w:szCs w:val="20"/>
              </w:rPr>
            </w:pPr>
          </w:p>
        </w:tc>
        <w:tc>
          <w:tcPr>
            <w:tcW w:w="1103" w:type="dxa"/>
          </w:tcPr>
          <w:p w14:paraId="660A9E0C" w14:textId="77777777" w:rsidR="0061524D" w:rsidRPr="00487927" w:rsidRDefault="0061524D" w:rsidP="001B2204">
            <w:pPr>
              <w:jc w:val="center"/>
              <w:rPr>
                <w:rFonts w:cstheme="minorHAnsi"/>
                <w:szCs w:val="20"/>
              </w:rPr>
            </w:pPr>
          </w:p>
        </w:tc>
      </w:tr>
      <w:tr w:rsidR="0061524D" w:rsidRPr="00487927" w14:paraId="359805A2" w14:textId="0CB780E2" w:rsidTr="0061524D">
        <w:tc>
          <w:tcPr>
            <w:tcW w:w="1255" w:type="dxa"/>
          </w:tcPr>
          <w:p w14:paraId="608BF8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525_50</w:t>
            </w:r>
          </w:p>
        </w:tc>
        <w:tc>
          <w:tcPr>
            <w:tcW w:w="990" w:type="dxa"/>
          </w:tcPr>
          <w:p w14:paraId="18A84620" w14:textId="77777777" w:rsidR="0061524D" w:rsidRPr="00487927" w:rsidRDefault="0061524D" w:rsidP="001B2204">
            <w:pPr>
              <w:jc w:val="center"/>
              <w:rPr>
                <w:rFonts w:cstheme="minorHAnsi"/>
                <w:szCs w:val="20"/>
              </w:rPr>
            </w:pPr>
          </w:p>
        </w:tc>
        <w:tc>
          <w:tcPr>
            <w:tcW w:w="990" w:type="dxa"/>
          </w:tcPr>
          <w:p w14:paraId="74D28E13" w14:textId="4D74E5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53B954" w14:textId="77777777" w:rsidR="0061524D" w:rsidRPr="00487927" w:rsidRDefault="0061524D" w:rsidP="001B2204">
            <w:pPr>
              <w:jc w:val="center"/>
              <w:rPr>
                <w:rFonts w:cstheme="minorHAnsi"/>
                <w:szCs w:val="20"/>
              </w:rPr>
            </w:pPr>
          </w:p>
        </w:tc>
        <w:tc>
          <w:tcPr>
            <w:tcW w:w="990" w:type="dxa"/>
          </w:tcPr>
          <w:p w14:paraId="4BB02F54" w14:textId="77777777" w:rsidR="0061524D" w:rsidRPr="00487927" w:rsidRDefault="0061524D" w:rsidP="001B2204">
            <w:pPr>
              <w:jc w:val="center"/>
              <w:rPr>
                <w:rFonts w:cstheme="minorHAnsi"/>
                <w:szCs w:val="20"/>
              </w:rPr>
            </w:pPr>
          </w:p>
        </w:tc>
        <w:tc>
          <w:tcPr>
            <w:tcW w:w="990" w:type="dxa"/>
          </w:tcPr>
          <w:p w14:paraId="4CA1752C" w14:textId="4C21E738" w:rsidR="0061524D" w:rsidRPr="00487927" w:rsidRDefault="0061524D" w:rsidP="001B2204">
            <w:pPr>
              <w:jc w:val="center"/>
              <w:rPr>
                <w:rFonts w:cstheme="minorHAnsi"/>
                <w:szCs w:val="20"/>
              </w:rPr>
            </w:pPr>
          </w:p>
        </w:tc>
        <w:tc>
          <w:tcPr>
            <w:tcW w:w="990" w:type="dxa"/>
          </w:tcPr>
          <w:p w14:paraId="6919060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867AA3" w14:textId="77777777" w:rsidR="0061524D" w:rsidRPr="00487927" w:rsidRDefault="0061524D" w:rsidP="001B2204">
            <w:pPr>
              <w:jc w:val="center"/>
              <w:rPr>
                <w:rFonts w:cstheme="minorHAnsi"/>
                <w:szCs w:val="20"/>
              </w:rPr>
            </w:pPr>
          </w:p>
        </w:tc>
        <w:tc>
          <w:tcPr>
            <w:tcW w:w="990" w:type="dxa"/>
          </w:tcPr>
          <w:p w14:paraId="68F169B8" w14:textId="77777777" w:rsidR="0061524D" w:rsidRPr="00487927" w:rsidRDefault="0061524D" w:rsidP="001B2204">
            <w:pPr>
              <w:jc w:val="center"/>
              <w:rPr>
                <w:rFonts w:cstheme="minorHAnsi"/>
                <w:szCs w:val="20"/>
              </w:rPr>
            </w:pPr>
          </w:p>
        </w:tc>
        <w:tc>
          <w:tcPr>
            <w:tcW w:w="990" w:type="dxa"/>
          </w:tcPr>
          <w:p w14:paraId="5073CE40" w14:textId="77777777" w:rsidR="0061524D" w:rsidRPr="00487927" w:rsidRDefault="0061524D" w:rsidP="001B2204">
            <w:pPr>
              <w:jc w:val="center"/>
              <w:rPr>
                <w:rFonts w:cstheme="minorHAnsi"/>
                <w:szCs w:val="20"/>
              </w:rPr>
            </w:pPr>
          </w:p>
        </w:tc>
        <w:tc>
          <w:tcPr>
            <w:tcW w:w="1103" w:type="dxa"/>
          </w:tcPr>
          <w:p w14:paraId="2CE9BAC9" w14:textId="77777777" w:rsidR="0061524D" w:rsidRPr="00487927" w:rsidRDefault="0061524D" w:rsidP="001B2204">
            <w:pPr>
              <w:jc w:val="center"/>
              <w:rPr>
                <w:rFonts w:cstheme="minorHAnsi"/>
                <w:szCs w:val="20"/>
              </w:rPr>
            </w:pPr>
          </w:p>
        </w:tc>
        <w:tc>
          <w:tcPr>
            <w:tcW w:w="1103" w:type="dxa"/>
          </w:tcPr>
          <w:p w14:paraId="76D80F2D" w14:textId="77777777" w:rsidR="0061524D" w:rsidRPr="00487927" w:rsidRDefault="0061524D" w:rsidP="001B2204">
            <w:pPr>
              <w:jc w:val="center"/>
              <w:rPr>
                <w:rFonts w:cstheme="minorHAnsi"/>
                <w:szCs w:val="20"/>
              </w:rPr>
            </w:pPr>
          </w:p>
        </w:tc>
      </w:tr>
      <w:tr w:rsidR="0061524D" w:rsidRPr="00487927" w14:paraId="246F8766" w14:textId="7998ECBE" w:rsidTr="0061524D">
        <w:tc>
          <w:tcPr>
            <w:tcW w:w="1255" w:type="dxa"/>
          </w:tcPr>
          <w:p w14:paraId="1F37839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525_51</w:t>
            </w:r>
          </w:p>
        </w:tc>
        <w:tc>
          <w:tcPr>
            <w:tcW w:w="990" w:type="dxa"/>
          </w:tcPr>
          <w:p w14:paraId="5B5AACE2" w14:textId="77777777" w:rsidR="0061524D" w:rsidRPr="00487927" w:rsidRDefault="0061524D" w:rsidP="001B2204">
            <w:pPr>
              <w:jc w:val="center"/>
              <w:rPr>
                <w:rFonts w:cstheme="minorHAnsi"/>
                <w:szCs w:val="20"/>
              </w:rPr>
            </w:pPr>
          </w:p>
        </w:tc>
        <w:tc>
          <w:tcPr>
            <w:tcW w:w="990" w:type="dxa"/>
          </w:tcPr>
          <w:p w14:paraId="2FC0908D" w14:textId="0A96EEF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F6097B" w14:textId="77777777" w:rsidR="0061524D" w:rsidRPr="00487927" w:rsidRDefault="0061524D" w:rsidP="001B2204">
            <w:pPr>
              <w:jc w:val="center"/>
              <w:rPr>
                <w:rFonts w:cstheme="minorHAnsi"/>
                <w:szCs w:val="20"/>
              </w:rPr>
            </w:pPr>
          </w:p>
        </w:tc>
        <w:tc>
          <w:tcPr>
            <w:tcW w:w="990" w:type="dxa"/>
          </w:tcPr>
          <w:p w14:paraId="492B80CF" w14:textId="77777777" w:rsidR="0061524D" w:rsidRPr="00487927" w:rsidRDefault="0061524D" w:rsidP="001B2204">
            <w:pPr>
              <w:jc w:val="center"/>
              <w:rPr>
                <w:rFonts w:cstheme="minorHAnsi"/>
                <w:szCs w:val="20"/>
              </w:rPr>
            </w:pPr>
          </w:p>
        </w:tc>
        <w:tc>
          <w:tcPr>
            <w:tcW w:w="990" w:type="dxa"/>
          </w:tcPr>
          <w:p w14:paraId="09763064" w14:textId="41147724" w:rsidR="0061524D" w:rsidRPr="00487927" w:rsidRDefault="0061524D" w:rsidP="001B2204">
            <w:pPr>
              <w:jc w:val="center"/>
              <w:rPr>
                <w:rFonts w:cstheme="minorHAnsi"/>
                <w:szCs w:val="20"/>
              </w:rPr>
            </w:pPr>
          </w:p>
        </w:tc>
        <w:tc>
          <w:tcPr>
            <w:tcW w:w="990" w:type="dxa"/>
          </w:tcPr>
          <w:p w14:paraId="162B248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22956D" w14:textId="77777777" w:rsidR="0061524D" w:rsidRPr="00487927" w:rsidRDefault="0061524D" w:rsidP="001B2204">
            <w:pPr>
              <w:jc w:val="center"/>
              <w:rPr>
                <w:rFonts w:cstheme="minorHAnsi"/>
                <w:szCs w:val="20"/>
              </w:rPr>
            </w:pPr>
          </w:p>
        </w:tc>
        <w:tc>
          <w:tcPr>
            <w:tcW w:w="990" w:type="dxa"/>
          </w:tcPr>
          <w:p w14:paraId="70B22F73" w14:textId="77777777" w:rsidR="0061524D" w:rsidRPr="00487927" w:rsidRDefault="0061524D" w:rsidP="001B2204">
            <w:pPr>
              <w:jc w:val="center"/>
              <w:rPr>
                <w:rFonts w:cstheme="minorHAnsi"/>
                <w:szCs w:val="20"/>
              </w:rPr>
            </w:pPr>
          </w:p>
        </w:tc>
        <w:tc>
          <w:tcPr>
            <w:tcW w:w="990" w:type="dxa"/>
          </w:tcPr>
          <w:p w14:paraId="255E93BE" w14:textId="77777777" w:rsidR="0061524D" w:rsidRPr="00487927" w:rsidRDefault="0061524D" w:rsidP="001B2204">
            <w:pPr>
              <w:jc w:val="center"/>
              <w:rPr>
                <w:rFonts w:cstheme="minorHAnsi"/>
                <w:szCs w:val="20"/>
              </w:rPr>
            </w:pPr>
          </w:p>
        </w:tc>
        <w:tc>
          <w:tcPr>
            <w:tcW w:w="1103" w:type="dxa"/>
          </w:tcPr>
          <w:p w14:paraId="6FC2CA5F" w14:textId="77777777" w:rsidR="0061524D" w:rsidRPr="00487927" w:rsidRDefault="0061524D" w:rsidP="001B2204">
            <w:pPr>
              <w:jc w:val="center"/>
              <w:rPr>
                <w:rFonts w:cstheme="minorHAnsi"/>
                <w:szCs w:val="20"/>
              </w:rPr>
            </w:pPr>
          </w:p>
        </w:tc>
        <w:tc>
          <w:tcPr>
            <w:tcW w:w="1103" w:type="dxa"/>
          </w:tcPr>
          <w:p w14:paraId="7ABF1C7F" w14:textId="77777777" w:rsidR="0061524D" w:rsidRPr="00487927" w:rsidRDefault="0061524D" w:rsidP="001B2204">
            <w:pPr>
              <w:jc w:val="center"/>
              <w:rPr>
                <w:rFonts w:cstheme="minorHAnsi"/>
                <w:szCs w:val="20"/>
              </w:rPr>
            </w:pPr>
          </w:p>
        </w:tc>
      </w:tr>
      <w:tr w:rsidR="0061524D" w:rsidRPr="00487927" w14:paraId="68BA104B" w14:textId="62367C94" w:rsidTr="0061524D">
        <w:tc>
          <w:tcPr>
            <w:tcW w:w="1255" w:type="dxa"/>
          </w:tcPr>
          <w:p w14:paraId="481AF99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525_52</w:t>
            </w:r>
          </w:p>
        </w:tc>
        <w:tc>
          <w:tcPr>
            <w:tcW w:w="990" w:type="dxa"/>
          </w:tcPr>
          <w:p w14:paraId="6B3E022D" w14:textId="77777777" w:rsidR="0061524D" w:rsidRPr="00487927" w:rsidRDefault="0061524D" w:rsidP="001B2204">
            <w:pPr>
              <w:jc w:val="center"/>
              <w:rPr>
                <w:rFonts w:cstheme="minorHAnsi"/>
                <w:szCs w:val="20"/>
              </w:rPr>
            </w:pPr>
          </w:p>
        </w:tc>
        <w:tc>
          <w:tcPr>
            <w:tcW w:w="990" w:type="dxa"/>
          </w:tcPr>
          <w:p w14:paraId="4DE6C11E" w14:textId="40A73F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98787F" w14:textId="77777777" w:rsidR="0061524D" w:rsidRPr="00487927" w:rsidRDefault="0061524D" w:rsidP="001B2204">
            <w:pPr>
              <w:jc w:val="center"/>
              <w:rPr>
                <w:rFonts w:cstheme="minorHAnsi"/>
                <w:szCs w:val="20"/>
              </w:rPr>
            </w:pPr>
          </w:p>
        </w:tc>
        <w:tc>
          <w:tcPr>
            <w:tcW w:w="990" w:type="dxa"/>
          </w:tcPr>
          <w:p w14:paraId="109CD354" w14:textId="77777777" w:rsidR="0061524D" w:rsidRPr="00487927" w:rsidRDefault="0061524D" w:rsidP="001B2204">
            <w:pPr>
              <w:jc w:val="center"/>
              <w:rPr>
                <w:rFonts w:cstheme="minorHAnsi"/>
                <w:szCs w:val="20"/>
              </w:rPr>
            </w:pPr>
          </w:p>
        </w:tc>
        <w:tc>
          <w:tcPr>
            <w:tcW w:w="990" w:type="dxa"/>
          </w:tcPr>
          <w:p w14:paraId="288B87DF" w14:textId="24F97226" w:rsidR="0061524D" w:rsidRPr="00487927" w:rsidRDefault="0061524D" w:rsidP="001B2204">
            <w:pPr>
              <w:jc w:val="center"/>
              <w:rPr>
                <w:rFonts w:cstheme="minorHAnsi"/>
                <w:szCs w:val="20"/>
              </w:rPr>
            </w:pPr>
          </w:p>
        </w:tc>
        <w:tc>
          <w:tcPr>
            <w:tcW w:w="990" w:type="dxa"/>
          </w:tcPr>
          <w:p w14:paraId="0BE8460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1E24B9" w14:textId="77777777" w:rsidR="0061524D" w:rsidRPr="00487927" w:rsidRDefault="0061524D" w:rsidP="001B2204">
            <w:pPr>
              <w:jc w:val="center"/>
              <w:rPr>
                <w:rFonts w:cstheme="minorHAnsi"/>
                <w:szCs w:val="20"/>
              </w:rPr>
            </w:pPr>
          </w:p>
        </w:tc>
        <w:tc>
          <w:tcPr>
            <w:tcW w:w="990" w:type="dxa"/>
          </w:tcPr>
          <w:p w14:paraId="09B819E3" w14:textId="77777777" w:rsidR="0061524D" w:rsidRPr="00487927" w:rsidRDefault="0061524D" w:rsidP="001B2204">
            <w:pPr>
              <w:jc w:val="center"/>
              <w:rPr>
                <w:rFonts w:cstheme="minorHAnsi"/>
                <w:szCs w:val="20"/>
              </w:rPr>
            </w:pPr>
          </w:p>
        </w:tc>
        <w:tc>
          <w:tcPr>
            <w:tcW w:w="990" w:type="dxa"/>
          </w:tcPr>
          <w:p w14:paraId="6E3FB1D5" w14:textId="77777777" w:rsidR="0061524D" w:rsidRPr="00487927" w:rsidRDefault="0061524D" w:rsidP="001B2204">
            <w:pPr>
              <w:jc w:val="center"/>
              <w:rPr>
                <w:rFonts w:cstheme="minorHAnsi"/>
                <w:szCs w:val="20"/>
              </w:rPr>
            </w:pPr>
          </w:p>
        </w:tc>
        <w:tc>
          <w:tcPr>
            <w:tcW w:w="1103" w:type="dxa"/>
          </w:tcPr>
          <w:p w14:paraId="417841B7" w14:textId="77777777" w:rsidR="0061524D" w:rsidRPr="00487927" w:rsidRDefault="0061524D" w:rsidP="001B2204">
            <w:pPr>
              <w:jc w:val="center"/>
              <w:rPr>
                <w:rFonts w:cstheme="minorHAnsi"/>
                <w:szCs w:val="20"/>
              </w:rPr>
            </w:pPr>
          </w:p>
        </w:tc>
        <w:tc>
          <w:tcPr>
            <w:tcW w:w="1103" w:type="dxa"/>
          </w:tcPr>
          <w:p w14:paraId="5F56335F" w14:textId="77777777" w:rsidR="0061524D" w:rsidRPr="00487927" w:rsidRDefault="0061524D" w:rsidP="001B2204">
            <w:pPr>
              <w:jc w:val="center"/>
              <w:rPr>
                <w:rFonts w:cstheme="minorHAnsi"/>
                <w:szCs w:val="20"/>
              </w:rPr>
            </w:pPr>
          </w:p>
        </w:tc>
      </w:tr>
      <w:tr w:rsidR="0061524D" w:rsidRPr="00487927" w14:paraId="470A2A3A" w14:textId="55528B99" w:rsidTr="0061524D">
        <w:tc>
          <w:tcPr>
            <w:tcW w:w="1255" w:type="dxa"/>
          </w:tcPr>
          <w:p w14:paraId="1FC5550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525_53</w:t>
            </w:r>
          </w:p>
        </w:tc>
        <w:tc>
          <w:tcPr>
            <w:tcW w:w="990" w:type="dxa"/>
          </w:tcPr>
          <w:p w14:paraId="54DD16BC" w14:textId="77777777" w:rsidR="0061524D" w:rsidRPr="00487927" w:rsidRDefault="0061524D" w:rsidP="001B2204">
            <w:pPr>
              <w:jc w:val="center"/>
              <w:rPr>
                <w:rFonts w:cstheme="minorHAnsi"/>
                <w:szCs w:val="20"/>
              </w:rPr>
            </w:pPr>
          </w:p>
        </w:tc>
        <w:tc>
          <w:tcPr>
            <w:tcW w:w="990" w:type="dxa"/>
          </w:tcPr>
          <w:p w14:paraId="705B1FD7" w14:textId="44E65F2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2D4A1D" w14:textId="77777777" w:rsidR="0061524D" w:rsidRPr="00487927" w:rsidRDefault="0061524D" w:rsidP="001B2204">
            <w:pPr>
              <w:jc w:val="center"/>
              <w:rPr>
                <w:rFonts w:cstheme="minorHAnsi"/>
                <w:szCs w:val="20"/>
              </w:rPr>
            </w:pPr>
          </w:p>
        </w:tc>
        <w:tc>
          <w:tcPr>
            <w:tcW w:w="990" w:type="dxa"/>
          </w:tcPr>
          <w:p w14:paraId="778DCA7F" w14:textId="77777777" w:rsidR="0061524D" w:rsidRPr="00487927" w:rsidRDefault="0061524D" w:rsidP="001B2204">
            <w:pPr>
              <w:jc w:val="center"/>
              <w:rPr>
                <w:rFonts w:cstheme="minorHAnsi"/>
                <w:szCs w:val="20"/>
              </w:rPr>
            </w:pPr>
          </w:p>
        </w:tc>
        <w:tc>
          <w:tcPr>
            <w:tcW w:w="990" w:type="dxa"/>
          </w:tcPr>
          <w:p w14:paraId="72E16D71" w14:textId="6B6407D8" w:rsidR="0061524D" w:rsidRPr="00487927" w:rsidRDefault="0061524D" w:rsidP="001B2204">
            <w:pPr>
              <w:jc w:val="center"/>
              <w:rPr>
                <w:rFonts w:cstheme="minorHAnsi"/>
                <w:szCs w:val="20"/>
              </w:rPr>
            </w:pPr>
          </w:p>
        </w:tc>
        <w:tc>
          <w:tcPr>
            <w:tcW w:w="990" w:type="dxa"/>
          </w:tcPr>
          <w:p w14:paraId="4D308F7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0C78CC" w14:textId="77777777" w:rsidR="0061524D" w:rsidRPr="00487927" w:rsidRDefault="0061524D" w:rsidP="001B2204">
            <w:pPr>
              <w:jc w:val="center"/>
              <w:rPr>
                <w:rFonts w:cstheme="minorHAnsi"/>
                <w:szCs w:val="20"/>
              </w:rPr>
            </w:pPr>
          </w:p>
        </w:tc>
        <w:tc>
          <w:tcPr>
            <w:tcW w:w="990" w:type="dxa"/>
          </w:tcPr>
          <w:p w14:paraId="1AE1676B" w14:textId="77777777" w:rsidR="0061524D" w:rsidRPr="00487927" w:rsidRDefault="0061524D" w:rsidP="001B2204">
            <w:pPr>
              <w:jc w:val="center"/>
              <w:rPr>
                <w:rFonts w:cstheme="minorHAnsi"/>
                <w:szCs w:val="20"/>
              </w:rPr>
            </w:pPr>
          </w:p>
        </w:tc>
        <w:tc>
          <w:tcPr>
            <w:tcW w:w="990" w:type="dxa"/>
          </w:tcPr>
          <w:p w14:paraId="45C9CEB5" w14:textId="77777777" w:rsidR="0061524D" w:rsidRPr="00487927" w:rsidRDefault="0061524D" w:rsidP="001B2204">
            <w:pPr>
              <w:jc w:val="center"/>
              <w:rPr>
                <w:rFonts w:cstheme="minorHAnsi"/>
                <w:szCs w:val="20"/>
              </w:rPr>
            </w:pPr>
          </w:p>
        </w:tc>
        <w:tc>
          <w:tcPr>
            <w:tcW w:w="1103" w:type="dxa"/>
          </w:tcPr>
          <w:p w14:paraId="1F9548D6" w14:textId="77777777" w:rsidR="0061524D" w:rsidRPr="00487927" w:rsidRDefault="0061524D" w:rsidP="001B2204">
            <w:pPr>
              <w:jc w:val="center"/>
              <w:rPr>
                <w:rFonts w:cstheme="minorHAnsi"/>
                <w:szCs w:val="20"/>
              </w:rPr>
            </w:pPr>
          </w:p>
        </w:tc>
        <w:tc>
          <w:tcPr>
            <w:tcW w:w="1103" w:type="dxa"/>
          </w:tcPr>
          <w:p w14:paraId="5AC261B2" w14:textId="77777777" w:rsidR="0061524D" w:rsidRPr="00487927" w:rsidRDefault="0061524D" w:rsidP="001B2204">
            <w:pPr>
              <w:jc w:val="center"/>
              <w:rPr>
                <w:rFonts w:cstheme="minorHAnsi"/>
                <w:szCs w:val="20"/>
              </w:rPr>
            </w:pPr>
          </w:p>
        </w:tc>
      </w:tr>
      <w:tr w:rsidR="0061524D" w:rsidRPr="00487927" w14:paraId="518C27AA" w14:textId="2E830598" w:rsidTr="0061524D">
        <w:tc>
          <w:tcPr>
            <w:tcW w:w="1255" w:type="dxa"/>
          </w:tcPr>
          <w:p w14:paraId="064C90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525_54</w:t>
            </w:r>
          </w:p>
        </w:tc>
        <w:tc>
          <w:tcPr>
            <w:tcW w:w="990" w:type="dxa"/>
          </w:tcPr>
          <w:p w14:paraId="5704899D" w14:textId="77777777" w:rsidR="0061524D" w:rsidRPr="00487927" w:rsidRDefault="0061524D" w:rsidP="001B2204">
            <w:pPr>
              <w:jc w:val="center"/>
              <w:rPr>
                <w:rFonts w:cstheme="minorHAnsi"/>
                <w:szCs w:val="20"/>
              </w:rPr>
            </w:pPr>
          </w:p>
        </w:tc>
        <w:tc>
          <w:tcPr>
            <w:tcW w:w="990" w:type="dxa"/>
          </w:tcPr>
          <w:p w14:paraId="4258580E" w14:textId="40BE13A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B80FE2" w14:textId="77777777" w:rsidR="0061524D" w:rsidRPr="00487927" w:rsidRDefault="0061524D" w:rsidP="001B2204">
            <w:pPr>
              <w:jc w:val="center"/>
              <w:rPr>
                <w:rFonts w:cstheme="minorHAnsi"/>
                <w:szCs w:val="20"/>
              </w:rPr>
            </w:pPr>
          </w:p>
        </w:tc>
        <w:tc>
          <w:tcPr>
            <w:tcW w:w="990" w:type="dxa"/>
          </w:tcPr>
          <w:p w14:paraId="7AAFCE59" w14:textId="77777777" w:rsidR="0061524D" w:rsidRPr="00487927" w:rsidRDefault="0061524D" w:rsidP="001B2204">
            <w:pPr>
              <w:jc w:val="center"/>
              <w:rPr>
                <w:rFonts w:cstheme="minorHAnsi"/>
                <w:szCs w:val="20"/>
              </w:rPr>
            </w:pPr>
          </w:p>
        </w:tc>
        <w:tc>
          <w:tcPr>
            <w:tcW w:w="990" w:type="dxa"/>
          </w:tcPr>
          <w:p w14:paraId="5236E4EE" w14:textId="159E7309" w:rsidR="0061524D" w:rsidRPr="00487927" w:rsidRDefault="0061524D" w:rsidP="001B2204">
            <w:pPr>
              <w:jc w:val="center"/>
              <w:rPr>
                <w:rFonts w:cstheme="minorHAnsi"/>
                <w:szCs w:val="20"/>
              </w:rPr>
            </w:pPr>
          </w:p>
        </w:tc>
        <w:tc>
          <w:tcPr>
            <w:tcW w:w="990" w:type="dxa"/>
          </w:tcPr>
          <w:p w14:paraId="1EF962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089A56" w14:textId="77777777" w:rsidR="0061524D" w:rsidRPr="00487927" w:rsidRDefault="0061524D" w:rsidP="001B2204">
            <w:pPr>
              <w:jc w:val="center"/>
              <w:rPr>
                <w:rFonts w:cstheme="minorHAnsi"/>
                <w:szCs w:val="20"/>
              </w:rPr>
            </w:pPr>
          </w:p>
        </w:tc>
        <w:tc>
          <w:tcPr>
            <w:tcW w:w="990" w:type="dxa"/>
          </w:tcPr>
          <w:p w14:paraId="17CD381B" w14:textId="77777777" w:rsidR="0061524D" w:rsidRPr="00487927" w:rsidRDefault="0061524D" w:rsidP="001B2204">
            <w:pPr>
              <w:jc w:val="center"/>
              <w:rPr>
                <w:rFonts w:cstheme="minorHAnsi"/>
                <w:szCs w:val="20"/>
              </w:rPr>
            </w:pPr>
          </w:p>
        </w:tc>
        <w:tc>
          <w:tcPr>
            <w:tcW w:w="990" w:type="dxa"/>
          </w:tcPr>
          <w:p w14:paraId="614A75D9" w14:textId="77777777" w:rsidR="0061524D" w:rsidRPr="00487927" w:rsidRDefault="0061524D" w:rsidP="001B2204">
            <w:pPr>
              <w:jc w:val="center"/>
              <w:rPr>
                <w:rFonts w:cstheme="minorHAnsi"/>
                <w:szCs w:val="20"/>
              </w:rPr>
            </w:pPr>
          </w:p>
        </w:tc>
        <w:tc>
          <w:tcPr>
            <w:tcW w:w="1103" w:type="dxa"/>
          </w:tcPr>
          <w:p w14:paraId="5D3E891F" w14:textId="77777777" w:rsidR="0061524D" w:rsidRPr="00487927" w:rsidRDefault="0061524D" w:rsidP="001B2204">
            <w:pPr>
              <w:jc w:val="center"/>
              <w:rPr>
                <w:rFonts w:cstheme="minorHAnsi"/>
                <w:szCs w:val="20"/>
              </w:rPr>
            </w:pPr>
          </w:p>
        </w:tc>
        <w:tc>
          <w:tcPr>
            <w:tcW w:w="1103" w:type="dxa"/>
          </w:tcPr>
          <w:p w14:paraId="737A5B20" w14:textId="77777777" w:rsidR="0061524D" w:rsidRPr="00487927" w:rsidRDefault="0061524D" w:rsidP="001B2204">
            <w:pPr>
              <w:jc w:val="center"/>
              <w:rPr>
                <w:rFonts w:cstheme="minorHAnsi"/>
                <w:szCs w:val="20"/>
              </w:rPr>
            </w:pPr>
          </w:p>
        </w:tc>
      </w:tr>
      <w:tr w:rsidR="0061524D" w:rsidRPr="00487927" w14:paraId="52C39056" w14:textId="05D24FDA" w:rsidTr="0061524D">
        <w:tc>
          <w:tcPr>
            <w:tcW w:w="1255" w:type="dxa"/>
          </w:tcPr>
          <w:p w14:paraId="48AADC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525_55</w:t>
            </w:r>
          </w:p>
        </w:tc>
        <w:tc>
          <w:tcPr>
            <w:tcW w:w="990" w:type="dxa"/>
          </w:tcPr>
          <w:p w14:paraId="44AC8242" w14:textId="77777777" w:rsidR="0061524D" w:rsidRPr="00487927" w:rsidRDefault="0061524D" w:rsidP="001B2204">
            <w:pPr>
              <w:jc w:val="center"/>
              <w:rPr>
                <w:rFonts w:cstheme="minorHAnsi"/>
                <w:szCs w:val="20"/>
              </w:rPr>
            </w:pPr>
          </w:p>
        </w:tc>
        <w:tc>
          <w:tcPr>
            <w:tcW w:w="990" w:type="dxa"/>
          </w:tcPr>
          <w:p w14:paraId="5DD4D804" w14:textId="642042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B69F10" w14:textId="77777777" w:rsidR="0061524D" w:rsidRPr="00487927" w:rsidRDefault="0061524D" w:rsidP="001B2204">
            <w:pPr>
              <w:jc w:val="center"/>
              <w:rPr>
                <w:rFonts w:cstheme="minorHAnsi"/>
                <w:szCs w:val="20"/>
              </w:rPr>
            </w:pPr>
          </w:p>
        </w:tc>
        <w:tc>
          <w:tcPr>
            <w:tcW w:w="990" w:type="dxa"/>
          </w:tcPr>
          <w:p w14:paraId="2BE908DD" w14:textId="77777777" w:rsidR="0061524D" w:rsidRPr="00487927" w:rsidRDefault="0061524D" w:rsidP="001B2204">
            <w:pPr>
              <w:jc w:val="center"/>
              <w:rPr>
                <w:rFonts w:cstheme="minorHAnsi"/>
                <w:szCs w:val="20"/>
              </w:rPr>
            </w:pPr>
          </w:p>
        </w:tc>
        <w:tc>
          <w:tcPr>
            <w:tcW w:w="990" w:type="dxa"/>
          </w:tcPr>
          <w:p w14:paraId="496FF170" w14:textId="458C215F" w:rsidR="0061524D" w:rsidRPr="00487927" w:rsidRDefault="0061524D" w:rsidP="001B2204">
            <w:pPr>
              <w:jc w:val="center"/>
              <w:rPr>
                <w:rFonts w:cstheme="minorHAnsi"/>
                <w:szCs w:val="20"/>
              </w:rPr>
            </w:pPr>
          </w:p>
        </w:tc>
        <w:tc>
          <w:tcPr>
            <w:tcW w:w="990" w:type="dxa"/>
          </w:tcPr>
          <w:p w14:paraId="668E235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C4603C8" w14:textId="77777777" w:rsidR="0061524D" w:rsidRPr="00487927" w:rsidRDefault="0061524D" w:rsidP="001B2204">
            <w:pPr>
              <w:jc w:val="center"/>
              <w:rPr>
                <w:rFonts w:cstheme="minorHAnsi"/>
                <w:szCs w:val="20"/>
              </w:rPr>
            </w:pPr>
          </w:p>
        </w:tc>
        <w:tc>
          <w:tcPr>
            <w:tcW w:w="990" w:type="dxa"/>
          </w:tcPr>
          <w:p w14:paraId="6AB4B283" w14:textId="77777777" w:rsidR="0061524D" w:rsidRPr="00487927" w:rsidRDefault="0061524D" w:rsidP="001B2204">
            <w:pPr>
              <w:jc w:val="center"/>
              <w:rPr>
                <w:rFonts w:cstheme="minorHAnsi"/>
                <w:szCs w:val="20"/>
              </w:rPr>
            </w:pPr>
          </w:p>
        </w:tc>
        <w:tc>
          <w:tcPr>
            <w:tcW w:w="990" w:type="dxa"/>
          </w:tcPr>
          <w:p w14:paraId="5EEAE9F4" w14:textId="77777777" w:rsidR="0061524D" w:rsidRPr="00487927" w:rsidRDefault="0061524D" w:rsidP="001B2204">
            <w:pPr>
              <w:jc w:val="center"/>
              <w:rPr>
                <w:rFonts w:cstheme="minorHAnsi"/>
                <w:szCs w:val="20"/>
              </w:rPr>
            </w:pPr>
          </w:p>
        </w:tc>
        <w:tc>
          <w:tcPr>
            <w:tcW w:w="1103" w:type="dxa"/>
          </w:tcPr>
          <w:p w14:paraId="2478691B" w14:textId="77777777" w:rsidR="0061524D" w:rsidRPr="00487927" w:rsidRDefault="0061524D" w:rsidP="001B2204">
            <w:pPr>
              <w:jc w:val="center"/>
              <w:rPr>
                <w:rFonts w:cstheme="minorHAnsi"/>
                <w:szCs w:val="20"/>
              </w:rPr>
            </w:pPr>
          </w:p>
        </w:tc>
        <w:tc>
          <w:tcPr>
            <w:tcW w:w="1103" w:type="dxa"/>
          </w:tcPr>
          <w:p w14:paraId="704E072E" w14:textId="77777777" w:rsidR="0061524D" w:rsidRPr="00487927" w:rsidRDefault="0061524D" w:rsidP="001B2204">
            <w:pPr>
              <w:jc w:val="center"/>
              <w:rPr>
                <w:rFonts w:cstheme="minorHAnsi"/>
                <w:szCs w:val="20"/>
              </w:rPr>
            </w:pPr>
          </w:p>
        </w:tc>
      </w:tr>
      <w:tr w:rsidR="0061524D" w:rsidRPr="00487927" w14:paraId="0034A2CE" w14:textId="588FD763" w:rsidTr="0061524D">
        <w:tc>
          <w:tcPr>
            <w:tcW w:w="1255" w:type="dxa"/>
          </w:tcPr>
          <w:p w14:paraId="2E462EFC" w14:textId="548B7D02"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6</w:t>
            </w:r>
          </w:p>
        </w:tc>
        <w:tc>
          <w:tcPr>
            <w:tcW w:w="990" w:type="dxa"/>
          </w:tcPr>
          <w:p w14:paraId="55853A0F" w14:textId="77777777" w:rsidR="0061524D" w:rsidRPr="00487927" w:rsidRDefault="0061524D" w:rsidP="001B2204">
            <w:pPr>
              <w:jc w:val="center"/>
              <w:rPr>
                <w:rFonts w:cstheme="minorHAnsi"/>
                <w:szCs w:val="20"/>
              </w:rPr>
            </w:pPr>
          </w:p>
        </w:tc>
        <w:tc>
          <w:tcPr>
            <w:tcW w:w="990" w:type="dxa"/>
          </w:tcPr>
          <w:p w14:paraId="73113A59" w14:textId="74727D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84D8F" w14:textId="77777777" w:rsidR="0061524D" w:rsidRPr="00487927" w:rsidRDefault="0061524D" w:rsidP="001B2204">
            <w:pPr>
              <w:jc w:val="center"/>
              <w:rPr>
                <w:rFonts w:cstheme="minorHAnsi"/>
                <w:szCs w:val="20"/>
              </w:rPr>
            </w:pPr>
          </w:p>
        </w:tc>
        <w:tc>
          <w:tcPr>
            <w:tcW w:w="990" w:type="dxa"/>
          </w:tcPr>
          <w:p w14:paraId="2EC45013" w14:textId="77777777" w:rsidR="0061524D" w:rsidRPr="00487927" w:rsidRDefault="0061524D" w:rsidP="001B2204">
            <w:pPr>
              <w:jc w:val="center"/>
              <w:rPr>
                <w:rFonts w:cstheme="minorHAnsi"/>
                <w:szCs w:val="20"/>
              </w:rPr>
            </w:pPr>
          </w:p>
        </w:tc>
        <w:tc>
          <w:tcPr>
            <w:tcW w:w="990" w:type="dxa"/>
          </w:tcPr>
          <w:p w14:paraId="3C40BCBF" w14:textId="77777777" w:rsidR="0061524D" w:rsidRPr="00487927" w:rsidRDefault="0061524D" w:rsidP="001B2204">
            <w:pPr>
              <w:jc w:val="center"/>
              <w:rPr>
                <w:rFonts w:cstheme="minorHAnsi"/>
                <w:szCs w:val="20"/>
              </w:rPr>
            </w:pPr>
          </w:p>
        </w:tc>
        <w:tc>
          <w:tcPr>
            <w:tcW w:w="990" w:type="dxa"/>
          </w:tcPr>
          <w:p w14:paraId="1A95CF0B" w14:textId="67479AFB"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5F8F92" w14:textId="77777777" w:rsidR="0061524D" w:rsidRPr="00487927" w:rsidRDefault="0061524D" w:rsidP="001B2204">
            <w:pPr>
              <w:jc w:val="center"/>
              <w:rPr>
                <w:rFonts w:cstheme="minorHAnsi"/>
                <w:szCs w:val="20"/>
              </w:rPr>
            </w:pPr>
          </w:p>
        </w:tc>
        <w:tc>
          <w:tcPr>
            <w:tcW w:w="990" w:type="dxa"/>
          </w:tcPr>
          <w:p w14:paraId="488F1AF0" w14:textId="77777777" w:rsidR="0061524D" w:rsidRPr="00487927" w:rsidRDefault="0061524D" w:rsidP="001B2204">
            <w:pPr>
              <w:jc w:val="center"/>
              <w:rPr>
                <w:rFonts w:cstheme="minorHAnsi"/>
                <w:szCs w:val="20"/>
              </w:rPr>
            </w:pPr>
          </w:p>
        </w:tc>
        <w:tc>
          <w:tcPr>
            <w:tcW w:w="990" w:type="dxa"/>
          </w:tcPr>
          <w:p w14:paraId="214CB065" w14:textId="77777777" w:rsidR="0061524D" w:rsidRPr="00487927" w:rsidRDefault="0061524D" w:rsidP="001B2204">
            <w:pPr>
              <w:jc w:val="center"/>
              <w:rPr>
                <w:rFonts w:cstheme="minorHAnsi"/>
                <w:szCs w:val="20"/>
              </w:rPr>
            </w:pPr>
          </w:p>
        </w:tc>
        <w:tc>
          <w:tcPr>
            <w:tcW w:w="1103" w:type="dxa"/>
          </w:tcPr>
          <w:p w14:paraId="4FD2456F" w14:textId="77777777" w:rsidR="0061524D" w:rsidRPr="00487927" w:rsidRDefault="0061524D" w:rsidP="001B2204">
            <w:pPr>
              <w:jc w:val="center"/>
              <w:rPr>
                <w:rFonts w:cstheme="minorHAnsi"/>
                <w:szCs w:val="20"/>
              </w:rPr>
            </w:pPr>
          </w:p>
        </w:tc>
        <w:tc>
          <w:tcPr>
            <w:tcW w:w="1103" w:type="dxa"/>
          </w:tcPr>
          <w:p w14:paraId="2146DC1D" w14:textId="77777777" w:rsidR="0061524D" w:rsidRPr="00487927" w:rsidRDefault="0061524D" w:rsidP="001B2204">
            <w:pPr>
              <w:jc w:val="center"/>
              <w:rPr>
                <w:rFonts w:cstheme="minorHAnsi"/>
                <w:szCs w:val="20"/>
              </w:rPr>
            </w:pPr>
          </w:p>
        </w:tc>
      </w:tr>
      <w:tr w:rsidR="0061524D" w:rsidRPr="00487927" w14:paraId="0856C835" w14:textId="14A68077" w:rsidTr="0061524D">
        <w:tc>
          <w:tcPr>
            <w:tcW w:w="1255" w:type="dxa"/>
          </w:tcPr>
          <w:p w14:paraId="046ACDF7" w14:textId="4C141F26"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7</w:t>
            </w:r>
          </w:p>
        </w:tc>
        <w:tc>
          <w:tcPr>
            <w:tcW w:w="990" w:type="dxa"/>
          </w:tcPr>
          <w:p w14:paraId="106C281E" w14:textId="77777777" w:rsidR="0061524D" w:rsidRPr="00487927" w:rsidRDefault="0061524D" w:rsidP="001B2204">
            <w:pPr>
              <w:jc w:val="center"/>
              <w:rPr>
                <w:rFonts w:cstheme="minorHAnsi"/>
                <w:szCs w:val="20"/>
              </w:rPr>
            </w:pPr>
          </w:p>
        </w:tc>
        <w:tc>
          <w:tcPr>
            <w:tcW w:w="990" w:type="dxa"/>
          </w:tcPr>
          <w:p w14:paraId="204BC0E5" w14:textId="69D2FF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33DB4C" w14:textId="77777777" w:rsidR="0061524D" w:rsidRPr="00487927" w:rsidRDefault="0061524D" w:rsidP="001B2204">
            <w:pPr>
              <w:jc w:val="center"/>
              <w:rPr>
                <w:rFonts w:cstheme="minorHAnsi"/>
                <w:szCs w:val="20"/>
              </w:rPr>
            </w:pPr>
          </w:p>
        </w:tc>
        <w:tc>
          <w:tcPr>
            <w:tcW w:w="990" w:type="dxa"/>
          </w:tcPr>
          <w:p w14:paraId="0170BEBE" w14:textId="77777777" w:rsidR="0061524D" w:rsidRPr="00487927" w:rsidRDefault="0061524D" w:rsidP="001B2204">
            <w:pPr>
              <w:jc w:val="center"/>
              <w:rPr>
                <w:rFonts w:cstheme="minorHAnsi"/>
                <w:szCs w:val="20"/>
              </w:rPr>
            </w:pPr>
          </w:p>
        </w:tc>
        <w:tc>
          <w:tcPr>
            <w:tcW w:w="990" w:type="dxa"/>
          </w:tcPr>
          <w:p w14:paraId="5D52211D" w14:textId="77777777" w:rsidR="0061524D" w:rsidRPr="00487927" w:rsidRDefault="0061524D" w:rsidP="001B2204">
            <w:pPr>
              <w:jc w:val="center"/>
              <w:rPr>
                <w:rFonts w:cstheme="minorHAnsi"/>
                <w:szCs w:val="20"/>
              </w:rPr>
            </w:pPr>
          </w:p>
        </w:tc>
        <w:tc>
          <w:tcPr>
            <w:tcW w:w="990" w:type="dxa"/>
          </w:tcPr>
          <w:p w14:paraId="32CD482E" w14:textId="5E8E735A"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A871EFE" w14:textId="77777777" w:rsidR="0061524D" w:rsidRPr="00487927" w:rsidRDefault="0061524D" w:rsidP="001B2204">
            <w:pPr>
              <w:jc w:val="center"/>
              <w:rPr>
                <w:rFonts w:cstheme="minorHAnsi"/>
                <w:szCs w:val="20"/>
              </w:rPr>
            </w:pPr>
          </w:p>
        </w:tc>
        <w:tc>
          <w:tcPr>
            <w:tcW w:w="990" w:type="dxa"/>
          </w:tcPr>
          <w:p w14:paraId="41515EB6" w14:textId="77777777" w:rsidR="0061524D" w:rsidRPr="00487927" w:rsidRDefault="0061524D" w:rsidP="001B2204">
            <w:pPr>
              <w:jc w:val="center"/>
              <w:rPr>
                <w:rFonts w:cstheme="minorHAnsi"/>
                <w:szCs w:val="20"/>
              </w:rPr>
            </w:pPr>
          </w:p>
        </w:tc>
        <w:tc>
          <w:tcPr>
            <w:tcW w:w="990" w:type="dxa"/>
          </w:tcPr>
          <w:p w14:paraId="2A5C22CF" w14:textId="77777777" w:rsidR="0061524D" w:rsidRPr="00487927" w:rsidRDefault="0061524D" w:rsidP="001B2204">
            <w:pPr>
              <w:jc w:val="center"/>
              <w:rPr>
                <w:rFonts w:cstheme="minorHAnsi"/>
                <w:szCs w:val="20"/>
              </w:rPr>
            </w:pPr>
          </w:p>
        </w:tc>
        <w:tc>
          <w:tcPr>
            <w:tcW w:w="1103" w:type="dxa"/>
          </w:tcPr>
          <w:p w14:paraId="3C0BD578" w14:textId="77777777" w:rsidR="0061524D" w:rsidRPr="00487927" w:rsidRDefault="0061524D" w:rsidP="001B2204">
            <w:pPr>
              <w:jc w:val="center"/>
              <w:rPr>
                <w:rFonts w:cstheme="minorHAnsi"/>
                <w:szCs w:val="20"/>
              </w:rPr>
            </w:pPr>
          </w:p>
        </w:tc>
        <w:tc>
          <w:tcPr>
            <w:tcW w:w="1103" w:type="dxa"/>
          </w:tcPr>
          <w:p w14:paraId="529B191D" w14:textId="77777777" w:rsidR="0061524D" w:rsidRPr="00487927" w:rsidRDefault="0061524D" w:rsidP="001B2204">
            <w:pPr>
              <w:jc w:val="center"/>
              <w:rPr>
                <w:rFonts w:cstheme="minorHAnsi"/>
                <w:szCs w:val="20"/>
              </w:rPr>
            </w:pPr>
          </w:p>
        </w:tc>
      </w:tr>
      <w:tr w:rsidR="0061524D" w:rsidRPr="00487927" w14:paraId="0ACD0962" w14:textId="0D796B8B" w:rsidTr="0061524D">
        <w:tc>
          <w:tcPr>
            <w:tcW w:w="1255" w:type="dxa"/>
          </w:tcPr>
          <w:p w14:paraId="2D2B656A" w14:textId="3AE3124A"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8</w:t>
            </w:r>
          </w:p>
        </w:tc>
        <w:tc>
          <w:tcPr>
            <w:tcW w:w="990" w:type="dxa"/>
          </w:tcPr>
          <w:p w14:paraId="74DE63AE" w14:textId="77777777" w:rsidR="0061524D" w:rsidRPr="00487927" w:rsidRDefault="0061524D" w:rsidP="001B2204">
            <w:pPr>
              <w:jc w:val="center"/>
              <w:rPr>
                <w:rFonts w:cstheme="minorHAnsi"/>
                <w:szCs w:val="20"/>
              </w:rPr>
            </w:pPr>
          </w:p>
        </w:tc>
        <w:tc>
          <w:tcPr>
            <w:tcW w:w="990" w:type="dxa"/>
          </w:tcPr>
          <w:p w14:paraId="12A2F1B1" w14:textId="5573656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1EC0EF" w14:textId="77777777" w:rsidR="0061524D" w:rsidRPr="00487927" w:rsidRDefault="0061524D" w:rsidP="001B2204">
            <w:pPr>
              <w:jc w:val="center"/>
              <w:rPr>
                <w:rFonts w:cstheme="minorHAnsi"/>
                <w:szCs w:val="20"/>
              </w:rPr>
            </w:pPr>
          </w:p>
        </w:tc>
        <w:tc>
          <w:tcPr>
            <w:tcW w:w="990" w:type="dxa"/>
          </w:tcPr>
          <w:p w14:paraId="06DC5C0E" w14:textId="77777777" w:rsidR="0061524D" w:rsidRPr="00487927" w:rsidRDefault="0061524D" w:rsidP="001B2204">
            <w:pPr>
              <w:jc w:val="center"/>
              <w:rPr>
                <w:rFonts w:cstheme="minorHAnsi"/>
                <w:szCs w:val="20"/>
              </w:rPr>
            </w:pPr>
          </w:p>
        </w:tc>
        <w:tc>
          <w:tcPr>
            <w:tcW w:w="990" w:type="dxa"/>
          </w:tcPr>
          <w:p w14:paraId="4EC446A6" w14:textId="77777777" w:rsidR="0061524D" w:rsidRPr="00487927" w:rsidRDefault="0061524D" w:rsidP="001B2204">
            <w:pPr>
              <w:jc w:val="center"/>
              <w:rPr>
                <w:rFonts w:cstheme="minorHAnsi"/>
                <w:szCs w:val="20"/>
              </w:rPr>
            </w:pPr>
          </w:p>
        </w:tc>
        <w:tc>
          <w:tcPr>
            <w:tcW w:w="990" w:type="dxa"/>
          </w:tcPr>
          <w:p w14:paraId="5AD725AB" w14:textId="4706190D"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F92C30" w14:textId="77777777" w:rsidR="0061524D" w:rsidRPr="00487927" w:rsidRDefault="0061524D" w:rsidP="001B2204">
            <w:pPr>
              <w:jc w:val="center"/>
              <w:rPr>
                <w:rFonts w:cstheme="minorHAnsi"/>
                <w:szCs w:val="20"/>
              </w:rPr>
            </w:pPr>
          </w:p>
        </w:tc>
        <w:tc>
          <w:tcPr>
            <w:tcW w:w="990" w:type="dxa"/>
          </w:tcPr>
          <w:p w14:paraId="6C5C8604" w14:textId="77777777" w:rsidR="0061524D" w:rsidRPr="00487927" w:rsidRDefault="0061524D" w:rsidP="001B2204">
            <w:pPr>
              <w:jc w:val="center"/>
              <w:rPr>
                <w:rFonts w:cstheme="minorHAnsi"/>
                <w:szCs w:val="20"/>
              </w:rPr>
            </w:pPr>
          </w:p>
        </w:tc>
        <w:tc>
          <w:tcPr>
            <w:tcW w:w="990" w:type="dxa"/>
          </w:tcPr>
          <w:p w14:paraId="2249C927" w14:textId="77777777" w:rsidR="0061524D" w:rsidRPr="00487927" w:rsidRDefault="0061524D" w:rsidP="001B2204">
            <w:pPr>
              <w:jc w:val="center"/>
              <w:rPr>
                <w:rFonts w:cstheme="minorHAnsi"/>
                <w:szCs w:val="20"/>
              </w:rPr>
            </w:pPr>
          </w:p>
        </w:tc>
        <w:tc>
          <w:tcPr>
            <w:tcW w:w="1103" w:type="dxa"/>
          </w:tcPr>
          <w:p w14:paraId="559F7050" w14:textId="77777777" w:rsidR="0061524D" w:rsidRPr="00487927" w:rsidRDefault="0061524D" w:rsidP="001B2204">
            <w:pPr>
              <w:jc w:val="center"/>
              <w:rPr>
                <w:rFonts w:cstheme="minorHAnsi"/>
                <w:szCs w:val="20"/>
              </w:rPr>
            </w:pPr>
          </w:p>
        </w:tc>
        <w:tc>
          <w:tcPr>
            <w:tcW w:w="1103" w:type="dxa"/>
          </w:tcPr>
          <w:p w14:paraId="061F7B48" w14:textId="77777777" w:rsidR="0061524D" w:rsidRPr="00487927" w:rsidRDefault="0061524D" w:rsidP="001B2204">
            <w:pPr>
              <w:jc w:val="center"/>
              <w:rPr>
                <w:rFonts w:cstheme="minorHAnsi"/>
                <w:szCs w:val="20"/>
              </w:rPr>
            </w:pPr>
          </w:p>
        </w:tc>
      </w:tr>
      <w:tr w:rsidR="0061524D" w:rsidRPr="00487927" w14:paraId="33AE4973" w14:textId="0640AD6B" w:rsidTr="0061524D">
        <w:tc>
          <w:tcPr>
            <w:tcW w:w="1255" w:type="dxa"/>
          </w:tcPr>
          <w:p w14:paraId="777A4287" w14:textId="1ED7FE4C"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9</w:t>
            </w:r>
          </w:p>
        </w:tc>
        <w:tc>
          <w:tcPr>
            <w:tcW w:w="990" w:type="dxa"/>
          </w:tcPr>
          <w:p w14:paraId="2857200B" w14:textId="77777777" w:rsidR="0061524D" w:rsidRPr="00487927" w:rsidRDefault="0061524D" w:rsidP="001B2204">
            <w:pPr>
              <w:jc w:val="center"/>
              <w:rPr>
                <w:rFonts w:cstheme="minorHAnsi"/>
                <w:szCs w:val="20"/>
              </w:rPr>
            </w:pPr>
          </w:p>
        </w:tc>
        <w:tc>
          <w:tcPr>
            <w:tcW w:w="990" w:type="dxa"/>
          </w:tcPr>
          <w:p w14:paraId="31750829" w14:textId="2D5898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C6CF47" w14:textId="77777777" w:rsidR="0061524D" w:rsidRPr="00487927" w:rsidRDefault="0061524D" w:rsidP="001B2204">
            <w:pPr>
              <w:jc w:val="center"/>
              <w:rPr>
                <w:rFonts w:cstheme="minorHAnsi"/>
                <w:szCs w:val="20"/>
              </w:rPr>
            </w:pPr>
          </w:p>
        </w:tc>
        <w:tc>
          <w:tcPr>
            <w:tcW w:w="990" w:type="dxa"/>
          </w:tcPr>
          <w:p w14:paraId="730AD472" w14:textId="77777777" w:rsidR="0061524D" w:rsidRPr="00487927" w:rsidRDefault="0061524D" w:rsidP="001B2204">
            <w:pPr>
              <w:jc w:val="center"/>
              <w:rPr>
                <w:rFonts w:cstheme="minorHAnsi"/>
                <w:szCs w:val="20"/>
              </w:rPr>
            </w:pPr>
          </w:p>
        </w:tc>
        <w:tc>
          <w:tcPr>
            <w:tcW w:w="990" w:type="dxa"/>
          </w:tcPr>
          <w:p w14:paraId="01850AC9" w14:textId="77777777" w:rsidR="0061524D" w:rsidRPr="00487927" w:rsidRDefault="0061524D" w:rsidP="001B2204">
            <w:pPr>
              <w:jc w:val="center"/>
              <w:rPr>
                <w:rFonts w:cstheme="minorHAnsi"/>
                <w:szCs w:val="20"/>
              </w:rPr>
            </w:pPr>
          </w:p>
        </w:tc>
        <w:tc>
          <w:tcPr>
            <w:tcW w:w="990" w:type="dxa"/>
          </w:tcPr>
          <w:p w14:paraId="67FB6DC0" w14:textId="3AD2B23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EB67FB" w14:textId="77777777" w:rsidR="0061524D" w:rsidRPr="00487927" w:rsidRDefault="0061524D" w:rsidP="001B2204">
            <w:pPr>
              <w:jc w:val="center"/>
              <w:rPr>
                <w:rFonts w:cstheme="minorHAnsi"/>
                <w:szCs w:val="20"/>
              </w:rPr>
            </w:pPr>
          </w:p>
        </w:tc>
        <w:tc>
          <w:tcPr>
            <w:tcW w:w="990" w:type="dxa"/>
          </w:tcPr>
          <w:p w14:paraId="4F6BA048" w14:textId="77777777" w:rsidR="0061524D" w:rsidRPr="00487927" w:rsidRDefault="0061524D" w:rsidP="001B2204">
            <w:pPr>
              <w:jc w:val="center"/>
              <w:rPr>
                <w:rFonts w:cstheme="minorHAnsi"/>
                <w:szCs w:val="20"/>
              </w:rPr>
            </w:pPr>
          </w:p>
        </w:tc>
        <w:tc>
          <w:tcPr>
            <w:tcW w:w="990" w:type="dxa"/>
          </w:tcPr>
          <w:p w14:paraId="0FDD4456" w14:textId="77777777" w:rsidR="0061524D" w:rsidRPr="00487927" w:rsidRDefault="0061524D" w:rsidP="001B2204">
            <w:pPr>
              <w:jc w:val="center"/>
              <w:rPr>
                <w:rFonts w:cstheme="minorHAnsi"/>
                <w:szCs w:val="20"/>
              </w:rPr>
            </w:pPr>
          </w:p>
        </w:tc>
        <w:tc>
          <w:tcPr>
            <w:tcW w:w="1103" w:type="dxa"/>
          </w:tcPr>
          <w:p w14:paraId="263F1668" w14:textId="77777777" w:rsidR="0061524D" w:rsidRPr="00487927" w:rsidRDefault="0061524D" w:rsidP="001B2204">
            <w:pPr>
              <w:jc w:val="center"/>
              <w:rPr>
                <w:rFonts w:cstheme="minorHAnsi"/>
                <w:szCs w:val="20"/>
              </w:rPr>
            </w:pPr>
          </w:p>
        </w:tc>
        <w:tc>
          <w:tcPr>
            <w:tcW w:w="1103" w:type="dxa"/>
          </w:tcPr>
          <w:p w14:paraId="7A499771" w14:textId="77777777" w:rsidR="0061524D" w:rsidRPr="00487927" w:rsidRDefault="0061524D" w:rsidP="001B2204">
            <w:pPr>
              <w:jc w:val="center"/>
              <w:rPr>
                <w:rFonts w:cstheme="minorHAnsi"/>
                <w:szCs w:val="20"/>
              </w:rPr>
            </w:pPr>
          </w:p>
        </w:tc>
      </w:tr>
      <w:tr w:rsidR="0061524D" w:rsidRPr="00487927" w14:paraId="59E24A52" w14:textId="570433D5" w:rsidTr="0061524D">
        <w:tc>
          <w:tcPr>
            <w:tcW w:w="1255" w:type="dxa"/>
          </w:tcPr>
          <w:p w14:paraId="5225C5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526_01</w:t>
            </w:r>
          </w:p>
        </w:tc>
        <w:tc>
          <w:tcPr>
            <w:tcW w:w="990" w:type="dxa"/>
          </w:tcPr>
          <w:p w14:paraId="15C9970B" w14:textId="77777777" w:rsidR="0061524D" w:rsidRPr="00487927" w:rsidRDefault="0061524D" w:rsidP="001B2204">
            <w:pPr>
              <w:jc w:val="center"/>
              <w:rPr>
                <w:rFonts w:cstheme="minorHAnsi"/>
                <w:szCs w:val="20"/>
              </w:rPr>
            </w:pPr>
          </w:p>
        </w:tc>
        <w:tc>
          <w:tcPr>
            <w:tcW w:w="990" w:type="dxa"/>
          </w:tcPr>
          <w:p w14:paraId="0E07006A" w14:textId="290DE9A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D5D49D" w14:textId="77777777" w:rsidR="0061524D" w:rsidRPr="00487927" w:rsidRDefault="0061524D" w:rsidP="001B2204">
            <w:pPr>
              <w:jc w:val="center"/>
              <w:rPr>
                <w:rFonts w:cstheme="minorHAnsi"/>
                <w:szCs w:val="20"/>
              </w:rPr>
            </w:pPr>
          </w:p>
        </w:tc>
        <w:tc>
          <w:tcPr>
            <w:tcW w:w="990" w:type="dxa"/>
          </w:tcPr>
          <w:p w14:paraId="46C247D8" w14:textId="77777777" w:rsidR="0061524D" w:rsidRPr="00487927" w:rsidRDefault="0061524D" w:rsidP="001B2204">
            <w:pPr>
              <w:jc w:val="center"/>
              <w:rPr>
                <w:rFonts w:cstheme="minorHAnsi"/>
                <w:szCs w:val="20"/>
              </w:rPr>
            </w:pPr>
          </w:p>
        </w:tc>
        <w:tc>
          <w:tcPr>
            <w:tcW w:w="990" w:type="dxa"/>
          </w:tcPr>
          <w:p w14:paraId="3DA79C0E" w14:textId="2605C77A" w:rsidR="0061524D" w:rsidRPr="00487927" w:rsidRDefault="0061524D" w:rsidP="001B2204">
            <w:pPr>
              <w:jc w:val="center"/>
              <w:rPr>
                <w:rFonts w:cstheme="minorHAnsi"/>
                <w:szCs w:val="20"/>
              </w:rPr>
            </w:pPr>
          </w:p>
        </w:tc>
        <w:tc>
          <w:tcPr>
            <w:tcW w:w="990" w:type="dxa"/>
          </w:tcPr>
          <w:p w14:paraId="621A8BB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3EB23E4" w14:textId="77777777" w:rsidR="0061524D" w:rsidRPr="00487927" w:rsidRDefault="0061524D" w:rsidP="001B2204">
            <w:pPr>
              <w:jc w:val="center"/>
              <w:rPr>
                <w:rFonts w:cstheme="minorHAnsi"/>
                <w:szCs w:val="20"/>
              </w:rPr>
            </w:pPr>
          </w:p>
        </w:tc>
        <w:tc>
          <w:tcPr>
            <w:tcW w:w="990" w:type="dxa"/>
          </w:tcPr>
          <w:p w14:paraId="24CFC87E" w14:textId="77777777" w:rsidR="0061524D" w:rsidRPr="00487927" w:rsidRDefault="0061524D" w:rsidP="001B2204">
            <w:pPr>
              <w:jc w:val="center"/>
              <w:rPr>
                <w:rFonts w:cstheme="minorHAnsi"/>
                <w:szCs w:val="20"/>
              </w:rPr>
            </w:pPr>
          </w:p>
        </w:tc>
        <w:tc>
          <w:tcPr>
            <w:tcW w:w="990" w:type="dxa"/>
          </w:tcPr>
          <w:p w14:paraId="4F665B52" w14:textId="77777777" w:rsidR="0061524D" w:rsidRPr="00487927" w:rsidRDefault="0061524D" w:rsidP="001B2204">
            <w:pPr>
              <w:jc w:val="center"/>
              <w:rPr>
                <w:rFonts w:cstheme="minorHAnsi"/>
                <w:szCs w:val="20"/>
              </w:rPr>
            </w:pPr>
          </w:p>
        </w:tc>
        <w:tc>
          <w:tcPr>
            <w:tcW w:w="1103" w:type="dxa"/>
          </w:tcPr>
          <w:p w14:paraId="2E80438D" w14:textId="77777777" w:rsidR="0061524D" w:rsidRPr="00487927" w:rsidRDefault="0061524D" w:rsidP="001B2204">
            <w:pPr>
              <w:jc w:val="center"/>
              <w:rPr>
                <w:rFonts w:cstheme="minorHAnsi"/>
                <w:szCs w:val="20"/>
              </w:rPr>
            </w:pPr>
          </w:p>
        </w:tc>
        <w:tc>
          <w:tcPr>
            <w:tcW w:w="1103" w:type="dxa"/>
          </w:tcPr>
          <w:p w14:paraId="57454D57" w14:textId="77777777" w:rsidR="0061524D" w:rsidRPr="00487927" w:rsidRDefault="0061524D" w:rsidP="001B2204">
            <w:pPr>
              <w:jc w:val="center"/>
              <w:rPr>
                <w:rFonts w:cstheme="minorHAnsi"/>
                <w:szCs w:val="20"/>
              </w:rPr>
            </w:pPr>
          </w:p>
        </w:tc>
      </w:tr>
      <w:tr w:rsidR="0061524D" w:rsidRPr="00487927" w14:paraId="4E429E08" w14:textId="51B42BBC" w:rsidTr="0061524D">
        <w:tc>
          <w:tcPr>
            <w:tcW w:w="1255" w:type="dxa"/>
          </w:tcPr>
          <w:p w14:paraId="2D5FE33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526_02</w:t>
            </w:r>
          </w:p>
        </w:tc>
        <w:tc>
          <w:tcPr>
            <w:tcW w:w="990" w:type="dxa"/>
          </w:tcPr>
          <w:p w14:paraId="2AFA245C" w14:textId="77777777" w:rsidR="0061524D" w:rsidRPr="00487927" w:rsidRDefault="0061524D" w:rsidP="001B2204">
            <w:pPr>
              <w:jc w:val="center"/>
              <w:rPr>
                <w:rFonts w:cstheme="minorHAnsi"/>
                <w:szCs w:val="20"/>
              </w:rPr>
            </w:pPr>
          </w:p>
        </w:tc>
        <w:tc>
          <w:tcPr>
            <w:tcW w:w="990" w:type="dxa"/>
          </w:tcPr>
          <w:p w14:paraId="529D2CC4" w14:textId="71B43F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EABB21" w14:textId="77777777" w:rsidR="0061524D" w:rsidRPr="00487927" w:rsidRDefault="0061524D" w:rsidP="001B2204">
            <w:pPr>
              <w:jc w:val="center"/>
              <w:rPr>
                <w:rFonts w:cstheme="minorHAnsi"/>
                <w:szCs w:val="20"/>
              </w:rPr>
            </w:pPr>
          </w:p>
        </w:tc>
        <w:tc>
          <w:tcPr>
            <w:tcW w:w="990" w:type="dxa"/>
          </w:tcPr>
          <w:p w14:paraId="28B08984" w14:textId="77777777" w:rsidR="0061524D" w:rsidRPr="00487927" w:rsidRDefault="0061524D" w:rsidP="001B2204">
            <w:pPr>
              <w:jc w:val="center"/>
              <w:rPr>
                <w:rFonts w:cstheme="minorHAnsi"/>
                <w:szCs w:val="20"/>
              </w:rPr>
            </w:pPr>
          </w:p>
        </w:tc>
        <w:tc>
          <w:tcPr>
            <w:tcW w:w="990" w:type="dxa"/>
          </w:tcPr>
          <w:p w14:paraId="72CB4F57" w14:textId="264B0FF9" w:rsidR="0061524D" w:rsidRPr="00487927" w:rsidRDefault="0061524D" w:rsidP="001B2204">
            <w:pPr>
              <w:jc w:val="center"/>
              <w:rPr>
                <w:rFonts w:cstheme="minorHAnsi"/>
                <w:szCs w:val="20"/>
              </w:rPr>
            </w:pPr>
          </w:p>
        </w:tc>
        <w:tc>
          <w:tcPr>
            <w:tcW w:w="990" w:type="dxa"/>
          </w:tcPr>
          <w:p w14:paraId="7CAFAB4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2127AA" w14:textId="77777777" w:rsidR="0061524D" w:rsidRPr="00487927" w:rsidRDefault="0061524D" w:rsidP="001B2204">
            <w:pPr>
              <w:jc w:val="center"/>
              <w:rPr>
                <w:rFonts w:cstheme="minorHAnsi"/>
                <w:szCs w:val="20"/>
              </w:rPr>
            </w:pPr>
          </w:p>
        </w:tc>
        <w:tc>
          <w:tcPr>
            <w:tcW w:w="990" w:type="dxa"/>
          </w:tcPr>
          <w:p w14:paraId="2F05E90E" w14:textId="77777777" w:rsidR="0061524D" w:rsidRPr="00487927" w:rsidRDefault="0061524D" w:rsidP="001B2204">
            <w:pPr>
              <w:jc w:val="center"/>
              <w:rPr>
                <w:rFonts w:cstheme="minorHAnsi"/>
                <w:szCs w:val="20"/>
              </w:rPr>
            </w:pPr>
          </w:p>
        </w:tc>
        <w:tc>
          <w:tcPr>
            <w:tcW w:w="990" w:type="dxa"/>
          </w:tcPr>
          <w:p w14:paraId="7CA614EA" w14:textId="77777777" w:rsidR="0061524D" w:rsidRPr="00487927" w:rsidRDefault="0061524D" w:rsidP="001B2204">
            <w:pPr>
              <w:jc w:val="center"/>
              <w:rPr>
                <w:rFonts w:cstheme="minorHAnsi"/>
                <w:szCs w:val="20"/>
              </w:rPr>
            </w:pPr>
          </w:p>
        </w:tc>
        <w:tc>
          <w:tcPr>
            <w:tcW w:w="1103" w:type="dxa"/>
          </w:tcPr>
          <w:p w14:paraId="31C9AD83" w14:textId="77777777" w:rsidR="0061524D" w:rsidRPr="00487927" w:rsidRDefault="0061524D" w:rsidP="001B2204">
            <w:pPr>
              <w:jc w:val="center"/>
              <w:rPr>
                <w:rFonts w:cstheme="minorHAnsi"/>
                <w:szCs w:val="20"/>
              </w:rPr>
            </w:pPr>
          </w:p>
        </w:tc>
        <w:tc>
          <w:tcPr>
            <w:tcW w:w="1103" w:type="dxa"/>
          </w:tcPr>
          <w:p w14:paraId="07FEAF08" w14:textId="77777777" w:rsidR="0061524D" w:rsidRPr="00487927" w:rsidRDefault="0061524D" w:rsidP="001B2204">
            <w:pPr>
              <w:jc w:val="center"/>
              <w:rPr>
                <w:rFonts w:cstheme="minorHAnsi"/>
                <w:szCs w:val="20"/>
              </w:rPr>
            </w:pPr>
          </w:p>
        </w:tc>
      </w:tr>
      <w:tr w:rsidR="0061524D" w:rsidRPr="00487927" w14:paraId="5F2B2BE7" w14:textId="625C280C" w:rsidTr="0061524D">
        <w:tc>
          <w:tcPr>
            <w:tcW w:w="1255" w:type="dxa"/>
          </w:tcPr>
          <w:p w14:paraId="0CBD37F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526_03</w:t>
            </w:r>
          </w:p>
        </w:tc>
        <w:tc>
          <w:tcPr>
            <w:tcW w:w="990" w:type="dxa"/>
          </w:tcPr>
          <w:p w14:paraId="2ED9580C" w14:textId="77777777" w:rsidR="0061524D" w:rsidRPr="00487927" w:rsidRDefault="0061524D" w:rsidP="001B2204">
            <w:pPr>
              <w:jc w:val="center"/>
              <w:rPr>
                <w:rFonts w:cstheme="minorHAnsi"/>
                <w:szCs w:val="20"/>
              </w:rPr>
            </w:pPr>
          </w:p>
        </w:tc>
        <w:tc>
          <w:tcPr>
            <w:tcW w:w="990" w:type="dxa"/>
          </w:tcPr>
          <w:p w14:paraId="5217E953" w14:textId="5951B6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E4CB67" w14:textId="77777777" w:rsidR="0061524D" w:rsidRPr="00487927" w:rsidRDefault="0061524D" w:rsidP="001B2204">
            <w:pPr>
              <w:jc w:val="center"/>
              <w:rPr>
                <w:rFonts w:cstheme="minorHAnsi"/>
                <w:szCs w:val="20"/>
              </w:rPr>
            </w:pPr>
          </w:p>
        </w:tc>
        <w:tc>
          <w:tcPr>
            <w:tcW w:w="990" w:type="dxa"/>
          </w:tcPr>
          <w:p w14:paraId="4BB7F669" w14:textId="77777777" w:rsidR="0061524D" w:rsidRPr="00487927" w:rsidRDefault="0061524D" w:rsidP="001B2204">
            <w:pPr>
              <w:jc w:val="center"/>
              <w:rPr>
                <w:rFonts w:cstheme="minorHAnsi"/>
                <w:szCs w:val="20"/>
              </w:rPr>
            </w:pPr>
          </w:p>
        </w:tc>
        <w:tc>
          <w:tcPr>
            <w:tcW w:w="990" w:type="dxa"/>
          </w:tcPr>
          <w:p w14:paraId="7A5EE7A5" w14:textId="1798606D" w:rsidR="0061524D" w:rsidRPr="00487927" w:rsidRDefault="0061524D" w:rsidP="001B2204">
            <w:pPr>
              <w:jc w:val="center"/>
              <w:rPr>
                <w:rFonts w:cstheme="minorHAnsi"/>
                <w:szCs w:val="20"/>
              </w:rPr>
            </w:pPr>
          </w:p>
        </w:tc>
        <w:tc>
          <w:tcPr>
            <w:tcW w:w="990" w:type="dxa"/>
          </w:tcPr>
          <w:p w14:paraId="25E9A49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5FCED3" w14:textId="77777777" w:rsidR="0061524D" w:rsidRPr="00487927" w:rsidRDefault="0061524D" w:rsidP="001B2204">
            <w:pPr>
              <w:jc w:val="center"/>
              <w:rPr>
                <w:rFonts w:cstheme="minorHAnsi"/>
                <w:szCs w:val="20"/>
              </w:rPr>
            </w:pPr>
          </w:p>
        </w:tc>
        <w:tc>
          <w:tcPr>
            <w:tcW w:w="990" w:type="dxa"/>
          </w:tcPr>
          <w:p w14:paraId="47726DED" w14:textId="77777777" w:rsidR="0061524D" w:rsidRPr="00487927" w:rsidRDefault="0061524D" w:rsidP="001B2204">
            <w:pPr>
              <w:jc w:val="center"/>
              <w:rPr>
                <w:rFonts w:cstheme="minorHAnsi"/>
                <w:szCs w:val="20"/>
              </w:rPr>
            </w:pPr>
          </w:p>
        </w:tc>
        <w:tc>
          <w:tcPr>
            <w:tcW w:w="990" w:type="dxa"/>
          </w:tcPr>
          <w:p w14:paraId="05128C2E" w14:textId="77777777" w:rsidR="0061524D" w:rsidRPr="00487927" w:rsidRDefault="0061524D" w:rsidP="001B2204">
            <w:pPr>
              <w:jc w:val="center"/>
              <w:rPr>
                <w:rFonts w:cstheme="minorHAnsi"/>
                <w:szCs w:val="20"/>
              </w:rPr>
            </w:pPr>
          </w:p>
        </w:tc>
        <w:tc>
          <w:tcPr>
            <w:tcW w:w="1103" w:type="dxa"/>
          </w:tcPr>
          <w:p w14:paraId="571E330E" w14:textId="77777777" w:rsidR="0061524D" w:rsidRPr="00487927" w:rsidRDefault="0061524D" w:rsidP="001B2204">
            <w:pPr>
              <w:jc w:val="center"/>
              <w:rPr>
                <w:rFonts w:cstheme="minorHAnsi"/>
                <w:szCs w:val="20"/>
              </w:rPr>
            </w:pPr>
          </w:p>
        </w:tc>
        <w:tc>
          <w:tcPr>
            <w:tcW w:w="1103" w:type="dxa"/>
          </w:tcPr>
          <w:p w14:paraId="047941FC" w14:textId="77777777" w:rsidR="0061524D" w:rsidRPr="00487927" w:rsidRDefault="0061524D" w:rsidP="001B2204">
            <w:pPr>
              <w:jc w:val="center"/>
              <w:rPr>
                <w:rFonts w:cstheme="minorHAnsi"/>
                <w:szCs w:val="20"/>
              </w:rPr>
            </w:pPr>
          </w:p>
        </w:tc>
      </w:tr>
      <w:tr w:rsidR="0061524D" w:rsidRPr="00487927" w14:paraId="0DE1128F" w14:textId="775EB020" w:rsidTr="0061524D">
        <w:tc>
          <w:tcPr>
            <w:tcW w:w="1255" w:type="dxa"/>
          </w:tcPr>
          <w:p w14:paraId="23A590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526_04</w:t>
            </w:r>
          </w:p>
        </w:tc>
        <w:tc>
          <w:tcPr>
            <w:tcW w:w="990" w:type="dxa"/>
          </w:tcPr>
          <w:p w14:paraId="01C8A64A" w14:textId="77777777" w:rsidR="0061524D" w:rsidRPr="00487927" w:rsidRDefault="0061524D" w:rsidP="001B2204">
            <w:pPr>
              <w:jc w:val="center"/>
              <w:rPr>
                <w:rFonts w:cstheme="minorHAnsi"/>
                <w:szCs w:val="20"/>
              </w:rPr>
            </w:pPr>
          </w:p>
        </w:tc>
        <w:tc>
          <w:tcPr>
            <w:tcW w:w="990" w:type="dxa"/>
          </w:tcPr>
          <w:p w14:paraId="2196586B" w14:textId="631398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1CED7C" w14:textId="77777777" w:rsidR="0061524D" w:rsidRPr="00487927" w:rsidRDefault="0061524D" w:rsidP="001B2204">
            <w:pPr>
              <w:jc w:val="center"/>
              <w:rPr>
                <w:rFonts w:cstheme="minorHAnsi"/>
                <w:szCs w:val="20"/>
              </w:rPr>
            </w:pPr>
          </w:p>
        </w:tc>
        <w:tc>
          <w:tcPr>
            <w:tcW w:w="990" w:type="dxa"/>
          </w:tcPr>
          <w:p w14:paraId="01703456" w14:textId="77777777" w:rsidR="0061524D" w:rsidRPr="00487927" w:rsidRDefault="0061524D" w:rsidP="001B2204">
            <w:pPr>
              <w:jc w:val="center"/>
              <w:rPr>
                <w:rFonts w:cstheme="minorHAnsi"/>
                <w:szCs w:val="20"/>
              </w:rPr>
            </w:pPr>
          </w:p>
        </w:tc>
        <w:tc>
          <w:tcPr>
            <w:tcW w:w="990" w:type="dxa"/>
          </w:tcPr>
          <w:p w14:paraId="1FCACDF9" w14:textId="6B74F88D" w:rsidR="0061524D" w:rsidRPr="00487927" w:rsidRDefault="0061524D" w:rsidP="001B2204">
            <w:pPr>
              <w:jc w:val="center"/>
              <w:rPr>
                <w:rFonts w:cstheme="minorHAnsi"/>
                <w:szCs w:val="20"/>
              </w:rPr>
            </w:pPr>
          </w:p>
        </w:tc>
        <w:tc>
          <w:tcPr>
            <w:tcW w:w="990" w:type="dxa"/>
          </w:tcPr>
          <w:p w14:paraId="424C9FC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0A0D95" w14:textId="77777777" w:rsidR="0061524D" w:rsidRPr="00487927" w:rsidRDefault="0061524D" w:rsidP="001B2204">
            <w:pPr>
              <w:jc w:val="center"/>
              <w:rPr>
                <w:rFonts w:cstheme="minorHAnsi"/>
                <w:szCs w:val="20"/>
              </w:rPr>
            </w:pPr>
          </w:p>
        </w:tc>
        <w:tc>
          <w:tcPr>
            <w:tcW w:w="990" w:type="dxa"/>
          </w:tcPr>
          <w:p w14:paraId="0DB93FB1" w14:textId="77777777" w:rsidR="0061524D" w:rsidRPr="00487927" w:rsidRDefault="0061524D" w:rsidP="001B2204">
            <w:pPr>
              <w:jc w:val="center"/>
              <w:rPr>
                <w:rFonts w:cstheme="minorHAnsi"/>
                <w:szCs w:val="20"/>
              </w:rPr>
            </w:pPr>
          </w:p>
        </w:tc>
        <w:tc>
          <w:tcPr>
            <w:tcW w:w="990" w:type="dxa"/>
          </w:tcPr>
          <w:p w14:paraId="78CE1CB4" w14:textId="77777777" w:rsidR="0061524D" w:rsidRPr="00487927" w:rsidRDefault="0061524D" w:rsidP="001B2204">
            <w:pPr>
              <w:jc w:val="center"/>
              <w:rPr>
                <w:rFonts w:cstheme="minorHAnsi"/>
                <w:szCs w:val="20"/>
              </w:rPr>
            </w:pPr>
          </w:p>
        </w:tc>
        <w:tc>
          <w:tcPr>
            <w:tcW w:w="1103" w:type="dxa"/>
          </w:tcPr>
          <w:p w14:paraId="67E15F84" w14:textId="77777777" w:rsidR="0061524D" w:rsidRPr="00487927" w:rsidRDefault="0061524D" w:rsidP="001B2204">
            <w:pPr>
              <w:jc w:val="center"/>
              <w:rPr>
                <w:rFonts w:cstheme="minorHAnsi"/>
                <w:szCs w:val="20"/>
              </w:rPr>
            </w:pPr>
          </w:p>
        </w:tc>
        <w:tc>
          <w:tcPr>
            <w:tcW w:w="1103" w:type="dxa"/>
          </w:tcPr>
          <w:p w14:paraId="0697A4C1" w14:textId="77777777" w:rsidR="0061524D" w:rsidRPr="00487927" w:rsidRDefault="0061524D" w:rsidP="001B2204">
            <w:pPr>
              <w:jc w:val="center"/>
              <w:rPr>
                <w:rFonts w:cstheme="minorHAnsi"/>
                <w:szCs w:val="20"/>
              </w:rPr>
            </w:pPr>
          </w:p>
        </w:tc>
      </w:tr>
      <w:tr w:rsidR="0061524D" w:rsidRPr="00487927" w14:paraId="2D68AE61" w14:textId="3813722F" w:rsidTr="0061524D">
        <w:tc>
          <w:tcPr>
            <w:tcW w:w="1255" w:type="dxa"/>
          </w:tcPr>
          <w:p w14:paraId="4A6366B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526_05</w:t>
            </w:r>
          </w:p>
        </w:tc>
        <w:tc>
          <w:tcPr>
            <w:tcW w:w="990" w:type="dxa"/>
          </w:tcPr>
          <w:p w14:paraId="5FEFBAC8" w14:textId="77777777" w:rsidR="0061524D" w:rsidRPr="00487927" w:rsidRDefault="0061524D" w:rsidP="001B2204">
            <w:pPr>
              <w:jc w:val="center"/>
              <w:rPr>
                <w:rFonts w:cstheme="minorHAnsi"/>
                <w:szCs w:val="20"/>
              </w:rPr>
            </w:pPr>
          </w:p>
        </w:tc>
        <w:tc>
          <w:tcPr>
            <w:tcW w:w="990" w:type="dxa"/>
          </w:tcPr>
          <w:p w14:paraId="6268A670" w14:textId="09A0267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161E3D" w14:textId="77777777" w:rsidR="0061524D" w:rsidRPr="00487927" w:rsidRDefault="0061524D" w:rsidP="001B2204">
            <w:pPr>
              <w:jc w:val="center"/>
              <w:rPr>
                <w:rFonts w:cstheme="minorHAnsi"/>
                <w:szCs w:val="20"/>
              </w:rPr>
            </w:pPr>
          </w:p>
        </w:tc>
        <w:tc>
          <w:tcPr>
            <w:tcW w:w="990" w:type="dxa"/>
          </w:tcPr>
          <w:p w14:paraId="7FF8DBC2" w14:textId="77777777" w:rsidR="0061524D" w:rsidRPr="00487927" w:rsidRDefault="0061524D" w:rsidP="001B2204">
            <w:pPr>
              <w:jc w:val="center"/>
              <w:rPr>
                <w:rFonts w:cstheme="minorHAnsi"/>
                <w:szCs w:val="20"/>
              </w:rPr>
            </w:pPr>
          </w:p>
        </w:tc>
        <w:tc>
          <w:tcPr>
            <w:tcW w:w="990" w:type="dxa"/>
          </w:tcPr>
          <w:p w14:paraId="63C611B8" w14:textId="48946523" w:rsidR="0061524D" w:rsidRPr="00487927" w:rsidRDefault="0061524D" w:rsidP="001B2204">
            <w:pPr>
              <w:jc w:val="center"/>
              <w:rPr>
                <w:rFonts w:cstheme="minorHAnsi"/>
                <w:szCs w:val="20"/>
              </w:rPr>
            </w:pPr>
          </w:p>
        </w:tc>
        <w:tc>
          <w:tcPr>
            <w:tcW w:w="990" w:type="dxa"/>
          </w:tcPr>
          <w:p w14:paraId="40A2A36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9972D93" w14:textId="77777777" w:rsidR="0061524D" w:rsidRPr="00487927" w:rsidRDefault="0061524D" w:rsidP="001B2204">
            <w:pPr>
              <w:jc w:val="center"/>
              <w:rPr>
                <w:rFonts w:cstheme="minorHAnsi"/>
                <w:szCs w:val="20"/>
              </w:rPr>
            </w:pPr>
          </w:p>
        </w:tc>
        <w:tc>
          <w:tcPr>
            <w:tcW w:w="990" w:type="dxa"/>
          </w:tcPr>
          <w:p w14:paraId="595C675B" w14:textId="77777777" w:rsidR="0061524D" w:rsidRPr="00487927" w:rsidRDefault="0061524D" w:rsidP="001B2204">
            <w:pPr>
              <w:jc w:val="center"/>
              <w:rPr>
                <w:rFonts w:cstheme="minorHAnsi"/>
                <w:szCs w:val="20"/>
              </w:rPr>
            </w:pPr>
          </w:p>
        </w:tc>
        <w:tc>
          <w:tcPr>
            <w:tcW w:w="990" w:type="dxa"/>
          </w:tcPr>
          <w:p w14:paraId="4FB4AED3" w14:textId="77777777" w:rsidR="0061524D" w:rsidRPr="00487927" w:rsidRDefault="0061524D" w:rsidP="001B2204">
            <w:pPr>
              <w:jc w:val="center"/>
              <w:rPr>
                <w:rFonts w:cstheme="minorHAnsi"/>
                <w:szCs w:val="20"/>
              </w:rPr>
            </w:pPr>
          </w:p>
        </w:tc>
        <w:tc>
          <w:tcPr>
            <w:tcW w:w="1103" w:type="dxa"/>
          </w:tcPr>
          <w:p w14:paraId="25B406DF" w14:textId="77777777" w:rsidR="0061524D" w:rsidRPr="00487927" w:rsidRDefault="0061524D" w:rsidP="001B2204">
            <w:pPr>
              <w:jc w:val="center"/>
              <w:rPr>
                <w:rFonts w:cstheme="minorHAnsi"/>
                <w:szCs w:val="20"/>
              </w:rPr>
            </w:pPr>
          </w:p>
        </w:tc>
        <w:tc>
          <w:tcPr>
            <w:tcW w:w="1103" w:type="dxa"/>
          </w:tcPr>
          <w:p w14:paraId="5D103C54" w14:textId="77777777" w:rsidR="0061524D" w:rsidRPr="00487927" w:rsidRDefault="0061524D" w:rsidP="001B2204">
            <w:pPr>
              <w:jc w:val="center"/>
              <w:rPr>
                <w:rFonts w:cstheme="minorHAnsi"/>
                <w:szCs w:val="20"/>
              </w:rPr>
            </w:pPr>
          </w:p>
        </w:tc>
      </w:tr>
      <w:tr w:rsidR="0061524D" w:rsidRPr="00487927" w14:paraId="27A238BF" w14:textId="3615E3E3" w:rsidTr="0061524D">
        <w:tc>
          <w:tcPr>
            <w:tcW w:w="1255" w:type="dxa"/>
          </w:tcPr>
          <w:p w14:paraId="43FCC53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526_06</w:t>
            </w:r>
          </w:p>
        </w:tc>
        <w:tc>
          <w:tcPr>
            <w:tcW w:w="990" w:type="dxa"/>
          </w:tcPr>
          <w:p w14:paraId="6CA697CD" w14:textId="77777777" w:rsidR="0061524D" w:rsidRPr="00487927" w:rsidRDefault="0061524D" w:rsidP="001B2204">
            <w:pPr>
              <w:jc w:val="center"/>
              <w:rPr>
                <w:rFonts w:cstheme="minorHAnsi"/>
                <w:szCs w:val="20"/>
              </w:rPr>
            </w:pPr>
          </w:p>
        </w:tc>
        <w:tc>
          <w:tcPr>
            <w:tcW w:w="990" w:type="dxa"/>
          </w:tcPr>
          <w:p w14:paraId="53261CED" w14:textId="0ADD73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6ABD69" w14:textId="77777777" w:rsidR="0061524D" w:rsidRPr="00487927" w:rsidRDefault="0061524D" w:rsidP="001B2204">
            <w:pPr>
              <w:jc w:val="center"/>
              <w:rPr>
                <w:rFonts w:cstheme="minorHAnsi"/>
                <w:szCs w:val="20"/>
              </w:rPr>
            </w:pPr>
          </w:p>
        </w:tc>
        <w:tc>
          <w:tcPr>
            <w:tcW w:w="990" w:type="dxa"/>
          </w:tcPr>
          <w:p w14:paraId="5278F329" w14:textId="77777777" w:rsidR="0061524D" w:rsidRPr="00487927" w:rsidRDefault="0061524D" w:rsidP="001B2204">
            <w:pPr>
              <w:jc w:val="center"/>
              <w:rPr>
                <w:rFonts w:cstheme="minorHAnsi"/>
                <w:szCs w:val="20"/>
              </w:rPr>
            </w:pPr>
          </w:p>
        </w:tc>
        <w:tc>
          <w:tcPr>
            <w:tcW w:w="990" w:type="dxa"/>
          </w:tcPr>
          <w:p w14:paraId="7830A369" w14:textId="0913AA4D" w:rsidR="0061524D" w:rsidRPr="00487927" w:rsidRDefault="0061524D" w:rsidP="001B2204">
            <w:pPr>
              <w:jc w:val="center"/>
              <w:rPr>
                <w:rFonts w:cstheme="minorHAnsi"/>
                <w:szCs w:val="20"/>
              </w:rPr>
            </w:pPr>
          </w:p>
        </w:tc>
        <w:tc>
          <w:tcPr>
            <w:tcW w:w="990" w:type="dxa"/>
          </w:tcPr>
          <w:p w14:paraId="7CF9E1E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9ACAA7" w14:textId="77777777" w:rsidR="0061524D" w:rsidRPr="00487927" w:rsidRDefault="0061524D" w:rsidP="001B2204">
            <w:pPr>
              <w:jc w:val="center"/>
              <w:rPr>
                <w:rFonts w:cstheme="minorHAnsi"/>
                <w:szCs w:val="20"/>
              </w:rPr>
            </w:pPr>
          </w:p>
        </w:tc>
        <w:tc>
          <w:tcPr>
            <w:tcW w:w="990" w:type="dxa"/>
          </w:tcPr>
          <w:p w14:paraId="1E49A328" w14:textId="77777777" w:rsidR="0061524D" w:rsidRPr="00487927" w:rsidRDefault="0061524D" w:rsidP="001B2204">
            <w:pPr>
              <w:jc w:val="center"/>
              <w:rPr>
                <w:rFonts w:cstheme="minorHAnsi"/>
                <w:szCs w:val="20"/>
              </w:rPr>
            </w:pPr>
          </w:p>
        </w:tc>
        <w:tc>
          <w:tcPr>
            <w:tcW w:w="990" w:type="dxa"/>
          </w:tcPr>
          <w:p w14:paraId="6149F3D9" w14:textId="77777777" w:rsidR="0061524D" w:rsidRPr="00487927" w:rsidRDefault="0061524D" w:rsidP="001B2204">
            <w:pPr>
              <w:jc w:val="center"/>
              <w:rPr>
                <w:rFonts w:cstheme="minorHAnsi"/>
                <w:szCs w:val="20"/>
              </w:rPr>
            </w:pPr>
          </w:p>
        </w:tc>
        <w:tc>
          <w:tcPr>
            <w:tcW w:w="1103" w:type="dxa"/>
          </w:tcPr>
          <w:p w14:paraId="53D29E46" w14:textId="77777777" w:rsidR="0061524D" w:rsidRPr="00487927" w:rsidRDefault="0061524D" w:rsidP="001B2204">
            <w:pPr>
              <w:jc w:val="center"/>
              <w:rPr>
                <w:rFonts w:cstheme="minorHAnsi"/>
                <w:szCs w:val="20"/>
              </w:rPr>
            </w:pPr>
          </w:p>
        </w:tc>
        <w:tc>
          <w:tcPr>
            <w:tcW w:w="1103" w:type="dxa"/>
          </w:tcPr>
          <w:p w14:paraId="00D43E3B" w14:textId="77777777" w:rsidR="0061524D" w:rsidRPr="00487927" w:rsidRDefault="0061524D" w:rsidP="001B2204">
            <w:pPr>
              <w:jc w:val="center"/>
              <w:rPr>
                <w:rFonts w:cstheme="minorHAnsi"/>
                <w:szCs w:val="20"/>
              </w:rPr>
            </w:pPr>
          </w:p>
        </w:tc>
      </w:tr>
      <w:tr w:rsidR="0061524D" w:rsidRPr="00487927" w14:paraId="79D7096D" w14:textId="3C716323" w:rsidTr="0061524D">
        <w:tc>
          <w:tcPr>
            <w:tcW w:w="1255" w:type="dxa"/>
          </w:tcPr>
          <w:p w14:paraId="3F6989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526_07</w:t>
            </w:r>
          </w:p>
        </w:tc>
        <w:tc>
          <w:tcPr>
            <w:tcW w:w="990" w:type="dxa"/>
          </w:tcPr>
          <w:p w14:paraId="68D77140" w14:textId="77777777" w:rsidR="0061524D" w:rsidRPr="00487927" w:rsidRDefault="0061524D" w:rsidP="001B2204">
            <w:pPr>
              <w:jc w:val="center"/>
              <w:rPr>
                <w:rFonts w:cstheme="minorHAnsi"/>
                <w:szCs w:val="20"/>
              </w:rPr>
            </w:pPr>
          </w:p>
        </w:tc>
        <w:tc>
          <w:tcPr>
            <w:tcW w:w="990" w:type="dxa"/>
          </w:tcPr>
          <w:p w14:paraId="4EC2E2B1" w14:textId="4E1A7A6C"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0A85C" w14:textId="77777777" w:rsidR="0061524D" w:rsidRPr="00487927" w:rsidRDefault="0061524D" w:rsidP="001B2204">
            <w:pPr>
              <w:jc w:val="center"/>
              <w:rPr>
                <w:rFonts w:cstheme="minorHAnsi"/>
                <w:szCs w:val="20"/>
              </w:rPr>
            </w:pPr>
          </w:p>
        </w:tc>
        <w:tc>
          <w:tcPr>
            <w:tcW w:w="990" w:type="dxa"/>
          </w:tcPr>
          <w:p w14:paraId="1C1E2F1A" w14:textId="77777777" w:rsidR="0061524D" w:rsidRPr="00487927" w:rsidRDefault="0061524D" w:rsidP="001B2204">
            <w:pPr>
              <w:jc w:val="center"/>
              <w:rPr>
                <w:rFonts w:cstheme="minorHAnsi"/>
                <w:szCs w:val="20"/>
              </w:rPr>
            </w:pPr>
          </w:p>
        </w:tc>
        <w:tc>
          <w:tcPr>
            <w:tcW w:w="990" w:type="dxa"/>
          </w:tcPr>
          <w:p w14:paraId="257F91F8" w14:textId="051545AA" w:rsidR="0061524D" w:rsidRPr="00487927" w:rsidRDefault="0061524D" w:rsidP="001B2204">
            <w:pPr>
              <w:jc w:val="center"/>
              <w:rPr>
                <w:rFonts w:cstheme="minorHAnsi"/>
                <w:szCs w:val="20"/>
              </w:rPr>
            </w:pPr>
          </w:p>
        </w:tc>
        <w:tc>
          <w:tcPr>
            <w:tcW w:w="990" w:type="dxa"/>
          </w:tcPr>
          <w:p w14:paraId="2A0F9FA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DE5A1F1" w14:textId="77777777" w:rsidR="0061524D" w:rsidRPr="00487927" w:rsidRDefault="0061524D" w:rsidP="001B2204">
            <w:pPr>
              <w:jc w:val="center"/>
              <w:rPr>
                <w:rFonts w:cstheme="minorHAnsi"/>
                <w:szCs w:val="20"/>
              </w:rPr>
            </w:pPr>
          </w:p>
        </w:tc>
        <w:tc>
          <w:tcPr>
            <w:tcW w:w="990" w:type="dxa"/>
          </w:tcPr>
          <w:p w14:paraId="7E11CDDB" w14:textId="77777777" w:rsidR="0061524D" w:rsidRPr="00487927" w:rsidRDefault="0061524D" w:rsidP="001B2204">
            <w:pPr>
              <w:jc w:val="center"/>
              <w:rPr>
                <w:rFonts w:cstheme="minorHAnsi"/>
                <w:szCs w:val="20"/>
              </w:rPr>
            </w:pPr>
          </w:p>
        </w:tc>
        <w:tc>
          <w:tcPr>
            <w:tcW w:w="990" w:type="dxa"/>
          </w:tcPr>
          <w:p w14:paraId="7F5465EB" w14:textId="77777777" w:rsidR="0061524D" w:rsidRPr="00487927" w:rsidRDefault="0061524D" w:rsidP="001B2204">
            <w:pPr>
              <w:jc w:val="center"/>
              <w:rPr>
                <w:rFonts w:cstheme="minorHAnsi"/>
                <w:szCs w:val="20"/>
              </w:rPr>
            </w:pPr>
          </w:p>
        </w:tc>
        <w:tc>
          <w:tcPr>
            <w:tcW w:w="1103" w:type="dxa"/>
          </w:tcPr>
          <w:p w14:paraId="1CFB1529" w14:textId="77777777" w:rsidR="0061524D" w:rsidRPr="00487927" w:rsidRDefault="0061524D" w:rsidP="001B2204">
            <w:pPr>
              <w:jc w:val="center"/>
              <w:rPr>
                <w:rFonts w:cstheme="minorHAnsi"/>
                <w:szCs w:val="20"/>
              </w:rPr>
            </w:pPr>
          </w:p>
        </w:tc>
        <w:tc>
          <w:tcPr>
            <w:tcW w:w="1103" w:type="dxa"/>
          </w:tcPr>
          <w:p w14:paraId="64F503F0" w14:textId="77777777" w:rsidR="0061524D" w:rsidRPr="00487927" w:rsidRDefault="0061524D" w:rsidP="001B2204">
            <w:pPr>
              <w:jc w:val="center"/>
              <w:rPr>
                <w:rFonts w:cstheme="minorHAnsi"/>
                <w:szCs w:val="20"/>
              </w:rPr>
            </w:pPr>
          </w:p>
        </w:tc>
      </w:tr>
      <w:tr w:rsidR="0061524D" w:rsidRPr="00487927" w14:paraId="147DDE42" w14:textId="3DF2E9F2" w:rsidTr="0061524D">
        <w:tc>
          <w:tcPr>
            <w:tcW w:w="1255" w:type="dxa"/>
          </w:tcPr>
          <w:p w14:paraId="177C17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526_08</w:t>
            </w:r>
          </w:p>
        </w:tc>
        <w:tc>
          <w:tcPr>
            <w:tcW w:w="990" w:type="dxa"/>
          </w:tcPr>
          <w:p w14:paraId="78BF856D" w14:textId="77777777" w:rsidR="0061524D" w:rsidRPr="00487927" w:rsidRDefault="0061524D" w:rsidP="001B2204">
            <w:pPr>
              <w:jc w:val="center"/>
              <w:rPr>
                <w:rFonts w:cstheme="minorHAnsi"/>
                <w:szCs w:val="20"/>
              </w:rPr>
            </w:pPr>
          </w:p>
        </w:tc>
        <w:tc>
          <w:tcPr>
            <w:tcW w:w="990" w:type="dxa"/>
          </w:tcPr>
          <w:p w14:paraId="0E91F357" w14:textId="2C20934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2B381C" w14:textId="77777777" w:rsidR="0061524D" w:rsidRPr="00487927" w:rsidRDefault="0061524D" w:rsidP="001B2204">
            <w:pPr>
              <w:jc w:val="center"/>
              <w:rPr>
                <w:rFonts w:cstheme="minorHAnsi"/>
                <w:szCs w:val="20"/>
              </w:rPr>
            </w:pPr>
          </w:p>
        </w:tc>
        <w:tc>
          <w:tcPr>
            <w:tcW w:w="990" w:type="dxa"/>
          </w:tcPr>
          <w:p w14:paraId="54BA2811" w14:textId="77777777" w:rsidR="0061524D" w:rsidRPr="00487927" w:rsidRDefault="0061524D" w:rsidP="001B2204">
            <w:pPr>
              <w:jc w:val="center"/>
              <w:rPr>
                <w:rFonts w:cstheme="minorHAnsi"/>
                <w:szCs w:val="20"/>
              </w:rPr>
            </w:pPr>
          </w:p>
        </w:tc>
        <w:tc>
          <w:tcPr>
            <w:tcW w:w="990" w:type="dxa"/>
          </w:tcPr>
          <w:p w14:paraId="103109DB" w14:textId="4D01AF98" w:rsidR="0061524D" w:rsidRPr="00487927" w:rsidRDefault="0061524D" w:rsidP="001B2204">
            <w:pPr>
              <w:jc w:val="center"/>
              <w:rPr>
                <w:rFonts w:cstheme="minorHAnsi"/>
                <w:szCs w:val="20"/>
              </w:rPr>
            </w:pPr>
          </w:p>
        </w:tc>
        <w:tc>
          <w:tcPr>
            <w:tcW w:w="990" w:type="dxa"/>
          </w:tcPr>
          <w:p w14:paraId="4453C15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3E8965" w14:textId="77777777" w:rsidR="0061524D" w:rsidRPr="00487927" w:rsidRDefault="0061524D" w:rsidP="001B2204">
            <w:pPr>
              <w:jc w:val="center"/>
              <w:rPr>
                <w:rFonts w:cstheme="minorHAnsi"/>
                <w:szCs w:val="20"/>
              </w:rPr>
            </w:pPr>
          </w:p>
        </w:tc>
        <w:tc>
          <w:tcPr>
            <w:tcW w:w="990" w:type="dxa"/>
          </w:tcPr>
          <w:p w14:paraId="585F0CA9" w14:textId="77777777" w:rsidR="0061524D" w:rsidRPr="00487927" w:rsidRDefault="0061524D" w:rsidP="001B2204">
            <w:pPr>
              <w:jc w:val="center"/>
              <w:rPr>
                <w:rFonts w:cstheme="minorHAnsi"/>
                <w:szCs w:val="20"/>
              </w:rPr>
            </w:pPr>
          </w:p>
        </w:tc>
        <w:tc>
          <w:tcPr>
            <w:tcW w:w="990" w:type="dxa"/>
          </w:tcPr>
          <w:p w14:paraId="48658CF9" w14:textId="77777777" w:rsidR="0061524D" w:rsidRPr="00487927" w:rsidRDefault="0061524D" w:rsidP="001B2204">
            <w:pPr>
              <w:jc w:val="center"/>
              <w:rPr>
                <w:rFonts w:cstheme="minorHAnsi"/>
                <w:szCs w:val="20"/>
              </w:rPr>
            </w:pPr>
          </w:p>
        </w:tc>
        <w:tc>
          <w:tcPr>
            <w:tcW w:w="1103" w:type="dxa"/>
          </w:tcPr>
          <w:p w14:paraId="091512C3" w14:textId="77777777" w:rsidR="0061524D" w:rsidRPr="00487927" w:rsidRDefault="0061524D" w:rsidP="001B2204">
            <w:pPr>
              <w:jc w:val="center"/>
              <w:rPr>
                <w:rFonts w:cstheme="minorHAnsi"/>
                <w:szCs w:val="20"/>
              </w:rPr>
            </w:pPr>
          </w:p>
        </w:tc>
        <w:tc>
          <w:tcPr>
            <w:tcW w:w="1103" w:type="dxa"/>
          </w:tcPr>
          <w:p w14:paraId="2B05BD6F" w14:textId="77777777" w:rsidR="0061524D" w:rsidRPr="00487927" w:rsidRDefault="0061524D" w:rsidP="001B2204">
            <w:pPr>
              <w:jc w:val="center"/>
              <w:rPr>
                <w:rFonts w:cstheme="minorHAnsi"/>
                <w:szCs w:val="20"/>
              </w:rPr>
            </w:pPr>
          </w:p>
        </w:tc>
      </w:tr>
      <w:tr w:rsidR="0061524D" w:rsidRPr="00487927" w14:paraId="6747594C" w14:textId="545992F9" w:rsidTr="0061524D">
        <w:tc>
          <w:tcPr>
            <w:tcW w:w="1255" w:type="dxa"/>
          </w:tcPr>
          <w:p w14:paraId="63402B6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526_09</w:t>
            </w:r>
          </w:p>
        </w:tc>
        <w:tc>
          <w:tcPr>
            <w:tcW w:w="990" w:type="dxa"/>
          </w:tcPr>
          <w:p w14:paraId="3BA3536F" w14:textId="77777777" w:rsidR="0061524D" w:rsidRPr="00487927" w:rsidRDefault="0061524D" w:rsidP="001B2204">
            <w:pPr>
              <w:jc w:val="center"/>
              <w:rPr>
                <w:rFonts w:cstheme="minorHAnsi"/>
                <w:szCs w:val="20"/>
              </w:rPr>
            </w:pPr>
          </w:p>
        </w:tc>
        <w:tc>
          <w:tcPr>
            <w:tcW w:w="990" w:type="dxa"/>
          </w:tcPr>
          <w:p w14:paraId="2FCE15D1" w14:textId="666E96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366E49" w14:textId="77777777" w:rsidR="0061524D" w:rsidRPr="00487927" w:rsidRDefault="0061524D" w:rsidP="001B2204">
            <w:pPr>
              <w:jc w:val="center"/>
              <w:rPr>
                <w:rFonts w:cstheme="minorHAnsi"/>
                <w:szCs w:val="20"/>
              </w:rPr>
            </w:pPr>
          </w:p>
        </w:tc>
        <w:tc>
          <w:tcPr>
            <w:tcW w:w="990" w:type="dxa"/>
          </w:tcPr>
          <w:p w14:paraId="0AA55126" w14:textId="77777777" w:rsidR="0061524D" w:rsidRPr="00487927" w:rsidRDefault="0061524D" w:rsidP="001B2204">
            <w:pPr>
              <w:jc w:val="center"/>
              <w:rPr>
                <w:rFonts w:cstheme="minorHAnsi"/>
                <w:szCs w:val="20"/>
              </w:rPr>
            </w:pPr>
          </w:p>
        </w:tc>
        <w:tc>
          <w:tcPr>
            <w:tcW w:w="990" w:type="dxa"/>
          </w:tcPr>
          <w:p w14:paraId="1027AF06" w14:textId="04A009D1" w:rsidR="0061524D" w:rsidRPr="00487927" w:rsidRDefault="0061524D" w:rsidP="001B2204">
            <w:pPr>
              <w:jc w:val="center"/>
              <w:rPr>
                <w:rFonts w:cstheme="minorHAnsi"/>
                <w:szCs w:val="20"/>
              </w:rPr>
            </w:pPr>
          </w:p>
        </w:tc>
        <w:tc>
          <w:tcPr>
            <w:tcW w:w="990" w:type="dxa"/>
          </w:tcPr>
          <w:p w14:paraId="5D7220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AE0138" w14:textId="77777777" w:rsidR="0061524D" w:rsidRPr="00487927" w:rsidRDefault="0061524D" w:rsidP="001B2204">
            <w:pPr>
              <w:jc w:val="center"/>
              <w:rPr>
                <w:rFonts w:cstheme="minorHAnsi"/>
                <w:szCs w:val="20"/>
              </w:rPr>
            </w:pPr>
          </w:p>
        </w:tc>
        <w:tc>
          <w:tcPr>
            <w:tcW w:w="990" w:type="dxa"/>
          </w:tcPr>
          <w:p w14:paraId="2407C104" w14:textId="77777777" w:rsidR="0061524D" w:rsidRPr="00487927" w:rsidRDefault="0061524D" w:rsidP="001B2204">
            <w:pPr>
              <w:jc w:val="center"/>
              <w:rPr>
                <w:rFonts w:cstheme="minorHAnsi"/>
                <w:szCs w:val="20"/>
              </w:rPr>
            </w:pPr>
          </w:p>
        </w:tc>
        <w:tc>
          <w:tcPr>
            <w:tcW w:w="990" w:type="dxa"/>
          </w:tcPr>
          <w:p w14:paraId="3502E7FF" w14:textId="77777777" w:rsidR="0061524D" w:rsidRPr="00487927" w:rsidRDefault="0061524D" w:rsidP="001B2204">
            <w:pPr>
              <w:jc w:val="center"/>
              <w:rPr>
                <w:rFonts w:cstheme="minorHAnsi"/>
                <w:szCs w:val="20"/>
              </w:rPr>
            </w:pPr>
          </w:p>
        </w:tc>
        <w:tc>
          <w:tcPr>
            <w:tcW w:w="1103" w:type="dxa"/>
          </w:tcPr>
          <w:p w14:paraId="522D9C35" w14:textId="77777777" w:rsidR="0061524D" w:rsidRPr="00487927" w:rsidRDefault="0061524D" w:rsidP="001B2204">
            <w:pPr>
              <w:jc w:val="center"/>
              <w:rPr>
                <w:rFonts w:cstheme="minorHAnsi"/>
                <w:szCs w:val="20"/>
              </w:rPr>
            </w:pPr>
          </w:p>
        </w:tc>
        <w:tc>
          <w:tcPr>
            <w:tcW w:w="1103" w:type="dxa"/>
          </w:tcPr>
          <w:p w14:paraId="0B683A12" w14:textId="77777777" w:rsidR="0061524D" w:rsidRPr="00487927" w:rsidRDefault="0061524D" w:rsidP="001B2204">
            <w:pPr>
              <w:jc w:val="center"/>
              <w:rPr>
                <w:rFonts w:cstheme="minorHAnsi"/>
                <w:szCs w:val="20"/>
              </w:rPr>
            </w:pPr>
          </w:p>
        </w:tc>
      </w:tr>
      <w:tr w:rsidR="0061524D" w:rsidRPr="00487927" w14:paraId="5723AAAD" w14:textId="20A9C0B3" w:rsidTr="0061524D">
        <w:tc>
          <w:tcPr>
            <w:tcW w:w="1255" w:type="dxa"/>
          </w:tcPr>
          <w:p w14:paraId="430899E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529_01</w:t>
            </w:r>
          </w:p>
        </w:tc>
        <w:tc>
          <w:tcPr>
            <w:tcW w:w="990" w:type="dxa"/>
          </w:tcPr>
          <w:p w14:paraId="27B78AD2" w14:textId="77777777" w:rsidR="0061524D" w:rsidRPr="00487927" w:rsidRDefault="0061524D" w:rsidP="001B2204">
            <w:pPr>
              <w:jc w:val="center"/>
              <w:rPr>
                <w:rFonts w:cstheme="minorHAnsi"/>
                <w:szCs w:val="20"/>
              </w:rPr>
            </w:pPr>
          </w:p>
        </w:tc>
        <w:tc>
          <w:tcPr>
            <w:tcW w:w="990" w:type="dxa"/>
          </w:tcPr>
          <w:p w14:paraId="3C0477CD" w14:textId="03C495E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53FF15" w14:textId="77777777" w:rsidR="0061524D" w:rsidRPr="00487927" w:rsidRDefault="0061524D" w:rsidP="001B2204">
            <w:pPr>
              <w:jc w:val="center"/>
              <w:rPr>
                <w:rFonts w:cstheme="minorHAnsi"/>
                <w:szCs w:val="20"/>
              </w:rPr>
            </w:pPr>
          </w:p>
        </w:tc>
        <w:tc>
          <w:tcPr>
            <w:tcW w:w="990" w:type="dxa"/>
          </w:tcPr>
          <w:p w14:paraId="04243CE9" w14:textId="77777777" w:rsidR="0061524D" w:rsidRPr="00487927" w:rsidRDefault="0061524D" w:rsidP="001B2204">
            <w:pPr>
              <w:jc w:val="center"/>
              <w:rPr>
                <w:rFonts w:cstheme="minorHAnsi"/>
                <w:szCs w:val="20"/>
              </w:rPr>
            </w:pPr>
          </w:p>
        </w:tc>
        <w:tc>
          <w:tcPr>
            <w:tcW w:w="990" w:type="dxa"/>
          </w:tcPr>
          <w:p w14:paraId="1274C140" w14:textId="0326D774" w:rsidR="0061524D" w:rsidRPr="00487927" w:rsidRDefault="0061524D" w:rsidP="001B2204">
            <w:pPr>
              <w:jc w:val="center"/>
              <w:rPr>
                <w:rFonts w:cstheme="minorHAnsi"/>
                <w:szCs w:val="20"/>
              </w:rPr>
            </w:pPr>
          </w:p>
        </w:tc>
        <w:tc>
          <w:tcPr>
            <w:tcW w:w="990" w:type="dxa"/>
          </w:tcPr>
          <w:p w14:paraId="24267C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013635" w14:textId="77777777" w:rsidR="0061524D" w:rsidRPr="00487927" w:rsidRDefault="0061524D" w:rsidP="001B2204">
            <w:pPr>
              <w:jc w:val="center"/>
              <w:rPr>
                <w:rFonts w:cstheme="minorHAnsi"/>
                <w:szCs w:val="20"/>
              </w:rPr>
            </w:pPr>
          </w:p>
        </w:tc>
        <w:tc>
          <w:tcPr>
            <w:tcW w:w="990" w:type="dxa"/>
          </w:tcPr>
          <w:p w14:paraId="6D39661A" w14:textId="77777777" w:rsidR="0061524D" w:rsidRPr="00487927" w:rsidRDefault="0061524D" w:rsidP="001B2204">
            <w:pPr>
              <w:jc w:val="center"/>
              <w:rPr>
                <w:rFonts w:cstheme="minorHAnsi"/>
                <w:szCs w:val="20"/>
              </w:rPr>
            </w:pPr>
          </w:p>
        </w:tc>
        <w:tc>
          <w:tcPr>
            <w:tcW w:w="990" w:type="dxa"/>
          </w:tcPr>
          <w:p w14:paraId="29FBB5BE" w14:textId="77777777" w:rsidR="0061524D" w:rsidRPr="00487927" w:rsidRDefault="0061524D" w:rsidP="001B2204">
            <w:pPr>
              <w:jc w:val="center"/>
              <w:rPr>
                <w:rFonts w:cstheme="minorHAnsi"/>
                <w:szCs w:val="20"/>
              </w:rPr>
            </w:pPr>
          </w:p>
        </w:tc>
        <w:tc>
          <w:tcPr>
            <w:tcW w:w="1103" w:type="dxa"/>
          </w:tcPr>
          <w:p w14:paraId="1D964713" w14:textId="77777777" w:rsidR="0061524D" w:rsidRPr="00487927" w:rsidRDefault="0061524D" w:rsidP="001B2204">
            <w:pPr>
              <w:jc w:val="center"/>
              <w:rPr>
                <w:rFonts w:cstheme="minorHAnsi"/>
                <w:szCs w:val="20"/>
              </w:rPr>
            </w:pPr>
          </w:p>
        </w:tc>
        <w:tc>
          <w:tcPr>
            <w:tcW w:w="1103" w:type="dxa"/>
          </w:tcPr>
          <w:p w14:paraId="2B525C29" w14:textId="77777777" w:rsidR="0061524D" w:rsidRPr="00487927" w:rsidRDefault="0061524D" w:rsidP="001B2204">
            <w:pPr>
              <w:jc w:val="center"/>
              <w:rPr>
                <w:rFonts w:cstheme="minorHAnsi"/>
                <w:szCs w:val="20"/>
              </w:rPr>
            </w:pPr>
          </w:p>
        </w:tc>
      </w:tr>
      <w:tr w:rsidR="0061524D" w:rsidRPr="00487927" w14:paraId="6D12EAF4" w14:textId="5756EEB8" w:rsidTr="0061524D">
        <w:tc>
          <w:tcPr>
            <w:tcW w:w="1255" w:type="dxa"/>
          </w:tcPr>
          <w:p w14:paraId="64A8BF1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529_02</w:t>
            </w:r>
          </w:p>
        </w:tc>
        <w:tc>
          <w:tcPr>
            <w:tcW w:w="990" w:type="dxa"/>
          </w:tcPr>
          <w:p w14:paraId="3457C788" w14:textId="77777777" w:rsidR="0061524D" w:rsidRPr="00487927" w:rsidRDefault="0061524D" w:rsidP="001B2204">
            <w:pPr>
              <w:jc w:val="center"/>
              <w:rPr>
                <w:rFonts w:cstheme="minorHAnsi"/>
                <w:szCs w:val="20"/>
              </w:rPr>
            </w:pPr>
          </w:p>
        </w:tc>
        <w:tc>
          <w:tcPr>
            <w:tcW w:w="990" w:type="dxa"/>
          </w:tcPr>
          <w:p w14:paraId="38B836D1" w14:textId="4755743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84E7B7" w14:textId="77777777" w:rsidR="0061524D" w:rsidRPr="00487927" w:rsidRDefault="0061524D" w:rsidP="001B2204">
            <w:pPr>
              <w:jc w:val="center"/>
              <w:rPr>
                <w:rFonts w:cstheme="minorHAnsi"/>
                <w:szCs w:val="20"/>
              </w:rPr>
            </w:pPr>
          </w:p>
        </w:tc>
        <w:tc>
          <w:tcPr>
            <w:tcW w:w="990" w:type="dxa"/>
          </w:tcPr>
          <w:p w14:paraId="4F214BFE" w14:textId="77777777" w:rsidR="0061524D" w:rsidRPr="00487927" w:rsidRDefault="0061524D" w:rsidP="001B2204">
            <w:pPr>
              <w:jc w:val="center"/>
              <w:rPr>
                <w:rFonts w:cstheme="minorHAnsi"/>
                <w:szCs w:val="20"/>
              </w:rPr>
            </w:pPr>
          </w:p>
        </w:tc>
        <w:tc>
          <w:tcPr>
            <w:tcW w:w="990" w:type="dxa"/>
          </w:tcPr>
          <w:p w14:paraId="0E1BB8C2" w14:textId="7D4159DC" w:rsidR="0061524D" w:rsidRPr="00487927" w:rsidRDefault="0061524D" w:rsidP="001B2204">
            <w:pPr>
              <w:jc w:val="center"/>
              <w:rPr>
                <w:rFonts w:cstheme="minorHAnsi"/>
                <w:szCs w:val="20"/>
              </w:rPr>
            </w:pPr>
          </w:p>
        </w:tc>
        <w:tc>
          <w:tcPr>
            <w:tcW w:w="990" w:type="dxa"/>
          </w:tcPr>
          <w:p w14:paraId="588BB3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C8AF77" w14:textId="77777777" w:rsidR="0061524D" w:rsidRPr="00487927" w:rsidRDefault="0061524D" w:rsidP="001B2204">
            <w:pPr>
              <w:jc w:val="center"/>
              <w:rPr>
                <w:rFonts w:cstheme="minorHAnsi"/>
                <w:szCs w:val="20"/>
              </w:rPr>
            </w:pPr>
          </w:p>
        </w:tc>
        <w:tc>
          <w:tcPr>
            <w:tcW w:w="990" w:type="dxa"/>
          </w:tcPr>
          <w:p w14:paraId="2BFCB7C7" w14:textId="77777777" w:rsidR="0061524D" w:rsidRPr="00487927" w:rsidRDefault="0061524D" w:rsidP="001B2204">
            <w:pPr>
              <w:jc w:val="center"/>
              <w:rPr>
                <w:rFonts w:cstheme="minorHAnsi"/>
                <w:szCs w:val="20"/>
              </w:rPr>
            </w:pPr>
          </w:p>
        </w:tc>
        <w:tc>
          <w:tcPr>
            <w:tcW w:w="990" w:type="dxa"/>
          </w:tcPr>
          <w:p w14:paraId="6CC50ED3" w14:textId="77777777" w:rsidR="0061524D" w:rsidRPr="00487927" w:rsidRDefault="0061524D" w:rsidP="001B2204">
            <w:pPr>
              <w:jc w:val="center"/>
              <w:rPr>
                <w:rFonts w:cstheme="minorHAnsi"/>
                <w:szCs w:val="20"/>
              </w:rPr>
            </w:pPr>
          </w:p>
        </w:tc>
        <w:tc>
          <w:tcPr>
            <w:tcW w:w="1103" w:type="dxa"/>
          </w:tcPr>
          <w:p w14:paraId="67283C6E" w14:textId="77777777" w:rsidR="0061524D" w:rsidRPr="00487927" w:rsidRDefault="0061524D" w:rsidP="001B2204">
            <w:pPr>
              <w:jc w:val="center"/>
              <w:rPr>
                <w:rFonts w:cstheme="minorHAnsi"/>
                <w:szCs w:val="20"/>
              </w:rPr>
            </w:pPr>
          </w:p>
        </w:tc>
        <w:tc>
          <w:tcPr>
            <w:tcW w:w="1103" w:type="dxa"/>
          </w:tcPr>
          <w:p w14:paraId="3D10E6A8" w14:textId="77777777" w:rsidR="0061524D" w:rsidRPr="00487927" w:rsidRDefault="0061524D" w:rsidP="001B2204">
            <w:pPr>
              <w:jc w:val="center"/>
              <w:rPr>
                <w:rFonts w:cstheme="minorHAnsi"/>
                <w:szCs w:val="20"/>
              </w:rPr>
            </w:pPr>
          </w:p>
        </w:tc>
      </w:tr>
      <w:tr w:rsidR="0061524D" w:rsidRPr="00487927" w14:paraId="3FD9FEBF" w14:textId="71A3FBC3" w:rsidTr="0061524D">
        <w:tc>
          <w:tcPr>
            <w:tcW w:w="1255" w:type="dxa"/>
          </w:tcPr>
          <w:p w14:paraId="617CD02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529_03</w:t>
            </w:r>
          </w:p>
        </w:tc>
        <w:tc>
          <w:tcPr>
            <w:tcW w:w="990" w:type="dxa"/>
          </w:tcPr>
          <w:p w14:paraId="44119873" w14:textId="77777777" w:rsidR="0061524D" w:rsidRPr="00487927" w:rsidRDefault="0061524D" w:rsidP="001B2204">
            <w:pPr>
              <w:jc w:val="center"/>
              <w:rPr>
                <w:rFonts w:cstheme="minorHAnsi"/>
                <w:szCs w:val="20"/>
              </w:rPr>
            </w:pPr>
          </w:p>
        </w:tc>
        <w:tc>
          <w:tcPr>
            <w:tcW w:w="990" w:type="dxa"/>
          </w:tcPr>
          <w:p w14:paraId="0C4A16DA" w14:textId="268E81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1A9577" w14:textId="77777777" w:rsidR="0061524D" w:rsidRPr="00487927" w:rsidRDefault="0061524D" w:rsidP="001B2204">
            <w:pPr>
              <w:jc w:val="center"/>
              <w:rPr>
                <w:rFonts w:cstheme="minorHAnsi"/>
                <w:szCs w:val="20"/>
              </w:rPr>
            </w:pPr>
          </w:p>
        </w:tc>
        <w:tc>
          <w:tcPr>
            <w:tcW w:w="990" w:type="dxa"/>
          </w:tcPr>
          <w:p w14:paraId="33E66532" w14:textId="77777777" w:rsidR="0061524D" w:rsidRPr="00487927" w:rsidRDefault="0061524D" w:rsidP="001B2204">
            <w:pPr>
              <w:jc w:val="center"/>
              <w:rPr>
                <w:rFonts w:cstheme="minorHAnsi"/>
                <w:szCs w:val="20"/>
              </w:rPr>
            </w:pPr>
          </w:p>
        </w:tc>
        <w:tc>
          <w:tcPr>
            <w:tcW w:w="990" w:type="dxa"/>
          </w:tcPr>
          <w:p w14:paraId="115B62E5" w14:textId="4B6D1C60" w:rsidR="0061524D" w:rsidRPr="00487927" w:rsidRDefault="0061524D" w:rsidP="001B2204">
            <w:pPr>
              <w:jc w:val="center"/>
              <w:rPr>
                <w:rFonts w:cstheme="minorHAnsi"/>
                <w:szCs w:val="20"/>
              </w:rPr>
            </w:pPr>
          </w:p>
        </w:tc>
        <w:tc>
          <w:tcPr>
            <w:tcW w:w="990" w:type="dxa"/>
          </w:tcPr>
          <w:p w14:paraId="79ED996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D156C8" w14:textId="77777777" w:rsidR="0061524D" w:rsidRPr="00487927" w:rsidRDefault="0061524D" w:rsidP="001B2204">
            <w:pPr>
              <w:jc w:val="center"/>
              <w:rPr>
                <w:rFonts w:cstheme="minorHAnsi"/>
                <w:szCs w:val="20"/>
              </w:rPr>
            </w:pPr>
          </w:p>
        </w:tc>
        <w:tc>
          <w:tcPr>
            <w:tcW w:w="990" w:type="dxa"/>
          </w:tcPr>
          <w:p w14:paraId="738A4191" w14:textId="77777777" w:rsidR="0061524D" w:rsidRPr="00487927" w:rsidRDefault="0061524D" w:rsidP="001B2204">
            <w:pPr>
              <w:jc w:val="center"/>
              <w:rPr>
                <w:rFonts w:cstheme="minorHAnsi"/>
                <w:szCs w:val="20"/>
              </w:rPr>
            </w:pPr>
          </w:p>
        </w:tc>
        <w:tc>
          <w:tcPr>
            <w:tcW w:w="990" w:type="dxa"/>
          </w:tcPr>
          <w:p w14:paraId="6A69EF65" w14:textId="77777777" w:rsidR="0061524D" w:rsidRPr="00487927" w:rsidRDefault="0061524D" w:rsidP="001B2204">
            <w:pPr>
              <w:jc w:val="center"/>
              <w:rPr>
                <w:rFonts w:cstheme="minorHAnsi"/>
                <w:szCs w:val="20"/>
              </w:rPr>
            </w:pPr>
          </w:p>
        </w:tc>
        <w:tc>
          <w:tcPr>
            <w:tcW w:w="1103" w:type="dxa"/>
          </w:tcPr>
          <w:p w14:paraId="4B147070" w14:textId="77777777" w:rsidR="0061524D" w:rsidRPr="00487927" w:rsidRDefault="0061524D" w:rsidP="001B2204">
            <w:pPr>
              <w:jc w:val="center"/>
              <w:rPr>
                <w:rFonts w:cstheme="minorHAnsi"/>
                <w:szCs w:val="20"/>
              </w:rPr>
            </w:pPr>
          </w:p>
        </w:tc>
        <w:tc>
          <w:tcPr>
            <w:tcW w:w="1103" w:type="dxa"/>
          </w:tcPr>
          <w:p w14:paraId="3AFE5F20" w14:textId="77777777" w:rsidR="0061524D" w:rsidRPr="00487927" w:rsidRDefault="0061524D" w:rsidP="001B2204">
            <w:pPr>
              <w:jc w:val="center"/>
              <w:rPr>
                <w:rFonts w:cstheme="minorHAnsi"/>
                <w:szCs w:val="20"/>
              </w:rPr>
            </w:pPr>
          </w:p>
        </w:tc>
      </w:tr>
      <w:tr w:rsidR="0061524D" w:rsidRPr="00487927" w14:paraId="4BAB15AE" w14:textId="7B0593AF" w:rsidTr="0061524D">
        <w:tc>
          <w:tcPr>
            <w:tcW w:w="1255" w:type="dxa"/>
          </w:tcPr>
          <w:p w14:paraId="4F68001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529_04</w:t>
            </w:r>
          </w:p>
        </w:tc>
        <w:tc>
          <w:tcPr>
            <w:tcW w:w="990" w:type="dxa"/>
          </w:tcPr>
          <w:p w14:paraId="4094F676" w14:textId="77777777" w:rsidR="0061524D" w:rsidRPr="00487927" w:rsidRDefault="0061524D" w:rsidP="001B2204">
            <w:pPr>
              <w:jc w:val="center"/>
              <w:rPr>
                <w:rFonts w:cstheme="minorHAnsi"/>
                <w:szCs w:val="20"/>
              </w:rPr>
            </w:pPr>
          </w:p>
        </w:tc>
        <w:tc>
          <w:tcPr>
            <w:tcW w:w="990" w:type="dxa"/>
          </w:tcPr>
          <w:p w14:paraId="63D96CE4" w14:textId="72123C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313BB7" w14:textId="77777777" w:rsidR="0061524D" w:rsidRPr="00487927" w:rsidRDefault="0061524D" w:rsidP="001B2204">
            <w:pPr>
              <w:jc w:val="center"/>
              <w:rPr>
                <w:rFonts w:cstheme="minorHAnsi"/>
                <w:szCs w:val="20"/>
              </w:rPr>
            </w:pPr>
          </w:p>
        </w:tc>
        <w:tc>
          <w:tcPr>
            <w:tcW w:w="990" w:type="dxa"/>
          </w:tcPr>
          <w:p w14:paraId="25A76EB3" w14:textId="77777777" w:rsidR="0061524D" w:rsidRPr="00487927" w:rsidRDefault="0061524D" w:rsidP="001B2204">
            <w:pPr>
              <w:jc w:val="center"/>
              <w:rPr>
                <w:rFonts w:cstheme="minorHAnsi"/>
                <w:szCs w:val="20"/>
              </w:rPr>
            </w:pPr>
          </w:p>
        </w:tc>
        <w:tc>
          <w:tcPr>
            <w:tcW w:w="990" w:type="dxa"/>
          </w:tcPr>
          <w:p w14:paraId="2733598C" w14:textId="28C4EC3B" w:rsidR="0061524D" w:rsidRPr="00487927" w:rsidRDefault="0061524D" w:rsidP="001B2204">
            <w:pPr>
              <w:jc w:val="center"/>
              <w:rPr>
                <w:rFonts w:cstheme="minorHAnsi"/>
                <w:szCs w:val="20"/>
              </w:rPr>
            </w:pPr>
          </w:p>
        </w:tc>
        <w:tc>
          <w:tcPr>
            <w:tcW w:w="990" w:type="dxa"/>
          </w:tcPr>
          <w:p w14:paraId="77FF06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FF0F80" w14:textId="77777777" w:rsidR="0061524D" w:rsidRPr="00487927" w:rsidRDefault="0061524D" w:rsidP="001B2204">
            <w:pPr>
              <w:jc w:val="center"/>
              <w:rPr>
                <w:rFonts w:cstheme="minorHAnsi"/>
                <w:szCs w:val="20"/>
              </w:rPr>
            </w:pPr>
          </w:p>
        </w:tc>
        <w:tc>
          <w:tcPr>
            <w:tcW w:w="990" w:type="dxa"/>
          </w:tcPr>
          <w:p w14:paraId="638B2B98" w14:textId="77777777" w:rsidR="0061524D" w:rsidRPr="00487927" w:rsidRDefault="0061524D" w:rsidP="001B2204">
            <w:pPr>
              <w:jc w:val="center"/>
              <w:rPr>
                <w:rFonts w:cstheme="minorHAnsi"/>
                <w:szCs w:val="20"/>
              </w:rPr>
            </w:pPr>
          </w:p>
        </w:tc>
        <w:tc>
          <w:tcPr>
            <w:tcW w:w="990" w:type="dxa"/>
          </w:tcPr>
          <w:p w14:paraId="320826E9" w14:textId="77777777" w:rsidR="0061524D" w:rsidRPr="00487927" w:rsidRDefault="0061524D" w:rsidP="001B2204">
            <w:pPr>
              <w:jc w:val="center"/>
              <w:rPr>
                <w:rFonts w:cstheme="minorHAnsi"/>
                <w:szCs w:val="20"/>
              </w:rPr>
            </w:pPr>
          </w:p>
        </w:tc>
        <w:tc>
          <w:tcPr>
            <w:tcW w:w="1103" w:type="dxa"/>
          </w:tcPr>
          <w:p w14:paraId="77D4925F" w14:textId="77777777" w:rsidR="0061524D" w:rsidRPr="00487927" w:rsidRDefault="0061524D" w:rsidP="001B2204">
            <w:pPr>
              <w:jc w:val="center"/>
              <w:rPr>
                <w:rFonts w:cstheme="minorHAnsi"/>
                <w:szCs w:val="20"/>
              </w:rPr>
            </w:pPr>
          </w:p>
        </w:tc>
        <w:tc>
          <w:tcPr>
            <w:tcW w:w="1103" w:type="dxa"/>
          </w:tcPr>
          <w:p w14:paraId="1FFF8FC5" w14:textId="77777777" w:rsidR="0061524D" w:rsidRPr="00487927" w:rsidRDefault="0061524D" w:rsidP="001B2204">
            <w:pPr>
              <w:jc w:val="center"/>
              <w:rPr>
                <w:rFonts w:cstheme="minorHAnsi"/>
                <w:szCs w:val="20"/>
              </w:rPr>
            </w:pPr>
          </w:p>
        </w:tc>
      </w:tr>
      <w:tr w:rsidR="0061524D" w:rsidRPr="00487927" w14:paraId="71D7491A" w14:textId="1720B976" w:rsidTr="0061524D">
        <w:tc>
          <w:tcPr>
            <w:tcW w:w="1255" w:type="dxa"/>
          </w:tcPr>
          <w:p w14:paraId="73D23217"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529_05</w:t>
            </w:r>
          </w:p>
        </w:tc>
        <w:tc>
          <w:tcPr>
            <w:tcW w:w="990" w:type="dxa"/>
          </w:tcPr>
          <w:p w14:paraId="375B6FE8" w14:textId="77777777" w:rsidR="0061524D" w:rsidRPr="00487927" w:rsidRDefault="0061524D" w:rsidP="001B2204">
            <w:pPr>
              <w:jc w:val="center"/>
              <w:rPr>
                <w:rFonts w:cstheme="minorHAnsi"/>
                <w:szCs w:val="20"/>
              </w:rPr>
            </w:pPr>
          </w:p>
        </w:tc>
        <w:tc>
          <w:tcPr>
            <w:tcW w:w="990" w:type="dxa"/>
          </w:tcPr>
          <w:p w14:paraId="61D89D15" w14:textId="2DBFEFB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F34C5F" w14:textId="77777777" w:rsidR="0061524D" w:rsidRPr="00487927" w:rsidRDefault="0061524D" w:rsidP="001B2204">
            <w:pPr>
              <w:jc w:val="center"/>
              <w:rPr>
                <w:rFonts w:cstheme="minorHAnsi"/>
                <w:szCs w:val="20"/>
              </w:rPr>
            </w:pPr>
          </w:p>
        </w:tc>
        <w:tc>
          <w:tcPr>
            <w:tcW w:w="990" w:type="dxa"/>
          </w:tcPr>
          <w:p w14:paraId="1669E2C3" w14:textId="77777777" w:rsidR="0061524D" w:rsidRPr="00487927" w:rsidRDefault="0061524D" w:rsidP="001B2204">
            <w:pPr>
              <w:jc w:val="center"/>
              <w:rPr>
                <w:rFonts w:cstheme="minorHAnsi"/>
                <w:szCs w:val="20"/>
              </w:rPr>
            </w:pPr>
          </w:p>
        </w:tc>
        <w:tc>
          <w:tcPr>
            <w:tcW w:w="990" w:type="dxa"/>
          </w:tcPr>
          <w:p w14:paraId="4E0F0ADD" w14:textId="234E85A5" w:rsidR="0061524D" w:rsidRPr="00487927" w:rsidRDefault="0061524D" w:rsidP="001B2204">
            <w:pPr>
              <w:jc w:val="center"/>
              <w:rPr>
                <w:rFonts w:cstheme="minorHAnsi"/>
                <w:szCs w:val="20"/>
              </w:rPr>
            </w:pPr>
          </w:p>
        </w:tc>
        <w:tc>
          <w:tcPr>
            <w:tcW w:w="990" w:type="dxa"/>
          </w:tcPr>
          <w:p w14:paraId="3220B12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EBB1956" w14:textId="77777777" w:rsidR="0061524D" w:rsidRPr="00487927" w:rsidRDefault="0061524D" w:rsidP="001B2204">
            <w:pPr>
              <w:jc w:val="center"/>
              <w:rPr>
                <w:rFonts w:cstheme="minorHAnsi"/>
                <w:szCs w:val="20"/>
              </w:rPr>
            </w:pPr>
          </w:p>
        </w:tc>
        <w:tc>
          <w:tcPr>
            <w:tcW w:w="990" w:type="dxa"/>
          </w:tcPr>
          <w:p w14:paraId="4000CD8F" w14:textId="77777777" w:rsidR="0061524D" w:rsidRPr="00487927" w:rsidRDefault="0061524D" w:rsidP="001B2204">
            <w:pPr>
              <w:jc w:val="center"/>
              <w:rPr>
                <w:rFonts w:cstheme="minorHAnsi"/>
                <w:szCs w:val="20"/>
              </w:rPr>
            </w:pPr>
          </w:p>
        </w:tc>
        <w:tc>
          <w:tcPr>
            <w:tcW w:w="990" w:type="dxa"/>
          </w:tcPr>
          <w:p w14:paraId="399AE9FF" w14:textId="77777777" w:rsidR="0061524D" w:rsidRPr="00487927" w:rsidRDefault="0061524D" w:rsidP="001B2204">
            <w:pPr>
              <w:jc w:val="center"/>
              <w:rPr>
                <w:rFonts w:cstheme="minorHAnsi"/>
                <w:szCs w:val="20"/>
              </w:rPr>
            </w:pPr>
          </w:p>
        </w:tc>
        <w:tc>
          <w:tcPr>
            <w:tcW w:w="1103" w:type="dxa"/>
          </w:tcPr>
          <w:p w14:paraId="7183595D" w14:textId="77777777" w:rsidR="0061524D" w:rsidRPr="00487927" w:rsidRDefault="0061524D" w:rsidP="001B2204">
            <w:pPr>
              <w:jc w:val="center"/>
              <w:rPr>
                <w:rFonts w:cstheme="minorHAnsi"/>
                <w:szCs w:val="20"/>
              </w:rPr>
            </w:pPr>
          </w:p>
        </w:tc>
        <w:tc>
          <w:tcPr>
            <w:tcW w:w="1103" w:type="dxa"/>
          </w:tcPr>
          <w:p w14:paraId="5D77A966" w14:textId="77777777" w:rsidR="0061524D" w:rsidRPr="00487927" w:rsidRDefault="0061524D" w:rsidP="001B2204">
            <w:pPr>
              <w:jc w:val="center"/>
              <w:rPr>
                <w:rFonts w:cstheme="minorHAnsi"/>
                <w:szCs w:val="20"/>
              </w:rPr>
            </w:pPr>
          </w:p>
        </w:tc>
      </w:tr>
      <w:tr w:rsidR="0061524D" w:rsidRPr="00487927" w14:paraId="05027463" w14:textId="101F7130" w:rsidTr="0061524D">
        <w:tc>
          <w:tcPr>
            <w:tcW w:w="1255" w:type="dxa"/>
          </w:tcPr>
          <w:p w14:paraId="6F0E4F49" w14:textId="1EAC6B3D" w:rsidR="0061524D" w:rsidRDefault="0061524D" w:rsidP="001B2204">
            <w:pPr>
              <w:jc w:val="center"/>
              <w:rPr>
                <w:rFonts w:cstheme="minorHAnsi"/>
                <w:szCs w:val="20"/>
              </w:rPr>
            </w:pPr>
            <w:r>
              <w:rPr>
                <w:rFonts w:cstheme="minorHAnsi"/>
                <w:szCs w:val="20"/>
              </w:rPr>
              <w:t>0</w:t>
            </w:r>
            <w:r w:rsidRPr="00487927">
              <w:rPr>
                <w:rFonts w:cstheme="minorHAnsi"/>
                <w:szCs w:val="20"/>
              </w:rPr>
              <w:t>529_0</w:t>
            </w:r>
            <w:r>
              <w:rPr>
                <w:rFonts w:cstheme="minorHAnsi"/>
                <w:szCs w:val="20"/>
              </w:rPr>
              <w:t>6</w:t>
            </w:r>
          </w:p>
        </w:tc>
        <w:tc>
          <w:tcPr>
            <w:tcW w:w="990" w:type="dxa"/>
          </w:tcPr>
          <w:p w14:paraId="13049257" w14:textId="77777777" w:rsidR="0061524D" w:rsidRPr="00487927" w:rsidRDefault="0061524D" w:rsidP="001B2204">
            <w:pPr>
              <w:jc w:val="center"/>
              <w:rPr>
                <w:rFonts w:cstheme="minorHAnsi"/>
                <w:szCs w:val="20"/>
              </w:rPr>
            </w:pPr>
          </w:p>
        </w:tc>
        <w:tc>
          <w:tcPr>
            <w:tcW w:w="990" w:type="dxa"/>
          </w:tcPr>
          <w:p w14:paraId="316EDFF5" w14:textId="713BBB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92975E" w14:textId="77777777" w:rsidR="0061524D" w:rsidRPr="00487927" w:rsidRDefault="0061524D" w:rsidP="001B2204">
            <w:pPr>
              <w:jc w:val="center"/>
              <w:rPr>
                <w:rFonts w:cstheme="minorHAnsi"/>
                <w:szCs w:val="20"/>
              </w:rPr>
            </w:pPr>
          </w:p>
        </w:tc>
        <w:tc>
          <w:tcPr>
            <w:tcW w:w="990" w:type="dxa"/>
          </w:tcPr>
          <w:p w14:paraId="63C5B10F" w14:textId="77777777" w:rsidR="0061524D" w:rsidRPr="00487927" w:rsidRDefault="0061524D" w:rsidP="001B2204">
            <w:pPr>
              <w:jc w:val="center"/>
              <w:rPr>
                <w:rFonts w:cstheme="minorHAnsi"/>
                <w:szCs w:val="20"/>
              </w:rPr>
            </w:pPr>
          </w:p>
        </w:tc>
        <w:tc>
          <w:tcPr>
            <w:tcW w:w="990" w:type="dxa"/>
          </w:tcPr>
          <w:p w14:paraId="32268A54" w14:textId="77777777" w:rsidR="0061524D" w:rsidRPr="00487927" w:rsidRDefault="0061524D" w:rsidP="001B2204">
            <w:pPr>
              <w:jc w:val="center"/>
              <w:rPr>
                <w:rFonts w:cstheme="minorHAnsi"/>
                <w:szCs w:val="20"/>
              </w:rPr>
            </w:pPr>
          </w:p>
        </w:tc>
        <w:tc>
          <w:tcPr>
            <w:tcW w:w="990" w:type="dxa"/>
          </w:tcPr>
          <w:p w14:paraId="0B95985A" w14:textId="1B873FC1"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5A86BB" w14:textId="77777777" w:rsidR="0061524D" w:rsidRPr="00487927" w:rsidRDefault="0061524D" w:rsidP="001B2204">
            <w:pPr>
              <w:jc w:val="center"/>
              <w:rPr>
                <w:rFonts w:cstheme="minorHAnsi"/>
                <w:szCs w:val="20"/>
              </w:rPr>
            </w:pPr>
          </w:p>
        </w:tc>
        <w:tc>
          <w:tcPr>
            <w:tcW w:w="990" w:type="dxa"/>
          </w:tcPr>
          <w:p w14:paraId="54F83B86" w14:textId="77777777" w:rsidR="0061524D" w:rsidRPr="00487927" w:rsidRDefault="0061524D" w:rsidP="001B2204">
            <w:pPr>
              <w:jc w:val="center"/>
              <w:rPr>
                <w:rFonts w:cstheme="minorHAnsi"/>
                <w:szCs w:val="20"/>
              </w:rPr>
            </w:pPr>
          </w:p>
        </w:tc>
        <w:tc>
          <w:tcPr>
            <w:tcW w:w="990" w:type="dxa"/>
          </w:tcPr>
          <w:p w14:paraId="7D48024E" w14:textId="77777777" w:rsidR="0061524D" w:rsidRPr="00487927" w:rsidRDefault="0061524D" w:rsidP="001B2204">
            <w:pPr>
              <w:jc w:val="center"/>
              <w:rPr>
                <w:rFonts w:cstheme="minorHAnsi"/>
                <w:szCs w:val="20"/>
              </w:rPr>
            </w:pPr>
          </w:p>
        </w:tc>
        <w:tc>
          <w:tcPr>
            <w:tcW w:w="1103" w:type="dxa"/>
          </w:tcPr>
          <w:p w14:paraId="6EB3C4A0" w14:textId="77777777" w:rsidR="0061524D" w:rsidRPr="00487927" w:rsidRDefault="0061524D" w:rsidP="001B2204">
            <w:pPr>
              <w:jc w:val="center"/>
              <w:rPr>
                <w:rFonts w:cstheme="minorHAnsi"/>
                <w:szCs w:val="20"/>
              </w:rPr>
            </w:pPr>
          </w:p>
        </w:tc>
        <w:tc>
          <w:tcPr>
            <w:tcW w:w="1103" w:type="dxa"/>
          </w:tcPr>
          <w:p w14:paraId="2146058C" w14:textId="77777777" w:rsidR="0061524D" w:rsidRPr="00487927" w:rsidRDefault="0061524D" w:rsidP="001B2204">
            <w:pPr>
              <w:jc w:val="center"/>
              <w:rPr>
                <w:rFonts w:cstheme="minorHAnsi"/>
                <w:szCs w:val="20"/>
              </w:rPr>
            </w:pPr>
          </w:p>
        </w:tc>
      </w:tr>
      <w:tr w:rsidR="0061524D" w:rsidRPr="00487927" w14:paraId="153EFA45" w14:textId="5D81DA4B" w:rsidTr="0061524D">
        <w:tc>
          <w:tcPr>
            <w:tcW w:w="1255" w:type="dxa"/>
          </w:tcPr>
          <w:p w14:paraId="4D1586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530_01</w:t>
            </w:r>
          </w:p>
        </w:tc>
        <w:tc>
          <w:tcPr>
            <w:tcW w:w="990" w:type="dxa"/>
          </w:tcPr>
          <w:p w14:paraId="561EBD77" w14:textId="77777777" w:rsidR="0061524D" w:rsidRPr="00487927" w:rsidRDefault="0061524D" w:rsidP="001B2204">
            <w:pPr>
              <w:jc w:val="center"/>
              <w:rPr>
                <w:rFonts w:cstheme="minorHAnsi"/>
                <w:szCs w:val="20"/>
              </w:rPr>
            </w:pPr>
          </w:p>
        </w:tc>
        <w:tc>
          <w:tcPr>
            <w:tcW w:w="990" w:type="dxa"/>
          </w:tcPr>
          <w:p w14:paraId="4DCFC66B" w14:textId="49E0F4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C04D44" w14:textId="77777777" w:rsidR="0061524D" w:rsidRPr="00487927" w:rsidRDefault="0061524D" w:rsidP="001B2204">
            <w:pPr>
              <w:jc w:val="center"/>
              <w:rPr>
                <w:rFonts w:cstheme="minorHAnsi"/>
                <w:szCs w:val="20"/>
              </w:rPr>
            </w:pPr>
          </w:p>
        </w:tc>
        <w:tc>
          <w:tcPr>
            <w:tcW w:w="990" w:type="dxa"/>
          </w:tcPr>
          <w:p w14:paraId="14ABAADC" w14:textId="77777777" w:rsidR="0061524D" w:rsidRPr="00487927" w:rsidRDefault="0061524D" w:rsidP="001B2204">
            <w:pPr>
              <w:jc w:val="center"/>
              <w:rPr>
                <w:rFonts w:cstheme="minorHAnsi"/>
                <w:szCs w:val="20"/>
              </w:rPr>
            </w:pPr>
          </w:p>
        </w:tc>
        <w:tc>
          <w:tcPr>
            <w:tcW w:w="990" w:type="dxa"/>
          </w:tcPr>
          <w:p w14:paraId="36FBD8A7" w14:textId="772D01D1" w:rsidR="0061524D" w:rsidRPr="00487927" w:rsidRDefault="0061524D" w:rsidP="001B2204">
            <w:pPr>
              <w:jc w:val="center"/>
              <w:rPr>
                <w:rFonts w:cstheme="minorHAnsi"/>
                <w:szCs w:val="20"/>
              </w:rPr>
            </w:pPr>
          </w:p>
        </w:tc>
        <w:tc>
          <w:tcPr>
            <w:tcW w:w="990" w:type="dxa"/>
          </w:tcPr>
          <w:p w14:paraId="76B35A1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FE957E" w14:textId="77777777" w:rsidR="0061524D" w:rsidRPr="00487927" w:rsidRDefault="0061524D" w:rsidP="001B2204">
            <w:pPr>
              <w:jc w:val="center"/>
              <w:rPr>
                <w:rFonts w:cstheme="minorHAnsi"/>
                <w:szCs w:val="20"/>
              </w:rPr>
            </w:pPr>
          </w:p>
        </w:tc>
        <w:tc>
          <w:tcPr>
            <w:tcW w:w="990" w:type="dxa"/>
          </w:tcPr>
          <w:p w14:paraId="5A7E765D" w14:textId="77777777" w:rsidR="0061524D" w:rsidRPr="00487927" w:rsidRDefault="0061524D" w:rsidP="001B2204">
            <w:pPr>
              <w:jc w:val="center"/>
              <w:rPr>
                <w:rFonts w:cstheme="minorHAnsi"/>
                <w:szCs w:val="20"/>
              </w:rPr>
            </w:pPr>
          </w:p>
        </w:tc>
        <w:tc>
          <w:tcPr>
            <w:tcW w:w="990" w:type="dxa"/>
          </w:tcPr>
          <w:p w14:paraId="2031D96B" w14:textId="77777777" w:rsidR="0061524D" w:rsidRPr="00487927" w:rsidRDefault="0061524D" w:rsidP="001B2204">
            <w:pPr>
              <w:jc w:val="center"/>
              <w:rPr>
                <w:rFonts w:cstheme="minorHAnsi"/>
                <w:szCs w:val="20"/>
              </w:rPr>
            </w:pPr>
          </w:p>
        </w:tc>
        <w:tc>
          <w:tcPr>
            <w:tcW w:w="1103" w:type="dxa"/>
          </w:tcPr>
          <w:p w14:paraId="4F63ED8A" w14:textId="77777777" w:rsidR="0061524D" w:rsidRPr="00487927" w:rsidRDefault="0061524D" w:rsidP="001B2204">
            <w:pPr>
              <w:jc w:val="center"/>
              <w:rPr>
                <w:rFonts w:cstheme="minorHAnsi"/>
                <w:szCs w:val="20"/>
              </w:rPr>
            </w:pPr>
          </w:p>
        </w:tc>
        <w:tc>
          <w:tcPr>
            <w:tcW w:w="1103" w:type="dxa"/>
          </w:tcPr>
          <w:p w14:paraId="59A05F6A" w14:textId="77777777" w:rsidR="0061524D" w:rsidRPr="00487927" w:rsidRDefault="0061524D" w:rsidP="001B2204">
            <w:pPr>
              <w:jc w:val="center"/>
              <w:rPr>
                <w:rFonts w:cstheme="minorHAnsi"/>
                <w:szCs w:val="20"/>
              </w:rPr>
            </w:pPr>
          </w:p>
        </w:tc>
      </w:tr>
      <w:tr w:rsidR="0061524D" w:rsidRPr="00487927" w14:paraId="3E6F57A2" w14:textId="6B5F3587" w:rsidTr="0061524D">
        <w:tc>
          <w:tcPr>
            <w:tcW w:w="1255" w:type="dxa"/>
          </w:tcPr>
          <w:p w14:paraId="6568B8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530_02</w:t>
            </w:r>
          </w:p>
        </w:tc>
        <w:tc>
          <w:tcPr>
            <w:tcW w:w="990" w:type="dxa"/>
          </w:tcPr>
          <w:p w14:paraId="5966D358" w14:textId="77777777" w:rsidR="0061524D" w:rsidRPr="00487927" w:rsidRDefault="0061524D" w:rsidP="001B2204">
            <w:pPr>
              <w:jc w:val="center"/>
              <w:rPr>
                <w:rFonts w:cstheme="minorHAnsi"/>
                <w:szCs w:val="20"/>
              </w:rPr>
            </w:pPr>
          </w:p>
        </w:tc>
        <w:tc>
          <w:tcPr>
            <w:tcW w:w="990" w:type="dxa"/>
          </w:tcPr>
          <w:p w14:paraId="7D6B2F21" w14:textId="74576F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A1E46E" w14:textId="77777777" w:rsidR="0061524D" w:rsidRPr="00487927" w:rsidRDefault="0061524D" w:rsidP="001B2204">
            <w:pPr>
              <w:jc w:val="center"/>
              <w:rPr>
                <w:rFonts w:cstheme="minorHAnsi"/>
                <w:szCs w:val="20"/>
              </w:rPr>
            </w:pPr>
          </w:p>
        </w:tc>
        <w:tc>
          <w:tcPr>
            <w:tcW w:w="990" w:type="dxa"/>
          </w:tcPr>
          <w:p w14:paraId="11E396C3" w14:textId="77777777" w:rsidR="0061524D" w:rsidRPr="00487927" w:rsidRDefault="0061524D" w:rsidP="001B2204">
            <w:pPr>
              <w:jc w:val="center"/>
              <w:rPr>
                <w:rFonts w:cstheme="minorHAnsi"/>
                <w:szCs w:val="20"/>
              </w:rPr>
            </w:pPr>
          </w:p>
        </w:tc>
        <w:tc>
          <w:tcPr>
            <w:tcW w:w="990" w:type="dxa"/>
          </w:tcPr>
          <w:p w14:paraId="13FC10F5" w14:textId="18C67E2F" w:rsidR="0061524D" w:rsidRPr="00487927" w:rsidRDefault="0061524D" w:rsidP="001B2204">
            <w:pPr>
              <w:jc w:val="center"/>
              <w:rPr>
                <w:rFonts w:cstheme="minorHAnsi"/>
                <w:szCs w:val="20"/>
              </w:rPr>
            </w:pPr>
          </w:p>
        </w:tc>
        <w:tc>
          <w:tcPr>
            <w:tcW w:w="990" w:type="dxa"/>
          </w:tcPr>
          <w:p w14:paraId="4823462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1FE474" w14:textId="77777777" w:rsidR="0061524D" w:rsidRPr="00487927" w:rsidRDefault="0061524D" w:rsidP="001B2204">
            <w:pPr>
              <w:jc w:val="center"/>
              <w:rPr>
                <w:rFonts w:cstheme="minorHAnsi"/>
                <w:szCs w:val="20"/>
              </w:rPr>
            </w:pPr>
          </w:p>
        </w:tc>
        <w:tc>
          <w:tcPr>
            <w:tcW w:w="990" w:type="dxa"/>
          </w:tcPr>
          <w:p w14:paraId="651B1465" w14:textId="77777777" w:rsidR="0061524D" w:rsidRPr="00487927" w:rsidRDefault="0061524D" w:rsidP="001B2204">
            <w:pPr>
              <w:jc w:val="center"/>
              <w:rPr>
                <w:rFonts w:cstheme="minorHAnsi"/>
                <w:szCs w:val="20"/>
              </w:rPr>
            </w:pPr>
          </w:p>
        </w:tc>
        <w:tc>
          <w:tcPr>
            <w:tcW w:w="990" w:type="dxa"/>
          </w:tcPr>
          <w:p w14:paraId="37EF8549" w14:textId="77777777" w:rsidR="0061524D" w:rsidRPr="00487927" w:rsidRDefault="0061524D" w:rsidP="001B2204">
            <w:pPr>
              <w:jc w:val="center"/>
              <w:rPr>
                <w:rFonts w:cstheme="minorHAnsi"/>
                <w:szCs w:val="20"/>
              </w:rPr>
            </w:pPr>
          </w:p>
        </w:tc>
        <w:tc>
          <w:tcPr>
            <w:tcW w:w="1103" w:type="dxa"/>
          </w:tcPr>
          <w:p w14:paraId="6211487A" w14:textId="77777777" w:rsidR="0061524D" w:rsidRPr="00487927" w:rsidRDefault="0061524D" w:rsidP="001B2204">
            <w:pPr>
              <w:jc w:val="center"/>
              <w:rPr>
                <w:rFonts w:cstheme="minorHAnsi"/>
                <w:szCs w:val="20"/>
              </w:rPr>
            </w:pPr>
          </w:p>
        </w:tc>
        <w:tc>
          <w:tcPr>
            <w:tcW w:w="1103" w:type="dxa"/>
          </w:tcPr>
          <w:p w14:paraId="3E95677E" w14:textId="77777777" w:rsidR="0061524D" w:rsidRPr="00487927" w:rsidRDefault="0061524D" w:rsidP="001B2204">
            <w:pPr>
              <w:jc w:val="center"/>
              <w:rPr>
                <w:rFonts w:cstheme="minorHAnsi"/>
                <w:szCs w:val="20"/>
              </w:rPr>
            </w:pPr>
          </w:p>
        </w:tc>
      </w:tr>
      <w:tr w:rsidR="0061524D" w:rsidRPr="00487927" w14:paraId="70C4A482" w14:textId="7F10EC71" w:rsidTr="0061524D">
        <w:tc>
          <w:tcPr>
            <w:tcW w:w="1255" w:type="dxa"/>
          </w:tcPr>
          <w:p w14:paraId="17E95C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530_03</w:t>
            </w:r>
          </w:p>
        </w:tc>
        <w:tc>
          <w:tcPr>
            <w:tcW w:w="990" w:type="dxa"/>
          </w:tcPr>
          <w:p w14:paraId="59BEC3C4" w14:textId="77777777" w:rsidR="0061524D" w:rsidRPr="00487927" w:rsidRDefault="0061524D" w:rsidP="001B2204">
            <w:pPr>
              <w:jc w:val="center"/>
              <w:rPr>
                <w:rFonts w:cstheme="minorHAnsi"/>
                <w:szCs w:val="20"/>
              </w:rPr>
            </w:pPr>
          </w:p>
        </w:tc>
        <w:tc>
          <w:tcPr>
            <w:tcW w:w="990" w:type="dxa"/>
          </w:tcPr>
          <w:p w14:paraId="6E8484E5" w14:textId="58C6B29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274598" w14:textId="77777777" w:rsidR="0061524D" w:rsidRPr="00487927" w:rsidRDefault="0061524D" w:rsidP="001B2204">
            <w:pPr>
              <w:jc w:val="center"/>
              <w:rPr>
                <w:rFonts w:cstheme="minorHAnsi"/>
                <w:szCs w:val="20"/>
              </w:rPr>
            </w:pPr>
          </w:p>
        </w:tc>
        <w:tc>
          <w:tcPr>
            <w:tcW w:w="990" w:type="dxa"/>
          </w:tcPr>
          <w:p w14:paraId="2D5D3C03" w14:textId="77777777" w:rsidR="0061524D" w:rsidRPr="00487927" w:rsidRDefault="0061524D" w:rsidP="001B2204">
            <w:pPr>
              <w:jc w:val="center"/>
              <w:rPr>
                <w:rFonts w:cstheme="minorHAnsi"/>
                <w:szCs w:val="20"/>
              </w:rPr>
            </w:pPr>
          </w:p>
        </w:tc>
        <w:tc>
          <w:tcPr>
            <w:tcW w:w="990" w:type="dxa"/>
          </w:tcPr>
          <w:p w14:paraId="6CEB453E" w14:textId="631B6777" w:rsidR="0061524D" w:rsidRPr="00487927" w:rsidRDefault="0061524D" w:rsidP="001B2204">
            <w:pPr>
              <w:jc w:val="center"/>
              <w:rPr>
                <w:rFonts w:cstheme="minorHAnsi"/>
                <w:szCs w:val="20"/>
              </w:rPr>
            </w:pPr>
          </w:p>
        </w:tc>
        <w:tc>
          <w:tcPr>
            <w:tcW w:w="990" w:type="dxa"/>
          </w:tcPr>
          <w:p w14:paraId="18CC45B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5FCF1F" w14:textId="77777777" w:rsidR="0061524D" w:rsidRPr="00487927" w:rsidRDefault="0061524D" w:rsidP="001B2204">
            <w:pPr>
              <w:jc w:val="center"/>
              <w:rPr>
                <w:rFonts w:cstheme="minorHAnsi"/>
                <w:szCs w:val="20"/>
              </w:rPr>
            </w:pPr>
          </w:p>
        </w:tc>
        <w:tc>
          <w:tcPr>
            <w:tcW w:w="990" w:type="dxa"/>
          </w:tcPr>
          <w:p w14:paraId="6A1BD7A9" w14:textId="77777777" w:rsidR="0061524D" w:rsidRPr="00487927" w:rsidRDefault="0061524D" w:rsidP="001B2204">
            <w:pPr>
              <w:jc w:val="center"/>
              <w:rPr>
                <w:rFonts w:cstheme="minorHAnsi"/>
                <w:szCs w:val="20"/>
              </w:rPr>
            </w:pPr>
          </w:p>
        </w:tc>
        <w:tc>
          <w:tcPr>
            <w:tcW w:w="990" w:type="dxa"/>
          </w:tcPr>
          <w:p w14:paraId="723E3528" w14:textId="77777777" w:rsidR="0061524D" w:rsidRPr="00487927" w:rsidRDefault="0061524D" w:rsidP="001B2204">
            <w:pPr>
              <w:jc w:val="center"/>
              <w:rPr>
                <w:rFonts w:cstheme="minorHAnsi"/>
                <w:szCs w:val="20"/>
              </w:rPr>
            </w:pPr>
          </w:p>
        </w:tc>
        <w:tc>
          <w:tcPr>
            <w:tcW w:w="1103" w:type="dxa"/>
          </w:tcPr>
          <w:p w14:paraId="0DDD1BEF" w14:textId="77777777" w:rsidR="0061524D" w:rsidRPr="00487927" w:rsidRDefault="0061524D" w:rsidP="001B2204">
            <w:pPr>
              <w:jc w:val="center"/>
              <w:rPr>
                <w:rFonts w:cstheme="minorHAnsi"/>
                <w:szCs w:val="20"/>
              </w:rPr>
            </w:pPr>
          </w:p>
        </w:tc>
        <w:tc>
          <w:tcPr>
            <w:tcW w:w="1103" w:type="dxa"/>
          </w:tcPr>
          <w:p w14:paraId="474BAE66" w14:textId="77777777" w:rsidR="0061524D" w:rsidRPr="00487927" w:rsidRDefault="0061524D" w:rsidP="001B2204">
            <w:pPr>
              <w:jc w:val="center"/>
              <w:rPr>
                <w:rFonts w:cstheme="minorHAnsi"/>
                <w:szCs w:val="20"/>
              </w:rPr>
            </w:pPr>
          </w:p>
        </w:tc>
      </w:tr>
      <w:tr w:rsidR="0061524D" w:rsidRPr="00487927" w14:paraId="31AAABE6" w14:textId="03D0EE48" w:rsidTr="0061524D">
        <w:tc>
          <w:tcPr>
            <w:tcW w:w="1255" w:type="dxa"/>
          </w:tcPr>
          <w:p w14:paraId="3497C9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530_04</w:t>
            </w:r>
          </w:p>
        </w:tc>
        <w:tc>
          <w:tcPr>
            <w:tcW w:w="990" w:type="dxa"/>
          </w:tcPr>
          <w:p w14:paraId="09F4EC83" w14:textId="77777777" w:rsidR="0061524D" w:rsidRPr="00487927" w:rsidRDefault="0061524D" w:rsidP="001B2204">
            <w:pPr>
              <w:jc w:val="center"/>
              <w:rPr>
                <w:rFonts w:cstheme="minorHAnsi"/>
                <w:szCs w:val="20"/>
              </w:rPr>
            </w:pPr>
          </w:p>
        </w:tc>
        <w:tc>
          <w:tcPr>
            <w:tcW w:w="990" w:type="dxa"/>
          </w:tcPr>
          <w:p w14:paraId="3E102F22" w14:textId="06691F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292F1B" w14:textId="77777777" w:rsidR="0061524D" w:rsidRPr="00487927" w:rsidRDefault="0061524D" w:rsidP="001B2204">
            <w:pPr>
              <w:jc w:val="center"/>
              <w:rPr>
                <w:rFonts w:cstheme="minorHAnsi"/>
                <w:szCs w:val="20"/>
              </w:rPr>
            </w:pPr>
          </w:p>
        </w:tc>
        <w:tc>
          <w:tcPr>
            <w:tcW w:w="990" w:type="dxa"/>
          </w:tcPr>
          <w:p w14:paraId="2034AF7B" w14:textId="77777777" w:rsidR="0061524D" w:rsidRPr="00487927" w:rsidRDefault="0061524D" w:rsidP="001B2204">
            <w:pPr>
              <w:jc w:val="center"/>
              <w:rPr>
                <w:rFonts w:cstheme="minorHAnsi"/>
                <w:szCs w:val="20"/>
              </w:rPr>
            </w:pPr>
          </w:p>
        </w:tc>
        <w:tc>
          <w:tcPr>
            <w:tcW w:w="990" w:type="dxa"/>
          </w:tcPr>
          <w:p w14:paraId="0DECFC81" w14:textId="6CD41BA0" w:rsidR="0061524D" w:rsidRPr="00487927" w:rsidRDefault="0061524D" w:rsidP="001B2204">
            <w:pPr>
              <w:jc w:val="center"/>
              <w:rPr>
                <w:rFonts w:cstheme="minorHAnsi"/>
                <w:szCs w:val="20"/>
              </w:rPr>
            </w:pPr>
          </w:p>
        </w:tc>
        <w:tc>
          <w:tcPr>
            <w:tcW w:w="990" w:type="dxa"/>
          </w:tcPr>
          <w:p w14:paraId="579F89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F0FC89" w14:textId="77777777" w:rsidR="0061524D" w:rsidRPr="00487927" w:rsidRDefault="0061524D" w:rsidP="001B2204">
            <w:pPr>
              <w:jc w:val="center"/>
              <w:rPr>
                <w:rFonts w:cstheme="minorHAnsi"/>
                <w:szCs w:val="20"/>
              </w:rPr>
            </w:pPr>
          </w:p>
        </w:tc>
        <w:tc>
          <w:tcPr>
            <w:tcW w:w="990" w:type="dxa"/>
          </w:tcPr>
          <w:p w14:paraId="6A75293E" w14:textId="77777777" w:rsidR="0061524D" w:rsidRPr="00487927" w:rsidRDefault="0061524D" w:rsidP="001B2204">
            <w:pPr>
              <w:jc w:val="center"/>
              <w:rPr>
                <w:rFonts w:cstheme="minorHAnsi"/>
                <w:szCs w:val="20"/>
              </w:rPr>
            </w:pPr>
          </w:p>
        </w:tc>
        <w:tc>
          <w:tcPr>
            <w:tcW w:w="990" w:type="dxa"/>
          </w:tcPr>
          <w:p w14:paraId="6C5D30D2" w14:textId="77777777" w:rsidR="0061524D" w:rsidRPr="00487927" w:rsidRDefault="0061524D" w:rsidP="001B2204">
            <w:pPr>
              <w:jc w:val="center"/>
              <w:rPr>
                <w:rFonts w:cstheme="minorHAnsi"/>
                <w:szCs w:val="20"/>
              </w:rPr>
            </w:pPr>
          </w:p>
        </w:tc>
        <w:tc>
          <w:tcPr>
            <w:tcW w:w="1103" w:type="dxa"/>
          </w:tcPr>
          <w:p w14:paraId="72979120" w14:textId="77777777" w:rsidR="0061524D" w:rsidRPr="00487927" w:rsidRDefault="0061524D" w:rsidP="001B2204">
            <w:pPr>
              <w:jc w:val="center"/>
              <w:rPr>
                <w:rFonts w:cstheme="minorHAnsi"/>
                <w:szCs w:val="20"/>
              </w:rPr>
            </w:pPr>
          </w:p>
        </w:tc>
        <w:tc>
          <w:tcPr>
            <w:tcW w:w="1103" w:type="dxa"/>
          </w:tcPr>
          <w:p w14:paraId="0151EB78" w14:textId="77777777" w:rsidR="0061524D" w:rsidRPr="00487927" w:rsidRDefault="0061524D" w:rsidP="001B2204">
            <w:pPr>
              <w:jc w:val="center"/>
              <w:rPr>
                <w:rFonts w:cstheme="minorHAnsi"/>
                <w:szCs w:val="20"/>
              </w:rPr>
            </w:pPr>
          </w:p>
        </w:tc>
      </w:tr>
      <w:tr w:rsidR="0061524D" w:rsidRPr="00487927" w14:paraId="400C12D3" w14:textId="62257320" w:rsidTr="0061524D">
        <w:tc>
          <w:tcPr>
            <w:tcW w:w="1255" w:type="dxa"/>
          </w:tcPr>
          <w:p w14:paraId="6B77B8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530_05</w:t>
            </w:r>
          </w:p>
        </w:tc>
        <w:tc>
          <w:tcPr>
            <w:tcW w:w="990" w:type="dxa"/>
          </w:tcPr>
          <w:p w14:paraId="7C6DEE64" w14:textId="77777777" w:rsidR="0061524D" w:rsidRPr="00487927" w:rsidRDefault="0061524D" w:rsidP="001B2204">
            <w:pPr>
              <w:jc w:val="center"/>
              <w:rPr>
                <w:rFonts w:cstheme="minorHAnsi"/>
                <w:szCs w:val="20"/>
              </w:rPr>
            </w:pPr>
          </w:p>
        </w:tc>
        <w:tc>
          <w:tcPr>
            <w:tcW w:w="990" w:type="dxa"/>
          </w:tcPr>
          <w:p w14:paraId="6AE7EA6C" w14:textId="142221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0C7C76" w14:textId="77777777" w:rsidR="0061524D" w:rsidRPr="00487927" w:rsidRDefault="0061524D" w:rsidP="001B2204">
            <w:pPr>
              <w:jc w:val="center"/>
              <w:rPr>
                <w:rFonts w:cstheme="minorHAnsi"/>
                <w:szCs w:val="20"/>
              </w:rPr>
            </w:pPr>
          </w:p>
        </w:tc>
        <w:tc>
          <w:tcPr>
            <w:tcW w:w="990" w:type="dxa"/>
          </w:tcPr>
          <w:p w14:paraId="54B6AF4A" w14:textId="77777777" w:rsidR="0061524D" w:rsidRPr="00487927" w:rsidRDefault="0061524D" w:rsidP="001B2204">
            <w:pPr>
              <w:jc w:val="center"/>
              <w:rPr>
                <w:rFonts w:cstheme="minorHAnsi"/>
                <w:szCs w:val="20"/>
              </w:rPr>
            </w:pPr>
          </w:p>
        </w:tc>
        <w:tc>
          <w:tcPr>
            <w:tcW w:w="990" w:type="dxa"/>
          </w:tcPr>
          <w:p w14:paraId="5E192526" w14:textId="203CB9F5" w:rsidR="0061524D" w:rsidRPr="00487927" w:rsidRDefault="0061524D" w:rsidP="001B2204">
            <w:pPr>
              <w:jc w:val="center"/>
              <w:rPr>
                <w:rFonts w:cstheme="minorHAnsi"/>
                <w:szCs w:val="20"/>
              </w:rPr>
            </w:pPr>
          </w:p>
        </w:tc>
        <w:tc>
          <w:tcPr>
            <w:tcW w:w="990" w:type="dxa"/>
          </w:tcPr>
          <w:p w14:paraId="05B2FCA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D8D9B20" w14:textId="77777777" w:rsidR="0061524D" w:rsidRPr="00487927" w:rsidRDefault="0061524D" w:rsidP="001B2204">
            <w:pPr>
              <w:jc w:val="center"/>
              <w:rPr>
                <w:rFonts w:cstheme="minorHAnsi"/>
                <w:szCs w:val="20"/>
              </w:rPr>
            </w:pPr>
          </w:p>
        </w:tc>
        <w:tc>
          <w:tcPr>
            <w:tcW w:w="990" w:type="dxa"/>
          </w:tcPr>
          <w:p w14:paraId="68BCFB13" w14:textId="77777777" w:rsidR="0061524D" w:rsidRPr="00487927" w:rsidRDefault="0061524D" w:rsidP="001B2204">
            <w:pPr>
              <w:jc w:val="center"/>
              <w:rPr>
                <w:rFonts w:cstheme="minorHAnsi"/>
                <w:szCs w:val="20"/>
              </w:rPr>
            </w:pPr>
          </w:p>
        </w:tc>
        <w:tc>
          <w:tcPr>
            <w:tcW w:w="990" w:type="dxa"/>
          </w:tcPr>
          <w:p w14:paraId="41878B6D" w14:textId="77777777" w:rsidR="0061524D" w:rsidRPr="00487927" w:rsidRDefault="0061524D" w:rsidP="001B2204">
            <w:pPr>
              <w:jc w:val="center"/>
              <w:rPr>
                <w:rFonts w:cstheme="minorHAnsi"/>
                <w:szCs w:val="20"/>
              </w:rPr>
            </w:pPr>
          </w:p>
        </w:tc>
        <w:tc>
          <w:tcPr>
            <w:tcW w:w="1103" w:type="dxa"/>
          </w:tcPr>
          <w:p w14:paraId="22F5AD36" w14:textId="77777777" w:rsidR="0061524D" w:rsidRPr="00487927" w:rsidRDefault="0061524D" w:rsidP="001B2204">
            <w:pPr>
              <w:jc w:val="center"/>
              <w:rPr>
                <w:rFonts w:cstheme="minorHAnsi"/>
                <w:szCs w:val="20"/>
              </w:rPr>
            </w:pPr>
          </w:p>
        </w:tc>
        <w:tc>
          <w:tcPr>
            <w:tcW w:w="1103" w:type="dxa"/>
          </w:tcPr>
          <w:p w14:paraId="51BE7CF3" w14:textId="77777777" w:rsidR="0061524D" w:rsidRPr="00487927" w:rsidRDefault="0061524D" w:rsidP="001B2204">
            <w:pPr>
              <w:jc w:val="center"/>
              <w:rPr>
                <w:rFonts w:cstheme="minorHAnsi"/>
                <w:szCs w:val="20"/>
              </w:rPr>
            </w:pPr>
          </w:p>
        </w:tc>
      </w:tr>
      <w:tr w:rsidR="0061524D" w:rsidRPr="00487927" w14:paraId="754F8D5C" w14:textId="034C3E89" w:rsidTr="0061524D">
        <w:tc>
          <w:tcPr>
            <w:tcW w:w="1255" w:type="dxa"/>
          </w:tcPr>
          <w:p w14:paraId="5923E03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530_06</w:t>
            </w:r>
          </w:p>
        </w:tc>
        <w:tc>
          <w:tcPr>
            <w:tcW w:w="990" w:type="dxa"/>
          </w:tcPr>
          <w:p w14:paraId="0AC4C59F" w14:textId="77777777" w:rsidR="0061524D" w:rsidRPr="00487927" w:rsidRDefault="0061524D" w:rsidP="001B2204">
            <w:pPr>
              <w:jc w:val="center"/>
              <w:rPr>
                <w:rFonts w:cstheme="minorHAnsi"/>
                <w:szCs w:val="20"/>
              </w:rPr>
            </w:pPr>
          </w:p>
        </w:tc>
        <w:tc>
          <w:tcPr>
            <w:tcW w:w="990" w:type="dxa"/>
          </w:tcPr>
          <w:p w14:paraId="505CA93E" w14:textId="205F802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684165" w14:textId="77777777" w:rsidR="0061524D" w:rsidRPr="00487927" w:rsidRDefault="0061524D" w:rsidP="001B2204">
            <w:pPr>
              <w:jc w:val="center"/>
              <w:rPr>
                <w:rFonts w:cstheme="minorHAnsi"/>
                <w:szCs w:val="20"/>
              </w:rPr>
            </w:pPr>
          </w:p>
        </w:tc>
        <w:tc>
          <w:tcPr>
            <w:tcW w:w="990" w:type="dxa"/>
          </w:tcPr>
          <w:p w14:paraId="74C3DA60" w14:textId="77777777" w:rsidR="0061524D" w:rsidRPr="00487927" w:rsidRDefault="0061524D" w:rsidP="001B2204">
            <w:pPr>
              <w:jc w:val="center"/>
              <w:rPr>
                <w:rFonts w:cstheme="minorHAnsi"/>
                <w:szCs w:val="20"/>
              </w:rPr>
            </w:pPr>
          </w:p>
        </w:tc>
        <w:tc>
          <w:tcPr>
            <w:tcW w:w="990" w:type="dxa"/>
          </w:tcPr>
          <w:p w14:paraId="0DD58984" w14:textId="7F6F8810" w:rsidR="0061524D" w:rsidRPr="00487927" w:rsidRDefault="0061524D" w:rsidP="001B2204">
            <w:pPr>
              <w:jc w:val="center"/>
              <w:rPr>
                <w:rFonts w:cstheme="minorHAnsi"/>
                <w:szCs w:val="20"/>
              </w:rPr>
            </w:pPr>
          </w:p>
        </w:tc>
        <w:tc>
          <w:tcPr>
            <w:tcW w:w="990" w:type="dxa"/>
          </w:tcPr>
          <w:p w14:paraId="540946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6D86E8" w14:textId="77777777" w:rsidR="0061524D" w:rsidRPr="00487927" w:rsidRDefault="0061524D" w:rsidP="001B2204">
            <w:pPr>
              <w:jc w:val="center"/>
              <w:rPr>
                <w:rFonts w:cstheme="minorHAnsi"/>
                <w:szCs w:val="20"/>
              </w:rPr>
            </w:pPr>
          </w:p>
        </w:tc>
        <w:tc>
          <w:tcPr>
            <w:tcW w:w="990" w:type="dxa"/>
          </w:tcPr>
          <w:p w14:paraId="4E0CA442" w14:textId="77777777" w:rsidR="0061524D" w:rsidRPr="00487927" w:rsidRDefault="0061524D" w:rsidP="001B2204">
            <w:pPr>
              <w:jc w:val="center"/>
              <w:rPr>
                <w:rFonts w:cstheme="minorHAnsi"/>
                <w:szCs w:val="20"/>
              </w:rPr>
            </w:pPr>
          </w:p>
        </w:tc>
        <w:tc>
          <w:tcPr>
            <w:tcW w:w="990" w:type="dxa"/>
          </w:tcPr>
          <w:p w14:paraId="02D3FAD7" w14:textId="77777777" w:rsidR="0061524D" w:rsidRPr="00487927" w:rsidRDefault="0061524D" w:rsidP="001B2204">
            <w:pPr>
              <w:jc w:val="center"/>
              <w:rPr>
                <w:rFonts w:cstheme="minorHAnsi"/>
                <w:szCs w:val="20"/>
              </w:rPr>
            </w:pPr>
          </w:p>
        </w:tc>
        <w:tc>
          <w:tcPr>
            <w:tcW w:w="1103" w:type="dxa"/>
          </w:tcPr>
          <w:p w14:paraId="736E6410" w14:textId="77777777" w:rsidR="0061524D" w:rsidRPr="00487927" w:rsidRDefault="0061524D" w:rsidP="001B2204">
            <w:pPr>
              <w:jc w:val="center"/>
              <w:rPr>
                <w:rFonts w:cstheme="minorHAnsi"/>
                <w:szCs w:val="20"/>
              </w:rPr>
            </w:pPr>
          </w:p>
        </w:tc>
        <w:tc>
          <w:tcPr>
            <w:tcW w:w="1103" w:type="dxa"/>
          </w:tcPr>
          <w:p w14:paraId="1F07D208" w14:textId="77777777" w:rsidR="0061524D" w:rsidRPr="00487927" w:rsidRDefault="0061524D" w:rsidP="001B2204">
            <w:pPr>
              <w:jc w:val="center"/>
              <w:rPr>
                <w:rFonts w:cstheme="minorHAnsi"/>
                <w:szCs w:val="20"/>
              </w:rPr>
            </w:pPr>
          </w:p>
        </w:tc>
      </w:tr>
      <w:tr w:rsidR="0061524D" w:rsidRPr="00487927" w14:paraId="1809E7B7" w14:textId="2172DF8D" w:rsidTr="0061524D">
        <w:tc>
          <w:tcPr>
            <w:tcW w:w="1255" w:type="dxa"/>
          </w:tcPr>
          <w:p w14:paraId="468BD54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530_07</w:t>
            </w:r>
          </w:p>
        </w:tc>
        <w:tc>
          <w:tcPr>
            <w:tcW w:w="990" w:type="dxa"/>
          </w:tcPr>
          <w:p w14:paraId="1624270E" w14:textId="77777777" w:rsidR="0061524D" w:rsidRPr="00487927" w:rsidRDefault="0061524D" w:rsidP="001B2204">
            <w:pPr>
              <w:jc w:val="center"/>
              <w:rPr>
                <w:rFonts w:cstheme="minorHAnsi"/>
                <w:szCs w:val="20"/>
              </w:rPr>
            </w:pPr>
          </w:p>
        </w:tc>
        <w:tc>
          <w:tcPr>
            <w:tcW w:w="990" w:type="dxa"/>
          </w:tcPr>
          <w:p w14:paraId="7D816971" w14:textId="39DE09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D1F58C" w14:textId="77777777" w:rsidR="0061524D" w:rsidRPr="00487927" w:rsidRDefault="0061524D" w:rsidP="001B2204">
            <w:pPr>
              <w:jc w:val="center"/>
              <w:rPr>
                <w:rFonts w:cstheme="minorHAnsi"/>
                <w:szCs w:val="20"/>
              </w:rPr>
            </w:pPr>
          </w:p>
        </w:tc>
        <w:tc>
          <w:tcPr>
            <w:tcW w:w="990" w:type="dxa"/>
          </w:tcPr>
          <w:p w14:paraId="6F08820C" w14:textId="77777777" w:rsidR="0061524D" w:rsidRPr="00487927" w:rsidRDefault="0061524D" w:rsidP="001B2204">
            <w:pPr>
              <w:jc w:val="center"/>
              <w:rPr>
                <w:rFonts w:cstheme="minorHAnsi"/>
                <w:szCs w:val="20"/>
              </w:rPr>
            </w:pPr>
          </w:p>
        </w:tc>
        <w:tc>
          <w:tcPr>
            <w:tcW w:w="990" w:type="dxa"/>
          </w:tcPr>
          <w:p w14:paraId="68B708C9" w14:textId="189D8BCA" w:rsidR="0061524D" w:rsidRPr="00487927" w:rsidRDefault="0061524D" w:rsidP="001B2204">
            <w:pPr>
              <w:jc w:val="center"/>
              <w:rPr>
                <w:rFonts w:cstheme="minorHAnsi"/>
                <w:szCs w:val="20"/>
              </w:rPr>
            </w:pPr>
          </w:p>
        </w:tc>
        <w:tc>
          <w:tcPr>
            <w:tcW w:w="990" w:type="dxa"/>
          </w:tcPr>
          <w:p w14:paraId="50D9073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B869BD8" w14:textId="77777777" w:rsidR="0061524D" w:rsidRPr="00487927" w:rsidRDefault="0061524D" w:rsidP="001B2204">
            <w:pPr>
              <w:jc w:val="center"/>
              <w:rPr>
                <w:rFonts w:cstheme="minorHAnsi"/>
                <w:szCs w:val="20"/>
              </w:rPr>
            </w:pPr>
          </w:p>
        </w:tc>
        <w:tc>
          <w:tcPr>
            <w:tcW w:w="990" w:type="dxa"/>
          </w:tcPr>
          <w:p w14:paraId="4EADEBDE" w14:textId="77777777" w:rsidR="0061524D" w:rsidRPr="00487927" w:rsidRDefault="0061524D" w:rsidP="001B2204">
            <w:pPr>
              <w:jc w:val="center"/>
              <w:rPr>
                <w:rFonts w:cstheme="minorHAnsi"/>
                <w:szCs w:val="20"/>
              </w:rPr>
            </w:pPr>
          </w:p>
        </w:tc>
        <w:tc>
          <w:tcPr>
            <w:tcW w:w="990" w:type="dxa"/>
          </w:tcPr>
          <w:p w14:paraId="618EC35D" w14:textId="77777777" w:rsidR="0061524D" w:rsidRPr="00487927" w:rsidRDefault="0061524D" w:rsidP="001B2204">
            <w:pPr>
              <w:jc w:val="center"/>
              <w:rPr>
                <w:rFonts w:cstheme="minorHAnsi"/>
                <w:szCs w:val="20"/>
              </w:rPr>
            </w:pPr>
          </w:p>
        </w:tc>
        <w:tc>
          <w:tcPr>
            <w:tcW w:w="1103" w:type="dxa"/>
          </w:tcPr>
          <w:p w14:paraId="73A67B84" w14:textId="77777777" w:rsidR="0061524D" w:rsidRPr="00487927" w:rsidRDefault="0061524D" w:rsidP="001B2204">
            <w:pPr>
              <w:jc w:val="center"/>
              <w:rPr>
                <w:rFonts w:cstheme="minorHAnsi"/>
                <w:szCs w:val="20"/>
              </w:rPr>
            </w:pPr>
          </w:p>
        </w:tc>
        <w:tc>
          <w:tcPr>
            <w:tcW w:w="1103" w:type="dxa"/>
          </w:tcPr>
          <w:p w14:paraId="4EF6DB38" w14:textId="77777777" w:rsidR="0061524D" w:rsidRPr="00487927" w:rsidRDefault="0061524D" w:rsidP="001B2204">
            <w:pPr>
              <w:jc w:val="center"/>
              <w:rPr>
                <w:rFonts w:cstheme="minorHAnsi"/>
                <w:szCs w:val="20"/>
              </w:rPr>
            </w:pPr>
          </w:p>
        </w:tc>
      </w:tr>
      <w:tr w:rsidR="0061524D" w:rsidRPr="00487927" w14:paraId="5015AB3D" w14:textId="010F03A1" w:rsidTr="0061524D">
        <w:tc>
          <w:tcPr>
            <w:tcW w:w="1255" w:type="dxa"/>
          </w:tcPr>
          <w:p w14:paraId="4E74472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530_08</w:t>
            </w:r>
          </w:p>
        </w:tc>
        <w:tc>
          <w:tcPr>
            <w:tcW w:w="990" w:type="dxa"/>
          </w:tcPr>
          <w:p w14:paraId="4D994540" w14:textId="77777777" w:rsidR="0061524D" w:rsidRPr="00487927" w:rsidRDefault="0061524D" w:rsidP="001B2204">
            <w:pPr>
              <w:jc w:val="center"/>
              <w:rPr>
                <w:rFonts w:cstheme="minorHAnsi"/>
                <w:szCs w:val="20"/>
              </w:rPr>
            </w:pPr>
          </w:p>
        </w:tc>
        <w:tc>
          <w:tcPr>
            <w:tcW w:w="990" w:type="dxa"/>
          </w:tcPr>
          <w:p w14:paraId="5DDA1D66" w14:textId="03FAF5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CFD1CE" w14:textId="77777777" w:rsidR="0061524D" w:rsidRPr="00487927" w:rsidRDefault="0061524D" w:rsidP="001B2204">
            <w:pPr>
              <w:jc w:val="center"/>
              <w:rPr>
                <w:rFonts w:cstheme="minorHAnsi"/>
                <w:szCs w:val="20"/>
              </w:rPr>
            </w:pPr>
          </w:p>
        </w:tc>
        <w:tc>
          <w:tcPr>
            <w:tcW w:w="990" w:type="dxa"/>
          </w:tcPr>
          <w:p w14:paraId="128455E4" w14:textId="77777777" w:rsidR="0061524D" w:rsidRPr="00487927" w:rsidRDefault="0061524D" w:rsidP="001B2204">
            <w:pPr>
              <w:jc w:val="center"/>
              <w:rPr>
                <w:rFonts w:cstheme="minorHAnsi"/>
                <w:szCs w:val="20"/>
              </w:rPr>
            </w:pPr>
          </w:p>
        </w:tc>
        <w:tc>
          <w:tcPr>
            <w:tcW w:w="990" w:type="dxa"/>
          </w:tcPr>
          <w:p w14:paraId="13A6AC6C" w14:textId="3471F302" w:rsidR="0061524D" w:rsidRPr="00487927" w:rsidRDefault="0061524D" w:rsidP="001B2204">
            <w:pPr>
              <w:jc w:val="center"/>
              <w:rPr>
                <w:rFonts w:cstheme="minorHAnsi"/>
                <w:szCs w:val="20"/>
              </w:rPr>
            </w:pPr>
          </w:p>
        </w:tc>
        <w:tc>
          <w:tcPr>
            <w:tcW w:w="990" w:type="dxa"/>
          </w:tcPr>
          <w:p w14:paraId="7C3160F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826696" w14:textId="77777777" w:rsidR="0061524D" w:rsidRPr="00487927" w:rsidRDefault="0061524D" w:rsidP="001B2204">
            <w:pPr>
              <w:jc w:val="center"/>
              <w:rPr>
                <w:rFonts w:cstheme="minorHAnsi"/>
                <w:szCs w:val="20"/>
              </w:rPr>
            </w:pPr>
          </w:p>
        </w:tc>
        <w:tc>
          <w:tcPr>
            <w:tcW w:w="990" w:type="dxa"/>
          </w:tcPr>
          <w:p w14:paraId="58241644" w14:textId="77777777" w:rsidR="0061524D" w:rsidRPr="00487927" w:rsidRDefault="0061524D" w:rsidP="001B2204">
            <w:pPr>
              <w:jc w:val="center"/>
              <w:rPr>
                <w:rFonts w:cstheme="minorHAnsi"/>
                <w:szCs w:val="20"/>
              </w:rPr>
            </w:pPr>
          </w:p>
        </w:tc>
        <w:tc>
          <w:tcPr>
            <w:tcW w:w="990" w:type="dxa"/>
          </w:tcPr>
          <w:p w14:paraId="6D9AFF91" w14:textId="77777777" w:rsidR="0061524D" w:rsidRPr="00487927" w:rsidRDefault="0061524D" w:rsidP="001B2204">
            <w:pPr>
              <w:jc w:val="center"/>
              <w:rPr>
                <w:rFonts w:cstheme="minorHAnsi"/>
                <w:szCs w:val="20"/>
              </w:rPr>
            </w:pPr>
          </w:p>
        </w:tc>
        <w:tc>
          <w:tcPr>
            <w:tcW w:w="1103" w:type="dxa"/>
          </w:tcPr>
          <w:p w14:paraId="4ACA3DF9" w14:textId="77777777" w:rsidR="0061524D" w:rsidRPr="00487927" w:rsidRDefault="0061524D" w:rsidP="001B2204">
            <w:pPr>
              <w:jc w:val="center"/>
              <w:rPr>
                <w:rFonts w:cstheme="minorHAnsi"/>
                <w:szCs w:val="20"/>
              </w:rPr>
            </w:pPr>
          </w:p>
        </w:tc>
        <w:tc>
          <w:tcPr>
            <w:tcW w:w="1103" w:type="dxa"/>
          </w:tcPr>
          <w:p w14:paraId="380AF72E" w14:textId="77777777" w:rsidR="0061524D" w:rsidRPr="00487927" w:rsidRDefault="0061524D" w:rsidP="001B2204">
            <w:pPr>
              <w:jc w:val="center"/>
              <w:rPr>
                <w:rFonts w:cstheme="minorHAnsi"/>
                <w:szCs w:val="20"/>
              </w:rPr>
            </w:pPr>
          </w:p>
        </w:tc>
      </w:tr>
      <w:tr w:rsidR="0061524D" w:rsidRPr="00487927" w14:paraId="1A23C3BF" w14:textId="4ED8A7B0" w:rsidTr="0061524D">
        <w:tc>
          <w:tcPr>
            <w:tcW w:w="1255" w:type="dxa"/>
          </w:tcPr>
          <w:p w14:paraId="48B7542A" w14:textId="36BE0054" w:rsidR="0061524D" w:rsidRPr="00F31B97" w:rsidRDefault="0061524D" w:rsidP="001B2204">
            <w:pPr>
              <w:jc w:val="center"/>
              <w:rPr>
                <w:rFonts w:cstheme="minorHAnsi"/>
                <w:sz w:val="18"/>
                <w:szCs w:val="18"/>
                <w:highlight w:val="yellow"/>
              </w:rPr>
            </w:pPr>
            <w:r>
              <w:rPr>
                <w:rFonts w:cstheme="minorHAnsi"/>
                <w:szCs w:val="20"/>
              </w:rPr>
              <w:t>0</w:t>
            </w:r>
            <w:r w:rsidRPr="00487927">
              <w:rPr>
                <w:rFonts w:cstheme="minorHAnsi"/>
                <w:szCs w:val="20"/>
              </w:rPr>
              <w:t>530_0</w:t>
            </w:r>
            <w:r>
              <w:rPr>
                <w:rFonts w:cstheme="minorHAnsi"/>
                <w:szCs w:val="20"/>
              </w:rPr>
              <w:t>9</w:t>
            </w:r>
          </w:p>
        </w:tc>
        <w:tc>
          <w:tcPr>
            <w:tcW w:w="990" w:type="dxa"/>
          </w:tcPr>
          <w:p w14:paraId="3C249D69" w14:textId="77777777" w:rsidR="0061524D" w:rsidRPr="00487927" w:rsidRDefault="0061524D" w:rsidP="001B2204">
            <w:pPr>
              <w:jc w:val="center"/>
              <w:rPr>
                <w:rFonts w:cstheme="minorHAnsi"/>
                <w:szCs w:val="20"/>
              </w:rPr>
            </w:pPr>
          </w:p>
        </w:tc>
        <w:tc>
          <w:tcPr>
            <w:tcW w:w="990" w:type="dxa"/>
          </w:tcPr>
          <w:p w14:paraId="63B789ED" w14:textId="34321F9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333F90" w14:textId="77777777" w:rsidR="0061524D" w:rsidRPr="00487927" w:rsidRDefault="0061524D" w:rsidP="001B2204">
            <w:pPr>
              <w:jc w:val="center"/>
              <w:rPr>
                <w:rFonts w:cstheme="minorHAnsi"/>
                <w:szCs w:val="20"/>
              </w:rPr>
            </w:pPr>
          </w:p>
        </w:tc>
        <w:tc>
          <w:tcPr>
            <w:tcW w:w="990" w:type="dxa"/>
          </w:tcPr>
          <w:p w14:paraId="301A3175" w14:textId="77777777" w:rsidR="0061524D" w:rsidRPr="00487927" w:rsidRDefault="0061524D" w:rsidP="001B2204">
            <w:pPr>
              <w:jc w:val="center"/>
              <w:rPr>
                <w:rFonts w:cstheme="minorHAnsi"/>
                <w:szCs w:val="20"/>
              </w:rPr>
            </w:pPr>
          </w:p>
        </w:tc>
        <w:tc>
          <w:tcPr>
            <w:tcW w:w="990" w:type="dxa"/>
          </w:tcPr>
          <w:p w14:paraId="77E82D8B" w14:textId="77777777" w:rsidR="0061524D" w:rsidRPr="00487927" w:rsidRDefault="0061524D" w:rsidP="001B2204">
            <w:pPr>
              <w:jc w:val="center"/>
              <w:rPr>
                <w:rFonts w:cstheme="minorHAnsi"/>
                <w:szCs w:val="20"/>
              </w:rPr>
            </w:pPr>
          </w:p>
        </w:tc>
        <w:tc>
          <w:tcPr>
            <w:tcW w:w="990" w:type="dxa"/>
          </w:tcPr>
          <w:p w14:paraId="212817BF" w14:textId="01F26F19"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5F87D9" w14:textId="77777777" w:rsidR="0061524D" w:rsidRPr="00487927" w:rsidRDefault="0061524D" w:rsidP="001B2204">
            <w:pPr>
              <w:jc w:val="center"/>
              <w:rPr>
                <w:rFonts w:cstheme="minorHAnsi"/>
                <w:szCs w:val="20"/>
              </w:rPr>
            </w:pPr>
          </w:p>
        </w:tc>
        <w:tc>
          <w:tcPr>
            <w:tcW w:w="990" w:type="dxa"/>
          </w:tcPr>
          <w:p w14:paraId="23CB7463" w14:textId="77777777" w:rsidR="0061524D" w:rsidRPr="00487927" w:rsidRDefault="0061524D" w:rsidP="001B2204">
            <w:pPr>
              <w:jc w:val="center"/>
              <w:rPr>
                <w:rFonts w:cstheme="minorHAnsi"/>
                <w:szCs w:val="20"/>
              </w:rPr>
            </w:pPr>
          </w:p>
        </w:tc>
        <w:tc>
          <w:tcPr>
            <w:tcW w:w="990" w:type="dxa"/>
          </w:tcPr>
          <w:p w14:paraId="580D8425" w14:textId="77777777" w:rsidR="0061524D" w:rsidRPr="00487927" w:rsidRDefault="0061524D" w:rsidP="001B2204">
            <w:pPr>
              <w:jc w:val="center"/>
              <w:rPr>
                <w:rFonts w:cstheme="minorHAnsi"/>
                <w:szCs w:val="20"/>
              </w:rPr>
            </w:pPr>
          </w:p>
        </w:tc>
        <w:tc>
          <w:tcPr>
            <w:tcW w:w="1103" w:type="dxa"/>
          </w:tcPr>
          <w:p w14:paraId="7AFB69C9" w14:textId="77777777" w:rsidR="0061524D" w:rsidRPr="00487927" w:rsidRDefault="0061524D" w:rsidP="001B2204">
            <w:pPr>
              <w:jc w:val="center"/>
              <w:rPr>
                <w:rFonts w:cstheme="minorHAnsi"/>
                <w:szCs w:val="20"/>
              </w:rPr>
            </w:pPr>
          </w:p>
        </w:tc>
        <w:tc>
          <w:tcPr>
            <w:tcW w:w="1103" w:type="dxa"/>
          </w:tcPr>
          <w:p w14:paraId="68A5EDC4" w14:textId="77777777" w:rsidR="0061524D" w:rsidRPr="00487927" w:rsidRDefault="0061524D" w:rsidP="001B2204">
            <w:pPr>
              <w:jc w:val="center"/>
              <w:rPr>
                <w:rFonts w:cstheme="minorHAnsi"/>
                <w:szCs w:val="20"/>
              </w:rPr>
            </w:pPr>
          </w:p>
        </w:tc>
      </w:tr>
      <w:tr w:rsidR="0061524D" w:rsidRPr="00487927" w14:paraId="32DC5378" w14:textId="6BF0C3D1" w:rsidTr="0061524D">
        <w:tc>
          <w:tcPr>
            <w:tcW w:w="1255" w:type="dxa"/>
            <w:shd w:val="clear" w:color="auto" w:fill="D6E3BC" w:themeFill="accent3" w:themeFillTint="66"/>
          </w:tcPr>
          <w:p w14:paraId="106B8190" w14:textId="0CCD88CA" w:rsidR="0061524D" w:rsidRPr="0029112F" w:rsidRDefault="0061524D" w:rsidP="001B2204">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5A563AB8" w14:textId="46AF92A3"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7561F9F" w14:textId="58996476"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52E340" w14:textId="0FAFD644"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19F6EB46" w14:textId="67BBA88C"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E07D3FB" w14:textId="253DE564"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D5C0705" w14:textId="529601B2"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72ABE32" w14:textId="5FCBF7BB"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AB061DA" w14:textId="2EEBBA9E"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741D4E5" w14:textId="48F5869A"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611F0914" w14:textId="6E978415"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E951A72" w14:textId="72FE6013"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6A81FA7A" w14:textId="0144D366" w:rsidTr="0061524D">
        <w:tc>
          <w:tcPr>
            <w:tcW w:w="1255" w:type="dxa"/>
          </w:tcPr>
          <w:p w14:paraId="4EEBE0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701_01</w:t>
            </w:r>
          </w:p>
        </w:tc>
        <w:tc>
          <w:tcPr>
            <w:tcW w:w="990" w:type="dxa"/>
          </w:tcPr>
          <w:p w14:paraId="22FDA25C" w14:textId="4C53E2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19B3C3" w14:textId="445599E4" w:rsidR="0061524D" w:rsidRPr="00487927" w:rsidRDefault="0061524D" w:rsidP="001B2204">
            <w:pPr>
              <w:jc w:val="center"/>
              <w:rPr>
                <w:rFonts w:cstheme="minorHAnsi"/>
                <w:szCs w:val="20"/>
              </w:rPr>
            </w:pPr>
          </w:p>
        </w:tc>
        <w:tc>
          <w:tcPr>
            <w:tcW w:w="990" w:type="dxa"/>
          </w:tcPr>
          <w:p w14:paraId="10E8E235" w14:textId="77777777" w:rsidR="0061524D" w:rsidRPr="00487927" w:rsidRDefault="0061524D" w:rsidP="001B2204">
            <w:pPr>
              <w:jc w:val="center"/>
              <w:rPr>
                <w:rFonts w:cstheme="minorHAnsi"/>
                <w:szCs w:val="20"/>
              </w:rPr>
            </w:pPr>
          </w:p>
        </w:tc>
        <w:tc>
          <w:tcPr>
            <w:tcW w:w="990" w:type="dxa"/>
          </w:tcPr>
          <w:p w14:paraId="23C151B8" w14:textId="77777777" w:rsidR="0061524D" w:rsidRPr="00487927" w:rsidRDefault="0061524D" w:rsidP="001B2204">
            <w:pPr>
              <w:jc w:val="center"/>
              <w:rPr>
                <w:rFonts w:cstheme="minorHAnsi"/>
                <w:szCs w:val="20"/>
              </w:rPr>
            </w:pPr>
          </w:p>
        </w:tc>
        <w:tc>
          <w:tcPr>
            <w:tcW w:w="990" w:type="dxa"/>
          </w:tcPr>
          <w:p w14:paraId="57121867" w14:textId="7E0F15B9" w:rsidR="0061524D" w:rsidRPr="00487927" w:rsidRDefault="0061524D" w:rsidP="001B2204">
            <w:pPr>
              <w:jc w:val="center"/>
              <w:rPr>
                <w:rFonts w:cstheme="minorHAnsi"/>
                <w:szCs w:val="20"/>
              </w:rPr>
            </w:pPr>
          </w:p>
        </w:tc>
        <w:tc>
          <w:tcPr>
            <w:tcW w:w="990" w:type="dxa"/>
          </w:tcPr>
          <w:p w14:paraId="6C3F1C14" w14:textId="77777777" w:rsidR="0061524D" w:rsidRPr="00487927" w:rsidRDefault="0061524D" w:rsidP="001B2204">
            <w:pPr>
              <w:jc w:val="center"/>
              <w:rPr>
                <w:rFonts w:cstheme="minorHAnsi"/>
                <w:szCs w:val="20"/>
              </w:rPr>
            </w:pPr>
          </w:p>
        </w:tc>
        <w:tc>
          <w:tcPr>
            <w:tcW w:w="1080" w:type="dxa"/>
          </w:tcPr>
          <w:p w14:paraId="70B62A56" w14:textId="77777777" w:rsidR="0061524D" w:rsidRPr="00487927" w:rsidRDefault="0061524D" w:rsidP="001B2204">
            <w:pPr>
              <w:jc w:val="center"/>
              <w:rPr>
                <w:rFonts w:cstheme="minorHAnsi"/>
                <w:szCs w:val="20"/>
              </w:rPr>
            </w:pPr>
          </w:p>
        </w:tc>
        <w:tc>
          <w:tcPr>
            <w:tcW w:w="990" w:type="dxa"/>
          </w:tcPr>
          <w:p w14:paraId="1AC73E68" w14:textId="77777777" w:rsidR="0061524D" w:rsidRPr="00487927" w:rsidRDefault="0061524D" w:rsidP="001B2204">
            <w:pPr>
              <w:jc w:val="center"/>
              <w:rPr>
                <w:rFonts w:cstheme="minorHAnsi"/>
                <w:szCs w:val="20"/>
              </w:rPr>
            </w:pPr>
          </w:p>
        </w:tc>
        <w:tc>
          <w:tcPr>
            <w:tcW w:w="990" w:type="dxa"/>
          </w:tcPr>
          <w:p w14:paraId="3289E5CE" w14:textId="77777777" w:rsidR="0061524D" w:rsidRPr="00487927" w:rsidRDefault="0061524D" w:rsidP="001B2204">
            <w:pPr>
              <w:jc w:val="center"/>
              <w:rPr>
                <w:rFonts w:cstheme="minorHAnsi"/>
                <w:szCs w:val="20"/>
              </w:rPr>
            </w:pPr>
          </w:p>
        </w:tc>
        <w:tc>
          <w:tcPr>
            <w:tcW w:w="1103" w:type="dxa"/>
          </w:tcPr>
          <w:p w14:paraId="2EF441FD" w14:textId="77777777" w:rsidR="0061524D" w:rsidRPr="00487927" w:rsidRDefault="0061524D" w:rsidP="001B2204">
            <w:pPr>
              <w:jc w:val="center"/>
              <w:rPr>
                <w:rFonts w:cstheme="minorHAnsi"/>
                <w:szCs w:val="20"/>
              </w:rPr>
            </w:pPr>
          </w:p>
        </w:tc>
        <w:tc>
          <w:tcPr>
            <w:tcW w:w="1103" w:type="dxa"/>
          </w:tcPr>
          <w:p w14:paraId="486E9585" w14:textId="77777777" w:rsidR="0061524D" w:rsidRPr="00487927" w:rsidRDefault="0061524D" w:rsidP="001B2204">
            <w:pPr>
              <w:jc w:val="center"/>
              <w:rPr>
                <w:rFonts w:cstheme="minorHAnsi"/>
                <w:szCs w:val="20"/>
              </w:rPr>
            </w:pPr>
          </w:p>
        </w:tc>
      </w:tr>
      <w:tr w:rsidR="0061524D" w:rsidRPr="00487927" w14:paraId="34EE36F2" w14:textId="7229E38D" w:rsidTr="0061524D">
        <w:tc>
          <w:tcPr>
            <w:tcW w:w="1255" w:type="dxa"/>
          </w:tcPr>
          <w:p w14:paraId="2A959A8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701_02</w:t>
            </w:r>
          </w:p>
        </w:tc>
        <w:tc>
          <w:tcPr>
            <w:tcW w:w="990" w:type="dxa"/>
          </w:tcPr>
          <w:p w14:paraId="7EE26E73" w14:textId="4912C8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571419" w14:textId="774A77CA" w:rsidR="0061524D" w:rsidRPr="00487927" w:rsidRDefault="0061524D" w:rsidP="001B2204">
            <w:pPr>
              <w:jc w:val="center"/>
              <w:rPr>
                <w:rFonts w:cstheme="minorHAnsi"/>
                <w:szCs w:val="20"/>
              </w:rPr>
            </w:pPr>
          </w:p>
        </w:tc>
        <w:tc>
          <w:tcPr>
            <w:tcW w:w="990" w:type="dxa"/>
          </w:tcPr>
          <w:p w14:paraId="54946A89" w14:textId="77777777" w:rsidR="0061524D" w:rsidRPr="00487927" w:rsidRDefault="0061524D" w:rsidP="001B2204">
            <w:pPr>
              <w:jc w:val="center"/>
              <w:rPr>
                <w:rFonts w:cstheme="minorHAnsi"/>
                <w:szCs w:val="20"/>
              </w:rPr>
            </w:pPr>
          </w:p>
        </w:tc>
        <w:tc>
          <w:tcPr>
            <w:tcW w:w="990" w:type="dxa"/>
          </w:tcPr>
          <w:p w14:paraId="31D5F2DF" w14:textId="77777777" w:rsidR="0061524D" w:rsidRPr="00487927" w:rsidRDefault="0061524D" w:rsidP="001B2204">
            <w:pPr>
              <w:jc w:val="center"/>
              <w:rPr>
                <w:rFonts w:cstheme="minorHAnsi"/>
                <w:szCs w:val="20"/>
              </w:rPr>
            </w:pPr>
          </w:p>
        </w:tc>
        <w:tc>
          <w:tcPr>
            <w:tcW w:w="990" w:type="dxa"/>
          </w:tcPr>
          <w:p w14:paraId="4FAAED1B" w14:textId="4A68CEE5" w:rsidR="0061524D" w:rsidRPr="00487927" w:rsidRDefault="0061524D" w:rsidP="001B2204">
            <w:pPr>
              <w:jc w:val="center"/>
              <w:rPr>
                <w:rFonts w:cstheme="minorHAnsi"/>
                <w:szCs w:val="20"/>
              </w:rPr>
            </w:pPr>
          </w:p>
        </w:tc>
        <w:tc>
          <w:tcPr>
            <w:tcW w:w="990" w:type="dxa"/>
          </w:tcPr>
          <w:p w14:paraId="6B56FF78" w14:textId="77777777" w:rsidR="0061524D" w:rsidRPr="00487927" w:rsidRDefault="0061524D" w:rsidP="001B2204">
            <w:pPr>
              <w:jc w:val="center"/>
              <w:rPr>
                <w:rFonts w:cstheme="minorHAnsi"/>
                <w:szCs w:val="20"/>
              </w:rPr>
            </w:pPr>
          </w:p>
        </w:tc>
        <w:tc>
          <w:tcPr>
            <w:tcW w:w="1080" w:type="dxa"/>
          </w:tcPr>
          <w:p w14:paraId="199D0211" w14:textId="77777777" w:rsidR="0061524D" w:rsidRPr="00487927" w:rsidRDefault="0061524D" w:rsidP="001B2204">
            <w:pPr>
              <w:jc w:val="center"/>
              <w:rPr>
                <w:rFonts w:cstheme="minorHAnsi"/>
                <w:szCs w:val="20"/>
              </w:rPr>
            </w:pPr>
          </w:p>
        </w:tc>
        <w:tc>
          <w:tcPr>
            <w:tcW w:w="990" w:type="dxa"/>
          </w:tcPr>
          <w:p w14:paraId="08466A34" w14:textId="77777777" w:rsidR="0061524D" w:rsidRPr="00487927" w:rsidRDefault="0061524D" w:rsidP="001B2204">
            <w:pPr>
              <w:jc w:val="center"/>
              <w:rPr>
                <w:rFonts w:cstheme="minorHAnsi"/>
                <w:szCs w:val="20"/>
              </w:rPr>
            </w:pPr>
          </w:p>
        </w:tc>
        <w:tc>
          <w:tcPr>
            <w:tcW w:w="990" w:type="dxa"/>
          </w:tcPr>
          <w:p w14:paraId="4D8EF074" w14:textId="77777777" w:rsidR="0061524D" w:rsidRPr="00487927" w:rsidRDefault="0061524D" w:rsidP="001B2204">
            <w:pPr>
              <w:jc w:val="center"/>
              <w:rPr>
                <w:rFonts w:cstheme="minorHAnsi"/>
                <w:szCs w:val="20"/>
              </w:rPr>
            </w:pPr>
          </w:p>
        </w:tc>
        <w:tc>
          <w:tcPr>
            <w:tcW w:w="1103" w:type="dxa"/>
          </w:tcPr>
          <w:p w14:paraId="3187EE84" w14:textId="77777777" w:rsidR="0061524D" w:rsidRPr="00487927" w:rsidRDefault="0061524D" w:rsidP="001B2204">
            <w:pPr>
              <w:jc w:val="center"/>
              <w:rPr>
                <w:rFonts w:cstheme="minorHAnsi"/>
                <w:szCs w:val="20"/>
              </w:rPr>
            </w:pPr>
          </w:p>
        </w:tc>
        <w:tc>
          <w:tcPr>
            <w:tcW w:w="1103" w:type="dxa"/>
          </w:tcPr>
          <w:p w14:paraId="4C0B8000" w14:textId="77777777" w:rsidR="0061524D" w:rsidRPr="00487927" w:rsidRDefault="0061524D" w:rsidP="001B2204">
            <w:pPr>
              <w:jc w:val="center"/>
              <w:rPr>
                <w:rFonts w:cstheme="minorHAnsi"/>
                <w:szCs w:val="20"/>
              </w:rPr>
            </w:pPr>
          </w:p>
        </w:tc>
      </w:tr>
      <w:tr w:rsidR="0061524D" w:rsidRPr="00487927" w14:paraId="19A0CAC5" w14:textId="30C758D5" w:rsidTr="0061524D">
        <w:tc>
          <w:tcPr>
            <w:tcW w:w="1255" w:type="dxa"/>
          </w:tcPr>
          <w:p w14:paraId="7F687A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701_04</w:t>
            </w:r>
          </w:p>
        </w:tc>
        <w:tc>
          <w:tcPr>
            <w:tcW w:w="990" w:type="dxa"/>
          </w:tcPr>
          <w:p w14:paraId="4DF7070D" w14:textId="70B360F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51BC6" w14:textId="4FB42B89" w:rsidR="0061524D" w:rsidRPr="00487927" w:rsidRDefault="0061524D" w:rsidP="001B2204">
            <w:pPr>
              <w:jc w:val="center"/>
              <w:rPr>
                <w:rFonts w:cstheme="minorHAnsi"/>
                <w:szCs w:val="20"/>
              </w:rPr>
            </w:pPr>
          </w:p>
        </w:tc>
        <w:tc>
          <w:tcPr>
            <w:tcW w:w="990" w:type="dxa"/>
          </w:tcPr>
          <w:p w14:paraId="7FA6B8F9" w14:textId="77777777" w:rsidR="0061524D" w:rsidRPr="00487927" w:rsidRDefault="0061524D" w:rsidP="001B2204">
            <w:pPr>
              <w:jc w:val="center"/>
              <w:rPr>
                <w:rFonts w:cstheme="minorHAnsi"/>
                <w:szCs w:val="20"/>
              </w:rPr>
            </w:pPr>
          </w:p>
        </w:tc>
        <w:tc>
          <w:tcPr>
            <w:tcW w:w="990" w:type="dxa"/>
          </w:tcPr>
          <w:p w14:paraId="789A16D1" w14:textId="77777777" w:rsidR="0061524D" w:rsidRPr="00487927" w:rsidRDefault="0061524D" w:rsidP="001B2204">
            <w:pPr>
              <w:jc w:val="center"/>
              <w:rPr>
                <w:rFonts w:cstheme="minorHAnsi"/>
                <w:szCs w:val="20"/>
              </w:rPr>
            </w:pPr>
          </w:p>
        </w:tc>
        <w:tc>
          <w:tcPr>
            <w:tcW w:w="990" w:type="dxa"/>
          </w:tcPr>
          <w:p w14:paraId="1E775811" w14:textId="77D31A05" w:rsidR="0061524D" w:rsidRPr="00487927" w:rsidRDefault="0061524D" w:rsidP="001B2204">
            <w:pPr>
              <w:jc w:val="center"/>
              <w:rPr>
                <w:rFonts w:cstheme="minorHAnsi"/>
                <w:szCs w:val="20"/>
              </w:rPr>
            </w:pPr>
          </w:p>
        </w:tc>
        <w:tc>
          <w:tcPr>
            <w:tcW w:w="990" w:type="dxa"/>
          </w:tcPr>
          <w:p w14:paraId="637A558C" w14:textId="77777777" w:rsidR="0061524D" w:rsidRPr="00487927" w:rsidRDefault="0061524D" w:rsidP="001B2204">
            <w:pPr>
              <w:jc w:val="center"/>
              <w:rPr>
                <w:rFonts w:cstheme="minorHAnsi"/>
                <w:szCs w:val="20"/>
              </w:rPr>
            </w:pPr>
          </w:p>
        </w:tc>
        <w:tc>
          <w:tcPr>
            <w:tcW w:w="1080" w:type="dxa"/>
          </w:tcPr>
          <w:p w14:paraId="37A4EF06" w14:textId="77777777" w:rsidR="0061524D" w:rsidRPr="00487927" w:rsidRDefault="0061524D" w:rsidP="001B2204">
            <w:pPr>
              <w:jc w:val="center"/>
              <w:rPr>
                <w:rFonts w:cstheme="minorHAnsi"/>
                <w:szCs w:val="20"/>
              </w:rPr>
            </w:pPr>
          </w:p>
        </w:tc>
        <w:tc>
          <w:tcPr>
            <w:tcW w:w="990" w:type="dxa"/>
          </w:tcPr>
          <w:p w14:paraId="0F641576" w14:textId="77777777" w:rsidR="0061524D" w:rsidRPr="00487927" w:rsidRDefault="0061524D" w:rsidP="001B2204">
            <w:pPr>
              <w:jc w:val="center"/>
              <w:rPr>
                <w:rFonts w:cstheme="minorHAnsi"/>
                <w:szCs w:val="20"/>
              </w:rPr>
            </w:pPr>
          </w:p>
        </w:tc>
        <w:tc>
          <w:tcPr>
            <w:tcW w:w="990" w:type="dxa"/>
          </w:tcPr>
          <w:p w14:paraId="6CD35F71" w14:textId="77777777" w:rsidR="0061524D" w:rsidRPr="00487927" w:rsidRDefault="0061524D" w:rsidP="001B2204">
            <w:pPr>
              <w:jc w:val="center"/>
              <w:rPr>
                <w:rFonts w:cstheme="minorHAnsi"/>
                <w:szCs w:val="20"/>
              </w:rPr>
            </w:pPr>
          </w:p>
        </w:tc>
        <w:tc>
          <w:tcPr>
            <w:tcW w:w="1103" w:type="dxa"/>
          </w:tcPr>
          <w:p w14:paraId="1CEBA8F9" w14:textId="77777777" w:rsidR="0061524D" w:rsidRPr="00487927" w:rsidRDefault="0061524D" w:rsidP="001B2204">
            <w:pPr>
              <w:jc w:val="center"/>
              <w:rPr>
                <w:rFonts w:cstheme="minorHAnsi"/>
                <w:szCs w:val="20"/>
              </w:rPr>
            </w:pPr>
          </w:p>
        </w:tc>
        <w:tc>
          <w:tcPr>
            <w:tcW w:w="1103" w:type="dxa"/>
          </w:tcPr>
          <w:p w14:paraId="6AA7A790" w14:textId="77777777" w:rsidR="0061524D" w:rsidRPr="00487927" w:rsidRDefault="0061524D" w:rsidP="001B2204">
            <w:pPr>
              <w:jc w:val="center"/>
              <w:rPr>
                <w:rFonts w:cstheme="minorHAnsi"/>
                <w:szCs w:val="20"/>
              </w:rPr>
            </w:pPr>
          </w:p>
        </w:tc>
      </w:tr>
      <w:tr w:rsidR="0061524D" w:rsidRPr="00487927" w14:paraId="23799AA5" w14:textId="53492318" w:rsidTr="0061524D">
        <w:tc>
          <w:tcPr>
            <w:tcW w:w="1255" w:type="dxa"/>
          </w:tcPr>
          <w:p w14:paraId="27B5D5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701_05</w:t>
            </w:r>
          </w:p>
        </w:tc>
        <w:tc>
          <w:tcPr>
            <w:tcW w:w="990" w:type="dxa"/>
          </w:tcPr>
          <w:p w14:paraId="7442C5F4" w14:textId="2C9C1CB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D771EA" w14:textId="18D66739" w:rsidR="0061524D" w:rsidRPr="00487927" w:rsidRDefault="0061524D" w:rsidP="001B2204">
            <w:pPr>
              <w:jc w:val="center"/>
              <w:rPr>
                <w:rFonts w:cstheme="minorHAnsi"/>
                <w:szCs w:val="20"/>
              </w:rPr>
            </w:pPr>
          </w:p>
        </w:tc>
        <w:tc>
          <w:tcPr>
            <w:tcW w:w="990" w:type="dxa"/>
          </w:tcPr>
          <w:p w14:paraId="0AF7B98F" w14:textId="77777777" w:rsidR="0061524D" w:rsidRPr="00487927" w:rsidRDefault="0061524D" w:rsidP="001B2204">
            <w:pPr>
              <w:jc w:val="center"/>
              <w:rPr>
                <w:rFonts w:cstheme="minorHAnsi"/>
                <w:szCs w:val="20"/>
              </w:rPr>
            </w:pPr>
          </w:p>
        </w:tc>
        <w:tc>
          <w:tcPr>
            <w:tcW w:w="990" w:type="dxa"/>
          </w:tcPr>
          <w:p w14:paraId="6AB65D90" w14:textId="77777777" w:rsidR="0061524D" w:rsidRPr="00487927" w:rsidRDefault="0061524D" w:rsidP="001B2204">
            <w:pPr>
              <w:jc w:val="center"/>
              <w:rPr>
                <w:rFonts w:cstheme="minorHAnsi"/>
                <w:szCs w:val="20"/>
              </w:rPr>
            </w:pPr>
          </w:p>
        </w:tc>
        <w:tc>
          <w:tcPr>
            <w:tcW w:w="990" w:type="dxa"/>
          </w:tcPr>
          <w:p w14:paraId="3539D515" w14:textId="4A6A4A6F" w:rsidR="0061524D" w:rsidRPr="00487927" w:rsidRDefault="0061524D" w:rsidP="001B2204">
            <w:pPr>
              <w:jc w:val="center"/>
              <w:rPr>
                <w:rFonts w:cstheme="minorHAnsi"/>
                <w:szCs w:val="20"/>
              </w:rPr>
            </w:pPr>
          </w:p>
        </w:tc>
        <w:tc>
          <w:tcPr>
            <w:tcW w:w="990" w:type="dxa"/>
          </w:tcPr>
          <w:p w14:paraId="06B04D84" w14:textId="77777777" w:rsidR="0061524D" w:rsidRPr="00487927" w:rsidRDefault="0061524D" w:rsidP="001B2204">
            <w:pPr>
              <w:jc w:val="center"/>
              <w:rPr>
                <w:rFonts w:cstheme="minorHAnsi"/>
                <w:szCs w:val="20"/>
              </w:rPr>
            </w:pPr>
          </w:p>
        </w:tc>
        <w:tc>
          <w:tcPr>
            <w:tcW w:w="1080" w:type="dxa"/>
          </w:tcPr>
          <w:p w14:paraId="3BF5813A" w14:textId="77777777" w:rsidR="0061524D" w:rsidRPr="00487927" w:rsidRDefault="0061524D" w:rsidP="001B2204">
            <w:pPr>
              <w:jc w:val="center"/>
              <w:rPr>
                <w:rFonts w:cstheme="minorHAnsi"/>
                <w:szCs w:val="20"/>
              </w:rPr>
            </w:pPr>
          </w:p>
        </w:tc>
        <w:tc>
          <w:tcPr>
            <w:tcW w:w="990" w:type="dxa"/>
          </w:tcPr>
          <w:p w14:paraId="1A3E2A3B" w14:textId="77777777" w:rsidR="0061524D" w:rsidRPr="00487927" w:rsidRDefault="0061524D" w:rsidP="001B2204">
            <w:pPr>
              <w:jc w:val="center"/>
              <w:rPr>
                <w:rFonts w:cstheme="minorHAnsi"/>
                <w:szCs w:val="20"/>
              </w:rPr>
            </w:pPr>
          </w:p>
        </w:tc>
        <w:tc>
          <w:tcPr>
            <w:tcW w:w="990" w:type="dxa"/>
          </w:tcPr>
          <w:p w14:paraId="443E93BE" w14:textId="77777777" w:rsidR="0061524D" w:rsidRPr="00487927" w:rsidRDefault="0061524D" w:rsidP="001B2204">
            <w:pPr>
              <w:jc w:val="center"/>
              <w:rPr>
                <w:rFonts w:cstheme="minorHAnsi"/>
                <w:szCs w:val="20"/>
              </w:rPr>
            </w:pPr>
          </w:p>
        </w:tc>
        <w:tc>
          <w:tcPr>
            <w:tcW w:w="1103" w:type="dxa"/>
          </w:tcPr>
          <w:p w14:paraId="751B309C" w14:textId="77777777" w:rsidR="0061524D" w:rsidRPr="00487927" w:rsidRDefault="0061524D" w:rsidP="001B2204">
            <w:pPr>
              <w:jc w:val="center"/>
              <w:rPr>
                <w:rFonts w:cstheme="minorHAnsi"/>
                <w:szCs w:val="20"/>
              </w:rPr>
            </w:pPr>
          </w:p>
        </w:tc>
        <w:tc>
          <w:tcPr>
            <w:tcW w:w="1103" w:type="dxa"/>
          </w:tcPr>
          <w:p w14:paraId="37D42FC7" w14:textId="77777777" w:rsidR="0061524D" w:rsidRPr="00487927" w:rsidRDefault="0061524D" w:rsidP="001B2204">
            <w:pPr>
              <w:jc w:val="center"/>
              <w:rPr>
                <w:rFonts w:cstheme="minorHAnsi"/>
                <w:szCs w:val="20"/>
              </w:rPr>
            </w:pPr>
          </w:p>
        </w:tc>
      </w:tr>
      <w:tr w:rsidR="0061524D" w:rsidRPr="00487927" w14:paraId="5EBDC811" w14:textId="3464C439" w:rsidTr="0061524D">
        <w:tc>
          <w:tcPr>
            <w:tcW w:w="1255" w:type="dxa"/>
          </w:tcPr>
          <w:p w14:paraId="7245950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701_06</w:t>
            </w:r>
          </w:p>
        </w:tc>
        <w:tc>
          <w:tcPr>
            <w:tcW w:w="990" w:type="dxa"/>
          </w:tcPr>
          <w:p w14:paraId="63C2EBF0" w14:textId="7C06F7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739AFD" w14:textId="40B11016" w:rsidR="0061524D" w:rsidRPr="00487927" w:rsidRDefault="0061524D" w:rsidP="001B2204">
            <w:pPr>
              <w:jc w:val="center"/>
              <w:rPr>
                <w:rFonts w:cstheme="minorHAnsi"/>
                <w:szCs w:val="20"/>
              </w:rPr>
            </w:pPr>
          </w:p>
        </w:tc>
        <w:tc>
          <w:tcPr>
            <w:tcW w:w="990" w:type="dxa"/>
          </w:tcPr>
          <w:p w14:paraId="11446554" w14:textId="77777777" w:rsidR="0061524D" w:rsidRPr="00487927" w:rsidRDefault="0061524D" w:rsidP="001B2204">
            <w:pPr>
              <w:jc w:val="center"/>
              <w:rPr>
                <w:rFonts w:cstheme="minorHAnsi"/>
                <w:szCs w:val="20"/>
              </w:rPr>
            </w:pPr>
          </w:p>
        </w:tc>
        <w:tc>
          <w:tcPr>
            <w:tcW w:w="990" w:type="dxa"/>
          </w:tcPr>
          <w:p w14:paraId="63AC2EB9" w14:textId="77777777" w:rsidR="0061524D" w:rsidRPr="00487927" w:rsidRDefault="0061524D" w:rsidP="001B2204">
            <w:pPr>
              <w:jc w:val="center"/>
              <w:rPr>
                <w:rFonts w:cstheme="minorHAnsi"/>
                <w:szCs w:val="20"/>
              </w:rPr>
            </w:pPr>
          </w:p>
        </w:tc>
        <w:tc>
          <w:tcPr>
            <w:tcW w:w="990" w:type="dxa"/>
          </w:tcPr>
          <w:p w14:paraId="580DCD93" w14:textId="713043F6" w:rsidR="0061524D" w:rsidRPr="00487927" w:rsidRDefault="0061524D" w:rsidP="001B2204">
            <w:pPr>
              <w:jc w:val="center"/>
              <w:rPr>
                <w:rFonts w:cstheme="minorHAnsi"/>
                <w:szCs w:val="20"/>
              </w:rPr>
            </w:pPr>
          </w:p>
        </w:tc>
        <w:tc>
          <w:tcPr>
            <w:tcW w:w="990" w:type="dxa"/>
          </w:tcPr>
          <w:p w14:paraId="24946F60" w14:textId="77777777" w:rsidR="0061524D" w:rsidRPr="00487927" w:rsidRDefault="0061524D" w:rsidP="001B2204">
            <w:pPr>
              <w:jc w:val="center"/>
              <w:rPr>
                <w:rFonts w:cstheme="minorHAnsi"/>
                <w:szCs w:val="20"/>
              </w:rPr>
            </w:pPr>
          </w:p>
        </w:tc>
        <w:tc>
          <w:tcPr>
            <w:tcW w:w="1080" w:type="dxa"/>
          </w:tcPr>
          <w:p w14:paraId="367E52D4" w14:textId="77777777" w:rsidR="0061524D" w:rsidRPr="00487927" w:rsidRDefault="0061524D" w:rsidP="001B2204">
            <w:pPr>
              <w:jc w:val="center"/>
              <w:rPr>
                <w:rFonts w:cstheme="minorHAnsi"/>
                <w:szCs w:val="20"/>
              </w:rPr>
            </w:pPr>
          </w:p>
        </w:tc>
        <w:tc>
          <w:tcPr>
            <w:tcW w:w="990" w:type="dxa"/>
          </w:tcPr>
          <w:p w14:paraId="7DBF70BD" w14:textId="77777777" w:rsidR="0061524D" w:rsidRPr="00487927" w:rsidRDefault="0061524D" w:rsidP="001B2204">
            <w:pPr>
              <w:jc w:val="center"/>
              <w:rPr>
                <w:rFonts w:cstheme="minorHAnsi"/>
                <w:szCs w:val="20"/>
              </w:rPr>
            </w:pPr>
          </w:p>
        </w:tc>
        <w:tc>
          <w:tcPr>
            <w:tcW w:w="990" w:type="dxa"/>
          </w:tcPr>
          <w:p w14:paraId="1080BF66" w14:textId="77777777" w:rsidR="0061524D" w:rsidRPr="00487927" w:rsidRDefault="0061524D" w:rsidP="001B2204">
            <w:pPr>
              <w:jc w:val="center"/>
              <w:rPr>
                <w:rFonts w:cstheme="minorHAnsi"/>
                <w:szCs w:val="20"/>
              </w:rPr>
            </w:pPr>
          </w:p>
        </w:tc>
        <w:tc>
          <w:tcPr>
            <w:tcW w:w="1103" w:type="dxa"/>
          </w:tcPr>
          <w:p w14:paraId="2EE19BFD" w14:textId="77777777" w:rsidR="0061524D" w:rsidRPr="00487927" w:rsidRDefault="0061524D" w:rsidP="001B2204">
            <w:pPr>
              <w:jc w:val="center"/>
              <w:rPr>
                <w:rFonts w:cstheme="minorHAnsi"/>
                <w:szCs w:val="20"/>
              </w:rPr>
            </w:pPr>
          </w:p>
        </w:tc>
        <w:tc>
          <w:tcPr>
            <w:tcW w:w="1103" w:type="dxa"/>
          </w:tcPr>
          <w:p w14:paraId="18C89913" w14:textId="77777777" w:rsidR="0061524D" w:rsidRPr="00487927" w:rsidRDefault="0061524D" w:rsidP="001B2204">
            <w:pPr>
              <w:jc w:val="center"/>
              <w:rPr>
                <w:rFonts w:cstheme="minorHAnsi"/>
                <w:szCs w:val="20"/>
              </w:rPr>
            </w:pPr>
          </w:p>
        </w:tc>
      </w:tr>
      <w:tr w:rsidR="0061524D" w:rsidRPr="00487927" w14:paraId="5283F940" w14:textId="6BBFC7C0" w:rsidTr="0061524D">
        <w:tc>
          <w:tcPr>
            <w:tcW w:w="1255" w:type="dxa"/>
          </w:tcPr>
          <w:p w14:paraId="1BC53B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701_07</w:t>
            </w:r>
          </w:p>
        </w:tc>
        <w:tc>
          <w:tcPr>
            <w:tcW w:w="990" w:type="dxa"/>
          </w:tcPr>
          <w:p w14:paraId="5002388B" w14:textId="32535F8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81332B" w14:textId="47E24F1F" w:rsidR="0061524D" w:rsidRPr="00487927" w:rsidRDefault="0061524D" w:rsidP="001B2204">
            <w:pPr>
              <w:jc w:val="center"/>
              <w:rPr>
                <w:rFonts w:cstheme="minorHAnsi"/>
                <w:szCs w:val="20"/>
              </w:rPr>
            </w:pPr>
          </w:p>
        </w:tc>
        <w:tc>
          <w:tcPr>
            <w:tcW w:w="990" w:type="dxa"/>
          </w:tcPr>
          <w:p w14:paraId="1F1A75D1" w14:textId="77777777" w:rsidR="0061524D" w:rsidRPr="00487927" w:rsidRDefault="0061524D" w:rsidP="001B2204">
            <w:pPr>
              <w:jc w:val="center"/>
              <w:rPr>
                <w:rFonts w:cstheme="minorHAnsi"/>
                <w:szCs w:val="20"/>
              </w:rPr>
            </w:pPr>
          </w:p>
        </w:tc>
        <w:tc>
          <w:tcPr>
            <w:tcW w:w="990" w:type="dxa"/>
          </w:tcPr>
          <w:p w14:paraId="345639E8" w14:textId="77777777" w:rsidR="0061524D" w:rsidRPr="00487927" w:rsidRDefault="0061524D" w:rsidP="001B2204">
            <w:pPr>
              <w:jc w:val="center"/>
              <w:rPr>
                <w:rFonts w:cstheme="minorHAnsi"/>
                <w:szCs w:val="20"/>
              </w:rPr>
            </w:pPr>
          </w:p>
        </w:tc>
        <w:tc>
          <w:tcPr>
            <w:tcW w:w="990" w:type="dxa"/>
          </w:tcPr>
          <w:p w14:paraId="0F94E0ED" w14:textId="5F8960DF" w:rsidR="0061524D" w:rsidRPr="00487927" w:rsidRDefault="0061524D" w:rsidP="001B2204">
            <w:pPr>
              <w:jc w:val="center"/>
              <w:rPr>
                <w:rFonts w:cstheme="minorHAnsi"/>
                <w:szCs w:val="20"/>
              </w:rPr>
            </w:pPr>
          </w:p>
        </w:tc>
        <w:tc>
          <w:tcPr>
            <w:tcW w:w="990" w:type="dxa"/>
          </w:tcPr>
          <w:p w14:paraId="5D859194" w14:textId="77777777" w:rsidR="0061524D" w:rsidRPr="00487927" w:rsidRDefault="0061524D" w:rsidP="001B2204">
            <w:pPr>
              <w:jc w:val="center"/>
              <w:rPr>
                <w:rFonts w:cstheme="minorHAnsi"/>
                <w:szCs w:val="20"/>
              </w:rPr>
            </w:pPr>
          </w:p>
        </w:tc>
        <w:tc>
          <w:tcPr>
            <w:tcW w:w="1080" w:type="dxa"/>
          </w:tcPr>
          <w:p w14:paraId="50F7691B" w14:textId="77777777" w:rsidR="0061524D" w:rsidRPr="00487927" w:rsidRDefault="0061524D" w:rsidP="001B2204">
            <w:pPr>
              <w:jc w:val="center"/>
              <w:rPr>
                <w:rFonts w:cstheme="minorHAnsi"/>
                <w:szCs w:val="20"/>
              </w:rPr>
            </w:pPr>
          </w:p>
        </w:tc>
        <w:tc>
          <w:tcPr>
            <w:tcW w:w="990" w:type="dxa"/>
          </w:tcPr>
          <w:p w14:paraId="3D082246" w14:textId="77777777" w:rsidR="0061524D" w:rsidRPr="00487927" w:rsidRDefault="0061524D" w:rsidP="001B2204">
            <w:pPr>
              <w:jc w:val="center"/>
              <w:rPr>
                <w:rFonts w:cstheme="minorHAnsi"/>
                <w:szCs w:val="20"/>
              </w:rPr>
            </w:pPr>
          </w:p>
        </w:tc>
        <w:tc>
          <w:tcPr>
            <w:tcW w:w="990" w:type="dxa"/>
          </w:tcPr>
          <w:p w14:paraId="20EBFDA3" w14:textId="77777777" w:rsidR="0061524D" w:rsidRPr="00487927" w:rsidRDefault="0061524D" w:rsidP="001B2204">
            <w:pPr>
              <w:jc w:val="center"/>
              <w:rPr>
                <w:rFonts w:cstheme="minorHAnsi"/>
                <w:szCs w:val="20"/>
              </w:rPr>
            </w:pPr>
          </w:p>
        </w:tc>
        <w:tc>
          <w:tcPr>
            <w:tcW w:w="1103" w:type="dxa"/>
          </w:tcPr>
          <w:p w14:paraId="09C7B9CC" w14:textId="77777777" w:rsidR="0061524D" w:rsidRPr="00487927" w:rsidRDefault="0061524D" w:rsidP="001B2204">
            <w:pPr>
              <w:jc w:val="center"/>
              <w:rPr>
                <w:rFonts w:cstheme="minorHAnsi"/>
                <w:szCs w:val="20"/>
              </w:rPr>
            </w:pPr>
          </w:p>
        </w:tc>
        <w:tc>
          <w:tcPr>
            <w:tcW w:w="1103" w:type="dxa"/>
          </w:tcPr>
          <w:p w14:paraId="375F10A7" w14:textId="77777777" w:rsidR="0061524D" w:rsidRPr="00487927" w:rsidRDefault="0061524D" w:rsidP="001B2204">
            <w:pPr>
              <w:jc w:val="center"/>
              <w:rPr>
                <w:rFonts w:cstheme="minorHAnsi"/>
                <w:szCs w:val="20"/>
              </w:rPr>
            </w:pPr>
          </w:p>
        </w:tc>
      </w:tr>
      <w:tr w:rsidR="0061524D" w:rsidRPr="00487927" w14:paraId="216E5359" w14:textId="7A785971" w:rsidTr="0061524D">
        <w:tc>
          <w:tcPr>
            <w:tcW w:w="1255" w:type="dxa"/>
          </w:tcPr>
          <w:p w14:paraId="5906500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701_08</w:t>
            </w:r>
          </w:p>
        </w:tc>
        <w:tc>
          <w:tcPr>
            <w:tcW w:w="990" w:type="dxa"/>
          </w:tcPr>
          <w:p w14:paraId="3598A7E3" w14:textId="43844A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39B96B" w14:textId="00401600" w:rsidR="0061524D" w:rsidRPr="00487927" w:rsidRDefault="0061524D" w:rsidP="001B2204">
            <w:pPr>
              <w:jc w:val="center"/>
              <w:rPr>
                <w:rFonts w:cstheme="minorHAnsi"/>
                <w:szCs w:val="20"/>
              </w:rPr>
            </w:pPr>
          </w:p>
        </w:tc>
        <w:tc>
          <w:tcPr>
            <w:tcW w:w="990" w:type="dxa"/>
          </w:tcPr>
          <w:p w14:paraId="41C291CE" w14:textId="77777777" w:rsidR="0061524D" w:rsidRPr="00487927" w:rsidRDefault="0061524D" w:rsidP="001B2204">
            <w:pPr>
              <w:jc w:val="center"/>
              <w:rPr>
                <w:rFonts w:cstheme="minorHAnsi"/>
                <w:szCs w:val="20"/>
              </w:rPr>
            </w:pPr>
          </w:p>
        </w:tc>
        <w:tc>
          <w:tcPr>
            <w:tcW w:w="990" w:type="dxa"/>
          </w:tcPr>
          <w:p w14:paraId="529CA950" w14:textId="77777777" w:rsidR="0061524D" w:rsidRPr="00487927" w:rsidRDefault="0061524D" w:rsidP="001B2204">
            <w:pPr>
              <w:jc w:val="center"/>
              <w:rPr>
                <w:rFonts w:cstheme="minorHAnsi"/>
                <w:szCs w:val="20"/>
              </w:rPr>
            </w:pPr>
          </w:p>
        </w:tc>
        <w:tc>
          <w:tcPr>
            <w:tcW w:w="990" w:type="dxa"/>
          </w:tcPr>
          <w:p w14:paraId="5B8B2EA3" w14:textId="6AF84C86" w:rsidR="0061524D" w:rsidRPr="00487927" w:rsidRDefault="0061524D" w:rsidP="001B2204">
            <w:pPr>
              <w:jc w:val="center"/>
              <w:rPr>
                <w:rFonts w:cstheme="minorHAnsi"/>
                <w:szCs w:val="20"/>
              </w:rPr>
            </w:pPr>
          </w:p>
        </w:tc>
        <w:tc>
          <w:tcPr>
            <w:tcW w:w="990" w:type="dxa"/>
          </w:tcPr>
          <w:p w14:paraId="05890B38" w14:textId="77777777" w:rsidR="0061524D" w:rsidRPr="00487927" w:rsidRDefault="0061524D" w:rsidP="001B2204">
            <w:pPr>
              <w:jc w:val="center"/>
              <w:rPr>
                <w:rFonts w:cstheme="minorHAnsi"/>
                <w:szCs w:val="20"/>
              </w:rPr>
            </w:pPr>
          </w:p>
        </w:tc>
        <w:tc>
          <w:tcPr>
            <w:tcW w:w="1080" w:type="dxa"/>
          </w:tcPr>
          <w:p w14:paraId="02EB010B" w14:textId="77777777" w:rsidR="0061524D" w:rsidRPr="00487927" w:rsidRDefault="0061524D" w:rsidP="001B2204">
            <w:pPr>
              <w:jc w:val="center"/>
              <w:rPr>
                <w:rFonts w:cstheme="minorHAnsi"/>
                <w:szCs w:val="20"/>
              </w:rPr>
            </w:pPr>
          </w:p>
        </w:tc>
        <w:tc>
          <w:tcPr>
            <w:tcW w:w="990" w:type="dxa"/>
          </w:tcPr>
          <w:p w14:paraId="326327F9" w14:textId="77777777" w:rsidR="0061524D" w:rsidRPr="00487927" w:rsidRDefault="0061524D" w:rsidP="001B2204">
            <w:pPr>
              <w:jc w:val="center"/>
              <w:rPr>
                <w:rFonts w:cstheme="minorHAnsi"/>
                <w:szCs w:val="20"/>
              </w:rPr>
            </w:pPr>
          </w:p>
        </w:tc>
        <w:tc>
          <w:tcPr>
            <w:tcW w:w="990" w:type="dxa"/>
          </w:tcPr>
          <w:p w14:paraId="54678F94" w14:textId="77777777" w:rsidR="0061524D" w:rsidRPr="00487927" w:rsidRDefault="0061524D" w:rsidP="001B2204">
            <w:pPr>
              <w:jc w:val="center"/>
              <w:rPr>
                <w:rFonts w:cstheme="minorHAnsi"/>
                <w:szCs w:val="20"/>
              </w:rPr>
            </w:pPr>
          </w:p>
        </w:tc>
        <w:tc>
          <w:tcPr>
            <w:tcW w:w="1103" w:type="dxa"/>
          </w:tcPr>
          <w:p w14:paraId="0C7C1551" w14:textId="77777777" w:rsidR="0061524D" w:rsidRPr="00487927" w:rsidRDefault="0061524D" w:rsidP="001B2204">
            <w:pPr>
              <w:jc w:val="center"/>
              <w:rPr>
                <w:rFonts w:cstheme="minorHAnsi"/>
                <w:szCs w:val="20"/>
              </w:rPr>
            </w:pPr>
          </w:p>
        </w:tc>
        <w:tc>
          <w:tcPr>
            <w:tcW w:w="1103" w:type="dxa"/>
          </w:tcPr>
          <w:p w14:paraId="760C44A0" w14:textId="77777777" w:rsidR="0061524D" w:rsidRPr="00487927" w:rsidRDefault="0061524D" w:rsidP="001B2204">
            <w:pPr>
              <w:jc w:val="center"/>
              <w:rPr>
                <w:rFonts w:cstheme="minorHAnsi"/>
                <w:szCs w:val="20"/>
              </w:rPr>
            </w:pPr>
          </w:p>
        </w:tc>
      </w:tr>
      <w:tr w:rsidR="0061524D" w:rsidRPr="00487927" w14:paraId="711E4BA9" w14:textId="17D0C9C2" w:rsidTr="0061524D">
        <w:tc>
          <w:tcPr>
            <w:tcW w:w="1255" w:type="dxa"/>
          </w:tcPr>
          <w:p w14:paraId="37F5E7D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701_09</w:t>
            </w:r>
          </w:p>
        </w:tc>
        <w:tc>
          <w:tcPr>
            <w:tcW w:w="990" w:type="dxa"/>
          </w:tcPr>
          <w:p w14:paraId="4E90140B" w14:textId="45388F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CBAAAC" w14:textId="3C6D778C" w:rsidR="0061524D" w:rsidRPr="00487927" w:rsidRDefault="0061524D" w:rsidP="001B2204">
            <w:pPr>
              <w:jc w:val="center"/>
              <w:rPr>
                <w:rFonts w:cstheme="minorHAnsi"/>
                <w:szCs w:val="20"/>
              </w:rPr>
            </w:pPr>
          </w:p>
        </w:tc>
        <w:tc>
          <w:tcPr>
            <w:tcW w:w="990" w:type="dxa"/>
          </w:tcPr>
          <w:p w14:paraId="6E90BF5A" w14:textId="77777777" w:rsidR="0061524D" w:rsidRPr="00487927" w:rsidRDefault="0061524D" w:rsidP="001B2204">
            <w:pPr>
              <w:jc w:val="center"/>
              <w:rPr>
                <w:rFonts w:cstheme="minorHAnsi"/>
                <w:szCs w:val="20"/>
              </w:rPr>
            </w:pPr>
          </w:p>
        </w:tc>
        <w:tc>
          <w:tcPr>
            <w:tcW w:w="990" w:type="dxa"/>
          </w:tcPr>
          <w:p w14:paraId="424E411B" w14:textId="77777777" w:rsidR="0061524D" w:rsidRPr="00487927" w:rsidRDefault="0061524D" w:rsidP="001B2204">
            <w:pPr>
              <w:jc w:val="center"/>
              <w:rPr>
                <w:rFonts w:cstheme="minorHAnsi"/>
                <w:szCs w:val="20"/>
              </w:rPr>
            </w:pPr>
          </w:p>
        </w:tc>
        <w:tc>
          <w:tcPr>
            <w:tcW w:w="990" w:type="dxa"/>
          </w:tcPr>
          <w:p w14:paraId="735F6F95" w14:textId="5F184CFC" w:rsidR="0061524D" w:rsidRPr="00487927" w:rsidRDefault="0061524D" w:rsidP="001B2204">
            <w:pPr>
              <w:jc w:val="center"/>
              <w:rPr>
                <w:rFonts w:cstheme="minorHAnsi"/>
                <w:szCs w:val="20"/>
              </w:rPr>
            </w:pPr>
          </w:p>
        </w:tc>
        <w:tc>
          <w:tcPr>
            <w:tcW w:w="990" w:type="dxa"/>
          </w:tcPr>
          <w:p w14:paraId="2F48A4EF" w14:textId="77777777" w:rsidR="0061524D" w:rsidRPr="00487927" w:rsidRDefault="0061524D" w:rsidP="001B2204">
            <w:pPr>
              <w:jc w:val="center"/>
              <w:rPr>
                <w:rFonts w:cstheme="minorHAnsi"/>
                <w:szCs w:val="20"/>
              </w:rPr>
            </w:pPr>
          </w:p>
        </w:tc>
        <w:tc>
          <w:tcPr>
            <w:tcW w:w="1080" w:type="dxa"/>
          </w:tcPr>
          <w:p w14:paraId="18DD7C5E" w14:textId="77777777" w:rsidR="0061524D" w:rsidRPr="00487927" w:rsidRDefault="0061524D" w:rsidP="001B2204">
            <w:pPr>
              <w:jc w:val="center"/>
              <w:rPr>
                <w:rFonts w:cstheme="minorHAnsi"/>
                <w:szCs w:val="20"/>
              </w:rPr>
            </w:pPr>
          </w:p>
        </w:tc>
        <w:tc>
          <w:tcPr>
            <w:tcW w:w="990" w:type="dxa"/>
          </w:tcPr>
          <w:p w14:paraId="4BFB4D3A" w14:textId="77777777" w:rsidR="0061524D" w:rsidRPr="00487927" w:rsidRDefault="0061524D" w:rsidP="001B2204">
            <w:pPr>
              <w:jc w:val="center"/>
              <w:rPr>
                <w:rFonts w:cstheme="minorHAnsi"/>
                <w:szCs w:val="20"/>
              </w:rPr>
            </w:pPr>
          </w:p>
        </w:tc>
        <w:tc>
          <w:tcPr>
            <w:tcW w:w="990" w:type="dxa"/>
          </w:tcPr>
          <w:p w14:paraId="166AAB3B" w14:textId="77777777" w:rsidR="0061524D" w:rsidRPr="00487927" w:rsidRDefault="0061524D" w:rsidP="001B2204">
            <w:pPr>
              <w:jc w:val="center"/>
              <w:rPr>
                <w:rFonts w:cstheme="minorHAnsi"/>
                <w:szCs w:val="20"/>
              </w:rPr>
            </w:pPr>
          </w:p>
        </w:tc>
        <w:tc>
          <w:tcPr>
            <w:tcW w:w="1103" w:type="dxa"/>
          </w:tcPr>
          <w:p w14:paraId="3825BC3C" w14:textId="77777777" w:rsidR="0061524D" w:rsidRPr="00487927" w:rsidRDefault="0061524D" w:rsidP="001B2204">
            <w:pPr>
              <w:jc w:val="center"/>
              <w:rPr>
                <w:rFonts w:cstheme="minorHAnsi"/>
                <w:szCs w:val="20"/>
              </w:rPr>
            </w:pPr>
          </w:p>
        </w:tc>
        <w:tc>
          <w:tcPr>
            <w:tcW w:w="1103" w:type="dxa"/>
          </w:tcPr>
          <w:p w14:paraId="3FD8CDA6" w14:textId="77777777" w:rsidR="0061524D" w:rsidRPr="00487927" w:rsidRDefault="0061524D" w:rsidP="001B2204">
            <w:pPr>
              <w:jc w:val="center"/>
              <w:rPr>
                <w:rFonts w:cstheme="minorHAnsi"/>
                <w:szCs w:val="20"/>
              </w:rPr>
            </w:pPr>
          </w:p>
        </w:tc>
      </w:tr>
      <w:tr w:rsidR="0061524D" w:rsidRPr="00487927" w14:paraId="50AFE645" w14:textId="21CF19BE" w:rsidTr="0061524D">
        <w:tc>
          <w:tcPr>
            <w:tcW w:w="1255" w:type="dxa"/>
          </w:tcPr>
          <w:p w14:paraId="2EEBAC4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701_11</w:t>
            </w:r>
          </w:p>
        </w:tc>
        <w:tc>
          <w:tcPr>
            <w:tcW w:w="990" w:type="dxa"/>
          </w:tcPr>
          <w:p w14:paraId="12090514" w14:textId="25EE6F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3CD7C4" w14:textId="085DD034" w:rsidR="0061524D" w:rsidRPr="00487927" w:rsidRDefault="0061524D" w:rsidP="001B2204">
            <w:pPr>
              <w:jc w:val="center"/>
              <w:rPr>
                <w:rFonts w:cstheme="minorHAnsi"/>
                <w:szCs w:val="20"/>
              </w:rPr>
            </w:pPr>
          </w:p>
        </w:tc>
        <w:tc>
          <w:tcPr>
            <w:tcW w:w="990" w:type="dxa"/>
          </w:tcPr>
          <w:p w14:paraId="0D58897A" w14:textId="77777777" w:rsidR="0061524D" w:rsidRPr="00487927" w:rsidRDefault="0061524D" w:rsidP="001B2204">
            <w:pPr>
              <w:jc w:val="center"/>
              <w:rPr>
                <w:rFonts w:cstheme="minorHAnsi"/>
                <w:szCs w:val="20"/>
              </w:rPr>
            </w:pPr>
          </w:p>
        </w:tc>
        <w:tc>
          <w:tcPr>
            <w:tcW w:w="990" w:type="dxa"/>
          </w:tcPr>
          <w:p w14:paraId="43CF4D58" w14:textId="77777777" w:rsidR="0061524D" w:rsidRPr="00487927" w:rsidRDefault="0061524D" w:rsidP="001B2204">
            <w:pPr>
              <w:jc w:val="center"/>
              <w:rPr>
                <w:rFonts w:cstheme="minorHAnsi"/>
                <w:szCs w:val="20"/>
              </w:rPr>
            </w:pPr>
          </w:p>
        </w:tc>
        <w:tc>
          <w:tcPr>
            <w:tcW w:w="990" w:type="dxa"/>
          </w:tcPr>
          <w:p w14:paraId="132E47FB" w14:textId="4F246F51" w:rsidR="0061524D" w:rsidRPr="00487927" w:rsidRDefault="0061524D" w:rsidP="001B2204">
            <w:pPr>
              <w:jc w:val="center"/>
              <w:rPr>
                <w:rFonts w:cstheme="minorHAnsi"/>
                <w:szCs w:val="20"/>
              </w:rPr>
            </w:pPr>
          </w:p>
        </w:tc>
        <w:tc>
          <w:tcPr>
            <w:tcW w:w="990" w:type="dxa"/>
          </w:tcPr>
          <w:p w14:paraId="718C307D" w14:textId="77777777" w:rsidR="0061524D" w:rsidRPr="00487927" w:rsidRDefault="0061524D" w:rsidP="001B2204">
            <w:pPr>
              <w:jc w:val="center"/>
              <w:rPr>
                <w:rFonts w:cstheme="minorHAnsi"/>
                <w:szCs w:val="20"/>
              </w:rPr>
            </w:pPr>
          </w:p>
        </w:tc>
        <w:tc>
          <w:tcPr>
            <w:tcW w:w="1080" w:type="dxa"/>
          </w:tcPr>
          <w:p w14:paraId="7F0D6F74" w14:textId="77777777" w:rsidR="0061524D" w:rsidRPr="00487927" w:rsidRDefault="0061524D" w:rsidP="001B2204">
            <w:pPr>
              <w:jc w:val="center"/>
              <w:rPr>
                <w:rFonts w:cstheme="minorHAnsi"/>
                <w:szCs w:val="20"/>
              </w:rPr>
            </w:pPr>
          </w:p>
        </w:tc>
        <w:tc>
          <w:tcPr>
            <w:tcW w:w="990" w:type="dxa"/>
          </w:tcPr>
          <w:p w14:paraId="4A593447" w14:textId="77777777" w:rsidR="0061524D" w:rsidRPr="00487927" w:rsidRDefault="0061524D" w:rsidP="001B2204">
            <w:pPr>
              <w:jc w:val="center"/>
              <w:rPr>
                <w:rFonts w:cstheme="minorHAnsi"/>
                <w:szCs w:val="20"/>
              </w:rPr>
            </w:pPr>
          </w:p>
        </w:tc>
        <w:tc>
          <w:tcPr>
            <w:tcW w:w="990" w:type="dxa"/>
          </w:tcPr>
          <w:p w14:paraId="15DCA608" w14:textId="77777777" w:rsidR="0061524D" w:rsidRPr="00487927" w:rsidRDefault="0061524D" w:rsidP="001B2204">
            <w:pPr>
              <w:jc w:val="center"/>
              <w:rPr>
                <w:rFonts w:cstheme="minorHAnsi"/>
                <w:szCs w:val="20"/>
              </w:rPr>
            </w:pPr>
          </w:p>
        </w:tc>
        <w:tc>
          <w:tcPr>
            <w:tcW w:w="1103" w:type="dxa"/>
          </w:tcPr>
          <w:p w14:paraId="65C9D19E" w14:textId="77777777" w:rsidR="0061524D" w:rsidRPr="00487927" w:rsidRDefault="0061524D" w:rsidP="001B2204">
            <w:pPr>
              <w:jc w:val="center"/>
              <w:rPr>
                <w:rFonts w:cstheme="minorHAnsi"/>
                <w:szCs w:val="20"/>
              </w:rPr>
            </w:pPr>
          </w:p>
        </w:tc>
        <w:tc>
          <w:tcPr>
            <w:tcW w:w="1103" w:type="dxa"/>
          </w:tcPr>
          <w:p w14:paraId="211B550F" w14:textId="77777777" w:rsidR="0061524D" w:rsidRPr="00487927" w:rsidRDefault="0061524D" w:rsidP="001B2204">
            <w:pPr>
              <w:jc w:val="center"/>
              <w:rPr>
                <w:rFonts w:cstheme="minorHAnsi"/>
                <w:szCs w:val="20"/>
              </w:rPr>
            </w:pPr>
          </w:p>
        </w:tc>
      </w:tr>
      <w:tr w:rsidR="0061524D" w:rsidRPr="00487927" w14:paraId="6515DA38" w14:textId="202F4806" w:rsidTr="0061524D">
        <w:tc>
          <w:tcPr>
            <w:tcW w:w="1255" w:type="dxa"/>
          </w:tcPr>
          <w:p w14:paraId="18214D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701_12</w:t>
            </w:r>
          </w:p>
        </w:tc>
        <w:tc>
          <w:tcPr>
            <w:tcW w:w="990" w:type="dxa"/>
          </w:tcPr>
          <w:p w14:paraId="5292F03C" w14:textId="4740B29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73A5C" w14:textId="7F148DDA" w:rsidR="0061524D" w:rsidRPr="00487927" w:rsidRDefault="0061524D" w:rsidP="001B2204">
            <w:pPr>
              <w:jc w:val="center"/>
              <w:rPr>
                <w:rFonts w:cstheme="minorHAnsi"/>
                <w:szCs w:val="20"/>
              </w:rPr>
            </w:pPr>
          </w:p>
        </w:tc>
        <w:tc>
          <w:tcPr>
            <w:tcW w:w="990" w:type="dxa"/>
          </w:tcPr>
          <w:p w14:paraId="2056A141" w14:textId="77777777" w:rsidR="0061524D" w:rsidRPr="00487927" w:rsidRDefault="0061524D" w:rsidP="001B2204">
            <w:pPr>
              <w:jc w:val="center"/>
              <w:rPr>
                <w:rFonts w:cstheme="minorHAnsi"/>
                <w:szCs w:val="20"/>
              </w:rPr>
            </w:pPr>
          </w:p>
        </w:tc>
        <w:tc>
          <w:tcPr>
            <w:tcW w:w="990" w:type="dxa"/>
          </w:tcPr>
          <w:p w14:paraId="0BDEA488" w14:textId="77777777" w:rsidR="0061524D" w:rsidRPr="00487927" w:rsidRDefault="0061524D" w:rsidP="001B2204">
            <w:pPr>
              <w:jc w:val="center"/>
              <w:rPr>
                <w:rFonts w:cstheme="minorHAnsi"/>
                <w:szCs w:val="20"/>
              </w:rPr>
            </w:pPr>
          </w:p>
        </w:tc>
        <w:tc>
          <w:tcPr>
            <w:tcW w:w="990" w:type="dxa"/>
          </w:tcPr>
          <w:p w14:paraId="3A76B5DC" w14:textId="02D6F76C" w:rsidR="0061524D" w:rsidRPr="00487927" w:rsidRDefault="0061524D" w:rsidP="001B2204">
            <w:pPr>
              <w:jc w:val="center"/>
              <w:rPr>
                <w:rFonts w:cstheme="minorHAnsi"/>
                <w:szCs w:val="20"/>
              </w:rPr>
            </w:pPr>
          </w:p>
        </w:tc>
        <w:tc>
          <w:tcPr>
            <w:tcW w:w="990" w:type="dxa"/>
          </w:tcPr>
          <w:p w14:paraId="772B9BF9" w14:textId="77777777" w:rsidR="0061524D" w:rsidRPr="00487927" w:rsidRDefault="0061524D" w:rsidP="001B2204">
            <w:pPr>
              <w:jc w:val="center"/>
              <w:rPr>
                <w:rFonts w:cstheme="minorHAnsi"/>
                <w:szCs w:val="20"/>
              </w:rPr>
            </w:pPr>
          </w:p>
        </w:tc>
        <w:tc>
          <w:tcPr>
            <w:tcW w:w="1080" w:type="dxa"/>
          </w:tcPr>
          <w:p w14:paraId="74167F49" w14:textId="77777777" w:rsidR="0061524D" w:rsidRPr="00487927" w:rsidRDefault="0061524D" w:rsidP="001B2204">
            <w:pPr>
              <w:jc w:val="center"/>
              <w:rPr>
                <w:rFonts w:cstheme="minorHAnsi"/>
                <w:szCs w:val="20"/>
              </w:rPr>
            </w:pPr>
          </w:p>
        </w:tc>
        <w:tc>
          <w:tcPr>
            <w:tcW w:w="990" w:type="dxa"/>
          </w:tcPr>
          <w:p w14:paraId="77DA1ED1" w14:textId="77777777" w:rsidR="0061524D" w:rsidRPr="00487927" w:rsidRDefault="0061524D" w:rsidP="001B2204">
            <w:pPr>
              <w:jc w:val="center"/>
              <w:rPr>
                <w:rFonts w:cstheme="minorHAnsi"/>
                <w:szCs w:val="20"/>
              </w:rPr>
            </w:pPr>
          </w:p>
        </w:tc>
        <w:tc>
          <w:tcPr>
            <w:tcW w:w="990" w:type="dxa"/>
          </w:tcPr>
          <w:p w14:paraId="6BF2AFEF" w14:textId="77777777" w:rsidR="0061524D" w:rsidRPr="00487927" w:rsidRDefault="0061524D" w:rsidP="001B2204">
            <w:pPr>
              <w:jc w:val="center"/>
              <w:rPr>
                <w:rFonts w:cstheme="minorHAnsi"/>
                <w:szCs w:val="20"/>
              </w:rPr>
            </w:pPr>
          </w:p>
        </w:tc>
        <w:tc>
          <w:tcPr>
            <w:tcW w:w="1103" w:type="dxa"/>
          </w:tcPr>
          <w:p w14:paraId="3FB39C7A" w14:textId="77777777" w:rsidR="0061524D" w:rsidRPr="00487927" w:rsidRDefault="0061524D" w:rsidP="001B2204">
            <w:pPr>
              <w:jc w:val="center"/>
              <w:rPr>
                <w:rFonts w:cstheme="minorHAnsi"/>
                <w:szCs w:val="20"/>
              </w:rPr>
            </w:pPr>
          </w:p>
        </w:tc>
        <w:tc>
          <w:tcPr>
            <w:tcW w:w="1103" w:type="dxa"/>
          </w:tcPr>
          <w:p w14:paraId="50EADB81" w14:textId="77777777" w:rsidR="0061524D" w:rsidRPr="00487927" w:rsidRDefault="0061524D" w:rsidP="001B2204">
            <w:pPr>
              <w:jc w:val="center"/>
              <w:rPr>
                <w:rFonts w:cstheme="minorHAnsi"/>
                <w:szCs w:val="20"/>
              </w:rPr>
            </w:pPr>
          </w:p>
        </w:tc>
      </w:tr>
      <w:tr w:rsidR="0061524D" w:rsidRPr="00487927" w14:paraId="06CD7E3F" w14:textId="415E59D6" w:rsidTr="0061524D">
        <w:tc>
          <w:tcPr>
            <w:tcW w:w="1255" w:type="dxa"/>
          </w:tcPr>
          <w:p w14:paraId="76C8C25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701_13</w:t>
            </w:r>
          </w:p>
        </w:tc>
        <w:tc>
          <w:tcPr>
            <w:tcW w:w="990" w:type="dxa"/>
          </w:tcPr>
          <w:p w14:paraId="135B698F" w14:textId="180F64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D4C849" w14:textId="6A171A5E" w:rsidR="0061524D" w:rsidRPr="00487927" w:rsidRDefault="0061524D" w:rsidP="001B2204">
            <w:pPr>
              <w:jc w:val="center"/>
              <w:rPr>
                <w:rFonts w:cstheme="minorHAnsi"/>
                <w:szCs w:val="20"/>
              </w:rPr>
            </w:pPr>
          </w:p>
        </w:tc>
        <w:tc>
          <w:tcPr>
            <w:tcW w:w="990" w:type="dxa"/>
          </w:tcPr>
          <w:p w14:paraId="40A205B9" w14:textId="77777777" w:rsidR="0061524D" w:rsidRPr="00487927" w:rsidRDefault="0061524D" w:rsidP="001B2204">
            <w:pPr>
              <w:jc w:val="center"/>
              <w:rPr>
                <w:rFonts w:cstheme="minorHAnsi"/>
                <w:szCs w:val="20"/>
              </w:rPr>
            </w:pPr>
          </w:p>
        </w:tc>
        <w:tc>
          <w:tcPr>
            <w:tcW w:w="990" w:type="dxa"/>
          </w:tcPr>
          <w:p w14:paraId="6DDF79D0" w14:textId="77777777" w:rsidR="0061524D" w:rsidRPr="00487927" w:rsidRDefault="0061524D" w:rsidP="001B2204">
            <w:pPr>
              <w:jc w:val="center"/>
              <w:rPr>
                <w:rFonts w:cstheme="minorHAnsi"/>
                <w:szCs w:val="20"/>
              </w:rPr>
            </w:pPr>
          </w:p>
        </w:tc>
        <w:tc>
          <w:tcPr>
            <w:tcW w:w="990" w:type="dxa"/>
          </w:tcPr>
          <w:p w14:paraId="14145BBC" w14:textId="775AB505" w:rsidR="0061524D" w:rsidRPr="00487927" w:rsidRDefault="0061524D" w:rsidP="001B2204">
            <w:pPr>
              <w:jc w:val="center"/>
              <w:rPr>
                <w:rFonts w:cstheme="minorHAnsi"/>
                <w:szCs w:val="20"/>
              </w:rPr>
            </w:pPr>
          </w:p>
        </w:tc>
        <w:tc>
          <w:tcPr>
            <w:tcW w:w="990" w:type="dxa"/>
          </w:tcPr>
          <w:p w14:paraId="6C0FEC26" w14:textId="77777777" w:rsidR="0061524D" w:rsidRPr="00487927" w:rsidRDefault="0061524D" w:rsidP="001B2204">
            <w:pPr>
              <w:jc w:val="center"/>
              <w:rPr>
                <w:rFonts w:cstheme="minorHAnsi"/>
                <w:szCs w:val="20"/>
              </w:rPr>
            </w:pPr>
          </w:p>
        </w:tc>
        <w:tc>
          <w:tcPr>
            <w:tcW w:w="1080" w:type="dxa"/>
          </w:tcPr>
          <w:p w14:paraId="00552FA6" w14:textId="77777777" w:rsidR="0061524D" w:rsidRPr="00487927" w:rsidRDefault="0061524D" w:rsidP="001B2204">
            <w:pPr>
              <w:jc w:val="center"/>
              <w:rPr>
                <w:rFonts w:cstheme="minorHAnsi"/>
                <w:szCs w:val="20"/>
              </w:rPr>
            </w:pPr>
          </w:p>
        </w:tc>
        <w:tc>
          <w:tcPr>
            <w:tcW w:w="990" w:type="dxa"/>
          </w:tcPr>
          <w:p w14:paraId="0F18E5D8" w14:textId="77777777" w:rsidR="0061524D" w:rsidRPr="00487927" w:rsidRDefault="0061524D" w:rsidP="001B2204">
            <w:pPr>
              <w:jc w:val="center"/>
              <w:rPr>
                <w:rFonts w:cstheme="minorHAnsi"/>
                <w:szCs w:val="20"/>
              </w:rPr>
            </w:pPr>
          </w:p>
        </w:tc>
        <w:tc>
          <w:tcPr>
            <w:tcW w:w="990" w:type="dxa"/>
          </w:tcPr>
          <w:p w14:paraId="3452831F" w14:textId="77777777" w:rsidR="0061524D" w:rsidRPr="00487927" w:rsidRDefault="0061524D" w:rsidP="001B2204">
            <w:pPr>
              <w:jc w:val="center"/>
              <w:rPr>
                <w:rFonts w:cstheme="minorHAnsi"/>
                <w:szCs w:val="20"/>
              </w:rPr>
            </w:pPr>
          </w:p>
        </w:tc>
        <w:tc>
          <w:tcPr>
            <w:tcW w:w="1103" w:type="dxa"/>
          </w:tcPr>
          <w:p w14:paraId="145846D3" w14:textId="77777777" w:rsidR="0061524D" w:rsidRPr="00487927" w:rsidRDefault="0061524D" w:rsidP="001B2204">
            <w:pPr>
              <w:jc w:val="center"/>
              <w:rPr>
                <w:rFonts w:cstheme="minorHAnsi"/>
                <w:szCs w:val="20"/>
              </w:rPr>
            </w:pPr>
          </w:p>
        </w:tc>
        <w:tc>
          <w:tcPr>
            <w:tcW w:w="1103" w:type="dxa"/>
          </w:tcPr>
          <w:p w14:paraId="5BA93F28" w14:textId="77777777" w:rsidR="0061524D" w:rsidRPr="00487927" w:rsidRDefault="0061524D" w:rsidP="001B2204">
            <w:pPr>
              <w:jc w:val="center"/>
              <w:rPr>
                <w:rFonts w:cstheme="minorHAnsi"/>
                <w:szCs w:val="20"/>
              </w:rPr>
            </w:pPr>
          </w:p>
        </w:tc>
      </w:tr>
      <w:tr w:rsidR="0061524D" w:rsidRPr="00487927" w14:paraId="0AC11B29" w14:textId="5314F2A8" w:rsidTr="0061524D">
        <w:tc>
          <w:tcPr>
            <w:tcW w:w="1255" w:type="dxa"/>
          </w:tcPr>
          <w:p w14:paraId="78BE54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701_14</w:t>
            </w:r>
          </w:p>
        </w:tc>
        <w:tc>
          <w:tcPr>
            <w:tcW w:w="990" w:type="dxa"/>
          </w:tcPr>
          <w:p w14:paraId="0E770C7B" w14:textId="219DDD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B033A4" w14:textId="34ED4B85" w:rsidR="0061524D" w:rsidRPr="00487927" w:rsidRDefault="0061524D" w:rsidP="001B2204">
            <w:pPr>
              <w:jc w:val="center"/>
              <w:rPr>
                <w:rFonts w:cstheme="minorHAnsi"/>
                <w:szCs w:val="20"/>
              </w:rPr>
            </w:pPr>
          </w:p>
        </w:tc>
        <w:tc>
          <w:tcPr>
            <w:tcW w:w="990" w:type="dxa"/>
          </w:tcPr>
          <w:p w14:paraId="173A09E3" w14:textId="77777777" w:rsidR="0061524D" w:rsidRPr="00487927" w:rsidRDefault="0061524D" w:rsidP="001B2204">
            <w:pPr>
              <w:jc w:val="center"/>
              <w:rPr>
                <w:rFonts w:cstheme="minorHAnsi"/>
                <w:szCs w:val="20"/>
              </w:rPr>
            </w:pPr>
          </w:p>
        </w:tc>
        <w:tc>
          <w:tcPr>
            <w:tcW w:w="990" w:type="dxa"/>
          </w:tcPr>
          <w:p w14:paraId="101DD40F" w14:textId="77777777" w:rsidR="0061524D" w:rsidRPr="00487927" w:rsidRDefault="0061524D" w:rsidP="001B2204">
            <w:pPr>
              <w:jc w:val="center"/>
              <w:rPr>
                <w:rFonts w:cstheme="minorHAnsi"/>
                <w:szCs w:val="20"/>
              </w:rPr>
            </w:pPr>
          </w:p>
        </w:tc>
        <w:tc>
          <w:tcPr>
            <w:tcW w:w="990" w:type="dxa"/>
          </w:tcPr>
          <w:p w14:paraId="5AB9E6A1" w14:textId="31511EF8" w:rsidR="0061524D" w:rsidRPr="00487927" w:rsidRDefault="0061524D" w:rsidP="001B2204">
            <w:pPr>
              <w:jc w:val="center"/>
              <w:rPr>
                <w:rFonts w:cstheme="minorHAnsi"/>
                <w:szCs w:val="20"/>
              </w:rPr>
            </w:pPr>
          </w:p>
        </w:tc>
        <w:tc>
          <w:tcPr>
            <w:tcW w:w="990" w:type="dxa"/>
          </w:tcPr>
          <w:p w14:paraId="28D19657" w14:textId="77777777" w:rsidR="0061524D" w:rsidRPr="00487927" w:rsidRDefault="0061524D" w:rsidP="001B2204">
            <w:pPr>
              <w:jc w:val="center"/>
              <w:rPr>
                <w:rFonts w:cstheme="minorHAnsi"/>
                <w:szCs w:val="20"/>
              </w:rPr>
            </w:pPr>
          </w:p>
        </w:tc>
        <w:tc>
          <w:tcPr>
            <w:tcW w:w="1080" w:type="dxa"/>
          </w:tcPr>
          <w:p w14:paraId="42F03B90" w14:textId="77777777" w:rsidR="0061524D" w:rsidRPr="00487927" w:rsidRDefault="0061524D" w:rsidP="001B2204">
            <w:pPr>
              <w:jc w:val="center"/>
              <w:rPr>
                <w:rFonts w:cstheme="minorHAnsi"/>
                <w:szCs w:val="20"/>
              </w:rPr>
            </w:pPr>
          </w:p>
        </w:tc>
        <w:tc>
          <w:tcPr>
            <w:tcW w:w="990" w:type="dxa"/>
          </w:tcPr>
          <w:p w14:paraId="43371E21" w14:textId="77777777" w:rsidR="0061524D" w:rsidRPr="00487927" w:rsidRDefault="0061524D" w:rsidP="001B2204">
            <w:pPr>
              <w:jc w:val="center"/>
              <w:rPr>
                <w:rFonts w:cstheme="minorHAnsi"/>
                <w:szCs w:val="20"/>
              </w:rPr>
            </w:pPr>
          </w:p>
        </w:tc>
        <w:tc>
          <w:tcPr>
            <w:tcW w:w="990" w:type="dxa"/>
          </w:tcPr>
          <w:p w14:paraId="44E85F13" w14:textId="77777777" w:rsidR="0061524D" w:rsidRPr="00487927" w:rsidRDefault="0061524D" w:rsidP="001B2204">
            <w:pPr>
              <w:jc w:val="center"/>
              <w:rPr>
                <w:rFonts w:cstheme="minorHAnsi"/>
                <w:szCs w:val="20"/>
              </w:rPr>
            </w:pPr>
          </w:p>
        </w:tc>
        <w:tc>
          <w:tcPr>
            <w:tcW w:w="1103" w:type="dxa"/>
          </w:tcPr>
          <w:p w14:paraId="6C26B13D" w14:textId="77777777" w:rsidR="0061524D" w:rsidRPr="00487927" w:rsidRDefault="0061524D" w:rsidP="001B2204">
            <w:pPr>
              <w:jc w:val="center"/>
              <w:rPr>
                <w:rFonts w:cstheme="minorHAnsi"/>
                <w:szCs w:val="20"/>
              </w:rPr>
            </w:pPr>
          </w:p>
        </w:tc>
        <w:tc>
          <w:tcPr>
            <w:tcW w:w="1103" w:type="dxa"/>
          </w:tcPr>
          <w:p w14:paraId="65ADFF54" w14:textId="77777777" w:rsidR="0061524D" w:rsidRPr="00487927" w:rsidRDefault="0061524D" w:rsidP="001B2204">
            <w:pPr>
              <w:jc w:val="center"/>
              <w:rPr>
                <w:rFonts w:cstheme="minorHAnsi"/>
                <w:szCs w:val="20"/>
              </w:rPr>
            </w:pPr>
          </w:p>
        </w:tc>
      </w:tr>
      <w:tr w:rsidR="0061524D" w:rsidRPr="00487927" w14:paraId="58A38BF6" w14:textId="2F169F17" w:rsidTr="0061524D">
        <w:tc>
          <w:tcPr>
            <w:tcW w:w="1255" w:type="dxa"/>
          </w:tcPr>
          <w:p w14:paraId="488914D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_01</w:t>
            </w:r>
          </w:p>
        </w:tc>
        <w:tc>
          <w:tcPr>
            <w:tcW w:w="990" w:type="dxa"/>
          </w:tcPr>
          <w:p w14:paraId="45F11184" w14:textId="77777777" w:rsidR="0061524D" w:rsidRPr="00487927" w:rsidRDefault="0061524D" w:rsidP="001B2204">
            <w:pPr>
              <w:jc w:val="center"/>
              <w:rPr>
                <w:rFonts w:cstheme="minorHAnsi"/>
                <w:szCs w:val="20"/>
              </w:rPr>
            </w:pPr>
          </w:p>
        </w:tc>
        <w:tc>
          <w:tcPr>
            <w:tcW w:w="990" w:type="dxa"/>
          </w:tcPr>
          <w:p w14:paraId="4DF070F7" w14:textId="082672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CE4C9C" w14:textId="77777777" w:rsidR="0061524D" w:rsidRPr="00487927" w:rsidRDefault="0061524D" w:rsidP="001B2204">
            <w:pPr>
              <w:jc w:val="center"/>
              <w:rPr>
                <w:rFonts w:cstheme="minorHAnsi"/>
                <w:szCs w:val="20"/>
              </w:rPr>
            </w:pPr>
          </w:p>
        </w:tc>
        <w:tc>
          <w:tcPr>
            <w:tcW w:w="990" w:type="dxa"/>
          </w:tcPr>
          <w:p w14:paraId="7F06E473" w14:textId="77777777" w:rsidR="0061524D" w:rsidRPr="00487927" w:rsidRDefault="0061524D" w:rsidP="001B2204">
            <w:pPr>
              <w:jc w:val="center"/>
              <w:rPr>
                <w:rFonts w:cstheme="minorHAnsi"/>
                <w:szCs w:val="20"/>
              </w:rPr>
            </w:pPr>
          </w:p>
        </w:tc>
        <w:tc>
          <w:tcPr>
            <w:tcW w:w="990" w:type="dxa"/>
          </w:tcPr>
          <w:p w14:paraId="1C2A81CF" w14:textId="635CED4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C2A004" w14:textId="77777777" w:rsidR="0061524D" w:rsidRPr="00487927" w:rsidRDefault="0061524D" w:rsidP="001B2204">
            <w:pPr>
              <w:jc w:val="center"/>
              <w:rPr>
                <w:rFonts w:cstheme="minorHAnsi"/>
                <w:szCs w:val="20"/>
              </w:rPr>
            </w:pPr>
          </w:p>
        </w:tc>
        <w:tc>
          <w:tcPr>
            <w:tcW w:w="1080" w:type="dxa"/>
          </w:tcPr>
          <w:p w14:paraId="025DCF9C" w14:textId="77777777" w:rsidR="0061524D" w:rsidRPr="00487927" w:rsidRDefault="0061524D" w:rsidP="001B2204">
            <w:pPr>
              <w:jc w:val="center"/>
              <w:rPr>
                <w:rFonts w:cstheme="minorHAnsi"/>
                <w:szCs w:val="20"/>
              </w:rPr>
            </w:pPr>
          </w:p>
        </w:tc>
        <w:tc>
          <w:tcPr>
            <w:tcW w:w="990" w:type="dxa"/>
          </w:tcPr>
          <w:p w14:paraId="6B3DE5B3" w14:textId="77777777" w:rsidR="0061524D" w:rsidRPr="00487927" w:rsidRDefault="0061524D" w:rsidP="001B2204">
            <w:pPr>
              <w:jc w:val="center"/>
              <w:rPr>
                <w:rFonts w:cstheme="minorHAnsi"/>
                <w:szCs w:val="20"/>
              </w:rPr>
            </w:pPr>
          </w:p>
        </w:tc>
        <w:tc>
          <w:tcPr>
            <w:tcW w:w="990" w:type="dxa"/>
          </w:tcPr>
          <w:p w14:paraId="4F5CDA7F" w14:textId="77777777" w:rsidR="0061524D" w:rsidRPr="00487927" w:rsidRDefault="0061524D" w:rsidP="001B2204">
            <w:pPr>
              <w:jc w:val="center"/>
              <w:rPr>
                <w:rFonts w:cstheme="minorHAnsi"/>
                <w:szCs w:val="20"/>
              </w:rPr>
            </w:pPr>
          </w:p>
        </w:tc>
        <w:tc>
          <w:tcPr>
            <w:tcW w:w="1103" w:type="dxa"/>
          </w:tcPr>
          <w:p w14:paraId="4155DEF4" w14:textId="77777777" w:rsidR="0061524D" w:rsidRPr="00487927" w:rsidRDefault="0061524D" w:rsidP="001B2204">
            <w:pPr>
              <w:jc w:val="center"/>
              <w:rPr>
                <w:rFonts w:cstheme="minorHAnsi"/>
                <w:szCs w:val="20"/>
              </w:rPr>
            </w:pPr>
          </w:p>
        </w:tc>
        <w:tc>
          <w:tcPr>
            <w:tcW w:w="1103" w:type="dxa"/>
          </w:tcPr>
          <w:p w14:paraId="11E20BFA" w14:textId="77777777" w:rsidR="0061524D" w:rsidRPr="00487927" w:rsidRDefault="0061524D" w:rsidP="001B2204">
            <w:pPr>
              <w:jc w:val="center"/>
              <w:rPr>
                <w:rFonts w:cstheme="minorHAnsi"/>
                <w:szCs w:val="20"/>
              </w:rPr>
            </w:pPr>
          </w:p>
        </w:tc>
      </w:tr>
      <w:tr w:rsidR="0061524D" w:rsidRPr="00487927" w14:paraId="70F9A299" w14:textId="1BDB1EDC" w:rsidTr="0061524D">
        <w:tc>
          <w:tcPr>
            <w:tcW w:w="1255" w:type="dxa"/>
          </w:tcPr>
          <w:p w14:paraId="79EDBE7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_02</w:t>
            </w:r>
          </w:p>
        </w:tc>
        <w:tc>
          <w:tcPr>
            <w:tcW w:w="990" w:type="dxa"/>
          </w:tcPr>
          <w:p w14:paraId="62FDF98D" w14:textId="77777777" w:rsidR="0061524D" w:rsidRPr="00487927" w:rsidRDefault="0061524D" w:rsidP="001B2204">
            <w:pPr>
              <w:jc w:val="center"/>
              <w:rPr>
                <w:rFonts w:cstheme="minorHAnsi"/>
                <w:szCs w:val="20"/>
              </w:rPr>
            </w:pPr>
          </w:p>
        </w:tc>
        <w:tc>
          <w:tcPr>
            <w:tcW w:w="990" w:type="dxa"/>
          </w:tcPr>
          <w:p w14:paraId="30B11B80" w14:textId="4C39DD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1DDB39" w14:textId="77777777" w:rsidR="0061524D" w:rsidRPr="00487927" w:rsidRDefault="0061524D" w:rsidP="001B2204">
            <w:pPr>
              <w:jc w:val="center"/>
              <w:rPr>
                <w:rFonts w:cstheme="minorHAnsi"/>
                <w:szCs w:val="20"/>
              </w:rPr>
            </w:pPr>
          </w:p>
        </w:tc>
        <w:tc>
          <w:tcPr>
            <w:tcW w:w="990" w:type="dxa"/>
          </w:tcPr>
          <w:p w14:paraId="5FC9CC12" w14:textId="77777777" w:rsidR="0061524D" w:rsidRPr="00487927" w:rsidRDefault="0061524D" w:rsidP="001B2204">
            <w:pPr>
              <w:jc w:val="center"/>
              <w:rPr>
                <w:rFonts w:cstheme="minorHAnsi"/>
                <w:szCs w:val="20"/>
              </w:rPr>
            </w:pPr>
          </w:p>
        </w:tc>
        <w:tc>
          <w:tcPr>
            <w:tcW w:w="990" w:type="dxa"/>
          </w:tcPr>
          <w:p w14:paraId="1578BFF7" w14:textId="46770A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691EA0" w14:textId="77777777" w:rsidR="0061524D" w:rsidRPr="00487927" w:rsidRDefault="0061524D" w:rsidP="001B2204">
            <w:pPr>
              <w:jc w:val="center"/>
              <w:rPr>
                <w:rFonts w:cstheme="minorHAnsi"/>
                <w:szCs w:val="20"/>
              </w:rPr>
            </w:pPr>
          </w:p>
        </w:tc>
        <w:tc>
          <w:tcPr>
            <w:tcW w:w="1080" w:type="dxa"/>
          </w:tcPr>
          <w:p w14:paraId="625DDA6E" w14:textId="77777777" w:rsidR="0061524D" w:rsidRPr="00487927" w:rsidRDefault="0061524D" w:rsidP="001B2204">
            <w:pPr>
              <w:jc w:val="center"/>
              <w:rPr>
                <w:rFonts w:cstheme="minorHAnsi"/>
                <w:szCs w:val="20"/>
              </w:rPr>
            </w:pPr>
          </w:p>
        </w:tc>
        <w:tc>
          <w:tcPr>
            <w:tcW w:w="990" w:type="dxa"/>
          </w:tcPr>
          <w:p w14:paraId="1E2AEF91" w14:textId="77777777" w:rsidR="0061524D" w:rsidRPr="00487927" w:rsidRDefault="0061524D" w:rsidP="001B2204">
            <w:pPr>
              <w:jc w:val="center"/>
              <w:rPr>
                <w:rFonts w:cstheme="minorHAnsi"/>
                <w:szCs w:val="20"/>
              </w:rPr>
            </w:pPr>
          </w:p>
        </w:tc>
        <w:tc>
          <w:tcPr>
            <w:tcW w:w="990" w:type="dxa"/>
          </w:tcPr>
          <w:p w14:paraId="324E6348" w14:textId="77777777" w:rsidR="0061524D" w:rsidRPr="00487927" w:rsidRDefault="0061524D" w:rsidP="001B2204">
            <w:pPr>
              <w:jc w:val="center"/>
              <w:rPr>
                <w:rFonts w:cstheme="minorHAnsi"/>
                <w:szCs w:val="20"/>
              </w:rPr>
            </w:pPr>
          </w:p>
        </w:tc>
        <w:tc>
          <w:tcPr>
            <w:tcW w:w="1103" w:type="dxa"/>
          </w:tcPr>
          <w:p w14:paraId="26AF9E62" w14:textId="77777777" w:rsidR="0061524D" w:rsidRPr="00487927" w:rsidRDefault="0061524D" w:rsidP="001B2204">
            <w:pPr>
              <w:jc w:val="center"/>
              <w:rPr>
                <w:rFonts w:cstheme="minorHAnsi"/>
                <w:szCs w:val="20"/>
              </w:rPr>
            </w:pPr>
          </w:p>
        </w:tc>
        <w:tc>
          <w:tcPr>
            <w:tcW w:w="1103" w:type="dxa"/>
          </w:tcPr>
          <w:p w14:paraId="403BA7A7" w14:textId="77777777" w:rsidR="0061524D" w:rsidRPr="00487927" w:rsidRDefault="0061524D" w:rsidP="001B2204">
            <w:pPr>
              <w:jc w:val="center"/>
              <w:rPr>
                <w:rFonts w:cstheme="minorHAnsi"/>
                <w:szCs w:val="20"/>
              </w:rPr>
            </w:pPr>
          </w:p>
        </w:tc>
      </w:tr>
      <w:tr w:rsidR="0061524D" w:rsidRPr="00487927" w14:paraId="3CB134C4" w14:textId="1389CED1" w:rsidTr="0061524D">
        <w:tc>
          <w:tcPr>
            <w:tcW w:w="1255" w:type="dxa"/>
          </w:tcPr>
          <w:p w14:paraId="5DAF8E3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_03</w:t>
            </w:r>
          </w:p>
        </w:tc>
        <w:tc>
          <w:tcPr>
            <w:tcW w:w="990" w:type="dxa"/>
          </w:tcPr>
          <w:p w14:paraId="05CC861F" w14:textId="77777777" w:rsidR="0061524D" w:rsidRPr="00487927" w:rsidRDefault="0061524D" w:rsidP="001B2204">
            <w:pPr>
              <w:jc w:val="center"/>
              <w:rPr>
                <w:rFonts w:cstheme="minorHAnsi"/>
                <w:szCs w:val="20"/>
              </w:rPr>
            </w:pPr>
          </w:p>
        </w:tc>
        <w:tc>
          <w:tcPr>
            <w:tcW w:w="990" w:type="dxa"/>
          </w:tcPr>
          <w:p w14:paraId="32F06758" w14:textId="445B836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9DB2EF" w14:textId="77777777" w:rsidR="0061524D" w:rsidRPr="00487927" w:rsidRDefault="0061524D" w:rsidP="001B2204">
            <w:pPr>
              <w:jc w:val="center"/>
              <w:rPr>
                <w:rFonts w:cstheme="minorHAnsi"/>
                <w:szCs w:val="20"/>
              </w:rPr>
            </w:pPr>
          </w:p>
        </w:tc>
        <w:tc>
          <w:tcPr>
            <w:tcW w:w="990" w:type="dxa"/>
          </w:tcPr>
          <w:p w14:paraId="2650E37C" w14:textId="77777777" w:rsidR="0061524D" w:rsidRPr="00487927" w:rsidRDefault="0061524D" w:rsidP="001B2204">
            <w:pPr>
              <w:jc w:val="center"/>
              <w:rPr>
                <w:rFonts w:cstheme="minorHAnsi"/>
                <w:szCs w:val="20"/>
              </w:rPr>
            </w:pPr>
          </w:p>
        </w:tc>
        <w:tc>
          <w:tcPr>
            <w:tcW w:w="990" w:type="dxa"/>
          </w:tcPr>
          <w:p w14:paraId="4BB962C0" w14:textId="5BA6BA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0E3A0A" w14:textId="77777777" w:rsidR="0061524D" w:rsidRPr="00487927" w:rsidRDefault="0061524D" w:rsidP="001B2204">
            <w:pPr>
              <w:jc w:val="center"/>
              <w:rPr>
                <w:rFonts w:cstheme="minorHAnsi"/>
                <w:szCs w:val="20"/>
              </w:rPr>
            </w:pPr>
          </w:p>
        </w:tc>
        <w:tc>
          <w:tcPr>
            <w:tcW w:w="1080" w:type="dxa"/>
          </w:tcPr>
          <w:p w14:paraId="00775713" w14:textId="77777777" w:rsidR="0061524D" w:rsidRPr="00487927" w:rsidRDefault="0061524D" w:rsidP="001B2204">
            <w:pPr>
              <w:jc w:val="center"/>
              <w:rPr>
                <w:rFonts w:cstheme="minorHAnsi"/>
                <w:szCs w:val="20"/>
              </w:rPr>
            </w:pPr>
          </w:p>
        </w:tc>
        <w:tc>
          <w:tcPr>
            <w:tcW w:w="990" w:type="dxa"/>
          </w:tcPr>
          <w:p w14:paraId="46DD5DA8" w14:textId="77777777" w:rsidR="0061524D" w:rsidRPr="00487927" w:rsidRDefault="0061524D" w:rsidP="001B2204">
            <w:pPr>
              <w:jc w:val="center"/>
              <w:rPr>
                <w:rFonts w:cstheme="minorHAnsi"/>
                <w:szCs w:val="20"/>
              </w:rPr>
            </w:pPr>
          </w:p>
        </w:tc>
        <w:tc>
          <w:tcPr>
            <w:tcW w:w="990" w:type="dxa"/>
          </w:tcPr>
          <w:p w14:paraId="2D4E0076" w14:textId="77777777" w:rsidR="0061524D" w:rsidRPr="00487927" w:rsidRDefault="0061524D" w:rsidP="001B2204">
            <w:pPr>
              <w:jc w:val="center"/>
              <w:rPr>
                <w:rFonts w:cstheme="minorHAnsi"/>
                <w:szCs w:val="20"/>
              </w:rPr>
            </w:pPr>
          </w:p>
        </w:tc>
        <w:tc>
          <w:tcPr>
            <w:tcW w:w="1103" w:type="dxa"/>
          </w:tcPr>
          <w:p w14:paraId="6E91322F" w14:textId="77777777" w:rsidR="0061524D" w:rsidRPr="00487927" w:rsidRDefault="0061524D" w:rsidP="001B2204">
            <w:pPr>
              <w:jc w:val="center"/>
              <w:rPr>
                <w:rFonts w:cstheme="minorHAnsi"/>
                <w:szCs w:val="20"/>
              </w:rPr>
            </w:pPr>
          </w:p>
        </w:tc>
        <w:tc>
          <w:tcPr>
            <w:tcW w:w="1103" w:type="dxa"/>
          </w:tcPr>
          <w:p w14:paraId="28CFE991" w14:textId="77777777" w:rsidR="0061524D" w:rsidRPr="00487927" w:rsidRDefault="0061524D" w:rsidP="001B2204">
            <w:pPr>
              <w:jc w:val="center"/>
              <w:rPr>
                <w:rFonts w:cstheme="minorHAnsi"/>
                <w:szCs w:val="20"/>
              </w:rPr>
            </w:pPr>
          </w:p>
        </w:tc>
      </w:tr>
      <w:tr w:rsidR="0061524D" w:rsidRPr="00487927" w14:paraId="404A1F7A" w14:textId="1EE132F0" w:rsidTr="0061524D">
        <w:tc>
          <w:tcPr>
            <w:tcW w:w="1255" w:type="dxa"/>
          </w:tcPr>
          <w:p w14:paraId="3A40C7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_04</w:t>
            </w:r>
          </w:p>
        </w:tc>
        <w:tc>
          <w:tcPr>
            <w:tcW w:w="990" w:type="dxa"/>
          </w:tcPr>
          <w:p w14:paraId="0B9BC03B" w14:textId="77777777" w:rsidR="0061524D" w:rsidRPr="00487927" w:rsidRDefault="0061524D" w:rsidP="001B2204">
            <w:pPr>
              <w:jc w:val="center"/>
              <w:rPr>
                <w:rFonts w:cstheme="minorHAnsi"/>
                <w:szCs w:val="20"/>
              </w:rPr>
            </w:pPr>
          </w:p>
        </w:tc>
        <w:tc>
          <w:tcPr>
            <w:tcW w:w="990" w:type="dxa"/>
          </w:tcPr>
          <w:p w14:paraId="6225E642" w14:textId="12421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DB0B7F" w14:textId="77777777" w:rsidR="0061524D" w:rsidRPr="00487927" w:rsidRDefault="0061524D" w:rsidP="001B2204">
            <w:pPr>
              <w:jc w:val="center"/>
              <w:rPr>
                <w:rFonts w:cstheme="minorHAnsi"/>
                <w:szCs w:val="20"/>
              </w:rPr>
            </w:pPr>
          </w:p>
        </w:tc>
        <w:tc>
          <w:tcPr>
            <w:tcW w:w="990" w:type="dxa"/>
          </w:tcPr>
          <w:p w14:paraId="495D6EC4" w14:textId="77777777" w:rsidR="0061524D" w:rsidRPr="00487927" w:rsidRDefault="0061524D" w:rsidP="001B2204">
            <w:pPr>
              <w:jc w:val="center"/>
              <w:rPr>
                <w:rFonts w:cstheme="minorHAnsi"/>
                <w:szCs w:val="20"/>
              </w:rPr>
            </w:pPr>
          </w:p>
        </w:tc>
        <w:tc>
          <w:tcPr>
            <w:tcW w:w="990" w:type="dxa"/>
          </w:tcPr>
          <w:p w14:paraId="62FF54CE" w14:textId="0833E1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655313" w14:textId="77777777" w:rsidR="0061524D" w:rsidRPr="00487927" w:rsidRDefault="0061524D" w:rsidP="001B2204">
            <w:pPr>
              <w:jc w:val="center"/>
              <w:rPr>
                <w:rFonts w:cstheme="minorHAnsi"/>
                <w:szCs w:val="20"/>
              </w:rPr>
            </w:pPr>
          </w:p>
        </w:tc>
        <w:tc>
          <w:tcPr>
            <w:tcW w:w="1080" w:type="dxa"/>
          </w:tcPr>
          <w:p w14:paraId="1D2A6BF0" w14:textId="77777777" w:rsidR="0061524D" w:rsidRPr="00487927" w:rsidRDefault="0061524D" w:rsidP="001B2204">
            <w:pPr>
              <w:jc w:val="center"/>
              <w:rPr>
                <w:rFonts w:cstheme="minorHAnsi"/>
                <w:szCs w:val="20"/>
              </w:rPr>
            </w:pPr>
          </w:p>
        </w:tc>
        <w:tc>
          <w:tcPr>
            <w:tcW w:w="990" w:type="dxa"/>
          </w:tcPr>
          <w:p w14:paraId="137017A2" w14:textId="77777777" w:rsidR="0061524D" w:rsidRPr="00487927" w:rsidRDefault="0061524D" w:rsidP="001B2204">
            <w:pPr>
              <w:jc w:val="center"/>
              <w:rPr>
                <w:rFonts w:cstheme="minorHAnsi"/>
                <w:szCs w:val="20"/>
              </w:rPr>
            </w:pPr>
          </w:p>
        </w:tc>
        <w:tc>
          <w:tcPr>
            <w:tcW w:w="990" w:type="dxa"/>
          </w:tcPr>
          <w:p w14:paraId="23D30EC4" w14:textId="77777777" w:rsidR="0061524D" w:rsidRPr="00487927" w:rsidRDefault="0061524D" w:rsidP="001B2204">
            <w:pPr>
              <w:jc w:val="center"/>
              <w:rPr>
                <w:rFonts w:cstheme="minorHAnsi"/>
                <w:szCs w:val="20"/>
              </w:rPr>
            </w:pPr>
          </w:p>
        </w:tc>
        <w:tc>
          <w:tcPr>
            <w:tcW w:w="1103" w:type="dxa"/>
          </w:tcPr>
          <w:p w14:paraId="3A30DF06" w14:textId="77777777" w:rsidR="0061524D" w:rsidRPr="00487927" w:rsidRDefault="0061524D" w:rsidP="001B2204">
            <w:pPr>
              <w:jc w:val="center"/>
              <w:rPr>
                <w:rFonts w:cstheme="minorHAnsi"/>
                <w:szCs w:val="20"/>
              </w:rPr>
            </w:pPr>
          </w:p>
        </w:tc>
        <w:tc>
          <w:tcPr>
            <w:tcW w:w="1103" w:type="dxa"/>
          </w:tcPr>
          <w:p w14:paraId="406BDF9A" w14:textId="77777777" w:rsidR="0061524D" w:rsidRPr="00487927" w:rsidRDefault="0061524D" w:rsidP="001B2204">
            <w:pPr>
              <w:jc w:val="center"/>
              <w:rPr>
                <w:rFonts w:cstheme="minorHAnsi"/>
                <w:szCs w:val="20"/>
              </w:rPr>
            </w:pPr>
          </w:p>
        </w:tc>
      </w:tr>
      <w:tr w:rsidR="0061524D" w:rsidRPr="00487927" w14:paraId="5FAD144A" w14:textId="7810F085" w:rsidTr="0061524D">
        <w:trPr>
          <w:trHeight w:val="70"/>
        </w:trPr>
        <w:tc>
          <w:tcPr>
            <w:tcW w:w="1255" w:type="dxa"/>
          </w:tcPr>
          <w:p w14:paraId="682EDE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_05</w:t>
            </w:r>
          </w:p>
        </w:tc>
        <w:tc>
          <w:tcPr>
            <w:tcW w:w="990" w:type="dxa"/>
          </w:tcPr>
          <w:p w14:paraId="7E3DE1AD" w14:textId="77777777" w:rsidR="0061524D" w:rsidRPr="00487927" w:rsidRDefault="0061524D" w:rsidP="001B2204">
            <w:pPr>
              <w:jc w:val="center"/>
              <w:rPr>
                <w:rFonts w:cstheme="minorHAnsi"/>
                <w:szCs w:val="20"/>
              </w:rPr>
            </w:pPr>
          </w:p>
        </w:tc>
        <w:tc>
          <w:tcPr>
            <w:tcW w:w="990" w:type="dxa"/>
          </w:tcPr>
          <w:p w14:paraId="6922CCB3" w14:textId="712A48F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3FB6EB" w14:textId="77777777" w:rsidR="0061524D" w:rsidRPr="00487927" w:rsidRDefault="0061524D" w:rsidP="001B2204">
            <w:pPr>
              <w:jc w:val="center"/>
              <w:rPr>
                <w:rFonts w:cstheme="minorHAnsi"/>
                <w:szCs w:val="20"/>
              </w:rPr>
            </w:pPr>
          </w:p>
        </w:tc>
        <w:tc>
          <w:tcPr>
            <w:tcW w:w="990" w:type="dxa"/>
          </w:tcPr>
          <w:p w14:paraId="664C9512" w14:textId="77777777" w:rsidR="0061524D" w:rsidRPr="00487927" w:rsidRDefault="0061524D" w:rsidP="001B2204">
            <w:pPr>
              <w:jc w:val="center"/>
              <w:rPr>
                <w:rFonts w:cstheme="minorHAnsi"/>
                <w:szCs w:val="20"/>
              </w:rPr>
            </w:pPr>
          </w:p>
        </w:tc>
        <w:tc>
          <w:tcPr>
            <w:tcW w:w="990" w:type="dxa"/>
          </w:tcPr>
          <w:p w14:paraId="7713CE09" w14:textId="206F3B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41565" w14:textId="77777777" w:rsidR="0061524D" w:rsidRPr="00487927" w:rsidRDefault="0061524D" w:rsidP="001B2204">
            <w:pPr>
              <w:jc w:val="center"/>
              <w:rPr>
                <w:rFonts w:cstheme="minorHAnsi"/>
                <w:szCs w:val="20"/>
              </w:rPr>
            </w:pPr>
          </w:p>
        </w:tc>
        <w:tc>
          <w:tcPr>
            <w:tcW w:w="1080" w:type="dxa"/>
          </w:tcPr>
          <w:p w14:paraId="409F58F7" w14:textId="77777777" w:rsidR="0061524D" w:rsidRPr="00487927" w:rsidRDefault="0061524D" w:rsidP="001B2204">
            <w:pPr>
              <w:jc w:val="center"/>
              <w:rPr>
                <w:rFonts w:cstheme="minorHAnsi"/>
                <w:szCs w:val="20"/>
              </w:rPr>
            </w:pPr>
          </w:p>
        </w:tc>
        <w:tc>
          <w:tcPr>
            <w:tcW w:w="990" w:type="dxa"/>
          </w:tcPr>
          <w:p w14:paraId="21ACC8AC" w14:textId="77777777" w:rsidR="0061524D" w:rsidRPr="00487927" w:rsidRDefault="0061524D" w:rsidP="001B2204">
            <w:pPr>
              <w:jc w:val="center"/>
              <w:rPr>
                <w:rFonts w:cstheme="minorHAnsi"/>
                <w:szCs w:val="20"/>
              </w:rPr>
            </w:pPr>
          </w:p>
        </w:tc>
        <w:tc>
          <w:tcPr>
            <w:tcW w:w="990" w:type="dxa"/>
          </w:tcPr>
          <w:p w14:paraId="20409DAE" w14:textId="77777777" w:rsidR="0061524D" w:rsidRPr="00487927" w:rsidRDefault="0061524D" w:rsidP="001B2204">
            <w:pPr>
              <w:jc w:val="center"/>
              <w:rPr>
                <w:rFonts w:cstheme="minorHAnsi"/>
                <w:szCs w:val="20"/>
              </w:rPr>
            </w:pPr>
          </w:p>
        </w:tc>
        <w:tc>
          <w:tcPr>
            <w:tcW w:w="1103" w:type="dxa"/>
          </w:tcPr>
          <w:p w14:paraId="1BBA3497" w14:textId="77777777" w:rsidR="0061524D" w:rsidRPr="00487927" w:rsidRDefault="0061524D" w:rsidP="001B2204">
            <w:pPr>
              <w:jc w:val="center"/>
              <w:rPr>
                <w:rFonts w:cstheme="minorHAnsi"/>
                <w:szCs w:val="20"/>
              </w:rPr>
            </w:pPr>
          </w:p>
        </w:tc>
        <w:tc>
          <w:tcPr>
            <w:tcW w:w="1103" w:type="dxa"/>
          </w:tcPr>
          <w:p w14:paraId="3CE8275C" w14:textId="77777777" w:rsidR="0061524D" w:rsidRPr="00487927" w:rsidRDefault="0061524D" w:rsidP="001B2204">
            <w:pPr>
              <w:jc w:val="center"/>
              <w:rPr>
                <w:rFonts w:cstheme="minorHAnsi"/>
                <w:szCs w:val="20"/>
              </w:rPr>
            </w:pPr>
          </w:p>
        </w:tc>
      </w:tr>
      <w:tr w:rsidR="0061524D" w:rsidRPr="00487927" w14:paraId="619F8592" w14:textId="35A01E04" w:rsidTr="0061524D">
        <w:tc>
          <w:tcPr>
            <w:tcW w:w="1255" w:type="dxa"/>
          </w:tcPr>
          <w:p w14:paraId="4403DA2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_06</w:t>
            </w:r>
          </w:p>
        </w:tc>
        <w:tc>
          <w:tcPr>
            <w:tcW w:w="990" w:type="dxa"/>
          </w:tcPr>
          <w:p w14:paraId="6AD194F4" w14:textId="77777777" w:rsidR="0061524D" w:rsidRPr="00487927" w:rsidRDefault="0061524D" w:rsidP="001B2204">
            <w:pPr>
              <w:jc w:val="center"/>
              <w:rPr>
                <w:rFonts w:cstheme="minorHAnsi"/>
                <w:szCs w:val="20"/>
              </w:rPr>
            </w:pPr>
          </w:p>
        </w:tc>
        <w:tc>
          <w:tcPr>
            <w:tcW w:w="990" w:type="dxa"/>
          </w:tcPr>
          <w:p w14:paraId="62D58E04" w14:textId="2707A1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A277D7" w14:textId="77777777" w:rsidR="0061524D" w:rsidRPr="00487927" w:rsidRDefault="0061524D" w:rsidP="001B2204">
            <w:pPr>
              <w:jc w:val="center"/>
              <w:rPr>
                <w:rFonts w:cstheme="minorHAnsi"/>
                <w:szCs w:val="20"/>
              </w:rPr>
            </w:pPr>
          </w:p>
        </w:tc>
        <w:tc>
          <w:tcPr>
            <w:tcW w:w="990" w:type="dxa"/>
          </w:tcPr>
          <w:p w14:paraId="45F310AD" w14:textId="77777777" w:rsidR="0061524D" w:rsidRPr="00487927" w:rsidRDefault="0061524D" w:rsidP="001B2204">
            <w:pPr>
              <w:jc w:val="center"/>
              <w:rPr>
                <w:rFonts w:cstheme="minorHAnsi"/>
                <w:szCs w:val="20"/>
              </w:rPr>
            </w:pPr>
          </w:p>
        </w:tc>
        <w:tc>
          <w:tcPr>
            <w:tcW w:w="990" w:type="dxa"/>
          </w:tcPr>
          <w:p w14:paraId="35B62CF5" w14:textId="22FFAF4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E7965C" w14:textId="77777777" w:rsidR="0061524D" w:rsidRPr="00487927" w:rsidRDefault="0061524D" w:rsidP="001B2204">
            <w:pPr>
              <w:jc w:val="center"/>
              <w:rPr>
                <w:rFonts w:cstheme="minorHAnsi"/>
                <w:szCs w:val="20"/>
              </w:rPr>
            </w:pPr>
          </w:p>
        </w:tc>
        <w:tc>
          <w:tcPr>
            <w:tcW w:w="1080" w:type="dxa"/>
          </w:tcPr>
          <w:p w14:paraId="6C950E89" w14:textId="77777777" w:rsidR="0061524D" w:rsidRPr="00487927" w:rsidRDefault="0061524D" w:rsidP="001B2204">
            <w:pPr>
              <w:jc w:val="center"/>
              <w:rPr>
                <w:rFonts w:cstheme="minorHAnsi"/>
                <w:szCs w:val="20"/>
              </w:rPr>
            </w:pPr>
          </w:p>
        </w:tc>
        <w:tc>
          <w:tcPr>
            <w:tcW w:w="990" w:type="dxa"/>
          </w:tcPr>
          <w:p w14:paraId="69A8C70D" w14:textId="77777777" w:rsidR="0061524D" w:rsidRPr="00487927" w:rsidRDefault="0061524D" w:rsidP="001B2204">
            <w:pPr>
              <w:jc w:val="center"/>
              <w:rPr>
                <w:rFonts w:cstheme="minorHAnsi"/>
                <w:szCs w:val="20"/>
              </w:rPr>
            </w:pPr>
          </w:p>
        </w:tc>
        <w:tc>
          <w:tcPr>
            <w:tcW w:w="990" w:type="dxa"/>
          </w:tcPr>
          <w:p w14:paraId="67C330E0" w14:textId="77777777" w:rsidR="0061524D" w:rsidRPr="00487927" w:rsidRDefault="0061524D" w:rsidP="001B2204">
            <w:pPr>
              <w:jc w:val="center"/>
              <w:rPr>
                <w:rFonts w:cstheme="minorHAnsi"/>
                <w:szCs w:val="20"/>
              </w:rPr>
            </w:pPr>
          </w:p>
        </w:tc>
        <w:tc>
          <w:tcPr>
            <w:tcW w:w="1103" w:type="dxa"/>
          </w:tcPr>
          <w:p w14:paraId="428FFD6D" w14:textId="77777777" w:rsidR="0061524D" w:rsidRPr="00487927" w:rsidRDefault="0061524D" w:rsidP="001B2204">
            <w:pPr>
              <w:jc w:val="center"/>
              <w:rPr>
                <w:rFonts w:cstheme="minorHAnsi"/>
                <w:szCs w:val="20"/>
              </w:rPr>
            </w:pPr>
          </w:p>
        </w:tc>
        <w:tc>
          <w:tcPr>
            <w:tcW w:w="1103" w:type="dxa"/>
          </w:tcPr>
          <w:p w14:paraId="5AAC5206" w14:textId="77777777" w:rsidR="0061524D" w:rsidRPr="00487927" w:rsidRDefault="0061524D" w:rsidP="001B2204">
            <w:pPr>
              <w:jc w:val="center"/>
              <w:rPr>
                <w:rFonts w:cstheme="minorHAnsi"/>
                <w:szCs w:val="20"/>
              </w:rPr>
            </w:pPr>
          </w:p>
        </w:tc>
      </w:tr>
      <w:tr w:rsidR="0061524D" w:rsidRPr="002656B0" w14:paraId="38DF380B" w14:textId="1E342E66" w:rsidTr="0061524D">
        <w:tc>
          <w:tcPr>
            <w:tcW w:w="1255" w:type="dxa"/>
          </w:tcPr>
          <w:p w14:paraId="3BAE9898" w14:textId="77777777" w:rsidR="0061524D" w:rsidRPr="002656B0" w:rsidRDefault="0061524D" w:rsidP="001B2204">
            <w:pPr>
              <w:jc w:val="center"/>
              <w:rPr>
                <w:rFonts w:cstheme="minorHAnsi"/>
                <w:szCs w:val="20"/>
              </w:rPr>
            </w:pPr>
            <w:r w:rsidRPr="002656B0">
              <w:rPr>
                <w:rFonts w:cstheme="minorHAnsi"/>
                <w:szCs w:val="20"/>
              </w:rPr>
              <w:t>0703_01</w:t>
            </w:r>
          </w:p>
        </w:tc>
        <w:tc>
          <w:tcPr>
            <w:tcW w:w="990" w:type="dxa"/>
          </w:tcPr>
          <w:p w14:paraId="57C8092F" w14:textId="4043DE89" w:rsidR="0061524D" w:rsidRPr="002656B0" w:rsidRDefault="0061524D" w:rsidP="001B2204">
            <w:pPr>
              <w:jc w:val="center"/>
              <w:rPr>
                <w:rFonts w:cstheme="minorHAnsi"/>
                <w:szCs w:val="20"/>
              </w:rPr>
            </w:pPr>
            <w:r w:rsidRPr="002656B0">
              <w:rPr>
                <w:rFonts w:cstheme="minorHAnsi"/>
                <w:szCs w:val="20"/>
              </w:rPr>
              <w:t>•</w:t>
            </w:r>
          </w:p>
        </w:tc>
        <w:tc>
          <w:tcPr>
            <w:tcW w:w="990" w:type="dxa"/>
          </w:tcPr>
          <w:p w14:paraId="3420CA86" w14:textId="054C3634" w:rsidR="0061524D" w:rsidRPr="002656B0" w:rsidRDefault="0061524D" w:rsidP="001B2204">
            <w:pPr>
              <w:jc w:val="center"/>
              <w:rPr>
                <w:rFonts w:cstheme="minorHAnsi"/>
                <w:szCs w:val="20"/>
              </w:rPr>
            </w:pPr>
            <w:r w:rsidRPr="002656B0">
              <w:rPr>
                <w:rFonts w:cstheme="minorHAnsi"/>
                <w:szCs w:val="20"/>
              </w:rPr>
              <w:t>•</w:t>
            </w:r>
          </w:p>
        </w:tc>
        <w:tc>
          <w:tcPr>
            <w:tcW w:w="990" w:type="dxa"/>
          </w:tcPr>
          <w:p w14:paraId="3338D4D2" w14:textId="77777777" w:rsidR="0061524D" w:rsidRPr="002656B0" w:rsidRDefault="0061524D" w:rsidP="001B2204">
            <w:pPr>
              <w:jc w:val="center"/>
              <w:rPr>
                <w:rFonts w:cstheme="minorHAnsi"/>
                <w:szCs w:val="20"/>
              </w:rPr>
            </w:pPr>
          </w:p>
        </w:tc>
        <w:tc>
          <w:tcPr>
            <w:tcW w:w="990" w:type="dxa"/>
          </w:tcPr>
          <w:p w14:paraId="0A063B91" w14:textId="77777777" w:rsidR="0061524D" w:rsidRPr="002656B0" w:rsidRDefault="0061524D" w:rsidP="001B2204">
            <w:pPr>
              <w:jc w:val="center"/>
              <w:rPr>
                <w:rFonts w:cstheme="minorHAnsi"/>
                <w:szCs w:val="20"/>
              </w:rPr>
            </w:pPr>
          </w:p>
        </w:tc>
        <w:tc>
          <w:tcPr>
            <w:tcW w:w="990" w:type="dxa"/>
          </w:tcPr>
          <w:p w14:paraId="69063F35" w14:textId="18D3A24E" w:rsidR="0061524D" w:rsidRPr="002656B0" w:rsidRDefault="0061524D" w:rsidP="001B2204">
            <w:pPr>
              <w:jc w:val="center"/>
              <w:rPr>
                <w:rFonts w:cstheme="minorHAnsi"/>
                <w:szCs w:val="20"/>
              </w:rPr>
            </w:pPr>
            <w:r w:rsidRPr="002656B0">
              <w:rPr>
                <w:rFonts w:cstheme="minorHAnsi"/>
                <w:szCs w:val="20"/>
              </w:rPr>
              <w:t>•</w:t>
            </w:r>
          </w:p>
        </w:tc>
        <w:tc>
          <w:tcPr>
            <w:tcW w:w="990" w:type="dxa"/>
          </w:tcPr>
          <w:p w14:paraId="2FB3CDDD" w14:textId="77777777" w:rsidR="0061524D" w:rsidRPr="002656B0" w:rsidRDefault="0061524D" w:rsidP="001B2204">
            <w:pPr>
              <w:jc w:val="center"/>
              <w:rPr>
                <w:rFonts w:cstheme="minorHAnsi"/>
                <w:szCs w:val="20"/>
              </w:rPr>
            </w:pPr>
          </w:p>
        </w:tc>
        <w:tc>
          <w:tcPr>
            <w:tcW w:w="1080" w:type="dxa"/>
          </w:tcPr>
          <w:p w14:paraId="2D01FFA4" w14:textId="77777777" w:rsidR="0061524D" w:rsidRPr="002656B0" w:rsidRDefault="0061524D" w:rsidP="001B2204">
            <w:pPr>
              <w:jc w:val="center"/>
              <w:rPr>
                <w:rFonts w:cstheme="minorHAnsi"/>
                <w:szCs w:val="20"/>
              </w:rPr>
            </w:pPr>
          </w:p>
        </w:tc>
        <w:tc>
          <w:tcPr>
            <w:tcW w:w="990" w:type="dxa"/>
          </w:tcPr>
          <w:p w14:paraId="2CC0AF66" w14:textId="77777777" w:rsidR="0061524D" w:rsidRPr="002656B0" w:rsidRDefault="0061524D" w:rsidP="001B2204">
            <w:pPr>
              <w:jc w:val="center"/>
              <w:rPr>
                <w:rFonts w:cstheme="minorHAnsi"/>
                <w:szCs w:val="20"/>
              </w:rPr>
            </w:pPr>
          </w:p>
        </w:tc>
        <w:tc>
          <w:tcPr>
            <w:tcW w:w="990" w:type="dxa"/>
          </w:tcPr>
          <w:p w14:paraId="47611B25" w14:textId="77777777" w:rsidR="0061524D" w:rsidRPr="002656B0" w:rsidRDefault="0061524D" w:rsidP="001B2204">
            <w:pPr>
              <w:jc w:val="center"/>
              <w:rPr>
                <w:rFonts w:cstheme="minorHAnsi"/>
                <w:szCs w:val="20"/>
              </w:rPr>
            </w:pPr>
          </w:p>
        </w:tc>
        <w:tc>
          <w:tcPr>
            <w:tcW w:w="1103" w:type="dxa"/>
          </w:tcPr>
          <w:p w14:paraId="1C8B5DBE" w14:textId="77777777" w:rsidR="0061524D" w:rsidRPr="002656B0" w:rsidRDefault="0061524D" w:rsidP="001B2204">
            <w:pPr>
              <w:jc w:val="center"/>
              <w:rPr>
                <w:rFonts w:cstheme="minorHAnsi"/>
                <w:szCs w:val="20"/>
              </w:rPr>
            </w:pPr>
          </w:p>
        </w:tc>
        <w:tc>
          <w:tcPr>
            <w:tcW w:w="1103" w:type="dxa"/>
          </w:tcPr>
          <w:p w14:paraId="52E4C723" w14:textId="77777777" w:rsidR="0061524D" w:rsidRPr="002656B0" w:rsidRDefault="0061524D" w:rsidP="001B2204">
            <w:pPr>
              <w:jc w:val="center"/>
              <w:rPr>
                <w:rFonts w:cstheme="minorHAnsi"/>
                <w:szCs w:val="20"/>
              </w:rPr>
            </w:pPr>
          </w:p>
        </w:tc>
      </w:tr>
      <w:tr w:rsidR="0061524D" w:rsidRPr="002656B0" w14:paraId="737ECBE7" w14:textId="31312005" w:rsidTr="0061524D">
        <w:tc>
          <w:tcPr>
            <w:tcW w:w="1255" w:type="dxa"/>
          </w:tcPr>
          <w:p w14:paraId="51241BCC" w14:textId="77777777" w:rsidR="0061524D" w:rsidRPr="002656B0" w:rsidRDefault="0061524D" w:rsidP="001B2204">
            <w:pPr>
              <w:jc w:val="center"/>
              <w:rPr>
                <w:rFonts w:cstheme="minorHAnsi"/>
                <w:szCs w:val="20"/>
              </w:rPr>
            </w:pPr>
            <w:r w:rsidRPr="002656B0">
              <w:rPr>
                <w:rFonts w:cstheme="minorHAnsi"/>
                <w:szCs w:val="20"/>
              </w:rPr>
              <w:t>0703_02</w:t>
            </w:r>
          </w:p>
        </w:tc>
        <w:tc>
          <w:tcPr>
            <w:tcW w:w="990" w:type="dxa"/>
          </w:tcPr>
          <w:p w14:paraId="389C54AB" w14:textId="06BCFC00" w:rsidR="0061524D" w:rsidRPr="002656B0" w:rsidRDefault="0061524D" w:rsidP="001B2204">
            <w:pPr>
              <w:jc w:val="center"/>
              <w:rPr>
                <w:rFonts w:cstheme="minorHAnsi"/>
                <w:szCs w:val="20"/>
              </w:rPr>
            </w:pPr>
            <w:r w:rsidRPr="002656B0">
              <w:rPr>
                <w:rFonts w:cstheme="minorHAnsi"/>
                <w:szCs w:val="20"/>
              </w:rPr>
              <w:t>•</w:t>
            </w:r>
          </w:p>
        </w:tc>
        <w:tc>
          <w:tcPr>
            <w:tcW w:w="990" w:type="dxa"/>
          </w:tcPr>
          <w:p w14:paraId="714B400A" w14:textId="301534EE" w:rsidR="0061524D" w:rsidRPr="002656B0" w:rsidRDefault="0061524D" w:rsidP="001B2204">
            <w:pPr>
              <w:jc w:val="center"/>
              <w:rPr>
                <w:rFonts w:cstheme="minorHAnsi"/>
                <w:szCs w:val="20"/>
              </w:rPr>
            </w:pPr>
            <w:r w:rsidRPr="002656B0">
              <w:rPr>
                <w:rFonts w:cstheme="minorHAnsi"/>
                <w:szCs w:val="20"/>
              </w:rPr>
              <w:t>•</w:t>
            </w:r>
          </w:p>
        </w:tc>
        <w:tc>
          <w:tcPr>
            <w:tcW w:w="990" w:type="dxa"/>
          </w:tcPr>
          <w:p w14:paraId="6499F741" w14:textId="77777777" w:rsidR="0061524D" w:rsidRPr="002656B0" w:rsidRDefault="0061524D" w:rsidP="001B2204">
            <w:pPr>
              <w:jc w:val="center"/>
              <w:rPr>
                <w:rFonts w:cstheme="minorHAnsi"/>
                <w:szCs w:val="20"/>
              </w:rPr>
            </w:pPr>
          </w:p>
        </w:tc>
        <w:tc>
          <w:tcPr>
            <w:tcW w:w="990" w:type="dxa"/>
          </w:tcPr>
          <w:p w14:paraId="124D3C78" w14:textId="77777777" w:rsidR="0061524D" w:rsidRPr="002656B0" w:rsidRDefault="0061524D" w:rsidP="001B2204">
            <w:pPr>
              <w:jc w:val="center"/>
              <w:rPr>
                <w:rFonts w:cstheme="minorHAnsi"/>
                <w:szCs w:val="20"/>
              </w:rPr>
            </w:pPr>
          </w:p>
        </w:tc>
        <w:tc>
          <w:tcPr>
            <w:tcW w:w="990" w:type="dxa"/>
          </w:tcPr>
          <w:p w14:paraId="6EE4C527" w14:textId="2C27EA1E" w:rsidR="0061524D" w:rsidRPr="002656B0" w:rsidRDefault="0061524D" w:rsidP="001B2204">
            <w:pPr>
              <w:jc w:val="center"/>
              <w:rPr>
                <w:rFonts w:cstheme="minorHAnsi"/>
                <w:szCs w:val="20"/>
              </w:rPr>
            </w:pPr>
            <w:r w:rsidRPr="002656B0">
              <w:rPr>
                <w:rFonts w:cstheme="minorHAnsi"/>
                <w:szCs w:val="20"/>
              </w:rPr>
              <w:t>•</w:t>
            </w:r>
          </w:p>
        </w:tc>
        <w:tc>
          <w:tcPr>
            <w:tcW w:w="990" w:type="dxa"/>
          </w:tcPr>
          <w:p w14:paraId="596C5D61" w14:textId="77777777" w:rsidR="0061524D" w:rsidRPr="002656B0" w:rsidRDefault="0061524D" w:rsidP="001B2204">
            <w:pPr>
              <w:jc w:val="center"/>
              <w:rPr>
                <w:rFonts w:cstheme="minorHAnsi"/>
                <w:szCs w:val="20"/>
              </w:rPr>
            </w:pPr>
          </w:p>
        </w:tc>
        <w:tc>
          <w:tcPr>
            <w:tcW w:w="1080" w:type="dxa"/>
          </w:tcPr>
          <w:p w14:paraId="11C9C352" w14:textId="77777777" w:rsidR="0061524D" w:rsidRPr="002656B0" w:rsidRDefault="0061524D" w:rsidP="001B2204">
            <w:pPr>
              <w:jc w:val="center"/>
              <w:rPr>
                <w:rFonts w:cstheme="minorHAnsi"/>
                <w:szCs w:val="20"/>
              </w:rPr>
            </w:pPr>
          </w:p>
        </w:tc>
        <w:tc>
          <w:tcPr>
            <w:tcW w:w="990" w:type="dxa"/>
          </w:tcPr>
          <w:p w14:paraId="135DCCFE" w14:textId="77777777" w:rsidR="0061524D" w:rsidRPr="002656B0" w:rsidRDefault="0061524D" w:rsidP="001B2204">
            <w:pPr>
              <w:jc w:val="center"/>
              <w:rPr>
                <w:rFonts w:cstheme="minorHAnsi"/>
                <w:szCs w:val="20"/>
              </w:rPr>
            </w:pPr>
          </w:p>
        </w:tc>
        <w:tc>
          <w:tcPr>
            <w:tcW w:w="990" w:type="dxa"/>
          </w:tcPr>
          <w:p w14:paraId="0C730586" w14:textId="77777777" w:rsidR="0061524D" w:rsidRPr="002656B0" w:rsidRDefault="0061524D" w:rsidP="001B2204">
            <w:pPr>
              <w:jc w:val="center"/>
              <w:rPr>
                <w:rFonts w:cstheme="minorHAnsi"/>
                <w:szCs w:val="20"/>
              </w:rPr>
            </w:pPr>
          </w:p>
        </w:tc>
        <w:tc>
          <w:tcPr>
            <w:tcW w:w="1103" w:type="dxa"/>
          </w:tcPr>
          <w:p w14:paraId="483BA3F2" w14:textId="77777777" w:rsidR="0061524D" w:rsidRPr="002656B0" w:rsidRDefault="0061524D" w:rsidP="001B2204">
            <w:pPr>
              <w:jc w:val="center"/>
              <w:rPr>
                <w:rFonts w:cstheme="minorHAnsi"/>
                <w:szCs w:val="20"/>
              </w:rPr>
            </w:pPr>
          </w:p>
        </w:tc>
        <w:tc>
          <w:tcPr>
            <w:tcW w:w="1103" w:type="dxa"/>
          </w:tcPr>
          <w:p w14:paraId="44A62234" w14:textId="77777777" w:rsidR="0061524D" w:rsidRPr="002656B0" w:rsidRDefault="0061524D" w:rsidP="001B2204">
            <w:pPr>
              <w:jc w:val="center"/>
              <w:rPr>
                <w:rFonts w:cstheme="minorHAnsi"/>
                <w:szCs w:val="20"/>
              </w:rPr>
            </w:pPr>
          </w:p>
        </w:tc>
      </w:tr>
      <w:tr w:rsidR="0061524D" w:rsidRPr="002656B0" w14:paraId="0F92A886" w14:textId="67A18C6A" w:rsidTr="0061524D">
        <w:tc>
          <w:tcPr>
            <w:tcW w:w="1255" w:type="dxa"/>
          </w:tcPr>
          <w:p w14:paraId="58283E71" w14:textId="77777777" w:rsidR="0061524D" w:rsidRPr="002656B0" w:rsidRDefault="0061524D" w:rsidP="001B2204">
            <w:pPr>
              <w:jc w:val="center"/>
              <w:rPr>
                <w:rFonts w:cstheme="minorHAnsi"/>
                <w:szCs w:val="20"/>
              </w:rPr>
            </w:pPr>
            <w:r w:rsidRPr="002656B0">
              <w:rPr>
                <w:rFonts w:cstheme="minorHAnsi"/>
                <w:szCs w:val="20"/>
              </w:rPr>
              <w:t>0703_03</w:t>
            </w:r>
          </w:p>
        </w:tc>
        <w:tc>
          <w:tcPr>
            <w:tcW w:w="990" w:type="dxa"/>
          </w:tcPr>
          <w:p w14:paraId="3805EAFA" w14:textId="1B1C3164" w:rsidR="0061524D" w:rsidRPr="002656B0" w:rsidRDefault="0061524D" w:rsidP="001B2204">
            <w:pPr>
              <w:jc w:val="center"/>
              <w:rPr>
                <w:rFonts w:cstheme="minorHAnsi"/>
                <w:szCs w:val="20"/>
              </w:rPr>
            </w:pPr>
            <w:r w:rsidRPr="002656B0">
              <w:rPr>
                <w:rFonts w:cstheme="minorHAnsi"/>
                <w:szCs w:val="20"/>
              </w:rPr>
              <w:t>•</w:t>
            </w:r>
          </w:p>
        </w:tc>
        <w:tc>
          <w:tcPr>
            <w:tcW w:w="990" w:type="dxa"/>
          </w:tcPr>
          <w:p w14:paraId="1AF049CC" w14:textId="60690587" w:rsidR="0061524D" w:rsidRPr="002656B0" w:rsidRDefault="0061524D" w:rsidP="001B2204">
            <w:pPr>
              <w:jc w:val="center"/>
              <w:rPr>
                <w:rFonts w:cstheme="minorHAnsi"/>
                <w:szCs w:val="20"/>
              </w:rPr>
            </w:pPr>
            <w:r w:rsidRPr="002656B0">
              <w:rPr>
                <w:rFonts w:cstheme="minorHAnsi"/>
                <w:szCs w:val="20"/>
              </w:rPr>
              <w:t>•</w:t>
            </w:r>
          </w:p>
        </w:tc>
        <w:tc>
          <w:tcPr>
            <w:tcW w:w="990" w:type="dxa"/>
          </w:tcPr>
          <w:p w14:paraId="43506062" w14:textId="77777777" w:rsidR="0061524D" w:rsidRPr="002656B0" w:rsidRDefault="0061524D" w:rsidP="001B2204">
            <w:pPr>
              <w:jc w:val="center"/>
              <w:rPr>
                <w:rFonts w:cstheme="minorHAnsi"/>
                <w:szCs w:val="20"/>
              </w:rPr>
            </w:pPr>
          </w:p>
        </w:tc>
        <w:tc>
          <w:tcPr>
            <w:tcW w:w="990" w:type="dxa"/>
          </w:tcPr>
          <w:p w14:paraId="2D723871" w14:textId="77777777" w:rsidR="0061524D" w:rsidRPr="002656B0" w:rsidRDefault="0061524D" w:rsidP="001B2204">
            <w:pPr>
              <w:jc w:val="center"/>
              <w:rPr>
                <w:rFonts w:cstheme="minorHAnsi"/>
                <w:szCs w:val="20"/>
              </w:rPr>
            </w:pPr>
          </w:p>
        </w:tc>
        <w:tc>
          <w:tcPr>
            <w:tcW w:w="990" w:type="dxa"/>
          </w:tcPr>
          <w:p w14:paraId="0F4BDB4C" w14:textId="38158A95" w:rsidR="0061524D" w:rsidRPr="002656B0" w:rsidRDefault="0061524D" w:rsidP="001B2204">
            <w:pPr>
              <w:jc w:val="center"/>
              <w:rPr>
                <w:rFonts w:cstheme="minorHAnsi"/>
                <w:szCs w:val="20"/>
              </w:rPr>
            </w:pPr>
            <w:r w:rsidRPr="002656B0">
              <w:rPr>
                <w:rFonts w:cstheme="minorHAnsi"/>
                <w:szCs w:val="20"/>
              </w:rPr>
              <w:t>•</w:t>
            </w:r>
          </w:p>
        </w:tc>
        <w:tc>
          <w:tcPr>
            <w:tcW w:w="990" w:type="dxa"/>
          </w:tcPr>
          <w:p w14:paraId="6C28B152" w14:textId="77777777" w:rsidR="0061524D" w:rsidRPr="002656B0" w:rsidRDefault="0061524D" w:rsidP="001B2204">
            <w:pPr>
              <w:jc w:val="center"/>
              <w:rPr>
                <w:rFonts w:cstheme="minorHAnsi"/>
                <w:szCs w:val="20"/>
              </w:rPr>
            </w:pPr>
          </w:p>
        </w:tc>
        <w:tc>
          <w:tcPr>
            <w:tcW w:w="1080" w:type="dxa"/>
          </w:tcPr>
          <w:p w14:paraId="12F19CAE" w14:textId="77777777" w:rsidR="0061524D" w:rsidRPr="002656B0" w:rsidRDefault="0061524D" w:rsidP="001B2204">
            <w:pPr>
              <w:jc w:val="center"/>
              <w:rPr>
                <w:rFonts w:cstheme="minorHAnsi"/>
                <w:szCs w:val="20"/>
              </w:rPr>
            </w:pPr>
          </w:p>
        </w:tc>
        <w:tc>
          <w:tcPr>
            <w:tcW w:w="990" w:type="dxa"/>
          </w:tcPr>
          <w:p w14:paraId="2EA81098" w14:textId="77777777" w:rsidR="0061524D" w:rsidRPr="002656B0" w:rsidRDefault="0061524D" w:rsidP="001B2204">
            <w:pPr>
              <w:jc w:val="center"/>
              <w:rPr>
                <w:rFonts w:cstheme="minorHAnsi"/>
                <w:szCs w:val="20"/>
              </w:rPr>
            </w:pPr>
          </w:p>
        </w:tc>
        <w:tc>
          <w:tcPr>
            <w:tcW w:w="990" w:type="dxa"/>
          </w:tcPr>
          <w:p w14:paraId="3E0D77D4" w14:textId="77777777" w:rsidR="0061524D" w:rsidRPr="002656B0" w:rsidRDefault="0061524D" w:rsidP="001B2204">
            <w:pPr>
              <w:jc w:val="center"/>
              <w:rPr>
                <w:rFonts w:cstheme="minorHAnsi"/>
                <w:szCs w:val="20"/>
              </w:rPr>
            </w:pPr>
          </w:p>
        </w:tc>
        <w:tc>
          <w:tcPr>
            <w:tcW w:w="1103" w:type="dxa"/>
          </w:tcPr>
          <w:p w14:paraId="1FCFD4ED" w14:textId="77777777" w:rsidR="0061524D" w:rsidRPr="002656B0" w:rsidRDefault="0061524D" w:rsidP="001B2204">
            <w:pPr>
              <w:jc w:val="center"/>
              <w:rPr>
                <w:rFonts w:cstheme="minorHAnsi"/>
                <w:szCs w:val="20"/>
              </w:rPr>
            </w:pPr>
          </w:p>
        </w:tc>
        <w:tc>
          <w:tcPr>
            <w:tcW w:w="1103" w:type="dxa"/>
          </w:tcPr>
          <w:p w14:paraId="3B94A66F" w14:textId="77777777" w:rsidR="0061524D" w:rsidRPr="002656B0" w:rsidRDefault="0061524D" w:rsidP="001B2204">
            <w:pPr>
              <w:jc w:val="center"/>
              <w:rPr>
                <w:rFonts w:cstheme="minorHAnsi"/>
                <w:szCs w:val="20"/>
              </w:rPr>
            </w:pPr>
          </w:p>
        </w:tc>
      </w:tr>
      <w:tr w:rsidR="0061524D" w:rsidRPr="002656B0" w14:paraId="589AA262" w14:textId="407FA375" w:rsidTr="0061524D">
        <w:tc>
          <w:tcPr>
            <w:tcW w:w="1255" w:type="dxa"/>
          </w:tcPr>
          <w:p w14:paraId="3638B0D8" w14:textId="77777777" w:rsidR="0061524D" w:rsidRPr="002656B0" w:rsidRDefault="0061524D" w:rsidP="001B2204">
            <w:pPr>
              <w:jc w:val="center"/>
              <w:rPr>
                <w:rFonts w:cstheme="minorHAnsi"/>
                <w:szCs w:val="20"/>
              </w:rPr>
            </w:pPr>
            <w:r w:rsidRPr="002656B0">
              <w:rPr>
                <w:rFonts w:cstheme="minorHAnsi"/>
                <w:szCs w:val="20"/>
              </w:rPr>
              <w:t>0703_04</w:t>
            </w:r>
          </w:p>
        </w:tc>
        <w:tc>
          <w:tcPr>
            <w:tcW w:w="990" w:type="dxa"/>
          </w:tcPr>
          <w:p w14:paraId="658005E2" w14:textId="239F954F" w:rsidR="0061524D" w:rsidRPr="002656B0" w:rsidRDefault="0061524D" w:rsidP="001B2204">
            <w:pPr>
              <w:jc w:val="center"/>
              <w:rPr>
                <w:rFonts w:cstheme="minorHAnsi"/>
                <w:szCs w:val="20"/>
              </w:rPr>
            </w:pPr>
            <w:r w:rsidRPr="002656B0">
              <w:rPr>
                <w:rFonts w:cstheme="minorHAnsi"/>
                <w:szCs w:val="20"/>
              </w:rPr>
              <w:t>•</w:t>
            </w:r>
          </w:p>
        </w:tc>
        <w:tc>
          <w:tcPr>
            <w:tcW w:w="990" w:type="dxa"/>
          </w:tcPr>
          <w:p w14:paraId="37E50CE3" w14:textId="561457FA" w:rsidR="0061524D" w:rsidRPr="002656B0" w:rsidRDefault="0061524D" w:rsidP="001B2204">
            <w:pPr>
              <w:jc w:val="center"/>
              <w:rPr>
                <w:rFonts w:cstheme="minorHAnsi"/>
                <w:szCs w:val="20"/>
              </w:rPr>
            </w:pPr>
            <w:r w:rsidRPr="002656B0">
              <w:rPr>
                <w:rFonts w:cstheme="minorHAnsi"/>
                <w:szCs w:val="20"/>
              </w:rPr>
              <w:t>•</w:t>
            </w:r>
          </w:p>
        </w:tc>
        <w:tc>
          <w:tcPr>
            <w:tcW w:w="990" w:type="dxa"/>
          </w:tcPr>
          <w:p w14:paraId="5B395F2E" w14:textId="77777777" w:rsidR="0061524D" w:rsidRPr="002656B0" w:rsidRDefault="0061524D" w:rsidP="001B2204">
            <w:pPr>
              <w:jc w:val="center"/>
              <w:rPr>
                <w:rFonts w:cstheme="minorHAnsi"/>
                <w:szCs w:val="20"/>
              </w:rPr>
            </w:pPr>
          </w:p>
        </w:tc>
        <w:tc>
          <w:tcPr>
            <w:tcW w:w="990" w:type="dxa"/>
          </w:tcPr>
          <w:p w14:paraId="29498CED" w14:textId="77777777" w:rsidR="0061524D" w:rsidRPr="002656B0" w:rsidRDefault="0061524D" w:rsidP="001B2204">
            <w:pPr>
              <w:jc w:val="center"/>
              <w:rPr>
                <w:rFonts w:cstheme="minorHAnsi"/>
                <w:szCs w:val="20"/>
              </w:rPr>
            </w:pPr>
          </w:p>
        </w:tc>
        <w:tc>
          <w:tcPr>
            <w:tcW w:w="990" w:type="dxa"/>
          </w:tcPr>
          <w:p w14:paraId="692C1FB4" w14:textId="11EC1761" w:rsidR="0061524D" w:rsidRPr="002656B0" w:rsidRDefault="0061524D" w:rsidP="001B2204">
            <w:pPr>
              <w:jc w:val="center"/>
              <w:rPr>
                <w:rFonts w:cstheme="minorHAnsi"/>
                <w:szCs w:val="20"/>
              </w:rPr>
            </w:pPr>
            <w:r w:rsidRPr="002656B0">
              <w:rPr>
                <w:rFonts w:cstheme="minorHAnsi"/>
                <w:szCs w:val="20"/>
              </w:rPr>
              <w:t>•</w:t>
            </w:r>
          </w:p>
        </w:tc>
        <w:tc>
          <w:tcPr>
            <w:tcW w:w="990" w:type="dxa"/>
          </w:tcPr>
          <w:p w14:paraId="5CC921EB" w14:textId="77777777" w:rsidR="0061524D" w:rsidRPr="002656B0" w:rsidRDefault="0061524D" w:rsidP="001B2204">
            <w:pPr>
              <w:jc w:val="center"/>
              <w:rPr>
                <w:rFonts w:cstheme="minorHAnsi"/>
                <w:szCs w:val="20"/>
              </w:rPr>
            </w:pPr>
          </w:p>
        </w:tc>
        <w:tc>
          <w:tcPr>
            <w:tcW w:w="1080" w:type="dxa"/>
          </w:tcPr>
          <w:p w14:paraId="5D1C0022" w14:textId="77777777" w:rsidR="0061524D" w:rsidRPr="002656B0" w:rsidRDefault="0061524D" w:rsidP="001B2204">
            <w:pPr>
              <w:jc w:val="center"/>
              <w:rPr>
                <w:rFonts w:cstheme="minorHAnsi"/>
                <w:szCs w:val="20"/>
              </w:rPr>
            </w:pPr>
          </w:p>
        </w:tc>
        <w:tc>
          <w:tcPr>
            <w:tcW w:w="990" w:type="dxa"/>
          </w:tcPr>
          <w:p w14:paraId="65A869C2" w14:textId="77777777" w:rsidR="0061524D" w:rsidRPr="002656B0" w:rsidRDefault="0061524D" w:rsidP="001B2204">
            <w:pPr>
              <w:jc w:val="center"/>
              <w:rPr>
                <w:rFonts w:cstheme="minorHAnsi"/>
                <w:szCs w:val="20"/>
              </w:rPr>
            </w:pPr>
          </w:p>
        </w:tc>
        <w:tc>
          <w:tcPr>
            <w:tcW w:w="990" w:type="dxa"/>
          </w:tcPr>
          <w:p w14:paraId="09255C30" w14:textId="77777777" w:rsidR="0061524D" w:rsidRPr="002656B0" w:rsidRDefault="0061524D" w:rsidP="001B2204">
            <w:pPr>
              <w:jc w:val="center"/>
              <w:rPr>
                <w:rFonts w:cstheme="minorHAnsi"/>
                <w:szCs w:val="20"/>
              </w:rPr>
            </w:pPr>
          </w:p>
        </w:tc>
        <w:tc>
          <w:tcPr>
            <w:tcW w:w="1103" w:type="dxa"/>
          </w:tcPr>
          <w:p w14:paraId="3E9B4D5C" w14:textId="77777777" w:rsidR="0061524D" w:rsidRPr="002656B0" w:rsidRDefault="0061524D" w:rsidP="001B2204">
            <w:pPr>
              <w:jc w:val="center"/>
              <w:rPr>
                <w:rFonts w:cstheme="minorHAnsi"/>
                <w:szCs w:val="20"/>
              </w:rPr>
            </w:pPr>
          </w:p>
        </w:tc>
        <w:tc>
          <w:tcPr>
            <w:tcW w:w="1103" w:type="dxa"/>
          </w:tcPr>
          <w:p w14:paraId="7BAEA7BA" w14:textId="77777777" w:rsidR="0061524D" w:rsidRPr="002656B0" w:rsidRDefault="0061524D" w:rsidP="001B2204">
            <w:pPr>
              <w:jc w:val="center"/>
              <w:rPr>
                <w:rFonts w:cstheme="minorHAnsi"/>
                <w:szCs w:val="20"/>
              </w:rPr>
            </w:pPr>
          </w:p>
        </w:tc>
      </w:tr>
      <w:tr w:rsidR="0061524D" w:rsidRPr="002656B0" w14:paraId="46204872" w14:textId="252CE111" w:rsidTr="0061524D">
        <w:tc>
          <w:tcPr>
            <w:tcW w:w="1255" w:type="dxa"/>
          </w:tcPr>
          <w:p w14:paraId="2B628FFE" w14:textId="77777777" w:rsidR="0061524D" w:rsidRPr="002656B0" w:rsidRDefault="0061524D" w:rsidP="001B2204">
            <w:pPr>
              <w:jc w:val="center"/>
              <w:rPr>
                <w:rFonts w:cstheme="minorHAnsi"/>
                <w:szCs w:val="20"/>
              </w:rPr>
            </w:pPr>
            <w:r w:rsidRPr="002656B0">
              <w:rPr>
                <w:rFonts w:cstheme="minorHAnsi"/>
                <w:szCs w:val="20"/>
              </w:rPr>
              <w:t>0703_05</w:t>
            </w:r>
          </w:p>
        </w:tc>
        <w:tc>
          <w:tcPr>
            <w:tcW w:w="990" w:type="dxa"/>
          </w:tcPr>
          <w:p w14:paraId="5C9C1F4C" w14:textId="3C2FB238" w:rsidR="0061524D" w:rsidRPr="002656B0" w:rsidRDefault="0061524D" w:rsidP="001B2204">
            <w:pPr>
              <w:jc w:val="center"/>
              <w:rPr>
                <w:rFonts w:cstheme="minorHAnsi"/>
                <w:szCs w:val="20"/>
              </w:rPr>
            </w:pPr>
            <w:r w:rsidRPr="002656B0">
              <w:rPr>
                <w:rFonts w:cstheme="minorHAnsi"/>
                <w:szCs w:val="20"/>
              </w:rPr>
              <w:t>•</w:t>
            </w:r>
          </w:p>
        </w:tc>
        <w:tc>
          <w:tcPr>
            <w:tcW w:w="990" w:type="dxa"/>
          </w:tcPr>
          <w:p w14:paraId="7F3AD1A5" w14:textId="7B6E96CD" w:rsidR="0061524D" w:rsidRPr="002656B0" w:rsidRDefault="0061524D" w:rsidP="001B2204">
            <w:pPr>
              <w:jc w:val="center"/>
              <w:rPr>
                <w:rFonts w:cstheme="minorHAnsi"/>
                <w:szCs w:val="20"/>
              </w:rPr>
            </w:pPr>
            <w:r w:rsidRPr="002656B0">
              <w:rPr>
                <w:rFonts w:cstheme="minorHAnsi"/>
                <w:szCs w:val="20"/>
              </w:rPr>
              <w:t>•</w:t>
            </w:r>
          </w:p>
        </w:tc>
        <w:tc>
          <w:tcPr>
            <w:tcW w:w="990" w:type="dxa"/>
          </w:tcPr>
          <w:p w14:paraId="40455B21" w14:textId="77777777" w:rsidR="0061524D" w:rsidRPr="002656B0" w:rsidRDefault="0061524D" w:rsidP="001B2204">
            <w:pPr>
              <w:jc w:val="center"/>
              <w:rPr>
                <w:rFonts w:cstheme="minorHAnsi"/>
                <w:szCs w:val="20"/>
              </w:rPr>
            </w:pPr>
          </w:p>
        </w:tc>
        <w:tc>
          <w:tcPr>
            <w:tcW w:w="990" w:type="dxa"/>
          </w:tcPr>
          <w:p w14:paraId="528C364D" w14:textId="77777777" w:rsidR="0061524D" w:rsidRPr="002656B0" w:rsidRDefault="0061524D" w:rsidP="001B2204">
            <w:pPr>
              <w:jc w:val="center"/>
              <w:rPr>
                <w:rFonts w:cstheme="minorHAnsi"/>
                <w:szCs w:val="20"/>
              </w:rPr>
            </w:pPr>
          </w:p>
        </w:tc>
        <w:tc>
          <w:tcPr>
            <w:tcW w:w="990" w:type="dxa"/>
          </w:tcPr>
          <w:p w14:paraId="0E89A6FF" w14:textId="05B02BC7" w:rsidR="0061524D" w:rsidRPr="002656B0" w:rsidRDefault="0061524D" w:rsidP="001B2204">
            <w:pPr>
              <w:jc w:val="center"/>
              <w:rPr>
                <w:rFonts w:cstheme="minorHAnsi"/>
                <w:szCs w:val="20"/>
              </w:rPr>
            </w:pPr>
            <w:r w:rsidRPr="002656B0">
              <w:rPr>
                <w:rFonts w:cstheme="minorHAnsi"/>
                <w:szCs w:val="20"/>
              </w:rPr>
              <w:t>•</w:t>
            </w:r>
          </w:p>
        </w:tc>
        <w:tc>
          <w:tcPr>
            <w:tcW w:w="990" w:type="dxa"/>
          </w:tcPr>
          <w:p w14:paraId="51D84872" w14:textId="77777777" w:rsidR="0061524D" w:rsidRPr="002656B0" w:rsidRDefault="0061524D" w:rsidP="001B2204">
            <w:pPr>
              <w:jc w:val="center"/>
              <w:rPr>
                <w:rFonts w:cstheme="minorHAnsi"/>
                <w:szCs w:val="20"/>
              </w:rPr>
            </w:pPr>
          </w:p>
        </w:tc>
        <w:tc>
          <w:tcPr>
            <w:tcW w:w="1080" w:type="dxa"/>
          </w:tcPr>
          <w:p w14:paraId="65CE01F0" w14:textId="77777777" w:rsidR="0061524D" w:rsidRPr="002656B0" w:rsidRDefault="0061524D" w:rsidP="001B2204">
            <w:pPr>
              <w:jc w:val="center"/>
              <w:rPr>
                <w:rFonts w:cstheme="minorHAnsi"/>
                <w:szCs w:val="20"/>
              </w:rPr>
            </w:pPr>
          </w:p>
        </w:tc>
        <w:tc>
          <w:tcPr>
            <w:tcW w:w="990" w:type="dxa"/>
          </w:tcPr>
          <w:p w14:paraId="33E1021C" w14:textId="77777777" w:rsidR="0061524D" w:rsidRPr="002656B0" w:rsidRDefault="0061524D" w:rsidP="001B2204">
            <w:pPr>
              <w:jc w:val="center"/>
              <w:rPr>
                <w:rFonts w:cstheme="minorHAnsi"/>
                <w:szCs w:val="20"/>
              </w:rPr>
            </w:pPr>
          </w:p>
        </w:tc>
        <w:tc>
          <w:tcPr>
            <w:tcW w:w="990" w:type="dxa"/>
          </w:tcPr>
          <w:p w14:paraId="4BA87C82" w14:textId="77777777" w:rsidR="0061524D" w:rsidRPr="002656B0" w:rsidRDefault="0061524D" w:rsidP="001B2204">
            <w:pPr>
              <w:jc w:val="center"/>
              <w:rPr>
                <w:rFonts w:cstheme="minorHAnsi"/>
                <w:szCs w:val="20"/>
              </w:rPr>
            </w:pPr>
          </w:p>
        </w:tc>
        <w:tc>
          <w:tcPr>
            <w:tcW w:w="1103" w:type="dxa"/>
          </w:tcPr>
          <w:p w14:paraId="2C009088" w14:textId="77777777" w:rsidR="0061524D" w:rsidRPr="002656B0" w:rsidRDefault="0061524D" w:rsidP="001B2204">
            <w:pPr>
              <w:jc w:val="center"/>
              <w:rPr>
                <w:rFonts w:cstheme="minorHAnsi"/>
                <w:szCs w:val="20"/>
              </w:rPr>
            </w:pPr>
          </w:p>
        </w:tc>
        <w:tc>
          <w:tcPr>
            <w:tcW w:w="1103" w:type="dxa"/>
          </w:tcPr>
          <w:p w14:paraId="45C3220A" w14:textId="77777777" w:rsidR="0061524D" w:rsidRPr="002656B0" w:rsidRDefault="0061524D" w:rsidP="001B2204">
            <w:pPr>
              <w:jc w:val="center"/>
              <w:rPr>
                <w:rFonts w:cstheme="minorHAnsi"/>
                <w:szCs w:val="20"/>
              </w:rPr>
            </w:pPr>
          </w:p>
        </w:tc>
      </w:tr>
      <w:tr w:rsidR="0061524D" w:rsidRPr="002656B0" w14:paraId="2899F882" w14:textId="07C3F80C" w:rsidTr="0061524D">
        <w:tc>
          <w:tcPr>
            <w:tcW w:w="1255" w:type="dxa"/>
          </w:tcPr>
          <w:p w14:paraId="62F5907F" w14:textId="77777777" w:rsidR="0061524D" w:rsidRPr="002656B0" w:rsidRDefault="0061524D" w:rsidP="001B2204">
            <w:pPr>
              <w:jc w:val="center"/>
              <w:rPr>
                <w:rFonts w:cstheme="minorHAnsi"/>
                <w:szCs w:val="20"/>
              </w:rPr>
            </w:pPr>
            <w:r w:rsidRPr="002656B0">
              <w:rPr>
                <w:rFonts w:cstheme="minorHAnsi"/>
                <w:szCs w:val="20"/>
              </w:rPr>
              <w:t>0703_06</w:t>
            </w:r>
          </w:p>
        </w:tc>
        <w:tc>
          <w:tcPr>
            <w:tcW w:w="990" w:type="dxa"/>
          </w:tcPr>
          <w:p w14:paraId="271E05B1" w14:textId="0CD4E2DE" w:rsidR="0061524D" w:rsidRPr="002656B0" w:rsidRDefault="0061524D" w:rsidP="001B2204">
            <w:pPr>
              <w:jc w:val="center"/>
              <w:rPr>
                <w:rFonts w:cstheme="minorHAnsi"/>
                <w:szCs w:val="20"/>
              </w:rPr>
            </w:pPr>
            <w:r w:rsidRPr="002656B0">
              <w:rPr>
                <w:rFonts w:cstheme="minorHAnsi"/>
                <w:szCs w:val="20"/>
              </w:rPr>
              <w:t>•</w:t>
            </w:r>
          </w:p>
        </w:tc>
        <w:tc>
          <w:tcPr>
            <w:tcW w:w="990" w:type="dxa"/>
          </w:tcPr>
          <w:p w14:paraId="01B54B02" w14:textId="6C6984F1" w:rsidR="0061524D" w:rsidRPr="002656B0" w:rsidRDefault="0061524D" w:rsidP="001B2204">
            <w:pPr>
              <w:jc w:val="center"/>
              <w:rPr>
                <w:rFonts w:cstheme="minorHAnsi"/>
                <w:szCs w:val="20"/>
              </w:rPr>
            </w:pPr>
            <w:r w:rsidRPr="002656B0">
              <w:rPr>
                <w:rFonts w:cstheme="minorHAnsi"/>
                <w:szCs w:val="20"/>
              </w:rPr>
              <w:t>•</w:t>
            </w:r>
          </w:p>
        </w:tc>
        <w:tc>
          <w:tcPr>
            <w:tcW w:w="990" w:type="dxa"/>
          </w:tcPr>
          <w:p w14:paraId="25547E16" w14:textId="77777777" w:rsidR="0061524D" w:rsidRPr="002656B0" w:rsidRDefault="0061524D" w:rsidP="001B2204">
            <w:pPr>
              <w:jc w:val="center"/>
              <w:rPr>
                <w:rFonts w:cstheme="minorHAnsi"/>
                <w:szCs w:val="20"/>
              </w:rPr>
            </w:pPr>
          </w:p>
        </w:tc>
        <w:tc>
          <w:tcPr>
            <w:tcW w:w="990" w:type="dxa"/>
          </w:tcPr>
          <w:p w14:paraId="315AA6F7" w14:textId="77777777" w:rsidR="0061524D" w:rsidRPr="002656B0" w:rsidRDefault="0061524D" w:rsidP="001B2204">
            <w:pPr>
              <w:jc w:val="center"/>
              <w:rPr>
                <w:rFonts w:cstheme="minorHAnsi"/>
                <w:szCs w:val="20"/>
              </w:rPr>
            </w:pPr>
          </w:p>
        </w:tc>
        <w:tc>
          <w:tcPr>
            <w:tcW w:w="990" w:type="dxa"/>
          </w:tcPr>
          <w:p w14:paraId="230B2A4D" w14:textId="680C0CF9" w:rsidR="0061524D" w:rsidRPr="002656B0" w:rsidRDefault="0061524D" w:rsidP="001B2204">
            <w:pPr>
              <w:jc w:val="center"/>
              <w:rPr>
                <w:rFonts w:cstheme="minorHAnsi"/>
                <w:szCs w:val="20"/>
              </w:rPr>
            </w:pPr>
            <w:r w:rsidRPr="002656B0">
              <w:rPr>
                <w:rFonts w:cstheme="minorHAnsi"/>
                <w:szCs w:val="20"/>
              </w:rPr>
              <w:t>•</w:t>
            </w:r>
          </w:p>
        </w:tc>
        <w:tc>
          <w:tcPr>
            <w:tcW w:w="990" w:type="dxa"/>
          </w:tcPr>
          <w:p w14:paraId="7E6283A5" w14:textId="77777777" w:rsidR="0061524D" w:rsidRPr="002656B0" w:rsidRDefault="0061524D" w:rsidP="001B2204">
            <w:pPr>
              <w:jc w:val="center"/>
              <w:rPr>
                <w:rFonts w:cstheme="minorHAnsi"/>
                <w:szCs w:val="20"/>
              </w:rPr>
            </w:pPr>
          </w:p>
        </w:tc>
        <w:tc>
          <w:tcPr>
            <w:tcW w:w="1080" w:type="dxa"/>
          </w:tcPr>
          <w:p w14:paraId="04283C38" w14:textId="77777777" w:rsidR="0061524D" w:rsidRPr="002656B0" w:rsidRDefault="0061524D" w:rsidP="001B2204">
            <w:pPr>
              <w:jc w:val="center"/>
              <w:rPr>
                <w:rFonts w:cstheme="minorHAnsi"/>
                <w:szCs w:val="20"/>
              </w:rPr>
            </w:pPr>
          </w:p>
        </w:tc>
        <w:tc>
          <w:tcPr>
            <w:tcW w:w="990" w:type="dxa"/>
          </w:tcPr>
          <w:p w14:paraId="4E5C6795" w14:textId="77777777" w:rsidR="0061524D" w:rsidRPr="002656B0" w:rsidRDefault="0061524D" w:rsidP="001B2204">
            <w:pPr>
              <w:jc w:val="center"/>
              <w:rPr>
                <w:rFonts w:cstheme="minorHAnsi"/>
                <w:szCs w:val="20"/>
              </w:rPr>
            </w:pPr>
          </w:p>
        </w:tc>
        <w:tc>
          <w:tcPr>
            <w:tcW w:w="990" w:type="dxa"/>
          </w:tcPr>
          <w:p w14:paraId="12279081" w14:textId="77777777" w:rsidR="0061524D" w:rsidRPr="002656B0" w:rsidRDefault="0061524D" w:rsidP="001B2204">
            <w:pPr>
              <w:jc w:val="center"/>
              <w:rPr>
                <w:rFonts w:cstheme="minorHAnsi"/>
                <w:szCs w:val="20"/>
              </w:rPr>
            </w:pPr>
          </w:p>
        </w:tc>
        <w:tc>
          <w:tcPr>
            <w:tcW w:w="1103" w:type="dxa"/>
          </w:tcPr>
          <w:p w14:paraId="4A10B40D" w14:textId="77777777" w:rsidR="0061524D" w:rsidRPr="002656B0" w:rsidRDefault="0061524D" w:rsidP="001B2204">
            <w:pPr>
              <w:jc w:val="center"/>
              <w:rPr>
                <w:rFonts w:cstheme="minorHAnsi"/>
                <w:szCs w:val="20"/>
              </w:rPr>
            </w:pPr>
          </w:p>
        </w:tc>
        <w:tc>
          <w:tcPr>
            <w:tcW w:w="1103" w:type="dxa"/>
          </w:tcPr>
          <w:p w14:paraId="040F912C" w14:textId="77777777" w:rsidR="0061524D" w:rsidRPr="002656B0" w:rsidRDefault="0061524D" w:rsidP="001B2204">
            <w:pPr>
              <w:jc w:val="center"/>
              <w:rPr>
                <w:rFonts w:cstheme="minorHAnsi"/>
                <w:szCs w:val="20"/>
              </w:rPr>
            </w:pPr>
          </w:p>
        </w:tc>
      </w:tr>
      <w:tr w:rsidR="0061524D" w:rsidRPr="002656B0" w14:paraId="0F844BDF" w14:textId="20F480BC" w:rsidTr="0061524D">
        <w:tc>
          <w:tcPr>
            <w:tcW w:w="1255" w:type="dxa"/>
          </w:tcPr>
          <w:p w14:paraId="14B457FA" w14:textId="77777777" w:rsidR="0061524D" w:rsidRPr="002656B0" w:rsidRDefault="0061524D" w:rsidP="001B2204">
            <w:pPr>
              <w:jc w:val="center"/>
              <w:rPr>
                <w:rFonts w:cstheme="minorHAnsi"/>
                <w:szCs w:val="20"/>
              </w:rPr>
            </w:pPr>
            <w:r w:rsidRPr="002656B0">
              <w:rPr>
                <w:rFonts w:cstheme="minorHAnsi"/>
                <w:szCs w:val="20"/>
              </w:rPr>
              <w:t>0703_07</w:t>
            </w:r>
          </w:p>
        </w:tc>
        <w:tc>
          <w:tcPr>
            <w:tcW w:w="990" w:type="dxa"/>
          </w:tcPr>
          <w:p w14:paraId="694821C0" w14:textId="5E100DED" w:rsidR="0061524D" w:rsidRPr="002656B0" w:rsidRDefault="0061524D" w:rsidP="001B2204">
            <w:pPr>
              <w:jc w:val="center"/>
              <w:rPr>
                <w:rFonts w:cstheme="minorHAnsi"/>
                <w:szCs w:val="20"/>
              </w:rPr>
            </w:pPr>
            <w:r w:rsidRPr="002656B0">
              <w:rPr>
                <w:rFonts w:cstheme="minorHAnsi"/>
                <w:szCs w:val="20"/>
              </w:rPr>
              <w:t>•</w:t>
            </w:r>
          </w:p>
        </w:tc>
        <w:tc>
          <w:tcPr>
            <w:tcW w:w="990" w:type="dxa"/>
          </w:tcPr>
          <w:p w14:paraId="659FD34E" w14:textId="45CD1FC2" w:rsidR="0061524D" w:rsidRPr="002656B0" w:rsidRDefault="0061524D" w:rsidP="001B2204">
            <w:pPr>
              <w:jc w:val="center"/>
              <w:rPr>
                <w:rFonts w:cstheme="minorHAnsi"/>
                <w:szCs w:val="20"/>
              </w:rPr>
            </w:pPr>
            <w:r w:rsidRPr="002656B0">
              <w:rPr>
                <w:rFonts w:cstheme="minorHAnsi"/>
                <w:szCs w:val="20"/>
              </w:rPr>
              <w:t>•</w:t>
            </w:r>
          </w:p>
        </w:tc>
        <w:tc>
          <w:tcPr>
            <w:tcW w:w="990" w:type="dxa"/>
          </w:tcPr>
          <w:p w14:paraId="032DD25F" w14:textId="77777777" w:rsidR="0061524D" w:rsidRPr="002656B0" w:rsidRDefault="0061524D" w:rsidP="001B2204">
            <w:pPr>
              <w:jc w:val="center"/>
              <w:rPr>
                <w:rFonts w:cstheme="minorHAnsi"/>
                <w:szCs w:val="20"/>
              </w:rPr>
            </w:pPr>
          </w:p>
        </w:tc>
        <w:tc>
          <w:tcPr>
            <w:tcW w:w="990" w:type="dxa"/>
          </w:tcPr>
          <w:p w14:paraId="69AE72DF" w14:textId="77777777" w:rsidR="0061524D" w:rsidRPr="002656B0" w:rsidRDefault="0061524D" w:rsidP="001B2204">
            <w:pPr>
              <w:jc w:val="center"/>
              <w:rPr>
                <w:rFonts w:cstheme="minorHAnsi"/>
                <w:szCs w:val="20"/>
              </w:rPr>
            </w:pPr>
          </w:p>
        </w:tc>
        <w:tc>
          <w:tcPr>
            <w:tcW w:w="990" w:type="dxa"/>
          </w:tcPr>
          <w:p w14:paraId="3F7A4E19" w14:textId="7DC42AE4" w:rsidR="0061524D" w:rsidRPr="002656B0" w:rsidRDefault="0061524D" w:rsidP="001B2204">
            <w:pPr>
              <w:jc w:val="center"/>
              <w:rPr>
                <w:rFonts w:cstheme="minorHAnsi"/>
                <w:szCs w:val="20"/>
              </w:rPr>
            </w:pPr>
            <w:r w:rsidRPr="002656B0">
              <w:rPr>
                <w:rFonts w:cstheme="minorHAnsi"/>
                <w:szCs w:val="20"/>
              </w:rPr>
              <w:t>•</w:t>
            </w:r>
          </w:p>
        </w:tc>
        <w:tc>
          <w:tcPr>
            <w:tcW w:w="990" w:type="dxa"/>
          </w:tcPr>
          <w:p w14:paraId="5212EB19" w14:textId="77777777" w:rsidR="0061524D" w:rsidRPr="002656B0" w:rsidRDefault="0061524D" w:rsidP="001B2204">
            <w:pPr>
              <w:jc w:val="center"/>
              <w:rPr>
                <w:rFonts w:cstheme="minorHAnsi"/>
                <w:szCs w:val="20"/>
              </w:rPr>
            </w:pPr>
          </w:p>
        </w:tc>
        <w:tc>
          <w:tcPr>
            <w:tcW w:w="1080" w:type="dxa"/>
          </w:tcPr>
          <w:p w14:paraId="51DD4189" w14:textId="77777777" w:rsidR="0061524D" w:rsidRPr="002656B0" w:rsidRDefault="0061524D" w:rsidP="001B2204">
            <w:pPr>
              <w:jc w:val="center"/>
              <w:rPr>
                <w:rFonts w:cstheme="minorHAnsi"/>
                <w:szCs w:val="20"/>
              </w:rPr>
            </w:pPr>
          </w:p>
        </w:tc>
        <w:tc>
          <w:tcPr>
            <w:tcW w:w="990" w:type="dxa"/>
          </w:tcPr>
          <w:p w14:paraId="48E00103" w14:textId="77777777" w:rsidR="0061524D" w:rsidRPr="002656B0" w:rsidRDefault="0061524D" w:rsidP="001B2204">
            <w:pPr>
              <w:jc w:val="center"/>
              <w:rPr>
                <w:rFonts w:cstheme="minorHAnsi"/>
                <w:szCs w:val="20"/>
              </w:rPr>
            </w:pPr>
          </w:p>
        </w:tc>
        <w:tc>
          <w:tcPr>
            <w:tcW w:w="990" w:type="dxa"/>
          </w:tcPr>
          <w:p w14:paraId="1F917928" w14:textId="77777777" w:rsidR="0061524D" w:rsidRPr="002656B0" w:rsidRDefault="0061524D" w:rsidP="001B2204">
            <w:pPr>
              <w:jc w:val="center"/>
              <w:rPr>
                <w:rFonts w:cstheme="minorHAnsi"/>
                <w:szCs w:val="20"/>
              </w:rPr>
            </w:pPr>
          </w:p>
        </w:tc>
        <w:tc>
          <w:tcPr>
            <w:tcW w:w="1103" w:type="dxa"/>
          </w:tcPr>
          <w:p w14:paraId="6BCE5ED5" w14:textId="77777777" w:rsidR="0061524D" w:rsidRPr="002656B0" w:rsidRDefault="0061524D" w:rsidP="001B2204">
            <w:pPr>
              <w:jc w:val="center"/>
              <w:rPr>
                <w:rFonts w:cstheme="minorHAnsi"/>
                <w:szCs w:val="20"/>
              </w:rPr>
            </w:pPr>
          </w:p>
        </w:tc>
        <w:tc>
          <w:tcPr>
            <w:tcW w:w="1103" w:type="dxa"/>
          </w:tcPr>
          <w:p w14:paraId="5EFB7E91" w14:textId="77777777" w:rsidR="0061524D" w:rsidRPr="002656B0" w:rsidRDefault="0061524D" w:rsidP="001B2204">
            <w:pPr>
              <w:jc w:val="center"/>
              <w:rPr>
                <w:rFonts w:cstheme="minorHAnsi"/>
                <w:szCs w:val="20"/>
              </w:rPr>
            </w:pPr>
          </w:p>
        </w:tc>
      </w:tr>
      <w:tr w:rsidR="0061524D" w:rsidRPr="002656B0" w14:paraId="57014418" w14:textId="179F8DCF" w:rsidTr="0061524D">
        <w:tc>
          <w:tcPr>
            <w:tcW w:w="1255" w:type="dxa"/>
          </w:tcPr>
          <w:p w14:paraId="4F145F28" w14:textId="77777777" w:rsidR="0061524D" w:rsidRPr="002656B0" w:rsidRDefault="0061524D" w:rsidP="001B2204">
            <w:pPr>
              <w:jc w:val="center"/>
              <w:rPr>
                <w:rFonts w:cstheme="minorHAnsi"/>
                <w:szCs w:val="20"/>
              </w:rPr>
            </w:pPr>
            <w:r w:rsidRPr="002656B0">
              <w:rPr>
                <w:rFonts w:cstheme="minorHAnsi"/>
                <w:szCs w:val="20"/>
              </w:rPr>
              <w:lastRenderedPageBreak/>
              <w:t>0703_08</w:t>
            </w:r>
          </w:p>
        </w:tc>
        <w:tc>
          <w:tcPr>
            <w:tcW w:w="990" w:type="dxa"/>
          </w:tcPr>
          <w:p w14:paraId="3516A243" w14:textId="28F32E8A" w:rsidR="0061524D" w:rsidRPr="002656B0" w:rsidRDefault="0061524D" w:rsidP="001B2204">
            <w:pPr>
              <w:jc w:val="center"/>
              <w:rPr>
                <w:rFonts w:cstheme="minorHAnsi"/>
                <w:szCs w:val="20"/>
              </w:rPr>
            </w:pPr>
            <w:r w:rsidRPr="002656B0">
              <w:rPr>
                <w:rFonts w:cstheme="minorHAnsi"/>
                <w:szCs w:val="20"/>
              </w:rPr>
              <w:t>•</w:t>
            </w:r>
          </w:p>
        </w:tc>
        <w:tc>
          <w:tcPr>
            <w:tcW w:w="990" w:type="dxa"/>
          </w:tcPr>
          <w:p w14:paraId="5B9361AA" w14:textId="0F43BF82" w:rsidR="0061524D" w:rsidRPr="002656B0" w:rsidRDefault="0061524D" w:rsidP="001B2204">
            <w:pPr>
              <w:jc w:val="center"/>
              <w:rPr>
                <w:rFonts w:cstheme="minorHAnsi"/>
                <w:szCs w:val="20"/>
              </w:rPr>
            </w:pPr>
            <w:r w:rsidRPr="002656B0">
              <w:rPr>
                <w:rFonts w:cstheme="minorHAnsi"/>
                <w:szCs w:val="20"/>
              </w:rPr>
              <w:t>•</w:t>
            </w:r>
          </w:p>
        </w:tc>
        <w:tc>
          <w:tcPr>
            <w:tcW w:w="990" w:type="dxa"/>
          </w:tcPr>
          <w:p w14:paraId="7514A999" w14:textId="77777777" w:rsidR="0061524D" w:rsidRPr="002656B0" w:rsidRDefault="0061524D" w:rsidP="001B2204">
            <w:pPr>
              <w:jc w:val="center"/>
              <w:rPr>
                <w:rFonts w:cstheme="minorHAnsi"/>
                <w:szCs w:val="20"/>
              </w:rPr>
            </w:pPr>
          </w:p>
        </w:tc>
        <w:tc>
          <w:tcPr>
            <w:tcW w:w="990" w:type="dxa"/>
          </w:tcPr>
          <w:p w14:paraId="30B63380" w14:textId="77777777" w:rsidR="0061524D" w:rsidRPr="002656B0" w:rsidRDefault="0061524D" w:rsidP="001B2204">
            <w:pPr>
              <w:jc w:val="center"/>
              <w:rPr>
                <w:rFonts w:cstheme="minorHAnsi"/>
                <w:szCs w:val="20"/>
              </w:rPr>
            </w:pPr>
          </w:p>
        </w:tc>
        <w:tc>
          <w:tcPr>
            <w:tcW w:w="990" w:type="dxa"/>
          </w:tcPr>
          <w:p w14:paraId="40169252" w14:textId="6479D390" w:rsidR="0061524D" w:rsidRPr="002656B0" w:rsidRDefault="0061524D" w:rsidP="001B2204">
            <w:pPr>
              <w:jc w:val="center"/>
              <w:rPr>
                <w:rFonts w:cstheme="minorHAnsi"/>
                <w:szCs w:val="20"/>
              </w:rPr>
            </w:pPr>
            <w:r w:rsidRPr="002656B0">
              <w:rPr>
                <w:rFonts w:cstheme="minorHAnsi"/>
                <w:szCs w:val="20"/>
              </w:rPr>
              <w:t>•</w:t>
            </w:r>
          </w:p>
        </w:tc>
        <w:tc>
          <w:tcPr>
            <w:tcW w:w="990" w:type="dxa"/>
          </w:tcPr>
          <w:p w14:paraId="3CF82C48" w14:textId="77777777" w:rsidR="0061524D" w:rsidRPr="002656B0" w:rsidRDefault="0061524D" w:rsidP="001B2204">
            <w:pPr>
              <w:jc w:val="center"/>
              <w:rPr>
                <w:rFonts w:cstheme="minorHAnsi"/>
                <w:szCs w:val="20"/>
              </w:rPr>
            </w:pPr>
          </w:p>
        </w:tc>
        <w:tc>
          <w:tcPr>
            <w:tcW w:w="1080" w:type="dxa"/>
          </w:tcPr>
          <w:p w14:paraId="08B5DFFA" w14:textId="77777777" w:rsidR="0061524D" w:rsidRPr="002656B0" w:rsidRDefault="0061524D" w:rsidP="001B2204">
            <w:pPr>
              <w:jc w:val="center"/>
              <w:rPr>
                <w:rFonts w:cstheme="minorHAnsi"/>
                <w:szCs w:val="20"/>
              </w:rPr>
            </w:pPr>
          </w:p>
        </w:tc>
        <w:tc>
          <w:tcPr>
            <w:tcW w:w="990" w:type="dxa"/>
          </w:tcPr>
          <w:p w14:paraId="424965D8" w14:textId="77777777" w:rsidR="0061524D" w:rsidRPr="002656B0" w:rsidRDefault="0061524D" w:rsidP="001B2204">
            <w:pPr>
              <w:jc w:val="center"/>
              <w:rPr>
                <w:rFonts w:cstheme="minorHAnsi"/>
                <w:szCs w:val="20"/>
              </w:rPr>
            </w:pPr>
          </w:p>
        </w:tc>
        <w:tc>
          <w:tcPr>
            <w:tcW w:w="990" w:type="dxa"/>
          </w:tcPr>
          <w:p w14:paraId="2F7A3642" w14:textId="77777777" w:rsidR="0061524D" w:rsidRPr="002656B0" w:rsidRDefault="0061524D" w:rsidP="001B2204">
            <w:pPr>
              <w:jc w:val="center"/>
              <w:rPr>
                <w:rFonts w:cstheme="minorHAnsi"/>
                <w:szCs w:val="20"/>
              </w:rPr>
            </w:pPr>
          </w:p>
        </w:tc>
        <w:tc>
          <w:tcPr>
            <w:tcW w:w="1103" w:type="dxa"/>
          </w:tcPr>
          <w:p w14:paraId="4665A2A7" w14:textId="77777777" w:rsidR="0061524D" w:rsidRPr="002656B0" w:rsidRDefault="0061524D" w:rsidP="001B2204">
            <w:pPr>
              <w:jc w:val="center"/>
              <w:rPr>
                <w:rFonts w:cstheme="minorHAnsi"/>
                <w:szCs w:val="20"/>
              </w:rPr>
            </w:pPr>
          </w:p>
        </w:tc>
        <w:tc>
          <w:tcPr>
            <w:tcW w:w="1103" w:type="dxa"/>
          </w:tcPr>
          <w:p w14:paraId="5F0FEE00" w14:textId="77777777" w:rsidR="0061524D" w:rsidRPr="002656B0" w:rsidRDefault="0061524D" w:rsidP="001B2204">
            <w:pPr>
              <w:jc w:val="center"/>
              <w:rPr>
                <w:rFonts w:cstheme="minorHAnsi"/>
                <w:szCs w:val="20"/>
              </w:rPr>
            </w:pPr>
          </w:p>
        </w:tc>
      </w:tr>
      <w:tr w:rsidR="0061524D" w:rsidRPr="002656B0" w14:paraId="0B4B9B64" w14:textId="5247C20B" w:rsidTr="0061524D">
        <w:tc>
          <w:tcPr>
            <w:tcW w:w="1255" w:type="dxa"/>
          </w:tcPr>
          <w:p w14:paraId="52102651" w14:textId="77777777" w:rsidR="0061524D" w:rsidRPr="002656B0" w:rsidRDefault="0061524D" w:rsidP="001B2204">
            <w:pPr>
              <w:jc w:val="center"/>
              <w:rPr>
                <w:rFonts w:cstheme="minorHAnsi"/>
                <w:szCs w:val="20"/>
              </w:rPr>
            </w:pPr>
            <w:r w:rsidRPr="002656B0">
              <w:rPr>
                <w:rFonts w:cstheme="minorHAnsi"/>
                <w:szCs w:val="20"/>
              </w:rPr>
              <w:t>0703_09</w:t>
            </w:r>
          </w:p>
        </w:tc>
        <w:tc>
          <w:tcPr>
            <w:tcW w:w="990" w:type="dxa"/>
          </w:tcPr>
          <w:p w14:paraId="1A34410B" w14:textId="144D3E20" w:rsidR="0061524D" w:rsidRPr="002656B0" w:rsidRDefault="0061524D" w:rsidP="001B2204">
            <w:pPr>
              <w:jc w:val="center"/>
              <w:rPr>
                <w:rFonts w:cstheme="minorHAnsi"/>
                <w:szCs w:val="20"/>
              </w:rPr>
            </w:pPr>
            <w:r w:rsidRPr="002656B0">
              <w:rPr>
                <w:rFonts w:cstheme="minorHAnsi"/>
                <w:szCs w:val="20"/>
              </w:rPr>
              <w:t>•</w:t>
            </w:r>
          </w:p>
        </w:tc>
        <w:tc>
          <w:tcPr>
            <w:tcW w:w="990" w:type="dxa"/>
          </w:tcPr>
          <w:p w14:paraId="509AD3BB" w14:textId="405BBB7B" w:rsidR="0061524D" w:rsidRPr="002656B0" w:rsidRDefault="0061524D" w:rsidP="001B2204">
            <w:pPr>
              <w:jc w:val="center"/>
              <w:rPr>
                <w:rFonts w:cstheme="minorHAnsi"/>
                <w:szCs w:val="20"/>
              </w:rPr>
            </w:pPr>
            <w:r w:rsidRPr="002656B0">
              <w:rPr>
                <w:rFonts w:cstheme="minorHAnsi"/>
                <w:szCs w:val="20"/>
              </w:rPr>
              <w:t>•</w:t>
            </w:r>
          </w:p>
        </w:tc>
        <w:tc>
          <w:tcPr>
            <w:tcW w:w="990" w:type="dxa"/>
          </w:tcPr>
          <w:p w14:paraId="102A68F1" w14:textId="77777777" w:rsidR="0061524D" w:rsidRPr="002656B0" w:rsidRDefault="0061524D" w:rsidP="001B2204">
            <w:pPr>
              <w:jc w:val="center"/>
              <w:rPr>
                <w:rFonts w:cstheme="minorHAnsi"/>
                <w:szCs w:val="20"/>
              </w:rPr>
            </w:pPr>
          </w:p>
        </w:tc>
        <w:tc>
          <w:tcPr>
            <w:tcW w:w="990" w:type="dxa"/>
          </w:tcPr>
          <w:p w14:paraId="02E77938" w14:textId="77777777" w:rsidR="0061524D" w:rsidRPr="002656B0" w:rsidRDefault="0061524D" w:rsidP="001B2204">
            <w:pPr>
              <w:jc w:val="center"/>
              <w:rPr>
                <w:rFonts w:cstheme="minorHAnsi"/>
                <w:szCs w:val="20"/>
              </w:rPr>
            </w:pPr>
          </w:p>
        </w:tc>
        <w:tc>
          <w:tcPr>
            <w:tcW w:w="990" w:type="dxa"/>
          </w:tcPr>
          <w:p w14:paraId="5EB992C2" w14:textId="58E27676" w:rsidR="0061524D" w:rsidRPr="002656B0" w:rsidRDefault="0061524D" w:rsidP="001B2204">
            <w:pPr>
              <w:jc w:val="center"/>
              <w:rPr>
                <w:rFonts w:cstheme="minorHAnsi"/>
                <w:szCs w:val="20"/>
              </w:rPr>
            </w:pPr>
            <w:r w:rsidRPr="002656B0">
              <w:rPr>
                <w:rFonts w:cstheme="minorHAnsi"/>
                <w:szCs w:val="20"/>
              </w:rPr>
              <w:t>•</w:t>
            </w:r>
          </w:p>
        </w:tc>
        <w:tc>
          <w:tcPr>
            <w:tcW w:w="990" w:type="dxa"/>
          </w:tcPr>
          <w:p w14:paraId="104016EA" w14:textId="77777777" w:rsidR="0061524D" w:rsidRPr="002656B0" w:rsidRDefault="0061524D" w:rsidP="001B2204">
            <w:pPr>
              <w:jc w:val="center"/>
              <w:rPr>
                <w:rFonts w:cstheme="minorHAnsi"/>
                <w:szCs w:val="20"/>
              </w:rPr>
            </w:pPr>
          </w:p>
        </w:tc>
        <w:tc>
          <w:tcPr>
            <w:tcW w:w="1080" w:type="dxa"/>
          </w:tcPr>
          <w:p w14:paraId="6DDC98AE" w14:textId="77777777" w:rsidR="0061524D" w:rsidRPr="002656B0" w:rsidRDefault="0061524D" w:rsidP="001B2204">
            <w:pPr>
              <w:jc w:val="center"/>
              <w:rPr>
                <w:rFonts w:cstheme="minorHAnsi"/>
                <w:szCs w:val="20"/>
              </w:rPr>
            </w:pPr>
          </w:p>
        </w:tc>
        <w:tc>
          <w:tcPr>
            <w:tcW w:w="990" w:type="dxa"/>
          </w:tcPr>
          <w:p w14:paraId="48E19808" w14:textId="77777777" w:rsidR="0061524D" w:rsidRPr="002656B0" w:rsidRDefault="0061524D" w:rsidP="001B2204">
            <w:pPr>
              <w:jc w:val="center"/>
              <w:rPr>
                <w:rFonts w:cstheme="minorHAnsi"/>
                <w:szCs w:val="20"/>
              </w:rPr>
            </w:pPr>
          </w:p>
        </w:tc>
        <w:tc>
          <w:tcPr>
            <w:tcW w:w="990" w:type="dxa"/>
          </w:tcPr>
          <w:p w14:paraId="1DD36CA7" w14:textId="77777777" w:rsidR="0061524D" w:rsidRPr="002656B0" w:rsidRDefault="0061524D" w:rsidP="001B2204">
            <w:pPr>
              <w:jc w:val="center"/>
              <w:rPr>
                <w:rFonts w:cstheme="minorHAnsi"/>
                <w:szCs w:val="20"/>
              </w:rPr>
            </w:pPr>
          </w:p>
        </w:tc>
        <w:tc>
          <w:tcPr>
            <w:tcW w:w="1103" w:type="dxa"/>
          </w:tcPr>
          <w:p w14:paraId="451E2CAA" w14:textId="77777777" w:rsidR="0061524D" w:rsidRPr="002656B0" w:rsidRDefault="0061524D" w:rsidP="001B2204">
            <w:pPr>
              <w:jc w:val="center"/>
              <w:rPr>
                <w:rFonts w:cstheme="minorHAnsi"/>
                <w:szCs w:val="20"/>
              </w:rPr>
            </w:pPr>
          </w:p>
        </w:tc>
        <w:tc>
          <w:tcPr>
            <w:tcW w:w="1103" w:type="dxa"/>
          </w:tcPr>
          <w:p w14:paraId="25EC0A52" w14:textId="77777777" w:rsidR="0061524D" w:rsidRPr="002656B0" w:rsidRDefault="0061524D" w:rsidP="001B2204">
            <w:pPr>
              <w:jc w:val="center"/>
              <w:rPr>
                <w:rFonts w:cstheme="minorHAnsi"/>
                <w:szCs w:val="20"/>
              </w:rPr>
            </w:pPr>
          </w:p>
        </w:tc>
      </w:tr>
      <w:tr w:rsidR="0061524D" w:rsidRPr="002656B0" w14:paraId="5C9A0B2F" w14:textId="79A736F7" w:rsidTr="0061524D">
        <w:tc>
          <w:tcPr>
            <w:tcW w:w="1255" w:type="dxa"/>
          </w:tcPr>
          <w:p w14:paraId="6362E94F" w14:textId="77777777" w:rsidR="0061524D" w:rsidRPr="002656B0" w:rsidRDefault="0061524D" w:rsidP="001B2204">
            <w:pPr>
              <w:jc w:val="center"/>
              <w:rPr>
                <w:rFonts w:cstheme="minorHAnsi"/>
                <w:szCs w:val="20"/>
              </w:rPr>
            </w:pPr>
            <w:r w:rsidRPr="002656B0">
              <w:rPr>
                <w:rFonts w:cstheme="minorHAnsi"/>
                <w:szCs w:val="20"/>
              </w:rPr>
              <w:t>0703_10</w:t>
            </w:r>
          </w:p>
        </w:tc>
        <w:tc>
          <w:tcPr>
            <w:tcW w:w="990" w:type="dxa"/>
          </w:tcPr>
          <w:p w14:paraId="35BA9B33" w14:textId="72550ADE" w:rsidR="0061524D" w:rsidRPr="002656B0" w:rsidRDefault="0061524D" w:rsidP="001B2204">
            <w:pPr>
              <w:jc w:val="center"/>
              <w:rPr>
                <w:rFonts w:cstheme="minorHAnsi"/>
                <w:szCs w:val="20"/>
              </w:rPr>
            </w:pPr>
            <w:r w:rsidRPr="002656B0">
              <w:rPr>
                <w:rFonts w:cstheme="minorHAnsi"/>
                <w:szCs w:val="20"/>
              </w:rPr>
              <w:t>•</w:t>
            </w:r>
          </w:p>
        </w:tc>
        <w:tc>
          <w:tcPr>
            <w:tcW w:w="990" w:type="dxa"/>
          </w:tcPr>
          <w:p w14:paraId="649D753B" w14:textId="61AFF0ED" w:rsidR="0061524D" w:rsidRPr="002656B0" w:rsidRDefault="0061524D" w:rsidP="001B2204">
            <w:pPr>
              <w:jc w:val="center"/>
              <w:rPr>
                <w:rFonts w:cstheme="minorHAnsi"/>
                <w:szCs w:val="20"/>
              </w:rPr>
            </w:pPr>
            <w:r w:rsidRPr="002656B0">
              <w:rPr>
                <w:rFonts w:cstheme="minorHAnsi"/>
                <w:szCs w:val="20"/>
              </w:rPr>
              <w:t>•</w:t>
            </w:r>
          </w:p>
        </w:tc>
        <w:tc>
          <w:tcPr>
            <w:tcW w:w="990" w:type="dxa"/>
          </w:tcPr>
          <w:p w14:paraId="533C8F34" w14:textId="77777777" w:rsidR="0061524D" w:rsidRPr="002656B0" w:rsidRDefault="0061524D" w:rsidP="001B2204">
            <w:pPr>
              <w:jc w:val="center"/>
              <w:rPr>
                <w:rFonts w:cstheme="minorHAnsi"/>
                <w:szCs w:val="20"/>
              </w:rPr>
            </w:pPr>
          </w:p>
        </w:tc>
        <w:tc>
          <w:tcPr>
            <w:tcW w:w="990" w:type="dxa"/>
          </w:tcPr>
          <w:p w14:paraId="0452FCFD" w14:textId="77777777" w:rsidR="0061524D" w:rsidRPr="002656B0" w:rsidRDefault="0061524D" w:rsidP="001B2204">
            <w:pPr>
              <w:jc w:val="center"/>
              <w:rPr>
                <w:rFonts w:cstheme="minorHAnsi"/>
                <w:szCs w:val="20"/>
              </w:rPr>
            </w:pPr>
          </w:p>
        </w:tc>
        <w:tc>
          <w:tcPr>
            <w:tcW w:w="990" w:type="dxa"/>
          </w:tcPr>
          <w:p w14:paraId="07A74A1B" w14:textId="0521FF7C" w:rsidR="0061524D" w:rsidRPr="002656B0" w:rsidRDefault="0061524D" w:rsidP="001B2204">
            <w:pPr>
              <w:jc w:val="center"/>
              <w:rPr>
                <w:rFonts w:cstheme="minorHAnsi"/>
                <w:szCs w:val="20"/>
              </w:rPr>
            </w:pPr>
            <w:r w:rsidRPr="002656B0">
              <w:rPr>
                <w:rFonts w:cstheme="minorHAnsi"/>
                <w:szCs w:val="20"/>
              </w:rPr>
              <w:t>•</w:t>
            </w:r>
          </w:p>
        </w:tc>
        <w:tc>
          <w:tcPr>
            <w:tcW w:w="990" w:type="dxa"/>
          </w:tcPr>
          <w:p w14:paraId="37D28FFA" w14:textId="77777777" w:rsidR="0061524D" w:rsidRPr="002656B0" w:rsidRDefault="0061524D" w:rsidP="001B2204">
            <w:pPr>
              <w:jc w:val="center"/>
              <w:rPr>
                <w:rFonts w:cstheme="minorHAnsi"/>
                <w:szCs w:val="20"/>
              </w:rPr>
            </w:pPr>
          </w:p>
        </w:tc>
        <w:tc>
          <w:tcPr>
            <w:tcW w:w="1080" w:type="dxa"/>
          </w:tcPr>
          <w:p w14:paraId="4BD3CFF2" w14:textId="77777777" w:rsidR="0061524D" w:rsidRPr="002656B0" w:rsidRDefault="0061524D" w:rsidP="001B2204">
            <w:pPr>
              <w:jc w:val="center"/>
              <w:rPr>
                <w:rFonts w:cstheme="minorHAnsi"/>
                <w:szCs w:val="20"/>
              </w:rPr>
            </w:pPr>
          </w:p>
        </w:tc>
        <w:tc>
          <w:tcPr>
            <w:tcW w:w="990" w:type="dxa"/>
          </w:tcPr>
          <w:p w14:paraId="34E8339A" w14:textId="77777777" w:rsidR="0061524D" w:rsidRPr="002656B0" w:rsidRDefault="0061524D" w:rsidP="001B2204">
            <w:pPr>
              <w:jc w:val="center"/>
              <w:rPr>
                <w:rFonts w:cstheme="minorHAnsi"/>
                <w:szCs w:val="20"/>
              </w:rPr>
            </w:pPr>
          </w:p>
        </w:tc>
        <w:tc>
          <w:tcPr>
            <w:tcW w:w="990" w:type="dxa"/>
          </w:tcPr>
          <w:p w14:paraId="2763B803" w14:textId="77777777" w:rsidR="0061524D" w:rsidRPr="002656B0" w:rsidRDefault="0061524D" w:rsidP="001B2204">
            <w:pPr>
              <w:jc w:val="center"/>
              <w:rPr>
                <w:rFonts w:cstheme="minorHAnsi"/>
                <w:szCs w:val="20"/>
              </w:rPr>
            </w:pPr>
          </w:p>
        </w:tc>
        <w:tc>
          <w:tcPr>
            <w:tcW w:w="1103" w:type="dxa"/>
          </w:tcPr>
          <w:p w14:paraId="06A59CBC" w14:textId="77777777" w:rsidR="0061524D" w:rsidRPr="002656B0" w:rsidRDefault="0061524D" w:rsidP="001B2204">
            <w:pPr>
              <w:jc w:val="center"/>
              <w:rPr>
                <w:rFonts w:cstheme="minorHAnsi"/>
                <w:szCs w:val="20"/>
              </w:rPr>
            </w:pPr>
          </w:p>
        </w:tc>
        <w:tc>
          <w:tcPr>
            <w:tcW w:w="1103" w:type="dxa"/>
          </w:tcPr>
          <w:p w14:paraId="1EF4A322" w14:textId="77777777" w:rsidR="0061524D" w:rsidRPr="002656B0" w:rsidRDefault="0061524D" w:rsidP="001B2204">
            <w:pPr>
              <w:jc w:val="center"/>
              <w:rPr>
                <w:rFonts w:cstheme="minorHAnsi"/>
                <w:szCs w:val="20"/>
              </w:rPr>
            </w:pPr>
          </w:p>
        </w:tc>
      </w:tr>
      <w:tr w:rsidR="0061524D" w:rsidRPr="002656B0" w14:paraId="39AA6474" w14:textId="5E7F8A67" w:rsidTr="0061524D">
        <w:tc>
          <w:tcPr>
            <w:tcW w:w="1255" w:type="dxa"/>
          </w:tcPr>
          <w:p w14:paraId="35C64768" w14:textId="77777777" w:rsidR="0061524D" w:rsidRPr="002656B0" w:rsidRDefault="0061524D" w:rsidP="001B2204">
            <w:pPr>
              <w:jc w:val="center"/>
              <w:rPr>
                <w:rFonts w:cstheme="minorHAnsi"/>
                <w:szCs w:val="20"/>
              </w:rPr>
            </w:pPr>
            <w:r w:rsidRPr="002656B0">
              <w:rPr>
                <w:rFonts w:cstheme="minorHAnsi"/>
                <w:szCs w:val="20"/>
              </w:rPr>
              <w:t>0703_11</w:t>
            </w:r>
          </w:p>
        </w:tc>
        <w:tc>
          <w:tcPr>
            <w:tcW w:w="990" w:type="dxa"/>
          </w:tcPr>
          <w:p w14:paraId="14D764F6" w14:textId="438EDE29" w:rsidR="0061524D" w:rsidRPr="002656B0" w:rsidRDefault="0061524D" w:rsidP="001B2204">
            <w:pPr>
              <w:jc w:val="center"/>
              <w:rPr>
                <w:rFonts w:cstheme="minorHAnsi"/>
                <w:szCs w:val="20"/>
              </w:rPr>
            </w:pPr>
            <w:r w:rsidRPr="002656B0">
              <w:rPr>
                <w:rFonts w:cstheme="minorHAnsi"/>
                <w:szCs w:val="20"/>
              </w:rPr>
              <w:t>•</w:t>
            </w:r>
          </w:p>
        </w:tc>
        <w:tc>
          <w:tcPr>
            <w:tcW w:w="990" w:type="dxa"/>
          </w:tcPr>
          <w:p w14:paraId="12AE2E69" w14:textId="52E0CAF8" w:rsidR="0061524D" w:rsidRPr="002656B0" w:rsidRDefault="0061524D" w:rsidP="001B2204">
            <w:pPr>
              <w:jc w:val="center"/>
              <w:rPr>
                <w:rFonts w:cstheme="minorHAnsi"/>
                <w:szCs w:val="20"/>
              </w:rPr>
            </w:pPr>
            <w:r w:rsidRPr="002656B0">
              <w:rPr>
                <w:rFonts w:cstheme="minorHAnsi"/>
                <w:szCs w:val="20"/>
              </w:rPr>
              <w:t>•</w:t>
            </w:r>
          </w:p>
        </w:tc>
        <w:tc>
          <w:tcPr>
            <w:tcW w:w="990" w:type="dxa"/>
          </w:tcPr>
          <w:p w14:paraId="46E86706" w14:textId="77777777" w:rsidR="0061524D" w:rsidRPr="002656B0" w:rsidRDefault="0061524D" w:rsidP="001B2204">
            <w:pPr>
              <w:jc w:val="center"/>
              <w:rPr>
                <w:rFonts w:cstheme="minorHAnsi"/>
                <w:szCs w:val="20"/>
              </w:rPr>
            </w:pPr>
          </w:p>
        </w:tc>
        <w:tc>
          <w:tcPr>
            <w:tcW w:w="990" w:type="dxa"/>
          </w:tcPr>
          <w:p w14:paraId="2B53E3ED" w14:textId="77777777" w:rsidR="0061524D" w:rsidRPr="002656B0" w:rsidRDefault="0061524D" w:rsidP="001B2204">
            <w:pPr>
              <w:jc w:val="center"/>
              <w:rPr>
                <w:rFonts w:cstheme="minorHAnsi"/>
                <w:szCs w:val="20"/>
              </w:rPr>
            </w:pPr>
          </w:p>
        </w:tc>
        <w:tc>
          <w:tcPr>
            <w:tcW w:w="990" w:type="dxa"/>
          </w:tcPr>
          <w:p w14:paraId="3F372C84" w14:textId="7EC01E35" w:rsidR="0061524D" w:rsidRPr="002656B0" w:rsidRDefault="0061524D" w:rsidP="001B2204">
            <w:pPr>
              <w:jc w:val="center"/>
              <w:rPr>
                <w:rFonts w:cstheme="minorHAnsi"/>
                <w:szCs w:val="20"/>
              </w:rPr>
            </w:pPr>
            <w:r w:rsidRPr="002656B0">
              <w:rPr>
                <w:rFonts w:cstheme="minorHAnsi"/>
                <w:szCs w:val="20"/>
              </w:rPr>
              <w:t>•</w:t>
            </w:r>
          </w:p>
        </w:tc>
        <w:tc>
          <w:tcPr>
            <w:tcW w:w="990" w:type="dxa"/>
          </w:tcPr>
          <w:p w14:paraId="42B38A89" w14:textId="77777777" w:rsidR="0061524D" w:rsidRPr="002656B0" w:rsidRDefault="0061524D" w:rsidP="001B2204">
            <w:pPr>
              <w:jc w:val="center"/>
              <w:rPr>
                <w:rFonts w:cstheme="minorHAnsi"/>
                <w:szCs w:val="20"/>
              </w:rPr>
            </w:pPr>
          </w:p>
        </w:tc>
        <w:tc>
          <w:tcPr>
            <w:tcW w:w="1080" w:type="dxa"/>
          </w:tcPr>
          <w:p w14:paraId="222D59BE" w14:textId="77777777" w:rsidR="0061524D" w:rsidRPr="002656B0" w:rsidRDefault="0061524D" w:rsidP="001B2204">
            <w:pPr>
              <w:jc w:val="center"/>
              <w:rPr>
                <w:rFonts w:cstheme="minorHAnsi"/>
                <w:szCs w:val="20"/>
              </w:rPr>
            </w:pPr>
          </w:p>
        </w:tc>
        <w:tc>
          <w:tcPr>
            <w:tcW w:w="990" w:type="dxa"/>
          </w:tcPr>
          <w:p w14:paraId="4E6916B4" w14:textId="77777777" w:rsidR="0061524D" w:rsidRPr="002656B0" w:rsidRDefault="0061524D" w:rsidP="001B2204">
            <w:pPr>
              <w:jc w:val="center"/>
              <w:rPr>
                <w:rFonts w:cstheme="minorHAnsi"/>
                <w:szCs w:val="20"/>
              </w:rPr>
            </w:pPr>
          </w:p>
        </w:tc>
        <w:tc>
          <w:tcPr>
            <w:tcW w:w="990" w:type="dxa"/>
          </w:tcPr>
          <w:p w14:paraId="390C7731" w14:textId="77777777" w:rsidR="0061524D" w:rsidRPr="002656B0" w:rsidRDefault="0061524D" w:rsidP="001B2204">
            <w:pPr>
              <w:jc w:val="center"/>
              <w:rPr>
                <w:rFonts w:cstheme="minorHAnsi"/>
                <w:szCs w:val="20"/>
              </w:rPr>
            </w:pPr>
          </w:p>
        </w:tc>
        <w:tc>
          <w:tcPr>
            <w:tcW w:w="1103" w:type="dxa"/>
          </w:tcPr>
          <w:p w14:paraId="6887F12A" w14:textId="77777777" w:rsidR="0061524D" w:rsidRPr="002656B0" w:rsidRDefault="0061524D" w:rsidP="001B2204">
            <w:pPr>
              <w:jc w:val="center"/>
              <w:rPr>
                <w:rFonts w:cstheme="minorHAnsi"/>
                <w:szCs w:val="20"/>
              </w:rPr>
            </w:pPr>
          </w:p>
        </w:tc>
        <w:tc>
          <w:tcPr>
            <w:tcW w:w="1103" w:type="dxa"/>
          </w:tcPr>
          <w:p w14:paraId="5DED71ED" w14:textId="77777777" w:rsidR="0061524D" w:rsidRPr="002656B0" w:rsidRDefault="0061524D" w:rsidP="001B2204">
            <w:pPr>
              <w:jc w:val="center"/>
              <w:rPr>
                <w:rFonts w:cstheme="minorHAnsi"/>
                <w:szCs w:val="20"/>
              </w:rPr>
            </w:pPr>
          </w:p>
        </w:tc>
      </w:tr>
      <w:tr w:rsidR="0061524D" w:rsidRPr="00487927" w14:paraId="31DE957E" w14:textId="4C89C616" w:rsidTr="0061524D">
        <w:tc>
          <w:tcPr>
            <w:tcW w:w="1255" w:type="dxa"/>
          </w:tcPr>
          <w:p w14:paraId="6974970C" w14:textId="77777777" w:rsidR="0061524D" w:rsidRPr="002656B0" w:rsidRDefault="0061524D" w:rsidP="001B2204">
            <w:pPr>
              <w:jc w:val="center"/>
              <w:rPr>
                <w:rFonts w:cstheme="minorHAnsi"/>
                <w:szCs w:val="20"/>
              </w:rPr>
            </w:pPr>
            <w:r w:rsidRPr="002656B0">
              <w:rPr>
                <w:rFonts w:cstheme="minorHAnsi"/>
                <w:szCs w:val="20"/>
              </w:rPr>
              <w:t>0703_12</w:t>
            </w:r>
          </w:p>
        </w:tc>
        <w:tc>
          <w:tcPr>
            <w:tcW w:w="990" w:type="dxa"/>
          </w:tcPr>
          <w:p w14:paraId="57F2A7F2" w14:textId="5AED99F1" w:rsidR="0061524D" w:rsidRPr="002656B0" w:rsidRDefault="0061524D" w:rsidP="001B2204">
            <w:pPr>
              <w:jc w:val="center"/>
              <w:rPr>
                <w:rFonts w:cstheme="minorHAnsi"/>
                <w:szCs w:val="20"/>
              </w:rPr>
            </w:pPr>
            <w:r w:rsidRPr="002656B0">
              <w:rPr>
                <w:rFonts w:cstheme="minorHAnsi"/>
                <w:szCs w:val="20"/>
              </w:rPr>
              <w:t>•</w:t>
            </w:r>
          </w:p>
        </w:tc>
        <w:tc>
          <w:tcPr>
            <w:tcW w:w="990" w:type="dxa"/>
          </w:tcPr>
          <w:p w14:paraId="38D3A29E" w14:textId="2648F52E" w:rsidR="0061524D" w:rsidRPr="002656B0" w:rsidRDefault="0061524D" w:rsidP="001B2204">
            <w:pPr>
              <w:jc w:val="center"/>
              <w:rPr>
                <w:rFonts w:cstheme="minorHAnsi"/>
                <w:szCs w:val="20"/>
              </w:rPr>
            </w:pPr>
            <w:r w:rsidRPr="002656B0">
              <w:rPr>
                <w:rFonts w:cstheme="minorHAnsi"/>
                <w:szCs w:val="20"/>
              </w:rPr>
              <w:t>•</w:t>
            </w:r>
          </w:p>
        </w:tc>
        <w:tc>
          <w:tcPr>
            <w:tcW w:w="990" w:type="dxa"/>
          </w:tcPr>
          <w:p w14:paraId="11D6DE97" w14:textId="77777777" w:rsidR="0061524D" w:rsidRPr="002656B0" w:rsidRDefault="0061524D" w:rsidP="001B2204">
            <w:pPr>
              <w:jc w:val="center"/>
              <w:rPr>
                <w:rFonts w:cstheme="minorHAnsi"/>
                <w:szCs w:val="20"/>
              </w:rPr>
            </w:pPr>
          </w:p>
        </w:tc>
        <w:tc>
          <w:tcPr>
            <w:tcW w:w="990" w:type="dxa"/>
          </w:tcPr>
          <w:p w14:paraId="75088647" w14:textId="77777777" w:rsidR="0061524D" w:rsidRPr="002656B0" w:rsidRDefault="0061524D" w:rsidP="001B2204">
            <w:pPr>
              <w:jc w:val="center"/>
              <w:rPr>
                <w:rFonts w:cstheme="minorHAnsi"/>
                <w:szCs w:val="20"/>
              </w:rPr>
            </w:pPr>
          </w:p>
        </w:tc>
        <w:tc>
          <w:tcPr>
            <w:tcW w:w="990" w:type="dxa"/>
          </w:tcPr>
          <w:p w14:paraId="2A125986" w14:textId="4C5BB3AB" w:rsidR="0061524D" w:rsidRPr="00487927" w:rsidRDefault="0061524D" w:rsidP="001B2204">
            <w:pPr>
              <w:jc w:val="center"/>
              <w:rPr>
                <w:rFonts w:cstheme="minorHAnsi"/>
                <w:szCs w:val="20"/>
              </w:rPr>
            </w:pPr>
            <w:r w:rsidRPr="002656B0">
              <w:rPr>
                <w:rFonts w:cstheme="minorHAnsi"/>
                <w:szCs w:val="20"/>
              </w:rPr>
              <w:t>•</w:t>
            </w:r>
          </w:p>
        </w:tc>
        <w:tc>
          <w:tcPr>
            <w:tcW w:w="990" w:type="dxa"/>
          </w:tcPr>
          <w:p w14:paraId="1D012028" w14:textId="77777777" w:rsidR="0061524D" w:rsidRPr="00487927" w:rsidRDefault="0061524D" w:rsidP="001B2204">
            <w:pPr>
              <w:jc w:val="center"/>
              <w:rPr>
                <w:rFonts w:cstheme="minorHAnsi"/>
                <w:szCs w:val="20"/>
              </w:rPr>
            </w:pPr>
          </w:p>
        </w:tc>
        <w:tc>
          <w:tcPr>
            <w:tcW w:w="1080" w:type="dxa"/>
          </w:tcPr>
          <w:p w14:paraId="4EDE26CC" w14:textId="77777777" w:rsidR="0061524D" w:rsidRPr="00487927" w:rsidRDefault="0061524D" w:rsidP="001B2204">
            <w:pPr>
              <w:jc w:val="center"/>
              <w:rPr>
                <w:rFonts w:cstheme="minorHAnsi"/>
                <w:szCs w:val="20"/>
              </w:rPr>
            </w:pPr>
          </w:p>
        </w:tc>
        <w:tc>
          <w:tcPr>
            <w:tcW w:w="990" w:type="dxa"/>
          </w:tcPr>
          <w:p w14:paraId="73012632" w14:textId="77777777" w:rsidR="0061524D" w:rsidRPr="00487927" w:rsidRDefault="0061524D" w:rsidP="001B2204">
            <w:pPr>
              <w:jc w:val="center"/>
              <w:rPr>
                <w:rFonts w:cstheme="minorHAnsi"/>
                <w:szCs w:val="20"/>
              </w:rPr>
            </w:pPr>
          </w:p>
        </w:tc>
        <w:tc>
          <w:tcPr>
            <w:tcW w:w="990" w:type="dxa"/>
          </w:tcPr>
          <w:p w14:paraId="351E4704" w14:textId="77777777" w:rsidR="0061524D" w:rsidRPr="00487927" w:rsidRDefault="0061524D" w:rsidP="001B2204">
            <w:pPr>
              <w:jc w:val="center"/>
              <w:rPr>
                <w:rFonts w:cstheme="minorHAnsi"/>
                <w:szCs w:val="20"/>
              </w:rPr>
            </w:pPr>
          </w:p>
        </w:tc>
        <w:tc>
          <w:tcPr>
            <w:tcW w:w="1103" w:type="dxa"/>
          </w:tcPr>
          <w:p w14:paraId="0790D63B" w14:textId="77777777" w:rsidR="0061524D" w:rsidRPr="00487927" w:rsidRDefault="0061524D" w:rsidP="001B2204">
            <w:pPr>
              <w:jc w:val="center"/>
              <w:rPr>
                <w:rFonts w:cstheme="minorHAnsi"/>
                <w:szCs w:val="20"/>
              </w:rPr>
            </w:pPr>
          </w:p>
        </w:tc>
        <w:tc>
          <w:tcPr>
            <w:tcW w:w="1103" w:type="dxa"/>
          </w:tcPr>
          <w:p w14:paraId="5C810D29" w14:textId="77777777" w:rsidR="0061524D" w:rsidRPr="00487927" w:rsidRDefault="0061524D" w:rsidP="001B2204">
            <w:pPr>
              <w:jc w:val="center"/>
              <w:rPr>
                <w:rFonts w:cstheme="minorHAnsi"/>
                <w:szCs w:val="20"/>
              </w:rPr>
            </w:pPr>
          </w:p>
        </w:tc>
      </w:tr>
      <w:tr w:rsidR="0061524D" w:rsidRPr="00487927" w14:paraId="16DFB9FB" w14:textId="2B3824B7" w:rsidTr="0061524D">
        <w:tc>
          <w:tcPr>
            <w:tcW w:w="1255" w:type="dxa"/>
          </w:tcPr>
          <w:p w14:paraId="65C3C27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_01</w:t>
            </w:r>
          </w:p>
        </w:tc>
        <w:tc>
          <w:tcPr>
            <w:tcW w:w="990" w:type="dxa"/>
          </w:tcPr>
          <w:p w14:paraId="1566C006" w14:textId="6837A49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09443A" w14:textId="1321DEA3" w:rsidR="0061524D" w:rsidRPr="00487927" w:rsidRDefault="0061524D" w:rsidP="001B2204">
            <w:pPr>
              <w:jc w:val="center"/>
              <w:rPr>
                <w:rFonts w:cstheme="minorHAnsi"/>
                <w:szCs w:val="20"/>
              </w:rPr>
            </w:pPr>
          </w:p>
        </w:tc>
        <w:tc>
          <w:tcPr>
            <w:tcW w:w="990" w:type="dxa"/>
          </w:tcPr>
          <w:p w14:paraId="7943D498" w14:textId="77777777" w:rsidR="0061524D" w:rsidRPr="00487927" w:rsidRDefault="0061524D" w:rsidP="001B2204">
            <w:pPr>
              <w:jc w:val="center"/>
              <w:rPr>
                <w:rFonts w:cstheme="minorHAnsi"/>
                <w:szCs w:val="20"/>
              </w:rPr>
            </w:pPr>
          </w:p>
        </w:tc>
        <w:tc>
          <w:tcPr>
            <w:tcW w:w="990" w:type="dxa"/>
          </w:tcPr>
          <w:p w14:paraId="1BC8CA56" w14:textId="77777777" w:rsidR="0061524D" w:rsidRPr="00487927" w:rsidRDefault="0061524D" w:rsidP="001B2204">
            <w:pPr>
              <w:jc w:val="center"/>
              <w:rPr>
                <w:rFonts w:cstheme="minorHAnsi"/>
                <w:szCs w:val="20"/>
              </w:rPr>
            </w:pPr>
          </w:p>
        </w:tc>
        <w:tc>
          <w:tcPr>
            <w:tcW w:w="990" w:type="dxa"/>
          </w:tcPr>
          <w:p w14:paraId="588B207D" w14:textId="631445DB" w:rsidR="0061524D" w:rsidRPr="00487927" w:rsidRDefault="0061524D" w:rsidP="001B2204">
            <w:pPr>
              <w:jc w:val="center"/>
              <w:rPr>
                <w:rFonts w:cstheme="minorHAnsi"/>
                <w:szCs w:val="20"/>
              </w:rPr>
            </w:pPr>
          </w:p>
        </w:tc>
        <w:tc>
          <w:tcPr>
            <w:tcW w:w="990" w:type="dxa"/>
          </w:tcPr>
          <w:p w14:paraId="6C6A36D2" w14:textId="77777777" w:rsidR="0061524D" w:rsidRPr="00487927" w:rsidRDefault="0061524D" w:rsidP="001B2204">
            <w:pPr>
              <w:jc w:val="center"/>
              <w:rPr>
                <w:rFonts w:cstheme="minorHAnsi"/>
                <w:szCs w:val="20"/>
              </w:rPr>
            </w:pPr>
          </w:p>
        </w:tc>
        <w:tc>
          <w:tcPr>
            <w:tcW w:w="1080" w:type="dxa"/>
          </w:tcPr>
          <w:p w14:paraId="36A5F62E" w14:textId="77777777" w:rsidR="0061524D" w:rsidRPr="00487927" w:rsidRDefault="0061524D" w:rsidP="001B2204">
            <w:pPr>
              <w:jc w:val="center"/>
              <w:rPr>
                <w:rFonts w:cstheme="minorHAnsi"/>
                <w:szCs w:val="20"/>
              </w:rPr>
            </w:pPr>
          </w:p>
        </w:tc>
        <w:tc>
          <w:tcPr>
            <w:tcW w:w="990" w:type="dxa"/>
          </w:tcPr>
          <w:p w14:paraId="79EAF2B1" w14:textId="77777777" w:rsidR="0061524D" w:rsidRPr="00487927" w:rsidRDefault="0061524D" w:rsidP="001B2204">
            <w:pPr>
              <w:jc w:val="center"/>
              <w:rPr>
                <w:rFonts w:cstheme="minorHAnsi"/>
                <w:szCs w:val="20"/>
              </w:rPr>
            </w:pPr>
          </w:p>
        </w:tc>
        <w:tc>
          <w:tcPr>
            <w:tcW w:w="990" w:type="dxa"/>
          </w:tcPr>
          <w:p w14:paraId="7288FF98" w14:textId="77777777" w:rsidR="0061524D" w:rsidRPr="00487927" w:rsidRDefault="0061524D" w:rsidP="001B2204">
            <w:pPr>
              <w:jc w:val="center"/>
              <w:rPr>
                <w:rFonts w:cstheme="minorHAnsi"/>
                <w:szCs w:val="20"/>
              </w:rPr>
            </w:pPr>
          </w:p>
        </w:tc>
        <w:tc>
          <w:tcPr>
            <w:tcW w:w="1103" w:type="dxa"/>
          </w:tcPr>
          <w:p w14:paraId="2E853530" w14:textId="77777777" w:rsidR="0061524D" w:rsidRPr="00487927" w:rsidRDefault="0061524D" w:rsidP="001B2204">
            <w:pPr>
              <w:jc w:val="center"/>
              <w:rPr>
                <w:rFonts w:cstheme="minorHAnsi"/>
                <w:szCs w:val="20"/>
              </w:rPr>
            </w:pPr>
          </w:p>
        </w:tc>
        <w:tc>
          <w:tcPr>
            <w:tcW w:w="1103" w:type="dxa"/>
          </w:tcPr>
          <w:p w14:paraId="23E552C1" w14:textId="77777777" w:rsidR="0061524D" w:rsidRPr="00487927" w:rsidRDefault="0061524D" w:rsidP="001B2204">
            <w:pPr>
              <w:jc w:val="center"/>
              <w:rPr>
                <w:rFonts w:cstheme="minorHAnsi"/>
                <w:szCs w:val="20"/>
              </w:rPr>
            </w:pPr>
          </w:p>
        </w:tc>
      </w:tr>
      <w:tr w:rsidR="0061524D" w:rsidRPr="00487927" w14:paraId="650FEC08" w14:textId="34B26AB9" w:rsidTr="0061524D">
        <w:tc>
          <w:tcPr>
            <w:tcW w:w="1255" w:type="dxa"/>
          </w:tcPr>
          <w:p w14:paraId="77B7DB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_02</w:t>
            </w:r>
          </w:p>
        </w:tc>
        <w:tc>
          <w:tcPr>
            <w:tcW w:w="990" w:type="dxa"/>
          </w:tcPr>
          <w:p w14:paraId="60CB6A93" w14:textId="39B2203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6FC7D5" w14:textId="21E1717C" w:rsidR="0061524D" w:rsidRPr="00487927" w:rsidRDefault="0061524D" w:rsidP="001B2204">
            <w:pPr>
              <w:jc w:val="center"/>
              <w:rPr>
                <w:rFonts w:cstheme="minorHAnsi"/>
                <w:szCs w:val="20"/>
              </w:rPr>
            </w:pPr>
          </w:p>
        </w:tc>
        <w:tc>
          <w:tcPr>
            <w:tcW w:w="990" w:type="dxa"/>
          </w:tcPr>
          <w:p w14:paraId="3A5AD7C7" w14:textId="77777777" w:rsidR="0061524D" w:rsidRPr="00487927" w:rsidRDefault="0061524D" w:rsidP="001B2204">
            <w:pPr>
              <w:jc w:val="center"/>
              <w:rPr>
                <w:rFonts w:cstheme="minorHAnsi"/>
                <w:szCs w:val="20"/>
              </w:rPr>
            </w:pPr>
          </w:p>
        </w:tc>
        <w:tc>
          <w:tcPr>
            <w:tcW w:w="990" w:type="dxa"/>
          </w:tcPr>
          <w:p w14:paraId="06CAB6A0" w14:textId="77777777" w:rsidR="0061524D" w:rsidRPr="00487927" w:rsidRDefault="0061524D" w:rsidP="001B2204">
            <w:pPr>
              <w:jc w:val="center"/>
              <w:rPr>
                <w:rFonts w:cstheme="minorHAnsi"/>
                <w:szCs w:val="20"/>
              </w:rPr>
            </w:pPr>
          </w:p>
        </w:tc>
        <w:tc>
          <w:tcPr>
            <w:tcW w:w="990" w:type="dxa"/>
          </w:tcPr>
          <w:p w14:paraId="52521503" w14:textId="01070EAD" w:rsidR="0061524D" w:rsidRPr="00487927" w:rsidRDefault="0061524D" w:rsidP="001B2204">
            <w:pPr>
              <w:jc w:val="center"/>
              <w:rPr>
                <w:rFonts w:cstheme="minorHAnsi"/>
                <w:szCs w:val="20"/>
              </w:rPr>
            </w:pPr>
          </w:p>
        </w:tc>
        <w:tc>
          <w:tcPr>
            <w:tcW w:w="990" w:type="dxa"/>
          </w:tcPr>
          <w:p w14:paraId="31FCFDBD" w14:textId="77777777" w:rsidR="0061524D" w:rsidRPr="00487927" w:rsidRDefault="0061524D" w:rsidP="001B2204">
            <w:pPr>
              <w:jc w:val="center"/>
              <w:rPr>
                <w:rFonts w:cstheme="minorHAnsi"/>
                <w:szCs w:val="20"/>
              </w:rPr>
            </w:pPr>
          </w:p>
        </w:tc>
        <w:tc>
          <w:tcPr>
            <w:tcW w:w="1080" w:type="dxa"/>
          </w:tcPr>
          <w:p w14:paraId="57010F51" w14:textId="77777777" w:rsidR="0061524D" w:rsidRPr="00487927" w:rsidRDefault="0061524D" w:rsidP="001B2204">
            <w:pPr>
              <w:jc w:val="center"/>
              <w:rPr>
                <w:rFonts w:cstheme="minorHAnsi"/>
                <w:szCs w:val="20"/>
              </w:rPr>
            </w:pPr>
          </w:p>
        </w:tc>
        <w:tc>
          <w:tcPr>
            <w:tcW w:w="990" w:type="dxa"/>
          </w:tcPr>
          <w:p w14:paraId="0EB92245" w14:textId="77777777" w:rsidR="0061524D" w:rsidRPr="00487927" w:rsidRDefault="0061524D" w:rsidP="001B2204">
            <w:pPr>
              <w:jc w:val="center"/>
              <w:rPr>
                <w:rFonts w:cstheme="minorHAnsi"/>
                <w:szCs w:val="20"/>
              </w:rPr>
            </w:pPr>
          </w:p>
        </w:tc>
        <w:tc>
          <w:tcPr>
            <w:tcW w:w="990" w:type="dxa"/>
          </w:tcPr>
          <w:p w14:paraId="163DA83B" w14:textId="77777777" w:rsidR="0061524D" w:rsidRPr="00487927" w:rsidRDefault="0061524D" w:rsidP="001B2204">
            <w:pPr>
              <w:jc w:val="center"/>
              <w:rPr>
                <w:rFonts w:cstheme="minorHAnsi"/>
                <w:szCs w:val="20"/>
              </w:rPr>
            </w:pPr>
          </w:p>
        </w:tc>
        <w:tc>
          <w:tcPr>
            <w:tcW w:w="1103" w:type="dxa"/>
          </w:tcPr>
          <w:p w14:paraId="516357E0" w14:textId="77777777" w:rsidR="0061524D" w:rsidRPr="00487927" w:rsidRDefault="0061524D" w:rsidP="001B2204">
            <w:pPr>
              <w:jc w:val="center"/>
              <w:rPr>
                <w:rFonts w:cstheme="minorHAnsi"/>
                <w:szCs w:val="20"/>
              </w:rPr>
            </w:pPr>
          </w:p>
        </w:tc>
        <w:tc>
          <w:tcPr>
            <w:tcW w:w="1103" w:type="dxa"/>
          </w:tcPr>
          <w:p w14:paraId="3BB51160" w14:textId="77777777" w:rsidR="0061524D" w:rsidRPr="00487927" w:rsidRDefault="0061524D" w:rsidP="001B2204">
            <w:pPr>
              <w:jc w:val="center"/>
              <w:rPr>
                <w:rFonts w:cstheme="minorHAnsi"/>
                <w:szCs w:val="20"/>
              </w:rPr>
            </w:pPr>
          </w:p>
        </w:tc>
      </w:tr>
      <w:tr w:rsidR="0061524D" w:rsidRPr="00487927" w14:paraId="0C72043A" w14:textId="4070AAE6" w:rsidTr="0061524D">
        <w:tc>
          <w:tcPr>
            <w:tcW w:w="1255" w:type="dxa"/>
          </w:tcPr>
          <w:p w14:paraId="652C9E7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_03</w:t>
            </w:r>
          </w:p>
        </w:tc>
        <w:tc>
          <w:tcPr>
            <w:tcW w:w="990" w:type="dxa"/>
          </w:tcPr>
          <w:p w14:paraId="6BE2DC5C" w14:textId="018B36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C75A58" w14:textId="76C48302" w:rsidR="0061524D" w:rsidRPr="00487927" w:rsidRDefault="0061524D" w:rsidP="001B2204">
            <w:pPr>
              <w:jc w:val="center"/>
              <w:rPr>
                <w:rFonts w:cstheme="minorHAnsi"/>
                <w:szCs w:val="20"/>
              </w:rPr>
            </w:pPr>
          </w:p>
        </w:tc>
        <w:tc>
          <w:tcPr>
            <w:tcW w:w="990" w:type="dxa"/>
          </w:tcPr>
          <w:p w14:paraId="19C9594B" w14:textId="77777777" w:rsidR="0061524D" w:rsidRPr="00487927" w:rsidRDefault="0061524D" w:rsidP="001B2204">
            <w:pPr>
              <w:jc w:val="center"/>
              <w:rPr>
                <w:rFonts w:cstheme="minorHAnsi"/>
                <w:szCs w:val="20"/>
              </w:rPr>
            </w:pPr>
          </w:p>
        </w:tc>
        <w:tc>
          <w:tcPr>
            <w:tcW w:w="990" w:type="dxa"/>
          </w:tcPr>
          <w:p w14:paraId="339FAE1B" w14:textId="77777777" w:rsidR="0061524D" w:rsidRPr="00487927" w:rsidRDefault="0061524D" w:rsidP="001B2204">
            <w:pPr>
              <w:jc w:val="center"/>
              <w:rPr>
                <w:rFonts w:cstheme="minorHAnsi"/>
                <w:szCs w:val="20"/>
              </w:rPr>
            </w:pPr>
          </w:p>
        </w:tc>
        <w:tc>
          <w:tcPr>
            <w:tcW w:w="990" w:type="dxa"/>
          </w:tcPr>
          <w:p w14:paraId="29E1E77E" w14:textId="29CCDF4F" w:rsidR="0061524D" w:rsidRPr="00487927" w:rsidRDefault="0061524D" w:rsidP="001B2204">
            <w:pPr>
              <w:jc w:val="center"/>
              <w:rPr>
                <w:rFonts w:cstheme="minorHAnsi"/>
                <w:szCs w:val="20"/>
              </w:rPr>
            </w:pPr>
          </w:p>
        </w:tc>
        <w:tc>
          <w:tcPr>
            <w:tcW w:w="990" w:type="dxa"/>
          </w:tcPr>
          <w:p w14:paraId="5A7A9A9F" w14:textId="77777777" w:rsidR="0061524D" w:rsidRPr="00487927" w:rsidRDefault="0061524D" w:rsidP="001B2204">
            <w:pPr>
              <w:jc w:val="center"/>
              <w:rPr>
                <w:rFonts w:cstheme="minorHAnsi"/>
                <w:szCs w:val="20"/>
              </w:rPr>
            </w:pPr>
          </w:p>
        </w:tc>
        <w:tc>
          <w:tcPr>
            <w:tcW w:w="1080" w:type="dxa"/>
          </w:tcPr>
          <w:p w14:paraId="7541289A" w14:textId="77777777" w:rsidR="0061524D" w:rsidRPr="00487927" w:rsidRDefault="0061524D" w:rsidP="001B2204">
            <w:pPr>
              <w:jc w:val="center"/>
              <w:rPr>
                <w:rFonts w:cstheme="minorHAnsi"/>
                <w:szCs w:val="20"/>
              </w:rPr>
            </w:pPr>
          </w:p>
        </w:tc>
        <w:tc>
          <w:tcPr>
            <w:tcW w:w="990" w:type="dxa"/>
          </w:tcPr>
          <w:p w14:paraId="7C9F7591" w14:textId="77777777" w:rsidR="0061524D" w:rsidRPr="00487927" w:rsidRDefault="0061524D" w:rsidP="001B2204">
            <w:pPr>
              <w:jc w:val="center"/>
              <w:rPr>
                <w:rFonts w:cstheme="minorHAnsi"/>
                <w:szCs w:val="20"/>
              </w:rPr>
            </w:pPr>
          </w:p>
        </w:tc>
        <w:tc>
          <w:tcPr>
            <w:tcW w:w="990" w:type="dxa"/>
          </w:tcPr>
          <w:p w14:paraId="788DDF33" w14:textId="77777777" w:rsidR="0061524D" w:rsidRPr="00487927" w:rsidRDefault="0061524D" w:rsidP="001B2204">
            <w:pPr>
              <w:jc w:val="center"/>
              <w:rPr>
                <w:rFonts w:cstheme="minorHAnsi"/>
                <w:szCs w:val="20"/>
              </w:rPr>
            </w:pPr>
          </w:p>
        </w:tc>
        <w:tc>
          <w:tcPr>
            <w:tcW w:w="1103" w:type="dxa"/>
          </w:tcPr>
          <w:p w14:paraId="057024C5" w14:textId="77777777" w:rsidR="0061524D" w:rsidRPr="00487927" w:rsidRDefault="0061524D" w:rsidP="001B2204">
            <w:pPr>
              <w:jc w:val="center"/>
              <w:rPr>
                <w:rFonts w:cstheme="minorHAnsi"/>
                <w:szCs w:val="20"/>
              </w:rPr>
            </w:pPr>
          </w:p>
        </w:tc>
        <w:tc>
          <w:tcPr>
            <w:tcW w:w="1103" w:type="dxa"/>
          </w:tcPr>
          <w:p w14:paraId="3D59186A" w14:textId="77777777" w:rsidR="0061524D" w:rsidRPr="00487927" w:rsidRDefault="0061524D" w:rsidP="001B2204">
            <w:pPr>
              <w:jc w:val="center"/>
              <w:rPr>
                <w:rFonts w:cstheme="minorHAnsi"/>
                <w:szCs w:val="20"/>
              </w:rPr>
            </w:pPr>
          </w:p>
        </w:tc>
      </w:tr>
      <w:tr w:rsidR="0061524D" w:rsidRPr="00487927" w14:paraId="1566056B" w14:textId="35498229" w:rsidTr="0061524D">
        <w:tc>
          <w:tcPr>
            <w:tcW w:w="1255" w:type="dxa"/>
          </w:tcPr>
          <w:p w14:paraId="074765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_04</w:t>
            </w:r>
          </w:p>
        </w:tc>
        <w:tc>
          <w:tcPr>
            <w:tcW w:w="990" w:type="dxa"/>
          </w:tcPr>
          <w:p w14:paraId="4010319A" w14:textId="54A64B0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0E1B45" w14:textId="792CA057" w:rsidR="0061524D" w:rsidRPr="00487927" w:rsidRDefault="0061524D" w:rsidP="001B2204">
            <w:pPr>
              <w:jc w:val="center"/>
              <w:rPr>
                <w:rFonts w:cstheme="minorHAnsi"/>
                <w:szCs w:val="20"/>
              </w:rPr>
            </w:pPr>
          </w:p>
        </w:tc>
        <w:tc>
          <w:tcPr>
            <w:tcW w:w="990" w:type="dxa"/>
          </w:tcPr>
          <w:p w14:paraId="50575892" w14:textId="77777777" w:rsidR="0061524D" w:rsidRPr="00487927" w:rsidRDefault="0061524D" w:rsidP="001B2204">
            <w:pPr>
              <w:jc w:val="center"/>
              <w:rPr>
                <w:rFonts w:cstheme="minorHAnsi"/>
                <w:szCs w:val="20"/>
              </w:rPr>
            </w:pPr>
          </w:p>
        </w:tc>
        <w:tc>
          <w:tcPr>
            <w:tcW w:w="990" w:type="dxa"/>
          </w:tcPr>
          <w:p w14:paraId="30CA6927" w14:textId="77777777" w:rsidR="0061524D" w:rsidRPr="00487927" w:rsidRDefault="0061524D" w:rsidP="001B2204">
            <w:pPr>
              <w:jc w:val="center"/>
              <w:rPr>
                <w:rFonts w:cstheme="minorHAnsi"/>
                <w:szCs w:val="20"/>
              </w:rPr>
            </w:pPr>
          </w:p>
        </w:tc>
        <w:tc>
          <w:tcPr>
            <w:tcW w:w="990" w:type="dxa"/>
          </w:tcPr>
          <w:p w14:paraId="0D390740" w14:textId="0FE7202F" w:rsidR="0061524D" w:rsidRPr="00487927" w:rsidRDefault="0061524D" w:rsidP="001B2204">
            <w:pPr>
              <w:jc w:val="center"/>
              <w:rPr>
                <w:rFonts w:cstheme="minorHAnsi"/>
                <w:szCs w:val="20"/>
              </w:rPr>
            </w:pPr>
          </w:p>
        </w:tc>
        <w:tc>
          <w:tcPr>
            <w:tcW w:w="990" w:type="dxa"/>
          </w:tcPr>
          <w:p w14:paraId="5FD7EC47" w14:textId="77777777" w:rsidR="0061524D" w:rsidRPr="00487927" w:rsidRDefault="0061524D" w:rsidP="001B2204">
            <w:pPr>
              <w:jc w:val="center"/>
              <w:rPr>
                <w:rFonts w:cstheme="minorHAnsi"/>
                <w:szCs w:val="20"/>
              </w:rPr>
            </w:pPr>
          </w:p>
        </w:tc>
        <w:tc>
          <w:tcPr>
            <w:tcW w:w="1080" w:type="dxa"/>
          </w:tcPr>
          <w:p w14:paraId="50C2BE6C" w14:textId="77777777" w:rsidR="0061524D" w:rsidRPr="00487927" w:rsidRDefault="0061524D" w:rsidP="001B2204">
            <w:pPr>
              <w:jc w:val="center"/>
              <w:rPr>
                <w:rFonts w:cstheme="minorHAnsi"/>
                <w:szCs w:val="20"/>
              </w:rPr>
            </w:pPr>
          </w:p>
        </w:tc>
        <w:tc>
          <w:tcPr>
            <w:tcW w:w="990" w:type="dxa"/>
          </w:tcPr>
          <w:p w14:paraId="79A053A4" w14:textId="77777777" w:rsidR="0061524D" w:rsidRPr="00487927" w:rsidRDefault="0061524D" w:rsidP="001B2204">
            <w:pPr>
              <w:jc w:val="center"/>
              <w:rPr>
                <w:rFonts w:cstheme="minorHAnsi"/>
                <w:szCs w:val="20"/>
              </w:rPr>
            </w:pPr>
          </w:p>
        </w:tc>
        <w:tc>
          <w:tcPr>
            <w:tcW w:w="990" w:type="dxa"/>
          </w:tcPr>
          <w:p w14:paraId="487D5D4E" w14:textId="77777777" w:rsidR="0061524D" w:rsidRPr="00487927" w:rsidRDefault="0061524D" w:rsidP="001B2204">
            <w:pPr>
              <w:jc w:val="center"/>
              <w:rPr>
                <w:rFonts w:cstheme="minorHAnsi"/>
                <w:szCs w:val="20"/>
              </w:rPr>
            </w:pPr>
          </w:p>
        </w:tc>
        <w:tc>
          <w:tcPr>
            <w:tcW w:w="1103" w:type="dxa"/>
          </w:tcPr>
          <w:p w14:paraId="28E5F765" w14:textId="77777777" w:rsidR="0061524D" w:rsidRPr="00487927" w:rsidRDefault="0061524D" w:rsidP="001B2204">
            <w:pPr>
              <w:jc w:val="center"/>
              <w:rPr>
                <w:rFonts w:cstheme="minorHAnsi"/>
                <w:szCs w:val="20"/>
              </w:rPr>
            </w:pPr>
          </w:p>
        </w:tc>
        <w:tc>
          <w:tcPr>
            <w:tcW w:w="1103" w:type="dxa"/>
          </w:tcPr>
          <w:p w14:paraId="601324E0" w14:textId="77777777" w:rsidR="0061524D" w:rsidRPr="00487927" w:rsidRDefault="0061524D" w:rsidP="001B2204">
            <w:pPr>
              <w:jc w:val="center"/>
              <w:rPr>
                <w:rFonts w:cstheme="minorHAnsi"/>
                <w:szCs w:val="20"/>
              </w:rPr>
            </w:pPr>
          </w:p>
        </w:tc>
      </w:tr>
      <w:tr w:rsidR="0061524D" w14:paraId="20166FF4" w14:textId="63D53189" w:rsidTr="0061524D">
        <w:tc>
          <w:tcPr>
            <w:tcW w:w="1255" w:type="dxa"/>
            <w:hideMark/>
          </w:tcPr>
          <w:p w14:paraId="7C859FA0" w14:textId="77777777" w:rsidR="0061524D" w:rsidRDefault="0061524D" w:rsidP="001B2204">
            <w:pPr>
              <w:jc w:val="center"/>
              <w:rPr>
                <w:rFonts w:cstheme="minorHAnsi"/>
                <w:szCs w:val="20"/>
              </w:rPr>
            </w:pPr>
            <w:r>
              <w:rPr>
                <w:rFonts w:cstheme="minorHAnsi"/>
                <w:szCs w:val="20"/>
              </w:rPr>
              <w:t>0705_01</w:t>
            </w:r>
          </w:p>
        </w:tc>
        <w:tc>
          <w:tcPr>
            <w:tcW w:w="990" w:type="dxa"/>
            <w:hideMark/>
          </w:tcPr>
          <w:p w14:paraId="2D49B17D" w14:textId="77777777" w:rsidR="0061524D" w:rsidRDefault="0061524D" w:rsidP="001B2204">
            <w:pPr>
              <w:jc w:val="center"/>
              <w:rPr>
                <w:rFonts w:cstheme="minorHAnsi"/>
                <w:szCs w:val="20"/>
              </w:rPr>
            </w:pPr>
            <w:r>
              <w:rPr>
                <w:rFonts w:cstheme="minorHAnsi"/>
                <w:szCs w:val="20"/>
              </w:rPr>
              <w:t>•</w:t>
            </w:r>
          </w:p>
        </w:tc>
        <w:tc>
          <w:tcPr>
            <w:tcW w:w="990" w:type="dxa"/>
            <w:hideMark/>
          </w:tcPr>
          <w:p w14:paraId="7F2AE5B1" w14:textId="77777777" w:rsidR="0061524D" w:rsidRDefault="0061524D" w:rsidP="001B2204">
            <w:pPr>
              <w:jc w:val="center"/>
              <w:rPr>
                <w:rFonts w:cstheme="minorHAnsi"/>
                <w:szCs w:val="20"/>
              </w:rPr>
            </w:pPr>
            <w:r>
              <w:rPr>
                <w:rFonts w:cstheme="minorHAnsi"/>
                <w:szCs w:val="20"/>
              </w:rPr>
              <w:t>•</w:t>
            </w:r>
          </w:p>
        </w:tc>
        <w:tc>
          <w:tcPr>
            <w:tcW w:w="990" w:type="dxa"/>
          </w:tcPr>
          <w:p w14:paraId="2BBABCF9" w14:textId="77777777" w:rsidR="0061524D" w:rsidRDefault="0061524D" w:rsidP="001B2204">
            <w:pPr>
              <w:jc w:val="center"/>
              <w:rPr>
                <w:rFonts w:cstheme="minorHAnsi"/>
                <w:szCs w:val="20"/>
              </w:rPr>
            </w:pPr>
          </w:p>
        </w:tc>
        <w:tc>
          <w:tcPr>
            <w:tcW w:w="990" w:type="dxa"/>
          </w:tcPr>
          <w:p w14:paraId="35F07818" w14:textId="77777777" w:rsidR="0061524D" w:rsidRDefault="0061524D" w:rsidP="001B2204">
            <w:pPr>
              <w:jc w:val="center"/>
              <w:rPr>
                <w:rFonts w:cstheme="minorHAnsi"/>
                <w:szCs w:val="20"/>
              </w:rPr>
            </w:pPr>
          </w:p>
        </w:tc>
        <w:tc>
          <w:tcPr>
            <w:tcW w:w="990" w:type="dxa"/>
            <w:hideMark/>
          </w:tcPr>
          <w:p w14:paraId="653C102D" w14:textId="77777777" w:rsidR="0061524D" w:rsidRDefault="0061524D" w:rsidP="001B2204">
            <w:pPr>
              <w:jc w:val="center"/>
              <w:rPr>
                <w:rFonts w:cstheme="minorHAnsi"/>
                <w:szCs w:val="20"/>
              </w:rPr>
            </w:pPr>
            <w:r>
              <w:rPr>
                <w:rFonts w:cstheme="minorHAnsi"/>
                <w:szCs w:val="20"/>
              </w:rPr>
              <w:t>•</w:t>
            </w:r>
          </w:p>
        </w:tc>
        <w:tc>
          <w:tcPr>
            <w:tcW w:w="990" w:type="dxa"/>
          </w:tcPr>
          <w:p w14:paraId="4C4577EC" w14:textId="77777777" w:rsidR="0061524D" w:rsidRDefault="0061524D" w:rsidP="001B2204">
            <w:pPr>
              <w:jc w:val="center"/>
              <w:rPr>
                <w:rFonts w:cstheme="minorHAnsi"/>
                <w:szCs w:val="20"/>
              </w:rPr>
            </w:pPr>
          </w:p>
        </w:tc>
        <w:tc>
          <w:tcPr>
            <w:tcW w:w="1080" w:type="dxa"/>
          </w:tcPr>
          <w:p w14:paraId="35053EBD" w14:textId="77777777" w:rsidR="0061524D" w:rsidRDefault="0061524D" w:rsidP="001B2204">
            <w:pPr>
              <w:jc w:val="center"/>
              <w:rPr>
                <w:rFonts w:cstheme="minorHAnsi"/>
                <w:szCs w:val="20"/>
              </w:rPr>
            </w:pPr>
          </w:p>
        </w:tc>
        <w:tc>
          <w:tcPr>
            <w:tcW w:w="990" w:type="dxa"/>
          </w:tcPr>
          <w:p w14:paraId="533BCE4E" w14:textId="77777777" w:rsidR="0061524D" w:rsidRDefault="0061524D" w:rsidP="001B2204">
            <w:pPr>
              <w:jc w:val="center"/>
              <w:rPr>
                <w:rFonts w:cstheme="minorHAnsi"/>
                <w:szCs w:val="20"/>
              </w:rPr>
            </w:pPr>
          </w:p>
        </w:tc>
        <w:tc>
          <w:tcPr>
            <w:tcW w:w="990" w:type="dxa"/>
          </w:tcPr>
          <w:p w14:paraId="702F526F" w14:textId="77777777" w:rsidR="0061524D" w:rsidRDefault="0061524D" w:rsidP="001B2204">
            <w:pPr>
              <w:jc w:val="center"/>
              <w:rPr>
                <w:rFonts w:cstheme="minorHAnsi"/>
                <w:szCs w:val="20"/>
              </w:rPr>
            </w:pPr>
          </w:p>
        </w:tc>
        <w:tc>
          <w:tcPr>
            <w:tcW w:w="1103" w:type="dxa"/>
          </w:tcPr>
          <w:p w14:paraId="462B0A45" w14:textId="77777777" w:rsidR="0061524D" w:rsidRDefault="0061524D" w:rsidP="001B2204">
            <w:pPr>
              <w:jc w:val="center"/>
              <w:rPr>
                <w:rFonts w:cstheme="minorHAnsi"/>
                <w:szCs w:val="20"/>
              </w:rPr>
            </w:pPr>
          </w:p>
        </w:tc>
        <w:tc>
          <w:tcPr>
            <w:tcW w:w="1103" w:type="dxa"/>
          </w:tcPr>
          <w:p w14:paraId="04DA5367" w14:textId="77777777" w:rsidR="0061524D" w:rsidRDefault="0061524D" w:rsidP="001B2204">
            <w:pPr>
              <w:jc w:val="center"/>
              <w:rPr>
                <w:rFonts w:cstheme="minorHAnsi"/>
                <w:szCs w:val="20"/>
              </w:rPr>
            </w:pPr>
          </w:p>
        </w:tc>
      </w:tr>
      <w:tr w:rsidR="0061524D" w14:paraId="5A3C6FF3" w14:textId="70CBD834" w:rsidTr="0061524D">
        <w:tc>
          <w:tcPr>
            <w:tcW w:w="1255" w:type="dxa"/>
            <w:hideMark/>
          </w:tcPr>
          <w:p w14:paraId="17D1A79A" w14:textId="77777777" w:rsidR="0061524D" w:rsidRDefault="0061524D" w:rsidP="001B2204">
            <w:pPr>
              <w:jc w:val="center"/>
              <w:rPr>
                <w:rFonts w:cstheme="minorHAnsi"/>
                <w:szCs w:val="20"/>
              </w:rPr>
            </w:pPr>
            <w:r>
              <w:rPr>
                <w:rFonts w:cstheme="minorHAnsi"/>
                <w:szCs w:val="20"/>
              </w:rPr>
              <w:t>0706_01</w:t>
            </w:r>
          </w:p>
        </w:tc>
        <w:tc>
          <w:tcPr>
            <w:tcW w:w="990" w:type="dxa"/>
            <w:hideMark/>
          </w:tcPr>
          <w:p w14:paraId="61178F1E" w14:textId="77777777" w:rsidR="0061524D" w:rsidRDefault="0061524D" w:rsidP="001B2204">
            <w:pPr>
              <w:jc w:val="center"/>
              <w:rPr>
                <w:rFonts w:cstheme="minorHAnsi"/>
                <w:szCs w:val="20"/>
              </w:rPr>
            </w:pPr>
            <w:r>
              <w:rPr>
                <w:rFonts w:cstheme="minorHAnsi"/>
                <w:szCs w:val="20"/>
              </w:rPr>
              <w:t>•</w:t>
            </w:r>
          </w:p>
        </w:tc>
        <w:tc>
          <w:tcPr>
            <w:tcW w:w="990" w:type="dxa"/>
            <w:hideMark/>
          </w:tcPr>
          <w:p w14:paraId="5FDA595F" w14:textId="77777777" w:rsidR="0061524D" w:rsidRDefault="0061524D" w:rsidP="001B2204">
            <w:pPr>
              <w:jc w:val="center"/>
              <w:rPr>
                <w:rFonts w:cstheme="minorHAnsi"/>
                <w:szCs w:val="20"/>
              </w:rPr>
            </w:pPr>
            <w:r>
              <w:rPr>
                <w:rFonts w:cstheme="minorHAnsi"/>
                <w:szCs w:val="20"/>
              </w:rPr>
              <w:t>•</w:t>
            </w:r>
          </w:p>
        </w:tc>
        <w:tc>
          <w:tcPr>
            <w:tcW w:w="990" w:type="dxa"/>
          </w:tcPr>
          <w:p w14:paraId="56A38BCB" w14:textId="77777777" w:rsidR="0061524D" w:rsidRDefault="0061524D" w:rsidP="001B2204">
            <w:pPr>
              <w:jc w:val="center"/>
              <w:rPr>
                <w:rFonts w:cstheme="minorHAnsi"/>
                <w:szCs w:val="20"/>
              </w:rPr>
            </w:pPr>
          </w:p>
        </w:tc>
        <w:tc>
          <w:tcPr>
            <w:tcW w:w="990" w:type="dxa"/>
          </w:tcPr>
          <w:p w14:paraId="5B36D55E" w14:textId="77777777" w:rsidR="0061524D" w:rsidRDefault="0061524D" w:rsidP="001B2204">
            <w:pPr>
              <w:jc w:val="center"/>
              <w:rPr>
                <w:rFonts w:cstheme="minorHAnsi"/>
                <w:szCs w:val="20"/>
              </w:rPr>
            </w:pPr>
          </w:p>
        </w:tc>
        <w:tc>
          <w:tcPr>
            <w:tcW w:w="990" w:type="dxa"/>
            <w:hideMark/>
          </w:tcPr>
          <w:p w14:paraId="61A46331" w14:textId="77777777" w:rsidR="0061524D" w:rsidRDefault="0061524D" w:rsidP="001B2204">
            <w:pPr>
              <w:jc w:val="center"/>
              <w:rPr>
                <w:rFonts w:cstheme="minorHAnsi"/>
                <w:szCs w:val="20"/>
              </w:rPr>
            </w:pPr>
            <w:r>
              <w:rPr>
                <w:rFonts w:cstheme="minorHAnsi"/>
                <w:szCs w:val="20"/>
              </w:rPr>
              <w:t>•</w:t>
            </w:r>
          </w:p>
        </w:tc>
        <w:tc>
          <w:tcPr>
            <w:tcW w:w="990" w:type="dxa"/>
          </w:tcPr>
          <w:p w14:paraId="7A7E4C27" w14:textId="77777777" w:rsidR="0061524D" w:rsidRDefault="0061524D" w:rsidP="001B2204">
            <w:pPr>
              <w:jc w:val="center"/>
              <w:rPr>
                <w:rFonts w:cstheme="minorHAnsi"/>
                <w:szCs w:val="20"/>
              </w:rPr>
            </w:pPr>
          </w:p>
        </w:tc>
        <w:tc>
          <w:tcPr>
            <w:tcW w:w="1080" w:type="dxa"/>
          </w:tcPr>
          <w:p w14:paraId="573E8D25" w14:textId="77777777" w:rsidR="0061524D" w:rsidRDefault="0061524D" w:rsidP="001B2204">
            <w:pPr>
              <w:jc w:val="center"/>
              <w:rPr>
                <w:rFonts w:cstheme="minorHAnsi"/>
                <w:szCs w:val="20"/>
              </w:rPr>
            </w:pPr>
          </w:p>
        </w:tc>
        <w:tc>
          <w:tcPr>
            <w:tcW w:w="990" w:type="dxa"/>
          </w:tcPr>
          <w:p w14:paraId="4A0E9552" w14:textId="77777777" w:rsidR="0061524D" w:rsidRDefault="0061524D" w:rsidP="001B2204">
            <w:pPr>
              <w:jc w:val="center"/>
              <w:rPr>
                <w:rFonts w:cstheme="minorHAnsi"/>
                <w:szCs w:val="20"/>
              </w:rPr>
            </w:pPr>
          </w:p>
        </w:tc>
        <w:tc>
          <w:tcPr>
            <w:tcW w:w="990" w:type="dxa"/>
          </w:tcPr>
          <w:p w14:paraId="0C439892" w14:textId="77777777" w:rsidR="0061524D" w:rsidRDefault="0061524D" w:rsidP="001B2204">
            <w:pPr>
              <w:jc w:val="center"/>
              <w:rPr>
                <w:rFonts w:cstheme="minorHAnsi"/>
                <w:szCs w:val="20"/>
              </w:rPr>
            </w:pPr>
          </w:p>
        </w:tc>
        <w:tc>
          <w:tcPr>
            <w:tcW w:w="1103" w:type="dxa"/>
          </w:tcPr>
          <w:p w14:paraId="3A3EC50E" w14:textId="77777777" w:rsidR="0061524D" w:rsidRDefault="0061524D" w:rsidP="001B2204">
            <w:pPr>
              <w:jc w:val="center"/>
              <w:rPr>
                <w:rFonts w:cstheme="minorHAnsi"/>
                <w:szCs w:val="20"/>
              </w:rPr>
            </w:pPr>
          </w:p>
        </w:tc>
        <w:tc>
          <w:tcPr>
            <w:tcW w:w="1103" w:type="dxa"/>
          </w:tcPr>
          <w:p w14:paraId="5732323C" w14:textId="77777777" w:rsidR="0061524D" w:rsidRDefault="0061524D" w:rsidP="001B2204">
            <w:pPr>
              <w:jc w:val="center"/>
              <w:rPr>
                <w:rFonts w:cstheme="minorHAnsi"/>
                <w:szCs w:val="20"/>
              </w:rPr>
            </w:pPr>
          </w:p>
        </w:tc>
      </w:tr>
      <w:tr w:rsidR="0061524D" w:rsidRPr="005E25F5" w14:paraId="55AACFFF" w14:textId="31D5A13B" w:rsidTr="0061524D">
        <w:tc>
          <w:tcPr>
            <w:tcW w:w="1255" w:type="dxa"/>
            <w:shd w:val="clear" w:color="auto" w:fill="auto"/>
          </w:tcPr>
          <w:p w14:paraId="44ADB57E" w14:textId="01337B6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_01</w:t>
            </w:r>
          </w:p>
        </w:tc>
        <w:tc>
          <w:tcPr>
            <w:tcW w:w="990" w:type="dxa"/>
            <w:shd w:val="clear" w:color="auto" w:fill="auto"/>
          </w:tcPr>
          <w:p w14:paraId="57188B13" w14:textId="77777777" w:rsidR="0061524D" w:rsidRPr="005E25F5" w:rsidRDefault="0061524D" w:rsidP="005A41B1">
            <w:pPr>
              <w:jc w:val="center"/>
              <w:rPr>
                <w:rFonts w:cstheme="minorHAnsi"/>
                <w:bCs/>
                <w:szCs w:val="20"/>
              </w:rPr>
            </w:pPr>
          </w:p>
        </w:tc>
        <w:tc>
          <w:tcPr>
            <w:tcW w:w="990" w:type="dxa"/>
            <w:shd w:val="clear" w:color="auto" w:fill="auto"/>
          </w:tcPr>
          <w:p w14:paraId="639C2BBF" w14:textId="77777777" w:rsidR="0061524D" w:rsidRPr="005E25F5" w:rsidRDefault="0061524D" w:rsidP="005A41B1">
            <w:pPr>
              <w:jc w:val="center"/>
              <w:rPr>
                <w:rFonts w:cstheme="minorHAnsi"/>
                <w:bCs/>
                <w:szCs w:val="20"/>
              </w:rPr>
            </w:pPr>
          </w:p>
        </w:tc>
        <w:tc>
          <w:tcPr>
            <w:tcW w:w="990" w:type="dxa"/>
            <w:shd w:val="clear" w:color="auto" w:fill="auto"/>
          </w:tcPr>
          <w:p w14:paraId="7947220A" w14:textId="77777777" w:rsidR="0061524D" w:rsidRPr="005E25F5" w:rsidRDefault="0061524D" w:rsidP="005A41B1">
            <w:pPr>
              <w:jc w:val="center"/>
              <w:rPr>
                <w:rFonts w:cstheme="minorHAnsi"/>
                <w:bCs/>
                <w:szCs w:val="20"/>
              </w:rPr>
            </w:pPr>
          </w:p>
        </w:tc>
        <w:tc>
          <w:tcPr>
            <w:tcW w:w="990" w:type="dxa"/>
            <w:shd w:val="clear" w:color="auto" w:fill="auto"/>
          </w:tcPr>
          <w:p w14:paraId="38F1C9CD" w14:textId="77777777" w:rsidR="0061524D" w:rsidRPr="005E25F5" w:rsidRDefault="0061524D" w:rsidP="005A41B1">
            <w:pPr>
              <w:jc w:val="center"/>
              <w:rPr>
                <w:rFonts w:cstheme="minorHAnsi"/>
                <w:bCs/>
                <w:szCs w:val="20"/>
              </w:rPr>
            </w:pPr>
          </w:p>
        </w:tc>
        <w:tc>
          <w:tcPr>
            <w:tcW w:w="990" w:type="dxa"/>
            <w:shd w:val="clear" w:color="auto" w:fill="auto"/>
          </w:tcPr>
          <w:p w14:paraId="2ED7942B" w14:textId="77777777" w:rsidR="0061524D" w:rsidRPr="005E25F5" w:rsidRDefault="0061524D" w:rsidP="005A41B1">
            <w:pPr>
              <w:jc w:val="center"/>
              <w:rPr>
                <w:rFonts w:cstheme="minorHAnsi"/>
                <w:bCs/>
                <w:szCs w:val="20"/>
              </w:rPr>
            </w:pPr>
            <w:r>
              <w:rPr>
                <w:rFonts w:cstheme="minorHAnsi"/>
                <w:szCs w:val="20"/>
              </w:rPr>
              <w:t>•</w:t>
            </w:r>
          </w:p>
        </w:tc>
        <w:tc>
          <w:tcPr>
            <w:tcW w:w="4050" w:type="dxa"/>
            <w:gridSpan w:val="4"/>
            <w:shd w:val="clear" w:color="auto" w:fill="auto"/>
          </w:tcPr>
          <w:p w14:paraId="17D4B184" w14:textId="0A7FDABD" w:rsidR="0061524D" w:rsidRPr="005E25F5" w:rsidRDefault="0061524D" w:rsidP="005A41B1">
            <w:pPr>
              <w:jc w:val="center"/>
              <w:rPr>
                <w:rFonts w:cstheme="minorHAnsi"/>
                <w:bCs/>
                <w:szCs w:val="20"/>
              </w:rPr>
            </w:pPr>
            <w:r w:rsidRPr="00444BCE">
              <w:rPr>
                <w:rFonts w:cstheme="minorHAnsi"/>
                <w:sz w:val="16"/>
                <w:szCs w:val="16"/>
              </w:rPr>
              <w:t>Start of Production Alternative Tests</w:t>
            </w:r>
          </w:p>
        </w:tc>
        <w:tc>
          <w:tcPr>
            <w:tcW w:w="1103" w:type="dxa"/>
          </w:tcPr>
          <w:p w14:paraId="333E840D" w14:textId="77777777" w:rsidR="0061524D" w:rsidRPr="00444BCE" w:rsidRDefault="0061524D" w:rsidP="005A41B1">
            <w:pPr>
              <w:jc w:val="center"/>
              <w:rPr>
                <w:rFonts w:cstheme="minorHAnsi"/>
                <w:sz w:val="16"/>
                <w:szCs w:val="16"/>
              </w:rPr>
            </w:pPr>
          </w:p>
        </w:tc>
        <w:tc>
          <w:tcPr>
            <w:tcW w:w="1103" w:type="dxa"/>
          </w:tcPr>
          <w:p w14:paraId="6B9713AC" w14:textId="77777777" w:rsidR="0061524D" w:rsidRPr="00444BCE" w:rsidRDefault="0061524D" w:rsidP="005A41B1">
            <w:pPr>
              <w:jc w:val="center"/>
              <w:rPr>
                <w:rFonts w:cstheme="minorHAnsi"/>
                <w:sz w:val="16"/>
                <w:szCs w:val="16"/>
              </w:rPr>
            </w:pPr>
          </w:p>
        </w:tc>
      </w:tr>
      <w:tr w:rsidR="0061524D" w:rsidRPr="005E25F5" w14:paraId="7DCFAD45" w14:textId="239D572A" w:rsidTr="0061524D">
        <w:tc>
          <w:tcPr>
            <w:tcW w:w="1255" w:type="dxa"/>
            <w:shd w:val="clear" w:color="auto" w:fill="auto"/>
          </w:tcPr>
          <w:p w14:paraId="14FA4893" w14:textId="2F11841F"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_02</w:t>
            </w:r>
          </w:p>
        </w:tc>
        <w:tc>
          <w:tcPr>
            <w:tcW w:w="990" w:type="dxa"/>
            <w:shd w:val="clear" w:color="auto" w:fill="auto"/>
          </w:tcPr>
          <w:p w14:paraId="60BEE832" w14:textId="77777777" w:rsidR="0061524D" w:rsidRPr="005E25F5" w:rsidRDefault="0061524D" w:rsidP="005A41B1">
            <w:pPr>
              <w:jc w:val="center"/>
              <w:rPr>
                <w:rFonts w:cstheme="minorHAnsi"/>
                <w:bCs/>
                <w:szCs w:val="20"/>
              </w:rPr>
            </w:pPr>
          </w:p>
        </w:tc>
        <w:tc>
          <w:tcPr>
            <w:tcW w:w="990" w:type="dxa"/>
            <w:shd w:val="clear" w:color="auto" w:fill="auto"/>
          </w:tcPr>
          <w:p w14:paraId="16DEBA3B" w14:textId="77777777" w:rsidR="0061524D" w:rsidRPr="005E25F5" w:rsidRDefault="0061524D" w:rsidP="005A41B1">
            <w:pPr>
              <w:jc w:val="center"/>
              <w:rPr>
                <w:rFonts w:cstheme="minorHAnsi"/>
                <w:bCs/>
                <w:szCs w:val="20"/>
              </w:rPr>
            </w:pPr>
          </w:p>
        </w:tc>
        <w:tc>
          <w:tcPr>
            <w:tcW w:w="990" w:type="dxa"/>
            <w:shd w:val="clear" w:color="auto" w:fill="auto"/>
          </w:tcPr>
          <w:p w14:paraId="799B2AC5" w14:textId="77777777" w:rsidR="0061524D" w:rsidRPr="005E25F5" w:rsidRDefault="0061524D" w:rsidP="005A41B1">
            <w:pPr>
              <w:jc w:val="center"/>
              <w:rPr>
                <w:rFonts w:cstheme="minorHAnsi"/>
                <w:bCs/>
                <w:szCs w:val="20"/>
              </w:rPr>
            </w:pPr>
          </w:p>
        </w:tc>
        <w:tc>
          <w:tcPr>
            <w:tcW w:w="990" w:type="dxa"/>
            <w:shd w:val="clear" w:color="auto" w:fill="auto"/>
          </w:tcPr>
          <w:p w14:paraId="50C4B064" w14:textId="77777777" w:rsidR="0061524D" w:rsidRPr="005E25F5" w:rsidRDefault="0061524D" w:rsidP="005A41B1">
            <w:pPr>
              <w:jc w:val="center"/>
              <w:rPr>
                <w:rFonts w:cstheme="minorHAnsi"/>
                <w:bCs/>
                <w:szCs w:val="20"/>
              </w:rPr>
            </w:pPr>
          </w:p>
        </w:tc>
        <w:tc>
          <w:tcPr>
            <w:tcW w:w="990" w:type="dxa"/>
            <w:shd w:val="clear" w:color="auto" w:fill="auto"/>
          </w:tcPr>
          <w:p w14:paraId="24AFCAAA"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6FEA98A" w14:textId="77777777" w:rsidR="0061524D" w:rsidRPr="005E25F5" w:rsidRDefault="0061524D" w:rsidP="005A41B1">
            <w:pPr>
              <w:jc w:val="center"/>
              <w:rPr>
                <w:rFonts w:cstheme="minorHAnsi"/>
                <w:bCs/>
                <w:szCs w:val="20"/>
              </w:rPr>
            </w:pPr>
          </w:p>
        </w:tc>
        <w:tc>
          <w:tcPr>
            <w:tcW w:w="1080" w:type="dxa"/>
            <w:shd w:val="clear" w:color="auto" w:fill="auto"/>
          </w:tcPr>
          <w:p w14:paraId="72BAB513" w14:textId="77777777" w:rsidR="0061524D" w:rsidRPr="005E25F5" w:rsidRDefault="0061524D" w:rsidP="005A41B1">
            <w:pPr>
              <w:jc w:val="center"/>
              <w:rPr>
                <w:rFonts w:cstheme="minorHAnsi"/>
                <w:bCs/>
                <w:szCs w:val="20"/>
              </w:rPr>
            </w:pPr>
          </w:p>
        </w:tc>
        <w:tc>
          <w:tcPr>
            <w:tcW w:w="990" w:type="dxa"/>
            <w:shd w:val="clear" w:color="auto" w:fill="auto"/>
          </w:tcPr>
          <w:p w14:paraId="7FC17E9A" w14:textId="77777777" w:rsidR="0061524D" w:rsidRPr="005E25F5" w:rsidRDefault="0061524D" w:rsidP="005A41B1">
            <w:pPr>
              <w:jc w:val="center"/>
              <w:rPr>
                <w:rFonts w:cstheme="minorHAnsi"/>
                <w:bCs/>
                <w:szCs w:val="20"/>
              </w:rPr>
            </w:pPr>
          </w:p>
        </w:tc>
        <w:tc>
          <w:tcPr>
            <w:tcW w:w="990" w:type="dxa"/>
            <w:shd w:val="clear" w:color="auto" w:fill="auto"/>
          </w:tcPr>
          <w:p w14:paraId="3D22DEF2" w14:textId="77777777" w:rsidR="0061524D" w:rsidRPr="005E25F5" w:rsidRDefault="0061524D" w:rsidP="005A41B1">
            <w:pPr>
              <w:jc w:val="center"/>
              <w:rPr>
                <w:rFonts w:cstheme="minorHAnsi"/>
                <w:bCs/>
                <w:szCs w:val="20"/>
              </w:rPr>
            </w:pPr>
          </w:p>
        </w:tc>
        <w:tc>
          <w:tcPr>
            <w:tcW w:w="1103" w:type="dxa"/>
          </w:tcPr>
          <w:p w14:paraId="7D7192BA" w14:textId="77777777" w:rsidR="0061524D" w:rsidRPr="005E25F5" w:rsidRDefault="0061524D" w:rsidP="005A41B1">
            <w:pPr>
              <w:jc w:val="center"/>
              <w:rPr>
                <w:rFonts w:cstheme="minorHAnsi"/>
                <w:bCs/>
                <w:szCs w:val="20"/>
              </w:rPr>
            </w:pPr>
          </w:p>
        </w:tc>
        <w:tc>
          <w:tcPr>
            <w:tcW w:w="1103" w:type="dxa"/>
          </w:tcPr>
          <w:p w14:paraId="662599E2" w14:textId="77777777" w:rsidR="0061524D" w:rsidRPr="005E25F5" w:rsidRDefault="0061524D" w:rsidP="005A41B1">
            <w:pPr>
              <w:jc w:val="center"/>
              <w:rPr>
                <w:rFonts w:cstheme="minorHAnsi"/>
                <w:bCs/>
                <w:szCs w:val="20"/>
              </w:rPr>
            </w:pPr>
          </w:p>
        </w:tc>
      </w:tr>
      <w:tr w:rsidR="0061524D" w:rsidRPr="005E25F5" w14:paraId="1410AF05" w14:textId="4190BCAE" w:rsidTr="0061524D">
        <w:tc>
          <w:tcPr>
            <w:tcW w:w="1255" w:type="dxa"/>
            <w:shd w:val="clear" w:color="auto" w:fill="auto"/>
          </w:tcPr>
          <w:p w14:paraId="23373B96" w14:textId="4E06561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_03</w:t>
            </w:r>
          </w:p>
        </w:tc>
        <w:tc>
          <w:tcPr>
            <w:tcW w:w="990" w:type="dxa"/>
            <w:shd w:val="clear" w:color="auto" w:fill="auto"/>
          </w:tcPr>
          <w:p w14:paraId="18F5A55D" w14:textId="77777777" w:rsidR="0061524D" w:rsidRPr="005E25F5" w:rsidRDefault="0061524D" w:rsidP="005A41B1">
            <w:pPr>
              <w:jc w:val="center"/>
              <w:rPr>
                <w:rFonts w:cstheme="minorHAnsi"/>
                <w:bCs/>
                <w:szCs w:val="20"/>
              </w:rPr>
            </w:pPr>
          </w:p>
        </w:tc>
        <w:tc>
          <w:tcPr>
            <w:tcW w:w="990" w:type="dxa"/>
            <w:shd w:val="clear" w:color="auto" w:fill="auto"/>
          </w:tcPr>
          <w:p w14:paraId="22D59948" w14:textId="77777777" w:rsidR="0061524D" w:rsidRPr="005E25F5" w:rsidRDefault="0061524D" w:rsidP="005A41B1">
            <w:pPr>
              <w:jc w:val="center"/>
              <w:rPr>
                <w:rFonts w:cstheme="minorHAnsi"/>
                <w:bCs/>
                <w:szCs w:val="20"/>
              </w:rPr>
            </w:pPr>
          </w:p>
        </w:tc>
        <w:tc>
          <w:tcPr>
            <w:tcW w:w="990" w:type="dxa"/>
            <w:shd w:val="clear" w:color="auto" w:fill="auto"/>
          </w:tcPr>
          <w:p w14:paraId="77663758" w14:textId="77777777" w:rsidR="0061524D" w:rsidRPr="005E25F5" w:rsidRDefault="0061524D" w:rsidP="005A41B1">
            <w:pPr>
              <w:jc w:val="center"/>
              <w:rPr>
                <w:rFonts w:cstheme="minorHAnsi"/>
                <w:bCs/>
                <w:szCs w:val="20"/>
              </w:rPr>
            </w:pPr>
          </w:p>
        </w:tc>
        <w:tc>
          <w:tcPr>
            <w:tcW w:w="990" w:type="dxa"/>
            <w:shd w:val="clear" w:color="auto" w:fill="auto"/>
          </w:tcPr>
          <w:p w14:paraId="27662328" w14:textId="77777777" w:rsidR="0061524D" w:rsidRPr="005E25F5" w:rsidRDefault="0061524D" w:rsidP="005A41B1">
            <w:pPr>
              <w:jc w:val="center"/>
              <w:rPr>
                <w:rFonts w:cstheme="minorHAnsi"/>
                <w:bCs/>
                <w:szCs w:val="20"/>
              </w:rPr>
            </w:pPr>
          </w:p>
        </w:tc>
        <w:tc>
          <w:tcPr>
            <w:tcW w:w="990" w:type="dxa"/>
            <w:shd w:val="clear" w:color="auto" w:fill="auto"/>
          </w:tcPr>
          <w:p w14:paraId="145F767F"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D51AC1F" w14:textId="77777777" w:rsidR="0061524D" w:rsidRPr="005E25F5" w:rsidRDefault="0061524D" w:rsidP="005A41B1">
            <w:pPr>
              <w:jc w:val="center"/>
              <w:rPr>
                <w:rFonts w:cstheme="minorHAnsi"/>
                <w:bCs/>
                <w:szCs w:val="20"/>
              </w:rPr>
            </w:pPr>
          </w:p>
        </w:tc>
        <w:tc>
          <w:tcPr>
            <w:tcW w:w="1080" w:type="dxa"/>
            <w:shd w:val="clear" w:color="auto" w:fill="auto"/>
          </w:tcPr>
          <w:p w14:paraId="3144EDC4" w14:textId="77777777" w:rsidR="0061524D" w:rsidRPr="005E25F5" w:rsidRDefault="0061524D" w:rsidP="005A41B1">
            <w:pPr>
              <w:jc w:val="center"/>
              <w:rPr>
                <w:rFonts w:cstheme="minorHAnsi"/>
                <w:bCs/>
                <w:szCs w:val="20"/>
              </w:rPr>
            </w:pPr>
          </w:p>
        </w:tc>
        <w:tc>
          <w:tcPr>
            <w:tcW w:w="990" w:type="dxa"/>
            <w:shd w:val="clear" w:color="auto" w:fill="auto"/>
          </w:tcPr>
          <w:p w14:paraId="3C623D23" w14:textId="77777777" w:rsidR="0061524D" w:rsidRPr="005E25F5" w:rsidRDefault="0061524D" w:rsidP="005A41B1">
            <w:pPr>
              <w:jc w:val="center"/>
              <w:rPr>
                <w:rFonts w:cstheme="minorHAnsi"/>
                <w:bCs/>
                <w:szCs w:val="20"/>
              </w:rPr>
            </w:pPr>
          </w:p>
        </w:tc>
        <w:tc>
          <w:tcPr>
            <w:tcW w:w="990" w:type="dxa"/>
            <w:shd w:val="clear" w:color="auto" w:fill="auto"/>
          </w:tcPr>
          <w:p w14:paraId="1FD045C1" w14:textId="77777777" w:rsidR="0061524D" w:rsidRPr="005E25F5" w:rsidRDefault="0061524D" w:rsidP="005A41B1">
            <w:pPr>
              <w:jc w:val="center"/>
              <w:rPr>
                <w:rFonts w:cstheme="minorHAnsi"/>
                <w:bCs/>
                <w:szCs w:val="20"/>
              </w:rPr>
            </w:pPr>
          </w:p>
        </w:tc>
        <w:tc>
          <w:tcPr>
            <w:tcW w:w="1103" w:type="dxa"/>
          </w:tcPr>
          <w:p w14:paraId="4FF926B7" w14:textId="77777777" w:rsidR="0061524D" w:rsidRPr="005E25F5" w:rsidRDefault="0061524D" w:rsidP="005A41B1">
            <w:pPr>
              <w:jc w:val="center"/>
              <w:rPr>
                <w:rFonts w:cstheme="minorHAnsi"/>
                <w:bCs/>
                <w:szCs w:val="20"/>
              </w:rPr>
            </w:pPr>
          </w:p>
        </w:tc>
        <w:tc>
          <w:tcPr>
            <w:tcW w:w="1103" w:type="dxa"/>
          </w:tcPr>
          <w:p w14:paraId="68A323EB" w14:textId="77777777" w:rsidR="0061524D" w:rsidRPr="005E25F5" w:rsidRDefault="0061524D" w:rsidP="005A41B1">
            <w:pPr>
              <w:jc w:val="center"/>
              <w:rPr>
                <w:rFonts w:cstheme="minorHAnsi"/>
                <w:bCs/>
                <w:szCs w:val="20"/>
              </w:rPr>
            </w:pPr>
          </w:p>
        </w:tc>
      </w:tr>
      <w:tr w:rsidR="0061524D" w:rsidRPr="005E25F5" w14:paraId="4954064B" w14:textId="659627AC" w:rsidTr="0061524D">
        <w:tc>
          <w:tcPr>
            <w:tcW w:w="1255" w:type="dxa"/>
            <w:shd w:val="clear" w:color="auto" w:fill="auto"/>
          </w:tcPr>
          <w:p w14:paraId="5F17053E" w14:textId="64221BAA"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_04</w:t>
            </w:r>
          </w:p>
        </w:tc>
        <w:tc>
          <w:tcPr>
            <w:tcW w:w="990" w:type="dxa"/>
            <w:shd w:val="clear" w:color="auto" w:fill="auto"/>
          </w:tcPr>
          <w:p w14:paraId="1130FEBB" w14:textId="77777777" w:rsidR="0061524D" w:rsidRPr="005E25F5" w:rsidRDefault="0061524D" w:rsidP="005A41B1">
            <w:pPr>
              <w:jc w:val="center"/>
              <w:rPr>
                <w:rFonts w:cstheme="minorHAnsi"/>
                <w:bCs/>
                <w:szCs w:val="20"/>
              </w:rPr>
            </w:pPr>
          </w:p>
        </w:tc>
        <w:tc>
          <w:tcPr>
            <w:tcW w:w="990" w:type="dxa"/>
            <w:shd w:val="clear" w:color="auto" w:fill="auto"/>
          </w:tcPr>
          <w:p w14:paraId="1FA9124B" w14:textId="77777777" w:rsidR="0061524D" w:rsidRPr="005E25F5" w:rsidRDefault="0061524D" w:rsidP="005A41B1">
            <w:pPr>
              <w:jc w:val="center"/>
              <w:rPr>
                <w:rFonts w:cstheme="minorHAnsi"/>
                <w:bCs/>
                <w:szCs w:val="20"/>
              </w:rPr>
            </w:pPr>
          </w:p>
        </w:tc>
        <w:tc>
          <w:tcPr>
            <w:tcW w:w="990" w:type="dxa"/>
            <w:shd w:val="clear" w:color="auto" w:fill="auto"/>
          </w:tcPr>
          <w:p w14:paraId="342F903A" w14:textId="77777777" w:rsidR="0061524D" w:rsidRPr="005E25F5" w:rsidRDefault="0061524D" w:rsidP="005A41B1">
            <w:pPr>
              <w:jc w:val="center"/>
              <w:rPr>
                <w:rFonts w:cstheme="minorHAnsi"/>
                <w:bCs/>
                <w:szCs w:val="20"/>
              </w:rPr>
            </w:pPr>
          </w:p>
        </w:tc>
        <w:tc>
          <w:tcPr>
            <w:tcW w:w="990" w:type="dxa"/>
            <w:shd w:val="clear" w:color="auto" w:fill="auto"/>
          </w:tcPr>
          <w:p w14:paraId="1FBCD7C4" w14:textId="77777777" w:rsidR="0061524D" w:rsidRPr="005E25F5" w:rsidRDefault="0061524D" w:rsidP="005A41B1">
            <w:pPr>
              <w:jc w:val="center"/>
              <w:rPr>
                <w:rFonts w:cstheme="minorHAnsi"/>
                <w:bCs/>
                <w:szCs w:val="20"/>
              </w:rPr>
            </w:pPr>
          </w:p>
        </w:tc>
        <w:tc>
          <w:tcPr>
            <w:tcW w:w="990" w:type="dxa"/>
            <w:shd w:val="clear" w:color="auto" w:fill="auto"/>
          </w:tcPr>
          <w:p w14:paraId="2AAE33C0"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78041367" w14:textId="77777777" w:rsidR="0061524D" w:rsidRPr="005E25F5" w:rsidRDefault="0061524D" w:rsidP="005A41B1">
            <w:pPr>
              <w:jc w:val="center"/>
              <w:rPr>
                <w:rFonts w:cstheme="minorHAnsi"/>
                <w:bCs/>
                <w:szCs w:val="20"/>
              </w:rPr>
            </w:pPr>
          </w:p>
        </w:tc>
        <w:tc>
          <w:tcPr>
            <w:tcW w:w="1080" w:type="dxa"/>
            <w:shd w:val="clear" w:color="auto" w:fill="auto"/>
          </w:tcPr>
          <w:p w14:paraId="4F6961A2" w14:textId="77777777" w:rsidR="0061524D" w:rsidRPr="005E25F5" w:rsidRDefault="0061524D" w:rsidP="005A41B1">
            <w:pPr>
              <w:jc w:val="center"/>
              <w:rPr>
                <w:rFonts w:cstheme="minorHAnsi"/>
                <w:bCs/>
                <w:szCs w:val="20"/>
              </w:rPr>
            </w:pPr>
          </w:p>
        </w:tc>
        <w:tc>
          <w:tcPr>
            <w:tcW w:w="990" w:type="dxa"/>
            <w:shd w:val="clear" w:color="auto" w:fill="auto"/>
          </w:tcPr>
          <w:p w14:paraId="18D37093" w14:textId="77777777" w:rsidR="0061524D" w:rsidRPr="005E25F5" w:rsidRDefault="0061524D" w:rsidP="005A41B1">
            <w:pPr>
              <w:jc w:val="center"/>
              <w:rPr>
                <w:rFonts w:cstheme="minorHAnsi"/>
                <w:bCs/>
                <w:szCs w:val="20"/>
              </w:rPr>
            </w:pPr>
          </w:p>
        </w:tc>
        <w:tc>
          <w:tcPr>
            <w:tcW w:w="990" w:type="dxa"/>
            <w:shd w:val="clear" w:color="auto" w:fill="auto"/>
          </w:tcPr>
          <w:p w14:paraId="02928063" w14:textId="77777777" w:rsidR="0061524D" w:rsidRPr="005E25F5" w:rsidRDefault="0061524D" w:rsidP="005A41B1">
            <w:pPr>
              <w:jc w:val="center"/>
              <w:rPr>
                <w:rFonts w:cstheme="minorHAnsi"/>
                <w:bCs/>
                <w:szCs w:val="20"/>
              </w:rPr>
            </w:pPr>
          </w:p>
        </w:tc>
        <w:tc>
          <w:tcPr>
            <w:tcW w:w="1103" w:type="dxa"/>
          </w:tcPr>
          <w:p w14:paraId="0B636197" w14:textId="77777777" w:rsidR="0061524D" w:rsidRPr="005E25F5" w:rsidRDefault="0061524D" w:rsidP="005A41B1">
            <w:pPr>
              <w:jc w:val="center"/>
              <w:rPr>
                <w:rFonts w:cstheme="minorHAnsi"/>
                <w:bCs/>
                <w:szCs w:val="20"/>
              </w:rPr>
            </w:pPr>
          </w:p>
        </w:tc>
        <w:tc>
          <w:tcPr>
            <w:tcW w:w="1103" w:type="dxa"/>
          </w:tcPr>
          <w:p w14:paraId="4C7CDF41" w14:textId="77777777" w:rsidR="0061524D" w:rsidRPr="005E25F5" w:rsidRDefault="0061524D" w:rsidP="005A41B1">
            <w:pPr>
              <w:jc w:val="center"/>
              <w:rPr>
                <w:rFonts w:cstheme="minorHAnsi"/>
                <w:bCs/>
                <w:szCs w:val="20"/>
              </w:rPr>
            </w:pPr>
          </w:p>
        </w:tc>
      </w:tr>
      <w:tr w:rsidR="0061524D" w:rsidRPr="005E25F5" w14:paraId="37F12537" w14:textId="3A2A623C" w:rsidTr="0061524D">
        <w:tc>
          <w:tcPr>
            <w:tcW w:w="1255" w:type="dxa"/>
            <w:shd w:val="clear" w:color="auto" w:fill="auto"/>
          </w:tcPr>
          <w:p w14:paraId="37824B28" w14:textId="0B8C46CA"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_05</w:t>
            </w:r>
          </w:p>
        </w:tc>
        <w:tc>
          <w:tcPr>
            <w:tcW w:w="990" w:type="dxa"/>
            <w:shd w:val="clear" w:color="auto" w:fill="auto"/>
          </w:tcPr>
          <w:p w14:paraId="1C8A1B32" w14:textId="77777777" w:rsidR="0061524D" w:rsidRPr="005E25F5" w:rsidRDefault="0061524D" w:rsidP="005A41B1">
            <w:pPr>
              <w:jc w:val="center"/>
              <w:rPr>
                <w:rFonts w:cstheme="minorHAnsi"/>
                <w:bCs/>
                <w:szCs w:val="20"/>
              </w:rPr>
            </w:pPr>
          </w:p>
        </w:tc>
        <w:tc>
          <w:tcPr>
            <w:tcW w:w="990" w:type="dxa"/>
            <w:shd w:val="clear" w:color="auto" w:fill="auto"/>
          </w:tcPr>
          <w:p w14:paraId="79420296" w14:textId="77777777" w:rsidR="0061524D" w:rsidRPr="005E25F5" w:rsidRDefault="0061524D" w:rsidP="005A41B1">
            <w:pPr>
              <w:jc w:val="center"/>
              <w:rPr>
                <w:rFonts w:cstheme="minorHAnsi"/>
                <w:bCs/>
                <w:szCs w:val="20"/>
              </w:rPr>
            </w:pPr>
          </w:p>
        </w:tc>
        <w:tc>
          <w:tcPr>
            <w:tcW w:w="990" w:type="dxa"/>
            <w:shd w:val="clear" w:color="auto" w:fill="auto"/>
          </w:tcPr>
          <w:p w14:paraId="746A21E2" w14:textId="77777777" w:rsidR="0061524D" w:rsidRPr="005E25F5" w:rsidRDefault="0061524D" w:rsidP="005A41B1">
            <w:pPr>
              <w:jc w:val="center"/>
              <w:rPr>
                <w:rFonts w:cstheme="minorHAnsi"/>
                <w:bCs/>
                <w:szCs w:val="20"/>
              </w:rPr>
            </w:pPr>
          </w:p>
        </w:tc>
        <w:tc>
          <w:tcPr>
            <w:tcW w:w="990" w:type="dxa"/>
            <w:shd w:val="clear" w:color="auto" w:fill="auto"/>
          </w:tcPr>
          <w:p w14:paraId="26A2E2CC" w14:textId="77777777" w:rsidR="0061524D" w:rsidRPr="005E25F5" w:rsidRDefault="0061524D" w:rsidP="005A41B1">
            <w:pPr>
              <w:jc w:val="center"/>
              <w:rPr>
                <w:rFonts w:cstheme="minorHAnsi"/>
                <w:bCs/>
                <w:szCs w:val="20"/>
              </w:rPr>
            </w:pPr>
          </w:p>
        </w:tc>
        <w:tc>
          <w:tcPr>
            <w:tcW w:w="990" w:type="dxa"/>
            <w:shd w:val="clear" w:color="auto" w:fill="auto"/>
          </w:tcPr>
          <w:p w14:paraId="51E38426"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051900E" w14:textId="77777777" w:rsidR="0061524D" w:rsidRPr="005E25F5" w:rsidRDefault="0061524D" w:rsidP="005A41B1">
            <w:pPr>
              <w:jc w:val="center"/>
              <w:rPr>
                <w:rFonts w:cstheme="minorHAnsi"/>
                <w:bCs/>
                <w:szCs w:val="20"/>
              </w:rPr>
            </w:pPr>
          </w:p>
        </w:tc>
        <w:tc>
          <w:tcPr>
            <w:tcW w:w="1080" w:type="dxa"/>
            <w:shd w:val="clear" w:color="auto" w:fill="auto"/>
          </w:tcPr>
          <w:p w14:paraId="7410324A" w14:textId="77777777" w:rsidR="0061524D" w:rsidRPr="005E25F5" w:rsidRDefault="0061524D" w:rsidP="005A41B1">
            <w:pPr>
              <w:jc w:val="center"/>
              <w:rPr>
                <w:rFonts w:cstheme="minorHAnsi"/>
                <w:bCs/>
                <w:szCs w:val="20"/>
              </w:rPr>
            </w:pPr>
          </w:p>
        </w:tc>
        <w:tc>
          <w:tcPr>
            <w:tcW w:w="990" w:type="dxa"/>
            <w:shd w:val="clear" w:color="auto" w:fill="auto"/>
          </w:tcPr>
          <w:p w14:paraId="2C662C7B" w14:textId="77777777" w:rsidR="0061524D" w:rsidRPr="005E25F5" w:rsidRDefault="0061524D" w:rsidP="005A41B1">
            <w:pPr>
              <w:jc w:val="center"/>
              <w:rPr>
                <w:rFonts w:cstheme="minorHAnsi"/>
                <w:bCs/>
                <w:szCs w:val="20"/>
              </w:rPr>
            </w:pPr>
          </w:p>
        </w:tc>
        <w:tc>
          <w:tcPr>
            <w:tcW w:w="990" w:type="dxa"/>
            <w:shd w:val="clear" w:color="auto" w:fill="auto"/>
          </w:tcPr>
          <w:p w14:paraId="66C53E3A" w14:textId="77777777" w:rsidR="0061524D" w:rsidRPr="005E25F5" w:rsidRDefault="0061524D" w:rsidP="005A41B1">
            <w:pPr>
              <w:jc w:val="center"/>
              <w:rPr>
                <w:rFonts w:cstheme="minorHAnsi"/>
                <w:bCs/>
                <w:szCs w:val="20"/>
              </w:rPr>
            </w:pPr>
          </w:p>
        </w:tc>
        <w:tc>
          <w:tcPr>
            <w:tcW w:w="1103" w:type="dxa"/>
          </w:tcPr>
          <w:p w14:paraId="650B100A" w14:textId="77777777" w:rsidR="0061524D" w:rsidRPr="005E25F5" w:rsidRDefault="0061524D" w:rsidP="005A41B1">
            <w:pPr>
              <w:jc w:val="center"/>
              <w:rPr>
                <w:rFonts w:cstheme="minorHAnsi"/>
                <w:bCs/>
                <w:szCs w:val="20"/>
              </w:rPr>
            </w:pPr>
          </w:p>
        </w:tc>
        <w:tc>
          <w:tcPr>
            <w:tcW w:w="1103" w:type="dxa"/>
          </w:tcPr>
          <w:p w14:paraId="07075A90" w14:textId="77777777" w:rsidR="0061524D" w:rsidRPr="005E25F5" w:rsidRDefault="0061524D" w:rsidP="005A41B1">
            <w:pPr>
              <w:jc w:val="center"/>
              <w:rPr>
                <w:rFonts w:cstheme="minorHAnsi"/>
                <w:bCs/>
                <w:szCs w:val="20"/>
              </w:rPr>
            </w:pPr>
          </w:p>
        </w:tc>
      </w:tr>
      <w:tr w:rsidR="0061524D" w:rsidRPr="005E25F5" w14:paraId="4F13D501" w14:textId="1FA24D55" w:rsidTr="0061524D">
        <w:tc>
          <w:tcPr>
            <w:tcW w:w="1255" w:type="dxa"/>
            <w:shd w:val="clear" w:color="auto" w:fill="auto"/>
          </w:tcPr>
          <w:p w14:paraId="392D8945" w14:textId="1F847AC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_06</w:t>
            </w:r>
          </w:p>
        </w:tc>
        <w:tc>
          <w:tcPr>
            <w:tcW w:w="990" w:type="dxa"/>
            <w:shd w:val="clear" w:color="auto" w:fill="auto"/>
          </w:tcPr>
          <w:p w14:paraId="22F7F130" w14:textId="77777777" w:rsidR="0061524D" w:rsidRPr="005E25F5" w:rsidRDefault="0061524D" w:rsidP="005A41B1">
            <w:pPr>
              <w:jc w:val="center"/>
              <w:rPr>
                <w:rFonts w:cstheme="minorHAnsi"/>
                <w:bCs/>
                <w:szCs w:val="20"/>
              </w:rPr>
            </w:pPr>
          </w:p>
        </w:tc>
        <w:tc>
          <w:tcPr>
            <w:tcW w:w="990" w:type="dxa"/>
            <w:shd w:val="clear" w:color="auto" w:fill="auto"/>
          </w:tcPr>
          <w:p w14:paraId="1CEC7F1A" w14:textId="77777777" w:rsidR="0061524D" w:rsidRPr="005E25F5" w:rsidRDefault="0061524D" w:rsidP="005A41B1">
            <w:pPr>
              <w:jc w:val="center"/>
              <w:rPr>
                <w:rFonts w:cstheme="minorHAnsi"/>
                <w:bCs/>
                <w:szCs w:val="20"/>
              </w:rPr>
            </w:pPr>
          </w:p>
        </w:tc>
        <w:tc>
          <w:tcPr>
            <w:tcW w:w="990" w:type="dxa"/>
            <w:shd w:val="clear" w:color="auto" w:fill="auto"/>
          </w:tcPr>
          <w:p w14:paraId="37D4D8EB" w14:textId="77777777" w:rsidR="0061524D" w:rsidRPr="005E25F5" w:rsidRDefault="0061524D" w:rsidP="005A41B1">
            <w:pPr>
              <w:jc w:val="center"/>
              <w:rPr>
                <w:rFonts w:cstheme="minorHAnsi"/>
                <w:bCs/>
                <w:szCs w:val="20"/>
              </w:rPr>
            </w:pPr>
          </w:p>
        </w:tc>
        <w:tc>
          <w:tcPr>
            <w:tcW w:w="990" w:type="dxa"/>
            <w:shd w:val="clear" w:color="auto" w:fill="auto"/>
          </w:tcPr>
          <w:p w14:paraId="7B928C5B" w14:textId="77777777" w:rsidR="0061524D" w:rsidRPr="005E25F5" w:rsidRDefault="0061524D" w:rsidP="005A41B1">
            <w:pPr>
              <w:jc w:val="center"/>
              <w:rPr>
                <w:rFonts w:cstheme="minorHAnsi"/>
                <w:bCs/>
                <w:szCs w:val="20"/>
              </w:rPr>
            </w:pPr>
          </w:p>
        </w:tc>
        <w:tc>
          <w:tcPr>
            <w:tcW w:w="990" w:type="dxa"/>
            <w:shd w:val="clear" w:color="auto" w:fill="auto"/>
          </w:tcPr>
          <w:p w14:paraId="401F68DC"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100685AF" w14:textId="77777777" w:rsidR="0061524D" w:rsidRPr="005E25F5" w:rsidRDefault="0061524D" w:rsidP="005A41B1">
            <w:pPr>
              <w:jc w:val="center"/>
              <w:rPr>
                <w:rFonts w:cstheme="minorHAnsi"/>
                <w:bCs/>
                <w:szCs w:val="20"/>
              </w:rPr>
            </w:pPr>
          </w:p>
        </w:tc>
        <w:tc>
          <w:tcPr>
            <w:tcW w:w="1080" w:type="dxa"/>
            <w:shd w:val="clear" w:color="auto" w:fill="auto"/>
          </w:tcPr>
          <w:p w14:paraId="6543422B" w14:textId="77777777" w:rsidR="0061524D" w:rsidRPr="005E25F5" w:rsidRDefault="0061524D" w:rsidP="005A41B1">
            <w:pPr>
              <w:jc w:val="center"/>
              <w:rPr>
                <w:rFonts w:cstheme="minorHAnsi"/>
                <w:bCs/>
                <w:szCs w:val="20"/>
              </w:rPr>
            </w:pPr>
          </w:p>
        </w:tc>
        <w:tc>
          <w:tcPr>
            <w:tcW w:w="990" w:type="dxa"/>
            <w:shd w:val="clear" w:color="auto" w:fill="auto"/>
          </w:tcPr>
          <w:p w14:paraId="604E6348" w14:textId="77777777" w:rsidR="0061524D" w:rsidRPr="005E25F5" w:rsidRDefault="0061524D" w:rsidP="005A41B1">
            <w:pPr>
              <w:jc w:val="center"/>
              <w:rPr>
                <w:rFonts w:cstheme="minorHAnsi"/>
                <w:bCs/>
                <w:szCs w:val="20"/>
              </w:rPr>
            </w:pPr>
          </w:p>
        </w:tc>
        <w:tc>
          <w:tcPr>
            <w:tcW w:w="990" w:type="dxa"/>
            <w:shd w:val="clear" w:color="auto" w:fill="auto"/>
          </w:tcPr>
          <w:p w14:paraId="3A439E11" w14:textId="77777777" w:rsidR="0061524D" w:rsidRPr="005E25F5" w:rsidRDefault="0061524D" w:rsidP="005A41B1">
            <w:pPr>
              <w:jc w:val="center"/>
              <w:rPr>
                <w:rFonts w:cstheme="minorHAnsi"/>
                <w:bCs/>
                <w:szCs w:val="20"/>
              </w:rPr>
            </w:pPr>
          </w:p>
        </w:tc>
        <w:tc>
          <w:tcPr>
            <w:tcW w:w="1103" w:type="dxa"/>
          </w:tcPr>
          <w:p w14:paraId="03833C2E" w14:textId="77777777" w:rsidR="0061524D" w:rsidRPr="005E25F5" w:rsidRDefault="0061524D" w:rsidP="005A41B1">
            <w:pPr>
              <w:jc w:val="center"/>
              <w:rPr>
                <w:rFonts w:cstheme="minorHAnsi"/>
                <w:bCs/>
                <w:szCs w:val="20"/>
              </w:rPr>
            </w:pPr>
          </w:p>
        </w:tc>
        <w:tc>
          <w:tcPr>
            <w:tcW w:w="1103" w:type="dxa"/>
          </w:tcPr>
          <w:p w14:paraId="307D8C1F" w14:textId="77777777" w:rsidR="0061524D" w:rsidRPr="005E25F5" w:rsidRDefault="0061524D" w:rsidP="005A41B1">
            <w:pPr>
              <w:jc w:val="center"/>
              <w:rPr>
                <w:rFonts w:cstheme="minorHAnsi"/>
                <w:bCs/>
                <w:szCs w:val="20"/>
              </w:rPr>
            </w:pPr>
          </w:p>
        </w:tc>
      </w:tr>
      <w:tr w:rsidR="0061524D" w:rsidRPr="005E25F5" w14:paraId="235F7A01" w14:textId="5741C076" w:rsidTr="0061524D">
        <w:tc>
          <w:tcPr>
            <w:tcW w:w="1255" w:type="dxa"/>
            <w:shd w:val="clear" w:color="auto" w:fill="auto"/>
          </w:tcPr>
          <w:p w14:paraId="46DF779B" w14:textId="38677532"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_07</w:t>
            </w:r>
          </w:p>
        </w:tc>
        <w:tc>
          <w:tcPr>
            <w:tcW w:w="990" w:type="dxa"/>
            <w:shd w:val="clear" w:color="auto" w:fill="auto"/>
          </w:tcPr>
          <w:p w14:paraId="05FC52E6" w14:textId="77777777" w:rsidR="0061524D" w:rsidRPr="005E25F5" w:rsidRDefault="0061524D" w:rsidP="005A41B1">
            <w:pPr>
              <w:jc w:val="center"/>
              <w:rPr>
                <w:rFonts w:cstheme="minorHAnsi"/>
                <w:bCs/>
                <w:szCs w:val="20"/>
              </w:rPr>
            </w:pPr>
          </w:p>
        </w:tc>
        <w:tc>
          <w:tcPr>
            <w:tcW w:w="990" w:type="dxa"/>
            <w:shd w:val="clear" w:color="auto" w:fill="auto"/>
          </w:tcPr>
          <w:p w14:paraId="3C04F003" w14:textId="77777777" w:rsidR="0061524D" w:rsidRPr="005E25F5" w:rsidRDefault="0061524D" w:rsidP="005A41B1">
            <w:pPr>
              <w:jc w:val="center"/>
              <w:rPr>
                <w:rFonts w:cstheme="minorHAnsi"/>
                <w:bCs/>
                <w:szCs w:val="20"/>
              </w:rPr>
            </w:pPr>
          </w:p>
        </w:tc>
        <w:tc>
          <w:tcPr>
            <w:tcW w:w="990" w:type="dxa"/>
            <w:shd w:val="clear" w:color="auto" w:fill="auto"/>
          </w:tcPr>
          <w:p w14:paraId="24786E3F" w14:textId="77777777" w:rsidR="0061524D" w:rsidRPr="005E25F5" w:rsidRDefault="0061524D" w:rsidP="005A41B1">
            <w:pPr>
              <w:jc w:val="center"/>
              <w:rPr>
                <w:rFonts w:cstheme="minorHAnsi"/>
                <w:bCs/>
                <w:szCs w:val="20"/>
              </w:rPr>
            </w:pPr>
          </w:p>
        </w:tc>
        <w:tc>
          <w:tcPr>
            <w:tcW w:w="990" w:type="dxa"/>
            <w:shd w:val="clear" w:color="auto" w:fill="auto"/>
          </w:tcPr>
          <w:p w14:paraId="3B2A217B" w14:textId="77777777" w:rsidR="0061524D" w:rsidRPr="005E25F5" w:rsidRDefault="0061524D" w:rsidP="005A41B1">
            <w:pPr>
              <w:jc w:val="center"/>
              <w:rPr>
                <w:rFonts w:cstheme="minorHAnsi"/>
                <w:bCs/>
                <w:szCs w:val="20"/>
              </w:rPr>
            </w:pPr>
          </w:p>
        </w:tc>
        <w:tc>
          <w:tcPr>
            <w:tcW w:w="990" w:type="dxa"/>
            <w:shd w:val="clear" w:color="auto" w:fill="auto"/>
          </w:tcPr>
          <w:p w14:paraId="5A53472B"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7DE3482" w14:textId="77777777" w:rsidR="0061524D" w:rsidRPr="005E25F5" w:rsidRDefault="0061524D" w:rsidP="005A41B1">
            <w:pPr>
              <w:jc w:val="center"/>
              <w:rPr>
                <w:rFonts w:cstheme="minorHAnsi"/>
                <w:bCs/>
                <w:szCs w:val="20"/>
              </w:rPr>
            </w:pPr>
          </w:p>
        </w:tc>
        <w:tc>
          <w:tcPr>
            <w:tcW w:w="1080" w:type="dxa"/>
            <w:shd w:val="clear" w:color="auto" w:fill="auto"/>
          </w:tcPr>
          <w:p w14:paraId="32912AAE" w14:textId="77777777" w:rsidR="0061524D" w:rsidRPr="005E25F5" w:rsidRDefault="0061524D" w:rsidP="005A41B1">
            <w:pPr>
              <w:jc w:val="center"/>
              <w:rPr>
                <w:rFonts w:cstheme="minorHAnsi"/>
                <w:bCs/>
                <w:szCs w:val="20"/>
              </w:rPr>
            </w:pPr>
          </w:p>
        </w:tc>
        <w:tc>
          <w:tcPr>
            <w:tcW w:w="990" w:type="dxa"/>
            <w:shd w:val="clear" w:color="auto" w:fill="auto"/>
          </w:tcPr>
          <w:p w14:paraId="061F2BAF" w14:textId="77777777" w:rsidR="0061524D" w:rsidRPr="005E25F5" w:rsidRDefault="0061524D" w:rsidP="005A41B1">
            <w:pPr>
              <w:jc w:val="center"/>
              <w:rPr>
                <w:rFonts w:cstheme="minorHAnsi"/>
                <w:bCs/>
                <w:szCs w:val="20"/>
              </w:rPr>
            </w:pPr>
          </w:p>
        </w:tc>
        <w:tc>
          <w:tcPr>
            <w:tcW w:w="990" w:type="dxa"/>
            <w:shd w:val="clear" w:color="auto" w:fill="auto"/>
          </w:tcPr>
          <w:p w14:paraId="74DB7D36" w14:textId="77777777" w:rsidR="0061524D" w:rsidRPr="005E25F5" w:rsidRDefault="0061524D" w:rsidP="005A41B1">
            <w:pPr>
              <w:jc w:val="center"/>
              <w:rPr>
                <w:rFonts w:cstheme="minorHAnsi"/>
                <w:bCs/>
                <w:szCs w:val="20"/>
              </w:rPr>
            </w:pPr>
          </w:p>
        </w:tc>
        <w:tc>
          <w:tcPr>
            <w:tcW w:w="1103" w:type="dxa"/>
          </w:tcPr>
          <w:p w14:paraId="45293F50" w14:textId="77777777" w:rsidR="0061524D" w:rsidRPr="005E25F5" w:rsidRDefault="0061524D" w:rsidP="005A41B1">
            <w:pPr>
              <w:jc w:val="center"/>
              <w:rPr>
                <w:rFonts w:cstheme="minorHAnsi"/>
                <w:bCs/>
                <w:szCs w:val="20"/>
              </w:rPr>
            </w:pPr>
          </w:p>
        </w:tc>
        <w:tc>
          <w:tcPr>
            <w:tcW w:w="1103" w:type="dxa"/>
          </w:tcPr>
          <w:p w14:paraId="10814A35" w14:textId="77777777" w:rsidR="0061524D" w:rsidRPr="005E25F5" w:rsidRDefault="0061524D" w:rsidP="005A41B1">
            <w:pPr>
              <w:jc w:val="center"/>
              <w:rPr>
                <w:rFonts w:cstheme="minorHAnsi"/>
                <w:bCs/>
                <w:szCs w:val="20"/>
              </w:rPr>
            </w:pPr>
          </w:p>
        </w:tc>
      </w:tr>
      <w:tr w:rsidR="0061524D" w:rsidRPr="005E25F5" w14:paraId="760C3FD4" w14:textId="54A65331" w:rsidTr="0061524D">
        <w:tc>
          <w:tcPr>
            <w:tcW w:w="1255" w:type="dxa"/>
            <w:shd w:val="clear" w:color="auto" w:fill="auto"/>
          </w:tcPr>
          <w:p w14:paraId="20D835BB" w14:textId="7407C286"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_08</w:t>
            </w:r>
          </w:p>
        </w:tc>
        <w:tc>
          <w:tcPr>
            <w:tcW w:w="990" w:type="dxa"/>
            <w:shd w:val="clear" w:color="auto" w:fill="auto"/>
          </w:tcPr>
          <w:p w14:paraId="219217B5" w14:textId="77777777" w:rsidR="0061524D" w:rsidRPr="005E25F5" w:rsidRDefault="0061524D" w:rsidP="005A41B1">
            <w:pPr>
              <w:jc w:val="center"/>
              <w:rPr>
                <w:rFonts w:cstheme="minorHAnsi"/>
                <w:bCs/>
                <w:szCs w:val="20"/>
              </w:rPr>
            </w:pPr>
          </w:p>
        </w:tc>
        <w:tc>
          <w:tcPr>
            <w:tcW w:w="990" w:type="dxa"/>
            <w:shd w:val="clear" w:color="auto" w:fill="auto"/>
          </w:tcPr>
          <w:p w14:paraId="7CA44D3F" w14:textId="77777777" w:rsidR="0061524D" w:rsidRPr="005E25F5" w:rsidRDefault="0061524D" w:rsidP="005A41B1">
            <w:pPr>
              <w:jc w:val="center"/>
              <w:rPr>
                <w:rFonts w:cstheme="minorHAnsi"/>
                <w:bCs/>
                <w:szCs w:val="20"/>
              </w:rPr>
            </w:pPr>
          </w:p>
        </w:tc>
        <w:tc>
          <w:tcPr>
            <w:tcW w:w="990" w:type="dxa"/>
            <w:shd w:val="clear" w:color="auto" w:fill="auto"/>
          </w:tcPr>
          <w:p w14:paraId="46346991" w14:textId="77777777" w:rsidR="0061524D" w:rsidRPr="005E25F5" w:rsidRDefault="0061524D" w:rsidP="005A41B1">
            <w:pPr>
              <w:jc w:val="center"/>
              <w:rPr>
                <w:rFonts w:cstheme="minorHAnsi"/>
                <w:bCs/>
                <w:szCs w:val="20"/>
              </w:rPr>
            </w:pPr>
          </w:p>
        </w:tc>
        <w:tc>
          <w:tcPr>
            <w:tcW w:w="990" w:type="dxa"/>
            <w:shd w:val="clear" w:color="auto" w:fill="auto"/>
          </w:tcPr>
          <w:p w14:paraId="63C2A6EE" w14:textId="77777777" w:rsidR="0061524D" w:rsidRPr="005E25F5" w:rsidRDefault="0061524D" w:rsidP="005A41B1">
            <w:pPr>
              <w:jc w:val="center"/>
              <w:rPr>
                <w:rFonts w:cstheme="minorHAnsi"/>
                <w:bCs/>
                <w:szCs w:val="20"/>
              </w:rPr>
            </w:pPr>
          </w:p>
        </w:tc>
        <w:tc>
          <w:tcPr>
            <w:tcW w:w="990" w:type="dxa"/>
            <w:shd w:val="clear" w:color="auto" w:fill="auto"/>
          </w:tcPr>
          <w:p w14:paraId="3D8AEEB3"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15F414A2" w14:textId="77777777" w:rsidR="0061524D" w:rsidRPr="005E25F5" w:rsidRDefault="0061524D" w:rsidP="005A41B1">
            <w:pPr>
              <w:jc w:val="center"/>
              <w:rPr>
                <w:rFonts w:cstheme="minorHAnsi"/>
                <w:bCs/>
                <w:szCs w:val="20"/>
              </w:rPr>
            </w:pPr>
          </w:p>
        </w:tc>
        <w:tc>
          <w:tcPr>
            <w:tcW w:w="1080" w:type="dxa"/>
            <w:shd w:val="clear" w:color="auto" w:fill="auto"/>
          </w:tcPr>
          <w:p w14:paraId="4FC848E4" w14:textId="77777777" w:rsidR="0061524D" w:rsidRPr="005E25F5" w:rsidRDefault="0061524D" w:rsidP="005A41B1">
            <w:pPr>
              <w:jc w:val="center"/>
              <w:rPr>
                <w:rFonts w:cstheme="minorHAnsi"/>
                <w:bCs/>
                <w:szCs w:val="20"/>
              </w:rPr>
            </w:pPr>
          </w:p>
        </w:tc>
        <w:tc>
          <w:tcPr>
            <w:tcW w:w="990" w:type="dxa"/>
            <w:shd w:val="clear" w:color="auto" w:fill="auto"/>
          </w:tcPr>
          <w:p w14:paraId="51A13BF4" w14:textId="77777777" w:rsidR="0061524D" w:rsidRPr="005E25F5" w:rsidRDefault="0061524D" w:rsidP="005A41B1">
            <w:pPr>
              <w:jc w:val="center"/>
              <w:rPr>
                <w:rFonts w:cstheme="minorHAnsi"/>
                <w:bCs/>
                <w:szCs w:val="20"/>
              </w:rPr>
            </w:pPr>
          </w:p>
        </w:tc>
        <w:tc>
          <w:tcPr>
            <w:tcW w:w="990" w:type="dxa"/>
            <w:shd w:val="clear" w:color="auto" w:fill="auto"/>
          </w:tcPr>
          <w:p w14:paraId="3185D369" w14:textId="77777777" w:rsidR="0061524D" w:rsidRPr="005E25F5" w:rsidRDefault="0061524D" w:rsidP="005A41B1">
            <w:pPr>
              <w:jc w:val="center"/>
              <w:rPr>
                <w:rFonts w:cstheme="minorHAnsi"/>
                <w:bCs/>
                <w:szCs w:val="20"/>
              </w:rPr>
            </w:pPr>
          </w:p>
        </w:tc>
        <w:tc>
          <w:tcPr>
            <w:tcW w:w="1103" w:type="dxa"/>
          </w:tcPr>
          <w:p w14:paraId="662655D8" w14:textId="77777777" w:rsidR="0061524D" w:rsidRPr="005E25F5" w:rsidRDefault="0061524D" w:rsidP="005A41B1">
            <w:pPr>
              <w:jc w:val="center"/>
              <w:rPr>
                <w:rFonts w:cstheme="minorHAnsi"/>
                <w:bCs/>
                <w:szCs w:val="20"/>
              </w:rPr>
            </w:pPr>
          </w:p>
        </w:tc>
        <w:tc>
          <w:tcPr>
            <w:tcW w:w="1103" w:type="dxa"/>
          </w:tcPr>
          <w:p w14:paraId="0BD250DA" w14:textId="77777777" w:rsidR="0061524D" w:rsidRPr="005E25F5" w:rsidRDefault="0061524D" w:rsidP="005A41B1">
            <w:pPr>
              <w:jc w:val="center"/>
              <w:rPr>
                <w:rFonts w:cstheme="minorHAnsi"/>
                <w:bCs/>
                <w:szCs w:val="20"/>
              </w:rPr>
            </w:pPr>
          </w:p>
        </w:tc>
      </w:tr>
      <w:tr w:rsidR="0061524D" w:rsidRPr="005E25F5" w14:paraId="4C1229D4" w14:textId="4EB481B7" w:rsidTr="0061524D">
        <w:tc>
          <w:tcPr>
            <w:tcW w:w="1255" w:type="dxa"/>
            <w:shd w:val="clear" w:color="auto" w:fill="auto"/>
          </w:tcPr>
          <w:p w14:paraId="4EF99C4E" w14:textId="68BE73D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_09</w:t>
            </w:r>
          </w:p>
        </w:tc>
        <w:tc>
          <w:tcPr>
            <w:tcW w:w="990" w:type="dxa"/>
            <w:shd w:val="clear" w:color="auto" w:fill="auto"/>
          </w:tcPr>
          <w:p w14:paraId="58EE3294" w14:textId="77777777" w:rsidR="0061524D" w:rsidRPr="005E25F5" w:rsidRDefault="0061524D" w:rsidP="005A41B1">
            <w:pPr>
              <w:jc w:val="center"/>
              <w:rPr>
                <w:rFonts w:cstheme="minorHAnsi"/>
                <w:bCs/>
                <w:szCs w:val="20"/>
              </w:rPr>
            </w:pPr>
          </w:p>
        </w:tc>
        <w:tc>
          <w:tcPr>
            <w:tcW w:w="990" w:type="dxa"/>
            <w:shd w:val="clear" w:color="auto" w:fill="auto"/>
          </w:tcPr>
          <w:p w14:paraId="4517343A" w14:textId="77777777" w:rsidR="0061524D" w:rsidRPr="005E25F5" w:rsidRDefault="0061524D" w:rsidP="005A41B1">
            <w:pPr>
              <w:jc w:val="center"/>
              <w:rPr>
                <w:rFonts w:cstheme="minorHAnsi"/>
                <w:bCs/>
                <w:szCs w:val="20"/>
              </w:rPr>
            </w:pPr>
          </w:p>
        </w:tc>
        <w:tc>
          <w:tcPr>
            <w:tcW w:w="990" w:type="dxa"/>
            <w:shd w:val="clear" w:color="auto" w:fill="auto"/>
          </w:tcPr>
          <w:p w14:paraId="263B7475" w14:textId="77777777" w:rsidR="0061524D" w:rsidRPr="005E25F5" w:rsidRDefault="0061524D" w:rsidP="005A41B1">
            <w:pPr>
              <w:jc w:val="center"/>
              <w:rPr>
                <w:rFonts w:cstheme="minorHAnsi"/>
                <w:bCs/>
                <w:szCs w:val="20"/>
              </w:rPr>
            </w:pPr>
          </w:p>
        </w:tc>
        <w:tc>
          <w:tcPr>
            <w:tcW w:w="990" w:type="dxa"/>
            <w:shd w:val="clear" w:color="auto" w:fill="auto"/>
          </w:tcPr>
          <w:p w14:paraId="51EF68BF" w14:textId="77777777" w:rsidR="0061524D" w:rsidRPr="005E25F5" w:rsidRDefault="0061524D" w:rsidP="005A41B1">
            <w:pPr>
              <w:jc w:val="center"/>
              <w:rPr>
                <w:rFonts w:cstheme="minorHAnsi"/>
                <w:bCs/>
                <w:szCs w:val="20"/>
              </w:rPr>
            </w:pPr>
          </w:p>
        </w:tc>
        <w:tc>
          <w:tcPr>
            <w:tcW w:w="990" w:type="dxa"/>
            <w:shd w:val="clear" w:color="auto" w:fill="auto"/>
          </w:tcPr>
          <w:p w14:paraId="689242B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E169D28" w14:textId="77777777" w:rsidR="0061524D" w:rsidRPr="005E25F5" w:rsidRDefault="0061524D" w:rsidP="005A41B1">
            <w:pPr>
              <w:jc w:val="center"/>
              <w:rPr>
                <w:rFonts w:cstheme="minorHAnsi"/>
                <w:bCs/>
                <w:szCs w:val="20"/>
              </w:rPr>
            </w:pPr>
          </w:p>
        </w:tc>
        <w:tc>
          <w:tcPr>
            <w:tcW w:w="1080" w:type="dxa"/>
            <w:shd w:val="clear" w:color="auto" w:fill="auto"/>
          </w:tcPr>
          <w:p w14:paraId="5497DB3A" w14:textId="77777777" w:rsidR="0061524D" w:rsidRPr="005E25F5" w:rsidRDefault="0061524D" w:rsidP="005A41B1">
            <w:pPr>
              <w:jc w:val="center"/>
              <w:rPr>
                <w:rFonts w:cstheme="minorHAnsi"/>
                <w:bCs/>
                <w:szCs w:val="20"/>
              </w:rPr>
            </w:pPr>
          </w:p>
        </w:tc>
        <w:tc>
          <w:tcPr>
            <w:tcW w:w="990" w:type="dxa"/>
            <w:shd w:val="clear" w:color="auto" w:fill="auto"/>
          </w:tcPr>
          <w:p w14:paraId="60C215C9" w14:textId="77777777" w:rsidR="0061524D" w:rsidRPr="005E25F5" w:rsidRDefault="0061524D" w:rsidP="005A41B1">
            <w:pPr>
              <w:jc w:val="center"/>
              <w:rPr>
                <w:rFonts w:cstheme="minorHAnsi"/>
                <w:bCs/>
                <w:szCs w:val="20"/>
              </w:rPr>
            </w:pPr>
          </w:p>
        </w:tc>
        <w:tc>
          <w:tcPr>
            <w:tcW w:w="990" w:type="dxa"/>
            <w:shd w:val="clear" w:color="auto" w:fill="auto"/>
          </w:tcPr>
          <w:p w14:paraId="10CAB86F" w14:textId="77777777" w:rsidR="0061524D" w:rsidRPr="005E25F5" w:rsidRDefault="0061524D" w:rsidP="005A41B1">
            <w:pPr>
              <w:jc w:val="center"/>
              <w:rPr>
                <w:rFonts w:cstheme="minorHAnsi"/>
                <w:bCs/>
                <w:szCs w:val="20"/>
              </w:rPr>
            </w:pPr>
          </w:p>
        </w:tc>
        <w:tc>
          <w:tcPr>
            <w:tcW w:w="1103" w:type="dxa"/>
          </w:tcPr>
          <w:p w14:paraId="20F40C3B" w14:textId="77777777" w:rsidR="0061524D" w:rsidRPr="005E25F5" w:rsidRDefault="0061524D" w:rsidP="005A41B1">
            <w:pPr>
              <w:jc w:val="center"/>
              <w:rPr>
                <w:rFonts w:cstheme="minorHAnsi"/>
                <w:bCs/>
                <w:szCs w:val="20"/>
              </w:rPr>
            </w:pPr>
          </w:p>
        </w:tc>
        <w:tc>
          <w:tcPr>
            <w:tcW w:w="1103" w:type="dxa"/>
          </w:tcPr>
          <w:p w14:paraId="7DE12A36" w14:textId="77777777" w:rsidR="0061524D" w:rsidRPr="005E25F5" w:rsidRDefault="0061524D" w:rsidP="005A41B1">
            <w:pPr>
              <w:jc w:val="center"/>
              <w:rPr>
                <w:rFonts w:cstheme="minorHAnsi"/>
                <w:bCs/>
                <w:szCs w:val="20"/>
              </w:rPr>
            </w:pPr>
          </w:p>
        </w:tc>
      </w:tr>
      <w:tr w:rsidR="0061524D" w:rsidRPr="005E25F5" w14:paraId="014FC32B" w14:textId="53338E99" w:rsidTr="0061524D">
        <w:tc>
          <w:tcPr>
            <w:tcW w:w="1255" w:type="dxa"/>
            <w:shd w:val="clear" w:color="auto" w:fill="auto"/>
          </w:tcPr>
          <w:p w14:paraId="6FDB89FF" w14:textId="17EA5D87"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_10</w:t>
            </w:r>
          </w:p>
        </w:tc>
        <w:tc>
          <w:tcPr>
            <w:tcW w:w="990" w:type="dxa"/>
            <w:shd w:val="clear" w:color="auto" w:fill="auto"/>
          </w:tcPr>
          <w:p w14:paraId="5449EFA0" w14:textId="77777777" w:rsidR="0061524D" w:rsidRPr="005E25F5" w:rsidRDefault="0061524D" w:rsidP="005A41B1">
            <w:pPr>
              <w:jc w:val="center"/>
              <w:rPr>
                <w:rFonts w:cstheme="minorHAnsi"/>
                <w:bCs/>
                <w:szCs w:val="20"/>
              </w:rPr>
            </w:pPr>
          </w:p>
        </w:tc>
        <w:tc>
          <w:tcPr>
            <w:tcW w:w="990" w:type="dxa"/>
            <w:shd w:val="clear" w:color="auto" w:fill="auto"/>
          </w:tcPr>
          <w:p w14:paraId="337AADDC" w14:textId="77777777" w:rsidR="0061524D" w:rsidRPr="005E25F5" w:rsidRDefault="0061524D" w:rsidP="005A41B1">
            <w:pPr>
              <w:jc w:val="center"/>
              <w:rPr>
                <w:rFonts w:cstheme="minorHAnsi"/>
                <w:bCs/>
                <w:szCs w:val="20"/>
              </w:rPr>
            </w:pPr>
          </w:p>
        </w:tc>
        <w:tc>
          <w:tcPr>
            <w:tcW w:w="990" w:type="dxa"/>
            <w:shd w:val="clear" w:color="auto" w:fill="auto"/>
          </w:tcPr>
          <w:p w14:paraId="046C9782" w14:textId="77777777" w:rsidR="0061524D" w:rsidRPr="005E25F5" w:rsidRDefault="0061524D" w:rsidP="005A41B1">
            <w:pPr>
              <w:jc w:val="center"/>
              <w:rPr>
                <w:rFonts w:cstheme="minorHAnsi"/>
                <w:bCs/>
                <w:szCs w:val="20"/>
              </w:rPr>
            </w:pPr>
          </w:p>
        </w:tc>
        <w:tc>
          <w:tcPr>
            <w:tcW w:w="990" w:type="dxa"/>
            <w:shd w:val="clear" w:color="auto" w:fill="auto"/>
          </w:tcPr>
          <w:p w14:paraId="54FD0DBF" w14:textId="77777777" w:rsidR="0061524D" w:rsidRPr="005E25F5" w:rsidRDefault="0061524D" w:rsidP="005A41B1">
            <w:pPr>
              <w:jc w:val="center"/>
              <w:rPr>
                <w:rFonts w:cstheme="minorHAnsi"/>
                <w:bCs/>
                <w:szCs w:val="20"/>
              </w:rPr>
            </w:pPr>
          </w:p>
        </w:tc>
        <w:tc>
          <w:tcPr>
            <w:tcW w:w="990" w:type="dxa"/>
            <w:shd w:val="clear" w:color="auto" w:fill="auto"/>
          </w:tcPr>
          <w:p w14:paraId="0B054915"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64D1654C" w14:textId="77777777" w:rsidR="0061524D" w:rsidRPr="005E25F5" w:rsidRDefault="0061524D" w:rsidP="005A41B1">
            <w:pPr>
              <w:jc w:val="center"/>
              <w:rPr>
                <w:rFonts w:cstheme="minorHAnsi"/>
                <w:bCs/>
                <w:szCs w:val="20"/>
              </w:rPr>
            </w:pPr>
          </w:p>
        </w:tc>
        <w:tc>
          <w:tcPr>
            <w:tcW w:w="1080" w:type="dxa"/>
            <w:shd w:val="clear" w:color="auto" w:fill="auto"/>
          </w:tcPr>
          <w:p w14:paraId="5027F711" w14:textId="77777777" w:rsidR="0061524D" w:rsidRPr="005E25F5" w:rsidRDefault="0061524D" w:rsidP="005A41B1">
            <w:pPr>
              <w:jc w:val="center"/>
              <w:rPr>
                <w:rFonts w:cstheme="minorHAnsi"/>
                <w:bCs/>
                <w:szCs w:val="20"/>
              </w:rPr>
            </w:pPr>
          </w:p>
        </w:tc>
        <w:tc>
          <w:tcPr>
            <w:tcW w:w="990" w:type="dxa"/>
            <w:shd w:val="clear" w:color="auto" w:fill="auto"/>
          </w:tcPr>
          <w:p w14:paraId="283E1494" w14:textId="77777777" w:rsidR="0061524D" w:rsidRPr="005E25F5" w:rsidRDefault="0061524D" w:rsidP="005A41B1">
            <w:pPr>
              <w:jc w:val="center"/>
              <w:rPr>
                <w:rFonts w:cstheme="minorHAnsi"/>
                <w:bCs/>
                <w:szCs w:val="20"/>
              </w:rPr>
            </w:pPr>
          </w:p>
        </w:tc>
        <w:tc>
          <w:tcPr>
            <w:tcW w:w="990" w:type="dxa"/>
            <w:shd w:val="clear" w:color="auto" w:fill="auto"/>
          </w:tcPr>
          <w:p w14:paraId="70A83D97" w14:textId="77777777" w:rsidR="0061524D" w:rsidRPr="005E25F5" w:rsidRDefault="0061524D" w:rsidP="005A41B1">
            <w:pPr>
              <w:jc w:val="center"/>
              <w:rPr>
                <w:rFonts w:cstheme="minorHAnsi"/>
                <w:bCs/>
                <w:szCs w:val="20"/>
              </w:rPr>
            </w:pPr>
          </w:p>
        </w:tc>
        <w:tc>
          <w:tcPr>
            <w:tcW w:w="1103" w:type="dxa"/>
          </w:tcPr>
          <w:p w14:paraId="25EF7F32" w14:textId="77777777" w:rsidR="0061524D" w:rsidRPr="005E25F5" w:rsidRDefault="0061524D" w:rsidP="005A41B1">
            <w:pPr>
              <w:jc w:val="center"/>
              <w:rPr>
                <w:rFonts w:cstheme="minorHAnsi"/>
                <w:bCs/>
                <w:szCs w:val="20"/>
              </w:rPr>
            </w:pPr>
          </w:p>
        </w:tc>
        <w:tc>
          <w:tcPr>
            <w:tcW w:w="1103" w:type="dxa"/>
          </w:tcPr>
          <w:p w14:paraId="7BF25C85" w14:textId="77777777" w:rsidR="0061524D" w:rsidRPr="005E25F5" w:rsidRDefault="0061524D" w:rsidP="005A41B1">
            <w:pPr>
              <w:jc w:val="center"/>
              <w:rPr>
                <w:rFonts w:cstheme="minorHAnsi"/>
                <w:bCs/>
                <w:szCs w:val="20"/>
              </w:rPr>
            </w:pPr>
          </w:p>
        </w:tc>
      </w:tr>
      <w:tr w:rsidR="0061524D" w:rsidRPr="005E25F5" w14:paraId="08FC5D6C" w14:textId="035B6C06" w:rsidTr="0061524D">
        <w:tc>
          <w:tcPr>
            <w:tcW w:w="1255" w:type="dxa"/>
            <w:shd w:val="clear" w:color="auto" w:fill="auto"/>
          </w:tcPr>
          <w:p w14:paraId="6BFEFF17" w14:textId="5B358D17"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_11</w:t>
            </w:r>
          </w:p>
        </w:tc>
        <w:tc>
          <w:tcPr>
            <w:tcW w:w="990" w:type="dxa"/>
            <w:shd w:val="clear" w:color="auto" w:fill="auto"/>
          </w:tcPr>
          <w:p w14:paraId="308D1795" w14:textId="77777777" w:rsidR="0061524D" w:rsidRPr="005E25F5" w:rsidRDefault="0061524D" w:rsidP="005A41B1">
            <w:pPr>
              <w:jc w:val="center"/>
              <w:rPr>
                <w:rFonts w:cstheme="minorHAnsi"/>
                <w:bCs/>
                <w:szCs w:val="20"/>
              </w:rPr>
            </w:pPr>
          </w:p>
        </w:tc>
        <w:tc>
          <w:tcPr>
            <w:tcW w:w="990" w:type="dxa"/>
            <w:shd w:val="clear" w:color="auto" w:fill="auto"/>
          </w:tcPr>
          <w:p w14:paraId="2FCE88AB" w14:textId="77777777" w:rsidR="0061524D" w:rsidRPr="005E25F5" w:rsidRDefault="0061524D" w:rsidP="005A41B1">
            <w:pPr>
              <w:jc w:val="center"/>
              <w:rPr>
                <w:rFonts w:cstheme="minorHAnsi"/>
                <w:bCs/>
                <w:szCs w:val="20"/>
              </w:rPr>
            </w:pPr>
          </w:p>
        </w:tc>
        <w:tc>
          <w:tcPr>
            <w:tcW w:w="990" w:type="dxa"/>
            <w:shd w:val="clear" w:color="auto" w:fill="auto"/>
          </w:tcPr>
          <w:p w14:paraId="215DE449" w14:textId="77777777" w:rsidR="0061524D" w:rsidRPr="005E25F5" w:rsidRDefault="0061524D" w:rsidP="005A41B1">
            <w:pPr>
              <w:jc w:val="center"/>
              <w:rPr>
                <w:rFonts w:cstheme="minorHAnsi"/>
                <w:bCs/>
                <w:szCs w:val="20"/>
              </w:rPr>
            </w:pPr>
          </w:p>
        </w:tc>
        <w:tc>
          <w:tcPr>
            <w:tcW w:w="990" w:type="dxa"/>
            <w:shd w:val="clear" w:color="auto" w:fill="auto"/>
          </w:tcPr>
          <w:p w14:paraId="2A0B8808" w14:textId="77777777" w:rsidR="0061524D" w:rsidRPr="005E25F5" w:rsidRDefault="0061524D" w:rsidP="005A41B1">
            <w:pPr>
              <w:jc w:val="center"/>
              <w:rPr>
                <w:rFonts w:cstheme="minorHAnsi"/>
                <w:bCs/>
                <w:szCs w:val="20"/>
              </w:rPr>
            </w:pPr>
          </w:p>
        </w:tc>
        <w:tc>
          <w:tcPr>
            <w:tcW w:w="990" w:type="dxa"/>
            <w:shd w:val="clear" w:color="auto" w:fill="auto"/>
          </w:tcPr>
          <w:p w14:paraId="176E67A3"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18A8BB2" w14:textId="77777777" w:rsidR="0061524D" w:rsidRPr="005E25F5" w:rsidRDefault="0061524D" w:rsidP="005A41B1">
            <w:pPr>
              <w:jc w:val="center"/>
              <w:rPr>
                <w:rFonts w:cstheme="minorHAnsi"/>
                <w:bCs/>
                <w:szCs w:val="20"/>
              </w:rPr>
            </w:pPr>
          </w:p>
        </w:tc>
        <w:tc>
          <w:tcPr>
            <w:tcW w:w="1080" w:type="dxa"/>
            <w:shd w:val="clear" w:color="auto" w:fill="auto"/>
          </w:tcPr>
          <w:p w14:paraId="3B1DD6F9" w14:textId="77777777" w:rsidR="0061524D" w:rsidRPr="005E25F5" w:rsidRDefault="0061524D" w:rsidP="005A41B1">
            <w:pPr>
              <w:jc w:val="center"/>
              <w:rPr>
                <w:rFonts w:cstheme="minorHAnsi"/>
                <w:bCs/>
                <w:szCs w:val="20"/>
              </w:rPr>
            </w:pPr>
          </w:p>
        </w:tc>
        <w:tc>
          <w:tcPr>
            <w:tcW w:w="990" w:type="dxa"/>
            <w:shd w:val="clear" w:color="auto" w:fill="auto"/>
          </w:tcPr>
          <w:p w14:paraId="02CCE7DA" w14:textId="77777777" w:rsidR="0061524D" w:rsidRPr="005E25F5" w:rsidRDefault="0061524D" w:rsidP="005A41B1">
            <w:pPr>
              <w:jc w:val="center"/>
              <w:rPr>
                <w:rFonts w:cstheme="minorHAnsi"/>
                <w:bCs/>
                <w:szCs w:val="20"/>
              </w:rPr>
            </w:pPr>
          </w:p>
        </w:tc>
        <w:tc>
          <w:tcPr>
            <w:tcW w:w="990" w:type="dxa"/>
            <w:shd w:val="clear" w:color="auto" w:fill="auto"/>
          </w:tcPr>
          <w:p w14:paraId="09E74986" w14:textId="77777777" w:rsidR="0061524D" w:rsidRPr="005E25F5" w:rsidRDefault="0061524D" w:rsidP="005A41B1">
            <w:pPr>
              <w:jc w:val="center"/>
              <w:rPr>
                <w:rFonts w:cstheme="minorHAnsi"/>
                <w:bCs/>
                <w:szCs w:val="20"/>
              </w:rPr>
            </w:pPr>
          </w:p>
        </w:tc>
        <w:tc>
          <w:tcPr>
            <w:tcW w:w="1103" w:type="dxa"/>
          </w:tcPr>
          <w:p w14:paraId="4FDEB797" w14:textId="77777777" w:rsidR="0061524D" w:rsidRPr="005E25F5" w:rsidRDefault="0061524D" w:rsidP="005A41B1">
            <w:pPr>
              <w:jc w:val="center"/>
              <w:rPr>
                <w:rFonts w:cstheme="minorHAnsi"/>
                <w:bCs/>
                <w:szCs w:val="20"/>
              </w:rPr>
            </w:pPr>
          </w:p>
        </w:tc>
        <w:tc>
          <w:tcPr>
            <w:tcW w:w="1103" w:type="dxa"/>
          </w:tcPr>
          <w:p w14:paraId="654BC339" w14:textId="77777777" w:rsidR="0061524D" w:rsidRPr="005E25F5" w:rsidRDefault="0061524D" w:rsidP="005A41B1">
            <w:pPr>
              <w:jc w:val="center"/>
              <w:rPr>
                <w:rFonts w:cstheme="minorHAnsi"/>
                <w:bCs/>
                <w:szCs w:val="20"/>
              </w:rPr>
            </w:pPr>
          </w:p>
        </w:tc>
      </w:tr>
      <w:tr w:rsidR="0061524D" w:rsidRPr="005E25F5" w14:paraId="5A4246E3" w14:textId="5DB69600" w:rsidTr="0061524D">
        <w:tc>
          <w:tcPr>
            <w:tcW w:w="1255" w:type="dxa"/>
            <w:shd w:val="clear" w:color="auto" w:fill="auto"/>
          </w:tcPr>
          <w:p w14:paraId="5498A422" w14:textId="30728D83"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2_01</w:t>
            </w:r>
          </w:p>
        </w:tc>
        <w:tc>
          <w:tcPr>
            <w:tcW w:w="990" w:type="dxa"/>
            <w:shd w:val="clear" w:color="auto" w:fill="auto"/>
          </w:tcPr>
          <w:p w14:paraId="7EDD87DD" w14:textId="77777777" w:rsidR="0061524D" w:rsidRPr="005E25F5" w:rsidRDefault="0061524D" w:rsidP="005A41B1">
            <w:pPr>
              <w:jc w:val="center"/>
              <w:rPr>
                <w:rFonts w:cstheme="minorHAnsi"/>
                <w:bCs/>
                <w:szCs w:val="20"/>
              </w:rPr>
            </w:pPr>
          </w:p>
        </w:tc>
        <w:tc>
          <w:tcPr>
            <w:tcW w:w="990" w:type="dxa"/>
            <w:shd w:val="clear" w:color="auto" w:fill="auto"/>
          </w:tcPr>
          <w:p w14:paraId="13B22897" w14:textId="77777777" w:rsidR="0061524D" w:rsidRPr="005E25F5" w:rsidRDefault="0061524D" w:rsidP="005A41B1">
            <w:pPr>
              <w:jc w:val="center"/>
              <w:rPr>
                <w:rFonts w:cstheme="minorHAnsi"/>
                <w:bCs/>
                <w:szCs w:val="20"/>
              </w:rPr>
            </w:pPr>
          </w:p>
        </w:tc>
        <w:tc>
          <w:tcPr>
            <w:tcW w:w="990" w:type="dxa"/>
            <w:shd w:val="clear" w:color="auto" w:fill="auto"/>
          </w:tcPr>
          <w:p w14:paraId="34CBF3B6" w14:textId="77777777" w:rsidR="0061524D" w:rsidRPr="005E25F5" w:rsidRDefault="0061524D" w:rsidP="005A41B1">
            <w:pPr>
              <w:jc w:val="center"/>
              <w:rPr>
                <w:rFonts w:cstheme="minorHAnsi"/>
                <w:bCs/>
                <w:szCs w:val="20"/>
              </w:rPr>
            </w:pPr>
          </w:p>
        </w:tc>
        <w:tc>
          <w:tcPr>
            <w:tcW w:w="990" w:type="dxa"/>
            <w:shd w:val="clear" w:color="auto" w:fill="auto"/>
          </w:tcPr>
          <w:p w14:paraId="0F515234" w14:textId="77777777" w:rsidR="0061524D" w:rsidRPr="005E25F5" w:rsidRDefault="0061524D" w:rsidP="005A41B1">
            <w:pPr>
              <w:jc w:val="center"/>
              <w:rPr>
                <w:rFonts w:cstheme="minorHAnsi"/>
                <w:bCs/>
                <w:szCs w:val="20"/>
              </w:rPr>
            </w:pPr>
          </w:p>
        </w:tc>
        <w:tc>
          <w:tcPr>
            <w:tcW w:w="990" w:type="dxa"/>
            <w:shd w:val="clear" w:color="auto" w:fill="auto"/>
          </w:tcPr>
          <w:p w14:paraId="3DCB5A80"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D5BB086" w14:textId="77777777" w:rsidR="0061524D" w:rsidRPr="005E25F5" w:rsidRDefault="0061524D" w:rsidP="005A41B1">
            <w:pPr>
              <w:jc w:val="center"/>
              <w:rPr>
                <w:rFonts w:cstheme="minorHAnsi"/>
                <w:bCs/>
                <w:szCs w:val="20"/>
              </w:rPr>
            </w:pPr>
          </w:p>
        </w:tc>
        <w:tc>
          <w:tcPr>
            <w:tcW w:w="1080" w:type="dxa"/>
            <w:shd w:val="clear" w:color="auto" w:fill="auto"/>
          </w:tcPr>
          <w:p w14:paraId="018FDE39" w14:textId="77777777" w:rsidR="0061524D" w:rsidRPr="005E25F5" w:rsidRDefault="0061524D" w:rsidP="005A41B1">
            <w:pPr>
              <w:jc w:val="center"/>
              <w:rPr>
                <w:rFonts w:cstheme="minorHAnsi"/>
                <w:bCs/>
                <w:szCs w:val="20"/>
              </w:rPr>
            </w:pPr>
          </w:p>
        </w:tc>
        <w:tc>
          <w:tcPr>
            <w:tcW w:w="990" w:type="dxa"/>
            <w:shd w:val="clear" w:color="auto" w:fill="auto"/>
          </w:tcPr>
          <w:p w14:paraId="074CE682" w14:textId="77777777" w:rsidR="0061524D" w:rsidRPr="005E25F5" w:rsidRDefault="0061524D" w:rsidP="005A41B1">
            <w:pPr>
              <w:jc w:val="center"/>
              <w:rPr>
                <w:rFonts w:cstheme="minorHAnsi"/>
                <w:bCs/>
                <w:szCs w:val="20"/>
              </w:rPr>
            </w:pPr>
          </w:p>
        </w:tc>
        <w:tc>
          <w:tcPr>
            <w:tcW w:w="990" w:type="dxa"/>
            <w:shd w:val="clear" w:color="auto" w:fill="auto"/>
          </w:tcPr>
          <w:p w14:paraId="2C33CCBD" w14:textId="77777777" w:rsidR="0061524D" w:rsidRPr="005E25F5" w:rsidRDefault="0061524D" w:rsidP="005A41B1">
            <w:pPr>
              <w:jc w:val="center"/>
              <w:rPr>
                <w:rFonts w:cstheme="minorHAnsi"/>
                <w:bCs/>
                <w:szCs w:val="20"/>
              </w:rPr>
            </w:pPr>
          </w:p>
        </w:tc>
        <w:tc>
          <w:tcPr>
            <w:tcW w:w="1103" w:type="dxa"/>
          </w:tcPr>
          <w:p w14:paraId="65A41068" w14:textId="77777777" w:rsidR="0061524D" w:rsidRPr="005E25F5" w:rsidRDefault="0061524D" w:rsidP="005A41B1">
            <w:pPr>
              <w:jc w:val="center"/>
              <w:rPr>
                <w:rFonts w:cstheme="minorHAnsi"/>
                <w:bCs/>
                <w:szCs w:val="20"/>
              </w:rPr>
            </w:pPr>
          </w:p>
        </w:tc>
        <w:tc>
          <w:tcPr>
            <w:tcW w:w="1103" w:type="dxa"/>
          </w:tcPr>
          <w:p w14:paraId="40A56015" w14:textId="77777777" w:rsidR="0061524D" w:rsidRPr="005E25F5" w:rsidRDefault="0061524D" w:rsidP="005A41B1">
            <w:pPr>
              <w:jc w:val="center"/>
              <w:rPr>
                <w:rFonts w:cstheme="minorHAnsi"/>
                <w:bCs/>
                <w:szCs w:val="20"/>
              </w:rPr>
            </w:pPr>
          </w:p>
        </w:tc>
      </w:tr>
      <w:tr w:rsidR="0061524D" w:rsidRPr="005E25F5" w14:paraId="5C173280" w14:textId="2B07611B" w:rsidTr="0061524D">
        <w:tc>
          <w:tcPr>
            <w:tcW w:w="1255" w:type="dxa"/>
            <w:shd w:val="clear" w:color="auto" w:fill="auto"/>
          </w:tcPr>
          <w:p w14:paraId="3BA65AF4" w14:textId="35ABB27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2_02</w:t>
            </w:r>
          </w:p>
        </w:tc>
        <w:tc>
          <w:tcPr>
            <w:tcW w:w="990" w:type="dxa"/>
            <w:shd w:val="clear" w:color="auto" w:fill="auto"/>
          </w:tcPr>
          <w:p w14:paraId="77FC14C2" w14:textId="77777777" w:rsidR="0061524D" w:rsidRPr="005E25F5" w:rsidRDefault="0061524D" w:rsidP="005A41B1">
            <w:pPr>
              <w:jc w:val="center"/>
              <w:rPr>
                <w:rFonts w:cstheme="minorHAnsi"/>
                <w:bCs/>
                <w:szCs w:val="20"/>
              </w:rPr>
            </w:pPr>
          </w:p>
        </w:tc>
        <w:tc>
          <w:tcPr>
            <w:tcW w:w="990" w:type="dxa"/>
            <w:shd w:val="clear" w:color="auto" w:fill="auto"/>
          </w:tcPr>
          <w:p w14:paraId="1CB559AE" w14:textId="77777777" w:rsidR="0061524D" w:rsidRPr="005E25F5" w:rsidRDefault="0061524D" w:rsidP="005A41B1">
            <w:pPr>
              <w:jc w:val="center"/>
              <w:rPr>
                <w:rFonts w:cstheme="minorHAnsi"/>
                <w:bCs/>
                <w:szCs w:val="20"/>
              </w:rPr>
            </w:pPr>
          </w:p>
        </w:tc>
        <w:tc>
          <w:tcPr>
            <w:tcW w:w="990" w:type="dxa"/>
            <w:shd w:val="clear" w:color="auto" w:fill="auto"/>
          </w:tcPr>
          <w:p w14:paraId="743E1DC8" w14:textId="77777777" w:rsidR="0061524D" w:rsidRPr="005E25F5" w:rsidRDefault="0061524D" w:rsidP="005A41B1">
            <w:pPr>
              <w:jc w:val="center"/>
              <w:rPr>
                <w:rFonts w:cstheme="minorHAnsi"/>
                <w:bCs/>
                <w:szCs w:val="20"/>
              </w:rPr>
            </w:pPr>
          </w:p>
        </w:tc>
        <w:tc>
          <w:tcPr>
            <w:tcW w:w="990" w:type="dxa"/>
            <w:shd w:val="clear" w:color="auto" w:fill="auto"/>
          </w:tcPr>
          <w:p w14:paraId="0E097CFE" w14:textId="77777777" w:rsidR="0061524D" w:rsidRPr="005E25F5" w:rsidRDefault="0061524D" w:rsidP="005A41B1">
            <w:pPr>
              <w:jc w:val="center"/>
              <w:rPr>
                <w:rFonts w:cstheme="minorHAnsi"/>
                <w:bCs/>
                <w:szCs w:val="20"/>
              </w:rPr>
            </w:pPr>
          </w:p>
        </w:tc>
        <w:tc>
          <w:tcPr>
            <w:tcW w:w="990" w:type="dxa"/>
            <w:shd w:val="clear" w:color="auto" w:fill="auto"/>
          </w:tcPr>
          <w:p w14:paraId="1D0CCF27"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F73CB76" w14:textId="77777777" w:rsidR="0061524D" w:rsidRPr="005E25F5" w:rsidRDefault="0061524D" w:rsidP="005A41B1">
            <w:pPr>
              <w:jc w:val="center"/>
              <w:rPr>
                <w:rFonts w:cstheme="minorHAnsi"/>
                <w:bCs/>
                <w:szCs w:val="20"/>
              </w:rPr>
            </w:pPr>
          </w:p>
        </w:tc>
        <w:tc>
          <w:tcPr>
            <w:tcW w:w="1080" w:type="dxa"/>
            <w:shd w:val="clear" w:color="auto" w:fill="auto"/>
          </w:tcPr>
          <w:p w14:paraId="68511B7F" w14:textId="77777777" w:rsidR="0061524D" w:rsidRPr="005E25F5" w:rsidRDefault="0061524D" w:rsidP="005A41B1">
            <w:pPr>
              <w:jc w:val="center"/>
              <w:rPr>
                <w:rFonts w:cstheme="minorHAnsi"/>
                <w:bCs/>
                <w:szCs w:val="20"/>
              </w:rPr>
            </w:pPr>
          </w:p>
        </w:tc>
        <w:tc>
          <w:tcPr>
            <w:tcW w:w="990" w:type="dxa"/>
            <w:shd w:val="clear" w:color="auto" w:fill="auto"/>
          </w:tcPr>
          <w:p w14:paraId="0A98C8BB" w14:textId="77777777" w:rsidR="0061524D" w:rsidRPr="005E25F5" w:rsidRDefault="0061524D" w:rsidP="005A41B1">
            <w:pPr>
              <w:jc w:val="center"/>
              <w:rPr>
                <w:rFonts w:cstheme="minorHAnsi"/>
                <w:bCs/>
                <w:szCs w:val="20"/>
              </w:rPr>
            </w:pPr>
          </w:p>
        </w:tc>
        <w:tc>
          <w:tcPr>
            <w:tcW w:w="990" w:type="dxa"/>
            <w:shd w:val="clear" w:color="auto" w:fill="auto"/>
          </w:tcPr>
          <w:p w14:paraId="22596F7F" w14:textId="77777777" w:rsidR="0061524D" w:rsidRPr="005E25F5" w:rsidRDefault="0061524D" w:rsidP="005A41B1">
            <w:pPr>
              <w:jc w:val="center"/>
              <w:rPr>
                <w:rFonts w:cstheme="minorHAnsi"/>
                <w:bCs/>
                <w:szCs w:val="20"/>
              </w:rPr>
            </w:pPr>
          </w:p>
        </w:tc>
        <w:tc>
          <w:tcPr>
            <w:tcW w:w="1103" w:type="dxa"/>
          </w:tcPr>
          <w:p w14:paraId="0B8ABD51" w14:textId="77777777" w:rsidR="0061524D" w:rsidRPr="005E25F5" w:rsidRDefault="0061524D" w:rsidP="005A41B1">
            <w:pPr>
              <w:jc w:val="center"/>
              <w:rPr>
                <w:rFonts w:cstheme="minorHAnsi"/>
                <w:bCs/>
                <w:szCs w:val="20"/>
              </w:rPr>
            </w:pPr>
          </w:p>
        </w:tc>
        <w:tc>
          <w:tcPr>
            <w:tcW w:w="1103" w:type="dxa"/>
          </w:tcPr>
          <w:p w14:paraId="552510D0" w14:textId="77777777" w:rsidR="0061524D" w:rsidRPr="005E25F5" w:rsidRDefault="0061524D" w:rsidP="005A41B1">
            <w:pPr>
              <w:jc w:val="center"/>
              <w:rPr>
                <w:rFonts w:cstheme="minorHAnsi"/>
                <w:bCs/>
                <w:szCs w:val="20"/>
              </w:rPr>
            </w:pPr>
          </w:p>
        </w:tc>
      </w:tr>
      <w:tr w:rsidR="0061524D" w:rsidRPr="005E25F5" w14:paraId="00366119" w14:textId="48D80895" w:rsidTr="0061524D">
        <w:tc>
          <w:tcPr>
            <w:tcW w:w="1255" w:type="dxa"/>
            <w:shd w:val="clear" w:color="auto" w:fill="auto"/>
          </w:tcPr>
          <w:p w14:paraId="00F950C4" w14:textId="16EAF500"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2_03</w:t>
            </w:r>
          </w:p>
        </w:tc>
        <w:tc>
          <w:tcPr>
            <w:tcW w:w="990" w:type="dxa"/>
            <w:shd w:val="clear" w:color="auto" w:fill="auto"/>
          </w:tcPr>
          <w:p w14:paraId="779C10C5" w14:textId="77777777" w:rsidR="0061524D" w:rsidRPr="005E25F5" w:rsidRDefault="0061524D" w:rsidP="005A41B1">
            <w:pPr>
              <w:jc w:val="center"/>
              <w:rPr>
                <w:rFonts w:cstheme="minorHAnsi"/>
                <w:bCs/>
                <w:szCs w:val="20"/>
              </w:rPr>
            </w:pPr>
          </w:p>
        </w:tc>
        <w:tc>
          <w:tcPr>
            <w:tcW w:w="990" w:type="dxa"/>
            <w:shd w:val="clear" w:color="auto" w:fill="auto"/>
          </w:tcPr>
          <w:p w14:paraId="393C3DCB" w14:textId="77777777" w:rsidR="0061524D" w:rsidRPr="005E25F5" w:rsidRDefault="0061524D" w:rsidP="005A41B1">
            <w:pPr>
              <w:jc w:val="center"/>
              <w:rPr>
                <w:rFonts w:cstheme="minorHAnsi"/>
                <w:bCs/>
                <w:szCs w:val="20"/>
              </w:rPr>
            </w:pPr>
          </w:p>
        </w:tc>
        <w:tc>
          <w:tcPr>
            <w:tcW w:w="990" w:type="dxa"/>
            <w:shd w:val="clear" w:color="auto" w:fill="auto"/>
          </w:tcPr>
          <w:p w14:paraId="571B6D3C" w14:textId="77777777" w:rsidR="0061524D" w:rsidRPr="005E25F5" w:rsidRDefault="0061524D" w:rsidP="005A41B1">
            <w:pPr>
              <w:jc w:val="center"/>
              <w:rPr>
                <w:rFonts w:cstheme="minorHAnsi"/>
                <w:bCs/>
                <w:szCs w:val="20"/>
              </w:rPr>
            </w:pPr>
          </w:p>
        </w:tc>
        <w:tc>
          <w:tcPr>
            <w:tcW w:w="990" w:type="dxa"/>
            <w:shd w:val="clear" w:color="auto" w:fill="auto"/>
          </w:tcPr>
          <w:p w14:paraId="523A847E" w14:textId="77777777" w:rsidR="0061524D" w:rsidRPr="005E25F5" w:rsidRDefault="0061524D" w:rsidP="005A41B1">
            <w:pPr>
              <w:jc w:val="center"/>
              <w:rPr>
                <w:rFonts w:cstheme="minorHAnsi"/>
                <w:bCs/>
                <w:szCs w:val="20"/>
              </w:rPr>
            </w:pPr>
          </w:p>
        </w:tc>
        <w:tc>
          <w:tcPr>
            <w:tcW w:w="990" w:type="dxa"/>
            <w:shd w:val="clear" w:color="auto" w:fill="auto"/>
          </w:tcPr>
          <w:p w14:paraId="29F9AC9E"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6A5FF0E1" w14:textId="77777777" w:rsidR="0061524D" w:rsidRPr="005E25F5" w:rsidRDefault="0061524D" w:rsidP="005A41B1">
            <w:pPr>
              <w:jc w:val="center"/>
              <w:rPr>
                <w:rFonts w:cstheme="minorHAnsi"/>
                <w:bCs/>
                <w:szCs w:val="20"/>
              </w:rPr>
            </w:pPr>
          </w:p>
        </w:tc>
        <w:tc>
          <w:tcPr>
            <w:tcW w:w="1080" w:type="dxa"/>
            <w:shd w:val="clear" w:color="auto" w:fill="auto"/>
          </w:tcPr>
          <w:p w14:paraId="7DA8CC83" w14:textId="77777777" w:rsidR="0061524D" w:rsidRPr="005E25F5" w:rsidRDefault="0061524D" w:rsidP="005A41B1">
            <w:pPr>
              <w:jc w:val="center"/>
              <w:rPr>
                <w:rFonts w:cstheme="minorHAnsi"/>
                <w:bCs/>
                <w:szCs w:val="20"/>
              </w:rPr>
            </w:pPr>
          </w:p>
        </w:tc>
        <w:tc>
          <w:tcPr>
            <w:tcW w:w="990" w:type="dxa"/>
            <w:shd w:val="clear" w:color="auto" w:fill="auto"/>
          </w:tcPr>
          <w:p w14:paraId="4FBAC98E" w14:textId="77777777" w:rsidR="0061524D" w:rsidRPr="005E25F5" w:rsidRDefault="0061524D" w:rsidP="005A41B1">
            <w:pPr>
              <w:jc w:val="center"/>
              <w:rPr>
                <w:rFonts w:cstheme="minorHAnsi"/>
                <w:bCs/>
                <w:szCs w:val="20"/>
              </w:rPr>
            </w:pPr>
          </w:p>
        </w:tc>
        <w:tc>
          <w:tcPr>
            <w:tcW w:w="990" w:type="dxa"/>
            <w:shd w:val="clear" w:color="auto" w:fill="auto"/>
          </w:tcPr>
          <w:p w14:paraId="4BD3321D" w14:textId="77777777" w:rsidR="0061524D" w:rsidRPr="005E25F5" w:rsidRDefault="0061524D" w:rsidP="005A41B1">
            <w:pPr>
              <w:jc w:val="center"/>
              <w:rPr>
                <w:rFonts w:cstheme="minorHAnsi"/>
                <w:bCs/>
                <w:szCs w:val="20"/>
              </w:rPr>
            </w:pPr>
          </w:p>
        </w:tc>
        <w:tc>
          <w:tcPr>
            <w:tcW w:w="1103" w:type="dxa"/>
          </w:tcPr>
          <w:p w14:paraId="2200A325" w14:textId="77777777" w:rsidR="0061524D" w:rsidRPr="005E25F5" w:rsidRDefault="0061524D" w:rsidP="005A41B1">
            <w:pPr>
              <w:jc w:val="center"/>
              <w:rPr>
                <w:rFonts w:cstheme="minorHAnsi"/>
                <w:bCs/>
                <w:szCs w:val="20"/>
              </w:rPr>
            </w:pPr>
          </w:p>
        </w:tc>
        <w:tc>
          <w:tcPr>
            <w:tcW w:w="1103" w:type="dxa"/>
          </w:tcPr>
          <w:p w14:paraId="22CE2867" w14:textId="77777777" w:rsidR="0061524D" w:rsidRPr="005E25F5" w:rsidRDefault="0061524D" w:rsidP="005A41B1">
            <w:pPr>
              <w:jc w:val="center"/>
              <w:rPr>
                <w:rFonts w:cstheme="minorHAnsi"/>
                <w:bCs/>
                <w:szCs w:val="20"/>
              </w:rPr>
            </w:pPr>
          </w:p>
        </w:tc>
      </w:tr>
      <w:tr w:rsidR="0061524D" w:rsidRPr="005E25F5" w14:paraId="45614944" w14:textId="6C1A7B52" w:rsidTr="0061524D">
        <w:tc>
          <w:tcPr>
            <w:tcW w:w="1255" w:type="dxa"/>
            <w:shd w:val="clear" w:color="auto" w:fill="auto"/>
          </w:tcPr>
          <w:p w14:paraId="4137B866" w14:textId="4EC5AC1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2_04</w:t>
            </w:r>
          </w:p>
        </w:tc>
        <w:tc>
          <w:tcPr>
            <w:tcW w:w="990" w:type="dxa"/>
            <w:shd w:val="clear" w:color="auto" w:fill="auto"/>
          </w:tcPr>
          <w:p w14:paraId="11AA035D" w14:textId="77777777" w:rsidR="0061524D" w:rsidRPr="005E25F5" w:rsidRDefault="0061524D" w:rsidP="005A41B1">
            <w:pPr>
              <w:jc w:val="center"/>
              <w:rPr>
                <w:rFonts w:cstheme="minorHAnsi"/>
                <w:bCs/>
                <w:szCs w:val="20"/>
              </w:rPr>
            </w:pPr>
          </w:p>
        </w:tc>
        <w:tc>
          <w:tcPr>
            <w:tcW w:w="990" w:type="dxa"/>
            <w:shd w:val="clear" w:color="auto" w:fill="auto"/>
          </w:tcPr>
          <w:p w14:paraId="424FD4A3" w14:textId="77777777" w:rsidR="0061524D" w:rsidRPr="005E25F5" w:rsidRDefault="0061524D" w:rsidP="005A41B1">
            <w:pPr>
              <w:jc w:val="center"/>
              <w:rPr>
                <w:rFonts w:cstheme="minorHAnsi"/>
                <w:bCs/>
                <w:szCs w:val="20"/>
              </w:rPr>
            </w:pPr>
          </w:p>
        </w:tc>
        <w:tc>
          <w:tcPr>
            <w:tcW w:w="990" w:type="dxa"/>
            <w:shd w:val="clear" w:color="auto" w:fill="auto"/>
          </w:tcPr>
          <w:p w14:paraId="0B9D407E" w14:textId="77777777" w:rsidR="0061524D" w:rsidRPr="005E25F5" w:rsidRDefault="0061524D" w:rsidP="005A41B1">
            <w:pPr>
              <w:jc w:val="center"/>
              <w:rPr>
                <w:rFonts w:cstheme="minorHAnsi"/>
                <w:bCs/>
                <w:szCs w:val="20"/>
              </w:rPr>
            </w:pPr>
          </w:p>
        </w:tc>
        <w:tc>
          <w:tcPr>
            <w:tcW w:w="990" w:type="dxa"/>
            <w:shd w:val="clear" w:color="auto" w:fill="auto"/>
          </w:tcPr>
          <w:p w14:paraId="2ABFDBFF" w14:textId="77777777" w:rsidR="0061524D" w:rsidRPr="005E25F5" w:rsidRDefault="0061524D" w:rsidP="005A41B1">
            <w:pPr>
              <w:jc w:val="center"/>
              <w:rPr>
                <w:rFonts w:cstheme="minorHAnsi"/>
                <w:bCs/>
                <w:szCs w:val="20"/>
              </w:rPr>
            </w:pPr>
          </w:p>
        </w:tc>
        <w:tc>
          <w:tcPr>
            <w:tcW w:w="990" w:type="dxa"/>
            <w:shd w:val="clear" w:color="auto" w:fill="auto"/>
          </w:tcPr>
          <w:p w14:paraId="1D677E4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6647649" w14:textId="77777777" w:rsidR="0061524D" w:rsidRPr="005E25F5" w:rsidRDefault="0061524D" w:rsidP="005A41B1">
            <w:pPr>
              <w:jc w:val="center"/>
              <w:rPr>
                <w:rFonts w:cstheme="minorHAnsi"/>
                <w:bCs/>
                <w:szCs w:val="20"/>
              </w:rPr>
            </w:pPr>
          </w:p>
        </w:tc>
        <w:tc>
          <w:tcPr>
            <w:tcW w:w="1080" w:type="dxa"/>
            <w:shd w:val="clear" w:color="auto" w:fill="auto"/>
          </w:tcPr>
          <w:p w14:paraId="771A9819" w14:textId="77777777" w:rsidR="0061524D" w:rsidRPr="005E25F5" w:rsidRDefault="0061524D" w:rsidP="005A41B1">
            <w:pPr>
              <w:jc w:val="center"/>
              <w:rPr>
                <w:rFonts w:cstheme="minorHAnsi"/>
                <w:bCs/>
                <w:szCs w:val="20"/>
              </w:rPr>
            </w:pPr>
          </w:p>
        </w:tc>
        <w:tc>
          <w:tcPr>
            <w:tcW w:w="990" w:type="dxa"/>
            <w:shd w:val="clear" w:color="auto" w:fill="auto"/>
          </w:tcPr>
          <w:p w14:paraId="5249DF28" w14:textId="77777777" w:rsidR="0061524D" w:rsidRPr="005E25F5" w:rsidRDefault="0061524D" w:rsidP="005A41B1">
            <w:pPr>
              <w:jc w:val="center"/>
              <w:rPr>
                <w:rFonts w:cstheme="minorHAnsi"/>
                <w:bCs/>
                <w:szCs w:val="20"/>
              </w:rPr>
            </w:pPr>
          </w:p>
        </w:tc>
        <w:tc>
          <w:tcPr>
            <w:tcW w:w="990" w:type="dxa"/>
            <w:shd w:val="clear" w:color="auto" w:fill="auto"/>
          </w:tcPr>
          <w:p w14:paraId="7702E6E8" w14:textId="77777777" w:rsidR="0061524D" w:rsidRPr="005E25F5" w:rsidRDefault="0061524D" w:rsidP="005A41B1">
            <w:pPr>
              <w:jc w:val="center"/>
              <w:rPr>
                <w:rFonts w:cstheme="minorHAnsi"/>
                <w:bCs/>
                <w:szCs w:val="20"/>
              </w:rPr>
            </w:pPr>
          </w:p>
        </w:tc>
        <w:tc>
          <w:tcPr>
            <w:tcW w:w="1103" w:type="dxa"/>
          </w:tcPr>
          <w:p w14:paraId="721A1928" w14:textId="77777777" w:rsidR="0061524D" w:rsidRPr="005E25F5" w:rsidRDefault="0061524D" w:rsidP="005A41B1">
            <w:pPr>
              <w:jc w:val="center"/>
              <w:rPr>
                <w:rFonts w:cstheme="minorHAnsi"/>
                <w:bCs/>
                <w:szCs w:val="20"/>
              </w:rPr>
            </w:pPr>
          </w:p>
        </w:tc>
        <w:tc>
          <w:tcPr>
            <w:tcW w:w="1103" w:type="dxa"/>
          </w:tcPr>
          <w:p w14:paraId="4EF9FAF0" w14:textId="77777777" w:rsidR="0061524D" w:rsidRPr="005E25F5" w:rsidRDefault="0061524D" w:rsidP="005A41B1">
            <w:pPr>
              <w:jc w:val="center"/>
              <w:rPr>
                <w:rFonts w:cstheme="minorHAnsi"/>
                <w:bCs/>
                <w:szCs w:val="20"/>
              </w:rPr>
            </w:pPr>
          </w:p>
        </w:tc>
      </w:tr>
      <w:tr w:rsidR="0061524D" w:rsidRPr="005E25F5" w14:paraId="16ACA428" w14:textId="10F617BA" w:rsidTr="0061524D">
        <w:tc>
          <w:tcPr>
            <w:tcW w:w="1255" w:type="dxa"/>
            <w:shd w:val="clear" w:color="auto" w:fill="auto"/>
          </w:tcPr>
          <w:p w14:paraId="4044A0A0" w14:textId="10678C7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_01</w:t>
            </w:r>
          </w:p>
        </w:tc>
        <w:tc>
          <w:tcPr>
            <w:tcW w:w="990" w:type="dxa"/>
            <w:shd w:val="clear" w:color="auto" w:fill="auto"/>
          </w:tcPr>
          <w:p w14:paraId="23D2FBAF" w14:textId="77777777" w:rsidR="0061524D" w:rsidRPr="005E25F5" w:rsidRDefault="0061524D" w:rsidP="005A41B1">
            <w:pPr>
              <w:jc w:val="center"/>
              <w:rPr>
                <w:rFonts w:cstheme="minorHAnsi"/>
                <w:bCs/>
                <w:szCs w:val="20"/>
              </w:rPr>
            </w:pPr>
          </w:p>
        </w:tc>
        <w:tc>
          <w:tcPr>
            <w:tcW w:w="990" w:type="dxa"/>
            <w:shd w:val="clear" w:color="auto" w:fill="auto"/>
          </w:tcPr>
          <w:p w14:paraId="700E2F14" w14:textId="77777777" w:rsidR="0061524D" w:rsidRPr="005E25F5" w:rsidRDefault="0061524D" w:rsidP="005A41B1">
            <w:pPr>
              <w:jc w:val="center"/>
              <w:rPr>
                <w:rFonts w:cstheme="minorHAnsi"/>
                <w:bCs/>
                <w:szCs w:val="20"/>
              </w:rPr>
            </w:pPr>
          </w:p>
        </w:tc>
        <w:tc>
          <w:tcPr>
            <w:tcW w:w="990" w:type="dxa"/>
            <w:shd w:val="clear" w:color="auto" w:fill="auto"/>
          </w:tcPr>
          <w:p w14:paraId="6B310F8B" w14:textId="77777777" w:rsidR="0061524D" w:rsidRPr="005E25F5" w:rsidRDefault="0061524D" w:rsidP="005A41B1">
            <w:pPr>
              <w:jc w:val="center"/>
              <w:rPr>
                <w:rFonts w:cstheme="minorHAnsi"/>
                <w:bCs/>
                <w:szCs w:val="20"/>
              </w:rPr>
            </w:pPr>
          </w:p>
        </w:tc>
        <w:tc>
          <w:tcPr>
            <w:tcW w:w="990" w:type="dxa"/>
            <w:shd w:val="clear" w:color="auto" w:fill="auto"/>
          </w:tcPr>
          <w:p w14:paraId="542E3C4F" w14:textId="77777777" w:rsidR="0061524D" w:rsidRPr="005E25F5" w:rsidRDefault="0061524D" w:rsidP="005A41B1">
            <w:pPr>
              <w:jc w:val="center"/>
              <w:rPr>
                <w:rFonts w:cstheme="minorHAnsi"/>
                <w:bCs/>
                <w:szCs w:val="20"/>
              </w:rPr>
            </w:pPr>
          </w:p>
        </w:tc>
        <w:tc>
          <w:tcPr>
            <w:tcW w:w="990" w:type="dxa"/>
            <w:shd w:val="clear" w:color="auto" w:fill="auto"/>
          </w:tcPr>
          <w:p w14:paraId="0CCC836F" w14:textId="77777777" w:rsidR="0061524D" w:rsidRPr="005E25F5" w:rsidRDefault="0061524D" w:rsidP="005A41B1">
            <w:pPr>
              <w:jc w:val="center"/>
              <w:rPr>
                <w:rFonts w:cstheme="minorHAnsi"/>
                <w:bCs/>
                <w:szCs w:val="20"/>
              </w:rPr>
            </w:pPr>
            <w:r>
              <w:rPr>
                <w:rFonts w:cstheme="minorHAnsi"/>
                <w:szCs w:val="20"/>
              </w:rPr>
              <w:t>•</w:t>
            </w:r>
          </w:p>
        </w:tc>
        <w:tc>
          <w:tcPr>
            <w:tcW w:w="4050" w:type="dxa"/>
            <w:gridSpan w:val="4"/>
            <w:shd w:val="clear" w:color="auto" w:fill="auto"/>
          </w:tcPr>
          <w:p w14:paraId="016EE750" w14:textId="5A1087A9" w:rsidR="0061524D" w:rsidRPr="00444BCE" w:rsidRDefault="0061524D" w:rsidP="005A41B1">
            <w:pPr>
              <w:jc w:val="center"/>
              <w:rPr>
                <w:rFonts w:cstheme="minorHAnsi"/>
                <w:bCs/>
                <w:sz w:val="16"/>
                <w:szCs w:val="16"/>
              </w:rPr>
            </w:pPr>
            <w:r w:rsidRPr="00444BCE">
              <w:rPr>
                <w:rFonts w:cstheme="minorHAnsi"/>
                <w:bCs/>
                <w:sz w:val="16"/>
                <w:szCs w:val="16"/>
              </w:rPr>
              <w:t xml:space="preserve">Prod </w:t>
            </w:r>
            <w:r>
              <w:rPr>
                <w:rFonts w:cstheme="minorHAnsi"/>
                <w:bCs/>
                <w:sz w:val="16"/>
                <w:szCs w:val="16"/>
              </w:rPr>
              <w:t>A</w:t>
            </w:r>
            <w:r w:rsidRPr="00444BCE">
              <w:rPr>
                <w:rFonts w:cstheme="minorHAnsi"/>
                <w:bCs/>
                <w:sz w:val="16"/>
                <w:szCs w:val="16"/>
              </w:rPr>
              <w:t xml:space="preserve">lt </w:t>
            </w:r>
            <w:r>
              <w:rPr>
                <w:rFonts w:cstheme="minorHAnsi"/>
                <w:bCs/>
                <w:sz w:val="16"/>
                <w:szCs w:val="16"/>
              </w:rPr>
              <w:t>t</w:t>
            </w:r>
            <w:r w:rsidRPr="00444BCE">
              <w:rPr>
                <w:rFonts w:cstheme="minorHAnsi"/>
                <w:bCs/>
                <w:sz w:val="16"/>
                <w:szCs w:val="16"/>
              </w:rPr>
              <w:t>est</w:t>
            </w:r>
            <w:r>
              <w:rPr>
                <w:rFonts w:cstheme="minorHAnsi"/>
                <w:bCs/>
                <w:sz w:val="16"/>
                <w:szCs w:val="16"/>
              </w:rPr>
              <w:t>s</w:t>
            </w:r>
            <w:r w:rsidRPr="00444BCE">
              <w:rPr>
                <w:rFonts w:cstheme="minorHAnsi"/>
                <w:bCs/>
                <w:sz w:val="16"/>
                <w:szCs w:val="16"/>
              </w:rPr>
              <w:t xml:space="preserve"> that require Secure Content</w:t>
            </w:r>
          </w:p>
        </w:tc>
        <w:tc>
          <w:tcPr>
            <w:tcW w:w="1103" w:type="dxa"/>
          </w:tcPr>
          <w:p w14:paraId="41298DE9" w14:textId="77777777" w:rsidR="0061524D" w:rsidRPr="00444BCE" w:rsidRDefault="0061524D" w:rsidP="005A41B1">
            <w:pPr>
              <w:jc w:val="center"/>
              <w:rPr>
                <w:rFonts w:cstheme="minorHAnsi"/>
                <w:bCs/>
                <w:sz w:val="16"/>
                <w:szCs w:val="16"/>
              </w:rPr>
            </w:pPr>
          </w:p>
        </w:tc>
        <w:tc>
          <w:tcPr>
            <w:tcW w:w="1103" w:type="dxa"/>
          </w:tcPr>
          <w:p w14:paraId="4BF8F7DC" w14:textId="77777777" w:rsidR="0061524D" w:rsidRPr="00444BCE" w:rsidRDefault="0061524D" w:rsidP="005A41B1">
            <w:pPr>
              <w:jc w:val="center"/>
              <w:rPr>
                <w:rFonts w:cstheme="minorHAnsi"/>
                <w:bCs/>
                <w:sz w:val="16"/>
                <w:szCs w:val="16"/>
              </w:rPr>
            </w:pPr>
          </w:p>
        </w:tc>
      </w:tr>
      <w:tr w:rsidR="0061524D" w:rsidRPr="005E25F5" w14:paraId="63CB5B9E" w14:textId="3FF44C66" w:rsidTr="0061524D">
        <w:tc>
          <w:tcPr>
            <w:tcW w:w="1255" w:type="dxa"/>
            <w:shd w:val="clear" w:color="auto" w:fill="auto"/>
          </w:tcPr>
          <w:p w14:paraId="78225FEE" w14:textId="6F84FEE8"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_02</w:t>
            </w:r>
          </w:p>
        </w:tc>
        <w:tc>
          <w:tcPr>
            <w:tcW w:w="990" w:type="dxa"/>
            <w:shd w:val="clear" w:color="auto" w:fill="auto"/>
          </w:tcPr>
          <w:p w14:paraId="59C72B27" w14:textId="77777777" w:rsidR="0061524D" w:rsidRPr="005E25F5" w:rsidRDefault="0061524D" w:rsidP="005A41B1">
            <w:pPr>
              <w:jc w:val="center"/>
              <w:rPr>
                <w:rFonts w:cstheme="minorHAnsi"/>
                <w:bCs/>
                <w:szCs w:val="20"/>
              </w:rPr>
            </w:pPr>
          </w:p>
        </w:tc>
        <w:tc>
          <w:tcPr>
            <w:tcW w:w="990" w:type="dxa"/>
            <w:shd w:val="clear" w:color="auto" w:fill="auto"/>
          </w:tcPr>
          <w:p w14:paraId="48CF58CD" w14:textId="77777777" w:rsidR="0061524D" w:rsidRPr="005E25F5" w:rsidRDefault="0061524D" w:rsidP="005A41B1">
            <w:pPr>
              <w:jc w:val="center"/>
              <w:rPr>
                <w:rFonts w:cstheme="minorHAnsi"/>
                <w:bCs/>
                <w:szCs w:val="20"/>
              </w:rPr>
            </w:pPr>
          </w:p>
        </w:tc>
        <w:tc>
          <w:tcPr>
            <w:tcW w:w="990" w:type="dxa"/>
            <w:shd w:val="clear" w:color="auto" w:fill="auto"/>
          </w:tcPr>
          <w:p w14:paraId="558E7DF3" w14:textId="77777777" w:rsidR="0061524D" w:rsidRPr="005E25F5" w:rsidRDefault="0061524D" w:rsidP="005A41B1">
            <w:pPr>
              <w:jc w:val="center"/>
              <w:rPr>
                <w:rFonts w:cstheme="minorHAnsi"/>
                <w:bCs/>
                <w:szCs w:val="20"/>
              </w:rPr>
            </w:pPr>
          </w:p>
        </w:tc>
        <w:tc>
          <w:tcPr>
            <w:tcW w:w="990" w:type="dxa"/>
            <w:shd w:val="clear" w:color="auto" w:fill="auto"/>
          </w:tcPr>
          <w:p w14:paraId="5682A612" w14:textId="77777777" w:rsidR="0061524D" w:rsidRPr="005E25F5" w:rsidRDefault="0061524D" w:rsidP="005A41B1">
            <w:pPr>
              <w:jc w:val="center"/>
              <w:rPr>
                <w:rFonts w:cstheme="minorHAnsi"/>
                <w:bCs/>
                <w:szCs w:val="20"/>
              </w:rPr>
            </w:pPr>
          </w:p>
        </w:tc>
        <w:tc>
          <w:tcPr>
            <w:tcW w:w="990" w:type="dxa"/>
            <w:shd w:val="clear" w:color="auto" w:fill="auto"/>
          </w:tcPr>
          <w:p w14:paraId="6D29F5B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7DC4BDB4" w14:textId="77777777" w:rsidR="0061524D" w:rsidRPr="005E25F5" w:rsidRDefault="0061524D" w:rsidP="005A41B1">
            <w:pPr>
              <w:jc w:val="center"/>
              <w:rPr>
                <w:rFonts w:cstheme="minorHAnsi"/>
                <w:bCs/>
                <w:szCs w:val="20"/>
              </w:rPr>
            </w:pPr>
          </w:p>
        </w:tc>
        <w:tc>
          <w:tcPr>
            <w:tcW w:w="1080" w:type="dxa"/>
            <w:shd w:val="clear" w:color="auto" w:fill="auto"/>
          </w:tcPr>
          <w:p w14:paraId="7FAE9A33" w14:textId="77777777" w:rsidR="0061524D" w:rsidRPr="005E25F5" w:rsidRDefault="0061524D" w:rsidP="005A41B1">
            <w:pPr>
              <w:jc w:val="center"/>
              <w:rPr>
                <w:rFonts w:cstheme="minorHAnsi"/>
                <w:bCs/>
                <w:szCs w:val="20"/>
              </w:rPr>
            </w:pPr>
          </w:p>
        </w:tc>
        <w:tc>
          <w:tcPr>
            <w:tcW w:w="990" w:type="dxa"/>
            <w:shd w:val="clear" w:color="auto" w:fill="auto"/>
          </w:tcPr>
          <w:p w14:paraId="685E8173" w14:textId="77777777" w:rsidR="0061524D" w:rsidRPr="005E25F5" w:rsidRDefault="0061524D" w:rsidP="005A41B1">
            <w:pPr>
              <w:jc w:val="center"/>
              <w:rPr>
                <w:rFonts w:cstheme="minorHAnsi"/>
                <w:bCs/>
                <w:szCs w:val="20"/>
              </w:rPr>
            </w:pPr>
          </w:p>
        </w:tc>
        <w:tc>
          <w:tcPr>
            <w:tcW w:w="990" w:type="dxa"/>
            <w:shd w:val="clear" w:color="auto" w:fill="auto"/>
          </w:tcPr>
          <w:p w14:paraId="0C98FA6A" w14:textId="77777777" w:rsidR="0061524D" w:rsidRPr="005E25F5" w:rsidRDefault="0061524D" w:rsidP="005A41B1">
            <w:pPr>
              <w:jc w:val="center"/>
              <w:rPr>
                <w:rFonts w:cstheme="minorHAnsi"/>
                <w:bCs/>
                <w:szCs w:val="20"/>
              </w:rPr>
            </w:pPr>
          </w:p>
        </w:tc>
        <w:tc>
          <w:tcPr>
            <w:tcW w:w="1103" w:type="dxa"/>
          </w:tcPr>
          <w:p w14:paraId="1CF6C7F6" w14:textId="77777777" w:rsidR="0061524D" w:rsidRPr="005E25F5" w:rsidRDefault="0061524D" w:rsidP="005A41B1">
            <w:pPr>
              <w:jc w:val="center"/>
              <w:rPr>
                <w:rFonts w:cstheme="minorHAnsi"/>
                <w:bCs/>
                <w:szCs w:val="20"/>
              </w:rPr>
            </w:pPr>
          </w:p>
        </w:tc>
        <w:tc>
          <w:tcPr>
            <w:tcW w:w="1103" w:type="dxa"/>
          </w:tcPr>
          <w:p w14:paraId="1A23AFD6" w14:textId="77777777" w:rsidR="0061524D" w:rsidRPr="005E25F5" w:rsidRDefault="0061524D" w:rsidP="005A41B1">
            <w:pPr>
              <w:jc w:val="center"/>
              <w:rPr>
                <w:rFonts w:cstheme="minorHAnsi"/>
                <w:bCs/>
                <w:szCs w:val="20"/>
              </w:rPr>
            </w:pPr>
          </w:p>
        </w:tc>
      </w:tr>
      <w:tr w:rsidR="0061524D" w:rsidRPr="005E25F5" w14:paraId="2882256D" w14:textId="41D6E551" w:rsidTr="0061524D">
        <w:tc>
          <w:tcPr>
            <w:tcW w:w="1255" w:type="dxa"/>
            <w:shd w:val="clear" w:color="auto" w:fill="auto"/>
          </w:tcPr>
          <w:p w14:paraId="0B86B590" w14:textId="5C33FB46"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_03</w:t>
            </w:r>
          </w:p>
        </w:tc>
        <w:tc>
          <w:tcPr>
            <w:tcW w:w="990" w:type="dxa"/>
            <w:shd w:val="clear" w:color="auto" w:fill="auto"/>
          </w:tcPr>
          <w:p w14:paraId="49EFFDC6" w14:textId="77777777" w:rsidR="0061524D" w:rsidRPr="005E25F5" w:rsidRDefault="0061524D" w:rsidP="005A41B1">
            <w:pPr>
              <w:jc w:val="center"/>
              <w:rPr>
                <w:rFonts w:cstheme="minorHAnsi"/>
                <w:bCs/>
                <w:szCs w:val="20"/>
              </w:rPr>
            </w:pPr>
          </w:p>
        </w:tc>
        <w:tc>
          <w:tcPr>
            <w:tcW w:w="990" w:type="dxa"/>
            <w:shd w:val="clear" w:color="auto" w:fill="auto"/>
          </w:tcPr>
          <w:p w14:paraId="16E77212" w14:textId="77777777" w:rsidR="0061524D" w:rsidRPr="005E25F5" w:rsidRDefault="0061524D" w:rsidP="005A41B1">
            <w:pPr>
              <w:jc w:val="center"/>
              <w:rPr>
                <w:rFonts w:cstheme="minorHAnsi"/>
                <w:bCs/>
                <w:szCs w:val="20"/>
              </w:rPr>
            </w:pPr>
          </w:p>
        </w:tc>
        <w:tc>
          <w:tcPr>
            <w:tcW w:w="990" w:type="dxa"/>
            <w:shd w:val="clear" w:color="auto" w:fill="auto"/>
          </w:tcPr>
          <w:p w14:paraId="480FC78C" w14:textId="77777777" w:rsidR="0061524D" w:rsidRPr="005E25F5" w:rsidRDefault="0061524D" w:rsidP="005A41B1">
            <w:pPr>
              <w:jc w:val="center"/>
              <w:rPr>
                <w:rFonts w:cstheme="minorHAnsi"/>
                <w:bCs/>
                <w:szCs w:val="20"/>
              </w:rPr>
            </w:pPr>
          </w:p>
        </w:tc>
        <w:tc>
          <w:tcPr>
            <w:tcW w:w="990" w:type="dxa"/>
            <w:shd w:val="clear" w:color="auto" w:fill="auto"/>
          </w:tcPr>
          <w:p w14:paraId="206729BE" w14:textId="77777777" w:rsidR="0061524D" w:rsidRPr="005E25F5" w:rsidRDefault="0061524D" w:rsidP="005A41B1">
            <w:pPr>
              <w:jc w:val="center"/>
              <w:rPr>
                <w:rFonts w:cstheme="minorHAnsi"/>
                <w:bCs/>
                <w:szCs w:val="20"/>
              </w:rPr>
            </w:pPr>
          </w:p>
        </w:tc>
        <w:tc>
          <w:tcPr>
            <w:tcW w:w="990" w:type="dxa"/>
            <w:shd w:val="clear" w:color="auto" w:fill="auto"/>
          </w:tcPr>
          <w:p w14:paraId="30B9165F"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79C04C4" w14:textId="77777777" w:rsidR="0061524D" w:rsidRPr="005E25F5" w:rsidRDefault="0061524D" w:rsidP="005A41B1">
            <w:pPr>
              <w:jc w:val="center"/>
              <w:rPr>
                <w:rFonts w:cstheme="minorHAnsi"/>
                <w:bCs/>
                <w:szCs w:val="20"/>
              </w:rPr>
            </w:pPr>
          </w:p>
        </w:tc>
        <w:tc>
          <w:tcPr>
            <w:tcW w:w="1080" w:type="dxa"/>
            <w:shd w:val="clear" w:color="auto" w:fill="auto"/>
          </w:tcPr>
          <w:p w14:paraId="476FAD44" w14:textId="77777777" w:rsidR="0061524D" w:rsidRPr="005E25F5" w:rsidRDefault="0061524D" w:rsidP="005A41B1">
            <w:pPr>
              <w:jc w:val="center"/>
              <w:rPr>
                <w:rFonts w:cstheme="minorHAnsi"/>
                <w:bCs/>
                <w:szCs w:val="20"/>
              </w:rPr>
            </w:pPr>
          </w:p>
        </w:tc>
        <w:tc>
          <w:tcPr>
            <w:tcW w:w="990" w:type="dxa"/>
            <w:shd w:val="clear" w:color="auto" w:fill="auto"/>
          </w:tcPr>
          <w:p w14:paraId="2256F048" w14:textId="77777777" w:rsidR="0061524D" w:rsidRPr="005E25F5" w:rsidRDefault="0061524D" w:rsidP="005A41B1">
            <w:pPr>
              <w:jc w:val="center"/>
              <w:rPr>
                <w:rFonts w:cstheme="minorHAnsi"/>
                <w:bCs/>
                <w:szCs w:val="20"/>
              </w:rPr>
            </w:pPr>
          </w:p>
        </w:tc>
        <w:tc>
          <w:tcPr>
            <w:tcW w:w="990" w:type="dxa"/>
            <w:shd w:val="clear" w:color="auto" w:fill="auto"/>
          </w:tcPr>
          <w:p w14:paraId="7C4CC72E" w14:textId="77777777" w:rsidR="0061524D" w:rsidRPr="005E25F5" w:rsidRDefault="0061524D" w:rsidP="005A41B1">
            <w:pPr>
              <w:jc w:val="center"/>
              <w:rPr>
                <w:rFonts w:cstheme="minorHAnsi"/>
                <w:bCs/>
                <w:szCs w:val="20"/>
              </w:rPr>
            </w:pPr>
          </w:p>
        </w:tc>
        <w:tc>
          <w:tcPr>
            <w:tcW w:w="1103" w:type="dxa"/>
          </w:tcPr>
          <w:p w14:paraId="42609AEE" w14:textId="77777777" w:rsidR="0061524D" w:rsidRPr="005E25F5" w:rsidRDefault="0061524D" w:rsidP="005A41B1">
            <w:pPr>
              <w:jc w:val="center"/>
              <w:rPr>
                <w:rFonts w:cstheme="minorHAnsi"/>
                <w:bCs/>
                <w:szCs w:val="20"/>
              </w:rPr>
            </w:pPr>
          </w:p>
        </w:tc>
        <w:tc>
          <w:tcPr>
            <w:tcW w:w="1103" w:type="dxa"/>
          </w:tcPr>
          <w:p w14:paraId="6C28317C" w14:textId="77777777" w:rsidR="0061524D" w:rsidRPr="005E25F5" w:rsidRDefault="0061524D" w:rsidP="005A41B1">
            <w:pPr>
              <w:jc w:val="center"/>
              <w:rPr>
                <w:rFonts w:cstheme="minorHAnsi"/>
                <w:bCs/>
                <w:szCs w:val="20"/>
              </w:rPr>
            </w:pPr>
          </w:p>
        </w:tc>
      </w:tr>
      <w:tr w:rsidR="0061524D" w:rsidRPr="005E25F5" w14:paraId="4B975EC2" w14:textId="36FB9B85" w:rsidTr="0061524D">
        <w:tc>
          <w:tcPr>
            <w:tcW w:w="1255" w:type="dxa"/>
            <w:shd w:val="clear" w:color="auto" w:fill="auto"/>
          </w:tcPr>
          <w:p w14:paraId="23E287DD" w14:textId="513B82F9"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_04</w:t>
            </w:r>
          </w:p>
        </w:tc>
        <w:tc>
          <w:tcPr>
            <w:tcW w:w="990" w:type="dxa"/>
            <w:shd w:val="clear" w:color="auto" w:fill="auto"/>
          </w:tcPr>
          <w:p w14:paraId="4482E4C7" w14:textId="77777777" w:rsidR="0061524D" w:rsidRPr="005E25F5" w:rsidRDefault="0061524D" w:rsidP="005A41B1">
            <w:pPr>
              <w:jc w:val="center"/>
              <w:rPr>
                <w:rFonts w:cstheme="minorHAnsi"/>
                <w:bCs/>
                <w:szCs w:val="20"/>
              </w:rPr>
            </w:pPr>
          </w:p>
        </w:tc>
        <w:tc>
          <w:tcPr>
            <w:tcW w:w="990" w:type="dxa"/>
            <w:shd w:val="clear" w:color="auto" w:fill="auto"/>
          </w:tcPr>
          <w:p w14:paraId="6C8F88AC" w14:textId="77777777" w:rsidR="0061524D" w:rsidRPr="005E25F5" w:rsidRDefault="0061524D" w:rsidP="005A41B1">
            <w:pPr>
              <w:jc w:val="center"/>
              <w:rPr>
                <w:rFonts w:cstheme="minorHAnsi"/>
                <w:bCs/>
                <w:szCs w:val="20"/>
              </w:rPr>
            </w:pPr>
          </w:p>
        </w:tc>
        <w:tc>
          <w:tcPr>
            <w:tcW w:w="990" w:type="dxa"/>
            <w:shd w:val="clear" w:color="auto" w:fill="auto"/>
          </w:tcPr>
          <w:p w14:paraId="597B1B47" w14:textId="77777777" w:rsidR="0061524D" w:rsidRPr="005E25F5" w:rsidRDefault="0061524D" w:rsidP="005A41B1">
            <w:pPr>
              <w:jc w:val="center"/>
              <w:rPr>
                <w:rFonts w:cstheme="minorHAnsi"/>
                <w:bCs/>
                <w:szCs w:val="20"/>
              </w:rPr>
            </w:pPr>
          </w:p>
        </w:tc>
        <w:tc>
          <w:tcPr>
            <w:tcW w:w="990" w:type="dxa"/>
            <w:shd w:val="clear" w:color="auto" w:fill="auto"/>
          </w:tcPr>
          <w:p w14:paraId="62D2691A" w14:textId="77777777" w:rsidR="0061524D" w:rsidRPr="005E25F5" w:rsidRDefault="0061524D" w:rsidP="005A41B1">
            <w:pPr>
              <w:jc w:val="center"/>
              <w:rPr>
                <w:rFonts w:cstheme="minorHAnsi"/>
                <w:bCs/>
                <w:szCs w:val="20"/>
              </w:rPr>
            </w:pPr>
          </w:p>
        </w:tc>
        <w:tc>
          <w:tcPr>
            <w:tcW w:w="990" w:type="dxa"/>
            <w:shd w:val="clear" w:color="auto" w:fill="auto"/>
          </w:tcPr>
          <w:p w14:paraId="3D170361"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6E98086" w14:textId="77777777" w:rsidR="0061524D" w:rsidRPr="005E25F5" w:rsidRDefault="0061524D" w:rsidP="005A41B1">
            <w:pPr>
              <w:jc w:val="center"/>
              <w:rPr>
                <w:rFonts w:cstheme="minorHAnsi"/>
                <w:bCs/>
                <w:szCs w:val="20"/>
              </w:rPr>
            </w:pPr>
          </w:p>
        </w:tc>
        <w:tc>
          <w:tcPr>
            <w:tcW w:w="1080" w:type="dxa"/>
            <w:shd w:val="clear" w:color="auto" w:fill="auto"/>
          </w:tcPr>
          <w:p w14:paraId="36F457D1" w14:textId="77777777" w:rsidR="0061524D" w:rsidRPr="005E25F5" w:rsidRDefault="0061524D" w:rsidP="005A41B1">
            <w:pPr>
              <w:jc w:val="center"/>
              <w:rPr>
                <w:rFonts w:cstheme="minorHAnsi"/>
                <w:bCs/>
                <w:szCs w:val="20"/>
              </w:rPr>
            </w:pPr>
          </w:p>
        </w:tc>
        <w:tc>
          <w:tcPr>
            <w:tcW w:w="990" w:type="dxa"/>
            <w:shd w:val="clear" w:color="auto" w:fill="auto"/>
          </w:tcPr>
          <w:p w14:paraId="56D9BD2C" w14:textId="77777777" w:rsidR="0061524D" w:rsidRPr="005E25F5" w:rsidRDefault="0061524D" w:rsidP="005A41B1">
            <w:pPr>
              <w:jc w:val="center"/>
              <w:rPr>
                <w:rFonts w:cstheme="minorHAnsi"/>
                <w:bCs/>
                <w:szCs w:val="20"/>
              </w:rPr>
            </w:pPr>
          </w:p>
        </w:tc>
        <w:tc>
          <w:tcPr>
            <w:tcW w:w="990" w:type="dxa"/>
            <w:shd w:val="clear" w:color="auto" w:fill="auto"/>
          </w:tcPr>
          <w:p w14:paraId="7A3B2F6D" w14:textId="77777777" w:rsidR="0061524D" w:rsidRPr="005E25F5" w:rsidRDefault="0061524D" w:rsidP="005A41B1">
            <w:pPr>
              <w:jc w:val="center"/>
              <w:rPr>
                <w:rFonts w:cstheme="minorHAnsi"/>
                <w:bCs/>
                <w:szCs w:val="20"/>
              </w:rPr>
            </w:pPr>
          </w:p>
        </w:tc>
        <w:tc>
          <w:tcPr>
            <w:tcW w:w="1103" w:type="dxa"/>
          </w:tcPr>
          <w:p w14:paraId="0456FF99" w14:textId="77777777" w:rsidR="0061524D" w:rsidRPr="005E25F5" w:rsidRDefault="0061524D" w:rsidP="005A41B1">
            <w:pPr>
              <w:jc w:val="center"/>
              <w:rPr>
                <w:rFonts w:cstheme="minorHAnsi"/>
                <w:bCs/>
                <w:szCs w:val="20"/>
              </w:rPr>
            </w:pPr>
          </w:p>
        </w:tc>
        <w:tc>
          <w:tcPr>
            <w:tcW w:w="1103" w:type="dxa"/>
          </w:tcPr>
          <w:p w14:paraId="6D8A06F8" w14:textId="77777777" w:rsidR="0061524D" w:rsidRPr="005E25F5" w:rsidRDefault="0061524D" w:rsidP="005A41B1">
            <w:pPr>
              <w:jc w:val="center"/>
              <w:rPr>
                <w:rFonts w:cstheme="minorHAnsi"/>
                <w:bCs/>
                <w:szCs w:val="20"/>
              </w:rPr>
            </w:pPr>
          </w:p>
        </w:tc>
      </w:tr>
      <w:tr w:rsidR="0061524D" w:rsidRPr="005E25F5" w14:paraId="1C0B2CC4" w14:textId="09910354" w:rsidTr="0061524D">
        <w:tc>
          <w:tcPr>
            <w:tcW w:w="1255" w:type="dxa"/>
            <w:shd w:val="clear" w:color="auto" w:fill="auto"/>
          </w:tcPr>
          <w:p w14:paraId="091B238E" w14:textId="731C5C6D"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_05</w:t>
            </w:r>
          </w:p>
        </w:tc>
        <w:tc>
          <w:tcPr>
            <w:tcW w:w="990" w:type="dxa"/>
            <w:shd w:val="clear" w:color="auto" w:fill="auto"/>
          </w:tcPr>
          <w:p w14:paraId="712FA15A" w14:textId="77777777" w:rsidR="0061524D" w:rsidRPr="005E25F5" w:rsidRDefault="0061524D" w:rsidP="005A41B1">
            <w:pPr>
              <w:jc w:val="center"/>
              <w:rPr>
                <w:rFonts w:cstheme="minorHAnsi"/>
                <w:bCs/>
                <w:szCs w:val="20"/>
              </w:rPr>
            </w:pPr>
          </w:p>
        </w:tc>
        <w:tc>
          <w:tcPr>
            <w:tcW w:w="990" w:type="dxa"/>
            <w:shd w:val="clear" w:color="auto" w:fill="auto"/>
          </w:tcPr>
          <w:p w14:paraId="4B4DDE53" w14:textId="77777777" w:rsidR="0061524D" w:rsidRPr="005E25F5" w:rsidRDefault="0061524D" w:rsidP="005A41B1">
            <w:pPr>
              <w:jc w:val="center"/>
              <w:rPr>
                <w:rFonts w:cstheme="minorHAnsi"/>
                <w:bCs/>
                <w:szCs w:val="20"/>
              </w:rPr>
            </w:pPr>
          </w:p>
        </w:tc>
        <w:tc>
          <w:tcPr>
            <w:tcW w:w="990" w:type="dxa"/>
            <w:shd w:val="clear" w:color="auto" w:fill="auto"/>
          </w:tcPr>
          <w:p w14:paraId="0556EDE6" w14:textId="77777777" w:rsidR="0061524D" w:rsidRPr="005E25F5" w:rsidRDefault="0061524D" w:rsidP="005A41B1">
            <w:pPr>
              <w:jc w:val="center"/>
              <w:rPr>
                <w:rFonts w:cstheme="minorHAnsi"/>
                <w:bCs/>
                <w:szCs w:val="20"/>
              </w:rPr>
            </w:pPr>
          </w:p>
        </w:tc>
        <w:tc>
          <w:tcPr>
            <w:tcW w:w="990" w:type="dxa"/>
            <w:shd w:val="clear" w:color="auto" w:fill="auto"/>
          </w:tcPr>
          <w:p w14:paraId="72F13890" w14:textId="77777777" w:rsidR="0061524D" w:rsidRPr="005E25F5" w:rsidRDefault="0061524D" w:rsidP="005A41B1">
            <w:pPr>
              <w:jc w:val="center"/>
              <w:rPr>
                <w:rFonts w:cstheme="minorHAnsi"/>
                <w:bCs/>
                <w:szCs w:val="20"/>
              </w:rPr>
            </w:pPr>
          </w:p>
        </w:tc>
        <w:tc>
          <w:tcPr>
            <w:tcW w:w="990" w:type="dxa"/>
            <w:shd w:val="clear" w:color="auto" w:fill="auto"/>
          </w:tcPr>
          <w:p w14:paraId="2B13EC5E"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65F95F6" w14:textId="77777777" w:rsidR="0061524D" w:rsidRPr="005E25F5" w:rsidRDefault="0061524D" w:rsidP="005A41B1">
            <w:pPr>
              <w:jc w:val="center"/>
              <w:rPr>
                <w:rFonts w:cstheme="minorHAnsi"/>
                <w:bCs/>
                <w:szCs w:val="20"/>
              </w:rPr>
            </w:pPr>
          </w:p>
        </w:tc>
        <w:tc>
          <w:tcPr>
            <w:tcW w:w="1080" w:type="dxa"/>
            <w:shd w:val="clear" w:color="auto" w:fill="auto"/>
          </w:tcPr>
          <w:p w14:paraId="0C08C09B" w14:textId="77777777" w:rsidR="0061524D" w:rsidRPr="005E25F5" w:rsidRDefault="0061524D" w:rsidP="005A41B1">
            <w:pPr>
              <w:jc w:val="center"/>
              <w:rPr>
                <w:rFonts w:cstheme="minorHAnsi"/>
                <w:bCs/>
                <w:szCs w:val="20"/>
              </w:rPr>
            </w:pPr>
          </w:p>
        </w:tc>
        <w:tc>
          <w:tcPr>
            <w:tcW w:w="990" w:type="dxa"/>
            <w:shd w:val="clear" w:color="auto" w:fill="auto"/>
          </w:tcPr>
          <w:p w14:paraId="46D1C3AA" w14:textId="77777777" w:rsidR="0061524D" w:rsidRPr="005E25F5" w:rsidRDefault="0061524D" w:rsidP="005A41B1">
            <w:pPr>
              <w:jc w:val="center"/>
              <w:rPr>
                <w:rFonts w:cstheme="minorHAnsi"/>
                <w:bCs/>
                <w:szCs w:val="20"/>
              </w:rPr>
            </w:pPr>
          </w:p>
        </w:tc>
        <w:tc>
          <w:tcPr>
            <w:tcW w:w="990" w:type="dxa"/>
            <w:shd w:val="clear" w:color="auto" w:fill="auto"/>
          </w:tcPr>
          <w:p w14:paraId="784C23ED" w14:textId="77777777" w:rsidR="0061524D" w:rsidRPr="005E25F5" w:rsidRDefault="0061524D" w:rsidP="005A41B1">
            <w:pPr>
              <w:jc w:val="center"/>
              <w:rPr>
                <w:rFonts w:cstheme="minorHAnsi"/>
                <w:bCs/>
                <w:szCs w:val="20"/>
              </w:rPr>
            </w:pPr>
          </w:p>
        </w:tc>
        <w:tc>
          <w:tcPr>
            <w:tcW w:w="1103" w:type="dxa"/>
          </w:tcPr>
          <w:p w14:paraId="241049C7" w14:textId="77777777" w:rsidR="0061524D" w:rsidRPr="005E25F5" w:rsidRDefault="0061524D" w:rsidP="005A41B1">
            <w:pPr>
              <w:jc w:val="center"/>
              <w:rPr>
                <w:rFonts w:cstheme="minorHAnsi"/>
                <w:bCs/>
                <w:szCs w:val="20"/>
              </w:rPr>
            </w:pPr>
          </w:p>
        </w:tc>
        <w:tc>
          <w:tcPr>
            <w:tcW w:w="1103" w:type="dxa"/>
          </w:tcPr>
          <w:p w14:paraId="1B396A6F" w14:textId="77777777" w:rsidR="0061524D" w:rsidRPr="005E25F5" w:rsidRDefault="0061524D" w:rsidP="005A41B1">
            <w:pPr>
              <w:jc w:val="center"/>
              <w:rPr>
                <w:rFonts w:cstheme="minorHAnsi"/>
                <w:bCs/>
                <w:szCs w:val="20"/>
              </w:rPr>
            </w:pPr>
          </w:p>
        </w:tc>
      </w:tr>
      <w:tr w:rsidR="0061524D" w:rsidRPr="005E25F5" w14:paraId="7B5F52D4" w14:textId="2AFC0A1C" w:rsidTr="0061524D">
        <w:tc>
          <w:tcPr>
            <w:tcW w:w="1255" w:type="dxa"/>
            <w:shd w:val="clear" w:color="auto" w:fill="auto"/>
          </w:tcPr>
          <w:p w14:paraId="75C2446D" w14:textId="2212B6DD" w:rsidR="0061524D" w:rsidRPr="005E25F5" w:rsidRDefault="0061524D" w:rsidP="001B2204">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_06</w:t>
            </w:r>
          </w:p>
        </w:tc>
        <w:tc>
          <w:tcPr>
            <w:tcW w:w="990" w:type="dxa"/>
            <w:shd w:val="clear" w:color="auto" w:fill="auto"/>
          </w:tcPr>
          <w:p w14:paraId="38C81018" w14:textId="77777777" w:rsidR="0061524D" w:rsidRPr="005E25F5" w:rsidRDefault="0061524D" w:rsidP="001B2204">
            <w:pPr>
              <w:jc w:val="center"/>
              <w:rPr>
                <w:rFonts w:cstheme="minorHAnsi"/>
                <w:bCs/>
                <w:szCs w:val="20"/>
              </w:rPr>
            </w:pPr>
          </w:p>
        </w:tc>
        <w:tc>
          <w:tcPr>
            <w:tcW w:w="990" w:type="dxa"/>
            <w:shd w:val="clear" w:color="auto" w:fill="auto"/>
          </w:tcPr>
          <w:p w14:paraId="6E1E445B" w14:textId="77777777" w:rsidR="0061524D" w:rsidRPr="005E25F5" w:rsidRDefault="0061524D" w:rsidP="001B2204">
            <w:pPr>
              <w:jc w:val="center"/>
              <w:rPr>
                <w:rFonts w:cstheme="minorHAnsi"/>
                <w:bCs/>
                <w:szCs w:val="20"/>
              </w:rPr>
            </w:pPr>
          </w:p>
        </w:tc>
        <w:tc>
          <w:tcPr>
            <w:tcW w:w="990" w:type="dxa"/>
            <w:shd w:val="clear" w:color="auto" w:fill="auto"/>
          </w:tcPr>
          <w:p w14:paraId="1A313685" w14:textId="77777777" w:rsidR="0061524D" w:rsidRPr="005E25F5" w:rsidRDefault="0061524D" w:rsidP="001B2204">
            <w:pPr>
              <w:jc w:val="center"/>
              <w:rPr>
                <w:rFonts w:cstheme="minorHAnsi"/>
                <w:bCs/>
                <w:szCs w:val="20"/>
              </w:rPr>
            </w:pPr>
          </w:p>
        </w:tc>
        <w:tc>
          <w:tcPr>
            <w:tcW w:w="990" w:type="dxa"/>
            <w:shd w:val="clear" w:color="auto" w:fill="auto"/>
          </w:tcPr>
          <w:p w14:paraId="6D054FAD" w14:textId="77777777" w:rsidR="0061524D" w:rsidRPr="005E25F5" w:rsidRDefault="0061524D" w:rsidP="001B2204">
            <w:pPr>
              <w:jc w:val="center"/>
              <w:rPr>
                <w:rFonts w:cstheme="minorHAnsi"/>
                <w:bCs/>
                <w:szCs w:val="20"/>
              </w:rPr>
            </w:pPr>
          </w:p>
        </w:tc>
        <w:tc>
          <w:tcPr>
            <w:tcW w:w="990" w:type="dxa"/>
            <w:shd w:val="clear" w:color="auto" w:fill="auto"/>
          </w:tcPr>
          <w:p w14:paraId="7FCE84FF" w14:textId="0D1972DE" w:rsidR="0061524D" w:rsidRPr="005E25F5" w:rsidRDefault="0061524D" w:rsidP="001B2204">
            <w:pPr>
              <w:jc w:val="center"/>
              <w:rPr>
                <w:rFonts w:cstheme="minorHAnsi"/>
                <w:bCs/>
                <w:szCs w:val="20"/>
              </w:rPr>
            </w:pPr>
            <w:r>
              <w:rPr>
                <w:rFonts w:cstheme="minorHAnsi"/>
                <w:szCs w:val="20"/>
              </w:rPr>
              <w:t>•</w:t>
            </w:r>
          </w:p>
        </w:tc>
        <w:tc>
          <w:tcPr>
            <w:tcW w:w="990" w:type="dxa"/>
            <w:shd w:val="clear" w:color="auto" w:fill="auto"/>
          </w:tcPr>
          <w:p w14:paraId="30D1333B" w14:textId="77777777" w:rsidR="0061524D" w:rsidRPr="005E25F5" w:rsidRDefault="0061524D" w:rsidP="001B2204">
            <w:pPr>
              <w:jc w:val="center"/>
              <w:rPr>
                <w:rFonts w:cstheme="minorHAnsi"/>
                <w:bCs/>
                <w:szCs w:val="20"/>
              </w:rPr>
            </w:pPr>
          </w:p>
        </w:tc>
        <w:tc>
          <w:tcPr>
            <w:tcW w:w="1080" w:type="dxa"/>
            <w:shd w:val="clear" w:color="auto" w:fill="auto"/>
          </w:tcPr>
          <w:p w14:paraId="64A73D5E" w14:textId="77777777" w:rsidR="0061524D" w:rsidRPr="005E25F5" w:rsidRDefault="0061524D" w:rsidP="001B2204">
            <w:pPr>
              <w:jc w:val="center"/>
              <w:rPr>
                <w:rFonts w:cstheme="minorHAnsi"/>
                <w:bCs/>
                <w:szCs w:val="20"/>
              </w:rPr>
            </w:pPr>
          </w:p>
        </w:tc>
        <w:tc>
          <w:tcPr>
            <w:tcW w:w="990" w:type="dxa"/>
            <w:shd w:val="clear" w:color="auto" w:fill="auto"/>
          </w:tcPr>
          <w:p w14:paraId="7EEA1E4E" w14:textId="77777777" w:rsidR="0061524D" w:rsidRPr="005E25F5" w:rsidRDefault="0061524D" w:rsidP="001B2204">
            <w:pPr>
              <w:jc w:val="center"/>
              <w:rPr>
                <w:rFonts w:cstheme="minorHAnsi"/>
                <w:bCs/>
                <w:szCs w:val="20"/>
              </w:rPr>
            </w:pPr>
          </w:p>
        </w:tc>
        <w:tc>
          <w:tcPr>
            <w:tcW w:w="990" w:type="dxa"/>
            <w:shd w:val="clear" w:color="auto" w:fill="auto"/>
          </w:tcPr>
          <w:p w14:paraId="76998A66" w14:textId="77777777" w:rsidR="0061524D" w:rsidRPr="005E25F5" w:rsidRDefault="0061524D" w:rsidP="001B2204">
            <w:pPr>
              <w:jc w:val="center"/>
              <w:rPr>
                <w:rFonts w:cstheme="minorHAnsi"/>
                <w:bCs/>
                <w:szCs w:val="20"/>
              </w:rPr>
            </w:pPr>
          </w:p>
        </w:tc>
        <w:tc>
          <w:tcPr>
            <w:tcW w:w="1103" w:type="dxa"/>
          </w:tcPr>
          <w:p w14:paraId="1BF40099" w14:textId="77777777" w:rsidR="0061524D" w:rsidRPr="005E25F5" w:rsidRDefault="0061524D" w:rsidP="001B2204">
            <w:pPr>
              <w:jc w:val="center"/>
              <w:rPr>
                <w:rFonts w:cstheme="minorHAnsi"/>
                <w:bCs/>
                <w:szCs w:val="20"/>
              </w:rPr>
            </w:pPr>
          </w:p>
        </w:tc>
        <w:tc>
          <w:tcPr>
            <w:tcW w:w="1103" w:type="dxa"/>
          </w:tcPr>
          <w:p w14:paraId="221CB090" w14:textId="77777777" w:rsidR="0061524D" w:rsidRPr="005E25F5" w:rsidRDefault="0061524D" w:rsidP="001B2204">
            <w:pPr>
              <w:jc w:val="center"/>
              <w:rPr>
                <w:rFonts w:cstheme="minorHAnsi"/>
                <w:bCs/>
                <w:szCs w:val="20"/>
              </w:rPr>
            </w:pPr>
          </w:p>
        </w:tc>
      </w:tr>
      <w:tr w:rsidR="0061524D" w:rsidRPr="00487927" w14:paraId="1EE7162E" w14:textId="694AA08D" w:rsidTr="0061524D">
        <w:tc>
          <w:tcPr>
            <w:tcW w:w="1255" w:type="dxa"/>
            <w:shd w:val="clear" w:color="auto" w:fill="D6E3BC" w:themeFill="accent3" w:themeFillTint="66"/>
          </w:tcPr>
          <w:p w14:paraId="7D698F1E" w14:textId="74073FBB" w:rsidR="0061524D" w:rsidRPr="007B756C" w:rsidRDefault="0061524D" w:rsidP="001B2204">
            <w:pPr>
              <w:jc w:val="center"/>
              <w:rPr>
                <w:rFonts w:cstheme="minorHAnsi"/>
                <w:b/>
                <w:szCs w:val="20"/>
              </w:rPr>
            </w:pPr>
            <w:r w:rsidRPr="007B756C">
              <w:rPr>
                <w:rFonts w:cstheme="minorHAnsi"/>
                <w:b/>
                <w:szCs w:val="20"/>
              </w:rPr>
              <w:t>Misc</w:t>
            </w:r>
          </w:p>
        </w:tc>
        <w:tc>
          <w:tcPr>
            <w:tcW w:w="990" w:type="dxa"/>
            <w:shd w:val="clear" w:color="auto" w:fill="D6E3BC" w:themeFill="accent3" w:themeFillTint="66"/>
          </w:tcPr>
          <w:p w14:paraId="55A4753F" w14:textId="7D7CB98B"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2132DBC3" w14:textId="34E7073A"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7259491" w14:textId="1E0D0E1F"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7C15884" w14:textId="75E36AC3"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F6D91A1" w14:textId="3083C130"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79788083" w14:textId="49971C23"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0F9D8371" w14:textId="451F526A"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52E6C2A" w14:textId="5DA99555"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A880365" w14:textId="0E398B27"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571E9242" w14:textId="5B2BE10F"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6EFE2EB1" w14:textId="06A8E60B"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EB7EBC3" w14:textId="74925809" w:rsidTr="0061524D">
        <w:tc>
          <w:tcPr>
            <w:tcW w:w="1255" w:type="dxa"/>
          </w:tcPr>
          <w:p w14:paraId="480E393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901_01</w:t>
            </w:r>
          </w:p>
        </w:tc>
        <w:tc>
          <w:tcPr>
            <w:tcW w:w="990" w:type="dxa"/>
          </w:tcPr>
          <w:p w14:paraId="04BEA06F" w14:textId="682B3C1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B56D22" w14:textId="74E4B34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234477" w14:textId="1F4C4A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483D70" w14:textId="41FD4A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28AB1D" w14:textId="72A439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3931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2DB32A9" w14:textId="77777777" w:rsidR="0061524D" w:rsidRPr="00487927" w:rsidRDefault="0061524D" w:rsidP="001B2204">
            <w:pPr>
              <w:jc w:val="center"/>
              <w:rPr>
                <w:rFonts w:cstheme="minorHAnsi"/>
                <w:szCs w:val="20"/>
              </w:rPr>
            </w:pPr>
          </w:p>
        </w:tc>
        <w:tc>
          <w:tcPr>
            <w:tcW w:w="990" w:type="dxa"/>
          </w:tcPr>
          <w:p w14:paraId="75F9537F" w14:textId="77777777" w:rsidR="0061524D" w:rsidRPr="00487927" w:rsidRDefault="0061524D" w:rsidP="001B2204">
            <w:pPr>
              <w:jc w:val="center"/>
              <w:rPr>
                <w:rFonts w:cstheme="minorHAnsi"/>
                <w:szCs w:val="20"/>
              </w:rPr>
            </w:pPr>
          </w:p>
        </w:tc>
        <w:tc>
          <w:tcPr>
            <w:tcW w:w="990" w:type="dxa"/>
          </w:tcPr>
          <w:p w14:paraId="010C86C6" w14:textId="77777777" w:rsidR="0061524D" w:rsidRPr="00487927" w:rsidRDefault="0061524D" w:rsidP="001B2204">
            <w:pPr>
              <w:jc w:val="center"/>
              <w:rPr>
                <w:rFonts w:cstheme="minorHAnsi"/>
                <w:szCs w:val="20"/>
              </w:rPr>
            </w:pPr>
          </w:p>
        </w:tc>
        <w:tc>
          <w:tcPr>
            <w:tcW w:w="1103" w:type="dxa"/>
          </w:tcPr>
          <w:p w14:paraId="3BBFD226" w14:textId="77777777" w:rsidR="0061524D" w:rsidRPr="00487927" w:rsidRDefault="0061524D" w:rsidP="001B2204">
            <w:pPr>
              <w:jc w:val="center"/>
              <w:rPr>
                <w:rFonts w:cstheme="minorHAnsi"/>
                <w:szCs w:val="20"/>
              </w:rPr>
            </w:pPr>
          </w:p>
        </w:tc>
        <w:tc>
          <w:tcPr>
            <w:tcW w:w="1103" w:type="dxa"/>
          </w:tcPr>
          <w:p w14:paraId="2D484197" w14:textId="77777777" w:rsidR="0061524D" w:rsidRPr="00487927" w:rsidRDefault="0061524D" w:rsidP="001B2204">
            <w:pPr>
              <w:jc w:val="center"/>
              <w:rPr>
                <w:rFonts w:cstheme="minorHAnsi"/>
                <w:szCs w:val="20"/>
              </w:rPr>
            </w:pPr>
          </w:p>
        </w:tc>
      </w:tr>
      <w:tr w:rsidR="0061524D" w:rsidRPr="00487927" w14:paraId="2CB56BE7" w14:textId="3E0C59DE" w:rsidTr="0061524D">
        <w:tc>
          <w:tcPr>
            <w:tcW w:w="1255" w:type="dxa"/>
          </w:tcPr>
          <w:p w14:paraId="58D420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901_02</w:t>
            </w:r>
          </w:p>
        </w:tc>
        <w:tc>
          <w:tcPr>
            <w:tcW w:w="990" w:type="dxa"/>
          </w:tcPr>
          <w:p w14:paraId="26457F40" w14:textId="5DAE05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EAD60B" w14:textId="201D7CB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3195FE" w14:textId="4CE4C4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C361F5" w14:textId="2D2E02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2255AA" w14:textId="6B69BEA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3D23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D3FC8AD" w14:textId="77777777" w:rsidR="0061524D" w:rsidRPr="00487927" w:rsidRDefault="0061524D" w:rsidP="001B2204">
            <w:pPr>
              <w:jc w:val="center"/>
              <w:rPr>
                <w:rFonts w:cstheme="minorHAnsi"/>
                <w:szCs w:val="20"/>
              </w:rPr>
            </w:pPr>
          </w:p>
        </w:tc>
        <w:tc>
          <w:tcPr>
            <w:tcW w:w="990" w:type="dxa"/>
          </w:tcPr>
          <w:p w14:paraId="58014240" w14:textId="77777777" w:rsidR="0061524D" w:rsidRPr="00487927" w:rsidRDefault="0061524D" w:rsidP="001B2204">
            <w:pPr>
              <w:jc w:val="center"/>
              <w:rPr>
                <w:rFonts w:cstheme="minorHAnsi"/>
                <w:szCs w:val="20"/>
              </w:rPr>
            </w:pPr>
          </w:p>
        </w:tc>
        <w:tc>
          <w:tcPr>
            <w:tcW w:w="990" w:type="dxa"/>
          </w:tcPr>
          <w:p w14:paraId="4D951504" w14:textId="77777777" w:rsidR="0061524D" w:rsidRPr="00487927" w:rsidRDefault="0061524D" w:rsidP="001B2204">
            <w:pPr>
              <w:jc w:val="center"/>
              <w:rPr>
                <w:rFonts w:cstheme="minorHAnsi"/>
                <w:szCs w:val="20"/>
              </w:rPr>
            </w:pPr>
          </w:p>
        </w:tc>
        <w:tc>
          <w:tcPr>
            <w:tcW w:w="1103" w:type="dxa"/>
          </w:tcPr>
          <w:p w14:paraId="6375574A" w14:textId="77777777" w:rsidR="0061524D" w:rsidRPr="00487927" w:rsidRDefault="0061524D" w:rsidP="001B2204">
            <w:pPr>
              <w:jc w:val="center"/>
              <w:rPr>
                <w:rFonts w:cstheme="minorHAnsi"/>
                <w:szCs w:val="20"/>
              </w:rPr>
            </w:pPr>
          </w:p>
        </w:tc>
        <w:tc>
          <w:tcPr>
            <w:tcW w:w="1103" w:type="dxa"/>
          </w:tcPr>
          <w:p w14:paraId="7AE07775" w14:textId="77777777" w:rsidR="0061524D" w:rsidRPr="00487927" w:rsidRDefault="0061524D" w:rsidP="001B2204">
            <w:pPr>
              <w:jc w:val="center"/>
              <w:rPr>
                <w:rFonts w:cstheme="minorHAnsi"/>
                <w:szCs w:val="20"/>
              </w:rPr>
            </w:pPr>
          </w:p>
        </w:tc>
      </w:tr>
      <w:tr w:rsidR="0061524D" w:rsidRPr="00487927" w14:paraId="317D930D" w14:textId="519F9FA8" w:rsidTr="0061524D">
        <w:tc>
          <w:tcPr>
            <w:tcW w:w="1255" w:type="dxa"/>
          </w:tcPr>
          <w:p w14:paraId="36141B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901_03</w:t>
            </w:r>
          </w:p>
        </w:tc>
        <w:tc>
          <w:tcPr>
            <w:tcW w:w="990" w:type="dxa"/>
          </w:tcPr>
          <w:p w14:paraId="5E2C8342" w14:textId="78044F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65B9BE" w14:textId="532F71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454CAF" w14:textId="7F53CD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448A19" w14:textId="592EA91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938BE9" w14:textId="2C91DF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6B33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661E3D" w14:textId="77777777" w:rsidR="0061524D" w:rsidRPr="00487927" w:rsidRDefault="0061524D" w:rsidP="001B2204">
            <w:pPr>
              <w:jc w:val="center"/>
              <w:rPr>
                <w:rFonts w:cstheme="minorHAnsi"/>
                <w:szCs w:val="20"/>
              </w:rPr>
            </w:pPr>
          </w:p>
        </w:tc>
        <w:tc>
          <w:tcPr>
            <w:tcW w:w="990" w:type="dxa"/>
          </w:tcPr>
          <w:p w14:paraId="0BB42308" w14:textId="77777777" w:rsidR="0061524D" w:rsidRPr="00487927" w:rsidRDefault="0061524D" w:rsidP="001B2204">
            <w:pPr>
              <w:jc w:val="center"/>
              <w:rPr>
                <w:rFonts w:cstheme="minorHAnsi"/>
                <w:szCs w:val="20"/>
              </w:rPr>
            </w:pPr>
          </w:p>
        </w:tc>
        <w:tc>
          <w:tcPr>
            <w:tcW w:w="990" w:type="dxa"/>
          </w:tcPr>
          <w:p w14:paraId="15B7BA9C" w14:textId="77777777" w:rsidR="0061524D" w:rsidRPr="00487927" w:rsidRDefault="0061524D" w:rsidP="001B2204">
            <w:pPr>
              <w:jc w:val="center"/>
              <w:rPr>
                <w:rFonts w:cstheme="minorHAnsi"/>
                <w:szCs w:val="20"/>
              </w:rPr>
            </w:pPr>
          </w:p>
        </w:tc>
        <w:tc>
          <w:tcPr>
            <w:tcW w:w="1103" w:type="dxa"/>
          </w:tcPr>
          <w:p w14:paraId="245AECE9" w14:textId="77777777" w:rsidR="0061524D" w:rsidRPr="00487927" w:rsidRDefault="0061524D" w:rsidP="001B2204">
            <w:pPr>
              <w:jc w:val="center"/>
              <w:rPr>
                <w:rFonts w:cstheme="minorHAnsi"/>
                <w:szCs w:val="20"/>
              </w:rPr>
            </w:pPr>
          </w:p>
        </w:tc>
        <w:tc>
          <w:tcPr>
            <w:tcW w:w="1103" w:type="dxa"/>
          </w:tcPr>
          <w:p w14:paraId="73BCE358" w14:textId="77777777" w:rsidR="0061524D" w:rsidRPr="00487927" w:rsidRDefault="0061524D" w:rsidP="001B2204">
            <w:pPr>
              <w:jc w:val="center"/>
              <w:rPr>
                <w:rFonts w:cstheme="minorHAnsi"/>
                <w:szCs w:val="20"/>
              </w:rPr>
            </w:pPr>
          </w:p>
        </w:tc>
      </w:tr>
      <w:tr w:rsidR="0061524D" w:rsidRPr="00487927" w14:paraId="1ABF1CD4" w14:textId="4EC0A9A3" w:rsidTr="0061524D">
        <w:tc>
          <w:tcPr>
            <w:tcW w:w="1255" w:type="dxa"/>
          </w:tcPr>
          <w:p w14:paraId="216F0543"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901_04</w:t>
            </w:r>
          </w:p>
        </w:tc>
        <w:tc>
          <w:tcPr>
            <w:tcW w:w="990" w:type="dxa"/>
          </w:tcPr>
          <w:p w14:paraId="5E3A9B2E" w14:textId="5858F6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2991D0" w14:textId="6CB45C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1DD63E" w14:textId="4CF30D4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6A318E" w14:textId="6E190AA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CBB46D" w14:textId="2772E9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D587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9811B3" w14:textId="77777777" w:rsidR="0061524D" w:rsidRPr="00487927" w:rsidRDefault="0061524D" w:rsidP="001B2204">
            <w:pPr>
              <w:jc w:val="center"/>
              <w:rPr>
                <w:rFonts w:cstheme="minorHAnsi"/>
                <w:szCs w:val="20"/>
              </w:rPr>
            </w:pPr>
          </w:p>
        </w:tc>
        <w:tc>
          <w:tcPr>
            <w:tcW w:w="990" w:type="dxa"/>
          </w:tcPr>
          <w:p w14:paraId="4A814B0D" w14:textId="77777777" w:rsidR="0061524D" w:rsidRPr="00487927" w:rsidRDefault="0061524D" w:rsidP="001B2204">
            <w:pPr>
              <w:jc w:val="center"/>
              <w:rPr>
                <w:rFonts w:cstheme="minorHAnsi"/>
                <w:szCs w:val="20"/>
              </w:rPr>
            </w:pPr>
          </w:p>
        </w:tc>
        <w:tc>
          <w:tcPr>
            <w:tcW w:w="990" w:type="dxa"/>
          </w:tcPr>
          <w:p w14:paraId="488DDEED" w14:textId="77777777" w:rsidR="0061524D" w:rsidRPr="00487927" w:rsidRDefault="0061524D" w:rsidP="001B2204">
            <w:pPr>
              <w:jc w:val="center"/>
              <w:rPr>
                <w:rFonts w:cstheme="minorHAnsi"/>
                <w:szCs w:val="20"/>
              </w:rPr>
            </w:pPr>
          </w:p>
        </w:tc>
        <w:tc>
          <w:tcPr>
            <w:tcW w:w="1103" w:type="dxa"/>
          </w:tcPr>
          <w:p w14:paraId="51C3ABA2" w14:textId="77777777" w:rsidR="0061524D" w:rsidRPr="00487927" w:rsidRDefault="0061524D" w:rsidP="001B2204">
            <w:pPr>
              <w:jc w:val="center"/>
              <w:rPr>
                <w:rFonts w:cstheme="minorHAnsi"/>
                <w:szCs w:val="20"/>
              </w:rPr>
            </w:pPr>
          </w:p>
        </w:tc>
        <w:tc>
          <w:tcPr>
            <w:tcW w:w="1103" w:type="dxa"/>
          </w:tcPr>
          <w:p w14:paraId="5038B3FF" w14:textId="77777777" w:rsidR="0061524D" w:rsidRPr="00487927" w:rsidRDefault="0061524D" w:rsidP="001B2204">
            <w:pPr>
              <w:jc w:val="center"/>
              <w:rPr>
                <w:rFonts w:cstheme="minorHAnsi"/>
                <w:szCs w:val="20"/>
              </w:rPr>
            </w:pPr>
          </w:p>
        </w:tc>
      </w:tr>
      <w:tr w:rsidR="0061524D" w:rsidRPr="00487927" w14:paraId="58C9C8D2" w14:textId="02D6BD5F" w:rsidTr="0061524D">
        <w:tc>
          <w:tcPr>
            <w:tcW w:w="1255" w:type="dxa"/>
          </w:tcPr>
          <w:p w14:paraId="2EC36C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901_05</w:t>
            </w:r>
          </w:p>
        </w:tc>
        <w:tc>
          <w:tcPr>
            <w:tcW w:w="990" w:type="dxa"/>
          </w:tcPr>
          <w:p w14:paraId="48DCFEE4" w14:textId="67F615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313F47" w14:textId="096027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B0631B" w14:textId="2351B6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774969" w14:textId="51B99C5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553B9D" w14:textId="4AFC0C7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DCF86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2AC53F" w14:textId="77777777" w:rsidR="0061524D" w:rsidRPr="00487927" w:rsidRDefault="0061524D" w:rsidP="001B2204">
            <w:pPr>
              <w:jc w:val="center"/>
              <w:rPr>
                <w:rFonts w:cstheme="minorHAnsi"/>
                <w:szCs w:val="20"/>
              </w:rPr>
            </w:pPr>
          </w:p>
        </w:tc>
        <w:tc>
          <w:tcPr>
            <w:tcW w:w="990" w:type="dxa"/>
          </w:tcPr>
          <w:p w14:paraId="0890FD4D" w14:textId="77777777" w:rsidR="0061524D" w:rsidRPr="00487927" w:rsidRDefault="0061524D" w:rsidP="001B2204">
            <w:pPr>
              <w:jc w:val="center"/>
              <w:rPr>
                <w:rFonts w:cstheme="minorHAnsi"/>
                <w:szCs w:val="20"/>
              </w:rPr>
            </w:pPr>
          </w:p>
        </w:tc>
        <w:tc>
          <w:tcPr>
            <w:tcW w:w="990" w:type="dxa"/>
          </w:tcPr>
          <w:p w14:paraId="00C59542" w14:textId="77777777" w:rsidR="0061524D" w:rsidRPr="00487927" w:rsidRDefault="0061524D" w:rsidP="001B2204">
            <w:pPr>
              <w:jc w:val="center"/>
              <w:rPr>
                <w:rFonts w:cstheme="minorHAnsi"/>
                <w:szCs w:val="20"/>
              </w:rPr>
            </w:pPr>
          </w:p>
        </w:tc>
        <w:tc>
          <w:tcPr>
            <w:tcW w:w="1103" w:type="dxa"/>
          </w:tcPr>
          <w:p w14:paraId="37ABB651" w14:textId="77777777" w:rsidR="0061524D" w:rsidRPr="00487927" w:rsidRDefault="0061524D" w:rsidP="001B2204">
            <w:pPr>
              <w:jc w:val="center"/>
              <w:rPr>
                <w:rFonts w:cstheme="minorHAnsi"/>
                <w:szCs w:val="20"/>
              </w:rPr>
            </w:pPr>
          </w:p>
        </w:tc>
        <w:tc>
          <w:tcPr>
            <w:tcW w:w="1103" w:type="dxa"/>
          </w:tcPr>
          <w:p w14:paraId="032B9565" w14:textId="77777777" w:rsidR="0061524D" w:rsidRPr="00487927" w:rsidRDefault="0061524D" w:rsidP="001B2204">
            <w:pPr>
              <w:jc w:val="center"/>
              <w:rPr>
                <w:rFonts w:cstheme="minorHAnsi"/>
                <w:szCs w:val="20"/>
              </w:rPr>
            </w:pPr>
          </w:p>
        </w:tc>
      </w:tr>
      <w:tr w:rsidR="0061524D" w:rsidRPr="00487927" w14:paraId="602CA97F" w14:textId="4F372119" w:rsidTr="0061524D">
        <w:tc>
          <w:tcPr>
            <w:tcW w:w="1255" w:type="dxa"/>
          </w:tcPr>
          <w:p w14:paraId="504CA6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901_06</w:t>
            </w:r>
          </w:p>
        </w:tc>
        <w:tc>
          <w:tcPr>
            <w:tcW w:w="990" w:type="dxa"/>
          </w:tcPr>
          <w:p w14:paraId="5297ADEA" w14:textId="66AA3AA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A5728F" w14:textId="612B3B8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FBBF16" w14:textId="10E2D9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EAD09" w14:textId="58AF14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289FE2" w14:textId="754817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8A62F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62DED1" w14:textId="77777777" w:rsidR="0061524D" w:rsidRPr="00487927" w:rsidRDefault="0061524D" w:rsidP="001B2204">
            <w:pPr>
              <w:jc w:val="center"/>
              <w:rPr>
                <w:rFonts w:cstheme="minorHAnsi"/>
                <w:szCs w:val="20"/>
              </w:rPr>
            </w:pPr>
          </w:p>
        </w:tc>
        <w:tc>
          <w:tcPr>
            <w:tcW w:w="990" w:type="dxa"/>
          </w:tcPr>
          <w:p w14:paraId="14A80F4C" w14:textId="77777777" w:rsidR="0061524D" w:rsidRPr="00487927" w:rsidRDefault="0061524D" w:rsidP="001B2204">
            <w:pPr>
              <w:jc w:val="center"/>
              <w:rPr>
                <w:rFonts w:cstheme="minorHAnsi"/>
                <w:szCs w:val="20"/>
              </w:rPr>
            </w:pPr>
          </w:p>
        </w:tc>
        <w:tc>
          <w:tcPr>
            <w:tcW w:w="990" w:type="dxa"/>
          </w:tcPr>
          <w:p w14:paraId="72E87FEA" w14:textId="77777777" w:rsidR="0061524D" w:rsidRPr="00487927" w:rsidRDefault="0061524D" w:rsidP="001B2204">
            <w:pPr>
              <w:jc w:val="center"/>
              <w:rPr>
                <w:rFonts w:cstheme="minorHAnsi"/>
                <w:szCs w:val="20"/>
              </w:rPr>
            </w:pPr>
          </w:p>
        </w:tc>
        <w:tc>
          <w:tcPr>
            <w:tcW w:w="1103" w:type="dxa"/>
          </w:tcPr>
          <w:p w14:paraId="6E9B095B" w14:textId="77777777" w:rsidR="0061524D" w:rsidRPr="00487927" w:rsidRDefault="0061524D" w:rsidP="001B2204">
            <w:pPr>
              <w:jc w:val="center"/>
              <w:rPr>
                <w:rFonts w:cstheme="minorHAnsi"/>
                <w:szCs w:val="20"/>
              </w:rPr>
            </w:pPr>
          </w:p>
        </w:tc>
        <w:tc>
          <w:tcPr>
            <w:tcW w:w="1103" w:type="dxa"/>
          </w:tcPr>
          <w:p w14:paraId="10FDAA74" w14:textId="77777777" w:rsidR="0061524D" w:rsidRPr="00487927" w:rsidRDefault="0061524D" w:rsidP="001B2204">
            <w:pPr>
              <w:jc w:val="center"/>
              <w:rPr>
                <w:rFonts w:cstheme="minorHAnsi"/>
                <w:szCs w:val="20"/>
              </w:rPr>
            </w:pPr>
          </w:p>
        </w:tc>
      </w:tr>
      <w:tr w:rsidR="0061524D" w:rsidRPr="00487927" w14:paraId="66A02F20" w14:textId="717360D7" w:rsidTr="0061524D">
        <w:tc>
          <w:tcPr>
            <w:tcW w:w="1255" w:type="dxa"/>
          </w:tcPr>
          <w:p w14:paraId="7BED71A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901_07</w:t>
            </w:r>
          </w:p>
        </w:tc>
        <w:tc>
          <w:tcPr>
            <w:tcW w:w="990" w:type="dxa"/>
          </w:tcPr>
          <w:p w14:paraId="0314FFFC" w14:textId="2B990A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E7C3E" w14:textId="1FF7DE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4306F0" w14:textId="69B030E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F76944" w14:textId="4FA92EB2"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614F89" w14:textId="53012BB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34FB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C14876" w14:textId="77777777" w:rsidR="0061524D" w:rsidRPr="00487927" w:rsidRDefault="0061524D" w:rsidP="001B2204">
            <w:pPr>
              <w:jc w:val="center"/>
              <w:rPr>
                <w:rFonts w:cstheme="minorHAnsi"/>
                <w:szCs w:val="20"/>
              </w:rPr>
            </w:pPr>
          </w:p>
        </w:tc>
        <w:tc>
          <w:tcPr>
            <w:tcW w:w="990" w:type="dxa"/>
          </w:tcPr>
          <w:p w14:paraId="01A046E9" w14:textId="77777777" w:rsidR="0061524D" w:rsidRPr="00487927" w:rsidRDefault="0061524D" w:rsidP="001B2204">
            <w:pPr>
              <w:jc w:val="center"/>
              <w:rPr>
                <w:rFonts w:cstheme="minorHAnsi"/>
                <w:szCs w:val="20"/>
              </w:rPr>
            </w:pPr>
          </w:p>
        </w:tc>
        <w:tc>
          <w:tcPr>
            <w:tcW w:w="990" w:type="dxa"/>
          </w:tcPr>
          <w:p w14:paraId="39F314E2" w14:textId="77777777" w:rsidR="0061524D" w:rsidRPr="00487927" w:rsidRDefault="0061524D" w:rsidP="001B2204">
            <w:pPr>
              <w:jc w:val="center"/>
              <w:rPr>
                <w:rFonts w:cstheme="minorHAnsi"/>
                <w:szCs w:val="20"/>
              </w:rPr>
            </w:pPr>
          </w:p>
        </w:tc>
        <w:tc>
          <w:tcPr>
            <w:tcW w:w="1103" w:type="dxa"/>
          </w:tcPr>
          <w:p w14:paraId="68785093" w14:textId="77777777" w:rsidR="0061524D" w:rsidRPr="00487927" w:rsidRDefault="0061524D" w:rsidP="001B2204">
            <w:pPr>
              <w:jc w:val="center"/>
              <w:rPr>
                <w:rFonts w:cstheme="minorHAnsi"/>
                <w:szCs w:val="20"/>
              </w:rPr>
            </w:pPr>
          </w:p>
        </w:tc>
        <w:tc>
          <w:tcPr>
            <w:tcW w:w="1103" w:type="dxa"/>
          </w:tcPr>
          <w:p w14:paraId="72570B58" w14:textId="77777777" w:rsidR="0061524D" w:rsidRPr="00487927" w:rsidRDefault="0061524D" w:rsidP="001B2204">
            <w:pPr>
              <w:jc w:val="center"/>
              <w:rPr>
                <w:rFonts w:cstheme="minorHAnsi"/>
                <w:szCs w:val="20"/>
              </w:rPr>
            </w:pPr>
          </w:p>
        </w:tc>
      </w:tr>
      <w:tr w:rsidR="0061524D" w:rsidRPr="00487927" w14:paraId="2FF4B847" w14:textId="7BF8EDB7" w:rsidTr="0061524D">
        <w:tc>
          <w:tcPr>
            <w:tcW w:w="1255" w:type="dxa"/>
          </w:tcPr>
          <w:p w14:paraId="27356FD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901_08</w:t>
            </w:r>
          </w:p>
        </w:tc>
        <w:tc>
          <w:tcPr>
            <w:tcW w:w="990" w:type="dxa"/>
          </w:tcPr>
          <w:p w14:paraId="27CEDE37" w14:textId="292E4DC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110A89" w14:textId="57AD20C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E13AA2" w14:textId="275037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888DCB" w14:textId="2871532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CE0BC6" w14:textId="248E48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A69B4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7EDD853" w14:textId="77777777" w:rsidR="0061524D" w:rsidRPr="00487927" w:rsidRDefault="0061524D" w:rsidP="001B2204">
            <w:pPr>
              <w:jc w:val="center"/>
              <w:rPr>
                <w:rFonts w:cstheme="minorHAnsi"/>
                <w:szCs w:val="20"/>
              </w:rPr>
            </w:pPr>
          </w:p>
        </w:tc>
        <w:tc>
          <w:tcPr>
            <w:tcW w:w="990" w:type="dxa"/>
          </w:tcPr>
          <w:p w14:paraId="615C92AD" w14:textId="77777777" w:rsidR="0061524D" w:rsidRPr="00487927" w:rsidRDefault="0061524D" w:rsidP="001B2204">
            <w:pPr>
              <w:jc w:val="center"/>
              <w:rPr>
                <w:rFonts w:cstheme="minorHAnsi"/>
                <w:szCs w:val="20"/>
              </w:rPr>
            </w:pPr>
          </w:p>
        </w:tc>
        <w:tc>
          <w:tcPr>
            <w:tcW w:w="990" w:type="dxa"/>
          </w:tcPr>
          <w:p w14:paraId="4C9BB698" w14:textId="77777777" w:rsidR="0061524D" w:rsidRPr="00487927" w:rsidRDefault="0061524D" w:rsidP="001B2204">
            <w:pPr>
              <w:jc w:val="center"/>
              <w:rPr>
                <w:rFonts w:cstheme="minorHAnsi"/>
                <w:szCs w:val="20"/>
              </w:rPr>
            </w:pPr>
          </w:p>
        </w:tc>
        <w:tc>
          <w:tcPr>
            <w:tcW w:w="1103" w:type="dxa"/>
          </w:tcPr>
          <w:p w14:paraId="2E63C10D" w14:textId="77777777" w:rsidR="0061524D" w:rsidRPr="00487927" w:rsidRDefault="0061524D" w:rsidP="001B2204">
            <w:pPr>
              <w:jc w:val="center"/>
              <w:rPr>
                <w:rFonts w:cstheme="minorHAnsi"/>
                <w:szCs w:val="20"/>
              </w:rPr>
            </w:pPr>
          </w:p>
        </w:tc>
        <w:tc>
          <w:tcPr>
            <w:tcW w:w="1103" w:type="dxa"/>
          </w:tcPr>
          <w:p w14:paraId="17C46FA8" w14:textId="77777777" w:rsidR="0061524D" w:rsidRPr="00487927" w:rsidRDefault="0061524D" w:rsidP="001B2204">
            <w:pPr>
              <w:jc w:val="center"/>
              <w:rPr>
                <w:rFonts w:cstheme="minorHAnsi"/>
                <w:szCs w:val="20"/>
              </w:rPr>
            </w:pPr>
          </w:p>
        </w:tc>
      </w:tr>
      <w:tr w:rsidR="0061524D" w:rsidRPr="00487927" w14:paraId="41DDE094" w14:textId="5D53DE4B" w:rsidTr="0061524D">
        <w:tc>
          <w:tcPr>
            <w:tcW w:w="1255" w:type="dxa"/>
          </w:tcPr>
          <w:p w14:paraId="5224C7A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901_09</w:t>
            </w:r>
          </w:p>
        </w:tc>
        <w:tc>
          <w:tcPr>
            <w:tcW w:w="990" w:type="dxa"/>
          </w:tcPr>
          <w:p w14:paraId="301C1844" w14:textId="706A78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0CBF7D" w14:textId="462FBA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A94B6" w14:textId="4B7D5E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196F57" w14:textId="1E8F0B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1B0C7B" w14:textId="6EB45B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BA9E0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2DBB78" w14:textId="77777777" w:rsidR="0061524D" w:rsidRPr="00487927" w:rsidRDefault="0061524D" w:rsidP="001B2204">
            <w:pPr>
              <w:jc w:val="center"/>
              <w:rPr>
                <w:rFonts w:cstheme="minorHAnsi"/>
                <w:szCs w:val="20"/>
              </w:rPr>
            </w:pPr>
          </w:p>
        </w:tc>
        <w:tc>
          <w:tcPr>
            <w:tcW w:w="990" w:type="dxa"/>
          </w:tcPr>
          <w:p w14:paraId="7186FCB1" w14:textId="77777777" w:rsidR="0061524D" w:rsidRPr="00487927" w:rsidRDefault="0061524D" w:rsidP="001B2204">
            <w:pPr>
              <w:jc w:val="center"/>
              <w:rPr>
                <w:rFonts w:cstheme="minorHAnsi"/>
                <w:szCs w:val="20"/>
              </w:rPr>
            </w:pPr>
          </w:p>
        </w:tc>
        <w:tc>
          <w:tcPr>
            <w:tcW w:w="990" w:type="dxa"/>
          </w:tcPr>
          <w:p w14:paraId="2483EB46" w14:textId="77777777" w:rsidR="0061524D" w:rsidRPr="00487927" w:rsidRDefault="0061524D" w:rsidP="001B2204">
            <w:pPr>
              <w:jc w:val="center"/>
              <w:rPr>
                <w:rFonts w:cstheme="minorHAnsi"/>
                <w:szCs w:val="20"/>
              </w:rPr>
            </w:pPr>
          </w:p>
        </w:tc>
        <w:tc>
          <w:tcPr>
            <w:tcW w:w="1103" w:type="dxa"/>
          </w:tcPr>
          <w:p w14:paraId="2E1F1E96" w14:textId="77777777" w:rsidR="0061524D" w:rsidRPr="00487927" w:rsidRDefault="0061524D" w:rsidP="001B2204">
            <w:pPr>
              <w:jc w:val="center"/>
              <w:rPr>
                <w:rFonts w:cstheme="minorHAnsi"/>
                <w:szCs w:val="20"/>
              </w:rPr>
            </w:pPr>
          </w:p>
        </w:tc>
        <w:tc>
          <w:tcPr>
            <w:tcW w:w="1103" w:type="dxa"/>
          </w:tcPr>
          <w:p w14:paraId="7583D549" w14:textId="77777777" w:rsidR="0061524D" w:rsidRPr="00487927" w:rsidRDefault="0061524D" w:rsidP="001B2204">
            <w:pPr>
              <w:jc w:val="center"/>
              <w:rPr>
                <w:rFonts w:cstheme="minorHAnsi"/>
                <w:szCs w:val="20"/>
              </w:rPr>
            </w:pPr>
          </w:p>
        </w:tc>
      </w:tr>
      <w:tr w:rsidR="0061524D" w:rsidRPr="00487927" w14:paraId="3C55C76C" w14:textId="17E72E66" w:rsidTr="0061524D">
        <w:tc>
          <w:tcPr>
            <w:tcW w:w="1255" w:type="dxa"/>
          </w:tcPr>
          <w:p w14:paraId="4DE20B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901_10</w:t>
            </w:r>
          </w:p>
        </w:tc>
        <w:tc>
          <w:tcPr>
            <w:tcW w:w="990" w:type="dxa"/>
          </w:tcPr>
          <w:p w14:paraId="46452863" w14:textId="3F91289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E5FFA6" w14:textId="40DBAB3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E02806" w14:textId="23A5F0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F84093" w14:textId="70B836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8D786B" w14:textId="22D113F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5177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66D6AB" w14:textId="77777777" w:rsidR="0061524D" w:rsidRPr="00487927" w:rsidRDefault="0061524D" w:rsidP="001B2204">
            <w:pPr>
              <w:jc w:val="center"/>
              <w:rPr>
                <w:rFonts w:cstheme="minorHAnsi"/>
                <w:szCs w:val="20"/>
              </w:rPr>
            </w:pPr>
          </w:p>
        </w:tc>
        <w:tc>
          <w:tcPr>
            <w:tcW w:w="990" w:type="dxa"/>
          </w:tcPr>
          <w:p w14:paraId="24DDB6D2" w14:textId="77777777" w:rsidR="0061524D" w:rsidRPr="00487927" w:rsidRDefault="0061524D" w:rsidP="001B2204">
            <w:pPr>
              <w:jc w:val="center"/>
              <w:rPr>
                <w:rFonts w:cstheme="minorHAnsi"/>
                <w:szCs w:val="20"/>
              </w:rPr>
            </w:pPr>
          </w:p>
        </w:tc>
        <w:tc>
          <w:tcPr>
            <w:tcW w:w="990" w:type="dxa"/>
          </w:tcPr>
          <w:p w14:paraId="4A0D9A99" w14:textId="77777777" w:rsidR="0061524D" w:rsidRPr="00487927" w:rsidRDefault="0061524D" w:rsidP="001B2204">
            <w:pPr>
              <w:jc w:val="center"/>
              <w:rPr>
                <w:rFonts w:cstheme="minorHAnsi"/>
                <w:szCs w:val="20"/>
              </w:rPr>
            </w:pPr>
          </w:p>
        </w:tc>
        <w:tc>
          <w:tcPr>
            <w:tcW w:w="1103" w:type="dxa"/>
          </w:tcPr>
          <w:p w14:paraId="461E4A82" w14:textId="77777777" w:rsidR="0061524D" w:rsidRPr="00487927" w:rsidRDefault="0061524D" w:rsidP="001B2204">
            <w:pPr>
              <w:jc w:val="center"/>
              <w:rPr>
                <w:rFonts w:cstheme="minorHAnsi"/>
                <w:szCs w:val="20"/>
              </w:rPr>
            </w:pPr>
          </w:p>
        </w:tc>
        <w:tc>
          <w:tcPr>
            <w:tcW w:w="1103" w:type="dxa"/>
          </w:tcPr>
          <w:p w14:paraId="1AEBADBD" w14:textId="77777777" w:rsidR="0061524D" w:rsidRPr="00487927" w:rsidRDefault="0061524D" w:rsidP="001B2204">
            <w:pPr>
              <w:jc w:val="center"/>
              <w:rPr>
                <w:rFonts w:cstheme="minorHAnsi"/>
                <w:szCs w:val="20"/>
              </w:rPr>
            </w:pPr>
          </w:p>
        </w:tc>
      </w:tr>
      <w:tr w:rsidR="0061524D" w:rsidRPr="00487927" w14:paraId="763E87AD" w14:textId="527E6988" w:rsidTr="0061524D">
        <w:tc>
          <w:tcPr>
            <w:tcW w:w="1255" w:type="dxa"/>
          </w:tcPr>
          <w:p w14:paraId="05B04A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901_11</w:t>
            </w:r>
          </w:p>
        </w:tc>
        <w:tc>
          <w:tcPr>
            <w:tcW w:w="990" w:type="dxa"/>
          </w:tcPr>
          <w:p w14:paraId="25503142" w14:textId="3ED020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25629D" w14:textId="662B470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F9581F" w14:textId="301406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A23E8E" w14:textId="6601CF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450164" w14:textId="53D230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5349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187C4F0" w14:textId="77777777" w:rsidR="0061524D" w:rsidRPr="00487927" w:rsidRDefault="0061524D" w:rsidP="001B2204">
            <w:pPr>
              <w:jc w:val="center"/>
              <w:rPr>
                <w:rFonts w:cstheme="minorHAnsi"/>
                <w:szCs w:val="20"/>
              </w:rPr>
            </w:pPr>
          </w:p>
        </w:tc>
        <w:tc>
          <w:tcPr>
            <w:tcW w:w="990" w:type="dxa"/>
          </w:tcPr>
          <w:p w14:paraId="75E9C046" w14:textId="77777777" w:rsidR="0061524D" w:rsidRPr="00487927" w:rsidRDefault="0061524D" w:rsidP="001B2204">
            <w:pPr>
              <w:jc w:val="center"/>
              <w:rPr>
                <w:rFonts w:cstheme="minorHAnsi"/>
                <w:szCs w:val="20"/>
              </w:rPr>
            </w:pPr>
          </w:p>
        </w:tc>
        <w:tc>
          <w:tcPr>
            <w:tcW w:w="990" w:type="dxa"/>
          </w:tcPr>
          <w:p w14:paraId="5C67F182" w14:textId="77777777" w:rsidR="0061524D" w:rsidRPr="00487927" w:rsidRDefault="0061524D" w:rsidP="001B2204">
            <w:pPr>
              <w:jc w:val="center"/>
              <w:rPr>
                <w:rFonts w:cstheme="minorHAnsi"/>
                <w:szCs w:val="20"/>
              </w:rPr>
            </w:pPr>
          </w:p>
        </w:tc>
        <w:tc>
          <w:tcPr>
            <w:tcW w:w="1103" w:type="dxa"/>
          </w:tcPr>
          <w:p w14:paraId="64578784" w14:textId="77777777" w:rsidR="0061524D" w:rsidRPr="00487927" w:rsidRDefault="0061524D" w:rsidP="001B2204">
            <w:pPr>
              <w:jc w:val="center"/>
              <w:rPr>
                <w:rFonts w:cstheme="minorHAnsi"/>
                <w:szCs w:val="20"/>
              </w:rPr>
            </w:pPr>
          </w:p>
        </w:tc>
        <w:tc>
          <w:tcPr>
            <w:tcW w:w="1103" w:type="dxa"/>
          </w:tcPr>
          <w:p w14:paraId="56A3772C" w14:textId="77777777" w:rsidR="0061524D" w:rsidRPr="00487927" w:rsidRDefault="0061524D" w:rsidP="001B2204">
            <w:pPr>
              <w:jc w:val="center"/>
              <w:rPr>
                <w:rFonts w:cstheme="minorHAnsi"/>
                <w:szCs w:val="20"/>
              </w:rPr>
            </w:pPr>
          </w:p>
        </w:tc>
      </w:tr>
      <w:tr w:rsidR="0061524D" w:rsidRPr="00487927" w14:paraId="2CA9694C" w14:textId="63B432E0" w:rsidTr="0061524D">
        <w:tc>
          <w:tcPr>
            <w:tcW w:w="1255" w:type="dxa"/>
          </w:tcPr>
          <w:p w14:paraId="26BC4D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901_12</w:t>
            </w:r>
          </w:p>
        </w:tc>
        <w:tc>
          <w:tcPr>
            <w:tcW w:w="990" w:type="dxa"/>
          </w:tcPr>
          <w:p w14:paraId="5CEBDBC9" w14:textId="5174CB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F63352" w14:textId="107E6B6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966004" w14:textId="0B4A13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C2DB95" w14:textId="6E7CAC9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1B8205" w14:textId="0846A2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57BA4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05593B" w14:textId="77777777" w:rsidR="0061524D" w:rsidRPr="00487927" w:rsidRDefault="0061524D" w:rsidP="001B2204">
            <w:pPr>
              <w:jc w:val="center"/>
              <w:rPr>
                <w:rFonts w:cstheme="minorHAnsi"/>
                <w:szCs w:val="20"/>
              </w:rPr>
            </w:pPr>
          </w:p>
        </w:tc>
        <w:tc>
          <w:tcPr>
            <w:tcW w:w="990" w:type="dxa"/>
          </w:tcPr>
          <w:p w14:paraId="56CB1E4A" w14:textId="77777777" w:rsidR="0061524D" w:rsidRPr="00487927" w:rsidRDefault="0061524D" w:rsidP="001B2204">
            <w:pPr>
              <w:jc w:val="center"/>
              <w:rPr>
                <w:rFonts w:cstheme="minorHAnsi"/>
                <w:szCs w:val="20"/>
              </w:rPr>
            </w:pPr>
          </w:p>
        </w:tc>
        <w:tc>
          <w:tcPr>
            <w:tcW w:w="990" w:type="dxa"/>
          </w:tcPr>
          <w:p w14:paraId="5DE3E19A" w14:textId="77777777" w:rsidR="0061524D" w:rsidRPr="00487927" w:rsidRDefault="0061524D" w:rsidP="001B2204">
            <w:pPr>
              <w:jc w:val="center"/>
              <w:rPr>
                <w:rFonts w:cstheme="minorHAnsi"/>
                <w:szCs w:val="20"/>
              </w:rPr>
            </w:pPr>
          </w:p>
        </w:tc>
        <w:tc>
          <w:tcPr>
            <w:tcW w:w="1103" w:type="dxa"/>
          </w:tcPr>
          <w:p w14:paraId="71B9921A" w14:textId="77777777" w:rsidR="0061524D" w:rsidRPr="00487927" w:rsidRDefault="0061524D" w:rsidP="001B2204">
            <w:pPr>
              <w:jc w:val="center"/>
              <w:rPr>
                <w:rFonts w:cstheme="minorHAnsi"/>
                <w:szCs w:val="20"/>
              </w:rPr>
            </w:pPr>
          </w:p>
        </w:tc>
        <w:tc>
          <w:tcPr>
            <w:tcW w:w="1103" w:type="dxa"/>
          </w:tcPr>
          <w:p w14:paraId="1310AA0C" w14:textId="77777777" w:rsidR="0061524D" w:rsidRPr="00487927" w:rsidRDefault="0061524D" w:rsidP="001B2204">
            <w:pPr>
              <w:jc w:val="center"/>
              <w:rPr>
                <w:rFonts w:cstheme="minorHAnsi"/>
                <w:szCs w:val="20"/>
              </w:rPr>
            </w:pPr>
          </w:p>
        </w:tc>
      </w:tr>
      <w:tr w:rsidR="0061524D" w:rsidRPr="00487927" w14:paraId="5E5340E6" w14:textId="4F47360B" w:rsidTr="0061524D">
        <w:tc>
          <w:tcPr>
            <w:tcW w:w="1255" w:type="dxa"/>
          </w:tcPr>
          <w:p w14:paraId="03534E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902_01</w:t>
            </w:r>
          </w:p>
        </w:tc>
        <w:tc>
          <w:tcPr>
            <w:tcW w:w="990" w:type="dxa"/>
          </w:tcPr>
          <w:p w14:paraId="5574F4B9" w14:textId="08A9DB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024545" w14:textId="5F5B87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F3BB7E" w14:textId="33C996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BC1A21" w14:textId="3FF661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283027" w14:textId="066EB2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CC08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940F34" w14:textId="77777777" w:rsidR="0061524D" w:rsidRPr="00487927" w:rsidRDefault="0061524D" w:rsidP="001B2204">
            <w:pPr>
              <w:jc w:val="center"/>
              <w:rPr>
                <w:rFonts w:cstheme="minorHAnsi"/>
                <w:szCs w:val="20"/>
              </w:rPr>
            </w:pPr>
          </w:p>
        </w:tc>
        <w:tc>
          <w:tcPr>
            <w:tcW w:w="990" w:type="dxa"/>
          </w:tcPr>
          <w:p w14:paraId="7ED8D4D4" w14:textId="77777777" w:rsidR="0061524D" w:rsidRPr="00487927" w:rsidRDefault="0061524D" w:rsidP="001B2204">
            <w:pPr>
              <w:jc w:val="center"/>
              <w:rPr>
                <w:rFonts w:cstheme="minorHAnsi"/>
                <w:szCs w:val="20"/>
              </w:rPr>
            </w:pPr>
          </w:p>
        </w:tc>
        <w:tc>
          <w:tcPr>
            <w:tcW w:w="990" w:type="dxa"/>
          </w:tcPr>
          <w:p w14:paraId="235FD0CF" w14:textId="77777777" w:rsidR="0061524D" w:rsidRPr="00487927" w:rsidRDefault="0061524D" w:rsidP="001B2204">
            <w:pPr>
              <w:jc w:val="center"/>
              <w:rPr>
                <w:rFonts w:cstheme="minorHAnsi"/>
                <w:szCs w:val="20"/>
              </w:rPr>
            </w:pPr>
          </w:p>
        </w:tc>
        <w:tc>
          <w:tcPr>
            <w:tcW w:w="1103" w:type="dxa"/>
          </w:tcPr>
          <w:p w14:paraId="27ED7148" w14:textId="77777777" w:rsidR="0061524D" w:rsidRPr="00487927" w:rsidRDefault="0061524D" w:rsidP="001B2204">
            <w:pPr>
              <w:jc w:val="center"/>
              <w:rPr>
                <w:rFonts w:cstheme="minorHAnsi"/>
                <w:szCs w:val="20"/>
              </w:rPr>
            </w:pPr>
          </w:p>
        </w:tc>
        <w:tc>
          <w:tcPr>
            <w:tcW w:w="1103" w:type="dxa"/>
          </w:tcPr>
          <w:p w14:paraId="79F12DAE" w14:textId="77777777" w:rsidR="0061524D" w:rsidRPr="00487927" w:rsidRDefault="0061524D" w:rsidP="001B2204">
            <w:pPr>
              <w:jc w:val="center"/>
              <w:rPr>
                <w:rFonts w:cstheme="minorHAnsi"/>
                <w:szCs w:val="20"/>
              </w:rPr>
            </w:pPr>
          </w:p>
        </w:tc>
      </w:tr>
      <w:tr w:rsidR="0061524D" w:rsidRPr="00487927" w14:paraId="2B7B00A2" w14:textId="6743789C" w:rsidTr="0061524D">
        <w:tc>
          <w:tcPr>
            <w:tcW w:w="1255" w:type="dxa"/>
          </w:tcPr>
          <w:p w14:paraId="276C61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902_02</w:t>
            </w:r>
          </w:p>
        </w:tc>
        <w:tc>
          <w:tcPr>
            <w:tcW w:w="990" w:type="dxa"/>
          </w:tcPr>
          <w:p w14:paraId="7C2272B1" w14:textId="77639E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E89D66" w14:textId="02DD3A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57E70C" w14:textId="57939FA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0C2FA8" w14:textId="6A17436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EB06BC" w14:textId="4E4347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6E02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A3B2EA7" w14:textId="77777777" w:rsidR="0061524D" w:rsidRPr="00487927" w:rsidRDefault="0061524D" w:rsidP="001B2204">
            <w:pPr>
              <w:jc w:val="center"/>
              <w:rPr>
                <w:rFonts w:cstheme="minorHAnsi"/>
                <w:szCs w:val="20"/>
              </w:rPr>
            </w:pPr>
          </w:p>
        </w:tc>
        <w:tc>
          <w:tcPr>
            <w:tcW w:w="990" w:type="dxa"/>
          </w:tcPr>
          <w:p w14:paraId="7A4A84A4" w14:textId="77777777" w:rsidR="0061524D" w:rsidRPr="00487927" w:rsidRDefault="0061524D" w:rsidP="001B2204">
            <w:pPr>
              <w:jc w:val="center"/>
              <w:rPr>
                <w:rFonts w:cstheme="minorHAnsi"/>
                <w:szCs w:val="20"/>
              </w:rPr>
            </w:pPr>
          </w:p>
        </w:tc>
        <w:tc>
          <w:tcPr>
            <w:tcW w:w="990" w:type="dxa"/>
          </w:tcPr>
          <w:p w14:paraId="2EFCAEA7" w14:textId="77777777" w:rsidR="0061524D" w:rsidRPr="00487927" w:rsidRDefault="0061524D" w:rsidP="001B2204">
            <w:pPr>
              <w:jc w:val="center"/>
              <w:rPr>
                <w:rFonts w:cstheme="minorHAnsi"/>
                <w:szCs w:val="20"/>
              </w:rPr>
            </w:pPr>
          </w:p>
        </w:tc>
        <w:tc>
          <w:tcPr>
            <w:tcW w:w="1103" w:type="dxa"/>
          </w:tcPr>
          <w:p w14:paraId="6951BE41" w14:textId="77777777" w:rsidR="0061524D" w:rsidRPr="00487927" w:rsidRDefault="0061524D" w:rsidP="001B2204">
            <w:pPr>
              <w:jc w:val="center"/>
              <w:rPr>
                <w:rFonts w:cstheme="minorHAnsi"/>
                <w:szCs w:val="20"/>
              </w:rPr>
            </w:pPr>
          </w:p>
        </w:tc>
        <w:tc>
          <w:tcPr>
            <w:tcW w:w="1103" w:type="dxa"/>
          </w:tcPr>
          <w:p w14:paraId="2276DB0E" w14:textId="77777777" w:rsidR="0061524D" w:rsidRPr="00487927" w:rsidRDefault="0061524D" w:rsidP="001B2204">
            <w:pPr>
              <w:jc w:val="center"/>
              <w:rPr>
                <w:rFonts w:cstheme="minorHAnsi"/>
                <w:szCs w:val="20"/>
              </w:rPr>
            </w:pPr>
          </w:p>
        </w:tc>
      </w:tr>
      <w:tr w:rsidR="0061524D" w:rsidRPr="00487927" w14:paraId="73028CF2" w14:textId="74EA6745" w:rsidTr="0061524D">
        <w:tc>
          <w:tcPr>
            <w:tcW w:w="1255" w:type="dxa"/>
          </w:tcPr>
          <w:p w14:paraId="6DBD8FB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902_03</w:t>
            </w:r>
          </w:p>
        </w:tc>
        <w:tc>
          <w:tcPr>
            <w:tcW w:w="990" w:type="dxa"/>
          </w:tcPr>
          <w:p w14:paraId="48001FD9" w14:textId="43B21A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3E37B8" w14:textId="5096E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81F3D0" w14:textId="5561B3C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7DE9E2" w14:textId="198251E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EC4D29" w14:textId="1C8CE6C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58E4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663FECD" w14:textId="77777777" w:rsidR="0061524D" w:rsidRPr="00487927" w:rsidRDefault="0061524D" w:rsidP="001B2204">
            <w:pPr>
              <w:jc w:val="center"/>
              <w:rPr>
                <w:rFonts w:cstheme="minorHAnsi"/>
                <w:szCs w:val="20"/>
              </w:rPr>
            </w:pPr>
          </w:p>
        </w:tc>
        <w:tc>
          <w:tcPr>
            <w:tcW w:w="990" w:type="dxa"/>
          </w:tcPr>
          <w:p w14:paraId="0C2C1CED" w14:textId="77777777" w:rsidR="0061524D" w:rsidRPr="00487927" w:rsidRDefault="0061524D" w:rsidP="001B2204">
            <w:pPr>
              <w:jc w:val="center"/>
              <w:rPr>
                <w:rFonts w:cstheme="minorHAnsi"/>
                <w:szCs w:val="20"/>
              </w:rPr>
            </w:pPr>
          </w:p>
        </w:tc>
        <w:tc>
          <w:tcPr>
            <w:tcW w:w="990" w:type="dxa"/>
          </w:tcPr>
          <w:p w14:paraId="57962693" w14:textId="77777777" w:rsidR="0061524D" w:rsidRPr="00487927" w:rsidRDefault="0061524D" w:rsidP="001B2204">
            <w:pPr>
              <w:jc w:val="center"/>
              <w:rPr>
                <w:rFonts w:cstheme="minorHAnsi"/>
                <w:szCs w:val="20"/>
              </w:rPr>
            </w:pPr>
          </w:p>
        </w:tc>
        <w:tc>
          <w:tcPr>
            <w:tcW w:w="1103" w:type="dxa"/>
          </w:tcPr>
          <w:p w14:paraId="1E897F41" w14:textId="77777777" w:rsidR="0061524D" w:rsidRPr="00487927" w:rsidRDefault="0061524D" w:rsidP="001B2204">
            <w:pPr>
              <w:jc w:val="center"/>
              <w:rPr>
                <w:rFonts w:cstheme="minorHAnsi"/>
                <w:szCs w:val="20"/>
              </w:rPr>
            </w:pPr>
          </w:p>
        </w:tc>
        <w:tc>
          <w:tcPr>
            <w:tcW w:w="1103" w:type="dxa"/>
          </w:tcPr>
          <w:p w14:paraId="5F88C8B6" w14:textId="77777777" w:rsidR="0061524D" w:rsidRPr="00487927" w:rsidRDefault="0061524D" w:rsidP="001B2204">
            <w:pPr>
              <w:jc w:val="center"/>
              <w:rPr>
                <w:rFonts w:cstheme="minorHAnsi"/>
                <w:szCs w:val="20"/>
              </w:rPr>
            </w:pPr>
          </w:p>
        </w:tc>
      </w:tr>
      <w:tr w:rsidR="0061524D" w:rsidRPr="00487927" w14:paraId="641EE0FF" w14:textId="70674A46" w:rsidTr="0061524D">
        <w:tc>
          <w:tcPr>
            <w:tcW w:w="1255" w:type="dxa"/>
          </w:tcPr>
          <w:p w14:paraId="4325730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902_04</w:t>
            </w:r>
          </w:p>
        </w:tc>
        <w:tc>
          <w:tcPr>
            <w:tcW w:w="990" w:type="dxa"/>
          </w:tcPr>
          <w:p w14:paraId="7706EFDA" w14:textId="22B473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BBC1DF" w14:textId="47D2A4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ED6A3B" w14:textId="203B6D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A44AAC" w14:textId="378D43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093D0F" w14:textId="4D82668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7859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F27127" w14:textId="77777777" w:rsidR="0061524D" w:rsidRPr="00487927" w:rsidRDefault="0061524D" w:rsidP="001B2204">
            <w:pPr>
              <w:jc w:val="center"/>
              <w:rPr>
                <w:rFonts w:cstheme="minorHAnsi"/>
                <w:szCs w:val="20"/>
              </w:rPr>
            </w:pPr>
          </w:p>
        </w:tc>
        <w:tc>
          <w:tcPr>
            <w:tcW w:w="990" w:type="dxa"/>
          </w:tcPr>
          <w:p w14:paraId="27C86872" w14:textId="77777777" w:rsidR="0061524D" w:rsidRPr="00487927" w:rsidRDefault="0061524D" w:rsidP="001B2204">
            <w:pPr>
              <w:jc w:val="center"/>
              <w:rPr>
                <w:rFonts w:cstheme="minorHAnsi"/>
                <w:szCs w:val="20"/>
              </w:rPr>
            </w:pPr>
          </w:p>
        </w:tc>
        <w:tc>
          <w:tcPr>
            <w:tcW w:w="990" w:type="dxa"/>
          </w:tcPr>
          <w:p w14:paraId="1CF730C0" w14:textId="77777777" w:rsidR="0061524D" w:rsidRPr="00487927" w:rsidRDefault="0061524D" w:rsidP="001B2204">
            <w:pPr>
              <w:jc w:val="center"/>
              <w:rPr>
                <w:rFonts w:cstheme="minorHAnsi"/>
                <w:szCs w:val="20"/>
              </w:rPr>
            </w:pPr>
          </w:p>
        </w:tc>
        <w:tc>
          <w:tcPr>
            <w:tcW w:w="1103" w:type="dxa"/>
          </w:tcPr>
          <w:p w14:paraId="09A5CF21" w14:textId="77777777" w:rsidR="0061524D" w:rsidRPr="00487927" w:rsidRDefault="0061524D" w:rsidP="001B2204">
            <w:pPr>
              <w:jc w:val="center"/>
              <w:rPr>
                <w:rFonts w:cstheme="minorHAnsi"/>
                <w:szCs w:val="20"/>
              </w:rPr>
            </w:pPr>
          </w:p>
        </w:tc>
        <w:tc>
          <w:tcPr>
            <w:tcW w:w="1103" w:type="dxa"/>
          </w:tcPr>
          <w:p w14:paraId="459955F7" w14:textId="77777777" w:rsidR="0061524D" w:rsidRPr="00487927" w:rsidRDefault="0061524D" w:rsidP="001B2204">
            <w:pPr>
              <w:jc w:val="center"/>
              <w:rPr>
                <w:rFonts w:cstheme="minorHAnsi"/>
                <w:szCs w:val="20"/>
              </w:rPr>
            </w:pPr>
          </w:p>
        </w:tc>
      </w:tr>
      <w:tr w:rsidR="0061524D" w:rsidRPr="00487927" w14:paraId="2CAA0637" w14:textId="22811364" w:rsidTr="0061524D">
        <w:tc>
          <w:tcPr>
            <w:tcW w:w="1255" w:type="dxa"/>
          </w:tcPr>
          <w:p w14:paraId="1DD8A2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902_05</w:t>
            </w:r>
          </w:p>
        </w:tc>
        <w:tc>
          <w:tcPr>
            <w:tcW w:w="990" w:type="dxa"/>
          </w:tcPr>
          <w:p w14:paraId="23959C6D" w14:textId="7FB5184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D4C21F" w14:textId="602C6E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21333" w14:textId="22F50E9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206E43" w14:textId="4150D57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27EF6F" w14:textId="1FD165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195CC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95332A8" w14:textId="77777777" w:rsidR="0061524D" w:rsidRPr="00487927" w:rsidRDefault="0061524D" w:rsidP="001B2204">
            <w:pPr>
              <w:jc w:val="center"/>
              <w:rPr>
                <w:rFonts w:cstheme="minorHAnsi"/>
                <w:szCs w:val="20"/>
              </w:rPr>
            </w:pPr>
          </w:p>
        </w:tc>
        <w:tc>
          <w:tcPr>
            <w:tcW w:w="990" w:type="dxa"/>
          </w:tcPr>
          <w:p w14:paraId="2D8F8170" w14:textId="77777777" w:rsidR="0061524D" w:rsidRPr="00487927" w:rsidRDefault="0061524D" w:rsidP="001B2204">
            <w:pPr>
              <w:jc w:val="center"/>
              <w:rPr>
                <w:rFonts w:cstheme="minorHAnsi"/>
                <w:szCs w:val="20"/>
              </w:rPr>
            </w:pPr>
          </w:p>
        </w:tc>
        <w:tc>
          <w:tcPr>
            <w:tcW w:w="990" w:type="dxa"/>
          </w:tcPr>
          <w:p w14:paraId="2F395561" w14:textId="77777777" w:rsidR="0061524D" w:rsidRPr="00487927" w:rsidRDefault="0061524D" w:rsidP="001B2204">
            <w:pPr>
              <w:jc w:val="center"/>
              <w:rPr>
                <w:rFonts w:cstheme="minorHAnsi"/>
                <w:szCs w:val="20"/>
              </w:rPr>
            </w:pPr>
          </w:p>
        </w:tc>
        <w:tc>
          <w:tcPr>
            <w:tcW w:w="1103" w:type="dxa"/>
          </w:tcPr>
          <w:p w14:paraId="7B6FF143" w14:textId="77777777" w:rsidR="0061524D" w:rsidRPr="00487927" w:rsidRDefault="0061524D" w:rsidP="001B2204">
            <w:pPr>
              <w:jc w:val="center"/>
              <w:rPr>
                <w:rFonts w:cstheme="minorHAnsi"/>
                <w:szCs w:val="20"/>
              </w:rPr>
            </w:pPr>
          </w:p>
        </w:tc>
        <w:tc>
          <w:tcPr>
            <w:tcW w:w="1103" w:type="dxa"/>
          </w:tcPr>
          <w:p w14:paraId="4CD1A9C3" w14:textId="77777777" w:rsidR="0061524D" w:rsidRPr="00487927" w:rsidRDefault="0061524D" w:rsidP="001B2204">
            <w:pPr>
              <w:jc w:val="center"/>
              <w:rPr>
                <w:rFonts w:cstheme="minorHAnsi"/>
                <w:szCs w:val="20"/>
              </w:rPr>
            </w:pPr>
          </w:p>
        </w:tc>
      </w:tr>
      <w:tr w:rsidR="0061524D" w:rsidRPr="00487927" w14:paraId="4CB18AEC" w14:textId="4A4B60EC" w:rsidTr="0061524D">
        <w:tc>
          <w:tcPr>
            <w:tcW w:w="1255" w:type="dxa"/>
          </w:tcPr>
          <w:p w14:paraId="3B760A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902_06</w:t>
            </w:r>
          </w:p>
        </w:tc>
        <w:tc>
          <w:tcPr>
            <w:tcW w:w="990" w:type="dxa"/>
          </w:tcPr>
          <w:p w14:paraId="0DEB7C30" w14:textId="6171ACC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6C1061" w14:textId="3D9EBDF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316E59" w14:textId="2E3E7DF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3C7024" w14:textId="5519BD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BD1E8C" w14:textId="5A32D5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49BB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A33DC1" w14:textId="77777777" w:rsidR="0061524D" w:rsidRPr="00487927" w:rsidRDefault="0061524D" w:rsidP="001B2204">
            <w:pPr>
              <w:jc w:val="center"/>
              <w:rPr>
                <w:rFonts w:cstheme="minorHAnsi"/>
                <w:szCs w:val="20"/>
              </w:rPr>
            </w:pPr>
          </w:p>
        </w:tc>
        <w:tc>
          <w:tcPr>
            <w:tcW w:w="990" w:type="dxa"/>
          </w:tcPr>
          <w:p w14:paraId="4D598393" w14:textId="77777777" w:rsidR="0061524D" w:rsidRPr="00487927" w:rsidRDefault="0061524D" w:rsidP="001B2204">
            <w:pPr>
              <w:jc w:val="center"/>
              <w:rPr>
                <w:rFonts w:cstheme="minorHAnsi"/>
                <w:szCs w:val="20"/>
              </w:rPr>
            </w:pPr>
          </w:p>
        </w:tc>
        <w:tc>
          <w:tcPr>
            <w:tcW w:w="990" w:type="dxa"/>
          </w:tcPr>
          <w:p w14:paraId="55F29686" w14:textId="77777777" w:rsidR="0061524D" w:rsidRPr="00487927" w:rsidRDefault="0061524D" w:rsidP="001B2204">
            <w:pPr>
              <w:jc w:val="center"/>
              <w:rPr>
                <w:rFonts w:cstheme="minorHAnsi"/>
                <w:szCs w:val="20"/>
              </w:rPr>
            </w:pPr>
          </w:p>
        </w:tc>
        <w:tc>
          <w:tcPr>
            <w:tcW w:w="1103" w:type="dxa"/>
          </w:tcPr>
          <w:p w14:paraId="3E31F135" w14:textId="77777777" w:rsidR="0061524D" w:rsidRPr="00487927" w:rsidRDefault="0061524D" w:rsidP="001B2204">
            <w:pPr>
              <w:jc w:val="center"/>
              <w:rPr>
                <w:rFonts w:cstheme="minorHAnsi"/>
                <w:szCs w:val="20"/>
              </w:rPr>
            </w:pPr>
          </w:p>
        </w:tc>
        <w:tc>
          <w:tcPr>
            <w:tcW w:w="1103" w:type="dxa"/>
          </w:tcPr>
          <w:p w14:paraId="48D2273C" w14:textId="77777777" w:rsidR="0061524D" w:rsidRPr="00487927" w:rsidRDefault="0061524D" w:rsidP="001B2204">
            <w:pPr>
              <w:jc w:val="center"/>
              <w:rPr>
                <w:rFonts w:cstheme="minorHAnsi"/>
                <w:szCs w:val="20"/>
              </w:rPr>
            </w:pPr>
          </w:p>
        </w:tc>
      </w:tr>
      <w:tr w:rsidR="0061524D" w:rsidRPr="00487927" w14:paraId="39B12AC6" w14:textId="682903D9" w:rsidTr="0061524D">
        <w:tc>
          <w:tcPr>
            <w:tcW w:w="1255" w:type="dxa"/>
          </w:tcPr>
          <w:p w14:paraId="530B3A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903_01</w:t>
            </w:r>
          </w:p>
        </w:tc>
        <w:tc>
          <w:tcPr>
            <w:tcW w:w="990" w:type="dxa"/>
          </w:tcPr>
          <w:p w14:paraId="32DFE51A" w14:textId="60FDCB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CA6D8D" w14:textId="1E07F8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A306DC" w14:textId="2E7454C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A6A269" w14:textId="578D62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D9B8C7" w14:textId="08A6FF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927C3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C70D32" w14:textId="77777777" w:rsidR="0061524D" w:rsidRPr="00487927" w:rsidRDefault="0061524D" w:rsidP="001B2204">
            <w:pPr>
              <w:jc w:val="center"/>
              <w:rPr>
                <w:rFonts w:cstheme="minorHAnsi"/>
                <w:szCs w:val="20"/>
              </w:rPr>
            </w:pPr>
          </w:p>
        </w:tc>
        <w:tc>
          <w:tcPr>
            <w:tcW w:w="990" w:type="dxa"/>
          </w:tcPr>
          <w:p w14:paraId="32886FCD" w14:textId="77777777" w:rsidR="0061524D" w:rsidRPr="00487927" w:rsidRDefault="0061524D" w:rsidP="001B2204">
            <w:pPr>
              <w:jc w:val="center"/>
              <w:rPr>
                <w:rFonts w:cstheme="minorHAnsi"/>
                <w:szCs w:val="20"/>
              </w:rPr>
            </w:pPr>
          </w:p>
        </w:tc>
        <w:tc>
          <w:tcPr>
            <w:tcW w:w="990" w:type="dxa"/>
          </w:tcPr>
          <w:p w14:paraId="5B10946A" w14:textId="77777777" w:rsidR="0061524D" w:rsidRPr="00487927" w:rsidRDefault="0061524D" w:rsidP="001B2204">
            <w:pPr>
              <w:jc w:val="center"/>
              <w:rPr>
                <w:rFonts w:cstheme="minorHAnsi"/>
                <w:szCs w:val="20"/>
              </w:rPr>
            </w:pPr>
          </w:p>
        </w:tc>
        <w:tc>
          <w:tcPr>
            <w:tcW w:w="1103" w:type="dxa"/>
          </w:tcPr>
          <w:p w14:paraId="0A060C5A" w14:textId="77777777" w:rsidR="0061524D" w:rsidRPr="00487927" w:rsidRDefault="0061524D" w:rsidP="001B2204">
            <w:pPr>
              <w:jc w:val="center"/>
              <w:rPr>
                <w:rFonts w:cstheme="minorHAnsi"/>
                <w:szCs w:val="20"/>
              </w:rPr>
            </w:pPr>
          </w:p>
        </w:tc>
        <w:tc>
          <w:tcPr>
            <w:tcW w:w="1103" w:type="dxa"/>
          </w:tcPr>
          <w:p w14:paraId="088586D5" w14:textId="77777777" w:rsidR="0061524D" w:rsidRPr="00487927" w:rsidRDefault="0061524D" w:rsidP="001B2204">
            <w:pPr>
              <w:jc w:val="center"/>
              <w:rPr>
                <w:rFonts w:cstheme="minorHAnsi"/>
                <w:szCs w:val="20"/>
              </w:rPr>
            </w:pPr>
          </w:p>
        </w:tc>
      </w:tr>
      <w:tr w:rsidR="0061524D" w:rsidRPr="00487927" w14:paraId="10B5593F" w14:textId="44BEA665" w:rsidTr="0061524D">
        <w:tc>
          <w:tcPr>
            <w:tcW w:w="1255" w:type="dxa"/>
          </w:tcPr>
          <w:p w14:paraId="294915F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903_02</w:t>
            </w:r>
          </w:p>
        </w:tc>
        <w:tc>
          <w:tcPr>
            <w:tcW w:w="990" w:type="dxa"/>
          </w:tcPr>
          <w:p w14:paraId="03B6A577" w14:textId="0386D11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DCE4B2" w14:textId="5264E5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650073" w14:textId="3FE48E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3C7519" w14:textId="6607754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3E6870" w14:textId="58B155F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3980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3377CF" w14:textId="77777777" w:rsidR="0061524D" w:rsidRPr="00487927" w:rsidRDefault="0061524D" w:rsidP="001B2204">
            <w:pPr>
              <w:jc w:val="center"/>
              <w:rPr>
                <w:rFonts w:cstheme="minorHAnsi"/>
                <w:szCs w:val="20"/>
              </w:rPr>
            </w:pPr>
          </w:p>
        </w:tc>
        <w:tc>
          <w:tcPr>
            <w:tcW w:w="990" w:type="dxa"/>
          </w:tcPr>
          <w:p w14:paraId="25D9ABB5" w14:textId="77777777" w:rsidR="0061524D" w:rsidRPr="00487927" w:rsidRDefault="0061524D" w:rsidP="001B2204">
            <w:pPr>
              <w:jc w:val="center"/>
              <w:rPr>
                <w:rFonts w:cstheme="minorHAnsi"/>
                <w:szCs w:val="20"/>
              </w:rPr>
            </w:pPr>
          </w:p>
        </w:tc>
        <w:tc>
          <w:tcPr>
            <w:tcW w:w="990" w:type="dxa"/>
          </w:tcPr>
          <w:p w14:paraId="6267203E" w14:textId="77777777" w:rsidR="0061524D" w:rsidRPr="00487927" w:rsidRDefault="0061524D" w:rsidP="001B2204">
            <w:pPr>
              <w:jc w:val="center"/>
              <w:rPr>
                <w:rFonts w:cstheme="minorHAnsi"/>
                <w:szCs w:val="20"/>
              </w:rPr>
            </w:pPr>
          </w:p>
        </w:tc>
        <w:tc>
          <w:tcPr>
            <w:tcW w:w="1103" w:type="dxa"/>
          </w:tcPr>
          <w:p w14:paraId="21D09475" w14:textId="77777777" w:rsidR="0061524D" w:rsidRPr="00487927" w:rsidRDefault="0061524D" w:rsidP="001B2204">
            <w:pPr>
              <w:jc w:val="center"/>
              <w:rPr>
                <w:rFonts w:cstheme="minorHAnsi"/>
                <w:szCs w:val="20"/>
              </w:rPr>
            </w:pPr>
          </w:p>
        </w:tc>
        <w:tc>
          <w:tcPr>
            <w:tcW w:w="1103" w:type="dxa"/>
          </w:tcPr>
          <w:p w14:paraId="61023B9E" w14:textId="77777777" w:rsidR="0061524D" w:rsidRPr="00487927" w:rsidRDefault="0061524D" w:rsidP="001B2204">
            <w:pPr>
              <w:jc w:val="center"/>
              <w:rPr>
                <w:rFonts w:cstheme="minorHAnsi"/>
                <w:szCs w:val="20"/>
              </w:rPr>
            </w:pPr>
          </w:p>
        </w:tc>
      </w:tr>
      <w:tr w:rsidR="0061524D" w:rsidRPr="00487927" w14:paraId="541E9002" w14:textId="433897E8" w:rsidTr="0061524D">
        <w:tc>
          <w:tcPr>
            <w:tcW w:w="1255" w:type="dxa"/>
          </w:tcPr>
          <w:p w14:paraId="3FF9A20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903_03</w:t>
            </w:r>
          </w:p>
        </w:tc>
        <w:tc>
          <w:tcPr>
            <w:tcW w:w="990" w:type="dxa"/>
          </w:tcPr>
          <w:p w14:paraId="5A9F46D0" w14:textId="661064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C8D64E" w14:textId="10F6797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4936E4" w14:textId="3E36513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649529" w14:textId="472AFC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D2554A" w14:textId="7864FD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EC16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1AD6D9" w14:textId="77777777" w:rsidR="0061524D" w:rsidRPr="00487927" w:rsidRDefault="0061524D" w:rsidP="001B2204">
            <w:pPr>
              <w:jc w:val="center"/>
              <w:rPr>
                <w:rFonts w:cstheme="minorHAnsi"/>
                <w:szCs w:val="20"/>
              </w:rPr>
            </w:pPr>
          </w:p>
        </w:tc>
        <w:tc>
          <w:tcPr>
            <w:tcW w:w="990" w:type="dxa"/>
          </w:tcPr>
          <w:p w14:paraId="64F6B138" w14:textId="77777777" w:rsidR="0061524D" w:rsidRPr="00487927" w:rsidRDefault="0061524D" w:rsidP="001B2204">
            <w:pPr>
              <w:jc w:val="center"/>
              <w:rPr>
                <w:rFonts w:cstheme="minorHAnsi"/>
                <w:szCs w:val="20"/>
              </w:rPr>
            </w:pPr>
          </w:p>
        </w:tc>
        <w:tc>
          <w:tcPr>
            <w:tcW w:w="990" w:type="dxa"/>
          </w:tcPr>
          <w:p w14:paraId="04351182" w14:textId="77777777" w:rsidR="0061524D" w:rsidRPr="00487927" w:rsidRDefault="0061524D" w:rsidP="001B2204">
            <w:pPr>
              <w:jc w:val="center"/>
              <w:rPr>
                <w:rFonts w:cstheme="minorHAnsi"/>
                <w:szCs w:val="20"/>
              </w:rPr>
            </w:pPr>
          </w:p>
        </w:tc>
        <w:tc>
          <w:tcPr>
            <w:tcW w:w="1103" w:type="dxa"/>
          </w:tcPr>
          <w:p w14:paraId="6C00036D" w14:textId="77777777" w:rsidR="0061524D" w:rsidRPr="00487927" w:rsidRDefault="0061524D" w:rsidP="001B2204">
            <w:pPr>
              <w:jc w:val="center"/>
              <w:rPr>
                <w:rFonts w:cstheme="minorHAnsi"/>
                <w:szCs w:val="20"/>
              </w:rPr>
            </w:pPr>
          </w:p>
        </w:tc>
        <w:tc>
          <w:tcPr>
            <w:tcW w:w="1103" w:type="dxa"/>
          </w:tcPr>
          <w:p w14:paraId="6D28754C" w14:textId="77777777" w:rsidR="0061524D" w:rsidRPr="00487927" w:rsidRDefault="0061524D" w:rsidP="001B2204">
            <w:pPr>
              <w:jc w:val="center"/>
              <w:rPr>
                <w:rFonts w:cstheme="minorHAnsi"/>
                <w:szCs w:val="20"/>
              </w:rPr>
            </w:pPr>
          </w:p>
        </w:tc>
      </w:tr>
      <w:tr w:rsidR="0061524D" w:rsidRPr="00487927" w14:paraId="0C845572" w14:textId="36F3B6BC" w:rsidTr="0061524D">
        <w:tc>
          <w:tcPr>
            <w:tcW w:w="1255" w:type="dxa"/>
          </w:tcPr>
          <w:p w14:paraId="7098F1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903_04</w:t>
            </w:r>
          </w:p>
        </w:tc>
        <w:tc>
          <w:tcPr>
            <w:tcW w:w="990" w:type="dxa"/>
          </w:tcPr>
          <w:p w14:paraId="7C5D1386" w14:textId="1DDB3A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7DDE69" w14:textId="2B6C7F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805616" w14:textId="44D767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8BE0A3" w14:textId="573541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CA2F66" w14:textId="0EBB32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919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BD92ACF" w14:textId="77777777" w:rsidR="0061524D" w:rsidRPr="00487927" w:rsidRDefault="0061524D" w:rsidP="001B2204">
            <w:pPr>
              <w:jc w:val="center"/>
              <w:rPr>
                <w:rFonts w:cstheme="minorHAnsi"/>
                <w:szCs w:val="20"/>
              </w:rPr>
            </w:pPr>
          </w:p>
        </w:tc>
        <w:tc>
          <w:tcPr>
            <w:tcW w:w="990" w:type="dxa"/>
          </w:tcPr>
          <w:p w14:paraId="133723E1" w14:textId="77777777" w:rsidR="0061524D" w:rsidRPr="00487927" w:rsidRDefault="0061524D" w:rsidP="001B2204">
            <w:pPr>
              <w:jc w:val="center"/>
              <w:rPr>
                <w:rFonts w:cstheme="minorHAnsi"/>
                <w:szCs w:val="20"/>
              </w:rPr>
            </w:pPr>
          </w:p>
        </w:tc>
        <w:tc>
          <w:tcPr>
            <w:tcW w:w="990" w:type="dxa"/>
          </w:tcPr>
          <w:p w14:paraId="679BD1C9" w14:textId="77777777" w:rsidR="0061524D" w:rsidRPr="00487927" w:rsidRDefault="0061524D" w:rsidP="001B2204">
            <w:pPr>
              <w:jc w:val="center"/>
              <w:rPr>
                <w:rFonts w:cstheme="minorHAnsi"/>
                <w:szCs w:val="20"/>
              </w:rPr>
            </w:pPr>
          </w:p>
        </w:tc>
        <w:tc>
          <w:tcPr>
            <w:tcW w:w="1103" w:type="dxa"/>
          </w:tcPr>
          <w:p w14:paraId="575ACC4B" w14:textId="77777777" w:rsidR="0061524D" w:rsidRPr="00487927" w:rsidRDefault="0061524D" w:rsidP="001B2204">
            <w:pPr>
              <w:jc w:val="center"/>
              <w:rPr>
                <w:rFonts w:cstheme="minorHAnsi"/>
                <w:szCs w:val="20"/>
              </w:rPr>
            </w:pPr>
          </w:p>
        </w:tc>
        <w:tc>
          <w:tcPr>
            <w:tcW w:w="1103" w:type="dxa"/>
          </w:tcPr>
          <w:p w14:paraId="3EB62C3B" w14:textId="77777777" w:rsidR="0061524D" w:rsidRPr="00487927" w:rsidRDefault="0061524D" w:rsidP="001B2204">
            <w:pPr>
              <w:jc w:val="center"/>
              <w:rPr>
                <w:rFonts w:cstheme="minorHAnsi"/>
                <w:szCs w:val="20"/>
              </w:rPr>
            </w:pPr>
          </w:p>
        </w:tc>
      </w:tr>
      <w:tr w:rsidR="0061524D" w:rsidRPr="00487927" w14:paraId="0700CC08" w14:textId="2D021E42" w:rsidTr="0061524D">
        <w:tc>
          <w:tcPr>
            <w:tcW w:w="1255" w:type="dxa"/>
          </w:tcPr>
          <w:p w14:paraId="0A110ED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903_06</w:t>
            </w:r>
          </w:p>
        </w:tc>
        <w:tc>
          <w:tcPr>
            <w:tcW w:w="990" w:type="dxa"/>
          </w:tcPr>
          <w:p w14:paraId="67BEC4DA" w14:textId="7E6DF8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73B02A" w14:textId="19C2F8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B38EA4" w14:textId="16AF56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1A0CF8" w14:textId="311E90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3A1579" w14:textId="1735AC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56911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405272" w14:textId="77777777" w:rsidR="0061524D" w:rsidRPr="00487927" w:rsidRDefault="0061524D" w:rsidP="001B2204">
            <w:pPr>
              <w:jc w:val="center"/>
              <w:rPr>
                <w:rFonts w:cstheme="minorHAnsi"/>
                <w:szCs w:val="20"/>
              </w:rPr>
            </w:pPr>
          </w:p>
        </w:tc>
        <w:tc>
          <w:tcPr>
            <w:tcW w:w="990" w:type="dxa"/>
          </w:tcPr>
          <w:p w14:paraId="4A4E031D" w14:textId="77777777" w:rsidR="0061524D" w:rsidRPr="00487927" w:rsidRDefault="0061524D" w:rsidP="001B2204">
            <w:pPr>
              <w:jc w:val="center"/>
              <w:rPr>
                <w:rFonts w:cstheme="minorHAnsi"/>
                <w:szCs w:val="20"/>
              </w:rPr>
            </w:pPr>
          </w:p>
        </w:tc>
        <w:tc>
          <w:tcPr>
            <w:tcW w:w="990" w:type="dxa"/>
          </w:tcPr>
          <w:p w14:paraId="2CE4CA19" w14:textId="77777777" w:rsidR="0061524D" w:rsidRPr="00487927" w:rsidRDefault="0061524D" w:rsidP="001B2204">
            <w:pPr>
              <w:jc w:val="center"/>
              <w:rPr>
                <w:rFonts w:cstheme="minorHAnsi"/>
                <w:szCs w:val="20"/>
              </w:rPr>
            </w:pPr>
          </w:p>
        </w:tc>
        <w:tc>
          <w:tcPr>
            <w:tcW w:w="1103" w:type="dxa"/>
          </w:tcPr>
          <w:p w14:paraId="5D0617C9" w14:textId="77777777" w:rsidR="0061524D" w:rsidRPr="00487927" w:rsidRDefault="0061524D" w:rsidP="001B2204">
            <w:pPr>
              <w:jc w:val="center"/>
              <w:rPr>
                <w:rFonts w:cstheme="minorHAnsi"/>
                <w:szCs w:val="20"/>
              </w:rPr>
            </w:pPr>
          </w:p>
        </w:tc>
        <w:tc>
          <w:tcPr>
            <w:tcW w:w="1103" w:type="dxa"/>
          </w:tcPr>
          <w:p w14:paraId="454F9FFF" w14:textId="77777777" w:rsidR="0061524D" w:rsidRPr="00487927" w:rsidRDefault="0061524D" w:rsidP="001B2204">
            <w:pPr>
              <w:jc w:val="center"/>
              <w:rPr>
                <w:rFonts w:cstheme="minorHAnsi"/>
                <w:szCs w:val="20"/>
              </w:rPr>
            </w:pPr>
          </w:p>
        </w:tc>
      </w:tr>
      <w:tr w:rsidR="0061524D" w:rsidRPr="00487927" w14:paraId="77812FC4" w14:textId="11C5BC58" w:rsidTr="0061524D">
        <w:tc>
          <w:tcPr>
            <w:tcW w:w="1255" w:type="dxa"/>
          </w:tcPr>
          <w:p w14:paraId="7E85BB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904_01</w:t>
            </w:r>
          </w:p>
        </w:tc>
        <w:tc>
          <w:tcPr>
            <w:tcW w:w="990" w:type="dxa"/>
          </w:tcPr>
          <w:p w14:paraId="4407FD7C" w14:textId="5BE69D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6A2A46" w14:textId="1C92BA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1AAE9" w14:textId="5F95F2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8BBCA9" w14:textId="7C9D901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E4AE8C" w14:textId="5F702D6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0919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2DAA4F" w14:textId="77777777" w:rsidR="0061524D" w:rsidRPr="00487927" w:rsidRDefault="0061524D" w:rsidP="001B2204">
            <w:pPr>
              <w:jc w:val="center"/>
              <w:rPr>
                <w:rFonts w:cstheme="minorHAnsi"/>
                <w:szCs w:val="20"/>
              </w:rPr>
            </w:pPr>
          </w:p>
        </w:tc>
        <w:tc>
          <w:tcPr>
            <w:tcW w:w="990" w:type="dxa"/>
          </w:tcPr>
          <w:p w14:paraId="2A1B3B1A" w14:textId="77777777" w:rsidR="0061524D" w:rsidRPr="00487927" w:rsidRDefault="0061524D" w:rsidP="001B2204">
            <w:pPr>
              <w:jc w:val="center"/>
              <w:rPr>
                <w:rFonts w:cstheme="minorHAnsi"/>
                <w:szCs w:val="20"/>
              </w:rPr>
            </w:pPr>
          </w:p>
        </w:tc>
        <w:tc>
          <w:tcPr>
            <w:tcW w:w="990" w:type="dxa"/>
          </w:tcPr>
          <w:p w14:paraId="42CBC117" w14:textId="77777777" w:rsidR="0061524D" w:rsidRPr="00487927" w:rsidRDefault="0061524D" w:rsidP="001B2204">
            <w:pPr>
              <w:jc w:val="center"/>
              <w:rPr>
                <w:rFonts w:cstheme="minorHAnsi"/>
                <w:szCs w:val="20"/>
              </w:rPr>
            </w:pPr>
          </w:p>
        </w:tc>
        <w:tc>
          <w:tcPr>
            <w:tcW w:w="1103" w:type="dxa"/>
          </w:tcPr>
          <w:p w14:paraId="10762165" w14:textId="77777777" w:rsidR="0061524D" w:rsidRPr="00487927" w:rsidRDefault="0061524D" w:rsidP="001B2204">
            <w:pPr>
              <w:jc w:val="center"/>
              <w:rPr>
                <w:rFonts w:cstheme="minorHAnsi"/>
                <w:szCs w:val="20"/>
              </w:rPr>
            </w:pPr>
          </w:p>
        </w:tc>
        <w:tc>
          <w:tcPr>
            <w:tcW w:w="1103" w:type="dxa"/>
          </w:tcPr>
          <w:p w14:paraId="69D73B81" w14:textId="77777777" w:rsidR="0061524D" w:rsidRPr="00487927" w:rsidRDefault="0061524D" w:rsidP="001B2204">
            <w:pPr>
              <w:jc w:val="center"/>
              <w:rPr>
                <w:rFonts w:cstheme="minorHAnsi"/>
                <w:szCs w:val="20"/>
              </w:rPr>
            </w:pPr>
          </w:p>
        </w:tc>
      </w:tr>
      <w:tr w:rsidR="0061524D" w:rsidRPr="00487927" w14:paraId="46828712" w14:textId="0A66A97A" w:rsidTr="0061524D">
        <w:tc>
          <w:tcPr>
            <w:tcW w:w="1255" w:type="dxa"/>
          </w:tcPr>
          <w:p w14:paraId="64568E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904_02</w:t>
            </w:r>
          </w:p>
        </w:tc>
        <w:tc>
          <w:tcPr>
            <w:tcW w:w="990" w:type="dxa"/>
          </w:tcPr>
          <w:p w14:paraId="32AED4A1" w14:textId="393755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AEE87C" w14:textId="019455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516894" w14:textId="169039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1B76D2" w14:textId="43AE05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19D89B" w14:textId="24D193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779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1D8641" w14:textId="77777777" w:rsidR="0061524D" w:rsidRPr="00487927" w:rsidRDefault="0061524D" w:rsidP="001B2204">
            <w:pPr>
              <w:jc w:val="center"/>
              <w:rPr>
                <w:rFonts w:cstheme="minorHAnsi"/>
                <w:szCs w:val="20"/>
              </w:rPr>
            </w:pPr>
          </w:p>
        </w:tc>
        <w:tc>
          <w:tcPr>
            <w:tcW w:w="990" w:type="dxa"/>
          </w:tcPr>
          <w:p w14:paraId="174FE80B" w14:textId="77777777" w:rsidR="0061524D" w:rsidRPr="00487927" w:rsidRDefault="0061524D" w:rsidP="001B2204">
            <w:pPr>
              <w:jc w:val="center"/>
              <w:rPr>
                <w:rFonts w:cstheme="minorHAnsi"/>
                <w:szCs w:val="20"/>
              </w:rPr>
            </w:pPr>
          </w:p>
        </w:tc>
        <w:tc>
          <w:tcPr>
            <w:tcW w:w="990" w:type="dxa"/>
          </w:tcPr>
          <w:p w14:paraId="3B82C088" w14:textId="77777777" w:rsidR="0061524D" w:rsidRPr="00487927" w:rsidRDefault="0061524D" w:rsidP="001B2204">
            <w:pPr>
              <w:jc w:val="center"/>
              <w:rPr>
                <w:rFonts w:cstheme="minorHAnsi"/>
                <w:szCs w:val="20"/>
              </w:rPr>
            </w:pPr>
          </w:p>
        </w:tc>
        <w:tc>
          <w:tcPr>
            <w:tcW w:w="1103" w:type="dxa"/>
          </w:tcPr>
          <w:p w14:paraId="56CC18E8" w14:textId="77777777" w:rsidR="0061524D" w:rsidRPr="00487927" w:rsidRDefault="0061524D" w:rsidP="001B2204">
            <w:pPr>
              <w:jc w:val="center"/>
              <w:rPr>
                <w:rFonts w:cstheme="minorHAnsi"/>
                <w:szCs w:val="20"/>
              </w:rPr>
            </w:pPr>
          </w:p>
        </w:tc>
        <w:tc>
          <w:tcPr>
            <w:tcW w:w="1103" w:type="dxa"/>
          </w:tcPr>
          <w:p w14:paraId="1F8066A5" w14:textId="77777777" w:rsidR="0061524D" w:rsidRPr="00487927" w:rsidRDefault="0061524D" w:rsidP="001B2204">
            <w:pPr>
              <w:jc w:val="center"/>
              <w:rPr>
                <w:rFonts w:cstheme="minorHAnsi"/>
                <w:szCs w:val="20"/>
              </w:rPr>
            </w:pPr>
          </w:p>
        </w:tc>
      </w:tr>
      <w:tr w:rsidR="0061524D" w:rsidRPr="00487927" w14:paraId="3B2E4D75" w14:textId="18B2EF67" w:rsidTr="0061524D">
        <w:tc>
          <w:tcPr>
            <w:tcW w:w="1255" w:type="dxa"/>
          </w:tcPr>
          <w:p w14:paraId="64A1D78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904_03</w:t>
            </w:r>
          </w:p>
        </w:tc>
        <w:tc>
          <w:tcPr>
            <w:tcW w:w="990" w:type="dxa"/>
          </w:tcPr>
          <w:p w14:paraId="7DC8E10F" w14:textId="1ADB1E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D61B94" w14:textId="781FFA0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F91AB7" w14:textId="35F9CE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AA1158" w14:textId="0614A6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ECC5D2" w14:textId="13AA0C6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6DE6F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6B5BC3" w14:textId="77777777" w:rsidR="0061524D" w:rsidRPr="00487927" w:rsidRDefault="0061524D" w:rsidP="001B2204">
            <w:pPr>
              <w:jc w:val="center"/>
              <w:rPr>
                <w:rFonts w:cstheme="minorHAnsi"/>
                <w:szCs w:val="20"/>
              </w:rPr>
            </w:pPr>
          </w:p>
        </w:tc>
        <w:tc>
          <w:tcPr>
            <w:tcW w:w="990" w:type="dxa"/>
          </w:tcPr>
          <w:p w14:paraId="78C94000" w14:textId="77777777" w:rsidR="0061524D" w:rsidRPr="00487927" w:rsidRDefault="0061524D" w:rsidP="001B2204">
            <w:pPr>
              <w:jc w:val="center"/>
              <w:rPr>
                <w:rFonts w:cstheme="minorHAnsi"/>
                <w:szCs w:val="20"/>
              </w:rPr>
            </w:pPr>
          </w:p>
        </w:tc>
        <w:tc>
          <w:tcPr>
            <w:tcW w:w="990" w:type="dxa"/>
          </w:tcPr>
          <w:p w14:paraId="67088969" w14:textId="77777777" w:rsidR="0061524D" w:rsidRPr="00487927" w:rsidRDefault="0061524D" w:rsidP="001B2204">
            <w:pPr>
              <w:jc w:val="center"/>
              <w:rPr>
                <w:rFonts w:cstheme="minorHAnsi"/>
                <w:szCs w:val="20"/>
              </w:rPr>
            </w:pPr>
          </w:p>
        </w:tc>
        <w:tc>
          <w:tcPr>
            <w:tcW w:w="1103" w:type="dxa"/>
          </w:tcPr>
          <w:p w14:paraId="49838C87" w14:textId="77777777" w:rsidR="0061524D" w:rsidRPr="00487927" w:rsidRDefault="0061524D" w:rsidP="001B2204">
            <w:pPr>
              <w:jc w:val="center"/>
              <w:rPr>
                <w:rFonts w:cstheme="minorHAnsi"/>
                <w:szCs w:val="20"/>
              </w:rPr>
            </w:pPr>
          </w:p>
        </w:tc>
        <w:tc>
          <w:tcPr>
            <w:tcW w:w="1103" w:type="dxa"/>
          </w:tcPr>
          <w:p w14:paraId="23970807" w14:textId="77777777" w:rsidR="0061524D" w:rsidRPr="00487927" w:rsidRDefault="0061524D" w:rsidP="001B2204">
            <w:pPr>
              <w:jc w:val="center"/>
              <w:rPr>
                <w:rFonts w:cstheme="minorHAnsi"/>
                <w:szCs w:val="20"/>
              </w:rPr>
            </w:pPr>
          </w:p>
        </w:tc>
      </w:tr>
      <w:tr w:rsidR="0061524D" w:rsidRPr="00487927" w14:paraId="2922C558" w14:textId="7E1DC237" w:rsidTr="0061524D">
        <w:tc>
          <w:tcPr>
            <w:tcW w:w="1255" w:type="dxa"/>
          </w:tcPr>
          <w:p w14:paraId="1F66CFF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904_04</w:t>
            </w:r>
          </w:p>
        </w:tc>
        <w:tc>
          <w:tcPr>
            <w:tcW w:w="990" w:type="dxa"/>
          </w:tcPr>
          <w:p w14:paraId="1FF9C5C8" w14:textId="633896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449D1B" w14:textId="1E6EE95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B2B851" w14:textId="4B6441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1B8387" w14:textId="613642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4BEA00" w14:textId="00686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5CEFF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A3413D" w14:textId="77777777" w:rsidR="0061524D" w:rsidRPr="00487927" w:rsidRDefault="0061524D" w:rsidP="001B2204">
            <w:pPr>
              <w:jc w:val="center"/>
              <w:rPr>
                <w:rFonts w:cstheme="minorHAnsi"/>
                <w:szCs w:val="20"/>
              </w:rPr>
            </w:pPr>
          </w:p>
        </w:tc>
        <w:tc>
          <w:tcPr>
            <w:tcW w:w="990" w:type="dxa"/>
          </w:tcPr>
          <w:p w14:paraId="04C67706" w14:textId="77777777" w:rsidR="0061524D" w:rsidRPr="00487927" w:rsidRDefault="0061524D" w:rsidP="001B2204">
            <w:pPr>
              <w:jc w:val="center"/>
              <w:rPr>
                <w:rFonts w:cstheme="minorHAnsi"/>
                <w:szCs w:val="20"/>
              </w:rPr>
            </w:pPr>
          </w:p>
        </w:tc>
        <w:tc>
          <w:tcPr>
            <w:tcW w:w="990" w:type="dxa"/>
          </w:tcPr>
          <w:p w14:paraId="1DD0189B" w14:textId="77777777" w:rsidR="0061524D" w:rsidRPr="00487927" w:rsidRDefault="0061524D" w:rsidP="001B2204">
            <w:pPr>
              <w:jc w:val="center"/>
              <w:rPr>
                <w:rFonts w:cstheme="minorHAnsi"/>
                <w:szCs w:val="20"/>
              </w:rPr>
            </w:pPr>
          </w:p>
        </w:tc>
        <w:tc>
          <w:tcPr>
            <w:tcW w:w="1103" w:type="dxa"/>
          </w:tcPr>
          <w:p w14:paraId="29DB5F42" w14:textId="77777777" w:rsidR="0061524D" w:rsidRPr="00487927" w:rsidRDefault="0061524D" w:rsidP="001B2204">
            <w:pPr>
              <w:jc w:val="center"/>
              <w:rPr>
                <w:rFonts w:cstheme="minorHAnsi"/>
                <w:szCs w:val="20"/>
              </w:rPr>
            </w:pPr>
          </w:p>
        </w:tc>
        <w:tc>
          <w:tcPr>
            <w:tcW w:w="1103" w:type="dxa"/>
          </w:tcPr>
          <w:p w14:paraId="56B0A8D2" w14:textId="77777777" w:rsidR="0061524D" w:rsidRPr="00487927" w:rsidRDefault="0061524D" w:rsidP="001B2204">
            <w:pPr>
              <w:jc w:val="center"/>
              <w:rPr>
                <w:rFonts w:cstheme="minorHAnsi"/>
                <w:szCs w:val="20"/>
              </w:rPr>
            </w:pPr>
          </w:p>
        </w:tc>
      </w:tr>
      <w:tr w:rsidR="0061524D" w:rsidRPr="00487927" w14:paraId="390E67FC" w14:textId="52B326BB" w:rsidTr="0061524D">
        <w:tc>
          <w:tcPr>
            <w:tcW w:w="1255" w:type="dxa"/>
          </w:tcPr>
          <w:p w14:paraId="00EBBD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905_01</w:t>
            </w:r>
          </w:p>
        </w:tc>
        <w:tc>
          <w:tcPr>
            <w:tcW w:w="990" w:type="dxa"/>
          </w:tcPr>
          <w:p w14:paraId="50BD3870" w14:textId="0CF1AC8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D67372" w14:textId="4C255F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5B9B6A" w14:textId="6026B4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262392" w14:textId="79A285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17D1D4" w14:textId="7A9195A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D9894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C16503" w14:textId="77777777" w:rsidR="0061524D" w:rsidRPr="00487927" w:rsidRDefault="0061524D" w:rsidP="001B2204">
            <w:pPr>
              <w:jc w:val="center"/>
              <w:rPr>
                <w:rFonts w:cstheme="minorHAnsi"/>
                <w:szCs w:val="20"/>
              </w:rPr>
            </w:pPr>
          </w:p>
        </w:tc>
        <w:tc>
          <w:tcPr>
            <w:tcW w:w="990" w:type="dxa"/>
          </w:tcPr>
          <w:p w14:paraId="02F69D25" w14:textId="77777777" w:rsidR="0061524D" w:rsidRPr="00487927" w:rsidRDefault="0061524D" w:rsidP="001B2204">
            <w:pPr>
              <w:jc w:val="center"/>
              <w:rPr>
                <w:rFonts w:cstheme="minorHAnsi"/>
                <w:szCs w:val="20"/>
              </w:rPr>
            </w:pPr>
          </w:p>
        </w:tc>
        <w:tc>
          <w:tcPr>
            <w:tcW w:w="990" w:type="dxa"/>
          </w:tcPr>
          <w:p w14:paraId="4363496F" w14:textId="77777777" w:rsidR="0061524D" w:rsidRPr="00487927" w:rsidRDefault="0061524D" w:rsidP="001B2204">
            <w:pPr>
              <w:jc w:val="center"/>
              <w:rPr>
                <w:rFonts w:cstheme="minorHAnsi"/>
                <w:szCs w:val="20"/>
              </w:rPr>
            </w:pPr>
          </w:p>
        </w:tc>
        <w:tc>
          <w:tcPr>
            <w:tcW w:w="1103" w:type="dxa"/>
          </w:tcPr>
          <w:p w14:paraId="0353C0D4" w14:textId="77777777" w:rsidR="0061524D" w:rsidRPr="00487927" w:rsidRDefault="0061524D" w:rsidP="001B2204">
            <w:pPr>
              <w:jc w:val="center"/>
              <w:rPr>
                <w:rFonts w:cstheme="minorHAnsi"/>
                <w:szCs w:val="20"/>
              </w:rPr>
            </w:pPr>
          </w:p>
        </w:tc>
        <w:tc>
          <w:tcPr>
            <w:tcW w:w="1103" w:type="dxa"/>
          </w:tcPr>
          <w:p w14:paraId="3DE1BFD5" w14:textId="77777777" w:rsidR="0061524D" w:rsidRPr="00487927" w:rsidRDefault="0061524D" w:rsidP="001B2204">
            <w:pPr>
              <w:jc w:val="center"/>
              <w:rPr>
                <w:rFonts w:cstheme="minorHAnsi"/>
                <w:szCs w:val="20"/>
              </w:rPr>
            </w:pPr>
          </w:p>
        </w:tc>
      </w:tr>
      <w:tr w:rsidR="0061524D" w:rsidRPr="00487927" w14:paraId="07E335E0" w14:textId="7861D155" w:rsidTr="0061524D">
        <w:tc>
          <w:tcPr>
            <w:tcW w:w="1255" w:type="dxa"/>
          </w:tcPr>
          <w:p w14:paraId="7CA8FC0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905_02</w:t>
            </w:r>
          </w:p>
        </w:tc>
        <w:tc>
          <w:tcPr>
            <w:tcW w:w="990" w:type="dxa"/>
          </w:tcPr>
          <w:p w14:paraId="3BB9E91E" w14:textId="2E746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D97E71" w14:textId="062B07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A05496" w14:textId="47DF8E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DD65AC" w14:textId="6AE6F2F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D4B674" w14:textId="582F69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684E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2B639A0" w14:textId="77777777" w:rsidR="0061524D" w:rsidRPr="00487927" w:rsidRDefault="0061524D" w:rsidP="001B2204">
            <w:pPr>
              <w:jc w:val="center"/>
              <w:rPr>
                <w:rFonts w:cstheme="minorHAnsi"/>
                <w:szCs w:val="20"/>
              </w:rPr>
            </w:pPr>
          </w:p>
        </w:tc>
        <w:tc>
          <w:tcPr>
            <w:tcW w:w="990" w:type="dxa"/>
          </w:tcPr>
          <w:p w14:paraId="30AE1B9B" w14:textId="77777777" w:rsidR="0061524D" w:rsidRPr="00487927" w:rsidRDefault="0061524D" w:rsidP="001B2204">
            <w:pPr>
              <w:jc w:val="center"/>
              <w:rPr>
                <w:rFonts w:cstheme="minorHAnsi"/>
                <w:szCs w:val="20"/>
              </w:rPr>
            </w:pPr>
          </w:p>
        </w:tc>
        <w:tc>
          <w:tcPr>
            <w:tcW w:w="990" w:type="dxa"/>
          </w:tcPr>
          <w:p w14:paraId="0388C8BC" w14:textId="77777777" w:rsidR="0061524D" w:rsidRPr="00487927" w:rsidRDefault="0061524D" w:rsidP="001B2204">
            <w:pPr>
              <w:jc w:val="center"/>
              <w:rPr>
                <w:rFonts w:cstheme="minorHAnsi"/>
                <w:szCs w:val="20"/>
              </w:rPr>
            </w:pPr>
          </w:p>
        </w:tc>
        <w:tc>
          <w:tcPr>
            <w:tcW w:w="1103" w:type="dxa"/>
          </w:tcPr>
          <w:p w14:paraId="471FF9DC" w14:textId="77777777" w:rsidR="0061524D" w:rsidRPr="00487927" w:rsidRDefault="0061524D" w:rsidP="001B2204">
            <w:pPr>
              <w:jc w:val="center"/>
              <w:rPr>
                <w:rFonts w:cstheme="minorHAnsi"/>
                <w:szCs w:val="20"/>
              </w:rPr>
            </w:pPr>
          </w:p>
        </w:tc>
        <w:tc>
          <w:tcPr>
            <w:tcW w:w="1103" w:type="dxa"/>
          </w:tcPr>
          <w:p w14:paraId="5BA89746" w14:textId="77777777" w:rsidR="0061524D" w:rsidRPr="00487927" w:rsidRDefault="0061524D" w:rsidP="001B2204">
            <w:pPr>
              <w:jc w:val="center"/>
              <w:rPr>
                <w:rFonts w:cstheme="minorHAnsi"/>
                <w:szCs w:val="20"/>
              </w:rPr>
            </w:pPr>
          </w:p>
        </w:tc>
      </w:tr>
      <w:tr w:rsidR="0061524D" w:rsidRPr="00487927" w14:paraId="2D4F75D8" w14:textId="54D55344" w:rsidTr="0061524D">
        <w:tc>
          <w:tcPr>
            <w:tcW w:w="1255" w:type="dxa"/>
          </w:tcPr>
          <w:p w14:paraId="763E1AD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905_03</w:t>
            </w:r>
          </w:p>
        </w:tc>
        <w:tc>
          <w:tcPr>
            <w:tcW w:w="990" w:type="dxa"/>
          </w:tcPr>
          <w:p w14:paraId="00CAEA1A" w14:textId="41C2D2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97B212" w14:textId="6630FF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17170C" w14:textId="6678AA8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584512" w14:textId="39037A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9736FB" w14:textId="219244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24F7E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C20ECC" w14:textId="77777777" w:rsidR="0061524D" w:rsidRPr="00487927" w:rsidRDefault="0061524D" w:rsidP="001B2204">
            <w:pPr>
              <w:jc w:val="center"/>
              <w:rPr>
                <w:rFonts w:cstheme="minorHAnsi"/>
                <w:szCs w:val="20"/>
              </w:rPr>
            </w:pPr>
          </w:p>
        </w:tc>
        <w:tc>
          <w:tcPr>
            <w:tcW w:w="990" w:type="dxa"/>
          </w:tcPr>
          <w:p w14:paraId="35ABE9D0" w14:textId="77777777" w:rsidR="0061524D" w:rsidRPr="00487927" w:rsidRDefault="0061524D" w:rsidP="001B2204">
            <w:pPr>
              <w:jc w:val="center"/>
              <w:rPr>
                <w:rFonts w:cstheme="minorHAnsi"/>
                <w:szCs w:val="20"/>
              </w:rPr>
            </w:pPr>
          </w:p>
        </w:tc>
        <w:tc>
          <w:tcPr>
            <w:tcW w:w="990" w:type="dxa"/>
          </w:tcPr>
          <w:p w14:paraId="0272BC64" w14:textId="77777777" w:rsidR="0061524D" w:rsidRPr="00487927" w:rsidRDefault="0061524D" w:rsidP="001B2204">
            <w:pPr>
              <w:jc w:val="center"/>
              <w:rPr>
                <w:rFonts w:cstheme="minorHAnsi"/>
                <w:szCs w:val="20"/>
              </w:rPr>
            </w:pPr>
          </w:p>
        </w:tc>
        <w:tc>
          <w:tcPr>
            <w:tcW w:w="1103" w:type="dxa"/>
          </w:tcPr>
          <w:p w14:paraId="01A4D9F0" w14:textId="77777777" w:rsidR="0061524D" w:rsidRPr="00487927" w:rsidRDefault="0061524D" w:rsidP="001B2204">
            <w:pPr>
              <w:jc w:val="center"/>
              <w:rPr>
                <w:rFonts w:cstheme="minorHAnsi"/>
                <w:szCs w:val="20"/>
              </w:rPr>
            </w:pPr>
          </w:p>
        </w:tc>
        <w:tc>
          <w:tcPr>
            <w:tcW w:w="1103" w:type="dxa"/>
          </w:tcPr>
          <w:p w14:paraId="16E832F9" w14:textId="77777777" w:rsidR="0061524D" w:rsidRPr="00487927" w:rsidRDefault="0061524D" w:rsidP="001B2204">
            <w:pPr>
              <w:jc w:val="center"/>
              <w:rPr>
                <w:rFonts w:cstheme="minorHAnsi"/>
                <w:szCs w:val="20"/>
              </w:rPr>
            </w:pPr>
          </w:p>
        </w:tc>
      </w:tr>
      <w:tr w:rsidR="0061524D" w:rsidRPr="00487927" w14:paraId="7F13880E" w14:textId="0616BB9B" w:rsidTr="0061524D">
        <w:tc>
          <w:tcPr>
            <w:tcW w:w="1255" w:type="dxa"/>
          </w:tcPr>
          <w:p w14:paraId="3406DDD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905_04</w:t>
            </w:r>
          </w:p>
        </w:tc>
        <w:tc>
          <w:tcPr>
            <w:tcW w:w="990" w:type="dxa"/>
          </w:tcPr>
          <w:p w14:paraId="6C98AD5C" w14:textId="6A0015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973AD" w14:textId="0383A6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B6613A" w14:textId="3E32A24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B4C759" w14:textId="558C82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575CE8" w14:textId="6C5E88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941E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351AEE" w14:textId="77777777" w:rsidR="0061524D" w:rsidRPr="00487927" w:rsidRDefault="0061524D" w:rsidP="001B2204">
            <w:pPr>
              <w:jc w:val="center"/>
              <w:rPr>
                <w:rFonts w:cstheme="minorHAnsi"/>
                <w:szCs w:val="20"/>
              </w:rPr>
            </w:pPr>
          </w:p>
        </w:tc>
        <w:tc>
          <w:tcPr>
            <w:tcW w:w="990" w:type="dxa"/>
          </w:tcPr>
          <w:p w14:paraId="64D7B121" w14:textId="77777777" w:rsidR="0061524D" w:rsidRPr="00487927" w:rsidRDefault="0061524D" w:rsidP="001B2204">
            <w:pPr>
              <w:jc w:val="center"/>
              <w:rPr>
                <w:rFonts w:cstheme="minorHAnsi"/>
                <w:szCs w:val="20"/>
              </w:rPr>
            </w:pPr>
          </w:p>
        </w:tc>
        <w:tc>
          <w:tcPr>
            <w:tcW w:w="990" w:type="dxa"/>
          </w:tcPr>
          <w:p w14:paraId="7785A371" w14:textId="77777777" w:rsidR="0061524D" w:rsidRPr="00487927" w:rsidRDefault="0061524D" w:rsidP="001B2204">
            <w:pPr>
              <w:jc w:val="center"/>
              <w:rPr>
                <w:rFonts w:cstheme="minorHAnsi"/>
                <w:szCs w:val="20"/>
              </w:rPr>
            </w:pPr>
          </w:p>
        </w:tc>
        <w:tc>
          <w:tcPr>
            <w:tcW w:w="1103" w:type="dxa"/>
          </w:tcPr>
          <w:p w14:paraId="1BAD832F" w14:textId="77777777" w:rsidR="0061524D" w:rsidRPr="00487927" w:rsidRDefault="0061524D" w:rsidP="001B2204">
            <w:pPr>
              <w:jc w:val="center"/>
              <w:rPr>
                <w:rFonts w:cstheme="minorHAnsi"/>
                <w:szCs w:val="20"/>
              </w:rPr>
            </w:pPr>
          </w:p>
        </w:tc>
        <w:tc>
          <w:tcPr>
            <w:tcW w:w="1103" w:type="dxa"/>
          </w:tcPr>
          <w:p w14:paraId="3127D871" w14:textId="77777777" w:rsidR="0061524D" w:rsidRPr="00487927" w:rsidRDefault="0061524D" w:rsidP="001B2204">
            <w:pPr>
              <w:jc w:val="center"/>
              <w:rPr>
                <w:rFonts w:cstheme="minorHAnsi"/>
                <w:szCs w:val="20"/>
              </w:rPr>
            </w:pPr>
          </w:p>
        </w:tc>
      </w:tr>
      <w:tr w:rsidR="0061524D" w:rsidRPr="00487927" w14:paraId="0F591C31" w14:textId="16D267C5" w:rsidTr="0061524D">
        <w:tc>
          <w:tcPr>
            <w:tcW w:w="1255" w:type="dxa"/>
          </w:tcPr>
          <w:p w14:paraId="06ADB70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905_05</w:t>
            </w:r>
          </w:p>
        </w:tc>
        <w:tc>
          <w:tcPr>
            <w:tcW w:w="990" w:type="dxa"/>
          </w:tcPr>
          <w:p w14:paraId="7A393FD1" w14:textId="20535F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541253" w14:textId="383F94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E1A5C9" w14:textId="3788889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3F3EF1" w14:textId="0A6C58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4FDCDF" w14:textId="0F5064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D9299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FEF6E9" w14:textId="77777777" w:rsidR="0061524D" w:rsidRPr="00487927" w:rsidRDefault="0061524D" w:rsidP="001B2204">
            <w:pPr>
              <w:jc w:val="center"/>
              <w:rPr>
                <w:rFonts w:cstheme="minorHAnsi"/>
                <w:szCs w:val="20"/>
              </w:rPr>
            </w:pPr>
          </w:p>
        </w:tc>
        <w:tc>
          <w:tcPr>
            <w:tcW w:w="990" w:type="dxa"/>
          </w:tcPr>
          <w:p w14:paraId="101F7F6E" w14:textId="77777777" w:rsidR="0061524D" w:rsidRPr="00487927" w:rsidRDefault="0061524D" w:rsidP="001B2204">
            <w:pPr>
              <w:jc w:val="center"/>
              <w:rPr>
                <w:rFonts w:cstheme="minorHAnsi"/>
                <w:szCs w:val="20"/>
              </w:rPr>
            </w:pPr>
          </w:p>
        </w:tc>
        <w:tc>
          <w:tcPr>
            <w:tcW w:w="990" w:type="dxa"/>
          </w:tcPr>
          <w:p w14:paraId="064C2EFD" w14:textId="77777777" w:rsidR="0061524D" w:rsidRPr="00487927" w:rsidRDefault="0061524D" w:rsidP="001B2204">
            <w:pPr>
              <w:jc w:val="center"/>
              <w:rPr>
                <w:rFonts w:cstheme="minorHAnsi"/>
                <w:szCs w:val="20"/>
              </w:rPr>
            </w:pPr>
          </w:p>
        </w:tc>
        <w:tc>
          <w:tcPr>
            <w:tcW w:w="1103" w:type="dxa"/>
          </w:tcPr>
          <w:p w14:paraId="712007B5" w14:textId="77777777" w:rsidR="0061524D" w:rsidRPr="00487927" w:rsidRDefault="0061524D" w:rsidP="001B2204">
            <w:pPr>
              <w:jc w:val="center"/>
              <w:rPr>
                <w:rFonts w:cstheme="minorHAnsi"/>
                <w:szCs w:val="20"/>
              </w:rPr>
            </w:pPr>
          </w:p>
        </w:tc>
        <w:tc>
          <w:tcPr>
            <w:tcW w:w="1103" w:type="dxa"/>
          </w:tcPr>
          <w:p w14:paraId="20E3A265" w14:textId="77777777" w:rsidR="0061524D" w:rsidRPr="00487927" w:rsidRDefault="0061524D" w:rsidP="001B2204">
            <w:pPr>
              <w:jc w:val="center"/>
              <w:rPr>
                <w:rFonts w:cstheme="minorHAnsi"/>
                <w:szCs w:val="20"/>
              </w:rPr>
            </w:pPr>
          </w:p>
        </w:tc>
      </w:tr>
      <w:tr w:rsidR="0061524D" w:rsidRPr="00487927" w14:paraId="4C8B50D0" w14:textId="434A235B" w:rsidTr="0061524D">
        <w:tc>
          <w:tcPr>
            <w:tcW w:w="1255" w:type="dxa"/>
          </w:tcPr>
          <w:p w14:paraId="4D715B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905_06</w:t>
            </w:r>
          </w:p>
        </w:tc>
        <w:tc>
          <w:tcPr>
            <w:tcW w:w="990" w:type="dxa"/>
          </w:tcPr>
          <w:p w14:paraId="46CD8731" w14:textId="397276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C22502" w14:textId="01522120"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1AD937" w14:textId="0BEBBF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73BFBD" w14:textId="7985CBB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1288A9" w14:textId="075E65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1161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94DBBC" w14:textId="77777777" w:rsidR="0061524D" w:rsidRPr="00487927" w:rsidRDefault="0061524D" w:rsidP="001B2204">
            <w:pPr>
              <w:jc w:val="center"/>
              <w:rPr>
                <w:rFonts w:cstheme="minorHAnsi"/>
                <w:szCs w:val="20"/>
              </w:rPr>
            </w:pPr>
          </w:p>
        </w:tc>
        <w:tc>
          <w:tcPr>
            <w:tcW w:w="990" w:type="dxa"/>
          </w:tcPr>
          <w:p w14:paraId="75FB4FAA" w14:textId="77777777" w:rsidR="0061524D" w:rsidRPr="00487927" w:rsidRDefault="0061524D" w:rsidP="001B2204">
            <w:pPr>
              <w:jc w:val="center"/>
              <w:rPr>
                <w:rFonts w:cstheme="minorHAnsi"/>
                <w:szCs w:val="20"/>
              </w:rPr>
            </w:pPr>
          </w:p>
        </w:tc>
        <w:tc>
          <w:tcPr>
            <w:tcW w:w="990" w:type="dxa"/>
          </w:tcPr>
          <w:p w14:paraId="00C6B7D3" w14:textId="77777777" w:rsidR="0061524D" w:rsidRPr="00487927" w:rsidRDefault="0061524D" w:rsidP="001B2204">
            <w:pPr>
              <w:jc w:val="center"/>
              <w:rPr>
                <w:rFonts w:cstheme="minorHAnsi"/>
                <w:szCs w:val="20"/>
              </w:rPr>
            </w:pPr>
          </w:p>
        </w:tc>
        <w:tc>
          <w:tcPr>
            <w:tcW w:w="1103" w:type="dxa"/>
          </w:tcPr>
          <w:p w14:paraId="1BB8414F" w14:textId="77777777" w:rsidR="0061524D" w:rsidRPr="00487927" w:rsidRDefault="0061524D" w:rsidP="001B2204">
            <w:pPr>
              <w:jc w:val="center"/>
              <w:rPr>
                <w:rFonts w:cstheme="minorHAnsi"/>
                <w:szCs w:val="20"/>
              </w:rPr>
            </w:pPr>
          </w:p>
        </w:tc>
        <w:tc>
          <w:tcPr>
            <w:tcW w:w="1103" w:type="dxa"/>
          </w:tcPr>
          <w:p w14:paraId="0E3B2690" w14:textId="77777777" w:rsidR="0061524D" w:rsidRPr="00487927" w:rsidRDefault="0061524D" w:rsidP="001B2204">
            <w:pPr>
              <w:jc w:val="center"/>
              <w:rPr>
                <w:rFonts w:cstheme="minorHAnsi"/>
                <w:szCs w:val="20"/>
              </w:rPr>
            </w:pPr>
          </w:p>
        </w:tc>
      </w:tr>
      <w:tr w:rsidR="0061524D" w:rsidRPr="00487927" w14:paraId="76AA4520" w14:textId="21632B01" w:rsidTr="0061524D">
        <w:tc>
          <w:tcPr>
            <w:tcW w:w="1255" w:type="dxa"/>
          </w:tcPr>
          <w:p w14:paraId="6646AB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905_07</w:t>
            </w:r>
          </w:p>
        </w:tc>
        <w:tc>
          <w:tcPr>
            <w:tcW w:w="990" w:type="dxa"/>
          </w:tcPr>
          <w:p w14:paraId="7BE57291" w14:textId="7739D5B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2BF47A" w14:textId="55C82FF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5DE7E8" w14:textId="6E0E0F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811EAF" w14:textId="1CE4D1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4ED1C5" w14:textId="328F88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D270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336202" w14:textId="77777777" w:rsidR="0061524D" w:rsidRPr="00487927" w:rsidRDefault="0061524D" w:rsidP="001B2204">
            <w:pPr>
              <w:jc w:val="center"/>
              <w:rPr>
                <w:rFonts w:cstheme="minorHAnsi"/>
                <w:szCs w:val="20"/>
              </w:rPr>
            </w:pPr>
          </w:p>
        </w:tc>
        <w:tc>
          <w:tcPr>
            <w:tcW w:w="990" w:type="dxa"/>
          </w:tcPr>
          <w:p w14:paraId="49A0784E" w14:textId="77777777" w:rsidR="0061524D" w:rsidRPr="00487927" w:rsidRDefault="0061524D" w:rsidP="001B2204">
            <w:pPr>
              <w:jc w:val="center"/>
              <w:rPr>
                <w:rFonts w:cstheme="minorHAnsi"/>
                <w:szCs w:val="20"/>
              </w:rPr>
            </w:pPr>
          </w:p>
        </w:tc>
        <w:tc>
          <w:tcPr>
            <w:tcW w:w="990" w:type="dxa"/>
          </w:tcPr>
          <w:p w14:paraId="6641F623" w14:textId="77777777" w:rsidR="0061524D" w:rsidRPr="00487927" w:rsidRDefault="0061524D" w:rsidP="001B2204">
            <w:pPr>
              <w:jc w:val="center"/>
              <w:rPr>
                <w:rFonts w:cstheme="minorHAnsi"/>
                <w:szCs w:val="20"/>
              </w:rPr>
            </w:pPr>
          </w:p>
        </w:tc>
        <w:tc>
          <w:tcPr>
            <w:tcW w:w="1103" w:type="dxa"/>
          </w:tcPr>
          <w:p w14:paraId="66AB06C5" w14:textId="77777777" w:rsidR="0061524D" w:rsidRPr="00487927" w:rsidRDefault="0061524D" w:rsidP="001B2204">
            <w:pPr>
              <w:jc w:val="center"/>
              <w:rPr>
                <w:rFonts w:cstheme="minorHAnsi"/>
                <w:szCs w:val="20"/>
              </w:rPr>
            </w:pPr>
          </w:p>
        </w:tc>
        <w:tc>
          <w:tcPr>
            <w:tcW w:w="1103" w:type="dxa"/>
          </w:tcPr>
          <w:p w14:paraId="747577CA" w14:textId="77777777" w:rsidR="0061524D" w:rsidRPr="00487927" w:rsidRDefault="0061524D" w:rsidP="001B2204">
            <w:pPr>
              <w:jc w:val="center"/>
              <w:rPr>
                <w:rFonts w:cstheme="minorHAnsi"/>
                <w:szCs w:val="20"/>
              </w:rPr>
            </w:pPr>
          </w:p>
        </w:tc>
      </w:tr>
      <w:tr w:rsidR="0061524D" w:rsidRPr="00487927" w14:paraId="6E6847EE" w14:textId="61E92CF5" w:rsidTr="0061524D">
        <w:tc>
          <w:tcPr>
            <w:tcW w:w="1255" w:type="dxa"/>
          </w:tcPr>
          <w:p w14:paraId="788F436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905_08</w:t>
            </w:r>
          </w:p>
        </w:tc>
        <w:tc>
          <w:tcPr>
            <w:tcW w:w="990" w:type="dxa"/>
          </w:tcPr>
          <w:p w14:paraId="5856E1E2" w14:textId="00C96C1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1A84F1" w14:textId="2C6922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0A38AA" w14:textId="2C7C16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0F270E" w14:textId="113C26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6ACB06" w14:textId="3F82E8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FB64D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2CB11E" w14:textId="77777777" w:rsidR="0061524D" w:rsidRPr="00487927" w:rsidRDefault="0061524D" w:rsidP="001B2204">
            <w:pPr>
              <w:jc w:val="center"/>
              <w:rPr>
                <w:rFonts w:cstheme="minorHAnsi"/>
                <w:szCs w:val="20"/>
              </w:rPr>
            </w:pPr>
          </w:p>
        </w:tc>
        <w:tc>
          <w:tcPr>
            <w:tcW w:w="990" w:type="dxa"/>
          </w:tcPr>
          <w:p w14:paraId="67CAC19C" w14:textId="77777777" w:rsidR="0061524D" w:rsidRPr="00487927" w:rsidRDefault="0061524D" w:rsidP="001B2204">
            <w:pPr>
              <w:jc w:val="center"/>
              <w:rPr>
                <w:rFonts w:cstheme="minorHAnsi"/>
                <w:szCs w:val="20"/>
              </w:rPr>
            </w:pPr>
          </w:p>
        </w:tc>
        <w:tc>
          <w:tcPr>
            <w:tcW w:w="990" w:type="dxa"/>
          </w:tcPr>
          <w:p w14:paraId="29421984" w14:textId="77777777" w:rsidR="0061524D" w:rsidRPr="00487927" w:rsidRDefault="0061524D" w:rsidP="001B2204">
            <w:pPr>
              <w:jc w:val="center"/>
              <w:rPr>
                <w:rFonts w:cstheme="minorHAnsi"/>
                <w:szCs w:val="20"/>
              </w:rPr>
            </w:pPr>
          </w:p>
        </w:tc>
        <w:tc>
          <w:tcPr>
            <w:tcW w:w="1103" w:type="dxa"/>
          </w:tcPr>
          <w:p w14:paraId="20B4B966" w14:textId="77777777" w:rsidR="0061524D" w:rsidRPr="00487927" w:rsidRDefault="0061524D" w:rsidP="001B2204">
            <w:pPr>
              <w:jc w:val="center"/>
              <w:rPr>
                <w:rFonts w:cstheme="minorHAnsi"/>
                <w:szCs w:val="20"/>
              </w:rPr>
            </w:pPr>
          </w:p>
        </w:tc>
        <w:tc>
          <w:tcPr>
            <w:tcW w:w="1103" w:type="dxa"/>
          </w:tcPr>
          <w:p w14:paraId="496EB00F" w14:textId="77777777" w:rsidR="0061524D" w:rsidRPr="00487927" w:rsidRDefault="0061524D" w:rsidP="001B2204">
            <w:pPr>
              <w:jc w:val="center"/>
              <w:rPr>
                <w:rFonts w:cstheme="minorHAnsi"/>
                <w:szCs w:val="20"/>
              </w:rPr>
            </w:pPr>
          </w:p>
        </w:tc>
      </w:tr>
      <w:tr w:rsidR="0061524D" w:rsidRPr="00487927" w14:paraId="2F39AE33" w14:textId="6781FB1E" w:rsidTr="0061524D">
        <w:tc>
          <w:tcPr>
            <w:tcW w:w="1255" w:type="dxa"/>
          </w:tcPr>
          <w:p w14:paraId="264A159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905_09</w:t>
            </w:r>
          </w:p>
        </w:tc>
        <w:tc>
          <w:tcPr>
            <w:tcW w:w="990" w:type="dxa"/>
          </w:tcPr>
          <w:p w14:paraId="48A17EFE" w14:textId="4A4432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2AAE01" w14:textId="18246E20"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0E7FD3" w14:textId="2F6B63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188BD4" w14:textId="4B97CA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620AAC" w14:textId="0C5A165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025B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32BF5A" w14:textId="77777777" w:rsidR="0061524D" w:rsidRPr="00487927" w:rsidRDefault="0061524D" w:rsidP="001B2204">
            <w:pPr>
              <w:jc w:val="center"/>
              <w:rPr>
                <w:rFonts w:cstheme="minorHAnsi"/>
                <w:szCs w:val="20"/>
              </w:rPr>
            </w:pPr>
          </w:p>
        </w:tc>
        <w:tc>
          <w:tcPr>
            <w:tcW w:w="990" w:type="dxa"/>
          </w:tcPr>
          <w:p w14:paraId="0B5C6BAA" w14:textId="77777777" w:rsidR="0061524D" w:rsidRPr="00487927" w:rsidRDefault="0061524D" w:rsidP="001B2204">
            <w:pPr>
              <w:jc w:val="center"/>
              <w:rPr>
                <w:rFonts w:cstheme="minorHAnsi"/>
                <w:szCs w:val="20"/>
              </w:rPr>
            </w:pPr>
          </w:p>
        </w:tc>
        <w:tc>
          <w:tcPr>
            <w:tcW w:w="990" w:type="dxa"/>
          </w:tcPr>
          <w:p w14:paraId="22248B03" w14:textId="77777777" w:rsidR="0061524D" w:rsidRPr="00487927" w:rsidRDefault="0061524D" w:rsidP="001B2204">
            <w:pPr>
              <w:jc w:val="center"/>
              <w:rPr>
                <w:rFonts w:cstheme="minorHAnsi"/>
                <w:szCs w:val="20"/>
              </w:rPr>
            </w:pPr>
          </w:p>
        </w:tc>
        <w:tc>
          <w:tcPr>
            <w:tcW w:w="1103" w:type="dxa"/>
          </w:tcPr>
          <w:p w14:paraId="4052DBDE" w14:textId="77777777" w:rsidR="0061524D" w:rsidRPr="00487927" w:rsidRDefault="0061524D" w:rsidP="001B2204">
            <w:pPr>
              <w:jc w:val="center"/>
              <w:rPr>
                <w:rFonts w:cstheme="minorHAnsi"/>
                <w:szCs w:val="20"/>
              </w:rPr>
            </w:pPr>
          </w:p>
        </w:tc>
        <w:tc>
          <w:tcPr>
            <w:tcW w:w="1103" w:type="dxa"/>
          </w:tcPr>
          <w:p w14:paraId="008B9A79" w14:textId="77777777" w:rsidR="0061524D" w:rsidRPr="00487927" w:rsidRDefault="0061524D" w:rsidP="001B2204">
            <w:pPr>
              <w:jc w:val="center"/>
              <w:rPr>
                <w:rFonts w:cstheme="minorHAnsi"/>
                <w:szCs w:val="20"/>
              </w:rPr>
            </w:pPr>
          </w:p>
        </w:tc>
      </w:tr>
      <w:tr w:rsidR="0061524D" w:rsidRPr="00487927" w14:paraId="3FB1F859" w14:textId="503FE87C" w:rsidTr="0061524D">
        <w:tc>
          <w:tcPr>
            <w:tcW w:w="1255" w:type="dxa"/>
          </w:tcPr>
          <w:p w14:paraId="1A78BB1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905_10</w:t>
            </w:r>
          </w:p>
        </w:tc>
        <w:tc>
          <w:tcPr>
            <w:tcW w:w="990" w:type="dxa"/>
          </w:tcPr>
          <w:p w14:paraId="4CC249DB" w14:textId="35628B0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AD2942" w14:textId="7691A7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1446C8" w14:textId="45E797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8C54BF" w14:textId="1936A94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1497A7" w14:textId="03B93E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0AB0D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FF62C3" w14:textId="77777777" w:rsidR="0061524D" w:rsidRPr="00487927" w:rsidRDefault="0061524D" w:rsidP="001B2204">
            <w:pPr>
              <w:jc w:val="center"/>
              <w:rPr>
                <w:rFonts w:cstheme="minorHAnsi"/>
                <w:szCs w:val="20"/>
              </w:rPr>
            </w:pPr>
          </w:p>
        </w:tc>
        <w:tc>
          <w:tcPr>
            <w:tcW w:w="990" w:type="dxa"/>
          </w:tcPr>
          <w:p w14:paraId="1C45A196" w14:textId="77777777" w:rsidR="0061524D" w:rsidRPr="00487927" w:rsidRDefault="0061524D" w:rsidP="001B2204">
            <w:pPr>
              <w:jc w:val="center"/>
              <w:rPr>
                <w:rFonts w:cstheme="minorHAnsi"/>
                <w:szCs w:val="20"/>
              </w:rPr>
            </w:pPr>
          </w:p>
        </w:tc>
        <w:tc>
          <w:tcPr>
            <w:tcW w:w="990" w:type="dxa"/>
          </w:tcPr>
          <w:p w14:paraId="63DA1AF2" w14:textId="77777777" w:rsidR="0061524D" w:rsidRPr="00487927" w:rsidRDefault="0061524D" w:rsidP="001B2204">
            <w:pPr>
              <w:jc w:val="center"/>
              <w:rPr>
                <w:rFonts w:cstheme="minorHAnsi"/>
                <w:szCs w:val="20"/>
              </w:rPr>
            </w:pPr>
          </w:p>
        </w:tc>
        <w:tc>
          <w:tcPr>
            <w:tcW w:w="1103" w:type="dxa"/>
          </w:tcPr>
          <w:p w14:paraId="648D2C07" w14:textId="77777777" w:rsidR="0061524D" w:rsidRPr="00487927" w:rsidRDefault="0061524D" w:rsidP="001B2204">
            <w:pPr>
              <w:jc w:val="center"/>
              <w:rPr>
                <w:rFonts w:cstheme="minorHAnsi"/>
                <w:szCs w:val="20"/>
              </w:rPr>
            </w:pPr>
          </w:p>
        </w:tc>
        <w:tc>
          <w:tcPr>
            <w:tcW w:w="1103" w:type="dxa"/>
          </w:tcPr>
          <w:p w14:paraId="3EC6B96F" w14:textId="77777777" w:rsidR="0061524D" w:rsidRPr="00487927" w:rsidRDefault="0061524D" w:rsidP="001B2204">
            <w:pPr>
              <w:jc w:val="center"/>
              <w:rPr>
                <w:rFonts w:cstheme="minorHAnsi"/>
                <w:szCs w:val="20"/>
              </w:rPr>
            </w:pPr>
          </w:p>
        </w:tc>
      </w:tr>
      <w:tr w:rsidR="0061524D" w:rsidRPr="00487927" w14:paraId="09A4D420" w14:textId="202BCCEE" w:rsidTr="0061524D">
        <w:tc>
          <w:tcPr>
            <w:tcW w:w="1255" w:type="dxa"/>
          </w:tcPr>
          <w:p w14:paraId="58AAE9E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905_12</w:t>
            </w:r>
          </w:p>
        </w:tc>
        <w:tc>
          <w:tcPr>
            <w:tcW w:w="990" w:type="dxa"/>
          </w:tcPr>
          <w:p w14:paraId="6D744B80" w14:textId="207BBA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DBA7A6" w14:textId="54982FF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32AC15" w14:textId="60B5C5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815003" w14:textId="6108F33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BB514A" w14:textId="469C1F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2A506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3219F12" w14:textId="77777777" w:rsidR="0061524D" w:rsidRPr="00487927" w:rsidRDefault="0061524D" w:rsidP="001B2204">
            <w:pPr>
              <w:jc w:val="center"/>
              <w:rPr>
                <w:rFonts w:cstheme="minorHAnsi"/>
                <w:szCs w:val="20"/>
              </w:rPr>
            </w:pPr>
          </w:p>
        </w:tc>
        <w:tc>
          <w:tcPr>
            <w:tcW w:w="990" w:type="dxa"/>
          </w:tcPr>
          <w:p w14:paraId="6B40A5F8" w14:textId="77777777" w:rsidR="0061524D" w:rsidRPr="00487927" w:rsidRDefault="0061524D" w:rsidP="001B2204">
            <w:pPr>
              <w:jc w:val="center"/>
              <w:rPr>
                <w:rFonts w:cstheme="minorHAnsi"/>
                <w:szCs w:val="20"/>
              </w:rPr>
            </w:pPr>
          </w:p>
        </w:tc>
        <w:tc>
          <w:tcPr>
            <w:tcW w:w="990" w:type="dxa"/>
          </w:tcPr>
          <w:p w14:paraId="1A21155F" w14:textId="77777777" w:rsidR="0061524D" w:rsidRPr="00487927" w:rsidRDefault="0061524D" w:rsidP="001B2204">
            <w:pPr>
              <w:jc w:val="center"/>
              <w:rPr>
                <w:rFonts w:cstheme="minorHAnsi"/>
                <w:szCs w:val="20"/>
              </w:rPr>
            </w:pPr>
          </w:p>
        </w:tc>
        <w:tc>
          <w:tcPr>
            <w:tcW w:w="1103" w:type="dxa"/>
          </w:tcPr>
          <w:p w14:paraId="04F7DDB8" w14:textId="77777777" w:rsidR="0061524D" w:rsidRPr="00487927" w:rsidRDefault="0061524D" w:rsidP="001B2204">
            <w:pPr>
              <w:jc w:val="center"/>
              <w:rPr>
                <w:rFonts w:cstheme="minorHAnsi"/>
                <w:szCs w:val="20"/>
              </w:rPr>
            </w:pPr>
          </w:p>
        </w:tc>
        <w:tc>
          <w:tcPr>
            <w:tcW w:w="1103" w:type="dxa"/>
          </w:tcPr>
          <w:p w14:paraId="4B618D91" w14:textId="77777777" w:rsidR="0061524D" w:rsidRPr="00487927" w:rsidRDefault="0061524D" w:rsidP="001B2204">
            <w:pPr>
              <w:jc w:val="center"/>
              <w:rPr>
                <w:rFonts w:cstheme="minorHAnsi"/>
                <w:szCs w:val="20"/>
              </w:rPr>
            </w:pPr>
          </w:p>
        </w:tc>
      </w:tr>
      <w:tr w:rsidR="0061524D" w:rsidRPr="00487927" w14:paraId="088EB07E" w14:textId="1742327D" w:rsidTr="0061524D">
        <w:tc>
          <w:tcPr>
            <w:tcW w:w="1255" w:type="dxa"/>
          </w:tcPr>
          <w:p w14:paraId="587FE5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905_13</w:t>
            </w:r>
          </w:p>
        </w:tc>
        <w:tc>
          <w:tcPr>
            <w:tcW w:w="990" w:type="dxa"/>
          </w:tcPr>
          <w:p w14:paraId="7B3DFC73" w14:textId="459C3A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994445" w14:textId="21815F9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02FFF2" w14:textId="3872C2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6E5F8B" w14:textId="2F6675F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DCE01C" w14:textId="71E7748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8E72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1AEDD6" w14:textId="77777777" w:rsidR="0061524D" w:rsidRPr="00487927" w:rsidRDefault="0061524D" w:rsidP="001B2204">
            <w:pPr>
              <w:jc w:val="center"/>
              <w:rPr>
                <w:rFonts w:cstheme="minorHAnsi"/>
                <w:szCs w:val="20"/>
              </w:rPr>
            </w:pPr>
          </w:p>
        </w:tc>
        <w:tc>
          <w:tcPr>
            <w:tcW w:w="990" w:type="dxa"/>
          </w:tcPr>
          <w:p w14:paraId="74A7F7D3" w14:textId="77777777" w:rsidR="0061524D" w:rsidRPr="00487927" w:rsidRDefault="0061524D" w:rsidP="001B2204">
            <w:pPr>
              <w:jc w:val="center"/>
              <w:rPr>
                <w:rFonts w:cstheme="minorHAnsi"/>
                <w:szCs w:val="20"/>
              </w:rPr>
            </w:pPr>
          </w:p>
        </w:tc>
        <w:tc>
          <w:tcPr>
            <w:tcW w:w="990" w:type="dxa"/>
          </w:tcPr>
          <w:p w14:paraId="102C3D5C" w14:textId="77777777" w:rsidR="0061524D" w:rsidRPr="00487927" w:rsidRDefault="0061524D" w:rsidP="001B2204">
            <w:pPr>
              <w:jc w:val="center"/>
              <w:rPr>
                <w:rFonts w:cstheme="minorHAnsi"/>
                <w:szCs w:val="20"/>
              </w:rPr>
            </w:pPr>
          </w:p>
        </w:tc>
        <w:tc>
          <w:tcPr>
            <w:tcW w:w="1103" w:type="dxa"/>
          </w:tcPr>
          <w:p w14:paraId="3A0F5808" w14:textId="77777777" w:rsidR="0061524D" w:rsidRPr="00487927" w:rsidRDefault="0061524D" w:rsidP="001B2204">
            <w:pPr>
              <w:jc w:val="center"/>
              <w:rPr>
                <w:rFonts w:cstheme="minorHAnsi"/>
                <w:szCs w:val="20"/>
              </w:rPr>
            </w:pPr>
          </w:p>
        </w:tc>
        <w:tc>
          <w:tcPr>
            <w:tcW w:w="1103" w:type="dxa"/>
          </w:tcPr>
          <w:p w14:paraId="6197B62F" w14:textId="77777777" w:rsidR="0061524D" w:rsidRPr="00487927" w:rsidRDefault="0061524D" w:rsidP="001B2204">
            <w:pPr>
              <w:jc w:val="center"/>
              <w:rPr>
                <w:rFonts w:cstheme="minorHAnsi"/>
                <w:szCs w:val="20"/>
              </w:rPr>
            </w:pPr>
          </w:p>
        </w:tc>
      </w:tr>
      <w:tr w:rsidR="0061524D" w:rsidRPr="00487927" w14:paraId="305A2121" w14:textId="1CAD0BC0" w:rsidTr="0061524D">
        <w:tc>
          <w:tcPr>
            <w:tcW w:w="1255" w:type="dxa"/>
          </w:tcPr>
          <w:p w14:paraId="45E8BB8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906_01</w:t>
            </w:r>
          </w:p>
        </w:tc>
        <w:tc>
          <w:tcPr>
            <w:tcW w:w="990" w:type="dxa"/>
          </w:tcPr>
          <w:p w14:paraId="79008408" w14:textId="156B84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6F259A" w14:textId="140AAF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60159" w14:textId="25A392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EC5FC5" w14:textId="08C781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024C94" w14:textId="405445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4096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A7342DB" w14:textId="77777777" w:rsidR="0061524D" w:rsidRPr="00487927" w:rsidRDefault="0061524D" w:rsidP="001B2204">
            <w:pPr>
              <w:jc w:val="center"/>
              <w:rPr>
                <w:rFonts w:cstheme="minorHAnsi"/>
                <w:szCs w:val="20"/>
              </w:rPr>
            </w:pPr>
          </w:p>
        </w:tc>
        <w:tc>
          <w:tcPr>
            <w:tcW w:w="990" w:type="dxa"/>
          </w:tcPr>
          <w:p w14:paraId="7BA2DD45" w14:textId="77777777" w:rsidR="0061524D" w:rsidRPr="00487927" w:rsidRDefault="0061524D" w:rsidP="001B2204">
            <w:pPr>
              <w:jc w:val="center"/>
              <w:rPr>
                <w:rFonts w:cstheme="minorHAnsi"/>
                <w:szCs w:val="20"/>
              </w:rPr>
            </w:pPr>
          </w:p>
        </w:tc>
        <w:tc>
          <w:tcPr>
            <w:tcW w:w="990" w:type="dxa"/>
          </w:tcPr>
          <w:p w14:paraId="41F845D9" w14:textId="77777777" w:rsidR="0061524D" w:rsidRPr="00487927" w:rsidRDefault="0061524D" w:rsidP="001B2204">
            <w:pPr>
              <w:jc w:val="center"/>
              <w:rPr>
                <w:rFonts w:cstheme="minorHAnsi"/>
                <w:szCs w:val="20"/>
              </w:rPr>
            </w:pPr>
          </w:p>
        </w:tc>
        <w:tc>
          <w:tcPr>
            <w:tcW w:w="1103" w:type="dxa"/>
          </w:tcPr>
          <w:p w14:paraId="16B3E933" w14:textId="77777777" w:rsidR="0061524D" w:rsidRPr="00487927" w:rsidRDefault="0061524D" w:rsidP="001B2204">
            <w:pPr>
              <w:jc w:val="center"/>
              <w:rPr>
                <w:rFonts w:cstheme="minorHAnsi"/>
                <w:szCs w:val="20"/>
              </w:rPr>
            </w:pPr>
          </w:p>
        </w:tc>
        <w:tc>
          <w:tcPr>
            <w:tcW w:w="1103" w:type="dxa"/>
          </w:tcPr>
          <w:p w14:paraId="35A8948D" w14:textId="77777777" w:rsidR="0061524D" w:rsidRPr="00487927" w:rsidRDefault="0061524D" w:rsidP="001B2204">
            <w:pPr>
              <w:jc w:val="center"/>
              <w:rPr>
                <w:rFonts w:cstheme="minorHAnsi"/>
                <w:szCs w:val="20"/>
              </w:rPr>
            </w:pPr>
          </w:p>
        </w:tc>
      </w:tr>
      <w:tr w:rsidR="0061524D" w:rsidRPr="00487927" w14:paraId="2ABFB648" w14:textId="2EE15161" w:rsidTr="0061524D">
        <w:tc>
          <w:tcPr>
            <w:tcW w:w="1255" w:type="dxa"/>
          </w:tcPr>
          <w:p w14:paraId="1B4DDD4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906_02</w:t>
            </w:r>
          </w:p>
        </w:tc>
        <w:tc>
          <w:tcPr>
            <w:tcW w:w="990" w:type="dxa"/>
          </w:tcPr>
          <w:p w14:paraId="6B2B3D88" w14:textId="58D546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2F79CA" w14:textId="23D6313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859F9C" w14:textId="0F3E242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217E2" w14:textId="68CF75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5FF14E" w14:textId="3622FA8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B91CA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98C85C" w14:textId="77777777" w:rsidR="0061524D" w:rsidRPr="00487927" w:rsidRDefault="0061524D" w:rsidP="001B2204">
            <w:pPr>
              <w:jc w:val="center"/>
              <w:rPr>
                <w:rFonts w:cstheme="minorHAnsi"/>
                <w:szCs w:val="20"/>
              </w:rPr>
            </w:pPr>
          </w:p>
        </w:tc>
        <w:tc>
          <w:tcPr>
            <w:tcW w:w="990" w:type="dxa"/>
          </w:tcPr>
          <w:p w14:paraId="1D8CBCEB" w14:textId="77777777" w:rsidR="0061524D" w:rsidRPr="00487927" w:rsidRDefault="0061524D" w:rsidP="001B2204">
            <w:pPr>
              <w:jc w:val="center"/>
              <w:rPr>
                <w:rFonts w:cstheme="minorHAnsi"/>
                <w:szCs w:val="20"/>
              </w:rPr>
            </w:pPr>
          </w:p>
        </w:tc>
        <w:tc>
          <w:tcPr>
            <w:tcW w:w="990" w:type="dxa"/>
          </w:tcPr>
          <w:p w14:paraId="4A2CB75E" w14:textId="77777777" w:rsidR="0061524D" w:rsidRPr="00487927" w:rsidRDefault="0061524D" w:rsidP="001B2204">
            <w:pPr>
              <w:jc w:val="center"/>
              <w:rPr>
                <w:rFonts w:cstheme="minorHAnsi"/>
                <w:szCs w:val="20"/>
              </w:rPr>
            </w:pPr>
          </w:p>
        </w:tc>
        <w:tc>
          <w:tcPr>
            <w:tcW w:w="1103" w:type="dxa"/>
          </w:tcPr>
          <w:p w14:paraId="76404495" w14:textId="77777777" w:rsidR="0061524D" w:rsidRPr="00487927" w:rsidRDefault="0061524D" w:rsidP="001B2204">
            <w:pPr>
              <w:jc w:val="center"/>
              <w:rPr>
                <w:rFonts w:cstheme="minorHAnsi"/>
                <w:szCs w:val="20"/>
              </w:rPr>
            </w:pPr>
          </w:p>
        </w:tc>
        <w:tc>
          <w:tcPr>
            <w:tcW w:w="1103" w:type="dxa"/>
          </w:tcPr>
          <w:p w14:paraId="14FBCD89" w14:textId="77777777" w:rsidR="0061524D" w:rsidRPr="00487927" w:rsidRDefault="0061524D" w:rsidP="001B2204">
            <w:pPr>
              <w:jc w:val="center"/>
              <w:rPr>
                <w:rFonts w:cstheme="minorHAnsi"/>
                <w:szCs w:val="20"/>
              </w:rPr>
            </w:pPr>
          </w:p>
        </w:tc>
      </w:tr>
      <w:tr w:rsidR="0061524D" w:rsidRPr="00487927" w14:paraId="566E1737" w14:textId="1939C351" w:rsidTr="0061524D">
        <w:tc>
          <w:tcPr>
            <w:tcW w:w="1255" w:type="dxa"/>
          </w:tcPr>
          <w:p w14:paraId="58C3AE5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906_03</w:t>
            </w:r>
          </w:p>
        </w:tc>
        <w:tc>
          <w:tcPr>
            <w:tcW w:w="990" w:type="dxa"/>
          </w:tcPr>
          <w:p w14:paraId="7DC8FE73" w14:textId="09097C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3EF42" w14:textId="74E484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7D4468" w14:textId="5DFCCB7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832D0" w14:textId="79DE6F8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FEA4E6" w14:textId="408B29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08D0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724BF0" w14:textId="77777777" w:rsidR="0061524D" w:rsidRPr="00487927" w:rsidRDefault="0061524D" w:rsidP="001B2204">
            <w:pPr>
              <w:jc w:val="center"/>
              <w:rPr>
                <w:rFonts w:cstheme="minorHAnsi"/>
                <w:szCs w:val="20"/>
              </w:rPr>
            </w:pPr>
          </w:p>
        </w:tc>
        <w:tc>
          <w:tcPr>
            <w:tcW w:w="990" w:type="dxa"/>
          </w:tcPr>
          <w:p w14:paraId="7843817D" w14:textId="77777777" w:rsidR="0061524D" w:rsidRPr="00487927" w:rsidRDefault="0061524D" w:rsidP="001B2204">
            <w:pPr>
              <w:jc w:val="center"/>
              <w:rPr>
                <w:rFonts w:cstheme="minorHAnsi"/>
                <w:szCs w:val="20"/>
              </w:rPr>
            </w:pPr>
          </w:p>
        </w:tc>
        <w:tc>
          <w:tcPr>
            <w:tcW w:w="990" w:type="dxa"/>
          </w:tcPr>
          <w:p w14:paraId="3FDC98DB" w14:textId="77777777" w:rsidR="0061524D" w:rsidRPr="00487927" w:rsidRDefault="0061524D" w:rsidP="001B2204">
            <w:pPr>
              <w:jc w:val="center"/>
              <w:rPr>
                <w:rFonts w:cstheme="minorHAnsi"/>
                <w:szCs w:val="20"/>
              </w:rPr>
            </w:pPr>
          </w:p>
        </w:tc>
        <w:tc>
          <w:tcPr>
            <w:tcW w:w="1103" w:type="dxa"/>
          </w:tcPr>
          <w:p w14:paraId="385BE14E" w14:textId="77777777" w:rsidR="0061524D" w:rsidRPr="00487927" w:rsidRDefault="0061524D" w:rsidP="001B2204">
            <w:pPr>
              <w:jc w:val="center"/>
              <w:rPr>
                <w:rFonts w:cstheme="minorHAnsi"/>
                <w:szCs w:val="20"/>
              </w:rPr>
            </w:pPr>
          </w:p>
        </w:tc>
        <w:tc>
          <w:tcPr>
            <w:tcW w:w="1103" w:type="dxa"/>
          </w:tcPr>
          <w:p w14:paraId="5806B791" w14:textId="77777777" w:rsidR="0061524D" w:rsidRPr="00487927" w:rsidRDefault="0061524D" w:rsidP="001B2204">
            <w:pPr>
              <w:jc w:val="center"/>
              <w:rPr>
                <w:rFonts w:cstheme="minorHAnsi"/>
                <w:szCs w:val="20"/>
              </w:rPr>
            </w:pPr>
          </w:p>
        </w:tc>
      </w:tr>
      <w:tr w:rsidR="0061524D" w:rsidRPr="00487927" w14:paraId="699CDD76" w14:textId="19048345" w:rsidTr="0061524D">
        <w:tc>
          <w:tcPr>
            <w:tcW w:w="1255" w:type="dxa"/>
          </w:tcPr>
          <w:p w14:paraId="7C3C322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906_04</w:t>
            </w:r>
          </w:p>
        </w:tc>
        <w:tc>
          <w:tcPr>
            <w:tcW w:w="990" w:type="dxa"/>
          </w:tcPr>
          <w:p w14:paraId="181D64C4" w14:textId="4C0611B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5C4135" w14:textId="22D6739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D9CA63" w14:textId="4615BC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DCEE87" w14:textId="65687F4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3E55A9" w14:textId="7682329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6912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36131E4" w14:textId="77777777" w:rsidR="0061524D" w:rsidRPr="00487927" w:rsidRDefault="0061524D" w:rsidP="001B2204">
            <w:pPr>
              <w:jc w:val="center"/>
              <w:rPr>
                <w:rFonts w:cstheme="minorHAnsi"/>
                <w:szCs w:val="20"/>
              </w:rPr>
            </w:pPr>
          </w:p>
        </w:tc>
        <w:tc>
          <w:tcPr>
            <w:tcW w:w="990" w:type="dxa"/>
          </w:tcPr>
          <w:p w14:paraId="2ECCE3A5" w14:textId="77777777" w:rsidR="0061524D" w:rsidRPr="00487927" w:rsidRDefault="0061524D" w:rsidP="001B2204">
            <w:pPr>
              <w:jc w:val="center"/>
              <w:rPr>
                <w:rFonts w:cstheme="minorHAnsi"/>
                <w:szCs w:val="20"/>
              </w:rPr>
            </w:pPr>
          </w:p>
        </w:tc>
        <w:tc>
          <w:tcPr>
            <w:tcW w:w="990" w:type="dxa"/>
          </w:tcPr>
          <w:p w14:paraId="2783F421" w14:textId="77777777" w:rsidR="0061524D" w:rsidRPr="00487927" w:rsidRDefault="0061524D" w:rsidP="001B2204">
            <w:pPr>
              <w:jc w:val="center"/>
              <w:rPr>
                <w:rFonts w:cstheme="minorHAnsi"/>
                <w:szCs w:val="20"/>
              </w:rPr>
            </w:pPr>
          </w:p>
        </w:tc>
        <w:tc>
          <w:tcPr>
            <w:tcW w:w="1103" w:type="dxa"/>
          </w:tcPr>
          <w:p w14:paraId="0989D43E" w14:textId="77777777" w:rsidR="0061524D" w:rsidRPr="00487927" w:rsidRDefault="0061524D" w:rsidP="001B2204">
            <w:pPr>
              <w:jc w:val="center"/>
              <w:rPr>
                <w:rFonts w:cstheme="minorHAnsi"/>
                <w:szCs w:val="20"/>
              </w:rPr>
            </w:pPr>
          </w:p>
        </w:tc>
        <w:tc>
          <w:tcPr>
            <w:tcW w:w="1103" w:type="dxa"/>
          </w:tcPr>
          <w:p w14:paraId="5D2CBFE3" w14:textId="77777777" w:rsidR="0061524D" w:rsidRPr="00487927" w:rsidRDefault="0061524D" w:rsidP="001B2204">
            <w:pPr>
              <w:jc w:val="center"/>
              <w:rPr>
                <w:rFonts w:cstheme="minorHAnsi"/>
                <w:szCs w:val="20"/>
              </w:rPr>
            </w:pPr>
          </w:p>
        </w:tc>
      </w:tr>
      <w:tr w:rsidR="0061524D" w:rsidRPr="00487927" w14:paraId="714E4FBA" w14:textId="678CDD6F" w:rsidTr="0061524D">
        <w:tc>
          <w:tcPr>
            <w:tcW w:w="1255" w:type="dxa"/>
          </w:tcPr>
          <w:p w14:paraId="5452C5D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906_05</w:t>
            </w:r>
          </w:p>
        </w:tc>
        <w:tc>
          <w:tcPr>
            <w:tcW w:w="990" w:type="dxa"/>
          </w:tcPr>
          <w:p w14:paraId="74D52076" w14:textId="1FE1ED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DED28" w14:textId="3AAF5E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FD440D" w14:textId="4AFB4C1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79F947" w14:textId="74E8AC4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FFD5A6" w14:textId="65B799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B40B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FF8A024" w14:textId="77777777" w:rsidR="0061524D" w:rsidRPr="00487927" w:rsidRDefault="0061524D" w:rsidP="001B2204">
            <w:pPr>
              <w:jc w:val="center"/>
              <w:rPr>
                <w:rFonts w:cstheme="minorHAnsi"/>
                <w:szCs w:val="20"/>
              </w:rPr>
            </w:pPr>
          </w:p>
        </w:tc>
        <w:tc>
          <w:tcPr>
            <w:tcW w:w="990" w:type="dxa"/>
          </w:tcPr>
          <w:p w14:paraId="6BE48325" w14:textId="77777777" w:rsidR="0061524D" w:rsidRPr="00487927" w:rsidRDefault="0061524D" w:rsidP="001B2204">
            <w:pPr>
              <w:jc w:val="center"/>
              <w:rPr>
                <w:rFonts w:cstheme="minorHAnsi"/>
                <w:szCs w:val="20"/>
              </w:rPr>
            </w:pPr>
          </w:p>
        </w:tc>
        <w:tc>
          <w:tcPr>
            <w:tcW w:w="990" w:type="dxa"/>
          </w:tcPr>
          <w:p w14:paraId="100006A9" w14:textId="77777777" w:rsidR="0061524D" w:rsidRPr="00487927" w:rsidRDefault="0061524D" w:rsidP="001B2204">
            <w:pPr>
              <w:jc w:val="center"/>
              <w:rPr>
                <w:rFonts w:cstheme="minorHAnsi"/>
                <w:szCs w:val="20"/>
              </w:rPr>
            </w:pPr>
          </w:p>
        </w:tc>
        <w:tc>
          <w:tcPr>
            <w:tcW w:w="1103" w:type="dxa"/>
          </w:tcPr>
          <w:p w14:paraId="201AAFF1" w14:textId="77777777" w:rsidR="0061524D" w:rsidRPr="00487927" w:rsidRDefault="0061524D" w:rsidP="001B2204">
            <w:pPr>
              <w:jc w:val="center"/>
              <w:rPr>
                <w:rFonts w:cstheme="minorHAnsi"/>
                <w:szCs w:val="20"/>
              </w:rPr>
            </w:pPr>
          </w:p>
        </w:tc>
        <w:tc>
          <w:tcPr>
            <w:tcW w:w="1103" w:type="dxa"/>
          </w:tcPr>
          <w:p w14:paraId="2217D6A0" w14:textId="77777777" w:rsidR="0061524D" w:rsidRPr="00487927" w:rsidRDefault="0061524D" w:rsidP="001B2204">
            <w:pPr>
              <w:jc w:val="center"/>
              <w:rPr>
                <w:rFonts w:cstheme="minorHAnsi"/>
                <w:szCs w:val="20"/>
              </w:rPr>
            </w:pPr>
          </w:p>
        </w:tc>
      </w:tr>
      <w:tr w:rsidR="0061524D" w:rsidRPr="00487927" w14:paraId="77D52323" w14:textId="0CBFE4AB" w:rsidTr="0061524D">
        <w:tc>
          <w:tcPr>
            <w:tcW w:w="1255" w:type="dxa"/>
          </w:tcPr>
          <w:p w14:paraId="670F102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906_06</w:t>
            </w:r>
          </w:p>
        </w:tc>
        <w:tc>
          <w:tcPr>
            <w:tcW w:w="990" w:type="dxa"/>
          </w:tcPr>
          <w:p w14:paraId="72EF47B5" w14:textId="3963E9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EBD387" w14:textId="2F4B32F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192834" w14:textId="25A2039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73726F" w14:textId="1D25EA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ECBB1" w14:textId="155CE96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7923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652BFE" w14:textId="77777777" w:rsidR="0061524D" w:rsidRPr="00487927" w:rsidRDefault="0061524D" w:rsidP="001B2204">
            <w:pPr>
              <w:jc w:val="center"/>
              <w:rPr>
                <w:rFonts w:cstheme="minorHAnsi"/>
                <w:szCs w:val="20"/>
              </w:rPr>
            </w:pPr>
          </w:p>
        </w:tc>
        <w:tc>
          <w:tcPr>
            <w:tcW w:w="990" w:type="dxa"/>
          </w:tcPr>
          <w:p w14:paraId="55F9EFE7" w14:textId="77777777" w:rsidR="0061524D" w:rsidRPr="00487927" w:rsidRDefault="0061524D" w:rsidP="001B2204">
            <w:pPr>
              <w:jc w:val="center"/>
              <w:rPr>
                <w:rFonts w:cstheme="minorHAnsi"/>
                <w:szCs w:val="20"/>
              </w:rPr>
            </w:pPr>
          </w:p>
        </w:tc>
        <w:tc>
          <w:tcPr>
            <w:tcW w:w="990" w:type="dxa"/>
          </w:tcPr>
          <w:p w14:paraId="2B9FDD53" w14:textId="77777777" w:rsidR="0061524D" w:rsidRPr="00487927" w:rsidRDefault="0061524D" w:rsidP="001B2204">
            <w:pPr>
              <w:jc w:val="center"/>
              <w:rPr>
                <w:rFonts w:cstheme="minorHAnsi"/>
                <w:szCs w:val="20"/>
              </w:rPr>
            </w:pPr>
          </w:p>
        </w:tc>
        <w:tc>
          <w:tcPr>
            <w:tcW w:w="1103" w:type="dxa"/>
          </w:tcPr>
          <w:p w14:paraId="3706EEE9" w14:textId="77777777" w:rsidR="0061524D" w:rsidRPr="00487927" w:rsidRDefault="0061524D" w:rsidP="001B2204">
            <w:pPr>
              <w:jc w:val="center"/>
              <w:rPr>
                <w:rFonts w:cstheme="minorHAnsi"/>
                <w:szCs w:val="20"/>
              </w:rPr>
            </w:pPr>
          </w:p>
        </w:tc>
        <w:tc>
          <w:tcPr>
            <w:tcW w:w="1103" w:type="dxa"/>
          </w:tcPr>
          <w:p w14:paraId="38B4310A" w14:textId="77777777" w:rsidR="0061524D" w:rsidRPr="00487927" w:rsidRDefault="0061524D" w:rsidP="001B2204">
            <w:pPr>
              <w:jc w:val="center"/>
              <w:rPr>
                <w:rFonts w:cstheme="minorHAnsi"/>
                <w:szCs w:val="20"/>
              </w:rPr>
            </w:pPr>
          </w:p>
        </w:tc>
      </w:tr>
      <w:tr w:rsidR="0061524D" w:rsidRPr="00487927" w14:paraId="1F95EAF1" w14:textId="1F4C0337" w:rsidTr="0061524D">
        <w:tc>
          <w:tcPr>
            <w:tcW w:w="1255" w:type="dxa"/>
          </w:tcPr>
          <w:p w14:paraId="710CADA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907_01</w:t>
            </w:r>
          </w:p>
        </w:tc>
        <w:tc>
          <w:tcPr>
            <w:tcW w:w="990" w:type="dxa"/>
          </w:tcPr>
          <w:p w14:paraId="47785B10" w14:textId="48FA4B6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6EABB9" w14:textId="609ECF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77D699" w14:textId="537082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67FFD3" w14:textId="52A4C7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BE99C5" w14:textId="6FF9C7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1DF1E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E849524" w14:textId="77777777" w:rsidR="0061524D" w:rsidRPr="00487927" w:rsidRDefault="0061524D" w:rsidP="001B2204">
            <w:pPr>
              <w:jc w:val="center"/>
              <w:rPr>
                <w:rFonts w:cstheme="minorHAnsi"/>
                <w:szCs w:val="20"/>
              </w:rPr>
            </w:pPr>
          </w:p>
        </w:tc>
        <w:tc>
          <w:tcPr>
            <w:tcW w:w="990" w:type="dxa"/>
          </w:tcPr>
          <w:p w14:paraId="5F6B5E84" w14:textId="77777777" w:rsidR="0061524D" w:rsidRPr="00487927" w:rsidRDefault="0061524D" w:rsidP="001B2204">
            <w:pPr>
              <w:jc w:val="center"/>
              <w:rPr>
                <w:rFonts w:cstheme="minorHAnsi"/>
                <w:szCs w:val="20"/>
              </w:rPr>
            </w:pPr>
          </w:p>
        </w:tc>
        <w:tc>
          <w:tcPr>
            <w:tcW w:w="990" w:type="dxa"/>
          </w:tcPr>
          <w:p w14:paraId="5945A13A" w14:textId="77777777" w:rsidR="0061524D" w:rsidRPr="00487927" w:rsidRDefault="0061524D" w:rsidP="001B2204">
            <w:pPr>
              <w:jc w:val="center"/>
              <w:rPr>
                <w:rFonts w:cstheme="minorHAnsi"/>
                <w:szCs w:val="20"/>
              </w:rPr>
            </w:pPr>
          </w:p>
        </w:tc>
        <w:tc>
          <w:tcPr>
            <w:tcW w:w="1103" w:type="dxa"/>
          </w:tcPr>
          <w:p w14:paraId="74C72F17" w14:textId="77777777" w:rsidR="0061524D" w:rsidRPr="00487927" w:rsidRDefault="0061524D" w:rsidP="001B2204">
            <w:pPr>
              <w:jc w:val="center"/>
              <w:rPr>
                <w:rFonts w:cstheme="minorHAnsi"/>
                <w:szCs w:val="20"/>
              </w:rPr>
            </w:pPr>
          </w:p>
        </w:tc>
        <w:tc>
          <w:tcPr>
            <w:tcW w:w="1103" w:type="dxa"/>
          </w:tcPr>
          <w:p w14:paraId="422411F9" w14:textId="77777777" w:rsidR="0061524D" w:rsidRPr="00487927" w:rsidRDefault="0061524D" w:rsidP="001B2204">
            <w:pPr>
              <w:jc w:val="center"/>
              <w:rPr>
                <w:rFonts w:cstheme="minorHAnsi"/>
                <w:szCs w:val="20"/>
              </w:rPr>
            </w:pPr>
          </w:p>
        </w:tc>
      </w:tr>
      <w:tr w:rsidR="0061524D" w:rsidRPr="00487927" w14:paraId="4B859D77" w14:textId="5EC797A3" w:rsidTr="0061524D">
        <w:tc>
          <w:tcPr>
            <w:tcW w:w="1255" w:type="dxa"/>
          </w:tcPr>
          <w:p w14:paraId="6C479A9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907_02</w:t>
            </w:r>
          </w:p>
        </w:tc>
        <w:tc>
          <w:tcPr>
            <w:tcW w:w="990" w:type="dxa"/>
          </w:tcPr>
          <w:p w14:paraId="1322328A" w14:textId="452C52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01EFA4" w14:textId="6F4A5E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9EEA39" w14:textId="1E47C5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94475D" w14:textId="168CC2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533254" w14:textId="1CCE18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BEB2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B747AC" w14:textId="77777777" w:rsidR="0061524D" w:rsidRPr="00487927" w:rsidRDefault="0061524D" w:rsidP="001B2204">
            <w:pPr>
              <w:jc w:val="center"/>
              <w:rPr>
                <w:rFonts w:cstheme="minorHAnsi"/>
                <w:szCs w:val="20"/>
              </w:rPr>
            </w:pPr>
          </w:p>
        </w:tc>
        <w:tc>
          <w:tcPr>
            <w:tcW w:w="990" w:type="dxa"/>
          </w:tcPr>
          <w:p w14:paraId="235E9D3A" w14:textId="77777777" w:rsidR="0061524D" w:rsidRPr="00487927" w:rsidRDefault="0061524D" w:rsidP="001B2204">
            <w:pPr>
              <w:jc w:val="center"/>
              <w:rPr>
                <w:rFonts w:cstheme="minorHAnsi"/>
                <w:szCs w:val="20"/>
              </w:rPr>
            </w:pPr>
          </w:p>
        </w:tc>
        <w:tc>
          <w:tcPr>
            <w:tcW w:w="990" w:type="dxa"/>
          </w:tcPr>
          <w:p w14:paraId="44717705" w14:textId="77777777" w:rsidR="0061524D" w:rsidRPr="00487927" w:rsidRDefault="0061524D" w:rsidP="001B2204">
            <w:pPr>
              <w:jc w:val="center"/>
              <w:rPr>
                <w:rFonts w:cstheme="minorHAnsi"/>
                <w:szCs w:val="20"/>
              </w:rPr>
            </w:pPr>
          </w:p>
        </w:tc>
        <w:tc>
          <w:tcPr>
            <w:tcW w:w="1103" w:type="dxa"/>
          </w:tcPr>
          <w:p w14:paraId="2DA90CF2" w14:textId="77777777" w:rsidR="0061524D" w:rsidRPr="00487927" w:rsidRDefault="0061524D" w:rsidP="001B2204">
            <w:pPr>
              <w:jc w:val="center"/>
              <w:rPr>
                <w:rFonts w:cstheme="minorHAnsi"/>
                <w:szCs w:val="20"/>
              </w:rPr>
            </w:pPr>
          </w:p>
        </w:tc>
        <w:tc>
          <w:tcPr>
            <w:tcW w:w="1103" w:type="dxa"/>
          </w:tcPr>
          <w:p w14:paraId="2A112115" w14:textId="77777777" w:rsidR="0061524D" w:rsidRPr="00487927" w:rsidRDefault="0061524D" w:rsidP="001B2204">
            <w:pPr>
              <w:jc w:val="center"/>
              <w:rPr>
                <w:rFonts w:cstheme="minorHAnsi"/>
                <w:szCs w:val="20"/>
              </w:rPr>
            </w:pPr>
          </w:p>
        </w:tc>
      </w:tr>
      <w:tr w:rsidR="0061524D" w:rsidRPr="00487927" w14:paraId="47604FE1" w14:textId="19C7C33E" w:rsidTr="0061524D">
        <w:tc>
          <w:tcPr>
            <w:tcW w:w="1255" w:type="dxa"/>
          </w:tcPr>
          <w:p w14:paraId="2092817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907_03</w:t>
            </w:r>
          </w:p>
        </w:tc>
        <w:tc>
          <w:tcPr>
            <w:tcW w:w="990" w:type="dxa"/>
          </w:tcPr>
          <w:p w14:paraId="7CD27853" w14:textId="505CC0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7D9609" w14:textId="21F9879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955096" w14:textId="4278F9F0"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344D5A" w14:textId="311986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F1AF02" w14:textId="388270F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D3D4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63D31D" w14:textId="77777777" w:rsidR="0061524D" w:rsidRPr="00487927" w:rsidRDefault="0061524D" w:rsidP="001B2204">
            <w:pPr>
              <w:jc w:val="center"/>
              <w:rPr>
                <w:rFonts w:cstheme="minorHAnsi"/>
                <w:szCs w:val="20"/>
              </w:rPr>
            </w:pPr>
          </w:p>
        </w:tc>
        <w:tc>
          <w:tcPr>
            <w:tcW w:w="990" w:type="dxa"/>
          </w:tcPr>
          <w:p w14:paraId="61925E4A" w14:textId="77777777" w:rsidR="0061524D" w:rsidRPr="00487927" w:rsidRDefault="0061524D" w:rsidP="001B2204">
            <w:pPr>
              <w:jc w:val="center"/>
              <w:rPr>
                <w:rFonts w:cstheme="minorHAnsi"/>
                <w:szCs w:val="20"/>
              </w:rPr>
            </w:pPr>
          </w:p>
        </w:tc>
        <w:tc>
          <w:tcPr>
            <w:tcW w:w="990" w:type="dxa"/>
          </w:tcPr>
          <w:p w14:paraId="4158E4B3" w14:textId="77777777" w:rsidR="0061524D" w:rsidRPr="00487927" w:rsidRDefault="0061524D" w:rsidP="001B2204">
            <w:pPr>
              <w:jc w:val="center"/>
              <w:rPr>
                <w:rFonts w:cstheme="minorHAnsi"/>
                <w:szCs w:val="20"/>
              </w:rPr>
            </w:pPr>
          </w:p>
        </w:tc>
        <w:tc>
          <w:tcPr>
            <w:tcW w:w="1103" w:type="dxa"/>
          </w:tcPr>
          <w:p w14:paraId="5F19F2FC" w14:textId="77777777" w:rsidR="0061524D" w:rsidRPr="00487927" w:rsidRDefault="0061524D" w:rsidP="001B2204">
            <w:pPr>
              <w:jc w:val="center"/>
              <w:rPr>
                <w:rFonts w:cstheme="minorHAnsi"/>
                <w:szCs w:val="20"/>
              </w:rPr>
            </w:pPr>
          </w:p>
        </w:tc>
        <w:tc>
          <w:tcPr>
            <w:tcW w:w="1103" w:type="dxa"/>
          </w:tcPr>
          <w:p w14:paraId="1F99CE55" w14:textId="77777777" w:rsidR="0061524D" w:rsidRPr="00487927" w:rsidRDefault="0061524D" w:rsidP="001B2204">
            <w:pPr>
              <w:jc w:val="center"/>
              <w:rPr>
                <w:rFonts w:cstheme="minorHAnsi"/>
                <w:szCs w:val="20"/>
              </w:rPr>
            </w:pPr>
          </w:p>
        </w:tc>
      </w:tr>
      <w:tr w:rsidR="0061524D" w:rsidRPr="00487927" w14:paraId="7C367F8B" w14:textId="0C0E828F" w:rsidTr="0061524D">
        <w:tc>
          <w:tcPr>
            <w:tcW w:w="1255" w:type="dxa"/>
          </w:tcPr>
          <w:p w14:paraId="7AAB0BE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907_04</w:t>
            </w:r>
          </w:p>
        </w:tc>
        <w:tc>
          <w:tcPr>
            <w:tcW w:w="990" w:type="dxa"/>
          </w:tcPr>
          <w:p w14:paraId="2499EAC6" w14:textId="11646B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F4A990" w14:textId="315F00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D1A7A7" w14:textId="36193AB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D20248" w14:textId="3B54D1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19AA8A" w14:textId="14887A8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B056F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6361B7" w14:textId="77777777" w:rsidR="0061524D" w:rsidRPr="00487927" w:rsidRDefault="0061524D" w:rsidP="001B2204">
            <w:pPr>
              <w:jc w:val="center"/>
              <w:rPr>
                <w:rFonts w:cstheme="minorHAnsi"/>
                <w:szCs w:val="20"/>
              </w:rPr>
            </w:pPr>
          </w:p>
        </w:tc>
        <w:tc>
          <w:tcPr>
            <w:tcW w:w="990" w:type="dxa"/>
          </w:tcPr>
          <w:p w14:paraId="4DAA0A6E" w14:textId="77777777" w:rsidR="0061524D" w:rsidRPr="00487927" w:rsidRDefault="0061524D" w:rsidP="001B2204">
            <w:pPr>
              <w:jc w:val="center"/>
              <w:rPr>
                <w:rFonts w:cstheme="minorHAnsi"/>
                <w:szCs w:val="20"/>
              </w:rPr>
            </w:pPr>
          </w:p>
        </w:tc>
        <w:tc>
          <w:tcPr>
            <w:tcW w:w="990" w:type="dxa"/>
          </w:tcPr>
          <w:p w14:paraId="67A051EC" w14:textId="77777777" w:rsidR="0061524D" w:rsidRPr="00487927" w:rsidRDefault="0061524D" w:rsidP="001B2204">
            <w:pPr>
              <w:jc w:val="center"/>
              <w:rPr>
                <w:rFonts w:cstheme="minorHAnsi"/>
                <w:szCs w:val="20"/>
              </w:rPr>
            </w:pPr>
          </w:p>
        </w:tc>
        <w:tc>
          <w:tcPr>
            <w:tcW w:w="1103" w:type="dxa"/>
          </w:tcPr>
          <w:p w14:paraId="651161E1" w14:textId="77777777" w:rsidR="0061524D" w:rsidRPr="00487927" w:rsidRDefault="0061524D" w:rsidP="001B2204">
            <w:pPr>
              <w:jc w:val="center"/>
              <w:rPr>
                <w:rFonts w:cstheme="minorHAnsi"/>
                <w:szCs w:val="20"/>
              </w:rPr>
            </w:pPr>
          </w:p>
        </w:tc>
        <w:tc>
          <w:tcPr>
            <w:tcW w:w="1103" w:type="dxa"/>
          </w:tcPr>
          <w:p w14:paraId="23B353DC" w14:textId="77777777" w:rsidR="0061524D" w:rsidRPr="00487927" w:rsidRDefault="0061524D" w:rsidP="001B2204">
            <w:pPr>
              <w:jc w:val="center"/>
              <w:rPr>
                <w:rFonts w:cstheme="minorHAnsi"/>
                <w:szCs w:val="20"/>
              </w:rPr>
            </w:pPr>
          </w:p>
        </w:tc>
      </w:tr>
      <w:tr w:rsidR="0061524D" w:rsidRPr="00487927" w14:paraId="16B69F04" w14:textId="51D68840" w:rsidTr="0061524D">
        <w:tc>
          <w:tcPr>
            <w:tcW w:w="1255" w:type="dxa"/>
          </w:tcPr>
          <w:p w14:paraId="089FF94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909_01</w:t>
            </w:r>
          </w:p>
        </w:tc>
        <w:tc>
          <w:tcPr>
            <w:tcW w:w="990" w:type="dxa"/>
          </w:tcPr>
          <w:p w14:paraId="3CA5115F" w14:textId="548D178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2A9438" w14:textId="3FD07F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1ADF9C" w14:textId="00EE3F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470F8F" w14:textId="3FEA2E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5257A" w14:textId="5DAE71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B79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38B8AB" w14:textId="77777777" w:rsidR="0061524D" w:rsidRPr="00487927" w:rsidRDefault="0061524D" w:rsidP="001B2204">
            <w:pPr>
              <w:jc w:val="center"/>
              <w:rPr>
                <w:rFonts w:cstheme="minorHAnsi"/>
                <w:szCs w:val="20"/>
              </w:rPr>
            </w:pPr>
          </w:p>
        </w:tc>
        <w:tc>
          <w:tcPr>
            <w:tcW w:w="990" w:type="dxa"/>
          </w:tcPr>
          <w:p w14:paraId="4AED72C8" w14:textId="77777777" w:rsidR="0061524D" w:rsidRPr="00487927" w:rsidRDefault="0061524D" w:rsidP="001B2204">
            <w:pPr>
              <w:jc w:val="center"/>
              <w:rPr>
                <w:rFonts w:cstheme="minorHAnsi"/>
                <w:szCs w:val="20"/>
              </w:rPr>
            </w:pPr>
          </w:p>
        </w:tc>
        <w:tc>
          <w:tcPr>
            <w:tcW w:w="990" w:type="dxa"/>
          </w:tcPr>
          <w:p w14:paraId="4D6BD6D4" w14:textId="77777777" w:rsidR="0061524D" w:rsidRPr="00487927" w:rsidRDefault="0061524D" w:rsidP="001B2204">
            <w:pPr>
              <w:jc w:val="center"/>
              <w:rPr>
                <w:rFonts w:cstheme="minorHAnsi"/>
                <w:szCs w:val="20"/>
              </w:rPr>
            </w:pPr>
          </w:p>
        </w:tc>
        <w:tc>
          <w:tcPr>
            <w:tcW w:w="1103" w:type="dxa"/>
          </w:tcPr>
          <w:p w14:paraId="75A76070" w14:textId="77777777" w:rsidR="0061524D" w:rsidRPr="00487927" w:rsidRDefault="0061524D" w:rsidP="001B2204">
            <w:pPr>
              <w:jc w:val="center"/>
              <w:rPr>
                <w:rFonts w:cstheme="minorHAnsi"/>
                <w:szCs w:val="20"/>
              </w:rPr>
            </w:pPr>
          </w:p>
        </w:tc>
        <w:tc>
          <w:tcPr>
            <w:tcW w:w="1103" w:type="dxa"/>
          </w:tcPr>
          <w:p w14:paraId="2E35D56B" w14:textId="77777777" w:rsidR="0061524D" w:rsidRPr="00487927" w:rsidRDefault="0061524D" w:rsidP="001B2204">
            <w:pPr>
              <w:jc w:val="center"/>
              <w:rPr>
                <w:rFonts w:cstheme="minorHAnsi"/>
                <w:szCs w:val="20"/>
              </w:rPr>
            </w:pPr>
          </w:p>
        </w:tc>
      </w:tr>
      <w:tr w:rsidR="0061524D" w:rsidRPr="00487927" w14:paraId="2BF6972F" w14:textId="2F2E171D" w:rsidTr="0061524D">
        <w:tc>
          <w:tcPr>
            <w:tcW w:w="1255" w:type="dxa"/>
          </w:tcPr>
          <w:p w14:paraId="22E9CD7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909_02</w:t>
            </w:r>
          </w:p>
        </w:tc>
        <w:tc>
          <w:tcPr>
            <w:tcW w:w="990" w:type="dxa"/>
          </w:tcPr>
          <w:p w14:paraId="20D022BA" w14:textId="43CD356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7B81E0" w14:textId="23983258" w:rsidR="0061524D" w:rsidRPr="00487927" w:rsidRDefault="0061524D" w:rsidP="001B2204">
            <w:pPr>
              <w:jc w:val="center"/>
              <w:rPr>
                <w:rFonts w:cstheme="minorHAnsi"/>
                <w:szCs w:val="20"/>
              </w:rPr>
            </w:pPr>
          </w:p>
        </w:tc>
        <w:tc>
          <w:tcPr>
            <w:tcW w:w="990" w:type="dxa"/>
          </w:tcPr>
          <w:p w14:paraId="4E252859" w14:textId="77777777" w:rsidR="0061524D" w:rsidRPr="00487927" w:rsidRDefault="0061524D" w:rsidP="001B2204">
            <w:pPr>
              <w:jc w:val="center"/>
              <w:rPr>
                <w:rFonts w:cstheme="minorHAnsi"/>
                <w:szCs w:val="20"/>
              </w:rPr>
            </w:pPr>
          </w:p>
        </w:tc>
        <w:tc>
          <w:tcPr>
            <w:tcW w:w="990" w:type="dxa"/>
          </w:tcPr>
          <w:p w14:paraId="2DFF0E81" w14:textId="1607AF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326B0E" w14:textId="292C928E" w:rsidR="0061524D" w:rsidRPr="00487927" w:rsidRDefault="0061524D" w:rsidP="001B2204">
            <w:pPr>
              <w:jc w:val="center"/>
              <w:rPr>
                <w:rFonts w:cstheme="minorHAnsi"/>
                <w:szCs w:val="20"/>
              </w:rPr>
            </w:pPr>
          </w:p>
        </w:tc>
        <w:tc>
          <w:tcPr>
            <w:tcW w:w="990" w:type="dxa"/>
          </w:tcPr>
          <w:p w14:paraId="2041DB85" w14:textId="77777777" w:rsidR="0061524D" w:rsidRPr="00487927" w:rsidRDefault="0061524D" w:rsidP="001B2204">
            <w:pPr>
              <w:jc w:val="center"/>
              <w:rPr>
                <w:rFonts w:cstheme="minorHAnsi"/>
                <w:szCs w:val="20"/>
              </w:rPr>
            </w:pPr>
          </w:p>
        </w:tc>
        <w:tc>
          <w:tcPr>
            <w:tcW w:w="1080" w:type="dxa"/>
          </w:tcPr>
          <w:p w14:paraId="0C56D279" w14:textId="77777777" w:rsidR="0061524D" w:rsidRPr="00487927" w:rsidRDefault="0061524D" w:rsidP="001B2204">
            <w:pPr>
              <w:jc w:val="center"/>
              <w:rPr>
                <w:rFonts w:cstheme="minorHAnsi"/>
                <w:szCs w:val="20"/>
              </w:rPr>
            </w:pPr>
          </w:p>
        </w:tc>
        <w:tc>
          <w:tcPr>
            <w:tcW w:w="990" w:type="dxa"/>
          </w:tcPr>
          <w:p w14:paraId="02EBB767" w14:textId="77777777" w:rsidR="0061524D" w:rsidRPr="00487927" w:rsidRDefault="0061524D" w:rsidP="001B2204">
            <w:pPr>
              <w:jc w:val="center"/>
              <w:rPr>
                <w:rFonts w:cstheme="minorHAnsi"/>
                <w:szCs w:val="20"/>
              </w:rPr>
            </w:pPr>
          </w:p>
        </w:tc>
        <w:tc>
          <w:tcPr>
            <w:tcW w:w="990" w:type="dxa"/>
          </w:tcPr>
          <w:p w14:paraId="2D712D59" w14:textId="77777777" w:rsidR="0061524D" w:rsidRPr="00487927" w:rsidRDefault="0061524D" w:rsidP="001B2204">
            <w:pPr>
              <w:jc w:val="center"/>
              <w:rPr>
                <w:rFonts w:cstheme="minorHAnsi"/>
                <w:szCs w:val="20"/>
              </w:rPr>
            </w:pPr>
          </w:p>
        </w:tc>
        <w:tc>
          <w:tcPr>
            <w:tcW w:w="1103" w:type="dxa"/>
          </w:tcPr>
          <w:p w14:paraId="71ECD0BB" w14:textId="77777777" w:rsidR="0061524D" w:rsidRPr="00487927" w:rsidRDefault="0061524D" w:rsidP="001B2204">
            <w:pPr>
              <w:jc w:val="center"/>
              <w:rPr>
                <w:rFonts w:cstheme="minorHAnsi"/>
                <w:szCs w:val="20"/>
              </w:rPr>
            </w:pPr>
          </w:p>
        </w:tc>
        <w:tc>
          <w:tcPr>
            <w:tcW w:w="1103" w:type="dxa"/>
          </w:tcPr>
          <w:p w14:paraId="16399266" w14:textId="77777777" w:rsidR="0061524D" w:rsidRPr="00487927" w:rsidRDefault="0061524D" w:rsidP="001B2204">
            <w:pPr>
              <w:jc w:val="center"/>
              <w:rPr>
                <w:rFonts w:cstheme="minorHAnsi"/>
                <w:szCs w:val="20"/>
              </w:rPr>
            </w:pPr>
          </w:p>
        </w:tc>
      </w:tr>
      <w:tr w:rsidR="0061524D" w:rsidRPr="00487927" w14:paraId="17664373" w14:textId="1ED8FC10" w:rsidTr="0061524D">
        <w:tc>
          <w:tcPr>
            <w:tcW w:w="1255" w:type="dxa"/>
          </w:tcPr>
          <w:p w14:paraId="1D67A8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909_03</w:t>
            </w:r>
          </w:p>
        </w:tc>
        <w:tc>
          <w:tcPr>
            <w:tcW w:w="990" w:type="dxa"/>
          </w:tcPr>
          <w:p w14:paraId="4B47BE54" w14:textId="32862D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BBCA41" w14:textId="6BD0FB5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57228F" w14:textId="4F103D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6474AA" w14:textId="3FF160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4ADCD5" w14:textId="2CDC38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069A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5D346A" w14:textId="77777777" w:rsidR="0061524D" w:rsidRPr="00487927" w:rsidRDefault="0061524D" w:rsidP="001B2204">
            <w:pPr>
              <w:jc w:val="center"/>
              <w:rPr>
                <w:rFonts w:cstheme="minorHAnsi"/>
                <w:szCs w:val="20"/>
              </w:rPr>
            </w:pPr>
          </w:p>
        </w:tc>
        <w:tc>
          <w:tcPr>
            <w:tcW w:w="990" w:type="dxa"/>
          </w:tcPr>
          <w:p w14:paraId="79510681" w14:textId="77777777" w:rsidR="0061524D" w:rsidRPr="00487927" w:rsidRDefault="0061524D" w:rsidP="001B2204">
            <w:pPr>
              <w:jc w:val="center"/>
              <w:rPr>
                <w:rFonts w:cstheme="minorHAnsi"/>
                <w:szCs w:val="20"/>
              </w:rPr>
            </w:pPr>
          </w:p>
        </w:tc>
        <w:tc>
          <w:tcPr>
            <w:tcW w:w="990" w:type="dxa"/>
          </w:tcPr>
          <w:p w14:paraId="24E63901" w14:textId="77777777" w:rsidR="0061524D" w:rsidRPr="00487927" w:rsidRDefault="0061524D" w:rsidP="001B2204">
            <w:pPr>
              <w:jc w:val="center"/>
              <w:rPr>
                <w:rFonts w:cstheme="minorHAnsi"/>
                <w:szCs w:val="20"/>
              </w:rPr>
            </w:pPr>
          </w:p>
        </w:tc>
        <w:tc>
          <w:tcPr>
            <w:tcW w:w="1103" w:type="dxa"/>
          </w:tcPr>
          <w:p w14:paraId="04269EE3" w14:textId="77777777" w:rsidR="0061524D" w:rsidRPr="00487927" w:rsidRDefault="0061524D" w:rsidP="001B2204">
            <w:pPr>
              <w:jc w:val="center"/>
              <w:rPr>
                <w:rFonts w:cstheme="minorHAnsi"/>
                <w:szCs w:val="20"/>
              </w:rPr>
            </w:pPr>
          </w:p>
        </w:tc>
        <w:tc>
          <w:tcPr>
            <w:tcW w:w="1103" w:type="dxa"/>
          </w:tcPr>
          <w:p w14:paraId="054AB7E0" w14:textId="77777777" w:rsidR="0061524D" w:rsidRPr="00487927" w:rsidRDefault="0061524D" w:rsidP="001B2204">
            <w:pPr>
              <w:jc w:val="center"/>
              <w:rPr>
                <w:rFonts w:cstheme="minorHAnsi"/>
                <w:szCs w:val="20"/>
              </w:rPr>
            </w:pPr>
          </w:p>
        </w:tc>
      </w:tr>
      <w:tr w:rsidR="0061524D" w:rsidRPr="00487927" w14:paraId="0A1FC6EB" w14:textId="27AFF855" w:rsidTr="0061524D">
        <w:tc>
          <w:tcPr>
            <w:tcW w:w="1255" w:type="dxa"/>
          </w:tcPr>
          <w:p w14:paraId="46D7E4B6" w14:textId="77777777" w:rsidR="0061524D" w:rsidRPr="00487927" w:rsidRDefault="0061524D" w:rsidP="001B2204">
            <w:pPr>
              <w:jc w:val="center"/>
              <w:rPr>
                <w:rFonts w:cstheme="minorHAnsi"/>
                <w:szCs w:val="20"/>
              </w:rPr>
            </w:pPr>
            <w:r>
              <w:rPr>
                <w:rFonts w:cstheme="minorHAnsi"/>
                <w:szCs w:val="20"/>
              </w:rPr>
              <w:t>0909_04</w:t>
            </w:r>
          </w:p>
        </w:tc>
        <w:tc>
          <w:tcPr>
            <w:tcW w:w="990" w:type="dxa"/>
          </w:tcPr>
          <w:p w14:paraId="1149F370" w14:textId="20425085" w:rsidR="0061524D" w:rsidRPr="00487927" w:rsidRDefault="0061524D" w:rsidP="001B2204">
            <w:pPr>
              <w:jc w:val="center"/>
              <w:rPr>
                <w:rFonts w:cstheme="minorHAnsi"/>
                <w:szCs w:val="20"/>
              </w:rPr>
            </w:pPr>
          </w:p>
        </w:tc>
        <w:tc>
          <w:tcPr>
            <w:tcW w:w="990" w:type="dxa"/>
          </w:tcPr>
          <w:p w14:paraId="636DE711" w14:textId="1A5D887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EE1A1E" w14:textId="3D22C3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AE141" w14:textId="2B17C653" w:rsidR="0061524D" w:rsidRPr="00487927" w:rsidRDefault="0061524D" w:rsidP="001B2204">
            <w:pPr>
              <w:jc w:val="center"/>
              <w:rPr>
                <w:rFonts w:cstheme="minorHAnsi"/>
                <w:szCs w:val="20"/>
              </w:rPr>
            </w:pPr>
          </w:p>
        </w:tc>
        <w:tc>
          <w:tcPr>
            <w:tcW w:w="990" w:type="dxa"/>
          </w:tcPr>
          <w:p w14:paraId="0A4665EC" w14:textId="03DC4E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C0D40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65E9492" w14:textId="77777777" w:rsidR="0061524D" w:rsidRPr="00487927" w:rsidRDefault="0061524D" w:rsidP="001B2204">
            <w:pPr>
              <w:jc w:val="center"/>
              <w:rPr>
                <w:rFonts w:cstheme="minorHAnsi"/>
                <w:szCs w:val="20"/>
              </w:rPr>
            </w:pPr>
          </w:p>
        </w:tc>
        <w:tc>
          <w:tcPr>
            <w:tcW w:w="990" w:type="dxa"/>
          </w:tcPr>
          <w:p w14:paraId="4CD727C0" w14:textId="77777777" w:rsidR="0061524D" w:rsidRPr="00487927" w:rsidRDefault="0061524D" w:rsidP="001B2204">
            <w:pPr>
              <w:jc w:val="center"/>
              <w:rPr>
                <w:rFonts w:cstheme="minorHAnsi"/>
                <w:szCs w:val="20"/>
              </w:rPr>
            </w:pPr>
          </w:p>
        </w:tc>
        <w:tc>
          <w:tcPr>
            <w:tcW w:w="990" w:type="dxa"/>
          </w:tcPr>
          <w:p w14:paraId="523E393D" w14:textId="77777777" w:rsidR="0061524D" w:rsidRPr="00487927" w:rsidRDefault="0061524D" w:rsidP="001B2204">
            <w:pPr>
              <w:jc w:val="center"/>
              <w:rPr>
                <w:rFonts w:cstheme="minorHAnsi"/>
                <w:szCs w:val="20"/>
              </w:rPr>
            </w:pPr>
          </w:p>
        </w:tc>
        <w:tc>
          <w:tcPr>
            <w:tcW w:w="1103" w:type="dxa"/>
          </w:tcPr>
          <w:p w14:paraId="12DB0640" w14:textId="77777777" w:rsidR="0061524D" w:rsidRPr="00487927" w:rsidRDefault="0061524D" w:rsidP="001B2204">
            <w:pPr>
              <w:jc w:val="center"/>
              <w:rPr>
                <w:rFonts w:cstheme="minorHAnsi"/>
                <w:szCs w:val="20"/>
              </w:rPr>
            </w:pPr>
          </w:p>
        </w:tc>
        <w:tc>
          <w:tcPr>
            <w:tcW w:w="1103" w:type="dxa"/>
          </w:tcPr>
          <w:p w14:paraId="24D6A9A0" w14:textId="77777777" w:rsidR="0061524D" w:rsidRPr="00487927" w:rsidRDefault="0061524D" w:rsidP="001B2204">
            <w:pPr>
              <w:jc w:val="center"/>
              <w:rPr>
                <w:rFonts w:cstheme="minorHAnsi"/>
                <w:szCs w:val="20"/>
              </w:rPr>
            </w:pPr>
          </w:p>
        </w:tc>
      </w:tr>
      <w:tr w:rsidR="0061524D" w:rsidRPr="00487927" w14:paraId="4D0FEC4F" w14:textId="08411769" w:rsidTr="0061524D">
        <w:tc>
          <w:tcPr>
            <w:tcW w:w="1255" w:type="dxa"/>
          </w:tcPr>
          <w:p w14:paraId="2B6E03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5</w:t>
            </w:r>
          </w:p>
        </w:tc>
        <w:tc>
          <w:tcPr>
            <w:tcW w:w="990" w:type="dxa"/>
          </w:tcPr>
          <w:p w14:paraId="4D9C7472" w14:textId="77777777" w:rsidR="0061524D" w:rsidRPr="00487927" w:rsidRDefault="0061524D" w:rsidP="001B2204">
            <w:pPr>
              <w:jc w:val="center"/>
              <w:rPr>
                <w:rFonts w:cstheme="minorHAnsi"/>
                <w:szCs w:val="20"/>
              </w:rPr>
            </w:pPr>
          </w:p>
        </w:tc>
        <w:tc>
          <w:tcPr>
            <w:tcW w:w="990" w:type="dxa"/>
          </w:tcPr>
          <w:p w14:paraId="3686BD46" w14:textId="5D0CC2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EF57B7" w14:textId="79A44E28"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5E1A45" w14:textId="77777777" w:rsidR="0061524D" w:rsidRPr="00487927" w:rsidRDefault="0061524D" w:rsidP="001B2204">
            <w:pPr>
              <w:jc w:val="center"/>
              <w:rPr>
                <w:rFonts w:cstheme="minorHAnsi"/>
                <w:szCs w:val="20"/>
              </w:rPr>
            </w:pPr>
          </w:p>
        </w:tc>
        <w:tc>
          <w:tcPr>
            <w:tcW w:w="990" w:type="dxa"/>
          </w:tcPr>
          <w:p w14:paraId="6A17FB3F" w14:textId="5D60530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0E916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EE9C80" w14:textId="77777777" w:rsidR="0061524D" w:rsidRPr="00487927" w:rsidRDefault="0061524D" w:rsidP="001B2204">
            <w:pPr>
              <w:jc w:val="center"/>
              <w:rPr>
                <w:rFonts w:cstheme="minorHAnsi"/>
                <w:szCs w:val="20"/>
              </w:rPr>
            </w:pPr>
          </w:p>
        </w:tc>
        <w:tc>
          <w:tcPr>
            <w:tcW w:w="990" w:type="dxa"/>
          </w:tcPr>
          <w:p w14:paraId="6C2A794F" w14:textId="77777777" w:rsidR="0061524D" w:rsidRPr="00487927" w:rsidRDefault="0061524D" w:rsidP="001B2204">
            <w:pPr>
              <w:jc w:val="center"/>
              <w:rPr>
                <w:rFonts w:cstheme="minorHAnsi"/>
                <w:szCs w:val="20"/>
              </w:rPr>
            </w:pPr>
          </w:p>
        </w:tc>
        <w:tc>
          <w:tcPr>
            <w:tcW w:w="990" w:type="dxa"/>
          </w:tcPr>
          <w:p w14:paraId="3F8B5A39" w14:textId="77777777" w:rsidR="0061524D" w:rsidRPr="00487927" w:rsidRDefault="0061524D" w:rsidP="001B2204">
            <w:pPr>
              <w:jc w:val="center"/>
              <w:rPr>
                <w:rFonts w:cstheme="minorHAnsi"/>
                <w:szCs w:val="20"/>
              </w:rPr>
            </w:pPr>
          </w:p>
        </w:tc>
        <w:tc>
          <w:tcPr>
            <w:tcW w:w="1103" w:type="dxa"/>
          </w:tcPr>
          <w:p w14:paraId="3CF6A57E" w14:textId="77777777" w:rsidR="0061524D" w:rsidRPr="00487927" w:rsidRDefault="0061524D" w:rsidP="001B2204">
            <w:pPr>
              <w:jc w:val="center"/>
              <w:rPr>
                <w:rFonts w:cstheme="minorHAnsi"/>
                <w:szCs w:val="20"/>
              </w:rPr>
            </w:pPr>
          </w:p>
        </w:tc>
        <w:tc>
          <w:tcPr>
            <w:tcW w:w="1103" w:type="dxa"/>
          </w:tcPr>
          <w:p w14:paraId="442BC5D3" w14:textId="77777777" w:rsidR="0061524D" w:rsidRPr="00487927" w:rsidRDefault="0061524D" w:rsidP="001B2204">
            <w:pPr>
              <w:jc w:val="center"/>
              <w:rPr>
                <w:rFonts w:cstheme="minorHAnsi"/>
                <w:szCs w:val="20"/>
              </w:rPr>
            </w:pPr>
          </w:p>
        </w:tc>
      </w:tr>
      <w:tr w:rsidR="0061524D" w:rsidRPr="00487927" w14:paraId="2E50C9D2" w14:textId="034D5BBC" w:rsidTr="0061524D">
        <w:tc>
          <w:tcPr>
            <w:tcW w:w="1255" w:type="dxa"/>
          </w:tcPr>
          <w:p w14:paraId="49BF9E2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6</w:t>
            </w:r>
          </w:p>
        </w:tc>
        <w:tc>
          <w:tcPr>
            <w:tcW w:w="990" w:type="dxa"/>
          </w:tcPr>
          <w:p w14:paraId="66529A9B" w14:textId="25A3D1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23B368" w14:textId="062C234B" w:rsidR="0061524D" w:rsidRPr="00487927" w:rsidRDefault="0061524D" w:rsidP="001B2204">
            <w:pPr>
              <w:jc w:val="center"/>
              <w:rPr>
                <w:rFonts w:cstheme="minorHAnsi"/>
                <w:szCs w:val="20"/>
              </w:rPr>
            </w:pPr>
          </w:p>
        </w:tc>
        <w:tc>
          <w:tcPr>
            <w:tcW w:w="990" w:type="dxa"/>
          </w:tcPr>
          <w:p w14:paraId="1D274035" w14:textId="77777777" w:rsidR="0061524D" w:rsidRPr="00487927" w:rsidRDefault="0061524D" w:rsidP="001B2204">
            <w:pPr>
              <w:jc w:val="center"/>
              <w:rPr>
                <w:rFonts w:cstheme="minorHAnsi"/>
                <w:szCs w:val="20"/>
              </w:rPr>
            </w:pPr>
          </w:p>
        </w:tc>
        <w:tc>
          <w:tcPr>
            <w:tcW w:w="990" w:type="dxa"/>
          </w:tcPr>
          <w:p w14:paraId="37FB8E04" w14:textId="047DA8D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A68A2E" w14:textId="5C22A407" w:rsidR="0061524D" w:rsidRPr="00487927" w:rsidRDefault="0061524D" w:rsidP="001B2204">
            <w:pPr>
              <w:jc w:val="center"/>
              <w:rPr>
                <w:rFonts w:cstheme="minorHAnsi"/>
                <w:szCs w:val="20"/>
              </w:rPr>
            </w:pPr>
          </w:p>
        </w:tc>
        <w:tc>
          <w:tcPr>
            <w:tcW w:w="990" w:type="dxa"/>
          </w:tcPr>
          <w:p w14:paraId="030FC1AF" w14:textId="77777777" w:rsidR="0061524D" w:rsidRPr="00487927" w:rsidRDefault="0061524D" w:rsidP="001B2204">
            <w:pPr>
              <w:jc w:val="center"/>
              <w:rPr>
                <w:rFonts w:cstheme="minorHAnsi"/>
                <w:szCs w:val="20"/>
              </w:rPr>
            </w:pPr>
          </w:p>
        </w:tc>
        <w:tc>
          <w:tcPr>
            <w:tcW w:w="1080" w:type="dxa"/>
          </w:tcPr>
          <w:p w14:paraId="620ED5A2" w14:textId="77777777" w:rsidR="0061524D" w:rsidRPr="00487927" w:rsidRDefault="0061524D" w:rsidP="001B2204">
            <w:pPr>
              <w:jc w:val="center"/>
              <w:rPr>
                <w:rFonts w:cstheme="minorHAnsi"/>
                <w:szCs w:val="20"/>
              </w:rPr>
            </w:pPr>
          </w:p>
        </w:tc>
        <w:tc>
          <w:tcPr>
            <w:tcW w:w="990" w:type="dxa"/>
          </w:tcPr>
          <w:p w14:paraId="327370FE" w14:textId="77777777" w:rsidR="0061524D" w:rsidRPr="00487927" w:rsidRDefault="0061524D" w:rsidP="001B2204">
            <w:pPr>
              <w:jc w:val="center"/>
              <w:rPr>
                <w:rFonts w:cstheme="minorHAnsi"/>
                <w:szCs w:val="20"/>
              </w:rPr>
            </w:pPr>
          </w:p>
        </w:tc>
        <w:tc>
          <w:tcPr>
            <w:tcW w:w="990" w:type="dxa"/>
          </w:tcPr>
          <w:p w14:paraId="0C32F82C" w14:textId="77777777" w:rsidR="0061524D" w:rsidRPr="00487927" w:rsidRDefault="0061524D" w:rsidP="001B2204">
            <w:pPr>
              <w:jc w:val="center"/>
              <w:rPr>
                <w:rFonts w:cstheme="minorHAnsi"/>
                <w:szCs w:val="20"/>
              </w:rPr>
            </w:pPr>
          </w:p>
        </w:tc>
        <w:tc>
          <w:tcPr>
            <w:tcW w:w="1103" w:type="dxa"/>
          </w:tcPr>
          <w:p w14:paraId="3B2DDCFC" w14:textId="77777777" w:rsidR="0061524D" w:rsidRPr="00487927" w:rsidRDefault="0061524D" w:rsidP="001B2204">
            <w:pPr>
              <w:jc w:val="center"/>
              <w:rPr>
                <w:rFonts w:cstheme="minorHAnsi"/>
                <w:szCs w:val="20"/>
              </w:rPr>
            </w:pPr>
          </w:p>
        </w:tc>
        <w:tc>
          <w:tcPr>
            <w:tcW w:w="1103" w:type="dxa"/>
          </w:tcPr>
          <w:p w14:paraId="49C4DBE4" w14:textId="77777777" w:rsidR="0061524D" w:rsidRPr="00487927" w:rsidRDefault="0061524D" w:rsidP="001B2204">
            <w:pPr>
              <w:jc w:val="center"/>
              <w:rPr>
                <w:rFonts w:cstheme="minorHAnsi"/>
                <w:szCs w:val="20"/>
              </w:rPr>
            </w:pPr>
          </w:p>
        </w:tc>
      </w:tr>
      <w:tr w:rsidR="0061524D" w:rsidRPr="00487927" w14:paraId="172086C5" w14:textId="7B161AAA" w:rsidTr="0061524D">
        <w:tc>
          <w:tcPr>
            <w:tcW w:w="1255" w:type="dxa"/>
          </w:tcPr>
          <w:p w14:paraId="6FE9DD9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7</w:t>
            </w:r>
          </w:p>
        </w:tc>
        <w:tc>
          <w:tcPr>
            <w:tcW w:w="990" w:type="dxa"/>
          </w:tcPr>
          <w:p w14:paraId="10726F44" w14:textId="77777777" w:rsidR="0061524D" w:rsidRPr="00487927" w:rsidRDefault="0061524D" w:rsidP="001B2204">
            <w:pPr>
              <w:jc w:val="center"/>
              <w:rPr>
                <w:rFonts w:cstheme="minorHAnsi"/>
                <w:szCs w:val="20"/>
              </w:rPr>
            </w:pPr>
          </w:p>
        </w:tc>
        <w:tc>
          <w:tcPr>
            <w:tcW w:w="990" w:type="dxa"/>
          </w:tcPr>
          <w:p w14:paraId="79E5D592" w14:textId="0A022C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8FFA68" w14:textId="77777777" w:rsidR="0061524D" w:rsidRPr="00487927" w:rsidRDefault="0061524D" w:rsidP="001B2204">
            <w:pPr>
              <w:jc w:val="center"/>
              <w:rPr>
                <w:rFonts w:cstheme="minorHAnsi"/>
                <w:szCs w:val="20"/>
              </w:rPr>
            </w:pPr>
          </w:p>
        </w:tc>
        <w:tc>
          <w:tcPr>
            <w:tcW w:w="990" w:type="dxa"/>
          </w:tcPr>
          <w:p w14:paraId="08D05D2D" w14:textId="77777777" w:rsidR="0061524D" w:rsidRPr="00487927" w:rsidRDefault="0061524D" w:rsidP="001B2204">
            <w:pPr>
              <w:jc w:val="center"/>
              <w:rPr>
                <w:rFonts w:cstheme="minorHAnsi"/>
                <w:szCs w:val="20"/>
              </w:rPr>
            </w:pPr>
          </w:p>
        </w:tc>
        <w:tc>
          <w:tcPr>
            <w:tcW w:w="990" w:type="dxa"/>
          </w:tcPr>
          <w:p w14:paraId="013F4757" w14:textId="4883F16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A08D79" w14:textId="77777777" w:rsidR="0061524D" w:rsidRPr="00487927" w:rsidRDefault="0061524D" w:rsidP="001B2204">
            <w:pPr>
              <w:jc w:val="center"/>
              <w:rPr>
                <w:rFonts w:cstheme="minorHAnsi"/>
                <w:szCs w:val="20"/>
              </w:rPr>
            </w:pPr>
          </w:p>
        </w:tc>
        <w:tc>
          <w:tcPr>
            <w:tcW w:w="1080" w:type="dxa"/>
          </w:tcPr>
          <w:p w14:paraId="58949A97" w14:textId="77777777" w:rsidR="0061524D" w:rsidRPr="00487927" w:rsidRDefault="0061524D" w:rsidP="001B2204">
            <w:pPr>
              <w:jc w:val="center"/>
              <w:rPr>
                <w:rFonts w:cstheme="minorHAnsi"/>
                <w:szCs w:val="20"/>
              </w:rPr>
            </w:pPr>
          </w:p>
        </w:tc>
        <w:tc>
          <w:tcPr>
            <w:tcW w:w="990" w:type="dxa"/>
          </w:tcPr>
          <w:p w14:paraId="7237755A" w14:textId="77777777" w:rsidR="0061524D" w:rsidRPr="00487927" w:rsidRDefault="0061524D" w:rsidP="001B2204">
            <w:pPr>
              <w:jc w:val="center"/>
              <w:rPr>
                <w:rFonts w:cstheme="minorHAnsi"/>
                <w:szCs w:val="20"/>
              </w:rPr>
            </w:pPr>
          </w:p>
        </w:tc>
        <w:tc>
          <w:tcPr>
            <w:tcW w:w="990" w:type="dxa"/>
          </w:tcPr>
          <w:p w14:paraId="09D88922" w14:textId="77777777" w:rsidR="0061524D" w:rsidRPr="00487927" w:rsidRDefault="0061524D" w:rsidP="001B2204">
            <w:pPr>
              <w:jc w:val="center"/>
              <w:rPr>
                <w:rFonts w:cstheme="minorHAnsi"/>
                <w:szCs w:val="20"/>
              </w:rPr>
            </w:pPr>
          </w:p>
        </w:tc>
        <w:tc>
          <w:tcPr>
            <w:tcW w:w="1103" w:type="dxa"/>
          </w:tcPr>
          <w:p w14:paraId="757135B0" w14:textId="77777777" w:rsidR="0061524D" w:rsidRPr="00487927" w:rsidRDefault="0061524D" w:rsidP="001B2204">
            <w:pPr>
              <w:jc w:val="center"/>
              <w:rPr>
                <w:rFonts w:cstheme="minorHAnsi"/>
                <w:szCs w:val="20"/>
              </w:rPr>
            </w:pPr>
          </w:p>
        </w:tc>
        <w:tc>
          <w:tcPr>
            <w:tcW w:w="1103" w:type="dxa"/>
          </w:tcPr>
          <w:p w14:paraId="1A09E3CC" w14:textId="77777777" w:rsidR="0061524D" w:rsidRPr="00487927" w:rsidRDefault="0061524D" w:rsidP="001B2204">
            <w:pPr>
              <w:jc w:val="center"/>
              <w:rPr>
                <w:rFonts w:cstheme="minorHAnsi"/>
                <w:szCs w:val="20"/>
              </w:rPr>
            </w:pPr>
          </w:p>
        </w:tc>
      </w:tr>
      <w:tr w:rsidR="0061524D" w:rsidRPr="00487927" w14:paraId="62615F90" w14:textId="1187B516" w:rsidTr="0061524D">
        <w:tc>
          <w:tcPr>
            <w:tcW w:w="1255" w:type="dxa"/>
          </w:tcPr>
          <w:p w14:paraId="20218DD8" w14:textId="77777777" w:rsidR="0061524D" w:rsidRPr="00487927" w:rsidRDefault="0061524D" w:rsidP="001B2204">
            <w:pPr>
              <w:jc w:val="center"/>
              <w:rPr>
                <w:rFonts w:cstheme="minorHAnsi"/>
                <w:szCs w:val="20"/>
              </w:rPr>
            </w:pPr>
            <w:r>
              <w:rPr>
                <w:rFonts w:cstheme="minorHAnsi"/>
                <w:szCs w:val="20"/>
              </w:rPr>
              <w:t>0</w:t>
            </w:r>
            <w:r w:rsidRPr="008B5140">
              <w:rPr>
                <w:rFonts w:cstheme="minorHAnsi"/>
                <w:szCs w:val="20"/>
              </w:rPr>
              <w:t>909_0</w:t>
            </w:r>
            <w:r>
              <w:rPr>
                <w:rFonts w:cstheme="minorHAnsi"/>
                <w:szCs w:val="20"/>
              </w:rPr>
              <w:t>8</w:t>
            </w:r>
          </w:p>
        </w:tc>
        <w:tc>
          <w:tcPr>
            <w:tcW w:w="990" w:type="dxa"/>
          </w:tcPr>
          <w:p w14:paraId="0EF77229" w14:textId="77777777" w:rsidR="0061524D" w:rsidRPr="00487927" w:rsidRDefault="0061524D" w:rsidP="001B2204">
            <w:pPr>
              <w:jc w:val="center"/>
              <w:rPr>
                <w:rFonts w:cstheme="minorHAnsi"/>
                <w:szCs w:val="20"/>
              </w:rPr>
            </w:pPr>
          </w:p>
        </w:tc>
        <w:tc>
          <w:tcPr>
            <w:tcW w:w="990" w:type="dxa"/>
          </w:tcPr>
          <w:p w14:paraId="424B676B" w14:textId="112336B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D87638" w14:textId="77777777" w:rsidR="0061524D" w:rsidRPr="00487927" w:rsidRDefault="0061524D" w:rsidP="001B2204">
            <w:pPr>
              <w:jc w:val="center"/>
              <w:rPr>
                <w:rFonts w:cstheme="minorHAnsi"/>
                <w:szCs w:val="20"/>
              </w:rPr>
            </w:pPr>
          </w:p>
        </w:tc>
        <w:tc>
          <w:tcPr>
            <w:tcW w:w="990" w:type="dxa"/>
          </w:tcPr>
          <w:p w14:paraId="78BD1161" w14:textId="77777777" w:rsidR="0061524D" w:rsidRPr="00487927" w:rsidRDefault="0061524D" w:rsidP="001B2204">
            <w:pPr>
              <w:jc w:val="center"/>
              <w:rPr>
                <w:rFonts w:cstheme="minorHAnsi"/>
                <w:szCs w:val="20"/>
              </w:rPr>
            </w:pPr>
          </w:p>
        </w:tc>
        <w:tc>
          <w:tcPr>
            <w:tcW w:w="990" w:type="dxa"/>
          </w:tcPr>
          <w:p w14:paraId="61CB4671" w14:textId="3C9344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5A3D55" w14:textId="77777777" w:rsidR="0061524D" w:rsidRPr="00487927" w:rsidRDefault="0061524D" w:rsidP="001B2204">
            <w:pPr>
              <w:jc w:val="center"/>
              <w:rPr>
                <w:rFonts w:cstheme="minorHAnsi"/>
                <w:szCs w:val="20"/>
              </w:rPr>
            </w:pPr>
          </w:p>
        </w:tc>
        <w:tc>
          <w:tcPr>
            <w:tcW w:w="1080" w:type="dxa"/>
          </w:tcPr>
          <w:p w14:paraId="63F8B529" w14:textId="77777777" w:rsidR="0061524D" w:rsidRPr="00487927" w:rsidRDefault="0061524D" w:rsidP="001B2204">
            <w:pPr>
              <w:jc w:val="center"/>
              <w:rPr>
                <w:rFonts w:cstheme="minorHAnsi"/>
                <w:szCs w:val="20"/>
              </w:rPr>
            </w:pPr>
          </w:p>
        </w:tc>
        <w:tc>
          <w:tcPr>
            <w:tcW w:w="990" w:type="dxa"/>
          </w:tcPr>
          <w:p w14:paraId="48148110" w14:textId="77777777" w:rsidR="0061524D" w:rsidRPr="00487927" w:rsidRDefault="0061524D" w:rsidP="001B2204">
            <w:pPr>
              <w:jc w:val="center"/>
              <w:rPr>
                <w:rFonts w:cstheme="minorHAnsi"/>
                <w:szCs w:val="20"/>
              </w:rPr>
            </w:pPr>
          </w:p>
        </w:tc>
        <w:tc>
          <w:tcPr>
            <w:tcW w:w="990" w:type="dxa"/>
          </w:tcPr>
          <w:p w14:paraId="619DC154" w14:textId="77777777" w:rsidR="0061524D" w:rsidRPr="00487927" w:rsidRDefault="0061524D" w:rsidP="001B2204">
            <w:pPr>
              <w:jc w:val="center"/>
              <w:rPr>
                <w:rFonts w:cstheme="minorHAnsi"/>
                <w:szCs w:val="20"/>
              </w:rPr>
            </w:pPr>
          </w:p>
        </w:tc>
        <w:tc>
          <w:tcPr>
            <w:tcW w:w="1103" w:type="dxa"/>
          </w:tcPr>
          <w:p w14:paraId="22CF546B" w14:textId="77777777" w:rsidR="0061524D" w:rsidRPr="00487927" w:rsidRDefault="0061524D" w:rsidP="001B2204">
            <w:pPr>
              <w:jc w:val="center"/>
              <w:rPr>
                <w:rFonts w:cstheme="minorHAnsi"/>
                <w:szCs w:val="20"/>
              </w:rPr>
            </w:pPr>
          </w:p>
        </w:tc>
        <w:tc>
          <w:tcPr>
            <w:tcW w:w="1103" w:type="dxa"/>
          </w:tcPr>
          <w:p w14:paraId="1E3AD9B9" w14:textId="77777777" w:rsidR="0061524D" w:rsidRPr="00487927" w:rsidRDefault="0061524D" w:rsidP="001B2204">
            <w:pPr>
              <w:jc w:val="center"/>
              <w:rPr>
                <w:rFonts w:cstheme="minorHAnsi"/>
                <w:szCs w:val="20"/>
              </w:rPr>
            </w:pPr>
          </w:p>
        </w:tc>
      </w:tr>
      <w:tr w:rsidR="0061524D" w:rsidRPr="00487927" w14:paraId="04C2D21A" w14:textId="0D46D075" w:rsidTr="0061524D">
        <w:tc>
          <w:tcPr>
            <w:tcW w:w="1255" w:type="dxa"/>
          </w:tcPr>
          <w:p w14:paraId="7BF71F5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910_01</w:t>
            </w:r>
          </w:p>
        </w:tc>
        <w:tc>
          <w:tcPr>
            <w:tcW w:w="990" w:type="dxa"/>
          </w:tcPr>
          <w:p w14:paraId="3E195E48" w14:textId="18A934E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79F30B" w14:textId="45E35A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81CCAF" w14:textId="2F5742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F84449" w14:textId="63C22A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6DCDE1" w14:textId="0850B3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80054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A3F32F" w14:textId="77777777" w:rsidR="0061524D" w:rsidRPr="00487927" w:rsidRDefault="0061524D" w:rsidP="001B2204">
            <w:pPr>
              <w:jc w:val="center"/>
              <w:rPr>
                <w:rFonts w:cstheme="minorHAnsi"/>
                <w:szCs w:val="20"/>
              </w:rPr>
            </w:pPr>
          </w:p>
        </w:tc>
        <w:tc>
          <w:tcPr>
            <w:tcW w:w="990" w:type="dxa"/>
          </w:tcPr>
          <w:p w14:paraId="2E209BAD" w14:textId="77777777" w:rsidR="0061524D" w:rsidRPr="00487927" w:rsidRDefault="0061524D" w:rsidP="001B2204">
            <w:pPr>
              <w:jc w:val="center"/>
              <w:rPr>
                <w:rFonts w:cstheme="minorHAnsi"/>
                <w:szCs w:val="20"/>
              </w:rPr>
            </w:pPr>
          </w:p>
        </w:tc>
        <w:tc>
          <w:tcPr>
            <w:tcW w:w="990" w:type="dxa"/>
          </w:tcPr>
          <w:p w14:paraId="55FE25F8" w14:textId="77777777" w:rsidR="0061524D" w:rsidRPr="00487927" w:rsidRDefault="0061524D" w:rsidP="001B2204">
            <w:pPr>
              <w:jc w:val="center"/>
              <w:rPr>
                <w:rFonts w:cstheme="minorHAnsi"/>
                <w:szCs w:val="20"/>
              </w:rPr>
            </w:pPr>
          </w:p>
        </w:tc>
        <w:tc>
          <w:tcPr>
            <w:tcW w:w="1103" w:type="dxa"/>
          </w:tcPr>
          <w:p w14:paraId="4BA0F819" w14:textId="77777777" w:rsidR="0061524D" w:rsidRPr="00487927" w:rsidRDefault="0061524D" w:rsidP="001B2204">
            <w:pPr>
              <w:jc w:val="center"/>
              <w:rPr>
                <w:rFonts w:cstheme="minorHAnsi"/>
                <w:szCs w:val="20"/>
              </w:rPr>
            </w:pPr>
          </w:p>
        </w:tc>
        <w:tc>
          <w:tcPr>
            <w:tcW w:w="1103" w:type="dxa"/>
          </w:tcPr>
          <w:p w14:paraId="70B7E334" w14:textId="77777777" w:rsidR="0061524D" w:rsidRPr="00487927" w:rsidRDefault="0061524D" w:rsidP="001B2204">
            <w:pPr>
              <w:jc w:val="center"/>
              <w:rPr>
                <w:rFonts w:cstheme="minorHAnsi"/>
                <w:szCs w:val="20"/>
              </w:rPr>
            </w:pPr>
          </w:p>
        </w:tc>
      </w:tr>
      <w:tr w:rsidR="0061524D" w:rsidRPr="00487927" w14:paraId="7AEB0827" w14:textId="036A6E5D" w:rsidTr="0061524D">
        <w:tc>
          <w:tcPr>
            <w:tcW w:w="1255" w:type="dxa"/>
          </w:tcPr>
          <w:p w14:paraId="5FB97B5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910_02</w:t>
            </w:r>
          </w:p>
        </w:tc>
        <w:tc>
          <w:tcPr>
            <w:tcW w:w="990" w:type="dxa"/>
          </w:tcPr>
          <w:p w14:paraId="145A4128" w14:textId="2E5E6E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D5A8C" w14:textId="6E42D1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CB7C84" w14:textId="41AB80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9A9B17" w14:textId="2AF867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479191" w14:textId="41606F4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A81FF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E8C220" w14:textId="77777777" w:rsidR="0061524D" w:rsidRPr="00487927" w:rsidRDefault="0061524D" w:rsidP="001B2204">
            <w:pPr>
              <w:jc w:val="center"/>
              <w:rPr>
                <w:rFonts w:cstheme="minorHAnsi"/>
                <w:szCs w:val="20"/>
              </w:rPr>
            </w:pPr>
          </w:p>
        </w:tc>
        <w:tc>
          <w:tcPr>
            <w:tcW w:w="990" w:type="dxa"/>
          </w:tcPr>
          <w:p w14:paraId="27764073" w14:textId="77777777" w:rsidR="0061524D" w:rsidRPr="00487927" w:rsidRDefault="0061524D" w:rsidP="001B2204">
            <w:pPr>
              <w:jc w:val="center"/>
              <w:rPr>
                <w:rFonts w:cstheme="minorHAnsi"/>
                <w:szCs w:val="20"/>
              </w:rPr>
            </w:pPr>
          </w:p>
        </w:tc>
        <w:tc>
          <w:tcPr>
            <w:tcW w:w="990" w:type="dxa"/>
          </w:tcPr>
          <w:p w14:paraId="2CCEA249" w14:textId="77777777" w:rsidR="0061524D" w:rsidRPr="00487927" w:rsidRDefault="0061524D" w:rsidP="001B2204">
            <w:pPr>
              <w:jc w:val="center"/>
              <w:rPr>
                <w:rFonts w:cstheme="minorHAnsi"/>
                <w:szCs w:val="20"/>
              </w:rPr>
            </w:pPr>
          </w:p>
        </w:tc>
        <w:tc>
          <w:tcPr>
            <w:tcW w:w="1103" w:type="dxa"/>
          </w:tcPr>
          <w:p w14:paraId="25F78E48" w14:textId="77777777" w:rsidR="0061524D" w:rsidRPr="00487927" w:rsidRDefault="0061524D" w:rsidP="001B2204">
            <w:pPr>
              <w:jc w:val="center"/>
              <w:rPr>
                <w:rFonts w:cstheme="minorHAnsi"/>
                <w:szCs w:val="20"/>
              </w:rPr>
            </w:pPr>
          </w:p>
        </w:tc>
        <w:tc>
          <w:tcPr>
            <w:tcW w:w="1103" w:type="dxa"/>
          </w:tcPr>
          <w:p w14:paraId="2518A002" w14:textId="77777777" w:rsidR="0061524D" w:rsidRPr="00487927" w:rsidRDefault="0061524D" w:rsidP="001B2204">
            <w:pPr>
              <w:jc w:val="center"/>
              <w:rPr>
                <w:rFonts w:cstheme="minorHAnsi"/>
                <w:szCs w:val="20"/>
              </w:rPr>
            </w:pPr>
          </w:p>
        </w:tc>
      </w:tr>
      <w:tr w:rsidR="0061524D" w:rsidRPr="00487927" w14:paraId="01A7F1E4" w14:textId="6671C428" w:rsidTr="0061524D">
        <w:tc>
          <w:tcPr>
            <w:tcW w:w="1255" w:type="dxa"/>
          </w:tcPr>
          <w:p w14:paraId="289D96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910_03</w:t>
            </w:r>
          </w:p>
        </w:tc>
        <w:tc>
          <w:tcPr>
            <w:tcW w:w="990" w:type="dxa"/>
          </w:tcPr>
          <w:p w14:paraId="527CD8A4" w14:textId="77C62C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A8A5E2" w14:textId="65824A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554737" w14:textId="6B7C049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B09AA4" w14:textId="169480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F0B18F" w14:textId="653C8B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D888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D474D3" w14:textId="77777777" w:rsidR="0061524D" w:rsidRPr="00487927" w:rsidRDefault="0061524D" w:rsidP="001B2204">
            <w:pPr>
              <w:jc w:val="center"/>
              <w:rPr>
                <w:rFonts w:cstheme="minorHAnsi"/>
                <w:szCs w:val="20"/>
              </w:rPr>
            </w:pPr>
          </w:p>
        </w:tc>
        <w:tc>
          <w:tcPr>
            <w:tcW w:w="990" w:type="dxa"/>
          </w:tcPr>
          <w:p w14:paraId="724EA257" w14:textId="77777777" w:rsidR="0061524D" w:rsidRPr="00487927" w:rsidRDefault="0061524D" w:rsidP="001B2204">
            <w:pPr>
              <w:jc w:val="center"/>
              <w:rPr>
                <w:rFonts w:cstheme="minorHAnsi"/>
                <w:szCs w:val="20"/>
              </w:rPr>
            </w:pPr>
          </w:p>
        </w:tc>
        <w:tc>
          <w:tcPr>
            <w:tcW w:w="990" w:type="dxa"/>
          </w:tcPr>
          <w:p w14:paraId="140DF50C" w14:textId="77777777" w:rsidR="0061524D" w:rsidRPr="00487927" w:rsidRDefault="0061524D" w:rsidP="001B2204">
            <w:pPr>
              <w:jc w:val="center"/>
              <w:rPr>
                <w:rFonts w:cstheme="minorHAnsi"/>
                <w:szCs w:val="20"/>
              </w:rPr>
            </w:pPr>
          </w:p>
        </w:tc>
        <w:tc>
          <w:tcPr>
            <w:tcW w:w="1103" w:type="dxa"/>
          </w:tcPr>
          <w:p w14:paraId="7669E8C2" w14:textId="77777777" w:rsidR="0061524D" w:rsidRPr="00487927" w:rsidRDefault="0061524D" w:rsidP="001B2204">
            <w:pPr>
              <w:jc w:val="center"/>
              <w:rPr>
                <w:rFonts w:cstheme="minorHAnsi"/>
                <w:szCs w:val="20"/>
              </w:rPr>
            </w:pPr>
          </w:p>
        </w:tc>
        <w:tc>
          <w:tcPr>
            <w:tcW w:w="1103" w:type="dxa"/>
          </w:tcPr>
          <w:p w14:paraId="357F1A9C" w14:textId="77777777" w:rsidR="0061524D" w:rsidRPr="00487927" w:rsidRDefault="0061524D" w:rsidP="001B2204">
            <w:pPr>
              <w:jc w:val="center"/>
              <w:rPr>
                <w:rFonts w:cstheme="minorHAnsi"/>
                <w:szCs w:val="20"/>
              </w:rPr>
            </w:pPr>
          </w:p>
        </w:tc>
      </w:tr>
      <w:tr w:rsidR="0061524D" w:rsidRPr="00487927" w14:paraId="3A9E35B0" w14:textId="3C4337FB" w:rsidTr="0061524D">
        <w:tc>
          <w:tcPr>
            <w:tcW w:w="1255" w:type="dxa"/>
          </w:tcPr>
          <w:p w14:paraId="030043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910_04</w:t>
            </w:r>
          </w:p>
        </w:tc>
        <w:tc>
          <w:tcPr>
            <w:tcW w:w="990" w:type="dxa"/>
          </w:tcPr>
          <w:p w14:paraId="1D66CB49" w14:textId="08A4AA4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206B84" w14:textId="1A8FE59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A9294" w14:textId="0FC9E2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B9F7FC" w14:textId="5A14B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C97BD0" w14:textId="382962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FACF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8AE1F9" w14:textId="77777777" w:rsidR="0061524D" w:rsidRPr="00487927" w:rsidRDefault="0061524D" w:rsidP="001B2204">
            <w:pPr>
              <w:jc w:val="center"/>
              <w:rPr>
                <w:rFonts w:cstheme="minorHAnsi"/>
                <w:szCs w:val="20"/>
              </w:rPr>
            </w:pPr>
          </w:p>
        </w:tc>
        <w:tc>
          <w:tcPr>
            <w:tcW w:w="990" w:type="dxa"/>
          </w:tcPr>
          <w:p w14:paraId="792F31E5" w14:textId="77777777" w:rsidR="0061524D" w:rsidRPr="00487927" w:rsidRDefault="0061524D" w:rsidP="001B2204">
            <w:pPr>
              <w:jc w:val="center"/>
              <w:rPr>
                <w:rFonts w:cstheme="minorHAnsi"/>
                <w:szCs w:val="20"/>
              </w:rPr>
            </w:pPr>
          </w:p>
        </w:tc>
        <w:tc>
          <w:tcPr>
            <w:tcW w:w="990" w:type="dxa"/>
          </w:tcPr>
          <w:p w14:paraId="6DB9E811" w14:textId="77777777" w:rsidR="0061524D" w:rsidRPr="00487927" w:rsidRDefault="0061524D" w:rsidP="001B2204">
            <w:pPr>
              <w:jc w:val="center"/>
              <w:rPr>
                <w:rFonts w:cstheme="minorHAnsi"/>
                <w:szCs w:val="20"/>
              </w:rPr>
            </w:pPr>
          </w:p>
        </w:tc>
        <w:tc>
          <w:tcPr>
            <w:tcW w:w="1103" w:type="dxa"/>
          </w:tcPr>
          <w:p w14:paraId="7A035186" w14:textId="77777777" w:rsidR="0061524D" w:rsidRPr="00487927" w:rsidRDefault="0061524D" w:rsidP="001B2204">
            <w:pPr>
              <w:jc w:val="center"/>
              <w:rPr>
                <w:rFonts w:cstheme="minorHAnsi"/>
                <w:szCs w:val="20"/>
              </w:rPr>
            </w:pPr>
          </w:p>
        </w:tc>
        <w:tc>
          <w:tcPr>
            <w:tcW w:w="1103" w:type="dxa"/>
          </w:tcPr>
          <w:p w14:paraId="79C7795D" w14:textId="77777777" w:rsidR="0061524D" w:rsidRPr="00487927" w:rsidRDefault="0061524D" w:rsidP="001B2204">
            <w:pPr>
              <w:jc w:val="center"/>
              <w:rPr>
                <w:rFonts w:cstheme="minorHAnsi"/>
                <w:szCs w:val="20"/>
              </w:rPr>
            </w:pPr>
          </w:p>
        </w:tc>
      </w:tr>
      <w:tr w:rsidR="0061524D" w:rsidRPr="00487927" w14:paraId="14775618" w14:textId="0E4FD9AB" w:rsidTr="0061524D">
        <w:tc>
          <w:tcPr>
            <w:tcW w:w="1255" w:type="dxa"/>
          </w:tcPr>
          <w:p w14:paraId="6E60C90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910_05</w:t>
            </w:r>
          </w:p>
        </w:tc>
        <w:tc>
          <w:tcPr>
            <w:tcW w:w="990" w:type="dxa"/>
          </w:tcPr>
          <w:p w14:paraId="6801EF18" w14:textId="302404A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0D0037" w14:textId="0B9180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C952CA" w14:textId="4F0F0F1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8A2968" w14:textId="67B1FF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CDFC66" w14:textId="476B402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5894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8F13ED" w14:textId="77777777" w:rsidR="0061524D" w:rsidRPr="00487927" w:rsidRDefault="0061524D" w:rsidP="001B2204">
            <w:pPr>
              <w:jc w:val="center"/>
              <w:rPr>
                <w:rFonts w:cstheme="minorHAnsi"/>
                <w:szCs w:val="20"/>
              </w:rPr>
            </w:pPr>
          </w:p>
        </w:tc>
        <w:tc>
          <w:tcPr>
            <w:tcW w:w="990" w:type="dxa"/>
          </w:tcPr>
          <w:p w14:paraId="0DBDB82B" w14:textId="77777777" w:rsidR="0061524D" w:rsidRPr="00487927" w:rsidRDefault="0061524D" w:rsidP="001B2204">
            <w:pPr>
              <w:jc w:val="center"/>
              <w:rPr>
                <w:rFonts w:cstheme="minorHAnsi"/>
                <w:szCs w:val="20"/>
              </w:rPr>
            </w:pPr>
          </w:p>
        </w:tc>
        <w:tc>
          <w:tcPr>
            <w:tcW w:w="990" w:type="dxa"/>
          </w:tcPr>
          <w:p w14:paraId="3CF9684C" w14:textId="77777777" w:rsidR="0061524D" w:rsidRPr="00487927" w:rsidRDefault="0061524D" w:rsidP="001B2204">
            <w:pPr>
              <w:jc w:val="center"/>
              <w:rPr>
                <w:rFonts w:cstheme="minorHAnsi"/>
                <w:szCs w:val="20"/>
              </w:rPr>
            </w:pPr>
          </w:p>
        </w:tc>
        <w:tc>
          <w:tcPr>
            <w:tcW w:w="1103" w:type="dxa"/>
          </w:tcPr>
          <w:p w14:paraId="0B9B8369" w14:textId="77777777" w:rsidR="0061524D" w:rsidRPr="00487927" w:rsidRDefault="0061524D" w:rsidP="001B2204">
            <w:pPr>
              <w:jc w:val="center"/>
              <w:rPr>
                <w:rFonts w:cstheme="minorHAnsi"/>
                <w:szCs w:val="20"/>
              </w:rPr>
            </w:pPr>
          </w:p>
        </w:tc>
        <w:tc>
          <w:tcPr>
            <w:tcW w:w="1103" w:type="dxa"/>
          </w:tcPr>
          <w:p w14:paraId="285E21A1" w14:textId="77777777" w:rsidR="0061524D" w:rsidRPr="00487927" w:rsidRDefault="0061524D" w:rsidP="001B2204">
            <w:pPr>
              <w:jc w:val="center"/>
              <w:rPr>
                <w:rFonts w:cstheme="minorHAnsi"/>
                <w:szCs w:val="20"/>
              </w:rPr>
            </w:pPr>
          </w:p>
        </w:tc>
      </w:tr>
      <w:tr w:rsidR="0061524D" w:rsidRPr="00487927" w14:paraId="65DA5971" w14:textId="1F1D6BBC" w:rsidTr="0061524D">
        <w:tc>
          <w:tcPr>
            <w:tcW w:w="1255" w:type="dxa"/>
          </w:tcPr>
          <w:p w14:paraId="0D2C50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910_06</w:t>
            </w:r>
          </w:p>
        </w:tc>
        <w:tc>
          <w:tcPr>
            <w:tcW w:w="990" w:type="dxa"/>
          </w:tcPr>
          <w:p w14:paraId="4B9472E0" w14:textId="70D29B3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0E25B8" w14:textId="2D3E56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FDA0FD" w14:textId="77777777" w:rsidR="0061524D" w:rsidRPr="00487927" w:rsidRDefault="0061524D" w:rsidP="001B2204">
            <w:pPr>
              <w:jc w:val="center"/>
              <w:rPr>
                <w:rFonts w:cstheme="minorHAnsi"/>
                <w:szCs w:val="20"/>
              </w:rPr>
            </w:pPr>
          </w:p>
        </w:tc>
        <w:tc>
          <w:tcPr>
            <w:tcW w:w="990" w:type="dxa"/>
          </w:tcPr>
          <w:p w14:paraId="6CA31C30" w14:textId="24352A0C" w:rsidR="0061524D" w:rsidRPr="00487927" w:rsidRDefault="0061524D" w:rsidP="001B2204">
            <w:pPr>
              <w:jc w:val="center"/>
              <w:rPr>
                <w:rFonts w:cstheme="minorHAnsi"/>
                <w:szCs w:val="20"/>
              </w:rPr>
            </w:pPr>
          </w:p>
        </w:tc>
        <w:tc>
          <w:tcPr>
            <w:tcW w:w="990" w:type="dxa"/>
          </w:tcPr>
          <w:p w14:paraId="51C9F895" w14:textId="67636E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5245F8" w14:textId="77777777" w:rsidR="0061524D" w:rsidRPr="00487927" w:rsidRDefault="0061524D" w:rsidP="001B2204">
            <w:pPr>
              <w:jc w:val="center"/>
              <w:rPr>
                <w:rFonts w:cstheme="minorHAnsi"/>
                <w:szCs w:val="20"/>
              </w:rPr>
            </w:pPr>
          </w:p>
        </w:tc>
        <w:tc>
          <w:tcPr>
            <w:tcW w:w="1080" w:type="dxa"/>
          </w:tcPr>
          <w:p w14:paraId="38FF95A2" w14:textId="77777777" w:rsidR="0061524D" w:rsidRPr="00487927" w:rsidRDefault="0061524D" w:rsidP="001B2204">
            <w:pPr>
              <w:jc w:val="center"/>
              <w:rPr>
                <w:rFonts w:cstheme="minorHAnsi"/>
                <w:szCs w:val="20"/>
              </w:rPr>
            </w:pPr>
          </w:p>
        </w:tc>
        <w:tc>
          <w:tcPr>
            <w:tcW w:w="990" w:type="dxa"/>
          </w:tcPr>
          <w:p w14:paraId="6C3F0F04" w14:textId="77777777" w:rsidR="0061524D" w:rsidRPr="00487927" w:rsidRDefault="0061524D" w:rsidP="001B2204">
            <w:pPr>
              <w:jc w:val="center"/>
              <w:rPr>
                <w:rFonts w:cstheme="minorHAnsi"/>
                <w:szCs w:val="20"/>
              </w:rPr>
            </w:pPr>
          </w:p>
        </w:tc>
        <w:tc>
          <w:tcPr>
            <w:tcW w:w="990" w:type="dxa"/>
          </w:tcPr>
          <w:p w14:paraId="250804CA" w14:textId="77777777" w:rsidR="0061524D" w:rsidRPr="00487927" w:rsidRDefault="0061524D" w:rsidP="001B2204">
            <w:pPr>
              <w:jc w:val="center"/>
              <w:rPr>
                <w:rFonts w:cstheme="minorHAnsi"/>
                <w:szCs w:val="20"/>
              </w:rPr>
            </w:pPr>
          </w:p>
        </w:tc>
        <w:tc>
          <w:tcPr>
            <w:tcW w:w="1103" w:type="dxa"/>
          </w:tcPr>
          <w:p w14:paraId="558D6166" w14:textId="77777777" w:rsidR="0061524D" w:rsidRPr="00487927" w:rsidRDefault="0061524D" w:rsidP="001B2204">
            <w:pPr>
              <w:jc w:val="center"/>
              <w:rPr>
                <w:rFonts w:cstheme="minorHAnsi"/>
                <w:szCs w:val="20"/>
              </w:rPr>
            </w:pPr>
          </w:p>
        </w:tc>
        <w:tc>
          <w:tcPr>
            <w:tcW w:w="1103" w:type="dxa"/>
          </w:tcPr>
          <w:p w14:paraId="46BAC54B" w14:textId="77777777" w:rsidR="0061524D" w:rsidRPr="00487927" w:rsidRDefault="0061524D" w:rsidP="001B2204">
            <w:pPr>
              <w:jc w:val="center"/>
              <w:rPr>
                <w:rFonts w:cstheme="minorHAnsi"/>
                <w:szCs w:val="20"/>
              </w:rPr>
            </w:pPr>
          </w:p>
        </w:tc>
      </w:tr>
      <w:tr w:rsidR="0061524D" w:rsidRPr="00487927" w14:paraId="14F81C5E" w14:textId="40FEE71C" w:rsidTr="0061524D">
        <w:tc>
          <w:tcPr>
            <w:tcW w:w="1255" w:type="dxa"/>
          </w:tcPr>
          <w:p w14:paraId="340CE55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911_01</w:t>
            </w:r>
          </w:p>
        </w:tc>
        <w:tc>
          <w:tcPr>
            <w:tcW w:w="990" w:type="dxa"/>
          </w:tcPr>
          <w:p w14:paraId="5E295E07" w14:textId="5A9930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C70887" w14:textId="1907E0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A34253" w14:textId="0FC1E04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75E5D0" w14:textId="083184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9F1FA7" w14:textId="487D50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8DFFD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E88B47" w14:textId="77777777" w:rsidR="0061524D" w:rsidRPr="00487927" w:rsidRDefault="0061524D" w:rsidP="001B2204">
            <w:pPr>
              <w:jc w:val="center"/>
              <w:rPr>
                <w:rFonts w:cstheme="minorHAnsi"/>
                <w:szCs w:val="20"/>
              </w:rPr>
            </w:pPr>
          </w:p>
        </w:tc>
        <w:tc>
          <w:tcPr>
            <w:tcW w:w="990" w:type="dxa"/>
          </w:tcPr>
          <w:p w14:paraId="30CCB5EB" w14:textId="77777777" w:rsidR="0061524D" w:rsidRPr="00487927" w:rsidRDefault="0061524D" w:rsidP="001B2204">
            <w:pPr>
              <w:jc w:val="center"/>
              <w:rPr>
                <w:rFonts w:cstheme="minorHAnsi"/>
                <w:szCs w:val="20"/>
              </w:rPr>
            </w:pPr>
          </w:p>
        </w:tc>
        <w:tc>
          <w:tcPr>
            <w:tcW w:w="990" w:type="dxa"/>
          </w:tcPr>
          <w:p w14:paraId="564BD4E9" w14:textId="77777777" w:rsidR="0061524D" w:rsidRPr="00487927" w:rsidRDefault="0061524D" w:rsidP="001B2204">
            <w:pPr>
              <w:jc w:val="center"/>
              <w:rPr>
                <w:rFonts w:cstheme="minorHAnsi"/>
                <w:szCs w:val="20"/>
              </w:rPr>
            </w:pPr>
          </w:p>
        </w:tc>
        <w:tc>
          <w:tcPr>
            <w:tcW w:w="1103" w:type="dxa"/>
          </w:tcPr>
          <w:p w14:paraId="1075BECF" w14:textId="77777777" w:rsidR="0061524D" w:rsidRPr="00487927" w:rsidRDefault="0061524D" w:rsidP="001B2204">
            <w:pPr>
              <w:jc w:val="center"/>
              <w:rPr>
                <w:rFonts w:cstheme="minorHAnsi"/>
                <w:szCs w:val="20"/>
              </w:rPr>
            </w:pPr>
          </w:p>
        </w:tc>
        <w:tc>
          <w:tcPr>
            <w:tcW w:w="1103" w:type="dxa"/>
          </w:tcPr>
          <w:p w14:paraId="0DF4E987" w14:textId="77777777" w:rsidR="0061524D" w:rsidRPr="00487927" w:rsidRDefault="0061524D" w:rsidP="001B2204">
            <w:pPr>
              <w:jc w:val="center"/>
              <w:rPr>
                <w:rFonts w:cstheme="minorHAnsi"/>
                <w:szCs w:val="20"/>
              </w:rPr>
            </w:pPr>
          </w:p>
        </w:tc>
      </w:tr>
      <w:tr w:rsidR="0061524D" w:rsidRPr="00487927" w14:paraId="13E4C0BE" w14:textId="66C10229" w:rsidTr="0061524D">
        <w:tc>
          <w:tcPr>
            <w:tcW w:w="1255" w:type="dxa"/>
          </w:tcPr>
          <w:p w14:paraId="3307E1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912_01</w:t>
            </w:r>
          </w:p>
        </w:tc>
        <w:tc>
          <w:tcPr>
            <w:tcW w:w="990" w:type="dxa"/>
          </w:tcPr>
          <w:p w14:paraId="1D297AE0" w14:textId="41EEF5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666C98" w14:textId="740920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6F837E" w14:textId="1BC6139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8C4EE3" w14:textId="6EADE0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60DE09" w14:textId="67FE082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32B87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4B4B45" w14:textId="77777777" w:rsidR="0061524D" w:rsidRPr="00487927" w:rsidRDefault="0061524D" w:rsidP="001B2204">
            <w:pPr>
              <w:jc w:val="center"/>
              <w:rPr>
                <w:rFonts w:cstheme="minorHAnsi"/>
                <w:szCs w:val="20"/>
              </w:rPr>
            </w:pPr>
          </w:p>
        </w:tc>
        <w:tc>
          <w:tcPr>
            <w:tcW w:w="990" w:type="dxa"/>
          </w:tcPr>
          <w:p w14:paraId="1B805263" w14:textId="77777777" w:rsidR="0061524D" w:rsidRPr="00487927" w:rsidRDefault="0061524D" w:rsidP="001B2204">
            <w:pPr>
              <w:jc w:val="center"/>
              <w:rPr>
                <w:rFonts w:cstheme="minorHAnsi"/>
                <w:szCs w:val="20"/>
              </w:rPr>
            </w:pPr>
          </w:p>
        </w:tc>
        <w:tc>
          <w:tcPr>
            <w:tcW w:w="990" w:type="dxa"/>
          </w:tcPr>
          <w:p w14:paraId="7C5FA60D" w14:textId="77777777" w:rsidR="0061524D" w:rsidRPr="00487927" w:rsidRDefault="0061524D" w:rsidP="001B2204">
            <w:pPr>
              <w:jc w:val="center"/>
              <w:rPr>
                <w:rFonts w:cstheme="minorHAnsi"/>
                <w:szCs w:val="20"/>
              </w:rPr>
            </w:pPr>
          </w:p>
        </w:tc>
        <w:tc>
          <w:tcPr>
            <w:tcW w:w="1103" w:type="dxa"/>
          </w:tcPr>
          <w:p w14:paraId="1635A050" w14:textId="77777777" w:rsidR="0061524D" w:rsidRPr="00487927" w:rsidRDefault="0061524D" w:rsidP="001B2204">
            <w:pPr>
              <w:jc w:val="center"/>
              <w:rPr>
                <w:rFonts w:cstheme="minorHAnsi"/>
                <w:szCs w:val="20"/>
              </w:rPr>
            </w:pPr>
          </w:p>
        </w:tc>
        <w:tc>
          <w:tcPr>
            <w:tcW w:w="1103" w:type="dxa"/>
          </w:tcPr>
          <w:p w14:paraId="157CBEBB" w14:textId="77777777" w:rsidR="0061524D" w:rsidRPr="00487927" w:rsidRDefault="0061524D" w:rsidP="001B2204">
            <w:pPr>
              <w:jc w:val="center"/>
              <w:rPr>
                <w:rFonts w:cstheme="minorHAnsi"/>
                <w:szCs w:val="20"/>
              </w:rPr>
            </w:pPr>
          </w:p>
        </w:tc>
      </w:tr>
      <w:tr w:rsidR="0061524D" w:rsidRPr="00487927" w14:paraId="03789D8E" w14:textId="4CBCC791" w:rsidTr="0061524D">
        <w:tc>
          <w:tcPr>
            <w:tcW w:w="1255" w:type="dxa"/>
          </w:tcPr>
          <w:p w14:paraId="48B98F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913_01</w:t>
            </w:r>
          </w:p>
        </w:tc>
        <w:tc>
          <w:tcPr>
            <w:tcW w:w="990" w:type="dxa"/>
          </w:tcPr>
          <w:p w14:paraId="66185F73" w14:textId="07498C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B6B812" w14:textId="5B5BA6B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97ECD9" w14:textId="18EA04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9C7682" w14:textId="1F89AC5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C054A5" w14:textId="7CBB183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7C0A1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065BDA" w14:textId="77777777" w:rsidR="0061524D" w:rsidRPr="00487927" w:rsidRDefault="0061524D" w:rsidP="001B2204">
            <w:pPr>
              <w:jc w:val="center"/>
              <w:rPr>
                <w:rFonts w:cstheme="minorHAnsi"/>
                <w:szCs w:val="20"/>
              </w:rPr>
            </w:pPr>
          </w:p>
        </w:tc>
        <w:tc>
          <w:tcPr>
            <w:tcW w:w="990" w:type="dxa"/>
          </w:tcPr>
          <w:p w14:paraId="0E1AB814" w14:textId="77777777" w:rsidR="0061524D" w:rsidRPr="00487927" w:rsidRDefault="0061524D" w:rsidP="001B2204">
            <w:pPr>
              <w:jc w:val="center"/>
              <w:rPr>
                <w:rFonts w:cstheme="minorHAnsi"/>
                <w:szCs w:val="20"/>
              </w:rPr>
            </w:pPr>
          </w:p>
        </w:tc>
        <w:tc>
          <w:tcPr>
            <w:tcW w:w="990" w:type="dxa"/>
          </w:tcPr>
          <w:p w14:paraId="44FE039B" w14:textId="77777777" w:rsidR="0061524D" w:rsidRPr="00487927" w:rsidRDefault="0061524D" w:rsidP="001B2204">
            <w:pPr>
              <w:jc w:val="center"/>
              <w:rPr>
                <w:rFonts w:cstheme="minorHAnsi"/>
                <w:szCs w:val="20"/>
              </w:rPr>
            </w:pPr>
          </w:p>
        </w:tc>
        <w:tc>
          <w:tcPr>
            <w:tcW w:w="1103" w:type="dxa"/>
          </w:tcPr>
          <w:p w14:paraId="03EFD5C2" w14:textId="77777777" w:rsidR="0061524D" w:rsidRPr="00487927" w:rsidRDefault="0061524D" w:rsidP="001B2204">
            <w:pPr>
              <w:jc w:val="center"/>
              <w:rPr>
                <w:rFonts w:cstheme="minorHAnsi"/>
                <w:szCs w:val="20"/>
              </w:rPr>
            </w:pPr>
          </w:p>
        </w:tc>
        <w:tc>
          <w:tcPr>
            <w:tcW w:w="1103" w:type="dxa"/>
          </w:tcPr>
          <w:p w14:paraId="0140F194" w14:textId="77777777" w:rsidR="0061524D" w:rsidRPr="00487927" w:rsidRDefault="0061524D" w:rsidP="001B2204">
            <w:pPr>
              <w:jc w:val="center"/>
              <w:rPr>
                <w:rFonts w:cstheme="minorHAnsi"/>
                <w:szCs w:val="20"/>
              </w:rPr>
            </w:pPr>
          </w:p>
        </w:tc>
      </w:tr>
      <w:tr w:rsidR="0061524D" w:rsidRPr="00487927" w14:paraId="4099A3C1" w14:textId="0FB4458D" w:rsidTr="0061524D">
        <w:tc>
          <w:tcPr>
            <w:tcW w:w="1255" w:type="dxa"/>
          </w:tcPr>
          <w:p w14:paraId="2512BA0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914_01</w:t>
            </w:r>
          </w:p>
        </w:tc>
        <w:tc>
          <w:tcPr>
            <w:tcW w:w="990" w:type="dxa"/>
          </w:tcPr>
          <w:p w14:paraId="75B1E8D7" w14:textId="2BA285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7706A4" w14:textId="5012A0D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E57315" w14:textId="77777777" w:rsidR="0061524D" w:rsidRPr="00487927" w:rsidRDefault="0061524D" w:rsidP="001B2204">
            <w:pPr>
              <w:jc w:val="center"/>
              <w:rPr>
                <w:rFonts w:cstheme="minorHAnsi"/>
                <w:szCs w:val="20"/>
              </w:rPr>
            </w:pPr>
          </w:p>
        </w:tc>
        <w:tc>
          <w:tcPr>
            <w:tcW w:w="990" w:type="dxa"/>
          </w:tcPr>
          <w:p w14:paraId="763594F4" w14:textId="7FA587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469D98" w14:textId="7D7B173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1885C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A1B908" w14:textId="77777777" w:rsidR="0061524D" w:rsidRPr="00487927" w:rsidRDefault="0061524D" w:rsidP="001B2204">
            <w:pPr>
              <w:jc w:val="center"/>
              <w:rPr>
                <w:rFonts w:cstheme="minorHAnsi"/>
                <w:szCs w:val="20"/>
              </w:rPr>
            </w:pPr>
          </w:p>
        </w:tc>
        <w:tc>
          <w:tcPr>
            <w:tcW w:w="990" w:type="dxa"/>
          </w:tcPr>
          <w:p w14:paraId="590D0D57" w14:textId="77777777" w:rsidR="0061524D" w:rsidRPr="00487927" w:rsidRDefault="0061524D" w:rsidP="001B2204">
            <w:pPr>
              <w:jc w:val="center"/>
              <w:rPr>
                <w:rFonts w:cstheme="minorHAnsi"/>
                <w:szCs w:val="20"/>
              </w:rPr>
            </w:pPr>
          </w:p>
        </w:tc>
        <w:tc>
          <w:tcPr>
            <w:tcW w:w="990" w:type="dxa"/>
          </w:tcPr>
          <w:p w14:paraId="45960267" w14:textId="77777777" w:rsidR="0061524D" w:rsidRPr="00487927" w:rsidRDefault="0061524D" w:rsidP="001B2204">
            <w:pPr>
              <w:jc w:val="center"/>
              <w:rPr>
                <w:rFonts w:cstheme="minorHAnsi"/>
                <w:szCs w:val="20"/>
              </w:rPr>
            </w:pPr>
          </w:p>
        </w:tc>
        <w:tc>
          <w:tcPr>
            <w:tcW w:w="1103" w:type="dxa"/>
          </w:tcPr>
          <w:p w14:paraId="3EC3B4F8" w14:textId="77777777" w:rsidR="0061524D" w:rsidRPr="00487927" w:rsidRDefault="0061524D" w:rsidP="001B2204">
            <w:pPr>
              <w:jc w:val="center"/>
              <w:rPr>
                <w:rFonts w:cstheme="minorHAnsi"/>
                <w:szCs w:val="20"/>
              </w:rPr>
            </w:pPr>
          </w:p>
        </w:tc>
        <w:tc>
          <w:tcPr>
            <w:tcW w:w="1103" w:type="dxa"/>
          </w:tcPr>
          <w:p w14:paraId="11DCE195" w14:textId="77777777" w:rsidR="0061524D" w:rsidRPr="00487927" w:rsidRDefault="0061524D" w:rsidP="001B2204">
            <w:pPr>
              <w:jc w:val="center"/>
              <w:rPr>
                <w:rFonts w:cstheme="minorHAnsi"/>
                <w:szCs w:val="20"/>
              </w:rPr>
            </w:pPr>
          </w:p>
        </w:tc>
      </w:tr>
      <w:tr w:rsidR="0061524D" w:rsidRPr="00487927" w14:paraId="51119B9B" w14:textId="441554F2" w:rsidTr="0061524D">
        <w:tc>
          <w:tcPr>
            <w:tcW w:w="1255" w:type="dxa"/>
          </w:tcPr>
          <w:p w14:paraId="74A1C9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915_01</w:t>
            </w:r>
          </w:p>
        </w:tc>
        <w:tc>
          <w:tcPr>
            <w:tcW w:w="990" w:type="dxa"/>
          </w:tcPr>
          <w:p w14:paraId="0ACA1D12" w14:textId="14DCA5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BF19CA" w14:textId="453E86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9CBB52" w14:textId="77777777" w:rsidR="0061524D" w:rsidRPr="00487927" w:rsidRDefault="0061524D" w:rsidP="001B2204">
            <w:pPr>
              <w:jc w:val="center"/>
              <w:rPr>
                <w:rFonts w:cstheme="minorHAnsi"/>
                <w:szCs w:val="20"/>
              </w:rPr>
            </w:pPr>
          </w:p>
        </w:tc>
        <w:tc>
          <w:tcPr>
            <w:tcW w:w="990" w:type="dxa"/>
          </w:tcPr>
          <w:p w14:paraId="219EB752" w14:textId="2BEFB53B" w:rsidR="0061524D" w:rsidRPr="00487927" w:rsidRDefault="0061524D" w:rsidP="001B2204">
            <w:pPr>
              <w:jc w:val="center"/>
              <w:rPr>
                <w:rFonts w:cstheme="minorHAnsi"/>
                <w:szCs w:val="20"/>
              </w:rPr>
            </w:pPr>
          </w:p>
        </w:tc>
        <w:tc>
          <w:tcPr>
            <w:tcW w:w="990" w:type="dxa"/>
          </w:tcPr>
          <w:p w14:paraId="274D514C" w14:textId="00A053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348E46" w14:textId="77777777" w:rsidR="0061524D" w:rsidRPr="00487927" w:rsidRDefault="0061524D" w:rsidP="001B2204">
            <w:pPr>
              <w:jc w:val="center"/>
              <w:rPr>
                <w:rFonts w:cstheme="minorHAnsi"/>
                <w:szCs w:val="20"/>
              </w:rPr>
            </w:pPr>
          </w:p>
        </w:tc>
        <w:tc>
          <w:tcPr>
            <w:tcW w:w="1080" w:type="dxa"/>
          </w:tcPr>
          <w:p w14:paraId="47F7B7F6" w14:textId="77777777" w:rsidR="0061524D" w:rsidRPr="00487927" w:rsidRDefault="0061524D" w:rsidP="001B2204">
            <w:pPr>
              <w:jc w:val="center"/>
              <w:rPr>
                <w:rFonts w:cstheme="minorHAnsi"/>
                <w:szCs w:val="20"/>
              </w:rPr>
            </w:pPr>
          </w:p>
        </w:tc>
        <w:tc>
          <w:tcPr>
            <w:tcW w:w="990" w:type="dxa"/>
          </w:tcPr>
          <w:p w14:paraId="0F14D04D" w14:textId="77777777" w:rsidR="0061524D" w:rsidRPr="00487927" w:rsidRDefault="0061524D" w:rsidP="001B2204">
            <w:pPr>
              <w:jc w:val="center"/>
              <w:rPr>
                <w:rFonts w:cstheme="minorHAnsi"/>
                <w:szCs w:val="20"/>
              </w:rPr>
            </w:pPr>
          </w:p>
        </w:tc>
        <w:tc>
          <w:tcPr>
            <w:tcW w:w="990" w:type="dxa"/>
          </w:tcPr>
          <w:p w14:paraId="097475A2" w14:textId="77777777" w:rsidR="0061524D" w:rsidRPr="00487927" w:rsidRDefault="0061524D" w:rsidP="001B2204">
            <w:pPr>
              <w:jc w:val="center"/>
              <w:rPr>
                <w:rFonts w:cstheme="minorHAnsi"/>
                <w:szCs w:val="20"/>
              </w:rPr>
            </w:pPr>
          </w:p>
        </w:tc>
        <w:tc>
          <w:tcPr>
            <w:tcW w:w="1103" w:type="dxa"/>
          </w:tcPr>
          <w:p w14:paraId="77855710" w14:textId="77777777" w:rsidR="0061524D" w:rsidRPr="00487927" w:rsidRDefault="0061524D" w:rsidP="001B2204">
            <w:pPr>
              <w:jc w:val="center"/>
              <w:rPr>
                <w:rFonts w:cstheme="minorHAnsi"/>
                <w:szCs w:val="20"/>
              </w:rPr>
            </w:pPr>
          </w:p>
        </w:tc>
        <w:tc>
          <w:tcPr>
            <w:tcW w:w="1103" w:type="dxa"/>
          </w:tcPr>
          <w:p w14:paraId="0168958B" w14:textId="77777777" w:rsidR="0061524D" w:rsidRPr="00487927" w:rsidRDefault="0061524D" w:rsidP="001B2204">
            <w:pPr>
              <w:jc w:val="center"/>
              <w:rPr>
                <w:rFonts w:cstheme="minorHAnsi"/>
                <w:szCs w:val="20"/>
              </w:rPr>
            </w:pPr>
          </w:p>
        </w:tc>
      </w:tr>
      <w:tr w:rsidR="0061524D" w:rsidRPr="00487927" w14:paraId="10CC3F3D" w14:textId="601326D2" w:rsidTr="0061524D">
        <w:tc>
          <w:tcPr>
            <w:tcW w:w="1255" w:type="dxa"/>
            <w:shd w:val="clear" w:color="auto" w:fill="D6E3BC" w:themeFill="accent3" w:themeFillTint="66"/>
          </w:tcPr>
          <w:p w14:paraId="02C32E36" w14:textId="063711C9" w:rsidR="0061524D" w:rsidRPr="007B756C" w:rsidRDefault="0061524D" w:rsidP="001B2204">
            <w:pPr>
              <w:jc w:val="center"/>
              <w:rPr>
                <w:b/>
                <w:szCs w:val="20"/>
              </w:rPr>
            </w:pPr>
            <w:r w:rsidRPr="007B756C">
              <w:rPr>
                <w:b/>
                <w:szCs w:val="20"/>
              </w:rPr>
              <w:t>Slice</w:t>
            </w:r>
          </w:p>
        </w:tc>
        <w:tc>
          <w:tcPr>
            <w:tcW w:w="990" w:type="dxa"/>
            <w:shd w:val="clear" w:color="auto" w:fill="D6E3BC" w:themeFill="accent3" w:themeFillTint="66"/>
          </w:tcPr>
          <w:p w14:paraId="14D08B96" w14:textId="0B58F6B1"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F87B54A" w14:textId="6EFC95D3"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42A06A" w14:textId="6B0CC253"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B10D5C0" w14:textId="6387E1F6"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4FE51F62" w14:textId="6EF4854A"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3F1DD87" w14:textId="35AA4971"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BCFA60" w14:textId="60D03AB5"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7168A05E" w14:textId="2F69169C"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25B19FFC" w14:textId="509C1C67"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6A59CC56" w14:textId="4122B20C"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59C51F61" w14:textId="1422FD0D"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E8A62D3" w14:textId="046D1930" w:rsidTr="0061524D">
        <w:tc>
          <w:tcPr>
            <w:tcW w:w="1255" w:type="dxa"/>
          </w:tcPr>
          <w:p w14:paraId="0673BD12" w14:textId="5325D4A2" w:rsidR="0061524D" w:rsidRPr="00283A38" w:rsidRDefault="0061524D" w:rsidP="001B2204">
            <w:pPr>
              <w:jc w:val="center"/>
              <w:rPr>
                <w:szCs w:val="20"/>
              </w:rPr>
            </w:pPr>
            <w:r>
              <w:rPr>
                <w:szCs w:val="20"/>
              </w:rPr>
              <w:t>1</w:t>
            </w:r>
            <w:r w:rsidRPr="00283A38">
              <w:rPr>
                <w:szCs w:val="20"/>
              </w:rPr>
              <w:t>501_0</w:t>
            </w:r>
            <w:r>
              <w:rPr>
                <w:szCs w:val="20"/>
              </w:rPr>
              <w:t>1</w:t>
            </w:r>
          </w:p>
        </w:tc>
        <w:tc>
          <w:tcPr>
            <w:tcW w:w="990" w:type="dxa"/>
          </w:tcPr>
          <w:p w14:paraId="0A4270E1" w14:textId="6FD68256"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290BB8" w14:textId="06C9E427" w:rsidR="0061524D" w:rsidRPr="00487927" w:rsidRDefault="0061524D" w:rsidP="001B2204">
            <w:pPr>
              <w:jc w:val="center"/>
              <w:rPr>
                <w:rFonts w:cstheme="minorHAnsi"/>
                <w:szCs w:val="20"/>
              </w:rPr>
            </w:pPr>
          </w:p>
        </w:tc>
        <w:tc>
          <w:tcPr>
            <w:tcW w:w="990" w:type="dxa"/>
          </w:tcPr>
          <w:p w14:paraId="34343E07" w14:textId="77777777" w:rsidR="0061524D" w:rsidRPr="00487927" w:rsidRDefault="0061524D" w:rsidP="001B2204">
            <w:pPr>
              <w:jc w:val="center"/>
              <w:rPr>
                <w:rFonts w:cstheme="minorHAnsi"/>
                <w:szCs w:val="20"/>
              </w:rPr>
            </w:pPr>
          </w:p>
        </w:tc>
        <w:tc>
          <w:tcPr>
            <w:tcW w:w="990" w:type="dxa"/>
          </w:tcPr>
          <w:p w14:paraId="48BE9458" w14:textId="32B9047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EB363D1" w14:textId="60EB94F6" w:rsidR="0061524D" w:rsidRPr="00487927" w:rsidRDefault="0061524D" w:rsidP="001B2204">
            <w:pPr>
              <w:jc w:val="center"/>
              <w:rPr>
                <w:rFonts w:cstheme="minorHAnsi"/>
                <w:szCs w:val="20"/>
              </w:rPr>
            </w:pPr>
          </w:p>
        </w:tc>
        <w:tc>
          <w:tcPr>
            <w:tcW w:w="990" w:type="dxa"/>
          </w:tcPr>
          <w:p w14:paraId="030917D4" w14:textId="77777777" w:rsidR="0061524D" w:rsidRPr="00487927" w:rsidRDefault="0061524D" w:rsidP="001B2204">
            <w:pPr>
              <w:jc w:val="center"/>
              <w:rPr>
                <w:rFonts w:cstheme="minorHAnsi"/>
                <w:szCs w:val="20"/>
              </w:rPr>
            </w:pPr>
          </w:p>
        </w:tc>
        <w:tc>
          <w:tcPr>
            <w:tcW w:w="1080" w:type="dxa"/>
          </w:tcPr>
          <w:p w14:paraId="26D3098D" w14:textId="77777777" w:rsidR="0061524D" w:rsidRPr="00487927" w:rsidRDefault="0061524D" w:rsidP="001B2204">
            <w:pPr>
              <w:jc w:val="center"/>
              <w:rPr>
                <w:rFonts w:cstheme="minorHAnsi"/>
                <w:szCs w:val="20"/>
              </w:rPr>
            </w:pPr>
          </w:p>
        </w:tc>
        <w:tc>
          <w:tcPr>
            <w:tcW w:w="990" w:type="dxa"/>
          </w:tcPr>
          <w:p w14:paraId="2221D061" w14:textId="77777777" w:rsidR="0061524D" w:rsidRPr="00487927" w:rsidRDefault="0061524D" w:rsidP="001B2204">
            <w:pPr>
              <w:jc w:val="center"/>
              <w:rPr>
                <w:rFonts w:cstheme="minorHAnsi"/>
                <w:szCs w:val="20"/>
              </w:rPr>
            </w:pPr>
          </w:p>
        </w:tc>
        <w:tc>
          <w:tcPr>
            <w:tcW w:w="990" w:type="dxa"/>
          </w:tcPr>
          <w:p w14:paraId="5794F674" w14:textId="77777777" w:rsidR="0061524D" w:rsidRPr="00487927" w:rsidRDefault="0061524D" w:rsidP="001B2204">
            <w:pPr>
              <w:jc w:val="center"/>
              <w:rPr>
                <w:rFonts w:cstheme="minorHAnsi"/>
                <w:szCs w:val="20"/>
              </w:rPr>
            </w:pPr>
          </w:p>
        </w:tc>
        <w:tc>
          <w:tcPr>
            <w:tcW w:w="1103" w:type="dxa"/>
          </w:tcPr>
          <w:p w14:paraId="4912C415" w14:textId="77777777" w:rsidR="0061524D" w:rsidRPr="00487927" w:rsidRDefault="0061524D" w:rsidP="001B2204">
            <w:pPr>
              <w:jc w:val="center"/>
              <w:rPr>
                <w:rFonts w:cstheme="minorHAnsi"/>
                <w:szCs w:val="20"/>
              </w:rPr>
            </w:pPr>
          </w:p>
        </w:tc>
        <w:tc>
          <w:tcPr>
            <w:tcW w:w="1103" w:type="dxa"/>
          </w:tcPr>
          <w:p w14:paraId="686C000E" w14:textId="77777777" w:rsidR="0061524D" w:rsidRPr="00487927" w:rsidRDefault="0061524D" w:rsidP="001B2204">
            <w:pPr>
              <w:jc w:val="center"/>
              <w:rPr>
                <w:rFonts w:cstheme="minorHAnsi"/>
                <w:szCs w:val="20"/>
              </w:rPr>
            </w:pPr>
          </w:p>
        </w:tc>
      </w:tr>
      <w:tr w:rsidR="0061524D" w:rsidRPr="00487927" w14:paraId="078BA9AD" w14:textId="3DD79DCC" w:rsidTr="0061524D">
        <w:tc>
          <w:tcPr>
            <w:tcW w:w="1255" w:type="dxa"/>
          </w:tcPr>
          <w:p w14:paraId="354002A7" w14:textId="480C422D" w:rsidR="0061524D" w:rsidRDefault="0061524D" w:rsidP="001B2204">
            <w:pPr>
              <w:jc w:val="center"/>
              <w:rPr>
                <w:szCs w:val="20"/>
              </w:rPr>
            </w:pPr>
            <w:r>
              <w:rPr>
                <w:szCs w:val="20"/>
              </w:rPr>
              <w:t>1</w:t>
            </w:r>
            <w:r w:rsidRPr="00283A38">
              <w:rPr>
                <w:szCs w:val="20"/>
              </w:rPr>
              <w:t>501_0</w:t>
            </w:r>
            <w:r>
              <w:rPr>
                <w:szCs w:val="20"/>
              </w:rPr>
              <w:t>2</w:t>
            </w:r>
          </w:p>
        </w:tc>
        <w:tc>
          <w:tcPr>
            <w:tcW w:w="990" w:type="dxa"/>
          </w:tcPr>
          <w:p w14:paraId="73B284DA" w14:textId="2F75C1F6" w:rsidR="0061524D" w:rsidRPr="00283A38" w:rsidRDefault="0061524D" w:rsidP="001B2204">
            <w:pPr>
              <w:jc w:val="center"/>
              <w:rPr>
                <w:rFonts w:cstheme="minorHAnsi"/>
                <w:szCs w:val="20"/>
              </w:rPr>
            </w:pPr>
            <w:r w:rsidRPr="00283A38">
              <w:rPr>
                <w:rFonts w:cstheme="minorHAnsi"/>
                <w:szCs w:val="20"/>
              </w:rPr>
              <w:t>•</w:t>
            </w:r>
          </w:p>
        </w:tc>
        <w:tc>
          <w:tcPr>
            <w:tcW w:w="990" w:type="dxa"/>
          </w:tcPr>
          <w:p w14:paraId="229F8447" w14:textId="77777777" w:rsidR="0061524D" w:rsidRPr="00487927" w:rsidRDefault="0061524D" w:rsidP="001B2204">
            <w:pPr>
              <w:jc w:val="center"/>
              <w:rPr>
                <w:rFonts w:cstheme="minorHAnsi"/>
                <w:szCs w:val="20"/>
              </w:rPr>
            </w:pPr>
          </w:p>
        </w:tc>
        <w:tc>
          <w:tcPr>
            <w:tcW w:w="990" w:type="dxa"/>
          </w:tcPr>
          <w:p w14:paraId="5CA24C9E" w14:textId="77777777" w:rsidR="0061524D" w:rsidRPr="00487927" w:rsidRDefault="0061524D" w:rsidP="001B2204">
            <w:pPr>
              <w:jc w:val="center"/>
              <w:rPr>
                <w:rFonts w:cstheme="minorHAnsi"/>
                <w:szCs w:val="20"/>
              </w:rPr>
            </w:pPr>
          </w:p>
        </w:tc>
        <w:tc>
          <w:tcPr>
            <w:tcW w:w="990" w:type="dxa"/>
          </w:tcPr>
          <w:p w14:paraId="59622569" w14:textId="539ED51B" w:rsidR="0061524D" w:rsidRPr="00283A38" w:rsidRDefault="0061524D" w:rsidP="001B2204">
            <w:pPr>
              <w:jc w:val="center"/>
              <w:rPr>
                <w:rFonts w:cstheme="minorHAnsi"/>
                <w:szCs w:val="20"/>
              </w:rPr>
            </w:pPr>
            <w:r w:rsidRPr="00283A38">
              <w:rPr>
                <w:rFonts w:cstheme="minorHAnsi"/>
                <w:szCs w:val="20"/>
              </w:rPr>
              <w:t>•</w:t>
            </w:r>
          </w:p>
        </w:tc>
        <w:tc>
          <w:tcPr>
            <w:tcW w:w="990" w:type="dxa"/>
          </w:tcPr>
          <w:p w14:paraId="25420915" w14:textId="77777777" w:rsidR="0061524D" w:rsidRPr="00487927" w:rsidRDefault="0061524D" w:rsidP="001B2204">
            <w:pPr>
              <w:jc w:val="center"/>
              <w:rPr>
                <w:rFonts w:cstheme="minorHAnsi"/>
                <w:szCs w:val="20"/>
              </w:rPr>
            </w:pPr>
          </w:p>
        </w:tc>
        <w:tc>
          <w:tcPr>
            <w:tcW w:w="990" w:type="dxa"/>
          </w:tcPr>
          <w:p w14:paraId="71633F98" w14:textId="77777777" w:rsidR="0061524D" w:rsidRPr="00487927" w:rsidRDefault="0061524D" w:rsidP="001B2204">
            <w:pPr>
              <w:jc w:val="center"/>
              <w:rPr>
                <w:rFonts w:cstheme="minorHAnsi"/>
                <w:szCs w:val="20"/>
              </w:rPr>
            </w:pPr>
          </w:p>
        </w:tc>
        <w:tc>
          <w:tcPr>
            <w:tcW w:w="1080" w:type="dxa"/>
          </w:tcPr>
          <w:p w14:paraId="7D492DCC" w14:textId="77777777" w:rsidR="0061524D" w:rsidRPr="00487927" w:rsidRDefault="0061524D" w:rsidP="001B2204">
            <w:pPr>
              <w:jc w:val="center"/>
              <w:rPr>
                <w:rFonts w:cstheme="minorHAnsi"/>
                <w:szCs w:val="20"/>
              </w:rPr>
            </w:pPr>
          </w:p>
        </w:tc>
        <w:tc>
          <w:tcPr>
            <w:tcW w:w="990" w:type="dxa"/>
          </w:tcPr>
          <w:p w14:paraId="73E5E512" w14:textId="77777777" w:rsidR="0061524D" w:rsidRPr="00487927" w:rsidRDefault="0061524D" w:rsidP="001B2204">
            <w:pPr>
              <w:jc w:val="center"/>
              <w:rPr>
                <w:rFonts w:cstheme="minorHAnsi"/>
                <w:szCs w:val="20"/>
              </w:rPr>
            </w:pPr>
          </w:p>
        </w:tc>
        <w:tc>
          <w:tcPr>
            <w:tcW w:w="990" w:type="dxa"/>
          </w:tcPr>
          <w:p w14:paraId="38CB0C22" w14:textId="77777777" w:rsidR="0061524D" w:rsidRPr="00487927" w:rsidRDefault="0061524D" w:rsidP="001B2204">
            <w:pPr>
              <w:jc w:val="center"/>
              <w:rPr>
                <w:rFonts w:cstheme="minorHAnsi"/>
                <w:szCs w:val="20"/>
              </w:rPr>
            </w:pPr>
          </w:p>
        </w:tc>
        <w:tc>
          <w:tcPr>
            <w:tcW w:w="1103" w:type="dxa"/>
          </w:tcPr>
          <w:p w14:paraId="43CE5012" w14:textId="77777777" w:rsidR="0061524D" w:rsidRPr="00487927" w:rsidRDefault="0061524D" w:rsidP="001B2204">
            <w:pPr>
              <w:jc w:val="center"/>
              <w:rPr>
                <w:rFonts w:cstheme="minorHAnsi"/>
                <w:szCs w:val="20"/>
              </w:rPr>
            </w:pPr>
          </w:p>
        </w:tc>
        <w:tc>
          <w:tcPr>
            <w:tcW w:w="1103" w:type="dxa"/>
          </w:tcPr>
          <w:p w14:paraId="13CD78FF" w14:textId="77777777" w:rsidR="0061524D" w:rsidRPr="00487927" w:rsidRDefault="0061524D" w:rsidP="001B2204">
            <w:pPr>
              <w:jc w:val="center"/>
              <w:rPr>
                <w:rFonts w:cstheme="minorHAnsi"/>
                <w:szCs w:val="20"/>
              </w:rPr>
            </w:pPr>
          </w:p>
        </w:tc>
      </w:tr>
      <w:tr w:rsidR="0061524D" w:rsidRPr="00487927" w14:paraId="09D84E70" w14:textId="36F0474C" w:rsidTr="0061524D">
        <w:tc>
          <w:tcPr>
            <w:tcW w:w="1255" w:type="dxa"/>
          </w:tcPr>
          <w:p w14:paraId="4BEA2F7C" w14:textId="77777777" w:rsidR="0061524D" w:rsidRPr="00283A38" w:rsidRDefault="0061524D" w:rsidP="001B2204">
            <w:pPr>
              <w:jc w:val="center"/>
              <w:rPr>
                <w:szCs w:val="20"/>
              </w:rPr>
            </w:pPr>
            <w:r>
              <w:rPr>
                <w:szCs w:val="20"/>
              </w:rPr>
              <w:t>1</w:t>
            </w:r>
            <w:r w:rsidRPr="00283A38">
              <w:rPr>
                <w:szCs w:val="20"/>
              </w:rPr>
              <w:t>501_03</w:t>
            </w:r>
          </w:p>
        </w:tc>
        <w:tc>
          <w:tcPr>
            <w:tcW w:w="990" w:type="dxa"/>
          </w:tcPr>
          <w:p w14:paraId="0CEC9948" w14:textId="13530625" w:rsidR="0061524D" w:rsidRPr="00487927" w:rsidRDefault="0061524D" w:rsidP="001B2204">
            <w:pPr>
              <w:jc w:val="center"/>
              <w:rPr>
                <w:rFonts w:cstheme="minorHAnsi"/>
                <w:szCs w:val="20"/>
              </w:rPr>
            </w:pPr>
            <w:r w:rsidRPr="00283A38">
              <w:rPr>
                <w:rFonts w:cstheme="minorHAnsi"/>
                <w:szCs w:val="20"/>
              </w:rPr>
              <w:t>•</w:t>
            </w:r>
          </w:p>
        </w:tc>
        <w:tc>
          <w:tcPr>
            <w:tcW w:w="990" w:type="dxa"/>
          </w:tcPr>
          <w:p w14:paraId="722C8062" w14:textId="31F130DF" w:rsidR="0061524D" w:rsidRPr="00487927" w:rsidRDefault="0061524D" w:rsidP="001B2204">
            <w:pPr>
              <w:jc w:val="center"/>
              <w:rPr>
                <w:rFonts w:cstheme="minorHAnsi"/>
                <w:szCs w:val="20"/>
              </w:rPr>
            </w:pPr>
          </w:p>
        </w:tc>
        <w:tc>
          <w:tcPr>
            <w:tcW w:w="990" w:type="dxa"/>
          </w:tcPr>
          <w:p w14:paraId="4FDA5FFD" w14:textId="77777777" w:rsidR="0061524D" w:rsidRPr="00487927" w:rsidRDefault="0061524D" w:rsidP="001B2204">
            <w:pPr>
              <w:jc w:val="center"/>
              <w:rPr>
                <w:rFonts w:cstheme="minorHAnsi"/>
                <w:szCs w:val="20"/>
              </w:rPr>
            </w:pPr>
          </w:p>
        </w:tc>
        <w:tc>
          <w:tcPr>
            <w:tcW w:w="990" w:type="dxa"/>
          </w:tcPr>
          <w:p w14:paraId="0F2DA0BE" w14:textId="7EEE160F" w:rsidR="0061524D" w:rsidRPr="00487927" w:rsidRDefault="0061524D" w:rsidP="001B2204">
            <w:pPr>
              <w:jc w:val="center"/>
              <w:rPr>
                <w:rFonts w:cstheme="minorHAnsi"/>
                <w:szCs w:val="20"/>
              </w:rPr>
            </w:pPr>
            <w:r w:rsidRPr="00283A38">
              <w:rPr>
                <w:rFonts w:cstheme="minorHAnsi"/>
                <w:szCs w:val="20"/>
              </w:rPr>
              <w:t>•</w:t>
            </w:r>
          </w:p>
        </w:tc>
        <w:tc>
          <w:tcPr>
            <w:tcW w:w="990" w:type="dxa"/>
          </w:tcPr>
          <w:p w14:paraId="304635B9" w14:textId="524DD693" w:rsidR="0061524D" w:rsidRPr="00487927" w:rsidRDefault="0061524D" w:rsidP="001B2204">
            <w:pPr>
              <w:jc w:val="center"/>
              <w:rPr>
                <w:rFonts w:cstheme="minorHAnsi"/>
                <w:szCs w:val="20"/>
              </w:rPr>
            </w:pPr>
          </w:p>
        </w:tc>
        <w:tc>
          <w:tcPr>
            <w:tcW w:w="990" w:type="dxa"/>
          </w:tcPr>
          <w:p w14:paraId="1087D972" w14:textId="77777777" w:rsidR="0061524D" w:rsidRPr="00487927" w:rsidRDefault="0061524D" w:rsidP="001B2204">
            <w:pPr>
              <w:jc w:val="center"/>
              <w:rPr>
                <w:rFonts w:cstheme="minorHAnsi"/>
                <w:szCs w:val="20"/>
              </w:rPr>
            </w:pPr>
          </w:p>
        </w:tc>
        <w:tc>
          <w:tcPr>
            <w:tcW w:w="1080" w:type="dxa"/>
          </w:tcPr>
          <w:p w14:paraId="69E166D3" w14:textId="77777777" w:rsidR="0061524D" w:rsidRPr="00487927" w:rsidRDefault="0061524D" w:rsidP="001B2204">
            <w:pPr>
              <w:jc w:val="center"/>
              <w:rPr>
                <w:rFonts w:cstheme="minorHAnsi"/>
                <w:szCs w:val="20"/>
              </w:rPr>
            </w:pPr>
          </w:p>
        </w:tc>
        <w:tc>
          <w:tcPr>
            <w:tcW w:w="990" w:type="dxa"/>
          </w:tcPr>
          <w:p w14:paraId="55DB4439" w14:textId="77777777" w:rsidR="0061524D" w:rsidRPr="00487927" w:rsidRDefault="0061524D" w:rsidP="001B2204">
            <w:pPr>
              <w:jc w:val="center"/>
              <w:rPr>
                <w:rFonts w:cstheme="minorHAnsi"/>
                <w:szCs w:val="20"/>
              </w:rPr>
            </w:pPr>
          </w:p>
        </w:tc>
        <w:tc>
          <w:tcPr>
            <w:tcW w:w="990" w:type="dxa"/>
          </w:tcPr>
          <w:p w14:paraId="0D044887" w14:textId="77777777" w:rsidR="0061524D" w:rsidRPr="00487927" w:rsidRDefault="0061524D" w:rsidP="001B2204">
            <w:pPr>
              <w:jc w:val="center"/>
              <w:rPr>
                <w:rFonts w:cstheme="minorHAnsi"/>
                <w:szCs w:val="20"/>
              </w:rPr>
            </w:pPr>
          </w:p>
        </w:tc>
        <w:tc>
          <w:tcPr>
            <w:tcW w:w="1103" w:type="dxa"/>
          </w:tcPr>
          <w:p w14:paraId="7D148137" w14:textId="77777777" w:rsidR="0061524D" w:rsidRPr="00487927" w:rsidRDefault="0061524D" w:rsidP="001B2204">
            <w:pPr>
              <w:jc w:val="center"/>
              <w:rPr>
                <w:rFonts w:cstheme="minorHAnsi"/>
                <w:szCs w:val="20"/>
              </w:rPr>
            </w:pPr>
          </w:p>
        </w:tc>
        <w:tc>
          <w:tcPr>
            <w:tcW w:w="1103" w:type="dxa"/>
          </w:tcPr>
          <w:p w14:paraId="3AEBFC03" w14:textId="77777777" w:rsidR="0061524D" w:rsidRPr="00487927" w:rsidRDefault="0061524D" w:rsidP="001B2204">
            <w:pPr>
              <w:jc w:val="center"/>
              <w:rPr>
                <w:rFonts w:cstheme="minorHAnsi"/>
                <w:szCs w:val="20"/>
              </w:rPr>
            </w:pPr>
          </w:p>
        </w:tc>
      </w:tr>
      <w:tr w:rsidR="0061524D" w:rsidRPr="00487927" w14:paraId="0540F538" w14:textId="1AB03C31" w:rsidTr="0061524D">
        <w:tc>
          <w:tcPr>
            <w:tcW w:w="1255" w:type="dxa"/>
          </w:tcPr>
          <w:p w14:paraId="74B0C15C" w14:textId="77777777" w:rsidR="0061524D" w:rsidRPr="00283A38" w:rsidRDefault="0061524D" w:rsidP="001B2204">
            <w:pPr>
              <w:jc w:val="center"/>
              <w:rPr>
                <w:szCs w:val="20"/>
              </w:rPr>
            </w:pPr>
            <w:r>
              <w:rPr>
                <w:szCs w:val="20"/>
              </w:rPr>
              <w:t>1</w:t>
            </w:r>
            <w:r w:rsidRPr="00283A38">
              <w:rPr>
                <w:szCs w:val="20"/>
              </w:rPr>
              <w:t>502_01</w:t>
            </w:r>
          </w:p>
        </w:tc>
        <w:tc>
          <w:tcPr>
            <w:tcW w:w="990" w:type="dxa"/>
          </w:tcPr>
          <w:p w14:paraId="68A14646" w14:textId="731F784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BF6CA87" w14:textId="6BC11075" w:rsidR="0061524D" w:rsidRPr="00487927" w:rsidRDefault="0061524D" w:rsidP="001B2204">
            <w:pPr>
              <w:jc w:val="center"/>
              <w:rPr>
                <w:rFonts w:cstheme="minorHAnsi"/>
                <w:szCs w:val="20"/>
              </w:rPr>
            </w:pPr>
          </w:p>
        </w:tc>
        <w:tc>
          <w:tcPr>
            <w:tcW w:w="990" w:type="dxa"/>
          </w:tcPr>
          <w:p w14:paraId="528B5541" w14:textId="77777777" w:rsidR="0061524D" w:rsidRPr="00487927" w:rsidRDefault="0061524D" w:rsidP="001B2204">
            <w:pPr>
              <w:jc w:val="center"/>
              <w:rPr>
                <w:rFonts w:cstheme="minorHAnsi"/>
                <w:szCs w:val="20"/>
              </w:rPr>
            </w:pPr>
          </w:p>
        </w:tc>
        <w:tc>
          <w:tcPr>
            <w:tcW w:w="990" w:type="dxa"/>
          </w:tcPr>
          <w:p w14:paraId="11F9A05F" w14:textId="0ED137CF" w:rsidR="0061524D" w:rsidRPr="00487927" w:rsidRDefault="0061524D" w:rsidP="001B2204">
            <w:pPr>
              <w:jc w:val="center"/>
              <w:rPr>
                <w:rFonts w:cstheme="minorHAnsi"/>
                <w:szCs w:val="20"/>
              </w:rPr>
            </w:pPr>
            <w:r w:rsidRPr="00283A38">
              <w:rPr>
                <w:rFonts w:cstheme="minorHAnsi"/>
                <w:szCs w:val="20"/>
              </w:rPr>
              <w:t>•</w:t>
            </w:r>
          </w:p>
        </w:tc>
        <w:tc>
          <w:tcPr>
            <w:tcW w:w="990" w:type="dxa"/>
          </w:tcPr>
          <w:p w14:paraId="05C46A4C" w14:textId="647C5C9B" w:rsidR="0061524D" w:rsidRPr="00487927" w:rsidRDefault="0061524D" w:rsidP="001B2204">
            <w:pPr>
              <w:jc w:val="center"/>
              <w:rPr>
                <w:rFonts w:cstheme="minorHAnsi"/>
                <w:szCs w:val="20"/>
              </w:rPr>
            </w:pPr>
          </w:p>
        </w:tc>
        <w:tc>
          <w:tcPr>
            <w:tcW w:w="990" w:type="dxa"/>
          </w:tcPr>
          <w:p w14:paraId="5B2EA380" w14:textId="77777777" w:rsidR="0061524D" w:rsidRPr="00487927" w:rsidRDefault="0061524D" w:rsidP="001B2204">
            <w:pPr>
              <w:jc w:val="center"/>
              <w:rPr>
                <w:rFonts w:cstheme="minorHAnsi"/>
                <w:szCs w:val="20"/>
              </w:rPr>
            </w:pPr>
          </w:p>
        </w:tc>
        <w:tc>
          <w:tcPr>
            <w:tcW w:w="1080" w:type="dxa"/>
          </w:tcPr>
          <w:p w14:paraId="3A8088E0" w14:textId="77777777" w:rsidR="0061524D" w:rsidRPr="00487927" w:rsidRDefault="0061524D" w:rsidP="001B2204">
            <w:pPr>
              <w:jc w:val="center"/>
              <w:rPr>
                <w:rFonts w:cstheme="minorHAnsi"/>
                <w:szCs w:val="20"/>
              </w:rPr>
            </w:pPr>
          </w:p>
        </w:tc>
        <w:tc>
          <w:tcPr>
            <w:tcW w:w="990" w:type="dxa"/>
          </w:tcPr>
          <w:p w14:paraId="28F5782D" w14:textId="77777777" w:rsidR="0061524D" w:rsidRPr="00487927" w:rsidRDefault="0061524D" w:rsidP="001B2204">
            <w:pPr>
              <w:jc w:val="center"/>
              <w:rPr>
                <w:rFonts w:cstheme="minorHAnsi"/>
                <w:szCs w:val="20"/>
              </w:rPr>
            </w:pPr>
          </w:p>
        </w:tc>
        <w:tc>
          <w:tcPr>
            <w:tcW w:w="990" w:type="dxa"/>
          </w:tcPr>
          <w:p w14:paraId="75DB1C5C" w14:textId="77777777" w:rsidR="0061524D" w:rsidRPr="00487927" w:rsidRDefault="0061524D" w:rsidP="001B2204">
            <w:pPr>
              <w:jc w:val="center"/>
              <w:rPr>
                <w:rFonts w:cstheme="minorHAnsi"/>
                <w:szCs w:val="20"/>
              </w:rPr>
            </w:pPr>
          </w:p>
        </w:tc>
        <w:tc>
          <w:tcPr>
            <w:tcW w:w="1103" w:type="dxa"/>
          </w:tcPr>
          <w:p w14:paraId="31D6DA7E" w14:textId="77777777" w:rsidR="0061524D" w:rsidRPr="00487927" w:rsidRDefault="0061524D" w:rsidP="001B2204">
            <w:pPr>
              <w:jc w:val="center"/>
              <w:rPr>
                <w:rFonts w:cstheme="minorHAnsi"/>
                <w:szCs w:val="20"/>
              </w:rPr>
            </w:pPr>
          </w:p>
        </w:tc>
        <w:tc>
          <w:tcPr>
            <w:tcW w:w="1103" w:type="dxa"/>
          </w:tcPr>
          <w:p w14:paraId="7601D254" w14:textId="77777777" w:rsidR="0061524D" w:rsidRPr="00487927" w:rsidRDefault="0061524D" w:rsidP="001B2204">
            <w:pPr>
              <w:jc w:val="center"/>
              <w:rPr>
                <w:rFonts w:cstheme="minorHAnsi"/>
                <w:szCs w:val="20"/>
              </w:rPr>
            </w:pPr>
          </w:p>
        </w:tc>
      </w:tr>
      <w:tr w:rsidR="0061524D" w:rsidRPr="00487927" w14:paraId="2BCF3592" w14:textId="7E3E3A9A" w:rsidTr="0061524D">
        <w:tc>
          <w:tcPr>
            <w:tcW w:w="1255" w:type="dxa"/>
          </w:tcPr>
          <w:p w14:paraId="349A6129" w14:textId="77777777" w:rsidR="0061524D" w:rsidRPr="00283A38" w:rsidRDefault="0061524D" w:rsidP="001B2204">
            <w:pPr>
              <w:jc w:val="center"/>
              <w:rPr>
                <w:szCs w:val="20"/>
              </w:rPr>
            </w:pPr>
            <w:r>
              <w:rPr>
                <w:szCs w:val="20"/>
              </w:rPr>
              <w:t>1</w:t>
            </w:r>
            <w:r w:rsidRPr="00283A38">
              <w:rPr>
                <w:szCs w:val="20"/>
              </w:rPr>
              <w:t>502_02</w:t>
            </w:r>
          </w:p>
        </w:tc>
        <w:tc>
          <w:tcPr>
            <w:tcW w:w="990" w:type="dxa"/>
          </w:tcPr>
          <w:p w14:paraId="5B64F2C1" w14:textId="19573163"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8E2A81" w14:textId="0E11C951" w:rsidR="0061524D" w:rsidRPr="00487927" w:rsidRDefault="0061524D" w:rsidP="001B2204">
            <w:pPr>
              <w:jc w:val="center"/>
              <w:rPr>
                <w:rFonts w:cstheme="minorHAnsi"/>
                <w:szCs w:val="20"/>
              </w:rPr>
            </w:pPr>
          </w:p>
        </w:tc>
        <w:tc>
          <w:tcPr>
            <w:tcW w:w="990" w:type="dxa"/>
          </w:tcPr>
          <w:p w14:paraId="681CC6B2" w14:textId="77777777" w:rsidR="0061524D" w:rsidRPr="00487927" w:rsidRDefault="0061524D" w:rsidP="001B2204">
            <w:pPr>
              <w:jc w:val="center"/>
              <w:rPr>
                <w:rFonts w:cstheme="minorHAnsi"/>
                <w:szCs w:val="20"/>
              </w:rPr>
            </w:pPr>
          </w:p>
        </w:tc>
        <w:tc>
          <w:tcPr>
            <w:tcW w:w="990" w:type="dxa"/>
          </w:tcPr>
          <w:p w14:paraId="3AF615B2" w14:textId="0B56CB81"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014AB6" w14:textId="308A0BDE" w:rsidR="0061524D" w:rsidRPr="00487927" w:rsidRDefault="0061524D" w:rsidP="001B2204">
            <w:pPr>
              <w:jc w:val="center"/>
              <w:rPr>
                <w:rFonts w:cstheme="minorHAnsi"/>
                <w:szCs w:val="20"/>
              </w:rPr>
            </w:pPr>
          </w:p>
        </w:tc>
        <w:tc>
          <w:tcPr>
            <w:tcW w:w="990" w:type="dxa"/>
          </w:tcPr>
          <w:p w14:paraId="5A9C1CA1" w14:textId="77777777" w:rsidR="0061524D" w:rsidRPr="00487927" w:rsidRDefault="0061524D" w:rsidP="001B2204">
            <w:pPr>
              <w:jc w:val="center"/>
              <w:rPr>
                <w:rFonts w:cstheme="minorHAnsi"/>
                <w:szCs w:val="20"/>
              </w:rPr>
            </w:pPr>
          </w:p>
        </w:tc>
        <w:tc>
          <w:tcPr>
            <w:tcW w:w="1080" w:type="dxa"/>
          </w:tcPr>
          <w:p w14:paraId="27B9D297" w14:textId="77777777" w:rsidR="0061524D" w:rsidRPr="00487927" w:rsidRDefault="0061524D" w:rsidP="001B2204">
            <w:pPr>
              <w:jc w:val="center"/>
              <w:rPr>
                <w:rFonts w:cstheme="minorHAnsi"/>
                <w:szCs w:val="20"/>
              </w:rPr>
            </w:pPr>
          </w:p>
        </w:tc>
        <w:tc>
          <w:tcPr>
            <w:tcW w:w="990" w:type="dxa"/>
          </w:tcPr>
          <w:p w14:paraId="3F278BE2" w14:textId="77777777" w:rsidR="0061524D" w:rsidRPr="00487927" w:rsidRDefault="0061524D" w:rsidP="001B2204">
            <w:pPr>
              <w:jc w:val="center"/>
              <w:rPr>
                <w:rFonts w:cstheme="minorHAnsi"/>
                <w:szCs w:val="20"/>
              </w:rPr>
            </w:pPr>
          </w:p>
        </w:tc>
        <w:tc>
          <w:tcPr>
            <w:tcW w:w="990" w:type="dxa"/>
          </w:tcPr>
          <w:p w14:paraId="1EC6C8BC" w14:textId="77777777" w:rsidR="0061524D" w:rsidRPr="00487927" w:rsidRDefault="0061524D" w:rsidP="001B2204">
            <w:pPr>
              <w:jc w:val="center"/>
              <w:rPr>
                <w:rFonts w:cstheme="minorHAnsi"/>
                <w:szCs w:val="20"/>
              </w:rPr>
            </w:pPr>
          </w:p>
        </w:tc>
        <w:tc>
          <w:tcPr>
            <w:tcW w:w="1103" w:type="dxa"/>
          </w:tcPr>
          <w:p w14:paraId="10C5E095" w14:textId="77777777" w:rsidR="0061524D" w:rsidRPr="00487927" w:rsidRDefault="0061524D" w:rsidP="001B2204">
            <w:pPr>
              <w:jc w:val="center"/>
              <w:rPr>
                <w:rFonts w:cstheme="minorHAnsi"/>
                <w:szCs w:val="20"/>
              </w:rPr>
            </w:pPr>
          </w:p>
        </w:tc>
        <w:tc>
          <w:tcPr>
            <w:tcW w:w="1103" w:type="dxa"/>
          </w:tcPr>
          <w:p w14:paraId="345B1A76" w14:textId="77777777" w:rsidR="0061524D" w:rsidRPr="00487927" w:rsidRDefault="0061524D" w:rsidP="001B2204">
            <w:pPr>
              <w:jc w:val="center"/>
              <w:rPr>
                <w:rFonts w:cstheme="minorHAnsi"/>
                <w:szCs w:val="20"/>
              </w:rPr>
            </w:pPr>
          </w:p>
        </w:tc>
      </w:tr>
      <w:tr w:rsidR="0061524D" w:rsidRPr="00487927" w14:paraId="319ED4FA" w14:textId="36DA349A" w:rsidTr="0061524D">
        <w:tc>
          <w:tcPr>
            <w:tcW w:w="1255" w:type="dxa"/>
          </w:tcPr>
          <w:p w14:paraId="462B4789" w14:textId="77777777" w:rsidR="0061524D" w:rsidRPr="00283A38" w:rsidRDefault="0061524D" w:rsidP="001B2204">
            <w:pPr>
              <w:jc w:val="center"/>
              <w:rPr>
                <w:szCs w:val="20"/>
              </w:rPr>
            </w:pPr>
            <w:r>
              <w:rPr>
                <w:szCs w:val="20"/>
              </w:rPr>
              <w:t>1</w:t>
            </w:r>
            <w:r w:rsidRPr="00283A38">
              <w:rPr>
                <w:szCs w:val="20"/>
              </w:rPr>
              <w:t>502_03</w:t>
            </w:r>
          </w:p>
        </w:tc>
        <w:tc>
          <w:tcPr>
            <w:tcW w:w="990" w:type="dxa"/>
          </w:tcPr>
          <w:p w14:paraId="049BE8E7" w14:textId="410E6FEB" w:rsidR="0061524D" w:rsidRPr="00487927" w:rsidRDefault="0061524D" w:rsidP="001B2204">
            <w:pPr>
              <w:jc w:val="center"/>
              <w:rPr>
                <w:rFonts w:cstheme="minorHAnsi"/>
                <w:szCs w:val="20"/>
              </w:rPr>
            </w:pPr>
            <w:r w:rsidRPr="00283A38">
              <w:rPr>
                <w:rFonts w:cstheme="minorHAnsi"/>
                <w:szCs w:val="20"/>
              </w:rPr>
              <w:t>•</w:t>
            </w:r>
          </w:p>
        </w:tc>
        <w:tc>
          <w:tcPr>
            <w:tcW w:w="990" w:type="dxa"/>
          </w:tcPr>
          <w:p w14:paraId="05641A8E" w14:textId="4AC1B725" w:rsidR="0061524D" w:rsidRPr="00487927" w:rsidRDefault="0061524D" w:rsidP="001B2204">
            <w:pPr>
              <w:jc w:val="center"/>
              <w:rPr>
                <w:rFonts w:cstheme="minorHAnsi"/>
                <w:szCs w:val="20"/>
              </w:rPr>
            </w:pPr>
          </w:p>
        </w:tc>
        <w:tc>
          <w:tcPr>
            <w:tcW w:w="990" w:type="dxa"/>
          </w:tcPr>
          <w:p w14:paraId="0E0E2010" w14:textId="77777777" w:rsidR="0061524D" w:rsidRPr="00487927" w:rsidRDefault="0061524D" w:rsidP="001B2204">
            <w:pPr>
              <w:jc w:val="center"/>
              <w:rPr>
                <w:rFonts w:cstheme="minorHAnsi"/>
                <w:szCs w:val="20"/>
              </w:rPr>
            </w:pPr>
          </w:p>
        </w:tc>
        <w:tc>
          <w:tcPr>
            <w:tcW w:w="990" w:type="dxa"/>
          </w:tcPr>
          <w:p w14:paraId="797EF863" w14:textId="1BC9DC65" w:rsidR="0061524D" w:rsidRPr="00487927" w:rsidRDefault="0061524D" w:rsidP="001B2204">
            <w:pPr>
              <w:jc w:val="center"/>
              <w:rPr>
                <w:rFonts w:cstheme="minorHAnsi"/>
                <w:szCs w:val="20"/>
              </w:rPr>
            </w:pPr>
            <w:r w:rsidRPr="00283A38">
              <w:rPr>
                <w:rFonts w:cstheme="minorHAnsi"/>
                <w:szCs w:val="20"/>
              </w:rPr>
              <w:t>•</w:t>
            </w:r>
          </w:p>
        </w:tc>
        <w:tc>
          <w:tcPr>
            <w:tcW w:w="990" w:type="dxa"/>
          </w:tcPr>
          <w:p w14:paraId="6C5B6D82" w14:textId="0DAB2389" w:rsidR="0061524D" w:rsidRPr="00487927" w:rsidRDefault="0061524D" w:rsidP="001B2204">
            <w:pPr>
              <w:jc w:val="center"/>
              <w:rPr>
                <w:rFonts w:cstheme="minorHAnsi"/>
                <w:szCs w:val="20"/>
              </w:rPr>
            </w:pPr>
          </w:p>
        </w:tc>
        <w:tc>
          <w:tcPr>
            <w:tcW w:w="990" w:type="dxa"/>
          </w:tcPr>
          <w:p w14:paraId="0A850FB6" w14:textId="77777777" w:rsidR="0061524D" w:rsidRPr="00487927" w:rsidRDefault="0061524D" w:rsidP="001B2204">
            <w:pPr>
              <w:jc w:val="center"/>
              <w:rPr>
                <w:rFonts w:cstheme="minorHAnsi"/>
                <w:szCs w:val="20"/>
              </w:rPr>
            </w:pPr>
          </w:p>
        </w:tc>
        <w:tc>
          <w:tcPr>
            <w:tcW w:w="1080" w:type="dxa"/>
          </w:tcPr>
          <w:p w14:paraId="4576679E" w14:textId="77777777" w:rsidR="0061524D" w:rsidRPr="00487927" w:rsidRDefault="0061524D" w:rsidP="001B2204">
            <w:pPr>
              <w:jc w:val="center"/>
              <w:rPr>
                <w:rFonts w:cstheme="minorHAnsi"/>
                <w:szCs w:val="20"/>
              </w:rPr>
            </w:pPr>
          </w:p>
        </w:tc>
        <w:tc>
          <w:tcPr>
            <w:tcW w:w="990" w:type="dxa"/>
          </w:tcPr>
          <w:p w14:paraId="67D90364" w14:textId="77777777" w:rsidR="0061524D" w:rsidRPr="00487927" w:rsidRDefault="0061524D" w:rsidP="001B2204">
            <w:pPr>
              <w:jc w:val="center"/>
              <w:rPr>
                <w:rFonts w:cstheme="minorHAnsi"/>
                <w:szCs w:val="20"/>
              </w:rPr>
            </w:pPr>
          </w:p>
        </w:tc>
        <w:tc>
          <w:tcPr>
            <w:tcW w:w="990" w:type="dxa"/>
          </w:tcPr>
          <w:p w14:paraId="321157FA" w14:textId="77777777" w:rsidR="0061524D" w:rsidRPr="00487927" w:rsidRDefault="0061524D" w:rsidP="001B2204">
            <w:pPr>
              <w:jc w:val="center"/>
              <w:rPr>
                <w:rFonts w:cstheme="minorHAnsi"/>
                <w:szCs w:val="20"/>
              </w:rPr>
            </w:pPr>
          </w:p>
        </w:tc>
        <w:tc>
          <w:tcPr>
            <w:tcW w:w="1103" w:type="dxa"/>
          </w:tcPr>
          <w:p w14:paraId="0D9B805A" w14:textId="77777777" w:rsidR="0061524D" w:rsidRPr="00487927" w:rsidRDefault="0061524D" w:rsidP="001B2204">
            <w:pPr>
              <w:jc w:val="center"/>
              <w:rPr>
                <w:rFonts w:cstheme="minorHAnsi"/>
                <w:szCs w:val="20"/>
              </w:rPr>
            </w:pPr>
          </w:p>
        </w:tc>
        <w:tc>
          <w:tcPr>
            <w:tcW w:w="1103" w:type="dxa"/>
          </w:tcPr>
          <w:p w14:paraId="6C20D05C" w14:textId="77777777" w:rsidR="0061524D" w:rsidRPr="00487927" w:rsidRDefault="0061524D" w:rsidP="001B2204">
            <w:pPr>
              <w:jc w:val="center"/>
              <w:rPr>
                <w:rFonts w:cstheme="minorHAnsi"/>
                <w:szCs w:val="20"/>
              </w:rPr>
            </w:pPr>
          </w:p>
        </w:tc>
      </w:tr>
      <w:tr w:rsidR="0061524D" w:rsidRPr="00487927" w14:paraId="21A67A52" w14:textId="2CBA488C" w:rsidTr="0061524D">
        <w:tc>
          <w:tcPr>
            <w:tcW w:w="1255" w:type="dxa"/>
          </w:tcPr>
          <w:p w14:paraId="425AE057" w14:textId="77777777" w:rsidR="0061524D" w:rsidRPr="00283A38" w:rsidRDefault="0061524D" w:rsidP="001B2204">
            <w:pPr>
              <w:jc w:val="center"/>
              <w:rPr>
                <w:szCs w:val="20"/>
              </w:rPr>
            </w:pPr>
            <w:r>
              <w:rPr>
                <w:szCs w:val="20"/>
              </w:rPr>
              <w:lastRenderedPageBreak/>
              <w:t>1</w:t>
            </w:r>
            <w:r w:rsidRPr="00283A38">
              <w:rPr>
                <w:szCs w:val="20"/>
              </w:rPr>
              <w:t>502_04</w:t>
            </w:r>
          </w:p>
        </w:tc>
        <w:tc>
          <w:tcPr>
            <w:tcW w:w="990" w:type="dxa"/>
          </w:tcPr>
          <w:p w14:paraId="50265ED5" w14:textId="61E852C0" w:rsidR="0061524D" w:rsidRPr="00487927" w:rsidRDefault="0061524D" w:rsidP="001B2204">
            <w:pPr>
              <w:jc w:val="center"/>
              <w:rPr>
                <w:rFonts w:cstheme="minorHAnsi"/>
                <w:szCs w:val="20"/>
              </w:rPr>
            </w:pPr>
            <w:r w:rsidRPr="00283A38">
              <w:rPr>
                <w:rFonts w:cstheme="minorHAnsi"/>
                <w:szCs w:val="20"/>
              </w:rPr>
              <w:t>•</w:t>
            </w:r>
          </w:p>
        </w:tc>
        <w:tc>
          <w:tcPr>
            <w:tcW w:w="990" w:type="dxa"/>
          </w:tcPr>
          <w:p w14:paraId="335D4C70" w14:textId="6C428CF4" w:rsidR="0061524D" w:rsidRPr="00487927" w:rsidRDefault="0061524D" w:rsidP="001B2204">
            <w:pPr>
              <w:jc w:val="center"/>
              <w:rPr>
                <w:rFonts w:cstheme="minorHAnsi"/>
                <w:szCs w:val="20"/>
              </w:rPr>
            </w:pPr>
          </w:p>
        </w:tc>
        <w:tc>
          <w:tcPr>
            <w:tcW w:w="990" w:type="dxa"/>
          </w:tcPr>
          <w:p w14:paraId="05A7AA8C" w14:textId="77777777" w:rsidR="0061524D" w:rsidRPr="00487927" w:rsidRDefault="0061524D" w:rsidP="001B2204">
            <w:pPr>
              <w:jc w:val="center"/>
              <w:rPr>
                <w:rFonts w:cstheme="minorHAnsi"/>
                <w:szCs w:val="20"/>
              </w:rPr>
            </w:pPr>
          </w:p>
        </w:tc>
        <w:tc>
          <w:tcPr>
            <w:tcW w:w="990" w:type="dxa"/>
          </w:tcPr>
          <w:p w14:paraId="3DE82E60" w14:textId="2A18E1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1D4A2E92" w14:textId="170BE1F5" w:rsidR="0061524D" w:rsidRPr="00487927" w:rsidRDefault="0061524D" w:rsidP="001B2204">
            <w:pPr>
              <w:jc w:val="center"/>
              <w:rPr>
                <w:rFonts w:cstheme="minorHAnsi"/>
                <w:szCs w:val="20"/>
              </w:rPr>
            </w:pPr>
          </w:p>
        </w:tc>
        <w:tc>
          <w:tcPr>
            <w:tcW w:w="990" w:type="dxa"/>
          </w:tcPr>
          <w:p w14:paraId="41E94E43" w14:textId="77777777" w:rsidR="0061524D" w:rsidRPr="00487927" w:rsidRDefault="0061524D" w:rsidP="001B2204">
            <w:pPr>
              <w:jc w:val="center"/>
              <w:rPr>
                <w:rFonts w:cstheme="minorHAnsi"/>
                <w:szCs w:val="20"/>
              </w:rPr>
            </w:pPr>
          </w:p>
        </w:tc>
        <w:tc>
          <w:tcPr>
            <w:tcW w:w="1080" w:type="dxa"/>
          </w:tcPr>
          <w:p w14:paraId="31D10F8A" w14:textId="77777777" w:rsidR="0061524D" w:rsidRPr="00487927" w:rsidRDefault="0061524D" w:rsidP="001B2204">
            <w:pPr>
              <w:jc w:val="center"/>
              <w:rPr>
                <w:rFonts w:cstheme="minorHAnsi"/>
                <w:szCs w:val="20"/>
              </w:rPr>
            </w:pPr>
          </w:p>
        </w:tc>
        <w:tc>
          <w:tcPr>
            <w:tcW w:w="990" w:type="dxa"/>
          </w:tcPr>
          <w:p w14:paraId="18512576" w14:textId="77777777" w:rsidR="0061524D" w:rsidRPr="00487927" w:rsidRDefault="0061524D" w:rsidP="001B2204">
            <w:pPr>
              <w:jc w:val="center"/>
              <w:rPr>
                <w:rFonts w:cstheme="minorHAnsi"/>
                <w:szCs w:val="20"/>
              </w:rPr>
            </w:pPr>
          </w:p>
        </w:tc>
        <w:tc>
          <w:tcPr>
            <w:tcW w:w="990" w:type="dxa"/>
          </w:tcPr>
          <w:p w14:paraId="77D55EB4" w14:textId="77777777" w:rsidR="0061524D" w:rsidRPr="00487927" w:rsidRDefault="0061524D" w:rsidP="001B2204">
            <w:pPr>
              <w:jc w:val="center"/>
              <w:rPr>
                <w:rFonts w:cstheme="minorHAnsi"/>
                <w:szCs w:val="20"/>
              </w:rPr>
            </w:pPr>
          </w:p>
        </w:tc>
        <w:tc>
          <w:tcPr>
            <w:tcW w:w="1103" w:type="dxa"/>
          </w:tcPr>
          <w:p w14:paraId="54652D1C" w14:textId="77777777" w:rsidR="0061524D" w:rsidRPr="00487927" w:rsidRDefault="0061524D" w:rsidP="001B2204">
            <w:pPr>
              <w:jc w:val="center"/>
              <w:rPr>
                <w:rFonts w:cstheme="minorHAnsi"/>
                <w:szCs w:val="20"/>
              </w:rPr>
            </w:pPr>
          </w:p>
        </w:tc>
        <w:tc>
          <w:tcPr>
            <w:tcW w:w="1103" w:type="dxa"/>
          </w:tcPr>
          <w:p w14:paraId="017DE0AE" w14:textId="77777777" w:rsidR="0061524D" w:rsidRPr="00487927" w:rsidRDefault="0061524D" w:rsidP="001B2204">
            <w:pPr>
              <w:jc w:val="center"/>
              <w:rPr>
                <w:rFonts w:cstheme="minorHAnsi"/>
                <w:szCs w:val="20"/>
              </w:rPr>
            </w:pPr>
          </w:p>
        </w:tc>
      </w:tr>
      <w:tr w:rsidR="0061524D" w:rsidRPr="00487927" w14:paraId="4B746F48" w14:textId="251AE2BA" w:rsidTr="0061524D">
        <w:tc>
          <w:tcPr>
            <w:tcW w:w="1255" w:type="dxa"/>
          </w:tcPr>
          <w:p w14:paraId="5EAAFA55" w14:textId="77777777" w:rsidR="0061524D" w:rsidRPr="00283A38" w:rsidRDefault="0061524D" w:rsidP="001B2204">
            <w:pPr>
              <w:jc w:val="center"/>
              <w:rPr>
                <w:szCs w:val="20"/>
              </w:rPr>
            </w:pPr>
            <w:r>
              <w:rPr>
                <w:szCs w:val="20"/>
              </w:rPr>
              <w:t>1</w:t>
            </w:r>
            <w:r w:rsidRPr="00283A38">
              <w:rPr>
                <w:szCs w:val="20"/>
              </w:rPr>
              <w:t>502_05</w:t>
            </w:r>
          </w:p>
        </w:tc>
        <w:tc>
          <w:tcPr>
            <w:tcW w:w="990" w:type="dxa"/>
          </w:tcPr>
          <w:p w14:paraId="021420EB" w14:textId="28BB7B6C" w:rsidR="0061524D" w:rsidRPr="00487927" w:rsidRDefault="0061524D" w:rsidP="001B2204">
            <w:pPr>
              <w:jc w:val="center"/>
              <w:rPr>
                <w:rFonts w:cstheme="minorHAnsi"/>
                <w:szCs w:val="20"/>
              </w:rPr>
            </w:pPr>
            <w:r w:rsidRPr="00283A38">
              <w:rPr>
                <w:rFonts w:cstheme="minorHAnsi"/>
                <w:szCs w:val="20"/>
              </w:rPr>
              <w:t>•</w:t>
            </w:r>
          </w:p>
        </w:tc>
        <w:tc>
          <w:tcPr>
            <w:tcW w:w="990" w:type="dxa"/>
          </w:tcPr>
          <w:p w14:paraId="60527F32" w14:textId="6B10E452" w:rsidR="0061524D" w:rsidRPr="00487927" w:rsidRDefault="0061524D" w:rsidP="001B2204">
            <w:pPr>
              <w:jc w:val="center"/>
              <w:rPr>
                <w:rFonts w:cstheme="minorHAnsi"/>
                <w:szCs w:val="20"/>
              </w:rPr>
            </w:pPr>
          </w:p>
        </w:tc>
        <w:tc>
          <w:tcPr>
            <w:tcW w:w="990" w:type="dxa"/>
          </w:tcPr>
          <w:p w14:paraId="0672B7DB" w14:textId="77777777" w:rsidR="0061524D" w:rsidRPr="00487927" w:rsidRDefault="0061524D" w:rsidP="001B2204">
            <w:pPr>
              <w:jc w:val="center"/>
              <w:rPr>
                <w:rFonts w:cstheme="minorHAnsi"/>
                <w:szCs w:val="20"/>
              </w:rPr>
            </w:pPr>
          </w:p>
        </w:tc>
        <w:tc>
          <w:tcPr>
            <w:tcW w:w="990" w:type="dxa"/>
          </w:tcPr>
          <w:p w14:paraId="53546963" w14:textId="17A08676" w:rsidR="0061524D" w:rsidRPr="00487927" w:rsidRDefault="0061524D" w:rsidP="001B2204">
            <w:pPr>
              <w:jc w:val="center"/>
              <w:rPr>
                <w:rFonts w:cstheme="minorHAnsi"/>
                <w:szCs w:val="20"/>
              </w:rPr>
            </w:pPr>
            <w:r w:rsidRPr="00283A38">
              <w:rPr>
                <w:rFonts w:cstheme="minorHAnsi"/>
                <w:szCs w:val="20"/>
              </w:rPr>
              <w:t>•</w:t>
            </w:r>
          </w:p>
        </w:tc>
        <w:tc>
          <w:tcPr>
            <w:tcW w:w="990" w:type="dxa"/>
          </w:tcPr>
          <w:p w14:paraId="57E685B7" w14:textId="0F47DF76" w:rsidR="0061524D" w:rsidRPr="00487927" w:rsidRDefault="0061524D" w:rsidP="001B2204">
            <w:pPr>
              <w:jc w:val="center"/>
              <w:rPr>
                <w:rFonts w:cstheme="minorHAnsi"/>
                <w:szCs w:val="20"/>
              </w:rPr>
            </w:pPr>
          </w:p>
        </w:tc>
        <w:tc>
          <w:tcPr>
            <w:tcW w:w="990" w:type="dxa"/>
          </w:tcPr>
          <w:p w14:paraId="41A4B48B" w14:textId="77777777" w:rsidR="0061524D" w:rsidRPr="00487927" w:rsidRDefault="0061524D" w:rsidP="001B2204">
            <w:pPr>
              <w:jc w:val="center"/>
              <w:rPr>
                <w:rFonts w:cstheme="minorHAnsi"/>
                <w:szCs w:val="20"/>
              </w:rPr>
            </w:pPr>
          </w:p>
        </w:tc>
        <w:tc>
          <w:tcPr>
            <w:tcW w:w="1080" w:type="dxa"/>
          </w:tcPr>
          <w:p w14:paraId="137D1858" w14:textId="77777777" w:rsidR="0061524D" w:rsidRPr="00487927" w:rsidRDefault="0061524D" w:rsidP="001B2204">
            <w:pPr>
              <w:jc w:val="center"/>
              <w:rPr>
                <w:rFonts w:cstheme="minorHAnsi"/>
                <w:szCs w:val="20"/>
              </w:rPr>
            </w:pPr>
          </w:p>
        </w:tc>
        <w:tc>
          <w:tcPr>
            <w:tcW w:w="990" w:type="dxa"/>
          </w:tcPr>
          <w:p w14:paraId="15404B6A" w14:textId="77777777" w:rsidR="0061524D" w:rsidRPr="00487927" w:rsidRDefault="0061524D" w:rsidP="001B2204">
            <w:pPr>
              <w:jc w:val="center"/>
              <w:rPr>
                <w:rFonts w:cstheme="minorHAnsi"/>
                <w:szCs w:val="20"/>
              </w:rPr>
            </w:pPr>
          </w:p>
        </w:tc>
        <w:tc>
          <w:tcPr>
            <w:tcW w:w="990" w:type="dxa"/>
          </w:tcPr>
          <w:p w14:paraId="27385435" w14:textId="77777777" w:rsidR="0061524D" w:rsidRPr="00487927" w:rsidRDefault="0061524D" w:rsidP="001B2204">
            <w:pPr>
              <w:jc w:val="center"/>
              <w:rPr>
                <w:rFonts w:cstheme="minorHAnsi"/>
                <w:szCs w:val="20"/>
              </w:rPr>
            </w:pPr>
          </w:p>
        </w:tc>
        <w:tc>
          <w:tcPr>
            <w:tcW w:w="1103" w:type="dxa"/>
          </w:tcPr>
          <w:p w14:paraId="03F47022" w14:textId="77777777" w:rsidR="0061524D" w:rsidRPr="00487927" w:rsidRDefault="0061524D" w:rsidP="001B2204">
            <w:pPr>
              <w:jc w:val="center"/>
              <w:rPr>
                <w:rFonts w:cstheme="minorHAnsi"/>
                <w:szCs w:val="20"/>
              </w:rPr>
            </w:pPr>
          </w:p>
        </w:tc>
        <w:tc>
          <w:tcPr>
            <w:tcW w:w="1103" w:type="dxa"/>
          </w:tcPr>
          <w:p w14:paraId="1378CA1F" w14:textId="77777777" w:rsidR="0061524D" w:rsidRPr="00487927" w:rsidRDefault="0061524D" w:rsidP="001B2204">
            <w:pPr>
              <w:jc w:val="center"/>
              <w:rPr>
                <w:rFonts w:cstheme="minorHAnsi"/>
                <w:szCs w:val="20"/>
              </w:rPr>
            </w:pPr>
          </w:p>
        </w:tc>
      </w:tr>
      <w:tr w:rsidR="0061524D" w:rsidRPr="00487927" w14:paraId="25596CD3" w14:textId="2F478B82" w:rsidTr="0061524D">
        <w:tc>
          <w:tcPr>
            <w:tcW w:w="1255" w:type="dxa"/>
          </w:tcPr>
          <w:p w14:paraId="3D461405" w14:textId="77777777" w:rsidR="0061524D" w:rsidRPr="00283A38" w:rsidRDefault="0061524D" w:rsidP="001B2204">
            <w:pPr>
              <w:jc w:val="center"/>
              <w:rPr>
                <w:szCs w:val="20"/>
              </w:rPr>
            </w:pPr>
            <w:r>
              <w:rPr>
                <w:szCs w:val="20"/>
              </w:rPr>
              <w:t>1</w:t>
            </w:r>
            <w:r w:rsidRPr="00283A38">
              <w:rPr>
                <w:szCs w:val="20"/>
              </w:rPr>
              <w:t>503_01</w:t>
            </w:r>
          </w:p>
        </w:tc>
        <w:tc>
          <w:tcPr>
            <w:tcW w:w="990" w:type="dxa"/>
          </w:tcPr>
          <w:p w14:paraId="750680C8" w14:textId="3B7AB8C0"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7AD304" w14:textId="593F860D" w:rsidR="0061524D" w:rsidRPr="00487927" w:rsidRDefault="0061524D" w:rsidP="001B2204">
            <w:pPr>
              <w:jc w:val="center"/>
              <w:rPr>
                <w:rFonts w:cstheme="minorHAnsi"/>
                <w:szCs w:val="20"/>
              </w:rPr>
            </w:pPr>
          </w:p>
        </w:tc>
        <w:tc>
          <w:tcPr>
            <w:tcW w:w="990" w:type="dxa"/>
          </w:tcPr>
          <w:p w14:paraId="074E41C3" w14:textId="77777777" w:rsidR="0061524D" w:rsidRPr="00487927" w:rsidRDefault="0061524D" w:rsidP="001B2204">
            <w:pPr>
              <w:jc w:val="center"/>
              <w:rPr>
                <w:rFonts w:cstheme="minorHAnsi"/>
                <w:szCs w:val="20"/>
              </w:rPr>
            </w:pPr>
          </w:p>
        </w:tc>
        <w:tc>
          <w:tcPr>
            <w:tcW w:w="990" w:type="dxa"/>
          </w:tcPr>
          <w:p w14:paraId="296C6D11" w14:textId="04532148" w:rsidR="0061524D" w:rsidRPr="00487927" w:rsidRDefault="0061524D" w:rsidP="001B2204">
            <w:pPr>
              <w:jc w:val="center"/>
              <w:rPr>
                <w:rFonts w:cstheme="minorHAnsi"/>
                <w:szCs w:val="20"/>
              </w:rPr>
            </w:pPr>
            <w:r w:rsidRPr="00283A38">
              <w:rPr>
                <w:rFonts w:cstheme="minorHAnsi"/>
                <w:szCs w:val="20"/>
              </w:rPr>
              <w:t>•</w:t>
            </w:r>
          </w:p>
        </w:tc>
        <w:tc>
          <w:tcPr>
            <w:tcW w:w="990" w:type="dxa"/>
          </w:tcPr>
          <w:p w14:paraId="36FE1A11" w14:textId="685BEBA8" w:rsidR="0061524D" w:rsidRPr="00487927" w:rsidRDefault="0061524D" w:rsidP="001B2204">
            <w:pPr>
              <w:jc w:val="center"/>
              <w:rPr>
                <w:rFonts w:cstheme="minorHAnsi"/>
                <w:szCs w:val="20"/>
              </w:rPr>
            </w:pPr>
          </w:p>
        </w:tc>
        <w:tc>
          <w:tcPr>
            <w:tcW w:w="990" w:type="dxa"/>
          </w:tcPr>
          <w:p w14:paraId="4D3AE14E" w14:textId="77777777" w:rsidR="0061524D" w:rsidRPr="00487927" w:rsidRDefault="0061524D" w:rsidP="001B2204">
            <w:pPr>
              <w:jc w:val="center"/>
              <w:rPr>
                <w:rFonts w:cstheme="minorHAnsi"/>
                <w:szCs w:val="20"/>
              </w:rPr>
            </w:pPr>
          </w:p>
        </w:tc>
        <w:tc>
          <w:tcPr>
            <w:tcW w:w="1080" w:type="dxa"/>
          </w:tcPr>
          <w:p w14:paraId="5B88F1B0" w14:textId="77777777" w:rsidR="0061524D" w:rsidRPr="00487927" w:rsidRDefault="0061524D" w:rsidP="001B2204">
            <w:pPr>
              <w:jc w:val="center"/>
              <w:rPr>
                <w:rFonts w:cstheme="minorHAnsi"/>
                <w:szCs w:val="20"/>
              </w:rPr>
            </w:pPr>
          </w:p>
        </w:tc>
        <w:tc>
          <w:tcPr>
            <w:tcW w:w="990" w:type="dxa"/>
          </w:tcPr>
          <w:p w14:paraId="52A2EA25" w14:textId="77777777" w:rsidR="0061524D" w:rsidRPr="00487927" w:rsidRDefault="0061524D" w:rsidP="001B2204">
            <w:pPr>
              <w:jc w:val="center"/>
              <w:rPr>
                <w:rFonts w:cstheme="minorHAnsi"/>
                <w:szCs w:val="20"/>
              </w:rPr>
            </w:pPr>
          </w:p>
        </w:tc>
        <w:tc>
          <w:tcPr>
            <w:tcW w:w="990" w:type="dxa"/>
          </w:tcPr>
          <w:p w14:paraId="1368CFA1" w14:textId="77777777" w:rsidR="0061524D" w:rsidRPr="00487927" w:rsidRDefault="0061524D" w:rsidP="001B2204">
            <w:pPr>
              <w:jc w:val="center"/>
              <w:rPr>
                <w:rFonts w:cstheme="minorHAnsi"/>
                <w:szCs w:val="20"/>
              </w:rPr>
            </w:pPr>
          </w:p>
        </w:tc>
        <w:tc>
          <w:tcPr>
            <w:tcW w:w="1103" w:type="dxa"/>
          </w:tcPr>
          <w:p w14:paraId="34D1B7AA" w14:textId="77777777" w:rsidR="0061524D" w:rsidRPr="00487927" w:rsidRDefault="0061524D" w:rsidP="001B2204">
            <w:pPr>
              <w:jc w:val="center"/>
              <w:rPr>
                <w:rFonts w:cstheme="minorHAnsi"/>
                <w:szCs w:val="20"/>
              </w:rPr>
            </w:pPr>
          </w:p>
        </w:tc>
        <w:tc>
          <w:tcPr>
            <w:tcW w:w="1103" w:type="dxa"/>
          </w:tcPr>
          <w:p w14:paraId="66BFD4AA" w14:textId="77777777" w:rsidR="0061524D" w:rsidRPr="00487927" w:rsidRDefault="0061524D" w:rsidP="001B2204">
            <w:pPr>
              <w:jc w:val="center"/>
              <w:rPr>
                <w:rFonts w:cstheme="minorHAnsi"/>
                <w:szCs w:val="20"/>
              </w:rPr>
            </w:pPr>
          </w:p>
        </w:tc>
      </w:tr>
      <w:tr w:rsidR="0061524D" w:rsidRPr="00487927" w14:paraId="0E04E2AE" w14:textId="65FF298D" w:rsidTr="0061524D">
        <w:tc>
          <w:tcPr>
            <w:tcW w:w="1255" w:type="dxa"/>
          </w:tcPr>
          <w:p w14:paraId="65430185" w14:textId="77777777" w:rsidR="0061524D" w:rsidRPr="00283A38" w:rsidRDefault="0061524D" w:rsidP="001B2204">
            <w:pPr>
              <w:jc w:val="center"/>
              <w:rPr>
                <w:szCs w:val="20"/>
              </w:rPr>
            </w:pPr>
            <w:r>
              <w:rPr>
                <w:szCs w:val="20"/>
              </w:rPr>
              <w:t>1</w:t>
            </w:r>
            <w:r w:rsidRPr="00283A38">
              <w:rPr>
                <w:szCs w:val="20"/>
              </w:rPr>
              <w:t>503_02</w:t>
            </w:r>
          </w:p>
        </w:tc>
        <w:tc>
          <w:tcPr>
            <w:tcW w:w="990" w:type="dxa"/>
          </w:tcPr>
          <w:p w14:paraId="061DE52A" w14:textId="6E0E6168"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9E43E0" w14:textId="15876442" w:rsidR="0061524D" w:rsidRPr="00487927" w:rsidRDefault="0061524D" w:rsidP="001B2204">
            <w:pPr>
              <w:jc w:val="center"/>
              <w:rPr>
                <w:rFonts w:cstheme="minorHAnsi"/>
                <w:szCs w:val="20"/>
              </w:rPr>
            </w:pPr>
          </w:p>
        </w:tc>
        <w:tc>
          <w:tcPr>
            <w:tcW w:w="990" w:type="dxa"/>
          </w:tcPr>
          <w:p w14:paraId="35E0620B" w14:textId="77777777" w:rsidR="0061524D" w:rsidRPr="00487927" w:rsidRDefault="0061524D" w:rsidP="001B2204">
            <w:pPr>
              <w:jc w:val="center"/>
              <w:rPr>
                <w:rFonts w:cstheme="minorHAnsi"/>
                <w:szCs w:val="20"/>
              </w:rPr>
            </w:pPr>
          </w:p>
        </w:tc>
        <w:tc>
          <w:tcPr>
            <w:tcW w:w="990" w:type="dxa"/>
          </w:tcPr>
          <w:p w14:paraId="19EEE178" w14:textId="0430746B" w:rsidR="0061524D" w:rsidRPr="00487927" w:rsidRDefault="0061524D" w:rsidP="001B2204">
            <w:pPr>
              <w:jc w:val="center"/>
              <w:rPr>
                <w:rFonts w:cstheme="minorHAnsi"/>
                <w:szCs w:val="20"/>
              </w:rPr>
            </w:pPr>
            <w:r w:rsidRPr="00283A38">
              <w:rPr>
                <w:rFonts w:cstheme="minorHAnsi"/>
                <w:szCs w:val="20"/>
              </w:rPr>
              <w:t>•</w:t>
            </w:r>
          </w:p>
        </w:tc>
        <w:tc>
          <w:tcPr>
            <w:tcW w:w="990" w:type="dxa"/>
          </w:tcPr>
          <w:p w14:paraId="109ECC2F" w14:textId="3FA0E145" w:rsidR="0061524D" w:rsidRPr="00487927" w:rsidRDefault="0061524D" w:rsidP="001B2204">
            <w:pPr>
              <w:jc w:val="center"/>
              <w:rPr>
                <w:rFonts w:cstheme="minorHAnsi"/>
                <w:szCs w:val="20"/>
              </w:rPr>
            </w:pPr>
          </w:p>
        </w:tc>
        <w:tc>
          <w:tcPr>
            <w:tcW w:w="990" w:type="dxa"/>
          </w:tcPr>
          <w:p w14:paraId="370BD874" w14:textId="77777777" w:rsidR="0061524D" w:rsidRPr="00487927" w:rsidRDefault="0061524D" w:rsidP="001B2204">
            <w:pPr>
              <w:jc w:val="center"/>
              <w:rPr>
                <w:rFonts w:cstheme="minorHAnsi"/>
                <w:szCs w:val="20"/>
              </w:rPr>
            </w:pPr>
          </w:p>
        </w:tc>
        <w:tc>
          <w:tcPr>
            <w:tcW w:w="1080" w:type="dxa"/>
          </w:tcPr>
          <w:p w14:paraId="1440FBB9" w14:textId="77777777" w:rsidR="0061524D" w:rsidRPr="00487927" w:rsidRDefault="0061524D" w:rsidP="001B2204">
            <w:pPr>
              <w:jc w:val="center"/>
              <w:rPr>
                <w:rFonts w:cstheme="minorHAnsi"/>
                <w:szCs w:val="20"/>
              </w:rPr>
            </w:pPr>
          </w:p>
        </w:tc>
        <w:tc>
          <w:tcPr>
            <w:tcW w:w="990" w:type="dxa"/>
          </w:tcPr>
          <w:p w14:paraId="69C94E54" w14:textId="77777777" w:rsidR="0061524D" w:rsidRPr="00487927" w:rsidRDefault="0061524D" w:rsidP="001B2204">
            <w:pPr>
              <w:jc w:val="center"/>
              <w:rPr>
                <w:rFonts w:cstheme="minorHAnsi"/>
                <w:szCs w:val="20"/>
              </w:rPr>
            </w:pPr>
          </w:p>
        </w:tc>
        <w:tc>
          <w:tcPr>
            <w:tcW w:w="990" w:type="dxa"/>
          </w:tcPr>
          <w:p w14:paraId="7EC85A7A" w14:textId="77777777" w:rsidR="0061524D" w:rsidRPr="00487927" w:rsidRDefault="0061524D" w:rsidP="001B2204">
            <w:pPr>
              <w:jc w:val="center"/>
              <w:rPr>
                <w:rFonts w:cstheme="minorHAnsi"/>
                <w:szCs w:val="20"/>
              </w:rPr>
            </w:pPr>
          </w:p>
        </w:tc>
        <w:tc>
          <w:tcPr>
            <w:tcW w:w="1103" w:type="dxa"/>
          </w:tcPr>
          <w:p w14:paraId="7DAFBA8E" w14:textId="77777777" w:rsidR="0061524D" w:rsidRPr="00487927" w:rsidRDefault="0061524D" w:rsidP="001B2204">
            <w:pPr>
              <w:jc w:val="center"/>
              <w:rPr>
                <w:rFonts w:cstheme="minorHAnsi"/>
                <w:szCs w:val="20"/>
              </w:rPr>
            </w:pPr>
          </w:p>
        </w:tc>
        <w:tc>
          <w:tcPr>
            <w:tcW w:w="1103" w:type="dxa"/>
          </w:tcPr>
          <w:p w14:paraId="08EA0288" w14:textId="77777777" w:rsidR="0061524D" w:rsidRPr="00487927" w:rsidRDefault="0061524D" w:rsidP="001B2204">
            <w:pPr>
              <w:jc w:val="center"/>
              <w:rPr>
                <w:rFonts w:cstheme="minorHAnsi"/>
                <w:szCs w:val="20"/>
              </w:rPr>
            </w:pPr>
          </w:p>
        </w:tc>
      </w:tr>
      <w:tr w:rsidR="0061524D" w:rsidRPr="00487927" w14:paraId="38A4242F" w14:textId="141B3930" w:rsidTr="0061524D">
        <w:tc>
          <w:tcPr>
            <w:tcW w:w="1255" w:type="dxa"/>
          </w:tcPr>
          <w:p w14:paraId="4D51C06A" w14:textId="77777777" w:rsidR="0061524D" w:rsidRPr="00283A38" w:rsidRDefault="0061524D" w:rsidP="001B2204">
            <w:pPr>
              <w:jc w:val="center"/>
              <w:rPr>
                <w:szCs w:val="20"/>
              </w:rPr>
            </w:pPr>
            <w:r>
              <w:rPr>
                <w:szCs w:val="20"/>
              </w:rPr>
              <w:t>1</w:t>
            </w:r>
            <w:r w:rsidRPr="00283A38">
              <w:rPr>
                <w:szCs w:val="20"/>
              </w:rPr>
              <w:t>503_03</w:t>
            </w:r>
          </w:p>
        </w:tc>
        <w:tc>
          <w:tcPr>
            <w:tcW w:w="990" w:type="dxa"/>
          </w:tcPr>
          <w:p w14:paraId="7A985022" w14:textId="38BBD3CF" w:rsidR="0061524D" w:rsidRPr="00487927" w:rsidRDefault="0061524D" w:rsidP="001B2204">
            <w:pPr>
              <w:jc w:val="center"/>
              <w:rPr>
                <w:rFonts w:cstheme="minorHAnsi"/>
                <w:szCs w:val="20"/>
              </w:rPr>
            </w:pPr>
            <w:r w:rsidRPr="00283A38">
              <w:rPr>
                <w:rFonts w:cstheme="minorHAnsi"/>
                <w:szCs w:val="20"/>
              </w:rPr>
              <w:t>•</w:t>
            </w:r>
          </w:p>
        </w:tc>
        <w:tc>
          <w:tcPr>
            <w:tcW w:w="990" w:type="dxa"/>
          </w:tcPr>
          <w:p w14:paraId="544F7082" w14:textId="43ED1DAD" w:rsidR="0061524D" w:rsidRPr="00487927" w:rsidRDefault="0061524D" w:rsidP="001B2204">
            <w:pPr>
              <w:jc w:val="center"/>
              <w:rPr>
                <w:rFonts w:cstheme="minorHAnsi"/>
                <w:szCs w:val="20"/>
              </w:rPr>
            </w:pPr>
          </w:p>
        </w:tc>
        <w:tc>
          <w:tcPr>
            <w:tcW w:w="990" w:type="dxa"/>
          </w:tcPr>
          <w:p w14:paraId="29DD77E6" w14:textId="77777777" w:rsidR="0061524D" w:rsidRPr="00487927" w:rsidRDefault="0061524D" w:rsidP="001B2204">
            <w:pPr>
              <w:jc w:val="center"/>
              <w:rPr>
                <w:rFonts w:cstheme="minorHAnsi"/>
                <w:szCs w:val="20"/>
              </w:rPr>
            </w:pPr>
          </w:p>
        </w:tc>
        <w:tc>
          <w:tcPr>
            <w:tcW w:w="990" w:type="dxa"/>
          </w:tcPr>
          <w:p w14:paraId="1E80F62F" w14:textId="51EED5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069C0871" w14:textId="7C4C846B" w:rsidR="0061524D" w:rsidRPr="00487927" w:rsidRDefault="0061524D" w:rsidP="001B2204">
            <w:pPr>
              <w:jc w:val="center"/>
              <w:rPr>
                <w:rFonts w:cstheme="minorHAnsi"/>
                <w:szCs w:val="20"/>
              </w:rPr>
            </w:pPr>
          </w:p>
        </w:tc>
        <w:tc>
          <w:tcPr>
            <w:tcW w:w="990" w:type="dxa"/>
          </w:tcPr>
          <w:p w14:paraId="2AFC8908" w14:textId="77777777" w:rsidR="0061524D" w:rsidRPr="00487927" w:rsidRDefault="0061524D" w:rsidP="001B2204">
            <w:pPr>
              <w:jc w:val="center"/>
              <w:rPr>
                <w:rFonts w:cstheme="minorHAnsi"/>
                <w:szCs w:val="20"/>
              </w:rPr>
            </w:pPr>
          </w:p>
        </w:tc>
        <w:tc>
          <w:tcPr>
            <w:tcW w:w="1080" w:type="dxa"/>
          </w:tcPr>
          <w:p w14:paraId="2123785D" w14:textId="77777777" w:rsidR="0061524D" w:rsidRPr="00487927" w:rsidRDefault="0061524D" w:rsidP="001B2204">
            <w:pPr>
              <w:jc w:val="center"/>
              <w:rPr>
                <w:rFonts w:cstheme="minorHAnsi"/>
                <w:szCs w:val="20"/>
              </w:rPr>
            </w:pPr>
          </w:p>
        </w:tc>
        <w:tc>
          <w:tcPr>
            <w:tcW w:w="990" w:type="dxa"/>
          </w:tcPr>
          <w:p w14:paraId="1ADE5440" w14:textId="77777777" w:rsidR="0061524D" w:rsidRPr="00487927" w:rsidRDefault="0061524D" w:rsidP="001B2204">
            <w:pPr>
              <w:jc w:val="center"/>
              <w:rPr>
                <w:rFonts w:cstheme="minorHAnsi"/>
                <w:szCs w:val="20"/>
              </w:rPr>
            </w:pPr>
          </w:p>
        </w:tc>
        <w:tc>
          <w:tcPr>
            <w:tcW w:w="990" w:type="dxa"/>
          </w:tcPr>
          <w:p w14:paraId="337EF491" w14:textId="77777777" w:rsidR="0061524D" w:rsidRPr="00487927" w:rsidRDefault="0061524D" w:rsidP="001B2204">
            <w:pPr>
              <w:jc w:val="center"/>
              <w:rPr>
                <w:rFonts w:cstheme="minorHAnsi"/>
                <w:szCs w:val="20"/>
              </w:rPr>
            </w:pPr>
          </w:p>
        </w:tc>
        <w:tc>
          <w:tcPr>
            <w:tcW w:w="1103" w:type="dxa"/>
          </w:tcPr>
          <w:p w14:paraId="3AF8D439" w14:textId="77777777" w:rsidR="0061524D" w:rsidRPr="00487927" w:rsidRDefault="0061524D" w:rsidP="001B2204">
            <w:pPr>
              <w:jc w:val="center"/>
              <w:rPr>
                <w:rFonts w:cstheme="minorHAnsi"/>
                <w:szCs w:val="20"/>
              </w:rPr>
            </w:pPr>
          </w:p>
        </w:tc>
        <w:tc>
          <w:tcPr>
            <w:tcW w:w="1103" w:type="dxa"/>
          </w:tcPr>
          <w:p w14:paraId="736DA97F" w14:textId="77777777" w:rsidR="0061524D" w:rsidRPr="00487927" w:rsidRDefault="0061524D" w:rsidP="001B2204">
            <w:pPr>
              <w:jc w:val="center"/>
              <w:rPr>
                <w:rFonts w:cstheme="minorHAnsi"/>
                <w:szCs w:val="20"/>
              </w:rPr>
            </w:pPr>
          </w:p>
        </w:tc>
      </w:tr>
      <w:tr w:rsidR="0061524D" w:rsidRPr="00487927" w14:paraId="089CEF4C" w14:textId="3974F717" w:rsidTr="0061524D">
        <w:tc>
          <w:tcPr>
            <w:tcW w:w="1255" w:type="dxa"/>
          </w:tcPr>
          <w:p w14:paraId="266CD75F" w14:textId="77777777" w:rsidR="0061524D" w:rsidRPr="00283A38" w:rsidRDefault="0061524D" w:rsidP="001B2204">
            <w:pPr>
              <w:jc w:val="center"/>
              <w:rPr>
                <w:szCs w:val="20"/>
              </w:rPr>
            </w:pPr>
            <w:r>
              <w:rPr>
                <w:szCs w:val="20"/>
              </w:rPr>
              <w:t>1</w:t>
            </w:r>
            <w:r w:rsidRPr="00283A38">
              <w:rPr>
                <w:szCs w:val="20"/>
              </w:rPr>
              <w:t>504_01</w:t>
            </w:r>
          </w:p>
        </w:tc>
        <w:tc>
          <w:tcPr>
            <w:tcW w:w="990" w:type="dxa"/>
          </w:tcPr>
          <w:p w14:paraId="04368969" w14:textId="18B97DF3" w:rsidR="0061524D" w:rsidRPr="00487927" w:rsidRDefault="0061524D" w:rsidP="001B2204">
            <w:pPr>
              <w:jc w:val="center"/>
              <w:rPr>
                <w:rFonts w:cstheme="minorHAnsi"/>
                <w:szCs w:val="20"/>
              </w:rPr>
            </w:pPr>
            <w:r w:rsidRPr="00283A38">
              <w:rPr>
                <w:rFonts w:cstheme="minorHAnsi"/>
                <w:szCs w:val="20"/>
              </w:rPr>
              <w:t>•</w:t>
            </w:r>
          </w:p>
        </w:tc>
        <w:tc>
          <w:tcPr>
            <w:tcW w:w="990" w:type="dxa"/>
          </w:tcPr>
          <w:p w14:paraId="388F2716" w14:textId="404723D5" w:rsidR="0061524D" w:rsidRPr="00487927" w:rsidRDefault="0061524D" w:rsidP="001B2204">
            <w:pPr>
              <w:jc w:val="center"/>
              <w:rPr>
                <w:rFonts w:cstheme="minorHAnsi"/>
                <w:szCs w:val="20"/>
              </w:rPr>
            </w:pPr>
          </w:p>
        </w:tc>
        <w:tc>
          <w:tcPr>
            <w:tcW w:w="990" w:type="dxa"/>
          </w:tcPr>
          <w:p w14:paraId="278BED56" w14:textId="77777777" w:rsidR="0061524D" w:rsidRPr="00487927" w:rsidRDefault="0061524D" w:rsidP="001B2204">
            <w:pPr>
              <w:jc w:val="center"/>
              <w:rPr>
                <w:rFonts w:cstheme="minorHAnsi"/>
                <w:szCs w:val="20"/>
              </w:rPr>
            </w:pPr>
          </w:p>
        </w:tc>
        <w:tc>
          <w:tcPr>
            <w:tcW w:w="990" w:type="dxa"/>
          </w:tcPr>
          <w:p w14:paraId="12D419B9" w14:textId="52781B25"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DB4D15" w14:textId="54711F8C" w:rsidR="0061524D" w:rsidRPr="00487927" w:rsidRDefault="0061524D" w:rsidP="001B2204">
            <w:pPr>
              <w:jc w:val="center"/>
              <w:rPr>
                <w:rFonts w:cstheme="minorHAnsi"/>
                <w:szCs w:val="20"/>
              </w:rPr>
            </w:pPr>
          </w:p>
        </w:tc>
        <w:tc>
          <w:tcPr>
            <w:tcW w:w="990" w:type="dxa"/>
          </w:tcPr>
          <w:p w14:paraId="06291385" w14:textId="77777777" w:rsidR="0061524D" w:rsidRPr="00487927" w:rsidRDefault="0061524D" w:rsidP="001B2204">
            <w:pPr>
              <w:jc w:val="center"/>
              <w:rPr>
                <w:rFonts w:cstheme="minorHAnsi"/>
                <w:szCs w:val="20"/>
              </w:rPr>
            </w:pPr>
          </w:p>
        </w:tc>
        <w:tc>
          <w:tcPr>
            <w:tcW w:w="1080" w:type="dxa"/>
          </w:tcPr>
          <w:p w14:paraId="29411325" w14:textId="77777777" w:rsidR="0061524D" w:rsidRPr="00487927" w:rsidRDefault="0061524D" w:rsidP="001B2204">
            <w:pPr>
              <w:jc w:val="center"/>
              <w:rPr>
                <w:rFonts w:cstheme="minorHAnsi"/>
                <w:szCs w:val="20"/>
              </w:rPr>
            </w:pPr>
          </w:p>
        </w:tc>
        <w:tc>
          <w:tcPr>
            <w:tcW w:w="990" w:type="dxa"/>
          </w:tcPr>
          <w:p w14:paraId="299809D5" w14:textId="77777777" w:rsidR="0061524D" w:rsidRPr="00487927" w:rsidRDefault="0061524D" w:rsidP="001B2204">
            <w:pPr>
              <w:jc w:val="center"/>
              <w:rPr>
                <w:rFonts w:cstheme="minorHAnsi"/>
                <w:szCs w:val="20"/>
              </w:rPr>
            </w:pPr>
          </w:p>
        </w:tc>
        <w:tc>
          <w:tcPr>
            <w:tcW w:w="990" w:type="dxa"/>
          </w:tcPr>
          <w:p w14:paraId="4B88A7FF" w14:textId="77777777" w:rsidR="0061524D" w:rsidRPr="00487927" w:rsidRDefault="0061524D" w:rsidP="001B2204">
            <w:pPr>
              <w:jc w:val="center"/>
              <w:rPr>
                <w:rFonts w:cstheme="minorHAnsi"/>
                <w:szCs w:val="20"/>
              </w:rPr>
            </w:pPr>
          </w:p>
        </w:tc>
        <w:tc>
          <w:tcPr>
            <w:tcW w:w="1103" w:type="dxa"/>
          </w:tcPr>
          <w:p w14:paraId="49969794" w14:textId="77777777" w:rsidR="0061524D" w:rsidRPr="00487927" w:rsidRDefault="0061524D" w:rsidP="001B2204">
            <w:pPr>
              <w:jc w:val="center"/>
              <w:rPr>
                <w:rFonts w:cstheme="minorHAnsi"/>
                <w:szCs w:val="20"/>
              </w:rPr>
            </w:pPr>
          </w:p>
        </w:tc>
        <w:tc>
          <w:tcPr>
            <w:tcW w:w="1103" w:type="dxa"/>
          </w:tcPr>
          <w:p w14:paraId="5737ED45" w14:textId="77777777" w:rsidR="0061524D" w:rsidRPr="00487927" w:rsidRDefault="0061524D" w:rsidP="001B2204">
            <w:pPr>
              <w:jc w:val="center"/>
              <w:rPr>
                <w:rFonts w:cstheme="minorHAnsi"/>
                <w:szCs w:val="20"/>
              </w:rPr>
            </w:pPr>
          </w:p>
        </w:tc>
      </w:tr>
      <w:tr w:rsidR="0061524D" w:rsidRPr="00487927" w14:paraId="4A9C3874" w14:textId="20F6096C" w:rsidTr="0061524D">
        <w:tc>
          <w:tcPr>
            <w:tcW w:w="1255" w:type="dxa"/>
          </w:tcPr>
          <w:p w14:paraId="34F8DAB9" w14:textId="77777777" w:rsidR="0061524D" w:rsidRPr="00283A38" w:rsidRDefault="0061524D" w:rsidP="001B2204">
            <w:pPr>
              <w:jc w:val="center"/>
              <w:rPr>
                <w:szCs w:val="20"/>
              </w:rPr>
            </w:pPr>
            <w:r>
              <w:rPr>
                <w:szCs w:val="20"/>
              </w:rPr>
              <w:t>1</w:t>
            </w:r>
            <w:r w:rsidRPr="00283A38">
              <w:rPr>
                <w:szCs w:val="20"/>
              </w:rPr>
              <w:t>505_01</w:t>
            </w:r>
          </w:p>
        </w:tc>
        <w:tc>
          <w:tcPr>
            <w:tcW w:w="990" w:type="dxa"/>
          </w:tcPr>
          <w:p w14:paraId="74823999" w14:textId="1F218D46" w:rsidR="0061524D" w:rsidRPr="00487927" w:rsidRDefault="0061524D" w:rsidP="001B2204">
            <w:pPr>
              <w:jc w:val="center"/>
              <w:rPr>
                <w:rFonts w:cstheme="minorHAnsi"/>
                <w:szCs w:val="20"/>
              </w:rPr>
            </w:pPr>
            <w:r w:rsidRPr="00283A38">
              <w:rPr>
                <w:rFonts w:cstheme="minorHAnsi"/>
                <w:szCs w:val="20"/>
              </w:rPr>
              <w:t>•</w:t>
            </w:r>
          </w:p>
        </w:tc>
        <w:tc>
          <w:tcPr>
            <w:tcW w:w="990" w:type="dxa"/>
          </w:tcPr>
          <w:p w14:paraId="49EBBF34" w14:textId="3B422B41" w:rsidR="0061524D" w:rsidRPr="00487927" w:rsidRDefault="0061524D" w:rsidP="001B2204">
            <w:pPr>
              <w:jc w:val="center"/>
              <w:rPr>
                <w:rFonts w:cstheme="minorHAnsi"/>
                <w:szCs w:val="20"/>
              </w:rPr>
            </w:pPr>
          </w:p>
        </w:tc>
        <w:tc>
          <w:tcPr>
            <w:tcW w:w="990" w:type="dxa"/>
          </w:tcPr>
          <w:p w14:paraId="6DD8B427" w14:textId="77777777" w:rsidR="0061524D" w:rsidRPr="00487927" w:rsidRDefault="0061524D" w:rsidP="001B2204">
            <w:pPr>
              <w:jc w:val="center"/>
              <w:rPr>
                <w:rFonts w:cstheme="minorHAnsi"/>
                <w:szCs w:val="20"/>
              </w:rPr>
            </w:pPr>
          </w:p>
        </w:tc>
        <w:tc>
          <w:tcPr>
            <w:tcW w:w="990" w:type="dxa"/>
          </w:tcPr>
          <w:p w14:paraId="02D47A78" w14:textId="64B62FEF" w:rsidR="0061524D" w:rsidRPr="00487927" w:rsidRDefault="0061524D" w:rsidP="001B2204">
            <w:pPr>
              <w:jc w:val="center"/>
              <w:rPr>
                <w:rFonts w:cstheme="minorHAnsi"/>
                <w:szCs w:val="20"/>
              </w:rPr>
            </w:pPr>
            <w:r w:rsidRPr="00283A38">
              <w:rPr>
                <w:rFonts w:cstheme="minorHAnsi"/>
                <w:szCs w:val="20"/>
              </w:rPr>
              <w:t>•</w:t>
            </w:r>
          </w:p>
        </w:tc>
        <w:tc>
          <w:tcPr>
            <w:tcW w:w="990" w:type="dxa"/>
          </w:tcPr>
          <w:p w14:paraId="7412F91E" w14:textId="6DEB9C34" w:rsidR="0061524D" w:rsidRPr="00487927" w:rsidRDefault="0061524D" w:rsidP="001B2204">
            <w:pPr>
              <w:jc w:val="center"/>
              <w:rPr>
                <w:rFonts w:cstheme="minorHAnsi"/>
                <w:szCs w:val="20"/>
              </w:rPr>
            </w:pPr>
          </w:p>
        </w:tc>
        <w:tc>
          <w:tcPr>
            <w:tcW w:w="990" w:type="dxa"/>
          </w:tcPr>
          <w:p w14:paraId="16EBDBD4" w14:textId="77777777" w:rsidR="0061524D" w:rsidRPr="00487927" w:rsidRDefault="0061524D" w:rsidP="001B2204">
            <w:pPr>
              <w:jc w:val="center"/>
              <w:rPr>
                <w:rFonts w:cstheme="minorHAnsi"/>
                <w:szCs w:val="20"/>
              </w:rPr>
            </w:pPr>
          </w:p>
        </w:tc>
        <w:tc>
          <w:tcPr>
            <w:tcW w:w="1080" w:type="dxa"/>
          </w:tcPr>
          <w:p w14:paraId="457C1381" w14:textId="77777777" w:rsidR="0061524D" w:rsidRPr="00487927" w:rsidRDefault="0061524D" w:rsidP="001B2204">
            <w:pPr>
              <w:jc w:val="center"/>
              <w:rPr>
                <w:rFonts w:cstheme="minorHAnsi"/>
                <w:szCs w:val="20"/>
              </w:rPr>
            </w:pPr>
          </w:p>
        </w:tc>
        <w:tc>
          <w:tcPr>
            <w:tcW w:w="990" w:type="dxa"/>
          </w:tcPr>
          <w:p w14:paraId="38A4512E" w14:textId="77777777" w:rsidR="0061524D" w:rsidRPr="00487927" w:rsidRDefault="0061524D" w:rsidP="001B2204">
            <w:pPr>
              <w:jc w:val="center"/>
              <w:rPr>
                <w:rFonts w:cstheme="minorHAnsi"/>
                <w:szCs w:val="20"/>
              </w:rPr>
            </w:pPr>
          </w:p>
        </w:tc>
        <w:tc>
          <w:tcPr>
            <w:tcW w:w="990" w:type="dxa"/>
          </w:tcPr>
          <w:p w14:paraId="5EEC4319" w14:textId="77777777" w:rsidR="0061524D" w:rsidRPr="00487927" w:rsidRDefault="0061524D" w:rsidP="001B2204">
            <w:pPr>
              <w:jc w:val="center"/>
              <w:rPr>
                <w:rFonts w:cstheme="minorHAnsi"/>
                <w:szCs w:val="20"/>
              </w:rPr>
            </w:pPr>
          </w:p>
        </w:tc>
        <w:tc>
          <w:tcPr>
            <w:tcW w:w="1103" w:type="dxa"/>
          </w:tcPr>
          <w:p w14:paraId="48349F41" w14:textId="77777777" w:rsidR="0061524D" w:rsidRPr="00487927" w:rsidRDefault="0061524D" w:rsidP="001B2204">
            <w:pPr>
              <w:jc w:val="center"/>
              <w:rPr>
                <w:rFonts w:cstheme="minorHAnsi"/>
                <w:szCs w:val="20"/>
              </w:rPr>
            </w:pPr>
          </w:p>
        </w:tc>
        <w:tc>
          <w:tcPr>
            <w:tcW w:w="1103" w:type="dxa"/>
          </w:tcPr>
          <w:p w14:paraId="19D43700" w14:textId="77777777" w:rsidR="0061524D" w:rsidRPr="00487927" w:rsidRDefault="0061524D" w:rsidP="001B2204">
            <w:pPr>
              <w:jc w:val="center"/>
              <w:rPr>
                <w:rFonts w:cstheme="minorHAnsi"/>
                <w:szCs w:val="20"/>
              </w:rPr>
            </w:pPr>
          </w:p>
        </w:tc>
      </w:tr>
      <w:tr w:rsidR="0061524D" w:rsidRPr="00487927" w14:paraId="0F4A8BA5" w14:textId="7A2A1B97" w:rsidTr="0061524D">
        <w:tc>
          <w:tcPr>
            <w:tcW w:w="1255" w:type="dxa"/>
          </w:tcPr>
          <w:p w14:paraId="77B89503" w14:textId="77777777" w:rsidR="0061524D" w:rsidRPr="00283A38" w:rsidRDefault="0061524D" w:rsidP="001B2204">
            <w:pPr>
              <w:jc w:val="center"/>
              <w:rPr>
                <w:szCs w:val="20"/>
              </w:rPr>
            </w:pPr>
            <w:r>
              <w:rPr>
                <w:szCs w:val="20"/>
              </w:rPr>
              <w:t>1</w:t>
            </w:r>
            <w:r w:rsidRPr="00283A38">
              <w:rPr>
                <w:szCs w:val="20"/>
              </w:rPr>
              <w:t>505_02</w:t>
            </w:r>
          </w:p>
        </w:tc>
        <w:tc>
          <w:tcPr>
            <w:tcW w:w="990" w:type="dxa"/>
          </w:tcPr>
          <w:p w14:paraId="6E5E515B" w14:textId="65358088"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399171" w14:textId="42E88C62" w:rsidR="0061524D" w:rsidRPr="00487927" w:rsidRDefault="0061524D" w:rsidP="001B2204">
            <w:pPr>
              <w:jc w:val="center"/>
              <w:rPr>
                <w:rFonts w:cstheme="minorHAnsi"/>
                <w:szCs w:val="20"/>
              </w:rPr>
            </w:pPr>
          </w:p>
        </w:tc>
        <w:tc>
          <w:tcPr>
            <w:tcW w:w="990" w:type="dxa"/>
          </w:tcPr>
          <w:p w14:paraId="406C8F8B" w14:textId="77777777" w:rsidR="0061524D" w:rsidRPr="00487927" w:rsidRDefault="0061524D" w:rsidP="001B2204">
            <w:pPr>
              <w:jc w:val="center"/>
              <w:rPr>
                <w:rFonts w:cstheme="minorHAnsi"/>
                <w:szCs w:val="20"/>
              </w:rPr>
            </w:pPr>
          </w:p>
        </w:tc>
        <w:tc>
          <w:tcPr>
            <w:tcW w:w="990" w:type="dxa"/>
          </w:tcPr>
          <w:p w14:paraId="1FDB63CD" w14:textId="3C59C754" w:rsidR="0061524D" w:rsidRPr="00487927" w:rsidRDefault="0061524D" w:rsidP="001B2204">
            <w:pPr>
              <w:jc w:val="center"/>
              <w:rPr>
                <w:rFonts w:cstheme="minorHAnsi"/>
                <w:szCs w:val="20"/>
              </w:rPr>
            </w:pPr>
            <w:r w:rsidRPr="00283A38">
              <w:rPr>
                <w:rFonts w:cstheme="minorHAnsi"/>
                <w:szCs w:val="20"/>
              </w:rPr>
              <w:t>•</w:t>
            </w:r>
          </w:p>
        </w:tc>
        <w:tc>
          <w:tcPr>
            <w:tcW w:w="990" w:type="dxa"/>
          </w:tcPr>
          <w:p w14:paraId="5E8D97E8" w14:textId="2C6AFF93" w:rsidR="0061524D" w:rsidRPr="00487927" w:rsidRDefault="0061524D" w:rsidP="001B2204">
            <w:pPr>
              <w:jc w:val="center"/>
              <w:rPr>
                <w:rFonts w:cstheme="minorHAnsi"/>
                <w:szCs w:val="20"/>
              </w:rPr>
            </w:pPr>
          </w:p>
        </w:tc>
        <w:tc>
          <w:tcPr>
            <w:tcW w:w="990" w:type="dxa"/>
          </w:tcPr>
          <w:p w14:paraId="790982DC" w14:textId="77777777" w:rsidR="0061524D" w:rsidRPr="00487927" w:rsidRDefault="0061524D" w:rsidP="001B2204">
            <w:pPr>
              <w:jc w:val="center"/>
              <w:rPr>
                <w:rFonts w:cstheme="minorHAnsi"/>
                <w:szCs w:val="20"/>
              </w:rPr>
            </w:pPr>
          </w:p>
        </w:tc>
        <w:tc>
          <w:tcPr>
            <w:tcW w:w="1080" w:type="dxa"/>
          </w:tcPr>
          <w:p w14:paraId="11FBED9E" w14:textId="77777777" w:rsidR="0061524D" w:rsidRPr="00487927" w:rsidRDefault="0061524D" w:rsidP="001B2204">
            <w:pPr>
              <w:jc w:val="center"/>
              <w:rPr>
                <w:rFonts w:cstheme="minorHAnsi"/>
                <w:szCs w:val="20"/>
              </w:rPr>
            </w:pPr>
          </w:p>
        </w:tc>
        <w:tc>
          <w:tcPr>
            <w:tcW w:w="990" w:type="dxa"/>
          </w:tcPr>
          <w:p w14:paraId="1444B513" w14:textId="77777777" w:rsidR="0061524D" w:rsidRPr="00487927" w:rsidRDefault="0061524D" w:rsidP="001B2204">
            <w:pPr>
              <w:jc w:val="center"/>
              <w:rPr>
                <w:rFonts w:cstheme="minorHAnsi"/>
                <w:szCs w:val="20"/>
              </w:rPr>
            </w:pPr>
          </w:p>
        </w:tc>
        <w:tc>
          <w:tcPr>
            <w:tcW w:w="990" w:type="dxa"/>
          </w:tcPr>
          <w:p w14:paraId="5BB30064" w14:textId="77777777" w:rsidR="0061524D" w:rsidRPr="00487927" w:rsidRDefault="0061524D" w:rsidP="001B2204">
            <w:pPr>
              <w:jc w:val="center"/>
              <w:rPr>
                <w:rFonts w:cstheme="minorHAnsi"/>
                <w:szCs w:val="20"/>
              </w:rPr>
            </w:pPr>
          </w:p>
        </w:tc>
        <w:tc>
          <w:tcPr>
            <w:tcW w:w="1103" w:type="dxa"/>
          </w:tcPr>
          <w:p w14:paraId="7AC10B2B" w14:textId="77777777" w:rsidR="0061524D" w:rsidRPr="00487927" w:rsidRDefault="0061524D" w:rsidP="001B2204">
            <w:pPr>
              <w:jc w:val="center"/>
              <w:rPr>
                <w:rFonts w:cstheme="minorHAnsi"/>
                <w:szCs w:val="20"/>
              </w:rPr>
            </w:pPr>
          </w:p>
        </w:tc>
        <w:tc>
          <w:tcPr>
            <w:tcW w:w="1103" w:type="dxa"/>
          </w:tcPr>
          <w:p w14:paraId="3C71736E" w14:textId="77777777" w:rsidR="0061524D" w:rsidRPr="00487927" w:rsidRDefault="0061524D" w:rsidP="001B2204">
            <w:pPr>
              <w:jc w:val="center"/>
              <w:rPr>
                <w:rFonts w:cstheme="minorHAnsi"/>
                <w:szCs w:val="20"/>
              </w:rPr>
            </w:pPr>
          </w:p>
        </w:tc>
      </w:tr>
      <w:tr w:rsidR="0061524D" w:rsidRPr="00487927" w14:paraId="5E925E17" w14:textId="48B73D04" w:rsidTr="0061524D">
        <w:tc>
          <w:tcPr>
            <w:tcW w:w="1255" w:type="dxa"/>
          </w:tcPr>
          <w:p w14:paraId="0F8C0D8C" w14:textId="77777777" w:rsidR="0061524D" w:rsidRPr="00283A38" w:rsidRDefault="0061524D" w:rsidP="001B2204">
            <w:pPr>
              <w:jc w:val="center"/>
              <w:rPr>
                <w:szCs w:val="20"/>
              </w:rPr>
            </w:pPr>
            <w:r>
              <w:rPr>
                <w:szCs w:val="20"/>
              </w:rPr>
              <w:t>1</w:t>
            </w:r>
            <w:r w:rsidRPr="00283A38">
              <w:rPr>
                <w:szCs w:val="20"/>
              </w:rPr>
              <w:t>505_03</w:t>
            </w:r>
          </w:p>
        </w:tc>
        <w:tc>
          <w:tcPr>
            <w:tcW w:w="990" w:type="dxa"/>
          </w:tcPr>
          <w:p w14:paraId="216EC50D" w14:textId="5090D3E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AF076C6" w14:textId="33641462" w:rsidR="0061524D" w:rsidRPr="00487927" w:rsidRDefault="0061524D" w:rsidP="001B2204">
            <w:pPr>
              <w:jc w:val="center"/>
              <w:rPr>
                <w:rFonts w:cstheme="minorHAnsi"/>
                <w:szCs w:val="20"/>
              </w:rPr>
            </w:pPr>
          </w:p>
        </w:tc>
        <w:tc>
          <w:tcPr>
            <w:tcW w:w="990" w:type="dxa"/>
          </w:tcPr>
          <w:p w14:paraId="5EAEF7CE" w14:textId="77777777" w:rsidR="0061524D" w:rsidRPr="00487927" w:rsidRDefault="0061524D" w:rsidP="001B2204">
            <w:pPr>
              <w:jc w:val="center"/>
              <w:rPr>
                <w:rFonts w:cstheme="minorHAnsi"/>
                <w:szCs w:val="20"/>
              </w:rPr>
            </w:pPr>
          </w:p>
        </w:tc>
        <w:tc>
          <w:tcPr>
            <w:tcW w:w="990" w:type="dxa"/>
          </w:tcPr>
          <w:p w14:paraId="486C8531" w14:textId="5B40C3BF" w:rsidR="0061524D" w:rsidRPr="00487927" w:rsidRDefault="0061524D" w:rsidP="001B2204">
            <w:pPr>
              <w:jc w:val="center"/>
              <w:rPr>
                <w:rFonts w:cstheme="minorHAnsi"/>
                <w:szCs w:val="20"/>
              </w:rPr>
            </w:pPr>
            <w:r w:rsidRPr="00283A38">
              <w:rPr>
                <w:rFonts w:cstheme="minorHAnsi"/>
                <w:szCs w:val="20"/>
              </w:rPr>
              <w:t>•</w:t>
            </w:r>
          </w:p>
        </w:tc>
        <w:tc>
          <w:tcPr>
            <w:tcW w:w="990" w:type="dxa"/>
          </w:tcPr>
          <w:p w14:paraId="46094546" w14:textId="3E907F32" w:rsidR="0061524D" w:rsidRPr="00487927" w:rsidRDefault="0061524D" w:rsidP="001B2204">
            <w:pPr>
              <w:jc w:val="center"/>
              <w:rPr>
                <w:rFonts w:cstheme="minorHAnsi"/>
                <w:szCs w:val="20"/>
              </w:rPr>
            </w:pPr>
          </w:p>
        </w:tc>
        <w:tc>
          <w:tcPr>
            <w:tcW w:w="990" w:type="dxa"/>
          </w:tcPr>
          <w:p w14:paraId="6CB362DF" w14:textId="77777777" w:rsidR="0061524D" w:rsidRPr="00487927" w:rsidRDefault="0061524D" w:rsidP="001B2204">
            <w:pPr>
              <w:jc w:val="center"/>
              <w:rPr>
                <w:rFonts w:cstheme="minorHAnsi"/>
                <w:szCs w:val="20"/>
              </w:rPr>
            </w:pPr>
          </w:p>
        </w:tc>
        <w:tc>
          <w:tcPr>
            <w:tcW w:w="1080" w:type="dxa"/>
          </w:tcPr>
          <w:p w14:paraId="4F0385AF" w14:textId="77777777" w:rsidR="0061524D" w:rsidRPr="00487927" w:rsidRDefault="0061524D" w:rsidP="001B2204">
            <w:pPr>
              <w:jc w:val="center"/>
              <w:rPr>
                <w:rFonts w:cstheme="minorHAnsi"/>
                <w:szCs w:val="20"/>
              </w:rPr>
            </w:pPr>
          </w:p>
        </w:tc>
        <w:tc>
          <w:tcPr>
            <w:tcW w:w="990" w:type="dxa"/>
          </w:tcPr>
          <w:p w14:paraId="6E4D0633" w14:textId="77777777" w:rsidR="0061524D" w:rsidRPr="00487927" w:rsidRDefault="0061524D" w:rsidP="001B2204">
            <w:pPr>
              <w:jc w:val="center"/>
              <w:rPr>
                <w:rFonts w:cstheme="minorHAnsi"/>
                <w:szCs w:val="20"/>
              </w:rPr>
            </w:pPr>
          </w:p>
        </w:tc>
        <w:tc>
          <w:tcPr>
            <w:tcW w:w="990" w:type="dxa"/>
          </w:tcPr>
          <w:p w14:paraId="40BAB08A" w14:textId="77777777" w:rsidR="0061524D" w:rsidRPr="00487927" w:rsidRDefault="0061524D" w:rsidP="001B2204">
            <w:pPr>
              <w:jc w:val="center"/>
              <w:rPr>
                <w:rFonts w:cstheme="minorHAnsi"/>
                <w:szCs w:val="20"/>
              </w:rPr>
            </w:pPr>
          </w:p>
        </w:tc>
        <w:tc>
          <w:tcPr>
            <w:tcW w:w="1103" w:type="dxa"/>
          </w:tcPr>
          <w:p w14:paraId="6EE429B5" w14:textId="77777777" w:rsidR="0061524D" w:rsidRPr="00487927" w:rsidRDefault="0061524D" w:rsidP="001B2204">
            <w:pPr>
              <w:jc w:val="center"/>
              <w:rPr>
                <w:rFonts w:cstheme="minorHAnsi"/>
                <w:szCs w:val="20"/>
              </w:rPr>
            </w:pPr>
          </w:p>
        </w:tc>
        <w:tc>
          <w:tcPr>
            <w:tcW w:w="1103" w:type="dxa"/>
          </w:tcPr>
          <w:p w14:paraId="38ACAF8D" w14:textId="77777777" w:rsidR="0061524D" w:rsidRPr="00487927" w:rsidRDefault="0061524D" w:rsidP="001B2204">
            <w:pPr>
              <w:jc w:val="center"/>
              <w:rPr>
                <w:rFonts w:cstheme="minorHAnsi"/>
                <w:szCs w:val="20"/>
              </w:rPr>
            </w:pPr>
          </w:p>
        </w:tc>
      </w:tr>
      <w:tr w:rsidR="0061524D" w:rsidRPr="00487927" w14:paraId="4D69554D" w14:textId="7114652C" w:rsidTr="0061524D">
        <w:tc>
          <w:tcPr>
            <w:tcW w:w="1255" w:type="dxa"/>
          </w:tcPr>
          <w:p w14:paraId="61DF6EAF" w14:textId="77777777" w:rsidR="0061524D" w:rsidRPr="00283A38" w:rsidRDefault="0061524D" w:rsidP="001B2204">
            <w:pPr>
              <w:jc w:val="center"/>
              <w:rPr>
                <w:szCs w:val="20"/>
              </w:rPr>
            </w:pPr>
            <w:r>
              <w:rPr>
                <w:szCs w:val="20"/>
              </w:rPr>
              <w:t>1</w:t>
            </w:r>
            <w:r w:rsidRPr="00283A38">
              <w:rPr>
                <w:szCs w:val="20"/>
              </w:rPr>
              <w:t>506_01</w:t>
            </w:r>
          </w:p>
        </w:tc>
        <w:tc>
          <w:tcPr>
            <w:tcW w:w="990" w:type="dxa"/>
          </w:tcPr>
          <w:p w14:paraId="2100F3D8" w14:textId="5F1DE702" w:rsidR="0061524D" w:rsidRPr="00487927" w:rsidRDefault="0061524D" w:rsidP="001B2204">
            <w:pPr>
              <w:jc w:val="center"/>
              <w:rPr>
                <w:rFonts w:cstheme="minorHAnsi"/>
                <w:szCs w:val="20"/>
              </w:rPr>
            </w:pPr>
            <w:r w:rsidRPr="00283A38">
              <w:rPr>
                <w:rFonts w:cstheme="minorHAnsi"/>
                <w:szCs w:val="20"/>
              </w:rPr>
              <w:t>•</w:t>
            </w:r>
          </w:p>
        </w:tc>
        <w:tc>
          <w:tcPr>
            <w:tcW w:w="990" w:type="dxa"/>
          </w:tcPr>
          <w:p w14:paraId="53A60DFC" w14:textId="318A4835" w:rsidR="0061524D" w:rsidRPr="00487927" w:rsidRDefault="0061524D" w:rsidP="001B2204">
            <w:pPr>
              <w:jc w:val="center"/>
              <w:rPr>
                <w:rFonts w:cstheme="minorHAnsi"/>
                <w:szCs w:val="20"/>
              </w:rPr>
            </w:pPr>
          </w:p>
        </w:tc>
        <w:tc>
          <w:tcPr>
            <w:tcW w:w="990" w:type="dxa"/>
          </w:tcPr>
          <w:p w14:paraId="46BCC6DF" w14:textId="77777777" w:rsidR="0061524D" w:rsidRPr="00487927" w:rsidRDefault="0061524D" w:rsidP="001B2204">
            <w:pPr>
              <w:jc w:val="center"/>
              <w:rPr>
                <w:rFonts w:cstheme="minorHAnsi"/>
                <w:szCs w:val="20"/>
              </w:rPr>
            </w:pPr>
          </w:p>
        </w:tc>
        <w:tc>
          <w:tcPr>
            <w:tcW w:w="990" w:type="dxa"/>
          </w:tcPr>
          <w:p w14:paraId="29F81ECA" w14:textId="5EA2553F" w:rsidR="0061524D" w:rsidRPr="00487927" w:rsidRDefault="0061524D" w:rsidP="001B2204">
            <w:pPr>
              <w:jc w:val="center"/>
              <w:rPr>
                <w:rFonts w:cstheme="minorHAnsi"/>
                <w:szCs w:val="20"/>
              </w:rPr>
            </w:pPr>
            <w:r w:rsidRPr="00283A38">
              <w:rPr>
                <w:rFonts w:cstheme="minorHAnsi"/>
                <w:szCs w:val="20"/>
              </w:rPr>
              <w:t>•</w:t>
            </w:r>
          </w:p>
        </w:tc>
        <w:tc>
          <w:tcPr>
            <w:tcW w:w="990" w:type="dxa"/>
          </w:tcPr>
          <w:p w14:paraId="2473514B" w14:textId="063E9573" w:rsidR="0061524D" w:rsidRPr="00487927" w:rsidRDefault="0061524D" w:rsidP="001B2204">
            <w:pPr>
              <w:jc w:val="center"/>
              <w:rPr>
                <w:rFonts w:cstheme="minorHAnsi"/>
                <w:szCs w:val="20"/>
              </w:rPr>
            </w:pPr>
          </w:p>
        </w:tc>
        <w:tc>
          <w:tcPr>
            <w:tcW w:w="990" w:type="dxa"/>
          </w:tcPr>
          <w:p w14:paraId="77026E6E" w14:textId="77777777" w:rsidR="0061524D" w:rsidRPr="00487927" w:rsidRDefault="0061524D" w:rsidP="001B2204">
            <w:pPr>
              <w:jc w:val="center"/>
              <w:rPr>
                <w:rFonts w:cstheme="minorHAnsi"/>
                <w:szCs w:val="20"/>
              </w:rPr>
            </w:pPr>
          </w:p>
        </w:tc>
        <w:tc>
          <w:tcPr>
            <w:tcW w:w="1080" w:type="dxa"/>
          </w:tcPr>
          <w:p w14:paraId="218E19C5" w14:textId="77777777" w:rsidR="0061524D" w:rsidRPr="00487927" w:rsidRDefault="0061524D" w:rsidP="001B2204">
            <w:pPr>
              <w:jc w:val="center"/>
              <w:rPr>
                <w:rFonts w:cstheme="minorHAnsi"/>
                <w:szCs w:val="20"/>
              </w:rPr>
            </w:pPr>
          </w:p>
        </w:tc>
        <w:tc>
          <w:tcPr>
            <w:tcW w:w="990" w:type="dxa"/>
          </w:tcPr>
          <w:p w14:paraId="719DBC0F" w14:textId="77777777" w:rsidR="0061524D" w:rsidRPr="00487927" w:rsidRDefault="0061524D" w:rsidP="001B2204">
            <w:pPr>
              <w:jc w:val="center"/>
              <w:rPr>
                <w:rFonts w:cstheme="minorHAnsi"/>
                <w:szCs w:val="20"/>
              </w:rPr>
            </w:pPr>
          </w:p>
        </w:tc>
        <w:tc>
          <w:tcPr>
            <w:tcW w:w="990" w:type="dxa"/>
          </w:tcPr>
          <w:p w14:paraId="6402FEC0" w14:textId="77777777" w:rsidR="0061524D" w:rsidRPr="00487927" w:rsidRDefault="0061524D" w:rsidP="001B2204">
            <w:pPr>
              <w:jc w:val="center"/>
              <w:rPr>
                <w:rFonts w:cstheme="minorHAnsi"/>
                <w:szCs w:val="20"/>
              </w:rPr>
            </w:pPr>
          </w:p>
        </w:tc>
        <w:tc>
          <w:tcPr>
            <w:tcW w:w="1103" w:type="dxa"/>
          </w:tcPr>
          <w:p w14:paraId="073B232B" w14:textId="77777777" w:rsidR="0061524D" w:rsidRPr="00487927" w:rsidRDefault="0061524D" w:rsidP="001B2204">
            <w:pPr>
              <w:jc w:val="center"/>
              <w:rPr>
                <w:rFonts w:cstheme="minorHAnsi"/>
                <w:szCs w:val="20"/>
              </w:rPr>
            </w:pPr>
          </w:p>
        </w:tc>
        <w:tc>
          <w:tcPr>
            <w:tcW w:w="1103" w:type="dxa"/>
          </w:tcPr>
          <w:p w14:paraId="367A4AC3" w14:textId="77777777" w:rsidR="0061524D" w:rsidRPr="00487927" w:rsidRDefault="0061524D" w:rsidP="001B2204">
            <w:pPr>
              <w:jc w:val="center"/>
              <w:rPr>
                <w:rFonts w:cstheme="minorHAnsi"/>
                <w:szCs w:val="20"/>
              </w:rPr>
            </w:pPr>
          </w:p>
        </w:tc>
      </w:tr>
      <w:tr w:rsidR="0061524D" w:rsidRPr="00487927" w14:paraId="607A3F25" w14:textId="4790BDCC" w:rsidTr="0061524D">
        <w:tc>
          <w:tcPr>
            <w:tcW w:w="1255" w:type="dxa"/>
          </w:tcPr>
          <w:p w14:paraId="75EDBAD7" w14:textId="77777777" w:rsidR="0061524D" w:rsidRPr="00283A38" w:rsidRDefault="0061524D" w:rsidP="001B2204">
            <w:pPr>
              <w:jc w:val="center"/>
              <w:rPr>
                <w:szCs w:val="20"/>
              </w:rPr>
            </w:pPr>
            <w:r>
              <w:rPr>
                <w:szCs w:val="20"/>
              </w:rPr>
              <w:t>1</w:t>
            </w:r>
            <w:r w:rsidRPr="00283A38">
              <w:rPr>
                <w:szCs w:val="20"/>
              </w:rPr>
              <w:t>507_01</w:t>
            </w:r>
          </w:p>
        </w:tc>
        <w:tc>
          <w:tcPr>
            <w:tcW w:w="990" w:type="dxa"/>
          </w:tcPr>
          <w:p w14:paraId="18B445A0" w14:textId="19342A5F" w:rsidR="0061524D" w:rsidRPr="00487927" w:rsidRDefault="0061524D" w:rsidP="001B2204">
            <w:pPr>
              <w:jc w:val="center"/>
              <w:rPr>
                <w:rFonts w:cstheme="minorHAnsi"/>
                <w:szCs w:val="20"/>
              </w:rPr>
            </w:pPr>
            <w:r w:rsidRPr="00283A38">
              <w:rPr>
                <w:rFonts w:cstheme="minorHAnsi"/>
                <w:szCs w:val="20"/>
              </w:rPr>
              <w:t>•</w:t>
            </w:r>
          </w:p>
        </w:tc>
        <w:tc>
          <w:tcPr>
            <w:tcW w:w="990" w:type="dxa"/>
          </w:tcPr>
          <w:p w14:paraId="3C25BAF3" w14:textId="3C977019" w:rsidR="0061524D" w:rsidRPr="00487927" w:rsidRDefault="0061524D" w:rsidP="001B2204">
            <w:pPr>
              <w:jc w:val="center"/>
              <w:rPr>
                <w:rFonts w:cstheme="minorHAnsi"/>
                <w:szCs w:val="20"/>
              </w:rPr>
            </w:pPr>
          </w:p>
        </w:tc>
        <w:tc>
          <w:tcPr>
            <w:tcW w:w="990" w:type="dxa"/>
          </w:tcPr>
          <w:p w14:paraId="78C7C5E7" w14:textId="77777777" w:rsidR="0061524D" w:rsidRPr="00487927" w:rsidRDefault="0061524D" w:rsidP="001B2204">
            <w:pPr>
              <w:jc w:val="center"/>
              <w:rPr>
                <w:rFonts w:cstheme="minorHAnsi"/>
                <w:szCs w:val="20"/>
              </w:rPr>
            </w:pPr>
          </w:p>
        </w:tc>
        <w:tc>
          <w:tcPr>
            <w:tcW w:w="990" w:type="dxa"/>
          </w:tcPr>
          <w:p w14:paraId="64748BB2" w14:textId="14AD2A1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E81D06D" w14:textId="2EC20633" w:rsidR="0061524D" w:rsidRPr="00487927" w:rsidRDefault="0061524D" w:rsidP="001B2204">
            <w:pPr>
              <w:jc w:val="center"/>
              <w:rPr>
                <w:rFonts w:cstheme="minorHAnsi"/>
                <w:szCs w:val="20"/>
              </w:rPr>
            </w:pPr>
          </w:p>
        </w:tc>
        <w:tc>
          <w:tcPr>
            <w:tcW w:w="990" w:type="dxa"/>
          </w:tcPr>
          <w:p w14:paraId="25259867" w14:textId="77777777" w:rsidR="0061524D" w:rsidRPr="00487927" w:rsidRDefault="0061524D" w:rsidP="001B2204">
            <w:pPr>
              <w:jc w:val="center"/>
              <w:rPr>
                <w:rFonts w:cstheme="minorHAnsi"/>
                <w:szCs w:val="20"/>
              </w:rPr>
            </w:pPr>
          </w:p>
        </w:tc>
        <w:tc>
          <w:tcPr>
            <w:tcW w:w="1080" w:type="dxa"/>
          </w:tcPr>
          <w:p w14:paraId="29516619" w14:textId="77777777" w:rsidR="0061524D" w:rsidRPr="00487927" w:rsidRDefault="0061524D" w:rsidP="001B2204">
            <w:pPr>
              <w:jc w:val="center"/>
              <w:rPr>
                <w:rFonts w:cstheme="minorHAnsi"/>
                <w:szCs w:val="20"/>
              </w:rPr>
            </w:pPr>
          </w:p>
        </w:tc>
        <w:tc>
          <w:tcPr>
            <w:tcW w:w="990" w:type="dxa"/>
          </w:tcPr>
          <w:p w14:paraId="2029F1EE" w14:textId="77777777" w:rsidR="0061524D" w:rsidRPr="00487927" w:rsidRDefault="0061524D" w:rsidP="001B2204">
            <w:pPr>
              <w:jc w:val="center"/>
              <w:rPr>
                <w:rFonts w:cstheme="minorHAnsi"/>
                <w:szCs w:val="20"/>
              </w:rPr>
            </w:pPr>
          </w:p>
        </w:tc>
        <w:tc>
          <w:tcPr>
            <w:tcW w:w="990" w:type="dxa"/>
          </w:tcPr>
          <w:p w14:paraId="6A02A6BE" w14:textId="77777777" w:rsidR="0061524D" w:rsidRPr="00487927" w:rsidRDefault="0061524D" w:rsidP="001B2204">
            <w:pPr>
              <w:jc w:val="center"/>
              <w:rPr>
                <w:rFonts w:cstheme="minorHAnsi"/>
                <w:szCs w:val="20"/>
              </w:rPr>
            </w:pPr>
          </w:p>
        </w:tc>
        <w:tc>
          <w:tcPr>
            <w:tcW w:w="1103" w:type="dxa"/>
          </w:tcPr>
          <w:p w14:paraId="3992363B" w14:textId="77777777" w:rsidR="0061524D" w:rsidRPr="00487927" w:rsidRDefault="0061524D" w:rsidP="001B2204">
            <w:pPr>
              <w:jc w:val="center"/>
              <w:rPr>
                <w:rFonts w:cstheme="minorHAnsi"/>
                <w:szCs w:val="20"/>
              </w:rPr>
            </w:pPr>
          </w:p>
        </w:tc>
        <w:tc>
          <w:tcPr>
            <w:tcW w:w="1103" w:type="dxa"/>
          </w:tcPr>
          <w:p w14:paraId="16CE09B6" w14:textId="77777777" w:rsidR="0061524D" w:rsidRPr="00487927" w:rsidRDefault="0061524D" w:rsidP="001B2204">
            <w:pPr>
              <w:jc w:val="center"/>
              <w:rPr>
                <w:rFonts w:cstheme="minorHAnsi"/>
                <w:szCs w:val="20"/>
              </w:rPr>
            </w:pPr>
          </w:p>
        </w:tc>
      </w:tr>
      <w:tr w:rsidR="0061524D" w:rsidRPr="00487927" w14:paraId="223698BA" w14:textId="02237E03" w:rsidTr="0061524D">
        <w:tc>
          <w:tcPr>
            <w:tcW w:w="1255" w:type="dxa"/>
          </w:tcPr>
          <w:p w14:paraId="33CFD490" w14:textId="77777777" w:rsidR="0061524D" w:rsidRPr="00283A38" w:rsidRDefault="0061524D" w:rsidP="001B2204">
            <w:pPr>
              <w:jc w:val="center"/>
              <w:rPr>
                <w:szCs w:val="20"/>
              </w:rPr>
            </w:pPr>
            <w:r>
              <w:rPr>
                <w:szCs w:val="20"/>
              </w:rPr>
              <w:t>1</w:t>
            </w:r>
            <w:r w:rsidRPr="00283A38">
              <w:rPr>
                <w:szCs w:val="20"/>
              </w:rPr>
              <w:t>508_01</w:t>
            </w:r>
          </w:p>
        </w:tc>
        <w:tc>
          <w:tcPr>
            <w:tcW w:w="990" w:type="dxa"/>
          </w:tcPr>
          <w:p w14:paraId="6531D6FB" w14:textId="014A2E8B" w:rsidR="0061524D" w:rsidRPr="00487927" w:rsidRDefault="0061524D" w:rsidP="001B2204">
            <w:pPr>
              <w:jc w:val="center"/>
              <w:rPr>
                <w:rFonts w:cstheme="minorHAnsi"/>
                <w:szCs w:val="20"/>
              </w:rPr>
            </w:pPr>
            <w:r w:rsidRPr="00283A38">
              <w:rPr>
                <w:rFonts w:cstheme="minorHAnsi"/>
                <w:szCs w:val="20"/>
              </w:rPr>
              <w:t>•</w:t>
            </w:r>
          </w:p>
        </w:tc>
        <w:tc>
          <w:tcPr>
            <w:tcW w:w="990" w:type="dxa"/>
          </w:tcPr>
          <w:p w14:paraId="471A6DA8" w14:textId="56DFDD18" w:rsidR="0061524D" w:rsidRPr="00487927" w:rsidRDefault="0061524D" w:rsidP="001B2204">
            <w:pPr>
              <w:jc w:val="center"/>
              <w:rPr>
                <w:rFonts w:cstheme="minorHAnsi"/>
                <w:szCs w:val="20"/>
              </w:rPr>
            </w:pPr>
          </w:p>
        </w:tc>
        <w:tc>
          <w:tcPr>
            <w:tcW w:w="990" w:type="dxa"/>
          </w:tcPr>
          <w:p w14:paraId="57C95945" w14:textId="77777777" w:rsidR="0061524D" w:rsidRPr="00487927" w:rsidRDefault="0061524D" w:rsidP="001B2204">
            <w:pPr>
              <w:jc w:val="center"/>
              <w:rPr>
                <w:rFonts w:cstheme="minorHAnsi"/>
                <w:szCs w:val="20"/>
              </w:rPr>
            </w:pPr>
          </w:p>
        </w:tc>
        <w:tc>
          <w:tcPr>
            <w:tcW w:w="990" w:type="dxa"/>
          </w:tcPr>
          <w:p w14:paraId="78E6F059" w14:textId="52341316" w:rsidR="0061524D" w:rsidRPr="00487927" w:rsidRDefault="0061524D" w:rsidP="001B2204">
            <w:pPr>
              <w:jc w:val="center"/>
              <w:rPr>
                <w:rFonts w:cstheme="minorHAnsi"/>
                <w:szCs w:val="20"/>
              </w:rPr>
            </w:pPr>
            <w:r w:rsidRPr="00283A38">
              <w:rPr>
                <w:rFonts w:cstheme="minorHAnsi"/>
                <w:szCs w:val="20"/>
              </w:rPr>
              <w:t>•</w:t>
            </w:r>
          </w:p>
        </w:tc>
        <w:tc>
          <w:tcPr>
            <w:tcW w:w="990" w:type="dxa"/>
          </w:tcPr>
          <w:p w14:paraId="5BED9B99" w14:textId="66201C34" w:rsidR="0061524D" w:rsidRPr="00487927" w:rsidRDefault="0061524D" w:rsidP="001B2204">
            <w:pPr>
              <w:jc w:val="center"/>
              <w:rPr>
                <w:rFonts w:cstheme="minorHAnsi"/>
                <w:szCs w:val="20"/>
              </w:rPr>
            </w:pPr>
          </w:p>
        </w:tc>
        <w:tc>
          <w:tcPr>
            <w:tcW w:w="990" w:type="dxa"/>
          </w:tcPr>
          <w:p w14:paraId="4577270E" w14:textId="77777777" w:rsidR="0061524D" w:rsidRPr="00487927" w:rsidRDefault="0061524D" w:rsidP="001B2204">
            <w:pPr>
              <w:jc w:val="center"/>
              <w:rPr>
                <w:rFonts w:cstheme="minorHAnsi"/>
                <w:szCs w:val="20"/>
              </w:rPr>
            </w:pPr>
          </w:p>
        </w:tc>
        <w:tc>
          <w:tcPr>
            <w:tcW w:w="1080" w:type="dxa"/>
          </w:tcPr>
          <w:p w14:paraId="04EB37DE" w14:textId="77777777" w:rsidR="0061524D" w:rsidRPr="00487927" w:rsidRDefault="0061524D" w:rsidP="001B2204">
            <w:pPr>
              <w:jc w:val="center"/>
              <w:rPr>
                <w:rFonts w:cstheme="minorHAnsi"/>
                <w:szCs w:val="20"/>
              </w:rPr>
            </w:pPr>
          </w:p>
        </w:tc>
        <w:tc>
          <w:tcPr>
            <w:tcW w:w="990" w:type="dxa"/>
          </w:tcPr>
          <w:p w14:paraId="34A1BA5D" w14:textId="77777777" w:rsidR="0061524D" w:rsidRPr="00487927" w:rsidRDefault="0061524D" w:rsidP="001B2204">
            <w:pPr>
              <w:jc w:val="center"/>
              <w:rPr>
                <w:rFonts w:cstheme="minorHAnsi"/>
                <w:szCs w:val="20"/>
              </w:rPr>
            </w:pPr>
          </w:p>
        </w:tc>
        <w:tc>
          <w:tcPr>
            <w:tcW w:w="990" w:type="dxa"/>
          </w:tcPr>
          <w:p w14:paraId="28DEEEDA" w14:textId="77777777" w:rsidR="0061524D" w:rsidRPr="00487927" w:rsidRDefault="0061524D" w:rsidP="001B2204">
            <w:pPr>
              <w:jc w:val="center"/>
              <w:rPr>
                <w:rFonts w:cstheme="minorHAnsi"/>
                <w:szCs w:val="20"/>
              </w:rPr>
            </w:pPr>
          </w:p>
        </w:tc>
        <w:tc>
          <w:tcPr>
            <w:tcW w:w="1103" w:type="dxa"/>
          </w:tcPr>
          <w:p w14:paraId="1AC66F26" w14:textId="77777777" w:rsidR="0061524D" w:rsidRPr="00487927" w:rsidRDefault="0061524D" w:rsidP="001B2204">
            <w:pPr>
              <w:jc w:val="center"/>
              <w:rPr>
                <w:rFonts w:cstheme="minorHAnsi"/>
                <w:szCs w:val="20"/>
              </w:rPr>
            </w:pPr>
          </w:p>
        </w:tc>
        <w:tc>
          <w:tcPr>
            <w:tcW w:w="1103" w:type="dxa"/>
          </w:tcPr>
          <w:p w14:paraId="26A5DC9C" w14:textId="77777777" w:rsidR="0061524D" w:rsidRPr="00487927" w:rsidRDefault="0061524D" w:rsidP="001B2204">
            <w:pPr>
              <w:jc w:val="center"/>
              <w:rPr>
                <w:rFonts w:cstheme="minorHAnsi"/>
                <w:szCs w:val="20"/>
              </w:rPr>
            </w:pPr>
          </w:p>
        </w:tc>
      </w:tr>
      <w:tr w:rsidR="0061524D" w:rsidRPr="00487927" w14:paraId="14BB298F" w14:textId="44B2DF8A" w:rsidTr="0061524D">
        <w:tc>
          <w:tcPr>
            <w:tcW w:w="1255" w:type="dxa"/>
          </w:tcPr>
          <w:p w14:paraId="18F64578" w14:textId="77777777" w:rsidR="0061524D" w:rsidRPr="00283A38" w:rsidRDefault="0061524D" w:rsidP="001B2204">
            <w:pPr>
              <w:jc w:val="center"/>
              <w:rPr>
                <w:szCs w:val="20"/>
              </w:rPr>
            </w:pPr>
            <w:r>
              <w:rPr>
                <w:szCs w:val="20"/>
              </w:rPr>
              <w:t>1</w:t>
            </w:r>
            <w:r w:rsidRPr="00283A38">
              <w:rPr>
                <w:szCs w:val="20"/>
              </w:rPr>
              <w:t>508_02</w:t>
            </w:r>
          </w:p>
        </w:tc>
        <w:tc>
          <w:tcPr>
            <w:tcW w:w="990" w:type="dxa"/>
          </w:tcPr>
          <w:p w14:paraId="64B5C722" w14:textId="15E84E89" w:rsidR="0061524D" w:rsidRPr="00487927" w:rsidRDefault="0061524D" w:rsidP="001B2204">
            <w:pPr>
              <w:jc w:val="center"/>
              <w:rPr>
                <w:rFonts w:cstheme="minorHAnsi"/>
                <w:szCs w:val="20"/>
              </w:rPr>
            </w:pPr>
            <w:r w:rsidRPr="00283A38">
              <w:rPr>
                <w:rFonts w:cstheme="minorHAnsi"/>
                <w:szCs w:val="20"/>
              </w:rPr>
              <w:t>•</w:t>
            </w:r>
          </w:p>
        </w:tc>
        <w:tc>
          <w:tcPr>
            <w:tcW w:w="990" w:type="dxa"/>
          </w:tcPr>
          <w:p w14:paraId="3AD3B8F4" w14:textId="44113F4A" w:rsidR="0061524D" w:rsidRPr="00487927" w:rsidRDefault="0061524D" w:rsidP="001B2204">
            <w:pPr>
              <w:jc w:val="center"/>
              <w:rPr>
                <w:rFonts w:cstheme="minorHAnsi"/>
                <w:szCs w:val="20"/>
              </w:rPr>
            </w:pPr>
          </w:p>
        </w:tc>
        <w:tc>
          <w:tcPr>
            <w:tcW w:w="990" w:type="dxa"/>
          </w:tcPr>
          <w:p w14:paraId="5DA4D12B" w14:textId="77777777" w:rsidR="0061524D" w:rsidRPr="00487927" w:rsidRDefault="0061524D" w:rsidP="001B2204">
            <w:pPr>
              <w:jc w:val="center"/>
              <w:rPr>
                <w:rFonts w:cstheme="minorHAnsi"/>
                <w:szCs w:val="20"/>
              </w:rPr>
            </w:pPr>
          </w:p>
        </w:tc>
        <w:tc>
          <w:tcPr>
            <w:tcW w:w="990" w:type="dxa"/>
          </w:tcPr>
          <w:p w14:paraId="55C00C8F" w14:textId="32CD1A52" w:rsidR="0061524D" w:rsidRPr="00487927" w:rsidRDefault="0061524D" w:rsidP="001B2204">
            <w:pPr>
              <w:jc w:val="center"/>
              <w:rPr>
                <w:rFonts w:cstheme="minorHAnsi"/>
                <w:szCs w:val="20"/>
              </w:rPr>
            </w:pPr>
            <w:r w:rsidRPr="00283A38">
              <w:rPr>
                <w:rFonts w:cstheme="minorHAnsi"/>
                <w:szCs w:val="20"/>
              </w:rPr>
              <w:t>•</w:t>
            </w:r>
          </w:p>
        </w:tc>
        <w:tc>
          <w:tcPr>
            <w:tcW w:w="990" w:type="dxa"/>
          </w:tcPr>
          <w:p w14:paraId="676B307F" w14:textId="4E9F7108" w:rsidR="0061524D" w:rsidRPr="00487927" w:rsidRDefault="0061524D" w:rsidP="001B2204">
            <w:pPr>
              <w:jc w:val="center"/>
              <w:rPr>
                <w:rFonts w:cstheme="minorHAnsi"/>
                <w:szCs w:val="20"/>
              </w:rPr>
            </w:pPr>
          </w:p>
        </w:tc>
        <w:tc>
          <w:tcPr>
            <w:tcW w:w="990" w:type="dxa"/>
          </w:tcPr>
          <w:p w14:paraId="16305966" w14:textId="77777777" w:rsidR="0061524D" w:rsidRPr="00487927" w:rsidRDefault="0061524D" w:rsidP="001B2204">
            <w:pPr>
              <w:jc w:val="center"/>
              <w:rPr>
                <w:rFonts w:cstheme="minorHAnsi"/>
                <w:szCs w:val="20"/>
              </w:rPr>
            </w:pPr>
          </w:p>
        </w:tc>
        <w:tc>
          <w:tcPr>
            <w:tcW w:w="1080" w:type="dxa"/>
          </w:tcPr>
          <w:p w14:paraId="583D428F" w14:textId="77777777" w:rsidR="0061524D" w:rsidRPr="00487927" w:rsidRDefault="0061524D" w:rsidP="001B2204">
            <w:pPr>
              <w:jc w:val="center"/>
              <w:rPr>
                <w:rFonts w:cstheme="minorHAnsi"/>
                <w:szCs w:val="20"/>
              </w:rPr>
            </w:pPr>
          </w:p>
        </w:tc>
        <w:tc>
          <w:tcPr>
            <w:tcW w:w="990" w:type="dxa"/>
          </w:tcPr>
          <w:p w14:paraId="6B50CE53" w14:textId="77777777" w:rsidR="0061524D" w:rsidRPr="00487927" w:rsidRDefault="0061524D" w:rsidP="001B2204">
            <w:pPr>
              <w:jc w:val="center"/>
              <w:rPr>
                <w:rFonts w:cstheme="minorHAnsi"/>
                <w:szCs w:val="20"/>
              </w:rPr>
            </w:pPr>
          </w:p>
        </w:tc>
        <w:tc>
          <w:tcPr>
            <w:tcW w:w="990" w:type="dxa"/>
          </w:tcPr>
          <w:p w14:paraId="782352D3" w14:textId="77777777" w:rsidR="0061524D" w:rsidRPr="00487927" w:rsidRDefault="0061524D" w:rsidP="001B2204">
            <w:pPr>
              <w:jc w:val="center"/>
              <w:rPr>
                <w:rFonts w:cstheme="minorHAnsi"/>
                <w:szCs w:val="20"/>
              </w:rPr>
            </w:pPr>
          </w:p>
        </w:tc>
        <w:tc>
          <w:tcPr>
            <w:tcW w:w="1103" w:type="dxa"/>
          </w:tcPr>
          <w:p w14:paraId="05479405" w14:textId="77777777" w:rsidR="0061524D" w:rsidRPr="00487927" w:rsidRDefault="0061524D" w:rsidP="001B2204">
            <w:pPr>
              <w:jc w:val="center"/>
              <w:rPr>
                <w:rFonts w:cstheme="minorHAnsi"/>
                <w:szCs w:val="20"/>
              </w:rPr>
            </w:pPr>
          </w:p>
        </w:tc>
        <w:tc>
          <w:tcPr>
            <w:tcW w:w="1103" w:type="dxa"/>
          </w:tcPr>
          <w:p w14:paraId="1D3692EB" w14:textId="77777777" w:rsidR="0061524D" w:rsidRPr="00487927" w:rsidRDefault="0061524D" w:rsidP="001B2204">
            <w:pPr>
              <w:jc w:val="center"/>
              <w:rPr>
                <w:rFonts w:cstheme="minorHAnsi"/>
                <w:szCs w:val="20"/>
              </w:rPr>
            </w:pPr>
          </w:p>
        </w:tc>
      </w:tr>
      <w:tr w:rsidR="0061524D" w:rsidRPr="00487927" w14:paraId="10F0FD96" w14:textId="19A4AFF6" w:rsidTr="0061524D">
        <w:tc>
          <w:tcPr>
            <w:tcW w:w="1255" w:type="dxa"/>
          </w:tcPr>
          <w:p w14:paraId="47B68A87" w14:textId="77777777" w:rsidR="0061524D" w:rsidRPr="00283A38" w:rsidRDefault="0061524D" w:rsidP="001B2204">
            <w:pPr>
              <w:jc w:val="center"/>
              <w:rPr>
                <w:szCs w:val="20"/>
              </w:rPr>
            </w:pPr>
            <w:r>
              <w:rPr>
                <w:szCs w:val="20"/>
              </w:rPr>
              <w:t>1</w:t>
            </w:r>
            <w:r w:rsidRPr="00283A38">
              <w:rPr>
                <w:szCs w:val="20"/>
              </w:rPr>
              <w:t>509_01</w:t>
            </w:r>
          </w:p>
        </w:tc>
        <w:tc>
          <w:tcPr>
            <w:tcW w:w="990" w:type="dxa"/>
          </w:tcPr>
          <w:p w14:paraId="5BB8E07F" w14:textId="0C198E8D" w:rsidR="0061524D" w:rsidRPr="00487927" w:rsidRDefault="0061524D" w:rsidP="001B2204">
            <w:pPr>
              <w:jc w:val="center"/>
              <w:rPr>
                <w:rFonts w:cstheme="minorHAnsi"/>
                <w:szCs w:val="20"/>
              </w:rPr>
            </w:pPr>
            <w:r w:rsidRPr="00283A38">
              <w:rPr>
                <w:rFonts w:cstheme="minorHAnsi"/>
                <w:szCs w:val="20"/>
              </w:rPr>
              <w:t>•</w:t>
            </w:r>
          </w:p>
        </w:tc>
        <w:tc>
          <w:tcPr>
            <w:tcW w:w="990" w:type="dxa"/>
          </w:tcPr>
          <w:p w14:paraId="40ED3A84" w14:textId="2CA5479B" w:rsidR="0061524D" w:rsidRPr="00487927" w:rsidRDefault="0061524D" w:rsidP="001B2204">
            <w:pPr>
              <w:jc w:val="center"/>
              <w:rPr>
                <w:rFonts w:cstheme="minorHAnsi"/>
                <w:szCs w:val="20"/>
              </w:rPr>
            </w:pPr>
          </w:p>
        </w:tc>
        <w:tc>
          <w:tcPr>
            <w:tcW w:w="990" w:type="dxa"/>
          </w:tcPr>
          <w:p w14:paraId="74B2591C" w14:textId="77777777" w:rsidR="0061524D" w:rsidRPr="00487927" w:rsidRDefault="0061524D" w:rsidP="001B2204">
            <w:pPr>
              <w:jc w:val="center"/>
              <w:rPr>
                <w:rFonts w:cstheme="minorHAnsi"/>
                <w:szCs w:val="20"/>
              </w:rPr>
            </w:pPr>
          </w:p>
        </w:tc>
        <w:tc>
          <w:tcPr>
            <w:tcW w:w="990" w:type="dxa"/>
          </w:tcPr>
          <w:p w14:paraId="1CC2FA16" w14:textId="017781C7" w:rsidR="0061524D" w:rsidRPr="00487927" w:rsidRDefault="0061524D" w:rsidP="001B2204">
            <w:pPr>
              <w:jc w:val="center"/>
              <w:rPr>
                <w:rFonts w:cstheme="minorHAnsi"/>
                <w:szCs w:val="20"/>
              </w:rPr>
            </w:pPr>
            <w:r w:rsidRPr="00283A38">
              <w:rPr>
                <w:rFonts w:cstheme="minorHAnsi"/>
                <w:szCs w:val="20"/>
              </w:rPr>
              <w:t>•</w:t>
            </w:r>
          </w:p>
        </w:tc>
        <w:tc>
          <w:tcPr>
            <w:tcW w:w="990" w:type="dxa"/>
          </w:tcPr>
          <w:p w14:paraId="67EAB776" w14:textId="43AE9CD2" w:rsidR="0061524D" w:rsidRPr="00487927" w:rsidRDefault="0061524D" w:rsidP="001B2204">
            <w:pPr>
              <w:jc w:val="center"/>
              <w:rPr>
                <w:rFonts w:cstheme="minorHAnsi"/>
                <w:szCs w:val="20"/>
              </w:rPr>
            </w:pPr>
          </w:p>
        </w:tc>
        <w:tc>
          <w:tcPr>
            <w:tcW w:w="990" w:type="dxa"/>
          </w:tcPr>
          <w:p w14:paraId="328D1E15" w14:textId="77777777" w:rsidR="0061524D" w:rsidRPr="00487927" w:rsidRDefault="0061524D" w:rsidP="001B2204">
            <w:pPr>
              <w:jc w:val="center"/>
              <w:rPr>
                <w:rFonts w:cstheme="minorHAnsi"/>
                <w:szCs w:val="20"/>
              </w:rPr>
            </w:pPr>
          </w:p>
        </w:tc>
        <w:tc>
          <w:tcPr>
            <w:tcW w:w="1080" w:type="dxa"/>
          </w:tcPr>
          <w:p w14:paraId="4DB3ABC7" w14:textId="77777777" w:rsidR="0061524D" w:rsidRPr="00487927" w:rsidRDefault="0061524D" w:rsidP="001B2204">
            <w:pPr>
              <w:jc w:val="center"/>
              <w:rPr>
                <w:rFonts w:cstheme="minorHAnsi"/>
                <w:szCs w:val="20"/>
              </w:rPr>
            </w:pPr>
          </w:p>
        </w:tc>
        <w:tc>
          <w:tcPr>
            <w:tcW w:w="990" w:type="dxa"/>
          </w:tcPr>
          <w:p w14:paraId="51F3B742" w14:textId="77777777" w:rsidR="0061524D" w:rsidRPr="00487927" w:rsidRDefault="0061524D" w:rsidP="001B2204">
            <w:pPr>
              <w:jc w:val="center"/>
              <w:rPr>
                <w:rFonts w:cstheme="minorHAnsi"/>
                <w:szCs w:val="20"/>
              </w:rPr>
            </w:pPr>
          </w:p>
        </w:tc>
        <w:tc>
          <w:tcPr>
            <w:tcW w:w="990" w:type="dxa"/>
          </w:tcPr>
          <w:p w14:paraId="2E84123C" w14:textId="77777777" w:rsidR="0061524D" w:rsidRPr="00487927" w:rsidRDefault="0061524D" w:rsidP="001B2204">
            <w:pPr>
              <w:jc w:val="center"/>
              <w:rPr>
                <w:rFonts w:cstheme="minorHAnsi"/>
                <w:szCs w:val="20"/>
              </w:rPr>
            </w:pPr>
          </w:p>
        </w:tc>
        <w:tc>
          <w:tcPr>
            <w:tcW w:w="1103" w:type="dxa"/>
          </w:tcPr>
          <w:p w14:paraId="550026E3" w14:textId="77777777" w:rsidR="0061524D" w:rsidRPr="00487927" w:rsidRDefault="0061524D" w:rsidP="001B2204">
            <w:pPr>
              <w:jc w:val="center"/>
              <w:rPr>
                <w:rFonts w:cstheme="minorHAnsi"/>
                <w:szCs w:val="20"/>
              </w:rPr>
            </w:pPr>
          </w:p>
        </w:tc>
        <w:tc>
          <w:tcPr>
            <w:tcW w:w="1103" w:type="dxa"/>
          </w:tcPr>
          <w:p w14:paraId="5DFF2018" w14:textId="77777777" w:rsidR="0061524D" w:rsidRPr="00487927" w:rsidRDefault="0061524D" w:rsidP="001B2204">
            <w:pPr>
              <w:jc w:val="center"/>
              <w:rPr>
                <w:rFonts w:cstheme="minorHAnsi"/>
                <w:szCs w:val="20"/>
              </w:rPr>
            </w:pPr>
          </w:p>
        </w:tc>
      </w:tr>
      <w:tr w:rsidR="0061524D" w:rsidRPr="00487927" w14:paraId="004B7923" w14:textId="064A04AF" w:rsidTr="0061524D">
        <w:tc>
          <w:tcPr>
            <w:tcW w:w="1255" w:type="dxa"/>
          </w:tcPr>
          <w:p w14:paraId="30EA0D00" w14:textId="77777777" w:rsidR="0061524D" w:rsidRPr="00283A38" w:rsidRDefault="0061524D" w:rsidP="001B2204">
            <w:pPr>
              <w:jc w:val="center"/>
              <w:rPr>
                <w:szCs w:val="20"/>
              </w:rPr>
            </w:pPr>
            <w:r>
              <w:rPr>
                <w:szCs w:val="20"/>
              </w:rPr>
              <w:t>1</w:t>
            </w:r>
            <w:r w:rsidRPr="00283A38">
              <w:rPr>
                <w:szCs w:val="20"/>
              </w:rPr>
              <w:t>509_02</w:t>
            </w:r>
          </w:p>
        </w:tc>
        <w:tc>
          <w:tcPr>
            <w:tcW w:w="990" w:type="dxa"/>
          </w:tcPr>
          <w:p w14:paraId="530841BE" w14:textId="4B7E7FB7" w:rsidR="0061524D" w:rsidRPr="00487927" w:rsidRDefault="0061524D" w:rsidP="001B2204">
            <w:pPr>
              <w:jc w:val="center"/>
              <w:rPr>
                <w:rFonts w:cstheme="minorHAnsi"/>
                <w:szCs w:val="20"/>
              </w:rPr>
            </w:pPr>
            <w:r w:rsidRPr="00283A38">
              <w:rPr>
                <w:rFonts w:cstheme="minorHAnsi"/>
                <w:szCs w:val="20"/>
              </w:rPr>
              <w:t>•</w:t>
            </w:r>
          </w:p>
        </w:tc>
        <w:tc>
          <w:tcPr>
            <w:tcW w:w="990" w:type="dxa"/>
          </w:tcPr>
          <w:p w14:paraId="1E01838E" w14:textId="5E894426" w:rsidR="0061524D" w:rsidRPr="00487927" w:rsidRDefault="0061524D" w:rsidP="001B2204">
            <w:pPr>
              <w:jc w:val="center"/>
              <w:rPr>
                <w:rFonts w:cstheme="minorHAnsi"/>
                <w:szCs w:val="20"/>
              </w:rPr>
            </w:pPr>
          </w:p>
        </w:tc>
        <w:tc>
          <w:tcPr>
            <w:tcW w:w="990" w:type="dxa"/>
          </w:tcPr>
          <w:p w14:paraId="2FD9A72E" w14:textId="77777777" w:rsidR="0061524D" w:rsidRPr="00487927" w:rsidRDefault="0061524D" w:rsidP="001B2204">
            <w:pPr>
              <w:jc w:val="center"/>
              <w:rPr>
                <w:rFonts w:cstheme="minorHAnsi"/>
                <w:szCs w:val="20"/>
              </w:rPr>
            </w:pPr>
          </w:p>
        </w:tc>
        <w:tc>
          <w:tcPr>
            <w:tcW w:w="990" w:type="dxa"/>
          </w:tcPr>
          <w:p w14:paraId="5D511BB0" w14:textId="60BA556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B20AE29" w14:textId="7F00D0A4" w:rsidR="0061524D" w:rsidRPr="00487927" w:rsidRDefault="0061524D" w:rsidP="001B2204">
            <w:pPr>
              <w:jc w:val="center"/>
              <w:rPr>
                <w:rFonts w:cstheme="minorHAnsi"/>
                <w:szCs w:val="20"/>
              </w:rPr>
            </w:pPr>
          </w:p>
        </w:tc>
        <w:tc>
          <w:tcPr>
            <w:tcW w:w="990" w:type="dxa"/>
          </w:tcPr>
          <w:p w14:paraId="6FC630FC" w14:textId="77777777" w:rsidR="0061524D" w:rsidRPr="00487927" w:rsidRDefault="0061524D" w:rsidP="001B2204">
            <w:pPr>
              <w:jc w:val="center"/>
              <w:rPr>
                <w:rFonts w:cstheme="minorHAnsi"/>
                <w:szCs w:val="20"/>
              </w:rPr>
            </w:pPr>
          </w:p>
        </w:tc>
        <w:tc>
          <w:tcPr>
            <w:tcW w:w="1080" w:type="dxa"/>
          </w:tcPr>
          <w:p w14:paraId="0C116187" w14:textId="77777777" w:rsidR="0061524D" w:rsidRPr="00487927" w:rsidRDefault="0061524D" w:rsidP="001B2204">
            <w:pPr>
              <w:jc w:val="center"/>
              <w:rPr>
                <w:rFonts w:cstheme="minorHAnsi"/>
                <w:szCs w:val="20"/>
              </w:rPr>
            </w:pPr>
          </w:p>
        </w:tc>
        <w:tc>
          <w:tcPr>
            <w:tcW w:w="990" w:type="dxa"/>
          </w:tcPr>
          <w:p w14:paraId="2120A50A" w14:textId="77777777" w:rsidR="0061524D" w:rsidRPr="00487927" w:rsidRDefault="0061524D" w:rsidP="001B2204">
            <w:pPr>
              <w:jc w:val="center"/>
              <w:rPr>
                <w:rFonts w:cstheme="minorHAnsi"/>
                <w:szCs w:val="20"/>
              </w:rPr>
            </w:pPr>
          </w:p>
        </w:tc>
        <w:tc>
          <w:tcPr>
            <w:tcW w:w="990" w:type="dxa"/>
          </w:tcPr>
          <w:p w14:paraId="253F78C9" w14:textId="77777777" w:rsidR="0061524D" w:rsidRPr="00487927" w:rsidRDefault="0061524D" w:rsidP="001B2204">
            <w:pPr>
              <w:jc w:val="center"/>
              <w:rPr>
                <w:rFonts w:cstheme="minorHAnsi"/>
                <w:szCs w:val="20"/>
              </w:rPr>
            </w:pPr>
          </w:p>
        </w:tc>
        <w:tc>
          <w:tcPr>
            <w:tcW w:w="1103" w:type="dxa"/>
          </w:tcPr>
          <w:p w14:paraId="2389BAA6" w14:textId="77777777" w:rsidR="0061524D" w:rsidRPr="00487927" w:rsidRDefault="0061524D" w:rsidP="001B2204">
            <w:pPr>
              <w:jc w:val="center"/>
              <w:rPr>
                <w:rFonts w:cstheme="minorHAnsi"/>
                <w:szCs w:val="20"/>
              </w:rPr>
            </w:pPr>
          </w:p>
        </w:tc>
        <w:tc>
          <w:tcPr>
            <w:tcW w:w="1103" w:type="dxa"/>
          </w:tcPr>
          <w:p w14:paraId="60A269BD" w14:textId="77777777" w:rsidR="0061524D" w:rsidRPr="00487927" w:rsidRDefault="0061524D" w:rsidP="001B2204">
            <w:pPr>
              <w:jc w:val="center"/>
              <w:rPr>
                <w:rFonts w:cstheme="minorHAnsi"/>
                <w:szCs w:val="20"/>
              </w:rPr>
            </w:pPr>
          </w:p>
        </w:tc>
      </w:tr>
      <w:tr w:rsidR="0061524D" w:rsidRPr="00487927" w14:paraId="2CF5002F" w14:textId="2D76A060" w:rsidTr="0061524D">
        <w:tc>
          <w:tcPr>
            <w:tcW w:w="1255" w:type="dxa"/>
          </w:tcPr>
          <w:p w14:paraId="023717C7" w14:textId="77777777" w:rsidR="0061524D" w:rsidRPr="00283A38" w:rsidRDefault="0061524D" w:rsidP="001B2204">
            <w:pPr>
              <w:jc w:val="center"/>
              <w:rPr>
                <w:szCs w:val="20"/>
              </w:rPr>
            </w:pPr>
            <w:r>
              <w:rPr>
                <w:szCs w:val="20"/>
              </w:rPr>
              <w:t>1</w:t>
            </w:r>
            <w:r w:rsidRPr="00283A38">
              <w:rPr>
                <w:szCs w:val="20"/>
              </w:rPr>
              <w:t>509_03</w:t>
            </w:r>
          </w:p>
        </w:tc>
        <w:tc>
          <w:tcPr>
            <w:tcW w:w="990" w:type="dxa"/>
          </w:tcPr>
          <w:p w14:paraId="6319EB5D" w14:textId="4EF6726C" w:rsidR="0061524D" w:rsidRPr="00487927" w:rsidRDefault="0061524D" w:rsidP="001B2204">
            <w:pPr>
              <w:jc w:val="center"/>
              <w:rPr>
                <w:rFonts w:cstheme="minorHAnsi"/>
                <w:szCs w:val="20"/>
              </w:rPr>
            </w:pPr>
            <w:r w:rsidRPr="00283A38">
              <w:rPr>
                <w:rFonts w:cstheme="minorHAnsi"/>
                <w:szCs w:val="20"/>
              </w:rPr>
              <w:t>•</w:t>
            </w:r>
          </w:p>
        </w:tc>
        <w:tc>
          <w:tcPr>
            <w:tcW w:w="990" w:type="dxa"/>
          </w:tcPr>
          <w:p w14:paraId="1697EBA3" w14:textId="7ECEEAFD" w:rsidR="0061524D" w:rsidRPr="00487927" w:rsidRDefault="0061524D" w:rsidP="001B2204">
            <w:pPr>
              <w:jc w:val="center"/>
              <w:rPr>
                <w:rFonts w:cstheme="minorHAnsi"/>
                <w:szCs w:val="20"/>
              </w:rPr>
            </w:pPr>
          </w:p>
        </w:tc>
        <w:tc>
          <w:tcPr>
            <w:tcW w:w="990" w:type="dxa"/>
          </w:tcPr>
          <w:p w14:paraId="36D44462" w14:textId="77777777" w:rsidR="0061524D" w:rsidRPr="00487927" w:rsidRDefault="0061524D" w:rsidP="001B2204">
            <w:pPr>
              <w:jc w:val="center"/>
              <w:rPr>
                <w:rFonts w:cstheme="minorHAnsi"/>
                <w:szCs w:val="20"/>
              </w:rPr>
            </w:pPr>
          </w:p>
        </w:tc>
        <w:tc>
          <w:tcPr>
            <w:tcW w:w="990" w:type="dxa"/>
          </w:tcPr>
          <w:p w14:paraId="167A8096" w14:textId="676C48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5D379B7C" w14:textId="0BA00F60" w:rsidR="0061524D" w:rsidRPr="00487927" w:rsidRDefault="0061524D" w:rsidP="001B2204">
            <w:pPr>
              <w:jc w:val="center"/>
              <w:rPr>
                <w:rFonts w:cstheme="minorHAnsi"/>
                <w:szCs w:val="20"/>
              </w:rPr>
            </w:pPr>
          </w:p>
        </w:tc>
        <w:tc>
          <w:tcPr>
            <w:tcW w:w="990" w:type="dxa"/>
          </w:tcPr>
          <w:p w14:paraId="3954BD02" w14:textId="77777777" w:rsidR="0061524D" w:rsidRPr="00487927" w:rsidRDefault="0061524D" w:rsidP="001B2204">
            <w:pPr>
              <w:jc w:val="center"/>
              <w:rPr>
                <w:rFonts w:cstheme="minorHAnsi"/>
                <w:szCs w:val="20"/>
              </w:rPr>
            </w:pPr>
          </w:p>
        </w:tc>
        <w:tc>
          <w:tcPr>
            <w:tcW w:w="1080" w:type="dxa"/>
          </w:tcPr>
          <w:p w14:paraId="0548FA88" w14:textId="77777777" w:rsidR="0061524D" w:rsidRPr="00487927" w:rsidRDefault="0061524D" w:rsidP="001B2204">
            <w:pPr>
              <w:jc w:val="center"/>
              <w:rPr>
                <w:rFonts w:cstheme="minorHAnsi"/>
                <w:szCs w:val="20"/>
              </w:rPr>
            </w:pPr>
          </w:p>
        </w:tc>
        <w:tc>
          <w:tcPr>
            <w:tcW w:w="990" w:type="dxa"/>
          </w:tcPr>
          <w:p w14:paraId="4703C0E1" w14:textId="77777777" w:rsidR="0061524D" w:rsidRPr="00487927" w:rsidRDefault="0061524D" w:rsidP="001B2204">
            <w:pPr>
              <w:jc w:val="center"/>
              <w:rPr>
                <w:rFonts w:cstheme="minorHAnsi"/>
                <w:szCs w:val="20"/>
              </w:rPr>
            </w:pPr>
          </w:p>
        </w:tc>
        <w:tc>
          <w:tcPr>
            <w:tcW w:w="990" w:type="dxa"/>
          </w:tcPr>
          <w:p w14:paraId="79A300A6" w14:textId="77777777" w:rsidR="0061524D" w:rsidRPr="00487927" w:rsidRDefault="0061524D" w:rsidP="001B2204">
            <w:pPr>
              <w:jc w:val="center"/>
              <w:rPr>
                <w:rFonts w:cstheme="minorHAnsi"/>
                <w:szCs w:val="20"/>
              </w:rPr>
            </w:pPr>
          </w:p>
        </w:tc>
        <w:tc>
          <w:tcPr>
            <w:tcW w:w="1103" w:type="dxa"/>
          </w:tcPr>
          <w:p w14:paraId="6837C565" w14:textId="77777777" w:rsidR="0061524D" w:rsidRPr="00487927" w:rsidRDefault="0061524D" w:rsidP="001B2204">
            <w:pPr>
              <w:jc w:val="center"/>
              <w:rPr>
                <w:rFonts w:cstheme="minorHAnsi"/>
                <w:szCs w:val="20"/>
              </w:rPr>
            </w:pPr>
          </w:p>
        </w:tc>
        <w:tc>
          <w:tcPr>
            <w:tcW w:w="1103" w:type="dxa"/>
          </w:tcPr>
          <w:p w14:paraId="3AF35C1D" w14:textId="77777777" w:rsidR="0061524D" w:rsidRPr="00487927" w:rsidRDefault="0061524D" w:rsidP="001B2204">
            <w:pPr>
              <w:jc w:val="center"/>
              <w:rPr>
                <w:rFonts w:cstheme="minorHAnsi"/>
                <w:szCs w:val="20"/>
              </w:rPr>
            </w:pPr>
          </w:p>
        </w:tc>
      </w:tr>
      <w:tr w:rsidR="0061524D" w:rsidRPr="00487927" w14:paraId="2A97B919" w14:textId="01CF818E" w:rsidTr="0061524D">
        <w:tc>
          <w:tcPr>
            <w:tcW w:w="1255" w:type="dxa"/>
          </w:tcPr>
          <w:p w14:paraId="1F538744" w14:textId="77777777" w:rsidR="0061524D" w:rsidRPr="00283A38" w:rsidRDefault="0061524D" w:rsidP="001B2204">
            <w:pPr>
              <w:jc w:val="center"/>
              <w:rPr>
                <w:szCs w:val="20"/>
              </w:rPr>
            </w:pPr>
            <w:r>
              <w:rPr>
                <w:szCs w:val="20"/>
              </w:rPr>
              <w:t>1</w:t>
            </w:r>
            <w:r w:rsidRPr="00283A38">
              <w:rPr>
                <w:szCs w:val="20"/>
              </w:rPr>
              <w:t>509_04</w:t>
            </w:r>
          </w:p>
        </w:tc>
        <w:tc>
          <w:tcPr>
            <w:tcW w:w="990" w:type="dxa"/>
          </w:tcPr>
          <w:p w14:paraId="3466159C" w14:textId="5F9080C9" w:rsidR="0061524D" w:rsidRPr="00487927" w:rsidRDefault="0061524D" w:rsidP="001B2204">
            <w:pPr>
              <w:jc w:val="center"/>
              <w:rPr>
                <w:rFonts w:cstheme="minorHAnsi"/>
                <w:szCs w:val="20"/>
              </w:rPr>
            </w:pPr>
            <w:r w:rsidRPr="00283A38">
              <w:rPr>
                <w:rFonts w:cstheme="minorHAnsi"/>
                <w:szCs w:val="20"/>
              </w:rPr>
              <w:t>•</w:t>
            </w:r>
          </w:p>
        </w:tc>
        <w:tc>
          <w:tcPr>
            <w:tcW w:w="990" w:type="dxa"/>
          </w:tcPr>
          <w:p w14:paraId="6278F47F" w14:textId="74672793" w:rsidR="0061524D" w:rsidRPr="00487927" w:rsidRDefault="0061524D" w:rsidP="001B2204">
            <w:pPr>
              <w:jc w:val="center"/>
              <w:rPr>
                <w:rFonts w:cstheme="minorHAnsi"/>
                <w:szCs w:val="20"/>
              </w:rPr>
            </w:pPr>
          </w:p>
        </w:tc>
        <w:tc>
          <w:tcPr>
            <w:tcW w:w="990" w:type="dxa"/>
          </w:tcPr>
          <w:p w14:paraId="08FBAD9B" w14:textId="77777777" w:rsidR="0061524D" w:rsidRPr="00487927" w:rsidRDefault="0061524D" w:rsidP="001B2204">
            <w:pPr>
              <w:jc w:val="center"/>
              <w:rPr>
                <w:rFonts w:cstheme="minorHAnsi"/>
                <w:szCs w:val="20"/>
              </w:rPr>
            </w:pPr>
          </w:p>
        </w:tc>
        <w:tc>
          <w:tcPr>
            <w:tcW w:w="990" w:type="dxa"/>
          </w:tcPr>
          <w:p w14:paraId="49697154" w14:textId="401CF57A" w:rsidR="0061524D" w:rsidRPr="00487927" w:rsidRDefault="0061524D" w:rsidP="001B2204">
            <w:pPr>
              <w:jc w:val="center"/>
              <w:rPr>
                <w:rFonts w:cstheme="minorHAnsi"/>
                <w:szCs w:val="20"/>
              </w:rPr>
            </w:pPr>
            <w:r w:rsidRPr="00283A38">
              <w:rPr>
                <w:rFonts w:cstheme="minorHAnsi"/>
                <w:szCs w:val="20"/>
              </w:rPr>
              <w:t>•</w:t>
            </w:r>
          </w:p>
        </w:tc>
        <w:tc>
          <w:tcPr>
            <w:tcW w:w="990" w:type="dxa"/>
          </w:tcPr>
          <w:p w14:paraId="5548A033" w14:textId="74A3C27F" w:rsidR="0061524D" w:rsidRPr="00487927" w:rsidRDefault="0061524D" w:rsidP="001B2204">
            <w:pPr>
              <w:jc w:val="center"/>
              <w:rPr>
                <w:rFonts w:cstheme="minorHAnsi"/>
                <w:szCs w:val="20"/>
              </w:rPr>
            </w:pPr>
          </w:p>
        </w:tc>
        <w:tc>
          <w:tcPr>
            <w:tcW w:w="990" w:type="dxa"/>
          </w:tcPr>
          <w:p w14:paraId="5E36AC3A" w14:textId="77777777" w:rsidR="0061524D" w:rsidRPr="00487927" w:rsidRDefault="0061524D" w:rsidP="001B2204">
            <w:pPr>
              <w:jc w:val="center"/>
              <w:rPr>
                <w:rFonts w:cstheme="minorHAnsi"/>
                <w:szCs w:val="20"/>
              </w:rPr>
            </w:pPr>
          </w:p>
        </w:tc>
        <w:tc>
          <w:tcPr>
            <w:tcW w:w="1080" w:type="dxa"/>
          </w:tcPr>
          <w:p w14:paraId="6A41A245" w14:textId="77777777" w:rsidR="0061524D" w:rsidRPr="00487927" w:rsidRDefault="0061524D" w:rsidP="001B2204">
            <w:pPr>
              <w:jc w:val="center"/>
              <w:rPr>
                <w:rFonts w:cstheme="minorHAnsi"/>
                <w:szCs w:val="20"/>
              </w:rPr>
            </w:pPr>
          </w:p>
        </w:tc>
        <w:tc>
          <w:tcPr>
            <w:tcW w:w="990" w:type="dxa"/>
          </w:tcPr>
          <w:p w14:paraId="2D33D632" w14:textId="77777777" w:rsidR="0061524D" w:rsidRPr="00487927" w:rsidRDefault="0061524D" w:rsidP="001B2204">
            <w:pPr>
              <w:jc w:val="center"/>
              <w:rPr>
                <w:rFonts w:cstheme="minorHAnsi"/>
                <w:szCs w:val="20"/>
              </w:rPr>
            </w:pPr>
          </w:p>
        </w:tc>
        <w:tc>
          <w:tcPr>
            <w:tcW w:w="990" w:type="dxa"/>
          </w:tcPr>
          <w:p w14:paraId="6BD652BC" w14:textId="77777777" w:rsidR="0061524D" w:rsidRPr="00487927" w:rsidRDefault="0061524D" w:rsidP="001B2204">
            <w:pPr>
              <w:jc w:val="center"/>
              <w:rPr>
                <w:rFonts w:cstheme="minorHAnsi"/>
                <w:szCs w:val="20"/>
              </w:rPr>
            </w:pPr>
          </w:p>
        </w:tc>
        <w:tc>
          <w:tcPr>
            <w:tcW w:w="1103" w:type="dxa"/>
          </w:tcPr>
          <w:p w14:paraId="1CBF6917" w14:textId="77777777" w:rsidR="0061524D" w:rsidRPr="00487927" w:rsidRDefault="0061524D" w:rsidP="001B2204">
            <w:pPr>
              <w:jc w:val="center"/>
              <w:rPr>
                <w:rFonts w:cstheme="minorHAnsi"/>
                <w:szCs w:val="20"/>
              </w:rPr>
            </w:pPr>
          </w:p>
        </w:tc>
        <w:tc>
          <w:tcPr>
            <w:tcW w:w="1103" w:type="dxa"/>
          </w:tcPr>
          <w:p w14:paraId="10A9E627" w14:textId="77777777" w:rsidR="0061524D" w:rsidRPr="00487927" w:rsidRDefault="0061524D" w:rsidP="001B2204">
            <w:pPr>
              <w:jc w:val="center"/>
              <w:rPr>
                <w:rFonts w:cstheme="minorHAnsi"/>
                <w:szCs w:val="20"/>
              </w:rPr>
            </w:pPr>
          </w:p>
        </w:tc>
      </w:tr>
      <w:tr w:rsidR="0061524D" w:rsidRPr="00487927" w14:paraId="60E8A3BB" w14:textId="1EF85255" w:rsidTr="0061524D">
        <w:tc>
          <w:tcPr>
            <w:tcW w:w="1255" w:type="dxa"/>
          </w:tcPr>
          <w:p w14:paraId="60A043F3" w14:textId="77777777" w:rsidR="0061524D" w:rsidRPr="00283A38" w:rsidRDefault="0061524D" w:rsidP="001B2204">
            <w:pPr>
              <w:jc w:val="center"/>
              <w:rPr>
                <w:szCs w:val="20"/>
              </w:rPr>
            </w:pPr>
            <w:r>
              <w:rPr>
                <w:szCs w:val="20"/>
              </w:rPr>
              <w:t>1</w:t>
            </w:r>
            <w:r w:rsidRPr="00283A38">
              <w:rPr>
                <w:szCs w:val="20"/>
              </w:rPr>
              <w:t>510_01</w:t>
            </w:r>
          </w:p>
        </w:tc>
        <w:tc>
          <w:tcPr>
            <w:tcW w:w="990" w:type="dxa"/>
          </w:tcPr>
          <w:p w14:paraId="01A1A3E4" w14:textId="45A979E8"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5BBCFB" w14:textId="4B57C807" w:rsidR="0061524D" w:rsidRPr="00487927" w:rsidRDefault="0061524D" w:rsidP="001B2204">
            <w:pPr>
              <w:jc w:val="center"/>
              <w:rPr>
                <w:rFonts w:cstheme="minorHAnsi"/>
                <w:szCs w:val="20"/>
              </w:rPr>
            </w:pPr>
          </w:p>
        </w:tc>
        <w:tc>
          <w:tcPr>
            <w:tcW w:w="990" w:type="dxa"/>
          </w:tcPr>
          <w:p w14:paraId="3CF050BA" w14:textId="77777777" w:rsidR="0061524D" w:rsidRPr="00487927" w:rsidRDefault="0061524D" w:rsidP="001B2204">
            <w:pPr>
              <w:jc w:val="center"/>
              <w:rPr>
                <w:rFonts w:cstheme="minorHAnsi"/>
                <w:szCs w:val="20"/>
              </w:rPr>
            </w:pPr>
          </w:p>
        </w:tc>
        <w:tc>
          <w:tcPr>
            <w:tcW w:w="990" w:type="dxa"/>
          </w:tcPr>
          <w:p w14:paraId="085F3901" w14:textId="32021992" w:rsidR="0061524D" w:rsidRPr="00487927" w:rsidRDefault="0061524D" w:rsidP="001B2204">
            <w:pPr>
              <w:jc w:val="center"/>
              <w:rPr>
                <w:rFonts w:cstheme="minorHAnsi"/>
                <w:szCs w:val="20"/>
              </w:rPr>
            </w:pPr>
            <w:r w:rsidRPr="00283A38">
              <w:rPr>
                <w:rFonts w:cstheme="minorHAnsi"/>
                <w:szCs w:val="20"/>
              </w:rPr>
              <w:t>•</w:t>
            </w:r>
          </w:p>
        </w:tc>
        <w:tc>
          <w:tcPr>
            <w:tcW w:w="990" w:type="dxa"/>
          </w:tcPr>
          <w:p w14:paraId="7D6DE51D" w14:textId="6D2D92A2" w:rsidR="0061524D" w:rsidRPr="00487927" w:rsidRDefault="0061524D" w:rsidP="001B2204">
            <w:pPr>
              <w:jc w:val="center"/>
              <w:rPr>
                <w:rFonts w:cstheme="minorHAnsi"/>
                <w:szCs w:val="20"/>
              </w:rPr>
            </w:pPr>
          </w:p>
        </w:tc>
        <w:tc>
          <w:tcPr>
            <w:tcW w:w="990" w:type="dxa"/>
          </w:tcPr>
          <w:p w14:paraId="7BFB7428" w14:textId="77777777" w:rsidR="0061524D" w:rsidRPr="00487927" w:rsidRDefault="0061524D" w:rsidP="001B2204">
            <w:pPr>
              <w:jc w:val="center"/>
              <w:rPr>
                <w:rFonts w:cstheme="minorHAnsi"/>
                <w:szCs w:val="20"/>
              </w:rPr>
            </w:pPr>
          </w:p>
        </w:tc>
        <w:tc>
          <w:tcPr>
            <w:tcW w:w="1080" w:type="dxa"/>
          </w:tcPr>
          <w:p w14:paraId="26D235F1" w14:textId="77777777" w:rsidR="0061524D" w:rsidRPr="00487927" w:rsidRDefault="0061524D" w:rsidP="001B2204">
            <w:pPr>
              <w:jc w:val="center"/>
              <w:rPr>
                <w:rFonts w:cstheme="minorHAnsi"/>
                <w:szCs w:val="20"/>
              </w:rPr>
            </w:pPr>
          </w:p>
        </w:tc>
        <w:tc>
          <w:tcPr>
            <w:tcW w:w="990" w:type="dxa"/>
          </w:tcPr>
          <w:p w14:paraId="6069161B" w14:textId="77777777" w:rsidR="0061524D" w:rsidRPr="00487927" w:rsidRDefault="0061524D" w:rsidP="001B2204">
            <w:pPr>
              <w:jc w:val="center"/>
              <w:rPr>
                <w:rFonts w:cstheme="minorHAnsi"/>
                <w:szCs w:val="20"/>
              </w:rPr>
            </w:pPr>
          </w:p>
        </w:tc>
        <w:tc>
          <w:tcPr>
            <w:tcW w:w="990" w:type="dxa"/>
          </w:tcPr>
          <w:p w14:paraId="26C6FCC5" w14:textId="77777777" w:rsidR="0061524D" w:rsidRPr="00487927" w:rsidRDefault="0061524D" w:rsidP="001B2204">
            <w:pPr>
              <w:jc w:val="center"/>
              <w:rPr>
                <w:rFonts w:cstheme="minorHAnsi"/>
                <w:szCs w:val="20"/>
              </w:rPr>
            </w:pPr>
          </w:p>
        </w:tc>
        <w:tc>
          <w:tcPr>
            <w:tcW w:w="1103" w:type="dxa"/>
          </w:tcPr>
          <w:p w14:paraId="1150884B" w14:textId="77777777" w:rsidR="0061524D" w:rsidRPr="00487927" w:rsidRDefault="0061524D" w:rsidP="001B2204">
            <w:pPr>
              <w:jc w:val="center"/>
              <w:rPr>
                <w:rFonts w:cstheme="minorHAnsi"/>
                <w:szCs w:val="20"/>
              </w:rPr>
            </w:pPr>
          </w:p>
        </w:tc>
        <w:tc>
          <w:tcPr>
            <w:tcW w:w="1103" w:type="dxa"/>
          </w:tcPr>
          <w:p w14:paraId="377B4991" w14:textId="77777777" w:rsidR="0061524D" w:rsidRPr="00487927" w:rsidRDefault="0061524D" w:rsidP="001B2204">
            <w:pPr>
              <w:jc w:val="center"/>
              <w:rPr>
                <w:rFonts w:cstheme="minorHAnsi"/>
                <w:szCs w:val="20"/>
              </w:rPr>
            </w:pPr>
          </w:p>
        </w:tc>
      </w:tr>
      <w:tr w:rsidR="0061524D" w:rsidRPr="00487927" w14:paraId="5EC10B9B" w14:textId="2BB1108A" w:rsidTr="0061524D">
        <w:tc>
          <w:tcPr>
            <w:tcW w:w="1255" w:type="dxa"/>
          </w:tcPr>
          <w:p w14:paraId="0F310680" w14:textId="77777777" w:rsidR="0061524D" w:rsidRPr="00283A38" w:rsidRDefault="0061524D" w:rsidP="001B2204">
            <w:pPr>
              <w:jc w:val="center"/>
              <w:rPr>
                <w:szCs w:val="20"/>
              </w:rPr>
            </w:pPr>
            <w:r>
              <w:rPr>
                <w:szCs w:val="20"/>
              </w:rPr>
              <w:t>1</w:t>
            </w:r>
            <w:r w:rsidRPr="00283A38">
              <w:rPr>
                <w:szCs w:val="20"/>
              </w:rPr>
              <w:t>511_01</w:t>
            </w:r>
          </w:p>
        </w:tc>
        <w:tc>
          <w:tcPr>
            <w:tcW w:w="990" w:type="dxa"/>
          </w:tcPr>
          <w:p w14:paraId="29DA6871" w14:textId="11B69FC9"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D317EB" w14:textId="31191228" w:rsidR="0061524D" w:rsidRPr="00487927" w:rsidRDefault="0061524D" w:rsidP="001B2204">
            <w:pPr>
              <w:jc w:val="center"/>
              <w:rPr>
                <w:rFonts w:cstheme="minorHAnsi"/>
                <w:szCs w:val="20"/>
              </w:rPr>
            </w:pPr>
          </w:p>
        </w:tc>
        <w:tc>
          <w:tcPr>
            <w:tcW w:w="990" w:type="dxa"/>
          </w:tcPr>
          <w:p w14:paraId="7495FB6C" w14:textId="77777777" w:rsidR="0061524D" w:rsidRPr="00487927" w:rsidRDefault="0061524D" w:rsidP="001B2204">
            <w:pPr>
              <w:jc w:val="center"/>
              <w:rPr>
                <w:rFonts w:cstheme="minorHAnsi"/>
                <w:szCs w:val="20"/>
              </w:rPr>
            </w:pPr>
          </w:p>
        </w:tc>
        <w:tc>
          <w:tcPr>
            <w:tcW w:w="990" w:type="dxa"/>
          </w:tcPr>
          <w:p w14:paraId="40AF7FB4" w14:textId="159BBE1F" w:rsidR="0061524D" w:rsidRPr="00487927" w:rsidRDefault="0061524D" w:rsidP="001B2204">
            <w:pPr>
              <w:jc w:val="center"/>
              <w:rPr>
                <w:rFonts w:cstheme="minorHAnsi"/>
                <w:szCs w:val="20"/>
              </w:rPr>
            </w:pPr>
            <w:r w:rsidRPr="00283A38">
              <w:rPr>
                <w:rFonts w:cstheme="minorHAnsi"/>
                <w:szCs w:val="20"/>
              </w:rPr>
              <w:t>•</w:t>
            </w:r>
          </w:p>
        </w:tc>
        <w:tc>
          <w:tcPr>
            <w:tcW w:w="990" w:type="dxa"/>
          </w:tcPr>
          <w:p w14:paraId="4B496DC9" w14:textId="481AA16C" w:rsidR="0061524D" w:rsidRPr="00487927" w:rsidRDefault="0061524D" w:rsidP="001B2204">
            <w:pPr>
              <w:jc w:val="center"/>
              <w:rPr>
                <w:rFonts w:cstheme="minorHAnsi"/>
                <w:szCs w:val="20"/>
              </w:rPr>
            </w:pPr>
          </w:p>
        </w:tc>
        <w:tc>
          <w:tcPr>
            <w:tcW w:w="990" w:type="dxa"/>
          </w:tcPr>
          <w:p w14:paraId="5B058292" w14:textId="77777777" w:rsidR="0061524D" w:rsidRPr="00487927" w:rsidRDefault="0061524D" w:rsidP="001B2204">
            <w:pPr>
              <w:jc w:val="center"/>
              <w:rPr>
                <w:rFonts w:cstheme="minorHAnsi"/>
                <w:szCs w:val="20"/>
              </w:rPr>
            </w:pPr>
          </w:p>
        </w:tc>
        <w:tc>
          <w:tcPr>
            <w:tcW w:w="1080" w:type="dxa"/>
          </w:tcPr>
          <w:p w14:paraId="763AF754" w14:textId="77777777" w:rsidR="0061524D" w:rsidRPr="00487927" w:rsidRDefault="0061524D" w:rsidP="001B2204">
            <w:pPr>
              <w:jc w:val="center"/>
              <w:rPr>
                <w:rFonts w:cstheme="minorHAnsi"/>
                <w:szCs w:val="20"/>
              </w:rPr>
            </w:pPr>
          </w:p>
        </w:tc>
        <w:tc>
          <w:tcPr>
            <w:tcW w:w="990" w:type="dxa"/>
          </w:tcPr>
          <w:p w14:paraId="27A4BF56" w14:textId="77777777" w:rsidR="0061524D" w:rsidRPr="00487927" w:rsidRDefault="0061524D" w:rsidP="001B2204">
            <w:pPr>
              <w:jc w:val="center"/>
              <w:rPr>
                <w:rFonts w:cstheme="minorHAnsi"/>
                <w:szCs w:val="20"/>
              </w:rPr>
            </w:pPr>
          </w:p>
        </w:tc>
        <w:tc>
          <w:tcPr>
            <w:tcW w:w="990" w:type="dxa"/>
          </w:tcPr>
          <w:p w14:paraId="1F228624" w14:textId="77777777" w:rsidR="0061524D" w:rsidRPr="00487927" w:rsidRDefault="0061524D" w:rsidP="001B2204">
            <w:pPr>
              <w:jc w:val="center"/>
              <w:rPr>
                <w:rFonts w:cstheme="minorHAnsi"/>
                <w:szCs w:val="20"/>
              </w:rPr>
            </w:pPr>
          </w:p>
        </w:tc>
        <w:tc>
          <w:tcPr>
            <w:tcW w:w="1103" w:type="dxa"/>
          </w:tcPr>
          <w:p w14:paraId="059BFD31" w14:textId="77777777" w:rsidR="0061524D" w:rsidRPr="00487927" w:rsidRDefault="0061524D" w:rsidP="001B2204">
            <w:pPr>
              <w:jc w:val="center"/>
              <w:rPr>
                <w:rFonts w:cstheme="minorHAnsi"/>
                <w:szCs w:val="20"/>
              </w:rPr>
            </w:pPr>
          </w:p>
        </w:tc>
        <w:tc>
          <w:tcPr>
            <w:tcW w:w="1103" w:type="dxa"/>
          </w:tcPr>
          <w:p w14:paraId="42D457E6" w14:textId="77777777" w:rsidR="0061524D" w:rsidRPr="00487927" w:rsidRDefault="0061524D" w:rsidP="001B2204">
            <w:pPr>
              <w:jc w:val="center"/>
              <w:rPr>
                <w:rFonts w:cstheme="minorHAnsi"/>
                <w:szCs w:val="20"/>
              </w:rPr>
            </w:pPr>
          </w:p>
        </w:tc>
      </w:tr>
      <w:tr w:rsidR="0061524D" w:rsidRPr="00487927" w14:paraId="681F29BB" w14:textId="33FC2B43" w:rsidTr="0061524D">
        <w:tc>
          <w:tcPr>
            <w:tcW w:w="1255" w:type="dxa"/>
          </w:tcPr>
          <w:p w14:paraId="177E03AD" w14:textId="77777777" w:rsidR="0061524D" w:rsidRPr="00283A38" w:rsidRDefault="0061524D" w:rsidP="001B2204">
            <w:pPr>
              <w:jc w:val="center"/>
              <w:rPr>
                <w:szCs w:val="20"/>
              </w:rPr>
            </w:pPr>
            <w:r>
              <w:rPr>
                <w:szCs w:val="20"/>
              </w:rPr>
              <w:t>1</w:t>
            </w:r>
            <w:r w:rsidRPr="00283A38">
              <w:rPr>
                <w:szCs w:val="20"/>
              </w:rPr>
              <w:t>511_02</w:t>
            </w:r>
          </w:p>
        </w:tc>
        <w:tc>
          <w:tcPr>
            <w:tcW w:w="990" w:type="dxa"/>
          </w:tcPr>
          <w:p w14:paraId="12CDA9C2" w14:textId="261CA814" w:rsidR="0061524D" w:rsidRPr="00487927" w:rsidRDefault="0061524D" w:rsidP="001B2204">
            <w:pPr>
              <w:jc w:val="center"/>
              <w:rPr>
                <w:rFonts w:cstheme="minorHAnsi"/>
                <w:szCs w:val="20"/>
              </w:rPr>
            </w:pPr>
            <w:r w:rsidRPr="00283A38">
              <w:rPr>
                <w:rFonts w:cstheme="minorHAnsi"/>
                <w:szCs w:val="20"/>
              </w:rPr>
              <w:t>•</w:t>
            </w:r>
          </w:p>
        </w:tc>
        <w:tc>
          <w:tcPr>
            <w:tcW w:w="990" w:type="dxa"/>
          </w:tcPr>
          <w:p w14:paraId="585FD00C" w14:textId="3AE58936" w:rsidR="0061524D" w:rsidRPr="00487927" w:rsidRDefault="0061524D" w:rsidP="001B2204">
            <w:pPr>
              <w:jc w:val="center"/>
              <w:rPr>
                <w:rFonts w:cstheme="minorHAnsi"/>
                <w:szCs w:val="20"/>
              </w:rPr>
            </w:pPr>
          </w:p>
        </w:tc>
        <w:tc>
          <w:tcPr>
            <w:tcW w:w="990" w:type="dxa"/>
          </w:tcPr>
          <w:p w14:paraId="5124D30E" w14:textId="77777777" w:rsidR="0061524D" w:rsidRPr="00487927" w:rsidRDefault="0061524D" w:rsidP="001B2204">
            <w:pPr>
              <w:jc w:val="center"/>
              <w:rPr>
                <w:rFonts w:cstheme="minorHAnsi"/>
                <w:szCs w:val="20"/>
              </w:rPr>
            </w:pPr>
          </w:p>
        </w:tc>
        <w:tc>
          <w:tcPr>
            <w:tcW w:w="990" w:type="dxa"/>
          </w:tcPr>
          <w:p w14:paraId="7F6CB015" w14:textId="12D97B10" w:rsidR="0061524D" w:rsidRPr="00487927" w:rsidRDefault="0061524D" w:rsidP="001B2204">
            <w:pPr>
              <w:jc w:val="center"/>
              <w:rPr>
                <w:rFonts w:cstheme="minorHAnsi"/>
                <w:szCs w:val="20"/>
              </w:rPr>
            </w:pPr>
            <w:r w:rsidRPr="00283A38">
              <w:rPr>
                <w:rFonts w:cstheme="minorHAnsi"/>
                <w:szCs w:val="20"/>
              </w:rPr>
              <w:t>•</w:t>
            </w:r>
          </w:p>
        </w:tc>
        <w:tc>
          <w:tcPr>
            <w:tcW w:w="990" w:type="dxa"/>
          </w:tcPr>
          <w:p w14:paraId="6EBD5225" w14:textId="27C30392" w:rsidR="0061524D" w:rsidRPr="00487927" w:rsidRDefault="0061524D" w:rsidP="001B2204">
            <w:pPr>
              <w:jc w:val="center"/>
              <w:rPr>
                <w:rFonts w:cstheme="minorHAnsi"/>
                <w:szCs w:val="20"/>
              </w:rPr>
            </w:pPr>
          </w:p>
        </w:tc>
        <w:tc>
          <w:tcPr>
            <w:tcW w:w="990" w:type="dxa"/>
          </w:tcPr>
          <w:p w14:paraId="700543F5" w14:textId="77777777" w:rsidR="0061524D" w:rsidRPr="00487927" w:rsidRDefault="0061524D" w:rsidP="001B2204">
            <w:pPr>
              <w:jc w:val="center"/>
              <w:rPr>
                <w:rFonts w:cstheme="minorHAnsi"/>
                <w:szCs w:val="20"/>
              </w:rPr>
            </w:pPr>
          </w:p>
        </w:tc>
        <w:tc>
          <w:tcPr>
            <w:tcW w:w="1080" w:type="dxa"/>
          </w:tcPr>
          <w:p w14:paraId="61D27A75" w14:textId="77777777" w:rsidR="0061524D" w:rsidRPr="00487927" w:rsidRDefault="0061524D" w:rsidP="001B2204">
            <w:pPr>
              <w:jc w:val="center"/>
              <w:rPr>
                <w:rFonts w:cstheme="minorHAnsi"/>
                <w:szCs w:val="20"/>
              </w:rPr>
            </w:pPr>
          </w:p>
        </w:tc>
        <w:tc>
          <w:tcPr>
            <w:tcW w:w="990" w:type="dxa"/>
          </w:tcPr>
          <w:p w14:paraId="045F3F23" w14:textId="77777777" w:rsidR="0061524D" w:rsidRPr="00487927" w:rsidRDefault="0061524D" w:rsidP="001B2204">
            <w:pPr>
              <w:jc w:val="center"/>
              <w:rPr>
                <w:rFonts w:cstheme="minorHAnsi"/>
                <w:szCs w:val="20"/>
              </w:rPr>
            </w:pPr>
          </w:p>
        </w:tc>
        <w:tc>
          <w:tcPr>
            <w:tcW w:w="990" w:type="dxa"/>
          </w:tcPr>
          <w:p w14:paraId="0B1152F5" w14:textId="77777777" w:rsidR="0061524D" w:rsidRPr="00487927" w:rsidRDefault="0061524D" w:rsidP="001B2204">
            <w:pPr>
              <w:jc w:val="center"/>
              <w:rPr>
                <w:rFonts w:cstheme="minorHAnsi"/>
                <w:szCs w:val="20"/>
              </w:rPr>
            </w:pPr>
          </w:p>
        </w:tc>
        <w:tc>
          <w:tcPr>
            <w:tcW w:w="1103" w:type="dxa"/>
          </w:tcPr>
          <w:p w14:paraId="40C54823" w14:textId="77777777" w:rsidR="0061524D" w:rsidRPr="00487927" w:rsidRDefault="0061524D" w:rsidP="001B2204">
            <w:pPr>
              <w:jc w:val="center"/>
              <w:rPr>
                <w:rFonts w:cstheme="minorHAnsi"/>
                <w:szCs w:val="20"/>
              </w:rPr>
            </w:pPr>
          </w:p>
        </w:tc>
        <w:tc>
          <w:tcPr>
            <w:tcW w:w="1103" w:type="dxa"/>
          </w:tcPr>
          <w:p w14:paraId="6C14789D" w14:textId="77777777" w:rsidR="0061524D" w:rsidRPr="00487927" w:rsidRDefault="0061524D" w:rsidP="001B2204">
            <w:pPr>
              <w:jc w:val="center"/>
              <w:rPr>
                <w:rFonts w:cstheme="minorHAnsi"/>
                <w:szCs w:val="20"/>
              </w:rPr>
            </w:pPr>
          </w:p>
        </w:tc>
      </w:tr>
      <w:tr w:rsidR="0061524D" w:rsidRPr="00487927" w14:paraId="3772EF86" w14:textId="6EF46EC7" w:rsidTr="0061524D">
        <w:tc>
          <w:tcPr>
            <w:tcW w:w="1255" w:type="dxa"/>
          </w:tcPr>
          <w:p w14:paraId="73866DFB" w14:textId="77777777" w:rsidR="0061524D" w:rsidRPr="00283A38" w:rsidRDefault="0061524D" w:rsidP="001B2204">
            <w:pPr>
              <w:jc w:val="center"/>
              <w:rPr>
                <w:szCs w:val="20"/>
              </w:rPr>
            </w:pPr>
            <w:r>
              <w:rPr>
                <w:szCs w:val="20"/>
              </w:rPr>
              <w:t>1</w:t>
            </w:r>
            <w:r w:rsidRPr="00283A38">
              <w:rPr>
                <w:szCs w:val="20"/>
              </w:rPr>
              <w:t>511_03</w:t>
            </w:r>
          </w:p>
        </w:tc>
        <w:tc>
          <w:tcPr>
            <w:tcW w:w="990" w:type="dxa"/>
          </w:tcPr>
          <w:p w14:paraId="5FB7A355" w14:textId="3468DABD" w:rsidR="0061524D" w:rsidRPr="00487927" w:rsidRDefault="0061524D" w:rsidP="001B2204">
            <w:pPr>
              <w:jc w:val="center"/>
              <w:rPr>
                <w:rFonts w:cstheme="minorHAnsi"/>
                <w:szCs w:val="20"/>
              </w:rPr>
            </w:pPr>
            <w:r w:rsidRPr="00283A38">
              <w:rPr>
                <w:rFonts w:cstheme="minorHAnsi"/>
                <w:szCs w:val="20"/>
              </w:rPr>
              <w:t>•</w:t>
            </w:r>
          </w:p>
        </w:tc>
        <w:tc>
          <w:tcPr>
            <w:tcW w:w="990" w:type="dxa"/>
          </w:tcPr>
          <w:p w14:paraId="073630C6" w14:textId="76F63E0E" w:rsidR="0061524D" w:rsidRPr="00487927" w:rsidRDefault="0061524D" w:rsidP="001B2204">
            <w:pPr>
              <w:jc w:val="center"/>
              <w:rPr>
                <w:rFonts w:cstheme="minorHAnsi"/>
                <w:szCs w:val="20"/>
              </w:rPr>
            </w:pPr>
          </w:p>
        </w:tc>
        <w:tc>
          <w:tcPr>
            <w:tcW w:w="990" w:type="dxa"/>
          </w:tcPr>
          <w:p w14:paraId="7DE6E07A" w14:textId="77777777" w:rsidR="0061524D" w:rsidRPr="00487927" w:rsidRDefault="0061524D" w:rsidP="001B2204">
            <w:pPr>
              <w:jc w:val="center"/>
              <w:rPr>
                <w:rFonts w:cstheme="minorHAnsi"/>
                <w:szCs w:val="20"/>
              </w:rPr>
            </w:pPr>
          </w:p>
        </w:tc>
        <w:tc>
          <w:tcPr>
            <w:tcW w:w="990" w:type="dxa"/>
          </w:tcPr>
          <w:p w14:paraId="6F0AE6EB" w14:textId="3C52D973"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F9BDB9" w14:textId="07AC10BD" w:rsidR="0061524D" w:rsidRPr="00487927" w:rsidRDefault="0061524D" w:rsidP="001B2204">
            <w:pPr>
              <w:jc w:val="center"/>
              <w:rPr>
                <w:rFonts w:cstheme="minorHAnsi"/>
                <w:szCs w:val="20"/>
              </w:rPr>
            </w:pPr>
          </w:p>
        </w:tc>
        <w:tc>
          <w:tcPr>
            <w:tcW w:w="990" w:type="dxa"/>
          </w:tcPr>
          <w:p w14:paraId="3BF038F9" w14:textId="77777777" w:rsidR="0061524D" w:rsidRPr="00487927" w:rsidRDefault="0061524D" w:rsidP="001B2204">
            <w:pPr>
              <w:jc w:val="center"/>
              <w:rPr>
                <w:rFonts w:cstheme="minorHAnsi"/>
                <w:szCs w:val="20"/>
              </w:rPr>
            </w:pPr>
          </w:p>
        </w:tc>
        <w:tc>
          <w:tcPr>
            <w:tcW w:w="1080" w:type="dxa"/>
          </w:tcPr>
          <w:p w14:paraId="30ACFE03" w14:textId="77777777" w:rsidR="0061524D" w:rsidRPr="00487927" w:rsidRDefault="0061524D" w:rsidP="001B2204">
            <w:pPr>
              <w:jc w:val="center"/>
              <w:rPr>
                <w:rFonts w:cstheme="minorHAnsi"/>
                <w:szCs w:val="20"/>
              </w:rPr>
            </w:pPr>
          </w:p>
        </w:tc>
        <w:tc>
          <w:tcPr>
            <w:tcW w:w="990" w:type="dxa"/>
          </w:tcPr>
          <w:p w14:paraId="5C43854C" w14:textId="77777777" w:rsidR="0061524D" w:rsidRPr="00487927" w:rsidRDefault="0061524D" w:rsidP="001B2204">
            <w:pPr>
              <w:jc w:val="center"/>
              <w:rPr>
                <w:rFonts w:cstheme="minorHAnsi"/>
                <w:szCs w:val="20"/>
              </w:rPr>
            </w:pPr>
          </w:p>
        </w:tc>
        <w:tc>
          <w:tcPr>
            <w:tcW w:w="990" w:type="dxa"/>
          </w:tcPr>
          <w:p w14:paraId="7AA73C34" w14:textId="77777777" w:rsidR="0061524D" w:rsidRPr="00487927" w:rsidRDefault="0061524D" w:rsidP="001B2204">
            <w:pPr>
              <w:jc w:val="center"/>
              <w:rPr>
                <w:rFonts w:cstheme="minorHAnsi"/>
                <w:szCs w:val="20"/>
              </w:rPr>
            </w:pPr>
          </w:p>
        </w:tc>
        <w:tc>
          <w:tcPr>
            <w:tcW w:w="1103" w:type="dxa"/>
          </w:tcPr>
          <w:p w14:paraId="56FC7428" w14:textId="77777777" w:rsidR="0061524D" w:rsidRPr="00487927" w:rsidRDefault="0061524D" w:rsidP="001B2204">
            <w:pPr>
              <w:jc w:val="center"/>
              <w:rPr>
                <w:rFonts w:cstheme="minorHAnsi"/>
                <w:szCs w:val="20"/>
              </w:rPr>
            </w:pPr>
          </w:p>
        </w:tc>
        <w:tc>
          <w:tcPr>
            <w:tcW w:w="1103" w:type="dxa"/>
          </w:tcPr>
          <w:p w14:paraId="324AB41E" w14:textId="77777777" w:rsidR="0061524D" w:rsidRPr="00487927" w:rsidRDefault="0061524D" w:rsidP="001B2204">
            <w:pPr>
              <w:jc w:val="center"/>
              <w:rPr>
                <w:rFonts w:cstheme="minorHAnsi"/>
                <w:szCs w:val="20"/>
              </w:rPr>
            </w:pPr>
          </w:p>
        </w:tc>
      </w:tr>
      <w:tr w:rsidR="0061524D" w:rsidRPr="00487927" w14:paraId="193AE462" w14:textId="602490F8" w:rsidTr="0061524D">
        <w:tc>
          <w:tcPr>
            <w:tcW w:w="1255" w:type="dxa"/>
          </w:tcPr>
          <w:p w14:paraId="4015DA43" w14:textId="77777777" w:rsidR="0061524D" w:rsidRPr="00283A38" w:rsidRDefault="0061524D" w:rsidP="001B2204">
            <w:pPr>
              <w:jc w:val="center"/>
              <w:rPr>
                <w:szCs w:val="20"/>
              </w:rPr>
            </w:pPr>
            <w:r>
              <w:rPr>
                <w:szCs w:val="20"/>
              </w:rPr>
              <w:t>1</w:t>
            </w:r>
            <w:r w:rsidRPr="00283A38">
              <w:rPr>
                <w:szCs w:val="20"/>
              </w:rPr>
              <w:t>511_04</w:t>
            </w:r>
          </w:p>
        </w:tc>
        <w:tc>
          <w:tcPr>
            <w:tcW w:w="990" w:type="dxa"/>
          </w:tcPr>
          <w:p w14:paraId="1AAD75F2" w14:textId="359C4579"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63070C" w14:textId="2301E4A6" w:rsidR="0061524D" w:rsidRPr="00487927" w:rsidRDefault="0061524D" w:rsidP="001B2204">
            <w:pPr>
              <w:jc w:val="center"/>
              <w:rPr>
                <w:rFonts w:cstheme="minorHAnsi"/>
                <w:szCs w:val="20"/>
              </w:rPr>
            </w:pPr>
          </w:p>
        </w:tc>
        <w:tc>
          <w:tcPr>
            <w:tcW w:w="990" w:type="dxa"/>
          </w:tcPr>
          <w:p w14:paraId="0707D78A" w14:textId="77777777" w:rsidR="0061524D" w:rsidRPr="00487927" w:rsidRDefault="0061524D" w:rsidP="001B2204">
            <w:pPr>
              <w:jc w:val="center"/>
              <w:rPr>
                <w:rFonts w:cstheme="minorHAnsi"/>
                <w:szCs w:val="20"/>
              </w:rPr>
            </w:pPr>
          </w:p>
        </w:tc>
        <w:tc>
          <w:tcPr>
            <w:tcW w:w="990" w:type="dxa"/>
          </w:tcPr>
          <w:p w14:paraId="76282D02" w14:textId="516CD2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6F120E81" w14:textId="1049B16C" w:rsidR="0061524D" w:rsidRPr="00487927" w:rsidRDefault="0061524D" w:rsidP="001B2204">
            <w:pPr>
              <w:jc w:val="center"/>
              <w:rPr>
                <w:rFonts w:cstheme="minorHAnsi"/>
                <w:szCs w:val="20"/>
              </w:rPr>
            </w:pPr>
          </w:p>
        </w:tc>
        <w:tc>
          <w:tcPr>
            <w:tcW w:w="990" w:type="dxa"/>
          </w:tcPr>
          <w:p w14:paraId="22C35F14" w14:textId="77777777" w:rsidR="0061524D" w:rsidRPr="00487927" w:rsidRDefault="0061524D" w:rsidP="001B2204">
            <w:pPr>
              <w:jc w:val="center"/>
              <w:rPr>
                <w:rFonts w:cstheme="minorHAnsi"/>
                <w:szCs w:val="20"/>
              </w:rPr>
            </w:pPr>
          </w:p>
        </w:tc>
        <w:tc>
          <w:tcPr>
            <w:tcW w:w="1080" w:type="dxa"/>
          </w:tcPr>
          <w:p w14:paraId="57A3FD48" w14:textId="77777777" w:rsidR="0061524D" w:rsidRPr="00487927" w:rsidRDefault="0061524D" w:rsidP="001B2204">
            <w:pPr>
              <w:jc w:val="center"/>
              <w:rPr>
                <w:rFonts w:cstheme="minorHAnsi"/>
                <w:szCs w:val="20"/>
              </w:rPr>
            </w:pPr>
          </w:p>
        </w:tc>
        <w:tc>
          <w:tcPr>
            <w:tcW w:w="990" w:type="dxa"/>
          </w:tcPr>
          <w:p w14:paraId="152835AC" w14:textId="77777777" w:rsidR="0061524D" w:rsidRPr="00487927" w:rsidRDefault="0061524D" w:rsidP="001B2204">
            <w:pPr>
              <w:jc w:val="center"/>
              <w:rPr>
                <w:rFonts w:cstheme="minorHAnsi"/>
                <w:szCs w:val="20"/>
              </w:rPr>
            </w:pPr>
          </w:p>
        </w:tc>
        <w:tc>
          <w:tcPr>
            <w:tcW w:w="990" w:type="dxa"/>
          </w:tcPr>
          <w:p w14:paraId="119F16C8" w14:textId="77777777" w:rsidR="0061524D" w:rsidRPr="00487927" w:rsidRDefault="0061524D" w:rsidP="001B2204">
            <w:pPr>
              <w:jc w:val="center"/>
              <w:rPr>
                <w:rFonts w:cstheme="minorHAnsi"/>
                <w:szCs w:val="20"/>
              </w:rPr>
            </w:pPr>
          </w:p>
        </w:tc>
        <w:tc>
          <w:tcPr>
            <w:tcW w:w="1103" w:type="dxa"/>
          </w:tcPr>
          <w:p w14:paraId="78CD03F0" w14:textId="77777777" w:rsidR="0061524D" w:rsidRPr="00487927" w:rsidRDefault="0061524D" w:rsidP="001B2204">
            <w:pPr>
              <w:jc w:val="center"/>
              <w:rPr>
                <w:rFonts w:cstheme="minorHAnsi"/>
                <w:szCs w:val="20"/>
              </w:rPr>
            </w:pPr>
          </w:p>
        </w:tc>
        <w:tc>
          <w:tcPr>
            <w:tcW w:w="1103" w:type="dxa"/>
          </w:tcPr>
          <w:p w14:paraId="75DA5308" w14:textId="77777777" w:rsidR="0061524D" w:rsidRPr="00487927" w:rsidRDefault="0061524D" w:rsidP="001B2204">
            <w:pPr>
              <w:jc w:val="center"/>
              <w:rPr>
                <w:rFonts w:cstheme="minorHAnsi"/>
                <w:szCs w:val="20"/>
              </w:rPr>
            </w:pPr>
          </w:p>
        </w:tc>
      </w:tr>
      <w:tr w:rsidR="0061524D" w:rsidRPr="00487927" w14:paraId="70B83612" w14:textId="6F729493" w:rsidTr="0061524D">
        <w:tc>
          <w:tcPr>
            <w:tcW w:w="1255" w:type="dxa"/>
          </w:tcPr>
          <w:p w14:paraId="06363F22" w14:textId="77777777" w:rsidR="0061524D" w:rsidRPr="00283A38" w:rsidRDefault="0061524D" w:rsidP="001B2204">
            <w:pPr>
              <w:jc w:val="center"/>
              <w:rPr>
                <w:szCs w:val="20"/>
              </w:rPr>
            </w:pPr>
            <w:r>
              <w:rPr>
                <w:szCs w:val="20"/>
              </w:rPr>
              <w:t>1</w:t>
            </w:r>
            <w:r w:rsidRPr="00283A38">
              <w:rPr>
                <w:szCs w:val="20"/>
              </w:rPr>
              <w:t>511_05</w:t>
            </w:r>
          </w:p>
        </w:tc>
        <w:tc>
          <w:tcPr>
            <w:tcW w:w="990" w:type="dxa"/>
          </w:tcPr>
          <w:p w14:paraId="0DCDDE3E" w14:textId="4722115E" w:rsidR="0061524D" w:rsidRPr="00487927" w:rsidRDefault="0061524D" w:rsidP="001B2204">
            <w:pPr>
              <w:jc w:val="center"/>
              <w:rPr>
                <w:rFonts w:cstheme="minorHAnsi"/>
                <w:szCs w:val="20"/>
              </w:rPr>
            </w:pPr>
            <w:r w:rsidRPr="00283A38">
              <w:rPr>
                <w:rFonts w:cstheme="minorHAnsi"/>
                <w:szCs w:val="20"/>
              </w:rPr>
              <w:t>•</w:t>
            </w:r>
          </w:p>
        </w:tc>
        <w:tc>
          <w:tcPr>
            <w:tcW w:w="990" w:type="dxa"/>
          </w:tcPr>
          <w:p w14:paraId="6A20A17D" w14:textId="0B927CE4" w:rsidR="0061524D" w:rsidRPr="00487927" w:rsidRDefault="0061524D" w:rsidP="001B2204">
            <w:pPr>
              <w:jc w:val="center"/>
              <w:rPr>
                <w:rFonts w:cstheme="minorHAnsi"/>
                <w:szCs w:val="20"/>
              </w:rPr>
            </w:pPr>
          </w:p>
        </w:tc>
        <w:tc>
          <w:tcPr>
            <w:tcW w:w="990" w:type="dxa"/>
          </w:tcPr>
          <w:p w14:paraId="2056F7D3" w14:textId="77777777" w:rsidR="0061524D" w:rsidRPr="00487927" w:rsidRDefault="0061524D" w:rsidP="001B2204">
            <w:pPr>
              <w:jc w:val="center"/>
              <w:rPr>
                <w:rFonts w:cstheme="minorHAnsi"/>
                <w:szCs w:val="20"/>
              </w:rPr>
            </w:pPr>
          </w:p>
        </w:tc>
        <w:tc>
          <w:tcPr>
            <w:tcW w:w="990" w:type="dxa"/>
          </w:tcPr>
          <w:p w14:paraId="6B7E7CDB" w14:textId="56E529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00E023B6" w14:textId="7E53AF71" w:rsidR="0061524D" w:rsidRPr="00487927" w:rsidRDefault="0061524D" w:rsidP="001B2204">
            <w:pPr>
              <w:jc w:val="center"/>
              <w:rPr>
                <w:rFonts w:cstheme="minorHAnsi"/>
                <w:szCs w:val="20"/>
              </w:rPr>
            </w:pPr>
          </w:p>
        </w:tc>
        <w:tc>
          <w:tcPr>
            <w:tcW w:w="990" w:type="dxa"/>
          </w:tcPr>
          <w:p w14:paraId="31C6B4CA" w14:textId="77777777" w:rsidR="0061524D" w:rsidRPr="00487927" w:rsidRDefault="0061524D" w:rsidP="001B2204">
            <w:pPr>
              <w:jc w:val="center"/>
              <w:rPr>
                <w:rFonts w:cstheme="minorHAnsi"/>
                <w:szCs w:val="20"/>
              </w:rPr>
            </w:pPr>
          </w:p>
        </w:tc>
        <w:tc>
          <w:tcPr>
            <w:tcW w:w="1080" w:type="dxa"/>
          </w:tcPr>
          <w:p w14:paraId="1AC7D5D4" w14:textId="77777777" w:rsidR="0061524D" w:rsidRPr="00487927" w:rsidRDefault="0061524D" w:rsidP="001B2204">
            <w:pPr>
              <w:jc w:val="center"/>
              <w:rPr>
                <w:rFonts w:cstheme="minorHAnsi"/>
                <w:szCs w:val="20"/>
              </w:rPr>
            </w:pPr>
          </w:p>
        </w:tc>
        <w:tc>
          <w:tcPr>
            <w:tcW w:w="990" w:type="dxa"/>
          </w:tcPr>
          <w:p w14:paraId="049AC3A1" w14:textId="77777777" w:rsidR="0061524D" w:rsidRPr="00487927" w:rsidRDefault="0061524D" w:rsidP="001B2204">
            <w:pPr>
              <w:jc w:val="center"/>
              <w:rPr>
                <w:rFonts w:cstheme="minorHAnsi"/>
                <w:szCs w:val="20"/>
              </w:rPr>
            </w:pPr>
          </w:p>
        </w:tc>
        <w:tc>
          <w:tcPr>
            <w:tcW w:w="990" w:type="dxa"/>
          </w:tcPr>
          <w:p w14:paraId="016635DB" w14:textId="77777777" w:rsidR="0061524D" w:rsidRPr="00487927" w:rsidRDefault="0061524D" w:rsidP="001B2204">
            <w:pPr>
              <w:jc w:val="center"/>
              <w:rPr>
                <w:rFonts w:cstheme="minorHAnsi"/>
                <w:szCs w:val="20"/>
              </w:rPr>
            </w:pPr>
          </w:p>
        </w:tc>
        <w:tc>
          <w:tcPr>
            <w:tcW w:w="1103" w:type="dxa"/>
          </w:tcPr>
          <w:p w14:paraId="2EEF4468" w14:textId="77777777" w:rsidR="0061524D" w:rsidRPr="00487927" w:rsidRDefault="0061524D" w:rsidP="001B2204">
            <w:pPr>
              <w:jc w:val="center"/>
              <w:rPr>
                <w:rFonts w:cstheme="minorHAnsi"/>
                <w:szCs w:val="20"/>
              </w:rPr>
            </w:pPr>
          </w:p>
        </w:tc>
        <w:tc>
          <w:tcPr>
            <w:tcW w:w="1103" w:type="dxa"/>
          </w:tcPr>
          <w:p w14:paraId="19BAB92D" w14:textId="77777777" w:rsidR="0061524D" w:rsidRPr="00487927" w:rsidRDefault="0061524D" w:rsidP="001B2204">
            <w:pPr>
              <w:jc w:val="center"/>
              <w:rPr>
                <w:rFonts w:cstheme="minorHAnsi"/>
                <w:szCs w:val="20"/>
              </w:rPr>
            </w:pPr>
          </w:p>
        </w:tc>
      </w:tr>
      <w:tr w:rsidR="0061524D" w:rsidRPr="00487927" w14:paraId="08CDFFD7" w14:textId="1D96A5A4" w:rsidTr="0061524D">
        <w:tc>
          <w:tcPr>
            <w:tcW w:w="1255" w:type="dxa"/>
          </w:tcPr>
          <w:p w14:paraId="55B84C5E" w14:textId="77777777" w:rsidR="0061524D" w:rsidRPr="00283A38" w:rsidRDefault="0061524D" w:rsidP="001B2204">
            <w:pPr>
              <w:jc w:val="center"/>
              <w:rPr>
                <w:szCs w:val="20"/>
              </w:rPr>
            </w:pPr>
            <w:r>
              <w:rPr>
                <w:szCs w:val="20"/>
              </w:rPr>
              <w:t>1</w:t>
            </w:r>
            <w:r w:rsidRPr="00283A38">
              <w:rPr>
                <w:szCs w:val="20"/>
              </w:rPr>
              <w:t>511_06</w:t>
            </w:r>
          </w:p>
        </w:tc>
        <w:tc>
          <w:tcPr>
            <w:tcW w:w="990" w:type="dxa"/>
          </w:tcPr>
          <w:p w14:paraId="2E6681B8" w14:textId="010117E6" w:rsidR="0061524D" w:rsidRPr="00487927" w:rsidRDefault="0061524D" w:rsidP="001B2204">
            <w:pPr>
              <w:jc w:val="center"/>
              <w:rPr>
                <w:rFonts w:cstheme="minorHAnsi"/>
                <w:szCs w:val="20"/>
              </w:rPr>
            </w:pPr>
            <w:r w:rsidRPr="00283A38">
              <w:rPr>
                <w:rFonts w:cstheme="minorHAnsi"/>
                <w:szCs w:val="20"/>
              </w:rPr>
              <w:t>•</w:t>
            </w:r>
          </w:p>
        </w:tc>
        <w:tc>
          <w:tcPr>
            <w:tcW w:w="990" w:type="dxa"/>
          </w:tcPr>
          <w:p w14:paraId="1A5691E9" w14:textId="2DD3B8D5" w:rsidR="0061524D" w:rsidRPr="00487927" w:rsidRDefault="0061524D" w:rsidP="001B2204">
            <w:pPr>
              <w:jc w:val="center"/>
              <w:rPr>
                <w:rFonts w:cstheme="minorHAnsi"/>
                <w:szCs w:val="20"/>
              </w:rPr>
            </w:pPr>
          </w:p>
        </w:tc>
        <w:tc>
          <w:tcPr>
            <w:tcW w:w="990" w:type="dxa"/>
          </w:tcPr>
          <w:p w14:paraId="70D7D2B3" w14:textId="77777777" w:rsidR="0061524D" w:rsidRPr="00487927" w:rsidRDefault="0061524D" w:rsidP="001B2204">
            <w:pPr>
              <w:jc w:val="center"/>
              <w:rPr>
                <w:rFonts w:cstheme="minorHAnsi"/>
                <w:szCs w:val="20"/>
              </w:rPr>
            </w:pPr>
          </w:p>
        </w:tc>
        <w:tc>
          <w:tcPr>
            <w:tcW w:w="990" w:type="dxa"/>
          </w:tcPr>
          <w:p w14:paraId="1206E6BB" w14:textId="3086B37B" w:rsidR="0061524D" w:rsidRPr="00487927" w:rsidRDefault="0061524D" w:rsidP="001B2204">
            <w:pPr>
              <w:jc w:val="center"/>
              <w:rPr>
                <w:rFonts w:cstheme="minorHAnsi"/>
                <w:szCs w:val="20"/>
              </w:rPr>
            </w:pPr>
            <w:r w:rsidRPr="00283A38">
              <w:rPr>
                <w:rFonts w:cstheme="minorHAnsi"/>
                <w:szCs w:val="20"/>
              </w:rPr>
              <w:t>•</w:t>
            </w:r>
          </w:p>
        </w:tc>
        <w:tc>
          <w:tcPr>
            <w:tcW w:w="990" w:type="dxa"/>
          </w:tcPr>
          <w:p w14:paraId="0628505E" w14:textId="6E88D2AB" w:rsidR="0061524D" w:rsidRPr="00487927" w:rsidRDefault="0061524D" w:rsidP="001B2204">
            <w:pPr>
              <w:jc w:val="center"/>
              <w:rPr>
                <w:rFonts w:cstheme="minorHAnsi"/>
                <w:szCs w:val="20"/>
              </w:rPr>
            </w:pPr>
          </w:p>
        </w:tc>
        <w:tc>
          <w:tcPr>
            <w:tcW w:w="990" w:type="dxa"/>
          </w:tcPr>
          <w:p w14:paraId="539FECE1" w14:textId="77777777" w:rsidR="0061524D" w:rsidRPr="00487927" w:rsidRDefault="0061524D" w:rsidP="001B2204">
            <w:pPr>
              <w:jc w:val="center"/>
              <w:rPr>
                <w:rFonts w:cstheme="minorHAnsi"/>
                <w:szCs w:val="20"/>
              </w:rPr>
            </w:pPr>
          </w:p>
        </w:tc>
        <w:tc>
          <w:tcPr>
            <w:tcW w:w="1080" w:type="dxa"/>
          </w:tcPr>
          <w:p w14:paraId="0DFF4B4B" w14:textId="77777777" w:rsidR="0061524D" w:rsidRPr="00487927" w:rsidRDefault="0061524D" w:rsidP="001B2204">
            <w:pPr>
              <w:jc w:val="center"/>
              <w:rPr>
                <w:rFonts w:cstheme="minorHAnsi"/>
                <w:szCs w:val="20"/>
              </w:rPr>
            </w:pPr>
          </w:p>
        </w:tc>
        <w:tc>
          <w:tcPr>
            <w:tcW w:w="990" w:type="dxa"/>
          </w:tcPr>
          <w:p w14:paraId="4C27CE59" w14:textId="77777777" w:rsidR="0061524D" w:rsidRPr="00487927" w:rsidRDefault="0061524D" w:rsidP="001B2204">
            <w:pPr>
              <w:jc w:val="center"/>
              <w:rPr>
                <w:rFonts w:cstheme="minorHAnsi"/>
                <w:szCs w:val="20"/>
              </w:rPr>
            </w:pPr>
          </w:p>
        </w:tc>
        <w:tc>
          <w:tcPr>
            <w:tcW w:w="990" w:type="dxa"/>
          </w:tcPr>
          <w:p w14:paraId="56964EDB" w14:textId="77777777" w:rsidR="0061524D" w:rsidRPr="00487927" w:rsidRDefault="0061524D" w:rsidP="001B2204">
            <w:pPr>
              <w:jc w:val="center"/>
              <w:rPr>
                <w:rFonts w:cstheme="minorHAnsi"/>
                <w:szCs w:val="20"/>
              </w:rPr>
            </w:pPr>
          </w:p>
        </w:tc>
        <w:tc>
          <w:tcPr>
            <w:tcW w:w="1103" w:type="dxa"/>
          </w:tcPr>
          <w:p w14:paraId="682B9A9F" w14:textId="77777777" w:rsidR="0061524D" w:rsidRPr="00487927" w:rsidRDefault="0061524D" w:rsidP="001B2204">
            <w:pPr>
              <w:jc w:val="center"/>
              <w:rPr>
                <w:rFonts w:cstheme="minorHAnsi"/>
                <w:szCs w:val="20"/>
              </w:rPr>
            </w:pPr>
          </w:p>
        </w:tc>
        <w:tc>
          <w:tcPr>
            <w:tcW w:w="1103" w:type="dxa"/>
          </w:tcPr>
          <w:p w14:paraId="375D40AC" w14:textId="77777777" w:rsidR="0061524D" w:rsidRPr="00487927" w:rsidRDefault="0061524D" w:rsidP="001B2204">
            <w:pPr>
              <w:jc w:val="center"/>
              <w:rPr>
                <w:rFonts w:cstheme="minorHAnsi"/>
                <w:szCs w:val="20"/>
              </w:rPr>
            </w:pPr>
          </w:p>
        </w:tc>
      </w:tr>
      <w:tr w:rsidR="0061524D" w:rsidRPr="00487927" w14:paraId="3E1F8214" w14:textId="159C4B32" w:rsidTr="0061524D">
        <w:tc>
          <w:tcPr>
            <w:tcW w:w="1255" w:type="dxa"/>
          </w:tcPr>
          <w:p w14:paraId="63145417" w14:textId="77777777" w:rsidR="0061524D" w:rsidRPr="00283A38" w:rsidRDefault="0061524D" w:rsidP="001B2204">
            <w:pPr>
              <w:jc w:val="center"/>
              <w:rPr>
                <w:szCs w:val="20"/>
              </w:rPr>
            </w:pPr>
            <w:r>
              <w:rPr>
                <w:szCs w:val="20"/>
              </w:rPr>
              <w:t>1</w:t>
            </w:r>
            <w:r w:rsidRPr="00283A38">
              <w:rPr>
                <w:szCs w:val="20"/>
              </w:rPr>
              <w:t>512_01</w:t>
            </w:r>
          </w:p>
        </w:tc>
        <w:tc>
          <w:tcPr>
            <w:tcW w:w="990" w:type="dxa"/>
          </w:tcPr>
          <w:p w14:paraId="544E87F8" w14:textId="21FE7061" w:rsidR="0061524D" w:rsidRPr="00487927" w:rsidRDefault="0061524D" w:rsidP="001B2204">
            <w:pPr>
              <w:jc w:val="center"/>
              <w:rPr>
                <w:rFonts w:cstheme="minorHAnsi"/>
                <w:szCs w:val="20"/>
              </w:rPr>
            </w:pPr>
            <w:r w:rsidRPr="00283A38">
              <w:rPr>
                <w:rFonts w:cstheme="minorHAnsi"/>
                <w:szCs w:val="20"/>
              </w:rPr>
              <w:t>•</w:t>
            </w:r>
          </w:p>
        </w:tc>
        <w:tc>
          <w:tcPr>
            <w:tcW w:w="990" w:type="dxa"/>
          </w:tcPr>
          <w:p w14:paraId="1DEADDFC" w14:textId="2D8B4E7B" w:rsidR="0061524D" w:rsidRPr="00487927" w:rsidRDefault="0061524D" w:rsidP="001B2204">
            <w:pPr>
              <w:jc w:val="center"/>
              <w:rPr>
                <w:rFonts w:cstheme="minorHAnsi"/>
                <w:szCs w:val="20"/>
              </w:rPr>
            </w:pPr>
          </w:p>
        </w:tc>
        <w:tc>
          <w:tcPr>
            <w:tcW w:w="990" w:type="dxa"/>
          </w:tcPr>
          <w:p w14:paraId="7DBC6501" w14:textId="77777777" w:rsidR="0061524D" w:rsidRPr="00487927" w:rsidRDefault="0061524D" w:rsidP="001B2204">
            <w:pPr>
              <w:jc w:val="center"/>
              <w:rPr>
                <w:rFonts w:cstheme="minorHAnsi"/>
                <w:szCs w:val="20"/>
              </w:rPr>
            </w:pPr>
          </w:p>
        </w:tc>
        <w:tc>
          <w:tcPr>
            <w:tcW w:w="990" w:type="dxa"/>
          </w:tcPr>
          <w:p w14:paraId="5DFDD429" w14:textId="3AA0409D"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52C80A" w14:textId="2DCE4A1C" w:rsidR="0061524D" w:rsidRPr="00487927" w:rsidRDefault="0061524D" w:rsidP="001B2204">
            <w:pPr>
              <w:jc w:val="center"/>
              <w:rPr>
                <w:rFonts w:cstheme="minorHAnsi"/>
                <w:szCs w:val="20"/>
              </w:rPr>
            </w:pPr>
          </w:p>
        </w:tc>
        <w:tc>
          <w:tcPr>
            <w:tcW w:w="990" w:type="dxa"/>
          </w:tcPr>
          <w:p w14:paraId="40D10A04" w14:textId="77777777" w:rsidR="0061524D" w:rsidRPr="00487927" w:rsidRDefault="0061524D" w:rsidP="001B2204">
            <w:pPr>
              <w:jc w:val="center"/>
              <w:rPr>
                <w:rFonts w:cstheme="minorHAnsi"/>
                <w:szCs w:val="20"/>
              </w:rPr>
            </w:pPr>
          </w:p>
        </w:tc>
        <w:tc>
          <w:tcPr>
            <w:tcW w:w="1080" w:type="dxa"/>
          </w:tcPr>
          <w:p w14:paraId="6F510699" w14:textId="77777777" w:rsidR="0061524D" w:rsidRPr="00487927" w:rsidRDefault="0061524D" w:rsidP="001B2204">
            <w:pPr>
              <w:jc w:val="center"/>
              <w:rPr>
                <w:rFonts w:cstheme="minorHAnsi"/>
                <w:szCs w:val="20"/>
              </w:rPr>
            </w:pPr>
          </w:p>
        </w:tc>
        <w:tc>
          <w:tcPr>
            <w:tcW w:w="990" w:type="dxa"/>
          </w:tcPr>
          <w:p w14:paraId="39BF789E" w14:textId="77777777" w:rsidR="0061524D" w:rsidRPr="00487927" w:rsidRDefault="0061524D" w:rsidP="001B2204">
            <w:pPr>
              <w:jc w:val="center"/>
              <w:rPr>
                <w:rFonts w:cstheme="minorHAnsi"/>
                <w:szCs w:val="20"/>
              </w:rPr>
            </w:pPr>
          </w:p>
        </w:tc>
        <w:tc>
          <w:tcPr>
            <w:tcW w:w="990" w:type="dxa"/>
          </w:tcPr>
          <w:p w14:paraId="67275DCE" w14:textId="77777777" w:rsidR="0061524D" w:rsidRPr="00487927" w:rsidRDefault="0061524D" w:rsidP="001B2204">
            <w:pPr>
              <w:jc w:val="center"/>
              <w:rPr>
                <w:rFonts w:cstheme="minorHAnsi"/>
                <w:szCs w:val="20"/>
              </w:rPr>
            </w:pPr>
          </w:p>
        </w:tc>
        <w:tc>
          <w:tcPr>
            <w:tcW w:w="1103" w:type="dxa"/>
          </w:tcPr>
          <w:p w14:paraId="4CDB888B" w14:textId="77777777" w:rsidR="0061524D" w:rsidRPr="00487927" w:rsidRDefault="0061524D" w:rsidP="001B2204">
            <w:pPr>
              <w:jc w:val="center"/>
              <w:rPr>
                <w:rFonts w:cstheme="minorHAnsi"/>
                <w:szCs w:val="20"/>
              </w:rPr>
            </w:pPr>
          </w:p>
        </w:tc>
        <w:tc>
          <w:tcPr>
            <w:tcW w:w="1103" w:type="dxa"/>
          </w:tcPr>
          <w:p w14:paraId="27FD7390" w14:textId="77777777" w:rsidR="0061524D" w:rsidRPr="00487927" w:rsidRDefault="0061524D" w:rsidP="001B2204">
            <w:pPr>
              <w:jc w:val="center"/>
              <w:rPr>
                <w:rFonts w:cstheme="minorHAnsi"/>
                <w:szCs w:val="20"/>
              </w:rPr>
            </w:pPr>
          </w:p>
        </w:tc>
      </w:tr>
      <w:tr w:rsidR="0061524D" w:rsidRPr="00487927" w14:paraId="3DCD9697" w14:textId="25ECC6B7" w:rsidTr="0061524D">
        <w:tc>
          <w:tcPr>
            <w:tcW w:w="1255" w:type="dxa"/>
          </w:tcPr>
          <w:p w14:paraId="0E2A1E7A" w14:textId="77777777" w:rsidR="0061524D" w:rsidRPr="00283A38" w:rsidRDefault="0061524D" w:rsidP="001B2204">
            <w:pPr>
              <w:jc w:val="center"/>
              <w:rPr>
                <w:szCs w:val="20"/>
              </w:rPr>
            </w:pPr>
            <w:r>
              <w:rPr>
                <w:szCs w:val="20"/>
              </w:rPr>
              <w:t>1</w:t>
            </w:r>
            <w:r w:rsidRPr="00283A38">
              <w:rPr>
                <w:szCs w:val="20"/>
              </w:rPr>
              <w:t>513_01</w:t>
            </w:r>
          </w:p>
        </w:tc>
        <w:tc>
          <w:tcPr>
            <w:tcW w:w="990" w:type="dxa"/>
          </w:tcPr>
          <w:p w14:paraId="4DC770FF" w14:textId="3929F7F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0DFF2F5" w14:textId="63C31347" w:rsidR="0061524D" w:rsidRPr="00487927" w:rsidRDefault="0061524D" w:rsidP="001B2204">
            <w:pPr>
              <w:jc w:val="center"/>
              <w:rPr>
                <w:rFonts w:cstheme="minorHAnsi"/>
                <w:szCs w:val="20"/>
              </w:rPr>
            </w:pPr>
          </w:p>
        </w:tc>
        <w:tc>
          <w:tcPr>
            <w:tcW w:w="990" w:type="dxa"/>
          </w:tcPr>
          <w:p w14:paraId="0C9F4C49" w14:textId="77777777" w:rsidR="0061524D" w:rsidRPr="00487927" w:rsidRDefault="0061524D" w:rsidP="001B2204">
            <w:pPr>
              <w:jc w:val="center"/>
              <w:rPr>
                <w:rFonts w:cstheme="minorHAnsi"/>
                <w:szCs w:val="20"/>
              </w:rPr>
            </w:pPr>
          </w:p>
        </w:tc>
        <w:tc>
          <w:tcPr>
            <w:tcW w:w="990" w:type="dxa"/>
          </w:tcPr>
          <w:p w14:paraId="2144EFF4" w14:textId="30DB9317" w:rsidR="0061524D" w:rsidRPr="00487927" w:rsidRDefault="0061524D" w:rsidP="001B2204">
            <w:pPr>
              <w:jc w:val="center"/>
              <w:rPr>
                <w:rFonts w:cstheme="minorHAnsi"/>
                <w:szCs w:val="20"/>
              </w:rPr>
            </w:pPr>
            <w:r w:rsidRPr="00283A38">
              <w:rPr>
                <w:rFonts w:cstheme="minorHAnsi"/>
                <w:szCs w:val="20"/>
              </w:rPr>
              <w:t>•</w:t>
            </w:r>
          </w:p>
        </w:tc>
        <w:tc>
          <w:tcPr>
            <w:tcW w:w="990" w:type="dxa"/>
          </w:tcPr>
          <w:p w14:paraId="2A78632B" w14:textId="6DC10760" w:rsidR="0061524D" w:rsidRPr="00487927" w:rsidRDefault="0061524D" w:rsidP="001B2204">
            <w:pPr>
              <w:jc w:val="center"/>
              <w:rPr>
                <w:rFonts w:cstheme="minorHAnsi"/>
                <w:szCs w:val="20"/>
              </w:rPr>
            </w:pPr>
          </w:p>
        </w:tc>
        <w:tc>
          <w:tcPr>
            <w:tcW w:w="990" w:type="dxa"/>
          </w:tcPr>
          <w:p w14:paraId="67812B02" w14:textId="77777777" w:rsidR="0061524D" w:rsidRPr="00487927" w:rsidRDefault="0061524D" w:rsidP="001B2204">
            <w:pPr>
              <w:jc w:val="center"/>
              <w:rPr>
                <w:rFonts w:cstheme="minorHAnsi"/>
                <w:szCs w:val="20"/>
              </w:rPr>
            </w:pPr>
          </w:p>
        </w:tc>
        <w:tc>
          <w:tcPr>
            <w:tcW w:w="1080" w:type="dxa"/>
          </w:tcPr>
          <w:p w14:paraId="7C7216C8" w14:textId="77777777" w:rsidR="0061524D" w:rsidRPr="00487927" w:rsidRDefault="0061524D" w:rsidP="001B2204">
            <w:pPr>
              <w:jc w:val="center"/>
              <w:rPr>
                <w:rFonts w:cstheme="minorHAnsi"/>
                <w:szCs w:val="20"/>
              </w:rPr>
            </w:pPr>
          </w:p>
        </w:tc>
        <w:tc>
          <w:tcPr>
            <w:tcW w:w="990" w:type="dxa"/>
          </w:tcPr>
          <w:p w14:paraId="1F82EB20" w14:textId="77777777" w:rsidR="0061524D" w:rsidRPr="00487927" w:rsidRDefault="0061524D" w:rsidP="001B2204">
            <w:pPr>
              <w:jc w:val="center"/>
              <w:rPr>
                <w:rFonts w:cstheme="minorHAnsi"/>
                <w:szCs w:val="20"/>
              </w:rPr>
            </w:pPr>
          </w:p>
        </w:tc>
        <w:tc>
          <w:tcPr>
            <w:tcW w:w="990" w:type="dxa"/>
          </w:tcPr>
          <w:p w14:paraId="6820390F" w14:textId="77777777" w:rsidR="0061524D" w:rsidRPr="00487927" w:rsidRDefault="0061524D" w:rsidP="001B2204">
            <w:pPr>
              <w:jc w:val="center"/>
              <w:rPr>
                <w:rFonts w:cstheme="minorHAnsi"/>
                <w:szCs w:val="20"/>
              </w:rPr>
            </w:pPr>
          </w:p>
        </w:tc>
        <w:tc>
          <w:tcPr>
            <w:tcW w:w="1103" w:type="dxa"/>
          </w:tcPr>
          <w:p w14:paraId="5BF51BA2" w14:textId="77777777" w:rsidR="0061524D" w:rsidRPr="00487927" w:rsidRDefault="0061524D" w:rsidP="001B2204">
            <w:pPr>
              <w:jc w:val="center"/>
              <w:rPr>
                <w:rFonts w:cstheme="minorHAnsi"/>
                <w:szCs w:val="20"/>
              </w:rPr>
            </w:pPr>
          </w:p>
        </w:tc>
        <w:tc>
          <w:tcPr>
            <w:tcW w:w="1103" w:type="dxa"/>
          </w:tcPr>
          <w:p w14:paraId="07900FFC" w14:textId="77777777" w:rsidR="0061524D" w:rsidRPr="00487927" w:rsidRDefault="0061524D" w:rsidP="001B2204">
            <w:pPr>
              <w:jc w:val="center"/>
              <w:rPr>
                <w:rFonts w:cstheme="minorHAnsi"/>
                <w:szCs w:val="20"/>
              </w:rPr>
            </w:pPr>
          </w:p>
        </w:tc>
      </w:tr>
      <w:tr w:rsidR="0061524D" w:rsidRPr="00487927" w14:paraId="3FBA49A3" w14:textId="5CE05EDC" w:rsidTr="0061524D">
        <w:tc>
          <w:tcPr>
            <w:tcW w:w="1255" w:type="dxa"/>
          </w:tcPr>
          <w:p w14:paraId="314AB9B1" w14:textId="77777777" w:rsidR="0061524D" w:rsidRPr="00283A38" w:rsidRDefault="0061524D" w:rsidP="001B2204">
            <w:pPr>
              <w:jc w:val="center"/>
              <w:rPr>
                <w:szCs w:val="20"/>
              </w:rPr>
            </w:pPr>
            <w:r>
              <w:rPr>
                <w:szCs w:val="20"/>
              </w:rPr>
              <w:t>1</w:t>
            </w:r>
            <w:r w:rsidRPr="00283A38">
              <w:rPr>
                <w:szCs w:val="20"/>
              </w:rPr>
              <w:t>513_02</w:t>
            </w:r>
          </w:p>
        </w:tc>
        <w:tc>
          <w:tcPr>
            <w:tcW w:w="990" w:type="dxa"/>
          </w:tcPr>
          <w:p w14:paraId="6EEE6A07" w14:textId="1A1A32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1AC277EC" w14:textId="7746B72E" w:rsidR="0061524D" w:rsidRPr="00487927" w:rsidRDefault="0061524D" w:rsidP="001B2204">
            <w:pPr>
              <w:jc w:val="center"/>
              <w:rPr>
                <w:rFonts w:cstheme="minorHAnsi"/>
                <w:szCs w:val="20"/>
              </w:rPr>
            </w:pPr>
          </w:p>
        </w:tc>
        <w:tc>
          <w:tcPr>
            <w:tcW w:w="990" w:type="dxa"/>
          </w:tcPr>
          <w:p w14:paraId="2F09F5B6" w14:textId="77777777" w:rsidR="0061524D" w:rsidRPr="00487927" w:rsidRDefault="0061524D" w:rsidP="001B2204">
            <w:pPr>
              <w:jc w:val="center"/>
              <w:rPr>
                <w:rFonts w:cstheme="minorHAnsi"/>
                <w:szCs w:val="20"/>
              </w:rPr>
            </w:pPr>
          </w:p>
        </w:tc>
        <w:tc>
          <w:tcPr>
            <w:tcW w:w="990" w:type="dxa"/>
          </w:tcPr>
          <w:p w14:paraId="228495D8" w14:textId="72A69AD7" w:rsidR="0061524D" w:rsidRPr="00487927" w:rsidRDefault="0061524D" w:rsidP="001B2204">
            <w:pPr>
              <w:jc w:val="center"/>
              <w:rPr>
                <w:rFonts w:cstheme="minorHAnsi"/>
                <w:szCs w:val="20"/>
              </w:rPr>
            </w:pPr>
            <w:r w:rsidRPr="00283A38">
              <w:rPr>
                <w:rFonts w:cstheme="minorHAnsi"/>
                <w:szCs w:val="20"/>
              </w:rPr>
              <w:t>•</w:t>
            </w:r>
          </w:p>
        </w:tc>
        <w:tc>
          <w:tcPr>
            <w:tcW w:w="990" w:type="dxa"/>
          </w:tcPr>
          <w:p w14:paraId="317F4A30" w14:textId="6CB623B4" w:rsidR="0061524D" w:rsidRPr="00487927" w:rsidRDefault="0061524D" w:rsidP="001B2204">
            <w:pPr>
              <w:jc w:val="center"/>
              <w:rPr>
                <w:rFonts w:cstheme="minorHAnsi"/>
                <w:szCs w:val="20"/>
              </w:rPr>
            </w:pPr>
          </w:p>
        </w:tc>
        <w:tc>
          <w:tcPr>
            <w:tcW w:w="990" w:type="dxa"/>
          </w:tcPr>
          <w:p w14:paraId="7B4DE8C7" w14:textId="77777777" w:rsidR="0061524D" w:rsidRPr="00487927" w:rsidRDefault="0061524D" w:rsidP="001B2204">
            <w:pPr>
              <w:jc w:val="center"/>
              <w:rPr>
                <w:rFonts w:cstheme="minorHAnsi"/>
                <w:szCs w:val="20"/>
              </w:rPr>
            </w:pPr>
          </w:p>
        </w:tc>
        <w:tc>
          <w:tcPr>
            <w:tcW w:w="1080" w:type="dxa"/>
          </w:tcPr>
          <w:p w14:paraId="36177453" w14:textId="77777777" w:rsidR="0061524D" w:rsidRPr="00487927" w:rsidRDefault="0061524D" w:rsidP="001B2204">
            <w:pPr>
              <w:jc w:val="center"/>
              <w:rPr>
                <w:rFonts w:cstheme="minorHAnsi"/>
                <w:szCs w:val="20"/>
              </w:rPr>
            </w:pPr>
          </w:p>
        </w:tc>
        <w:tc>
          <w:tcPr>
            <w:tcW w:w="990" w:type="dxa"/>
          </w:tcPr>
          <w:p w14:paraId="4704C0C9" w14:textId="77777777" w:rsidR="0061524D" w:rsidRPr="00487927" w:rsidRDefault="0061524D" w:rsidP="001B2204">
            <w:pPr>
              <w:jc w:val="center"/>
              <w:rPr>
                <w:rFonts w:cstheme="minorHAnsi"/>
                <w:szCs w:val="20"/>
              </w:rPr>
            </w:pPr>
          </w:p>
        </w:tc>
        <w:tc>
          <w:tcPr>
            <w:tcW w:w="990" w:type="dxa"/>
          </w:tcPr>
          <w:p w14:paraId="4520BFB4" w14:textId="77777777" w:rsidR="0061524D" w:rsidRPr="00487927" w:rsidRDefault="0061524D" w:rsidP="001B2204">
            <w:pPr>
              <w:jc w:val="center"/>
              <w:rPr>
                <w:rFonts w:cstheme="minorHAnsi"/>
                <w:szCs w:val="20"/>
              </w:rPr>
            </w:pPr>
          </w:p>
        </w:tc>
        <w:tc>
          <w:tcPr>
            <w:tcW w:w="1103" w:type="dxa"/>
          </w:tcPr>
          <w:p w14:paraId="4B853FC7" w14:textId="77777777" w:rsidR="0061524D" w:rsidRPr="00487927" w:rsidRDefault="0061524D" w:rsidP="001B2204">
            <w:pPr>
              <w:jc w:val="center"/>
              <w:rPr>
                <w:rFonts w:cstheme="minorHAnsi"/>
                <w:szCs w:val="20"/>
              </w:rPr>
            </w:pPr>
          </w:p>
        </w:tc>
        <w:tc>
          <w:tcPr>
            <w:tcW w:w="1103" w:type="dxa"/>
          </w:tcPr>
          <w:p w14:paraId="26A3FDC2" w14:textId="77777777" w:rsidR="0061524D" w:rsidRPr="00487927" w:rsidRDefault="0061524D" w:rsidP="001B2204">
            <w:pPr>
              <w:jc w:val="center"/>
              <w:rPr>
                <w:rFonts w:cstheme="minorHAnsi"/>
                <w:szCs w:val="20"/>
              </w:rPr>
            </w:pPr>
          </w:p>
        </w:tc>
      </w:tr>
      <w:tr w:rsidR="0061524D" w:rsidRPr="00487927" w14:paraId="267F65EB" w14:textId="12837AB5" w:rsidTr="0061524D">
        <w:tc>
          <w:tcPr>
            <w:tcW w:w="1255" w:type="dxa"/>
          </w:tcPr>
          <w:p w14:paraId="59B9CD6C" w14:textId="77777777" w:rsidR="0061524D" w:rsidRPr="00283A38" w:rsidRDefault="0061524D" w:rsidP="001B2204">
            <w:pPr>
              <w:jc w:val="center"/>
              <w:rPr>
                <w:szCs w:val="20"/>
              </w:rPr>
            </w:pPr>
            <w:r>
              <w:rPr>
                <w:szCs w:val="20"/>
              </w:rPr>
              <w:t>1</w:t>
            </w:r>
            <w:r w:rsidRPr="00283A38">
              <w:rPr>
                <w:szCs w:val="20"/>
              </w:rPr>
              <w:t>513_03</w:t>
            </w:r>
          </w:p>
        </w:tc>
        <w:tc>
          <w:tcPr>
            <w:tcW w:w="990" w:type="dxa"/>
          </w:tcPr>
          <w:p w14:paraId="348B34A8" w14:textId="7A06CB44" w:rsidR="0061524D" w:rsidRPr="00487927" w:rsidRDefault="0061524D" w:rsidP="001B2204">
            <w:pPr>
              <w:jc w:val="center"/>
              <w:rPr>
                <w:rFonts w:cstheme="minorHAnsi"/>
                <w:szCs w:val="20"/>
              </w:rPr>
            </w:pPr>
            <w:r w:rsidRPr="00283A38">
              <w:rPr>
                <w:rFonts w:cstheme="minorHAnsi"/>
                <w:szCs w:val="20"/>
              </w:rPr>
              <w:t>•</w:t>
            </w:r>
          </w:p>
        </w:tc>
        <w:tc>
          <w:tcPr>
            <w:tcW w:w="990" w:type="dxa"/>
          </w:tcPr>
          <w:p w14:paraId="480A85D2" w14:textId="4B66745F" w:rsidR="0061524D" w:rsidRPr="00487927" w:rsidRDefault="0061524D" w:rsidP="001B2204">
            <w:pPr>
              <w:jc w:val="center"/>
              <w:rPr>
                <w:rFonts w:cstheme="minorHAnsi"/>
                <w:szCs w:val="20"/>
              </w:rPr>
            </w:pPr>
          </w:p>
        </w:tc>
        <w:tc>
          <w:tcPr>
            <w:tcW w:w="990" w:type="dxa"/>
          </w:tcPr>
          <w:p w14:paraId="01590572" w14:textId="77777777" w:rsidR="0061524D" w:rsidRPr="00487927" w:rsidRDefault="0061524D" w:rsidP="001B2204">
            <w:pPr>
              <w:jc w:val="center"/>
              <w:rPr>
                <w:rFonts w:cstheme="minorHAnsi"/>
                <w:szCs w:val="20"/>
              </w:rPr>
            </w:pPr>
          </w:p>
        </w:tc>
        <w:tc>
          <w:tcPr>
            <w:tcW w:w="990" w:type="dxa"/>
          </w:tcPr>
          <w:p w14:paraId="579F80FE" w14:textId="7C8F20DD"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BC9E1B" w14:textId="53755735" w:rsidR="0061524D" w:rsidRPr="00487927" w:rsidRDefault="0061524D" w:rsidP="001B2204">
            <w:pPr>
              <w:jc w:val="center"/>
              <w:rPr>
                <w:rFonts w:cstheme="minorHAnsi"/>
                <w:szCs w:val="20"/>
              </w:rPr>
            </w:pPr>
          </w:p>
        </w:tc>
        <w:tc>
          <w:tcPr>
            <w:tcW w:w="990" w:type="dxa"/>
          </w:tcPr>
          <w:p w14:paraId="1D0A6354" w14:textId="77777777" w:rsidR="0061524D" w:rsidRPr="00487927" w:rsidRDefault="0061524D" w:rsidP="001B2204">
            <w:pPr>
              <w:jc w:val="center"/>
              <w:rPr>
                <w:rFonts w:cstheme="minorHAnsi"/>
                <w:szCs w:val="20"/>
              </w:rPr>
            </w:pPr>
          </w:p>
        </w:tc>
        <w:tc>
          <w:tcPr>
            <w:tcW w:w="1080" w:type="dxa"/>
          </w:tcPr>
          <w:p w14:paraId="092C9C1D" w14:textId="77777777" w:rsidR="0061524D" w:rsidRPr="00487927" w:rsidRDefault="0061524D" w:rsidP="001B2204">
            <w:pPr>
              <w:jc w:val="center"/>
              <w:rPr>
                <w:rFonts w:cstheme="minorHAnsi"/>
                <w:szCs w:val="20"/>
              </w:rPr>
            </w:pPr>
          </w:p>
        </w:tc>
        <w:tc>
          <w:tcPr>
            <w:tcW w:w="990" w:type="dxa"/>
          </w:tcPr>
          <w:p w14:paraId="60B84EB6" w14:textId="77777777" w:rsidR="0061524D" w:rsidRPr="00487927" w:rsidRDefault="0061524D" w:rsidP="001B2204">
            <w:pPr>
              <w:jc w:val="center"/>
              <w:rPr>
                <w:rFonts w:cstheme="minorHAnsi"/>
                <w:szCs w:val="20"/>
              </w:rPr>
            </w:pPr>
          </w:p>
        </w:tc>
        <w:tc>
          <w:tcPr>
            <w:tcW w:w="990" w:type="dxa"/>
          </w:tcPr>
          <w:p w14:paraId="55565597" w14:textId="77777777" w:rsidR="0061524D" w:rsidRPr="00487927" w:rsidRDefault="0061524D" w:rsidP="001B2204">
            <w:pPr>
              <w:jc w:val="center"/>
              <w:rPr>
                <w:rFonts w:cstheme="minorHAnsi"/>
                <w:szCs w:val="20"/>
              </w:rPr>
            </w:pPr>
          </w:p>
        </w:tc>
        <w:tc>
          <w:tcPr>
            <w:tcW w:w="1103" w:type="dxa"/>
          </w:tcPr>
          <w:p w14:paraId="7BDCD5C7" w14:textId="77777777" w:rsidR="0061524D" w:rsidRPr="00487927" w:rsidRDefault="0061524D" w:rsidP="001B2204">
            <w:pPr>
              <w:jc w:val="center"/>
              <w:rPr>
                <w:rFonts w:cstheme="minorHAnsi"/>
                <w:szCs w:val="20"/>
              </w:rPr>
            </w:pPr>
          </w:p>
        </w:tc>
        <w:tc>
          <w:tcPr>
            <w:tcW w:w="1103" w:type="dxa"/>
          </w:tcPr>
          <w:p w14:paraId="59073749" w14:textId="77777777" w:rsidR="0061524D" w:rsidRPr="00487927" w:rsidRDefault="0061524D" w:rsidP="001B2204">
            <w:pPr>
              <w:jc w:val="center"/>
              <w:rPr>
                <w:rFonts w:cstheme="minorHAnsi"/>
                <w:szCs w:val="20"/>
              </w:rPr>
            </w:pPr>
          </w:p>
        </w:tc>
      </w:tr>
      <w:tr w:rsidR="0061524D" w:rsidRPr="00487927" w14:paraId="227B36EF" w14:textId="36DF8E9F" w:rsidTr="0061524D">
        <w:tc>
          <w:tcPr>
            <w:tcW w:w="1255" w:type="dxa"/>
          </w:tcPr>
          <w:p w14:paraId="5C71DC26" w14:textId="77777777" w:rsidR="0061524D" w:rsidRPr="00283A38" w:rsidRDefault="0061524D" w:rsidP="001B2204">
            <w:pPr>
              <w:jc w:val="center"/>
              <w:rPr>
                <w:szCs w:val="20"/>
              </w:rPr>
            </w:pPr>
            <w:r>
              <w:rPr>
                <w:szCs w:val="20"/>
              </w:rPr>
              <w:t>1</w:t>
            </w:r>
            <w:r w:rsidRPr="00283A38">
              <w:rPr>
                <w:szCs w:val="20"/>
              </w:rPr>
              <w:t>514_01</w:t>
            </w:r>
          </w:p>
        </w:tc>
        <w:tc>
          <w:tcPr>
            <w:tcW w:w="990" w:type="dxa"/>
          </w:tcPr>
          <w:p w14:paraId="6F785FD8" w14:textId="71B0DFDE" w:rsidR="0061524D" w:rsidRPr="00487927" w:rsidRDefault="0061524D" w:rsidP="001B2204">
            <w:pPr>
              <w:jc w:val="center"/>
              <w:rPr>
                <w:rFonts w:cstheme="minorHAnsi"/>
                <w:szCs w:val="20"/>
              </w:rPr>
            </w:pPr>
            <w:r w:rsidRPr="00283A38">
              <w:rPr>
                <w:rFonts w:cstheme="minorHAnsi"/>
                <w:szCs w:val="20"/>
              </w:rPr>
              <w:t>•</w:t>
            </w:r>
          </w:p>
        </w:tc>
        <w:tc>
          <w:tcPr>
            <w:tcW w:w="990" w:type="dxa"/>
          </w:tcPr>
          <w:p w14:paraId="1717843C" w14:textId="5B6FEA32" w:rsidR="0061524D" w:rsidRPr="00487927" w:rsidRDefault="0061524D" w:rsidP="001B2204">
            <w:pPr>
              <w:jc w:val="center"/>
              <w:rPr>
                <w:rFonts w:cstheme="minorHAnsi"/>
                <w:szCs w:val="20"/>
              </w:rPr>
            </w:pPr>
          </w:p>
        </w:tc>
        <w:tc>
          <w:tcPr>
            <w:tcW w:w="990" w:type="dxa"/>
          </w:tcPr>
          <w:p w14:paraId="65041D74" w14:textId="77777777" w:rsidR="0061524D" w:rsidRPr="00487927" w:rsidRDefault="0061524D" w:rsidP="001B2204">
            <w:pPr>
              <w:jc w:val="center"/>
              <w:rPr>
                <w:rFonts w:cstheme="minorHAnsi"/>
                <w:szCs w:val="20"/>
              </w:rPr>
            </w:pPr>
          </w:p>
        </w:tc>
        <w:tc>
          <w:tcPr>
            <w:tcW w:w="990" w:type="dxa"/>
          </w:tcPr>
          <w:p w14:paraId="1901EC78" w14:textId="19ECBABE" w:rsidR="0061524D" w:rsidRPr="00487927" w:rsidRDefault="0061524D" w:rsidP="001B2204">
            <w:pPr>
              <w:jc w:val="center"/>
              <w:rPr>
                <w:rFonts w:cstheme="minorHAnsi"/>
                <w:szCs w:val="20"/>
              </w:rPr>
            </w:pPr>
            <w:r w:rsidRPr="00283A38">
              <w:rPr>
                <w:rFonts w:cstheme="minorHAnsi"/>
                <w:szCs w:val="20"/>
              </w:rPr>
              <w:t>•</w:t>
            </w:r>
          </w:p>
        </w:tc>
        <w:tc>
          <w:tcPr>
            <w:tcW w:w="990" w:type="dxa"/>
          </w:tcPr>
          <w:p w14:paraId="7C38B0E2" w14:textId="1D2469F7" w:rsidR="0061524D" w:rsidRPr="00487927" w:rsidRDefault="0061524D" w:rsidP="001B2204">
            <w:pPr>
              <w:jc w:val="center"/>
              <w:rPr>
                <w:rFonts w:cstheme="minorHAnsi"/>
                <w:szCs w:val="20"/>
              </w:rPr>
            </w:pPr>
          </w:p>
        </w:tc>
        <w:tc>
          <w:tcPr>
            <w:tcW w:w="990" w:type="dxa"/>
          </w:tcPr>
          <w:p w14:paraId="25E6CC0F" w14:textId="77777777" w:rsidR="0061524D" w:rsidRPr="00487927" w:rsidRDefault="0061524D" w:rsidP="001B2204">
            <w:pPr>
              <w:jc w:val="center"/>
              <w:rPr>
                <w:rFonts w:cstheme="minorHAnsi"/>
                <w:szCs w:val="20"/>
              </w:rPr>
            </w:pPr>
          </w:p>
        </w:tc>
        <w:tc>
          <w:tcPr>
            <w:tcW w:w="1080" w:type="dxa"/>
          </w:tcPr>
          <w:p w14:paraId="7EF6FFBC" w14:textId="77777777" w:rsidR="0061524D" w:rsidRPr="00487927" w:rsidRDefault="0061524D" w:rsidP="001B2204">
            <w:pPr>
              <w:jc w:val="center"/>
              <w:rPr>
                <w:rFonts w:cstheme="minorHAnsi"/>
                <w:szCs w:val="20"/>
              </w:rPr>
            </w:pPr>
          </w:p>
        </w:tc>
        <w:tc>
          <w:tcPr>
            <w:tcW w:w="990" w:type="dxa"/>
          </w:tcPr>
          <w:p w14:paraId="236A7581" w14:textId="77777777" w:rsidR="0061524D" w:rsidRPr="00487927" w:rsidRDefault="0061524D" w:rsidP="001B2204">
            <w:pPr>
              <w:jc w:val="center"/>
              <w:rPr>
                <w:rFonts w:cstheme="minorHAnsi"/>
                <w:szCs w:val="20"/>
              </w:rPr>
            </w:pPr>
          </w:p>
        </w:tc>
        <w:tc>
          <w:tcPr>
            <w:tcW w:w="990" w:type="dxa"/>
          </w:tcPr>
          <w:p w14:paraId="63CD4C0A" w14:textId="77777777" w:rsidR="0061524D" w:rsidRPr="00487927" w:rsidRDefault="0061524D" w:rsidP="001B2204">
            <w:pPr>
              <w:jc w:val="center"/>
              <w:rPr>
                <w:rFonts w:cstheme="minorHAnsi"/>
                <w:szCs w:val="20"/>
              </w:rPr>
            </w:pPr>
          </w:p>
        </w:tc>
        <w:tc>
          <w:tcPr>
            <w:tcW w:w="1103" w:type="dxa"/>
          </w:tcPr>
          <w:p w14:paraId="095622B3" w14:textId="77777777" w:rsidR="0061524D" w:rsidRPr="00487927" w:rsidRDefault="0061524D" w:rsidP="001B2204">
            <w:pPr>
              <w:jc w:val="center"/>
              <w:rPr>
                <w:rFonts w:cstheme="minorHAnsi"/>
                <w:szCs w:val="20"/>
              </w:rPr>
            </w:pPr>
          </w:p>
        </w:tc>
        <w:tc>
          <w:tcPr>
            <w:tcW w:w="1103" w:type="dxa"/>
          </w:tcPr>
          <w:p w14:paraId="396F30CB" w14:textId="77777777" w:rsidR="0061524D" w:rsidRPr="00487927" w:rsidRDefault="0061524D" w:rsidP="001B2204">
            <w:pPr>
              <w:jc w:val="center"/>
              <w:rPr>
                <w:rFonts w:cstheme="minorHAnsi"/>
                <w:szCs w:val="20"/>
              </w:rPr>
            </w:pPr>
          </w:p>
        </w:tc>
      </w:tr>
      <w:tr w:rsidR="0061524D" w:rsidRPr="00487927" w14:paraId="515BED76" w14:textId="16453ADE" w:rsidTr="0061524D">
        <w:tc>
          <w:tcPr>
            <w:tcW w:w="1255" w:type="dxa"/>
          </w:tcPr>
          <w:p w14:paraId="0BD57C5D" w14:textId="77777777" w:rsidR="0061524D" w:rsidRPr="00283A38" w:rsidRDefault="0061524D" w:rsidP="001B2204">
            <w:pPr>
              <w:jc w:val="center"/>
              <w:rPr>
                <w:szCs w:val="20"/>
              </w:rPr>
            </w:pPr>
            <w:r>
              <w:rPr>
                <w:szCs w:val="20"/>
              </w:rPr>
              <w:t>1</w:t>
            </w:r>
            <w:r w:rsidRPr="00283A38">
              <w:rPr>
                <w:szCs w:val="20"/>
              </w:rPr>
              <w:t>514_02</w:t>
            </w:r>
          </w:p>
        </w:tc>
        <w:tc>
          <w:tcPr>
            <w:tcW w:w="990" w:type="dxa"/>
          </w:tcPr>
          <w:p w14:paraId="7AF93821" w14:textId="298944B5" w:rsidR="0061524D" w:rsidRPr="00487927" w:rsidRDefault="0061524D" w:rsidP="001B2204">
            <w:pPr>
              <w:jc w:val="center"/>
              <w:rPr>
                <w:rFonts w:cstheme="minorHAnsi"/>
                <w:szCs w:val="20"/>
              </w:rPr>
            </w:pPr>
            <w:r w:rsidRPr="00283A38">
              <w:rPr>
                <w:rFonts w:cstheme="minorHAnsi"/>
                <w:szCs w:val="20"/>
              </w:rPr>
              <w:t>•</w:t>
            </w:r>
          </w:p>
        </w:tc>
        <w:tc>
          <w:tcPr>
            <w:tcW w:w="990" w:type="dxa"/>
          </w:tcPr>
          <w:p w14:paraId="1810A081" w14:textId="7801DFF2" w:rsidR="0061524D" w:rsidRPr="00487927" w:rsidRDefault="0061524D" w:rsidP="001B2204">
            <w:pPr>
              <w:jc w:val="center"/>
              <w:rPr>
                <w:rFonts w:cstheme="minorHAnsi"/>
                <w:szCs w:val="20"/>
              </w:rPr>
            </w:pPr>
          </w:p>
        </w:tc>
        <w:tc>
          <w:tcPr>
            <w:tcW w:w="990" w:type="dxa"/>
          </w:tcPr>
          <w:p w14:paraId="723CB8B1" w14:textId="77777777" w:rsidR="0061524D" w:rsidRPr="00487927" w:rsidRDefault="0061524D" w:rsidP="001B2204">
            <w:pPr>
              <w:jc w:val="center"/>
              <w:rPr>
                <w:rFonts w:cstheme="minorHAnsi"/>
                <w:szCs w:val="20"/>
              </w:rPr>
            </w:pPr>
          </w:p>
        </w:tc>
        <w:tc>
          <w:tcPr>
            <w:tcW w:w="990" w:type="dxa"/>
          </w:tcPr>
          <w:p w14:paraId="261855C3" w14:textId="047F32BC" w:rsidR="0061524D" w:rsidRPr="00487927" w:rsidRDefault="0061524D" w:rsidP="001B2204">
            <w:pPr>
              <w:jc w:val="center"/>
              <w:rPr>
                <w:rFonts w:cstheme="minorHAnsi"/>
                <w:szCs w:val="20"/>
              </w:rPr>
            </w:pPr>
          </w:p>
        </w:tc>
        <w:tc>
          <w:tcPr>
            <w:tcW w:w="990" w:type="dxa"/>
          </w:tcPr>
          <w:p w14:paraId="50EA287D" w14:textId="79D972DC" w:rsidR="0061524D" w:rsidRPr="00487927" w:rsidRDefault="0061524D" w:rsidP="001B2204">
            <w:pPr>
              <w:jc w:val="center"/>
              <w:rPr>
                <w:rFonts w:cstheme="minorHAnsi"/>
                <w:szCs w:val="20"/>
              </w:rPr>
            </w:pPr>
          </w:p>
        </w:tc>
        <w:tc>
          <w:tcPr>
            <w:tcW w:w="990" w:type="dxa"/>
          </w:tcPr>
          <w:p w14:paraId="42202305" w14:textId="77777777" w:rsidR="0061524D" w:rsidRPr="00487927" w:rsidRDefault="0061524D" w:rsidP="001B2204">
            <w:pPr>
              <w:jc w:val="center"/>
              <w:rPr>
                <w:rFonts w:cstheme="minorHAnsi"/>
                <w:szCs w:val="20"/>
              </w:rPr>
            </w:pPr>
          </w:p>
        </w:tc>
        <w:tc>
          <w:tcPr>
            <w:tcW w:w="1080" w:type="dxa"/>
          </w:tcPr>
          <w:p w14:paraId="5DB1F725" w14:textId="77777777" w:rsidR="0061524D" w:rsidRPr="00487927" w:rsidRDefault="0061524D" w:rsidP="001B2204">
            <w:pPr>
              <w:jc w:val="center"/>
              <w:rPr>
                <w:rFonts w:cstheme="minorHAnsi"/>
                <w:szCs w:val="20"/>
              </w:rPr>
            </w:pPr>
          </w:p>
        </w:tc>
        <w:tc>
          <w:tcPr>
            <w:tcW w:w="990" w:type="dxa"/>
          </w:tcPr>
          <w:p w14:paraId="6A36D104" w14:textId="77777777" w:rsidR="0061524D" w:rsidRPr="00487927" w:rsidRDefault="0061524D" w:rsidP="001B2204">
            <w:pPr>
              <w:jc w:val="center"/>
              <w:rPr>
                <w:rFonts w:cstheme="minorHAnsi"/>
                <w:szCs w:val="20"/>
              </w:rPr>
            </w:pPr>
          </w:p>
        </w:tc>
        <w:tc>
          <w:tcPr>
            <w:tcW w:w="990" w:type="dxa"/>
          </w:tcPr>
          <w:p w14:paraId="3719381B" w14:textId="77777777" w:rsidR="0061524D" w:rsidRPr="00487927" w:rsidRDefault="0061524D" w:rsidP="001B2204">
            <w:pPr>
              <w:jc w:val="center"/>
              <w:rPr>
                <w:rFonts w:cstheme="minorHAnsi"/>
                <w:szCs w:val="20"/>
              </w:rPr>
            </w:pPr>
          </w:p>
        </w:tc>
        <w:tc>
          <w:tcPr>
            <w:tcW w:w="1103" w:type="dxa"/>
          </w:tcPr>
          <w:p w14:paraId="1E3A7C23" w14:textId="77777777" w:rsidR="0061524D" w:rsidRPr="00487927" w:rsidRDefault="0061524D" w:rsidP="001B2204">
            <w:pPr>
              <w:jc w:val="center"/>
              <w:rPr>
                <w:rFonts w:cstheme="minorHAnsi"/>
                <w:szCs w:val="20"/>
              </w:rPr>
            </w:pPr>
          </w:p>
        </w:tc>
        <w:tc>
          <w:tcPr>
            <w:tcW w:w="1103" w:type="dxa"/>
          </w:tcPr>
          <w:p w14:paraId="78F00B8B" w14:textId="77777777" w:rsidR="0061524D" w:rsidRPr="00487927" w:rsidRDefault="0061524D" w:rsidP="001B2204">
            <w:pPr>
              <w:jc w:val="center"/>
              <w:rPr>
                <w:rFonts w:cstheme="minorHAnsi"/>
                <w:szCs w:val="20"/>
              </w:rPr>
            </w:pPr>
          </w:p>
        </w:tc>
      </w:tr>
      <w:tr w:rsidR="0061524D" w:rsidRPr="00487927" w14:paraId="6281A801" w14:textId="51D341F3" w:rsidTr="0061524D">
        <w:tc>
          <w:tcPr>
            <w:tcW w:w="1255" w:type="dxa"/>
          </w:tcPr>
          <w:p w14:paraId="5C1C482E" w14:textId="77777777" w:rsidR="0061524D" w:rsidRPr="00283A38" w:rsidRDefault="0061524D" w:rsidP="001B2204">
            <w:pPr>
              <w:jc w:val="center"/>
              <w:rPr>
                <w:szCs w:val="20"/>
              </w:rPr>
            </w:pPr>
            <w:r>
              <w:rPr>
                <w:szCs w:val="20"/>
              </w:rPr>
              <w:t>1</w:t>
            </w:r>
            <w:r w:rsidRPr="00283A38">
              <w:rPr>
                <w:szCs w:val="20"/>
              </w:rPr>
              <w:t>515_01</w:t>
            </w:r>
          </w:p>
        </w:tc>
        <w:tc>
          <w:tcPr>
            <w:tcW w:w="990" w:type="dxa"/>
          </w:tcPr>
          <w:p w14:paraId="6B70AF3D" w14:textId="121D8D60"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09FD67" w14:textId="45EB3583" w:rsidR="0061524D" w:rsidRPr="00487927" w:rsidRDefault="0061524D" w:rsidP="001B2204">
            <w:pPr>
              <w:jc w:val="center"/>
              <w:rPr>
                <w:rFonts w:cstheme="minorHAnsi"/>
                <w:szCs w:val="20"/>
              </w:rPr>
            </w:pPr>
          </w:p>
        </w:tc>
        <w:tc>
          <w:tcPr>
            <w:tcW w:w="990" w:type="dxa"/>
          </w:tcPr>
          <w:p w14:paraId="23B64EAE" w14:textId="77777777" w:rsidR="0061524D" w:rsidRPr="00487927" w:rsidRDefault="0061524D" w:rsidP="001B2204">
            <w:pPr>
              <w:jc w:val="center"/>
              <w:rPr>
                <w:rFonts w:cstheme="minorHAnsi"/>
                <w:szCs w:val="20"/>
              </w:rPr>
            </w:pPr>
          </w:p>
        </w:tc>
        <w:tc>
          <w:tcPr>
            <w:tcW w:w="990" w:type="dxa"/>
          </w:tcPr>
          <w:p w14:paraId="01EEB7C9" w14:textId="7FDD975A" w:rsidR="0061524D" w:rsidRPr="00487927" w:rsidRDefault="0061524D" w:rsidP="001B2204">
            <w:pPr>
              <w:jc w:val="center"/>
              <w:rPr>
                <w:rFonts w:cstheme="minorHAnsi"/>
                <w:szCs w:val="20"/>
              </w:rPr>
            </w:pPr>
            <w:r w:rsidRPr="00283A38">
              <w:rPr>
                <w:rFonts w:cstheme="minorHAnsi"/>
                <w:szCs w:val="20"/>
              </w:rPr>
              <w:t>•</w:t>
            </w:r>
          </w:p>
        </w:tc>
        <w:tc>
          <w:tcPr>
            <w:tcW w:w="990" w:type="dxa"/>
          </w:tcPr>
          <w:p w14:paraId="4E4B3973" w14:textId="0E9EECCA" w:rsidR="0061524D" w:rsidRPr="00487927" w:rsidRDefault="0061524D" w:rsidP="001B2204">
            <w:pPr>
              <w:jc w:val="center"/>
              <w:rPr>
                <w:rFonts w:cstheme="minorHAnsi"/>
                <w:szCs w:val="20"/>
              </w:rPr>
            </w:pPr>
          </w:p>
        </w:tc>
        <w:tc>
          <w:tcPr>
            <w:tcW w:w="990" w:type="dxa"/>
          </w:tcPr>
          <w:p w14:paraId="36E7D33C" w14:textId="77777777" w:rsidR="0061524D" w:rsidRPr="00487927" w:rsidRDefault="0061524D" w:rsidP="001B2204">
            <w:pPr>
              <w:jc w:val="center"/>
              <w:rPr>
                <w:rFonts w:cstheme="minorHAnsi"/>
                <w:szCs w:val="20"/>
              </w:rPr>
            </w:pPr>
          </w:p>
        </w:tc>
        <w:tc>
          <w:tcPr>
            <w:tcW w:w="1080" w:type="dxa"/>
          </w:tcPr>
          <w:p w14:paraId="697854B7" w14:textId="77777777" w:rsidR="0061524D" w:rsidRPr="00487927" w:rsidRDefault="0061524D" w:rsidP="001B2204">
            <w:pPr>
              <w:jc w:val="center"/>
              <w:rPr>
                <w:rFonts w:cstheme="minorHAnsi"/>
                <w:szCs w:val="20"/>
              </w:rPr>
            </w:pPr>
          </w:p>
        </w:tc>
        <w:tc>
          <w:tcPr>
            <w:tcW w:w="990" w:type="dxa"/>
          </w:tcPr>
          <w:p w14:paraId="3C2FDA3A" w14:textId="77777777" w:rsidR="0061524D" w:rsidRPr="00487927" w:rsidRDefault="0061524D" w:rsidP="001B2204">
            <w:pPr>
              <w:jc w:val="center"/>
              <w:rPr>
                <w:rFonts w:cstheme="minorHAnsi"/>
                <w:szCs w:val="20"/>
              </w:rPr>
            </w:pPr>
          </w:p>
        </w:tc>
        <w:tc>
          <w:tcPr>
            <w:tcW w:w="990" w:type="dxa"/>
          </w:tcPr>
          <w:p w14:paraId="19C82DDC" w14:textId="77777777" w:rsidR="0061524D" w:rsidRPr="00487927" w:rsidRDefault="0061524D" w:rsidP="001B2204">
            <w:pPr>
              <w:jc w:val="center"/>
              <w:rPr>
                <w:rFonts w:cstheme="minorHAnsi"/>
                <w:szCs w:val="20"/>
              </w:rPr>
            </w:pPr>
          </w:p>
        </w:tc>
        <w:tc>
          <w:tcPr>
            <w:tcW w:w="1103" w:type="dxa"/>
          </w:tcPr>
          <w:p w14:paraId="07921443" w14:textId="77777777" w:rsidR="0061524D" w:rsidRPr="00487927" w:rsidRDefault="0061524D" w:rsidP="001B2204">
            <w:pPr>
              <w:jc w:val="center"/>
              <w:rPr>
                <w:rFonts w:cstheme="minorHAnsi"/>
                <w:szCs w:val="20"/>
              </w:rPr>
            </w:pPr>
          </w:p>
        </w:tc>
        <w:tc>
          <w:tcPr>
            <w:tcW w:w="1103" w:type="dxa"/>
          </w:tcPr>
          <w:p w14:paraId="3095D8BA" w14:textId="77777777" w:rsidR="0061524D" w:rsidRPr="00487927" w:rsidRDefault="0061524D" w:rsidP="001B2204">
            <w:pPr>
              <w:jc w:val="center"/>
              <w:rPr>
                <w:rFonts w:cstheme="minorHAnsi"/>
                <w:szCs w:val="20"/>
              </w:rPr>
            </w:pPr>
          </w:p>
        </w:tc>
      </w:tr>
      <w:tr w:rsidR="0061524D" w:rsidRPr="00487927" w14:paraId="21919368" w14:textId="6350FA8D" w:rsidTr="0061524D">
        <w:tc>
          <w:tcPr>
            <w:tcW w:w="1255" w:type="dxa"/>
          </w:tcPr>
          <w:p w14:paraId="0D6FBC8C" w14:textId="77777777" w:rsidR="0061524D" w:rsidRPr="00283A38" w:rsidRDefault="0061524D" w:rsidP="001B2204">
            <w:pPr>
              <w:jc w:val="center"/>
              <w:rPr>
                <w:szCs w:val="20"/>
              </w:rPr>
            </w:pPr>
            <w:r>
              <w:rPr>
                <w:szCs w:val="20"/>
              </w:rPr>
              <w:t>1</w:t>
            </w:r>
            <w:r w:rsidRPr="00283A38">
              <w:rPr>
                <w:szCs w:val="20"/>
              </w:rPr>
              <w:t>516_01</w:t>
            </w:r>
          </w:p>
        </w:tc>
        <w:tc>
          <w:tcPr>
            <w:tcW w:w="990" w:type="dxa"/>
          </w:tcPr>
          <w:p w14:paraId="581EE8A2" w14:textId="12C56981" w:rsidR="0061524D" w:rsidRPr="00487927" w:rsidRDefault="0061524D" w:rsidP="001B2204">
            <w:pPr>
              <w:jc w:val="center"/>
              <w:rPr>
                <w:rFonts w:cstheme="minorHAnsi"/>
                <w:szCs w:val="20"/>
              </w:rPr>
            </w:pPr>
            <w:r w:rsidRPr="00283A38">
              <w:rPr>
                <w:rFonts w:cstheme="minorHAnsi"/>
                <w:szCs w:val="20"/>
              </w:rPr>
              <w:t>•</w:t>
            </w:r>
          </w:p>
        </w:tc>
        <w:tc>
          <w:tcPr>
            <w:tcW w:w="990" w:type="dxa"/>
          </w:tcPr>
          <w:p w14:paraId="12A0EE80" w14:textId="5CFFB065" w:rsidR="0061524D" w:rsidRPr="00487927" w:rsidRDefault="0061524D" w:rsidP="001B2204">
            <w:pPr>
              <w:jc w:val="center"/>
              <w:rPr>
                <w:rFonts w:cstheme="minorHAnsi"/>
                <w:szCs w:val="20"/>
              </w:rPr>
            </w:pPr>
          </w:p>
        </w:tc>
        <w:tc>
          <w:tcPr>
            <w:tcW w:w="990" w:type="dxa"/>
          </w:tcPr>
          <w:p w14:paraId="127642C5" w14:textId="77777777" w:rsidR="0061524D" w:rsidRPr="00487927" w:rsidRDefault="0061524D" w:rsidP="001B2204">
            <w:pPr>
              <w:jc w:val="center"/>
              <w:rPr>
                <w:rFonts w:cstheme="minorHAnsi"/>
                <w:szCs w:val="20"/>
              </w:rPr>
            </w:pPr>
          </w:p>
        </w:tc>
        <w:tc>
          <w:tcPr>
            <w:tcW w:w="990" w:type="dxa"/>
          </w:tcPr>
          <w:p w14:paraId="1EA51B59" w14:textId="6BF03D26" w:rsidR="0061524D" w:rsidRPr="00487927" w:rsidRDefault="0061524D" w:rsidP="001B2204">
            <w:pPr>
              <w:jc w:val="center"/>
              <w:rPr>
                <w:rFonts w:cstheme="minorHAnsi"/>
                <w:szCs w:val="20"/>
              </w:rPr>
            </w:pPr>
          </w:p>
        </w:tc>
        <w:tc>
          <w:tcPr>
            <w:tcW w:w="990" w:type="dxa"/>
          </w:tcPr>
          <w:p w14:paraId="42EA5B59" w14:textId="3E0D488D" w:rsidR="0061524D" w:rsidRPr="00487927" w:rsidRDefault="0061524D" w:rsidP="001B2204">
            <w:pPr>
              <w:jc w:val="center"/>
              <w:rPr>
                <w:rFonts w:cstheme="minorHAnsi"/>
                <w:szCs w:val="20"/>
              </w:rPr>
            </w:pPr>
          </w:p>
        </w:tc>
        <w:tc>
          <w:tcPr>
            <w:tcW w:w="990" w:type="dxa"/>
          </w:tcPr>
          <w:p w14:paraId="33BF3DAC" w14:textId="77777777" w:rsidR="0061524D" w:rsidRPr="00487927" w:rsidRDefault="0061524D" w:rsidP="001B2204">
            <w:pPr>
              <w:jc w:val="center"/>
              <w:rPr>
                <w:rFonts w:cstheme="minorHAnsi"/>
                <w:szCs w:val="20"/>
              </w:rPr>
            </w:pPr>
          </w:p>
        </w:tc>
        <w:tc>
          <w:tcPr>
            <w:tcW w:w="1080" w:type="dxa"/>
          </w:tcPr>
          <w:p w14:paraId="45125829" w14:textId="77777777" w:rsidR="0061524D" w:rsidRPr="00487927" w:rsidRDefault="0061524D" w:rsidP="001B2204">
            <w:pPr>
              <w:jc w:val="center"/>
              <w:rPr>
                <w:rFonts w:cstheme="minorHAnsi"/>
                <w:szCs w:val="20"/>
              </w:rPr>
            </w:pPr>
          </w:p>
        </w:tc>
        <w:tc>
          <w:tcPr>
            <w:tcW w:w="990" w:type="dxa"/>
          </w:tcPr>
          <w:p w14:paraId="5EDDD582" w14:textId="77777777" w:rsidR="0061524D" w:rsidRPr="00487927" w:rsidRDefault="0061524D" w:rsidP="001B2204">
            <w:pPr>
              <w:jc w:val="center"/>
              <w:rPr>
                <w:rFonts w:cstheme="minorHAnsi"/>
                <w:szCs w:val="20"/>
              </w:rPr>
            </w:pPr>
          </w:p>
        </w:tc>
        <w:tc>
          <w:tcPr>
            <w:tcW w:w="990" w:type="dxa"/>
          </w:tcPr>
          <w:p w14:paraId="6056623D" w14:textId="77777777" w:rsidR="0061524D" w:rsidRPr="00487927" w:rsidRDefault="0061524D" w:rsidP="001B2204">
            <w:pPr>
              <w:jc w:val="center"/>
              <w:rPr>
                <w:rFonts w:cstheme="minorHAnsi"/>
                <w:szCs w:val="20"/>
              </w:rPr>
            </w:pPr>
          </w:p>
        </w:tc>
        <w:tc>
          <w:tcPr>
            <w:tcW w:w="1103" w:type="dxa"/>
          </w:tcPr>
          <w:p w14:paraId="08BBE30F" w14:textId="77777777" w:rsidR="0061524D" w:rsidRPr="00487927" w:rsidRDefault="0061524D" w:rsidP="001B2204">
            <w:pPr>
              <w:jc w:val="center"/>
              <w:rPr>
                <w:rFonts w:cstheme="minorHAnsi"/>
                <w:szCs w:val="20"/>
              </w:rPr>
            </w:pPr>
          </w:p>
        </w:tc>
        <w:tc>
          <w:tcPr>
            <w:tcW w:w="1103" w:type="dxa"/>
          </w:tcPr>
          <w:p w14:paraId="34A8D0CF" w14:textId="77777777" w:rsidR="0061524D" w:rsidRPr="00487927" w:rsidRDefault="0061524D" w:rsidP="001B2204">
            <w:pPr>
              <w:jc w:val="center"/>
              <w:rPr>
                <w:rFonts w:cstheme="minorHAnsi"/>
                <w:szCs w:val="20"/>
              </w:rPr>
            </w:pPr>
          </w:p>
        </w:tc>
      </w:tr>
      <w:tr w:rsidR="0061524D" w:rsidRPr="00487927" w14:paraId="06E08D41" w14:textId="26C5670E" w:rsidTr="0061524D">
        <w:tc>
          <w:tcPr>
            <w:tcW w:w="1255" w:type="dxa"/>
          </w:tcPr>
          <w:p w14:paraId="39A8AB24" w14:textId="77777777" w:rsidR="0061524D" w:rsidRPr="00283A38" w:rsidRDefault="0061524D" w:rsidP="001B2204">
            <w:pPr>
              <w:jc w:val="center"/>
              <w:rPr>
                <w:szCs w:val="20"/>
              </w:rPr>
            </w:pPr>
            <w:r>
              <w:rPr>
                <w:szCs w:val="20"/>
              </w:rPr>
              <w:t>1</w:t>
            </w:r>
            <w:r w:rsidRPr="00283A38">
              <w:rPr>
                <w:szCs w:val="20"/>
              </w:rPr>
              <w:t>516_02</w:t>
            </w:r>
          </w:p>
        </w:tc>
        <w:tc>
          <w:tcPr>
            <w:tcW w:w="990" w:type="dxa"/>
          </w:tcPr>
          <w:p w14:paraId="15E72958" w14:textId="3A6D343C" w:rsidR="0061524D" w:rsidRPr="00487927" w:rsidRDefault="0061524D" w:rsidP="001B2204">
            <w:pPr>
              <w:jc w:val="center"/>
              <w:rPr>
                <w:rFonts w:cstheme="minorHAnsi"/>
                <w:szCs w:val="20"/>
              </w:rPr>
            </w:pPr>
            <w:r w:rsidRPr="00283A38">
              <w:rPr>
                <w:rFonts w:cstheme="minorHAnsi"/>
                <w:szCs w:val="20"/>
              </w:rPr>
              <w:t>•</w:t>
            </w:r>
          </w:p>
        </w:tc>
        <w:tc>
          <w:tcPr>
            <w:tcW w:w="990" w:type="dxa"/>
          </w:tcPr>
          <w:p w14:paraId="16BA53A8" w14:textId="34CF75CE" w:rsidR="0061524D" w:rsidRPr="00487927" w:rsidRDefault="0061524D" w:rsidP="001B2204">
            <w:pPr>
              <w:jc w:val="center"/>
              <w:rPr>
                <w:rFonts w:cstheme="minorHAnsi"/>
                <w:szCs w:val="20"/>
              </w:rPr>
            </w:pPr>
          </w:p>
        </w:tc>
        <w:tc>
          <w:tcPr>
            <w:tcW w:w="990" w:type="dxa"/>
          </w:tcPr>
          <w:p w14:paraId="4A12D74C" w14:textId="77777777" w:rsidR="0061524D" w:rsidRPr="00487927" w:rsidRDefault="0061524D" w:rsidP="001B2204">
            <w:pPr>
              <w:jc w:val="center"/>
              <w:rPr>
                <w:rFonts w:cstheme="minorHAnsi"/>
                <w:szCs w:val="20"/>
              </w:rPr>
            </w:pPr>
          </w:p>
        </w:tc>
        <w:tc>
          <w:tcPr>
            <w:tcW w:w="990" w:type="dxa"/>
          </w:tcPr>
          <w:p w14:paraId="6E6DC1FE" w14:textId="16CF3B5F" w:rsidR="0061524D" w:rsidRPr="00487927" w:rsidRDefault="0061524D" w:rsidP="001B2204">
            <w:pPr>
              <w:jc w:val="center"/>
              <w:rPr>
                <w:rFonts w:cstheme="minorHAnsi"/>
                <w:szCs w:val="20"/>
              </w:rPr>
            </w:pPr>
          </w:p>
        </w:tc>
        <w:tc>
          <w:tcPr>
            <w:tcW w:w="990" w:type="dxa"/>
          </w:tcPr>
          <w:p w14:paraId="052803C4" w14:textId="3F16F2CF" w:rsidR="0061524D" w:rsidRPr="00487927" w:rsidRDefault="0061524D" w:rsidP="001B2204">
            <w:pPr>
              <w:jc w:val="center"/>
              <w:rPr>
                <w:rFonts w:cstheme="minorHAnsi"/>
                <w:szCs w:val="20"/>
              </w:rPr>
            </w:pPr>
          </w:p>
        </w:tc>
        <w:tc>
          <w:tcPr>
            <w:tcW w:w="990" w:type="dxa"/>
          </w:tcPr>
          <w:p w14:paraId="6B251E5D" w14:textId="77777777" w:rsidR="0061524D" w:rsidRPr="00487927" w:rsidRDefault="0061524D" w:rsidP="001B2204">
            <w:pPr>
              <w:jc w:val="center"/>
              <w:rPr>
                <w:rFonts w:cstheme="minorHAnsi"/>
                <w:szCs w:val="20"/>
              </w:rPr>
            </w:pPr>
          </w:p>
        </w:tc>
        <w:tc>
          <w:tcPr>
            <w:tcW w:w="1080" w:type="dxa"/>
          </w:tcPr>
          <w:p w14:paraId="2EBE1784" w14:textId="77777777" w:rsidR="0061524D" w:rsidRPr="00487927" w:rsidRDefault="0061524D" w:rsidP="001B2204">
            <w:pPr>
              <w:jc w:val="center"/>
              <w:rPr>
                <w:rFonts w:cstheme="minorHAnsi"/>
                <w:szCs w:val="20"/>
              </w:rPr>
            </w:pPr>
          </w:p>
        </w:tc>
        <w:tc>
          <w:tcPr>
            <w:tcW w:w="990" w:type="dxa"/>
          </w:tcPr>
          <w:p w14:paraId="6F88FF77" w14:textId="77777777" w:rsidR="0061524D" w:rsidRPr="00487927" w:rsidRDefault="0061524D" w:rsidP="001B2204">
            <w:pPr>
              <w:jc w:val="center"/>
              <w:rPr>
                <w:rFonts w:cstheme="minorHAnsi"/>
                <w:szCs w:val="20"/>
              </w:rPr>
            </w:pPr>
          </w:p>
        </w:tc>
        <w:tc>
          <w:tcPr>
            <w:tcW w:w="990" w:type="dxa"/>
          </w:tcPr>
          <w:p w14:paraId="3E1EC758" w14:textId="77777777" w:rsidR="0061524D" w:rsidRPr="00487927" w:rsidRDefault="0061524D" w:rsidP="001B2204">
            <w:pPr>
              <w:jc w:val="center"/>
              <w:rPr>
                <w:rFonts w:cstheme="minorHAnsi"/>
                <w:szCs w:val="20"/>
              </w:rPr>
            </w:pPr>
          </w:p>
        </w:tc>
        <w:tc>
          <w:tcPr>
            <w:tcW w:w="1103" w:type="dxa"/>
          </w:tcPr>
          <w:p w14:paraId="16D198D5" w14:textId="77777777" w:rsidR="0061524D" w:rsidRPr="00487927" w:rsidRDefault="0061524D" w:rsidP="001B2204">
            <w:pPr>
              <w:jc w:val="center"/>
              <w:rPr>
                <w:rFonts w:cstheme="minorHAnsi"/>
                <w:szCs w:val="20"/>
              </w:rPr>
            </w:pPr>
          </w:p>
        </w:tc>
        <w:tc>
          <w:tcPr>
            <w:tcW w:w="1103" w:type="dxa"/>
          </w:tcPr>
          <w:p w14:paraId="7E0F3935" w14:textId="77777777" w:rsidR="0061524D" w:rsidRPr="00487927" w:rsidRDefault="0061524D" w:rsidP="001B2204">
            <w:pPr>
              <w:jc w:val="center"/>
              <w:rPr>
                <w:rFonts w:cstheme="minorHAnsi"/>
                <w:szCs w:val="20"/>
              </w:rPr>
            </w:pPr>
          </w:p>
        </w:tc>
      </w:tr>
      <w:tr w:rsidR="0061524D" w:rsidRPr="00487927" w14:paraId="5BF70AB0" w14:textId="0420B5E1" w:rsidTr="0061524D">
        <w:tc>
          <w:tcPr>
            <w:tcW w:w="1255" w:type="dxa"/>
          </w:tcPr>
          <w:p w14:paraId="575BFF89" w14:textId="77777777" w:rsidR="0061524D" w:rsidRPr="00283A38" w:rsidRDefault="0061524D" w:rsidP="001B2204">
            <w:pPr>
              <w:jc w:val="center"/>
              <w:rPr>
                <w:szCs w:val="20"/>
              </w:rPr>
            </w:pPr>
            <w:r>
              <w:rPr>
                <w:szCs w:val="20"/>
              </w:rPr>
              <w:t>1</w:t>
            </w:r>
            <w:r w:rsidRPr="00283A38">
              <w:rPr>
                <w:szCs w:val="20"/>
              </w:rPr>
              <w:t>517_01</w:t>
            </w:r>
          </w:p>
        </w:tc>
        <w:tc>
          <w:tcPr>
            <w:tcW w:w="990" w:type="dxa"/>
          </w:tcPr>
          <w:p w14:paraId="3F12628B" w14:textId="0A79A862"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670FC5" w14:textId="6029CFB6" w:rsidR="0061524D" w:rsidRPr="00487927" w:rsidRDefault="0061524D" w:rsidP="001B2204">
            <w:pPr>
              <w:jc w:val="center"/>
              <w:rPr>
                <w:rFonts w:cstheme="minorHAnsi"/>
                <w:szCs w:val="20"/>
              </w:rPr>
            </w:pPr>
          </w:p>
        </w:tc>
        <w:tc>
          <w:tcPr>
            <w:tcW w:w="990" w:type="dxa"/>
          </w:tcPr>
          <w:p w14:paraId="05B9AE60" w14:textId="77777777" w:rsidR="0061524D" w:rsidRPr="00487927" w:rsidRDefault="0061524D" w:rsidP="001B2204">
            <w:pPr>
              <w:jc w:val="center"/>
              <w:rPr>
                <w:rFonts w:cstheme="minorHAnsi"/>
                <w:szCs w:val="20"/>
              </w:rPr>
            </w:pPr>
          </w:p>
        </w:tc>
        <w:tc>
          <w:tcPr>
            <w:tcW w:w="990" w:type="dxa"/>
          </w:tcPr>
          <w:p w14:paraId="4A0EE601" w14:textId="520CC0B8" w:rsidR="0061524D" w:rsidRPr="00487927" w:rsidRDefault="0061524D" w:rsidP="001B2204">
            <w:pPr>
              <w:jc w:val="center"/>
              <w:rPr>
                <w:rFonts w:cstheme="minorHAnsi"/>
                <w:szCs w:val="20"/>
              </w:rPr>
            </w:pPr>
            <w:r w:rsidRPr="00283A38">
              <w:rPr>
                <w:rFonts w:cstheme="minorHAnsi"/>
                <w:szCs w:val="20"/>
              </w:rPr>
              <w:t>•</w:t>
            </w:r>
          </w:p>
        </w:tc>
        <w:tc>
          <w:tcPr>
            <w:tcW w:w="990" w:type="dxa"/>
          </w:tcPr>
          <w:p w14:paraId="2FD4F313" w14:textId="03B82277" w:rsidR="0061524D" w:rsidRPr="00487927" w:rsidRDefault="0061524D" w:rsidP="001B2204">
            <w:pPr>
              <w:jc w:val="center"/>
              <w:rPr>
                <w:rFonts w:cstheme="minorHAnsi"/>
                <w:szCs w:val="20"/>
              </w:rPr>
            </w:pPr>
          </w:p>
        </w:tc>
        <w:tc>
          <w:tcPr>
            <w:tcW w:w="990" w:type="dxa"/>
          </w:tcPr>
          <w:p w14:paraId="177DF925" w14:textId="77777777" w:rsidR="0061524D" w:rsidRPr="00487927" w:rsidRDefault="0061524D" w:rsidP="001B2204">
            <w:pPr>
              <w:jc w:val="center"/>
              <w:rPr>
                <w:rFonts w:cstheme="minorHAnsi"/>
                <w:szCs w:val="20"/>
              </w:rPr>
            </w:pPr>
          </w:p>
        </w:tc>
        <w:tc>
          <w:tcPr>
            <w:tcW w:w="1080" w:type="dxa"/>
          </w:tcPr>
          <w:p w14:paraId="006911F5" w14:textId="77777777" w:rsidR="0061524D" w:rsidRPr="00487927" w:rsidRDefault="0061524D" w:rsidP="001B2204">
            <w:pPr>
              <w:jc w:val="center"/>
              <w:rPr>
                <w:rFonts w:cstheme="minorHAnsi"/>
                <w:szCs w:val="20"/>
              </w:rPr>
            </w:pPr>
          </w:p>
        </w:tc>
        <w:tc>
          <w:tcPr>
            <w:tcW w:w="990" w:type="dxa"/>
          </w:tcPr>
          <w:p w14:paraId="00C20C13" w14:textId="77777777" w:rsidR="0061524D" w:rsidRPr="00487927" w:rsidRDefault="0061524D" w:rsidP="001B2204">
            <w:pPr>
              <w:jc w:val="center"/>
              <w:rPr>
                <w:rFonts w:cstheme="minorHAnsi"/>
                <w:szCs w:val="20"/>
              </w:rPr>
            </w:pPr>
          </w:p>
        </w:tc>
        <w:tc>
          <w:tcPr>
            <w:tcW w:w="990" w:type="dxa"/>
          </w:tcPr>
          <w:p w14:paraId="495CD740" w14:textId="77777777" w:rsidR="0061524D" w:rsidRPr="00487927" w:rsidRDefault="0061524D" w:rsidP="001B2204">
            <w:pPr>
              <w:jc w:val="center"/>
              <w:rPr>
                <w:rFonts w:cstheme="minorHAnsi"/>
                <w:szCs w:val="20"/>
              </w:rPr>
            </w:pPr>
          </w:p>
        </w:tc>
        <w:tc>
          <w:tcPr>
            <w:tcW w:w="1103" w:type="dxa"/>
          </w:tcPr>
          <w:p w14:paraId="2BCA2846" w14:textId="77777777" w:rsidR="0061524D" w:rsidRPr="00487927" w:rsidRDefault="0061524D" w:rsidP="001B2204">
            <w:pPr>
              <w:jc w:val="center"/>
              <w:rPr>
                <w:rFonts w:cstheme="minorHAnsi"/>
                <w:szCs w:val="20"/>
              </w:rPr>
            </w:pPr>
          </w:p>
        </w:tc>
        <w:tc>
          <w:tcPr>
            <w:tcW w:w="1103" w:type="dxa"/>
          </w:tcPr>
          <w:p w14:paraId="75EE1D60" w14:textId="77777777" w:rsidR="0061524D" w:rsidRPr="00487927" w:rsidRDefault="0061524D" w:rsidP="001B2204">
            <w:pPr>
              <w:jc w:val="center"/>
              <w:rPr>
                <w:rFonts w:cstheme="minorHAnsi"/>
                <w:szCs w:val="20"/>
              </w:rPr>
            </w:pPr>
          </w:p>
        </w:tc>
      </w:tr>
      <w:tr w:rsidR="0061524D" w:rsidRPr="00487927" w14:paraId="3841B19D" w14:textId="2EAE0887" w:rsidTr="0061524D">
        <w:tc>
          <w:tcPr>
            <w:tcW w:w="1255" w:type="dxa"/>
          </w:tcPr>
          <w:p w14:paraId="1123F689" w14:textId="77777777" w:rsidR="0061524D" w:rsidRPr="00283A38" w:rsidRDefault="0061524D" w:rsidP="001B2204">
            <w:pPr>
              <w:jc w:val="center"/>
              <w:rPr>
                <w:szCs w:val="20"/>
              </w:rPr>
            </w:pPr>
            <w:r>
              <w:rPr>
                <w:szCs w:val="20"/>
              </w:rPr>
              <w:t>1</w:t>
            </w:r>
            <w:r w:rsidRPr="00283A38">
              <w:rPr>
                <w:szCs w:val="20"/>
              </w:rPr>
              <w:t>517_02</w:t>
            </w:r>
          </w:p>
        </w:tc>
        <w:tc>
          <w:tcPr>
            <w:tcW w:w="990" w:type="dxa"/>
          </w:tcPr>
          <w:p w14:paraId="2977997F" w14:textId="783D6F1F" w:rsidR="0061524D" w:rsidRPr="00487927" w:rsidRDefault="0061524D" w:rsidP="001B2204">
            <w:pPr>
              <w:jc w:val="center"/>
              <w:rPr>
                <w:rFonts w:cstheme="minorHAnsi"/>
                <w:szCs w:val="20"/>
              </w:rPr>
            </w:pPr>
            <w:r w:rsidRPr="00283A38">
              <w:rPr>
                <w:rFonts w:cstheme="minorHAnsi"/>
                <w:szCs w:val="20"/>
              </w:rPr>
              <w:t>•</w:t>
            </w:r>
          </w:p>
        </w:tc>
        <w:tc>
          <w:tcPr>
            <w:tcW w:w="990" w:type="dxa"/>
          </w:tcPr>
          <w:p w14:paraId="2BB5B2A6" w14:textId="3F5B37C7" w:rsidR="0061524D" w:rsidRPr="00487927" w:rsidRDefault="0061524D" w:rsidP="001B2204">
            <w:pPr>
              <w:jc w:val="center"/>
              <w:rPr>
                <w:rFonts w:cstheme="minorHAnsi"/>
                <w:szCs w:val="20"/>
              </w:rPr>
            </w:pPr>
          </w:p>
        </w:tc>
        <w:tc>
          <w:tcPr>
            <w:tcW w:w="990" w:type="dxa"/>
          </w:tcPr>
          <w:p w14:paraId="61C22FDB" w14:textId="77777777" w:rsidR="0061524D" w:rsidRPr="00487927" w:rsidRDefault="0061524D" w:rsidP="001B2204">
            <w:pPr>
              <w:jc w:val="center"/>
              <w:rPr>
                <w:rFonts w:cstheme="minorHAnsi"/>
                <w:szCs w:val="20"/>
              </w:rPr>
            </w:pPr>
          </w:p>
        </w:tc>
        <w:tc>
          <w:tcPr>
            <w:tcW w:w="990" w:type="dxa"/>
          </w:tcPr>
          <w:p w14:paraId="1B09612E" w14:textId="4E4A3766" w:rsidR="0061524D" w:rsidRPr="00487927" w:rsidRDefault="0061524D" w:rsidP="001B2204">
            <w:pPr>
              <w:jc w:val="center"/>
              <w:rPr>
                <w:rFonts w:cstheme="minorHAnsi"/>
                <w:szCs w:val="20"/>
              </w:rPr>
            </w:pPr>
            <w:r w:rsidRPr="00283A38">
              <w:rPr>
                <w:rFonts w:cstheme="minorHAnsi"/>
                <w:szCs w:val="20"/>
              </w:rPr>
              <w:t>•</w:t>
            </w:r>
          </w:p>
        </w:tc>
        <w:tc>
          <w:tcPr>
            <w:tcW w:w="990" w:type="dxa"/>
          </w:tcPr>
          <w:p w14:paraId="74934BB7" w14:textId="389A85BC" w:rsidR="0061524D" w:rsidRPr="00487927" w:rsidRDefault="0061524D" w:rsidP="001B2204">
            <w:pPr>
              <w:jc w:val="center"/>
              <w:rPr>
                <w:rFonts w:cstheme="minorHAnsi"/>
                <w:szCs w:val="20"/>
              </w:rPr>
            </w:pPr>
          </w:p>
        </w:tc>
        <w:tc>
          <w:tcPr>
            <w:tcW w:w="990" w:type="dxa"/>
          </w:tcPr>
          <w:p w14:paraId="51CC9B46" w14:textId="77777777" w:rsidR="0061524D" w:rsidRPr="00487927" w:rsidRDefault="0061524D" w:rsidP="001B2204">
            <w:pPr>
              <w:jc w:val="center"/>
              <w:rPr>
                <w:rFonts w:cstheme="minorHAnsi"/>
                <w:szCs w:val="20"/>
              </w:rPr>
            </w:pPr>
          </w:p>
        </w:tc>
        <w:tc>
          <w:tcPr>
            <w:tcW w:w="1080" w:type="dxa"/>
          </w:tcPr>
          <w:p w14:paraId="654D162F" w14:textId="77777777" w:rsidR="0061524D" w:rsidRPr="00487927" w:rsidRDefault="0061524D" w:rsidP="001B2204">
            <w:pPr>
              <w:jc w:val="center"/>
              <w:rPr>
                <w:rFonts w:cstheme="minorHAnsi"/>
                <w:szCs w:val="20"/>
              </w:rPr>
            </w:pPr>
          </w:p>
        </w:tc>
        <w:tc>
          <w:tcPr>
            <w:tcW w:w="990" w:type="dxa"/>
          </w:tcPr>
          <w:p w14:paraId="0EBD9789" w14:textId="77777777" w:rsidR="0061524D" w:rsidRPr="00487927" w:rsidRDefault="0061524D" w:rsidP="001B2204">
            <w:pPr>
              <w:jc w:val="center"/>
              <w:rPr>
                <w:rFonts w:cstheme="minorHAnsi"/>
                <w:szCs w:val="20"/>
              </w:rPr>
            </w:pPr>
          </w:p>
        </w:tc>
        <w:tc>
          <w:tcPr>
            <w:tcW w:w="990" w:type="dxa"/>
          </w:tcPr>
          <w:p w14:paraId="54806152" w14:textId="77777777" w:rsidR="0061524D" w:rsidRPr="00487927" w:rsidRDefault="0061524D" w:rsidP="001B2204">
            <w:pPr>
              <w:jc w:val="center"/>
              <w:rPr>
                <w:rFonts w:cstheme="minorHAnsi"/>
                <w:szCs w:val="20"/>
              </w:rPr>
            </w:pPr>
          </w:p>
        </w:tc>
        <w:tc>
          <w:tcPr>
            <w:tcW w:w="1103" w:type="dxa"/>
          </w:tcPr>
          <w:p w14:paraId="5E761403" w14:textId="77777777" w:rsidR="0061524D" w:rsidRPr="00487927" w:rsidRDefault="0061524D" w:rsidP="001B2204">
            <w:pPr>
              <w:jc w:val="center"/>
              <w:rPr>
                <w:rFonts w:cstheme="minorHAnsi"/>
                <w:szCs w:val="20"/>
              </w:rPr>
            </w:pPr>
          </w:p>
        </w:tc>
        <w:tc>
          <w:tcPr>
            <w:tcW w:w="1103" w:type="dxa"/>
          </w:tcPr>
          <w:p w14:paraId="6589F589" w14:textId="77777777" w:rsidR="0061524D" w:rsidRPr="00487927" w:rsidRDefault="0061524D" w:rsidP="001B2204">
            <w:pPr>
              <w:jc w:val="center"/>
              <w:rPr>
                <w:rFonts w:cstheme="minorHAnsi"/>
                <w:szCs w:val="20"/>
              </w:rPr>
            </w:pPr>
          </w:p>
        </w:tc>
      </w:tr>
      <w:tr w:rsidR="0061524D" w:rsidRPr="00487927" w14:paraId="45792EFE" w14:textId="627F0837" w:rsidTr="0061524D">
        <w:tc>
          <w:tcPr>
            <w:tcW w:w="1255" w:type="dxa"/>
          </w:tcPr>
          <w:p w14:paraId="7BC7BD7F" w14:textId="721C9AB4" w:rsidR="0061524D" w:rsidRDefault="0061524D" w:rsidP="001B2204">
            <w:pPr>
              <w:jc w:val="center"/>
              <w:rPr>
                <w:szCs w:val="20"/>
              </w:rPr>
            </w:pPr>
            <w:r>
              <w:rPr>
                <w:szCs w:val="20"/>
              </w:rPr>
              <w:t>1518_01</w:t>
            </w:r>
          </w:p>
        </w:tc>
        <w:tc>
          <w:tcPr>
            <w:tcW w:w="990" w:type="dxa"/>
          </w:tcPr>
          <w:p w14:paraId="38BDA2F4" w14:textId="2781FD60" w:rsidR="0061524D" w:rsidRPr="00283A38" w:rsidRDefault="0061524D" w:rsidP="001B2204">
            <w:pPr>
              <w:jc w:val="center"/>
              <w:rPr>
                <w:rFonts w:cstheme="minorHAnsi"/>
                <w:szCs w:val="20"/>
              </w:rPr>
            </w:pPr>
            <w:r w:rsidRPr="00283A38">
              <w:rPr>
                <w:rFonts w:cstheme="minorHAnsi"/>
                <w:szCs w:val="20"/>
              </w:rPr>
              <w:t>•</w:t>
            </w:r>
          </w:p>
        </w:tc>
        <w:tc>
          <w:tcPr>
            <w:tcW w:w="990" w:type="dxa"/>
          </w:tcPr>
          <w:p w14:paraId="5E21412E" w14:textId="77777777" w:rsidR="0061524D" w:rsidRPr="00487927" w:rsidRDefault="0061524D" w:rsidP="001B2204">
            <w:pPr>
              <w:jc w:val="center"/>
              <w:rPr>
                <w:rFonts w:cstheme="minorHAnsi"/>
                <w:szCs w:val="20"/>
              </w:rPr>
            </w:pPr>
          </w:p>
        </w:tc>
        <w:tc>
          <w:tcPr>
            <w:tcW w:w="990" w:type="dxa"/>
          </w:tcPr>
          <w:p w14:paraId="3CCE7A0C" w14:textId="77777777" w:rsidR="0061524D" w:rsidRPr="00487927" w:rsidRDefault="0061524D" w:rsidP="001B2204">
            <w:pPr>
              <w:jc w:val="center"/>
              <w:rPr>
                <w:rFonts w:cstheme="minorHAnsi"/>
                <w:szCs w:val="20"/>
              </w:rPr>
            </w:pPr>
          </w:p>
        </w:tc>
        <w:tc>
          <w:tcPr>
            <w:tcW w:w="990" w:type="dxa"/>
          </w:tcPr>
          <w:p w14:paraId="582CED42" w14:textId="40E21947" w:rsidR="0061524D" w:rsidRPr="00283A38" w:rsidRDefault="0061524D" w:rsidP="001B2204">
            <w:pPr>
              <w:jc w:val="center"/>
              <w:rPr>
                <w:rFonts w:cstheme="minorHAnsi"/>
                <w:szCs w:val="20"/>
              </w:rPr>
            </w:pPr>
            <w:r w:rsidRPr="00283A38">
              <w:rPr>
                <w:rFonts w:cstheme="minorHAnsi"/>
                <w:szCs w:val="20"/>
              </w:rPr>
              <w:t>•</w:t>
            </w:r>
          </w:p>
        </w:tc>
        <w:tc>
          <w:tcPr>
            <w:tcW w:w="990" w:type="dxa"/>
          </w:tcPr>
          <w:p w14:paraId="4E96E115" w14:textId="77777777" w:rsidR="0061524D" w:rsidRPr="00487927" w:rsidRDefault="0061524D" w:rsidP="001B2204">
            <w:pPr>
              <w:jc w:val="center"/>
              <w:rPr>
                <w:rFonts w:cstheme="minorHAnsi"/>
                <w:szCs w:val="20"/>
              </w:rPr>
            </w:pPr>
          </w:p>
        </w:tc>
        <w:tc>
          <w:tcPr>
            <w:tcW w:w="990" w:type="dxa"/>
          </w:tcPr>
          <w:p w14:paraId="0D45AFE2" w14:textId="77777777" w:rsidR="0061524D" w:rsidRPr="00487927" w:rsidRDefault="0061524D" w:rsidP="001B2204">
            <w:pPr>
              <w:jc w:val="center"/>
              <w:rPr>
                <w:rFonts w:cstheme="minorHAnsi"/>
                <w:szCs w:val="20"/>
              </w:rPr>
            </w:pPr>
          </w:p>
        </w:tc>
        <w:tc>
          <w:tcPr>
            <w:tcW w:w="1080" w:type="dxa"/>
          </w:tcPr>
          <w:p w14:paraId="4267B848" w14:textId="77777777" w:rsidR="0061524D" w:rsidRPr="00487927" w:rsidRDefault="0061524D" w:rsidP="001B2204">
            <w:pPr>
              <w:jc w:val="center"/>
              <w:rPr>
                <w:rFonts w:cstheme="minorHAnsi"/>
                <w:szCs w:val="20"/>
              </w:rPr>
            </w:pPr>
          </w:p>
        </w:tc>
        <w:tc>
          <w:tcPr>
            <w:tcW w:w="990" w:type="dxa"/>
          </w:tcPr>
          <w:p w14:paraId="184E5B7D" w14:textId="77777777" w:rsidR="0061524D" w:rsidRPr="00487927" w:rsidRDefault="0061524D" w:rsidP="001B2204">
            <w:pPr>
              <w:jc w:val="center"/>
              <w:rPr>
                <w:rFonts w:cstheme="minorHAnsi"/>
                <w:szCs w:val="20"/>
              </w:rPr>
            </w:pPr>
          </w:p>
        </w:tc>
        <w:tc>
          <w:tcPr>
            <w:tcW w:w="990" w:type="dxa"/>
          </w:tcPr>
          <w:p w14:paraId="2E3DCE06" w14:textId="77777777" w:rsidR="0061524D" w:rsidRPr="00487927" w:rsidRDefault="0061524D" w:rsidP="001B2204">
            <w:pPr>
              <w:jc w:val="center"/>
              <w:rPr>
                <w:rFonts w:cstheme="minorHAnsi"/>
                <w:szCs w:val="20"/>
              </w:rPr>
            </w:pPr>
          </w:p>
        </w:tc>
        <w:tc>
          <w:tcPr>
            <w:tcW w:w="1103" w:type="dxa"/>
          </w:tcPr>
          <w:p w14:paraId="2FAF1F21" w14:textId="77777777" w:rsidR="0061524D" w:rsidRPr="00487927" w:rsidRDefault="0061524D" w:rsidP="001B2204">
            <w:pPr>
              <w:jc w:val="center"/>
              <w:rPr>
                <w:rFonts w:cstheme="minorHAnsi"/>
                <w:szCs w:val="20"/>
              </w:rPr>
            </w:pPr>
          </w:p>
        </w:tc>
        <w:tc>
          <w:tcPr>
            <w:tcW w:w="1103" w:type="dxa"/>
          </w:tcPr>
          <w:p w14:paraId="3E6B1EEA" w14:textId="77777777" w:rsidR="0061524D" w:rsidRPr="00487927" w:rsidRDefault="0061524D" w:rsidP="001B2204">
            <w:pPr>
              <w:jc w:val="center"/>
              <w:rPr>
                <w:rFonts w:cstheme="minorHAnsi"/>
                <w:szCs w:val="20"/>
              </w:rPr>
            </w:pPr>
          </w:p>
        </w:tc>
      </w:tr>
      <w:tr w:rsidR="0061524D" w:rsidRPr="00487927" w14:paraId="72981240" w14:textId="30EC4EDA" w:rsidTr="0061524D">
        <w:tc>
          <w:tcPr>
            <w:tcW w:w="1255" w:type="dxa"/>
            <w:shd w:val="clear" w:color="auto" w:fill="D6E3BC" w:themeFill="accent3" w:themeFillTint="66"/>
          </w:tcPr>
          <w:p w14:paraId="3E041B43" w14:textId="78790908" w:rsidR="0061524D" w:rsidRPr="007B756C" w:rsidRDefault="0061524D" w:rsidP="001B2204">
            <w:pPr>
              <w:jc w:val="center"/>
              <w:rPr>
                <w:b/>
                <w:szCs w:val="20"/>
              </w:rPr>
            </w:pPr>
            <w:r>
              <w:rPr>
                <w:b/>
                <w:szCs w:val="20"/>
              </w:rPr>
              <w:lastRenderedPageBreak/>
              <w:t>Beam</w:t>
            </w:r>
          </w:p>
        </w:tc>
        <w:tc>
          <w:tcPr>
            <w:tcW w:w="990" w:type="dxa"/>
            <w:shd w:val="clear" w:color="auto" w:fill="D6E3BC" w:themeFill="accent3" w:themeFillTint="66"/>
          </w:tcPr>
          <w:p w14:paraId="3E96B32E" w14:textId="7227BBF8" w:rsidR="0061524D" w:rsidRPr="00F87929" w:rsidRDefault="0061524D" w:rsidP="001B2204">
            <w:pPr>
              <w:jc w:val="center"/>
              <w:rPr>
                <w:rFonts w:cstheme="minorHAnsi"/>
                <w:bCs/>
                <w:szCs w:val="20"/>
              </w:rPr>
            </w:pPr>
            <w:r w:rsidRPr="00F87929">
              <w:rPr>
                <w:rFonts w:cstheme="minorHAnsi"/>
                <w:bCs/>
                <w:sz w:val="18"/>
                <w:szCs w:val="18"/>
              </w:rPr>
              <w:t>Suite 1</w:t>
            </w:r>
          </w:p>
        </w:tc>
        <w:tc>
          <w:tcPr>
            <w:tcW w:w="990" w:type="dxa"/>
            <w:shd w:val="clear" w:color="auto" w:fill="D6E3BC" w:themeFill="accent3" w:themeFillTint="66"/>
          </w:tcPr>
          <w:p w14:paraId="3664BD62" w14:textId="796300CB" w:rsidR="0061524D" w:rsidRPr="00F87929" w:rsidRDefault="0061524D" w:rsidP="001B2204">
            <w:pPr>
              <w:jc w:val="center"/>
              <w:rPr>
                <w:rFonts w:cstheme="minorHAnsi"/>
                <w:bCs/>
                <w:szCs w:val="20"/>
              </w:rPr>
            </w:pPr>
            <w:r w:rsidRPr="00F87929">
              <w:rPr>
                <w:rFonts w:cstheme="minorHAnsi"/>
                <w:bCs/>
                <w:sz w:val="18"/>
                <w:szCs w:val="18"/>
              </w:rPr>
              <w:t>Suite 2</w:t>
            </w:r>
          </w:p>
        </w:tc>
        <w:tc>
          <w:tcPr>
            <w:tcW w:w="990" w:type="dxa"/>
            <w:shd w:val="clear" w:color="auto" w:fill="D6E3BC" w:themeFill="accent3" w:themeFillTint="66"/>
          </w:tcPr>
          <w:p w14:paraId="51C231FE" w14:textId="66225492" w:rsidR="0061524D" w:rsidRPr="00F87929" w:rsidRDefault="0061524D" w:rsidP="001B2204">
            <w:pPr>
              <w:jc w:val="center"/>
              <w:rPr>
                <w:rFonts w:cstheme="minorHAnsi"/>
                <w:bCs/>
                <w:szCs w:val="20"/>
              </w:rPr>
            </w:pPr>
            <w:r w:rsidRPr="00F87929">
              <w:rPr>
                <w:rFonts w:cstheme="minorHAnsi"/>
                <w:bCs/>
                <w:sz w:val="18"/>
                <w:szCs w:val="18"/>
              </w:rPr>
              <w:t>Suite 3</w:t>
            </w:r>
          </w:p>
        </w:tc>
        <w:tc>
          <w:tcPr>
            <w:tcW w:w="990" w:type="dxa"/>
            <w:shd w:val="clear" w:color="auto" w:fill="D6E3BC" w:themeFill="accent3" w:themeFillTint="66"/>
          </w:tcPr>
          <w:p w14:paraId="2204AB80" w14:textId="4E134360" w:rsidR="0061524D" w:rsidRPr="00F87929" w:rsidRDefault="0061524D" w:rsidP="001B2204">
            <w:pPr>
              <w:jc w:val="center"/>
              <w:rPr>
                <w:rFonts w:cstheme="minorHAnsi"/>
                <w:bCs/>
                <w:szCs w:val="20"/>
              </w:rPr>
            </w:pPr>
            <w:r w:rsidRPr="00F87929">
              <w:rPr>
                <w:rFonts w:cstheme="minorHAnsi"/>
                <w:bCs/>
                <w:sz w:val="18"/>
                <w:szCs w:val="18"/>
              </w:rPr>
              <w:t>Suite 4</w:t>
            </w:r>
          </w:p>
        </w:tc>
        <w:tc>
          <w:tcPr>
            <w:tcW w:w="990" w:type="dxa"/>
            <w:shd w:val="clear" w:color="auto" w:fill="D6E3BC" w:themeFill="accent3" w:themeFillTint="66"/>
          </w:tcPr>
          <w:p w14:paraId="28341941" w14:textId="540C87A6" w:rsidR="0061524D" w:rsidRPr="00F87929" w:rsidRDefault="0061524D" w:rsidP="001B2204">
            <w:pPr>
              <w:jc w:val="center"/>
              <w:rPr>
                <w:rFonts w:cstheme="minorHAnsi"/>
                <w:bCs/>
                <w:szCs w:val="20"/>
              </w:rPr>
            </w:pPr>
            <w:r w:rsidRPr="00F87929">
              <w:rPr>
                <w:rFonts w:cstheme="minorHAnsi"/>
                <w:bCs/>
                <w:sz w:val="18"/>
                <w:szCs w:val="18"/>
              </w:rPr>
              <w:t>Suite 5</w:t>
            </w:r>
          </w:p>
        </w:tc>
        <w:tc>
          <w:tcPr>
            <w:tcW w:w="990" w:type="dxa"/>
            <w:shd w:val="clear" w:color="auto" w:fill="D6E3BC" w:themeFill="accent3" w:themeFillTint="66"/>
          </w:tcPr>
          <w:p w14:paraId="71B99E96" w14:textId="7FBCD9F8" w:rsidR="0061524D" w:rsidRPr="00F87929" w:rsidRDefault="0061524D" w:rsidP="001B2204">
            <w:pPr>
              <w:jc w:val="center"/>
              <w:rPr>
                <w:rFonts w:cstheme="minorHAnsi"/>
                <w:bCs/>
                <w:szCs w:val="20"/>
              </w:rPr>
            </w:pPr>
            <w:r w:rsidRPr="00F87929">
              <w:rPr>
                <w:rFonts w:cstheme="minorHAnsi"/>
                <w:bCs/>
                <w:sz w:val="18"/>
                <w:szCs w:val="18"/>
              </w:rPr>
              <w:t>Suite 6</w:t>
            </w:r>
          </w:p>
        </w:tc>
        <w:tc>
          <w:tcPr>
            <w:tcW w:w="1080" w:type="dxa"/>
            <w:shd w:val="clear" w:color="auto" w:fill="D6E3BC" w:themeFill="accent3" w:themeFillTint="66"/>
          </w:tcPr>
          <w:p w14:paraId="7905E7BC" w14:textId="0B030A2A" w:rsidR="0061524D" w:rsidRPr="00F87929" w:rsidRDefault="0061524D" w:rsidP="001B2204">
            <w:pPr>
              <w:jc w:val="center"/>
              <w:rPr>
                <w:rFonts w:cstheme="minorHAnsi"/>
                <w:bCs/>
                <w:szCs w:val="20"/>
              </w:rPr>
            </w:pPr>
            <w:r w:rsidRPr="00F87929">
              <w:rPr>
                <w:rFonts w:cstheme="minorHAnsi"/>
                <w:bCs/>
                <w:sz w:val="18"/>
                <w:szCs w:val="18"/>
              </w:rPr>
              <w:t>Suite 7</w:t>
            </w:r>
          </w:p>
        </w:tc>
        <w:tc>
          <w:tcPr>
            <w:tcW w:w="990" w:type="dxa"/>
            <w:shd w:val="clear" w:color="auto" w:fill="D6E3BC" w:themeFill="accent3" w:themeFillTint="66"/>
          </w:tcPr>
          <w:p w14:paraId="76E269B2" w14:textId="0EA9A588" w:rsidR="0061524D" w:rsidRPr="00F87929" w:rsidRDefault="0061524D" w:rsidP="001B2204">
            <w:pPr>
              <w:jc w:val="center"/>
              <w:rPr>
                <w:rFonts w:cstheme="minorHAnsi"/>
                <w:bCs/>
                <w:szCs w:val="20"/>
              </w:rPr>
            </w:pPr>
            <w:r w:rsidRPr="00F87929">
              <w:rPr>
                <w:rFonts w:cstheme="minorHAnsi"/>
                <w:bCs/>
                <w:sz w:val="18"/>
                <w:szCs w:val="18"/>
              </w:rPr>
              <w:t>Suite 8</w:t>
            </w:r>
          </w:p>
        </w:tc>
        <w:tc>
          <w:tcPr>
            <w:tcW w:w="990" w:type="dxa"/>
            <w:shd w:val="clear" w:color="auto" w:fill="D6E3BC" w:themeFill="accent3" w:themeFillTint="66"/>
          </w:tcPr>
          <w:p w14:paraId="1893ED3C" w14:textId="0FFA6EF7" w:rsidR="0061524D" w:rsidRPr="00F87929" w:rsidRDefault="0061524D" w:rsidP="001B2204">
            <w:pPr>
              <w:jc w:val="center"/>
              <w:rPr>
                <w:rFonts w:cstheme="minorHAnsi"/>
                <w:bCs/>
                <w:sz w:val="18"/>
                <w:szCs w:val="18"/>
              </w:rPr>
            </w:pPr>
            <w:r w:rsidRPr="00F87929">
              <w:rPr>
                <w:rFonts w:cstheme="minorHAnsi"/>
                <w:bCs/>
                <w:sz w:val="18"/>
                <w:szCs w:val="18"/>
              </w:rPr>
              <w:t>Suite 9</w:t>
            </w:r>
          </w:p>
        </w:tc>
        <w:tc>
          <w:tcPr>
            <w:tcW w:w="1103" w:type="dxa"/>
            <w:shd w:val="clear" w:color="auto" w:fill="D6E3BC" w:themeFill="accent3" w:themeFillTint="66"/>
          </w:tcPr>
          <w:p w14:paraId="6DE8C68D" w14:textId="0E422825" w:rsidR="0061524D" w:rsidRPr="00F87929"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7499C946" w14:textId="5361B1A0"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2828779F" w14:textId="37152A98" w:rsidTr="0061524D">
        <w:tc>
          <w:tcPr>
            <w:tcW w:w="1255" w:type="dxa"/>
          </w:tcPr>
          <w:p w14:paraId="4F01244D" w14:textId="7E9BE3B4" w:rsidR="0061524D" w:rsidRPr="00283A38" w:rsidRDefault="0061524D" w:rsidP="001B2204">
            <w:pPr>
              <w:jc w:val="center"/>
              <w:rPr>
                <w:szCs w:val="20"/>
              </w:rPr>
            </w:pPr>
            <w:r>
              <w:rPr>
                <w:szCs w:val="20"/>
              </w:rPr>
              <w:t>2001</w:t>
            </w:r>
            <w:r w:rsidRPr="00283A38">
              <w:rPr>
                <w:szCs w:val="20"/>
              </w:rPr>
              <w:t>_0</w:t>
            </w:r>
            <w:r>
              <w:rPr>
                <w:szCs w:val="20"/>
              </w:rPr>
              <w:t>1</w:t>
            </w:r>
          </w:p>
        </w:tc>
        <w:tc>
          <w:tcPr>
            <w:tcW w:w="990" w:type="dxa"/>
          </w:tcPr>
          <w:p w14:paraId="79DA6BF8" w14:textId="27B583FC" w:rsidR="0061524D" w:rsidRPr="00487927" w:rsidRDefault="0061524D" w:rsidP="001B2204">
            <w:pPr>
              <w:jc w:val="center"/>
              <w:rPr>
                <w:rFonts w:cstheme="minorHAnsi"/>
                <w:szCs w:val="20"/>
              </w:rPr>
            </w:pPr>
          </w:p>
        </w:tc>
        <w:tc>
          <w:tcPr>
            <w:tcW w:w="990" w:type="dxa"/>
          </w:tcPr>
          <w:p w14:paraId="4B6D0CAB" w14:textId="77777777" w:rsidR="0061524D" w:rsidRPr="00487927" w:rsidRDefault="0061524D" w:rsidP="001B2204">
            <w:pPr>
              <w:jc w:val="center"/>
              <w:rPr>
                <w:rFonts w:cstheme="minorHAnsi"/>
                <w:szCs w:val="20"/>
              </w:rPr>
            </w:pPr>
          </w:p>
        </w:tc>
        <w:tc>
          <w:tcPr>
            <w:tcW w:w="990" w:type="dxa"/>
          </w:tcPr>
          <w:p w14:paraId="318BD476" w14:textId="77777777" w:rsidR="0061524D" w:rsidRPr="00487927" w:rsidRDefault="0061524D" w:rsidP="001B2204">
            <w:pPr>
              <w:jc w:val="center"/>
              <w:rPr>
                <w:rFonts w:cstheme="minorHAnsi"/>
                <w:szCs w:val="20"/>
              </w:rPr>
            </w:pPr>
          </w:p>
        </w:tc>
        <w:tc>
          <w:tcPr>
            <w:tcW w:w="990" w:type="dxa"/>
          </w:tcPr>
          <w:p w14:paraId="5C6292A0" w14:textId="16838943" w:rsidR="0061524D" w:rsidRPr="00487927" w:rsidRDefault="0061524D" w:rsidP="001B2204">
            <w:pPr>
              <w:jc w:val="center"/>
              <w:rPr>
                <w:rFonts w:cstheme="minorHAnsi"/>
                <w:szCs w:val="20"/>
              </w:rPr>
            </w:pPr>
          </w:p>
        </w:tc>
        <w:tc>
          <w:tcPr>
            <w:tcW w:w="990" w:type="dxa"/>
          </w:tcPr>
          <w:p w14:paraId="4C9FE335" w14:textId="77777777" w:rsidR="0061524D" w:rsidRPr="00487927" w:rsidRDefault="0061524D" w:rsidP="001B2204">
            <w:pPr>
              <w:jc w:val="center"/>
              <w:rPr>
                <w:rFonts w:cstheme="minorHAnsi"/>
                <w:szCs w:val="20"/>
              </w:rPr>
            </w:pPr>
          </w:p>
        </w:tc>
        <w:tc>
          <w:tcPr>
            <w:tcW w:w="990" w:type="dxa"/>
          </w:tcPr>
          <w:p w14:paraId="2CDC555A" w14:textId="77777777" w:rsidR="0061524D" w:rsidRPr="00487927" w:rsidRDefault="0061524D" w:rsidP="001B2204">
            <w:pPr>
              <w:jc w:val="center"/>
              <w:rPr>
                <w:rFonts w:cstheme="minorHAnsi"/>
                <w:szCs w:val="20"/>
              </w:rPr>
            </w:pPr>
          </w:p>
        </w:tc>
        <w:tc>
          <w:tcPr>
            <w:tcW w:w="1080" w:type="dxa"/>
          </w:tcPr>
          <w:p w14:paraId="1BC32328" w14:textId="4F358B5B" w:rsidR="0061524D" w:rsidRPr="00487927" w:rsidRDefault="0061524D" w:rsidP="001B2204">
            <w:pPr>
              <w:jc w:val="center"/>
              <w:rPr>
                <w:rFonts w:cstheme="minorHAnsi"/>
                <w:szCs w:val="20"/>
              </w:rPr>
            </w:pPr>
            <w:r w:rsidRPr="00283A38">
              <w:rPr>
                <w:rFonts w:cstheme="minorHAnsi"/>
                <w:szCs w:val="20"/>
              </w:rPr>
              <w:t>•</w:t>
            </w:r>
          </w:p>
        </w:tc>
        <w:tc>
          <w:tcPr>
            <w:tcW w:w="990" w:type="dxa"/>
          </w:tcPr>
          <w:p w14:paraId="2EE6BBD9" w14:textId="77777777" w:rsidR="0061524D" w:rsidRPr="00283A38" w:rsidRDefault="0061524D" w:rsidP="001B2204">
            <w:pPr>
              <w:jc w:val="center"/>
              <w:rPr>
                <w:rFonts w:cstheme="minorHAnsi"/>
                <w:szCs w:val="20"/>
              </w:rPr>
            </w:pPr>
          </w:p>
        </w:tc>
        <w:tc>
          <w:tcPr>
            <w:tcW w:w="990" w:type="dxa"/>
          </w:tcPr>
          <w:p w14:paraId="035C0311" w14:textId="77777777" w:rsidR="0061524D" w:rsidRPr="00283A38" w:rsidRDefault="0061524D" w:rsidP="001B2204">
            <w:pPr>
              <w:jc w:val="center"/>
              <w:rPr>
                <w:rFonts w:cstheme="minorHAnsi"/>
                <w:szCs w:val="20"/>
              </w:rPr>
            </w:pPr>
          </w:p>
        </w:tc>
        <w:tc>
          <w:tcPr>
            <w:tcW w:w="1103" w:type="dxa"/>
          </w:tcPr>
          <w:p w14:paraId="64583D00" w14:textId="77777777" w:rsidR="0061524D" w:rsidRPr="00283A38" w:rsidRDefault="0061524D" w:rsidP="001B2204">
            <w:pPr>
              <w:jc w:val="center"/>
              <w:rPr>
                <w:rFonts w:cstheme="minorHAnsi"/>
                <w:szCs w:val="20"/>
              </w:rPr>
            </w:pPr>
          </w:p>
        </w:tc>
        <w:tc>
          <w:tcPr>
            <w:tcW w:w="1103" w:type="dxa"/>
          </w:tcPr>
          <w:p w14:paraId="420FC77C" w14:textId="77777777" w:rsidR="0061524D" w:rsidRPr="00283A38" w:rsidRDefault="0061524D" w:rsidP="001B2204">
            <w:pPr>
              <w:jc w:val="center"/>
              <w:rPr>
                <w:rFonts w:cstheme="minorHAnsi"/>
                <w:szCs w:val="20"/>
              </w:rPr>
            </w:pPr>
          </w:p>
        </w:tc>
      </w:tr>
      <w:tr w:rsidR="0061524D" w:rsidRPr="00487927" w14:paraId="627BC0A0" w14:textId="258A185A" w:rsidTr="0061524D">
        <w:tc>
          <w:tcPr>
            <w:tcW w:w="1255" w:type="dxa"/>
          </w:tcPr>
          <w:p w14:paraId="0B5D3892" w14:textId="7B7E883F" w:rsidR="0061524D" w:rsidRDefault="0061524D" w:rsidP="001B2204">
            <w:pPr>
              <w:jc w:val="center"/>
              <w:rPr>
                <w:szCs w:val="20"/>
              </w:rPr>
            </w:pPr>
            <w:r>
              <w:rPr>
                <w:szCs w:val="20"/>
              </w:rPr>
              <w:t>2001</w:t>
            </w:r>
            <w:r w:rsidRPr="00283A38">
              <w:rPr>
                <w:szCs w:val="20"/>
              </w:rPr>
              <w:t>_0</w:t>
            </w:r>
            <w:r>
              <w:rPr>
                <w:szCs w:val="20"/>
              </w:rPr>
              <w:t>2</w:t>
            </w:r>
          </w:p>
        </w:tc>
        <w:tc>
          <w:tcPr>
            <w:tcW w:w="990" w:type="dxa"/>
          </w:tcPr>
          <w:p w14:paraId="124FFB34" w14:textId="7995265F" w:rsidR="0061524D" w:rsidRPr="00283A38" w:rsidRDefault="0061524D" w:rsidP="001B2204">
            <w:pPr>
              <w:jc w:val="center"/>
              <w:rPr>
                <w:rFonts w:cstheme="minorHAnsi"/>
                <w:szCs w:val="20"/>
              </w:rPr>
            </w:pPr>
          </w:p>
        </w:tc>
        <w:tc>
          <w:tcPr>
            <w:tcW w:w="990" w:type="dxa"/>
          </w:tcPr>
          <w:p w14:paraId="2164BC47" w14:textId="77777777" w:rsidR="0061524D" w:rsidRPr="00487927" w:rsidRDefault="0061524D" w:rsidP="001B2204">
            <w:pPr>
              <w:jc w:val="center"/>
              <w:rPr>
                <w:rFonts w:cstheme="minorHAnsi"/>
                <w:szCs w:val="20"/>
              </w:rPr>
            </w:pPr>
          </w:p>
        </w:tc>
        <w:tc>
          <w:tcPr>
            <w:tcW w:w="990" w:type="dxa"/>
          </w:tcPr>
          <w:p w14:paraId="3097C716" w14:textId="77777777" w:rsidR="0061524D" w:rsidRPr="00487927" w:rsidRDefault="0061524D" w:rsidP="001B2204">
            <w:pPr>
              <w:jc w:val="center"/>
              <w:rPr>
                <w:rFonts w:cstheme="minorHAnsi"/>
                <w:szCs w:val="20"/>
              </w:rPr>
            </w:pPr>
          </w:p>
        </w:tc>
        <w:tc>
          <w:tcPr>
            <w:tcW w:w="990" w:type="dxa"/>
          </w:tcPr>
          <w:p w14:paraId="49BD61EC" w14:textId="77777777" w:rsidR="0061524D" w:rsidRPr="00487927" w:rsidRDefault="0061524D" w:rsidP="001B2204">
            <w:pPr>
              <w:jc w:val="center"/>
              <w:rPr>
                <w:rFonts w:cstheme="minorHAnsi"/>
                <w:szCs w:val="20"/>
              </w:rPr>
            </w:pPr>
          </w:p>
        </w:tc>
        <w:tc>
          <w:tcPr>
            <w:tcW w:w="990" w:type="dxa"/>
          </w:tcPr>
          <w:p w14:paraId="016266CA" w14:textId="77777777" w:rsidR="0061524D" w:rsidRPr="00487927" w:rsidRDefault="0061524D" w:rsidP="001B2204">
            <w:pPr>
              <w:jc w:val="center"/>
              <w:rPr>
                <w:rFonts w:cstheme="minorHAnsi"/>
                <w:szCs w:val="20"/>
              </w:rPr>
            </w:pPr>
          </w:p>
        </w:tc>
        <w:tc>
          <w:tcPr>
            <w:tcW w:w="990" w:type="dxa"/>
          </w:tcPr>
          <w:p w14:paraId="370E14DF" w14:textId="77777777" w:rsidR="0061524D" w:rsidRPr="00487927" w:rsidRDefault="0061524D" w:rsidP="001B2204">
            <w:pPr>
              <w:jc w:val="center"/>
              <w:rPr>
                <w:rFonts w:cstheme="minorHAnsi"/>
                <w:szCs w:val="20"/>
              </w:rPr>
            </w:pPr>
          </w:p>
        </w:tc>
        <w:tc>
          <w:tcPr>
            <w:tcW w:w="1080" w:type="dxa"/>
          </w:tcPr>
          <w:p w14:paraId="32437F69" w14:textId="014DA3E1" w:rsidR="0061524D" w:rsidRPr="00283A38" w:rsidRDefault="0061524D" w:rsidP="001B2204">
            <w:pPr>
              <w:jc w:val="center"/>
              <w:rPr>
                <w:rFonts w:cstheme="minorHAnsi"/>
                <w:szCs w:val="20"/>
              </w:rPr>
            </w:pPr>
            <w:r w:rsidRPr="00283A38">
              <w:rPr>
                <w:rFonts w:cstheme="minorHAnsi"/>
                <w:szCs w:val="20"/>
              </w:rPr>
              <w:t>•</w:t>
            </w:r>
          </w:p>
        </w:tc>
        <w:tc>
          <w:tcPr>
            <w:tcW w:w="990" w:type="dxa"/>
          </w:tcPr>
          <w:p w14:paraId="65D37C68" w14:textId="77777777" w:rsidR="0061524D" w:rsidRPr="00283A38" w:rsidRDefault="0061524D" w:rsidP="001B2204">
            <w:pPr>
              <w:jc w:val="center"/>
              <w:rPr>
                <w:rFonts w:cstheme="minorHAnsi"/>
                <w:szCs w:val="20"/>
              </w:rPr>
            </w:pPr>
          </w:p>
        </w:tc>
        <w:tc>
          <w:tcPr>
            <w:tcW w:w="990" w:type="dxa"/>
          </w:tcPr>
          <w:p w14:paraId="000F26E6" w14:textId="77777777" w:rsidR="0061524D" w:rsidRPr="00283A38" w:rsidRDefault="0061524D" w:rsidP="001B2204">
            <w:pPr>
              <w:jc w:val="center"/>
              <w:rPr>
                <w:rFonts w:cstheme="minorHAnsi"/>
                <w:szCs w:val="20"/>
              </w:rPr>
            </w:pPr>
          </w:p>
        </w:tc>
        <w:tc>
          <w:tcPr>
            <w:tcW w:w="1103" w:type="dxa"/>
          </w:tcPr>
          <w:p w14:paraId="4DE22447" w14:textId="77777777" w:rsidR="0061524D" w:rsidRPr="00283A38" w:rsidRDefault="0061524D" w:rsidP="001B2204">
            <w:pPr>
              <w:jc w:val="center"/>
              <w:rPr>
                <w:rFonts w:cstheme="minorHAnsi"/>
                <w:szCs w:val="20"/>
              </w:rPr>
            </w:pPr>
          </w:p>
        </w:tc>
        <w:tc>
          <w:tcPr>
            <w:tcW w:w="1103" w:type="dxa"/>
          </w:tcPr>
          <w:p w14:paraId="3DD4FF06" w14:textId="77777777" w:rsidR="0061524D" w:rsidRPr="00283A38" w:rsidRDefault="0061524D" w:rsidP="001B2204">
            <w:pPr>
              <w:jc w:val="center"/>
              <w:rPr>
                <w:rFonts w:cstheme="minorHAnsi"/>
                <w:szCs w:val="20"/>
              </w:rPr>
            </w:pPr>
          </w:p>
        </w:tc>
      </w:tr>
      <w:tr w:rsidR="0061524D" w:rsidRPr="00487927" w14:paraId="17A929A1" w14:textId="3AE7B24E" w:rsidTr="0061524D">
        <w:tc>
          <w:tcPr>
            <w:tcW w:w="1255" w:type="dxa"/>
          </w:tcPr>
          <w:p w14:paraId="20D5C23F" w14:textId="1D23371C" w:rsidR="0061524D" w:rsidRDefault="0061524D" w:rsidP="001B2204">
            <w:pPr>
              <w:jc w:val="center"/>
              <w:rPr>
                <w:szCs w:val="20"/>
              </w:rPr>
            </w:pPr>
            <w:r>
              <w:rPr>
                <w:szCs w:val="20"/>
              </w:rPr>
              <w:t>2001</w:t>
            </w:r>
            <w:r w:rsidRPr="00283A38">
              <w:rPr>
                <w:szCs w:val="20"/>
              </w:rPr>
              <w:t>_0</w:t>
            </w:r>
            <w:r>
              <w:rPr>
                <w:szCs w:val="20"/>
              </w:rPr>
              <w:t>3</w:t>
            </w:r>
          </w:p>
        </w:tc>
        <w:tc>
          <w:tcPr>
            <w:tcW w:w="990" w:type="dxa"/>
          </w:tcPr>
          <w:p w14:paraId="4389BB82" w14:textId="69EE03D2" w:rsidR="0061524D" w:rsidRPr="00283A38" w:rsidRDefault="0061524D" w:rsidP="001B2204">
            <w:pPr>
              <w:jc w:val="center"/>
              <w:rPr>
                <w:rFonts w:cstheme="minorHAnsi"/>
                <w:szCs w:val="20"/>
              </w:rPr>
            </w:pPr>
          </w:p>
        </w:tc>
        <w:tc>
          <w:tcPr>
            <w:tcW w:w="990" w:type="dxa"/>
          </w:tcPr>
          <w:p w14:paraId="15EB5527" w14:textId="77777777" w:rsidR="0061524D" w:rsidRPr="00487927" w:rsidRDefault="0061524D" w:rsidP="001B2204">
            <w:pPr>
              <w:jc w:val="center"/>
              <w:rPr>
                <w:rFonts w:cstheme="minorHAnsi"/>
                <w:szCs w:val="20"/>
              </w:rPr>
            </w:pPr>
          </w:p>
        </w:tc>
        <w:tc>
          <w:tcPr>
            <w:tcW w:w="990" w:type="dxa"/>
          </w:tcPr>
          <w:p w14:paraId="002E745E" w14:textId="77777777" w:rsidR="0061524D" w:rsidRPr="00487927" w:rsidRDefault="0061524D" w:rsidP="001B2204">
            <w:pPr>
              <w:jc w:val="center"/>
              <w:rPr>
                <w:rFonts w:cstheme="minorHAnsi"/>
                <w:szCs w:val="20"/>
              </w:rPr>
            </w:pPr>
          </w:p>
        </w:tc>
        <w:tc>
          <w:tcPr>
            <w:tcW w:w="990" w:type="dxa"/>
          </w:tcPr>
          <w:p w14:paraId="1132DA4C" w14:textId="77777777" w:rsidR="0061524D" w:rsidRPr="00487927" w:rsidRDefault="0061524D" w:rsidP="001B2204">
            <w:pPr>
              <w:jc w:val="center"/>
              <w:rPr>
                <w:rFonts w:cstheme="minorHAnsi"/>
                <w:szCs w:val="20"/>
              </w:rPr>
            </w:pPr>
          </w:p>
        </w:tc>
        <w:tc>
          <w:tcPr>
            <w:tcW w:w="990" w:type="dxa"/>
          </w:tcPr>
          <w:p w14:paraId="66ED462A" w14:textId="77777777" w:rsidR="0061524D" w:rsidRPr="00487927" w:rsidRDefault="0061524D" w:rsidP="001B2204">
            <w:pPr>
              <w:jc w:val="center"/>
              <w:rPr>
                <w:rFonts w:cstheme="minorHAnsi"/>
                <w:szCs w:val="20"/>
              </w:rPr>
            </w:pPr>
          </w:p>
        </w:tc>
        <w:tc>
          <w:tcPr>
            <w:tcW w:w="990" w:type="dxa"/>
          </w:tcPr>
          <w:p w14:paraId="37A99613" w14:textId="77777777" w:rsidR="0061524D" w:rsidRPr="00487927" w:rsidRDefault="0061524D" w:rsidP="001B2204">
            <w:pPr>
              <w:jc w:val="center"/>
              <w:rPr>
                <w:rFonts w:cstheme="minorHAnsi"/>
                <w:szCs w:val="20"/>
              </w:rPr>
            </w:pPr>
          </w:p>
        </w:tc>
        <w:tc>
          <w:tcPr>
            <w:tcW w:w="1080" w:type="dxa"/>
          </w:tcPr>
          <w:p w14:paraId="7FEF3AA1" w14:textId="1A949661" w:rsidR="0061524D" w:rsidRPr="00283A38" w:rsidRDefault="0061524D" w:rsidP="001B2204">
            <w:pPr>
              <w:jc w:val="center"/>
              <w:rPr>
                <w:rFonts w:cstheme="minorHAnsi"/>
                <w:szCs w:val="20"/>
              </w:rPr>
            </w:pPr>
            <w:r w:rsidRPr="00283A38">
              <w:rPr>
                <w:rFonts w:cstheme="minorHAnsi"/>
                <w:szCs w:val="20"/>
              </w:rPr>
              <w:t>•</w:t>
            </w:r>
          </w:p>
        </w:tc>
        <w:tc>
          <w:tcPr>
            <w:tcW w:w="990" w:type="dxa"/>
          </w:tcPr>
          <w:p w14:paraId="4876DE52" w14:textId="77777777" w:rsidR="0061524D" w:rsidRPr="00283A38" w:rsidRDefault="0061524D" w:rsidP="001B2204">
            <w:pPr>
              <w:jc w:val="center"/>
              <w:rPr>
                <w:rFonts w:cstheme="minorHAnsi"/>
                <w:szCs w:val="20"/>
              </w:rPr>
            </w:pPr>
          </w:p>
        </w:tc>
        <w:tc>
          <w:tcPr>
            <w:tcW w:w="990" w:type="dxa"/>
          </w:tcPr>
          <w:p w14:paraId="0F0A0AA7" w14:textId="77777777" w:rsidR="0061524D" w:rsidRPr="00283A38" w:rsidRDefault="0061524D" w:rsidP="001B2204">
            <w:pPr>
              <w:jc w:val="center"/>
              <w:rPr>
                <w:rFonts w:cstheme="minorHAnsi"/>
                <w:szCs w:val="20"/>
              </w:rPr>
            </w:pPr>
          </w:p>
        </w:tc>
        <w:tc>
          <w:tcPr>
            <w:tcW w:w="1103" w:type="dxa"/>
          </w:tcPr>
          <w:p w14:paraId="67C5155B" w14:textId="77777777" w:rsidR="0061524D" w:rsidRPr="00283A38" w:rsidRDefault="0061524D" w:rsidP="001B2204">
            <w:pPr>
              <w:jc w:val="center"/>
              <w:rPr>
                <w:rFonts w:cstheme="minorHAnsi"/>
                <w:szCs w:val="20"/>
              </w:rPr>
            </w:pPr>
          </w:p>
        </w:tc>
        <w:tc>
          <w:tcPr>
            <w:tcW w:w="1103" w:type="dxa"/>
          </w:tcPr>
          <w:p w14:paraId="65B02629" w14:textId="77777777" w:rsidR="0061524D" w:rsidRPr="00283A38" w:rsidRDefault="0061524D" w:rsidP="001B2204">
            <w:pPr>
              <w:jc w:val="center"/>
              <w:rPr>
                <w:rFonts w:cstheme="minorHAnsi"/>
                <w:szCs w:val="20"/>
              </w:rPr>
            </w:pPr>
          </w:p>
        </w:tc>
      </w:tr>
      <w:tr w:rsidR="0061524D" w:rsidRPr="00487927" w14:paraId="03F76C98" w14:textId="2FB9D290" w:rsidTr="0061524D">
        <w:tc>
          <w:tcPr>
            <w:tcW w:w="1255" w:type="dxa"/>
          </w:tcPr>
          <w:p w14:paraId="536C9614" w14:textId="5C0F2BE6" w:rsidR="0061524D" w:rsidRDefault="0061524D" w:rsidP="001B2204">
            <w:pPr>
              <w:jc w:val="center"/>
              <w:rPr>
                <w:szCs w:val="20"/>
              </w:rPr>
            </w:pPr>
            <w:r>
              <w:rPr>
                <w:szCs w:val="20"/>
              </w:rPr>
              <w:t>2002</w:t>
            </w:r>
            <w:r w:rsidRPr="00283A38">
              <w:rPr>
                <w:szCs w:val="20"/>
              </w:rPr>
              <w:t>_0</w:t>
            </w:r>
            <w:r>
              <w:rPr>
                <w:szCs w:val="20"/>
              </w:rPr>
              <w:t>1</w:t>
            </w:r>
          </w:p>
        </w:tc>
        <w:tc>
          <w:tcPr>
            <w:tcW w:w="990" w:type="dxa"/>
          </w:tcPr>
          <w:p w14:paraId="07C65FCD" w14:textId="6B156C1F" w:rsidR="0061524D" w:rsidRPr="00283A38" w:rsidRDefault="0061524D" w:rsidP="001B2204">
            <w:pPr>
              <w:jc w:val="center"/>
              <w:rPr>
                <w:rFonts w:cstheme="minorHAnsi"/>
                <w:szCs w:val="20"/>
              </w:rPr>
            </w:pPr>
          </w:p>
        </w:tc>
        <w:tc>
          <w:tcPr>
            <w:tcW w:w="990" w:type="dxa"/>
          </w:tcPr>
          <w:p w14:paraId="6055E97A" w14:textId="77777777" w:rsidR="0061524D" w:rsidRPr="00487927" w:rsidRDefault="0061524D" w:rsidP="001B2204">
            <w:pPr>
              <w:jc w:val="center"/>
              <w:rPr>
                <w:rFonts w:cstheme="minorHAnsi"/>
                <w:szCs w:val="20"/>
              </w:rPr>
            </w:pPr>
          </w:p>
        </w:tc>
        <w:tc>
          <w:tcPr>
            <w:tcW w:w="990" w:type="dxa"/>
          </w:tcPr>
          <w:p w14:paraId="5AEADB63" w14:textId="77777777" w:rsidR="0061524D" w:rsidRPr="00487927" w:rsidRDefault="0061524D" w:rsidP="001B2204">
            <w:pPr>
              <w:jc w:val="center"/>
              <w:rPr>
                <w:rFonts w:cstheme="minorHAnsi"/>
                <w:szCs w:val="20"/>
              </w:rPr>
            </w:pPr>
          </w:p>
        </w:tc>
        <w:tc>
          <w:tcPr>
            <w:tcW w:w="990" w:type="dxa"/>
          </w:tcPr>
          <w:p w14:paraId="7EEF5EA5" w14:textId="77777777" w:rsidR="0061524D" w:rsidRPr="00487927" w:rsidRDefault="0061524D" w:rsidP="001B2204">
            <w:pPr>
              <w:jc w:val="center"/>
              <w:rPr>
                <w:rFonts w:cstheme="minorHAnsi"/>
                <w:szCs w:val="20"/>
              </w:rPr>
            </w:pPr>
          </w:p>
        </w:tc>
        <w:tc>
          <w:tcPr>
            <w:tcW w:w="990" w:type="dxa"/>
          </w:tcPr>
          <w:p w14:paraId="400EDF8B" w14:textId="77777777" w:rsidR="0061524D" w:rsidRPr="00487927" w:rsidRDefault="0061524D" w:rsidP="001B2204">
            <w:pPr>
              <w:jc w:val="center"/>
              <w:rPr>
                <w:rFonts w:cstheme="minorHAnsi"/>
                <w:szCs w:val="20"/>
              </w:rPr>
            </w:pPr>
          </w:p>
        </w:tc>
        <w:tc>
          <w:tcPr>
            <w:tcW w:w="990" w:type="dxa"/>
          </w:tcPr>
          <w:p w14:paraId="15A2BE3A" w14:textId="77777777" w:rsidR="0061524D" w:rsidRPr="00487927" w:rsidRDefault="0061524D" w:rsidP="001B2204">
            <w:pPr>
              <w:jc w:val="center"/>
              <w:rPr>
                <w:rFonts w:cstheme="minorHAnsi"/>
                <w:szCs w:val="20"/>
              </w:rPr>
            </w:pPr>
          </w:p>
        </w:tc>
        <w:tc>
          <w:tcPr>
            <w:tcW w:w="1080" w:type="dxa"/>
          </w:tcPr>
          <w:p w14:paraId="1F686BAC" w14:textId="5159BE16" w:rsidR="0061524D" w:rsidRPr="00283A38" w:rsidRDefault="0061524D" w:rsidP="001B2204">
            <w:pPr>
              <w:jc w:val="center"/>
              <w:rPr>
                <w:rFonts w:cstheme="minorHAnsi"/>
                <w:szCs w:val="20"/>
              </w:rPr>
            </w:pPr>
            <w:r w:rsidRPr="00283A38">
              <w:rPr>
                <w:rFonts w:cstheme="minorHAnsi"/>
                <w:szCs w:val="20"/>
              </w:rPr>
              <w:t>•</w:t>
            </w:r>
          </w:p>
        </w:tc>
        <w:tc>
          <w:tcPr>
            <w:tcW w:w="990" w:type="dxa"/>
          </w:tcPr>
          <w:p w14:paraId="7585503F" w14:textId="77777777" w:rsidR="0061524D" w:rsidRPr="00283A38" w:rsidRDefault="0061524D" w:rsidP="001B2204">
            <w:pPr>
              <w:jc w:val="center"/>
              <w:rPr>
                <w:rFonts w:cstheme="minorHAnsi"/>
                <w:szCs w:val="20"/>
              </w:rPr>
            </w:pPr>
          </w:p>
        </w:tc>
        <w:tc>
          <w:tcPr>
            <w:tcW w:w="990" w:type="dxa"/>
          </w:tcPr>
          <w:p w14:paraId="42A92674" w14:textId="77777777" w:rsidR="0061524D" w:rsidRPr="00283A38" w:rsidRDefault="0061524D" w:rsidP="001B2204">
            <w:pPr>
              <w:jc w:val="center"/>
              <w:rPr>
                <w:rFonts w:cstheme="minorHAnsi"/>
                <w:szCs w:val="20"/>
              </w:rPr>
            </w:pPr>
          </w:p>
        </w:tc>
        <w:tc>
          <w:tcPr>
            <w:tcW w:w="1103" w:type="dxa"/>
          </w:tcPr>
          <w:p w14:paraId="0AB0ACFC" w14:textId="77777777" w:rsidR="0061524D" w:rsidRPr="00283A38" w:rsidRDefault="0061524D" w:rsidP="001B2204">
            <w:pPr>
              <w:jc w:val="center"/>
              <w:rPr>
                <w:rFonts w:cstheme="minorHAnsi"/>
                <w:szCs w:val="20"/>
              </w:rPr>
            </w:pPr>
          </w:p>
        </w:tc>
        <w:tc>
          <w:tcPr>
            <w:tcW w:w="1103" w:type="dxa"/>
          </w:tcPr>
          <w:p w14:paraId="06CFB070" w14:textId="77777777" w:rsidR="0061524D" w:rsidRPr="00283A38" w:rsidRDefault="0061524D" w:rsidP="001B2204">
            <w:pPr>
              <w:jc w:val="center"/>
              <w:rPr>
                <w:rFonts w:cstheme="minorHAnsi"/>
                <w:szCs w:val="20"/>
              </w:rPr>
            </w:pPr>
          </w:p>
        </w:tc>
      </w:tr>
      <w:tr w:rsidR="0061524D" w:rsidRPr="00487927" w14:paraId="1E722942" w14:textId="088B077B" w:rsidTr="0061524D">
        <w:tc>
          <w:tcPr>
            <w:tcW w:w="1255" w:type="dxa"/>
          </w:tcPr>
          <w:p w14:paraId="7EBC1959" w14:textId="7E30EAA4" w:rsidR="0061524D" w:rsidRDefault="0061524D" w:rsidP="001B2204">
            <w:pPr>
              <w:jc w:val="center"/>
              <w:rPr>
                <w:szCs w:val="20"/>
              </w:rPr>
            </w:pPr>
            <w:r>
              <w:rPr>
                <w:szCs w:val="20"/>
              </w:rPr>
              <w:t>2002</w:t>
            </w:r>
            <w:r w:rsidRPr="00283A38">
              <w:rPr>
                <w:szCs w:val="20"/>
              </w:rPr>
              <w:t>_0</w:t>
            </w:r>
            <w:r>
              <w:rPr>
                <w:szCs w:val="20"/>
              </w:rPr>
              <w:t>2</w:t>
            </w:r>
          </w:p>
        </w:tc>
        <w:tc>
          <w:tcPr>
            <w:tcW w:w="990" w:type="dxa"/>
          </w:tcPr>
          <w:p w14:paraId="11256159" w14:textId="2FE1E37D" w:rsidR="0061524D" w:rsidRPr="00283A38" w:rsidRDefault="0061524D" w:rsidP="001B2204">
            <w:pPr>
              <w:jc w:val="center"/>
              <w:rPr>
                <w:rFonts w:cstheme="minorHAnsi"/>
                <w:szCs w:val="20"/>
              </w:rPr>
            </w:pPr>
          </w:p>
        </w:tc>
        <w:tc>
          <w:tcPr>
            <w:tcW w:w="990" w:type="dxa"/>
          </w:tcPr>
          <w:p w14:paraId="62144A1A" w14:textId="77777777" w:rsidR="0061524D" w:rsidRPr="00487927" w:rsidRDefault="0061524D" w:rsidP="001B2204">
            <w:pPr>
              <w:jc w:val="center"/>
              <w:rPr>
                <w:rFonts w:cstheme="minorHAnsi"/>
                <w:szCs w:val="20"/>
              </w:rPr>
            </w:pPr>
          </w:p>
        </w:tc>
        <w:tc>
          <w:tcPr>
            <w:tcW w:w="990" w:type="dxa"/>
          </w:tcPr>
          <w:p w14:paraId="3F6BBF2E" w14:textId="77777777" w:rsidR="0061524D" w:rsidRPr="00487927" w:rsidRDefault="0061524D" w:rsidP="001B2204">
            <w:pPr>
              <w:jc w:val="center"/>
              <w:rPr>
                <w:rFonts w:cstheme="minorHAnsi"/>
                <w:szCs w:val="20"/>
              </w:rPr>
            </w:pPr>
          </w:p>
        </w:tc>
        <w:tc>
          <w:tcPr>
            <w:tcW w:w="990" w:type="dxa"/>
          </w:tcPr>
          <w:p w14:paraId="23922B98" w14:textId="77777777" w:rsidR="0061524D" w:rsidRPr="00487927" w:rsidRDefault="0061524D" w:rsidP="001B2204">
            <w:pPr>
              <w:jc w:val="center"/>
              <w:rPr>
                <w:rFonts w:cstheme="minorHAnsi"/>
                <w:szCs w:val="20"/>
              </w:rPr>
            </w:pPr>
          </w:p>
        </w:tc>
        <w:tc>
          <w:tcPr>
            <w:tcW w:w="990" w:type="dxa"/>
          </w:tcPr>
          <w:p w14:paraId="399F1E91" w14:textId="77777777" w:rsidR="0061524D" w:rsidRPr="00487927" w:rsidRDefault="0061524D" w:rsidP="001B2204">
            <w:pPr>
              <w:jc w:val="center"/>
              <w:rPr>
                <w:rFonts w:cstheme="minorHAnsi"/>
                <w:szCs w:val="20"/>
              </w:rPr>
            </w:pPr>
          </w:p>
        </w:tc>
        <w:tc>
          <w:tcPr>
            <w:tcW w:w="990" w:type="dxa"/>
          </w:tcPr>
          <w:p w14:paraId="28646AEE" w14:textId="77777777" w:rsidR="0061524D" w:rsidRPr="00487927" w:rsidRDefault="0061524D" w:rsidP="001B2204">
            <w:pPr>
              <w:jc w:val="center"/>
              <w:rPr>
                <w:rFonts w:cstheme="minorHAnsi"/>
                <w:szCs w:val="20"/>
              </w:rPr>
            </w:pPr>
          </w:p>
        </w:tc>
        <w:tc>
          <w:tcPr>
            <w:tcW w:w="1080" w:type="dxa"/>
          </w:tcPr>
          <w:p w14:paraId="2F670687" w14:textId="7ADE35D5" w:rsidR="0061524D" w:rsidRPr="00283A38" w:rsidRDefault="0061524D" w:rsidP="001B2204">
            <w:pPr>
              <w:jc w:val="center"/>
              <w:rPr>
                <w:rFonts w:cstheme="minorHAnsi"/>
                <w:szCs w:val="20"/>
              </w:rPr>
            </w:pPr>
            <w:r w:rsidRPr="00283A38">
              <w:rPr>
                <w:rFonts w:cstheme="minorHAnsi"/>
                <w:szCs w:val="20"/>
              </w:rPr>
              <w:t>•</w:t>
            </w:r>
          </w:p>
        </w:tc>
        <w:tc>
          <w:tcPr>
            <w:tcW w:w="990" w:type="dxa"/>
          </w:tcPr>
          <w:p w14:paraId="27BC2C7C" w14:textId="77777777" w:rsidR="0061524D" w:rsidRPr="00283A38" w:rsidRDefault="0061524D" w:rsidP="001B2204">
            <w:pPr>
              <w:jc w:val="center"/>
              <w:rPr>
                <w:rFonts w:cstheme="minorHAnsi"/>
                <w:szCs w:val="20"/>
              </w:rPr>
            </w:pPr>
          </w:p>
        </w:tc>
        <w:tc>
          <w:tcPr>
            <w:tcW w:w="990" w:type="dxa"/>
          </w:tcPr>
          <w:p w14:paraId="04F1E6AB" w14:textId="77777777" w:rsidR="0061524D" w:rsidRPr="00283A38" w:rsidRDefault="0061524D" w:rsidP="001B2204">
            <w:pPr>
              <w:jc w:val="center"/>
              <w:rPr>
                <w:rFonts w:cstheme="minorHAnsi"/>
                <w:szCs w:val="20"/>
              </w:rPr>
            </w:pPr>
          </w:p>
        </w:tc>
        <w:tc>
          <w:tcPr>
            <w:tcW w:w="1103" w:type="dxa"/>
          </w:tcPr>
          <w:p w14:paraId="220ABB7E" w14:textId="77777777" w:rsidR="0061524D" w:rsidRPr="00283A38" w:rsidRDefault="0061524D" w:rsidP="001B2204">
            <w:pPr>
              <w:jc w:val="center"/>
              <w:rPr>
                <w:rFonts w:cstheme="minorHAnsi"/>
                <w:szCs w:val="20"/>
              </w:rPr>
            </w:pPr>
          </w:p>
        </w:tc>
        <w:tc>
          <w:tcPr>
            <w:tcW w:w="1103" w:type="dxa"/>
          </w:tcPr>
          <w:p w14:paraId="58AAB088" w14:textId="77777777" w:rsidR="0061524D" w:rsidRPr="00283A38" w:rsidRDefault="0061524D" w:rsidP="001B2204">
            <w:pPr>
              <w:jc w:val="center"/>
              <w:rPr>
                <w:rFonts w:cstheme="minorHAnsi"/>
                <w:szCs w:val="20"/>
              </w:rPr>
            </w:pPr>
          </w:p>
        </w:tc>
      </w:tr>
      <w:tr w:rsidR="0061524D" w:rsidRPr="00487927" w14:paraId="44DCAA48" w14:textId="21FFBE87" w:rsidTr="0061524D">
        <w:tc>
          <w:tcPr>
            <w:tcW w:w="1255" w:type="dxa"/>
          </w:tcPr>
          <w:p w14:paraId="4BB630B0" w14:textId="54343B29" w:rsidR="0061524D" w:rsidRDefault="0061524D" w:rsidP="001B2204">
            <w:pPr>
              <w:jc w:val="center"/>
              <w:rPr>
                <w:szCs w:val="20"/>
              </w:rPr>
            </w:pPr>
            <w:r>
              <w:rPr>
                <w:szCs w:val="20"/>
              </w:rPr>
              <w:t>2002</w:t>
            </w:r>
            <w:r w:rsidRPr="00283A38">
              <w:rPr>
                <w:szCs w:val="20"/>
              </w:rPr>
              <w:t>_0</w:t>
            </w:r>
            <w:r>
              <w:rPr>
                <w:szCs w:val="20"/>
              </w:rPr>
              <w:t>3</w:t>
            </w:r>
          </w:p>
        </w:tc>
        <w:tc>
          <w:tcPr>
            <w:tcW w:w="990" w:type="dxa"/>
          </w:tcPr>
          <w:p w14:paraId="27769DB7" w14:textId="07E10090" w:rsidR="0061524D" w:rsidRPr="00283A38" w:rsidRDefault="0061524D" w:rsidP="001B2204">
            <w:pPr>
              <w:jc w:val="center"/>
              <w:rPr>
                <w:rFonts w:cstheme="minorHAnsi"/>
                <w:szCs w:val="20"/>
              </w:rPr>
            </w:pPr>
          </w:p>
        </w:tc>
        <w:tc>
          <w:tcPr>
            <w:tcW w:w="990" w:type="dxa"/>
          </w:tcPr>
          <w:p w14:paraId="0C8D3DCA" w14:textId="77777777" w:rsidR="0061524D" w:rsidRPr="00487927" w:rsidRDefault="0061524D" w:rsidP="001B2204">
            <w:pPr>
              <w:jc w:val="center"/>
              <w:rPr>
                <w:rFonts w:cstheme="minorHAnsi"/>
                <w:szCs w:val="20"/>
              </w:rPr>
            </w:pPr>
          </w:p>
        </w:tc>
        <w:tc>
          <w:tcPr>
            <w:tcW w:w="990" w:type="dxa"/>
          </w:tcPr>
          <w:p w14:paraId="21882CBA" w14:textId="77777777" w:rsidR="0061524D" w:rsidRPr="00487927" w:rsidRDefault="0061524D" w:rsidP="001B2204">
            <w:pPr>
              <w:jc w:val="center"/>
              <w:rPr>
                <w:rFonts w:cstheme="minorHAnsi"/>
                <w:szCs w:val="20"/>
              </w:rPr>
            </w:pPr>
          </w:p>
        </w:tc>
        <w:tc>
          <w:tcPr>
            <w:tcW w:w="990" w:type="dxa"/>
          </w:tcPr>
          <w:p w14:paraId="002893D8" w14:textId="77777777" w:rsidR="0061524D" w:rsidRPr="00487927" w:rsidRDefault="0061524D" w:rsidP="001B2204">
            <w:pPr>
              <w:jc w:val="center"/>
              <w:rPr>
                <w:rFonts w:cstheme="minorHAnsi"/>
                <w:szCs w:val="20"/>
              </w:rPr>
            </w:pPr>
          </w:p>
        </w:tc>
        <w:tc>
          <w:tcPr>
            <w:tcW w:w="990" w:type="dxa"/>
          </w:tcPr>
          <w:p w14:paraId="2FBC88C1" w14:textId="77777777" w:rsidR="0061524D" w:rsidRPr="00487927" w:rsidRDefault="0061524D" w:rsidP="001B2204">
            <w:pPr>
              <w:jc w:val="center"/>
              <w:rPr>
                <w:rFonts w:cstheme="minorHAnsi"/>
                <w:szCs w:val="20"/>
              </w:rPr>
            </w:pPr>
          </w:p>
        </w:tc>
        <w:tc>
          <w:tcPr>
            <w:tcW w:w="990" w:type="dxa"/>
          </w:tcPr>
          <w:p w14:paraId="6ED7324C" w14:textId="77777777" w:rsidR="0061524D" w:rsidRPr="00487927" w:rsidRDefault="0061524D" w:rsidP="001B2204">
            <w:pPr>
              <w:jc w:val="center"/>
              <w:rPr>
                <w:rFonts w:cstheme="minorHAnsi"/>
                <w:szCs w:val="20"/>
              </w:rPr>
            </w:pPr>
          </w:p>
        </w:tc>
        <w:tc>
          <w:tcPr>
            <w:tcW w:w="1080" w:type="dxa"/>
          </w:tcPr>
          <w:p w14:paraId="50B18232" w14:textId="39C41AD3" w:rsidR="0061524D" w:rsidRPr="00283A38" w:rsidRDefault="0061524D" w:rsidP="001B2204">
            <w:pPr>
              <w:jc w:val="center"/>
              <w:rPr>
                <w:rFonts w:cstheme="minorHAnsi"/>
                <w:szCs w:val="20"/>
              </w:rPr>
            </w:pPr>
            <w:r w:rsidRPr="00283A38">
              <w:rPr>
                <w:rFonts w:cstheme="minorHAnsi"/>
                <w:szCs w:val="20"/>
              </w:rPr>
              <w:t>•</w:t>
            </w:r>
          </w:p>
        </w:tc>
        <w:tc>
          <w:tcPr>
            <w:tcW w:w="990" w:type="dxa"/>
          </w:tcPr>
          <w:p w14:paraId="10FD911A" w14:textId="77777777" w:rsidR="0061524D" w:rsidRPr="00283A38" w:rsidRDefault="0061524D" w:rsidP="001B2204">
            <w:pPr>
              <w:jc w:val="center"/>
              <w:rPr>
                <w:rFonts w:cstheme="minorHAnsi"/>
                <w:szCs w:val="20"/>
              </w:rPr>
            </w:pPr>
          </w:p>
        </w:tc>
        <w:tc>
          <w:tcPr>
            <w:tcW w:w="990" w:type="dxa"/>
          </w:tcPr>
          <w:p w14:paraId="3B4B7A2F" w14:textId="77777777" w:rsidR="0061524D" w:rsidRPr="00283A38" w:rsidRDefault="0061524D" w:rsidP="001B2204">
            <w:pPr>
              <w:jc w:val="center"/>
              <w:rPr>
                <w:rFonts w:cstheme="minorHAnsi"/>
                <w:szCs w:val="20"/>
              </w:rPr>
            </w:pPr>
          </w:p>
        </w:tc>
        <w:tc>
          <w:tcPr>
            <w:tcW w:w="1103" w:type="dxa"/>
          </w:tcPr>
          <w:p w14:paraId="5248CFFD" w14:textId="77777777" w:rsidR="0061524D" w:rsidRPr="00283A38" w:rsidRDefault="0061524D" w:rsidP="001B2204">
            <w:pPr>
              <w:jc w:val="center"/>
              <w:rPr>
                <w:rFonts w:cstheme="minorHAnsi"/>
                <w:szCs w:val="20"/>
              </w:rPr>
            </w:pPr>
          </w:p>
        </w:tc>
        <w:tc>
          <w:tcPr>
            <w:tcW w:w="1103" w:type="dxa"/>
          </w:tcPr>
          <w:p w14:paraId="6B3D07C6" w14:textId="77777777" w:rsidR="0061524D" w:rsidRPr="00283A38" w:rsidRDefault="0061524D" w:rsidP="001B2204">
            <w:pPr>
              <w:jc w:val="center"/>
              <w:rPr>
                <w:rFonts w:cstheme="minorHAnsi"/>
                <w:szCs w:val="20"/>
              </w:rPr>
            </w:pPr>
          </w:p>
        </w:tc>
      </w:tr>
      <w:tr w:rsidR="0061524D" w:rsidRPr="00487927" w14:paraId="27CE892C" w14:textId="22A44E2E" w:rsidTr="0061524D">
        <w:tc>
          <w:tcPr>
            <w:tcW w:w="1255" w:type="dxa"/>
          </w:tcPr>
          <w:p w14:paraId="267C0133" w14:textId="778D91D9" w:rsidR="0061524D" w:rsidRDefault="0061524D" w:rsidP="001B2204">
            <w:pPr>
              <w:jc w:val="center"/>
              <w:rPr>
                <w:szCs w:val="20"/>
              </w:rPr>
            </w:pPr>
            <w:r>
              <w:rPr>
                <w:szCs w:val="20"/>
              </w:rPr>
              <w:t>2002</w:t>
            </w:r>
            <w:r w:rsidRPr="00283A38">
              <w:rPr>
                <w:szCs w:val="20"/>
              </w:rPr>
              <w:t>_0</w:t>
            </w:r>
            <w:r>
              <w:rPr>
                <w:szCs w:val="20"/>
              </w:rPr>
              <w:t>4</w:t>
            </w:r>
          </w:p>
        </w:tc>
        <w:tc>
          <w:tcPr>
            <w:tcW w:w="990" w:type="dxa"/>
          </w:tcPr>
          <w:p w14:paraId="7E46C63C" w14:textId="5DDF5918" w:rsidR="0061524D" w:rsidRPr="00283A38" w:rsidRDefault="0061524D" w:rsidP="001B2204">
            <w:pPr>
              <w:jc w:val="center"/>
              <w:rPr>
                <w:rFonts w:cstheme="minorHAnsi"/>
                <w:szCs w:val="20"/>
              </w:rPr>
            </w:pPr>
          </w:p>
        </w:tc>
        <w:tc>
          <w:tcPr>
            <w:tcW w:w="990" w:type="dxa"/>
          </w:tcPr>
          <w:p w14:paraId="7C2FDB49" w14:textId="77777777" w:rsidR="0061524D" w:rsidRPr="00487927" w:rsidRDefault="0061524D" w:rsidP="001B2204">
            <w:pPr>
              <w:jc w:val="center"/>
              <w:rPr>
                <w:rFonts w:cstheme="minorHAnsi"/>
                <w:szCs w:val="20"/>
              </w:rPr>
            </w:pPr>
          </w:p>
        </w:tc>
        <w:tc>
          <w:tcPr>
            <w:tcW w:w="990" w:type="dxa"/>
          </w:tcPr>
          <w:p w14:paraId="52FC8A83" w14:textId="77777777" w:rsidR="0061524D" w:rsidRPr="00487927" w:rsidRDefault="0061524D" w:rsidP="001B2204">
            <w:pPr>
              <w:jc w:val="center"/>
              <w:rPr>
                <w:rFonts w:cstheme="minorHAnsi"/>
                <w:szCs w:val="20"/>
              </w:rPr>
            </w:pPr>
          </w:p>
        </w:tc>
        <w:tc>
          <w:tcPr>
            <w:tcW w:w="990" w:type="dxa"/>
          </w:tcPr>
          <w:p w14:paraId="3D5A9B55" w14:textId="77777777" w:rsidR="0061524D" w:rsidRPr="00487927" w:rsidRDefault="0061524D" w:rsidP="001B2204">
            <w:pPr>
              <w:jc w:val="center"/>
              <w:rPr>
                <w:rFonts w:cstheme="minorHAnsi"/>
                <w:szCs w:val="20"/>
              </w:rPr>
            </w:pPr>
          </w:p>
        </w:tc>
        <w:tc>
          <w:tcPr>
            <w:tcW w:w="990" w:type="dxa"/>
          </w:tcPr>
          <w:p w14:paraId="5805DA41" w14:textId="77777777" w:rsidR="0061524D" w:rsidRPr="00487927" w:rsidRDefault="0061524D" w:rsidP="001B2204">
            <w:pPr>
              <w:jc w:val="center"/>
              <w:rPr>
                <w:rFonts w:cstheme="minorHAnsi"/>
                <w:szCs w:val="20"/>
              </w:rPr>
            </w:pPr>
          </w:p>
        </w:tc>
        <w:tc>
          <w:tcPr>
            <w:tcW w:w="990" w:type="dxa"/>
          </w:tcPr>
          <w:p w14:paraId="7392C94D" w14:textId="77777777" w:rsidR="0061524D" w:rsidRPr="00487927" w:rsidRDefault="0061524D" w:rsidP="001B2204">
            <w:pPr>
              <w:jc w:val="center"/>
              <w:rPr>
                <w:rFonts w:cstheme="minorHAnsi"/>
                <w:szCs w:val="20"/>
              </w:rPr>
            </w:pPr>
          </w:p>
        </w:tc>
        <w:tc>
          <w:tcPr>
            <w:tcW w:w="1080" w:type="dxa"/>
          </w:tcPr>
          <w:p w14:paraId="61417912" w14:textId="3345E09A" w:rsidR="0061524D" w:rsidRPr="00283A38" w:rsidRDefault="0061524D" w:rsidP="001B2204">
            <w:pPr>
              <w:jc w:val="center"/>
              <w:rPr>
                <w:rFonts w:cstheme="minorHAnsi"/>
                <w:szCs w:val="20"/>
              </w:rPr>
            </w:pPr>
            <w:r w:rsidRPr="00283A38">
              <w:rPr>
                <w:rFonts w:cstheme="minorHAnsi"/>
                <w:szCs w:val="20"/>
              </w:rPr>
              <w:t>•</w:t>
            </w:r>
          </w:p>
        </w:tc>
        <w:tc>
          <w:tcPr>
            <w:tcW w:w="990" w:type="dxa"/>
          </w:tcPr>
          <w:p w14:paraId="1F5312C6" w14:textId="77777777" w:rsidR="0061524D" w:rsidRPr="00283A38" w:rsidRDefault="0061524D" w:rsidP="001B2204">
            <w:pPr>
              <w:jc w:val="center"/>
              <w:rPr>
                <w:rFonts w:cstheme="minorHAnsi"/>
                <w:szCs w:val="20"/>
              </w:rPr>
            </w:pPr>
          </w:p>
        </w:tc>
        <w:tc>
          <w:tcPr>
            <w:tcW w:w="990" w:type="dxa"/>
          </w:tcPr>
          <w:p w14:paraId="34232ED5" w14:textId="77777777" w:rsidR="0061524D" w:rsidRPr="00283A38" w:rsidRDefault="0061524D" w:rsidP="001B2204">
            <w:pPr>
              <w:jc w:val="center"/>
              <w:rPr>
                <w:rFonts w:cstheme="minorHAnsi"/>
                <w:szCs w:val="20"/>
              </w:rPr>
            </w:pPr>
          </w:p>
        </w:tc>
        <w:tc>
          <w:tcPr>
            <w:tcW w:w="1103" w:type="dxa"/>
          </w:tcPr>
          <w:p w14:paraId="53F42520" w14:textId="77777777" w:rsidR="0061524D" w:rsidRPr="00283A38" w:rsidRDefault="0061524D" w:rsidP="001B2204">
            <w:pPr>
              <w:jc w:val="center"/>
              <w:rPr>
                <w:rFonts w:cstheme="minorHAnsi"/>
                <w:szCs w:val="20"/>
              </w:rPr>
            </w:pPr>
          </w:p>
        </w:tc>
        <w:tc>
          <w:tcPr>
            <w:tcW w:w="1103" w:type="dxa"/>
          </w:tcPr>
          <w:p w14:paraId="14581201" w14:textId="77777777" w:rsidR="0061524D" w:rsidRPr="00283A38" w:rsidRDefault="0061524D" w:rsidP="001B2204">
            <w:pPr>
              <w:jc w:val="center"/>
              <w:rPr>
                <w:rFonts w:cstheme="minorHAnsi"/>
                <w:szCs w:val="20"/>
              </w:rPr>
            </w:pPr>
          </w:p>
        </w:tc>
      </w:tr>
      <w:tr w:rsidR="0061524D" w:rsidRPr="00487927" w14:paraId="685045DE" w14:textId="28082376" w:rsidTr="0061524D">
        <w:tc>
          <w:tcPr>
            <w:tcW w:w="1255" w:type="dxa"/>
          </w:tcPr>
          <w:p w14:paraId="039C01DB" w14:textId="4E750A69" w:rsidR="0061524D" w:rsidRDefault="0061524D" w:rsidP="001B2204">
            <w:pPr>
              <w:jc w:val="center"/>
              <w:rPr>
                <w:szCs w:val="20"/>
              </w:rPr>
            </w:pPr>
            <w:r>
              <w:rPr>
                <w:szCs w:val="20"/>
              </w:rPr>
              <w:t>2002</w:t>
            </w:r>
            <w:r w:rsidRPr="00283A38">
              <w:rPr>
                <w:szCs w:val="20"/>
              </w:rPr>
              <w:t>_0</w:t>
            </w:r>
            <w:r>
              <w:rPr>
                <w:szCs w:val="20"/>
              </w:rPr>
              <w:t>5</w:t>
            </w:r>
          </w:p>
        </w:tc>
        <w:tc>
          <w:tcPr>
            <w:tcW w:w="990" w:type="dxa"/>
          </w:tcPr>
          <w:p w14:paraId="12FFDA2C" w14:textId="5C69E42E" w:rsidR="0061524D" w:rsidRPr="00283A38" w:rsidRDefault="0061524D" w:rsidP="001B2204">
            <w:pPr>
              <w:jc w:val="center"/>
              <w:rPr>
                <w:rFonts w:cstheme="minorHAnsi"/>
                <w:szCs w:val="20"/>
              </w:rPr>
            </w:pPr>
          </w:p>
        </w:tc>
        <w:tc>
          <w:tcPr>
            <w:tcW w:w="990" w:type="dxa"/>
          </w:tcPr>
          <w:p w14:paraId="7C617284" w14:textId="77777777" w:rsidR="0061524D" w:rsidRPr="00487927" w:rsidRDefault="0061524D" w:rsidP="001B2204">
            <w:pPr>
              <w:jc w:val="center"/>
              <w:rPr>
                <w:rFonts w:cstheme="minorHAnsi"/>
                <w:szCs w:val="20"/>
              </w:rPr>
            </w:pPr>
          </w:p>
        </w:tc>
        <w:tc>
          <w:tcPr>
            <w:tcW w:w="990" w:type="dxa"/>
          </w:tcPr>
          <w:p w14:paraId="41733C6C" w14:textId="77777777" w:rsidR="0061524D" w:rsidRPr="00487927" w:rsidRDefault="0061524D" w:rsidP="001B2204">
            <w:pPr>
              <w:jc w:val="center"/>
              <w:rPr>
                <w:rFonts w:cstheme="minorHAnsi"/>
                <w:szCs w:val="20"/>
              </w:rPr>
            </w:pPr>
          </w:p>
        </w:tc>
        <w:tc>
          <w:tcPr>
            <w:tcW w:w="990" w:type="dxa"/>
          </w:tcPr>
          <w:p w14:paraId="7CE1C87B" w14:textId="77777777" w:rsidR="0061524D" w:rsidRPr="00487927" w:rsidRDefault="0061524D" w:rsidP="001B2204">
            <w:pPr>
              <w:jc w:val="center"/>
              <w:rPr>
                <w:rFonts w:cstheme="minorHAnsi"/>
                <w:szCs w:val="20"/>
              </w:rPr>
            </w:pPr>
          </w:p>
        </w:tc>
        <w:tc>
          <w:tcPr>
            <w:tcW w:w="990" w:type="dxa"/>
          </w:tcPr>
          <w:p w14:paraId="7CD5214C" w14:textId="77777777" w:rsidR="0061524D" w:rsidRPr="00487927" w:rsidRDefault="0061524D" w:rsidP="001B2204">
            <w:pPr>
              <w:jc w:val="center"/>
              <w:rPr>
                <w:rFonts w:cstheme="minorHAnsi"/>
                <w:szCs w:val="20"/>
              </w:rPr>
            </w:pPr>
          </w:p>
        </w:tc>
        <w:tc>
          <w:tcPr>
            <w:tcW w:w="990" w:type="dxa"/>
          </w:tcPr>
          <w:p w14:paraId="176B6250" w14:textId="77777777" w:rsidR="0061524D" w:rsidRPr="00487927" w:rsidRDefault="0061524D" w:rsidP="001B2204">
            <w:pPr>
              <w:jc w:val="center"/>
              <w:rPr>
                <w:rFonts w:cstheme="minorHAnsi"/>
                <w:szCs w:val="20"/>
              </w:rPr>
            </w:pPr>
          </w:p>
        </w:tc>
        <w:tc>
          <w:tcPr>
            <w:tcW w:w="1080" w:type="dxa"/>
          </w:tcPr>
          <w:p w14:paraId="0DA75ABA" w14:textId="1AC64685" w:rsidR="0061524D" w:rsidRPr="00283A38" w:rsidRDefault="0061524D" w:rsidP="001B2204">
            <w:pPr>
              <w:jc w:val="center"/>
              <w:rPr>
                <w:rFonts w:cstheme="minorHAnsi"/>
                <w:szCs w:val="20"/>
              </w:rPr>
            </w:pPr>
            <w:r w:rsidRPr="00283A38">
              <w:rPr>
                <w:rFonts w:cstheme="minorHAnsi"/>
                <w:szCs w:val="20"/>
              </w:rPr>
              <w:t>•</w:t>
            </w:r>
          </w:p>
        </w:tc>
        <w:tc>
          <w:tcPr>
            <w:tcW w:w="990" w:type="dxa"/>
          </w:tcPr>
          <w:p w14:paraId="1F827C6B" w14:textId="77777777" w:rsidR="0061524D" w:rsidRPr="00283A38" w:rsidRDefault="0061524D" w:rsidP="001B2204">
            <w:pPr>
              <w:jc w:val="center"/>
              <w:rPr>
                <w:rFonts w:cstheme="minorHAnsi"/>
                <w:szCs w:val="20"/>
              </w:rPr>
            </w:pPr>
          </w:p>
        </w:tc>
        <w:tc>
          <w:tcPr>
            <w:tcW w:w="990" w:type="dxa"/>
          </w:tcPr>
          <w:p w14:paraId="5B1D5A27" w14:textId="77777777" w:rsidR="0061524D" w:rsidRPr="00283A38" w:rsidRDefault="0061524D" w:rsidP="001B2204">
            <w:pPr>
              <w:jc w:val="center"/>
              <w:rPr>
                <w:rFonts w:cstheme="minorHAnsi"/>
                <w:szCs w:val="20"/>
              </w:rPr>
            </w:pPr>
          </w:p>
        </w:tc>
        <w:tc>
          <w:tcPr>
            <w:tcW w:w="1103" w:type="dxa"/>
          </w:tcPr>
          <w:p w14:paraId="56A286E6" w14:textId="77777777" w:rsidR="0061524D" w:rsidRPr="00283A38" w:rsidRDefault="0061524D" w:rsidP="001B2204">
            <w:pPr>
              <w:jc w:val="center"/>
              <w:rPr>
                <w:rFonts w:cstheme="minorHAnsi"/>
                <w:szCs w:val="20"/>
              </w:rPr>
            </w:pPr>
          </w:p>
        </w:tc>
        <w:tc>
          <w:tcPr>
            <w:tcW w:w="1103" w:type="dxa"/>
          </w:tcPr>
          <w:p w14:paraId="5B453644" w14:textId="77777777" w:rsidR="0061524D" w:rsidRPr="00283A38" w:rsidRDefault="0061524D" w:rsidP="001B2204">
            <w:pPr>
              <w:jc w:val="center"/>
              <w:rPr>
                <w:rFonts w:cstheme="minorHAnsi"/>
                <w:szCs w:val="20"/>
              </w:rPr>
            </w:pPr>
          </w:p>
        </w:tc>
      </w:tr>
      <w:tr w:rsidR="0061524D" w:rsidRPr="00487927" w14:paraId="7B8A0EEF" w14:textId="16EC6897" w:rsidTr="0061524D">
        <w:tc>
          <w:tcPr>
            <w:tcW w:w="1255" w:type="dxa"/>
          </w:tcPr>
          <w:p w14:paraId="73F1A18F" w14:textId="2D0D584B" w:rsidR="0061524D" w:rsidRDefault="0061524D" w:rsidP="001B2204">
            <w:pPr>
              <w:jc w:val="center"/>
              <w:rPr>
                <w:szCs w:val="20"/>
              </w:rPr>
            </w:pPr>
            <w:r>
              <w:rPr>
                <w:szCs w:val="20"/>
              </w:rPr>
              <w:t>2002</w:t>
            </w:r>
            <w:r w:rsidRPr="00283A38">
              <w:rPr>
                <w:szCs w:val="20"/>
              </w:rPr>
              <w:t>_0</w:t>
            </w:r>
            <w:r>
              <w:rPr>
                <w:szCs w:val="20"/>
              </w:rPr>
              <w:t>6</w:t>
            </w:r>
          </w:p>
        </w:tc>
        <w:tc>
          <w:tcPr>
            <w:tcW w:w="990" w:type="dxa"/>
          </w:tcPr>
          <w:p w14:paraId="17CFE430" w14:textId="65639937" w:rsidR="0061524D" w:rsidRPr="00283A38" w:rsidRDefault="0061524D" w:rsidP="001B2204">
            <w:pPr>
              <w:jc w:val="center"/>
              <w:rPr>
                <w:rFonts w:cstheme="minorHAnsi"/>
                <w:szCs w:val="20"/>
              </w:rPr>
            </w:pPr>
          </w:p>
        </w:tc>
        <w:tc>
          <w:tcPr>
            <w:tcW w:w="990" w:type="dxa"/>
          </w:tcPr>
          <w:p w14:paraId="1D71B505" w14:textId="77777777" w:rsidR="0061524D" w:rsidRPr="00487927" w:rsidRDefault="0061524D" w:rsidP="001B2204">
            <w:pPr>
              <w:jc w:val="center"/>
              <w:rPr>
                <w:rFonts w:cstheme="minorHAnsi"/>
                <w:szCs w:val="20"/>
              </w:rPr>
            </w:pPr>
          </w:p>
        </w:tc>
        <w:tc>
          <w:tcPr>
            <w:tcW w:w="990" w:type="dxa"/>
          </w:tcPr>
          <w:p w14:paraId="2E3A4168" w14:textId="77777777" w:rsidR="0061524D" w:rsidRPr="00487927" w:rsidRDefault="0061524D" w:rsidP="001B2204">
            <w:pPr>
              <w:jc w:val="center"/>
              <w:rPr>
                <w:rFonts w:cstheme="minorHAnsi"/>
                <w:szCs w:val="20"/>
              </w:rPr>
            </w:pPr>
          </w:p>
        </w:tc>
        <w:tc>
          <w:tcPr>
            <w:tcW w:w="990" w:type="dxa"/>
          </w:tcPr>
          <w:p w14:paraId="0BEBFC4A" w14:textId="77777777" w:rsidR="0061524D" w:rsidRPr="00487927" w:rsidRDefault="0061524D" w:rsidP="001B2204">
            <w:pPr>
              <w:jc w:val="center"/>
              <w:rPr>
                <w:rFonts w:cstheme="minorHAnsi"/>
                <w:szCs w:val="20"/>
              </w:rPr>
            </w:pPr>
          </w:p>
        </w:tc>
        <w:tc>
          <w:tcPr>
            <w:tcW w:w="990" w:type="dxa"/>
          </w:tcPr>
          <w:p w14:paraId="773A5DA0" w14:textId="77777777" w:rsidR="0061524D" w:rsidRPr="00487927" w:rsidRDefault="0061524D" w:rsidP="001B2204">
            <w:pPr>
              <w:jc w:val="center"/>
              <w:rPr>
                <w:rFonts w:cstheme="minorHAnsi"/>
                <w:szCs w:val="20"/>
              </w:rPr>
            </w:pPr>
          </w:p>
        </w:tc>
        <w:tc>
          <w:tcPr>
            <w:tcW w:w="990" w:type="dxa"/>
          </w:tcPr>
          <w:p w14:paraId="1526AC8D" w14:textId="77777777" w:rsidR="0061524D" w:rsidRPr="00487927" w:rsidRDefault="0061524D" w:rsidP="001B2204">
            <w:pPr>
              <w:jc w:val="center"/>
              <w:rPr>
                <w:rFonts w:cstheme="minorHAnsi"/>
                <w:szCs w:val="20"/>
              </w:rPr>
            </w:pPr>
          </w:p>
        </w:tc>
        <w:tc>
          <w:tcPr>
            <w:tcW w:w="1080" w:type="dxa"/>
          </w:tcPr>
          <w:p w14:paraId="07B66695" w14:textId="438C163C" w:rsidR="0061524D" w:rsidRPr="00283A38" w:rsidRDefault="0061524D" w:rsidP="001B2204">
            <w:pPr>
              <w:jc w:val="center"/>
              <w:rPr>
                <w:rFonts w:cstheme="minorHAnsi"/>
                <w:szCs w:val="20"/>
              </w:rPr>
            </w:pPr>
            <w:r w:rsidRPr="00283A38">
              <w:rPr>
                <w:rFonts w:cstheme="minorHAnsi"/>
                <w:szCs w:val="20"/>
              </w:rPr>
              <w:t>•</w:t>
            </w:r>
          </w:p>
        </w:tc>
        <w:tc>
          <w:tcPr>
            <w:tcW w:w="990" w:type="dxa"/>
          </w:tcPr>
          <w:p w14:paraId="5348E3C6" w14:textId="77777777" w:rsidR="0061524D" w:rsidRPr="00283A38" w:rsidRDefault="0061524D" w:rsidP="001B2204">
            <w:pPr>
              <w:jc w:val="center"/>
              <w:rPr>
                <w:rFonts w:cstheme="minorHAnsi"/>
                <w:szCs w:val="20"/>
              </w:rPr>
            </w:pPr>
          </w:p>
        </w:tc>
        <w:tc>
          <w:tcPr>
            <w:tcW w:w="990" w:type="dxa"/>
          </w:tcPr>
          <w:p w14:paraId="128DB4BB" w14:textId="77777777" w:rsidR="0061524D" w:rsidRPr="00283A38" w:rsidRDefault="0061524D" w:rsidP="001B2204">
            <w:pPr>
              <w:jc w:val="center"/>
              <w:rPr>
                <w:rFonts w:cstheme="minorHAnsi"/>
                <w:szCs w:val="20"/>
              </w:rPr>
            </w:pPr>
          </w:p>
        </w:tc>
        <w:tc>
          <w:tcPr>
            <w:tcW w:w="1103" w:type="dxa"/>
          </w:tcPr>
          <w:p w14:paraId="7E3D52F6" w14:textId="77777777" w:rsidR="0061524D" w:rsidRPr="00283A38" w:rsidRDefault="0061524D" w:rsidP="001B2204">
            <w:pPr>
              <w:jc w:val="center"/>
              <w:rPr>
                <w:rFonts w:cstheme="minorHAnsi"/>
                <w:szCs w:val="20"/>
              </w:rPr>
            </w:pPr>
          </w:p>
        </w:tc>
        <w:tc>
          <w:tcPr>
            <w:tcW w:w="1103" w:type="dxa"/>
          </w:tcPr>
          <w:p w14:paraId="067523FA" w14:textId="77777777" w:rsidR="0061524D" w:rsidRPr="00283A38" w:rsidRDefault="0061524D" w:rsidP="001B2204">
            <w:pPr>
              <w:jc w:val="center"/>
              <w:rPr>
                <w:rFonts w:cstheme="minorHAnsi"/>
                <w:szCs w:val="20"/>
              </w:rPr>
            </w:pPr>
          </w:p>
        </w:tc>
      </w:tr>
      <w:tr w:rsidR="0061524D" w:rsidRPr="00487927" w14:paraId="7AC08720" w14:textId="1B1025F2" w:rsidTr="0061524D">
        <w:tc>
          <w:tcPr>
            <w:tcW w:w="1255" w:type="dxa"/>
          </w:tcPr>
          <w:p w14:paraId="4D91F3DA" w14:textId="2B0642F0" w:rsidR="0061524D" w:rsidRDefault="0061524D" w:rsidP="001B2204">
            <w:pPr>
              <w:jc w:val="center"/>
              <w:rPr>
                <w:szCs w:val="20"/>
              </w:rPr>
            </w:pPr>
            <w:r>
              <w:rPr>
                <w:szCs w:val="20"/>
              </w:rPr>
              <w:t>2003</w:t>
            </w:r>
            <w:r w:rsidRPr="00283A38">
              <w:rPr>
                <w:szCs w:val="20"/>
              </w:rPr>
              <w:t>_0</w:t>
            </w:r>
            <w:r>
              <w:rPr>
                <w:szCs w:val="20"/>
              </w:rPr>
              <w:t>1</w:t>
            </w:r>
          </w:p>
        </w:tc>
        <w:tc>
          <w:tcPr>
            <w:tcW w:w="990" w:type="dxa"/>
          </w:tcPr>
          <w:p w14:paraId="7344D3C0" w14:textId="38F9D163" w:rsidR="0061524D" w:rsidRPr="00283A38" w:rsidRDefault="0061524D" w:rsidP="001B2204">
            <w:pPr>
              <w:jc w:val="center"/>
              <w:rPr>
                <w:rFonts w:cstheme="minorHAnsi"/>
                <w:szCs w:val="20"/>
              </w:rPr>
            </w:pPr>
          </w:p>
        </w:tc>
        <w:tc>
          <w:tcPr>
            <w:tcW w:w="990" w:type="dxa"/>
          </w:tcPr>
          <w:p w14:paraId="327C599F" w14:textId="77777777" w:rsidR="0061524D" w:rsidRPr="00487927" w:rsidRDefault="0061524D" w:rsidP="001B2204">
            <w:pPr>
              <w:jc w:val="center"/>
              <w:rPr>
                <w:rFonts w:cstheme="minorHAnsi"/>
                <w:szCs w:val="20"/>
              </w:rPr>
            </w:pPr>
          </w:p>
        </w:tc>
        <w:tc>
          <w:tcPr>
            <w:tcW w:w="990" w:type="dxa"/>
          </w:tcPr>
          <w:p w14:paraId="6786FFC0" w14:textId="77777777" w:rsidR="0061524D" w:rsidRPr="00487927" w:rsidRDefault="0061524D" w:rsidP="001B2204">
            <w:pPr>
              <w:jc w:val="center"/>
              <w:rPr>
                <w:rFonts w:cstheme="minorHAnsi"/>
                <w:szCs w:val="20"/>
              </w:rPr>
            </w:pPr>
          </w:p>
        </w:tc>
        <w:tc>
          <w:tcPr>
            <w:tcW w:w="990" w:type="dxa"/>
          </w:tcPr>
          <w:p w14:paraId="410E6488" w14:textId="77777777" w:rsidR="0061524D" w:rsidRPr="00487927" w:rsidRDefault="0061524D" w:rsidP="001B2204">
            <w:pPr>
              <w:jc w:val="center"/>
              <w:rPr>
                <w:rFonts w:cstheme="minorHAnsi"/>
                <w:szCs w:val="20"/>
              </w:rPr>
            </w:pPr>
          </w:p>
        </w:tc>
        <w:tc>
          <w:tcPr>
            <w:tcW w:w="990" w:type="dxa"/>
          </w:tcPr>
          <w:p w14:paraId="603391F1" w14:textId="77777777" w:rsidR="0061524D" w:rsidRPr="00487927" w:rsidRDefault="0061524D" w:rsidP="001B2204">
            <w:pPr>
              <w:jc w:val="center"/>
              <w:rPr>
                <w:rFonts w:cstheme="minorHAnsi"/>
                <w:szCs w:val="20"/>
              </w:rPr>
            </w:pPr>
          </w:p>
        </w:tc>
        <w:tc>
          <w:tcPr>
            <w:tcW w:w="990" w:type="dxa"/>
          </w:tcPr>
          <w:p w14:paraId="3572B0E7" w14:textId="77777777" w:rsidR="0061524D" w:rsidRPr="00487927" w:rsidRDefault="0061524D" w:rsidP="001B2204">
            <w:pPr>
              <w:jc w:val="center"/>
              <w:rPr>
                <w:rFonts w:cstheme="minorHAnsi"/>
                <w:szCs w:val="20"/>
              </w:rPr>
            </w:pPr>
          </w:p>
        </w:tc>
        <w:tc>
          <w:tcPr>
            <w:tcW w:w="1080" w:type="dxa"/>
          </w:tcPr>
          <w:p w14:paraId="0BF96C68" w14:textId="703DE54B" w:rsidR="0061524D" w:rsidRPr="00283A38" w:rsidRDefault="0061524D" w:rsidP="001B2204">
            <w:pPr>
              <w:jc w:val="center"/>
              <w:rPr>
                <w:rFonts w:cstheme="minorHAnsi"/>
                <w:szCs w:val="20"/>
              </w:rPr>
            </w:pPr>
            <w:r w:rsidRPr="00283A38">
              <w:rPr>
                <w:rFonts w:cstheme="minorHAnsi"/>
                <w:szCs w:val="20"/>
              </w:rPr>
              <w:t>•</w:t>
            </w:r>
          </w:p>
        </w:tc>
        <w:tc>
          <w:tcPr>
            <w:tcW w:w="990" w:type="dxa"/>
          </w:tcPr>
          <w:p w14:paraId="5B9BD2AF" w14:textId="77777777" w:rsidR="0061524D" w:rsidRPr="00283A38" w:rsidRDefault="0061524D" w:rsidP="001B2204">
            <w:pPr>
              <w:jc w:val="center"/>
              <w:rPr>
                <w:rFonts w:cstheme="minorHAnsi"/>
                <w:szCs w:val="20"/>
              </w:rPr>
            </w:pPr>
          </w:p>
        </w:tc>
        <w:tc>
          <w:tcPr>
            <w:tcW w:w="990" w:type="dxa"/>
          </w:tcPr>
          <w:p w14:paraId="7F111BFC" w14:textId="77777777" w:rsidR="0061524D" w:rsidRPr="00283A38" w:rsidRDefault="0061524D" w:rsidP="001B2204">
            <w:pPr>
              <w:jc w:val="center"/>
              <w:rPr>
                <w:rFonts w:cstheme="minorHAnsi"/>
                <w:szCs w:val="20"/>
              </w:rPr>
            </w:pPr>
          </w:p>
        </w:tc>
        <w:tc>
          <w:tcPr>
            <w:tcW w:w="1103" w:type="dxa"/>
          </w:tcPr>
          <w:p w14:paraId="76ABC78A" w14:textId="77777777" w:rsidR="0061524D" w:rsidRPr="00283A38" w:rsidRDefault="0061524D" w:rsidP="001B2204">
            <w:pPr>
              <w:jc w:val="center"/>
              <w:rPr>
                <w:rFonts w:cstheme="minorHAnsi"/>
                <w:szCs w:val="20"/>
              </w:rPr>
            </w:pPr>
          </w:p>
        </w:tc>
        <w:tc>
          <w:tcPr>
            <w:tcW w:w="1103" w:type="dxa"/>
          </w:tcPr>
          <w:p w14:paraId="558C72BB" w14:textId="77777777" w:rsidR="0061524D" w:rsidRPr="00283A38" w:rsidRDefault="0061524D" w:rsidP="001B2204">
            <w:pPr>
              <w:jc w:val="center"/>
              <w:rPr>
                <w:rFonts w:cstheme="minorHAnsi"/>
                <w:szCs w:val="20"/>
              </w:rPr>
            </w:pPr>
          </w:p>
        </w:tc>
      </w:tr>
      <w:tr w:rsidR="0061524D" w:rsidRPr="00487927" w14:paraId="37EE060A" w14:textId="3508A189" w:rsidTr="0061524D">
        <w:tc>
          <w:tcPr>
            <w:tcW w:w="1255" w:type="dxa"/>
          </w:tcPr>
          <w:p w14:paraId="1620FA74" w14:textId="4DAD08DD" w:rsidR="0061524D" w:rsidRDefault="0061524D" w:rsidP="001B2204">
            <w:pPr>
              <w:jc w:val="center"/>
              <w:rPr>
                <w:szCs w:val="20"/>
              </w:rPr>
            </w:pPr>
            <w:r>
              <w:rPr>
                <w:szCs w:val="20"/>
              </w:rPr>
              <w:t>2003</w:t>
            </w:r>
            <w:r w:rsidRPr="00283A38">
              <w:rPr>
                <w:szCs w:val="20"/>
              </w:rPr>
              <w:t>_0</w:t>
            </w:r>
            <w:r>
              <w:rPr>
                <w:szCs w:val="20"/>
              </w:rPr>
              <w:t>2</w:t>
            </w:r>
          </w:p>
        </w:tc>
        <w:tc>
          <w:tcPr>
            <w:tcW w:w="990" w:type="dxa"/>
          </w:tcPr>
          <w:p w14:paraId="0A3503A5" w14:textId="62E286D9" w:rsidR="0061524D" w:rsidRPr="00283A38" w:rsidRDefault="0061524D" w:rsidP="001B2204">
            <w:pPr>
              <w:jc w:val="center"/>
              <w:rPr>
                <w:rFonts w:cstheme="minorHAnsi"/>
                <w:szCs w:val="20"/>
              </w:rPr>
            </w:pPr>
          </w:p>
        </w:tc>
        <w:tc>
          <w:tcPr>
            <w:tcW w:w="990" w:type="dxa"/>
          </w:tcPr>
          <w:p w14:paraId="2ED979B4" w14:textId="77777777" w:rsidR="0061524D" w:rsidRPr="00487927" w:rsidRDefault="0061524D" w:rsidP="001B2204">
            <w:pPr>
              <w:jc w:val="center"/>
              <w:rPr>
                <w:rFonts w:cstheme="minorHAnsi"/>
                <w:szCs w:val="20"/>
              </w:rPr>
            </w:pPr>
          </w:p>
        </w:tc>
        <w:tc>
          <w:tcPr>
            <w:tcW w:w="990" w:type="dxa"/>
          </w:tcPr>
          <w:p w14:paraId="681EC109" w14:textId="77777777" w:rsidR="0061524D" w:rsidRPr="00487927" w:rsidRDefault="0061524D" w:rsidP="001B2204">
            <w:pPr>
              <w:jc w:val="center"/>
              <w:rPr>
                <w:rFonts w:cstheme="minorHAnsi"/>
                <w:szCs w:val="20"/>
              </w:rPr>
            </w:pPr>
          </w:p>
        </w:tc>
        <w:tc>
          <w:tcPr>
            <w:tcW w:w="990" w:type="dxa"/>
          </w:tcPr>
          <w:p w14:paraId="7EE05D84" w14:textId="77777777" w:rsidR="0061524D" w:rsidRPr="00487927" w:rsidRDefault="0061524D" w:rsidP="001B2204">
            <w:pPr>
              <w:jc w:val="center"/>
              <w:rPr>
                <w:rFonts w:cstheme="minorHAnsi"/>
                <w:szCs w:val="20"/>
              </w:rPr>
            </w:pPr>
          </w:p>
        </w:tc>
        <w:tc>
          <w:tcPr>
            <w:tcW w:w="990" w:type="dxa"/>
          </w:tcPr>
          <w:p w14:paraId="00709CB3" w14:textId="77777777" w:rsidR="0061524D" w:rsidRPr="00487927" w:rsidRDefault="0061524D" w:rsidP="001B2204">
            <w:pPr>
              <w:jc w:val="center"/>
              <w:rPr>
                <w:rFonts w:cstheme="minorHAnsi"/>
                <w:szCs w:val="20"/>
              </w:rPr>
            </w:pPr>
          </w:p>
        </w:tc>
        <w:tc>
          <w:tcPr>
            <w:tcW w:w="990" w:type="dxa"/>
          </w:tcPr>
          <w:p w14:paraId="7B38295C" w14:textId="77777777" w:rsidR="0061524D" w:rsidRPr="00487927" w:rsidRDefault="0061524D" w:rsidP="001B2204">
            <w:pPr>
              <w:jc w:val="center"/>
              <w:rPr>
                <w:rFonts w:cstheme="minorHAnsi"/>
                <w:szCs w:val="20"/>
              </w:rPr>
            </w:pPr>
          </w:p>
        </w:tc>
        <w:tc>
          <w:tcPr>
            <w:tcW w:w="1080" w:type="dxa"/>
          </w:tcPr>
          <w:p w14:paraId="3497A051" w14:textId="119264DC" w:rsidR="0061524D" w:rsidRPr="00283A38" w:rsidRDefault="0061524D" w:rsidP="001B2204">
            <w:pPr>
              <w:jc w:val="center"/>
              <w:rPr>
                <w:rFonts w:cstheme="minorHAnsi"/>
                <w:szCs w:val="20"/>
              </w:rPr>
            </w:pPr>
            <w:r w:rsidRPr="00283A38">
              <w:rPr>
                <w:rFonts w:cstheme="minorHAnsi"/>
                <w:szCs w:val="20"/>
              </w:rPr>
              <w:t>•</w:t>
            </w:r>
          </w:p>
        </w:tc>
        <w:tc>
          <w:tcPr>
            <w:tcW w:w="990" w:type="dxa"/>
          </w:tcPr>
          <w:p w14:paraId="6BE12D66" w14:textId="77777777" w:rsidR="0061524D" w:rsidRPr="00283A38" w:rsidRDefault="0061524D" w:rsidP="001B2204">
            <w:pPr>
              <w:jc w:val="center"/>
              <w:rPr>
                <w:rFonts w:cstheme="minorHAnsi"/>
                <w:szCs w:val="20"/>
              </w:rPr>
            </w:pPr>
          </w:p>
        </w:tc>
        <w:tc>
          <w:tcPr>
            <w:tcW w:w="990" w:type="dxa"/>
          </w:tcPr>
          <w:p w14:paraId="118D4E9E" w14:textId="77777777" w:rsidR="0061524D" w:rsidRPr="00283A38" w:rsidRDefault="0061524D" w:rsidP="001B2204">
            <w:pPr>
              <w:jc w:val="center"/>
              <w:rPr>
                <w:rFonts w:cstheme="minorHAnsi"/>
                <w:szCs w:val="20"/>
              </w:rPr>
            </w:pPr>
          </w:p>
        </w:tc>
        <w:tc>
          <w:tcPr>
            <w:tcW w:w="1103" w:type="dxa"/>
          </w:tcPr>
          <w:p w14:paraId="6C30DE5E" w14:textId="77777777" w:rsidR="0061524D" w:rsidRPr="00283A38" w:rsidRDefault="0061524D" w:rsidP="001B2204">
            <w:pPr>
              <w:jc w:val="center"/>
              <w:rPr>
                <w:rFonts w:cstheme="minorHAnsi"/>
                <w:szCs w:val="20"/>
              </w:rPr>
            </w:pPr>
          </w:p>
        </w:tc>
        <w:tc>
          <w:tcPr>
            <w:tcW w:w="1103" w:type="dxa"/>
          </w:tcPr>
          <w:p w14:paraId="2729DD69" w14:textId="77777777" w:rsidR="0061524D" w:rsidRPr="00283A38" w:rsidRDefault="0061524D" w:rsidP="001B2204">
            <w:pPr>
              <w:jc w:val="center"/>
              <w:rPr>
                <w:rFonts w:cstheme="minorHAnsi"/>
                <w:szCs w:val="20"/>
              </w:rPr>
            </w:pPr>
          </w:p>
        </w:tc>
      </w:tr>
      <w:tr w:rsidR="0061524D" w:rsidRPr="00487927" w14:paraId="2D7A8171" w14:textId="65B77167" w:rsidTr="0061524D">
        <w:tc>
          <w:tcPr>
            <w:tcW w:w="1255" w:type="dxa"/>
          </w:tcPr>
          <w:p w14:paraId="289F50C9" w14:textId="3809DB9B" w:rsidR="0061524D" w:rsidRDefault="0061524D" w:rsidP="0017445F">
            <w:pPr>
              <w:jc w:val="center"/>
              <w:rPr>
                <w:szCs w:val="20"/>
              </w:rPr>
            </w:pPr>
            <w:r>
              <w:rPr>
                <w:szCs w:val="20"/>
              </w:rPr>
              <w:t>2003</w:t>
            </w:r>
            <w:r w:rsidRPr="00283A38">
              <w:rPr>
                <w:szCs w:val="20"/>
              </w:rPr>
              <w:t>_0</w:t>
            </w:r>
            <w:r>
              <w:rPr>
                <w:szCs w:val="20"/>
              </w:rPr>
              <w:t>3</w:t>
            </w:r>
          </w:p>
        </w:tc>
        <w:tc>
          <w:tcPr>
            <w:tcW w:w="990" w:type="dxa"/>
          </w:tcPr>
          <w:p w14:paraId="02EAE7AB" w14:textId="77777777" w:rsidR="0061524D" w:rsidRPr="00283A38" w:rsidRDefault="0061524D" w:rsidP="0017445F">
            <w:pPr>
              <w:jc w:val="center"/>
              <w:rPr>
                <w:rFonts w:cstheme="minorHAnsi"/>
                <w:szCs w:val="20"/>
              </w:rPr>
            </w:pPr>
          </w:p>
        </w:tc>
        <w:tc>
          <w:tcPr>
            <w:tcW w:w="990" w:type="dxa"/>
          </w:tcPr>
          <w:p w14:paraId="08C64AE4" w14:textId="77777777" w:rsidR="0061524D" w:rsidRPr="00487927" w:rsidRDefault="0061524D" w:rsidP="0017445F">
            <w:pPr>
              <w:jc w:val="center"/>
              <w:rPr>
                <w:rFonts w:cstheme="minorHAnsi"/>
                <w:szCs w:val="20"/>
              </w:rPr>
            </w:pPr>
          </w:p>
        </w:tc>
        <w:tc>
          <w:tcPr>
            <w:tcW w:w="990" w:type="dxa"/>
          </w:tcPr>
          <w:p w14:paraId="3A33B00C" w14:textId="77777777" w:rsidR="0061524D" w:rsidRPr="00487927" w:rsidRDefault="0061524D" w:rsidP="0017445F">
            <w:pPr>
              <w:jc w:val="center"/>
              <w:rPr>
                <w:rFonts w:cstheme="minorHAnsi"/>
                <w:szCs w:val="20"/>
              </w:rPr>
            </w:pPr>
          </w:p>
        </w:tc>
        <w:tc>
          <w:tcPr>
            <w:tcW w:w="990" w:type="dxa"/>
          </w:tcPr>
          <w:p w14:paraId="6BF59510" w14:textId="77777777" w:rsidR="0061524D" w:rsidRPr="00487927" w:rsidRDefault="0061524D" w:rsidP="0017445F">
            <w:pPr>
              <w:jc w:val="center"/>
              <w:rPr>
                <w:rFonts w:cstheme="minorHAnsi"/>
                <w:szCs w:val="20"/>
              </w:rPr>
            </w:pPr>
          </w:p>
        </w:tc>
        <w:tc>
          <w:tcPr>
            <w:tcW w:w="990" w:type="dxa"/>
          </w:tcPr>
          <w:p w14:paraId="47647A21" w14:textId="77777777" w:rsidR="0061524D" w:rsidRPr="00487927" w:rsidRDefault="0061524D" w:rsidP="0017445F">
            <w:pPr>
              <w:jc w:val="center"/>
              <w:rPr>
                <w:rFonts w:cstheme="minorHAnsi"/>
                <w:szCs w:val="20"/>
              </w:rPr>
            </w:pPr>
          </w:p>
        </w:tc>
        <w:tc>
          <w:tcPr>
            <w:tcW w:w="990" w:type="dxa"/>
          </w:tcPr>
          <w:p w14:paraId="74AE0C71" w14:textId="77777777" w:rsidR="0061524D" w:rsidRPr="00487927" w:rsidRDefault="0061524D" w:rsidP="0017445F">
            <w:pPr>
              <w:jc w:val="center"/>
              <w:rPr>
                <w:rFonts w:cstheme="minorHAnsi"/>
                <w:szCs w:val="20"/>
              </w:rPr>
            </w:pPr>
          </w:p>
        </w:tc>
        <w:tc>
          <w:tcPr>
            <w:tcW w:w="1080" w:type="dxa"/>
          </w:tcPr>
          <w:p w14:paraId="54203DB1" w14:textId="51EB2BDA" w:rsidR="0061524D" w:rsidRPr="00283A38" w:rsidRDefault="0061524D" w:rsidP="0017445F">
            <w:pPr>
              <w:jc w:val="center"/>
              <w:rPr>
                <w:rFonts w:cstheme="minorHAnsi"/>
                <w:szCs w:val="20"/>
              </w:rPr>
            </w:pPr>
            <w:r w:rsidRPr="00283A38">
              <w:rPr>
                <w:rFonts w:cstheme="minorHAnsi"/>
                <w:szCs w:val="20"/>
              </w:rPr>
              <w:t>•</w:t>
            </w:r>
          </w:p>
        </w:tc>
        <w:tc>
          <w:tcPr>
            <w:tcW w:w="990" w:type="dxa"/>
          </w:tcPr>
          <w:p w14:paraId="73EB85D7" w14:textId="77777777" w:rsidR="0061524D" w:rsidRPr="00283A38" w:rsidRDefault="0061524D" w:rsidP="0017445F">
            <w:pPr>
              <w:jc w:val="center"/>
              <w:rPr>
                <w:rFonts w:cstheme="minorHAnsi"/>
                <w:szCs w:val="20"/>
              </w:rPr>
            </w:pPr>
          </w:p>
        </w:tc>
        <w:tc>
          <w:tcPr>
            <w:tcW w:w="990" w:type="dxa"/>
          </w:tcPr>
          <w:p w14:paraId="2CF940D9" w14:textId="77777777" w:rsidR="0061524D" w:rsidRPr="00283A38" w:rsidRDefault="0061524D" w:rsidP="0017445F">
            <w:pPr>
              <w:jc w:val="center"/>
              <w:rPr>
                <w:rFonts w:cstheme="minorHAnsi"/>
                <w:szCs w:val="20"/>
              </w:rPr>
            </w:pPr>
          </w:p>
        </w:tc>
        <w:tc>
          <w:tcPr>
            <w:tcW w:w="1103" w:type="dxa"/>
          </w:tcPr>
          <w:p w14:paraId="1CF8EE61" w14:textId="77777777" w:rsidR="0061524D" w:rsidRPr="00283A38" w:rsidRDefault="0061524D" w:rsidP="0017445F">
            <w:pPr>
              <w:jc w:val="center"/>
              <w:rPr>
                <w:rFonts w:cstheme="minorHAnsi"/>
                <w:szCs w:val="20"/>
              </w:rPr>
            </w:pPr>
          </w:p>
        </w:tc>
        <w:tc>
          <w:tcPr>
            <w:tcW w:w="1103" w:type="dxa"/>
          </w:tcPr>
          <w:p w14:paraId="49865A27" w14:textId="77777777" w:rsidR="0061524D" w:rsidRPr="00283A38" w:rsidRDefault="0061524D" w:rsidP="0017445F">
            <w:pPr>
              <w:jc w:val="center"/>
              <w:rPr>
                <w:rFonts w:cstheme="minorHAnsi"/>
                <w:szCs w:val="20"/>
              </w:rPr>
            </w:pPr>
          </w:p>
        </w:tc>
      </w:tr>
      <w:tr w:rsidR="0061524D" w:rsidRPr="00487927" w14:paraId="68B612F3" w14:textId="1516C570" w:rsidTr="0061524D">
        <w:tc>
          <w:tcPr>
            <w:tcW w:w="1255" w:type="dxa"/>
          </w:tcPr>
          <w:p w14:paraId="39CEAD44" w14:textId="02075569" w:rsidR="0061524D" w:rsidRDefault="0061524D" w:rsidP="0017445F">
            <w:pPr>
              <w:jc w:val="center"/>
              <w:rPr>
                <w:szCs w:val="20"/>
              </w:rPr>
            </w:pPr>
            <w:r>
              <w:rPr>
                <w:szCs w:val="20"/>
              </w:rPr>
              <w:t>2004</w:t>
            </w:r>
            <w:r w:rsidRPr="00283A38">
              <w:rPr>
                <w:szCs w:val="20"/>
              </w:rPr>
              <w:t>_0</w:t>
            </w:r>
            <w:r>
              <w:rPr>
                <w:szCs w:val="20"/>
              </w:rPr>
              <w:t>1</w:t>
            </w:r>
          </w:p>
        </w:tc>
        <w:tc>
          <w:tcPr>
            <w:tcW w:w="990" w:type="dxa"/>
          </w:tcPr>
          <w:p w14:paraId="48D9CA11" w14:textId="275C2267" w:rsidR="0061524D" w:rsidRPr="00283A38" w:rsidRDefault="0061524D" w:rsidP="0017445F">
            <w:pPr>
              <w:jc w:val="center"/>
              <w:rPr>
                <w:rFonts w:cstheme="minorHAnsi"/>
                <w:szCs w:val="20"/>
              </w:rPr>
            </w:pPr>
          </w:p>
        </w:tc>
        <w:tc>
          <w:tcPr>
            <w:tcW w:w="990" w:type="dxa"/>
          </w:tcPr>
          <w:p w14:paraId="6629C923" w14:textId="77777777" w:rsidR="0061524D" w:rsidRPr="00487927" w:rsidRDefault="0061524D" w:rsidP="0017445F">
            <w:pPr>
              <w:jc w:val="center"/>
              <w:rPr>
                <w:rFonts w:cstheme="minorHAnsi"/>
                <w:szCs w:val="20"/>
              </w:rPr>
            </w:pPr>
          </w:p>
        </w:tc>
        <w:tc>
          <w:tcPr>
            <w:tcW w:w="990" w:type="dxa"/>
          </w:tcPr>
          <w:p w14:paraId="6C16312F" w14:textId="77777777" w:rsidR="0061524D" w:rsidRPr="00487927" w:rsidRDefault="0061524D" w:rsidP="0017445F">
            <w:pPr>
              <w:jc w:val="center"/>
              <w:rPr>
                <w:rFonts w:cstheme="minorHAnsi"/>
                <w:szCs w:val="20"/>
              </w:rPr>
            </w:pPr>
          </w:p>
        </w:tc>
        <w:tc>
          <w:tcPr>
            <w:tcW w:w="990" w:type="dxa"/>
          </w:tcPr>
          <w:p w14:paraId="2A69C060" w14:textId="77777777" w:rsidR="0061524D" w:rsidRPr="00487927" w:rsidRDefault="0061524D" w:rsidP="0017445F">
            <w:pPr>
              <w:jc w:val="center"/>
              <w:rPr>
                <w:rFonts w:cstheme="minorHAnsi"/>
                <w:szCs w:val="20"/>
              </w:rPr>
            </w:pPr>
          </w:p>
        </w:tc>
        <w:tc>
          <w:tcPr>
            <w:tcW w:w="990" w:type="dxa"/>
          </w:tcPr>
          <w:p w14:paraId="3605F6B8" w14:textId="77777777" w:rsidR="0061524D" w:rsidRPr="00487927" w:rsidRDefault="0061524D" w:rsidP="0017445F">
            <w:pPr>
              <w:jc w:val="center"/>
              <w:rPr>
                <w:rFonts w:cstheme="minorHAnsi"/>
                <w:szCs w:val="20"/>
              </w:rPr>
            </w:pPr>
          </w:p>
        </w:tc>
        <w:tc>
          <w:tcPr>
            <w:tcW w:w="990" w:type="dxa"/>
          </w:tcPr>
          <w:p w14:paraId="1DD6D480" w14:textId="77777777" w:rsidR="0061524D" w:rsidRPr="00487927" w:rsidRDefault="0061524D" w:rsidP="0017445F">
            <w:pPr>
              <w:jc w:val="center"/>
              <w:rPr>
                <w:rFonts w:cstheme="minorHAnsi"/>
                <w:szCs w:val="20"/>
              </w:rPr>
            </w:pPr>
          </w:p>
        </w:tc>
        <w:tc>
          <w:tcPr>
            <w:tcW w:w="1080" w:type="dxa"/>
          </w:tcPr>
          <w:p w14:paraId="55A2FC4E" w14:textId="38341414" w:rsidR="0061524D" w:rsidRPr="00283A38" w:rsidRDefault="0061524D" w:rsidP="0017445F">
            <w:pPr>
              <w:jc w:val="center"/>
              <w:rPr>
                <w:rFonts w:cstheme="minorHAnsi"/>
                <w:szCs w:val="20"/>
              </w:rPr>
            </w:pPr>
            <w:r w:rsidRPr="00283A38">
              <w:rPr>
                <w:rFonts w:cstheme="minorHAnsi"/>
                <w:szCs w:val="20"/>
              </w:rPr>
              <w:t>•</w:t>
            </w:r>
          </w:p>
        </w:tc>
        <w:tc>
          <w:tcPr>
            <w:tcW w:w="990" w:type="dxa"/>
          </w:tcPr>
          <w:p w14:paraId="2B8C177C" w14:textId="77777777" w:rsidR="0061524D" w:rsidRPr="00283A38" w:rsidRDefault="0061524D" w:rsidP="0017445F">
            <w:pPr>
              <w:jc w:val="center"/>
              <w:rPr>
                <w:rFonts w:cstheme="minorHAnsi"/>
                <w:szCs w:val="20"/>
              </w:rPr>
            </w:pPr>
          </w:p>
        </w:tc>
        <w:tc>
          <w:tcPr>
            <w:tcW w:w="990" w:type="dxa"/>
          </w:tcPr>
          <w:p w14:paraId="462DB056" w14:textId="77777777" w:rsidR="0061524D" w:rsidRPr="00283A38" w:rsidRDefault="0061524D" w:rsidP="0017445F">
            <w:pPr>
              <w:jc w:val="center"/>
              <w:rPr>
                <w:rFonts w:cstheme="minorHAnsi"/>
                <w:szCs w:val="20"/>
              </w:rPr>
            </w:pPr>
          </w:p>
        </w:tc>
        <w:tc>
          <w:tcPr>
            <w:tcW w:w="1103" w:type="dxa"/>
          </w:tcPr>
          <w:p w14:paraId="1A936BD5" w14:textId="77777777" w:rsidR="0061524D" w:rsidRPr="00283A38" w:rsidRDefault="0061524D" w:rsidP="0017445F">
            <w:pPr>
              <w:jc w:val="center"/>
              <w:rPr>
                <w:rFonts w:cstheme="minorHAnsi"/>
                <w:szCs w:val="20"/>
              </w:rPr>
            </w:pPr>
          </w:p>
        </w:tc>
        <w:tc>
          <w:tcPr>
            <w:tcW w:w="1103" w:type="dxa"/>
          </w:tcPr>
          <w:p w14:paraId="25A107C5" w14:textId="77777777" w:rsidR="0061524D" w:rsidRPr="00283A38" w:rsidRDefault="0061524D" w:rsidP="0017445F">
            <w:pPr>
              <w:jc w:val="center"/>
              <w:rPr>
                <w:rFonts w:cstheme="minorHAnsi"/>
                <w:szCs w:val="20"/>
              </w:rPr>
            </w:pPr>
          </w:p>
        </w:tc>
      </w:tr>
      <w:tr w:rsidR="0061524D" w:rsidRPr="00487927" w14:paraId="4D19FF91" w14:textId="48C2BED2" w:rsidTr="0061524D">
        <w:tc>
          <w:tcPr>
            <w:tcW w:w="1255" w:type="dxa"/>
          </w:tcPr>
          <w:p w14:paraId="00F58836" w14:textId="586C644D" w:rsidR="0061524D" w:rsidRDefault="0061524D" w:rsidP="0017445F">
            <w:pPr>
              <w:jc w:val="center"/>
              <w:rPr>
                <w:szCs w:val="20"/>
              </w:rPr>
            </w:pPr>
            <w:r>
              <w:rPr>
                <w:szCs w:val="20"/>
              </w:rPr>
              <w:t>2004</w:t>
            </w:r>
            <w:r w:rsidRPr="00283A38">
              <w:rPr>
                <w:szCs w:val="20"/>
              </w:rPr>
              <w:t>_0</w:t>
            </w:r>
            <w:r>
              <w:rPr>
                <w:szCs w:val="20"/>
              </w:rPr>
              <w:t>2</w:t>
            </w:r>
          </w:p>
        </w:tc>
        <w:tc>
          <w:tcPr>
            <w:tcW w:w="990" w:type="dxa"/>
          </w:tcPr>
          <w:p w14:paraId="6677271A" w14:textId="14A08EA8" w:rsidR="0061524D" w:rsidRPr="00283A38" w:rsidRDefault="0061524D" w:rsidP="0017445F">
            <w:pPr>
              <w:jc w:val="center"/>
              <w:rPr>
                <w:rFonts w:cstheme="minorHAnsi"/>
                <w:szCs w:val="20"/>
              </w:rPr>
            </w:pPr>
          </w:p>
        </w:tc>
        <w:tc>
          <w:tcPr>
            <w:tcW w:w="990" w:type="dxa"/>
          </w:tcPr>
          <w:p w14:paraId="04240616" w14:textId="77777777" w:rsidR="0061524D" w:rsidRPr="00487927" w:rsidRDefault="0061524D" w:rsidP="0017445F">
            <w:pPr>
              <w:jc w:val="center"/>
              <w:rPr>
                <w:rFonts w:cstheme="minorHAnsi"/>
                <w:szCs w:val="20"/>
              </w:rPr>
            </w:pPr>
          </w:p>
        </w:tc>
        <w:tc>
          <w:tcPr>
            <w:tcW w:w="990" w:type="dxa"/>
          </w:tcPr>
          <w:p w14:paraId="750A3FAC" w14:textId="77777777" w:rsidR="0061524D" w:rsidRPr="00487927" w:rsidRDefault="0061524D" w:rsidP="0017445F">
            <w:pPr>
              <w:jc w:val="center"/>
              <w:rPr>
                <w:rFonts w:cstheme="minorHAnsi"/>
                <w:szCs w:val="20"/>
              </w:rPr>
            </w:pPr>
          </w:p>
        </w:tc>
        <w:tc>
          <w:tcPr>
            <w:tcW w:w="990" w:type="dxa"/>
          </w:tcPr>
          <w:p w14:paraId="2539A6D7" w14:textId="77777777" w:rsidR="0061524D" w:rsidRPr="00487927" w:rsidRDefault="0061524D" w:rsidP="0017445F">
            <w:pPr>
              <w:jc w:val="center"/>
              <w:rPr>
                <w:rFonts w:cstheme="minorHAnsi"/>
                <w:szCs w:val="20"/>
              </w:rPr>
            </w:pPr>
          </w:p>
        </w:tc>
        <w:tc>
          <w:tcPr>
            <w:tcW w:w="990" w:type="dxa"/>
          </w:tcPr>
          <w:p w14:paraId="2FC25B9A" w14:textId="77777777" w:rsidR="0061524D" w:rsidRPr="00487927" w:rsidRDefault="0061524D" w:rsidP="0017445F">
            <w:pPr>
              <w:jc w:val="center"/>
              <w:rPr>
                <w:rFonts w:cstheme="minorHAnsi"/>
                <w:szCs w:val="20"/>
              </w:rPr>
            </w:pPr>
          </w:p>
        </w:tc>
        <w:tc>
          <w:tcPr>
            <w:tcW w:w="990" w:type="dxa"/>
          </w:tcPr>
          <w:p w14:paraId="4E40E016" w14:textId="77777777" w:rsidR="0061524D" w:rsidRPr="00487927" w:rsidRDefault="0061524D" w:rsidP="0017445F">
            <w:pPr>
              <w:jc w:val="center"/>
              <w:rPr>
                <w:rFonts w:cstheme="minorHAnsi"/>
                <w:szCs w:val="20"/>
              </w:rPr>
            </w:pPr>
          </w:p>
        </w:tc>
        <w:tc>
          <w:tcPr>
            <w:tcW w:w="1080" w:type="dxa"/>
          </w:tcPr>
          <w:p w14:paraId="29E18E3A" w14:textId="40F31A08" w:rsidR="0061524D" w:rsidRPr="00283A38" w:rsidRDefault="0061524D" w:rsidP="0017445F">
            <w:pPr>
              <w:jc w:val="center"/>
              <w:rPr>
                <w:rFonts w:cstheme="minorHAnsi"/>
                <w:szCs w:val="20"/>
              </w:rPr>
            </w:pPr>
            <w:r w:rsidRPr="00283A38">
              <w:rPr>
                <w:rFonts w:cstheme="minorHAnsi"/>
                <w:szCs w:val="20"/>
              </w:rPr>
              <w:t>•</w:t>
            </w:r>
          </w:p>
        </w:tc>
        <w:tc>
          <w:tcPr>
            <w:tcW w:w="990" w:type="dxa"/>
          </w:tcPr>
          <w:p w14:paraId="64B0949D" w14:textId="77777777" w:rsidR="0061524D" w:rsidRPr="00283A38" w:rsidRDefault="0061524D" w:rsidP="0017445F">
            <w:pPr>
              <w:jc w:val="center"/>
              <w:rPr>
                <w:rFonts w:cstheme="minorHAnsi"/>
                <w:szCs w:val="20"/>
              </w:rPr>
            </w:pPr>
          </w:p>
        </w:tc>
        <w:tc>
          <w:tcPr>
            <w:tcW w:w="990" w:type="dxa"/>
          </w:tcPr>
          <w:p w14:paraId="6863E606" w14:textId="77777777" w:rsidR="0061524D" w:rsidRPr="00283A38" w:rsidRDefault="0061524D" w:rsidP="0017445F">
            <w:pPr>
              <w:jc w:val="center"/>
              <w:rPr>
                <w:rFonts w:cstheme="minorHAnsi"/>
                <w:szCs w:val="20"/>
              </w:rPr>
            </w:pPr>
          </w:p>
        </w:tc>
        <w:tc>
          <w:tcPr>
            <w:tcW w:w="1103" w:type="dxa"/>
          </w:tcPr>
          <w:p w14:paraId="253E4D95" w14:textId="77777777" w:rsidR="0061524D" w:rsidRPr="00283A38" w:rsidRDefault="0061524D" w:rsidP="0017445F">
            <w:pPr>
              <w:jc w:val="center"/>
              <w:rPr>
                <w:rFonts w:cstheme="minorHAnsi"/>
                <w:szCs w:val="20"/>
              </w:rPr>
            </w:pPr>
          </w:p>
        </w:tc>
        <w:tc>
          <w:tcPr>
            <w:tcW w:w="1103" w:type="dxa"/>
          </w:tcPr>
          <w:p w14:paraId="721F616B" w14:textId="77777777" w:rsidR="0061524D" w:rsidRPr="00283A38" w:rsidRDefault="0061524D" w:rsidP="0017445F">
            <w:pPr>
              <w:jc w:val="center"/>
              <w:rPr>
                <w:rFonts w:cstheme="minorHAnsi"/>
                <w:szCs w:val="20"/>
              </w:rPr>
            </w:pPr>
          </w:p>
        </w:tc>
      </w:tr>
      <w:tr w:rsidR="0061524D" w:rsidRPr="00487927" w14:paraId="63F84AA9" w14:textId="55D35521" w:rsidTr="0061524D">
        <w:tc>
          <w:tcPr>
            <w:tcW w:w="1255" w:type="dxa"/>
          </w:tcPr>
          <w:p w14:paraId="7F679F16" w14:textId="20AB581B" w:rsidR="0061524D" w:rsidRDefault="0061524D" w:rsidP="0017445F">
            <w:pPr>
              <w:jc w:val="center"/>
              <w:rPr>
                <w:szCs w:val="20"/>
              </w:rPr>
            </w:pPr>
            <w:r>
              <w:rPr>
                <w:szCs w:val="20"/>
              </w:rPr>
              <w:t>2004</w:t>
            </w:r>
            <w:r w:rsidRPr="00283A38">
              <w:rPr>
                <w:szCs w:val="20"/>
              </w:rPr>
              <w:t>_0</w:t>
            </w:r>
            <w:r>
              <w:rPr>
                <w:szCs w:val="20"/>
              </w:rPr>
              <w:t>3</w:t>
            </w:r>
          </w:p>
        </w:tc>
        <w:tc>
          <w:tcPr>
            <w:tcW w:w="990" w:type="dxa"/>
          </w:tcPr>
          <w:p w14:paraId="454F150A" w14:textId="6E8D7036" w:rsidR="0061524D" w:rsidRPr="00283A38" w:rsidRDefault="0061524D" w:rsidP="0017445F">
            <w:pPr>
              <w:jc w:val="center"/>
              <w:rPr>
                <w:rFonts w:cstheme="minorHAnsi"/>
                <w:szCs w:val="20"/>
              </w:rPr>
            </w:pPr>
          </w:p>
        </w:tc>
        <w:tc>
          <w:tcPr>
            <w:tcW w:w="990" w:type="dxa"/>
          </w:tcPr>
          <w:p w14:paraId="05E6F8D4" w14:textId="77777777" w:rsidR="0061524D" w:rsidRPr="00487927" w:rsidRDefault="0061524D" w:rsidP="0017445F">
            <w:pPr>
              <w:jc w:val="center"/>
              <w:rPr>
                <w:rFonts w:cstheme="minorHAnsi"/>
                <w:szCs w:val="20"/>
              </w:rPr>
            </w:pPr>
          </w:p>
        </w:tc>
        <w:tc>
          <w:tcPr>
            <w:tcW w:w="990" w:type="dxa"/>
          </w:tcPr>
          <w:p w14:paraId="08E4887A" w14:textId="77777777" w:rsidR="0061524D" w:rsidRPr="00487927" w:rsidRDefault="0061524D" w:rsidP="0017445F">
            <w:pPr>
              <w:jc w:val="center"/>
              <w:rPr>
                <w:rFonts w:cstheme="minorHAnsi"/>
                <w:szCs w:val="20"/>
              </w:rPr>
            </w:pPr>
          </w:p>
        </w:tc>
        <w:tc>
          <w:tcPr>
            <w:tcW w:w="990" w:type="dxa"/>
          </w:tcPr>
          <w:p w14:paraId="42547149" w14:textId="77777777" w:rsidR="0061524D" w:rsidRPr="00487927" w:rsidRDefault="0061524D" w:rsidP="0017445F">
            <w:pPr>
              <w:jc w:val="center"/>
              <w:rPr>
                <w:rFonts w:cstheme="minorHAnsi"/>
                <w:szCs w:val="20"/>
              </w:rPr>
            </w:pPr>
          </w:p>
        </w:tc>
        <w:tc>
          <w:tcPr>
            <w:tcW w:w="990" w:type="dxa"/>
          </w:tcPr>
          <w:p w14:paraId="3C8AC381" w14:textId="77777777" w:rsidR="0061524D" w:rsidRPr="00487927" w:rsidRDefault="0061524D" w:rsidP="0017445F">
            <w:pPr>
              <w:jc w:val="center"/>
              <w:rPr>
                <w:rFonts w:cstheme="minorHAnsi"/>
                <w:szCs w:val="20"/>
              </w:rPr>
            </w:pPr>
          </w:p>
        </w:tc>
        <w:tc>
          <w:tcPr>
            <w:tcW w:w="990" w:type="dxa"/>
          </w:tcPr>
          <w:p w14:paraId="327AF85E" w14:textId="77777777" w:rsidR="0061524D" w:rsidRPr="00487927" w:rsidRDefault="0061524D" w:rsidP="0017445F">
            <w:pPr>
              <w:jc w:val="center"/>
              <w:rPr>
                <w:rFonts w:cstheme="minorHAnsi"/>
                <w:szCs w:val="20"/>
              </w:rPr>
            </w:pPr>
          </w:p>
        </w:tc>
        <w:tc>
          <w:tcPr>
            <w:tcW w:w="1080" w:type="dxa"/>
          </w:tcPr>
          <w:p w14:paraId="3296F315" w14:textId="493A8BC8" w:rsidR="0061524D" w:rsidRPr="00283A38" w:rsidRDefault="0061524D" w:rsidP="0017445F">
            <w:pPr>
              <w:jc w:val="center"/>
              <w:rPr>
                <w:rFonts w:cstheme="minorHAnsi"/>
                <w:szCs w:val="20"/>
              </w:rPr>
            </w:pPr>
            <w:r w:rsidRPr="00283A38">
              <w:rPr>
                <w:rFonts w:cstheme="minorHAnsi"/>
                <w:szCs w:val="20"/>
              </w:rPr>
              <w:t>•</w:t>
            </w:r>
          </w:p>
        </w:tc>
        <w:tc>
          <w:tcPr>
            <w:tcW w:w="990" w:type="dxa"/>
          </w:tcPr>
          <w:p w14:paraId="366ACD17" w14:textId="77777777" w:rsidR="0061524D" w:rsidRPr="00283A38" w:rsidRDefault="0061524D" w:rsidP="0017445F">
            <w:pPr>
              <w:jc w:val="center"/>
              <w:rPr>
                <w:rFonts w:cstheme="minorHAnsi"/>
                <w:szCs w:val="20"/>
              </w:rPr>
            </w:pPr>
          </w:p>
        </w:tc>
        <w:tc>
          <w:tcPr>
            <w:tcW w:w="990" w:type="dxa"/>
          </w:tcPr>
          <w:p w14:paraId="50BD62F2" w14:textId="77777777" w:rsidR="0061524D" w:rsidRPr="00283A38" w:rsidRDefault="0061524D" w:rsidP="0017445F">
            <w:pPr>
              <w:jc w:val="center"/>
              <w:rPr>
                <w:rFonts w:cstheme="minorHAnsi"/>
                <w:szCs w:val="20"/>
              </w:rPr>
            </w:pPr>
          </w:p>
        </w:tc>
        <w:tc>
          <w:tcPr>
            <w:tcW w:w="1103" w:type="dxa"/>
          </w:tcPr>
          <w:p w14:paraId="5CB608EF" w14:textId="77777777" w:rsidR="0061524D" w:rsidRPr="00283A38" w:rsidRDefault="0061524D" w:rsidP="0017445F">
            <w:pPr>
              <w:jc w:val="center"/>
              <w:rPr>
                <w:rFonts w:cstheme="minorHAnsi"/>
                <w:szCs w:val="20"/>
              </w:rPr>
            </w:pPr>
          </w:p>
        </w:tc>
        <w:tc>
          <w:tcPr>
            <w:tcW w:w="1103" w:type="dxa"/>
          </w:tcPr>
          <w:p w14:paraId="2775AE2E" w14:textId="77777777" w:rsidR="0061524D" w:rsidRPr="00283A38" w:rsidRDefault="0061524D" w:rsidP="0017445F">
            <w:pPr>
              <w:jc w:val="center"/>
              <w:rPr>
                <w:rFonts w:cstheme="minorHAnsi"/>
                <w:szCs w:val="20"/>
              </w:rPr>
            </w:pPr>
          </w:p>
        </w:tc>
      </w:tr>
      <w:tr w:rsidR="0061524D" w:rsidRPr="00487927" w14:paraId="4F89D177" w14:textId="2898DF64" w:rsidTr="0061524D">
        <w:tc>
          <w:tcPr>
            <w:tcW w:w="1255" w:type="dxa"/>
          </w:tcPr>
          <w:p w14:paraId="47B321C8" w14:textId="4017A2DE" w:rsidR="0061524D" w:rsidRDefault="0061524D" w:rsidP="0017445F">
            <w:pPr>
              <w:jc w:val="center"/>
              <w:rPr>
                <w:szCs w:val="20"/>
              </w:rPr>
            </w:pPr>
            <w:r>
              <w:rPr>
                <w:szCs w:val="20"/>
              </w:rPr>
              <w:t>2004</w:t>
            </w:r>
            <w:r w:rsidRPr="00283A38">
              <w:rPr>
                <w:szCs w:val="20"/>
              </w:rPr>
              <w:t>_0</w:t>
            </w:r>
            <w:r>
              <w:rPr>
                <w:szCs w:val="20"/>
              </w:rPr>
              <w:t>4</w:t>
            </w:r>
          </w:p>
        </w:tc>
        <w:tc>
          <w:tcPr>
            <w:tcW w:w="990" w:type="dxa"/>
          </w:tcPr>
          <w:p w14:paraId="3E23E29A" w14:textId="4316B5C3" w:rsidR="0061524D" w:rsidRPr="00283A38" w:rsidRDefault="0061524D" w:rsidP="0017445F">
            <w:pPr>
              <w:jc w:val="center"/>
              <w:rPr>
                <w:rFonts w:cstheme="minorHAnsi"/>
                <w:szCs w:val="20"/>
              </w:rPr>
            </w:pPr>
          </w:p>
        </w:tc>
        <w:tc>
          <w:tcPr>
            <w:tcW w:w="990" w:type="dxa"/>
          </w:tcPr>
          <w:p w14:paraId="01B90BD6" w14:textId="77777777" w:rsidR="0061524D" w:rsidRPr="00487927" w:rsidRDefault="0061524D" w:rsidP="0017445F">
            <w:pPr>
              <w:jc w:val="center"/>
              <w:rPr>
                <w:rFonts w:cstheme="minorHAnsi"/>
                <w:szCs w:val="20"/>
              </w:rPr>
            </w:pPr>
          </w:p>
        </w:tc>
        <w:tc>
          <w:tcPr>
            <w:tcW w:w="990" w:type="dxa"/>
          </w:tcPr>
          <w:p w14:paraId="3307B4B5" w14:textId="77777777" w:rsidR="0061524D" w:rsidRPr="00487927" w:rsidRDefault="0061524D" w:rsidP="0017445F">
            <w:pPr>
              <w:jc w:val="center"/>
              <w:rPr>
                <w:rFonts w:cstheme="minorHAnsi"/>
                <w:szCs w:val="20"/>
              </w:rPr>
            </w:pPr>
          </w:p>
        </w:tc>
        <w:tc>
          <w:tcPr>
            <w:tcW w:w="990" w:type="dxa"/>
          </w:tcPr>
          <w:p w14:paraId="49AC64CA" w14:textId="77777777" w:rsidR="0061524D" w:rsidRPr="00487927" w:rsidRDefault="0061524D" w:rsidP="0017445F">
            <w:pPr>
              <w:jc w:val="center"/>
              <w:rPr>
                <w:rFonts w:cstheme="minorHAnsi"/>
                <w:szCs w:val="20"/>
              </w:rPr>
            </w:pPr>
          </w:p>
        </w:tc>
        <w:tc>
          <w:tcPr>
            <w:tcW w:w="990" w:type="dxa"/>
          </w:tcPr>
          <w:p w14:paraId="75A36C7A" w14:textId="77777777" w:rsidR="0061524D" w:rsidRPr="00487927" w:rsidRDefault="0061524D" w:rsidP="0017445F">
            <w:pPr>
              <w:jc w:val="center"/>
              <w:rPr>
                <w:rFonts w:cstheme="minorHAnsi"/>
                <w:szCs w:val="20"/>
              </w:rPr>
            </w:pPr>
          </w:p>
        </w:tc>
        <w:tc>
          <w:tcPr>
            <w:tcW w:w="990" w:type="dxa"/>
          </w:tcPr>
          <w:p w14:paraId="19856F05" w14:textId="77777777" w:rsidR="0061524D" w:rsidRPr="00487927" w:rsidRDefault="0061524D" w:rsidP="0017445F">
            <w:pPr>
              <w:jc w:val="center"/>
              <w:rPr>
                <w:rFonts w:cstheme="minorHAnsi"/>
                <w:szCs w:val="20"/>
              </w:rPr>
            </w:pPr>
          </w:p>
        </w:tc>
        <w:tc>
          <w:tcPr>
            <w:tcW w:w="1080" w:type="dxa"/>
          </w:tcPr>
          <w:p w14:paraId="2F00DF78" w14:textId="6611608E" w:rsidR="0061524D" w:rsidRPr="00283A38" w:rsidRDefault="0061524D" w:rsidP="0017445F">
            <w:pPr>
              <w:jc w:val="center"/>
              <w:rPr>
                <w:rFonts w:cstheme="minorHAnsi"/>
                <w:szCs w:val="20"/>
              </w:rPr>
            </w:pPr>
            <w:r w:rsidRPr="00283A38">
              <w:rPr>
                <w:rFonts w:cstheme="minorHAnsi"/>
                <w:szCs w:val="20"/>
              </w:rPr>
              <w:t>•</w:t>
            </w:r>
          </w:p>
        </w:tc>
        <w:tc>
          <w:tcPr>
            <w:tcW w:w="990" w:type="dxa"/>
          </w:tcPr>
          <w:p w14:paraId="5FDB1396" w14:textId="77777777" w:rsidR="0061524D" w:rsidRPr="00283A38" w:rsidRDefault="0061524D" w:rsidP="0017445F">
            <w:pPr>
              <w:jc w:val="center"/>
              <w:rPr>
                <w:rFonts w:cstheme="minorHAnsi"/>
                <w:szCs w:val="20"/>
              </w:rPr>
            </w:pPr>
          </w:p>
        </w:tc>
        <w:tc>
          <w:tcPr>
            <w:tcW w:w="990" w:type="dxa"/>
          </w:tcPr>
          <w:p w14:paraId="1AABB52B" w14:textId="77777777" w:rsidR="0061524D" w:rsidRPr="00283A38" w:rsidRDefault="0061524D" w:rsidP="0017445F">
            <w:pPr>
              <w:jc w:val="center"/>
              <w:rPr>
                <w:rFonts w:cstheme="minorHAnsi"/>
                <w:szCs w:val="20"/>
              </w:rPr>
            </w:pPr>
          </w:p>
        </w:tc>
        <w:tc>
          <w:tcPr>
            <w:tcW w:w="1103" w:type="dxa"/>
          </w:tcPr>
          <w:p w14:paraId="5B2F3D93" w14:textId="77777777" w:rsidR="0061524D" w:rsidRPr="00283A38" w:rsidRDefault="0061524D" w:rsidP="0017445F">
            <w:pPr>
              <w:jc w:val="center"/>
              <w:rPr>
                <w:rFonts w:cstheme="minorHAnsi"/>
                <w:szCs w:val="20"/>
              </w:rPr>
            </w:pPr>
          </w:p>
        </w:tc>
        <w:tc>
          <w:tcPr>
            <w:tcW w:w="1103" w:type="dxa"/>
          </w:tcPr>
          <w:p w14:paraId="0BBED86C" w14:textId="77777777" w:rsidR="0061524D" w:rsidRPr="00283A38" w:rsidRDefault="0061524D" w:rsidP="0017445F">
            <w:pPr>
              <w:jc w:val="center"/>
              <w:rPr>
                <w:rFonts w:cstheme="minorHAnsi"/>
                <w:szCs w:val="20"/>
              </w:rPr>
            </w:pPr>
          </w:p>
        </w:tc>
      </w:tr>
      <w:tr w:rsidR="0061524D" w:rsidRPr="00487927" w14:paraId="562C5FA6" w14:textId="0C06EF6A" w:rsidTr="0061524D">
        <w:tc>
          <w:tcPr>
            <w:tcW w:w="1255" w:type="dxa"/>
          </w:tcPr>
          <w:p w14:paraId="2E5D7422" w14:textId="73D92379" w:rsidR="0061524D" w:rsidRDefault="0061524D" w:rsidP="0017445F">
            <w:pPr>
              <w:jc w:val="center"/>
              <w:rPr>
                <w:szCs w:val="20"/>
              </w:rPr>
            </w:pPr>
            <w:r>
              <w:rPr>
                <w:szCs w:val="20"/>
              </w:rPr>
              <w:t>2004</w:t>
            </w:r>
            <w:r w:rsidRPr="00283A38">
              <w:rPr>
                <w:szCs w:val="20"/>
              </w:rPr>
              <w:t>_0</w:t>
            </w:r>
            <w:r>
              <w:rPr>
                <w:szCs w:val="20"/>
              </w:rPr>
              <w:t>5</w:t>
            </w:r>
          </w:p>
        </w:tc>
        <w:tc>
          <w:tcPr>
            <w:tcW w:w="990" w:type="dxa"/>
          </w:tcPr>
          <w:p w14:paraId="523D075B" w14:textId="5947D447" w:rsidR="0061524D" w:rsidRPr="00283A38" w:rsidRDefault="0061524D" w:rsidP="0017445F">
            <w:pPr>
              <w:jc w:val="center"/>
              <w:rPr>
                <w:rFonts w:cstheme="minorHAnsi"/>
                <w:szCs w:val="20"/>
              </w:rPr>
            </w:pPr>
          </w:p>
        </w:tc>
        <w:tc>
          <w:tcPr>
            <w:tcW w:w="990" w:type="dxa"/>
          </w:tcPr>
          <w:p w14:paraId="0A500115" w14:textId="77777777" w:rsidR="0061524D" w:rsidRPr="00487927" w:rsidRDefault="0061524D" w:rsidP="0017445F">
            <w:pPr>
              <w:jc w:val="center"/>
              <w:rPr>
                <w:rFonts w:cstheme="minorHAnsi"/>
                <w:szCs w:val="20"/>
              </w:rPr>
            </w:pPr>
          </w:p>
        </w:tc>
        <w:tc>
          <w:tcPr>
            <w:tcW w:w="990" w:type="dxa"/>
          </w:tcPr>
          <w:p w14:paraId="3A463FFF" w14:textId="77777777" w:rsidR="0061524D" w:rsidRPr="00487927" w:rsidRDefault="0061524D" w:rsidP="0017445F">
            <w:pPr>
              <w:jc w:val="center"/>
              <w:rPr>
                <w:rFonts w:cstheme="minorHAnsi"/>
                <w:szCs w:val="20"/>
              </w:rPr>
            </w:pPr>
          </w:p>
        </w:tc>
        <w:tc>
          <w:tcPr>
            <w:tcW w:w="990" w:type="dxa"/>
          </w:tcPr>
          <w:p w14:paraId="3411EA69" w14:textId="77777777" w:rsidR="0061524D" w:rsidRPr="00487927" w:rsidRDefault="0061524D" w:rsidP="0017445F">
            <w:pPr>
              <w:jc w:val="center"/>
              <w:rPr>
                <w:rFonts w:cstheme="minorHAnsi"/>
                <w:szCs w:val="20"/>
              </w:rPr>
            </w:pPr>
          </w:p>
        </w:tc>
        <w:tc>
          <w:tcPr>
            <w:tcW w:w="990" w:type="dxa"/>
          </w:tcPr>
          <w:p w14:paraId="2E5A90A4" w14:textId="77777777" w:rsidR="0061524D" w:rsidRPr="00487927" w:rsidRDefault="0061524D" w:rsidP="0017445F">
            <w:pPr>
              <w:jc w:val="center"/>
              <w:rPr>
                <w:rFonts w:cstheme="minorHAnsi"/>
                <w:szCs w:val="20"/>
              </w:rPr>
            </w:pPr>
          </w:p>
        </w:tc>
        <w:tc>
          <w:tcPr>
            <w:tcW w:w="990" w:type="dxa"/>
          </w:tcPr>
          <w:p w14:paraId="636BBCE4" w14:textId="77777777" w:rsidR="0061524D" w:rsidRPr="00487927" w:rsidRDefault="0061524D" w:rsidP="0017445F">
            <w:pPr>
              <w:jc w:val="center"/>
              <w:rPr>
                <w:rFonts w:cstheme="minorHAnsi"/>
                <w:szCs w:val="20"/>
              </w:rPr>
            </w:pPr>
          </w:p>
        </w:tc>
        <w:tc>
          <w:tcPr>
            <w:tcW w:w="1080" w:type="dxa"/>
          </w:tcPr>
          <w:p w14:paraId="373A6473" w14:textId="43B20CD0" w:rsidR="0061524D" w:rsidRPr="00283A38" w:rsidRDefault="0061524D" w:rsidP="0017445F">
            <w:pPr>
              <w:jc w:val="center"/>
              <w:rPr>
                <w:rFonts w:cstheme="minorHAnsi"/>
                <w:szCs w:val="20"/>
              </w:rPr>
            </w:pPr>
            <w:r w:rsidRPr="00283A38">
              <w:rPr>
                <w:rFonts w:cstheme="minorHAnsi"/>
                <w:szCs w:val="20"/>
              </w:rPr>
              <w:t>•</w:t>
            </w:r>
          </w:p>
        </w:tc>
        <w:tc>
          <w:tcPr>
            <w:tcW w:w="990" w:type="dxa"/>
          </w:tcPr>
          <w:p w14:paraId="65AEB82C" w14:textId="77777777" w:rsidR="0061524D" w:rsidRPr="00283A38" w:rsidRDefault="0061524D" w:rsidP="0017445F">
            <w:pPr>
              <w:jc w:val="center"/>
              <w:rPr>
                <w:rFonts w:cstheme="minorHAnsi"/>
                <w:szCs w:val="20"/>
              </w:rPr>
            </w:pPr>
          </w:p>
        </w:tc>
        <w:tc>
          <w:tcPr>
            <w:tcW w:w="990" w:type="dxa"/>
          </w:tcPr>
          <w:p w14:paraId="08D8600D" w14:textId="77777777" w:rsidR="0061524D" w:rsidRPr="00283A38" w:rsidRDefault="0061524D" w:rsidP="0017445F">
            <w:pPr>
              <w:jc w:val="center"/>
              <w:rPr>
                <w:rFonts w:cstheme="minorHAnsi"/>
                <w:szCs w:val="20"/>
              </w:rPr>
            </w:pPr>
          </w:p>
        </w:tc>
        <w:tc>
          <w:tcPr>
            <w:tcW w:w="1103" w:type="dxa"/>
          </w:tcPr>
          <w:p w14:paraId="23A02C26" w14:textId="77777777" w:rsidR="0061524D" w:rsidRPr="00283A38" w:rsidRDefault="0061524D" w:rsidP="0017445F">
            <w:pPr>
              <w:jc w:val="center"/>
              <w:rPr>
                <w:rFonts w:cstheme="minorHAnsi"/>
                <w:szCs w:val="20"/>
              </w:rPr>
            </w:pPr>
          </w:p>
        </w:tc>
        <w:tc>
          <w:tcPr>
            <w:tcW w:w="1103" w:type="dxa"/>
          </w:tcPr>
          <w:p w14:paraId="011B7E1E" w14:textId="77777777" w:rsidR="0061524D" w:rsidRPr="00283A38" w:rsidRDefault="0061524D" w:rsidP="0017445F">
            <w:pPr>
              <w:jc w:val="center"/>
              <w:rPr>
                <w:rFonts w:cstheme="minorHAnsi"/>
                <w:szCs w:val="20"/>
              </w:rPr>
            </w:pPr>
          </w:p>
        </w:tc>
      </w:tr>
      <w:tr w:rsidR="0061524D" w:rsidRPr="00487927" w14:paraId="5C16D01A" w14:textId="3F7F8D34" w:rsidTr="0061524D">
        <w:tc>
          <w:tcPr>
            <w:tcW w:w="1255" w:type="dxa"/>
          </w:tcPr>
          <w:p w14:paraId="673F683F" w14:textId="71581E8A" w:rsidR="0061524D" w:rsidRPr="00283A38" w:rsidRDefault="0061524D" w:rsidP="0017445F">
            <w:pPr>
              <w:jc w:val="center"/>
              <w:rPr>
                <w:szCs w:val="20"/>
              </w:rPr>
            </w:pPr>
            <w:r>
              <w:rPr>
                <w:szCs w:val="20"/>
              </w:rPr>
              <w:t>2004</w:t>
            </w:r>
            <w:r w:rsidRPr="00283A38">
              <w:rPr>
                <w:szCs w:val="20"/>
              </w:rPr>
              <w:t>_0</w:t>
            </w:r>
            <w:r>
              <w:rPr>
                <w:szCs w:val="20"/>
              </w:rPr>
              <w:t>6</w:t>
            </w:r>
          </w:p>
        </w:tc>
        <w:tc>
          <w:tcPr>
            <w:tcW w:w="990" w:type="dxa"/>
          </w:tcPr>
          <w:p w14:paraId="068F1AD2" w14:textId="33A78AD9" w:rsidR="0061524D" w:rsidRPr="00487927" w:rsidRDefault="0061524D" w:rsidP="0017445F">
            <w:pPr>
              <w:jc w:val="center"/>
              <w:rPr>
                <w:rFonts w:cstheme="minorHAnsi"/>
                <w:szCs w:val="20"/>
              </w:rPr>
            </w:pPr>
          </w:p>
        </w:tc>
        <w:tc>
          <w:tcPr>
            <w:tcW w:w="990" w:type="dxa"/>
          </w:tcPr>
          <w:p w14:paraId="3B04AD47" w14:textId="77777777" w:rsidR="0061524D" w:rsidRPr="00487927" w:rsidRDefault="0061524D" w:rsidP="0017445F">
            <w:pPr>
              <w:jc w:val="center"/>
              <w:rPr>
                <w:rFonts w:cstheme="minorHAnsi"/>
                <w:szCs w:val="20"/>
              </w:rPr>
            </w:pPr>
          </w:p>
        </w:tc>
        <w:tc>
          <w:tcPr>
            <w:tcW w:w="990" w:type="dxa"/>
          </w:tcPr>
          <w:p w14:paraId="3D783F1B" w14:textId="77777777" w:rsidR="0061524D" w:rsidRPr="00487927" w:rsidRDefault="0061524D" w:rsidP="0017445F">
            <w:pPr>
              <w:jc w:val="center"/>
              <w:rPr>
                <w:rFonts w:cstheme="minorHAnsi"/>
                <w:szCs w:val="20"/>
              </w:rPr>
            </w:pPr>
          </w:p>
        </w:tc>
        <w:tc>
          <w:tcPr>
            <w:tcW w:w="990" w:type="dxa"/>
          </w:tcPr>
          <w:p w14:paraId="4919BF22" w14:textId="77777777" w:rsidR="0061524D" w:rsidRPr="00487927" w:rsidRDefault="0061524D" w:rsidP="0017445F">
            <w:pPr>
              <w:jc w:val="center"/>
              <w:rPr>
                <w:rFonts w:cstheme="minorHAnsi"/>
                <w:szCs w:val="20"/>
              </w:rPr>
            </w:pPr>
          </w:p>
        </w:tc>
        <w:tc>
          <w:tcPr>
            <w:tcW w:w="990" w:type="dxa"/>
          </w:tcPr>
          <w:p w14:paraId="7BC64A66" w14:textId="77777777" w:rsidR="0061524D" w:rsidRPr="00487927" w:rsidRDefault="0061524D" w:rsidP="0017445F">
            <w:pPr>
              <w:jc w:val="center"/>
              <w:rPr>
                <w:rFonts w:cstheme="minorHAnsi"/>
                <w:szCs w:val="20"/>
              </w:rPr>
            </w:pPr>
          </w:p>
        </w:tc>
        <w:tc>
          <w:tcPr>
            <w:tcW w:w="990" w:type="dxa"/>
          </w:tcPr>
          <w:p w14:paraId="01211D1A" w14:textId="77777777" w:rsidR="0061524D" w:rsidRPr="00487927" w:rsidRDefault="0061524D" w:rsidP="0017445F">
            <w:pPr>
              <w:jc w:val="center"/>
              <w:rPr>
                <w:rFonts w:cstheme="minorHAnsi"/>
                <w:szCs w:val="20"/>
              </w:rPr>
            </w:pPr>
          </w:p>
        </w:tc>
        <w:tc>
          <w:tcPr>
            <w:tcW w:w="1080" w:type="dxa"/>
          </w:tcPr>
          <w:p w14:paraId="6E660D3D"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757836BA" w14:textId="77777777" w:rsidR="0061524D" w:rsidRPr="00283A38" w:rsidRDefault="0061524D" w:rsidP="0017445F">
            <w:pPr>
              <w:jc w:val="center"/>
              <w:rPr>
                <w:rFonts w:cstheme="minorHAnsi"/>
                <w:szCs w:val="20"/>
              </w:rPr>
            </w:pPr>
          </w:p>
        </w:tc>
        <w:tc>
          <w:tcPr>
            <w:tcW w:w="990" w:type="dxa"/>
          </w:tcPr>
          <w:p w14:paraId="6D2A200F" w14:textId="77777777" w:rsidR="0061524D" w:rsidRPr="00283A38" w:rsidRDefault="0061524D" w:rsidP="0017445F">
            <w:pPr>
              <w:jc w:val="center"/>
              <w:rPr>
                <w:rFonts w:cstheme="minorHAnsi"/>
                <w:szCs w:val="20"/>
              </w:rPr>
            </w:pPr>
          </w:p>
        </w:tc>
        <w:tc>
          <w:tcPr>
            <w:tcW w:w="1103" w:type="dxa"/>
          </w:tcPr>
          <w:p w14:paraId="3B671D48" w14:textId="77777777" w:rsidR="0061524D" w:rsidRPr="00283A38" w:rsidRDefault="0061524D" w:rsidP="0017445F">
            <w:pPr>
              <w:jc w:val="center"/>
              <w:rPr>
                <w:rFonts w:cstheme="minorHAnsi"/>
                <w:szCs w:val="20"/>
              </w:rPr>
            </w:pPr>
          </w:p>
        </w:tc>
        <w:tc>
          <w:tcPr>
            <w:tcW w:w="1103" w:type="dxa"/>
          </w:tcPr>
          <w:p w14:paraId="1B58E2A4" w14:textId="77777777" w:rsidR="0061524D" w:rsidRPr="00283A38" w:rsidRDefault="0061524D" w:rsidP="0017445F">
            <w:pPr>
              <w:jc w:val="center"/>
              <w:rPr>
                <w:rFonts w:cstheme="minorHAnsi"/>
                <w:szCs w:val="20"/>
              </w:rPr>
            </w:pPr>
          </w:p>
        </w:tc>
      </w:tr>
      <w:tr w:rsidR="0061524D" w:rsidRPr="00487927" w14:paraId="75567A1E" w14:textId="206E627B" w:rsidTr="0061524D">
        <w:tc>
          <w:tcPr>
            <w:tcW w:w="1255" w:type="dxa"/>
          </w:tcPr>
          <w:p w14:paraId="54952FB9" w14:textId="7CD0A0FC" w:rsidR="0061524D" w:rsidRDefault="0061524D" w:rsidP="0017445F">
            <w:pPr>
              <w:jc w:val="center"/>
              <w:rPr>
                <w:szCs w:val="20"/>
              </w:rPr>
            </w:pPr>
            <w:r>
              <w:rPr>
                <w:szCs w:val="20"/>
              </w:rPr>
              <w:t>2004</w:t>
            </w:r>
            <w:r w:rsidRPr="00283A38">
              <w:rPr>
                <w:szCs w:val="20"/>
              </w:rPr>
              <w:t>_0</w:t>
            </w:r>
            <w:r>
              <w:rPr>
                <w:szCs w:val="20"/>
              </w:rPr>
              <w:t>7</w:t>
            </w:r>
          </w:p>
        </w:tc>
        <w:tc>
          <w:tcPr>
            <w:tcW w:w="990" w:type="dxa"/>
          </w:tcPr>
          <w:p w14:paraId="7A54B208" w14:textId="3D86859E" w:rsidR="0061524D" w:rsidRPr="00283A38" w:rsidRDefault="0061524D" w:rsidP="0017445F">
            <w:pPr>
              <w:jc w:val="center"/>
              <w:rPr>
                <w:rFonts w:cstheme="minorHAnsi"/>
                <w:szCs w:val="20"/>
              </w:rPr>
            </w:pPr>
          </w:p>
        </w:tc>
        <w:tc>
          <w:tcPr>
            <w:tcW w:w="990" w:type="dxa"/>
          </w:tcPr>
          <w:p w14:paraId="1E3ED757" w14:textId="77777777" w:rsidR="0061524D" w:rsidRPr="00487927" w:rsidRDefault="0061524D" w:rsidP="0017445F">
            <w:pPr>
              <w:jc w:val="center"/>
              <w:rPr>
                <w:rFonts w:cstheme="minorHAnsi"/>
                <w:szCs w:val="20"/>
              </w:rPr>
            </w:pPr>
          </w:p>
        </w:tc>
        <w:tc>
          <w:tcPr>
            <w:tcW w:w="990" w:type="dxa"/>
          </w:tcPr>
          <w:p w14:paraId="6BD7F6F3" w14:textId="77777777" w:rsidR="0061524D" w:rsidRPr="00487927" w:rsidRDefault="0061524D" w:rsidP="0017445F">
            <w:pPr>
              <w:jc w:val="center"/>
              <w:rPr>
                <w:rFonts w:cstheme="minorHAnsi"/>
                <w:szCs w:val="20"/>
              </w:rPr>
            </w:pPr>
          </w:p>
        </w:tc>
        <w:tc>
          <w:tcPr>
            <w:tcW w:w="990" w:type="dxa"/>
          </w:tcPr>
          <w:p w14:paraId="5729BA04" w14:textId="77777777" w:rsidR="0061524D" w:rsidRPr="00487927" w:rsidRDefault="0061524D" w:rsidP="0017445F">
            <w:pPr>
              <w:jc w:val="center"/>
              <w:rPr>
                <w:rFonts w:cstheme="minorHAnsi"/>
                <w:szCs w:val="20"/>
              </w:rPr>
            </w:pPr>
          </w:p>
        </w:tc>
        <w:tc>
          <w:tcPr>
            <w:tcW w:w="990" w:type="dxa"/>
          </w:tcPr>
          <w:p w14:paraId="76D22176" w14:textId="77777777" w:rsidR="0061524D" w:rsidRPr="00487927" w:rsidRDefault="0061524D" w:rsidP="0017445F">
            <w:pPr>
              <w:jc w:val="center"/>
              <w:rPr>
                <w:rFonts w:cstheme="minorHAnsi"/>
                <w:szCs w:val="20"/>
              </w:rPr>
            </w:pPr>
          </w:p>
        </w:tc>
        <w:tc>
          <w:tcPr>
            <w:tcW w:w="990" w:type="dxa"/>
          </w:tcPr>
          <w:p w14:paraId="765AAF4A" w14:textId="77777777" w:rsidR="0061524D" w:rsidRPr="00487927" w:rsidRDefault="0061524D" w:rsidP="0017445F">
            <w:pPr>
              <w:jc w:val="center"/>
              <w:rPr>
                <w:rFonts w:cstheme="minorHAnsi"/>
                <w:szCs w:val="20"/>
              </w:rPr>
            </w:pPr>
          </w:p>
        </w:tc>
        <w:tc>
          <w:tcPr>
            <w:tcW w:w="1080" w:type="dxa"/>
          </w:tcPr>
          <w:p w14:paraId="10039ACE" w14:textId="3C14A9EE" w:rsidR="0061524D" w:rsidRPr="00283A38" w:rsidRDefault="0061524D" w:rsidP="0017445F">
            <w:pPr>
              <w:jc w:val="center"/>
              <w:rPr>
                <w:rFonts w:cstheme="minorHAnsi"/>
                <w:szCs w:val="20"/>
              </w:rPr>
            </w:pPr>
            <w:r w:rsidRPr="00283A38">
              <w:rPr>
                <w:rFonts w:cstheme="minorHAnsi"/>
                <w:szCs w:val="20"/>
              </w:rPr>
              <w:t>•</w:t>
            </w:r>
          </w:p>
        </w:tc>
        <w:tc>
          <w:tcPr>
            <w:tcW w:w="990" w:type="dxa"/>
          </w:tcPr>
          <w:p w14:paraId="4F5DE6AD" w14:textId="77777777" w:rsidR="0061524D" w:rsidRPr="00283A38" w:rsidRDefault="0061524D" w:rsidP="0017445F">
            <w:pPr>
              <w:jc w:val="center"/>
              <w:rPr>
                <w:rFonts w:cstheme="minorHAnsi"/>
                <w:szCs w:val="20"/>
              </w:rPr>
            </w:pPr>
          </w:p>
        </w:tc>
        <w:tc>
          <w:tcPr>
            <w:tcW w:w="990" w:type="dxa"/>
          </w:tcPr>
          <w:p w14:paraId="602D78E6" w14:textId="77777777" w:rsidR="0061524D" w:rsidRPr="00283A38" w:rsidRDefault="0061524D" w:rsidP="0017445F">
            <w:pPr>
              <w:jc w:val="center"/>
              <w:rPr>
                <w:rFonts w:cstheme="minorHAnsi"/>
                <w:szCs w:val="20"/>
              </w:rPr>
            </w:pPr>
          </w:p>
        </w:tc>
        <w:tc>
          <w:tcPr>
            <w:tcW w:w="1103" w:type="dxa"/>
          </w:tcPr>
          <w:p w14:paraId="5CF81D32" w14:textId="77777777" w:rsidR="0061524D" w:rsidRPr="00283A38" w:rsidRDefault="0061524D" w:rsidP="0017445F">
            <w:pPr>
              <w:jc w:val="center"/>
              <w:rPr>
                <w:rFonts w:cstheme="minorHAnsi"/>
                <w:szCs w:val="20"/>
              </w:rPr>
            </w:pPr>
          </w:p>
        </w:tc>
        <w:tc>
          <w:tcPr>
            <w:tcW w:w="1103" w:type="dxa"/>
          </w:tcPr>
          <w:p w14:paraId="45C4D423" w14:textId="77777777" w:rsidR="0061524D" w:rsidRPr="00283A38" w:rsidRDefault="0061524D" w:rsidP="0017445F">
            <w:pPr>
              <w:jc w:val="center"/>
              <w:rPr>
                <w:rFonts w:cstheme="minorHAnsi"/>
                <w:szCs w:val="20"/>
              </w:rPr>
            </w:pPr>
          </w:p>
        </w:tc>
      </w:tr>
      <w:tr w:rsidR="0061524D" w:rsidRPr="00487927" w14:paraId="3B8AA14B" w14:textId="0734314A" w:rsidTr="0061524D">
        <w:tc>
          <w:tcPr>
            <w:tcW w:w="1255" w:type="dxa"/>
          </w:tcPr>
          <w:p w14:paraId="5F5FA15A" w14:textId="6A719A64" w:rsidR="0061524D" w:rsidRDefault="0061524D" w:rsidP="0017445F">
            <w:pPr>
              <w:jc w:val="center"/>
              <w:rPr>
                <w:szCs w:val="20"/>
              </w:rPr>
            </w:pPr>
            <w:r>
              <w:rPr>
                <w:szCs w:val="20"/>
              </w:rPr>
              <w:t>2004</w:t>
            </w:r>
            <w:r w:rsidRPr="00283A38">
              <w:rPr>
                <w:szCs w:val="20"/>
              </w:rPr>
              <w:t>_0</w:t>
            </w:r>
            <w:r>
              <w:rPr>
                <w:szCs w:val="20"/>
              </w:rPr>
              <w:t>8</w:t>
            </w:r>
          </w:p>
        </w:tc>
        <w:tc>
          <w:tcPr>
            <w:tcW w:w="990" w:type="dxa"/>
          </w:tcPr>
          <w:p w14:paraId="72BDD661" w14:textId="6CC0CF9E" w:rsidR="0061524D" w:rsidRPr="00283A38" w:rsidRDefault="0061524D" w:rsidP="0017445F">
            <w:pPr>
              <w:jc w:val="center"/>
              <w:rPr>
                <w:rFonts w:cstheme="minorHAnsi"/>
                <w:szCs w:val="20"/>
              </w:rPr>
            </w:pPr>
          </w:p>
        </w:tc>
        <w:tc>
          <w:tcPr>
            <w:tcW w:w="990" w:type="dxa"/>
          </w:tcPr>
          <w:p w14:paraId="77D63B86" w14:textId="77777777" w:rsidR="0061524D" w:rsidRPr="00487927" w:rsidRDefault="0061524D" w:rsidP="0017445F">
            <w:pPr>
              <w:jc w:val="center"/>
              <w:rPr>
                <w:rFonts w:cstheme="minorHAnsi"/>
                <w:szCs w:val="20"/>
              </w:rPr>
            </w:pPr>
          </w:p>
        </w:tc>
        <w:tc>
          <w:tcPr>
            <w:tcW w:w="990" w:type="dxa"/>
          </w:tcPr>
          <w:p w14:paraId="70B68048" w14:textId="77777777" w:rsidR="0061524D" w:rsidRPr="00487927" w:rsidRDefault="0061524D" w:rsidP="0017445F">
            <w:pPr>
              <w:jc w:val="center"/>
              <w:rPr>
                <w:rFonts w:cstheme="minorHAnsi"/>
                <w:szCs w:val="20"/>
              </w:rPr>
            </w:pPr>
          </w:p>
        </w:tc>
        <w:tc>
          <w:tcPr>
            <w:tcW w:w="990" w:type="dxa"/>
          </w:tcPr>
          <w:p w14:paraId="24644D0F" w14:textId="77777777" w:rsidR="0061524D" w:rsidRPr="00487927" w:rsidRDefault="0061524D" w:rsidP="0017445F">
            <w:pPr>
              <w:jc w:val="center"/>
              <w:rPr>
                <w:rFonts w:cstheme="minorHAnsi"/>
                <w:szCs w:val="20"/>
              </w:rPr>
            </w:pPr>
          </w:p>
        </w:tc>
        <w:tc>
          <w:tcPr>
            <w:tcW w:w="990" w:type="dxa"/>
          </w:tcPr>
          <w:p w14:paraId="36ECF884" w14:textId="77777777" w:rsidR="0061524D" w:rsidRPr="00487927" w:rsidRDefault="0061524D" w:rsidP="0017445F">
            <w:pPr>
              <w:jc w:val="center"/>
              <w:rPr>
                <w:rFonts w:cstheme="minorHAnsi"/>
                <w:szCs w:val="20"/>
              </w:rPr>
            </w:pPr>
          </w:p>
        </w:tc>
        <w:tc>
          <w:tcPr>
            <w:tcW w:w="990" w:type="dxa"/>
          </w:tcPr>
          <w:p w14:paraId="3C069F0B" w14:textId="77777777" w:rsidR="0061524D" w:rsidRPr="00487927" w:rsidRDefault="0061524D" w:rsidP="0017445F">
            <w:pPr>
              <w:jc w:val="center"/>
              <w:rPr>
                <w:rFonts w:cstheme="minorHAnsi"/>
                <w:szCs w:val="20"/>
              </w:rPr>
            </w:pPr>
          </w:p>
        </w:tc>
        <w:tc>
          <w:tcPr>
            <w:tcW w:w="1080" w:type="dxa"/>
          </w:tcPr>
          <w:p w14:paraId="65104096" w14:textId="6CFA059E" w:rsidR="0061524D" w:rsidRPr="00283A38" w:rsidRDefault="0061524D" w:rsidP="0017445F">
            <w:pPr>
              <w:jc w:val="center"/>
              <w:rPr>
                <w:rFonts w:cstheme="minorHAnsi"/>
                <w:szCs w:val="20"/>
              </w:rPr>
            </w:pPr>
            <w:r w:rsidRPr="00283A38">
              <w:rPr>
                <w:rFonts w:cstheme="minorHAnsi"/>
                <w:szCs w:val="20"/>
              </w:rPr>
              <w:t>•</w:t>
            </w:r>
          </w:p>
        </w:tc>
        <w:tc>
          <w:tcPr>
            <w:tcW w:w="990" w:type="dxa"/>
          </w:tcPr>
          <w:p w14:paraId="7822CA5B" w14:textId="77777777" w:rsidR="0061524D" w:rsidRPr="00283A38" w:rsidRDefault="0061524D" w:rsidP="0017445F">
            <w:pPr>
              <w:jc w:val="center"/>
              <w:rPr>
                <w:rFonts w:cstheme="minorHAnsi"/>
                <w:szCs w:val="20"/>
              </w:rPr>
            </w:pPr>
          </w:p>
        </w:tc>
        <w:tc>
          <w:tcPr>
            <w:tcW w:w="990" w:type="dxa"/>
          </w:tcPr>
          <w:p w14:paraId="226C0D86" w14:textId="77777777" w:rsidR="0061524D" w:rsidRPr="00283A38" w:rsidRDefault="0061524D" w:rsidP="0017445F">
            <w:pPr>
              <w:jc w:val="center"/>
              <w:rPr>
                <w:rFonts w:cstheme="minorHAnsi"/>
                <w:szCs w:val="20"/>
              </w:rPr>
            </w:pPr>
          </w:p>
        </w:tc>
        <w:tc>
          <w:tcPr>
            <w:tcW w:w="1103" w:type="dxa"/>
          </w:tcPr>
          <w:p w14:paraId="46316F9A" w14:textId="77777777" w:rsidR="0061524D" w:rsidRPr="00283A38" w:rsidRDefault="0061524D" w:rsidP="0017445F">
            <w:pPr>
              <w:jc w:val="center"/>
              <w:rPr>
                <w:rFonts w:cstheme="minorHAnsi"/>
                <w:szCs w:val="20"/>
              </w:rPr>
            </w:pPr>
          </w:p>
        </w:tc>
        <w:tc>
          <w:tcPr>
            <w:tcW w:w="1103" w:type="dxa"/>
          </w:tcPr>
          <w:p w14:paraId="7853A13F" w14:textId="77777777" w:rsidR="0061524D" w:rsidRPr="00283A38" w:rsidRDefault="0061524D" w:rsidP="0017445F">
            <w:pPr>
              <w:jc w:val="center"/>
              <w:rPr>
                <w:rFonts w:cstheme="minorHAnsi"/>
                <w:szCs w:val="20"/>
              </w:rPr>
            </w:pPr>
          </w:p>
        </w:tc>
      </w:tr>
      <w:tr w:rsidR="0061524D" w:rsidRPr="00487927" w14:paraId="03F1E9D4" w14:textId="42422AE7" w:rsidTr="0061524D">
        <w:tc>
          <w:tcPr>
            <w:tcW w:w="1255" w:type="dxa"/>
          </w:tcPr>
          <w:p w14:paraId="7E7C99E6" w14:textId="0729B78A" w:rsidR="0061524D" w:rsidRDefault="0061524D" w:rsidP="0017445F">
            <w:pPr>
              <w:jc w:val="center"/>
              <w:rPr>
                <w:szCs w:val="20"/>
              </w:rPr>
            </w:pPr>
            <w:r>
              <w:rPr>
                <w:szCs w:val="20"/>
              </w:rPr>
              <w:t>2004</w:t>
            </w:r>
            <w:r w:rsidRPr="00283A38">
              <w:rPr>
                <w:szCs w:val="20"/>
              </w:rPr>
              <w:t>_</w:t>
            </w:r>
            <w:r>
              <w:rPr>
                <w:szCs w:val="20"/>
              </w:rPr>
              <w:t>09</w:t>
            </w:r>
          </w:p>
        </w:tc>
        <w:tc>
          <w:tcPr>
            <w:tcW w:w="990" w:type="dxa"/>
          </w:tcPr>
          <w:p w14:paraId="0D28F84E" w14:textId="3BE9DCB4" w:rsidR="0061524D" w:rsidRPr="00283A38" w:rsidRDefault="0061524D" w:rsidP="0017445F">
            <w:pPr>
              <w:jc w:val="center"/>
              <w:rPr>
                <w:rFonts w:cstheme="minorHAnsi"/>
                <w:szCs w:val="20"/>
              </w:rPr>
            </w:pPr>
          </w:p>
        </w:tc>
        <w:tc>
          <w:tcPr>
            <w:tcW w:w="990" w:type="dxa"/>
          </w:tcPr>
          <w:p w14:paraId="77CA839A" w14:textId="77777777" w:rsidR="0061524D" w:rsidRPr="00487927" w:rsidRDefault="0061524D" w:rsidP="0017445F">
            <w:pPr>
              <w:jc w:val="center"/>
              <w:rPr>
                <w:rFonts w:cstheme="minorHAnsi"/>
                <w:szCs w:val="20"/>
              </w:rPr>
            </w:pPr>
          </w:p>
        </w:tc>
        <w:tc>
          <w:tcPr>
            <w:tcW w:w="990" w:type="dxa"/>
          </w:tcPr>
          <w:p w14:paraId="2F279EC9" w14:textId="77777777" w:rsidR="0061524D" w:rsidRPr="00487927" w:rsidRDefault="0061524D" w:rsidP="0017445F">
            <w:pPr>
              <w:jc w:val="center"/>
              <w:rPr>
                <w:rFonts w:cstheme="minorHAnsi"/>
                <w:szCs w:val="20"/>
              </w:rPr>
            </w:pPr>
          </w:p>
        </w:tc>
        <w:tc>
          <w:tcPr>
            <w:tcW w:w="990" w:type="dxa"/>
          </w:tcPr>
          <w:p w14:paraId="1E0357F8" w14:textId="77777777" w:rsidR="0061524D" w:rsidRPr="00487927" w:rsidRDefault="0061524D" w:rsidP="0017445F">
            <w:pPr>
              <w:jc w:val="center"/>
              <w:rPr>
                <w:rFonts w:cstheme="minorHAnsi"/>
                <w:szCs w:val="20"/>
              </w:rPr>
            </w:pPr>
          </w:p>
        </w:tc>
        <w:tc>
          <w:tcPr>
            <w:tcW w:w="990" w:type="dxa"/>
          </w:tcPr>
          <w:p w14:paraId="01527B7F" w14:textId="77777777" w:rsidR="0061524D" w:rsidRPr="00487927" w:rsidRDefault="0061524D" w:rsidP="0017445F">
            <w:pPr>
              <w:jc w:val="center"/>
              <w:rPr>
                <w:rFonts w:cstheme="minorHAnsi"/>
                <w:szCs w:val="20"/>
              </w:rPr>
            </w:pPr>
          </w:p>
        </w:tc>
        <w:tc>
          <w:tcPr>
            <w:tcW w:w="990" w:type="dxa"/>
          </w:tcPr>
          <w:p w14:paraId="545865AB" w14:textId="77777777" w:rsidR="0061524D" w:rsidRPr="00487927" w:rsidRDefault="0061524D" w:rsidP="0017445F">
            <w:pPr>
              <w:jc w:val="center"/>
              <w:rPr>
                <w:rFonts w:cstheme="minorHAnsi"/>
                <w:szCs w:val="20"/>
              </w:rPr>
            </w:pPr>
          </w:p>
        </w:tc>
        <w:tc>
          <w:tcPr>
            <w:tcW w:w="1080" w:type="dxa"/>
          </w:tcPr>
          <w:p w14:paraId="5E41233E" w14:textId="6F8B08D5" w:rsidR="0061524D" w:rsidRPr="00283A38" w:rsidRDefault="0061524D" w:rsidP="0017445F">
            <w:pPr>
              <w:jc w:val="center"/>
              <w:rPr>
                <w:rFonts w:cstheme="minorHAnsi"/>
                <w:szCs w:val="20"/>
              </w:rPr>
            </w:pPr>
            <w:r w:rsidRPr="00283A38">
              <w:rPr>
                <w:rFonts w:cstheme="minorHAnsi"/>
                <w:szCs w:val="20"/>
              </w:rPr>
              <w:t>•</w:t>
            </w:r>
          </w:p>
        </w:tc>
        <w:tc>
          <w:tcPr>
            <w:tcW w:w="990" w:type="dxa"/>
          </w:tcPr>
          <w:p w14:paraId="1E5AA4AE" w14:textId="77777777" w:rsidR="0061524D" w:rsidRPr="00283A38" w:rsidRDefault="0061524D" w:rsidP="0017445F">
            <w:pPr>
              <w:jc w:val="center"/>
              <w:rPr>
                <w:rFonts w:cstheme="minorHAnsi"/>
                <w:szCs w:val="20"/>
              </w:rPr>
            </w:pPr>
          </w:p>
        </w:tc>
        <w:tc>
          <w:tcPr>
            <w:tcW w:w="990" w:type="dxa"/>
          </w:tcPr>
          <w:p w14:paraId="5664E74F" w14:textId="77777777" w:rsidR="0061524D" w:rsidRPr="00283A38" w:rsidRDefault="0061524D" w:rsidP="0017445F">
            <w:pPr>
              <w:jc w:val="center"/>
              <w:rPr>
                <w:rFonts w:cstheme="minorHAnsi"/>
                <w:szCs w:val="20"/>
              </w:rPr>
            </w:pPr>
          </w:p>
        </w:tc>
        <w:tc>
          <w:tcPr>
            <w:tcW w:w="1103" w:type="dxa"/>
          </w:tcPr>
          <w:p w14:paraId="3BE69123" w14:textId="77777777" w:rsidR="0061524D" w:rsidRPr="00283A38" w:rsidRDefault="0061524D" w:rsidP="0017445F">
            <w:pPr>
              <w:jc w:val="center"/>
              <w:rPr>
                <w:rFonts w:cstheme="minorHAnsi"/>
                <w:szCs w:val="20"/>
              </w:rPr>
            </w:pPr>
          </w:p>
        </w:tc>
        <w:tc>
          <w:tcPr>
            <w:tcW w:w="1103" w:type="dxa"/>
          </w:tcPr>
          <w:p w14:paraId="7F74C54B" w14:textId="77777777" w:rsidR="0061524D" w:rsidRPr="00283A38" w:rsidRDefault="0061524D" w:rsidP="0017445F">
            <w:pPr>
              <w:jc w:val="center"/>
              <w:rPr>
                <w:rFonts w:cstheme="minorHAnsi"/>
                <w:szCs w:val="20"/>
              </w:rPr>
            </w:pPr>
          </w:p>
        </w:tc>
      </w:tr>
      <w:tr w:rsidR="0061524D" w:rsidRPr="00487927" w14:paraId="5619C8DF" w14:textId="3362AB9E" w:rsidTr="0061524D">
        <w:tc>
          <w:tcPr>
            <w:tcW w:w="1255" w:type="dxa"/>
          </w:tcPr>
          <w:p w14:paraId="1CB728EE" w14:textId="57141CDC" w:rsidR="0061524D" w:rsidRDefault="0061524D" w:rsidP="0017445F">
            <w:pPr>
              <w:jc w:val="center"/>
              <w:rPr>
                <w:szCs w:val="20"/>
              </w:rPr>
            </w:pPr>
            <w:r>
              <w:rPr>
                <w:szCs w:val="20"/>
              </w:rPr>
              <w:t>2004</w:t>
            </w:r>
            <w:r w:rsidRPr="00283A38">
              <w:rPr>
                <w:szCs w:val="20"/>
              </w:rPr>
              <w:t>_</w:t>
            </w:r>
            <w:r>
              <w:rPr>
                <w:szCs w:val="20"/>
              </w:rPr>
              <w:t>10</w:t>
            </w:r>
          </w:p>
        </w:tc>
        <w:tc>
          <w:tcPr>
            <w:tcW w:w="990" w:type="dxa"/>
          </w:tcPr>
          <w:p w14:paraId="39AA0269" w14:textId="15C4CC6C" w:rsidR="0061524D" w:rsidRPr="00283A38" w:rsidRDefault="0061524D" w:rsidP="0017445F">
            <w:pPr>
              <w:jc w:val="center"/>
              <w:rPr>
                <w:rFonts w:cstheme="minorHAnsi"/>
                <w:szCs w:val="20"/>
              </w:rPr>
            </w:pPr>
          </w:p>
        </w:tc>
        <w:tc>
          <w:tcPr>
            <w:tcW w:w="990" w:type="dxa"/>
          </w:tcPr>
          <w:p w14:paraId="4A2B48B7" w14:textId="77777777" w:rsidR="0061524D" w:rsidRPr="00487927" w:rsidRDefault="0061524D" w:rsidP="0017445F">
            <w:pPr>
              <w:jc w:val="center"/>
              <w:rPr>
                <w:rFonts w:cstheme="minorHAnsi"/>
                <w:szCs w:val="20"/>
              </w:rPr>
            </w:pPr>
          </w:p>
        </w:tc>
        <w:tc>
          <w:tcPr>
            <w:tcW w:w="990" w:type="dxa"/>
          </w:tcPr>
          <w:p w14:paraId="799174C3" w14:textId="77777777" w:rsidR="0061524D" w:rsidRPr="00487927" w:rsidRDefault="0061524D" w:rsidP="0017445F">
            <w:pPr>
              <w:jc w:val="center"/>
              <w:rPr>
                <w:rFonts w:cstheme="minorHAnsi"/>
                <w:szCs w:val="20"/>
              </w:rPr>
            </w:pPr>
          </w:p>
        </w:tc>
        <w:tc>
          <w:tcPr>
            <w:tcW w:w="990" w:type="dxa"/>
          </w:tcPr>
          <w:p w14:paraId="5C394656" w14:textId="77777777" w:rsidR="0061524D" w:rsidRPr="00487927" w:rsidRDefault="0061524D" w:rsidP="0017445F">
            <w:pPr>
              <w:jc w:val="center"/>
              <w:rPr>
                <w:rFonts w:cstheme="minorHAnsi"/>
                <w:szCs w:val="20"/>
              </w:rPr>
            </w:pPr>
          </w:p>
        </w:tc>
        <w:tc>
          <w:tcPr>
            <w:tcW w:w="990" w:type="dxa"/>
          </w:tcPr>
          <w:p w14:paraId="1C4C47DB" w14:textId="77777777" w:rsidR="0061524D" w:rsidRPr="00487927" w:rsidRDefault="0061524D" w:rsidP="0017445F">
            <w:pPr>
              <w:jc w:val="center"/>
              <w:rPr>
                <w:rFonts w:cstheme="minorHAnsi"/>
                <w:szCs w:val="20"/>
              </w:rPr>
            </w:pPr>
          </w:p>
        </w:tc>
        <w:tc>
          <w:tcPr>
            <w:tcW w:w="990" w:type="dxa"/>
          </w:tcPr>
          <w:p w14:paraId="356D64A4" w14:textId="77777777" w:rsidR="0061524D" w:rsidRPr="00487927" w:rsidRDefault="0061524D" w:rsidP="0017445F">
            <w:pPr>
              <w:jc w:val="center"/>
              <w:rPr>
                <w:rFonts w:cstheme="minorHAnsi"/>
                <w:szCs w:val="20"/>
              </w:rPr>
            </w:pPr>
          </w:p>
        </w:tc>
        <w:tc>
          <w:tcPr>
            <w:tcW w:w="1080" w:type="dxa"/>
          </w:tcPr>
          <w:p w14:paraId="40BAB761" w14:textId="21A179E5" w:rsidR="0061524D" w:rsidRPr="00283A38" w:rsidRDefault="0061524D" w:rsidP="0017445F">
            <w:pPr>
              <w:jc w:val="center"/>
              <w:rPr>
                <w:rFonts w:cstheme="minorHAnsi"/>
                <w:szCs w:val="20"/>
              </w:rPr>
            </w:pPr>
            <w:r w:rsidRPr="00283A38">
              <w:rPr>
                <w:rFonts w:cstheme="minorHAnsi"/>
                <w:szCs w:val="20"/>
              </w:rPr>
              <w:t>•</w:t>
            </w:r>
          </w:p>
        </w:tc>
        <w:tc>
          <w:tcPr>
            <w:tcW w:w="990" w:type="dxa"/>
          </w:tcPr>
          <w:p w14:paraId="599758CD" w14:textId="77777777" w:rsidR="0061524D" w:rsidRPr="00283A38" w:rsidRDefault="0061524D" w:rsidP="0017445F">
            <w:pPr>
              <w:jc w:val="center"/>
              <w:rPr>
                <w:rFonts w:cstheme="minorHAnsi"/>
                <w:szCs w:val="20"/>
              </w:rPr>
            </w:pPr>
          </w:p>
        </w:tc>
        <w:tc>
          <w:tcPr>
            <w:tcW w:w="990" w:type="dxa"/>
          </w:tcPr>
          <w:p w14:paraId="4CF1CCCB" w14:textId="77777777" w:rsidR="0061524D" w:rsidRPr="00283A38" w:rsidRDefault="0061524D" w:rsidP="0017445F">
            <w:pPr>
              <w:jc w:val="center"/>
              <w:rPr>
                <w:rFonts w:cstheme="minorHAnsi"/>
                <w:szCs w:val="20"/>
              </w:rPr>
            </w:pPr>
          </w:p>
        </w:tc>
        <w:tc>
          <w:tcPr>
            <w:tcW w:w="1103" w:type="dxa"/>
          </w:tcPr>
          <w:p w14:paraId="0F17B8BF" w14:textId="77777777" w:rsidR="0061524D" w:rsidRPr="00283A38" w:rsidRDefault="0061524D" w:rsidP="0017445F">
            <w:pPr>
              <w:jc w:val="center"/>
              <w:rPr>
                <w:rFonts w:cstheme="minorHAnsi"/>
                <w:szCs w:val="20"/>
              </w:rPr>
            </w:pPr>
          </w:p>
        </w:tc>
        <w:tc>
          <w:tcPr>
            <w:tcW w:w="1103" w:type="dxa"/>
          </w:tcPr>
          <w:p w14:paraId="6B5E92E7" w14:textId="77777777" w:rsidR="0061524D" w:rsidRPr="00283A38" w:rsidRDefault="0061524D" w:rsidP="0017445F">
            <w:pPr>
              <w:jc w:val="center"/>
              <w:rPr>
                <w:rFonts w:cstheme="minorHAnsi"/>
                <w:szCs w:val="20"/>
              </w:rPr>
            </w:pPr>
          </w:p>
        </w:tc>
      </w:tr>
      <w:tr w:rsidR="0061524D" w:rsidRPr="00487927" w14:paraId="6CF994BF" w14:textId="6E444E7A" w:rsidTr="0061524D">
        <w:tc>
          <w:tcPr>
            <w:tcW w:w="1255" w:type="dxa"/>
          </w:tcPr>
          <w:p w14:paraId="5499EBD3" w14:textId="0D467B6F" w:rsidR="0061524D" w:rsidRDefault="0061524D" w:rsidP="0017445F">
            <w:pPr>
              <w:jc w:val="center"/>
              <w:rPr>
                <w:szCs w:val="20"/>
              </w:rPr>
            </w:pPr>
            <w:r>
              <w:rPr>
                <w:szCs w:val="20"/>
              </w:rPr>
              <w:t>2004</w:t>
            </w:r>
            <w:r w:rsidRPr="00283A38">
              <w:rPr>
                <w:szCs w:val="20"/>
              </w:rPr>
              <w:t>_</w:t>
            </w:r>
            <w:r>
              <w:rPr>
                <w:szCs w:val="20"/>
              </w:rPr>
              <w:t>11</w:t>
            </w:r>
          </w:p>
        </w:tc>
        <w:tc>
          <w:tcPr>
            <w:tcW w:w="990" w:type="dxa"/>
          </w:tcPr>
          <w:p w14:paraId="2FF8EA00" w14:textId="39E2F558" w:rsidR="0061524D" w:rsidRPr="00283A38" w:rsidRDefault="0061524D" w:rsidP="0017445F">
            <w:pPr>
              <w:jc w:val="center"/>
              <w:rPr>
                <w:rFonts w:cstheme="minorHAnsi"/>
                <w:szCs w:val="20"/>
              </w:rPr>
            </w:pPr>
          </w:p>
        </w:tc>
        <w:tc>
          <w:tcPr>
            <w:tcW w:w="990" w:type="dxa"/>
          </w:tcPr>
          <w:p w14:paraId="7B35CE80" w14:textId="77777777" w:rsidR="0061524D" w:rsidRPr="00487927" w:rsidRDefault="0061524D" w:rsidP="0017445F">
            <w:pPr>
              <w:jc w:val="center"/>
              <w:rPr>
                <w:rFonts w:cstheme="minorHAnsi"/>
                <w:szCs w:val="20"/>
              </w:rPr>
            </w:pPr>
          </w:p>
        </w:tc>
        <w:tc>
          <w:tcPr>
            <w:tcW w:w="990" w:type="dxa"/>
          </w:tcPr>
          <w:p w14:paraId="5A3FEFCC" w14:textId="77777777" w:rsidR="0061524D" w:rsidRPr="00487927" w:rsidRDefault="0061524D" w:rsidP="0017445F">
            <w:pPr>
              <w:jc w:val="center"/>
              <w:rPr>
                <w:rFonts w:cstheme="minorHAnsi"/>
                <w:szCs w:val="20"/>
              </w:rPr>
            </w:pPr>
          </w:p>
        </w:tc>
        <w:tc>
          <w:tcPr>
            <w:tcW w:w="990" w:type="dxa"/>
          </w:tcPr>
          <w:p w14:paraId="61DF4325" w14:textId="77777777" w:rsidR="0061524D" w:rsidRPr="00487927" w:rsidRDefault="0061524D" w:rsidP="0017445F">
            <w:pPr>
              <w:jc w:val="center"/>
              <w:rPr>
                <w:rFonts w:cstheme="minorHAnsi"/>
                <w:szCs w:val="20"/>
              </w:rPr>
            </w:pPr>
          </w:p>
        </w:tc>
        <w:tc>
          <w:tcPr>
            <w:tcW w:w="990" w:type="dxa"/>
          </w:tcPr>
          <w:p w14:paraId="4D1FBAB5" w14:textId="77777777" w:rsidR="0061524D" w:rsidRPr="00487927" w:rsidRDefault="0061524D" w:rsidP="0017445F">
            <w:pPr>
              <w:jc w:val="center"/>
              <w:rPr>
                <w:rFonts w:cstheme="minorHAnsi"/>
                <w:szCs w:val="20"/>
              </w:rPr>
            </w:pPr>
          </w:p>
        </w:tc>
        <w:tc>
          <w:tcPr>
            <w:tcW w:w="990" w:type="dxa"/>
          </w:tcPr>
          <w:p w14:paraId="554A8A8B" w14:textId="77777777" w:rsidR="0061524D" w:rsidRPr="00487927" w:rsidRDefault="0061524D" w:rsidP="0017445F">
            <w:pPr>
              <w:jc w:val="center"/>
              <w:rPr>
                <w:rFonts w:cstheme="minorHAnsi"/>
                <w:szCs w:val="20"/>
              </w:rPr>
            </w:pPr>
          </w:p>
        </w:tc>
        <w:tc>
          <w:tcPr>
            <w:tcW w:w="1080" w:type="dxa"/>
          </w:tcPr>
          <w:p w14:paraId="27B1D9B4" w14:textId="6C415D08" w:rsidR="0061524D" w:rsidRPr="00283A38" w:rsidRDefault="0061524D" w:rsidP="0017445F">
            <w:pPr>
              <w:jc w:val="center"/>
              <w:rPr>
                <w:rFonts w:cstheme="minorHAnsi"/>
                <w:szCs w:val="20"/>
              </w:rPr>
            </w:pPr>
            <w:r w:rsidRPr="00283A38">
              <w:rPr>
                <w:rFonts w:cstheme="minorHAnsi"/>
                <w:szCs w:val="20"/>
              </w:rPr>
              <w:t>•</w:t>
            </w:r>
          </w:p>
        </w:tc>
        <w:tc>
          <w:tcPr>
            <w:tcW w:w="990" w:type="dxa"/>
          </w:tcPr>
          <w:p w14:paraId="2FE03428" w14:textId="77777777" w:rsidR="0061524D" w:rsidRPr="00283A38" w:rsidRDefault="0061524D" w:rsidP="0017445F">
            <w:pPr>
              <w:jc w:val="center"/>
              <w:rPr>
                <w:rFonts w:cstheme="minorHAnsi"/>
                <w:szCs w:val="20"/>
              </w:rPr>
            </w:pPr>
          </w:p>
        </w:tc>
        <w:tc>
          <w:tcPr>
            <w:tcW w:w="990" w:type="dxa"/>
          </w:tcPr>
          <w:p w14:paraId="060D5A7F" w14:textId="77777777" w:rsidR="0061524D" w:rsidRPr="00283A38" w:rsidRDefault="0061524D" w:rsidP="0017445F">
            <w:pPr>
              <w:jc w:val="center"/>
              <w:rPr>
                <w:rFonts w:cstheme="minorHAnsi"/>
                <w:szCs w:val="20"/>
              </w:rPr>
            </w:pPr>
          </w:p>
        </w:tc>
        <w:tc>
          <w:tcPr>
            <w:tcW w:w="1103" w:type="dxa"/>
          </w:tcPr>
          <w:p w14:paraId="3FF0F0AA" w14:textId="77777777" w:rsidR="0061524D" w:rsidRPr="00283A38" w:rsidRDefault="0061524D" w:rsidP="0017445F">
            <w:pPr>
              <w:jc w:val="center"/>
              <w:rPr>
                <w:rFonts w:cstheme="minorHAnsi"/>
                <w:szCs w:val="20"/>
              </w:rPr>
            </w:pPr>
          </w:p>
        </w:tc>
        <w:tc>
          <w:tcPr>
            <w:tcW w:w="1103" w:type="dxa"/>
          </w:tcPr>
          <w:p w14:paraId="4D83844C" w14:textId="77777777" w:rsidR="0061524D" w:rsidRPr="00283A38" w:rsidRDefault="0061524D" w:rsidP="0017445F">
            <w:pPr>
              <w:jc w:val="center"/>
              <w:rPr>
                <w:rFonts w:cstheme="minorHAnsi"/>
                <w:szCs w:val="20"/>
              </w:rPr>
            </w:pPr>
          </w:p>
        </w:tc>
      </w:tr>
      <w:tr w:rsidR="0061524D" w:rsidRPr="00487927" w14:paraId="65C864B7" w14:textId="09FAC725" w:rsidTr="0061524D">
        <w:tc>
          <w:tcPr>
            <w:tcW w:w="1255" w:type="dxa"/>
          </w:tcPr>
          <w:p w14:paraId="011798AA" w14:textId="5F8AF4D7" w:rsidR="0061524D" w:rsidRDefault="0061524D" w:rsidP="0017445F">
            <w:pPr>
              <w:jc w:val="center"/>
              <w:rPr>
                <w:szCs w:val="20"/>
              </w:rPr>
            </w:pPr>
            <w:r>
              <w:rPr>
                <w:szCs w:val="20"/>
              </w:rPr>
              <w:t>2004</w:t>
            </w:r>
            <w:r w:rsidRPr="00283A38">
              <w:rPr>
                <w:szCs w:val="20"/>
              </w:rPr>
              <w:t>_</w:t>
            </w:r>
            <w:r>
              <w:rPr>
                <w:szCs w:val="20"/>
              </w:rPr>
              <w:t>12</w:t>
            </w:r>
          </w:p>
        </w:tc>
        <w:tc>
          <w:tcPr>
            <w:tcW w:w="990" w:type="dxa"/>
          </w:tcPr>
          <w:p w14:paraId="0148665D" w14:textId="52EB0DF4" w:rsidR="0061524D" w:rsidRPr="00283A38" w:rsidRDefault="0061524D" w:rsidP="0017445F">
            <w:pPr>
              <w:jc w:val="center"/>
              <w:rPr>
                <w:rFonts w:cstheme="minorHAnsi"/>
                <w:szCs w:val="20"/>
              </w:rPr>
            </w:pPr>
          </w:p>
        </w:tc>
        <w:tc>
          <w:tcPr>
            <w:tcW w:w="990" w:type="dxa"/>
          </w:tcPr>
          <w:p w14:paraId="518B9E87" w14:textId="77777777" w:rsidR="0061524D" w:rsidRPr="00487927" w:rsidRDefault="0061524D" w:rsidP="0017445F">
            <w:pPr>
              <w:jc w:val="center"/>
              <w:rPr>
                <w:rFonts w:cstheme="minorHAnsi"/>
                <w:szCs w:val="20"/>
              </w:rPr>
            </w:pPr>
          </w:p>
        </w:tc>
        <w:tc>
          <w:tcPr>
            <w:tcW w:w="990" w:type="dxa"/>
          </w:tcPr>
          <w:p w14:paraId="744D94D7" w14:textId="77777777" w:rsidR="0061524D" w:rsidRPr="00487927" w:rsidRDefault="0061524D" w:rsidP="0017445F">
            <w:pPr>
              <w:jc w:val="center"/>
              <w:rPr>
                <w:rFonts w:cstheme="minorHAnsi"/>
                <w:szCs w:val="20"/>
              </w:rPr>
            </w:pPr>
          </w:p>
        </w:tc>
        <w:tc>
          <w:tcPr>
            <w:tcW w:w="990" w:type="dxa"/>
          </w:tcPr>
          <w:p w14:paraId="5F53EDFF" w14:textId="77777777" w:rsidR="0061524D" w:rsidRPr="00487927" w:rsidRDefault="0061524D" w:rsidP="0017445F">
            <w:pPr>
              <w:jc w:val="center"/>
              <w:rPr>
                <w:rFonts w:cstheme="minorHAnsi"/>
                <w:szCs w:val="20"/>
              </w:rPr>
            </w:pPr>
          </w:p>
        </w:tc>
        <w:tc>
          <w:tcPr>
            <w:tcW w:w="990" w:type="dxa"/>
          </w:tcPr>
          <w:p w14:paraId="31DE2D13" w14:textId="77777777" w:rsidR="0061524D" w:rsidRPr="00487927" w:rsidRDefault="0061524D" w:rsidP="0017445F">
            <w:pPr>
              <w:jc w:val="center"/>
              <w:rPr>
                <w:rFonts w:cstheme="minorHAnsi"/>
                <w:szCs w:val="20"/>
              </w:rPr>
            </w:pPr>
          </w:p>
        </w:tc>
        <w:tc>
          <w:tcPr>
            <w:tcW w:w="990" w:type="dxa"/>
          </w:tcPr>
          <w:p w14:paraId="3373F8C9" w14:textId="77777777" w:rsidR="0061524D" w:rsidRPr="00487927" w:rsidRDefault="0061524D" w:rsidP="0017445F">
            <w:pPr>
              <w:jc w:val="center"/>
              <w:rPr>
                <w:rFonts w:cstheme="minorHAnsi"/>
                <w:szCs w:val="20"/>
              </w:rPr>
            </w:pPr>
          </w:p>
        </w:tc>
        <w:tc>
          <w:tcPr>
            <w:tcW w:w="1080" w:type="dxa"/>
          </w:tcPr>
          <w:p w14:paraId="031C0A6B" w14:textId="66220DCD" w:rsidR="0061524D" w:rsidRPr="00283A38" w:rsidRDefault="0061524D" w:rsidP="0017445F">
            <w:pPr>
              <w:jc w:val="center"/>
              <w:rPr>
                <w:rFonts w:cstheme="minorHAnsi"/>
                <w:szCs w:val="20"/>
              </w:rPr>
            </w:pPr>
            <w:r w:rsidRPr="00283A38">
              <w:rPr>
                <w:rFonts w:cstheme="minorHAnsi"/>
                <w:szCs w:val="20"/>
              </w:rPr>
              <w:t>•</w:t>
            </w:r>
          </w:p>
        </w:tc>
        <w:tc>
          <w:tcPr>
            <w:tcW w:w="990" w:type="dxa"/>
          </w:tcPr>
          <w:p w14:paraId="221DABFA" w14:textId="77777777" w:rsidR="0061524D" w:rsidRPr="00283A38" w:rsidRDefault="0061524D" w:rsidP="0017445F">
            <w:pPr>
              <w:jc w:val="center"/>
              <w:rPr>
                <w:rFonts w:cstheme="minorHAnsi"/>
                <w:szCs w:val="20"/>
              </w:rPr>
            </w:pPr>
          </w:p>
        </w:tc>
        <w:tc>
          <w:tcPr>
            <w:tcW w:w="990" w:type="dxa"/>
          </w:tcPr>
          <w:p w14:paraId="6F8E585B" w14:textId="77777777" w:rsidR="0061524D" w:rsidRPr="00283A38" w:rsidRDefault="0061524D" w:rsidP="0017445F">
            <w:pPr>
              <w:jc w:val="center"/>
              <w:rPr>
                <w:rFonts w:cstheme="minorHAnsi"/>
                <w:szCs w:val="20"/>
              </w:rPr>
            </w:pPr>
          </w:p>
        </w:tc>
        <w:tc>
          <w:tcPr>
            <w:tcW w:w="1103" w:type="dxa"/>
          </w:tcPr>
          <w:p w14:paraId="4D3FDBF2" w14:textId="77777777" w:rsidR="0061524D" w:rsidRPr="00283A38" w:rsidRDefault="0061524D" w:rsidP="0017445F">
            <w:pPr>
              <w:jc w:val="center"/>
              <w:rPr>
                <w:rFonts w:cstheme="minorHAnsi"/>
                <w:szCs w:val="20"/>
              </w:rPr>
            </w:pPr>
          </w:p>
        </w:tc>
        <w:tc>
          <w:tcPr>
            <w:tcW w:w="1103" w:type="dxa"/>
          </w:tcPr>
          <w:p w14:paraId="74B68139" w14:textId="77777777" w:rsidR="0061524D" w:rsidRPr="00283A38" w:rsidRDefault="0061524D" w:rsidP="0017445F">
            <w:pPr>
              <w:jc w:val="center"/>
              <w:rPr>
                <w:rFonts w:cstheme="minorHAnsi"/>
                <w:szCs w:val="20"/>
              </w:rPr>
            </w:pPr>
          </w:p>
        </w:tc>
      </w:tr>
      <w:tr w:rsidR="0061524D" w:rsidRPr="00487927" w14:paraId="4CD65051" w14:textId="6B9FED68" w:rsidTr="0061524D">
        <w:tc>
          <w:tcPr>
            <w:tcW w:w="1255" w:type="dxa"/>
          </w:tcPr>
          <w:p w14:paraId="723A4CE2" w14:textId="62071570" w:rsidR="0061524D" w:rsidRDefault="0061524D" w:rsidP="0017445F">
            <w:pPr>
              <w:jc w:val="center"/>
              <w:rPr>
                <w:szCs w:val="20"/>
              </w:rPr>
            </w:pPr>
            <w:r>
              <w:rPr>
                <w:szCs w:val="20"/>
              </w:rPr>
              <w:t>2005</w:t>
            </w:r>
            <w:r w:rsidRPr="00283A38">
              <w:rPr>
                <w:szCs w:val="20"/>
              </w:rPr>
              <w:t>_0</w:t>
            </w:r>
            <w:r>
              <w:rPr>
                <w:szCs w:val="20"/>
              </w:rPr>
              <w:t>1</w:t>
            </w:r>
          </w:p>
        </w:tc>
        <w:tc>
          <w:tcPr>
            <w:tcW w:w="990" w:type="dxa"/>
          </w:tcPr>
          <w:p w14:paraId="41A47954" w14:textId="1E833371" w:rsidR="0061524D" w:rsidRPr="00283A38" w:rsidRDefault="0061524D" w:rsidP="0017445F">
            <w:pPr>
              <w:jc w:val="center"/>
              <w:rPr>
                <w:rFonts w:cstheme="minorHAnsi"/>
                <w:szCs w:val="20"/>
              </w:rPr>
            </w:pPr>
          </w:p>
        </w:tc>
        <w:tc>
          <w:tcPr>
            <w:tcW w:w="990" w:type="dxa"/>
          </w:tcPr>
          <w:p w14:paraId="5DCF75D6" w14:textId="77777777" w:rsidR="0061524D" w:rsidRPr="00487927" w:rsidRDefault="0061524D" w:rsidP="0017445F">
            <w:pPr>
              <w:jc w:val="center"/>
              <w:rPr>
                <w:rFonts w:cstheme="minorHAnsi"/>
                <w:szCs w:val="20"/>
              </w:rPr>
            </w:pPr>
          </w:p>
        </w:tc>
        <w:tc>
          <w:tcPr>
            <w:tcW w:w="990" w:type="dxa"/>
          </w:tcPr>
          <w:p w14:paraId="7AE88947" w14:textId="77777777" w:rsidR="0061524D" w:rsidRPr="00487927" w:rsidRDefault="0061524D" w:rsidP="0017445F">
            <w:pPr>
              <w:jc w:val="center"/>
              <w:rPr>
                <w:rFonts w:cstheme="minorHAnsi"/>
                <w:szCs w:val="20"/>
              </w:rPr>
            </w:pPr>
          </w:p>
        </w:tc>
        <w:tc>
          <w:tcPr>
            <w:tcW w:w="990" w:type="dxa"/>
          </w:tcPr>
          <w:p w14:paraId="45E75045" w14:textId="77777777" w:rsidR="0061524D" w:rsidRPr="00487927" w:rsidRDefault="0061524D" w:rsidP="0017445F">
            <w:pPr>
              <w:jc w:val="center"/>
              <w:rPr>
                <w:rFonts w:cstheme="minorHAnsi"/>
                <w:szCs w:val="20"/>
              </w:rPr>
            </w:pPr>
          </w:p>
        </w:tc>
        <w:tc>
          <w:tcPr>
            <w:tcW w:w="990" w:type="dxa"/>
          </w:tcPr>
          <w:p w14:paraId="55FF3B0F" w14:textId="77777777" w:rsidR="0061524D" w:rsidRPr="00487927" w:rsidRDefault="0061524D" w:rsidP="0017445F">
            <w:pPr>
              <w:jc w:val="center"/>
              <w:rPr>
                <w:rFonts w:cstheme="minorHAnsi"/>
                <w:szCs w:val="20"/>
              </w:rPr>
            </w:pPr>
          </w:p>
        </w:tc>
        <w:tc>
          <w:tcPr>
            <w:tcW w:w="990" w:type="dxa"/>
          </w:tcPr>
          <w:p w14:paraId="3B89A00B" w14:textId="77777777" w:rsidR="0061524D" w:rsidRPr="00487927" w:rsidRDefault="0061524D" w:rsidP="0017445F">
            <w:pPr>
              <w:jc w:val="center"/>
              <w:rPr>
                <w:rFonts w:cstheme="minorHAnsi"/>
                <w:szCs w:val="20"/>
              </w:rPr>
            </w:pPr>
          </w:p>
        </w:tc>
        <w:tc>
          <w:tcPr>
            <w:tcW w:w="1080" w:type="dxa"/>
          </w:tcPr>
          <w:p w14:paraId="29CD878F"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6148364" w14:textId="77777777" w:rsidR="0061524D" w:rsidRPr="00283A38" w:rsidRDefault="0061524D" w:rsidP="0017445F">
            <w:pPr>
              <w:jc w:val="center"/>
              <w:rPr>
                <w:rFonts w:cstheme="minorHAnsi"/>
                <w:szCs w:val="20"/>
              </w:rPr>
            </w:pPr>
          </w:p>
        </w:tc>
        <w:tc>
          <w:tcPr>
            <w:tcW w:w="990" w:type="dxa"/>
          </w:tcPr>
          <w:p w14:paraId="3D4F6F7C" w14:textId="77777777" w:rsidR="0061524D" w:rsidRPr="00283A38" w:rsidRDefault="0061524D" w:rsidP="0017445F">
            <w:pPr>
              <w:jc w:val="center"/>
              <w:rPr>
                <w:rFonts w:cstheme="minorHAnsi"/>
                <w:szCs w:val="20"/>
              </w:rPr>
            </w:pPr>
          </w:p>
        </w:tc>
        <w:tc>
          <w:tcPr>
            <w:tcW w:w="1103" w:type="dxa"/>
          </w:tcPr>
          <w:p w14:paraId="757D8CAA" w14:textId="77777777" w:rsidR="0061524D" w:rsidRPr="00283A38" w:rsidRDefault="0061524D" w:rsidP="0017445F">
            <w:pPr>
              <w:jc w:val="center"/>
              <w:rPr>
                <w:rFonts w:cstheme="minorHAnsi"/>
                <w:szCs w:val="20"/>
              </w:rPr>
            </w:pPr>
          </w:p>
        </w:tc>
        <w:tc>
          <w:tcPr>
            <w:tcW w:w="1103" w:type="dxa"/>
          </w:tcPr>
          <w:p w14:paraId="7163B187" w14:textId="77777777" w:rsidR="0061524D" w:rsidRPr="00283A38" w:rsidRDefault="0061524D" w:rsidP="0017445F">
            <w:pPr>
              <w:jc w:val="center"/>
              <w:rPr>
                <w:rFonts w:cstheme="minorHAnsi"/>
                <w:szCs w:val="20"/>
              </w:rPr>
            </w:pPr>
          </w:p>
        </w:tc>
      </w:tr>
      <w:tr w:rsidR="0061524D" w:rsidRPr="00487927" w14:paraId="22383A93" w14:textId="55F4772D" w:rsidTr="0061524D">
        <w:tc>
          <w:tcPr>
            <w:tcW w:w="1255" w:type="dxa"/>
          </w:tcPr>
          <w:p w14:paraId="3FB8EE60" w14:textId="72D70788" w:rsidR="0061524D" w:rsidRDefault="0061524D" w:rsidP="0017445F">
            <w:pPr>
              <w:jc w:val="center"/>
              <w:rPr>
                <w:szCs w:val="20"/>
              </w:rPr>
            </w:pPr>
            <w:r>
              <w:rPr>
                <w:szCs w:val="20"/>
              </w:rPr>
              <w:t>2006</w:t>
            </w:r>
            <w:r w:rsidRPr="00283A38">
              <w:rPr>
                <w:szCs w:val="20"/>
              </w:rPr>
              <w:t>_0</w:t>
            </w:r>
            <w:r>
              <w:rPr>
                <w:szCs w:val="20"/>
              </w:rPr>
              <w:t>1</w:t>
            </w:r>
          </w:p>
        </w:tc>
        <w:tc>
          <w:tcPr>
            <w:tcW w:w="990" w:type="dxa"/>
          </w:tcPr>
          <w:p w14:paraId="349DBD5B" w14:textId="2A593BD0" w:rsidR="0061524D" w:rsidRPr="00283A38" w:rsidRDefault="0061524D" w:rsidP="0017445F">
            <w:pPr>
              <w:jc w:val="center"/>
              <w:rPr>
                <w:rFonts w:cstheme="minorHAnsi"/>
                <w:szCs w:val="20"/>
              </w:rPr>
            </w:pPr>
          </w:p>
        </w:tc>
        <w:tc>
          <w:tcPr>
            <w:tcW w:w="990" w:type="dxa"/>
          </w:tcPr>
          <w:p w14:paraId="227615CA" w14:textId="77777777" w:rsidR="0061524D" w:rsidRPr="00487927" w:rsidRDefault="0061524D" w:rsidP="0017445F">
            <w:pPr>
              <w:jc w:val="center"/>
              <w:rPr>
                <w:rFonts w:cstheme="minorHAnsi"/>
                <w:szCs w:val="20"/>
              </w:rPr>
            </w:pPr>
          </w:p>
        </w:tc>
        <w:tc>
          <w:tcPr>
            <w:tcW w:w="990" w:type="dxa"/>
          </w:tcPr>
          <w:p w14:paraId="272EB609" w14:textId="77777777" w:rsidR="0061524D" w:rsidRPr="00487927" w:rsidRDefault="0061524D" w:rsidP="0017445F">
            <w:pPr>
              <w:jc w:val="center"/>
              <w:rPr>
                <w:rFonts w:cstheme="minorHAnsi"/>
                <w:szCs w:val="20"/>
              </w:rPr>
            </w:pPr>
          </w:p>
        </w:tc>
        <w:tc>
          <w:tcPr>
            <w:tcW w:w="990" w:type="dxa"/>
          </w:tcPr>
          <w:p w14:paraId="460A2DF8" w14:textId="77777777" w:rsidR="0061524D" w:rsidRPr="00487927" w:rsidRDefault="0061524D" w:rsidP="0017445F">
            <w:pPr>
              <w:jc w:val="center"/>
              <w:rPr>
                <w:rFonts w:cstheme="minorHAnsi"/>
                <w:szCs w:val="20"/>
              </w:rPr>
            </w:pPr>
          </w:p>
        </w:tc>
        <w:tc>
          <w:tcPr>
            <w:tcW w:w="990" w:type="dxa"/>
          </w:tcPr>
          <w:p w14:paraId="0F924D80" w14:textId="77777777" w:rsidR="0061524D" w:rsidRPr="00487927" w:rsidRDefault="0061524D" w:rsidP="0017445F">
            <w:pPr>
              <w:jc w:val="center"/>
              <w:rPr>
                <w:rFonts w:cstheme="minorHAnsi"/>
                <w:szCs w:val="20"/>
              </w:rPr>
            </w:pPr>
          </w:p>
        </w:tc>
        <w:tc>
          <w:tcPr>
            <w:tcW w:w="990" w:type="dxa"/>
          </w:tcPr>
          <w:p w14:paraId="7AB3E922" w14:textId="77777777" w:rsidR="0061524D" w:rsidRPr="00487927" w:rsidRDefault="0061524D" w:rsidP="0017445F">
            <w:pPr>
              <w:jc w:val="center"/>
              <w:rPr>
                <w:rFonts w:cstheme="minorHAnsi"/>
                <w:szCs w:val="20"/>
              </w:rPr>
            </w:pPr>
          </w:p>
        </w:tc>
        <w:tc>
          <w:tcPr>
            <w:tcW w:w="1080" w:type="dxa"/>
          </w:tcPr>
          <w:p w14:paraId="6303C20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DA07DF9" w14:textId="77777777" w:rsidR="0061524D" w:rsidRPr="00283A38" w:rsidRDefault="0061524D" w:rsidP="0017445F">
            <w:pPr>
              <w:jc w:val="center"/>
              <w:rPr>
                <w:rFonts w:cstheme="minorHAnsi"/>
                <w:szCs w:val="20"/>
              </w:rPr>
            </w:pPr>
          </w:p>
        </w:tc>
        <w:tc>
          <w:tcPr>
            <w:tcW w:w="990" w:type="dxa"/>
          </w:tcPr>
          <w:p w14:paraId="38395EE8" w14:textId="77777777" w:rsidR="0061524D" w:rsidRPr="00283A38" w:rsidRDefault="0061524D" w:rsidP="0017445F">
            <w:pPr>
              <w:jc w:val="center"/>
              <w:rPr>
                <w:rFonts w:cstheme="minorHAnsi"/>
                <w:szCs w:val="20"/>
              </w:rPr>
            </w:pPr>
          </w:p>
        </w:tc>
        <w:tc>
          <w:tcPr>
            <w:tcW w:w="1103" w:type="dxa"/>
          </w:tcPr>
          <w:p w14:paraId="102DA5D8" w14:textId="77777777" w:rsidR="0061524D" w:rsidRPr="00283A38" w:rsidRDefault="0061524D" w:rsidP="0017445F">
            <w:pPr>
              <w:jc w:val="center"/>
              <w:rPr>
                <w:rFonts w:cstheme="minorHAnsi"/>
                <w:szCs w:val="20"/>
              </w:rPr>
            </w:pPr>
          </w:p>
        </w:tc>
        <w:tc>
          <w:tcPr>
            <w:tcW w:w="1103" w:type="dxa"/>
          </w:tcPr>
          <w:p w14:paraId="1E8CE313" w14:textId="77777777" w:rsidR="0061524D" w:rsidRPr="00283A38" w:rsidRDefault="0061524D" w:rsidP="0017445F">
            <w:pPr>
              <w:jc w:val="center"/>
              <w:rPr>
                <w:rFonts w:cstheme="minorHAnsi"/>
                <w:szCs w:val="20"/>
              </w:rPr>
            </w:pPr>
          </w:p>
        </w:tc>
      </w:tr>
      <w:tr w:rsidR="0061524D" w:rsidRPr="00487927" w14:paraId="684E7CFF" w14:textId="7FAD4685" w:rsidTr="0061524D">
        <w:tc>
          <w:tcPr>
            <w:tcW w:w="1255" w:type="dxa"/>
          </w:tcPr>
          <w:p w14:paraId="622BE8AD" w14:textId="747C04A7" w:rsidR="0061524D" w:rsidRDefault="0061524D" w:rsidP="0017445F">
            <w:pPr>
              <w:jc w:val="center"/>
              <w:rPr>
                <w:szCs w:val="20"/>
              </w:rPr>
            </w:pPr>
            <w:r>
              <w:rPr>
                <w:szCs w:val="20"/>
              </w:rPr>
              <w:t>2006</w:t>
            </w:r>
            <w:r w:rsidRPr="00283A38">
              <w:rPr>
                <w:szCs w:val="20"/>
              </w:rPr>
              <w:t>_0</w:t>
            </w:r>
            <w:r>
              <w:rPr>
                <w:szCs w:val="20"/>
              </w:rPr>
              <w:t>2</w:t>
            </w:r>
          </w:p>
        </w:tc>
        <w:tc>
          <w:tcPr>
            <w:tcW w:w="990" w:type="dxa"/>
          </w:tcPr>
          <w:p w14:paraId="498A156E" w14:textId="3C585229" w:rsidR="0061524D" w:rsidRPr="00283A38" w:rsidRDefault="0061524D" w:rsidP="0017445F">
            <w:pPr>
              <w:jc w:val="center"/>
              <w:rPr>
                <w:rFonts w:cstheme="minorHAnsi"/>
                <w:szCs w:val="20"/>
              </w:rPr>
            </w:pPr>
          </w:p>
        </w:tc>
        <w:tc>
          <w:tcPr>
            <w:tcW w:w="990" w:type="dxa"/>
          </w:tcPr>
          <w:p w14:paraId="5164FBF8" w14:textId="77777777" w:rsidR="0061524D" w:rsidRPr="00487927" w:rsidRDefault="0061524D" w:rsidP="0017445F">
            <w:pPr>
              <w:jc w:val="center"/>
              <w:rPr>
                <w:rFonts w:cstheme="minorHAnsi"/>
                <w:szCs w:val="20"/>
              </w:rPr>
            </w:pPr>
          </w:p>
        </w:tc>
        <w:tc>
          <w:tcPr>
            <w:tcW w:w="990" w:type="dxa"/>
          </w:tcPr>
          <w:p w14:paraId="2A233F39" w14:textId="77777777" w:rsidR="0061524D" w:rsidRPr="00487927" w:rsidRDefault="0061524D" w:rsidP="0017445F">
            <w:pPr>
              <w:jc w:val="center"/>
              <w:rPr>
                <w:rFonts w:cstheme="minorHAnsi"/>
                <w:szCs w:val="20"/>
              </w:rPr>
            </w:pPr>
          </w:p>
        </w:tc>
        <w:tc>
          <w:tcPr>
            <w:tcW w:w="990" w:type="dxa"/>
          </w:tcPr>
          <w:p w14:paraId="253D374A" w14:textId="77777777" w:rsidR="0061524D" w:rsidRPr="00487927" w:rsidRDefault="0061524D" w:rsidP="0017445F">
            <w:pPr>
              <w:jc w:val="center"/>
              <w:rPr>
                <w:rFonts w:cstheme="minorHAnsi"/>
                <w:szCs w:val="20"/>
              </w:rPr>
            </w:pPr>
          </w:p>
        </w:tc>
        <w:tc>
          <w:tcPr>
            <w:tcW w:w="990" w:type="dxa"/>
          </w:tcPr>
          <w:p w14:paraId="387ED399" w14:textId="77777777" w:rsidR="0061524D" w:rsidRPr="00487927" w:rsidRDefault="0061524D" w:rsidP="0017445F">
            <w:pPr>
              <w:jc w:val="center"/>
              <w:rPr>
                <w:rFonts w:cstheme="minorHAnsi"/>
                <w:szCs w:val="20"/>
              </w:rPr>
            </w:pPr>
          </w:p>
        </w:tc>
        <w:tc>
          <w:tcPr>
            <w:tcW w:w="990" w:type="dxa"/>
          </w:tcPr>
          <w:p w14:paraId="74885385" w14:textId="77777777" w:rsidR="0061524D" w:rsidRPr="00487927" w:rsidRDefault="0061524D" w:rsidP="0017445F">
            <w:pPr>
              <w:jc w:val="center"/>
              <w:rPr>
                <w:rFonts w:cstheme="minorHAnsi"/>
                <w:szCs w:val="20"/>
              </w:rPr>
            </w:pPr>
          </w:p>
        </w:tc>
        <w:tc>
          <w:tcPr>
            <w:tcW w:w="1080" w:type="dxa"/>
          </w:tcPr>
          <w:p w14:paraId="2CF90556"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30EE2CE" w14:textId="77777777" w:rsidR="0061524D" w:rsidRPr="00283A38" w:rsidRDefault="0061524D" w:rsidP="0017445F">
            <w:pPr>
              <w:jc w:val="center"/>
              <w:rPr>
                <w:rFonts w:cstheme="minorHAnsi"/>
                <w:szCs w:val="20"/>
              </w:rPr>
            </w:pPr>
          </w:p>
        </w:tc>
        <w:tc>
          <w:tcPr>
            <w:tcW w:w="990" w:type="dxa"/>
          </w:tcPr>
          <w:p w14:paraId="2CE6DA95" w14:textId="77777777" w:rsidR="0061524D" w:rsidRPr="00283A38" w:rsidRDefault="0061524D" w:rsidP="0017445F">
            <w:pPr>
              <w:jc w:val="center"/>
              <w:rPr>
                <w:rFonts w:cstheme="minorHAnsi"/>
                <w:szCs w:val="20"/>
              </w:rPr>
            </w:pPr>
          </w:p>
        </w:tc>
        <w:tc>
          <w:tcPr>
            <w:tcW w:w="1103" w:type="dxa"/>
          </w:tcPr>
          <w:p w14:paraId="2DFFC11A" w14:textId="77777777" w:rsidR="0061524D" w:rsidRPr="00283A38" w:rsidRDefault="0061524D" w:rsidP="0017445F">
            <w:pPr>
              <w:jc w:val="center"/>
              <w:rPr>
                <w:rFonts w:cstheme="minorHAnsi"/>
                <w:szCs w:val="20"/>
              </w:rPr>
            </w:pPr>
          </w:p>
        </w:tc>
        <w:tc>
          <w:tcPr>
            <w:tcW w:w="1103" w:type="dxa"/>
          </w:tcPr>
          <w:p w14:paraId="3577631D" w14:textId="77777777" w:rsidR="0061524D" w:rsidRPr="00283A38" w:rsidRDefault="0061524D" w:rsidP="0017445F">
            <w:pPr>
              <w:jc w:val="center"/>
              <w:rPr>
                <w:rFonts w:cstheme="minorHAnsi"/>
                <w:szCs w:val="20"/>
              </w:rPr>
            </w:pPr>
          </w:p>
        </w:tc>
      </w:tr>
      <w:tr w:rsidR="0061524D" w:rsidRPr="00487927" w14:paraId="28BB108A" w14:textId="2FEAEDEF" w:rsidTr="0061524D">
        <w:tc>
          <w:tcPr>
            <w:tcW w:w="1255" w:type="dxa"/>
          </w:tcPr>
          <w:p w14:paraId="261E2ACA" w14:textId="1A1392C5" w:rsidR="0061524D" w:rsidRDefault="0061524D" w:rsidP="0017445F">
            <w:pPr>
              <w:jc w:val="center"/>
              <w:rPr>
                <w:szCs w:val="20"/>
              </w:rPr>
            </w:pPr>
            <w:r>
              <w:rPr>
                <w:szCs w:val="20"/>
              </w:rPr>
              <w:t>2006</w:t>
            </w:r>
            <w:r w:rsidRPr="00283A38">
              <w:rPr>
                <w:szCs w:val="20"/>
              </w:rPr>
              <w:t>_0</w:t>
            </w:r>
            <w:r>
              <w:rPr>
                <w:szCs w:val="20"/>
              </w:rPr>
              <w:t>3</w:t>
            </w:r>
          </w:p>
        </w:tc>
        <w:tc>
          <w:tcPr>
            <w:tcW w:w="990" w:type="dxa"/>
          </w:tcPr>
          <w:p w14:paraId="6E5C4D4A" w14:textId="2354C032" w:rsidR="0061524D" w:rsidRPr="00283A38" w:rsidRDefault="0061524D" w:rsidP="0017445F">
            <w:pPr>
              <w:jc w:val="center"/>
              <w:rPr>
                <w:rFonts w:cstheme="minorHAnsi"/>
                <w:szCs w:val="20"/>
              </w:rPr>
            </w:pPr>
          </w:p>
        </w:tc>
        <w:tc>
          <w:tcPr>
            <w:tcW w:w="990" w:type="dxa"/>
          </w:tcPr>
          <w:p w14:paraId="660DFBC7" w14:textId="77777777" w:rsidR="0061524D" w:rsidRPr="00487927" w:rsidRDefault="0061524D" w:rsidP="0017445F">
            <w:pPr>
              <w:jc w:val="center"/>
              <w:rPr>
                <w:rFonts w:cstheme="minorHAnsi"/>
                <w:szCs w:val="20"/>
              </w:rPr>
            </w:pPr>
          </w:p>
        </w:tc>
        <w:tc>
          <w:tcPr>
            <w:tcW w:w="990" w:type="dxa"/>
          </w:tcPr>
          <w:p w14:paraId="4180F0B6" w14:textId="77777777" w:rsidR="0061524D" w:rsidRPr="00487927" w:rsidRDefault="0061524D" w:rsidP="0017445F">
            <w:pPr>
              <w:jc w:val="center"/>
              <w:rPr>
                <w:rFonts w:cstheme="minorHAnsi"/>
                <w:szCs w:val="20"/>
              </w:rPr>
            </w:pPr>
          </w:p>
        </w:tc>
        <w:tc>
          <w:tcPr>
            <w:tcW w:w="990" w:type="dxa"/>
          </w:tcPr>
          <w:p w14:paraId="0A9F53C8" w14:textId="77777777" w:rsidR="0061524D" w:rsidRPr="00487927" w:rsidRDefault="0061524D" w:rsidP="0017445F">
            <w:pPr>
              <w:jc w:val="center"/>
              <w:rPr>
                <w:rFonts w:cstheme="minorHAnsi"/>
                <w:szCs w:val="20"/>
              </w:rPr>
            </w:pPr>
          </w:p>
        </w:tc>
        <w:tc>
          <w:tcPr>
            <w:tcW w:w="990" w:type="dxa"/>
          </w:tcPr>
          <w:p w14:paraId="1D5DD515" w14:textId="77777777" w:rsidR="0061524D" w:rsidRPr="00487927" w:rsidRDefault="0061524D" w:rsidP="0017445F">
            <w:pPr>
              <w:jc w:val="center"/>
              <w:rPr>
                <w:rFonts w:cstheme="minorHAnsi"/>
                <w:szCs w:val="20"/>
              </w:rPr>
            </w:pPr>
          </w:p>
        </w:tc>
        <w:tc>
          <w:tcPr>
            <w:tcW w:w="990" w:type="dxa"/>
          </w:tcPr>
          <w:p w14:paraId="33C44DA9" w14:textId="77777777" w:rsidR="0061524D" w:rsidRPr="00487927" w:rsidRDefault="0061524D" w:rsidP="0017445F">
            <w:pPr>
              <w:jc w:val="center"/>
              <w:rPr>
                <w:rFonts w:cstheme="minorHAnsi"/>
                <w:szCs w:val="20"/>
              </w:rPr>
            </w:pPr>
          </w:p>
        </w:tc>
        <w:tc>
          <w:tcPr>
            <w:tcW w:w="1080" w:type="dxa"/>
          </w:tcPr>
          <w:p w14:paraId="0CE42DBB"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E23408" w14:textId="77777777" w:rsidR="0061524D" w:rsidRPr="00283A38" w:rsidRDefault="0061524D" w:rsidP="0017445F">
            <w:pPr>
              <w:jc w:val="center"/>
              <w:rPr>
                <w:rFonts w:cstheme="minorHAnsi"/>
                <w:szCs w:val="20"/>
              </w:rPr>
            </w:pPr>
          </w:p>
        </w:tc>
        <w:tc>
          <w:tcPr>
            <w:tcW w:w="990" w:type="dxa"/>
          </w:tcPr>
          <w:p w14:paraId="05C65FAD" w14:textId="77777777" w:rsidR="0061524D" w:rsidRPr="00283A38" w:rsidRDefault="0061524D" w:rsidP="0017445F">
            <w:pPr>
              <w:jc w:val="center"/>
              <w:rPr>
                <w:rFonts w:cstheme="minorHAnsi"/>
                <w:szCs w:val="20"/>
              </w:rPr>
            </w:pPr>
          </w:p>
        </w:tc>
        <w:tc>
          <w:tcPr>
            <w:tcW w:w="1103" w:type="dxa"/>
          </w:tcPr>
          <w:p w14:paraId="5A937109" w14:textId="77777777" w:rsidR="0061524D" w:rsidRPr="00283A38" w:rsidRDefault="0061524D" w:rsidP="0017445F">
            <w:pPr>
              <w:jc w:val="center"/>
              <w:rPr>
                <w:rFonts w:cstheme="minorHAnsi"/>
                <w:szCs w:val="20"/>
              </w:rPr>
            </w:pPr>
          </w:p>
        </w:tc>
        <w:tc>
          <w:tcPr>
            <w:tcW w:w="1103" w:type="dxa"/>
          </w:tcPr>
          <w:p w14:paraId="62B6B307" w14:textId="77777777" w:rsidR="0061524D" w:rsidRPr="00283A38" w:rsidRDefault="0061524D" w:rsidP="0017445F">
            <w:pPr>
              <w:jc w:val="center"/>
              <w:rPr>
                <w:rFonts w:cstheme="minorHAnsi"/>
                <w:szCs w:val="20"/>
              </w:rPr>
            </w:pPr>
          </w:p>
        </w:tc>
      </w:tr>
      <w:tr w:rsidR="0061524D" w:rsidRPr="00487927" w14:paraId="6696F4F7" w14:textId="6D8C50E7" w:rsidTr="0061524D">
        <w:tc>
          <w:tcPr>
            <w:tcW w:w="1255" w:type="dxa"/>
          </w:tcPr>
          <w:p w14:paraId="2B763B0D" w14:textId="17C67163" w:rsidR="0061524D" w:rsidRDefault="0061524D" w:rsidP="0017445F">
            <w:pPr>
              <w:jc w:val="center"/>
              <w:rPr>
                <w:szCs w:val="20"/>
              </w:rPr>
            </w:pPr>
            <w:r>
              <w:rPr>
                <w:szCs w:val="20"/>
              </w:rPr>
              <w:t>2006</w:t>
            </w:r>
            <w:r w:rsidRPr="00283A38">
              <w:rPr>
                <w:szCs w:val="20"/>
              </w:rPr>
              <w:t>_0</w:t>
            </w:r>
            <w:r>
              <w:rPr>
                <w:szCs w:val="20"/>
              </w:rPr>
              <w:t>4</w:t>
            </w:r>
          </w:p>
        </w:tc>
        <w:tc>
          <w:tcPr>
            <w:tcW w:w="990" w:type="dxa"/>
          </w:tcPr>
          <w:p w14:paraId="71C42F0C" w14:textId="055DF4B7" w:rsidR="0061524D" w:rsidRPr="00283A38" w:rsidRDefault="0061524D" w:rsidP="0017445F">
            <w:pPr>
              <w:jc w:val="center"/>
              <w:rPr>
                <w:rFonts w:cstheme="minorHAnsi"/>
                <w:szCs w:val="20"/>
              </w:rPr>
            </w:pPr>
          </w:p>
        </w:tc>
        <w:tc>
          <w:tcPr>
            <w:tcW w:w="990" w:type="dxa"/>
          </w:tcPr>
          <w:p w14:paraId="0E4DCA96" w14:textId="77777777" w:rsidR="0061524D" w:rsidRPr="00487927" w:rsidRDefault="0061524D" w:rsidP="0017445F">
            <w:pPr>
              <w:jc w:val="center"/>
              <w:rPr>
                <w:rFonts w:cstheme="minorHAnsi"/>
                <w:szCs w:val="20"/>
              </w:rPr>
            </w:pPr>
          </w:p>
        </w:tc>
        <w:tc>
          <w:tcPr>
            <w:tcW w:w="990" w:type="dxa"/>
          </w:tcPr>
          <w:p w14:paraId="59618D45" w14:textId="77777777" w:rsidR="0061524D" w:rsidRPr="00487927" w:rsidRDefault="0061524D" w:rsidP="0017445F">
            <w:pPr>
              <w:jc w:val="center"/>
              <w:rPr>
                <w:rFonts w:cstheme="minorHAnsi"/>
                <w:szCs w:val="20"/>
              </w:rPr>
            </w:pPr>
          </w:p>
        </w:tc>
        <w:tc>
          <w:tcPr>
            <w:tcW w:w="990" w:type="dxa"/>
          </w:tcPr>
          <w:p w14:paraId="0E75736D" w14:textId="77777777" w:rsidR="0061524D" w:rsidRPr="00487927" w:rsidRDefault="0061524D" w:rsidP="0017445F">
            <w:pPr>
              <w:jc w:val="center"/>
              <w:rPr>
                <w:rFonts w:cstheme="minorHAnsi"/>
                <w:szCs w:val="20"/>
              </w:rPr>
            </w:pPr>
          </w:p>
        </w:tc>
        <w:tc>
          <w:tcPr>
            <w:tcW w:w="990" w:type="dxa"/>
          </w:tcPr>
          <w:p w14:paraId="4AD9CA87" w14:textId="77777777" w:rsidR="0061524D" w:rsidRPr="00487927" w:rsidRDefault="0061524D" w:rsidP="0017445F">
            <w:pPr>
              <w:jc w:val="center"/>
              <w:rPr>
                <w:rFonts w:cstheme="minorHAnsi"/>
                <w:szCs w:val="20"/>
              </w:rPr>
            </w:pPr>
          </w:p>
        </w:tc>
        <w:tc>
          <w:tcPr>
            <w:tcW w:w="990" w:type="dxa"/>
          </w:tcPr>
          <w:p w14:paraId="203B8426" w14:textId="77777777" w:rsidR="0061524D" w:rsidRPr="00487927" w:rsidRDefault="0061524D" w:rsidP="0017445F">
            <w:pPr>
              <w:jc w:val="center"/>
              <w:rPr>
                <w:rFonts w:cstheme="minorHAnsi"/>
                <w:szCs w:val="20"/>
              </w:rPr>
            </w:pPr>
          </w:p>
        </w:tc>
        <w:tc>
          <w:tcPr>
            <w:tcW w:w="1080" w:type="dxa"/>
          </w:tcPr>
          <w:p w14:paraId="264956E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F729EEF" w14:textId="77777777" w:rsidR="0061524D" w:rsidRPr="00283A38" w:rsidRDefault="0061524D" w:rsidP="0017445F">
            <w:pPr>
              <w:jc w:val="center"/>
              <w:rPr>
                <w:rFonts w:cstheme="minorHAnsi"/>
                <w:szCs w:val="20"/>
              </w:rPr>
            </w:pPr>
          </w:p>
        </w:tc>
        <w:tc>
          <w:tcPr>
            <w:tcW w:w="990" w:type="dxa"/>
          </w:tcPr>
          <w:p w14:paraId="1046AA07" w14:textId="77777777" w:rsidR="0061524D" w:rsidRPr="00283A38" w:rsidRDefault="0061524D" w:rsidP="0017445F">
            <w:pPr>
              <w:jc w:val="center"/>
              <w:rPr>
                <w:rFonts w:cstheme="minorHAnsi"/>
                <w:szCs w:val="20"/>
              </w:rPr>
            </w:pPr>
          </w:p>
        </w:tc>
        <w:tc>
          <w:tcPr>
            <w:tcW w:w="1103" w:type="dxa"/>
          </w:tcPr>
          <w:p w14:paraId="5401AC90" w14:textId="77777777" w:rsidR="0061524D" w:rsidRPr="00283A38" w:rsidRDefault="0061524D" w:rsidP="0017445F">
            <w:pPr>
              <w:jc w:val="center"/>
              <w:rPr>
                <w:rFonts w:cstheme="minorHAnsi"/>
                <w:szCs w:val="20"/>
              </w:rPr>
            </w:pPr>
          </w:p>
        </w:tc>
        <w:tc>
          <w:tcPr>
            <w:tcW w:w="1103" w:type="dxa"/>
          </w:tcPr>
          <w:p w14:paraId="3B08AEB8" w14:textId="77777777" w:rsidR="0061524D" w:rsidRPr="00283A38" w:rsidRDefault="0061524D" w:rsidP="0017445F">
            <w:pPr>
              <w:jc w:val="center"/>
              <w:rPr>
                <w:rFonts w:cstheme="minorHAnsi"/>
                <w:szCs w:val="20"/>
              </w:rPr>
            </w:pPr>
          </w:p>
        </w:tc>
      </w:tr>
      <w:tr w:rsidR="0061524D" w:rsidRPr="00487927" w14:paraId="784FD7EB" w14:textId="4596C5B8" w:rsidTr="0061524D">
        <w:tc>
          <w:tcPr>
            <w:tcW w:w="1255" w:type="dxa"/>
          </w:tcPr>
          <w:p w14:paraId="1DFBBFC5" w14:textId="375D3241" w:rsidR="0061524D" w:rsidRDefault="0061524D" w:rsidP="0017445F">
            <w:pPr>
              <w:jc w:val="center"/>
              <w:rPr>
                <w:szCs w:val="20"/>
              </w:rPr>
            </w:pPr>
            <w:r>
              <w:rPr>
                <w:szCs w:val="20"/>
              </w:rPr>
              <w:t>2006</w:t>
            </w:r>
            <w:r w:rsidRPr="00283A38">
              <w:rPr>
                <w:szCs w:val="20"/>
              </w:rPr>
              <w:t>_0</w:t>
            </w:r>
            <w:r>
              <w:rPr>
                <w:szCs w:val="20"/>
              </w:rPr>
              <w:t>5</w:t>
            </w:r>
          </w:p>
        </w:tc>
        <w:tc>
          <w:tcPr>
            <w:tcW w:w="990" w:type="dxa"/>
          </w:tcPr>
          <w:p w14:paraId="5DF8978C" w14:textId="0081CCF4" w:rsidR="0061524D" w:rsidRPr="00283A38" w:rsidRDefault="0061524D" w:rsidP="0017445F">
            <w:pPr>
              <w:jc w:val="center"/>
              <w:rPr>
                <w:rFonts w:cstheme="minorHAnsi"/>
                <w:szCs w:val="20"/>
              </w:rPr>
            </w:pPr>
          </w:p>
        </w:tc>
        <w:tc>
          <w:tcPr>
            <w:tcW w:w="990" w:type="dxa"/>
          </w:tcPr>
          <w:p w14:paraId="24DAAB6E" w14:textId="77777777" w:rsidR="0061524D" w:rsidRPr="00487927" w:rsidRDefault="0061524D" w:rsidP="0017445F">
            <w:pPr>
              <w:jc w:val="center"/>
              <w:rPr>
                <w:rFonts w:cstheme="minorHAnsi"/>
                <w:szCs w:val="20"/>
              </w:rPr>
            </w:pPr>
          </w:p>
        </w:tc>
        <w:tc>
          <w:tcPr>
            <w:tcW w:w="990" w:type="dxa"/>
          </w:tcPr>
          <w:p w14:paraId="73EF5F11" w14:textId="77777777" w:rsidR="0061524D" w:rsidRPr="00487927" w:rsidRDefault="0061524D" w:rsidP="0017445F">
            <w:pPr>
              <w:jc w:val="center"/>
              <w:rPr>
                <w:rFonts w:cstheme="minorHAnsi"/>
                <w:szCs w:val="20"/>
              </w:rPr>
            </w:pPr>
          </w:p>
        </w:tc>
        <w:tc>
          <w:tcPr>
            <w:tcW w:w="990" w:type="dxa"/>
          </w:tcPr>
          <w:p w14:paraId="411F13A6" w14:textId="77777777" w:rsidR="0061524D" w:rsidRPr="00487927" w:rsidRDefault="0061524D" w:rsidP="0017445F">
            <w:pPr>
              <w:jc w:val="center"/>
              <w:rPr>
                <w:rFonts w:cstheme="minorHAnsi"/>
                <w:szCs w:val="20"/>
              </w:rPr>
            </w:pPr>
          </w:p>
        </w:tc>
        <w:tc>
          <w:tcPr>
            <w:tcW w:w="990" w:type="dxa"/>
          </w:tcPr>
          <w:p w14:paraId="6041A689" w14:textId="77777777" w:rsidR="0061524D" w:rsidRPr="00487927" w:rsidRDefault="0061524D" w:rsidP="0017445F">
            <w:pPr>
              <w:jc w:val="center"/>
              <w:rPr>
                <w:rFonts w:cstheme="minorHAnsi"/>
                <w:szCs w:val="20"/>
              </w:rPr>
            </w:pPr>
          </w:p>
        </w:tc>
        <w:tc>
          <w:tcPr>
            <w:tcW w:w="990" w:type="dxa"/>
          </w:tcPr>
          <w:p w14:paraId="519ED0CD" w14:textId="77777777" w:rsidR="0061524D" w:rsidRPr="00487927" w:rsidRDefault="0061524D" w:rsidP="0017445F">
            <w:pPr>
              <w:jc w:val="center"/>
              <w:rPr>
                <w:rFonts w:cstheme="minorHAnsi"/>
                <w:szCs w:val="20"/>
              </w:rPr>
            </w:pPr>
          </w:p>
        </w:tc>
        <w:tc>
          <w:tcPr>
            <w:tcW w:w="1080" w:type="dxa"/>
          </w:tcPr>
          <w:p w14:paraId="54BD2C0D" w14:textId="7F91552C" w:rsidR="0061524D" w:rsidRPr="00283A38" w:rsidRDefault="0061524D" w:rsidP="0017445F">
            <w:pPr>
              <w:jc w:val="center"/>
              <w:rPr>
                <w:rFonts w:cstheme="minorHAnsi"/>
                <w:szCs w:val="20"/>
              </w:rPr>
            </w:pPr>
            <w:r w:rsidRPr="00283A38">
              <w:rPr>
                <w:rFonts w:cstheme="minorHAnsi"/>
                <w:szCs w:val="20"/>
              </w:rPr>
              <w:t>•</w:t>
            </w:r>
          </w:p>
        </w:tc>
        <w:tc>
          <w:tcPr>
            <w:tcW w:w="990" w:type="dxa"/>
          </w:tcPr>
          <w:p w14:paraId="7594A85C" w14:textId="77777777" w:rsidR="0061524D" w:rsidRPr="00283A38" w:rsidRDefault="0061524D" w:rsidP="0017445F">
            <w:pPr>
              <w:jc w:val="center"/>
              <w:rPr>
                <w:rFonts w:cstheme="minorHAnsi"/>
                <w:szCs w:val="20"/>
              </w:rPr>
            </w:pPr>
          </w:p>
        </w:tc>
        <w:tc>
          <w:tcPr>
            <w:tcW w:w="990" w:type="dxa"/>
          </w:tcPr>
          <w:p w14:paraId="441F1941" w14:textId="77777777" w:rsidR="0061524D" w:rsidRPr="00283A38" w:rsidRDefault="0061524D" w:rsidP="0017445F">
            <w:pPr>
              <w:jc w:val="center"/>
              <w:rPr>
                <w:rFonts w:cstheme="minorHAnsi"/>
                <w:szCs w:val="20"/>
              </w:rPr>
            </w:pPr>
          </w:p>
        </w:tc>
        <w:tc>
          <w:tcPr>
            <w:tcW w:w="1103" w:type="dxa"/>
          </w:tcPr>
          <w:p w14:paraId="1BF4C0A6" w14:textId="77777777" w:rsidR="0061524D" w:rsidRPr="00283A38" w:rsidRDefault="0061524D" w:rsidP="0017445F">
            <w:pPr>
              <w:jc w:val="center"/>
              <w:rPr>
                <w:rFonts w:cstheme="minorHAnsi"/>
                <w:szCs w:val="20"/>
              </w:rPr>
            </w:pPr>
          </w:p>
        </w:tc>
        <w:tc>
          <w:tcPr>
            <w:tcW w:w="1103" w:type="dxa"/>
          </w:tcPr>
          <w:p w14:paraId="442BFA29" w14:textId="77777777" w:rsidR="0061524D" w:rsidRPr="00283A38" w:rsidRDefault="0061524D" w:rsidP="0017445F">
            <w:pPr>
              <w:jc w:val="center"/>
              <w:rPr>
                <w:rFonts w:cstheme="minorHAnsi"/>
                <w:szCs w:val="20"/>
              </w:rPr>
            </w:pPr>
          </w:p>
        </w:tc>
      </w:tr>
      <w:tr w:rsidR="0061524D" w:rsidRPr="00487927" w14:paraId="0D336415" w14:textId="39742E7D" w:rsidTr="0061524D">
        <w:tc>
          <w:tcPr>
            <w:tcW w:w="1255" w:type="dxa"/>
          </w:tcPr>
          <w:p w14:paraId="484091E7" w14:textId="071A6E6E" w:rsidR="0061524D" w:rsidRDefault="0061524D" w:rsidP="0017445F">
            <w:pPr>
              <w:jc w:val="center"/>
              <w:rPr>
                <w:szCs w:val="20"/>
              </w:rPr>
            </w:pPr>
            <w:r>
              <w:rPr>
                <w:szCs w:val="20"/>
              </w:rPr>
              <w:t>2007</w:t>
            </w:r>
            <w:r w:rsidRPr="00283A38">
              <w:rPr>
                <w:szCs w:val="20"/>
              </w:rPr>
              <w:t>_0</w:t>
            </w:r>
            <w:r>
              <w:rPr>
                <w:szCs w:val="20"/>
              </w:rPr>
              <w:t>1</w:t>
            </w:r>
          </w:p>
        </w:tc>
        <w:tc>
          <w:tcPr>
            <w:tcW w:w="990" w:type="dxa"/>
          </w:tcPr>
          <w:p w14:paraId="702A3384" w14:textId="0EA05029" w:rsidR="0061524D" w:rsidRPr="00283A38" w:rsidRDefault="0061524D" w:rsidP="0017445F">
            <w:pPr>
              <w:jc w:val="center"/>
              <w:rPr>
                <w:rFonts w:cstheme="minorHAnsi"/>
                <w:szCs w:val="20"/>
              </w:rPr>
            </w:pPr>
          </w:p>
        </w:tc>
        <w:tc>
          <w:tcPr>
            <w:tcW w:w="990" w:type="dxa"/>
          </w:tcPr>
          <w:p w14:paraId="1E073EAC" w14:textId="77777777" w:rsidR="0061524D" w:rsidRPr="00487927" w:rsidRDefault="0061524D" w:rsidP="0017445F">
            <w:pPr>
              <w:jc w:val="center"/>
              <w:rPr>
                <w:rFonts w:cstheme="minorHAnsi"/>
                <w:szCs w:val="20"/>
              </w:rPr>
            </w:pPr>
          </w:p>
        </w:tc>
        <w:tc>
          <w:tcPr>
            <w:tcW w:w="990" w:type="dxa"/>
          </w:tcPr>
          <w:p w14:paraId="16FC1FBC" w14:textId="77777777" w:rsidR="0061524D" w:rsidRPr="00487927" w:rsidRDefault="0061524D" w:rsidP="0017445F">
            <w:pPr>
              <w:jc w:val="center"/>
              <w:rPr>
                <w:rFonts w:cstheme="minorHAnsi"/>
                <w:szCs w:val="20"/>
              </w:rPr>
            </w:pPr>
          </w:p>
        </w:tc>
        <w:tc>
          <w:tcPr>
            <w:tcW w:w="990" w:type="dxa"/>
          </w:tcPr>
          <w:p w14:paraId="615A1B34" w14:textId="77777777" w:rsidR="0061524D" w:rsidRPr="00487927" w:rsidRDefault="0061524D" w:rsidP="0017445F">
            <w:pPr>
              <w:jc w:val="center"/>
              <w:rPr>
                <w:rFonts w:cstheme="minorHAnsi"/>
                <w:szCs w:val="20"/>
              </w:rPr>
            </w:pPr>
          </w:p>
        </w:tc>
        <w:tc>
          <w:tcPr>
            <w:tcW w:w="990" w:type="dxa"/>
          </w:tcPr>
          <w:p w14:paraId="58D284AA" w14:textId="77777777" w:rsidR="0061524D" w:rsidRPr="00487927" w:rsidRDefault="0061524D" w:rsidP="0017445F">
            <w:pPr>
              <w:jc w:val="center"/>
              <w:rPr>
                <w:rFonts w:cstheme="minorHAnsi"/>
                <w:szCs w:val="20"/>
              </w:rPr>
            </w:pPr>
          </w:p>
        </w:tc>
        <w:tc>
          <w:tcPr>
            <w:tcW w:w="990" w:type="dxa"/>
          </w:tcPr>
          <w:p w14:paraId="1F384161" w14:textId="77777777" w:rsidR="0061524D" w:rsidRPr="00487927" w:rsidRDefault="0061524D" w:rsidP="0017445F">
            <w:pPr>
              <w:jc w:val="center"/>
              <w:rPr>
                <w:rFonts w:cstheme="minorHAnsi"/>
                <w:szCs w:val="20"/>
              </w:rPr>
            </w:pPr>
          </w:p>
        </w:tc>
        <w:tc>
          <w:tcPr>
            <w:tcW w:w="1080" w:type="dxa"/>
          </w:tcPr>
          <w:p w14:paraId="4C30F4F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5E90AB8" w14:textId="77777777" w:rsidR="0061524D" w:rsidRPr="00283A38" w:rsidRDefault="0061524D" w:rsidP="0017445F">
            <w:pPr>
              <w:jc w:val="center"/>
              <w:rPr>
                <w:rFonts w:cstheme="minorHAnsi"/>
                <w:szCs w:val="20"/>
              </w:rPr>
            </w:pPr>
          </w:p>
        </w:tc>
        <w:tc>
          <w:tcPr>
            <w:tcW w:w="990" w:type="dxa"/>
          </w:tcPr>
          <w:p w14:paraId="64B3F14A" w14:textId="77777777" w:rsidR="0061524D" w:rsidRPr="00283A38" w:rsidRDefault="0061524D" w:rsidP="0017445F">
            <w:pPr>
              <w:jc w:val="center"/>
              <w:rPr>
                <w:rFonts w:cstheme="minorHAnsi"/>
                <w:szCs w:val="20"/>
              </w:rPr>
            </w:pPr>
          </w:p>
        </w:tc>
        <w:tc>
          <w:tcPr>
            <w:tcW w:w="1103" w:type="dxa"/>
          </w:tcPr>
          <w:p w14:paraId="712EEA15" w14:textId="77777777" w:rsidR="0061524D" w:rsidRPr="00283A38" w:rsidRDefault="0061524D" w:rsidP="0017445F">
            <w:pPr>
              <w:jc w:val="center"/>
              <w:rPr>
                <w:rFonts w:cstheme="minorHAnsi"/>
                <w:szCs w:val="20"/>
              </w:rPr>
            </w:pPr>
          </w:p>
        </w:tc>
        <w:tc>
          <w:tcPr>
            <w:tcW w:w="1103" w:type="dxa"/>
          </w:tcPr>
          <w:p w14:paraId="3928493A" w14:textId="77777777" w:rsidR="0061524D" w:rsidRPr="00283A38" w:rsidRDefault="0061524D" w:rsidP="0017445F">
            <w:pPr>
              <w:jc w:val="center"/>
              <w:rPr>
                <w:rFonts w:cstheme="minorHAnsi"/>
                <w:szCs w:val="20"/>
              </w:rPr>
            </w:pPr>
          </w:p>
        </w:tc>
      </w:tr>
      <w:tr w:rsidR="0061524D" w:rsidRPr="00487927" w14:paraId="4DFFDA21" w14:textId="1B743E61" w:rsidTr="0061524D">
        <w:tc>
          <w:tcPr>
            <w:tcW w:w="1255" w:type="dxa"/>
          </w:tcPr>
          <w:p w14:paraId="079328C3" w14:textId="301D25E8" w:rsidR="0061524D" w:rsidRDefault="0061524D" w:rsidP="0017445F">
            <w:pPr>
              <w:jc w:val="center"/>
              <w:rPr>
                <w:szCs w:val="20"/>
              </w:rPr>
            </w:pPr>
            <w:r>
              <w:rPr>
                <w:szCs w:val="20"/>
              </w:rPr>
              <w:t>2007</w:t>
            </w:r>
            <w:r w:rsidRPr="00283A38">
              <w:rPr>
                <w:szCs w:val="20"/>
              </w:rPr>
              <w:t>_0</w:t>
            </w:r>
            <w:r>
              <w:rPr>
                <w:szCs w:val="20"/>
              </w:rPr>
              <w:t>2</w:t>
            </w:r>
          </w:p>
        </w:tc>
        <w:tc>
          <w:tcPr>
            <w:tcW w:w="990" w:type="dxa"/>
          </w:tcPr>
          <w:p w14:paraId="338F7DFB" w14:textId="372FEC1E" w:rsidR="0061524D" w:rsidRPr="00283A38" w:rsidRDefault="0061524D" w:rsidP="0017445F">
            <w:pPr>
              <w:jc w:val="center"/>
              <w:rPr>
                <w:rFonts w:cstheme="minorHAnsi"/>
                <w:szCs w:val="20"/>
              </w:rPr>
            </w:pPr>
          </w:p>
        </w:tc>
        <w:tc>
          <w:tcPr>
            <w:tcW w:w="990" w:type="dxa"/>
          </w:tcPr>
          <w:p w14:paraId="22E0E86B" w14:textId="77777777" w:rsidR="0061524D" w:rsidRPr="00487927" w:rsidRDefault="0061524D" w:rsidP="0017445F">
            <w:pPr>
              <w:jc w:val="center"/>
              <w:rPr>
                <w:rFonts w:cstheme="minorHAnsi"/>
                <w:szCs w:val="20"/>
              </w:rPr>
            </w:pPr>
          </w:p>
        </w:tc>
        <w:tc>
          <w:tcPr>
            <w:tcW w:w="990" w:type="dxa"/>
          </w:tcPr>
          <w:p w14:paraId="2941095E" w14:textId="77777777" w:rsidR="0061524D" w:rsidRPr="00487927" w:rsidRDefault="0061524D" w:rsidP="0017445F">
            <w:pPr>
              <w:jc w:val="center"/>
              <w:rPr>
                <w:rFonts w:cstheme="minorHAnsi"/>
                <w:szCs w:val="20"/>
              </w:rPr>
            </w:pPr>
          </w:p>
        </w:tc>
        <w:tc>
          <w:tcPr>
            <w:tcW w:w="990" w:type="dxa"/>
          </w:tcPr>
          <w:p w14:paraId="3F113357" w14:textId="77777777" w:rsidR="0061524D" w:rsidRPr="00487927" w:rsidRDefault="0061524D" w:rsidP="0017445F">
            <w:pPr>
              <w:jc w:val="center"/>
              <w:rPr>
                <w:rFonts w:cstheme="minorHAnsi"/>
                <w:szCs w:val="20"/>
              </w:rPr>
            </w:pPr>
          </w:p>
        </w:tc>
        <w:tc>
          <w:tcPr>
            <w:tcW w:w="990" w:type="dxa"/>
          </w:tcPr>
          <w:p w14:paraId="11EB626E" w14:textId="77777777" w:rsidR="0061524D" w:rsidRPr="00487927" w:rsidRDefault="0061524D" w:rsidP="0017445F">
            <w:pPr>
              <w:jc w:val="center"/>
              <w:rPr>
                <w:rFonts w:cstheme="minorHAnsi"/>
                <w:szCs w:val="20"/>
              </w:rPr>
            </w:pPr>
          </w:p>
        </w:tc>
        <w:tc>
          <w:tcPr>
            <w:tcW w:w="990" w:type="dxa"/>
          </w:tcPr>
          <w:p w14:paraId="0E2BD6ED" w14:textId="77777777" w:rsidR="0061524D" w:rsidRPr="00487927" w:rsidRDefault="0061524D" w:rsidP="0017445F">
            <w:pPr>
              <w:jc w:val="center"/>
              <w:rPr>
                <w:rFonts w:cstheme="minorHAnsi"/>
                <w:szCs w:val="20"/>
              </w:rPr>
            </w:pPr>
          </w:p>
        </w:tc>
        <w:tc>
          <w:tcPr>
            <w:tcW w:w="1080" w:type="dxa"/>
          </w:tcPr>
          <w:p w14:paraId="42E1081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F3081A2" w14:textId="77777777" w:rsidR="0061524D" w:rsidRPr="00283A38" w:rsidRDefault="0061524D" w:rsidP="0017445F">
            <w:pPr>
              <w:jc w:val="center"/>
              <w:rPr>
                <w:rFonts w:cstheme="minorHAnsi"/>
                <w:szCs w:val="20"/>
              </w:rPr>
            </w:pPr>
          </w:p>
        </w:tc>
        <w:tc>
          <w:tcPr>
            <w:tcW w:w="990" w:type="dxa"/>
          </w:tcPr>
          <w:p w14:paraId="3C4AD5E0" w14:textId="77777777" w:rsidR="0061524D" w:rsidRPr="00283A38" w:rsidRDefault="0061524D" w:rsidP="0017445F">
            <w:pPr>
              <w:jc w:val="center"/>
              <w:rPr>
                <w:rFonts w:cstheme="minorHAnsi"/>
                <w:szCs w:val="20"/>
              </w:rPr>
            </w:pPr>
          </w:p>
        </w:tc>
        <w:tc>
          <w:tcPr>
            <w:tcW w:w="1103" w:type="dxa"/>
          </w:tcPr>
          <w:p w14:paraId="6BF7A9EF" w14:textId="77777777" w:rsidR="0061524D" w:rsidRPr="00283A38" w:rsidRDefault="0061524D" w:rsidP="0017445F">
            <w:pPr>
              <w:jc w:val="center"/>
              <w:rPr>
                <w:rFonts w:cstheme="minorHAnsi"/>
                <w:szCs w:val="20"/>
              </w:rPr>
            </w:pPr>
          </w:p>
        </w:tc>
        <w:tc>
          <w:tcPr>
            <w:tcW w:w="1103" w:type="dxa"/>
          </w:tcPr>
          <w:p w14:paraId="5589C6FC" w14:textId="77777777" w:rsidR="0061524D" w:rsidRPr="00283A38" w:rsidRDefault="0061524D" w:rsidP="0017445F">
            <w:pPr>
              <w:jc w:val="center"/>
              <w:rPr>
                <w:rFonts w:cstheme="minorHAnsi"/>
                <w:szCs w:val="20"/>
              </w:rPr>
            </w:pPr>
          </w:p>
        </w:tc>
      </w:tr>
      <w:tr w:rsidR="0061524D" w:rsidRPr="00487927" w14:paraId="05EA2DCF" w14:textId="6ECFDCBB" w:rsidTr="0061524D">
        <w:tc>
          <w:tcPr>
            <w:tcW w:w="1255" w:type="dxa"/>
          </w:tcPr>
          <w:p w14:paraId="6B600F49" w14:textId="703EE9E0" w:rsidR="0061524D" w:rsidRDefault="0061524D" w:rsidP="0017445F">
            <w:pPr>
              <w:jc w:val="center"/>
              <w:rPr>
                <w:szCs w:val="20"/>
              </w:rPr>
            </w:pPr>
            <w:r>
              <w:rPr>
                <w:szCs w:val="20"/>
              </w:rPr>
              <w:t>2008</w:t>
            </w:r>
            <w:r w:rsidRPr="00283A38">
              <w:rPr>
                <w:szCs w:val="20"/>
              </w:rPr>
              <w:t>_0</w:t>
            </w:r>
            <w:r>
              <w:rPr>
                <w:szCs w:val="20"/>
              </w:rPr>
              <w:t>1</w:t>
            </w:r>
          </w:p>
        </w:tc>
        <w:tc>
          <w:tcPr>
            <w:tcW w:w="990" w:type="dxa"/>
          </w:tcPr>
          <w:p w14:paraId="5F37418E" w14:textId="44821B38" w:rsidR="0061524D" w:rsidRPr="00283A38" w:rsidRDefault="0061524D" w:rsidP="0017445F">
            <w:pPr>
              <w:jc w:val="center"/>
              <w:rPr>
                <w:rFonts w:cstheme="minorHAnsi"/>
                <w:szCs w:val="20"/>
              </w:rPr>
            </w:pPr>
          </w:p>
        </w:tc>
        <w:tc>
          <w:tcPr>
            <w:tcW w:w="990" w:type="dxa"/>
          </w:tcPr>
          <w:p w14:paraId="65DABCED" w14:textId="77777777" w:rsidR="0061524D" w:rsidRPr="00487927" w:rsidRDefault="0061524D" w:rsidP="0017445F">
            <w:pPr>
              <w:jc w:val="center"/>
              <w:rPr>
                <w:rFonts w:cstheme="minorHAnsi"/>
                <w:szCs w:val="20"/>
              </w:rPr>
            </w:pPr>
          </w:p>
        </w:tc>
        <w:tc>
          <w:tcPr>
            <w:tcW w:w="990" w:type="dxa"/>
          </w:tcPr>
          <w:p w14:paraId="138EAFDC" w14:textId="77777777" w:rsidR="0061524D" w:rsidRPr="00487927" w:rsidRDefault="0061524D" w:rsidP="0017445F">
            <w:pPr>
              <w:jc w:val="center"/>
              <w:rPr>
                <w:rFonts w:cstheme="minorHAnsi"/>
                <w:szCs w:val="20"/>
              </w:rPr>
            </w:pPr>
          </w:p>
        </w:tc>
        <w:tc>
          <w:tcPr>
            <w:tcW w:w="990" w:type="dxa"/>
          </w:tcPr>
          <w:p w14:paraId="63FD43A4" w14:textId="77777777" w:rsidR="0061524D" w:rsidRPr="00487927" w:rsidRDefault="0061524D" w:rsidP="0017445F">
            <w:pPr>
              <w:jc w:val="center"/>
              <w:rPr>
                <w:rFonts w:cstheme="minorHAnsi"/>
                <w:szCs w:val="20"/>
              </w:rPr>
            </w:pPr>
          </w:p>
        </w:tc>
        <w:tc>
          <w:tcPr>
            <w:tcW w:w="990" w:type="dxa"/>
          </w:tcPr>
          <w:p w14:paraId="0618D7AD" w14:textId="77777777" w:rsidR="0061524D" w:rsidRPr="00487927" w:rsidRDefault="0061524D" w:rsidP="0017445F">
            <w:pPr>
              <w:jc w:val="center"/>
              <w:rPr>
                <w:rFonts w:cstheme="minorHAnsi"/>
                <w:szCs w:val="20"/>
              </w:rPr>
            </w:pPr>
          </w:p>
        </w:tc>
        <w:tc>
          <w:tcPr>
            <w:tcW w:w="990" w:type="dxa"/>
          </w:tcPr>
          <w:p w14:paraId="0216CD4F" w14:textId="77777777" w:rsidR="0061524D" w:rsidRPr="00487927" w:rsidRDefault="0061524D" w:rsidP="0017445F">
            <w:pPr>
              <w:jc w:val="center"/>
              <w:rPr>
                <w:rFonts w:cstheme="minorHAnsi"/>
                <w:szCs w:val="20"/>
              </w:rPr>
            </w:pPr>
          </w:p>
        </w:tc>
        <w:tc>
          <w:tcPr>
            <w:tcW w:w="1080" w:type="dxa"/>
          </w:tcPr>
          <w:p w14:paraId="3FCF11C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77F4C8F" w14:textId="77777777" w:rsidR="0061524D" w:rsidRPr="00283A38" w:rsidRDefault="0061524D" w:rsidP="0017445F">
            <w:pPr>
              <w:jc w:val="center"/>
              <w:rPr>
                <w:rFonts w:cstheme="minorHAnsi"/>
                <w:szCs w:val="20"/>
              </w:rPr>
            </w:pPr>
          </w:p>
        </w:tc>
        <w:tc>
          <w:tcPr>
            <w:tcW w:w="990" w:type="dxa"/>
          </w:tcPr>
          <w:p w14:paraId="6037E741" w14:textId="77777777" w:rsidR="0061524D" w:rsidRPr="00283A38" w:rsidRDefault="0061524D" w:rsidP="0017445F">
            <w:pPr>
              <w:jc w:val="center"/>
              <w:rPr>
                <w:rFonts w:cstheme="minorHAnsi"/>
                <w:szCs w:val="20"/>
              </w:rPr>
            </w:pPr>
          </w:p>
        </w:tc>
        <w:tc>
          <w:tcPr>
            <w:tcW w:w="1103" w:type="dxa"/>
          </w:tcPr>
          <w:p w14:paraId="6D2871CF" w14:textId="77777777" w:rsidR="0061524D" w:rsidRPr="00283A38" w:rsidRDefault="0061524D" w:rsidP="0017445F">
            <w:pPr>
              <w:jc w:val="center"/>
              <w:rPr>
                <w:rFonts w:cstheme="minorHAnsi"/>
                <w:szCs w:val="20"/>
              </w:rPr>
            </w:pPr>
          </w:p>
        </w:tc>
        <w:tc>
          <w:tcPr>
            <w:tcW w:w="1103" w:type="dxa"/>
          </w:tcPr>
          <w:p w14:paraId="3753DB22" w14:textId="77777777" w:rsidR="0061524D" w:rsidRPr="00283A38" w:rsidRDefault="0061524D" w:rsidP="0017445F">
            <w:pPr>
              <w:jc w:val="center"/>
              <w:rPr>
                <w:rFonts w:cstheme="minorHAnsi"/>
                <w:szCs w:val="20"/>
              </w:rPr>
            </w:pPr>
          </w:p>
        </w:tc>
      </w:tr>
      <w:tr w:rsidR="0061524D" w:rsidRPr="00487927" w14:paraId="1E4FDDC0" w14:textId="42512009" w:rsidTr="0061524D">
        <w:tc>
          <w:tcPr>
            <w:tcW w:w="1255" w:type="dxa"/>
          </w:tcPr>
          <w:p w14:paraId="03EC03E4" w14:textId="6564122C" w:rsidR="0061524D" w:rsidRDefault="0061524D" w:rsidP="0017445F">
            <w:pPr>
              <w:jc w:val="center"/>
              <w:rPr>
                <w:szCs w:val="20"/>
              </w:rPr>
            </w:pPr>
            <w:r>
              <w:rPr>
                <w:szCs w:val="20"/>
              </w:rPr>
              <w:t>2008</w:t>
            </w:r>
            <w:r w:rsidRPr="00283A38">
              <w:rPr>
                <w:szCs w:val="20"/>
              </w:rPr>
              <w:t>_0</w:t>
            </w:r>
            <w:r>
              <w:rPr>
                <w:szCs w:val="20"/>
              </w:rPr>
              <w:t>2</w:t>
            </w:r>
          </w:p>
        </w:tc>
        <w:tc>
          <w:tcPr>
            <w:tcW w:w="990" w:type="dxa"/>
          </w:tcPr>
          <w:p w14:paraId="105E0352" w14:textId="4E5B0D1B" w:rsidR="0061524D" w:rsidRPr="00283A38" w:rsidRDefault="0061524D" w:rsidP="0017445F">
            <w:pPr>
              <w:jc w:val="center"/>
              <w:rPr>
                <w:rFonts w:cstheme="minorHAnsi"/>
                <w:szCs w:val="20"/>
              </w:rPr>
            </w:pPr>
          </w:p>
        </w:tc>
        <w:tc>
          <w:tcPr>
            <w:tcW w:w="990" w:type="dxa"/>
          </w:tcPr>
          <w:p w14:paraId="01B20AD4" w14:textId="77777777" w:rsidR="0061524D" w:rsidRPr="00487927" w:rsidRDefault="0061524D" w:rsidP="0017445F">
            <w:pPr>
              <w:jc w:val="center"/>
              <w:rPr>
                <w:rFonts w:cstheme="minorHAnsi"/>
                <w:szCs w:val="20"/>
              </w:rPr>
            </w:pPr>
          </w:p>
        </w:tc>
        <w:tc>
          <w:tcPr>
            <w:tcW w:w="990" w:type="dxa"/>
          </w:tcPr>
          <w:p w14:paraId="265616AC" w14:textId="77777777" w:rsidR="0061524D" w:rsidRPr="00487927" w:rsidRDefault="0061524D" w:rsidP="0017445F">
            <w:pPr>
              <w:jc w:val="center"/>
              <w:rPr>
                <w:rFonts w:cstheme="minorHAnsi"/>
                <w:szCs w:val="20"/>
              </w:rPr>
            </w:pPr>
          </w:p>
        </w:tc>
        <w:tc>
          <w:tcPr>
            <w:tcW w:w="990" w:type="dxa"/>
          </w:tcPr>
          <w:p w14:paraId="4FB08C0B" w14:textId="77777777" w:rsidR="0061524D" w:rsidRPr="00487927" w:rsidRDefault="0061524D" w:rsidP="0017445F">
            <w:pPr>
              <w:jc w:val="center"/>
              <w:rPr>
                <w:rFonts w:cstheme="minorHAnsi"/>
                <w:szCs w:val="20"/>
              </w:rPr>
            </w:pPr>
          </w:p>
        </w:tc>
        <w:tc>
          <w:tcPr>
            <w:tcW w:w="990" w:type="dxa"/>
          </w:tcPr>
          <w:p w14:paraId="42F95E62" w14:textId="77777777" w:rsidR="0061524D" w:rsidRPr="00487927" w:rsidRDefault="0061524D" w:rsidP="0017445F">
            <w:pPr>
              <w:jc w:val="center"/>
              <w:rPr>
                <w:rFonts w:cstheme="minorHAnsi"/>
                <w:szCs w:val="20"/>
              </w:rPr>
            </w:pPr>
          </w:p>
        </w:tc>
        <w:tc>
          <w:tcPr>
            <w:tcW w:w="990" w:type="dxa"/>
          </w:tcPr>
          <w:p w14:paraId="73A6AE04" w14:textId="77777777" w:rsidR="0061524D" w:rsidRPr="00487927" w:rsidRDefault="0061524D" w:rsidP="0017445F">
            <w:pPr>
              <w:jc w:val="center"/>
              <w:rPr>
                <w:rFonts w:cstheme="minorHAnsi"/>
                <w:szCs w:val="20"/>
              </w:rPr>
            </w:pPr>
          </w:p>
        </w:tc>
        <w:tc>
          <w:tcPr>
            <w:tcW w:w="1080" w:type="dxa"/>
          </w:tcPr>
          <w:p w14:paraId="5C6EB62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0C71C13" w14:textId="77777777" w:rsidR="0061524D" w:rsidRPr="00283A38" w:rsidRDefault="0061524D" w:rsidP="0017445F">
            <w:pPr>
              <w:jc w:val="center"/>
              <w:rPr>
                <w:rFonts w:cstheme="minorHAnsi"/>
                <w:szCs w:val="20"/>
              </w:rPr>
            </w:pPr>
          </w:p>
        </w:tc>
        <w:tc>
          <w:tcPr>
            <w:tcW w:w="990" w:type="dxa"/>
          </w:tcPr>
          <w:p w14:paraId="791AD791" w14:textId="77777777" w:rsidR="0061524D" w:rsidRPr="00283A38" w:rsidRDefault="0061524D" w:rsidP="0017445F">
            <w:pPr>
              <w:jc w:val="center"/>
              <w:rPr>
                <w:rFonts w:cstheme="minorHAnsi"/>
                <w:szCs w:val="20"/>
              </w:rPr>
            </w:pPr>
          </w:p>
        </w:tc>
        <w:tc>
          <w:tcPr>
            <w:tcW w:w="1103" w:type="dxa"/>
          </w:tcPr>
          <w:p w14:paraId="619B7006" w14:textId="77777777" w:rsidR="0061524D" w:rsidRPr="00283A38" w:rsidRDefault="0061524D" w:rsidP="0017445F">
            <w:pPr>
              <w:jc w:val="center"/>
              <w:rPr>
                <w:rFonts w:cstheme="minorHAnsi"/>
                <w:szCs w:val="20"/>
              </w:rPr>
            </w:pPr>
          </w:p>
        </w:tc>
        <w:tc>
          <w:tcPr>
            <w:tcW w:w="1103" w:type="dxa"/>
          </w:tcPr>
          <w:p w14:paraId="3D46CBFE" w14:textId="77777777" w:rsidR="0061524D" w:rsidRPr="00283A38" w:rsidRDefault="0061524D" w:rsidP="0017445F">
            <w:pPr>
              <w:jc w:val="center"/>
              <w:rPr>
                <w:rFonts w:cstheme="minorHAnsi"/>
                <w:szCs w:val="20"/>
              </w:rPr>
            </w:pPr>
          </w:p>
        </w:tc>
      </w:tr>
      <w:tr w:rsidR="0061524D" w:rsidRPr="00487927" w14:paraId="6AFD957C" w14:textId="743F77E2" w:rsidTr="0061524D">
        <w:tc>
          <w:tcPr>
            <w:tcW w:w="1255" w:type="dxa"/>
          </w:tcPr>
          <w:p w14:paraId="78FADCD2" w14:textId="4012317D" w:rsidR="0061524D" w:rsidRDefault="0061524D" w:rsidP="0017445F">
            <w:pPr>
              <w:jc w:val="center"/>
              <w:rPr>
                <w:szCs w:val="20"/>
              </w:rPr>
            </w:pPr>
            <w:r>
              <w:rPr>
                <w:szCs w:val="20"/>
              </w:rPr>
              <w:t>2008</w:t>
            </w:r>
            <w:r w:rsidRPr="00283A38">
              <w:rPr>
                <w:szCs w:val="20"/>
              </w:rPr>
              <w:t>_0</w:t>
            </w:r>
            <w:r>
              <w:rPr>
                <w:szCs w:val="20"/>
              </w:rPr>
              <w:t>3</w:t>
            </w:r>
          </w:p>
        </w:tc>
        <w:tc>
          <w:tcPr>
            <w:tcW w:w="990" w:type="dxa"/>
          </w:tcPr>
          <w:p w14:paraId="4AF66ED5" w14:textId="1612B5E1" w:rsidR="0061524D" w:rsidRPr="00283A38" w:rsidRDefault="0061524D" w:rsidP="0017445F">
            <w:pPr>
              <w:jc w:val="center"/>
              <w:rPr>
                <w:rFonts w:cstheme="minorHAnsi"/>
                <w:szCs w:val="20"/>
              </w:rPr>
            </w:pPr>
          </w:p>
        </w:tc>
        <w:tc>
          <w:tcPr>
            <w:tcW w:w="990" w:type="dxa"/>
          </w:tcPr>
          <w:p w14:paraId="6B06B5AC" w14:textId="77777777" w:rsidR="0061524D" w:rsidRPr="00487927" w:rsidRDefault="0061524D" w:rsidP="0017445F">
            <w:pPr>
              <w:jc w:val="center"/>
              <w:rPr>
                <w:rFonts w:cstheme="minorHAnsi"/>
                <w:szCs w:val="20"/>
              </w:rPr>
            </w:pPr>
          </w:p>
        </w:tc>
        <w:tc>
          <w:tcPr>
            <w:tcW w:w="990" w:type="dxa"/>
          </w:tcPr>
          <w:p w14:paraId="7B746E95" w14:textId="77777777" w:rsidR="0061524D" w:rsidRPr="00487927" w:rsidRDefault="0061524D" w:rsidP="0017445F">
            <w:pPr>
              <w:jc w:val="center"/>
              <w:rPr>
                <w:rFonts w:cstheme="minorHAnsi"/>
                <w:szCs w:val="20"/>
              </w:rPr>
            </w:pPr>
          </w:p>
        </w:tc>
        <w:tc>
          <w:tcPr>
            <w:tcW w:w="990" w:type="dxa"/>
          </w:tcPr>
          <w:p w14:paraId="3CC347EF" w14:textId="77777777" w:rsidR="0061524D" w:rsidRPr="00487927" w:rsidRDefault="0061524D" w:rsidP="0017445F">
            <w:pPr>
              <w:jc w:val="center"/>
              <w:rPr>
                <w:rFonts w:cstheme="minorHAnsi"/>
                <w:szCs w:val="20"/>
              </w:rPr>
            </w:pPr>
          </w:p>
        </w:tc>
        <w:tc>
          <w:tcPr>
            <w:tcW w:w="990" w:type="dxa"/>
          </w:tcPr>
          <w:p w14:paraId="2AAB74C4" w14:textId="77777777" w:rsidR="0061524D" w:rsidRPr="00487927" w:rsidRDefault="0061524D" w:rsidP="0017445F">
            <w:pPr>
              <w:jc w:val="center"/>
              <w:rPr>
                <w:rFonts w:cstheme="minorHAnsi"/>
                <w:szCs w:val="20"/>
              </w:rPr>
            </w:pPr>
          </w:p>
        </w:tc>
        <w:tc>
          <w:tcPr>
            <w:tcW w:w="990" w:type="dxa"/>
          </w:tcPr>
          <w:p w14:paraId="0EAB4DFC" w14:textId="77777777" w:rsidR="0061524D" w:rsidRPr="00487927" w:rsidRDefault="0061524D" w:rsidP="0017445F">
            <w:pPr>
              <w:jc w:val="center"/>
              <w:rPr>
                <w:rFonts w:cstheme="minorHAnsi"/>
                <w:szCs w:val="20"/>
              </w:rPr>
            </w:pPr>
          </w:p>
        </w:tc>
        <w:tc>
          <w:tcPr>
            <w:tcW w:w="1080" w:type="dxa"/>
          </w:tcPr>
          <w:p w14:paraId="5CDB7AA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A5D0ABB" w14:textId="77777777" w:rsidR="0061524D" w:rsidRPr="00283A38" w:rsidRDefault="0061524D" w:rsidP="0017445F">
            <w:pPr>
              <w:jc w:val="center"/>
              <w:rPr>
                <w:rFonts w:cstheme="minorHAnsi"/>
                <w:szCs w:val="20"/>
              </w:rPr>
            </w:pPr>
          </w:p>
        </w:tc>
        <w:tc>
          <w:tcPr>
            <w:tcW w:w="990" w:type="dxa"/>
          </w:tcPr>
          <w:p w14:paraId="6B674AD0" w14:textId="77777777" w:rsidR="0061524D" w:rsidRPr="00283A38" w:rsidRDefault="0061524D" w:rsidP="0017445F">
            <w:pPr>
              <w:jc w:val="center"/>
              <w:rPr>
                <w:rFonts w:cstheme="minorHAnsi"/>
                <w:szCs w:val="20"/>
              </w:rPr>
            </w:pPr>
          </w:p>
        </w:tc>
        <w:tc>
          <w:tcPr>
            <w:tcW w:w="1103" w:type="dxa"/>
          </w:tcPr>
          <w:p w14:paraId="70274BE3" w14:textId="77777777" w:rsidR="0061524D" w:rsidRPr="00283A38" w:rsidRDefault="0061524D" w:rsidP="0017445F">
            <w:pPr>
              <w:jc w:val="center"/>
              <w:rPr>
                <w:rFonts w:cstheme="minorHAnsi"/>
                <w:szCs w:val="20"/>
              </w:rPr>
            </w:pPr>
          </w:p>
        </w:tc>
        <w:tc>
          <w:tcPr>
            <w:tcW w:w="1103" w:type="dxa"/>
          </w:tcPr>
          <w:p w14:paraId="41E70081" w14:textId="77777777" w:rsidR="0061524D" w:rsidRPr="00283A38" w:rsidRDefault="0061524D" w:rsidP="0017445F">
            <w:pPr>
              <w:jc w:val="center"/>
              <w:rPr>
                <w:rFonts w:cstheme="minorHAnsi"/>
                <w:szCs w:val="20"/>
              </w:rPr>
            </w:pPr>
          </w:p>
        </w:tc>
      </w:tr>
      <w:tr w:rsidR="0061524D" w:rsidRPr="00487927" w14:paraId="1BB5D277" w14:textId="6B13F701" w:rsidTr="0061524D">
        <w:tc>
          <w:tcPr>
            <w:tcW w:w="1255" w:type="dxa"/>
          </w:tcPr>
          <w:p w14:paraId="1D5CAC10" w14:textId="6E3A846A" w:rsidR="0061524D" w:rsidRDefault="0061524D" w:rsidP="0017445F">
            <w:pPr>
              <w:jc w:val="center"/>
              <w:rPr>
                <w:szCs w:val="20"/>
              </w:rPr>
            </w:pPr>
            <w:r>
              <w:rPr>
                <w:szCs w:val="20"/>
              </w:rPr>
              <w:lastRenderedPageBreak/>
              <w:t>2008</w:t>
            </w:r>
            <w:r w:rsidRPr="00283A38">
              <w:rPr>
                <w:szCs w:val="20"/>
              </w:rPr>
              <w:t>_0</w:t>
            </w:r>
            <w:r>
              <w:rPr>
                <w:szCs w:val="20"/>
              </w:rPr>
              <w:t>4</w:t>
            </w:r>
          </w:p>
        </w:tc>
        <w:tc>
          <w:tcPr>
            <w:tcW w:w="990" w:type="dxa"/>
          </w:tcPr>
          <w:p w14:paraId="07419897" w14:textId="66D82FE2" w:rsidR="0061524D" w:rsidRPr="00283A38" w:rsidRDefault="0061524D" w:rsidP="0017445F">
            <w:pPr>
              <w:jc w:val="center"/>
              <w:rPr>
                <w:rFonts w:cstheme="minorHAnsi"/>
                <w:szCs w:val="20"/>
              </w:rPr>
            </w:pPr>
          </w:p>
        </w:tc>
        <w:tc>
          <w:tcPr>
            <w:tcW w:w="990" w:type="dxa"/>
          </w:tcPr>
          <w:p w14:paraId="7A8783DC" w14:textId="77777777" w:rsidR="0061524D" w:rsidRPr="00487927" w:rsidRDefault="0061524D" w:rsidP="0017445F">
            <w:pPr>
              <w:jc w:val="center"/>
              <w:rPr>
                <w:rFonts w:cstheme="minorHAnsi"/>
                <w:szCs w:val="20"/>
              </w:rPr>
            </w:pPr>
          </w:p>
        </w:tc>
        <w:tc>
          <w:tcPr>
            <w:tcW w:w="990" w:type="dxa"/>
          </w:tcPr>
          <w:p w14:paraId="3BDA992A" w14:textId="77777777" w:rsidR="0061524D" w:rsidRPr="00487927" w:rsidRDefault="0061524D" w:rsidP="0017445F">
            <w:pPr>
              <w:jc w:val="center"/>
              <w:rPr>
                <w:rFonts w:cstheme="minorHAnsi"/>
                <w:szCs w:val="20"/>
              </w:rPr>
            </w:pPr>
          </w:p>
        </w:tc>
        <w:tc>
          <w:tcPr>
            <w:tcW w:w="990" w:type="dxa"/>
          </w:tcPr>
          <w:p w14:paraId="4C32BF0B" w14:textId="77777777" w:rsidR="0061524D" w:rsidRPr="00487927" w:rsidRDefault="0061524D" w:rsidP="0017445F">
            <w:pPr>
              <w:jc w:val="center"/>
              <w:rPr>
                <w:rFonts w:cstheme="minorHAnsi"/>
                <w:szCs w:val="20"/>
              </w:rPr>
            </w:pPr>
          </w:p>
        </w:tc>
        <w:tc>
          <w:tcPr>
            <w:tcW w:w="990" w:type="dxa"/>
          </w:tcPr>
          <w:p w14:paraId="51D7DA38" w14:textId="77777777" w:rsidR="0061524D" w:rsidRPr="00487927" w:rsidRDefault="0061524D" w:rsidP="0017445F">
            <w:pPr>
              <w:jc w:val="center"/>
              <w:rPr>
                <w:rFonts w:cstheme="minorHAnsi"/>
                <w:szCs w:val="20"/>
              </w:rPr>
            </w:pPr>
          </w:p>
        </w:tc>
        <w:tc>
          <w:tcPr>
            <w:tcW w:w="990" w:type="dxa"/>
          </w:tcPr>
          <w:p w14:paraId="60DB6C49" w14:textId="77777777" w:rsidR="0061524D" w:rsidRPr="00487927" w:rsidRDefault="0061524D" w:rsidP="0017445F">
            <w:pPr>
              <w:jc w:val="center"/>
              <w:rPr>
                <w:rFonts w:cstheme="minorHAnsi"/>
                <w:szCs w:val="20"/>
              </w:rPr>
            </w:pPr>
          </w:p>
        </w:tc>
        <w:tc>
          <w:tcPr>
            <w:tcW w:w="1080" w:type="dxa"/>
          </w:tcPr>
          <w:p w14:paraId="5CD6137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2D18303" w14:textId="77777777" w:rsidR="0061524D" w:rsidRPr="00283A38" w:rsidRDefault="0061524D" w:rsidP="0017445F">
            <w:pPr>
              <w:jc w:val="center"/>
              <w:rPr>
                <w:rFonts w:cstheme="minorHAnsi"/>
                <w:szCs w:val="20"/>
              </w:rPr>
            </w:pPr>
          </w:p>
        </w:tc>
        <w:tc>
          <w:tcPr>
            <w:tcW w:w="990" w:type="dxa"/>
          </w:tcPr>
          <w:p w14:paraId="54784831" w14:textId="77777777" w:rsidR="0061524D" w:rsidRPr="00283A38" w:rsidRDefault="0061524D" w:rsidP="0017445F">
            <w:pPr>
              <w:jc w:val="center"/>
              <w:rPr>
                <w:rFonts w:cstheme="minorHAnsi"/>
                <w:szCs w:val="20"/>
              </w:rPr>
            </w:pPr>
          </w:p>
        </w:tc>
        <w:tc>
          <w:tcPr>
            <w:tcW w:w="1103" w:type="dxa"/>
          </w:tcPr>
          <w:p w14:paraId="7C53A58E" w14:textId="77777777" w:rsidR="0061524D" w:rsidRPr="00283A38" w:rsidRDefault="0061524D" w:rsidP="0017445F">
            <w:pPr>
              <w:jc w:val="center"/>
              <w:rPr>
                <w:rFonts w:cstheme="minorHAnsi"/>
                <w:szCs w:val="20"/>
              </w:rPr>
            </w:pPr>
          </w:p>
        </w:tc>
        <w:tc>
          <w:tcPr>
            <w:tcW w:w="1103" w:type="dxa"/>
          </w:tcPr>
          <w:p w14:paraId="77F7E23D" w14:textId="77777777" w:rsidR="0061524D" w:rsidRPr="00283A38" w:rsidRDefault="0061524D" w:rsidP="0017445F">
            <w:pPr>
              <w:jc w:val="center"/>
              <w:rPr>
                <w:rFonts w:cstheme="minorHAnsi"/>
                <w:szCs w:val="20"/>
              </w:rPr>
            </w:pPr>
          </w:p>
        </w:tc>
      </w:tr>
      <w:tr w:rsidR="0061524D" w:rsidRPr="00487927" w14:paraId="6F2F12A5" w14:textId="2A729D34" w:rsidTr="0061524D">
        <w:tc>
          <w:tcPr>
            <w:tcW w:w="1255" w:type="dxa"/>
          </w:tcPr>
          <w:p w14:paraId="2957D9FA" w14:textId="7881027B" w:rsidR="0061524D" w:rsidRDefault="0061524D" w:rsidP="0017445F">
            <w:pPr>
              <w:jc w:val="center"/>
              <w:rPr>
                <w:szCs w:val="20"/>
              </w:rPr>
            </w:pPr>
            <w:r>
              <w:rPr>
                <w:szCs w:val="20"/>
              </w:rPr>
              <w:t>2008</w:t>
            </w:r>
            <w:r w:rsidRPr="00283A38">
              <w:rPr>
                <w:szCs w:val="20"/>
              </w:rPr>
              <w:t>_0</w:t>
            </w:r>
            <w:r>
              <w:rPr>
                <w:szCs w:val="20"/>
              </w:rPr>
              <w:t>5</w:t>
            </w:r>
          </w:p>
        </w:tc>
        <w:tc>
          <w:tcPr>
            <w:tcW w:w="990" w:type="dxa"/>
          </w:tcPr>
          <w:p w14:paraId="2A520EE2" w14:textId="0EB1E552" w:rsidR="0061524D" w:rsidRPr="00283A38" w:rsidRDefault="0061524D" w:rsidP="0017445F">
            <w:pPr>
              <w:jc w:val="center"/>
              <w:rPr>
                <w:rFonts w:cstheme="minorHAnsi"/>
                <w:szCs w:val="20"/>
              </w:rPr>
            </w:pPr>
          </w:p>
        </w:tc>
        <w:tc>
          <w:tcPr>
            <w:tcW w:w="990" w:type="dxa"/>
          </w:tcPr>
          <w:p w14:paraId="2911BD62" w14:textId="77777777" w:rsidR="0061524D" w:rsidRPr="00487927" w:rsidRDefault="0061524D" w:rsidP="0017445F">
            <w:pPr>
              <w:jc w:val="center"/>
              <w:rPr>
                <w:rFonts w:cstheme="minorHAnsi"/>
                <w:szCs w:val="20"/>
              </w:rPr>
            </w:pPr>
          </w:p>
        </w:tc>
        <w:tc>
          <w:tcPr>
            <w:tcW w:w="990" w:type="dxa"/>
          </w:tcPr>
          <w:p w14:paraId="289B24CE" w14:textId="77777777" w:rsidR="0061524D" w:rsidRPr="00487927" w:rsidRDefault="0061524D" w:rsidP="0017445F">
            <w:pPr>
              <w:jc w:val="center"/>
              <w:rPr>
                <w:rFonts w:cstheme="minorHAnsi"/>
                <w:szCs w:val="20"/>
              </w:rPr>
            </w:pPr>
          </w:p>
        </w:tc>
        <w:tc>
          <w:tcPr>
            <w:tcW w:w="990" w:type="dxa"/>
          </w:tcPr>
          <w:p w14:paraId="62DFC242" w14:textId="77777777" w:rsidR="0061524D" w:rsidRPr="00487927" w:rsidRDefault="0061524D" w:rsidP="0017445F">
            <w:pPr>
              <w:jc w:val="center"/>
              <w:rPr>
                <w:rFonts w:cstheme="minorHAnsi"/>
                <w:szCs w:val="20"/>
              </w:rPr>
            </w:pPr>
          </w:p>
        </w:tc>
        <w:tc>
          <w:tcPr>
            <w:tcW w:w="990" w:type="dxa"/>
          </w:tcPr>
          <w:p w14:paraId="3D2C4C7F" w14:textId="77777777" w:rsidR="0061524D" w:rsidRPr="00487927" w:rsidRDefault="0061524D" w:rsidP="0017445F">
            <w:pPr>
              <w:jc w:val="center"/>
              <w:rPr>
                <w:rFonts w:cstheme="minorHAnsi"/>
                <w:szCs w:val="20"/>
              </w:rPr>
            </w:pPr>
          </w:p>
        </w:tc>
        <w:tc>
          <w:tcPr>
            <w:tcW w:w="990" w:type="dxa"/>
          </w:tcPr>
          <w:p w14:paraId="677F7AE7" w14:textId="77777777" w:rsidR="0061524D" w:rsidRPr="00487927" w:rsidRDefault="0061524D" w:rsidP="0017445F">
            <w:pPr>
              <w:jc w:val="center"/>
              <w:rPr>
                <w:rFonts w:cstheme="minorHAnsi"/>
                <w:szCs w:val="20"/>
              </w:rPr>
            </w:pPr>
          </w:p>
        </w:tc>
        <w:tc>
          <w:tcPr>
            <w:tcW w:w="1080" w:type="dxa"/>
          </w:tcPr>
          <w:p w14:paraId="209AD6C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399174B" w14:textId="77777777" w:rsidR="0061524D" w:rsidRPr="00283A38" w:rsidRDefault="0061524D" w:rsidP="0017445F">
            <w:pPr>
              <w:jc w:val="center"/>
              <w:rPr>
                <w:rFonts w:cstheme="minorHAnsi"/>
                <w:szCs w:val="20"/>
              </w:rPr>
            </w:pPr>
          </w:p>
        </w:tc>
        <w:tc>
          <w:tcPr>
            <w:tcW w:w="990" w:type="dxa"/>
          </w:tcPr>
          <w:p w14:paraId="4BC392EF" w14:textId="77777777" w:rsidR="0061524D" w:rsidRPr="00283A38" w:rsidRDefault="0061524D" w:rsidP="0017445F">
            <w:pPr>
              <w:jc w:val="center"/>
              <w:rPr>
                <w:rFonts w:cstheme="minorHAnsi"/>
                <w:szCs w:val="20"/>
              </w:rPr>
            </w:pPr>
          </w:p>
        </w:tc>
        <w:tc>
          <w:tcPr>
            <w:tcW w:w="1103" w:type="dxa"/>
          </w:tcPr>
          <w:p w14:paraId="0863FB2A" w14:textId="77777777" w:rsidR="0061524D" w:rsidRPr="00283A38" w:rsidRDefault="0061524D" w:rsidP="0017445F">
            <w:pPr>
              <w:jc w:val="center"/>
              <w:rPr>
                <w:rFonts w:cstheme="minorHAnsi"/>
                <w:szCs w:val="20"/>
              </w:rPr>
            </w:pPr>
          </w:p>
        </w:tc>
        <w:tc>
          <w:tcPr>
            <w:tcW w:w="1103" w:type="dxa"/>
          </w:tcPr>
          <w:p w14:paraId="0A05A92A" w14:textId="77777777" w:rsidR="0061524D" w:rsidRPr="00283A38" w:rsidRDefault="0061524D" w:rsidP="0017445F">
            <w:pPr>
              <w:jc w:val="center"/>
              <w:rPr>
                <w:rFonts w:cstheme="minorHAnsi"/>
                <w:szCs w:val="20"/>
              </w:rPr>
            </w:pPr>
          </w:p>
        </w:tc>
      </w:tr>
      <w:tr w:rsidR="0061524D" w:rsidRPr="00487927" w14:paraId="0DDE1D8E" w14:textId="23F59BE3" w:rsidTr="0061524D">
        <w:tc>
          <w:tcPr>
            <w:tcW w:w="1255" w:type="dxa"/>
          </w:tcPr>
          <w:p w14:paraId="7BEB292B" w14:textId="4DA5D836" w:rsidR="0061524D" w:rsidRDefault="0061524D" w:rsidP="0017445F">
            <w:pPr>
              <w:jc w:val="center"/>
              <w:rPr>
                <w:szCs w:val="20"/>
              </w:rPr>
            </w:pPr>
            <w:r>
              <w:rPr>
                <w:szCs w:val="20"/>
              </w:rPr>
              <w:t>2009</w:t>
            </w:r>
            <w:r w:rsidRPr="00283A38">
              <w:rPr>
                <w:szCs w:val="20"/>
              </w:rPr>
              <w:t>_0</w:t>
            </w:r>
            <w:r>
              <w:rPr>
                <w:szCs w:val="20"/>
              </w:rPr>
              <w:t>1</w:t>
            </w:r>
          </w:p>
        </w:tc>
        <w:tc>
          <w:tcPr>
            <w:tcW w:w="990" w:type="dxa"/>
          </w:tcPr>
          <w:p w14:paraId="07973FC0" w14:textId="59B723B3" w:rsidR="0061524D" w:rsidRPr="00283A38" w:rsidRDefault="0061524D" w:rsidP="0017445F">
            <w:pPr>
              <w:jc w:val="center"/>
              <w:rPr>
                <w:rFonts w:cstheme="minorHAnsi"/>
                <w:szCs w:val="20"/>
              </w:rPr>
            </w:pPr>
          </w:p>
        </w:tc>
        <w:tc>
          <w:tcPr>
            <w:tcW w:w="990" w:type="dxa"/>
          </w:tcPr>
          <w:p w14:paraId="5075563B" w14:textId="77777777" w:rsidR="0061524D" w:rsidRPr="00487927" w:rsidRDefault="0061524D" w:rsidP="0017445F">
            <w:pPr>
              <w:jc w:val="center"/>
              <w:rPr>
                <w:rFonts w:cstheme="minorHAnsi"/>
                <w:szCs w:val="20"/>
              </w:rPr>
            </w:pPr>
          </w:p>
        </w:tc>
        <w:tc>
          <w:tcPr>
            <w:tcW w:w="990" w:type="dxa"/>
          </w:tcPr>
          <w:p w14:paraId="4079F917" w14:textId="77777777" w:rsidR="0061524D" w:rsidRPr="00487927" w:rsidRDefault="0061524D" w:rsidP="0017445F">
            <w:pPr>
              <w:jc w:val="center"/>
              <w:rPr>
                <w:rFonts w:cstheme="minorHAnsi"/>
                <w:szCs w:val="20"/>
              </w:rPr>
            </w:pPr>
          </w:p>
        </w:tc>
        <w:tc>
          <w:tcPr>
            <w:tcW w:w="990" w:type="dxa"/>
          </w:tcPr>
          <w:p w14:paraId="2255B129" w14:textId="77777777" w:rsidR="0061524D" w:rsidRPr="00487927" w:rsidRDefault="0061524D" w:rsidP="0017445F">
            <w:pPr>
              <w:jc w:val="center"/>
              <w:rPr>
                <w:rFonts w:cstheme="minorHAnsi"/>
                <w:szCs w:val="20"/>
              </w:rPr>
            </w:pPr>
          </w:p>
        </w:tc>
        <w:tc>
          <w:tcPr>
            <w:tcW w:w="990" w:type="dxa"/>
          </w:tcPr>
          <w:p w14:paraId="4C7A4883" w14:textId="77777777" w:rsidR="0061524D" w:rsidRPr="00487927" w:rsidRDefault="0061524D" w:rsidP="0017445F">
            <w:pPr>
              <w:jc w:val="center"/>
              <w:rPr>
                <w:rFonts w:cstheme="minorHAnsi"/>
                <w:szCs w:val="20"/>
              </w:rPr>
            </w:pPr>
          </w:p>
        </w:tc>
        <w:tc>
          <w:tcPr>
            <w:tcW w:w="990" w:type="dxa"/>
          </w:tcPr>
          <w:p w14:paraId="0A3CA289" w14:textId="77777777" w:rsidR="0061524D" w:rsidRPr="00487927" w:rsidRDefault="0061524D" w:rsidP="0017445F">
            <w:pPr>
              <w:jc w:val="center"/>
              <w:rPr>
                <w:rFonts w:cstheme="minorHAnsi"/>
                <w:szCs w:val="20"/>
              </w:rPr>
            </w:pPr>
          </w:p>
        </w:tc>
        <w:tc>
          <w:tcPr>
            <w:tcW w:w="1080" w:type="dxa"/>
          </w:tcPr>
          <w:p w14:paraId="5334062F"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3CDFCB1" w14:textId="77777777" w:rsidR="0061524D" w:rsidRPr="00283A38" w:rsidRDefault="0061524D" w:rsidP="0017445F">
            <w:pPr>
              <w:jc w:val="center"/>
              <w:rPr>
                <w:rFonts w:cstheme="minorHAnsi"/>
                <w:szCs w:val="20"/>
              </w:rPr>
            </w:pPr>
          </w:p>
        </w:tc>
        <w:tc>
          <w:tcPr>
            <w:tcW w:w="990" w:type="dxa"/>
          </w:tcPr>
          <w:p w14:paraId="04505973" w14:textId="77777777" w:rsidR="0061524D" w:rsidRPr="00283A38" w:rsidRDefault="0061524D" w:rsidP="0017445F">
            <w:pPr>
              <w:jc w:val="center"/>
              <w:rPr>
                <w:rFonts w:cstheme="minorHAnsi"/>
                <w:szCs w:val="20"/>
              </w:rPr>
            </w:pPr>
          </w:p>
        </w:tc>
        <w:tc>
          <w:tcPr>
            <w:tcW w:w="1103" w:type="dxa"/>
          </w:tcPr>
          <w:p w14:paraId="6CDA8AC1" w14:textId="77777777" w:rsidR="0061524D" w:rsidRPr="00283A38" w:rsidRDefault="0061524D" w:rsidP="0017445F">
            <w:pPr>
              <w:jc w:val="center"/>
              <w:rPr>
                <w:rFonts w:cstheme="minorHAnsi"/>
                <w:szCs w:val="20"/>
              </w:rPr>
            </w:pPr>
          </w:p>
        </w:tc>
        <w:tc>
          <w:tcPr>
            <w:tcW w:w="1103" w:type="dxa"/>
          </w:tcPr>
          <w:p w14:paraId="206A0FDC" w14:textId="77777777" w:rsidR="0061524D" w:rsidRPr="00283A38" w:rsidRDefault="0061524D" w:rsidP="0017445F">
            <w:pPr>
              <w:jc w:val="center"/>
              <w:rPr>
                <w:rFonts w:cstheme="minorHAnsi"/>
                <w:szCs w:val="20"/>
              </w:rPr>
            </w:pPr>
          </w:p>
        </w:tc>
      </w:tr>
      <w:tr w:rsidR="0061524D" w:rsidRPr="00487927" w14:paraId="52E2C3CF" w14:textId="5AC7EE6F" w:rsidTr="0061524D">
        <w:tc>
          <w:tcPr>
            <w:tcW w:w="1255" w:type="dxa"/>
          </w:tcPr>
          <w:p w14:paraId="1D209A51" w14:textId="34DB8943" w:rsidR="0061524D" w:rsidRDefault="0061524D" w:rsidP="0017445F">
            <w:pPr>
              <w:jc w:val="center"/>
              <w:rPr>
                <w:szCs w:val="20"/>
              </w:rPr>
            </w:pPr>
            <w:r>
              <w:rPr>
                <w:szCs w:val="20"/>
              </w:rPr>
              <w:t>2009</w:t>
            </w:r>
            <w:r w:rsidRPr="00283A38">
              <w:rPr>
                <w:szCs w:val="20"/>
              </w:rPr>
              <w:t>_0</w:t>
            </w:r>
            <w:r>
              <w:rPr>
                <w:szCs w:val="20"/>
              </w:rPr>
              <w:t>2</w:t>
            </w:r>
          </w:p>
        </w:tc>
        <w:tc>
          <w:tcPr>
            <w:tcW w:w="990" w:type="dxa"/>
          </w:tcPr>
          <w:p w14:paraId="06CCE514" w14:textId="61E16A9C" w:rsidR="0061524D" w:rsidRPr="00283A38" w:rsidRDefault="0061524D" w:rsidP="0017445F">
            <w:pPr>
              <w:jc w:val="center"/>
              <w:rPr>
                <w:rFonts w:cstheme="minorHAnsi"/>
                <w:szCs w:val="20"/>
              </w:rPr>
            </w:pPr>
          </w:p>
        </w:tc>
        <w:tc>
          <w:tcPr>
            <w:tcW w:w="990" w:type="dxa"/>
          </w:tcPr>
          <w:p w14:paraId="7D7CE6F6" w14:textId="77777777" w:rsidR="0061524D" w:rsidRPr="00487927" w:rsidRDefault="0061524D" w:rsidP="0017445F">
            <w:pPr>
              <w:jc w:val="center"/>
              <w:rPr>
                <w:rFonts w:cstheme="minorHAnsi"/>
                <w:szCs w:val="20"/>
              </w:rPr>
            </w:pPr>
          </w:p>
        </w:tc>
        <w:tc>
          <w:tcPr>
            <w:tcW w:w="990" w:type="dxa"/>
          </w:tcPr>
          <w:p w14:paraId="3BB55C23" w14:textId="77777777" w:rsidR="0061524D" w:rsidRPr="00487927" w:rsidRDefault="0061524D" w:rsidP="0017445F">
            <w:pPr>
              <w:jc w:val="center"/>
              <w:rPr>
                <w:rFonts w:cstheme="minorHAnsi"/>
                <w:szCs w:val="20"/>
              </w:rPr>
            </w:pPr>
          </w:p>
        </w:tc>
        <w:tc>
          <w:tcPr>
            <w:tcW w:w="990" w:type="dxa"/>
          </w:tcPr>
          <w:p w14:paraId="379C6C6E" w14:textId="77777777" w:rsidR="0061524D" w:rsidRPr="00487927" w:rsidRDefault="0061524D" w:rsidP="0017445F">
            <w:pPr>
              <w:jc w:val="center"/>
              <w:rPr>
                <w:rFonts w:cstheme="minorHAnsi"/>
                <w:szCs w:val="20"/>
              </w:rPr>
            </w:pPr>
          </w:p>
        </w:tc>
        <w:tc>
          <w:tcPr>
            <w:tcW w:w="990" w:type="dxa"/>
          </w:tcPr>
          <w:p w14:paraId="06F876E8" w14:textId="77777777" w:rsidR="0061524D" w:rsidRPr="00487927" w:rsidRDefault="0061524D" w:rsidP="0017445F">
            <w:pPr>
              <w:jc w:val="center"/>
              <w:rPr>
                <w:rFonts w:cstheme="minorHAnsi"/>
                <w:szCs w:val="20"/>
              </w:rPr>
            </w:pPr>
          </w:p>
        </w:tc>
        <w:tc>
          <w:tcPr>
            <w:tcW w:w="990" w:type="dxa"/>
          </w:tcPr>
          <w:p w14:paraId="04F64594" w14:textId="77777777" w:rsidR="0061524D" w:rsidRPr="00487927" w:rsidRDefault="0061524D" w:rsidP="0017445F">
            <w:pPr>
              <w:jc w:val="center"/>
              <w:rPr>
                <w:rFonts w:cstheme="minorHAnsi"/>
                <w:szCs w:val="20"/>
              </w:rPr>
            </w:pPr>
          </w:p>
        </w:tc>
        <w:tc>
          <w:tcPr>
            <w:tcW w:w="1080" w:type="dxa"/>
          </w:tcPr>
          <w:p w14:paraId="76D7E114"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ED532E5" w14:textId="77777777" w:rsidR="0061524D" w:rsidRPr="00283A38" w:rsidRDefault="0061524D" w:rsidP="0017445F">
            <w:pPr>
              <w:jc w:val="center"/>
              <w:rPr>
                <w:rFonts w:cstheme="minorHAnsi"/>
                <w:szCs w:val="20"/>
              </w:rPr>
            </w:pPr>
          </w:p>
        </w:tc>
        <w:tc>
          <w:tcPr>
            <w:tcW w:w="990" w:type="dxa"/>
          </w:tcPr>
          <w:p w14:paraId="00A8D565" w14:textId="77777777" w:rsidR="0061524D" w:rsidRPr="00283A38" w:rsidRDefault="0061524D" w:rsidP="0017445F">
            <w:pPr>
              <w:jc w:val="center"/>
              <w:rPr>
                <w:rFonts w:cstheme="minorHAnsi"/>
                <w:szCs w:val="20"/>
              </w:rPr>
            </w:pPr>
          </w:p>
        </w:tc>
        <w:tc>
          <w:tcPr>
            <w:tcW w:w="1103" w:type="dxa"/>
          </w:tcPr>
          <w:p w14:paraId="7486F131" w14:textId="77777777" w:rsidR="0061524D" w:rsidRPr="00283A38" w:rsidRDefault="0061524D" w:rsidP="0017445F">
            <w:pPr>
              <w:jc w:val="center"/>
              <w:rPr>
                <w:rFonts w:cstheme="minorHAnsi"/>
                <w:szCs w:val="20"/>
              </w:rPr>
            </w:pPr>
          </w:p>
        </w:tc>
        <w:tc>
          <w:tcPr>
            <w:tcW w:w="1103" w:type="dxa"/>
          </w:tcPr>
          <w:p w14:paraId="43130D5D" w14:textId="77777777" w:rsidR="0061524D" w:rsidRPr="00283A38" w:rsidRDefault="0061524D" w:rsidP="0017445F">
            <w:pPr>
              <w:jc w:val="center"/>
              <w:rPr>
                <w:rFonts w:cstheme="minorHAnsi"/>
                <w:szCs w:val="20"/>
              </w:rPr>
            </w:pPr>
          </w:p>
        </w:tc>
      </w:tr>
      <w:tr w:rsidR="0061524D" w:rsidRPr="00487927" w14:paraId="339BCE06" w14:textId="30908007" w:rsidTr="0061524D">
        <w:tc>
          <w:tcPr>
            <w:tcW w:w="1255" w:type="dxa"/>
          </w:tcPr>
          <w:p w14:paraId="64A998A3" w14:textId="244A152D" w:rsidR="0061524D" w:rsidRPr="00283A38" w:rsidRDefault="0061524D" w:rsidP="0017445F">
            <w:pPr>
              <w:jc w:val="center"/>
              <w:rPr>
                <w:szCs w:val="20"/>
              </w:rPr>
            </w:pPr>
            <w:r>
              <w:rPr>
                <w:szCs w:val="20"/>
              </w:rPr>
              <w:t>2009</w:t>
            </w:r>
            <w:r w:rsidRPr="00283A38">
              <w:rPr>
                <w:szCs w:val="20"/>
              </w:rPr>
              <w:t>_0</w:t>
            </w:r>
            <w:r>
              <w:rPr>
                <w:szCs w:val="20"/>
              </w:rPr>
              <w:t>3</w:t>
            </w:r>
          </w:p>
        </w:tc>
        <w:tc>
          <w:tcPr>
            <w:tcW w:w="990" w:type="dxa"/>
          </w:tcPr>
          <w:p w14:paraId="59518C3D" w14:textId="1FC3C1AF" w:rsidR="0061524D" w:rsidRPr="00487927" w:rsidRDefault="0061524D" w:rsidP="0017445F">
            <w:pPr>
              <w:jc w:val="center"/>
              <w:rPr>
                <w:rFonts w:cstheme="minorHAnsi"/>
                <w:szCs w:val="20"/>
              </w:rPr>
            </w:pPr>
          </w:p>
        </w:tc>
        <w:tc>
          <w:tcPr>
            <w:tcW w:w="990" w:type="dxa"/>
          </w:tcPr>
          <w:p w14:paraId="287DF700" w14:textId="77777777" w:rsidR="0061524D" w:rsidRPr="00487927" w:rsidRDefault="0061524D" w:rsidP="0017445F">
            <w:pPr>
              <w:jc w:val="center"/>
              <w:rPr>
                <w:rFonts w:cstheme="minorHAnsi"/>
                <w:szCs w:val="20"/>
              </w:rPr>
            </w:pPr>
          </w:p>
        </w:tc>
        <w:tc>
          <w:tcPr>
            <w:tcW w:w="990" w:type="dxa"/>
          </w:tcPr>
          <w:p w14:paraId="037971A0" w14:textId="77777777" w:rsidR="0061524D" w:rsidRPr="00487927" w:rsidRDefault="0061524D" w:rsidP="0017445F">
            <w:pPr>
              <w:jc w:val="center"/>
              <w:rPr>
                <w:rFonts w:cstheme="minorHAnsi"/>
                <w:szCs w:val="20"/>
              </w:rPr>
            </w:pPr>
          </w:p>
        </w:tc>
        <w:tc>
          <w:tcPr>
            <w:tcW w:w="990" w:type="dxa"/>
          </w:tcPr>
          <w:p w14:paraId="6508CA8F" w14:textId="77777777" w:rsidR="0061524D" w:rsidRPr="00487927" w:rsidRDefault="0061524D" w:rsidP="0017445F">
            <w:pPr>
              <w:jc w:val="center"/>
              <w:rPr>
                <w:rFonts w:cstheme="minorHAnsi"/>
                <w:szCs w:val="20"/>
              </w:rPr>
            </w:pPr>
          </w:p>
        </w:tc>
        <w:tc>
          <w:tcPr>
            <w:tcW w:w="990" w:type="dxa"/>
          </w:tcPr>
          <w:p w14:paraId="1D4FBC13" w14:textId="77777777" w:rsidR="0061524D" w:rsidRPr="00487927" w:rsidRDefault="0061524D" w:rsidP="0017445F">
            <w:pPr>
              <w:jc w:val="center"/>
              <w:rPr>
                <w:rFonts w:cstheme="minorHAnsi"/>
                <w:szCs w:val="20"/>
              </w:rPr>
            </w:pPr>
          </w:p>
        </w:tc>
        <w:tc>
          <w:tcPr>
            <w:tcW w:w="990" w:type="dxa"/>
          </w:tcPr>
          <w:p w14:paraId="16EEDC81" w14:textId="77777777" w:rsidR="0061524D" w:rsidRPr="00487927" w:rsidRDefault="0061524D" w:rsidP="0017445F">
            <w:pPr>
              <w:jc w:val="center"/>
              <w:rPr>
                <w:rFonts w:cstheme="minorHAnsi"/>
                <w:szCs w:val="20"/>
              </w:rPr>
            </w:pPr>
          </w:p>
        </w:tc>
        <w:tc>
          <w:tcPr>
            <w:tcW w:w="1080" w:type="dxa"/>
          </w:tcPr>
          <w:p w14:paraId="648DEBCC"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266D93BC" w14:textId="77777777" w:rsidR="0061524D" w:rsidRPr="00283A38" w:rsidRDefault="0061524D" w:rsidP="0017445F">
            <w:pPr>
              <w:jc w:val="center"/>
              <w:rPr>
                <w:rFonts w:cstheme="minorHAnsi"/>
                <w:szCs w:val="20"/>
              </w:rPr>
            </w:pPr>
          </w:p>
        </w:tc>
        <w:tc>
          <w:tcPr>
            <w:tcW w:w="990" w:type="dxa"/>
          </w:tcPr>
          <w:p w14:paraId="2AEC7C7C" w14:textId="77777777" w:rsidR="0061524D" w:rsidRPr="00283A38" w:rsidRDefault="0061524D" w:rsidP="0017445F">
            <w:pPr>
              <w:jc w:val="center"/>
              <w:rPr>
                <w:rFonts w:cstheme="minorHAnsi"/>
                <w:szCs w:val="20"/>
              </w:rPr>
            </w:pPr>
          </w:p>
        </w:tc>
        <w:tc>
          <w:tcPr>
            <w:tcW w:w="1103" w:type="dxa"/>
          </w:tcPr>
          <w:p w14:paraId="61F41975" w14:textId="77777777" w:rsidR="0061524D" w:rsidRPr="00283A38" w:rsidRDefault="0061524D" w:rsidP="0017445F">
            <w:pPr>
              <w:jc w:val="center"/>
              <w:rPr>
                <w:rFonts w:cstheme="minorHAnsi"/>
                <w:szCs w:val="20"/>
              </w:rPr>
            </w:pPr>
          </w:p>
        </w:tc>
        <w:tc>
          <w:tcPr>
            <w:tcW w:w="1103" w:type="dxa"/>
          </w:tcPr>
          <w:p w14:paraId="328C4BEF" w14:textId="77777777" w:rsidR="0061524D" w:rsidRPr="00283A38" w:rsidRDefault="0061524D" w:rsidP="0017445F">
            <w:pPr>
              <w:jc w:val="center"/>
              <w:rPr>
                <w:rFonts w:cstheme="minorHAnsi"/>
                <w:szCs w:val="20"/>
              </w:rPr>
            </w:pPr>
          </w:p>
        </w:tc>
      </w:tr>
      <w:tr w:rsidR="0061524D" w:rsidRPr="00487927" w14:paraId="5B9E8483" w14:textId="717333EF" w:rsidTr="0061524D">
        <w:tc>
          <w:tcPr>
            <w:tcW w:w="1255" w:type="dxa"/>
          </w:tcPr>
          <w:p w14:paraId="7BCECC99" w14:textId="508D96F5" w:rsidR="0061524D" w:rsidRDefault="0061524D" w:rsidP="0017445F">
            <w:pPr>
              <w:jc w:val="center"/>
              <w:rPr>
                <w:szCs w:val="20"/>
              </w:rPr>
            </w:pPr>
            <w:r>
              <w:rPr>
                <w:szCs w:val="20"/>
              </w:rPr>
              <w:t>2010</w:t>
            </w:r>
            <w:r w:rsidRPr="00283A38">
              <w:rPr>
                <w:szCs w:val="20"/>
              </w:rPr>
              <w:t>_0</w:t>
            </w:r>
            <w:r>
              <w:rPr>
                <w:szCs w:val="20"/>
              </w:rPr>
              <w:t>1</w:t>
            </w:r>
          </w:p>
        </w:tc>
        <w:tc>
          <w:tcPr>
            <w:tcW w:w="990" w:type="dxa"/>
          </w:tcPr>
          <w:p w14:paraId="478C1313" w14:textId="33EA1657" w:rsidR="0061524D" w:rsidRPr="00283A38" w:rsidRDefault="0061524D" w:rsidP="0017445F">
            <w:pPr>
              <w:jc w:val="center"/>
              <w:rPr>
                <w:rFonts w:cstheme="minorHAnsi"/>
                <w:szCs w:val="20"/>
              </w:rPr>
            </w:pPr>
          </w:p>
        </w:tc>
        <w:tc>
          <w:tcPr>
            <w:tcW w:w="990" w:type="dxa"/>
          </w:tcPr>
          <w:p w14:paraId="63C4A5BA" w14:textId="77777777" w:rsidR="0061524D" w:rsidRPr="00487927" w:rsidRDefault="0061524D" w:rsidP="0017445F">
            <w:pPr>
              <w:jc w:val="center"/>
              <w:rPr>
                <w:rFonts w:cstheme="minorHAnsi"/>
                <w:szCs w:val="20"/>
              </w:rPr>
            </w:pPr>
          </w:p>
        </w:tc>
        <w:tc>
          <w:tcPr>
            <w:tcW w:w="990" w:type="dxa"/>
          </w:tcPr>
          <w:p w14:paraId="0A16CB02" w14:textId="77777777" w:rsidR="0061524D" w:rsidRPr="00487927" w:rsidRDefault="0061524D" w:rsidP="0017445F">
            <w:pPr>
              <w:jc w:val="center"/>
              <w:rPr>
                <w:rFonts w:cstheme="minorHAnsi"/>
                <w:szCs w:val="20"/>
              </w:rPr>
            </w:pPr>
          </w:p>
        </w:tc>
        <w:tc>
          <w:tcPr>
            <w:tcW w:w="990" w:type="dxa"/>
          </w:tcPr>
          <w:p w14:paraId="2776B790" w14:textId="77777777" w:rsidR="0061524D" w:rsidRPr="00487927" w:rsidRDefault="0061524D" w:rsidP="0017445F">
            <w:pPr>
              <w:jc w:val="center"/>
              <w:rPr>
                <w:rFonts w:cstheme="minorHAnsi"/>
                <w:szCs w:val="20"/>
              </w:rPr>
            </w:pPr>
          </w:p>
        </w:tc>
        <w:tc>
          <w:tcPr>
            <w:tcW w:w="990" w:type="dxa"/>
          </w:tcPr>
          <w:p w14:paraId="106CCCC2" w14:textId="77777777" w:rsidR="0061524D" w:rsidRPr="00487927" w:rsidRDefault="0061524D" w:rsidP="0017445F">
            <w:pPr>
              <w:jc w:val="center"/>
              <w:rPr>
                <w:rFonts w:cstheme="minorHAnsi"/>
                <w:szCs w:val="20"/>
              </w:rPr>
            </w:pPr>
          </w:p>
        </w:tc>
        <w:tc>
          <w:tcPr>
            <w:tcW w:w="990" w:type="dxa"/>
          </w:tcPr>
          <w:p w14:paraId="38F7DFDB" w14:textId="77777777" w:rsidR="0061524D" w:rsidRPr="00487927" w:rsidRDefault="0061524D" w:rsidP="0017445F">
            <w:pPr>
              <w:jc w:val="center"/>
              <w:rPr>
                <w:rFonts w:cstheme="minorHAnsi"/>
                <w:szCs w:val="20"/>
              </w:rPr>
            </w:pPr>
          </w:p>
        </w:tc>
        <w:tc>
          <w:tcPr>
            <w:tcW w:w="1080" w:type="dxa"/>
          </w:tcPr>
          <w:p w14:paraId="1853A2F0"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99E60BD" w14:textId="77777777" w:rsidR="0061524D" w:rsidRPr="00283A38" w:rsidRDefault="0061524D" w:rsidP="0017445F">
            <w:pPr>
              <w:jc w:val="center"/>
              <w:rPr>
                <w:rFonts w:cstheme="minorHAnsi"/>
                <w:szCs w:val="20"/>
              </w:rPr>
            </w:pPr>
          </w:p>
        </w:tc>
        <w:tc>
          <w:tcPr>
            <w:tcW w:w="990" w:type="dxa"/>
          </w:tcPr>
          <w:p w14:paraId="6DE8167D" w14:textId="77777777" w:rsidR="0061524D" w:rsidRPr="00283A38" w:rsidRDefault="0061524D" w:rsidP="0017445F">
            <w:pPr>
              <w:jc w:val="center"/>
              <w:rPr>
                <w:rFonts w:cstheme="minorHAnsi"/>
                <w:szCs w:val="20"/>
              </w:rPr>
            </w:pPr>
          </w:p>
        </w:tc>
        <w:tc>
          <w:tcPr>
            <w:tcW w:w="1103" w:type="dxa"/>
          </w:tcPr>
          <w:p w14:paraId="416F92BD" w14:textId="77777777" w:rsidR="0061524D" w:rsidRPr="00283A38" w:rsidRDefault="0061524D" w:rsidP="0017445F">
            <w:pPr>
              <w:jc w:val="center"/>
              <w:rPr>
                <w:rFonts w:cstheme="minorHAnsi"/>
                <w:szCs w:val="20"/>
              </w:rPr>
            </w:pPr>
          </w:p>
        </w:tc>
        <w:tc>
          <w:tcPr>
            <w:tcW w:w="1103" w:type="dxa"/>
          </w:tcPr>
          <w:p w14:paraId="6B9C5986" w14:textId="77777777" w:rsidR="0061524D" w:rsidRPr="00283A38" w:rsidRDefault="0061524D" w:rsidP="0017445F">
            <w:pPr>
              <w:jc w:val="center"/>
              <w:rPr>
                <w:rFonts w:cstheme="minorHAnsi"/>
                <w:szCs w:val="20"/>
              </w:rPr>
            </w:pPr>
          </w:p>
        </w:tc>
      </w:tr>
      <w:tr w:rsidR="0061524D" w:rsidRPr="00487927" w14:paraId="318A7C29" w14:textId="2704F98E" w:rsidTr="0061524D">
        <w:tc>
          <w:tcPr>
            <w:tcW w:w="1255" w:type="dxa"/>
          </w:tcPr>
          <w:p w14:paraId="6B4E7FB0" w14:textId="01F8F046" w:rsidR="0061524D" w:rsidRDefault="0061524D" w:rsidP="0017445F">
            <w:pPr>
              <w:jc w:val="center"/>
              <w:rPr>
                <w:szCs w:val="20"/>
              </w:rPr>
            </w:pPr>
            <w:r>
              <w:rPr>
                <w:szCs w:val="20"/>
              </w:rPr>
              <w:t>2010</w:t>
            </w:r>
            <w:r w:rsidRPr="00283A38">
              <w:rPr>
                <w:szCs w:val="20"/>
              </w:rPr>
              <w:t>_0</w:t>
            </w:r>
            <w:r>
              <w:rPr>
                <w:szCs w:val="20"/>
              </w:rPr>
              <w:t>2</w:t>
            </w:r>
          </w:p>
        </w:tc>
        <w:tc>
          <w:tcPr>
            <w:tcW w:w="990" w:type="dxa"/>
          </w:tcPr>
          <w:p w14:paraId="3D856492" w14:textId="3667D130" w:rsidR="0061524D" w:rsidRPr="00283A38" w:rsidRDefault="0061524D" w:rsidP="0017445F">
            <w:pPr>
              <w:jc w:val="center"/>
              <w:rPr>
                <w:rFonts w:cstheme="minorHAnsi"/>
                <w:szCs w:val="20"/>
              </w:rPr>
            </w:pPr>
          </w:p>
        </w:tc>
        <w:tc>
          <w:tcPr>
            <w:tcW w:w="990" w:type="dxa"/>
          </w:tcPr>
          <w:p w14:paraId="41700297" w14:textId="77777777" w:rsidR="0061524D" w:rsidRPr="00487927" w:rsidRDefault="0061524D" w:rsidP="0017445F">
            <w:pPr>
              <w:jc w:val="center"/>
              <w:rPr>
                <w:rFonts w:cstheme="minorHAnsi"/>
                <w:szCs w:val="20"/>
              </w:rPr>
            </w:pPr>
          </w:p>
        </w:tc>
        <w:tc>
          <w:tcPr>
            <w:tcW w:w="990" w:type="dxa"/>
          </w:tcPr>
          <w:p w14:paraId="012034A0" w14:textId="77777777" w:rsidR="0061524D" w:rsidRPr="00487927" w:rsidRDefault="0061524D" w:rsidP="0017445F">
            <w:pPr>
              <w:jc w:val="center"/>
              <w:rPr>
                <w:rFonts w:cstheme="minorHAnsi"/>
                <w:szCs w:val="20"/>
              </w:rPr>
            </w:pPr>
          </w:p>
        </w:tc>
        <w:tc>
          <w:tcPr>
            <w:tcW w:w="990" w:type="dxa"/>
          </w:tcPr>
          <w:p w14:paraId="4B8F8277" w14:textId="77777777" w:rsidR="0061524D" w:rsidRPr="00487927" w:rsidRDefault="0061524D" w:rsidP="0017445F">
            <w:pPr>
              <w:jc w:val="center"/>
              <w:rPr>
                <w:rFonts w:cstheme="minorHAnsi"/>
                <w:szCs w:val="20"/>
              </w:rPr>
            </w:pPr>
          </w:p>
        </w:tc>
        <w:tc>
          <w:tcPr>
            <w:tcW w:w="990" w:type="dxa"/>
          </w:tcPr>
          <w:p w14:paraId="5B8CECBE" w14:textId="77777777" w:rsidR="0061524D" w:rsidRPr="00487927" w:rsidRDefault="0061524D" w:rsidP="0017445F">
            <w:pPr>
              <w:jc w:val="center"/>
              <w:rPr>
                <w:rFonts w:cstheme="minorHAnsi"/>
                <w:szCs w:val="20"/>
              </w:rPr>
            </w:pPr>
          </w:p>
        </w:tc>
        <w:tc>
          <w:tcPr>
            <w:tcW w:w="990" w:type="dxa"/>
          </w:tcPr>
          <w:p w14:paraId="48630E56" w14:textId="77777777" w:rsidR="0061524D" w:rsidRPr="00487927" w:rsidRDefault="0061524D" w:rsidP="0017445F">
            <w:pPr>
              <w:jc w:val="center"/>
              <w:rPr>
                <w:rFonts w:cstheme="minorHAnsi"/>
                <w:szCs w:val="20"/>
              </w:rPr>
            </w:pPr>
          </w:p>
        </w:tc>
        <w:tc>
          <w:tcPr>
            <w:tcW w:w="1080" w:type="dxa"/>
          </w:tcPr>
          <w:p w14:paraId="1B29E6D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FA29E7F" w14:textId="77777777" w:rsidR="0061524D" w:rsidRPr="00283A38" w:rsidRDefault="0061524D" w:rsidP="0017445F">
            <w:pPr>
              <w:jc w:val="center"/>
              <w:rPr>
                <w:rFonts w:cstheme="minorHAnsi"/>
                <w:szCs w:val="20"/>
              </w:rPr>
            </w:pPr>
          </w:p>
        </w:tc>
        <w:tc>
          <w:tcPr>
            <w:tcW w:w="990" w:type="dxa"/>
          </w:tcPr>
          <w:p w14:paraId="386333AD" w14:textId="77777777" w:rsidR="0061524D" w:rsidRPr="00283A38" w:rsidRDefault="0061524D" w:rsidP="0017445F">
            <w:pPr>
              <w:jc w:val="center"/>
              <w:rPr>
                <w:rFonts w:cstheme="minorHAnsi"/>
                <w:szCs w:val="20"/>
              </w:rPr>
            </w:pPr>
          </w:p>
        </w:tc>
        <w:tc>
          <w:tcPr>
            <w:tcW w:w="1103" w:type="dxa"/>
          </w:tcPr>
          <w:p w14:paraId="441491C2" w14:textId="77777777" w:rsidR="0061524D" w:rsidRPr="00283A38" w:rsidRDefault="0061524D" w:rsidP="0017445F">
            <w:pPr>
              <w:jc w:val="center"/>
              <w:rPr>
                <w:rFonts w:cstheme="minorHAnsi"/>
                <w:szCs w:val="20"/>
              </w:rPr>
            </w:pPr>
          </w:p>
        </w:tc>
        <w:tc>
          <w:tcPr>
            <w:tcW w:w="1103" w:type="dxa"/>
          </w:tcPr>
          <w:p w14:paraId="04E68AE4" w14:textId="77777777" w:rsidR="0061524D" w:rsidRPr="00283A38" w:rsidRDefault="0061524D" w:rsidP="0017445F">
            <w:pPr>
              <w:jc w:val="center"/>
              <w:rPr>
                <w:rFonts w:cstheme="minorHAnsi"/>
                <w:szCs w:val="20"/>
              </w:rPr>
            </w:pPr>
          </w:p>
        </w:tc>
      </w:tr>
      <w:tr w:rsidR="0061524D" w:rsidRPr="00487927" w14:paraId="78939711" w14:textId="30221481" w:rsidTr="0061524D">
        <w:tc>
          <w:tcPr>
            <w:tcW w:w="1255" w:type="dxa"/>
          </w:tcPr>
          <w:p w14:paraId="28C9FC80" w14:textId="4B885D20" w:rsidR="0061524D" w:rsidRDefault="0061524D" w:rsidP="0017445F">
            <w:pPr>
              <w:jc w:val="center"/>
              <w:rPr>
                <w:szCs w:val="20"/>
              </w:rPr>
            </w:pPr>
            <w:r>
              <w:rPr>
                <w:szCs w:val="20"/>
              </w:rPr>
              <w:t>2010</w:t>
            </w:r>
            <w:r w:rsidRPr="00283A38">
              <w:rPr>
                <w:szCs w:val="20"/>
              </w:rPr>
              <w:t>_0</w:t>
            </w:r>
            <w:r>
              <w:rPr>
                <w:szCs w:val="20"/>
              </w:rPr>
              <w:t>3</w:t>
            </w:r>
          </w:p>
        </w:tc>
        <w:tc>
          <w:tcPr>
            <w:tcW w:w="990" w:type="dxa"/>
          </w:tcPr>
          <w:p w14:paraId="67E8788A" w14:textId="47D0E026" w:rsidR="0061524D" w:rsidRPr="00283A38" w:rsidRDefault="0061524D" w:rsidP="0017445F">
            <w:pPr>
              <w:jc w:val="center"/>
              <w:rPr>
                <w:rFonts w:cstheme="minorHAnsi"/>
                <w:szCs w:val="20"/>
              </w:rPr>
            </w:pPr>
          </w:p>
        </w:tc>
        <w:tc>
          <w:tcPr>
            <w:tcW w:w="990" w:type="dxa"/>
          </w:tcPr>
          <w:p w14:paraId="5C652F41" w14:textId="77777777" w:rsidR="0061524D" w:rsidRPr="00487927" w:rsidRDefault="0061524D" w:rsidP="0017445F">
            <w:pPr>
              <w:jc w:val="center"/>
              <w:rPr>
                <w:rFonts w:cstheme="minorHAnsi"/>
                <w:szCs w:val="20"/>
              </w:rPr>
            </w:pPr>
          </w:p>
        </w:tc>
        <w:tc>
          <w:tcPr>
            <w:tcW w:w="990" w:type="dxa"/>
          </w:tcPr>
          <w:p w14:paraId="30D2CABF" w14:textId="77777777" w:rsidR="0061524D" w:rsidRPr="00487927" w:rsidRDefault="0061524D" w:rsidP="0017445F">
            <w:pPr>
              <w:jc w:val="center"/>
              <w:rPr>
                <w:rFonts w:cstheme="minorHAnsi"/>
                <w:szCs w:val="20"/>
              </w:rPr>
            </w:pPr>
          </w:p>
        </w:tc>
        <w:tc>
          <w:tcPr>
            <w:tcW w:w="990" w:type="dxa"/>
          </w:tcPr>
          <w:p w14:paraId="21B8DE13" w14:textId="77777777" w:rsidR="0061524D" w:rsidRPr="00487927" w:rsidRDefault="0061524D" w:rsidP="0017445F">
            <w:pPr>
              <w:jc w:val="center"/>
              <w:rPr>
                <w:rFonts w:cstheme="minorHAnsi"/>
                <w:szCs w:val="20"/>
              </w:rPr>
            </w:pPr>
          </w:p>
        </w:tc>
        <w:tc>
          <w:tcPr>
            <w:tcW w:w="990" w:type="dxa"/>
          </w:tcPr>
          <w:p w14:paraId="4C2C4CD4" w14:textId="77777777" w:rsidR="0061524D" w:rsidRPr="00487927" w:rsidRDefault="0061524D" w:rsidP="0017445F">
            <w:pPr>
              <w:jc w:val="center"/>
              <w:rPr>
                <w:rFonts w:cstheme="minorHAnsi"/>
                <w:szCs w:val="20"/>
              </w:rPr>
            </w:pPr>
          </w:p>
        </w:tc>
        <w:tc>
          <w:tcPr>
            <w:tcW w:w="990" w:type="dxa"/>
          </w:tcPr>
          <w:p w14:paraId="5A8C3742" w14:textId="77777777" w:rsidR="0061524D" w:rsidRPr="00487927" w:rsidRDefault="0061524D" w:rsidP="0017445F">
            <w:pPr>
              <w:jc w:val="center"/>
              <w:rPr>
                <w:rFonts w:cstheme="minorHAnsi"/>
                <w:szCs w:val="20"/>
              </w:rPr>
            </w:pPr>
          </w:p>
        </w:tc>
        <w:tc>
          <w:tcPr>
            <w:tcW w:w="1080" w:type="dxa"/>
          </w:tcPr>
          <w:p w14:paraId="5030BB70"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DCDD686" w14:textId="77777777" w:rsidR="0061524D" w:rsidRPr="00283A38" w:rsidRDefault="0061524D" w:rsidP="0017445F">
            <w:pPr>
              <w:jc w:val="center"/>
              <w:rPr>
                <w:rFonts w:cstheme="minorHAnsi"/>
                <w:szCs w:val="20"/>
              </w:rPr>
            </w:pPr>
          </w:p>
        </w:tc>
        <w:tc>
          <w:tcPr>
            <w:tcW w:w="990" w:type="dxa"/>
          </w:tcPr>
          <w:p w14:paraId="4A3F1E32" w14:textId="77777777" w:rsidR="0061524D" w:rsidRPr="00283A38" w:rsidRDefault="0061524D" w:rsidP="0017445F">
            <w:pPr>
              <w:jc w:val="center"/>
              <w:rPr>
                <w:rFonts w:cstheme="minorHAnsi"/>
                <w:szCs w:val="20"/>
              </w:rPr>
            </w:pPr>
          </w:p>
        </w:tc>
        <w:tc>
          <w:tcPr>
            <w:tcW w:w="1103" w:type="dxa"/>
          </w:tcPr>
          <w:p w14:paraId="02B71F50" w14:textId="77777777" w:rsidR="0061524D" w:rsidRPr="00283A38" w:rsidRDefault="0061524D" w:rsidP="0017445F">
            <w:pPr>
              <w:jc w:val="center"/>
              <w:rPr>
                <w:rFonts w:cstheme="minorHAnsi"/>
                <w:szCs w:val="20"/>
              </w:rPr>
            </w:pPr>
          </w:p>
        </w:tc>
        <w:tc>
          <w:tcPr>
            <w:tcW w:w="1103" w:type="dxa"/>
          </w:tcPr>
          <w:p w14:paraId="26796A03" w14:textId="77777777" w:rsidR="0061524D" w:rsidRPr="00283A38" w:rsidRDefault="0061524D" w:rsidP="0017445F">
            <w:pPr>
              <w:jc w:val="center"/>
              <w:rPr>
                <w:rFonts w:cstheme="minorHAnsi"/>
                <w:szCs w:val="20"/>
              </w:rPr>
            </w:pPr>
          </w:p>
        </w:tc>
      </w:tr>
      <w:tr w:rsidR="0061524D" w:rsidRPr="00487927" w14:paraId="6D7110AA" w14:textId="73F0C198" w:rsidTr="0061524D">
        <w:tc>
          <w:tcPr>
            <w:tcW w:w="1255" w:type="dxa"/>
          </w:tcPr>
          <w:p w14:paraId="51177025" w14:textId="6C88FF5B" w:rsidR="0061524D" w:rsidRDefault="0061524D" w:rsidP="0017445F">
            <w:pPr>
              <w:jc w:val="center"/>
              <w:rPr>
                <w:szCs w:val="20"/>
              </w:rPr>
            </w:pPr>
            <w:r>
              <w:rPr>
                <w:szCs w:val="20"/>
              </w:rPr>
              <w:t>2010</w:t>
            </w:r>
            <w:r w:rsidRPr="00283A38">
              <w:rPr>
                <w:szCs w:val="20"/>
              </w:rPr>
              <w:t>_0</w:t>
            </w:r>
            <w:r>
              <w:rPr>
                <w:szCs w:val="20"/>
              </w:rPr>
              <w:t>4</w:t>
            </w:r>
          </w:p>
        </w:tc>
        <w:tc>
          <w:tcPr>
            <w:tcW w:w="990" w:type="dxa"/>
          </w:tcPr>
          <w:p w14:paraId="0B3616C8" w14:textId="3333F71C" w:rsidR="0061524D" w:rsidRPr="00283A38" w:rsidRDefault="0061524D" w:rsidP="0017445F">
            <w:pPr>
              <w:jc w:val="center"/>
              <w:rPr>
                <w:rFonts w:cstheme="minorHAnsi"/>
                <w:szCs w:val="20"/>
              </w:rPr>
            </w:pPr>
          </w:p>
        </w:tc>
        <w:tc>
          <w:tcPr>
            <w:tcW w:w="990" w:type="dxa"/>
          </w:tcPr>
          <w:p w14:paraId="3514BA3E" w14:textId="77777777" w:rsidR="0061524D" w:rsidRPr="00487927" w:rsidRDefault="0061524D" w:rsidP="0017445F">
            <w:pPr>
              <w:jc w:val="center"/>
              <w:rPr>
                <w:rFonts w:cstheme="minorHAnsi"/>
                <w:szCs w:val="20"/>
              </w:rPr>
            </w:pPr>
          </w:p>
        </w:tc>
        <w:tc>
          <w:tcPr>
            <w:tcW w:w="990" w:type="dxa"/>
          </w:tcPr>
          <w:p w14:paraId="7739B037" w14:textId="77777777" w:rsidR="0061524D" w:rsidRPr="00487927" w:rsidRDefault="0061524D" w:rsidP="0017445F">
            <w:pPr>
              <w:jc w:val="center"/>
              <w:rPr>
                <w:rFonts w:cstheme="minorHAnsi"/>
                <w:szCs w:val="20"/>
              </w:rPr>
            </w:pPr>
          </w:p>
        </w:tc>
        <w:tc>
          <w:tcPr>
            <w:tcW w:w="990" w:type="dxa"/>
          </w:tcPr>
          <w:p w14:paraId="7B2A2A0F" w14:textId="77777777" w:rsidR="0061524D" w:rsidRPr="00487927" w:rsidRDefault="0061524D" w:rsidP="0017445F">
            <w:pPr>
              <w:jc w:val="center"/>
              <w:rPr>
                <w:rFonts w:cstheme="minorHAnsi"/>
                <w:szCs w:val="20"/>
              </w:rPr>
            </w:pPr>
          </w:p>
        </w:tc>
        <w:tc>
          <w:tcPr>
            <w:tcW w:w="990" w:type="dxa"/>
          </w:tcPr>
          <w:p w14:paraId="1B9C79DD" w14:textId="77777777" w:rsidR="0061524D" w:rsidRPr="00487927" w:rsidRDefault="0061524D" w:rsidP="0017445F">
            <w:pPr>
              <w:jc w:val="center"/>
              <w:rPr>
                <w:rFonts w:cstheme="minorHAnsi"/>
                <w:szCs w:val="20"/>
              </w:rPr>
            </w:pPr>
          </w:p>
        </w:tc>
        <w:tc>
          <w:tcPr>
            <w:tcW w:w="990" w:type="dxa"/>
          </w:tcPr>
          <w:p w14:paraId="5CFBC2DD" w14:textId="77777777" w:rsidR="0061524D" w:rsidRPr="00487927" w:rsidRDefault="0061524D" w:rsidP="0017445F">
            <w:pPr>
              <w:jc w:val="center"/>
              <w:rPr>
                <w:rFonts w:cstheme="minorHAnsi"/>
                <w:szCs w:val="20"/>
              </w:rPr>
            </w:pPr>
          </w:p>
        </w:tc>
        <w:tc>
          <w:tcPr>
            <w:tcW w:w="1080" w:type="dxa"/>
          </w:tcPr>
          <w:p w14:paraId="416F7F3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3B53D15" w14:textId="77777777" w:rsidR="0061524D" w:rsidRPr="00283A38" w:rsidRDefault="0061524D" w:rsidP="0017445F">
            <w:pPr>
              <w:jc w:val="center"/>
              <w:rPr>
                <w:rFonts w:cstheme="minorHAnsi"/>
                <w:szCs w:val="20"/>
              </w:rPr>
            </w:pPr>
          </w:p>
        </w:tc>
        <w:tc>
          <w:tcPr>
            <w:tcW w:w="990" w:type="dxa"/>
          </w:tcPr>
          <w:p w14:paraId="3B585381" w14:textId="77777777" w:rsidR="0061524D" w:rsidRPr="00283A38" w:rsidRDefault="0061524D" w:rsidP="0017445F">
            <w:pPr>
              <w:jc w:val="center"/>
              <w:rPr>
                <w:rFonts w:cstheme="minorHAnsi"/>
                <w:szCs w:val="20"/>
              </w:rPr>
            </w:pPr>
          </w:p>
        </w:tc>
        <w:tc>
          <w:tcPr>
            <w:tcW w:w="1103" w:type="dxa"/>
          </w:tcPr>
          <w:p w14:paraId="0F9F20EF" w14:textId="77777777" w:rsidR="0061524D" w:rsidRPr="00283A38" w:rsidRDefault="0061524D" w:rsidP="0017445F">
            <w:pPr>
              <w:jc w:val="center"/>
              <w:rPr>
                <w:rFonts w:cstheme="minorHAnsi"/>
                <w:szCs w:val="20"/>
              </w:rPr>
            </w:pPr>
          </w:p>
        </w:tc>
        <w:tc>
          <w:tcPr>
            <w:tcW w:w="1103" w:type="dxa"/>
          </w:tcPr>
          <w:p w14:paraId="763FC8D8" w14:textId="77777777" w:rsidR="0061524D" w:rsidRPr="00283A38" w:rsidRDefault="0061524D" w:rsidP="0017445F">
            <w:pPr>
              <w:jc w:val="center"/>
              <w:rPr>
                <w:rFonts w:cstheme="minorHAnsi"/>
                <w:szCs w:val="20"/>
              </w:rPr>
            </w:pPr>
          </w:p>
        </w:tc>
      </w:tr>
      <w:tr w:rsidR="0061524D" w:rsidRPr="00487927" w14:paraId="451B996F" w14:textId="157B10DB" w:rsidTr="0061524D">
        <w:tc>
          <w:tcPr>
            <w:tcW w:w="1255" w:type="dxa"/>
          </w:tcPr>
          <w:p w14:paraId="5E984835" w14:textId="09EE79BC" w:rsidR="0061524D" w:rsidRDefault="0061524D" w:rsidP="0017445F">
            <w:pPr>
              <w:jc w:val="center"/>
              <w:rPr>
                <w:szCs w:val="20"/>
              </w:rPr>
            </w:pPr>
            <w:r>
              <w:rPr>
                <w:szCs w:val="20"/>
              </w:rPr>
              <w:t>2011</w:t>
            </w:r>
            <w:r w:rsidRPr="00283A38">
              <w:rPr>
                <w:szCs w:val="20"/>
              </w:rPr>
              <w:t>_0</w:t>
            </w:r>
            <w:r>
              <w:rPr>
                <w:szCs w:val="20"/>
              </w:rPr>
              <w:t>1</w:t>
            </w:r>
          </w:p>
        </w:tc>
        <w:tc>
          <w:tcPr>
            <w:tcW w:w="990" w:type="dxa"/>
          </w:tcPr>
          <w:p w14:paraId="1316FB1D" w14:textId="6B9BB6D3" w:rsidR="0061524D" w:rsidRPr="00283A38" w:rsidRDefault="0061524D" w:rsidP="0017445F">
            <w:pPr>
              <w:jc w:val="center"/>
              <w:rPr>
                <w:rFonts w:cstheme="minorHAnsi"/>
                <w:szCs w:val="20"/>
              </w:rPr>
            </w:pPr>
          </w:p>
        </w:tc>
        <w:tc>
          <w:tcPr>
            <w:tcW w:w="990" w:type="dxa"/>
          </w:tcPr>
          <w:p w14:paraId="73AC438D" w14:textId="77777777" w:rsidR="0061524D" w:rsidRPr="00487927" w:rsidRDefault="0061524D" w:rsidP="0017445F">
            <w:pPr>
              <w:jc w:val="center"/>
              <w:rPr>
                <w:rFonts w:cstheme="minorHAnsi"/>
                <w:szCs w:val="20"/>
              </w:rPr>
            </w:pPr>
          </w:p>
        </w:tc>
        <w:tc>
          <w:tcPr>
            <w:tcW w:w="990" w:type="dxa"/>
          </w:tcPr>
          <w:p w14:paraId="32A86505" w14:textId="77777777" w:rsidR="0061524D" w:rsidRPr="00487927" w:rsidRDefault="0061524D" w:rsidP="0017445F">
            <w:pPr>
              <w:jc w:val="center"/>
              <w:rPr>
                <w:rFonts w:cstheme="minorHAnsi"/>
                <w:szCs w:val="20"/>
              </w:rPr>
            </w:pPr>
          </w:p>
        </w:tc>
        <w:tc>
          <w:tcPr>
            <w:tcW w:w="990" w:type="dxa"/>
          </w:tcPr>
          <w:p w14:paraId="013840C5" w14:textId="77777777" w:rsidR="0061524D" w:rsidRPr="00487927" w:rsidRDefault="0061524D" w:rsidP="0017445F">
            <w:pPr>
              <w:jc w:val="center"/>
              <w:rPr>
                <w:rFonts w:cstheme="minorHAnsi"/>
                <w:szCs w:val="20"/>
              </w:rPr>
            </w:pPr>
          </w:p>
        </w:tc>
        <w:tc>
          <w:tcPr>
            <w:tcW w:w="990" w:type="dxa"/>
          </w:tcPr>
          <w:p w14:paraId="661971C6" w14:textId="77777777" w:rsidR="0061524D" w:rsidRPr="00487927" w:rsidRDefault="0061524D" w:rsidP="0017445F">
            <w:pPr>
              <w:jc w:val="center"/>
              <w:rPr>
                <w:rFonts w:cstheme="minorHAnsi"/>
                <w:szCs w:val="20"/>
              </w:rPr>
            </w:pPr>
          </w:p>
        </w:tc>
        <w:tc>
          <w:tcPr>
            <w:tcW w:w="990" w:type="dxa"/>
          </w:tcPr>
          <w:p w14:paraId="792E9936" w14:textId="77777777" w:rsidR="0061524D" w:rsidRPr="00487927" w:rsidRDefault="0061524D" w:rsidP="0017445F">
            <w:pPr>
              <w:jc w:val="center"/>
              <w:rPr>
                <w:rFonts w:cstheme="minorHAnsi"/>
                <w:szCs w:val="20"/>
              </w:rPr>
            </w:pPr>
          </w:p>
        </w:tc>
        <w:tc>
          <w:tcPr>
            <w:tcW w:w="1080" w:type="dxa"/>
          </w:tcPr>
          <w:p w14:paraId="0BB8A19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6304288" w14:textId="77777777" w:rsidR="0061524D" w:rsidRPr="00283A38" w:rsidRDefault="0061524D" w:rsidP="0017445F">
            <w:pPr>
              <w:jc w:val="center"/>
              <w:rPr>
                <w:rFonts w:cstheme="minorHAnsi"/>
                <w:szCs w:val="20"/>
              </w:rPr>
            </w:pPr>
          </w:p>
        </w:tc>
        <w:tc>
          <w:tcPr>
            <w:tcW w:w="990" w:type="dxa"/>
          </w:tcPr>
          <w:p w14:paraId="764437F5" w14:textId="77777777" w:rsidR="0061524D" w:rsidRPr="00283A38" w:rsidRDefault="0061524D" w:rsidP="0017445F">
            <w:pPr>
              <w:jc w:val="center"/>
              <w:rPr>
                <w:rFonts w:cstheme="minorHAnsi"/>
                <w:szCs w:val="20"/>
              </w:rPr>
            </w:pPr>
          </w:p>
        </w:tc>
        <w:tc>
          <w:tcPr>
            <w:tcW w:w="1103" w:type="dxa"/>
          </w:tcPr>
          <w:p w14:paraId="4F86FCA2" w14:textId="77777777" w:rsidR="0061524D" w:rsidRPr="00283A38" w:rsidRDefault="0061524D" w:rsidP="0017445F">
            <w:pPr>
              <w:jc w:val="center"/>
              <w:rPr>
                <w:rFonts w:cstheme="minorHAnsi"/>
                <w:szCs w:val="20"/>
              </w:rPr>
            </w:pPr>
          </w:p>
        </w:tc>
        <w:tc>
          <w:tcPr>
            <w:tcW w:w="1103" w:type="dxa"/>
          </w:tcPr>
          <w:p w14:paraId="2D42612D" w14:textId="77777777" w:rsidR="0061524D" w:rsidRPr="00283A38" w:rsidRDefault="0061524D" w:rsidP="0017445F">
            <w:pPr>
              <w:jc w:val="center"/>
              <w:rPr>
                <w:rFonts w:cstheme="minorHAnsi"/>
                <w:szCs w:val="20"/>
              </w:rPr>
            </w:pPr>
          </w:p>
        </w:tc>
      </w:tr>
      <w:tr w:rsidR="0061524D" w:rsidRPr="00487927" w14:paraId="5DE32886" w14:textId="239DADA0" w:rsidTr="0061524D">
        <w:tc>
          <w:tcPr>
            <w:tcW w:w="1255" w:type="dxa"/>
          </w:tcPr>
          <w:p w14:paraId="4EDA1C07" w14:textId="5D09321E" w:rsidR="0061524D" w:rsidRDefault="0061524D" w:rsidP="0017445F">
            <w:pPr>
              <w:jc w:val="center"/>
              <w:rPr>
                <w:szCs w:val="20"/>
              </w:rPr>
            </w:pPr>
            <w:r>
              <w:rPr>
                <w:szCs w:val="20"/>
              </w:rPr>
              <w:t>2011</w:t>
            </w:r>
            <w:r w:rsidRPr="00283A38">
              <w:rPr>
                <w:szCs w:val="20"/>
              </w:rPr>
              <w:t>_0</w:t>
            </w:r>
            <w:r>
              <w:rPr>
                <w:szCs w:val="20"/>
              </w:rPr>
              <w:t>2</w:t>
            </w:r>
          </w:p>
        </w:tc>
        <w:tc>
          <w:tcPr>
            <w:tcW w:w="990" w:type="dxa"/>
          </w:tcPr>
          <w:p w14:paraId="2072172E" w14:textId="4FC1ABB2" w:rsidR="0061524D" w:rsidRPr="00283A38" w:rsidRDefault="0061524D" w:rsidP="0017445F">
            <w:pPr>
              <w:jc w:val="center"/>
              <w:rPr>
                <w:rFonts w:cstheme="minorHAnsi"/>
                <w:szCs w:val="20"/>
              </w:rPr>
            </w:pPr>
          </w:p>
        </w:tc>
        <w:tc>
          <w:tcPr>
            <w:tcW w:w="990" w:type="dxa"/>
          </w:tcPr>
          <w:p w14:paraId="53F002FF" w14:textId="77777777" w:rsidR="0061524D" w:rsidRPr="00487927" w:rsidRDefault="0061524D" w:rsidP="0017445F">
            <w:pPr>
              <w:jc w:val="center"/>
              <w:rPr>
                <w:rFonts w:cstheme="minorHAnsi"/>
                <w:szCs w:val="20"/>
              </w:rPr>
            </w:pPr>
          </w:p>
        </w:tc>
        <w:tc>
          <w:tcPr>
            <w:tcW w:w="990" w:type="dxa"/>
          </w:tcPr>
          <w:p w14:paraId="39AFCED3" w14:textId="77777777" w:rsidR="0061524D" w:rsidRPr="00487927" w:rsidRDefault="0061524D" w:rsidP="0017445F">
            <w:pPr>
              <w:jc w:val="center"/>
              <w:rPr>
                <w:rFonts w:cstheme="minorHAnsi"/>
                <w:szCs w:val="20"/>
              </w:rPr>
            </w:pPr>
          </w:p>
        </w:tc>
        <w:tc>
          <w:tcPr>
            <w:tcW w:w="990" w:type="dxa"/>
          </w:tcPr>
          <w:p w14:paraId="289E347E" w14:textId="77777777" w:rsidR="0061524D" w:rsidRPr="00487927" w:rsidRDefault="0061524D" w:rsidP="0017445F">
            <w:pPr>
              <w:jc w:val="center"/>
              <w:rPr>
                <w:rFonts w:cstheme="minorHAnsi"/>
                <w:szCs w:val="20"/>
              </w:rPr>
            </w:pPr>
          </w:p>
        </w:tc>
        <w:tc>
          <w:tcPr>
            <w:tcW w:w="990" w:type="dxa"/>
          </w:tcPr>
          <w:p w14:paraId="58509652" w14:textId="77777777" w:rsidR="0061524D" w:rsidRPr="00487927" w:rsidRDefault="0061524D" w:rsidP="0017445F">
            <w:pPr>
              <w:jc w:val="center"/>
              <w:rPr>
                <w:rFonts w:cstheme="minorHAnsi"/>
                <w:szCs w:val="20"/>
              </w:rPr>
            </w:pPr>
          </w:p>
        </w:tc>
        <w:tc>
          <w:tcPr>
            <w:tcW w:w="990" w:type="dxa"/>
          </w:tcPr>
          <w:p w14:paraId="26A3ABBF" w14:textId="77777777" w:rsidR="0061524D" w:rsidRPr="00487927" w:rsidRDefault="0061524D" w:rsidP="0017445F">
            <w:pPr>
              <w:jc w:val="center"/>
              <w:rPr>
                <w:rFonts w:cstheme="minorHAnsi"/>
                <w:szCs w:val="20"/>
              </w:rPr>
            </w:pPr>
          </w:p>
        </w:tc>
        <w:tc>
          <w:tcPr>
            <w:tcW w:w="1080" w:type="dxa"/>
          </w:tcPr>
          <w:p w14:paraId="70007DB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D271EFA" w14:textId="77777777" w:rsidR="0061524D" w:rsidRPr="00283A38" w:rsidRDefault="0061524D" w:rsidP="0017445F">
            <w:pPr>
              <w:jc w:val="center"/>
              <w:rPr>
                <w:rFonts w:cstheme="minorHAnsi"/>
                <w:szCs w:val="20"/>
              </w:rPr>
            </w:pPr>
          </w:p>
        </w:tc>
        <w:tc>
          <w:tcPr>
            <w:tcW w:w="990" w:type="dxa"/>
          </w:tcPr>
          <w:p w14:paraId="1DBAB58A" w14:textId="77777777" w:rsidR="0061524D" w:rsidRPr="00283A38" w:rsidRDefault="0061524D" w:rsidP="0017445F">
            <w:pPr>
              <w:jc w:val="center"/>
              <w:rPr>
                <w:rFonts w:cstheme="minorHAnsi"/>
                <w:szCs w:val="20"/>
              </w:rPr>
            </w:pPr>
          </w:p>
        </w:tc>
        <w:tc>
          <w:tcPr>
            <w:tcW w:w="1103" w:type="dxa"/>
          </w:tcPr>
          <w:p w14:paraId="188E26EA" w14:textId="77777777" w:rsidR="0061524D" w:rsidRPr="00283A38" w:rsidRDefault="0061524D" w:rsidP="0017445F">
            <w:pPr>
              <w:jc w:val="center"/>
              <w:rPr>
                <w:rFonts w:cstheme="minorHAnsi"/>
                <w:szCs w:val="20"/>
              </w:rPr>
            </w:pPr>
          </w:p>
        </w:tc>
        <w:tc>
          <w:tcPr>
            <w:tcW w:w="1103" w:type="dxa"/>
          </w:tcPr>
          <w:p w14:paraId="731AA3D2" w14:textId="77777777" w:rsidR="0061524D" w:rsidRPr="00283A38" w:rsidRDefault="0061524D" w:rsidP="0017445F">
            <w:pPr>
              <w:jc w:val="center"/>
              <w:rPr>
                <w:rFonts w:cstheme="minorHAnsi"/>
                <w:szCs w:val="20"/>
              </w:rPr>
            </w:pPr>
          </w:p>
        </w:tc>
      </w:tr>
      <w:tr w:rsidR="0061524D" w:rsidRPr="00487927" w14:paraId="76F934C2" w14:textId="7E0A5BAF" w:rsidTr="0061524D">
        <w:tc>
          <w:tcPr>
            <w:tcW w:w="1255" w:type="dxa"/>
          </w:tcPr>
          <w:p w14:paraId="6E96771E" w14:textId="280CF9CF" w:rsidR="0061524D" w:rsidRDefault="0061524D" w:rsidP="0017445F">
            <w:pPr>
              <w:jc w:val="center"/>
              <w:rPr>
                <w:szCs w:val="20"/>
              </w:rPr>
            </w:pPr>
            <w:r>
              <w:rPr>
                <w:szCs w:val="20"/>
              </w:rPr>
              <w:t>2011</w:t>
            </w:r>
            <w:r w:rsidRPr="00283A38">
              <w:rPr>
                <w:szCs w:val="20"/>
              </w:rPr>
              <w:t>_0</w:t>
            </w:r>
            <w:r>
              <w:rPr>
                <w:szCs w:val="20"/>
              </w:rPr>
              <w:t>3</w:t>
            </w:r>
          </w:p>
        </w:tc>
        <w:tc>
          <w:tcPr>
            <w:tcW w:w="990" w:type="dxa"/>
          </w:tcPr>
          <w:p w14:paraId="1D649CF5" w14:textId="53E4ACFF" w:rsidR="0061524D" w:rsidRPr="00283A38" w:rsidRDefault="0061524D" w:rsidP="0017445F">
            <w:pPr>
              <w:jc w:val="center"/>
              <w:rPr>
                <w:rFonts w:cstheme="minorHAnsi"/>
                <w:szCs w:val="20"/>
              </w:rPr>
            </w:pPr>
          </w:p>
        </w:tc>
        <w:tc>
          <w:tcPr>
            <w:tcW w:w="990" w:type="dxa"/>
          </w:tcPr>
          <w:p w14:paraId="37E61B93" w14:textId="77777777" w:rsidR="0061524D" w:rsidRPr="00487927" w:rsidRDefault="0061524D" w:rsidP="0017445F">
            <w:pPr>
              <w:jc w:val="center"/>
              <w:rPr>
                <w:rFonts w:cstheme="minorHAnsi"/>
                <w:szCs w:val="20"/>
              </w:rPr>
            </w:pPr>
          </w:p>
        </w:tc>
        <w:tc>
          <w:tcPr>
            <w:tcW w:w="990" w:type="dxa"/>
          </w:tcPr>
          <w:p w14:paraId="11BCB590" w14:textId="77777777" w:rsidR="0061524D" w:rsidRPr="00487927" w:rsidRDefault="0061524D" w:rsidP="0017445F">
            <w:pPr>
              <w:jc w:val="center"/>
              <w:rPr>
                <w:rFonts w:cstheme="minorHAnsi"/>
                <w:szCs w:val="20"/>
              </w:rPr>
            </w:pPr>
          </w:p>
        </w:tc>
        <w:tc>
          <w:tcPr>
            <w:tcW w:w="990" w:type="dxa"/>
          </w:tcPr>
          <w:p w14:paraId="0F8E2304" w14:textId="77777777" w:rsidR="0061524D" w:rsidRPr="00487927" w:rsidRDefault="0061524D" w:rsidP="0017445F">
            <w:pPr>
              <w:jc w:val="center"/>
              <w:rPr>
                <w:rFonts w:cstheme="minorHAnsi"/>
                <w:szCs w:val="20"/>
              </w:rPr>
            </w:pPr>
          </w:p>
        </w:tc>
        <w:tc>
          <w:tcPr>
            <w:tcW w:w="990" w:type="dxa"/>
          </w:tcPr>
          <w:p w14:paraId="5AE211CA" w14:textId="77777777" w:rsidR="0061524D" w:rsidRPr="00487927" w:rsidRDefault="0061524D" w:rsidP="0017445F">
            <w:pPr>
              <w:jc w:val="center"/>
              <w:rPr>
                <w:rFonts w:cstheme="minorHAnsi"/>
                <w:szCs w:val="20"/>
              </w:rPr>
            </w:pPr>
          </w:p>
        </w:tc>
        <w:tc>
          <w:tcPr>
            <w:tcW w:w="990" w:type="dxa"/>
          </w:tcPr>
          <w:p w14:paraId="2DD15B35" w14:textId="77777777" w:rsidR="0061524D" w:rsidRPr="00487927" w:rsidRDefault="0061524D" w:rsidP="0017445F">
            <w:pPr>
              <w:jc w:val="center"/>
              <w:rPr>
                <w:rFonts w:cstheme="minorHAnsi"/>
                <w:szCs w:val="20"/>
              </w:rPr>
            </w:pPr>
          </w:p>
        </w:tc>
        <w:tc>
          <w:tcPr>
            <w:tcW w:w="1080" w:type="dxa"/>
          </w:tcPr>
          <w:p w14:paraId="53A4DE8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9CB12D9" w14:textId="77777777" w:rsidR="0061524D" w:rsidRPr="00283A38" w:rsidRDefault="0061524D" w:rsidP="0017445F">
            <w:pPr>
              <w:jc w:val="center"/>
              <w:rPr>
                <w:rFonts w:cstheme="minorHAnsi"/>
                <w:szCs w:val="20"/>
              </w:rPr>
            </w:pPr>
          </w:p>
        </w:tc>
        <w:tc>
          <w:tcPr>
            <w:tcW w:w="990" w:type="dxa"/>
          </w:tcPr>
          <w:p w14:paraId="2661DB25" w14:textId="77777777" w:rsidR="0061524D" w:rsidRPr="00283A38" w:rsidRDefault="0061524D" w:rsidP="0017445F">
            <w:pPr>
              <w:jc w:val="center"/>
              <w:rPr>
                <w:rFonts w:cstheme="minorHAnsi"/>
                <w:szCs w:val="20"/>
              </w:rPr>
            </w:pPr>
          </w:p>
        </w:tc>
        <w:tc>
          <w:tcPr>
            <w:tcW w:w="1103" w:type="dxa"/>
          </w:tcPr>
          <w:p w14:paraId="2707878A" w14:textId="77777777" w:rsidR="0061524D" w:rsidRPr="00283A38" w:rsidRDefault="0061524D" w:rsidP="0017445F">
            <w:pPr>
              <w:jc w:val="center"/>
              <w:rPr>
                <w:rFonts w:cstheme="minorHAnsi"/>
                <w:szCs w:val="20"/>
              </w:rPr>
            </w:pPr>
          </w:p>
        </w:tc>
        <w:tc>
          <w:tcPr>
            <w:tcW w:w="1103" w:type="dxa"/>
          </w:tcPr>
          <w:p w14:paraId="6E6C4255" w14:textId="77777777" w:rsidR="0061524D" w:rsidRPr="00283A38" w:rsidRDefault="0061524D" w:rsidP="0017445F">
            <w:pPr>
              <w:jc w:val="center"/>
              <w:rPr>
                <w:rFonts w:cstheme="minorHAnsi"/>
                <w:szCs w:val="20"/>
              </w:rPr>
            </w:pPr>
          </w:p>
        </w:tc>
      </w:tr>
      <w:tr w:rsidR="0061524D" w:rsidRPr="00487927" w14:paraId="555B0A1E" w14:textId="39D177D0" w:rsidTr="0061524D">
        <w:tc>
          <w:tcPr>
            <w:tcW w:w="1255" w:type="dxa"/>
          </w:tcPr>
          <w:p w14:paraId="5169E944" w14:textId="532BE8B8" w:rsidR="0061524D" w:rsidRDefault="0061524D" w:rsidP="0017445F">
            <w:pPr>
              <w:jc w:val="center"/>
              <w:rPr>
                <w:szCs w:val="20"/>
              </w:rPr>
            </w:pPr>
            <w:r>
              <w:rPr>
                <w:szCs w:val="20"/>
              </w:rPr>
              <w:t>2012</w:t>
            </w:r>
            <w:r w:rsidRPr="00283A38">
              <w:rPr>
                <w:szCs w:val="20"/>
              </w:rPr>
              <w:t>_0</w:t>
            </w:r>
            <w:r>
              <w:rPr>
                <w:szCs w:val="20"/>
              </w:rPr>
              <w:t>1</w:t>
            </w:r>
          </w:p>
        </w:tc>
        <w:tc>
          <w:tcPr>
            <w:tcW w:w="990" w:type="dxa"/>
          </w:tcPr>
          <w:p w14:paraId="6726BA08" w14:textId="06CD8A9B" w:rsidR="0061524D" w:rsidRPr="00283A38" w:rsidRDefault="0061524D" w:rsidP="0017445F">
            <w:pPr>
              <w:jc w:val="center"/>
              <w:rPr>
                <w:rFonts w:cstheme="minorHAnsi"/>
                <w:szCs w:val="20"/>
              </w:rPr>
            </w:pPr>
          </w:p>
        </w:tc>
        <w:tc>
          <w:tcPr>
            <w:tcW w:w="990" w:type="dxa"/>
          </w:tcPr>
          <w:p w14:paraId="53BBA710" w14:textId="77777777" w:rsidR="0061524D" w:rsidRPr="00487927" w:rsidRDefault="0061524D" w:rsidP="0017445F">
            <w:pPr>
              <w:jc w:val="center"/>
              <w:rPr>
                <w:rFonts w:cstheme="minorHAnsi"/>
                <w:szCs w:val="20"/>
              </w:rPr>
            </w:pPr>
          </w:p>
        </w:tc>
        <w:tc>
          <w:tcPr>
            <w:tcW w:w="990" w:type="dxa"/>
          </w:tcPr>
          <w:p w14:paraId="6104E8B4" w14:textId="77777777" w:rsidR="0061524D" w:rsidRPr="00487927" w:rsidRDefault="0061524D" w:rsidP="0017445F">
            <w:pPr>
              <w:jc w:val="center"/>
              <w:rPr>
                <w:rFonts w:cstheme="minorHAnsi"/>
                <w:szCs w:val="20"/>
              </w:rPr>
            </w:pPr>
          </w:p>
        </w:tc>
        <w:tc>
          <w:tcPr>
            <w:tcW w:w="990" w:type="dxa"/>
          </w:tcPr>
          <w:p w14:paraId="14601DB5" w14:textId="77777777" w:rsidR="0061524D" w:rsidRPr="00487927" w:rsidRDefault="0061524D" w:rsidP="0017445F">
            <w:pPr>
              <w:jc w:val="center"/>
              <w:rPr>
                <w:rFonts w:cstheme="minorHAnsi"/>
                <w:szCs w:val="20"/>
              </w:rPr>
            </w:pPr>
          </w:p>
        </w:tc>
        <w:tc>
          <w:tcPr>
            <w:tcW w:w="990" w:type="dxa"/>
          </w:tcPr>
          <w:p w14:paraId="466053D6" w14:textId="77777777" w:rsidR="0061524D" w:rsidRPr="00487927" w:rsidRDefault="0061524D" w:rsidP="0017445F">
            <w:pPr>
              <w:jc w:val="center"/>
              <w:rPr>
                <w:rFonts w:cstheme="minorHAnsi"/>
                <w:szCs w:val="20"/>
              </w:rPr>
            </w:pPr>
          </w:p>
        </w:tc>
        <w:tc>
          <w:tcPr>
            <w:tcW w:w="990" w:type="dxa"/>
          </w:tcPr>
          <w:p w14:paraId="787D2396" w14:textId="77777777" w:rsidR="0061524D" w:rsidRPr="00487927" w:rsidRDefault="0061524D" w:rsidP="0017445F">
            <w:pPr>
              <w:jc w:val="center"/>
              <w:rPr>
                <w:rFonts w:cstheme="minorHAnsi"/>
                <w:szCs w:val="20"/>
              </w:rPr>
            </w:pPr>
          </w:p>
        </w:tc>
        <w:tc>
          <w:tcPr>
            <w:tcW w:w="1080" w:type="dxa"/>
          </w:tcPr>
          <w:p w14:paraId="73CB327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C1B1C29" w14:textId="77777777" w:rsidR="0061524D" w:rsidRPr="00283A38" w:rsidRDefault="0061524D" w:rsidP="0017445F">
            <w:pPr>
              <w:jc w:val="center"/>
              <w:rPr>
                <w:rFonts w:cstheme="minorHAnsi"/>
                <w:szCs w:val="20"/>
              </w:rPr>
            </w:pPr>
          </w:p>
        </w:tc>
        <w:tc>
          <w:tcPr>
            <w:tcW w:w="990" w:type="dxa"/>
          </w:tcPr>
          <w:p w14:paraId="7090739D" w14:textId="77777777" w:rsidR="0061524D" w:rsidRPr="00283A38" w:rsidRDefault="0061524D" w:rsidP="0017445F">
            <w:pPr>
              <w:jc w:val="center"/>
              <w:rPr>
                <w:rFonts w:cstheme="minorHAnsi"/>
                <w:szCs w:val="20"/>
              </w:rPr>
            </w:pPr>
          </w:p>
        </w:tc>
        <w:tc>
          <w:tcPr>
            <w:tcW w:w="1103" w:type="dxa"/>
          </w:tcPr>
          <w:p w14:paraId="5952366B" w14:textId="77777777" w:rsidR="0061524D" w:rsidRPr="00283A38" w:rsidRDefault="0061524D" w:rsidP="0017445F">
            <w:pPr>
              <w:jc w:val="center"/>
              <w:rPr>
                <w:rFonts w:cstheme="minorHAnsi"/>
                <w:szCs w:val="20"/>
              </w:rPr>
            </w:pPr>
          </w:p>
        </w:tc>
        <w:tc>
          <w:tcPr>
            <w:tcW w:w="1103" w:type="dxa"/>
          </w:tcPr>
          <w:p w14:paraId="33EE2A86" w14:textId="77777777" w:rsidR="0061524D" w:rsidRPr="00283A38" w:rsidRDefault="0061524D" w:rsidP="0017445F">
            <w:pPr>
              <w:jc w:val="center"/>
              <w:rPr>
                <w:rFonts w:cstheme="minorHAnsi"/>
                <w:szCs w:val="20"/>
              </w:rPr>
            </w:pPr>
          </w:p>
        </w:tc>
      </w:tr>
      <w:tr w:rsidR="0061524D" w:rsidRPr="00487927" w14:paraId="3F10CF2E" w14:textId="21FE7A68" w:rsidTr="0061524D">
        <w:tc>
          <w:tcPr>
            <w:tcW w:w="1255" w:type="dxa"/>
          </w:tcPr>
          <w:p w14:paraId="209FFE7C" w14:textId="1D51EB18" w:rsidR="0061524D" w:rsidRDefault="0061524D" w:rsidP="0017445F">
            <w:pPr>
              <w:jc w:val="center"/>
              <w:rPr>
                <w:szCs w:val="20"/>
              </w:rPr>
            </w:pPr>
            <w:r>
              <w:rPr>
                <w:szCs w:val="20"/>
              </w:rPr>
              <w:t>2012</w:t>
            </w:r>
            <w:r w:rsidRPr="00283A38">
              <w:rPr>
                <w:szCs w:val="20"/>
              </w:rPr>
              <w:t>_0</w:t>
            </w:r>
            <w:r>
              <w:rPr>
                <w:szCs w:val="20"/>
              </w:rPr>
              <w:t>2</w:t>
            </w:r>
          </w:p>
        </w:tc>
        <w:tc>
          <w:tcPr>
            <w:tcW w:w="990" w:type="dxa"/>
          </w:tcPr>
          <w:p w14:paraId="34F2AFDE" w14:textId="164B193A" w:rsidR="0061524D" w:rsidRPr="00283A38" w:rsidRDefault="0061524D" w:rsidP="0017445F">
            <w:pPr>
              <w:jc w:val="center"/>
              <w:rPr>
                <w:rFonts w:cstheme="minorHAnsi"/>
                <w:szCs w:val="20"/>
              </w:rPr>
            </w:pPr>
          </w:p>
        </w:tc>
        <w:tc>
          <w:tcPr>
            <w:tcW w:w="990" w:type="dxa"/>
          </w:tcPr>
          <w:p w14:paraId="5D51A2CD" w14:textId="77777777" w:rsidR="0061524D" w:rsidRPr="00487927" w:rsidRDefault="0061524D" w:rsidP="0017445F">
            <w:pPr>
              <w:jc w:val="center"/>
              <w:rPr>
                <w:rFonts w:cstheme="minorHAnsi"/>
                <w:szCs w:val="20"/>
              </w:rPr>
            </w:pPr>
          </w:p>
        </w:tc>
        <w:tc>
          <w:tcPr>
            <w:tcW w:w="990" w:type="dxa"/>
          </w:tcPr>
          <w:p w14:paraId="1FDF736F" w14:textId="77777777" w:rsidR="0061524D" w:rsidRPr="00487927" w:rsidRDefault="0061524D" w:rsidP="0017445F">
            <w:pPr>
              <w:jc w:val="center"/>
              <w:rPr>
                <w:rFonts w:cstheme="minorHAnsi"/>
                <w:szCs w:val="20"/>
              </w:rPr>
            </w:pPr>
          </w:p>
        </w:tc>
        <w:tc>
          <w:tcPr>
            <w:tcW w:w="990" w:type="dxa"/>
          </w:tcPr>
          <w:p w14:paraId="5A5C1E72" w14:textId="77777777" w:rsidR="0061524D" w:rsidRPr="00487927" w:rsidRDefault="0061524D" w:rsidP="0017445F">
            <w:pPr>
              <w:jc w:val="center"/>
              <w:rPr>
                <w:rFonts w:cstheme="minorHAnsi"/>
                <w:szCs w:val="20"/>
              </w:rPr>
            </w:pPr>
          </w:p>
        </w:tc>
        <w:tc>
          <w:tcPr>
            <w:tcW w:w="990" w:type="dxa"/>
          </w:tcPr>
          <w:p w14:paraId="1B08F34D" w14:textId="77777777" w:rsidR="0061524D" w:rsidRPr="00487927" w:rsidRDefault="0061524D" w:rsidP="0017445F">
            <w:pPr>
              <w:jc w:val="center"/>
              <w:rPr>
                <w:rFonts w:cstheme="minorHAnsi"/>
                <w:szCs w:val="20"/>
              </w:rPr>
            </w:pPr>
          </w:p>
        </w:tc>
        <w:tc>
          <w:tcPr>
            <w:tcW w:w="990" w:type="dxa"/>
          </w:tcPr>
          <w:p w14:paraId="416A9C6D" w14:textId="77777777" w:rsidR="0061524D" w:rsidRPr="00487927" w:rsidRDefault="0061524D" w:rsidP="0017445F">
            <w:pPr>
              <w:jc w:val="center"/>
              <w:rPr>
                <w:rFonts w:cstheme="minorHAnsi"/>
                <w:szCs w:val="20"/>
              </w:rPr>
            </w:pPr>
          </w:p>
        </w:tc>
        <w:tc>
          <w:tcPr>
            <w:tcW w:w="1080" w:type="dxa"/>
          </w:tcPr>
          <w:p w14:paraId="31FFD81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086889F" w14:textId="77777777" w:rsidR="0061524D" w:rsidRPr="00283A38" w:rsidRDefault="0061524D" w:rsidP="0017445F">
            <w:pPr>
              <w:jc w:val="center"/>
              <w:rPr>
                <w:rFonts w:cstheme="minorHAnsi"/>
                <w:szCs w:val="20"/>
              </w:rPr>
            </w:pPr>
          </w:p>
        </w:tc>
        <w:tc>
          <w:tcPr>
            <w:tcW w:w="990" w:type="dxa"/>
          </w:tcPr>
          <w:p w14:paraId="336651FC" w14:textId="77777777" w:rsidR="0061524D" w:rsidRPr="00283A38" w:rsidRDefault="0061524D" w:rsidP="0017445F">
            <w:pPr>
              <w:jc w:val="center"/>
              <w:rPr>
                <w:rFonts w:cstheme="minorHAnsi"/>
                <w:szCs w:val="20"/>
              </w:rPr>
            </w:pPr>
          </w:p>
        </w:tc>
        <w:tc>
          <w:tcPr>
            <w:tcW w:w="1103" w:type="dxa"/>
          </w:tcPr>
          <w:p w14:paraId="5C463028" w14:textId="77777777" w:rsidR="0061524D" w:rsidRPr="00283A38" w:rsidRDefault="0061524D" w:rsidP="0017445F">
            <w:pPr>
              <w:jc w:val="center"/>
              <w:rPr>
                <w:rFonts w:cstheme="minorHAnsi"/>
                <w:szCs w:val="20"/>
              </w:rPr>
            </w:pPr>
          </w:p>
        </w:tc>
        <w:tc>
          <w:tcPr>
            <w:tcW w:w="1103" w:type="dxa"/>
          </w:tcPr>
          <w:p w14:paraId="3AAAAC0B" w14:textId="77777777" w:rsidR="0061524D" w:rsidRPr="00283A38" w:rsidRDefault="0061524D" w:rsidP="0017445F">
            <w:pPr>
              <w:jc w:val="center"/>
              <w:rPr>
                <w:rFonts w:cstheme="minorHAnsi"/>
                <w:szCs w:val="20"/>
              </w:rPr>
            </w:pPr>
          </w:p>
        </w:tc>
      </w:tr>
      <w:tr w:rsidR="0061524D" w:rsidRPr="00487927" w14:paraId="04FB32C7" w14:textId="36FA014F" w:rsidTr="0061524D">
        <w:tc>
          <w:tcPr>
            <w:tcW w:w="1255" w:type="dxa"/>
          </w:tcPr>
          <w:p w14:paraId="02E8EABC" w14:textId="32B91093" w:rsidR="0061524D" w:rsidRDefault="0061524D" w:rsidP="0017445F">
            <w:pPr>
              <w:jc w:val="center"/>
              <w:rPr>
                <w:szCs w:val="20"/>
              </w:rPr>
            </w:pPr>
            <w:r>
              <w:rPr>
                <w:szCs w:val="20"/>
              </w:rPr>
              <w:t>2012</w:t>
            </w:r>
            <w:r w:rsidRPr="00283A38">
              <w:rPr>
                <w:szCs w:val="20"/>
              </w:rPr>
              <w:t>_0</w:t>
            </w:r>
            <w:r>
              <w:rPr>
                <w:szCs w:val="20"/>
              </w:rPr>
              <w:t>3</w:t>
            </w:r>
          </w:p>
        </w:tc>
        <w:tc>
          <w:tcPr>
            <w:tcW w:w="990" w:type="dxa"/>
          </w:tcPr>
          <w:p w14:paraId="3C81EBAA" w14:textId="5A139365" w:rsidR="0061524D" w:rsidRPr="00283A38" w:rsidRDefault="0061524D" w:rsidP="0017445F">
            <w:pPr>
              <w:jc w:val="center"/>
              <w:rPr>
                <w:rFonts w:cstheme="minorHAnsi"/>
                <w:szCs w:val="20"/>
              </w:rPr>
            </w:pPr>
          </w:p>
        </w:tc>
        <w:tc>
          <w:tcPr>
            <w:tcW w:w="990" w:type="dxa"/>
          </w:tcPr>
          <w:p w14:paraId="5F3AA988" w14:textId="77777777" w:rsidR="0061524D" w:rsidRPr="00487927" w:rsidRDefault="0061524D" w:rsidP="0017445F">
            <w:pPr>
              <w:jc w:val="center"/>
              <w:rPr>
                <w:rFonts w:cstheme="minorHAnsi"/>
                <w:szCs w:val="20"/>
              </w:rPr>
            </w:pPr>
          </w:p>
        </w:tc>
        <w:tc>
          <w:tcPr>
            <w:tcW w:w="990" w:type="dxa"/>
          </w:tcPr>
          <w:p w14:paraId="6886AFE7" w14:textId="77777777" w:rsidR="0061524D" w:rsidRPr="00487927" w:rsidRDefault="0061524D" w:rsidP="0017445F">
            <w:pPr>
              <w:jc w:val="center"/>
              <w:rPr>
                <w:rFonts w:cstheme="minorHAnsi"/>
                <w:szCs w:val="20"/>
              </w:rPr>
            </w:pPr>
          </w:p>
        </w:tc>
        <w:tc>
          <w:tcPr>
            <w:tcW w:w="990" w:type="dxa"/>
          </w:tcPr>
          <w:p w14:paraId="12172788" w14:textId="77777777" w:rsidR="0061524D" w:rsidRPr="00487927" w:rsidRDefault="0061524D" w:rsidP="0017445F">
            <w:pPr>
              <w:jc w:val="center"/>
              <w:rPr>
                <w:rFonts w:cstheme="minorHAnsi"/>
                <w:szCs w:val="20"/>
              </w:rPr>
            </w:pPr>
          </w:p>
        </w:tc>
        <w:tc>
          <w:tcPr>
            <w:tcW w:w="990" w:type="dxa"/>
          </w:tcPr>
          <w:p w14:paraId="1D54547D" w14:textId="77777777" w:rsidR="0061524D" w:rsidRPr="00487927" w:rsidRDefault="0061524D" w:rsidP="0017445F">
            <w:pPr>
              <w:jc w:val="center"/>
              <w:rPr>
                <w:rFonts w:cstheme="minorHAnsi"/>
                <w:szCs w:val="20"/>
              </w:rPr>
            </w:pPr>
          </w:p>
        </w:tc>
        <w:tc>
          <w:tcPr>
            <w:tcW w:w="990" w:type="dxa"/>
          </w:tcPr>
          <w:p w14:paraId="473A0F35" w14:textId="77777777" w:rsidR="0061524D" w:rsidRPr="00487927" w:rsidRDefault="0061524D" w:rsidP="0017445F">
            <w:pPr>
              <w:jc w:val="center"/>
              <w:rPr>
                <w:rFonts w:cstheme="minorHAnsi"/>
                <w:szCs w:val="20"/>
              </w:rPr>
            </w:pPr>
          </w:p>
        </w:tc>
        <w:tc>
          <w:tcPr>
            <w:tcW w:w="1080" w:type="dxa"/>
          </w:tcPr>
          <w:p w14:paraId="19664F4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77F080F" w14:textId="77777777" w:rsidR="0061524D" w:rsidRPr="00283A38" w:rsidRDefault="0061524D" w:rsidP="0017445F">
            <w:pPr>
              <w:jc w:val="center"/>
              <w:rPr>
                <w:rFonts w:cstheme="minorHAnsi"/>
                <w:szCs w:val="20"/>
              </w:rPr>
            </w:pPr>
          </w:p>
        </w:tc>
        <w:tc>
          <w:tcPr>
            <w:tcW w:w="990" w:type="dxa"/>
          </w:tcPr>
          <w:p w14:paraId="5217DED8" w14:textId="77777777" w:rsidR="0061524D" w:rsidRPr="00283A38" w:rsidRDefault="0061524D" w:rsidP="0017445F">
            <w:pPr>
              <w:jc w:val="center"/>
              <w:rPr>
                <w:rFonts w:cstheme="minorHAnsi"/>
                <w:szCs w:val="20"/>
              </w:rPr>
            </w:pPr>
          </w:p>
        </w:tc>
        <w:tc>
          <w:tcPr>
            <w:tcW w:w="1103" w:type="dxa"/>
          </w:tcPr>
          <w:p w14:paraId="554C6B1E" w14:textId="77777777" w:rsidR="0061524D" w:rsidRPr="00283A38" w:rsidRDefault="0061524D" w:rsidP="0017445F">
            <w:pPr>
              <w:jc w:val="center"/>
              <w:rPr>
                <w:rFonts w:cstheme="minorHAnsi"/>
                <w:szCs w:val="20"/>
              </w:rPr>
            </w:pPr>
          </w:p>
        </w:tc>
        <w:tc>
          <w:tcPr>
            <w:tcW w:w="1103" w:type="dxa"/>
          </w:tcPr>
          <w:p w14:paraId="3011103D" w14:textId="77777777" w:rsidR="0061524D" w:rsidRPr="00283A38" w:rsidRDefault="0061524D" w:rsidP="0017445F">
            <w:pPr>
              <w:jc w:val="center"/>
              <w:rPr>
                <w:rFonts w:cstheme="minorHAnsi"/>
                <w:szCs w:val="20"/>
              </w:rPr>
            </w:pPr>
          </w:p>
        </w:tc>
      </w:tr>
      <w:tr w:rsidR="0061524D" w:rsidRPr="00487927" w14:paraId="72530074" w14:textId="308F9699" w:rsidTr="0061524D">
        <w:tc>
          <w:tcPr>
            <w:tcW w:w="1255" w:type="dxa"/>
          </w:tcPr>
          <w:p w14:paraId="33D7BEAE" w14:textId="076AF307" w:rsidR="0061524D" w:rsidRDefault="0061524D" w:rsidP="0017445F">
            <w:pPr>
              <w:jc w:val="center"/>
              <w:rPr>
                <w:szCs w:val="20"/>
              </w:rPr>
            </w:pPr>
            <w:r>
              <w:rPr>
                <w:szCs w:val="20"/>
              </w:rPr>
              <w:t>2012</w:t>
            </w:r>
            <w:r w:rsidRPr="00283A38">
              <w:rPr>
                <w:szCs w:val="20"/>
              </w:rPr>
              <w:t>_0</w:t>
            </w:r>
            <w:r>
              <w:rPr>
                <w:szCs w:val="20"/>
              </w:rPr>
              <w:t>4</w:t>
            </w:r>
          </w:p>
        </w:tc>
        <w:tc>
          <w:tcPr>
            <w:tcW w:w="990" w:type="dxa"/>
          </w:tcPr>
          <w:p w14:paraId="76BAF080" w14:textId="3C0A74EA" w:rsidR="0061524D" w:rsidRPr="00283A38" w:rsidRDefault="0061524D" w:rsidP="0017445F">
            <w:pPr>
              <w:jc w:val="center"/>
              <w:rPr>
                <w:rFonts w:cstheme="minorHAnsi"/>
                <w:szCs w:val="20"/>
              </w:rPr>
            </w:pPr>
          </w:p>
        </w:tc>
        <w:tc>
          <w:tcPr>
            <w:tcW w:w="990" w:type="dxa"/>
          </w:tcPr>
          <w:p w14:paraId="7CA94FCA" w14:textId="77777777" w:rsidR="0061524D" w:rsidRPr="00487927" w:rsidRDefault="0061524D" w:rsidP="0017445F">
            <w:pPr>
              <w:jc w:val="center"/>
              <w:rPr>
                <w:rFonts w:cstheme="minorHAnsi"/>
                <w:szCs w:val="20"/>
              </w:rPr>
            </w:pPr>
          </w:p>
        </w:tc>
        <w:tc>
          <w:tcPr>
            <w:tcW w:w="990" w:type="dxa"/>
          </w:tcPr>
          <w:p w14:paraId="0666EACD" w14:textId="77777777" w:rsidR="0061524D" w:rsidRPr="00487927" w:rsidRDefault="0061524D" w:rsidP="0017445F">
            <w:pPr>
              <w:jc w:val="center"/>
              <w:rPr>
                <w:rFonts w:cstheme="minorHAnsi"/>
                <w:szCs w:val="20"/>
              </w:rPr>
            </w:pPr>
          </w:p>
        </w:tc>
        <w:tc>
          <w:tcPr>
            <w:tcW w:w="990" w:type="dxa"/>
          </w:tcPr>
          <w:p w14:paraId="354A7C09" w14:textId="77777777" w:rsidR="0061524D" w:rsidRPr="00487927" w:rsidRDefault="0061524D" w:rsidP="0017445F">
            <w:pPr>
              <w:jc w:val="center"/>
              <w:rPr>
                <w:rFonts w:cstheme="minorHAnsi"/>
                <w:szCs w:val="20"/>
              </w:rPr>
            </w:pPr>
          </w:p>
        </w:tc>
        <w:tc>
          <w:tcPr>
            <w:tcW w:w="990" w:type="dxa"/>
          </w:tcPr>
          <w:p w14:paraId="05853CA4" w14:textId="77777777" w:rsidR="0061524D" w:rsidRPr="00487927" w:rsidRDefault="0061524D" w:rsidP="0017445F">
            <w:pPr>
              <w:jc w:val="center"/>
              <w:rPr>
                <w:rFonts w:cstheme="minorHAnsi"/>
                <w:szCs w:val="20"/>
              </w:rPr>
            </w:pPr>
          </w:p>
        </w:tc>
        <w:tc>
          <w:tcPr>
            <w:tcW w:w="990" w:type="dxa"/>
          </w:tcPr>
          <w:p w14:paraId="63740B1C" w14:textId="77777777" w:rsidR="0061524D" w:rsidRPr="00487927" w:rsidRDefault="0061524D" w:rsidP="0017445F">
            <w:pPr>
              <w:jc w:val="center"/>
              <w:rPr>
                <w:rFonts w:cstheme="minorHAnsi"/>
                <w:szCs w:val="20"/>
              </w:rPr>
            </w:pPr>
          </w:p>
        </w:tc>
        <w:tc>
          <w:tcPr>
            <w:tcW w:w="1080" w:type="dxa"/>
          </w:tcPr>
          <w:p w14:paraId="75DB1F7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EE13D38" w14:textId="77777777" w:rsidR="0061524D" w:rsidRPr="00283A38" w:rsidRDefault="0061524D" w:rsidP="0017445F">
            <w:pPr>
              <w:jc w:val="center"/>
              <w:rPr>
                <w:rFonts w:cstheme="minorHAnsi"/>
                <w:szCs w:val="20"/>
              </w:rPr>
            </w:pPr>
          </w:p>
        </w:tc>
        <w:tc>
          <w:tcPr>
            <w:tcW w:w="990" w:type="dxa"/>
          </w:tcPr>
          <w:p w14:paraId="69FA2605" w14:textId="77777777" w:rsidR="0061524D" w:rsidRPr="00283A38" w:rsidRDefault="0061524D" w:rsidP="0017445F">
            <w:pPr>
              <w:jc w:val="center"/>
              <w:rPr>
                <w:rFonts w:cstheme="minorHAnsi"/>
                <w:szCs w:val="20"/>
              </w:rPr>
            </w:pPr>
          </w:p>
        </w:tc>
        <w:tc>
          <w:tcPr>
            <w:tcW w:w="1103" w:type="dxa"/>
          </w:tcPr>
          <w:p w14:paraId="3DC430FA" w14:textId="77777777" w:rsidR="0061524D" w:rsidRPr="00283A38" w:rsidRDefault="0061524D" w:rsidP="0017445F">
            <w:pPr>
              <w:jc w:val="center"/>
              <w:rPr>
                <w:rFonts w:cstheme="minorHAnsi"/>
                <w:szCs w:val="20"/>
              </w:rPr>
            </w:pPr>
          </w:p>
        </w:tc>
        <w:tc>
          <w:tcPr>
            <w:tcW w:w="1103" w:type="dxa"/>
          </w:tcPr>
          <w:p w14:paraId="0F912BA6" w14:textId="77777777" w:rsidR="0061524D" w:rsidRPr="00283A38" w:rsidRDefault="0061524D" w:rsidP="0017445F">
            <w:pPr>
              <w:jc w:val="center"/>
              <w:rPr>
                <w:rFonts w:cstheme="minorHAnsi"/>
                <w:szCs w:val="20"/>
              </w:rPr>
            </w:pPr>
          </w:p>
        </w:tc>
      </w:tr>
      <w:tr w:rsidR="0061524D" w:rsidRPr="00487927" w14:paraId="30A6926B" w14:textId="7BB830F4" w:rsidTr="0061524D">
        <w:tc>
          <w:tcPr>
            <w:tcW w:w="1255" w:type="dxa"/>
          </w:tcPr>
          <w:p w14:paraId="75455574" w14:textId="0FCC5DE8" w:rsidR="0061524D" w:rsidRDefault="0061524D" w:rsidP="0017445F">
            <w:pPr>
              <w:jc w:val="center"/>
              <w:rPr>
                <w:szCs w:val="20"/>
              </w:rPr>
            </w:pPr>
            <w:r>
              <w:rPr>
                <w:szCs w:val="20"/>
              </w:rPr>
              <w:t>2012</w:t>
            </w:r>
            <w:r w:rsidRPr="00283A38">
              <w:rPr>
                <w:szCs w:val="20"/>
              </w:rPr>
              <w:t>_0</w:t>
            </w:r>
            <w:r>
              <w:rPr>
                <w:szCs w:val="20"/>
              </w:rPr>
              <w:t>5</w:t>
            </w:r>
          </w:p>
        </w:tc>
        <w:tc>
          <w:tcPr>
            <w:tcW w:w="990" w:type="dxa"/>
          </w:tcPr>
          <w:p w14:paraId="7FEC31F5" w14:textId="78340C12" w:rsidR="0061524D" w:rsidRPr="00283A38" w:rsidRDefault="0061524D" w:rsidP="0017445F">
            <w:pPr>
              <w:jc w:val="center"/>
              <w:rPr>
                <w:rFonts w:cstheme="minorHAnsi"/>
                <w:szCs w:val="20"/>
              </w:rPr>
            </w:pPr>
          </w:p>
        </w:tc>
        <w:tc>
          <w:tcPr>
            <w:tcW w:w="990" w:type="dxa"/>
          </w:tcPr>
          <w:p w14:paraId="234576B9" w14:textId="77777777" w:rsidR="0061524D" w:rsidRPr="00487927" w:rsidRDefault="0061524D" w:rsidP="0017445F">
            <w:pPr>
              <w:jc w:val="center"/>
              <w:rPr>
                <w:rFonts w:cstheme="minorHAnsi"/>
                <w:szCs w:val="20"/>
              </w:rPr>
            </w:pPr>
          </w:p>
        </w:tc>
        <w:tc>
          <w:tcPr>
            <w:tcW w:w="990" w:type="dxa"/>
          </w:tcPr>
          <w:p w14:paraId="3AE84E48" w14:textId="77777777" w:rsidR="0061524D" w:rsidRPr="00487927" w:rsidRDefault="0061524D" w:rsidP="0017445F">
            <w:pPr>
              <w:jc w:val="center"/>
              <w:rPr>
                <w:rFonts w:cstheme="minorHAnsi"/>
                <w:szCs w:val="20"/>
              </w:rPr>
            </w:pPr>
          </w:p>
        </w:tc>
        <w:tc>
          <w:tcPr>
            <w:tcW w:w="990" w:type="dxa"/>
          </w:tcPr>
          <w:p w14:paraId="7D0FE709" w14:textId="77777777" w:rsidR="0061524D" w:rsidRPr="00487927" w:rsidRDefault="0061524D" w:rsidP="0017445F">
            <w:pPr>
              <w:jc w:val="center"/>
              <w:rPr>
                <w:rFonts w:cstheme="minorHAnsi"/>
                <w:szCs w:val="20"/>
              </w:rPr>
            </w:pPr>
          </w:p>
        </w:tc>
        <w:tc>
          <w:tcPr>
            <w:tcW w:w="990" w:type="dxa"/>
          </w:tcPr>
          <w:p w14:paraId="661F3E07" w14:textId="77777777" w:rsidR="0061524D" w:rsidRPr="00487927" w:rsidRDefault="0061524D" w:rsidP="0017445F">
            <w:pPr>
              <w:jc w:val="center"/>
              <w:rPr>
                <w:rFonts w:cstheme="minorHAnsi"/>
                <w:szCs w:val="20"/>
              </w:rPr>
            </w:pPr>
          </w:p>
        </w:tc>
        <w:tc>
          <w:tcPr>
            <w:tcW w:w="990" w:type="dxa"/>
          </w:tcPr>
          <w:p w14:paraId="579B72D3" w14:textId="77777777" w:rsidR="0061524D" w:rsidRPr="00487927" w:rsidRDefault="0061524D" w:rsidP="0017445F">
            <w:pPr>
              <w:jc w:val="center"/>
              <w:rPr>
                <w:rFonts w:cstheme="minorHAnsi"/>
                <w:szCs w:val="20"/>
              </w:rPr>
            </w:pPr>
          </w:p>
        </w:tc>
        <w:tc>
          <w:tcPr>
            <w:tcW w:w="1080" w:type="dxa"/>
          </w:tcPr>
          <w:p w14:paraId="0190F22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89B9CCF" w14:textId="77777777" w:rsidR="0061524D" w:rsidRPr="00283A38" w:rsidRDefault="0061524D" w:rsidP="0017445F">
            <w:pPr>
              <w:jc w:val="center"/>
              <w:rPr>
                <w:rFonts w:cstheme="minorHAnsi"/>
                <w:szCs w:val="20"/>
              </w:rPr>
            </w:pPr>
          </w:p>
        </w:tc>
        <w:tc>
          <w:tcPr>
            <w:tcW w:w="990" w:type="dxa"/>
          </w:tcPr>
          <w:p w14:paraId="33FFCA26" w14:textId="77777777" w:rsidR="0061524D" w:rsidRPr="00283A38" w:rsidRDefault="0061524D" w:rsidP="0017445F">
            <w:pPr>
              <w:jc w:val="center"/>
              <w:rPr>
                <w:rFonts w:cstheme="minorHAnsi"/>
                <w:szCs w:val="20"/>
              </w:rPr>
            </w:pPr>
          </w:p>
        </w:tc>
        <w:tc>
          <w:tcPr>
            <w:tcW w:w="1103" w:type="dxa"/>
          </w:tcPr>
          <w:p w14:paraId="1B28A0AC" w14:textId="77777777" w:rsidR="0061524D" w:rsidRPr="00283A38" w:rsidRDefault="0061524D" w:rsidP="0017445F">
            <w:pPr>
              <w:jc w:val="center"/>
              <w:rPr>
                <w:rFonts w:cstheme="minorHAnsi"/>
                <w:szCs w:val="20"/>
              </w:rPr>
            </w:pPr>
          </w:p>
        </w:tc>
        <w:tc>
          <w:tcPr>
            <w:tcW w:w="1103" w:type="dxa"/>
          </w:tcPr>
          <w:p w14:paraId="643B08EF" w14:textId="77777777" w:rsidR="0061524D" w:rsidRPr="00283A38" w:rsidRDefault="0061524D" w:rsidP="0017445F">
            <w:pPr>
              <w:jc w:val="center"/>
              <w:rPr>
                <w:rFonts w:cstheme="minorHAnsi"/>
                <w:szCs w:val="20"/>
              </w:rPr>
            </w:pPr>
          </w:p>
        </w:tc>
      </w:tr>
      <w:tr w:rsidR="0061524D" w:rsidRPr="00487927" w14:paraId="4E45513E" w14:textId="087D3F9D" w:rsidTr="0061524D">
        <w:tc>
          <w:tcPr>
            <w:tcW w:w="1255" w:type="dxa"/>
          </w:tcPr>
          <w:p w14:paraId="014BDAF5" w14:textId="322334BB" w:rsidR="0061524D" w:rsidRDefault="0061524D" w:rsidP="0017445F">
            <w:pPr>
              <w:jc w:val="center"/>
              <w:rPr>
                <w:szCs w:val="20"/>
              </w:rPr>
            </w:pPr>
            <w:r>
              <w:rPr>
                <w:szCs w:val="20"/>
              </w:rPr>
              <w:t>2012</w:t>
            </w:r>
            <w:r w:rsidRPr="00283A38">
              <w:rPr>
                <w:szCs w:val="20"/>
              </w:rPr>
              <w:t>_0</w:t>
            </w:r>
            <w:r>
              <w:rPr>
                <w:szCs w:val="20"/>
              </w:rPr>
              <w:t>6</w:t>
            </w:r>
          </w:p>
        </w:tc>
        <w:tc>
          <w:tcPr>
            <w:tcW w:w="990" w:type="dxa"/>
          </w:tcPr>
          <w:p w14:paraId="561B9DF1" w14:textId="7FC01149" w:rsidR="0061524D" w:rsidRPr="00283A38" w:rsidRDefault="0061524D" w:rsidP="0017445F">
            <w:pPr>
              <w:jc w:val="center"/>
              <w:rPr>
                <w:rFonts w:cstheme="minorHAnsi"/>
                <w:szCs w:val="20"/>
              </w:rPr>
            </w:pPr>
          </w:p>
        </w:tc>
        <w:tc>
          <w:tcPr>
            <w:tcW w:w="990" w:type="dxa"/>
          </w:tcPr>
          <w:p w14:paraId="7C86F9D5" w14:textId="77777777" w:rsidR="0061524D" w:rsidRPr="00487927" w:rsidRDefault="0061524D" w:rsidP="0017445F">
            <w:pPr>
              <w:jc w:val="center"/>
              <w:rPr>
                <w:rFonts w:cstheme="minorHAnsi"/>
                <w:szCs w:val="20"/>
              </w:rPr>
            </w:pPr>
          </w:p>
        </w:tc>
        <w:tc>
          <w:tcPr>
            <w:tcW w:w="990" w:type="dxa"/>
          </w:tcPr>
          <w:p w14:paraId="612B54D1" w14:textId="77777777" w:rsidR="0061524D" w:rsidRPr="00487927" w:rsidRDefault="0061524D" w:rsidP="0017445F">
            <w:pPr>
              <w:jc w:val="center"/>
              <w:rPr>
                <w:rFonts w:cstheme="minorHAnsi"/>
                <w:szCs w:val="20"/>
              </w:rPr>
            </w:pPr>
          </w:p>
        </w:tc>
        <w:tc>
          <w:tcPr>
            <w:tcW w:w="990" w:type="dxa"/>
          </w:tcPr>
          <w:p w14:paraId="5661BA41" w14:textId="77777777" w:rsidR="0061524D" w:rsidRPr="00487927" w:rsidRDefault="0061524D" w:rsidP="0017445F">
            <w:pPr>
              <w:jc w:val="center"/>
              <w:rPr>
                <w:rFonts w:cstheme="minorHAnsi"/>
                <w:szCs w:val="20"/>
              </w:rPr>
            </w:pPr>
          </w:p>
        </w:tc>
        <w:tc>
          <w:tcPr>
            <w:tcW w:w="990" w:type="dxa"/>
          </w:tcPr>
          <w:p w14:paraId="7E3331C4" w14:textId="77777777" w:rsidR="0061524D" w:rsidRPr="00487927" w:rsidRDefault="0061524D" w:rsidP="0017445F">
            <w:pPr>
              <w:jc w:val="center"/>
              <w:rPr>
                <w:rFonts w:cstheme="minorHAnsi"/>
                <w:szCs w:val="20"/>
              </w:rPr>
            </w:pPr>
          </w:p>
        </w:tc>
        <w:tc>
          <w:tcPr>
            <w:tcW w:w="990" w:type="dxa"/>
          </w:tcPr>
          <w:p w14:paraId="0D092A76" w14:textId="77777777" w:rsidR="0061524D" w:rsidRPr="00487927" w:rsidRDefault="0061524D" w:rsidP="0017445F">
            <w:pPr>
              <w:jc w:val="center"/>
              <w:rPr>
                <w:rFonts w:cstheme="minorHAnsi"/>
                <w:szCs w:val="20"/>
              </w:rPr>
            </w:pPr>
          </w:p>
        </w:tc>
        <w:tc>
          <w:tcPr>
            <w:tcW w:w="1080" w:type="dxa"/>
          </w:tcPr>
          <w:p w14:paraId="33AEA6E4"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74F11D6" w14:textId="77777777" w:rsidR="0061524D" w:rsidRPr="00283A38" w:rsidRDefault="0061524D" w:rsidP="0017445F">
            <w:pPr>
              <w:jc w:val="center"/>
              <w:rPr>
                <w:rFonts w:cstheme="minorHAnsi"/>
                <w:szCs w:val="20"/>
              </w:rPr>
            </w:pPr>
          </w:p>
        </w:tc>
        <w:tc>
          <w:tcPr>
            <w:tcW w:w="990" w:type="dxa"/>
          </w:tcPr>
          <w:p w14:paraId="1233F35C" w14:textId="77777777" w:rsidR="0061524D" w:rsidRPr="00283A38" w:rsidRDefault="0061524D" w:rsidP="0017445F">
            <w:pPr>
              <w:jc w:val="center"/>
              <w:rPr>
                <w:rFonts w:cstheme="minorHAnsi"/>
                <w:szCs w:val="20"/>
              </w:rPr>
            </w:pPr>
          </w:p>
        </w:tc>
        <w:tc>
          <w:tcPr>
            <w:tcW w:w="1103" w:type="dxa"/>
          </w:tcPr>
          <w:p w14:paraId="6115ADCB" w14:textId="77777777" w:rsidR="0061524D" w:rsidRPr="00283A38" w:rsidRDefault="0061524D" w:rsidP="0017445F">
            <w:pPr>
              <w:jc w:val="center"/>
              <w:rPr>
                <w:rFonts w:cstheme="minorHAnsi"/>
                <w:szCs w:val="20"/>
              </w:rPr>
            </w:pPr>
          </w:p>
        </w:tc>
        <w:tc>
          <w:tcPr>
            <w:tcW w:w="1103" w:type="dxa"/>
          </w:tcPr>
          <w:p w14:paraId="47FE132C" w14:textId="77777777" w:rsidR="0061524D" w:rsidRPr="00283A38" w:rsidRDefault="0061524D" w:rsidP="0017445F">
            <w:pPr>
              <w:jc w:val="center"/>
              <w:rPr>
                <w:rFonts w:cstheme="minorHAnsi"/>
                <w:szCs w:val="20"/>
              </w:rPr>
            </w:pPr>
          </w:p>
        </w:tc>
      </w:tr>
      <w:tr w:rsidR="0061524D" w:rsidRPr="00487927" w14:paraId="5F17AD29" w14:textId="7507EB40" w:rsidTr="0061524D">
        <w:tc>
          <w:tcPr>
            <w:tcW w:w="1255" w:type="dxa"/>
          </w:tcPr>
          <w:p w14:paraId="3168E04A" w14:textId="30FBA67A" w:rsidR="0061524D" w:rsidRPr="00283A38" w:rsidRDefault="0061524D" w:rsidP="0017445F">
            <w:pPr>
              <w:jc w:val="center"/>
              <w:rPr>
                <w:szCs w:val="20"/>
              </w:rPr>
            </w:pPr>
            <w:r>
              <w:rPr>
                <w:szCs w:val="20"/>
              </w:rPr>
              <w:t>2012</w:t>
            </w:r>
            <w:r w:rsidRPr="00283A38">
              <w:rPr>
                <w:szCs w:val="20"/>
              </w:rPr>
              <w:t>_0</w:t>
            </w:r>
            <w:r>
              <w:rPr>
                <w:szCs w:val="20"/>
              </w:rPr>
              <w:t>7</w:t>
            </w:r>
          </w:p>
        </w:tc>
        <w:tc>
          <w:tcPr>
            <w:tcW w:w="990" w:type="dxa"/>
          </w:tcPr>
          <w:p w14:paraId="1F71378C" w14:textId="06641C61" w:rsidR="0061524D" w:rsidRPr="00487927" w:rsidRDefault="0061524D" w:rsidP="0017445F">
            <w:pPr>
              <w:jc w:val="center"/>
              <w:rPr>
                <w:rFonts w:cstheme="minorHAnsi"/>
                <w:szCs w:val="20"/>
              </w:rPr>
            </w:pPr>
          </w:p>
        </w:tc>
        <w:tc>
          <w:tcPr>
            <w:tcW w:w="990" w:type="dxa"/>
          </w:tcPr>
          <w:p w14:paraId="556CC655" w14:textId="77777777" w:rsidR="0061524D" w:rsidRPr="00487927" w:rsidRDefault="0061524D" w:rsidP="0017445F">
            <w:pPr>
              <w:jc w:val="center"/>
              <w:rPr>
                <w:rFonts w:cstheme="minorHAnsi"/>
                <w:szCs w:val="20"/>
              </w:rPr>
            </w:pPr>
          </w:p>
        </w:tc>
        <w:tc>
          <w:tcPr>
            <w:tcW w:w="990" w:type="dxa"/>
          </w:tcPr>
          <w:p w14:paraId="490187DD" w14:textId="77777777" w:rsidR="0061524D" w:rsidRPr="00487927" w:rsidRDefault="0061524D" w:rsidP="0017445F">
            <w:pPr>
              <w:jc w:val="center"/>
              <w:rPr>
                <w:rFonts w:cstheme="minorHAnsi"/>
                <w:szCs w:val="20"/>
              </w:rPr>
            </w:pPr>
          </w:p>
        </w:tc>
        <w:tc>
          <w:tcPr>
            <w:tcW w:w="990" w:type="dxa"/>
          </w:tcPr>
          <w:p w14:paraId="5AC61315" w14:textId="77777777" w:rsidR="0061524D" w:rsidRPr="00487927" w:rsidRDefault="0061524D" w:rsidP="0017445F">
            <w:pPr>
              <w:jc w:val="center"/>
              <w:rPr>
                <w:rFonts w:cstheme="minorHAnsi"/>
                <w:szCs w:val="20"/>
              </w:rPr>
            </w:pPr>
          </w:p>
        </w:tc>
        <w:tc>
          <w:tcPr>
            <w:tcW w:w="990" w:type="dxa"/>
          </w:tcPr>
          <w:p w14:paraId="7BD6F8BF" w14:textId="77777777" w:rsidR="0061524D" w:rsidRPr="00487927" w:rsidRDefault="0061524D" w:rsidP="0017445F">
            <w:pPr>
              <w:jc w:val="center"/>
              <w:rPr>
                <w:rFonts w:cstheme="minorHAnsi"/>
                <w:szCs w:val="20"/>
              </w:rPr>
            </w:pPr>
          </w:p>
        </w:tc>
        <w:tc>
          <w:tcPr>
            <w:tcW w:w="990" w:type="dxa"/>
          </w:tcPr>
          <w:p w14:paraId="0111BBB7" w14:textId="77777777" w:rsidR="0061524D" w:rsidRPr="00487927" w:rsidRDefault="0061524D" w:rsidP="0017445F">
            <w:pPr>
              <w:jc w:val="center"/>
              <w:rPr>
                <w:rFonts w:cstheme="minorHAnsi"/>
                <w:szCs w:val="20"/>
              </w:rPr>
            </w:pPr>
          </w:p>
        </w:tc>
        <w:tc>
          <w:tcPr>
            <w:tcW w:w="1080" w:type="dxa"/>
          </w:tcPr>
          <w:p w14:paraId="205B0691"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5641C0E3" w14:textId="77777777" w:rsidR="0061524D" w:rsidRPr="00283A38" w:rsidRDefault="0061524D" w:rsidP="0017445F">
            <w:pPr>
              <w:jc w:val="center"/>
              <w:rPr>
                <w:rFonts w:cstheme="minorHAnsi"/>
                <w:szCs w:val="20"/>
              </w:rPr>
            </w:pPr>
          </w:p>
        </w:tc>
        <w:tc>
          <w:tcPr>
            <w:tcW w:w="990" w:type="dxa"/>
          </w:tcPr>
          <w:p w14:paraId="55C010B5" w14:textId="77777777" w:rsidR="0061524D" w:rsidRPr="00283A38" w:rsidRDefault="0061524D" w:rsidP="0017445F">
            <w:pPr>
              <w:jc w:val="center"/>
              <w:rPr>
                <w:rFonts w:cstheme="minorHAnsi"/>
                <w:szCs w:val="20"/>
              </w:rPr>
            </w:pPr>
          </w:p>
        </w:tc>
        <w:tc>
          <w:tcPr>
            <w:tcW w:w="1103" w:type="dxa"/>
          </w:tcPr>
          <w:p w14:paraId="36C85BBF" w14:textId="77777777" w:rsidR="0061524D" w:rsidRPr="00283A38" w:rsidRDefault="0061524D" w:rsidP="0017445F">
            <w:pPr>
              <w:jc w:val="center"/>
              <w:rPr>
                <w:rFonts w:cstheme="minorHAnsi"/>
                <w:szCs w:val="20"/>
              </w:rPr>
            </w:pPr>
          </w:p>
        </w:tc>
        <w:tc>
          <w:tcPr>
            <w:tcW w:w="1103" w:type="dxa"/>
          </w:tcPr>
          <w:p w14:paraId="4BD8E299" w14:textId="77777777" w:rsidR="0061524D" w:rsidRPr="00283A38" w:rsidRDefault="0061524D" w:rsidP="0017445F">
            <w:pPr>
              <w:jc w:val="center"/>
              <w:rPr>
                <w:rFonts w:cstheme="minorHAnsi"/>
                <w:szCs w:val="20"/>
              </w:rPr>
            </w:pPr>
          </w:p>
        </w:tc>
      </w:tr>
      <w:tr w:rsidR="0061524D" w:rsidRPr="00487927" w14:paraId="38D1EEF9" w14:textId="561E79EA" w:rsidTr="0061524D">
        <w:tc>
          <w:tcPr>
            <w:tcW w:w="1255" w:type="dxa"/>
          </w:tcPr>
          <w:p w14:paraId="2A5AE3FC" w14:textId="4F00613B" w:rsidR="0061524D" w:rsidRDefault="0061524D" w:rsidP="0017445F">
            <w:pPr>
              <w:jc w:val="center"/>
              <w:rPr>
                <w:szCs w:val="20"/>
              </w:rPr>
            </w:pPr>
            <w:r>
              <w:rPr>
                <w:szCs w:val="20"/>
              </w:rPr>
              <w:t>2013</w:t>
            </w:r>
            <w:r w:rsidRPr="00283A38">
              <w:rPr>
                <w:szCs w:val="20"/>
              </w:rPr>
              <w:t>_0</w:t>
            </w:r>
            <w:r>
              <w:rPr>
                <w:szCs w:val="20"/>
              </w:rPr>
              <w:t>1</w:t>
            </w:r>
          </w:p>
        </w:tc>
        <w:tc>
          <w:tcPr>
            <w:tcW w:w="990" w:type="dxa"/>
          </w:tcPr>
          <w:p w14:paraId="7BE913DC" w14:textId="49A15648" w:rsidR="0061524D" w:rsidRPr="00283A38" w:rsidRDefault="0061524D" w:rsidP="0017445F">
            <w:pPr>
              <w:jc w:val="center"/>
              <w:rPr>
                <w:rFonts w:cstheme="minorHAnsi"/>
                <w:szCs w:val="20"/>
              </w:rPr>
            </w:pPr>
          </w:p>
        </w:tc>
        <w:tc>
          <w:tcPr>
            <w:tcW w:w="990" w:type="dxa"/>
          </w:tcPr>
          <w:p w14:paraId="37ABCC8B" w14:textId="77777777" w:rsidR="0061524D" w:rsidRPr="00487927" w:rsidRDefault="0061524D" w:rsidP="0017445F">
            <w:pPr>
              <w:jc w:val="center"/>
              <w:rPr>
                <w:rFonts w:cstheme="minorHAnsi"/>
                <w:szCs w:val="20"/>
              </w:rPr>
            </w:pPr>
          </w:p>
        </w:tc>
        <w:tc>
          <w:tcPr>
            <w:tcW w:w="990" w:type="dxa"/>
          </w:tcPr>
          <w:p w14:paraId="54D2C072" w14:textId="77777777" w:rsidR="0061524D" w:rsidRPr="00487927" w:rsidRDefault="0061524D" w:rsidP="0017445F">
            <w:pPr>
              <w:jc w:val="center"/>
              <w:rPr>
                <w:rFonts w:cstheme="minorHAnsi"/>
                <w:szCs w:val="20"/>
              </w:rPr>
            </w:pPr>
          </w:p>
        </w:tc>
        <w:tc>
          <w:tcPr>
            <w:tcW w:w="990" w:type="dxa"/>
          </w:tcPr>
          <w:p w14:paraId="342DA7FC" w14:textId="77777777" w:rsidR="0061524D" w:rsidRPr="00487927" w:rsidRDefault="0061524D" w:rsidP="0017445F">
            <w:pPr>
              <w:jc w:val="center"/>
              <w:rPr>
                <w:rFonts w:cstheme="minorHAnsi"/>
                <w:szCs w:val="20"/>
              </w:rPr>
            </w:pPr>
          </w:p>
        </w:tc>
        <w:tc>
          <w:tcPr>
            <w:tcW w:w="990" w:type="dxa"/>
          </w:tcPr>
          <w:p w14:paraId="56924ED4" w14:textId="77777777" w:rsidR="0061524D" w:rsidRPr="00487927" w:rsidRDefault="0061524D" w:rsidP="0017445F">
            <w:pPr>
              <w:jc w:val="center"/>
              <w:rPr>
                <w:rFonts w:cstheme="minorHAnsi"/>
                <w:szCs w:val="20"/>
              </w:rPr>
            </w:pPr>
          </w:p>
        </w:tc>
        <w:tc>
          <w:tcPr>
            <w:tcW w:w="990" w:type="dxa"/>
          </w:tcPr>
          <w:p w14:paraId="45E70484" w14:textId="77777777" w:rsidR="0061524D" w:rsidRPr="00487927" w:rsidRDefault="0061524D" w:rsidP="0017445F">
            <w:pPr>
              <w:jc w:val="center"/>
              <w:rPr>
                <w:rFonts w:cstheme="minorHAnsi"/>
                <w:szCs w:val="20"/>
              </w:rPr>
            </w:pPr>
          </w:p>
        </w:tc>
        <w:tc>
          <w:tcPr>
            <w:tcW w:w="1080" w:type="dxa"/>
          </w:tcPr>
          <w:p w14:paraId="4AA50C3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6B4AE03" w14:textId="77777777" w:rsidR="0061524D" w:rsidRPr="00283A38" w:rsidRDefault="0061524D" w:rsidP="0017445F">
            <w:pPr>
              <w:jc w:val="center"/>
              <w:rPr>
                <w:rFonts w:cstheme="minorHAnsi"/>
                <w:szCs w:val="20"/>
              </w:rPr>
            </w:pPr>
          </w:p>
        </w:tc>
        <w:tc>
          <w:tcPr>
            <w:tcW w:w="990" w:type="dxa"/>
          </w:tcPr>
          <w:p w14:paraId="77D1172A" w14:textId="77777777" w:rsidR="0061524D" w:rsidRPr="00283A38" w:rsidRDefault="0061524D" w:rsidP="0017445F">
            <w:pPr>
              <w:jc w:val="center"/>
              <w:rPr>
                <w:rFonts w:cstheme="minorHAnsi"/>
                <w:szCs w:val="20"/>
              </w:rPr>
            </w:pPr>
          </w:p>
        </w:tc>
        <w:tc>
          <w:tcPr>
            <w:tcW w:w="1103" w:type="dxa"/>
          </w:tcPr>
          <w:p w14:paraId="728162EC" w14:textId="77777777" w:rsidR="0061524D" w:rsidRPr="00283A38" w:rsidRDefault="0061524D" w:rsidP="0017445F">
            <w:pPr>
              <w:jc w:val="center"/>
              <w:rPr>
                <w:rFonts w:cstheme="minorHAnsi"/>
                <w:szCs w:val="20"/>
              </w:rPr>
            </w:pPr>
          </w:p>
        </w:tc>
        <w:tc>
          <w:tcPr>
            <w:tcW w:w="1103" w:type="dxa"/>
          </w:tcPr>
          <w:p w14:paraId="6A37DF05" w14:textId="77777777" w:rsidR="0061524D" w:rsidRPr="00283A38" w:rsidRDefault="0061524D" w:rsidP="0017445F">
            <w:pPr>
              <w:jc w:val="center"/>
              <w:rPr>
                <w:rFonts w:cstheme="minorHAnsi"/>
                <w:szCs w:val="20"/>
              </w:rPr>
            </w:pPr>
          </w:p>
        </w:tc>
      </w:tr>
      <w:tr w:rsidR="0061524D" w:rsidRPr="00487927" w14:paraId="21E46B50" w14:textId="17B9B0C3" w:rsidTr="0061524D">
        <w:tc>
          <w:tcPr>
            <w:tcW w:w="1255" w:type="dxa"/>
          </w:tcPr>
          <w:p w14:paraId="68C99641" w14:textId="2C994603" w:rsidR="0061524D" w:rsidRDefault="0061524D" w:rsidP="0017445F">
            <w:pPr>
              <w:jc w:val="center"/>
              <w:rPr>
                <w:szCs w:val="20"/>
              </w:rPr>
            </w:pPr>
            <w:r>
              <w:rPr>
                <w:szCs w:val="20"/>
              </w:rPr>
              <w:t>2013</w:t>
            </w:r>
            <w:r w:rsidRPr="00283A38">
              <w:rPr>
                <w:szCs w:val="20"/>
              </w:rPr>
              <w:t>_0</w:t>
            </w:r>
            <w:r>
              <w:rPr>
                <w:szCs w:val="20"/>
              </w:rPr>
              <w:t>2</w:t>
            </w:r>
          </w:p>
        </w:tc>
        <w:tc>
          <w:tcPr>
            <w:tcW w:w="990" w:type="dxa"/>
          </w:tcPr>
          <w:p w14:paraId="1896269D" w14:textId="4D77E5F7" w:rsidR="0061524D" w:rsidRPr="00283A38" w:rsidRDefault="0061524D" w:rsidP="0017445F">
            <w:pPr>
              <w:jc w:val="center"/>
              <w:rPr>
                <w:rFonts w:cstheme="minorHAnsi"/>
                <w:szCs w:val="20"/>
              </w:rPr>
            </w:pPr>
          </w:p>
        </w:tc>
        <w:tc>
          <w:tcPr>
            <w:tcW w:w="990" w:type="dxa"/>
          </w:tcPr>
          <w:p w14:paraId="53541732" w14:textId="77777777" w:rsidR="0061524D" w:rsidRPr="00487927" w:rsidRDefault="0061524D" w:rsidP="0017445F">
            <w:pPr>
              <w:jc w:val="center"/>
              <w:rPr>
                <w:rFonts w:cstheme="minorHAnsi"/>
                <w:szCs w:val="20"/>
              </w:rPr>
            </w:pPr>
          </w:p>
        </w:tc>
        <w:tc>
          <w:tcPr>
            <w:tcW w:w="990" w:type="dxa"/>
          </w:tcPr>
          <w:p w14:paraId="5C0AC1EA" w14:textId="77777777" w:rsidR="0061524D" w:rsidRPr="00487927" w:rsidRDefault="0061524D" w:rsidP="0017445F">
            <w:pPr>
              <w:jc w:val="center"/>
              <w:rPr>
                <w:rFonts w:cstheme="minorHAnsi"/>
                <w:szCs w:val="20"/>
              </w:rPr>
            </w:pPr>
          </w:p>
        </w:tc>
        <w:tc>
          <w:tcPr>
            <w:tcW w:w="990" w:type="dxa"/>
          </w:tcPr>
          <w:p w14:paraId="23BE054D" w14:textId="77777777" w:rsidR="0061524D" w:rsidRPr="00487927" w:rsidRDefault="0061524D" w:rsidP="0017445F">
            <w:pPr>
              <w:jc w:val="center"/>
              <w:rPr>
                <w:rFonts w:cstheme="minorHAnsi"/>
                <w:szCs w:val="20"/>
              </w:rPr>
            </w:pPr>
          </w:p>
        </w:tc>
        <w:tc>
          <w:tcPr>
            <w:tcW w:w="990" w:type="dxa"/>
          </w:tcPr>
          <w:p w14:paraId="4BDE25E7" w14:textId="77777777" w:rsidR="0061524D" w:rsidRPr="00487927" w:rsidRDefault="0061524D" w:rsidP="0017445F">
            <w:pPr>
              <w:jc w:val="center"/>
              <w:rPr>
                <w:rFonts w:cstheme="minorHAnsi"/>
                <w:szCs w:val="20"/>
              </w:rPr>
            </w:pPr>
          </w:p>
        </w:tc>
        <w:tc>
          <w:tcPr>
            <w:tcW w:w="990" w:type="dxa"/>
          </w:tcPr>
          <w:p w14:paraId="2460DAF9" w14:textId="77777777" w:rsidR="0061524D" w:rsidRPr="00487927" w:rsidRDefault="0061524D" w:rsidP="0017445F">
            <w:pPr>
              <w:jc w:val="center"/>
              <w:rPr>
                <w:rFonts w:cstheme="minorHAnsi"/>
                <w:szCs w:val="20"/>
              </w:rPr>
            </w:pPr>
          </w:p>
        </w:tc>
        <w:tc>
          <w:tcPr>
            <w:tcW w:w="1080" w:type="dxa"/>
          </w:tcPr>
          <w:p w14:paraId="32BD43F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4E73C07" w14:textId="77777777" w:rsidR="0061524D" w:rsidRPr="00283A38" w:rsidRDefault="0061524D" w:rsidP="0017445F">
            <w:pPr>
              <w:jc w:val="center"/>
              <w:rPr>
                <w:rFonts w:cstheme="minorHAnsi"/>
                <w:szCs w:val="20"/>
              </w:rPr>
            </w:pPr>
          </w:p>
        </w:tc>
        <w:tc>
          <w:tcPr>
            <w:tcW w:w="990" w:type="dxa"/>
          </w:tcPr>
          <w:p w14:paraId="64F93630" w14:textId="77777777" w:rsidR="0061524D" w:rsidRPr="00283A38" w:rsidRDefault="0061524D" w:rsidP="0017445F">
            <w:pPr>
              <w:jc w:val="center"/>
              <w:rPr>
                <w:rFonts w:cstheme="minorHAnsi"/>
                <w:szCs w:val="20"/>
              </w:rPr>
            </w:pPr>
          </w:p>
        </w:tc>
        <w:tc>
          <w:tcPr>
            <w:tcW w:w="1103" w:type="dxa"/>
          </w:tcPr>
          <w:p w14:paraId="34F09EF7" w14:textId="77777777" w:rsidR="0061524D" w:rsidRPr="00283A38" w:rsidRDefault="0061524D" w:rsidP="0017445F">
            <w:pPr>
              <w:jc w:val="center"/>
              <w:rPr>
                <w:rFonts w:cstheme="minorHAnsi"/>
                <w:szCs w:val="20"/>
              </w:rPr>
            </w:pPr>
          </w:p>
        </w:tc>
        <w:tc>
          <w:tcPr>
            <w:tcW w:w="1103" w:type="dxa"/>
          </w:tcPr>
          <w:p w14:paraId="49BEDC9D" w14:textId="77777777" w:rsidR="0061524D" w:rsidRPr="00283A38" w:rsidRDefault="0061524D" w:rsidP="0017445F">
            <w:pPr>
              <w:jc w:val="center"/>
              <w:rPr>
                <w:rFonts w:cstheme="minorHAnsi"/>
                <w:szCs w:val="20"/>
              </w:rPr>
            </w:pPr>
          </w:p>
        </w:tc>
      </w:tr>
      <w:tr w:rsidR="0061524D" w:rsidRPr="00487927" w14:paraId="47E00AD4" w14:textId="52FB11FE" w:rsidTr="0061524D">
        <w:tc>
          <w:tcPr>
            <w:tcW w:w="1255" w:type="dxa"/>
          </w:tcPr>
          <w:p w14:paraId="52F5B214" w14:textId="4B0EBF47" w:rsidR="0061524D" w:rsidRDefault="0061524D" w:rsidP="0017445F">
            <w:pPr>
              <w:jc w:val="center"/>
              <w:rPr>
                <w:szCs w:val="20"/>
              </w:rPr>
            </w:pPr>
            <w:r>
              <w:rPr>
                <w:szCs w:val="20"/>
              </w:rPr>
              <w:t>2013</w:t>
            </w:r>
            <w:r w:rsidRPr="00283A38">
              <w:rPr>
                <w:szCs w:val="20"/>
              </w:rPr>
              <w:t>_0</w:t>
            </w:r>
            <w:r>
              <w:rPr>
                <w:szCs w:val="20"/>
              </w:rPr>
              <w:t>3</w:t>
            </w:r>
          </w:p>
        </w:tc>
        <w:tc>
          <w:tcPr>
            <w:tcW w:w="990" w:type="dxa"/>
          </w:tcPr>
          <w:p w14:paraId="36BD9730" w14:textId="0BBE1E75" w:rsidR="0061524D" w:rsidRPr="00283A38" w:rsidRDefault="0061524D" w:rsidP="0017445F">
            <w:pPr>
              <w:jc w:val="center"/>
              <w:rPr>
                <w:rFonts w:cstheme="minorHAnsi"/>
                <w:szCs w:val="20"/>
              </w:rPr>
            </w:pPr>
          </w:p>
        </w:tc>
        <w:tc>
          <w:tcPr>
            <w:tcW w:w="990" w:type="dxa"/>
          </w:tcPr>
          <w:p w14:paraId="225DD1D3" w14:textId="77777777" w:rsidR="0061524D" w:rsidRPr="00487927" w:rsidRDefault="0061524D" w:rsidP="0017445F">
            <w:pPr>
              <w:jc w:val="center"/>
              <w:rPr>
                <w:rFonts w:cstheme="minorHAnsi"/>
                <w:szCs w:val="20"/>
              </w:rPr>
            </w:pPr>
          </w:p>
        </w:tc>
        <w:tc>
          <w:tcPr>
            <w:tcW w:w="990" w:type="dxa"/>
          </w:tcPr>
          <w:p w14:paraId="044746C6" w14:textId="77777777" w:rsidR="0061524D" w:rsidRPr="00487927" w:rsidRDefault="0061524D" w:rsidP="0017445F">
            <w:pPr>
              <w:jc w:val="center"/>
              <w:rPr>
                <w:rFonts w:cstheme="minorHAnsi"/>
                <w:szCs w:val="20"/>
              </w:rPr>
            </w:pPr>
          </w:p>
        </w:tc>
        <w:tc>
          <w:tcPr>
            <w:tcW w:w="990" w:type="dxa"/>
          </w:tcPr>
          <w:p w14:paraId="3D72D978" w14:textId="77777777" w:rsidR="0061524D" w:rsidRPr="00487927" w:rsidRDefault="0061524D" w:rsidP="0017445F">
            <w:pPr>
              <w:jc w:val="center"/>
              <w:rPr>
                <w:rFonts w:cstheme="minorHAnsi"/>
                <w:szCs w:val="20"/>
              </w:rPr>
            </w:pPr>
          </w:p>
        </w:tc>
        <w:tc>
          <w:tcPr>
            <w:tcW w:w="990" w:type="dxa"/>
          </w:tcPr>
          <w:p w14:paraId="7A0DABA1" w14:textId="77777777" w:rsidR="0061524D" w:rsidRPr="00487927" w:rsidRDefault="0061524D" w:rsidP="0017445F">
            <w:pPr>
              <w:jc w:val="center"/>
              <w:rPr>
                <w:rFonts w:cstheme="minorHAnsi"/>
                <w:szCs w:val="20"/>
              </w:rPr>
            </w:pPr>
          </w:p>
        </w:tc>
        <w:tc>
          <w:tcPr>
            <w:tcW w:w="990" w:type="dxa"/>
          </w:tcPr>
          <w:p w14:paraId="797E33EC" w14:textId="77777777" w:rsidR="0061524D" w:rsidRPr="00487927" w:rsidRDefault="0061524D" w:rsidP="0017445F">
            <w:pPr>
              <w:jc w:val="center"/>
              <w:rPr>
                <w:rFonts w:cstheme="minorHAnsi"/>
                <w:szCs w:val="20"/>
              </w:rPr>
            </w:pPr>
          </w:p>
        </w:tc>
        <w:tc>
          <w:tcPr>
            <w:tcW w:w="1080" w:type="dxa"/>
          </w:tcPr>
          <w:p w14:paraId="799AEF6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7482731" w14:textId="77777777" w:rsidR="0061524D" w:rsidRPr="00283A38" w:rsidRDefault="0061524D" w:rsidP="0017445F">
            <w:pPr>
              <w:jc w:val="center"/>
              <w:rPr>
                <w:rFonts w:cstheme="minorHAnsi"/>
                <w:szCs w:val="20"/>
              </w:rPr>
            </w:pPr>
          </w:p>
        </w:tc>
        <w:tc>
          <w:tcPr>
            <w:tcW w:w="990" w:type="dxa"/>
          </w:tcPr>
          <w:p w14:paraId="79C737BF" w14:textId="77777777" w:rsidR="0061524D" w:rsidRPr="00283A38" w:rsidRDefault="0061524D" w:rsidP="0017445F">
            <w:pPr>
              <w:jc w:val="center"/>
              <w:rPr>
                <w:rFonts w:cstheme="minorHAnsi"/>
                <w:szCs w:val="20"/>
              </w:rPr>
            </w:pPr>
          </w:p>
        </w:tc>
        <w:tc>
          <w:tcPr>
            <w:tcW w:w="1103" w:type="dxa"/>
          </w:tcPr>
          <w:p w14:paraId="7B8E9EF9" w14:textId="77777777" w:rsidR="0061524D" w:rsidRPr="00283A38" w:rsidRDefault="0061524D" w:rsidP="0017445F">
            <w:pPr>
              <w:jc w:val="center"/>
              <w:rPr>
                <w:rFonts w:cstheme="minorHAnsi"/>
                <w:szCs w:val="20"/>
              </w:rPr>
            </w:pPr>
          </w:p>
        </w:tc>
        <w:tc>
          <w:tcPr>
            <w:tcW w:w="1103" w:type="dxa"/>
          </w:tcPr>
          <w:p w14:paraId="04EE214E" w14:textId="77777777" w:rsidR="0061524D" w:rsidRPr="00283A38" w:rsidRDefault="0061524D" w:rsidP="0017445F">
            <w:pPr>
              <w:jc w:val="center"/>
              <w:rPr>
                <w:rFonts w:cstheme="minorHAnsi"/>
                <w:szCs w:val="20"/>
              </w:rPr>
            </w:pPr>
          </w:p>
        </w:tc>
      </w:tr>
      <w:tr w:rsidR="0061524D" w:rsidRPr="00487927" w14:paraId="6571E0B7" w14:textId="10661CEA" w:rsidTr="0061524D">
        <w:tc>
          <w:tcPr>
            <w:tcW w:w="1255" w:type="dxa"/>
          </w:tcPr>
          <w:p w14:paraId="790C45F2" w14:textId="0B71FCCA" w:rsidR="0061524D" w:rsidRDefault="0061524D" w:rsidP="0017445F">
            <w:pPr>
              <w:jc w:val="center"/>
              <w:rPr>
                <w:szCs w:val="20"/>
              </w:rPr>
            </w:pPr>
            <w:r>
              <w:rPr>
                <w:szCs w:val="20"/>
              </w:rPr>
              <w:t>2014</w:t>
            </w:r>
            <w:r w:rsidRPr="00283A38">
              <w:rPr>
                <w:szCs w:val="20"/>
              </w:rPr>
              <w:t>_0</w:t>
            </w:r>
            <w:r>
              <w:rPr>
                <w:szCs w:val="20"/>
              </w:rPr>
              <w:t>1</w:t>
            </w:r>
          </w:p>
        </w:tc>
        <w:tc>
          <w:tcPr>
            <w:tcW w:w="990" w:type="dxa"/>
          </w:tcPr>
          <w:p w14:paraId="66E45A6F" w14:textId="17A32D4C" w:rsidR="0061524D" w:rsidRPr="00283A38" w:rsidRDefault="0061524D" w:rsidP="0017445F">
            <w:pPr>
              <w:jc w:val="center"/>
              <w:rPr>
                <w:rFonts w:cstheme="minorHAnsi"/>
                <w:szCs w:val="20"/>
              </w:rPr>
            </w:pPr>
          </w:p>
        </w:tc>
        <w:tc>
          <w:tcPr>
            <w:tcW w:w="990" w:type="dxa"/>
          </w:tcPr>
          <w:p w14:paraId="616E4889" w14:textId="77777777" w:rsidR="0061524D" w:rsidRPr="00487927" w:rsidRDefault="0061524D" w:rsidP="0017445F">
            <w:pPr>
              <w:jc w:val="center"/>
              <w:rPr>
                <w:rFonts w:cstheme="minorHAnsi"/>
                <w:szCs w:val="20"/>
              </w:rPr>
            </w:pPr>
          </w:p>
        </w:tc>
        <w:tc>
          <w:tcPr>
            <w:tcW w:w="990" w:type="dxa"/>
          </w:tcPr>
          <w:p w14:paraId="5EE1A568" w14:textId="77777777" w:rsidR="0061524D" w:rsidRPr="00487927" w:rsidRDefault="0061524D" w:rsidP="0017445F">
            <w:pPr>
              <w:jc w:val="center"/>
              <w:rPr>
                <w:rFonts w:cstheme="minorHAnsi"/>
                <w:szCs w:val="20"/>
              </w:rPr>
            </w:pPr>
          </w:p>
        </w:tc>
        <w:tc>
          <w:tcPr>
            <w:tcW w:w="990" w:type="dxa"/>
          </w:tcPr>
          <w:p w14:paraId="1193675E" w14:textId="77777777" w:rsidR="0061524D" w:rsidRPr="00487927" w:rsidRDefault="0061524D" w:rsidP="0017445F">
            <w:pPr>
              <w:jc w:val="center"/>
              <w:rPr>
                <w:rFonts w:cstheme="minorHAnsi"/>
                <w:szCs w:val="20"/>
              </w:rPr>
            </w:pPr>
          </w:p>
        </w:tc>
        <w:tc>
          <w:tcPr>
            <w:tcW w:w="990" w:type="dxa"/>
          </w:tcPr>
          <w:p w14:paraId="5EF139CB" w14:textId="77777777" w:rsidR="0061524D" w:rsidRPr="00487927" w:rsidRDefault="0061524D" w:rsidP="0017445F">
            <w:pPr>
              <w:jc w:val="center"/>
              <w:rPr>
                <w:rFonts w:cstheme="minorHAnsi"/>
                <w:szCs w:val="20"/>
              </w:rPr>
            </w:pPr>
          </w:p>
        </w:tc>
        <w:tc>
          <w:tcPr>
            <w:tcW w:w="990" w:type="dxa"/>
          </w:tcPr>
          <w:p w14:paraId="674306DF" w14:textId="77777777" w:rsidR="0061524D" w:rsidRPr="00487927" w:rsidRDefault="0061524D" w:rsidP="0017445F">
            <w:pPr>
              <w:jc w:val="center"/>
              <w:rPr>
                <w:rFonts w:cstheme="minorHAnsi"/>
                <w:szCs w:val="20"/>
              </w:rPr>
            </w:pPr>
          </w:p>
        </w:tc>
        <w:tc>
          <w:tcPr>
            <w:tcW w:w="1080" w:type="dxa"/>
          </w:tcPr>
          <w:p w14:paraId="116B88F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64CB017" w14:textId="77777777" w:rsidR="0061524D" w:rsidRPr="00283A38" w:rsidRDefault="0061524D" w:rsidP="0017445F">
            <w:pPr>
              <w:jc w:val="center"/>
              <w:rPr>
                <w:rFonts w:cstheme="minorHAnsi"/>
                <w:szCs w:val="20"/>
              </w:rPr>
            </w:pPr>
          </w:p>
        </w:tc>
        <w:tc>
          <w:tcPr>
            <w:tcW w:w="990" w:type="dxa"/>
          </w:tcPr>
          <w:p w14:paraId="5F579665" w14:textId="77777777" w:rsidR="0061524D" w:rsidRPr="00283A38" w:rsidRDefault="0061524D" w:rsidP="0017445F">
            <w:pPr>
              <w:jc w:val="center"/>
              <w:rPr>
                <w:rFonts w:cstheme="minorHAnsi"/>
                <w:szCs w:val="20"/>
              </w:rPr>
            </w:pPr>
          </w:p>
        </w:tc>
        <w:tc>
          <w:tcPr>
            <w:tcW w:w="1103" w:type="dxa"/>
          </w:tcPr>
          <w:p w14:paraId="24579E49" w14:textId="77777777" w:rsidR="0061524D" w:rsidRPr="00283A38" w:rsidRDefault="0061524D" w:rsidP="0017445F">
            <w:pPr>
              <w:jc w:val="center"/>
              <w:rPr>
                <w:rFonts w:cstheme="minorHAnsi"/>
                <w:szCs w:val="20"/>
              </w:rPr>
            </w:pPr>
          </w:p>
        </w:tc>
        <w:tc>
          <w:tcPr>
            <w:tcW w:w="1103" w:type="dxa"/>
          </w:tcPr>
          <w:p w14:paraId="386FFAD3" w14:textId="77777777" w:rsidR="0061524D" w:rsidRPr="00283A38" w:rsidRDefault="0061524D" w:rsidP="0017445F">
            <w:pPr>
              <w:jc w:val="center"/>
              <w:rPr>
                <w:rFonts w:cstheme="minorHAnsi"/>
                <w:szCs w:val="20"/>
              </w:rPr>
            </w:pPr>
          </w:p>
        </w:tc>
      </w:tr>
      <w:tr w:rsidR="0061524D" w:rsidRPr="00487927" w14:paraId="39F6BC6F" w14:textId="31950A01" w:rsidTr="0061524D">
        <w:tc>
          <w:tcPr>
            <w:tcW w:w="1255" w:type="dxa"/>
          </w:tcPr>
          <w:p w14:paraId="5CC6B1C8" w14:textId="661071BB" w:rsidR="0061524D" w:rsidRDefault="0061524D" w:rsidP="0017445F">
            <w:pPr>
              <w:jc w:val="center"/>
              <w:rPr>
                <w:szCs w:val="20"/>
              </w:rPr>
            </w:pPr>
            <w:r>
              <w:rPr>
                <w:szCs w:val="20"/>
              </w:rPr>
              <w:t>2014</w:t>
            </w:r>
            <w:r w:rsidRPr="00283A38">
              <w:rPr>
                <w:szCs w:val="20"/>
              </w:rPr>
              <w:t>_0</w:t>
            </w:r>
            <w:r>
              <w:rPr>
                <w:szCs w:val="20"/>
              </w:rPr>
              <w:t>2</w:t>
            </w:r>
          </w:p>
        </w:tc>
        <w:tc>
          <w:tcPr>
            <w:tcW w:w="990" w:type="dxa"/>
          </w:tcPr>
          <w:p w14:paraId="4D9F35AC" w14:textId="6A0D7853" w:rsidR="0061524D" w:rsidRPr="00283A38" w:rsidRDefault="0061524D" w:rsidP="0017445F">
            <w:pPr>
              <w:jc w:val="center"/>
              <w:rPr>
                <w:rFonts w:cstheme="minorHAnsi"/>
                <w:szCs w:val="20"/>
              </w:rPr>
            </w:pPr>
          </w:p>
        </w:tc>
        <w:tc>
          <w:tcPr>
            <w:tcW w:w="990" w:type="dxa"/>
          </w:tcPr>
          <w:p w14:paraId="6FDAF687" w14:textId="77777777" w:rsidR="0061524D" w:rsidRPr="00487927" w:rsidRDefault="0061524D" w:rsidP="0017445F">
            <w:pPr>
              <w:jc w:val="center"/>
              <w:rPr>
                <w:rFonts w:cstheme="minorHAnsi"/>
                <w:szCs w:val="20"/>
              </w:rPr>
            </w:pPr>
          </w:p>
        </w:tc>
        <w:tc>
          <w:tcPr>
            <w:tcW w:w="990" w:type="dxa"/>
          </w:tcPr>
          <w:p w14:paraId="3E307A3A" w14:textId="77777777" w:rsidR="0061524D" w:rsidRPr="00487927" w:rsidRDefault="0061524D" w:rsidP="0017445F">
            <w:pPr>
              <w:jc w:val="center"/>
              <w:rPr>
                <w:rFonts w:cstheme="minorHAnsi"/>
                <w:szCs w:val="20"/>
              </w:rPr>
            </w:pPr>
          </w:p>
        </w:tc>
        <w:tc>
          <w:tcPr>
            <w:tcW w:w="990" w:type="dxa"/>
          </w:tcPr>
          <w:p w14:paraId="64CDCD2C" w14:textId="77777777" w:rsidR="0061524D" w:rsidRPr="00487927" w:rsidRDefault="0061524D" w:rsidP="0017445F">
            <w:pPr>
              <w:jc w:val="center"/>
              <w:rPr>
                <w:rFonts w:cstheme="minorHAnsi"/>
                <w:szCs w:val="20"/>
              </w:rPr>
            </w:pPr>
          </w:p>
        </w:tc>
        <w:tc>
          <w:tcPr>
            <w:tcW w:w="990" w:type="dxa"/>
          </w:tcPr>
          <w:p w14:paraId="4645037A" w14:textId="77777777" w:rsidR="0061524D" w:rsidRPr="00487927" w:rsidRDefault="0061524D" w:rsidP="0017445F">
            <w:pPr>
              <w:jc w:val="center"/>
              <w:rPr>
                <w:rFonts w:cstheme="minorHAnsi"/>
                <w:szCs w:val="20"/>
              </w:rPr>
            </w:pPr>
          </w:p>
        </w:tc>
        <w:tc>
          <w:tcPr>
            <w:tcW w:w="990" w:type="dxa"/>
          </w:tcPr>
          <w:p w14:paraId="60A327C6" w14:textId="77777777" w:rsidR="0061524D" w:rsidRPr="00487927" w:rsidRDefault="0061524D" w:rsidP="0017445F">
            <w:pPr>
              <w:jc w:val="center"/>
              <w:rPr>
                <w:rFonts w:cstheme="minorHAnsi"/>
                <w:szCs w:val="20"/>
              </w:rPr>
            </w:pPr>
          </w:p>
        </w:tc>
        <w:tc>
          <w:tcPr>
            <w:tcW w:w="1080" w:type="dxa"/>
          </w:tcPr>
          <w:p w14:paraId="6E39C99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5CDFCA1" w14:textId="77777777" w:rsidR="0061524D" w:rsidRPr="00283A38" w:rsidRDefault="0061524D" w:rsidP="0017445F">
            <w:pPr>
              <w:jc w:val="center"/>
              <w:rPr>
                <w:rFonts w:cstheme="minorHAnsi"/>
                <w:szCs w:val="20"/>
              </w:rPr>
            </w:pPr>
          </w:p>
        </w:tc>
        <w:tc>
          <w:tcPr>
            <w:tcW w:w="990" w:type="dxa"/>
          </w:tcPr>
          <w:p w14:paraId="0B9B208E" w14:textId="77777777" w:rsidR="0061524D" w:rsidRPr="00283A38" w:rsidRDefault="0061524D" w:rsidP="0017445F">
            <w:pPr>
              <w:jc w:val="center"/>
              <w:rPr>
                <w:rFonts w:cstheme="minorHAnsi"/>
                <w:szCs w:val="20"/>
              </w:rPr>
            </w:pPr>
          </w:p>
        </w:tc>
        <w:tc>
          <w:tcPr>
            <w:tcW w:w="1103" w:type="dxa"/>
          </w:tcPr>
          <w:p w14:paraId="0F806C68" w14:textId="77777777" w:rsidR="0061524D" w:rsidRPr="00283A38" w:rsidRDefault="0061524D" w:rsidP="0017445F">
            <w:pPr>
              <w:jc w:val="center"/>
              <w:rPr>
                <w:rFonts w:cstheme="minorHAnsi"/>
                <w:szCs w:val="20"/>
              </w:rPr>
            </w:pPr>
          </w:p>
        </w:tc>
        <w:tc>
          <w:tcPr>
            <w:tcW w:w="1103" w:type="dxa"/>
          </w:tcPr>
          <w:p w14:paraId="3DADA0DB" w14:textId="77777777" w:rsidR="0061524D" w:rsidRPr="00283A38" w:rsidRDefault="0061524D" w:rsidP="0017445F">
            <w:pPr>
              <w:jc w:val="center"/>
              <w:rPr>
                <w:rFonts w:cstheme="minorHAnsi"/>
                <w:szCs w:val="20"/>
              </w:rPr>
            </w:pPr>
          </w:p>
        </w:tc>
      </w:tr>
      <w:tr w:rsidR="0061524D" w:rsidRPr="00487927" w14:paraId="64D3A556" w14:textId="16C862F8" w:rsidTr="0061524D">
        <w:tc>
          <w:tcPr>
            <w:tcW w:w="1255" w:type="dxa"/>
          </w:tcPr>
          <w:p w14:paraId="49A7B26F" w14:textId="0B59CF6C" w:rsidR="0061524D" w:rsidRDefault="0061524D" w:rsidP="0017445F">
            <w:pPr>
              <w:jc w:val="center"/>
              <w:rPr>
                <w:szCs w:val="20"/>
              </w:rPr>
            </w:pPr>
            <w:r>
              <w:rPr>
                <w:szCs w:val="20"/>
              </w:rPr>
              <w:t>2015</w:t>
            </w:r>
            <w:r w:rsidRPr="00283A38">
              <w:rPr>
                <w:szCs w:val="20"/>
              </w:rPr>
              <w:t>_0</w:t>
            </w:r>
            <w:r>
              <w:rPr>
                <w:szCs w:val="20"/>
              </w:rPr>
              <w:t>1</w:t>
            </w:r>
          </w:p>
        </w:tc>
        <w:tc>
          <w:tcPr>
            <w:tcW w:w="990" w:type="dxa"/>
          </w:tcPr>
          <w:p w14:paraId="41752A6F" w14:textId="21CDFF71" w:rsidR="0061524D" w:rsidRPr="00283A38" w:rsidRDefault="0061524D" w:rsidP="0017445F">
            <w:pPr>
              <w:jc w:val="center"/>
              <w:rPr>
                <w:rFonts w:cstheme="minorHAnsi"/>
                <w:szCs w:val="20"/>
              </w:rPr>
            </w:pPr>
          </w:p>
        </w:tc>
        <w:tc>
          <w:tcPr>
            <w:tcW w:w="990" w:type="dxa"/>
          </w:tcPr>
          <w:p w14:paraId="46E9C38F" w14:textId="77777777" w:rsidR="0061524D" w:rsidRPr="00487927" w:rsidRDefault="0061524D" w:rsidP="0017445F">
            <w:pPr>
              <w:jc w:val="center"/>
              <w:rPr>
                <w:rFonts w:cstheme="minorHAnsi"/>
                <w:szCs w:val="20"/>
              </w:rPr>
            </w:pPr>
          </w:p>
        </w:tc>
        <w:tc>
          <w:tcPr>
            <w:tcW w:w="990" w:type="dxa"/>
          </w:tcPr>
          <w:p w14:paraId="1100199F" w14:textId="77777777" w:rsidR="0061524D" w:rsidRPr="00487927" w:rsidRDefault="0061524D" w:rsidP="0017445F">
            <w:pPr>
              <w:jc w:val="center"/>
              <w:rPr>
                <w:rFonts w:cstheme="minorHAnsi"/>
                <w:szCs w:val="20"/>
              </w:rPr>
            </w:pPr>
          </w:p>
        </w:tc>
        <w:tc>
          <w:tcPr>
            <w:tcW w:w="990" w:type="dxa"/>
          </w:tcPr>
          <w:p w14:paraId="4BE3A5FA" w14:textId="77777777" w:rsidR="0061524D" w:rsidRPr="00487927" w:rsidRDefault="0061524D" w:rsidP="0017445F">
            <w:pPr>
              <w:jc w:val="center"/>
              <w:rPr>
                <w:rFonts w:cstheme="minorHAnsi"/>
                <w:szCs w:val="20"/>
              </w:rPr>
            </w:pPr>
          </w:p>
        </w:tc>
        <w:tc>
          <w:tcPr>
            <w:tcW w:w="990" w:type="dxa"/>
          </w:tcPr>
          <w:p w14:paraId="77635104" w14:textId="77777777" w:rsidR="0061524D" w:rsidRPr="00487927" w:rsidRDefault="0061524D" w:rsidP="0017445F">
            <w:pPr>
              <w:jc w:val="center"/>
              <w:rPr>
                <w:rFonts w:cstheme="minorHAnsi"/>
                <w:szCs w:val="20"/>
              </w:rPr>
            </w:pPr>
          </w:p>
        </w:tc>
        <w:tc>
          <w:tcPr>
            <w:tcW w:w="990" w:type="dxa"/>
          </w:tcPr>
          <w:p w14:paraId="3828078E" w14:textId="77777777" w:rsidR="0061524D" w:rsidRPr="00487927" w:rsidRDefault="0061524D" w:rsidP="0017445F">
            <w:pPr>
              <w:jc w:val="center"/>
              <w:rPr>
                <w:rFonts w:cstheme="minorHAnsi"/>
                <w:szCs w:val="20"/>
              </w:rPr>
            </w:pPr>
          </w:p>
        </w:tc>
        <w:tc>
          <w:tcPr>
            <w:tcW w:w="1080" w:type="dxa"/>
          </w:tcPr>
          <w:p w14:paraId="72B6AB3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94E82FD" w14:textId="77777777" w:rsidR="0061524D" w:rsidRPr="00283A38" w:rsidRDefault="0061524D" w:rsidP="0017445F">
            <w:pPr>
              <w:jc w:val="center"/>
              <w:rPr>
                <w:rFonts w:cstheme="minorHAnsi"/>
                <w:szCs w:val="20"/>
              </w:rPr>
            </w:pPr>
          </w:p>
        </w:tc>
        <w:tc>
          <w:tcPr>
            <w:tcW w:w="990" w:type="dxa"/>
          </w:tcPr>
          <w:p w14:paraId="0665D75B" w14:textId="77777777" w:rsidR="0061524D" w:rsidRPr="00283A38" w:rsidRDefault="0061524D" w:rsidP="0017445F">
            <w:pPr>
              <w:jc w:val="center"/>
              <w:rPr>
                <w:rFonts w:cstheme="minorHAnsi"/>
                <w:szCs w:val="20"/>
              </w:rPr>
            </w:pPr>
          </w:p>
        </w:tc>
        <w:tc>
          <w:tcPr>
            <w:tcW w:w="1103" w:type="dxa"/>
          </w:tcPr>
          <w:p w14:paraId="381FD700" w14:textId="77777777" w:rsidR="0061524D" w:rsidRPr="00283A38" w:rsidRDefault="0061524D" w:rsidP="0017445F">
            <w:pPr>
              <w:jc w:val="center"/>
              <w:rPr>
                <w:rFonts w:cstheme="minorHAnsi"/>
                <w:szCs w:val="20"/>
              </w:rPr>
            </w:pPr>
          </w:p>
        </w:tc>
        <w:tc>
          <w:tcPr>
            <w:tcW w:w="1103" w:type="dxa"/>
          </w:tcPr>
          <w:p w14:paraId="20898283" w14:textId="77777777" w:rsidR="0061524D" w:rsidRPr="00283A38" w:rsidRDefault="0061524D" w:rsidP="0017445F">
            <w:pPr>
              <w:jc w:val="center"/>
              <w:rPr>
                <w:rFonts w:cstheme="minorHAnsi"/>
                <w:szCs w:val="20"/>
              </w:rPr>
            </w:pPr>
          </w:p>
        </w:tc>
      </w:tr>
      <w:tr w:rsidR="0061524D" w:rsidRPr="00487927" w14:paraId="5877B60A" w14:textId="25225F0F" w:rsidTr="0061524D">
        <w:tc>
          <w:tcPr>
            <w:tcW w:w="1255" w:type="dxa"/>
          </w:tcPr>
          <w:p w14:paraId="267AC95B" w14:textId="20FF961B" w:rsidR="0061524D" w:rsidRDefault="0061524D" w:rsidP="0017445F">
            <w:pPr>
              <w:jc w:val="center"/>
              <w:rPr>
                <w:szCs w:val="20"/>
              </w:rPr>
            </w:pPr>
            <w:r>
              <w:rPr>
                <w:szCs w:val="20"/>
              </w:rPr>
              <w:t>2015</w:t>
            </w:r>
            <w:r w:rsidRPr="00283A38">
              <w:rPr>
                <w:szCs w:val="20"/>
              </w:rPr>
              <w:t>_0</w:t>
            </w:r>
            <w:r>
              <w:rPr>
                <w:szCs w:val="20"/>
              </w:rPr>
              <w:t>2</w:t>
            </w:r>
          </w:p>
        </w:tc>
        <w:tc>
          <w:tcPr>
            <w:tcW w:w="990" w:type="dxa"/>
          </w:tcPr>
          <w:p w14:paraId="4F8B7E3A" w14:textId="76CD4C1E" w:rsidR="0061524D" w:rsidRPr="00283A38" w:rsidRDefault="0061524D" w:rsidP="0017445F">
            <w:pPr>
              <w:jc w:val="center"/>
              <w:rPr>
                <w:rFonts w:cstheme="minorHAnsi"/>
                <w:szCs w:val="20"/>
              </w:rPr>
            </w:pPr>
          </w:p>
        </w:tc>
        <w:tc>
          <w:tcPr>
            <w:tcW w:w="990" w:type="dxa"/>
          </w:tcPr>
          <w:p w14:paraId="35764C91" w14:textId="77777777" w:rsidR="0061524D" w:rsidRPr="00487927" w:rsidRDefault="0061524D" w:rsidP="0017445F">
            <w:pPr>
              <w:jc w:val="center"/>
              <w:rPr>
                <w:rFonts w:cstheme="minorHAnsi"/>
                <w:szCs w:val="20"/>
              </w:rPr>
            </w:pPr>
          </w:p>
        </w:tc>
        <w:tc>
          <w:tcPr>
            <w:tcW w:w="990" w:type="dxa"/>
          </w:tcPr>
          <w:p w14:paraId="166413D2" w14:textId="77777777" w:rsidR="0061524D" w:rsidRPr="00487927" w:rsidRDefault="0061524D" w:rsidP="0017445F">
            <w:pPr>
              <w:jc w:val="center"/>
              <w:rPr>
                <w:rFonts w:cstheme="minorHAnsi"/>
                <w:szCs w:val="20"/>
              </w:rPr>
            </w:pPr>
          </w:p>
        </w:tc>
        <w:tc>
          <w:tcPr>
            <w:tcW w:w="990" w:type="dxa"/>
          </w:tcPr>
          <w:p w14:paraId="18591B29" w14:textId="77777777" w:rsidR="0061524D" w:rsidRPr="00487927" w:rsidRDefault="0061524D" w:rsidP="0017445F">
            <w:pPr>
              <w:jc w:val="center"/>
              <w:rPr>
                <w:rFonts w:cstheme="minorHAnsi"/>
                <w:szCs w:val="20"/>
              </w:rPr>
            </w:pPr>
          </w:p>
        </w:tc>
        <w:tc>
          <w:tcPr>
            <w:tcW w:w="990" w:type="dxa"/>
          </w:tcPr>
          <w:p w14:paraId="2D73AC64" w14:textId="77777777" w:rsidR="0061524D" w:rsidRPr="00487927" w:rsidRDefault="0061524D" w:rsidP="0017445F">
            <w:pPr>
              <w:jc w:val="center"/>
              <w:rPr>
                <w:rFonts w:cstheme="minorHAnsi"/>
                <w:szCs w:val="20"/>
              </w:rPr>
            </w:pPr>
          </w:p>
        </w:tc>
        <w:tc>
          <w:tcPr>
            <w:tcW w:w="990" w:type="dxa"/>
          </w:tcPr>
          <w:p w14:paraId="49A95085" w14:textId="77777777" w:rsidR="0061524D" w:rsidRPr="00487927" w:rsidRDefault="0061524D" w:rsidP="0017445F">
            <w:pPr>
              <w:jc w:val="center"/>
              <w:rPr>
                <w:rFonts w:cstheme="minorHAnsi"/>
                <w:szCs w:val="20"/>
              </w:rPr>
            </w:pPr>
          </w:p>
        </w:tc>
        <w:tc>
          <w:tcPr>
            <w:tcW w:w="1080" w:type="dxa"/>
          </w:tcPr>
          <w:p w14:paraId="7F82D02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BBF772B" w14:textId="77777777" w:rsidR="0061524D" w:rsidRPr="00283A38" w:rsidRDefault="0061524D" w:rsidP="0017445F">
            <w:pPr>
              <w:jc w:val="center"/>
              <w:rPr>
                <w:rFonts w:cstheme="minorHAnsi"/>
                <w:szCs w:val="20"/>
              </w:rPr>
            </w:pPr>
          </w:p>
        </w:tc>
        <w:tc>
          <w:tcPr>
            <w:tcW w:w="990" w:type="dxa"/>
          </w:tcPr>
          <w:p w14:paraId="7D916AA2" w14:textId="77777777" w:rsidR="0061524D" w:rsidRPr="00283A38" w:rsidRDefault="0061524D" w:rsidP="0017445F">
            <w:pPr>
              <w:jc w:val="center"/>
              <w:rPr>
                <w:rFonts w:cstheme="minorHAnsi"/>
                <w:szCs w:val="20"/>
              </w:rPr>
            </w:pPr>
          </w:p>
        </w:tc>
        <w:tc>
          <w:tcPr>
            <w:tcW w:w="1103" w:type="dxa"/>
          </w:tcPr>
          <w:p w14:paraId="52BA4E6C" w14:textId="77777777" w:rsidR="0061524D" w:rsidRPr="00283A38" w:rsidRDefault="0061524D" w:rsidP="0017445F">
            <w:pPr>
              <w:jc w:val="center"/>
              <w:rPr>
                <w:rFonts w:cstheme="minorHAnsi"/>
                <w:szCs w:val="20"/>
              </w:rPr>
            </w:pPr>
          </w:p>
        </w:tc>
        <w:tc>
          <w:tcPr>
            <w:tcW w:w="1103" w:type="dxa"/>
          </w:tcPr>
          <w:p w14:paraId="32A57EC5" w14:textId="77777777" w:rsidR="0061524D" w:rsidRPr="00283A38" w:rsidRDefault="0061524D" w:rsidP="0017445F">
            <w:pPr>
              <w:jc w:val="center"/>
              <w:rPr>
                <w:rFonts w:cstheme="minorHAnsi"/>
                <w:szCs w:val="20"/>
              </w:rPr>
            </w:pPr>
          </w:p>
        </w:tc>
      </w:tr>
      <w:tr w:rsidR="0061524D" w:rsidRPr="00487927" w14:paraId="02229D63" w14:textId="6B0DA927" w:rsidTr="0061524D">
        <w:tc>
          <w:tcPr>
            <w:tcW w:w="1255" w:type="dxa"/>
          </w:tcPr>
          <w:p w14:paraId="038F8A0F" w14:textId="3689F558" w:rsidR="0061524D" w:rsidRDefault="0061524D" w:rsidP="0017445F">
            <w:pPr>
              <w:jc w:val="center"/>
              <w:rPr>
                <w:szCs w:val="20"/>
              </w:rPr>
            </w:pPr>
            <w:r>
              <w:rPr>
                <w:szCs w:val="20"/>
              </w:rPr>
              <w:t>2015</w:t>
            </w:r>
            <w:r w:rsidRPr="00283A38">
              <w:rPr>
                <w:szCs w:val="20"/>
              </w:rPr>
              <w:t>_0</w:t>
            </w:r>
            <w:r>
              <w:rPr>
                <w:szCs w:val="20"/>
              </w:rPr>
              <w:t>3</w:t>
            </w:r>
          </w:p>
        </w:tc>
        <w:tc>
          <w:tcPr>
            <w:tcW w:w="990" w:type="dxa"/>
          </w:tcPr>
          <w:p w14:paraId="34B00E8F" w14:textId="3CEE1256" w:rsidR="0061524D" w:rsidRPr="00283A38" w:rsidRDefault="0061524D" w:rsidP="0017445F">
            <w:pPr>
              <w:jc w:val="center"/>
              <w:rPr>
                <w:rFonts w:cstheme="minorHAnsi"/>
                <w:szCs w:val="20"/>
              </w:rPr>
            </w:pPr>
          </w:p>
        </w:tc>
        <w:tc>
          <w:tcPr>
            <w:tcW w:w="990" w:type="dxa"/>
          </w:tcPr>
          <w:p w14:paraId="612B44C3" w14:textId="77777777" w:rsidR="0061524D" w:rsidRPr="00487927" w:rsidRDefault="0061524D" w:rsidP="0017445F">
            <w:pPr>
              <w:jc w:val="center"/>
              <w:rPr>
                <w:rFonts w:cstheme="minorHAnsi"/>
                <w:szCs w:val="20"/>
              </w:rPr>
            </w:pPr>
          </w:p>
        </w:tc>
        <w:tc>
          <w:tcPr>
            <w:tcW w:w="990" w:type="dxa"/>
          </w:tcPr>
          <w:p w14:paraId="53F9CB40" w14:textId="77777777" w:rsidR="0061524D" w:rsidRPr="00487927" w:rsidRDefault="0061524D" w:rsidP="0017445F">
            <w:pPr>
              <w:jc w:val="center"/>
              <w:rPr>
                <w:rFonts w:cstheme="minorHAnsi"/>
                <w:szCs w:val="20"/>
              </w:rPr>
            </w:pPr>
          </w:p>
        </w:tc>
        <w:tc>
          <w:tcPr>
            <w:tcW w:w="990" w:type="dxa"/>
          </w:tcPr>
          <w:p w14:paraId="30F72AFF" w14:textId="77777777" w:rsidR="0061524D" w:rsidRPr="00487927" w:rsidRDefault="0061524D" w:rsidP="0017445F">
            <w:pPr>
              <w:jc w:val="center"/>
              <w:rPr>
                <w:rFonts w:cstheme="minorHAnsi"/>
                <w:szCs w:val="20"/>
              </w:rPr>
            </w:pPr>
          </w:p>
        </w:tc>
        <w:tc>
          <w:tcPr>
            <w:tcW w:w="990" w:type="dxa"/>
          </w:tcPr>
          <w:p w14:paraId="15393CD3" w14:textId="77777777" w:rsidR="0061524D" w:rsidRPr="00487927" w:rsidRDefault="0061524D" w:rsidP="0017445F">
            <w:pPr>
              <w:jc w:val="center"/>
              <w:rPr>
                <w:rFonts w:cstheme="minorHAnsi"/>
                <w:szCs w:val="20"/>
              </w:rPr>
            </w:pPr>
          </w:p>
        </w:tc>
        <w:tc>
          <w:tcPr>
            <w:tcW w:w="990" w:type="dxa"/>
          </w:tcPr>
          <w:p w14:paraId="4FDF295E" w14:textId="77777777" w:rsidR="0061524D" w:rsidRPr="00487927" w:rsidRDefault="0061524D" w:rsidP="0017445F">
            <w:pPr>
              <w:jc w:val="center"/>
              <w:rPr>
                <w:rFonts w:cstheme="minorHAnsi"/>
                <w:szCs w:val="20"/>
              </w:rPr>
            </w:pPr>
          </w:p>
        </w:tc>
        <w:tc>
          <w:tcPr>
            <w:tcW w:w="1080" w:type="dxa"/>
          </w:tcPr>
          <w:p w14:paraId="3F42D64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9D72108" w14:textId="77777777" w:rsidR="0061524D" w:rsidRPr="00283A38" w:rsidRDefault="0061524D" w:rsidP="0017445F">
            <w:pPr>
              <w:jc w:val="center"/>
              <w:rPr>
                <w:rFonts w:cstheme="minorHAnsi"/>
                <w:szCs w:val="20"/>
              </w:rPr>
            </w:pPr>
          </w:p>
        </w:tc>
        <w:tc>
          <w:tcPr>
            <w:tcW w:w="990" w:type="dxa"/>
          </w:tcPr>
          <w:p w14:paraId="07F3D6E0" w14:textId="77777777" w:rsidR="0061524D" w:rsidRPr="00283A38" w:rsidRDefault="0061524D" w:rsidP="0017445F">
            <w:pPr>
              <w:jc w:val="center"/>
              <w:rPr>
                <w:rFonts w:cstheme="minorHAnsi"/>
                <w:szCs w:val="20"/>
              </w:rPr>
            </w:pPr>
          </w:p>
        </w:tc>
        <w:tc>
          <w:tcPr>
            <w:tcW w:w="1103" w:type="dxa"/>
          </w:tcPr>
          <w:p w14:paraId="78D46AC8" w14:textId="77777777" w:rsidR="0061524D" w:rsidRPr="00283A38" w:rsidRDefault="0061524D" w:rsidP="0017445F">
            <w:pPr>
              <w:jc w:val="center"/>
              <w:rPr>
                <w:rFonts w:cstheme="minorHAnsi"/>
                <w:szCs w:val="20"/>
              </w:rPr>
            </w:pPr>
          </w:p>
        </w:tc>
        <w:tc>
          <w:tcPr>
            <w:tcW w:w="1103" w:type="dxa"/>
          </w:tcPr>
          <w:p w14:paraId="061F35BB" w14:textId="77777777" w:rsidR="0061524D" w:rsidRPr="00283A38" w:rsidRDefault="0061524D" w:rsidP="0017445F">
            <w:pPr>
              <w:jc w:val="center"/>
              <w:rPr>
                <w:rFonts w:cstheme="minorHAnsi"/>
                <w:szCs w:val="20"/>
              </w:rPr>
            </w:pPr>
          </w:p>
        </w:tc>
      </w:tr>
      <w:tr w:rsidR="0061524D" w:rsidRPr="00487927" w14:paraId="0774E3C3" w14:textId="03E71BAB" w:rsidTr="0061524D">
        <w:tc>
          <w:tcPr>
            <w:tcW w:w="1255" w:type="dxa"/>
          </w:tcPr>
          <w:p w14:paraId="04FC98AA" w14:textId="65960A82" w:rsidR="0061524D" w:rsidRDefault="0061524D" w:rsidP="0017445F">
            <w:pPr>
              <w:jc w:val="center"/>
              <w:rPr>
                <w:szCs w:val="20"/>
              </w:rPr>
            </w:pPr>
            <w:r>
              <w:rPr>
                <w:szCs w:val="20"/>
              </w:rPr>
              <w:t>2015</w:t>
            </w:r>
            <w:r w:rsidRPr="00283A38">
              <w:rPr>
                <w:szCs w:val="20"/>
              </w:rPr>
              <w:t>_0</w:t>
            </w:r>
            <w:r>
              <w:rPr>
                <w:szCs w:val="20"/>
              </w:rPr>
              <w:t>4</w:t>
            </w:r>
          </w:p>
        </w:tc>
        <w:tc>
          <w:tcPr>
            <w:tcW w:w="990" w:type="dxa"/>
          </w:tcPr>
          <w:p w14:paraId="69795FFD" w14:textId="14423567" w:rsidR="0061524D" w:rsidRPr="00283A38" w:rsidRDefault="0061524D" w:rsidP="0017445F">
            <w:pPr>
              <w:jc w:val="center"/>
              <w:rPr>
                <w:rFonts w:cstheme="minorHAnsi"/>
                <w:szCs w:val="20"/>
              </w:rPr>
            </w:pPr>
          </w:p>
        </w:tc>
        <w:tc>
          <w:tcPr>
            <w:tcW w:w="990" w:type="dxa"/>
          </w:tcPr>
          <w:p w14:paraId="70646083" w14:textId="77777777" w:rsidR="0061524D" w:rsidRPr="00487927" w:rsidRDefault="0061524D" w:rsidP="0017445F">
            <w:pPr>
              <w:jc w:val="center"/>
              <w:rPr>
                <w:rFonts w:cstheme="minorHAnsi"/>
                <w:szCs w:val="20"/>
              </w:rPr>
            </w:pPr>
          </w:p>
        </w:tc>
        <w:tc>
          <w:tcPr>
            <w:tcW w:w="990" w:type="dxa"/>
          </w:tcPr>
          <w:p w14:paraId="55D77CEC" w14:textId="77777777" w:rsidR="0061524D" w:rsidRPr="00487927" w:rsidRDefault="0061524D" w:rsidP="0017445F">
            <w:pPr>
              <w:jc w:val="center"/>
              <w:rPr>
                <w:rFonts w:cstheme="minorHAnsi"/>
                <w:szCs w:val="20"/>
              </w:rPr>
            </w:pPr>
          </w:p>
        </w:tc>
        <w:tc>
          <w:tcPr>
            <w:tcW w:w="990" w:type="dxa"/>
          </w:tcPr>
          <w:p w14:paraId="46E042F9" w14:textId="77777777" w:rsidR="0061524D" w:rsidRPr="00487927" w:rsidRDefault="0061524D" w:rsidP="0017445F">
            <w:pPr>
              <w:jc w:val="center"/>
              <w:rPr>
                <w:rFonts w:cstheme="minorHAnsi"/>
                <w:szCs w:val="20"/>
              </w:rPr>
            </w:pPr>
          </w:p>
        </w:tc>
        <w:tc>
          <w:tcPr>
            <w:tcW w:w="990" w:type="dxa"/>
          </w:tcPr>
          <w:p w14:paraId="2476311C" w14:textId="77777777" w:rsidR="0061524D" w:rsidRPr="00487927" w:rsidRDefault="0061524D" w:rsidP="0017445F">
            <w:pPr>
              <w:jc w:val="center"/>
              <w:rPr>
                <w:rFonts w:cstheme="minorHAnsi"/>
                <w:szCs w:val="20"/>
              </w:rPr>
            </w:pPr>
          </w:p>
        </w:tc>
        <w:tc>
          <w:tcPr>
            <w:tcW w:w="990" w:type="dxa"/>
          </w:tcPr>
          <w:p w14:paraId="6546D32A" w14:textId="77777777" w:rsidR="0061524D" w:rsidRPr="00487927" w:rsidRDefault="0061524D" w:rsidP="0017445F">
            <w:pPr>
              <w:jc w:val="center"/>
              <w:rPr>
                <w:rFonts w:cstheme="minorHAnsi"/>
                <w:szCs w:val="20"/>
              </w:rPr>
            </w:pPr>
          </w:p>
        </w:tc>
        <w:tc>
          <w:tcPr>
            <w:tcW w:w="1080" w:type="dxa"/>
          </w:tcPr>
          <w:p w14:paraId="691FE3D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3571EC7" w14:textId="77777777" w:rsidR="0061524D" w:rsidRPr="00283A38" w:rsidRDefault="0061524D" w:rsidP="0017445F">
            <w:pPr>
              <w:jc w:val="center"/>
              <w:rPr>
                <w:rFonts w:cstheme="minorHAnsi"/>
                <w:szCs w:val="20"/>
              </w:rPr>
            </w:pPr>
          </w:p>
        </w:tc>
        <w:tc>
          <w:tcPr>
            <w:tcW w:w="990" w:type="dxa"/>
          </w:tcPr>
          <w:p w14:paraId="45ECDDB9" w14:textId="77777777" w:rsidR="0061524D" w:rsidRPr="00283A38" w:rsidRDefault="0061524D" w:rsidP="0017445F">
            <w:pPr>
              <w:jc w:val="center"/>
              <w:rPr>
                <w:rFonts w:cstheme="minorHAnsi"/>
                <w:szCs w:val="20"/>
              </w:rPr>
            </w:pPr>
          </w:p>
        </w:tc>
        <w:tc>
          <w:tcPr>
            <w:tcW w:w="1103" w:type="dxa"/>
          </w:tcPr>
          <w:p w14:paraId="222A35AB" w14:textId="77777777" w:rsidR="0061524D" w:rsidRPr="00283A38" w:rsidRDefault="0061524D" w:rsidP="0017445F">
            <w:pPr>
              <w:jc w:val="center"/>
              <w:rPr>
                <w:rFonts w:cstheme="minorHAnsi"/>
                <w:szCs w:val="20"/>
              </w:rPr>
            </w:pPr>
          </w:p>
        </w:tc>
        <w:tc>
          <w:tcPr>
            <w:tcW w:w="1103" w:type="dxa"/>
          </w:tcPr>
          <w:p w14:paraId="541D22D2" w14:textId="77777777" w:rsidR="0061524D" w:rsidRPr="00283A38" w:rsidRDefault="0061524D" w:rsidP="0017445F">
            <w:pPr>
              <w:jc w:val="center"/>
              <w:rPr>
                <w:rFonts w:cstheme="minorHAnsi"/>
                <w:szCs w:val="20"/>
              </w:rPr>
            </w:pPr>
          </w:p>
        </w:tc>
      </w:tr>
      <w:tr w:rsidR="0061524D" w:rsidRPr="00487927" w14:paraId="41D6F30A" w14:textId="77C66132" w:rsidTr="0061524D">
        <w:tc>
          <w:tcPr>
            <w:tcW w:w="1255" w:type="dxa"/>
          </w:tcPr>
          <w:p w14:paraId="2A5260D8" w14:textId="40F534D7" w:rsidR="0061524D" w:rsidRDefault="0061524D" w:rsidP="0017445F">
            <w:pPr>
              <w:jc w:val="center"/>
              <w:rPr>
                <w:szCs w:val="20"/>
              </w:rPr>
            </w:pPr>
            <w:r>
              <w:rPr>
                <w:szCs w:val="20"/>
              </w:rPr>
              <w:t>2015</w:t>
            </w:r>
            <w:r w:rsidRPr="00283A38">
              <w:rPr>
                <w:szCs w:val="20"/>
              </w:rPr>
              <w:t>_0</w:t>
            </w:r>
            <w:r>
              <w:rPr>
                <w:szCs w:val="20"/>
              </w:rPr>
              <w:t>5</w:t>
            </w:r>
          </w:p>
        </w:tc>
        <w:tc>
          <w:tcPr>
            <w:tcW w:w="990" w:type="dxa"/>
          </w:tcPr>
          <w:p w14:paraId="355A105E" w14:textId="4B0760D2" w:rsidR="0061524D" w:rsidRPr="00283A38" w:rsidRDefault="0061524D" w:rsidP="0017445F">
            <w:pPr>
              <w:jc w:val="center"/>
              <w:rPr>
                <w:rFonts w:cstheme="minorHAnsi"/>
                <w:szCs w:val="20"/>
              </w:rPr>
            </w:pPr>
          </w:p>
        </w:tc>
        <w:tc>
          <w:tcPr>
            <w:tcW w:w="990" w:type="dxa"/>
          </w:tcPr>
          <w:p w14:paraId="5B32AE14" w14:textId="77777777" w:rsidR="0061524D" w:rsidRPr="00487927" w:rsidRDefault="0061524D" w:rsidP="0017445F">
            <w:pPr>
              <w:jc w:val="center"/>
              <w:rPr>
                <w:rFonts w:cstheme="minorHAnsi"/>
                <w:szCs w:val="20"/>
              </w:rPr>
            </w:pPr>
          </w:p>
        </w:tc>
        <w:tc>
          <w:tcPr>
            <w:tcW w:w="990" w:type="dxa"/>
          </w:tcPr>
          <w:p w14:paraId="424D1D7E" w14:textId="77777777" w:rsidR="0061524D" w:rsidRPr="00487927" w:rsidRDefault="0061524D" w:rsidP="0017445F">
            <w:pPr>
              <w:jc w:val="center"/>
              <w:rPr>
                <w:rFonts w:cstheme="minorHAnsi"/>
                <w:szCs w:val="20"/>
              </w:rPr>
            </w:pPr>
          </w:p>
        </w:tc>
        <w:tc>
          <w:tcPr>
            <w:tcW w:w="990" w:type="dxa"/>
          </w:tcPr>
          <w:p w14:paraId="237137A7" w14:textId="77777777" w:rsidR="0061524D" w:rsidRPr="00487927" w:rsidRDefault="0061524D" w:rsidP="0017445F">
            <w:pPr>
              <w:jc w:val="center"/>
              <w:rPr>
                <w:rFonts w:cstheme="minorHAnsi"/>
                <w:szCs w:val="20"/>
              </w:rPr>
            </w:pPr>
          </w:p>
        </w:tc>
        <w:tc>
          <w:tcPr>
            <w:tcW w:w="990" w:type="dxa"/>
          </w:tcPr>
          <w:p w14:paraId="4970C315" w14:textId="77777777" w:rsidR="0061524D" w:rsidRPr="00487927" w:rsidRDefault="0061524D" w:rsidP="0017445F">
            <w:pPr>
              <w:jc w:val="center"/>
              <w:rPr>
                <w:rFonts w:cstheme="minorHAnsi"/>
                <w:szCs w:val="20"/>
              </w:rPr>
            </w:pPr>
          </w:p>
        </w:tc>
        <w:tc>
          <w:tcPr>
            <w:tcW w:w="990" w:type="dxa"/>
          </w:tcPr>
          <w:p w14:paraId="05F8C610" w14:textId="77777777" w:rsidR="0061524D" w:rsidRPr="00487927" w:rsidRDefault="0061524D" w:rsidP="0017445F">
            <w:pPr>
              <w:jc w:val="center"/>
              <w:rPr>
                <w:rFonts w:cstheme="minorHAnsi"/>
                <w:szCs w:val="20"/>
              </w:rPr>
            </w:pPr>
          </w:p>
        </w:tc>
        <w:tc>
          <w:tcPr>
            <w:tcW w:w="1080" w:type="dxa"/>
          </w:tcPr>
          <w:p w14:paraId="33D3079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56708E8" w14:textId="77777777" w:rsidR="0061524D" w:rsidRPr="00283A38" w:rsidRDefault="0061524D" w:rsidP="0017445F">
            <w:pPr>
              <w:jc w:val="center"/>
              <w:rPr>
                <w:rFonts w:cstheme="minorHAnsi"/>
                <w:szCs w:val="20"/>
              </w:rPr>
            </w:pPr>
          </w:p>
        </w:tc>
        <w:tc>
          <w:tcPr>
            <w:tcW w:w="990" w:type="dxa"/>
          </w:tcPr>
          <w:p w14:paraId="25EBFF1D" w14:textId="77777777" w:rsidR="0061524D" w:rsidRPr="00283A38" w:rsidRDefault="0061524D" w:rsidP="0017445F">
            <w:pPr>
              <w:jc w:val="center"/>
              <w:rPr>
                <w:rFonts w:cstheme="minorHAnsi"/>
                <w:szCs w:val="20"/>
              </w:rPr>
            </w:pPr>
          </w:p>
        </w:tc>
        <w:tc>
          <w:tcPr>
            <w:tcW w:w="1103" w:type="dxa"/>
          </w:tcPr>
          <w:p w14:paraId="31640F36" w14:textId="77777777" w:rsidR="0061524D" w:rsidRPr="00283A38" w:rsidRDefault="0061524D" w:rsidP="0017445F">
            <w:pPr>
              <w:jc w:val="center"/>
              <w:rPr>
                <w:rFonts w:cstheme="minorHAnsi"/>
                <w:szCs w:val="20"/>
              </w:rPr>
            </w:pPr>
          </w:p>
        </w:tc>
        <w:tc>
          <w:tcPr>
            <w:tcW w:w="1103" w:type="dxa"/>
          </w:tcPr>
          <w:p w14:paraId="108BA2CB" w14:textId="77777777" w:rsidR="0061524D" w:rsidRPr="00283A38" w:rsidRDefault="0061524D" w:rsidP="0017445F">
            <w:pPr>
              <w:jc w:val="center"/>
              <w:rPr>
                <w:rFonts w:cstheme="minorHAnsi"/>
                <w:szCs w:val="20"/>
              </w:rPr>
            </w:pPr>
          </w:p>
        </w:tc>
      </w:tr>
      <w:tr w:rsidR="0061524D" w:rsidRPr="00487927" w14:paraId="521B98F3" w14:textId="5E42FBD1" w:rsidTr="0061524D">
        <w:tc>
          <w:tcPr>
            <w:tcW w:w="1255" w:type="dxa"/>
          </w:tcPr>
          <w:p w14:paraId="6E368F89" w14:textId="7D090D37" w:rsidR="0061524D" w:rsidRDefault="0061524D" w:rsidP="0017445F">
            <w:pPr>
              <w:jc w:val="center"/>
              <w:rPr>
                <w:szCs w:val="20"/>
              </w:rPr>
            </w:pPr>
            <w:r>
              <w:rPr>
                <w:szCs w:val="20"/>
              </w:rPr>
              <w:t>2015</w:t>
            </w:r>
            <w:r w:rsidRPr="00283A38">
              <w:rPr>
                <w:szCs w:val="20"/>
              </w:rPr>
              <w:t>_0</w:t>
            </w:r>
            <w:r>
              <w:rPr>
                <w:szCs w:val="20"/>
              </w:rPr>
              <w:t>6</w:t>
            </w:r>
          </w:p>
        </w:tc>
        <w:tc>
          <w:tcPr>
            <w:tcW w:w="990" w:type="dxa"/>
          </w:tcPr>
          <w:p w14:paraId="3E2D70DB" w14:textId="751A3F2A" w:rsidR="0061524D" w:rsidRPr="00283A38" w:rsidRDefault="0061524D" w:rsidP="0017445F">
            <w:pPr>
              <w:jc w:val="center"/>
              <w:rPr>
                <w:rFonts w:cstheme="minorHAnsi"/>
                <w:szCs w:val="20"/>
              </w:rPr>
            </w:pPr>
          </w:p>
        </w:tc>
        <w:tc>
          <w:tcPr>
            <w:tcW w:w="990" w:type="dxa"/>
          </w:tcPr>
          <w:p w14:paraId="704F6596" w14:textId="77777777" w:rsidR="0061524D" w:rsidRPr="00487927" w:rsidRDefault="0061524D" w:rsidP="0017445F">
            <w:pPr>
              <w:jc w:val="center"/>
              <w:rPr>
                <w:rFonts w:cstheme="minorHAnsi"/>
                <w:szCs w:val="20"/>
              </w:rPr>
            </w:pPr>
          </w:p>
        </w:tc>
        <w:tc>
          <w:tcPr>
            <w:tcW w:w="990" w:type="dxa"/>
          </w:tcPr>
          <w:p w14:paraId="30F91824" w14:textId="77777777" w:rsidR="0061524D" w:rsidRPr="00487927" w:rsidRDefault="0061524D" w:rsidP="0017445F">
            <w:pPr>
              <w:jc w:val="center"/>
              <w:rPr>
                <w:rFonts w:cstheme="minorHAnsi"/>
                <w:szCs w:val="20"/>
              </w:rPr>
            </w:pPr>
          </w:p>
        </w:tc>
        <w:tc>
          <w:tcPr>
            <w:tcW w:w="990" w:type="dxa"/>
          </w:tcPr>
          <w:p w14:paraId="5F1FDF3D" w14:textId="77777777" w:rsidR="0061524D" w:rsidRPr="00487927" w:rsidRDefault="0061524D" w:rsidP="0017445F">
            <w:pPr>
              <w:jc w:val="center"/>
              <w:rPr>
                <w:rFonts w:cstheme="minorHAnsi"/>
                <w:szCs w:val="20"/>
              </w:rPr>
            </w:pPr>
          </w:p>
        </w:tc>
        <w:tc>
          <w:tcPr>
            <w:tcW w:w="990" w:type="dxa"/>
          </w:tcPr>
          <w:p w14:paraId="64C40FE8" w14:textId="77777777" w:rsidR="0061524D" w:rsidRPr="00487927" w:rsidRDefault="0061524D" w:rsidP="0017445F">
            <w:pPr>
              <w:jc w:val="center"/>
              <w:rPr>
                <w:rFonts w:cstheme="minorHAnsi"/>
                <w:szCs w:val="20"/>
              </w:rPr>
            </w:pPr>
          </w:p>
        </w:tc>
        <w:tc>
          <w:tcPr>
            <w:tcW w:w="990" w:type="dxa"/>
          </w:tcPr>
          <w:p w14:paraId="50A334EF" w14:textId="77777777" w:rsidR="0061524D" w:rsidRPr="00487927" w:rsidRDefault="0061524D" w:rsidP="0017445F">
            <w:pPr>
              <w:jc w:val="center"/>
              <w:rPr>
                <w:rFonts w:cstheme="minorHAnsi"/>
                <w:szCs w:val="20"/>
              </w:rPr>
            </w:pPr>
          </w:p>
        </w:tc>
        <w:tc>
          <w:tcPr>
            <w:tcW w:w="1080" w:type="dxa"/>
          </w:tcPr>
          <w:p w14:paraId="2032A61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F8E93BF" w14:textId="77777777" w:rsidR="0061524D" w:rsidRPr="00283A38" w:rsidRDefault="0061524D" w:rsidP="0017445F">
            <w:pPr>
              <w:jc w:val="center"/>
              <w:rPr>
                <w:rFonts w:cstheme="minorHAnsi"/>
                <w:szCs w:val="20"/>
              </w:rPr>
            </w:pPr>
          </w:p>
        </w:tc>
        <w:tc>
          <w:tcPr>
            <w:tcW w:w="990" w:type="dxa"/>
          </w:tcPr>
          <w:p w14:paraId="3D71D6C9" w14:textId="77777777" w:rsidR="0061524D" w:rsidRPr="00283A38" w:rsidRDefault="0061524D" w:rsidP="0017445F">
            <w:pPr>
              <w:jc w:val="center"/>
              <w:rPr>
                <w:rFonts w:cstheme="minorHAnsi"/>
                <w:szCs w:val="20"/>
              </w:rPr>
            </w:pPr>
          </w:p>
        </w:tc>
        <w:tc>
          <w:tcPr>
            <w:tcW w:w="1103" w:type="dxa"/>
          </w:tcPr>
          <w:p w14:paraId="61543A04" w14:textId="77777777" w:rsidR="0061524D" w:rsidRPr="00283A38" w:rsidRDefault="0061524D" w:rsidP="0017445F">
            <w:pPr>
              <w:jc w:val="center"/>
              <w:rPr>
                <w:rFonts w:cstheme="minorHAnsi"/>
                <w:szCs w:val="20"/>
              </w:rPr>
            </w:pPr>
          </w:p>
        </w:tc>
        <w:tc>
          <w:tcPr>
            <w:tcW w:w="1103" w:type="dxa"/>
          </w:tcPr>
          <w:p w14:paraId="4AC3779D" w14:textId="77777777" w:rsidR="0061524D" w:rsidRPr="00283A38" w:rsidRDefault="0061524D" w:rsidP="0017445F">
            <w:pPr>
              <w:jc w:val="center"/>
              <w:rPr>
                <w:rFonts w:cstheme="minorHAnsi"/>
                <w:szCs w:val="20"/>
              </w:rPr>
            </w:pPr>
          </w:p>
        </w:tc>
      </w:tr>
      <w:tr w:rsidR="0061524D" w:rsidRPr="00487927" w14:paraId="2FB970D2" w14:textId="6037BF7E" w:rsidTr="0061524D">
        <w:tc>
          <w:tcPr>
            <w:tcW w:w="1255" w:type="dxa"/>
          </w:tcPr>
          <w:p w14:paraId="07C78A22" w14:textId="257A45FF" w:rsidR="0061524D" w:rsidRDefault="0061524D" w:rsidP="0017445F">
            <w:pPr>
              <w:jc w:val="center"/>
              <w:rPr>
                <w:szCs w:val="20"/>
              </w:rPr>
            </w:pPr>
            <w:r>
              <w:rPr>
                <w:szCs w:val="20"/>
              </w:rPr>
              <w:t>2015</w:t>
            </w:r>
            <w:r w:rsidRPr="00283A38">
              <w:rPr>
                <w:szCs w:val="20"/>
              </w:rPr>
              <w:t>_0</w:t>
            </w:r>
            <w:r>
              <w:rPr>
                <w:szCs w:val="20"/>
              </w:rPr>
              <w:t>7</w:t>
            </w:r>
          </w:p>
        </w:tc>
        <w:tc>
          <w:tcPr>
            <w:tcW w:w="990" w:type="dxa"/>
          </w:tcPr>
          <w:p w14:paraId="0D0AE464" w14:textId="0AF61729" w:rsidR="0061524D" w:rsidRPr="00283A38" w:rsidRDefault="0061524D" w:rsidP="0017445F">
            <w:pPr>
              <w:jc w:val="center"/>
              <w:rPr>
                <w:rFonts w:cstheme="minorHAnsi"/>
                <w:szCs w:val="20"/>
              </w:rPr>
            </w:pPr>
          </w:p>
        </w:tc>
        <w:tc>
          <w:tcPr>
            <w:tcW w:w="990" w:type="dxa"/>
          </w:tcPr>
          <w:p w14:paraId="75E87FFB" w14:textId="77777777" w:rsidR="0061524D" w:rsidRPr="00487927" w:rsidRDefault="0061524D" w:rsidP="0017445F">
            <w:pPr>
              <w:jc w:val="center"/>
              <w:rPr>
                <w:rFonts w:cstheme="minorHAnsi"/>
                <w:szCs w:val="20"/>
              </w:rPr>
            </w:pPr>
          </w:p>
        </w:tc>
        <w:tc>
          <w:tcPr>
            <w:tcW w:w="990" w:type="dxa"/>
          </w:tcPr>
          <w:p w14:paraId="7382AE1A" w14:textId="77777777" w:rsidR="0061524D" w:rsidRPr="00487927" w:rsidRDefault="0061524D" w:rsidP="0017445F">
            <w:pPr>
              <w:jc w:val="center"/>
              <w:rPr>
                <w:rFonts w:cstheme="minorHAnsi"/>
                <w:szCs w:val="20"/>
              </w:rPr>
            </w:pPr>
          </w:p>
        </w:tc>
        <w:tc>
          <w:tcPr>
            <w:tcW w:w="990" w:type="dxa"/>
          </w:tcPr>
          <w:p w14:paraId="775E0744" w14:textId="77777777" w:rsidR="0061524D" w:rsidRPr="00487927" w:rsidRDefault="0061524D" w:rsidP="0017445F">
            <w:pPr>
              <w:jc w:val="center"/>
              <w:rPr>
                <w:rFonts w:cstheme="minorHAnsi"/>
                <w:szCs w:val="20"/>
              </w:rPr>
            </w:pPr>
          </w:p>
        </w:tc>
        <w:tc>
          <w:tcPr>
            <w:tcW w:w="990" w:type="dxa"/>
          </w:tcPr>
          <w:p w14:paraId="6D49A43A" w14:textId="77777777" w:rsidR="0061524D" w:rsidRPr="00487927" w:rsidRDefault="0061524D" w:rsidP="0017445F">
            <w:pPr>
              <w:jc w:val="center"/>
              <w:rPr>
                <w:rFonts w:cstheme="minorHAnsi"/>
                <w:szCs w:val="20"/>
              </w:rPr>
            </w:pPr>
          </w:p>
        </w:tc>
        <w:tc>
          <w:tcPr>
            <w:tcW w:w="990" w:type="dxa"/>
          </w:tcPr>
          <w:p w14:paraId="3D2E2DE5" w14:textId="77777777" w:rsidR="0061524D" w:rsidRPr="00487927" w:rsidRDefault="0061524D" w:rsidP="0017445F">
            <w:pPr>
              <w:jc w:val="center"/>
              <w:rPr>
                <w:rFonts w:cstheme="minorHAnsi"/>
                <w:szCs w:val="20"/>
              </w:rPr>
            </w:pPr>
          </w:p>
        </w:tc>
        <w:tc>
          <w:tcPr>
            <w:tcW w:w="1080" w:type="dxa"/>
          </w:tcPr>
          <w:p w14:paraId="2FA3888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C9CA8CF" w14:textId="77777777" w:rsidR="0061524D" w:rsidRPr="00283A38" w:rsidRDefault="0061524D" w:rsidP="0017445F">
            <w:pPr>
              <w:jc w:val="center"/>
              <w:rPr>
                <w:rFonts w:cstheme="minorHAnsi"/>
                <w:szCs w:val="20"/>
              </w:rPr>
            </w:pPr>
          </w:p>
        </w:tc>
        <w:tc>
          <w:tcPr>
            <w:tcW w:w="990" w:type="dxa"/>
          </w:tcPr>
          <w:p w14:paraId="4BA5E25D" w14:textId="77777777" w:rsidR="0061524D" w:rsidRPr="00283A38" w:rsidRDefault="0061524D" w:rsidP="0017445F">
            <w:pPr>
              <w:jc w:val="center"/>
              <w:rPr>
                <w:rFonts w:cstheme="minorHAnsi"/>
                <w:szCs w:val="20"/>
              </w:rPr>
            </w:pPr>
          </w:p>
        </w:tc>
        <w:tc>
          <w:tcPr>
            <w:tcW w:w="1103" w:type="dxa"/>
          </w:tcPr>
          <w:p w14:paraId="50536526" w14:textId="77777777" w:rsidR="0061524D" w:rsidRPr="00283A38" w:rsidRDefault="0061524D" w:rsidP="0017445F">
            <w:pPr>
              <w:jc w:val="center"/>
              <w:rPr>
                <w:rFonts w:cstheme="minorHAnsi"/>
                <w:szCs w:val="20"/>
              </w:rPr>
            </w:pPr>
          </w:p>
        </w:tc>
        <w:tc>
          <w:tcPr>
            <w:tcW w:w="1103" w:type="dxa"/>
          </w:tcPr>
          <w:p w14:paraId="55BA29C7" w14:textId="77777777" w:rsidR="0061524D" w:rsidRPr="00283A38" w:rsidRDefault="0061524D" w:rsidP="0017445F">
            <w:pPr>
              <w:jc w:val="center"/>
              <w:rPr>
                <w:rFonts w:cstheme="minorHAnsi"/>
                <w:szCs w:val="20"/>
              </w:rPr>
            </w:pPr>
          </w:p>
        </w:tc>
      </w:tr>
      <w:tr w:rsidR="0061524D" w:rsidRPr="00487927" w14:paraId="207D9349" w14:textId="6D8C2AE0" w:rsidTr="0061524D">
        <w:tc>
          <w:tcPr>
            <w:tcW w:w="1255" w:type="dxa"/>
          </w:tcPr>
          <w:p w14:paraId="7829F097" w14:textId="38967533" w:rsidR="0061524D" w:rsidRDefault="0061524D" w:rsidP="0017445F">
            <w:pPr>
              <w:jc w:val="center"/>
              <w:rPr>
                <w:szCs w:val="20"/>
              </w:rPr>
            </w:pPr>
            <w:r>
              <w:rPr>
                <w:szCs w:val="20"/>
              </w:rPr>
              <w:t>2016</w:t>
            </w:r>
            <w:r w:rsidRPr="00283A38">
              <w:rPr>
                <w:szCs w:val="20"/>
              </w:rPr>
              <w:t>_0</w:t>
            </w:r>
            <w:r>
              <w:rPr>
                <w:szCs w:val="20"/>
              </w:rPr>
              <w:t>1</w:t>
            </w:r>
          </w:p>
        </w:tc>
        <w:tc>
          <w:tcPr>
            <w:tcW w:w="990" w:type="dxa"/>
          </w:tcPr>
          <w:p w14:paraId="7BFFDBEB" w14:textId="1DE33EC3" w:rsidR="0061524D" w:rsidRPr="00283A38" w:rsidRDefault="0061524D" w:rsidP="0017445F">
            <w:pPr>
              <w:jc w:val="center"/>
              <w:rPr>
                <w:rFonts w:cstheme="minorHAnsi"/>
                <w:szCs w:val="20"/>
              </w:rPr>
            </w:pPr>
          </w:p>
        </w:tc>
        <w:tc>
          <w:tcPr>
            <w:tcW w:w="990" w:type="dxa"/>
          </w:tcPr>
          <w:p w14:paraId="21A4CB5F" w14:textId="77777777" w:rsidR="0061524D" w:rsidRPr="00487927" w:rsidRDefault="0061524D" w:rsidP="0017445F">
            <w:pPr>
              <w:jc w:val="center"/>
              <w:rPr>
                <w:rFonts w:cstheme="minorHAnsi"/>
                <w:szCs w:val="20"/>
              </w:rPr>
            </w:pPr>
          </w:p>
        </w:tc>
        <w:tc>
          <w:tcPr>
            <w:tcW w:w="990" w:type="dxa"/>
          </w:tcPr>
          <w:p w14:paraId="4A1ABEDF" w14:textId="77777777" w:rsidR="0061524D" w:rsidRPr="00487927" w:rsidRDefault="0061524D" w:rsidP="0017445F">
            <w:pPr>
              <w:jc w:val="center"/>
              <w:rPr>
                <w:rFonts w:cstheme="minorHAnsi"/>
                <w:szCs w:val="20"/>
              </w:rPr>
            </w:pPr>
          </w:p>
        </w:tc>
        <w:tc>
          <w:tcPr>
            <w:tcW w:w="990" w:type="dxa"/>
          </w:tcPr>
          <w:p w14:paraId="7F195629" w14:textId="77777777" w:rsidR="0061524D" w:rsidRPr="00487927" w:rsidRDefault="0061524D" w:rsidP="0017445F">
            <w:pPr>
              <w:jc w:val="center"/>
              <w:rPr>
                <w:rFonts w:cstheme="minorHAnsi"/>
                <w:szCs w:val="20"/>
              </w:rPr>
            </w:pPr>
          </w:p>
        </w:tc>
        <w:tc>
          <w:tcPr>
            <w:tcW w:w="990" w:type="dxa"/>
          </w:tcPr>
          <w:p w14:paraId="0A0B6B58" w14:textId="77777777" w:rsidR="0061524D" w:rsidRPr="00487927" w:rsidRDefault="0061524D" w:rsidP="0017445F">
            <w:pPr>
              <w:jc w:val="center"/>
              <w:rPr>
                <w:rFonts w:cstheme="minorHAnsi"/>
                <w:szCs w:val="20"/>
              </w:rPr>
            </w:pPr>
          </w:p>
        </w:tc>
        <w:tc>
          <w:tcPr>
            <w:tcW w:w="990" w:type="dxa"/>
          </w:tcPr>
          <w:p w14:paraId="7321B99A" w14:textId="77777777" w:rsidR="0061524D" w:rsidRPr="00487927" w:rsidRDefault="0061524D" w:rsidP="0017445F">
            <w:pPr>
              <w:jc w:val="center"/>
              <w:rPr>
                <w:rFonts w:cstheme="minorHAnsi"/>
                <w:szCs w:val="20"/>
              </w:rPr>
            </w:pPr>
          </w:p>
        </w:tc>
        <w:tc>
          <w:tcPr>
            <w:tcW w:w="1080" w:type="dxa"/>
          </w:tcPr>
          <w:p w14:paraId="6FDA305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D9D0750" w14:textId="77777777" w:rsidR="0061524D" w:rsidRPr="00283A38" w:rsidRDefault="0061524D" w:rsidP="0017445F">
            <w:pPr>
              <w:jc w:val="center"/>
              <w:rPr>
                <w:rFonts w:cstheme="minorHAnsi"/>
                <w:szCs w:val="20"/>
              </w:rPr>
            </w:pPr>
          </w:p>
        </w:tc>
        <w:tc>
          <w:tcPr>
            <w:tcW w:w="990" w:type="dxa"/>
          </w:tcPr>
          <w:p w14:paraId="6A18D3EC" w14:textId="77777777" w:rsidR="0061524D" w:rsidRPr="00283A38" w:rsidRDefault="0061524D" w:rsidP="0017445F">
            <w:pPr>
              <w:jc w:val="center"/>
              <w:rPr>
                <w:rFonts w:cstheme="minorHAnsi"/>
                <w:szCs w:val="20"/>
              </w:rPr>
            </w:pPr>
          </w:p>
        </w:tc>
        <w:tc>
          <w:tcPr>
            <w:tcW w:w="1103" w:type="dxa"/>
          </w:tcPr>
          <w:p w14:paraId="2E2527E9" w14:textId="77777777" w:rsidR="0061524D" w:rsidRPr="00283A38" w:rsidRDefault="0061524D" w:rsidP="0017445F">
            <w:pPr>
              <w:jc w:val="center"/>
              <w:rPr>
                <w:rFonts w:cstheme="minorHAnsi"/>
                <w:szCs w:val="20"/>
              </w:rPr>
            </w:pPr>
          </w:p>
        </w:tc>
        <w:tc>
          <w:tcPr>
            <w:tcW w:w="1103" w:type="dxa"/>
          </w:tcPr>
          <w:p w14:paraId="3555D1DB" w14:textId="77777777" w:rsidR="0061524D" w:rsidRPr="00283A38" w:rsidRDefault="0061524D" w:rsidP="0017445F">
            <w:pPr>
              <w:jc w:val="center"/>
              <w:rPr>
                <w:rFonts w:cstheme="minorHAnsi"/>
                <w:szCs w:val="20"/>
              </w:rPr>
            </w:pPr>
          </w:p>
        </w:tc>
      </w:tr>
      <w:tr w:rsidR="0061524D" w:rsidRPr="00487927" w14:paraId="038FF3E5" w14:textId="7546C8D3" w:rsidTr="0061524D">
        <w:tc>
          <w:tcPr>
            <w:tcW w:w="1255" w:type="dxa"/>
          </w:tcPr>
          <w:p w14:paraId="5153778B" w14:textId="3733375D" w:rsidR="0061524D" w:rsidRDefault="0061524D" w:rsidP="0017445F">
            <w:pPr>
              <w:jc w:val="center"/>
              <w:rPr>
                <w:szCs w:val="20"/>
              </w:rPr>
            </w:pPr>
            <w:r>
              <w:rPr>
                <w:szCs w:val="20"/>
              </w:rPr>
              <w:t>2017</w:t>
            </w:r>
            <w:r w:rsidRPr="00283A38">
              <w:rPr>
                <w:szCs w:val="20"/>
              </w:rPr>
              <w:t>_0</w:t>
            </w:r>
            <w:r>
              <w:rPr>
                <w:szCs w:val="20"/>
              </w:rPr>
              <w:t>1</w:t>
            </w:r>
          </w:p>
        </w:tc>
        <w:tc>
          <w:tcPr>
            <w:tcW w:w="990" w:type="dxa"/>
          </w:tcPr>
          <w:p w14:paraId="0A1DE0F2" w14:textId="31EB8187" w:rsidR="0061524D" w:rsidRPr="00283A38" w:rsidRDefault="0061524D" w:rsidP="0017445F">
            <w:pPr>
              <w:jc w:val="center"/>
              <w:rPr>
                <w:rFonts w:cstheme="minorHAnsi"/>
                <w:szCs w:val="20"/>
              </w:rPr>
            </w:pPr>
          </w:p>
        </w:tc>
        <w:tc>
          <w:tcPr>
            <w:tcW w:w="990" w:type="dxa"/>
          </w:tcPr>
          <w:p w14:paraId="374B6866" w14:textId="77777777" w:rsidR="0061524D" w:rsidRPr="00487927" w:rsidRDefault="0061524D" w:rsidP="0017445F">
            <w:pPr>
              <w:jc w:val="center"/>
              <w:rPr>
                <w:rFonts w:cstheme="minorHAnsi"/>
                <w:szCs w:val="20"/>
              </w:rPr>
            </w:pPr>
          </w:p>
        </w:tc>
        <w:tc>
          <w:tcPr>
            <w:tcW w:w="990" w:type="dxa"/>
          </w:tcPr>
          <w:p w14:paraId="62F0EBA4" w14:textId="77777777" w:rsidR="0061524D" w:rsidRPr="00487927" w:rsidRDefault="0061524D" w:rsidP="0017445F">
            <w:pPr>
              <w:jc w:val="center"/>
              <w:rPr>
                <w:rFonts w:cstheme="minorHAnsi"/>
                <w:szCs w:val="20"/>
              </w:rPr>
            </w:pPr>
          </w:p>
        </w:tc>
        <w:tc>
          <w:tcPr>
            <w:tcW w:w="990" w:type="dxa"/>
          </w:tcPr>
          <w:p w14:paraId="4F8CE392" w14:textId="77777777" w:rsidR="0061524D" w:rsidRPr="00487927" w:rsidRDefault="0061524D" w:rsidP="0017445F">
            <w:pPr>
              <w:jc w:val="center"/>
              <w:rPr>
                <w:rFonts w:cstheme="minorHAnsi"/>
                <w:szCs w:val="20"/>
              </w:rPr>
            </w:pPr>
          </w:p>
        </w:tc>
        <w:tc>
          <w:tcPr>
            <w:tcW w:w="990" w:type="dxa"/>
          </w:tcPr>
          <w:p w14:paraId="6B032E94" w14:textId="77777777" w:rsidR="0061524D" w:rsidRPr="00487927" w:rsidRDefault="0061524D" w:rsidP="0017445F">
            <w:pPr>
              <w:jc w:val="center"/>
              <w:rPr>
                <w:rFonts w:cstheme="minorHAnsi"/>
                <w:szCs w:val="20"/>
              </w:rPr>
            </w:pPr>
          </w:p>
        </w:tc>
        <w:tc>
          <w:tcPr>
            <w:tcW w:w="990" w:type="dxa"/>
          </w:tcPr>
          <w:p w14:paraId="741EDC19" w14:textId="77777777" w:rsidR="0061524D" w:rsidRPr="00487927" w:rsidRDefault="0061524D" w:rsidP="0017445F">
            <w:pPr>
              <w:jc w:val="center"/>
              <w:rPr>
                <w:rFonts w:cstheme="minorHAnsi"/>
                <w:szCs w:val="20"/>
              </w:rPr>
            </w:pPr>
          </w:p>
        </w:tc>
        <w:tc>
          <w:tcPr>
            <w:tcW w:w="1080" w:type="dxa"/>
          </w:tcPr>
          <w:p w14:paraId="5EEEA07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C1DD944" w14:textId="77777777" w:rsidR="0061524D" w:rsidRPr="00283A38" w:rsidRDefault="0061524D" w:rsidP="0017445F">
            <w:pPr>
              <w:jc w:val="center"/>
              <w:rPr>
                <w:rFonts w:cstheme="minorHAnsi"/>
                <w:szCs w:val="20"/>
              </w:rPr>
            </w:pPr>
          </w:p>
        </w:tc>
        <w:tc>
          <w:tcPr>
            <w:tcW w:w="990" w:type="dxa"/>
          </w:tcPr>
          <w:p w14:paraId="35BBB50B" w14:textId="77777777" w:rsidR="0061524D" w:rsidRPr="00283A38" w:rsidRDefault="0061524D" w:rsidP="0017445F">
            <w:pPr>
              <w:jc w:val="center"/>
              <w:rPr>
                <w:rFonts w:cstheme="minorHAnsi"/>
                <w:szCs w:val="20"/>
              </w:rPr>
            </w:pPr>
          </w:p>
        </w:tc>
        <w:tc>
          <w:tcPr>
            <w:tcW w:w="1103" w:type="dxa"/>
          </w:tcPr>
          <w:p w14:paraId="51CAD946" w14:textId="77777777" w:rsidR="0061524D" w:rsidRPr="00283A38" w:rsidRDefault="0061524D" w:rsidP="0017445F">
            <w:pPr>
              <w:jc w:val="center"/>
              <w:rPr>
                <w:rFonts w:cstheme="minorHAnsi"/>
                <w:szCs w:val="20"/>
              </w:rPr>
            </w:pPr>
          </w:p>
        </w:tc>
        <w:tc>
          <w:tcPr>
            <w:tcW w:w="1103" w:type="dxa"/>
          </w:tcPr>
          <w:p w14:paraId="37933D0A" w14:textId="77777777" w:rsidR="0061524D" w:rsidRPr="00283A38" w:rsidRDefault="0061524D" w:rsidP="0017445F">
            <w:pPr>
              <w:jc w:val="center"/>
              <w:rPr>
                <w:rFonts w:cstheme="minorHAnsi"/>
                <w:szCs w:val="20"/>
              </w:rPr>
            </w:pPr>
          </w:p>
        </w:tc>
      </w:tr>
      <w:tr w:rsidR="0061524D" w:rsidRPr="00487927" w14:paraId="24C37AEA" w14:textId="75DCAB50" w:rsidTr="0061524D">
        <w:tc>
          <w:tcPr>
            <w:tcW w:w="1255" w:type="dxa"/>
          </w:tcPr>
          <w:p w14:paraId="4D984E51" w14:textId="5E109F9D" w:rsidR="0061524D" w:rsidRDefault="0061524D" w:rsidP="0017445F">
            <w:pPr>
              <w:jc w:val="center"/>
              <w:rPr>
                <w:szCs w:val="20"/>
              </w:rPr>
            </w:pPr>
            <w:r>
              <w:rPr>
                <w:szCs w:val="20"/>
              </w:rPr>
              <w:t>2018</w:t>
            </w:r>
            <w:r w:rsidRPr="00283A38">
              <w:rPr>
                <w:szCs w:val="20"/>
              </w:rPr>
              <w:t>_0</w:t>
            </w:r>
            <w:r>
              <w:rPr>
                <w:szCs w:val="20"/>
              </w:rPr>
              <w:t>1</w:t>
            </w:r>
          </w:p>
        </w:tc>
        <w:tc>
          <w:tcPr>
            <w:tcW w:w="990" w:type="dxa"/>
          </w:tcPr>
          <w:p w14:paraId="67015D14" w14:textId="77777777" w:rsidR="0061524D" w:rsidRPr="00283A38" w:rsidRDefault="0061524D" w:rsidP="0017445F">
            <w:pPr>
              <w:jc w:val="center"/>
              <w:rPr>
                <w:rFonts w:cstheme="minorHAnsi"/>
                <w:szCs w:val="20"/>
              </w:rPr>
            </w:pPr>
          </w:p>
        </w:tc>
        <w:tc>
          <w:tcPr>
            <w:tcW w:w="990" w:type="dxa"/>
          </w:tcPr>
          <w:p w14:paraId="3A5CB86F" w14:textId="77777777" w:rsidR="0061524D" w:rsidRPr="00487927" w:rsidRDefault="0061524D" w:rsidP="0017445F">
            <w:pPr>
              <w:jc w:val="center"/>
              <w:rPr>
                <w:rFonts w:cstheme="minorHAnsi"/>
                <w:szCs w:val="20"/>
              </w:rPr>
            </w:pPr>
          </w:p>
        </w:tc>
        <w:tc>
          <w:tcPr>
            <w:tcW w:w="990" w:type="dxa"/>
          </w:tcPr>
          <w:p w14:paraId="121C50F2" w14:textId="77777777" w:rsidR="0061524D" w:rsidRPr="00487927" w:rsidRDefault="0061524D" w:rsidP="0017445F">
            <w:pPr>
              <w:jc w:val="center"/>
              <w:rPr>
                <w:rFonts w:cstheme="minorHAnsi"/>
                <w:szCs w:val="20"/>
              </w:rPr>
            </w:pPr>
          </w:p>
        </w:tc>
        <w:tc>
          <w:tcPr>
            <w:tcW w:w="990" w:type="dxa"/>
          </w:tcPr>
          <w:p w14:paraId="635A067D" w14:textId="77777777" w:rsidR="0061524D" w:rsidRPr="00487927" w:rsidRDefault="0061524D" w:rsidP="0017445F">
            <w:pPr>
              <w:jc w:val="center"/>
              <w:rPr>
                <w:rFonts w:cstheme="minorHAnsi"/>
                <w:szCs w:val="20"/>
              </w:rPr>
            </w:pPr>
          </w:p>
        </w:tc>
        <w:tc>
          <w:tcPr>
            <w:tcW w:w="990" w:type="dxa"/>
          </w:tcPr>
          <w:p w14:paraId="0FB7DA8E" w14:textId="77777777" w:rsidR="0061524D" w:rsidRPr="00487927" w:rsidRDefault="0061524D" w:rsidP="0017445F">
            <w:pPr>
              <w:jc w:val="center"/>
              <w:rPr>
                <w:rFonts w:cstheme="minorHAnsi"/>
                <w:szCs w:val="20"/>
              </w:rPr>
            </w:pPr>
          </w:p>
        </w:tc>
        <w:tc>
          <w:tcPr>
            <w:tcW w:w="990" w:type="dxa"/>
          </w:tcPr>
          <w:p w14:paraId="1B4837B4" w14:textId="77777777" w:rsidR="0061524D" w:rsidRPr="00487927" w:rsidRDefault="0061524D" w:rsidP="0017445F">
            <w:pPr>
              <w:jc w:val="center"/>
              <w:rPr>
                <w:rFonts w:cstheme="minorHAnsi"/>
                <w:szCs w:val="20"/>
              </w:rPr>
            </w:pPr>
          </w:p>
        </w:tc>
        <w:tc>
          <w:tcPr>
            <w:tcW w:w="1080" w:type="dxa"/>
          </w:tcPr>
          <w:p w14:paraId="3C8DBE1F" w14:textId="7F005F64" w:rsidR="0061524D" w:rsidRPr="00283A38" w:rsidRDefault="0061524D" w:rsidP="0017445F">
            <w:pPr>
              <w:jc w:val="center"/>
              <w:rPr>
                <w:rFonts w:cstheme="minorHAnsi"/>
                <w:szCs w:val="20"/>
              </w:rPr>
            </w:pPr>
            <w:r w:rsidRPr="00283A38">
              <w:rPr>
                <w:rFonts w:cstheme="minorHAnsi"/>
                <w:szCs w:val="20"/>
              </w:rPr>
              <w:t>•</w:t>
            </w:r>
          </w:p>
        </w:tc>
        <w:tc>
          <w:tcPr>
            <w:tcW w:w="990" w:type="dxa"/>
          </w:tcPr>
          <w:p w14:paraId="21F4056B" w14:textId="77777777" w:rsidR="0061524D" w:rsidRPr="00283A38" w:rsidRDefault="0061524D" w:rsidP="0017445F">
            <w:pPr>
              <w:jc w:val="center"/>
              <w:rPr>
                <w:rFonts w:cstheme="minorHAnsi"/>
                <w:szCs w:val="20"/>
              </w:rPr>
            </w:pPr>
          </w:p>
        </w:tc>
        <w:tc>
          <w:tcPr>
            <w:tcW w:w="990" w:type="dxa"/>
          </w:tcPr>
          <w:p w14:paraId="66BD3E5E" w14:textId="77777777" w:rsidR="0061524D" w:rsidRPr="00283A38" w:rsidRDefault="0061524D" w:rsidP="0017445F">
            <w:pPr>
              <w:jc w:val="center"/>
              <w:rPr>
                <w:rFonts w:cstheme="minorHAnsi"/>
                <w:szCs w:val="20"/>
              </w:rPr>
            </w:pPr>
          </w:p>
        </w:tc>
        <w:tc>
          <w:tcPr>
            <w:tcW w:w="1103" w:type="dxa"/>
          </w:tcPr>
          <w:p w14:paraId="4C1A578C" w14:textId="77777777" w:rsidR="0061524D" w:rsidRPr="00283A38" w:rsidRDefault="0061524D" w:rsidP="0017445F">
            <w:pPr>
              <w:jc w:val="center"/>
              <w:rPr>
                <w:rFonts w:cstheme="minorHAnsi"/>
                <w:szCs w:val="20"/>
              </w:rPr>
            </w:pPr>
          </w:p>
        </w:tc>
        <w:tc>
          <w:tcPr>
            <w:tcW w:w="1103" w:type="dxa"/>
          </w:tcPr>
          <w:p w14:paraId="2DA50F27" w14:textId="77777777" w:rsidR="0061524D" w:rsidRPr="00283A38" w:rsidRDefault="0061524D" w:rsidP="0017445F">
            <w:pPr>
              <w:jc w:val="center"/>
              <w:rPr>
                <w:rFonts w:cstheme="minorHAnsi"/>
                <w:szCs w:val="20"/>
              </w:rPr>
            </w:pPr>
          </w:p>
        </w:tc>
      </w:tr>
      <w:tr w:rsidR="0061524D" w:rsidRPr="00487927" w14:paraId="6343B9E1" w14:textId="735D1571" w:rsidTr="0061524D">
        <w:tc>
          <w:tcPr>
            <w:tcW w:w="1255" w:type="dxa"/>
          </w:tcPr>
          <w:p w14:paraId="4B5851F8" w14:textId="234549CF" w:rsidR="0061524D" w:rsidRDefault="0061524D" w:rsidP="0017445F">
            <w:pPr>
              <w:jc w:val="center"/>
              <w:rPr>
                <w:szCs w:val="20"/>
              </w:rPr>
            </w:pPr>
            <w:r>
              <w:rPr>
                <w:szCs w:val="20"/>
              </w:rPr>
              <w:t>2018</w:t>
            </w:r>
            <w:r w:rsidRPr="00283A38">
              <w:rPr>
                <w:szCs w:val="20"/>
              </w:rPr>
              <w:t>_0</w:t>
            </w:r>
            <w:r>
              <w:rPr>
                <w:szCs w:val="20"/>
              </w:rPr>
              <w:t>2</w:t>
            </w:r>
          </w:p>
        </w:tc>
        <w:tc>
          <w:tcPr>
            <w:tcW w:w="990" w:type="dxa"/>
          </w:tcPr>
          <w:p w14:paraId="164D6E03" w14:textId="77777777" w:rsidR="0061524D" w:rsidRPr="00283A38" w:rsidRDefault="0061524D" w:rsidP="0017445F">
            <w:pPr>
              <w:jc w:val="center"/>
              <w:rPr>
                <w:rFonts w:cstheme="minorHAnsi"/>
                <w:szCs w:val="20"/>
              </w:rPr>
            </w:pPr>
          </w:p>
        </w:tc>
        <w:tc>
          <w:tcPr>
            <w:tcW w:w="990" w:type="dxa"/>
          </w:tcPr>
          <w:p w14:paraId="3382378A" w14:textId="77777777" w:rsidR="0061524D" w:rsidRPr="00487927" w:rsidRDefault="0061524D" w:rsidP="0017445F">
            <w:pPr>
              <w:jc w:val="center"/>
              <w:rPr>
                <w:rFonts w:cstheme="minorHAnsi"/>
                <w:szCs w:val="20"/>
              </w:rPr>
            </w:pPr>
          </w:p>
        </w:tc>
        <w:tc>
          <w:tcPr>
            <w:tcW w:w="990" w:type="dxa"/>
          </w:tcPr>
          <w:p w14:paraId="259989CB" w14:textId="77777777" w:rsidR="0061524D" w:rsidRPr="00487927" w:rsidRDefault="0061524D" w:rsidP="0017445F">
            <w:pPr>
              <w:jc w:val="center"/>
              <w:rPr>
                <w:rFonts w:cstheme="minorHAnsi"/>
                <w:szCs w:val="20"/>
              </w:rPr>
            </w:pPr>
          </w:p>
        </w:tc>
        <w:tc>
          <w:tcPr>
            <w:tcW w:w="990" w:type="dxa"/>
          </w:tcPr>
          <w:p w14:paraId="0E47F05D" w14:textId="77777777" w:rsidR="0061524D" w:rsidRPr="00487927" w:rsidRDefault="0061524D" w:rsidP="0017445F">
            <w:pPr>
              <w:jc w:val="center"/>
              <w:rPr>
                <w:rFonts w:cstheme="minorHAnsi"/>
                <w:szCs w:val="20"/>
              </w:rPr>
            </w:pPr>
          </w:p>
        </w:tc>
        <w:tc>
          <w:tcPr>
            <w:tcW w:w="990" w:type="dxa"/>
          </w:tcPr>
          <w:p w14:paraId="78DCDB6D" w14:textId="77777777" w:rsidR="0061524D" w:rsidRPr="00487927" w:rsidRDefault="0061524D" w:rsidP="0017445F">
            <w:pPr>
              <w:jc w:val="center"/>
              <w:rPr>
                <w:rFonts w:cstheme="minorHAnsi"/>
                <w:szCs w:val="20"/>
              </w:rPr>
            </w:pPr>
          </w:p>
        </w:tc>
        <w:tc>
          <w:tcPr>
            <w:tcW w:w="990" w:type="dxa"/>
          </w:tcPr>
          <w:p w14:paraId="4BDAD4EA" w14:textId="77777777" w:rsidR="0061524D" w:rsidRPr="00487927" w:rsidRDefault="0061524D" w:rsidP="0017445F">
            <w:pPr>
              <w:jc w:val="center"/>
              <w:rPr>
                <w:rFonts w:cstheme="minorHAnsi"/>
                <w:szCs w:val="20"/>
              </w:rPr>
            </w:pPr>
          </w:p>
        </w:tc>
        <w:tc>
          <w:tcPr>
            <w:tcW w:w="1080" w:type="dxa"/>
          </w:tcPr>
          <w:p w14:paraId="2526F9A3" w14:textId="4C58690D" w:rsidR="0061524D" w:rsidRPr="00283A38" w:rsidRDefault="0061524D" w:rsidP="0017445F">
            <w:pPr>
              <w:jc w:val="center"/>
              <w:rPr>
                <w:rFonts w:cstheme="minorHAnsi"/>
                <w:szCs w:val="20"/>
              </w:rPr>
            </w:pPr>
            <w:r w:rsidRPr="00283A38">
              <w:rPr>
                <w:rFonts w:cstheme="minorHAnsi"/>
                <w:szCs w:val="20"/>
              </w:rPr>
              <w:t>•</w:t>
            </w:r>
          </w:p>
        </w:tc>
        <w:tc>
          <w:tcPr>
            <w:tcW w:w="990" w:type="dxa"/>
          </w:tcPr>
          <w:p w14:paraId="48C05595" w14:textId="77777777" w:rsidR="0061524D" w:rsidRPr="00283A38" w:rsidRDefault="0061524D" w:rsidP="0017445F">
            <w:pPr>
              <w:jc w:val="center"/>
              <w:rPr>
                <w:rFonts w:cstheme="minorHAnsi"/>
                <w:szCs w:val="20"/>
              </w:rPr>
            </w:pPr>
          </w:p>
        </w:tc>
        <w:tc>
          <w:tcPr>
            <w:tcW w:w="990" w:type="dxa"/>
          </w:tcPr>
          <w:p w14:paraId="1B6BC790" w14:textId="77777777" w:rsidR="0061524D" w:rsidRPr="00283A38" w:rsidRDefault="0061524D" w:rsidP="0017445F">
            <w:pPr>
              <w:jc w:val="center"/>
              <w:rPr>
                <w:rFonts w:cstheme="minorHAnsi"/>
                <w:szCs w:val="20"/>
              </w:rPr>
            </w:pPr>
          </w:p>
        </w:tc>
        <w:tc>
          <w:tcPr>
            <w:tcW w:w="1103" w:type="dxa"/>
          </w:tcPr>
          <w:p w14:paraId="1800F5A2" w14:textId="77777777" w:rsidR="0061524D" w:rsidRPr="00283A38" w:rsidRDefault="0061524D" w:rsidP="0017445F">
            <w:pPr>
              <w:jc w:val="center"/>
              <w:rPr>
                <w:rFonts w:cstheme="minorHAnsi"/>
                <w:szCs w:val="20"/>
              </w:rPr>
            </w:pPr>
          </w:p>
        </w:tc>
        <w:tc>
          <w:tcPr>
            <w:tcW w:w="1103" w:type="dxa"/>
          </w:tcPr>
          <w:p w14:paraId="550C84A3" w14:textId="77777777" w:rsidR="0061524D" w:rsidRPr="00283A38" w:rsidRDefault="0061524D" w:rsidP="0017445F">
            <w:pPr>
              <w:jc w:val="center"/>
              <w:rPr>
                <w:rFonts w:cstheme="minorHAnsi"/>
                <w:szCs w:val="20"/>
              </w:rPr>
            </w:pPr>
          </w:p>
        </w:tc>
      </w:tr>
      <w:tr w:rsidR="0061524D" w:rsidRPr="00487927" w14:paraId="51F811B0" w14:textId="427D4571" w:rsidTr="0061524D">
        <w:tc>
          <w:tcPr>
            <w:tcW w:w="1255" w:type="dxa"/>
          </w:tcPr>
          <w:p w14:paraId="29382737" w14:textId="4BEDCA9B" w:rsidR="0061524D" w:rsidRDefault="0061524D" w:rsidP="0017445F">
            <w:pPr>
              <w:jc w:val="center"/>
              <w:rPr>
                <w:szCs w:val="20"/>
              </w:rPr>
            </w:pPr>
            <w:r>
              <w:rPr>
                <w:szCs w:val="20"/>
              </w:rPr>
              <w:t>2018</w:t>
            </w:r>
            <w:r w:rsidRPr="00283A38">
              <w:rPr>
                <w:szCs w:val="20"/>
              </w:rPr>
              <w:t>_0</w:t>
            </w:r>
            <w:r>
              <w:rPr>
                <w:szCs w:val="20"/>
              </w:rPr>
              <w:t>3</w:t>
            </w:r>
          </w:p>
        </w:tc>
        <w:tc>
          <w:tcPr>
            <w:tcW w:w="990" w:type="dxa"/>
          </w:tcPr>
          <w:p w14:paraId="6A45357B" w14:textId="77777777" w:rsidR="0061524D" w:rsidRPr="00283A38" w:rsidRDefault="0061524D" w:rsidP="0017445F">
            <w:pPr>
              <w:jc w:val="center"/>
              <w:rPr>
                <w:rFonts w:cstheme="minorHAnsi"/>
                <w:szCs w:val="20"/>
              </w:rPr>
            </w:pPr>
          </w:p>
        </w:tc>
        <w:tc>
          <w:tcPr>
            <w:tcW w:w="990" w:type="dxa"/>
          </w:tcPr>
          <w:p w14:paraId="7C219AFA" w14:textId="77777777" w:rsidR="0061524D" w:rsidRPr="00487927" w:rsidRDefault="0061524D" w:rsidP="0017445F">
            <w:pPr>
              <w:jc w:val="center"/>
              <w:rPr>
                <w:rFonts w:cstheme="minorHAnsi"/>
                <w:szCs w:val="20"/>
              </w:rPr>
            </w:pPr>
          </w:p>
        </w:tc>
        <w:tc>
          <w:tcPr>
            <w:tcW w:w="990" w:type="dxa"/>
          </w:tcPr>
          <w:p w14:paraId="30436D38" w14:textId="77777777" w:rsidR="0061524D" w:rsidRPr="00487927" w:rsidRDefault="0061524D" w:rsidP="0017445F">
            <w:pPr>
              <w:jc w:val="center"/>
              <w:rPr>
                <w:rFonts w:cstheme="minorHAnsi"/>
                <w:szCs w:val="20"/>
              </w:rPr>
            </w:pPr>
          </w:p>
        </w:tc>
        <w:tc>
          <w:tcPr>
            <w:tcW w:w="990" w:type="dxa"/>
          </w:tcPr>
          <w:p w14:paraId="25C1D5B0" w14:textId="77777777" w:rsidR="0061524D" w:rsidRPr="00487927" w:rsidRDefault="0061524D" w:rsidP="0017445F">
            <w:pPr>
              <w:jc w:val="center"/>
              <w:rPr>
                <w:rFonts w:cstheme="minorHAnsi"/>
                <w:szCs w:val="20"/>
              </w:rPr>
            </w:pPr>
          </w:p>
        </w:tc>
        <w:tc>
          <w:tcPr>
            <w:tcW w:w="990" w:type="dxa"/>
          </w:tcPr>
          <w:p w14:paraId="182F7A56" w14:textId="77777777" w:rsidR="0061524D" w:rsidRPr="00487927" w:rsidRDefault="0061524D" w:rsidP="0017445F">
            <w:pPr>
              <w:jc w:val="center"/>
              <w:rPr>
                <w:rFonts w:cstheme="minorHAnsi"/>
                <w:szCs w:val="20"/>
              </w:rPr>
            </w:pPr>
          </w:p>
        </w:tc>
        <w:tc>
          <w:tcPr>
            <w:tcW w:w="990" w:type="dxa"/>
          </w:tcPr>
          <w:p w14:paraId="7074EDF6" w14:textId="77777777" w:rsidR="0061524D" w:rsidRPr="00487927" w:rsidRDefault="0061524D" w:rsidP="0017445F">
            <w:pPr>
              <w:jc w:val="center"/>
              <w:rPr>
                <w:rFonts w:cstheme="minorHAnsi"/>
                <w:szCs w:val="20"/>
              </w:rPr>
            </w:pPr>
          </w:p>
        </w:tc>
        <w:tc>
          <w:tcPr>
            <w:tcW w:w="1080" w:type="dxa"/>
          </w:tcPr>
          <w:p w14:paraId="50D9E376" w14:textId="76C2FCF3"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87FBFC" w14:textId="77777777" w:rsidR="0061524D" w:rsidRPr="00283A38" w:rsidRDefault="0061524D" w:rsidP="0017445F">
            <w:pPr>
              <w:jc w:val="center"/>
              <w:rPr>
                <w:rFonts w:cstheme="minorHAnsi"/>
                <w:szCs w:val="20"/>
              </w:rPr>
            </w:pPr>
          </w:p>
        </w:tc>
        <w:tc>
          <w:tcPr>
            <w:tcW w:w="990" w:type="dxa"/>
          </w:tcPr>
          <w:p w14:paraId="1F62A4AE" w14:textId="77777777" w:rsidR="0061524D" w:rsidRPr="00283A38" w:rsidRDefault="0061524D" w:rsidP="0017445F">
            <w:pPr>
              <w:jc w:val="center"/>
              <w:rPr>
                <w:rFonts w:cstheme="minorHAnsi"/>
                <w:szCs w:val="20"/>
              </w:rPr>
            </w:pPr>
          </w:p>
        </w:tc>
        <w:tc>
          <w:tcPr>
            <w:tcW w:w="1103" w:type="dxa"/>
          </w:tcPr>
          <w:p w14:paraId="4ED24557" w14:textId="77777777" w:rsidR="0061524D" w:rsidRPr="00283A38" w:rsidRDefault="0061524D" w:rsidP="0017445F">
            <w:pPr>
              <w:jc w:val="center"/>
              <w:rPr>
                <w:rFonts w:cstheme="minorHAnsi"/>
                <w:szCs w:val="20"/>
              </w:rPr>
            </w:pPr>
          </w:p>
        </w:tc>
        <w:tc>
          <w:tcPr>
            <w:tcW w:w="1103" w:type="dxa"/>
          </w:tcPr>
          <w:p w14:paraId="5ADDD492" w14:textId="77777777" w:rsidR="0061524D" w:rsidRPr="00283A38" w:rsidRDefault="0061524D" w:rsidP="0017445F">
            <w:pPr>
              <w:jc w:val="center"/>
              <w:rPr>
                <w:rFonts w:cstheme="minorHAnsi"/>
                <w:szCs w:val="20"/>
              </w:rPr>
            </w:pPr>
          </w:p>
        </w:tc>
      </w:tr>
      <w:tr w:rsidR="0061524D" w:rsidRPr="00487927" w14:paraId="01027352" w14:textId="4B7E5EA8" w:rsidTr="0061524D">
        <w:tc>
          <w:tcPr>
            <w:tcW w:w="1255" w:type="dxa"/>
          </w:tcPr>
          <w:p w14:paraId="78E95AB3" w14:textId="363D277C" w:rsidR="0061524D" w:rsidRDefault="0061524D" w:rsidP="0017445F">
            <w:pPr>
              <w:jc w:val="center"/>
              <w:rPr>
                <w:szCs w:val="20"/>
              </w:rPr>
            </w:pPr>
            <w:r>
              <w:rPr>
                <w:szCs w:val="20"/>
              </w:rPr>
              <w:lastRenderedPageBreak/>
              <w:t>2018</w:t>
            </w:r>
            <w:r w:rsidRPr="00283A38">
              <w:rPr>
                <w:szCs w:val="20"/>
              </w:rPr>
              <w:t>_0</w:t>
            </w:r>
            <w:r>
              <w:rPr>
                <w:szCs w:val="20"/>
              </w:rPr>
              <w:t>4</w:t>
            </w:r>
          </w:p>
        </w:tc>
        <w:tc>
          <w:tcPr>
            <w:tcW w:w="990" w:type="dxa"/>
          </w:tcPr>
          <w:p w14:paraId="2B496FBA" w14:textId="77777777" w:rsidR="0061524D" w:rsidRPr="00283A38" w:rsidRDefault="0061524D" w:rsidP="0017445F">
            <w:pPr>
              <w:jc w:val="center"/>
              <w:rPr>
                <w:rFonts w:cstheme="minorHAnsi"/>
                <w:szCs w:val="20"/>
              </w:rPr>
            </w:pPr>
          </w:p>
        </w:tc>
        <w:tc>
          <w:tcPr>
            <w:tcW w:w="990" w:type="dxa"/>
          </w:tcPr>
          <w:p w14:paraId="3B4FFF39" w14:textId="77777777" w:rsidR="0061524D" w:rsidRPr="00487927" w:rsidRDefault="0061524D" w:rsidP="0017445F">
            <w:pPr>
              <w:jc w:val="center"/>
              <w:rPr>
                <w:rFonts w:cstheme="minorHAnsi"/>
                <w:szCs w:val="20"/>
              </w:rPr>
            </w:pPr>
          </w:p>
        </w:tc>
        <w:tc>
          <w:tcPr>
            <w:tcW w:w="990" w:type="dxa"/>
          </w:tcPr>
          <w:p w14:paraId="06FF0095" w14:textId="77777777" w:rsidR="0061524D" w:rsidRPr="00487927" w:rsidRDefault="0061524D" w:rsidP="0017445F">
            <w:pPr>
              <w:jc w:val="center"/>
              <w:rPr>
                <w:rFonts w:cstheme="minorHAnsi"/>
                <w:szCs w:val="20"/>
              </w:rPr>
            </w:pPr>
          </w:p>
        </w:tc>
        <w:tc>
          <w:tcPr>
            <w:tcW w:w="990" w:type="dxa"/>
          </w:tcPr>
          <w:p w14:paraId="7FC6038E" w14:textId="77777777" w:rsidR="0061524D" w:rsidRPr="00487927" w:rsidRDefault="0061524D" w:rsidP="0017445F">
            <w:pPr>
              <w:jc w:val="center"/>
              <w:rPr>
                <w:rFonts w:cstheme="minorHAnsi"/>
                <w:szCs w:val="20"/>
              </w:rPr>
            </w:pPr>
          </w:p>
        </w:tc>
        <w:tc>
          <w:tcPr>
            <w:tcW w:w="990" w:type="dxa"/>
          </w:tcPr>
          <w:p w14:paraId="6A835DF6" w14:textId="77777777" w:rsidR="0061524D" w:rsidRPr="00487927" w:rsidRDefault="0061524D" w:rsidP="0017445F">
            <w:pPr>
              <w:jc w:val="center"/>
              <w:rPr>
                <w:rFonts w:cstheme="minorHAnsi"/>
                <w:szCs w:val="20"/>
              </w:rPr>
            </w:pPr>
          </w:p>
        </w:tc>
        <w:tc>
          <w:tcPr>
            <w:tcW w:w="990" w:type="dxa"/>
          </w:tcPr>
          <w:p w14:paraId="4CB89E7A" w14:textId="77777777" w:rsidR="0061524D" w:rsidRPr="00487927" w:rsidRDefault="0061524D" w:rsidP="0017445F">
            <w:pPr>
              <w:jc w:val="center"/>
              <w:rPr>
                <w:rFonts w:cstheme="minorHAnsi"/>
                <w:szCs w:val="20"/>
              </w:rPr>
            </w:pPr>
          </w:p>
        </w:tc>
        <w:tc>
          <w:tcPr>
            <w:tcW w:w="1080" w:type="dxa"/>
          </w:tcPr>
          <w:p w14:paraId="61A48EAD" w14:textId="316EDF54" w:rsidR="0061524D" w:rsidRPr="00283A38" w:rsidRDefault="0061524D" w:rsidP="0017445F">
            <w:pPr>
              <w:jc w:val="center"/>
              <w:rPr>
                <w:rFonts w:cstheme="minorHAnsi"/>
                <w:szCs w:val="20"/>
              </w:rPr>
            </w:pPr>
            <w:r w:rsidRPr="00283A38">
              <w:rPr>
                <w:rFonts w:cstheme="minorHAnsi"/>
                <w:szCs w:val="20"/>
              </w:rPr>
              <w:t>•</w:t>
            </w:r>
          </w:p>
        </w:tc>
        <w:tc>
          <w:tcPr>
            <w:tcW w:w="990" w:type="dxa"/>
          </w:tcPr>
          <w:p w14:paraId="3FDA866D" w14:textId="77777777" w:rsidR="0061524D" w:rsidRPr="00283A38" w:rsidRDefault="0061524D" w:rsidP="0017445F">
            <w:pPr>
              <w:jc w:val="center"/>
              <w:rPr>
                <w:rFonts w:cstheme="minorHAnsi"/>
                <w:szCs w:val="20"/>
              </w:rPr>
            </w:pPr>
          </w:p>
        </w:tc>
        <w:tc>
          <w:tcPr>
            <w:tcW w:w="990" w:type="dxa"/>
          </w:tcPr>
          <w:p w14:paraId="0D2223DF" w14:textId="77777777" w:rsidR="0061524D" w:rsidRPr="00283A38" w:rsidRDefault="0061524D" w:rsidP="0017445F">
            <w:pPr>
              <w:jc w:val="center"/>
              <w:rPr>
                <w:rFonts w:cstheme="minorHAnsi"/>
                <w:szCs w:val="20"/>
              </w:rPr>
            </w:pPr>
          </w:p>
        </w:tc>
        <w:tc>
          <w:tcPr>
            <w:tcW w:w="1103" w:type="dxa"/>
          </w:tcPr>
          <w:p w14:paraId="67320038" w14:textId="77777777" w:rsidR="0061524D" w:rsidRPr="00283A38" w:rsidRDefault="0061524D" w:rsidP="0017445F">
            <w:pPr>
              <w:jc w:val="center"/>
              <w:rPr>
                <w:rFonts w:cstheme="minorHAnsi"/>
                <w:szCs w:val="20"/>
              </w:rPr>
            </w:pPr>
          </w:p>
        </w:tc>
        <w:tc>
          <w:tcPr>
            <w:tcW w:w="1103" w:type="dxa"/>
          </w:tcPr>
          <w:p w14:paraId="4A0232A4" w14:textId="77777777" w:rsidR="0061524D" w:rsidRPr="00283A38" w:rsidRDefault="0061524D" w:rsidP="0017445F">
            <w:pPr>
              <w:jc w:val="center"/>
              <w:rPr>
                <w:rFonts w:cstheme="minorHAnsi"/>
                <w:szCs w:val="20"/>
              </w:rPr>
            </w:pPr>
          </w:p>
        </w:tc>
      </w:tr>
      <w:tr w:rsidR="0061524D" w:rsidRPr="00487927" w14:paraId="4AC6200D" w14:textId="69077391" w:rsidTr="0061524D">
        <w:tc>
          <w:tcPr>
            <w:tcW w:w="1255" w:type="dxa"/>
          </w:tcPr>
          <w:p w14:paraId="7807B81C" w14:textId="714712F7" w:rsidR="0061524D" w:rsidRDefault="0061524D" w:rsidP="0017445F">
            <w:pPr>
              <w:jc w:val="center"/>
              <w:rPr>
                <w:szCs w:val="20"/>
              </w:rPr>
            </w:pPr>
            <w:r>
              <w:rPr>
                <w:szCs w:val="20"/>
              </w:rPr>
              <w:t>2019</w:t>
            </w:r>
            <w:r w:rsidRPr="00283A38">
              <w:rPr>
                <w:szCs w:val="20"/>
              </w:rPr>
              <w:t>_0</w:t>
            </w:r>
            <w:r>
              <w:rPr>
                <w:szCs w:val="20"/>
              </w:rPr>
              <w:t>1</w:t>
            </w:r>
          </w:p>
        </w:tc>
        <w:tc>
          <w:tcPr>
            <w:tcW w:w="990" w:type="dxa"/>
          </w:tcPr>
          <w:p w14:paraId="5B2F0DAB" w14:textId="77777777" w:rsidR="0061524D" w:rsidRPr="00283A38" w:rsidRDefault="0061524D" w:rsidP="0017445F">
            <w:pPr>
              <w:jc w:val="center"/>
              <w:rPr>
                <w:rFonts w:cstheme="minorHAnsi"/>
                <w:szCs w:val="20"/>
              </w:rPr>
            </w:pPr>
          </w:p>
        </w:tc>
        <w:tc>
          <w:tcPr>
            <w:tcW w:w="990" w:type="dxa"/>
          </w:tcPr>
          <w:p w14:paraId="372C50EF" w14:textId="77777777" w:rsidR="0061524D" w:rsidRPr="00487927" w:rsidRDefault="0061524D" w:rsidP="0017445F">
            <w:pPr>
              <w:jc w:val="center"/>
              <w:rPr>
                <w:rFonts w:cstheme="minorHAnsi"/>
                <w:szCs w:val="20"/>
              </w:rPr>
            </w:pPr>
          </w:p>
        </w:tc>
        <w:tc>
          <w:tcPr>
            <w:tcW w:w="990" w:type="dxa"/>
          </w:tcPr>
          <w:p w14:paraId="3A29A54F" w14:textId="77777777" w:rsidR="0061524D" w:rsidRPr="00487927" w:rsidRDefault="0061524D" w:rsidP="0017445F">
            <w:pPr>
              <w:jc w:val="center"/>
              <w:rPr>
                <w:rFonts w:cstheme="minorHAnsi"/>
                <w:szCs w:val="20"/>
              </w:rPr>
            </w:pPr>
          </w:p>
        </w:tc>
        <w:tc>
          <w:tcPr>
            <w:tcW w:w="990" w:type="dxa"/>
          </w:tcPr>
          <w:p w14:paraId="6AB7A249" w14:textId="77777777" w:rsidR="0061524D" w:rsidRPr="00487927" w:rsidRDefault="0061524D" w:rsidP="0017445F">
            <w:pPr>
              <w:jc w:val="center"/>
              <w:rPr>
                <w:rFonts w:cstheme="minorHAnsi"/>
                <w:szCs w:val="20"/>
              </w:rPr>
            </w:pPr>
          </w:p>
        </w:tc>
        <w:tc>
          <w:tcPr>
            <w:tcW w:w="990" w:type="dxa"/>
          </w:tcPr>
          <w:p w14:paraId="21D9BB83" w14:textId="77777777" w:rsidR="0061524D" w:rsidRPr="00487927" w:rsidRDefault="0061524D" w:rsidP="0017445F">
            <w:pPr>
              <w:jc w:val="center"/>
              <w:rPr>
                <w:rFonts w:cstheme="minorHAnsi"/>
                <w:szCs w:val="20"/>
              </w:rPr>
            </w:pPr>
          </w:p>
        </w:tc>
        <w:tc>
          <w:tcPr>
            <w:tcW w:w="990" w:type="dxa"/>
          </w:tcPr>
          <w:p w14:paraId="38FB6722" w14:textId="77777777" w:rsidR="0061524D" w:rsidRPr="00487927" w:rsidRDefault="0061524D" w:rsidP="0017445F">
            <w:pPr>
              <w:jc w:val="center"/>
              <w:rPr>
                <w:rFonts w:cstheme="minorHAnsi"/>
                <w:szCs w:val="20"/>
              </w:rPr>
            </w:pPr>
          </w:p>
        </w:tc>
        <w:tc>
          <w:tcPr>
            <w:tcW w:w="1080" w:type="dxa"/>
          </w:tcPr>
          <w:p w14:paraId="1FB05553" w14:textId="057A6679" w:rsidR="0061524D" w:rsidRPr="00283A38" w:rsidRDefault="0061524D" w:rsidP="0017445F">
            <w:pPr>
              <w:jc w:val="center"/>
              <w:rPr>
                <w:rFonts w:cstheme="minorHAnsi"/>
                <w:szCs w:val="20"/>
              </w:rPr>
            </w:pPr>
            <w:r w:rsidRPr="00283A38">
              <w:rPr>
                <w:rFonts w:cstheme="minorHAnsi"/>
                <w:szCs w:val="20"/>
              </w:rPr>
              <w:t>•</w:t>
            </w:r>
          </w:p>
        </w:tc>
        <w:tc>
          <w:tcPr>
            <w:tcW w:w="990" w:type="dxa"/>
          </w:tcPr>
          <w:p w14:paraId="3A8C2ADC" w14:textId="77777777" w:rsidR="0061524D" w:rsidRPr="00283A38" w:rsidRDefault="0061524D" w:rsidP="0017445F">
            <w:pPr>
              <w:jc w:val="center"/>
              <w:rPr>
                <w:rFonts w:cstheme="minorHAnsi"/>
                <w:szCs w:val="20"/>
              </w:rPr>
            </w:pPr>
          </w:p>
        </w:tc>
        <w:tc>
          <w:tcPr>
            <w:tcW w:w="990" w:type="dxa"/>
          </w:tcPr>
          <w:p w14:paraId="7523E0A1" w14:textId="77777777" w:rsidR="0061524D" w:rsidRPr="00283A38" w:rsidRDefault="0061524D" w:rsidP="0017445F">
            <w:pPr>
              <w:jc w:val="center"/>
              <w:rPr>
                <w:rFonts w:cstheme="minorHAnsi"/>
                <w:szCs w:val="20"/>
              </w:rPr>
            </w:pPr>
          </w:p>
        </w:tc>
        <w:tc>
          <w:tcPr>
            <w:tcW w:w="1103" w:type="dxa"/>
          </w:tcPr>
          <w:p w14:paraId="0ED3229B" w14:textId="77777777" w:rsidR="0061524D" w:rsidRPr="00283A38" w:rsidRDefault="0061524D" w:rsidP="0017445F">
            <w:pPr>
              <w:jc w:val="center"/>
              <w:rPr>
                <w:rFonts w:cstheme="minorHAnsi"/>
                <w:szCs w:val="20"/>
              </w:rPr>
            </w:pPr>
          </w:p>
        </w:tc>
        <w:tc>
          <w:tcPr>
            <w:tcW w:w="1103" w:type="dxa"/>
          </w:tcPr>
          <w:p w14:paraId="5DE9712B" w14:textId="77777777" w:rsidR="0061524D" w:rsidRPr="00283A38" w:rsidRDefault="0061524D" w:rsidP="0017445F">
            <w:pPr>
              <w:jc w:val="center"/>
              <w:rPr>
                <w:rFonts w:cstheme="minorHAnsi"/>
                <w:szCs w:val="20"/>
              </w:rPr>
            </w:pPr>
          </w:p>
        </w:tc>
      </w:tr>
      <w:tr w:rsidR="0061524D" w:rsidRPr="00487927" w14:paraId="35589E44" w14:textId="522DAFC7" w:rsidTr="0061524D">
        <w:tc>
          <w:tcPr>
            <w:tcW w:w="1255" w:type="dxa"/>
          </w:tcPr>
          <w:p w14:paraId="052E038F" w14:textId="405216A8" w:rsidR="0061524D" w:rsidRDefault="0061524D" w:rsidP="0017445F">
            <w:pPr>
              <w:jc w:val="center"/>
              <w:rPr>
                <w:szCs w:val="20"/>
              </w:rPr>
            </w:pPr>
            <w:r>
              <w:rPr>
                <w:szCs w:val="20"/>
              </w:rPr>
              <w:t>2019</w:t>
            </w:r>
            <w:r w:rsidRPr="00283A38">
              <w:rPr>
                <w:szCs w:val="20"/>
              </w:rPr>
              <w:t>_0</w:t>
            </w:r>
            <w:r>
              <w:rPr>
                <w:szCs w:val="20"/>
              </w:rPr>
              <w:t>2</w:t>
            </w:r>
          </w:p>
        </w:tc>
        <w:tc>
          <w:tcPr>
            <w:tcW w:w="990" w:type="dxa"/>
          </w:tcPr>
          <w:p w14:paraId="514B28EA" w14:textId="77777777" w:rsidR="0061524D" w:rsidRPr="00283A38" w:rsidRDefault="0061524D" w:rsidP="0017445F">
            <w:pPr>
              <w:jc w:val="center"/>
              <w:rPr>
                <w:rFonts w:cstheme="minorHAnsi"/>
                <w:szCs w:val="20"/>
              </w:rPr>
            </w:pPr>
          </w:p>
        </w:tc>
        <w:tc>
          <w:tcPr>
            <w:tcW w:w="990" w:type="dxa"/>
          </w:tcPr>
          <w:p w14:paraId="4B6D7A0A" w14:textId="77777777" w:rsidR="0061524D" w:rsidRPr="00487927" w:rsidRDefault="0061524D" w:rsidP="0017445F">
            <w:pPr>
              <w:jc w:val="center"/>
              <w:rPr>
                <w:rFonts w:cstheme="minorHAnsi"/>
                <w:szCs w:val="20"/>
              </w:rPr>
            </w:pPr>
          </w:p>
        </w:tc>
        <w:tc>
          <w:tcPr>
            <w:tcW w:w="990" w:type="dxa"/>
          </w:tcPr>
          <w:p w14:paraId="41EFB417" w14:textId="77777777" w:rsidR="0061524D" w:rsidRPr="00487927" w:rsidRDefault="0061524D" w:rsidP="0017445F">
            <w:pPr>
              <w:jc w:val="center"/>
              <w:rPr>
                <w:rFonts w:cstheme="minorHAnsi"/>
                <w:szCs w:val="20"/>
              </w:rPr>
            </w:pPr>
          </w:p>
        </w:tc>
        <w:tc>
          <w:tcPr>
            <w:tcW w:w="990" w:type="dxa"/>
          </w:tcPr>
          <w:p w14:paraId="23DCA3C2" w14:textId="77777777" w:rsidR="0061524D" w:rsidRPr="00487927" w:rsidRDefault="0061524D" w:rsidP="0017445F">
            <w:pPr>
              <w:jc w:val="center"/>
              <w:rPr>
                <w:rFonts w:cstheme="minorHAnsi"/>
                <w:szCs w:val="20"/>
              </w:rPr>
            </w:pPr>
          </w:p>
        </w:tc>
        <w:tc>
          <w:tcPr>
            <w:tcW w:w="990" w:type="dxa"/>
          </w:tcPr>
          <w:p w14:paraId="6283154D" w14:textId="77777777" w:rsidR="0061524D" w:rsidRPr="00487927" w:rsidRDefault="0061524D" w:rsidP="0017445F">
            <w:pPr>
              <w:jc w:val="center"/>
              <w:rPr>
                <w:rFonts w:cstheme="minorHAnsi"/>
                <w:szCs w:val="20"/>
              </w:rPr>
            </w:pPr>
          </w:p>
        </w:tc>
        <w:tc>
          <w:tcPr>
            <w:tcW w:w="990" w:type="dxa"/>
          </w:tcPr>
          <w:p w14:paraId="59D52448" w14:textId="77777777" w:rsidR="0061524D" w:rsidRPr="00487927" w:rsidRDefault="0061524D" w:rsidP="0017445F">
            <w:pPr>
              <w:jc w:val="center"/>
              <w:rPr>
                <w:rFonts w:cstheme="minorHAnsi"/>
                <w:szCs w:val="20"/>
              </w:rPr>
            </w:pPr>
          </w:p>
        </w:tc>
        <w:tc>
          <w:tcPr>
            <w:tcW w:w="1080" w:type="dxa"/>
          </w:tcPr>
          <w:p w14:paraId="60DDBAEA" w14:textId="43B9D1F9" w:rsidR="0061524D" w:rsidRPr="00283A38" w:rsidRDefault="0061524D" w:rsidP="0017445F">
            <w:pPr>
              <w:jc w:val="center"/>
              <w:rPr>
                <w:rFonts w:cstheme="minorHAnsi"/>
                <w:szCs w:val="20"/>
              </w:rPr>
            </w:pPr>
            <w:r w:rsidRPr="00283A38">
              <w:rPr>
                <w:rFonts w:cstheme="minorHAnsi"/>
                <w:szCs w:val="20"/>
              </w:rPr>
              <w:t>•</w:t>
            </w:r>
          </w:p>
        </w:tc>
        <w:tc>
          <w:tcPr>
            <w:tcW w:w="990" w:type="dxa"/>
          </w:tcPr>
          <w:p w14:paraId="1225E308" w14:textId="77777777" w:rsidR="0061524D" w:rsidRPr="00283A38" w:rsidRDefault="0061524D" w:rsidP="0017445F">
            <w:pPr>
              <w:jc w:val="center"/>
              <w:rPr>
                <w:rFonts w:cstheme="minorHAnsi"/>
                <w:szCs w:val="20"/>
              </w:rPr>
            </w:pPr>
          </w:p>
        </w:tc>
        <w:tc>
          <w:tcPr>
            <w:tcW w:w="990" w:type="dxa"/>
          </w:tcPr>
          <w:p w14:paraId="0EE663F3" w14:textId="77777777" w:rsidR="0061524D" w:rsidRPr="00283A38" w:rsidRDefault="0061524D" w:rsidP="0017445F">
            <w:pPr>
              <w:jc w:val="center"/>
              <w:rPr>
                <w:rFonts w:cstheme="minorHAnsi"/>
                <w:szCs w:val="20"/>
              </w:rPr>
            </w:pPr>
          </w:p>
        </w:tc>
        <w:tc>
          <w:tcPr>
            <w:tcW w:w="1103" w:type="dxa"/>
          </w:tcPr>
          <w:p w14:paraId="2C968F17" w14:textId="77777777" w:rsidR="0061524D" w:rsidRPr="00283A38" w:rsidRDefault="0061524D" w:rsidP="0017445F">
            <w:pPr>
              <w:jc w:val="center"/>
              <w:rPr>
                <w:rFonts w:cstheme="minorHAnsi"/>
                <w:szCs w:val="20"/>
              </w:rPr>
            </w:pPr>
          </w:p>
        </w:tc>
        <w:tc>
          <w:tcPr>
            <w:tcW w:w="1103" w:type="dxa"/>
          </w:tcPr>
          <w:p w14:paraId="3DBD431B" w14:textId="77777777" w:rsidR="0061524D" w:rsidRPr="00283A38" w:rsidRDefault="0061524D" w:rsidP="0017445F">
            <w:pPr>
              <w:jc w:val="center"/>
              <w:rPr>
                <w:rFonts w:cstheme="minorHAnsi"/>
                <w:szCs w:val="20"/>
              </w:rPr>
            </w:pPr>
          </w:p>
        </w:tc>
      </w:tr>
      <w:tr w:rsidR="0061524D" w:rsidRPr="00487927" w14:paraId="0158439E" w14:textId="3404A203" w:rsidTr="0061524D">
        <w:tc>
          <w:tcPr>
            <w:tcW w:w="1255" w:type="dxa"/>
          </w:tcPr>
          <w:p w14:paraId="244D3F3C" w14:textId="22150ADE" w:rsidR="0061524D" w:rsidRDefault="0061524D" w:rsidP="0017445F">
            <w:pPr>
              <w:jc w:val="center"/>
              <w:rPr>
                <w:szCs w:val="20"/>
              </w:rPr>
            </w:pPr>
            <w:r>
              <w:rPr>
                <w:szCs w:val="20"/>
              </w:rPr>
              <w:t>2019</w:t>
            </w:r>
            <w:r w:rsidRPr="00283A38">
              <w:rPr>
                <w:szCs w:val="20"/>
              </w:rPr>
              <w:t>_0</w:t>
            </w:r>
            <w:r>
              <w:rPr>
                <w:szCs w:val="20"/>
              </w:rPr>
              <w:t>3</w:t>
            </w:r>
          </w:p>
        </w:tc>
        <w:tc>
          <w:tcPr>
            <w:tcW w:w="990" w:type="dxa"/>
          </w:tcPr>
          <w:p w14:paraId="427F9F83" w14:textId="77777777" w:rsidR="0061524D" w:rsidRPr="00283A38" w:rsidRDefault="0061524D" w:rsidP="0017445F">
            <w:pPr>
              <w:jc w:val="center"/>
              <w:rPr>
                <w:rFonts w:cstheme="minorHAnsi"/>
                <w:szCs w:val="20"/>
              </w:rPr>
            </w:pPr>
          </w:p>
        </w:tc>
        <w:tc>
          <w:tcPr>
            <w:tcW w:w="990" w:type="dxa"/>
          </w:tcPr>
          <w:p w14:paraId="35173FB4" w14:textId="77777777" w:rsidR="0061524D" w:rsidRPr="00487927" w:rsidRDefault="0061524D" w:rsidP="0017445F">
            <w:pPr>
              <w:jc w:val="center"/>
              <w:rPr>
                <w:rFonts w:cstheme="minorHAnsi"/>
                <w:szCs w:val="20"/>
              </w:rPr>
            </w:pPr>
          </w:p>
        </w:tc>
        <w:tc>
          <w:tcPr>
            <w:tcW w:w="990" w:type="dxa"/>
          </w:tcPr>
          <w:p w14:paraId="57F3B16F" w14:textId="77777777" w:rsidR="0061524D" w:rsidRPr="00487927" w:rsidRDefault="0061524D" w:rsidP="0017445F">
            <w:pPr>
              <w:jc w:val="center"/>
              <w:rPr>
                <w:rFonts w:cstheme="minorHAnsi"/>
                <w:szCs w:val="20"/>
              </w:rPr>
            </w:pPr>
          </w:p>
        </w:tc>
        <w:tc>
          <w:tcPr>
            <w:tcW w:w="990" w:type="dxa"/>
          </w:tcPr>
          <w:p w14:paraId="3AEACF62" w14:textId="77777777" w:rsidR="0061524D" w:rsidRPr="00487927" w:rsidRDefault="0061524D" w:rsidP="0017445F">
            <w:pPr>
              <w:jc w:val="center"/>
              <w:rPr>
                <w:rFonts w:cstheme="minorHAnsi"/>
                <w:szCs w:val="20"/>
              </w:rPr>
            </w:pPr>
          </w:p>
        </w:tc>
        <w:tc>
          <w:tcPr>
            <w:tcW w:w="990" w:type="dxa"/>
          </w:tcPr>
          <w:p w14:paraId="5D22B732" w14:textId="77777777" w:rsidR="0061524D" w:rsidRPr="00487927" w:rsidRDefault="0061524D" w:rsidP="0017445F">
            <w:pPr>
              <w:jc w:val="center"/>
              <w:rPr>
                <w:rFonts w:cstheme="minorHAnsi"/>
                <w:szCs w:val="20"/>
              </w:rPr>
            </w:pPr>
          </w:p>
        </w:tc>
        <w:tc>
          <w:tcPr>
            <w:tcW w:w="990" w:type="dxa"/>
          </w:tcPr>
          <w:p w14:paraId="17DAD5C7" w14:textId="77777777" w:rsidR="0061524D" w:rsidRPr="00487927" w:rsidRDefault="0061524D" w:rsidP="0017445F">
            <w:pPr>
              <w:jc w:val="center"/>
              <w:rPr>
                <w:rFonts w:cstheme="minorHAnsi"/>
                <w:szCs w:val="20"/>
              </w:rPr>
            </w:pPr>
          </w:p>
        </w:tc>
        <w:tc>
          <w:tcPr>
            <w:tcW w:w="1080" w:type="dxa"/>
          </w:tcPr>
          <w:p w14:paraId="4147FA40" w14:textId="4AB92921" w:rsidR="0061524D" w:rsidRPr="00283A38" w:rsidRDefault="0061524D" w:rsidP="0017445F">
            <w:pPr>
              <w:jc w:val="center"/>
              <w:rPr>
                <w:rFonts w:cstheme="minorHAnsi"/>
                <w:szCs w:val="20"/>
              </w:rPr>
            </w:pPr>
            <w:r w:rsidRPr="00283A38">
              <w:rPr>
                <w:rFonts w:cstheme="minorHAnsi"/>
                <w:szCs w:val="20"/>
              </w:rPr>
              <w:t>•</w:t>
            </w:r>
          </w:p>
        </w:tc>
        <w:tc>
          <w:tcPr>
            <w:tcW w:w="990" w:type="dxa"/>
          </w:tcPr>
          <w:p w14:paraId="14630D1F" w14:textId="77777777" w:rsidR="0061524D" w:rsidRPr="00283A38" w:rsidRDefault="0061524D" w:rsidP="0017445F">
            <w:pPr>
              <w:jc w:val="center"/>
              <w:rPr>
                <w:rFonts w:cstheme="minorHAnsi"/>
                <w:szCs w:val="20"/>
              </w:rPr>
            </w:pPr>
          </w:p>
        </w:tc>
        <w:tc>
          <w:tcPr>
            <w:tcW w:w="990" w:type="dxa"/>
          </w:tcPr>
          <w:p w14:paraId="6D9A7E29" w14:textId="77777777" w:rsidR="0061524D" w:rsidRPr="00283A38" w:rsidRDefault="0061524D" w:rsidP="0017445F">
            <w:pPr>
              <w:jc w:val="center"/>
              <w:rPr>
                <w:rFonts w:cstheme="minorHAnsi"/>
                <w:szCs w:val="20"/>
              </w:rPr>
            </w:pPr>
          </w:p>
        </w:tc>
        <w:tc>
          <w:tcPr>
            <w:tcW w:w="1103" w:type="dxa"/>
          </w:tcPr>
          <w:p w14:paraId="36A6AC1D" w14:textId="77777777" w:rsidR="0061524D" w:rsidRPr="00283A38" w:rsidRDefault="0061524D" w:rsidP="0017445F">
            <w:pPr>
              <w:jc w:val="center"/>
              <w:rPr>
                <w:rFonts w:cstheme="minorHAnsi"/>
                <w:szCs w:val="20"/>
              </w:rPr>
            </w:pPr>
          </w:p>
        </w:tc>
        <w:tc>
          <w:tcPr>
            <w:tcW w:w="1103" w:type="dxa"/>
          </w:tcPr>
          <w:p w14:paraId="30C81E03" w14:textId="77777777" w:rsidR="0061524D" w:rsidRPr="00283A38" w:rsidRDefault="0061524D" w:rsidP="0017445F">
            <w:pPr>
              <w:jc w:val="center"/>
              <w:rPr>
                <w:rFonts w:cstheme="minorHAnsi"/>
                <w:szCs w:val="20"/>
              </w:rPr>
            </w:pPr>
          </w:p>
        </w:tc>
      </w:tr>
      <w:tr w:rsidR="0061524D" w:rsidRPr="00487927" w14:paraId="6B050CFC" w14:textId="5E30A61E" w:rsidTr="0061524D">
        <w:tc>
          <w:tcPr>
            <w:tcW w:w="1255" w:type="dxa"/>
          </w:tcPr>
          <w:p w14:paraId="1CCC4FCF" w14:textId="0F5EA515" w:rsidR="0061524D" w:rsidRDefault="0061524D" w:rsidP="0017445F">
            <w:pPr>
              <w:jc w:val="center"/>
              <w:rPr>
                <w:szCs w:val="20"/>
              </w:rPr>
            </w:pPr>
            <w:r>
              <w:rPr>
                <w:szCs w:val="20"/>
              </w:rPr>
              <w:t>2019</w:t>
            </w:r>
            <w:r w:rsidRPr="00283A38">
              <w:rPr>
                <w:szCs w:val="20"/>
              </w:rPr>
              <w:t>_0</w:t>
            </w:r>
            <w:r>
              <w:rPr>
                <w:szCs w:val="20"/>
              </w:rPr>
              <w:t>4</w:t>
            </w:r>
          </w:p>
        </w:tc>
        <w:tc>
          <w:tcPr>
            <w:tcW w:w="990" w:type="dxa"/>
          </w:tcPr>
          <w:p w14:paraId="651E7411" w14:textId="77777777" w:rsidR="0061524D" w:rsidRPr="00283A38" w:rsidRDefault="0061524D" w:rsidP="0017445F">
            <w:pPr>
              <w:jc w:val="center"/>
              <w:rPr>
                <w:rFonts w:cstheme="minorHAnsi"/>
                <w:szCs w:val="20"/>
              </w:rPr>
            </w:pPr>
          </w:p>
        </w:tc>
        <w:tc>
          <w:tcPr>
            <w:tcW w:w="990" w:type="dxa"/>
          </w:tcPr>
          <w:p w14:paraId="5C578F09" w14:textId="77777777" w:rsidR="0061524D" w:rsidRPr="00487927" w:rsidRDefault="0061524D" w:rsidP="0017445F">
            <w:pPr>
              <w:jc w:val="center"/>
              <w:rPr>
                <w:rFonts w:cstheme="minorHAnsi"/>
                <w:szCs w:val="20"/>
              </w:rPr>
            </w:pPr>
          </w:p>
        </w:tc>
        <w:tc>
          <w:tcPr>
            <w:tcW w:w="990" w:type="dxa"/>
          </w:tcPr>
          <w:p w14:paraId="26172476" w14:textId="77777777" w:rsidR="0061524D" w:rsidRPr="00487927" w:rsidRDefault="0061524D" w:rsidP="0017445F">
            <w:pPr>
              <w:jc w:val="center"/>
              <w:rPr>
                <w:rFonts w:cstheme="minorHAnsi"/>
                <w:szCs w:val="20"/>
              </w:rPr>
            </w:pPr>
          </w:p>
        </w:tc>
        <w:tc>
          <w:tcPr>
            <w:tcW w:w="990" w:type="dxa"/>
          </w:tcPr>
          <w:p w14:paraId="60DE94B0" w14:textId="77777777" w:rsidR="0061524D" w:rsidRPr="00487927" w:rsidRDefault="0061524D" w:rsidP="0017445F">
            <w:pPr>
              <w:jc w:val="center"/>
              <w:rPr>
                <w:rFonts w:cstheme="minorHAnsi"/>
                <w:szCs w:val="20"/>
              </w:rPr>
            </w:pPr>
          </w:p>
        </w:tc>
        <w:tc>
          <w:tcPr>
            <w:tcW w:w="990" w:type="dxa"/>
          </w:tcPr>
          <w:p w14:paraId="55FB0B43" w14:textId="77777777" w:rsidR="0061524D" w:rsidRPr="00487927" w:rsidRDefault="0061524D" w:rsidP="0017445F">
            <w:pPr>
              <w:jc w:val="center"/>
              <w:rPr>
                <w:rFonts w:cstheme="minorHAnsi"/>
                <w:szCs w:val="20"/>
              </w:rPr>
            </w:pPr>
          </w:p>
        </w:tc>
        <w:tc>
          <w:tcPr>
            <w:tcW w:w="990" w:type="dxa"/>
          </w:tcPr>
          <w:p w14:paraId="1AEBF5B0" w14:textId="77777777" w:rsidR="0061524D" w:rsidRPr="00487927" w:rsidRDefault="0061524D" w:rsidP="0017445F">
            <w:pPr>
              <w:jc w:val="center"/>
              <w:rPr>
                <w:rFonts w:cstheme="minorHAnsi"/>
                <w:szCs w:val="20"/>
              </w:rPr>
            </w:pPr>
          </w:p>
        </w:tc>
        <w:tc>
          <w:tcPr>
            <w:tcW w:w="1080" w:type="dxa"/>
          </w:tcPr>
          <w:p w14:paraId="693D2D70" w14:textId="3C6BB181" w:rsidR="0061524D" w:rsidRPr="00283A38" w:rsidRDefault="0061524D" w:rsidP="0017445F">
            <w:pPr>
              <w:jc w:val="center"/>
              <w:rPr>
                <w:rFonts w:cstheme="minorHAnsi"/>
                <w:szCs w:val="20"/>
              </w:rPr>
            </w:pPr>
            <w:r w:rsidRPr="00283A38">
              <w:rPr>
                <w:rFonts w:cstheme="minorHAnsi"/>
                <w:szCs w:val="20"/>
              </w:rPr>
              <w:t>•</w:t>
            </w:r>
          </w:p>
        </w:tc>
        <w:tc>
          <w:tcPr>
            <w:tcW w:w="990" w:type="dxa"/>
          </w:tcPr>
          <w:p w14:paraId="5AE9BA0D" w14:textId="77777777" w:rsidR="0061524D" w:rsidRPr="00283A38" w:rsidRDefault="0061524D" w:rsidP="0017445F">
            <w:pPr>
              <w:jc w:val="center"/>
              <w:rPr>
                <w:rFonts w:cstheme="minorHAnsi"/>
                <w:szCs w:val="20"/>
              </w:rPr>
            </w:pPr>
          </w:p>
        </w:tc>
        <w:tc>
          <w:tcPr>
            <w:tcW w:w="990" w:type="dxa"/>
          </w:tcPr>
          <w:p w14:paraId="67B9311F" w14:textId="77777777" w:rsidR="0061524D" w:rsidRPr="00283A38" w:rsidRDefault="0061524D" w:rsidP="0017445F">
            <w:pPr>
              <w:jc w:val="center"/>
              <w:rPr>
                <w:rFonts w:cstheme="minorHAnsi"/>
                <w:szCs w:val="20"/>
              </w:rPr>
            </w:pPr>
          </w:p>
        </w:tc>
        <w:tc>
          <w:tcPr>
            <w:tcW w:w="1103" w:type="dxa"/>
          </w:tcPr>
          <w:p w14:paraId="442FD21F" w14:textId="77777777" w:rsidR="0061524D" w:rsidRPr="00283A38" w:rsidRDefault="0061524D" w:rsidP="0017445F">
            <w:pPr>
              <w:jc w:val="center"/>
              <w:rPr>
                <w:rFonts w:cstheme="minorHAnsi"/>
                <w:szCs w:val="20"/>
              </w:rPr>
            </w:pPr>
          </w:p>
        </w:tc>
        <w:tc>
          <w:tcPr>
            <w:tcW w:w="1103" w:type="dxa"/>
          </w:tcPr>
          <w:p w14:paraId="0B61BC18" w14:textId="77777777" w:rsidR="0061524D" w:rsidRPr="00283A38" w:rsidRDefault="0061524D" w:rsidP="0017445F">
            <w:pPr>
              <w:jc w:val="center"/>
              <w:rPr>
                <w:rFonts w:cstheme="minorHAnsi"/>
                <w:szCs w:val="20"/>
              </w:rPr>
            </w:pPr>
          </w:p>
        </w:tc>
      </w:tr>
      <w:tr w:rsidR="0061524D" w:rsidRPr="00487927" w14:paraId="207E52E1" w14:textId="4F156F14" w:rsidTr="0061524D">
        <w:tc>
          <w:tcPr>
            <w:tcW w:w="1255" w:type="dxa"/>
          </w:tcPr>
          <w:p w14:paraId="525D2F3C" w14:textId="47C90EF5" w:rsidR="0061524D" w:rsidRDefault="0061524D" w:rsidP="0017445F">
            <w:pPr>
              <w:jc w:val="center"/>
              <w:rPr>
                <w:szCs w:val="20"/>
              </w:rPr>
            </w:pPr>
            <w:r>
              <w:rPr>
                <w:szCs w:val="20"/>
              </w:rPr>
              <w:t>2020</w:t>
            </w:r>
            <w:r w:rsidRPr="00283A38">
              <w:rPr>
                <w:szCs w:val="20"/>
              </w:rPr>
              <w:t>_0</w:t>
            </w:r>
            <w:r>
              <w:rPr>
                <w:szCs w:val="20"/>
              </w:rPr>
              <w:t>1</w:t>
            </w:r>
          </w:p>
        </w:tc>
        <w:tc>
          <w:tcPr>
            <w:tcW w:w="990" w:type="dxa"/>
          </w:tcPr>
          <w:p w14:paraId="5BE9E29E" w14:textId="77777777" w:rsidR="0061524D" w:rsidRPr="00283A38" w:rsidRDefault="0061524D" w:rsidP="0017445F">
            <w:pPr>
              <w:jc w:val="center"/>
              <w:rPr>
                <w:rFonts w:cstheme="minorHAnsi"/>
                <w:szCs w:val="20"/>
              </w:rPr>
            </w:pPr>
          </w:p>
        </w:tc>
        <w:tc>
          <w:tcPr>
            <w:tcW w:w="990" w:type="dxa"/>
          </w:tcPr>
          <w:p w14:paraId="36A7AEBA" w14:textId="77777777" w:rsidR="0061524D" w:rsidRPr="00487927" w:rsidRDefault="0061524D" w:rsidP="0017445F">
            <w:pPr>
              <w:jc w:val="center"/>
              <w:rPr>
                <w:rFonts w:cstheme="minorHAnsi"/>
                <w:szCs w:val="20"/>
              </w:rPr>
            </w:pPr>
          </w:p>
        </w:tc>
        <w:tc>
          <w:tcPr>
            <w:tcW w:w="990" w:type="dxa"/>
          </w:tcPr>
          <w:p w14:paraId="59E6DB8D" w14:textId="77777777" w:rsidR="0061524D" w:rsidRPr="00487927" w:rsidRDefault="0061524D" w:rsidP="0017445F">
            <w:pPr>
              <w:jc w:val="center"/>
              <w:rPr>
                <w:rFonts w:cstheme="minorHAnsi"/>
                <w:szCs w:val="20"/>
              </w:rPr>
            </w:pPr>
          </w:p>
        </w:tc>
        <w:tc>
          <w:tcPr>
            <w:tcW w:w="990" w:type="dxa"/>
          </w:tcPr>
          <w:p w14:paraId="0881A317" w14:textId="77777777" w:rsidR="0061524D" w:rsidRPr="00487927" w:rsidRDefault="0061524D" w:rsidP="0017445F">
            <w:pPr>
              <w:jc w:val="center"/>
              <w:rPr>
                <w:rFonts w:cstheme="minorHAnsi"/>
                <w:szCs w:val="20"/>
              </w:rPr>
            </w:pPr>
          </w:p>
        </w:tc>
        <w:tc>
          <w:tcPr>
            <w:tcW w:w="990" w:type="dxa"/>
          </w:tcPr>
          <w:p w14:paraId="705A6E49" w14:textId="77777777" w:rsidR="0061524D" w:rsidRPr="00487927" w:rsidRDefault="0061524D" w:rsidP="0017445F">
            <w:pPr>
              <w:jc w:val="center"/>
              <w:rPr>
                <w:rFonts w:cstheme="minorHAnsi"/>
                <w:szCs w:val="20"/>
              </w:rPr>
            </w:pPr>
          </w:p>
        </w:tc>
        <w:tc>
          <w:tcPr>
            <w:tcW w:w="990" w:type="dxa"/>
          </w:tcPr>
          <w:p w14:paraId="5845EAEB" w14:textId="77777777" w:rsidR="0061524D" w:rsidRPr="00487927" w:rsidRDefault="0061524D" w:rsidP="0017445F">
            <w:pPr>
              <w:jc w:val="center"/>
              <w:rPr>
                <w:rFonts w:cstheme="minorHAnsi"/>
                <w:szCs w:val="20"/>
              </w:rPr>
            </w:pPr>
          </w:p>
        </w:tc>
        <w:tc>
          <w:tcPr>
            <w:tcW w:w="1080" w:type="dxa"/>
          </w:tcPr>
          <w:p w14:paraId="0D5211B7" w14:textId="0A85658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B5FA0CA" w14:textId="77777777" w:rsidR="0061524D" w:rsidRPr="00283A38" w:rsidRDefault="0061524D" w:rsidP="0017445F">
            <w:pPr>
              <w:jc w:val="center"/>
              <w:rPr>
                <w:rFonts w:cstheme="minorHAnsi"/>
                <w:szCs w:val="20"/>
              </w:rPr>
            </w:pPr>
          </w:p>
        </w:tc>
        <w:tc>
          <w:tcPr>
            <w:tcW w:w="990" w:type="dxa"/>
          </w:tcPr>
          <w:p w14:paraId="4341A2F4" w14:textId="77777777" w:rsidR="0061524D" w:rsidRPr="00283A38" w:rsidRDefault="0061524D" w:rsidP="0017445F">
            <w:pPr>
              <w:jc w:val="center"/>
              <w:rPr>
                <w:rFonts w:cstheme="minorHAnsi"/>
                <w:szCs w:val="20"/>
              </w:rPr>
            </w:pPr>
          </w:p>
        </w:tc>
        <w:tc>
          <w:tcPr>
            <w:tcW w:w="1103" w:type="dxa"/>
          </w:tcPr>
          <w:p w14:paraId="0E0CC56F" w14:textId="77777777" w:rsidR="0061524D" w:rsidRPr="00283A38" w:rsidRDefault="0061524D" w:rsidP="0017445F">
            <w:pPr>
              <w:jc w:val="center"/>
              <w:rPr>
                <w:rFonts w:cstheme="minorHAnsi"/>
                <w:szCs w:val="20"/>
              </w:rPr>
            </w:pPr>
          </w:p>
        </w:tc>
        <w:tc>
          <w:tcPr>
            <w:tcW w:w="1103" w:type="dxa"/>
          </w:tcPr>
          <w:p w14:paraId="04533E2B" w14:textId="77777777" w:rsidR="0061524D" w:rsidRPr="00283A38" w:rsidRDefault="0061524D" w:rsidP="0017445F">
            <w:pPr>
              <w:jc w:val="center"/>
              <w:rPr>
                <w:rFonts w:cstheme="minorHAnsi"/>
                <w:szCs w:val="20"/>
              </w:rPr>
            </w:pPr>
          </w:p>
        </w:tc>
      </w:tr>
      <w:tr w:rsidR="0061524D" w:rsidRPr="00487927" w14:paraId="7D7B4284" w14:textId="1F5AB0FF" w:rsidTr="0061524D">
        <w:tc>
          <w:tcPr>
            <w:tcW w:w="1255" w:type="dxa"/>
          </w:tcPr>
          <w:p w14:paraId="3BEC8B0E" w14:textId="1545520B" w:rsidR="0061524D" w:rsidRDefault="0061524D" w:rsidP="0017445F">
            <w:pPr>
              <w:jc w:val="center"/>
              <w:rPr>
                <w:szCs w:val="20"/>
              </w:rPr>
            </w:pPr>
            <w:r>
              <w:rPr>
                <w:szCs w:val="20"/>
              </w:rPr>
              <w:t>2020</w:t>
            </w:r>
            <w:r w:rsidRPr="00283A38">
              <w:rPr>
                <w:szCs w:val="20"/>
              </w:rPr>
              <w:t>_0</w:t>
            </w:r>
            <w:r>
              <w:rPr>
                <w:szCs w:val="20"/>
              </w:rPr>
              <w:t>2</w:t>
            </w:r>
          </w:p>
        </w:tc>
        <w:tc>
          <w:tcPr>
            <w:tcW w:w="990" w:type="dxa"/>
          </w:tcPr>
          <w:p w14:paraId="7C9F6C4D" w14:textId="77777777" w:rsidR="0061524D" w:rsidRPr="00283A38" w:rsidRDefault="0061524D" w:rsidP="0017445F">
            <w:pPr>
              <w:jc w:val="center"/>
              <w:rPr>
                <w:rFonts w:cstheme="minorHAnsi"/>
                <w:szCs w:val="20"/>
              </w:rPr>
            </w:pPr>
          </w:p>
        </w:tc>
        <w:tc>
          <w:tcPr>
            <w:tcW w:w="990" w:type="dxa"/>
          </w:tcPr>
          <w:p w14:paraId="0B0ACC79" w14:textId="77777777" w:rsidR="0061524D" w:rsidRPr="00487927" w:rsidRDefault="0061524D" w:rsidP="0017445F">
            <w:pPr>
              <w:jc w:val="center"/>
              <w:rPr>
                <w:rFonts w:cstheme="minorHAnsi"/>
                <w:szCs w:val="20"/>
              </w:rPr>
            </w:pPr>
          </w:p>
        </w:tc>
        <w:tc>
          <w:tcPr>
            <w:tcW w:w="990" w:type="dxa"/>
          </w:tcPr>
          <w:p w14:paraId="3852F33B" w14:textId="77777777" w:rsidR="0061524D" w:rsidRPr="00487927" w:rsidRDefault="0061524D" w:rsidP="0017445F">
            <w:pPr>
              <w:jc w:val="center"/>
              <w:rPr>
                <w:rFonts w:cstheme="minorHAnsi"/>
                <w:szCs w:val="20"/>
              </w:rPr>
            </w:pPr>
          </w:p>
        </w:tc>
        <w:tc>
          <w:tcPr>
            <w:tcW w:w="990" w:type="dxa"/>
          </w:tcPr>
          <w:p w14:paraId="6149FDE4" w14:textId="77777777" w:rsidR="0061524D" w:rsidRPr="00487927" w:rsidRDefault="0061524D" w:rsidP="0017445F">
            <w:pPr>
              <w:jc w:val="center"/>
              <w:rPr>
                <w:rFonts w:cstheme="minorHAnsi"/>
                <w:szCs w:val="20"/>
              </w:rPr>
            </w:pPr>
          </w:p>
        </w:tc>
        <w:tc>
          <w:tcPr>
            <w:tcW w:w="990" w:type="dxa"/>
          </w:tcPr>
          <w:p w14:paraId="6E9DFD66" w14:textId="77777777" w:rsidR="0061524D" w:rsidRPr="00487927" w:rsidRDefault="0061524D" w:rsidP="0017445F">
            <w:pPr>
              <w:jc w:val="center"/>
              <w:rPr>
                <w:rFonts w:cstheme="minorHAnsi"/>
                <w:szCs w:val="20"/>
              </w:rPr>
            </w:pPr>
          </w:p>
        </w:tc>
        <w:tc>
          <w:tcPr>
            <w:tcW w:w="990" w:type="dxa"/>
          </w:tcPr>
          <w:p w14:paraId="3E0F2FA3" w14:textId="77777777" w:rsidR="0061524D" w:rsidRPr="00487927" w:rsidRDefault="0061524D" w:rsidP="0017445F">
            <w:pPr>
              <w:jc w:val="center"/>
              <w:rPr>
                <w:rFonts w:cstheme="minorHAnsi"/>
                <w:szCs w:val="20"/>
              </w:rPr>
            </w:pPr>
          </w:p>
        </w:tc>
        <w:tc>
          <w:tcPr>
            <w:tcW w:w="1080" w:type="dxa"/>
          </w:tcPr>
          <w:p w14:paraId="67A3442C" w14:textId="3A94A058" w:rsidR="0061524D" w:rsidRPr="00283A38" w:rsidRDefault="0061524D" w:rsidP="0017445F">
            <w:pPr>
              <w:jc w:val="center"/>
              <w:rPr>
                <w:rFonts w:cstheme="minorHAnsi"/>
                <w:szCs w:val="20"/>
              </w:rPr>
            </w:pPr>
            <w:r w:rsidRPr="00283A38">
              <w:rPr>
                <w:rFonts w:cstheme="minorHAnsi"/>
                <w:szCs w:val="20"/>
              </w:rPr>
              <w:t>•</w:t>
            </w:r>
          </w:p>
        </w:tc>
        <w:tc>
          <w:tcPr>
            <w:tcW w:w="990" w:type="dxa"/>
          </w:tcPr>
          <w:p w14:paraId="182F3824" w14:textId="77777777" w:rsidR="0061524D" w:rsidRPr="00283A38" w:rsidRDefault="0061524D" w:rsidP="0017445F">
            <w:pPr>
              <w:jc w:val="center"/>
              <w:rPr>
                <w:rFonts w:cstheme="minorHAnsi"/>
                <w:szCs w:val="20"/>
              </w:rPr>
            </w:pPr>
          </w:p>
        </w:tc>
        <w:tc>
          <w:tcPr>
            <w:tcW w:w="990" w:type="dxa"/>
          </w:tcPr>
          <w:p w14:paraId="706A3173" w14:textId="77777777" w:rsidR="0061524D" w:rsidRPr="00283A38" w:rsidRDefault="0061524D" w:rsidP="0017445F">
            <w:pPr>
              <w:jc w:val="center"/>
              <w:rPr>
                <w:rFonts w:cstheme="minorHAnsi"/>
                <w:szCs w:val="20"/>
              </w:rPr>
            </w:pPr>
          </w:p>
        </w:tc>
        <w:tc>
          <w:tcPr>
            <w:tcW w:w="1103" w:type="dxa"/>
          </w:tcPr>
          <w:p w14:paraId="3E56AA40" w14:textId="77777777" w:rsidR="0061524D" w:rsidRPr="00283A38" w:rsidRDefault="0061524D" w:rsidP="0017445F">
            <w:pPr>
              <w:jc w:val="center"/>
              <w:rPr>
                <w:rFonts w:cstheme="minorHAnsi"/>
                <w:szCs w:val="20"/>
              </w:rPr>
            </w:pPr>
          </w:p>
        </w:tc>
        <w:tc>
          <w:tcPr>
            <w:tcW w:w="1103" w:type="dxa"/>
          </w:tcPr>
          <w:p w14:paraId="7544EDAA" w14:textId="77777777" w:rsidR="0061524D" w:rsidRPr="00283A38" w:rsidRDefault="0061524D" w:rsidP="0017445F">
            <w:pPr>
              <w:jc w:val="center"/>
              <w:rPr>
                <w:rFonts w:cstheme="minorHAnsi"/>
                <w:szCs w:val="20"/>
              </w:rPr>
            </w:pPr>
          </w:p>
        </w:tc>
      </w:tr>
      <w:tr w:rsidR="0061524D" w:rsidRPr="00487927" w14:paraId="39226837" w14:textId="69A3CB08" w:rsidTr="0061524D">
        <w:tc>
          <w:tcPr>
            <w:tcW w:w="1255" w:type="dxa"/>
          </w:tcPr>
          <w:p w14:paraId="4B07AFC2" w14:textId="6091FAA8" w:rsidR="0061524D" w:rsidRDefault="0061524D" w:rsidP="0017445F">
            <w:pPr>
              <w:jc w:val="center"/>
              <w:rPr>
                <w:szCs w:val="20"/>
              </w:rPr>
            </w:pPr>
            <w:r>
              <w:rPr>
                <w:szCs w:val="20"/>
              </w:rPr>
              <w:t>2020</w:t>
            </w:r>
            <w:r w:rsidRPr="00283A38">
              <w:rPr>
                <w:szCs w:val="20"/>
              </w:rPr>
              <w:t>_0</w:t>
            </w:r>
            <w:r>
              <w:rPr>
                <w:szCs w:val="20"/>
              </w:rPr>
              <w:t>3</w:t>
            </w:r>
          </w:p>
        </w:tc>
        <w:tc>
          <w:tcPr>
            <w:tcW w:w="990" w:type="dxa"/>
          </w:tcPr>
          <w:p w14:paraId="00EE76EE" w14:textId="77777777" w:rsidR="0061524D" w:rsidRPr="00283A38" w:rsidRDefault="0061524D" w:rsidP="0017445F">
            <w:pPr>
              <w:jc w:val="center"/>
              <w:rPr>
                <w:rFonts w:cstheme="minorHAnsi"/>
                <w:szCs w:val="20"/>
              </w:rPr>
            </w:pPr>
          </w:p>
        </w:tc>
        <w:tc>
          <w:tcPr>
            <w:tcW w:w="990" w:type="dxa"/>
          </w:tcPr>
          <w:p w14:paraId="57552695" w14:textId="77777777" w:rsidR="0061524D" w:rsidRPr="00487927" w:rsidRDefault="0061524D" w:rsidP="0017445F">
            <w:pPr>
              <w:jc w:val="center"/>
              <w:rPr>
                <w:rFonts w:cstheme="minorHAnsi"/>
                <w:szCs w:val="20"/>
              </w:rPr>
            </w:pPr>
          </w:p>
        </w:tc>
        <w:tc>
          <w:tcPr>
            <w:tcW w:w="990" w:type="dxa"/>
          </w:tcPr>
          <w:p w14:paraId="78B5FCB7" w14:textId="77777777" w:rsidR="0061524D" w:rsidRPr="00487927" w:rsidRDefault="0061524D" w:rsidP="0017445F">
            <w:pPr>
              <w:jc w:val="center"/>
              <w:rPr>
                <w:rFonts w:cstheme="minorHAnsi"/>
                <w:szCs w:val="20"/>
              </w:rPr>
            </w:pPr>
          </w:p>
        </w:tc>
        <w:tc>
          <w:tcPr>
            <w:tcW w:w="990" w:type="dxa"/>
          </w:tcPr>
          <w:p w14:paraId="78ACF4EF" w14:textId="77777777" w:rsidR="0061524D" w:rsidRPr="00487927" w:rsidRDefault="0061524D" w:rsidP="0017445F">
            <w:pPr>
              <w:jc w:val="center"/>
              <w:rPr>
                <w:rFonts w:cstheme="minorHAnsi"/>
                <w:szCs w:val="20"/>
              </w:rPr>
            </w:pPr>
          </w:p>
        </w:tc>
        <w:tc>
          <w:tcPr>
            <w:tcW w:w="990" w:type="dxa"/>
          </w:tcPr>
          <w:p w14:paraId="1E3D69CA" w14:textId="77777777" w:rsidR="0061524D" w:rsidRPr="00487927" w:rsidRDefault="0061524D" w:rsidP="0017445F">
            <w:pPr>
              <w:jc w:val="center"/>
              <w:rPr>
                <w:rFonts w:cstheme="minorHAnsi"/>
                <w:szCs w:val="20"/>
              </w:rPr>
            </w:pPr>
          </w:p>
        </w:tc>
        <w:tc>
          <w:tcPr>
            <w:tcW w:w="990" w:type="dxa"/>
          </w:tcPr>
          <w:p w14:paraId="351032B1" w14:textId="77777777" w:rsidR="0061524D" w:rsidRPr="00487927" w:rsidRDefault="0061524D" w:rsidP="0017445F">
            <w:pPr>
              <w:jc w:val="center"/>
              <w:rPr>
                <w:rFonts w:cstheme="minorHAnsi"/>
                <w:szCs w:val="20"/>
              </w:rPr>
            </w:pPr>
          </w:p>
        </w:tc>
        <w:tc>
          <w:tcPr>
            <w:tcW w:w="1080" w:type="dxa"/>
          </w:tcPr>
          <w:p w14:paraId="49756EA4" w14:textId="72D82190" w:rsidR="0061524D" w:rsidRPr="00283A38" w:rsidRDefault="0061524D" w:rsidP="0017445F">
            <w:pPr>
              <w:jc w:val="center"/>
              <w:rPr>
                <w:rFonts w:cstheme="minorHAnsi"/>
                <w:szCs w:val="20"/>
              </w:rPr>
            </w:pPr>
            <w:r w:rsidRPr="00283A38">
              <w:rPr>
                <w:rFonts w:cstheme="minorHAnsi"/>
                <w:szCs w:val="20"/>
              </w:rPr>
              <w:t>•</w:t>
            </w:r>
          </w:p>
        </w:tc>
        <w:tc>
          <w:tcPr>
            <w:tcW w:w="990" w:type="dxa"/>
          </w:tcPr>
          <w:p w14:paraId="418D4ACF" w14:textId="77777777" w:rsidR="0061524D" w:rsidRPr="00283A38" w:rsidRDefault="0061524D" w:rsidP="0017445F">
            <w:pPr>
              <w:jc w:val="center"/>
              <w:rPr>
                <w:rFonts w:cstheme="minorHAnsi"/>
                <w:szCs w:val="20"/>
              </w:rPr>
            </w:pPr>
          </w:p>
        </w:tc>
        <w:tc>
          <w:tcPr>
            <w:tcW w:w="990" w:type="dxa"/>
          </w:tcPr>
          <w:p w14:paraId="2B662C62" w14:textId="77777777" w:rsidR="0061524D" w:rsidRPr="00283A38" w:rsidRDefault="0061524D" w:rsidP="0017445F">
            <w:pPr>
              <w:jc w:val="center"/>
              <w:rPr>
                <w:rFonts w:cstheme="minorHAnsi"/>
                <w:szCs w:val="20"/>
              </w:rPr>
            </w:pPr>
          </w:p>
        </w:tc>
        <w:tc>
          <w:tcPr>
            <w:tcW w:w="1103" w:type="dxa"/>
          </w:tcPr>
          <w:p w14:paraId="0AB30938" w14:textId="77777777" w:rsidR="0061524D" w:rsidRPr="00283A38" w:rsidRDefault="0061524D" w:rsidP="0017445F">
            <w:pPr>
              <w:jc w:val="center"/>
              <w:rPr>
                <w:rFonts w:cstheme="minorHAnsi"/>
                <w:szCs w:val="20"/>
              </w:rPr>
            </w:pPr>
          </w:p>
        </w:tc>
        <w:tc>
          <w:tcPr>
            <w:tcW w:w="1103" w:type="dxa"/>
          </w:tcPr>
          <w:p w14:paraId="4BB0E884" w14:textId="77777777" w:rsidR="0061524D" w:rsidRPr="00283A38" w:rsidRDefault="0061524D" w:rsidP="0017445F">
            <w:pPr>
              <w:jc w:val="center"/>
              <w:rPr>
                <w:rFonts w:cstheme="minorHAnsi"/>
                <w:szCs w:val="20"/>
              </w:rPr>
            </w:pPr>
          </w:p>
        </w:tc>
      </w:tr>
      <w:tr w:rsidR="0061524D" w:rsidRPr="00487927" w14:paraId="09A19CFA" w14:textId="44B3BC31" w:rsidTr="0061524D">
        <w:tc>
          <w:tcPr>
            <w:tcW w:w="1255" w:type="dxa"/>
          </w:tcPr>
          <w:p w14:paraId="132B6769" w14:textId="5C8FB41A" w:rsidR="0061524D" w:rsidRDefault="0061524D" w:rsidP="0017445F">
            <w:pPr>
              <w:jc w:val="center"/>
              <w:rPr>
                <w:szCs w:val="20"/>
              </w:rPr>
            </w:pPr>
            <w:r>
              <w:rPr>
                <w:szCs w:val="20"/>
              </w:rPr>
              <w:t>2020</w:t>
            </w:r>
            <w:r w:rsidRPr="00283A38">
              <w:rPr>
                <w:szCs w:val="20"/>
              </w:rPr>
              <w:t>_0</w:t>
            </w:r>
            <w:r>
              <w:rPr>
                <w:szCs w:val="20"/>
              </w:rPr>
              <w:t>4</w:t>
            </w:r>
          </w:p>
        </w:tc>
        <w:tc>
          <w:tcPr>
            <w:tcW w:w="990" w:type="dxa"/>
          </w:tcPr>
          <w:p w14:paraId="032AEFD4" w14:textId="77777777" w:rsidR="0061524D" w:rsidRPr="00283A38" w:rsidRDefault="0061524D" w:rsidP="0017445F">
            <w:pPr>
              <w:jc w:val="center"/>
              <w:rPr>
                <w:rFonts w:cstheme="minorHAnsi"/>
                <w:szCs w:val="20"/>
              </w:rPr>
            </w:pPr>
          </w:p>
        </w:tc>
        <w:tc>
          <w:tcPr>
            <w:tcW w:w="990" w:type="dxa"/>
          </w:tcPr>
          <w:p w14:paraId="213F52D6" w14:textId="77777777" w:rsidR="0061524D" w:rsidRPr="00487927" w:rsidRDefault="0061524D" w:rsidP="0017445F">
            <w:pPr>
              <w:jc w:val="center"/>
              <w:rPr>
                <w:rFonts w:cstheme="minorHAnsi"/>
                <w:szCs w:val="20"/>
              </w:rPr>
            </w:pPr>
          </w:p>
        </w:tc>
        <w:tc>
          <w:tcPr>
            <w:tcW w:w="990" w:type="dxa"/>
          </w:tcPr>
          <w:p w14:paraId="1559A5C7" w14:textId="77777777" w:rsidR="0061524D" w:rsidRPr="00487927" w:rsidRDefault="0061524D" w:rsidP="0017445F">
            <w:pPr>
              <w:jc w:val="center"/>
              <w:rPr>
                <w:rFonts w:cstheme="minorHAnsi"/>
                <w:szCs w:val="20"/>
              </w:rPr>
            </w:pPr>
          </w:p>
        </w:tc>
        <w:tc>
          <w:tcPr>
            <w:tcW w:w="990" w:type="dxa"/>
          </w:tcPr>
          <w:p w14:paraId="2B397918" w14:textId="77777777" w:rsidR="0061524D" w:rsidRPr="00487927" w:rsidRDefault="0061524D" w:rsidP="0017445F">
            <w:pPr>
              <w:jc w:val="center"/>
              <w:rPr>
                <w:rFonts w:cstheme="minorHAnsi"/>
                <w:szCs w:val="20"/>
              </w:rPr>
            </w:pPr>
          </w:p>
        </w:tc>
        <w:tc>
          <w:tcPr>
            <w:tcW w:w="990" w:type="dxa"/>
          </w:tcPr>
          <w:p w14:paraId="56E7513A" w14:textId="77777777" w:rsidR="0061524D" w:rsidRPr="00487927" w:rsidRDefault="0061524D" w:rsidP="0017445F">
            <w:pPr>
              <w:jc w:val="center"/>
              <w:rPr>
                <w:rFonts w:cstheme="minorHAnsi"/>
                <w:szCs w:val="20"/>
              </w:rPr>
            </w:pPr>
          </w:p>
        </w:tc>
        <w:tc>
          <w:tcPr>
            <w:tcW w:w="990" w:type="dxa"/>
          </w:tcPr>
          <w:p w14:paraId="0324112A" w14:textId="77777777" w:rsidR="0061524D" w:rsidRPr="00487927" w:rsidRDefault="0061524D" w:rsidP="0017445F">
            <w:pPr>
              <w:jc w:val="center"/>
              <w:rPr>
                <w:rFonts w:cstheme="minorHAnsi"/>
                <w:szCs w:val="20"/>
              </w:rPr>
            </w:pPr>
          </w:p>
        </w:tc>
        <w:tc>
          <w:tcPr>
            <w:tcW w:w="1080" w:type="dxa"/>
          </w:tcPr>
          <w:p w14:paraId="19B32BBC" w14:textId="688C8A18" w:rsidR="0061524D" w:rsidRPr="00283A38" w:rsidRDefault="0061524D" w:rsidP="0017445F">
            <w:pPr>
              <w:jc w:val="center"/>
              <w:rPr>
                <w:rFonts w:cstheme="minorHAnsi"/>
                <w:szCs w:val="20"/>
              </w:rPr>
            </w:pPr>
            <w:r w:rsidRPr="00283A38">
              <w:rPr>
                <w:rFonts w:cstheme="minorHAnsi"/>
                <w:szCs w:val="20"/>
              </w:rPr>
              <w:t>•</w:t>
            </w:r>
          </w:p>
        </w:tc>
        <w:tc>
          <w:tcPr>
            <w:tcW w:w="990" w:type="dxa"/>
          </w:tcPr>
          <w:p w14:paraId="7C419BF0" w14:textId="77777777" w:rsidR="0061524D" w:rsidRPr="00283A38" w:rsidRDefault="0061524D" w:rsidP="0017445F">
            <w:pPr>
              <w:jc w:val="center"/>
              <w:rPr>
                <w:rFonts w:cstheme="minorHAnsi"/>
                <w:szCs w:val="20"/>
              </w:rPr>
            </w:pPr>
          </w:p>
        </w:tc>
        <w:tc>
          <w:tcPr>
            <w:tcW w:w="990" w:type="dxa"/>
          </w:tcPr>
          <w:p w14:paraId="5C0FE0ED" w14:textId="77777777" w:rsidR="0061524D" w:rsidRPr="00283A38" w:rsidRDefault="0061524D" w:rsidP="0017445F">
            <w:pPr>
              <w:jc w:val="center"/>
              <w:rPr>
                <w:rFonts w:cstheme="minorHAnsi"/>
                <w:szCs w:val="20"/>
              </w:rPr>
            </w:pPr>
          </w:p>
        </w:tc>
        <w:tc>
          <w:tcPr>
            <w:tcW w:w="1103" w:type="dxa"/>
          </w:tcPr>
          <w:p w14:paraId="613F95E3" w14:textId="77777777" w:rsidR="0061524D" w:rsidRPr="00283A38" w:rsidRDefault="0061524D" w:rsidP="0017445F">
            <w:pPr>
              <w:jc w:val="center"/>
              <w:rPr>
                <w:rFonts w:cstheme="minorHAnsi"/>
                <w:szCs w:val="20"/>
              </w:rPr>
            </w:pPr>
          </w:p>
        </w:tc>
        <w:tc>
          <w:tcPr>
            <w:tcW w:w="1103" w:type="dxa"/>
          </w:tcPr>
          <w:p w14:paraId="3E478C54" w14:textId="77777777" w:rsidR="0061524D" w:rsidRPr="00283A38" w:rsidRDefault="0061524D" w:rsidP="0017445F">
            <w:pPr>
              <w:jc w:val="center"/>
              <w:rPr>
                <w:rFonts w:cstheme="minorHAnsi"/>
                <w:szCs w:val="20"/>
              </w:rPr>
            </w:pPr>
          </w:p>
        </w:tc>
      </w:tr>
      <w:tr w:rsidR="0061524D" w:rsidRPr="00487927" w14:paraId="014B19FE" w14:textId="2C54378C" w:rsidTr="0061524D">
        <w:tc>
          <w:tcPr>
            <w:tcW w:w="1255" w:type="dxa"/>
          </w:tcPr>
          <w:p w14:paraId="21318F7A" w14:textId="79216BFD" w:rsidR="0061524D" w:rsidRDefault="0061524D" w:rsidP="0017445F">
            <w:pPr>
              <w:jc w:val="center"/>
              <w:rPr>
                <w:szCs w:val="20"/>
              </w:rPr>
            </w:pPr>
            <w:r>
              <w:rPr>
                <w:szCs w:val="20"/>
              </w:rPr>
              <w:t>2020</w:t>
            </w:r>
            <w:r w:rsidRPr="00283A38">
              <w:rPr>
                <w:szCs w:val="20"/>
              </w:rPr>
              <w:t>_0</w:t>
            </w:r>
            <w:r>
              <w:rPr>
                <w:szCs w:val="20"/>
              </w:rPr>
              <w:t>5</w:t>
            </w:r>
          </w:p>
        </w:tc>
        <w:tc>
          <w:tcPr>
            <w:tcW w:w="990" w:type="dxa"/>
          </w:tcPr>
          <w:p w14:paraId="0559F7B7" w14:textId="77777777" w:rsidR="0061524D" w:rsidRPr="00283A38" w:rsidRDefault="0061524D" w:rsidP="0017445F">
            <w:pPr>
              <w:jc w:val="center"/>
              <w:rPr>
                <w:rFonts w:cstheme="minorHAnsi"/>
                <w:szCs w:val="20"/>
              </w:rPr>
            </w:pPr>
          </w:p>
        </w:tc>
        <w:tc>
          <w:tcPr>
            <w:tcW w:w="990" w:type="dxa"/>
          </w:tcPr>
          <w:p w14:paraId="6780EA64" w14:textId="77777777" w:rsidR="0061524D" w:rsidRPr="00487927" w:rsidRDefault="0061524D" w:rsidP="0017445F">
            <w:pPr>
              <w:jc w:val="center"/>
              <w:rPr>
                <w:rFonts w:cstheme="minorHAnsi"/>
                <w:szCs w:val="20"/>
              </w:rPr>
            </w:pPr>
          </w:p>
        </w:tc>
        <w:tc>
          <w:tcPr>
            <w:tcW w:w="990" w:type="dxa"/>
          </w:tcPr>
          <w:p w14:paraId="57ACE009" w14:textId="77777777" w:rsidR="0061524D" w:rsidRPr="00487927" w:rsidRDefault="0061524D" w:rsidP="0017445F">
            <w:pPr>
              <w:jc w:val="center"/>
              <w:rPr>
                <w:rFonts w:cstheme="minorHAnsi"/>
                <w:szCs w:val="20"/>
              </w:rPr>
            </w:pPr>
          </w:p>
        </w:tc>
        <w:tc>
          <w:tcPr>
            <w:tcW w:w="990" w:type="dxa"/>
          </w:tcPr>
          <w:p w14:paraId="1E1B8DB7" w14:textId="77777777" w:rsidR="0061524D" w:rsidRPr="00487927" w:rsidRDefault="0061524D" w:rsidP="0017445F">
            <w:pPr>
              <w:jc w:val="center"/>
              <w:rPr>
                <w:rFonts w:cstheme="minorHAnsi"/>
                <w:szCs w:val="20"/>
              </w:rPr>
            </w:pPr>
          </w:p>
        </w:tc>
        <w:tc>
          <w:tcPr>
            <w:tcW w:w="990" w:type="dxa"/>
          </w:tcPr>
          <w:p w14:paraId="22187428" w14:textId="77777777" w:rsidR="0061524D" w:rsidRPr="00487927" w:rsidRDefault="0061524D" w:rsidP="0017445F">
            <w:pPr>
              <w:jc w:val="center"/>
              <w:rPr>
                <w:rFonts w:cstheme="minorHAnsi"/>
                <w:szCs w:val="20"/>
              </w:rPr>
            </w:pPr>
          </w:p>
        </w:tc>
        <w:tc>
          <w:tcPr>
            <w:tcW w:w="990" w:type="dxa"/>
          </w:tcPr>
          <w:p w14:paraId="1F2CF1BC" w14:textId="77777777" w:rsidR="0061524D" w:rsidRPr="00487927" w:rsidRDefault="0061524D" w:rsidP="0017445F">
            <w:pPr>
              <w:jc w:val="center"/>
              <w:rPr>
                <w:rFonts w:cstheme="minorHAnsi"/>
                <w:szCs w:val="20"/>
              </w:rPr>
            </w:pPr>
          </w:p>
        </w:tc>
        <w:tc>
          <w:tcPr>
            <w:tcW w:w="1080" w:type="dxa"/>
          </w:tcPr>
          <w:p w14:paraId="1A426C8D" w14:textId="729AB36D" w:rsidR="0061524D" w:rsidRPr="00283A38" w:rsidRDefault="0061524D" w:rsidP="0017445F">
            <w:pPr>
              <w:jc w:val="center"/>
              <w:rPr>
                <w:rFonts w:cstheme="minorHAnsi"/>
                <w:szCs w:val="20"/>
              </w:rPr>
            </w:pPr>
            <w:r w:rsidRPr="00283A38">
              <w:rPr>
                <w:rFonts w:cstheme="minorHAnsi"/>
                <w:szCs w:val="20"/>
              </w:rPr>
              <w:t>•</w:t>
            </w:r>
          </w:p>
        </w:tc>
        <w:tc>
          <w:tcPr>
            <w:tcW w:w="990" w:type="dxa"/>
          </w:tcPr>
          <w:p w14:paraId="62FA4DA9" w14:textId="77777777" w:rsidR="0061524D" w:rsidRPr="00283A38" w:rsidRDefault="0061524D" w:rsidP="0017445F">
            <w:pPr>
              <w:jc w:val="center"/>
              <w:rPr>
                <w:rFonts w:cstheme="minorHAnsi"/>
                <w:szCs w:val="20"/>
              </w:rPr>
            </w:pPr>
          </w:p>
        </w:tc>
        <w:tc>
          <w:tcPr>
            <w:tcW w:w="990" w:type="dxa"/>
          </w:tcPr>
          <w:p w14:paraId="4B89C4CC" w14:textId="77777777" w:rsidR="0061524D" w:rsidRPr="00283A38" w:rsidRDefault="0061524D" w:rsidP="0017445F">
            <w:pPr>
              <w:jc w:val="center"/>
              <w:rPr>
                <w:rFonts w:cstheme="minorHAnsi"/>
                <w:szCs w:val="20"/>
              </w:rPr>
            </w:pPr>
          </w:p>
        </w:tc>
        <w:tc>
          <w:tcPr>
            <w:tcW w:w="1103" w:type="dxa"/>
          </w:tcPr>
          <w:p w14:paraId="68FFCDFC" w14:textId="77777777" w:rsidR="0061524D" w:rsidRPr="00283A38" w:rsidRDefault="0061524D" w:rsidP="0017445F">
            <w:pPr>
              <w:jc w:val="center"/>
              <w:rPr>
                <w:rFonts w:cstheme="minorHAnsi"/>
                <w:szCs w:val="20"/>
              </w:rPr>
            </w:pPr>
          </w:p>
        </w:tc>
        <w:tc>
          <w:tcPr>
            <w:tcW w:w="1103" w:type="dxa"/>
          </w:tcPr>
          <w:p w14:paraId="35E3C1EA" w14:textId="77777777" w:rsidR="0061524D" w:rsidRPr="00283A38" w:rsidRDefault="0061524D" w:rsidP="0017445F">
            <w:pPr>
              <w:jc w:val="center"/>
              <w:rPr>
                <w:rFonts w:cstheme="minorHAnsi"/>
                <w:szCs w:val="20"/>
              </w:rPr>
            </w:pPr>
          </w:p>
        </w:tc>
      </w:tr>
      <w:tr w:rsidR="0061524D" w:rsidRPr="00487927" w14:paraId="3FC1AD1D" w14:textId="13937CDD" w:rsidTr="0061524D">
        <w:tc>
          <w:tcPr>
            <w:tcW w:w="1255" w:type="dxa"/>
          </w:tcPr>
          <w:p w14:paraId="646AE365" w14:textId="718098FD" w:rsidR="0061524D" w:rsidRDefault="0061524D" w:rsidP="0017445F">
            <w:pPr>
              <w:jc w:val="center"/>
              <w:rPr>
                <w:szCs w:val="20"/>
              </w:rPr>
            </w:pPr>
            <w:r>
              <w:rPr>
                <w:szCs w:val="20"/>
              </w:rPr>
              <w:t>2021</w:t>
            </w:r>
            <w:r w:rsidRPr="00283A38">
              <w:rPr>
                <w:szCs w:val="20"/>
              </w:rPr>
              <w:t>_0</w:t>
            </w:r>
            <w:r>
              <w:rPr>
                <w:szCs w:val="20"/>
              </w:rPr>
              <w:t>1</w:t>
            </w:r>
          </w:p>
        </w:tc>
        <w:tc>
          <w:tcPr>
            <w:tcW w:w="990" w:type="dxa"/>
          </w:tcPr>
          <w:p w14:paraId="73A29326" w14:textId="77777777" w:rsidR="0061524D" w:rsidRPr="00283A38" w:rsidRDefault="0061524D" w:rsidP="0017445F">
            <w:pPr>
              <w:jc w:val="center"/>
              <w:rPr>
                <w:rFonts w:cstheme="minorHAnsi"/>
                <w:szCs w:val="20"/>
              </w:rPr>
            </w:pPr>
          </w:p>
        </w:tc>
        <w:tc>
          <w:tcPr>
            <w:tcW w:w="990" w:type="dxa"/>
          </w:tcPr>
          <w:p w14:paraId="3EF40381" w14:textId="77777777" w:rsidR="0061524D" w:rsidRPr="00487927" w:rsidRDefault="0061524D" w:rsidP="0017445F">
            <w:pPr>
              <w:jc w:val="center"/>
              <w:rPr>
                <w:rFonts w:cstheme="minorHAnsi"/>
                <w:szCs w:val="20"/>
              </w:rPr>
            </w:pPr>
          </w:p>
        </w:tc>
        <w:tc>
          <w:tcPr>
            <w:tcW w:w="990" w:type="dxa"/>
          </w:tcPr>
          <w:p w14:paraId="32373884" w14:textId="77777777" w:rsidR="0061524D" w:rsidRPr="00487927" w:rsidRDefault="0061524D" w:rsidP="0017445F">
            <w:pPr>
              <w:jc w:val="center"/>
              <w:rPr>
                <w:rFonts w:cstheme="minorHAnsi"/>
                <w:szCs w:val="20"/>
              </w:rPr>
            </w:pPr>
          </w:p>
        </w:tc>
        <w:tc>
          <w:tcPr>
            <w:tcW w:w="990" w:type="dxa"/>
          </w:tcPr>
          <w:p w14:paraId="0B7FF2D4" w14:textId="77777777" w:rsidR="0061524D" w:rsidRPr="00487927" w:rsidRDefault="0061524D" w:rsidP="0017445F">
            <w:pPr>
              <w:jc w:val="center"/>
              <w:rPr>
                <w:rFonts w:cstheme="minorHAnsi"/>
                <w:szCs w:val="20"/>
              </w:rPr>
            </w:pPr>
          </w:p>
        </w:tc>
        <w:tc>
          <w:tcPr>
            <w:tcW w:w="990" w:type="dxa"/>
          </w:tcPr>
          <w:p w14:paraId="46935E72" w14:textId="77777777" w:rsidR="0061524D" w:rsidRPr="00487927" w:rsidRDefault="0061524D" w:rsidP="0017445F">
            <w:pPr>
              <w:jc w:val="center"/>
              <w:rPr>
                <w:rFonts w:cstheme="minorHAnsi"/>
                <w:szCs w:val="20"/>
              </w:rPr>
            </w:pPr>
          </w:p>
        </w:tc>
        <w:tc>
          <w:tcPr>
            <w:tcW w:w="990" w:type="dxa"/>
          </w:tcPr>
          <w:p w14:paraId="1E9B146E" w14:textId="77777777" w:rsidR="0061524D" w:rsidRPr="00487927" w:rsidRDefault="0061524D" w:rsidP="0017445F">
            <w:pPr>
              <w:jc w:val="center"/>
              <w:rPr>
                <w:rFonts w:cstheme="minorHAnsi"/>
                <w:szCs w:val="20"/>
              </w:rPr>
            </w:pPr>
          </w:p>
        </w:tc>
        <w:tc>
          <w:tcPr>
            <w:tcW w:w="1080" w:type="dxa"/>
          </w:tcPr>
          <w:p w14:paraId="3E6B91B5" w14:textId="33E24E5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B7F69BE" w14:textId="77777777" w:rsidR="0061524D" w:rsidRPr="00283A38" w:rsidRDefault="0061524D" w:rsidP="0017445F">
            <w:pPr>
              <w:jc w:val="center"/>
              <w:rPr>
                <w:rFonts w:cstheme="minorHAnsi"/>
                <w:szCs w:val="20"/>
              </w:rPr>
            </w:pPr>
          </w:p>
        </w:tc>
        <w:tc>
          <w:tcPr>
            <w:tcW w:w="990" w:type="dxa"/>
          </w:tcPr>
          <w:p w14:paraId="2D8415C5" w14:textId="77777777" w:rsidR="0061524D" w:rsidRPr="00283A38" w:rsidRDefault="0061524D" w:rsidP="0017445F">
            <w:pPr>
              <w:jc w:val="center"/>
              <w:rPr>
                <w:rFonts w:cstheme="minorHAnsi"/>
                <w:szCs w:val="20"/>
              </w:rPr>
            </w:pPr>
          </w:p>
        </w:tc>
        <w:tc>
          <w:tcPr>
            <w:tcW w:w="1103" w:type="dxa"/>
          </w:tcPr>
          <w:p w14:paraId="42F9EC37" w14:textId="77777777" w:rsidR="0061524D" w:rsidRPr="00283A38" w:rsidRDefault="0061524D" w:rsidP="0017445F">
            <w:pPr>
              <w:jc w:val="center"/>
              <w:rPr>
                <w:rFonts w:cstheme="minorHAnsi"/>
                <w:szCs w:val="20"/>
              </w:rPr>
            </w:pPr>
          </w:p>
        </w:tc>
        <w:tc>
          <w:tcPr>
            <w:tcW w:w="1103" w:type="dxa"/>
          </w:tcPr>
          <w:p w14:paraId="1C29F8D0" w14:textId="77777777" w:rsidR="0061524D" w:rsidRPr="00283A38" w:rsidRDefault="0061524D" w:rsidP="0017445F">
            <w:pPr>
              <w:jc w:val="center"/>
              <w:rPr>
                <w:rFonts w:cstheme="minorHAnsi"/>
                <w:szCs w:val="20"/>
              </w:rPr>
            </w:pPr>
          </w:p>
        </w:tc>
      </w:tr>
      <w:tr w:rsidR="0061524D" w:rsidRPr="00487927" w14:paraId="7F5676D2" w14:textId="2A95019C" w:rsidTr="0061524D">
        <w:tc>
          <w:tcPr>
            <w:tcW w:w="1255" w:type="dxa"/>
          </w:tcPr>
          <w:p w14:paraId="2BD5C962" w14:textId="4AF6C4BB" w:rsidR="0061524D" w:rsidRDefault="0061524D" w:rsidP="0017445F">
            <w:pPr>
              <w:jc w:val="center"/>
              <w:rPr>
                <w:szCs w:val="20"/>
              </w:rPr>
            </w:pPr>
            <w:r>
              <w:rPr>
                <w:szCs w:val="20"/>
              </w:rPr>
              <w:t>2021</w:t>
            </w:r>
            <w:r w:rsidRPr="00283A38">
              <w:rPr>
                <w:szCs w:val="20"/>
              </w:rPr>
              <w:t>_0</w:t>
            </w:r>
            <w:r>
              <w:rPr>
                <w:szCs w:val="20"/>
              </w:rPr>
              <w:t>2</w:t>
            </w:r>
          </w:p>
        </w:tc>
        <w:tc>
          <w:tcPr>
            <w:tcW w:w="990" w:type="dxa"/>
          </w:tcPr>
          <w:p w14:paraId="439B83A7" w14:textId="77777777" w:rsidR="0061524D" w:rsidRPr="00283A38" w:rsidRDefault="0061524D" w:rsidP="0017445F">
            <w:pPr>
              <w:jc w:val="center"/>
              <w:rPr>
                <w:rFonts w:cstheme="minorHAnsi"/>
                <w:szCs w:val="20"/>
              </w:rPr>
            </w:pPr>
          </w:p>
        </w:tc>
        <w:tc>
          <w:tcPr>
            <w:tcW w:w="990" w:type="dxa"/>
          </w:tcPr>
          <w:p w14:paraId="40166959" w14:textId="77777777" w:rsidR="0061524D" w:rsidRPr="00487927" w:rsidRDefault="0061524D" w:rsidP="0017445F">
            <w:pPr>
              <w:jc w:val="center"/>
              <w:rPr>
                <w:rFonts w:cstheme="minorHAnsi"/>
                <w:szCs w:val="20"/>
              </w:rPr>
            </w:pPr>
          </w:p>
        </w:tc>
        <w:tc>
          <w:tcPr>
            <w:tcW w:w="990" w:type="dxa"/>
          </w:tcPr>
          <w:p w14:paraId="36D44058" w14:textId="77777777" w:rsidR="0061524D" w:rsidRPr="00487927" w:rsidRDefault="0061524D" w:rsidP="0017445F">
            <w:pPr>
              <w:jc w:val="center"/>
              <w:rPr>
                <w:rFonts w:cstheme="minorHAnsi"/>
                <w:szCs w:val="20"/>
              </w:rPr>
            </w:pPr>
          </w:p>
        </w:tc>
        <w:tc>
          <w:tcPr>
            <w:tcW w:w="990" w:type="dxa"/>
          </w:tcPr>
          <w:p w14:paraId="07B52E9D" w14:textId="77777777" w:rsidR="0061524D" w:rsidRPr="00487927" w:rsidRDefault="0061524D" w:rsidP="0017445F">
            <w:pPr>
              <w:jc w:val="center"/>
              <w:rPr>
                <w:rFonts w:cstheme="minorHAnsi"/>
                <w:szCs w:val="20"/>
              </w:rPr>
            </w:pPr>
          </w:p>
        </w:tc>
        <w:tc>
          <w:tcPr>
            <w:tcW w:w="990" w:type="dxa"/>
          </w:tcPr>
          <w:p w14:paraId="4CC9EAD1" w14:textId="77777777" w:rsidR="0061524D" w:rsidRPr="00487927" w:rsidRDefault="0061524D" w:rsidP="0017445F">
            <w:pPr>
              <w:jc w:val="center"/>
              <w:rPr>
                <w:rFonts w:cstheme="minorHAnsi"/>
                <w:szCs w:val="20"/>
              </w:rPr>
            </w:pPr>
          </w:p>
        </w:tc>
        <w:tc>
          <w:tcPr>
            <w:tcW w:w="990" w:type="dxa"/>
          </w:tcPr>
          <w:p w14:paraId="79422D16" w14:textId="77777777" w:rsidR="0061524D" w:rsidRPr="00487927" w:rsidRDefault="0061524D" w:rsidP="0017445F">
            <w:pPr>
              <w:jc w:val="center"/>
              <w:rPr>
                <w:rFonts w:cstheme="minorHAnsi"/>
                <w:szCs w:val="20"/>
              </w:rPr>
            </w:pPr>
          </w:p>
        </w:tc>
        <w:tc>
          <w:tcPr>
            <w:tcW w:w="1080" w:type="dxa"/>
          </w:tcPr>
          <w:p w14:paraId="7AC8AB09" w14:textId="0BE42F42" w:rsidR="0061524D" w:rsidRPr="00283A38" w:rsidRDefault="0061524D" w:rsidP="0017445F">
            <w:pPr>
              <w:jc w:val="center"/>
              <w:rPr>
                <w:rFonts w:cstheme="minorHAnsi"/>
                <w:szCs w:val="20"/>
              </w:rPr>
            </w:pPr>
            <w:r w:rsidRPr="00283A38">
              <w:rPr>
                <w:rFonts w:cstheme="minorHAnsi"/>
                <w:szCs w:val="20"/>
              </w:rPr>
              <w:t>•</w:t>
            </w:r>
          </w:p>
        </w:tc>
        <w:tc>
          <w:tcPr>
            <w:tcW w:w="990" w:type="dxa"/>
          </w:tcPr>
          <w:p w14:paraId="14482BE2" w14:textId="77777777" w:rsidR="0061524D" w:rsidRPr="00283A38" w:rsidRDefault="0061524D" w:rsidP="0017445F">
            <w:pPr>
              <w:jc w:val="center"/>
              <w:rPr>
                <w:rFonts w:cstheme="minorHAnsi"/>
                <w:szCs w:val="20"/>
              </w:rPr>
            </w:pPr>
          </w:p>
        </w:tc>
        <w:tc>
          <w:tcPr>
            <w:tcW w:w="990" w:type="dxa"/>
          </w:tcPr>
          <w:p w14:paraId="2B27519D" w14:textId="77777777" w:rsidR="0061524D" w:rsidRPr="00283A38" w:rsidRDefault="0061524D" w:rsidP="0017445F">
            <w:pPr>
              <w:jc w:val="center"/>
              <w:rPr>
                <w:rFonts w:cstheme="minorHAnsi"/>
                <w:szCs w:val="20"/>
              </w:rPr>
            </w:pPr>
          </w:p>
        </w:tc>
        <w:tc>
          <w:tcPr>
            <w:tcW w:w="1103" w:type="dxa"/>
          </w:tcPr>
          <w:p w14:paraId="42651D90" w14:textId="77777777" w:rsidR="0061524D" w:rsidRPr="00283A38" w:rsidRDefault="0061524D" w:rsidP="0017445F">
            <w:pPr>
              <w:jc w:val="center"/>
              <w:rPr>
                <w:rFonts w:cstheme="minorHAnsi"/>
                <w:szCs w:val="20"/>
              </w:rPr>
            </w:pPr>
          </w:p>
        </w:tc>
        <w:tc>
          <w:tcPr>
            <w:tcW w:w="1103" w:type="dxa"/>
          </w:tcPr>
          <w:p w14:paraId="316B841B" w14:textId="77777777" w:rsidR="0061524D" w:rsidRPr="00283A38" w:rsidRDefault="0061524D" w:rsidP="0017445F">
            <w:pPr>
              <w:jc w:val="center"/>
              <w:rPr>
                <w:rFonts w:cstheme="minorHAnsi"/>
                <w:szCs w:val="20"/>
              </w:rPr>
            </w:pPr>
          </w:p>
        </w:tc>
      </w:tr>
      <w:tr w:rsidR="0061524D" w:rsidRPr="00487927" w14:paraId="012B5CA6" w14:textId="0A6964A5" w:rsidTr="0061524D">
        <w:tc>
          <w:tcPr>
            <w:tcW w:w="1255" w:type="dxa"/>
          </w:tcPr>
          <w:p w14:paraId="5882DE82" w14:textId="22EE8847" w:rsidR="0061524D" w:rsidRDefault="0061524D" w:rsidP="0017445F">
            <w:pPr>
              <w:jc w:val="center"/>
              <w:rPr>
                <w:szCs w:val="20"/>
              </w:rPr>
            </w:pPr>
            <w:r>
              <w:rPr>
                <w:szCs w:val="20"/>
              </w:rPr>
              <w:t>2021</w:t>
            </w:r>
            <w:r w:rsidRPr="00283A38">
              <w:rPr>
                <w:szCs w:val="20"/>
              </w:rPr>
              <w:t>_0</w:t>
            </w:r>
            <w:r>
              <w:rPr>
                <w:szCs w:val="20"/>
              </w:rPr>
              <w:t>3</w:t>
            </w:r>
          </w:p>
        </w:tc>
        <w:tc>
          <w:tcPr>
            <w:tcW w:w="990" w:type="dxa"/>
          </w:tcPr>
          <w:p w14:paraId="2F9F107F" w14:textId="77777777" w:rsidR="0061524D" w:rsidRPr="00283A38" w:rsidRDefault="0061524D" w:rsidP="0017445F">
            <w:pPr>
              <w:jc w:val="center"/>
              <w:rPr>
                <w:rFonts w:cstheme="minorHAnsi"/>
                <w:szCs w:val="20"/>
              </w:rPr>
            </w:pPr>
          </w:p>
        </w:tc>
        <w:tc>
          <w:tcPr>
            <w:tcW w:w="990" w:type="dxa"/>
          </w:tcPr>
          <w:p w14:paraId="0448B354" w14:textId="77777777" w:rsidR="0061524D" w:rsidRPr="00487927" w:rsidRDefault="0061524D" w:rsidP="0017445F">
            <w:pPr>
              <w:jc w:val="center"/>
              <w:rPr>
                <w:rFonts w:cstheme="minorHAnsi"/>
                <w:szCs w:val="20"/>
              </w:rPr>
            </w:pPr>
          </w:p>
        </w:tc>
        <w:tc>
          <w:tcPr>
            <w:tcW w:w="990" w:type="dxa"/>
          </w:tcPr>
          <w:p w14:paraId="74145329" w14:textId="77777777" w:rsidR="0061524D" w:rsidRPr="00487927" w:rsidRDefault="0061524D" w:rsidP="0017445F">
            <w:pPr>
              <w:jc w:val="center"/>
              <w:rPr>
                <w:rFonts w:cstheme="minorHAnsi"/>
                <w:szCs w:val="20"/>
              </w:rPr>
            </w:pPr>
          </w:p>
        </w:tc>
        <w:tc>
          <w:tcPr>
            <w:tcW w:w="990" w:type="dxa"/>
          </w:tcPr>
          <w:p w14:paraId="4AC74E32" w14:textId="77777777" w:rsidR="0061524D" w:rsidRPr="00487927" w:rsidRDefault="0061524D" w:rsidP="0017445F">
            <w:pPr>
              <w:jc w:val="center"/>
              <w:rPr>
                <w:rFonts w:cstheme="minorHAnsi"/>
                <w:szCs w:val="20"/>
              </w:rPr>
            </w:pPr>
          </w:p>
        </w:tc>
        <w:tc>
          <w:tcPr>
            <w:tcW w:w="990" w:type="dxa"/>
          </w:tcPr>
          <w:p w14:paraId="5B0FA935" w14:textId="77777777" w:rsidR="0061524D" w:rsidRPr="00487927" w:rsidRDefault="0061524D" w:rsidP="0017445F">
            <w:pPr>
              <w:jc w:val="center"/>
              <w:rPr>
                <w:rFonts w:cstheme="minorHAnsi"/>
                <w:szCs w:val="20"/>
              </w:rPr>
            </w:pPr>
          </w:p>
        </w:tc>
        <w:tc>
          <w:tcPr>
            <w:tcW w:w="990" w:type="dxa"/>
          </w:tcPr>
          <w:p w14:paraId="02DB3651" w14:textId="77777777" w:rsidR="0061524D" w:rsidRPr="00487927" w:rsidRDefault="0061524D" w:rsidP="0017445F">
            <w:pPr>
              <w:jc w:val="center"/>
              <w:rPr>
                <w:rFonts w:cstheme="minorHAnsi"/>
                <w:szCs w:val="20"/>
              </w:rPr>
            </w:pPr>
          </w:p>
        </w:tc>
        <w:tc>
          <w:tcPr>
            <w:tcW w:w="1080" w:type="dxa"/>
          </w:tcPr>
          <w:p w14:paraId="2EBF6FA8" w14:textId="4BF5ADAC" w:rsidR="0061524D" w:rsidRPr="00283A38" w:rsidRDefault="0061524D" w:rsidP="0017445F">
            <w:pPr>
              <w:jc w:val="center"/>
              <w:rPr>
                <w:rFonts w:cstheme="minorHAnsi"/>
                <w:szCs w:val="20"/>
              </w:rPr>
            </w:pPr>
            <w:r w:rsidRPr="00283A38">
              <w:rPr>
                <w:rFonts w:cstheme="minorHAnsi"/>
                <w:szCs w:val="20"/>
              </w:rPr>
              <w:t>•</w:t>
            </w:r>
          </w:p>
        </w:tc>
        <w:tc>
          <w:tcPr>
            <w:tcW w:w="990" w:type="dxa"/>
          </w:tcPr>
          <w:p w14:paraId="2D7E0C22" w14:textId="77777777" w:rsidR="0061524D" w:rsidRPr="00283A38" w:rsidRDefault="0061524D" w:rsidP="0017445F">
            <w:pPr>
              <w:jc w:val="center"/>
              <w:rPr>
                <w:rFonts w:cstheme="minorHAnsi"/>
                <w:szCs w:val="20"/>
              </w:rPr>
            </w:pPr>
          </w:p>
        </w:tc>
        <w:tc>
          <w:tcPr>
            <w:tcW w:w="990" w:type="dxa"/>
          </w:tcPr>
          <w:p w14:paraId="355C5B88" w14:textId="77777777" w:rsidR="0061524D" w:rsidRPr="00283A38" w:rsidRDefault="0061524D" w:rsidP="0017445F">
            <w:pPr>
              <w:jc w:val="center"/>
              <w:rPr>
                <w:rFonts w:cstheme="minorHAnsi"/>
                <w:szCs w:val="20"/>
              </w:rPr>
            </w:pPr>
          </w:p>
        </w:tc>
        <w:tc>
          <w:tcPr>
            <w:tcW w:w="1103" w:type="dxa"/>
          </w:tcPr>
          <w:p w14:paraId="7CFD6D1D" w14:textId="77777777" w:rsidR="0061524D" w:rsidRPr="00283A38" w:rsidRDefault="0061524D" w:rsidP="0017445F">
            <w:pPr>
              <w:jc w:val="center"/>
              <w:rPr>
                <w:rFonts w:cstheme="minorHAnsi"/>
                <w:szCs w:val="20"/>
              </w:rPr>
            </w:pPr>
          </w:p>
        </w:tc>
        <w:tc>
          <w:tcPr>
            <w:tcW w:w="1103" w:type="dxa"/>
          </w:tcPr>
          <w:p w14:paraId="0846D115" w14:textId="77777777" w:rsidR="0061524D" w:rsidRPr="00283A38" w:rsidRDefault="0061524D" w:rsidP="0017445F">
            <w:pPr>
              <w:jc w:val="center"/>
              <w:rPr>
                <w:rFonts w:cstheme="minorHAnsi"/>
                <w:szCs w:val="20"/>
              </w:rPr>
            </w:pPr>
          </w:p>
        </w:tc>
      </w:tr>
      <w:tr w:rsidR="0061524D" w:rsidRPr="00487927" w14:paraId="27192870" w14:textId="67291511" w:rsidTr="0061524D">
        <w:tc>
          <w:tcPr>
            <w:tcW w:w="1255" w:type="dxa"/>
          </w:tcPr>
          <w:p w14:paraId="74E098AB" w14:textId="6F5042C9" w:rsidR="0061524D" w:rsidRDefault="0061524D" w:rsidP="0017445F">
            <w:pPr>
              <w:jc w:val="center"/>
              <w:rPr>
                <w:szCs w:val="20"/>
              </w:rPr>
            </w:pPr>
            <w:r>
              <w:rPr>
                <w:szCs w:val="20"/>
              </w:rPr>
              <w:t>2021</w:t>
            </w:r>
            <w:r w:rsidRPr="00283A38">
              <w:rPr>
                <w:szCs w:val="20"/>
              </w:rPr>
              <w:t>_0</w:t>
            </w:r>
            <w:r>
              <w:rPr>
                <w:szCs w:val="20"/>
              </w:rPr>
              <w:t>4</w:t>
            </w:r>
          </w:p>
        </w:tc>
        <w:tc>
          <w:tcPr>
            <w:tcW w:w="990" w:type="dxa"/>
          </w:tcPr>
          <w:p w14:paraId="674DCA9C" w14:textId="77777777" w:rsidR="0061524D" w:rsidRPr="00283A38" w:rsidRDefault="0061524D" w:rsidP="0017445F">
            <w:pPr>
              <w:jc w:val="center"/>
              <w:rPr>
                <w:rFonts w:cstheme="minorHAnsi"/>
                <w:szCs w:val="20"/>
              </w:rPr>
            </w:pPr>
          </w:p>
        </w:tc>
        <w:tc>
          <w:tcPr>
            <w:tcW w:w="990" w:type="dxa"/>
          </w:tcPr>
          <w:p w14:paraId="2E62B17E" w14:textId="77777777" w:rsidR="0061524D" w:rsidRPr="00487927" w:rsidRDefault="0061524D" w:rsidP="0017445F">
            <w:pPr>
              <w:jc w:val="center"/>
              <w:rPr>
                <w:rFonts w:cstheme="minorHAnsi"/>
                <w:szCs w:val="20"/>
              </w:rPr>
            </w:pPr>
          </w:p>
        </w:tc>
        <w:tc>
          <w:tcPr>
            <w:tcW w:w="990" w:type="dxa"/>
          </w:tcPr>
          <w:p w14:paraId="1B3FFB0E" w14:textId="77777777" w:rsidR="0061524D" w:rsidRPr="00487927" w:rsidRDefault="0061524D" w:rsidP="0017445F">
            <w:pPr>
              <w:jc w:val="center"/>
              <w:rPr>
                <w:rFonts w:cstheme="minorHAnsi"/>
                <w:szCs w:val="20"/>
              </w:rPr>
            </w:pPr>
          </w:p>
        </w:tc>
        <w:tc>
          <w:tcPr>
            <w:tcW w:w="990" w:type="dxa"/>
          </w:tcPr>
          <w:p w14:paraId="008EF81F" w14:textId="77777777" w:rsidR="0061524D" w:rsidRPr="00487927" w:rsidRDefault="0061524D" w:rsidP="0017445F">
            <w:pPr>
              <w:jc w:val="center"/>
              <w:rPr>
                <w:rFonts w:cstheme="minorHAnsi"/>
                <w:szCs w:val="20"/>
              </w:rPr>
            </w:pPr>
          </w:p>
        </w:tc>
        <w:tc>
          <w:tcPr>
            <w:tcW w:w="990" w:type="dxa"/>
          </w:tcPr>
          <w:p w14:paraId="07D15AF0" w14:textId="77777777" w:rsidR="0061524D" w:rsidRPr="00487927" w:rsidRDefault="0061524D" w:rsidP="0017445F">
            <w:pPr>
              <w:jc w:val="center"/>
              <w:rPr>
                <w:rFonts w:cstheme="minorHAnsi"/>
                <w:szCs w:val="20"/>
              </w:rPr>
            </w:pPr>
          </w:p>
        </w:tc>
        <w:tc>
          <w:tcPr>
            <w:tcW w:w="990" w:type="dxa"/>
          </w:tcPr>
          <w:p w14:paraId="059A59F9" w14:textId="77777777" w:rsidR="0061524D" w:rsidRPr="00487927" w:rsidRDefault="0061524D" w:rsidP="0017445F">
            <w:pPr>
              <w:jc w:val="center"/>
              <w:rPr>
                <w:rFonts w:cstheme="minorHAnsi"/>
                <w:szCs w:val="20"/>
              </w:rPr>
            </w:pPr>
          </w:p>
        </w:tc>
        <w:tc>
          <w:tcPr>
            <w:tcW w:w="1080" w:type="dxa"/>
          </w:tcPr>
          <w:p w14:paraId="0D7A4797" w14:textId="2B149041" w:rsidR="0061524D" w:rsidRPr="00283A38" w:rsidRDefault="0061524D" w:rsidP="0017445F">
            <w:pPr>
              <w:jc w:val="center"/>
              <w:rPr>
                <w:rFonts w:cstheme="minorHAnsi"/>
                <w:szCs w:val="20"/>
              </w:rPr>
            </w:pPr>
            <w:r w:rsidRPr="00283A38">
              <w:rPr>
                <w:rFonts w:cstheme="minorHAnsi"/>
                <w:szCs w:val="20"/>
              </w:rPr>
              <w:t>•</w:t>
            </w:r>
          </w:p>
        </w:tc>
        <w:tc>
          <w:tcPr>
            <w:tcW w:w="990" w:type="dxa"/>
          </w:tcPr>
          <w:p w14:paraId="52590200" w14:textId="77777777" w:rsidR="0061524D" w:rsidRPr="00283A38" w:rsidRDefault="0061524D" w:rsidP="0017445F">
            <w:pPr>
              <w:jc w:val="center"/>
              <w:rPr>
                <w:rFonts w:cstheme="minorHAnsi"/>
                <w:szCs w:val="20"/>
              </w:rPr>
            </w:pPr>
          </w:p>
        </w:tc>
        <w:tc>
          <w:tcPr>
            <w:tcW w:w="990" w:type="dxa"/>
          </w:tcPr>
          <w:p w14:paraId="5C1381C9" w14:textId="77777777" w:rsidR="0061524D" w:rsidRPr="00283A38" w:rsidRDefault="0061524D" w:rsidP="0017445F">
            <w:pPr>
              <w:jc w:val="center"/>
              <w:rPr>
                <w:rFonts w:cstheme="minorHAnsi"/>
                <w:szCs w:val="20"/>
              </w:rPr>
            </w:pPr>
          </w:p>
        </w:tc>
        <w:tc>
          <w:tcPr>
            <w:tcW w:w="1103" w:type="dxa"/>
          </w:tcPr>
          <w:p w14:paraId="12307A76" w14:textId="77777777" w:rsidR="0061524D" w:rsidRPr="00283A38" w:rsidRDefault="0061524D" w:rsidP="0017445F">
            <w:pPr>
              <w:jc w:val="center"/>
              <w:rPr>
                <w:rFonts w:cstheme="minorHAnsi"/>
                <w:szCs w:val="20"/>
              </w:rPr>
            </w:pPr>
          </w:p>
        </w:tc>
        <w:tc>
          <w:tcPr>
            <w:tcW w:w="1103" w:type="dxa"/>
          </w:tcPr>
          <w:p w14:paraId="2E1A1840" w14:textId="77777777" w:rsidR="0061524D" w:rsidRPr="00283A38" w:rsidRDefault="0061524D" w:rsidP="0017445F">
            <w:pPr>
              <w:jc w:val="center"/>
              <w:rPr>
                <w:rFonts w:cstheme="minorHAnsi"/>
                <w:szCs w:val="20"/>
              </w:rPr>
            </w:pPr>
          </w:p>
        </w:tc>
      </w:tr>
      <w:tr w:rsidR="0061524D" w:rsidRPr="00487927" w14:paraId="262B480D" w14:textId="01068D52" w:rsidTr="0061524D">
        <w:tc>
          <w:tcPr>
            <w:tcW w:w="1255" w:type="dxa"/>
          </w:tcPr>
          <w:p w14:paraId="748FF205" w14:textId="08C98829" w:rsidR="0061524D" w:rsidRDefault="0061524D" w:rsidP="0017445F">
            <w:pPr>
              <w:jc w:val="center"/>
              <w:rPr>
                <w:szCs w:val="20"/>
              </w:rPr>
            </w:pPr>
            <w:r>
              <w:rPr>
                <w:szCs w:val="20"/>
              </w:rPr>
              <w:t>2021</w:t>
            </w:r>
            <w:r w:rsidRPr="00283A38">
              <w:rPr>
                <w:szCs w:val="20"/>
              </w:rPr>
              <w:t>_0</w:t>
            </w:r>
            <w:r>
              <w:rPr>
                <w:szCs w:val="20"/>
              </w:rPr>
              <w:t>5</w:t>
            </w:r>
          </w:p>
        </w:tc>
        <w:tc>
          <w:tcPr>
            <w:tcW w:w="990" w:type="dxa"/>
          </w:tcPr>
          <w:p w14:paraId="5144A825" w14:textId="77777777" w:rsidR="0061524D" w:rsidRPr="00283A38" w:rsidRDefault="0061524D" w:rsidP="0017445F">
            <w:pPr>
              <w:jc w:val="center"/>
              <w:rPr>
                <w:rFonts w:cstheme="minorHAnsi"/>
                <w:szCs w:val="20"/>
              </w:rPr>
            </w:pPr>
          </w:p>
        </w:tc>
        <w:tc>
          <w:tcPr>
            <w:tcW w:w="990" w:type="dxa"/>
          </w:tcPr>
          <w:p w14:paraId="51F376DF" w14:textId="77777777" w:rsidR="0061524D" w:rsidRPr="00487927" w:rsidRDefault="0061524D" w:rsidP="0017445F">
            <w:pPr>
              <w:jc w:val="center"/>
              <w:rPr>
                <w:rFonts w:cstheme="minorHAnsi"/>
                <w:szCs w:val="20"/>
              </w:rPr>
            </w:pPr>
          </w:p>
        </w:tc>
        <w:tc>
          <w:tcPr>
            <w:tcW w:w="990" w:type="dxa"/>
          </w:tcPr>
          <w:p w14:paraId="04242447" w14:textId="77777777" w:rsidR="0061524D" w:rsidRPr="00487927" w:rsidRDefault="0061524D" w:rsidP="0017445F">
            <w:pPr>
              <w:jc w:val="center"/>
              <w:rPr>
                <w:rFonts w:cstheme="minorHAnsi"/>
                <w:szCs w:val="20"/>
              </w:rPr>
            </w:pPr>
          </w:p>
        </w:tc>
        <w:tc>
          <w:tcPr>
            <w:tcW w:w="990" w:type="dxa"/>
          </w:tcPr>
          <w:p w14:paraId="79907468" w14:textId="77777777" w:rsidR="0061524D" w:rsidRPr="00487927" w:rsidRDefault="0061524D" w:rsidP="0017445F">
            <w:pPr>
              <w:jc w:val="center"/>
              <w:rPr>
                <w:rFonts w:cstheme="minorHAnsi"/>
                <w:szCs w:val="20"/>
              </w:rPr>
            </w:pPr>
          </w:p>
        </w:tc>
        <w:tc>
          <w:tcPr>
            <w:tcW w:w="990" w:type="dxa"/>
          </w:tcPr>
          <w:p w14:paraId="35CEB7F6" w14:textId="77777777" w:rsidR="0061524D" w:rsidRPr="00487927" w:rsidRDefault="0061524D" w:rsidP="0017445F">
            <w:pPr>
              <w:jc w:val="center"/>
              <w:rPr>
                <w:rFonts w:cstheme="minorHAnsi"/>
                <w:szCs w:val="20"/>
              </w:rPr>
            </w:pPr>
          </w:p>
        </w:tc>
        <w:tc>
          <w:tcPr>
            <w:tcW w:w="990" w:type="dxa"/>
          </w:tcPr>
          <w:p w14:paraId="56742DB6" w14:textId="77777777" w:rsidR="0061524D" w:rsidRPr="00487927" w:rsidRDefault="0061524D" w:rsidP="0017445F">
            <w:pPr>
              <w:jc w:val="center"/>
              <w:rPr>
                <w:rFonts w:cstheme="minorHAnsi"/>
                <w:szCs w:val="20"/>
              </w:rPr>
            </w:pPr>
          </w:p>
        </w:tc>
        <w:tc>
          <w:tcPr>
            <w:tcW w:w="1080" w:type="dxa"/>
          </w:tcPr>
          <w:p w14:paraId="420A74AF" w14:textId="4EEECF40"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44646B" w14:textId="77777777" w:rsidR="0061524D" w:rsidRPr="00283A38" w:rsidRDefault="0061524D" w:rsidP="0017445F">
            <w:pPr>
              <w:jc w:val="center"/>
              <w:rPr>
                <w:rFonts w:cstheme="minorHAnsi"/>
                <w:szCs w:val="20"/>
              </w:rPr>
            </w:pPr>
          </w:p>
        </w:tc>
        <w:tc>
          <w:tcPr>
            <w:tcW w:w="990" w:type="dxa"/>
          </w:tcPr>
          <w:p w14:paraId="4CAE1901" w14:textId="77777777" w:rsidR="0061524D" w:rsidRPr="00283A38" w:rsidRDefault="0061524D" w:rsidP="0017445F">
            <w:pPr>
              <w:jc w:val="center"/>
              <w:rPr>
                <w:rFonts w:cstheme="minorHAnsi"/>
                <w:szCs w:val="20"/>
              </w:rPr>
            </w:pPr>
          </w:p>
        </w:tc>
        <w:tc>
          <w:tcPr>
            <w:tcW w:w="1103" w:type="dxa"/>
          </w:tcPr>
          <w:p w14:paraId="13C817FE" w14:textId="77777777" w:rsidR="0061524D" w:rsidRPr="00283A38" w:rsidRDefault="0061524D" w:rsidP="0017445F">
            <w:pPr>
              <w:jc w:val="center"/>
              <w:rPr>
                <w:rFonts w:cstheme="minorHAnsi"/>
                <w:szCs w:val="20"/>
              </w:rPr>
            </w:pPr>
          </w:p>
        </w:tc>
        <w:tc>
          <w:tcPr>
            <w:tcW w:w="1103" w:type="dxa"/>
          </w:tcPr>
          <w:p w14:paraId="736823D4" w14:textId="77777777" w:rsidR="0061524D" w:rsidRPr="00283A38" w:rsidRDefault="0061524D" w:rsidP="0017445F">
            <w:pPr>
              <w:jc w:val="center"/>
              <w:rPr>
                <w:rFonts w:cstheme="minorHAnsi"/>
                <w:szCs w:val="20"/>
              </w:rPr>
            </w:pPr>
          </w:p>
        </w:tc>
      </w:tr>
      <w:tr w:rsidR="0061524D" w:rsidRPr="00487927" w14:paraId="01B8F45A" w14:textId="420D0535" w:rsidTr="0061524D">
        <w:tc>
          <w:tcPr>
            <w:tcW w:w="1255" w:type="dxa"/>
          </w:tcPr>
          <w:p w14:paraId="37270ED3" w14:textId="36EC96AC" w:rsidR="0061524D" w:rsidRDefault="0061524D" w:rsidP="0017445F">
            <w:pPr>
              <w:jc w:val="center"/>
              <w:rPr>
                <w:szCs w:val="20"/>
              </w:rPr>
            </w:pPr>
            <w:r>
              <w:rPr>
                <w:szCs w:val="20"/>
              </w:rPr>
              <w:t>2021</w:t>
            </w:r>
            <w:r w:rsidRPr="00283A38">
              <w:rPr>
                <w:szCs w:val="20"/>
              </w:rPr>
              <w:t>_0</w:t>
            </w:r>
            <w:r>
              <w:rPr>
                <w:szCs w:val="20"/>
              </w:rPr>
              <w:t>6</w:t>
            </w:r>
          </w:p>
        </w:tc>
        <w:tc>
          <w:tcPr>
            <w:tcW w:w="990" w:type="dxa"/>
          </w:tcPr>
          <w:p w14:paraId="70709652" w14:textId="77777777" w:rsidR="0061524D" w:rsidRPr="00283A38" w:rsidRDefault="0061524D" w:rsidP="0017445F">
            <w:pPr>
              <w:jc w:val="center"/>
              <w:rPr>
                <w:rFonts w:cstheme="minorHAnsi"/>
                <w:szCs w:val="20"/>
              </w:rPr>
            </w:pPr>
          </w:p>
        </w:tc>
        <w:tc>
          <w:tcPr>
            <w:tcW w:w="990" w:type="dxa"/>
          </w:tcPr>
          <w:p w14:paraId="2A43ABE5" w14:textId="77777777" w:rsidR="0061524D" w:rsidRPr="00487927" w:rsidRDefault="0061524D" w:rsidP="0017445F">
            <w:pPr>
              <w:jc w:val="center"/>
              <w:rPr>
                <w:rFonts w:cstheme="minorHAnsi"/>
                <w:szCs w:val="20"/>
              </w:rPr>
            </w:pPr>
          </w:p>
        </w:tc>
        <w:tc>
          <w:tcPr>
            <w:tcW w:w="990" w:type="dxa"/>
          </w:tcPr>
          <w:p w14:paraId="01263D72" w14:textId="77777777" w:rsidR="0061524D" w:rsidRPr="00487927" w:rsidRDefault="0061524D" w:rsidP="0017445F">
            <w:pPr>
              <w:jc w:val="center"/>
              <w:rPr>
                <w:rFonts w:cstheme="minorHAnsi"/>
                <w:szCs w:val="20"/>
              </w:rPr>
            </w:pPr>
          </w:p>
        </w:tc>
        <w:tc>
          <w:tcPr>
            <w:tcW w:w="990" w:type="dxa"/>
          </w:tcPr>
          <w:p w14:paraId="330FFC4E" w14:textId="77777777" w:rsidR="0061524D" w:rsidRPr="00487927" w:rsidRDefault="0061524D" w:rsidP="0017445F">
            <w:pPr>
              <w:jc w:val="center"/>
              <w:rPr>
                <w:rFonts w:cstheme="minorHAnsi"/>
                <w:szCs w:val="20"/>
              </w:rPr>
            </w:pPr>
          </w:p>
        </w:tc>
        <w:tc>
          <w:tcPr>
            <w:tcW w:w="990" w:type="dxa"/>
          </w:tcPr>
          <w:p w14:paraId="074F1787" w14:textId="77777777" w:rsidR="0061524D" w:rsidRPr="00487927" w:rsidRDefault="0061524D" w:rsidP="0017445F">
            <w:pPr>
              <w:jc w:val="center"/>
              <w:rPr>
                <w:rFonts w:cstheme="minorHAnsi"/>
                <w:szCs w:val="20"/>
              </w:rPr>
            </w:pPr>
          </w:p>
        </w:tc>
        <w:tc>
          <w:tcPr>
            <w:tcW w:w="990" w:type="dxa"/>
          </w:tcPr>
          <w:p w14:paraId="00465733" w14:textId="77777777" w:rsidR="0061524D" w:rsidRPr="00487927" w:rsidRDefault="0061524D" w:rsidP="0017445F">
            <w:pPr>
              <w:jc w:val="center"/>
              <w:rPr>
                <w:rFonts w:cstheme="minorHAnsi"/>
                <w:szCs w:val="20"/>
              </w:rPr>
            </w:pPr>
          </w:p>
        </w:tc>
        <w:tc>
          <w:tcPr>
            <w:tcW w:w="1080" w:type="dxa"/>
          </w:tcPr>
          <w:p w14:paraId="258BDD63" w14:textId="3A91A896" w:rsidR="0061524D" w:rsidRPr="00283A38" w:rsidRDefault="0061524D" w:rsidP="0017445F">
            <w:pPr>
              <w:jc w:val="center"/>
              <w:rPr>
                <w:rFonts w:cstheme="minorHAnsi"/>
                <w:szCs w:val="20"/>
              </w:rPr>
            </w:pPr>
            <w:r w:rsidRPr="00283A38">
              <w:rPr>
                <w:rFonts w:cstheme="minorHAnsi"/>
                <w:szCs w:val="20"/>
              </w:rPr>
              <w:t>•</w:t>
            </w:r>
          </w:p>
        </w:tc>
        <w:tc>
          <w:tcPr>
            <w:tcW w:w="990" w:type="dxa"/>
          </w:tcPr>
          <w:p w14:paraId="3D8A8C59" w14:textId="77777777" w:rsidR="0061524D" w:rsidRPr="00283A38" w:rsidRDefault="0061524D" w:rsidP="0017445F">
            <w:pPr>
              <w:jc w:val="center"/>
              <w:rPr>
                <w:rFonts w:cstheme="minorHAnsi"/>
                <w:szCs w:val="20"/>
              </w:rPr>
            </w:pPr>
          </w:p>
        </w:tc>
        <w:tc>
          <w:tcPr>
            <w:tcW w:w="990" w:type="dxa"/>
          </w:tcPr>
          <w:p w14:paraId="4327A437" w14:textId="77777777" w:rsidR="0061524D" w:rsidRPr="00283A38" w:rsidRDefault="0061524D" w:rsidP="0017445F">
            <w:pPr>
              <w:jc w:val="center"/>
              <w:rPr>
                <w:rFonts w:cstheme="minorHAnsi"/>
                <w:szCs w:val="20"/>
              </w:rPr>
            </w:pPr>
          </w:p>
        </w:tc>
        <w:tc>
          <w:tcPr>
            <w:tcW w:w="1103" w:type="dxa"/>
          </w:tcPr>
          <w:p w14:paraId="700618E5" w14:textId="77777777" w:rsidR="0061524D" w:rsidRPr="00283A38" w:rsidRDefault="0061524D" w:rsidP="0017445F">
            <w:pPr>
              <w:jc w:val="center"/>
              <w:rPr>
                <w:rFonts w:cstheme="minorHAnsi"/>
                <w:szCs w:val="20"/>
              </w:rPr>
            </w:pPr>
          </w:p>
        </w:tc>
        <w:tc>
          <w:tcPr>
            <w:tcW w:w="1103" w:type="dxa"/>
          </w:tcPr>
          <w:p w14:paraId="088D967A" w14:textId="77777777" w:rsidR="0061524D" w:rsidRPr="00283A38" w:rsidRDefault="0061524D" w:rsidP="0017445F">
            <w:pPr>
              <w:jc w:val="center"/>
              <w:rPr>
                <w:rFonts w:cstheme="minorHAnsi"/>
                <w:szCs w:val="20"/>
              </w:rPr>
            </w:pPr>
          </w:p>
        </w:tc>
      </w:tr>
      <w:tr w:rsidR="0061524D" w:rsidRPr="00487927" w14:paraId="2A79B290" w14:textId="735088DC" w:rsidTr="0061524D">
        <w:tc>
          <w:tcPr>
            <w:tcW w:w="1255" w:type="dxa"/>
          </w:tcPr>
          <w:p w14:paraId="201399C0" w14:textId="7BCC78CA" w:rsidR="0061524D" w:rsidRDefault="0061524D" w:rsidP="00391D5B">
            <w:pPr>
              <w:jc w:val="center"/>
              <w:rPr>
                <w:szCs w:val="20"/>
              </w:rPr>
            </w:pPr>
            <w:r>
              <w:rPr>
                <w:szCs w:val="20"/>
              </w:rPr>
              <w:t>2021</w:t>
            </w:r>
            <w:r w:rsidRPr="00283A38">
              <w:rPr>
                <w:szCs w:val="20"/>
              </w:rPr>
              <w:t>_0</w:t>
            </w:r>
            <w:r>
              <w:rPr>
                <w:szCs w:val="20"/>
              </w:rPr>
              <w:t>7</w:t>
            </w:r>
          </w:p>
        </w:tc>
        <w:tc>
          <w:tcPr>
            <w:tcW w:w="990" w:type="dxa"/>
          </w:tcPr>
          <w:p w14:paraId="2AFE1D23" w14:textId="77777777" w:rsidR="0061524D" w:rsidRPr="00283A38" w:rsidRDefault="0061524D" w:rsidP="00391D5B">
            <w:pPr>
              <w:jc w:val="center"/>
              <w:rPr>
                <w:rFonts w:cstheme="minorHAnsi"/>
                <w:szCs w:val="20"/>
              </w:rPr>
            </w:pPr>
          </w:p>
        </w:tc>
        <w:tc>
          <w:tcPr>
            <w:tcW w:w="990" w:type="dxa"/>
          </w:tcPr>
          <w:p w14:paraId="71B09F01" w14:textId="77777777" w:rsidR="0061524D" w:rsidRPr="00487927" w:rsidRDefault="0061524D" w:rsidP="00391D5B">
            <w:pPr>
              <w:jc w:val="center"/>
              <w:rPr>
                <w:rFonts w:cstheme="minorHAnsi"/>
                <w:szCs w:val="20"/>
              </w:rPr>
            </w:pPr>
          </w:p>
        </w:tc>
        <w:tc>
          <w:tcPr>
            <w:tcW w:w="990" w:type="dxa"/>
          </w:tcPr>
          <w:p w14:paraId="1FD0DAA8" w14:textId="77777777" w:rsidR="0061524D" w:rsidRPr="00487927" w:rsidRDefault="0061524D" w:rsidP="00391D5B">
            <w:pPr>
              <w:jc w:val="center"/>
              <w:rPr>
                <w:rFonts w:cstheme="minorHAnsi"/>
                <w:szCs w:val="20"/>
              </w:rPr>
            </w:pPr>
          </w:p>
        </w:tc>
        <w:tc>
          <w:tcPr>
            <w:tcW w:w="990" w:type="dxa"/>
          </w:tcPr>
          <w:p w14:paraId="2A612B16" w14:textId="77777777" w:rsidR="0061524D" w:rsidRPr="00487927" w:rsidRDefault="0061524D" w:rsidP="00391D5B">
            <w:pPr>
              <w:jc w:val="center"/>
              <w:rPr>
                <w:rFonts w:cstheme="minorHAnsi"/>
                <w:szCs w:val="20"/>
              </w:rPr>
            </w:pPr>
          </w:p>
        </w:tc>
        <w:tc>
          <w:tcPr>
            <w:tcW w:w="990" w:type="dxa"/>
          </w:tcPr>
          <w:p w14:paraId="6CBEAC7A" w14:textId="77777777" w:rsidR="0061524D" w:rsidRPr="00487927" w:rsidRDefault="0061524D" w:rsidP="00391D5B">
            <w:pPr>
              <w:jc w:val="center"/>
              <w:rPr>
                <w:rFonts w:cstheme="minorHAnsi"/>
                <w:szCs w:val="20"/>
              </w:rPr>
            </w:pPr>
          </w:p>
        </w:tc>
        <w:tc>
          <w:tcPr>
            <w:tcW w:w="990" w:type="dxa"/>
          </w:tcPr>
          <w:p w14:paraId="69EBBB14" w14:textId="77777777" w:rsidR="0061524D" w:rsidRPr="00487927" w:rsidRDefault="0061524D" w:rsidP="00391D5B">
            <w:pPr>
              <w:jc w:val="center"/>
              <w:rPr>
                <w:rFonts w:cstheme="minorHAnsi"/>
                <w:szCs w:val="20"/>
              </w:rPr>
            </w:pPr>
          </w:p>
        </w:tc>
        <w:tc>
          <w:tcPr>
            <w:tcW w:w="1080" w:type="dxa"/>
          </w:tcPr>
          <w:p w14:paraId="1374EAB9" w14:textId="6E42D02C" w:rsidR="0061524D" w:rsidRPr="00283A38" w:rsidRDefault="0061524D" w:rsidP="00391D5B">
            <w:pPr>
              <w:jc w:val="center"/>
              <w:rPr>
                <w:rFonts w:cstheme="minorHAnsi"/>
                <w:szCs w:val="20"/>
              </w:rPr>
            </w:pPr>
            <w:r w:rsidRPr="00283A38">
              <w:rPr>
                <w:rFonts w:cstheme="minorHAnsi"/>
                <w:szCs w:val="20"/>
              </w:rPr>
              <w:t>•</w:t>
            </w:r>
          </w:p>
        </w:tc>
        <w:tc>
          <w:tcPr>
            <w:tcW w:w="990" w:type="dxa"/>
          </w:tcPr>
          <w:p w14:paraId="075D89BC" w14:textId="77777777" w:rsidR="0061524D" w:rsidRPr="00283A38" w:rsidRDefault="0061524D" w:rsidP="00391D5B">
            <w:pPr>
              <w:jc w:val="center"/>
              <w:rPr>
                <w:rFonts w:cstheme="minorHAnsi"/>
                <w:szCs w:val="20"/>
              </w:rPr>
            </w:pPr>
          </w:p>
        </w:tc>
        <w:tc>
          <w:tcPr>
            <w:tcW w:w="990" w:type="dxa"/>
          </w:tcPr>
          <w:p w14:paraId="6D11AD5B" w14:textId="77777777" w:rsidR="0061524D" w:rsidRPr="00283A38" w:rsidRDefault="0061524D" w:rsidP="00391D5B">
            <w:pPr>
              <w:jc w:val="center"/>
              <w:rPr>
                <w:rFonts w:cstheme="minorHAnsi"/>
                <w:szCs w:val="20"/>
              </w:rPr>
            </w:pPr>
          </w:p>
        </w:tc>
        <w:tc>
          <w:tcPr>
            <w:tcW w:w="1103" w:type="dxa"/>
          </w:tcPr>
          <w:p w14:paraId="5966AC64" w14:textId="77777777" w:rsidR="0061524D" w:rsidRPr="00283A38" w:rsidRDefault="0061524D" w:rsidP="00391D5B">
            <w:pPr>
              <w:jc w:val="center"/>
              <w:rPr>
                <w:rFonts w:cstheme="minorHAnsi"/>
                <w:szCs w:val="20"/>
              </w:rPr>
            </w:pPr>
          </w:p>
        </w:tc>
        <w:tc>
          <w:tcPr>
            <w:tcW w:w="1103" w:type="dxa"/>
          </w:tcPr>
          <w:p w14:paraId="739F4D9D" w14:textId="77777777" w:rsidR="0061524D" w:rsidRPr="00283A38" w:rsidRDefault="0061524D" w:rsidP="00391D5B">
            <w:pPr>
              <w:jc w:val="center"/>
              <w:rPr>
                <w:rFonts w:cstheme="minorHAnsi"/>
                <w:szCs w:val="20"/>
              </w:rPr>
            </w:pPr>
          </w:p>
        </w:tc>
      </w:tr>
      <w:tr w:rsidR="0061524D" w:rsidRPr="00487927" w14:paraId="46439D3A" w14:textId="27249A04" w:rsidTr="0061524D">
        <w:tc>
          <w:tcPr>
            <w:tcW w:w="1255" w:type="dxa"/>
            <w:tcBorders>
              <w:bottom w:val="single" w:sz="4" w:space="0" w:color="auto"/>
            </w:tcBorders>
          </w:tcPr>
          <w:p w14:paraId="1EEF761A" w14:textId="6B9A3B4B" w:rsidR="0061524D" w:rsidRDefault="0061524D" w:rsidP="00391D5B">
            <w:pPr>
              <w:jc w:val="center"/>
              <w:rPr>
                <w:szCs w:val="20"/>
              </w:rPr>
            </w:pPr>
            <w:r>
              <w:rPr>
                <w:szCs w:val="20"/>
              </w:rPr>
              <w:t>2021</w:t>
            </w:r>
            <w:r w:rsidRPr="00283A38">
              <w:rPr>
                <w:szCs w:val="20"/>
              </w:rPr>
              <w:t>_0</w:t>
            </w:r>
            <w:r>
              <w:rPr>
                <w:szCs w:val="20"/>
              </w:rPr>
              <w:t>8</w:t>
            </w:r>
          </w:p>
        </w:tc>
        <w:tc>
          <w:tcPr>
            <w:tcW w:w="990" w:type="dxa"/>
            <w:tcBorders>
              <w:bottom w:val="single" w:sz="4" w:space="0" w:color="auto"/>
            </w:tcBorders>
          </w:tcPr>
          <w:p w14:paraId="63927B57" w14:textId="77777777" w:rsidR="0061524D" w:rsidRPr="00283A38" w:rsidRDefault="0061524D" w:rsidP="00391D5B">
            <w:pPr>
              <w:jc w:val="center"/>
              <w:rPr>
                <w:rFonts w:cstheme="minorHAnsi"/>
                <w:szCs w:val="20"/>
              </w:rPr>
            </w:pPr>
          </w:p>
        </w:tc>
        <w:tc>
          <w:tcPr>
            <w:tcW w:w="990" w:type="dxa"/>
            <w:tcBorders>
              <w:bottom w:val="single" w:sz="4" w:space="0" w:color="auto"/>
            </w:tcBorders>
          </w:tcPr>
          <w:p w14:paraId="0592A5C8"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65EE8FB8"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0C0C6A2D"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5351FC24"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0B42C8F9" w14:textId="77777777" w:rsidR="0061524D" w:rsidRPr="00487927" w:rsidRDefault="0061524D" w:rsidP="00391D5B">
            <w:pPr>
              <w:jc w:val="center"/>
              <w:rPr>
                <w:rFonts w:cstheme="minorHAnsi"/>
                <w:szCs w:val="20"/>
              </w:rPr>
            </w:pPr>
          </w:p>
        </w:tc>
        <w:tc>
          <w:tcPr>
            <w:tcW w:w="1080" w:type="dxa"/>
            <w:tcBorders>
              <w:bottom w:val="single" w:sz="4" w:space="0" w:color="auto"/>
            </w:tcBorders>
          </w:tcPr>
          <w:p w14:paraId="1C24AE68" w14:textId="00FD5046" w:rsidR="0061524D" w:rsidRPr="00283A38" w:rsidRDefault="0061524D" w:rsidP="00391D5B">
            <w:pPr>
              <w:jc w:val="center"/>
              <w:rPr>
                <w:rFonts w:cstheme="minorHAnsi"/>
                <w:szCs w:val="20"/>
              </w:rPr>
            </w:pPr>
            <w:r w:rsidRPr="00283A38">
              <w:rPr>
                <w:rFonts w:cstheme="minorHAnsi"/>
                <w:szCs w:val="20"/>
              </w:rPr>
              <w:t>•</w:t>
            </w:r>
          </w:p>
        </w:tc>
        <w:tc>
          <w:tcPr>
            <w:tcW w:w="990" w:type="dxa"/>
            <w:tcBorders>
              <w:bottom w:val="single" w:sz="4" w:space="0" w:color="auto"/>
            </w:tcBorders>
          </w:tcPr>
          <w:p w14:paraId="66B25BF4" w14:textId="77777777" w:rsidR="0061524D" w:rsidRPr="00283A38" w:rsidRDefault="0061524D" w:rsidP="00391D5B">
            <w:pPr>
              <w:jc w:val="center"/>
              <w:rPr>
                <w:rFonts w:cstheme="minorHAnsi"/>
                <w:szCs w:val="20"/>
              </w:rPr>
            </w:pPr>
          </w:p>
        </w:tc>
        <w:tc>
          <w:tcPr>
            <w:tcW w:w="990" w:type="dxa"/>
            <w:tcBorders>
              <w:bottom w:val="single" w:sz="4" w:space="0" w:color="auto"/>
            </w:tcBorders>
          </w:tcPr>
          <w:p w14:paraId="287EFFE2" w14:textId="77777777" w:rsidR="0061524D" w:rsidRPr="00283A38" w:rsidRDefault="0061524D" w:rsidP="00391D5B">
            <w:pPr>
              <w:jc w:val="center"/>
              <w:rPr>
                <w:rFonts w:cstheme="minorHAnsi"/>
                <w:szCs w:val="20"/>
              </w:rPr>
            </w:pPr>
          </w:p>
        </w:tc>
        <w:tc>
          <w:tcPr>
            <w:tcW w:w="1103" w:type="dxa"/>
            <w:tcBorders>
              <w:bottom w:val="single" w:sz="4" w:space="0" w:color="auto"/>
            </w:tcBorders>
          </w:tcPr>
          <w:p w14:paraId="6B644C92" w14:textId="77777777" w:rsidR="0061524D" w:rsidRPr="00283A38" w:rsidRDefault="0061524D" w:rsidP="00391D5B">
            <w:pPr>
              <w:jc w:val="center"/>
              <w:rPr>
                <w:rFonts w:cstheme="minorHAnsi"/>
                <w:szCs w:val="20"/>
              </w:rPr>
            </w:pPr>
          </w:p>
        </w:tc>
        <w:tc>
          <w:tcPr>
            <w:tcW w:w="1103" w:type="dxa"/>
            <w:tcBorders>
              <w:bottom w:val="single" w:sz="4" w:space="0" w:color="auto"/>
            </w:tcBorders>
          </w:tcPr>
          <w:p w14:paraId="42354692" w14:textId="77777777" w:rsidR="0061524D" w:rsidRPr="00283A38" w:rsidRDefault="0061524D" w:rsidP="00391D5B">
            <w:pPr>
              <w:jc w:val="center"/>
              <w:rPr>
                <w:rFonts w:cstheme="minorHAnsi"/>
                <w:szCs w:val="20"/>
              </w:rPr>
            </w:pPr>
          </w:p>
        </w:tc>
      </w:tr>
      <w:tr w:rsidR="0061524D" w:rsidRPr="00487927" w14:paraId="79226F31" w14:textId="10F35AEF" w:rsidTr="0061524D">
        <w:tc>
          <w:tcPr>
            <w:tcW w:w="1255" w:type="dxa"/>
            <w:shd w:val="clear" w:color="auto" w:fill="FFFFFF" w:themeFill="background1"/>
          </w:tcPr>
          <w:p w14:paraId="5C3C81B5" w14:textId="3AD3E3B5" w:rsidR="0061524D" w:rsidRPr="00CA3296" w:rsidRDefault="0061524D" w:rsidP="00D92B57">
            <w:pPr>
              <w:jc w:val="center"/>
              <w:rPr>
                <w:bCs/>
                <w:szCs w:val="20"/>
              </w:rPr>
            </w:pPr>
            <w:r w:rsidRPr="00CA3296">
              <w:rPr>
                <w:bCs/>
                <w:szCs w:val="20"/>
              </w:rPr>
              <w:t>2021-09</w:t>
            </w:r>
          </w:p>
        </w:tc>
        <w:tc>
          <w:tcPr>
            <w:tcW w:w="990" w:type="dxa"/>
            <w:shd w:val="clear" w:color="auto" w:fill="FFFFFF" w:themeFill="background1"/>
          </w:tcPr>
          <w:p w14:paraId="1848DE50"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E856992"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1F2FDCF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0A3C717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4BD94FCC"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6AD72B16" w14:textId="77777777" w:rsidR="0061524D" w:rsidRPr="001B2204" w:rsidRDefault="0061524D" w:rsidP="00D92B57">
            <w:pPr>
              <w:jc w:val="center"/>
              <w:rPr>
                <w:rFonts w:cstheme="minorHAnsi"/>
                <w:bCs/>
                <w:sz w:val="18"/>
                <w:szCs w:val="18"/>
              </w:rPr>
            </w:pPr>
          </w:p>
        </w:tc>
        <w:tc>
          <w:tcPr>
            <w:tcW w:w="1080" w:type="dxa"/>
            <w:shd w:val="clear" w:color="auto" w:fill="FFFFFF" w:themeFill="background1"/>
          </w:tcPr>
          <w:p w14:paraId="5B9CCCFF" w14:textId="62F3E6CD" w:rsidR="0061524D" w:rsidRPr="001B2204" w:rsidRDefault="0061524D"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297142F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8EDC57E"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34ECB1E4"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62F440A3" w14:textId="77777777" w:rsidR="0061524D" w:rsidRPr="001B2204" w:rsidRDefault="0061524D" w:rsidP="00D92B57">
            <w:pPr>
              <w:jc w:val="center"/>
              <w:rPr>
                <w:rFonts w:cstheme="minorHAnsi"/>
                <w:bCs/>
                <w:sz w:val="18"/>
                <w:szCs w:val="18"/>
              </w:rPr>
            </w:pPr>
          </w:p>
        </w:tc>
      </w:tr>
      <w:tr w:rsidR="0061524D" w:rsidRPr="00487927" w14:paraId="15A49777" w14:textId="33F8AF16" w:rsidTr="0061524D">
        <w:tc>
          <w:tcPr>
            <w:tcW w:w="1255" w:type="dxa"/>
            <w:shd w:val="clear" w:color="auto" w:fill="FFFFFF" w:themeFill="background1"/>
          </w:tcPr>
          <w:p w14:paraId="7BE26CA0" w14:textId="3B47E391" w:rsidR="0061524D" w:rsidRPr="00CA3296" w:rsidRDefault="0061524D" w:rsidP="00D92B57">
            <w:pPr>
              <w:jc w:val="center"/>
              <w:rPr>
                <w:bCs/>
                <w:szCs w:val="20"/>
              </w:rPr>
            </w:pPr>
            <w:r>
              <w:rPr>
                <w:bCs/>
                <w:szCs w:val="20"/>
              </w:rPr>
              <w:t>2021-10</w:t>
            </w:r>
          </w:p>
        </w:tc>
        <w:tc>
          <w:tcPr>
            <w:tcW w:w="990" w:type="dxa"/>
            <w:shd w:val="clear" w:color="auto" w:fill="FFFFFF" w:themeFill="background1"/>
          </w:tcPr>
          <w:p w14:paraId="386E3D39"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782F7A5C"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507626A3"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5FB527EF"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43C9EB2B"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44FA750" w14:textId="77777777" w:rsidR="0061524D" w:rsidRPr="001B2204" w:rsidRDefault="0061524D" w:rsidP="00D92B57">
            <w:pPr>
              <w:jc w:val="center"/>
              <w:rPr>
                <w:rFonts w:cstheme="minorHAnsi"/>
                <w:bCs/>
                <w:sz w:val="18"/>
                <w:szCs w:val="18"/>
              </w:rPr>
            </w:pPr>
          </w:p>
        </w:tc>
        <w:tc>
          <w:tcPr>
            <w:tcW w:w="1080" w:type="dxa"/>
            <w:shd w:val="clear" w:color="auto" w:fill="FFFFFF" w:themeFill="background1"/>
          </w:tcPr>
          <w:p w14:paraId="6ED287F8" w14:textId="41EA3870" w:rsidR="0061524D" w:rsidRPr="001B2204" w:rsidRDefault="0061524D"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1DB7221E"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60DEF39D"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5006A4ED"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6661B77B" w14:textId="77777777" w:rsidR="0061524D" w:rsidRPr="001B2204" w:rsidRDefault="0061524D" w:rsidP="00D92B57">
            <w:pPr>
              <w:jc w:val="center"/>
              <w:rPr>
                <w:rFonts w:cstheme="minorHAnsi"/>
                <w:bCs/>
                <w:sz w:val="18"/>
                <w:szCs w:val="18"/>
              </w:rPr>
            </w:pPr>
          </w:p>
        </w:tc>
      </w:tr>
      <w:tr w:rsidR="0061524D" w:rsidRPr="00487927" w14:paraId="17DF4FFE" w14:textId="46AD9C1C" w:rsidTr="0061524D">
        <w:tc>
          <w:tcPr>
            <w:tcW w:w="1255" w:type="dxa"/>
            <w:shd w:val="clear" w:color="auto" w:fill="D6E3BC" w:themeFill="accent3" w:themeFillTint="66"/>
          </w:tcPr>
          <w:p w14:paraId="0FEA0B93" w14:textId="6A3F091A" w:rsidR="0061524D" w:rsidRPr="007B756C" w:rsidRDefault="0061524D" w:rsidP="00D92B57">
            <w:pPr>
              <w:jc w:val="center"/>
              <w:rPr>
                <w:b/>
                <w:szCs w:val="20"/>
              </w:rPr>
            </w:pPr>
            <w:bookmarkStart w:id="108" w:name="_Hlk96932351"/>
            <w:r>
              <w:rPr>
                <w:b/>
                <w:szCs w:val="20"/>
              </w:rPr>
              <w:t>Secure</w:t>
            </w:r>
          </w:p>
        </w:tc>
        <w:tc>
          <w:tcPr>
            <w:tcW w:w="990" w:type="dxa"/>
            <w:shd w:val="clear" w:color="auto" w:fill="D6E3BC" w:themeFill="accent3" w:themeFillTint="66"/>
          </w:tcPr>
          <w:p w14:paraId="20CAB65C" w14:textId="17C88D11" w:rsidR="0061524D" w:rsidRPr="001B2204" w:rsidRDefault="0061524D" w:rsidP="00D92B57">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BC2A47E" w14:textId="03D8847F" w:rsidR="0061524D" w:rsidRPr="001B2204" w:rsidRDefault="0061524D" w:rsidP="00D92B57">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52D2AAD" w14:textId="245F9BE9" w:rsidR="0061524D" w:rsidRPr="001B2204" w:rsidRDefault="0061524D" w:rsidP="00D92B57">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00CAEB78" w14:textId="02ECEDB9" w:rsidR="0061524D" w:rsidRPr="001B2204" w:rsidRDefault="0061524D" w:rsidP="00D92B57">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3B80C0D" w14:textId="56688EE6" w:rsidR="0061524D" w:rsidRPr="001B2204" w:rsidRDefault="0061524D" w:rsidP="00D92B57">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6B2FDB4" w14:textId="043EEC58" w:rsidR="0061524D" w:rsidRPr="001B2204" w:rsidRDefault="0061524D" w:rsidP="00D92B57">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5BBBC374" w14:textId="7CFDADD4" w:rsidR="0061524D" w:rsidRPr="001B2204" w:rsidRDefault="0061524D" w:rsidP="00D92B57">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D462AA8" w14:textId="2B029142" w:rsidR="0061524D" w:rsidRPr="001B2204" w:rsidRDefault="0061524D" w:rsidP="00D92B57">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78234" w14:textId="157FC184" w:rsidR="0061524D" w:rsidRPr="001B2204" w:rsidRDefault="0061524D" w:rsidP="00D92B57">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43B2C0A6" w14:textId="655E0E3E" w:rsidR="0061524D" w:rsidRDefault="0061524D" w:rsidP="00D92B57">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D4AC2F4" w14:textId="3ABF5146" w:rsidR="0061524D" w:rsidRDefault="0061524D" w:rsidP="00D92B57">
            <w:pPr>
              <w:jc w:val="center"/>
              <w:rPr>
                <w:rFonts w:cstheme="minorHAnsi"/>
                <w:bCs/>
                <w:sz w:val="18"/>
                <w:szCs w:val="18"/>
              </w:rPr>
            </w:pPr>
            <w:r>
              <w:rPr>
                <w:rFonts w:cstheme="minorHAnsi"/>
                <w:bCs/>
                <w:sz w:val="18"/>
                <w:szCs w:val="18"/>
              </w:rPr>
              <w:t>Suite 11</w:t>
            </w:r>
          </w:p>
        </w:tc>
      </w:tr>
      <w:bookmarkEnd w:id="108"/>
      <w:tr w:rsidR="0061524D" w:rsidRPr="00487927" w14:paraId="59427289" w14:textId="2863E944" w:rsidTr="0061524D">
        <w:tc>
          <w:tcPr>
            <w:tcW w:w="1255" w:type="dxa"/>
          </w:tcPr>
          <w:p w14:paraId="20F6A2F4" w14:textId="0B369579" w:rsidR="0061524D" w:rsidRDefault="0061524D" w:rsidP="00D92B57">
            <w:pPr>
              <w:jc w:val="center"/>
              <w:rPr>
                <w:szCs w:val="20"/>
              </w:rPr>
            </w:pPr>
            <w:r>
              <w:rPr>
                <w:szCs w:val="20"/>
              </w:rPr>
              <w:t>2101_01</w:t>
            </w:r>
          </w:p>
        </w:tc>
        <w:tc>
          <w:tcPr>
            <w:tcW w:w="990" w:type="dxa"/>
          </w:tcPr>
          <w:p w14:paraId="30D62E3A" w14:textId="77777777" w:rsidR="0061524D" w:rsidRPr="00283A38" w:rsidRDefault="0061524D" w:rsidP="00D92B57">
            <w:pPr>
              <w:jc w:val="center"/>
              <w:rPr>
                <w:rFonts w:cstheme="minorHAnsi"/>
                <w:szCs w:val="20"/>
              </w:rPr>
            </w:pPr>
          </w:p>
        </w:tc>
        <w:tc>
          <w:tcPr>
            <w:tcW w:w="990" w:type="dxa"/>
          </w:tcPr>
          <w:p w14:paraId="23B83AC4" w14:textId="77777777" w:rsidR="0061524D" w:rsidRPr="00487927" w:rsidRDefault="0061524D" w:rsidP="00D92B57">
            <w:pPr>
              <w:jc w:val="center"/>
              <w:rPr>
                <w:rFonts w:cstheme="minorHAnsi"/>
                <w:szCs w:val="20"/>
              </w:rPr>
            </w:pPr>
          </w:p>
        </w:tc>
        <w:tc>
          <w:tcPr>
            <w:tcW w:w="990" w:type="dxa"/>
          </w:tcPr>
          <w:p w14:paraId="6DB346EB" w14:textId="77777777" w:rsidR="0061524D" w:rsidRPr="00487927" w:rsidRDefault="0061524D" w:rsidP="00D92B57">
            <w:pPr>
              <w:jc w:val="center"/>
              <w:rPr>
                <w:rFonts w:cstheme="minorHAnsi"/>
                <w:szCs w:val="20"/>
              </w:rPr>
            </w:pPr>
          </w:p>
        </w:tc>
        <w:tc>
          <w:tcPr>
            <w:tcW w:w="990" w:type="dxa"/>
          </w:tcPr>
          <w:p w14:paraId="11B49DC9" w14:textId="77777777" w:rsidR="0061524D" w:rsidRPr="00487927" w:rsidRDefault="0061524D" w:rsidP="00D92B57">
            <w:pPr>
              <w:jc w:val="center"/>
              <w:rPr>
                <w:rFonts w:cstheme="minorHAnsi"/>
                <w:szCs w:val="20"/>
              </w:rPr>
            </w:pPr>
          </w:p>
        </w:tc>
        <w:tc>
          <w:tcPr>
            <w:tcW w:w="990" w:type="dxa"/>
          </w:tcPr>
          <w:p w14:paraId="5915D799" w14:textId="77777777" w:rsidR="0061524D" w:rsidRPr="00487927" w:rsidRDefault="0061524D" w:rsidP="00D92B57">
            <w:pPr>
              <w:jc w:val="center"/>
              <w:rPr>
                <w:rFonts w:cstheme="minorHAnsi"/>
                <w:szCs w:val="20"/>
              </w:rPr>
            </w:pPr>
          </w:p>
        </w:tc>
        <w:tc>
          <w:tcPr>
            <w:tcW w:w="990" w:type="dxa"/>
          </w:tcPr>
          <w:p w14:paraId="35FCEF89" w14:textId="77777777" w:rsidR="0061524D" w:rsidRPr="00487927" w:rsidRDefault="0061524D" w:rsidP="00D92B57">
            <w:pPr>
              <w:jc w:val="center"/>
              <w:rPr>
                <w:rFonts w:cstheme="minorHAnsi"/>
                <w:szCs w:val="20"/>
              </w:rPr>
            </w:pPr>
          </w:p>
        </w:tc>
        <w:tc>
          <w:tcPr>
            <w:tcW w:w="1080" w:type="dxa"/>
          </w:tcPr>
          <w:p w14:paraId="437E2446" w14:textId="700E22F7" w:rsidR="0061524D" w:rsidRPr="00283A38" w:rsidRDefault="0061524D" w:rsidP="00D92B57">
            <w:pPr>
              <w:jc w:val="center"/>
              <w:rPr>
                <w:rFonts w:cstheme="minorHAnsi"/>
                <w:szCs w:val="20"/>
              </w:rPr>
            </w:pPr>
          </w:p>
        </w:tc>
        <w:tc>
          <w:tcPr>
            <w:tcW w:w="990" w:type="dxa"/>
          </w:tcPr>
          <w:p w14:paraId="0B6257AC" w14:textId="35D9D748" w:rsidR="0061524D" w:rsidRPr="00283A38" w:rsidRDefault="0061524D" w:rsidP="00D92B57">
            <w:pPr>
              <w:jc w:val="center"/>
              <w:rPr>
                <w:rFonts w:cstheme="minorHAnsi"/>
                <w:szCs w:val="20"/>
              </w:rPr>
            </w:pPr>
            <w:r w:rsidRPr="00283A38">
              <w:rPr>
                <w:rFonts w:cstheme="minorHAnsi"/>
                <w:szCs w:val="20"/>
              </w:rPr>
              <w:t>•</w:t>
            </w:r>
          </w:p>
        </w:tc>
        <w:tc>
          <w:tcPr>
            <w:tcW w:w="990" w:type="dxa"/>
          </w:tcPr>
          <w:p w14:paraId="2A09B7B7" w14:textId="77777777" w:rsidR="0061524D" w:rsidRPr="00283A38" w:rsidRDefault="0061524D" w:rsidP="00D92B57">
            <w:pPr>
              <w:jc w:val="center"/>
              <w:rPr>
                <w:rFonts w:cstheme="minorHAnsi"/>
                <w:szCs w:val="20"/>
              </w:rPr>
            </w:pPr>
          </w:p>
        </w:tc>
        <w:tc>
          <w:tcPr>
            <w:tcW w:w="1103" w:type="dxa"/>
          </w:tcPr>
          <w:p w14:paraId="729DD68A" w14:textId="77777777" w:rsidR="0061524D" w:rsidRPr="00283A38" w:rsidRDefault="0061524D" w:rsidP="00D92B57">
            <w:pPr>
              <w:jc w:val="center"/>
              <w:rPr>
                <w:rFonts w:cstheme="minorHAnsi"/>
                <w:szCs w:val="20"/>
              </w:rPr>
            </w:pPr>
          </w:p>
        </w:tc>
        <w:tc>
          <w:tcPr>
            <w:tcW w:w="1103" w:type="dxa"/>
          </w:tcPr>
          <w:p w14:paraId="1BF89206" w14:textId="77777777" w:rsidR="0061524D" w:rsidRPr="00283A38" w:rsidRDefault="0061524D" w:rsidP="00D92B57">
            <w:pPr>
              <w:jc w:val="center"/>
              <w:rPr>
                <w:rFonts w:cstheme="minorHAnsi"/>
                <w:szCs w:val="20"/>
              </w:rPr>
            </w:pPr>
          </w:p>
        </w:tc>
      </w:tr>
      <w:tr w:rsidR="0061524D" w:rsidRPr="00487927" w14:paraId="116665A9" w14:textId="4B4AD16D" w:rsidTr="0061524D">
        <w:tc>
          <w:tcPr>
            <w:tcW w:w="1255" w:type="dxa"/>
          </w:tcPr>
          <w:p w14:paraId="63DC7BE7" w14:textId="6E6FFE04" w:rsidR="0061524D" w:rsidRDefault="0061524D" w:rsidP="00D92B57">
            <w:pPr>
              <w:jc w:val="center"/>
              <w:rPr>
                <w:szCs w:val="20"/>
              </w:rPr>
            </w:pPr>
            <w:r>
              <w:rPr>
                <w:szCs w:val="20"/>
              </w:rPr>
              <w:t>2101_02</w:t>
            </w:r>
          </w:p>
        </w:tc>
        <w:tc>
          <w:tcPr>
            <w:tcW w:w="990" w:type="dxa"/>
          </w:tcPr>
          <w:p w14:paraId="1C8A32AC" w14:textId="77777777" w:rsidR="0061524D" w:rsidRPr="00283A38" w:rsidRDefault="0061524D" w:rsidP="00D92B57">
            <w:pPr>
              <w:jc w:val="center"/>
              <w:rPr>
                <w:rFonts w:cstheme="minorHAnsi"/>
                <w:szCs w:val="20"/>
              </w:rPr>
            </w:pPr>
          </w:p>
        </w:tc>
        <w:tc>
          <w:tcPr>
            <w:tcW w:w="990" w:type="dxa"/>
          </w:tcPr>
          <w:p w14:paraId="7CC6BD95" w14:textId="77777777" w:rsidR="0061524D" w:rsidRPr="00487927" w:rsidRDefault="0061524D" w:rsidP="00D92B57">
            <w:pPr>
              <w:jc w:val="center"/>
              <w:rPr>
                <w:rFonts w:cstheme="minorHAnsi"/>
                <w:szCs w:val="20"/>
              </w:rPr>
            </w:pPr>
          </w:p>
        </w:tc>
        <w:tc>
          <w:tcPr>
            <w:tcW w:w="990" w:type="dxa"/>
          </w:tcPr>
          <w:p w14:paraId="6F63F9CF" w14:textId="77777777" w:rsidR="0061524D" w:rsidRPr="00487927" w:rsidRDefault="0061524D" w:rsidP="00D92B57">
            <w:pPr>
              <w:jc w:val="center"/>
              <w:rPr>
                <w:rFonts w:cstheme="minorHAnsi"/>
                <w:szCs w:val="20"/>
              </w:rPr>
            </w:pPr>
          </w:p>
        </w:tc>
        <w:tc>
          <w:tcPr>
            <w:tcW w:w="990" w:type="dxa"/>
          </w:tcPr>
          <w:p w14:paraId="69735DA0" w14:textId="77777777" w:rsidR="0061524D" w:rsidRPr="00487927" w:rsidRDefault="0061524D" w:rsidP="00D92B57">
            <w:pPr>
              <w:jc w:val="center"/>
              <w:rPr>
                <w:rFonts w:cstheme="minorHAnsi"/>
                <w:szCs w:val="20"/>
              </w:rPr>
            </w:pPr>
          </w:p>
        </w:tc>
        <w:tc>
          <w:tcPr>
            <w:tcW w:w="990" w:type="dxa"/>
          </w:tcPr>
          <w:p w14:paraId="09DBC4D4" w14:textId="77777777" w:rsidR="0061524D" w:rsidRPr="00487927" w:rsidRDefault="0061524D" w:rsidP="00D92B57">
            <w:pPr>
              <w:jc w:val="center"/>
              <w:rPr>
                <w:rFonts w:cstheme="minorHAnsi"/>
                <w:szCs w:val="20"/>
              </w:rPr>
            </w:pPr>
          </w:p>
        </w:tc>
        <w:tc>
          <w:tcPr>
            <w:tcW w:w="990" w:type="dxa"/>
          </w:tcPr>
          <w:p w14:paraId="4F1ABC9A" w14:textId="77777777" w:rsidR="0061524D" w:rsidRPr="00487927" w:rsidRDefault="0061524D" w:rsidP="00D92B57">
            <w:pPr>
              <w:jc w:val="center"/>
              <w:rPr>
                <w:rFonts w:cstheme="minorHAnsi"/>
                <w:szCs w:val="20"/>
              </w:rPr>
            </w:pPr>
          </w:p>
        </w:tc>
        <w:tc>
          <w:tcPr>
            <w:tcW w:w="1080" w:type="dxa"/>
          </w:tcPr>
          <w:p w14:paraId="4FC233A4" w14:textId="77777777" w:rsidR="0061524D" w:rsidRPr="00283A38" w:rsidDel="00B92203" w:rsidRDefault="0061524D" w:rsidP="00D92B57">
            <w:pPr>
              <w:jc w:val="center"/>
              <w:rPr>
                <w:rFonts w:cstheme="minorHAnsi"/>
                <w:szCs w:val="20"/>
              </w:rPr>
            </w:pPr>
          </w:p>
        </w:tc>
        <w:tc>
          <w:tcPr>
            <w:tcW w:w="990" w:type="dxa"/>
          </w:tcPr>
          <w:p w14:paraId="6843F04B" w14:textId="315372EE" w:rsidR="0061524D" w:rsidRPr="00283A38" w:rsidRDefault="0061524D" w:rsidP="00D92B57">
            <w:pPr>
              <w:jc w:val="center"/>
              <w:rPr>
                <w:rFonts w:cstheme="minorHAnsi"/>
                <w:szCs w:val="20"/>
              </w:rPr>
            </w:pPr>
            <w:r w:rsidRPr="00283A38">
              <w:rPr>
                <w:rFonts w:cstheme="minorHAnsi"/>
                <w:szCs w:val="20"/>
              </w:rPr>
              <w:t>•</w:t>
            </w:r>
          </w:p>
        </w:tc>
        <w:tc>
          <w:tcPr>
            <w:tcW w:w="990" w:type="dxa"/>
          </w:tcPr>
          <w:p w14:paraId="270E78AA" w14:textId="77777777" w:rsidR="0061524D" w:rsidRPr="00283A38" w:rsidRDefault="0061524D" w:rsidP="00D92B57">
            <w:pPr>
              <w:jc w:val="center"/>
              <w:rPr>
                <w:rFonts w:cstheme="minorHAnsi"/>
                <w:szCs w:val="20"/>
              </w:rPr>
            </w:pPr>
          </w:p>
        </w:tc>
        <w:tc>
          <w:tcPr>
            <w:tcW w:w="1103" w:type="dxa"/>
          </w:tcPr>
          <w:p w14:paraId="22A80CED" w14:textId="77777777" w:rsidR="0061524D" w:rsidRPr="00283A38" w:rsidRDefault="0061524D" w:rsidP="00D92B57">
            <w:pPr>
              <w:jc w:val="center"/>
              <w:rPr>
                <w:rFonts w:cstheme="minorHAnsi"/>
                <w:szCs w:val="20"/>
              </w:rPr>
            </w:pPr>
          </w:p>
        </w:tc>
        <w:tc>
          <w:tcPr>
            <w:tcW w:w="1103" w:type="dxa"/>
          </w:tcPr>
          <w:p w14:paraId="105114CC" w14:textId="77777777" w:rsidR="0061524D" w:rsidRPr="00283A38" w:rsidRDefault="0061524D" w:rsidP="00D92B57">
            <w:pPr>
              <w:jc w:val="center"/>
              <w:rPr>
                <w:rFonts w:cstheme="minorHAnsi"/>
                <w:szCs w:val="20"/>
              </w:rPr>
            </w:pPr>
          </w:p>
        </w:tc>
      </w:tr>
      <w:tr w:rsidR="0061524D" w:rsidRPr="00487927" w14:paraId="154F9958" w14:textId="65E2551A" w:rsidTr="0061524D">
        <w:tc>
          <w:tcPr>
            <w:tcW w:w="1255" w:type="dxa"/>
          </w:tcPr>
          <w:p w14:paraId="16DC8907" w14:textId="5598175F" w:rsidR="0061524D" w:rsidRDefault="0061524D" w:rsidP="00D92B57">
            <w:pPr>
              <w:jc w:val="center"/>
              <w:rPr>
                <w:szCs w:val="20"/>
              </w:rPr>
            </w:pPr>
            <w:r>
              <w:rPr>
                <w:szCs w:val="20"/>
              </w:rPr>
              <w:t>2101_03</w:t>
            </w:r>
          </w:p>
        </w:tc>
        <w:tc>
          <w:tcPr>
            <w:tcW w:w="990" w:type="dxa"/>
          </w:tcPr>
          <w:p w14:paraId="258198CD" w14:textId="77777777" w:rsidR="0061524D" w:rsidRPr="00283A38" w:rsidRDefault="0061524D" w:rsidP="00D92B57">
            <w:pPr>
              <w:jc w:val="center"/>
              <w:rPr>
                <w:rFonts w:cstheme="minorHAnsi"/>
                <w:szCs w:val="20"/>
              </w:rPr>
            </w:pPr>
          </w:p>
        </w:tc>
        <w:tc>
          <w:tcPr>
            <w:tcW w:w="990" w:type="dxa"/>
          </w:tcPr>
          <w:p w14:paraId="77CFC058" w14:textId="77777777" w:rsidR="0061524D" w:rsidRPr="00487927" w:rsidRDefault="0061524D" w:rsidP="00D92B57">
            <w:pPr>
              <w:jc w:val="center"/>
              <w:rPr>
                <w:rFonts w:cstheme="minorHAnsi"/>
                <w:szCs w:val="20"/>
              </w:rPr>
            </w:pPr>
          </w:p>
        </w:tc>
        <w:tc>
          <w:tcPr>
            <w:tcW w:w="990" w:type="dxa"/>
          </w:tcPr>
          <w:p w14:paraId="7812E1EE" w14:textId="77777777" w:rsidR="0061524D" w:rsidRPr="00487927" w:rsidRDefault="0061524D" w:rsidP="00D92B57">
            <w:pPr>
              <w:jc w:val="center"/>
              <w:rPr>
                <w:rFonts w:cstheme="minorHAnsi"/>
                <w:szCs w:val="20"/>
              </w:rPr>
            </w:pPr>
          </w:p>
        </w:tc>
        <w:tc>
          <w:tcPr>
            <w:tcW w:w="990" w:type="dxa"/>
          </w:tcPr>
          <w:p w14:paraId="0772724F" w14:textId="77777777" w:rsidR="0061524D" w:rsidRPr="00487927" w:rsidRDefault="0061524D" w:rsidP="00D92B57">
            <w:pPr>
              <w:jc w:val="center"/>
              <w:rPr>
                <w:rFonts w:cstheme="minorHAnsi"/>
                <w:szCs w:val="20"/>
              </w:rPr>
            </w:pPr>
          </w:p>
        </w:tc>
        <w:tc>
          <w:tcPr>
            <w:tcW w:w="990" w:type="dxa"/>
          </w:tcPr>
          <w:p w14:paraId="4C97E424" w14:textId="77777777" w:rsidR="0061524D" w:rsidRPr="00487927" w:rsidRDefault="0061524D" w:rsidP="00D92B57">
            <w:pPr>
              <w:jc w:val="center"/>
              <w:rPr>
                <w:rFonts w:cstheme="minorHAnsi"/>
                <w:szCs w:val="20"/>
              </w:rPr>
            </w:pPr>
          </w:p>
        </w:tc>
        <w:tc>
          <w:tcPr>
            <w:tcW w:w="990" w:type="dxa"/>
          </w:tcPr>
          <w:p w14:paraId="7A180FB1" w14:textId="77777777" w:rsidR="0061524D" w:rsidRPr="00487927" w:rsidRDefault="0061524D" w:rsidP="00D92B57">
            <w:pPr>
              <w:jc w:val="center"/>
              <w:rPr>
                <w:rFonts w:cstheme="minorHAnsi"/>
                <w:szCs w:val="20"/>
              </w:rPr>
            </w:pPr>
          </w:p>
        </w:tc>
        <w:tc>
          <w:tcPr>
            <w:tcW w:w="1080" w:type="dxa"/>
          </w:tcPr>
          <w:p w14:paraId="081EF89C" w14:textId="77777777" w:rsidR="0061524D" w:rsidRPr="00283A38" w:rsidDel="00B92203" w:rsidRDefault="0061524D" w:rsidP="00D92B57">
            <w:pPr>
              <w:jc w:val="center"/>
              <w:rPr>
                <w:rFonts w:cstheme="minorHAnsi"/>
                <w:szCs w:val="20"/>
              </w:rPr>
            </w:pPr>
          </w:p>
        </w:tc>
        <w:tc>
          <w:tcPr>
            <w:tcW w:w="990" w:type="dxa"/>
          </w:tcPr>
          <w:p w14:paraId="27341D2A" w14:textId="696CEA67" w:rsidR="0061524D" w:rsidRPr="00283A38" w:rsidRDefault="0061524D" w:rsidP="00D92B57">
            <w:pPr>
              <w:jc w:val="center"/>
              <w:rPr>
                <w:rFonts w:cstheme="minorHAnsi"/>
                <w:szCs w:val="20"/>
              </w:rPr>
            </w:pPr>
            <w:r w:rsidRPr="00283A38">
              <w:rPr>
                <w:rFonts w:cstheme="minorHAnsi"/>
                <w:szCs w:val="20"/>
              </w:rPr>
              <w:t>•</w:t>
            </w:r>
          </w:p>
        </w:tc>
        <w:tc>
          <w:tcPr>
            <w:tcW w:w="990" w:type="dxa"/>
          </w:tcPr>
          <w:p w14:paraId="07D20FB7" w14:textId="77777777" w:rsidR="0061524D" w:rsidRPr="00283A38" w:rsidRDefault="0061524D" w:rsidP="00D92B57">
            <w:pPr>
              <w:jc w:val="center"/>
              <w:rPr>
                <w:rFonts w:cstheme="minorHAnsi"/>
                <w:szCs w:val="20"/>
              </w:rPr>
            </w:pPr>
          </w:p>
        </w:tc>
        <w:tc>
          <w:tcPr>
            <w:tcW w:w="1103" w:type="dxa"/>
          </w:tcPr>
          <w:p w14:paraId="60C3475F" w14:textId="77777777" w:rsidR="0061524D" w:rsidRPr="00283A38" w:rsidRDefault="0061524D" w:rsidP="00D92B57">
            <w:pPr>
              <w:jc w:val="center"/>
              <w:rPr>
                <w:rFonts w:cstheme="minorHAnsi"/>
                <w:szCs w:val="20"/>
              </w:rPr>
            </w:pPr>
          </w:p>
        </w:tc>
        <w:tc>
          <w:tcPr>
            <w:tcW w:w="1103" w:type="dxa"/>
          </w:tcPr>
          <w:p w14:paraId="36E7C6A6" w14:textId="77777777" w:rsidR="0061524D" w:rsidRPr="00283A38" w:rsidRDefault="0061524D" w:rsidP="00D92B57">
            <w:pPr>
              <w:jc w:val="center"/>
              <w:rPr>
                <w:rFonts w:cstheme="minorHAnsi"/>
                <w:szCs w:val="20"/>
              </w:rPr>
            </w:pPr>
          </w:p>
        </w:tc>
      </w:tr>
      <w:tr w:rsidR="0061524D" w:rsidRPr="00487927" w14:paraId="69526401" w14:textId="7EB7CCEA" w:rsidTr="0061524D">
        <w:tc>
          <w:tcPr>
            <w:tcW w:w="1255" w:type="dxa"/>
          </w:tcPr>
          <w:p w14:paraId="0E3D2FC0" w14:textId="201626DD" w:rsidR="0061524D" w:rsidRDefault="0061524D" w:rsidP="00D92B57">
            <w:pPr>
              <w:jc w:val="center"/>
              <w:rPr>
                <w:szCs w:val="20"/>
              </w:rPr>
            </w:pPr>
            <w:r>
              <w:rPr>
                <w:szCs w:val="20"/>
              </w:rPr>
              <w:t>2102_01</w:t>
            </w:r>
          </w:p>
        </w:tc>
        <w:tc>
          <w:tcPr>
            <w:tcW w:w="990" w:type="dxa"/>
          </w:tcPr>
          <w:p w14:paraId="5C5D8F85" w14:textId="77777777" w:rsidR="0061524D" w:rsidRPr="00283A38" w:rsidRDefault="0061524D" w:rsidP="00D92B57">
            <w:pPr>
              <w:jc w:val="center"/>
              <w:rPr>
                <w:rFonts w:cstheme="minorHAnsi"/>
                <w:szCs w:val="20"/>
              </w:rPr>
            </w:pPr>
          </w:p>
        </w:tc>
        <w:tc>
          <w:tcPr>
            <w:tcW w:w="990" w:type="dxa"/>
          </w:tcPr>
          <w:p w14:paraId="0C57D90E" w14:textId="77777777" w:rsidR="0061524D" w:rsidRPr="00487927" w:rsidRDefault="0061524D" w:rsidP="00D92B57">
            <w:pPr>
              <w:jc w:val="center"/>
              <w:rPr>
                <w:rFonts w:cstheme="minorHAnsi"/>
                <w:szCs w:val="20"/>
              </w:rPr>
            </w:pPr>
          </w:p>
        </w:tc>
        <w:tc>
          <w:tcPr>
            <w:tcW w:w="990" w:type="dxa"/>
          </w:tcPr>
          <w:p w14:paraId="212EAB9B" w14:textId="77777777" w:rsidR="0061524D" w:rsidRPr="00487927" w:rsidRDefault="0061524D" w:rsidP="00D92B57">
            <w:pPr>
              <w:jc w:val="center"/>
              <w:rPr>
                <w:rFonts w:cstheme="minorHAnsi"/>
                <w:szCs w:val="20"/>
              </w:rPr>
            </w:pPr>
          </w:p>
        </w:tc>
        <w:tc>
          <w:tcPr>
            <w:tcW w:w="990" w:type="dxa"/>
          </w:tcPr>
          <w:p w14:paraId="167A11A8" w14:textId="77777777" w:rsidR="0061524D" w:rsidRPr="00487927" w:rsidRDefault="0061524D" w:rsidP="00D92B57">
            <w:pPr>
              <w:jc w:val="center"/>
              <w:rPr>
                <w:rFonts w:cstheme="minorHAnsi"/>
                <w:szCs w:val="20"/>
              </w:rPr>
            </w:pPr>
          </w:p>
        </w:tc>
        <w:tc>
          <w:tcPr>
            <w:tcW w:w="990" w:type="dxa"/>
          </w:tcPr>
          <w:p w14:paraId="64042449" w14:textId="77777777" w:rsidR="0061524D" w:rsidRPr="00487927" w:rsidRDefault="0061524D" w:rsidP="00D92B57">
            <w:pPr>
              <w:jc w:val="center"/>
              <w:rPr>
                <w:rFonts w:cstheme="minorHAnsi"/>
                <w:szCs w:val="20"/>
              </w:rPr>
            </w:pPr>
          </w:p>
        </w:tc>
        <w:tc>
          <w:tcPr>
            <w:tcW w:w="990" w:type="dxa"/>
          </w:tcPr>
          <w:p w14:paraId="0DF0DE96" w14:textId="77777777" w:rsidR="0061524D" w:rsidRPr="00487927" w:rsidRDefault="0061524D" w:rsidP="00D92B57">
            <w:pPr>
              <w:jc w:val="center"/>
              <w:rPr>
                <w:rFonts w:cstheme="minorHAnsi"/>
                <w:szCs w:val="20"/>
              </w:rPr>
            </w:pPr>
          </w:p>
        </w:tc>
        <w:tc>
          <w:tcPr>
            <w:tcW w:w="1080" w:type="dxa"/>
          </w:tcPr>
          <w:p w14:paraId="6C97E0B4" w14:textId="77777777" w:rsidR="0061524D" w:rsidRPr="00283A38" w:rsidDel="00B92203" w:rsidRDefault="0061524D" w:rsidP="00D92B57">
            <w:pPr>
              <w:jc w:val="center"/>
              <w:rPr>
                <w:rFonts w:cstheme="minorHAnsi"/>
                <w:szCs w:val="20"/>
              </w:rPr>
            </w:pPr>
          </w:p>
        </w:tc>
        <w:tc>
          <w:tcPr>
            <w:tcW w:w="990" w:type="dxa"/>
          </w:tcPr>
          <w:p w14:paraId="19944CC8" w14:textId="43462CDF" w:rsidR="0061524D" w:rsidRPr="00283A38" w:rsidRDefault="0061524D" w:rsidP="00D92B57">
            <w:pPr>
              <w:jc w:val="center"/>
              <w:rPr>
                <w:rFonts w:cstheme="minorHAnsi"/>
                <w:szCs w:val="20"/>
              </w:rPr>
            </w:pPr>
            <w:r w:rsidRPr="00283A38">
              <w:rPr>
                <w:rFonts w:cstheme="minorHAnsi"/>
                <w:szCs w:val="20"/>
              </w:rPr>
              <w:t>•</w:t>
            </w:r>
          </w:p>
        </w:tc>
        <w:tc>
          <w:tcPr>
            <w:tcW w:w="990" w:type="dxa"/>
          </w:tcPr>
          <w:p w14:paraId="5A33F216" w14:textId="77777777" w:rsidR="0061524D" w:rsidRPr="00283A38" w:rsidRDefault="0061524D" w:rsidP="00D92B57">
            <w:pPr>
              <w:jc w:val="center"/>
              <w:rPr>
                <w:rFonts w:cstheme="minorHAnsi"/>
                <w:szCs w:val="20"/>
              </w:rPr>
            </w:pPr>
          </w:p>
        </w:tc>
        <w:tc>
          <w:tcPr>
            <w:tcW w:w="1103" w:type="dxa"/>
          </w:tcPr>
          <w:p w14:paraId="19A7CC34" w14:textId="77777777" w:rsidR="0061524D" w:rsidRPr="00283A38" w:rsidRDefault="0061524D" w:rsidP="00D92B57">
            <w:pPr>
              <w:jc w:val="center"/>
              <w:rPr>
                <w:rFonts w:cstheme="minorHAnsi"/>
                <w:szCs w:val="20"/>
              </w:rPr>
            </w:pPr>
          </w:p>
        </w:tc>
        <w:tc>
          <w:tcPr>
            <w:tcW w:w="1103" w:type="dxa"/>
          </w:tcPr>
          <w:p w14:paraId="6C3D2618" w14:textId="77777777" w:rsidR="0061524D" w:rsidRPr="00283A38" w:rsidRDefault="0061524D" w:rsidP="00D92B57">
            <w:pPr>
              <w:jc w:val="center"/>
              <w:rPr>
                <w:rFonts w:cstheme="minorHAnsi"/>
                <w:szCs w:val="20"/>
              </w:rPr>
            </w:pPr>
          </w:p>
        </w:tc>
      </w:tr>
      <w:tr w:rsidR="0061524D" w:rsidRPr="00487927" w14:paraId="615C7BA9" w14:textId="7D9BD096" w:rsidTr="0061524D">
        <w:tc>
          <w:tcPr>
            <w:tcW w:w="1255" w:type="dxa"/>
          </w:tcPr>
          <w:p w14:paraId="1880A60C" w14:textId="01ACE493" w:rsidR="0061524D" w:rsidRDefault="0061524D" w:rsidP="00D92B57">
            <w:pPr>
              <w:jc w:val="center"/>
              <w:rPr>
                <w:szCs w:val="20"/>
              </w:rPr>
            </w:pPr>
            <w:r>
              <w:rPr>
                <w:szCs w:val="20"/>
              </w:rPr>
              <w:t>2102_02</w:t>
            </w:r>
          </w:p>
        </w:tc>
        <w:tc>
          <w:tcPr>
            <w:tcW w:w="990" w:type="dxa"/>
          </w:tcPr>
          <w:p w14:paraId="1A6ECDD6" w14:textId="77777777" w:rsidR="0061524D" w:rsidRPr="00283A38" w:rsidRDefault="0061524D" w:rsidP="00D92B57">
            <w:pPr>
              <w:jc w:val="center"/>
              <w:rPr>
                <w:rFonts w:cstheme="minorHAnsi"/>
                <w:szCs w:val="20"/>
              </w:rPr>
            </w:pPr>
          </w:p>
        </w:tc>
        <w:tc>
          <w:tcPr>
            <w:tcW w:w="990" w:type="dxa"/>
          </w:tcPr>
          <w:p w14:paraId="27DB5C6A" w14:textId="77777777" w:rsidR="0061524D" w:rsidRPr="00487927" w:rsidRDefault="0061524D" w:rsidP="00D92B57">
            <w:pPr>
              <w:jc w:val="center"/>
              <w:rPr>
                <w:rFonts w:cstheme="minorHAnsi"/>
                <w:szCs w:val="20"/>
              </w:rPr>
            </w:pPr>
          </w:p>
        </w:tc>
        <w:tc>
          <w:tcPr>
            <w:tcW w:w="990" w:type="dxa"/>
          </w:tcPr>
          <w:p w14:paraId="257527E6" w14:textId="77777777" w:rsidR="0061524D" w:rsidRPr="00487927" w:rsidRDefault="0061524D" w:rsidP="00D92B57">
            <w:pPr>
              <w:jc w:val="center"/>
              <w:rPr>
                <w:rFonts w:cstheme="minorHAnsi"/>
                <w:szCs w:val="20"/>
              </w:rPr>
            </w:pPr>
          </w:p>
        </w:tc>
        <w:tc>
          <w:tcPr>
            <w:tcW w:w="990" w:type="dxa"/>
          </w:tcPr>
          <w:p w14:paraId="1A8870C8" w14:textId="77777777" w:rsidR="0061524D" w:rsidRPr="00487927" w:rsidRDefault="0061524D" w:rsidP="00D92B57">
            <w:pPr>
              <w:jc w:val="center"/>
              <w:rPr>
                <w:rFonts w:cstheme="minorHAnsi"/>
                <w:szCs w:val="20"/>
              </w:rPr>
            </w:pPr>
          </w:p>
        </w:tc>
        <w:tc>
          <w:tcPr>
            <w:tcW w:w="990" w:type="dxa"/>
          </w:tcPr>
          <w:p w14:paraId="7F5B7468" w14:textId="77777777" w:rsidR="0061524D" w:rsidRPr="00487927" w:rsidRDefault="0061524D" w:rsidP="00D92B57">
            <w:pPr>
              <w:jc w:val="center"/>
              <w:rPr>
                <w:rFonts w:cstheme="minorHAnsi"/>
                <w:szCs w:val="20"/>
              </w:rPr>
            </w:pPr>
          </w:p>
        </w:tc>
        <w:tc>
          <w:tcPr>
            <w:tcW w:w="990" w:type="dxa"/>
          </w:tcPr>
          <w:p w14:paraId="728DAC1E" w14:textId="77777777" w:rsidR="0061524D" w:rsidRPr="00487927" w:rsidRDefault="0061524D" w:rsidP="00D92B57">
            <w:pPr>
              <w:jc w:val="center"/>
              <w:rPr>
                <w:rFonts w:cstheme="minorHAnsi"/>
                <w:szCs w:val="20"/>
              </w:rPr>
            </w:pPr>
          </w:p>
        </w:tc>
        <w:tc>
          <w:tcPr>
            <w:tcW w:w="1080" w:type="dxa"/>
          </w:tcPr>
          <w:p w14:paraId="4011024B" w14:textId="77777777" w:rsidR="0061524D" w:rsidRPr="00283A38" w:rsidDel="00B92203" w:rsidRDefault="0061524D" w:rsidP="00D92B57">
            <w:pPr>
              <w:jc w:val="center"/>
              <w:rPr>
                <w:rFonts w:cstheme="minorHAnsi"/>
                <w:szCs w:val="20"/>
              </w:rPr>
            </w:pPr>
          </w:p>
        </w:tc>
        <w:tc>
          <w:tcPr>
            <w:tcW w:w="990" w:type="dxa"/>
          </w:tcPr>
          <w:p w14:paraId="6791D9C6" w14:textId="4FD383E8" w:rsidR="0061524D" w:rsidRPr="00283A38" w:rsidRDefault="0061524D" w:rsidP="00D92B57">
            <w:pPr>
              <w:jc w:val="center"/>
              <w:rPr>
                <w:rFonts w:cstheme="minorHAnsi"/>
                <w:szCs w:val="20"/>
              </w:rPr>
            </w:pPr>
            <w:r w:rsidRPr="00283A38">
              <w:rPr>
                <w:rFonts w:cstheme="minorHAnsi"/>
                <w:szCs w:val="20"/>
              </w:rPr>
              <w:t>•</w:t>
            </w:r>
          </w:p>
        </w:tc>
        <w:tc>
          <w:tcPr>
            <w:tcW w:w="990" w:type="dxa"/>
          </w:tcPr>
          <w:p w14:paraId="0F82757C" w14:textId="77777777" w:rsidR="0061524D" w:rsidRPr="00283A38" w:rsidRDefault="0061524D" w:rsidP="00D92B57">
            <w:pPr>
              <w:jc w:val="center"/>
              <w:rPr>
                <w:rFonts w:cstheme="minorHAnsi"/>
                <w:szCs w:val="20"/>
              </w:rPr>
            </w:pPr>
          </w:p>
        </w:tc>
        <w:tc>
          <w:tcPr>
            <w:tcW w:w="1103" w:type="dxa"/>
          </w:tcPr>
          <w:p w14:paraId="372E733A" w14:textId="77777777" w:rsidR="0061524D" w:rsidRPr="00283A38" w:rsidRDefault="0061524D" w:rsidP="00D92B57">
            <w:pPr>
              <w:jc w:val="center"/>
              <w:rPr>
                <w:rFonts w:cstheme="minorHAnsi"/>
                <w:szCs w:val="20"/>
              </w:rPr>
            </w:pPr>
          </w:p>
        </w:tc>
        <w:tc>
          <w:tcPr>
            <w:tcW w:w="1103" w:type="dxa"/>
          </w:tcPr>
          <w:p w14:paraId="5D9DF989" w14:textId="77777777" w:rsidR="0061524D" w:rsidRPr="00283A38" w:rsidRDefault="0061524D" w:rsidP="00D92B57">
            <w:pPr>
              <w:jc w:val="center"/>
              <w:rPr>
                <w:rFonts w:cstheme="minorHAnsi"/>
                <w:szCs w:val="20"/>
              </w:rPr>
            </w:pPr>
          </w:p>
        </w:tc>
      </w:tr>
      <w:tr w:rsidR="0061524D" w:rsidRPr="00487927" w14:paraId="2E0F7F86" w14:textId="349D966D" w:rsidTr="0061524D">
        <w:tc>
          <w:tcPr>
            <w:tcW w:w="1255" w:type="dxa"/>
          </w:tcPr>
          <w:p w14:paraId="54FC7018" w14:textId="776AED80" w:rsidR="0061524D" w:rsidRDefault="0061524D" w:rsidP="00D92B57">
            <w:pPr>
              <w:jc w:val="center"/>
              <w:rPr>
                <w:szCs w:val="20"/>
              </w:rPr>
            </w:pPr>
            <w:r>
              <w:rPr>
                <w:szCs w:val="20"/>
              </w:rPr>
              <w:t>2103_01</w:t>
            </w:r>
          </w:p>
        </w:tc>
        <w:tc>
          <w:tcPr>
            <w:tcW w:w="990" w:type="dxa"/>
          </w:tcPr>
          <w:p w14:paraId="73652D32" w14:textId="77777777" w:rsidR="0061524D" w:rsidRPr="00283A38" w:rsidRDefault="0061524D" w:rsidP="00D92B57">
            <w:pPr>
              <w:jc w:val="center"/>
              <w:rPr>
                <w:rFonts w:cstheme="minorHAnsi"/>
                <w:szCs w:val="20"/>
              </w:rPr>
            </w:pPr>
          </w:p>
        </w:tc>
        <w:tc>
          <w:tcPr>
            <w:tcW w:w="990" w:type="dxa"/>
          </w:tcPr>
          <w:p w14:paraId="0B83C743" w14:textId="77777777" w:rsidR="0061524D" w:rsidRPr="00487927" w:rsidRDefault="0061524D" w:rsidP="00D92B57">
            <w:pPr>
              <w:jc w:val="center"/>
              <w:rPr>
                <w:rFonts w:cstheme="minorHAnsi"/>
                <w:szCs w:val="20"/>
              </w:rPr>
            </w:pPr>
          </w:p>
        </w:tc>
        <w:tc>
          <w:tcPr>
            <w:tcW w:w="990" w:type="dxa"/>
          </w:tcPr>
          <w:p w14:paraId="597FFEA0" w14:textId="77777777" w:rsidR="0061524D" w:rsidRPr="00487927" w:rsidRDefault="0061524D" w:rsidP="00D92B57">
            <w:pPr>
              <w:jc w:val="center"/>
              <w:rPr>
                <w:rFonts w:cstheme="minorHAnsi"/>
                <w:szCs w:val="20"/>
              </w:rPr>
            </w:pPr>
          </w:p>
        </w:tc>
        <w:tc>
          <w:tcPr>
            <w:tcW w:w="990" w:type="dxa"/>
          </w:tcPr>
          <w:p w14:paraId="1E581D30" w14:textId="77777777" w:rsidR="0061524D" w:rsidRPr="00487927" w:rsidRDefault="0061524D" w:rsidP="00D92B57">
            <w:pPr>
              <w:jc w:val="center"/>
              <w:rPr>
                <w:rFonts w:cstheme="minorHAnsi"/>
                <w:szCs w:val="20"/>
              </w:rPr>
            </w:pPr>
          </w:p>
        </w:tc>
        <w:tc>
          <w:tcPr>
            <w:tcW w:w="990" w:type="dxa"/>
          </w:tcPr>
          <w:p w14:paraId="356484D8" w14:textId="77777777" w:rsidR="0061524D" w:rsidRPr="00487927" w:rsidRDefault="0061524D" w:rsidP="00D92B57">
            <w:pPr>
              <w:jc w:val="center"/>
              <w:rPr>
                <w:rFonts w:cstheme="minorHAnsi"/>
                <w:szCs w:val="20"/>
              </w:rPr>
            </w:pPr>
          </w:p>
        </w:tc>
        <w:tc>
          <w:tcPr>
            <w:tcW w:w="990" w:type="dxa"/>
          </w:tcPr>
          <w:p w14:paraId="6C49141B" w14:textId="77777777" w:rsidR="0061524D" w:rsidRPr="00487927" w:rsidRDefault="0061524D" w:rsidP="00D92B57">
            <w:pPr>
              <w:jc w:val="center"/>
              <w:rPr>
                <w:rFonts w:cstheme="minorHAnsi"/>
                <w:szCs w:val="20"/>
              </w:rPr>
            </w:pPr>
          </w:p>
        </w:tc>
        <w:tc>
          <w:tcPr>
            <w:tcW w:w="1080" w:type="dxa"/>
          </w:tcPr>
          <w:p w14:paraId="4A952E25" w14:textId="77777777" w:rsidR="0061524D" w:rsidRPr="00283A38" w:rsidDel="00B92203" w:rsidRDefault="0061524D" w:rsidP="00D92B57">
            <w:pPr>
              <w:jc w:val="center"/>
              <w:rPr>
                <w:rFonts w:cstheme="minorHAnsi"/>
                <w:szCs w:val="20"/>
              </w:rPr>
            </w:pPr>
          </w:p>
        </w:tc>
        <w:tc>
          <w:tcPr>
            <w:tcW w:w="990" w:type="dxa"/>
          </w:tcPr>
          <w:p w14:paraId="58180F4A" w14:textId="532D0BC2" w:rsidR="0061524D" w:rsidRPr="00283A38" w:rsidRDefault="0061524D" w:rsidP="00D92B57">
            <w:pPr>
              <w:jc w:val="center"/>
              <w:rPr>
                <w:rFonts w:cstheme="minorHAnsi"/>
                <w:szCs w:val="20"/>
              </w:rPr>
            </w:pPr>
            <w:r w:rsidRPr="00283A38">
              <w:rPr>
                <w:rFonts w:cstheme="minorHAnsi"/>
                <w:szCs w:val="20"/>
              </w:rPr>
              <w:t>•</w:t>
            </w:r>
          </w:p>
        </w:tc>
        <w:tc>
          <w:tcPr>
            <w:tcW w:w="990" w:type="dxa"/>
          </w:tcPr>
          <w:p w14:paraId="65DCCA3E" w14:textId="77777777" w:rsidR="0061524D" w:rsidRPr="00283A38" w:rsidRDefault="0061524D" w:rsidP="00D92B57">
            <w:pPr>
              <w:jc w:val="center"/>
              <w:rPr>
                <w:rFonts w:cstheme="minorHAnsi"/>
                <w:szCs w:val="20"/>
              </w:rPr>
            </w:pPr>
          </w:p>
        </w:tc>
        <w:tc>
          <w:tcPr>
            <w:tcW w:w="1103" w:type="dxa"/>
          </w:tcPr>
          <w:p w14:paraId="0D0CA9C8" w14:textId="77777777" w:rsidR="0061524D" w:rsidRPr="00283A38" w:rsidRDefault="0061524D" w:rsidP="00D92B57">
            <w:pPr>
              <w:jc w:val="center"/>
              <w:rPr>
                <w:rFonts w:cstheme="minorHAnsi"/>
                <w:szCs w:val="20"/>
              </w:rPr>
            </w:pPr>
          </w:p>
        </w:tc>
        <w:tc>
          <w:tcPr>
            <w:tcW w:w="1103" w:type="dxa"/>
          </w:tcPr>
          <w:p w14:paraId="1CA0A0ED" w14:textId="77777777" w:rsidR="0061524D" w:rsidRPr="00283A38" w:rsidRDefault="0061524D" w:rsidP="00D92B57">
            <w:pPr>
              <w:jc w:val="center"/>
              <w:rPr>
                <w:rFonts w:cstheme="minorHAnsi"/>
                <w:szCs w:val="20"/>
              </w:rPr>
            </w:pPr>
          </w:p>
        </w:tc>
      </w:tr>
      <w:tr w:rsidR="0061524D" w:rsidRPr="00487927" w14:paraId="701DF642" w14:textId="7957CCEC" w:rsidTr="0061524D">
        <w:tc>
          <w:tcPr>
            <w:tcW w:w="1255" w:type="dxa"/>
          </w:tcPr>
          <w:p w14:paraId="20DDC9FF" w14:textId="5CFB1410" w:rsidR="0061524D" w:rsidRDefault="0061524D" w:rsidP="00D92B57">
            <w:pPr>
              <w:jc w:val="center"/>
              <w:rPr>
                <w:szCs w:val="20"/>
              </w:rPr>
            </w:pPr>
            <w:r>
              <w:rPr>
                <w:szCs w:val="20"/>
              </w:rPr>
              <w:t>2104_01</w:t>
            </w:r>
          </w:p>
        </w:tc>
        <w:tc>
          <w:tcPr>
            <w:tcW w:w="990" w:type="dxa"/>
          </w:tcPr>
          <w:p w14:paraId="779B00CB" w14:textId="77777777" w:rsidR="0061524D" w:rsidRPr="00283A38" w:rsidRDefault="0061524D" w:rsidP="00D92B57">
            <w:pPr>
              <w:jc w:val="center"/>
              <w:rPr>
                <w:rFonts w:cstheme="minorHAnsi"/>
                <w:szCs w:val="20"/>
              </w:rPr>
            </w:pPr>
          </w:p>
        </w:tc>
        <w:tc>
          <w:tcPr>
            <w:tcW w:w="990" w:type="dxa"/>
          </w:tcPr>
          <w:p w14:paraId="107A5EB0" w14:textId="77777777" w:rsidR="0061524D" w:rsidRPr="00487927" w:rsidRDefault="0061524D" w:rsidP="00D92B57">
            <w:pPr>
              <w:jc w:val="center"/>
              <w:rPr>
                <w:rFonts w:cstheme="minorHAnsi"/>
                <w:szCs w:val="20"/>
              </w:rPr>
            </w:pPr>
          </w:p>
        </w:tc>
        <w:tc>
          <w:tcPr>
            <w:tcW w:w="990" w:type="dxa"/>
          </w:tcPr>
          <w:p w14:paraId="418F51FD" w14:textId="77777777" w:rsidR="0061524D" w:rsidRPr="00487927" w:rsidRDefault="0061524D" w:rsidP="00D92B57">
            <w:pPr>
              <w:jc w:val="center"/>
              <w:rPr>
                <w:rFonts w:cstheme="minorHAnsi"/>
                <w:szCs w:val="20"/>
              </w:rPr>
            </w:pPr>
          </w:p>
        </w:tc>
        <w:tc>
          <w:tcPr>
            <w:tcW w:w="990" w:type="dxa"/>
          </w:tcPr>
          <w:p w14:paraId="32493EC3" w14:textId="77777777" w:rsidR="0061524D" w:rsidRPr="00487927" w:rsidRDefault="0061524D" w:rsidP="00D92B57">
            <w:pPr>
              <w:jc w:val="center"/>
              <w:rPr>
                <w:rFonts w:cstheme="minorHAnsi"/>
                <w:szCs w:val="20"/>
              </w:rPr>
            </w:pPr>
          </w:p>
        </w:tc>
        <w:tc>
          <w:tcPr>
            <w:tcW w:w="990" w:type="dxa"/>
          </w:tcPr>
          <w:p w14:paraId="3EF98F3D" w14:textId="77777777" w:rsidR="0061524D" w:rsidRPr="00487927" w:rsidRDefault="0061524D" w:rsidP="00D92B57">
            <w:pPr>
              <w:jc w:val="center"/>
              <w:rPr>
                <w:rFonts w:cstheme="minorHAnsi"/>
                <w:szCs w:val="20"/>
              </w:rPr>
            </w:pPr>
          </w:p>
        </w:tc>
        <w:tc>
          <w:tcPr>
            <w:tcW w:w="990" w:type="dxa"/>
          </w:tcPr>
          <w:p w14:paraId="06F8ED2F" w14:textId="77777777" w:rsidR="0061524D" w:rsidRPr="00487927" w:rsidRDefault="0061524D" w:rsidP="00D92B57">
            <w:pPr>
              <w:jc w:val="center"/>
              <w:rPr>
                <w:rFonts w:cstheme="minorHAnsi"/>
                <w:szCs w:val="20"/>
              </w:rPr>
            </w:pPr>
          </w:p>
        </w:tc>
        <w:tc>
          <w:tcPr>
            <w:tcW w:w="1080" w:type="dxa"/>
          </w:tcPr>
          <w:p w14:paraId="16AFC545" w14:textId="77777777" w:rsidR="0061524D" w:rsidRPr="00283A38" w:rsidDel="00B92203" w:rsidRDefault="0061524D" w:rsidP="00D92B57">
            <w:pPr>
              <w:jc w:val="center"/>
              <w:rPr>
                <w:rFonts w:cstheme="minorHAnsi"/>
                <w:szCs w:val="20"/>
              </w:rPr>
            </w:pPr>
          </w:p>
        </w:tc>
        <w:tc>
          <w:tcPr>
            <w:tcW w:w="990" w:type="dxa"/>
          </w:tcPr>
          <w:p w14:paraId="702FAD73" w14:textId="2B68DEE2" w:rsidR="0061524D" w:rsidRPr="00283A38" w:rsidRDefault="0061524D" w:rsidP="00D92B57">
            <w:pPr>
              <w:jc w:val="center"/>
              <w:rPr>
                <w:rFonts w:cstheme="minorHAnsi"/>
                <w:szCs w:val="20"/>
              </w:rPr>
            </w:pPr>
            <w:r w:rsidRPr="00283A38">
              <w:rPr>
                <w:rFonts w:cstheme="minorHAnsi"/>
                <w:szCs w:val="20"/>
              </w:rPr>
              <w:t>•</w:t>
            </w:r>
          </w:p>
        </w:tc>
        <w:tc>
          <w:tcPr>
            <w:tcW w:w="990" w:type="dxa"/>
          </w:tcPr>
          <w:p w14:paraId="6FC90F1F" w14:textId="77777777" w:rsidR="0061524D" w:rsidRPr="00283A38" w:rsidRDefault="0061524D" w:rsidP="00D92B57">
            <w:pPr>
              <w:jc w:val="center"/>
              <w:rPr>
                <w:rFonts w:cstheme="minorHAnsi"/>
                <w:szCs w:val="20"/>
              </w:rPr>
            </w:pPr>
          </w:p>
        </w:tc>
        <w:tc>
          <w:tcPr>
            <w:tcW w:w="1103" w:type="dxa"/>
          </w:tcPr>
          <w:p w14:paraId="7D883A41" w14:textId="77777777" w:rsidR="0061524D" w:rsidRPr="00283A38" w:rsidRDefault="0061524D" w:rsidP="00D92B57">
            <w:pPr>
              <w:jc w:val="center"/>
              <w:rPr>
                <w:rFonts w:cstheme="minorHAnsi"/>
                <w:szCs w:val="20"/>
              </w:rPr>
            </w:pPr>
          </w:p>
        </w:tc>
        <w:tc>
          <w:tcPr>
            <w:tcW w:w="1103" w:type="dxa"/>
          </w:tcPr>
          <w:p w14:paraId="385D7884" w14:textId="77777777" w:rsidR="0061524D" w:rsidRPr="00283A38" w:rsidRDefault="0061524D" w:rsidP="00D92B57">
            <w:pPr>
              <w:jc w:val="center"/>
              <w:rPr>
                <w:rFonts w:cstheme="minorHAnsi"/>
                <w:szCs w:val="20"/>
              </w:rPr>
            </w:pPr>
          </w:p>
        </w:tc>
      </w:tr>
      <w:tr w:rsidR="0061524D" w:rsidRPr="00487927" w14:paraId="1283A0E0" w14:textId="796A2995" w:rsidTr="0061524D">
        <w:tc>
          <w:tcPr>
            <w:tcW w:w="1255" w:type="dxa"/>
          </w:tcPr>
          <w:p w14:paraId="3CE84C8B" w14:textId="01EFC14E" w:rsidR="0061524D" w:rsidRDefault="0061524D" w:rsidP="00D92B57">
            <w:pPr>
              <w:jc w:val="center"/>
              <w:rPr>
                <w:szCs w:val="20"/>
              </w:rPr>
            </w:pPr>
            <w:r>
              <w:rPr>
                <w:szCs w:val="20"/>
              </w:rPr>
              <w:t>2104_02</w:t>
            </w:r>
          </w:p>
        </w:tc>
        <w:tc>
          <w:tcPr>
            <w:tcW w:w="990" w:type="dxa"/>
          </w:tcPr>
          <w:p w14:paraId="36CD3608" w14:textId="77777777" w:rsidR="0061524D" w:rsidRPr="00283A38" w:rsidRDefault="0061524D" w:rsidP="00D92B57">
            <w:pPr>
              <w:jc w:val="center"/>
              <w:rPr>
                <w:rFonts w:cstheme="minorHAnsi"/>
                <w:szCs w:val="20"/>
              </w:rPr>
            </w:pPr>
          </w:p>
        </w:tc>
        <w:tc>
          <w:tcPr>
            <w:tcW w:w="990" w:type="dxa"/>
          </w:tcPr>
          <w:p w14:paraId="799E99F5" w14:textId="77777777" w:rsidR="0061524D" w:rsidRPr="00487927" w:rsidRDefault="0061524D" w:rsidP="00D92B57">
            <w:pPr>
              <w:jc w:val="center"/>
              <w:rPr>
                <w:rFonts w:cstheme="minorHAnsi"/>
                <w:szCs w:val="20"/>
              </w:rPr>
            </w:pPr>
          </w:p>
        </w:tc>
        <w:tc>
          <w:tcPr>
            <w:tcW w:w="990" w:type="dxa"/>
          </w:tcPr>
          <w:p w14:paraId="54855007" w14:textId="77777777" w:rsidR="0061524D" w:rsidRPr="00487927" w:rsidRDefault="0061524D" w:rsidP="00D92B57">
            <w:pPr>
              <w:jc w:val="center"/>
              <w:rPr>
                <w:rFonts w:cstheme="minorHAnsi"/>
                <w:szCs w:val="20"/>
              </w:rPr>
            </w:pPr>
          </w:p>
        </w:tc>
        <w:tc>
          <w:tcPr>
            <w:tcW w:w="990" w:type="dxa"/>
          </w:tcPr>
          <w:p w14:paraId="195BF87C" w14:textId="77777777" w:rsidR="0061524D" w:rsidRPr="00487927" w:rsidRDefault="0061524D" w:rsidP="00D92B57">
            <w:pPr>
              <w:jc w:val="center"/>
              <w:rPr>
                <w:rFonts w:cstheme="minorHAnsi"/>
                <w:szCs w:val="20"/>
              </w:rPr>
            </w:pPr>
          </w:p>
        </w:tc>
        <w:tc>
          <w:tcPr>
            <w:tcW w:w="990" w:type="dxa"/>
          </w:tcPr>
          <w:p w14:paraId="78585BA6" w14:textId="77777777" w:rsidR="0061524D" w:rsidRPr="00487927" w:rsidRDefault="0061524D" w:rsidP="00D92B57">
            <w:pPr>
              <w:jc w:val="center"/>
              <w:rPr>
                <w:rFonts w:cstheme="minorHAnsi"/>
                <w:szCs w:val="20"/>
              </w:rPr>
            </w:pPr>
          </w:p>
        </w:tc>
        <w:tc>
          <w:tcPr>
            <w:tcW w:w="990" w:type="dxa"/>
          </w:tcPr>
          <w:p w14:paraId="70C0EEC1" w14:textId="77777777" w:rsidR="0061524D" w:rsidRPr="00487927" w:rsidRDefault="0061524D" w:rsidP="00D92B57">
            <w:pPr>
              <w:jc w:val="center"/>
              <w:rPr>
                <w:rFonts w:cstheme="minorHAnsi"/>
                <w:szCs w:val="20"/>
              </w:rPr>
            </w:pPr>
          </w:p>
        </w:tc>
        <w:tc>
          <w:tcPr>
            <w:tcW w:w="1080" w:type="dxa"/>
          </w:tcPr>
          <w:p w14:paraId="34946145" w14:textId="77777777" w:rsidR="0061524D" w:rsidRPr="00283A38" w:rsidDel="00B92203" w:rsidRDefault="0061524D" w:rsidP="00D92B57">
            <w:pPr>
              <w:jc w:val="center"/>
              <w:rPr>
                <w:rFonts w:cstheme="minorHAnsi"/>
                <w:szCs w:val="20"/>
              </w:rPr>
            </w:pPr>
          </w:p>
        </w:tc>
        <w:tc>
          <w:tcPr>
            <w:tcW w:w="990" w:type="dxa"/>
          </w:tcPr>
          <w:p w14:paraId="3B6450FC" w14:textId="09682814" w:rsidR="0061524D" w:rsidRPr="00283A38" w:rsidRDefault="0061524D" w:rsidP="00D92B57">
            <w:pPr>
              <w:jc w:val="center"/>
              <w:rPr>
                <w:rFonts w:cstheme="minorHAnsi"/>
                <w:szCs w:val="20"/>
              </w:rPr>
            </w:pPr>
            <w:r w:rsidRPr="00283A38">
              <w:rPr>
                <w:rFonts w:cstheme="minorHAnsi"/>
                <w:szCs w:val="20"/>
              </w:rPr>
              <w:t>•</w:t>
            </w:r>
          </w:p>
        </w:tc>
        <w:tc>
          <w:tcPr>
            <w:tcW w:w="990" w:type="dxa"/>
          </w:tcPr>
          <w:p w14:paraId="75B8D62E" w14:textId="77777777" w:rsidR="0061524D" w:rsidRPr="00283A38" w:rsidRDefault="0061524D" w:rsidP="00D92B57">
            <w:pPr>
              <w:jc w:val="center"/>
              <w:rPr>
                <w:rFonts w:cstheme="minorHAnsi"/>
                <w:szCs w:val="20"/>
              </w:rPr>
            </w:pPr>
          </w:p>
        </w:tc>
        <w:tc>
          <w:tcPr>
            <w:tcW w:w="1103" w:type="dxa"/>
          </w:tcPr>
          <w:p w14:paraId="39644C32" w14:textId="77777777" w:rsidR="0061524D" w:rsidRPr="00283A38" w:rsidRDefault="0061524D" w:rsidP="00D92B57">
            <w:pPr>
              <w:jc w:val="center"/>
              <w:rPr>
                <w:rFonts w:cstheme="minorHAnsi"/>
                <w:szCs w:val="20"/>
              </w:rPr>
            </w:pPr>
          </w:p>
        </w:tc>
        <w:tc>
          <w:tcPr>
            <w:tcW w:w="1103" w:type="dxa"/>
          </w:tcPr>
          <w:p w14:paraId="78CA2F5D" w14:textId="77777777" w:rsidR="0061524D" w:rsidRPr="00283A38" w:rsidRDefault="0061524D" w:rsidP="00D92B57">
            <w:pPr>
              <w:jc w:val="center"/>
              <w:rPr>
                <w:rFonts w:cstheme="minorHAnsi"/>
                <w:szCs w:val="20"/>
              </w:rPr>
            </w:pPr>
          </w:p>
        </w:tc>
      </w:tr>
      <w:tr w:rsidR="0061524D" w:rsidRPr="00487927" w14:paraId="4D1CDD11" w14:textId="11E3CB06" w:rsidTr="0061524D">
        <w:tc>
          <w:tcPr>
            <w:tcW w:w="1255" w:type="dxa"/>
          </w:tcPr>
          <w:p w14:paraId="5AFE547A" w14:textId="15FFCE0D" w:rsidR="0061524D" w:rsidRDefault="0061524D" w:rsidP="00D92B57">
            <w:pPr>
              <w:jc w:val="center"/>
              <w:rPr>
                <w:szCs w:val="20"/>
              </w:rPr>
            </w:pPr>
            <w:r>
              <w:rPr>
                <w:szCs w:val="20"/>
              </w:rPr>
              <w:t>2104_03</w:t>
            </w:r>
          </w:p>
        </w:tc>
        <w:tc>
          <w:tcPr>
            <w:tcW w:w="990" w:type="dxa"/>
          </w:tcPr>
          <w:p w14:paraId="69FBACC0" w14:textId="77777777" w:rsidR="0061524D" w:rsidRPr="00283A38" w:rsidRDefault="0061524D" w:rsidP="00D92B57">
            <w:pPr>
              <w:jc w:val="center"/>
              <w:rPr>
                <w:rFonts w:cstheme="minorHAnsi"/>
                <w:szCs w:val="20"/>
              </w:rPr>
            </w:pPr>
          </w:p>
        </w:tc>
        <w:tc>
          <w:tcPr>
            <w:tcW w:w="990" w:type="dxa"/>
          </w:tcPr>
          <w:p w14:paraId="771F392F" w14:textId="77777777" w:rsidR="0061524D" w:rsidRPr="00487927" w:rsidRDefault="0061524D" w:rsidP="00D92B57">
            <w:pPr>
              <w:jc w:val="center"/>
              <w:rPr>
                <w:rFonts w:cstheme="minorHAnsi"/>
                <w:szCs w:val="20"/>
              </w:rPr>
            </w:pPr>
          </w:p>
        </w:tc>
        <w:tc>
          <w:tcPr>
            <w:tcW w:w="990" w:type="dxa"/>
          </w:tcPr>
          <w:p w14:paraId="03E1AE73" w14:textId="77777777" w:rsidR="0061524D" w:rsidRPr="00487927" w:rsidRDefault="0061524D" w:rsidP="00D92B57">
            <w:pPr>
              <w:jc w:val="center"/>
              <w:rPr>
                <w:rFonts w:cstheme="minorHAnsi"/>
                <w:szCs w:val="20"/>
              </w:rPr>
            </w:pPr>
          </w:p>
        </w:tc>
        <w:tc>
          <w:tcPr>
            <w:tcW w:w="990" w:type="dxa"/>
          </w:tcPr>
          <w:p w14:paraId="03EE1453" w14:textId="77777777" w:rsidR="0061524D" w:rsidRPr="00487927" w:rsidRDefault="0061524D" w:rsidP="00D92B57">
            <w:pPr>
              <w:jc w:val="center"/>
              <w:rPr>
                <w:rFonts w:cstheme="minorHAnsi"/>
                <w:szCs w:val="20"/>
              </w:rPr>
            </w:pPr>
          </w:p>
        </w:tc>
        <w:tc>
          <w:tcPr>
            <w:tcW w:w="990" w:type="dxa"/>
          </w:tcPr>
          <w:p w14:paraId="5F8E5D83" w14:textId="77777777" w:rsidR="0061524D" w:rsidRPr="00487927" w:rsidRDefault="0061524D" w:rsidP="00D92B57">
            <w:pPr>
              <w:jc w:val="center"/>
              <w:rPr>
                <w:rFonts w:cstheme="minorHAnsi"/>
                <w:szCs w:val="20"/>
              </w:rPr>
            </w:pPr>
          </w:p>
        </w:tc>
        <w:tc>
          <w:tcPr>
            <w:tcW w:w="990" w:type="dxa"/>
          </w:tcPr>
          <w:p w14:paraId="73A64E9E" w14:textId="77777777" w:rsidR="0061524D" w:rsidRPr="00487927" w:rsidRDefault="0061524D" w:rsidP="00D92B57">
            <w:pPr>
              <w:jc w:val="center"/>
              <w:rPr>
                <w:rFonts w:cstheme="minorHAnsi"/>
                <w:szCs w:val="20"/>
              </w:rPr>
            </w:pPr>
          </w:p>
        </w:tc>
        <w:tc>
          <w:tcPr>
            <w:tcW w:w="1080" w:type="dxa"/>
          </w:tcPr>
          <w:p w14:paraId="4E22F00B" w14:textId="77777777" w:rsidR="0061524D" w:rsidRPr="00283A38" w:rsidDel="00B92203" w:rsidRDefault="0061524D" w:rsidP="00D92B57">
            <w:pPr>
              <w:jc w:val="center"/>
              <w:rPr>
                <w:rFonts w:cstheme="minorHAnsi"/>
                <w:szCs w:val="20"/>
              </w:rPr>
            </w:pPr>
          </w:p>
        </w:tc>
        <w:tc>
          <w:tcPr>
            <w:tcW w:w="990" w:type="dxa"/>
          </w:tcPr>
          <w:p w14:paraId="2D5FBE86" w14:textId="63116E48" w:rsidR="0061524D" w:rsidRPr="00283A38" w:rsidRDefault="0061524D" w:rsidP="00D92B57">
            <w:pPr>
              <w:jc w:val="center"/>
              <w:rPr>
                <w:rFonts w:cstheme="minorHAnsi"/>
                <w:szCs w:val="20"/>
              </w:rPr>
            </w:pPr>
            <w:r w:rsidRPr="00283A38">
              <w:rPr>
                <w:rFonts w:cstheme="minorHAnsi"/>
                <w:szCs w:val="20"/>
              </w:rPr>
              <w:t>•</w:t>
            </w:r>
          </w:p>
        </w:tc>
        <w:tc>
          <w:tcPr>
            <w:tcW w:w="990" w:type="dxa"/>
          </w:tcPr>
          <w:p w14:paraId="729965C0" w14:textId="77777777" w:rsidR="0061524D" w:rsidRPr="00283A38" w:rsidRDefault="0061524D" w:rsidP="00D92B57">
            <w:pPr>
              <w:jc w:val="center"/>
              <w:rPr>
                <w:rFonts w:cstheme="minorHAnsi"/>
                <w:szCs w:val="20"/>
              </w:rPr>
            </w:pPr>
          </w:p>
        </w:tc>
        <w:tc>
          <w:tcPr>
            <w:tcW w:w="1103" w:type="dxa"/>
          </w:tcPr>
          <w:p w14:paraId="45F520B1" w14:textId="77777777" w:rsidR="0061524D" w:rsidRPr="00283A38" w:rsidRDefault="0061524D" w:rsidP="00D92B57">
            <w:pPr>
              <w:jc w:val="center"/>
              <w:rPr>
                <w:rFonts w:cstheme="minorHAnsi"/>
                <w:szCs w:val="20"/>
              </w:rPr>
            </w:pPr>
          </w:p>
        </w:tc>
        <w:tc>
          <w:tcPr>
            <w:tcW w:w="1103" w:type="dxa"/>
          </w:tcPr>
          <w:p w14:paraId="6AF0562E" w14:textId="77777777" w:rsidR="0061524D" w:rsidRPr="00283A38" w:rsidRDefault="0061524D" w:rsidP="00D92B57">
            <w:pPr>
              <w:jc w:val="center"/>
              <w:rPr>
                <w:rFonts w:cstheme="minorHAnsi"/>
                <w:szCs w:val="20"/>
              </w:rPr>
            </w:pPr>
          </w:p>
        </w:tc>
      </w:tr>
      <w:tr w:rsidR="0061524D" w:rsidRPr="00487927" w14:paraId="230FE849" w14:textId="37C6C010" w:rsidTr="0061524D">
        <w:tc>
          <w:tcPr>
            <w:tcW w:w="1255" w:type="dxa"/>
          </w:tcPr>
          <w:p w14:paraId="663FF09D" w14:textId="7226FD99" w:rsidR="0061524D" w:rsidRDefault="0061524D" w:rsidP="00D92B57">
            <w:pPr>
              <w:jc w:val="center"/>
              <w:rPr>
                <w:szCs w:val="20"/>
              </w:rPr>
            </w:pPr>
            <w:r>
              <w:rPr>
                <w:szCs w:val="20"/>
              </w:rPr>
              <w:t>2104_04</w:t>
            </w:r>
          </w:p>
        </w:tc>
        <w:tc>
          <w:tcPr>
            <w:tcW w:w="990" w:type="dxa"/>
          </w:tcPr>
          <w:p w14:paraId="3DFE9752" w14:textId="77777777" w:rsidR="0061524D" w:rsidRPr="00283A38" w:rsidRDefault="0061524D" w:rsidP="00D92B57">
            <w:pPr>
              <w:jc w:val="center"/>
              <w:rPr>
                <w:rFonts w:cstheme="minorHAnsi"/>
                <w:szCs w:val="20"/>
              </w:rPr>
            </w:pPr>
          </w:p>
        </w:tc>
        <w:tc>
          <w:tcPr>
            <w:tcW w:w="990" w:type="dxa"/>
          </w:tcPr>
          <w:p w14:paraId="6AFFE7EC" w14:textId="77777777" w:rsidR="0061524D" w:rsidRPr="00487927" w:rsidRDefault="0061524D" w:rsidP="00D92B57">
            <w:pPr>
              <w:jc w:val="center"/>
              <w:rPr>
                <w:rFonts w:cstheme="minorHAnsi"/>
                <w:szCs w:val="20"/>
              </w:rPr>
            </w:pPr>
          </w:p>
        </w:tc>
        <w:tc>
          <w:tcPr>
            <w:tcW w:w="990" w:type="dxa"/>
          </w:tcPr>
          <w:p w14:paraId="76713F58" w14:textId="77777777" w:rsidR="0061524D" w:rsidRPr="00487927" w:rsidRDefault="0061524D" w:rsidP="00D92B57">
            <w:pPr>
              <w:jc w:val="center"/>
              <w:rPr>
                <w:rFonts w:cstheme="minorHAnsi"/>
                <w:szCs w:val="20"/>
              </w:rPr>
            </w:pPr>
          </w:p>
        </w:tc>
        <w:tc>
          <w:tcPr>
            <w:tcW w:w="990" w:type="dxa"/>
          </w:tcPr>
          <w:p w14:paraId="7198017C" w14:textId="77777777" w:rsidR="0061524D" w:rsidRPr="00487927" w:rsidRDefault="0061524D" w:rsidP="00D92B57">
            <w:pPr>
              <w:jc w:val="center"/>
              <w:rPr>
                <w:rFonts w:cstheme="minorHAnsi"/>
                <w:szCs w:val="20"/>
              </w:rPr>
            </w:pPr>
          </w:p>
        </w:tc>
        <w:tc>
          <w:tcPr>
            <w:tcW w:w="990" w:type="dxa"/>
          </w:tcPr>
          <w:p w14:paraId="6F7DEF40" w14:textId="77777777" w:rsidR="0061524D" w:rsidRPr="00487927" w:rsidRDefault="0061524D" w:rsidP="00D92B57">
            <w:pPr>
              <w:jc w:val="center"/>
              <w:rPr>
                <w:rFonts w:cstheme="minorHAnsi"/>
                <w:szCs w:val="20"/>
              </w:rPr>
            </w:pPr>
          </w:p>
        </w:tc>
        <w:tc>
          <w:tcPr>
            <w:tcW w:w="990" w:type="dxa"/>
          </w:tcPr>
          <w:p w14:paraId="4D50582B" w14:textId="77777777" w:rsidR="0061524D" w:rsidRPr="00487927" w:rsidRDefault="0061524D" w:rsidP="00D92B57">
            <w:pPr>
              <w:jc w:val="center"/>
              <w:rPr>
                <w:rFonts w:cstheme="minorHAnsi"/>
                <w:szCs w:val="20"/>
              </w:rPr>
            </w:pPr>
          </w:p>
        </w:tc>
        <w:tc>
          <w:tcPr>
            <w:tcW w:w="1080" w:type="dxa"/>
          </w:tcPr>
          <w:p w14:paraId="1E535572" w14:textId="77777777" w:rsidR="0061524D" w:rsidRPr="00283A38" w:rsidDel="00B92203" w:rsidRDefault="0061524D" w:rsidP="00D92B57">
            <w:pPr>
              <w:jc w:val="center"/>
              <w:rPr>
                <w:rFonts w:cstheme="minorHAnsi"/>
                <w:szCs w:val="20"/>
              </w:rPr>
            </w:pPr>
          </w:p>
        </w:tc>
        <w:tc>
          <w:tcPr>
            <w:tcW w:w="990" w:type="dxa"/>
          </w:tcPr>
          <w:p w14:paraId="7E01B87F" w14:textId="053DA50E" w:rsidR="0061524D" w:rsidRPr="00283A38" w:rsidRDefault="0061524D" w:rsidP="00D92B57">
            <w:pPr>
              <w:jc w:val="center"/>
              <w:rPr>
                <w:rFonts w:cstheme="minorHAnsi"/>
                <w:szCs w:val="20"/>
              </w:rPr>
            </w:pPr>
            <w:r w:rsidRPr="00283A38">
              <w:rPr>
                <w:rFonts w:cstheme="minorHAnsi"/>
                <w:szCs w:val="20"/>
              </w:rPr>
              <w:t>•</w:t>
            </w:r>
          </w:p>
        </w:tc>
        <w:tc>
          <w:tcPr>
            <w:tcW w:w="990" w:type="dxa"/>
          </w:tcPr>
          <w:p w14:paraId="4041701C" w14:textId="77777777" w:rsidR="0061524D" w:rsidRPr="00283A38" w:rsidRDefault="0061524D" w:rsidP="00D92B57">
            <w:pPr>
              <w:jc w:val="center"/>
              <w:rPr>
                <w:rFonts w:cstheme="minorHAnsi"/>
                <w:szCs w:val="20"/>
              </w:rPr>
            </w:pPr>
          </w:p>
        </w:tc>
        <w:tc>
          <w:tcPr>
            <w:tcW w:w="1103" w:type="dxa"/>
          </w:tcPr>
          <w:p w14:paraId="15E18053" w14:textId="77777777" w:rsidR="0061524D" w:rsidRPr="00283A38" w:rsidRDefault="0061524D" w:rsidP="00D92B57">
            <w:pPr>
              <w:jc w:val="center"/>
              <w:rPr>
                <w:rFonts w:cstheme="minorHAnsi"/>
                <w:szCs w:val="20"/>
              </w:rPr>
            </w:pPr>
          </w:p>
        </w:tc>
        <w:tc>
          <w:tcPr>
            <w:tcW w:w="1103" w:type="dxa"/>
          </w:tcPr>
          <w:p w14:paraId="5EC2EE91" w14:textId="77777777" w:rsidR="0061524D" w:rsidRPr="00283A38" w:rsidRDefault="0061524D" w:rsidP="00D92B57">
            <w:pPr>
              <w:jc w:val="center"/>
              <w:rPr>
                <w:rFonts w:cstheme="minorHAnsi"/>
                <w:szCs w:val="20"/>
              </w:rPr>
            </w:pPr>
          </w:p>
        </w:tc>
      </w:tr>
      <w:tr w:rsidR="0061524D" w:rsidRPr="00487927" w14:paraId="1C6B0E1D" w14:textId="226443B5" w:rsidTr="0061524D">
        <w:tc>
          <w:tcPr>
            <w:tcW w:w="1255" w:type="dxa"/>
          </w:tcPr>
          <w:p w14:paraId="13DF8AA6" w14:textId="766D29FA" w:rsidR="0061524D" w:rsidRDefault="0061524D" w:rsidP="00D92B57">
            <w:pPr>
              <w:jc w:val="center"/>
              <w:rPr>
                <w:szCs w:val="20"/>
              </w:rPr>
            </w:pPr>
            <w:r>
              <w:rPr>
                <w:szCs w:val="20"/>
              </w:rPr>
              <w:t>2104_05</w:t>
            </w:r>
          </w:p>
        </w:tc>
        <w:tc>
          <w:tcPr>
            <w:tcW w:w="990" w:type="dxa"/>
          </w:tcPr>
          <w:p w14:paraId="01D6C991" w14:textId="77777777" w:rsidR="0061524D" w:rsidRPr="00283A38" w:rsidRDefault="0061524D" w:rsidP="00D92B57">
            <w:pPr>
              <w:jc w:val="center"/>
              <w:rPr>
                <w:rFonts w:cstheme="minorHAnsi"/>
                <w:szCs w:val="20"/>
              </w:rPr>
            </w:pPr>
          </w:p>
        </w:tc>
        <w:tc>
          <w:tcPr>
            <w:tcW w:w="990" w:type="dxa"/>
          </w:tcPr>
          <w:p w14:paraId="27FF6930" w14:textId="77777777" w:rsidR="0061524D" w:rsidRPr="00487927" w:rsidRDefault="0061524D" w:rsidP="00D92B57">
            <w:pPr>
              <w:jc w:val="center"/>
              <w:rPr>
                <w:rFonts w:cstheme="minorHAnsi"/>
                <w:szCs w:val="20"/>
              </w:rPr>
            </w:pPr>
          </w:p>
        </w:tc>
        <w:tc>
          <w:tcPr>
            <w:tcW w:w="990" w:type="dxa"/>
          </w:tcPr>
          <w:p w14:paraId="0C73220C" w14:textId="77777777" w:rsidR="0061524D" w:rsidRPr="00487927" w:rsidRDefault="0061524D" w:rsidP="00D92B57">
            <w:pPr>
              <w:jc w:val="center"/>
              <w:rPr>
                <w:rFonts w:cstheme="minorHAnsi"/>
                <w:szCs w:val="20"/>
              </w:rPr>
            </w:pPr>
          </w:p>
        </w:tc>
        <w:tc>
          <w:tcPr>
            <w:tcW w:w="990" w:type="dxa"/>
          </w:tcPr>
          <w:p w14:paraId="37EDD50A" w14:textId="77777777" w:rsidR="0061524D" w:rsidRPr="00487927" w:rsidRDefault="0061524D" w:rsidP="00D92B57">
            <w:pPr>
              <w:jc w:val="center"/>
              <w:rPr>
                <w:rFonts w:cstheme="minorHAnsi"/>
                <w:szCs w:val="20"/>
              </w:rPr>
            </w:pPr>
          </w:p>
        </w:tc>
        <w:tc>
          <w:tcPr>
            <w:tcW w:w="990" w:type="dxa"/>
          </w:tcPr>
          <w:p w14:paraId="3A12C0B1" w14:textId="77777777" w:rsidR="0061524D" w:rsidRPr="00487927" w:rsidRDefault="0061524D" w:rsidP="00D92B57">
            <w:pPr>
              <w:jc w:val="center"/>
              <w:rPr>
                <w:rFonts w:cstheme="minorHAnsi"/>
                <w:szCs w:val="20"/>
              </w:rPr>
            </w:pPr>
          </w:p>
        </w:tc>
        <w:tc>
          <w:tcPr>
            <w:tcW w:w="990" w:type="dxa"/>
          </w:tcPr>
          <w:p w14:paraId="7C771AE4" w14:textId="77777777" w:rsidR="0061524D" w:rsidRPr="00487927" w:rsidRDefault="0061524D" w:rsidP="00D92B57">
            <w:pPr>
              <w:jc w:val="center"/>
              <w:rPr>
                <w:rFonts w:cstheme="minorHAnsi"/>
                <w:szCs w:val="20"/>
              </w:rPr>
            </w:pPr>
          </w:p>
        </w:tc>
        <w:tc>
          <w:tcPr>
            <w:tcW w:w="1080" w:type="dxa"/>
          </w:tcPr>
          <w:p w14:paraId="004F9FCF" w14:textId="77777777" w:rsidR="0061524D" w:rsidRPr="00283A38" w:rsidDel="00B92203" w:rsidRDefault="0061524D" w:rsidP="00D92B57">
            <w:pPr>
              <w:jc w:val="center"/>
              <w:rPr>
                <w:rFonts w:cstheme="minorHAnsi"/>
                <w:szCs w:val="20"/>
              </w:rPr>
            </w:pPr>
          </w:p>
        </w:tc>
        <w:tc>
          <w:tcPr>
            <w:tcW w:w="990" w:type="dxa"/>
          </w:tcPr>
          <w:p w14:paraId="09B268CC" w14:textId="5D528B5D" w:rsidR="0061524D" w:rsidRPr="00283A38" w:rsidRDefault="0061524D" w:rsidP="00D92B57">
            <w:pPr>
              <w:jc w:val="center"/>
              <w:rPr>
                <w:rFonts w:cstheme="minorHAnsi"/>
                <w:szCs w:val="20"/>
              </w:rPr>
            </w:pPr>
            <w:r w:rsidRPr="00283A38">
              <w:rPr>
                <w:rFonts w:cstheme="minorHAnsi"/>
                <w:szCs w:val="20"/>
              </w:rPr>
              <w:t>•</w:t>
            </w:r>
          </w:p>
        </w:tc>
        <w:tc>
          <w:tcPr>
            <w:tcW w:w="990" w:type="dxa"/>
          </w:tcPr>
          <w:p w14:paraId="4D1A309D" w14:textId="77777777" w:rsidR="0061524D" w:rsidRPr="00283A38" w:rsidRDefault="0061524D" w:rsidP="00D92B57">
            <w:pPr>
              <w:jc w:val="center"/>
              <w:rPr>
                <w:rFonts w:cstheme="minorHAnsi"/>
                <w:szCs w:val="20"/>
              </w:rPr>
            </w:pPr>
          </w:p>
        </w:tc>
        <w:tc>
          <w:tcPr>
            <w:tcW w:w="1103" w:type="dxa"/>
          </w:tcPr>
          <w:p w14:paraId="57AA2D4C" w14:textId="77777777" w:rsidR="0061524D" w:rsidRPr="00283A38" w:rsidRDefault="0061524D" w:rsidP="00D92B57">
            <w:pPr>
              <w:jc w:val="center"/>
              <w:rPr>
                <w:rFonts w:cstheme="minorHAnsi"/>
                <w:szCs w:val="20"/>
              </w:rPr>
            </w:pPr>
          </w:p>
        </w:tc>
        <w:tc>
          <w:tcPr>
            <w:tcW w:w="1103" w:type="dxa"/>
          </w:tcPr>
          <w:p w14:paraId="7B8646D9" w14:textId="77777777" w:rsidR="0061524D" w:rsidRPr="00283A38" w:rsidRDefault="0061524D" w:rsidP="00D92B57">
            <w:pPr>
              <w:jc w:val="center"/>
              <w:rPr>
                <w:rFonts w:cstheme="minorHAnsi"/>
                <w:szCs w:val="20"/>
              </w:rPr>
            </w:pPr>
          </w:p>
        </w:tc>
      </w:tr>
      <w:tr w:rsidR="0061524D" w:rsidRPr="00487927" w14:paraId="4D73FC03" w14:textId="0F4AD436" w:rsidTr="0061524D">
        <w:tc>
          <w:tcPr>
            <w:tcW w:w="1255" w:type="dxa"/>
          </w:tcPr>
          <w:p w14:paraId="4140464A" w14:textId="4DE0AC31" w:rsidR="0061524D" w:rsidRDefault="0061524D" w:rsidP="00D92B57">
            <w:pPr>
              <w:jc w:val="center"/>
              <w:rPr>
                <w:szCs w:val="20"/>
              </w:rPr>
            </w:pPr>
            <w:r>
              <w:rPr>
                <w:szCs w:val="20"/>
              </w:rPr>
              <w:t>2105_01</w:t>
            </w:r>
          </w:p>
        </w:tc>
        <w:tc>
          <w:tcPr>
            <w:tcW w:w="990" w:type="dxa"/>
          </w:tcPr>
          <w:p w14:paraId="59D567C9" w14:textId="77777777" w:rsidR="0061524D" w:rsidRPr="00283A38" w:rsidRDefault="0061524D" w:rsidP="00D92B57">
            <w:pPr>
              <w:jc w:val="center"/>
              <w:rPr>
                <w:rFonts w:cstheme="minorHAnsi"/>
                <w:szCs w:val="20"/>
              </w:rPr>
            </w:pPr>
          </w:p>
        </w:tc>
        <w:tc>
          <w:tcPr>
            <w:tcW w:w="990" w:type="dxa"/>
          </w:tcPr>
          <w:p w14:paraId="6AFB813A" w14:textId="77777777" w:rsidR="0061524D" w:rsidRPr="00487927" w:rsidRDefault="0061524D" w:rsidP="00D92B57">
            <w:pPr>
              <w:jc w:val="center"/>
              <w:rPr>
                <w:rFonts w:cstheme="minorHAnsi"/>
                <w:szCs w:val="20"/>
              </w:rPr>
            </w:pPr>
          </w:p>
        </w:tc>
        <w:tc>
          <w:tcPr>
            <w:tcW w:w="990" w:type="dxa"/>
          </w:tcPr>
          <w:p w14:paraId="4D998DE6" w14:textId="77777777" w:rsidR="0061524D" w:rsidRPr="00487927" w:rsidRDefault="0061524D" w:rsidP="00D92B57">
            <w:pPr>
              <w:jc w:val="center"/>
              <w:rPr>
                <w:rFonts w:cstheme="minorHAnsi"/>
                <w:szCs w:val="20"/>
              </w:rPr>
            </w:pPr>
          </w:p>
        </w:tc>
        <w:tc>
          <w:tcPr>
            <w:tcW w:w="990" w:type="dxa"/>
          </w:tcPr>
          <w:p w14:paraId="16E585E7" w14:textId="77777777" w:rsidR="0061524D" w:rsidRPr="00487927" w:rsidRDefault="0061524D" w:rsidP="00D92B57">
            <w:pPr>
              <w:jc w:val="center"/>
              <w:rPr>
                <w:rFonts w:cstheme="minorHAnsi"/>
                <w:szCs w:val="20"/>
              </w:rPr>
            </w:pPr>
          </w:p>
        </w:tc>
        <w:tc>
          <w:tcPr>
            <w:tcW w:w="990" w:type="dxa"/>
          </w:tcPr>
          <w:p w14:paraId="7E4E9E1F" w14:textId="77777777" w:rsidR="0061524D" w:rsidRPr="00487927" w:rsidRDefault="0061524D" w:rsidP="00D92B57">
            <w:pPr>
              <w:jc w:val="center"/>
              <w:rPr>
                <w:rFonts w:cstheme="minorHAnsi"/>
                <w:szCs w:val="20"/>
              </w:rPr>
            </w:pPr>
          </w:p>
        </w:tc>
        <w:tc>
          <w:tcPr>
            <w:tcW w:w="990" w:type="dxa"/>
          </w:tcPr>
          <w:p w14:paraId="2914F5BD" w14:textId="77777777" w:rsidR="0061524D" w:rsidRPr="00487927" w:rsidRDefault="0061524D" w:rsidP="00D92B57">
            <w:pPr>
              <w:jc w:val="center"/>
              <w:rPr>
                <w:rFonts w:cstheme="minorHAnsi"/>
                <w:szCs w:val="20"/>
              </w:rPr>
            </w:pPr>
          </w:p>
        </w:tc>
        <w:tc>
          <w:tcPr>
            <w:tcW w:w="1080" w:type="dxa"/>
          </w:tcPr>
          <w:p w14:paraId="24240B7C" w14:textId="77777777" w:rsidR="0061524D" w:rsidRPr="00283A38" w:rsidDel="00B92203" w:rsidRDefault="0061524D" w:rsidP="00D92B57">
            <w:pPr>
              <w:jc w:val="center"/>
              <w:rPr>
                <w:rFonts w:cstheme="minorHAnsi"/>
                <w:szCs w:val="20"/>
              </w:rPr>
            </w:pPr>
          </w:p>
        </w:tc>
        <w:tc>
          <w:tcPr>
            <w:tcW w:w="990" w:type="dxa"/>
          </w:tcPr>
          <w:p w14:paraId="15D953E4" w14:textId="32E25C8C" w:rsidR="0061524D" w:rsidRPr="00283A38" w:rsidRDefault="0061524D" w:rsidP="00D92B57">
            <w:pPr>
              <w:jc w:val="center"/>
              <w:rPr>
                <w:rFonts w:cstheme="minorHAnsi"/>
                <w:szCs w:val="20"/>
              </w:rPr>
            </w:pPr>
            <w:r w:rsidRPr="00283A38">
              <w:rPr>
                <w:rFonts w:cstheme="minorHAnsi"/>
                <w:szCs w:val="20"/>
              </w:rPr>
              <w:t>•</w:t>
            </w:r>
          </w:p>
        </w:tc>
        <w:tc>
          <w:tcPr>
            <w:tcW w:w="990" w:type="dxa"/>
          </w:tcPr>
          <w:p w14:paraId="0FA75064" w14:textId="77777777" w:rsidR="0061524D" w:rsidRPr="00283A38" w:rsidRDefault="0061524D" w:rsidP="00D92B57">
            <w:pPr>
              <w:jc w:val="center"/>
              <w:rPr>
                <w:rFonts w:cstheme="minorHAnsi"/>
                <w:szCs w:val="20"/>
              </w:rPr>
            </w:pPr>
          </w:p>
        </w:tc>
        <w:tc>
          <w:tcPr>
            <w:tcW w:w="1103" w:type="dxa"/>
          </w:tcPr>
          <w:p w14:paraId="19432F42" w14:textId="77777777" w:rsidR="0061524D" w:rsidRPr="00283A38" w:rsidRDefault="0061524D" w:rsidP="00D92B57">
            <w:pPr>
              <w:jc w:val="center"/>
              <w:rPr>
                <w:rFonts w:cstheme="minorHAnsi"/>
                <w:szCs w:val="20"/>
              </w:rPr>
            </w:pPr>
          </w:p>
        </w:tc>
        <w:tc>
          <w:tcPr>
            <w:tcW w:w="1103" w:type="dxa"/>
          </w:tcPr>
          <w:p w14:paraId="44BBE4D2" w14:textId="77777777" w:rsidR="0061524D" w:rsidRPr="00283A38" w:rsidRDefault="0061524D" w:rsidP="00D92B57">
            <w:pPr>
              <w:jc w:val="center"/>
              <w:rPr>
                <w:rFonts w:cstheme="minorHAnsi"/>
                <w:szCs w:val="20"/>
              </w:rPr>
            </w:pPr>
          </w:p>
        </w:tc>
      </w:tr>
      <w:tr w:rsidR="0061524D" w:rsidRPr="00487927" w14:paraId="13EBD5D9" w14:textId="74DDE1F1" w:rsidTr="0061524D">
        <w:tc>
          <w:tcPr>
            <w:tcW w:w="1255" w:type="dxa"/>
          </w:tcPr>
          <w:p w14:paraId="7F63E95B" w14:textId="4A04742A" w:rsidR="0061524D" w:rsidRDefault="0061524D" w:rsidP="00D92B57">
            <w:pPr>
              <w:jc w:val="center"/>
              <w:rPr>
                <w:szCs w:val="20"/>
              </w:rPr>
            </w:pPr>
            <w:r>
              <w:rPr>
                <w:szCs w:val="20"/>
              </w:rPr>
              <w:t>2105_02</w:t>
            </w:r>
          </w:p>
        </w:tc>
        <w:tc>
          <w:tcPr>
            <w:tcW w:w="990" w:type="dxa"/>
          </w:tcPr>
          <w:p w14:paraId="36FC46FD" w14:textId="77777777" w:rsidR="0061524D" w:rsidRPr="00283A38" w:rsidRDefault="0061524D" w:rsidP="00D92B57">
            <w:pPr>
              <w:jc w:val="center"/>
              <w:rPr>
                <w:rFonts w:cstheme="minorHAnsi"/>
                <w:szCs w:val="20"/>
              </w:rPr>
            </w:pPr>
          </w:p>
        </w:tc>
        <w:tc>
          <w:tcPr>
            <w:tcW w:w="990" w:type="dxa"/>
          </w:tcPr>
          <w:p w14:paraId="073C265D" w14:textId="77777777" w:rsidR="0061524D" w:rsidRPr="00487927" w:rsidRDefault="0061524D" w:rsidP="00D92B57">
            <w:pPr>
              <w:jc w:val="center"/>
              <w:rPr>
                <w:rFonts w:cstheme="minorHAnsi"/>
                <w:szCs w:val="20"/>
              </w:rPr>
            </w:pPr>
          </w:p>
        </w:tc>
        <w:tc>
          <w:tcPr>
            <w:tcW w:w="990" w:type="dxa"/>
          </w:tcPr>
          <w:p w14:paraId="29987815" w14:textId="77777777" w:rsidR="0061524D" w:rsidRPr="00487927" w:rsidRDefault="0061524D" w:rsidP="00D92B57">
            <w:pPr>
              <w:jc w:val="center"/>
              <w:rPr>
                <w:rFonts w:cstheme="minorHAnsi"/>
                <w:szCs w:val="20"/>
              </w:rPr>
            </w:pPr>
          </w:p>
        </w:tc>
        <w:tc>
          <w:tcPr>
            <w:tcW w:w="990" w:type="dxa"/>
          </w:tcPr>
          <w:p w14:paraId="59437D3E" w14:textId="77777777" w:rsidR="0061524D" w:rsidRPr="00487927" w:rsidRDefault="0061524D" w:rsidP="00D92B57">
            <w:pPr>
              <w:jc w:val="center"/>
              <w:rPr>
                <w:rFonts w:cstheme="minorHAnsi"/>
                <w:szCs w:val="20"/>
              </w:rPr>
            </w:pPr>
          </w:p>
        </w:tc>
        <w:tc>
          <w:tcPr>
            <w:tcW w:w="990" w:type="dxa"/>
          </w:tcPr>
          <w:p w14:paraId="0D289588" w14:textId="77777777" w:rsidR="0061524D" w:rsidRPr="00487927" w:rsidRDefault="0061524D" w:rsidP="00D92B57">
            <w:pPr>
              <w:jc w:val="center"/>
              <w:rPr>
                <w:rFonts w:cstheme="minorHAnsi"/>
                <w:szCs w:val="20"/>
              </w:rPr>
            </w:pPr>
          </w:p>
        </w:tc>
        <w:tc>
          <w:tcPr>
            <w:tcW w:w="990" w:type="dxa"/>
          </w:tcPr>
          <w:p w14:paraId="68FD4C5C" w14:textId="77777777" w:rsidR="0061524D" w:rsidRPr="00487927" w:rsidRDefault="0061524D" w:rsidP="00D92B57">
            <w:pPr>
              <w:jc w:val="center"/>
              <w:rPr>
                <w:rFonts w:cstheme="minorHAnsi"/>
                <w:szCs w:val="20"/>
              </w:rPr>
            </w:pPr>
          </w:p>
        </w:tc>
        <w:tc>
          <w:tcPr>
            <w:tcW w:w="1080" w:type="dxa"/>
          </w:tcPr>
          <w:p w14:paraId="586749F9" w14:textId="77777777" w:rsidR="0061524D" w:rsidRPr="00283A38" w:rsidDel="00B92203" w:rsidRDefault="0061524D" w:rsidP="00D92B57">
            <w:pPr>
              <w:jc w:val="center"/>
              <w:rPr>
                <w:rFonts w:cstheme="minorHAnsi"/>
                <w:szCs w:val="20"/>
              </w:rPr>
            </w:pPr>
          </w:p>
        </w:tc>
        <w:tc>
          <w:tcPr>
            <w:tcW w:w="990" w:type="dxa"/>
          </w:tcPr>
          <w:p w14:paraId="0D8DCC86" w14:textId="2FF1F753" w:rsidR="0061524D" w:rsidRPr="00283A38" w:rsidRDefault="0061524D" w:rsidP="00D92B57">
            <w:pPr>
              <w:jc w:val="center"/>
              <w:rPr>
                <w:rFonts w:cstheme="minorHAnsi"/>
                <w:szCs w:val="20"/>
              </w:rPr>
            </w:pPr>
            <w:r w:rsidRPr="00283A38">
              <w:rPr>
                <w:rFonts w:cstheme="minorHAnsi"/>
                <w:szCs w:val="20"/>
              </w:rPr>
              <w:t>•</w:t>
            </w:r>
          </w:p>
        </w:tc>
        <w:tc>
          <w:tcPr>
            <w:tcW w:w="990" w:type="dxa"/>
          </w:tcPr>
          <w:p w14:paraId="11C751D2" w14:textId="77777777" w:rsidR="0061524D" w:rsidRPr="00283A38" w:rsidRDefault="0061524D" w:rsidP="00D92B57">
            <w:pPr>
              <w:jc w:val="center"/>
              <w:rPr>
                <w:rFonts w:cstheme="minorHAnsi"/>
                <w:szCs w:val="20"/>
              </w:rPr>
            </w:pPr>
          </w:p>
        </w:tc>
        <w:tc>
          <w:tcPr>
            <w:tcW w:w="1103" w:type="dxa"/>
          </w:tcPr>
          <w:p w14:paraId="5077500C" w14:textId="77777777" w:rsidR="0061524D" w:rsidRPr="00283A38" w:rsidRDefault="0061524D" w:rsidP="00D92B57">
            <w:pPr>
              <w:jc w:val="center"/>
              <w:rPr>
                <w:rFonts w:cstheme="minorHAnsi"/>
                <w:szCs w:val="20"/>
              </w:rPr>
            </w:pPr>
          </w:p>
        </w:tc>
        <w:tc>
          <w:tcPr>
            <w:tcW w:w="1103" w:type="dxa"/>
          </w:tcPr>
          <w:p w14:paraId="7F31E22B" w14:textId="77777777" w:rsidR="0061524D" w:rsidRPr="00283A38" w:rsidRDefault="0061524D" w:rsidP="00D92B57">
            <w:pPr>
              <w:jc w:val="center"/>
              <w:rPr>
                <w:rFonts w:cstheme="minorHAnsi"/>
                <w:szCs w:val="20"/>
              </w:rPr>
            </w:pPr>
          </w:p>
        </w:tc>
      </w:tr>
      <w:tr w:rsidR="0061524D" w:rsidRPr="00487927" w14:paraId="138BA0D5" w14:textId="41330119" w:rsidTr="0061524D">
        <w:tc>
          <w:tcPr>
            <w:tcW w:w="1255" w:type="dxa"/>
          </w:tcPr>
          <w:p w14:paraId="42666F25" w14:textId="39672F9F" w:rsidR="0061524D" w:rsidRDefault="0061524D" w:rsidP="00D92B57">
            <w:pPr>
              <w:jc w:val="center"/>
              <w:rPr>
                <w:szCs w:val="20"/>
              </w:rPr>
            </w:pPr>
            <w:r>
              <w:rPr>
                <w:szCs w:val="20"/>
              </w:rPr>
              <w:t>2105_03</w:t>
            </w:r>
          </w:p>
        </w:tc>
        <w:tc>
          <w:tcPr>
            <w:tcW w:w="990" w:type="dxa"/>
          </w:tcPr>
          <w:p w14:paraId="6EC2B967" w14:textId="77777777" w:rsidR="0061524D" w:rsidRPr="00283A38" w:rsidRDefault="0061524D" w:rsidP="00D92B57">
            <w:pPr>
              <w:jc w:val="center"/>
              <w:rPr>
                <w:rFonts w:cstheme="minorHAnsi"/>
                <w:szCs w:val="20"/>
              </w:rPr>
            </w:pPr>
          </w:p>
        </w:tc>
        <w:tc>
          <w:tcPr>
            <w:tcW w:w="990" w:type="dxa"/>
          </w:tcPr>
          <w:p w14:paraId="3F4F91E3" w14:textId="77777777" w:rsidR="0061524D" w:rsidRPr="00487927" w:rsidRDefault="0061524D" w:rsidP="00D92B57">
            <w:pPr>
              <w:jc w:val="center"/>
              <w:rPr>
                <w:rFonts w:cstheme="minorHAnsi"/>
                <w:szCs w:val="20"/>
              </w:rPr>
            </w:pPr>
          </w:p>
        </w:tc>
        <w:tc>
          <w:tcPr>
            <w:tcW w:w="990" w:type="dxa"/>
          </w:tcPr>
          <w:p w14:paraId="6A9C99D6" w14:textId="77777777" w:rsidR="0061524D" w:rsidRPr="00487927" w:rsidRDefault="0061524D" w:rsidP="00D92B57">
            <w:pPr>
              <w:jc w:val="center"/>
              <w:rPr>
                <w:rFonts w:cstheme="minorHAnsi"/>
                <w:szCs w:val="20"/>
              </w:rPr>
            </w:pPr>
          </w:p>
        </w:tc>
        <w:tc>
          <w:tcPr>
            <w:tcW w:w="990" w:type="dxa"/>
          </w:tcPr>
          <w:p w14:paraId="14C6A7EC" w14:textId="77777777" w:rsidR="0061524D" w:rsidRPr="00487927" w:rsidRDefault="0061524D" w:rsidP="00D92B57">
            <w:pPr>
              <w:jc w:val="center"/>
              <w:rPr>
                <w:rFonts w:cstheme="minorHAnsi"/>
                <w:szCs w:val="20"/>
              </w:rPr>
            </w:pPr>
          </w:p>
        </w:tc>
        <w:tc>
          <w:tcPr>
            <w:tcW w:w="990" w:type="dxa"/>
          </w:tcPr>
          <w:p w14:paraId="2424C1E8" w14:textId="77777777" w:rsidR="0061524D" w:rsidRPr="00487927" w:rsidRDefault="0061524D" w:rsidP="00D92B57">
            <w:pPr>
              <w:jc w:val="center"/>
              <w:rPr>
                <w:rFonts w:cstheme="minorHAnsi"/>
                <w:szCs w:val="20"/>
              </w:rPr>
            </w:pPr>
          </w:p>
        </w:tc>
        <w:tc>
          <w:tcPr>
            <w:tcW w:w="990" w:type="dxa"/>
          </w:tcPr>
          <w:p w14:paraId="312FAB76" w14:textId="77777777" w:rsidR="0061524D" w:rsidRPr="00487927" w:rsidRDefault="0061524D" w:rsidP="00D92B57">
            <w:pPr>
              <w:jc w:val="center"/>
              <w:rPr>
                <w:rFonts w:cstheme="minorHAnsi"/>
                <w:szCs w:val="20"/>
              </w:rPr>
            </w:pPr>
          </w:p>
        </w:tc>
        <w:tc>
          <w:tcPr>
            <w:tcW w:w="1080" w:type="dxa"/>
          </w:tcPr>
          <w:p w14:paraId="0CD1A0F7" w14:textId="77777777" w:rsidR="0061524D" w:rsidRPr="00283A38" w:rsidDel="00B92203" w:rsidRDefault="0061524D" w:rsidP="00D92B57">
            <w:pPr>
              <w:jc w:val="center"/>
              <w:rPr>
                <w:rFonts w:cstheme="minorHAnsi"/>
                <w:szCs w:val="20"/>
              </w:rPr>
            </w:pPr>
          </w:p>
        </w:tc>
        <w:tc>
          <w:tcPr>
            <w:tcW w:w="990" w:type="dxa"/>
          </w:tcPr>
          <w:p w14:paraId="6118E810" w14:textId="426F39E6" w:rsidR="0061524D" w:rsidRPr="00283A38" w:rsidRDefault="0061524D" w:rsidP="00D92B57">
            <w:pPr>
              <w:jc w:val="center"/>
              <w:rPr>
                <w:rFonts w:cstheme="minorHAnsi"/>
                <w:szCs w:val="20"/>
              </w:rPr>
            </w:pPr>
            <w:r w:rsidRPr="00283A38">
              <w:rPr>
                <w:rFonts w:cstheme="minorHAnsi"/>
                <w:szCs w:val="20"/>
              </w:rPr>
              <w:t>•</w:t>
            </w:r>
          </w:p>
        </w:tc>
        <w:tc>
          <w:tcPr>
            <w:tcW w:w="990" w:type="dxa"/>
          </w:tcPr>
          <w:p w14:paraId="16435D87" w14:textId="77777777" w:rsidR="0061524D" w:rsidRPr="00283A38" w:rsidRDefault="0061524D" w:rsidP="00D92B57">
            <w:pPr>
              <w:jc w:val="center"/>
              <w:rPr>
                <w:rFonts w:cstheme="minorHAnsi"/>
                <w:szCs w:val="20"/>
              </w:rPr>
            </w:pPr>
          </w:p>
        </w:tc>
        <w:tc>
          <w:tcPr>
            <w:tcW w:w="1103" w:type="dxa"/>
          </w:tcPr>
          <w:p w14:paraId="135AAB14" w14:textId="77777777" w:rsidR="0061524D" w:rsidRPr="00283A38" w:rsidRDefault="0061524D" w:rsidP="00D92B57">
            <w:pPr>
              <w:jc w:val="center"/>
              <w:rPr>
                <w:rFonts w:cstheme="minorHAnsi"/>
                <w:szCs w:val="20"/>
              </w:rPr>
            </w:pPr>
          </w:p>
        </w:tc>
        <w:tc>
          <w:tcPr>
            <w:tcW w:w="1103" w:type="dxa"/>
          </w:tcPr>
          <w:p w14:paraId="5CBDE117" w14:textId="77777777" w:rsidR="0061524D" w:rsidRPr="00283A38" w:rsidRDefault="0061524D" w:rsidP="00D92B57">
            <w:pPr>
              <w:jc w:val="center"/>
              <w:rPr>
                <w:rFonts w:cstheme="minorHAnsi"/>
                <w:szCs w:val="20"/>
              </w:rPr>
            </w:pPr>
          </w:p>
        </w:tc>
      </w:tr>
      <w:tr w:rsidR="0061524D" w:rsidRPr="00487927" w14:paraId="23520287" w14:textId="3AA850EB" w:rsidTr="0061524D">
        <w:tc>
          <w:tcPr>
            <w:tcW w:w="1255" w:type="dxa"/>
          </w:tcPr>
          <w:p w14:paraId="03D692BB" w14:textId="1DD44B28" w:rsidR="0061524D" w:rsidRDefault="0061524D" w:rsidP="00D92B57">
            <w:pPr>
              <w:jc w:val="center"/>
              <w:rPr>
                <w:szCs w:val="20"/>
              </w:rPr>
            </w:pPr>
            <w:r>
              <w:rPr>
                <w:szCs w:val="20"/>
              </w:rPr>
              <w:t>2106_01</w:t>
            </w:r>
          </w:p>
        </w:tc>
        <w:tc>
          <w:tcPr>
            <w:tcW w:w="990" w:type="dxa"/>
          </w:tcPr>
          <w:p w14:paraId="59C7B2A0" w14:textId="77777777" w:rsidR="0061524D" w:rsidRPr="00283A38" w:rsidRDefault="0061524D" w:rsidP="00D92B57">
            <w:pPr>
              <w:jc w:val="center"/>
              <w:rPr>
                <w:rFonts w:cstheme="minorHAnsi"/>
                <w:szCs w:val="20"/>
              </w:rPr>
            </w:pPr>
          </w:p>
        </w:tc>
        <w:tc>
          <w:tcPr>
            <w:tcW w:w="990" w:type="dxa"/>
          </w:tcPr>
          <w:p w14:paraId="5D1C81C9" w14:textId="77777777" w:rsidR="0061524D" w:rsidRPr="00487927" w:rsidRDefault="0061524D" w:rsidP="00D92B57">
            <w:pPr>
              <w:jc w:val="center"/>
              <w:rPr>
                <w:rFonts w:cstheme="minorHAnsi"/>
                <w:szCs w:val="20"/>
              </w:rPr>
            </w:pPr>
          </w:p>
        </w:tc>
        <w:tc>
          <w:tcPr>
            <w:tcW w:w="990" w:type="dxa"/>
          </w:tcPr>
          <w:p w14:paraId="29ABD7CF" w14:textId="77777777" w:rsidR="0061524D" w:rsidRPr="00487927" w:rsidRDefault="0061524D" w:rsidP="00D92B57">
            <w:pPr>
              <w:jc w:val="center"/>
              <w:rPr>
                <w:rFonts w:cstheme="minorHAnsi"/>
                <w:szCs w:val="20"/>
              </w:rPr>
            </w:pPr>
          </w:p>
        </w:tc>
        <w:tc>
          <w:tcPr>
            <w:tcW w:w="990" w:type="dxa"/>
          </w:tcPr>
          <w:p w14:paraId="4082E73B" w14:textId="77777777" w:rsidR="0061524D" w:rsidRPr="00487927" w:rsidRDefault="0061524D" w:rsidP="00D92B57">
            <w:pPr>
              <w:jc w:val="center"/>
              <w:rPr>
                <w:rFonts w:cstheme="minorHAnsi"/>
                <w:szCs w:val="20"/>
              </w:rPr>
            </w:pPr>
          </w:p>
        </w:tc>
        <w:tc>
          <w:tcPr>
            <w:tcW w:w="990" w:type="dxa"/>
          </w:tcPr>
          <w:p w14:paraId="78EDA3C3" w14:textId="77777777" w:rsidR="0061524D" w:rsidRPr="00487927" w:rsidRDefault="0061524D" w:rsidP="00D92B57">
            <w:pPr>
              <w:jc w:val="center"/>
              <w:rPr>
                <w:rFonts w:cstheme="minorHAnsi"/>
                <w:szCs w:val="20"/>
              </w:rPr>
            </w:pPr>
          </w:p>
        </w:tc>
        <w:tc>
          <w:tcPr>
            <w:tcW w:w="990" w:type="dxa"/>
          </w:tcPr>
          <w:p w14:paraId="4FB06E2B" w14:textId="77777777" w:rsidR="0061524D" w:rsidRPr="00487927" w:rsidRDefault="0061524D" w:rsidP="00D92B57">
            <w:pPr>
              <w:jc w:val="center"/>
              <w:rPr>
                <w:rFonts w:cstheme="minorHAnsi"/>
                <w:szCs w:val="20"/>
              </w:rPr>
            </w:pPr>
          </w:p>
        </w:tc>
        <w:tc>
          <w:tcPr>
            <w:tcW w:w="1080" w:type="dxa"/>
          </w:tcPr>
          <w:p w14:paraId="3E7F4B0D" w14:textId="77777777" w:rsidR="0061524D" w:rsidRPr="00283A38" w:rsidDel="00B92203" w:rsidRDefault="0061524D" w:rsidP="00D92B57">
            <w:pPr>
              <w:jc w:val="center"/>
              <w:rPr>
                <w:rFonts w:cstheme="minorHAnsi"/>
                <w:szCs w:val="20"/>
              </w:rPr>
            </w:pPr>
          </w:p>
        </w:tc>
        <w:tc>
          <w:tcPr>
            <w:tcW w:w="990" w:type="dxa"/>
          </w:tcPr>
          <w:p w14:paraId="346F0CFD" w14:textId="3510EB46" w:rsidR="0061524D" w:rsidRPr="00283A38" w:rsidRDefault="0061524D" w:rsidP="00D92B57">
            <w:pPr>
              <w:jc w:val="center"/>
              <w:rPr>
                <w:rFonts w:cstheme="minorHAnsi"/>
                <w:szCs w:val="20"/>
              </w:rPr>
            </w:pPr>
            <w:r w:rsidRPr="00283A38">
              <w:rPr>
                <w:rFonts w:cstheme="minorHAnsi"/>
                <w:szCs w:val="20"/>
              </w:rPr>
              <w:t>•</w:t>
            </w:r>
          </w:p>
        </w:tc>
        <w:tc>
          <w:tcPr>
            <w:tcW w:w="990" w:type="dxa"/>
          </w:tcPr>
          <w:p w14:paraId="71A39A50" w14:textId="77777777" w:rsidR="0061524D" w:rsidRPr="00283A38" w:rsidRDefault="0061524D" w:rsidP="00D92B57">
            <w:pPr>
              <w:jc w:val="center"/>
              <w:rPr>
                <w:rFonts w:cstheme="minorHAnsi"/>
                <w:szCs w:val="20"/>
              </w:rPr>
            </w:pPr>
          </w:p>
        </w:tc>
        <w:tc>
          <w:tcPr>
            <w:tcW w:w="1103" w:type="dxa"/>
          </w:tcPr>
          <w:p w14:paraId="7ABB4313" w14:textId="77777777" w:rsidR="0061524D" w:rsidRPr="00283A38" w:rsidRDefault="0061524D" w:rsidP="00D92B57">
            <w:pPr>
              <w:jc w:val="center"/>
              <w:rPr>
                <w:rFonts w:cstheme="minorHAnsi"/>
                <w:szCs w:val="20"/>
              </w:rPr>
            </w:pPr>
          </w:p>
        </w:tc>
        <w:tc>
          <w:tcPr>
            <w:tcW w:w="1103" w:type="dxa"/>
          </w:tcPr>
          <w:p w14:paraId="663507A8" w14:textId="77777777" w:rsidR="0061524D" w:rsidRPr="00283A38" w:rsidRDefault="0061524D" w:rsidP="00D92B57">
            <w:pPr>
              <w:jc w:val="center"/>
              <w:rPr>
                <w:rFonts w:cstheme="minorHAnsi"/>
                <w:szCs w:val="20"/>
              </w:rPr>
            </w:pPr>
          </w:p>
        </w:tc>
      </w:tr>
      <w:tr w:rsidR="0061524D" w:rsidRPr="00487927" w14:paraId="6B5E17CC" w14:textId="5A043C83" w:rsidTr="0061524D">
        <w:tc>
          <w:tcPr>
            <w:tcW w:w="1255" w:type="dxa"/>
          </w:tcPr>
          <w:p w14:paraId="2F3BF831" w14:textId="55BE9AF7" w:rsidR="0061524D" w:rsidRDefault="0061524D" w:rsidP="00D92B57">
            <w:pPr>
              <w:jc w:val="center"/>
              <w:rPr>
                <w:szCs w:val="20"/>
              </w:rPr>
            </w:pPr>
            <w:r>
              <w:rPr>
                <w:szCs w:val="20"/>
              </w:rPr>
              <w:lastRenderedPageBreak/>
              <w:t>2106_02</w:t>
            </w:r>
          </w:p>
        </w:tc>
        <w:tc>
          <w:tcPr>
            <w:tcW w:w="990" w:type="dxa"/>
          </w:tcPr>
          <w:p w14:paraId="2AAD4871" w14:textId="77777777" w:rsidR="0061524D" w:rsidRPr="00283A38" w:rsidRDefault="0061524D" w:rsidP="00D92B57">
            <w:pPr>
              <w:jc w:val="center"/>
              <w:rPr>
                <w:rFonts w:cstheme="minorHAnsi"/>
                <w:szCs w:val="20"/>
              </w:rPr>
            </w:pPr>
          </w:p>
        </w:tc>
        <w:tc>
          <w:tcPr>
            <w:tcW w:w="990" w:type="dxa"/>
          </w:tcPr>
          <w:p w14:paraId="54C0EC51" w14:textId="77777777" w:rsidR="0061524D" w:rsidRPr="00487927" w:rsidRDefault="0061524D" w:rsidP="00D92B57">
            <w:pPr>
              <w:jc w:val="center"/>
              <w:rPr>
                <w:rFonts w:cstheme="minorHAnsi"/>
                <w:szCs w:val="20"/>
              </w:rPr>
            </w:pPr>
          </w:p>
        </w:tc>
        <w:tc>
          <w:tcPr>
            <w:tcW w:w="990" w:type="dxa"/>
          </w:tcPr>
          <w:p w14:paraId="0836D464" w14:textId="77777777" w:rsidR="0061524D" w:rsidRPr="00487927" w:rsidRDefault="0061524D" w:rsidP="00D92B57">
            <w:pPr>
              <w:jc w:val="center"/>
              <w:rPr>
                <w:rFonts w:cstheme="minorHAnsi"/>
                <w:szCs w:val="20"/>
              </w:rPr>
            </w:pPr>
          </w:p>
        </w:tc>
        <w:tc>
          <w:tcPr>
            <w:tcW w:w="990" w:type="dxa"/>
          </w:tcPr>
          <w:p w14:paraId="3A7EC88F" w14:textId="77777777" w:rsidR="0061524D" w:rsidRPr="00487927" w:rsidRDefault="0061524D" w:rsidP="00D92B57">
            <w:pPr>
              <w:jc w:val="center"/>
              <w:rPr>
                <w:rFonts w:cstheme="minorHAnsi"/>
                <w:szCs w:val="20"/>
              </w:rPr>
            </w:pPr>
          </w:p>
        </w:tc>
        <w:tc>
          <w:tcPr>
            <w:tcW w:w="990" w:type="dxa"/>
          </w:tcPr>
          <w:p w14:paraId="2CE0F3B0" w14:textId="77777777" w:rsidR="0061524D" w:rsidRPr="00487927" w:rsidRDefault="0061524D" w:rsidP="00D92B57">
            <w:pPr>
              <w:jc w:val="center"/>
              <w:rPr>
                <w:rFonts w:cstheme="minorHAnsi"/>
                <w:szCs w:val="20"/>
              </w:rPr>
            </w:pPr>
          </w:p>
        </w:tc>
        <w:tc>
          <w:tcPr>
            <w:tcW w:w="990" w:type="dxa"/>
          </w:tcPr>
          <w:p w14:paraId="4CF16354" w14:textId="77777777" w:rsidR="0061524D" w:rsidRPr="00487927" w:rsidRDefault="0061524D" w:rsidP="00D92B57">
            <w:pPr>
              <w:jc w:val="center"/>
              <w:rPr>
                <w:rFonts w:cstheme="minorHAnsi"/>
                <w:szCs w:val="20"/>
              </w:rPr>
            </w:pPr>
          </w:p>
        </w:tc>
        <w:tc>
          <w:tcPr>
            <w:tcW w:w="1080" w:type="dxa"/>
          </w:tcPr>
          <w:p w14:paraId="637C76CA" w14:textId="77777777" w:rsidR="0061524D" w:rsidRPr="00283A38" w:rsidDel="00B92203" w:rsidRDefault="0061524D" w:rsidP="00D92B57">
            <w:pPr>
              <w:jc w:val="center"/>
              <w:rPr>
                <w:rFonts w:cstheme="minorHAnsi"/>
                <w:szCs w:val="20"/>
              </w:rPr>
            </w:pPr>
          </w:p>
        </w:tc>
        <w:tc>
          <w:tcPr>
            <w:tcW w:w="990" w:type="dxa"/>
          </w:tcPr>
          <w:p w14:paraId="38E60517" w14:textId="64889AA7" w:rsidR="0061524D" w:rsidRPr="00283A38" w:rsidRDefault="0061524D" w:rsidP="00D92B57">
            <w:pPr>
              <w:jc w:val="center"/>
              <w:rPr>
                <w:rFonts w:cstheme="minorHAnsi"/>
                <w:szCs w:val="20"/>
              </w:rPr>
            </w:pPr>
            <w:r w:rsidRPr="00283A38">
              <w:rPr>
                <w:rFonts w:cstheme="minorHAnsi"/>
                <w:szCs w:val="20"/>
              </w:rPr>
              <w:t>•</w:t>
            </w:r>
          </w:p>
        </w:tc>
        <w:tc>
          <w:tcPr>
            <w:tcW w:w="990" w:type="dxa"/>
          </w:tcPr>
          <w:p w14:paraId="0C5F9949" w14:textId="77777777" w:rsidR="0061524D" w:rsidRPr="00283A38" w:rsidRDefault="0061524D" w:rsidP="00D92B57">
            <w:pPr>
              <w:jc w:val="center"/>
              <w:rPr>
                <w:rFonts w:cstheme="minorHAnsi"/>
                <w:szCs w:val="20"/>
              </w:rPr>
            </w:pPr>
          </w:p>
        </w:tc>
        <w:tc>
          <w:tcPr>
            <w:tcW w:w="1103" w:type="dxa"/>
          </w:tcPr>
          <w:p w14:paraId="6151328A" w14:textId="77777777" w:rsidR="0061524D" w:rsidRPr="00283A38" w:rsidRDefault="0061524D" w:rsidP="00D92B57">
            <w:pPr>
              <w:jc w:val="center"/>
              <w:rPr>
                <w:rFonts w:cstheme="minorHAnsi"/>
                <w:szCs w:val="20"/>
              </w:rPr>
            </w:pPr>
          </w:p>
        </w:tc>
        <w:tc>
          <w:tcPr>
            <w:tcW w:w="1103" w:type="dxa"/>
          </w:tcPr>
          <w:p w14:paraId="6F9244F4" w14:textId="77777777" w:rsidR="0061524D" w:rsidRPr="00283A38" w:rsidRDefault="0061524D" w:rsidP="00D92B57">
            <w:pPr>
              <w:jc w:val="center"/>
              <w:rPr>
                <w:rFonts w:cstheme="minorHAnsi"/>
                <w:szCs w:val="20"/>
              </w:rPr>
            </w:pPr>
          </w:p>
        </w:tc>
      </w:tr>
      <w:tr w:rsidR="0061524D" w:rsidRPr="00487927" w14:paraId="306813D7" w14:textId="66AD19ED" w:rsidTr="0061524D">
        <w:tc>
          <w:tcPr>
            <w:tcW w:w="1255" w:type="dxa"/>
          </w:tcPr>
          <w:p w14:paraId="4252C068" w14:textId="545E1A97" w:rsidR="0061524D" w:rsidRDefault="0061524D" w:rsidP="00D92B57">
            <w:pPr>
              <w:jc w:val="center"/>
              <w:rPr>
                <w:szCs w:val="20"/>
              </w:rPr>
            </w:pPr>
            <w:r>
              <w:rPr>
                <w:szCs w:val="20"/>
              </w:rPr>
              <w:t>2106_03</w:t>
            </w:r>
          </w:p>
        </w:tc>
        <w:tc>
          <w:tcPr>
            <w:tcW w:w="990" w:type="dxa"/>
          </w:tcPr>
          <w:p w14:paraId="7BAC1BD6" w14:textId="77777777" w:rsidR="0061524D" w:rsidRPr="00283A38" w:rsidRDefault="0061524D" w:rsidP="00D92B57">
            <w:pPr>
              <w:jc w:val="center"/>
              <w:rPr>
                <w:rFonts w:cstheme="minorHAnsi"/>
                <w:szCs w:val="20"/>
              </w:rPr>
            </w:pPr>
          </w:p>
        </w:tc>
        <w:tc>
          <w:tcPr>
            <w:tcW w:w="990" w:type="dxa"/>
          </w:tcPr>
          <w:p w14:paraId="14B4DA94" w14:textId="77777777" w:rsidR="0061524D" w:rsidRPr="00487927" w:rsidRDefault="0061524D" w:rsidP="00D92B57">
            <w:pPr>
              <w:jc w:val="center"/>
              <w:rPr>
                <w:rFonts w:cstheme="minorHAnsi"/>
                <w:szCs w:val="20"/>
              </w:rPr>
            </w:pPr>
          </w:p>
        </w:tc>
        <w:tc>
          <w:tcPr>
            <w:tcW w:w="990" w:type="dxa"/>
          </w:tcPr>
          <w:p w14:paraId="793220BA" w14:textId="77777777" w:rsidR="0061524D" w:rsidRPr="00487927" w:rsidRDefault="0061524D" w:rsidP="00D92B57">
            <w:pPr>
              <w:jc w:val="center"/>
              <w:rPr>
                <w:rFonts w:cstheme="minorHAnsi"/>
                <w:szCs w:val="20"/>
              </w:rPr>
            </w:pPr>
          </w:p>
        </w:tc>
        <w:tc>
          <w:tcPr>
            <w:tcW w:w="990" w:type="dxa"/>
          </w:tcPr>
          <w:p w14:paraId="131E6BEB" w14:textId="77777777" w:rsidR="0061524D" w:rsidRPr="00487927" w:rsidRDefault="0061524D" w:rsidP="00D92B57">
            <w:pPr>
              <w:jc w:val="center"/>
              <w:rPr>
                <w:rFonts w:cstheme="minorHAnsi"/>
                <w:szCs w:val="20"/>
              </w:rPr>
            </w:pPr>
          </w:p>
        </w:tc>
        <w:tc>
          <w:tcPr>
            <w:tcW w:w="990" w:type="dxa"/>
          </w:tcPr>
          <w:p w14:paraId="111EE307" w14:textId="77777777" w:rsidR="0061524D" w:rsidRPr="00487927" w:rsidRDefault="0061524D" w:rsidP="00D92B57">
            <w:pPr>
              <w:jc w:val="center"/>
              <w:rPr>
                <w:rFonts w:cstheme="minorHAnsi"/>
                <w:szCs w:val="20"/>
              </w:rPr>
            </w:pPr>
          </w:p>
        </w:tc>
        <w:tc>
          <w:tcPr>
            <w:tcW w:w="990" w:type="dxa"/>
          </w:tcPr>
          <w:p w14:paraId="68F8300C" w14:textId="77777777" w:rsidR="0061524D" w:rsidRPr="00487927" w:rsidRDefault="0061524D" w:rsidP="00D92B57">
            <w:pPr>
              <w:jc w:val="center"/>
              <w:rPr>
                <w:rFonts w:cstheme="minorHAnsi"/>
                <w:szCs w:val="20"/>
              </w:rPr>
            </w:pPr>
          </w:p>
        </w:tc>
        <w:tc>
          <w:tcPr>
            <w:tcW w:w="1080" w:type="dxa"/>
          </w:tcPr>
          <w:p w14:paraId="14583885" w14:textId="77777777" w:rsidR="0061524D" w:rsidRPr="00283A38" w:rsidDel="00B92203" w:rsidRDefault="0061524D" w:rsidP="00D92B57">
            <w:pPr>
              <w:jc w:val="center"/>
              <w:rPr>
                <w:rFonts w:cstheme="minorHAnsi"/>
                <w:szCs w:val="20"/>
              </w:rPr>
            </w:pPr>
          </w:p>
        </w:tc>
        <w:tc>
          <w:tcPr>
            <w:tcW w:w="990" w:type="dxa"/>
          </w:tcPr>
          <w:p w14:paraId="177CF8F9" w14:textId="492373B9" w:rsidR="0061524D" w:rsidRPr="00283A38" w:rsidRDefault="0061524D" w:rsidP="00D92B57">
            <w:pPr>
              <w:jc w:val="center"/>
              <w:rPr>
                <w:rFonts w:cstheme="minorHAnsi"/>
                <w:szCs w:val="20"/>
              </w:rPr>
            </w:pPr>
            <w:r w:rsidRPr="00283A38">
              <w:rPr>
                <w:rFonts w:cstheme="minorHAnsi"/>
                <w:szCs w:val="20"/>
              </w:rPr>
              <w:t>•</w:t>
            </w:r>
          </w:p>
        </w:tc>
        <w:tc>
          <w:tcPr>
            <w:tcW w:w="990" w:type="dxa"/>
          </w:tcPr>
          <w:p w14:paraId="68A02D8E" w14:textId="77777777" w:rsidR="0061524D" w:rsidRPr="00283A38" w:rsidRDefault="0061524D" w:rsidP="00D92B57">
            <w:pPr>
              <w:jc w:val="center"/>
              <w:rPr>
                <w:rFonts w:cstheme="minorHAnsi"/>
                <w:szCs w:val="20"/>
              </w:rPr>
            </w:pPr>
          </w:p>
        </w:tc>
        <w:tc>
          <w:tcPr>
            <w:tcW w:w="1103" w:type="dxa"/>
          </w:tcPr>
          <w:p w14:paraId="1E38F3E6" w14:textId="77777777" w:rsidR="0061524D" w:rsidRPr="00283A38" w:rsidRDefault="0061524D" w:rsidP="00D92B57">
            <w:pPr>
              <w:jc w:val="center"/>
              <w:rPr>
                <w:rFonts w:cstheme="minorHAnsi"/>
                <w:szCs w:val="20"/>
              </w:rPr>
            </w:pPr>
          </w:p>
        </w:tc>
        <w:tc>
          <w:tcPr>
            <w:tcW w:w="1103" w:type="dxa"/>
          </w:tcPr>
          <w:p w14:paraId="19C88838" w14:textId="77777777" w:rsidR="0061524D" w:rsidRPr="00283A38" w:rsidRDefault="0061524D" w:rsidP="00D92B57">
            <w:pPr>
              <w:jc w:val="center"/>
              <w:rPr>
                <w:rFonts w:cstheme="minorHAnsi"/>
                <w:szCs w:val="20"/>
              </w:rPr>
            </w:pPr>
          </w:p>
        </w:tc>
      </w:tr>
      <w:tr w:rsidR="0061524D" w:rsidRPr="00487927" w14:paraId="2B4C5EE4" w14:textId="155BF3E0" w:rsidTr="0061524D">
        <w:tc>
          <w:tcPr>
            <w:tcW w:w="1255" w:type="dxa"/>
          </w:tcPr>
          <w:p w14:paraId="377F531C" w14:textId="56CB4AE3" w:rsidR="0061524D" w:rsidRDefault="0061524D" w:rsidP="00D92B57">
            <w:pPr>
              <w:jc w:val="center"/>
              <w:rPr>
                <w:szCs w:val="20"/>
              </w:rPr>
            </w:pPr>
            <w:r>
              <w:rPr>
                <w:szCs w:val="20"/>
              </w:rPr>
              <w:t>2106_04</w:t>
            </w:r>
          </w:p>
        </w:tc>
        <w:tc>
          <w:tcPr>
            <w:tcW w:w="990" w:type="dxa"/>
          </w:tcPr>
          <w:p w14:paraId="2AA41BC9" w14:textId="77777777" w:rsidR="0061524D" w:rsidRPr="00283A38" w:rsidRDefault="0061524D" w:rsidP="00D92B57">
            <w:pPr>
              <w:jc w:val="center"/>
              <w:rPr>
                <w:rFonts w:cstheme="minorHAnsi"/>
                <w:szCs w:val="20"/>
              </w:rPr>
            </w:pPr>
          </w:p>
        </w:tc>
        <w:tc>
          <w:tcPr>
            <w:tcW w:w="990" w:type="dxa"/>
          </w:tcPr>
          <w:p w14:paraId="74CAB3DA" w14:textId="77777777" w:rsidR="0061524D" w:rsidRPr="00487927" w:rsidRDefault="0061524D" w:rsidP="00D92B57">
            <w:pPr>
              <w:jc w:val="center"/>
              <w:rPr>
                <w:rFonts w:cstheme="minorHAnsi"/>
                <w:szCs w:val="20"/>
              </w:rPr>
            </w:pPr>
          </w:p>
        </w:tc>
        <w:tc>
          <w:tcPr>
            <w:tcW w:w="990" w:type="dxa"/>
          </w:tcPr>
          <w:p w14:paraId="1F629720" w14:textId="77777777" w:rsidR="0061524D" w:rsidRPr="00487927" w:rsidRDefault="0061524D" w:rsidP="00D92B57">
            <w:pPr>
              <w:jc w:val="center"/>
              <w:rPr>
                <w:rFonts w:cstheme="minorHAnsi"/>
                <w:szCs w:val="20"/>
              </w:rPr>
            </w:pPr>
          </w:p>
        </w:tc>
        <w:tc>
          <w:tcPr>
            <w:tcW w:w="990" w:type="dxa"/>
          </w:tcPr>
          <w:p w14:paraId="244C73E1" w14:textId="77777777" w:rsidR="0061524D" w:rsidRPr="00487927" w:rsidRDefault="0061524D" w:rsidP="00D92B57">
            <w:pPr>
              <w:jc w:val="center"/>
              <w:rPr>
                <w:rFonts w:cstheme="minorHAnsi"/>
                <w:szCs w:val="20"/>
              </w:rPr>
            </w:pPr>
          </w:p>
        </w:tc>
        <w:tc>
          <w:tcPr>
            <w:tcW w:w="990" w:type="dxa"/>
          </w:tcPr>
          <w:p w14:paraId="24063CA2" w14:textId="77777777" w:rsidR="0061524D" w:rsidRPr="00487927" w:rsidRDefault="0061524D" w:rsidP="00D92B57">
            <w:pPr>
              <w:jc w:val="center"/>
              <w:rPr>
                <w:rFonts w:cstheme="minorHAnsi"/>
                <w:szCs w:val="20"/>
              </w:rPr>
            </w:pPr>
          </w:p>
        </w:tc>
        <w:tc>
          <w:tcPr>
            <w:tcW w:w="990" w:type="dxa"/>
          </w:tcPr>
          <w:p w14:paraId="1E50C7AE" w14:textId="77777777" w:rsidR="0061524D" w:rsidRPr="00487927" w:rsidRDefault="0061524D" w:rsidP="00D92B57">
            <w:pPr>
              <w:jc w:val="center"/>
              <w:rPr>
                <w:rFonts w:cstheme="minorHAnsi"/>
                <w:szCs w:val="20"/>
              </w:rPr>
            </w:pPr>
          </w:p>
        </w:tc>
        <w:tc>
          <w:tcPr>
            <w:tcW w:w="1080" w:type="dxa"/>
          </w:tcPr>
          <w:p w14:paraId="1C0913DD" w14:textId="77777777" w:rsidR="0061524D" w:rsidRPr="00283A38" w:rsidDel="00B92203" w:rsidRDefault="0061524D" w:rsidP="00D92B57">
            <w:pPr>
              <w:jc w:val="center"/>
              <w:rPr>
                <w:rFonts w:cstheme="minorHAnsi"/>
                <w:szCs w:val="20"/>
              </w:rPr>
            </w:pPr>
          </w:p>
        </w:tc>
        <w:tc>
          <w:tcPr>
            <w:tcW w:w="990" w:type="dxa"/>
          </w:tcPr>
          <w:p w14:paraId="234BBADC" w14:textId="63071F4A" w:rsidR="0061524D" w:rsidRPr="00283A38" w:rsidRDefault="0061524D" w:rsidP="00D92B57">
            <w:pPr>
              <w:jc w:val="center"/>
              <w:rPr>
                <w:rFonts w:cstheme="minorHAnsi"/>
                <w:szCs w:val="20"/>
              </w:rPr>
            </w:pPr>
            <w:r w:rsidRPr="00283A38">
              <w:rPr>
                <w:rFonts w:cstheme="minorHAnsi"/>
                <w:szCs w:val="20"/>
              </w:rPr>
              <w:t>•</w:t>
            </w:r>
          </w:p>
        </w:tc>
        <w:tc>
          <w:tcPr>
            <w:tcW w:w="990" w:type="dxa"/>
          </w:tcPr>
          <w:p w14:paraId="03C3FDFC" w14:textId="77777777" w:rsidR="0061524D" w:rsidRPr="00283A38" w:rsidRDefault="0061524D" w:rsidP="00D92B57">
            <w:pPr>
              <w:jc w:val="center"/>
              <w:rPr>
                <w:rFonts w:cstheme="minorHAnsi"/>
                <w:szCs w:val="20"/>
              </w:rPr>
            </w:pPr>
          </w:p>
        </w:tc>
        <w:tc>
          <w:tcPr>
            <w:tcW w:w="1103" w:type="dxa"/>
          </w:tcPr>
          <w:p w14:paraId="1339D156" w14:textId="77777777" w:rsidR="0061524D" w:rsidRPr="00283A38" w:rsidRDefault="0061524D" w:rsidP="00D92B57">
            <w:pPr>
              <w:jc w:val="center"/>
              <w:rPr>
                <w:rFonts w:cstheme="minorHAnsi"/>
                <w:szCs w:val="20"/>
              </w:rPr>
            </w:pPr>
          </w:p>
        </w:tc>
        <w:tc>
          <w:tcPr>
            <w:tcW w:w="1103" w:type="dxa"/>
          </w:tcPr>
          <w:p w14:paraId="03A7A16F" w14:textId="77777777" w:rsidR="0061524D" w:rsidRPr="00283A38" w:rsidRDefault="0061524D" w:rsidP="00D92B57">
            <w:pPr>
              <w:jc w:val="center"/>
              <w:rPr>
                <w:rFonts w:cstheme="minorHAnsi"/>
                <w:szCs w:val="20"/>
              </w:rPr>
            </w:pPr>
          </w:p>
        </w:tc>
      </w:tr>
      <w:tr w:rsidR="0061524D" w:rsidRPr="00487927" w14:paraId="4830BB31" w14:textId="003D8142" w:rsidTr="0061524D">
        <w:tc>
          <w:tcPr>
            <w:tcW w:w="1255" w:type="dxa"/>
          </w:tcPr>
          <w:p w14:paraId="4CC9C5C6" w14:textId="6590D11F" w:rsidR="0061524D" w:rsidRDefault="0061524D" w:rsidP="00D92B57">
            <w:pPr>
              <w:jc w:val="center"/>
              <w:rPr>
                <w:szCs w:val="20"/>
              </w:rPr>
            </w:pPr>
            <w:r>
              <w:rPr>
                <w:szCs w:val="20"/>
              </w:rPr>
              <w:t>2106_05</w:t>
            </w:r>
          </w:p>
        </w:tc>
        <w:tc>
          <w:tcPr>
            <w:tcW w:w="990" w:type="dxa"/>
          </w:tcPr>
          <w:p w14:paraId="73B52633" w14:textId="77777777" w:rsidR="0061524D" w:rsidRPr="00283A38" w:rsidRDefault="0061524D" w:rsidP="00D92B57">
            <w:pPr>
              <w:jc w:val="center"/>
              <w:rPr>
                <w:rFonts w:cstheme="minorHAnsi"/>
                <w:szCs w:val="20"/>
              </w:rPr>
            </w:pPr>
          </w:p>
        </w:tc>
        <w:tc>
          <w:tcPr>
            <w:tcW w:w="990" w:type="dxa"/>
          </w:tcPr>
          <w:p w14:paraId="07877A9A" w14:textId="77777777" w:rsidR="0061524D" w:rsidRPr="00487927" w:rsidRDefault="0061524D" w:rsidP="00D92B57">
            <w:pPr>
              <w:jc w:val="center"/>
              <w:rPr>
                <w:rFonts w:cstheme="minorHAnsi"/>
                <w:szCs w:val="20"/>
              </w:rPr>
            </w:pPr>
          </w:p>
        </w:tc>
        <w:tc>
          <w:tcPr>
            <w:tcW w:w="990" w:type="dxa"/>
          </w:tcPr>
          <w:p w14:paraId="73771406" w14:textId="77777777" w:rsidR="0061524D" w:rsidRPr="00487927" w:rsidRDefault="0061524D" w:rsidP="00D92B57">
            <w:pPr>
              <w:jc w:val="center"/>
              <w:rPr>
                <w:rFonts w:cstheme="minorHAnsi"/>
                <w:szCs w:val="20"/>
              </w:rPr>
            </w:pPr>
          </w:p>
        </w:tc>
        <w:tc>
          <w:tcPr>
            <w:tcW w:w="990" w:type="dxa"/>
          </w:tcPr>
          <w:p w14:paraId="3A481F38" w14:textId="77777777" w:rsidR="0061524D" w:rsidRPr="00487927" w:rsidRDefault="0061524D" w:rsidP="00D92B57">
            <w:pPr>
              <w:jc w:val="center"/>
              <w:rPr>
                <w:rFonts w:cstheme="minorHAnsi"/>
                <w:szCs w:val="20"/>
              </w:rPr>
            </w:pPr>
          </w:p>
        </w:tc>
        <w:tc>
          <w:tcPr>
            <w:tcW w:w="990" w:type="dxa"/>
          </w:tcPr>
          <w:p w14:paraId="7BE276B1" w14:textId="77777777" w:rsidR="0061524D" w:rsidRPr="00487927" w:rsidRDefault="0061524D" w:rsidP="00D92B57">
            <w:pPr>
              <w:jc w:val="center"/>
              <w:rPr>
                <w:rFonts w:cstheme="minorHAnsi"/>
                <w:szCs w:val="20"/>
              </w:rPr>
            </w:pPr>
          </w:p>
        </w:tc>
        <w:tc>
          <w:tcPr>
            <w:tcW w:w="990" w:type="dxa"/>
          </w:tcPr>
          <w:p w14:paraId="39F04BDA" w14:textId="77777777" w:rsidR="0061524D" w:rsidRPr="00487927" w:rsidRDefault="0061524D" w:rsidP="00D92B57">
            <w:pPr>
              <w:jc w:val="center"/>
              <w:rPr>
                <w:rFonts w:cstheme="minorHAnsi"/>
                <w:szCs w:val="20"/>
              </w:rPr>
            </w:pPr>
          </w:p>
        </w:tc>
        <w:tc>
          <w:tcPr>
            <w:tcW w:w="1080" w:type="dxa"/>
          </w:tcPr>
          <w:p w14:paraId="529AC53B" w14:textId="77777777" w:rsidR="0061524D" w:rsidRPr="00283A38" w:rsidDel="00B92203" w:rsidRDefault="0061524D" w:rsidP="00D92B57">
            <w:pPr>
              <w:jc w:val="center"/>
              <w:rPr>
                <w:rFonts w:cstheme="minorHAnsi"/>
                <w:szCs w:val="20"/>
              </w:rPr>
            </w:pPr>
          </w:p>
        </w:tc>
        <w:tc>
          <w:tcPr>
            <w:tcW w:w="990" w:type="dxa"/>
          </w:tcPr>
          <w:p w14:paraId="168D5CE0" w14:textId="27C665E9" w:rsidR="0061524D" w:rsidRPr="00283A38" w:rsidRDefault="0061524D" w:rsidP="00D92B57">
            <w:pPr>
              <w:jc w:val="center"/>
              <w:rPr>
                <w:rFonts w:cstheme="minorHAnsi"/>
                <w:szCs w:val="20"/>
              </w:rPr>
            </w:pPr>
            <w:r w:rsidRPr="00283A38">
              <w:rPr>
                <w:rFonts w:cstheme="minorHAnsi"/>
                <w:szCs w:val="20"/>
              </w:rPr>
              <w:t>•</w:t>
            </w:r>
          </w:p>
        </w:tc>
        <w:tc>
          <w:tcPr>
            <w:tcW w:w="990" w:type="dxa"/>
          </w:tcPr>
          <w:p w14:paraId="6591E283" w14:textId="77777777" w:rsidR="0061524D" w:rsidRPr="00283A38" w:rsidRDefault="0061524D" w:rsidP="00D92B57">
            <w:pPr>
              <w:jc w:val="center"/>
              <w:rPr>
                <w:rFonts w:cstheme="minorHAnsi"/>
                <w:szCs w:val="20"/>
              </w:rPr>
            </w:pPr>
          </w:p>
        </w:tc>
        <w:tc>
          <w:tcPr>
            <w:tcW w:w="1103" w:type="dxa"/>
          </w:tcPr>
          <w:p w14:paraId="7872441B" w14:textId="77777777" w:rsidR="0061524D" w:rsidRPr="00283A38" w:rsidRDefault="0061524D" w:rsidP="00D92B57">
            <w:pPr>
              <w:jc w:val="center"/>
              <w:rPr>
                <w:rFonts w:cstheme="minorHAnsi"/>
                <w:szCs w:val="20"/>
              </w:rPr>
            </w:pPr>
          </w:p>
        </w:tc>
        <w:tc>
          <w:tcPr>
            <w:tcW w:w="1103" w:type="dxa"/>
          </w:tcPr>
          <w:p w14:paraId="52947BF2" w14:textId="77777777" w:rsidR="0061524D" w:rsidRPr="00283A38" w:rsidRDefault="0061524D" w:rsidP="00D92B57">
            <w:pPr>
              <w:jc w:val="center"/>
              <w:rPr>
                <w:rFonts w:cstheme="minorHAnsi"/>
                <w:szCs w:val="20"/>
              </w:rPr>
            </w:pPr>
          </w:p>
        </w:tc>
      </w:tr>
      <w:tr w:rsidR="0061524D" w:rsidRPr="00487927" w14:paraId="2896ACC8" w14:textId="25A15D50" w:rsidTr="0061524D">
        <w:tc>
          <w:tcPr>
            <w:tcW w:w="1255" w:type="dxa"/>
          </w:tcPr>
          <w:p w14:paraId="2998BD1A" w14:textId="39B31CEC" w:rsidR="0061524D" w:rsidRDefault="0061524D" w:rsidP="00D92B57">
            <w:pPr>
              <w:jc w:val="center"/>
              <w:rPr>
                <w:szCs w:val="20"/>
              </w:rPr>
            </w:pPr>
            <w:r>
              <w:rPr>
                <w:szCs w:val="20"/>
              </w:rPr>
              <w:t>2107_01</w:t>
            </w:r>
          </w:p>
        </w:tc>
        <w:tc>
          <w:tcPr>
            <w:tcW w:w="990" w:type="dxa"/>
          </w:tcPr>
          <w:p w14:paraId="639B46B7" w14:textId="77777777" w:rsidR="0061524D" w:rsidRPr="00283A38" w:rsidRDefault="0061524D" w:rsidP="00D92B57">
            <w:pPr>
              <w:jc w:val="center"/>
              <w:rPr>
                <w:rFonts w:cstheme="minorHAnsi"/>
                <w:szCs w:val="20"/>
              </w:rPr>
            </w:pPr>
          </w:p>
        </w:tc>
        <w:tc>
          <w:tcPr>
            <w:tcW w:w="990" w:type="dxa"/>
          </w:tcPr>
          <w:p w14:paraId="56F4C421" w14:textId="77777777" w:rsidR="0061524D" w:rsidRPr="00487927" w:rsidRDefault="0061524D" w:rsidP="00D92B57">
            <w:pPr>
              <w:jc w:val="center"/>
              <w:rPr>
                <w:rFonts w:cstheme="minorHAnsi"/>
                <w:szCs w:val="20"/>
              </w:rPr>
            </w:pPr>
          </w:p>
        </w:tc>
        <w:tc>
          <w:tcPr>
            <w:tcW w:w="990" w:type="dxa"/>
          </w:tcPr>
          <w:p w14:paraId="0715042D" w14:textId="77777777" w:rsidR="0061524D" w:rsidRPr="00487927" w:rsidRDefault="0061524D" w:rsidP="00D92B57">
            <w:pPr>
              <w:jc w:val="center"/>
              <w:rPr>
                <w:rFonts w:cstheme="minorHAnsi"/>
                <w:szCs w:val="20"/>
              </w:rPr>
            </w:pPr>
          </w:p>
        </w:tc>
        <w:tc>
          <w:tcPr>
            <w:tcW w:w="990" w:type="dxa"/>
          </w:tcPr>
          <w:p w14:paraId="4C4DF230" w14:textId="77777777" w:rsidR="0061524D" w:rsidRPr="00487927" w:rsidRDefault="0061524D" w:rsidP="00D92B57">
            <w:pPr>
              <w:jc w:val="center"/>
              <w:rPr>
                <w:rFonts w:cstheme="minorHAnsi"/>
                <w:szCs w:val="20"/>
              </w:rPr>
            </w:pPr>
          </w:p>
        </w:tc>
        <w:tc>
          <w:tcPr>
            <w:tcW w:w="990" w:type="dxa"/>
          </w:tcPr>
          <w:p w14:paraId="6550EBFC" w14:textId="77777777" w:rsidR="0061524D" w:rsidRPr="00487927" w:rsidRDefault="0061524D" w:rsidP="00D92B57">
            <w:pPr>
              <w:jc w:val="center"/>
              <w:rPr>
                <w:rFonts w:cstheme="minorHAnsi"/>
                <w:szCs w:val="20"/>
              </w:rPr>
            </w:pPr>
          </w:p>
        </w:tc>
        <w:tc>
          <w:tcPr>
            <w:tcW w:w="990" w:type="dxa"/>
          </w:tcPr>
          <w:p w14:paraId="6C7A0680" w14:textId="77777777" w:rsidR="0061524D" w:rsidRPr="00487927" w:rsidRDefault="0061524D" w:rsidP="00D92B57">
            <w:pPr>
              <w:jc w:val="center"/>
              <w:rPr>
                <w:rFonts w:cstheme="minorHAnsi"/>
                <w:szCs w:val="20"/>
              </w:rPr>
            </w:pPr>
          </w:p>
        </w:tc>
        <w:tc>
          <w:tcPr>
            <w:tcW w:w="1080" w:type="dxa"/>
          </w:tcPr>
          <w:p w14:paraId="2058422E" w14:textId="77777777" w:rsidR="0061524D" w:rsidRPr="00283A38" w:rsidDel="00B92203" w:rsidRDefault="0061524D" w:rsidP="00D92B57">
            <w:pPr>
              <w:jc w:val="center"/>
              <w:rPr>
                <w:rFonts w:cstheme="minorHAnsi"/>
                <w:szCs w:val="20"/>
              </w:rPr>
            </w:pPr>
          </w:p>
        </w:tc>
        <w:tc>
          <w:tcPr>
            <w:tcW w:w="990" w:type="dxa"/>
          </w:tcPr>
          <w:p w14:paraId="74EFA4EA" w14:textId="724B1DA2" w:rsidR="0061524D" w:rsidRPr="00283A38" w:rsidRDefault="0061524D" w:rsidP="00D92B57">
            <w:pPr>
              <w:jc w:val="center"/>
              <w:rPr>
                <w:rFonts w:cstheme="minorHAnsi"/>
                <w:szCs w:val="20"/>
              </w:rPr>
            </w:pPr>
            <w:r w:rsidRPr="00283A38">
              <w:rPr>
                <w:rFonts w:cstheme="minorHAnsi"/>
                <w:szCs w:val="20"/>
              </w:rPr>
              <w:t>•</w:t>
            </w:r>
          </w:p>
        </w:tc>
        <w:tc>
          <w:tcPr>
            <w:tcW w:w="990" w:type="dxa"/>
          </w:tcPr>
          <w:p w14:paraId="5B147D2C" w14:textId="77777777" w:rsidR="0061524D" w:rsidRPr="00283A38" w:rsidRDefault="0061524D" w:rsidP="00D92B57">
            <w:pPr>
              <w:jc w:val="center"/>
              <w:rPr>
                <w:rFonts w:cstheme="minorHAnsi"/>
                <w:szCs w:val="20"/>
              </w:rPr>
            </w:pPr>
          </w:p>
        </w:tc>
        <w:tc>
          <w:tcPr>
            <w:tcW w:w="1103" w:type="dxa"/>
          </w:tcPr>
          <w:p w14:paraId="1F54430C" w14:textId="77777777" w:rsidR="0061524D" w:rsidRPr="00283A38" w:rsidRDefault="0061524D" w:rsidP="00D92B57">
            <w:pPr>
              <w:jc w:val="center"/>
              <w:rPr>
                <w:rFonts w:cstheme="minorHAnsi"/>
                <w:szCs w:val="20"/>
              </w:rPr>
            </w:pPr>
          </w:p>
        </w:tc>
        <w:tc>
          <w:tcPr>
            <w:tcW w:w="1103" w:type="dxa"/>
          </w:tcPr>
          <w:p w14:paraId="3A85994F" w14:textId="77777777" w:rsidR="0061524D" w:rsidRPr="00283A38" w:rsidRDefault="0061524D" w:rsidP="00D92B57">
            <w:pPr>
              <w:jc w:val="center"/>
              <w:rPr>
                <w:rFonts w:cstheme="minorHAnsi"/>
                <w:szCs w:val="20"/>
              </w:rPr>
            </w:pPr>
          </w:p>
        </w:tc>
      </w:tr>
      <w:tr w:rsidR="0061524D" w:rsidRPr="00487927" w14:paraId="2B09F35F" w14:textId="7C164F8C" w:rsidTr="0061524D">
        <w:tc>
          <w:tcPr>
            <w:tcW w:w="1255" w:type="dxa"/>
          </w:tcPr>
          <w:p w14:paraId="345D1117" w14:textId="0E6ECEFD" w:rsidR="0061524D" w:rsidRDefault="0061524D" w:rsidP="00D92B57">
            <w:pPr>
              <w:jc w:val="center"/>
              <w:rPr>
                <w:szCs w:val="20"/>
              </w:rPr>
            </w:pPr>
            <w:r>
              <w:rPr>
                <w:szCs w:val="20"/>
              </w:rPr>
              <w:t>2107_02</w:t>
            </w:r>
          </w:p>
        </w:tc>
        <w:tc>
          <w:tcPr>
            <w:tcW w:w="990" w:type="dxa"/>
          </w:tcPr>
          <w:p w14:paraId="716581F5" w14:textId="77777777" w:rsidR="0061524D" w:rsidRPr="00283A38" w:rsidRDefault="0061524D" w:rsidP="00D92B57">
            <w:pPr>
              <w:jc w:val="center"/>
              <w:rPr>
                <w:rFonts w:cstheme="minorHAnsi"/>
                <w:szCs w:val="20"/>
              </w:rPr>
            </w:pPr>
          </w:p>
        </w:tc>
        <w:tc>
          <w:tcPr>
            <w:tcW w:w="990" w:type="dxa"/>
          </w:tcPr>
          <w:p w14:paraId="5E3795B4" w14:textId="77777777" w:rsidR="0061524D" w:rsidRPr="00487927" w:rsidRDefault="0061524D" w:rsidP="00D92B57">
            <w:pPr>
              <w:jc w:val="center"/>
              <w:rPr>
                <w:rFonts w:cstheme="minorHAnsi"/>
                <w:szCs w:val="20"/>
              </w:rPr>
            </w:pPr>
          </w:p>
        </w:tc>
        <w:tc>
          <w:tcPr>
            <w:tcW w:w="990" w:type="dxa"/>
          </w:tcPr>
          <w:p w14:paraId="1577046B" w14:textId="77777777" w:rsidR="0061524D" w:rsidRPr="00487927" w:rsidRDefault="0061524D" w:rsidP="00D92B57">
            <w:pPr>
              <w:jc w:val="center"/>
              <w:rPr>
                <w:rFonts w:cstheme="minorHAnsi"/>
                <w:szCs w:val="20"/>
              </w:rPr>
            </w:pPr>
          </w:p>
        </w:tc>
        <w:tc>
          <w:tcPr>
            <w:tcW w:w="990" w:type="dxa"/>
          </w:tcPr>
          <w:p w14:paraId="11F1312D" w14:textId="77777777" w:rsidR="0061524D" w:rsidRPr="00487927" w:rsidRDefault="0061524D" w:rsidP="00D92B57">
            <w:pPr>
              <w:jc w:val="center"/>
              <w:rPr>
                <w:rFonts w:cstheme="minorHAnsi"/>
                <w:szCs w:val="20"/>
              </w:rPr>
            </w:pPr>
          </w:p>
        </w:tc>
        <w:tc>
          <w:tcPr>
            <w:tcW w:w="990" w:type="dxa"/>
          </w:tcPr>
          <w:p w14:paraId="6CF83694" w14:textId="77777777" w:rsidR="0061524D" w:rsidRPr="00487927" w:rsidRDefault="0061524D" w:rsidP="00D92B57">
            <w:pPr>
              <w:jc w:val="center"/>
              <w:rPr>
                <w:rFonts w:cstheme="minorHAnsi"/>
                <w:szCs w:val="20"/>
              </w:rPr>
            </w:pPr>
          </w:p>
        </w:tc>
        <w:tc>
          <w:tcPr>
            <w:tcW w:w="990" w:type="dxa"/>
          </w:tcPr>
          <w:p w14:paraId="0952C48E" w14:textId="77777777" w:rsidR="0061524D" w:rsidRPr="00487927" w:rsidRDefault="0061524D" w:rsidP="00D92B57">
            <w:pPr>
              <w:jc w:val="center"/>
              <w:rPr>
                <w:rFonts w:cstheme="minorHAnsi"/>
                <w:szCs w:val="20"/>
              </w:rPr>
            </w:pPr>
          </w:p>
        </w:tc>
        <w:tc>
          <w:tcPr>
            <w:tcW w:w="1080" w:type="dxa"/>
          </w:tcPr>
          <w:p w14:paraId="474B2792" w14:textId="77777777" w:rsidR="0061524D" w:rsidRPr="00283A38" w:rsidDel="00B92203" w:rsidRDefault="0061524D" w:rsidP="00D92B57">
            <w:pPr>
              <w:jc w:val="center"/>
              <w:rPr>
                <w:rFonts w:cstheme="minorHAnsi"/>
                <w:szCs w:val="20"/>
              </w:rPr>
            </w:pPr>
          </w:p>
        </w:tc>
        <w:tc>
          <w:tcPr>
            <w:tcW w:w="990" w:type="dxa"/>
          </w:tcPr>
          <w:p w14:paraId="2939D76B" w14:textId="67D109DC" w:rsidR="0061524D" w:rsidRPr="00283A38" w:rsidRDefault="0061524D" w:rsidP="00D92B57">
            <w:pPr>
              <w:jc w:val="center"/>
              <w:rPr>
                <w:rFonts w:cstheme="minorHAnsi"/>
                <w:szCs w:val="20"/>
              </w:rPr>
            </w:pPr>
            <w:r w:rsidRPr="00283A38">
              <w:rPr>
                <w:rFonts w:cstheme="minorHAnsi"/>
                <w:szCs w:val="20"/>
              </w:rPr>
              <w:t>•</w:t>
            </w:r>
          </w:p>
        </w:tc>
        <w:tc>
          <w:tcPr>
            <w:tcW w:w="990" w:type="dxa"/>
          </w:tcPr>
          <w:p w14:paraId="3D2D621F" w14:textId="77777777" w:rsidR="0061524D" w:rsidRPr="00283A38" w:rsidRDefault="0061524D" w:rsidP="00D92B57">
            <w:pPr>
              <w:jc w:val="center"/>
              <w:rPr>
                <w:rFonts w:cstheme="minorHAnsi"/>
                <w:szCs w:val="20"/>
              </w:rPr>
            </w:pPr>
          </w:p>
        </w:tc>
        <w:tc>
          <w:tcPr>
            <w:tcW w:w="1103" w:type="dxa"/>
          </w:tcPr>
          <w:p w14:paraId="641B2832" w14:textId="77777777" w:rsidR="0061524D" w:rsidRPr="00283A38" w:rsidRDefault="0061524D" w:rsidP="00D92B57">
            <w:pPr>
              <w:jc w:val="center"/>
              <w:rPr>
                <w:rFonts w:cstheme="minorHAnsi"/>
                <w:szCs w:val="20"/>
              </w:rPr>
            </w:pPr>
          </w:p>
        </w:tc>
        <w:tc>
          <w:tcPr>
            <w:tcW w:w="1103" w:type="dxa"/>
          </w:tcPr>
          <w:p w14:paraId="7EF6A4FE" w14:textId="77777777" w:rsidR="0061524D" w:rsidRPr="00283A38" w:rsidRDefault="0061524D" w:rsidP="00D92B57">
            <w:pPr>
              <w:jc w:val="center"/>
              <w:rPr>
                <w:rFonts w:cstheme="minorHAnsi"/>
                <w:szCs w:val="20"/>
              </w:rPr>
            </w:pPr>
          </w:p>
        </w:tc>
      </w:tr>
      <w:tr w:rsidR="0061524D" w:rsidRPr="00487927" w14:paraId="77CB3769" w14:textId="0DA8ED09" w:rsidTr="0061524D">
        <w:tc>
          <w:tcPr>
            <w:tcW w:w="1255" w:type="dxa"/>
          </w:tcPr>
          <w:p w14:paraId="001C6B86" w14:textId="52F12502" w:rsidR="0061524D" w:rsidRDefault="0061524D" w:rsidP="00D92B57">
            <w:pPr>
              <w:jc w:val="center"/>
              <w:rPr>
                <w:szCs w:val="20"/>
              </w:rPr>
            </w:pPr>
            <w:r>
              <w:rPr>
                <w:szCs w:val="20"/>
              </w:rPr>
              <w:t>2107_03</w:t>
            </w:r>
          </w:p>
        </w:tc>
        <w:tc>
          <w:tcPr>
            <w:tcW w:w="990" w:type="dxa"/>
          </w:tcPr>
          <w:p w14:paraId="5D55AEDF" w14:textId="77777777" w:rsidR="0061524D" w:rsidRPr="00283A38" w:rsidRDefault="0061524D" w:rsidP="00D92B57">
            <w:pPr>
              <w:jc w:val="center"/>
              <w:rPr>
                <w:rFonts w:cstheme="minorHAnsi"/>
                <w:szCs w:val="20"/>
              </w:rPr>
            </w:pPr>
          </w:p>
        </w:tc>
        <w:tc>
          <w:tcPr>
            <w:tcW w:w="990" w:type="dxa"/>
          </w:tcPr>
          <w:p w14:paraId="3B228DE2" w14:textId="77777777" w:rsidR="0061524D" w:rsidRPr="00487927" w:rsidRDefault="0061524D" w:rsidP="00D92B57">
            <w:pPr>
              <w:jc w:val="center"/>
              <w:rPr>
                <w:rFonts w:cstheme="minorHAnsi"/>
                <w:szCs w:val="20"/>
              </w:rPr>
            </w:pPr>
          </w:p>
        </w:tc>
        <w:tc>
          <w:tcPr>
            <w:tcW w:w="990" w:type="dxa"/>
          </w:tcPr>
          <w:p w14:paraId="37A9FC68" w14:textId="77777777" w:rsidR="0061524D" w:rsidRPr="00487927" w:rsidRDefault="0061524D" w:rsidP="00D92B57">
            <w:pPr>
              <w:jc w:val="center"/>
              <w:rPr>
                <w:rFonts w:cstheme="minorHAnsi"/>
                <w:szCs w:val="20"/>
              </w:rPr>
            </w:pPr>
          </w:p>
        </w:tc>
        <w:tc>
          <w:tcPr>
            <w:tcW w:w="990" w:type="dxa"/>
          </w:tcPr>
          <w:p w14:paraId="0F44EB70" w14:textId="77777777" w:rsidR="0061524D" w:rsidRPr="00487927" w:rsidRDefault="0061524D" w:rsidP="00D92B57">
            <w:pPr>
              <w:jc w:val="center"/>
              <w:rPr>
                <w:rFonts w:cstheme="minorHAnsi"/>
                <w:szCs w:val="20"/>
              </w:rPr>
            </w:pPr>
          </w:p>
        </w:tc>
        <w:tc>
          <w:tcPr>
            <w:tcW w:w="990" w:type="dxa"/>
          </w:tcPr>
          <w:p w14:paraId="6208F05E" w14:textId="77777777" w:rsidR="0061524D" w:rsidRPr="00487927" w:rsidRDefault="0061524D" w:rsidP="00D92B57">
            <w:pPr>
              <w:jc w:val="center"/>
              <w:rPr>
                <w:rFonts w:cstheme="minorHAnsi"/>
                <w:szCs w:val="20"/>
              </w:rPr>
            </w:pPr>
          </w:p>
        </w:tc>
        <w:tc>
          <w:tcPr>
            <w:tcW w:w="990" w:type="dxa"/>
          </w:tcPr>
          <w:p w14:paraId="0BFA2755" w14:textId="77777777" w:rsidR="0061524D" w:rsidRPr="00487927" w:rsidRDefault="0061524D" w:rsidP="00D92B57">
            <w:pPr>
              <w:jc w:val="center"/>
              <w:rPr>
                <w:rFonts w:cstheme="minorHAnsi"/>
                <w:szCs w:val="20"/>
              </w:rPr>
            </w:pPr>
          </w:p>
        </w:tc>
        <w:tc>
          <w:tcPr>
            <w:tcW w:w="1080" w:type="dxa"/>
          </w:tcPr>
          <w:p w14:paraId="16C3B1E9" w14:textId="77777777" w:rsidR="0061524D" w:rsidRPr="00283A38" w:rsidDel="00B92203" w:rsidRDefault="0061524D" w:rsidP="00D92B57">
            <w:pPr>
              <w:jc w:val="center"/>
              <w:rPr>
                <w:rFonts w:cstheme="minorHAnsi"/>
                <w:szCs w:val="20"/>
              </w:rPr>
            </w:pPr>
          </w:p>
        </w:tc>
        <w:tc>
          <w:tcPr>
            <w:tcW w:w="990" w:type="dxa"/>
          </w:tcPr>
          <w:p w14:paraId="6C8CFCCD" w14:textId="558ABAE0" w:rsidR="0061524D" w:rsidRPr="00283A38" w:rsidRDefault="0061524D" w:rsidP="00D92B57">
            <w:pPr>
              <w:jc w:val="center"/>
              <w:rPr>
                <w:rFonts w:cstheme="minorHAnsi"/>
                <w:szCs w:val="20"/>
              </w:rPr>
            </w:pPr>
            <w:r w:rsidRPr="00283A38">
              <w:rPr>
                <w:rFonts w:cstheme="minorHAnsi"/>
                <w:szCs w:val="20"/>
              </w:rPr>
              <w:t>•</w:t>
            </w:r>
          </w:p>
        </w:tc>
        <w:tc>
          <w:tcPr>
            <w:tcW w:w="990" w:type="dxa"/>
          </w:tcPr>
          <w:p w14:paraId="32A35C36" w14:textId="77777777" w:rsidR="0061524D" w:rsidRPr="00283A38" w:rsidRDefault="0061524D" w:rsidP="00D92B57">
            <w:pPr>
              <w:jc w:val="center"/>
              <w:rPr>
                <w:rFonts w:cstheme="minorHAnsi"/>
                <w:szCs w:val="20"/>
              </w:rPr>
            </w:pPr>
          </w:p>
        </w:tc>
        <w:tc>
          <w:tcPr>
            <w:tcW w:w="1103" w:type="dxa"/>
          </w:tcPr>
          <w:p w14:paraId="749A9530" w14:textId="77777777" w:rsidR="0061524D" w:rsidRPr="00283A38" w:rsidRDefault="0061524D" w:rsidP="00D92B57">
            <w:pPr>
              <w:jc w:val="center"/>
              <w:rPr>
                <w:rFonts w:cstheme="minorHAnsi"/>
                <w:szCs w:val="20"/>
              </w:rPr>
            </w:pPr>
          </w:p>
        </w:tc>
        <w:tc>
          <w:tcPr>
            <w:tcW w:w="1103" w:type="dxa"/>
          </w:tcPr>
          <w:p w14:paraId="249A1869" w14:textId="77777777" w:rsidR="0061524D" w:rsidRPr="00283A38" w:rsidRDefault="0061524D" w:rsidP="00D92B57">
            <w:pPr>
              <w:jc w:val="center"/>
              <w:rPr>
                <w:rFonts w:cstheme="minorHAnsi"/>
                <w:szCs w:val="20"/>
              </w:rPr>
            </w:pPr>
          </w:p>
        </w:tc>
      </w:tr>
      <w:tr w:rsidR="0061524D" w:rsidRPr="00487927" w14:paraId="4F93FC6B" w14:textId="400A6C3D" w:rsidTr="0061524D">
        <w:tc>
          <w:tcPr>
            <w:tcW w:w="1255" w:type="dxa"/>
          </w:tcPr>
          <w:p w14:paraId="7E0375C5" w14:textId="7EE120A1" w:rsidR="0061524D" w:rsidRDefault="0061524D" w:rsidP="00D92B57">
            <w:pPr>
              <w:jc w:val="center"/>
              <w:rPr>
                <w:szCs w:val="20"/>
              </w:rPr>
            </w:pPr>
            <w:r>
              <w:rPr>
                <w:szCs w:val="20"/>
              </w:rPr>
              <w:t>2108_01</w:t>
            </w:r>
          </w:p>
        </w:tc>
        <w:tc>
          <w:tcPr>
            <w:tcW w:w="990" w:type="dxa"/>
          </w:tcPr>
          <w:p w14:paraId="65C9F71B" w14:textId="77777777" w:rsidR="0061524D" w:rsidRPr="00283A38" w:rsidRDefault="0061524D" w:rsidP="00D92B57">
            <w:pPr>
              <w:jc w:val="center"/>
              <w:rPr>
                <w:rFonts w:cstheme="minorHAnsi"/>
                <w:szCs w:val="20"/>
              </w:rPr>
            </w:pPr>
          </w:p>
        </w:tc>
        <w:tc>
          <w:tcPr>
            <w:tcW w:w="990" w:type="dxa"/>
          </w:tcPr>
          <w:p w14:paraId="1019C06C" w14:textId="77777777" w:rsidR="0061524D" w:rsidRPr="00487927" w:rsidRDefault="0061524D" w:rsidP="00D92B57">
            <w:pPr>
              <w:jc w:val="center"/>
              <w:rPr>
                <w:rFonts w:cstheme="minorHAnsi"/>
                <w:szCs w:val="20"/>
              </w:rPr>
            </w:pPr>
          </w:p>
        </w:tc>
        <w:tc>
          <w:tcPr>
            <w:tcW w:w="990" w:type="dxa"/>
          </w:tcPr>
          <w:p w14:paraId="46F79B24" w14:textId="77777777" w:rsidR="0061524D" w:rsidRPr="00487927" w:rsidRDefault="0061524D" w:rsidP="00D92B57">
            <w:pPr>
              <w:jc w:val="center"/>
              <w:rPr>
                <w:rFonts w:cstheme="minorHAnsi"/>
                <w:szCs w:val="20"/>
              </w:rPr>
            </w:pPr>
          </w:p>
        </w:tc>
        <w:tc>
          <w:tcPr>
            <w:tcW w:w="990" w:type="dxa"/>
          </w:tcPr>
          <w:p w14:paraId="24079EDA" w14:textId="77777777" w:rsidR="0061524D" w:rsidRPr="00487927" w:rsidRDefault="0061524D" w:rsidP="00D92B57">
            <w:pPr>
              <w:jc w:val="center"/>
              <w:rPr>
                <w:rFonts w:cstheme="minorHAnsi"/>
                <w:szCs w:val="20"/>
              </w:rPr>
            </w:pPr>
          </w:p>
        </w:tc>
        <w:tc>
          <w:tcPr>
            <w:tcW w:w="990" w:type="dxa"/>
          </w:tcPr>
          <w:p w14:paraId="5365E4D0" w14:textId="77777777" w:rsidR="0061524D" w:rsidRPr="00487927" w:rsidRDefault="0061524D" w:rsidP="00D92B57">
            <w:pPr>
              <w:jc w:val="center"/>
              <w:rPr>
                <w:rFonts w:cstheme="minorHAnsi"/>
                <w:szCs w:val="20"/>
              </w:rPr>
            </w:pPr>
          </w:p>
        </w:tc>
        <w:tc>
          <w:tcPr>
            <w:tcW w:w="990" w:type="dxa"/>
          </w:tcPr>
          <w:p w14:paraId="0707F4AE" w14:textId="77777777" w:rsidR="0061524D" w:rsidRPr="00487927" w:rsidRDefault="0061524D" w:rsidP="00D92B57">
            <w:pPr>
              <w:jc w:val="center"/>
              <w:rPr>
                <w:rFonts w:cstheme="minorHAnsi"/>
                <w:szCs w:val="20"/>
              </w:rPr>
            </w:pPr>
          </w:p>
        </w:tc>
        <w:tc>
          <w:tcPr>
            <w:tcW w:w="1080" w:type="dxa"/>
          </w:tcPr>
          <w:p w14:paraId="57426704" w14:textId="77777777" w:rsidR="0061524D" w:rsidRPr="00283A38" w:rsidDel="00B92203" w:rsidRDefault="0061524D" w:rsidP="00D92B57">
            <w:pPr>
              <w:jc w:val="center"/>
              <w:rPr>
                <w:rFonts w:cstheme="minorHAnsi"/>
                <w:szCs w:val="20"/>
              </w:rPr>
            </w:pPr>
          </w:p>
        </w:tc>
        <w:tc>
          <w:tcPr>
            <w:tcW w:w="990" w:type="dxa"/>
          </w:tcPr>
          <w:p w14:paraId="2976D9F3" w14:textId="47E45B50" w:rsidR="0061524D" w:rsidRPr="00283A38" w:rsidRDefault="0061524D" w:rsidP="00D92B57">
            <w:pPr>
              <w:jc w:val="center"/>
              <w:rPr>
                <w:rFonts w:cstheme="minorHAnsi"/>
                <w:szCs w:val="20"/>
              </w:rPr>
            </w:pPr>
            <w:r w:rsidRPr="00283A38">
              <w:rPr>
                <w:rFonts w:cstheme="minorHAnsi"/>
                <w:szCs w:val="20"/>
              </w:rPr>
              <w:t>•</w:t>
            </w:r>
          </w:p>
        </w:tc>
        <w:tc>
          <w:tcPr>
            <w:tcW w:w="990" w:type="dxa"/>
          </w:tcPr>
          <w:p w14:paraId="0D64920D" w14:textId="77777777" w:rsidR="0061524D" w:rsidRPr="00283A38" w:rsidRDefault="0061524D" w:rsidP="00D92B57">
            <w:pPr>
              <w:jc w:val="center"/>
              <w:rPr>
                <w:rFonts w:cstheme="minorHAnsi"/>
                <w:szCs w:val="20"/>
              </w:rPr>
            </w:pPr>
          </w:p>
        </w:tc>
        <w:tc>
          <w:tcPr>
            <w:tcW w:w="1103" w:type="dxa"/>
          </w:tcPr>
          <w:p w14:paraId="46F953B2" w14:textId="77777777" w:rsidR="0061524D" w:rsidRPr="00283A38" w:rsidRDefault="0061524D" w:rsidP="00D92B57">
            <w:pPr>
              <w:jc w:val="center"/>
              <w:rPr>
                <w:rFonts w:cstheme="minorHAnsi"/>
                <w:szCs w:val="20"/>
              </w:rPr>
            </w:pPr>
          </w:p>
        </w:tc>
        <w:tc>
          <w:tcPr>
            <w:tcW w:w="1103" w:type="dxa"/>
          </w:tcPr>
          <w:p w14:paraId="6AE738F3" w14:textId="77777777" w:rsidR="0061524D" w:rsidRPr="00283A38" w:rsidRDefault="0061524D" w:rsidP="00D92B57">
            <w:pPr>
              <w:jc w:val="center"/>
              <w:rPr>
                <w:rFonts w:cstheme="minorHAnsi"/>
                <w:szCs w:val="20"/>
              </w:rPr>
            </w:pPr>
          </w:p>
        </w:tc>
      </w:tr>
      <w:tr w:rsidR="0061524D" w:rsidRPr="00487927" w14:paraId="17D9DFE6" w14:textId="31D4FAC3" w:rsidTr="0061524D">
        <w:tc>
          <w:tcPr>
            <w:tcW w:w="1255" w:type="dxa"/>
          </w:tcPr>
          <w:p w14:paraId="5B6B02F0" w14:textId="2A7E61CD" w:rsidR="0061524D" w:rsidRDefault="0061524D" w:rsidP="00D92B57">
            <w:pPr>
              <w:jc w:val="center"/>
              <w:rPr>
                <w:szCs w:val="20"/>
              </w:rPr>
            </w:pPr>
            <w:r>
              <w:rPr>
                <w:szCs w:val="20"/>
              </w:rPr>
              <w:t>2108_02</w:t>
            </w:r>
          </w:p>
        </w:tc>
        <w:tc>
          <w:tcPr>
            <w:tcW w:w="990" w:type="dxa"/>
          </w:tcPr>
          <w:p w14:paraId="335C9E6F" w14:textId="77777777" w:rsidR="0061524D" w:rsidRPr="00283A38" w:rsidRDefault="0061524D" w:rsidP="00D92B57">
            <w:pPr>
              <w:jc w:val="center"/>
              <w:rPr>
                <w:rFonts w:cstheme="minorHAnsi"/>
                <w:szCs w:val="20"/>
              </w:rPr>
            </w:pPr>
          </w:p>
        </w:tc>
        <w:tc>
          <w:tcPr>
            <w:tcW w:w="990" w:type="dxa"/>
          </w:tcPr>
          <w:p w14:paraId="0336DBB9" w14:textId="77777777" w:rsidR="0061524D" w:rsidRPr="00487927" w:rsidRDefault="0061524D" w:rsidP="00D92B57">
            <w:pPr>
              <w:jc w:val="center"/>
              <w:rPr>
                <w:rFonts w:cstheme="minorHAnsi"/>
                <w:szCs w:val="20"/>
              </w:rPr>
            </w:pPr>
          </w:p>
        </w:tc>
        <w:tc>
          <w:tcPr>
            <w:tcW w:w="990" w:type="dxa"/>
          </w:tcPr>
          <w:p w14:paraId="6A98020D" w14:textId="77777777" w:rsidR="0061524D" w:rsidRPr="00487927" w:rsidRDefault="0061524D" w:rsidP="00D92B57">
            <w:pPr>
              <w:jc w:val="center"/>
              <w:rPr>
                <w:rFonts w:cstheme="minorHAnsi"/>
                <w:szCs w:val="20"/>
              </w:rPr>
            </w:pPr>
          </w:p>
        </w:tc>
        <w:tc>
          <w:tcPr>
            <w:tcW w:w="990" w:type="dxa"/>
          </w:tcPr>
          <w:p w14:paraId="64938F41" w14:textId="77777777" w:rsidR="0061524D" w:rsidRPr="00487927" w:rsidRDefault="0061524D" w:rsidP="00D92B57">
            <w:pPr>
              <w:jc w:val="center"/>
              <w:rPr>
                <w:rFonts w:cstheme="minorHAnsi"/>
                <w:szCs w:val="20"/>
              </w:rPr>
            </w:pPr>
          </w:p>
        </w:tc>
        <w:tc>
          <w:tcPr>
            <w:tcW w:w="990" w:type="dxa"/>
          </w:tcPr>
          <w:p w14:paraId="0BEB9BFD" w14:textId="77777777" w:rsidR="0061524D" w:rsidRPr="00487927" w:rsidRDefault="0061524D" w:rsidP="00D92B57">
            <w:pPr>
              <w:jc w:val="center"/>
              <w:rPr>
                <w:rFonts w:cstheme="minorHAnsi"/>
                <w:szCs w:val="20"/>
              </w:rPr>
            </w:pPr>
          </w:p>
        </w:tc>
        <w:tc>
          <w:tcPr>
            <w:tcW w:w="990" w:type="dxa"/>
          </w:tcPr>
          <w:p w14:paraId="68CBF78C" w14:textId="77777777" w:rsidR="0061524D" w:rsidRPr="00487927" w:rsidRDefault="0061524D" w:rsidP="00D92B57">
            <w:pPr>
              <w:jc w:val="center"/>
              <w:rPr>
                <w:rFonts w:cstheme="minorHAnsi"/>
                <w:szCs w:val="20"/>
              </w:rPr>
            </w:pPr>
          </w:p>
        </w:tc>
        <w:tc>
          <w:tcPr>
            <w:tcW w:w="1080" w:type="dxa"/>
          </w:tcPr>
          <w:p w14:paraId="73E4B05D" w14:textId="77777777" w:rsidR="0061524D" w:rsidRPr="00283A38" w:rsidDel="00B92203" w:rsidRDefault="0061524D" w:rsidP="00D92B57">
            <w:pPr>
              <w:jc w:val="center"/>
              <w:rPr>
                <w:rFonts w:cstheme="minorHAnsi"/>
                <w:szCs w:val="20"/>
              </w:rPr>
            </w:pPr>
          </w:p>
        </w:tc>
        <w:tc>
          <w:tcPr>
            <w:tcW w:w="990" w:type="dxa"/>
          </w:tcPr>
          <w:p w14:paraId="274EDF51" w14:textId="145C1F19" w:rsidR="0061524D" w:rsidRPr="00283A38" w:rsidRDefault="0061524D" w:rsidP="00D92B57">
            <w:pPr>
              <w:jc w:val="center"/>
              <w:rPr>
                <w:rFonts w:cstheme="minorHAnsi"/>
                <w:szCs w:val="20"/>
              </w:rPr>
            </w:pPr>
            <w:r w:rsidRPr="00283A38">
              <w:rPr>
                <w:rFonts w:cstheme="minorHAnsi"/>
                <w:szCs w:val="20"/>
              </w:rPr>
              <w:t>•</w:t>
            </w:r>
          </w:p>
        </w:tc>
        <w:tc>
          <w:tcPr>
            <w:tcW w:w="990" w:type="dxa"/>
          </w:tcPr>
          <w:p w14:paraId="4FC26F91" w14:textId="77777777" w:rsidR="0061524D" w:rsidRPr="00283A38" w:rsidRDefault="0061524D" w:rsidP="00D92B57">
            <w:pPr>
              <w:jc w:val="center"/>
              <w:rPr>
                <w:rFonts w:cstheme="minorHAnsi"/>
                <w:szCs w:val="20"/>
              </w:rPr>
            </w:pPr>
          </w:p>
        </w:tc>
        <w:tc>
          <w:tcPr>
            <w:tcW w:w="1103" w:type="dxa"/>
          </w:tcPr>
          <w:p w14:paraId="0E12EEEE" w14:textId="77777777" w:rsidR="0061524D" w:rsidRPr="00283A38" w:rsidRDefault="0061524D" w:rsidP="00D92B57">
            <w:pPr>
              <w:jc w:val="center"/>
              <w:rPr>
                <w:rFonts w:cstheme="minorHAnsi"/>
                <w:szCs w:val="20"/>
              </w:rPr>
            </w:pPr>
          </w:p>
        </w:tc>
        <w:tc>
          <w:tcPr>
            <w:tcW w:w="1103" w:type="dxa"/>
          </w:tcPr>
          <w:p w14:paraId="52A4E188" w14:textId="77777777" w:rsidR="0061524D" w:rsidRPr="00283A38" w:rsidRDefault="0061524D" w:rsidP="00D92B57">
            <w:pPr>
              <w:jc w:val="center"/>
              <w:rPr>
                <w:rFonts w:cstheme="minorHAnsi"/>
                <w:szCs w:val="20"/>
              </w:rPr>
            </w:pPr>
          </w:p>
        </w:tc>
      </w:tr>
      <w:tr w:rsidR="0061524D" w:rsidRPr="00487927" w14:paraId="41A0679B" w14:textId="5EF27A7B" w:rsidTr="0061524D">
        <w:tc>
          <w:tcPr>
            <w:tcW w:w="1255" w:type="dxa"/>
          </w:tcPr>
          <w:p w14:paraId="796E02FA" w14:textId="207F4556" w:rsidR="0061524D" w:rsidRDefault="0061524D" w:rsidP="00D92B57">
            <w:pPr>
              <w:jc w:val="center"/>
              <w:rPr>
                <w:szCs w:val="20"/>
              </w:rPr>
            </w:pPr>
            <w:r>
              <w:rPr>
                <w:szCs w:val="20"/>
              </w:rPr>
              <w:t>2108_03</w:t>
            </w:r>
          </w:p>
        </w:tc>
        <w:tc>
          <w:tcPr>
            <w:tcW w:w="990" w:type="dxa"/>
          </w:tcPr>
          <w:p w14:paraId="0C753047" w14:textId="77777777" w:rsidR="0061524D" w:rsidRPr="00283A38" w:rsidRDefault="0061524D" w:rsidP="00D92B57">
            <w:pPr>
              <w:jc w:val="center"/>
              <w:rPr>
                <w:rFonts w:cstheme="minorHAnsi"/>
                <w:szCs w:val="20"/>
              </w:rPr>
            </w:pPr>
          </w:p>
        </w:tc>
        <w:tc>
          <w:tcPr>
            <w:tcW w:w="990" w:type="dxa"/>
          </w:tcPr>
          <w:p w14:paraId="06C9C639" w14:textId="77777777" w:rsidR="0061524D" w:rsidRPr="00487927" w:rsidRDefault="0061524D" w:rsidP="00D92B57">
            <w:pPr>
              <w:jc w:val="center"/>
              <w:rPr>
                <w:rFonts w:cstheme="minorHAnsi"/>
                <w:szCs w:val="20"/>
              </w:rPr>
            </w:pPr>
          </w:p>
        </w:tc>
        <w:tc>
          <w:tcPr>
            <w:tcW w:w="990" w:type="dxa"/>
          </w:tcPr>
          <w:p w14:paraId="05C6358D" w14:textId="77777777" w:rsidR="0061524D" w:rsidRPr="00487927" w:rsidRDefault="0061524D" w:rsidP="00D92B57">
            <w:pPr>
              <w:jc w:val="center"/>
              <w:rPr>
                <w:rFonts w:cstheme="minorHAnsi"/>
                <w:szCs w:val="20"/>
              </w:rPr>
            </w:pPr>
          </w:p>
        </w:tc>
        <w:tc>
          <w:tcPr>
            <w:tcW w:w="990" w:type="dxa"/>
          </w:tcPr>
          <w:p w14:paraId="20012895" w14:textId="77777777" w:rsidR="0061524D" w:rsidRPr="00487927" w:rsidRDefault="0061524D" w:rsidP="00D92B57">
            <w:pPr>
              <w:jc w:val="center"/>
              <w:rPr>
                <w:rFonts w:cstheme="minorHAnsi"/>
                <w:szCs w:val="20"/>
              </w:rPr>
            </w:pPr>
          </w:p>
        </w:tc>
        <w:tc>
          <w:tcPr>
            <w:tcW w:w="990" w:type="dxa"/>
          </w:tcPr>
          <w:p w14:paraId="677EA51B" w14:textId="77777777" w:rsidR="0061524D" w:rsidRPr="00487927" w:rsidRDefault="0061524D" w:rsidP="00D92B57">
            <w:pPr>
              <w:jc w:val="center"/>
              <w:rPr>
                <w:rFonts w:cstheme="minorHAnsi"/>
                <w:szCs w:val="20"/>
              </w:rPr>
            </w:pPr>
          </w:p>
        </w:tc>
        <w:tc>
          <w:tcPr>
            <w:tcW w:w="990" w:type="dxa"/>
          </w:tcPr>
          <w:p w14:paraId="0090F9DE" w14:textId="77777777" w:rsidR="0061524D" w:rsidRPr="00487927" w:rsidRDefault="0061524D" w:rsidP="00D92B57">
            <w:pPr>
              <w:jc w:val="center"/>
              <w:rPr>
                <w:rFonts w:cstheme="minorHAnsi"/>
                <w:szCs w:val="20"/>
              </w:rPr>
            </w:pPr>
          </w:p>
        </w:tc>
        <w:tc>
          <w:tcPr>
            <w:tcW w:w="1080" w:type="dxa"/>
          </w:tcPr>
          <w:p w14:paraId="54CE7331" w14:textId="77777777" w:rsidR="0061524D" w:rsidRPr="00283A38" w:rsidDel="00B92203" w:rsidRDefault="0061524D" w:rsidP="00D92B57">
            <w:pPr>
              <w:jc w:val="center"/>
              <w:rPr>
                <w:rFonts w:cstheme="minorHAnsi"/>
                <w:szCs w:val="20"/>
              </w:rPr>
            </w:pPr>
          </w:p>
        </w:tc>
        <w:tc>
          <w:tcPr>
            <w:tcW w:w="990" w:type="dxa"/>
          </w:tcPr>
          <w:p w14:paraId="0F260BD3" w14:textId="023355A2" w:rsidR="0061524D" w:rsidRPr="00283A38" w:rsidRDefault="0061524D" w:rsidP="00D92B57">
            <w:pPr>
              <w:jc w:val="center"/>
              <w:rPr>
                <w:rFonts w:cstheme="minorHAnsi"/>
                <w:szCs w:val="20"/>
              </w:rPr>
            </w:pPr>
            <w:r w:rsidRPr="00283A38">
              <w:rPr>
                <w:rFonts w:cstheme="minorHAnsi"/>
                <w:szCs w:val="20"/>
              </w:rPr>
              <w:t>•</w:t>
            </w:r>
          </w:p>
        </w:tc>
        <w:tc>
          <w:tcPr>
            <w:tcW w:w="990" w:type="dxa"/>
          </w:tcPr>
          <w:p w14:paraId="165B5815" w14:textId="77777777" w:rsidR="0061524D" w:rsidRPr="00283A38" w:rsidRDefault="0061524D" w:rsidP="00D92B57">
            <w:pPr>
              <w:jc w:val="center"/>
              <w:rPr>
                <w:rFonts w:cstheme="minorHAnsi"/>
                <w:szCs w:val="20"/>
              </w:rPr>
            </w:pPr>
          </w:p>
        </w:tc>
        <w:tc>
          <w:tcPr>
            <w:tcW w:w="1103" w:type="dxa"/>
          </w:tcPr>
          <w:p w14:paraId="40D31EFE" w14:textId="77777777" w:rsidR="0061524D" w:rsidRPr="00283A38" w:rsidRDefault="0061524D" w:rsidP="00D92B57">
            <w:pPr>
              <w:jc w:val="center"/>
              <w:rPr>
                <w:rFonts w:cstheme="minorHAnsi"/>
                <w:szCs w:val="20"/>
              </w:rPr>
            </w:pPr>
          </w:p>
        </w:tc>
        <w:tc>
          <w:tcPr>
            <w:tcW w:w="1103" w:type="dxa"/>
          </w:tcPr>
          <w:p w14:paraId="1751AD42" w14:textId="77777777" w:rsidR="0061524D" w:rsidRPr="00283A38" w:rsidRDefault="0061524D" w:rsidP="00D92B57">
            <w:pPr>
              <w:jc w:val="center"/>
              <w:rPr>
                <w:rFonts w:cstheme="minorHAnsi"/>
                <w:szCs w:val="20"/>
              </w:rPr>
            </w:pPr>
          </w:p>
        </w:tc>
      </w:tr>
      <w:tr w:rsidR="0061524D" w:rsidRPr="00487927" w14:paraId="1C9F4116" w14:textId="687642E8" w:rsidTr="0061524D">
        <w:tc>
          <w:tcPr>
            <w:tcW w:w="1255" w:type="dxa"/>
          </w:tcPr>
          <w:p w14:paraId="272B3237" w14:textId="2F3BCF64" w:rsidR="0061524D" w:rsidRDefault="0061524D" w:rsidP="00D92B57">
            <w:pPr>
              <w:jc w:val="center"/>
              <w:rPr>
                <w:szCs w:val="20"/>
              </w:rPr>
            </w:pPr>
            <w:r>
              <w:rPr>
                <w:szCs w:val="20"/>
              </w:rPr>
              <w:t>2109_01</w:t>
            </w:r>
          </w:p>
        </w:tc>
        <w:tc>
          <w:tcPr>
            <w:tcW w:w="990" w:type="dxa"/>
          </w:tcPr>
          <w:p w14:paraId="3F323B4D" w14:textId="77777777" w:rsidR="0061524D" w:rsidRPr="00283A38" w:rsidRDefault="0061524D" w:rsidP="00D92B57">
            <w:pPr>
              <w:jc w:val="center"/>
              <w:rPr>
                <w:rFonts w:cstheme="minorHAnsi"/>
                <w:szCs w:val="20"/>
              </w:rPr>
            </w:pPr>
          </w:p>
        </w:tc>
        <w:tc>
          <w:tcPr>
            <w:tcW w:w="990" w:type="dxa"/>
          </w:tcPr>
          <w:p w14:paraId="0519D237" w14:textId="77777777" w:rsidR="0061524D" w:rsidRPr="00487927" w:rsidRDefault="0061524D" w:rsidP="00D92B57">
            <w:pPr>
              <w:jc w:val="center"/>
              <w:rPr>
                <w:rFonts w:cstheme="minorHAnsi"/>
                <w:szCs w:val="20"/>
              </w:rPr>
            </w:pPr>
          </w:p>
        </w:tc>
        <w:tc>
          <w:tcPr>
            <w:tcW w:w="990" w:type="dxa"/>
          </w:tcPr>
          <w:p w14:paraId="4AA24845" w14:textId="77777777" w:rsidR="0061524D" w:rsidRPr="00487927" w:rsidRDefault="0061524D" w:rsidP="00D92B57">
            <w:pPr>
              <w:jc w:val="center"/>
              <w:rPr>
                <w:rFonts w:cstheme="minorHAnsi"/>
                <w:szCs w:val="20"/>
              </w:rPr>
            </w:pPr>
          </w:p>
        </w:tc>
        <w:tc>
          <w:tcPr>
            <w:tcW w:w="990" w:type="dxa"/>
          </w:tcPr>
          <w:p w14:paraId="4EBB530F" w14:textId="77777777" w:rsidR="0061524D" w:rsidRPr="00487927" w:rsidRDefault="0061524D" w:rsidP="00D92B57">
            <w:pPr>
              <w:jc w:val="center"/>
              <w:rPr>
                <w:rFonts w:cstheme="minorHAnsi"/>
                <w:szCs w:val="20"/>
              </w:rPr>
            </w:pPr>
          </w:p>
        </w:tc>
        <w:tc>
          <w:tcPr>
            <w:tcW w:w="990" w:type="dxa"/>
          </w:tcPr>
          <w:p w14:paraId="036E580B" w14:textId="77777777" w:rsidR="0061524D" w:rsidRPr="00487927" w:rsidRDefault="0061524D" w:rsidP="00D92B57">
            <w:pPr>
              <w:jc w:val="center"/>
              <w:rPr>
                <w:rFonts w:cstheme="minorHAnsi"/>
                <w:szCs w:val="20"/>
              </w:rPr>
            </w:pPr>
          </w:p>
        </w:tc>
        <w:tc>
          <w:tcPr>
            <w:tcW w:w="990" w:type="dxa"/>
          </w:tcPr>
          <w:p w14:paraId="3B345F8F" w14:textId="77777777" w:rsidR="0061524D" w:rsidRPr="00487927" w:rsidRDefault="0061524D" w:rsidP="00D92B57">
            <w:pPr>
              <w:jc w:val="center"/>
              <w:rPr>
                <w:rFonts w:cstheme="minorHAnsi"/>
                <w:szCs w:val="20"/>
              </w:rPr>
            </w:pPr>
          </w:p>
        </w:tc>
        <w:tc>
          <w:tcPr>
            <w:tcW w:w="1080" w:type="dxa"/>
          </w:tcPr>
          <w:p w14:paraId="6342C850" w14:textId="77777777" w:rsidR="0061524D" w:rsidRPr="00283A38" w:rsidDel="00B92203" w:rsidRDefault="0061524D" w:rsidP="00D92B57">
            <w:pPr>
              <w:jc w:val="center"/>
              <w:rPr>
                <w:rFonts w:cstheme="minorHAnsi"/>
                <w:szCs w:val="20"/>
              </w:rPr>
            </w:pPr>
          </w:p>
        </w:tc>
        <w:tc>
          <w:tcPr>
            <w:tcW w:w="990" w:type="dxa"/>
          </w:tcPr>
          <w:p w14:paraId="140B9D53" w14:textId="76DCCCEB" w:rsidR="0061524D" w:rsidRPr="00283A38" w:rsidRDefault="0061524D" w:rsidP="00D92B57">
            <w:pPr>
              <w:jc w:val="center"/>
              <w:rPr>
                <w:rFonts w:cstheme="minorHAnsi"/>
                <w:szCs w:val="20"/>
              </w:rPr>
            </w:pPr>
            <w:r w:rsidRPr="00283A38">
              <w:rPr>
                <w:rFonts w:cstheme="minorHAnsi"/>
                <w:szCs w:val="20"/>
              </w:rPr>
              <w:t>•</w:t>
            </w:r>
          </w:p>
        </w:tc>
        <w:tc>
          <w:tcPr>
            <w:tcW w:w="990" w:type="dxa"/>
          </w:tcPr>
          <w:p w14:paraId="730024B7" w14:textId="77777777" w:rsidR="0061524D" w:rsidRPr="00283A38" w:rsidRDefault="0061524D" w:rsidP="00D92B57">
            <w:pPr>
              <w:jc w:val="center"/>
              <w:rPr>
                <w:rFonts w:cstheme="minorHAnsi"/>
                <w:szCs w:val="20"/>
              </w:rPr>
            </w:pPr>
          </w:p>
        </w:tc>
        <w:tc>
          <w:tcPr>
            <w:tcW w:w="1103" w:type="dxa"/>
          </w:tcPr>
          <w:p w14:paraId="2DA83791" w14:textId="77777777" w:rsidR="0061524D" w:rsidRPr="00283A38" w:rsidRDefault="0061524D" w:rsidP="00D92B57">
            <w:pPr>
              <w:jc w:val="center"/>
              <w:rPr>
                <w:rFonts w:cstheme="minorHAnsi"/>
                <w:szCs w:val="20"/>
              </w:rPr>
            </w:pPr>
          </w:p>
        </w:tc>
        <w:tc>
          <w:tcPr>
            <w:tcW w:w="1103" w:type="dxa"/>
          </w:tcPr>
          <w:p w14:paraId="1BF1B27F" w14:textId="77777777" w:rsidR="0061524D" w:rsidRPr="00283A38" w:rsidRDefault="0061524D" w:rsidP="00D92B57">
            <w:pPr>
              <w:jc w:val="center"/>
              <w:rPr>
                <w:rFonts w:cstheme="minorHAnsi"/>
                <w:szCs w:val="20"/>
              </w:rPr>
            </w:pPr>
          </w:p>
        </w:tc>
      </w:tr>
      <w:tr w:rsidR="0061524D" w:rsidRPr="00487927" w14:paraId="5D3AB3C7" w14:textId="7F38B393" w:rsidTr="0061524D">
        <w:tc>
          <w:tcPr>
            <w:tcW w:w="1255" w:type="dxa"/>
          </w:tcPr>
          <w:p w14:paraId="15A3568D" w14:textId="77CFF0E0" w:rsidR="0061524D" w:rsidRDefault="0061524D" w:rsidP="00D92B57">
            <w:pPr>
              <w:jc w:val="center"/>
              <w:rPr>
                <w:szCs w:val="20"/>
              </w:rPr>
            </w:pPr>
            <w:r>
              <w:rPr>
                <w:szCs w:val="20"/>
              </w:rPr>
              <w:t>2110_01</w:t>
            </w:r>
          </w:p>
        </w:tc>
        <w:tc>
          <w:tcPr>
            <w:tcW w:w="990" w:type="dxa"/>
          </w:tcPr>
          <w:p w14:paraId="363C213C" w14:textId="77777777" w:rsidR="0061524D" w:rsidRPr="00283A38" w:rsidRDefault="0061524D" w:rsidP="00D92B57">
            <w:pPr>
              <w:jc w:val="center"/>
              <w:rPr>
                <w:rFonts w:cstheme="minorHAnsi"/>
                <w:szCs w:val="20"/>
              </w:rPr>
            </w:pPr>
          </w:p>
        </w:tc>
        <w:tc>
          <w:tcPr>
            <w:tcW w:w="990" w:type="dxa"/>
          </w:tcPr>
          <w:p w14:paraId="3BD3D59C" w14:textId="77777777" w:rsidR="0061524D" w:rsidRPr="00487927" w:rsidRDefault="0061524D" w:rsidP="00D92B57">
            <w:pPr>
              <w:jc w:val="center"/>
              <w:rPr>
                <w:rFonts w:cstheme="minorHAnsi"/>
                <w:szCs w:val="20"/>
              </w:rPr>
            </w:pPr>
          </w:p>
        </w:tc>
        <w:tc>
          <w:tcPr>
            <w:tcW w:w="990" w:type="dxa"/>
          </w:tcPr>
          <w:p w14:paraId="48B6A135" w14:textId="77777777" w:rsidR="0061524D" w:rsidRPr="00487927" w:rsidRDefault="0061524D" w:rsidP="00D92B57">
            <w:pPr>
              <w:jc w:val="center"/>
              <w:rPr>
                <w:rFonts w:cstheme="minorHAnsi"/>
                <w:szCs w:val="20"/>
              </w:rPr>
            </w:pPr>
          </w:p>
        </w:tc>
        <w:tc>
          <w:tcPr>
            <w:tcW w:w="990" w:type="dxa"/>
          </w:tcPr>
          <w:p w14:paraId="2153386F" w14:textId="77777777" w:rsidR="0061524D" w:rsidRPr="00487927" w:rsidRDefault="0061524D" w:rsidP="00D92B57">
            <w:pPr>
              <w:jc w:val="center"/>
              <w:rPr>
                <w:rFonts w:cstheme="minorHAnsi"/>
                <w:szCs w:val="20"/>
              </w:rPr>
            </w:pPr>
          </w:p>
        </w:tc>
        <w:tc>
          <w:tcPr>
            <w:tcW w:w="990" w:type="dxa"/>
          </w:tcPr>
          <w:p w14:paraId="10A8CD6C" w14:textId="77777777" w:rsidR="0061524D" w:rsidRPr="00487927" w:rsidRDefault="0061524D" w:rsidP="00D92B57">
            <w:pPr>
              <w:jc w:val="center"/>
              <w:rPr>
                <w:rFonts w:cstheme="minorHAnsi"/>
                <w:szCs w:val="20"/>
              </w:rPr>
            </w:pPr>
          </w:p>
        </w:tc>
        <w:tc>
          <w:tcPr>
            <w:tcW w:w="990" w:type="dxa"/>
          </w:tcPr>
          <w:p w14:paraId="36DD6C92" w14:textId="77777777" w:rsidR="0061524D" w:rsidRPr="00487927" w:rsidRDefault="0061524D" w:rsidP="00D92B57">
            <w:pPr>
              <w:jc w:val="center"/>
              <w:rPr>
                <w:rFonts w:cstheme="minorHAnsi"/>
                <w:szCs w:val="20"/>
              </w:rPr>
            </w:pPr>
          </w:p>
        </w:tc>
        <w:tc>
          <w:tcPr>
            <w:tcW w:w="1080" w:type="dxa"/>
          </w:tcPr>
          <w:p w14:paraId="679AE9B0" w14:textId="77777777" w:rsidR="0061524D" w:rsidRPr="00283A38" w:rsidDel="00B92203" w:rsidRDefault="0061524D" w:rsidP="00D92B57">
            <w:pPr>
              <w:jc w:val="center"/>
              <w:rPr>
                <w:rFonts w:cstheme="minorHAnsi"/>
                <w:szCs w:val="20"/>
              </w:rPr>
            </w:pPr>
          </w:p>
        </w:tc>
        <w:tc>
          <w:tcPr>
            <w:tcW w:w="990" w:type="dxa"/>
          </w:tcPr>
          <w:p w14:paraId="3D03FE2C" w14:textId="0CFE9A00" w:rsidR="0061524D" w:rsidRPr="00283A38" w:rsidRDefault="0061524D" w:rsidP="00D92B57">
            <w:pPr>
              <w:jc w:val="center"/>
              <w:rPr>
                <w:rFonts w:cstheme="minorHAnsi"/>
                <w:szCs w:val="20"/>
              </w:rPr>
            </w:pPr>
            <w:r w:rsidRPr="00283A38">
              <w:rPr>
                <w:rFonts w:cstheme="minorHAnsi"/>
                <w:szCs w:val="20"/>
              </w:rPr>
              <w:t>•</w:t>
            </w:r>
          </w:p>
        </w:tc>
        <w:tc>
          <w:tcPr>
            <w:tcW w:w="990" w:type="dxa"/>
          </w:tcPr>
          <w:p w14:paraId="3860E469" w14:textId="77777777" w:rsidR="0061524D" w:rsidRPr="00283A38" w:rsidRDefault="0061524D" w:rsidP="00D92B57">
            <w:pPr>
              <w:jc w:val="center"/>
              <w:rPr>
                <w:rFonts w:cstheme="minorHAnsi"/>
                <w:szCs w:val="20"/>
              </w:rPr>
            </w:pPr>
          </w:p>
        </w:tc>
        <w:tc>
          <w:tcPr>
            <w:tcW w:w="1103" w:type="dxa"/>
          </w:tcPr>
          <w:p w14:paraId="27BEB603" w14:textId="77777777" w:rsidR="0061524D" w:rsidRPr="00283A38" w:rsidRDefault="0061524D" w:rsidP="00D92B57">
            <w:pPr>
              <w:jc w:val="center"/>
              <w:rPr>
                <w:rFonts w:cstheme="minorHAnsi"/>
                <w:szCs w:val="20"/>
              </w:rPr>
            </w:pPr>
          </w:p>
        </w:tc>
        <w:tc>
          <w:tcPr>
            <w:tcW w:w="1103" w:type="dxa"/>
          </w:tcPr>
          <w:p w14:paraId="3D4E1AE5" w14:textId="77777777" w:rsidR="0061524D" w:rsidRPr="00283A38" w:rsidRDefault="0061524D" w:rsidP="00D92B57">
            <w:pPr>
              <w:jc w:val="center"/>
              <w:rPr>
                <w:rFonts w:cstheme="minorHAnsi"/>
                <w:szCs w:val="20"/>
              </w:rPr>
            </w:pPr>
          </w:p>
        </w:tc>
      </w:tr>
      <w:tr w:rsidR="0061524D" w:rsidRPr="00487927" w14:paraId="3D425F4E" w14:textId="5D0767EC" w:rsidTr="0061524D">
        <w:tc>
          <w:tcPr>
            <w:tcW w:w="1255" w:type="dxa"/>
          </w:tcPr>
          <w:p w14:paraId="0BAC12FF" w14:textId="7F58C073" w:rsidR="0061524D" w:rsidRDefault="0061524D" w:rsidP="00D92B57">
            <w:pPr>
              <w:jc w:val="center"/>
              <w:rPr>
                <w:szCs w:val="20"/>
              </w:rPr>
            </w:pPr>
            <w:r>
              <w:rPr>
                <w:szCs w:val="20"/>
              </w:rPr>
              <w:t>2110_02</w:t>
            </w:r>
          </w:p>
        </w:tc>
        <w:tc>
          <w:tcPr>
            <w:tcW w:w="990" w:type="dxa"/>
          </w:tcPr>
          <w:p w14:paraId="63618079" w14:textId="77777777" w:rsidR="0061524D" w:rsidRPr="00283A38" w:rsidRDefault="0061524D" w:rsidP="00D92B57">
            <w:pPr>
              <w:jc w:val="center"/>
              <w:rPr>
                <w:rFonts w:cstheme="minorHAnsi"/>
                <w:szCs w:val="20"/>
              </w:rPr>
            </w:pPr>
          </w:p>
        </w:tc>
        <w:tc>
          <w:tcPr>
            <w:tcW w:w="990" w:type="dxa"/>
          </w:tcPr>
          <w:p w14:paraId="2E8A98DF" w14:textId="77777777" w:rsidR="0061524D" w:rsidRPr="00487927" w:rsidRDefault="0061524D" w:rsidP="00D92B57">
            <w:pPr>
              <w:jc w:val="center"/>
              <w:rPr>
                <w:rFonts w:cstheme="minorHAnsi"/>
                <w:szCs w:val="20"/>
              </w:rPr>
            </w:pPr>
          </w:p>
        </w:tc>
        <w:tc>
          <w:tcPr>
            <w:tcW w:w="990" w:type="dxa"/>
          </w:tcPr>
          <w:p w14:paraId="1617609B" w14:textId="77777777" w:rsidR="0061524D" w:rsidRPr="00487927" w:rsidRDefault="0061524D" w:rsidP="00D92B57">
            <w:pPr>
              <w:jc w:val="center"/>
              <w:rPr>
                <w:rFonts w:cstheme="minorHAnsi"/>
                <w:szCs w:val="20"/>
              </w:rPr>
            </w:pPr>
          </w:p>
        </w:tc>
        <w:tc>
          <w:tcPr>
            <w:tcW w:w="990" w:type="dxa"/>
          </w:tcPr>
          <w:p w14:paraId="19E1D9A0" w14:textId="77777777" w:rsidR="0061524D" w:rsidRPr="00487927" w:rsidRDefault="0061524D" w:rsidP="00D92B57">
            <w:pPr>
              <w:jc w:val="center"/>
              <w:rPr>
                <w:rFonts w:cstheme="minorHAnsi"/>
                <w:szCs w:val="20"/>
              </w:rPr>
            </w:pPr>
          </w:p>
        </w:tc>
        <w:tc>
          <w:tcPr>
            <w:tcW w:w="990" w:type="dxa"/>
          </w:tcPr>
          <w:p w14:paraId="08669543" w14:textId="77777777" w:rsidR="0061524D" w:rsidRPr="00487927" w:rsidRDefault="0061524D" w:rsidP="00D92B57">
            <w:pPr>
              <w:jc w:val="center"/>
              <w:rPr>
                <w:rFonts w:cstheme="minorHAnsi"/>
                <w:szCs w:val="20"/>
              </w:rPr>
            </w:pPr>
          </w:p>
        </w:tc>
        <w:tc>
          <w:tcPr>
            <w:tcW w:w="990" w:type="dxa"/>
          </w:tcPr>
          <w:p w14:paraId="6278DF6A" w14:textId="77777777" w:rsidR="0061524D" w:rsidRPr="00487927" w:rsidRDefault="0061524D" w:rsidP="00D92B57">
            <w:pPr>
              <w:jc w:val="center"/>
              <w:rPr>
                <w:rFonts w:cstheme="minorHAnsi"/>
                <w:szCs w:val="20"/>
              </w:rPr>
            </w:pPr>
          </w:p>
        </w:tc>
        <w:tc>
          <w:tcPr>
            <w:tcW w:w="1080" w:type="dxa"/>
          </w:tcPr>
          <w:p w14:paraId="521FC890" w14:textId="77777777" w:rsidR="0061524D" w:rsidRPr="00283A38" w:rsidDel="00B92203" w:rsidRDefault="0061524D" w:rsidP="00D92B57">
            <w:pPr>
              <w:jc w:val="center"/>
              <w:rPr>
                <w:rFonts w:cstheme="minorHAnsi"/>
                <w:szCs w:val="20"/>
              </w:rPr>
            </w:pPr>
          </w:p>
        </w:tc>
        <w:tc>
          <w:tcPr>
            <w:tcW w:w="990" w:type="dxa"/>
          </w:tcPr>
          <w:p w14:paraId="285E1B19" w14:textId="6470D946" w:rsidR="0061524D" w:rsidRPr="00283A38" w:rsidRDefault="0061524D" w:rsidP="00D92B57">
            <w:pPr>
              <w:jc w:val="center"/>
              <w:rPr>
                <w:rFonts w:cstheme="minorHAnsi"/>
                <w:szCs w:val="20"/>
              </w:rPr>
            </w:pPr>
            <w:r w:rsidRPr="00283A38">
              <w:rPr>
                <w:rFonts w:cstheme="minorHAnsi"/>
                <w:szCs w:val="20"/>
              </w:rPr>
              <w:t>•</w:t>
            </w:r>
          </w:p>
        </w:tc>
        <w:tc>
          <w:tcPr>
            <w:tcW w:w="990" w:type="dxa"/>
          </w:tcPr>
          <w:p w14:paraId="1B281993" w14:textId="77777777" w:rsidR="0061524D" w:rsidRPr="00283A38" w:rsidRDefault="0061524D" w:rsidP="00D92B57">
            <w:pPr>
              <w:jc w:val="center"/>
              <w:rPr>
                <w:rFonts w:cstheme="minorHAnsi"/>
                <w:szCs w:val="20"/>
              </w:rPr>
            </w:pPr>
          </w:p>
        </w:tc>
        <w:tc>
          <w:tcPr>
            <w:tcW w:w="1103" w:type="dxa"/>
          </w:tcPr>
          <w:p w14:paraId="2FBEE84B" w14:textId="77777777" w:rsidR="0061524D" w:rsidRPr="00283A38" w:rsidRDefault="0061524D" w:rsidP="00D92B57">
            <w:pPr>
              <w:jc w:val="center"/>
              <w:rPr>
                <w:rFonts w:cstheme="minorHAnsi"/>
                <w:szCs w:val="20"/>
              </w:rPr>
            </w:pPr>
          </w:p>
        </w:tc>
        <w:tc>
          <w:tcPr>
            <w:tcW w:w="1103" w:type="dxa"/>
          </w:tcPr>
          <w:p w14:paraId="002AA0B4" w14:textId="77777777" w:rsidR="0061524D" w:rsidRPr="00283A38" w:rsidRDefault="0061524D" w:rsidP="00D92B57">
            <w:pPr>
              <w:jc w:val="center"/>
              <w:rPr>
                <w:rFonts w:cstheme="minorHAnsi"/>
                <w:szCs w:val="20"/>
              </w:rPr>
            </w:pPr>
          </w:p>
        </w:tc>
      </w:tr>
      <w:tr w:rsidR="0061524D" w:rsidRPr="00487927" w14:paraId="74A86D3A" w14:textId="36BA79CA" w:rsidTr="0061524D">
        <w:tc>
          <w:tcPr>
            <w:tcW w:w="1255" w:type="dxa"/>
          </w:tcPr>
          <w:p w14:paraId="5834CA4C" w14:textId="0ADBFE62" w:rsidR="0061524D" w:rsidRDefault="0061524D" w:rsidP="00D92B57">
            <w:pPr>
              <w:jc w:val="center"/>
              <w:rPr>
                <w:szCs w:val="20"/>
              </w:rPr>
            </w:pPr>
            <w:r>
              <w:rPr>
                <w:szCs w:val="20"/>
              </w:rPr>
              <w:t>2110_03</w:t>
            </w:r>
          </w:p>
        </w:tc>
        <w:tc>
          <w:tcPr>
            <w:tcW w:w="990" w:type="dxa"/>
          </w:tcPr>
          <w:p w14:paraId="7C4197E1" w14:textId="77777777" w:rsidR="0061524D" w:rsidRPr="00283A38" w:rsidRDefault="0061524D" w:rsidP="00D92B57">
            <w:pPr>
              <w:jc w:val="center"/>
              <w:rPr>
                <w:rFonts w:cstheme="minorHAnsi"/>
                <w:szCs w:val="20"/>
              </w:rPr>
            </w:pPr>
          </w:p>
        </w:tc>
        <w:tc>
          <w:tcPr>
            <w:tcW w:w="990" w:type="dxa"/>
          </w:tcPr>
          <w:p w14:paraId="7B6C7D82" w14:textId="77777777" w:rsidR="0061524D" w:rsidRPr="00487927" w:rsidRDefault="0061524D" w:rsidP="00D92B57">
            <w:pPr>
              <w:jc w:val="center"/>
              <w:rPr>
                <w:rFonts w:cstheme="minorHAnsi"/>
                <w:szCs w:val="20"/>
              </w:rPr>
            </w:pPr>
          </w:p>
        </w:tc>
        <w:tc>
          <w:tcPr>
            <w:tcW w:w="990" w:type="dxa"/>
          </w:tcPr>
          <w:p w14:paraId="0C17DE4A" w14:textId="77777777" w:rsidR="0061524D" w:rsidRPr="00487927" w:rsidRDefault="0061524D" w:rsidP="00D92B57">
            <w:pPr>
              <w:jc w:val="center"/>
              <w:rPr>
                <w:rFonts w:cstheme="minorHAnsi"/>
                <w:szCs w:val="20"/>
              </w:rPr>
            </w:pPr>
          </w:p>
        </w:tc>
        <w:tc>
          <w:tcPr>
            <w:tcW w:w="990" w:type="dxa"/>
          </w:tcPr>
          <w:p w14:paraId="0AB76C51" w14:textId="77777777" w:rsidR="0061524D" w:rsidRPr="00487927" w:rsidRDefault="0061524D" w:rsidP="00D92B57">
            <w:pPr>
              <w:jc w:val="center"/>
              <w:rPr>
                <w:rFonts w:cstheme="minorHAnsi"/>
                <w:szCs w:val="20"/>
              </w:rPr>
            </w:pPr>
          </w:p>
        </w:tc>
        <w:tc>
          <w:tcPr>
            <w:tcW w:w="990" w:type="dxa"/>
          </w:tcPr>
          <w:p w14:paraId="39C31214" w14:textId="77777777" w:rsidR="0061524D" w:rsidRPr="00487927" w:rsidRDefault="0061524D" w:rsidP="00D92B57">
            <w:pPr>
              <w:jc w:val="center"/>
              <w:rPr>
                <w:rFonts w:cstheme="minorHAnsi"/>
                <w:szCs w:val="20"/>
              </w:rPr>
            </w:pPr>
          </w:p>
        </w:tc>
        <w:tc>
          <w:tcPr>
            <w:tcW w:w="990" w:type="dxa"/>
          </w:tcPr>
          <w:p w14:paraId="0B995B04" w14:textId="77777777" w:rsidR="0061524D" w:rsidRPr="00487927" w:rsidRDefault="0061524D" w:rsidP="00D92B57">
            <w:pPr>
              <w:jc w:val="center"/>
              <w:rPr>
                <w:rFonts w:cstheme="minorHAnsi"/>
                <w:szCs w:val="20"/>
              </w:rPr>
            </w:pPr>
          </w:p>
        </w:tc>
        <w:tc>
          <w:tcPr>
            <w:tcW w:w="1080" w:type="dxa"/>
          </w:tcPr>
          <w:p w14:paraId="15456273" w14:textId="77777777" w:rsidR="0061524D" w:rsidRPr="00283A38" w:rsidDel="00B92203" w:rsidRDefault="0061524D" w:rsidP="00D92B57">
            <w:pPr>
              <w:jc w:val="center"/>
              <w:rPr>
                <w:rFonts w:cstheme="minorHAnsi"/>
                <w:szCs w:val="20"/>
              </w:rPr>
            </w:pPr>
          </w:p>
        </w:tc>
        <w:tc>
          <w:tcPr>
            <w:tcW w:w="990" w:type="dxa"/>
          </w:tcPr>
          <w:p w14:paraId="21DE9FE2" w14:textId="7EDAB2C2" w:rsidR="0061524D" w:rsidRPr="00283A38" w:rsidRDefault="0061524D" w:rsidP="00D92B57">
            <w:pPr>
              <w:jc w:val="center"/>
              <w:rPr>
                <w:rFonts w:cstheme="minorHAnsi"/>
                <w:szCs w:val="20"/>
              </w:rPr>
            </w:pPr>
            <w:r w:rsidRPr="00283A38">
              <w:rPr>
                <w:rFonts w:cstheme="minorHAnsi"/>
                <w:szCs w:val="20"/>
              </w:rPr>
              <w:t>•</w:t>
            </w:r>
          </w:p>
        </w:tc>
        <w:tc>
          <w:tcPr>
            <w:tcW w:w="990" w:type="dxa"/>
          </w:tcPr>
          <w:p w14:paraId="34F39E68" w14:textId="77777777" w:rsidR="0061524D" w:rsidRPr="00283A38" w:rsidRDefault="0061524D" w:rsidP="00D92B57">
            <w:pPr>
              <w:jc w:val="center"/>
              <w:rPr>
                <w:rFonts w:cstheme="minorHAnsi"/>
                <w:szCs w:val="20"/>
              </w:rPr>
            </w:pPr>
          </w:p>
        </w:tc>
        <w:tc>
          <w:tcPr>
            <w:tcW w:w="1103" w:type="dxa"/>
          </w:tcPr>
          <w:p w14:paraId="0C722026" w14:textId="77777777" w:rsidR="0061524D" w:rsidRPr="00283A38" w:rsidRDefault="0061524D" w:rsidP="00D92B57">
            <w:pPr>
              <w:jc w:val="center"/>
              <w:rPr>
                <w:rFonts w:cstheme="minorHAnsi"/>
                <w:szCs w:val="20"/>
              </w:rPr>
            </w:pPr>
          </w:p>
        </w:tc>
        <w:tc>
          <w:tcPr>
            <w:tcW w:w="1103" w:type="dxa"/>
          </w:tcPr>
          <w:p w14:paraId="2ADF0CA8" w14:textId="77777777" w:rsidR="0061524D" w:rsidRPr="00283A38" w:rsidRDefault="0061524D" w:rsidP="00D92B57">
            <w:pPr>
              <w:jc w:val="center"/>
              <w:rPr>
                <w:rFonts w:cstheme="minorHAnsi"/>
                <w:szCs w:val="20"/>
              </w:rPr>
            </w:pPr>
          </w:p>
        </w:tc>
      </w:tr>
      <w:tr w:rsidR="0061524D" w:rsidRPr="00487927" w14:paraId="73FFF7F7" w14:textId="7E34843B" w:rsidTr="0061524D">
        <w:tc>
          <w:tcPr>
            <w:tcW w:w="1255" w:type="dxa"/>
          </w:tcPr>
          <w:p w14:paraId="343773CB" w14:textId="153E1826" w:rsidR="0061524D" w:rsidRDefault="0061524D" w:rsidP="00D92B57">
            <w:pPr>
              <w:jc w:val="center"/>
              <w:rPr>
                <w:szCs w:val="20"/>
              </w:rPr>
            </w:pPr>
            <w:r>
              <w:rPr>
                <w:szCs w:val="20"/>
              </w:rPr>
              <w:t>2111_01</w:t>
            </w:r>
          </w:p>
        </w:tc>
        <w:tc>
          <w:tcPr>
            <w:tcW w:w="990" w:type="dxa"/>
          </w:tcPr>
          <w:p w14:paraId="4E620577" w14:textId="77777777" w:rsidR="0061524D" w:rsidRPr="00283A38" w:rsidRDefault="0061524D" w:rsidP="00D92B57">
            <w:pPr>
              <w:jc w:val="center"/>
              <w:rPr>
                <w:rFonts w:cstheme="minorHAnsi"/>
                <w:szCs w:val="20"/>
              </w:rPr>
            </w:pPr>
          </w:p>
        </w:tc>
        <w:tc>
          <w:tcPr>
            <w:tcW w:w="990" w:type="dxa"/>
          </w:tcPr>
          <w:p w14:paraId="21789474" w14:textId="77777777" w:rsidR="0061524D" w:rsidRPr="00487927" w:rsidRDefault="0061524D" w:rsidP="00D92B57">
            <w:pPr>
              <w:jc w:val="center"/>
              <w:rPr>
                <w:rFonts w:cstheme="minorHAnsi"/>
                <w:szCs w:val="20"/>
              </w:rPr>
            </w:pPr>
          </w:p>
        </w:tc>
        <w:tc>
          <w:tcPr>
            <w:tcW w:w="990" w:type="dxa"/>
          </w:tcPr>
          <w:p w14:paraId="29E3E109" w14:textId="77777777" w:rsidR="0061524D" w:rsidRPr="00487927" w:rsidRDefault="0061524D" w:rsidP="00D92B57">
            <w:pPr>
              <w:jc w:val="center"/>
              <w:rPr>
                <w:rFonts w:cstheme="minorHAnsi"/>
                <w:szCs w:val="20"/>
              </w:rPr>
            </w:pPr>
          </w:p>
        </w:tc>
        <w:tc>
          <w:tcPr>
            <w:tcW w:w="990" w:type="dxa"/>
          </w:tcPr>
          <w:p w14:paraId="263CE745" w14:textId="77777777" w:rsidR="0061524D" w:rsidRPr="00487927" w:rsidRDefault="0061524D" w:rsidP="00D92B57">
            <w:pPr>
              <w:jc w:val="center"/>
              <w:rPr>
                <w:rFonts w:cstheme="minorHAnsi"/>
                <w:szCs w:val="20"/>
              </w:rPr>
            </w:pPr>
          </w:p>
        </w:tc>
        <w:tc>
          <w:tcPr>
            <w:tcW w:w="990" w:type="dxa"/>
          </w:tcPr>
          <w:p w14:paraId="0981031C" w14:textId="77777777" w:rsidR="0061524D" w:rsidRPr="00487927" w:rsidRDefault="0061524D" w:rsidP="00D92B57">
            <w:pPr>
              <w:jc w:val="center"/>
              <w:rPr>
                <w:rFonts w:cstheme="minorHAnsi"/>
                <w:szCs w:val="20"/>
              </w:rPr>
            </w:pPr>
          </w:p>
        </w:tc>
        <w:tc>
          <w:tcPr>
            <w:tcW w:w="990" w:type="dxa"/>
          </w:tcPr>
          <w:p w14:paraId="3560EFC3" w14:textId="77777777" w:rsidR="0061524D" w:rsidRPr="00487927" w:rsidRDefault="0061524D" w:rsidP="00D92B57">
            <w:pPr>
              <w:jc w:val="center"/>
              <w:rPr>
                <w:rFonts w:cstheme="minorHAnsi"/>
                <w:szCs w:val="20"/>
              </w:rPr>
            </w:pPr>
          </w:p>
        </w:tc>
        <w:tc>
          <w:tcPr>
            <w:tcW w:w="1080" w:type="dxa"/>
          </w:tcPr>
          <w:p w14:paraId="62DAD438" w14:textId="77777777" w:rsidR="0061524D" w:rsidRPr="00283A38" w:rsidDel="00B92203" w:rsidRDefault="0061524D" w:rsidP="00D92B57">
            <w:pPr>
              <w:jc w:val="center"/>
              <w:rPr>
                <w:rFonts w:cstheme="minorHAnsi"/>
                <w:szCs w:val="20"/>
              </w:rPr>
            </w:pPr>
          </w:p>
        </w:tc>
        <w:tc>
          <w:tcPr>
            <w:tcW w:w="990" w:type="dxa"/>
          </w:tcPr>
          <w:p w14:paraId="000C5405" w14:textId="7AA8F71F" w:rsidR="0061524D" w:rsidRPr="00283A38" w:rsidRDefault="0061524D" w:rsidP="00D92B57">
            <w:pPr>
              <w:jc w:val="center"/>
              <w:rPr>
                <w:rFonts w:cstheme="minorHAnsi"/>
                <w:szCs w:val="20"/>
              </w:rPr>
            </w:pPr>
            <w:r w:rsidRPr="00283A38">
              <w:rPr>
                <w:rFonts w:cstheme="minorHAnsi"/>
                <w:szCs w:val="20"/>
              </w:rPr>
              <w:t>•</w:t>
            </w:r>
          </w:p>
        </w:tc>
        <w:tc>
          <w:tcPr>
            <w:tcW w:w="990" w:type="dxa"/>
          </w:tcPr>
          <w:p w14:paraId="7E4781C6" w14:textId="77777777" w:rsidR="0061524D" w:rsidRPr="00283A38" w:rsidRDefault="0061524D" w:rsidP="00D92B57">
            <w:pPr>
              <w:jc w:val="center"/>
              <w:rPr>
                <w:rFonts w:cstheme="minorHAnsi"/>
                <w:szCs w:val="20"/>
              </w:rPr>
            </w:pPr>
          </w:p>
        </w:tc>
        <w:tc>
          <w:tcPr>
            <w:tcW w:w="1103" w:type="dxa"/>
          </w:tcPr>
          <w:p w14:paraId="163587D8" w14:textId="77777777" w:rsidR="0061524D" w:rsidRPr="00283A38" w:rsidRDefault="0061524D" w:rsidP="00D92B57">
            <w:pPr>
              <w:jc w:val="center"/>
              <w:rPr>
                <w:rFonts w:cstheme="minorHAnsi"/>
                <w:szCs w:val="20"/>
              </w:rPr>
            </w:pPr>
          </w:p>
        </w:tc>
        <w:tc>
          <w:tcPr>
            <w:tcW w:w="1103" w:type="dxa"/>
          </w:tcPr>
          <w:p w14:paraId="3FC1C7F7" w14:textId="77777777" w:rsidR="0061524D" w:rsidRPr="00283A38" w:rsidRDefault="0061524D" w:rsidP="00D92B57">
            <w:pPr>
              <w:jc w:val="center"/>
              <w:rPr>
                <w:rFonts w:cstheme="minorHAnsi"/>
                <w:szCs w:val="20"/>
              </w:rPr>
            </w:pPr>
          </w:p>
        </w:tc>
      </w:tr>
      <w:tr w:rsidR="0061524D" w:rsidRPr="00487927" w14:paraId="5AE5472C" w14:textId="325807A1" w:rsidTr="0061524D">
        <w:tc>
          <w:tcPr>
            <w:tcW w:w="1255" w:type="dxa"/>
          </w:tcPr>
          <w:p w14:paraId="325BFE65" w14:textId="1CD7DB51" w:rsidR="0061524D" w:rsidRDefault="0061524D" w:rsidP="00D92B57">
            <w:pPr>
              <w:jc w:val="center"/>
              <w:rPr>
                <w:szCs w:val="20"/>
              </w:rPr>
            </w:pPr>
            <w:r>
              <w:rPr>
                <w:szCs w:val="20"/>
              </w:rPr>
              <w:t>2111_02</w:t>
            </w:r>
          </w:p>
        </w:tc>
        <w:tc>
          <w:tcPr>
            <w:tcW w:w="990" w:type="dxa"/>
          </w:tcPr>
          <w:p w14:paraId="0E3B3EDD" w14:textId="77777777" w:rsidR="0061524D" w:rsidRPr="00283A38" w:rsidRDefault="0061524D" w:rsidP="00D92B57">
            <w:pPr>
              <w:jc w:val="center"/>
              <w:rPr>
                <w:rFonts w:cstheme="minorHAnsi"/>
                <w:szCs w:val="20"/>
              </w:rPr>
            </w:pPr>
          </w:p>
        </w:tc>
        <w:tc>
          <w:tcPr>
            <w:tcW w:w="990" w:type="dxa"/>
          </w:tcPr>
          <w:p w14:paraId="11E7536B" w14:textId="77777777" w:rsidR="0061524D" w:rsidRPr="00487927" w:rsidRDefault="0061524D" w:rsidP="00D92B57">
            <w:pPr>
              <w:jc w:val="center"/>
              <w:rPr>
                <w:rFonts w:cstheme="minorHAnsi"/>
                <w:szCs w:val="20"/>
              </w:rPr>
            </w:pPr>
          </w:p>
        </w:tc>
        <w:tc>
          <w:tcPr>
            <w:tcW w:w="990" w:type="dxa"/>
          </w:tcPr>
          <w:p w14:paraId="7277ED03" w14:textId="77777777" w:rsidR="0061524D" w:rsidRPr="00487927" w:rsidRDefault="0061524D" w:rsidP="00D92B57">
            <w:pPr>
              <w:jc w:val="center"/>
              <w:rPr>
                <w:rFonts w:cstheme="minorHAnsi"/>
                <w:szCs w:val="20"/>
              </w:rPr>
            </w:pPr>
          </w:p>
        </w:tc>
        <w:tc>
          <w:tcPr>
            <w:tcW w:w="990" w:type="dxa"/>
          </w:tcPr>
          <w:p w14:paraId="7DCC6E51" w14:textId="77777777" w:rsidR="0061524D" w:rsidRPr="00487927" w:rsidRDefault="0061524D" w:rsidP="00D92B57">
            <w:pPr>
              <w:jc w:val="center"/>
              <w:rPr>
                <w:rFonts w:cstheme="minorHAnsi"/>
                <w:szCs w:val="20"/>
              </w:rPr>
            </w:pPr>
          </w:p>
        </w:tc>
        <w:tc>
          <w:tcPr>
            <w:tcW w:w="990" w:type="dxa"/>
          </w:tcPr>
          <w:p w14:paraId="26B11EBA" w14:textId="77777777" w:rsidR="0061524D" w:rsidRPr="00487927" w:rsidRDefault="0061524D" w:rsidP="00D92B57">
            <w:pPr>
              <w:jc w:val="center"/>
              <w:rPr>
                <w:rFonts w:cstheme="minorHAnsi"/>
                <w:szCs w:val="20"/>
              </w:rPr>
            </w:pPr>
          </w:p>
        </w:tc>
        <w:tc>
          <w:tcPr>
            <w:tcW w:w="990" w:type="dxa"/>
          </w:tcPr>
          <w:p w14:paraId="73F47E70" w14:textId="77777777" w:rsidR="0061524D" w:rsidRPr="00487927" w:rsidRDefault="0061524D" w:rsidP="00D92B57">
            <w:pPr>
              <w:jc w:val="center"/>
              <w:rPr>
                <w:rFonts w:cstheme="minorHAnsi"/>
                <w:szCs w:val="20"/>
              </w:rPr>
            </w:pPr>
          </w:p>
        </w:tc>
        <w:tc>
          <w:tcPr>
            <w:tcW w:w="1080" w:type="dxa"/>
          </w:tcPr>
          <w:p w14:paraId="05A389B9" w14:textId="77777777" w:rsidR="0061524D" w:rsidRPr="00283A38" w:rsidDel="00B92203" w:rsidRDefault="0061524D" w:rsidP="00D92B57">
            <w:pPr>
              <w:jc w:val="center"/>
              <w:rPr>
                <w:rFonts w:cstheme="minorHAnsi"/>
                <w:szCs w:val="20"/>
              </w:rPr>
            </w:pPr>
          </w:p>
        </w:tc>
        <w:tc>
          <w:tcPr>
            <w:tcW w:w="990" w:type="dxa"/>
          </w:tcPr>
          <w:p w14:paraId="6DE73B92" w14:textId="66637775" w:rsidR="0061524D" w:rsidRPr="00283A38" w:rsidRDefault="0061524D" w:rsidP="00D92B57">
            <w:pPr>
              <w:jc w:val="center"/>
              <w:rPr>
                <w:rFonts w:cstheme="minorHAnsi"/>
                <w:szCs w:val="20"/>
              </w:rPr>
            </w:pPr>
            <w:r w:rsidRPr="00283A38">
              <w:rPr>
                <w:rFonts w:cstheme="minorHAnsi"/>
                <w:szCs w:val="20"/>
              </w:rPr>
              <w:t>•</w:t>
            </w:r>
          </w:p>
        </w:tc>
        <w:tc>
          <w:tcPr>
            <w:tcW w:w="990" w:type="dxa"/>
          </w:tcPr>
          <w:p w14:paraId="7F2DF29E" w14:textId="77777777" w:rsidR="0061524D" w:rsidRPr="00283A38" w:rsidRDefault="0061524D" w:rsidP="00D92B57">
            <w:pPr>
              <w:jc w:val="center"/>
              <w:rPr>
                <w:rFonts w:cstheme="minorHAnsi"/>
                <w:szCs w:val="20"/>
              </w:rPr>
            </w:pPr>
          </w:p>
        </w:tc>
        <w:tc>
          <w:tcPr>
            <w:tcW w:w="1103" w:type="dxa"/>
          </w:tcPr>
          <w:p w14:paraId="5A4F2FFF" w14:textId="77777777" w:rsidR="0061524D" w:rsidRPr="00283A38" w:rsidRDefault="0061524D" w:rsidP="00D92B57">
            <w:pPr>
              <w:jc w:val="center"/>
              <w:rPr>
                <w:rFonts w:cstheme="minorHAnsi"/>
                <w:szCs w:val="20"/>
              </w:rPr>
            </w:pPr>
          </w:p>
        </w:tc>
        <w:tc>
          <w:tcPr>
            <w:tcW w:w="1103" w:type="dxa"/>
          </w:tcPr>
          <w:p w14:paraId="76298B2B" w14:textId="77777777" w:rsidR="0061524D" w:rsidRPr="00283A38" w:rsidRDefault="0061524D" w:rsidP="00D92B57">
            <w:pPr>
              <w:jc w:val="center"/>
              <w:rPr>
                <w:rFonts w:cstheme="minorHAnsi"/>
                <w:szCs w:val="20"/>
              </w:rPr>
            </w:pPr>
          </w:p>
        </w:tc>
      </w:tr>
      <w:tr w:rsidR="0061524D" w:rsidRPr="00487927" w14:paraId="37B050EF" w14:textId="6AA2E60E" w:rsidTr="0061524D">
        <w:tc>
          <w:tcPr>
            <w:tcW w:w="1255" w:type="dxa"/>
            <w:shd w:val="clear" w:color="auto" w:fill="D6E3BC" w:themeFill="accent3" w:themeFillTint="66"/>
          </w:tcPr>
          <w:p w14:paraId="448DA6A2" w14:textId="04395441" w:rsidR="0061524D" w:rsidRPr="007B756C" w:rsidRDefault="0061524D" w:rsidP="00CE3569">
            <w:pPr>
              <w:jc w:val="center"/>
              <w:rPr>
                <w:b/>
                <w:szCs w:val="20"/>
              </w:rPr>
            </w:pPr>
            <w:r>
              <w:rPr>
                <w:b/>
                <w:szCs w:val="20"/>
              </w:rPr>
              <w:t>Core 1.3</w:t>
            </w:r>
          </w:p>
        </w:tc>
        <w:tc>
          <w:tcPr>
            <w:tcW w:w="990" w:type="dxa"/>
            <w:shd w:val="clear" w:color="auto" w:fill="D6E3BC" w:themeFill="accent3" w:themeFillTint="66"/>
          </w:tcPr>
          <w:p w14:paraId="093E6EFE" w14:textId="77777777" w:rsidR="0061524D" w:rsidRPr="001B2204" w:rsidRDefault="0061524D" w:rsidP="00CE3569">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3B34CD75" w14:textId="77777777" w:rsidR="0061524D" w:rsidRPr="001B2204" w:rsidRDefault="0061524D" w:rsidP="00CE3569">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BACA68" w14:textId="77777777" w:rsidR="0061524D" w:rsidRPr="001B2204" w:rsidRDefault="0061524D" w:rsidP="00CE3569">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FF3EDDE" w14:textId="77777777" w:rsidR="0061524D" w:rsidRPr="001B2204" w:rsidRDefault="0061524D" w:rsidP="00CE3569">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BF941AE" w14:textId="77777777" w:rsidR="0061524D" w:rsidRPr="001B2204" w:rsidRDefault="0061524D" w:rsidP="00CE3569">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459767F" w14:textId="77777777" w:rsidR="0061524D" w:rsidRPr="001B2204" w:rsidRDefault="0061524D" w:rsidP="00CE3569">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723A826" w14:textId="77777777" w:rsidR="0061524D" w:rsidRPr="001B2204" w:rsidRDefault="0061524D" w:rsidP="00CE3569">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DF6949E" w14:textId="77777777" w:rsidR="0061524D" w:rsidRPr="001B2204" w:rsidRDefault="0061524D" w:rsidP="00CE3569">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14FA8" w14:textId="612F98E0" w:rsidR="0061524D" w:rsidRPr="001B2204" w:rsidRDefault="0061524D" w:rsidP="00CE3569">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021877E8" w14:textId="268BA1DC" w:rsidR="0061524D" w:rsidRDefault="0061524D" w:rsidP="00CE3569">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6609336" w14:textId="37AB2807" w:rsidR="0061524D" w:rsidRDefault="0061524D" w:rsidP="00CE3569">
            <w:pPr>
              <w:jc w:val="center"/>
              <w:rPr>
                <w:rFonts w:cstheme="minorHAnsi"/>
                <w:bCs/>
                <w:sz w:val="18"/>
                <w:szCs w:val="18"/>
              </w:rPr>
            </w:pPr>
            <w:r>
              <w:rPr>
                <w:rFonts w:cstheme="minorHAnsi"/>
                <w:bCs/>
                <w:sz w:val="18"/>
                <w:szCs w:val="18"/>
              </w:rPr>
              <w:t>Suite 11</w:t>
            </w:r>
          </w:p>
        </w:tc>
      </w:tr>
      <w:tr w:rsidR="0061524D" w:rsidRPr="00487927" w14:paraId="472EA61D" w14:textId="5EDC59B4" w:rsidTr="0061524D">
        <w:tc>
          <w:tcPr>
            <w:tcW w:w="1255" w:type="dxa"/>
          </w:tcPr>
          <w:p w14:paraId="46132A2C" w14:textId="2F8391FB" w:rsidR="0061524D" w:rsidRDefault="0061524D" w:rsidP="00D92B57">
            <w:pPr>
              <w:jc w:val="center"/>
              <w:rPr>
                <w:szCs w:val="20"/>
              </w:rPr>
            </w:pPr>
            <w:r>
              <w:rPr>
                <w:szCs w:val="20"/>
              </w:rPr>
              <w:t>2200_01</w:t>
            </w:r>
          </w:p>
        </w:tc>
        <w:tc>
          <w:tcPr>
            <w:tcW w:w="990" w:type="dxa"/>
          </w:tcPr>
          <w:p w14:paraId="6845C1E8" w14:textId="77777777" w:rsidR="0061524D" w:rsidRPr="00283A38" w:rsidRDefault="0061524D" w:rsidP="00D92B57">
            <w:pPr>
              <w:jc w:val="center"/>
              <w:rPr>
                <w:rFonts w:cstheme="minorHAnsi"/>
                <w:szCs w:val="20"/>
              </w:rPr>
            </w:pPr>
          </w:p>
        </w:tc>
        <w:tc>
          <w:tcPr>
            <w:tcW w:w="990" w:type="dxa"/>
          </w:tcPr>
          <w:p w14:paraId="572CDF03" w14:textId="77777777" w:rsidR="0061524D" w:rsidRPr="00487927" w:rsidRDefault="0061524D" w:rsidP="00D92B57">
            <w:pPr>
              <w:jc w:val="center"/>
              <w:rPr>
                <w:rFonts w:cstheme="minorHAnsi"/>
                <w:szCs w:val="20"/>
              </w:rPr>
            </w:pPr>
          </w:p>
        </w:tc>
        <w:tc>
          <w:tcPr>
            <w:tcW w:w="990" w:type="dxa"/>
          </w:tcPr>
          <w:p w14:paraId="6F7447FC" w14:textId="77777777" w:rsidR="0061524D" w:rsidRPr="00487927" w:rsidRDefault="0061524D" w:rsidP="00D92B57">
            <w:pPr>
              <w:jc w:val="center"/>
              <w:rPr>
                <w:rFonts w:cstheme="minorHAnsi"/>
                <w:szCs w:val="20"/>
              </w:rPr>
            </w:pPr>
          </w:p>
        </w:tc>
        <w:tc>
          <w:tcPr>
            <w:tcW w:w="990" w:type="dxa"/>
          </w:tcPr>
          <w:p w14:paraId="5AFA7CD7" w14:textId="77777777" w:rsidR="0061524D" w:rsidRPr="00487927" w:rsidRDefault="0061524D" w:rsidP="00D92B57">
            <w:pPr>
              <w:jc w:val="center"/>
              <w:rPr>
                <w:rFonts w:cstheme="minorHAnsi"/>
                <w:szCs w:val="20"/>
              </w:rPr>
            </w:pPr>
          </w:p>
        </w:tc>
        <w:tc>
          <w:tcPr>
            <w:tcW w:w="990" w:type="dxa"/>
          </w:tcPr>
          <w:p w14:paraId="56942C54" w14:textId="77777777" w:rsidR="0061524D" w:rsidRPr="00487927" w:rsidRDefault="0061524D" w:rsidP="00D92B57">
            <w:pPr>
              <w:jc w:val="center"/>
              <w:rPr>
                <w:rFonts w:cstheme="minorHAnsi"/>
                <w:szCs w:val="20"/>
              </w:rPr>
            </w:pPr>
          </w:p>
        </w:tc>
        <w:tc>
          <w:tcPr>
            <w:tcW w:w="990" w:type="dxa"/>
          </w:tcPr>
          <w:p w14:paraId="0D7585C2" w14:textId="77777777" w:rsidR="0061524D" w:rsidRPr="00487927" w:rsidRDefault="0061524D" w:rsidP="00D92B57">
            <w:pPr>
              <w:jc w:val="center"/>
              <w:rPr>
                <w:rFonts w:cstheme="minorHAnsi"/>
                <w:szCs w:val="20"/>
              </w:rPr>
            </w:pPr>
          </w:p>
        </w:tc>
        <w:tc>
          <w:tcPr>
            <w:tcW w:w="1080" w:type="dxa"/>
          </w:tcPr>
          <w:p w14:paraId="709924E3" w14:textId="77777777" w:rsidR="0061524D" w:rsidRPr="00283A38" w:rsidDel="00B92203" w:rsidRDefault="0061524D" w:rsidP="00D92B57">
            <w:pPr>
              <w:jc w:val="center"/>
              <w:rPr>
                <w:rFonts w:cstheme="minorHAnsi"/>
                <w:szCs w:val="20"/>
              </w:rPr>
            </w:pPr>
          </w:p>
        </w:tc>
        <w:tc>
          <w:tcPr>
            <w:tcW w:w="990" w:type="dxa"/>
          </w:tcPr>
          <w:p w14:paraId="3E290842" w14:textId="77777777" w:rsidR="0061524D" w:rsidRPr="00283A38" w:rsidRDefault="0061524D" w:rsidP="00D92B57">
            <w:pPr>
              <w:jc w:val="center"/>
              <w:rPr>
                <w:rFonts w:cstheme="minorHAnsi"/>
                <w:szCs w:val="20"/>
              </w:rPr>
            </w:pPr>
          </w:p>
        </w:tc>
        <w:tc>
          <w:tcPr>
            <w:tcW w:w="990" w:type="dxa"/>
          </w:tcPr>
          <w:p w14:paraId="1BFFB2FB" w14:textId="73CCD62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5FD0453" w14:textId="77777777" w:rsidR="0061524D" w:rsidRPr="00283A38" w:rsidRDefault="0061524D" w:rsidP="00D92B57">
            <w:pPr>
              <w:jc w:val="center"/>
              <w:rPr>
                <w:rFonts w:cstheme="minorHAnsi"/>
                <w:szCs w:val="20"/>
              </w:rPr>
            </w:pPr>
          </w:p>
        </w:tc>
        <w:tc>
          <w:tcPr>
            <w:tcW w:w="1103" w:type="dxa"/>
          </w:tcPr>
          <w:p w14:paraId="466A3139" w14:textId="77777777" w:rsidR="0061524D" w:rsidRPr="00283A38" w:rsidRDefault="0061524D" w:rsidP="00D92B57">
            <w:pPr>
              <w:jc w:val="center"/>
              <w:rPr>
                <w:rFonts w:cstheme="minorHAnsi"/>
                <w:szCs w:val="20"/>
              </w:rPr>
            </w:pPr>
          </w:p>
        </w:tc>
      </w:tr>
      <w:tr w:rsidR="0061524D" w:rsidRPr="00487927" w14:paraId="440DFB18" w14:textId="1E14B529" w:rsidTr="0061524D">
        <w:tc>
          <w:tcPr>
            <w:tcW w:w="1255" w:type="dxa"/>
          </w:tcPr>
          <w:p w14:paraId="515C64C9" w14:textId="70289ACD" w:rsidR="0061524D" w:rsidRDefault="0061524D" w:rsidP="00D92B57">
            <w:pPr>
              <w:jc w:val="center"/>
              <w:rPr>
                <w:szCs w:val="20"/>
              </w:rPr>
            </w:pPr>
            <w:r>
              <w:rPr>
                <w:szCs w:val="20"/>
              </w:rPr>
              <w:t>2200_02</w:t>
            </w:r>
          </w:p>
        </w:tc>
        <w:tc>
          <w:tcPr>
            <w:tcW w:w="990" w:type="dxa"/>
          </w:tcPr>
          <w:p w14:paraId="60935A32" w14:textId="77777777" w:rsidR="0061524D" w:rsidRPr="00283A38" w:rsidRDefault="0061524D" w:rsidP="00D92B57">
            <w:pPr>
              <w:jc w:val="center"/>
              <w:rPr>
                <w:rFonts w:cstheme="minorHAnsi"/>
                <w:szCs w:val="20"/>
              </w:rPr>
            </w:pPr>
          </w:p>
        </w:tc>
        <w:tc>
          <w:tcPr>
            <w:tcW w:w="990" w:type="dxa"/>
          </w:tcPr>
          <w:p w14:paraId="0FF80E94" w14:textId="77777777" w:rsidR="0061524D" w:rsidRPr="00487927" w:rsidRDefault="0061524D" w:rsidP="00D92B57">
            <w:pPr>
              <w:jc w:val="center"/>
              <w:rPr>
                <w:rFonts w:cstheme="minorHAnsi"/>
                <w:szCs w:val="20"/>
              </w:rPr>
            </w:pPr>
          </w:p>
        </w:tc>
        <w:tc>
          <w:tcPr>
            <w:tcW w:w="990" w:type="dxa"/>
          </w:tcPr>
          <w:p w14:paraId="3A53F226" w14:textId="77777777" w:rsidR="0061524D" w:rsidRPr="00487927" w:rsidRDefault="0061524D" w:rsidP="00D92B57">
            <w:pPr>
              <w:jc w:val="center"/>
              <w:rPr>
                <w:rFonts w:cstheme="minorHAnsi"/>
                <w:szCs w:val="20"/>
              </w:rPr>
            </w:pPr>
          </w:p>
        </w:tc>
        <w:tc>
          <w:tcPr>
            <w:tcW w:w="990" w:type="dxa"/>
          </w:tcPr>
          <w:p w14:paraId="417D5FFD" w14:textId="77777777" w:rsidR="0061524D" w:rsidRPr="00487927" w:rsidRDefault="0061524D" w:rsidP="00D92B57">
            <w:pPr>
              <w:jc w:val="center"/>
              <w:rPr>
                <w:rFonts w:cstheme="minorHAnsi"/>
                <w:szCs w:val="20"/>
              </w:rPr>
            </w:pPr>
          </w:p>
        </w:tc>
        <w:tc>
          <w:tcPr>
            <w:tcW w:w="990" w:type="dxa"/>
          </w:tcPr>
          <w:p w14:paraId="01D851FE" w14:textId="77777777" w:rsidR="0061524D" w:rsidRPr="00487927" w:rsidRDefault="0061524D" w:rsidP="00D92B57">
            <w:pPr>
              <w:jc w:val="center"/>
              <w:rPr>
                <w:rFonts w:cstheme="minorHAnsi"/>
                <w:szCs w:val="20"/>
              </w:rPr>
            </w:pPr>
          </w:p>
        </w:tc>
        <w:tc>
          <w:tcPr>
            <w:tcW w:w="990" w:type="dxa"/>
          </w:tcPr>
          <w:p w14:paraId="62CE3205" w14:textId="77777777" w:rsidR="0061524D" w:rsidRPr="00487927" w:rsidRDefault="0061524D" w:rsidP="00D92B57">
            <w:pPr>
              <w:jc w:val="center"/>
              <w:rPr>
                <w:rFonts w:cstheme="minorHAnsi"/>
                <w:szCs w:val="20"/>
              </w:rPr>
            </w:pPr>
          </w:p>
        </w:tc>
        <w:tc>
          <w:tcPr>
            <w:tcW w:w="1080" w:type="dxa"/>
          </w:tcPr>
          <w:p w14:paraId="1B61E53A" w14:textId="77777777" w:rsidR="0061524D" w:rsidRPr="00283A38" w:rsidDel="00B92203" w:rsidRDefault="0061524D" w:rsidP="00D92B57">
            <w:pPr>
              <w:jc w:val="center"/>
              <w:rPr>
                <w:rFonts w:cstheme="minorHAnsi"/>
                <w:szCs w:val="20"/>
              </w:rPr>
            </w:pPr>
          </w:p>
        </w:tc>
        <w:tc>
          <w:tcPr>
            <w:tcW w:w="990" w:type="dxa"/>
          </w:tcPr>
          <w:p w14:paraId="15A3B2C5" w14:textId="77777777" w:rsidR="0061524D" w:rsidRPr="00283A38" w:rsidRDefault="0061524D" w:rsidP="00D92B57">
            <w:pPr>
              <w:jc w:val="center"/>
              <w:rPr>
                <w:rFonts w:cstheme="minorHAnsi"/>
                <w:szCs w:val="20"/>
              </w:rPr>
            </w:pPr>
          </w:p>
        </w:tc>
        <w:tc>
          <w:tcPr>
            <w:tcW w:w="990" w:type="dxa"/>
          </w:tcPr>
          <w:p w14:paraId="04D5F2EF" w14:textId="14411C1F" w:rsidR="0061524D" w:rsidRPr="00283A38" w:rsidRDefault="0061524D" w:rsidP="00D92B57">
            <w:pPr>
              <w:jc w:val="center"/>
              <w:rPr>
                <w:rFonts w:cstheme="minorHAnsi"/>
                <w:szCs w:val="20"/>
              </w:rPr>
            </w:pPr>
            <w:r w:rsidRPr="00283A38">
              <w:rPr>
                <w:rFonts w:cstheme="minorHAnsi"/>
                <w:szCs w:val="20"/>
              </w:rPr>
              <w:t>•</w:t>
            </w:r>
          </w:p>
        </w:tc>
        <w:tc>
          <w:tcPr>
            <w:tcW w:w="1103" w:type="dxa"/>
          </w:tcPr>
          <w:p w14:paraId="2C8770F8" w14:textId="77777777" w:rsidR="0061524D" w:rsidRPr="00283A38" w:rsidRDefault="0061524D" w:rsidP="00D92B57">
            <w:pPr>
              <w:jc w:val="center"/>
              <w:rPr>
                <w:rFonts w:cstheme="minorHAnsi"/>
                <w:szCs w:val="20"/>
              </w:rPr>
            </w:pPr>
          </w:p>
        </w:tc>
        <w:tc>
          <w:tcPr>
            <w:tcW w:w="1103" w:type="dxa"/>
          </w:tcPr>
          <w:p w14:paraId="1B76B805" w14:textId="77777777" w:rsidR="0061524D" w:rsidRPr="00283A38" w:rsidRDefault="0061524D" w:rsidP="00D92B57">
            <w:pPr>
              <w:jc w:val="center"/>
              <w:rPr>
                <w:rFonts w:cstheme="minorHAnsi"/>
                <w:szCs w:val="20"/>
              </w:rPr>
            </w:pPr>
          </w:p>
        </w:tc>
      </w:tr>
      <w:tr w:rsidR="0061524D" w:rsidRPr="00487927" w14:paraId="579B9323" w14:textId="29899564" w:rsidTr="0061524D">
        <w:tc>
          <w:tcPr>
            <w:tcW w:w="1255" w:type="dxa"/>
          </w:tcPr>
          <w:p w14:paraId="4E5C16BA" w14:textId="55E878FE" w:rsidR="0061524D" w:rsidRDefault="0061524D" w:rsidP="00D92B57">
            <w:pPr>
              <w:jc w:val="center"/>
              <w:rPr>
                <w:szCs w:val="20"/>
              </w:rPr>
            </w:pPr>
            <w:r>
              <w:rPr>
                <w:szCs w:val="20"/>
              </w:rPr>
              <w:t>2200_03</w:t>
            </w:r>
          </w:p>
        </w:tc>
        <w:tc>
          <w:tcPr>
            <w:tcW w:w="990" w:type="dxa"/>
          </w:tcPr>
          <w:p w14:paraId="3DE0AA86" w14:textId="77777777" w:rsidR="0061524D" w:rsidRPr="00283A38" w:rsidRDefault="0061524D" w:rsidP="00D92B57">
            <w:pPr>
              <w:jc w:val="center"/>
              <w:rPr>
                <w:rFonts w:cstheme="minorHAnsi"/>
                <w:szCs w:val="20"/>
              </w:rPr>
            </w:pPr>
          </w:p>
        </w:tc>
        <w:tc>
          <w:tcPr>
            <w:tcW w:w="990" w:type="dxa"/>
          </w:tcPr>
          <w:p w14:paraId="6EFA9F0F" w14:textId="77777777" w:rsidR="0061524D" w:rsidRPr="00487927" w:rsidRDefault="0061524D" w:rsidP="00D92B57">
            <w:pPr>
              <w:jc w:val="center"/>
              <w:rPr>
                <w:rFonts w:cstheme="minorHAnsi"/>
                <w:szCs w:val="20"/>
              </w:rPr>
            </w:pPr>
          </w:p>
        </w:tc>
        <w:tc>
          <w:tcPr>
            <w:tcW w:w="990" w:type="dxa"/>
          </w:tcPr>
          <w:p w14:paraId="1FB4EE20" w14:textId="77777777" w:rsidR="0061524D" w:rsidRPr="00487927" w:rsidRDefault="0061524D" w:rsidP="00D92B57">
            <w:pPr>
              <w:jc w:val="center"/>
              <w:rPr>
                <w:rFonts w:cstheme="minorHAnsi"/>
                <w:szCs w:val="20"/>
              </w:rPr>
            </w:pPr>
          </w:p>
        </w:tc>
        <w:tc>
          <w:tcPr>
            <w:tcW w:w="990" w:type="dxa"/>
          </w:tcPr>
          <w:p w14:paraId="7B1FF5D9" w14:textId="77777777" w:rsidR="0061524D" w:rsidRPr="00487927" w:rsidRDefault="0061524D" w:rsidP="00D92B57">
            <w:pPr>
              <w:jc w:val="center"/>
              <w:rPr>
                <w:rFonts w:cstheme="minorHAnsi"/>
                <w:szCs w:val="20"/>
              </w:rPr>
            </w:pPr>
          </w:p>
        </w:tc>
        <w:tc>
          <w:tcPr>
            <w:tcW w:w="990" w:type="dxa"/>
          </w:tcPr>
          <w:p w14:paraId="142776D4" w14:textId="77777777" w:rsidR="0061524D" w:rsidRPr="00487927" w:rsidRDefault="0061524D" w:rsidP="00D92B57">
            <w:pPr>
              <w:jc w:val="center"/>
              <w:rPr>
                <w:rFonts w:cstheme="minorHAnsi"/>
                <w:szCs w:val="20"/>
              </w:rPr>
            </w:pPr>
          </w:p>
        </w:tc>
        <w:tc>
          <w:tcPr>
            <w:tcW w:w="990" w:type="dxa"/>
          </w:tcPr>
          <w:p w14:paraId="49065332" w14:textId="77777777" w:rsidR="0061524D" w:rsidRPr="00487927" w:rsidRDefault="0061524D" w:rsidP="00D92B57">
            <w:pPr>
              <w:jc w:val="center"/>
              <w:rPr>
                <w:rFonts w:cstheme="minorHAnsi"/>
                <w:szCs w:val="20"/>
              </w:rPr>
            </w:pPr>
          </w:p>
        </w:tc>
        <w:tc>
          <w:tcPr>
            <w:tcW w:w="1080" w:type="dxa"/>
          </w:tcPr>
          <w:p w14:paraId="12B27724" w14:textId="77777777" w:rsidR="0061524D" w:rsidRPr="00283A38" w:rsidDel="00B92203" w:rsidRDefault="0061524D" w:rsidP="00D92B57">
            <w:pPr>
              <w:jc w:val="center"/>
              <w:rPr>
                <w:rFonts w:cstheme="minorHAnsi"/>
                <w:szCs w:val="20"/>
              </w:rPr>
            </w:pPr>
          </w:p>
        </w:tc>
        <w:tc>
          <w:tcPr>
            <w:tcW w:w="990" w:type="dxa"/>
          </w:tcPr>
          <w:p w14:paraId="6391489D" w14:textId="77777777" w:rsidR="0061524D" w:rsidRPr="00283A38" w:rsidRDefault="0061524D" w:rsidP="00D92B57">
            <w:pPr>
              <w:jc w:val="center"/>
              <w:rPr>
                <w:rFonts w:cstheme="minorHAnsi"/>
                <w:szCs w:val="20"/>
              </w:rPr>
            </w:pPr>
          </w:p>
        </w:tc>
        <w:tc>
          <w:tcPr>
            <w:tcW w:w="990" w:type="dxa"/>
          </w:tcPr>
          <w:p w14:paraId="7A602F63" w14:textId="20E08557"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A5C45F2" w14:textId="77777777" w:rsidR="0061524D" w:rsidRPr="00283A38" w:rsidRDefault="0061524D" w:rsidP="00D92B57">
            <w:pPr>
              <w:jc w:val="center"/>
              <w:rPr>
                <w:rFonts w:cstheme="minorHAnsi"/>
                <w:szCs w:val="20"/>
              </w:rPr>
            </w:pPr>
          </w:p>
        </w:tc>
        <w:tc>
          <w:tcPr>
            <w:tcW w:w="1103" w:type="dxa"/>
          </w:tcPr>
          <w:p w14:paraId="1E34D441" w14:textId="77777777" w:rsidR="0061524D" w:rsidRPr="00283A38" w:rsidRDefault="0061524D" w:rsidP="00D92B57">
            <w:pPr>
              <w:jc w:val="center"/>
              <w:rPr>
                <w:rFonts w:cstheme="minorHAnsi"/>
                <w:szCs w:val="20"/>
              </w:rPr>
            </w:pPr>
          </w:p>
        </w:tc>
      </w:tr>
      <w:tr w:rsidR="0061524D" w:rsidRPr="00487927" w14:paraId="122B51E4" w14:textId="09D6A908" w:rsidTr="0061524D">
        <w:tc>
          <w:tcPr>
            <w:tcW w:w="1255" w:type="dxa"/>
          </w:tcPr>
          <w:p w14:paraId="4C5C8D05" w14:textId="695ED6FF" w:rsidR="0061524D" w:rsidRDefault="0061524D" w:rsidP="00D92B57">
            <w:pPr>
              <w:jc w:val="center"/>
              <w:rPr>
                <w:szCs w:val="20"/>
              </w:rPr>
            </w:pPr>
            <w:r>
              <w:rPr>
                <w:szCs w:val="20"/>
              </w:rPr>
              <w:t>2200_04</w:t>
            </w:r>
          </w:p>
        </w:tc>
        <w:tc>
          <w:tcPr>
            <w:tcW w:w="990" w:type="dxa"/>
          </w:tcPr>
          <w:p w14:paraId="159ADC53" w14:textId="77777777" w:rsidR="0061524D" w:rsidRPr="00283A38" w:rsidRDefault="0061524D" w:rsidP="00D92B57">
            <w:pPr>
              <w:jc w:val="center"/>
              <w:rPr>
                <w:rFonts w:cstheme="minorHAnsi"/>
                <w:szCs w:val="20"/>
              </w:rPr>
            </w:pPr>
          </w:p>
        </w:tc>
        <w:tc>
          <w:tcPr>
            <w:tcW w:w="990" w:type="dxa"/>
          </w:tcPr>
          <w:p w14:paraId="71031804" w14:textId="77777777" w:rsidR="0061524D" w:rsidRPr="00487927" w:rsidRDefault="0061524D" w:rsidP="00D92B57">
            <w:pPr>
              <w:jc w:val="center"/>
              <w:rPr>
                <w:rFonts w:cstheme="minorHAnsi"/>
                <w:szCs w:val="20"/>
              </w:rPr>
            </w:pPr>
          </w:p>
        </w:tc>
        <w:tc>
          <w:tcPr>
            <w:tcW w:w="990" w:type="dxa"/>
          </w:tcPr>
          <w:p w14:paraId="1EBD56AE" w14:textId="77777777" w:rsidR="0061524D" w:rsidRPr="00487927" w:rsidRDefault="0061524D" w:rsidP="00D92B57">
            <w:pPr>
              <w:jc w:val="center"/>
              <w:rPr>
                <w:rFonts w:cstheme="minorHAnsi"/>
                <w:szCs w:val="20"/>
              </w:rPr>
            </w:pPr>
          </w:p>
        </w:tc>
        <w:tc>
          <w:tcPr>
            <w:tcW w:w="990" w:type="dxa"/>
          </w:tcPr>
          <w:p w14:paraId="60B30330" w14:textId="77777777" w:rsidR="0061524D" w:rsidRPr="00487927" w:rsidRDefault="0061524D" w:rsidP="00D92B57">
            <w:pPr>
              <w:jc w:val="center"/>
              <w:rPr>
                <w:rFonts w:cstheme="minorHAnsi"/>
                <w:szCs w:val="20"/>
              </w:rPr>
            </w:pPr>
          </w:p>
        </w:tc>
        <w:tc>
          <w:tcPr>
            <w:tcW w:w="990" w:type="dxa"/>
          </w:tcPr>
          <w:p w14:paraId="4E8E2832" w14:textId="77777777" w:rsidR="0061524D" w:rsidRPr="00487927" w:rsidRDefault="0061524D" w:rsidP="00D92B57">
            <w:pPr>
              <w:jc w:val="center"/>
              <w:rPr>
                <w:rFonts w:cstheme="minorHAnsi"/>
                <w:szCs w:val="20"/>
              </w:rPr>
            </w:pPr>
          </w:p>
        </w:tc>
        <w:tc>
          <w:tcPr>
            <w:tcW w:w="990" w:type="dxa"/>
          </w:tcPr>
          <w:p w14:paraId="3EA8E540" w14:textId="77777777" w:rsidR="0061524D" w:rsidRPr="00487927" w:rsidRDefault="0061524D" w:rsidP="00D92B57">
            <w:pPr>
              <w:jc w:val="center"/>
              <w:rPr>
                <w:rFonts w:cstheme="minorHAnsi"/>
                <w:szCs w:val="20"/>
              </w:rPr>
            </w:pPr>
          </w:p>
        </w:tc>
        <w:tc>
          <w:tcPr>
            <w:tcW w:w="1080" w:type="dxa"/>
          </w:tcPr>
          <w:p w14:paraId="706F8EFB" w14:textId="77777777" w:rsidR="0061524D" w:rsidRPr="00283A38" w:rsidDel="00B92203" w:rsidRDefault="0061524D" w:rsidP="00D92B57">
            <w:pPr>
              <w:jc w:val="center"/>
              <w:rPr>
                <w:rFonts w:cstheme="minorHAnsi"/>
                <w:szCs w:val="20"/>
              </w:rPr>
            </w:pPr>
          </w:p>
        </w:tc>
        <w:tc>
          <w:tcPr>
            <w:tcW w:w="990" w:type="dxa"/>
          </w:tcPr>
          <w:p w14:paraId="02CD1F02" w14:textId="77777777" w:rsidR="0061524D" w:rsidRPr="00283A38" w:rsidRDefault="0061524D" w:rsidP="00D92B57">
            <w:pPr>
              <w:jc w:val="center"/>
              <w:rPr>
                <w:rFonts w:cstheme="minorHAnsi"/>
                <w:szCs w:val="20"/>
              </w:rPr>
            </w:pPr>
          </w:p>
        </w:tc>
        <w:tc>
          <w:tcPr>
            <w:tcW w:w="990" w:type="dxa"/>
          </w:tcPr>
          <w:p w14:paraId="3D6B7C8B" w14:textId="6068174C"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448AA8" w14:textId="77777777" w:rsidR="0061524D" w:rsidRPr="00283A38" w:rsidRDefault="0061524D" w:rsidP="00D92B57">
            <w:pPr>
              <w:jc w:val="center"/>
              <w:rPr>
                <w:rFonts w:cstheme="minorHAnsi"/>
                <w:szCs w:val="20"/>
              </w:rPr>
            </w:pPr>
          </w:p>
        </w:tc>
        <w:tc>
          <w:tcPr>
            <w:tcW w:w="1103" w:type="dxa"/>
          </w:tcPr>
          <w:p w14:paraId="0B1F3BBA" w14:textId="77777777" w:rsidR="0061524D" w:rsidRPr="00283A38" w:rsidRDefault="0061524D" w:rsidP="00D92B57">
            <w:pPr>
              <w:jc w:val="center"/>
              <w:rPr>
                <w:rFonts w:cstheme="minorHAnsi"/>
                <w:szCs w:val="20"/>
              </w:rPr>
            </w:pPr>
          </w:p>
        </w:tc>
      </w:tr>
      <w:tr w:rsidR="0061524D" w:rsidRPr="00487927" w14:paraId="08C98EED" w14:textId="0926CA24" w:rsidTr="0061524D">
        <w:tc>
          <w:tcPr>
            <w:tcW w:w="1255" w:type="dxa"/>
          </w:tcPr>
          <w:p w14:paraId="2EC3F04E" w14:textId="4375121B" w:rsidR="0061524D" w:rsidRDefault="0061524D" w:rsidP="00D92B57">
            <w:pPr>
              <w:jc w:val="center"/>
              <w:rPr>
                <w:szCs w:val="20"/>
              </w:rPr>
            </w:pPr>
            <w:r>
              <w:rPr>
                <w:szCs w:val="20"/>
              </w:rPr>
              <w:t>2201_01</w:t>
            </w:r>
          </w:p>
        </w:tc>
        <w:tc>
          <w:tcPr>
            <w:tcW w:w="990" w:type="dxa"/>
          </w:tcPr>
          <w:p w14:paraId="2DE69E01" w14:textId="77777777" w:rsidR="0061524D" w:rsidRPr="00283A38" w:rsidRDefault="0061524D" w:rsidP="00D92B57">
            <w:pPr>
              <w:jc w:val="center"/>
              <w:rPr>
                <w:rFonts w:cstheme="minorHAnsi"/>
                <w:szCs w:val="20"/>
              </w:rPr>
            </w:pPr>
          </w:p>
        </w:tc>
        <w:tc>
          <w:tcPr>
            <w:tcW w:w="990" w:type="dxa"/>
          </w:tcPr>
          <w:p w14:paraId="034852A6" w14:textId="77777777" w:rsidR="0061524D" w:rsidRPr="00487927" w:rsidRDefault="0061524D" w:rsidP="00D92B57">
            <w:pPr>
              <w:jc w:val="center"/>
              <w:rPr>
                <w:rFonts w:cstheme="minorHAnsi"/>
                <w:szCs w:val="20"/>
              </w:rPr>
            </w:pPr>
          </w:p>
        </w:tc>
        <w:tc>
          <w:tcPr>
            <w:tcW w:w="990" w:type="dxa"/>
          </w:tcPr>
          <w:p w14:paraId="08976C52" w14:textId="77777777" w:rsidR="0061524D" w:rsidRPr="00487927" w:rsidRDefault="0061524D" w:rsidP="00D92B57">
            <w:pPr>
              <w:jc w:val="center"/>
              <w:rPr>
                <w:rFonts w:cstheme="minorHAnsi"/>
                <w:szCs w:val="20"/>
              </w:rPr>
            </w:pPr>
          </w:p>
        </w:tc>
        <w:tc>
          <w:tcPr>
            <w:tcW w:w="990" w:type="dxa"/>
          </w:tcPr>
          <w:p w14:paraId="34233A3E" w14:textId="77777777" w:rsidR="0061524D" w:rsidRPr="00487927" w:rsidRDefault="0061524D" w:rsidP="00D92B57">
            <w:pPr>
              <w:jc w:val="center"/>
              <w:rPr>
                <w:rFonts w:cstheme="minorHAnsi"/>
                <w:szCs w:val="20"/>
              </w:rPr>
            </w:pPr>
          </w:p>
        </w:tc>
        <w:tc>
          <w:tcPr>
            <w:tcW w:w="990" w:type="dxa"/>
          </w:tcPr>
          <w:p w14:paraId="467E2CB0" w14:textId="77777777" w:rsidR="0061524D" w:rsidRPr="00487927" w:rsidRDefault="0061524D" w:rsidP="00D92B57">
            <w:pPr>
              <w:jc w:val="center"/>
              <w:rPr>
                <w:rFonts w:cstheme="minorHAnsi"/>
                <w:szCs w:val="20"/>
              </w:rPr>
            </w:pPr>
          </w:p>
        </w:tc>
        <w:tc>
          <w:tcPr>
            <w:tcW w:w="990" w:type="dxa"/>
          </w:tcPr>
          <w:p w14:paraId="7185342A" w14:textId="77777777" w:rsidR="0061524D" w:rsidRPr="00487927" w:rsidRDefault="0061524D" w:rsidP="00D92B57">
            <w:pPr>
              <w:jc w:val="center"/>
              <w:rPr>
                <w:rFonts w:cstheme="minorHAnsi"/>
                <w:szCs w:val="20"/>
              </w:rPr>
            </w:pPr>
          </w:p>
        </w:tc>
        <w:tc>
          <w:tcPr>
            <w:tcW w:w="1080" w:type="dxa"/>
          </w:tcPr>
          <w:p w14:paraId="1E2F17B6" w14:textId="77777777" w:rsidR="0061524D" w:rsidRPr="00283A38" w:rsidDel="00B92203" w:rsidRDefault="0061524D" w:rsidP="00D92B57">
            <w:pPr>
              <w:jc w:val="center"/>
              <w:rPr>
                <w:rFonts w:cstheme="minorHAnsi"/>
                <w:szCs w:val="20"/>
              </w:rPr>
            </w:pPr>
          </w:p>
        </w:tc>
        <w:tc>
          <w:tcPr>
            <w:tcW w:w="990" w:type="dxa"/>
          </w:tcPr>
          <w:p w14:paraId="0FAD5CB0" w14:textId="77777777" w:rsidR="0061524D" w:rsidRPr="00283A38" w:rsidRDefault="0061524D" w:rsidP="00D92B57">
            <w:pPr>
              <w:jc w:val="center"/>
              <w:rPr>
                <w:rFonts w:cstheme="minorHAnsi"/>
                <w:szCs w:val="20"/>
              </w:rPr>
            </w:pPr>
          </w:p>
        </w:tc>
        <w:tc>
          <w:tcPr>
            <w:tcW w:w="990" w:type="dxa"/>
          </w:tcPr>
          <w:p w14:paraId="0DAFEBB4" w14:textId="14529D66" w:rsidR="0061524D" w:rsidRPr="00283A38" w:rsidRDefault="0061524D" w:rsidP="00D92B57">
            <w:pPr>
              <w:jc w:val="center"/>
              <w:rPr>
                <w:rFonts w:cstheme="minorHAnsi"/>
                <w:szCs w:val="20"/>
              </w:rPr>
            </w:pPr>
            <w:r w:rsidRPr="00283A38">
              <w:rPr>
                <w:rFonts w:cstheme="minorHAnsi"/>
                <w:szCs w:val="20"/>
              </w:rPr>
              <w:t>•</w:t>
            </w:r>
          </w:p>
        </w:tc>
        <w:tc>
          <w:tcPr>
            <w:tcW w:w="1103" w:type="dxa"/>
          </w:tcPr>
          <w:p w14:paraId="7D578DD9" w14:textId="77777777" w:rsidR="0061524D" w:rsidRPr="00283A38" w:rsidRDefault="0061524D" w:rsidP="00D92B57">
            <w:pPr>
              <w:jc w:val="center"/>
              <w:rPr>
                <w:rFonts w:cstheme="minorHAnsi"/>
                <w:szCs w:val="20"/>
              </w:rPr>
            </w:pPr>
          </w:p>
        </w:tc>
        <w:tc>
          <w:tcPr>
            <w:tcW w:w="1103" w:type="dxa"/>
          </w:tcPr>
          <w:p w14:paraId="30257396" w14:textId="77777777" w:rsidR="0061524D" w:rsidRPr="00283A38" w:rsidRDefault="0061524D" w:rsidP="00D92B57">
            <w:pPr>
              <w:jc w:val="center"/>
              <w:rPr>
                <w:rFonts w:cstheme="minorHAnsi"/>
                <w:szCs w:val="20"/>
              </w:rPr>
            </w:pPr>
          </w:p>
        </w:tc>
      </w:tr>
      <w:tr w:rsidR="0061524D" w:rsidRPr="00487927" w14:paraId="0158AFAC" w14:textId="06F86D85" w:rsidTr="0061524D">
        <w:tc>
          <w:tcPr>
            <w:tcW w:w="1255" w:type="dxa"/>
          </w:tcPr>
          <w:p w14:paraId="3229018E" w14:textId="52AE9DF7" w:rsidR="0061524D" w:rsidRDefault="0061524D" w:rsidP="00D92B57">
            <w:pPr>
              <w:jc w:val="center"/>
              <w:rPr>
                <w:szCs w:val="20"/>
              </w:rPr>
            </w:pPr>
            <w:r>
              <w:rPr>
                <w:szCs w:val="20"/>
              </w:rPr>
              <w:t>2201_02</w:t>
            </w:r>
          </w:p>
        </w:tc>
        <w:tc>
          <w:tcPr>
            <w:tcW w:w="990" w:type="dxa"/>
          </w:tcPr>
          <w:p w14:paraId="6A2D7A4D" w14:textId="77777777" w:rsidR="0061524D" w:rsidRPr="00283A38" w:rsidRDefault="0061524D" w:rsidP="00D92B57">
            <w:pPr>
              <w:jc w:val="center"/>
              <w:rPr>
                <w:rFonts w:cstheme="minorHAnsi"/>
                <w:szCs w:val="20"/>
              </w:rPr>
            </w:pPr>
          </w:p>
        </w:tc>
        <w:tc>
          <w:tcPr>
            <w:tcW w:w="990" w:type="dxa"/>
          </w:tcPr>
          <w:p w14:paraId="6DB9D461" w14:textId="77777777" w:rsidR="0061524D" w:rsidRPr="00487927" w:rsidRDefault="0061524D" w:rsidP="00D92B57">
            <w:pPr>
              <w:jc w:val="center"/>
              <w:rPr>
                <w:rFonts w:cstheme="minorHAnsi"/>
                <w:szCs w:val="20"/>
              </w:rPr>
            </w:pPr>
          </w:p>
        </w:tc>
        <w:tc>
          <w:tcPr>
            <w:tcW w:w="990" w:type="dxa"/>
          </w:tcPr>
          <w:p w14:paraId="0D158979" w14:textId="77777777" w:rsidR="0061524D" w:rsidRPr="00487927" w:rsidRDefault="0061524D" w:rsidP="00D92B57">
            <w:pPr>
              <w:jc w:val="center"/>
              <w:rPr>
                <w:rFonts w:cstheme="minorHAnsi"/>
                <w:szCs w:val="20"/>
              </w:rPr>
            </w:pPr>
          </w:p>
        </w:tc>
        <w:tc>
          <w:tcPr>
            <w:tcW w:w="990" w:type="dxa"/>
          </w:tcPr>
          <w:p w14:paraId="0E47A0BB" w14:textId="77777777" w:rsidR="0061524D" w:rsidRPr="00487927" w:rsidRDefault="0061524D" w:rsidP="00D92B57">
            <w:pPr>
              <w:jc w:val="center"/>
              <w:rPr>
                <w:rFonts w:cstheme="minorHAnsi"/>
                <w:szCs w:val="20"/>
              </w:rPr>
            </w:pPr>
          </w:p>
        </w:tc>
        <w:tc>
          <w:tcPr>
            <w:tcW w:w="990" w:type="dxa"/>
          </w:tcPr>
          <w:p w14:paraId="6CEDDB21" w14:textId="77777777" w:rsidR="0061524D" w:rsidRPr="00487927" w:rsidRDefault="0061524D" w:rsidP="00D92B57">
            <w:pPr>
              <w:jc w:val="center"/>
              <w:rPr>
                <w:rFonts w:cstheme="minorHAnsi"/>
                <w:szCs w:val="20"/>
              </w:rPr>
            </w:pPr>
          </w:p>
        </w:tc>
        <w:tc>
          <w:tcPr>
            <w:tcW w:w="990" w:type="dxa"/>
          </w:tcPr>
          <w:p w14:paraId="7BFC7FD7" w14:textId="77777777" w:rsidR="0061524D" w:rsidRPr="00487927" w:rsidRDefault="0061524D" w:rsidP="00D92B57">
            <w:pPr>
              <w:jc w:val="center"/>
              <w:rPr>
                <w:rFonts w:cstheme="minorHAnsi"/>
                <w:szCs w:val="20"/>
              </w:rPr>
            </w:pPr>
          </w:p>
        </w:tc>
        <w:tc>
          <w:tcPr>
            <w:tcW w:w="1080" w:type="dxa"/>
          </w:tcPr>
          <w:p w14:paraId="20C148E1" w14:textId="77777777" w:rsidR="0061524D" w:rsidRPr="00283A38" w:rsidDel="00B92203" w:rsidRDefault="0061524D" w:rsidP="00D92B57">
            <w:pPr>
              <w:jc w:val="center"/>
              <w:rPr>
                <w:rFonts w:cstheme="minorHAnsi"/>
                <w:szCs w:val="20"/>
              </w:rPr>
            </w:pPr>
          </w:p>
        </w:tc>
        <w:tc>
          <w:tcPr>
            <w:tcW w:w="990" w:type="dxa"/>
          </w:tcPr>
          <w:p w14:paraId="32159743" w14:textId="77777777" w:rsidR="0061524D" w:rsidRPr="00283A38" w:rsidRDefault="0061524D" w:rsidP="00D92B57">
            <w:pPr>
              <w:jc w:val="center"/>
              <w:rPr>
                <w:rFonts w:cstheme="minorHAnsi"/>
                <w:szCs w:val="20"/>
              </w:rPr>
            </w:pPr>
          </w:p>
        </w:tc>
        <w:tc>
          <w:tcPr>
            <w:tcW w:w="990" w:type="dxa"/>
          </w:tcPr>
          <w:p w14:paraId="508777C7" w14:textId="406CFCEA" w:rsidR="0061524D" w:rsidRPr="00283A38" w:rsidRDefault="0061524D" w:rsidP="00D92B57">
            <w:pPr>
              <w:jc w:val="center"/>
              <w:rPr>
                <w:rFonts w:cstheme="minorHAnsi"/>
                <w:szCs w:val="20"/>
              </w:rPr>
            </w:pPr>
            <w:r w:rsidRPr="00283A38">
              <w:rPr>
                <w:rFonts w:cstheme="minorHAnsi"/>
                <w:szCs w:val="20"/>
              </w:rPr>
              <w:t>•</w:t>
            </w:r>
          </w:p>
        </w:tc>
        <w:tc>
          <w:tcPr>
            <w:tcW w:w="1103" w:type="dxa"/>
          </w:tcPr>
          <w:p w14:paraId="78FBD5BE" w14:textId="77777777" w:rsidR="0061524D" w:rsidRPr="00283A38" w:rsidRDefault="0061524D" w:rsidP="00D92B57">
            <w:pPr>
              <w:jc w:val="center"/>
              <w:rPr>
                <w:rFonts w:cstheme="minorHAnsi"/>
                <w:szCs w:val="20"/>
              </w:rPr>
            </w:pPr>
          </w:p>
        </w:tc>
        <w:tc>
          <w:tcPr>
            <w:tcW w:w="1103" w:type="dxa"/>
          </w:tcPr>
          <w:p w14:paraId="038E4164" w14:textId="77777777" w:rsidR="0061524D" w:rsidRPr="00283A38" w:rsidRDefault="0061524D" w:rsidP="00D92B57">
            <w:pPr>
              <w:jc w:val="center"/>
              <w:rPr>
                <w:rFonts w:cstheme="minorHAnsi"/>
                <w:szCs w:val="20"/>
              </w:rPr>
            </w:pPr>
          </w:p>
        </w:tc>
      </w:tr>
      <w:tr w:rsidR="0061524D" w:rsidRPr="00487927" w14:paraId="48139645" w14:textId="216F8B69" w:rsidTr="0061524D">
        <w:tc>
          <w:tcPr>
            <w:tcW w:w="1255" w:type="dxa"/>
          </w:tcPr>
          <w:p w14:paraId="36ABBFAB" w14:textId="6E04EC69" w:rsidR="0061524D" w:rsidRDefault="0061524D" w:rsidP="00D92B57">
            <w:pPr>
              <w:jc w:val="center"/>
              <w:rPr>
                <w:szCs w:val="20"/>
              </w:rPr>
            </w:pPr>
            <w:r>
              <w:rPr>
                <w:szCs w:val="20"/>
              </w:rPr>
              <w:t>2201_03</w:t>
            </w:r>
          </w:p>
        </w:tc>
        <w:tc>
          <w:tcPr>
            <w:tcW w:w="990" w:type="dxa"/>
          </w:tcPr>
          <w:p w14:paraId="75E4D577" w14:textId="77777777" w:rsidR="0061524D" w:rsidRPr="00283A38" w:rsidRDefault="0061524D" w:rsidP="00D92B57">
            <w:pPr>
              <w:jc w:val="center"/>
              <w:rPr>
                <w:rFonts w:cstheme="minorHAnsi"/>
                <w:szCs w:val="20"/>
              </w:rPr>
            </w:pPr>
          </w:p>
        </w:tc>
        <w:tc>
          <w:tcPr>
            <w:tcW w:w="990" w:type="dxa"/>
          </w:tcPr>
          <w:p w14:paraId="66DE27F8" w14:textId="77777777" w:rsidR="0061524D" w:rsidRPr="00487927" w:rsidRDefault="0061524D" w:rsidP="00D92B57">
            <w:pPr>
              <w:jc w:val="center"/>
              <w:rPr>
                <w:rFonts w:cstheme="minorHAnsi"/>
                <w:szCs w:val="20"/>
              </w:rPr>
            </w:pPr>
          </w:p>
        </w:tc>
        <w:tc>
          <w:tcPr>
            <w:tcW w:w="990" w:type="dxa"/>
          </w:tcPr>
          <w:p w14:paraId="73B04B1A" w14:textId="77777777" w:rsidR="0061524D" w:rsidRPr="00487927" w:rsidRDefault="0061524D" w:rsidP="00D92B57">
            <w:pPr>
              <w:jc w:val="center"/>
              <w:rPr>
                <w:rFonts w:cstheme="minorHAnsi"/>
                <w:szCs w:val="20"/>
              </w:rPr>
            </w:pPr>
          </w:p>
        </w:tc>
        <w:tc>
          <w:tcPr>
            <w:tcW w:w="990" w:type="dxa"/>
          </w:tcPr>
          <w:p w14:paraId="4D3E27DE" w14:textId="77777777" w:rsidR="0061524D" w:rsidRPr="00487927" w:rsidRDefault="0061524D" w:rsidP="00D92B57">
            <w:pPr>
              <w:jc w:val="center"/>
              <w:rPr>
                <w:rFonts w:cstheme="minorHAnsi"/>
                <w:szCs w:val="20"/>
              </w:rPr>
            </w:pPr>
          </w:p>
        </w:tc>
        <w:tc>
          <w:tcPr>
            <w:tcW w:w="990" w:type="dxa"/>
          </w:tcPr>
          <w:p w14:paraId="648C6090" w14:textId="77777777" w:rsidR="0061524D" w:rsidRPr="00487927" w:rsidRDefault="0061524D" w:rsidP="00D92B57">
            <w:pPr>
              <w:jc w:val="center"/>
              <w:rPr>
                <w:rFonts w:cstheme="minorHAnsi"/>
                <w:szCs w:val="20"/>
              </w:rPr>
            </w:pPr>
          </w:p>
        </w:tc>
        <w:tc>
          <w:tcPr>
            <w:tcW w:w="990" w:type="dxa"/>
          </w:tcPr>
          <w:p w14:paraId="78616A3F" w14:textId="77777777" w:rsidR="0061524D" w:rsidRPr="00487927" w:rsidRDefault="0061524D" w:rsidP="00D92B57">
            <w:pPr>
              <w:jc w:val="center"/>
              <w:rPr>
                <w:rFonts w:cstheme="minorHAnsi"/>
                <w:szCs w:val="20"/>
              </w:rPr>
            </w:pPr>
          </w:p>
        </w:tc>
        <w:tc>
          <w:tcPr>
            <w:tcW w:w="1080" w:type="dxa"/>
          </w:tcPr>
          <w:p w14:paraId="4C35EF58" w14:textId="77777777" w:rsidR="0061524D" w:rsidRPr="00283A38" w:rsidDel="00B92203" w:rsidRDefault="0061524D" w:rsidP="00D92B57">
            <w:pPr>
              <w:jc w:val="center"/>
              <w:rPr>
                <w:rFonts w:cstheme="minorHAnsi"/>
                <w:szCs w:val="20"/>
              </w:rPr>
            </w:pPr>
          </w:p>
        </w:tc>
        <w:tc>
          <w:tcPr>
            <w:tcW w:w="990" w:type="dxa"/>
          </w:tcPr>
          <w:p w14:paraId="4C2BD191" w14:textId="77777777" w:rsidR="0061524D" w:rsidRPr="00283A38" w:rsidRDefault="0061524D" w:rsidP="00D92B57">
            <w:pPr>
              <w:jc w:val="center"/>
              <w:rPr>
                <w:rFonts w:cstheme="minorHAnsi"/>
                <w:szCs w:val="20"/>
              </w:rPr>
            </w:pPr>
          </w:p>
        </w:tc>
        <w:tc>
          <w:tcPr>
            <w:tcW w:w="990" w:type="dxa"/>
          </w:tcPr>
          <w:p w14:paraId="557CF315" w14:textId="302F72F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743D6A3A" w14:textId="77777777" w:rsidR="0061524D" w:rsidRPr="00283A38" w:rsidRDefault="0061524D" w:rsidP="00D92B57">
            <w:pPr>
              <w:jc w:val="center"/>
              <w:rPr>
                <w:rFonts w:cstheme="minorHAnsi"/>
                <w:szCs w:val="20"/>
              </w:rPr>
            </w:pPr>
          </w:p>
        </w:tc>
        <w:tc>
          <w:tcPr>
            <w:tcW w:w="1103" w:type="dxa"/>
          </w:tcPr>
          <w:p w14:paraId="4F4403E6" w14:textId="77777777" w:rsidR="0061524D" w:rsidRPr="00283A38" w:rsidRDefault="0061524D" w:rsidP="00D92B57">
            <w:pPr>
              <w:jc w:val="center"/>
              <w:rPr>
                <w:rFonts w:cstheme="minorHAnsi"/>
                <w:szCs w:val="20"/>
              </w:rPr>
            </w:pPr>
          </w:p>
        </w:tc>
      </w:tr>
      <w:tr w:rsidR="0061524D" w:rsidRPr="00487927" w14:paraId="7C3A5A37" w14:textId="3EA3165E" w:rsidTr="0061524D">
        <w:tc>
          <w:tcPr>
            <w:tcW w:w="1255" w:type="dxa"/>
          </w:tcPr>
          <w:p w14:paraId="1D8304AE" w14:textId="4DEE5AAD" w:rsidR="0061524D" w:rsidRDefault="0061524D" w:rsidP="00D92B57">
            <w:pPr>
              <w:jc w:val="center"/>
              <w:rPr>
                <w:szCs w:val="20"/>
              </w:rPr>
            </w:pPr>
            <w:r>
              <w:rPr>
                <w:szCs w:val="20"/>
              </w:rPr>
              <w:t>2201_04</w:t>
            </w:r>
          </w:p>
        </w:tc>
        <w:tc>
          <w:tcPr>
            <w:tcW w:w="990" w:type="dxa"/>
          </w:tcPr>
          <w:p w14:paraId="46575450" w14:textId="1FA091C5" w:rsidR="0061524D" w:rsidRPr="00283A38" w:rsidRDefault="0061524D" w:rsidP="00D92B57">
            <w:pPr>
              <w:jc w:val="center"/>
              <w:rPr>
                <w:rFonts w:cstheme="minorHAnsi"/>
                <w:szCs w:val="20"/>
              </w:rPr>
            </w:pPr>
          </w:p>
        </w:tc>
        <w:tc>
          <w:tcPr>
            <w:tcW w:w="990" w:type="dxa"/>
          </w:tcPr>
          <w:p w14:paraId="1F4A5762" w14:textId="77777777" w:rsidR="0061524D" w:rsidRPr="00487927" w:rsidRDefault="0061524D" w:rsidP="00D92B57">
            <w:pPr>
              <w:jc w:val="center"/>
              <w:rPr>
                <w:rFonts w:cstheme="minorHAnsi"/>
                <w:szCs w:val="20"/>
              </w:rPr>
            </w:pPr>
          </w:p>
        </w:tc>
        <w:tc>
          <w:tcPr>
            <w:tcW w:w="990" w:type="dxa"/>
          </w:tcPr>
          <w:p w14:paraId="020707AC" w14:textId="77777777" w:rsidR="0061524D" w:rsidRPr="00487927" w:rsidRDefault="0061524D" w:rsidP="00D92B57">
            <w:pPr>
              <w:jc w:val="center"/>
              <w:rPr>
                <w:rFonts w:cstheme="minorHAnsi"/>
                <w:szCs w:val="20"/>
              </w:rPr>
            </w:pPr>
          </w:p>
        </w:tc>
        <w:tc>
          <w:tcPr>
            <w:tcW w:w="990" w:type="dxa"/>
          </w:tcPr>
          <w:p w14:paraId="62BE0662" w14:textId="77777777" w:rsidR="0061524D" w:rsidRPr="00487927" w:rsidRDefault="0061524D" w:rsidP="00D92B57">
            <w:pPr>
              <w:jc w:val="center"/>
              <w:rPr>
                <w:rFonts w:cstheme="minorHAnsi"/>
                <w:szCs w:val="20"/>
              </w:rPr>
            </w:pPr>
          </w:p>
        </w:tc>
        <w:tc>
          <w:tcPr>
            <w:tcW w:w="990" w:type="dxa"/>
          </w:tcPr>
          <w:p w14:paraId="2F07C096" w14:textId="77777777" w:rsidR="0061524D" w:rsidRPr="00487927" w:rsidRDefault="0061524D" w:rsidP="00D92B57">
            <w:pPr>
              <w:jc w:val="center"/>
              <w:rPr>
                <w:rFonts w:cstheme="minorHAnsi"/>
                <w:szCs w:val="20"/>
              </w:rPr>
            </w:pPr>
          </w:p>
        </w:tc>
        <w:tc>
          <w:tcPr>
            <w:tcW w:w="990" w:type="dxa"/>
          </w:tcPr>
          <w:p w14:paraId="577402F2" w14:textId="77777777" w:rsidR="0061524D" w:rsidRPr="00487927" w:rsidRDefault="0061524D" w:rsidP="00D92B57">
            <w:pPr>
              <w:jc w:val="center"/>
              <w:rPr>
                <w:rFonts w:cstheme="minorHAnsi"/>
                <w:szCs w:val="20"/>
              </w:rPr>
            </w:pPr>
          </w:p>
        </w:tc>
        <w:tc>
          <w:tcPr>
            <w:tcW w:w="1080" w:type="dxa"/>
          </w:tcPr>
          <w:p w14:paraId="18A1F08F" w14:textId="77777777" w:rsidR="0061524D" w:rsidRPr="00283A38" w:rsidDel="00B92203" w:rsidRDefault="0061524D" w:rsidP="00D92B57">
            <w:pPr>
              <w:jc w:val="center"/>
              <w:rPr>
                <w:rFonts w:cstheme="minorHAnsi"/>
                <w:szCs w:val="20"/>
              </w:rPr>
            </w:pPr>
          </w:p>
        </w:tc>
        <w:tc>
          <w:tcPr>
            <w:tcW w:w="990" w:type="dxa"/>
          </w:tcPr>
          <w:p w14:paraId="17964DFB" w14:textId="77777777" w:rsidR="0061524D" w:rsidRPr="00283A38" w:rsidRDefault="0061524D" w:rsidP="00D92B57">
            <w:pPr>
              <w:jc w:val="center"/>
              <w:rPr>
                <w:rFonts w:cstheme="minorHAnsi"/>
                <w:szCs w:val="20"/>
              </w:rPr>
            </w:pPr>
          </w:p>
        </w:tc>
        <w:tc>
          <w:tcPr>
            <w:tcW w:w="990" w:type="dxa"/>
          </w:tcPr>
          <w:p w14:paraId="7D77E22C" w14:textId="2759BB3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C2BD101" w14:textId="77777777" w:rsidR="0061524D" w:rsidRPr="00283A38" w:rsidRDefault="0061524D" w:rsidP="00D92B57">
            <w:pPr>
              <w:jc w:val="center"/>
              <w:rPr>
                <w:rFonts w:cstheme="minorHAnsi"/>
                <w:szCs w:val="20"/>
              </w:rPr>
            </w:pPr>
          </w:p>
        </w:tc>
        <w:tc>
          <w:tcPr>
            <w:tcW w:w="1103" w:type="dxa"/>
          </w:tcPr>
          <w:p w14:paraId="119DE42D" w14:textId="77777777" w:rsidR="0061524D" w:rsidRPr="00283A38" w:rsidRDefault="0061524D" w:rsidP="00D92B57">
            <w:pPr>
              <w:jc w:val="center"/>
              <w:rPr>
                <w:rFonts w:cstheme="minorHAnsi"/>
                <w:szCs w:val="20"/>
              </w:rPr>
            </w:pPr>
          </w:p>
        </w:tc>
      </w:tr>
      <w:tr w:rsidR="0061524D" w:rsidRPr="00487927" w14:paraId="0AC3C565" w14:textId="63AA7F21" w:rsidTr="0061524D">
        <w:tc>
          <w:tcPr>
            <w:tcW w:w="1255" w:type="dxa"/>
          </w:tcPr>
          <w:p w14:paraId="1F7FBF50" w14:textId="048F8871" w:rsidR="0061524D" w:rsidRDefault="0061524D" w:rsidP="00D92B57">
            <w:pPr>
              <w:jc w:val="center"/>
              <w:rPr>
                <w:szCs w:val="20"/>
              </w:rPr>
            </w:pPr>
            <w:r>
              <w:rPr>
                <w:szCs w:val="20"/>
              </w:rPr>
              <w:t>2201_05</w:t>
            </w:r>
          </w:p>
        </w:tc>
        <w:tc>
          <w:tcPr>
            <w:tcW w:w="990" w:type="dxa"/>
          </w:tcPr>
          <w:p w14:paraId="02DB2BAB" w14:textId="77777777" w:rsidR="0061524D" w:rsidRPr="00283A38" w:rsidRDefault="0061524D" w:rsidP="00D92B57">
            <w:pPr>
              <w:jc w:val="center"/>
              <w:rPr>
                <w:rFonts w:cstheme="minorHAnsi"/>
                <w:szCs w:val="20"/>
              </w:rPr>
            </w:pPr>
          </w:p>
        </w:tc>
        <w:tc>
          <w:tcPr>
            <w:tcW w:w="990" w:type="dxa"/>
          </w:tcPr>
          <w:p w14:paraId="2D26FD2A" w14:textId="77777777" w:rsidR="0061524D" w:rsidRPr="00487927" w:rsidRDefault="0061524D" w:rsidP="00D92B57">
            <w:pPr>
              <w:jc w:val="center"/>
              <w:rPr>
                <w:rFonts w:cstheme="minorHAnsi"/>
                <w:szCs w:val="20"/>
              </w:rPr>
            </w:pPr>
          </w:p>
        </w:tc>
        <w:tc>
          <w:tcPr>
            <w:tcW w:w="990" w:type="dxa"/>
          </w:tcPr>
          <w:p w14:paraId="4BCAF705" w14:textId="77777777" w:rsidR="0061524D" w:rsidRPr="00487927" w:rsidRDefault="0061524D" w:rsidP="00D92B57">
            <w:pPr>
              <w:jc w:val="center"/>
              <w:rPr>
                <w:rFonts w:cstheme="minorHAnsi"/>
                <w:szCs w:val="20"/>
              </w:rPr>
            </w:pPr>
          </w:p>
        </w:tc>
        <w:tc>
          <w:tcPr>
            <w:tcW w:w="990" w:type="dxa"/>
          </w:tcPr>
          <w:p w14:paraId="44736597" w14:textId="77777777" w:rsidR="0061524D" w:rsidRPr="00487927" w:rsidRDefault="0061524D" w:rsidP="00D92B57">
            <w:pPr>
              <w:jc w:val="center"/>
              <w:rPr>
                <w:rFonts w:cstheme="minorHAnsi"/>
                <w:szCs w:val="20"/>
              </w:rPr>
            </w:pPr>
          </w:p>
        </w:tc>
        <w:tc>
          <w:tcPr>
            <w:tcW w:w="990" w:type="dxa"/>
          </w:tcPr>
          <w:p w14:paraId="1A0D257A" w14:textId="77777777" w:rsidR="0061524D" w:rsidRPr="00487927" w:rsidRDefault="0061524D" w:rsidP="00D92B57">
            <w:pPr>
              <w:jc w:val="center"/>
              <w:rPr>
                <w:rFonts w:cstheme="minorHAnsi"/>
                <w:szCs w:val="20"/>
              </w:rPr>
            </w:pPr>
          </w:p>
        </w:tc>
        <w:tc>
          <w:tcPr>
            <w:tcW w:w="990" w:type="dxa"/>
          </w:tcPr>
          <w:p w14:paraId="05638813" w14:textId="77777777" w:rsidR="0061524D" w:rsidRPr="00487927" w:rsidRDefault="0061524D" w:rsidP="00D92B57">
            <w:pPr>
              <w:jc w:val="center"/>
              <w:rPr>
                <w:rFonts w:cstheme="minorHAnsi"/>
                <w:szCs w:val="20"/>
              </w:rPr>
            </w:pPr>
          </w:p>
        </w:tc>
        <w:tc>
          <w:tcPr>
            <w:tcW w:w="1080" w:type="dxa"/>
          </w:tcPr>
          <w:p w14:paraId="5667F0B5" w14:textId="77777777" w:rsidR="0061524D" w:rsidRPr="00283A38" w:rsidDel="00B92203" w:rsidRDefault="0061524D" w:rsidP="00D92B57">
            <w:pPr>
              <w:jc w:val="center"/>
              <w:rPr>
                <w:rFonts w:cstheme="minorHAnsi"/>
                <w:szCs w:val="20"/>
              </w:rPr>
            </w:pPr>
          </w:p>
        </w:tc>
        <w:tc>
          <w:tcPr>
            <w:tcW w:w="990" w:type="dxa"/>
          </w:tcPr>
          <w:p w14:paraId="6C8A253F" w14:textId="77777777" w:rsidR="0061524D" w:rsidRPr="00283A38" w:rsidRDefault="0061524D" w:rsidP="00D92B57">
            <w:pPr>
              <w:jc w:val="center"/>
              <w:rPr>
                <w:rFonts w:cstheme="minorHAnsi"/>
                <w:szCs w:val="20"/>
              </w:rPr>
            </w:pPr>
          </w:p>
        </w:tc>
        <w:tc>
          <w:tcPr>
            <w:tcW w:w="990" w:type="dxa"/>
          </w:tcPr>
          <w:p w14:paraId="7D97235A" w14:textId="38708FF0"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2C9BDD8" w14:textId="77777777" w:rsidR="0061524D" w:rsidRPr="00283A38" w:rsidRDefault="0061524D" w:rsidP="00D92B57">
            <w:pPr>
              <w:jc w:val="center"/>
              <w:rPr>
                <w:rFonts w:cstheme="minorHAnsi"/>
                <w:szCs w:val="20"/>
              </w:rPr>
            </w:pPr>
          </w:p>
        </w:tc>
        <w:tc>
          <w:tcPr>
            <w:tcW w:w="1103" w:type="dxa"/>
          </w:tcPr>
          <w:p w14:paraId="1EDBEFA7" w14:textId="77777777" w:rsidR="0061524D" w:rsidRPr="00283A38" w:rsidRDefault="0061524D" w:rsidP="00D92B57">
            <w:pPr>
              <w:jc w:val="center"/>
              <w:rPr>
                <w:rFonts w:cstheme="minorHAnsi"/>
                <w:szCs w:val="20"/>
              </w:rPr>
            </w:pPr>
          </w:p>
        </w:tc>
      </w:tr>
      <w:tr w:rsidR="0061524D" w:rsidRPr="00487927" w14:paraId="56D3471B" w14:textId="3011F7F9" w:rsidTr="0061524D">
        <w:tc>
          <w:tcPr>
            <w:tcW w:w="1255" w:type="dxa"/>
          </w:tcPr>
          <w:p w14:paraId="3F6CB1EB" w14:textId="5FDCC161" w:rsidR="0061524D" w:rsidRDefault="0061524D" w:rsidP="00D92B57">
            <w:pPr>
              <w:jc w:val="center"/>
              <w:rPr>
                <w:szCs w:val="20"/>
              </w:rPr>
            </w:pPr>
            <w:r>
              <w:rPr>
                <w:szCs w:val="20"/>
              </w:rPr>
              <w:t>2201_06</w:t>
            </w:r>
          </w:p>
        </w:tc>
        <w:tc>
          <w:tcPr>
            <w:tcW w:w="990" w:type="dxa"/>
          </w:tcPr>
          <w:p w14:paraId="47F25D50" w14:textId="77777777" w:rsidR="0061524D" w:rsidRPr="00283A38" w:rsidRDefault="0061524D" w:rsidP="00D92B57">
            <w:pPr>
              <w:jc w:val="center"/>
              <w:rPr>
                <w:rFonts w:cstheme="minorHAnsi"/>
                <w:szCs w:val="20"/>
              </w:rPr>
            </w:pPr>
          </w:p>
        </w:tc>
        <w:tc>
          <w:tcPr>
            <w:tcW w:w="990" w:type="dxa"/>
          </w:tcPr>
          <w:p w14:paraId="37F290D7" w14:textId="77777777" w:rsidR="0061524D" w:rsidRPr="00487927" w:rsidRDefault="0061524D" w:rsidP="00D92B57">
            <w:pPr>
              <w:jc w:val="center"/>
              <w:rPr>
                <w:rFonts w:cstheme="minorHAnsi"/>
                <w:szCs w:val="20"/>
              </w:rPr>
            </w:pPr>
          </w:p>
        </w:tc>
        <w:tc>
          <w:tcPr>
            <w:tcW w:w="990" w:type="dxa"/>
          </w:tcPr>
          <w:p w14:paraId="6FAB6C95" w14:textId="77777777" w:rsidR="0061524D" w:rsidRPr="00487927" w:rsidRDefault="0061524D" w:rsidP="00D92B57">
            <w:pPr>
              <w:jc w:val="center"/>
              <w:rPr>
                <w:rFonts w:cstheme="minorHAnsi"/>
                <w:szCs w:val="20"/>
              </w:rPr>
            </w:pPr>
          </w:p>
        </w:tc>
        <w:tc>
          <w:tcPr>
            <w:tcW w:w="990" w:type="dxa"/>
          </w:tcPr>
          <w:p w14:paraId="1E718039" w14:textId="77777777" w:rsidR="0061524D" w:rsidRPr="00487927" w:rsidRDefault="0061524D" w:rsidP="00D92B57">
            <w:pPr>
              <w:jc w:val="center"/>
              <w:rPr>
                <w:rFonts w:cstheme="minorHAnsi"/>
                <w:szCs w:val="20"/>
              </w:rPr>
            </w:pPr>
          </w:p>
        </w:tc>
        <w:tc>
          <w:tcPr>
            <w:tcW w:w="990" w:type="dxa"/>
          </w:tcPr>
          <w:p w14:paraId="0350DA5C" w14:textId="77777777" w:rsidR="0061524D" w:rsidRPr="00487927" w:rsidRDefault="0061524D" w:rsidP="00D92B57">
            <w:pPr>
              <w:jc w:val="center"/>
              <w:rPr>
                <w:rFonts w:cstheme="minorHAnsi"/>
                <w:szCs w:val="20"/>
              </w:rPr>
            </w:pPr>
          </w:p>
        </w:tc>
        <w:tc>
          <w:tcPr>
            <w:tcW w:w="990" w:type="dxa"/>
          </w:tcPr>
          <w:p w14:paraId="4FD5B21E" w14:textId="77777777" w:rsidR="0061524D" w:rsidRPr="00487927" w:rsidRDefault="0061524D" w:rsidP="00D92B57">
            <w:pPr>
              <w:jc w:val="center"/>
              <w:rPr>
                <w:rFonts w:cstheme="minorHAnsi"/>
                <w:szCs w:val="20"/>
              </w:rPr>
            </w:pPr>
          </w:p>
        </w:tc>
        <w:tc>
          <w:tcPr>
            <w:tcW w:w="1080" w:type="dxa"/>
          </w:tcPr>
          <w:p w14:paraId="541F19AB" w14:textId="77777777" w:rsidR="0061524D" w:rsidRPr="00283A38" w:rsidDel="00B92203" w:rsidRDefault="0061524D" w:rsidP="00D92B57">
            <w:pPr>
              <w:jc w:val="center"/>
              <w:rPr>
                <w:rFonts w:cstheme="minorHAnsi"/>
                <w:szCs w:val="20"/>
              </w:rPr>
            </w:pPr>
          </w:p>
        </w:tc>
        <w:tc>
          <w:tcPr>
            <w:tcW w:w="990" w:type="dxa"/>
          </w:tcPr>
          <w:p w14:paraId="48288DC3" w14:textId="77777777" w:rsidR="0061524D" w:rsidRPr="00283A38" w:rsidRDefault="0061524D" w:rsidP="00D92B57">
            <w:pPr>
              <w:jc w:val="center"/>
              <w:rPr>
                <w:rFonts w:cstheme="minorHAnsi"/>
                <w:szCs w:val="20"/>
              </w:rPr>
            </w:pPr>
          </w:p>
        </w:tc>
        <w:tc>
          <w:tcPr>
            <w:tcW w:w="990" w:type="dxa"/>
          </w:tcPr>
          <w:p w14:paraId="2FC34FC9" w14:textId="514ECB4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E3B70A4" w14:textId="77777777" w:rsidR="0061524D" w:rsidRPr="00283A38" w:rsidRDefault="0061524D" w:rsidP="00D92B57">
            <w:pPr>
              <w:jc w:val="center"/>
              <w:rPr>
                <w:rFonts w:cstheme="minorHAnsi"/>
                <w:szCs w:val="20"/>
              </w:rPr>
            </w:pPr>
          </w:p>
        </w:tc>
        <w:tc>
          <w:tcPr>
            <w:tcW w:w="1103" w:type="dxa"/>
          </w:tcPr>
          <w:p w14:paraId="3C62D6D6" w14:textId="77777777" w:rsidR="0061524D" w:rsidRPr="00283A38" w:rsidRDefault="0061524D" w:rsidP="00D92B57">
            <w:pPr>
              <w:jc w:val="center"/>
              <w:rPr>
                <w:rFonts w:cstheme="minorHAnsi"/>
                <w:szCs w:val="20"/>
              </w:rPr>
            </w:pPr>
          </w:p>
        </w:tc>
      </w:tr>
      <w:tr w:rsidR="0061524D" w:rsidRPr="00487927" w14:paraId="27D523BE" w14:textId="77948D1A" w:rsidTr="0061524D">
        <w:tc>
          <w:tcPr>
            <w:tcW w:w="1255" w:type="dxa"/>
          </w:tcPr>
          <w:p w14:paraId="1E1C991F" w14:textId="37A275F2" w:rsidR="0061524D" w:rsidRDefault="0061524D" w:rsidP="00D92B57">
            <w:pPr>
              <w:jc w:val="center"/>
              <w:rPr>
                <w:szCs w:val="20"/>
              </w:rPr>
            </w:pPr>
            <w:r>
              <w:rPr>
                <w:szCs w:val="20"/>
              </w:rPr>
              <w:t>2201_07</w:t>
            </w:r>
          </w:p>
        </w:tc>
        <w:tc>
          <w:tcPr>
            <w:tcW w:w="990" w:type="dxa"/>
          </w:tcPr>
          <w:p w14:paraId="4A2AF66E" w14:textId="77777777" w:rsidR="0061524D" w:rsidRPr="00283A38" w:rsidRDefault="0061524D" w:rsidP="00D92B57">
            <w:pPr>
              <w:jc w:val="center"/>
              <w:rPr>
                <w:rFonts w:cstheme="minorHAnsi"/>
                <w:szCs w:val="20"/>
              </w:rPr>
            </w:pPr>
          </w:p>
        </w:tc>
        <w:tc>
          <w:tcPr>
            <w:tcW w:w="990" w:type="dxa"/>
          </w:tcPr>
          <w:p w14:paraId="6D3CAE54" w14:textId="77777777" w:rsidR="0061524D" w:rsidRPr="00487927" w:rsidRDefault="0061524D" w:rsidP="00D92B57">
            <w:pPr>
              <w:jc w:val="center"/>
              <w:rPr>
                <w:rFonts w:cstheme="minorHAnsi"/>
                <w:szCs w:val="20"/>
              </w:rPr>
            </w:pPr>
          </w:p>
        </w:tc>
        <w:tc>
          <w:tcPr>
            <w:tcW w:w="990" w:type="dxa"/>
          </w:tcPr>
          <w:p w14:paraId="4BF8BA96" w14:textId="77777777" w:rsidR="0061524D" w:rsidRPr="00487927" w:rsidRDefault="0061524D" w:rsidP="00D92B57">
            <w:pPr>
              <w:jc w:val="center"/>
              <w:rPr>
                <w:rFonts w:cstheme="minorHAnsi"/>
                <w:szCs w:val="20"/>
              </w:rPr>
            </w:pPr>
          </w:p>
        </w:tc>
        <w:tc>
          <w:tcPr>
            <w:tcW w:w="990" w:type="dxa"/>
          </w:tcPr>
          <w:p w14:paraId="201ADFE4" w14:textId="77777777" w:rsidR="0061524D" w:rsidRPr="00487927" w:rsidRDefault="0061524D" w:rsidP="00D92B57">
            <w:pPr>
              <w:jc w:val="center"/>
              <w:rPr>
                <w:rFonts w:cstheme="minorHAnsi"/>
                <w:szCs w:val="20"/>
              </w:rPr>
            </w:pPr>
          </w:p>
        </w:tc>
        <w:tc>
          <w:tcPr>
            <w:tcW w:w="990" w:type="dxa"/>
          </w:tcPr>
          <w:p w14:paraId="420BE7AC" w14:textId="77777777" w:rsidR="0061524D" w:rsidRPr="00487927" w:rsidRDefault="0061524D" w:rsidP="00D92B57">
            <w:pPr>
              <w:jc w:val="center"/>
              <w:rPr>
                <w:rFonts w:cstheme="minorHAnsi"/>
                <w:szCs w:val="20"/>
              </w:rPr>
            </w:pPr>
          </w:p>
        </w:tc>
        <w:tc>
          <w:tcPr>
            <w:tcW w:w="990" w:type="dxa"/>
          </w:tcPr>
          <w:p w14:paraId="5DC39403" w14:textId="77777777" w:rsidR="0061524D" w:rsidRPr="00487927" w:rsidRDefault="0061524D" w:rsidP="00D92B57">
            <w:pPr>
              <w:jc w:val="center"/>
              <w:rPr>
                <w:rFonts w:cstheme="minorHAnsi"/>
                <w:szCs w:val="20"/>
              </w:rPr>
            </w:pPr>
          </w:p>
        </w:tc>
        <w:tc>
          <w:tcPr>
            <w:tcW w:w="1080" w:type="dxa"/>
          </w:tcPr>
          <w:p w14:paraId="331231D3" w14:textId="77777777" w:rsidR="0061524D" w:rsidRPr="00283A38" w:rsidDel="00B92203" w:rsidRDefault="0061524D" w:rsidP="00D92B57">
            <w:pPr>
              <w:jc w:val="center"/>
              <w:rPr>
                <w:rFonts w:cstheme="minorHAnsi"/>
                <w:szCs w:val="20"/>
              </w:rPr>
            </w:pPr>
          </w:p>
        </w:tc>
        <w:tc>
          <w:tcPr>
            <w:tcW w:w="990" w:type="dxa"/>
          </w:tcPr>
          <w:p w14:paraId="5C0E335B" w14:textId="77777777" w:rsidR="0061524D" w:rsidRPr="00283A38" w:rsidRDefault="0061524D" w:rsidP="00D92B57">
            <w:pPr>
              <w:jc w:val="center"/>
              <w:rPr>
                <w:rFonts w:cstheme="minorHAnsi"/>
                <w:szCs w:val="20"/>
              </w:rPr>
            </w:pPr>
          </w:p>
        </w:tc>
        <w:tc>
          <w:tcPr>
            <w:tcW w:w="990" w:type="dxa"/>
          </w:tcPr>
          <w:p w14:paraId="7BC799CA" w14:textId="56D9E5A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4DC7C6E" w14:textId="77777777" w:rsidR="0061524D" w:rsidRPr="00283A38" w:rsidRDefault="0061524D" w:rsidP="00D92B57">
            <w:pPr>
              <w:jc w:val="center"/>
              <w:rPr>
                <w:rFonts w:cstheme="minorHAnsi"/>
                <w:szCs w:val="20"/>
              </w:rPr>
            </w:pPr>
          </w:p>
        </w:tc>
        <w:tc>
          <w:tcPr>
            <w:tcW w:w="1103" w:type="dxa"/>
          </w:tcPr>
          <w:p w14:paraId="18F6039A" w14:textId="77777777" w:rsidR="0061524D" w:rsidRPr="00283A38" w:rsidRDefault="0061524D" w:rsidP="00D92B57">
            <w:pPr>
              <w:jc w:val="center"/>
              <w:rPr>
                <w:rFonts w:cstheme="minorHAnsi"/>
                <w:szCs w:val="20"/>
              </w:rPr>
            </w:pPr>
          </w:p>
        </w:tc>
      </w:tr>
      <w:tr w:rsidR="0061524D" w:rsidRPr="00487927" w14:paraId="542B3638" w14:textId="5BAF3F6C" w:rsidTr="0061524D">
        <w:tc>
          <w:tcPr>
            <w:tcW w:w="1255" w:type="dxa"/>
          </w:tcPr>
          <w:p w14:paraId="2AA4B13E" w14:textId="2F91AB8C" w:rsidR="0061524D" w:rsidRDefault="0061524D" w:rsidP="00D92B57">
            <w:pPr>
              <w:jc w:val="center"/>
              <w:rPr>
                <w:szCs w:val="20"/>
              </w:rPr>
            </w:pPr>
            <w:r>
              <w:rPr>
                <w:szCs w:val="20"/>
              </w:rPr>
              <w:t>2201_08</w:t>
            </w:r>
          </w:p>
        </w:tc>
        <w:tc>
          <w:tcPr>
            <w:tcW w:w="990" w:type="dxa"/>
          </w:tcPr>
          <w:p w14:paraId="0B30521F" w14:textId="77777777" w:rsidR="0061524D" w:rsidRPr="00283A38" w:rsidRDefault="0061524D" w:rsidP="00D92B57">
            <w:pPr>
              <w:jc w:val="center"/>
              <w:rPr>
                <w:rFonts w:cstheme="minorHAnsi"/>
                <w:szCs w:val="20"/>
              </w:rPr>
            </w:pPr>
          </w:p>
        </w:tc>
        <w:tc>
          <w:tcPr>
            <w:tcW w:w="990" w:type="dxa"/>
          </w:tcPr>
          <w:p w14:paraId="57CB2462" w14:textId="77777777" w:rsidR="0061524D" w:rsidRPr="00487927" w:rsidRDefault="0061524D" w:rsidP="00D92B57">
            <w:pPr>
              <w:jc w:val="center"/>
              <w:rPr>
                <w:rFonts w:cstheme="minorHAnsi"/>
                <w:szCs w:val="20"/>
              </w:rPr>
            </w:pPr>
          </w:p>
        </w:tc>
        <w:tc>
          <w:tcPr>
            <w:tcW w:w="990" w:type="dxa"/>
          </w:tcPr>
          <w:p w14:paraId="273FBB7D" w14:textId="77777777" w:rsidR="0061524D" w:rsidRPr="00487927" w:rsidRDefault="0061524D" w:rsidP="00D92B57">
            <w:pPr>
              <w:jc w:val="center"/>
              <w:rPr>
                <w:rFonts w:cstheme="minorHAnsi"/>
                <w:szCs w:val="20"/>
              </w:rPr>
            </w:pPr>
          </w:p>
        </w:tc>
        <w:tc>
          <w:tcPr>
            <w:tcW w:w="990" w:type="dxa"/>
          </w:tcPr>
          <w:p w14:paraId="530875DD" w14:textId="77777777" w:rsidR="0061524D" w:rsidRPr="00487927" w:rsidRDefault="0061524D" w:rsidP="00D92B57">
            <w:pPr>
              <w:jc w:val="center"/>
              <w:rPr>
                <w:rFonts w:cstheme="minorHAnsi"/>
                <w:szCs w:val="20"/>
              </w:rPr>
            </w:pPr>
          </w:p>
        </w:tc>
        <w:tc>
          <w:tcPr>
            <w:tcW w:w="990" w:type="dxa"/>
          </w:tcPr>
          <w:p w14:paraId="069E75C2" w14:textId="77777777" w:rsidR="0061524D" w:rsidRPr="00487927" w:rsidRDefault="0061524D" w:rsidP="00D92B57">
            <w:pPr>
              <w:jc w:val="center"/>
              <w:rPr>
                <w:rFonts w:cstheme="minorHAnsi"/>
                <w:szCs w:val="20"/>
              </w:rPr>
            </w:pPr>
          </w:p>
        </w:tc>
        <w:tc>
          <w:tcPr>
            <w:tcW w:w="990" w:type="dxa"/>
          </w:tcPr>
          <w:p w14:paraId="0818381F" w14:textId="77777777" w:rsidR="0061524D" w:rsidRPr="00487927" w:rsidRDefault="0061524D" w:rsidP="00D92B57">
            <w:pPr>
              <w:jc w:val="center"/>
              <w:rPr>
                <w:rFonts w:cstheme="minorHAnsi"/>
                <w:szCs w:val="20"/>
              </w:rPr>
            </w:pPr>
          </w:p>
        </w:tc>
        <w:tc>
          <w:tcPr>
            <w:tcW w:w="1080" w:type="dxa"/>
          </w:tcPr>
          <w:p w14:paraId="242DA9EC" w14:textId="77777777" w:rsidR="0061524D" w:rsidRPr="00283A38" w:rsidDel="00B92203" w:rsidRDefault="0061524D" w:rsidP="00D92B57">
            <w:pPr>
              <w:jc w:val="center"/>
              <w:rPr>
                <w:rFonts w:cstheme="minorHAnsi"/>
                <w:szCs w:val="20"/>
              </w:rPr>
            </w:pPr>
          </w:p>
        </w:tc>
        <w:tc>
          <w:tcPr>
            <w:tcW w:w="990" w:type="dxa"/>
          </w:tcPr>
          <w:p w14:paraId="06DC801B" w14:textId="77777777" w:rsidR="0061524D" w:rsidRPr="00283A38" w:rsidRDefault="0061524D" w:rsidP="00D92B57">
            <w:pPr>
              <w:jc w:val="center"/>
              <w:rPr>
                <w:rFonts w:cstheme="minorHAnsi"/>
                <w:szCs w:val="20"/>
              </w:rPr>
            </w:pPr>
          </w:p>
        </w:tc>
        <w:tc>
          <w:tcPr>
            <w:tcW w:w="990" w:type="dxa"/>
          </w:tcPr>
          <w:p w14:paraId="1A5DABE1" w14:textId="004CC0C5"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C90A1D7" w14:textId="77777777" w:rsidR="0061524D" w:rsidRPr="00283A38" w:rsidRDefault="0061524D" w:rsidP="00D92B57">
            <w:pPr>
              <w:jc w:val="center"/>
              <w:rPr>
                <w:rFonts w:cstheme="minorHAnsi"/>
                <w:szCs w:val="20"/>
              </w:rPr>
            </w:pPr>
          </w:p>
        </w:tc>
        <w:tc>
          <w:tcPr>
            <w:tcW w:w="1103" w:type="dxa"/>
          </w:tcPr>
          <w:p w14:paraId="6D210A6B" w14:textId="77777777" w:rsidR="0061524D" w:rsidRPr="00283A38" w:rsidRDefault="0061524D" w:rsidP="00D92B57">
            <w:pPr>
              <w:jc w:val="center"/>
              <w:rPr>
                <w:rFonts w:cstheme="minorHAnsi"/>
                <w:szCs w:val="20"/>
              </w:rPr>
            </w:pPr>
          </w:p>
        </w:tc>
      </w:tr>
      <w:tr w:rsidR="0061524D" w:rsidRPr="00487927" w14:paraId="14A1FACD" w14:textId="5FA771F6" w:rsidTr="0061524D">
        <w:tc>
          <w:tcPr>
            <w:tcW w:w="1255" w:type="dxa"/>
          </w:tcPr>
          <w:p w14:paraId="1F0C8728" w14:textId="1B6AB2B4" w:rsidR="0061524D" w:rsidRDefault="0061524D" w:rsidP="00D92B57">
            <w:pPr>
              <w:jc w:val="center"/>
              <w:rPr>
                <w:szCs w:val="20"/>
              </w:rPr>
            </w:pPr>
            <w:r>
              <w:rPr>
                <w:szCs w:val="20"/>
              </w:rPr>
              <w:t>2201_09</w:t>
            </w:r>
          </w:p>
        </w:tc>
        <w:tc>
          <w:tcPr>
            <w:tcW w:w="990" w:type="dxa"/>
          </w:tcPr>
          <w:p w14:paraId="3EA9D4AF" w14:textId="77777777" w:rsidR="0061524D" w:rsidRPr="00283A38" w:rsidRDefault="0061524D" w:rsidP="00D92B57">
            <w:pPr>
              <w:jc w:val="center"/>
              <w:rPr>
                <w:rFonts w:cstheme="minorHAnsi"/>
                <w:szCs w:val="20"/>
              </w:rPr>
            </w:pPr>
          </w:p>
        </w:tc>
        <w:tc>
          <w:tcPr>
            <w:tcW w:w="990" w:type="dxa"/>
          </w:tcPr>
          <w:p w14:paraId="14511E89" w14:textId="77777777" w:rsidR="0061524D" w:rsidRPr="00487927" w:rsidRDefault="0061524D" w:rsidP="00D92B57">
            <w:pPr>
              <w:jc w:val="center"/>
              <w:rPr>
                <w:rFonts w:cstheme="minorHAnsi"/>
                <w:szCs w:val="20"/>
              </w:rPr>
            </w:pPr>
          </w:p>
        </w:tc>
        <w:tc>
          <w:tcPr>
            <w:tcW w:w="990" w:type="dxa"/>
          </w:tcPr>
          <w:p w14:paraId="070D22E6" w14:textId="77777777" w:rsidR="0061524D" w:rsidRPr="00487927" w:rsidRDefault="0061524D" w:rsidP="00D92B57">
            <w:pPr>
              <w:jc w:val="center"/>
              <w:rPr>
                <w:rFonts w:cstheme="minorHAnsi"/>
                <w:szCs w:val="20"/>
              </w:rPr>
            </w:pPr>
          </w:p>
        </w:tc>
        <w:tc>
          <w:tcPr>
            <w:tcW w:w="990" w:type="dxa"/>
          </w:tcPr>
          <w:p w14:paraId="1E007CB7" w14:textId="77777777" w:rsidR="0061524D" w:rsidRPr="00487927" w:rsidRDefault="0061524D" w:rsidP="00D92B57">
            <w:pPr>
              <w:jc w:val="center"/>
              <w:rPr>
                <w:rFonts w:cstheme="minorHAnsi"/>
                <w:szCs w:val="20"/>
              </w:rPr>
            </w:pPr>
          </w:p>
        </w:tc>
        <w:tc>
          <w:tcPr>
            <w:tcW w:w="990" w:type="dxa"/>
          </w:tcPr>
          <w:p w14:paraId="13BD43F0" w14:textId="77777777" w:rsidR="0061524D" w:rsidRPr="00487927" w:rsidRDefault="0061524D" w:rsidP="00D92B57">
            <w:pPr>
              <w:jc w:val="center"/>
              <w:rPr>
                <w:rFonts w:cstheme="minorHAnsi"/>
                <w:szCs w:val="20"/>
              </w:rPr>
            </w:pPr>
          </w:p>
        </w:tc>
        <w:tc>
          <w:tcPr>
            <w:tcW w:w="990" w:type="dxa"/>
          </w:tcPr>
          <w:p w14:paraId="5EE3FE4A" w14:textId="77777777" w:rsidR="0061524D" w:rsidRPr="00487927" w:rsidRDefault="0061524D" w:rsidP="00D92B57">
            <w:pPr>
              <w:jc w:val="center"/>
              <w:rPr>
                <w:rFonts w:cstheme="minorHAnsi"/>
                <w:szCs w:val="20"/>
              </w:rPr>
            </w:pPr>
          </w:p>
        </w:tc>
        <w:tc>
          <w:tcPr>
            <w:tcW w:w="1080" w:type="dxa"/>
          </w:tcPr>
          <w:p w14:paraId="6B9F4E3F" w14:textId="77777777" w:rsidR="0061524D" w:rsidRPr="00283A38" w:rsidDel="00B92203" w:rsidRDefault="0061524D" w:rsidP="00D92B57">
            <w:pPr>
              <w:jc w:val="center"/>
              <w:rPr>
                <w:rFonts w:cstheme="minorHAnsi"/>
                <w:szCs w:val="20"/>
              </w:rPr>
            </w:pPr>
          </w:p>
        </w:tc>
        <w:tc>
          <w:tcPr>
            <w:tcW w:w="990" w:type="dxa"/>
          </w:tcPr>
          <w:p w14:paraId="5989C045" w14:textId="77777777" w:rsidR="0061524D" w:rsidRPr="00283A38" w:rsidRDefault="0061524D" w:rsidP="00D92B57">
            <w:pPr>
              <w:jc w:val="center"/>
              <w:rPr>
                <w:rFonts w:cstheme="minorHAnsi"/>
                <w:szCs w:val="20"/>
              </w:rPr>
            </w:pPr>
          </w:p>
        </w:tc>
        <w:tc>
          <w:tcPr>
            <w:tcW w:w="990" w:type="dxa"/>
          </w:tcPr>
          <w:p w14:paraId="4E229736" w14:textId="1B8BEB6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1E004CA" w14:textId="77777777" w:rsidR="0061524D" w:rsidRPr="00283A38" w:rsidRDefault="0061524D" w:rsidP="00D92B57">
            <w:pPr>
              <w:jc w:val="center"/>
              <w:rPr>
                <w:rFonts w:cstheme="minorHAnsi"/>
                <w:szCs w:val="20"/>
              </w:rPr>
            </w:pPr>
          </w:p>
        </w:tc>
        <w:tc>
          <w:tcPr>
            <w:tcW w:w="1103" w:type="dxa"/>
          </w:tcPr>
          <w:p w14:paraId="35CBD18B" w14:textId="77777777" w:rsidR="0061524D" w:rsidRPr="00283A38" w:rsidRDefault="0061524D" w:rsidP="00D92B57">
            <w:pPr>
              <w:jc w:val="center"/>
              <w:rPr>
                <w:rFonts w:cstheme="minorHAnsi"/>
                <w:szCs w:val="20"/>
              </w:rPr>
            </w:pPr>
          </w:p>
        </w:tc>
      </w:tr>
      <w:tr w:rsidR="0061524D" w:rsidRPr="00487927" w14:paraId="31511E53" w14:textId="13303CBB" w:rsidTr="0061524D">
        <w:tc>
          <w:tcPr>
            <w:tcW w:w="1255" w:type="dxa"/>
          </w:tcPr>
          <w:p w14:paraId="22F536F5" w14:textId="534A74CB" w:rsidR="0061524D" w:rsidRDefault="0061524D" w:rsidP="00D92B57">
            <w:pPr>
              <w:jc w:val="center"/>
              <w:rPr>
                <w:szCs w:val="20"/>
              </w:rPr>
            </w:pPr>
            <w:r>
              <w:rPr>
                <w:szCs w:val="20"/>
              </w:rPr>
              <w:t>2201_10</w:t>
            </w:r>
          </w:p>
        </w:tc>
        <w:tc>
          <w:tcPr>
            <w:tcW w:w="990" w:type="dxa"/>
          </w:tcPr>
          <w:p w14:paraId="344A0A81" w14:textId="77777777" w:rsidR="0061524D" w:rsidRPr="00283A38" w:rsidRDefault="0061524D" w:rsidP="00D92B57">
            <w:pPr>
              <w:jc w:val="center"/>
              <w:rPr>
                <w:rFonts w:cstheme="minorHAnsi"/>
                <w:szCs w:val="20"/>
              </w:rPr>
            </w:pPr>
          </w:p>
        </w:tc>
        <w:tc>
          <w:tcPr>
            <w:tcW w:w="990" w:type="dxa"/>
          </w:tcPr>
          <w:p w14:paraId="1781C4DE" w14:textId="77777777" w:rsidR="0061524D" w:rsidRPr="00487927" w:rsidRDefault="0061524D" w:rsidP="00D92B57">
            <w:pPr>
              <w:jc w:val="center"/>
              <w:rPr>
                <w:rFonts w:cstheme="minorHAnsi"/>
                <w:szCs w:val="20"/>
              </w:rPr>
            </w:pPr>
          </w:p>
        </w:tc>
        <w:tc>
          <w:tcPr>
            <w:tcW w:w="990" w:type="dxa"/>
          </w:tcPr>
          <w:p w14:paraId="686A2F7E" w14:textId="77777777" w:rsidR="0061524D" w:rsidRPr="00487927" w:rsidRDefault="0061524D" w:rsidP="00D92B57">
            <w:pPr>
              <w:jc w:val="center"/>
              <w:rPr>
                <w:rFonts w:cstheme="minorHAnsi"/>
                <w:szCs w:val="20"/>
              </w:rPr>
            </w:pPr>
          </w:p>
        </w:tc>
        <w:tc>
          <w:tcPr>
            <w:tcW w:w="990" w:type="dxa"/>
          </w:tcPr>
          <w:p w14:paraId="4CACF37A" w14:textId="77777777" w:rsidR="0061524D" w:rsidRPr="00487927" w:rsidRDefault="0061524D" w:rsidP="00D92B57">
            <w:pPr>
              <w:jc w:val="center"/>
              <w:rPr>
                <w:rFonts w:cstheme="minorHAnsi"/>
                <w:szCs w:val="20"/>
              </w:rPr>
            </w:pPr>
          </w:p>
        </w:tc>
        <w:tc>
          <w:tcPr>
            <w:tcW w:w="990" w:type="dxa"/>
          </w:tcPr>
          <w:p w14:paraId="22056F15" w14:textId="77777777" w:rsidR="0061524D" w:rsidRPr="00487927" w:rsidRDefault="0061524D" w:rsidP="00D92B57">
            <w:pPr>
              <w:jc w:val="center"/>
              <w:rPr>
                <w:rFonts w:cstheme="minorHAnsi"/>
                <w:szCs w:val="20"/>
              </w:rPr>
            </w:pPr>
          </w:p>
        </w:tc>
        <w:tc>
          <w:tcPr>
            <w:tcW w:w="990" w:type="dxa"/>
          </w:tcPr>
          <w:p w14:paraId="4583315A" w14:textId="77777777" w:rsidR="0061524D" w:rsidRPr="00487927" w:rsidRDefault="0061524D" w:rsidP="00D92B57">
            <w:pPr>
              <w:jc w:val="center"/>
              <w:rPr>
                <w:rFonts w:cstheme="minorHAnsi"/>
                <w:szCs w:val="20"/>
              </w:rPr>
            </w:pPr>
          </w:p>
        </w:tc>
        <w:tc>
          <w:tcPr>
            <w:tcW w:w="1080" w:type="dxa"/>
          </w:tcPr>
          <w:p w14:paraId="5509106D" w14:textId="77777777" w:rsidR="0061524D" w:rsidRPr="00283A38" w:rsidDel="00B92203" w:rsidRDefault="0061524D" w:rsidP="00D92B57">
            <w:pPr>
              <w:jc w:val="center"/>
              <w:rPr>
                <w:rFonts w:cstheme="minorHAnsi"/>
                <w:szCs w:val="20"/>
              </w:rPr>
            </w:pPr>
          </w:p>
        </w:tc>
        <w:tc>
          <w:tcPr>
            <w:tcW w:w="990" w:type="dxa"/>
          </w:tcPr>
          <w:p w14:paraId="57C8116B" w14:textId="77777777" w:rsidR="0061524D" w:rsidRPr="00283A38" w:rsidRDefault="0061524D" w:rsidP="00D92B57">
            <w:pPr>
              <w:jc w:val="center"/>
              <w:rPr>
                <w:rFonts w:cstheme="minorHAnsi"/>
                <w:szCs w:val="20"/>
              </w:rPr>
            </w:pPr>
          </w:p>
        </w:tc>
        <w:tc>
          <w:tcPr>
            <w:tcW w:w="990" w:type="dxa"/>
          </w:tcPr>
          <w:p w14:paraId="1CA16DF5" w14:textId="61D2C43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D21328" w14:textId="77777777" w:rsidR="0061524D" w:rsidRPr="00283A38" w:rsidRDefault="0061524D" w:rsidP="00D92B57">
            <w:pPr>
              <w:jc w:val="center"/>
              <w:rPr>
                <w:rFonts w:cstheme="minorHAnsi"/>
                <w:szCs w:val="20"/>
              </w:rPr>
            </w:pPr>
          </w:p>
        </w:tc>
        <w:tc>
          <w:tcPr>
            <w:tcW w:w="1103" w:type="dxa"/>
          </w:tcPr>
          <w:p w14:paraId="3C9690A6" w14:textId="77777777" w:rsidR="0061524D" w:rsidRPr="00283A38" w:rsidRDefault="0061524D" w:rsidP="00D92B57">
            <w:pPr>
              <w:jc w:val="center"/>
              <w:rPr>
                <w:rFonts w:cstheme="minorHAnsi"/>
                <w:szCs w:val="20"/>
              </w:rPr>
            </w:pPr>
          </w:p>
        </w:tc>
      </w:tr>
      <w:tr w:rsidR="0061524D" w:rsidRPr="00487927" w14:paraId="23D62FA7" w14:textId="6D99DD23" w:rsidTr="0061524D">
        <w:tc>
          <w:tcPr>
            <w:tcW w:w="1255" w:type="dxa"/>
          </w:tcPr>
          <w:p w14:paraId="599A220D" w14:textId="7AA9C212" w:rsidR="0061524D" w:rsidRDefault="0061524D" w:rsidP="00D92B57">
            <w:pPr>
              <w:jc w:val="center"/>
              <w:rPr>
                <w:szCs w:val="20"/>
              </w:rPr>
            </w:pPr>
            <w:r>
              <w:rPr>
                <w:szCs w:val="20"/>
              </w:rPr>
              <w:t>2201_11</w:t>
            </w:r>
          </w:p>
        </w:tc>
        <w:tc>
          <w:tcPr>
            <w:tcW w:w="990" w:type="dxa"/>
          </w:tcPr>
          <w:p w14:paraId="09192E6F" w14:textId="77777777" w:rsidR="0061524D" w:rsidRPr="00283A38" w:rsidRDefault="0061524D" w:rsidP="00D92B57">
            <w:pPr>
              <w:jc w:val="center"/>
              <w:rPr>
                <w:rFonts w:cstheme="minorHAnsi"/>
                <w:szCs w:val="20"/>
              </w:rPr>
            </w:pPr>
          </w:p>
        </w:tc>
        <w:tc>
          <w:tcPr>
            <w:tcW w:w="990" w:type="dxa"/>
          </w:tcPr>
          <w:p w14:paraId="26170668" w14:textId="77777777" w:rsidR="0061524D" w:rsidRPr="00487927" w:rsidRDefault="0061524D" w:rsidP="00D92B57">
            <w:pPr>
              <w:jc w:val="center"/>
              <w:rPr>
                <w:rFonts w:cstheme="minorHAnsi"/>
                <w:szCs w:val="20"/>
              </w:rPr>
            </w:pPr>
          </w:p>
        </w:tc>
        <w:tc>
          <w:tcPr>
            <w:tcW w:w="990" w:type="dxa"/>
          </w:tcPr>
          <w:p w14:paraId="5C5D9274" w14:textId="77777777" w:rsidR="0061524D" w:rsidRPr="00487927" w:rsidRDefault="0061524D" w:rsidP="00D92B57">
            <w:pPr>
              <w:jc w:val="center"/>
              <w:rPr>
                <w:rFonts w:cstheme="minorHAnsi"/>
                <w:szCs w:val="20"/>
              </w:rPr>
            </w:pPr>
          </w:p>
        </w:tc>
        <w:tc>
          <w:tcPr>
            <w:tcW w:w="990" w:type="dxa"/>
          </w:tcPr>
          <w:p w14:paraId="0CC861B5" w14:textId="77777777" w:rsidR="0061524D" w:rsidRPr="00487927" w:rsidRDefault="0061524D" w:rsidP="00D92B57">
            <w:pPr>
              <w:jc w:val="center"/>
              <w:rPr>
                <w:rFonts w:cstheme="minorHAnsi"/>
                <w:szCs w:val="20"/>
              </w:rPr>
            </w:pPr>
          </w:p>
        </w:tc>
        <w:tc>
          <w:tcPr>
            <w:tcW w:w="990" w:type="dxa"/>
          </w:tcPr>
          <w:p w14:paraId="7E591000" w14:textId="77777777" w:rsidR="0061524D" w:rsidRPr="00487927" w:rsidRDefault="0061524D" w:rsidP="00D92B57">
            <w:pPr>
              <w:jc w:val="center"/>
              <w:rPr>
                <w:rFonts w:cstheme="minorHAnsi"/>
                <w:szCs w:val="20"/>
              </w:rPr>
            </w:pPr>
          </w:p>
        </w:tc>
        <w:tc>
          <w:tcPr>
            <w:tcW w:w="990" w:type="dxa"/>
          </w:tcPr>
          <w:p w14:paraId="39C7D97E" w14:textId="77777777" w:rsidR="0061524D" w:rsidRPr="00487927" w:rsidRDefault="0061524D" w:rsidP="00D92B57">
            <w:pPr>
              <w:jc w:val="center"/>
              <w:rPr>
                <w:rFonts w:cstheme="minorHAnsi"/>
                <w:szCs w:val="20"/>
              </w:rPr>
            </w:pPr>
          </w:p>
        </w:tc>
        <w:tc>
          <w:tcPr>
            <w:tcW w:w="1080" w:type="dxa"/>
          </w:tcPr>
          <w:p w14:paraId="42EF9C9A" w14:textId="77777777" w:rsidR="0061524D" w:rsidRPr="00283A38" w:rsidDel="00B92203" w:rsidRDefault="0061524D" w:rsidP="00D92B57">
            <w:pPr>
              <w:jc w:val="center"/>
              <w:rPr>
                <w:rFonts w:cstheme="minorHAnsi"/>
                <w:szCs w:val="20"/>
              </w:rPr>
            </w:pPr>
          </w:p>
        </w:tc>
        <w:tc>
          <w:tcPr>
            <w:tcW w:w="990" w:type="dxa"/>
          </w:tcPr>
          <w:p w14:paraId="7D579403" w14:textId="77777777" w:rsidR="0061524D" w:rsidRPr="00283A38" w:rsidRDefault="0061524D" w:rsidP="00D92B57">
            <w:pPr>
              <w:jc w:val="center"/>
              <w:rPr>
                <w:rFonts w:cstheme="minorHAnsi"/>
                <w:szCs w:val="20"/>
              </w:rPr>
            </w:pPr>
          </w:p>
        </w:tc>
        <w:tc>
          <w:tcPr>
            <w:tcW w:w="990" w:type="dxa"/>
          </w:tcPr>
          <w:p w14:paraId="505C10F2" w14:textId="6DBDFBC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D856AFA" w14:textId="77777777" w:rsidR="0061524D" w:rsidRPr="00283A38" w:rsidRDefault="0061524D" w:rsidP="00D92B57">
            <w:pPr>
              <w:jc w:val="center"/>
              <w:rPr>
                <w:rFonts w:cstheme="minorHAnsi"/>
                <w:szCs w:val="20"/>
              </w:rPr>
            </w:pPr>
          </w:p>
        </w:tc>
        <w:tc>
          <w:tcPr>
            <w:tcW w:w="1103" w:type="dxa"/>
          </w:tcPr>
          <w:p w14:paraId="42C589A4" w14:textId="77777777" w:rsidR="0061524D" w:rsidRPr="00283A38" w:rsidRDefault="0061524D" w:rsidP="00D92B57">
            <w:pPr>
              <w:jc w:val="center"/>
              <w:rPr>
                <w:rFonts w:cstheme="minorHAnsi"/>
                <w:szCs w:val="20"/>
              </w:rPr>
            </w:pPr>
          </w:p>
        </w:tc>
      </w:tr>
      <w:tr w:rsidR="0061524D" w:rsidRPr="00487927" w14:paraId="101A467C" w14:textId="295183A3" w:rsidTr="0061524D">
        <w:tc>
          <w:tcPr>
            <w:tcW w:w="1255" w:type="dxa"/>
          </w:tcPr>
          <w:p w14:paraId="4B30E956" w14:textId="25732AB5" w:rsidR="0061524D" w:rsidRDefault="0061524D" w:rsidP="00D92B57">
            <w:pPr>
              <w:jc w:val="center"/>
              <w:rPr>
                <w:szCs w:val="20"/>
              </w:rPr>
            </w:pPr>
            <w:r>
              <w:rPr>
                <w:szCs w:val="20"/>
              </w:rPr>
              <w:t>2201_12</w:t>
            </w:r>
          </w:p>
        </w:tc>
        <w:tc>
          <w:tcPr>
            <w:tcW w:w="990" w:type="dxa"/>
          </w:tcPr>
          <w:p w14:paraId="2E74750A" w14:textId="77777777" w:rsidR="0061524D" w:rsidRPr="00283A38" w:rsidRDefault="0061524D" w:rsidP="00D92B57">
            <w:pPr>
              <w:jc w:val="center"/>
              <w:rPr>
                <w:rFonts w:cstheme="minorHAnsi"/>
                <w:szCs w:val="20"/>
              </w:rPr>
            </w:pPr>
          </w:p>
        </w:tc>
        <w:tc>
          <w:tcPr>
            <w:tcW w:w="990" w:type="dxa"/>
          </w:tcPr>
          <w:p w14:paraId="44BAD095" w14:textId="77777777" w:rsidR="0061524D" w:rsidRPr="00487927" w:rsidRDefault="0061524D" w:rsidP="00D92B57">
            <w:pPr>
              <w:jc w:val="center"/>
              <w:rPr>
                <w:rFonts w:cstheme="minorHAnsi"/>
                <w:szCs w:val="20"/>
              </w:rPr>
            </w:pPr>
          </w:p>
        </w:tc>
        <w:tc>
          <w:tcPr>
            <w:tcW w:w="990" w:type="dxa"/>
          </w:tcPr>
          <w:p w14:paraId="4DE0B6B3" w14:textId="77777777" w:rsidR="0061524D" w:rsidRPr="00487927" w:rsidRDefault="0061524D" w:rsidP="00D92B57">
            <w:pPr>
              <w:jc w:val="center"/>
              <w:rPr>
                <w:rFonts w:cstheme="minorHAnsi"/>
                <w:szCs w:val="20"/>
              </w:rPr>
            </w:pPr>
          </w:p>
        </w:tc>
        <w:tc>
          <w:tcPr>
            <w:tcW w:w="990" w:type="dxa"/>
          </w:tcPr>
          <w:p w14:paraId="40CDD14F" w14:textId="77777777" w:rsidR="0061524D" w:rsidRPr="00487927" w:rsidRDefault="0061524D" w:rsidP="00D92B57">
            <w:pPr>
              <w:jc w:val="center"/>
              <w:rPr>
                <w:rFonts w:cstheme="minorHAnsi"/>
                <w:szCs w:val="20"/>
              </w:rPr>
            </w:pPr>
          </w:p>
        </w:tc>
        <w:tc>
          <w:tcPr>
            <w:tcW w:w="990" w:type="dxa"/>
          </w:tcPr>
          <w:p w14:paraId="32E3AD33" w14:textId="77777777" w:rsidR="0061524D" w:rsidRPr="00487927" w:rsidRDefault="0061524D" w:rsidP="00D92B57">
            <w:pPr>
              <w:jc w:val="center"/>
              <w:rPr>
                <w:rFonts w:cstheme="minorHAnsi"/>
                <w:szCs w:val="20"/>
              </w:rPr>
            </w:pPr>
          </w:p>
        </w:tc>
        <w:tc>
          <w:tcPr>
            <w:tcW w:w="990" w:type="dxa"/>
          </w:tcPr>
          <w:p w14:paraId="63784DC6" w14:textId="77777777" w:rsidR="0061524D" w:rsidRPr="00487927" w:rsidRDefault="0061524D" w:rsidP="00D92B57">
            <w:pPr>
              <w:jc w:val="center"/>
              <w:rPr>
                <w:rFonts w:cstheme="minorHAnsi"/>
                <w:szCs w:val="20"/>
              </w:rPr>
            </w:pPr>
          </w:p>
        </w:tc>
        <w:tc>
          <w:tcPr>
            <w:tcW w:w="1080" w:type="dxa"/>
          </w:tcPr>
          <w:p w14:paraId="194C9360" w14:textId="77777777" w:rsidR="0061524D" w:rsidRPr="00283A38" w:rsidDel="00B92203" w:rsidRDefault="0061524D" w:rsidP="00D92B57">
            <w:pPr>
              <w:jc w:val="center"/>
              <w:rPr>
                <w:rFonts w:cstheme="minorHAnsi"/>
                <w:szCs w:val="20"/>
              </w:rPr>
            </w:pPr>
          </w:p>
        </w:tc>
        <w:tc>
          <w:tcPr>
            <w:tcW w:w="990" w:type="dxa"/>
          </w:tcPr>
          <w:p w14:paraId="29BE99AD" w14:textId="77777777" w:rsidR="0061524D" w:rsidRPr="00283A38" w:rsidRDefault="0061524D" w:rsidP="00D92B57">
            <w:pPr>
              <w:jc w:val="center"/>
              <w:rPr>
                <w:rFonts w:cstheme="minorHAnsi"/>
                <w:szCs w:val="20"/>
              </w:rPr>
            </w:pPr>
          </w:p>
        </w:tc>
        <w:tc>
          <w:tcPr>
            <w:tcW w:w="990" w:type="dxa"/>
          </w:tcPr>
          <w:p w14:paraId="46E65118" w14:textId="2C719315"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6583A30" w14:textId="77777777" w:rsidR="0061524D" w:rsidRPr="00283A38" w:rsidRDefault="0061524D" w:rsidP="00D92B57">
            <w:pPr>
              <w:jc w:val="center"/>
              <w:rPr>
                <w:rFonts w:cstheme="minorHAnsi"/>
                <w:szCs w:val="20"/>
              </w:rPr>
            </w:pPr>
          </w:p>
        </w:tc>
        <w:tc>
          <w:tcPr>
            <w:tcW w:w="1103" w:type="dxa"/>
          </w:tcPr>
          <w:p w14:paraId="3733CC86" w14:textId="77777777" w:rsidR="0061524D" w:rsidRPr="00283A38" w:rsidRDefault="0061524D" w:rsidP="00D92B57">
            <w:pPr>
              <w:jc w:val="center"/>
              <w:rPr>
                <w:rFonts w:cstheme="minorHAnsi"/>
                <w:szCs w:val="20"/>
              </w:rPr>
            </w:pPr>
          </w:p>
        </w:tc>
      </w:tr>
      <w:tr w:rsidR="0061524D" w:rsidRPr="00487927" w14:paraId="12327BC8" w14:textId="1974326E" w:rsidTr="0061524D">
        <w:tc>
          <w:tcPr>
            <w:tcW w:w="1255" w:type="dxa"/>
          </w:tcPr>
          <w:p w14:paraId="557DFB2D" w14:textId="6A9C642E" w:rsidR="0061524D" w:rsidRDefault="0061524D" w:rsidP="00D92B57">
            <w:pPr>
              <w:jc w:val="center"/>
              <w:rPr>
                <w:szCs w:val="20"/>
              </w:rPr>
            </w:pPr>
            <w:r>
              <w:rPr>
                <w:szCs w:val="20"/>
              </w:rPr>
              <w:t>2202_01</w:t>
            </w:r>
          </w:p>
        </w:tc>
        <w:tc>
          <w:tcPr>
            <w:tcW w:w="990" w:type="dxa"/>
          </w:tcPr>
          <w:p w14:paraId="5D19CF47" w14:textId="77777777" w:rsidR="0061524D" w:rsidRPr="00283A38" w:rsidRDefault="0061524D" w:rsidP="00D92B57">
            <w:pPr>
              <w:jc w:val="center"/>
              <w:rPr>
                <w:rFonts w:cstheme="minorHAnsi"/>
                <w:szCs w:val="20"/>
              </w:rPr>
            </w:pPr>
          </w:p>
        </w:tc>
        <w:tc>
          <w:tcPr>
            <w:tcW w:w="990" w:type="dxa"/>
          </w:tcPr>
          <w:p w14:paraId="4231C024" w14:textId="77777777" w:rsidR="0061524D" w:rsidRPr="00487927" w:rsidRDefault="0061524D" w:rsidP="00D92B57">
            <w:pPr>
              <w:jc w:val="center"/>
              <w:rPr>
                <w:rFonts w:cstheme="minorHAnsi"/>
                <w:szCs w:val="20"/>
              </w:rPr>
            </w:pPr>
          </w:p>
        </w:tc>
        <w:tc>
          <w:tcPr>
            <w:tcW w:w="990" w:type="dxa"/>
          </w:tcPr>
          <w:p w14:paraId="09A50DC2" w14:textId="77777777" w:rsidR="0061524D" w:rsidRPr="00487927" w:rsidRDefault="0061524D" w:rsidP="00D92B57">
            <w:pPr>
              <w:jc w:val="center"/>
              <w:rPr>
                <w:rFonts w:cstheme="minorHAnsi"/>
                <w:szCs w:val="20"/>
              </w:rPr>
            </w:pPr>
          </w:p>
        </w:tc>
        <w:tc>
          <w:tcPr>
            <w:tcW w:w="990" w:type="dxa"/>
          </w:tcPr>
          <w:p w14:paraId="1C0D7570" w14:textId="77777777" w:rsidR="0061524D" w:rsidRPr="00487927" w:rsidRDefault="0061524D" w:rsidP="00D92B57">
            <w:pPr>
              <w:jc w:val="center"/>
              <w:rPr>
                <w:rFonts w:cstheme="minorHAnsi"/>
                <w:szCs w:val="20"/>
              </w:rPr>
            </w:pPr>
          </w:p>
        </w:tc>
        <w:tc>
          <w:tcPr>
            <w:tcW w:w="990" w:type="dxa"/>
          </w:tcPr>
          <w:p w14:paraId="4B5F18BD" w14:textId="77777777" w:rsidR="0061524D" w:rsidRPr="00487927" w:rsidRDefault="0061524D" w:rsidP="00D92B57">
            <w:pPr>
              <w:jc w:val="center"/>
              <w:rPr>
                <w:rFonts w:cstheme="minorHAnsi"/>
                <w:szCs w:val="20"/>
              </w:rPr>
            </w:pPr>
          </w:p>
        </w:tc>
        <w:tc>
          <w:tcPr>
            <w:tcW w:w="990" w:type="dxa"/>
          </w:tcPr>
          <w:p w14:paraId="1A44D657" w14:textId="77777777" w:rsidR="0061524D" w:rsidRPr="00487927" w:rsidRDefault="0061524D" w:rsidP="00D92B57">
            <w:pPr>
              <w:jc w:val="center"/>
              <w:rPr>
                <w:rFonts w:cstheme="minorHAnsi"/>
                <w:szCs w:val="20"/>
              </w:rPr>
            </w:pPr>
          </w:p>
        </w:tc>
        <w:tc>
          <w:tcPr>
            <w:tcW w:w="1080" w:type="dxa"/>
          </w:tcPr>
          <w:p w14:paraId="5DDF8C9D" w14:textId="77777777" w:rsidR="0061524D" w:rsidRPr="00283A38" w:rsidDel="00B92203" w:rsidRDefault="0061524D" w:rsidP="00D92B57">
            <w:pPr>
              <w:jc w:val="center"/>
              <w:rPr>
                <w:rFonts w:cstheme="minorHAnsi"/>
                <w:szCs w:val="20"/>
              </w:rPr>
            </w:pPr>
          </w:p>
        </w:tc>
        <w:tc>
          <w:tcPr>
            <w:tcW w:w="990" w:type="dxa"/>
          </w:tcPr>
          <w:p w14:paraId="64224809" w14:textId="77777777" w:rsidR="0061524D" w:rsidRPr="00283A38" w:rsidRDefault="0061524D" w:rsidP="00D92B57">
            <w:pPr>
              <w:jc w:val="center"/>
              <w:rPr>
                <w:rFonts w:cstheme="minorHAnsi"/>
                <w:szCs w:val="20"/>
              </w:rPr>
            </w:pPr>
          </w:p>
        </w:tc>
        <w:tc>
          <w:tcPr>
            <w:tcW w:w="990" w:type="dxa"/>
          </w:tcPr>
          <w:p w14:paraId="06313109" w14:textId="1C245BAE" w:rsidR="0061524D" w:rsidRPr="00283A38" w:rsidRDefault="0061524D" w:rsidP="00D92B57">
            <w:pPr>
              <w:jc w:val="center"/>
              <w:rPr>
                <w:rFonts w:cstheme="minorHAnsi"/>
                <w:szCs w:val="20"/>
              </w:rPr>
            </w:pPr>
            <w:r w:rsidRPr="00283A38">
              <w:rPr>
                <w:rFonts w:cstheme="minorHAnsi"/>
                <w:szCs w:val="20"/>
              </w:rPr>
              <w:t>•</w:t>
            </w:r>
          </w:p>
        </w:tc>
        <w:tc>
          <w:tcPr>
            <w:tcW w:w="1103" w:type="dxa"/>
          </w:tcPr>
          <w:p w14:paraId="20666F77" w14:textId="77777777" w:rsidR="0061524D" w:rsidRPr="00283A38" w:rsidRDefault="0061524D" w:rsidP="00D92B57">
            <w:pPr>
              <w:jc w:val="center"/>
              <w:rPr>
                <w:rFonts w:cstheme="minorHAnsi"/>
                <w:szCs w:val="20"/>
              </w:rPr>
            </w:pPr>
          </w:p>
        </w:tc>
        <w:tc>
          <w:tcPr>
            <w:tcW w:w="1103" w:type="dxa"/>
          </w:tcPr>
          <w:p w14:paraId="19BF5DC9" w14:textId="77777777" w:rsidR="0061524D" w:rsidRPr="00283A38" w:rsidRDefault="0061524D" w:rsidP="00D92B57">
            <w:pPr>
              <w:jc w:val="center"/>
              <w:rPr>
                <w:rFonts w:cstheme="minorHAnsi"/>
                <w:szCs w:val="20"/>
              </w:rPr>
            </w:pPr>
          </w:p>
        </w:tc>
      </w:tr>
      <w:tr w:rsidR="0061524D" w:rsidRPr="00487927" w14:paraId="233E8CE5" w14:textId="0B63A68D" w:rsidTr="0061524D">
        <w:tc>
          <w:tcPr>
            <w:tcW w:w="1255" w:type="dxa"/>
          </w:tcPr>
          <w:p w14:paraId="7FD9D425" w14:textId="5256AD09" w:rsidR="0061524D" w:rsidRDefault="0061524D" w:rsidP="00D92B57">
            <w:pPr>
              <w:jc w:val="center"/>
              <w:rPr>
                <w:szCs w:val="20"/>
              </w:rPr>
            </w:pPr>
            <w:r>
              <w:rPr>
                <w:szCs w:val="20"/>
              </w:rPr>
              <w:t>2202_02</w:t>
            </w:r>
          </w:p>
        </w:tc>
        <w:tc>
          <w:tcPr>
            <w:tcW w:w="990" w:type="dxa"/>
          </w:tcPr>
          <w:p w14:paraId="62AC9077" w14:textId="77777777" w:rsidR="0061524D" w:rsidRPr="00283A38" w:rsidRDefault="0061524D" w:rsidP="00D92B57">
            <w:pPr>
              <w:jc w:val="center"/>
              <w:rPr>
                <w:rFonts w:cstheme="minorHAnsi"/>
                <w:szCs w:val="20"/>
              </w:rPr>
            </w:pPr>
          </w:p>
        </w:tc>
        <w:tc>
          <w:tcPr>
            <w:tcW w:w="990" w:type="dxa"/>
          </w:tcPr>
          <w:p w14:paraId="112F1D58" w14:textId="77777777" w:rsidR="0061524D" w:rsidRPr="00487927" w:rsidRDefault="0061524D" w:rsidP="00D92B57">
            <w:pPr>
              <w:jc w:val="center"/>
              <w:rPr>
                <w:rFonts w:cstheme="minorHAnsi"/>
                <w:szCs w:val="20"/>
              </w:rPr>
            </w:pPr>
          </w:p>
        </w:tc>
        <w:tc>
          <w:tcPr>
            <w:tcW w:w="990" w:type="dxa"/>
          </w:tcPr>
          <w:p w14:paraId="578572F6" w14:textId="77777777" w:rsidR="0061524D" w:rsidRPr="00487927" w:rsidRDefault="0061524D" w:rsidP="00D92B57">
            <w:pPr>
              <w:jc w:val="center"/>
              <w:rPr>
                <w:rFonts w:cstheme="minorHAnsi"/>
                <w:szCs w:val="20"/>
              </w:rPr>
            </w:pPr>
          </w:p>
        </w:tc>
        <w:tc>
          <w:tcPr>
            <w:tcW w:w="990" w:type="dxa"/>
          </w:tcPr>
          <w:p w14:paraId="359837D6" w14:textId="77777777" w:rsidR="0061524D" w:rsidRPr="00487927" w:rsidRDefault="0061524D" w:rsidP="00D92B57">
            <w:pPr>
              <w:jc w:val="center"/>
              <w:rPr>
                <w:rFonts w:cstheme="minorHAnsi"/>
                <w:szCs w:val="20"/>
              </w:rPr>
            </w:pPr>
          </w:p>
        </w:tc>
        <w:tc>
          <w:tcPr>
            <w:tcW w:w="990" w:type="dxa"/>
          </w:tcPr>
          <w:p w14:paraId="2BA2D8DF" w14:textId="77777777" w:rsidR="0061524D" w:rsidRPr="00487927" w:rsidRDefault="0061524D" w:rsidP="00D92B57">
            <w:pPr>
              <w:jc w:val="center"/>
              <w:rPr>
                <w:rFonts w:cstheme="minorHAnsi"/>
                <w:szCs w:val="20"/>
              </w:rPr>
            </w:pPr>
          </w:p>
        </w:tc>
        <w:tc>
          <w:tcPr>
            <w:tcW w:w="990" w:type="dxa"/>
          </w:tcPr>
          <w:p w14:paraId="2166AB78" w14:textId="77777777" w:rsidR="0061524D" w:rsidRPr="00487927" w:rsidRDefault="0061524D" w:rsidP="00D92B57">
            <w:pPr>
              <w:jc w:val="center"/>
              <w:rPr>
                <w:rFonts w:cstheme="minorHAnsi"/>
                <w:szCs w:val="20"/>
              </w:rPr>
            </w:pPr>
          </w:p>
        </w:tc>
        <w:tc>
          <w:tcPr>
            <w:tcW w:w="1080" w:type="dxa"/>
          </w:tcPr>
          <w:p w14:paraId="7ACCE6DE" w14:textId="77777777" w:rsidR="0061524D" w:rsidRPr="00283A38" w:rsidDel="00B92203" w:rsidRDefault="0061524D" w:rsidP="00D92B57">
            <w:pPr>
              <w:jc w:val="center"/>
              <w:rPr>
                <w:rFonts w:cstheme="minorHAnsi"/>
                <w:szCs w:val="20"/>
              </w:rPr>
            </w:pPr>
          </w:p>
        </w:tc>
        <w:tc>
          <w:tcPr>
            <w:tcW w:w="990" w:type="dxa"/>
          </w:tcPr>
          <w:p w14:paraId="21C1CF68" w14:textId="77777777" w:rsidR="0061524D" w:rsidRPr="00283A38" w:rsidRDefault="0061524D" w:rsidP="00D92B57">
            <w:pPr>
              <w:jc w:val="center"/>
              <w:rPr>
                <w:rFonts w:cstheme="minorHAnsi"/>
                <w:szCs w:val="20"/>
              </w:rPr>
            </w:pPr>
          </w:p>
        </w:tc>
        <w:tc>
          <w:tcPr>
            <w:tcW w:w="990" w:type="dxa"/>
          </w:tcPr>
          <w:p w14:paraId="4405ECF8" w14:textId="39DDEDE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1D79D82" w14:textId="77777777" w:rsidR="0061524D" w:rsidRPr="00283A38" w:rsidRDefault="0061524D" w:rsidP="00D92B57">
            <w:pPr>
              <w:jc w:val="center"/>
              <w:rPr>
                <w:rFonts w:cstheme="minorHAnsi"/>
                <w:szCs w:val="20"/>
              </w:rPr>
            </w:pPr>
          </w:p>
        </w:tc>
        <w:tc>
          <w:tcPr>
            <w:tcW w:w="1103" w:type="dxa"/>
          </w:tcPr>
          <w:p w14:paraId="08F92E8A" w14:textId="77777777" w:rsidR="0061524D" w:rsidRPr="00283A38" w:rsidRDefault="0061524D" w:rsidP="00D92B57">
            <w:pPr>
              <w:jc w:val="center"/>
              <w:rPr>
                <w:rFonts w:cstheme="minorHAnsi"/>
                <w:szCs w:val="20"/>
              </w:rPr>
            </w:pPr>
          </w:p>
        </w:tc>
      </w:tr>
      <w:tr w:rsidR="0061524D" w:rsidRPr="00487927" w14:paraId="60625F50" w14:textId="2CC94123" w:rsidTr="0061524D">
        <w:tc>
          <w:tcPr>
            <w:tcW w:w="1255" w:type="dxa"/>
          </w:tcPr>
          <w:p w14:paraId="14EE1746" w14:textId="440AC364" w:rsidR="0061524D" w:rsidRDefault="0061524D" w:rsidP="00D92B57">
            <w:pPr>
              <w:jc w:val="center"/>
              <w:rPr>
                <w:szCs w:val="20"/>
              </w:rPr>
            </w:pPr>
            <w:r>
              <w:rPr>
                <w:szCs w:val="20"/>
              </w:rPr>
              <w:t>2202_03</w:t>
            </w:r>
          </w:p>
        </w:tc>
        <w:tc>
          <w:tcPr>
            <w:tcW w:w="990" w:type="dxa"/>
          </w:tcPr>
          <w:p w14:paraId="0CFF9354" w14:textId="77777777" w:rsidR="0061524D" w:rsidRPr="00283A38" w:rsidRDefault="0061524D" w:rsidP="00D92B57">
            <w:pPr>
              <w:jc w:val="center"/>
              <w:rPr>
                <w:rFonts w:cstheme="minorHAnsi"/>
                <w:szCs w:val="20"/>
              </w:rPr>
            </w:pPr>
          </w:p>
        </w:tc>
        <w:tc>
          <w:tcPr>
            <w:tcW w:w="990" w:type="dxa"/>
          </w:tcPr>
          <w:p w14:paraId="43C3A826" w14:textId="77777777" w:rsidR="0061524D" w:rsidRPr="00487927" w:rsidRDefault="0061524D" w:rsidP="00D92B57">
            <w:pPr>
              <w:jc w:val="center"/>
              <w:rPr>
                <w:rFonts w:cstheme="minorHAnsi"/>
                <w:szCs w:val="20"/>
              </w:rPr>
            </w:pPr>
          </w:p>
        </w:tc>
        <w:tc>
          <w:tcPr>
            <w:tcW w:w="990" w:type="dxa"/>
          </w:tcPr>
          <w:p w14:paraId="4416A135" w14:textId="77777777" w:rsidR="0061524D" w:rsidRPr="00487927" w:rsidRDefault="0061524D" w:rsidP="00D92B57">
            <w:pPr>
              <w:jc w:val="center"/>
              <w:rPr>
                <w:rFonts w:cstheme="minorHAnsi"/>
                <w:szCs w:val="20"/>
              </w:rPr>
            </w:pPr>
          </w:p>
        </w:tc>
        <w:tc>
          <w:tcPr>
            <w:tcW w:w="990" w:type="dxa"/>
          </w:tcPr>
          <w:p w14:paraId="33333B35" w14:textId="77777777" w:rsidR="0061524D" w:rsidRPr="00487927" w:rsidRDefault="0061524D" w:rsidP="00D92B57">
            <w:pPr>
              <w:jc w:val="center"/>
              <w:rPr>
                <w:rFonts w:cstheme="minorHAnsi"/>
                <w:szCs w:val="20"/>
              </w:rPr>
            </w:pPr>
          </w:p>
        </w:tc>
        <w:tc>
          <w:tcPr>
            <w:tcW w:w="990" w:type="dxa"/>
          </w:tcPr>
          <w:p w14:paraId="4F7328A2" w14:textId="77777777" w:rsidR="0061524D" w:rsidRPr="00487927" w:rsidRDefault="0061524D" w:rsidP="00D92B57">
            <w:pPr>
              <w:jc w:val="center"/>
              <w:rPr>
                <w:rFonts w:cstheme="minorHAnsi"/>
                <w:szCs w:val="20"/>
              </w:rPr>
            </w:pPr>
          </w:p>
        </w:tc>
        <w:tc>
          <w:tcPr>
            <w:tcW w:w="990" w:type="dxa"/>
          </w:tcPr>
          <w:p w14:paraId="0FEABA87" w14:textId="77777777" w:rsidR="0061524D" w:rsidRPr="00487927" w:rsidRDefault="0061524D" w:rsidP="00D92B57">
            <w:pPr>
              <w:jc w:val="center"/>
              <w:rPr>
                <w:rFonts w:cstheme="minorHAnsi"/>
                <w:szCs w:val="20"/>
              </w:rPr>
            </w:pPr>
          </w:p>
        </w:tc>
        <w:tc>
          <w:tcPr>
            <w:tcW w:w="1080" w:type="dxa"/>
          </w:tcPr>
          <w:p w14:paraId="3B028132" w14:textId="77777777" w:rsidR="0061524D" w:rsidRPr="00283A38" w:rsidDel="00B92203" w:rsidRDefault="0061524D" w:rsidP="00D92B57">
            <w:pPr>
              <w:jc w:val="center"/>
              <w:rPr>
                <w:rFonts w:cstheme="minorHAnsi"/>
                <w:szCs w:val="20"/>
              </w:rPr>
            </w:pPr>
          </w:p>
        </w:tc>
        <w:tc>
          <w:tcPr>
            <w:tcW w:w="990" w:type="dxa"/>
          </w:tcPr>
          <w:p w14:paraId="6A231ED2" w14:textId="77777777" w:rsidR="0061524D" w:rsidRPr="00283A38" w:rsidRDefault="0061524D" w:rsidP="00D92B57">
            <w:pPr>
              <w:jc w:val="center"/>
              <w:rPr>
                <w:rFonts w:cstheme="minorHAnsi"/>
                <w:szCs w:val="20"/>
              </w:rPr>
            </w:pPr>
          </w:p>
        </w:tc>
        <w:tc>
          <w:tcPr>
            <w:tcW w:w="990" w:type="dxa"/>
          </w:tcPr>
          <w:p w14:paraId="458A7BAB" w14:textId="11FC08D7"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8884E1" w14:textId="77777777" w:rsidR="0061524D" w:rsidRPr="00283A38" w:rsidRDefault="0061524D" w:rsidP="00D92B57">
            <w:pPr>
              <w:jc w:val="center"/>
              <w:rPr>
                <w:rFonts w:cstheme="minorHAnsi"/>
                <w:szCs w:val="20"/>
              </w:rPr>
            </w:pPr>
          </w:p>
        </w:tc>
        <w:tc>
          <w:tcPr>
            <w:tcW w:w="1103" w:type="dxa"/>
          </w:tcPr>
          <w:p w14:paraId="3FD49423" w14:textId="77777777" w:rsidR="0061524D" w:rsidRPr="00283A38" w:rsidRDefault="0061524D" w:rsidP="00D92B57">
            <w:pPr>
              <w:jc w:val="center"/>
              <w:rPr>
                <w:rFonts w:cstheme="minorHAnsi"/>
                <w:szCs w:val="20"/>
              </w:rPr>
            </w:pPr>
          </w:p>
        </w:tc>
      </w:tr>
      <w:tr w:rsidR="0061524D" w:rsidRPr="00487927" w14:paraId="07C4F729" w14:textId="5041FCF0" w:rsidTr="0061524D">
        <w:tc>
          <w:tcPr>
            <w:tcW w:w="1255" w:type="dxa"/>
          </w:tcPr>
          <w:p w14:paraId="77E0B888" w14:textId="3FFA3A6B" w:rsidR="0061524D" w:rsidRDefault="0061524D" w:rsidP="00D92B57">
            <w:pPr>
              <w:jc w:val="center"/>
              <w:rPr>
                <w:szCs w:val="20"/>
              </w:rPr>
            </w:pPr>
            <w:r>
              <w:rPr>
                <w:szCs w:val="20"/>
              </w:rPr>
              <w:lastRenderedPageBreak/>
              <w:t>2202_04</w:t>
            </w:r>
          </w:p>
        </w:tc>
        <w:tc>
          <w:tcPr>
            <w:tcW w:w="990" w:type="dxa"/>
          </w:tcPr>
          <w:p w14:paraId="03141FEA" w14:textId="77777777" w:rsidR="0061524D" w:rsidRPr="00283A38" w:rsidRDefault="0061524D" w:rsidP="00D92B57">
            <w:pPr>
              <w:jc w:val="center"/>
              <w:rPr>
                <w:rFonts w:cstheme="minorHAnsi"/>
                <w:szCs w:val="20"/>
              </w:rPr>
            </w:pPr>
          </w:p>
        </w:tc>
        <w:tc>
          <w:tcPr>
            <w:tcW w:w="990" w:type="dxa"/>
          </w:tcPr>
          <w:p w14:paraId="3618F3B4" w14:textId="77777777" w:rsidR="0061524D" w:rsidRPr="00487927" w:rsidRDefault="0061524D" w:rsidP="00D92B57">
            <w:pPr>
              <w:jc w:val="center"/>
              <w:rPr>
                <w:rFonts w:cstheme="minorHAnsi"/>
                <w:szCs w:val="20"/>
              </w:rPr>
            </w:pPr>
          </w:p>
        </w:tc>
        <w:tc>
          <w:tcPr>
            <w:tcW w:w="990" w:type="dxa"/>
          </w:tcPr>
          <w:p w14:paraId="764A13DC" w14:textId="77777777" w:rsidR="0061524D" w:rsidRPr="00487927" w:rsidRDefault="0061524D" w:rsidP="00D92B57">
            <w:pPr>
              <w:jc w:val="center"/>
              <w:rPr>
                <w:rFonts w:cstheme="minorHAnsi"/>
                <w:szCs w:val="20"/>
              </w:rPr>
            </w:pPr>
          </w:p>
        </w:tc>
        <w:tc>
          <w:tcPr>
            <w:tcW w:w="990" w:type="dxa"/>
          </w:tcPr>
          <w:p w14:paraId="12E8DD1B" w14:textId="77777777" w:rsidR="0061524D" w:rsidRPr="00487927" w:rsidRDefault="0061524D" w:rsidP="00D92B57">
            <w:pPr>
              <w:jc w:val="center"/>
              <w:rPr>
                <w:rFonts w:cstheme="minorHAnsi"/>
                <w:szCs w:val="20"/>
              </w:rPr>
            </w:pPr>
          </w:p>
        </w:tc>
        <w:tc>
          <w:tcPr>
            <w:tcW w:w="990" w:type="dxa"/>
          </w:tcPr>
          <w:p w14:paraId="0A7703CB" w14:textId="77777777" w:rsidR="0061524D" w:rsidRPr="00487927" w:rsidRDefault="0061524D" w:rsidP="00D92B57">
            <w:pPr>
              <w:jc w:val="center"/>
              <w:rPr>
                <w:rFonts w:cstheme="minorHAnsi"/>
                <w:szCs w:val="20"/>
              </w:rPr>
            </w:pPr>
          </w:p>
        </w:tc>
        <w:tc>
          <w:tcPr>
            <w:tcW w:w="990" w:type="dxa"/>
          </w:tcPr>
          <w:p w14:paraId="12D931F4" w14:textId="77777777" w:rsidR="0061524D" w:rsidRPr="00487927" w:rsidRDefault="0061524D" w:rsidP="00D92B57">
            <w:pPr>
              <w:jc w:val="center"/>
              <w:rPr>
                <w:rFonts w:cstheme="minorHAnsi"/>
                <w:szCs w:val="20"/>
              </w:rPr>
            </w:pPr>
          </w:p>
        </w:tc>
        <w:tc>
          <w:tcPr>
            <w:tcW w:w="1080" w:type="dxa"/>
          </w:tcPr>
          <w:p w14:paraId="315E21C0" w14:textId="77777777" w:rsidR="0061524D" w:rsidRPr="00283A38" w:rsidDel="00B92203" w:rsidRDefault="0061524D" w:rsidP="00D92B57">
            <w:pPr>
              <w:jc w:val="center"/>
              <w:rPr>
                <w:rFonts w:cstheme="minorHAnsi"/>
                <w:szCs w:val="20"/>
              </w:rPr>
            </w:pPr>
          </w:p>
        </w:tc>
        <w:tc>
          <w:tcPr>
            <w:tcW w:w="990" w:type="dxa"/>
          </w:tcPr>
          <w:p w14:paraId="0341A0DD" w14:textId="77777777" w:rsidR="0061524D" w:rsidRPr="00283A38" w:rsidRDefault="0061524D" w:rsidP="00D92B57">
            <w:pPr>
              <w:jc w:val="center"/>
              <w:rPr>
                <w:rFonts w:cstheme="minorHAnsi"/>
                <w:szCs w:val="20"/>
              </w:rPr>
            </w:pPr>
          </w:p>
        </w:tc>
        <w:tc>
          <w:tcPr>
            <w:tcW w:w="990" w:type="dxa"/>
          </w:tcPr>
          <w:p w14:paraId="48A882AE" w14:textId="0CEBDEC0"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016D850" w14:textId="77777777" w:rsidR="0061524D" w:rsidRPr="00283A38" w:rsidRDefault="0061524D" w:rsidP="00D92B57">
            <w:pPr>
              <w:jc w:val="center"/>
              <w:rPr>
                <w:rFonts w:cstheme="minorHAnsi"/>
                <w:szCs w:val="20"/>
              </w:rPr>
            </w:pPr>
          </w:p>
        </w:tc>
        <w:tc>
          <w:tcPr>
            <w:tcW w:w="1103" w:type="dxa"/>
          </w:tcPr>
          <w:p w14:paraId="0E91730F" w14:textId="77777777" w:rsidR="0061524D" w:rsidRPr="00283A38" w:rsidRDefault="0061524D" w:rsidP="00D92B57">
            <w:pPr>
              <w:jc w:val="center"/>
              <w:rPr>
                <w:rFonts w:cstheme="minorHAnsi"/>
                <w:szCs w:val="20"/>
              </w:rPr>
            </w:pPr>
          </w:p>
        </w:tc>
      </w:tr>
      <w:tr w:rsidR="0061524D" w:rsidRPr="00487927" w14:paraId="19C1E9E7" w14:textId="7A1AA06C" w:rsidTr="0061524D">
        <w:tc>
          <w:tcPr>
            <w:tcW w:w="1255" w:type="dxa"/>
          </w:tcPr>
          <w:p w14:paraId="3A00B707" w14:textId="7D19D4AC" w:rsidR="0061524D" w:rsidRDefault="0061524D" w:rsidP="00D92B57">
            <w:pPr>
              <w:jc w:val="center"/>
              <w:rPr>
                <w:szCs w:val="20"/>
              </w:rPr>
            </w:pPr>
            <w:r>
              <w:rPr>
                <w:szCs w:val="20"/>
              </w:rPr>
              <w:t>2202_05</w:t>
            </w:r>
          </w:p>
        </w:tc>
        <w:tc>
          <w:tcPr>
            <w:tcW w:w="990" w:type="dxa"/>
          </w:tcPr>
          <w:p w14:paraId="487A6DAC" w14:textId="77777777" w:rsidR="0061524D" w:rsidRPr="00283A38" w:rsidRDefault="0061524D" w:rsidP="00D92B57">
            <w:pPr>
              <w:jc w:val="center"/>
              <w:rPr>
                <w:rFonts w:cstheme="minorHAnsi"/>
                <w:szCs w:val="20"/>
              </w:rPr>
            </w:pPr>
          </w:p>
        </w:tc>
        <w:tc>
          <w:tcPr>
            <w:tcW w:w="990" w:type="dxa"/>
          </w:tcPr>
          <w:p w14:paraId="1BCE2911" w14:textId="77777777" w:rsidR="0061524D" w:rsidRPr="00487927" w:rsidRDefault="0061524D" w:rsidP="00D92B57">
            <w:pPr>
              <w:jc w:val="center"/>
              <w:rPr>
                <w:rFonts w:cstheme="minorHAnsi"/>
                <w:szCs w:val="20"/>
              </w:rPr>
            </w:pPr>
          </w:p>
        </w:tc>
        <w:tc>
          <w:tcPr>
            <w:tcW w:w="990" w:type="dxa"/>
          </w:tcPr>
          <w:p w14:paraId="4F0A32E3" w14:textId="77777777" w:rsidR="0061524D" w:rsidRPr="00487927" w:rsidRDefault="0061524D" w:rsidP="00D92B57">
            <w:pPr>
              <w:jc w:val="center"/>
              <w:rPr>
                <w:rFonts w:cstheme="minorHAnsi"/>
                <w:szCs w:val="20"/>
              </w:rPr>
            </w:pPr>
          </w:p>
        </w:tc>
        <w:tc>
          <w:tcPr>
            <w:tcW w:w="990" w:type="dxa"/>
          </w:tcPr>
          <w:p w14:paraId="554F13C4" w14:textId="77777777" w:rsidR="0061524D" w:rsidRPr="00487927" w:rsidRDefault="0061524D" w:rsidP="00D92B57">
            <w:pPr>
              <w:jc w:val="center"/>
              <w:rPr>
                <w:rFonts w:cstheme="minorHAnsi"/>
                <w:szCs w:val="20"/>
              </w:rPr>
            </w:pPr>
          </w:p>
        </w:tc>
        <w:tc>
          <w:tcPr>
            <w:tcW w:w="990" w:type="dxa"/>
          </w:tcPr>
          <w:p w14:paraId="55B63638" w14:textId="77777777" w:rsidR="0061524D" w:rsidRPr="00487927" w:rsidRDefault="0061524D" w:rsidP="00D92B57">
            <w:pPr>
              <w:jc w:val="center"/>
              <w:rPr>
                <w:rFonts w:cstheme="minorHAnsi"/>
                <w:szCs w:val="20"/>
              </w:rPr>
            </w:pPr>
          </w:p>
        </w:tc>
        <w:tc>
          <w:tcPr>
            <w:tcW w:w="990" w:type="dxa"/>
          </w:tcPr>
          <w:p w14:paraId="4A4AF163" w14:textId="77777777" w:rsidR="0061524D" w:rsidRPr="00487927" w:rsidRDefault="0061524D" w:rsidP="00D92B57">
            <w:pPr>
              <w:jc w:val="center"/>
              <w:rPr>
                <w:rFonts w:cstheme="minorHAnsi"/>
                <w:szCs w:val="20"/>
              </w:rPr>
            </w:pPr>
          </w:p>
        </w:tc>
        <w:tc>
          <w:tcPr>
            <w:tcW w:w="1080" w:type="dxa"/>
          </w:tcPr>
          <w:p w14:paraId="381B4426" w14:textId="77777777" w:rsidR="0061524D" w:rsidRPr="00283A38" w:rsidDel="00B92203" w:rsidRDefault="0061524D" w:rsidP="00D92B57">
            <w:pPr>
              <w:jc w:val="center"/>
              <w:rPr>
                <w:rFonts w:cstheme="minorHAnsi"/>
                <w:szCs w:val="20"/>
              </w:rPr>
            </w:pPr>
          </w:p>
        </w:tc>
        <w:tc>
          <w:tcPr>
            <w:tcW w:w="990" w:type="dxa"/>
          </w:tcPr>
          <w:p w14:paraId="09122FD6" w14:textId="77777777" w:rsidR="0061524D" w:rsidRPr="00283A38" w:rsidRDefault="0061524D" w:rsidP="00D92B57">
            <w:pPr>
              <w:jc w:val="center"/>
              <w:rPr>
                <w:rFonts w:cstheme="minorHAnsi"/>
                <w:szCs w:val="20"/>
              </w:rPr>
            </w:pPr>
          </w:p>
        </w:tc>
        <w:tc>
          <w:tcPr>
            <w:tcW w:w="990" w:type="dxa"/>
          </w:tcPr>
          <w:p w14:paraId="2FAF0628" w14:textId="4FCD198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BD6F7D" w14:textId="77777777" w:rsidR="0061524D" w:rsidRPr="00283A38" w:rsidRDefault="0061524D" w:rsidP="00D92B57">
            <w:pPr>
              <w:jc w:val="center"/>
              <w:rPr>
                <w:rFonts w:cstheme="minorHAnsi"/>
                <w:szCs w:val="20"/>
              </w:rPr>
            </w:pPr>
          </w:p>
        </w:tc>
        <w:tc>
          <w:tcPr>
            <w:tcW w:w="1103" w:type="dxa"/>
          </w:tcPr>
          <w:p w14:paraId="6A8948C4" w14:textId="77777777" w:rsidR="0061524D" w:rsidRPr="00283A38" w:rsidRDefault="0061524D" w:rsidP="00D92B57">
            <w:pPr>
              <w:jc w:val="center"/>
              <w:rPr>
                <w:rFonts w:cstheme="minorHAnsi"/>
                <w:szCs w:val="20"/>
              </w:rPr>
            </w:pPr>
          </w:p>
        </w:tc>
      </w:tr>
      <w:tr w:rsidR="0061524D" w:rsidRPr="00487927" w14:paraId="1EF84727" w14:textId="21403A86" w:rsidTr="0061524D">
        <w:tc>
          <w:tcPr>
            <w:tcW w:w="1255" w:type="dxa"/>
          </w:tcPr>
          <w:p w14:paraId="5D427E37" w14:textId="1A2E4BBE" w:rsidR="0061524D" w:rsidRDefault="0061524D" w:rsidP="00D92B57">
            <w:pPr>
              <w:jc w:val="center"/>
              <w:rPr>
                <w:szCs w:val="20"/>
              </w:rPr>
            </w:pPr>
            <w:r>
              <w:rPr>
                <w:szCs w:val="20"/>
              </w:rPr>
              <w:t>2203_01</w:t>
            </w:r>
          </w:p>
        </w:tc>
        <w:tc>
          <w:tcPr>
            <w:tcW w:w="990" w:type="dxa"/>
          </w:tcPr>
          <w:p w14:paraId="5AF0E53C" w14:textId="77777777" w:rsidR="0061524D" w:rsidRPr="00283A38" w:rsidRDefault="0061524D" w:rsidP="00D92B57">
            <w:pPr>
              <w:jc w:val="center"/>
              <w:rPr>
                <w:rFonts w:cstheme="minorHAnsi"/>
                <w:szCs w:val="20"/>
              </w:rPr>
            </w:pPr>
          </w:p>
        </w:tc>
        <w:tc>
          <w:tcPr>
            <w:tcW w:w="990" w:type="dxa"/>
          </w:tcPr>
          <w:p w14:paraId="66972628" w14:textId="77777777" w:rsidR="0061524D" w:rsidRPr="00487927" w:rsidRDefault="0061524D" w:rsidP="00D92B57">
            <w:pPr>
              <w:jc w:val="center"/>
              <w:rPr>
                <w:rFonts w:cstheme="minorHAnsi"/>
                <w:szCs w:val="20"/>
              </w:rPr>
            </w:pPr>
          </w:p>
        </w:tc>
        <w:tc>
          <w:tcPr>
            <w:tcW w:w="990" w:type="dxa"/>
          </w:tcPr>
          <w:p w14:paraId="4F9FB3EF" w14:textId="77777777" w:rsidR="0061524D" w:rsidRPr="00487927" w:rsidRDefault="0061524D" w:rsidP="00D92B57">
            <w:pPr>
              <w:jc w:val="center"/>
              <w:rPr>
                <w:rFonts w:cstheme="minorHAnsi"/>
                <w:szCs w:val="20"/>
              </w:rPr>
            </w:pPr>
          </w:p>
        </w:tc>
        <w:tc>
          <w:tcPr>
            <w:tcW w:w="990" w:type="dxa"/>
          </w:tcPr>
          <w:p w14:paraId="3CC6A4C7" w14:textId="77777777" w:rsidR="0061524D" w:rsidRPr="00487927" w:rsidRDefault="0061524D" w:rsidP="00D92B57">
            <w:pPr>
              <w:jc w:val="center"/>
              <w:rPr>
                <w:rFonts w:cstheme="minorHAnsi"/>
                <w:szCs w:val="20"/>
              </w:rPr>
            </w:pPr>
          </w:p>
        </w:tc>
        <w:tc>
          <w:tcPr>
            <w:tcW w:w="990" w:type="dxa"/>
          </w:tcPr>
          <w:p w14:paraId="2BAC2EAD" w14:textId="77777777" w:rsidR="0061524D" w:rsidRPr="00487927" w:rsidRDefault="0061524D" w:rsidP="00D92B57">
            <w:pPr>
              <w:jc w:val="center"/>
              <w:rPr>
                <w:rFonts w:cstheme="minorHAnsi"/>
                <w:szCs w:val="20"/>
              </w:rPr>
            </w:pPr>
          </w:p>
        </w:tc>
        <w:tc>
          <w:tcPr>
            <w:tcW w:w="990" w:type="dxa"/>
          </w:tcPr>
          <w:p w14:paraId="07876829" w14:textId="77777777" w:rsidR="0061524D" w:rsidRPr="00487927" w:rsidRDefault="0061524D" w:rsidP="00D92B57">
            <w:pPr>
              <w:jc w:val="center"/>
              <w:rPr>
                <w:rFonts w:cstheme="minorHAnsi"/>
                <w:szCs w:val="20"/>
              </w:rPr>
            </w:pPr>
          </w:p>
        </w:tc>
        <w:tc>
          <w:tcPr>
            <w:tcW w:w="1080" w:type="dxa"/>
          </w:tcPr>
          <w:p w14:paraId="70B3A10B" w14:textId="77777777" w:rsidR="0061524D" w:rsidRPr="00283A38" w:rsidDel="00B92203" w:rsidRDefault="0061524D" w:rsidP="00D92B57">
            <w:pPr>
              <w:jc w:val="center"/>
              <w:rPr>
                <w:rFonts w:cstheme="minorHAnsi"/>
                <w:szCs w:val="20"/>
              </w:rPr>
            </w:pPr>
          </w:p>
        </w:tc>
        <w:tc>
          <w:tcPr>
            <w:tcW w:w="990" w:type="dxa"/>
          </w:tcPr>
          <w:p w14:paraId="36360D05" w14:textId="77777777" w:rsidR="0061524D" w:rsidRPr="00283A38" w:rsidRDefault="0061524D" w:rsidP="00D92B57">
            <w:pPr>
              <w:jc w:val="center"/>
              <w:rPr>
                <w:rFonts w:cstheme="minorHAnsi"/>
                <w:szCs w:val="20"/>
              </w:rPr>
            </w:pPr>
          </w:p>
        </w:tc>
        <w:tc>
          <w:tcPr>
            <w:tcW w:w="990" w:type="dxa"/>
          </w:tcPr>
          <w:p w14:paraId="529E538E" w14:textId="28ACC9EF"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0F17C29" w14:textId="77777777" w:rsidR="0061524D" w:rsidRPr="00283A38" w:rsidRDefault="0061524D" w:rsidP="00D92B57">
            <w:pPr>
              <w:jc w:val="center"/>
              <w:rPr>
                <w:rFonts w:cstheme="minorHAnsi"/>
                <w:szCs w:val="20"/>
              </w:rPr>
            </w:pPr>
          </w:p>
        </w:tc>
        <w:tc>
          <w:tcPr>
            <w:tcW w:w="1103" w:type="dxa"/>
          </w:tcPr>
          <w:p w14:paraId="3811F9C7" w14:textId="77777777" w:rsidR="0061524D" w:rsidRPr="00283A38" w:rsidRDefault="0061524D" w:rsidP="00D92B57">
            <w:pPr>
              <w:jc w:val="center"/>
              <w:rPr>
                <w:rFonts w:cstheme="minorHAnsi"/>
                <w:szCs w:val="20"/>
              </w:rPr>
            </w:pPr>
          </w:p>
        </w:tc>
      </w:tr>
      <w:tr w:rsidR="0061524D" w:rsidRPr="00487927" w14:paraId="6B5EB843" w14:textId="7FB9F3F2" w:rsidTr="0061524D">
        <w:tc>
          <w:tcPr>
            <w:tcW w:w="1255" w:type="dxa"/>
          </w:tcPr>
          <w:p w14:paraId="04B51AC3" w14:textId="53F9202C" w:rsidR="0061524D" w:rsidRDefault="0061524D" w:rsidP="00D92B57">
            <w:pPr>
              <w:jc w:val="center"/>
              <w:rPr>
                <w:szCs w:val="20"/>
              </w:rPr>
            </w:pPr>
            <w:r>
              <w:rPr>
                <w:szCs w:val="20"/>
              </w:rPr>
              <w:t>2203_02</w:t>
            </w:r>
          </w:p>
        </w:tc>
        <w:tc>
          <w:tcPr>
            <w:tcW w:w="990" w:type="dxa"/>
          </w:tcPr>
          <w:p w14:paraId="32D05F71" w14:textId="77777777" w:rsidR="0061524D" w:rsidRPr="00283A38" w:rsidRDefault="0061524D" w:rsidP="00D92B57">
            <w:pPr>
              <w:jc w:val="center"/>
              <w:rPr>
                <w:rFonts w:cstheme="minorHAnsi"/>
                <w:szCs w:val="20"/>
              </w:rPr>
            </w:pPr>
          </w:p>
        </w:tc>
        <w:tc>
          <w:tcPr>
            <w:tcW w:w="990" w:type="dxa"/>
          </w:tcPr>
          <w:p w14:paraId="7EEA3927" w14:textId="77777777" w:rsidR="0061524D" w:rsidRPr="00487927" w:rsidRDefault="0061524D" w:rsidP="00D92B57">
            <w:pPr>
              <w:jc w:val="center"/>
              <w:rPr>
                <w:rFonts w:cstheme="minorHAnsi"/>
                <w:szCs w:val="20"/>
              </w:rPr>
            </w:pPr>
          </w:p>
        </w:tc>
        <w:tc>
          <w:tcPr>
            <w:tcW w:w="990" w:type="dxa"/>
          </w:tcPr>
          <w:p w14:paraId="7A9F9BD4" w14:textId="77777777" w:rsidR="0061524D" w:rsidRPr="00487927" w:rsidRDefault="0061524D" w:rsidP="00D92B57">
            <w:pPr>
              <w:jc w:val="center"/>
              <w:rPr>
                <w:rFonts w:cstheme="minorHAnsi"/>
                <w:szCs w:val="20"/>
              </w:rPr>
            </w:pPr>
          </w:p>
        </w:tc>
        <w:tc>
          <w:tcPr>
            <w:tcW w:w="990" w:type="dxa"/>
          </w:tcPr>
          <w:p w14:paraId="582A0E39" w14:textId="77777777" w:rsidR="0061524D" w:rsidRPr="00487927" w:rsidRDefault="0061524D" w:rsidP="00D92B57">
            <w:pPr>
              <w:jc w:val="center"/>
              <w:rPr>
                <w:rFonts w:cstheme="minorHAnsi"/>
                <w:szCs w:val="20"/>
              </w:rPr>
            </w:pPr>
          </w:p>
        </w:tc>
        <w:tc>
          <w:tcPr>
            <w:tcW w:w="990" w:type="dxa"/>
          </w:tcPr>
          <w:p w14:paraId="6070846F" w14:textId="77777777" w:rsidR="0061524D" w:rsidRPr="00487927" w:rsidRDefault="0061524D" w:rsidP="00D92B57">
            <w:pPr>
              <w:jc w:val="center"/>
              <w:rPr>
                <w:rFonts w:cstheme="minorHAnsi"/>
                <w:szCs w:val="20"/>
              </w:rPr>
            </w:pPr>
          </w:p>
        </w:tc>
        <w:tc>
          <w:tcPr>
            <w:tcW w:w="990" w:type="dxa"/>
          </w:tcPr>
          <w:p w14:paraId="57958D76" w14:textId="77777777" w:rsidR="0061524D" w:rsidRPr="00487927" w:rsidRDefault="0061524D" w:rsidP="00D92B57">
            <w:pPr>
              <w:jc w:val="center"/>
              <w:rPr>
                <w:rFonts w:cstheme="minorHAnsi"/>
                <w:szCs w:val="20"/>
              </w:rPr>
            </w:pPr>
          </w:p>
        </w:tc>
        <w:tc>
          <w:tcPr>
            <w:tcW w:w="1080" w:type="dxa"/>
          </w:tcPr>
          <w:p w14:paraId="1F60BA5E" w14:textId="77777777" w:rsidR="0061524D" w:rsidRPr="00283A38" w:rsidDel="00B92203" w:rsidRDefault="0061524D" w:rsidP="00D92B57">
            <w:pPr>
              <w:jc w:val="center"/>
              <w:rPr>
                <w:rFonts w:cstheme="minorHAnsi"/>
                <w:szCs w:val="20"/>
              </w:rPr>
            </w:pPr>
          </w:p>
        </w:tc>
        <w:tc>
          <w:tcPr>
            <w:tcW w:w="990" w:type="dxa"/>
          </w:tcPr>
          <w:p w14:paraId="5CDA5B19" w14:textId="77777777" w:rsidR="0061524D" w:rsidRPr="00283A38" w:rsidRDefault="0061524D" w:rsidP="00D92B57">
            <w:pPr>
              <w:jc w:val="center"/>
              <w:rPr>
                <w:rFonts w:cstheme="minorHAnsi"/>
                <w:szCs w:val="20"/>
              </w:rPr>
            </w:pPr>
          </w:p>
        </w:tc>
        <w:tc>
          <w:tcPr>
            <w:tcW w:w="990" w:type="dxa"/>
          </w:tcPr>
          <w:p w14:paraId="3FE5BBB4" w14:textId="07CB90B9"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8159794" w14:textId="77777777" w:rsidR="0061524D" w:rsidRPr="00283A38" w:rsidRDefault="0061524D" w:rsidP="00D92B57">
            <w:pPr>
              <w:jc w:val="center"/>
              <w:rPr>
                <w:rFonts w:cstheme="minorHAnsi"/>
                <w:szCs w:val="20"/>
              </w:rPr>
            </w:pPr>
          </w:p>
        </w:tc>
        <w:tc>
          <w:tcPr>
            <w:tcW w:w="1103" w:type="dxa"/>
          </w:tcPr>
          <w:p w14:paraId="1BD08713" w14:textId="77777777" w:rsidR="0061524D" w:rsidRPr="00283A38" w:rsidRDefault="0061524D" w:rsidP="00D92B57">
            <w:pPr>
              <w:jc w:val="center"/>
              <w:rPr>
                <w:rFonts w:cstheme="minorHAnsi"/>
                <w:szCs w:val="20"/>
              </w:rPr>
            </w:pPr>
          </w:p>
        </w:tc>
      </w:tr>
      <w:tr w:rsidR="0061524D" w:rsidRPr="00487927" w14:paraId="73D4057C" w14:textId="1BD6E221" w:rsidTr="0061524D">
        <w:tc>
          <w:tcPr>
            <w:tcW w:w="1255" w:type="dxa"/>
          </w:tcPr>
          <w:p w14:paraId="1438E429" w14:textId="10B24C84" w:rsidR="0061524D" w:rsidRDefault="0061524D" w:rsidP="00D92B57">
            <w:pPr>
              <w:jc w:val="center"/>
              <w:rPr>
                <w:szCs w:val="20"/>
              </w:rPr>
            </w:pPr>
            <w:r>
              <w:rPr>
                <w:szCs w:val="20"/>
              </w:rPr>
              <w:t>2203_03</w:t>
            </w:r>
          </w:p>
        </w:tc>
        <w:tc>
          <w:tcPr>
            <w:tcW w:w="990" w:type="dxa"/>
          </w:tcPr>
          <w:p w14:paraId="6595B12A" w14:textId="77777777" w:rsidR="0061524D" w:rsidRPr="00283A38" w:rsidRDefault="0061524D" w:rsidP="00D92B57">
            <w:pPr>
              <w:jc w:val="center"/>
              <w:rPr>
                <w:rFonts w:cstheme="minorHAnsi"/>
                <w:szCs w:val="20"/>
              </w:rPr>
            </w:pPr>
          </w:p>
        </w:tc>
        <w:tc>
          <w:tcPr>
            <w:tcW w:w="990" w:type="dxa"/>
          </w:tcPr>
          <w:p w14:paraId="3ABA81E8" w14:textId="77777777" w:rsidR="0061524D" w:rsidRPr="00487927" w:rsidRDefault="0061524D" w:rsidP="00D92B57">
            <w:pPr>
              <w:jc w:val="center"/>
              <w:rPr>
                <w:rFonts w:cstheme="minorHAnsi"/>
                <w:szCs w:val="20"/>
              </w:rPr>
            </w:pPr>
          </w:p>
        </w:tc>
        <w:tc>
          <w:tcPr>
            <w:tcW w:w="990" w:type="dxa"/>
          </w:tcPr>
          <w:p w14:paraId="20167F78" w14:textId="77777777" w:rsidR="0061524D" w:rsidRPr="00487927" w:rsidRDefault="0061524D" w:rsidP="00D92B57">
            <w:pPr>
              <w:jc w:val="center"/>
              <w:rPr>
                <w:rFonts w:cstheme="minorHAnsi"/>
                <w:szCs w:val="20"/>
              </w:rPr>
            </w:pPr>
          </w:p>
        </w:tc>
        <w:tc>
          <w:tcPr>
            <w:tcW w:w="990" w:type="dxa"/>
          </w:tcPr>
          <w:p w14:paraId="1A24DE6F" w14:textId="77777777" w:rsidR="0061524D" w:rsidRPr="00487927" w:rsidRDefault="0061524D" w:rsidP="00D92B57">
            <w:pPr>
              <w:jc w:val="center"/>
              <w:rPr>
                <w:rFonts w:cstheme="minorHAnsi"/>
                <w:szCs w:val="20"/>
              </w:rPr>
            </w:pPr>
          </w:p>
        </w:tc>
        <w:tc>
          <w:tcPr>
            <w:tcW w:w="990" w:type="dxa"/>
          </w:tcPr>
          <w:p w14:paraId="137618E0" w14:textId="77777777" w:rsidR="0061524D" w:rsidRPr="00487927" w:rsidRDefault="0061524D" w:rsidP="00D92B57">
            <w:pPr>
              <w:jc w:val="center"/>
              <w:rPr>
                <w:rFonts w:cstheme="minorHAnsi"/>
                <w:szCs w:val="20"/>
              </w:rPr>
            </w:pPr>
          </w:p>
        </w:tc>
        <w:tc>
          <w:tcPr>
            <w:tcW w:w="990" w:type="dxa"/>
          </w:tcPr>
          <w:p w14:paraId="34A506F8" w14:textId="77777777" w:rsidR="0061524D" w:rsidRPr="00487927" w:rsidRDefault="0061524D" w:rsidP="00D92B57">
            <w:pPr>
              <w:jc w:val="center"/>
              <w:rPr>
                <w:rFonts w:cstheme="minorHAnsi"/>
                <w:szCs w:val="20"/>
              </w:rPr>
            </w:pPr>
          </w:p>
        </w:tc>
        <w:tc>
          <w:tcPr>
            <w:tcW w:w="1080" w:type="dxa"/>
          </w:tcPr>
          <w:p w14:paraId="3A091769" w14:textId="77777777" w:rsidR="0061524D" w:rsidRPr="00283A38" w:rsidDel="00B92203" w:rsidRDefault="0061524D" w:rsidP="00D92B57">
            <w:pPr>
              <w:jc w:val="center"/>
              <w:rPr>
                <w:rFonts w:cstheme="minorHAnsi"/>
                <w:szCs w:val="20"/>
              </w:rPr>
            </w:pPr>
          </w:p>
        </w:tc>
        <w:tc>
          <w:tcPr>
            <w:tcW w:w="990" w:type="dxa"/>
          </w:tcPr>
          <w:p w14:paraId="09D3DD48" w14:textId="77777777" w:rsidR="0061524D" w:rsidRPr="00283A38" w:rsidRDefault="0061524D" w:rsidP="00D92B57">
            <w:pPr>
              <w:jc w:val="center"/>
              <w:rPr>
                <w:rFonts w:cstheme="minorHAnsi"/>
                <w:szCs w:val="20"/>
              </w:rPr>
            </w:pPr>
          </w:p>
        </w:tc>
        <w:tc>
          <w:tcPr>
            <w:tcW w:w="990" w:type="dxa"/>
          </w:tcPr>
          <w:p w14:paraId="1FDCC73C" w14:textId="277BB3D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F16664B" w14:textId="77777777" w:rsidR="0061524D" w:rsidRPr="00283A38" w:rsidRDefault="0061524D" w:rsidP="00D92B57">
            <w:pPr>
              <w:jc w:val="center"/>
              <w:rPr>
                <w:rFonts w:cstheme="minorHAnsi"/>
                <w:szCs w:val="20"/>
              </w:rPr>
            </w:pPr>
          </w:p>
        </w:tc>
        <w:tc>
          <w:tcPr>
            <w:tcW w:w="1103" w:type="dxa"/>
          </w:tcPr>
          <w:p w14:paraId="1DADD678" w14:textId="77777777" w:rsidR="0061524D" w:rsidRPr="00283A38" w:rsidRDefault="0061524D" w:rsidP="00D92B57">
            <w:pPr>
              <w:jc w:val="center"/>
              <w:rPr>
                <w:rFonts w:cstheme="minorHAnsi"/>
                <w:szCs w:val="20"/>
              </w:rPr>
            </w:pPr>
          </w:p>
        </w:tc>
      </w:tr>
      <w:tr w:rsidR="0061524D" w:rsidRPr="00487927" w14:paraId="2FBEC289" w14:textId="7FC01F2C" w:rsidTr="0061524D">
        <w:tc>
          <w:tcPr>
            <w:tcW w:w="1255" w:type="dxa"/>
          </w:tcPr>
          <w:p w14:paraId="773ECA06" w14:textId="3A682715" w:rsidR="0061524D" w:rsidRDefault="0061524D" w:rsidP="00D92B57">
            <w:pPr>
              <w:jc w:val="center"/>
              <w:rPr>
                <w:szCs w:val="20"/>
              </w:rPr>
            </w:pPr>
            <w:r>
              <w:rPr>
                <w:szCs w:val="20"/>
              </w:rPr>
              <w:t>2203_04</w:t>
            </w:r>
          </w:p>
        </w:tc>
        <w:tc>
          <w:tcPr>
            <w:tcW w:w="990" w:type="dxa"/>
          </w:tcPr>
          <w:p w14:paraId="3ED93A5F" w14:textId="77777777" w:rsidR="0061524D" w:rsidRPr="00283A38" w:rsidRDefault="0061524D" w:rsidP="00D92B57">
            <w:pPr>
              <w:jc w:val="center"/>
              <w:rPr>
                <w:rFonts w:cstheme="minorHAnsi"/>
                <w:szCs w:val="20"/>
              </w:rPr>
            </w:pPr>
          </w:p>
        </w:tc>
        <w:tc>
          <w:tcPr>
            <w:tcW w:w="990" w:type="dxa"/>
          </w:tcPr>
          <w:p w14:paraId="2EA12175" w14:textId="77777777" w:rsidR="0061524D" w:rsidRPr="00487927" w:rsidRDefault="0061524D" w:rsidP="00D92B57">
            <w:pPr>
              <w:jc w:val="center"/>
              <w:rPr>
                <w:rFonts w:cstheme="minorHAnsi"/>
                <w:szCs w:val="20"/>
              </w:rPr>
            </w:pPr>
          </w:p>
        </w:tc>
        <w:tc>
          <w:tcPr>
            <w:tcW w:w="990" w:type="dxa"/>
          </w:tcPr>
          <w:p w14:paraId="768D6243" w14:textId="77777777" w:rsidR="0061524D" w:rsidRPr="00487927" w:rsidRDefault="0061524D" w:rsidP="00D92B57">
            <w:pPr>
              <w:jc w:val="center"/>
              <w:rPr>
                <w:rFonts w:cstheme="minorHAnsi"/>
                <w:szCs w:val="20"/>
              </w:rPr>
            </w:pPr>
          </w:p>
        </w:tc>
        <w:tc>
          <w:tcPr>
            <w:tcW w:w="990" w:type="dxa"/>
          </w:tcPr>
          <w:p w14:paraId="28FF9F99" w14:textId="77777777" w:rsidR="0061524D" w:rsidRPr="00487927" w:rsidRDefault="0061524D" w:rsidP="00D92B57">
            <w:pPr>
              <w:jc w:val="center"/>
              <w:rPr>
                <w:rFonts w:cstheme="minorHAnsi"/>
                <w:szCs w:val="20"/>
              </w:rPr>
            </w:pPr>
          </w:p>
        </w:tc>
        <w:tc>
          <w:tcPr>
            <w:tcW w:w="990" w:type="dxa"/>
          </w:tcPr>
          <w:p w14:paraId="719A82C7" w14:textId="77777777" w:rsidR="0061524D" w:rsidRPr="00487927" w:rsidRDefault="0061524D" w:rsidP="00D92B57">
            <w:pPr>
              <w:jc w:val="center"/>
              <w:rPr>
                <w:rFonts w:cstheme="minorHAnsi"/>
                <w:szCs w:val="20"/>
              </w:rPr>
            </w:pPr>
          </w:p>
        </w:tc>
        <w:tc>
          <w:tcPr>
            <w:tcW w:w="990" w:type="dxa"/>
          </w:tcPr>
          <w:p w14:paraId="4F97F019" w14:textId="77777777" w:rsidR="0061524D" w:rsidRPr="00487927" w:rsidRDefault="0061524D" w:rsidP="00D92B57">
            <w:pPr>
              <w:jc w:val="center"/>
              <w:rPr>
                <w:rFonts w:cstheme="minorHAnsi"/>
                <w:szCs w:val="20"/>
              </w:rPr>
            </w:pPr>
          </w:p>
        </w:tc>
        <w:tc>
          <w:tcPr>
            <w:tcW w:w="1080" w:type="dxa"/>
          </w:tcPr>
          <w:p w14:paraId="12E2C6D3" w14:textId="77777777" w:rsidR="0061524D" w:rsidRPr="00283A38" w:rsidDel="00B92203" w:rsidRDefault="0061524D" w:rsidP="00D92B57">
            <w:pPr>
              <w:jc w:val="center"/>
              <w:rPr>
                <w:rFonts w:cstheme="minorHAnsi"/>
                <w:szCs w:val="20"/>
              </w:rPr>
            </w:pPr>
          </w:p>
        </w:tc>
        <w:tc>
          <w:tcPr>
            <w:tcW w:w="990" w:type="dxa"/>
          </w:tcPr>
          <w:p w14:paraId="20F25B08" w14:textId="77777777" w:rsidR="0061524D" w:rsidRPr="00283A38" w:rsidRDefault="0061524D" w:rsidP="00D92B57">
            <w:pPr>
              <w:jc w:val="center"/>
              <w:rPr>
                <w:rFonts w:cstheme="minorHAnsi"/>
                <w:szCs w:val="20"/>
              </w:rPr>
            </w:pPr>
          </w:p>
        </w:tc>
        <w:tc>
          <w:tcPr>
            <w:tcW w:w="990" w:type="dxa"/>
          </w:tcPr>
          <w:p w14:paraId="0C9AF53C" w14:textId="4FAF2682"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5FB622D" w14:textId="77777777" w:rsidR="0061524D" w:rsidRPr="00283A38" w:rsidRDefault="0061524D" w:rsidP="00D92B57">
            <w:pPr>
              <w:jc w:val="center"/>
              <w:rPr>
                <w:rFonts w:cstheme="minorHAnsi"/>
                <w:szCs w:val="20"/>
              </w:rPr>
            </w:pPr>
          </w:p>
        </w:tc>
        <w:tc>
          <w:tcPr>
            <w:tcW w:w="1103" w:type="dxa"/>
          </w:tcPr>
          <w:p w14:paraId="0878C623" w14:textId="77777777" w:rsidR="0061524D" w:rsidRPr="00283A38" w:rsidRDefault="0061524D" w:rsidP="00D92B57">
            <w:pPr>
              <w:jc w:val="center"/>
              <w:rPr>
                <w:rFonts w:cstheme="minorHAnsi"/>
                <w:szCs w:val="20"/>
              </w:rPr>
            </w:pPr>
          </w:p>
        </w:tc>
      </w:tr>
      <w:tr w:rsidR="0061524D" w:rsidRPr="00283A38" w14:paraId="2BA6200A" w14:textId="121FCE58" w:rsidTr="0061524D">
        <w:tc>
          <w:tcPr>
            <w:tcW w:w="1255" w:type="dxa"/>
            <w:shd w:val="clear" w:color="auto" w:fill="D6E3BC" w:themeFill="accent3" w:themeFillTint="66"/>
          </w:tcPr>
          <w:p w14:paraId="282F0EA1" w14:textId="77777777" w:rsidR="0061524D" w:rsidRDefault="0061524D" w:rsidP="00F64A6F">
            <w:pPr>
              <w:jc w:val="center"/>
              <w:rPr>
                <w:szCs w:val="20"/>
              </w:rPr>
            </w:pPr>
            <w:r>
              <w:rPr>
                <w:b/>
                <w:szCs w:val="20"/>
              </w:rPr>
              <w:t>Boolean</w:t>
            </w:r>
          </w:p>
        </w:tc>
        <w:tc>
          <w:tcPr>
            <w:tcW w:w="990" w:type="dxa"/>
            <w:shd w:val="clear" w:color="auto" w:fill="D6E3BC" w:themeFill="accent3" w:themeFillTint="66"/>
          </w:tcPr>
          <w:p w14:paraId="3050F4D4" w14:textId="77777777" w:rsidR="0061524D" w:rsidRPr="00283A38" w:rsidRDefault="0061524D" w:rsidP="00F64A6F">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2CCD47A7" w14:textId="77777777" w:rsidR="0061524D" w:rsidRPr="00487927" w:rsidRDefault="0061524D" w:rsidP="00F64A6F">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5A4294F4" w14:textId="77777777" w:rsidR="0061524D" w:rsidRPr="00487927" w:rsidRDefault="0061524D" w:rsidP="00F64A6F">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475932D3" w14:textId="77777777" w:rsidR="0061524D" w:rsidRPr="00487927" w:rsidRDefault="0061524D" w:rsidP="00F64A6F">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43FFAEDB" w14:textId="77777777" w:rsidR="0061524D" w:rsidRPr="00487927" w:rsidRDefault="0061524D" w:rsidP="00F64A6F">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42E3D81B" w14:textId="77777777" w:rsidR="0061524D" w:rsidRPr="00487927" w:rsidRDefault="0061524D" w:rsidP="00F64A6F">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39E667C3" w14:textId="77777777" w:rsidR="0061524D" w:rsidRPr="00283A38" w:rsidRDefault="0061524D" w:rsidP="00F64A6F">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57278984" w14:textId="77777777" w:rsidR="0061524D" w:rsidRPr="00283A38" w:rsidRDefault="0061524D" w:rsidP="00F64A6F">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22D37974" w14:textId="77777777" w:rsidR="0061524D" w:rsidRPr="00283A38" w:rsidRDefault="0061524D" w:rsidP="00F64A6F">
            <w:pPr>
              <w:jc w:val="center"/>
              <w:rPr>
                <w:rFonts w:cstheme="minorHAnsi"/>
                <w:szCs w:val="20"/>
              </w:rPr>
            </w:pPr>
            <w:r>
              <w:rPr>
                <w:rFonts w:cstheme="minorHAnsi"/>
                <w:szCs w:val="20"/>
              </w:rPr>
              <w:t>Suite 9</w:t>
            </w:r>
          </w:p>
        </w:tc>
        <w:tc>
          <w:tcPr>
            <w:tcW w:w="1103" w:type="dxa"/>
            <w:shd w:val="clear" w:color="auto" w:fill="D6E3BC" w:themeFill="accent3" w:themeFillTint="66"/>
          </w:tcPr>
          <w:p w14:paraId="25E70B38" w14:textId="77777777" w:rsidR="0061524D" w:rsidRPr="00283A38" w:rsidRDefault="0061524D" w:rsidP="00F64A6F">
            <w:pPr>
              <w:jc w:val="center"/>
              <w:rPr>
                <w:rFonts w:cstheme="minorHAnsi"/>
                <w:szCs w:val="20"/>
              </w:rPr>
            </w:pPr>
            <w:r>
              <w:rPr>
                <w:rFonts w:cstheme="minorHAnsi"/>
                <w:szCs w:val="20"/>
              </w:rPr>
              <w:t>Suite 10</w:t>
            </w:r>
          </w:p>
        </w:tc>
        <w:tc>
          <w:tcPr>
            <w:tcW w:w="1103" w:type="dxa"/>
            <w:shd w:val="clear" w:color="auto" w:fill="D6E3BC" w:themeFill="accent3" w:themeFillTint="66"/>
          </w:tcPr>
          <w:p w14:paraId="693BCA9A" w14:textId="44AD86A5" w:rsidR="0061524D" w:rsidRDefault="0061524D" w:rsidP="00F64A6F">
            <w:pPr>
              <w:jc w:val="center"/>
              <w:rPr>
                <w:rFonts w:cstheme="minorHAnsi"/>
                <w:szCs w:val="20"/>
              </w:rPr>
            </w:pPr>
            <w:r>
              <w:rPr>
                <w:rFonts w:cstheme="minorHAnsi"/>
                <w:bCs/>
                <w:sz w:val="18"/>
                <w:szCs w:val="18"/>
              </w:rPr>
              <w:t>Suite 11</w:t>
            </w:r>
          </w:p>
        </w:tc>
      </w:tr>
      <w:tr w:rsidR="0061524D" w:rsidRPr="00283A38" w14:paraId="5A4D2169" w14:textId="3172A943" w:rsidTr="0061524D">
        <w:tc>
          <w:tcPr>
            <w:tcW w:w="1255" w:type="dxa"/>
          </w:tcPr>
          <w:p w14:paraId="1F27D80E" w14:textId="77777777" w:rsidR="0061524D" w:rsidRDefault="0061524D" w:rsidP="00F64A6F">
            <w:pPr>
              <w:jc w:val="center"/>
              <w:rPr>
                <w:szCs w:val="20"/>
              </w:rPr>
            </w:pPr>
            <w:r>
              <w:rPr>
                <w:szCs w:val="20"/>
              </w:rPr>
              <w:t>3000</w:t>
            </w:r>
            <w:r w:rsidRPr="00BE4128">
              <w:rPr>
                <w:szCs w:val="20"/>
              </w:rPr>
              <w:t>_0</w:t>
            </w:r>
            <w:r>
              <w:rPr>
                <w:szCs w:val="20"/>
              </w:rPr>
              <w:t>1</w:t>
            </w:r>
          </w:p>
        </w:tc>
        <w:tc>
          <w:tcPr>
            <w:tcW w:w="990" w:type="dxa"/>
          </w:tcPr>
          <w:p w14:paraId="5698624F" w14:textId="77777777" w:rsidR="0061524D" w:rsidRPr="00283A38" w:rsidRDefault="0061524D" w:rsidP="00F64A6F">
            <w:pPr>
              <w:jc w:val="center"/>
              <w:rPr>
                <w:rFonts w:cstheme="minorHAnsi"/>
                <w:szCs w:val="20"/>
              </w:rPr>
            </w:pPr>
          </w:p>
        </w:tc>
        <w:tc>
          <w:tcPr>
            <w:tcW w:w="990" w:type="dxa"/>
          </w:tcPr>
          <w:p w14:paraId="2F0046A5" w14:textId="77777777" w:rsidR="0061524D" w:rsidRPr="00487927" w:rsidRDefault="0061524D" w:rsidP="00F64A6F">
            <w:pPr>
              <w:jc w:val="center"/>
              <w:rPr>
                <w:rFonts w:cstheme="minorHAnsi"/>
                <w:szCs w:val="20"/>
              </w:rPr>
            </w:pPr>
          </w:p>
        </w:tc>
        <w:tc>
          <w:tcPr>
            <w:tcW w:w="990" w:type="dxa"/>
          </w:tcPr>
          <w:p w14:paraId="38A2E888" w14:textId="77777777" w:rsidR="0061524D" w:rsidRPr="00487927" w:rsidRDefault="0061524D" w:rsidP="00F64A6F">
            <w:pPr>
              <w:jc w:val="center"/>
              <w:rPr>
                <w:rFonts w:cstheme="minorHAnsi"/>
                <w:szCs w:val="20"/>
              </w:rPr>
            </w:pPr>
          </w:p>
        </w:tc>
        <w:tc>
          <w:tcPr>
            <w:tcW w:w="990" w:type="dxa"/>
          </w:tcPr>
          <w:p w14:paraId="5CBF72E9" w14:textId="77777777" w:rsidR="0061524D" w:rsidRPr="00487927" w:rsidRDefault="0061524D" w:rsidP="00F64A6F">
            <w:pPr>
              <w:jc w:val="center"/>
              <w:rPr>
                <w:rFonts w:cstheme="minorHAnsi"/>
                <w:szCs w:val="20"/>
              </w:rPr>
            </w:pPr>
          </w:p>
        </w:tc>
        <w:tc>
          <w:tcPr>
            <w:tcW w:w="990" w:type="dxa"/>
          </w:tcPr>
          <w:p w14:paraId="37A835C1" w14:textId="77777777" w:rsidR="0061524D" w:rsidRPr="00487927" w:rsidRDefault="0061524D" w:rsidP="00F64A6F">
            <w:pPr>
              <w:jc w:val="center"/>
              <w:rPr>
                <w:rFonts w:cstheme="minorHAnsi"/>
                <w:szCs w:val="20"/>
              </w:rPr>
            </w:pPr>
          </w:p>
        </w:tc>
        <w:tc>
          <w:tcPr>
            <w:tcW w:w="990" w:type="dxa"/>
          </w:tcPr>
          <w:p w14:paraId="4B22F02C" w14:textId="77777777" w:rsidR="0061524D" w:rsidRPr="00487927" w:rsidRDefault="0061524D" w:rsidP="00F64A6F">
            <w:pPr>
              <w:jc w:val="center"/>
              <w:rPr>
                <w:rFonts w:cstheme="minorHAnsi"/>
                <w:szCs w:val="20"/>
              </w:rPr>
            </w:pPr>
          </w:p>
        </w:tc>
        <w:tc>
          <w:tcPr>
            <w:tcW w:w="1080" w:type="dxa"/>
          </w:tcPr>
          <w:p w14:paraId="1664B7A1" w14:textId="77777777" w:rsidR="0061524D" w:rsidRPr="00283A38" w:rsidRDefault="0061524D" w:rsidP="00F64A6F">
            <w:pPr>
              <w:jc w:val="center"/>
              <w:rPr>
                <w:rFonts w:cstheme="minorHAnsi"/>
                <w:szCs w:val="20"/>
              </w:rPr>
            </w:pPr>
          </w:p>
        </w:tc>
        <w:tc>
          <w:tcPr>
            <w:tcW w:w="990" w:type="dxa"/>
          </w:tcPr>
          <w:p w14:paraId="30E567B1" w14:textId="77777777" w:rsidR="0061524D" w:rsidRPr="00283A38" w:rsidRDefault="0061524D" w:rsidP="00F64A6F">
            <w:pPr>
              <w:jc w:val="center"/>
              <w:rPr>
                <w:rFonts w:cstheme="minorHAnsi"/>
                <w:szCs w:val="20"/>
              </w:rPr>
            </w:pPr>
          </w:p>
        </w:tc>
        <w:tc>
          <w:tcPr>
            <w:tcW w:w="990" w:type="dxa"/>
          </w:tcPr>
          <w:p w14:paraId="6BC7C0B9" w14:textId="77777777" w:rsidR="0061524D" w:rsidRPr="00283A38" w:rsidRDefault="0061524D" w:rsidP="00F64A6F">
            <w:pPr>
              <w:jc w:val="center"/>
              <w:rPr>
                <w:rFonts w:cstheme="minorHAnsi"/>
                <w:szCs w:val="20"/>
              </w:rPr>
            </w:pPr>
          </w:p>
        </w:tc>
        <w:tc>
          <w:tcPr>
            <w:tcW w:w="1103" w:type="dxa"/>
          </w:tcPr>
          <w:p w14:paraId="693967B9"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6D43A45" w14:textId="77777777" w:rsidR="0061524D" w:rsidRPr="00283A38" w:rsidRDefault="0061524D" w:rsidP="00F64A6F">
            <w:pPr>
              <w:jc w:val="center"/>
              <w:rPr>
                <w:rFonts w:cstheme="minorHAnsi"/>
                <w:szCs w:val="20"/>
              </w:rPr>
            </w:pPr>
          </w:p>
        </w:tc>
      </w:tr>
      <w:tr w:rsidR="0061524D" w:rsidRPr="00283A38" w14:paraId="4FC415CB" w14:textId="0A164127" w:rsidTr="0061524D">
        <w:tc>
          <w:tcPr>
            <w:tcW w:w="1255" w:type="dxa"/>
          </w:tcPr>
          <w:p w14:paraId="5C07A6FD" w14:textId="77777777" w:rsidR="0061524D" w:rsidRDefault="0061524D" w:rsidP="00F64A6F">
            <w:pPr>
              <w:jc w:val="center"/>
              <w:rPr>
                <w:szCs w:val="20"/>
              </w:rPr>
            </w:pPr>
            <w:r>
              <w:rPr>
                <w:szCs w:val="20"/>
              </w:rPr>
              <w:t xml:space="preserve"> 3000</w:t>
            </w:r>
            <w:r w:rsidRPr="00BE4128">
              <w:rPr>
                <w:szCs w:val="20"/>
              </w:rPr>
              <w:t>_0</w:t>
            </w:r>
            <w:r>
              <w:rPr>
                <w:szCs w:val="20"/>
              </w:rPr>
              <w:t>2</w:t>
            </w:r>
          </w:p>
        </w:tc>
        <w:tc>
          <w:tcPr>
            <w:tcW w:w="990" w:type="dxa"/>
          </w:tcPr>
          <w:p w14:paraId="2C9E1CB1" w14:textId="77777777" w:rsidR="0061524D" w:rsidRPr="00283A38" w:rsidRDefault="0061524D" w:rsidP="00F64A6F">
            <w:pPr>
              <w:jc w:val="center"/>
              <w:rPr>
                <w:rFonts w:cstheme="minorHAnsi"/>
                <w:szCs w:val="20"/>
              </w:rPr>
            </w:pPr>
          </w:p>
        </w:tc>
        <w:tc>
          <w:tcPr>
            <w:tcW w:w="990" w:type="dxa"/>
          </w:tcPr>
          <w:p w14:paraId="48BF718A" w14:textId="77777777" w:rsidR="0061524D" w:rsidRPr="00487927" w:rsidRDefault="0061524D" w:rsidP="00F64A6F">
            <w:pPr>
              <w:jc w:val="center"/>
              <w:rPr>
                <w:rFonts w:cstheme="minorHAnsi"/>
                <w:szCs w:val="20"/>
              </w:rPr>
            </w:pPr>
          </w:p>
        </w:tc>
        <w:tc>
          <w:tcPr>
            <w:tcW w:w="990" w:type="dxa"/>
          </w:tcPr>
          <w:p w14:paraId="7373A0A8" w14:textId="77777777" w:rsidR="0061524D" w:rsidRPr="00487927" w:rsidRDefault="0061524D" w:rsidP="00F64A6F">
            <w:pPr>
              <w:jc w:val="center"/>
              <w:rPr>
                <w:rFonts w:cstheme="minorHAnsi"/>
                <w:szCs w:val="20"/>
              </w:rPr>
            </w:pPr>
          </w:p>
        </w:tc>
        <w:tc>
          <w:tcPr>
            <w:tcW w:w="990" w:type="dxa"/>
          </w:tcPr>
          <w:p w14:paraId="35E751F4" w14:textId="77777777" w:rsidR="0061524D" w:rsidRPr="00487927" w:rsidRDefault="0061524D" w:rsidP="00F64A6F">
            <w:pPr>
              <w:jc w:val="center"/>
              <w:rPr>
                <w:rFonts w:cstheme="minorHAnsi"/>
                <w:szCs w:val="20"/>
              </w:rPr>
            </w:pPr>
          </w:p>
        </w:tc>
        <w:tc>
          <w:tcPr>
            <w:tcW w:w="990" w:type="dxa"/>
          </w:tcPr>
          <w:p w14:paraId="063FE07A" w14:textId="77777777" w:rsidR="0061524D" w:rsidRPr="00487927" w:rsidRDefault="0061524D" w:rsidP="00F64A6F">
            <w:pPr>
              <w:jc w:val="center"/>
              <w:rPr>
                <w:rFonts w:cstheme="minorHAnsi"/>
                <w:szCs w:val="20"/>
              </w:rPr>
            </w:pPr>
          </w:p>
        </w:tc>
        <w:tc>
          <w:tcPr>
            <w:tcW w:w="990" w:type="dxa"/>
          </w:tcPr>
          <w:p w14:paraId="5B934BD6" w14:textId="77777777" w:rsidR="0061524D" w:rsidRPr="00487927" w:rsidRDefault="0061524D" w:rsidP="00F64A6F">
            <w:pPr>
              <w:jc w:val="center"/>
              <w:rPr>
                <w:rFonts w:cstheme="minorHAnsi"/>
                <w:szCs w:val="20"/>
              </w:rPr>
            </w:pPr>
          </w:p>
        </w:tc>
        <w:tc>
          <w:tcPr>
            <w:tcW w:w="1080" w:type="dxa"/>
          </w:tcPr>
          <w:p w14:paraId="3CD12E54" w14:textId="77777777" w:rsidR="0061524D" w:rsidRPr="00283A38" w:rsidRDefault="0061524D" w:rsidP="00F64A6F">
            <w:pPr>
              <w:jc w:val="center"/>
              <w:rPr>
                <w:rFonts w:cstheme="minorHAnsi"/>
                <w:szCs w:val="20"/>
              </w:rPr>
            </w:pPr>
          </w:p>
        </w:tc>
        <w:tc>
          <w:tcPr>
            <w:tcW w:w="990" w:type="dxa"/>
          </w:tcPr>
          <w:p w14:paraId="3FEB2156" w14:textId="77777777" w:rsidR="0061524D" w:rsidRPr="00283A38" w:rsidRDefault="0061524D" w:rsidP="00F64A6F">
            <w:pPr>
              <w:jc w:val="center"/>
              <w:rPr>
                <w:rFonts w:cstheme="minorHAnsi"/>
                <w:szCs w:val="20"/>
              </w:rPr>
            </w:pPr>
          </w:p>
        </w:tc>
        <w:tc>
          <w:tcPr>
            <w:tcW w:w="990" w:type="dxa"/>
          </w:tcPr>
          <w:p w14:paraId="3A6AAB65" w14:textId="77777777" w:rsidR="0061524D" w:rsidRPr="00283A38" w:rsidRDefault="0061524D" w:rsidP="00F64A6F">
            <w:pPr>
              <w:jc w:val="center"/>
              <w:rPr>
                <w:rFonts w:cstheme="minorHAnsi"/>
                <w:szCs w:val="20"/>
              </w:rPr>
            </w:pPr>
          </w:p>
        </w:tc>
        <w:tc>
          <w:tcPr>
            <w:tcW w:w="1103" w:type="dxa"/>
          </w:tcPr>
          <w:p w14:paraId="293E22A6"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2CE24D3" w14:textId="77777777" w:rsidR="0061524D" w:rsidRPr="00283A38" w:rsidRDefault="0061524D" w:rsidP="00F64A6F">
            <w:pPr>
              <w:jc w:val="center"/>
              <w:rPr>
                <w:rFonts w:cstheme="minorHAnsi"/>
                <w:szCs w:val="20"/>
              </w:rPr>
            </w:pPr>
          </w:p>
        </w:tc>
      </w:tr>
      <w:tr w:rsidR="0061524D" w:rsidRPr="00283A38" w14:paraId="1657B26A" w14:textId="57BFF47B" w:rsidTr="0061524D">
        <w:tc>
          <w:tcPr>
            <w:tcW w:w="1255" w:type="dxa"/>
          </w:tcPr>
          <w:p w14:paraId="3084DE45" w14:textId="77777777" w:rsidR="0061524D" w:rsidRDefault="0061524D" w:rsidP="00F64A6F">
            <w:pPr>
              <w:jc w:val="center"/>
              <w:rPr>
                <w:szCs w:val="20"/>
              </w:rPr>
            </w:pPr>
            <w:r>
              <w:rPr>
                <w:szCs w:val="20"/>
              </w:rPr>
              <w:t>3000</w:t>
            </w:r>
            <w:r w:rsidRPr="00BE4128">
              <w:rPr>
                <w:szCs w:val="20"/>
              </w:rPr>
              <w:t>_0</w:t>
            </w:r>
            <w:r>
              <w:rPr>
                <w:szCs w:val="20"/>
              </w:rPr>
              <w:t>3</w:t>
            </w:r>
          </w:p>
        </w:tc>
        <w:tc>
          <w:tcPr>
            <w:tcW w:w="990" w:type="dxa"/>
          </w:tcPr>
          <w:p w14:paraId="744FC884" w14:textId="77777777" w:rsidR="0061524D" w:rsidRPr="00283A38" w:rsidRDefault="0061524D" w:rsidP="00F64A6F">
            <w:pPr>
              <w:jc w:val="center"/>
              <w:rPr>
                <w:rFonts w:cstheme="minorHAnsi"/>
                <w:szCs w:val="20"/>
              </w:rPr>
            </w:pPr>
          </w:p>
        </w:tc>
        <w:tc>
          <w:tcPr>
            <w:tcW w:w="990" w:type="dxa"/>
          </w:tcPr>
          <w:p w14:paraId="33CC6CC9" w14:textId="77777777" w:rsidR="0061524D" w:rsidRPr="00487927" w:rsidRDefault="0061524D" w:rsidP="00F64A6F">
            <w:pPr>
              <w:jc w:val="center"/>
              <w:rPr>
                <w:rFonts w:cstheme="minorHAnsi"/>
                <w:szCs w:val="20"/>
              </w:rPr>
            </w:pPr>
          </w:p>
        </w:tc>
        <w:tc>
          <w:tcPr>
            <w:tcW w:w="990" w:type="dxa"/>
          </w:tcPr>
          <w:p w14:paraId="4476262C" w14:textId="77777777" w:rsidR="0061524D" w:rsidRPr="00487927" w:rsidRDefault="0061524D" w:rsidP="00F64A6F">
            <w:pPr>
              <w:jc w:val="center"/>
              <w:rPr>
                <w:rFonts w:cstheme="minorHAnsi"/>
                <w:szCs w:val="20"/>
              </w:rPr>
            </w:pPr>
          </w:p>
        </w:tc>
        <w:tc>
          <w:tcPr>
            <w:tcW w:w="990" w:type="dxa"/>
          </w:tcPr>
          <w:p w14:paraId="03A346F2" w14:textId="77777777" w:rsidR="0061524D" w:rsidRPr="00487927" w:rsidRDefault="0061524D" w:rsidP="00F64A6F">
            <w:pPr>
              <w:jc w:val="center"/>
              <w:rPr>
                <w:rFonts w:cstheme="minorHAnsi"/>
                <w:szCs w:val="20"/>
              </w:rPr>
            </w:pPr>
          </w:p>
        </w:tc>
        <w:tc>
          <w:tcPr>
            <w:tcW w:w="990" w:type="dxa"/>
          </w:tcPr>
          <w:p w14:paraId="29E5670A" w14:textId="77777777" w:rsidR="0061524D" w:rsidRPr="00487927" w:rsidRDefault="0061524D" w:rsidP="00F64A6F">
            <w:pPr>
              <w:jc w:val="center"/>
              <w:rPr>
                <w:rFonts w:cstheme="minorHAnsi"/>
                <w:szCs w:val="20"/>
              </w:rPr>
            </w:pPr>
          </w:p>
        </w:tc>
        <w:tc>
          <w:tcPr>
            <w:tcW w:w="990" w:type="dxa"/>
          </w:tcPr>
          <w:p w14:paraId="60AEBC27" w14:textId="77777777" w:rsidR="0061524D" w:rsidRPr="00487927" w:rsidRDefault="0061524D" w:rsidP="00F64A6F">
            <w:pPr>
              <w:jc w:val="center"/>
              <w:rPr>
                <w:rFonts w:cstheme="minorHAnsi"/>
                <w:szCs w:val="20"/>
              </w:rPr>
            </w:pPr>
          </w:p>
        </w:tc>
        <w:tc>
          <w:tcPr>
            <w:tcW w:w="1080" w:type="dxa"/>
          </w:tcPr>
          <w:p w14:paraId="2A7515FC" w14:textId="77777777" w:rsidR="0061524D" w:rsidRPr="00283A38" w:rsidRDefault="0061524D" w:rsidP="00F64A6F">
            <w:pPr>
              <w:jc w:val="center"/>
              <w:rPr>
                <w:rFonts w:cstheme="minorHAnsi"/>
                <w:szCs w:val="20"/>
              </w:rPr>
            </w:pPr>
          </w:p>
        </w:tc>
        <w:tc>
          <w:tcPr>
            <w:tcW w:w="990" w:type="dxa"/>
          </w:tcPr>
          <w:p w14:paraId="68D93B03" w14:textId="77777777" w:rsidR="0061524D" w:rsidRPr="00283A38" w:rsidRDefault="0061524D" w:rsidP="00F64A6F">
            <w:pPr>
              <w:jc w:val="center"/>
              <w:rPr>
                <w:rFonts w:cstheme="minorHAnsi"/>
                <w:szCs w:val="20"/>
              </w:rPr>
            </w:pPr>
          </w:p>
        </w:tc>
        <w:tc>
          <w:tcPr>
            <w:tcW w:w="990" w:type="dxa"/>
          </w:tcPr>
          <w:p w14:paraId="70B9D374" w14:textId="77777777" w:rsidR="0061524D" w:rsidRPr="00283A38" w:rsidRDefault="0061524D" w:rsidP="00F64A6F">
            <w:pPr>
              <w:jc w:val="center"/>
              <w:rPr>
                <w:rFonts w:cstheme="minorHAnsi"/>
                <w:szCs w:val="20"/>
              </w:rPr>
            </w:pPr>
          </w:p>
        </w:tc>
        <w:tc>
          <w:tcPr>
            <w:tcW w:w="1103" w:type="dxa"/>
          </w:tcPr>
          <w:p w14:paraId="23F20287"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7A12F895" w14:textId="77777777" w:rsidR="0061524D" w:rsidRPr="00283A38" w:rsidRDefault="0061524D" w:rsidP="00F64A6F">
            <w:pPr>
              <w:jc w:val="center"/>
              <w:rPr>
                <w:rFonts w:cstheme="minorHAnsi"/>
                <w:szCs w:val="20"/>
              </w:rPr>
            </w:pPr>
          </w:p>
        </w:tc>
      </w:tr>
      <w:tr w:rsidR="0061524D" w:rsidRPr="00283A38" w14:paraId="0F82A797" w14:textId="4EC7DABC" w:rsidTr="0061524D">
        <w:tc>
          <w:tcPr>
            <w:tcW w:w="1255" w:type="dxa"/>
          </w:tcPr>
          <w:p w14:paraId="3D6436EB" w14:textId="77777777" w:rsidR="0061524D" w:rsidRDefault="0061524D" w:rsidP="00F64A6F">
            <w:pPr>
              <w:jc w:val="center"/>
              <w:rPr>
                <w:szCs w:val="20"/>
              </w:rPr>
            </w:pPr>
            <w:r>
              <w:rPr>
                <w:szCs w:val="20"/>
              </w:rPr>
              <w:t>3000</w:t>
            </w:r>
            <w:r w:rsidRPr="00BE4128">
              <w:rPr>
                <w:szCs w:val="20"/>
              </w:rPr>
              <w:t>_</w:t>
            </w:r>
            <w:r>
              <w:rPr>
                <w:szCs w:val="20"/>
              </w:rPr>
              <w:t>04</w:t>
            </w:r>
          </w:p>
        </w:tc>
        <w:tc>
          <w:tcPr>
            <w:tcW w:w="990" w:type="dxa"/>
          </w:tcPr>
          <w:p w14:paraId="489BA7DE" w14:textId="77777777" w:rsidR="0061524D" w:rsidRPr="00283A38" w:rsidRDefault="0061524D" w:rsidP="00F64A6F">
            <w:pPr>
              <w:jc w:val="center"/>
              <w:rPr>
                <w:rFonts w:cstheme="minorHAnsi"/>
                <w:szCs w:val="20"/>
              </w:rPr>
            </w:pPr>
          </w:p>
        </w:tc>
        <w:tc>
          <w:tcPr>
            <w:tcW w:w="990" w:type="dxa"/>
          </w:tcPr>
          <w:p w14:paraId="1683C8F7" w14:textId="77777777" w:rsidR="0061524D" w:rsidRPr="00487927" w:rsidRDefault="0061524D" w:rsidP="00F64A6F">
            <w:pPr>
              <w:jc w:val="center"/>
              <w:rPr>
                <w:rFonts w:cstheme="minorHAnsi"/>
                <w:szCs w:val="20"/>
              </w:rPr>
            </w:pPr>
          </w:p>
        </w:tc>
        <w:tc>
          <w:tcPr>
            <w:tcW w:w="990" w:type="dxa"/>
          </w:tcPr>
          <w:p w14:paraId="58C172FC" w14:textId="77777777" w:rsidR="0061524D" w:rsidRPr="00487927" w:rsidRDefault="0061524D" w:rsidP="00F64A6F">
            <w:pPr>
              <w:jc w:val="center"/>
              <w:rPr>
                <w:rFonts w:cstheme="minorHAnsi"/>
                <w:szCs w:val="20"/>
              </w:rPr>
            </w:pPr>
          </w:p>
        </w:tc>
        <w:tc>
          <w:tcPr>
            <w:tcW w:w="990" w:type="dxa"/>
          </w:tcPr>
          <w:p w14:paraId="106523C9" w14:textId="77777777" w:rsidR="0061524D" w:rsidRPr="00487927" w:rsidRDefault="0061524D" w:rsidP="00F64A6F">
            <w:pPr>
              <w:jc w:val="center"/>
              <w:rPr>
                <w:rFonts w:cstheme="minorHAnsi"/>
                <w:szCs w:val="20"/>
              </w:rPr>
            </w:pPr>
          </w:p>
        </w:tc>
        <w:tc>
          <w:tcPr>
            <w:tcW w:w="990" w:type="dxa"/>
          </w:tcPr>
          <w:p w14:paraId="131AA1A0" w14:textId="77777777" w:rsidR="0061524D" w:rsidRPr="00487927" w:rsidRDefault="0061524D" w:rsidP="00F64A6F">
            <w:pPr>
              <w:jc w:val="center"/>
              <w:rPr>
                <w:rFonts w:cstheme="minorHAnsi"/>
                <w:szCs w:val="20"/>
              </w:rPr>
            </w:pPr>
          </w:p>
        </w:tc>
        <w:tc>
          <w:tcPr>
            <w:tcW w:w="990" w:type="dxa"/>
          </w:tcPr>
          <w:p w14:paraId="7FB73529" w14:textId="77777777" w:rsidR="0061524D" w:rsidRPr="00487927" w:rsidRDefault="0061524D" w:rsidP="00F64A6F">
            <w:pPr>
              <w:jc w:val="center"/>
              <w:rPr>
                <w:rFonts w:cstheme="minorHAnsi"/>
                <w:szCs w:val="20"/>
              </w:rPr>
            </w:pPr>
          </w:p>
        </w:tc>
        <w:tc>
          <w:tcPr>
            <w:tcW w:w="1080" w:type="dxa"/>
          </w:tcPr>
          <w:p w14:paraId="327F7562" w14:textId="77777777" w:rsidR="0061524D" w:rsidRPr="00283A38" w:rsidRDefault="0061524D" w:rsidP="00F64A6F">
            <w:pPr>
              <w:jc w:val="center"/>
              <w:rPr>
                <w:rFonts w:cstheme="minorHAnsi"/>
                <w:szCs w:val="20"/>
              </w:rPr>
            </w:pPr>
          </w:p>
        </w:tc>
        <w:tc>
          <w:tcPr>
            <w:tcW w:w="990" w:type="dxa"/>
          </w:tcPr>
          <w:p w14:paraId="5EC70472" w14:textId="77777777" w:rsidR="0061524D" w:rsidRPr="00283A38" w:rsidRDefault="0061524D" w:rsidP="00F64A6F">
            <w:pPr>
              <w:jc w:val="center"/>
              <w:rPr>
                <w:rFonts w:cstheme="minorHAnsi"/>
                <w:szCs w:val="20"/>
              </w:rPr>
            </w:pPr>
          </w:p>
        </w:tc>
        <w:tc>
          <w:tcPr>
            <w:tcW w:w="990" w:type="dxa"/>
          </w:tcPr>
          <w:p w14:paraId="14026D12" w14:textId="77777777" w:rsidR="0061524D" w:rsidRPr="00283A38" w:rsidRDefault="0061524D" w:rsidP="00F64A6F">
            <w:pPr>
              <w:jc w:val="center"/>
              <w:rPr>
                <w:rFonts w:cstheme="minorHAnsi"/>
                <w:szCs w:val="20"/>
              </w:rPr>
            </w:pPr>
          </w:p>
        </w:tc>
        <w:tc>
          <w:tcPr>
            <w:tcW w:w="1103" w:type="dxa"/>
          </w:tcPr>
          <w:p w14:paraId="3C1F1558"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641F2E65" w14:textId="77777777" w:rsidR="0061524D" w:rsidRPr="00283A38" w:rsidRDefault="0061524D" w:rsidP="00F64A6F">
            <w:pPr>
              <w:jc w:val="center"/>
              <w:rPr>
                <w:rFonts w:cstheme="minorHAnsi"/>
                <w:szCs w:val="20"/>
              </w:rPr>
            </w:pPr>
          </w:p>
        </w:tc>
      </w:tr>
      <w:tr w:rsidR="0061524D" w:rsidRPr="00283A38" w14:paraId="4900CFA0" w14:textId="6ABCF1EC" w:rsidTr="0061524D">
        <w:tc>
          <w:tcPr>
            <w:tcW w:w="1255" w:type="dxa"/>
          </w:tcPr>
          <w:p w14:paraId="2263FE6F" w14:textId="77777777" w:rsidR="0061524D" w:rsidRDefault="0061524D" w:rsidP="00F64A6F">
            <w:pPr>
              <w:jc w:val="center"/>
              <w:rPr>
                <w:szCs w:val="20"/>
              </w:rPr>
            </w:pPr>
            <w:r>
              <w:rPr>
                <w:szCs w:val="20"/>
              </w:rPr>
              <w:t>3000</w:t>
            </w:r>
            <w:r w:rsidRPr="00BE4128">
              <w:rPr>
                <w:szCs w:val="20"/>
              </w:rPr>
              <w:t>_</w:t>
            </w:r>
            <w:r>
              <w:rPr>
                <w:szCs w:val="20"/>
              </w:rPr>
              <w:t>05</w:t>
            </w:r>
          </w:p>
        </w:tc>
        <w:tc>
          <w:tcPr>
            <w:tcW w:w="990" w:type="dxa"/>
          </w:tcPr>
          <w:p w14:paraId="7124B31A" w14:textId="77777777" w:rsidR="0061524D" w:rsidRPr="00283A38" w:rsidRDefault="0061524D" w:rsidP="00F64A6F">
            <w:pPr>
              <w:jc w:val="center"/>
              <w:rPr>
                <w:rFonts w:cstheme="minorHAnsi"/>
                <w:szCs w:val="20"/>
              </w:rPr>
            </w:pPr>
          </w:p>
        </w:tc>
        <w:tc>
          <w:tcPr>
            <w:tcW w:w="990" w:type="dxa"/>
          </w:tcPr>
          <w:p w14:paraId="27F7D0ED" w14:textId="77777777" w:rsidR="0061524D" w:rsidRPr="00487927" w:rsidRDefault="0061524D" w:rsidP="00F64A6F">
            <w:pPr>
              <w:jc w:val="center"/>
              <w:rPr>
                <w:rFonts w:cstheme="minorHAnsi"/>
                <w:szCs w:val="20"/>
              </w:rPr>
            </w:pPr>
          </w:p>
        </w:tc>
        <w:tc>
          <w:tcPr>
            <w:tcW w:w="990" w:type="dxa"/>
          </w:tcPr>
          <w:p w14:paraId="6916DDE6" w14:textId="77777777" w:rsidR="0061524D" w:rsidRPr="00487927" w:rsidRDefault="0061524D" w:rsidP="00F64A6F">
            <w:pPr>
              <w:jc w:val="center"/>
              <w:rPr>
                <w:rFonts w:cstheme="minorHAnsi"/>
                <w:szCs w:val="20"/>
              </w:rPr>
            </w:pPr>
          </w:p>
        </w:tc>
        <w:tc>
          <w:tcPr>
            <w:tcW w:w="990" w:type="dxa"/>
          </w:tcPr>
          <w:p w14:paraId="2D4BBD89" w14:textId="77777777" w:rsidR="0061524D" w:rsidRPr="00487927" w:rsidRDefault="0061524D" w:rsidP="00F64A6F">
            <w:pPr>
              <w:jc w:val="center"/>
              <w:rPr>
                <w:rFonts w:cstheme="minorHAnsi"/>
                <w:szCs w:val="20"/>
              </w:rPr>
            </w:pPr>
          </w:p>
        </w:tc>
        <w:tc>
          <w:tcPr>
            <w:tcW w:w="990" w:type="dxa"/>
          </w:tcPr>
          <w:p w14:paraId="4DB309B5" w14:textId="77777777" w:rsidR="0061524D" w:rsidRPr="00487927" w:rsidRDefault="0061524D" w:rsidP="00F64A6F">
            <w:pPr>
              <w:jc w:val="center"/>
              <w:rPr>
                <w:rFonts w:cstheme="minorHAnsi"/>
                <w:szCs w:val="20"/>
              </w:rPr>
            </w:pPr>
          </w:p>
        </w:tc>
        <w:tc>
          <w:tcPr>
            <w:tcW w:w="990" w:type="dxa"/>
          </w:tcPr>
          <w:p w14:paraId="688855E5" w14:textId="77777777" w:rsidR="0061524D" w:rsidRPr="00487927" w:rsidRDefault="0061524D" w:rsidP="00F64A6F">
            <w:pPr>
              <w:jc w:val="center"/>
              <w:rPr>
                <w:rFonts w:cstheme="minorHAnsi"/>
                <w:szCs w:val="20"/>
              </w:rPr>
            </w:pPr>
          </w:p>
        </w:tc>
        <w:tc>
          <w:tcPr>
            <w:tcW w:w="1080" w:type="dxa"/>
          </w:tcPr>
          <w:p w14:paraId="515416AB" w14:textId="77777777" w:rsidR="0061524D" w:rsidRPr="00283A38" w:rsidRDefault="0061524D" w:rsidP="00F64A6F">
            <w:pPr>
              <w:jc w:val="center"/>
              <w:rPr>
                <w:rFonts w:cstheme="minorHAnsi"/>
                <w:szCs w:val="20"/>
              </w:rPr>
            </w:pPr>
          </w:p>
        </w:tc>
        <w:tc>
          <w:tcPr>
            <w:tcW w:w="990" w:type="dxa"/>
          </w:tcPr>
          <w:p w14:paraId="21F68E37" w14:textId="77777777" w:rsidR="0061524D" w:rsidRPr="00283A38" w:rsidRDefault="0061524D" w:rsidP="00F64A6F">
            <w:pPr>
              <w:jc w:val="center"/>
              <w:rPr>
                <w:rFonts w:cstheme="minorHAnsi"/>
                <w:szCs w:val="20"/>
              </w:rPr>
            </w:pPr>
          </w:p>
        </w:tc>
        <w:tc>
          <w:tcPr>
            <w:tcW w:w="990" w:type="dxa"/>
          </w:tcPr>
          <w:p w14:paraId="0ABAA3A2" w14:textId="77777777" w:rsidR="0061524D" w:rsidRPr="00283A38" w:rsidRDefault="0061524D" w:rsidP="00F64A6F">
            <w:pPr>
              <w:jc w:val="center"/>
              <w:rPr>
                <w:rFonts w:cstheme="minorHAnsi"/>
                <w:szCs w:val="20"/>
              </w:rPr>
            </w:pPr>
          </w:p>
        </w:tc>
        <w:tc>
          <w:tcPr>
            <w:tcW w:w="1103" w:type="dxa"/>
          </w:tcPr>
          <w:p w14:paraId="3524348D"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6D99DA4D" w14:textId="77777777" w:rsidR="0061524D" w:rsidRPr="00283A38" w:rsidRDefault="0061524D" w:rsidP="00F64A6F">
            <w:pPr>
              <w:jc w:val="center"/>
              <w:rPr>
                <w:rFonts w:cstheme="minorHAnsi"/>
                <w:szCs w:val="20"/>
              </w:rPr>
            </w:pPr>
          </w:p>
        </w:tc>
      </w:tr>
      <w:tr w:rsidR="0061524D" w:rsidRPr="00283A38" w14:paraId="2B0F2E21" w14:textId="415CC546" w:rsidTr="0061524D">
        <w:tc>
          <w:tcPr>
            <w:tcW w:w="1255" w:type="dxa"/>
          </w:tcPr>
          <w:p w14:paraId="3F2A1520" w14:textId="77777777" w:rsidR="0061524D" w:rsidRDefault="0061524D" w:rsidP="00F64A6F">
            <w:pPr>
              <w:jc w:val="center"/>
              <w:rPr>
                <w:szCs w:val="20"/>
              </w:rPr>
            </w:pPr>
            <w:r>
              <w:rPr>
                <w:szCs w:val="20"/>
              </w:rPr>
              <w:t>3000</w:t>
            </w:r>
            <w:r w:rsidRPr="00BE4128">
              <w:rPr>
                <w:szCs w:val="20"/>
              </w:rPr>
              <w:t>_</w:t>
            </w:r>
            <w:r>
              <w:rPr>
                <w:szCs w:val="20"/>
              </w:rPr>
              <w:t>06</w:t>
            </w:r>
          </w:p>
        </w:tc>
        <w:tc>
          <w:tcPr>
            <w:tcW w:w="990" w:type="dxa"/>
          </w:tcPr>
          <w:p w14:paraId="4C794AF6" w14:textId="77777777" w:rsidR="0061524D" w:rsidRPr="00283A38" w:rsidRDefault="0061524D" w:rsidP="00F64A6F">
            <w:pPr>
              <w:jc w:val="center"/>
              <w:rPr>
                <w:rFonts w:cstheme="minorHAnsi"/>
                <w:szCs w:val="20"/>
              </w:rPr>
            </w:pPr>
          </w:p>
        </w:tc>
        <w:tc>
          <w:tcPr>
            <w:tcW w:w="990" w:type="dxa"/>
          </w:tcPr>
          <w:p w14:paraId="643D8D24" w14:textId="77777777" w:rsidR="0061524D" w:rsidRPr="00487927" w:rsidRDefault="0061524D" w:rsidP="00F64A6F">
            <w:pPr>
              <w:jc w:val="center"/>
              <w:rPr>
                <w:rFonts w:cstheme="minorHAnsi"/>
                <w:szCs w:val="20"/>
              </w:rPr>
            </w:pPr>
          </w:p>
        </w:tc>
        <w:tc>
          <w:tcPr>
            <w:tcW w:w="990" w:type="dxa"/>
          </w:tcPr>
          <w:p w14:paraId="285C8CC0" w14:textId="77777777" w:rsidR="0061524D" w:rsidRPr="00487927" w:rsidRDefault="0061524D" w:rsidP="00F64A6F">
            <w:pPr>
              <w:jc w:val="center"/>
              <w:rPr>
                <w:rFonts w:cstheme="minorHAnsi"/>
                <w:szCs w:val="20"/>
              </w:rPr>
            </w:pPr>
          </w:p>
        </w:tc>
        <w:tc>
          <w:tcPr>
            <w:tcW w:w="990" w:type="dxa"/>
          </w:tcPr>
          <w:p w14:paraId="01906018" w14:textId="77777777" w:rsidR="0061524D" w:rsidRPr="00487927" w:rsidRDefault="0061524D" w:rsidP="00F64A6F">
            <w:pPr>
              <w:jc w:val="center"/>
              <w:rPr>
                <w:rFonts w:cstheme="minorHAnsi"/>
                <w:szCs w:val="20"/>
              </w:rPr>
            </w:pPr>
          </w:p>
        </w:tc>
        <w:tc>
          <w:tcPr>
            <w:tcW w:w="990" w:type="dxa"/>
          </w:tcPr>
          <w:p w14:paraId="1AC330FE" w14:textId="77777777" w:rsidR="0061524D" w:rsidRPr="00487927" w:rsidRDefault="0061524D" w:rsidP="00F64A6F">
            <w:pPr>
              <w:jc w:val="center"/>
              <w:rPr>
                <w:rFonts w:cstheme="minorHAnsi"/>
                <w:szCs w:val="20"/>
              </w:rPr>
            </w:pPr>
          </w:p>
        </w:tc>
        <w:tc>
          <w:tcPr>
            <w:tcW w:w="990" w:type="dxa"/>
          </w:tcPr>
          <w:p w14:paraId="4D3B438F" w14:textId="77777777" w:rsidR="0061524D" w:rsidRPr="00487927" w:rsidRDefault="0061524D" w:rsidP="00F64A6F">
            <w:pPr>
              <w:jc w:val="center"/>
              <w:rPr>
                <w:rFonts w:cstheme="minorHAnsi"/>
                <w:szCs w:val="20"/>
              </w:rPr>
            </w:pPr>
          </w:p>
        </w:tc>
        <w:tc>
          <w:tcPr>
            <w:tcW w:w="1080" w:type="dxa"/>
          </w:tcPr>
          <w:p w14:paraId="759BAEA2" w14:textId="77777777" w:rsidR="0061524D" w:rsidRPr="00283A38" w:rsidRDefault="0061524D" w:rsidP="00F64A6F">
            <w:pPr>
              <w:jc w:val="center"/>
              <w:rPr>
                <w:rFonts w:cstheme="minorHAnsi"/>
                <w:szCs w:val="20"/>
              </w:rPr>
            </w:pPr>
          </w:p>
        </w:tc>
        <w:tc>
          <w:tcPr>
            <w:tcW w:w="990" w:type="dxa"/>
          </w:tcPr>
          <w:p w14:paraId="708771BD" w14:textId="77777777" w:rsidR="0061524D" w:rsidRPr="00283A38" w:rsidRDefault="0061524D" w:rsidP="00F64A6F">
            <w:pPr>
              <w:jc w:val="center"/>
              <w:rPr>
                <w:rFonts w:cstheme="minorHAnsi"/>
                <w:szCs w:val="20"/>
              </w:rPr>
            </w:pPr>
          </w:p>
        </w:tc>
        <w:tc>
          <w:tcPr>
            <w:tcW w:w="990" w:type="dxa"/>
          </w:tcPr>
          <w:p w14:paraId="1723474A" w14:textId="77777777" w:rsidR="0061524D" w:rsidRPr="00283A38" w:rsidRDefault="0061524D" w:rsidP="00F64A6F">
            <w:pPr>
              <w:jc w:val="center"/>
              <w:rPr>
                <w:rFonts w:cstheme="minorHAnsi"/>
                <w:szCs w:val="20"/>
              </w:rPr>
            </w:pPr>
          </w:p>
        </w:tc>
        <w:tc>
          <w:tcPr>
            <w:tcW w:w="1103" w:type="dxa"/>
          </w:tcPr>
          <w:p w14:paraId="3F729D73"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F08E8B8" w14:textId="77777777" w:rsidR="0061524D" w:rsidRPr="00283A38" w:rsidRDefault="0061524D" w:rsidP="00F64A6F">
            <w:pPr>
              <w:jc w:val="center"/>
              <w:rPr>
                <w:rFonts w:cstheme="minorHAnsi"/>
                <w:szCs w:val="20"/>
              </w:rPr>
            </w:pPr>
          </w:p>
        </w:tc>
      </w:tr>
      <w:tr w:rsidR="0061524D" w:rsidRPr="00283A38" w14:paraId="66902E8D" w14:textId="27788E2B" w:rsidTr="0061524D">
        <w:tc>
          <w:tcPr>
            <w:tcW w:w="1255" w:type="dxa"/>
          </w:tcPr>
          <w:p w14:paraId="00696A4E" w14:textId="77777777" w:rsidR="0061524D" w:rsidRDefault="0061524D" w:rsidP="00F64A6F">
            <w:pPr>
              <w:jc w:val="center"/>
              <w:rPr>
                <w:szCs w:val="20"/>
              </w:rPr>
            </w:pPr>
            <w:r>
              <w:rPr>
                <w:szCs w:val="20"/>
              </w:rPr>
              <w:t>3000_07</w:t>
            </w:r>
          </w:p>
        </w:tc>
        <w:tc>
          <w:tcPr>
            <w:tcW w:w="990" w:type="dxa"/>
          </w:tcPr>
          <w:p w14:paraId="671FDC4B" w14:textId="77777777" w:rsidR="0061524D" w:rsidRPr="00283A38" w:rsidRDefault="0061524D" w:rsidP="00F64A6F">
            <w:pPr>
              <w:jc w:val="center"/>
              <w:rPr>
                <w:rFonts w:cstheme="minorHAnsi"/>
                <w:szCs w:val="20"/>
              </w:rPr>
            </w:pPr>
          </w:p>
        </w:tc>
        <w:tc>
          <w:tcPr>
            <w:tcW w:w="990" w:type="dxa"/>
          </w:tcPr>
          <w:p w14:paraId="4C531EA9" w14:textId="77777777" w:rsidR="0061524D" w:rsidRPr="00487927" w:rsidRDefault="0061524D" w:rsidP="00F64A6F">
            <w:pPr>
              <w:jc w:val="center"/>
              <w:rPr>
                <w:rFonts w:cstheme="minorHAnsi"/>
                <w:szCs w:val="20"/>
              </w:rPr>
            </w:pPr>
          </w:p>
        </w:tc>
        <w:tc>
          <w:tcPr>
            <w:tcW w:w="990" w:type="dxa"/>
          </w:tcPr>
          <w:p w14:paraId="2BCC1376" w14:textId="77777777" w:rsidR="0061524D" w:rsidRPr="00487927" w:rsidRDefault="0061524D" w:rsidP="00F64A6F">
            <w:pPr>
              <w:jc w:val="center"/>
              <w:rPr>
                <w:rFonts w:cstheme="minorHAnsi"/>
                <w:szCs w:val="20"/>
              </w:rPr>
            </w:pPr>
          </w:p>
        </w:tc>
        <w:tc>
          <w:tcPr>
            <w:tcW w:w="990" w:type="dxa"/>
          </w:tcPr>
          <w:p w14:paraId="4F135615" w14:textId="77777777" w:rsidR="0061524D" w:rsidRPr="00487927" w:rsidRDefault="0061524D" w:rsidP="00F64A6F">
            <w:pPr>
              <w:jc w:val="center"/>
              <w:rPr>
                <w:rFonts w:cstheme="minorHAnsi"/>
                <w:szCs w:val="20"/>
              </w:rPr>
            </w:pPr>
          </w:p>
        </w:tc>
        <w:tc>
          <w:tcPr>
            <w:tcW w:w="990" w:type="dxa"/>
          </w:tcPr>
          <w:p w14:paraId="33DA30A8" w14:textId="77777777" w:rsidR="0061524D" w:rsidRPr="00487927" w:rsidRDefault="0061524D" w:rsidP="00F64A6F">
            <w:pPr>
              <w:jc w:val="center"/>
              <w:rPr>
                <w:rFonts w:cstheme="minorHAnsi"/>
                <w:szCs w:val="20"/>
              </w:rPr>
            </w:pPr>
          </w:p>
        </w:tc>
        <w:tc>
          <w:tcPr>
            <w:tcW w:w="990" w:type="dxa"/>
          </w:tcPr>
          <w:p w14:paraId="54896C61" w14:textId="77777777" w:rsidR="0061524D" w:rsidRPr="00487927" w:rsidRDefault="0061524D" w:rsidP="00F64A6F">
            <w:pPr>
              <w:jc w:val="center"/>
              <w:rPr>
                <w:rFonts w:cstheme="minorHAnsi"/>
                <w:szCs w:val="20"/>
              </w:rPr>
            </w:pPr>
          </w:p>
        </w:tc>
        <w:tc>
          <w:tcPr>
            <w:tcW w:w="1080" w:type="dxa"/>
          </w:tcPr>
          <w:p w14:paraId="370FACCA" w14:textId="77777777" w:rsidR="0061524D" w:rsidRPr="00283A38" w:rsidRDefault="0061524D" w:rsidP="00F64A6F">
            <w:pPr>
              <w:jc w:val="center"/>
              <w:rPr>
                <w:rFonts w:cstheme="minorHAnsi"/>
                <w:szCs w:val="20"/>
              </w:rPr>
            </w:pPr>
          </w:p>
        </w:tc>
        <w:tc>
          <w:tcPr>
            <w:tcW w:w="990" w:type="dxa"/>
          </w:tcPr>
          <w:p w14:paraId="6F649C45" w14:textId="77777777" w:rsidR="0061524D" w:rsidRPr="00283A38" w:rsidRDefault="0061524D" w:rsidP="00F64A6F">
            <w:pPr>
              <w:jc w:val="center"/>
              <w:rPr>
                <w:rFonts w:cstheme="minorHAnsi"/>
                <w:szCs w:val="20"/>
              </w:rPr>
            </w:pPr>
          </w:p>
        </w:tc>
        <w:tc>
          <w:tcPr>
            <w:tcW w:w="990" w:type="dxa"/>
          </w:tcPr>
          <w:p w14:paraId="01CBE993" w14:textId="77777777" w:rsidR="0061524D" w:rsidRPr="00283A38" w:rsidRDefault="0061524D" w:rsidP="00F64A6F">
            <w:pPr>
              <w:jc w:val="center"/>
              <w:rPr>
                <w:rFonts w:cstheme="minorHAnsi"/>
                <w:szCs w:val="20"/>
              </w:rPr>
            </w:pPr>
          </w:p>
        </w:tc>
        <w:tc>
          <w:tcPr>
            <w:tcW w:w="1103" w:type="dxa"/>
          </w:tcPr>
          <w:p w14:paraId="06CC4C1A"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56F2BE3E" w14:textId="77777777" w:rsidR="0061524D" w:rsidRPr="00283A38" w:rsidRDefault="0061524D" w:rsidP="00F64A6F">
            <w:pPr>
              <w:jc w:val="center"/>
              <w:rPr>
                <w:rFonts w:cstheme="minorHAnsi"/>
                <w:szCs w:val="20"/>
              </w:rPr>
            </w:pPr>
          </w:p>
        </w:tc>
      </w:tr>
      <w:tr w:rsidR="0061524D" w:rsidRPr="00283A38" w14:paraId="46AAF5FF" w14:textId="29993A38" w:rsidTr="0061524D">
        <w:tc>
          <w:tcPr>
            <w:tcW w:w="1255" w:type="dxa"/>
          </w:tcPr>
          <w:p w14:paraId="4456D565" w14:textId="77777777" w:rsidR="0061524D" w:rsidRDefault="0061524D" w:rsidP="00F64A6F">
            <w:pPr>
              <w:jc w:val="center"/>
              <w:rPr>
                <w:szCs w:val="20"/>
              </w:rPr>
            </w:pPr>
            <w:r>
              <w:rPr>
                <w:szCs w:val="20"/>
              </w:rPr>
              <w:t>3000_08</w:t>
            </w:r>
          </w:p>
        </w:tc>
        <w:tc>
          <w:tcPr>
            <w:tcW w:w="990" w:type="dxa"/>
          </w:tcPr>
          <w:p w14:paraId="524549C0" w14:textId="77777777" w:rsidR="0061524D" w:rsidRPr="00283A38" w:rsidRDefault="0061524D" w:rsidP="00F64A6F">
            <w:pPr>
              <w:jc w:val="center"/>
              <w:rPr>
                <w:rFonts w:cstheme="minorHAnsi"/>
                <w:szCs w:val="20"/>
              </w:rPr>
            </w:pPr>
          </w:p>
        </w:tc>
        <w:tc>
          <w:tcPr>
            <w:tcW w:w="990" w:type="dxa"/>
          </w:tcPr>
          <w:p w14:paraId="472B1E38" w14:textId="77777777" w:rsidR="0061524D" w:rsidRPr="00487927" w:rsidRDefault="0061524D" w:rsidP="00F64A6F">
            <w:pPr>
              <w:jc w:val="center"/>
              <w:rPr>
                <w:rFonts w:cstheme="minorHAnsi"/>
                <w:szCs w:val="20"/>
              </w:rPr>
            </w:pPr>
          </w:p>
        </w:tc>
        <w:tc>
          <w:tcPr>
            <w:tcW w:w="990" w:type="dxa"/>
          </w:tcPr>
          <w:p w14:paraId="5C333185" w14:textId="77777777" w:rsidR="0061524D" w:rsidRPr="00487927" w:rsidRDefault="0061524D" w:rsidP="00F64A6F">
            <w:pPr>
              <w:jc w:val="center"/>
              <w:rPr>
                <w:rFonts w:cstheme="minorHAnsi"/>
                <w:szCs w:val="20"/>
              </w:rPr>
            </w:pPr>
          </w:p>
        </w:tc>
        <w:tc>
          <w:tcPr>
            <w:tcW w:w="990" w:type="dxa"/>
          </w:tcPr>
          <w:p w14:paraId="32FF99BA" w14:textId="77777777" w:rsidR="0061524D" w:rsidRPr="00487927" w:rsidRDefault="0061524D" w:rsidP="00F64A6F">
            <w:pPr>
              <w:jc w:val="center"/>
              <w:rPr>
                <w:rFonts w:cstheme="minorHAnsi"/>
                <w:szCs w:val="20"/>
              </w:rPr>
            </w:pPr>
          </w:p>
        </w:tc>
        <w:tc>
          <w:tcPr>
            <w:tcW w:w="990" w:type="dxa"/>
          </w:tcPr>
          <w:p w14:paraId="12B94951" w14:textId="77777777" w:rsidR="0061524D" w:rsidRPr="00487927" w:rsidRDefault="0061524D" w:rsidP="00F64A6F">
            <w:pPr>
              <w:jc w:val="center"/>
              <w:rPr>
                <w:rFonts w:cstheme="minorHAnsi"/>
                <w:szCs w:val="20"/>
              </w:rPr>
            </w:pPr>
          </w:p>
        </w:tc>
        <w:tc>
          <w:tcPr>
            <w:tcW w:w="990" w:type="dxa"/>
          </w:tcPr>
          <w:p w14:paraId="693E6C9C" w14:textId="77777777" w:rsidR="0061524D" w:rsidRPr="00487927" w:rsidRDefault="0061524D" w:rsidP="00F64A6F">
            <w:pPr>
              <w:jc w:val="center"/>
              <w:rPr>
                <w:rFonts w:cstheme="minorHAnsi"/>
                <w:szCs w:val="20"/>
              </w:rPr>
            </w:pPr>
          </w:p>
        </w:tc>
        <w:tc>
          <w:tcPr>
            <w:tcW w:w="1080" w:type="dxa"/>
          </w:tcPr>
          <w:p w14:paraId="1AD981C1" w14:textId="77777777" w:rsidR="0061524D" w:rsidRPr="00283A38" w:rsidRDefault="0061524D" w:rsidP="00F64A6F">
            <w:pPr>
              <w:jc w:val="center"/>
              <w:rPr>
                <w:rFonts w:cstheme="minorHAnsi"/>
                <w:szCs w:val="20"/>
              </w:rPr>
            </w:pPr>
          </w:p>
        </w:tc>
        <w:tc>
          <w:tcPr>
            <w:tcW w:w="990" w:type="dxa"/>
          </w:tcPr>
          <w:p w14:paraId="25537DDD" w14:textId="77777777" w:rsidR="0061524D" w:rsidRPr="00283A38" w:rsidRDefault="0061524D" w:rsidP="00F64A6F">
            <w:pPr>
              <w:jc w:val="center"/>
              <w:rPr>
                <w:rFonts w:cstheme="minorHAnsi"/>
                <w:szCs w:val="20"/>
              </w:rPr>
            </w:pPr>
          </w:p>
        </w:tc>
        <w:tc>
          <w:tcPr>
            <w:tcW w:w="990" w:type="dxa"/>
          </w:tcPr>
          <w:p w14:paraId="0F105C55" w14:textId="77777777" w:rsidR="0061524D" w:rsidRPr="00283A38" w:rsidRDefault="0061524D" w:rsidP="00F64A6F">
            <w:pPr>
              <w:jc w:val="center"/>
              <w:rPr>
                <w:rFonts w:cstheme="minorHAnsi"/>
                <w:szCs w:val="20"/>
              </w:rPr>
            </w:pPr>
          </w:p>
        </w:tc>
        <w:tc>
          <w:tcPr>
            <w:tcW w:w="1103" w:type="dxa"/>
          </w:tcPr>
          <w:p w14:paraId="01B2E294"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765B4743" w14:textId="77777777" w:rsidR="0061524D" w:rsidRPr="00283A38" w:rsidRDefault="0061524D" w:rsidP="00F64A6F">
            <w:pPr>
              <w:jc w:val="center"/>
              <w:rPr>
                <w:rFonts w:cstheme="minorHAnsi"/>
                <w:szCs w:val="20"/>
              </w:rPr>
            </w:pPr>
          </w:p>
        </w:tc>
      </w:tr>
      <w:tr w:rsidR="0061524D" w:rsidRPr="00283A38" w14:paraId="5F44CF5E" w14:textId="3EE11C43" w:rsidTr="0061524D">
        <w:tc>
          <w:tcPr>
            <w:tcW w:w="1255" w:type="dxa"/>
          </w:tcPr>
          <w:p w14:paraId="27AC1441" w14:textId="77777777" w:rsidR="0061524D" w:rsidRDefault="0061524D" w:rsidP="00F64A6F">
            <w:pPr>
              <w:jc w:val="center"/>
              <w:rPr>
                <w:szCs w:val="20"/>
              </w:rPr>
            </w:pPr>
            <w:r>
              <w:rPr>
                <w:szCs w:val="20"/>
              </w:rPr>
              <w:t>3000_07</w:t>
            </w:r>
          </w:p>
        </w:tc>
        <w:tc>
          <w:tcPr>
            <w:tcW w:w="990" w:type="dxa"/>
          </w:tcPr>
          <w:p w14:paraId="0F91B937" w14:textId="77777777" w:rsidR="0061524D" w:rsidRPr="00283A38" w:rsidRDefault="0061524D" w:rsidP="00F64A6F">
            <w:pPr>
              <w:jc w:val="center"/>
              <w:rPr>
                <w:rFonts w:cstheme="minorHAnsi"/>
                <w:szCs w:val="20"/>
              </w:rPr>
            </w:pPr>
          </w:p>
        </w:tc>
        <w:tc>
          <w:tcPr>
            <w:tcW w:w="990" w:type="dxa"/>
          </w:tcPr>
          <w:p w14:paraId="647B1DEA" w14:textId="77777777" w:rsidR="0061524D" w:rsidRPr="00487927" w:rsidRDefault="0061524D" w:rsidP="00F64A6F">
            <w:pPr>
              <w:jc w:val="center"/>
              <w:rPr>
                <w:rFonts w:cstheme="minorHAnsi"/>
                <w:szCs w:val="20"/>
              </w:rPr>
            </w:pPr>
          </w:p>
        </w:tc>
        <w:tc>
          <w:tcPr>
            <w:tcW w:w="990" w:type="dxa"/>
          </w:tcPr>
          <w:p w14:paraId="623776EB" w14:textId="77777777" w:rsidR="0061524D" w:rsidRPr="00487927" w:rsidRDefault="0061524D" w:rsidP="00F64A6F">
            <w:pPr>
              <w:jc w:val="center"/>
              <w:rPr>
                <w:rFonts w:cstheme="minorHAnsi"/>
                <w:szCs w:val="20"/>
              </w:rPr>
            </w:pPr>
          </w:p>
        </w:tc>
        <w:tc>
          <w:tcPr>
            <w:tcW w:w="990" w:type="dxa"/>
          </w:tcPr>
          <w:p w14:paraId="04D9F835" w14:textId="77777777" w:rsidR="0061524D" w:rsidRPr="00487927" w:rsidRDefault="0061524D" w:rsidP="00F64A6F">
            <w:pPr>
              <w:jc w:val="center"/>
              <w:rPr>
                <w:rFonts w:cstheme="minorHAnsi"/>
                <w:szCs w:val="20"/>
              </w:rPr>
            </w:pPr>
          </w:p>
        </w:tc>
        <w:tc>
          <w:tcPr>
            <w:tcW w:w="990" w:type="dxa"/>
          </w:tcPr>
          <w:p w14:paraId="3913ACC5" w14:textId="77777777" w:rsidR="0061524D" w:rsidRPr="00487927" w:rsidRDefault="0061524D" w:rsidP="00F64A6F">
            <w:pPr>
              <w:jc w:val="center"/>
              <w:rPr>
                <w:rFonts w:cstheme="minorHAnsi"/>
                <w:szCs w:val="20"/>
              </w:rPr>
            </w:pPr>
          </w:p>
        </w:tc>
        <w:tc>
          <w:tcPr>
            <w:tcW w:w="990" w:type="dxa"/>
          </w:tcPr>
          <w:p w14:paraId="42D7DF27" w14:textId="77777777" w:rsidR="0061524D" w:rsidRPr="00487927" w:rsidRDefault="0061524D" w:rsidP="00F64A6F">
            <w:pPr>
              <w:jc w:val="center"/>
              <w:rPr>
                <w:rFonts w:cstheme="minorHAnsi"/>
                <w:szCs w:val="20"/>
              </w:rPr>
            </w:pPr>
          </w:p>
        </w:tc>
        <w:tc>
          <w:tcPr>
            <w:tcW w:w="1080" w:type="dxa"/>
          </w:tcPr>
          <w:p w14:paraId="6E98AFFC" w14:textId="77777777" w:rsidR="0061524D" w:rsidRPr="00283A38" w:rsidRDefault="0061524D" w:rsidP="00F64A6F">
            <w:pPr>
              <w:jc w:val="center"/>
              <w:rPr>
                <w:rFonts w:cstheme="minorHAnsi"/>
                <w:szCs w:val="20"/>
              </w:rPr>
            </w:pPr>
          </w:p>
        </w:tc>
        <w:tc>
          <w:tcPr>
            <w:tcW w:w="990" w:type="dxa"/>
          </w:tcPr>
          <w:p w14:paraId="72A4480F" w14:textId="77777777" w:rsidR="0061524D" w:rsidRPr="00283A38" w:rsidRDefault="0061524D" w:rsidP="00F64A6F">
            <w:pPr>
              <w:jc w:val="center"/>
              <w:rPr>
                <w:rFonts w:cstheme="minorHAnsi"/>
                <w:szCs w:val="20"/>
              </w:rPr>
            </w:pPr>
          </w:p>
        </w:tc>
        <w:tc>
          <w:tcPr>
            <w:tcW w:w="990" w:type="dxa"/>
          </w:tcPr>
          <w:p w14:paraId="236D6ED9" w14:textId="77777777" w:rsidR="0061524D" w:rsidRPr="00283A38" w:rsidRDefault="0061524D" w:rsidP="00F64A6F">
            <w:pPr>
              <w:jc w:val="center"/>
              <w:rPr>
                <w:rFonts w:cstheme="minorHAnsi"/>
                <w:szCs w:val="20"/>
              </w:rPr>
            </w:pPr>
          </w:p>
        </w:tc>
        <w:tc>
          <w:tcPr>
            <w:tcW w:w="1103" w:type="dxa"/>
          </w:tcPr>
          <w:p w14:paraId="38423700"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D05FB0C" w14:textId="77777777" w:rsidR="0061524D" w:rsidRPr="00D65767" w:rsidRDefault="0061524D" w:rsidP="00F64A6F">
            <w:pPr>
              <w:jc w:val="center"/>
              <w:rPr>
                <w:rFonts w:cstheme="minorHAnsi"/>
                <w:szCs w:val="20"/>
              </w:rPr>
            </w:pPr>
          </w:p>
        </w:tc>
      </w:tr>
      <w:tr w:rsidR="0061524D" w:rsidRPr="00283A38" w14:paraId="6375B6A6" w14:textId="3FC92352" w:rsidTr="0061524D">
        <w:tc>
          <w:tcPr>
            <w:tcW w:w="1255" w:type="dxa"/>
          </w:tcPr>
          <w:p w14:paraId="6DD43737" w14:textId="77777777" w:rsidR="0061524D" w:rsidRDefault="0061524D" w:rsidP="00F64A6F">
            <w:pPr>
              <w:jc w:val="center"/>
              <w:rPr>
                <w:szCs w:val="20"/>
              </w:rPr>
            </w:pPr>
            <w:r>
              <w:rPr>
                <w:szCs w:val="20"/>
              </w:rPr>
              <w:t>3000_09</w:t>
            </w:r>
          </w:p>
        </w:tc>
        <w:tc>
          <w:tcPr>
            <w:tcW w:w="990" w:type="dxa"/>
          </w:tcPr>
          <w:p w14:paraId="015732AB" w14:textId="77777777" w:rsidR="0061524D" w:rsidRPr="00283A38" w:rsidRDefault="0061524D" w:rsidP="00F64A6F">
            <w:pPr>
              <w:jc w:val="center"/>
              <w:rPr>
                <w:rFonts w:cstheme="minorHAnsi"/>
                <w:szCs w:val="20"/>
              </w:rPr>
            </w:pPr>
          </w:p>
        </w:tc>
        <w:tc>
          <w:tcPr>
            <w:tcW w:w="990" w:type="dxa"/>
          </w:tcPr>
          <w:p w14:paraId="093F7D00" w14:textId="77777777" w:rsidR="0061524D" w:rsidRPr="00487927" w:rsidRDefault="0061524D" w:rsidP="00F64A6F">
            <w:pPr>
              <w:jc w:val="center"/>
              <w:rPr>
                <w:rFonts w:cstheme="minorHAnsi"/>
                <w:szCs w:val="20"/>
              </w:rPr>
            </w:pPr>
          </w:p>
        </w:tc>
        <w:tc>
          <w:tcPr>
            <w:tcW w:w="990" w:type="dxa"/>
          </w:tcPr>
          <w:p w14:paraId="63AB294A" w14:textId="77777777" w:rsidR="0061524D" w:rsidRPr="00487927" w:rsidRDefault="0061524D" w:rsidP="00F64A6F">
            <w:pPr>
              <w:jc w:val="center"/>
              <w:rPr>
                <w:rFonts w:cstheme="minorHAnsi"/>
                <w:szCs w:val="20"/>
              </w:rPr>
            </w:pPr>
          </w:p>
        </w:tc>
        <w:tc>
          <w:tcPr>
            <w:tcW w:w="990" w:type="dxa"/>
          </w:tcPr>
          <w:p w14:paraId="385BDB61" w14:textId="77777777" w:rsidR="0061524D" w:rsidRPr="00487927" w:rsidRDefault="0061524D" w:rsidP="00F64A6F">
            <w:pPr>
              <w:jc w:val="center"/>
              <w:rPr>
                <w:rFonts w:cstheme="minorHAnsi"/>
                <w:szCs w:val="20"/>
              </w:rPr>
            </w:pPr>
          </w:p>
        </w:tc>
        <w:tc>
          <w:tcPr>
            <w:tcW w:w="990" w:type="dxa"/>
          </w:tcPr>
          <w:p w14:paraId="36FBF227" w14:textId="77777777" w:rsidR="0061524D" w:rsidRPr="00487927" w:rsidRDefault="0061524D" w:rsidP="00F64A6F">
            <w:pPr>
              <w:jc w:val="center"/>
              <w:rPr>
                <w:rFonts w:cstheme="minorHAnsi"/>
                <w:szCs w:val="20"/>
              </w:rPr>
            </w:pPr>
          </w:p>
        </w:tc>
        <w:tc>
          <w:tcPr>
            <w:tcW w:w="990" w:type="dxa"/>
          </w:tcPr>
          <w:p w14:paraId="7A859ACE" w14:textId="77777777" w:rsidR="0061524D" w:rsidRPr="00487927" w:rsidRDefault="0061524D" w:rsidP="00F64A6F">
            <w:pPr>
              <w:jc w:val="center"/>
              <w:rPr>
                <w:rFonts w:cstheme="minorHAnsi"/>
                <w:szCs w:val="20"/>
              </w:rPr>
            </w:pPr>
          </w:p>
        </w:tc>
        <w:tc>
          <w:tcPr>
            <w:tcW w:w="1080" w:type="dxa"/>
          </w:tcPr>
          <w:p w14:paraId="7290CC77" w14:textId="77777777" w:rsidR="0061524D" w:rsidRPr="00283A38" w:rsidRDefault="0061524D" w:rsidP="00F64A6F">
            <w:pPr>
              <w:jc w:val="center"/>
              <w:rPr>
                <w:rFonts w:cstheme="minorHAnsi"/>
                <w:szCs w:val="20"/>
              </w:rPr>
            </w:pPr>
          </w:p>
        </w:tc>
        <w:tc>
          <w:tcPr>
            <w:tcW w:w="990" w:type="dxa"/>
          </w:tcPr>
          <w:p w14:paraId="3800E658" w14:textId="77777777" w:rsidR="0061524D" w:rsidRPr="00283A38" w:rsidRDefault="0061524D" w:rsidP="00F64A6F">
            <w:pPr>
              <w:jc w:val="center"/>
              <w:rPr>
                <w:rFonts w:cstheme="minorHAnsi"/>
                <w:szCs w:val="20"/>
              </w:rPr>
            </w:pPr>
          </w:p>
        </w:tc>
        <w:tc>
          <w:tcPr>
            <w:tcW w:w="990" w:type="dxa"/>
          </w:tcPr>
          <w:p w14:paraId="15919437" w14:textId="77777777" w:rsidR="0061524D" w:rsidRPr="00283A38" w:rsidRDefault="0061524D" w:rsidP="00F64A6F">
            <w:pPr>
              <w:jc w:val="center"/>
              <w:rPr>
                <w:rFonts w:cstheme="minorHAnsi"/>
                <w:szCs w:val="20"/>
              </w:rPr>
            </w:pPr>
          </w:p>
        </w:tc>
        <w:tc>
          <w:tcPr>
            <w:tcW w:w="1103" w:type="dxa"/>
          </w:tcPr>
          <w:p w14:paraId="0CEFB815"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225CC833" w14:textId="77777777" w:rsidR="0061524D" w:rsidRPr="00D65767" w:rsidRDefault="0061524D" w:rsidP="00F64A6F">
            <w:pPr>
              <w:jc w:val="center"/>
              <w:rPr>
                <w:rFonts w:cstheme="minorHAnsi"/>
                <w:szCs w:val="20"/>
              </w:rPr>
            </w:pPr>
          </w:p>
        </w:tc>
      </w:tr>
      <w:tr w:rsidR="0061524D" w:rsidRPr="00283A38" w14:paraId="554B96D1" w14:textId="202936DE" w:rsidTr="0061524D">
        <w:tc>
          <w:tcPr>
            <w:tcW w:w="1255" w:type="dxa"/>
          </w:tcPr>
          <w:p w14:paraId="35ECE0E9" w14:textId="77777777" w:rsidR="0061524D" w:rsidRDefault="0061524D" w:rsidP="00F64A6F">
            <w:pPr>
              <w:jc w:val="center"/>
              <w:rPr>
                <w:szCs w:val="20"/>
              </w:rPr>
            </w:pPr>
            <w:r>
              <w:rPr>
                <w:szCs w:val="20"/>
              </w:rPr>
              <w:t>3000_10</w:t>
            </w:r>
          </w:p>
        </w:tc>
        <w:tc>
          <w:tcPr>
            <w:tcW w:w="990" w:type="dxa"/>
          </w:tcPr>
          <w:p w14:paraId="5B7D25FB" w14:textId="77777777" w:rsidR="0061524D" w:rsidRPr="00283A38" w:rsidRDefault="0061524D" w:rsidP="00F64A6F">
            <w:pPr>
              <w:jc w:val="center"/>
              <w:rPr>
                <w:rFonts w:cstheme="minorHAnsi"/>
                <w:szCs w:val="20"/>
              </w:rPr>
            </w:pPr>
          </w:p>
        </w:tc>
        <w:tc>
          <w:tcPr>
            <w:tcW w:w="990" w:type="dxa"/>
          </w:tcPr>
          <w:p w14:paraId="6B26F821" w14:textId="77777777" w:rsidR="0061524D" w:rsidRPr="00487927" w:rsidRDefault="0061524D" w:rsidP="00F64A6F">
            <w:pPr>
              <w:jc w:val="center"/>
              <w:rPr>
                <w:rFonts w:cstheme="minorHAnsi"/>
                <w:szCs w:val="20"/>
              </w:rPr>
            </w:pPr>
          </w:p>
        </w:tc>
        <w:tc>
          <w:tcPr>
            <w:tcW w:w="990" w:type="dxa"/>
          </w:tcPr>
          <w:p w14:paraId="510A040C" w14:textId="77777777" w:rsidR="0061524D" w:rsidRPr="00487927" w:rsidRDefault="0061524D" w:rsidP="00F64A6F">
            <w:pPr>
              <w:jc w:val="center"/>
              <w:rPr>
                <w:rFonts w:cstheme="minorHAnsi"/>
                <w:szCs w:val="20"/>
              </w:rPr>
            </w:pPr>
          </w:p>
        </w:tc>
        <w:tc>
          <w:tcPr>
            <w:tcW w:w="990" w:type="dxa"/>
          </w:tcPr>
          <w:p w14:paraId="084A1628" w14:textId="77777777" w:rsidR="0061524D" w:rsidRPr="00487927" w:rsidRDefault="0061524D" w:rsidP="00F64A6F">
            <w:pPr>
              <w:jc w:val="center"/>
              <w:rPr>
                <w:rFonts w:cstheme="minorHAnsi"/>
                <w:szCs w:val="20"/>
              </w:rPr>
            </w:pPr>
          </w:p>
        </w:tc>
        <w:tc>
          <w:tcPr>
            <w:tcW w:w="990" w:type="dxa"/>
          </w:tcPr>
          <w:p w14:paraId="1D40AF2F" w14:textId="77777777" w:rsidR="0061524D" w:rsidRPr="00487927" w:rsidRDefault="0061524D" w:rsidP="00F64A6F">
            <w:pPr>
              <w:jc w:val="center"/>
              <w:rPr>
                <w:rFonts w:cstheme="minorHAnsi"/>
                <w:szCs w:val="20"/>
              </w:rPr>
            </w:pPr>
          </w:p>
        </w:tc>
        <w:tc>
          <w:tcPr>
            <w:tcW w:w="990" w:type="dxa"/>
          </w:tcPr>
          <w:p w14:paraId="558D6FD2" w14:textId="77777777" w:rsidR="0061524D" w:rsidRPr="00487927" w:rsidRDefault="0061524D" w:rsidP="00F64A6F">
            <w:pPr>
              <w:jc w:val="center"/>
              <w:rPr>
                <w:rFonts w:cstheme="minorHAnsi"/>
                <w:szCs w:val="20"/>
              </w:rPr>
            </w:pPr>
          </w:p>
        </w:tc>
        <w:tc>
          <w:tcPr>
            <w:tcW w:w="1080" w:type="dxa"/>
          </w:tcPr>
          <w:p w14:paraId="2E07ABA6" w14:textId="77777777" w:rsidR="0061524D" w:rsidRPr="00283A38" w:rsidRDefault="0061524D" w:rsidP="00F64A6F">
            <w:pPr>
              <w:jc w:val="center"/>
              <w:rPr>
                <w:rFonts w:cstheme="minorHAnsi"/>
                <w:szCs w:val="20"/>
              </w:rPr>
            </w:pPr>
          </w:p>
        </w:tc>
        <w:tc>
          <w:tcPr>
            <w:tcW w:w="990" w:type="dxa"/>
          </w:tcPr>
          <w:p w14:paraId="7750C968" w14:textId="77777777" w:rsidR="0061524D" w:rsidRPr="00283A38" w:rsidRDefault="0061524D" w:rsidP="00F64A6F">
            <w:pPr>
              <w:jc w:val="center"/>
              <w:rPr>
                <w:rFonts w:cstheme="minorHAnsi"/>
                <w:szCs w:val="20"/>
              </w:rPr>
            </w:pPr>
          </w:p>
        </w:tc>
        <w:tc>
          <w:tcPr>
            <w:tcW w:w="990" w:type="dxa"/>
          </w:tcPr>
          <w:p w14:paraId="714B8D45" w14:textId="77777777" w:rsidR="0061524D" w:rsidRPr="00283A38" w:rsidRDefault="0061524D" w:rsidP="00F64A6F">
            <w:pPr>
              <w:jc w:val="center"/>
              <w:rPr>
                <w:rFonts w:cstheme="minorHAnsi"/>
                <w:szCs w:val="20"/>
              </w:rPr>
            </w:pPr>
          </w:p>
        </w:tc>
        <w:tc>
          <w:tcPr>
            <w:tcW w:w="1103" w:type="dxa"/>
          </w:tcPr>
          <w:p w14:paraId="7A777EE2"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682A9E5D" w14:textId="77777777" w:rsidR="0061524D" w:rsidRPr="00D65767" w:rsidRDefault="0061524D" w:rsidP="00F64A6F">
            <w:pPr>
              <w:jc w:val="center"/>
              <w:rPr>
                <w:rFonts w:cstheme="minorHAnsi"/>
                <w:szCs w:val="20"/>
              </w:rPr>
            </w:pPr>
          </w:p>
        </w:tc>
      </w:tr>
      <w:tr w:rsidR="0061524D" w:rsidRPr="00283A38" w14:paraId="59496DB8" w14:textId="4B75A087" w:rsidTr="0061524D">
        <w:tc>
          <w:tcPr>
            <w:tcW w:w="1255" w:type="dxa"/>
          </w:tcPr>
          <w:p w14:paraId="4FE5AD5C" w14:textId="77777777" w:rsidR="0061524D" w:rsidRDefault="0061524D" w:rsidP="00F64A6F">
            <w:pPr>
              <w:jc w:val="center"/>
              <w:rPr>
                <w:szCs w:val="20"/>
              </w:rPr>
            </w:pPr>
            <w:r>
              <w:rPr>
                <w:szCs w:val="20"/>
              </w:rPr>
              <w:t>3002_01</w:t>
            </w:r>
          </w:p>
        </w:tc>
        <w:tc>
          <w:tcPr>
            <w:tcW w:w="990" w:type="dxa"/>
          </w:tcPr>
          <w:p w14:paraId="39388FAB" w14:textId="77777777" w:rsidR="0061524D" w:rsidRPr="00283A38" w:rsidRDefault="0061524D" w:rsidP="00F64A6F">
            <w:pPr>
              <w:jc w:val="center"/>
              <w:rPr>
                <w:rFonts w:cstheme="minorHAnsi"/>
                <w:szCs w:val="20"/>
              </w:rPr>
            </w:pPr>
          </w:p>
        </w:tc>
        <w:tc>
          <w:tcPr>
            <w:tcW w:w="990" w:type="dxa"/>
          </w:tcPr>
          <w:p w14:paraId="49EC6684" w14:textId="77777777" w:rsidR="0061524D" w:rsidRPr="00487927" w:rsidRDefault="0061524D" w:rsidP="00F64A6F">
            <w:pPr>
              <w:jc w:val="center"/>
              <w:rPr>
                <w:rFonts w:cstheme="minorHAnsi"/>
                <w:szCs w:val="20"/>
              </w:rPr>
            </w:pPr>
          </w:p>
        </w:tc>
        <w:tc>
          <w:tcPr>
            <w:tcW w:w="990" w:type="dxa"/>
          </w:tcPr>
          <w:p w14:paraId="0D25B62A" w14:textId="77777777" w:rsidR="0061524D" w:rsidRPr="00487927" w:rsidRDefault="0061524D" w:rsidP="00F64A6F">
            <w:pPr>
              <w:jc w:val="center"/>
              <w:rPr>
                <w:rFonts w:cstheme="minorHAnsi"/>
                <w:szCs w:val="20"/>
              </w:rPr>
            </w:pPr>
          </w:p>
        </w:tc>
        <w:tc>
          <w:tcPr>
            <w:tcW w:w="990" w:type="dxa"/>
          </w:tcPr>
          <w:p w14:paraId="7ACA256C" w14:textId="77777777" w:rsidR="0061524D" w:rsidRPr="00487927" w:rsidRDefault="0061524D" w:rsidP="00F64A6F">
            <w:pPr>
              <w:jc w:val="center"/>
              <w:rPr>
                <w:rFonts w:cstheme="minorHAnsi"/>
                <w:szCs w:val="20"/>
              </w:rPr>
            </w:pPr>
          </w:p>
        </w:tc>
        <w:tc>
          <w:tcPr>
            <w:tcW w:w="990" w:type="dxa"/>
          </w:tcPr>
          <w:p w14:paraId="380A9AF8" w14:textId="77777777" w:rsidR="0061524D" w:rsidRPr="00487927" w:rsidRDefault="0061524D" w:rsidP="00F64A6F">
            <w:pPr>
              <w:jc w:val="center"/>
              <w:rPr>
                <w:rFonts w:cstheme="minorHAnsi"/>
                <w:szCs w:val="20"/>
              </w:rPr>
            </w:pPr>
          </w:p>
        </w:tc>
        <w:tc>
          <w:tcPr>
            <w:tcW w:w="990" w:type="dxa"/>
          </w:tcPr>
          <w:p w14:paraId="09E7E3F4" w14:textId="77777777" w:rsidR="0061524D" w:rsidRPr="00487927" w:rsidRDefault="0061524D" w:rsidP="00F64A6F">
            <w:pPr>
              <w:jc w:val="center"/>
              <w:rPr>
                <w:rFonts w:cstheme="minorHAnsi"/>
                <w:szCs w:val="20"/>
              </w:rPr>
            </w:pPr>
          </w:p>
        </w:tc>
        <w:tc>
          <w:tcPr>
            <w:tcW w:w="1080" w:type="dxa"/>
          </w:tcPr>
          <w:p w14:paraId="2020C289" w14:textId="77777777" w:rsidR="0061524D" w:rsidRPr="00283A38" w:rsidRDefault="0061524D" w:rsidP="00F64A6F">
            <w:pPr>
              <w:jc w:val="center"/>
              <w:rPr>
                <w:rFonts w:cstheme="minorHAnsi"/>
                <w:szCs w:val="20"/>
              </w:rPr>
            </w:pPr>
          </w:p>
        </w:tc>
        <w:tc>
          <w:tcPr>
            <w:tcW w:w="990" w:type="dxa"/>
          </w:tcPr>
          <w:p w14:paraId="23D3D2C5" w14:textId="77777777" w:rsidR="0061524D" w:rsidRPr="00283A38" w:rsidRDefault="0061524D" w:rsidP="00F64A6F">
            <w:pPr>
              <w:jc w:val="center"/>
              <w:rPr>
                <w:rFonts w:cstheme="minorHAnsi"/>
                <w:szCs w:val="20"/>
              </w:rPr>
            </w:pPr>
          </w:p>
        </w:tc>
        <w:tc>
          <w:tcPr>
            <w:tcW w:w="990" w:type="dxa"/>
          </w:tcPr>
          <w:p w14:paraId="1049909B" w14:textId="77777777" w:rsidR="0061524D" w:rsidRPr="00283A38" w:rsidRDefault="0061524D" w:rsidP="00F64A6F">
            <w:pPr>
              <w:jc w:val="center"/>
              <w:rPr>
                <w:rFonts w:cstheme="minorHAnsi"/>
                <w:szCs w:val="20"/>
              </w:rPr>
            </w:pPr>
          </w:p>
        </w:tc>
        <w:tc>
          <w:tcPr>
            <w:tcW w:w="1103" w:type="dxa"/>
          </w:tcPr>
          <w:p w14:paraId="713D5742"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7A9C4969" w14:textId="77777777" w:rsidR="0061524D" w:rsidRPr="00D65767" w:rsidRDefault="0061524D" w:rsidP="00F64A6F">
            <w:pPr>
              <w:jc w:val="center"/>
              <w:rPr>
                <w:rFonts w:cstheme="minorHAnsi"/>
                <w:szCs w:val="20"/>
              </w:rPr>
            </w:pPr>
          </w:p>
        </w:tc>
      </w:tr>
      <w:tr w:rsidR="0061524D" w:rsidRPr="00283A38" w14:paraId="218A842D" w14:textId="7A7EAB92" w:rsidTr="0061524D">
        <w:tc>
          <w:tcPr>
            <w:tcW w:w="1255" w:type="dxa"/>
          </w:tcPr>
          <w:p w14:paraId="710317AA" w14:textId="77777777" w:rsidR="0061524D" w:rsidRDefault="0061524D" w:rsidP="00F64A6F">
            <w:pPr>
              <w:jc w:val="center"/>
              <w:rPr>
                <w:szCs w:val="20"/>
              </w:rPr>
            </w:pPr>
            <w:r>
              <w:rPr>
                <w:szCs w:val="20"/>
              </w:rPr>
              <w:t>3002_02</w:t>
            </w:r>
          </w:p>
        </w:tc>
        <w:tc>
          <w:tcPr>
            <w:tcW w:w="990" w:type="dxa"/>
          </w:tcPr>
          <w:p w14:paraId="1EAFBD36" w14:textId="77777777" w:rsidR="0061524D" w:rsidRPr="00283A38" w:rsidRDefault="0061524D" w:rsidP="00F64A6F">
            <w:pPr>
              <w:jc w:val="center"/>
              <w:rPr>
                <w:rFonts w:cstheme="minorHAnsi"/>
                <w:szCs w:val="20"/>
              </w:rPr>
            </w:pPr>
          </w:p>
        </w:tc>
        <w:tc>
          <w:tcPr>
            <w:tcW w:w="990" w:type="dxa"/>
          </w:tcPr>
          <w:p w14:paraId="56FA7C2F" w14:textId="77777777" w:rsidR="0061524D" w:rsidRPr="00487927" w:rsidRDefault="0061524D" w:rsidP="00F64A6F">
            <w:pPr>
              <w:jc w:val="center"/>
              <w:rPr>
                <w:rFonts w:cstheme="minorHAnsi"/>
                <w:szCs w:val="20"/>
              </w:rPr>
            </w:pPr>
          </w:p>
        </w:tc>
        <w:tc>
          <w:tcPr>
            <w:tcW w:w="990" w:type="dxa"/>
          </w:tcPr>
          <w:p w14:paraId="627B006C" w14:textId="77777777" w:rsidR="0061524D" w:rsidRPr="00487927" w:rsidRDefault="0061524D" w:rsidP="00F64A6F">
            <w:pPr>
              <w:jc w:val="center"/>
              <w:rPr>
                <w:rFonts w:cstheme="minorHAnsi"/>
                <w:szCs w:val="20"/>
              </w:rPr>
            </w:pPr>
          </w:p>
        </w:tc>
        <w:tc>
          <w:tcPr>
            <w:tcW w:w="990" w:type="dxa"/>
          </w:tcPr>
          <w:p w14:paraId="23CC17E9" w14:textId="77777777" w:rsidR="0061524D" w:rsidRPr="00487927" w:rsidRDefault="0061524D" w:rsidP="00F64A6F">
            <w:pPr>
              <w:jc w:val="center"/>
              <w:rPr>
                <w:rFonts w:cstheme="minorHAnsi"/>
                <w:szCs w:val="20"/>
              </w:rPr>
            </w:pPr>
          </w:p>
        </w:tc>
        <w:tc>
          <w:tcPr>
            <w:tcW w:w="990" w:type="dxa"/>
          </w:tcPr>
          <w:p w14:paraId="67BE15F7" w14:textId="77777777" w:rsidR="0061524D" w:rsidRPr="00487927" w:rsidRDefault="0061524D" w:rsidP="00F64A6F">
            <w:pPr>
              <w:jc w:val="center"/>
              <w:rPr>
                <w:rFonts w:cstheme="minorHAnsi"/>
                <w:szCs w:val="20"/>
              </w:rPr>
            </w:pPr>
          </w:p>
        </w:tc>
        <w:tc>
          <w:tcPr>
            <w:tcW w:w="990" w:type="dxa"/>
          </w:tcPr>
          <w:p w14:paraId="025D9A26" w14:textId="77777777" w:rsidR="0061524D" w:rsidRPr="00487927" w:rsidRDefault="0061524D" w:rsidP="00F64A6F">
            <w:pPr>
              <w:jc w:val="center"/>
              <w:rPr>
                <w:rFonts w:cstheme="minorHAnsi"/>
                <w:szCs w:val="20"/>
              </w:rPr>
            </w:pPr>
          </w:p>
        </w:tc>
        <w:tc>
          <w:tcPr>
            <w:tcW w:w="1080" w:type="dxa"/>
          </w:tcPr>
          <w:p w14:paraId="5BEF491E" w14:textId="77777777" w:rsidR="0061524D" w:rsidRPr="00283A38" w:rsidRDefault="0061524D" w:rsidP="00F64A6F">
            <w:pPr>
              <w:jc w:val="center"/>
              <w:rPr>
                <w:rFonts w:cstheme="minorHAnsi"/>
                <w:szCs w:val="20"/>
              </w:rPr>
            </w:pPr>
          </w:p>
        </w:tc>
        <w:tc>
          <w:tcPr>
            <w:tcW w:w="990" w:type="dxa"/>
          </w:tcPr>
          <w:p w14:paraId="05D4EF47" w14:textId="77777777" w:rsidR="0061524D" w:rsidRPr="00283A38" w:rsidRDefault="0061524D" w:rsidP="00F64A6F">
            <w:pPr>
              <w:jc w:val="center"/>
              <w:rPr>
                <w:rFonts w:cstheme="minorHAnsi"/>
                <w:szCs w:val="20"/>
              </w:rPr>
            </w:pPr>
          </w:p>
        </w:tc>
        <w:tc>
          <w:tcPr>
            <w:tcW w:w="990" w:type="dxa"/>
          </w:tcPr>
          <w:p w14:paraId="54EC2612" w14:textId="77777777" w:rsidR="0061524D" w:rsidRPr="00283A38" w:rsidRDefault="0061524D" w:rsidP="00F64A6F">
            <w:pPr>
              <w:jc w:val="center"/>
              <w:rPr>
                <w:rFonts w:cstheme="minorHAnsi"/>
                <w:szCs w:val="20"/>
              </w:rPr>
            </w:pPr>
          </w:p>
        </w:tc>
        <w:tc>
          <w:tcPr>
            <w:tcW w:w="1103" w:type="dxa"/>
          </w:tcPr>
          <w:p w14:paraId="027D71FC"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6888EC4F" w14:textId="77777777" w:rsidR="0061524D" w:rsidRPr="00D65767" w:rsidRDefault="0061524D" w:rsidP="00F64A6F">
            <w:pPr>
              <w:jc w:val="center"/>
              <w:rPr>
                <w:rFonts w:cstheme="minorHAnsi"/>
                <w:szCs w:val="20"/>
              </w:rPr>
            </w:pPr>
          </w:p>
        </w:tc>
      </w:tr>
      <w:tr w:rsidR="0061524D" w:rsidRPr="00283A38" w14:paraId="5A06FBF9" w14:textId="051FC0C5" w:rsidTr="0061524D">
        <w:tc>
          <w:tcPr>
            <w:tcW w:w="1255" w:type="dxa"/>
          </w:tcPr>
          <w:p w14:paraId="59FD6B98" w14:textId="77777777" w:rsidR="0061524D" w:rsidRDefault="0061524D" w:rsidP="00F64A6F">
            <w:pPr>
              <w:jc w:val="center"/>
              <w:rPr>
                <w:szCs w:val="20"/>
              </w:rPr>
            </w:pPr>
            <w:r>
              <w:rPr>
                <w:szCs w:val="20"/>
              </w:rPr>
              <w:t>3002_03</w:t>
            </w:r>
          </w:p>
        </w:tc>
        <w:tc>
          <w:tcPr>
            <w:tcW w:w="990" w:type="dxa"/>
          </w:tcPr>
          <w:p w14:paraId="6A158E5E" w14:textId="77777777" w:rsidR="0061524D" w:rsidRPr="00283A38" w:rsidRDefault="0061524D" w:rsidP="00F64A6F">
            <w:pPr>
              <w:jc w:val="center"/>
              <w:rPr>
                <w:rFonts w:cstheme="minorHAnsi"/>
                <w:szCs w:val="20"/>
              </w:rPr>
            </w:pPr>
          </w:p>
        </w:tc>
        <w:tc>
          <w:tcPr>
            <w:tcW w:w="990" w:type="dxa"/>
          </w:tcPr>
          <w:p w14:paraId="5803986B" w14:textId="77777777" w:rsidR="0061524D" w:rsidRPr="00487927" w:rsidRDefault="0061524D" w:rsidP="00F64A6F">
            <w:pPr>
              <w:jc w:val="center"/>
              <w:rPr>
                <w:rFonts w:cstheme="minorHAnsi"/>
                <w:szCs w:val="20"/>
              </w:rPr>
            </w:pPr>
          </w:p>
        </w:tc>
        <w:tc>
          <w:tcPr>
            <w:tcW w:w="990" w:type="dxa"/>
          </w:tcPr>
          <w:p w14:paraId="1CFB2CC5" w14:textId="77777777" w:rsidR="0061524D" w:rsidRPr="00487927" w:rsidRDefault="0061524D" w:rsidP="00F64A6F">
            <w:pPr>
              <w:jc w:val="center"/>
              <w:rPr>
                <w:rFonts w:cstheme="minorHAnsi"/>
                <w:szCs w:val="20"/>
              </w:rPr>
            </w:pPr>
          </w:p>
        </w:tc>
        <w:tc>
          <w:tcPr>
            <w:tcW w:w="990" w:type="dxa"/>
          </w:tcPr>
          <w:p w14:paraId="6AF14A9F" w14:textId="77777777" w:rsidR="0061524D" w:rsidRPr="00487927" w:rsidRDefault="0061524D" w:rsidP="00F64A6F">
            <w:pPr>
              <w:jc w:val="center"/>
              <w:rPr>
                <w:rFonts w:cstheme="minorHAnsi"/>
                <w:szCs w:val="20"/>
              </w:rPr>
            </w:pPr>
          </w:p>
        </w:tc>
        <w:tc>
          <w:tcPr>
            <w:tcW w:w="990" w:type="dxa"/>
          </w:tcPr>
          <w:p w14:paraId="45C8936C" w14:textId="77777777" w:rsidR="0061524D" w:rsidRPr="00487927" w:rsidRDefault="0061524D" w:rsidP="00F64A6F">
            <w:pPr>
              <w:jc w:val="center"/>
              <w:rPr>
                <w:rFonts w:cstheme="minorHAnsi"/>
                <w:szCs w:val="20"/>
              </w:rPr>
            </w:pPr>
          </w:p>
        </w:tc>
        <w:tc>
          <w:tcPr>
            <w:tcW w:w="990" w:type="dxa"/>
          </w:tcPr>
          <w:p w14:paraId="3ACC722C" w14:textId="77777777" w:rsidR="0061524D" w:rsidRPr="00487927" w:rsidRDefault="0061524D" w:rsidP="00F64A6F">
            <w:pPr>
              <w:jc w:val="center"/>
              <w:rPr>
                <w:rFonts w:cstheme="minorHAnsi"/>
                <w:szCs w:val="20"/>
              </w:rPr>
            </w:pPr>
          </w:p>
        </w:tc>
        <w:tc>
          <w:tcPr>
            <w:tcW w:w="1080" w:type="dxa"/>
          </w:tcPr>
          <w:p w14:paraId="5044D6F4" w14:textId="77777777" w:rsidR="0061524D" w:rsidRPr="00283A38" w:rsidRDefault="0061524D" w:rsidP="00F64A6F">
            <w:pPr>
              <w:jc w:val="center"/>
              <w:rPr>
                <w:rFonts w:cstheme="minorHAnsi"/>
                <w:szCs w:val="20"/>
              </w:rPr>
            </w:pPr>
          </w:p>
        </w:tc>
        <w:tc>
          <w:tcPr>
            <w:tcW w:w="990" w:type="dxa"/>
          </w:tcPr>
          <w:p w14:paraId="7BF727BA" w14:textId="77777777" w:rsidR="0061524D" w:rsidRPr="00283A38" w:rsidRDefault="0061524D" w:rsidP="00F64A6F">
            <w:pPr>
              <w:jc w:val="center"/>
              <w:rPr>
                <w:rFonts w:cstheme="minorHAnsi"/>
                <w:szCs w:val="20"/>
              </w:rPr>
            </w:pPr>
          </w:p>
        </w:tc>
        <w:tc>
          <w:tcPr>
            <w:tcW w:w="990" w:type="dxa"/>
          </w:tcPr>
          <w:p w14:paraId="53BC09A6" w14:textId="77777777" w:rsidR="0061524D" w:rsidRPr="00283A38" w:rsidRDefault="0061524D" w:rsidP="00F64A6F">
            <w:pPr>
              <w:jc w:val="center"/>
              <w:rPr>
                <w:rFonts w:cstheme="minorHAnsi"/>
                <w:szCs w:val="20"/>
              </w:rPr>
            </w:pPr>
          </w:p>
        </w:tc>
        <w:tc>
          <w:tcPr>
            <w:tcW w:w="1103" w:type="dxa"/>
          </w:tcPr>
          <w:p w14:paraId="6FCB018A"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2E32FB5E" w14:textId="77777777" w:rsidR="0061524D" w:rsidRPr="00D65767" w:rsidRDefault="0061524D" w:rsidP="00F64A6F">
            <w:pPr>
              <w:jc w:val="center"/>
              <w:rPr>
                <w:rFonts w:cstheme="minorHAnsi"/>
                <w:szCs w:val="20"/>
              </w:rPr>
            </w:pPr>
          </w:p>
        </w:tc>
      </w:tr>
      <w:tr w:rsidR="0061524D" w:rsidRPr="00283A38" w14:paraId="5D6C3C6E" w14:textId="3E0B671A" w:rsidTr="0061524D">
        <w:tc>
          <w:tcPr>
            <w:tcW w:w="1255" w:type="dxa"/>
          </w:tcPr>
          <w:p w14:paraId="58FD6E93" w14:textId="77777777" w:rsidR="0061524D" w:rsidRDefault="0061524D" w:rsidP="00F64A6F">
            <w:pPr>
              <w:jc w:val="center"/>
              <w:rPr>
                <w:szCs w:val="20"/>
              </w:rPr>
            </w:pPr>
            <w:r>
              <w:rPr>
                <w:szCs w:val="20"/>
              </w:rPr>
              <w:t>3004_01</w:t>
            </w:r>
          </w:p>
        </w:tc>
        <w:tc>
          <w:tcPr>
            <w:tcW w:w="990" w:type="dxa"/>
          </w:tcPr>
          <w:p w14:paraId="0D87E58E" w14:textId="77777777" w:rsidR="0061524D" w:rsidRPr="00283A38" w:rsidRDefault="0061524D" w:rsidP="00F64A6F">
            <w:pPr>
              <w:jc w:val="center"/>
              <w:rPr>
                <w:rFonts w:cstheme="minorHAnsi"/>
                <w:szCs w:val="20"/>
              </w:rPr>
            </w:pPr>
          </w:p>
        </w:tc>
        <w:tc>
          <w:tcPr>
            <w:tcW w:w="990" w:type="dxa"/>
          </w:tcPr>
          <w:p w14:paraId="317E3E7F" w14:textId="77777777" w:rsidR="0061524D" w:rsidRPr="00487927" w:rsidRDefault="0061524D" w:rsidP="00F64A6F">
            <w:pPr>
              <w:jc w:val="center"/>
              <w:rPr>
                <w:rFonts w:cstheme="minorHAnsi"/>
                <w:szCs w:val="20"/>
              </w:rPr>
            </w:pPr>
          </w:p>
        </w:tc>
        <w:tc>
          <w:tcPr>
            <w:tcW w:w="990" w:type="dxa"/>
          </w:tcPr>
          <w:p w14:paraId="533053AB" w14:textId="77777777" w:rsidR="0061524D" w:rsidRPr="00487927" w:rsidRDefault="0061524D" w:rsidP="00F64A6F">
            <w:pPr>
              <w:jc w:val="center"/>
              <w:rPr>
                <w:rFonts w:cstheme="minorHAnsi"/>
                <w:szCs w:val="20"/>
              </w:rPr>
            </w:pPr>
          </w:p>
        </w:tc>
        <w:tc>
          <w:tcPr>
            <w:tcW w:w="990" w:type="dxa"/>
          </w:tcPr>
          <w:p w14:paraId="0006B68B" w14:textId="77777777" w:rsidR="0061524D" w:rsidRPr="00487927" w:rsidRDefault="0061524D" w:rsidP="00F64A6F">
            <w:pPr>
              <w:jc w:val="center"/>
              <w:rPr>
                <w:rFonts w:cstheme="minorHAnsi"/>
                <w:szCs w:val="20"/>
              </w:rPr>
            </w:pPr>
          </w:p>
        </w:tc>
        <w:tc>
          <w:tcPr>
            <w:tcW w:w="990" w:type="dxa"/>
          </w:tcPr>
          <w:p w14:paraId="1C95A9CC" w14:textId="77777777" w:rsidR="0061524D" w:rsidRPr="00487927" w:rsidRDefault="0061524D" w:rsidP="00F64A6F">
            <w:pPr>
              <w:jc w:val="center"/>
              <w:rPr>
                <w:rFonts w:cstheme="minorHAnsi"/>
                <w:szCs w:val="20"/>
              </w:rPr>
            </w:pPr>
          </w:p>
        </w:tc>
        <w:tc>
          <w:tcPr>
            <w:tcW w:w="990" w:type="dxa"/>
          </w:tcPr>
          <w:p w14:paraId="349FAC89" w14:textId="77777777" w:rsidR="0061524D" w:rsidRPr="00487927" w:rsidRDefault="0061524D" w:rsidP="00F64A6F">
            <w:pPr>
              <w:jc w:val="center"/>
              <w:rPr>
                <w:rFonts w:cstheme="minorHAnsi"/>
                <w:szCs w:val="20"/>
              </w:rPr>
            </w:pPr>
          </w:p>
        </w:tc>
        <w:tc>
          <w:tcPr>
            <w:tcW w:w="1080" w:type="dxa"/>
          </w:tcPr>
          <w:p w14:paraId="6CAAD870" w14:textId="77777777" w:rsidR="0061524D" w:rsidRPr="00283A38" w:rsidRDefault="0061524D" w:rsidP="00F64A6F">
            <w:pPr>
              <w:jc w:val="center"/>
              <w:rPr>
                <w:rFonts w:cstheme="minorHAnsi"/>
                <w:szCs w:val="20"/>
              </w:rPr>
            </w:pPr>
          </w:p>
        </w:tc>
        <w:tc>
          <w:tcPr>
            <w:tcW w:w="990" w:type="dxa"/>
          </w:tcPr>
          <w:p w14:paraId="713E2444" w14:textId="77777777" w:rsidR="0061524D" w:rsidRPr="00283A38" w:rsidRDefault="0061524D" w:rsidP="00F64A6F">
            <w:pPr>
              <w:jc w:val="center"/>
              <w:rPr>
                <w:rFonts w:cstheme="minorHAnsi"/>
                <w:szCs w:val="20"/>
              </w:rPr>
            </w:pPr>
          </w:p>
        </w:tc>
        <w:tc>
          <w:tcPr>
            <w:tcW w:w="990" w:type="dxa"/>
          </w:tcPr>
          <w:p w14:paraId="78022DF9" w14:textId="77777777" w:rsidR="0061524D" w:rsidRPr="00283A38" w:rsidRDefault="0061524D" w:rsidP="00F64A6F">
            <w:pPr>
              <w:jc w:val="center"/>
              <w:rPr>
                <w:rFonts w:cstheme="minorHAnsi"/>
                <w:szCs w:val="20"/>
              </w:rPr>
            </w:pPr>
          </w:p>
        </w:tc>
        <w:tc>
          <w:tcPr>
            <w:tcW w:w="1103" w:type="dxa"/>
          </w:tcPr>
          <w:p w14:paraId="06AAB19B"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67F221E" w14:textId="77777777" w:rsidR="0061524D" w:rsidRPr="00D65767" w:rsidRDefault="0061524D" w:rsidP="00F64A6F">
            <w:pPr>
              <w:jc w:val="center"/>
              <w:rPr>
                <w:rFonts w:cstheme="minorHAnsi"/>
                <w:szCs w:val="20"/>
              </w:rPr>
            </w:pPr>
          </w:p>
        </w:tc>
      </w:tr>
      <w:tr w:rsidR="0061524D" w:rsidRPr="00283A38" w14:paraId="465F2469" w14:textId="3E5EF0ED" w:rsidTr="0061524D">
        <w:tc>
          <w:tcPr>
            <w:tcW w:w="1255" w:type="dxa"/>
          </w:tcPr>
          <w:p w14:paraId="1C573FD9" w14:textId="77777777" w:rsidR="0061524D" w:rsidRDefault="0061524D" w:rsidP="00F64A6F">
            <w:pPr>
              <w:jc w:val="center"/>
              <w:rPr>
                <w:szCs w:val="20"/>
              </w:rPr>
            </w:pPr>
            <w:r>
              <w:rPr>
                <w:szCs w:val="20"/>
              </w:rPr>
              <w:t>3004_02</w:t>
            </w:r>
          </w:p>
        </w:tc>
        <w:tc>
          <w:tcPr>
            <w:tcW w:w="990" w:type="dxa"/>
          </w:tcPr>
          <w:p w14:paraId="5A393349" w14:textId="77777777" w:rsidR="0061524D" w:rsidRPr="00283A38" w:rsidRDefault="0061524D" w:rsidP="00F64A6F">
            <w:pPr>
              <w:jc w:val="center"/>
              <w:rPr>
                <w:rFonts w:cstheme="minorHAnsi"/>
                <w:szCs w:val="20"/>
              </w:rPr>
            </w:pPr>
          </w:p>
        </w:tc>
        <w:tc>
          <w:tcPr>
            <w:tcW w:w="990" w:type="dxa"/>
          </w:tcPr>
          <w:p w14:paraId="5F714DFC" w14:textId="77777777" w:rsidR="0061524D" w:rsidRPr="00487927" w:rsidRDefault="0061524D" w:rsidP="00F64A6F">
            <w:pPr>
              <w:jc w:val="center"/>
              <w:rPr>
                <w:rFonts w:cstheme="minorHAnsi"/>
                <w:szCs w:val="20"/>
              </w:rPr>
            </w:pPr>
          </w:p>
        </w:tc>
        <w:tc>
          <w:tcPr>
            <w:tcW w:w="990" w:type="dxa"/>
          </w:tcPr>
          <w:p w14:paraId="18C9ADEB" w14:textId="77777777" w:rsidR="0061524D" w:rsidRPr="00487927" w:rsidRDefault="0061524D" w:rsidP="00F64A6F">
            <w:pPr>
              <w:jc w:val="center"/>
              <w:rPr>
                <w:rFonts w:cstheme="minorHAnsi"/>
                <w:szCs w:val="20"/>
              </w:rPr>
            </w:pPr>
          </w:p>
        </w:tc>
        <w:tc>
          <w:tcPr>
            <w:tcW w:w="990" w:type="dxa"/>
          </w:tcPr>
          <w:p w14:paraId="0C21BD08" w14:textId="77777777" w:rsidR="0061524D" w:rsidRPr="00487927" w:rsidRDefault="0061524D" w:rsidP="00F64A6F">
            <w:pPr>
              <w:jc w:val="center"/>
              <w:rPr>
                <w:rFonts w:cstheme="minorHAnsi"/>
                <w:szCs w:val="20"/>
              </w:rPr>
            </w:pPr>
          </w:p>
        </w:tc>
        <w:tc>
          <w:tcPr>
            <w:tcW w:w="990" w:type="dxa"/>
          </w:tcPr>
          <w:p w14:paraId="055D9947" w14:textId="77777777" w:rsidR="0061524D" w:rsidRPr="00487927" w:rsidRDefault="0061524D" w:rsidP="00F64A6F">
            <w:pPr>
              <w:jc w:val="center"/>
              <w:rPr>
                <w:rFonts w:cstheme="minorHAnsi"/>
                <w:szCs w:val="20"/>
              </w:rPr>
            </w:pPr>
          </w:p>
        </w:tc>
        <w:tc>
          <w:tcPr>
            <w:tcW w:w="990" w:type="dxa"/>
          </w:tcPr>
          <w:p w14:paraId="72CDE333" w14:textId="77777777" w:rsidR="0061524D" w:rsidRPr="00487927" w:rsidRDefault="0061524D" w:rsidP="00F64A6F">
            <w:pPr>
              <w:jc w:val="center"/>
              <w:rPr>
                <w:rFonts w:cstheme="minorHAnsi"/>
                <w:szCs w:val="20"/>
              </w:rPr>
            </w:pPr>
          </w:p>
        </w:tc>
        <w:tc>
          <w:tcPr>
            <w:tcW w:w="1080" w:type="dxa"/>
          </w:tcPr>
          <w:p w14:paraId="5F921463" w14:textId="77777777" w:rsidR="0061524D" w:rsidRPr="00283A38" w:rsidRDefault="0061524D" w:rsidP="00F64A6F">
            <w:pPr>
              <w:jc w:val="center"/>
              <w:rPr>
                <w:rFonts w:cstheme="minorHAnsi"/>
                <w:szCs w:val="20"/>
              </w:rPr>
            </w:pPr>
          </w:p>
        </w:tc>
        <w:tc>
          <w:tcPr>
            <w:tcW w:w="990" w:type="dxa"/>
          </w:tcPr>
          <w:p w14:paraId="0224F35C" w14:textId="77777777" w:rsidR="0061524D" w:rsidRPr="00283A38" w:rsidRDefault="0061524D" w:rsidP="00F64A6F">
            <w:pPr>
              <w:jc w:val="center"/>
              <w:rPr>
                <w:rFonts w:cstheme="minorHAnsi"/>
                <w:szCs w:val="20"/>
              </w:rPr>
            </w:pPr>
          </w:p>
        </w:tc>
        <w:tc>
          <w:tcPr>
            <w:tcW w:w="990" w:type="dxa"/>
          </w:tcPr>
          <w:p w14:paraId="5E98B848" w14:textId="77777777" w:rsidR="0061524D" w:rsidRPr="00283A38" w:rsidRDefault="0061524D" w:rsidP="00F64A6F">
            <w:pPr>
              <w:jc w:val="center"/>
              <w:rPr>
                <w:rFonts w:cstheme="minorHAnsi"/>
                <w:szCs w:val="20"/>
              </w:rPr>
            </w:pPr>
          </w:p>
        </w:tc>
        <w:tc>
          <w:tcPr>
            <w:tcW w:w="1103" w:type="dxa"/>
          </w:tcPr>
          <w:p w14:paraId="23E29447"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B4D8013" w14:textId="77777777" w:rsidR="0061524D" w:rsidRPr="00D65767" w:rsidRDefault="0061524D" w:rsidP="00F64A6F">
            <w:pPr>
              <w:jc w:val="center"/>
              <w:rPr>
                <w:rFonts w:cstheme="minorHAnsi"/>
                <w:szCs w:val="20"/>
              </w:rPr>
            </w:pPr>
          </w:p>
        </w:tc>
      </w:tr>
      <w:tr w:rsidR="0061524D" w:rsidRPr="00283A38" w14:paraId="364B5569" w14:textId="103E8BC7" w:rsidTr="0061524D">
        <w:tc>
          <w:tcPr>
            <w:tcW w:w="1255" w:type="dxa"/>
          </w:tcPr>
          <w:p w14:paraId="4B04A7F6" w14:textId="77777777" w:rsidR="0061524D" w:rsidRDefault="0061524D" w:rsidP="00F64A6F">
            <w:pPr>
              <w:jc w:val="center"/>
              <w:rPr>
                <w:szCs w:val="20"/>
              </w:rPr>
            </w:pPr>
            <w:r>
              <w:rPr>
                <w:szCs w:val="20"/>
              </w:rPr>
              <w:t>3004_03</w:t>
            </w:r>
          </w:p>
        </w:tc>
        <w:tc>
          <w:tcPr>
            <w:tcW w:w="990" w:type="dxa"/>
          </w:tcPr>
          <w:p w14:paraId="0CAC5DB7" w14:textId="77777777" w:rsidR="0061524D" w:rsidRPr="00283A38" w:rsidRDefault="0061524D" w:rsidP="00F64A6F">
            <w:pPr>
              <w:jc w:val="center"/>
              <w:rPr>
                <w:rFonts w:cstheme="minorHAnsi"/>
                <w:szCs w:val="20"/>
              </w:rPr>
            </w:pPr>
          </w:p>
        </w:tc>
        <w:tc>
          <w:tcPr>
            <w:tcW w:w="990" w:type="dxa"/>
          </w:tcPr>
          <w:p w14:paraId="4B93E4AF" w14:textId="77777777" w:rsidR="0061524D" w:rsidRPr="00487927" w:rsidRDefault="0061524D" w:rsidP="00F64A6F">
            <w:pPr>
              <w:jc w:val="center"/>
              <w:rPr>
                <w:rFonts w:cstheme="minorHAnsi"/>
                <w:szCs w:val="20"/>
              </w:rPr>
            </w:pPr>
          </w:p>
        </w:tc>
        <w:tc>
          <w:tcPr>
            <w:tcW w:w="990" w:type="dxa"/>
          </w:tcPr>
          <w:p w14:paraId="03B8F80D" w14:textId="77777777" w:rsidR="0061524D" w:rsidRPr="00487927" w:rsidRDefault="0061524D" w:rsidP="00F64A6F">
            <w:pPr>
              <w:jc w:val="center"/>
              <w:rPr>
                <w:rFonts w:cstheme="minorHAnsi"/>
                <w:szCs w:val="20"/>
              </w:rPr>
            </w:pPr>
          </w:p>
        </w:tc>
        <w:tc>
          <w:tcPr>
            <w:tcW w:w="990" w:type="dxa"/>
          </w:tcPr>
          <w:p w14:paraId="6A10C278" w14:textId="77777777" w:rsidR="0061524D" w:rsidRPr="00487927" w:rsidRDefault="0061524D" w:rsidP="00F64A6F">
            <w:pPr>
              <w:jc w:val="center"/>
              <w:rPr>
                <w:rFonts w:cstheme="minorHAnsi"/>
                <w:szCs w:val="20"/>
              </w:rPr>
            </w:pPr>
          </w:p>
        </w:tc>
        <w:tc>
          <w:tcPr>
            <w:tcW w:w="990" w:type="dxa"/>
          </w:tcPr>
          <w:p w14:paraId="200154D4" w14:textId="77777777" w:rsidR="0061524D" w:rsidRPr="00487927" w:rsidRDefault="0061524D" w:rsidP="00F64A6F">
            <w:pPr>
              <w:jc w:val="center"/>
              <w:rPr>
                <w:rFonts w:cstheme="minorHAnsi"/>
                <w:szCs w:val="20"/>
              </w:rPr>
            </w:pPr>
          </w:p>
        </w:tc>
        <w:tc>
          <w:tcPr>
            <w:tcW w:w="990" w:type="dxa"/>
          </w:tcPr>
          <w:p w14:paraId="6E201DAF" w14:textId="77777777" w:rsidR="0061524D" w:rsidRPr="00487927" w:rsidRDefault="0061524D" w:rsidP="00F64A6F">
            <w:pPr>
              <w:jc w:val="center"/>
              <w:rPr>
                <w:rFonts w:cstheme="minorHAnsi"/>
                <w:szCs w:val="20"/>
              </w:rPr>
            </w:pPr>
          </w:p>
        </w:tc>
        <w:tc>
          <w:tcPr>
            <w:tcW w:w="1080" w:type="dxa"/>
          </w:tcPr>
          <w:p w14:paraId="611FA627" w14:textId="77777777" w:rsidR="0061524D" w:rsidRPr="00283A38" w:rsidRDefault="0061524D" w:rsidP="00F64A6F">
            <w:pPr>
              <w:jc w:val="center"/>
              <w:rPr>
                <w:rFonts w:cstheme="minorHAnsi"/>
                <w:szCs w:val="20"/>
              </w:rPr>
            </w:pPr>
          </w:p>
        </w:tc>
        <w:tc>
          <w:tcPr>
            <w:tcW w:w="990" w:type="dxa"/>
          </w:tcPr>
          <w:p w14:paraId="16360F72" w14:textId="77777777" w:rsidR="0061524D" w:rsidRPr="00283A38" w:rsidRDefault="0061524D" w:rsidP="00F64A6F">
            <w:pPr>
              <w:jc w:val="center"/>
              <w:rPr>
                <w:rFonts w:cstheme="minorHAnsi"/>
                <w:szCs w:val="20"/>
              </w:rPr>
            </w:pPr>
          </w:p>
        </w:tc>
        <w:tc>
          <w:tcPr>
            <w:tcW w:w="990" w:type="dxa"/>
          </w:tcPr>
          <w:p w14:paraId="32FB43C2" w14:textId="77777777" w:rsidR="0061524D" w:rsidRPr="00283A38" w:rsidRDefault="0061524D" w:rsidP="00F64A6F">
            <w:pPr>
              <w:jc w:val="center"/>
              <w:rPr>
                <w:rFonts w:cstheme="minorHAnsi"/>
                <w:szCs w:val="20"/>
              </w:rPr>
            </w:pPr>
          </w:p>
        </w:tc>
        <w:tc>
          <w:tcPr>
            <w:tcW w:w="1103" w:type="dxa"/>
          </w:tcPr>
          <w:p w14:paraId="6C633DE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4A851C5F" w14:textId="77777777" w:rsidR="0061524D" w:rsidRPr="00D65767" w:rsidRDefault="0061524D" w:rsidP="00F64A6F">
            <w:pPr>
              <w:jc w:val="center"/>
              <w:rPr>
                <w:rFonts w:cstheme="minorHAnsi"/>
                <w:szCs w:val="20"/>
              </w:rPr>
            </w:pPr>
          </w:p>
        </w:tc>
      </w:tr>
      <w:tr w:rsidR="0061524D" w:rsidRPr="00283A38" w14:paraId="4CDD154A" w14:textId="6FC5EB51" w:rsidTr="0061524D">
        <w:tc>
          <w:tcPr>
            <w:tcW w:w="1255" w:type="dxa"/>
          </w:tcPr>
          <w:p w14:paraId="03186C7F" w14:textId="77777777" w:rsidR="0061524D" w:rsidRDefault="0061524D" w:rsidP="00F64A6F">
            <w:pPr>
              <w:jc w:val="center"/>
              <w:rPr>
                <w:szCs w:val="20"/>
              </w:rPr>
            </w:pPr>
            <w:r>
              <w:rPr>
                <w:szCs w:val="20"/>
              </w:rPr>
              <w:t>3006_01</w:t>
            </w:r>
          </w:p>
        </w:tc>
        <w:tc>
          <w:tcPr>
            <w:tcW w:w="990" w:type="dxa"/>
          </w:tcPr>
          <w:p w14:paraId="5B070553" w14:textId="77777777" w:rsidR="0061524D" w:rsidRPr="00283A38" w:rsidRDefault="0061524D" w:rsidP="00F64A6F">
            <w:pPr>
              <w:jc w:val="center"/>
              <w:rPr>
                <w:rFonts w:cstheme="minorHAnsi"/>
                <w:szCs w:val="20"/>
              </w:rPr>
            </w:pPr>
          </w:p>
        </w:tc>
        <w:tc>
          <w:tcPr>
            <w:tcW w:w="990" w:type="dxa"/>
          </w:tcPr>
          <w:p w14:paraId="37641C0B" w14:textId="77777777" w:rsidR="0061524D" w:rsidRPr="00487927" w:rsidRDefault="0061524D" w:rsidP="00F64A6F">
            <w:pPr>
              <w:jc w:val="center"/>
              <w:rPr>
                <w:rFonts w:cstheme="minorHAnsi"/>
                <w:szCs w:val="20"/>
              </w:rPr>
            </w:pPr>
          </w:p>
        </w:tc>
        <w:tc>
          <w:tcPr>
            <w:tcW w:w="990" w:type="dxa"/>
          </w:tcPr>
          <w:p w14:paraId="1694A924" w14:textId="77777777" w:rsidR="0061524D" w:rsidRPr="00487927" w:rsidRDefault="0061524D" w:rsidP="00F64A6F">
            <w:pPr>
              <w:jc w:val="center"/>
              <w:rPr>
                <w:rFonts w:cstheme="minorHAnsi"/>
                <w:szCs w:val="20"/>
              </w:rPr>
            </w:pPr>
          </w:p>
        </w:tc>
        <w:tc>
          <w:tcPr>
            <w:tcW w:w="990" w:type="dxa"/>
          </w:tcPr>
          <w:p w14:paraId="60298711" w14:textId="77777777" w:rsidR="0061524D" w:rsidRPr="00487927" w:rsidRDefault="0061524D" w:rsidP="00F64A6F">
            <w:pPr>
              <w:jc w:val="center"/>
              <w:rPr>
                <w:rFonts w:cstheme="minorHAnsi"/>
                <w:szCs w:val="20"/>
              </w:rPr>
            </w:pPr>
          </w:p>
        </w:tc>
        <w:tc>
          <w:tcPr>
            <w:tcW w:w="990" w:type="dxa"/>
          </w:tcPr>
          <w:p w14:paraId="342F91D6" w14:textId="77777777" w:rsidR="0061524D" w:rsidRPr="00487927" w:rsidRDefault="0061524D" w:rsidP="00F64A6F">
            <w:pPr>
              <w:jc w:val="center"/>
              <w:rPr>
                <w:rFonts w:cstheme="minorHAnsi"/>
                <w:szCs w:val="20"/>
              </w:rPr>
            </w:pPr>
          </w:p>
        </w:tc>
        <w:tc>
          <w:tcPr>
            <w:tcW w:w="990" w:type="dxa"/>
          </w:tcPr>
          <w:p w14:paraId="1FFA7F7C" w14:textId="77777777" w:rsidR="0061524D" w:rsidRPr="00487927" w:rsidRDefault="0061524D" w:rsidP="00F64A6F">
            <w:pPr>
              <w:jc w:val="center"/>
              <w:rPr>
                <w:rFonts w:cstheme="minorHAnsi"/>
                <w:szCs w:val="20"/>
              </w:rPr>
            </w:pPr>
          </w:p>
        </w:tc>
        <w:tc>
          <w:tcPr>
            <w:tcW w:w="1080" w:type="dxa"/>
          </w:tcPr>
          <w:p w14:paraId="67F9691F" w14:textId="77777777" w:rsidR="0061524D" w:rsidRPr="00283A38" w:rsidRDefault="0061524D" w:rsidP="00F64A6F">
            <w:pPr>
              <w:jc w:val="center"/>
              <w:rPr>
                <w:rFonts w:cstheme="minorHAnsi"/>
                <w:szCs w:val="20"/>
              </w:rPr>
            </w:pPr>
          </w:p>
        </w:tc>
        <w:tc>
          <w:tcPr>
            <w:tcW w:w="990" w:type="dxa"/>
          </w:tcPr>
          <w:p w14:paraId="6642C97D" w14:textId="77777777" w:rsidR="0061524D" w:rsidRPr="00283A38" w:rsidRDefault="0061524D" w:rsidP="00F64A6F">
            <w:pPr>
              <w:jc w:val="center"/>
              <w:rPr>
                <w:rFonts w:cstheme="minorHAnsi"/>
                <w:szCs w:val="20"/>
              </w:rPr>
            </w:pPr>
          </w:p>
        </w:tc>
        <w:tc>
          <w:tcPr>
            <w:tcW w:w="990" w:type="dxa"/>
          </w:tcPr>
          <w:p w14:paraId="2B38AA96" w14:textId="77777777" w:rsidR="0061524D" w:rsidRPr="00283A38" w:rsidRDefault="0061524D" w:rsidP="00F64A6F">
            <w:pPr>
              <w:jc w:val="center"/>
              <w:rPr>
                <w:rFonts w:cstheme="minorHAnsi"/>
                <w:szCs w:val="20"/>
              </w:rPr>
            </w:pPr>
          </w:p>
        </w:tc>
        <w:tc>
          <w:tcPr>
            <w:tcW w:w="1103" w:type="dxa"/>
          </w:tcPr>
          <w:p w14:paraId="37F4FEB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6E177C4" w14:textId="77777777" w:rsidR="0061524D" w:rsidRPr="00D65767" w:rsidRDefault="0061524D" w:rsidP="00F64A6F">
            <w:pPr>
              <w:jc w:val="center"/>
              <w:rPr>
                <w:rFonts w:cstheme="minorHAnsi"/>
                <w:szCs w:val="20"/>
              </w:rPr>
            </w:pPr>
          </w:p>
        </w:tc>
      </w:tr>
      <w:tr w:rsidR="0061524D" w:rsidRPr="00283A38" w14:paraId="2189D90F" w14:textId="2BA8F720" w:rsidTr="0061524D">
        <w:tc>
          <w:tcPr>
            <w:tcW w:w="1255" w:type="dxa"/>
          </w:tcPr>
          <w:p w14:paraId="58868B0D" w14:textId="77777777" w:rsidR="0061524D" w:rsidRDefault="0061524D" w:rsidP="00F64A6F">
            <w:pPr>
              <w:jc w:val="center"/>
              <w:rPr>
                <w:szCs w:val="20"/>
              </w:rPr>
            </w:pPr>
            <w:r>
              <w:rPr>
                <w:szCs w:val="20"/>
              </w:rPr>
              <w:t>3006_02</w:t>
            </w:r>
          </w:p>
        </w:tc>
        <w:tc>
          <w:tcPr>
            <w:tcW w:w="990" w:type="dxa"/>
          </w:tcPr>
          <w:p w14:paraId="3C916364" w14:textId="77777777" w:rsidR="0061524D" w:rsidRPr="00283A38" w:rsidRDefault="0061524D" w:rsidP="00F64A6F">
            <w:pPr>
              <w:jc w:val="center"/>
              <w:rPr>
                <w:rFonts w:cstheme="minorHAnsi"/>
                <w:szCs w:val="20"/>
              </w:rPr>
            </w:pPr>
          </w:p>
        </w:tc>
        <w:tc>
          <w:tcPr>
            <w:tcW w:w="990" w:type="dxa"/>
          </w:tcPr>
          <w:p w14:paraId="309EBBDC" w14:textId="77777777" w:rsidR="0061524D" w:rsidRPr="00487927" w:rsidRDefault="0061524D" w:rsidP="00F64A6F">
            <w:pPr>
              <w:jc w:val="center"/>
              <w:rPr>
                <w:rFonts w:cstheme="minorHAnsi"/>
                <w:szCs w:val="20"/>
              </w:rPr>
            </w:pPr>
          </w:p>
        </w:tc>
        <w:tc>
          <w:tcPr>
            <w:tcW w:w="990" w:type="dxa"/>
          </w:tcPr>
          <w:p w14:paraId="5499BA2B" w14:textId="77777777" w:rsidR="0061524D" w:rsidRPr="00487927" w:rsidRDefault="0061524D" w:rsidP="00F64A6F">
            <w:pPr>
              <w:jc w:val="center"/>
              <w:rPr>
                <w:rFonts w:cstheme="minorHAnsi"/>
                <w:szCs w:val="20"/>
              </w:rPr>
            </w:pPr>
          </w:p>
        </w:tc>
        <w:tc>
          <w:tcPr>
            <w:tcW w:w="990" w:type="dxa"/>
          </w:tcPr>
          <w:p w14:paraId="2887D5E5" w14:textId="77777777" w:rsidR="0061524D" w:rsidRPr="00487927" w:rsidRDefault="0061524D" w:rsidP="00F64A6F">
            <w:pPr>
              <w:jc w:val="center"/>
              <w:rPr>
                <w:rFonts w:cstheme="minorHAnsi"/>
                <w:szCs w:val="20"/>
              </w:rPr>
            </w:pPr>
          </w:p>
        </w:tc>
        <w:tc>
          <w:tcPr>
            <w:tcW w:w="990" w:type="dxa"/>
          </w:tcPr>
          <w:p w14:paraId="7E257699" w14:textId="77777777" w:rsidR="0061524D" w:rsidRPr="00487927" w:rsidRDefault="0061524D" w:rsidP="00F64A6F">
            <w:pPr>
              <w:jc w:val="center"/>
              <w:rPr>
                <w:rFonts w:cstheme="minorHAnsi"/>
                <w:szCs w:val="20"/>
              </w:rPr>
            </w:pPr>
          </w:p>
        </w:tc>
        <w:tc>
          <w:tcPr>
            <w:tcW w:w="990" w:type="dxa"/>
          </w:tcPr>
          <w:p w14:paraId="7E43C590" w14:textId="77777777" w:rsidR="0061524D" w:rsidRPr="00487927" w:rsidRDefault="0061524D" w:rsidP="00F64A6F">
            <w:pPr>
              <w:jc w:val="center"/>
              <w:rPr>
                <w:rFonts w:cstheme="minorHAnsi"/>
                <w:szCs w:val="20"/>
              </w:rPr>
            </w:pPr>
          </w:p>
        </w:tc>
        <w:tc>
          <w:tcPr>
            <w:tcW w:w="1080" w:type="dxa"/>
          </w:tcPr>
          <w:p w14:paraId="08FF1A6E" w14:textId="77777777" w:rsidR="0061524D" w:rsidRPr="00283A38" w:rsidRDefault="0061524D" w:rsidP="00F64A6F">
            <w:pPr>
              <w:jc w:val="center"/>
              <w:rPr>
                <w:rFonts w:cstheme="minorHAnsi"/>
                <w:szCs w:val="20"/>
              </w:rPr>
            </w:pPr>
          </w:p>
        </w:tc>
        <w:tc>
          <w:tcPr>
            <w:tcW w:w="990" w:type="dxa"/>
          </w:tcPr>
          <w:p w14:paraId="3DA59DD7" w14:textId="77777777" w:rsidR="0061524D" w:rsidRPr="00283A38" w:rsidRDefault="0061524D" w:rsidP="00F64A6F">
            <w:pPr>
              <w:jc w:val="center"/>
              <w:rPr>
                <w:rFonts w:cstheme="minorHAnsi"/>
                <w:szCs w:val="20"/>
              </w:rPr>
            </w:pPr>
          </w:p>
        </w:tc>
        <w:tc>
          <w:tcPr>
            <w:tcW w:w="990" w:type="dxa"/>
          </w:tcPr>
          <w:p w14:paraId="15A51D92" w14:textId="77777777" w:rsidR="0061524D" w:rsidRPr="00283A38" w:rsidRDefault="0061524D" w:rsidP="00F64A6F">
            <w:pPr>
              <w:jc w:val="center"/>
              <w:rPr>
                <w:rFonts w:cstheme="minorHAnsi"/>
                <w:szCs w:val="20"/>
              </w:rPr>
            </w:pPr>
          </w:p>
        </w:tc>
        <w:tc>
          <w:tcPr>
            <w:tcW w:w="1103" w:type="dxa"/>
          </w:tcPr>
          <w:p w14:paraId="7A6C230E"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C1D5F1E" w14:textId="77777777" w:rsidR="0061524D" w:rsidRPr="00D65767" w:rsidRDefault="0061524D" w:rsidP="00F64A6F">
            <w:pPr>
              <w:jc w:val="center"/>
              <w:rPr>
                <w:rFonts w:cstheme="minorHAnsi"/>
                <w:szCs w:val="20"/>
              </w:rPr>
            </w:pPr>
          </w:p>
        </w:tc>
      </w:tr>
      <w:tr w:rsidR="0061524D" w:rsidRPr="00283A38" w14:paraId="08C0DA07" w14:textId="60D47246" w:rsidTr="0061524D">
        <w:tc>
          <w:tcPr>
            <w:tcW w:w="1255" w:type="dxa"/>
          </w:tcPr>
          <w:p w14:paraId="4058C96D" w14:textId="77777777" w:rsidR="0061524D" w:rsidRDefault="0061524D" w:rsidP="00F64A6F">
            <w:pPr>
              <w:jc w:val="center"/>
              <w:rPr>
                <w:szCs w:val="20"/>
              </w:rPr>
            </w:pPr>
            <w:r>
              <w:rPr>
                <w:szCs w:val="20"/>
              </w:rPr>
              <w:t>3006_03</w:t>
            </w:r>
          </w:p>
        </w:tc>
        <w:tc>
          <w:tcPr>
            <w:tcW w:w="990" w:type="dxa"/>
          </w:tcPr>
          <w:p w14:paraId="29341E2F" w14:textId="77777777" w:rsidR="0061524D" w:rsidRPr="00283A38" w:rsidRDefault="0061524D" w:rsidP="00F64A6F">
            <w:pPr>
              <w:jc w:val="center"/>
              <w:rPr>
                <w:rFonts w:cstheme="minorHAnsi"/>
                <w:szCs w:val="20"/>
              </w:rPr>
            </w:pPr>
          </w:p>
        </w:tc>
        <w:tc>
          <w:tcPr>
            <w:tcW w:w="990" w:type="dxa"/>
          </w:tcPr>
          <w:p w14:paraId="4F76C4C5" w14:textId="77777777" w:rsidR="0061524D" w:rsidRPr="00487927" w:rsidRDefault="0061524D" w:rsidP="00F64A6F">
            <w:pPr>
              <w:jc w:val="center"/>
              <w:rPr>
                <w:rFonts w:cstheme="minorHAnsi"/>
                <w:szCs w:val="20"/>
              </w:rPr>
            </w:pPr>
          </w:p>
        </w:tc>
        <w:tc>
          <w:tcPr>
            <w:tcW w:w="990" w:type="dxa"/>
          </w:tcPr>
          <w:p w14:paraId="1A678F49" w14:textId="77777777" w:rsidR="0061524D" w:rsidRPr="00487927" w:rsidRDefault="0061524D" w:rsidP="00F64A6F">
            <w:pPr>
              <w:jc w:val="center"/>
              <w:rPr>
                <w:rFonts w:cstheme="minorHAnsi"/>
                <w:szCs w:val="20"/>
              </w:rPr>
            </w:pPr>
          </w:p>
        </w:tc>
        <w:tc>
          <w:tcPr>
            <w:tcW w:w="990" w:type="dxa"/>
          </w:tcPr>
          <w:p w14:paraId="11F0B592" w14:textId="77777777" w:rsidR="0061524D" w:rsidRPr="00487927" w:rsidRDefault="0061524D" w:rsidP="00F64A6F">
            <w:pPr>
              <w:jc w:val="center"/>
              <w:rPr>
                <w:rFonts w:cstheme="minorHAnsi"/>
                <w:szCs w:val="20"/>
              </w:rPr>
            </w:pPr>
          </w:p>
        </w:tc>
        <w:tc>
          <w:tcPr>
            <w:tcW w:w="990" w:type="dxa"/>
          </w:tcPr>
          <w:p w14:paraId="5A72518B" w14:textId="77777777" w:rsidR="0061524D" w:rsidRPr="00487927" w:rsidRDefault="0061524D" w:rsidP="00F64A6F">
            <w:pPr>
              <w:jc w:val="center"/>
              <w:rPr>
                <w:rFonts w:cstheme="minorHAnsi"/>
                <w:szCs w:val="20"/>
              </w:rPr>
            </w:pPr>
          </w:p>
        </w:tc>
        <w:tc>
          <w:tcPr>
            <w:tcW w:w="990" w:type="dxa"/>
          </w:tcPr>
          <w:p w14:paraId="6EAF217A" w14:textId="77777777" w:rsidR="0061524D" w:rsidRPr="00487927" w:rsidRDefault="0061524D" w:rsidP="00F64A6F">
            <w:pPr>
              <w:jc w:val="center"/>
              <w:rPr>
                <w:rFonts w:cstheme="minorHAnsi"/>
                <w:szCs w:val="20"/>
              </w:rPr>
            </w:pPr>
          </w:p>
        </w:tc>
        <w:tc>
          <w:tcPr>
            <w:tcW w:w="1080" w:type="dxa"/>
          </w:tcPr>
          <w:p w14:paraId="4FA4394F" w14:textId="77777777" w:rsidR="0061524D" w:rsidRPr="00283A38" w:rsidRDefault="0061524D" w:rsidP="00F64A6F">
            <w:pPr>
              <w:jc w:val="center"/>
              <w:rPr>
                <w:rFonts w:cstheme="minorHAnsi"/>
                <w:szCs w:val="20"/>
              </w:rPr>
            </w:pPr>
          </w:p>
        </w:tc>
        <w:tc>
          <w:tcPr>
            <w:tcW w:w="990" w:type="dxa"/>
          </w:tcPr>
          <w:p w14:paraId="6A376C6E" w14:textId="77777777" w:rsidR="0061524D" w:rsidRPr="00283A38" w:rsidRDefault="0061524D" w:rsidP="00F64A6F">
            <w:pPr>
              <w:jc w:val="center"/>
              <w:rPr>
                <w:rFonts w:cstheme="minorHAnsi"/>
                <w:szCs w:val="20"/>
              </w:rPr>
            </w:pPr>
          </w:p>
        </w:tc>
        <w:tc>
          <w:tcPr>
            <w:tcW w:w="990" w:type="dxa"/>
          </w:tcPr>
          <w:p w14:paraId="6B47A4E8" w14:textId="77777777" w:rsidR="0061524D" w:rsidRPr="00283A38" w:rsidRDefault="0061524D" w:rsidP="00F64A6F">
            <w:pPr>
              <w:jc w:val="center"/>
              <w:rPr>
                <w:rFonts w:cstheme="minorHAnsi"/>
                <w:szCs w:val="20"/>
              </w:rPr>
            </w:pPr>
          </w:p>
        </w:tc>
        <w:tc>
          <w:tcPr>
            <w:tcW w:w="1103" w:type="dxa"/>
          </w:tcPr>
          <w:p w14:paraId="368E362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130CC35" w14:textId="77777777" w:rsidR="0061524D" w:rsidRPr="00D65767" w:rsidRDefault="0061524D" w:rsidP="00F64A6F">
            <w:pPr>
              <w:jc w:val="center"/>
              <w:rPr>
                <w:rFonts w:cstheme="minorHAnsi"/>
                <w:szCs w:val="20"/>
              </w:rPr>
            </w:pPr>
          </w:p>
        </w:tc>
      </w:tr>
      <w:tr w:rsidR="0061524D" w:rsidRPr="00283A38" w14:paraId="7DDA262F" w14:textId="6C83A78D" w:rsidTr="0061524D">
        <w:tc>
          <w:tcPr>
            <w:tcW w:w="1255" w:type="dxa"/>
          </w:tcPr>
          <w:p w14:paraId="6979002E" w14:textId="77777777" w:rsidR="0061524D" w:rsidRDefault="0061524D" w:rsidP="00F64A6F">
            <w:pPr>
              <w:jc w:val="center"/>
              <w:rPr>
                <w:szCs w:val="20"/>
              </w:rPr>
            </w:pPr>
            <w:r>
              <w:rPr>
                <w:szCs w:val="20"/>
              </w:rPr>
              <w:t>3006_04</w:t>
            </w:r>
          </w:p>
        </w:tc>
        <w:tc>
          <w:tcPr>
            <w:tcW w:w="990" w:type="dxa"/>
          </w:tcPr>
          <w:p w14:paraId="6208C30B" w14:textId="77777777" w:rsidR="0061524D" w:rsidRPr="00283A38" w:rsidRDefault="0061524D" w:rsidP="00F64A6F">
            <w:pPr>
              <w:jc w:val="center"/>
              <w:rPr>
                <w:rFonts w:cstheme="minorHAnsi"/>
                <w:szCs w:val="20"/>
              </w:rPr>
            </w:pPr>
          </w:p>
        </w:tc>
        <w:tc>
          <w:tcPr>
            <w:tcW w:w="990" w:type="dxa"/>
          </w:tcPr>
          <w:p w14:paraId="052F7124" w14:textId="77777777" w:rsidR="0061524D" w:rsidRPr="00487927" w:rsidRDefault="0061524D" w:rsidP="00F64A6F">
            <w:pPr>
              <w:jc w:val="center"/>
              <w:rPr>
                <w:rFonts w:cstheme="minorHAnsi"/>
                <w:szCs w:val="20"/>
              </w:rPr>
            </w:pPr>
          </w:p>
        </w:tc>
        <w:tc>
          <w:tcPr>
            <w:tcW w:w="990" w:type="dxa"/>
          </w:tcPr>
          <w:p w14:paraId="08141406" w14:textId="77777777" w:rsidR="0061524D" w:rsidRPr="00487927" w:rsidRDefault="0061524D" w:rsidP="00F64A6F">
            <w:pPr>
              <w:jc w:val="center"/>
              <w:rPr>
                <w:rFonts w:cstheme="minorHAnsi"/>
                <w:szCs w:val="20"/>
              </w:rPr>
            </w:pPr>
          </w:p>
        </w:tc>
        <w:tc>
          <w:tcPr>
            <w:tcW w:w="990" w:type="dxa"/>
          </w:tcPr>
          <w:p w14:paraId="0550E886" w14:textId="77777777" w:rsidR="0061524D" w:rsidRPr="00487927" w:rsidRDefault="0061524D" w:rsidP="00F64A6F">
            <w:pPr>
              <w:jc w:val="center"/>
              <w:rPr>
                <w:rFonts w:cstheme="minorHAnsi"/>
                <w:szCs w:val="20"/>
              </w:rPr>
            </w:pPr>
          </w:p>
        </w:tc>
        <w:tc>
          <w:tcPr>
            <w:tcW w:w="990" w:type="dxa"/>
          </w:tcPr>
          <w:p w14:paraId="0BF514F4" w14:textId="77777777" w:rsidR="0061524D" w:rsidRPr="00487927" w:rsidRDefault="0061524D" w:rsidP="00F64A6F">
            <w:pPr>
              <w:jc w:val="center"/>
              <w:rPr>
                <w:rFonts w:cstheme="minorHAnsi"/>
                <w:szCs w:val="20"/>
              </w:rPr>
            </w:pPr>
          </w:p>
        </w:tc>
        <w:tc>
          <w:tcPr>
            <w:tcW w:w="990" w:type="dxa"/>
          </w:tcPr>
          <w:p w14:paraId="543197ED" w14:textId="77777777" w:rsidR="0061524D" w:rsidRPr="00487927" w:rsidRDefault="0061524D" w:rsidP="00F64A6F">
            <w:pPr>
              <w:jc w:val="center"/>
              <w:rPr>
                <w:rFonts w:cstheme="minorHAnsi"/>
                <w:szCs w:val="20"/>
              </w:rPr>
            </w:pPr>
          </w:p>
        </w:tc>
        <w:tc>
          <w:tcPr>
            <w:tcW w:w="1080" w:type="dxa"/>
          </w:tcPr>
          <w:p w14:paraId="0D9E3D49" w14:textId="77777777" w:rsidR="0061524D" w:rsidRPr="00283A38" w:rsidRDefault="0061524D" w:rsidP="00F64A6F">
            <w:pPr>
              <w:jc w:val="center"/>
              <w:rPr>
                <w:rFonts w:cstheme="minorHAnsi"/>
                <w:szCs w:val="20"/>
              </w:rPr>
            </w:pPr>
          </w:p>
        </w:tc>
        <w:tc>
          <w:tcPr>
            <w:tcW w:w="990" w:type="dxa"/>
          </w:tcPr>
          <w:p w14:paraId="0AA1D95D" w14:textId="77777777" w:rsidR="0061524D" w:rsidRPr="00283A38" w:rsidRDefault="0061524D" w:rsidP="00F64A6F">
            <w:pPr>
              <w:jc w:val="center"/>
              <w:rPr>
                <w:rFonts w:cstheme="minorHAnsi"/>
                <w:szCs w:val="20"/>
              </w:rPr>
            </w:pPr>
          </w:p>
        </w:tc>
        <w:tc>
          <w:tcPr>
            <w:tcW w:w="990" w:type="dxa"/>
          </w:tcPr>
          <w:p w14:paraId="7E1C6EF7" w14:textId="77777777" w:rsidR="0061524D" w:rsidRPr="00283A38" w:rsidRDefault="0061524D" w:rsidP="00F64A6F">
            <w:pPr>
              <w:jc w:val="center"/>
              <w:rPr>
                <w:rFonts w:cstheme="minorHAnsi"/>
                <w:szCs w:val="20"/>
              </w:rPr>
            </w:pPr>
          </w:p>
        </w:tc>
        <w:tc>
          <w:tcPr>
            <w:tcW w:w="1103" w:type="dxa"/>
          </w:tcPr>
          <w:p w14:paraId="23DA040D"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1BFAEE8" w14:textId="77777777" w:rsidR="0061524D" w:rsidRPr="00D65767" w:rsidRDefault="0061524D" w:rsidP="00F64A6F">
            <w:pPr>
              <w:jc w:val="center"/>
              <w:rPr>
                <w:rFonts w:cstheme="minorHAnsi"/>
                <w:szCs w:val="20"/>
              </w:rPr>
            </w:pPr>
          </w:p>
        </w:tc>
      </w:tr>
      <w:tr w:rsidR="0061524D" w:rsidRPr="00283A38" w14:paraId="4BF90C32" w14:textId="7B4B5BBA" w:rsidTr="0061524D">
        <w:tc>
          <w:tcPr>
            <w:tcW w:w="1255" w:type="dxa"/>
          </w:tcPr>
          <w:p w14:paraId="34F7D382" w14:textId="77777777" w:rsidR="0061524D" w:rsidRDefault="0061524D" w:rsidP="00F64A6F">
            <w:pPr>
              <w:jc w:val="center"/>
              <w:rPr>
                <w:szCs w:val="20"/>
              </w:rPr>
            </w:pPr>
            <w:r>
              <w:rPr>
                <w:szCs w:val="20"/>
              </w:rPr>
              <w:t>3006_05</w:t>
            </w:r>
          </w:p>
        </w:tc>
        <w:tc>
          <w:tcPr>
            <w:tcW w:w="990" w:type="dxa"/>
          </w:tcPr>
          <w:p w14:paraId="2279F493" w14:textId="77777777" w:rsidR="0061524D" w:rsidRPr="00283A38" w:rsidRDefault="0061524D" w:rsidP="00F64A6F">
            <w:pPr>
              <w:jc w:val="center"/>
              <w:rPr>
                <w:rFonts w:cstheme="minorHAnsi"/>
                <w:szCs w:val="20"/>
              </w:rPr>
            </w:pPr>
          </w:p>
        </w:tc>
        <w:tc>
          <w:tcPr>
            <w:tcW w:w="990" w:type="dxa"/>
          </w:tcPr>
          <w:p w14:paraId="3BA876C8" w14:textId="77777777" w:rsidR="0061524D" w:rsidRPr="00487927" w:rsidRDefault="0061524D" w:rsidP="00F64A6F">
            <w:pPr>
              <w:jc w:val="center"/>
              <w:rPr>
                <w:rFonts w:cstheme="minorHAnsi"/>
                <w:szCs w:val="20"/>
              </w:rPr>
            </w:pPr>
          </w:p>
        </w:tc>
        <w:tc>
          <w:tcPr>
            <w:tcW w:w="990" w:type="dxa"/>
          </w:tcPr>
          <w:p w14:paraId="48E1A628" w14:textId="77777777" w:rsidR="0061524D" w:rsidRPr="00487927" w:rsidRDefault="0061524D" w:rsidP="00F64A6F">
            <w:pPr>
              <w:jc w:val="center"/>
              <w:rPr>
                <w:rFonts w:cstheme="minorHAnsi"/>
                <w:szCs w:val="20"/>
              </w:rPr>
            </w:pPr>
          </w:p>
        </w:tc>
        <w:tc>
          <w:tcPr>
            <w:tcW w:w="990" w:type="dxa"/>
          </w:tcPr>
          <w:p w14:paraId="13B01BA9" w14:textId="77777777" w:rsidR="0061524D" w:rsidRPr="00487927" w:rsidRDefault="0061524D" w:rsidP="00F64A6F">
            <w:pPr>
              <w:jc w:val="center"/>
              <w:rPr>
                <w:rFonts w:cstheme="minorHAnsi"/>
                <w:szCs w:val="20"/>
              </w:rPr>
            </w:pPr>
          </w:p>
        </w:tc>
        <w:tc>
          <w:tcPr>
            <w:tcW w:w="990" w:type="dxa"/>
          </w:tcPr>
          <w:p w14:paraId="6621CEAD" w14:textId="77777777" w:rsidR="0061524D" w:rsidRPr="00487927" w:rsidRDefault="0061524D" w:rsidP="00F64A6F">
            <w:pPr>
              <w:jc w:val="center"/>
              <w:rPr>
                <w:rFonts w:cstheme="minorHAnsi"/>
                <w:szCs w:val="20"/>
              </w:rPr>
            </w:pPr>
          </w:p>
        </w:tc>
        <w:tc>
          <w:tcPr>
            <w:tcW w:w="990" w:type="dxa"/>
          </w:tcPr>
          <w:p w14:paraId="3A02AA19" w14:textId="77777777" w:rsidR="0061524D" w:rsidRPr="00487927" w:rsidRDefault="0061524D" w:rsidP="00F64A6F">
            <w:pPr>
              <w:jc w:val="center"/>
              <w:rPr>
                <w:rFonts w:cstheme="minorHAnsi"/>
                <w:szCs w:val="20"/>
              </w:rPr>
            </w:pPr>
          </w:p>
        </w:tc>
        <w:tc>
          <w:tcPr>
            <w:tcW w:w="1080" w:type="dxa"/>
          </w:tcPr>
          <w:p w14:paraId="13446677" w14:textId="77777777" w:rsidR="0061524D" w:rsidRPr="00283A38" w:rsidRDefault="0061524D" w:rsidP="00F64A6F">
            <w:pPr>
              <w:jc w:val="center"/>
              <w:rPr>
                <w:rFonts w:cstheme="minorHAnsi"/>
                <w:szCs w:val="20"/>
              </w:rPr>
            </w:pPr>
          </w:p>
        </w:tc>
        <w:tc>
          <w:tcPr>
            <w:tcW w:w="990" w:type="dxa"/>
          </w:tcPr>
          <w:p w14:paraId="421B8D7D" w14:textId="77777777" w:rsidR="0061524D" w:rsidRPr="00283A38" w:rsidRDefault="0061524D" w:rsidP="00F64A6F">
            <w:pPr>
              <w:jc w:val="center"/>
              <w:rPr>
                <w:rFonts w:cstheme="minorHAnsi"/>
                <w:szCs w:val="20"/>
              </w:rPr>
            </w:pPr>
          </w:p>
        </w:tc>
        <w:tc>
          <w:tcPr>
            <w:tcW w:w="990" w:type="dxa"/>
          </w:tcPr>
          <w:p w14:paraId="360FDF55" w14:textId="77777777" w:rsidR="0061524D" w:rsidRPr="00283A38" w:rsidRDefault="0061524D" w:rsidP="00F64A6F">
            <w:pPr>
              <w:jc w:val="center"/>
              <w:rPr>
                <w:rFonts w:cstheme="minorHAnsi"/>
                <w:szCs w:val="20"/>
              </w:rPr>
            </w:pPr>
          </w:p>
        </w:tc>
        <w:tc>
          <w:tcPr>
            <w:tcW w:w="1103" w:type="dxa"/>
          </w:tcPr>
          <w:p w14:paraId="19F7A170"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50AF2F9" w14:textId="77777777" w:rsidR="0061524D" w:rsidRPr="00D65767" w:rsidRDefault="0061524D" w:rsidP="00F64A6F">
            <w:pPr>
              <w:jc w:val="center"/>
              <w:rPr>
                <w:rFonts w:cstheme="minorHAnsi"/>
                <w:szCs w:val="20"/>
              </w:rPr>
            </w:pPr>
          </w:p>
        </w:tc>
      </w:tr>
      <w:tr w:rsidR="0061524D" w:rsidRPr="00283A38" w14:paraId="785BB7E8" w14:textId="730A515D" w:rsidTr="0061524D">
        <w:tc>
          <w:tcPr>
            <w:tcW w:w="1255" w:type="dxa"/>
          </w:tcPr>
          <w:p w14:paraId="14975F18" w14:textId="77777777" w:rsidR="0061524D" w:rsidRDefault="0061524D" w:rsidP="00F64A6F">
            <w:pPr>
              <w:jc w:val="center"/>
              <w:rPr>
                <w:szCs w:val="20"/>
              </w:rPr>
            </w:pPr>
            <w:r>
              <w:rPr>
                <w:szCs w:val="20"/>
              </w:rPr>
              <w:t>3008-02</w:t>
            </w:r>
          </w:p>
        </w:tc>
        <w:tc>
          <w:tcPr>
            <w:tcW w:w="990" w:type="dxa"/>
          </w:tcPr>
          <w:p w14:paraId="0E27C682" w14:textId="77777777" w:rsidR="0061524D" w:rsidRPr="00283A38" w:rsidRDefault="0061524D" w:rsidP="00F64A6F">
            <w:pPr>
              <w:jc w:val="center"/>
              <w:rPr>
                <w:rFonts w:cstheme="minorHAnsi"/>
                <w:szCs w:val="20"/>
              </w:rPr>
            </w:pPr>
          </w:p>
        </w:tc>
        <w:tc>
          <w:tcPr>
            <w:tcW w:w="990" w:type="dxa"/>
          </w:tcPr>
          <w:p w14:paraId="26F711D7" w14:textId="77777777" w:rsidR="0061524D" w:rsidRPr="00487927" w:rsidRDefault="0061524D" w:rsidP="00F64A6F">
            <w:pPr>
              <w:jc w:val="center"/>
              <w:rPr>
                <w:rFonts w:cstheme="minorHAnsi"/>
                <w:szCs w:val="20"/>
              </w:rPr>
            </w:pPr>
          </w:p>
        </w:tc>
        <w:tc>
          <w:tcPr>
            <w:tcW w:w="990" w:type="dxa"/>
          </w:tcPr>
          <w:p w14:paraId="6F7429D0" w14:textId="77777777" w:rsidR="0061524D" w:rsidRPr="00487927" w:rsidRDefault="0061524D" w:rsidP="00F64A6F">
            <w:pPr>
              <w:jc w:val="center"/>
              <w:rPr>
                <w:rFonts w:cstheme="minorHAnsi"/>
                <w:szCs w:val="20"/>
              </w:rPr>
            </w:pPr>
          </w:p>
        </w:tc>
        <w:tc>
          <w:tcPr>
            <w:tcW w:w="990" w:type="dxa"/>
          </w:tcPr>
          <w:p w14:paraId="5675000E" w14:textId="77777777" w:rsidR="0061524D" w:rsidRPr="00487927" w:rsidRDefault="0061524D" w:rsidP="00F64A6F">
            <w:pPr>
              <w:jc w:val="center"/>
              <w:rPr>
                <w:rFonts w:cstheme="minorHAnsi"/>
                <w:szCs w:val="20"/>
              </w:rPr>
            </w:pPr>
          </w:p>
        </w:tc>
        <w:tc>
          <w:tcPr>
            <w:tcW w:w="990" w:type="dxa"/>
          </w:tcPr>
          <w:p w14:paraId="618FFDB7" w14:textId="77777777" w:rsidR="0061524D" w:rsidRPr="00487927" w:rsidRDefault="0061524D" w:rsidP="00F64A6F">
            <w:pPr>
              <w:jc w:val="center"/>
              <w:rPr>
                <w:rFonts w:cstheme="minorHAnsi"/>
                <w:szCs w:val="20"/>
              </w:rPr>
            </w:pPr>
          </w:p>
        </w:tc>
        <w:tc>
          <w:tcPr>
            <w:tcW w:w="990" w:type="dxa"/>
          </w:tcPr>
          <w:p w14:paraId="6C052D25" w14:textId="77777777" w:rsidR="0061524D" w:rsidRPr="00487927" w:rsidRDefault="0061524D" w:rsidP="00F64A6F">
            <w:pPr>
              <w:jc w:val="center"/>
              <w:rPr>
                <w:rFonts w:cstheme="minorHAnsi"/>
                <w:szCs w:val="20"/>
              </w:rPr>
            </w:pPr>
          </w:p>
        </w:tc>
        <w:tc>
          <w:tcPr>
            <w:tcW w:w="1080" w:type="dxa"/>
          </w:tcPr>
          <w:p w14:paraId="1DA1D237" w14:textId="77777777" w:rsidR="0061524D" w:rsidRPr="00283A38" w:rsidRDefault="0061524D" w:rsidP="00F64A6F">
            <w:pPr>
              <w:jc w:val="center"/>
              <w:rPr>
                <w:rFonts w:cstheme="minorHAnsi"/>
                <w:szCs w:val="20"/>
              </w:rPr>
            </w:pPr>
          </w:p>
        </w:tc>
        <w:tc>
          <w:tcPr>
            <w:tcW w:w="990" w:type="dxa"/>
          </w:tcPr>
          <w:p w14:paraId="640A3F80" w14:textId="77777777" w:rsidR="0061524D" w:rsidRPr="00283A38" w:rsidRDefault="0061524D" w:rsidP="00F64A6F">
            <w:pPr>
              <w:jc w:val="center"/>
              <w:rPr>
                <w:rFonts w:cstheme="minorHAnsi"/>
                <w:szCs w:val="20"/>
              </w:rPr>
            </w:pPr>
          </w:p>
        </w:tc>
        <w:tc>
          <w:tcPr>
            <w:tcW w:w="990" w:type="dxa"/>
          </w:tcPr>
          <w:p w14:paraId="78330230" w14:textId="77777777" w:rsidR="0061524D" w:rsidRPr="00283A38" w:rsidRDefault="0061524D" w:rsidP="00F64A6F">
            <w:pPr>
              <w:jc w:val="center"/>
              <w:rPr>
                <w:rFonts w:cstheme="minorHAnsi"/>
                <w:szCs w:val="20"/>
              </w:rPr>
            </w:pPr>
          </w:p>
        </w:tc>
        <w:tc>
          <w:tcPr>
            <w:tcW w:w="1103" w:type="dxa"/>
          </w:tcPr>
          <w:p w14:paraId="57E7F2D5"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6DE05A70" w14:textId="77777777" w:rsidR="0061524D" w:rsidRPr="00D65767" w:rsidRDefault="0061524D" w:rsidP="00F64A6F">
            <w:pPr>
              <w:jc w:val="center"/>
              <w:rPr>
                <w:rFonts w:cstheme="minorHAnsi"/>
                <w:szCs w:val="20"/>
              </w:rPr>
            </w:pPr>
          </w:p>
        </w:tc>
      </w:tr>
      <w:tr w:rsidR="0061524D" w:rsidRPr="00283A38" w14:paraId="608BEC7D" w14:textId="42E25769" w:rsidTr="0061524D">
        <w:tc>
          <w:tcPr>
            <w:tcW w:w="1255" w:type="dxa"/>
          </w:tcPr>
          <w:p w14:paraId="71AB3A03" w14:textId="77777777" w:rsidR="0061524D" w:rsidRDefault="0061524D" w:rsidP="00F64A6F">
            <w:pPr>
              <w:jc w:val="center"/>
              <w:rPr>
                <w:szCs w:val="20"/>
              </w:rPr>
            </w:pPr>
            <w:r>
              <w:rPr>
                <w:szCs w:val="20"/>
              </w:rPr>
              <w:t>3008-03</w:t>
            </w:r>
          </w:p>
        </w:tc>
        <w:tc>
          <w:tcPr>
            <w:tcW w:w="990" w:type="dxa"/>
          </w:tcPr>
          <w:p w14:paraId="50DD734F" w14:textId="77777777" w:rsidR="0061524D" w:rsidRPr="00283A38" w:rsidRDefault="0061524D" w:rsidP="00F64A6F">
            <w:pPr>
              <w:jc w:val="center"/>
              <w:rPr>
                <w:rFonts w:cstheme="minorHAnsi"/>
                <w:szCs w:val="20"/>
              </w:rPr>
            </w:pPr>
          </w:p>
        </w:tc>
        <w:tc>
          <w:tcPr>
            <w:tcW w:w="990" w:type="dxa"/>
          </w:tcPr>
          <w:p w14:paraId="5A9D7F08" w14:textId="77777777" w:rsidR="0061524D" w:rsidRPr="00487927" w:rsidRDefault="0061524D" w:rsidP="00F64A6F">
            <w:pPr>
              <w:jc w:val="center"/>
              <w:rPr>
                <w:rFonts w:cstheme="minorHAnsi"/>
                <w:szCs w:val="20"/>
              </w:rPr>
            </w:pPr>
          </w:p>
        </w:tc>
        <w:tc>
          <w:tcPr>
            <w:tcW w:w="990" w:type="dxa"/>
          </w:tcPr>
          <w:p w14:paraId="671F2DDF" w14:textId="77777777" w:rsidR="0061524D" w:rsidRPr="00487927" w:rsidRDefault="0061524D" w:rsidP="00F64A6F">
            <w:pPr>
              <w:jc w:val="center"/>
              <w:rPr>
                <w:rFonts w:cstheme="minorHAnsi"/>
                <w:szCs w:val="20"/>
              </w:rPr>
            </w:pPr>
          </w:p>
        </w:tc>
        <w:tc>
          <w:tcPr>
            <w:tcW w:w="990" w:type="dxa"/>
          </w:tcPr>
          <w:p w14:paraId="322FA74B" w14:textId="77777777" w:rsidR="0061524D" w:rsidRPr="00487927" w:rsidRDefault="0061524D" w:rsidP="00F64A6F">
            <w:pPr>
              <w:jc w:val="center"/>
              <w:rPr>
                <w:rFonts w:cstheme="minorHAnsi"/>
                <w:szCs w:val="20"/>
              </w:rPr>
            </w:pPr>
          </w:p>
        </w:tc>
        <w:tc>
          <w:tcPr>
            <w:tcW w:w="990" w:type="dxa"/>
          </w:tcPr>
          <w:p w14:paraId="6931B592" w14:textId="77777777" w:rsidR="0061524D" w:rsidRPr="00487927" w:rsidRDefault="0061524D" w:rsidP="00F64A6F">
            <w:pPr>
              <w:jc w:val="center"/>
              <w:rPr>
                <w:rFonts w:cstheme="minorHAnsi"/>
                <w:szCs w:val="20"/>
              </w:rPr>
            </w:pPr>
          </w:p>
        </w:tc>
        <w:tc>
          <w:tcPr>
            <w:tcW w:w="990" w:type="dxa"/>
          </w:tcPr>
          <w:p w14:paraId="330F8D43" w14:textId="77777777" w:rsidR="0061524D" w:rsidRPr="00487927" w:rsidRDefault="0061524D" w:rsidP="00F64A6F">
            <w:pPr>
              <w:jc w:val="center"/>
              <w:rPr>
                <w:rFonts w:cstheme="minorHAnsi"/>
                <w:szCs w:val="20"/>
              </w:rPr>
            </w:pPr>
          </w:p>
        </w:tc>
        <w:tc>
          <w:tcPr>
            <w:tcW w:w="1080" w:type="dxa"/>
          </w:tcPr>
          <w:p w14:paraId="76AB1A67" w14:textId="77777777" w:rsidR="0061524D" w:rsidRPr="00283A38" w:rsidRDefault="0061524D" w:rsidP="00F64A6F">
            <w:pPr>
              <w:jc w:val="center"/>
              <w:rPr>
                <w:rFonts w:cstheme="minorHAnsi"/>
                <w:szCs w:val="20"/>
              </w:rPr>
            </w:pPr>
          </w:p>
        </w:tc>
        <w:tc>
          <w:tcPr>
            <w:tcW w:w="990" w:type="dxa"/>
          </w:tcPr>
          <w:p w14:paraId="1D20E42C" w14:textId="77777777" w:rsidR="0061524D" w:rsidRPr="00283A38" w:rsidRDefault="0061524D" w:rsidP="00F64A6F">
            <w:pPr>
              <w:jc w:val="center"/>
              <w:rPr>
                <w:rFonts w:cstheme="minorHAnsi"/>
                <w:szCs w:val="20"/>
              </w:rPr>
            </w:pPr>
          </w:p>
        </w:tc>
        <w:tc>
          <w:tcPr>
            <w:tcW w:w="990" w:type="dxa"/>
          </w:tcPr>
          <w:p w14:paraId="11DE1E1D" w14:textId="77777777" w:rsidR="0061524D" w:rsidRPr="00283A38" w:rsidRDefault="0061524D" w:rsidP="00F64A6F">
            <w:pPr>
              <w:jc w:val="center"/>
              <w:rPr>
                <w:rFonts w:cstheme="minorHAnsi"/>
                <w:szCs w:val="20"/>
              </w:rPr>
            </w:pPr>
          </w:p>
        </w:tc>
        <w:tc>
          <w:tcPr>
            <w:tcW w:w="1103" w:type="dxa"/>
          </w:tcPr>
          <w:p w14:paraId="113605DF"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04023CD" w14:textId="77777777" w:rsidR="0061524D" w:rsidRPr="00D65767" w:rsidRDefault="0061524D" w:rsidP="00F64A6F">
            <w:pPr>
              <w:jc w:val="center"/>
              <w:rPr>
                <w:rFonts w:cstheme="minorHAnsi"/>
                <w:szCs w:val="20"/>
              </w:rPr>
            </w:pPr>
          </w:p>
        </w:tc>
      </w:tr>
      <w:tr w:rsidR="0061524D" w:rsidRPr="00283A38" w14:paraId="1058ADCB" w14:textId="68EFFB38" w:rsidTr="0061524D">
        <w:tc>
          <w:tcPr>
            <w:tcW w:w="1255" w:type="dxa"/>
          </w:tcPr>
          <w:p w14:paraId="72FC6541" w14:textId="77777777" w:rsidR="0061524D" w:rsidRDefault="0061524D" w:rsidP="00F64A6F">
            <w:pPr>
              <w:jc w:val="center"/>
              <w:rPr>
                <w:szCs w:val="20"/>
              </w:rPr>
            </w:pPr>
            <w:r>
              <w:rPr>
                <w:szCs w:val="20"/>
              </w:rPr>
              <w:t>3008-04</w:t>
            </w:r>
          </w:p>
        </w:tc>
        <w:tc>
          <w:tcPr>
            <w:tcW w:w="990" w:type="dxa"/>
          </w:tcPr>
          <w:p w14:paraId="57C55364" w14:textId="77777777" w:rsidR="0061524D" w:rsidRPr="00283A38" w:rsidRDefault="0061524D" w:rsidP="00F64A6F">
            <w:pPr>
              <w:jc w:val="center"/>
              <w:rPr>
                <w:rFonts w:cstheme="minorHAnsi"/>
                <w:szCs w:val="20"/>
              </w:rPr>
            </w:pPr>
          </w:p>
        </w:tc>
        <w:tc>
          <w:tcPr>
            <w:tcW w:w="990" w:type="dxa"/>
          </w:tcPr>
          <w:p w14:paraId="481D0901" w14:textId="77777777" w:rsidR="0061524D" w:rsidRPr="00487927" w:rsidRDefault="0061524D" w:rsidP="00F64A6F">
            <w:pPr>
              <w:jc w:val="center"/>
              <w:rPr>
                <w:rFonts w:cstheme="minorHAnsi"/>
                <w:szCs w:val="20"/>
              </w:rPr>
            </w:pPr>
          </w:p>
        </w:tc>
        <w:tc>
          <w:tcPr>
            <w:tcW w:w="990" w:type="dxa"/>
          </w:tcPr>
          <w:p w14:paraId="1CEF57DD" w14:textId="77777777" w:rsidR="0061524D" w:rsidRPr="00487927" w:rsidRDefault="0061524D" w:rsidP="00F64A6F">
            <w:pPr>
              <w:jc w:val="center"/>
              <w:rPr>
                <w:rFonts w:cstheme="minorHAnsi"/>
                <w:szCs w:val="20"/>
              </w:rPr>
            </w:pPr>
          </w:p>
        </w:tc>
        <w:tc>
          <w:tcPr>
            <w:tcW w:w="990" w:type="dxa"/>
          </w:tcPr>
          <w:p w14:paraId="250A6D5D" w14:textId="77777777" w:rsidR="0061524D" w:rsidRPr="00487927" w:rsidRDefault="0061524D" w:rsidP="00F64A6F">
            <w:pPr>
              <w:jc w:val="center"/>
              <w:rPr>
                <w:rFonts w:cstheme="minorHAnsi"/>
                <w:szCs w:val="20"/>
              </w:rPr>
            </w:pPr>
          </w:p>
        </w:tc>
        <w:tc>
          <w:tcPr>
            <w:tcW w:w="990" w:type="dxa"/>
          </w:tcPr>
          <w:p w14:paraId="1C12457B" w14:textId="77777777" w:rsidR="0061524D" w:rsidRPr="00487927" w:rsidRDefault="0061524D" w:rsidP="00F64A6F">
            <w:pPr>
              <w:jc w:val="center"/>
              <w:rPr>
                <w:rFonts w:cstheme="minorHAnsi"/>
                <w:szCs w:val="20"/>
              </w:rPr>
            </w:pPr>
          </w:p>
        </w:tc>
        <w:tc>
          <w:tcPr>
            <w:tcW w:w="990" w:type="dxa"/>
          </w:tcPr>
          <w:p w14:paraId="0400381C" w14:textId="77777777" w:rsidR="0061524D" w:rsidRPr="00487927" w:rsidRDefault="0061524D" w:rsidP="00F64A6F">
            <w:pPr>
              <w:jc w:val="center"/>
              <w:rPr>
                <w:rFonts w:cstheme="minorHAnsi"/>
                <w:szCs w:val="20"/>
              </w:rPr>
            </w:pPr>
          </w:p>
        </w:tc>
        <w:tc>
          <w:tcPr>
            <w:tcW w:w="1080" w:type="dxa"/>
          </w:tcPr>
          <w:p w14:paraId="17753509" w14:textId="77777777" w:rsidR="0061524D" w:rsidRPr="00283A38" w:rsidRDefault="0061524D" w:rsidP="00F64A6F">
            <w:pPr>
              <w:jc w:val="center"/>
              <w:rPr>
                <w:rFonts w:cstheme="minorHAnsi"/>
                <w:szCs w:val="20"/>
              </w:rPr>
            </w:pPr>
          </w:p>
        </w:tc>
        <w:tc>
          <w:tcPr>
            <w:tcW w:w="990" w:type="dxa"/>
          </w:tcPr>
          <w:p w14:paraId="068049DA" w14:textId="77777777" w:rsidR="0061524D" w:rsidRPr="00283A38" w:rsidRDefault="0061524D" w:rsidP="00F64A6F">
            <w:pPr>
              <w:jc w:val="center"/>
              <w:rPr>
                <w:rFonts w:cstheme="minorHAnsi"/>
                <w:szCs w:val="20"/>
              </w:rPr>
            </w:pPr>
          </w:p>
        </w:tc>
        <w:tc>
          <w:tcPr>
            <w:tcW w:w="990" w:type="dxa"/>
          </w:tcPr>
          <w:p w14:paraId="029DF0CA" w14:textId="77777777" w:rsidR="0061524D" w:rsidRPr="00283A38" w:rsidRDefault="0061524D" w:rsidP="00F64A6F">
            <w:pPr>
              <w:jc w:val="center"/>
              <w:rPr>
                <w:rFonts w:cstheme="minorHAnsi"/>
                <w:szCs w:val="20"/>
              </w:rPr>
            </w:pPr>
          </w:p>
        </w:tc>
        <w:tc>
          <w:tcPr>
            <w:tcW w:w="1103" w:type="dxa"/>
          </w:tcPr>
          <w:p w14:paraId="002B1887"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98586A8" w14:textId="77777777" w:rsidR="0061524D" w:rsidRPr="00D65767" w:rsidRDefault="0061524D" w:rsidP="00F64A6F">
            <w:pPr>
              <w:jc w:val="center"/>
              <w:rPr>
                <w:rFonts w:cstheme="minorHAnsi"/>
                <w:szCs w:val="20"/>
              </w:rPr>
            </w:pPr>
          </w:p>
        </w:tc>
      </w:tr>
      <w:tr w:rsidR="0019262A" w:rsidRPr="00283A38" w14:paraId="6F6DF831" w14:textId="662C9A88" w:rsidTr="0061524D">
        <w:tc>
          <w:tcPr>
            <w:tcW w:w="1255" w:type="dxa"/>
          </w:tcPr>
          <w:p w14:paraId="70826974" w14:textId="0C9BAC91" w:rsidR="0019262A" w:rsidRDefault="0019262A" w:rsidP="0019262A">
            <w:pPr>
              <w:jc w:val="center"/>
              <w:rPr>
                <w:szCs w:val="20"/>
              </w:rPr>
            </w:pPr>
            <w:r>
              <w:rPr>
                <w:szCs w:val="20"/>
              </w:rPr>
              <w:t>3010-01</w:t>
            </w:r>
          </w:p>
        </w:tc>
        <w:tc>
          <w:tcPr>
            <w:tcW w:w="990" w:type="dxa"/>
          </w:tcPr>
          <w:p w14:paraId="56146C5E" w14:textId="77777777" w:rsidR="0019262A" w:rsidRPr="00283A38" w:rsidRDefault="0019262A" w:rsidP="0019262A">
            <w:pPr>
              <w:jc w:val="center"/>
              <w:rPr>
                <w:rFonts w:cstheme="minorHAnsi"/>
                <w:szCs w:val="20"/>
              </w:rPr>
            </w:pPr>
          </w:p>
        </w:tc>
        <w:tc>
          <w:tcPr>
            <w:tcW w:w="990" w:type="dxa"/>
          </w:tcPr>
          <w:p w14:paraId="688E3B45" w14:textId="77777777" w:rsidR="0019262A" w:rsidRPr="00487927" w:rsidRDefault="0019262A" w:rsidP="0019262A">
            <w:pPr>
              <w:jc w:val="center"/>
              <w:rPr>
                <w:rFonts w:cstheme="minorHAnsi"/>
                <w:szCs w:val="20"/>
              </w:rPr>
            </w:pPr>
          </w:p>
        </w:tc>
        <w:tc>
          <w:tcPr>
            <w:tcW w:w="990" w:type="dxa"/>
          </w:tcPr>
          <w:p w14:paraId="3384C033" w14:textId="77777777" w:rsidR="0019262A" w:rsidRPr="00487927" w:rsidRDefault="0019262A" w:rsidP="0019262A">
            <w:pPr>
              <w:jc w:val="center"/>
              <w:rPr>
                <w:rFonts w:cstheme="minorHAnsi"/>
                <w:szCs w:val="20"/>
              </w:rPr>
            </w:pPr>
          </w:p>
        </w:tc>
        <w:tc>
          <w:tcPr>
            <w:tcW w:w="990" w:type="dxa"/>
          </w:tcPr>
          <w:p w14:paraId="06CE4138" w14:textId="77777777" w:rsidR="0019262A" w:rsidRPr="00487927" w:rsidRDefault="0019262A" w:rsidP="0019262A">
            <w:pPr>
              <w:jc w:val="center"/>
              <w:rPr>
                <w:rFonts w:cstheme="minorHAnsi"/>
                <w:szCs w:val="20"/>
              </w:rPr>
            </w:pPr>
          </w:p>
        </w:tc>
        <w:tc>
          <w:tcPr>
            <w:tcW w:w="990" w:type="dxa"/>
          </w:tcPr>
          <w:p w14:paraId="31A8A8E8" w14:textId="77777777" w:rsidR="0019262A" w:rsidRPr="00487927" w:rsidRDefault="0019262A" w:rsidP="0019262A">
            <w:pPr>
              <w:jc w:val="center"/>
              <w:rPr>
                <w:rFonts w:cstheme="minorHAnsi"/>
                <w:szCs w:val="20"/>
              </w:rPr>
            </w:pPr>
          </w:p>
        </w:tc>
        <w:tc>
          <w:tcPr>
            <w:tcW w:w="990" w:type="dxa"/>
          </w:tcPr>
          <w:p w14:paraId="2E64A286" w14:textId="77777777" w:rsidR="0019262A" w:rsidRPr="00487927" w:rsidRDefault="0019262A" w:rsidP="0019262A">
            <w:pPr>
              <w:jc w:val="center"/>
              <w:rPr>
                <w:rFonts w:cstheme="minorHAnsi"/>
                <w:szCs w:val="20"/>
              </w:rPr>
            </w:pPr>
          </w:p>
        </w:tc>
        <w:tc>
          <w:tcPr>
            <w:tcW w:w="1080" w:type="dxa"/>
          </w:tcPr>
          <w:p w14:paraId="65BBCB24" w14:textId="77777777" w:rsidR="0019262A" w:rsidRPr="00283A38" w:rsidRDefault="0019262A" w:rsidP="0019262A">
            <w:pPr>
              <w:jc w:val="center"/>
              <w:rPr>
                <w:rFonts w:cstheme="minorHAnsi"/>
                <w:szCs w:val="20"/>
              </w:rPr>
            </w:pPr>
          </w:p>
        </w:tc>
        <w:tc>
          <w:tcPr>
            <w:tcW w:w="990" w:type="dxa"/>
          </w:tcPr>
          <w:p w14:paraId="706D0376" w14:textId="77777777" w:rsidR="0019262A" w:rsidRPr="00283A38" w:rsidRDefault="0019262A" w:rsidP="0019262A">
            <w:pPr>
              <w:jc w:val="center"/>
              <w:rPr>
                <w:rFonts w:cstheme="minorHAnsi"/>
                <w:szCs w:val="20"/>
              </w:rPr>
            </w:pPr>
          </w:p>
        </w:tc>
        <w:tc>
          <w:tcPr>
            <w:tcW w:w="990" w:type="dxa"/>
          </w:tcPr>
          <w:p w14:paraId="212AA87A" w14:textId="77777777" w:rsidR="0019262A" w:rsidRPr="00283A38" w:rsidRDefault="0019262A" w:rsidP="0019262A">
            <w:pPr>
              <w:jc w:val="center"/>
              <w:rPr>
                <w:rFonts w:cstheme="minorHAnsi"/>
                <w:szCs w:val="20"/>
              </w:rPr>
            </w:pPr>
          </w:p>
        </w:tc>
        <w:tc>
          <w:tcPr>
            <w:tcW w:w="1103" w:type="dxa"/>
          </w:tcPr>
          <w:p w14:paraId="7C8E054B" w14:textId="03FBAF9E" w:rsidR="0019262A" w:rsidRPr="00D65767" w:rsidRDefault="0019262A" w:rsidP="0019262A">
            <w:pPr>
              <w:jc w:val="center"/>
              <w:rPr>
                <w:rFonts w:cstheme="minorHAnsi"/>
                <w:szCs w:val="20"/>
              </w:rPr>
            </w:pPr>
            <w:r w:rsidRPr="00D65767">
              <w:rPr>
                <w:rFonts w:cstheme="minorHAnsi"/>
                <w:szCs w:val="20"/>
              </w:rPr>
              <w:t>•</w:t>
            </w:r>
          </w:p>
        </w:tc>
        <w:tc>
          <w:tcPr>
            <w:tcW w:w="1103" w:type="dxa"/>
          </w:tcPr>
          <w:p w14:paraId="58314479" w14:textId="77777777" w:rsidR="0019262A" w:rsidRPr="00D65767" w:rsidRDefault="0019262A" w:rsidP="0019262A">
            <w:pPr>
              <w:jc w:val="center"/>
              <w:rPr>
                <w:rFonts w:cstheme="minorHAnsi"/>
                <w:szCs w:val="20"/>
              </w:rPr>
            </w:pPr>
          </w:p>
        </w:tc>
      </w:tr>
      <w:tr w:rsidR="0019262A" w:rsidRPr="00283A38" w14:paraId="649D1065" w14:textId="37D274C4" w:rsidTr="0061524D">
        <w:tc>
          <w:tcPr>
            <w:tcW w:w="1255" w:type="dxa"/>
          </w:tcPr>
          <w:p w14:paraId="68D76A02" w14:textId="698CE63C" w:rsidR="0019262A" w:rsidRDefault="0019262A" w:rsidP="0019262A">
            <w:pPr>
              <w:jc w:val="center"/>
              <w:rPr>
                <w:szCs w:val="20"/>
              </w:rPr>
            </w:pPr>
            <w:r>
              <w:rPr>
                <w:szCs w:val="20"/>
              </w:rPr>
              <w:t>3010-02</w:t>
            </w:r>
          </w:p>
        </w:tc>
        <w:tc>
          <w:tcPr>
            <w:tcW w:w="990" w:type="dxa"/>
          </w:tcPr>
          <w:p w14:paraId="2B0AB275" w14:textId="77777777" w:rsidR="0019262A" w:rsidRPr="00283A38" w:rsidRDefault="0019262A" w:rsidP="0019262A">
            <w:pPr>
              <w:jc w:val="center"/>
              <w:rPr>
                <w:rFonts w:cstheme="minorHAnsi"/>
                <w:szCs w:val="20"/>
              </w:rPr>
            </w:pPr>
          </w:p>
        </w:tc>
        <w:tc>
          <w:tcPr>
            <w:tcW w:w="990" w:type="dxa"/>
          </w:tcPr>
          <w:p w14:paraId="546D0347" w14:textId="77777777" w:rsidR="0019262A" w:rsidRPr="00487927" w:rsidRDefault="0019262A" w:rsidP="0019262A">
            <w:pPr>
              <w:jc w:val="center"/>
              <w:rPr>
                <w:rFonts w:cstheme="minorHAnsi"/>
                <w:szCs w:val="20"/>
              </w:rPr>
            </w:pPr>
          </w:p>
        </w:tc>
        <w:tc>
          <w:tcPr>
            <w:tcW w:w="990" w:type="dxa"/>
          </w:tcPr>
          <w:p w14:paraId="75238D49" w14:textId="77777777" w:rsidR="0019262A" w:rsidRPr="00487927" w:rsidRDefault="0019262A" w:rsidP="0019262A">
            <w:pPr>
              <w:jc w:val="center"/>
              <w:rPr>
                <w:rFonts w:cstheme="minorHAnsi"/>
                <w:szCs w:val="20"/>
              </w:rPr>
            </w:pPr>
          </w:p>
        </w:tc>
        <w:tc>
          <w:tcPr>
            <w:tcW w:w="990" w:type="dxa"/>
          </w:tcPr>
          <w:p w14:paraId="6FF02932" w14:textId="77777777" w:rsidR="0019262A" w:rsidRPr="00487927" w:rsidRDefault="0019262A" w:rsidP="0019262A">
            <w:pPr>
              <w:jc w:val="center"/>
              <w:rPr>
                <w:rFonts w:cstheme="minorHAnsi"/>
                <w:szCs w:val="20"/>
              </w:rPr>
            </w:pPr>
          </w:p>
        </w:tc>
        <w:tc>
          <w:tcPr>
            <w:tcW w:w="990" w:type="dxa"/>
          </w:tcPr>
          <w:p w14:paraId="6B6950C8" w14:textId="77777777" w:rsidR="0019262A" w:rsidRPr="00487927" w:rsidRDefault="0019262A" w:rsidP="0019262A">
            <w:pPr>
              <w:jc w:val="center"/>
              <w:rPr>
                <w:rFonts w:cstheme="minorHAnsi"/>
                <w:szCs w:val="20"/>
              </w:rPr>
            </w:pPr>
          </w:p>
        </w:tc>
        <w:tc>
          <w:tcPr>
            <w:tcW w:w="990" w:type="dxa"/>
          </w:tcPr>
          <w:p w14:paraId="424CFEF8" w14:textId="77777777" w:rsidR="0019262A" w:rsidRPr="00487927" w:rsidRDefault="0019262A" w:rsidP="0019262A">
            <w:pPr>
              <w:jc w:val="center"/>
              <w:rPr>
                <w:rFonts w:cstheme="minorHAnsi"/>
                <w:szCs w:val="20"/>
              </w:rPr>
            </w:pPr>
          </w:p>
        </w:tc>
        <w:tc>
          <w:tcPr>
            <w:tcW w:w="1080" w:type="dxa"/>
          </w:tcPr>
          <w:p w14:paraId="1EDE42BE" w14:textId="77777777" w:rsidR="0019262A" w:rsidRPr="00283A38" w:rsidRDefault="0019262A" w:rsidP="0019262A">
            <w:pPr>
              <w:jc w:val="center"/>
              <w:rPr>
                <w:rFonts w:cstheme="minorHAnsi"/>
                <w:szCs w:val="20"/>
              </w:rPr>
            </w:pPr>
          </w:p>
        </w:tc>
        <w:tc>
          <w:tcPr>
            <w:tcW w:w="990" w:type="dxa"/>
          </w:tcPr>
          <w:p w14:paraId="4FB333E9" w14:textId="77777777" w:rsidR="0019262A" w:rsidRPr="00283A38" w:rsidRDefault="0019262A" w:rsidP="0019262A">
            <w:pPr>
              <w:jc w:val="center"/>
              <w:rPr>
                <w:rFonts w:cstheme="minorHAnsi"/>
                <w:szCs w:val="20"/>
              </w:rPr>
            </w:pPr>
          </w:p>
        </w:tc>
        <w:tc>
          <w:tcPr>
            <w:tcW w:w="990" w:type="dxa"/>
          </w:tcPr>
          <w:p w14:paraId="28DB5706" w14:textId="77777777" w:rsidR="0019262A" w:rsidRPr="00283A38" w:rsidRDefault="0019262A" w:rsidP="0019262A">
            <w:pPr>
              <w:jc w:val="center"/>
              <w:rPr>
                <w:rFonts w:cstheme="minorHAnsi"/>
                <w:szCs w:val="20"/>
              </w:rPr>
            </w:pPr>
          </w:p>
        </w:tc>
        <w:tc>
          <w:tcPr>
            <w:tcW w:w="1103" w:type="dxa"/>
          </w:tcPr>
          <w:p w14:paraId="01A651CF" w14:textId="749D5EC6" w:rsidR="0019262A" w:rsidRPr="00D65767" w:rsidRDefault="0019262A" w:rsidP="0019262A">
            <w:pPr>
              <w:jc w:val="center"/>
              <w:rPr>
                <w:rFonts w:cstheme="minorHAnsi"/>
                <w:szCs w:val="20"/>
              </w:rPr>
            </w:pPr>
            <w:r w:rsidRPr="00D65767">
              <w:rPr>
                <w:rFonts w:cstheme="minorHAnsi"/>
                <w:szCs w:val="20"/>
              </w:rPr>
              <w:t>•</w:t>
            </w:r>
          </w:p>
        </w:tc>
        <w:tc>
          <w:tcPr>
            <w:tcW w:w="1103" w:type="dxa"/>
          </w:tcPr>
          <w:p w14:paraId="1FD64465" w14:textId="77777777" w:rsidR="0019262A" w:rsidRPr="00D65767" w:rsidRDefault="0019262A" w:rsidP="0019262A">
            <w:pPr>
              <w:jc w:val="center"/>
              <w:rPr>
                <w:rFonts w:cstheme="minorHAnsi"/>
                <w:szCs w:val="20"/>
              </w:rPr>
            </w:pPr>
          </w:p>
        </w:tc>
      </w:tr>
      <w:tr w:rsidR="0019262A" w:rsidRPr="00283A38" w14:paraId="047DCD6E" w14:textId="650B921A" w:rsidTr="0061524D">
        <w:tc>
          <w:tcPr>
            <w:tcW w:w="1255" w:type="dxa"/>
          </w:tcPr>
          <w:p w14:paraId="788AD43F" w14:textId="5449C518" w:rsidR="0019262A" w:rsidRDefault="0019262A" w:rsidP="0019262A">
            <w:pPr>
              <w:jc w:val="center"/>
              <w:rPr>
                <w:szCs w:val="20"/>
              </w:rPr>
            </w:pPr>
            <w:r>
              <w:rPr>
                <w:szCs w:val="20"/>
              </w:rPr>
              <w:t>3010-03</w:t>
            </w:r>
          </w:p>
        </w:tc>
        <w:tc>
          <w:tcPr>
            <w:tcW w:w="990" w:type="dxa"/>
          </w:tcPr>
          <w:p w14:paraId="00FD6D3A" w14:textId="77777777" w:rsidR="0019262A" w:rsidRPr="00283A38" w:rsidRDefault="0019262A" w:rsidP="0019262A">
            <w:pPr>
              <w:jc w:val="center"/>
              <w:rPr>
                <w:rFonts w:cstheme="minorHAnsi"/>
                <w:szCs w:val="20"/>
              </w:rPr>
            </w:pPr>
          </w:p>
        </w:tc>
        <w:tc>
          <w:tcPr>
            <w:tcW w:w="990" w:type="dxa"/>
          </w:tcPr>
          <w:p w14:paraId="1553F2C2" w14:textId="77777777" w:rsidR="0019262A" w:rsidRPr="00487927" w:rsidRDefault="0019262A" w:rsidP="0019262A">
            <w:pPr>
              <w:jc w:val="center"/>
              <w:rPr>
                <w:rFonts w:cstheme="minorHAnsi"/>
                <w:szCs w:val="20"/>
              </w:rPr>
            </w:pPr>
          </w:p>
        </w:tc>
        <w:tc>
          <w:tcPr>
            <w:tcW w:w="990" w:type="dxa"/>
          </w:tcPr>
          <w:p w14:paraId="5094C828" w14:textId="77777777" w:rsidR="0019262A" w:rsidRPr="00487927" w:rsidRDefault="0019262A" w:rsidP="0019262A">
            <w:pPr>
              <w:jc w:val="center"/>
              <w:rPr>
                <w:rFonts w:cstheme="minorHAnsi"/>
                <w:szCs w:val="20"/>
              </w:rPr>
            </w:pPr>
          </w:p>
        </w:tc>
        <w:tc>
          <w:tcPr>
            <w:tcW w:w="990" w:type="dxa"/>
          </w:tcPr>
          <w:p w14:paraId="76CF770A" w14:textId="77777777" w:rsidR="0019262A" w:rsidRPr="00487927" w:rsidRDefault="0019262A" w:rsidP="0019262A">
            <w:pPr>
              <w:jc w:val="center"/>
              <w:rPr>
                <w:rFonts w:cstheme="minorHAnsi"/>
                <w:szCs w:val="20"/>
              </w:rPr>
            </w:pPr>
          </w:p>
        </w:tc>
        <w:tc>
          <w:tcPr>
            <w:tcW w:w="990" w:type="dxa"/>
          </w:tcPr>
          <w:p w14:paraId="1016AE53" w14:textId="77777777" w:rsidR="0019262A" w:rsidRPr="00487927" w:rsidRDefault="0019262A" w:rsidP="0019262A">
            <w:pPr>
              <w:jc w:val="center"/>
              <w:rPr>
                <w:rFonts w:cstheme="minorHAnsi"/>
                <w:szCs w:val="20"/>
              </w:rPr>
            </w:pPr>
          </w:p>
        </w:tc>
        <w:tc>
          <w:tcPr>
            <w:tcW w:w="990" w:type="dxa"/>
          </w:tcPr>
          <w:p w14:paraId="512A6B03" w14:textId="77777777" w:rsidR="0019262A" w:rsidRPr="00487927" w:rsidRDefault="0019262A" w:rsidP="0019262A">
            <w:pPr>
              <w:jc w:val="center"/>
              <w:rPr>
                <w:rFonts w:cstheme="minorHAnsi"/>
                <w:szCs w:val="20"/>
              </w:rPr>
            </w:pPr>
          </w:p>
        </w:tc>
        <w:tc>
          <w:tcPr>
            <w:tcW w:w="1080" w:type="dxa"/>
          </w:tcPr>
          <w:p w14:paraId="63582928" w14:textId="77777777" w:rsidR="0019262A" w:rsidRPr="00283A38" w:rsidRDefault="0019262A" w:rsidP="0019262A">
            <w:pPr>
              <w:jc w:val="center"/>
              <w:rPr>
                <w:rFonts w:cstheme="minorHAnsi"/>
                <w:szCs w:val="20"/>
              </w:rPr>
            </w:pPr>
          </w:p>
        </w:tc>
        <w:tc>
          <w:tcPr>
            <w:tcW w:w="990" w:type="dxa"/>
          </w:tcPr>
          <w:p w14:paraId="482FBFEB" w14:textId="77777777" w:rsidR="0019262A" w:rsidRPr="00283A38" w:rsidRDefault="0019262A" w:rsidP="0019262A">
            <w:pPr>
              <w:jc w:val="center"/>
              <w:rPr>
                <w:rFonts w:cstheme="minorHAnsi"/>
                <w:szCs w:val="20"/>
              </w:rPr>
            </w:pPr>
          </w:p>
        </w:tc>
        <w:tc>
          <w:tcPr>
            <w:tcW w:w="990" w:type="dxa"/>
          </w:tcPr>
          <w:p w14:paraId="6AE272C9" w14:textId="77777777" w:rsidR="0019262A" w:rsidRPr="00283A38" w:rsidRDefault="0019262A" w:rsidP="0019262A">
            <w:pPr>
              <w:jc w:val="center"/>
              <w:rPr>
                <w:rFonts w:cstheme="minorHAnsi"/>
                <w:szCs w:val="20"/>
              </w:rPr>
            </w:pPr>
          </w:p>
        </w:tc>
        <w:tc>
          <w:tcPr>
            <w:tcW w:w="1103" w:type="dxa"/>
          </w:tcPr>
          <w:p w14:paraId="0C5A6FC0" w14:textId="247C9DE9" w:rsidR="0019262A" w:rsidRPr="00D65767" w:rsidRDefault="0019262A" w:rsidP="0019262A">
            <w:pPr>
              <w:jc w:val="center"/>
              <w:rPr>
                <w:rFonts w:cstheme="minorHAnsi"/>
                <w:szCs w:val="20"/>
              </w:rPr>
            </w:pPr>
            <w:r w:rsidRPr="00D65767">
              <w:rPr>
                <w:rFonts w:cstheme="minorHAnsi"/>
                <w:szCs w:val="20"/>
              </w:rPr>
              <w:t>•</w:t>
            </w:r>
          </w:p>
        </w:tc>
        <w:tc>
          <w:tcPr>
            <w:tcW w:w="1103" w:type="dxa"/>
          </w:tcPr>
          <w:p w14:paraId="07F0E949" w14:textId="77777777" w:rsidR="0019262A" w:rsidRPr="00D65767" w:rsidRDefault="0019262A" w:rsidP="0019262A">
            <w:pPr>
              <w:jc w:val="center"/>
              <w:rPr>
                <w:rFonts w:cstheme="minorHAnsi"/>
                <w:szCs w:val="20"/>
              </w:rPr>
            </w:pPr>
          </w:p>
        </w:tc>
      </w:tr>
      <w:tr w:rsidR="0019262A" w:rsidRPr="00283A38" w14:paraId="32CC6E2F" w14:textId="77777777" w:rsidTr="0061524D">
        <w:trPr>
          <w:ins w:id="109" w:author="Gonzalez, Jordi" w:date="2025-03-03T10:30:00Z" w16du:dateUtc="2025-03-03T09:30:00Z"/>
        </w:trPr>
        <w:tc>
          <w:tcPr>
            <w:tcW w:w="1255" w:type="dxa"/>
          </w:tcPr>
          <w:p w14:paraId="75C50BBA" w14:textId="21064FE5" w:rsidR="0019262A" w:rsidRDefault="0019262A" w:rsidP="0019262A">
            <w:pPr>
              <w:jc w:val="center"/>
              <w:rPr>
                <w:ins w:id="110" w:author="Gonzalez, Jordi" w:date="2025-03-03T10:30:00Z" w16du:dateUtc="2025-03-03T09:30:00Z"/>
                <w:szCs w:val="20"/>
              </w:rPr>
            </w:pPr>
            <w:ins w:id="111" w:author="Gonzalez, Jordi" w:date="2025-03-03T10:31:00Z" w16du:dateUtc="2025-03-03T09:31:00Z">
              <w:r>
                <w:rPr>
                  <w:szCs w:val="20"/>
                </w:rPr>
                <w:t>301</w:t>
              </w:r>
              <w:r>
                <w:rPr>
                  <w:szCs w:val="20"/>
                </w:rPr>
                <w:t>1</w:t>
              </w:r>
              <w:r>
                <w:rPr>
                  <w:szCs w:val="20"/>
                </w:rPr>
                <w:t>-01</w:t>
              </w:r>
            </w:ins>
          </w:p>
        </w:tc>
        <w:tc>
          <w:tcPr>
            <w:tcW w:w="990" w:type="dxa"/>
          </w:tcPr>
          <w:p w14:paraId="235FDA6E" w14:textId="77777777" w:rsidR="0019262A" w:rsidRPr="00283A38" w:rsidRDefault="0019262A" w:rsidP="0019262A">
            <w:pPr>
              <w:jc w:val="center"/>
              <w:rPr>
                <w:ins w:id="112" w:author="Gonzalez, Jordi" w:date="2025-03-03T10:30:00Z" w16du:dateUtc="2025-03-03T09:30:00Z"/>
                <w:rFonts w:cstheme="minorHAnsi"/>
                <w:szCs w:val="20"/>
              </w:rPr>
            </w:pPr>
          </w:p>
        </w:tc>
        <w:tc>
          <w:tcPr>
            <w:tcW w:w="990" w:type="dxa"/>
          </w:tcPr>
          <w:p w14:paraId="2F4B6B2E" w14:textId="77777777" w:rsidR="0019262A" w:rsidRPr="00487927" w:rsidRDefault="0019262A" w:rsidP="0019262A">
            <w:pPr>
              <w:jc w:val="center"/>
              <w:rPr>
                <w:ins w:id="113" w:author="Gonzalez, Jordi" w:date="2025-03-03T10:30:00Z" w16du:dateUtc="2025-03-03T09:30:00Z"/>
                <w:rFonts w:cstheme="minorHAnsi"/>
                <w:szCs w:val="20"/>
              </w:rPr>
            </w:pPr>
          </w:p>
        </w:tc>
        <w:tc>
          <w:tcPr>
            <w:tcW w:w="990" w:type="dxa"/>
          </w:tcPr>
          <w:p w14:paraId="7B5B868B" w14:textId="77777777" w:rsidR="0019262A" w:rsidRPr="00487927" w:rsidRDefault="0019262A" w:rsidP="0019262A">
            <w:pPr>
              <w:jc w:val="center"/>
              <w:rPr>
                <w:ins w:id="114" w:author="Gonzalez, Jordi" w:date="2025-03-03T10:30:00Z" w16du:dateUtc="2025-03-03T09:30:00Z"/>
                <w:rFonts w:cstheme="minorHAnsi"/>
                <w:szCs w:val="20"/>
              </w:rPr>
            </w:pPr>
          </w:p>
        </w:tc>
        <w:tc>
          <w:tcPr>
            <w:tcW w:w="990" w:type="dxa"/>
          </w:tcPr>
          <w:p w14:paraId="0145839A" w14:textId="77777777" w:rsidR="0019262A" w:rsidRPr="00487927" w:rsidRDefault="0019262A" w:rsidP="0019262A">
            <w:pPr>
              <w:jc w:val="center"/>
              <w:rPr>
                <w:ins w:id="115" w:author="Gonzalez, Jordi" w:date="2025-03-03T10:30:00Z" w16du:dateUtc="2025-03-03T09:30:00Z"/>
                <w:rFonts w:cstheme="minorHAnsi"/>
                <w:szCs w:val="20"/>
              </w:rPr>
            </w:pPr>
          </w:p>
        </w:tc>
        <w:tc>
          <w:tcPr>
            <w:tcW w:w="990" w:type="dxa"/>
          </w:tcPr>
          <w:p w14:paraId="62D65D38" w14:textId="77777777" w:rsidR="0019262A" w:rsidRPr="00487927" w:rsidRDefault="0019262A" w:rsidP="0019262A">
            <w:pPr>
              <w:jc w:val="center"/>
              <w:rPr>
                <w:ins w:id="116" w:author="Gonzalez, Jordi" w:date="2025-03-03T10:30:00Z" w16du:dateUtc="2025-03-03T09:30:00Z"/>
                <w:rFonts w:cstheme="minorHAnsi"/>
                <w:szCs w:val="20"/>
              </w:rPr>
            </w:pPr>
          </w:p>
        </w:tc>
        <w:tc>
          <w:tcPr>
            <w:tcW w:w="990" w:type="dxa"/>
          </w:tcPr>
          <w:p w14:paraId="54C328FA" w14:textId="77777777" w:rsidR="0019262A" w:rsidRPr="00487927" w:rsidRDefault="0019262A" w:rsidP="0019262A">
            <w:pPr>
              <w:jc w:val="center"/>
              <w:rPr>
                <w:ins w:id="117" w:author="Gonzalez, Jordi" w:date="2025-03-03T10:30:00Z" w16du:dateUtc="2025-03-03T09:30:00Z"/>
                <w:rFonts w:cstheme="minorHAnsi"/>
                <w:szCs w:val="20"/>
              </w:rPr>
            </w:pPr>
          </w:p>
        </w:tc>
        <w:tc>
          <w:tcPr>
            <w:tcW w:w="1080" w:type="dxa"/>
          </w:tcPr>
          <w:p w14:paraId="5E07D8E2" w14:textId="77777777" w:rsidR="0019262A" w:rsidRPr="00283A38" w:rsidRDefault="0019262A" w:rsidP="0019262A">
            <w:pPr>
              <w:jc w:val="center"/>
              <w:rPr>
                <w:ins w:id="118" w:author="Gonzalez, Jordi" w:date="2025-03-03T10:30:00Z" w16du:dateUtc="2025-03-03T09:30:00Z"/>
                <w:rFonts w:cstheme="minorHAnsi"/>
                <w:szCs w:val="20"/>
              </w:rPr>
            </w:pPr>
          </w:p>
        </w:tc>
        <w:tc>
          <w:tcPr>
            <w:tcW w:w="990" w:type="dxa"/>
          </w:tcPr>
          <w:p w14:paraId="6E183CAD" w14:textId="77777777" w:rsidR="0019262A" w:rsidRPr="00283A38" w:rsidRDefault="0019262A" w:rsidP="0019262A">
            <w:pPr>
              <w:jc w:val="center"/>
              <w:rPr>
                <w:ins w:id="119" w:author="Gonzalez, Jordi" w:date="2025-03-03T10:30:00Z" w16du:dateUtc="2025-03-03T09:30:00Z"/>
                <w:rFonts w:cstheme="minorHAnsi"/>
                <w:szCs w:val="20"/>
              </w:rPr>
            </w:pPr>
          </w:p>
        </w:tc>
        <w:tc>
          <w:tcPr>
            <w:tcW w:w="990" w:type="dxa"/>
          </w:tcPr>
          <w:p w14:paraId="32DCAC3D" w14:textId="77777777" w:rsidR="0019262A" w:rsidRPr="00283A38" w:rsidRDefault="0019262A" w:rsidP="0019262A">
            <w:pPr>
              <w:jc w:val="center"/>
              <w:rPr>
                <w:ins w:id="120" w:author="Gonzalez, Jordi" w:date="2025-03-03T10:30:00Z" w16du:dateUtc="2025-03-03T09:30:00Z"/>
                <w:rFonts w:cstheme="minorHAnsi"/>
                <w:szCs w:val="20"/>
              </w:rPr>
            </w:pPr>
          </w:p>
        </w:tc>
        <w:tc>
          <w:tcPr>
            <w:tcW w:w="1103" w:type="dxa"/>
          </w:tcPr>
          <w:p w14:paraId="56C86F82" w14:textId="4E1AC572" w:rsidR="0019262A" w:rsidRPr="00D65767" w:rsidRDefault="0019262A" w:rsidP="0019262A">
            <w:pPr>
              <w:jc w:val="center"/>
              <w:rPr>
                <w:ins w:id="121" w:author="Gonzalez, Jordi" w:date="2025-03-03T10:30:00Z" w16du:dateUtc="2025-03-03T09:30:00Z"/>
                <w:rFonts w:cstheme="minorHAnsi"/>
                <w:szCs w:val="20"/>
              </w:rPr>
            </w:pPr>
            <w:ins w:id="122" w:author="Gonzalez, Jordi" w:date="2025-03-03T10:31:00Z" w16du:dateUtc="2025-03-03T09:31:00Z">
              <w:r w:rsidRPr="00D65767">
                <w:rPr>
                  <w:rFonts w:cstheme="minorHAnsi"/>
                  <w:szCs w:val="20"/>
                </w:rPr>
                <w:t>•</w:t>
              </w:r>
            </w:ins>
          </w:p>
        </w:tc>
        <w:tc>
          <w:tcPr>
            <w:tcW w:w="1103" w:type="dxa"/>
          </w:tcPr>
          <w:p w14:paraId="626AB5C7" w14:textId="77777777" w:rsidR="0019262A" w:rsidRPr="00D65767" w:rsidRDefault="0019262A" w:rsidP="0019262A">
            <w:pPr>
              <w:jc w:val="center"/>
              <w:rPr>
                <w:ins w:id="123" w:author="Gonzalez, Jordi" w:date="2025-03-03T10:30:00Z" w16du:dateUtc="2025-03-03T09:30:00Z"/>
                <w:rFonts w:cstheme="minorHAnsi"/>
                <w:szCs w:val="20"/>
              </w:rPr>
            </w:pPr>
          </w:p>
        </w:tc>
      </w:tr>
      <w:tr w:rsidR="0019262A" w:rsidRPr="00283A38" w14:paraId="580339CE" w14:textId="77777777" w:rsidTr="0061524D">
        <w:trPr>
          <w:ins w:id="124" w:author="Gonzalez, Jordi" w:date="2025-03-03T10:31:00Z" w16du:dateUtc="2025-03-03T09:31:00Z"/>
        </w:trPr>
        <w:tc>
          <w:tcPr>
            <w:tcW w:w="1255" w:type="dxa"/>
          </w:tcPr>
          <w:p w14:paraId="43DB5318" w14:textId="0C12489F" w:rsidR="0019262A" w:rsidRDefault="0019262A" w:rsidP="0019262A">
            <w:pPr>
              <w:jc w:val="center"/>
              <w:rPr>
                <w:ins w:id="125" w:author="Gonzalez, Jordi" w:date="2025-03-03T10:31:00Z" w16du:dateUtc="2025-03-03T09:31:00Z"/>
                <w:szCs w:val="20"/>
              </w:rPr>
            </w:pPr>
            <w:ins w:id="126" w:author="Gonzalez, Jordi" w:date="2025-03-03T10:31:00Z" w16du:dateUtc="2025-03-03T09:31:00Z">
              <w:r>
                <w:rPr>
                  <w:szCs w:val="20"/>
                </w:rPr>
                <w:lastRenderedPageBreak/>
                <w:t>301</w:t>
              </w:r>
              <w:r>
                <w:rPr>
                  <w:szCs w:val="20"/>
                </w:rPr>
                <w:t>1</w:t>
              </w:r>
              <w:r>
                <w:rPr>
                  <w:szCs w:val="20"/>
                </w:rPr>
                <w:t>-02</w:t>
              </w:r>
            </w:ins>
          </w:p>
        </w:tc>
        <w:tc>
          <w:tcPr>
            <w:tcW w:w="990" w:type="dxa"/>
          </w:tcPr>
          <w:p w14:paraId="500F8D58" w14:textId="77777777" w:rsidR="0019262A" w:rsidRPr="00283A38" w:rsidRDefault="0019262A" w:rsidP="0019262A">
            <w:pPr>
              <w:jc w:val="center"/>
              <w:rPr>
                <w:ins w:id="127" w:author="Gonzalez, Jordi" w:date="2025-03-03T10:31:00Z" w16du:dateUtc="2025-03-03T09:31:00Z"/>
                <w:rFonts w:cstheme="minorHAnsi"/>
                <w:szCs w:val="20"/>
              </w:rPr>
            </w:pPr>
          </w:p>
        </w:tc>
        <w:tc>
          <w:tcPr>
            <w:tcW w:w="990" w:type="dxa"/>
          </w:tcPr>
          <w:p w14:paraId="7FAE49B3" w14:textId="77777777" w:rsidR="0019262A" w:rsidRPr="00487927" w:rsidRDefault="0019262A" w:rsidP="0019262A">
            <w:pPr>
              <w:jc w:val="center"/>
              <w:rPr>
                <w:ins w:id="128" w:author="Gonzalez, Jordi" w:date="2025-03-03T10:31:00Z" w16du:dateUtc="2025-03-03T09:31:00Z"/>
                <w:rFonts w:cstheme="minorHAnsi"/>
                <w:szCs w:val="20"/>
              </w:rPr>
            </w:pPr>
          </w:p>
        </w:tc>
        <w:tc>
          <w:tcPr>
            <w:tcW w:w="990" w:type="dxa"/>
          </w:tcPr>
          <w:p w14:paraId="5C4E44F9" w14:textId="77777777" w:rsidR="0019262A" w:rsidRPr="00487927" w:rsidRDefault="0019262A" w:rsidP="0019262A">
            <w:pPr>
              <w:jc w:val="center"/>
              <w:rPr>
                <w:ins w:id="129" w:author="Gonzalez, Jordi" w:date="2025-03-03T10:31:00Z" w16du:dateUtc="2025-03-03T09:31:00Z"/>
                <w:rFonts w:cstheme="minorHAnsi"/>
                <w:szCs w:val="20"/>
              </w:rPr>
            </w:pPr>
          </w:p>
        </w:tc>
        <w:tc>
          <w:tcPr>
            <w:tcW w:w="990" w:type="dxa"/>
          </w:tcPr>
          <w:p w14:paraId="41B8E27E" w14:textId="77777777" w:rsidR="0019262A" w:rsidRPr="00487927" w:rsidRDefault="0019262A" w:rsidP="0019262A">
            <w:pPr>
              <w:jc w:val="center"/>
              <w:rPr>
                <w:ins w:id="130" w:author="Gonzalez, Jordi" w:date="2025-03-03T10:31:00Z" w16du:dateUtc="2025-03-03T09:31:00Z"/>
                <w:rFonts w:cstheme="minorHAnsi"/>
                <w:szCs w:val="20"/>
              </w:rPr>
            </w:pPr>
          </w:p>
        </w:tc>
        <w:tc>
          <w:tcPr>
            <w:tcW w:w="990" w:type="dxa"/>
          </w:tcPr>
          <w:p w14:paraId="6CD5D409" w14:textId="77777777" w:rsidR="0019262A" w:rsidRPr="00487927" w:rsidRDefault="0019262A" w:rsidP="0019262A">
            <w:pPr>
              <w:jc w:val="center"/>
              <w:rPr>
                <w:ins w:id="131" w:author="Gonzalez, Jordi" w:date="2025-03-03T10:31:00Z" w16du:dateUtc="2025-03-03T09:31:00Z"/>
                <w:rFonts w:cstheme="minorHAnsi"/>
                <w:szCs w:val="20"/>
              </w:rPr>
            </w:pPr>
          </w:p>
        </w:tc>
        <w:tc>
          <w:tcPr>
            <w:tcW w:w="990" w:type="dxa"/>
          </w:tcPr>
          <w:p w14:paraId="62345C6C" w14:textId="77777777" w:rsidR="0019262A" w:rsidRPr="00487927" w:rsidRDefault="0019262A" w:rsidP="0019262A">
            <w:pPr>
              <w:jc w:val="center"/>
              <w:rPr>
                <w:ins w:id="132" w:author="Gonzalez, Jordi" w:date="2025-03-03T10:31:00Z" w16du:dateUtc="2025-03-03T09:31:00Z"/>
                <w:rFonts w:cstheme="minorHAnsi"/>
                <w:szCs w:val="20"/>
              </w:rPr>
            </w:pPr>
          </w:p>
        </w:tc>
        <w:tc>
          <w:tcPr>
            <w:tcW w:w="1080" w:type="dxa"/>
          </w:tcPr>
          <w:p w14:paraId="0DCA7E85" w14:textId="77777777" w:rsidR="0019262A" w:rsidRPr="00283A38" w:rsidRDefault="0019262A" w:rsidP="0019262A">
            <w:pPr>
              <w:jc w:val="center"/>
              <w:rPr>
                <w:ins w:id="133" w:author="Gonzalez, Jordi" w:date="2025-03-03T10:31:00Z" w16du:dateUtc="2025-03-03T09:31:00Z"/>
                <w:rFonts w:cstheme="minorHAnsi"/>
                <w:szCs w:val="20"/>
              </w:rPr>
            </w:pPr>
          </w:p>
        </w:tc>
        <w:tc>
          <w:tcPr>
            <w:tcW w:w="990" w:type="dxa"/>
          </w:tcPr>
          <w:p w14:paraId="2C645B48" w14:textId="77777777" w:rsidR="0019262A" w:rsidRPr="00283A38" w:rsidRDefault="0019262A" w:rsidP="0019262A">
            <w:pPr>
              <w:jc w:val="center"/>
              <w:rPr>
                <w:ins w:id="134" w:author="Gonzalez, Jordi" w:date="2025-03-03T10:31:00Z" w16du:dateUtc="2025-03-03T09:31:00Z"/>
                <w:rFonts w:cstheme="minorHAnsi"/>
                <w:szCs w:val="20"/>
              </w:rPr>
            </w:pPr>
          </w:p>
        </w:tc>
        <w:tc>
          <w:tcPr>
            <w:tcW w:w="990" w:type="dxa"/>
          </w:tcPr>
          <w:p w14:paraId="210E9E04" w14:textId="77777777" w:rsidR="0019262A" w:rsidRPr="00283A38" w:rsidRDefault="0019262A" w:rsidP="0019262A">
            <w:pPr>
              <w:jc w:val="center"/>
              <w:rPr>
                <w:ins w:id="135" w:author="Gonzalez, Jordi" w:date="2025-03-03T10:31:00Z" w16du:dateUtc="2025-03-03T09:31:00Z"/>
                <w:rFonts w:cstheme="minorHAnsi"/>
                <w:szCs w:val="20"/>
              </w:rPr>
            </w:pPr>
          </w:p>
        </w:tc>
        <w:tc>
          <w:tcPr>
            <w:tcW w:w="1103" w:type="dxa"/>
          </w:tcPr>
          <w:p w14:paraId="48D0D685" w14:textId="7787338D" w:rsidR="0019262A" w:rsidRPr="00D65767" w:rsidRDefault="0019262A" w:rsidP="0019262A">
            <w:pPr>
              <w:jc w:val="center"/>
              <w:rPr>
                <w:ins w:id="136" w:author="Gonzalez, Jordi" w:date="2025-03-03T10:31:00Z" w16du:dateUtc="2025-03-03T09:31:00Z"/>
                <w:rFonts w:cstheme="minorHAnsi"/>
                <w:szCs w:val="20"/>
              </w:rPr>
            </w:pPr>
            <w:ins w:id="137" w:author="Gonzalez, Jordi" w:date="2025-03-03T10:31:00Z" w16du:dateUtc="2025-03-03T09:31:00Z">
              <w:r w:rsidRPr="00D65767">
                <w:rPr>
                  <w:rFonts w:cstheme="minorHAnsi"/>
                  <w:szCs w:val="20"/>
                </w:rPr>
                <w:t>•</w:t>
              </w:r>
            </w:ins>
          </w:p>
        </w:tc>
        <w:tc>
          <w:tcPr>
            <w:tcW w:w="1103" w:type="dxa"/>
          </w:tcPr>
          <w:p w14:paraId="0EC288B5" w14:textId="77777777" w:rsidR="0019262A" w:rsidRPr="00D65767" w:rsidRDefault="0019262A" w:rsidP="0019262A">
            <w:pPr>
              <w:jc w:val="center"/>
              <w:rPr>
                <w:ins w:id="138" w:author="Gonzalez, Jordi" w:date="2025-03-03T10:31:00Z" w16du:dateUtc="2025-03-03T09:31:00Z"/>
                <w:rFonts w:cstheme="minorHAnsi"/>
                <w:szCs w:val="20"/>
              </w:rPr>
            </w:pPr>
          </w:p>
        </w:tc>
      </w:tr>
      <w:tr w:rsidR="0019262A" w:rsidRPr="00283A38" w14:paraId="7CA41238" w14:textId="77777777" w:rsidTr="0061524D">
        <w:trPr>
          <w:ins w:id="139" w:author="Gonzalez, Jordi" w:date="2025-03-03T10:31:00Z" w16du:dateUtc="2025-03-03T09:31:00Z"/>
        </w:trPr>
        <w:tc>
          <w:tcPr>
            <w:tcW w:w="1255" w:type="dxa"/>
          </w:tcPr>
          <w:p w14:paraId="6E01D987" w14:textId="0FD0E249" w:rsidR="0019262A" w:rsidRDefault="0019262A" w:rsidP="0019262A">
            <w:pPr>
              <w:jc w:val="center"/>
              <w:rPr>
                <w:ins w:id="140" w:author="Gonzalez, Jordi" w:date="2025-03-03T10:31:00Z" w16du:dateUtc="2025-03-03T09:31:00Z"/>
                <w:szCs w:val="20"/>
              </w:rPr>
            </w:pPr>
            <w:ins w:id="141" w:author="Gonzalez, Jordi" w:date="2025-03-03T10:31:00Z" w16du:dateUtc="2025-03-03T09:31:00Z">
              <w:r>
                <w:rPr>
                  <w:szCs w:val="20"/>
                </w:rPr>
                <w:t>301</w:t>
              </w:r>
              <w:r>
                <w:rPr>
                  <w:szCs w:val="20"/>
                </w:rPr>
                <w:t>1</w:t>
              </w:r>
              <w:r>
                <w:rPr>
                  <w:szCs w:val="20"/>
                </w:rPr>
                <w:t>-03</w:t>
              </w:r>
            </w:ins>
          </w:p>
        </w:tc>
        <w:tc>
          <w:tcPr>
            <w:tcW w:w="990" w:type="dxa"/>
          </w:tcPr>
          <w:p w14:paraId="5802F6EB" w14:textId="77777777" w:rsidR="0019262A" w:rsidRPr="00283A38" w:rsidRDefault="0019262A" w:rsidP="0019262A">
            <w:pPr>
              <w:jc w:val="center"/>
              <w:rPr>
                <w:ins w:id="142" w:author="Gonzalez, Jordi" w:date="2025-03-03T10:31:00Z" w16du:dateUtc="2025-03-03T09:31:00Z"/>
                <w:rFonts w:cstheme="minorHAnsi"/>
                <w:szCs w:val="20"/>
              </w:rPr>
            </w:pPr>
          </w:p>
        </w:tc>
        <w:tc>
          <w:tcPr>
            <w:tcW w:w="990" w:type="dxa"/>
          </w:tcPr>
          <w:p w14:paraId="04C77E59" w14:textId="77777777" w:rsidR="0019262A" w:rsidRPr="00487927" w:rsidRDefault="0019262A" w:rsidP="0019262A">
            <w:pPr>
              <w:jc w:val="center"/>
              <w:rPr>
                <w:ins w:id="143" w:author="Gonzalez, Jordi" w:date="2025-03-03T10:31:00Z" w16du:dateUtc="2025-03-03T09:31:00Z"/>
                <w:rFonts w:cstheme="minorHAnsi"/>
                <w:szCs w:val="20"/>
              </w:rPr>
            </w:pPr>
          </w:p>
        </w:tc>
        <w:tc>
          <w:tcPr>
            <w:tcW w:w="990" w:type="dxa"/>
          </w:tcPr>
          <w:p w14:paraId="7446E22A" w14:textId="77777777" w:rsidR="0019262A" w:rsidRPr="00487927" w:rsidRDefault="0019262A" w:rsidP="0019262A">
            <w:pPr>
              <w:jc w:val="center"/>
              <w:rPr>
                <w:ins w:id="144" w:author="Gonzalez, Jordi" w:date="2025-03-03T10:31:00Z" w16du:dateUtc="2025-03-03T09:31:00Z"/>
                <w:rFonts w:cstheme="minorHAnsi"/>
                <w:szCs w:val="20"/>
              </w:rPr>
            </w:pPr>
          </w:p>
        </w:tc>
        <w:tc>
          <w:tcPr>
            <w:tcW w:w="990" w:type="dxa"/>
          </w:tcPr>
          <w:p w14:paraId="5E5F4A2F" w14:textId="77777777" w:rsidR="0019262A" w:rsidRPr="00487927" w:rsidRDefault="0019262A" w:rsidP="0019262A">
            <w:pPr>
              <w:jc w:val="center"/>
              <w:rPr>
                <w:ins w:id="145" w:author="Gonzalez, Jordi" w:date="2025-03-03T10:31:00Z" w16du:dateUtc="2025-03-03T09:31:00Z"/>
                <w:rFonts w:cstheme="minorHAnsi"/>
                <w:szCs w:val="20"/>
              </w:rPr>
            </w:pPr>
          </w:p>
        </w:tc>
        <w:tc>
          <w:tcPr>
            <w:tcW w:w="990" w:type="dxa"/>
          </w:tcPr>
          <w:p w14:paraId="08ADE0B1" w14:textId="77777777" w:rsidR="0019262A" w:rsidRPr="00487927" w:rsidRDefault="0019262A" w:rsidP="0019262A">
            <w:pPr>
              <w:jc w:val="center"/>
              <w:rPr>
                <w:ins w:id="146" w:author="Gonzalez, Jordi" w:date="2025-03-03T10:31:00Z" w16du:dateUtc="2025-03-03T09:31:00Z"/>
                <w:rFonts w:cstheme="minorHAnsi"/>
                <w:szCs w:val="20"/>
              </w:rPr>
            </w:pPr>
          </w:p>
        </w:tc>
        <w:tc>
          <w:tcPr>
            <w:tcW w:w="990" w:type="dxa"/>
          </w:tcPr>
          <w:p w14:paraId="1191A432" w14:textId="77777777" w:rsidR="0019262A" w:rsidRPr="00487927" w:rsidRDefault="0019262A" w:rsidP="0019262A">
            <w:pPr>
              <w:jc w:val="center"/>
              <w:rPr>
                <w:ins w:id="147" w:author="Gonzalez, Jordi" w:date="2025-03-03T10:31:00Z" w16du:dateUtc="2025-03-03T09:31:00Z"/>
                <w:rFonts w:cstheme="minorHAnsi"/>
                <w:szCs w:val="20"/>
              </w:rPr>
            </w:pPr>
          </w:p>
        </w:tc>
        <w:tc>
          <w:tcPr>
            <w:tcW w:w="1080" w:type="dxa"/>
          </w:tcPr>
          <w:p w14:paraId="1B54C6FE" w14:textId="77777777" w:rsidR="0019262A" w:rsidRPr="00283A38" w:rsidRDefault="0019262A" w:rsidP="0019262A">
            <w:pPr>
              <w:jc w:val="center"/>
              <w:rPr>
                <w:ins w:id="148" w:author="Gonzalez, Jordi" w:date="2025-03-03T10:31:00Z" w16du:dateUtc="2025-03-03T09:31:00Z"/>
                <w:rFonts w:cstheme="minorHAnsi"/>
                <w:szCs w:val="20"/>
              </w:rPr>
            </w:pPr>
          </w:p>
        </w:tc>
        <w:tc>
          <w:tcPr>
            <w:tcW w:w="990" w:type="dxa"/>
          </w:tcPr>
          <w:p w14:paraId="1E62B3ED" w14:textId="77777777" w:rsidR="0019262A" w:rsidRPr="00283A38" w:rsidRDefault="0019262A" w:rsidP="0019262A">
            <w:pPr>
              <w:jc w:val="center"/>
              <w:rPr>
                <w:ins w:id="149" w:author="Gonzalez, Jordi" w:date="2025-03-03T10:31:00Z" w16du:dateUtc="2025-03-03T09:31:00Z"/>
                <w:rFonts w:cstheme="minorHAnsi"/>
                <w:szCs w:val="20"/>
              </w:rPr>
            </w:pPr>
          </w:p>
        </w:tc>
        <w:tc>
          <w:tcPr>
            <w:tcW w:w="990" w:type="dxa"/>
          </w:tcPr>
          <w:p w14:paraId="4B9D40AC" w14:textId="77777777" w:rsidR="0019262A" w:rsidRPr="00283A38" w:rsidRDefault="0019262A" w:rsidP="0019262A">
            <w:pPr>
              <w:jc w:val="center"/>
              <w:rPr>
                <w:ins w:id="150" w:author="Gonzalez, Jordi" w:date="2025-03-03T10:31:00Z" w16du:dateUtc="2025-03-03T09:31:00Z"/>
                <w:rFonts w:cstheme="minorHAnsi"/>
                <w:szCs w:val="20"/>
              </w:rPr>
            </w:pPr>
          </w:p>
        </w:tc>
        <w:tc>
          <w:tcPr>
            <w:tcW w:w="1103" w:type="dxa"/>
          </w:tcPr>
          <w:p w14:paraId="6AC6DB73" w14:textId="3B8B0E20" w:rsidR="0019262A" w:rsidRPr="00D65767" w:rsidRDefault="0019262A" w:rsidP="0019262A">
            <w:pPr>
              <w:jc w:val="center"/>
              <w:rPr>
                <w:ins w:id="151" w:author="Gonzalez, Jordi" w:date="2025-03-03T10:31:00Z" w16du:dateUtc="2025-03-03T09:31:00Z"/>
                <w:rFonts w:cstheme="minorHAnsi"/>
                <w:szCs w:val="20"/>
              </w:rPr>
            </w:pPr>
            <w:ins w:id="152" w:author="Gonzalez, Jordi" w:date="2025-03-03T10:31:00Z" w16du:dateUtc="2025-03-03T09:31:00Z">
              <w:r w:rsidRPr="00D65767">
                <w:rPr>
                  <w:rFonts w:cstheme="minorHAnsi"/>
                  <w:szCs w:val="20"/>
                </w:rPr>
                <w:t>•</w:t>
              </w:r>
            </w:ins>
          </w:p>
        </w:tc>
        <w:tc>
          <w:tcPr>
            <w:tcW w:w="1103" w:type="dxa"/>
          </w:tcPr>
          <w:p w14:paraId="69DDCA3A" w14:textId="77777777" w:rsidR="0019262A" w:rsidRPr="00D65767" w:rsidRDefault="0019262A" w:rsidP="0019262A">
            <w:pPr>
              <w:jc w:val="center"/>
              <w:rPr>
                <w:ins w:id="153" w:author="Gonzalez, Jordi" w:date="2025-03-03T10:31:00Z" w16du:dateUtc="2025-03-03T09:31:00Z"/>
                <w:rFonts w:cstheme="minorHAnsi"/>
                <w:szCs w:val="20"/>
              </w:rPr>
            </w:pPr>
          </w:p>
        </w:tc>
      </w:tr>
      <w:tr w:rsidR="0019262A" w:rsidRPr="00283A38" w14:paraId="7C840532" w14:textId="77777777" w:rsidTr="00D74E44">
        <w:tc>
          <w:tcPr>
            <w:tcW w:w="1255" w:type="dxa"/>
            <w:shd w:val="clear" w:color="auto" w:fill="D6E3BC" w:themeFill="accent3" w:themeFillTint="66"/>
          </w:tcPr>
          <w:p w14:paraId="7F7DBAB1" w14:textId="7B6B5D5C" w:rsidR="0019262A" w:rsidRDefault="0019262A" w:rsidP="0019262A">
            <w:pPr>
              <w:jc w:val="center"/>
              <w:rPr>
                <w:szCs w:val="20"/>
              </w:rPr>
            </w:pPr>
            <w:r>
              <w:rPr>
                <w:b/>
                <w:szCs w:val="20"/>
              </w:rPr>
              <w:t>Boolean</w:t>
            </w:r>
          </w:p>
        </w:tc>
        <w:tc>
          <w:tcPr>
            <w:tcW w:w="990" w:type="dxa"/>
            <w:shd w:val="clear" w:color="auto" w:fill="D6E3BC" w:themeFill="accent3" w:themeFillTint="66"/>
          </w:tcPr>
          <w:p w14:paraId="15700806" w14:textId="60E98762" w:rsidR="0019262A" w:rsidRPr="00283A38" w:rsidRDefault="0019262A" w:rsidP="0019262A">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05F07B11" w14:textId="79FBA944" w:rsidR="0019262A" w:rsidRPr="00487927" w:rsidRDefault="0019262A" w:rsidP="0019262A">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75ADE715" w14:textId="4699A0C5" w:rsidR="0019262A" w:rsidRPr="00487927" w:rsidRDefault="0019262A" w:rsidP="0019262A">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2B86FB67" w14:textId="0EB98434" w:rsidR="0019262A" w:rsidRPr="00487927" w:rsidRDefault="0019262A" w:rsidP="0019262A">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7467721C" w14:textId="7E11822C" w:rsidR="0019262A" w:rsidRPr="00487927" w:rsidRDefault="0019262A" w:rsidP="0019262A">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3F919841" w14:textId="00BBD689" w:rsidR="0019262A" w:rsidRPr="00487927" w:rsidRDefault="0019262A" w:rsidP="0019262A">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4F8AC7A9" w14:textId="412205AF" w:rsidR="0019262A" w:rsidRPr="00283A38" w:rsidRDefault="0019262A" w:rsidP="0019262A">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1A1A7444" w14:textId="5140E217" w:rsidR="0019262A" w:rsidRPr="00283A38" w:rsidRDefault="0019262A" w:rsidP="0019262A">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03EB0E54" w14:textId="412E77A7" w:rsidR="0019262A" w:rsidRPr="00283A38" w:rsidRDefault="0019262A" w:rsidP="0019262A">
            <w:pPr>
              <w:jc w:val="center"/>
              <w:rPr>
                <w:rFonts w:cstheme="minorHAnsi"/>
                <w:szCs w:val="20"/>
              </w:rPr>
            </w:pPr>
            <w:r>
              <w:rPr>
                <w:rFonts w:cstheme="minorHAnsi"/>
                <w:szCs w:val="20"/>
              </w:rPr>
              <w:t>Suite 9</w:t>
            </w:r>
          </w:p>
        </w:tc>
        <w:tc>
          <w:tcPr>
            <w:tcW w:w="1103" w:type="dxa"/>
            <w:shd w:val="clear" w:color="auto" w:fill="D6E3BC" w:themeFill="accent3" w:themeFillTint="66"/>
          </w:tcPr>
          <w:p w14:paraId="6B9153C7" w14:textId="2EB11FB4" w:rsidR="0019262A" w:rsidRPr="00D65767" w:rsidRDefault="0019262A" w:rsidP="0019262A">
            <w:pPr>
              <w:jc w:val="center"/>
              <w:rPr>
                <w:rFonts w:cstheme="minorHAnsi"/>
                <w:szCs w:val="20"/>
              </w:rPr>
            </w:pPr>
            <w:r>
              <w:rPr>
                <w:rFonts w:cstheme="minorHAnsi"/>
                <w:szCs w:val="20"/>
              </w:rPr>
              <w:t>Suite 10</w:t>
            </w:r>
          </w:p>
        </w:tc>
        <w:tc>
          <w:tcPr>
            <w:tcW w:w="1103" w:type="dxa"/>
            <w:shd w:val="clear" w:color="auto" w:fill="D6E3BC" w:themeFill="accent3" w:themeFillTint="66"/>
          </w:tcPr>
          <w:p w14:paraId="4147DA07" w14:textId="5C1A14A8" w:rsidR="0019262A" w:rsidRPr="00D65767" w:rsidRDefault="0019262A" w:rsidP="0019262A">
            <w:pPr>
              <w:jc w:val="center"/>
              <w:rPr>
                <w:rFonts w:cstheme="minorHAnsi"/>
                <w:szCs w:val="20"/>
              </w:rPr>
            </w:pPr>
            <w:r>
              <w:rPr>
                <w:rFonts w:cstheme="minorHAnsi"/>
                <w:bCs/>
                <w:sz w:val="18"/>
                <w:szCs w:val="18"/>
              </w:rPr>
              <w:t>Suite 11</w:t>
            </w:r>
          </w:p>
        </w:tc>
      </w:tr>
      <w:tr w:rsidR="0019262A" w:rsidRPr="00283A38" w14:paraId="7652FDCB" w14:textId="77777777" w:rsidTr="0061524D">
        <w:tc>
          <w:tcPr>
            <w:tcW w:w="1255" w:type="dxa"/>
          </w:tcPr>
          <w:p w14:paraId="47BBC06A" w14:textId="66E30E96" w:rsidR="0019262A" w:rsidRDefault="0019262A" w:rsidP="0019262A">
            <w:pPr>
              <w:jc w:val="center"/>
              <w:rPr>
                <w:szCs w:val="20"/>
              </w:rPr>
            </w:pPr>
            <w:r w:rsidRPr="007709BB">
              <w:t>3200_02</w:t>
            </w:r>
          </w:p>
        </w:tc>
        <w:tc>
          <w:tcPr>
            <w:tcW w:w="990" w:type="dxa"/>
          </w:tcPr>
          <w:p w14:paraId="08D17741" w14:textId="77777777" w:rsidR="0019262A" w:rsidRPr="00283A38" w:rsidRDefault="0019262A" w:rsidP="0019262A">
            <w:pPr>
              <w:jc w:val="center"/>
              <w:rPr>
                <w:rFonts w:cstheme="minorHAnsi"/>
                <w:szCs w:val="20"/>
              </w:rPr>
            </w:pPr>
          </w:p>
        </w:tc>
        <w:tc>
          <w:tcPr>
            <w:tcW w:w="990" w:type="dxa"/>
          </w:tcPr>
          <w:p w14:paraId="66D8BCCC" w14:textId="77777777" w:rsidR="0019262A" w:rsidRPr="00487927" w:rsidRDefault="0019262A" w:rsidP="0019262A">
            <w:pPr>
              <w:jc w:val="center"/>
              <w:rPr>
                <w:rFonts w:cstheme="minorHAnsi"/>
                <w:szCs w:val="20"/>
              </w:rPr>
            </w:pPr>
          </w:p>
        </w:tc>
        <w:tc>
          <w:tcPr>
            <w:tcW w:w="990" w:type="dxa"/>
          </w:tcPr>
          <w:p w14:paraId="23CFC331" w14:textId="77777777" w:rsidR="0019262A" w:rsidRPr="00487927" w:rsidRDefault="0019262A" w:rsidP="0019262A">
            <w:pPr>
              <w:jc w:val="center"/>
              <w:rPr>
                <w:rFonts w:cstheme="minorHAnsi"/>
                <w:szCs w:val="20"/>
              </w:rPr>
            </w:pPr>
          </w:p>
        </w:tc>
        <w:tc>
          <w:tcPr>
            <w:tcW w:w="990" w:type="dxa"/>
          </w:tcPr>
          <w:p w14:paraId="747FE38C" w14:textId="77777777" w:rsidR="0019262A" w:rsidRPr="00487927" w:rsidRDefault="0019262A" w:rsidP="0019262A">
            <w:pPr>
              <w:jc w:val="center"/>
              <w:rPr>
                <w:rFonts w:cstheme="minorHAnsi"/>
                <w:szCs w:val="20"/>
              </w:rPr>
            </w:pPr>
          </w:p>
        </w:tc>
        <w:tc>
          <w:tcPr>
            <w:tcW w:w="990" w:type="dxa"/>
          </w:tcPr>
          <w:p w14:paraId="69496D44" w14:textId="77777777" w:rsidR="0019262A" w:rsidRPr="00487927" w:rsidRDefault="0019262A" w:rsidP="0019262A">
            <w:pPr>
              <w:jc w:val="center"/>
              <w:rPr>
                <w:rFonts w:cstheme="minorHAnsi"/>
                <w:szCs w:val="20"/>
              </w:rPr>
            </w:pPr>
          </w:p>
        </w:tc>
        <w:tc>
          <w:tcPr>
            <w:tcW w:w="990" w:type="dxa"/>
          </w:tcPr>
          <w:p w14:paraId="40F1A9D6" w14:textId="77777777" w:rsidR="0019262A" w:rsidRPr="00487927" w:rsidRDefault="0019262A" w:rsidP="0019262A">
            <w:pPr>
              <w:jc w:val="center"/>
              <w:rPr>
                <w:rFonts w:cstheme="minorHAnsi"/>
                <w:szCs w:val="20"/>
              </w:rPr>
            </w:pPr>
          </w:p>
        </w:tc>
        <w:tc>
          <w:tcPr>
            <w:tcW w:w="1080" w:type="dxa"/>
          </w:tcPr>
          <w:p w14:paraId="120D524F" w14:textId="77777777" w:rsidR="0019262A" w:rsidRPr="00283A38" w:rsidRDefault="0019262A" w:rsidP="0019262A">
            <w:pPr>
              <w:jc w:val="center"/>
              <w:rPr>
                <w:rFonts w:cstheme="minorHAnsi"/>
                <w:szCs w:val="20"/>
              </w:rPr>
            </w:pPr>
          </w:p>
        </w:tc>
        <w:tc>
          <w:tcPr>
            <w:tcW w:w="990" w:type="dxa"/>
          </w:tcPr>
          <w:p w14:paraId="241B52D4" w14:textId="77777777" w:rsidR="0019262A" w:rsidRPr="00283A38" w:rsidRDefault="0019262A" w:rsidP="0019262A">
            <w:pPr>
              <w:jc w:val="center"/>
              <w:rPr>
                <w:rFonts w:cstheme="minorHAnsi"/>
                <w:szCs w:val="20"/>
              </w:rPr>
            </w:pPr>
          </w:p>
        </w:tc>
        <w:tc>
          <w:tcPr>
            <w:tcW w:w="990" w:type="dxa"/>
          </w:tcPr>
          <w:p w14:paraId="47455659" w14:textId="77777777" w:rsidR="0019262A" w:rsidRPr="00283A38" w:rsidRDefault="0019262A" w:rsidP="0019262A">
            <w:pPr>
              <w:jc w:val="center"/>
              <w:rPr>
                <w:rFonts w:cstheme="minorHAnsi"/>
                <w:szCs w:val="20"/>
              </w:rPr>
            </w:pPr>
          </w:p>
        </w:tc>
        <w:tc>
          <w:tcPr>
            <w:tcW w:w="1103" w:type="dxa"/>
          </w:tcPr>
          <w:p w14:paraId="4A0E6B2C" w14:textId="77777777" w:rsidR="0019262A" w:rsidRPr="00D65767" w:rsidRDefault="0019262A" w:rsidP="0019262A">
            <w:pPr>
              <w:jc w:val="center"/>
              <w:rPr>
                <w:rFonts w:cstheme="minorHAnsi"/>
                <w:szCs w:val="20"/>
              </w:rPr>
            </w:pPr>
          </w:p>
        </w:tc>
        <w:tc>
          <w:tcPr>
            <w:tcW w:w="1103" w:type="dxa"/>
          </w:tcPr>
          <w:p w14:paraId="263264D5" w14:textId="26451858" w:rsidR="0019262A" w:rsidRPr="00D65767" w:rsidRDefault="0019262A" w:rsidP="0019262A">
            <w:pPr>
              <w:jc w:val="center"/>
              <w:rPr>
                <w:rFonts w:cstheme="minorHAnsi"/>
                <w:szCs w:val="20"/>
              </w:rPr>
            </w:pPr>
            <w:r w:rsidRPr="00283A38">
              <w:rPr>
                <w:rFonts w:cstheme="minorHAnsi"/>
                <w:szCs w:val="20"/>
              </w:rPr>
              <w:t>•</w:t>
            </w:r>
          </w:p>
        </w:tc>
      </w:tr>
      <w:tr w:rsidR="0019262A" w:rsidRPr="00283A38" w14:paraId="6E143E0B" w14:textId="77777777" w:rsidTr="0061524D">
        <w:tc>
          <w:tcPr>
            <w:tcW w:w="1255" w:type="dxa"/>
          </w:tcPr>
          <w:p w14:paraId="779CAF54" w14:textId="2FB3866E" w:rsidR="0019262A" w:rsidRDefault="0019262A" w:rsidP="0019262A">
            <w:pPr>
              <w:jc w:val="center"/>
              <w:rPr>
                <w:szCs w:val="20"/>
              </w:rPr>
            </w:pPr>
            <w:r w:rsidRPr="007709BB">
              <w:t>3200_03</w:t>
            </w:r>
          </w:p>
        </w:tc>
        <w:tc>
          <w:tcPr>
            <w:tcW w:w="990" w:type="dxa"/>
          </w:tcPr>
          <w:p w14:paraId="50FF102B" w14:textId="77777777" w:rsidR="0019262A" w:rsidRPr="00283A38" w:rsidRDefault="0019262A" w:rsidP="0019262A">
            <w:pPr>
              <w:jc w:val="center"/>
              <w:rPr>
                <w:rFonts w:cstheme="minorHAnsi"/>
                <w:szCs w:val="20"/>
              </w:rPr>
            </w:pPr>
          </w:p>
        </w:tc>
        <w:tc>
          <w:tcPr>
            <w:tcW w:w="990" w:type="dxa"/>
          </w:tcPr>
          <w:p w14:paraId="641C15C4" w14:textId="77777777" w:rsidR="0019262A" w:rsidRPr="00487927" w:rsidRDefault="0019262A" w:rsidP="0019262A">
            <w:pPr>
              <w:jc w:val="center"/>
              <w:rPr>
                <w:rFonts w:cstheme="minorHAnsi"/>
                <w:szCs w:val="20"/>
              </w:rPr>
            </w:pPr>
          </w:p>
        </w:tc>
        <w:tc>
          <w:tcPr>
            <w:tcW w:w="990" w:type="dxa"/>
          </w:tcPr>
          <w:p w14:paraId="247BD95F" w14:textId="77777777" w:rsidR="0019262A" w:rsidRPr="00487927" w:rsidRDefault="0019262A" w:rsidP="0019262A">
            <w:pPr>
              <w:jc w:val="center"/>
              <w:rPr>
                <w:rFonts w:cstheme="minorHAnsi"/>
                <w:szCs w:val="20"/>
              </w:rPr>
            </w:pPr>
          </w:p>
        </w:tc>
        <w:tc>
          <w:tcPr>
            <w:tcW w:w="990" w:type="dxa"/>
          </w:tcPr>
          <w:p w14:paraId="3E4ECAD5" w14:textId="77777777" w:rsidR="0019262A" w:rsidRPr="00487927" w:rsidRDefault="0019262A" w:rsidP="0019262A">
            <w:pPr>
              <w:jc w:val="center"/>
              <w:rPr>
                <w:rFonts w:cstheme="minorHAnsi"/>
                <w:szCs w:val="20"/>
              </w:rPr>
            </w:pPr>
          </w:p>
        </w:tc>
        <w:tc>
          <w:tcPr>
            <w:tcW w:w="990" w:type="dxa"/>
          </w:tcPr>
          <w:p w14:paraId="6FC8257E" w14:textId="77777777" w:rsidR="0019262A" w:rsidRPr="00487927" w:rsidRDefault="0019262A" w:rsidP="0019262A">
            <w:pPr>
              <w:jc w:val="center"/>
              <w:rPr>
                <w:rFonts w:cstheme="minorHAnsi"/>
                <w:szCs w:val="20"/>
              </w:rPr>
            </w:pPr>
          </w:p>
        </w:tc>
        <w:tc>
          <w:tcPr>
            <w:tcW w:w="990" w:type="dxa"/>
          </w:tcPr>
          <w:p w14:paraId="6C5343FD" w14:textId="77777777" w:rsidR="0019262A" w:rsidRPr="00487927" w:rsidRDefault="0019262A" w:rsidP="0019262A">
            <w:pPr>
              <w:jc w:val="center"/>
              <w:rPr>
                <w:rFonts w:cstheme="minorHAnsi"/>
                <w:szCs w:val="20"/>
              </w:rPr>
            </w:pPr>
          </w:p>
        </w:tc>
        <w:tc>
          <w:tcPr>
            <w:tcW w:w="1080" w:type="dxa"/>
          </w:tcPr>
          <w:p w14:paraId="51642C6E" w14:textId="77777777" w:rsidR="0019262A" w:rsidRPr="00283A38" w:rsidRDefault="0019262A" w:rsidP="0019262A">
            <w:pPr>
              <w:jc w:val="center"/>
              <w:rPr>
                <w:rFonts w:cstheme="minorHAnsi"/>
                <w:szCs w:val="20"/>
              </w:rPr>
            </w:pPr>
          </w:p>
        </w:tc>
        <w:tc>
          <w:tcPr>
            <w:tcW w:w="990" w:type="dxa"/>
          </w:tcPr>
          <w:p w14:paraId="0B096AFB" w14:textId="77777777" w:rsidR="0019262A" w:rsidRPr="00283A38" w:rsidRDefault="0019262A" w:rsidP="0019262A">
            <w:pPr>
              <w:jc w:val="center"/>
              <w:rPr>
                <w:rFonts w:cstheme="minorHAnsi"/>
                <w:szCs w:val="20"/>
              </w:rPr>
            </w:pPr>
          </w:p>
        </w:tc>
        <w:tc>
          <w:tcPr>
            <w:tcW w:w="990" w:type="dxa"/>
          </w:tcPr>
          <w:p w14:paraId="0359CBB2" w14:textId="77777777" w:rsidR="0019262A" w:rsidRPr="00283A38" w:rsidRDefault="0019262A" w:rsidP="0019262A">
            <w:pPr>
              <w:jc w:val="center"/>
              <w:rPr>
                <w:rFonts w:cstheme="minorHAnsi"/>
                <w:szCs w:val="20"/>
              </w:rPr>
            </w:pPr>
          </w:p>
        </w:tc>
        <w:tc>
          <w:tcPr>
            <w:tcW w:w="1103" w:type="dxa"/>
          </w:tcPr>
          <w:p w14:paraId="26E81B18" w14:textId="77777777" w:rsidR="0019262A" w:rsidRPr="00D65767" w:rsidRDefault="0019262A" w:rsidP="0019262A">
            <w:pPr>
              <w:jc w:val="center"/>
              <w:rPr>
                <w:rFonts w:cstheme="minorHAnsi"/>
                <w:szCs w:val="20"/>
              </w:rPr>
            </w:pPr>
          </w:p>
        </w:tc>
        <w:tc>
          <w:tcPr>
            <w:tcW w:w="1103" w:type="dxa"/>
          </w:tcPr>
          <w:p w14:paraId="316440BC" w14:textId="43C3B4C5" w:rsidR="0019262A" w:rsidRPr="00D65767" w:rsidRDefault="0019262A" w:rsidP="0019262A">
            <w:pPr>
              <w:jc w:val="center"/>
              <w:rPr>
                <w:rFonts w:cstheme="minorHAnsi"/>
                <w:szCs w:val="20"/>
              </w:rPr>
            </w:pPr>
            <w:r w:rsidRPr="00283A38">
              <w:rPr>
                <w:rFonts w:cstheme="minorHAnsi"/>
                <w:szCs w:val="20"/>
              </w:rPr>
              <w:t>•</w:t>
            </w:r>
          </w:p>
        </w:tc>
      </w:tr>
      <w:tr w:rsidR="0019262A" w:rsidRPr="00283A38" w14:paraId="56A3D7DE" w14:textId="77777777" w:rsidTr="0061524D">
        <w:tc>
          <w:tcPr>
            <w:tcW w:w="1255" w:type="dxa"/>
          </w:tcPr>
          <w:p w14:paraId="0995CCAE" w14:textId="1539000E" w:rsidR="0019262A" w:rsidRDefault="0019262A" w:rsidP="0019262A">
            <w:pPr>
              <w:jc w:val="center"/>
              <w:rPr>
                <w:szCs w:val="20"/>
              </w:rPr>
            </w:pPr>
            <w:r w:rsidRPr="007709BB">
              <w:t>3200_04</w:t>
            </w:r>
          </w:p>
        </w:tc>
        <w:tc>
          <w:tcPr>
            <w:tcW w:w="990" w:type="dxa"/>
          </w:tcPr>
          <w:p w14:paraId="52D9E48F" w14:textId="77777777" w:rsidR="0019262A" w:rsidRPr="00283A38" w:rsidRDefault="0019262A" w:rsidP="0019262A">
            <w:pPr>
              <w:jc w:val="center"/>
              <w:rPr>
                <w:rFonts w:cstheme="minorHAnsi"/>
                <w:szCs w:val="20"/>
              </w:rPr>
            </w:pPr>
          </w:p>
        </w:tc>
        <w:tc>
          <w:tcPr>
            <w:tcW w:w="990" w:type="dxa"/>
          </w:tcPr>
          <w:p w14:paraId="0C222861" w14:textId="77777777" w:rsidR="0019262A" w:rsidRPr="00487927" w:rsidRDefault="0019262A" w:rsidP="0019262A">
            <w:pPr>
              <w:jc w:val="center"/>
              <w:rPr>
                <w:rFonts w:cstheme="minorHAnsi"/>
                <w:szCs w:val="20"/>
              </w:rPr>
            </w:pPr>
          </w:p>
        </w:tc>
        <w:tc>
          <w:tcPr>
            <w:tcW w:w="990" w:type="dxa"/>
          </w:tcPr>
          <w:p w14:paraId="1573D055" w14:textId="77777777" w:rsidR="0019262A" w:rsidRPr="00487927" w:rsidRDefault="0019262A" w:rsidP="0019262A">
            <w:pPr>
              <w:jc w:val="center"/>
              <w:rPr>
                <w:rFonts w:cstheme="minorHAnsi"/>
                <w:szCs w:val="20"/>
              </w:rPr>
            </w:pPr>
          </w:p>
        </w:tc>
        <w:tc>
          <w:tcPr>
            <w:tcW w:w="990" w:type="dxa"/>
          </w:tcPr>
          <w:p w14:paraId="170BFE1C" w14:textId="77777777" w:rsidR="0019262A" w:rsidRPr="00487927" w:rsidRDefault="0019262A" w:rsidP="0019262A">
            <w:pPr>
              <w:jc w:val="center"/>
              <w:rPr>
                <w:rFonts w:cstheme="minorHAnsi"/>
                <w:szCs w:val="20"/>
              </w:rPr>
            </w:pPr>
          </w:p>
        </w:tc>
        <w:tc>
          <w:tcPr>
            <w:tcW w:w="990" w:type="dxa"/>
          </w:tcPr>
          <w:p w14:paraId="4220389C" w14:textId="77777777" w:rsidR="0019262A" w:rsidRPr="00487927" w:rsidRDefault="0019262A" w:rsidP="0019262A">
            <w:pPr>
              <w:jc w:val="center"/>
              <w:rPr>
                <w:rFonts w:cstheme="minorHAnsi"/>
                <w:szCs w:val="20"/>
              </w:rPr>
            </w:pPr>
          </w:p>
        </w:tc>
        <w:tc>
          <w:tcPr>
            <w:tcW w:w="990" w:type="dxa"/>
          </w:tcPr>
          <w:p w14:paraId="69289A9A" w14:textId="77777777" w:rsidR="0019262A" w:rsidRPr="00487927" w:rsidRDefault="0019262A" w:rsidP="0019262A">
            <w:pPr>
              <w:jc w:val="center"/>
              <w:rPr>
                <w:rFonts w:cstheme="minorHAnsi"/>
                <w:szCs w:val="20"/>
              </w:rPr>
            </w:pPr>
          </w:p>
        </w:tc>
        <w:tc>
          <w:tcPr>
            <w:tcW w:w="1080" w:type="dxa"/>
          </w:tcPr>
          <w:p w14:paraId="55BFEF4B" w14:textId="77777777" w:rsidR="0019262A" w:rsidRPr="00283A38" w:rsidRDefault="0019262A" w:rsidP="0019262A">
            <w:pPr>
              <w:jc w:val="center"/>
              <w:rPr>
                <w:rFonts w:cstheme="minorHAnsi"/>
                <w:szCs w:val="20"/>
              </w:rPr>
            </w:pPr>
          </w:p>
        </w:tc>
        <w:tc>
          <w:tcPr>
            <w:tcW w:w="990" w:type="dxa"/>
          </w:tcPr>
          <w:p w14:paraId="3F4BF8EC" w14:textId="77777777" w:rsidR="0019262A" w:rsidRPr="00283A38" w:rsidRDefault="0019262A" w:rsidP="0019262A">
            <w:pPr>
              <w:jc w:val="center"/>
              <w:rPr>
                <w:rFonts w:cstheme="minorHAnsi"/>
                <w:szCs w:val="20"/>
              </w:rPr>
            </w:pPr>
          </w:p>
        </w:tc>
        <w:tc>
          <w:tcPr>
            <w:tcW w:w="990" w:type="dxa"/>
          </w:tcPr>
          <w:p w14:paraId="6099460E" w14:textId="77777777" w:rsidR="0019262A" w:rsidRPr="00283A38" w:rsidRDefault="0019262A" w:rsidP="0019262A">
            <w:pPr>
              <w:jc w:val="center"/>
              <w:rPr>
                <w:rFonts w:cstheme="minorHAnsi"/>
                <w:szCs w:val="20"/>
              </w:rPr>
            </w:pPr>
          </w:p>
        </w:tc>
        <w:tc>
          <w:tcPr>
            <w:tcW w:w="1103" w:type="dxa"/>
          </w:tcPr>
          <w:p w14:paraId="73217C7F" w14:textId="77777777" w:rsidR="0019262A" w:rsidRPr="00D65767" w:rsidRDefault="0019262A" w:rsidP="0019262A">
            <w:pPr>
              <w:jc w:val="center"/>
              <w:rPr>
                <w:rFonts w:cstheme="minorHAnsi"/>
                <w:szCs w:val="20"/>
              </w:rPr>
            </w:pPr>
          </w:p>
        </w:tc>
        <w:tc>
          <w:tcPr>
            <w:tcW w:w="1103" w:type="dxa"/>
          </w:tcPr>
          <w:p w14:paraId="66B2062D" w14:textId="45FACA60" w:rsidR="0019262A" w:rsidRPr="00D65767" w:rsidRDefault="0019262A" w:rsidP="0019262A">
            <w:pPr>
              <w:jc w:val="center"/>
              <w:rPr>
                <w:rFonts w:cstheme="minorHAnsi"/>
                <w:szCs w:val="20"/>
              </w:rPr>
            </w:pPr>
            <w:r w:rsidRPr="00283A38">
              <w:rPr>
                <w:rFonts w:cstheme="minorHAnsi"/>
                <w:szCs w:val="20"/>
              </w:rPr>
              <w:t>•</w:t>
            </w:r>
          </w:p>
        </w:tc>
      </w:tr>
      <w:tr w:rsidR="0019262A" w:rsidRPr="00283A38" w14:paraId="05FB71DF" w14:textId="77777777" w:rsidTr="0061524D">
        <w:tc>
          <w:tcPr>
            <w:tcW w:w="1255" w:type="dxa"/>
          </w:tcPr>
          <w:p w14:paraId="6E42F148" w14:textId="46C3E79C" w:rsidR="0019262A" w:rsidRDefault="0019262A" w:rsidP="0019262A">
            <w:pPr>
              <w:jc w:val="center"/>
              <w:rPr>
                <w:szCs w:val="20"/>
              </w:rPr>
            </w:pPr>
            <w:r w:rsidRPr="007709BB">
              <w:t>3200_05</w:t>
            </w:r>
          </w:p>
        </w:tc>
        <w:tc>
          <w:tcPr>
            <w:tcW w:w="990" w:type="dxa"/>
          </w:tcPr>
          <w:p w14:paraId="192F3D5C" w14:textId="77777777" w:rsidR="0019262A" w:rsidRPr="00283A38" w:rsidRDefault="0019262A" w:rsidP="0019262A">
            <w:pPr>
              <w:jc w:val="center"/>
              <w:rPr>
                <w:rFonts w:cstheme="minorHAnsi"/>
                <w:szCs w:val="20"/>
              </w:rPr>
            </w:pPr>
          </w:p>
        </w:tc>
        <w:tc>
          <w:tcPr>
            <w:tcW w:w="990" w:type="dxa"/>
          </w:tcPr>
          <w:p w14:paraId="4451C2F8" w14:textId="77777777" w:rsidR="0019262A" w:rsidRPr="00487927" w:rsidRDefault="0019262A" w:rsidP="0019262A">
            <w:pPr>
              <w:jc w:val="center"/>
              <w:rPr>
                <w:rFonts w:cstheme="minorHAnsi"/>
                <w:szCs w:val="20"/>
              </w:rPr>
            </w:pPr>
          </w:p>
        </w:tc>
        <w:tc>
          <w:tcPr>
            <w:tcW w:w="990" w:type="dxa"/>
          </w:tcPr>
          <w:p w14:paraId="0FB1880D" w14:textId="77777777" w:rsidR="0019262A" w:rsidRPr="00487927" w:rsidRDefault="0019262A" w:rsidP="0019262A">
            <w:pPr>
              <w:jc w:val="center"/>
              <w:rPr>
                <w:rFonts w:cstheme="minorHAnsi"/>
                <w:szCs w:val="20"/>
              </w:rPr>
            </w:pPr>
          </w:p>
        </w:tc>
        <w:tc>
          <w:tcPr>
            <w:tcW w:w="990" w:type="dxa"/>
          </w:tcPr>
          <w:p w14:paraId="28BD1A0A" w14:textId="77777777" w:rsidR="0019262A" w:rsidRPr="00487927" w:rsidRDefault="0019262A" w:rsidP="0019262A">
            <w:pPr>
              <w:jc w:val="center"/>
              <w:rPr>
                <w:rFonts w:cstheme="minorHAnsi"/>
                <w:szCs w:val="20"/>
              </w:rPr>
            </w:pPr>
          </w:p>
        </w:tc>
        <w:tc>
          <w:tcPr>
            <w:tcW w:w="990" w:type="dxa"/>
          </w:tcPr>
          <w:p w14:paraId="799CB7C3" w14:textId="77777777" w:rsidR="0019262A" w:rsidRPr="00487927" w:rsidRDefault="0019262A" w:rsidP="0019262A">
            <w:pPr>
              <w:jc w:val="center"/>
              <w:rPr>
                <w:rFonts w:cstheme="minorHAnsi"/>
                <w:szCs w:val="20"/>
              </w:rPr>
            </w:pPr>
          </w:p>
        </w:tc>
        <w:tc>
          <w:tcPr>
            <w:tcW w:w="990" w:type="dxa"/>
          </w:tcPr>
          <w:p w14:paraId="0C42B4A5" w14:textId="77777777" w:rsidR="0019262A" w:rsidRPr="00487927" w:rsidRDefault="0019262A" w:rsidP="0019262A">
            <w:pPr>
              <w:jc w:val="center"/>
              <w:rPr>
                <w:rFonts w:cstheme="minorHAnsi"/>
                <w:szCs w:val="20"/>
              </w:rPr>
            </w:pPr>
          </w:p>
        </w:tc>
        <w:tc>
          <w:tcPr>
            <w:tcW w:w="1080" w:type="dxa"/>
          </w:tcPr>
          <w:p w14:paraId="7618DAB5" w14:textId="77777777" w:rsidR="0019262A" w:rsidRPr="00283A38" w:rsidRDefault="0019262A" w:rsidP="0019262A">
            <w:pPr>
              <w:jc w:val="center"/>
              <w:rPr>
                <w:rFonts w:cstheme="minorHAnsi"/>
                <w:szCs w:val="20"/>
              </w:rPr>
            </w:pPr>
          </w:p>
        </w:tc>
        <w:tc>
          <w:tcPr>
            <w:tcW w:w="990" w:type="dxa"/>
          </w:tcPr>
          <w:p w14:paraId="328B3782" w14:textId="77777777" w:rsidR="0019262A" w:rsidRPr="00283A38" w:rsidRDefault="0019262A" w:rsidP="0019262A">
            <w:pPr>
              <w:jc w:val="center"/>
              <w:rPr>
                <w:rFonts w:cstheme="minorHAnsi"/>
                <w:szCs w:val="20"/>
              </w:rPr>
            </w:pPr>
          </w:p>
        </w:tc>
        <w:tc>
          <w:tcPr>
            <w:tcW w:w="990" w:type="dxa"/>
          </w:tcPr>
          <w:p w14:paraId="21DD437B" w14:textId="77777777" w:rsidR="0019262A" w:rsidRPr="00283A38" w:rsidRDefault="0019262A" w:rsidP="0019262A">
            <w:pPr>
              <w:jc w:val="center"/>
              <w:rPr>
                <w:rFonts w:cstheme="minorHAnsi"/>
                <w:szCs w:val="20"/>
              </w:rPr>
            </w:pPr>
          </w:p>
        </w:tc>
        <w:tc>
          <w:tcPr>
            <w:tcW w:w="1103" w:type="dxa"/>
          </w:tcPr>
          <w:p w14:paraId="40728393" w14:textId="77777777" w:rsidR="0019262A" w:rsidRPr="00D65767" w:rsidRDefault="0019262A" w:rsidP="0019262A">
            <w:pPr>
              <w:jc w:val="center"/>
              <w:rPr>
                <w:rFonts w:cstheme="minorHAnsi"/>
                <w:szCs w:val="20"/>
              </w:rPr>
            </w:pPr>
          </w:p>
        </w:tc>
        <w:tc>
          <w:tcPr>
            <w:tcW w:w="1103" w:type="dxa"/>
          </w:tcPr>
          <w:p w14:paraId="042E7998" w14:textId="4132926D" w:rsidR="0019262A" w:rsidRPr="00D65767" w:rsidRDefault="0019262A" w:rsidP="0019262A">
            <w:pPr>
              <w:jc w:val="center"/>
              <w:rPr>
                <w:rFonts w:cstheme="minorHAnsi"/>
                <w:szCs w:val="20"/>
              </w:rPr>
            </w:pPr>
            <w:r w:rsidRPr="00283A38">
              <w:rPr>
                <w:rFonts w:cstheme="minorHAnsi"/>
                <w:szCs w:val="20"/>
              </w:rPr>
              <w:t>•</w:t>
            </w:r>
          </w:p>
        </w:tc>
      </w:tr>
      <w:tr w:rsidR="0019262A" w:rsidRPr="00283A38" w14:paraId="3788E967" w14:textId="77777777" w:rsidTr="0061524D">
        <w:tc>
          <w:tcPr>
            <w:tcW w:w="1255" w:type="dxa"/>
          </w:tcPr>
          <w:p w14:paraId="1EAA1041" w14:textId="6499334C" w:rsidR="0019262A" w:rsidRDefault="0019262A" w:rsidP="0019262A">
            <w:pPr>
              <w:jc w:val="center"/>
              <w:rPr>
                <w:szCs w:val="20"/>
              </w:rPr>
            </w:pPr>
            <w:r w:rsidRPr="007709BB">
              <w:t>3200_06</w:t>
            </w:r>
          </w:p>
        </w:tc>
        <w:tc>
          <w:tcPr>
            <w:tcW w:w="990" w:type="dxa"/>
          </w:tcPr>
          <w:p w14:paraId="7D3E4296" w14:textId="77777777" w:rsidR="0019262A" w:rsidRPr="00283A38" w:rsidRDefault="0019262A" w:rsidP="0019262A">
            <w:pPr>
              <w:jc w:val="center"/>
              <w:rPr>
                <w:rFonts w:cstheme="minorHAnsi"/>
                <w:szCs w:val="20"/>
              </w:rPr>
            </w:pPr>
          </w:p>
        </w:tc>
        <w:tc>
          <w:tcPr>
            <w:tcW w:w="990" w:type="dxa"/>
          </w:tcPr>
          <w:p w14:paraId="588D5E71" w14:textId="77777777" w:rsidR="0019262A" w:rsidRPr="00487927" w:rsidRDefault="0019262A" w:rsidP="0019262A">
            <w:pPr>
              <w:jc w:val="center"/>
              <w:rPr>
                <w:rFonts w:cstheme="minorHAnsi"/>
                <w:szCs w:val="20"/>
              </w:rPr>
            </w:pPr>
          </w:p>
        </w:tc>
        <w:tc>
          <w:tcPr>
            <w:tcW w:w="990" w:type="dxa"/>
          </w:tcPr>
          <w:p w14:paraId="426CE8E5" w14:textId="77777777" w:rsidR="0019262A" w:rsidRPr="00487927" w:rsidRDefault="0019262A" w:rsidP="0019262A">
            <w:pPr>
              <w:jc w:val="center"/>
              <w:rPr>
                <w:rFonts w:cstheme="minorHAnsi"/>
                <w:szCs w:val="20"/>
              </w:rPr>
            </w:pPr>
          </w:p>
        </w:tc>
        <w:tc>
          <w:tcPr>
            <w:tcW w:w="990" w:type="dxa"/>
          </w:tcPr>
          <w:p w14:paraId="672F7CD8" w14:textId="77777777" w:rsidR="0019262A" w:rsidRPr="00487927" w:rsidRDefault="0019262A" w:rsidP="0019262A">
            <w:pPr>
              <w:jc w:val="center"/>
              <w:rPr>
                <w:rFonts w:cstheme="minorHAnsi"/>
                <w:szCs w:val="20"/>
              </w:rPr>
            </w:pPr>
          </w:p>
        </w:tc>
        <w:tc>
          <w:tcPr>
            <w:tcW w:w="990" w:type="dxa"/>
          </w:tcPr>
          <w:p w14:paraId="23D55AA3" w14:textId="77777777" w:rsidR="0019262A" w:rsidRPr="00487927" w:rsidRDefault="0019262A" w:rsidP="0019262A">
            <w:pPr>
              <w:jc w:val="center"/>
              <w:rPr>
                <w:rFonts w:cstheme="minorHAnsi"/>
                <w:szCs w:val="20"/>
              </w:rPr>
            </w:pPr>
          </w:p>
        </w:tc>
        <w:tc>
          <w:tcPr>
            <w:tcW w:w="990" w:type="dxa"/>
          </w:tcPr>
          <w:p w14:paraId="4B02F5D5" w14:textId="77777777" w:rsidR="0019262A" w:rsidRPr="00487927" w:rsidRDefault="0019262A" w:rsidP="0019262A">
            <w:pPr>
              <w:jc w:val="center"/>
              <w:rPr>
                <w:rFonts w:cstheme="minorHAnsi"/>
                <w:szCs w:val="20"/>
              </w:rPr>
            </w:pPr>
          </w:p>
        </w:tc>
        <w:tc>
          <w:tcPr>
            <w:tcW w:w="1080" w:type="dxa"/>
          </w:tcPr>
          <w:p w14:paraId="4B9DC552" w14:textId="77777777" w:rsidR="0019262A" w:rsidRPr="00283A38" w:rsidRDefault="0019262A" w:rsidP="0019262A">
            <w:pPr>
              <w:jc w:val="center"/>
              <w:rPr>
                <w:rFonts w:cstheme="minorHAnsi"/>
                <w:szCs w:val="20"/>
              </w:rPr>
            </w:pPr>
          </w:p>
        </w:tc>
        <w:tc>
          <w:tcPr>
            <w:tcW w:w="990" w:type="dxa"/>
          </w:tcPr>
          <w:p w14:paraId="7EA7A590" w14:textId="77777777" w:rsidR="0019262A" w:rsidRPr="00283A38" w:rsidRDefault="0019262A" w:rsidP="0019262A">
            <w:pPr>
              <w:jc w:val="center"/>
              <w:rPr>
                <w:rFonts w:cstheme="minorHAnsi"/>
                <w:szCs w:val="20"/>
              </w:rPr>
            </w:pPr>
          </w:p>
        </w:tc>
        <w:tc>
          <w:tcPr>
            <w:tcW w:w="990" w:type="dxa"/>
          </w:tcPr>
          <w:p w14:paraId="00879029" w14:textId="77777777" w:rsidR="0019262A" w:rsidRPr="00283A38" w:rsidRDefault="0019262A" w:rsidP="0019262A">
            <w:pPr>
              <w:jc w:val="center"/>
              <w:rPr>
                <w:rFonts w:cstheme="minorHAnsi"/>
                <w:szCs w:val="20"/>
              </w:rPr>
            </w:pPr>
          </w:p>
        </w:tc>
        <w:tc>
          <w:tcPr>
            <w:tcW w:w="1103" w:type="dxa"/>
          </w:tcPr>
          <w:p w14:paraId="6BB21855" w14:textId="77777777" w:rsidR="0019262A" w:rsidRPr="00D65767" w:rsidRDefault="0019262A" w:rsidP="0019262A">
            <w:pPr>
              <w:jc w:val="center"/>
              <w:rPr>
                <w:rFonts w:cstheme="minorHAnsi"/>
                <w:szCs w:val="20"/>
              </w:rPr>
            </w:pPr>
          </w:p>
        </w:tc>
        <w:tc>
          <w:tcPr>
            <w:tcW w:w="1103" w:type="dxa"/>
          </w:tcPr>
          <w:p w14:paraId="2A5C71DD" w14:textId="4C28395D" w:rsidR="0019262A" w:rsidRPr="00D65767" w:rsidRDefault="0019262A" w:rsidP="0019262A">
            <w:pPr>
              <w:jc w:val="center"/>
              <w:rPr>
                <w:rFonts w:cstheme="minorHAnsi"/>
                <w:szCs w:val="20"/>
              </w:rPr>
            </w:pPr>
            <w:r w:rsidRPr="00283A38">
              <w:rPr>
                <w:rFonts w:cstheme="minorHAnsi"/>
                <w:szCs w:val="20"/>
              </w:rPr>
              <w:t>•</w:t>
            </w:r>
          </w:p>
        </w:tc>
      </w:tr>
      <w:tr w:rsidR="0019262A" w:rsidRPr="00283A38" w14:paraId="6B2BE391" w14:textId="77777777" w:rsidTr="0061524D">
        <w:tc>
          <w:tcPr>
            <w:tcW w:w="1255" w:type="dxa"/>
          </w:tcPr>
          <w:p w14:paraId="0CE5F20E" w14:textId="6451CC77" w:rsidR="0019262A" w:rsidRDefault="0019262A" w:rsidP="0019262A">
            <w:pPr>
              <w:jc w:val="center"/>
              <w:rPr>
                <w:szCs w:val="20"/>
              </w:rPr>
            </w:pPr>
            <w:r w:rsidRPr="007709BB">
              <w:t>3200_07</w:t>
            </w:r>
          </w:p>
        </w:tc>
        <w:tc>
          <w:tcPr>
            <w:tcW w:w="990" w:type="dxa"/>
          </w:tcPr>
          <w:p w14:paraId="6C83B31D" w14:textId="77777777" w:rsidR="0019262A" w:rsidRPr="00283A38" w:rsidRDefault="0019262A" w:rsidP="0019262A">
            <w:pPr>
              <w:jc w:val="center"/>
              <w:rPr>
                <w:rFonts w:cstheme="minorHAnsi"/>
                <w:szCs w:val="20"/>
              </w:rPr>
            </w:pPr>
          </w:p>
        </w:tc>
        <w:tc>
          <w:tcPr>
            <w:tcW w:w="990" w:type="dxa"/>
          </w:tcPr>
          <w:p w14:paraId="137B49F0" w14:textId="77777777" w:rsidR="0019262A" w:rsidRPr="00487927" w:rsidRDefault="0019262A" w:rsidP="0019262A">
            <w:pPr>
              <w:jc w:val="center"/>
              <w:rPr>
                <w:rFonts w:cstheme="minorHAnsi"/>
                <w:szCs w:val="20"/>
              </w:rPr>
            </w:pPr>
          </w:p>
        </w:tc>
        <w:tc>
          <w:tcPr>
            <w:tcW w:w="990" w:type="dxa"/>
          </w:tcPr>
          <w:p w14:paraId="7BD02CF6" w14:textId="77777777" w:rsidR="0019262A" w:rsidRPr="00487927" w:rsidRDefault="0019262A" w:rsidP="0019262A">
            <w:pPr>
              <w:jc w:val="center"/>
              <w:rPr>
                <w:rFonts w:cstheme="minorHAnsi"/>
                <w:szCs w:val="20"/>
              </w:rPr>
            </w:pPr>
          </w:p>
        </w:tc>
        <w:tc>
          <w:tcPr>
            <w:tcW w:w="990" w:type="dxa"/>
          </w:tcPr>
          <w:p w14:paraId="7C59E315" w14:textId="77777777" w:rsidR="0019262A" w:rsidRPr="00487927" w:rsidRDefault="0019262A" w:rsidP="0019262A">
            <w:pPr>
              <w:jc w:val="center"/>
              <w:rPr>
                <w:rFonts w:cstheme="minorHAnsi"/>
                <w:szCs w:val="20"/>
              </w:rPr>
            </w:pPr>
          </w:p>
        </w:tc>
        <w:tc>
          <w:tcPr>
            <w:tcW w:w="990" w:type="dxa"/>
          </w:tcPr>
          <w:p w14:paraId="1F699770" w14:textId="77777777" w:rsidR="0019262A" w:rsidRPr="00487927" w:rsidRDefault="0019262A" w:rsidP="0019262A">
            <w:pPr>
              <w:jc w:val="center"/>
              <w:rPr>
                <w:rFonts w:cstheme="minorHAnsi"/>
                <w:szCs w:val="20"/>
              </w:rPr>
            </w:pPr>
          </w:p>
        </w:tc>
        <w:tc>
          <w:tcPr>
            <w:tcW w:w="990" w:type="dxa"/>
          </w:tcPr>
          <w:p w14:paraId="30E37270" w14:textId="77777777" w:rsidR="0019262A" w:rsidRPr="00487927" w:rsidRDefault="0019262A" w:rsidP="0019262A">
            <w:pPr>
              <w:jc w:val="center"/>
              <w:rPr>
                <w:rFonts w:cstheme="minorHAnsi"/>
                <w:szCs w:val="20"/>
              </w:rPr>
            </w:pPr>
          </w:p>
        </w:tc>
        <w:tc>
          <w:tcPr>
            <w:tcW w:w="1080" w:type="dxa"/>
          </w:tcPr>
          <w:p w14:paraId="20AA08DB" w14:textId="77777777" w:rsidR="0019262A" w:rsidRPr="00283A38" w:rsidRDefault="0019262A" w:rsidP="0019262A">
            <w:pPr>
              <w:jc w:val="center"/>
              <w:rPr>
                <w:rFonts w:cstheme="minorHAnsi"/>
                <w:szCs w:val="20"/>
              </w:rPr>
            </w:pPr>
          </w:p>
        </w:tc>
        <w:tc>
          <w:tcPr>
            <w:tcW w:w="990" w:type="dxa"/>
          </w:tcPr>
          <w:p w14:paraId="36228F0D" w14:textId="77777777" w:rsidR="0019262A" w:rsidRPr="00283A38" w:rsidRDefault="0019262A" w:rsidP="0019262A">
            <w:pPr>
              <w:jc w:val="center"/>
              <w:rPr>
                <w:rFonts w:cstheme="minorHAnsi"/>
                <w:szCs w:val="20"/>
              </w:rPr>
            </w:pPr>
          </w:p>
        </w:tc>
        <w:tc>
          <w:tcPr>
            <w:tcW w:w="990" w:type="dxa"/>
          </w:tcPr>
          <w:p w14:paraId="66D6C93A" w14:textId="77777777" w:rsidR="0019262A" w:rsidRPr="00283A38" w:rsidRDefault="0019262A" w:rsidP="0019262A">
            <w:pPr>
              <w:jc w:val="center"/>
              <w:rPr>
                <w:rFonts w:cstheme="minorHAnsi"/>
                <w:szCs w:val="20"/>
              </w:rPr>
            </w:pPr>
          </w:p>
        </w:tc>
        <w:tc>
          <w:tcPr>
            <w:tcW w:w="1103" w:type="dxa"/>
          </w:tcPr>
          <w:p w14:paraId="58F2984D" w14:textId="77777777" w:rsidR="0019262A" w:rsidRPr="00D65767" w:rsidRDefault="0019262A" w:rsidP="0019262A">
            <w:pPr>
              <w:jc w:val="center"/>
              <w:rPr>
                <w:rFonts w:cstheme="minorHAnsi"/>
                <w:szCs w:val="20"/>
              </w:rPr>
            </w:pPr>
          </w:p>
        </w:tc>
        <w:tc>
          <w:tcPr>
            <w:tcW w:w="1103" w:type="dxa"/>
          </w:tcPr>
          <w:p w14:paraId="6DC9A0D4" w14:textId="3E2D6F7D" w:rsidR="0019262A" w:rsidRPr="00D65767" w:rsidRDefault="0019262A" w:rsidP="0019262A">
            <w:pPr>
              <w:jc w:val="center"/>
              <w:rPr>
                <w:rFonts w:cstheme="minorHAnsi"/>
                <w:szCs w:val="20"/>
              </w:rPr>
            </w:pPr>
            <w:r w:rsidRPr="00283A38">
              <w:rPr>
                <w:rFonts w:cstheme="minorHAnsi"/>
                <w:szCs w:val="20"/>
              </w:rPr>
              <w:t>•</w:t>
            </w:r>
          </w:p>
        </w:tc>
      </w:tr>
      <w:tr w:rsidR="0019262A" w:rsidRPr="00283A38" w14:paraId="002719DA" w14:textId="77777777" w:rsidTr="0061524D">
        <w:tc>
          <w:tcPr>
            <w:tcW w:w="1255" w:type="dxa"/>
          </w:tcPr>
          <w:p w14:paraId="0188E533" w14:textId="311DD39D" w:rsidR="0019262A" w:rsidRDefault="0019262A" w:rsidP="0019262A">
            <w:pPr>
              <w:jc w:val="center"/>
              <w:rPr>
                <w:szCs w:val="20"/>
              </w:rPr>
            </w:pPr>
            <w:r w:rsidRPr="007709BB">
              <w:t>3200_08</w:t>
            </w:r>
          </w:p>
        </w:tc>
        <w:tc>
          <w:tcPr>
            <w:tcW w:w="990" w:type="dxa"/>
          </w:tcPr>
          <w:p w14:paraId="7BCD8E05" w14:textId="77777777" w:rsidR="0019262A" w:rsidRPr="00283A38" w:rsidRDefault="0019262A" w:rsidP="0019262A">
            <w:pPr>
              <w:jc w:val="center"/>
              <w:rPr>
                <w:rFonts w:cstheme="minorHAnsi"/>
                <w:szCs w:val="20"/>
              </w:rPr>
            </w:pPr>
          </w:p>
        </w:tc>
        <w:tc>
          <w:tcPr>
            <w:tcW w:w="990" w:type="dxa"/>
          </w:tcPr>
          <w:p w14:paraId="17CE5460" w14:textId="77777777" w:rsidR="0019262A" w:rsidRPr="00487927" w:rsidRDefault="0019262A" w:rsidP="0019262A">
            <w:pPr>
              <w:jc w:val="center"/>
              <w:rPr>
                <w:rFonts w:cstheme="minorHAnsi"/>
                <w:szCs w:val="20"/>
              </w:rPr>
            </w:pPr>
          </w:p>
        </w:tc>
        <w:tc>
          <w:tcPr>
            <w:tcW w:w="990" w:type="dxa"/>
          </w:tcPr>
          <w:p w14:paraId="61879DF2" w14:textId="77777777" w:rsidR="0019262A" w:rsidRPr="00487927" w:rsidRDefault="0019262A" w:rsidP="0019262A">
            <w:pPr>
              <w:jc w:val="center"/>
              <w:rPr>
                <w:rFonts w:cstheme="minorHAnsi"/>
                <w:szCs w:val="20"/>
              </w:rPr>
            </w:pPr>
          </w:p>
        </w:tc>
        <w:tc>
          <w:tcPr>
            <w:tcW w:w="990" w:type="dxa"/>
          </w:tcPr>
          <w:p w14:paraId="2AC33A29" w14:textId="77777777" w:rsidR="0019262A" w:rsidRPr="00487927" w:rsidRDefault="0019262A" w:rsidP="0019262A">
            <w:pPr>
              <w:jc w:val="center"/>
              <w:rPr>
                <w:rFonts w:cstheme="minorHAnsi"/>
                <w:szCs w:val="20"/>
              </w:rPr>
            </w:pPr>
          </w:p>
        </w:tc>
        <w:tc>
          <w:tcPr>
            <w:tcW w:w="990" w:type="dxa"/>
          </w:tcPr>
          <w:p w14:paraId="1E9B0A4B" w14:textId="77777777" w:rsidR="0019262A" w:rsidRPr="00487927" w:rsidRDefault="0019262A" w:rsidP="0019262A">
            <w:pPr>
              <w:jc w:val="center"/>
              <w:rPr>
                <w:rFonts w:cstheme="minorHAnsi"/>
                <w:szCs w:val="20"/>
              </w:rPr>
            </w:pPr>
          </w:p>
        </w:tc>
        <w:tc>
          <w:tcPr>
            <w:tcW w:w="990" w:type="dxa"/>
          </w:tcPr>
          <w:p w14:paraId="3CE69917" w14:textId="77777777" w:rsidR="0019262A" w:rsidRPr="00487927" w:rsidRDefault="0019262A" w:rsidP="0019262A">
            <w:pPr>
              <w:jc w:val="center"/>
              <w:rPr>
                <w:rFonts w:cstheme="minorHAnsi"/>
                <w:szCs w:val="20"/>
              </w:rPr>
            </w:pPr>
          </w:p>
        </w:tc>
        <w:tc>
          <w:tcPr>
            <w:tcW w:w="1080" w:type="dxa"/>
          </w:tcPr>
          <w:p w14:paraId="758BE9E2" w14:textId="77777777" w:rsidR="0019262A" w:rsidRPr="00283A38" w:rsidRDefault="0019262A" w:rsidP="0019262A">
            <w:pPr>
              <w:jc w:val="center"/>
              <w:rPr>
                <w:rFonts w:cstheme="minorHAnsi"/>
                <w:szCs w:val="20"/>
              </w:rPr>
            </w:pPr>
          </w:p>
        </w:tc>
        <w:tc>
          <w:tcPr>
            <w:tcW w:w="990" w:type="dxa"/>
          </w:tcPr>
          <w:p w14:paraId="13987DD6" w14:textId="77777777" w:rsidR="0019262A" w:rsidRPr="00283A38" w:rsidRDefault="0019262A" w:rsidP="0019262A">
            <w:pPr>
              <w:jc w:val="center"/>
              <w:rPr>
                <w:rFonts w:cstheme="minorHAnsi"/>
                <w:szCs w:val="20"/>
              </w:rPr>
            </w:pPr>
          </w:p>
        </w:tc>
        <w:tc>
          <w:tcPr>
            <w:tcW w:w="990" w:type="dxa"/>
          </w:tcPr>
          <w:p w14:paraId="5C204299" w14:textId="77777777" w:rsidR="0019262A" w:rsidRPr="00283A38" w:rsidRDefault="0019262A" w:rsidP="0019262A">
            <w:pPr>
              <w:jc w:val="center"/>
              <w:rPr>
                <w:rFonts w:cstheme="minorHAnsi"/>
                <w:szCs w:val="20"/>
              </w:rPr>
            </w:pPr>
          </w:p>
        </w:tc>
        <w:tc>
          <w:tcPr>
            <w:tcW w:w="1103" w:type="dxa"/>
          </w:tcPr>
          <w:p w14:paraId="5CA7C8D6" w14:textId="77777777" w:rsidR="0019262A" w:rsidRPr="00D65767" w:rsidRDefault="0019262A" w:rsidP="0019262A">
            <w:pPr>
              <w:jc w:val="center"/>
              <w:rPr>
                <w:rFonts w:cstheme="minorHAnsi"/>
                <w:szCs w:val="20"/>
              </w:rPr>
            </w:pPr>
          </w:p>
        </w:tc>
        <w:tc>
          <w:tcPr>
            <w:tcW w:w="1103" w:type="dxa"/>
          </w:tcPr>
          <w:p w14:paraId="2BD0B11B" w14:textId="701AEBEB" w:rsidR="0019262A" w:rsidRPr="00D65767" w:rsidRDefault="0019262A" w:rsidP="0019262A">
            <w:pPr>
              <w:jc w:val="center"/>
              <w:rPr>
                <w:rFonts w:cstheme="minorHAnsi"/>
                <w:szCs w:val="20"/>
              </w:rPr>
            </w:pPr>
            <w:r w:rsidRPr="00283A38">
              <w:rPr>
                <w:rFonts w:cstheme="minorHAnsi"/>
                <w:szCs w:val="20"/>
              </w:rPr>
              <w:t>•</w:t>
            </w:r>
          </w:p>
        </w:tc>
      </w:tr>
      <w:tr w:rsidR="0019262A" w:rsidRPr="00283A38" w14:paraId="0E7A3738" w14:textId="77777777" w:rsidTr="0061524D">
        <w:tc>
          <w:tcPr>
            <w:tcW w:w="1255" w:type="dxa"/>
          </w:tcPr>
          <w:p w14:paraId="1825F062" w14:textId="604BF477" w:rsidR="0019262A" w:rsidRDefault="0019262A" w:rsidP="0019262A">
            <w:pPr>
              <w:jc w:val="center"/>
              <w:rPr>
                <w:szCs w:val="20"/>
              </w:rPr>
            </w:pPr>
            <w:r w:rsidRPr="007709BB">
              <w:t>3200_09</w:t>
            </w:r>
          </w:p>
        </w:tc>
        <w:tc>
          <w:tcPr>
            <w:tcW w:w="990" w:type="dxa"/>
          </w:tcPr>
          <w:p w14:paraId="02839CF9" w14:textId="77777777" w:rsidR="0019262A" w:rsidRPr="00283A38" w:rsidRDefault="0019262A" w:rsidP="0019262A">
            <w:pPr>
              <w:jc w:val="center"/>
              <w:rPr>
                <w:rFonts w:cstheme="minorHAnsi"/>
                <w:szCs w:val="20"/>
              </w:rPr>
            </w:pPr>
          </w:p>
        </w:tc>
        <w:tc>
          <w:tcPr>
            <w:tcW w:w="990" w:type="dxa"/>
          </w:tcPr>
          <w:p w14:paraId="0E29A6DF" w14:textId="77777777" w:rsidR="0019262A" w:rsidRPr="00487927" w:rsidRDefault="0019262A" w:rsidP="0019262A">
            <w:pPr>
              <w:jc w:val="center"/>
              <w:rPr>
                <w:rFonts w:cstheme="minorHAnsi"/>
                <w:szCs w:val="20"/>
              </w:rPr>
            </w:pPr>
          </w:p>
        </w:tc>
        <w:tc>
          <w:tcPr>
            <w:tcW w:w="990" w:type="dxa"/>
          </w:tcPr>
          <w:p w14:paraId="6EF36525" w14:textId="77777777" w:rsidR="0019262A" w:rsidRPr="00487927" w:rsidRDefault="0019262A" w:rsidP="0019262A">
            <w:pPr>
              <w:jc w:val="center"/>
              <w:rPr>
                <w:rFonts w:cstheme="minorHAnsi"/>
                <w:szCs w:val="20"/>
              </w:rPr>
            </w:pPr>
          </w:p>
        </w:tc>
        <w:tc>
          <w:tcPr>
            <w:tcW w:w="990" w:type="dxa"/>
          </w:tcPr>
          <w:p w14:paraId="0A7C2CC3" w14:textId="77777777" w:rsidR="0019262A" w:rsidRPr="00487927" w:rsidRDefault="0019262A" w:rsidP="0019262A">
            <w:pPr>
              <w:jc w:val="center"/>
              <w:rPr>
                <w:rFonts w:cstheme="minorHAnsi"/>
                <w:szCs w:val="20"/>
              </w:rPr>
            </w:pPr>
          </w:p>
        </w:tc>
        <w:tc>
          <w:tcPr>
            <w:tcW w:w="990" w:type="dxa"/>
          </w:tcPr>
          <w:p w14:paraId="58CDF31B" w14:textId="77777777" w:rsidR="0019262A" w:rsidRPr="00487927" w:rsidRDefault="0019262A" w:rsidP="0019262A">
            <w:pPr>
              <w:jc w:val="center"/>
              <w:rPr>
                <w:rFonts w:cstheme="minorHAnsi"/>
                <w:szCs w:val="20"/>
              </w:rPr>
            </w:pPr>
          </w:p>
        </w:tc>
        <w:tc>
          <w:tcPr>
            <w:tcW w:w="990" w:type="dxa"/>
          </w:tcPr>
          <w:p w14:paraId="6FF42A79" w14:textId="77777777" w:rsidR="0019262A" w:rsidRPr="00487927" w:rsidRDefault="0019262A" w:rsidP="0019262A">
            <w:pPr>
              <w:jc w:val="center"/>
              <w:rPr>
                <w:rFonts w:cstheme="minorHAnsi"/>
                <w:szCs w:val="20"/>
              </w:rPr>
            </w:pPr>
          </w:p>
        </w:tc>
        <w:tc>
          <w:tcPr>
            <w:tcW w:w="1080" w:type="dxa"/>
          </w:tcPr>
          <w:p w14:paraId="050E51BB" w14:textId="77777777" w:rsidR="0019262A" w:rsidRPr="00283A38" w:rsidRDefault="0019262A" w:rsidP="0019262A">
            <w:pPr>
              <w:jc w:val="center"/>
              <w:rPr>
                <w:rFonts w:cstheme="minorHAnsi"/>
                <w:szCs w:val="20"/>
              </w:rPr>
            </w:pPr>
          </w:p>
        </w:tc>
        <w:tc>
          <w:tcPr>
            <w:tcW w:w="990" w:type="dxa"/>
          </w:tcPr>
          <w:p w14:paraId="11622A75" w14:textId="77777777" w:rsidR="0019262A" w:rsidRPr="00283A38" w:rsidRDefault="0019262A" w:rsidP="0019262A">
            <w:pPr>
              <w:jc w:val="center"/>
              <w:rPr>
                <w:rFonts w:cstheme="minorHAnsi"/>
                <w:szCs w:val="20"/>
              </w:rPr>
            </w:pPr>
          </w:p>
        </w:tc>
        <w:tc>
          <w:tcPr>
            <w:tcW w:w="990" w:type="dxa"/>
          </w:tcPr>
          <w:p w14:paraId="7E0394D4" w14:textId="77777777" w:rsidR="0019262A" w:rsidRPr="00283A38" w:rsidRDefault="0019262A" w:rsidP="0019262A">
            <w:pPr>
              <w:jc w:val="center"/>
              <w:rPr>
                <w:rFonts w:cstheme="minorHAnsi"/>
                <w:szCs w:val="20"/>
              </w:rPr>
            </w:pPr>
          </w:p>
        </w:tc>
        <w:tc>
          <w:tcPr>
            <w:tcW w:w="1103" w:type="dxa"/>
          </w:tcPr>
          <w:p w14:paraId="6A719069" w14:textId="77777777" w:rsidR="0019262A" w:rsidRPr="00D65767" w:rsidRDefault="0019262A" w:rsidP="0019262A">
            <w:pPr>
              <w:jc w:val="center"/>
              <w:rPr>
                <w:rFonts w:cstheme="minorHAnsi"/>
                <w:szCs w:val="20"/>
              </w:rPr>
            </w:pPr>
          </w:p>
        </w:tc>
        <w:tc>
          <w:tcPr>
            <w:tcW w:w="1103" w:type="dxa"/>
          </w:tcPr>
          <w:p w14:paraId="21BDEEAD" w14:textId="53D98A96" w:rsidR="0019262A" w:rsidRPr="00D65767" w:rsidRDefault="0019262A" w:rsidP="0019262A">
            <w:pPr>
              <w:jc w:val="center"/>
              <w:rPr>
                <w:rFonts w:cstheme="minorHAnsi"/>
                <w:szCs w:val="20"/>
              </w:rPr>
            </w:pPr>
            <w:r w:rsidRPr="00283A38">
              <w:rPr>
                <w:rFonts w:cstheme="minorHAnsi"/>
                <w:szCs w:val="20"/>
              </w:rPr>
              <w:t>•</w:t>
            </w:r>
          </w:p>
        </w:tc>
      </w:tr>
      <w:tr w:rsidR="0019262A" w:rsidRPr="00283A38" w14:paraId="027C6EFE" w14:textId="77777777" w:rsidTr="0061524D">
        <w:tc>
          <w:tcPr>
            <w:tcW w:w="1255" w:type="dxa"/>
          </w:tcPr>
          <w:p w14:paraId="5B8C4600" w14:textId="5CEE6F8A" w:rsidR="0019262A" w:rsidRDefault="0019262A" w:rsidP="0019262A">
            <w:pPr>
              <w:jc w:val="center"/>
              <w:rPr>
                <w:szCs w:val="20"/>
              </w:rPr>
            </w:pPr>
            <w:r w:rsidRPr="007709BB">
              <w:t>3200_10</w:t>
            </w:r>
          </w:p>
        </w:tc>
        <w:tc>
          <w:tcPr>
            <w:tcW w:w="990" w:type="dxa"/>
          </w:tcPr>
          <w:p w14:paraId="2F666450" w14:textId="77777777" w:rsidR="0019262A" w:rsidRPr="00283A38" w:rsidRDefault="0019262A" w:rsidP="0019262A">
            <w:pPr>
              <w:jc w:val="center"/>
              <w:rPr>
                <w:rFonts w:cstheme="minorHAnsi"/>
                <w:szCs w:val="20"/>
              </w:rPr>
            </w:pPr>
          </w:p>
        </w:tc>
        <w:tc>
          <w:tcPr>
            <w:tcW w:w="990" w:type="dxa"/>
          </w:tcPr>
          <w:p w14:paraId="062323A3" w14:textId="77777777" w:rsidR="0019262A" w:rsidRPr="00487927" w:rsidRDefault="0019262A" w:rsidP="0019262A">
            <w:pPr>
              <w:jc w:val="center"/>
              <w:rPr>
                <w:rFonts w:cstheme="minorHAnsi"/>
                <w:szCs w:val="20"/>
              </w:rPr>
            </w:pPr>
          </w:p>
        </w:tc>
        <w:tc>
          <w:tcPr>
            <w:tcW w:w="990" w:type="dxa"/>
          </w:tcPr>
          <w:p w14:paraId="0D1ADE23" w14:textId="77777777" w:rsidR="0019262A" w:rsidRPr="00487927" w:rsidRDefault="0019262A" w:rsidP="0019262A">
            <w:pPr>
              <w:jc w:val="center"/>
              <w:rPr>
                <w:rFonts w:cstheme="minorHAnsi"/>
                <w:szCs w:val="20"/>
              </w:rPr>
            </w:pPr>
          </w:p>
        </w:tc>
        <w:tc>
          <w:tcPr>
            <w:tcW w:w="990" w:type="dxa"/>
          </w:tcPr>
          <w:p w14:paraId="5AC8A7D9" w14:textId="77777777" w:rsidR="0019262A" w:rsidRPr="00487927" w:rsidRDefault="0019262A" w:rsidP="0019262A">
            <w:pPr>
              <w:jc w:val="center"/>
              <w:rPr>
                <w:rFonts w:cstheme="minorHAnsi"/>
                <w:szCs w:val="20"/>
              </w:rPr>
            </w:pPr>
          </w:p>
        </w:tc>
        <w:tc>
          <w:tcPr>
            <w:tcW w:w="990" w:type="dxa"/>
          </w:tcPr>
          <w:p w14:paraId="5EDC2671" w14:textId="77777777" w:rsidR="0019262A" w:rsidRPr="00487927" w:rsidRDefault="0019262A" w:rsidP="0019262A">
            <w:pPr>
              <w:jc w:val="center"/>
              <w:rPr>
                <w:rFonts w:cstheme="minorHAnsi"/>
                <w:szCs w:val="20"/>
              </w:rPr>
            </w:pPr>
          </w:p>
        </w:tc>
        <w:tc>
          <w:tcPr>
            <w:tcW w:w="990" w:type="dxa"/>
          </w:tcPr>
          <w:p w14:paraId="3EBBAB7F" w14:textId="77777777" w:rsidR="0019262A" w:rsidRPr="00487927" w:rsidRDefault="0019262A" w:rsidP="0019262A">
            <w:pPr>
              <w:jc w:val="center"/>
              <w:rPr>
                <w:rFonts w:cstheme="minorHAnsi"/>
                <w:szCs w:val="20"/>
              </w:rPr>
            </w:pPr>
          </w:p>
        </w:tc>
        <w:tc>
          <w:tcPr>
            <w:tcW w:w="1080" w:type="dxa"/>
          </w:tcPr>
          <w:p w14:paraId="40AEF6F0" w14:textId="77777777" w:rsidR="0019262A" w:rsidRPr="00283A38" w:rsidRDefault="0019262A" w:rsidP="0019262A">
            <w:pPr>
              <w:jc w:val="center"/>
              <w:rPr>
                <w:rFonts w:cstheme="minorHAnsi"/>
                <w:szCs w:val="20"/>
              </w:rPr>
            </w:pPr>
          </w:p>
        </w:tc>
        <w:tc>
          <w:tcPr>
            <w:tcW w:w="990" w:type="dxa"/>
          </w:tcPr>
          <w:p w14:paraId="134419D3" w14:textId="77777777" w:rsidR="0019262A" w:rsidRPr="00283A38" w:rsidRDefault="0019262A" w:rsidP="0019262A">
            <w:pPr>
              <w:jc w:val="center"/>
              <w:rPr>
                <w:rFonts w:cstheme="minorHAnsi"/>
                <w:szCs w:val="20"/>
              </w:rPr>
            </w:pPr>
          </w:p>
        </w:tc>
        <w:tc>
          <w:tcPr>
            <w:tcW w:w="990" w:type="dxa"/>
          </w:tcPr>
          <w:p w14:paraId="369F75D1" w14:textId="77777777" w:rsidR="0019262A" w:rsidRPr="00283A38" w:rsidRDefault="0019262A" w:rsidP="0019262A">
            <w:pPr>
              <w:jc w:val="center"/>
              <w:rPr>
                <w:rFonts w:cstheme="minorHAnsi"/>
                <w:szCs w:val="20"/>
              </w:rPr>
            </w:pPr>
          </w:p>
        </w:tc>
        <w:tc>
          <w:tcPr>
            <w:tcW w:w="1103" w:type="dxa"/>
          </w:tcPr>
          <w:p w14:paraId="1E779551" w14:textId="77777777" w:rsidR="0019262A" w:rsidRPr="00D65767" w:rsidRDefault="0019262A" w:rsidP="0019262A">
            <w:pPr>
              <w:jc w:val="center"/>
              <w:rPr>
                <w:rFonts w:cstheme="minorHAnsi"/>
                <w:szCs w:val="20"/>
              </w:rPr>
            </w:pPr>
          </w:p>
        </w:tc>
        <w:tc>
          <w:tcPr>
            <w:tcW w:w="1103" w:type="dxa"/>
          </w:tcPr>
          <w:p w14:paraId="6CA7F55A" w14:textId="5BA66BD7" w:rsidR="0019262A" w:rsidRPr="00D65767" w:rsidRDefault="0019262A" w:rsidP="0019262A">
            <w:pPr>
              <w:jc w:val="center"/>
              <w:rPr>
                <w:rFonts w:cstheme="minorHAnsi"/>
                <w:szCs w:val="20"/>
              </w:rPr>
            </w:pPr>
            <w:r w:rsidRPr="00D65767">
              <w:rPr>
                <w:rFonts w:cstheme="minorHAnsi"/>
                <w:szCs w:val="20"/>
              </w:rPr>
              <w:t>•</w:t>
            </w:r>
          </w:p>
        </w:tc>
      </w:tr>
      <w:tr w:rsidR="0019262A" w:rsidRPr="00283A38" w14:paraId="61004329" w14:textId="77777777" w:rsidTr="0061524D">
        <w:tc>
          <w:tcPr>
            <w:tcW w:w="1255" w:type="dxa"/>
          </w:tcPr>
          <w:p w14:paraId="7C0F248A" w14:textId="4239FA11" w:rsidR="0019262A" w:rsidRDefault="0019262A" w:rsidP="0019262A">
            <w:pPr>
              <w:jc w:val="center"/>
              <w:rPr>
                <w:szCs w:val="20"/>
              </w:rPr>
            </w:pPr>
            <w:r w:rsidRPr="007709BB">
              <w:t>3200_11</w:t>
            </w:r>
          </w:p>
        </w:tc>
        <w:tc>
          <w:tcPr>
            <w:tcW w:w="990" w:type="dxa"/>
          </w:tcPr>
          <w:p w14:paraId="6BF9AABB" w14:textId="77777777" w:rsidR="0019262A" w:rsidRPr="00283A38" w:rsidRDefault="0019262A" w:rsidP="0019262A">
            <w:pPr>
              <w:jc w:val="center"/>
              <w:rPr>
                <w:rFonts w:cstheme="minorHAnsi"/>
                <w:szCs w:val="20"/>
              </w:rPr>
            </w:pPr>
          </w:p>
        </w:tc>
        <w:tc>
          <w:tcPr>
            <w:tcW w:w="990" w:type="dxa"/>
          </w:tcPr>
          <w:p w14:paraId="6417B7A6" w14:textId="77777777" w:rsidR="0019262A" w:rsidRPr="00487927" w:rsidRDefault="0019262A" w:rsidP="0019262A">
            <w:pPr>
              <w:jc w:val="center"/>
              <w:rPr>
                <w:rFonts w:cstheme="minorHAnsi"/>
                <w:szCs w:val="20"/>
              </w:rPr>
            </w:pPr>
          </w:p>
        </w:tc>
        <w:tc>
          <w:tcPr>
            <w:tcW w:w="990" w:type="dxa"/>
          </w:tcPr>
          <w:p w14:paraId="7CED54E9" w14:textId="77777777" w:rsidR="0019262A" w:rsidRPr="00487927" w:rsidRDefault="0019262A" w:rsidP="0019262A">
            <w:pPr>
              <w:jc w:val="center"/>
              <w:rPr>
                <w:rFonts w:cstheme="minorHAnsi"/>
                <w:szCs w:val="20"/>
              </w:rPr>
            </w:pPr>
          </w:p>
        </w:tc>
        <w:tc>
          <w:tcPr>
            <w:tcW w:w="990" w:type="dxa"/>
          </w:tcPr>
          <w:p w14:paraId="37DF6748" w14:textId="77777777" w:rsidR="0019262A" w:rsidRPr="00487927" w:rsidRDefault="0019262A" w:rsidP="0019262A">
            <w:pPr>
              <w:jc w:val="center"/>
              <w:rPr>
                <w:rFonts w:cstheme="minorHAnsi"/>
                <w:szCs w:val="20"/>
              </w:rPr>
            </w:pPr>
          </w:p>
        </w:tc>
        <w:tc>
          <w:tcPr>
            <w:tcW w:w="990" w:type="dxa"/>
          </w:tcPr>
          <w:p w14:paraId="1089F9B8" w14:textId="77777777" w:rsidR="0019262A" w:rsidRPr="00487927" w:rsidRDefault="0019262A" w:rsidP="0019262A">
            <w:pPr>
              <w:jc w:val="center"/>
              <w:rPr>
                <w:rFonts w:cstheme="minorHAnsi"/>
                <w:szCs w:val="20"/>
              </w:rPr>
            </w:pPr>
          </w:p>
        </w:tc>
        <w:tc>
          <w:tcPr>
            <w:tcW w:w="990" w:type="dxa"/>
          </w:tcPr>
          <w:p w14:paraId="183DC30A" w14:textId="77777777" w:rsidR="0019262A" w:rsidRPr="00487927" w:rsidRDefault="0019262A" w:rsidP="0019262A">
            <w:pPr>
              <w:jc w:val="center"/>
              <w:rPr>
                <w:rFonts w:cstheme="minorHAnsi"/>
                <w:szCs w:val="20"/>
              </w:rPr>
            </w:pPr>
          </w:p>
        </w:tc>
        <w:tc>
          <w:tcPr>
            <w:tcW w:w="1080" w:type="dxa"/>
          </w:tcPr>
          <w:p w14:paraId="14701D25" w14:textId="77777777" w:rsidR="0019262A" w:rsidRPr="00283A38" w:rsidRDefault="0019262A" w:rsidP="0019262A">
            <w:pPr>
              <w:jc w:val="center"/>
              <w:rPr>
                <w:rFonts w:cstheme="minorHAnsi"/>
                <w:szCs w:val="20"/>
              </w:rPr>
            </w:pPr>
          </w:p>
        </w:tc>
        <w:tc>
          <w:tcPr>
            <w:tcW w:w="990" w:type="dxa"/>
          </w:tcPr>
          <w:p w14:paraId="2C1AC4FF" w14:textId="77777777" w:rsidR="0019262A" w:rsidRPr="00283A38" w:rsidRDefault="0019262A" w:rsidP="0019262A">
            <w:pPr>
              <w:jc w:val="center"/>
              <w:rPr>
                <w:rFonts w:cstheme="minorHAnsi"/>
                <w:szCs w:val="20"/>
              </w:rPr>
            </w:pPr>
          </w:p>
        </w:tc>
        <w:tc>
          <w:tcPr>
            <w:tcW w:w="990" w:type="dxa"/>
          </w:tcPr>
          <w:p w14:paraId="1A043917" w14:textId="77777777" w:rsidR="0019262A" w:rsidRPr="00283A38" w:rsidRDefault="0019262A" w:rsidP="0019262A">
            <w:pPr>
              <w:jc w:val="center"/>
              <w:rPr>
                <w:rFonts w:cstheme="minorHAnsi"/>
                <w:szCs w:val="20"/>
              </w:rPr>
            </w:pPr>
          </w:p>
        </w:tc>
        <w:tc>
          <w:tcPr>
            <w:tcW w:w="1103" w:type="dxa"/>
          </w:tcPr>
          <w:p w14:paraId="2F0EE1A7" w14:textId="77777777" w:rsidR="0019262A" w:rsidRPr="00D65767" w:rsidRDefault="0019262A" w:rsidP="0019262A">
            <w:pPr>
              <w:jc w:val="center"/>
              <w:rPr>
                <w:rFonts w:cstheme="minorHAnsi"/>
                <w:szCs w:val="20"/>
              </w:rPr>
            </w:pPr>
          </w:p>
        </w:tc>
        <w:tc>
          <w:tcPr>
            <w:tcW w:w="1103" w:type="dxa"/>
          </w:tcPr>
          <w:p w14:paraId="68F38348" w14:textId="1A83FEA9" w:rsidR="0019262A" w:rsidRPr="00D65767" w:rsidRDefault="0019262A" w:rsidP="0019262A">
            <w:pPr>
              <w:jc w:val="center"/>
              <w:rPr>
                <w:rFonts w:cstheme="minorHAnsi"/>
                <w:szCs w:val="20"/>
              </w:rPr>
            </w:pPr>
            <w:r w:rsidRPr="00D65767">
              <w:rPr>
                <w:rFonts w:cstheme="minorHAnsi"/>
                <w:szCs w:val="20"/>
              </w:rPr>
              <w:t>•</w:t>
            </w:r>
          </w:p>
        </w:tc>
      </w:tr>
      <w:tr w:rsidR="0019262A" w:rsidRPr="00283A38" w14:paraId="56933F86" w14:textId="77777777" w:rsidTr="0061524D">
        <w:tc>
          <w:tcPr>
            <w:tcW w:w="1255" w:type="dxa"/>
          </w:tcPr>
          <w:p w14:paraId="53DB2240" w14:textId="453B3E75" w:rsidR="0019262A" w:rsidRDefault="0019262A" w:rsidP="0019262A">
            <w:pPr>
              <w:jc w:val="center"/>
              <w:rPr>
                <w:szCs w:val="20"/>
              </w:rPr>
            </w:pPr>
            <w:r w:rsidRPr="007709BB">
              <w:t>3200_12</w:t>
            </w:r>
          </w:p>
        </w:tc>
        <w:tc>
          <w:tcPr>
            <w:tcW w:w="990" w:type="dxa"/>
          </w:tcPr>
          <w:p w14:paraId="18BDC0E7" w14:textId="77777777" w:rsidR="0019262A" w:rsidRPr="00283A38" w:rsidRDefault="0019262A" w:rsidP="0019262A">
            <w:pPr>
              <w:jc w:val="center"/>
              <w:rPr>
                <w:rFonts w:cstheme="minorHAnsi"/>
                <w:szCs w:val="20"/>
              </w:rPr>
            </w:pPr>
          </w:p>
        </w:tc>
        <w:tc>
          <w:tcPr>
            <w:tcW w:w="990" w:type="dxa"/>
          </w:tcPr>
          <w:p w14:paraId="429E149E" w14:textId="77777777" w:rsidR="0019262A" w:rsidRPr="00487927" w:rsidRDefault="0019262A" w:rsidP="0019262A">
            <w:pPr>
              <w:jc w:val="center"/>
              <w:rPr>
                <w:rFonts w:cstheme="minorHAnsi"/>
                <w:szCs w:val="20"/>
              </w:rPr>
            </w:pPr>
          </w:p>
        </w:tc>
        <w:tc>
          <w:tcPr>
            <w:tcW w:w="990" w:type="dxa"/>
          </w:tcPr>
          <w:p w14:paraId="4589BBCD" w14:textId="77777777" w:rsidR="0019262A" w:rsidRPr="00487927" w:rsidRDefault="0019262A" w:rsidP="0019262A">
            <w:pPr>
              <w:jc w:val="center"/>
              <w:rPr>
                <w:rFonts w:cstheme="minorHAnsi"/>
                <w:szCs w:val="20"/>
              </w:rPr>
            </w:pPr>
          </w:p>
        </w:tc>
        <w:tc>
          <w:tcPr>
            <w:tcW w:w="990" w:type="dxa"/>
          </w:tcPr>
          <w:p w14:paraId="4FF68F79" w14:textId="77777777" w:rsidR="0019262A" w:rsidRPr="00487927" w:rsidRDefault="0019262A" w:rsidP="0019262A">
            <w:pPr>
              <w:jc w:val="center"/>
              <w:rPr>
                <w:rFonts w:cstheme="minorHAnsi"/>
                <w:szCs w:val="20"/>
              </w:rPr>
            </w:pPr>
          </w:p>
        </w:tc>
        <w:tc>
          <w:tcPr>
            <w:tcW w:w="990" w:type="dxa"/>
          </w:tcPr>
          <w:p w14:paraId="40EAF34B" w14:textId="77777777" w:rsidR="0019262A" w:rsidRPr="00487927" w:rsidRDefault="0019262A" w:rsidP="0019262A">
            <w:pPr>
              <w:jc w:val="center"/>
              <w:rPr>
                <w:rFonts w:cstheme="minorHAnsi"/>
                <w:szCs w:val="20"/>
              </w:rPr>
            </w:pPr>
          </w:p>
        </w:tc>
        <w:tc>
          <w:tcPr>
            <w:tcW w:w="990" w:type="dxa"/>
          </w:tcPr>
          <w:p w14:paraId="10845206" w14:textId="77777777" w:rsidR="0019262A" w:rsidRPr="00487927" w:rsidRDefault="0019262A" w:rsidP="0019262A">
            <w:pPr>
              <w:jc w:val="center"/>
              <w:rPr>
                <w:rFonts w:cstheme="minorHAnsi"/>
                <w:szCs w:val="20"/>
              </w:rPr>
            </w:pPr>
          </w:p>
        </w:tc>
        <w:tc>
          <w:tcPr>
            <w:tcW w:w="1080" w:type="dxa"/>
          </w:tcPr>
          <w:p w14:paraId="3F4B787C" w14:textId="77777777" w:rsidR="0019262A" w:rsidRPr="00283A38" w:rsidRDefault="0019262A" w:rsidP="0019262A">
            <w:pPr>
              <w:jc w:val="center"/>
              <w:rPr>
                <w:rFonts w:cstheme="minorHAnsi"/>
                <w:szCs w:val="20"/>
              </w:rPr>
            </w:pPr>
          </w:p>
        </w:tc>
        <w:tc>
          <w:tcPr>
            <w:tcW w:w="990" w:type="dxa"/>
          </w:tcPr>
          <w:p w14:paraId="4D5A11C0" w14:textId="77777777" w:rsidR="0019262A" w:rsidRPr="00283A38" w:rsidRDefault="0019262A" w:rsidP="0019262A">
            <w:pPr>
              <w:jc w:val="center"/>
              <w:rPr>
                <w:rFonts w:cstheme="minorHAnsi"/>
                <w:szCs w:val="20"/>
              </w:rPr>
            </w:pPr>
          </w:p>
        </w:tc>
        <w:tc>
          <w:tcPr>
            <w:tcW w:w="990" w:type="dxa"/>
          </w:tcPr>
          <w:p w14:paraId="1367D163" w14:textId="77777777" w:rsidR="0019262A" w:rsidRPr="00283A38" w:rsidRDefault="0019262A" w:rsidP="0019262A">
            <w:pPr>
              <w:jc w:val="center"/>
              <w:rPr>
                <w:rFonts w:cstheme="minorHAnsi"/>
                <w:szCs w:val="20"/>
              </w:rPr>
            </w:pPr>
          </w:p>
        </w:tc>
        <w:tc>
          <w:tcPr>
            <w:tcW w:w="1103" w:type="dxa"/>
          </w:tcPr>
          <w:p w14:paraId="10D88641" w14:textId="77777777" w:rsidR="0019262A" w:rsidRPr="00D65767" w:rsidRDefault="0019262A" w:rsidP="0019262A">
            <w:pPr>
              <w:jc w:val="center"/>
              <w:rPr>
                <w:rFonts w:cstheme="minorHAnsi"/>
                <w:szCs w:val="20"/>
              </w:rPr>
            </w:pPr>
          </w:p>
        </w:tc>
        <w:tc>
          <w:tcPr>
            <w:tcW w:w="1103" w:type="dxa"/>
          </w:tcPr>
          <w:p w14:paraId="5DA3236F" w14:textId="54CD4DEB"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F390052" w14:textId="77777777" w:rsidTr="0061524D">
        <w:tc>
          <w:tcPr>
            <w:tcW w:w="1255" w:type="dxa"/>
          </w:tcPr>
          <w:p w14:paraId="742454E8" w14:textId="0CD7F802" w:rsidR="0019262A" w:rsidRDefault="0019262A" w:rsidP="0019262A">
            <w:pPr>
              <w:jc w:val="center"/>
              <w:rPr>
                <w:szCs w:val="20"/>
              </w:rPr>
            </w:pPr>
            <w:r w:rsidRPr="007709BB">
              <w:t>3200_13</w:t>
            </w:r>
          </w:p>
        </w:tc>
        <w:tc>
          <w:tcPr>
            <w:tcW w:w="990" w:type="dxa"/>
          </w:tcPr>
          <w:p w14:paraId="30DA37ED" w14:textId="77777777" w:rsidR="0019262A" w:rsidRPr="00283A38" w:rsidRDefault="0019262A" w:rsidP="0019262A">
            <w:pPr>
              <w:jc w:val="center"/>
              <w:rPr>
                <w:rFonts w:cstheme="minorHAnsi"/>
                <w:szCs w:val="20"/>
              </w:rPr>
            </w:pPr>
          </w:p>
        </w:tc>
        <w:tc>
          <w:tcPr>
            <w:tcW w:w="990" w:type="dxa"/>
          </w:tcPr>
          <w:p w14:paraId="3EA04B73" w14:textId="77777777" w:rsidR="0019262A" w:rsidRPr="00487927" w:rsidRDefault="0019262A" w:rsidP="0019262A">
            <w:pPr>
              <w:jc w:val="center"/>
              <w:rPr>
                <w:rFonts w:cstheme="minorHAnsi"/>
                <w:szCs w:val="20"/>
              </w:rPr>
            </w:pPr>
          </w:p>
        </w:tc>
        <w:tc>
          <w:tcPr>
            <w:tcW w:w="990" w:type="dxa"/>
          </w:tcPr>
          <w:p w14:paraId="267B5824" w14:textId="77777777" w:rsidR="0019262A" w:rsidRPr="00487927" w:rsidRDefault="0019262A" w:rsidP="0019262A">
            <w:pPr>
              <w:jc w:val="center"/>
              <w:rPr>
                <w:rFonts w:cstheme="minorHAnsi"/>
                <w:szCs w:val="20"/>
              </w:rPr>
            </w:pPr>
          </w:p>
        </w:tc>
        <w:tc>
          <w:tcPr>
            <w:tcW w:w="990" w:type="dxa"/>
          </w:tcPr>
          <w:p w14:paraId="64F11CFD" w14:textId="77777777" w:rsidR="0019262A" w:rsidRPr="00487927" w:rsidRDefault="0019262A" w:rsidP="0019262A">
            <w:pPr>
              <w:jc w:val="center"/>
              <w:rPr>
                <w:rFonts w:cstheme="minorHAnsi"/>
                <w:szCs w:val="20"/>
              </w:rPr>
            </w:pPr>
          </w:p>
        </w:tc>
        <w:tc>
          <w:tcPr>
            <w:tcW w:w="990" w:type="dxa"/>
          </w:tcPr>
          <w:p w14:paraId="10F213CB" w14:textId="77777777" w:rsidR="0019262A" w:rsidRPr="00487927" w:rsidRDefault="0019262A" w:rsidP="0019262A">
            <w:pPr>
              <w:jc w:val="center"/>
              <w:rPr>
                <w:rFonts w:cstheme="minorHAnsi"/>
                <w:szCs w:val="20"/>
              </w:rPr>
            </w:pPr>
          </w:p>
        </w:tc>
        <w:tc>
          <w:tcPr>
            <w:tcW w:w="990" w:type="dxa"/>
          </w:tcPr>
          <w:p w14:paraId="31EE0C38" w14:textId="77777777" w:rsidR="0019262A" w:rsidRPr="00487927" w:rsidRDefault="0019262A" w:rsidP="0019262A">
            <w:pPr>
              <w:jc w:val="center"/>
              <w:rPr>
                <w:rFonts w:cstheme="minorHAnsi"/>
                <w:szCs w:val="20"/>
              </w:rPr>
            </w:pPr>
          </w:p>
        </w:tc>
        <w:tc>
          <w:tcPr>
            <w:tcW w:w="1080" w:type="dxa"/>
          </w:tcPr>
          <w:p w14:paraId="14578009" w14:textId="77777777" w:rsidR="0019262A" w:rsidRPr="00283A38" w:rsidRDefault="0019262A" w:rsidP="0019262A">
            <w:pPr>
              <w:jc w:val="center"/>
              <w:rPr>
                <w:rFonts w:cstheme="minorHAnsi"/>
                <w:szCs w:val="20"/>
              </w:rPr>
            </w:pPr>
          </w:p>
        </w:tc>
        <w:tc>
          <w:tcPr>
            <w:tcW w:w="990" w:type="dxa"/>
          </w:tcPr>
          <w:p w14:paraId="7BD79BE1" w14:textId="77777777" w:rsidR="0019262A" w:rsidRPr="00283A38" w:rsidRDefault="0019262A" w:rsidP="0019262A">
            <w:pPr>
              <w:jc w:val="center"/>
              <w:rPr>
                <w:rFonts w:cstheme="minorHAnsi"/>
                <w:szCs w:val="20"/>
              </w:rPr>
            </w:pPr>
          </w:p>
        </w:tc>
        <w:tc>
          <w:tcPr>
            <w:tcW w:w="990" w:type="dxa"/>
          </w:tcPr>
          <w:p w14:paraId="1983F2F0" w14:textId="77777777" w:rsidR="0019262A" w:rsidRPr="00283A38" w:rsidRDefault="0019262A" w:rsidP="0019262A">
            <w:pPr>
              <w:jc w:val="center"/>
              <w:rPr>
                <w:rFonts w:cstheme="minorHAnsi"/>
                <w:szCs w:val="20"/>
              </w:rPr>
            </w:pPr>
          </w:p>
        </w:tc>
        <w:tc>
          <w:tcPr>
            <w:tcW w:w="1103" w:type="dxa"/>
          </w:tcPr>
          <w:p w14:paraId="760B9FC0" w14:textId="77777777" w:rsidR="0019262A" w:rsidRPr="00D65767" w:rsidRDefault="0019262A" w:rsidP="0019262A">
            <w:pPr>
              <w:jc w:val="center"/>
              <w:rPr>
                <w:rFonts w:cstheme="minorHAnsi"/>
                <w:szCs w:val="20"/>
              </w:rPr>
            </w:pPr>
          </w:p>
        </w:tc>
        <w:tc>
          <w:tcPr>
            <w:tcW w:w="1103" w:type="dxa"/>
          </w:tcPr>
          <w:p w14:paraId="36FC7C4A" w14:textId="633316DF" w:rsidR="0019262A" w:rsidRPr="00D65767" w:rsidRDefault="0019262A" w:rsidP="0019262A">
            <w:pPr>
              <w:jc w:val="center"/>
              <w:rPr>
                <w:rFonts w:cstheme="minorHAnsi"/>
                <w:szCs w:val="20"/>
              </w:rPr>
            </w:pPr>
            <w:r w:rsidRPr="00D65767">
              <w:rPr>
                <w:rFonts w:cstheme="minorHAnsi"/>
                <w:szCs w:val="20"/>
              </w:rPr>
              <w:t>•</w:t>
            </w:r>
          </w:p>
        </w:tc>
      </w:tr>
      <w:tr w:rsidR="0019262A" w:rsidRPr="00283A38" w14:paraId="584944F9" w14:textId="77777777" w:rsidTr="0061524D">
        <w:tc>
          <w:tcPr>
            <w:tcW w:w="1255" w:type="dxa"/>
          </w:tcPr>
          <w:p w14:paraId="38E5D778" w14:textId="54520E9C" w:rsidR="0019262A" w:rsidRDefault="0019262A" w:rsidP="0019262A">
            <w:pPr>
              <w:jc w:val="center"/>
              <w:rPr>
                <w:szCs w:val="20"/>
              </w:rPr>
            </w:pPr>
            <w:r w:rsidRPr="007709BB">
              <w:t>3200_14</w:t>
            </w:r>
          </w:p>
        </w:tc>
        <w:tc>
          <w:tcPr>
            <w:tcW w:w="990" w:type="dxa"/>
          </w:tcPr>
          <w:p w14:paraId="6487E172" w14:textId="77777777" w:rsidR="0019262A" w:rsidRPr="00283A38" w:rsidRDefault="0019262A" w:rsidP="0019262A">
            <w:pPr>
              <w:jc w:val="center"/>
              <w:rPr>
                <w:rFonts w:cstheme="minorHAnsi"/>
                <w:szCs w:val="20"/>
              </w:rPr>
            </w:pPr>
          </w:p>
        </w:tc>
        <w:tc>
          <w:tcPr>
            <w:tcW w:w="990" w:type="dxa"/>
          </w:tcPr>
          <w:p w14:paraId="4BE0C953" w14:textId="77777777" w:rsidR="0019262A" w:rsidRPr="00487927" w:rsidRDefault="0019262A" w:rsidP="0019262A">
            <w:pPr>
              <w:jc w:val="center"/>
              <w:rPr>
                <w:rFonts w:cstheme="minorHAnsi"/>
                <w:szCs w:val="20"/>
              </w:rPr>
            </w:pPr>
          </w:p>
        </w:tc>
        <w:tc>
          <w:tcPr>
            <w:tcW w:w="990" w:type="dxa"/>
          </w:tcPr>
          <w:p w14:paraId="0998591C" w14:textId="77777777" w:rsidR="0019262A" w:rsidRPr="00487927" w:rsidRDefault="0019262A" w:rsidP="0019262A">
            <w:pPr>
              <w:jc w:val="center"/>
              <w:rPr>
                <w:rFonts w:cstheme="minorHAnsi"/>
                <w:szCs w:val="20"/>
              </w:rPr>
            </w:pPr>
          </w:p>
        </w:tc>
        <w:tc>
          <w:tcPr>
            <w:tcW w:w="990" w:type="dxa"/>
          </w:tcPr>
          <w:p w14:paraId="349F467D" w14:textId="77777777" w:rsidR="0019262A" w:rsidRPr="00487927" w:rsidRDefault="0019262A" w:rsidP="0019262A">
            <w:pPr>
              <w:jc w:val="center"/>
              <w:rPr>
                <w:rFonts w:cstheme="minorHAnsi"/>
                <w:szCs w:val="20"/>
              </w:rPr>
            </w:pPr>
          </w:p>
        </w:tc>
        <w:tc>
          <w:tcPr>
            <w:tcW w:w="990" w:type="dxa"/>
          </w:tcPr>
          <w:p w14:paraId="5D5FEF8B" w14:textId="77777777" w:rsidR="0019262A" w:rsidRPr="00487927" w:rsidRDefault="0019262A" w:rsidP="0019262A">
            <w:pPr>
              <w:jc w:val="center"/>
              <w:rPr>
                <w:rFonts w:cstheme="minorHAnsi"/>
                <w:szCs w:val="20"/>
              </w:rPr>
            </w:pPr>
          </w:p>
        </w:tc>
        <w:tc>
          <w:tcPr>
            <w:tcW w:w="990" w:type="dxa"/>
          </w:tcPr>
          <w:p w14:paraId="447581EF" w14:textId="77777777" w:rsidR="0019262A" w:rsidRPr="00487927" w:rsidRDefault="0019262A" w:rsidP="0019262A">
            <w:pPr>
              <w:jc w:val="center"/>
              <w:rPr>
                <w:rFonts w:cstheme="minorHAnsi"/>
                <w:szCs w:val="20"/>
              </w:rPr>
            </w:pPr>
          </w:p>
        </w:tc>
        <w:tc>
          <w:tcPr>
            <w:tcW w:w="1080" w:type="dxa"/>
          </w:tcPr>
          <w:p w14:paraId="6B0690E1" w14:textId="77777777" w:rsidR="0019262A" w:rsidRPr="00283A38" w:rsidRDefault="0019262A" w:rsidP="0019262A">
            <w:pPr>
              <w:jc w:val="center"/>
              <w:rPr>
                <w:rFonts w:cstheme="minorHAnsi"/>
                <w:szCs w:val="20"/>
              </w:rPr>
            </w:pPr>
          </w:p>
        </w:tc>
        <w:tc>
          <w:tcPr>
            <w:tcW w:w="990" w:type="dxa"/>
          </w:tcPr>
          <w:p w14:paraId="75F0E685" w14:textId="77777777" w:rsidR="0019262A" w:rsidRPr="00283A38" w:rsidRDefault="0019262A" w:rsidP="0019262A">
            <w:pPr>
              <w:jc w:val="center"/>
              <w:rPr>
                <w:rFonts w:cstheme="minorHAnsi"/>
                <w:szCs w:val="20"/>
              </w:rPr>
            </w:pPr>
          </w:p>
        </w:tc>
        <w:tc>
          <w:tcPr>
            <w:tcW w:w="990" w:type="dxa"/>
          </w:tcPr>
          <w:p w14:paraId="35C873FA" w14:textId="77777777" w:rsidR="0019262A" w:rsidRPr="00283A38" w:rsidRDefault="0019262A" w:rsidP="0019262A">
            <w:pPr>
              <w:jc w:val="center"/>
              <w:rPr>
                <w:rFonts w:cstheme="minorHAnsi"/>
                <w:szCs w:val="20"/>
              </w:rPr>
            </w:pPr>
          </w:p>
        </w:tc>
        <w:tc>
          <w:tcPr>
            <w:tcW w:w="1103" w:type="dxa"/>
          </w:tcPr>
          <w:p w14:paraId="66161ACE" w14:textId="77777777" w:rsidR="0019262A" w:rsidRPr="00D65767" w:rsidRDefault="0019262A" w:rsidP="0019262A">
            <w:pPr>
              <w:jc w:val="center"/>
              <w:rPr>
                <w:rFonts w:cstheme="minorHAnsi"/>
                <w:szCs w:val="20"/>
              </w:rPr>
            </w:pPr>
          </w:p>
        </w:tc>
        <w:tc>
          <w:tcPr>
            <w:tcW w:w="1103" w:type="dxa"/>
          </w:tcPr>
          <w:p w14:paraId="790F3AA2" w14:textId="3A01556F" w:rsidR="0019262A" w:rsidRPr="00D65767" w:rsidRDefault="0019262A" w:rsidP="0019262A">
            <w:pPr>
              <w:jc w:val="center"/>
              <w:rPr>
                <w:rFonts w:cstheme="minorHAnsi"/>
                <w:szCs w:val="20"/>
              </w:rPr>
            </w:pPr>
            <w:r w:rsidRPr="00D65767">
              <w:rPr>
                <w:rFonts w:cstheme="minorHAnsi"/>
                <w:szCs w:val="20"/>
              </w:rPr>
              <w:t>•</w:t>
            </w:r>
          </w:p>
        </w:tc>
      </w:tr>
      <w:tr w:rsidR="0019262A" w:rsidRPr="00283A38" w14:paraId="1089C5EF" w14:textId="77777777" w:rsidTr="0061524D">
        <w:tc>
          <w:tcPr>
            <w:tcW w:w="1255" w:type="dxa"/>
          </w:tcPr>
          <w:p w14:paraId="119F9E62" w14:textId="6B07651D" w:rsidR="0019262A" w:rsidRDefault="0019262A" w:rsidP="0019262A">
            <w:pPr>
              <w:jc w:val="center"/>
              <w:rPr>
                <w:szCs w:val="20"/>
              </w:rPr>
            </w:pPr>
            <w:r w:rsidRPr="007709BB">
              <w:t>3200_15</w:t>
            </w:r>
          </w:p>
        </w:tc>
        <w:tc>
          <w:tcPr>
            <w:tcW w:w="990" w:type="dxa"/>
          </w:tcPr>
          <w:p w14:paraId="338BCE66" w14:textId="77777777" w:rsidR="0019262A" w:rsidRPr="00283A38" w:rsidRDefault="0019262A" w:rsidP="0019262A">
            <w:pPr>
              <w:jc w:val="center"/>
              <w:rPr>
                <w:rFonts w:cstheme="minorHAnsi"/>
                <w:szCs w:val="20"/>
              </w:rPr>
            </w:pPr>
          </w:p>
        </w:tc>
        <w:tc>
          <w:tcPr>
            <w:tcW w:w="990" w:type="dxa"/>
          </w:tcPr>
          <w:p w14:paraId="1579ECC2" w14:textId="77777777" w:rsidR="0019262A" w:rsidRPr="00487927" w:rsidRDefault="0019262A" w:rsidP="0019262A">
            <w:pPr>
              <w:jc w:val="center"/>
              <w:rPr>
                <w:rFonts w:cstheme="minorHAnsi"/>
                <w:szCs w:val="20"/>
              </w:rPr>
            </w:pPr>
          </w:p>
        </w:tc>
        <w:tc>
          <w:tcPr>
            <w:tcW w:w="990" w:type="dxa"/>
          </w:tcPr>
          <w:p w14:paraId="017C8FD1" w14:textId="77777777" w:rsidR="0019262A" w:rsidRPr="00487927" w:rsidRDefault="0019262A" w:rsidP="0019262A">
            <w:pPr>
              <w:jc w:val="center"/>
              <w:rPr>
                <w:rFonts w:cstheme="minorHAnsi"/>
                <w:szCs w:val="20"/>
              </w:rPr>
            </w:pPr>
          </w:p>
        </w:tc>
        <w:tc>
          <w:tcPr>
            <w:tcW w:w="990" w:type="dxa"/>
          </w:tcPr>
          <w:p w14:paraId="22A60764" w14:textId="77777777" w:rsidR="0019262A" w:rsidRPr="00487927" w:rsidRDefault="0019262A" w:rsidP="0019262A">
            <w:pPr>
              <w:jc w:val="center"/>
              <w:rPr>
                <w:rFonts w:cstheme="minorHAnsi"/>
                <w:szCs w:val="20"/>
              </w:rPr>
            </w:pPr>
          </w:p>
        </w:tc>
        <w:tc>
          <w:tcPr>
            <w:tcW w:w="990" w:type="dxa"/>
          </w:tcPr>
          <w:p w14:paraId="56763F3A" w14:textId="77777777" w:rsidR="0019262A" w:rsidRPr="00487927" w:rsidRDefault="0019262A" w:rsidP="0019262A">
            <w:pPr>
              <w:jc w:val="center"/>
              <w:rPr>
                <w:rFonts w:cstheme="minorHAnsi"/>
                <w:szCs w:val="20"/>
              </w:rPr>
            </w:pPr>
          </w:p>
        </w:tc>
        <w:tc>
          <w:tcPr>
            <w:tcW w:w="990" w:type="dxa"/>
          </w:tcPr>
          <w:p w14:paraId="11646662" w14:textId="77777777" w:rsidR="0019262A" w:rsidRPr="00487927" w:rsidRDefault="0019262A" w:rsidP="0019262A">
            <w:pPr>
              <w:jc w:val="center"/>
              <w:rPr>
                <w:rFonts w:cstheme="minorHAnsi"/>
                <w:szCs w:val="20"/>
              </w:rPr>
            </w:pPr>
          </w:p>
        </w:tc>
        <w:tc>
          <w:tcPr>
            <w:tcW w:w="1080" w:type="dxa"/>
          </w:tcPr>
          <w:p w14:paraId="53B8725A" w14:textId="77777777" w:rsidR="0019262A" w:rsidRPr="00283A38" w:rsidRDefault="0019262A" w:rsidP="0019262A">
            <w:pPr>
              <w:jc w:val="center"/>
              <w:rPr>
                <w:rFonts w:cstheme="minorHAnsi"/>
                <w:szCs w:val="20"/>
              </w:rPr>
            </w:pPr>
          </w:p>
        </w:tc>
        <w:tc>
          <w:tcPr>
            <w:tcW w:w="990" w:type="dxa"/>
          </w:tcPr>
          <w:p w14:paraId="6607BBBD" w14:textId="77777777" w:rsidR="0019262A" w:rsidRPr="00283A38" w:rsidRDefault="0019262A" w:rsidP="0019262A">
            <w:pPr>
              <w:jc w:val="center"/>
              <w:rPr>
                <w:rFonts w:cstheme="minorHAnsi"/>
                <w:szCs w:val="20"/>
              </w:rPr>
            </w:pPr>
          </w:p>
        </w:tc>
        <w:tc>
          <w:tcPr>
            <w:tcW w:w="990" w:type="dxa"/>
          </w:tcPr>
          <w:p w14:paraId="51BA21B8" w14:textId="77777777" w:rsidR="0019262A" w:rsidRPr="00283A38" w:rsidRDefault="0019262A" w:rsidP="0019262A">
            <w:pPr>
              <w:jc w:val="center"/>
              <w:rPr>
                <w:rFonts w:cstheme="minorHAnsi"/>
                <w:szCs w:val="20"/>
              </w:rPr>
            </w:pPr>
          </w:p>
        </w:tc>
        <w:tc>
          <w:tcPr>
            <w:tcW w:w="1103" w:type="dxa"/>
          </w:tcPr>
          <w:p w14:paraId="6CAC646F" w14:textId="77777777" w:rsidR="0019262A" w:rsidRPr="00D65767" w:rsidRDefault="0019262A" w:rsidP="0019262A">
            <w:pPr>
              <w:jc w:val="center"/>
              <w:rPr>
                <w:rFonts w:cstheme="minorHAnsi"/>
                <w:szCs w:val="20"/>
              </w:rPr>
            </w:pPr>
          </w:p>
        </w:tc>
        <w:tc>
          <w:tcPr>
            <w:tcW w:w="1103" w:type="dxa"/>
          </w:tcPr>
          <w:p w14:paraId="2C95F94D" w14:textId="603756CB" w:rsidR="0019262A" w:rsidRPr="00D65767" w:rsidRDefault="0019262A" w:rsidP="0019262A">
            <w:pPr>
              <w:jc w:val="center"/>
              <w:rPr>
                <w:rFonts w:cstheme="minorHAnsi"/>
                <w:szCs w:val="20"/>
              </w:rPr>
            </w:pPr>
            <w:r w:rsidRPr="00D65767">
              <w:rPr>
                <w:rFonts w:cstheme="minorHAnsi"/>
                <w:szCs w:val="20"/>
              </w:rPr>
              <w:t>•</w:t>
            </w:r>
          </w:p>
        </w:tc>
      </w:tr>
      <w:tr w:rsidR="0019262A" w:rsidRPr="00283A38" w14:paraId="418E5D3B" w14:textId="77777777" w:rsidTr="0061524D">
        <w:tc>
          <w:tcPr>
            <w:tcW w:w="1255" w:type="dxa"/>
          </w:tcPr>
          <w:p w14:paraId="43830414" w14:textId="15BEFFB3" w:rsidR="0019262A" w:rsidRDefault="0019262A" w:rsidP="0019262A">
            <w:pPr>
              <w:jc w:val="center"/>
              <w:rPr>
                <w:szCs w:val="20"/>
              </w:rPr>
            </w:pPr>
            <w:r w:rsidRPr="007709BB">
              <w:t>3200_16</w:t>
            </w:r>
          </w:p>
        </w:tc>
        <w:tc>
          <w:tcPr>
            <w:tcW w:w="990" w:type="dxa"/>
          </w:tcPr>
          <w:p w14:paraId="14405C3E" w14:textId="77777777" w:rsidR="0019262A" w:rsidRPr="00283A38" w:rsidRDefault="0019262A" w:rsidP="0019262A">
            <w:pPr>
              <w:jc w:val="center"/>
              <w:rPr>
                <w:rFonts w:cstheme="minorHAnsi"/>
                <w:szCs w:val="20"/>
              </w:rPr>
            </w:pPr>
          </w:p>
        </w:tc>
        <w:tc>
          <w:tcPr>
            <w:tcW w:w="990" w:type="dxa"/>
          </w:tcPr>
          <w:p w14:paraId="041F7C5C" w14:textId="77777777" w:rsidR="0019262A" w:rsidRPr="00487927" w:rsidRDefault="0019262A" w:rsidP="0019262A">
            <w:pPr>
              <w:jc w:val="center"/>
              <w:rPr>
                <w:rFonts w:cstheme="minorHAnsi"/>
                <w:szCs w:val="20"/>
              </w:rPr>
            </w:pPr>
          </w:p>
        </w:tc>
        <w:tc>
          <w:tcPr>
            <w:tcW w:w="990" w:type="dxa"/>
          </w:tcPr>
          <w:p w14:paraId="46F293FD" w14:textId="77777777" w:rsidR="0019262A" w:rsidRPr="00487927" w:rsidRDefault="0019262A" w:rsidP="0019262A">
            <w:pPr>
              <w:jc w:val="center"/>
              <w:rPr>
                <w:rFonts w:cstheme="minorHAnsi"/>
                <w:szCs w:val="20"/>
              </w:rPr>
            </w:pPr>
          </w:p>
        </w:tc>
        <w:tc>
          <w:tcPr>
            <w:tcW w:w="990" w:type="dxa"/>
          </w:tcPr>
          <w:p w14:paraId="63241E16" w14:textId="77777777" w:rsidR="0019262A" w:rsidRPr="00487927" w:rsidRDefault="0019262A" w:rsidP="0019262A">
            <w:pPr>
              <w:jc w:val="center"/>
              <w:rPr>
                <w:rFonts w:cstheme="minorHAnsi"/>
                <w:szCs w:val="20"/>
              </w:rPr>
            </w:pPr>
          </w:p>
        </w:tc>
        <w:tc>
          <w:tcPr>
            <w:tcW w:w="990" w:type="dxa"/>
          </w:tcPr>
          <w:p w14:paraId="7BA30F46" w14:textId="77777777" w:rsidR="0019262A" w:rsidRPr="00487927" w:rsidRDefault="0019262A" w:rsidP="0019262A">
            <w:pPr>
              <w:jc w:val="center"/>
              <w:rPr>
                <w:rFonts w:cstheme="minorHAnsi"/>
                <w:szCs w:val="20"/>
              </w:rPr>
            </w:pPr>
          </w:p>
        </w:tc>
        <w:tc>
          <w:tcPr>
            <w:tcW w:w="990" w:type="dxa"/>
          </w:tcPr>
          <w:p w14:paraId="398DF61A" w14:textId="77777777" w:rsidR="0019262A" w:rsidRPr="00487927" w:rsidRDefault="0019262A" w:rsidP="0019262A">
            <w:pPr>
              <w:jc w:val="center"/>
              <w:rPr>
                <w:rFonts w:cstheme="minorHAnsi"/>
                <w:szCs w:val="20"/>
              </w:rPr>
            </w:pPr>
          </w:p>
        </w:tc>
        <w:tc>
          <w:tcPr>
            <w:tcW w:w="1080" w:type="dxa"/>
          </w:tcPr>
          <w:p w14:paraId="16271F16" w14:textId="77777777" w:rsidR="0019262A" w:rsidRPr="00283A38" w:rsidRDefault="0019262A" w:rsidP="0019262A">
            <w:pPr>
              <w:jc w:val="center"/>
              <w:rPr>
                <w:rFonts w:cstheme="minorHAnsi"/>
                <w:szCs w:val="20"/>
              </w:rPr>
            </w:pPr>
          </w:p>
        </w:tc>
        <w:tc>
          <w:tcPr>
            <w:tcW w:w="990" w:type="dxa"/>
          </w:tcPr>
          <w:p w14:paraId="75E04816" w14:textId="77777777" w:rsidR="0019262A" w:rsidRPr="00283A38" w:rsidRDefault="0019262A" w:rsidP="0019262A">
            <w:pPr>
              <w:jc w:val="center"/>
              <w:rPr>
                <w:rFonts w:cstheme="minorHAnsi"/>
                <w:szCs w:val="20"/>
              </w:rPr>
            </w:pPr>
          </w:p>
        </w:tc>
        <w:tc>
          <w:tcPr>
            <w:tcW w:w="990" w:type="dxa"/>
          </w:tcPr>
          <w:p w14:paraId="383A5D91" w14:textId="77777777" w:rsidR="0019262A" w:rsidRPr="00283A38" w:rsidRDefault="0019262A" w:rsidP="0019262A">
            <w:pPr>
              <w:jc w:val="center"/>
              <w:rPr>
                <w:rFonts w:cstheme="minorHAnsi"/>
                <w:szCs w:val="20"/>
              </w:rPr>
            </w:pPr>
          </w:p>
        </w:tc>
        <w:tc>
          <w:tcPr>
            <w:tcW w:w="1103" w:type="dxa"/>
          </w:tcPr>
          <w:p w14:paraId="32245AF8" w14:textId="77777777" w:rsidR="0019262A" w:rsidRPr="00D65767" w:rsidRDefault="0019262A" w:rsidP="0019262A">
            <w:pPr>
              <w:jc w:val="center"/>
              <w:rPr>
                <w:rFonts w:cstheme="minorHAnsi"/>
                <w:szCs w:val="20"/>
              </w:rPr>
            </w:pPr>
          </w:p>
        </w:tc>
        <w:tc>
          <w:tcPr>
            <w:tcW w:w="1103" w:type="dxa"/>
          </w:tcPr>
          <w:p w14:paraId="37C2A706" w14:textId="460990EC" w:rsidR="0019262A" w:rsidRPr="00D65767" w:rsidRDefault="0019262A" w:rsidP="0019262A">
            <w:pPr>
              <w:jc w:val="center"/>
              <w:rPr>
                <w:rFonts w:cstheme="minorHAnsi"/>
                <w:szCs w:val="20"/>
              </w:rPr>
            </w:pPr>
            <w:r w:rsidRPr="00D65767">
              <w:rPr>
                <w:rFonts w:cstheme="minorHAnsi"/>
                <w:szCs w:val="20"/>
              </w:rPr>
              <w:t>•</w:t>
            </w:r>
          </w:p>
        </w:tc>
      </w:tr>
      <w:tr w:rsidR="0019262A" w:rsidRPr="00283A38" w14:paraId="10A4532A" w14:textId="77777777" w:rsidTr="0061524D">
        <w:tc>
          <w:tcPr>
            <w:tcW w:w="1255" w:type="dxa"/>
          </w:tcPr>
          <w:p w14:paraId="4AD56240" w14:textId="5B643ABC" w:rsidR="0019262A" w:rsidRDefault="0019262A" w:rsidP="0019262A">
            <w:pPr>
              <w:jc w:val="center"/>
              <w:rPr>
                <w:szCs w:val="20"/>
              </w:rPr>
            </w:pPr>
            <w:r w:rsidRPr="007709BB">
              <w:t>3200_17</w:t>
            </w:r>
          </w:p>
        </w:tc>
        <w:tc>
          <w:tcPr>
            <w:tcW w:w="990" w:type="dxa"/>
          </w:tcPr>
          <w:p w14:paraId="772713DA" w14:textId="77777777" w:rsidR="0019262A" w:rsidRPr="00283A38" w:rsidRDefault="0019262A" w:rsidP="0019262A">
            <w:pPr>
              <w:jc w:val="center"/>
              <w:rPr>
                <w:rFonts w:cstheme="minorHAnsi"/>
                <w:szCs w:val="20"/>
              </w:rPr>
            </w:pPr>
          </w:p>
        </w:tc>
        <w:tc>
          <w:tcPr>
            <w:tcW w:w="990" w:type="dxa"/>
          </w:tcPr>
          <w:p w14:paraId="313193E6" w14:textId="77777777" w:rsidR="0019262A" w:rsidRPr="00487927" w:rsidRDefault="0019262A" w:rsidP="0019262A">
            <w:pPr>
              <w:jc w:val="center"/>
              <w:rPr>
                <w:rFonts w:cstheme="minorHAnsi"/>
                <w:szCs w:val="20"/>
              </w:rPr>
            </w:pPr>
          </w:p>
        </w:tc>
        <w:tc>
          <w:tcPr>
            <w:tcW w:w="990" w:type="dxa"/>
          </w:tcPr>
          <w:p w14:paraId="5603A237" w14:textId="77777777" w:rsidR="0019262A" w:rsidRPr="00487927" w:rsidRDefault="0019262A" w:rsidP="0019262A">
            <w:pPr>
              <w:jc w:val="center"/>
              <w:rPr>
                <w:rFonts w:cstheme="minorHAnsi"/>
                <w:szCs w:val="20"/>
              </w:rPr>
            </w:pPr>
          </w:p>
        </w:tc>
        <w:tc>
          <w:tcPr>
            <w:tcW w:w="990" w:type="dxa"/>
          </w:tcPr>
          <w:p w14:paraId="6472F2A4" w14:textId="77777777" w:rsidR="0019262A" w:rsidRPr="00487927" w:rsidRDefault="0019262A" w:rsidP="0019262A">
            <w:pPr>
              <w:jc w:val="center"/>
              <w:rPr>
                <w:rFonts w:cstheme="minorHAnsi"/>
                <w:szCs w:val="20"/>
              </w:rPr>
            </w:pPr>
          </w:p>
        </w:tc>
        <w:tc>
          <w:tcPr>
            <w:tcW w:w="990" w:type="dxa"/>
          </w:tcPr>
          <w:p w14:paraId="28D3758A" w14:textId="77777777" w:rsidR="0019262A" w:rsidRPr="00487927" w:rsidRDefault="0019262A" w:rsidP="0019262A">
            <w:pPr>
              <w:jc w:val="center"/>
              <w:rPr>
                <w:rFonts w:cstheme="minorHAnsi"/>
                <w:szCs w:val="20"/>
              </w:rPr>
            </w:pPr>
          </w:p>
        </w:tc>
        <w:tc>
          <w:tcPr>
            <w:tcW w:w="990" w:type="dxa"/>
          </w:tcPr>
          <w:p w14:paraId="5351018E" w14:textId="77777777" w:rsidR="0019262A" w:rsidRPr="00487927" w:rsidRDefault="0019262A" w:rsidP="0019262A">
            <w:pPr>
              <w:jc w:val="center"/>
              <w:rPr>
                <w:rFonts w:cstheme="minorHAnsi"/>
                <w:szCs w:val="20"/>
              </w:rPr>
            </w:pPr>
          </w:p>
        </w:tc>
        <w:tc>
          <w:tcPr>
            <w:tcW w:w="1080" w:type="dxa"/>
          </w:tcPr>
          <w:p w14:paraId="65B576EE" w14:textId="77777777" w:rsidR="0019262A" w:rsidRPr="00283A38" w:rsidRDefault="0019262A" w:rsidP="0019262A">
            <w:pPr>
              <w:jc w:val="center"/>
              <w:rPr>
                <w:rFonts w:cstheme="minorHAnsi"/>
                <w:szCs w:val="20"/>
              </w:rPr>
            </w:pPr>
          </w:p>
        </w:tc>
        <w:tc>
          <w:tcPr>
            <w:tcW w:w="990" w:type="dxa"/>
          </w:tcPr>
          <w:p w14:paraId="7DA07A33" w14:textId="77777777" w:rsidR="0019262A" w:rsidRPr="00283A38" w:rsidRDefault="0019262A" w:rsidP="0019262A">
            <w:pPr>
              <w:jc w:val="center"/>
              <w:rPr>
                <w:rFonts w:cstheme="minorHAnsi"/>
                <w:szCs w:val="20"/>
              </w:rPr>
            </w:pPr>
          </w:p>
        </w:tc>
        <w:tc>
          <w:tcPr>
            <w:tcW w:w="990" w:type="dxa"/>
          </w:tcPr>
          <w:p w14:paraId="107CEC65" w14:textId="77777777" w:rsidR="0019262A" w:rsidRPr="00283A38" w:rsidRDefault="0019262A" w:rsidP="0019262A">
            <w:pPr>
              <w:jc w:val="center"/>
              <w:rPr>
                <w:rFonts w:cstheme="minorHAnsi"/>
                <w:szCs w:val="20"/>
              </w:rPr>
            </w:pPr>
          </w:p>
        </w:tc>
        <w:tc>
          <w:tcPr>
            <w:tcW w:w="1103" w:type="dxa"/>
          </w:tcPr>
          <w:p w14:paraId="23858788" w14:textId="77777777" w:rsidR="0019262A" w:rsidRPr="00D65767" w:rsidRDefault="0019262A" w:rsidP="0019262A">
            <w:pPr>
              <w:jc w:val="center"/>
              <w:rPr>
                <w:rFonts w:cstheme="minorHAnsi"/>
                <w:szCs w:val="20"/>
              </w:rPr>
            </w:pPr>
          </w:p>
        </w:tc>
        <w:tc>
          <w:tcPr>
            <w:tcW w:w="1103" w:type="dxa"/>
          </w:tcPr>
          <w:p w14:paraId="54AD1FA8" w14:textId="78098C24"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92ACCAF" w14:textId="77777777" w:rsidTr="0061524D">
        <w:tc>
          <w:tcPr>
            <w:tcW w:w="1255" w:type="dxa"/>
          </w:tcPr>
          <w:p w14:paraId="40FCDD5C" w14:textId="2F2E2DCB" w:rsidR="0019262A" w:rsidRDefault="0019262A" w:rsidP="0019262A">
            <w:pPr>
              <w:jc w:val="center"/>
              <w:rPr>
                <w:szCs w:val="20"/>
              </w:rPr>
            </w:pPr>
            <w:r w:rsidRPr="007709BB">
              <w:t>3202_01</w:t>
            </w:r>
          </w:p>
        </w:tc>
        <w:tc>
          <w:tcPr>
            <w:tcW w:w="990" w:type="dxa"/>
          </w:tcPr>
          <w:p w14:paraId="3FC4DB41" w14:textId="77777777" w:rsidR="0019262A" w:rsidRPr="00283A38" w:rsidRDefault="0019262A" w:rsidP="0019262A">
            <w:pPr>
              <w:jc w:val="center"/>
              <w:rPr>
                <w:rFonts w:cstheme="minorHAnsi"/>
                <w:szCs w:val="20"/>
              </w:rPr>
            </w:pPr>
          </w:p>
        </w:tc>
        <w:tc>
          <w:tcPr>
            <w:tcW w:w="990" w:type="dxa"/>
          </w:tcPr>
          <w:p w14:paraId="7E1C2C5E" w14:textId="77777777" w:rsidR="0019262A" w:rsidRPr="00487927" w:rsidRDefault="0019262A" w:rsidP="0019262A">
            <w:pPr>
              <w:jc w:val="center"/>
              <w:rPr>
                <w:rFonts w:cstheme="minorHAnsi"/>
                <w:szCs w:val="20"/>
              </w:rPr>
            </w:pPr>
          </w:p>
        </w:tc>
        <w:tc>
          <w:tcPr>
            <w:tcW w:w="990" w:type="dxa"/>
          </w:tcPr>
          <w:p w14:paraId="19DF1799" w14:textId="77777777" w:rsidR="0019262A" w:rsidRPr="00487927" w:rsidRDefault="0019262A" w:rsidP="0019262A">
            <w:pPr>
              <w:jc w:val="center"/>
              <w:rPr>
                <w:rFonts w:cstheme="minorHAnsi"/>
                <w:szCs w:val="20"/>
              </w:rPr>
            </w:pPr>
          </w:p>
        </w:tc>
        <w:tc>
          <w:tcPr>
            <w:tcW w:w="990" w:type="dxa"/>
          </w:tcPr>
          <w:p w14:paraId="1E990F64" w14:textId="77777777" w:rsidR="0019262A" w:rsidRPr="00487927" w:rsidRDefault="0019262A" w:rsidP="0019262A">
            <w:pPr>
              <w:jc w:val="center"/>
              <w:rPr>
                <w:rFonts w:cstheme="minorHAnsi"/>
                <w:szCs w:val="20"/>
              </w:rPr>
            </w:pPr>
          </w:p>
        </w:tc>
        <w:tc>
          <w:tcPr>
            <w:tcW w:w="990" w:type="dxa"/>
          </w:tcPr>
          <w:p w14:paraId="70F03BC1" w14:textId="77777777" w:rsidR="0019262A" w:rsidRPr="00487927" w:rsidRDefault="0019262A" w:rsidP="0019262A">
            <w:pPr>
              <w:jc w:val="center"/>
              <w:rPr>
                <w:rFonts w:cstheme="minorHAnsi"/>
                <w:szCs w:val="20"/>
              </w:rPr>
            </w:pPr>
          </w:p>
        </w:tc>
        <w:tc>
          <w:tcPr>
            <w:tcW w:w="990" w:type="dxa"/>
          </w:tcPr>
          <w:p w14:paraId="4B313F71" w14:textId="77777777" w:rsidR="0019262A" w:rsidRPr="00487927" w:rsidRDefault="0019262A" w:rsidP="0019262A">
            <w:pPr>
              <w:jc w:val="center"/>
              <w:rPr>
                <w:rFonts w:cstheme="minorHAnsi"/>
                <w:szCs w:val="20"/>
              </w:rPr>
            </w:pPr>
          </w:p>
        </w:tc>
        <w:tc>
          <w:tcPr>
            <w:tcW w:w="1080" w:type="dxa"/>
          </w:tcPr>
          <w:p w14:paraId="3B5BB448" w14:textId="77777777" w:rsidR="0019262A" w:rsidRPr="00283A38" w:rsidRDefault="0019262A" w:rsidP="0019262A">
            <w:pPr>
              <w:jc w:val="center"/>
              <w:rPr>
                <w:rFonts w:cstheme="minorHAnsi"/>
                <w:szCs w:val="20"/>
              </w:rPr>
            </w:pPr>
          </w:p>
        </w:tc>
        <w:tc>
          <w:tcPr>
            <w:tcW w:w="990" w:type="dxa"/>
          </w:tcPr>
          <w:p w14:paraId="48200D04" w14:textId="77777777" w:rsidR="0019262A" w:rsidRPr="00283A38" w:rsidRDefault="0019262A" w:rsidP="0019262A">
            <w:pPr>
              <w:jc w:val="center"/>
              <w:rPr>
                <w:rFonts w:cstheme="minorHAnsi"/>
                <w:szCs w:val="20"/>
              </w:rPr>
            </w:pPr>
          </w:p>
        </w:tc>
        <w:tc>
          <w:tcPr>
            <w:tcW w:w="990" w:type="dxa"/>
          </w:tcPr>
          <w:p w14:paraId="10A02AA6" w14:textId="77777777" w:rsidR="0019262A" w:rsidRPr="00283A38" w:rsidRDefault="0019262A" w:rsidP="0019262A">
            <w:pPr>
              <w:jc w:val="center"/>
              <w:rPr>
                <w:rFonts w:cstheme="minorHAnsi"/>
                <w:szCs w:val="20"/>
              </w:rPr>
            </w:pPr>
          </w:p>
        </w:tc>
        <w:tc>
          <w:tcPr>
            <w:tcW w:w="1103" w:type="dxa"/>
          </w:tcPr>
          <w:p w14:paraId="6B90CDC3" w14:textId="77777777" w:rsidR="0019262A" w:rsidRPr="00D65767" w:rsidRDefault="0019262A" w:rsidP="0019262A">
            <w:pPr>
              <w:jc w:val="center"/>
              <w:rPr>
                <w:rFonts w:cstheme="minorHAnsi"/>
                <w:szCs w:val="20"/>
              </w:rPr>
            </w:pPr>
          </w:p>
        </w:tc>
        <w:tc>
          <w:tcPr>
            <w:tcW w:w="1103" w:type="dxa"/>
          </w:tcPr>
          <w:p w14:paraId="2D32992B" w14:textId="21523C30"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CEF1233" w14:textId="77777777" w:rsidTr="0061524D">
        <w:tc>
          <w:tcPr>
            <w:tcW w:w="1255" w:type="dxa"/>
          </w:tcPr>
          <w:p w14:paraId="370B29B4" w14:textId="199F8304" w:rsidR="0019262A" w:rsidRDefault="0019262A" w:rsidP="0019262A">
            <w:pPr>
              <w:jc w:val="center"/>
              <w:rPr>
                <w:szCs w:val="20"/>
              </w:rPr>
            </w:pPr>
            <w:r w:rsidRPr="007709BB">
              <w:t>3204_01</w:t>
            </w:r>
          </w:p>
        </w:tc>
        <w:tc>
          <w:tcPr>
            <w:tcW w:w="990" w:type="dxa"/>
          </w:tcPr>
          <w:p w14:paraId="424BBA7A" w14:textId="77777777" w:rsidR="0019262A" w:rsidRPr="00283A38" w:rsidRDefault="0019262A" w:rsidP="0019262A">
            <w:pPr>
              <w:jc w:val="center"/>
              <w:rPr>
                <w:rFonts w:cstheme="minorHAnsi"/>
                <w:szCs w:val="20"/>
              </w:rPr>
            </w:pPr>
          </w:p>
        </w:tc>
        <w:tc>
          <w:tcPr>
            <w:tcW w:w="990" w:type="dxa"/>
          </w:tcPr>
          <w:p w14:paraId="6E3DBD39" w14:textId="77777777" w:rsidR="0019262A" w:rsidRPr="00487927" w:rsidRDefault="0019262A" w:rsidP="0019262A">
            <w:pPr>
              <w:jc w:val="center"/>
              <w:rPr>
                <w:rFonts w:cstheme="minorHAnsi"/>
                <w:szCs w:val="20"/>
              </w:rPr>
            </w:pPr>
          </w:p>
        </w:tc>
        <w:tc>
          <w:tcPr>
            <w:tcW w:w="990" w:type="dxa"/>
          </w:tcPr>
          <w:p w14:paraId="51912AEB" w14:textId="77777777" w:rsidR="0019262A" w:rsidRPr="00487927" w:rsidRDefault="0019262A" w:rsidP="0019262A">
            <w:pPr>
              <w:jc w:val="center"/>
              <w:rPr>
                <w:rFonts w:cstheme="minorHAnsi"/>
                <w:szCs w:val="20"/>
              </w:rPr>
            </w:pPr>
          </w:p>
        </w:tc>
        <w:tc>
          <w:tcPr>
            <w:tcW w:w="990" w:type="dxa"/>
          </w:tcPr>
          <w:p w14:paraId="492852E9" w14:textId="77777777" w:rsidR="0019262A" w:rsidRPr="00487927" w:rsidRDefault="0019262A" w:rsidP="0019262A">
            <w:pPr>
              <w:jc w:val="center"/>
              <w:rPr>
                <w:rFonts w:cstheme="minorHAnsi"/>
                <w:szCs w:val="20"/>
              </w:rPr>
            </w:pPr>
          </w:p>
        </w:tc>
        <w:tc>
          <w:tcPr>
            <w:tcW w:w="990" w:type="dxa"/>
          </w:tcPr>
          <w:p w14:paraId="2B0190CF" w14:textId="77777777" w:rsidR="0019262A" w:rsidRPr="00487927" w:rsidRDefault="0019262A" w:rsidP="0019262A">
            <w:pPr>
              <w:jc w:val="center"/>
              <w:rPr>
                <w:rFonts w:cstheme="minorHAnsi"/>
                <w:szCs w:val="20"/>
              </w:rPr>
            </w:pPr>
          </w:p>
        </w:tc>
        <w:tc>
          <w:tcPr>
            <w:tcW w:w="990" w:type="dxa"/>
          </w:tcPr>
          <w:p w14:paraId="761D18B5" w14:textId="77777777" w:rsidR="0019262A" w:rsidRPr="00487927" w:rsidRDefault="0019262A" w:rsidP="0019262A">
            <w:pPr>
              <w:jc w:val="center"/>
              <w:rPr>
                <w:rFonts w:cstheme="minorHAnsi"/>
                <w:szCs w:val="20"/>
              </w:rPr>
            </w:pPr>
          </w:p>
        </w:tc>
        <w:tc>
          <w:tcPr>
            <w:tcW w:w="1080" w:type="dxa"/>
          </w:tcPr>
          <w:p w14:paraId="5549CAD8" w14:textId="77777777" w:rsidR="0019262A" w:rsidRPr="00283A38" w:rsidRDefault="0019262A" w:rsidP="0019262A">
            <w:pPr>
              <w:jc w:val="center"/>
              <w:rPr>
                <w:rFonts w:cstheme="minorHAnsi"/>
                <w:szCs w:val="20"/>
              </w:rPr>
            </w:pPr>
          </w:p>
        </w:tc>
        <w:tc>
          <w:tcPr>
            <w:tcW w:w="990" w:type="dxa"/>
          </w:tcPr>
          <w:p w14:paraId="0AF79A50" w14:textId="77777777" w:rsidR="0019262A" w:rsidRPr="00283A38" w:rsidRDefault="0019262A" w:rsidP="0019262A">
            <w:pPr>
              <w:jc w:val="center"/>
              <w:rPr>
                <w:rFonts w:cstheme="minorHAnsi"/>
                <w:szCs w:val="20"/>
              </w:rPr>
            </w:pPr>
          </w:p>
        </w:tc>
        <w:tc>
          <w:tcPr>
            <w:tcW w:w="990" w:type="dxa"/>
          </w:tcPr>
          <w:p w14:paraId="57E79A5F" w14:textId="77777777" w:rsidR="0019262A" w:rsidRPr="00283A38" w:rsidRDefault="0019262A" w:rsidP="0019262A">
            <w:pPr>
              <w:jc w:val="center"/>
              <w:rPr>
                <w:rFonts w:cstheme="minorHAnsi"/>
                <w:szCs w:val="20"/>
              </w:rPr>
            </w:pPr>
          </w:p>
        </w:tc>
        <w:tc>
          <w:tcPr>
            <w:tcW w:w="1103" w:type="dxa"/>
          </w:tcPr>
          <w:p w14:paraId="6B1A07E6" w14:textId="77777777" w:rsidR="0019262A" w:rsidRPr="00D65767" w:rsidRDefault="0019262A" w:rsidP="0019262A">
            <w:pPr>
              <w:jc w:val="center"/>
              <w:rPr>
                <w:rFonts w:cstheme="minorHAnsi"/>
                <w:szCs w:val="20"/>
              </w:rPr>
            </w:pPr>
          </w:p>
        </w:tc>
        <w:tc>
          <w:tcPr>
            <w:tcW w:w="1103" w:type="dxa"/>
          </w:tcPr>
          <w:p w14:paraId="60ADF724" w14:textId="6ADBC1B2" w:rsidR="0019262A" w:rsidRPr="00D65767" w:rsidRDefault="0019262A" w:rsidP="0019262A">
            <w:pPr>
              <w:jc w:val="center"/>
              <w:rPr>
                <w:rFonts w:cstheme="minorHAnsi"/>
                <w:szCs w:val="20"/>
              </w:rPr>
            </w:pPr>
            <w:r w:rsidRPr="00D65767">
              <w:rPr>
                <w:rFonts w:cstheme="minorHAnsi"/>
                <w:szCs w:val="20"/>
              </w:rPr>
              <w:t>•</w:t>
            </w:r>
          </w:p>
        </w:tc>
      </w:tr>
      <w:tr w:rsidR="0019262A" w:rsidRPr="00283A38" w14:paraId="67438B2A" w14:textId="77777777" w:rsidTr="0061524D">
        <w:tc>
          <w:tcPr>
            <w:tcW w:w="1255" w:type="dxa"/>
          </w:tcPr>
          <w:p w14:paraId="38C973E6" w14:textId="1771E1C2" w:rsidR="0019262A" w:rsidRDefault="0019262A" w:rsidP="0019262A">
            <w:pPr>
              <w:jc w:val="center"/>
              <w:rPr>
                <w:szCs w:val="20"/>
              </w:rPr>
            </w:pPr>
            <w:r w:rsidRPr="007709BB">
              <w:t>3204_02</w:t>
            </w:r>
          </w:p>
        </w:tc>
        <w:tc>
          <w:tcPr>
            <w:tcW w:w="990" w:type="dxa"/>
          </w:tcPr>
          <w:p w14:paraId="237020B6" w14:textId="77777777" w:rsidR="0019262A" w:rsidRPr="00283A38" w:rsidRDefault="0019262A" w:rsidP="0019262A">
            <w:pPr>
              <w:jc w:val="center"/>
              <w:rPr>
                <w:rFonts w:cstheme="minorHAnsi"/>
                <w:szCs w:val="20"/>
              </w:rPr>
            </w:pPr>
          </w:p>
        </w:tc>
        <w:tc>
          <w:tcPr>
            <w:tcW w:w="990" w:type="dxa"/>
          </w:tcPr>
          <w:p w14:paraId="1FA3BE03" w14:textId="77777777" w:rsidR="0019262A" w:rsidRPr="00487927" w:rsidRDefault="0019262A" w:rsidP="0019262A">
            <w:pPr>
              <w:jc w:val="center"/>
              <w:rPr>
                <w:rFonts w:cstheme="minorHAnsi"/>
                <w:szCs w:val="20"/>
              </w:rPr>
            </w:pPr>
          </w:p>
        </w:tc>
        <w:tc>
          <w:tcPr>
            <w:tcW w:w="990" w:type="dxa"/>
          </w:tcPr>
          <w:p w14:paraId="67BD2F09" w14:textId="77777777" w:rsidR="0019262A" w:rsidRPr="00487927" w:rsidRDefault="0019262A" w:rsidP="0019262A">
            <w:pPr>
              <w:jc w:val="center"/>
              <w:rPr>
                <w:rFonts w:cstheme="minorHAnsi"/>
                <w:szCs w:val="20"/>
              </w:rPr>
            </w:pPr>
          </w:p>
        </w:tc>
        <w:tc>
          <w:tcPr>
            <w:tcW w:w="990" w:type="dxa"/>
          </w:tcPr>
          <w:p w14:paraId="5FC26414" w14:textId="77777777" w:rsidR="0019262A" w:rsidRPr="00487927" w:rsidRDefault="0019262A" w:rsidP="0019262A">
            <w:pPr>
              <w:jc w:val="center"/>
              <w:rPr>
                <w:rFonts w:cstheme="minorHAnsi"/>
                <w:szCs w:val="20"/>
              </w:rPr>
            </w:pPr>
          </w:p>
        </w:tc>
        <w:tc>
          <w:tcPr>
            <w:tcW w:w="990" w:type="dxa"/>
          </w:tcPr>
          <w:p w14:paraId="3F863E1D" w14:textId="77777777" w:rsidR="0019262A" w:rsidRPr="00487927" w:rsidRDefault="0019262A" w:rsidP="0019262A">
            <w:pPr>
              <w:jc w:val="center"/>
              <w:rPr>
                <w:rFonts w:cstheme="minorHAnsi"/>
                <w:szCs w:val="20"/>
              </w:rPr>
            </w:pPr>
          </w:p>
        </w:tc>
        <w:tc>
          <w:tcPr>
            <w:tcW w:w="990" w:type="dxa"/>
          </w:tcPr>
          <w:p w14:paraId="1C09B920" w14:textId="77777777" w:rsidR="0019262A" w:rsidRPr="00487927" w:rsidRDefault="0019262A" w:rsidP="0019262A">
            <w:pPr>
              <w:jc w:val="center"/>
              <w:rPr>
                <w:rFonts w:cstheme="minorHAnsi"/>
                <w:szCs w:val="20"/>
              </w:rPr>
            </w:pPr>
          </w:p>
        </w:tc>
        <w:tc>
          <w:tcPr>
            <w:tcW w:w="1080" w:type="dxa"/>
          </w:tcPr>
          <w:p w14:paraId="3C0FCB41" w14:textId="77777777" w:rsidR="0019262A" w:rsidRPr="00283A38" w:rsidRDefault="0019262A" w:rsidP="0019262A">
            <w:pPr>
              <w:jc w:val="center"/>
              <w:rPr>
                <w:rFonts w:cstheme="minorHAnsi"/>
                <w:szCs w:val="20"/>
              </w:rPr>
            </w:pPr>
          </w:p>
        </w:tc>
        <w:tc>
          <w:tcPr>
            <w:tcW w:w="990" w:type="dxa"/>
          </w:tcPr>
          <w:p w14:paraId="44F55328" w14:textId="77777777" w:rsidR="0019262A" w:rsidRPr="00283A38" w:rsidRDefault="0019262A" w:rsidP="0019262A">
            <w:pPr>
              <w:jc w:val="center"/>
              <w:rPr>
                <w:rFonts w:cstheme="minorHAnsi"/>
                <w:szCs w:val="20"/>
              </w:rPr>
            </w:pPr>
          </w:p>
        </w:tc>
        <w:tc>
          <w:tcPr>
            <w:tcW w:w="990" w:type="dxa"/>
          </w:tcPr>
          <w:p w14:paraId="1283F782" w14:textId="77777777" w:rsidR="0019262A" w:rsidRPr="00283A38" w:rsidRDefault="0019262A" w:rsidP="0019262A">
            <w:pPr>
              <w:jc w:val="center"/>
              <w:rPr>
                <w:rFonts w:cstheme="minorHAnsi"/>
                <w:szCs w:val="20"/>
              </w:rPr>
            </w:pPr>
          </w:p>
        </w:tc>
        <w:tc>
          <w:tcPr>
            <w:tcW w:w="1103" w:type="dxa"/>
          </w:tcPr>
          <w:p w14:paraId="6BBADEC3" w14:textId="77777777" w:rsidR="0019262A" w:rsidRPr="00D65767" w:rsidRDefault="0019262A" w:rsidP="0019262A">
            <w:pPr>
              <w:jc w:val="center"/>
              <w:rPr>
                <w:rFonts w:cstheme="minorHAnsi"/>
                <w:szCs w:val="20"/>
              </w:rPr>
            </w:pPr>
          </w:p>
        </w:tc>
        <w:tc>
          <w:tcPr>
            <w:tcW w:w="1103" w:type="dxa"/>
          </w:tcPr>
          <w:p w14:paraId="7B00C2F1" w14:textId="0BA2B5B7" w:rsidR="0019262A" w:rsidRPr="00D65767" w:rsidRDefault="0019262A" w:rsidP="0019262A">
            <w:pPr>
              <w:jc w:val="center"/>
              <w:rPr>
                <w:rFonts w:cstheme="minorHAnsi"/>
                <w:szCs w:val="20"/>
              </w:rPr>
            </w:pPr>
            <w:r w:rsidRPr="00D65767">
              <w:rPr>
                <w:rFonts w:cstheme="minorHAnsi"/>
                <w:szCs w:val="20"/>
              </w:rPr>
              <w:t>•</w:t>
            </w:r>
          </w:p>
        </w:tc>
      </w:tr>
      <w:tr w:rsidR="0019262A" w:rsidRPr="00283A38" w14:paraId="645486A0" w14:textId="77777777" w:rsidTr="0061524D">
        <w:tc>
          <w:tcPr>
            <w:tcW w:w="1255" w:type="dxa"/>
          </w:tcPr>
          <w:p w14:paraId="75619F53" w14:textId="06EE96E3" w:rsidR="0019262A" w:rsidRDefault="0019262A" w:rsidP="0019262A">
            <w:pPr>
              <w:jc w:val="center"/>
              <w:rPr>
                <w:szCs w:val="20"/>
              </w:rPr>
            </w:pPr>
            <w:r w:rsidRPr="007709BB">
              <w:t>3204_03</w:t>
            </w:r>
          </w:p>
        </w:tc>
        <w:tc>
          <w:tcPr>
            <w:tcW w:w="990" w:type="dxa"/>
          </w:tcPr>
          <w:p w14:paraId="3D2A3275" w14:textId="77777777" w:rsidR="0019262A" w:rsidRPr="00283A38" w:rsidRDefault="0019262A" w:rsidP="0019262A">
            <w:pPr>
              <w:jc w:val="center"/>
              <w:rPr>
                <w:rFonts w:cstheme="minorHAnsi"/>
                <w:szCs w:val="20"/>
              </w:rPr>
            </w:pPr>
          </w:p>
        </w:tc>
        <w:tc>
          <w:tcPr>
            <w:tcW w:w="990" w:type="dxa"/>
          </w:tcPr>
          <w:p w14:paraId="16DE7D5C" w14:textId="77777777" w:rsidR="0019262A" w:rsidRPr="00487927" w:rsidRDefault="0019262A" w:rsidP="0019262A">
            <w:pPr>
              <w:jc w:val="center"/>
              <w:rPr>
                <w:rFonts w:cstheme="minorHAnsi"/>
                <w:szCs w:val="20"/>
              </w:rPr>
            </w:pPr>
          </w:p>
        </w:tc>
        <w:tc>
          <w:tcPr>
            <w:tcW w:w="990" w:type="dxa"/>
          </w:tcPr>
          <w:p w14:paraId="707BF781" w14:textId="77777777" w:rsidR="0019262A" w:rsidRPr="00487927" w:rsidRDefault="0019262A" w:rsidP="0019262A">
            <w:pPr>
              <w:jc w:val="center"/>
              <w:rPr>
                <w:rFonts w:cstheme="minorHAnsi"/>
                <w:szCs w:val="20"/>
              </w:rPr>
            </w:pPr>
          </w:p>
        </w:tc>
        <w:tc>
          <w:tcPr>
            <w:tcW w:w="990" w:type="dxa"/>
          </w:tcPr>
          <w:p w14:paraId="5ED2FBD5" w14:textId="77777777" w:rsidR="0019262A" w:rsidRPr="00487927" w:rsidRDefault="0019262A" w:rsidP="0019262A">
            <w:pPr>
              <w:jc w:val="center"/>
              <w:rPr>
                <w:rFonts w:cstheme="minorHAnsi"/>
                <w:szCs w:val="20"/>
              </w:rPr>
            </w:pPr>
          </w:p>
        </w:tc>
        <w:tc>
          <w:tcPr>
            <w:tcW w:w="990" w:type="dxa"/>
          </w:tcPr>
          <w:p w14:paraId="5F1410D7" w14:textId="77777777" w:rsidR="0019262A" w:rsidRPr="00487927" w:rsidRDefault="0019262A" w:rsidP="0019262A">
            <w:pPr>
              <w:jc w:val="center"/>
              <w:rPr>
                <w:rFonts w:cstheme="minorHAnsi"/>
                <w:szCs w:val="20"/>
              </w:rPr>
            </w:pPr>
          </w:p>
        </w:tc>
        <w:tc>
          <w:tcPr>
            <w:tcW w:w="990" w:type="dxa"/>
          </w:tcPr>
          <w:p w14:paraId="1FD6E89E" w14:textId="77777777" w:rsidR="0019262A" w:rsidRPr="00487927" w:rsidRDefault="0019262A" w:rsidP="0019262A">
            <w:pPr>
              <w:jc w:val="center"/>
              <w:rPr>
                <w:rFonts w:cstheme="minorHAnsi"/>
                <w:szCs w:val="20"/>
              </w:rPr>
            </w:pPr>
          </w:p>
        </w:tc>
        <w:tc>
          <w:tcPr>
            <w:tcW w:w="1080" w:type="dxa"/>
          </w:tcPr>
          <w:p w14:paraId="12A6A714" w14:textId="77777777" w:rsidR="0019262A" w:rsidRPr="00283A38" w:rsidRDefault="0019262A" w:rsidP="0019262A">
            <w:pPr>
              <w:jc w:val="center"/>
              <w:rPr>
                <w:rFonts w:cstheme="minorHAnsi"/>
                <w:szCs w:val="20"/>
              </w:rPr>
            </w:pPr>
          </w:p>
        </w:tc>
        <w:tc>
          <w:tcPr>
            <w:tcW w:w="990" w:type="dxa"/>
          </w:tcPr>
          <w:p w14:paraId="1E646E27" w14:textId="77777777" w:rsidR="0019262A" w:rsidRPr="00283A38" w:rsidRDefault="0019262A" w:rsidP="0019262A">
            <w:pPr>
              <w:jc w:val="center"/>
              <w:rPr>
                <w:rFonts w:cstheme="minorHAnsi"/>
                <w:szCs w:val="20"/>
              </w:rPr>
            </w:pPr>
          </w:p>
        </w:tc>
        <w:tc>
          <w:tcPr>
            <w:tcW w:w="990" w:type="dxa"/>
          </w:tcPr>
          <w:p w14:paraId="0DE29760" w14:textId="77777777" w:rsidR="0019262A" w:rsidRPr="00283A38" w:rsidRDefault="0019262A" w:rsidP="0019262A">
            <w:pPr>
              <w:jc w:val="center"/>
              <w:rPr>
                <w:rFonts w:cstheme="minorHAnsi"/>
                <w:szCs w:val="20"/>
              </w:rPr>
            </w:pPr>
          </w:p>
        </w:tc>
        <w:tc>
          <w:tcPr>
            <w:tcW w:w="1103" w:type="dxa"/>
          </w:tcPr>
          <w:p w14:paraId="48D6031C" w14:textId="77777777" w:rsidR="0019262A" w:rsidRPr="00D65767" w:rsidRDefault="0019262A" w:rsidP="0019262A">
            <w:pPr>
              <w:jc w:val="center"/>
              <w:rPr>
                <w:rFonts w:cstheme="minorHAnsi"/>
                <w:szCs w:val="20"/>
              </w:rPr>
            </w:pPr>
          </w:p>
        </w:tc>
        <w:tc>
          <w:tcPr>
            <w:tcW w:w="1103" w:type="dxa"/>
          </w:tcPr>
          <w:p w14:paraId="55421CB7" w14:textId="7C21DE41" w:rsidR="0019262A" w:rsidRPr="00D65767" w:rsidRDefault="0019262A" w:rsidP="0019262A">
            <w:pPr>
              <w:jc w:val="center"/>
              <w:rPr>
                <w:rFonts w:cstheme="minorHAnsi"/>
                <w:szCs w:val="20"/>
              </w:rPr>
            </w:pPr>
            <w:r w:rsidRPr="00D65767">
              <w:rPr>
                <w:rFonts w:cstheme="minorHAnsi"/>
                <w:szCs w:val="20"/>
              </w:rPr>
              <w:t>•</w:t>
            </w:r>
          </w:p>
        </w:tc>
      </w:tr>
      <w:tr w:rsidR="0019262A" w:rsidRPr="00283A38" w14:paraId="7F116E07" w14:textId="77777777" w:rsidTr="0061524D">
        <w:tc>
          <w:tcPr>
            <w:tcW w:w="1255" w:type="dxa"/>
          </w:tcPr>
          <w:p w14:paraId="5F1CB660" w14:textId="0A1F39EA" w:rsidR="0019262A" w:rsidRDefault="0019262A" w:rsidP="0019262A">
            <w:pPr>
              <w:jc w:val="center"/>
              <w:rPr>
                <w:szCs w:val="20"/>
              </w:rPr>
            </w:pPr>
            <w:r w:rsidRPr="007709BB">
              <w:t>3204_04</w:t>
            </w:r>
          </w:p>
        </w:tc>
        <w:tc>
          <w:tcPr>
            <w:tcW w:w="990" w:type="dxa"/>
          </w:tcPr>
          <w:p w14:paraId="6B8D63A1" w14:textId="77777777" w:rsidR="0019262A" w:rsidRPr="00283A38" w:rsidRDefault="0019262A" w:rsidP="0019262A">
            <w:pPr>
              <w:jc w:val="center"/>
              <w:rPr>
                <w:rFonts w:cstheme="minorHAnsi"/>
                <w:szCs w:val="20"/>
              </w:rPr>
            </w:pPr>
          </w:p>
        </w:tc>
        <w:tc>
          <w:tcPr>
            <w:tcW w:w="990" w:type="dxa"/>
          </w:tcPr>
          <w:p w14:paraId="2A3400C4" w14:textId="77777777" w:rsidR="0019262A" w:rsidRPr="00487927" w:rsidRDefault="0019262A" w:rsidP="0019262A">
            <w:pPr>
              <w:jc w:val="center"/>
              <w:rPr>
                <w:rFonts w:cstheme="minorHAnsi"/>
                <w:szCs w:val="20"/>
              </w:rPr>
            </w:pPr>
          </w:p>
        </w:tc>
        <w:tc>
          <w:tcPr>
            <w:tcW w:w="990" w:type="dxa"/>
          </w:tcPr>
          <w:p w14:paraId="280E1AA0" w14:textId="77777777" w:rsidR="0019262A" w:rsidRPr="00487927" w:rsidRDefault="0019262A" w:rsidP="0019262A">
            <w:pPr>
              <w:jc w:val="center"/>
              <w:rPr>
                <w:rFonts w:cstheme="minorHAnsi"/>
                <w:szCs w:val="20"/>
              </w:rPr>
            </w:pPr>
          </w:p>
        </w:tc>
        <w:tc>
          <w:tcPr>
            <w:tcW w:w="990" w:type="dxa"/>
          </w:tcPr>
          <w:p w14:paraId="4020212D" w14:textId="77777777" w:rsidR="0019262A" w:rsidRPr="00487927" w:rsidRDefault="0019262A" w:rsidP="0019262A">
            <w:pPr>
              <w:jc w:val="center"/>
              <w:rPr>
                <w:rFonts w:cstheme="minorHAnsi"/>
                <w:szCs w:val="20"/>
              </w:rPr>
            </w:pPr>
          </w:p>
        </w:tc>
        <w:tc>
          <w:tcPr>
            <w:tcW w:w="990" w:type="dxa"/>
          </w:tcPr>
          <w:p w14:paraId="2BA585E7" w14:textId="77777777" w:rsidR="0019262A" w:rsidRPr="00487927" w:rsidRDefault="0019262A" w:rsidP="0019262A">
            <w:pPr>
              <w:jc w:val="center"/>
              <w:rPr>
                <w:rFonts w:cstheme="minorHAnsi"/>
                <w:szCs w:val="20"/>
              </w:rPr>
            </w:pPr>
          </w:p>
        </w:tc>
        <w:tc>
          <w:tcPr>
            <w:tcW w:w="990" w:type="dxa"/>
          </w:tcPr>
          <w:p w14:paraId="080EBE7F" w14:textId="77777777" w:rsidR="0019262A" w:rsidRPr="00487927" w:rsidRDefault="0019262A" w:rsidP="0019262A">
            <w:pPr>
              <w:jc w:val="center"/>
              <w:rPr>
                <w:rFonts w:cstheme="minorHAnsi"/>
                <w:szCs w:val="20"/>
              </w:rPr>
            </w:pPr>
          </w:p>
        </w:tc>
        <w:tc>
          <w:tcPr>
            <w:tcW w:w="1080" w:type="dxa"/>
          </w:tcPr>
          <w:p w14:paraId="38AEBDDE" w14:textId="77777777" w:rsidR="0019262A" w:rsidRPr="00283A38" w:rsidRDefault="0019262A" w:rsidP="0019262A">
            <w:pPr>
              <w:jc w:val="center"/>
              <w:rPr>
                <w:rFonts w:cstheme="minorHAnsi"/>
                <w:szCs w:val="20"/>
              </w:rPr>
            </w:pPr>
          </w:p>
        </w:tc>
        <w:tc>
          <w:tcPr>
            <w:tcW w:w="990" w:type="dxa"/>
          </w:tcPr>
          <w:p w14:paraId="22B6BC2D" w14:textId="77777777" w:rsidR="0019262A" w:rsidRPr="00283A38" w:rsidRDefault="0019262A" w:rsidP="0019262A">
            <w:pPr>
              <w:jc w:val="center"/>
              <w:rPr>
                <w:rFonts w:cstheme="minorHAnsi"/>
                <w:szCs w:val="20"/>
              </w:rPr>
            </w:pPr>
          </w:p>
        </w:tc>
        <w:tc>
          <w:tcPr>
            <w:tcW w:w="990" w:type="dxa"/>
          </w:tcPr>
          <w:p w14:paraId="575DCB9C" w14:textId="77777777" w:rsidR="0019262A" w:rsidRPr="00283A38" w:rsidRDefault="0019262A" w:rsidP="0019262A">
            <w:pPr>
              <w:jc w:val="center"/>
              <w:rPr>
                <w:rFonts w:cstheme="minorHAnsi"/>
                <w:szCs w:val="20"/>
              </w:rPr>
            </w:pPr>
          </w:p>
        </w:tc>
        <w:tc>
          <w:tcPr>
            <w:tcW w:w="1103" w:type="dxa"/>
          </w:tcPr>
          <w:p w14:paraId="44590187" w14:textId="77777777" w:rsidR="0019262A" w:rsidRPr="00D65767" w:rsidRDefault="0019262A" w:rsidP="0019262A">
            <w:pPr>
              <w:jc w:val="center"/>
              <w:rPr>
                <w:rFonts w:cstheme="minorHAnsi"/>
                <w:szCs w:val="20"/>
              </w:rPr>
            </w:pPr>
          </w:p>
        </w:tc>
        <w:tc>
          <w:tcPr>
            <w:tcW w:w="1103" w:type="dxa"/>
          </w:tcPr>
          <w:p w14:paraId="259C7A6D" w14:textId="3A586D55" w:rsidR="0019262A" w:rsidRPr="00D65767" w:rsidRDefault="0019262A" w:rsidP="0019262A">
            <w:pPr>
              <w:jc w:val="center"/>
              <w:rPr>
                <w:rFonts w:cstheme="minorHAnsi"/>
                <w:szCs w:val="20"/>
              </w:rPr>
            </w:pPr>
            <w:r w:rsidRPr="00D65767">
              <w:rPr>
                <w:rFonts w:cstheme="minorHAnsi"/>
                <w:szCs w:val="20"/>
              </w:rPr>
              <w:t>•</w:t>
            </w:r>
          </w:p>
        </w:tc>
      </w:tr>
      <w:tr w:rsidR="0019262A" w:rsidRPr="00283A38" w14:paraId="5E9C15CD" w14:textId="77777777" w:rsidTr="0061524D">
        <w:tc>
          <w:tcPr>
            <w:tcW w:w="1255" w:type="dxa"/>
          </w:tcPr>
          <w:p w14:paraId="7613A0F0" w14:textId="6AFD895E" w:rsidR="0019262A" w:rsidRDefault="0019262A" w:rsidP="0019262A">
            <w:pPr>
              <w:jc w:val="center"/>
              <w:rPr>
                <w:szCs w:val="20"/>
              </w:rPr>
            </w:pPr>
            <w:r w:rsidRPr="007709BB">
              <w:t>3204_05</w:t>
            </w:r>
          </w:p>
        </w:tc>
        <w:tc>
          <w:tcPr>
            <w:tcW w:w="990" w:type="dxa"/>
          </w:tcPr>
          <w:p w14:paraId="6A12034F" w14:textId="77777777" w:rsidR="0019262A" w:rsidRPr="00283A38" w:rsidRDefault="0019262A" w:rsidP="0019262A">
            <w:pPr>
              <w:jc w:val="center"/>
              <w:rPr>
                <w:rFonts w:cstheme="minorHAnsi"/>
                <w:szCs w:val="20"/>
              </w:rPr>
            </w:pPr>
          </w:p>
        </w:tc>
        <w:tc>
          <w:tcPr>
            <w:tcW w:w="990" w:type="dxa"/>
          </w:tcPr>
          <w:p w14:paraId="5015CBBC" w14:textId="77777777" w:rsidR="0019262A" w:rsidRPr="00487927" w:rsidRDefault="0019262A" w:rsidP="0019262A">
            <w:pPr>
              <w:jc w:val="center"/>
              <w:rPr>
                <w:rFonts w:cstheme="minorHAnsi"/>
                <w:szCs w:val="20"/>
              </w:rPr>
            </w:pPr>
          </w:p>
        </w:tc>
        <w:tc>
          <w:tcPr>
            <w:tcW w:w="990" w:type="dxa"/>
          </w:tcPr>
          <w:p w14:paraId="6F35C38F" w14:textId="77777777" w:rsidR="0019262A" w:rsidRPr="00487927" w:rsidRDefault="0019262A" w:rsidP="0019262A">
            <w:pPr>
              <w:jc w:val="center"/>
              <w:rPr>
                <w:rFonts w:cstheme="minorHAnsi"/>
                <w:szCs w:val="20"/>
              </w:rPr>
            </w:pPr>
          </w:p>
        </w:tc>
        <w:tc>
          <w:tcPr>
            <w:tcW w:w="990" w:type="dxa"/>
          </w:tcPr>
          <w:p w14:paraId="7C9C4419" w14:textId="77777777" w:rsidR="0019262A" w:rsidRPr="00487927" w:rsidRDefault="0019262A" w:rsidP="0019262A">
            <w:pPr>
              <w:jc w:val="center"/>
              <w:rPr>
                <w:rFonts w:cstheme="minorHAnsi"/>
                <w:szCs w:val="20"/>
              </w:rPr>
            </w:pPr>
          </w:p>
        </w:tc>
        <w:tc>
          <w:tcPr>
            <w:tcW w:w="990" w:type="dxa"/>
          </w:tcPr>
          <w:p w14:paraId="11ED7CBA" w14:textId="77777777" w:rsidR="0019262A" w:rsidRPr="00487927" w:rsidRDefault="0019262A" w:rsidP="0019262A">
            <w:pPr>
              <w:jc w:val="center"/>
              <w:rPr>
                <w:rFonts w:cstheme="minorHAnsi"/>
                <w:szCs w:val="20"/>
              </w:rPr>
            </w:pPr>
          </w:p>
        </w:tc>
        <w:tc>
          <w:tcPr>
            <w:tcW w:w="990" w:type="dxa"/>
          </w:tcPr>
          <w:p w14:paraId="5ED6B8F8" w14:textId="77777777" w:rsidR="0019262A" w:rsidRPr="00487927" w:rsidRDefault="0019262A" w:rsidP="0019262A">
            <w:pPr>
              <w:jc w:val="center"/>
              <w:rPr>
                <w:rFonts w:cstheme="minorHAnsi"/>
                <w:szCs w:val="20"/>
              </w:rPr>
            </w:pPr>
          </w:p>
        </w:tc>
        <w:tc>
          <w:tcPr>
            <w:tcW w:w="1080" w:type="dxa"/>
          </w:tcPr>
          <w:p w14:paraId="6E82F448" w14:textId="77777777" w:rsidR="0019262A" w:rsidRPr="00283A38" w:rsidRDefault="0019262A" w:rsidP="0019262A">
            <w:pPr>
              <w:jc w:val="center"/>
              <w:rPr>
                <w:rFonts w:cstheme="minorHAnsi"/>
                <w:szCs w:val="20"/>
              </w:rPr>
            </w:pPr>
          </w:p>
        </w:tc>
        <w:tc>
          <w:tcPr>
            <w:tcW w:w="990" w:type="dxa"/>
          </w:tcPr>
          <w:p w14:paraId="30E26777" w14:textId="77777777" w:rsidR="0019262A" w:rsidRPr="00283A38" w:rsidRDefault="0019262A" w:rsidP="0019262A">
            <w:pPr>
              <w:jc w:val="center"/>
              <w:rPr>
                <w:rFonts w:cstheme="minorHAnsi"/>
                <w:szCs w:val="20"/>
              </w:rPr>
            </w:pPr>
          </w:p>
        </w:tc>
        <w:tc>
          <w:tcPr>
            <w:tcW w:w="990" w:type="dxa"/>
          </w:tcPr>
          <w:p w14:paraId="78A81D10" w14:textId="77777777" w:rsidR="0019262A" w:rsidRPr="00283A38" w:rsidRDefault="0019262A" w:rsidP="0019262A">
            <w:pPr>
              <w:jc w:val="center"/>
              <w:rPr>
                <w:rFonts w:cstheme="minorHAnsi"/>
                <w:szCs w:val="20"/>
              </w:rPr>
            </w:pPr>
          </w:p>
        </w:tc>
        <w:tc>
          <w:tcPr>
            <w:tcW w:w="1103" w:type="dxa"/>
          </w:tcPr>
          <w:p w14:paraId="646FF109" w14:textId="77777777" w:rsidR="0019262A" w:rsidRPr="00D65767" w:rsidRDefault="0019262A" w:rsidP="0019262A">
            <w:pPr>
              <w:jc w:val="center"/>
              <w:rPr>
                <w:rFonts w:cstheme="minorHAnsi"/>
                <w:szCs w:val="20"/>
              </w:rPr>
            </w:pPr>
          </w:p>
        </w:tc>
        <w:tc>
          <w:tcPr>
            <w:tcW w:w="1103" w:type="dxa"/>
          </w:tcPr>
          <w:p w14:paraId="357EDAC9" w14:textId="6D672A52" w:rsidR="0019262A" w:rsidRPr="00D65767" w:rsidRDefault="0019262A" w:rsidP="0019262A">
            <w:pPr>
              <w:jc w:val="center"/>
              <w:rPr>
                <w:rFonts w:cstheme="minorHAnsi"/>
                <w:szCs w:val="20"/>
              </w:rPr>
            </w:pPr>
            <w:r w:rsidRPr="00D65767">
              <w:rPr>
                <w:rFonts w:cstheme="minorHAnsi"/>
                <w:szCs w:val="20"/>
              </w:rPr>
              <w:t>•</w:t>
            </w:r>
          </w:p>
        </w:tc>
      </w:tr>
      <w:tr w:rsidR="0019262A" w:rsidRPr="00283A38" w14:paraId="26050998" w14:textId="77777777" w:rsidTr="0061524D">
        <w:tc>
          <w:tcPr>
            <w:tcW w:w="1255" w:type="dxa"/>
          </w:tcPr>
          <w:p w14:paraId="4FD9305C" w14:textId="1B8BC04E" w:rsidR="0019262A" w:rsidRDefault="0019262A" w:rsidP="0019262A">
            <w:pPr>
              <w:jc w:val="center"/>
              <w:rPr>
                <w:szCs w:val="20"/>
              </w:rPr>
            </w:pPr>
            <w:r w:rsidRPr="007709BB">
              <w:t>3204_06</w:t>
            </w:r>
          </w:p>
        </w:tc>
        <w:tc>
          <w:tcPr>
            <w:tcW w:w="990" w:type="dxa"/>
          </w:tcPr>
          <w:p w14:paraId="5A211FB3" w14:textId="77777777" w:rsidR="0019262A" w:rsidRPr="00283A38" w:rsidRDefault="0019262A" w:rsidP="0019262A">
            <w:pPr>
              <w:jc w:val="center"/>
              <w:rPr>
                <w:rFonts w:cstheme="minorHAnsi"/>
                <w:szCs w:val="20"/>
              </w:rPr>
            </w:pPr>
          </w:p>
        </w:tc>
        <w:tc>
          <w:tcPr>
            <w:tcW w:w="990" w:type="dxa"/>
          </w:tcPr>
          <w:p w14:paraId="43C9ED8B" w14:textId="77777777" w:rsidR="0019262A" w:rsidRPr="00487927" w:rsidRDefault="0019262A" w:rsidP="0019262A">
            <w:pPr>
              <w:jc w:val="center"/>
              <w:rPr>
                <w:rFonts w:cstheme="minorHAnsi"/>
                <w:szCs w:val="20"/>
              </w:rPr>
            </w:pPr>
          </w:p>
        </w:tc>
        <w:tc>
          <w:tcPr>
            <w:tcW w:w="990" w:type="dxa"/>
          </w:tcPr>
          <w:p w14:paraId="34AACD55" w14:textId="77777777" w:rsidR="0019262A" w:rsidRPr="00487927" w:rsidRDefault="0019262A" w:rsidP="0019262A">
            <w:pPr>
              <w:jc w:val="center"/>
              <w:rPr>
                <w:rFonts w:cstheme="minorHAnsi"/>
                <w:szCs w:val="20"/>
              </w:rPr>
            </w:pPr>
          </w:p>
        </w:tc>
        <w:tc>
          <w:tcPr>
            <w:tcW w:w="990" w:type="dxa"/>
          </w:tcPr>
          <w:p w14:paraId="1793F592" w14:textId="77777777" w:rsidR="0019262A" w:rsidRPr="00487927" w:rsidRDefault="0019262A" w:rsidP="0019262A">
            <w:pPr>
              <w:jc w:val="center"/>
              <w:rPr>
                <w:rFonts w:cstheme="minorHAnsi"/>
                <w:szCs w:val="20"/>
              </w:rPr>
            </w:pPr>
          </w:p>
        </w:tc>
        <w:tc>
          <w:tcPr>
            <w:tcW w:w="990" w:type="dxa"/>
          </w:tcPr>
          <w:p w14:paraId="2240A4A7" w14:textId="77777777" w:rsidR="0019262A" w:rsidRPr="00487927" w:rsidRDefault="0019262A" w:rsidP="0019262A">
            <w:pPr>
              <w:jc w:val="center"/>
              <w:rPr>
                <w:rFonts w:cstheme="minorHAnsi"/>
                <w:szCs w:val="20"/>
              </w:rPr>
            </w:pPr>
          </w:p>
        </w:tc>
        <w:tc>
          <w:tcPr>
            <w:tcW w:w="990" w:type="dxa"/>
          </w:tcPr>
          <w:p w14:paraId="24F96081" w14:textId="77777777" w:rsidR="0019262A" w:rsidRPr="00487927" w:rsidRDefault="0019262A" w:rsidP="0019262A">
            <w:pPr>
              <w:jc w:val="center"/>
              <w:rPr>
                <w:rFonts w:cstheme="minorHAnsi"/>
                <w:szCs w:val="20"/>
              </w:rPr>
            </w:pPr>
          </w:p>
        </w:tc>
        <w:tc>
          <w:tcPr>
            <w:tcW w:w="1080" w:type="dxa"/>
          </w:tcPr>
          <w:p w14:paraId="0DF7F36F" w14:textId="77777777" w:rsidR="0019262A" w:rsidRPr="00283A38" w:rsidRDefault="0019262A" w:rsidP="0019262A">
            <w:pPr>
              <w:jc w:val="center"/>
              <w:rPr>
                <w:rFonts w:cstheme="minorHAnsi"/>
                <w:szCs w:val="20"/>
              </w:rPr>
            </w:pPr>
          </w:p>
        </w:tc>
        <w:tc>
          <w:tcPr>
            <w:tcW w:w="990" w:type="dxa"/>
          </w:tcPr>
          <w:p w14:paraId="7C429022" w14:textId="77777777" w:rsidR="0019262A" w:rsidRPr="00283A38" w:rsidRDefault="0019262A" w:rsidP="0019262A">
            <w:pPr>
              <w:jc w:val="center"/>
              <w:rPr>
                <w:rFonts w:cstheme="minorHAnsi"/>
                <w:szCs w:val="20"/>
              </w:rPr>
            </w:pPr>
          </w:p>
        </w:tc>
        <w:tc>
          <w:tcPr>
            <w:tcW w:w="990" w:type="dxa"/>
          </w:tcPr>
          <w:p w14:paraId="20A06C01" w14:textId="77777777" w:rsidR="0019262A" w:rsidRPr="00283A38" w:rsidRDefault="0019262A" w:rsidP="0019262A">
            <w:pPr>
              <w:jc w:val="center"/>
              <w:rPr>
                <w:rFonts w:cstheme="minorHAnsi"/>
                <w:szCs w:val="20"/>
              </w:rPr>
            </w:pPr>
          </w:p>
        </w:tc>
        <w:tc>
          <w:tcPr>
            <w:tcW w:w="1103" w:type="dxa"/>
          </w:tcPr>
          <w:p w14:paraId="455C1B62" w14:textId="77777777" w:rsidR="0019262A" w:rsidRPr="00D65767" w:rsidRDefault="0019262A" w:rsidP="0019262A">
            <w:pPr>
              <w:jc w:val="center"/>
              <w:rPr>
                <w:rFonts w:cstheme="minorHAnsi"/>
                <w:szCs w:val="20"/>
              </w:rPr>
            </w:pPr>
          </w:p>
        </w:tc>
        <w:tc>
          <w:tcPr>
            <w:tcW w:w="1103" w:type="dxa"/>
          </w:tcPr>
          <w:p w14:paraId="79936134" w14:textId="29CF80D4" w:rsidR="0019262A" w:rsidRPr="00D65767" w:rsidRDefault="0019262A" w:rsidP="0019262A">
            <w:pPr>
              <w:jc w:val="center"/>
              <w:rPr>
                <w:rFonts w:cstheme="minorHAnsi"/>
                <w:szCs w:val="20"/>
              </w:rPr>
            </w:pPr>
            <w:r w:rsidRPr="00D65767">
              <w:rPr>
                <w:rFonts w:cstheme="minorHAnsi"/>
                <w:szCs w:val="20"/>
              </w:rPr>
              <w:t>•</w:t>
            </w:r>
          </w:p>
        </w:tc>
      </w:tr>
      <w:tr w:rsidR="0019262A" w:rsidRPr="00283A38" w14:paraId="304FFAE1" w14:textId="77777777" w:rsidTr="0061524D">
        <w:tc>
          <w:tcPr>
            <w:tcW w:w="1255" w:type="dxa"/>
          </w:tcPr>
          <w:p w14:paraId="76C38080" w14:textId="5B5D2C34" w:rsidR="0019262A" w:rsidRDefault="0019262A" w:rsidP="0019262A">
            <w:pPr>
              <w:jc w:val="center"/>
              <w:rPr>
                <w:szCs w:val="20"/>
              </w:rPr>
            </w:pPr>
            <w:r w:rsidRPr="007709BB">
              <w:t>3204_07</w:t>
            </w:r>
          </w:p>
        </w:tc>
        <w:tc>
          <w:tcPr>
            <w:tcW w:w="990" w:type="dxa"/>
          </w:tcPr>
          <w:p w14:paraId="4525A303" w14:textId="77777777" w:rsidR="0019262A" w:rsidRPr="00283A38" w:rsidRDefault="0019262A" w:rsidP="0019262A">
            <w:pPr>
              <w:jc w:val="center"/>
              <w:rPr>
                <w:rFonts w:cstheme="minorHAnsi"/>
                <w:szCs w:val="20"/>
              </w:rPr>
            </w:pPr>
          </w:p>
        </w:tc>
        <w:tc>
          <w:tcPr>
            <w:tcW w:w="990" w:type="dxa"/>
          </w:tcPr>
          <w:p w14:paraId="4FEB9550" w14:textId="77777777" w:rsidR="0019262A" w:rsidRPr="00487927" w:rsidRDefault="0019262A" w:rsidP="0019262A">
            <w:pPr>
              <w:jc w:val="center"/>
              <w:rPr>
                <w:rFonts w:cstheme="minorHAnsi"/>
                <w:szCs w:val="20"/>
              </w:rPr>
            </w:pPr>
          </w:p>
        </w:tc>
        <w:tc>
          <w:tcPr>
            <w:tcW w:w="990" w:type="dxa"/>
          </w:tcPr>
          <w:p w14:paraId="1BCBF522" w14:textId="77777777" w:rsidR="0019262A" w:rsidRPr="00487927" w:rsidRDefault="0019262A" w:rsidP="0019262A">
            <w:pPr>
              <w:jc w:val="center"/>
              <w:rPr>
                <w:rFonts w:cstheme="minorHAnsi"/>
                <w:szCs w:val="20"/>
              </w:rPr>
            </w:pPr>
          </w:p>
        </w:tc>
        <w:tc>
          <w:tcPr>
            <w:tcW w:w="990" w:type="dxa"/>
          </w:tcPr>
          <w:p w14:paraId="7A87CF5F" w14:textId="77777777" w:rsidR="0019262A" w:rsidRPr="00487927" w:rsidRDefault="0019262A" w:rsidP="0019262A">
            <w:pPr>
              <w:jc w:val="center"/>
              <w:rPr>
                <w:rFonts w:cstheme="minorHAnsi"/>
                <w:szCs w:val="20"/>
              </w:rPr>
            </w:pPr>
          </w:p>
        </w:tc>
        <w:tc>
          <w:tcPr>
            <w:tcW w:w="990" w:type="dxa"/>
          </w:tcPr>
          <w:p w14:paraId="472B6E4A" w14:textId="77777777" w:rsidR="0019262A" w:rsidRPr="00487927" w:rsidRDefault="0019262A" w:rsidP="0019262A">
            <w:pPr>
              <w:jc w:val="center"/>
              <w:rPr>
                <w:rFonts w:cstheme="minorHAnsi"/>
                <w:szCs w:val="20"/>
              </w:rPr>
            </w:pPr>
          </w:p>
        </w:tc>
        <w:tc>
          <w:tcPr>
            <w:tcW w:w="990" w:type="dxa"/>
          </w:tcPr>
          <w:p w14:paraId="6832F39B" w14:textId="77777777" w:rsidR="0019262A" w:rsidRPr="00487927" w:rsidRDefault="0019262A" w:rsidP="0019262A">
            <w:pPr>
              <w:jc w:val="center"/>
              <w:rPr>
                <w:rFonts w:cstheme="minorHAnsi"/>
                <w:szCs w:val="20"/>
              </w:rPr>
            </w:pPr>
          </w:p>
        </w:tc>
        <w:tc>
          <w:tcPr>
            <w:tcW w:w="1080" w:type="dxa"/>
          </w:tcPr>
          <w:p w14:paraId="05B882A4" w14:textId="77777777" w:rsidR="0019262A" w:rsidRPr="00283A38" w:rsidRDefault="0019262A" w:rsidP="0019262A">
            <w:pPr>
              <w:jc w:val="center"/>
              <w:rPr>
                <w:rFonts w:cstheme="minorHAnsi"/>
                <w:szCs w:val="20"/>
              </w:rPr>
            </w:pPr>
          </w:p>
        </w:tc>
        <w:tc>
          <w:tcPr>
            <w:tcW w:w="990" w:type="dxa"/>
          </w:tcPr>
          <w:p w14:paraId="12786E53" w14:textId="77777777" w:rsidR="0019262A" w:rsidRPr="00283A38" w:rsidRDefault="0019262A" w:rsidP="0019262A">
            <w:pPr>
              <w:jc w:val="center"/>
              <w:rPr>
                <w:rFonts w:cstheme="minorHAnsi"/>
                <w:szCs w:val="20"/>
              </w:rPr>
            </w:pPr>
          </w:p>
        </w:tc>
        <w:tc>
          <w:tcPr>
            <w:tcW w:w="990" w:type="dxa"/>
          </w:tcPr>
          <w:p w14:paraId="312D2817" w14:textId="77777777" w:rsidR="0019262A" w:rsidRPr="00283A38" w:rsidRDefault="0019262A" w:rsidP="0019262A">
            <w:pPr>
              <w:jc w:val="center"/>
              <w:rPr>
                <w:rFonts w:cstheme="minorHAnsi"/>
                <w:szCs w:val="20"/>
              </w:rPr>
            </w:pPr>
          </w:p>
        </w:tc>
        <w:tc>
          <w:tcPr>
            <w:tcW w:w="1103" w:type="dxa"/>
          </w:tcPr>
          <w:p w14:paraId="2C67CE34" w14:textId="77777777" w:rsidR="0019262A" w:rsidRPr="00D65767" w:rsidRDefault="0019262A" w:rsidP="0019262A">
            <w:pPr>
              <w:jc w:val="center"/>
              <w:rPr>
                <w:rFonts w:cstheme="minorHAnsi"/>
                <w:szCs w:val="20"/>
              </w:rPr>
            </w:pPr>
          </w:p>
        </w:tc>
        <w:tc>
          <w:tcPr>
            <w:tcW w:w="1103" w:type="dxa"/>
          </w:tcPr>
          <w:p w14:paraId="255E5E2F" w14:textId="188E145E" w:rsidR="0019262A" w:rsidRPr="00D65767" w:rsidRDefault="0019262A" w:rsidP="0019262A">
            <w:pPr>
              <w:jc w:val="center"/>
              <w:rPr>
                <w:rFonts w:cstheme="minorHAnsi"/>
                <w:szCs w:val="20"/>
              </w:rPr>
            </w:pPr>
            <w:r w:rsidRPr="00D65767">
              <w:rPr>
                <w:rFonts w:cstheme="minorHAnsi"/>
                <w:szCs w:val="20"/>
              </w:rPr>
              <w:t>•</w:t>
            </w:r>
          </w:p>
        </w:tc>
      </w:tr>
      <w:tr w:rsidR="0019262A" w:rsidRPr="00283A38" w14:paraId="2FD83B58" w14:textId="77777777" w:rsidTr="0061524D">
        <w:tc>
          <w:tcPr>
            <w:tcW w:w="1255" w:type="dxa"/>
          </w:tcPr>
          <w:p w14:paraId="461122C9" w14:textId="2075A5C1" w:rsidR="0019262A" w:rsidRDefault="0019262A" w:rsidP="0019262A">
            <w:pPr>
              <w:jc w:val="center"/>
              <w:rPr>
                <w:szCs w:val="20"/>
              </w:rPr>
            </w:pPr>
            <w:r w:rsidRPr="007709BB">
              <w:t>3204_08</w:t>
            </w:r>
          </w:p>
        </w:tc>
        <w:tc>
          <w:tcPr>
            <w:tcW w:w="990" w:type="dxa"/>
          </w:tcPr>
          <w:p w14:paraId="1A7057A8" w14:textId="77777777" w:rsidR="0019262A" w:rsidRPr="00283A38" w:rsidRDefault="0019262A" w:rsidP="0019262A">
            <w:pPr>
              <w:jc w:val="center"/>
              <w:rPr>
                <w:rFonts w:cstheme="minorHAnsi"/>
                <w:szCs w:val="20"/>
              </w:rPr>
            </w:pPr>
          </w:p>
        </w:tc>
        <w:tc>
          <w:tcPr>
            <w:tcW w:w="990" w:type="dxa"/>
          </w:tcPr>
          <w:p w14:paraId="62DF8B51" w14:textId="77777777" w:rsidR="0019262A" w:rsidRPr="00487927" w:rsidRDefault="0019262A" w:rsidP="0019262A">
            <w:pPr>
              <w:jc w:val="center"/>
              <w:rPr>
                <w:rFonts w:cstheme="minorHAnsi"/>
                <w:szCs w:val="20"/>
              </w:rPr>
            </w:pPr>
          </w:p>
        </w:tc>
        <w:tc>
          <w:tcPr>
            <w:tcW w:w="990" w:type="dxa"/>
          </w:tcPr>
          <w:p w14:paraId="34F0809D" w14:textId="77777777" w:rsidR="0019262A" w:rsidRPr="00487927" w:rsidRDefault="0019262A" w:rsidP="0019262A">
            <w:pPr>
              <w:jc w:val="center"/>
              <w:rPr>
                <w:rFonts w:cstheme="minorHAnsi"/>
                <w:szCs w:val="20"/>
              </w:rPr>
            </w:pPr>
          </w:p>
        </w:tc>
        <w:tc>
          <w:tcPr>
            <w:tcW w:w="990" w:type="dxa"/>
          </w:tcPr>
          <w:p w14:paraId="0982C6E1" w14:textId="77777777" w:rsidR="0019262A" w:rsidRPr="00487927" w:rsidRDefault="0019262A" w:rsidP="0019262A">
            <w:pPr>
              <w:jc w:val="center"/>
              <w:rPr>
                <w:rFonts w:cstheme="minorHAnsi"/>
                <w:szCs w:val="20"/>
              </w:rPr>
            </w:pPr>
          </w:p>
        </w:tc>
        <w:tc>
          <w:tcPr>
            <w:tcW w:w="990" w:type="dxa"/>
          </w:tcPr>
          <w:p w14:paraId="79144FEB" w14:textId="77777777" w:rsidR="0019262A" w:rsidRPr="00487927" w:rsidRDefault="0019262A" w:rsidP="0019262A">
            <w:pPr>
              <w:jc w:val="center"/>
              <w:rPr>
                <w:rFonts w:cstheme="minorHAnsi"/>
                <w:szCs w:val="20"/>
              </w:rPr>
            </w:pPr>
          </w:p>
        </w:tc>
        <w:tc>
          <w:tcPr>
            <w:tcW w:w="990" w:type="dxa"/>
          </w:tcPr>
          <w:p w14:paraId="1B4AF4B1" w14:textId="77777777" w:rsidR="0019262A" w:rsidRPr="00487927" w:rsidRDefault="0019262A" w:rsidP="0019262A">
            <w:pPr>
              <w:jc w:val="center"/>
              <w:rPr>
                <w:rFonts w:cstheme="minorHAnsi"/>
                <w:szCs w:val="20"/>
              </w:rPr>
            </w:pPr>
          </w:p>
        </w:tc>
        <w:tc>
          <w:tcPr>
            <w:tcW w:w="1080" w:type="dxa"/>
          </w:tcPr>
          <w:p w14:paraId="2599E9C4" w14:textId="77777777" w:rsidR="0019262A" w:rsidRPr="00283A38" w:rsidRDefault="0019262A" w:rsidP="0019262A">
            <w:pPr>
              <w:jc w:val="center"/>
              <w:rPr>
                <w:rFonts w:cstheme="minorHAnsi"/>
                <w:szCs w:val="20"/>
              </w:rPr>
            </w:pPr>
          </w:p>
        </w:tc>
        <w:tc>
          <w:tcPr>
            <w:tcW w:w="990" w:type="dxa"/>
          </w:tcPr>
          <w:p w14:paraId="1CA9D846" w14:textId="77777777" w:rsidR="0019262A" w:rsidRPr="00283A38" w:rsidRDefault="0019262A" w:rsidP="0019262A">
            <w:pPr>
              <w:jc w:val="center"/>
              <w:rPr>
                <w:rFonts w:cstheme="minorHAnsi"/>
                <w:szCs w:val="20"/>
              </w:rPr>
            </w:pPr>
          </w:p>
        </w:tc>
        <w:tc>
          <w:tcPr>
            <w:tcW w:w="990" w:type="dxa"/>
          </w:tcPr>
          <w:p w14:paraId="3ADAC7A0" w14:textId="77777777" w:rsidR="0019262A" w:rsidRPr="00283A38" w:rsidRDefault="0019262A" w:rsidP="0019262A">
            <w:pPr>
              <w:jc w:val="center"/>
              <w:rPr>
                <w:rFonts w:cstheme="minorHAnsi"/>
                <w:szCs w:val="20"/>
              </w:rPr>
            </w:pPr>
          </w:p>
        </w:tc>
        <w:tc>
          <w:tcPr>
            <w:tcW w:w="1103" w:type="dxa"/>
          </w:tcPr>
          <w:p w14:paraId="762928ED" w14:textId="77777777" w:rsidR="0019262A" w:rsidRPr="00D65767" w:rsidRDefault="0019262A" w:rsidP="0019262A">
            <w:pPr>
              <w:jc w:val="center"/>
              <w:rPr>
                <w:rFonts w:cstheme="minorHAnsi"/>
                <w:szCs w:val="20"/>
              </w:rPr>
            </w:pPr>
          </w:p>
        </w:tc>
        <w:tc>
          <w:tcPr>
            <w:tcW w:w="1103" w:type="dxa"/>
          </w:tcPr>
          <w:p w14:paraId="24140A34" w14:textId="1DB01B57" w:rsidR="0019262A" w:rsidRPr="00D65767" w:rsidRDefault="0019262A" w:rsidP="0019262A">
            <w:pPr>
              <w:jc w:val="center"/>
              <w:rPr>
                <w:rFonts w:cstheme="minorHAnsi"/>
                <w:szCs w:val="20"/>
              </w:rPr>
            </w:pPr>
            <w:r w:rsidRPr="00D65767">
              <w:rPr>
                <w:rFonts w:cstheme="minorHAnsi"/>
                <w:szCs w:val="20"/>
              </w:rPr>
              <w:t>•</w:t>
            </w:r>
          </w:p>
        </w:tc>
      </w:tr>
      <w:tr w:rsidR="0019262A" w:rsidRPr="00283A38" w14:paraId="3CB20788" w14:textId="77777777" w:rsidTr="0061524D">
        <w:tc>
          <w:tcPr>
            <w:tcW w:w="1255" w:type="dxa"/>
          </w:tcPr>
          <w:p w14:paraId="785D05F6" w14:textId="5C648EF0" w:rsidR="0019262A" w:rsidRDefault="0019262A" w:rsidP="0019262A">
            <w:pPr>
              <w:jc w:val="center"/>
              <w:rPr>
                <w:szCs w:val="20"/>
              </w:rPr>
            </w:pPr>
            <w:r w:rsidRPr="007709BB">
              <w:t>3206_01</w:t>
            </w:r>
          </w:p>
        </w:tc>
        <w:tc>
          <w:tcPr>
            <w:tcW w:w="990" w:type="dxa"/>
          </w:tcPr>
          <w:p w14:paraId="23BAADE6" w14:textId="77777777" w:rsidR="0019262A" w:rsidRPr="00283A38" w:rsidRDefault="0019262A" w:rsidP="0019262A">
            <w:pPr>
              <w:jc w:val="center"/>
              <w:rPr>
                <w:rFonts w:cstheme="minorHAnsi"/>
                <w:szCs w:val="20"/>
              </w:rPr>
            </w:pPr>
          </w:p>
        </w:tc>
        <w:tc>
          <w:tcPr>
            <w:tcW w:w="990" w:type="dxa"/>
          </w:tcPr>
          <w:p w14:paraId="4BAE0A06" w14:textId="77777777" w:rsidR="0019262A" w:rsidRPr="00487927" w:rsidRDefault="0019262A" w:rsidP="0019262A">
            <w:pPr>
              <w:jc w:val="center"/>
              <w:rPr>
                <w:rFonts w:cstheme="minorHAnsi"/>
                <w:szCs w:val="20"/>
              </w:rPr>
            </w:pPr>
          </w:p>
        </w:tc>
        <w:tc>
          <w:tcPr>
            <w:tcW w:w="990" w:type="dxa"/>
          </w:tcPr>
          <w:p w14:paraId="6EC36E3B" w14:textId="77777777" w:rsidR="0019262A" w:rsidRPr="00487927" w:rsidRDefault="0019262A" w:rsidP="0019262A">
            <w:pPr>
              <w:jc w:val="center"/>
              <w:rPr>
                <w:rFonts w:cstheme="minorHAnsi"/>
                <w:szCs w:val="20"/>
              </w:rPr>
            </w:pPr>
          </w:p>
        </w:tc>
        <w:tc>
          <w:tcPr>
            <w:tcW w:w="990" w:type="dxa"/>
          </w:tcPr>
          <w:p w14:paraId="5A68B668" w14:textId="77777777" w:rsidR="0019262A" w:rsidRPr="00487927" w:rsidRDefault="0019262A" w:rsidP="0019262A">
            <w:pPr>
              <w:jc w:val="center"/>
              <w:rPr>
                <w:rFonts w:cstheme="minorHAnsi"/>
                <w:szCs w:val="20"/>
              </w:rPr>
            </w:pPr>
          </w:p>
        </w:tc>
        <w:tc>
          <w:tcPr>
            <w:tcW w:w="990" w:type="dxa"/>
          </w:tcPr>
          <w:p w14:paraId="7E2AA00D" w14:textId="77777777" w:rsidR="0019262A" w:rsidRPr="00487927" w:rsidRDefault="0019262A" w:rsidP="0019262A">
            <w:pPr>
              <w:jc w:val="center"/>
              <w:rPr>
                <w:rFonts w:cstheme="minorHAnsi"/>
                <w:szCs w:val="20"/>
              </w:rPr>
            </w:pPr>
          </w:p>
        </w:tc>
        <w:tc>
          <w:tcPr>
            <w:tcW w:w="990" w:type="dxa"/>
          </w:tcPr>
          <w:p w14:paraId="444AFE9F" w14:textId="77777777" w:rsidR="0019262A" w:rsidRPr="00487927" w:rsidRDefault="0019262A" w:rsidP="0019262A">
            <w:pPr>
              <w:jc w:val="center"/>
              <w:rPr>
                <w:rFonts w:cstheme="minorHAnsi"/>
                <w:szCs w:val="20"/>
              </w:rPr>
            </w:pPr>
          </w:p>
        </w:tc>
        <w:tc>
          <w:tcPr>
            <w:tcW w:w="1080" w:type="dxa"/>
          </w:tcPr>
          <w:p w14:paraId="0C16E2D2" w14:textId="77777777" w:rsidR="0019262A" w:rsidRPr="00283A38" w:rsidRDefault="0019262A" w:rsidP="0019262A">
            <w:pPr>
              <w:jc w:val="center"/>
              <w:rPr>
                <w:rFonts w:cstheme="minorHAnsi"/>
                <w:szCs w:val="20"/>
              </w:rPr>
            </w:pPr>
          </w:p>
        </w:tc>
        <w:tc>
          <w:tcPr>
            <w:tcW w:w="990" w:type="dxa"/>
          </w:tcPr>
          <w:p w14:paraId="65084996" w14:textId="77777777" w:rsidR="0019262A" w:rsidRPr="00283A38" w:rsidRDefault="0019262A" w:rsidP="0019262A">
            <w:pPr>
              <w:jc w:val="center"/>
              <w:rPr>
                <w:rFonts w:cstheme="minorHAnsi"/>
                <w:szCs w:val="20"/>
              </w:rPr>
            </w:pPr>
          </w:p>
        </w:tc>
        <w:tc>
          <w:tcPr>
            <w:tcW w:w="990" w:type="dxa"/>
          </w:tcPr>
          <w:p w14:paraId="09FBDB48" w14:textId="77777777" w:rsidR="0019262A" w:rsidRPr="00283A38" w:rsidRDefault="0019262A" w:rsidP="0019262A">
            <w:pPr>
              <w:jc w:val="center"/>
              <w:rPr>
                <w:rFonts w:cstheme="minorHAnsi"/>
                <w:szCs w:val="20"/>
              </w:rPr>
            </w:pPr>
          </w:p>
        </w:tc>
        <w:tc>
          <w:tcPr>
            <w:tcW w:w="1103" w:type="dxa"/>
          </w:tcPr>
          <w:p w14:paraId="1E182031" w14:textId="77777777" w:rsidR="0019262A" w:rsidRPr="00D65767" w:rsidRDefault="0019262A" w:rsidP="0019262A">
            <w:pPr>
              <w:jc w:val="center"/>
              <w:rPr>
                <w:rFonts w:cstheme="minorHAnsi"/>
                <w:szCs w:val="20"/>
              </w:rPr>
            </w:pPr>
          </w:p>
        </w:tc>
        <w:tc>
          <w:tcPr>
            <w:tcW w:w="1103" w:type="dxa"/>
          </w:tcPr>
          <w:p w14:paraId="1E97B2C6" w14:textId="08158D22"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554C3AD" w14:textId="77777777" w:rsidTr="0061524D">
        <w:tc>
          <w:tcPr>
            <w:tcW w:w="1255" w:type="dxa"/>
          </w:tcPr>
          <w:p w14:paraId="7F0823A1" w14:textId="18CC8560" w:rsidR="0019262A" w:rsidRDefault="0019262A" w:rsidP="0019262A">
            <w:pPr>
              <w:jc w:val="center"/>
              <w:rPr>
                <w:szCs w:val="20"/>
              </w:rPr>
            </w:pPr>
            <w:r w:rsidRPr="007709BB">
              <w:t>3206_02</w:t>
            </w:r>
          </w:p>
        </w:tc>
        <w:tc>
          <w:tcPr>
            <w:tcW w:w="990" w:type="dxa"/>
          </w:tcPr>
          <w:p w14:paraId="764BC2B5" w14:textId="77777777" w:rsidR="0019262A" w:rsidRPr="00283A38" w:rsidRDefault="0019262A" w:rsidP="0019262A">
            <w:pPr>
              <w:jc w:val="center"/>
              <w:rPr>
                <w:rFonts w:cstheme="minorHAnsi"/>
                <w:szCs w:val="20"/>
              </w:rPr>
            </w:pPr>
          </w:p>
        </w:tc>
        <w:tc>
          <w:tcPr>
            <w:tcW w:w="990" w:type="dxa"/>
          </w:tcPr>
          <w:p w14:paraId="53799742" w14:textId="77777777" w:rsidR="0019262A" w:rsidRPr="00487927" w:rsidRDefault="0019262A" w:rsidP="0019262A">
            <w:pPr>
              <w:jc w:val="center"/>
              <w:rPr>
                <w:rFonts w:cstheme="minorHAnsi"/>
                <w:szCs w:val="20"/>
              </w:rPr>
            </w:pPr>
          </w:p>
        </w:tc>
        <w:tc>
          <w:tcPr>
            <w:tcW w:w="990" w:type="dxa"/>
          </w:tcPr>
          <w:p w14:paraId="7AACA267" w14:textId="77777777" w:rsidR="0019262A" w:rsidRPr="00487927" w:rsidRDefault="0019262A" w:rsidP="0019262A">
            <w:pPr>
              <w:jc w:val="center"/>
              <w:rPr>
                <w:rFonts w:cstheme="minorHAnsi"/>
                <w:szCs w:val="20"/>
              </w:rPr>
            </w:pPr>
          </w:p>
        </w:tc>
        <w:tc>
          <w:tcPr>
            <w:tcW w:w="990" w:type="dxa"/>
          </w:tcPr>
          <w:p w14:paraId="4BDF4B0B" w14:textId="77777777" w:rsidR="0019262A" w:rsidRPr="00487927" w:rsidRDefault="0019262A" w:rsidP="0019262A">
            <w:pPr>
              <w:jc w:val="center"/>
              <w:rPr>
                <w:rFonts w:cstheme="minorHAnsi"/>
                <w:szCs w:val="20"/>
              </w:rPr>
            </w:pPr>
          </w:p>
        </w:tc>
        <w:tc>
          <w:tcPr>
            <w:tcW w:w="990" w:type="dxa"/>
          </w:tcPr>
          <w:p w14:paraId="504EC820" w14:textId="77777777" w:rsidR="0019262A" w:rsidRPr="00487927" w:rsidRDefault="0019262A" w:rsidP="0019262A">
            <w:pPr>
              <w:jc w:val="center"/>
              <w:rPr>
                <w:rFonts w:cstheme="minorHAnsi"/>
                <w:szCs w:val="20"/>
              </w:rPr>
            </w:pPr>
          </w:p>
        </w:tc>
        <w:tc>
          <w:tcPr>
            <w:tcW w:w="990" w:type="dxa"/>
          </w:tcPr>
          <w:p w14:paraId="79605960" w14:textId="77777777" w:rsidR="0019262A" w:rsidRPr="00487927" w:rsidRDefault="0019262A" w:rsidP="0019262A">
            <w:pPr>
              <w:jc w:val="center"/>
              <w:rPr>
                <w:rFonts w:cstheme="minorHAnsi"/>
                <w:szCs w:val="20"/>
              </w:rPr>
            </w:pPr>
          </w:p>
        </w:tc>
        <w:tc>
          <w:tcPr>
            <w:tcW w:w="1080" w:type="dxa"/>
          </w:tcPr>
          <w:p w14:paraId="0051AB58" w14:textId="77777777" w:rsidR="0019262A" w:rsidRPr="00283A38" w:rsidRDefault="0019262A" w:rsidP="0019262A">
            <w:pPr>
              <w:jc w:val="center"/>
              <w:rPr>
                <w:rFonts w:cstheme="minorHAnsi"/>
                <w:szCs w:val="20"/>
              </w:rPr>
            </w:pPr>
          </w:p>
        </w:tc>
        <w:tc>
          <w:tcPr>
            <w:tcW w:w="990" w:type="dxa"/>
          </w:tcPr>
          <w:p w14:paraId="5826FEFF" w14:textId="77777777" w:rsidR="0019262A" w:rsidRPr="00283A38" w:rsidRDefault="0019262A" w:rsidP="0019262A">
            <w:pPr>
              <w:jc w:val="center"/>
              <w:rPr>
                <w:rFonts w:cstheme="minorHAnsi"/>
                <w:szCs w:val="20"/>
              </w:rPr>
            </w:pPr>
          </w:p>
        </w:tc>
        <w:tc>
          <w:tcPr>
            <w:tcW w:w="990" w:type="dxa"/>
          </w:tcPr>
          <w:p w14:paraId="6B116709" w14:textId="77777777" w:rsidR="0019262A" w:rsidRPr="00283A38" w:rsidRDefault="0019262A" w:rsidP="0019262A">
            <w:pPr>
              <w:jc w:val="center"/>
              <w:rPr>
                <w:rFonts w:cstheme="minorHAnsi"/>
                <w:szCs w:val="20"/>
              </w:rPr>
            </w:pPr>
          </w:p>
        </w:tc>
        <w:tc>
          <w:tcPr>
            <w:tcW w:w="1103" w:type="dxa"/>
          </w:tcPr>
          <w:p w14:paraId="15AAA9CD" w14:textId="77777777" w:rsidR="0019262A" w:rsidRPr="00D65767" w:rsidRDefault="0019262A" w:rsidP="0019262A">
            <w:pPr>
              <w:jc w:val="center"/>
              <w:rPr>
                <w:rFonts w:cstheme="minorHAnsi"/>
                <w:szCs w:val="20"/>
              </w:rPr>
            </w:pPr>
          </w:p>
        </w:tc>
        <w:tc>
          <w:tcPr>
            <w:tcW w:w="1103" w:type="dxa"/>
          </w:tcPr>
          <w:p w14:paraId="4F40D5BE" w14:textId="3DD4117E" w:rsidR="0019262A" w:rsidRPr="00D65767" w:rsidRDefault="0019262A" w:rsidP="0019262A">
            <w:pPr>
              <w:jc w:val="center"/>
              <w:rPr>
                <w:rFonts w:cstheme="minorHAnsi"/>
                <w:szCs w:val="20"/>
              </w:rPr>
            </w:pPr>
            <w:r w:rsidRPr="00D65767">
              <w:rPr>
                <w:rFonts w:cstheme="minorHAnsi"/>
                <w:szCs w:val="20"/>
              </w:rPr>
              <w:t>•</w:t>
            </w:r>
          </w:p>
        </w:tc>
      </w:tr>
      <w:tr w:rsidR="0019262A" w:rsidRPr="00283A38" w14:paraId="3A04B57B" w14:textId="77777777" w:rsidTr="0061524D">
        <w:tc>
          <w:tcPr>
            <w:tcW w:w="1255" w:type="dxa"/>
          </w:tcPr>
          <w:p w14:paraId="6D313F6F" w14:textId="792574D6" w:rsidR="0019262A" w:rsidRDefault="0019262A" w:rsidP="0019262A">
            <w:pPr>
              <w:jc w:val="center"/>
              <w:rPr>
                <w:szCs w:val="20"/>
              </w:rPr>
            </w:pPr>
            <w:r w:rsidRPr="007709BB">
              <w:t>3206_03</w:t>
            </w:r>
          </w:p>
        </w:tc>
        <w:tc>
          <w:tcPr>
            <w:tcW w:w="990" w:type="dxa"/>
          </w:tcPr>
          <w:p w14:paraId="155B665C" w14:textId="77777777" w:rsidR="0019262A" w:rsidRPr="00283A38" w:rsidRDefault="0019262A" w:rsidP="0019262A">
            <w:pPr>
              <w:jc w:val="center"/>
              <w:rPr>
                <w:rFonts w:cstheme="minorHAnsi"/>
                <w:szCs w:val="20"/>
              </w:rPr>
            </w:pPr>
          </w:p>
        </w:tc>
        <w:tc>
          <w:tcPr>
            <w:tcW w:w="990" w:type="dxa"/>
          </w:tcPr>
          <w:p w14:paraId="6E729396" w14:textId="77777777" w:rsidR="0019262A" w:rsidRPr="00487927" w:rsidRDefault="0019262A" w:rsidP="0019262A">
            <w:pPr>
              <w:jc w:val="center"/>
              <w:rPr>
                <w:rFonts w:cstheme="minorHAnsi"/>
                <w:szCs w:val="20"/>
              </w:rPr>
            </w:pPr>
          </w:p>
        </w:tc>
        <w:tc>
          <w:tcPr>
            <w:tcW w:w="990" w:type="dxa"/>
          </w:tcPr>
          <w:p w14:paraId="3C94DC3A" w14:textId="77777777" w:rsidR="0019262A" w:rsidRPr="00487927" w:rsidRDefault="0019262A" w:rsidP="0019262A">
            <w:pPr>
              <w:jc w:val="center"/>
              <w:rPr>
                <w:rFonts w:cstheme="minorHAnsi"/>
                <w:szCs w:val="20"/>
              </w:rPr>
            </w:pPr>
          </w:p>
        </w:tc>
        <w:tc>
          <w:tcPr>
            <w:tcW w:w="990" w:type="dxa"/>
          </w:tcPr>
          <w:p w14:paraId="35D164ED" w14:textId="77777777" w:rsidR="0019262A" w:rsidRPr="00487927" w:rsidRDefault="0019262A" w:rsidP="0019262A">
            <w:pPr>
              <w:jc w:val="center"/>
              <w:rPr>
                <w:rFonts w:cstheme="minorHAnsi"/>
                <w:szCs w:val="20"/>
              </w:rPr>
            </w:pPr>
          </w:p>
        </w:tc>
        <w:tc>
          <w:tcPr>
            <w:tcW w:w="990" w:type="dxa"/>
          </w:tcPr>
          <w:p w14:paraId="3D19B95B" w14:textId="77777777" w:rsidR="0019262A" w:rsidRPr="00487927" w:rsidRDefault="0019262A" w:rsidP="0019262A">
            <w:pPr>
              <w:jc w:val="center"/>
              <w:rPr>
                <w:rFonts w:cstheme="minorHAnsi"/>
                <w:szCs w:val="20"/>
              </w:rPr>
            </w:pPr>
          </w:p>
        </w:tc>
        <w:tc>
          <w:tcPr>
            <w:tcW w:w="990" w:type="dxa"/>
          </w:tcPr>
          <w:p w14:paraId="1EE8A90F" w14:textId="77777777" w:rsidR="0019262A" w:rsidRPr="00487927" w:rsidRDefault="0019262A" w:rsidP="0019262A">
            <w:pPr>
              <w:jc w:val="center"/>
              <w:rPr>
                <w:rFonts w:cstheme="minorHAnsi"/>
                <w:szCs w:val="20"/>
              </w:rPr>
            </w:pPr>
          </w:p>
        </w:tc>
        <w:tc>
          <w:tcPr>
            <w:tcW w:w="1080" w:type="dxa"/>
          </w:tcPr>
          <w:p w14:paraId="5EAA657C" w14:textId="77777777" w:rsidR="0019262A" w:rsidRPr="00283A38" w:rsidRDefault="0019262A" w:rsidP="0019262A">
            <w:pPr>
              <w:jc w:val="center"/>
              <w:rPr>
                <w:rFonts w:cstheme="minorHAnsi"/>
                <w:szCs w:val="20"/>
              </w:rPr>
            </w:pPr>
          </w:p>
        </w:tc>
        <w:tc>
          <w:tcPr>
            <w:tcW w:w="990" w:type="dxa"/>
          </w:tcPr>
          <w:p w14:paraId="4A04395C" w14:textId="77777777" w:rsidR="0019262A" w:rsidRPr="00283A38" w:rsidRDefault="0019262A" w:rsidP="0019262A">
            <w:pPr>
              <w:jc w:val="center"/>
              <w:rPr>
                <w:rFonts w:cstheme="minorHAnsi"/>
                <w:szCs w:val="20"/>
              </w:rPr>
            </w:pPr>
          </w:p>
        </w:tc>
        <w:tc>
          <w:tcPr>
            <w:tcW w:w="990" w:type="dxa"/>
          </w:tcPr>
          <w:p w14:paraId="1F196D2B" w14:textId="77777777" w:rsidR="0019262A" w:rsidRPr="00283A38" w:rsidRDefault="0019262A" w:rsidP="0019262A">
            <w:pPr>
              <w:jc w:val="center"/>
              <w:rPr>
                <w:rFonts w:cstheme="minorHAnsi"/>
                <w:szCs w:val="20"/>
              </w:rPr>
            </w:pPr>
          </w:p>
        </w:tc>
        <w:tc>
          <w:tcPr>
            <w:tcW w:w="1103" w:type="dxa"/>
          </w:tcPr>
          <w:p w14:paraId="2D7DCFEE" w14:textId="77777777" w:rsidR="0019262A" w:rsidRPr="00D65767" w:rsidRDefault="0019262A" w:rsidP="0019262A">
            <w:pPr>
              <w:jc w:val="center"/>
              <w:rPr>
                <w:rFonts w:cstheme="minorHAnsi"/>
                <w:szCs w:val="20"/>
              </w:rPr>
            </w:pPr>
          </w:p>
        </w:tc>
        <w:tc>
          <w:tcPr>
            <w:tcW w:w="1103" w:type="dxa"/>
          </w:tcPr>
          <w:p w14:paraId="4E9EB7F9" w14:textId="0BAFD4D6" w:rsidR="0019262A" w:rsidRPr="00D65767" w:rsidRDefault="0019262A" w:rsidP="0019262A">
            <w:pPr>
              <w:jc w:val="center"/>
              <w:rPr>
                <w:rFonts w:cstheme="minorHAnsi"/>
                <w:szCs w:val="20"/>
              </w:rPr>
            </w:pPr>
            <w:r w:rsidRPr="00D65767">
              <w:rPr>
                <w:rFonts w:cstheme="minorHAnsi"/>
                <w:szCs w:val="20"/>
              </w:rPr>
              <w:t>•</w:t>
            </w:r>
          </w:p>
        </w:tc>
      </w:tr>
      <w:tr w:rsidR="0019262A" w:rsidRPr="00283A38" w14:paraId="6ACA85CC" w14:textId="77777777" w:rsidTr="0061524D">
        <w:tc>
          <w:tcPr>
            <w:tcW w:w="1255" w:type="dxa"/>
          </w:tcPr>
          <w:p w14:paraId="189346D1" w14:textId="2D002217" w:rsidR="0019262A" w:rsidRDefault="0019262A" w:rsidP="0019262A">
            <w:pPr>
              <w:jc w:val="center"/>
              <w:rPr>
                <w:szCs w:val="20"/>
              </w:rPr>
            </w:pPr>
            <w:r w:rsidRPr="007709BB">
              <w:t>3206_04</w:t>
            </w:r>
          </w:p>
        </w:tc>
        <w:tc>
          <w:tcPr>
            <w:tcW w:w="990" w:type="dxa"/>
          </w:tcPr>
          <w:p w14:paraId="65107712" w14:textId="77777777" w:rsidR="0019262A" w:rsidRPr="00283A38" w:rsidRDefault="0019262A" w:rsidP="0019262A">
            <w:pPr>
              <w:jc w:val="center"/>
              <w:rPr>
                <w:rFonts w:cstheme="minorHAnsi"/>
                <w:szCs w:val="20"/>
              </w:rPr>
            </w:pPr>
          </w:p>
        </w:tc>
        <w:tc>
          <w:tcPr>
            <w:tcW w:w="990" w:type="dxa"/>
          </w:tcPr>
          <w:p w14:paraId="43B4E1C1" w14:textId="77777777" w:rsidR="0019262A" w:rsidRPr="00487927" w:rsidRDefault="0019262A" w:rsidP="0019262A">
            <w:pPr>
              <w:jc w:val="center"/>
              <w:rPr>
                <w:rFonts w:cstheme="minorHAnsi"/>
                <w:szCs w:val="20"/>
              </w:rPr>
            </w:pPr>
          </w:p>
        </w:tc>
        <w:tc>
          <w:tcPr>
            <w:tcW w:w="990" w:type="dxa"/>
          </w:tcPr>
          <w:p w14:paraId="0D457864" w14:textId="77777777" w:rsidR="0019262A" w:rsidRPr="00487927" w:rsidRDefault="0019262A" w:rsidP="0019262A">
            <w:pPr>
              <w:jc w:val="center"/>
              <w:rPr>
                <w:rFonts w:cstheme="minorHAnsi"/>
                <w:szCs w:val="20"/>
              </w:rPr>
            </w:pPr>
          </w:p>
        </w:tc>
        <w:tc>
          <w:tcPr>
            <w:tcW w:w="990" w:type="dxa"/>
          </w:tcPr>
          <w:p w14:paraId="3D284E8C" w14:textId="77777777" w:rsidR="0019262A" w:rsidRPr="00487927" w:rsidRDefault="0019262A" w:rsidP="0019262A">
            <w:pPr>
              <w:jc w:val="center"/>
              <w:rPr>
                <w:rFonts w:cstheme="minorHAnsi"/>
                <w:szCs w:val="20"/>
              </w:rPr>
            </w:pPr>
          </w:p>
        </w:tc>
        <w:tc>
          <w:tcPr>
            <w:tcW w:w="990" w:type="dxa"/>
          </w:tcPr>
          <w:p w14:paraId="4E5A2FDE" w14:textId="77777777" w:rsidR="0019262A" w:rsidRPr="00487927" w:rsidRDefault="0019262A" w:rsidP="0019262A">
            <w:pPr>
              <w:jc w:val="center"/>
              <w:rPr>
                <w:rFonts w:cstheme="minorHAnsi"/>
                <w:szCs w:val="20"/>
              </w:rPr>
            </w:pPr>
          </w:p>
        </w:tc>
        <w:tc>
          <w:tcPr>
            <w:tcW w:w="990" w:type="dxa"/>
          </w:tcPr>
          <w:p w14:paraId="74EB3DC6" w14:textId="77777777" w:rsidR="0019262A" w:rsidRPr="00487927" w:rsidRDefault="0019262A" w:rsidP="0019262A">
            <w:pPr>
              <w:jc w:val="center"/>
              <w:rPr>
                <w:rFonts w:cstheme="minorHAnsi"/>
                <w:szCs w:val="20"/>
              </w:rPr>
            </w:pPr>
          </w:p>
        </w:tc>
        <w:tc>
          <w:tcPr>
            <w:tcW w:w="1080" w:type="dxa"/>
          </w:tcPr>
          <w:p w14:paraId="7FADC4DE" w14:textId="77777777" w:rsidR="0019262A" w:rsidRPr="00283A38" w:rsidRDefault="0019262A" w:rsidP="0019262A">
            <w:pPr>
              <w:jc w:val="center"/>
              <w:rPr>
                <w:rFonts w:cstheme="minorHAnsi"/>
                <w:szCs w:val="20"/>
              </w:rPr>
            </w:pPr>
          </w:p>
        </w:tc>
        <w:tc>
          <w:tcPr>
            <w:tcW w:w="990" w:type="dxa"/>
          </w:tcPr>
          <w:p w14:paraId="4866873D" w14:textId="77777777" w:rsidR="0019262A" w:rsidRPr="00283A38" w:rsidRDefault="0019262A" w:rsidP="0019262A">
            <w:pPr>
              <w:jc w:val="center"/>
              <w:rPr>
                <w:rFonts w:cstheme="minorHAnsi"/>
                <w:szCs w:val="20"/>
              </w:rPr>
            </w:pPr>
          </w:p>
        </w:tc>
        <w:tc>
          <w:tcPr>
            <w:tcW w:w="990" w:type="dxa"/>
          </w:tcPr>
          <w:p w14:paraId="205EFC1D" w14:textId="77777777" w:rsidR="0019262A" w:rsidRPr="00283A38" w:rsidRDefault="0019262A" w:rsidP="0019262A">
            <w:pPr>
              <w:jc w:val="center"/>
              <w:rPr>
                <w:rFonts w:cstheme="minorHAnsi"/>
                <w:szCs w:val="20"/>
              </w:rPr>
            </w:pPr>
          </w:p>
        </w:tc>
        <w:tc>
          <w:tcPr>
            <w:tcW w:w="1103" w:type="dxa"/>
          </w:tcPr>
          <w:p w14:paraId="76FAACEA" w14:textId="77777777" w:rsidR="0019262A" w:rsidRPr="00D65767" w:rsidRDefault="0019262A" w:rsidP="0019262A">
            <w:pPr>
              <w:jc w:val="center"/>
              <w:rPr>
                <w:rFonts w:cstheme="minorHAnsi"/>
                <w:szCs w:val="20"/>
              </w:rPr>
            </w:pPr>
          </w:p>
        </w:tc>
        <w:tc>
          <w:tcPr>
            <w:tcW w:w="1103" w:type="dxa"/>
          </w:tcPr>
          <w:p w14:paraId="09C878AF" w14:textId="4FBC0505" w:rsidR="0019262A" w:rsidRPr="00D65767" w:rsidRDefault="0019262A" w:rsidP="0019262A">
            <w:pPr>
              <w:jc w:val="center"/>
              <w:rPr>
                <w:rFonts w:cstheme="minorHAnsi"/>
                <w:szCs w:val="20"/>
              </w:rPr>
            </w:pPr>
            <w:r w:rsidRPr="00283A38">
              <w:rPr>
                <w:rFonts w:cstheme="minorHAnsi"/>
                <w:szCs w:val="20"/>
              </w:rPr>
              <w:t>•</w:t>
            </w:r>
          </w:p>
        </w:tc>
      </w:tr>
      <w:tr w:rsidR="0019262A" w:rsidRPr="00283A38" w14:paraId="69AAF2E7" w14:textId="77777777" w:rsidTr="0061524D">
        <w:tc>
          <w:tcPr>
            <w:tcW w:w="1255" w:type="dxa"/>
          </w:tcPr>
          <w:p w14:paraId="4265B6AC" w14:textId="79289901" w:rsidR="0019262A" w:rsidRDefault="0019262A" w:rsidP="0019262A">
            <w:pPr>
              <w:jc w:val="center"/>
              <w:rPr>
                <w:szCs w:val="20"/>
              </w:rPr>
            </w:pPr>
            <w:r w:rsidRPr="007709BB">
              <w:t>3206_05</w:t>
            </w:r>
          </w:p>
        </w:tc>
        <w:tc>
          <w:tcPr>
            <w:tcW w:w="990" w:type="dxa"/>
          </w:tcPr>
          <w:p w14:paraId="531DCAC3" w14:textId="77777777" w:rsidR="0019262A" w:rsidRPr="00283A38" w:rsidRDefault="0019262A" w:rsidP="0019262A">
            <w:pPr>
              <w:jc w:val="center"/>
              <w:rPr>
                <w:rFonts w:cstheme="minorHAnsi"/>
                <w:szCs w:val="20"/>
              </w:rPr>
            </w:pPr>
          </w:p>
        </w:tc>
        <w:tc>
          <w:tcPr>
            <w:tcW w:w="990" w:type="dxa"/>
          </w:tcPr>
          <w:p w14:paraId="38F8725B" w14:textId="77777777" w:rsidR="0019262A" w:rsidRPr="00487927" w:rsidRDefault="0019262A" w:rsidP="0019262A">
            <w:pPr>
              <w:jc w:val="center"/>
              <w:rPr>
                <w:rFonts w:cstheme="minorHAnsi"/>
                <w:szCs w:val="20"/>
              </w:rPr>
            </w:pPr>
          </w:p>
        </w:tc>
        <w:tc>
          <w:tcPr>
            <w:tcW w:w="990" w:type="dxa"/>
          </w:tcPr>
          <w:p w14:paraId="2E47ECE5" w14:textId="77777777" w:rsidR="0019262A" w:rsidRPr="00487927" w:rsidRDefault="0019262A" w:rsidP="0019262A">
            <w:pPr>
              <w:jc w:val="center"/>
              <w:rPr>
                <w:rFonts w:cstheme="minorHAnsi"/>
                <w:szCs w:val="20"/>
              </w:rPr>
            </w:pPr>
          </w:p>
        </w:tc>
        <w:tc>
          <w:tcPr>
            <w:tcW w:w="990" w:type="dxa"/>
          </w:tcPr>
          <w:p w14:paraId="1857CCE2" w14:textId="77777777" w:rsidR="0019262A" w:rsidRPr="00487927" w:rsidRDefault="0019262A" w:rsidP="0019262A">
            <w:pPr>
              <w:jc w:val="center"/>
              <w:rPr>
                <w:rFonts w:cstheme="minorHAnsi"/>
                <w:szCs w:val="20"/>
              </w:rPr>
            </w:pPr>
          </w:p>
        </w:tc>
        <w:tc>
          <w:tcPr>
            <w:tcW w:w="990" w:type="dxa"/>
          </w:tcPr>
          <w:p w14:paraId="7B5BBCB6" w14:textId="77777777" w:rsidR="0019262A" w:rsidRPr="00487927" w:rsidRDefault="0019262A" w:rsidP="0019262A">
            <w:pPr>
              <w:jc w:val="center"/>
              <w:rPr>
                <w:rFonts w:cstheme="minorHAnsi"/>
                <w:szCs w:val="20"/>
              </w:rPr>
            </w:pPr>
          </w:p>
        </w:tc>
        <w:tc>
          <w:tcPr>
            <w:tcW w:w="990" w:type="dxa"/>
          </w:tcPr>
          <w:p w14:paraId="09637E51" w14:textId="77777777" w:rsidR="0019262A" w:rsidRPr="00487927" w:rsidRDefault="0019262A" w:rsidP="0019262A">
            <w:pPr>
              <w:jc w:val="center"/>
              <w:rPr>
                <w:rFonts w:cstheme="minorHAnsi"/>
                <w:szCs w:val="20"/>
              </w:rPr>
            </w:pPr>
          </w:p>
        </w:tc>
        <w:tc>
          <w:tcPr>
            <w:tcW w:w="1080" w:type="dxa"/>
          </w:tcPr>
          <w:p w14:paraId="48F1A7FE" w14:textId="77777777" w:rsidR="0019262A" w:rsidRPr="00283A38" w:rsidRDefault="0019262A" w:rsidP="0019262A">
            <w:pPr>
              <w:jc w:val="center"/>
              <w:rPr>
                <w:rFonts w:cstheme="minorHAnsi"/>
                <w:szCs w:val="20"/>
              </w:rPr>
            </w:pPr>
          </w:p>
        </w:tc>
        <w:tc>
          <w:tcPr>
            <w:tcW w:w="990" w:type="dxa"/>
          </w:tcPr>
          <w:p w14:paraId="79C68872" w14:textId="77777777" w:rsidR="0019262A" w:rsidRPr="00283A38" w:rsidRDefault="0019262A" w:rsidP="0019262A">
            <w:pPr>
              <w:jc w:val="center"/>
              <w:rPr>
                <w:rFonts w:cstheme="minorHAnsi"/>
                <w:szCs w:val="20"/>
              </w:rPr>
            </w:pPr>
          </w:p>
        </w:tc>
        <w:tc>
          <w:tcPr>
            <w:tcW w:w="990" w:type="dxa"/>
          </w:tcPr>
          <w:p w14:paraId="506D8110" w14:textId="77777777" w:rsidR="0019262A" w:rsidRPr="00283A38" w:rsidRDefault="0019262A" w:rsidP="0019262A">
            <w:pPr>
              <w:jc w:val="center"/>
              <w:rPr>
                <w:rFonts w:cstheme="minorHAnsi"/>
                <w:szCs w:val="20"/>
              </w:rPr>
            </w:pPr>
          </w:p>
        </w:tc>
        <w:tc>
          <w:tcPr>
            <w:tcW w:w="1103" w:type="dxa"/>
          </w:tcPr>
          <w:p w14:paraId="13FD2233" w14:textId="77777777" w:rsidR="0019262A" w:rsidRPr="00D65767" w:rsidRDefault="0019262A" w:rsidP="0019262A">
            <w:pPr>
              <w:jc w:val="center"/>
              <w:rPr>
                <w:rFonts w:cstheme="minorHAnsi"/>
                <w:szCs w:val="20"/>
              </w:rPr>
            </w:pPr>
          </w:p>
        </w:tc>
        <w:tc>
          <w:tcPr>
            <w:tcW w:w="1103" w:type="dxa"/>
          </w:tcPr>
          <w:p w14:paraId="7115BAC4" w14:textId="7B1967E1" w:rsidR="0019262A" w:rsidRPr="00D65767" w:rsidRDefault="0019262A" w:rsidP="0019262A">
            <w:pPr>
              <w:jc w:val="center"/>
              <w:rPr>
                <w:rFonts w:cstheme="minorHAnsi"/>
                <w:szCs w:val="20"/>
              </w:rPr>
            </w:pPr>
            <w:r w:rsidRPr="00283A38">
              <w:rPr>
                <w:rFonts w:cstheme="minorHAnsi"/>
                <w:szCs w:val="20"/>
              </w:rPr>
              <w:t>•</w:t>
            </w:r>
          </w:p>
        </w:tc>
      </w:tr>
      <w:tr w:rsidR="0019262A" w:rsidRPr="00283A38" w14:paraId="08C9C336" w14:textId="77777777" w:rsidTr="0061524D">
        <w:tc>
          <w:tcPr>
            <w:tcW w:w="1255" w:type="dxa"/>
          </w:tcPr>
          <w:p w14:paraId="429AE04B" w14:textId="2582B499" w:rsidR="0019262A" w:rsidRDefault="0019262A" w:rsidP="0019262A">
            <w:pPr>
              <w:jc w:val="center"/>
              <w:rPr>
                <w:szCs w:val="20"/>
              </w:rPr>
            </w:pPr>
            <w:r w:rsidRPr="007709BB">
              <w:t>3206_06</w:t>
            </w:r>
          </w:p>
        </w:tc>
        <w:tc>
          <w:tcPr>
            <w:tcW w:w="990" w:type="dxa"/>
          </w:tcPr>
          <w:p w14:paraId="4A9B7ECD" w14:textId="77777777" w:rsidR="0019262A" w:rsidRPr="00283A38" w:rsidRDefault="0019262A" w:rsidP="0019262A">
            <w:pPr>
              <w:jc w:val="center"/>
              <w:rPr>
                <w:rFonts w:cstheme="minorHAnsi"/>
                <w:szCs w:val="20"/>
              </w:rPr>
            </w:pPr>
          </w:p>
        </w:tc>
        <w:tc>
          <w:tcPr>
            <w:tcW w:w="990" w:type="dxa"/>
          </w:tcPr>
          <w:p w14:paraId="4A5C6B58" w14:textId="77777777" w:rsidR="0019262A" w:rsidRPr="00487927" w:rsidRDefault="0019262A" w:rsidP="0019262A">
            <w:pPr>
              <w:jc w:val="center"/>
              <w:rPr>
                <w:rFonts w:cstheme="minorHAnsi"/>
                <w:szCs w:val="20"/>
              </w:rPr>
            </w:pPr>
          </w:p>
        </w:tc>
        <w:tc>
          <w:tcPr>
            <w:tcW w:w="990" w:type="dxa"/>
          </w:tcPr>
          <w:p w14:paraId="568EE5E2" w14:textId="77777777" w:rsidR="0019262A" w:rsidRPr="00487927" w:rsidRDefault="0019262A" w:rsidP="0019262A">
            <w:pPr>
              <w:jc w:val="center"/>
              <w:rPr>
                <w:rFonts w:cstheme="minorHAnsi"/>
                <w:szCs w:val="20"/>
              </w:rPr>
            </w:pPr>
          </w:p>
        </w:tc>
        <w:tc>
          <w:tcPr>
            <w:tcW w:w="990" w:type="dxa"/>
          </w:tcPr>
          <w:p w14:paraId="431603EA" w14:textId="77777777" w:rsidR="0019262A" w:rsidRPr="00487927" w:rsidRDefault="0019262A" w:rsidP="0019262A">
            <w:pPr>
              <w:jc w:val="center"/>
              <w:rPr>
                <w:rFonts w:cstheme="minorHAnsi"/>
                <w:szCs w:val="20"/>
              </w:rPr>
            </w:pPr>
          </w:p>
        </w:tc>
        <w:tc>
          <w:tcPr>
            <w:tcW w:w="990" w:type="dxa"/>
          </w:tcPr>
          <w:p w14:paraId="3EA108AA" w14:textId="77777777" w:rsidR="0019262A" w:rsidRPr="00487927" w:rsidRDefault="0019262A" w:rsidP="0019262A">
            <w:pPr>
              <w:jc w:val="center"/>
              <w:rPr>
                <w:rFonts w:cstheme="minorHAnsi"/>
                <w:szCs w:val="20"/>
              </w:rPr>
            </w:pPr>
          </w:p>
        </w:tc>
        <w:tc>
          <w:tcPr>
            <w:tcW w:w="990" w:type="dxa"/>
          </w:tcPr>
          <w:p w14:paraId="42D647BC" w14:textId="77777777" w:rsidR="0019262A" w:rsidRPr="00487927" w:rsidRDefault="0019262A" w:rsidP="0019262A">
            <w:pPr>
              <w:jc w:val="center"/>
              <w:rPr>
                <w:rFonts w:cstheme="minorHAnsi"/>
                <w:szCs w:val="20"/>
              </w:rPr>
            </w:pPr>
          </w:p>
        </w:tc>
        <w:tc>
          <w:tcPr>
            <w:tcW w:w="1080" w:type="dxa"/>
          </w:tcPr>
          <w:p w14:paraId="318AD94E" w14:textId="77777777" w:rsidR="0019262A" w:rsidRPr="00283A38" w:rsidRDefault="0019262A" w:rsidP="0019262A">
            <w:pPr>
              <w:jc w:val="center"/>
              <w:rPr>
                <w:rFonts w:cstheme="minorHAnsi"/>
                <w:szCs w:val="20"/>
              </w:rPr>
            </w:pPr>
          </w:p>
        </w:tc>
        <w:tc>
          <w:tcPr>
            <w:tcW w:w="990" w:type="dxa"/>
          </w:tcPr>
          <w:p w14:paraId="36BF4F4B" w14:textId="77777777" w:rsidR="0019262A" w:rsidRPr="00283A38" w:rsidRDefault="0019262A" w:rsidP="0019262A">
            <w:pPr>
              <w:jc w:val="center"/>
              <w:rPr>
                <w:rFonts w:cstheme="minorHAnsi"/>
                <w:szCs w:val="20"/>
              </w:rPr>
            </w:pPr>
          </w:p>
        </w:tc>
        <w:tc>
          <w:tcPr>
            <w:tcW w:w="990" w:type="dxa"/>
          </w:tcPr>
          <w:p w14:paraId="6451AE6F" w14:textId="77777777" w:rsidR="0019262A" w:rsidRPr="00283A38" w:rsidRDefault="0019262A" w:rsidP="0019262A">
            <w:pPr>
              <w:jc w:val="center"/>
              <w:rPr>
                <w:rFonts w:cstheme="minorHAnsi"/>
                <w:szCs w:val="20"/>
              </w:rPr>
            </w:pPr>
          </w:p>
        </w:tc>
        <w:tc>
          <w:tcPr>
            <w:tcW w:w="1103" w:type="dxa"/>
          </w:tcPr>
          <w:p w14:paraId="2C9DCF63" w14:textId="77777777" w:rsidR="0019262A" w:rsidRPr="00D65767" w:rsidRDefault="0019262A" w:rsidP="0019262A">
            <w:pPr>
              <w:jc w:val="center"/>
              <w:rPr>
                <w:rFonts w:cstheme="minorHAnsi"/>
                <w:szCs w:val="20"/>
              </w:rPr>
            </w:pPr>
          </w:p>
        </w:tc>
        <w:tc>
          <w:tcPr>
            <w:tcW w:w="1103" w:type="dxa"/>
          </w:tcPr>
          <w:p w14:paraId="3D29D47E" w14:textId="18B3257E" w:rsidR="0019262A" w:rsidRPr="00D65767" w:rsidRDefault="0019262A" w:rsidP="0019262A">
            <w:pPr>
              <w:jc w:val="center"/>
              <w:rPr>
                <w:rFonts w:cstheme="minorHAnsi"/>
                <w:szCs w:val="20"/>
              </w:rPr>
            </w:pPr>
            <w:r w:rsidRPr="00283A38">
              <w:rPr>
                <w:rFonts w:cstheme="minorHAnsi"/>
                <w:szCs w:val="20"/>
              </w:rPr>
              <w:t>•</w:t>
            </w:r>
          </w:p>
        </w:tc>
      </w:tr>
      <w:tr w:rsidR="0019262A" w:rsidRPr="00283A38" w14:paraId="7015906C" w14:textId="77777777" w:rsidTr="0061524D">
        <w:tc>
          <w:tcPr>
            <w:tcW w:w="1255" w:type="dxa"/>
          </w:tcPr>
          <w:p w14:paraId="635020A3" w14:textId="22572787" w:rsidR="0019262A" w:rsidRDefault="0019262A" w:rsidP="0019262A">
            <w:pPr>
              <w:jc w:val="center"/>
              <w:rPr>
                <w:szCs w:val="20"/>
              </w:rPr>
            </w:pPr>
            <w:r w:rsidRPr="007709BB">
              <w:t>3206_07</w:t>
            </w:r>
          </w:p>
        </w:tc>
        <w:tc>
          <w:tcPr>
            <w:tcW w:w="990" w:type="dxa"/>
          </w:tcPr>
          <w:p w14:paraId="1401057A" w14:textId="77777777" w:rsidR="0019262A" w:rsidRPr="00283A38" w:rsidRDefault="0019262A" w:rsidP="0019262A">
            <w:pPr>
              <w:jc w:val="center"/>
              <w:rPr>
                <w:rFonts w:cstheme="minorHAnsi"/>
                <w:szCs w:val="20"/>
              </w:rPr>
            </w:pPr>
          </w:p>
        </w:tc>
        <w:tc>
          <w:tcPr>
            <w:tcW w:w="990" w:type="dxa"/>
          </w:tcPr>
          <w:p w14:paraId="063BE141" w14:textId="77777777" w:rsidR="0019262A" w:rsidRPr="00487927" w:rsidRDefault="0019262A" w:rsidP="0019262A">
            <w:pPr>
              <w:jc w:val="center"/>
              <w:rPr>
                <w:rFonts w:cstheme="minorHAnsi"/>
                <w:szCs w:val="20"/>
              </w:rPr>
            </w:pPr>
          </w:p>
        </w:tc>
        <w:tc>
          <w:tcPr>
            <w:tcW w:w="990" w:type="dxa"/>
          </w:tcPr>
          <w:p w14:paraId="423D3C7A" w14:textId="77777777" w:rsidR="0019262A" w:rsidRPr="00487927" w:rsidRDefault="0019262A" w:rsidP="0019262A">
            <w:pPr>
              <w:jc w:val="center"/>
              <w:rPr>
                <w:rFonts w:cstheme="minorHAnsi"/>
                <w:szCs w:val="20"/>
              </w:rPr>
            </w:pPr>
          </w:p>
        </w:tc>
        <w:tc>
          <w:tcPr>
            <w:tcW w:w="990" w:type="dxa"/>
          </w:tcPr>
          <w:p w14:paraId="4245E132" w14:textId="77777777" w:rsidR="0019262A" w:rsidRPr="00487927" w:rsidRDefault="0019262A" w:rsidP="0019262A">
            <w:pPr>
              <w:jc w:val="center"/>
              <w:rPr>
                <w:rFonts w:cstheme="minorHAnsi"/>
                <w:szCs w:val="20"/>
              </w:rPr>
            </w:pPr>
          </w:p>
        </w:tc>
        <w:tc>
          <w:tcPr>
            <w:tcW w:w="990" w:type="dxa"/>
          </w:tcPr>
          <w:p w14:paraId="0DDD22F1" w14:textId="77777777" w:rsidR="0019262A" w:rsidRPr="00487927" w:rsidRDefault="0019262A" w:rsidP="0019262A">
            <w:pPr>
              <w:jc w:val="center"/>
              <w:rPr>
                <w:rFonts w:cstheme="minorHAnsi"/>
                <w:szCs w:val="20"/>
              </w:rPr>
            </w:pPr>
          </w:p>
        </w:tc>
        <w:tc>
          <w:tcPr>
            <w:tcW w:w="990" w:type="dxa"/>
          </w:tcPr>
          <w:p w14:paraId="779240FA" w14:textId="77777777" w:rsidR="0019262A" w:rsidRPr="00487927" w:rsidRDefault="0019262A" w:rsidP="0019262A">
            <w:pPr>
              <w:jc w:val="center"/>
              <w:rPr>
                <w:rFonts w:cstheme="minorHAnsi"/>
                <w:szCs w:val="20"/>
              </w:rPr>
            </w:pPr>
          </w:p>
        </w:tc>
        <w:tc>
          <w:tcPr>
            <w:tcW w:w="1080" w:type="dxa"/>
          </w:tcPr>
          <w:p w14:paraId="40D3B753" w14:textId="77777777" w:rsidR="0019262A" w:rsidRPr="00283A38" w:rsidRDefault="0019262A" w:rsidP="0019262A">
            <w:pPr>
              <w:jc w:val="center"/>
              <w:rPr>
                <w:rFonts w:cstheme="minorHAnsi"/>
                <w:szCs w:val="20"/>
              </w:rPr>
            </w:pPr>
          </w:p>
        </w:tc>
        <w:tc>
          <w:tcPr>
            <w:tcW w:w="990" w:type="dxa"/>
          </w:tcPr>
          <w:p w14:paraId="152CB269" w14:textId="77777777" w:rsidR="0019262A" w:rsidRPr="00283A38" w:rsidRDefault="0019262A" w:rsidP="0019262A">
            <w:pPr>
              <w:jc w:val="center"/>
              <w:rPr>
                <w:rFonts w:cstheme="minorHAnsi"/>
                <w:szCs w:val="20"/>
              </w:rPr>
            </w:pPr>
          </w:p>
        </w:tc>
        <w:tc>
          <w:tcPr>
            <w:tcW w:w="990" w:type="dxa"/>
          </w:tcPr>
          <w:p w14:paraId="6EC53604" w14:textId="77777777" w:rsidR="0019262A" w:rsidRPr="00283A38" w:rsidRDefault="0019262A" w:rsidP="0019262A">
            <w:pPr>
              <w:jc w:val="center"/>
              <w:rPr>
                <w:rFonts w:cstheme="minorHAnsi"/>
                <w:szCs w:val="20"/>
              </w:rPr>
            </w:pPr>
          </w:p>
        </w:tc>
        <w:tc>
          <w:tcPr>
            <w:tcW w:w="1103" w:type="dxa"/>
          </w:tcPr>
          <w:p w14:paraId="1EB6296C" w14:textId="77777777" w:rsidR="0019262A" w:rsidRPr="00D65767" w:rsidRDefault="0019262A" w:rsidP="0019262A">
            <w:pPr>
              <w:jc w:val="center"/>
              <w:rPr>
                <w:rFonts w:cstheme="minorHAnsi"/>
                <w:szCs w:val="20"/>
              </w:rPr>
            </w:pPr>
          </w:p>
        </w:tc>
        <w:tc>
          <w:tcPr>
            <w:tcW w:w="1103" w:type="dxa"/>
          </w:tcPr>
          <w:p w14:paraId="4D5FD259" w14:textId="2BB204E7" w:rsidR="0019262A" w:rsidRPr="00D65767" w:rsidRDefault="0019262A" w:rsidP="0019262A">
            <w:pPr>
              <w:jc w:val="center"/>
              <w:rPr>
                <w:rFonts w:cstheme="minorHAnsi"/>
                <w:szCs w:val="20"/>
              </w:rPr>
            </w:pPr>
            <w:r w:rsidRPr="00283A38">
              <w:rPr>
                <w:rFonts w:cstheme="minorHAnsi"/>
                <w:szCs w:val="20"/>
              </w:rPr>
              <w:t>•</w:t>
            </w:r>
          </w:p>
        </w:tc>
      </w:tr>
      <w:tr w:rsidR="0019262A" w:rsidRPr="00283A38" w14:paraId="0A46A110" w14:textId="77777777" w:rsidTr="0061524D">
        <w:tc>
          <w:tcPr>
            <w:tcW w:w="1255" w:type="dxa"/>
          </w:tcPr>
          <w:p w14:paraId="4738F302" w14:textId="049426A3" w:rsidR="0019262A" w:rsidRDefault="0019262A" w:rsidP="0019262A">
            <w:pPr>
              <w:jc w:val="center"/>
              <w:rPr>
                <w:szCs w:val="20"/>
              </w:rPr>
            </w:pPr>
            <w:r w:rsidRPr="007709BB">
              <w:t>3206_08</w:t>
            </w:r>
          </w:p>
        </w:tc>
        <w:tc>
          <w:tcPr>
            <w:tcW w:w="990" w:type="dxa"/>
          </w:tcPr>
          <w:p w14:paraId="6ECF5DAE" w14:textId="77777777" w:rsidR="0019262A" w:rsidRPr="00283A38" w:rsidRDefault="0019262A" w:rsidP="0019262A">
            <w:pPr>
              <w:jc w:val="center"/>
              <w:rPr>
                <w:rFonts w:cstheme="minorHAnsi"/>
                <w:szCs w:val="20"/>
              </w:rPr>
            </w:pPr>
          </w:p>
        </w:tc>
        <w:tc>
          <w:tcPr>
            <w:tcW w:w="990" w:type="dxa"/>
          </w:tcPr>
          <w:p w14:paraId="2449C0C4" w14:textId="77777777" w:rsidR="0019262A" w:rsidRPr="00487927" w:rsidRDefault="0019262A" w:rsidP="0019262A">
            <w:pPr>
              <w:jc w:val="center"/>
              <w:rPr>
                <w:rFonts w:cstheme="minorHAnsi"/>
                <w:szCs w:val="20"/>
              </w:rPr>
            </w:pPr>
          </w:p>
        </w:tc>
        <w:tc>
          <w:tcPr>
            <w:tcW w:w="990" w:type="dxa"/>
          </w:tcPr>
          <w:p w14:paraId="3C74F00D" w14:textId="77777777" w:rsidR="0019262A" w:rsidRPr="00487927" w:rsidRDefault="0019262A" w:rsidP="0019262A">
            <w:pPr>
              <w:jc w:val="center"/>
              <w:rPr>
                <w:rFonts w:cstheme="minorHAnsi"/>
                <w:szCs w:val="20"/>
              </w:rPr>
            </w:pPr>
          </w:p>
        </w:tc>
        <w:tc>
          <w:tcPr>
            <w:tcW w:w="990" w:type="dxa"/>
          </w:tcPr>
          <w:p w14:paraId="6D29FC2F" w14:textId="77777777" w:rsidR="0019262A" w:rsidRPr="00487927" w:rsidRDefault="0019262A" w:rsidP="0019262A">
            <w:pPr>
              <w:jc w:val="center"/>
              <w:rPr>
                <w:rFonts w:cstheme="minorHAnsi"/>
                <w:szCs w:val="20"/>
              </w:rPr>
            </w:pPr>
          </w:p>
        </w:tc>
        <w:tc>
          <w:tcPr>
            <w:tcW w:w="990" w:type="dxa"/>
          </w:tcPr>
          <w:p w14:paraId="7EBC92A1" w14:textId="77777777" w:rsidR="0019262A" w:rsidRPr="00487927" w:rsidRDefault="0019262A" w:rsidP="0019262A">
            <w:pPr>
              <w:jc w:val="center"/>
              <w:rPr>
                <w:rFonts w:cstheme="minorHAnsi"/>
                <w:szCs w:val="20"/>
              </w:rPr>
            </w:pPr>
          </w:p>
        </w:tc>
        <w:tc>
          <w:tcPr>
            <w:tcW w:w="990" w:type="dxa"/>
          </w:tcPr>
          <w:p w14:paraId="2352188F" w14:textId="77777777" w:rsidR="0019262A" w:rsidRPr="00487927" w:rsidRDefault="0019262A" w:rsidP="0019262A">
            <w:pPr>
              <w:jc w:val="center"/>
              <w:rPr>
                <w:rFonts w:cstheme="minorHAnsi"/>
                <w:szCs w:val="20"/>
              </w:rPr>
            </w:pPr>
          </w:p>
        </w:tc>
        <w:tc>
          <w:tcPr>
            <w:tcW w:w="1080" w:type="dxa"/>
          </w:tcPr>
          <w:p w14:paraId="1F84F959" w14:textId="77777777" w:rsidR="0019262A" w:rsidRPr="00283A38" w:rsidRDefault="0019262A" w:rsidP="0019262A">
            <w:pPr>
              <w:jc w:val="center"/>
              <w:rPr>
                <w:rFonts w:cstheme="minorHAnsi"/>
                <w:szCs w:val="20"/>
              </w:rPr>
            </w:pPr>
          </w:p>
        </w:tc>
        <w:tc>
          <w:tcPr>
            <w:tcW w:w="990" w:type="dxa"/>
          </w:tcPr>
          <w:p w14:paraId="4B5E852D" w14:textId="77777777" w:rsidR="0019262A" w:rsidRPr="00283A38" w:rsidRDefault="0019262A" w:rsidP="0019262A">
            <w:pPr>
              <w:jc w:val="center"/>
              <w:rPr>
                <w:rFonts w:cstheme="minorHAnsi"/>
                <w:szCs w:val="20"/>
              </w:rPr>
            </w:pPr>
          </w:p>
        </w:tc>
        <w:tc>
          <w:tcPr>
            <w:tcW w:w="990" w:type="dxa"/>
          </w:tcPr>
          <w:p w14:paraId="0427F1E2" w14:textId="77777777" w:rsidR="0019262A" w:rsidRPr="00283A38" w:rsidRDefault="0019262A" w:rsidP="0019262A">
            <w:pPr>
              <w:jc w:val="center"/>
              <w:rPr>
                <w:rFonts w:cstheme="minorHAnsi"/>
                <w:szCs w:val="20"/>
              </w:rPr>
            </w:pPr>
          </w:p>
        </w:tc>
        <w:tc>
          <w:tcPr>
            <w:tcW w:w="1103" w:type="dxa"/>
          </w:tcPr>
          <w:p w14:paraId="0B77191C" w14:textId="77777777" w:rsidR="0019262A" w:rsidRPr="00D65767" w:rsidRDefault="0019262A" w:rsidP="0019262A">
            <w:pPr>
              <w:jc w:val="center"/>
              <w:rPr>
                <w:rFonts w:cstheme="minorHAnsi"/>
                <w:szCs w:val="20"/>
              </w:rPr>
            </w:pPr>
          </w:p>
        </w:tc>
        <w:tc>
          <w:tcPr>
            <w:tcW w:w="1103" w:type="dxa"/>
          </w:tcPr>
          <w:p w14:paraId="730B0EE0" w14:textId="6772D93F" w:rsidR="0019262A" w:rsidRPr="00D65767" w:rsidRDefault="0019262A" w:rsidP="0019262A">
            <w:pPr>
              <w:jc w:val="center"/>
              <w:rPr>
                <w:rFonts w:cstheme="minorHAnsi"/>
                <w:szCs w:val="20"/>
              </w:rPr>
            </w:pPr>
            <w:r w:rsidRPr="00283A38">
              <w:rPr>
                <w:rFonts w:cstheme="minorHAnsi"/>
                <w:szCs w:val="20"/>
              </w:rPr>
              <w:t>•</w:t>
            </w:r>
          </w:p>
        </w:tc>
      </w:tr>
      <w:tr w:rsidR="0019262A" w:rsidRPr="00283A38" w14:paraId="15CC863B" w14:textId="77777777" w:rsidTr="0061524D">
        <w:tc>
          <w:tcPr>
            <w:tcW w:w="1255" w:type="dxa"/>
          </w:tcPr>
          <w:p w14:paraId="1171EC4D" w14:textId="429ADE5B" w:rsidR="0019262A" w:rsidRDefault="0019262A" w:rsidP="0019262A">
            <w:pPr>
              <w:jc w:val="center"/>
              <w:rPr>
                <w:szCs w:val="20"/>
              </w:rPr>
            </w:pPr>
            <w:r w:rsidRPr="007709BB">
              <w:lastRenderedPageBreak/>
              <w:t>3208_01</w:t>
            </w:r>
          </w:p>
        </w:tc>
        <w:tc>
          <w:tcPr>
            <w:tcW w:w="990" w:type="dxa"/>
          </w:tcPr>
          <w:p w14:paraId="5A830B48" w14:textId="77777777" w:rsidR="0019262A" w:rsidRPr="00283A38" w:rsidRDefault="0019262A" w:rsidP="0019262A">
            <w:pPr>
              <w:jc w:val="center"/>
              <w:rPr>
                <w:rFonts w:cstheme="minorHAnsi"/>
                <w:szCs w:val="20"/>
              </w:rPr>
            </w:pPr>
          </w:p>
        </w:tc>
        <w:tc>
          <w:tcPr>
            <w:tcW w:w="990" w:type="dxa"/>
          </w:tcPr>
          <w:p w14:paraId="7054A3AB" w14:textId="77777777" w:rsidR="0019262A" w:rsidRPr="00487927" w:rsidRDefault="0019262A" w:rsidP="0019262A">
            <w:pPr>
              <w:jc w:val="center"/>
              <w:rPr>
                <w:rFonts w:cstheme="minorHAnsi"/>
                <w:szCs w:val="20"/>
              </w:rPr>
            </w:pPr>
          </w:p>
        </w:tc>
        <w:tc>
          <w:tcPr>
            <w:tcW w:w="990" w:type="dxa"/>
          </w:tcPr>
          <w:p w14:paraId="7A17C124" w14:textId="77777777" w:rsidR="0019262A" w:rsidRPr="00487927" w:rsidRDefault="0019262A" w:rsidP="0019262A">
            <w:pPr>
              <w:jc w:val="center"/>
              <w:rPr>
                <w:rFonts w:cstheme="minorHAnsi"/>
                <w:szCs w:val="20"/>
              </w:rPr>
            </w:pPr>
          </w:p>
        </w:tc>
        <w:tc>
          <w:tcPr>
            <w:tcW w:w="990" w:type="dxa"/>
          </w:tcPr>
          <w:p w14:paraId="7C59832D" w14:textId="77777777" w:rsidR="0019262A" w:rsidRPr="00487927" w:rsidRDefault="0019262A" w:rsidP="0019262A">
            <w:pPr>
              <w:jc w:val="center"/>
              <w:rPr>
                <w:rFonts w:cstheme="minorHAnsi"/>
                <w:szCs w:val="20"/>
              </w:rPr>
            </w:pPr>
          </w:p>
        </w:tc>
        <w:tc>
          <w:tcPr>
            <w:tcW w:w="990" w:type="dxa"/>
          </w:tcPr>
          <w:p w14:paraId="110A545B" w14:textId="77777777" w:rsidR="0019262A" w:rsidRPr="00487927" w:rsidRDefault="0019262A" w:rsidP="0019262A">
            <w:pPr>
              <w:jc w:val="center"/>
              <w:rPr>
                <w:rFonts w:cstheme="minorHAnsi"/>
                <w:szCs w:val="20"/>
              </w:rPr>
            </w:pPr>
          </w:p>
        </w:tc>
        <w:tc>
          <w:tcPr>
            <w:tcW w:w="990" w:type="dxa"/>
          </w:tcPr>
          <w:p w14:paraId="5452D60A" w14:textId="77777777" w:rsidR="0019262A" w:rsidRPr="00487927" w:rsidRDefault="0019262A" w:rsidP="0019262A">
            <w:pPr>
              <w:jc w:val="center"/>
              <w:rPr>
                <w:rFonts w:cstheme="minorHAnsi"/>
                <w:szCs w:val="20"/>
              </w:rPr>
            </w:pPr>
          </w:p>
        </w:tc>
        <w:tc>
          <w:tcPr>
            <w:tcW w:w="1080" w:type="dxa"/>
          </w:tcPr>
          <w:p w14:paraId="08EA1334" w14:textId="77777777" w:rsidR="0019262A" w:rsidRPr="00283A38" w:rsidRDefault="0019262A" w:rsidP="0019262A">
            <w:pPr>
              <w:jc w:val="center"/>
              <w:rPr>
                <w:rFonts w:cstheme="minorHAnsi"/>
                <w:szCs w:val="20"/>
              </w:rPr>
            </w:pPr>
          </w:p>
        </w:tc>
        <w:tc>
          <w:tcPr>
            <w:tcW w:w="990" w:type="dxa"/>
          </w:tcPr>
          <w:p w14:paraId="16EF7601" w14:textId="77777777" w:rsidR="0019262A" w:rsidRPr="00283A38" w:rsidRDefault="0019262A" w:rsidP="0019262A">
            <w:pPr>
              <w:jc w:val="center"/>
              <w:rPr>
                <w:rFonts w:cstheme="minorHAnsi"/>
                <w:szCs w:val="20"/>
              </w:rPr>
            </w:pPr>
          </w:p>
        </w:tc>
        <w:tc>
          <w:tcPr>
            <w:tcW w:w="990" w:type="dxa"/>
          </w:tcPr>
          <w:p w14:paraId="7B8EBC1B" w14:textId="77777777" w:rsidR="0019262A" w:rsidRPr="00283A38" w:rsidRDefault="0019262A" w:rsidP="0019262A">
            <w:pPr>
              <w:jc w:val="center"/>
              <w:rPr>
                <w:rFonts w:cstheme="minorHAnsi"/>
                <w:szCs w:val="20"/>
              </w:rPr>
            </w:pPr>
          </w:p>
        </w:tc>
        <w:tc>
          <w:tcPr>
            <w:tcW w:w="1103" w:type="dxa"/>
          </w:tcPr>
          <w:p w14:paraId="2DD35D68" w14:textId="77777777" w:rsidR="0019262A" w:rsidRPr="00D65767" w:rsidRDefault="0019262A" w:rsidP="0019262A">
            <w:pPr>
              <w:jc w:val="center"/>
              <w:rPr>
                <w:rFonts w:cstheme="minorHAnsi"/>
                <w:szCs w:val="20"/>
              </w:rPr>
            </w:pPr>
          </w:p>
        </w:tc>
        <w:tc>
          <w:tcPr>
            <w:tcW w:w="1103" w:type="dxa"/>
          </w:tcPr>
          <w:p w14:paraId="20B33387" w14:textId="3C054318" w:rsidR="0019262A" w:rsidRPr="00D65767" w:rsidRDefault="0019262A" w:rsidP="0019262A">
            <w:pPr>
              <w:jc w:val="center"/>
              <w:rPr>
                <w:rFonts w:cstheme="minorHAnsi"/>
                <w:szCs w:val="20"/>
              </w:rPr>
            </w:pPr>
            <w:r w:rsidRPr="00283A38">
              <w:rPr>
                <w:rFonts w:cstheme="minorHAnsi"/>
                <w:szCs w:val="20"/>
              </w:rPr>
              <w:t>•</w:t>
            </w:r>
          </w:p>
        </w:tc>
      </w:tr>
      <w:tr w:rsidR="0019262A" w:rsidRPr="00283A38" w14:paraId="125FB2A5" w14:textId="77777777" w:rsidTr="0061524D">
        <w:tc>
          <w:tcPr>
            <w:tcW w:w="1255" w:type="dxa"/>
          </w:tcPr>
          <w:p w14:paraId="3305470F" w14:textId="4A512A2A" w:rsidR="0019262A" w:rsidRDefault="0019262A" w:rsidP="0019262A">
            <w:pPr>
              <w:jc w:val="center"/>
              <w:rPr>
                <w:szCs w:val="20"/>
              </w:rPr>
            </w:pPr>
            <w:r w:rsidRPr="007709BB">
              <w:t>3208_02</w:t>
            </w:r>
          </w:p>
        </w:tc>
        <w:tc>
          <w:tcPr>
            <w:tcW w:w="990" w:type="dxa"/>
          </w:tcPr>
          <w:p w14:paraId="6C83E0B0" w14:textId="77777777" w:rsidR="0019262A" w:rsidRPr="00283A38" w:rsidRDefault="0019262A" w:rsidP="0019262A">
            <w:pPr>
              <w:jc w:val="center"/>
              <w:rPr>
                <w:rFonts w:cstheme="minorHAnsi"/>
                <w:szCs w:val="20"/>
              </w:rPr>
            </w:pPr>
          </w:p>
        </w:tc>
        <w:tc>
          <w:tcPr>
            <w:tcW w:w="990" w:type="dxa"/>
          </w:tcPr>
          <w:p w14:paraId="1A4FC2C4" w14:textId="77777777" w:rsidR="0019262A" w:rsidRPr="00487927" w:rsidRDefault="0019262A" w:rsidP="0019262A">
            <w:pPr>
              <w:jc w:val="center"/>
              <w:rPr>
                <w:rFonts w:cstheme="minorHAnsi"/>
                <w:szCs w:val="20"/>
              </w:rPr>
            </w:pPr>
          </w:p>
        </w:tc>
        <w:tc>
          <w:tcPr>
            <w:tcW w:w="990" w:type="dxa"/>
          </w:tcPr>
          <w:p w14:paraId="00EF9261" w14:textId="77777777" w:rsidR="0019262A" w:rsidRPr="00487927" w:rsidRDefault="0019262A" w:rsidP="0019262A">
            <w:pPr>
              <w:jc w:val="center"/>
              <w:rPr>
                <w:rFonts w:cstheme="minorHAnsi"/>
                <w:szCs w:val="20"/>
              </w:rPr>
            </w:pPr>
          </w:p>
        </w:tc>
        <w:tc>
          <w:tcPr>
            <w:tcW w:w="990" w:type="dxa"/>
          </w:tcPr>
          <w:p w14:paraId="01CF370F" w14:textId="77777777" w:rsidR="0019262A" w:rsidRPr="00487927" w:rsidRDefault="0019262A" w:rsidP="0019262A">
            <w:pPr>
              <w:jc w:val="center"/>
              <w:rPr>
                <w:rFonts w:cstheme="minorHAnsi"/>
                <w:szCs w:val="20"/>
              </w:rPr>
            </w:pPr>
          </w:p>
        </w:tc>
        <w:tc>
          <w:tcPr>
            <w:tcW w:w="990" w:type="dxa"/>
          </w:tcPr>
          <w:p w14:paraId="057FE730" w14:textId="77777777" w:rsidR="0019262A" w:rsidRPr="00487927" w:rsidRDefault="0019262A" w:rsidP="0019262A">
            <w:pPr>
              <w:jc w:val="center"/>
              <w:rPr>
                <w:rFonts w:cstheme="minorHAnsi"/>
                <w:szCs w:val="20"/>
              </w:rPr>
            </w:pPr>
          </w:p>
        </w:tc>
        <w:tc>
          <w:tcPr>
            <w:tcW w:w="990" w:type="dxa"/>
          </w:tcPr>
          <w:p w14:paraId="16D4C5E9" w14:textId="77777777" w:rsidR="0019262A" w:rsidRPr="00487927" w:rsidRDefault="0019262A" w:rsidP="0019262A">
            <w:pPr>
              <w:jc w:val="center"/>
              <w:rPr>
                <w:rFonts w:cstheme="minorHAnsi"/>
                <w:szCs w:val="20"/>
              </w:rPr>
            </w:pPr>
          </w:p>
        </w:tc>
        <w:tc>
          <w:tcPr>
            <w:tcW w:w="1080" w:type="dxa"/>
          </w:tcPr>
          <w:p w14:paraId="7BB93FF3" w14:textId="77777777" w:rsidR="0019262A" w:rsidRPr="00283A38" w:rsidRDefault="0019262A" w:rsidP="0019262A">
            <w:pPr>
              <w:jc w:val="center"/>
              <w:rPr>
                <w:rFonts w:cstheme="minorHAnsi"/>
                <w:szCs w:val="20"/>
              </w:rPr>
            </w:pPr>
          </w:p>
        </w:tc>
        <w:tc>
          <w:tcPr>
            <w:tcW w:w="990" w:type="dxa"/>
          </w:tcPr>
          <w:p w14:paraId="0CD738E1" w14:textId="77777777" w:rsidR="0019262A" w:rsidRPr="00283A38" w:rsidRDefault="0019262A" w:rsidP="0019262A">
            <w:pPr>
              <w:jc w:val="center"/>
              <w:rPr>
                <w:rFonts w:cstheme="minorHAnsi"/>
                <w:szCs w:val="20"/>
              </w:rPr>
            </w:pPr>
          </w:p>
        </w:tc>
        <w:tc>
          <w:tcPr>
            <w:tcW w:w="990" w:type="dxa"/>
          </w:tcPr>
          <w:p w14:paraId="37ADBCEC" w14:textId="77777777" w:rsidR="0019262A" w:rsidRPr="00283A38" w:rsidRDefault="0019262A" w:rsidP="0019262A">
            <w:pPr>
              <w:jc w:val="center"/>
              <w:rPr>
                <w:rFonts w:cstheme="minorHAnsi"/>
                <w:szCs w:val="20"/>
              </w:rPr>
            </w:pPr>
          </w:p>
        </w:tc>
        <w:tc>
          <w:tcPr>
            <w:tcW w:w="1103" w:type="dxa"/>
          </w:tcPr>
          <w:p w14:paraId="1F357185" w14:textId="77777777" w:rsidR="0019262A" w:rsidRPr="00D65767" w:rsidRDefault="0019262A" w:rsidP="0019262A">
            <w:pPr>
              <w:jc w:val="center"/>
              <w:rPr>
                <w:rFonts w:cstheme="minorHAnsi"/>
                <w:szCs w:val="20"/>
              </w:rPr>
            </w:pPr>
          </w:p>
        </w:tc>
        <w:tc>
          <w:tcPr>
            <w:tcW w:w="1103" w:type="dxa"/>
          </w:tcPr>
          <w:p w14:paraId="6050AF3D" w14:textId="30EBB734" w:rsidR="0019262A" w:rsidRPr="00D65767" w:rsidRDefault="0019262A" w:rsidP="0019262A">
            <w:pPr>
              <w:jc w:val="center"/>
              <w:rPr>
                <w:rFonts w:cstheme="minorHAnsi"/>
                <w:szCs w:val="20"/>
              </w:rPr>
            </w:pPr>
            <w:r w:rsidRPr="00283A38">
              <w:rPr>
                <w:rFonts w:cstheme="minorHAnsi"/>
                <w:szCs w:val="20"/>
              </w:rPr>
              <w:t>•</w:t>
            </w:r>
          </w:p>
        </w:tc>
      </w:tr>
      <w:tr w:rsidR="0019262A" w:rsidRPr="00283A38" w14:paraId="48332843" w14:textId="77777777" w:rsidTr="0061524D">
        <w:tc>
          <w:tcPr>
            <w:tcW w:w="1255" w:type="dxa"/>
          </w:tcPr>
          <w:p w14:paraId="7EEDD031" w14:textId="26CB76AF" w:rsidR="0019262A" w:rsidRDefault="0019262A" w:rsidP="0019262A">
            <w:pPr>
              <w:jc w:val="center"/>
              <w:rPr>
                <w:szCs w:val="20"/>
              </w:rPr>
            </w:pPr>
            <w:r w:rsidRPr="007709BB">
              <w:t>3208_03</w:t>
            </w:r>
          </w:p>
        </w:tc>
        <w:tc>
          <w:tcPr>
            <w:tcW w:w="990" w:type="dxa"/>
          </w:tcPr>
          <w:p w14:paraId="0458F4AC" w14:textId="77777777" w:rsidR="0019262A" w:rsidRPr="00283A38" w:rsidRDefault="0019262A" w:rsidP="0019262A">
            <w:pPr>
              <w:jc w:val="center"/>
              <w:rPr>
                <w:rFonts w:cstheme="minorHAnsi"/>
                <w:szCs w:val="20"/>
              </w:rPr>
            </w:pPr>
          </w:p>
        </w:tc>
        <w:tc>
          <w:tcPr>
            <w:tcW w:w="990" w:type="dxa"/>
          </w:tcPr>
          <w:p w14:paraId="63AF15B7" w14:textId="77777777" w:rsidR="0019262A" w:rsidRPr="00487927" w:rsidRDefault="0019262A" w:rsidP="0019262A">
            <w:pPr>
              <w:jc w:val="center"/>
              <w:rPr>
                <w:rFonts w:cstheme="minorHAnsi"/>
                <w:szCs w:val="20"/>
              </w:rPr>
            </w:pPr>
          </w:p>
        </w:tc>
        <w:tc>
          <w:tcPr>
            <w:tcW w:w="990" w:type="dxa"/>
          </w:tcPr>
          <w:p w14:paraId="4EE10644" w14:textId="77777777" w:rsidR="0019262A" w:rsidRPr="00487927" w:rsidRDefault="0019262A" w:rsidP="0019262A">
            <w:pPr>
              <w:jc w:val="center"/>
              <w:rPr>
                <w:rFonts w:cstheme="minorHAnsi"/>
                <w:szCs w:val="20"/>
              </w:rPr>
            </w:pPr>
          </w:p>
        </w:tc>
        <w:tc>
          <w:tcPr>
            <w:tcW w:w="990" w:type="dxa"/>
          </w:tcPr>
          <w:p w14:paraId="29BA310D" w14:textId="77777777" w:rsidR="0019262A" w:rsidRPr="00487927" w:rsidRDefault="0019262A" w:rsidP="0019262A">
            <w:pPr>
              <w:jc w:val="center"/>
              <w:rPr>
                <w:rFonts w:cstheme="minorHAnsi"/>
                <w:szCs w:val="20"/>
              </w:rPr>
            </w:pPr>
          </w:p>
        </w:tc>
        <w:tc>
          <w:tcPr>
            <w:tcW w:w="990" w:type="dxa"/>
          </w:tcPr>
          <w:p w14:paraId="66F88B19" w14:textId="77777777" w:rsidR="0019262A" w:rsidRPr="00487927" w:rsidRDefault="0019262A" w:rsidP="0019262A">
            <w:pPr>
              <w:jc w:val="center"/>
              <w:rPr>
                <w:rFonts w:cstheme="minorHAnsi"/>
                <w:szCs w:val="20"/>
              </w:rPr>
            </w:pPr>
          </w:p>
        </w:tc>
        <w:tc>
          <w:tcPr>
            <w:tcW w:w="990" w:type="dxa"/>
          </w:tcPr>
          <w:p w14:paraId="67FD33F1" w14:textId="77777777" w:rsidR="0019262A" w:rsidRPr="00487927" w:rsidRDefault="0019262A" w:rsidP="0019262A">
            <w:pPr>
              <w:jc w:val="center"/>
              <w:rPr>
                <w:rFonts w:cstheme="minorHAnsi"/>
                <w:szCs w:val="20"/>
              </w:rPr>
            </w:pPr>
          </w:p>
        </w:tc>
        <w:tc>
          <w:tcPr>
            <w:tcW w:w="1080" w:type="dxa"/>
          </w:tcPr>
          <w:p w14:paraId="77BE9A09" w14:textId="77777777" w:rsidR="0019262A" w:rsidRPr="00283A38" w:rsidRDefault="0019262A" w:rsidP="0019262A">
            <w:pPr>
              <w:jc w:val="center"/>
              <w:rPr>
                <w:rFonts w:cstheme="minorHAnsi"/>
                <w:szCs w:val="20"/>
              </w:rPr>
            </w:pPr>
          </w:p>
        </w:tc>
        <w:tc>
          <w:tcPr>
            <w:tcW w:w="990" w:type="dxa"/>
          </w:tcPr>
          <w:p w14:paraId="66284447" w14:textId="77777777" w:rsidR="0019262A" w:rsidRPr="00283A38" w:rsidRDefault="0019262A" w:rsidP="0019262A">
            <w:pPr>
              <w:jc w:val="center"/>
              <w:rPr>
                <w:rFonts w:cstheme="minorHAnsi"/>
                <w:szCs w:val="20"/>
              </w:rPr>
            </w:pPr>
          </w:p>
        </w:tc>
        <w:tc>
          <w:tcPr>
            <w:tcW w:w="990" w:type="dxa"/>
          </w:tcPr>
          <w:p w14:paraId="31D03F1F" w14:textId="77777777" w:rsidR="0019262A" w:rsidRPr="00283A38" w:rsidRDefault="0019262A" w:rsidP="0019262A">
            <w:pPr>
              <w:jc w:val="center"/>
              <w:rPr>
                <w:rFonts w:cstheme="minorHAnsi"/>
                <w:szCs w:val="20"/>
              </w:rPr>
            </w:pPr>
          </w:p>
        </w:tc>
        <w:tc>
          <w:tcPr>
            <w:tcW w:w="1103" w:type="dxa"/>
          </w:tcPr>
          <w:p w14:paraId="1D124E3F" w14:textId="77777777" w:rsidR="0019262A" w:rsidRPr="00D65767" w:rsidRDefault="0019262A" w:rsidP="0019262A">
            <w:pPr>
              <w:jc w:val="center"/>
              <w:rPr>
                <w:rFonts w:cstheme="minorHAnsi"/>
                <w:szCs w:val="20"/>
              </w:rPr>
            </w:pPr>
          </w:p>
        </w:tc>
        <w:tc>
          <w:tcPr>
            <w:tcW w:w="1103" w:type="dxa"/>
          </w:tcPr>
          <w:p w14:paraId="62509363" w14:textId="5DE0044E" w:rsidR="0019262A" w:rsidRPr="00D65767" w:rsidRDefault="0019262A" w:rsidP="0019262A">
            <w:pPr>
              <w:jc w:val="center"/>
              <w:rPr>
                <w:rFonts w:cstheme="minorHAnsi"/>
                <w:szCs w:val="20"/>
              </w:rPr>
            </w:pPr>
            <w:r w:rsidRPr="00283A38">
              <w:rPr>
                <w:rFonts w:cstheme="minorHAnsi"/>
                <w:szCs w:val="20"/>
              </w:rPr>
              <w:t>•</w:t>
            </w:r>
          </w:p>
        </w:tc>
      </w:tr>
      <w:tr w:rsidR="0019262A" w:rsidRPr="00283A38" w14:paraId="09306535" w14:textId="77777777" w:rsidTr="0061524D">
        <w:tc>
          <w:tcPr>
            <w:tcW w:w="1255" w:type="dxa"/>
          </w:tcPr>
          <w:p w14:paraId="4E85F526" w14:textId="6694E0DA" w:rsidR="0019262A" w:rsidRDefault="0019262A" w:rsidP="0019262A">
            <w:pPr>
              <w:jc w:val="center"/>
              <w:rPr>
                <w:szCs w:val="20"/>
              </w:rPr>
            </w:pPr>
            <w:r w:rsidRPr="007709BB">
              <w:t>3208_04</w:t>
            </w:r>
          </w:p>
        </w:tc>
        <w:tc>
          <w:tcPr>
            <w:tcW w:w="990" w:type="dxa"/>
          </w:tcPr>
          <w:p w14:paraId="041A9783" w14:textId="77777777" w:rsidR="0019262A" w:rsidRPr="00283A38" w:rsidRDefault="0019262A" w:rsidP="0019262A">
            <w:pPr>
              <w:jc w:val="center"/>
              <w:rPr>
                <w:rFonts w:cstheme="minorHAnsi"/>
                <w:szCs w:val="20"/>
              </w:rPr>
            </w:pPr>
          </w:p>
        </w:tc>
        <w:tc>
          <w:tcPr>
            <w:tcW w:w="990" w:type="dxa"/>
          </w:tcPr>
          <w:p w14:paraId="0B3334DD" w14:textId="77777777" w:rsidR="0019262A" w:rsidRPr="00487927" w:rsidRDefault="0019262A" w:rsidP="0019262A">
            <w:pPr>
              <w:jc w:val="center"/>
              <w:rPr>
                <w:rFonts w:cstheme="minorHAnsi"/>
                <w:szCs w:val="20"/>
              </w:rPr>
            </w:pPr>
          </w:p>
        </w:tc>
        <w:tc>
          <w:tcPr>
            <w:tcW w:w="990" w:type="dxa"/>
          </w:tcPr>
          <w:p w14:paraId="467FC592" w14:textId="77777777" w:rsidR="0019262A" w:rsidRPr="00487927" w:rsidRDefault="0019262A" w:rsidP="0019262A">
            <w:pPr>
              <w:jc w:val="center"/>
              <w:rPr>
                <w:rFonts w:cstheme="minorHAnsi"/>
                <w:szCs w:val="20"/>
              </w:rPr>
            </w:pPr>
          </w:p>
        </w:tc>
        <w:tc>
          <w:tcPr>
            <w:tcW w:w="990" w:type="dxa"/>
          </w:tcPr>
          <w:p w14:paraId="2ECB503A" w14:textId="77777777" w:rsidR="0019262A" w:rsidRPr="00487927" w:rsidRDefault="0019262A" w:rsidP="0019262A">
            <w:pPr>
              <w:jc w:val="center"/>
              <w:rPr>
                <w:rFonts w:cstheme="minorHAnsi"/>
                <w:szCs w:val="20"/>
              </w:rPr>
            </w:pPr>
          </w:p>
        </w:tc>
        <w:tc>
          <w:tcPr>
            <w:tcW w:w="990" w:type="dxa"/>
          </w:tcPr>
          <w:p w14:paraId="48D180E9" w14:textId="77777777" w:rsidR="0019262A" w:rsidRPr="00487927" w:rsidRDefault="0019262A" w:rsidP="0019262A">
            <w:pPr>
              <w:jc w:val="center"/>
              <w:rPr>
                <w:rFonts w:cstheme="minorHAnsi"/>
                <w:szCs w:val="20"/>
              </w:rPr>
            </w:pPr>
          </w:p>
        </w:tc>
        <w:tc>
          <w:tcPr>
            <w:tcW w:w="990" w:type="dxa"/>
          </w:tcPr>
          <w:p w14:paraId="284B3B32" w14:textId="77777777" w:rsidR="0019262A" w:rsidRPr="00487927" w:rsidRDefault="0019262A" w:rsidP="0019262A">
            <w:pPr>
              <w:jc w:val="center"/>
              <w:rPr>
                <w:rFonts w:cstheme="minorHAnsi"/>
                <w:szCs w:val="20"/>
              </w:rPr>
            </w:pPr>
          </w:p>
        </w:tc>
        <w:tc>
          <w:tcPr>
            <w:tcW w:w="1080" w:type="dxa"/>
          </w:tcPr>
          <w:p w14:paraId="692AAAC1" w14:textId="77777777" w:rsidR="0019262A" w:rsidRPr="00283A38" w:rsidRDefault="0019262A" w:rsidP="0019262A">
            <w:pPr>
              <w:jc w:val="center"/>
              <w:rPr>
                <w:rFonts w:cstheme="minorHAnsi"/>
                <w:szCs w:val="20"/>
              </w:rPr>
            </w:pPr>
          </w:p>
        </w:tc>
        <w:tc>
          <w:tcPr>
            <w:tcW w:w="990" w:type="dxa"/>
          </w:tcPr>
          <w:p w14:paraId="24E593CB" w14:textId="77777777" w:rsidR="0019262A" w:rsidRPr="00283A38" w:rsidRDefault="0019262A" w:rsidP="0019262A">
            <w:pPr>
              <w:jc w:val="center"/>
              <w:rPr>
                <w:rFonts w:cstheme="minorHAnsi"/>
                <w:szCs w:val="20"/>
              </w:rPr>
            </w:pPr>
          </w:p>
        </w:tc>
        <w:tc>
          <w:tcPr>
            <w:tcW w:w="990" w:type="dxa"/>
          </w:tcPr>
          <w:p w14:paraId="166398E2" w14:textId="77777777" w:rsidR="0019262A" w:rsidRPr="00283A38" w:rsidRDefault="0019262A" w:rsidP="0019262A">
            <w:pPr>
              <w:jc w:val="center"/>
              <w:rPr>
                <w:rFonts w:cstheme="minorHAnsi"/>
                <w:szCs w:val="20"/>
              </w:rPr>
            </w:pPr>
          </w:p>
        </w:tc>
        <w:tc>
          <w:tcPr>
            <w:tcW w:w="1103" w:type="dxa"/>
          </w:tcPr>
          <w:p w14:paraId="05ECCA2E" w14:textId="77777777" w:rsidR="0019262A" w:rsidRPr="00D65767" w:rsidRDefault="0019262A" w:rsidP="0019262A">
            <w:pPr>
              <w:jc w:val="center"/>
              <w:rPr>
                <w:rFonts w:cstheme="minorHAnsi"/>
                <w:szCs w:val="20"/>
              </w:rPr>
            </w:pPr>
          </w:p>
        </w:tc>
        <w:tc>
          <w:tcPr>
            <w:tcW w:w="1103" w:type="dxa"/>
          </w:tcPr>
          <w:p w14:paraId="68150367" w14:textId="761209F0" w:rsidR="0019262A" w:rsidRPr="00D65767" w:rsidRDefault="0019262A" w:rsidP="0019262A">
            <w:pPr>
              <w:jc w:val="center"/>
              <w:rPr>
                <w:rFonts w:cstheme="minorHAnsi"/>
                <w:szCs w:val="20"/>
              </w:rPr>
            </w:pPr>
            <w:r w:rsidRPr="00D65767">
              <w:rPr>
                <w:rFonts w:cstheme="minorHAnsi"/>
                <w:szCs w:val="20"/>
              </w:rPr>
              <w:t>•</w:t>
            </w:r>
          </w:p>
        </w:tc>
      </w:tr>
      <w:tr w:rsidR="0019262A" w:rsidRPr="00283A38" w14:paraId="119E3421" w14:textId="77777777" w:rsidTr="0061524D">
        <w:tc>
          <w:tcPr>
            <w:tcW w:w="1255" w:type="dxa"/>
          </w:tcPr>
          <w:p w14:paraId="08E57379" w14:textId="7882FDC2" w:rsidR="0019262A" w:rsidRDefault="0019262A" w:rsidP="0019262A">
            <w:pPr>
              <w:jc w:val="center"/>
              <w:rPr>
                <w:szCs w:val="20"/>
              </w:rPr>
            </w:pPr>
            <w:r w:rsidRPr="007709BB">
              <w:t>3208_05</w:t>
            </w:r>
          </w:p>
        </w:tc>
        <w:tc>
          <w:tcPr>
            <w:tcW w:w="990" w:type="dxa"/>
          </w:tcPr>
          <w:p w14:paraId="658B9F94" w14:textId="77777777" w:rsidR="0019262A" w:rsidRPr="00283A38" w:rsidRDefault="0019262A" w:rsidP="0019262A">
            <w:pPr>
              <w:jc w:val="center"/>
              <w:rPr>
                <w:rFonts w:cstheme="minorHAnsi"/>
                <w:szCs w:val="20"/>
              </w:rPr>
            </w:pPr>
          </w:p>
        </w:tc>
        <w:tc>
          <w:tcPr>
            <w:tcW w:w="990" w:type="dxa"/>
          </w:tcPr>
          <w:p w14:paraId="3875DA91" w14:textId="77777777" w:rsidR="0019262A" w:rsidRPr="00487927" w:rsidRDefault="0019262A" w:rsidP="0019262A">
            <w:pPr>
              <w:jc w:val="center"/>
              <w:rPr>
                <w:rFonts w:cstheme="minorHAnsi"/>
                <w:szCs w:val="20"/>
              </w:rPr>
            </w:pPr>
          </w:p>
        </w:tc>
        <w:tc>
          <w:tcPr>
            <w:tcW w:w="990" w:type="dxa"/>
          </w:tcPr>
          <w:p w14:paraId="1C4EB270" w14:textId="77777777" w:rsidR="0019262A" w:rsidRPr="00487927" w:rsidRDefault="0019262A" w:rsidP="0019262A">
            <w:pPr>
              <w:jc w:val="center"/>
              <w:rPr>
                <w:rFonts w:cstheme="minorHAnsi"/>
                <w:szCs w:val="20"/>
              </w:rPr>
            </w:pPr>
          </w:p>
        </w:tc>
        <w:tc>
          <w:tcPr>
            <w:tcW w:w="990" w:type="dxa"/>
          </w:tcPr>
          <w:p w14:paraId="12202A4A" w14:textId="77777777" w:rsidR="0019262A" w:rsidRPr="00487927" w:rsidRDefault="0019262A" w:rsidP="0019262A">
            <w:pPr>
              <w:jc w:val="center"/>
              <w:rPr>
                <w:rFonts w:cstheme="minorHAnsi"/>
                <w:szCs w:val="20"/>
              </w:rPr>
            </w:pPr>
          </w:p>
        </w:tc>
        <w:tc>
          <w:tcPr>
            <w:tcW w:w="990" w:type="dxa"/>
          </w:tcPr>
          <w:p w14:paraId="770303D0" w14:textId="77777777" w:rsidR="0019262A" w:rsidRPr="00487927" w:rsidRDefault="0019262A" w:rsidP="0019262A">
            <w:pPr>
              <w:jc w:val="center"/>
              <w:rPr>
                <w:rFonts w:cstheme="minorHAnsi"/>
                <w:szCs w:val="20"/>
              </w:rPr>
            </w:pPr>
          </w:p>
        </w:tc>
        <w:tc>
          <w:tcPr>
            <w:tcW w:w="990" w:type="dxa"/>
          </w:tcPr>
          <w:p w14:paraId="49B645D6" w14:textId="77777777" w:rsidR="0019262A" w:rsidRPr="00487927" w:rsidRDefault="0019262A" w:rsidP="0019262A">
            <w:pPr>
              <w:jc w:val="center"/>
              <w:rPr>
                <w:rFonts w:cstheme="minorHAnsi"/>
                <w:szCs w:val="20"/>
              </w:rPr>
            </w:pPr>
          </w:p>
        </w:tc>
        <w:tc>
          <w:tcPr>
            <w:tcW w:w="1080" w:type="dxa"/>
          </w:tcPr>
          <w:p w14:paraId="70A20592" w14:textId="77777777" w:rsidR="0019262A" w:rsidRPr="00283A38" w:rsidRDefault="0019262A" w:rsidP="0019262A">
            <w:pPr>
              <w:jc w:val="center"/>
              <w:rPr>
                <w:rFonts w:cstheme="minorHAnsi"/>
                <w:szCs w:val="20"/>
              </w:rPr>
            </w:pPr>
          </w:p>
        </w:tc>
        <w:tc>
          <w:tcPr>
            <w:tcW w:w="990" w:type="dxa"/>
          </w:tcPr>
          <w:p w14:paraId="12BCA249" w14:textId="77777777" w:rsidR="0019262A" w:rsidRPr="00283A38" w:rsidRDefault="0019262A" w:rsidP="0019262A">
            <w:pPr>
              <w:jc w:val="center"/>
              <w:rPr>
                <w:rFonts w:cstheme="minorHAnsi"/>
                <w:szCs w:val="20"/>
              </w:rPr>
            </w:pPr>
          </w:p>
        </w:tc>
        <w:tc>
          <w:tcPr>
            <w:tcW w:w="990" w:type="dxa"/>
          </w:tcPr>
          <w:p w14:paraId="69AA81E4" w14:textId="77777777" w:rsidR="0019262A" w:rsidRPr="00283A38" w:rsidRDefault="0019262A" w:rsidP="0019262A">
            <w:pPr>
              <w:jc w:val="center"/>
              <w:rPr>
                <w:rFonts w:cstheme="minorHAnsi"/>
                <w:szCs w:val="20"/>
              </w:rPr>
            </w:pPr>
          </w:p>
        </w:tc>
        <w:tc>
          <w:tcPr>
            <w:tcW w:w="1103" w:type="dxa"/>
          </w:tcPr>
          <w:p w14:paraId="4D45EA95" w14:textId="77777777" w:rsidR="0019262A" w:rsidRPr="00D65767" w:rsidRDefault="0019262A" w:rsidP="0019262A">
            <w:pPr>
              <w:jc w:val="center"/>
              <w:rPr>
                <w:rFonts w:cstheme="minorHAnsi"/>
                <w:szCs w:val="20"/>
              </w:rPr>
            </w:pPr>
          </w:p>
        </w:tc>
        <w:tc>
          <w:tcPr>
            <w:tcW w:w="1103" w:type="dxa"/>
          </w:tcPr>
          <w:p w14:paraId="0E453F68" w14:textId="2D1421B8" w:rsidR="0019262A" w:rsidRPr="00D65767" w:rsidRDefault="0019262A" w:rsidP="0019262A">
            <w:pPr>
              <w:jc w:val="center"/>
              <w:rPr>
                <w:rFonts w:cstheme="minorHAnsi"/>
                <w:szCs w:val="20"/>
              </w:rPr>
            </w:pPr>
            <w:r w:rsidRPr="00D65767">
              <w:rPr>
                <w:rFonts w:cstheme="minorHAnsi"/>
                <w:szCs w:val="20"/>
              </w:rPr>
              <w:t>•</w:t>
            </w:r>
          </w:p>
        </w:tc>
      </w:tr>
      <w:tr w:rsidR="0019262A" w:rsidRPr="00283A38" w14:paraId="3A472FC0" w14:textId="77777777" w:rsidTr="0061524D">
        <w:tc>
          <w:tcPr>
            <w:tcW w:w="1255" w:type="dxa"/>
          </w:tcPr>
          <w:p w14:paraId="1CE178E2" w14:textId="544DF143" w:rsidR="0019262A" w:rsidRDefault="0019262A" w:rsidP="0019262A">
            <w:pPr>
              <w:jc w:val="center"/>
              <w:rPr>
                <w:szCs w:val="20"/>
              </w:rPr>
            </w:pPr>
            <w:r w:rsidRPr="007709BB">
              <w:t>3208_06</w:t>
            </w:r>
          </w:p>
        </w:tc>
        <w:tc>
          <w:tcPr>
            <w:tcW w:w="990" w:type="dxa"/>
          </w:tcPr>
          <w:p w14:paraId="10E73F4F" w14:textId="77777777" w:rsidR="0019262A" w:rsidRPr="00283A38" w:rsidRDefault="0019262A" w:rsidP="0019262A">
            <w:pPr>
              <w:jc w:val="center"/>
              <w:rPr>
                <w:rFonts w:cstheme="minorHAnsi"/>
                <w:szCs w:val="20"/>
              </w:rPr>
            </w:pPr>
          </w:p>
        </w:tc>
        <w:tc>
          <w:tcPr>
            <w:tcW w:w="990" w:type="dxa"/>
          </w:tcPr>
          <w:p w14:paraId="12747EF0" w14:textId="77777777" w:rsidR="0019262A" w:rsidRPr="00487927" w:rsidRDefault="0019262A" w:rsidP="0019262A">
            <w:pPr>
              <w:jc w:val="center"/>
              <w:rPr>
                <w:rFonts w:cstheme="minorHAnsi"/>
                <w:szCs w:val="20"/>
              </w:rPr>
            </w:pPr>
          </w:p>
        </w:tc>
        <w:tc>
          <w:tcPr>
            <w:tcW w:w="990" w:type="dxa"/>
          </w:tcPr>
          <w:p w14:paraId="1A366A5F" w14:textId="77777777" w:rsidR="0019262A" w:rsidRPr="00487927" w:rsidRDefault="0019262A" w:rsidP="0019262A">
            <w:pPr>
              <w:jc w:val="center"/>
              <w:rPr>
                <w:rFonts w:cstheme="minorHAnsi"/>
                <w:szCs w:val="20"/>
              </w:rPr>
            </w:pPr>
          </w:p>
        </w:tc>
        <w:tc>
          <w:tcPr>
            <w:tcW w:w="990" w:type="dxa"/>
          </w:tcPr>
          <w:p w14:paraId="349B864B" w14:textId="77777777" w:rsidR="0019262A" w:rsidRPr="00487927" w:rsidRDefault="0019262A" w:rsidP="0019262A">
            <w:pPr>
              <w:jc w:val="center"/>
              <w:rPr>
                <w:rFonts w:cstheme="minorHAnsi"/>
                <w:szCs w:val="20"/>
              </w:rPr>
            </w:pPr>
          </w:p>
        </w:tc>
        <w:tc>
          <w:tcPr>
            <w:tcW w:w="990" w:type="dxa"/>
          </w:tcPr>
          <w:p w14:paraId="4D7BC589" w14:textId="77777777" w:rsidR="0019262A" w:rsidRPr="00487927" w:rsidRDefault="0019262A" w:rsidP="0019262A">
            <w:pPr>
              <w:jc w:val="center"/>
              <w:rPr>
                <w:rFonts w:cstheme="minorHAnsi"/>
                <w:szCs w:val="20"/>
              </w:rPr>
            </w:pPr>
          </w:p>
        </w:tc>
        <w:tc>
          <w:tcPr>
            <w:tcW w:w="990" w:type="dxa"/>
          </w:tcPr>
          <w:p w14:paraId="2055EDE4" w14:textId="77777777" w:rsidR="0019262A" w:rsidRPr="00487927" w:rsidRDefault="0019262A" w:rsidP="0019262A">
            <w:pPr>
              <w:jc w:val="center"/>
              <w:rPr>
                <w:rFonts w:cstheme="minorHAnsi"/>
                <w:szCs w:val="20"/>
              </w:rPr>
            </w:pPr>
          </w:p>
        </w:tc>
        <w:tc>
          <w:tcPr>
            <w:tcW w:w="1080" w:type="dxa"/>
          </w:tcPr>
          <w:p w14:paraId="1B94047E" w14:textId="77777777" w:rsidR="0019262A" w:rsidRPr="00283A38" w:rsidRDefault="0019262A" w:rsidP="0019262A">
            <w:pPr>
              <w:jc w:val="center"/>
              <w:rPr>
                <w:rFonts w:cstheme="minorHAnsi"/>
                <w:szCs w:val="20"/>
              </w:rPr>
            </w:pPr>
          </w:p>
        </w:tc>
        <w:tc>
          <w:tcPr>
            <w:tcW w:w="990" w:type="dxa"/>
          </w:tcPr>
          <w:p w14:paraId="187D2640" w14:textId="77777777" w:rsidR="0019262A" w:rsidRPr="00283A38" w:rsidRDefault="0019262A" w:rsidP="0019262A">
            <w:pPr>
              <w:jc w:val="center"/>
              <w:rPr>
                <w:rFonts w:cstheme="minorHAnsi"/>
                <w:szCs w:val="20"/>
              </w:rPr>
            </w:pPr>
          </w:p>
        </w:tc>
        <w:tc>
          <w:tcPr>
            <w:tcW w:w="990" w:type="dxa"/>
          </w:tcPr>
          <w:p w14:paraId="14311BE0" w14:textId="77777777" w:rsidR="0019262A" w:rsidRPr="00283A38" w:rsidRDefault="0019262A" w:rsidP="0019262A">
            <w:pPr>
              <w:jc w:val="center"/>
              <w:rPr>
                <w:rFonts w:cstheme="minorHAnsi"/>
                <w:szCs w:val="20"/>
              </w:rPr>
            </w:pPr>
          </w:p>
        </w:tc>
        <w:tc>
          <w:tcPr>
            <w:tcW w:w="1103" w:type="dxa"/>
          </w:tcPr>
          <w:p w14:paraId="3B0723D0" w14:textId="77777777" w:rsidR="0019262A" w:rsidRPr="00D65767" w:rsidRDefault="0019262A" w:rsidP="0019262A">
            <w:pPr>
              <w:jc w:val="center"/>
              <w:rPr>
                <w:rFonts w:cstheme="minorHAnsi"/>
                <w:szCs w:val="20"/>
              </w:rPr>
            </w:pPr>
          </w:p>
        </w:tc>
        <w:tc>
          <w:tcPr>
            <w:tcW w:w="1103" w:type="dxa"/>
          </w:tcPr>
          <w:p w14:paraId="1BF5A853" w14:textId="785E481D" w:rsidR="0019262A" w:rsidRPr="00D65767" w:rsidRDefault="0019262A" w:rsidP="0019262A">
            <w:pPr>
              <w:jc w:val="center"/>
              <w:rPr>
                <w:rFonts w:cstheme="minorHAnsi"/>
                <w:szCs w:val="20"/>
              </w:rPr>
            </w:pPr>
            <w:r w:rsidRPr="00D65767">
              <w:rPr>
                <w:rFonts w:cstheme="minorHAnsi"/>
                <w:szCs w:val="20"/>
              </w:rPr>
              <w:t>•</w:t>
            </w:r>
          </w:p>
        </w:tc>
      </w:tr>
      <w:tr w:rsidR="0019262A" w:rsidRPr="00283A38" w14:paraId="50E85F1A" w14:textId="77777777" w:rsidTr="0061524D">
        <w:tc>
          <w:tcPr>
            <w:tcW w:w="1255" w:type="dxa"/>
          </w:tcPr>
          <w:p w14:paraId="0AEBC1BC" w14:textId="4D2D85DC" w:rsidR="0019262A" w:rsidRDefault="0019262A" w:rsidP="0019262A">
            <w:pPr>
              <w:jc w:val="center"/>
              <w:rPr>
                <w:szCs w:val="20"/>
              </w:rPr>
            </w:pPr>
            <w:r w:rsidRPr="007709BB">
              <w:t>3208_07</w:t>
            </w:r>
          </w:p>
        </w:tc>
        <w:tc>
          <w:tcPr>
            <w:tcW w:w="990" w:type="dxa"/>
          </w:tcPr>
          <w:p w14:paraId="1173F5F5" w14:textId="77777777" w:rsidR="0019262A" w:rsidRPr="00283A38" w:rsidRDefault="0019262A" w:rsidP="0019262A">
            <w:pPr>
              <w:jc w:val="center"/>
              <w:rPr>
                <w:rFonts w:cstheme="minorHAnsi"/>
                <w:szCs w:val="20"/>
              </w:rPr>
            </w:pPr>
          </w:p>
        </w:tc>
        <w:tc>
          <w:tcPr>
            <w:tcW w:w="990" w:type="dxa"/>
          </w:tcPr>
          <w:p w14:paraId="28AF755F" w14:textId="77777777" w:rsidR="0019262A" w:rsidRPr="00487927" w:rsidRDefault="0019262A" w:rsidP="0019262A">
            <w:pPr>
              <w:jc w:val="center"/>
              <w:rPr>
                <w:rFonts w:cstheme="minorHAnsi"/>
                <w:szCs w:val="20"/>
              </w:rPr>
            </w:pPr>
          </w:p>
        </w:tc>
        <w:tc>
          <w:tcPr>
            <w:tcW w:w="990" w:type="dxa"/>
          </w:tcPr>
          <w:p w14:paraId="6E368E48" w14:textId="77777777" w:rsidR="0019262A" w:rsidRPr="00487927" w:rsidRDefault="0019262A" w:rsidP="0019262A">
            <w:pPr>
              <w:jc w:val="center"/>
              <w:rPr>
                <w:rFonts w:cstheme="minorHAnsi"/>
                <w:szCs w:val="20"/>
              </w:rPr>
            </w:pPr>
          </w:p>
        </w:tc>
        <w:tc>
          <w:tcPr>
            <w:tcW w:w="990" w:type="dxa"/>
          </w:tcPr>
          <w:p w14:paraId="3DFD5904" w14:textId="77777777" w:rsidR="0019262A" w:rsidRPr="00487927" w:rsidRDefault="0019262A" w:rsidP="0019262A">
            <w:pPr>
              <w:jc w:val="center"/>
              <w:rPr>
                <w:rFonts w:cstheme="minorHAnsi"/>
                <w:szCs w:val="20"/>
              </w:rPr>
            </w:pPr>
          </w:p>
        </w:tc>
        <w:tc>
          <w:tcPr>
            <w:tcW w:w="990" w:type="dxa"/>
          </w:tcPr>
          <w:p w14:paraId="3B4CC7D8" w14:textId="77777777" w:rsidR="0019262A" w:rsidRPr="00487927" w:rsidRDefault="0019262A" w:rsidP="0019262A">
            <w:pPr>
              <w:jc w:val="center"/>
              <w:rPr>
                <w:rFonts w:cstheme="minorHAnsi"/>
                <w:szCs w:val="20"/>
              </w:rPr>
            </w:pPr>
          </w:p>
        </w:tc>
        <w:tc>
          <w:tcPr>
            <w:tcW w:w="990" w:type="dxa"/>
          </w:tcPr>
          <w:p w14:paraId="0B9B77B3" w14:textId="77777777" w:rsidR="0019262A" w:rsidRPr="00487927" w:rsidRDefault="0019262A" w:rsidP="0019262A">
            <w:pPr>
              <w:jc w:val="center"/>
              <w:rPr>
                <w:rFonts w:cstheme="minorHAnsi"/>
                <w:szCs w:val="20"/>
              </w:rPr>
            </w:pPr>
          </w:p>
        </w:tc>
        <w:tc>
          <w:tcPr>
            <w:tcW w:w="1080" w:type="dxa"/>
          </w:tcPr>
          <w:p w14:paraId="664BB36A" w14:textId="77777777" w:rsidR="0019262A" w:rsidRPr="00283A38" w:rsidRDefault="0019262A" w:rsidP="0019262A">
            <w:pPr>
              <w:jc w:val="center"/>
              <w:rPr>
                <w:rFonts w:cstheme="minorHAnsi"/>
                <w:szCs w:val="20"/>
              </w:rPr>
            </w:pPr>
          </w:p>
        </w:tc>
        <w:tc>
          <w:tcPr>
            <w:tcW w:w="990" w:type="dxa"/>
          </w:tcPr>
          <w:p w14:paraId="012EDBDA" w14:textId="77777777" w:rsidR="0019262A" w:rsidRPr="00283A38" w:rsidRDefault="0019262A" w:rsidP="0019262A">
            <w:pPr>
              <w:jc w:val="center"/>
              <w:rPr>
                <w:rFonts w:cstheme="minorHAnsi"/>
                <w:szCs w:val="20"/>
              </w:rPr>
            </w:pPr>
          </w:p>
        </w:tc>
        <w:tc>
          <w:tcPr>
            <w:tcW w:w="990" w:type="dxa"/>
          </w:tcPr>
          <w:p w14:paraId="7DB4F4B6" w14:textId="77777777" w:rsidR="0019262A" w:rsidRPr="00283A38" w:rsidRDefault="0019262A" w:rsidP="0019262A">
            <w:pPr>
              <w:jc w:val="center"/>
              <w:rPr>
                <w:rFonts w:cstheme="minorHAnsi"/>
                <w:szCs w:val="20"/>
              </w:rPr>
            </w:pPr>
          </w:p>
        </w:tc>
        <w:tc>
          <w:tcPr>
            <w:tcW w:w="1103" w:type="dxa"/>
          </w:tcPr>
          <w:p w14:paraId="221CE501" w14:textId="77777777" w:rsidR="0019262A" w:rsidRPr="00D65767" w:rsidRDefault="0019262A" w:rsidP="0019262A">
            <w:pPr>
              <w:jc w:val="center"/>
              <w:rPr>
                <w:rFonts w:cstheme="minorHAnsi"/>
                <w:szCs w:val="20"/>
              </w:rPr>
            </w:pPr>
          </w:p>
        </w:tc>
        <w:tc>
          <w:tcPr>
            <w:tcW w:w="1103" w:type="dxa"/>
          </w:tcPr>
          <w:p w14:paraId="498A122F" w14:textId="54016A2F" w:rsidR="0019262A" w:rsidRPr="00D65767" w:rsidRDefault="0019262A" w:rsidP="0019262A">
            <w:pPr>
              <w:jc w:val="center"/>
              <w:rPr>
                <w:rFonts w:cstheme="minorHAnsi"/>
                <w:szCs w:val="20"/>
              </w:rPr>
            </w:pPr>
            <w:r w:rsidRPr="00D65767">
              <w:rPr>
                <w:rFonts w:cstheme="minorHAnsi"/>
                <w:szCs w:val="20"/>
              </w:rPr>
              <w:t>•</w:t>
            </w:r>
          </w:p>
        </w:tc>
      </w:tr>
      <w:tr w:rsidR="0019262A" w:rsidRPr="00283A38" w14:paraId="474C5362" w14:textId="77777777" w:rsidTr="0061524D">
        <w:tc>
          <w:tcPr>
            <w:tcW w:w="1255" w:type="dxa"/>
          </w:tcPr>
          <w:p w14:paraId="4CB87AD4" w14:textId="66751FB0" w:rsidR="0019262A" w:rsidRDefault="0019262A" w:rsidP="0019262A">
            <w:pPr>
              <w:jc w:val="center"/>
              <w:rPr>
                <w:szCs w:val="20"/>
              </w:rPr>
            </w:pPr>
            <w:r w:rsidRPr="007709BB">
              <w:t>3208_08</w:t>
            </w:r>
          </w:p>
        </w:tc>
        <w:tc>
          <w:tcPr>
            <w:tcW w:w="990" w:type="dxa"/>
          </w:tcPr>
          <w:p w14:paraId="5C4CE5B0" w14:textId="77777777" w:rsidR="0019262A" w:rsidRPr="00283A38" w:rsidRDefault="0019262A" w:rsidP="0019262A">
            <w:pPr>
              <w:jc w:val="center"/>
              <w:rPr>
                <w:rFonts w:cstheme="minorHAnsi"/>
                <w:szCs w:val="20"/>
              </w:rPr>
            </w:pPr>
          </w:p>
        </w:tc>
        <w:tc>
          <w:tcPr>
            <w:tcW w:w="990" w:type="dxa"/>
          </w:tcPr>
          <w:p w14:paraId="0D148681" w14:textId="77777777" w:rsidR="0019262A" w:rsidRPr="00487927" w:rsidRDefault="0019262A" w:rsidP="0019262A">
            <w:pPr>
              <w:jc w:val="center"/>
              <w:rPr>
                <w:rFonts w:cstheme="minorHAnsi"/>
                <w:szCs w:val="20"/>
              </w:rPr>
            </w:pPr>
          </w:p>
        </w:tc>
        <w:tc>
          <w:tcPr>
            <w:tcW w:w="990" w:type="dxa"/>
          </w:tcPr>
          <w:p w14:paraId="6778B61D" w14:textId="77777777" w:rsidR="0019262A" w:rsidRPr="00487927" w:rsidRDefault="0019262A" w:rsidP="0019262A">
            <w:pPr>
              <w:jc w:val="center"/>
              <w:rPr>
                <w:rFonts w:cstheme="minorHAnsi"/>
                <w:szCs w:val="20"/>
              </w:rPr>
            </w:pPr>
          </w:p>
        </w:tc>
        <w:tc>
          <w:tcPr>
            <w:tcW w:w="990" w:type="dxa"/>
          </w:tcPr>
          <w:p w14:paraId="1CEF59AB" w14:textId="77777777" w:rsidR="0019262A" w:rsidRPr="00487927" w:rsidRDefault="0019262A" w:rsidP="0019262A">
            <w:pPr>
              <w:jc w:val="center"/>
              <w:rPr>
                <w:rFonts w:cstheme="minorHAnsi"/>
                <w:szCs w:val="20"/>
              </w:rPr>
            </w:pPr>
          </w:p>
        </w:tc>
        <w:tc>
          <w:tcPr>
            <w:tcW w:w="990" w:type="dxa"/>
          </w:tcPr>
          <w:p w14:paraId="254FB483" w14:textId="77777777" w:rsidR="0019262A" w:rsidRPr="00487927" w:rsidRDefault="0019262A" w:rsidP="0019262A">
            <w:pPr>
              <w:jc w:val="center"/>
              <w:rPr>
                <w:rFonts w:cstheme="minorHAnsi"/>
                <w:szCs w:val="20"/>
              </w:rPr>
            </w:pPr>
          </w:p>
        </w:tc>
        <w:tc>
          <w:tcPr>
            <w:tcW w:w="990" w:type="dxa"/>
          </w:tcPr>
          <w:p w14:paraId="7DCCD2B0" w14:textId="77777777" w:rsidR="0019262A" w:rsidRPr="00487927" w:rsidRDefault="0019262A" w:rsidP="0019262A">
            <w:pPr>
              <w:jc w:val="center"/>
              <w:rPr>
                <w:rFonts w:cstheme="minorHAnsi"/>
                <w:szCs w:val="20"/>
              </w:rPr>
            </w:pPr>
          </w:p>
        </w:tc>
        <w:tc>
          <w:tcPr>
            <w:tcW w:w="1080" w:type="dxa"/>
          </w:tcPr>
          <w:p w14:paraId="35BBA69E" w14:textId="77777777" w:rsidR="0019262A" w:rsidRPr="00283A38" w:rsidRDefault="0019262A" w:rsidP="0019262A">
            <w:pPr>
              <w:jc w:val="center"/>
              <w:rPr>
                <w:rFonts w:cstheme="minorHAnsi"/>
                <w:szCs w:val="20"/>
              </w:rPr>
            </w:pPr>
          </w:p>
        </w:tc>
        <w:tc>
          <w:tcPr>
            <w:tcW w:w="990" w:type="dxa"/>
          </w:tcPr>
          <w:p w14:paraId="7AF3DED3" w14:textId="77777777" w:rsidR="0019262A" w:rsidRPr="00283A38" w:rsidRDefault="0019262A" w:rsidP="0019262A">
            <w:pPr>
              <w:jc w:val="center"/>
              <w:rPr>
                <w:rFonts w:cstheme="minorHAnsi"/>
                <w:szCs w:val="20"/>
              </w:rPr>
            </w:pPr>
          </w:p>
        </w:tc>
        <w:tc>
          <w:tcPr>
            <w:tcW w:w="990" w:type="dxa"/>
          </w:tcPr>
          <w:p w14:paraId="78B84646" w14:textId="77777777" w:rsidR="0019262A" w:rsidRPr="00283A38" w:rsidRDefault="0019262A" w:rsidP="0019262A">
            <w:pPr>
              <w:jc w:val="center"/>
              <w:rPr>
                <w:rFonts w:cstheme="minorHAnsi"/>
                <w:szCs w:val="20"/>
              </w:rPr>
            </w:pPr>
          </w:p>
        </w:tc>
        <w:tc>
          <w:tcPr>
            <w:tcW w:w="1103" w:type="dxa"/>
          </w:tcPr>
          <w:p w14:paraId="506CF4EC" w14:textId="77777777" w:rsidR="0019262A" w:rsidRPr="00D65767" w:rsidRDefault="0019262A" w:rsidP="0019262A">
            <w:pPr>
              <w:jc w:val="center"/>
              <w:rPr>
                <w:rFonts w:cstheme="minorHAnsi"/>
                <w:szCs w:val="20"/>
              </w:rPr>
            </w:pPr>
          </w:p>
        </w:tc>
        <w:tc>
          <w:tcPr>
            <w:tcW w:w="1103" w:type="dxa"/>
          </w:tcPr>
          <w:p w14:paraId="7EFCE78F" w14:textId="55536B68" w:rsidR="0019262A" w:rsidRPr="00D65767" w:rsidRDefault="0019262A" w:rsidP="0019262A">
            <w:pPr>
              <w:jc w:val="center"/>
              <w:rPr>
                <w:rFonts w:cstheme="minorHAnsi"/>
                <w:szCs w:val="20"/>
              </w:rPr>
            </w:pPr>
            <w:r w:rsidRPr="00D65767">
              <w:rPr>
                <w:rFonts w:cstheme="minorHAnsi"/>
                <w:szCs w:val="20"/>
              </w:rPr>
              <w:t>•</w:t>
            </w:r>
          </w:p>
        </w:tc>
      </w:tr>
      <w:tr w:rsidR="0019262A" w:rsidRPr="00283A38" w14:paraId="272F6B70" w14:textId="77777777" w:rsidTr="0061524D">
        <w:tc>
          <w:tcPr>
            <w:tcW w:w="1255" w:type="dxa"/>
          </w:tcPr>
          <w:p w14:paraId="10B923C0" w14:textId="364D89D1" w:rsidR="0019262A" w:rsidRDefault="0019262A" w:rsidP="0019262A">
            <w:pPr>
              <w:jc w:val="center"/>
              <w:rPr>
                <w:szCs w:val="20"/>
              </w:rPr>
            </w:pPr>
            <w:r w:rsidRPr="007709BB">
              <w:t>3210_01</w:t>
            </w:r>
          </w:p>
        </w:tc>
        <w:tc>
          <w:tcPr>
            <w:tcW w:w="990" w:type="dxa"/>
          </w:tcPr>
          <w:p w14:paraId="299D2E81" w14:textId="77777777" w:rsidR="0019262A" w:rsidRPr="00283A38" w:rsidRDefault="0019262A" w:rsidP="0019262A">
            <w:pPr>
              <w:jc w:val="center"/>
              <w:rPr>
                <w:rFonts w:cstheme="minorHAnsi"/>
                <w:szCs w:val="20"/>
              </w:rPr>
            </w:pPr>
          </w:p>
        </w:tc>
        <w:tc>
          <w:tcPr>
            <w:tcW w:w="990" w:type="dxa"/>
          </w:tcPr>
          <w:p w14:paraId="0E0DD5B8" w14:textId="77777777" w:rsidR="0019262A" w:rsidRPr="00487927" w:rsidRDefault="0019262A" w:rsidP="0019262A">
            <w:pPr>
              <w:jc w:val="center"/>
              <w:rPr>
                <w:rFonts w:cstheme="minorHAnsi"/>
                <w:szCs w:val="20"/>
              </w:rPr>
            </w:pPr>
          </w:p>
        </w:tc>
        <w:tc>
          <w:tcPr>
            <w:tcW w:w="990" w:type="dxa"/>
          </w:tcPr>
          <w:p w14:paraId="43CCB8ED" w14:textId="77777777" w:rsidR="0019262A" w:rsidRPr="00487927" w:rsidRDefault="0019262A" w:rsidP="0019262A">
            <w:pPr>
              <w:jc w:val="center"/>
              <w:rPr>
                <w:rFonts w:cstheme="minorHAnsi"/>
                <w:szCs w:val="20"/>
              </w:rPr>
            </w:pPr>
          </w:p>
        </w:tc>
        <w:tc>
          <w:tcPr>
            <w:tcW w:w="990" w:type="dxa"/>
          </w:tcPr>
          <w:p w14:paraId="1FDF4812" w14:textId="77777777" w:rsidR="0019262A" w:rsidRPr="00487927" w:rsidRDefault="0019262A" w:rsidP="0019262A">
            <w:pPr>
              <w:jc w:val="center"/>
              <w:rPr>
                <w:rFonts w:cstheme="minorHAnsi"/>
                <w:szCs w:val="20"/>
              </w:rPr>
            </w:pPr>
          </w:p>
        </w:tc>
        <w:tc>
          <w:tcPr>
            <w:tcW w:w="990" w:type="dxa"/>
          </w:tcPr>
          <w:p w14:paraId="53DCAA90" w14:textId="77777777" w:rsidR="0019262A" w:rsidRPr="00487927" w:rsidRDefault="0019262A" w:rsidP="0019262A">
            <w:pPr>
              <w:jc w:val="center"/>
              <w:rPr>
                <w:rFonts w:cstheme="minorHAnsi"/>
                <w:szCs w:val="20"/>
              </w:rPr>
            </w:pPr>
          </w:p>
        </w:tc>
        <w:tc>
          <w:tcPr>
            <w:tcW w:w="990" w:type="dxa"/>
          </w:tcPr>
          <w:p w14:paraId="53882FDA" w14:textId="77777777" w:rsidR="0019262A" w:rsidRPr="00487927" w:rsidRDefault="0019262A" w:rsidP="0019262A">
            <w:pPr>
              <w:jc w:val="center"/>
              <w:rPr>
                <w:rFonts w:cstheme="minorHAnsi"/>
                <w:szCs w:val="20"/>
              </w:rPr>
            </w:pPr>
          </w:p>
        </w:tc>
        <w:tc>
          <w:tcPr>
            <w:tcW w:w="1080" w:type="dxa"/>
          </w:tcPr>
          <w:p w14:paraId="2AA09A5C" w14:textId="77777777" w:rsidR="0019262A" w:rsidRPr="00283A38" w:rsidRDefault="0019262A" w:rsidP="0019262A">
            <w:pPr>
              <w:jc w:val="center"/>
              <w:rPr>
                <w:rFonts w:cstheme="minorHAnsi"/>
                <w:szCs w:val="20"/>
              </w:rPr>
            </w:pPr>
          </w:p>
        </w:tc>
        <w:tc>
          <w:tcPr>
            <w:tcW w:w="990" w:type="dxa"/>
          </w:tcPr>
          <w:p w14:paraId="6E4E7EEE" w14:textId="77777777" w:rsidR="0019262A" w:rsidRPr="00283A38" w:rsidRDefault="0019262A" w:rsidP="0019262A">
            <w:pPr>
              <w:jc w:val="center"/>
              <w:rPr>
                <w:rFonts w:cstheme="minorHAnsi"/>
                <w:szCs w:val="20"/>
              </w:rPr>
            </w:pPr>
          </w:p>
        </w:tc>
        <w:tc>
          <w:tcPr>
            <w:tcW w:w="990" w:type="dxa"/>
          </w:tcPr>
          <w:p w14:paraId="5468638D" w14:textId="77777777" w:rsidR="0019262A" w:rsidRPr="00283A38" w:rsidRDefault="0019262A" w:rsidP="0019262A">
            <w:pPr>
              <w:jc w:val="center"/>
              <w:rPr>
                <w:rFonts w:cstheme="minorHAnsi"/>
                <w:szCs w:val="20"/>
              </w:rPr>
            </w:pPr>
          </w:p>
        </w:tc>
        <w:tc>
          <w:tcPr>
            <w:tcW w:w="1103" w:type="dxa"/>
          </w:tcPr>
          <w:p w14:paraId="43BFF210" w14:textId="77777777" w:rsidR="0019262A" w:rsidRPr="00D65767" w:rsidRDefault="0019262A" w:rsidP="0019262A">
            <w:pPr>
              <w:jc w:val="center"/>
              <w:rPr>
                <w:rFonts w:cstheme="minorHAnsi"/>
                <w:szCs w:val="20"/>
              </w:rPr>
            </w:pPr>
          </w:p>
        </w:tc>
        <w:tc>
          <w:tcPr>
            <w:tcW w:w="1103" w:type="dxa"/>
          </w:tcPr>
          <w:p w14:paraId="35B6217C" w14:textId="7C4C68EB"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07C1962" w14:textId="77777777" w:rsidTr="0061524D">
        <w:tc>
          <w:tcPr>
            <w:tcW w:w="1255" w:type="dxa"/>
          </w:tcPr>
          <w:p w14:paraId="2371D605" w14:textId="57ACD976" w:rsidR="0019262A" w:rsidRDefault="0019262A" w:rsidP="0019262A">
            <w:pPr>
              <w:jc w:val="center"/>
              <w:rPr>
                <w:szCs w:val="20"/>
              </w:rPr>
            </w:pPr>
            <w:r w:rsidRPr="007709BB">
              <w:t>3212_01</w:t>
            </w:r>
          </w:p>
        </w:tc>
        <w:tc>
          <w:tcPr>
            <w:tcW w:w="990" w:type="dxa"/>
          </w:tcPr>
          <w:p w14:paraId="612C4BD1" w14:textId="77777777" w:rsidR="0019262A" w:rsidRPr="00283A38" w:rsidRDefault="0019262A" w:rsidP="0019262A">
            <w:pPr>
              <w:jc w:val="center"/>
              <w:rPr>
                <w:rFonts w:cstheme="minorHAnsi"/>
                <w:szCs w:val="20"/>
              </w:rPr>
            </w:pPr>
          </w:p>
        </w:tc>
        <w:tc>
          <w:tcPr>
            <w:tcW w:w="990" w:type="dxa"/>
          </w:tcPr>
          <w:p w14:paraId="7B656E22" w14:textId="77777777" w:rsidR="0019262A" w:rsidRPr="00487927" w:rsidRDefault="0019262A" w:rsidP="0019262A">
            <w:pPr>
              <w:jc w:val="center"/>
              <w:rPr>
                <w:rFonts w:cstheme="minorHAnsi"/>
                <w:szCs w:val="20"/>
              </w:rPr>
            </w:pPr>
          </w:p>
        </w:tc>
        <w:tc>
          <w:tcPr>
            <w:tcW w:w="990" w:type="dxa"/>
          </w:tcPr>
          <w:p w14:paraId="7D3F0D0D" w14:textId="77777777" w:rsidR="0019262A" w:rsidRPr="00487927" w:rsidRDefault="0019262A" w:rsidP="0019262A">
            <w:pPr>
              <w:jc w:val="center"/>
              <w:rPr>
                <w:rFonts w:cstheme="minorHAnsi"/>
                <w:szCs w:val="20"/>
              </w:rPr>
            </w:pPr>
          </w:p>
        </w:tc>
        <w:tc>
          <w:tcPr>
            <w:tcW w:w="990" w:type="dxa"/>
          </w:tcPr>
          <w:p w14:paraId="76E4B1EB" w14:textId="77777777" w:rsidR="0019262A" w:rsidRPr="00487927" w:rsidRDefault="0019262A" w:rsidP="0019262A">
            <w:pPr>
              <w:jc w:val="center"/>
              <w:rPr>
                <w:rFonts w:cstheme="minorHAnsi"/>
                <w:szCs w:val="20"/>
              </w:rPr>
            </w:pPr>
          </w:p>
        </w:tc>
        <w:tc>
          <w:tcPr>
            <w:tcW w:w="990" w:type="dxa"/>
          </w:tcPr>
          <w:p w14:paraId="3E8A6A80" w14:textId="77777777" w:rsidR="0019262A" w:rsidRPr="00487927" w:rsidRDefault="0019262A" w:rsidP="0019262A">
            <w:pPr>
              <w:jc w:val="center"/>
              <w:rPr>
                <w:rFonts w:cstheme="minorHAnsi"/>
                <w:szCs w:val="20"/>
              </w:rPr>
            </w:pPr>
          </w:p>
        </w:tc>
        <w:tc>
          <w:tcPr>
            <w:tcW w:w="990" w:type="dxa"/>
          </w:tcPr>
          <w:p w14:paraId="5F247A27" w14:textId="77777777" w:rsidR="0019262A" w:rsidRPr="00487927" w:rsidRDefault="0019262A" w:rsidP="0019262A">
            <w:pPr>
              <w:jc w:val="center"/>
              <w:rPr>
                <w:rFonts w:cstheme="minorHAnsi"/>
                <w:szCs w:val="20"/>
              </w:rPr>
            </w:pPr>
          </w:p>
        </w:tc>
        <w:tc>
          <w:tcPr>
            <w:tcW w:w="1080" w:type="dxa"/>
          </w:tcPr>
          <w:p w14:paraId="156F1937" w14:textId="77777777" w:rsidR="0019262A" w:rsidRPr="00283A38" w:rsidRDefault="0019262A" w:rsidP="0019262A">
            <w:pPr>
              <w:jc w:val="center"/>
              <w:rPr>
                <w:rFonts w:cstheme="minorHAnsi"/>
                <w:szCs w:val="20"/>
              </w:rPr>
            </w:pPr>
          </w:p>
        </w:tc>
        <w:tc>
          <w:tcPr>
            <w:tcW w:w="990" w:type="dxa"/>
          </w:tcPr>
          <w:p w14:paraId="62270DCC" w14:textId="77777777" w:rsidR="0019262A" w:rsidRPr="00283A38" w:rsidRDefault="0019262A" w:rsidP="0019262A">
            <w:pPr>
              <w:jc w:val="center"/>
              <w:rPr>
                <w:rFonts w:cstheme="minorHAnsi"/>
                <w:szCs w:val="20"/>
              </w:rPr>
            </w:pPr>
          </w:p>
        </w:tc>
        <w:tc>
          <w:tcPr>
            <w:tcW w:w="990" w:type="dxa"/>
          </w:tcPr>
          <w:p w14:paraId="0F493B81" w14:textId="77777777" w:rsidR="0019262A" w:rsidRPr="00283A38" w:rsidRDefault="0019262A" w:rsidP="0019262A">
            <w:pPr>
              <w:jc w:val="center"/>
              <w:rPr>
                <w:rFonts w:cstheme="minorHAnsi"/>
                <w:szCs w:val="20"/>
              </w:rPr>
            </w:pPr>
          </w:p>
        </w:tc>
        <w:tc>
          <w:tcPr>
            <w:tcW w:w="1103" w:type="dxa"/>
          </w:tcPr>
          <w:p w14:paraId="077C8907" w14:textId="77777777" w:rsidR="0019262A" w:rsidRPr="00D65767" w:rsidRDefault="0019262A" w:rsidP="0019262A">
            <w:pPr>
              <w:jc w:val="center"/>
              <w:rPr>
                <w:rFonts w:cstheme="minorHAnsi"/>
                <w:szCs w:val="20"/>
              </w:rPr>
            </w:pPr>
          </w:p>
        </w:tc>
        <w:tc>
          <w:tcPr>
            <w:tcW w:w="1103" w:type="dxa"/>
          </w:tcPr>
          <w:p w14:paraId="4FA177C1" w14:textId="1A61EE0B"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C7827FC" w14:textId="77777777" w:rsidTr="0061524D">
        <w:tc>
          <w:tcPr>
            <w:tcW w:w="1255" w:type="dxa"/>
          </w:tcPr>
          <w:p w14:paraId="348E8E7D" w14:textId="1D1F6919" w:rsidR="0019262A" w:rsidRDefault="0019262A" w:rsidP="0019262A">
            <w:pPr>
              <w:jc w:val="center"/>
              <w:rPr>
                <w:szCs w:val="20"/>
              </w:rPr>
            </w:pPr>
            <w:r w:rsidRPr="007709BB">
              <w:t>3212_02</w:t>
            </w:r>
          </w:p>
        </w:tc>
        <w:tc>
          <w:tcPr>
            <w:tcW w:w="990" w:type="dxa"/>
          </w:tcPr>
          <w:p w14:paraId="5BFD300B" w14:textId="77777777" w:rsidR="0019262A" w:rsidRPr="00283A38" w:rsidRDefault="0019262A" w:rsidP="0019262A">
            <w:pPr>
              <w:jc w:val="center"/>
              <w:rPr>
                <w:rFonts w:cstheme="minorHAnsi"/>
                <w:szCs w:val="20"/>
              </w:rPr>
            </w:pPr>
          </w:p>
        </w:tc>
        <w:tc>
          <w:tcPr>
            <w:tcW w:w="990" w:type="dxa"/>
          </w:tcPr>
          <w:p w14:paraId="1B28FFA6" w14:textId="77777777" w:rsidR="0019262A" w:rsidRPr="00487927" w:rsidRDefault="0019262A" w:rsidP="0019262A">
            <w:pPr>
              <w:jc w:val="center"/>
              <w:rPr>
                <w:rFonts w:cstheme="minorHAnsi"/>
                <w:szCs w:val="20"/>
              </w:rPr>
            </w:pPr>
          </w:p>
        </w:tc>
        <w:tc>
          <w:tcPr>
            <w:tcW w:w="990" w:type="dxa"/>
          </w:tcPr>
          <w:p w14:paraId="0EE43B21" w14:textId="77777777" w:rsidR="0019262A" w:rsidRPr="00487927" w:rsidRDefault="0019262A" w:rsidP="0019262A">
            <w:pPr>
              <w:jc w:val="center"/>
              <w:rPr>
                <w:rFonts w:cstheme="minorHAnsi"/>
                <w:szCs w:val="20"/>
              </w:rPr>
            </w:pPr>
          </w:p>
        </w:tc>
        <w:tc>
          <w:tcPr>
            <w:tcW w:w="990" w:type="dxa"/>
          </w:tcPr>
          <w:p w14:paraId="64BD20D3" w14:textId="77777777" w:rsidR="0019262A" w:rsidRPr="00487927" w:rsidRDefault="0019262A" w:rsidP="0019262A">
            <w:pPr>
              <w:jc w:val="center"/>
              <w:rPr>
                <w:rFonts w:cstheme="minorHAnsi"/>
                <w:szCs w:val="20"/>
              </w:rPr>
            </w:pPr>
          </w:p>
        </w:tc>
        <w:tc>
          <w:tcPr>
            <w:tcW w:w="990" w:type="dxa"/>
          </w:tcPr>
          <w:p w14:paraId="46A13590" w14:textId="77777777" w:rsidR="0019262A" w:rsidRPr="00487927" w:rsidRDefault="0019262A" w:rsidP="0019262A">
            <w:pPr>
              <w:jc w:val="center"/>
              <w:rPr>
                <w:rFonts w:cstheme="minorHAnsi"/>
                <w:szCs w:val="20"/>
              </w:rPr>
            </w:pPr>
          </w:p>
        </w:tc>
        <w:tc>
          <w:tcPr>
            <w:tcW w:w="990" w:type="dxa"/>
          </w:tcPr>
          <w:p w14:paraId="3190B945" w14:textId="77777777" w:rsidR="0019262A" w:rsidRPr="00487927" w:rsidRDefault="0019262A" w:rsidP="0019262A">
            <w:pPr>
              <w:jc w:val="center"/>
              <w:rPr>
                <w:rFonts w:cstheme="minorHAnsi"/>
                <w:szCs w:val="20"/>
              </w:rPr>
            </w:pPr>
          </w:p>
        </w:tc>
        <w:tc>
          <w:tcPr>
            <w:tcW w:w="1080" w:type="dxa"/>
          </w:tcPr>
          <w:p w14:paraId="18204B62" w14:textId="77777777" w:rsidR="0019262A" w:rsidRPr="00283A38" w:rsidRDefault="0019262A" w:rsidP="0019262A">
            <w:pPr>
              <w:jc w:val="center"/>
              <w:rPr>
                <w:rFonts w:cstheme="minorHAnsi"/>
                <w:szCs w:val="20"/>
              </w:rPr>
            </w:pPr>
          </w:p>
        </w:tc>
        <w:tc>
          <w:tcPr>
            <w:tcW w:w="990" w:type="dxa"/>
          </w:tcPr>
          <w:p w14:paraId="29F8B4BC" w14:textId="77777777" w:rsidR="0019262A" w:rsidRPr="00283A38" w:rsidRDefault="0019262A" w:rsidP="0019262A">
            <w:pPr>
              <w:jc w:val="center"/>
              <w:rPr>
                <w:rFonts w:cstheme="minorHAnsi"/>
                <w:szCs w:val="20"/>
              </w:rPr>
            </w:pPr>
          </w:p>
        </w:tc>
        <w:tc>
          <w:tcPr>
            <w:tcW w:w="990" w:type="dxa"/>
          </w:tcPr>
          <w:p w14:paraId="453A6ABC" w14:textId="77777777" w:rsidR="0019262A" w:rsidRPr="00283A38" w:rsidRDefault="0019262A" w:rsidP="0019262A">
            <w:pPr>
              <w:jc w:val="center"/>
              <w:rPr>
                <w:rFonts w:cstheme="minorHAnsi"/>
                <w:szCs w:val="20"/>
              </w:rPr>
            </w:pPr>
          </w:p>
        </w:tc>
        <w:tc>
          <w:tcPr>
            <w:tcW w:w="1103" w:type="dxa"/>
          </w:tcPr>
          <w:p w14:paraId="6D1D915A" w14:textId="77777777" w:rsidR="0019262A" w:rsidRPr="00D65767" w:rsidRDefault="0019262A" w:rsidP="0019262A">
            <w:pPr>
              <w:jc w:val="center"/>
              <w:rPr>
                <w:rFonts w:cstheme="minorHAnsi"/>
                <w:szCs w:val="20"/>
              </w:rPr>
            </w:pPr>
          </w:p>
        </w:tc>
        <w:tc>
          <w:tcPr>
            <w:tcW w:w="1103" w:type="dxa"/>
          </w:tcPr>
          <w:p w14:paraId="225E087B" w14:textId="39F5DA69" w:rsidR="0019262A" w:rsidRPr="00D65767" w:rsidRDefault="0019262A" w:rsidP="0019262A">
            <w:pPr>
              <w:jc w:val="center"/>
              <w:rPr>
                <w:rFonts w:cstheme="minorHAnsi"/>
                <w:szCs w:val="20"/>
              </w:rPr>
            </w:pPr>
            <w:r w:rsidRPr="00D65767">
              <w:rPr>
                <w:rFonts w:cstheme="minorHAnsi"/>
                <w:szCs w:val="20"/>
              </w:rPr>
              <w:t>•</w:t>
            </w:r>
          </w:p>
        </w:tc>
      </w:tr>
      <w:tr w:rsidR="0019262A" w:rsidRPr="00283A38" w14:paraId="6AC7C5C2" w14:textId="77777777" w:rsidTr="0061524D">
        <w:tc>
          <w:tcPr>
            <w:tcW w:w="1255" w:type="dxa"/>
          </w:tcPr>
          <w:p w14:paraId="00E83AF9" w14:textId="590FA6C4" w:rsidR="0019262A" w:rsidRDefault="0019262A" w:rsidP="0019262A">
            <w:pPr>
              <w:jc w:val="center"/>
              <w:rPr>
                <w:szCs w:val="20"/>
              </w:rPr>
            </w:pPr>
            <w:r w:rsidRPr="007709BB">
              <w:t>3212_03</w:t>
            </w:r>
          </w:p>
        </w:tc>
        <w:tc>
          <w:tcPr>
            <w:tcW w:w="990" w:type="dxa"/>
          </w:tcPr>
          <w:p w14:paraId="682B0B4A" w14:textId="77777777" w:rsidR="0019262A" w:rsidRPr="00283A38" w:rsidRDefault="0019262A" w:rsidP="0019262A">
            <w:pPr>
              <w:jc w:val="center"/>
              <w:rPr>
                <w:rFonts w:cstheme="minorHAnsi"/>
                <w:szCs w:val="20"/>
              </w:rPr>
            </w:pPr>
          </w:p>
        </w:tc>
        <w:tc>
          <w:tcPr>
            <w:tcW w:w="990" w:type="dxa"/>
          </w:tcPr>
          <w:p w14:paraId="565D15DC" w14:textId="77777777" w:rsidR="0019262A" w:rsidRPr="00487927" w:rsidRDefault="0019262A" w:rsidP="0019262A">
            <w:pPr>
              <w:jc w:val="center"/>
              <w:rPr>
                <w:rFonts w:cstheme="minorHAnsi"/>
                <w:szCs w:val="20"/>
              </w:rPr>
            </w:pPr>
          </w:p>
        </w:tc>
        <w:tc>
          <w:tcPr>
            <w:tcW w:w="990" w:type="dxa"/>
          </w:tcPr>
          <w:p w14:paraId="4C1C8784" w14:textId="77777777" w:rsidR="0019262A" w:rsidRPr="00487927" w:rsidRDefault="0019262A" w:rsidP="0019262A">
            <w:pPr>
              <w:jc w:val="center"/>
              <w:rPr>
                <w:rFonts w:cstheme="minorHAnsi"/>
                <w:szCs w:val="20"/>
              </w:rPr>
            </w:pPr>
          </w:p>
        </w:tc>
        <w:tc>
          <w:tcPr>
            <w:tcW w:w="990" w:type="dxa"/>
          </w:tcPr>
          <w:p w14:paraId="7D87B0AF" w14:textId="77777777" w:rsidR="0019262A" w:rsidRPr="00487927" w:rsidRDefault="0019262A" w:rsidP="0019262A">
            <w:pPr>
              <w:jc w:val="center"/>
              <w:rPr>
                <w:rFonts w:cstheme="minorHAnsi"/>
                <w:szCs w:val="20"/>
              </w:rPr>
            </w:pPr>
          </w:p>
        </w:tc>
        <w:tc>
          <w:tcPr>
            <w:tcW w:w="990" w:type="dxa"/>
          </w:tcPr>
          <w:p w14:paraId="599232B1" w14:textId="77777777" w:rsidR="0019262A" w:rsidRPr="00487927" w:rsidRDefault="0019262A" w:rsidP="0019262A">
            <w:pPr>
              <w:jc w:val="center"/>
              <w:rPr>
                <w:rFonts w:cstheme="minorHAnsi"/>
                <w:szCs w:val="20"/>
              </w:rPr>
            </w:pPr>
          </w:p>
        </w:tc>
        <w:tc>
          <w:tcPr>
            <w:tcW w:w="990" w:type="dxa"/>
          </w:tcPr>
          <w:p w14:paraId="58AF99B9" w14:textId="77777777" w:rsidR="0019262A" w:rsidRPr="00487927" w:rsidRDefault="0019262A" w:rsidP="0019262A">
            <w:pPr>
              <w:jc w:val="center"/>
              <w:rPr>
                <w:rFonts w:cstheme="minorHAnsi"/>
                <w:szCs w:val="20"/>
              </w:rPr>
            </w:pPr>
          </w:p>
        </w:tc>
        <w:tc>
          <w:tcPr>
            <w:tcW w:w="1080" w:type="dxa"/>
          </w:tcPr>
          <w:p w14:paraId="63A93DD9" w14:textId="77777777" w:rsidR="0019262A" w:rsidRPr="00283A38" w:rsidRDefault="0019262A" w:rsidP="0019262A">
            <w:pPr>
              <w:jc w:val="center"/>
              <w:rPr>
                <w:rFonts w:cstheme="minorHAnsi"/>
                <w:szCs w:val="20"/>
              </w:rPr>
            </w:pPr>
          </w:p>
        </w:tc>
        <w:tc>
          <w:tcPr>
            <w:tcW w:w="990" w:type="dxa"/>
          </w:tcPr>
          <w:p w14:paraId="6EB6A065" w14:textId="77777777" w:rsidR="0019262A" w:rsidRPr="00283A38" w:rsidRDefault="0019262A" w:rsidP="0019262A">
            <w:pPr>
              <w:jc w:val="center"/>
              <w:rPr>
                <w:rFonts w:cstheme="minorHAnsi"/>
                <w:szCs w:val="20"/>
              </w:rPr>
            </w:pPr>
          </w:p>
        </w:tc>
        <w:tc>
          <w:tcPr>
            <w:tcW w:w="990" w:type="dxa"/>
          </w:tcPr>
          <w:p w14:paraId="6F34387A" w14:textId="77777777" w:rsidR="0019262A" w:rsidRPr="00283A38" w:rsidRDefault="0019262A" w:rsidP="0019262A">
            <w:pPr>
              <w:jc w:val="center"/>
              <w:rPr>
                <w:rFonts w:cstheme="minorHAnsi"/>
                <w:szCs w:val="20"/>
              </w:rPr>
            </w:pPr>
          </w:p>
        </w:tc>
        <w:tc>
          <w:tcPr>
            <w:tcW w:w="1103" w:type="dxa"/>
          </w:tcPr>
          <w:p w14:paraId="41678ED7" w14:textId="77777777" w:rsidR="0019262A" w:rsidRPr="00D65767" w:rsidRDefault="0019262A" w:rsidP="0019262A">
            <w:pPr>
              <w:jc w:val="center"/>
              <w:rPr>
                <w:rFonts w:cstheme="minorHAnsi"/>
                <w:szCs w:val="20"/>
              </w:rPr>
            </w:pPr>
          </w:p>
        </w:tc>
        <w:tc>
          <w:tcPr>
            <w:tcW w:w="1103" w:type="dxa"/>
          </w:tcPr>
          <w:p w14:paraId="3CDFA4F3" w14:textId="27C8D3C0"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24D2555" w14:textId="77777777" w:rsidTr="0061524D">
        <w:tc>
          <w:tcPr>
            <w:tcW w:w="1255" w:type="dxa"/>
          </w:tcPr>
          <w:p w14:paraId="10FA5F2E" w14:textId="487DA05E" w:rsidR="0019262A" w:rsidRDefault="0019262A" w:rsidP="0019262A">
            <w:pPr>
              <w:jc w:val="center"/>
              <w:rPr>
                <w:szCs w:val="20"/>
              </w:rPr>
            </w:pPr>
            <w:r w:rsidRPr="007709BB">
              <w:t>3212_04</w:t>
            </w:r>
          </w:p>
        </w:tc>
        <w:tc>
          <w:tcPr>
            <w:tcW w:w="990" w:type="dxa"/>
          </w:tcPr>
          <w:p w14:paraId="7022320A" w14:textId="77777777" w:rsidR="0019262A" w:rsidRPr="00283A38" w:rsidRDefault="0019262A" w:rsidP="0019262A">
            <w:pPr>
              <w:jc w:val="center"/>
              <w:rPr>
                <w:rFonts w:cstheme="minorHAnsi"/>
                <w:szCs w:val="20"/>
              </w:rPr>
            </w:pPr>
          </w:p>
        </w:tc>
        <w:tc>
          <w:tcPr>
            <w:tcW w:w="990" w:type="dxa"/>
          </w:tcPr>
          <w:p w14:paraId="6AE68AAA" w14:textId="77777777" w:rsidR="0019262A" w:rsidRPr="00487927" w:rsidRDefault="0019262A" w:rsidP="0019262A">
            <w:pPr>
              <w:jc w:val="center"/>
              <w:rPr>
                <w:rFonts w:cstheme="minorHAnsi"/>
                <w:szCs w:val="20"/>
              </w:rPr>
            </w:pPr>
          </w:p>
        </w:tc>
        <w:tc>
          <w:tcPr>
            <w:tcW w:w="990" w:type="dxa"/>
          </w:tcPr>
          <w:p w14:paraId="29627E4A" w14:textId="77777777" w:rsidR="0019262A" w:rsidRPr="00487927" w:rsidRDefault="0019262A" w:rsidP="0019262A">
            <w:pPr>
              <w:jc w:val="center"/>
              <w:rPr>
                <w:rFonts w:cstheme="minorHAnsi"/>
                <w:szCs w:val="20"/>
              </w:rPr>
            </w:pPr>
          </w:p>
        </w:tc>
        <w:tc>
          <w:tcPr>
            <w:tcW w:w="990" w:type="dxa"/>
          </w:tcPr>
          <w:p w14:paraId="4293B154" w14:textId="77777777" w:rsidR="0019262A" w:rsidRPr="00487927" w:rsidRDefault="0019262A" w:rsidP="0019262A">
            <w:pPr>
              <w:jc w:val="center"/>
              <w:rPr>
                <w:rFonts w:cstheme="minorHAnsi"/>
                <w:szCs w:val="20"/>
              </w:rPr>
            </w:pPr>
          </w:p>
        </w:tc>
        <w:tc>
          <w:tcPr>
            <w:tcW w:w="990" w:type="dxa"/>
          </w:tcPr>
          <w:p w14:paraId="3706B231" w14:textId="77777777" w:rsidR="0019262A" w:rsidRPr="00487927" w:rsidRDefault="0019262A" w:rsidP="0019262A">
            <w:pPr>
              <w:jc w:val="center"/>
              <w:rPr>
                <w:rFonts w:cstheme="minorHAnsi"/>
                <w:szCs w:val="20"/>
              </w:rPr>
            </w:pPr>
          </w:p>
        </w:tc>
        <w:tc>
          <w:tcPr>
            <w:tcW w:w="990" w:type="dxa"/>
          </w:tcPr>
          <w:p w14:paraId="16EED101" w14:textId="77777777" w:rsidR="0019262A" w:rsidRPr="00487927" w:rsidRDefault="0019262A" w:rsidP="0019262A">
            <w:pPr>
              <w:jc w:val="center"/>
              <w:rPr>
                <w:rFonts w:cstheme="minorHAnsi"/>
                <w:szCs w:val="20"/>
              </w:rPr>
            </w:pPr>
          </w:p>
        </w:tc>
        <w:tc>
          <w:tcPr>
            <w:tcW w:w="1080" w:type="dxa"/>
          </w:tcPr>
          <w:p w14:paraId="62D4C69D" w14:textId="77777777" w:rsidR="0019262A" w:rsidRPr="00283A38" w:rsidRDefault="0019262A" w:rsidP="0019262A">
            <w:pPr>
              <w:jc w:val="center"/>
              <w:rPr>
                <w:rFonts w:cstheme="minorHAnsi"/>
                <w:szCs w:val="20"/>
              </w:rPr>
            </w:pPr>
          </w:p>
        </w:tc>
        <w:tc>
          <w:tcPr>
            <w:tcW w:w="990" w:type="dxa"/>
          </w:tcPr>
          <w:p w14:paraId="17D4582B" w14:textId="77777777" w:rsidR="0019262A" w:rsidRPr="00283A38" w:rsidRDefault="0019262A" w:rsidP="0019262A">
            <w:pPr>
              <w:jc w:val="center"/>
              <w:rPr>
                <w:rFonts w:cstheme="minorHAnsi"/>
                <w:szCs w:val="20"/>
              </w:rPr>
            </w:pPr>
          </w:p>
        </w:tc>
        <w:tc>
          <w:tcPr>
            <w:tcW w:w="990" w:type="dxa"/>
          </w:tcPr>
          <w:p w14:paraId="48472903" w14:textId="77777777" w:rsidR="0019262A" w:rsidRPr="00283A38" w:rsidRDefault="0019262A" w:rsidP="0019262A">
            <w:pPr>
              <w:jc w:val="center"/>
              <w:rPr>
                <w:rFonts w:cstheme="minorHAnsi"/>
                <w:szCs w:val="20"/>
              </w:rPr>
            </w:pPr>
          </w:p>
        </w:tc>
        <w:tc>
          <w:tcPr>
            <w:tcW w:w="1103" w:type="dxa"/>
          </w:tcPr>
          <w:p w14:paraId="6CFD2530" w14:textId="77777777" w:rsidR="0019262A" w:rsidRPr="00D65767" w:rsidRDefault="0019262A" w:rsidP="0019262A">
            <w:pPr>
              <w:jc w:val="center"/>
              <w:rPr>
                <w:rFonts w:cstheme="minorHAnsi"/>
                <w:szCs w:val="20"/>
              </w:rPr>
            </w:pPr>
          </w:p>
        </w:tc>
        <w:tc>
          <w:tcPr>
            <w:tcW w:w="1103" w:type="dxa"/>
          </w:tcPr>
          <w:p w14:paraId="46889F1E" w14:textId="5E702BEA"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735D8F2" w14:textId="77777777" w:rsidTr="0061524D">
        <w:tc>
          <w:tcPr>
            <w:tcW w:w="1255" w:type="dxa"/>
          </w:tcPr>
          <w:p w14:paraId="7733F5BA" w14:textId="167E16F5" w:rsidR="0019262A" w:rsidRDefault="0019262A" w:rsidP="0019262A">
            <w:pPr>
              <w:jc w:val="center"/>
              <w:rPr>
                <w:szCs w:val="20"/>
              </w:rPr>
            </w:pPr>
            <w:r w:rsidRPr="007709BB">
              <w:t>3212_05</w:t>
            </w:r>
          </w:p>
        </w:tc>
        <w:tc>
          <w:tcPr>
            <w:tcW w:w="990" w:type="dxa"/>
          </w:tcPr>
          <w:p w14:paraId="1F66DF5A" w14:textId="77777777" w:rsidR="0019262A" w:rsidRPr="00283A38" w:rsidRDefault="0019262A" w:rsidP="0019262A">
            <w:pPr>
              <w:jc w:val="center"/>
              <w:rPr>
                <w:rFonts w:cstheme="minorHAnsi"/>
                <w:szCs w:val="20"/>
              </w:rPr>
            </w:pPr>
          </w:p>
        </w:tc>
        <w:tc>
          <w:tcPr>
            <w:tcW w:w="990" w:type="dxa"/>
          </w:tcPr>
          <w:p w14:paraId="4893400F" w14:textId="77777777" w:rsidR="0019262A" w:rsidRPr="00487927" w:rsidRDefault="0019262A" w:rsidP="0019262A">
            <w:pPr>
              <w:jc w:val="center"/>
              <w:rPr>
                <w:rFonts w:cstheme="minorHAnsi"/>
                <w:szCs w:val="20"/>
              </w:rPr>
            </w:pPr>
          </w:p>
        </w:tc>
        <w:tc>
          <w:tcPr>
            <w:tcW w:w="990" w:type="dxa"/>
          </w:tcPr>
          <w:p w14:paraId="540D5A69" w14:textId="77777777" w:rsidR="0019262A" w:rsidRPr="00487927" w:rsidRDefault="0019262A" w:rsidP="0019262A">
            <w:pPr>
              <w:jc w:val="center"/>
              <w:rPr>
                <w:rFonts w:cstheme="minorHAnsi"/>
                <w:szCs w:val="20"/>
              </w:rPr>
            </w:pPr>
          </w:p>
        </w:tc>
        <w:tc>
          <w:tcPr>
            <w:tcW w:w="990" w:type="dxa"/>
          </w:tcPr>
          <w:p w14:paraId="1F525B9E" w14:textId="77777777" w:rsidR="0019262A" w:rsidRPr="00487927" w:rsidRDefault="0019262A" w:rsidP="0019262A">
            <w:pPr>
              <w:jc w:val="center"/>
              <w:rPr>
                <w:rFonts w:cstheme="minorHAnsi"/>
                <w:szCs w:val="20"/>
              </w:rPr>
            </w:pPr>
          </w:p>
        </w:tc>
        <w:tc>
          <w:tcPr>
            <w:tcW w:w="990" w:type="dxa"/>
          </w:tcPr>
          <w:p w14:paraId="35917E56" w14:textId="77777777" w:rsidR="0019262A" w:rsidRPr="00487927" w:rsidRDefault="0019262A" w:rsidP="0019262A">
            <w:pPr>
              <w:jc w:val="center"/>
              <w:rPr>
                <w:rFonts w:cstheme="minorHAnsi"/>
                <w:szCs w:val="20"/>
              </w:rPr>
            </w:pPr>
          </w:p>
        </w:tc>
        <w:tc>
          <w:tcPr>
            <w:tcW w:w="990" w:type="dxa"/>
          </w:tcPr>
          <w:p w14:paraId="29A87D17" w14:textId="77777777" w:rsidR="0019262A" w:rsidRPr="00487927" w:rsidRDefault="0019262A" w:rsidP="0019262A">
            <w:pPr>
              <w:jc w:val="center"/>
              <w:rPr>
                <w:rFonts w:cstheme="minorHAnsi"/>
                <w:szCs w:val="20"/>
              </w:rPr>
            </w:pPr>
          </w:p>
        </w:tc>
        <w:tc>
          <w:tcPr>
            <w:tcW w:w="1080" w:type="dxa"/>
          </w:tcPr>
          <w:p w14:paraId="3FD398A6" w14:textId="77777777" w:rsidR="0019262A" w:rsidRPr="00283A38" w:rsidRDefault="0019262A" w:rsidP="0019262A">
            <w:pPr>
              <w:jc w:val="center"/>
              <w:rPr>
                <w:rFonts w:cstheme="minorHAnsi"/>
                <w:szCs w:val="20"/>
              </w:rPr>
            </w:pPr>
          </w:p>
        </w:tc>
        <w:tc>
          <w:tcPr>
            <w:tcW w:w="990" w:type="dxa"/>
          </w:tcPr>
          <w:p w14:paraId="3393E21C" w14:textId="77777777" w:rsidR="0019262A" w:rsidRPr="00283A38" w:rsidRDefault="0019262A" w:rsidP="0019262A">
            <w:pPr>
              <w:jc w:val="center"/>
              <w:rPr>
                <w:rFonts w:cstheme="minorHAnsi"/>
                <w:szCs w:val="20"/>
              </w:rPr>
            </w:pPr>
          </w:p>
        </w:tc>
        <w:tc>
          <w:tcPr>
            <w:tcW w:w="990" w:type="dxa"/>
          </w:tcPr>
          <w:p w14:paraId="4B5622CA" w14:textId="77777777" w:rsidR="0019262A" w:rsidRPr="00283A38" w:rsidRDefault="0019262A" w:rsidP="0019262A">
            <w:pPr>
              <w:jc w:val="center"/>
              <w:rPr>
                <w:rFonts w:cstheme="minorHAnsi"/>
                <w:szCs w:val="20"/>
              </w:rPr>
            </w:pPr>
          </w:p>
        </w:tc>
        <w:tc>
          <w:tcPr>
            <w:tcW w:w="1103" w:type="dxa"/>
          </w:tcPr>
          <w:p w14:paraId="42817853" w14:textId="77777777" w:rsidR="0019262A" w:rsidRPr="00D65767" w:rsidRDefault="0019262A" w:rsidP="0019262A">
            <w:pPr>
              <w:jc w:val="center"/>
              <w:rPr>
                <w:rFonts w:cstheme="minorHAnsi"/>
                <w:szCs w:val="20"/>
              </w:rPr>
            </w:pPr>
          </w:p>
        </w:tc>
        <w:tc>
          <w:tcPr>
            <w:tcW w:w="1103" w:type="dxa"/>
          </w:tcPr>
          <w:p w14:paraId="7BF1D2ED" w14:textId="10518E92" w:rsidR="0019262A" w:rsidRPr="00D65767" w:rsidRDefault="0019262A" w:rsidP="0019262A">
            <w:pPr>
              <w:jc w:val="center"/>
              <w:rPr>
                <w:rFonts w:cstheme="minorHAnsi"/>
                <w:szCs w:val="20"/>
              </w:rPr>
            </w:pPr>
            <w:r w:rsidRPr="00D65767">
              <w:rPr>
                <w:rFonts w:cstheme="minorHAnsi"/>
                <w:szCs w:val="20"/>
              </w:rPr>
              <w:t>•</w:t>
            </w:r>
          </w:p>
        </w:tc>
      </w:tr>
      <w:tr w:rsidR="0019262A" w:rsidRPr="00283A38" w14:paraId="2C3E0B90" w14:textId="77777777" w:rsidTr="0061524D">
        <w:tc>
          <w:tcPr>
            <w:tcW w:w="1255" w:type="dxa"/>
          </w:tcPr>
          <w:p w14:paraId="536E09A8" w14:textId="7E43828D" w:rsidR="0019262A" w:rsidRDefault="0019262A" w:rsidP="0019262A">
            <w:pPr>
              <w:jc w:val="center"/>
              <w:rPr>
                <w:szCs w:val="20"/>
              </w:rPr>
            </w:pPr>
            <w:r w:rsidRPr="007709BB">
              <w:t>3214_01</w:t>
            </w:r>
          </w:p>
        </w:tc>
        <w:tc>
          <w:tcPr>
            <w:tcW w:w="990" w:type="dxa"/>
          </w:tcPr>
          <w:p w14:paraId="3F7566D8" w14:textId="77777777" w:rsidR="0019262A" w:rsidRPr="00283A38" w:rsidRDefault="0019262A" w:rsidP="0019262A">
            <w:pPr>
              <w:jc w:val="center"/>
              <w:rPr>
                <w:rFonts w:cstheme="minorHAnsi"/>
                <w:szCs w:val="20"/>
              </w:rPr>
            </w:pPr>
          </w:p>
        </w:tc>
        <w:tc>
          <w:tcPr>
            <w:tcW w:w="990" w:type="dxa"/>
          </w:tcPr>
          <w:p w14:paraId="15F74D21" w14:textId="77777777" w:rsidR="0019262A" w:rsidRPr="00487927" w:rsidRDefault="0019262A" w:rsidP="0019262A">
            <w:pPr>
              <w:jc w:val="center"/>
              <w:rPr>
                <w:rFonts w:cstheme="minorHAnsi"/>
                <w:szCs w:val="20"/>
              </w:rPr>
            </w:pPr>
          </w:p>
        </w:tc>
        <w:tc>
          <w:tcPr>
            <w:tcW w:w="990" w:type="dxa"/>
          </w:tcPr>
          <w:p w14:paraId="4B56AA9A" w14:textId="77777777" w:rsidR="0019262A" w:rsidRPr="00487927" w:rsidRDefault="0019262A" w:rsidP="0019262A">
            <w:pPr>
              <w:jc w:val="center"/>
              <w:rPr>
                <w:rFonts w:cstheme="minorHAnsi"/>
                <w:szCs w:val="20"/>
              </w:rPr>
            </w:pPr>
          </w:p>
        </w:tc>
        <w:tc>
          <w:tcPr>
            <w:tcW w:w="990" w:type="dxa"/>
          </w:tcPr>
          <w:p w14:paraId="56DBB7F3" w14:textId="77777777" w:rsidR="0019262A" w:rsidRPr="00487927" w:rsidRDefault="0019262A" w:rsidP="0019262A">
            <w:pPr>
              <w:jc w:val="center"/>
              <w:rPr>
                <w:rFonts w:cstheme="minorHAnsi"/>
                <w:szCs w:val="20"/>
              </w:rPr>
            </w:pPr>
          </w:p>
        </w:tc>
        <w:tc>
          <w:tcPr>
            <w:tcW w:w="990" w:type="dxa"/>
          </w:tcPr>
          <w:p w14:paraId="462CD598" w14:textId="77777777" w:rsidR="0019262A" w:rsidRPr="00487927" w:rsidRDefault="0019262A" w:rsidP="0019262A">
            <w:pPr>
              <w:jc w:val="center"/>
              <w:rPr>
                <w:rFonts w:cstheme="minorHAnsi"/>
                <w:szCs w:val="20"/>
              </w:rPr>
            </w:pPr>
          </w:p>
        </w:tc>
        <w:tc>
          <w:tcPr>
            <w:tcW w:w="990" w:type="dxa"/>
          </w:tcPr>
          <w:p w14:paraId="410B0CC6" w14:textId="77777777" w:rsidR="0019262A" w:rsidRPr="00487927" w:rsidRDefault="0019262A" w:rsidP="0019262A">
            <w:pPr>
              <w:jc w:val="center"/>
              <w:rPr>
                <w:rFonts w:cstheme="minorHAnsi"/>
                <w:szCs w:val="20"/>
              </w:rPr>
            </w:pPr>
          </w:p>
        </w:tc>
        <w:tc>
          <w:tcPr>
            <w:tcW w:w="1080" w:type="dxa"/>
          </w:tcPr>
          <w:p w14:paraId="5FF5D8A0" w14:textId="77777777" w:rsidR="0019262A" w:rsidRPr="00283A38" w:rsidRDefault="0019262A" w:rsidP="0019262A">
            <w:pPr>
              <w:jc w:val="center"/>
              <w:rPr>
                <w:rFonts w:cstheme="minorHAnsi"/>
                <w:szCs w:val="20"/>
              </w:rPr>
            </w:pPr>
          </w:p>
        </w:tc>
        <w:tc>
          <w:tcPr>
            <w:tcW w:w="990" w:type="dxa"/>
          </w:tcPr>
          <w:p w14:paraId="75846403" w14:textId="77777777" w:rsidR="0019262A" w:rsidRPr="00283A38" w:rsidRDefault="0019262A" w:rsidP="0019262A">
            <w:pPr>
              <w:jc w:val="center"/>
              <w:rPr>
                <w:rFonts w:cstheme="minorHAnsi"/>
                <w:szCs w:val="20"/>
              </w:rPr>
            </w:pPr>
          </w:p>
        </w:tc>
        <w:tc>
          <w:tcPr>
            <w:tcW w:w="990" w:type="dxa"/>
          </w:tcPr>
          <w:p w14:paraId="72FDCAE3" w14:textId="77777777" w:rsidR="0019262A" w:rsidRPr="00283A38" w:rsidRDefault="0019262A" w:rsidP="0019262A">
            <w:pPr>
              <w:jc w:val="center"/>
              <w:rPr>
                <w:rFonts w:cstheme="minorHAnsi"/>
                <w:szCs w:val="20"/>
              </w:rPr>
            </w:pPr>
          </w:p>
        </w:tc>
        <w:tc>
          <w:tcPr>
            <w:tcW w:w="1103" w:type="dxa"/>
          </w:tcPr>
          <w:p w14:paraId="0D5D53CA" w14:textId="77777777" w:rsidR="0019262A" w:rsidRPr="00D65767" w:rsidRDefault="0019262A" w:rsidP="0019262A">
            <w:pPr>
              <w:jc w:val="center"/>
              <w:rPr>
                <w:rFonts w:cstheme="minorHAnsi"/>
                <w:szCs w:val="20"/>
              </w:rPr>
            </w:pPr>
          </w:p>
        </w:tc>
        <w:tc>
          <w:tcPr>
            <w:tcW w:w="1103" w:type="dxa"/>
          </w:tcPr>
          <w:p w14:paraId="50642075" w14:textId="23D7335C" w:rsidR="0019262A" w:rsidRPr="00D65767" w:rsidRDefault="0019262A" w:rsidP="0019262A">
            <w:pPr>
              <w:jc w:val="center"/>
              <w:rPr>
                <w:rFonts w:cstheme="minorHAnsi"/>
                <w:szCs w:val="20"/>
              </w:rPr>
            </w:pPr>
            <w:r w:rsidRPr="00D65767">
              <w:rPr>
                <w:rFonts w:cstheme="minorHAnsi"/>
                <w:szCs w:val="20"/>
              </w:rPr>
              <w:t>•</w:t>
            </w:r>
          </w:p>
        </w:tc>
      </w:tr>
      <w:tr w:rsidR="0019262A" w:rsidRPr="00283A38" w14:paraId="61A14F56" w14:textId="77777777" w:rsidTr="0061524D">
        <w:tc>
          <w:tcPr>
            <w:tcW w:w="1255" w:type="dxa"/>
          </w:tcPr>
          <w:p w14:paraId="4A8FB00C" w14:textId="7EF45B59" w:rsidR="0019262A" w:rsidRDefault="0019262A" w:rsidP="0019262A">
            <w:pPr>
              <w:jc w:val="center"/>
              <w:rPr>
                <w:szCs w:val="20"/>
              </w:rPr>
            </w:pPr>
            <w:r w:rsidRPr="007709BB">
              <w:t>3214_02</w:t>
            </w:r>
          </w:p>
        </w:tc>
        <w:tc>
          <w:tcPr>
            <w:tcW w:w="990" w:type="dxa"/>
          </w:tcPr>
          <w:p w14:paraId="05619DB2" w14:textId="77777777" w:rsidR="0019262A" w:rsidRPr="00283A38" w:rsidRDefault="0019262A" w:rsidP="0019262A">
            <w:pPr>
              <w:jc w:val="center"/>
              <w:rPr>
                <w:rFonts w:cstheme="minorHAnsi"/>
                <w:szCs w:val="20"/>
              </w:rPr>
            </w:pPr>
          </w:p>
        </w:tc>
        <w:tc>
          <w:tcPr>
            <w:tcW w:w="990" w:type="dxa"/>
          </w:tcPr>
          <w:p w14:paraId="0CEB6745" w14:textId="77777777" w:rsidR="0019262A" w:rsidRPr="00487927" w:rsidRDefault="0019262A" w:rsidP="0019262A">
            <w:pPr>
              <w:jc w:val="center"/>
              <w:rPr>
                <w:rFonts w:cstheme="minorHAnsi"/>
                <w:szCs w:val="20"/>
              </w:rPr>
            </w:pPr>
          </w:p>
        </w:tc>
        <w:tc>
          <w:tcPr>
            <w:tcW w:w="990" w:type="dxa"/>
          </w:tcPr>
          <w:p w14:paraId="3DE57EFC" w14:textId="77777777" w:rsidR="0019262A" w:rsidRPr="00487927" w:rsidRDefault="0019262A" w:rsidP="0019262A">
            <w:pPr>
              <w:jc w:val="center"/>
              <w:rPr>
                <w:rFonts w:cstheme="minorHAnsi"/>
                <w:szCs w:val="20"/>
              </w:rPr>
            </w:pPr>
          </w:p>
        </w:tc>
        <w:tc>
          <w:tcPr>
            <w:tcW w:w="990" w:type="dxa"/>
          </w:tcPr>
          <w:p w14:paraId="284556E0" w14:textId="77777777" w:rsidR="0019262A" w:rsidRPr="00487927" w:rsidRDefault="0019262A" w:rsidP="0019262A">
            <w:pPr>
              <w:jc w:val="center"/>
              <w:rPr>
                <w:rFonts w:cstheme="minorHAnsi"/>
                <w:szCs w:val="20"/>
              </w:rPr>
            </w:pPr>
          </w:p>
        </w:tc>
        <w:tc>
          <w:tcPr>
            <w:tcW w:w="990" w:type="dxa"/>
          </w:tcPr>
          <w:p w14:paraId="0722943D" w14:textId="77777777" w:rsidR="0019262A" w:rsidRPr="00487927" w:rsidRDefault="0019262A" w:rsidP="0019262A">
            <w:pPr>
              <w:jc w:val="center"/>
              <w:rPr>
                <w:rFonts w:cstheme="minorHAnsi"/>
                <w:szCs w:val="20"/>
              </w:rPr>
            </w:pPr>
          </w:p>
        </w:tc>
        <w:tc>
          <w:tcPr>
            <w:tcW w:w="990" w:type="dxa"/>
          </w:tcPr>
          <w:p w14:paraId="549D98DD" w14:textId="77777777" w:rsidR="0019262A" w:rsidRPr="00487927" w:rsidRDefault="0019262A" w:rsidP="0019262A">
            <w:pPr>
              <w:jc w:val="center"/>
              <w:rPr>
                <w:rFonts w:cstheme="minorHAnsi"/>
                <w:szCs w:val="20"/>
              </w:rPr>
            </w:pPr>
          </w:p>
        </w:tc>
        <w:tc>
          <w:tcPr>
            <w:tcW w:w="1080" w:type="dxa"/>
          </w:tcPr>
          <w:p w14:paraId="3CFE32AC" w14:textId="77777777" w:rsidR="0019262A" w:rsidRPr="00283A38" w:rsidRDefault="0019262A" w:rsidP="0019262A">
            <w:pPr>
              <w:jc w:val="center"/>
              <w:rPr>
                <w:rFonts w:cstheme="minorHAnsi"/>
                <w:szCs w:val="20"/>
              </w:rPr>
            </w:pPr>
          </w:p>
        </w:tc>
        <w:tc>
          <w:tcPr>
            <w:tcW w:w="990" w:type="dxa"/>
          </w:tcPr>
          <w:p w14:paraId="7EEAC8E5" w14:textId="77777777" w:rsidR="0019262A" w:rsidRPr="00283A38" w:rsidRDefault="0019262A" w:rsidP="0019262A">
            <w:pPr>
              <w:jc w:val="center"/>
              <w:rPr>
                <w:rFonts w:cstheme="minorHAnsi"/>
                <w:szCs w:val="20"/>
              </w:rPr>
            </w:pPr>
          </w:p>
        </w:tc>
        <w:tc>
          <w:tcPr>
            <w:tcW w:w="990" w:type="dxa"/>
          </w:tcPr>
          <w:p w14:paraId="102A0649" w14:textId="77777777" w:rsidR="0019262A" w:rsidRPr="00283A38" w:rsidRDefault="0019262A" w:rsidP="0019262A">
            <w:pPr>
              <w:jc w:val="center"/>
              <w:rPr>
                <w:rFonts w:cstheme="minorHAnsi"/>
                <w:szCs w:val="20"/>
              </w:rPr>
            </w:pPr>
          </w:p>
        </w:tc>
        <w:tc>
          <w:tcPr>
            <w:tcW w:w="1103" w:type="dxa"/>
          </w:tcPr>
          <w:p w14:paraId="373FD332" w14:textId="77777777" w:rsidR="0019262A" w:rsidRPr="00D65767" w:rsidRDefault="0019262A" w:rsidP="0019262A">
            <w:pPr>
              <w:jc w:val="center"/>
              <w:rPr>
                <w:rFonts w:cstheme="minorHAnsi"/>
                <w:szCs w:val="20"/>
              </w:rPr>
            </w:pPr>
          </w:p>
        </w:tc>
        <w:tc>
          <w:tcPr>
            <w:tcW w:w="1103" w:type="dxa"/>
          </w:tcPr>
          <w:p w14:paraId="2695F33E" w14:textId="11DA0C5E" w:rsidR="0019262A" w:rsidRPr="00D65767" w:rsidRDefault="0019262A" w:rsidP="0019262A">
            <w:pPr>
              <w:jc w:val="center"/>
              <w:rPr>
                <w:rFonts w:cstheme="minorHAnsi"/>
                <w:szCs w:val="20"/>
              </w:rPr>
            </w:pPr>
            <w:r w:rsidRPr="00D65767">
              <w:rPr>
                <w:rFonts w:cstheme="minorHAnsi"/>
                <w:szCs w:val="20"/>
              </w:rPr>
              <w:t>•</w:t>
            </w:r>
          </w:p>
        </w:tc>
      </w:tr>
      <w:tr w:rsidR="0019262A" w:rsidRPr="00283A38" w14:paraId="78A52FE3" w14:textId="77777777" w:rsidTr="0061524D">
        <w:tc>
          <w:tcPr>
            <w:tcW w:w="1255" w:type="dxa"/>
          </w:tcPr>
          <w:p w14:paraId="17D58F2A" w14:textId="7F61568C" w:rsidR="0019262A" w:rsidRDefault="0019262A" w:rsidP="0019262A">
            <w:pPr>
              <w:jc w:val="center"/>
              <w:rPr>
                <w:szCs w:val="20"/>
              </w:rPr>
            </w:pPr>
            <w:r w:rsidRPr="007709BB">
              <w:t>3214_03</w:t>
            </w:r>
          </w:p>
        </w:tc>
        <w:tc>
          <w:tcPr>
            <w:tcW w:w="990" w:type="dxa"/>
          </w:tcPr>
          <w:p w14:paraId="76E20D9B" w14:textId="77777777" w:rsidR="0019262A" w:rsidRPr="00283A38" w:rsidRDefault="0019262A" w:rsidP="0019262A">
            <w:pPr>
              <w:jc w:val="center"/>
              <w:rPr>
                <w:rFonts w:cstheme="minorHAnsi"/>
                <w:szCs w:val="20"/>
              </w:rPr>
            </w:pPr>
          </w:p>
        </w:tc>
        <w:tc>
          <w:tcPr>
            <w:tcW w:w="990" w:type="dxa"/>
          </w:tcPr>
          <w:p w14:paraId="5930DADC" w14:textId="77777777" w:rsidR="0019262A" w:rsidRPr="00487927" w:rsidRDefault="0019262A" w:rsidP="0019262A">
            <w:pPr>
              <w:jc w:val="center"/>
              <w:rPr>
                <w:rFonts w:cstheme="minorHAnsi"/>
                <w:szCs w:val="20"/>
              </w:rPr>
            </w:pPr>
          </w:p>
        </w:tc>
        <w:tc>
          <w:tcPr>
            <w:tcW w:w="990" w:type="dxa"/>
          </w:tcPr>
          <w:p w14:paraId="424904F6" w14:textId="77777777" w:rsidR="0019262A" w:rsidRPr="00487927" w:rsidRDefault="0019262A" w:rsidP="0019262A">
            <w:pPr>
              <w:jc w:val="center"/>
              <w:rPr>
                <w:rFonts w:cstheme="minorHAnsi"/>
                <w:szCs w:val="20"/>
              </w:rPr>
            </w:pPr>
          </w:p>
        </w:tc>
        <w:tc>
          <w:tcPr>
            <w:tcW w:w="990" w:type="dxa"/>
          </w:tcPr>
          <w:p w14:paraId="06501F72" w14:textId="77777777" w:rsidR="0019262A" w:rsidRPr="00487927" w:rsidRDefault="0019262A" w:rsidP="0019262A">
            <w:pPr>
              <w:jc w:val="center"/>
              <w:rPr>
                <w:rFonts w:cstheme="minorHAnsi"/>
                <w:szCs w:val="20"/>
              </w:rPr>
            </w:pPr>
          </w:p>
        </w:tc>
        <w:tc>
          <w:tcPr>
            <w:tcW w:w="990" w:type="dxa"/>
          </w:tcPr>
          <w:p w14:paraId="4AD3163B" w14:textId="77777777" w:rsidR="0019262A" w:rsidRPr="00487927" w:rsidRDefault="0019262A" w:rsidP="0019262A">
            <w:pPr>
              <w:jc w:val="center"/>
              <w:rPr>
                <w:rFonts w:cstheme="minorHAnsi"/>
                <w:szCs w:val="20"/>
              </w:rPr>
            </w:pPr>
          </w:p>
        </w:tc>
        <w:tc>
          <w:tcPr>
            <w:tcW w:w="990" w:type="dxa"/>
          </w:tcPr>
          <w:p w14:paraId="1F08A9A8" w14:textId="77777777" w:rsidR="0019262A" w:rsidRPr="00487927" w:rsidRDefault="0019262A" w:rsidP="0019262A">
            <w:pPr>
              <w:jc w:val="center"/>
              <w:rPr>
                <w:rFonts w:cstheme="minorHAnsi"/>
                <w:szCs w:val="20"/>
              </w:rPr>
            </w:pPr>
          </w:p>
        </w:tc>
        <w:tc>
          <w:tcPr>
            <w:tcW w:w="1080" w:type="dxa"/>
          </w:tcPr>
          <w:p w14:paraId="2A614BCD" w14:textId="77777777" w:rsidR="0019262A" w:rsidRPr="00283A38" w:rsidRDefault="0019262A" w:rsidP="0019262A">
            <w:pPr>
              <w:jc w:val="center"/>
              <w:rPr>
                <w:rFonts w:cstheme="minorHAnsi"/>
                <w:szCs w:val="20"/>
              </w:rPr>
            </w:pPr>
          </w:p>
        </w:tc>
        <w:tc>
          <w:tcPr>
            <w:tcW w:w="990" w:type="dxa"/>
          </w:tcPr>
          <w:p w14:paraId="71A5D308" w14:textId="77777777" w:rsidR="0019262A" w:rsidRPr="00283A38" w:rsidRDefault="0019262A" w:rsidP="0019262A">
            <w:pPr>
              <w:jc w:val="center"/>
              <w:rPr>
                <w:rFonts w:cstheme="minorHAnsi"/>
                <w:szCs w:val="20"/>
              </w:rPr>
            </w:pPr>
          </w:p>
        </w:tc>
        <w:tc>
          <w:tcPr>
            <w:tcW w:w="990" w:type="dxa"/>
          </w:tcPr>
          <w:p w14:paraId="019DD8C4" w14:textId="77777777" w:rsidR="0019262A" w:rsidRPr="00283A38" w:rsidRDefault="0019262A" w:rsidP="0019262A">
            <w:pPr>
              <w:jc w:val="center"/>
              <w:rPr>
                <w:rFonts w:cstheme="minorHAnsi"/>
                <w:szCs w:val="20"/>
              </w:rPr>
            </w:pPr>
          </w:p>
        </w:tc>
        <w:tc>
          <w:tcPr>
            <w:tcW w:w="1103" w:type="dxa"/>
          </w:tcPr>
          <w:p w14:paraId="1F917840" w14:textId="77777777" w:rsidR="0019262A" w:rsidRPr="00D65767" w:rsidRDefault="0019262A" w:rsidP="0019262A">
            <w:pPr>
              <w:jc w:val="center"/>
              <w:rPr>
                <w:rFonts w:cstheme="minorHAnsi"/>
                <w:szCs w:val="20"/>
              </w:rPr>
            </w:pPr>
          </w:p>
        </w:tc>
        <w:tc>
          <w:tcPr>
            <w:tcW w:w="1103" w:type="dxa"/>
          </w:tcPr>
          <w:p w14:paraId="2ABEE6B3" w14:textId="7519319C" w:rsidR="0019262A" w:rsidRPr="00D65767" w:rsidRDefault="0019262A" w:rsidP="0019262A">
            <w:pPr>
              <w:jc w:val="center"/>
              <w:rPr>
                <w:rFonts w:cstheme="minorHAnsi"/>
                <w:szCs w:val="20"/>
              </w:rPr>
            </w:pPr>
            <w:r w:rsidRPr="00D65767">
              <w:rPr>
                <w:rFonts w:cstheme="minorHAnsi"/>
                <w:szCs w:val="20"/>
              </w:rPr>
              <w:t>•</w:t>
            </w:r>
          </w:p>
        </w:tc>
      </w:tr>
      <w:tr w:rsidR="0019262A" w:rsidRPr="00283A38" w14:paraId="664D844F" w14:textId="77777777" w:rsidTr="0061524D">
        <w:tc>
          <w:tcPr>
            <w:tcW w:w="1255" w:type="dxa"/>
          </w:tcPr>
          <w:p w14:paraId="1B240741" w14:textId="54422461" w:rsidR="0019262A" w:rsidRDefault="0019262A" w:rsidP="0019262A">
            <w:pPr>
              <w:jc w:val="center"/>
              <w:rPr>
                <w:szCs w:val="20"/>
              </w:rPr>
            </w:pPr>
            <w:r w:rsidRPr="007709BB">
              <w:t>3216_01</w:t>
            </w:r>
          </w:p>
        </w:tc>
        <w:tc>
          <w:tcPr>
            <w:tcW w:w="990" w:type="dxa"/>
          </w:tcPr>
          <w:p w14:paraId="5036FA11" w14:textId="77777777" w:rsidR="0019262A" w:rsidRPr="00283A38" w:rsidRDefault="0019262A" w:rsidP="0019262A">
            <w:pPr>
              <w:jc w:val="center"/>
              <w:rPr>
                <w:rFonts w:cstheme="minorHAnsi"/>
                <w:szCs w:val="20"/>
              </w:rPr>
            </w:pPr>
          </w:p>
        </w:tc>
        <w:tc>
          <w:tcPr>
            <w:tcW w:w="990" w:type="dxa"/>
          </w:tcPr>
          <w:p w14:paraId="68243384" w14:textId="77777777" w:rsidR="0019262A" w:rsidRPr="00487927" w:rsidRDefault="0019262A" w:rsidP="0019262A">
            <w:pPr>
              <w:jc w:val="center"/>
              <w:rPr>
                <w:rFonts w:cstheme="minorHAnsi"/>
                <w:szCs w:val="20"/>
              </w:rPr>
            </w:pPr>
          </w:p>
        </w:tc>
        <w:tc>
          <w:tcPr>
            <w:tcW w:w="990" w:type="dxa"/>
          </w:tcPr>
          <w:p w14:paraId="4FD94AE2" w14:textId="77777777" w:rsidR="0019262A" w:rsidRPr="00487927" w:rsidRDefault="0019262A" w:rsidP="0019262A">
            <w:pPr>
              <w:jc w:val="center"/>
              <w:rPr>
                <w:rFonts w:cstheme="minorHAnsi"/>
                <w:szCs w:val="20"/>
              </w:rPr>
            </w:pPr>
          </w:p>
        </w:tc>
        <w:tc>
          <w:tcPr>
            <w:tcW w:w="990" w:type="dxa"/>
          </w:tcPr>
          <w:p w14:paraId="5E1AAA93" w14:textId="77777777" w:rsidR="0019262A" w:rsidRPr="00487927" w:rsidRDefault="0019262A" w:rsidP="0019262A">
            <w:pPr>
              <w:jc w:val="center"/>
              <w:rPr>
                <w:rFonts w:cstheme="minorHAnsi"/>
                <w:szCs w:val="20"/>
              </w:rPr>
            </w:pPr>
          </w:p>
        </w:tc>
        <w:tc>
          <w:tcPr>
            <w:tcW w:w="990" w:type="dxa"/>
          </w:tcPr>
          <w:p w14:paraId="400EA783" w14:textId="77777777" w:rsidR="0019262A" w:rsidRPr="00487927" w:rsidRDefault="0019262A" w:rsidP="0019262A">
            <w:pPr>
              <w:jc w:val="center"/>
              <w:rPr>
                <w:rFonts w:cstheme="minorHAnsi"/>
                <w:szCs w:val="20"/>
              </w:rPr>
            </w:pPr>
          </w:p>
        </w:tc>
        <w:tc>
          <w:tcPr>
            <w:tcW w:w="990" w:type="dxa"/>
          </w:tcPr>
          <w:p w14:paraId="0D3D2BD4" w14:textId="77777777" w:rsidR="0019262A" w:rsidRPr="00487927" w:rsidRDefault="0019262A" w:rsidP="0019262A">
            <w:pPr>
              <w:jc w:val="center"/>
              <w:rPr>
                <w:rFonts w:cstheme="minorHAnsi"/>
                <w:szCs w:val="20"/>
              </w:rPr>
            </w:pPr>
          </w:p>
        </w:tc>
        <w:tc>
          <w:tcPr>
            <w:tcW w:w="1080" w:type="dxa"/>
          </w:tcPr>
          <w:p w14:paraId="7EC71251" w14:textId="77777777" w:rsidR="0019262A" w:rsidRPr="00283A38" w:rsidRDefault="0019262A" w:rsidP="0019262A">
            <w:pPr>
              <w:jc w:val="center"/>
              <w:rPr>
                <w:rFonts w:cstheme="minorHAnsi"/>
                <w:szCs w:val="20"/>
              </w:rPr>
            </w:pPr>
          </w:p>
        </w:tc>
        <w:tc>
          <w:tcPr>
            <w:tcW w:w="990" w:type="dxa"/>
          </w:tcPr>
          <w:p w14:paraId="3616B75F" w14:textId="77777777" w:rsidR="0019262A" w:rsidRPr="00283A38" w:rsidRDefault="0019262A" w:rsidP="0019262A">
            <w:pPr>
              <w:jc w:val="center"/>
              <w:rPr>
                <w:rFonts w:cstheme="minorHAnsi"/>
                <w:szCs w:val="20"/>
              </w:rPr>
            </w:pPr>
          </w:p>
        </w:tc>
        <w:tc>
          <w:tcPr>
            <w:tcW w:w="990" w:type="dxa"/>
          </w:tcPr>
          <w:p w14:paraId="20857A6D" w14:textId="77777777" w:rsidR="0019262A" w:rsidRPr="00283A38" w:rsidRDefault="0019262A" w:rsidP="0019262A">
            <w:pPr>
              <w:jc w:val="center"/>
              <w:rPr>
                <w:rFonts w:cstheme="minorHAnsi"/>
                <w:szCs w:val="20"/>
              </w:rPr>
            </w:pPr>
          </w:p>
        </w:tc>
        <w:tc>
          <w:tcPr>
            <w:tcW w:w="1103" w:type="dxa"/>
          </w:tcPr>
          <w:p w14:paraId="3BB662F1" w14:textId="77777777" w:rsidR="0019262A" w:rsidRPr="00D65767" w:rsidRDefault="0019262A" w:rsidP="0019262A">
            <w:pPr>
              <w:jc w:val="center"/>
              <w:rPr>
                <w:rFonts w:cstheme="minorHAnsi"/>
                <w:szCs w:val="20"/>
              </w:rPr>
            </w:pPr>
          </w:p>
        </w:tc>
        <w:tc>
          <w:tcPr>
            <w:tcW w:w="1103" w:type="dxa"/>
          </w:tcPr>
          <w:p w14:paraId="5EFE8BFE" w14:textId="6291281A" w:rsidR="0019262A" w:rsidRPr="00D65767" w:rsidRDefault="0019262A" w:rsidP="0019262A">
            <w:pPr>
              <w:jc w:val="center"/>
              <w:rPr>
                <w:rFonts w:cstheme="minorHAnsi"/>
                <w:szCs w:val="20"/>
              </w:rPr>
            </w:pPr>
            <w:r w:rsidRPr="00D65767">
              <w:rPr>
                <w:rFonts w:cstheme="minorHAnsi"/>
                <w:szCs w:val="20"/>
              </w:rPr>
              <w:t>•</w:t>
            </w:r>
          </w:p>
        </w:tc>
      </w:tr>
      <w:tr w:rsidR="0019262A" w:rsidRPr="00283A38" w14:paraId="3D3C30C6" w14:textId="77777777" w:rsidTr="0061524D">
        <w:tc>
          <w:tcPr>
            <w:tcW w:w="1255" w:type="dxa"/>
          </w:tcPr>
          <w:p w14:paraId="56312FA4" w14:textId="087A9042" w:rsidR="0019262A" w:rsidRDefault="0019262A" w:rsidP="0019262A">
            <w:pPr>
              <w:jc w:val="center"/>
              <w:rPr>
                <w:szCs w:val="20"/>
              </w:rPr>
            </w:pPr>
            <w:r w:rsidRPr="007709BB">
              <w:t>3216_02</w:t>
            </w:r>
          </w:p>
        </w:tc>
        <w:tc>
          <w:tcPr>
            <w:tcW w:w="990" w:type="dxa"/>
          </w:tcPr>
          <w:p w14:paraId="37FD977F" w14:textId="77777777" w:rsidR="0019262A" w:rsidRPr="00283A38" w:rsidRDefault="0019262A" w:rsidP="0019262A">
            <w:pPr>
              <w:jc w:val="center"/>
              <w:rPr>
                <w:rFonts w:cstheme="minorHAnsi"/>
                <w:szCs w:val="20"/>
              </w:rPr>
            </w:pPr>
          </w:p>
        </w:tc>
        <w:tc>
          <w:tcPr>
            <w:tcW w:w="990" w:type="dxa"/>
          </w:tcPr>
          <w:p w14:paraId="16A9B2B7" w14:textId="77777777" w:rsidR="0019262A" w:rsidRPr="00487927" w:rsidRDefault="0019262A" w:rsidP="0019262A">
            <w:pPr>
              <w:jc w:val="center"/>
              <w:rPr>
                <w:rFonts w:cstheme="minorHAnsi"/>
                <w:szCs w:val="20"/>
              </w:rPr>
            </w:pPr>
          </w:p>
        </w:tc>
        <w:tc>
          <w:tcPr>
            <w:tcW w:w="990" w:type="dxa"/>
          </w:tcPr>
          <w:p w14:paraId="0739C637" w14:textId="77777777" w:rsidR="0019262A" w:rsidRPr="00487927" w:rsidRDefault="0019262A" w:rsidP="0019262A">
            <w:pPr>
              <w:jc w:val="center"/>
              <w:rPr>
                <w:rFonts w:cstheme="minorHAnsi"/>
                <w:szCs w:val="20"/>
              </w:rPr>
            </w:pPr>
          </w:p>
        </w:tc>
        <w:tc>
          <w:tcPr>
            <w:tcW w:w="990" w:type="dxa"/>
          </w:tcPr>
          <w:p w14:paraId="4E75D424" w14:textId="77777777" w:rsidR="0019262A" w:rsidRPr="00487927" w:rsidRDefault="0019262A" w:rsidP="0019262A">
            <w:pPr>
              <w:jc w:val="center"/>
              <w:rPr>
                <w:rFonts w:cstheme="minorHAnsi"/>
                <w:szCs w:val="20"/>
              </w:rPr>
            </w:pPr>
          </w:p>
        </w:tc>
        <w:tc>
          <w:tcPr>
            <w:tcW w:w="990" w:type="dxa"/>
          </w:tcPr>
          <w:p w14:paraId="195850B5" w14:textId="77777777" w:rsidR="0019262A" w:rsidRPr="00487927" w:rsidRDefault="0019262A" w:rsidP="0019262A">
            <w:pPr>
              <w:jc w:val="center"/>
              <w:rPr>
                <w:rFonts w:cstheme="minorHAnsi"/>
                <w:szCs w:val="20"/>
              </w:rPr>
            </w:pPr>
          </w:p>
        </w:tc>
        <w:tc>
          <w:tcPr>
            <w:tcW w:w="990" w:type="dxa"/>
          </w:tcPr>
          <w:p w14:paraId="6C1CEB3F" w14:textId="77777777" w:rsidR="0019262A" w:rsidRPr="00487927" w:rsidRDefault="0019262A" w:rsidP="0019262A">
            <w:pPr>
              <w:jc w:val="center"/>
              <w:rPr>
                <w:rFonts w:cstheme="minorHAnsi"/>
                <w:szCs w:val="20"/>
              </w:rPr>
            </w:pPr>
          </w:p>
        </w:tc>
        <w:tc>
          <w:tcPr>
            <w:tcW w:w="1080" w:type="dxa"/>
          </w:tcPr>
          <w:p w14:paraId="2C79B245" w14:textId="77777777" w:rsidR="0019262A" w:rsidRPr="00283A38" w:rsidRDefault="0019262A" w:rsidP="0019262A">
            <w:pPr>
              <w:jc w:val="center"/>
              <w:rPr>
                <w:rFonts w:cstheme="minorHAnsi"/>
                <w:szCs w:val="20"/>
              </w:rPr>
            </w:pPr>
          </w:p>
        </w:tc>
        <w:tc>
          <w:tcPr>
            <w:tcW w:w="990" w:type="dxa"/>
          </w:tcPr>
          <w:p w14:paraId="53B8C793" w14:textId="77777777" w:rsidR="0019262A" w:rsidRPr="00283A38" w:rsidRDefault="0019262A" w:rsidP="0019262A">
            <w:pPr>
              <w:jc w:val="center"/>
              <w:rPr>
                <w:rFonts w:cstheme="minorHAnsi"/>
                <w:szCs w:val="20"/>
              </w:rPr>
            </w:pPr>
          </w:p>
        </w:tc>
        <w:tc>
          <w:tcPr>
            <w:tcW w:w="990" w:type="dxa"/>
          </w:tcPr>
          <w:p w14:paraId="72CD2951" w14:textId="77777777" w:rsidR="0019262A" w:rsidRPr="00283A38" w:rsidRDefault="0019262A" w:rsidP="0019262A">
            <w:pPr>
              <w:jc w:val="center"/>
              <w:rPr>
                <w:rFonts w:cstheme="minorHAnsi"/>
                <w:szCs w:val="20"/>
              </w:rPr>
            </w:pPr>
          </w:p>
        </w:tc>
        <w:tc>
          <w:tcPr>
            <w:tcW w:w="1103" w:type="dxa"/>
          </w:tcPr>
          <w:p w14:paraId="43B6FD3D" w14:textId="77777777" w:rsidR="0019262A" w:rsidRPr="00D65767" w:rsidRDefault="0019262A" w:rsidP="0019262A">
            <w:pPr>
              <w:jc w:val="center"/>
              <w:rPr>
                <w:rFonts w:cstheme="minorHAnsi"/>
                <w:szCs w:val="20"/>
              </w:rPr>
            </w:pPr>
          </w:p>
        </w:tc>
        <w:tc>
          <w:tcPr>
            <w:tcW w:w="1103" w:type="dxa"/>
          </w:tcPr>
          <w:p w14:paraId="5E1DEDE4" w14:textId="75BC6627" w:rsidR="0019262A" w:rsidRPr="00D65767" w:rsidRDefault="0019262A" w:rsidP="0019262A">
            <w:pPr>
              <w:jc w:val="center"/>
              <w:rPr>
                <w:rFonts w:cstheme="minorHAnsi"/>
                <w:szCs w:val="20"/>
              </w:rPr>
            </w:pPr>
            <w:r w:rsidRPr="00D65767">
              <w:rPr>
                <w:rFonts w:cstheme="minorHAnsi"/>
                <w:szCs w:val="20"/>
              </w:rPr>
              <w:t>•</w:t>
            </w:r>
          </w:p>
        </w:tc>
      </w:tr>
      <w:tr w:rsidR="0019262A" w:rsidRPr="00283A38" w14:paraId="3C939323" w14:textId="77777777" w:rsidTr="0061524D">
        <w:tc>
          <w:tcPr>
            <w:tcW w:w="1255" w:type="dxa"/>
          </w:tcPr>
          <w:p w14:paraId="53C687ED" w14:textId="60FCE07B" w:rsidR="0019262A" w:rsidRDefault="0019262A" w:rsidP="0019262A">
            <w:pPr>
              <w:jc w:val="center"/>
              <w:rPr>
                <w:szCs w:val="20"/>
              </w:rPr>
            </w:pPr>
            <w:r w:rsidRPr="007709BB">
              <w:t>3216_03</w:t>
            </w:r>
          </w:p>
        </w:tc>
        <w:tc>
          <w:tcPr>
            <w:tcW w:w="990" w:type="dxa"/>
          </w:tcPr>
          <w:p w14:paraId="02597887" w14:textId="77777777" w:rsidR="0019262A" w:rsidRPr="00283A38" w:rsidRDefault="0019262A" w:rsidP="0019262A">
            <w:pPr>
              <w:jc w:val="center"/>
              <w:rPr>
                <w:rFonts w:cstheme="minorHAnsi"/>
                <w:szCs w:val="20"/>
              </w:rPr>
            </w:pPr>
          </w:p>
        </w:tc>
        <w:tc>
          <w:tcPr>
            <w:tcW w:w="990" w:type="dxa"/>
          </w:tcPr>
          <w:p w14:paraId="3D7175F6" w14:textId="77777777" w:rsidR="0019262A" w:rsidRPr="00487927" w:rsidRDefault="0019262A" w:rsidP="0019262A">
            <w:pPr>
              <w:jc w:val="center"/>
              <w:rPr>
                <w:rFonts w:cstheme="minorHAnsi"/>
                <w:szCs w:val="20"/>
              </w:rPr>
            </w:pPr>
          </w:p>
        </w:tc>
        <w:tc>
          <w:tcPr>
            <w:tcW w:w="990" w:type="dxa"/>
          </w:tcPr>
          <w:p w14:paraId="44C72A92" w14:textId="77777777" w:rsidR="0019262A" w:rsidRPr="00487927" w:rsidRDefault="0019262A" w:rsidP="0019262A">
            <w:pPr>
              <w:jc w:val="center"/>
              <w:rPr>
                <w:rFonts w:cstheme="minorHAnsi"/>
                <w:szCs w:val="20"/>
              </w:rPr>
            </w:pPr>
          </w:p>
        </w:tc>
        <w:tc>
          <w:tcPr>
            <w:tcW w:w="990" w:type="dxa"/>
          </w:tcPr>
          <w:p w14:paraId="27B90978" w14:textId="77777777" w:rsidR="0019262A" w:rsidRPr="00487927" w:rsidRDefault="0019262A" w:rsidP="0019262A">
            <w:pPr>
              <w:jc w:val="center"/>
              <w:rPr>
                <w:rFonts w:cstheme="minorHAnsi"/>
                <w:szCs w:val="20"/>
              </w:rPr>
            </w:pPr>
          </w:p>
        </w:tc>
        <w:tc>
          <w:tcPr>
            <w:tcW w:w="990" w:type="dxa"/>
          </w:tcPr>
          <w:p w14:paraId="00ACFFB0" w14:textId="77777777" w:rsidR="0019262A" w:rsidRPr="00487927" w:rsidRDefault="0019262A" w:rsidP="0019262A">
            <w:pPr>
              <w:jc w:val="center"/>
              <w:rPr>
                <w:rFonts w:cstheme="minorHAnsi"/>
                <w:szCs w:val="20"/>
              </w:rPr>
            </w:pPr>
          </w:p>
        </w:tc>
        <w:tc>
          <w:tcPr>
            <w:tcW w:w="990" w:type="dxa"/>
          </w:tcPr>
          <w:p w14:paraId="07D9B42B" w14:textId="77777777" w:rsidR="0019262A" w:rsidRPr="00487927" w:rsidRDefault="0019262A" w:rsidP="0019262A">
            <w:pPr>
              <w:jc w:val="center"/>
              <w:rPr>
                <w:rFonts w:cstheme="minorHAnsi"/>
                <w:szCs w:val="20"/>
              </w:rPr>
            </w:pPr>
          </w:p>
        </w:tc>
        <w:tc>
          <w:tcPr>
            <w:tcW w:w="1080" w:type="dxa"/>
          </w:tcPr>
          <w:p w14:paraId="45E19610" w14:textId="77777777" w:rsidR="0019262A" w:rsidRPr="00283A38" w:rsidRDefault="0019262A" w:rsidP="0019262A">
            <w:pPr>
              <w:jc w:val="center"/>
              <w:rPr>
                <w:rFonts w:cstheme="minorHAnsi"/>
                <w:szCs w:val="20"/>
              </w:rPr>
            </w:pPr>
          </w:p>
        </w:tc>
        <w:tc>
          <w:tcPr>
            <w:tcW w:w="990" w:type="dxa"/>
          </w:tcPr>
          <w:p w14:paraId="7A46AAE1" w14:textId="77777777" w:rsidR="0019262A" w:rsidRPr="00283A38" w:rsidRDefault="0019262A" w:rsidP="0019262A">
            <w:pPr>
              <w:jc w:val="center"/>
              <w:rPr>
                <w:rFonts w:cstheme="minorHAnsi"/>
                <w:szCs w:val="20"/>
              </w:rPr>
            </w:pPr>
          </w:p>
        </w:tc>
        <w:tc>
          <w:tcPr>
            <w:tcW w:w="990" w:type="dxa"/>
          </w:tcPr>
          <w:p w14:paraId="041671C7" w14:textId="77777777" w:rsidR="0019262A" w:rsidRPr="00283A38" w:rsidRDefault="0019262A" w:rsidP="0019262A">
            <w:pPr>
              <w:jc w:val="center"/>
              <w:rPr>
                <w:rFonts w:cstheme="minorHAnsi"/>
                <w:szCs w:val="20"/>
              </w:rPr>
            </w:pPr>
          </w:p>
        </w:tc>
        <w:tc>
          <w:tcPr>
            <w:tcW w:w="1103" w:type="dxa"/>
          </w:tcPr>
          <w:p w14:paraId="6C179277" w14:textId="77777777" w:rsidR="0019262A" w:rsidRPr="00D65767" w:rsidRDefault="0019262A" w:rsidP="0019262A">
            <w:pPr>
              <w:jc w:val="center"/>
              <w:rPr>
                <w:rFonts w:cstheme="minorHAnsi"/>
                <w:szCs w:val="20"/>
              </w:rPr>
            </w:pPr>
          </w:p>
        </w:tc>
        <w:tc>
          <w:tcPr>
            <w:tcW w:w="1103" w:type="dxa"/>
          </w:tcPr>
          <w:p w14:paraId="5F5AE1C1" w14:textId="57A7D7E8" w:rsidR="0019262A" w:rsidRPr="00D65767" w:rsidRDefault="0019262A" w:rsidP="0019262A">
            <w:pPr>
              <w:jc w:val="center"/>
              <w:rPr>
                <w:rFonts w:cstheme="minorHAnsi"/>
                <w:szCs w:val="20"/>
              </w:rPr>
            </w:pPr>
            <w:r w:rsidRPr="00D65767">
              <w:rPr>
                <w:rFonts w:cstheme="minorHAnsi"/>
                <w:szCs w:val="20"/>
              </w:rPr>
              <w:t>•</w:t>
            </w:r>
          </w:p>
        </w:tc>
      </w:tr>
      <w:tr w:rsidR="0019262A" w:rsidRPr="00283A38" w14:paraId="7EA3BF10" w14:textId="77777777" w:rsidTr="0061524D">
        <w:tc>
          <w:tcPr>
            <w:tcW w:w="1255" w:type="dxa"/>
          </w:tcPr>
          <w:p w14:paraId="17625624" w14:textId="603CCAD7" w:rsidR="0019262A" w:rsidRDefault="0019262A" w:rsidP="0019262A">
            <w:pPr>
              <w:jc w:val="center"/>
              <w:rPr>
                <w:szCs w:val="20"/>
              </w:rPr>
            </w:pPr>
            <w:r w:rsidRPr="007709BB">
              <w:t>3216_04</w:t>
            </w:r>
          </w:p>
        </w:tc>
        <w:tc>
          <w:tcPr>
            <w:tcW w:w="990" w:type="dxa"/>
          </w:tcPr>
          <w:p w14:paraId="328F72F4" w14:textId="77777777" w:rsidR="0019262A" w:rsidRPr="00283A38" w:rsidRDefault="0019262A" w:rsidP="0019262A">
            <w:pPr>
              <w:jc w:val="center"/>
              <w:rPr>
                <w:rFonts w:cstheme="minorHAnsi"/>
                <w:szCs w:val="20"/>
              </w:rPr>
            </w:pPr>
          </w:p>
        </w:tc>
        <w:tc>
          <w:tcPr>
            <w:tcW w:w="990" w:type="dxa"/>
          </w:tcPr>
          <w:p w14:paraId="4439C63E" w14:textId="77777777" w:rsidR="0019262A" w:rsidRPr="00487927" w:rsidRDefault="0019262A" w:rsidP="0019262A">
            <w:pPr>
              <w:jc w:val="center"/>
              <w:rPr>
                <w:rFonts w:cstheme="minorHAnsi"/>
                <w:szCs w:val="20"/>
              </w:rPr>
            </w:pPr>
          </w:p>
        </w:tc>
        <w:tc>
          <w:tcPr>
            <w:tcW w:w="990" w:type="dxa"/>
          </w:tcPr>
          <w:p w14:paraId="77771CED" w14:textId="77777777" w:rsidR="0019262A" w:rsidRPr="00487927" w:rsidRDefault="0019262A" w:rsidP="0019262A">
            <w:pPr>
              <w:jc w:val="center"/>
              <w:rPr>
                <w:rFonts w:cstheme="minorHAnsi"/>
                <w:szCs w:val="20"/>
              </w:rPr>
            </w:pPr>
          </w:p>
        </w:tc>
        <w:tc>
          <w:tcPr>
            <w:tcW w:w="990" w:type="dxa"/>
          </w:tcPr>
          <w:p w14:paraId="2F9D9939" w14:textId="77777777" w:rsidR="0019262A" w:rsidRPr="00487927" w:rsidRDefault="0019262A" w:rsidP="0019262A">
            <w:pPr>
              <w:jc w:val="center"/>
              <w:rPr>
                <w:rFonts w:cstheme="minorHAnsi"/>
                <w:szCs w:val="20"/>
              </w:rPr>
            </w:pPr>
          </w:p>
        </w:tc>
        <w:tc>
          <w:tcPr>
            <w:tcW w:w="990" w:type="dxa"/>
          </w:tcPr>
          <w:p w14:paraId="4C0BF38D" w14:textId="77777777" w:rsidR="0019262A" w:rsidRPr="00487927" w:rsidRDefault="0019262A" w:rsidP="0019262A">
            <w:pPr>
              <w:jc w:val="center"/>
              <w:rPr>
                <w:rFonts w:cstheme="minorHAnsi"/>
                <w:szCs w:val="20"/>
              </w:rPr>
            </w:pPr>
          </w:p>
        </w:tc>
        <w:tc>
          <w:tcPr>
            <w:tcW w:w="990" w:type="dxa"/>
          </w:tcPr>
          <w:p w14:paraId="018B4BE2" w14:textId="77777777" w:rsidR="0019262A" w:rsidRPr="00487927" w:rsidRDefault="0019262A" w:rsidP="0019262A">
            <w:pPr>
              <w:jc w:val="center"/>
              <w:rPr>
                <w:rFonts w:cstheme="minorHAnsi"/>
                <w:szCs w:val="20"/>
              </w:rPr>
            </w:pPr>
          </w:p>
        </w:tc>
        <w:tc>
          <w:tcPr>
            <w:tcW w:w="1080" w:type="dxa"/>
          </w:tcPr>
          <w:p w14:paraId="57EAC08B" w14:textId="77777777" w:rsidR="0019262A" w:rsidRPr="00283A38" w:rsidRDefault="0019262A" w:rsidP="0019262A">
            <w:pPr>
              <w:jc w:val="center"/>
              <w:rPr>
                <w:rFonts w:cstheme="minorHAnsi"/>
                <w:szCs w:val="20"/>
              </w:rPr>
            </w:pPr>
          </w:p>
        </w:tc>
        <w:tc>
          <w:tcPr>
            <w:tcW w:w="990" w:type="dxa"/>
          </w:tcPr>
          <w:p w14:paraId="63E96B1D" w14:textId="77777777" w:rsidR="0019262A" w:rsidRPr="00283A38" w:rsidRDefault="0019262A" w:rsidP="0019262A">
            <w:pPr>
              <w:jc w:val="center"/>
              <w:rPr>
                <w:rFonts w:cstheme="minorHAnsi"/>
                <w:szCs w:val="20"/>
              </w:rPr>
            </w:pPr>
          </w:p>
        </w:tc>
        <w:tc>
          <w:tcPr>
            <w:tcW w:w="990" w:type="dxa"/>
          </w:tcPr>
          <w:p w14:paraId="0CBF1BF1" w14:textId="77777777" w:rsidR="0019262A" w:rsidRPr="00283A38" w:rsidRDefault="0019262A" w:rsidP="0019262A">
            <w:pPr>
              <w:jc w:val="center"/>
              <w:rPr>
                <w:rFonts w:cstheme="minorHAnsi"/>
                <w:szCs w:val="20"/>
              </w:rPr>
            </w:pPr>
          </w:p>
        </w:tc>
        <w:tc>
          <w:tcPr>
            <w:tcW w:w="1103" w:type="dxa"/>
          </w:tcPr>
          <w:p w14:paraId="1A9FAF51" w14:textId="77777777" w:rsidR="0019262A" w:rsidRPr="00D65767" w:rsidRDefault="0019262A" w:rsidP="0019262A">
            <w:pPr>
              <w:jc w:val="center"/>
              <w:rPr>
                <w:rFonts w:cstheme="minorHAnsi"/>
                <w:szCs w:val="20"/>
              </w:rPr>
            </w:pPr>
          </w:p>
        </w:tc>
        <w:tc>
          <w:tcPr>
            <w:tcW w:w="1103" w:type="dxa"/>
          </w:tcPr>
          <w:p w14:paraId="7B1563D4" w14:textId="5D12D54B" w:rsidR="0019262A" w:rsidRPr="00D65767" w:rsidRDefault="0019262A" w:rsidP="0019262A">
            <w:pPr>
              <w:jc w:val="center"/>
              <w:rPr>
                <w:rFonts w:cstheme="minorHAnsi"/>
                <w:szCs w:val="20"/>
              </w:rPr>
            </w:pPr>
            <w:r w:rsidRPr="00D65767">
              <w:rPr>
                <w:rFonts w:cstheme="minorHAnsi"/>
                <w:szCs w:val="20"/>
              </w:rPr>
              <w:t>•</w:t>
            </w:r>
          </w:p>
        </w:tc>
      </w:tr>
      <w:tr w:rsidR="0019262A" w:rsidRPr="00283A38" w14:paraId="520E0B37" w14:textId="77777777" w:rsidTr="0061524D">
        <w:tc>
          <w:tcPr>
            <w:tcW w:w="1255" w:type="dxa"/>
          </w:tcPr>
          <w:p w14:paraId="177E44E4" w14:textId="173E7320" w:rsidR="0019262A" w:rsidRDefault="0019262A" w:rsidP="0019262A">
            <w:pPr>
              <w:jc w:val="center"/>
              <w:rPr>
                <w:szCs w:val="20"/>
              </w:rPr>
            </w:pPr>
            <w:r w:rsidRPr="007709BB">
              <w:t>3218_01</w:t>
            </w:r>
          </w:p>
        </w:tc>
        <w:tc>
          <w:tcPr>
            <w:tcW w:w="990" w:type="dxa"/>
          </w:tcPr>
          <w:p w14:paraId="6225A57C" w14:textId="77777777" w:rsidR="0019262A" w:rsidRPr="00283A38" w:rsidRDefault="0019262A" w:rsidP="0019262A">
            <w:pPr>
              <w:jc w:val="center"/>
              <w:rPr>
                <w:rFonts w:cstheme="minorHAnsi"/>
                <w:szCs w:val="20"/>
              </w:rPr>
            </w:pPr>
          </w:p>
        </w:tc>
        <w:tc>
          <w:tcPr>
            <w:tcW w:w="990" w:type="dxa"/>
          </w:tcPr>
          <w:p w14:paraId="594A6AE6" w14:textId="77777777" w:rsidR="0019262A" w:rsidRPr="00487927" w:rsidRDefault="0019262A" w:rsidP="0019262A">
            <w:pPr>
              <w:jc w:val="center"/>
              <w:rPr>
                <w:rFonts w:cstheme="minorHAnsi"/>
                <w:szCs w:val="20"/>
              </w:rPr>
            </w:pPr>
          </w:p>
        </w:tc>
        <w:tc>
          <w:tcPr>
            <w:tcW w:w="990" w:type="dxa"/>
          </w:tcPr>
          <w:p w14:paraId="16F3E621" w14:textId="77777777" w:rsidR="0019262A" w:rsidRPr="00487927" w:rsidRDefault="0019262A" w:rsidP="0019262A">
            <w:pPr>
              <w:jc w:val="center"/>
              <w:rPr>
                <w:rFonts w:cstheme="minorHAnsi"/>
                <w:szCs w:val="20"/>
              </w:rPr>
            </w:pPr>
          </w:p>
        </w:tc>
        <w:tc>
          <w:tcPr>
            <w:tcW w:w="990" w:type="dxa"/>
          </w:tcPr>
          <w:p w14:paraId="25D03B09" w14:textId="77777777" w:rsidR="0019262A" w:rsidRPr="00487927" w:rsidRDefault="0019262A" w:rsidP="0019262A">
            <w:pPr>
              <w:jc w:val="center"/>
              <w:rPr>
                <w:rFonts w:cstheme="minorHAnsi"/>
                <w:szCs w:val="20"/>
              </w:rPr>
            </w:pPr>
          </w:p>
        </w:tc>
        <w:tc>
          <w:tcPr>
            <w:tcW w:w="990" w:type="dxa"/>
          </w:tcPr>
          <w:p w14:paraId="407580D7" w14:textId="77777777" w:rsidR="0019262A" w:rsidRPr="00487927" w:rsidRDefault="0019262A" w:rsidP="0019262A">
            <w:pPr>
              <w:jc w:val="center"/>
              <w:rPr>
                <w:rFonts w:cstheme="minorHAnsi"/>
                <w:szCs w:val="20"/>
              </w:rPr>
            </w:pPr>
          </w:p>
        </w:tc>
        <w:tc>
          <w:tcPr>
            <w:tcW w:w="990" w:type="dxa"/>
          </w:tcPr>
          <w:p w14:paraId="76DC9743" w14:textId="77777777" w:rsidR="0019262A" w:rsidRPr="00487927" w:rsidRDefault="0019262A" w:rsidP="0019262A">
            <w:pPr>
              <w:jc w:val="center"/>
              <w:rPr>
                <w:rFonts w:cstheme="minorHAnsi"/>
                <w:szCs w:val="20"/>
              </w:rPr>
            </w:pPr>
          </w:p>
        </w:tc>
        <w:tc>
          <w:tcPr>
            <w:tcW w:w="1080" w:type="dxa"/>
          </w:tcPr>
          <w:p w14:paraId="07A3D968" w14:textId="77777777" w:rsidR="0019262A" w:rsidRPr="00283A38" w:rsidRDefault="0019262A" w:rsidP="0019262A">
            <w:pPr>
              <w:jc w:val="center"/>
              <w:rPr>
                <w:rFonts w:cstheme="minorHAnsi"/>
                <w:szCs w:val="20"/>
              </w:rPr>
            </w:pPr>
          </w:p>
        </w:tc>
        <w:tc>
          <w:tcPr>
            <w:tcW w:w="990" w:type="dxa"/>
          </w:tcPr>
          <w:p w14:paraId="33D82C32" w14:textId="77777777" w:rsidR="0019262A" w:rsidRPr="00283A38" w:rsidRDefault="0019262A" w:rsidP="0019262A">
            <w:pPr>
              <w:jc w:val="center"/>
              <w:rPr>
                <w:rFonts w:cstheme="minorHAnsi"/>
                <w:szCs w:val="20"/>
              </w:rPr>
            </w:pPr>
          </w:p>
        </w:tc>
        <w:tc>
          <w:tcPr>
            <w:tcW w:w="990" w:type="dxa"/>
          </w:tcPr>
          <w:p w14:paraId="07244399" w14:textId="77777777" w:rsidR="0019262A" w:rsidRPr="00283A38" w:rsidRDefault="0019262A" w:rsidP="0019262A">
            <w:pPr>
              <w:jc w:val="center"/>
              <w:rPr>
                <w:rFonts w:cstheme="minorHAnsi"/>
                <w:szCs w:val="20"/>
              </w:rPr>
            </w:pPr>
          </w:p>
        </w:tc>
        <w:tc>
          <w:tcPr>
            <w:tcW w:w="1103" w:type="dxa"/>
          </w:tcPr>
          <w:p w14:paraId="1541F85C" w14:textId="77777777" w:rsidR="0019262A" w:rsidRPr="00D65767" w:rsidRDefault="0019262A" w:rsidP="0019262A">
            <w:pPr>
              <w:jc w:val="center"/>
              <w:rPr>
                <w:rFonts w:cstheme="minorHAnsi"/>
                <w:szCs w:val="20"/>
              </w:rPr>
            </w:pPr>
          </w:p>
        </w:tc>
        <w:tc>
          <w:tcPr>
            <w:tcW w:w="1103" w:type="dxa"/>
          </w:tcPr>
          <w:p w14:paraId="1EE1A89B" w14:textId="368D7B4F" w:rsidR="0019262A" w:rsidRPr="00D65767" w:rsidRDefault="0019262A" w:rsidP="0019262A">
            <w:pPr>
              <w:jc w:val="center"/>
              <w:rPr>
                <w:rFonts w:cstheme="minorHAnsi"/>
                <w:szCs w:val="20"/>
              </w:rPr>
            </w:pPr>
            <w:r w:rsidRPr="00D65767">
              <w:rPr>
                <w:rFonts w:cstheme="minorHAnsi"/>
                <w:szCs w:val="20"/>
              </w:rPr>
              <w:t>•</w:t>
            </w:r>
          </w:p>
        </w:tc>
      </w:tr>
      <w:tr w:rsidR="0019262A" w:rsidRPr="00283A38" w14:paraId="24AC06CB" w14:textId="77777777" w:rsidTr="0061524D">
        <w:tc>
          <w:tcPr>
            <w:tcW w:w="1255" w:type="dxa"/>
          </w:tcPr>
          <w:p w14:paraId="0E85C3E8" w14:textId="51D33E02" w:rsidR="0019262A" w:rsidRDefault="0019262A" w:rsidP="0019262A">
            <w:pPr>
              <w:jc w:val="center"/>
              <w:rPr>
                <w:szCs w:val="20"/>
              </w:rPr>
            </w:pPr>
            <w:r w:rsidRPr="007709BB">
              <w:t>3218_02</w:t>
            </w:r>
          </w:p>
        </w:tc>
        <w:tc>
          <w:tcPr>
            <w:tcW w:w="990" w:type="dxa"/>
          </w:tcPr>
          <w:p w14:paraId="3CB95880" w14:textId="77777777" w:rsidR="0019262A" w:rsidRPr="00283A38" w:rsidRDefault="0019262A" w:rsidP="0019262A">
            <w:pPr>
              <w:jc w:val="center"/>
              <w:rPr>
                <w:rFonts w:cstheme="minorHAnsi"/>
                <w:szCs w:val="20"/>
              </w:rPr>
            </w:pPr>
          </w:p>
        </w:tc>
        <w:tc>
          <w:tcPr>
            <w:tcW w:w="990" w:type="dxa"/>
          </w:tcPr>
          <w:p w14:paraId="2D84E956" w14:textId="77777777" w:rsidR="0019262A" w:rsidRPr="00487927" w:rsidRDefault="0019262A" w:rsidP="0019262A">
            <w:pPr>
              <w:jc w:val="center"/>
              <w:rPr>
                <w:rFonts w:cstheme="minorHAnsi"/>
                <w:szCs w:val="20"/>
              </w:rPr>
            </w:pPr>
          </w:p>
        </w:tc>
        <w:tc>
          <w:tcPr>
            <w:tcW w:w="990" w:type="dxa"/>
          </w:tcPr>
          <w:p w14:paraId="5EF862FB" w14:textId="77777777" w:rsidR="0019262A" w:rsidRPr="00487927" w:rsidRDefault="0019262A" w:rsidP="0019262A">
            <w:pPr>
              <w:jc w:val="center"/>
              <w:rPr>
                <w:rFonts w:cstheme="minorHAnsi"/>
                <w:szCs w:val="20"/>
              </w:rPr>
            </w:pPr>
          </w:p>
        </w:tc>
        <w:tc>
          <w:tcPr>
            <w:tcW w:w="990" w:type="dxa"/>
          </w:tcPr>
          <w:p w14:paraId="79FA0FBF" w14:textId="77777777" w:rsidR="0019262A" w:rsidRPr="00487927" w:rsidRDefault="0019262A" w:rsidP="0019262A">
            <w:pPr>
              <w:jc w:val="center"/>
              <w:rPr>
                <w:rFonts w:cstheme="minorHAnsi"/>
                <w:szCs w:val="20"/>
              </w:rPr>
            </w:pPr>
          </w:p>
        </w:tc>
        <w:tc>
          <w:tcPr>
            <w:tcW w:w="990" w:type="dxa"/>
          </w:tcPr>
          <w:p w14:paraId="093B070E" w14:textId="77777777" w:rsidR="0019262A" w:rsidRPr="00487927" w:rsidRDefault="0019262A" w:rsidP="0019262A">
            <w:pPr>
              <w:jc w:val="center"/>
              <w:rPr>
                <w:rFonts w:cstheme="minorHAnsi"/>
                <w:szCs w:val="20"/>
              </w:rPr>
            </w:pPr>
          </w:p>
        </w:tc>
        <w:tc>
          <w:tcPr>
            <w:tcW w:w="990" w:type="dxa"/>
          </w:tcPr>
          <w:p w14:paraId="388A5085" w14:textId="77777777" w:rsidR="0019262A" w:rsidRPr="00487927" w:rsidRDefault="0019262A" w:rsidP="0019262A">
            <w:pPr>
              <w:jc w:val="center"/>
              <w:rPr>
                <w:rFonts w:cstheme="minorHAnsi"/>
                <w:szCs w:val="20"/>
              </w:rPr>
            </w:pPr>
          </w:p>
        </w:tc>
        <w:tc>
          <w:tcPr>
            <w:tcW w:w="1080" w:type="dxa"/>
          </w:tcPr>
          <w:p w14:paraId="2D3FCD24" w14:textId="77777777" w:rsidR="0019262A" w:rsidRPr="00283A38" w:rsidRDefault="0019262A" w:rsidP="0019262A">
            <w:pPr>
              <w:jc w:val="center"/>
              <w:rPr>
                <w:rFonts w:cstheme="minorHAnsi"/>
                <w:szCs w:val="20"/>
              </w:rPr>
            </w:pPr>
          </w:p>
        </w:tc>
        <w:tc>
          <w:tcPr>
            <w:tcW w:w="990" w:type="dxa"/>
          </w:tcPr>
          <w:p w14:paraId="03ADBB38" w14:textId="77777777" w:rsidR="0019262A" w:rsidRPr="00283A38" w:rsidRDefault="0019262A" w:rsidP="0019262A">
            <w:pPr>
              <w:jc w:val="center"/>
              <w:rPr>
                <w:rFonts w:cstheme="minorHAnsi"/>
                <w:szCs w:val="20"/>
              </w:rPr>
            </w:pPr>
          </w:p>
        </w:tc>
        <w:tc>
          <w:tcPr>
            <w:tcW w:w="990" w:type="dxa"/>
          </w:tcPr>
          <w:p w14:paraId="3AF3FE5A" w14:textId="77777777" w:rsidR="0019262A" w:rsidRPr="00283A38" w:rsidRDefault="0019262A" w:rsidP="0019262A">
            <w:pPr>
              <w:jc w:val="center"/>
              <w:rPr>
                <w:rFonts w:cstheme="minorHAnsi"/>
                <w:szCs w:val="20"/>
              </w:rPr>
            </w:pPr>
          </w:p>
        </w:tc>
        <w:tc>
          <w:tcPr>
            <w:tcW w:w="1103" w:type="dxa"/>
          </w:tcPr>
          <w:p w14:paraId="3D71A693" w14:textId="77777777" w:rsidR="0019262A" w:rsidRPr="00D65767" w:rsidRDefault="0019262A" w:rsidP="0019262A">
            <w:pPr>
              <w:jc w:val="center"/>
              <w:rPr>
                <w:rFonts w:cstheme="minorHAnsi"/>
                <w:szCs w:val="20"/>
              </w:rPr>
            </w:pPr>
          </w:p>
        </w:tc>
        <w:tc>
          <w:tcPr>
            <w:tcW w:w="1103" w:type="dxa"/>
          </w:tcPr>
          <w:p w14:paraId="4C10341C" w14:textId="6CC0501A" w:rsidR="0019262A" w:rsidRPr="00D65767" w:rsidRDefault="0019262A" w:rsidP="0019262A">
            <w:pPr>
              <w:jc w:val="center"/>
              <w:rPr>
                <w:rFonts w:cstheme="minorHAnsi"/>
                <w:szCs w:val="20"/>
              </w:rPr>
            </w:pPr>
            <w:r w:rsidRPr="00D65767">
              <w:rPr>
                <w:rFonts w:cstheme="minorHAnsi"/>
                <w:szCs w:val="20"/>
              </w:rPr>
              <w:t>•</w:t>
            </w:r>
          </w:p>
        </w:tc>
      </w:tr>
      <w:tr w:rsidR="0019262A" w:rsidRPr="00283A38" w14:paraId="1E58A8B2" w14:textId="77777777" w:rsidTr="0061524D">
        <w:tc>
          <w:tcPr>
            <w:tcW w:w="1255" w:type="dxa"/>
          </w:tcPr>
          <w:p w14:paraId="513D00B0" w14:textId="2FFEB316" w:rsidR="0019262A" w:rsidRDefault="0019262A" w:rsidP="0019262A">
            <w:pPr>
              <w:jc w:val="center"/>
              <w:rPr>
                <w:szCs w:val="20"/>
              </w:rPr>
            </w:pPr>
            <w:r w:rsidRPr="007709BB">
              <w:t>3218_03</w:t>
            </w:r>
          </w:p>
        </w:tc>
        <w:tc>
          <w:tcPr>
            <w:tcW w:w="990" w:type="dxa"/>
          </w:tcPr>
          <w:p w14:paraId="2C5034AF" w14:textId="77777777" w:rsidR="0019262A" w:rsidRPr="00283A38" w:rsidRDefault="0019262A" w:rsidP="0019262A">
            <w:pPr>
              <w:jc w:val="center"/>
              <w:rPr>
                <w:rFonts w:cstheme="minorHAnsi"/>
                <w:szCs w:val="20"/>
              </w:rPr>
            </w:pPr>
          </w:p>
        </w:tc>
        <w:tc>
          <w:tcPr>
            <w:tcW w:w="990" w:type="dxa"/>
          </w:tcPr>
          <w:p w14:paraId="1C01E1C3" w14:textId="77777777" w:rsidR="0019262A" w:rsidRPr="00487927" w:rsidRDefault="0019262A" w:rsidP="0019262A">
            <w:pPr>
              <w:jc w:val="center"/>
              <w:rPr>
                <w:rFonts w:cstheme="minorHAnsi"/>
                <w:szCs w:val="20"/>
              </w:rPr>
            </w:pPr>
          </w:p>
        </w:tc>
        <w:tc>
          <w:tcPr>
            <w:tcW w:w="990" w:type="dxa"/>
          </w:tcPr>
          <w:p w14:paraId="0F3EB48F" w14:textId="77777777" w:rsidR="0019262A" w:rsidRPr="00487927" w:rsidRDefault="0019262A" w:rsidP="0019262A">
            <w:pPr>
              <w:jc w:val="center"/>
              <w:rPr>
                <w:rFonts w:cstheme="minorHAnsi"/>
                <w:szCs w:val="20"/>
              </w:rPr>
            </w:pPr>
          </w:p>
        </w:tc>
        <w:tc>
          <w:tcPr>
            <w:tcW w:w="990" w:type="dxa"/>
          </w:tcPr>
          <w:p w14:paraId="73A186B2" w14:textId="77777777" w:rsidR="0019262A" w:rsidRPr="00487927" w:rsidRDefault="0019262A" w:rsidP="0019262A">
            <w:pPr>
              <w:jc w:val="center"/>
              <w:rPr>
                <w:rFonts w:cstheme="minorHAnsi"/>
                <w:szCs w:val="20"/>
              </w:rPr>
            </w:pPr>
          </w:p>
        </w:tc>
        <w:tc>
          <w:tcPr>
            <w:tcW w:w="990" w:type="dxa"/>
          </w:tcPr>
          <w:p w14:paraId="16B95613" w14:textId="77777777" w:rsidR="0019262A" w:rsidRPr="00487927" w:rsidRDefault="0019262A" w:rsidP="0019262A">
            <w:pPr>
              <w:jc w:val="center"/>
              <w:rPr>
                <w:rFonts w:cstheme="minorHAnsi"/>
                <w:szCs w:val="20"/>
              </w:rPr>
            </w:pPr>
          </w:p>
        </w:tc>
        <w:tc>
          <w:tcPr>
            <w:tcW w:w="990" w:type="dxa"/>
          </w:tcPr>
          <w:p w14:paraId="5F27D0AC" w14:textId="77777777" w:rsidR="0019262A" w:rsidRPr="00487927" w:rsidRDefault="0019262A" w:rsidP="0019262A">
            <w:pPr>
              <w:jc w:val="center"/>
              <w:rPr>
                <w:rFonts w:cstheme="minorHAnsi"/>
                <w:szCs w:val="20"/>
              </w:rPr>
            </w:pPr>
          </w:p>
        </w:tc>
        <w:tc>
          <w:tcPr>
            <w:tcW w:w="1080" w:type="dxa"/>
          </w:tcPr>
          <w:p w14:paraId="157D320D" w14:textId="77777777" w:rsidR="0019262A" w:rsidRPr="00283A38" w:rsidRDefault="0019262A" w:rsidP="0019262A">
            <w:pPr>
              <w:jc w:val="center"/>
              <w:rPr>
                <w:rFonts w:cstheme="minorHAnsi"/>
                <w:szCs w:val="20"/>
              </w:rPr>
            </w:pPr>
          </w:p>
        </w:tc>
        <w:tc>
          <w:tcPr>
            <w:tcW w:w="990" w:type="dxa"/>
          </w:tcPr>
          <w:p w14:paraId="7EF5CED9" w14:textId="77777777" w:rsidR="0019262A" w:rsidRPr="00283A38" w:rsidRDefault="0019262A" w:rsidP="0019262A">
            <w:pPr>
              <w:jc w:val="center"/>
              <w:rPr>
                <w:rFonts w:cstheme="minorHAnsi"/>
                <w:szCs w:val="20"/>
              </w:rPr>
            </w:pPr>
          </w:p>
        </w:tc>
        <w:tc>
          <w:tcPr>
            <w:tcW w:w="990" w:type="dxa"/>
          </w:tcPr>
          <w:p w14:paraId="370D4887" w14:textId="77777777" w:rsidR="0019262A" w:rsidRPr="00283A38" w:rsidRDefault="0019262A" w:rsidP="0019262A">
            <w:pPr>
              <w:jc w:val="center"/>
              <w:rPr>
                <w:rFonts w:cstheme="minorHAnsi"/>
                <w:szCs w:val="20"/>
              </w:rPr>
            </w:pPr>
          </w:p>
        </w:tc>
        <w:tc>
          <w:tcPr>
            <w:tcW w:w="1103" w:type="dxa"/>
          </w:tcPr>
          <w:p w14:paraId="13A439E3" w14:textId="77777777" w:rsidR="0019262A" w:rsidRPr="00D65767" w:rsidRDefault="0019262A" w:rsidP="0019262A">
            <w:pPr>
              <w:jc w:val="center"/>
              <w:rPr>
                <w:rFonts w:cstheme="minorHAnsi"/>
                <w:szCs w:val="20"/>
              </w:rPr>
            </w:pPr>
          </w:p>
        </w:tc>
        <w:tc>
          <w:tcPr>
            <w:tcW w:w="1103" w:type="dxa"/>
          </w:tcPr>
          <w:p w14:paraId="1E4D80F3" w14:textId="0C9A39A9" w:rsidR="0019262A" w:rsidRPr="00D65767" w:rsidRDefault="0019262A" w:rsidP="0019262A">
            <w:pPr>
              <w:jc w:val="center"/>
              <w:rPr>
                <w:rFonts w:cstheme="minorHAnsi"/>
                <w:szCs w:val="20"/>
              </w:rPr>
            </w:pPr>
            <w:r w:rsidRPr="00283A38">
              <w:rPr>
                <w:rFonts w:cstheme="minorHAnsi"/>
                <w:szCs w:val="20"/>
              </w:rPr>
              <w:t>•</w:t>
            </w:r>
          </w:p>
        </w:tc>
      </w:tr>
      <w:tr w:rsidR="0019262A" w:rsidRPr="00283A38" w14:paraId="3B4CD115" w14:textId="77777777" w:rsidTr="0061524D">
        <w:tc>
          <w:tcPr>
            <w:tcW w:w="1255" w:type="dxa"/>
          </w:tcPr>
          <w:p w14:paraId="647BF23D" w14:textId="59291D18" w:rsidR="0019262A" w:rsidRDefault="0019262A" w:rsidP="0019262A">
            <w:pPr>
              <w:jc w:val="center"/>
              <w:rPr>
                <w:szCs w:val="20"/>
              </w:rPr>
            </w:pPr>
            <w:r w:rsidRPr="007709BB">
              <w:t>3218_04</w:t>
            </w:r>
          </w:p>
        </w:tc>
        <w:tc>
          <w:tcPr>
            <w:tcW w:w="990" w:type="dxa"/>
          </w:tcPr>
          <w:p w14:paraId="0208F87D" w14:textId="77777777" w:rsidR="0019262A" w:rsidRPr="00283A38" w:rsidRDefault="0019262A" w:rsidP="0019262A">
            <w:pPr>
              <w:jc w:val="center"/>
              <w:rPr>
                <w:rFonts w:cstheme="minorHAnsi"/>
                <w:szCs w:val="20"/>
              </w:rPr>
            </w:pPr>
          </w:p>
        </w:tc>
        <w:tc>
          <w:tcPr>
            <w:tcW w:w="990" w:type="dxa"/>
          </w:tcPr>
          <w:p w14:paraId="2D317D39" w14:textId="77777777" w:rsidR="0019262A" w:rsidRPr="00487927" w:rsidRDefault="0019262A" w:rsidP="0019262A">
            <w:pPr>
              <w:jc w:val="center"/>
              <w:rPr>
                <w:rFonts w:cstheme="minorHAnsi"/>
                <w:szCs w:val="20"/>
              </w:rPr>
            </w:pPr>
          </w:p>
        </w:tc>
        <w:tc>
          <w:tcPr>
            <w:tcW w:w="990" w:type="dxa"/>
          </w:tcPr>
          <w:p w14:paraId="5E9DB4D2" w14:textId="77777777" w:rsidR="0019262A" w:rsidRPr="00487927" w:rsidRDefault="0019262A" w:rsidP="0019262A">
            <w:pPr>
              <w:jc w:val="center"/>
              <w:rPr>
                <w:rFonts w:cstheme="minorHAnsi"/>
                <w:szCs w:val="20"/>
              </w:rPr>
            </w:pPr>
          </w:p>
        </w:tc>
        <w:tc>
          <w:tcPr>
            <w:tcW w:w="990" w:type="dxa"/>
          </w:tcPr>
          <w:p w14:paraId="632EC736" w14:textId="77777777" w:rsidR="0019262A" w:rsidRPr="00487927" w:rsidRDefault="0019262A" w:rsidP="0019262A">
            <w:pPr>
              <w:jc w:val="center"/>
              <w:rPr>
                <w:rFonts w:cstheme="minorHAnsi"/>
                <w:szCs w:val="20"/>
              </w:rPr>
            </w:pPr>
          </w:p>
        </w:tc>
        <w:tc>
          <w:tcPr>
            <w:tcW w:w="990" w:type="dxa"/>
          </w:tcPr>
          <w:p w14:paraId="149D442D" w14:textId="77777777" w:rsidR="0019262A" w:rsidRPr="00487927" w:rsidRDefault="0019262A" w:rsidP="0019262A">
            <w:pPr>
              <w:jc w:val="center"/>
              <w:rPr>
                <w:rFonts w:cstheme="minorHAnsi"/>
                <w:szCs w:val="20"/>
              </w:rPr>
            </w:pPr>
          </w:p>
        </w:tc>
        <w:tc>
          <w:tcPr>
            <w:tcW w:w="990" w:type="dxa"/>
          </w:tcPr>
          <w:p w14:paraId="704D38DA" w14:textId="77777777" w:rsidR="0019262A" w:rsidRPr="00487927" w:rsidRDefault="0019262A" w:rsidP="0019262A">
            <w:pPr>
              <w:jc w:val="center"/>
              <w:rPr>
                <w:rFonts w:cstheme="minorHAnsi"/>
                <w:szCs w:val="20"/>
              </w:rPr>
            </w:pPr>
          </w:p>
        </w:tc>
        <w:tc>
          <w:tcPr>
            <w:tcW w:w="1080" w:type="dxa"/>
          </w:tcPr>
          <w:p w14:paraId="5D8B0079" w14:textId="77777777" w:rsidR="0019262A" w:rsidRPr="00283A38" w:rsidRDefault="0019262A" w:rsidP="0019262A">
            <w:pPr>
              <w:jc w:val="center"/>
              <w:rPr>
                <w:rFonts w:cstheme="minorHAnsi"/>
                <w:szCs w:val="20"/>
              </w:rPr>
            </w:pPr>
          </w:p>
        </w:tc>
        <w:tc>
          <w:tcPr>
            <w:tcW w:w="990" w:type="dxa"/>
          </w:tcPr>
          <w:p w14:paraId="389E16C5" w14:textId="77777777" w:rsidR="0019262A" w:rsidRPr="00283A38" w:rsidRDefault="0019262A" w:rsidP="0019262A">
            <w:pPr>
              <w:jc w:val="center"/>
              <w:rPr>
                <w:rFonts w:cstheme="minorHAnsi"/>
                <w:szCs w:val="20"/>
              </w:rPr>
            </w:pPr>
          </w:p>
        </w:tc>
        <w:tc>
          <w:tcPr>
            <w:tcW w:w="990" w:type="dxa"/>
          </w:tcPr>
          <w:p w14:paraId="23DC643A" w14:textId="77777777" w:rsidR="0019262A" w:rsidRPr="00283A38" w:rsidRDefault="0019262A" w:rsidP="0019262A">
            <w:pPr>
              <w:jc w:val="center"/>
              <w:rPr>
                <w:rFonts w:cstheme="minorHAnsi"/>
                <w:szCs w:val="20"/>
              </w:rPr>
            </w:pPr>
          </w:p>
        </w:tc>
        <w:tc>
          <w:tcPr>
            <w:tcW w:w="1103" w:type="dxa"/>
          </w:tcPr>
          <w:p w14:paraId="58FDC4AF" w14:textId="77777777" w:rsidR="0019262A" w:rsidRPr="00D65767" w:rsidRDefault="0019262A" w:rsidP="0019262A">
            <w:pPr>
              <w:jc w:val="center"/>
              <w:rPr>
                <w:rFonts w:cstheme="minorHAnsi"/>
                <w:szCs w:val="20"/>
              </w:rPr>
            </w:pPr>
          </w:p>
        </w:tc>
        <w:tc>
          <w:tcPr>
            <w:tcW w:w="1103" w:type="dxa"/>
          </w:tcPr>
          <w:p w14:paraId="1A6F4F95" w14:textId="13A2D0E4" w:rsidR="0019262A" w:rsidRPr="00D65767" w:rsidRDefault="0019262A" w:rsidP="0019262A">
            <w:pPr>
              <w:jc w:val="center"/>
              <w:rPr>
                <w:rFonts w:cstheme="minorHAnsi"/>
                <w:szCs w:val="20"/>
              </w:rPr>
            </w:pPr>
            <w:r w:rsidRPr="00283A38">
              <w:rPr>
                <w:rFonts w:cstheme="minorHAnsi"/>
                <w:szCs w:val="20"/>
              </w:rPr>
              <w:t>•</w:t>
            </w:r>
          </w:p>
        </w:tc>
      </w:tr>
      <w:tr w:rsidR="0019262A" w:rsidRPr="00283A38" w14:paraId="147F10E2" w14:textId="77777777" w:rsidTr="0061524D">
        <w:tc>
          <w:tcPr>
            <w:tcW w:w="1255" w:type="dxa"/>
          </w:tcPr>
          <w:p w14:paraId="0DF0D3A9" w14:textId="194E1436" w:rsidR="0019262A" w:rsidRDefault="0019262A" w:rsidP="0019262A">
            <w:pPr>
              <w:jc w:val="center"/>
              <w:rPr>
                <w:szCs w:val="20"/>
              </w:rPr>
            </w:pPr>
            <w:r w:rsidRPr="007709BB">
              <w:t>3218_05</w:t>
            </w:r>
          </w:p>
        </w:tc>
        <w:tc>
          <w:tcPr>
            <w:tcW w:w="990" w:type="dxa"/>
          </w:tcPr>
          <w:p w14:paraId="6AF4C4CC" w14:textId="77777777" w:rsidR="0019262A" w:rsidRPr="00283A38" w:rsidRDefault="0019262A" w:rsidP="0019262A">
            <w:pPr>
              <w:jc w:val="center"/>
              <w:rPr>
                <w:rFonts w:cstheme="minorHAnsi"/>
                <w:szCs w:val="20"/>
              </w:rPr>
            </w:pPr>
          </w:p>
        </w:tc>
        <w:tc>
          <w:tcPr>
            <w:tcW w:w="990" w:type="dxa"/>
          </w:tcPr>
          <w:p w14:paraId="4B2EAE1C" w14:textId="77777777" w:rsidR="0019262A" w:rsidRPr="00487927" w:rsidRDefault="0019262A" w:rsidP="0019262A">
            <w:pPr>
              <w:jc w:val="center"/>
              <w:rPr>
                <w:rFonts w:cstheme="minorHAnsi"/>
                <w:szCs w:val="20"/>
              </w:rPr>
            </w:pPr>
          </w:p>
        </w:tc>
        <w:tc>
          <w:tcPr>
            <w:tcW w:w="990" w:type="dxa"/>
          </w:tcPr>
          <w:p w14:paraId="58DA4681" w14:textId="77777777" w:rsidR="0019262A" w:rsidRPr="00487927" w:rsidRDefault="0019262A" w:rsidP="0019262A">
            <w:pPr>
              <w:jc w:val="center"/>
              <w:rPr>
                <w:rFonts w:cstheme="minorHAnsi"/>
                <w:szCs w:val="20"/>
              </w:rPr>
            </w:pPr>
          </w:p>
        </w:tc>
        <w:tc>
          <w:tcPr>
            <w:tcW w:w="990" w:type="dxa"/>
          </w:tcPr>
          <w:p w14:paraId="48CFB700" w14:textId="77777777" w:rsidR="0019262A" w:rsidRPr="00487927" w:rsidRDefault="0019262A" w:rsidP="0019262A">
            <w:pPr>
              <w:jc w:val="center"/>
              <w:rPr>
                <w:rFonts w:cstheme="minorHAnsi"/>
                <w:szCs w:val="20"/>
              </w:rPr>
            </w:pPr>
          </w:p>
        </w:tc>
        <w:tc>
          <w:tcPr>
            <w:tcW w:w="990" w:type="dxa"/>
          </w:tcPr>
          <w:p w14:paraId="63AC69AB" w14:textId="77777777" w:rsidR="0019262A" w:rsidRPr="00487927" w:rsidRDefault="0019262A" w:rsidP="0019262A">
            <w:pPr>
              <w:jc w:val="center"/>
              <w:rPr>
                <w:rFonts w:cstheme="minorHAnsi"/>
                <w:szCs w:val="20"/>
              </w:rPr>
            </w:pPr>
          </w:p>
        </w:tc>
        <w:tc>
          <w:tcPr>
            <w:tcW w:w="990" w:type="dxa"/>
          </w:tcPr>
          <w:p w14:paraId="685EA9D3" w14:textId="77777777" w:rsidR="0019262A" w:rsidRPr="00487927" w:rsidRDefault="0019262A" w:rsidP="0019262A">
            <w:pPr>
              <w:jc w:val="center"/>
              <w:rPr>
                <w:rFonts w:cstheme="minorHAnsi"/>
                <w:szCs w:val="20"/>
              </w:rPr>
            </w:pPr>
          </w:p>
        </w:tc>
        <w:tc>
          <w:tcPr>
            <w:tcW w:w="1080" w:type="dxa"/>
          </w:tcPr>
          <w:p w14:paraId="12A5E24A" w14:textId="77777777" w:rsidR="0019262A" w:rsidRPr="00283A38" w:rsidRDefault="0019262A" w:rsidP="0019262A">
            <w:pPr>
              <w:jc w:val="center"/>
              <w:rPr>
                <w:rFonts w:cstheme="minorHAnsi"/>
                <w:szCs w:val="20"/>
              </w:rPr>
            </w:pPr>
          </w:p>
        </w:tc>
        <w:tc>
          <w:tcPr>
            <w:tcW w:w="990" w:type="dxa"/>
          </w:tcPr>
          <w:p w14:paraId="00E6F42C" w14:textId="77777777" w:rsidR="0019262A" w:rsidRPr="00283A38" w:rsidRDefault="0019262A" w:rsidP="0019262A">
            <w:pPr>
              <w:jc w:val="center"/>
              <w:rPr>
                <w:rFonts w:cstheme="minorHAnsi"/>
                <w:szCs w:val="20"/>
              </w:rPr>
            </w:pPr>
          </w:p>
        </w:tc>
        <w:tc>
          <w:tcPr>
            <w:tcW w:w="990" w:type="dxa"/>
          </w:tcPr>
          <w:p w14:paraId="3731F3CF" w14:textId="77777777" w:rsidR="0019262A" w:rsidRPr="00283A38" w:rsidRDefault="0019262A" w:rsidP="0019262A">
            <w:pPr>
              <w:jc w:val="center"/>
              <w:rPr>
                <w:rFonts w:cstheme="minorHAnsi"/>
                <w:szCs w:val="20"/>
              </w:rPr>
            </w:pPr>
          </w:p>
        </w:tc>
        <w:tc>
          <w:tcPr>
            <w:tcW w:w="1103" w:type="dxa"/>
          </w:tcPr>
          <w:p w14:paraId="12630C0B" w14:textId="77777777" w:rsidR="0019262A" w:rsidRPr="00D65767" w:rsidRDefault="0019262A" w:rsidP="0019262A">
            <w:pPr>
              <w:jc w:val="center"/>
              <w:rPr>
                <w:rFonts w:cstheme="minorHAnsi"/>
                <w:szCs w:val="20"/>
              </w:rPr>
            </w:pPr>
          </w:p>
        </w:tc>
        <w:tc>
          <w:tcPr>
            <w:tcW w:w="1103" w:type="dxa"/>
          </w:tcPr>
          <w:p w14:paraId="7CD1B7A4" w14:textId="68347768" w:rsidR="0019262A" w:rsidRPr="00D65767" w:rsidRDefault="0019262A" w:rsidP="0019262A">
            <w:pPr>
              <w:jc w:val="center"/>
              <w:rPr>
                <w:rFonts w:cstheme="minorHAnsi"/>
                <w:szCs w:val="20"/>
              </w:rPr>
            </w:pPr>
            <w:r w:rsidRPr="00283A38">
              <w:rPr>
                <w:rFonts w:cstheme="minorHAnsi"/>
                <w:szCs w:val="20"/>
              </w:rPr>
              <w:t>•</w:t>
            </w:r>
          </w:p>
        </w:tc>
      </w:tr>
      <w:tr w:rsidR="0019262A" w:rsidRPr="00283A38" w14:paraId="21EE55E1" w14:textId="77777777" w:rsidTr="0061524D">
        <w:tc>
          <w:tcPr>
            <w:tcW w:w="1255" w:type="dxa"/>
          </w:tcPr>
          <w:p w14:paraId="370511A4" w14:textId="0AA4C571" w:rsidR="0019262A" w:rsidRPr="007709BB" w:rsidRDefault="0019262A" w:rsidP="0019262A">
            <w:pPr>
              <w:jc w:val="center"/>
            </w:pPr>
            <w:r>
              <w:t>3218_06</w:t>
            </w:r>
          </w:p>
        </w:tc>
        <w:tc>
          <w:tcPr>
            <w:tcW w:w="990" w:type="dxa"/>
          </w:tcPr>
          <w:p w14:paraId="5882800B" w14:textId="77777777" w:rsidR="0019262A" w:rsidRPr="00283A38" w:rsidRDefault="0019262A" w:rsidP="0019262A">
            <w:pPr>
              <w:jc w:val="center"/>
              <w:rPr>
                <w:rFonts w:cstheme="minorHAnsi"/>
                <w:szCs w:val="20"/>
              </w:rPr>
            </w:pPr>
          </w:p>
        </w:tc>
        <w:tc>
          <w:tcPr>
            <w:tcW w:w="990" w:type="dxa"/>
          </w:tcPr>
          <w:p w14:paraId="2176FA11" w14:textId="77777777" w:rsidR="0019262A" w:rsidRPr="00487927" w:rsidRDefault="0019262A" w:rsidP="0019262A">
            <w:pPr>
              <w:jc w:val="center"/>
              <w:rPr>
                <w:rFonts w:cstheme="minorHAnsi"/>
                <w:szCs w:val="20"/>
              </w:rPr>
            </w:pPr>
          </w:p>
        </w:tc>
        <w:tc>
          <w:tcPr>
            <w:tcW w:w="990" w:type="dxa"/>
          </w:tcPr>
          <w:p w14:paraId="6C64305F" w14:textId="77777777" w:rsidR="0019262A" w:rsidRPr="00487927" w:rsidRDefault="0019262A" w:rsidP="0019262A">
            <w:pPr>
              <w:jc w:val="center"/>
              <w:rPr>
                <w:rFonts w:cstheme="minorHAnsi"/>
                <w:szCs w:val="20"/>
              </w:rPr>
            </w:pPr>
          </w:p>
        </w:tc>
        <w:tc>
          <w:tcPr>
            <w:tcW w:w="990" w:type="dxa"/>
          </w:tcPr>
          <w:p w14:paraId="5AA09051" w14:textId="77777777" w:rsidR="0019262A" w:rsidRPr="00487927" w:rsidRDefault="0019262A" w:rsidP="0019262A">
            <w:pPr>
              <w:jc w:val="center"/>
              <w:rPr>
                <w:rFonts w:cstheme="minorHAnsi"/>
                <w:szCs w:val="20"/>
              </w:rPr>
            </w:pPr>
          </w:p>
        </w:tc>
        <w:tc>
          <w:tcPr>
            <w:tcW w:w="990" w:type="dxa"/>
          </w:tcPr>
          <w:p w14:paraId="5CCD4B2A" w14:textId="77777777" w:rsidR="0019262A" w:rsidRPr="00487927" w:rsidRDefault="0019262A" w:rsidP="0019262A">
            <w:pPr>
              <w:jc w:val="center"/>
              <w:rPr>
                <w:rFonts w:cstheme="minorHAnsi"/>
                <w:szCs w:val="20"/>
              </w:rPr>
            </w:pPr>
          </w:p>
        </w:tc>
        <w:tc>
          <w:tcPr>
            <w:tcW w:w="990" w:type="dxa"/>
          </w:tcPr>
          <w:p w14:paraId="4AC97EFF" w14:textId="77777777" w:rsidR="0019262A" w:rsidRPr="00487927" w:rsidRDefault="0019262A" w:rsidP="0019262A">
            <w:pPr>
              <w:jc w:val="center"/>
              <w:rPr>
                <w:rFonts w:cstheme="minorHAnsi"/>
                <w:szCs w:val="20"/>
              </w:rPr>
            </w:pPr>
          </w:p>
        </w:tc>
        <w:tc>
          <w:tcPr>
            <w:tcW w:w="1080" w:type="dxa"/>
          </w:tcPr>
          <w:p w14:paraId="2F19D654" w14:textId="77777777" w:rsidR="0019262A" w:rsidRPr="00283A38" w:rsidRDefault="0019262A" w:rsidP="0019262A">
            <w:pPr>
              <w:jc w:val="center"/>
              <w:rPr>
                <w:rFonts w:cstheme="minorHAnsi"/>
                <w:szCs w:val="20"/>
              </w:rPr>
            </w:pPr>
          </w:p>
        </w:tc>
        <w:tc>
          <w:tcPr>
            <w:tcW w:w="990" w:type="dxa"/>
          </w:tcPr>
          <w:p w14:paraId="0D401841" w14:textId="77777777" w:rsidR="0019262A" w:rsidRPr="00283A38" w:rsidRDefault="0019262A" w:rsidP="0019262A">
            <w:pPr>
              <w:jc w:val="center"/>
              <w:rPr>
                <w:rFonts w:cstheme="minorHAnsi"/>
                <w:szCs w:val="20"/>
              </w:rPr>
            </w:pPr>
          </w:p>
        </w:tc>
        <w:tc>
          <w:tcPr>
            <w:tcW w:w="990" w:type="dxa"/>
          </w:tcPr>
          <w:p w14:paraId="6EEF30E1" w14:textId="77777777" w:rsidR="0019262A" w:rsidRPr="00283A38" w:rsidRDefault="0019262A" w:rsidP="0019262A">
            <w:pPr>
              <w:jc w:val="center"/>
              <w:rPr>
                <w:rFonts w:cstheme="minorHAnsi"/>
                <w:szCs w:val="20"/>
              </w:rPr>
            </w:pPr>
          </w:p>
        </w:tc>
        <w:tc>
          <w:tcPr>
            <w:tcW w:w="1103" w:type="dxa"/>
          </w:tcPr>
          <w:p w14:paraId="69331B93" w14:textId="77777777" w:rsidR="0019262A" w:rsidRPr="00D65767" w:rsidRDefault="0019262A" w:rsidP="0019262A">
            <w:pPr>
              <w:jc w:val="center"/>
              <w:rPr>
                <w:rFonts w:cstheme="minorHAnsi"/>
                <w:szCs w:val="20"/>
              </w:rPr>
            </w:pPr>
          </w:p>
        </w:tc>
        <w:tc>
          <w:tcPr>
            <w:tcW w:w="1103" w:type="dxa"/>
          </w:tcPr>
          <w:p w14:paraId="68B5CFB6" w14:textId="45A70860" w:rsidR="0019262A" w:rsidRPr="00283A38" w:rsidRDefault="0019262A" w:rsidP="0019262A">
            <w:pPr>
              <w:jc w:val="center"/>
              <w:rPr>
                <w:rFonts w:cstheme="minorHAnsi"/>
                <w:szCs w:val="20"/>
              </w:rPr>
            </w:pPr>
            <w:r w:rsidRPr="00283A38">
              <w:rPr>
                <w:rFonts w:cstheme="minorHAnsi"/>
                <w:szCs w:val="20"/>
              </w:rPr>
              <w:t>•</w:t>
            </w:r>
          </w:p>
        </w:tc>
      </w:tr>
      <w:tr w:rsidR="0019262A" w:rsidRPr="00283A38" w14:paraId="381E169D" w14:textId="77777777" w:rsidTr="0061524D">
        <w:tc>
          <w:tcPr>
            <w:tcW w:w="1255" w:type="dxa"/>
          </w:tcPr>
          <w:p w14:paraId="0F2CD26C" w14:textId="446FD045" w:rsidR="0019262A" w:rsidRPr="007709BB" w:rsidRDefault="0019262A" w:rsidP="0019262A">
            <w:pPr>
              <w:jc w:val="center"/>
            </w:pPr>
            <w:r>
              <w:t>3218_07</w:t>
            </w:r>
          </w:p>
        </w:tc>
        <w:tc>
          <w:tcPr>
            <w:tcW w:w="990" w:type="dxa"/>
          </w:tcPr>
          <w:p w14:paraId="45912524" w14:textId="77777777" w:rsidR="0019262A" w:rsidRPr="00283A38" w:rsidRDefault="0019262A" w:rsidP="0019262A">
            <w:pPr>
              <w:jc w:val="center"/>
              <w:rPr>
                <w:rFonts w:cstheme="minorHAnsi"/>
                <w:szCs w:val="20"/>
              </w:rPr>
            </w:pPr>
          </w:p>
        </w:tc>
        <w:tc>
          <w:tcPr>
            <w:tcW w:w="990" w:type="dxa"/>
          </w:tcPr>
          <w:p w14:paraId="6C4AC0D9" w14:textId="77777777" w:rsidR="0019262A" w:rsidRPr="00487927" w:rsidRDefault="0019262A" w:rsidP="0019262A">
            <w:pPr>
              <w:jc w:val="center"/>
              <w:rPr>
                <w:rFonts w:cstheme="minorHAnsi"/>
                <w:szCs w:val="20"/>
              </w:rPr>
            </w:pPr>
          </w:p>
        </w:tc>
        <w:tc>
          <w:tcPr>
            <w:tcW w:w="990" w:type="dxa"/>
          </w:tcPr>
          <w:p w14:paraId="0AD53ED2" w14:textId="77777777" w:rsidR="0019262A" w:rsidRPr="00487927" w:rsidRDefault="0019262A" w:rsidP="0019262A">
            <w:pPr>
              <w:jc w:val="center"/>
              <w:rPr>
                <w:rFonts w:cstheme="minorHAnsi"/>
                <w:szCs w:val="20"/>
              </w:rPr>
            </w:pPr>
          </w:p>
        </w:tc>
        <w:tc>
          <w:tcPr>
            <w:tcW w:w="990" w:type="dxa"/>
          </w:tcPr>
          <w:p w14:paraId="31D7A6AD" w14:textId="77777777" w:rsidR="0019262A" w:rsidRPr="00487927" w:rsidRDefault="0019262A" w:rsidP="0019262A">
            <w:pPr>
              <w:jc w:val="center"/>
              <w:rPr>
                <w:rFonts w:cstheme="minorHAnsi"/>
                <w:szCs w:val="20"/>
              </w:rPr>
            </w:pPr>
          </w:p>
        </w:tc>
        <w:tc>
          <w:tcPr>
            <w:tcW w:w="990" w:type="dxa"/>
          </w:tcPr>
          <w:p w14:paraId="39221104" w14:textId="77777777" w:rsidR="0019262A" w:rsidRPr="00487927" w:rsidRDefault="0019262A" w:rsidP="0019262A">
            <w:pPr>
              <w:jc w:val="center"/>
              <w:rPr>
                <w:rFonts w:cstheme="minorHAnsi"/>
                <w:szCs w:val="20"/>
              </w:rPr>
            </w:pPr>
          </w:p>
        </w:tc>
        <w:tc>
          <w:tcPr>
            <w:tcW w:w="990" w:type="dxa"/>
          </w:tcPr>
          <w:p w14:paraId="6AF39BF2" w14:textId="77777777" w:rsidR="0019262A" w:rsidRPr="00487927" w:rsidRDefault="0019262A" w:rsidP="0019262A">
            <w:pPr>
              <w:jc w:val="center"/>
              <w:rPr>
                <w:rFonts w:cstheme="minorHAnsi"/>
                <w:szCs w:val="20"/>
              </w:rPr>
            </w:pPr>
          </w:p>
        </w:tc>
        <w:tc>
          <w:tcPr>
            <w:tcW w:w="1080" w:type="dxa"/>
          </w:tcPr>
          <w:p w14:paraId="1EB2766C" w14:textId="77777777" w:rsidR="0019262A" w:rsidRPr="00283A38" w:rsidRDefault="0019262A" w:rsidP="0019262A">
            <w:pPr>
              <w:jc w:val="center"/>
              <w:rPr>
                <w:rFonts w:cstheme="minorHAnsi"/>
                <w:szCs w:val="20"/>
              </w:rPr>
            </w:pPr>
          </w:p>
        </w:tc>
        <w:tc>
          <w:tcPr>
            <w:tcW w:w="990" w:type="dxa"/>
          </w:tcPr>
          <w:p w14:paraId="3F75C91A" w14:textId="77777777" w:rsidR="0019262A" w:rsidRPr="00283A38" w:rsidRDefault="0019262A" w:rsidP="0019262A">
            <w:pPr>
              <w:jc w:val="center"/>
              <w:rPr>
                <w:rFonts w:cstheme="minorHAnsi"/>
                <w:szCs w:val="20"/>
              </w:rPr>
            </w:pPr>
          </w:p>
        </w:tc>
        <w:tc>
          <w:tcPr>
            <w:tcW w:w="990" w:type="dxa"/>
          </w:tcPr>
          <w:p w14:paraId="24B0C94E" w14:textId="77777777" w:rsidR="0019262A" w:rsidRPr="00283A38" w:rsidRDefault="0019262A" w:rsidP="0019262A">
            <w:pPr>
              <w:jc w:val="center"/>
              <w:rPr>
                <w:rFonts w:cstheme="minorHAnsi"/>
                <w:szCs w:val="20"/>
              </w:rPr>
            </w:pPr>
          </w:p>
        </w:tc>
        <w:tc>
          <w:tcPr>
            <w:tcW w:w="1103" w:type="dxa"/>
          </w:tcPr>
          <w:p w14:paraId="2D278D87" w14:textId="77777777" w:rsidR="0019262A" w:rsidRPr="00D65767" w:rsidRDefault="0019262A" w:rsidP="0019262A">
            <w:pPr>
              <w:jc w:val="center"/>
              <w:rPr>
                <w:rFonts w:cstheme="minorHAnsi"/>
                <w:szCs w:val="20"/>
              </w:rPr>
            </w:pPr>
          </w:p>
        </w:tc>
        <w:tc>
          <w:tcPr>
            <w:tcW w:w="1103" w:type="dxa"/>
          </w:tcPr>
          <w:p w14:paraId="616D45DD" w14:textId="33F92D08" w:rsidR="0019262A" w:rsidRPr="00283A38" w:rsidRDefault="0019262A" w:rsidP="0019262A">
            <w:pPr>
              <w:jc w:val="center"/>
              <w:rPr>
                <w:rFonts w:cstheme="minorHAnsi"/>
                <w:szCs w:val="20"/>
              </w:rPr>
            </w:pPr>
            <w:r w:rsidRPr="00283A38">
              <w:rPr>
                <w:rFonts w:cstheme="minorHAnsi"/>
                <w:szCs w:val="20"/>
              </w:rPr>
              <w:t>•</w:t>
            </w:r>
          </w:p>
        </w:tc>
      </w:tr>
      <w:tr w:rsidR="0019262A" w:rsidRPr="00283A38" w14:paraId="5B4315DE" w14:textId="77777777" w:rsidTr="0061524D">
        <w:tc>
          <w:tcPr>
            <w:tcW w:w="1255" w:type="dxa"/>
          </w:tcPr>
          <w:p w14:paraId="5F97F659" w14:textId="636A2412" w:rsidR="0019262A" w:rsidRDefault="0019262A" w:rsidP="0019262A">
            <w:pPr>
              <w:jc w:val="center"/>
              <w:rPr>
                <w:szCs w:val="20"/>
              </w:rPr>
            </w:pPr>
            <w:r w:rsidRPr="007709BB">
              <w:t>3220_01</w:t>
            </w:r>
          </w:p>
        </w:tc>
        <w:tc>
          <w:tcPr>
            <w:tcW w:w="990" w:type="dxa"/>
          </w:tcPr>
          <w:p w14:paraId="63D294D6" w14:textId="77777777" w:rsidR="0019262A" w:rsidRPr="00283A38" w:rsidRDefault="0019262A" w:rsidP="0019262A">
            <w:pPr>
              <w:jc w:val="center"/>
              <w:rPr>
                <w:rFonts w:cstheme="minorHAnsi"/>
                <w:szCs w:val="20"/>
              </w:rPr>
            </w:pPr>
          </w:p>
        </w:tc>
        <w:tc>
          <w:tcPr>
            <w:tcW w:w="990" w:type="dxa"/>
          </w:tcPr>
          <w:p w14:paraId="20A4D426" w14:textId="77777777" w:rsidR="0019262A" w:rsidRPr="00487927" w:rsidRDefault="0019262A" w:rsidP="0019262A">
            <w:pPr>
              <w:jc w:val="center"/>
              <w:rPr>
                <w:rFonts w:cstheme="minorHAnsi"/>
                <w:szCs w:val="20"/>
              </w:rPr>
            </w:pPr>
          </w:p>
        </w:tc>
        <w:tc>
          <w:tcPr>
            <w:tcW w:w="990" w:type="dxa"/>
          </w:tcPr>
          <w:p w14:paraId="6E6B79B0" w14:textId="77777777" w:rsidR="0019262A" w:rsidRPr="00487927" w:rsidRDefault="0019262A" w:rsidP="0019262A">
            <w:pPr>
              <w:jc w:val="center"/>
              <w:rPr>
                <w:rFonts w:cstheme="minorHAnsi"/>
                <w:szCs w:val="20"/>
              </w:rPr>
            </w:pPr>
          </w:p>
        </w:tc>
        <w:tc>
          <w:tcPr>
            <w:tcW w:w="990" w:type="dxa"/>
          </w:tcPr>
          <w:p w14:paraId="2C284482" w14:textId="77777777" w:rsidR="0019262A" w:rsidRPr="00487927" w:rsidRDefault="0019262A" w:rsidP="0019262A">
            <w:pPr>
              <w:jc w:val="center"/>
              <w:rPr>
                <w:rFonts w:cstheme="minorHAnsi"/>
                <w:szCs w:val="20"/>
              </w:rPr>
            </w:pPr>
          </w:p>
        </w:tc>
        <w:tc>
          <w:tcPr>
            <w:tcW w:w="990" w:type="dxa"/>
          </w:tcPr>
          <w:p w14:paraId="1FD8F48A" w14:textId="77777777" w:rsidR="0019262A" w:rsidRPr="00487927" w:rsidRDefault="0019262A" w:rsidP="0019262A">
            <w:pPr>
              <w:jc w:val="center"/>
              <w:rPr>
                <w:rFonts w:cstheme="minorHAnsi"/>
                <w:szCs w:val="20"/>
              </w:rPr>
            </w:pPr>
          </w:p>
        </w:tc>
        <w:tc>
          <w:tcPr>
            <w:tcW w:w="990" w:type="dxa"/>
          </w:tcPr>
          <w:p w14:paraId="612A0648" w14:textId="77777777" w:rsidR="0019262A" w:rsidRPr="00487927" w:rsidRDefault="0019262A" w:rsidP="0019262A">
            <w:pPr>
              <w:jc w:val="center"/>
              <w:rPr>
                <w:rFonts w:cstheme="minorHAnsi"/>
                <w:szCs w:val="20"/>
              </w:rPr>
            </w:pPr>
          </w:p>
        </w:tc>
        <w:tc>
          <w:tcPr>
            <w:tcW w:w="1080" w:type="dxa"/>
          </w:tcPr>
          <w:p w14:paraId="243FE22F" w14:textId="77777777" w:rsidR="0019262A" w:rsidRPr="00283A38" w:rsidRDefault="0019262A" w:rsidP="0019262A">
            <w:pPr>
              <w:jc w:val="center"/>
              <w:rPr>
                <w:rFonts w:cstheme="minorHAnsi"/>
                <w:szCs w:val="20"/>
              </w:rPr>
            </w:pPr>
          </w:p>
        </w:tc>
        <w:tc>
          <w:tcPr>
            <w:tcW w:w="990" w:type="dxa"/>
          </w:tcPr>
          <w:p w14:paraId="41D4D960" w14:textId="77777777" w:rsidR="0019262A" w:rsidRPr="00283A38" w:rsidRDefault="0019262A" w:rsidP="0019262A">
            <w:pPr>
              <w:jc w:val="center"/>
              <w:rPr>
                <w:rFonts w:cstheme="minorHAnsi"/>
                <w:szCs w:val="20"/>
              </w:rPr>
            </w:pPr>
          </w:p>
        </w:tc>
        <w:tc>
          <w:tcPr>
            <w:tcW w:w="990" w:type="dxa"/>
          </w:tcPr>
          <w:p w14:paraId="1DA40979" w14:textId="77777777" w:rsidR="0019262A" w:rsidRPr="00283A38" w:rsidRDefault="0019262A" w:rsidP="0019262A">
            <w:pPr>
              <w:jc w:val="center"/>
              <w:rPr>
                <w:rFonts w:cstheme="minorHAnsi"/>
                <w:szCs w:val="20"/>
              </w:rPr>
            </w:pPr>
          </w:p>
        </w:tc>
        <w:tc>
          <w:tcPr>
            <w:tcW w:w="1103" w:type="dxa"/>
          </w:tcPr>
          <w:p w14:paraId="390C3961" w14:textId="77777777" w:rsidR="0019262A" w:rsidRPr="00D65767" w:rsidRDefault="0019262A" w:rsidP="0019262A">
            <w:pPr>
              <w:jc w:val="center"/>
              <w:rPr>
                <w:rFonts w:cstheme="minorHAnsi"/>
                <w:szCs w:val="20"/>
              </w:rPr>
            </w:pPr>
          </w:p>
        </w:tc>
        <w:tc>
          <w:tcPr>
            <w:tcW w:w="1103" w:type="dxa"/>
          </w:tcPr>
          <w:p w14:paraId="25021096" w14:textId="3FD5B84C" w:rsidR="0019262A" w:rsidRPr="00D65767" w:rsidRDefault="0019262A" w:rsidP="0019262A">
            <w:pPr>
              <w:jc w:val="center"/>
              <w:rPr>
                <w:rFonts w:cstheme="minorHAnsi"/>
                <w:szCs w:val="20"/>
              </w:rPr>
            </w:pPr>
            <w:r w:rsidRPr="00283A38">
              <w:rPr>
                <w:rFonts w:cstheme="minorHAnsi"/>
                <w:szCs w:val="20"/>
              </w:rPr>
              <w:t>•</w:t>
            </w:r>
          </w:p>
        </w:tc>
      </w:tr>
      <w:tr w:rsidR="0019262A" w:rsidRPr="00283A38" w14:paraId="26D454AA" w14:textId="77777777" w:rsidTr="0061524D">
        <w:tc>
          <w:tcPr>
            <w:tcW w:w="1255" w:type="dxa"/>
          </w:tcPr>
          <w:p w14:paraId="22BDB5CA" w14:textId="79F6B92D" w:rsidR="0019262A" w:rsidRDefault="0019262A" w:rsidP="0019262A">
            <w:pPr>
              <w:jc w:val="center"/>
              <w:rPr>
                <w:szCs w:val="20"/>
              </w:rPr>
            </w:pPr>
            <w:r w:rsidRPr="007709BB">
              <w:t>3220_02</w:t>
            </w:r>
          </w:p>
        </w:tc>
        <w:tc>
          <w:tcPr>
            <w:tcW w:w="990" w:type="dxa"/>
          </w:tcPr>
          <w:p w14:paraId="62F3C3E6" w14:textId="77777777" w:rsidR="0019262A" w:rsidRPr="00283A38" w:rsidRDefault="0019262A" w:rsidP="0019262A">
            <w:pPr>
              <w:jc w:val="center"/>
              <w:rPr>
                <w:rFonts w:cstheme="minorHAnsi"/>
                <w:szCs w:val="20"/>
              </w:rPr>
            </w:pPr>
          </w:p>
        </w:tc>
        <w:tc>
          <w:tcPr>
            <w:tcW w:w="990" w:type="dxa"/>
          </w:tcPr>
          <w:p w14:paraId="3CAF2D44" w14:textId="77777777" w:rsidR="0019262A" w:rsidRPr="00487927" w:rsidRDefault="0019262A" w:rsidP="0019262A">
            <w:pPr>
              <w:jc w:val="center"/>
              <w:rPr>
                <w:rFonts w:cstheme="minorHAnsi"/>
                <w:szCs w:val="20"/>
              </w:rPr>
            </w:pPr>
          </w:p>
        </w:tc>
        <w:tc>
          <w:tcPr>
            <w:tcW w:w="990" w:type="dxa"/>
          </w:tcPr>
          <w:p w14:paraId="276853F5" w14:textId="77777777" w:rsidR="0019262A" w:rsidRPr="00487927" w:rsidRDefault="0019262A" w:rsidP="0019262A">
            <w:pPr>
              <w:jc w:val="center"/>
              <w:rPr>
                <w:rFonts w:cstheme="minorHAnsi"/>
                <w:szCs w:val="20"/>
              </w:rPr>
            </w:pPr>
          </w:p>
        </w:tc>
        <w:tc>
          <w:tcPr>
            <w:tcW w:w="990" w:type="dxa"/>
          </w:tcPr>
          <w:p w14:paraId="6869B811" w14:textId="77777777" w:rsidR="0019262A" w:rsidRPr="00487927" w:rsidRDefault="0019262A" w:rsidP="0019262A">
            <w:pPr>
              <w:jc w:val="center"/>
              <w:rPr>
                <w:rFonts w:cstheme="minorHAnsi"/>
                <w:szCs w:val="20"/>
              </w:rPr>
            </w:pPr>
          </w:p>
        </w:tc>
        <w:tc>
          <w:tcPr>
            <w:tcW w:w="990" w:type="dxa"/>
          </w:tcPr>
          <w:p w14:paraId="3AC74AC1" w14:textId="77777777" w:rsidR="0019262A" w:rsidRPr="00487927" w:rsidRDefault="0019262A" w:rsidP="0019262A">
            <w:pPr>
              <w:jc w:val="center"/>
              <w:rPr>
                <w:rFonts w:cstheme="minorHAnsi"/>
                <w:szCs w:val="20"/>
              </w:rPr>
            </w:pPr>
          </w:p>
        </w:tc>
        <w:tc>
          <w:tcPr>
            <w:tcW w:w="990" w:type="dxa"/>
          </w:tcPr>
          <w:p w14:paraId="0A8B9B25" w14:textId="77777777" w:rsidR="0019262A" w:rsidRPr="00487927" w:rsidRDefault="0019262A" w:rsidP="0019262A">
            <w:pPr>
              <w:jc w:val="center"/>
              <w:rPr>
                <w:rFonts w:cstheme="minorHAnsi"/>
                <w:szCs w:val="20"/>
              </w:rPr>
            </w:pPr>
          </w:p>
        </w:tc>
        <w:tc>
          <w:tcPr>
            <w:tcW w:w="1080" w:type="dxa"/>
          </w:tcPr>
          <w:p w14:paraId="28CB836E" w14:textId="77777777" w:rsidR="0019262A" w:rsidRPr="00283A38" w:rsidRDefault="0019262A" w:rsidP="0019262A">
            <w:pPr>
              <w:jc w:val="center"/>
              <w:rPr>
                <w:rFonts w:cstheme="minorHAnsi"/>
                <w:szCs w:val="20"/>
              </w:rPr>
            </w:pPr>
          </w:p>
        </w:tc>
        <w:tc>
          <w:tcPr>
            <w:tcW w:w="990" w:type="dxa"/>
          </w:tcPr>
          <w:p w14:paraId="227DD427" w14:textId="77777777" w:rsidR="0019262A" w:rsidRPr="00283A38" w:rsidRDefault="0019262A" w:rsidP="0019262A">
            <w:pPr>
              <w:jc w:val="center"/>
              <w:rPr>
                <w:rFonts w:cstheme="minorHAnsi"/>
                <w:szCs w:val="20"/>
              </w:rPr>
            </w:pPr>
          </w:p>
        </w:tc>
        <w:tc>
          <w:tcPr>
            <w:tcW w:w="990" w:type="dxa"/>
          </w:tcPr>
          <w:p w14:paraId="504090B1" w14:textId="77777777" w:rsidR="0019262A" w:rsidRPr="00283A38" w:rsidRDefault="0019262A" w:rsidP="0019262A">
            <w:pPr>
              <w:jc w:val="center"/>
              <w:rPr>
                <w:rFonts w:cstheme="minorHAnsi"/>
                <w:szCs w:val="20"/>
              </w:rPr>
            </w:pPr>
          </w:p>
        </w:tc>
        <w:tc>
          <w:tcPr>
            <w:tcW w:w="1103" w:type="dxa"/>
          </w:tcPr>
          <w:p w14:paraId="57FBBCCD" w14:textId="77777777" w:rsidR="0019262A" w:rsidRPr="00D65767" w:rsidRDefault="0019262A" w:rsidP="0019262A">
            <w:pPr>
              <w:jc w:val="center"/>
              <w:rPr>
                <w:rFonts w:cstheme="minorHAnsi"/>
                <w:szCs w:val="20"/>
              </w:rPr>
            </w:pPr>
          </w:p>
        </w:tc>
        <w:tc>
          <w:tcPr>
            <w:tcW w:w="1103" w:type="dxa"/>
          </w:tcPr>
          <w:p w14:paraId="6F86F0E4" w14:textId="050BFFCC" w:rsidR="0019262A" w:rsidRPr="00D65767" w:rsidRDefault="0019262A" w:rsidP="0019262A">
            <w:pPr>
              <w:jc w:val="center"/>
              <w:rPr>
                <w:rFonts w:cstheme="minorHAnsi"/>
                <w:szCs w:val="20"/>
              </w:rPr>
            </w:pPr>
            <w:r w:rsidRPr="00283A38">
              <w:rPr>
                <w:rFonts w:cstheme="minorHAnsi"/>
                <w:szCs w:val="20"/>
              </w:rPr>
              <w:t>•</w:t>
            </w:r>
          </w:p>
        </w:tc>
      </w:tr>
      <w:tr w:rsidR="0019262A" w:rsidRPr="00283A38" w14:paraId="3CDD2CAE" w14:textId="77777777" w:rsidTr="0061524D">
        <w:tc>
          <w:tcPr>
            <w:tcW w:w="1255" w:type="dxa"/>
          </w:tcPr>
          <w:p w14:paraId="4AEA7CCA" w14:textId="092AF01B" w:rsidR="0019262A" w:rsidRDefault="0019262A" w:rsidP="0019262A">
            <w:pPr>
              <w:jc w:val="center"/>
              <w:rPr>
                <w:szCs w:val="20"/>
              </w:rPr>
            </w:pPr>
            <w:r w:rsidRPr="007709BB">
              <w:t>3220_03</w:t>
            </w:r>
          </w:p>
        </w:tc>
        <w:tc>
          <w:tcPr>
            <w:tcW w:w="990" w:type="dxa"/>
          </w:tcPr>
          <w:p w14:paraId="20C236FD" w14:textId="77777777" w:rsidR="0019262A" w:rsidRPr="00283A38" w:rsidRDefault="0019262A" w:rsidP="0019262A">
            <w:pPr>
              <w:jc w:val="center"/>
              <w:rPr>
                <w:rFonts w:cstheme="minorHAnsi"/>
                <w:szCs w:val="20"/>
              </w:rPr>
            </w:pPr>
          </w:p>
        </w:tc>
        <w:tc>
          <w:tcPr>
            <w:tcW w:w="990" w:type="dxa"/>
          </w:tcPr>
          <w:p w14:paraId="55C44713" w14:textId="77777777" w:rsidR="0019262A" w:rsidRPr="00487927" w:rsidRDefault="0019262A" w:rsidP="0019262A">
            <w:pPr>
              <w:jc w:val="center"/>
              <w:rPr>
                <w:rFonts w:cstheme="minorHAnsi"/>
                <w:szCs w:val="20"/>
              </w:rPr>
            </w:pPr>
          </w:p>
        </w:tc>
        <w:tc>
          <w:tcPr>
            <w:tcW w:w="990" w:type="dxa"/>
          </w:tcPr>
          <w:p w14:paraId="65E78276" w14:textId="77777777" w:rsidR="0019262A" w:rsidRPr="00487927" w:rsidRDefault="0019262A" w:rsidP="0019262A">
            <w:pPr>
              <w:jc w:val="center"/>
              <w:rPr>
                <w:rFonts w:cstheme="minorHAnsi"/>
                <w:szCs w:val="20"/>
              </w:rPr>
            </w:pPr>
          </w:p>
        </w:tc>
        <w:tc>
          <w:tcPr>
            <w:tcW w:w="990" w:type="dxa"/>
          </w:tcPr>
          <w:p w14:paraId="7D84CB8B" w14:textId="77777777" w:rsidR="0019262A" w:rsidRPr="00487927" w:rsidRDefault="0019262A" w:rsidP="0019262A">
            <w:pPr>
              <w:jc w:val="center"/>
              <w:rPr>
                <w:rFonts w:cstheme="minorHAnsi"/>
                <w:szCs w:val="20"/>
              </w:rPr>
            </w:pPr>
          </w:p>
        </w:tc>
        <w:tc>
          <w:tcPr>
            <w:tcW w:w="990" w:type="dxa"/>
          </w:tcPr>
          <w:p w14:paraId="6A819C2A" w14:textId="77777777" w:rsidR="0019262A" w:rsidRPr="00487927" w:rsidRDefault="0019262A" w:rsidP="0019262A">
            <w:pPr>
              <w:jc w:val="center"/>
              <w:rPr>
                <w:rFonts w:cstheme="minorHAnsi"/>
                <w:szCs w:val="20"/>
              </w:rPr>
            </w:pPr>
          </w:p>
        </w:tc>
        <w:tc>
          <w:tcPr>
            <w:tcW w:w="990" w:type="dxa"/>
          </w:tcPr>
          <w:p w14:paraId="0950DD17" w14:textId="77777777" w:rsidR="0019262A" w:rsidRPr="00487927" w:rsidRDefault="0019262A" w:rsidP="0019262A">
            <w:pPr>
              <w:jc w:val="center"/>
              <w:rPr>
                <w:rFonts w:cstheme="minorHAnsi"/>
                <w:szCs w:val="20"/>
              </w:rPr>
            </w:pPr>
          </w:p>
        </w:tc>
        <w:tc>
          <w:tcPr>
            <w:tcW w:w="1080" w:type="dxa"/>
          </w:tcPr>
          <w:p w14:paraId="7E3E690F" w14:textId="77777777" w:rsidR="0019262A" w:rsidRPr="00283A38" w:rsidRDefault="0019262A" w:rsidP="0019262A">
            <w:pPr>
              <w:jc w:val="center"/>
              <w:rPr>
                <w:rFonts w:cstheme="minorHAnsi"/>
                <w:szCs w:val="20"/>
              </w:rPr>
            </w:pPr>
          </w:p>
        </w:tc>
        <w:tc>
          <w:tcPr>
            <w:tcW w:w="990" w:type="dxa"/>
          </w:tcPr>
          <w:p w14:paraId="3B515D02" w14:textId="77777777" w:rsidR="0019262A" w:rsidRPr="00283A38" w:rsidRDefault="0019262A" w:rsidP="0019262A">
            <w:pPr>
              <w:jc w:val="center"/>
              <w:rPr>
                <w:rFonts w:cstheme="minorHAnsi"/>
                <w:szCs w:val="20"/>
              </w:rPr>
            </w:pPr>
          </w:p>
        </w:tc>
        <w:tc>
          <w:tcPr>
            <w:tcW w:w="990" w:type="dxa"/>
          </w:tcPr>
          <w:p w14:paraId="3B69F99B" w14:textId="77777777" w:rsidR="0019262A" w:rsidRPr="00283A38" w:rsidRDefault="0019262A" w:rsidP="0019262A">
            <w:pPr>
              <w:jc w:val="center"/>
              <w:rPr>
                <w:rFonts w:cstheme="minorHAnsi"/>
                <w:szCs w:val="20"/>
              </w:rPr>
            </w:pPr>
          </w:p>
        </w:tc>
        <w:tc>
          <w:tcPr>
            <w:tcW w:w="1103" w:type="dxa"/>
          </w:tcPr>
          <w:p w14:paraId="6B998E04" w14:textId="77777777" w:rsidR="0019262A" w:rsidRPr="00D65767" w:rsidRDefault="0019262A" w:rsidP="0019262A">
            <w:pPr>
              <w:jc w:val="center"/>
              <w:rPr>
                <w:rFonts w:cstheme="minorHAnsi"/>
                <w:szCs w:val="20"/>
              </w:rPr>
            </w:pPr>
          </w:p>
        </w:tc>
        <w:tc>
          <w:tcPr>
            <w:tcW w:w="1103" w:type="dxa"/>
          </w:tcPr>
          <w:p w14:paraId="7CEA2011" w14:textId="3860F3D3" w:rsidR="0019262A" w:rsidRPr="00D65767" w:rsidRDefault="0019262A" w:rsidP="0019262A">
            <w:pPr>
              <w:jc w:val="center"/>
              <w:rPr>
                <w:rFonts w:cstheme="minorHAnsi"/>
                <w:szCs w:val="20"/>
              </w:rPr>
            </w:pPr>
            <w:r w:rsidRPr="00283A38">
              <w:rPr>
                <w:rFonts w:cstheme="minorHAnsi"/>
                <w:szCs w:val="20"/>
              </w:rPr>
              <w:t>•</w:t>
            </w:r>
          </w:p>
        </w:tc>
      </w:tr>
      <w:tr w:rsidR="0019262A" w:rsidRPr="00283A38" w14:paraId="1CC96995" w14:textId="77777777" w:rsidTr="0061524D">
        <w:tc>
          <w:tcPr>
            <w:tcW w:w="1255" w:type="dxa"/>
          </w:tcPr>
          <w:p w14:paraId="5A62F032" w14:textId="4F49FFEB" w:rsidR="0019262A" w:rsidRDefault="0019262A" w:rsidP="0019262A">
            <w:pPr>
              <w:jc w:val="center"/>
              <w:rPr>
                <w:szCs w:val="20"/>
              </w:rPr>
            </w:pPr>
            <w:r w:rsidRPr="007709BB">
              <w:t>3222_01</w:t>
            </w:r>
          </w:p>
        </w:tc>
        <w:tc>
          <w:tcPr>
            <w:tcW w:w="990" w:type="dxa"/>
          </w:tcPr>
          <w:p w14:paraId="20A5981D" w14:textId="77777777" w:rsidR="0019262A" w:rsidRPr="00283A38" w:rsidRDefault="0019262A" w:rsidP="0019262A">
            <w:pPr>
              <w:jc w:val="center"/>
              <w:rPr>
                <w:rFonts w:cstheme="minorHAnsi"/>
                <w:szCs w:val="20"/>
              </w:rPr>
            </w:pPr>
          </w:p>
        </w:tc>
        <w:tc>
          <w:tcPr>
            <w:tcW w:w="990" w:type="dxa"/>
          </w:tcPr>
          <w:p w14:paraId="0BC9643C" w14:textId="77777777" w:rsidR="0019262A" w:rsidRPr="00487927" w:rsidRDefault="0019262A" w:rsidP="0019262A">
            <w:pPr>
              <w:jc w:val="center"/>
              <w:rPr>
                <w:rFonts w:cstheme="minorHAnsi"/>
                <w:szCs w:val="20"/>
              </w:rPr>
            </w:pPr>
          </w:p>
        </w:tc>
        <w:tc>
          <w:tcPr>
            <w:tcW w:w="990" w:type="dxa"/>
          </w:tcPr>
          <w:p w14:paraId="48170127" w14:textId="77777777" w:rsidR="0019262A" w:rsidRPr="00487927" w:rsidRDefault="0019262A" w:rsidP="0019262A">
            <w:pPr>
              <w:jc w:val="center"/>
              <w:rPr>
                <w:rFonts w:cstheme="minorHAnsi"/>
                <w:szCs w:val="20"/>
              </w:rPr>
            </w:pPr>
          </w:p>
        </w:tc>
        <w:tc>
          <w:tcPr>
            <w:tcW w:w="990" w:type="dxa"/>
          </w:tcPr>
          <w:p w14:paraId="35940737" w14:textId="77777777" w:rsidR="0019262A" w:rsidRPr="00487927" w:rsidRDefault="0019262A" w:rsidP="0019262A">
            <w:pPr>
              <w:jc w:val="center"/>
              <w:rPr>
                <w:rFonts w:cstheme="minorHAnsi"/>
                <w:szCs w:val="20"/>
              </w:rPr>
            </w:pPr>
          </w:p>
        </w:tc>
        <w:tc>
          <w:tcPr>
            <w:tcW w:w="990" w:type="dxa"/>
          </w:tcPr>
          <w:p w14:paraId="0AE59EDA" w14:textId="77777777" w:rsidR="0019262A" w:rsidRPr="00487927" w:rsidRDefault="0019262A" w:rsidP="0019262A">
            <w:pPr>
              <w:jc w:val="center"/>
              <w:rPr>
                <w:rFonts w:cstheme="minorHAnsi"/>
                <w:szCs w:val="20"/>
              </w:rPr>
            </w:pPr>
          </w:p>
        </w:tc>
        <w:tc>
          <w:tcPr>
            <w:tcW w:w="990" w:type="dxa"/>
          </w:tcPr>
          <w:p w14:paraId="260BCAD1" w14:textId="77777777" w:rsidR="0019262A" w:rsidRPr="00487927" w:rsidRDefault="0019262A" w:rsidP="0019262A">
            <w:pPr>
              <w:jc w:val="center"/>
              <w:rPr>
                <w:rFonts w:cstheme="minorHAnsi"/>
                <w:szCs w:val="20"/>
              </w:rPr>
            </w:pPr>
          </w:p>
        </w:tc>
        <w:tc>
          <w:tcPr>
            <w:tcW w:w="1080" w:type="dxa"/>
          </w:tcPr>
          <w:p w14:paraId="2D70818E" w14:textId="77777777" w:rsidR="0019262A" w:rsidRPr="00283A38" w:rsidRDefault="0019262A" w:rsidP="0019262A">
            <w:pPr>
              <w:jc w:val="center"/>
              <w:rPr>
                <w:rFonts w:cstheme="minorHAnsi"/>
                <w:szCs w:val="20"/>
              </w:rPr>
            </w:pPr>
          </w:p>
        </w:tc>
        <w:tc>
          <w:tcPr>
            <w:tcW w:w="990" w:type="dxa"/>
          </w:tcPr>
          <w:p w14:paraId="5026DEF4" w14:textId="77777777" w:rsidR="0019262A" w:rsidRPr="00283A38" w:rsidRDefault="0019262A" w:rsidP="0019262A">
            <w:pPr>
              <w:jc w:val="center"/>
              <w:rPr>
                <w:rFonts w:cstheme="minorHAnsi"/>
                <w:szCs w:val="20"/>
              </w:rPr>
            </w:pPr>
          </w:p>
        </w:tc>
        <w:tc>
          <w:tcPr>
            <w:tcW w:w="990" w:type="dxa"/>
          </w:tcPr>
          <w:p w14:paraId="7E442395" w14:textId="77777777" w:rsidR="0019262A" w:rsidRPr="00283A38" w:rsidRDefault="0019262A" w:rsidP="0019262A">
            <w:pPr>
              <w:jc w:val="center"/>
              <w:rPr>
                <w:rFonts w:cstheme="minorHAnsi"/>
                <w:szCs w:val="20"/>
              </w:rPr>
            </w:pPr>
          </w:p>
        </w:tc>
        <w:tc>
          <w:tcPr>
            <w:tcW w:w="1103" w:type="dxa"/>
          </w:tcPr>
          <w:p w14:paraId="17160F61" w14:textId="77777777" w:rsidR="0019262A" w:rsidRPr="00D65767" w:rsidRDefault="0019262A" w:rsidP="0019262A">
            <w:pPr>
              <w:jc w:val="center"/>
              <w:rPr>
                <w:rFonts w:cstheme="minorHAnsi"/>
                <w:szCs w:val="20"/>
              </w:rPr>
            </w:pPr>
          </w:p>
        </w:tc>
        <w:tc>
          <w:tcPr>
            <w:tcW w:w="1103" w:type="dxa"/>
          </w:tcPr>
          <w:p w14:paraId="4458C6A4" w14:textId="7A76C0C3" w:rsidR="0019262A" w:rsidRPr="00D65767" w:rsidRDefault="0019262A" w:rsidP="0019262A">
            <w:pPr>
              <w:jc w:val="center"/>
              <w:rPr>
                <w:rFonts w:cstheme="minorHAnsi"/>
                <w:szCs w:val="20"/>
              </w:rPr>
            </w:pPr>
            <w:r w:rsidRPr="00283A38">
              <w:rPr>
                <w:rFonts w:cstheme="minorHAnsi"/>
                <w:szCs w:val="20"/>
              </w:rPr>
              <w:t>•</w:t>
            </w:r>
          </w:p>
        </w:tc>
      </w:tr>
      <w:tr w:rsidR="0019262A" w:rsidRPr="00283A38" w14:paraId="67613898" w14:textId="77777777" w:rsidTr="0061524D">
        <w:tc>
          <w:tcPr>
            <w:tcW w:w="1255" w:type="dxa"/>
          </w:tcPr>
          <w:p w14:paraId="59A19B32" w14:textId="64EBB87B" w:rsidR="0019262A" w:rsidRDefault="0019262A" w:rsidP="0019262A">
            <w:pPr>
              <w:jc w:val="center"/>
              <w:rPr>
                <w:szCs w:val="20"/>
              </w:rPr>
            </w:pPr>
            <w:r w:rsidRPr="007709BB">
              <w:t>3222_02</w:t>
            </w:r>
          </w:p>
        </w:tc>
        <w:tc>
          <w:tcPr>
            <w:tcW w:w="990" w:type="dxa"/>
          </w:tcPr>
          <w:p w14:paraId="27CBC414" w14:textId="77777777" w:rsidR="0019262A" w:rsidRPr="00283A38" w:rsidRDefault="0019262A" w:rsidP="0019262A">
            <w:pPr>
              <w:jc w:val="center"/>
              <w:rPr>
                <w:rFonts w:cstheme="minorHAnsi"/>
                <w:szCs w:val="20"/>
              </w:rPr>
            </w:pPr>
          </w:p>
        </w:tc>
        <w:tc>
          <w:tcPr>
            <w:tcW w:w="990" w:type="dxa"/>
          </w:tcPr>
          <w:p w14:paraId="4F2DF0DB" w14:textId="77777777" w:rsidR="0019262A" w:rsidRPr="00487927" w:rsidRDefault="0019262A" w:rsidP="0019262A">
            <w:pPr>
              <w:jc w:val="center"/>
              <w:rPr>
                <w:rFonts w:cstheme="minorHAnsi"/>
                <w:szCs w:val="20"/>
              </w:rPr>
            </w:pPr>
          </w:p>
        </w:tc>
        <w:tc>
          <w:tcPr>
            <w:tcW w:w="990" w:type="dxa"/>
          </w:tcPr>
          <w:p w14:paraId="307DE73D" w14:textId="77777777" w:rsidR="0019262A" w:rsidRPr="00487927" w:rsidRDefault="0019262A" w:rsidP="0019262A">
            <w:pPr>
              <w:jc w:val="center"/>
              <w:rPr>
                <w:rFonts w:cstheme="minorHAnsi"/>
                <w:szCs w:val="20"/>
              </w:rPr>
            </w:pPr>
          </w:p>
        </w:tc>
        <w:tc>
          <w:tcPr>
            <w:tcW w:w="990" w:type="dxa"/>
          </w:tcPr>
          <w:p w14:paraId="691CD54A" w14:textId="77777777" w:rsidR="0019262A" w:rsidRPr="00487927" w:rsidRDefault="0019262A" w:rsidP="0019262A">
            <w:pPr>
              <w:jc w:val="center"/>
              <w:rPr>
                <w:rFonts w:cstheme="minorHAnsi"/>
                <w:szCs w:val="20"/>
              </w:rPr>
            </w:pPr>
          </w:p>
        </w:tc>
        <w:tc>
          <w:tcPr>
            <w:tcW w:w="990" w:type="dxa"/>
          </w:tcPr>
          <w:p w14:paraId="122F78B0" w14:textId="77777777" w:rsidR="0019262A" w:rsidRPr="00487927" w:rsidRDefault="0019262A" w:rsidP="0019262A">
            <w:pPr>
              <w:jc w:val="center"/>
              <w:rPr>
                <w:rFonts w:cstheme="minorHAnsi"/>
                <w:szCs w:val="20"/>
              </w:rPr>
            </w:pPr>
          </w:p>
        </w:tc>
        <w:tc>
          <w:tcPr>
            <w:tcW w:w="990" w:type="dxa"/>
          </w:tcPr>
          <w:p w14:paraId="4235B4A1" w14:textId="77777777" w:rsidR="0019262A" w:rsidRPr="00487927" w:rsidRDefault="0019262A" w:rsidP="0019262A">
            <w:pPr>
              <w:jc w:val="center"/>
              <w:rPr>
                <w:rFonts w:cstheme="minorHAnsi"/>
                <w:szCs w:val="20"/>
              </w:rPr>
            </w:pPr>
          </w:p>
        </w:tc>
        <w:tc>
          <w:tcPr>
            <w:tcW w:w="1080" w:type="dxa"/>
          </w:tcPr>
          <w:p w14:paraId="215F6346" w14:textId="77777777" w:rsidR="0019262A" w:rsidRPr="00283A38" w:rsidRDefault="0019262A" w:rsidP="0019262A">
            <w:pPr>
              <w:jc w:val="center"/>
              <w:rPr>
                <w:rFonts w:cstheme="minorHAnsi"/>
                <w:szCs w:val="20"/>
              </w:rPr>
            </w:pPr>
          </w:p>
        </w:tc>
        <w:tc>
          <w:tcPr>
            <w:tcW w:w="990" w:type="dxa"/>
          </w:tcPr>
          <w:p w14:paraId="637045A6" w14:textId="77777777" w:rsidR="0019262A" w:rsidRPr="00283A38" w:rsidRDefault="0019262A" w:rsidP="0019262A">
            <w:pPr>
              <w:jc w:val="center"/>
              <w:rPr>
                <w:rFonts w:cstheme="minorHAnsi"/>
                <w:szCs w:val="20"/>
              </w:rPr>
            </w:pPr>
          </w:p>
        </w:tc>
        <w:tc>
          <w:tcPr>
            <w:tcW w:w="990" w:type="dxa"/>
          </w:tcPr>
          <w:p w14:paraId="652CED9C" w14:textId="77777777" w:rsidR="0019262A" w:rsidRPr="00283A38" w:rsidRDefault="0019262A" w:rsidP="0019262A">
            <w:pPr>
              <w:jc w:val="center"/>
              <w:rPr>
                <w:rFonts w:cstheme="minorHAnsi"/>
                <w:szCs w:val="20"/>
              </w:rPr>
            </w:pPr>
          </w:p>
        </w:tc>
        <w:tc>
          <w:tcPr>
            <w:tcW w:w="1103" w:type="dxa"/>
          </w:tcPr>
          <w:p w14:paraId="07A460A1" w14:textId="77777777" w:rsidR="0019262A" w:rsidRPr="00D65767" w:rsidRDefault="0019262A" w:rsidP="0019262A">
            <w:pPr>
              <w:jc w:val="center"/>
              <w:rPr>
                <w:rFonts w:cstheme="minorHAnsi"/>
                <w:szCs w:val="20"/>
              </w:rPr>
            </w:pPr>
          </w:p>
        </w:tc>
        <w:tc>
          <w:tcPr>
            <w:tcW w:w="1103" w:type="dxa"/>
          </w:tcPr>
          <w:p w14:paraId="481BA3A1" w14:textId="38CDF43F" w:rsidR="0019262A" w:rsidRPr="00D65767" w:rsidRDefault="0019262A" w:rsidP="0019262A">
            <w:pPr>
              <w:jc w:val="center"/>
              <w:rPr>
                <w:rFonts w:cstheme="minorHAnsi"/>
                <w:szCs w:val="20"/>
              </w:rPr>
            </w:pPr>
            <w:r w:rsidRPr="00283A38">
              <w:rPr>
                <w:rFonts w:cstheme="minorHAnsi"/>
                <w:szCs w:val="20"/>
              </w:rPr>
              <w:t>•</w:t>
            </w:r>
          </w:p>
        </w:tc>
      </w:tr>
      <w:tr w:rsidR="0019262A" w:rsidRPr="00283A38" w14:paraId="4D1567C1" w14:textId="77777777" w:rsidTr="0061524D">
        <w:tc>
          <w:tcPr>
            <w:tcW w:w="1255" w:type="dxa"/>
          </w:tcPr>
          <w:p w14:paraId="0352689F" w14:textId="421125EB" w:rsidR="0019262A" w:rsidRDefault="0019262A" w:rsidP="0019262A">
            <w:pPr>
              <w:jc w:val="center"/>
              <w:rPr>
                <w:szCs w:val="20"/>
              </w:rPr>
            </w:pPr>
            <w:r w:rsidRPr="007709BB">
              <w:t>3222_03</w:t>
            </w:r>
          </w:p>
        </w:tc>
        <w:tc>
          <w:tcPr>
            <w:tcW w:w="990" w:type="dxa"/>
          </w:tcPr>
          <w:p w14:paraId="0B8443DA" w14:textId="77777777" w:rsidR="0019262A" w:rsidRPr="00283A38" w:rsidRDefault="0019262A" w:rsidP="0019262A">
            <w:pPr>
              <w:jc w:val="center"/>
              <w:rPr>
                <w:rFonts w:cstheme="minorHAnsi"/>
                <w:szCs w:val="20"/>
              </w:rPr>
            </w:pPr>
          </w:p>
        </w:tc>
        <w:tc>
          <w:tcPr>
            <w:tcW w:w="990" w:type="dxa"/>
          </w:tcPr>
          <w:p w14:paraId="6C2BBC7D" w14:textId="77777777" w:rsidR="0019262A" w:rsidRPr="00487927" w:rsidRDefault="0019262A" w:rsidP="0019262A">
            <w:pPr>
              <w:jc w:val="center"/>
              <w:rPr>
                <w:rFonts w:cstheme="minorHAnsi"/>
                <w:szCs w:val="20"/>
              </w:rPr>
            </w:pPr>
          </w:p>
        </w:tc>
        <w:tc>
          <w:tcPr>
            <w:tcW w:w="990" w:type="dxa"/>
          </w:tcPr>
          <w:p w14:paraId="64EB0461" w14:textId="77777777" w:rsidR="0019262A" w:rsidRPr="00487927" w:rsidRDefault="0019262A" w:rsidP="0019262A">
            <w:pPr>
              <w:jc w:val="center"/>
              <w:rPr>
                <w:rFonts w:cstheme="minorHAnsi"/>
                <w:szCs w:val="20"/>
              </w:rPr>
            </w:pPr>
          </w:p>
        </w:tc>
        <w:tc>
          <w:tcPr>
            <w:tcW w:w="990" w:type="dxa"/>
          </w:tcPr>
          <w:p w14:paraId="2713ED68" w14:textId="77777777" w:rsidR="0019262A" w:rsidRPr="00487927" w:rsidRDefault="0019262A" w:rsidP="0019262A">
            <w:pPr>
              <w:jc w:val="center"/>
              <w:rPr>
                <w:rFonts w:cstheme="minorHAnsi"/>
                <w:szCs w:val="20"/>
              </w:rPr>
            </w:pPr>
          </w:p>
        </w:tc>
        <w:tc>
          <w:tcPr>
            <w:tcW w:w="990" w:type="dxa"/>
          </w:tcPr>
          <w:p w14:paraId="42878566" w14:textId="77777777" w:rsidR="0019262A" w:rsidRPr="00487927" w:rsidRDefault="0019262A" w:rsidP="0019262A">
            <w:pPr>
              <w:jc w:val="center"/>
              <w:rPr>
                <w:rFonts w:cstheme="minorHAnsi"/>
                <w:szCs w:val="20"/>
              </w:rPr>
            </w:pPr>
          </w:p>
        </w:tc>
        <w:tc>
          <w:tcPr>
            <w:tcW w:w="990" w:type="dxa"/>
          </w:tcPr>
          <w:p w14:paraId="641572FE" w14:textId="77777777" w:rsidR="0019262A" w:rsidRPr="00487927" w:rsidRDefault="0019262A" w:rsidP="0019262A">
            <w:pPr>
              <w:jc w:val="center"/>
              <w:rPr>
                <w:rFonts w:cstheme="minorHAnsi"/>
                <w:szCs w:val="20"/>
              </w:rPr>
            </w:pPr>
          </w:p>
        </w:tc>
        <w:tc>
          <w:tcPr>
            <w:tcW w:w="1080" w:type="dxa"/>
          </w:tcPr>
          <w:p w14:paraId="25E96B6B" w14:textId="77777777" w:rsidR="0019262A" w:rsidRPr="00283A38" w:rsidRDefault="0019262A" w:rsidP="0019262A">
            <w:pPr>
              <w:jc w:val="center"/>
              <w:rPr>
                <w:rFonts w:cstheme="minorHAnsi"/>
                <w:szCs w:val="20"/>
              </w:rPr>
            </w:pPr>
          </w:p>
        </w:tc>
        <w:tc>
          <w:tcPr>
            <w:tcW w:w="990" w:type="dxa"/>
          </w:tcPr>
          <w:p w14:paraId="06CAA5FE" w14:textId="77777777" w:rsidR="0019262A" w:rsidRPr="00283A38" w:rsidRDefault="0019262A" w:rsidP="0019262A">
            <w:pPr>
              <w:jc w:val="center"/>
              <w:rPr>
                <w:rFonts w:cstheme="minorHAnsi"/>
                <w:szCs w:val="20"/>
              </w:rPr>
            </w:pPr>
          </w:p>
        </w:tc>
        <w:tc>
          <w:tcPr>
            <w:tcW w:w="990" w:type="dxa"/>
          </w:tcPr>
          <w:p w14:paraId="274EA4A4" w14:textId="77777777" w:rsidR="0019262A" w:rsidRPr="00283A38" w:rsidRDefault="0019262A" w:rsidP="0019262A">
            <w:pPr>
              <w:jc w:val="center"/>
              <w:rPr>
                <w:rFonts w:cstheme="minorHAnsi"/>
                <w:szCs w:val="20"/>
              </w:rPr>
            </w:pPr>
          </w:p>
        </w:tc>
        <w:tc>
          <w:tcPr>
            <w:tcW w:w="1103" w:type="dxa"/>
          </w:tcPr>
          <w:p w14:paraId="0F0EF73B" w14:textId="77777777" w:rsidR="0019262A" w:rsidRPr="00D65767" w:rsidRDefault="0019262A" w:rsidP="0019262A">
            <w:pPr>
              <w:jc w:val="center"/>
              <w:rPr>
                <w:rFonts w:cstheme="minorHAnsi"/>
                <w:szCs w:val="20"/>
              </w:rPr>
            </w:pPr>
          </w:p>
        </w:tc>
        <w:tc>
          <w:tcPr>
            <w:tcW w:w="1103" w:type="dxa"/>
          </w:tcPr>
          <w:p w14:paraId="4C2F4921" w14:textId="501FF505" w:rsidR="0019262A" w:rsidRPr="00D65767" w:rsidRDefault="0019262A" w:rsidP="0019262A">
            <w:pPr>
              <w:jc w:val="center"/>
              <w:rPr>
                <w:rFonts w:cstheme="minorHAnsi"/>
                <w:szCs w:val="20"/>
              </w:rPr>
            </w:pPr>
            <w:r w:rsidRPr="00D65767">
              <w:rPr>
                <w:rFonts w:cstheme="minorHAnsi"/>
                <w:szCs w:val="20"/>
              </w:rPr>
              <w:t>•</w:t>
            </w:r>
          </w:p>
        </w:tc>
      </w:tr>
      <w:tr w:rsidR="0019262A" w:rsidRPr="00283A38" w14:paraId="346217FA" w14:textId="77777777" w:rsidTr="0061524D">
        <w:tc>
          <w:tcPr>
            <w:tcW w:w="1255" w:type="dxa"/>
          </w:tcPr>
          <w:p w14:paraId="173CABFC" w14:textId="26E87D0B" w:rsidR="0019262A" w:rsidRDefault="0019262A" w:rsidP="0019262A">
            <w:pPr>
              <w:jc w:val="center"/>
              <w:rPr>
                <w:szCs w:val="20"/>
              </w:rPr>
            </w:pPr>
            <w:r w:rsidRPr="007709BB">
              <w:t>3222_04</w:t>
            </w:r>
          </w:p>
        </w:tc>
        <w:tc>
          <w:tcPr>
            <w:tcW w:w="990" w:type="dxa"/>
          </w:tcPr>
          <w:p w14:paraId="0D9EAC0E" w14:textId="77777777" w:rsidR="0019262A" w:rsidRPr="00283A38" w:rsidRDefault="0019262A" w:rsidP="0019262A">
            <w:pPr>
              <w:jc w:val="center"/>
              <w:rPr>
                <w:rFonts w:cstheme="minorHAnsi"/>
                <w:szCs w:val="20"/>
              </w:rPr>
            </w:pPr>
          </w:p>
        </w:tc>
        <w:tc>
          <w:tcPr>
            <w:tcW w:w="990" w:type="dxa"/>
          </w:tcPr>
          <w:p w14:paraId="1B3B4FD5" w14:textId="77777777" w:rsidR="0019262A" w:rsidRPr="00487927" w:rsidRDefault="0019262A" w:rsidP="0019262A">
            <w:pPr>
              <w:jc w:val="center"/>
              <w:rPr>
                <w:rFonts w:cstheme="minorHAnsi"/>
                <w:szCs w:val="20"/>
              </w:rPr>
            </w:pPr>
          </w:p>
        </w:tc>
        <w:tc>
          <w:tcPr>
            <w:tcW w:w="990" w:type="dxa"/>
          </w:tcPr>
          <w:p w14:paraId="4D726170" w14:textId="77777777" w:rsidR="0019262A" w:rsidRPr="00487927" w:rsidRDefault="0019262A" w:rsidP="0019262A">
            <w:pPr>
              <w:jc w:val="center"/>
              <w:rPr>
                <w:rFonts w:cstheme="minorHAnsi"/>
                <w:szCs w:val="20"/>
              </w:rPr>
            </w:pPr>
          </w:p>
        </w:tc>
        <w:tc>
          <w:tcPr>
            <w:tcW w:w="990" w:type="dxa"/>
          </w:tcPr>
          <w:p w14:paraId="3810F555" w14:textId="77777777" w:rsidR="0019262A" w:rsidRPr="00487927" w:rsidRDefault="0019262A" w:rsidP="0019262A">
            <w:pPr>
              <w:jc w:val="center"/>
              <w:rPr>
                <w:rFonts w:cstheme="minorHAnsi"/>
                <w:szCs w:val="20"/>
              </w:rPr>
            </w:pPr>
          </w:p>
        </w:tc>
        <w:tc>
          <w:tcPr>
            <w:tcW w:w="990" w:type="dxa"/>
          </w:tcPr>
          <w:p w14:paraId="7DA08A14" w14:textId="77777777" w:rsidR="0019262A" w:rsidRPr="00487927" w:rsidRDefault="0019262A" w:rsidP="0019262A">
            <w:pPr>
              <w:jc w:val="center"/>
              <w:rPr>
                <w:rFonts w:cstheme="minorHAnsi"/>
                <w:szCs w:val="20"/>
              </w:rPr>
            </w:pPr>
          </w:p>
        </w:tc>
        <w:tc>
          <w:tcPr>
            <w:tcW w:w="990" w:type="dxa"/>
          </w:tcPr>
          <w:p w14:paraId="12DE170E" w14:textId="77777777" w:rsidR="0019262A" w:rsidRPr="00487927" w:rsidRDefault="0019262A" w:rsidP="0019262A">
            <w:pPr>
              <w:jc w:val="center"/>
              <w:rPr>
                <w:rFonts w:cstheme="minorHAnsi"/>
                <w:szCs w:val="20"/>
              </w:rPr>
            </w:pPr>
          </w:p>
        </w:tc>
        <w:tc>
          <w:tcPr>
            <w:tcW w:w="1080" w:type="dxa"/>
          </w:tcPr>
          <w:p w14:paraId="6D273C3D" w14:textId="77777777" w:rsidR="0019262A" w:rsidRPr="00283A38" w:rsidRDefault="0019262A" w:rsidP="0019262A">
            <w:pPr>
              <w:jc w:val="center"/>
              <w:rPr>
                <w:rFonts w:cstheme="minorHAnsi"/>
                <w:szCs w:val="20"/>
              </w:rPr>
            </w:pPr>
          </w:p>
        </w:tc>
        <w:tc>
          <w:tcPr>
            <w:tcW w:w="990" w:type="dxa"/>
          </w:tcPr>
          <w:p w14:paraId="153EED4B" w14:textId="77777777" w:rsidR="0019262A" w:rsidRPr="00283A38" w:rsidRDefault="0019262A" w:rsidP="0019262A">
            <w:pPr>
              <w:jc w:val="center"/>
              <w:rPr>
                <w:rFonts w:cstheme="minorHAnsi"/>
                <w:szCs w:val="20"/>
              </w:rPr>
            </w:pPr>
          </w:p>
        </w:tc>
        <w:tc>
          <w:tcPr>
            <w:tcW w:w="990" w:type="dxa"/>
          </w:tcPr>
          <w:p w14:paraId="2A2216E9" w14:textId="77777777" w:rsidR="0019262A" w:rsidRPr="00283A38" w:rsidRDefault="0019262A" w:rsidP="0019262A">
            <w:pPr>
              <w:jc w:val="center"/>
              <w:rPr>
                <w:rFonts w:cstheme="minorHAnsi"/>
                <w:szCs w:val="20"/>
              </w:rPr>
            </w:pPr>
          </w:p>
        </w:tc>
        <w:tc>
          <w:tcPr>
            <w:tcW w:w="1103" w:type="dxa"/>
          </w:tcPr>
          <w:p w14:paraId="78D5B91D" w14:textId="77777777" w:rsidR="0019262A" w:rsidRPr="00D65767" w:rsidRDefault="0019262A" w:rsidP="0019262A">
            <w:pPr>
              <w:jc w:val="center"/>
              <w:rPr>
                <w:rFonts w:cstheme="minorHAnsi"/>
                <w:szCs w:val="20"/>
              </w:rPr>
            </w:pPr>
          </w:p>
        </w:tc>
        <w:tc>
          <w:tcPr>
            <w:tcW w:w="1103" w:type="dxa"/>
          </w:tcPr>
          <w:p w14:paraId="3A2B90E3" w14:textId="75079C60" w:rsidR="0019262A" w:rsidRPr="00D65767" w:rsidRDefault="0019262A" w:rsidP="0019262A">
            <w:pPr>
              <w:jc w:val="center"/>
              <w:rPr>
                <w:rFonts w:cstheme="minorHAnsi"/>
                <w:szCs w:val="20"/>
              </w:rPr>
            </w:pPr>
            <w:r w:rsidRPr="00D65767">
              <w:rPr>
                <w:rFonts w:cstheme="minorHAnsi"/>
                <w:szCs w:val="20"/>
              </w:rPr>
              <w:t>•</w:t>
            </w:r>
          </w:p>
        </w:tc>
      </w:tr>
      <w:tr w:rsidR="0019262A" w:rsidRPr="00283A38" w14:paraId="59598D4A" w14:textId="77777777" w:rsidTr="0061524D">
        <w:tc>
          <w:tcPr>
            <w:tcW w:w="1255" w:type="dxa"/>
          </w:tcPr>
          <w:p w14:paraId="146D6B5C" w14:textId="4011CC36" w:rsidR="0019262A" w:rsidRDefault="0019262A" w:rsidP="0019262A">
            <w:pPr>
              <w:jc w:val="center"/>
              <w:rPr>
                <w:szCs w:val="20"/>
              </w:rPr>
            </w:pPr>
            <w:r w:rsidRPr="007709BB">
              <w:t>3224_01</w:t>
            </w:r>
          </w:p>
        </w:tc>
        <w:tc>
          <w:tcPr>
            <w:tcW w:w="990" w:type="dxa"/>
          </w:tcPr>
          <w:p w14:paraId="44BC70CD" w14:textId="77777777" w:rsidR="0019262A" w:rsidRPr="00283A38" w:rsidRDefault="0019262A" w:rsidP="0019262A">
            <w:pPr>
              <w:jc w:val="center"/>
              <w:rPr>
                <w:rFonts w:cstheme="minorHAnsi"/>
                <w:szCs w:val="20"/>
              </w:rPr>
            </w:pPr>
          </w:p>
        </w:tc>
        <w:tc>
          <w:tcPr>
            <w:tcW w:w="990" w:type="dxa"/>
          </w:tcPr>
          <w:p w14:paraId="0C405426" w14:textId="77777777" w:rsidR="0019262A" w:rsidRPr="00487927" w:rsidRDefault="0019262A" w:rsidP="0019262A">
            <w:pPr>
              <w:jc w:val="center"/>
              <w:rPr>
                <w:rFonts w:cstheme="minorHAnsi"/>
                <w:szCs w:val="20"/>
              </w:rPr>
            </w:pPr>
          </w:p>
        </w:tc>
        <w:tc>
          <w:tcPr>
            <w:tcW w:w="990" w:type="dxa"/>
          </w:tcPr>
          <w:p w14:paraId="1AE8E9F5" w14:textId="77777777" w:rsidR="0019262A" w:rsidRPr="00487927" w:rsidRDefault="0019262A" w:rsidP="0019262A">
            <w:pPr>
              <w:jc w:val="center"/>
              <w:rPr>
                <w:rFonts w:cstheme="minorHAnsi"/>
                <w:szCs w:val="20"/>
              </w:rPr>
            </w:pPr>
          </w:p>
        </w:tc>
        <w:tc>
          <w:tcPr>
            <w:tcW w:w="990" w:type="dxa"/>
          </w:tcPr>
          <w:p w14:paraId="74641FA9" w14:textId="77777777" w:rsidR="0019262A" w:rsidRPr="00487927" w:rsidRDefault="0019262A" w:rsidP="0019262A">
            <w:pPr>
              <w:jc w:val="center"/>
              <w:rPr>
                <w:rFonts w:cstheme="minorHAnsi"/>
                <w:szCs w:val="20"/>
              </w:rPr>
            </w:pPr>
          </w:p>
        </w:tc>
        <w:tc>
          <w:tcPr>
            <w:tcW w:w="990" w:type="dxa"/>
          </w:tcPr>
          <w:p w14:paraId="401F976C" w14:textId="77777777" w:rsidR="0019262A" w:rsidRPr="00487927" w:rsidRDefault="0019262A" w:rsidP="0019262A">
            <w:pPr>
              <w:jc w:val="center"/>
              <w:rPr>
                <w:rFonts w:cstheme="minorHAnsi"/>
                <w:szCs w:val="20"/>
              </w:rPr>
            </w:pPr>
          </w:p>
        </w:tc>
        <w:tc>
          <w:tcPr>
            <w:tcW w:w="990" w:type="dxa"/>
          </w:tcPr>
          <w:p w14:paraId="1700DBFC" w14:textId="77777777" w:rsidR="0019262A" w:rsidRPr="00487927" w:rsidRDefault="0019262A" w:rsidP="0019262A">
            <w:pPr>
              <w:jc w:val="center"/>
              <w:rPr>
                <w:rFonts w:cstheme="minorHAnsi"/>
                <w:szCs w:val="20"/>
              </w:rPr>
            </w:pPr>
          </w:p>
        </w:tc>
        <w:tc>
          <w:tcPr>
            <w:tcW w:w="1080" w:type="dxa"/>
          </w:tcPr>
          <w:p w14:paraId="17040C8B" w14:textId="77777777" w:rsidR="0019262A" w:rsidRPr="00283A38" w:rsidRDefault="0019262A" w:rsidP="0019262A">
            <w:pPr>
              <w:jc w:val="center"/>
              <w:rPr>
                <w:rFonts w:cstheme="minorHAnsi"/>
                <w:szCs w:val="20"/>
              </w:rPr>
            </w:pPr>
          </w:p>
        </w:tc>
        <w:tc>
          <w:tcPr>
            <w:tcW w:w="990" w:type="dxa"/>
          </w:tcPr>
          <w:p w14:paraId="1161FA9A" w14:textId="77777777" w:rsidR="0019262A" w:rsidRPr="00283A38" w:rsidRDefault="0019262A" w:rsidP="0019262A">
            <w:pPr>
              <w:jc w:val="center"/>
              <w:rPr>
                <w:rFonts w:cstheme="minorHAnsi"/>
                <w:szCs w:val="20"/>
              </w:rPr>
            </w:pPr>
          </w:p>
        </w:tc>
        <w:tc>
          <w:tcPr>
            <w:tcW w:w="990" w:type="dxa"/>
          </w:tcPr>
          <w:p w14:paraId="76D7B212" w14:textId="77777777" w:rsidR="0019262A" w:rsidRPr="00283A38" w:rsidRDefault="0019262A" w:rsidP="0019262A">
            <w:pPr>
              <w:jc w:val="center"/>
              <w:rPr>
                <w:rFonts w:cstheme="minorHAnsi"/>
                <w:szCs w:val="20"/>
              </w:rPr>
            </w:pPr>
          </w:p>
        </w:tc>
        <w:tc>
          <w:tcPr>
            <w:tcW w:w="1103" w:type="dxa"/>
          </w:tcPr>
          <w:p w14:paraId="4BD74B5C" w14:textId="77777777" w:rsidR="0019262A" w:rsidRPr="00D65767" w:rsidRDefault="0019262A" w:rsidP="0019262A">
            <w:pPr>
              <w:jc w:val="center"/>
              <w:rPr>
                <w:rFonts w:cstheme="minorHAnsi"/>
                <w:szCs w:val="20"/>
              </w:rPr>
            </w:pPr>
          </w:p>
        </w:tc>
        <w:tc>
          <w:tcPr>
            <w:tcW w:w="1103" w:type="dxa"/>
          </w:tcPr>
          <w:p w14:paraId="1D72D4C7" w14:textId="40070DBB" w:rsidR="0019262A" w:rsidRPr="00D65767" w:rsidRDefault="0019262A" w:rsidP="0019262A">
            <w:pPr>
              <w:jc w:val="center"/>
              <w:rPr>
                <w:rFonts w:cstheme="minorHAnsi"/>
                <w:szCs w:val="20"/>
              </w:rPr>
            </w:pPr>
            <w:r w:rsidRPr="00D65767">
              <w:rPr>
                <w:rFonts w:cstheme="minorHAnsi"/>
                <w:szCs w:val="20"/>
              </w:rPr>
              <w:t>•</w:t>
            </w:r>
          </w:p>
        </w:tc>
      </w:tr>
      <w:tr w:rsidR="0019262A" w:rsidRPr="00283A38" w14:paraId="1BCE6C86" w14:textId="77777777" w:rsidTr="0061524D">
        <w:tc>
          <w:tcPr>
            <w:tcW w:w="1255" w:type="dxa"/>
          </w:tcPr>
          <w:p w14:paraId="2BD6820E" w14:textId="05D41CD2" w:rsidR="0019262A" w:rsidRDefault="0019262A" w:rsidP="0019262A">
            <w:pPr>
              <w:jc w:val="center"/>
              <w:rPr>
                <w:szCs w:val="20"/>
              </w:rPr>
            </w:pPr>
            <w:r w:rsidRPr="007709BB">
              <w:lastRenderedPageBreak/>
              <w:t>3224_02</w:t>
            </w:r>
          </w:p>
        </w:tc>
        <w:tc>
          <w:tcPr>
            <w:tcW w:w="990" w:type="dxa"/>
          </w:tcPr>
          <w:p w14:paraId="5F482535" w14:textId="77777777" w:rsidR="0019262A" w:rsidRPr="00283A38" w:rsidRDefault="0019262A" w:rsidP="0019262A">
            <w:pPr>
              <w:jc w:val="center"/>
              <w:rPr>
                <w:rFonts w:cstheme="minorHAnsi"/>
                <w:szCs w:val="20"/>
              </w:rPr>
            </w:pPr>
          </w:p>
        </w:tc>
        <w:tc>
          <w:tcPr>
            <w:tcW w:w="990" w:type="dxa"/>
          </w:tcPr>
          <w:p w14:paraId="6DC83F16" w14:textId="77777777" w:rsidR="0019262A" w:rsidRPr="00487927" w:rsidRDefault="0019262A" w:rsidP="0019262A">
            <w:pPr>
              <w:jc w:val="center"/>
              <w:rPr>
                <w:rFonts w:cstheme="minorHAnsi"/>
                <w:szCs w:val="20"/>
              </w:rPr>
            </w:pPr>
          </w:p>
        </w:tc>
        <w:tc>
          <w:tcPr>
            <w:tcW w:w="990" w:type="dxa"/>
          </w:tcPr>
          <w:p w14:paraId="36293138" w14:textId="77777777" w:rsidR="0019262A" w:rsidRPr="00487927" w:rsidRDefault="0019262A" w:rsidP="0019262A">
            <w:pPr>
              <w:jc w:val="center"/>
              <w:rPr>
                <w:rFonts w:cstheme="minorHAnsi"/>
                <w:szCs w:val="20"/>
              </w:rPr>
            </w:pPr>
          </w:p>
        </w:tc>
        <w:tc>
          <w:tcPr>
            <w:tcW w:w="990" w:type="dxa"/>
          </w:tcPr>
          <w:p w14:paraId="6551FF7E" w14:textId="77777777" w:rsidR="0019262A" w:rsidRPr="00487927" w:rsidRDefault="0019262A" w:rsidP="0019262A">
            <w:pPr>
              <w:jc w:val="center"/>
              <w:rPr>
                <w:rFonts w:cstheme="minorHAnsi"/>
                <w:szCs w:val="20"/>
              </w:rPr>
            </w:pPr>
          </w:p>
        </w:tc>
        <w:tc>
          <w:tcPr>
            <w:tcW w:w="990" w:type="dxa"/>
          </w:tcPr>
          <w:p w14:paraId="15C36FEC" w14:textId="77777777" w:rsidR="0019262A" w:rsidRPr="00487927" w:rsidRDefault="0019262A" w:rsidP="0019262A">
            <w:pPr>
              <w:jc w:val="center"/>
              <w:rPr>
                <w:rFonts w:cstheme="minorHAnsi"/>
                <w:szCs w:val="20"/>
              </w:rPr>
            </w:pPr>
          </w:p>
        </w:tc>
        <w:tc>
          <w:tcPr>
            <w:tcW w:w="990" w:type="dxa"/>
          </w:tcPr>
          <w:p w14:paraId="05A980D6" w14:textId="77777777" w:rsidR="0019262A" w:rsidRPr="00487927" w:rsidRDefault="0019262A" w:rsidP="0019262A">
            <w:pPr>
              <w:jc w:val="center"/>
              <w:rPr>
                <w:rFonts w:cstheme="minorHAnsi"/>
                <w:szCs w:val="20"/>
              </w:rPr>
            </w:pPr>
          </w:p>
        </w:tc>
        <w:tc>
          <w:tcPr>
            <w:tcW w:w="1080" w:type="dxa"/>
          </w:tcPr>
          <w:p w14:paraId="52C04BE3" w14:textId="77777777" w:rsidR="0019262A" w:rsidRPr="00283A38" w:rsidRDefault="0019262A" w:rsidP="0019262A">
            <w:pPr>
              <w:jc w:val="center"/>
              <w:rPr>
                <w:rFonts w:cstheme="minorHAnsi"/>
                <w:szCs w:val="20"/>
              </w:rPr>
            </w:pPr>
          </w:p>
        </w:tc>
        <w:tc>
          <w:tcPr>
            <w:tcW w:w="990" w:type="dxa"/>
          </w:tcPr>
          <w:p w14:paraId="362C1B82" w14:textId="77777777" w:rsidR="0019262A" w:rsidRPr="00283A38" w:rsidRDefault="0019262A" w:rsidP="0019262A">
            <w:pPr>
              <w:jc w:val="center"/>
              <w:rPr>
                <w:rFonts w:cstheme="minorHAnsi"/>
                <w:szCs w:val="20"/>
              </w:rPr>
            </w:pPr>
          </w:p>
        </w:tc>
        <w:tc>
          <w:tcPr>
            <w:tcW w:w="990" w:type="dxa"/>
          </w:tcPr>
          <w:p w14:paraId="55280E1C" w14:textId="77777777" w:rsidR="0019262A" w:rsidRPr="00283A38" w:rsidRDefault="0019262A" w:rsidP="0019262A">
            <w:pPr>
              <w:jc w:val="center"/>
              <w:rPr>
                <w:rFonts w:cstheme="minorHAnsi"/>
                <w:szCs w:val="20"/>
              </w:rPr>
            </w:pPr>
          </w:p>
        </w:tc>
        <w:tc>
          <w:tcPr>
            <w:tcW w:w="1103" w:type="dxa"/>
          </w:tcPr>
          <w:p w14:paraId="7CB237BD" w14:textId="77777777" w:rsidR="0019262A" w:rsidRPr="00D65767" w:rsidRDefault="0019262A" w:rsidP="0019262A">
            <w:pPr>
              <w:jc w:val="center"/>
              <w:rPr>
                <w:rFonts w:cstheme="minorHAnsi"/>
                <w:szCs w:val="20"/>
              </w:rPr>
            </w:pPr>
          </w:p>
        </w:tc>
        <w:tc>
          <w:tcPr>
            <w:tcW w:w="1103" w:type="dxa"/>
          </w:tcPr>
          <w:p w14:paraId="5C113941" w14:textId="69A68657" w:rsidR="0019262A" w:rsidRPr="00D65767" w:rsidRDefault="0019262A" w:rsidP="0019262A">
            <w:pPr>
              <w:jc w:val="center"/>
              <w:rPr>
                <w:rFonts w:cstheme="minorHAnsi"/>
                <w:szCs w:val="20"/>
              </w:rPr>
            </w:pPr>
            <w:r w:rsidRPr="00D65767">
              <w:rPr>
                <w:rFonts w:cstheme="minorHAnsi"/>
                <w:szCs w:val="20"/>
              </w:rPr>
              <w:t>•</w:t>
            </w:r>
          </w:p>
        </w:tc>
      </w:tr>
      <w:tr w:rsidR="0019262A" w:rsidRPr="00283A38" w14:paraId="78E1CF73" w14:textId="77777777" w:rsidTr="0061524D">
        <w:tc>
          <w:tcPr>
            <w:tcW w:w="1255" w:type="dxa"/>
          </w:tcPr>
          <w:p w14:paraId="448AB46A" w14:textId="356258AA" w:rsidR="0019262A" w:rsidRDefault="0019262A" w:rsidP="0019262A">
            <w:pPr>
              <w:jc w:val="center"/>
              <w:rPr>
                <w:szCs w:val="20"/>
              </w:rPr>
            </w:pPr>
            <w:r w:rsidRPr="007709BB">
              <w:t>3226_01</w:t>
            </w:r>
          </w:p>
        </w:tc>
        <w:tc>
          <w:tcPr>
            <w:tcW w:w="990" w:type="dxa"/>
          </w:tcPr>
          <w:p w14:paraId="1838243F" w14:textId="77777777" w:rsidR="0019262A" w:rsidRPr="00283A38" w:rsidRDefault="0019262A" w:rsidP="0019262A">
            <w:pPr>
              <w:jc w:val="center"/>
              <w:rPr>
                <w:rFonts w:cstheme="minorHAnsi"/>
                <w:szCs w:val="20"/>
              </w:rPr>
            </w:pPr>
          </w:p>
        </w:tc>
        <w:tc>
          <w:tcPr>
            <w:tcW w:w="990" w:type="dxa"/>
          </w:tcPr>
          <w:p w14:paraId="3CD34148" w14:textId="77777777" w:rsidR="0019262A" w:rsidRPr="00487927" w:rsidRDefault="0019262A" w:rsidP="0019262A">
            <w:pPr>
              <w:jc w:val="center"/>
              <w:rPr>
                <w:rFonts w:cstheme="minorHAnsi"/>
                <w:szCs w:val="20"/>
              </w:rPr>
            </w:pPr>
          </w:p>
        </w:tc>
        <w:tc>
          <w:tcPr>
            <w:tcW w:w="990" w:type="dxa"/>
          </w:tcPr>
          <w:p w14:paraId="0F7C2A12" w14:textId="77777777" w:rsidR="0019262A" w:rsidRPr="00487927" w:rsidRDefault="0019262A" w:rsidP="0019262A">
            <w:pPr>
              <w:jc w:val="center"/>
              <w:rPr>
                <w:rFonts w:cstheme="minorHAnsi"/>
                <w:szCs w:val="20"/>
              </w:rPr>
            </w:pPr>
          </w:p>
        </w:tc>
        <w:tc>
          <w:tcPr>
            <w:tcW w:w="990" w:type="dxa"/>
          </w:tcPr>
          <w:p w14:paraId="2966AFE2" w14:textId="77777777" w:rsidR="0019262A" w:rsidRPr="00487927" w:rsidRDefault="0019262A" w:rsidP="0019262A">
            <w:pPr>
              <w:jc w:val="center"/>
              <w:rPr>
                <w:rFonts w:cstheme="minorHAnsi"/>
                <w:szCs w:val="20"/>
              </w:rPr>
            </w:pPr>
          </w:p>
        </w:tc>
        <w:tc>
          <w:tcPr>
            <w:tcW w:w="990" w:type="dxa"/>
          </w:tcPr>
          <w:p w14:paraId="6376458B" w14:textId="77777777" w:rsidR="0019262A" w:rsidRPr="00487927" w:rsidRDefault="0019262A" w:rsidP="0019262A">
            <w:pPr>
              <w:jc w:val="center"/>
              <w:rPr>
                <w:rFonts w:cstheme="minorHAnsi"/>
                <w:szCs w:val="20"/>
              </w:rPr>
            </w:pPr>
          </w:p>
        </w:tc>
        <w:tc>
          <w:tcPr>
            <w:tcW w:w="990" w:type="dxa"/>
          </w:tcPr>
          <w:p w14:paraId="4B56DA89" w14:textId="77777777" w:rsidR="0019262A" w:rsidRPr="00487927" w:rsidRDefault="0019262A" w:rsidP="0019262A">
            <w:pPr>
              <w:jc w:val="center"/>
              <w:rPr>
                <w:rFonts w:cstheme="minorHAnsi"/>
                <w:szCs w:val="20"/>
              </w:rPr>
            </w:pPr>
          </w:p>
        </w:tc>
        <w:tc>
          <w:tcPr>
            <w:tcW w:w="1080" w:type="dxa"/>
          </w:tcPr>
          <w:p w14:paraId="5E0A88F8" w14:textId="77777777" w:rsidR="0019262A" w:rsidRPr="00283A38" w:rsidRDefault="0019262A" w:rsidP="0019262A">
            <w:pPr>
              <w:jc w:val="center"/>
              <w:rPr>
                <w:rFonts w:cstheme="minorHAnsi"/>
                <w:szCs w:val="20"/>
              </w:rPr>
            </w:pPr>
          </w:p>
        </w:tc>
        <w:tc>
          <w:tcPr>
            <w:tcW w:w="990" w:type="dxa"/>
          </w:tcPr>
          <w:p w14:paraId="55356BB5" w14:textId="77777777" w:rsidR="0019262A" w:rsidRPr="00283A38" w:rsidRDefault="0019262A" w:rsidP="0019262A">
            <w:pPr>
              <w:jc w:val="center"/>
              <w:rPr>
                <w:rFonts w:cstheme="minorHAnsi"/>
                <w:szCs w:val="20"/>
              </w:rPr>
            </w:pPr>
          </w:p>
        </w:tc>
        <w:tc>
          <w:tcPr>
            <w:tcW w:w="990" w:type="dxa"/>
          </w:tcPr>
          <w:p w14:paraId="7D71E1E1" w14:textId="77777777" w:rsidR="0019262A" w:rsidRPr="00283A38" w:rsidRDefault="0019262A" w:rsidP="0019262A">
            <w:pPr>
              <w:jc w:val="center"/>
              <w:rPr>
                <w:rFonts w:cstheme="minorHAnsi"/>
                <w:szCs w:val="20"/>
              </w:rPr>
            </w:pPr>
          </w:p>
        </w:tc>
        <w:tc>
          <w:tcPr>
            <w:tcW w:w="1103" w:type="dxa"/>
          </w:tcPr>
          <w:p w14:paraId="14F380DB" w14:textId="77777777" w:rsidR="0019262A" w:rsidRPr="00D65767" w:rsidRDefault="0019262A" w:rsidP="0019262A">
            <w:pPr>
              <w:jc w:val="center"/>
              <w:rPr>
                <w:rFonts w:cstheme="minorHAnsi"/>
                <w:szCs w:val="20"/>
              </w:rPr>
            </w:pPr>
          </w:p>
        </w:tc>
        <w:tc>
          <w:tcPr>
            <w:tcW w:w="1103" w:type="dxa"/>
          </w:tcPr>
          <w:p w14:paraId="5CA31ECF" w14:textId="347C956B" w:rsidR="0019262A" w:rsidRPr="00D65767" w:rsidRDefault="0019262A" w:rsidP="0019262A">
            <w:pPr>
              <w:jc w:val="center"/>
              <w:rPr>
                <w:rFonts w:cstheme="minorHAnsi"/>
                <w:szCs w:val="20"/>
              </w:rPr>
            </w:pPr>
            <w:r w:rsidRPr="00D65767">
              <w:rPr>
                <w:rFonts w:cstheme="minorHAnsi"/>
                <w:szCs w:val="20"/>
              </w:rPr>
              <w:t>•</w:t>
            </w:r>
          </w:p>
        </w:tc>
      </w:tr>
      <w:tr w:rsidR="0019262A" w:rsidRPr="00283A38" w14:paraId="7334577A" w14:textId="77777777" w:rsidTr="0061524D">
        <w:tc>
          <w:tcPr>
            <w:tcW w:w="1255" w:type="dxa"/>
          </w:tcPr>
          <w:p w14:paraId="740F2CF4" w14:textId="18F04A53" w:rsidR="0019262A" w:rsidRDefault="0019262A" w:rsidP="0019262A">
            <w:pPr>
              <w:jc w:val="center"/>
              <w:rPr>
                <w:szCs w:val="20"/>
              </w:rPr>
            </w:pPr>
            <w:r w:rsidRPr="007709BB">
              <w:t>3226_02</w:t>
            </w:r>
          </w:p>
        </w:tc>
        <w:tc>
          <w:tcPr>
            <w:tcW w:w="990" w:type="dxa"/>
          </w:tcPr>
          <w:p w14:paraId="053C73D2" w14:textId="77777777" w:rsidR="0019262A" w:rsidRPr="00283A38" w:rsidRDefault="0019262A" w:rsidP="0019262A">
            <w:pPr>
              <w:jc w:val="center"/>
              <w:rPr>
                <w:rFonts w:cstheme="minorHAnsi"/>
                <w:szCs w:val="20"/>
              </w:rPr>
            </w:pPr>
          </w:p>
        </w:tc>
        <w:tc>
          <w:tcPr>
            <w:tcW w:w="990" w:type="dxa"/>
          </w:tcPr>
          <w:p w14:paraId="7B33F768" w14:textId="77777777" w:rsidR="0019262A" w:rsidRPr="00487927" w:rsidRDefault="0019262A" w:rsidP="0019262A">
            <w:pPr>
              <w:jc w:val="center"/>
              <w:rPr>
                <w:rFonts w:cstheme="minorHAnsi"/>
                <w:szCs w:val="20"/>
              </w:rPr>
            </w:pPr>
          </w:p>
        </w:tc>
        <w:tc>
          <w:tcPr>
            <w:tcW w:w="990" w:type="dxa"/>
          </w:tcPr>
          <w:p w14:paraId="13A752DC" w14:textId="77777777" w:rsidR="0019262A" w:rsidRPr="00487927" w:rsidRDefault="0019262A" w:rsidP="0019262A">
            <w:pPr>
              <w:jc w:val="center"/>
              <w:rPr>
                <w:rFonts w:cstheme="minorHAnsi"/>
                <w:szCs w:val="20"/>
              </w:rPr>
            </w:pPr>
          </w:p>
        </w:tc>
        <w:tc>
          <w:tcPr>
            <w:tcW w:w="990" w:type="dxa"/>
          </w:tcPr>
          <w:p w14:paraId="152281FD" w14:textId="77777777" w:rsidR="0019262A" w:rsidRPr="00487927" w:rsidRDefault="0019262A" w:rsidP="0019262A">
            <w:pPr>
              <w:jc w:val="center"/>
              <w:rPr>
                <w:rFonts w:cstheme="minorHAnsi"/>
                <w:szCs w:val="20"/>
              </w:rPr>
            </w:pPr>
          </w:p>
        </w:tc>
        <w:tc>
          <w:tcPr>
            <w:tcW w:w="990" w:type="dxa"/>
          </w:tcPr>
          <w:p w14:paraId="67E185FF" w14:textId="77777777" w:rsidR="0019262A" w:rsidRPr="00487927" w:rsidRDefault="0019262A" w:rsidP="0019262A">
            <w:pPr>
              <w:jc w:val="center"/>
              <w:rPr>
                <w:rFonts w:cstheme="minorHAnsi"/>
                <w:szCs w:val="20"/>
              </w:rPr>
            </w:pPr>
          </w:p>
        </w:tc>
        <w:tc>
          <w:tcPr>
            <w:tcW w:w="990" w:type="dxa"/>
          </w:tcPr>
          <w:p w14:paraId="51DE8597" w14:textId="77777777" w:rsidR="0019262A" w:rsidRPr="00487927" w:rsidRDefault="0019262A" w:rsidP="0019262A">
            <w:pPr>
              <w:jc w:val="center"/>
              <w:rPr>
                <w:rFonts w:cstheme="minorHAnsi"/>
                <w:szCs w:val="20"/>
              </w:rPr>
            </w:pPr>
          </w:p>
        </w:tc>
        <w:tc>
          <w:tcPr>
            <w:tcW w:w="1080" w:type="dxa"/>
          </w:tcPr>
          <w:p w14:paraId="60B7D8A8" w14:textId="77777777" w:rsidR="0019262A" w:rsidRPr="00283A38" w:rsidRDefault="0019262A" w:rsidP="0019262A">
            <w:pPr>
              <w:jc w:val="center"/>
              <w:rPr>
                <w:rFonts w:cstheme="minorHAnsi"/>
                <w:szCs w:val="20"/>
              </w:rPr>
            </w:pPr>
          </w:p>
        </w:tc>
        <w:tc>
          <w:tcPr>
            <w:tcW w:w="990" w:type="dxa"/>
          </w:tcPr>
          <w:p w14:paraId="07FF86F7" w14:textId="77777777" w:rsidR="0019262A" w:rsidRPr="00283A38" w:rsidRDefault="0019262A" w:rsidP="0019262A">
            <w:pPr>
              <w:jc w:val="center"/>
              <w:rPr>
                <w:rFonts w:cstheme="minorHAnsi"/>
                <w:szCs w:val="20"/>
              </w:rPr>
            </w:pPr>
          </w:p>
        </w:tc>
        <w:tc>
          <w:tcPr>
            <w:tcW w:w="990" w:type="dxa"/>
          </w:tcPr>
          <w:p w14:paraId="70E974B7" w14:textId="77777777" w:rsidR="0019262A" w:rsidRPr="00283A38" w:rsidRDefault="0019262A" w:rsidP="0019262A">
            <w:pPr>
              <w:jc w:val="center"/>
              <w:rPr>
                <w:rFonts w:cstheme="minorHAnsi"/>
                <w:szCs w:val="20"/>
              </w:rPr>
            </w:pPr>
          </w:p>
        </w:tc>
        <w:tc>
          <w:tcPr>
            <w:tcW w:w="1103" w:type="dxa"/>
          </w:tcPr>
          <w:p w14:paraId="472F7928" w14:textId="77777777" w:rsidR="0019262A" w:rsidRPr="00D65767" w:rsidRDefault="0019262A" w:rsidP="0019262A">
            <w:pPr>
              <w:jc w:val="center"/>
              <w:rPr>
                <w:rFonts w:cstheme="minorHAnsi"/>
                <w:szCs w:val="20"/>
              </w:rPr>
            </w:pPr>
          </w:p>
        </w:tc>
        <w:tc>
          <w:tcPr>
            <w:tcW w:w="1103" w:type="dxa"/>
          </w:tcPr>
          <w:p w14:paraId="0347C3EF" w14:textId="2A7CED3C" w:rsidR="0019262A" w:rsidRPr="00D65767" w:rsidRDefault="0019262A" w:rsidP="0019262A">
            <w:pPr>
              <w:jc w:val="center"/>
              <w:rPr>
                <w:rFonts w:cstheme="minorHAnsi"/>
                <w:szCs w:val="20"/>
              </w:rPr>
            </w:pPr>
            <w:r w:rsidRPr="00D65767">
              <w:rPr>
                <w:rFonts w:cstheme="minorHAnsi"/>
                <w:szCs w:val="20"/>
              </w:rPr>
              <w:t>•</w:t>
            </w:r>
          </w:p>
        </w:tc>
      </w:tr>
      <w:tr w:rsidR="0019262A" w:rsidRPr="00283A38" w14:paraId="241367C8" w14:textId="77777777" w:rsidTr="0061524D">
        <w:tc>
          <w:tcPr>
            <w:tcW w:w="1255" w:type="dxa"/>
          </w:tcPr>
          <w:p w14:paraId="5A827D77" w14:textId="55602074" w:rsidR="0019262A" w:rsidRDefault="0019262A" w:rsidP="0019262A">
            <w:pPr>
              <w:jc w:val="center"/>
              <w:rPr>
                <w:szCs w:val="20"/>
              </w:rPr>
            </w:pPr>
            <w:r w:rsidRPr="007709BB">
              <w:t>3226_03</w:t>
            </w:r>
          </w:p>
        </w:tc>
        <w:tc>
          <w:tcPr>
            <w:tcW w:w="990" w:type="dxa"/>
          </w:tcPr>
          <w:p w14:paraId="5B1422C8" w14:textId="77777777" w:rsidR="0019262A" w:rsidRPr="00283A38" w:rsidRDefault="0019262A" w:rsidP="0019262A">
            <w:pPr>
              <w:jc w:val="center"/>
              <w:rPr>
                <w:rFonts w:cstheme="minorHAnsi"/>
                <w:szCs w:val="20"/>
              </w:rPr>
            </w:pPr>
          </w:p>
        </w:tc>
        <w:tc>
          <w:tcPr>
            <w:tcW w:w="990" w:type="dxa"/>
          </w:tcPr>
          <w:p w14:paraId="2E8749B8" w14:textId="77777777" w:rsidR="0019262A" w:rsidRPr="00487927" w:rsidRDefault="0019262A" w:rsidP="0019262A">
            <w:pPr>
              <w:jc w:val="center"/>
              <w:rPr>
                <w:rFonts w:cstheme="minorHAnsi"/>
                <w:szCs w:val="20"/>
              </w:rPr>
            </w:pPr>
          </w:p>
        </w:tc>
        <w:tc>
          <w:tcPr>
            <w:tcW w:w="990" w:type="dxa"/>
          </w:tcPr>
          <w:p w14:paraId="1723E360" w14:textId="77777777" w:rsidR="0019262A" w:rsidRPr="00487927" w:rsidRDefault="0019262A" w:rsidP="0019262A">
            <w:pPr>
              <w:jc w:val="center"/>
              <w:rPr>
                <w:rFonts w:cstheme="minorHAnsi"/>
                <w:szCs w:val="20"/>
              </w:rPr>
            </w:pPr>
          </w:p>
        </w:tc>
        <w:tc>
          <w:tcPr>
            <w:tcW w:w="990" w:type="dxa"/>
          </w:tcPr>
          <w:p w14:paraId="56D690F2" w14:textId="77777777" w:rsidR="0019262A" w:rsidRPr="00487927" w:rsidRDefault="0019262A" w:rsidP="0019262A">
            <w:pPr>
              <w:jc w:val="center"/>
              <w:rPr>
                <w:rFonts w:cstheme="minorHAnsi"/>
                <w:szCs w:val="20"/>
              </w:rPr>
            </w:pPr>
          </w:p>
        </w:tc>
        <w:tc>
          <w:tcPr>
            <w:tcW w:w="990" w:type="dxa"/>
          </w:tcPr>
          <w:p w14:paraId="0083812A" w14:textId="77777777" w:rsidR="0019262A" w:rsidRPr="00487927" w:rsidRDefault="0019262A" w:rsidP="0019262A">
            <w:pPr>
              <w:jc w:val="center"/>
              <w:rPr>
                <w:rFonts w:cstheme="minorHAnsi"/>
                <w:szCs w:val="20"/>
              </w:rPr>
            </w:pPr>
          </w:p>
        </w:tc>
        <w:tc>
          <w:tcPr>
            <w:tcW w:w="990" w:type="dxa"/>
          </w:tcPr>
          <w:p w14:paraId="4FFED54A" w14:textId="77777777" w:rsidR="0019262A" w:rsidRPr="00487927" w:rsidRDefault="0019262A" w:rsidP="0019262A">
            <w:pPr>
              <w:jc w:val="center"/>
              <w:rPr>
                <w:rFonts w:cstheme="minorHAnsi"/>
                <w:szCs w:val="20"/>
              </w:rPr>
            </w:pPr>
          </w:p>
        </w:tc>
        <w:tc>
          <w:tcPr>
            <w:tcW w:w="1080" w:type="dxa"/>
          </w:tcPr>
          <w:p w14:paraId="7E495817" w14:textId="77777777" w:rsidR="0019262A" w:rsidRPr="00283A38" w:rsidRDefault="0019262A" w:rsidP="0019262A">
            <w:pPr>
              <w:jc w:val="center"/>
              <w:rPr>
                <w:rFonts w:cstheme="minorHAnsi"/>
                <w:szCs w:val="20"/>
              </w:rPr>
            </w:pPr>
          </w:p>
        </w:tc>
        <w:tc>
          <w:tcPr>
            <w:tcW w:w="990" w:type="dxa"/>
          </w:tcPr>
          <w:p w14:paraId="5EC55859" w14:textId="77777777" w:rsidR="0019262A" w:rsidRPr="00283A38" w:rsidRDefault="0019262A" w:rsidP="0019262A">
            <w:pPr>
              <w:jc w:val="center"/>
              <w:rPr>
                <w:rFonts w:cstheme="minorHAnsi"/>
                <w:szCs w:val="20"/>
              </w:rPr>
            </w:pPr>
          </w:p>
        </w:tc>
        <w:tc>
          <w:tcPr>
            <w:tcW w:w="990" w:type="dxa"/>
          </w:tcPr>
          <w:p w14:paraId="53DB410C" w14:textId="77777777" w:rsidR="0019262A" w:rsidRPr="00283A38" w:rsidRDefault="0019262A" w:rsidP="0019262A">
            <w:pPr>
              <w:jc w:val="center"/>
              <w:rPr>
                <w:rFonts w:cstheme="minorHAnsi"/>
                <w:szCs w:val="20"/>
              </w:rPr>
            </w:pPr>
          </w:p>
        </w:tc>
        <w:tc>
          <w:tcPr>
            <w:tcW w:w="1103" w:type="dxa"/>
          </w:tcPr>
          <w:p w14:paraId="1D5B46B9" w14:textId="77777777" w:rsidR="0019262A" w:rsidRPr="00D65767" w:rsidRDefault="0019262A" w:rsidP="0019262A">
            <w:pPr>
              <w:jc w:val="center"/>
              <w:rPr>
                <w:rFonts w:cstheme="minorHAnsi"/>
                <w:szCs w:val="20"/>
              </w:rPr>
            </w:pPr>
          </w:p>
        </w:tc>
        <w:tc>
          <w:tcPr>
            <w:tcW w:w="1103" w:type="dxa"/>
          </w:tcPr>
          <w:p w14:paraId="51B4E71F" w14:textId="15A5D597" w:rsidR="0019262A" w:rsidRPr="00D65767" w:rsidRDefault="0019262A" w:rsidP="0019262A">
            <w:pPr>
              <w:jc w:val="center"/>
              <w:rPr>
                <w:rFonts w:cstheme="minorHAnsi"/>
                <w:szCs w:val="20"/>
              </w:rPr>
            </w:pPr>
            <w:r w:rsidRPr="00D65767">
              <w:rPr>
                <w:rFonts w:cstheme="minorHAnsi"/>
                <w:szCs w:val="20"/>
              </w:rPr>
              <w:t>•</w:t>
            </w:r>
          </w:p>
        </w:tc>
      </w:tr>
      <w:tr w:rsidR="0019262A" w:rsidRPr="00283A38" w14:paraId="2897E6AC" w14:textId="77777777" w:rsidTr="0061524D">
        <w:tc>
          <w:tcPr>
            <w:tcW w:w="1255" w:type="dxa"/>
          </w:tcPr>
          <w:p w14:paraId="278F852F" w14:textId="63C9D4DC" w:rsidR="0019262A" w:rsidRDefault="0019262A" w:rsidP="0019262A">
            <w:pPr>
              <w:jc w:val="center"/>
              <w:rPr>
                <w:szCs w:val="20"/>
              </w:rPr>
            </w:pPr>
            <w:r w:rsidRPr="007709BB">
              <w:t>3228_01</w:t>
            </w:r>
          </w:p>
        </w:tc>
        <w:tc>
          <w:tcPr>
            <w:tcW w:w="990" w:type="dxa"/>
          </w:tcPr>
          <w:p w14:paraId="47F5286D" w14:textId="77777777" w:rsidR="0019262A" w:rsidRPr="00283A38" w:rsidRDefault="0019262A" w:rsidP="0019262A">
            <w:pPr>
              <w:jc w:val="center"/>
              <w:rPr>
                <w:rFonts w:cstheme="minorHAnsi"/>
                <w:szCs w:val="20"/>
              </w:rPr>
            </w:pPr>
          </w:p>
        </w:tc>
        <w:tc>
          <w:tcPr>
            <w:tcW w:w="990" w:type="dxa"/>
          </w:tcPr>
          <w:p w14:paraId="231CBAF6" w14:textId="77777777" w:rsidR="0019262A" w:rsidRPr="00487927" w:rsidRDefault="0019262A" w:rsidP="0019262A">
            <w:pPr>
              <w:jc w:val="center"/>
              <w:rPr>
                <w:rFonts w:cstheme="minorHAnsi"/>
                <w:szCs w:val="20"/>
              </w:rPr>
            </w:pPr>
          </w:p>
        </w:tc>
        <w:tc>
          <w:tcPr>
            <w:tcW w:w="990" w:type="dxa"/>
          </w:tcPr>
          <w:p w14:paraId="203D2F49" w14:textId="77777777" w:rsidR="0019262A" w:rsidRPr="00487927" w:rsidRDefault="0019262A" w:rsidP="0019262A">
            <w:pPr>
              <w:jc w:val="center"/>
              <w:rPr>
                <w:rFonts w:cstheme="minorHAnsi"/>
                <w:szCs w:val="20"/>
              </w:rPr>
            </w:pPr>
          </w:p>
        </w:tc>
        <w:tc>
          <w:tcPr>
            <w:tcW w:w="990" w:type="dxa"/>
          </w:tcPr>
          <w:p w14:paraId="664BB4AC" w14:textId="77777777" w:rsidR="0019262A" w:rsidRPr="00487927" w:rsidRDefault="0019262A" w:rsidP="0019262A">
            <w:pPr>
              <w:jc w:val="center"/>
              <w:rPr>
                <w:rFonts w:cstheme="minorHAnsi"/>
                <w:szCs w:val="20"/>
              </w:rPr>
            </w:pPr>
          </w:p>
        </w:tc>
        <w:tc>
          <w:tcPr>
            <w:tcW w:w="990" w:type="dxa"/>
          </w:tcPr>
          <w:p w14:paraId="015F0A52" w14:textId="77777777" w:rsidR="0019262A" w:rsidRPr="00487927" w:rsidRDefault="0019262A" w:rsidP="0019262A">
            <w:pPr>
              <w:jc w:val="center"/>
              <w:rPr>
                <w:rFonts w:cstheme="minorHAnsi"/>
                <w:szCs w:val="20"/>
              </w:rPr>
            </w:pPr>
          </w:p>
        </w:tc>
        <w:tc>
          <w:tcPr>
            <w:tcW w:w="990" w:type="dxa"/>
          </w:tcPr>
          <w:p w14:paraId="361BAB7B" w14:textId="77777777" w:rsidR="0019262A" w:rsidRPr="00487927" w:rsidRDefault="0019262A" w:rsidP="0019262A">
            <w:pPr>
              <w:jc w:val="center"/>
              <w:rPr>
                <w:rFonts w:cstheme="minorHAnsi"/>
                <w:szCs w:val="20"/>
              </w:rPr>
            </w:pPr>
          </w:p>
        </w:tc>
        <w:tc>
          <w:tcPr>
            <w:tcW w:w="1080" w:type="dxa"/>
          </w:tcPr>
          <w:p w14:paraId="5E8E504B" w14:textId="77777777" w:rsidR="0019262A" w:rsidRPr="00283A38" w:rsidRDefault="0019262A" w:rsidP="0019262A">
            <w:pPr>
              <w:jc w:val="center"/>
              <w:rPr>
                <w:rFonts w:cstheme="minorHAnsi"/>
                <w:szCs w:val="20"/>
              </w:rPr>
            </w:pPr>
          </w:p>
        </w:tc>
        <w:tc>
          <w:tcPr>
            <w:tcW w:w="990" w:type="dxa"/>
          </w:tcPr>
          <w:p w14:paraId="14AB44E9" w14:textId="77777777" w:rsidR="0019262A" w:rsidRPr="00283A38" w:rsidRDefault="0019262A" w:rsidP="0019262A">
            <w:pPr>
              <w:jc w:val="center"/>
              <w:rPr>
                <w:rFonts w:cstheme="minorHAnsi"/>
                <w:szCs w:val="20"/>
              </w:rPr>
            </w:pPr>
          </w:p>
        </w:tc>
        <w:tc>
          <w:tcPr>
            <w:tcW w:w="990" w:type="dxa"/>
          </w:tcPr>
          <w:p w14:paraId="097F5532" w14:textId="77777777" w:rsidR="0019262A" w:rsidRPr="00283A38" w:rsidRDefault="0019262A" w:rsidP="0019262A">
            <w:pPr>
              <w:jc w:val="center"/>
              <w:rPr>
                <w:rFonts w:cstheme="minorHAnsi"/>
                <w:szCs w:val="20"/>
              </w:rPr>
            </w:pPr>
          </w:p>
        </w:tc>
        <w:tc>
          <w:tcPr>
            <w:tcW w:w="1103" w:type="dxa"/>
          </w:tcPr>
          <w:p w14:paraId="74F41BA1" w14:textId="77777777" w:rsidR="0019262A" w:rsidRPr="00D65767" w:rsidRDefault="0019262A" w:rsidP="0019262A">
            <w:pPr>
              <w:jc w:val="center"/>
              <w:rPr>
                <w:rFonts w:cstheme="minorHAnsi"/>
                <w:szCs w:val="20"/>
              </w:rPr>
            </w:pPr>
          </w:p>
        </w:tc>
        <w:tc>
          <w:tcPr>
            <w:tcW w:w="1103" w:type="dxa"/>
          </w:tcPr>
          <w:p w14:paraId="53D4DFBB" w14:textId="15FFBD94" w:rsidR="0019262A" w:rsidRPr="00D65767" w:rsidRDefault="0019262A" w:rsidP="0019262A">
            <w:pPr>
              <w:jc w:val="center"/>
              <w:rPr>
                <w:rFonts w:cstheme="minorHAnsi"/>
                <w:szCs w:val="20"/>
              </w:rPr>
            </w:pPr>
            <w:r w:rsidRPr="00D65767">
              <w:rPr>
                <w:rFonts w:cstheme="minorHAnsi"/>
                <w:szCs w:val="20"/>
              </w:rPr>
              <w:t>•</w:t>
            </w:r>
          </w:p>
        </w:tc>
      </w:tr>
      <w:tr w:rsidR="0019262A" w:rsidRPr="00283A38" w14:paraId="737167EB" w14:textId="77777777" w:rsidTr="0061524D">
        <w:tc>
          <w:tcPr>
            <w:tcW w:w="1255" w:type="dxa"/>
          </w:tcPr>
          <w:p w14:paraId="208AF6A9" w14:textId="50F7EA24" w:rsidR="0019262A" w:rsidRDefault="0019262A" w:rsidP="0019262A">
            <w:pPr>
              <w:jc w:val="center"/>
              <w:rPr>
                <w:szCs w:val="20"/>
              </w:rPr>
            </w:pPr>
            <w:r w:rsidRPr="007709BB">
              <w:t>3228_02</w:t>
            </w:r>
          </w:p>
        </w:tc>
        <w:tc>
          <w:tcPr>
            <w:tcW w:w="990" w:type="dxa"/>
          </w:tcPr>
          <w:p w14:paraId="0E256E2A" w14:textId="77777777" w:rsidR="0019262A" w:rsidRPr="00283A38" w:rsidRDefault="0019262A" w:rsidP="0019262A">
            <w:pPr>
              <w:jc w:val="center"/>
              <w:rPr>
                <w:rFonts w:cstheme="minorHAnsi"/>
                <w:szCs w:val="20"/>
              </w:rPr>
            </w:pPr>
          </w:p>
        </w:tc>
        <w:tc>
          <w:tcPr>
            <w:tcW w:w="990" w:type="dxa"/>
          </w:tcPr>
          <w:p w14:paraId="4D0000A6" w14:textId="77777777" w:rsidR="0019262A" w:rsidRPr="00487927" w:rsidRDefault="0019262A" w:rsidP="0019262A">
            <w:pPr>
              <w:jc w:val="center"/>
              <w:rPr>
                <w:rFonts w:cstheme="minorHAnsi"/>
                <w:szCs w:val="20"/>
              </w:rPr>
            </w:pPr>
          </w:p>
        </w:tc>
        <w:tc>
          <w:tcPr>
            <w:tcW w:w="990" w:type="dxa"/>
          </w:tcPr>
          <w:p w14:paraId="1425AD69" w14:textId="77777777" w:rsidR="0019262A" w:rsidRPr="00487927" w:rsidRDefault="0019262A" w:rsidP="0019262A">
            <w:pPr>
              <w:jc w:val="center"/>
              <w:rPr>
                <w:rFonts w:cstheme="minorHAnsi"/>
                <w:szCs w:val="20"/>
              </w:rPr>
            </w:pPr>
          </w:p>
        </w:tc>
        <w:tc>
          <w:tcPr>
            <w:tcW w:w="990" w:type="dxa"/>
          </w:tcPr>
          <w:p w14:paraId="047A451A" w14:textId="77777777" w:rsidR="0019262A" w:rsidRPr="00487927" w:rsidRDefault="0019262A" w:rsidP="0019262A">
            <w:pPr>
              <w:jc w:val="center"/>
              <w:rPr>
                <w:rFonts w:cstheme="minorHAnsi"/>
                <w:szCs w:val="20"/>
              </w:rPr>
            </w:pPr>
          </w:p>
        </w:tc>
        <w:tc>
          <w:tcPr>
            <w:tcW w:w="990" w:type="dxa"/>
          </w:tcPr>
          <w:p w14:paraId="61B9B383" w14:textId="77777777" w:rsidR="0019262A" w:rsidRPr="00487927" w:rsidRDefault="0019262A" w:rsidP="0019262A">
            <w:pPr>
              <w:jc w:val="center"/>
              <w:rPr>
                <w:rFonts w:cstheme="minorHAnsi"/>
                <w:szCs w:val="20"/>
              </w:rPr>
            </w:pPr>
          </w:p>
        </w:tc>
        <w:tc>
          <w:tcPr>
            <w:tcW w:w="990" w:type="dxa"/>
          </w:tcPr>
          <w:p w14:paraId="2C2883DB" w14:textId="77777777" w:rsidR="0019262A" w:rsidRPr="00487927" w:rsidRDefault="0019262A" w:rsidP="0019262A">
            <w:pPr>
              <w:jc w:val="center"/>
              <w:rPr>
                <w:rFonts w:cstheme="minorHAnsi"/>
                <w:szCs w:val="20"/>
              </w:rPr>
            </w:pPr>
          </w:p>
        </w:tc>
        <w:tc>
          <w:tcPr>
            <w:tcW w:w="1080" w:type="dxa"/>
          </w:tcPr>
          <w:p w14:paraId="2957252D" w14:textId="77777777" w:rsidR="0019262A" w:rsidRPr="00283A38" w:rsidRDefault="0019262A" w:rsidP="0019262A">
            <w:pPr>
              <w:jc w:val="center"/>
              <w:rPr>
                <w:rFonts w:cstheme="minorHAnsi"/>
                <w:szCs w:val="20"/>
              </w:rPr>
            </w:pPr>
          </w:p>
        </w:tc>
        <w:tc>
          <w:tcPr>
            <w:tcW w:w="990" w:type="dxa"/>
          </w:tcPr>
          <w:p w14:paraId="0F3A072B" w14:textId="77777777" w:rsidR="0019262A" w:rsidRPr="00283A38" w:rsidRDefault="0019262A" w:rsidP="0019262A">
            <w:pPr>
              <w:jc w:val="center"/>
              <w:rPr>
                <w:rFonts w:cstheme="minorHAnsi"/>
                <w:szCs w:val="20"/>
              </w:rPr>
            </w:pPr>
          </w:p>
        </w:tc>
        <w:tc>
          <w:tcPr>
            <w:tcW w:w="990" w:type="dxa"/>
          </w:tcPr>
          <w:p w14:paraId="4031AB9A" w14:textId="77777777" w:rsidR="0019262A" w:rsidRPr="00283A38" w:rsidRDefault="0019262A" w:rsidP="0019262A">
            <w:pPr>
              <w:jc w:val="center"/>
              <w:rPr>
                <w:rFonts w:cstheme="minorHAnsi"/>
                <w:szCs w:val="20"/>
              </w:rPr>
            </w:pPr>
          </w:p>
        </w:tc>
        <w:tc>
          <w:tcPr>
            <w:tcW w:w="1103" w:type="dxa"/>
          </w:tcPr>
          <w:p w14:paraId="4C910883" w14:textId="77777777" w:rsidR="0019262A" w:rsidRPr="00D65767" w:rsidRDefault="0019262A" w:rsidP="0019262A">
            <w:pPr>
              <w:jc w:val="center"/>
              <w:rPr>
                <w:rFonts w:cstheme="minorHAnsi"/>
                <w:szCs w:val="20"/>
              </w:rPr>
            </w:pPr>
          </w:p>
        </w:tc>
        <w:tc>
          <w:tcPr>
            <w:tcW w:w="1103" w:type="dxa"/>
          </w:tcPr>
          <w:p w14:paraId="7300740F" w14:textId="0F188154" w:rsidR="0019262A" w:rsidRPr="00D65767" w:rsidRDefault="0019262A" w:rsidP="0019262A">
            <w:pPr>
              <w:jc w:val="center"/>
              <w:rPr>
                <w:rFonts w:cstheme="minorHAnsi"/>
                <w:szCs w:val="20"/>
              </w:rPr>
            </w:pPr>
            <w:r w:rsidRPr="00D65767">
              <w:rPr>
                <w:rFonts w:cstheme="minorHAnsi"/>
                <w:szCs w:val="20"/>
              </w:rPr>
              <w:t>•</w:t>
            </w:r>
          </w:p>
        </w:tc>
      </w:tr>
      <w:tr w:rsidR="0019262A" w:rsidRPr="00283A38" w14:paraId="4923C226" w14:textId="77777777" w:rsidTr="0061524D">
        <w:tc>
          <w:tcPr>
            <w:tcW w:w="1255" w:type="dxa"/>
          </w:tcPr>
          <w:p w14:paraId="6AF84F51" w14:textId="51DE4856" w:rsidR="0019262A" w:rsidRDefault="0019262A" w:rsidP="0019262A">
            <w:pPr>
              <w:jc w:val="center"/>
              <w:rPr>
                <w:szCs w:val="20"/>
              </w:rPr>
            </w:pPr>
            <w:r w:rsidRPr="007709BB">
              <w:t>3228_03</w:t>
            </w:r>
          </w:p>
        </w:tc>
        <w:tc>
          <w:tcPr>
            <w:tcW w:w="990" w:type="dxa"/>
          </w:tcPr>
          <w:p w14:paraId="5307CDA3" w14:textId="77777777" w:rsidR="0019262A" w:rsidRPr="00283A38" w:rsidRDefault="0019262A" w:rsidP="0019262A">
            <w:pPr>
              <w:jc w:val="center"/>
              <w:rPr>
                <w:rFonts w:cstheme="minorHAnsi"/>
                <w:szCs w:val="20"/>
              </w:rPr>
            </w:pPr>
          </w:p>
        </w:tc>
        <w:tc>
          <w:tcPr>
            <w:tcW w:w="990" w:type="dxa"/>
          </w:tcPr>
          <w:p w14:paraId="6D68BFC0" w14:textId="77777777" w:rsidR="0019262A" w:rsidRPr="00487927" w:rsidRDefault="0019262A" w:rsidP="0019262A">
            <w:pPr>
              <w:jc w:val="center"/>
              <w:rPr>
                <w:rFonts w:cstheme="minorHAnsi"/>
                <w:szCs w:val="20"/>
              </w:rPr>
            </w:pPr>
          </w:p>
        </w:tc>
        <w:tc>
          <w:tcPr>
            <w:tcW w:w="990" w:type="dxa"/>
          </w:tcPr>
          <w:p w14:paraId="66912B46" w14:textId="77777777" w:rsidR="0019262A" w:rsidRPr="00487927" w:rsidRDefault="0019262A" w:rsidP="0019262A">
            <w:pPr>
              <w:jc w:val="center"/>
              <w:rPr>
                <w:rFonts w:cstheme="minorHAnsi"/>
                <w:szCs w:val="20"/>
              </w:rPr>
            </w:pPr>
          </w:p>
        </w:tc>
        <w:tc>
          <w:tcPr>
            <w:tcW w:w="990" w:type="dxa"/>
          </w:tcPr>
          <w:p w14:paraId="6A360673" w14:textId="77777777" w:rsidR="0019262A" w:rsidRPr="00487927" w:rsidRDefault="0019262A" w:rsidP="0019262A">
            <w:pPr>
              <w:jc w:val="center"/>
              <w:rPr>
                <w:rFonts w:cstheme="minorHAnsi"/>
                <w:szCs w:val="20"/>
              </w:rPr>
            </w:pPr>
          </w:p>
        </w:tc>
        <w:tc>
          <w:tcPr>
            <w:tcW w:w="990" w:type="dxa"/>
          </w:tcPr>
          <w:p w14:paraId="35A26ACE" w14:textId="77777777" w:rsidR="0019262A" w:rsidRPr="00487927" w:rsidRDefault="0019262A" w:rsidP="0019262A">
            <w:pPr>
              <w:jc w:val="center"/>
              <w:rPr>
                <w:rFonts w:cstheme="minorHAnsi"/>
                <w:szCs w:val="20"/>
              </w:rPr>
            </w:pPr>
          </w:p>
        </w:tc>
        <w:tc>
          <w:tcPr>
            <w:tcW w:w="990" w:type="dxa"/>
          </w:tcPr>
          <w:p w14:paraId="32E8326F" w14:textId="77777777" w:rsidR="0019262A" w:rsidRPr="00487927" w:rsidRDefault="0019262A" w:rsidP="0019262A">
            <w:pPr>
              <w:jc w:val="center"/>
              <w:rPr>
                <w:rFonts w:cstheme="minorHAnsi"/>
                <w:szCs w:val="20"/>
              </w:rPr>
            </w:pPr>
          </w:p>
        </w:tc>
        <w:tc>
          <w:tcPr>
            <w:tcW w:w="1080" w:type="dxa"/>
          </w:tcPr>
          <w:p w14:paraId="10E39EC0" w14:textId="77777777" w:rsidR="0019262A" w:rsidRPr="00283A38" w:rsidRDefault="0019262A" w:rsidP="0019262A">
            <w:pPr>
              <w:jc w:val="center"/>
              <w:rPr>
                <w:rFonts w:cstheme="minorHAnsi"/>
                <w:szCs w:val="20"/>
              </w:rPr>
            </w:pPr>
          </w:p>
        </w:tc>
        <w:tc>
          <w:tcPr>
            <w:tcW w:w="990" w:type="dxa"/>
          </w:tcPr>
          <w:p w14:paraId="074DD7BD" w14:textId="77777777" w:rsidR="0019262A" w:rsidRPr="00283A38" w:rsidRDefault="0019262A" w:rsidP="0019262A">
            <w:pPr>
              <w:jc w:val="center"/>
              <w:rPr>
                <w:rFonts w:cstheme="minorHAnsi"/>
                <w:szCs w:val="20"/>
              </w:rPr>
            </w:pPr>
          </w:p>
        </w:tc>
        <w:tc>
          <w:tcPr>
            <w:tcW w:w="990" w:type="dxa"/>
          </w:tcPr>
          <w:p w14:paraId="505A12AD" w14:textId="77777777" w:rsidR="0019262A" w:rsidRPr="00283A38" w:rsidRDefault="0019262A" w:rsidP="0019262A">
            <w:pPr>
              <w:jc w:val="center"/>
              <w:rPr>
                <w:rFonts w:cstheme="minorHAnsi"/>
                <w:szCs w:val="20"/>
              </w:rPr>
            </w:pPr>
          </w:p>
        </w:tc>
        <w:tc>
          <w:tcPr>
            <w:tcW w:w="1103" w:type="dxa"/>
          </w:tcPr>
          <w:p w14:paraId="2A8B4659" w14:textId="77777777" w:rsidR="0019262A" w:rsidRPr="00D65767" w:rsidRDefault="0019262A" w:rsidP="0019262A">
            <w:pPr>
              <w:jc w:val="center"/>
              <w:rPr>
                <w:rFonts w:cstheme="minorHAnsi"/>
                <w:szCs w:val="20"/>
              </w:rPr>
            </w:pPr>
          </w:p>
        </w:tc>
        <w:tc>
          <w:tcPr>
            <w:tcW w:w="1103" w:type="dxa"/>
          </w:tcPr>
          <w:p w14:paraId="3C169375" w14:textId="3A262D96"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016FD37" w14:textId="77777777" w:rsidTr="0061524D">
        <w:tc>
          <w:tcPr>
            <w:tcW w:w="1255" w:type="dxa"/>
          </w:tcPr>
          <w:p w14:paraId="1D9A8A45" w14:textId="5789DC3D" w:rsidR="0019262A" w:rsidRDefault="0019262A" w:rsidP="0019262A">
            <w:pPr>
              <w:jc w:val="center"/>
              <w:rPr>
                <w:szCs w:val="20"/>
              </w:rPr>
            </w:pPr>
            <w:r w:rsidRPr="007709BB">
              <w:t>3228_04</w:t>
            </w:r>
          </w:p>
        </w:tc>
        <w:tc>
          <w:tcPr>
            <w:tcW w:w="990" w:type="dxa"/>
          </w:tcPr>
          <w:p w14:paraId="4CB73B9A" w14:textId="77777777" w:rsidR="0019262A" w:rsidRPr="00283A38" w:rsidRDefault="0019262A" w:rsidP="0019262A">
            <w:pPr>
              <w:jc w:val="center"/>
              <w:rPr>
                <w:rFonts w:cstheme="minorHAnsi"/>
                <w:szCs w:val="20"/>
              </w:rPr>
            </w:pPr>
          </w:p>
        </w:tc>
        <w:tc>
          <w:tcPr>
            <w:tcW w:w="990" w:type="dxa"/>
          </w:tcPr>
          <w:p w14:paraId="2C76682D" w14:textId="77777777" w:rsidR="0019262A" w:rsidRPr="00487927" w:rsidRDefault="0019262A" w:rsidP="0019262A">
            <w:pPr>
              <w:jc w:val="center"/>
              <w:rPr>
                <w:rFonts w:cstheme="minorHAnsi"/>
                <w:szCs w:val="20"/>
              </w:rPr>
            </w:pPr>
          </w:p>
        </w:tc>
        <w:tc>
          <w:tcPr>
            <w:tcW w:w="990" w:type="dxa"/>
          </w:tcPr>
          <w:p w14:paraId="55874908" w14:textId="77777777" w:rsidR="0019262A" w:rsidRPr="00487927" w:rsidRDefault="0019262A" w:rsidP="0019262A">
            <w:pPr>
              <w:jc w:val="center"/>
              <w:rPr>
                <w:rFonts w:cstheme="minorHAnsi"/>
                <w:szCs w:val="20"/>
              </w:rPr>
            </w:pPr>
          </w:p>
        </w:tc>
        <w:tc>
          <w:tcPr>
            <w:tcW w:w="990" w:type="dxa"/>
          </w:tcPr>
          <w:p w14:paraId="4209AB12" w14:textId="77777777" w:rsidR="0019262A" w:rsidRPr="00487927" w:rsidRDefault="0019262A" w:rsidP="0019262A">
            <w:pPr>
              <w:jc w:val="center"/>
              <w:rPr>
                <w:rFonts w:cstheme="minorHAnsi"/>
                <w:szCs w:val="20"/>
              </w:rPr>
            </w:pPr>
          </w:p>
        </w:tc>
        <w:tc>
          <w:tcPr>
            <w:tcW w:w="990" w:type="dxa"/>
          </w:tcPr>
          <w:p w14:paraId="07F4B25A" w14:textId="77777777" w:rsidR="0019262A" w:rsidRPr="00487927" w:rsidRDefault="0019262A" w:rsidP="0019262A">
            <w:pPr>
              <w:jc w:val="center"/>
              <w:rPr>
                <w:rFonts w:cstheme="minorHAnsi"/>
                <w:szCs w:val="20"/>
              </w:rPr>
            </w:pPr>
          </w:p>
        </w:tc>
        <w:tc>
          <w:tcPr>
            <w:tcW w:w="990" w:type="dxa"/>
          </w:tcPr>
          <w:p w14:paraId="516ACDE2" w14:textId="77777777" w:rsidR="0019262A" w:rsidRPr="00487927" w:rsidRDefault="0019262A" w:rsidP="0019262A">
            <w:pPr>
              <w:jc w:val="center"/>
              <w:rPr>
                <w:rFonts w:cstheme="minorHAnsi"/>
                <w:szCs w:val="20"/>
              </w:rPr>
            </w:pPr>
          </w:p>
        </w:tc>
        <w:tc>
          <w:tcPr>
            <w:tcW w:w="1080" w:type="dxa"/>
          </w:tcPr>
          <w:p w14:paraId="096930DF" w14:textId="77777777" w:rsidR="0019262A" w:rsidRPr="00283A38" w:rsidRDefault="0019262A" w:rsidP="0019262A">
            <w:pPr>
              <w:jc w:val="center"/>
              <w:rPr>
                <w:rFonts w:cstheme="minorHAnsi"/>
                <w:szCs w:val="20"/>
              </w:rPr>
            </w:pPr>
          </w:p>
        </w:tc>
        <w:tc>
          <w:tcPr>
            <w:tcW w:w="990" w:type="dxa"/>
          </w:tcPr>
          <w:p w14:paraId="23847F5B" w14:textId="77777777" w:rsidR="0019262A" w:rsidRPr="00283A38" w:rsidRDefault="0019262A" w:rsidP="0019262A">
            <w:pPr>
              <w:jc w:val="center"/>
              <w:rPr>
                <w:rFonts w:cstheme="minorHAnsi"/>
                <w:szCs w:val="20"/>
              </w:rPr>
            </w:pPr>
          </w:p>
        </w:tc>
        <w:tc>
          <w:tcPr>
            <w:tcW w:w="990" w:type="dxa"/>
          </w:tcPr>
          <w:p w14:paraId="2D167D35" w14:textId="77777777" w:rsidR="0019262A" w:rsidRPr="00283A38" w:rsidRDefault="0019262A" w:rsidP="0019262A">
            <w:pPr>
              <w:jc w:val="center"/>
              <w:rPr>
                <w:rFonts w:cstheme="minorHAnsi"/>
                <w:szCs w:val="20"/>
              </w:rPr>
            </w:pPr>
          </w:p>
        </w:tc>
        <w:tc>
          <w:tcPr>
            <w:tcW w:w="1103" w:type="dxa"/>
          </w:tcPr>
          <w:p w14:paraId="52CE281B" w14:textId="77777777" w:rsidR="0019262A" w:rsidRPr="00D65767" w:rsidRDefault="0019262A" w:rsidP="0019262A">
            <w:pPr>
              <w:jc w:val="center"/>
              <w:rPr>
                <w:rFonts w:cstheme="minorHAnsi"/>
                <w:szCs w:val="20"/>
              </w:rPr>
            </w:pPr>
          </w:p>
        </w:tc>
        <w:tc>
          <w:tcPr>
            <w:tcW w:w="1103" w:type="dxa"/>
          </w:tcPr>
          <w:p w14:paraId="49E56315" w14:textId="65AFA490"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97CC06E" w14:textId="77777777" w:rsidTr="0061524D">
        <w:tc>
          <w:tcPr>
            <w:tcW w:w="1255" w:type="dxa"/>
          </w:tcPr>
          <w:p w14:paraId="420C0C55" w14:textId="5ED2F78F" w:rsidR="0019262A" w:rsidRDefault="0019262A" w:rsidP="0019262A">
            <w:pPr>
              <w:jc w:val="center"/>
              <w:rPr>
                <w:szCs w:val="20"/>
              </w:rPr>
            </w:pPr>
            <w:r w:rsidRPr="007709BB">
              <w:t>3228_05</w:t>
            </w:r>
          </w:p>
        </w:tc>
        <w:tc>
          <w:tcPr>
            <w:tcW w:w="990" w:type="dxa"/>
          </w:tcPr>
          <w:p w14:paraId="6341F617" w14:textId="77777777" w:rsidR="0019262A" w:rsidRPr="00283A38" w:rsidRDefault="0019262A" w:rsidP="0019262A">
            <w:pPr>
              <w:jc w:val="center"/>
              <w:rPr>
                <w:rFonts w:cstheme="minorHAnsi"/>
                <w:szCs w:val="20"/>
              </w:rPr>
            </w:pPr>
          </w:p>
        </w:tc>
        <w:tc>
          <w:tcPr>
            <w:tcW w:w="990" w:type="dxa"/>
          </w:tcPr>
          <w:p w14:paraId="748ABFB2" w14:textId="77777777" w:rsidR="0019262A" w:rsidRPr="00487927" w:rsidRDefault="0019262A" w:rsidP="0019262A">
            <w:pPr>
              <w:jc w:val="center"/>
              <w:rPr>
                <w:rFonts w:cstheme="minorHAnsi"/>
                <w:szCs w:val="20"/>
              </w:rPr>
            </w:pPr>
          </w:p>
        </w:tc>
        <w:tc>
          <w:tcPr>
            <w:tcW w:w="990" w:type="dxa"/>
          </w:tcPr>
          <w:p w14:paraId="09E90CB9" w14:textId="77777777" w:rsidR="0019262A" w:rsidRPr="00487927" w:rsidRDefault="0019262A" w:rsidP="0019262A">
            <w:pPr>
              <w:jc w:val="center"/>
              <w:rPr>
                <w:rFonts w:cstheme="minorHAnsi"/>
                <w:szCs w:val="20"/>
              </w:rPr>
            </w:pPr>
          </w:p>
        </w:tc>
        <w:tc>
          <w:tcPr>
            <w:tcW w:w="990" w:type="dxa"/>
          </w:tcPr>
          <w:p w14:paraId="4C99CED4" w14:textId="77777777" w:rsidR="0019262A" w:rsidRPr="00487927" w:rsidRDefault="0019262A" w:rsidP="0019262A">
            <w:pPr>
              <w:jc w:val="center"/>
              <w:rPr>
                <w:rFonts w:cstheme="minorHAnsi"/>
                <w:szCs w:val="20"/>
              </w:rPr>
            </w:pPr>
          </w:p>
        </w:tc>
        <w:tc>
          <w:tcPr>
            <w:tcW w:w="990" w:type="dxa"/>
          </w:tcPr>
          <w:p w14:paraId="43A068A4" w14:textId="77777777" w:rsidR="0019262A" w:rsidRPr="00487927" w:rsidRDefault="0019262A" w:rsidP="0019262A">
            <w:pPr>
              <w:jc w:val="center"/>
              <w:rPr>
                <w:rFonts w:cstheme="minorHAnsi"/>
                <w:szCs w:val="20"/>
              </w:rPr>
            </w:pPr>
          </w:p>
        </w:tc>
        <w:tc>
          <w:tcPr>
            <w:tcW w:w="990" w:type="dxa"/>
          </w:tcPr>
          <w:p w14:paraId="7BDB3C4F" w14:textId="77777777" w:rsidR="0019262A" w:rsidRPr="00487927" w:rsidRDefault="0019262A" w:rsidP="0019262A">
            <w:pPr>
              <w:jc w:val="center"/>
              <w:rPr>
                <w:rFonts w:cstheme="minorHAnsi"/>
                <w:szCs w:val="20"/>
              </w:rPr>
            </w:pPr>
          </w:p>
        </w:tc>
        <w:tc>
          <w:tcPr>
            <w:tcW w:w="1080" w:type="dxa"/>
          </w:tcPr>
          <w:p w14:paraId="24A58FA6" w14:textId="77777777" w:rsidR="0019262A" w:rsidRPr="00283A38" w:rsidRDefault="0019262A" w:rsidP="0019262A">
            <w:pPr>
              <w:jc w:val="center"/>
              <w:rPr>
                <w:rFonts w:cstheme="minorHAnsi"/>
                <w:szCs w:val="20"/>
              </w:rPr>
            </w:pPr>
          </w:p>
        </w:tc>
        <w:tc>
          <w:tcPr>
            <w:tcW w:w="990" w:type="dxa"/>
          </w:tcPr>
          <w:p w14:paraId="7E848AF9" w14:textId="77777777" w:rsidR="0019262A" w:rsidRPr="00283A38" w:rsidRDefault="0019262A" w:rsidP="0019262A">
            <w:pPr>
              <w:jc w:val="center"/>
              <w:rPr>
                <w:rFonts w:cstheme="minorHAnsi"/>
                <w:szCs w:val="20"/>
              </w:rPr>
            </w:pPr>
          </w:p>
        </w:tc>
        <w:tc>
          <w:tcPr>
            <w:tcW w:w="990" w:type="dxa"/>
          </w:tcPr>
          <w:p w14:paraId="3DD47116" w14:textId="77777777" w:rsidR="0019262A" w:rsidRPr="00283A38" w:rsidRDefault="0019262A" w:rsidP="0019262A">
            <w:pPr>
              <w:jc w:val="center"/>
              <w:rPr>
                <w:rFonts w:cstheme="minorHAnsi"/>
                <w:szCs w:val="20"/>
              </w:rPr>
            </w:pPr>
          </w:p>
        </w:tc>
        <w:tc>
          <w:tcPr>
            <w:tcW w:w="1103" w:type="dxa"/>
          </w:tcPr>
          <w:p w14:paraId="1A0331EF" w14:textId="77777777" w:rsidR="0019262A" w:rsidRPr="00D65767" w:rsidRDefault="0019262A" w:rsidP="0019262A">
            <w:pPr>
              <w:jc w:val="center"/>
              <w:rPr>
                <w:rFonts w:cstheme="minorHAnsi"/>
                <w:szCs w:val="20"/>
              </w:rPr>
            </w:pPr>
          </w:p>
        </w:tc>
        <w:tc>
          <w:tcPr>
            <w:tcW w:w="1103" w:type="dxa"/>
          </w:tcPr>
          <w:p w14:paraId="079F689B" w14:textId="1E4916AF"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32A08C1" w14:textId="77777777" w:rsidTr="0061524D">
        <w:tc>
          <w:tcPr>
            <w:tcW w:w="1255" w:type="dxa"/>
          </w:tcPr>
          <w:p w14:paraId="6EAD28F8" w14:textId="5E701C43" w:rsidR="0019262A" w:rsidRDefault="0019262A" w:rsidP="0019262A">
            <w:pPr>
              <w:jc w:val="center"/>
              <w:rPr>
                <w:szCs w:val="20"/>
              </w:rPr>
            </w:pPr>
            <w:r w:rsidRPr="007709BB">
              <w:t>3230_01</w:t>
            </w:r>
          </w:p>
        </w:tc>
        <w:tc>
          <w:tcPr>
            <w:tcW w:w="990" w:type="dxa"/>
          </w:tcPr>
          <w:p w14:paraId="0409B5BF" w14:textId="77777777" w:rsidR="0019262A" w:rsidRPr="00283A38" w:rsidRDefault="0019262A" w:rsidP="0019262A">
            <w:pPr>
              <w:jc w:val="center"/>
              <w:rPr>
                <w:rFonts w:cstheme="minorHAnsi"/>
                <w:szCs w:val="20"/>
              </w:rPr>
            </w:pPr>
          </w:p>
        </w:tc>
        <w:tc>
          <w:tcPr>
            <w:tcW w:w="990" w:type="dxa"/>
          </w:tcPr>
          <w:p w14:paraId="038E1969" w14:textId="77777777" w:rsidR="0019262A" w:rsidRPr="00487927" w:rsidRDefault="0019262A" w:rsidP="0019262A">
            <w:pPr>
              <w:jc w:val="center"/>
              <w:rPr>
                <w:rFonts w:cstheme="minorHAnsi"/>
                <w:szCs w:val="20"/>
              </w:rPr>
            </w:pPr>
          </w:p>
        </w:tc>
        <w:tc>
          <w:tcPr>
            <w:tcW w:w="990" w:type="dxa"/>
          </w:tcPr>
          <w:p w14:paraId="7D718D62" w14:textId="77777777" w:rsidR="0019262A" w:rsidRPr="00487927" w:rsidRDefault="0019262A" w:rsidP="0019262A">
            <w:pPr>
              <w:jc w:val="center"/>
              <w:rPr>
                <w:rFonts w:cstheme="minorHAnsi"/>
                <w:szCs w:val="20"/>
              </w:rPr>
            </w:pPr>
          </w:p>
        </w:tc>
        <w:tc>
          <w:tcPr>
            <w:tcW w:w="990" w:type="dxa"/>
          </w:tcPr>
          <w:p w14:paraId="0849EA4E" w14:textId="77777777" w:rsidR="0019262A" w:rsidRPr="00487927" w:rsidRDefault="0019262A" w:rsidP="0019262A">
            <w:pPr>
              <w:jc w:val="center"/>
              <w:rPr>
                <w:rFonts w:cstheme="minorHAnsi"/>
                <w:szCs w:val="20"/>
              </w:rPr>
            </w:pPr>
          </w:p>
        </w:tc>
        <w:tc>
          <w:tcPr>
            <w:tcW w:w="990" w:type="dxa"/>
          </w:tcPr>
          <w:p w14:paraId="16AE7600" w14:textId="77777777" w:rsidR="0019262A" w:rsidRPr="00487927" w:rsidRDefault="0019262A" w:rsidP="0019262A">
            <w:pPr>
              <w:jc w:val="center"/>
              <w:rPr>
                <w:rFonts w:cstheme="minorHAnsi"/>
                <w:szCs w:val="20"/>
              </w:rPr>
            </w:pPr>
          </w:p>
        </w:tc>
        <w:tc>
          <w:tcPr>
            <w:tcW w:w="990" w:type="dxa"/>
          </w:tcPr>
          <w:p w14:paraId="3DF1924D" w14:textId="77777777" w:rsidR="0019262A" w:rsidRPr="00487927" w:rsidRDefault="0019262A" w:rsidP="0019262A">
            <w:pPr>
              <w:jc w:val="center"/>
              <w:rPr>
                <w:rFonts w:cstheme="minorHAnsi"/>
                <w:szCs w:val="20"/>
              </w:rPr>
            </w:pPr>
          </w:p>
        </w:tc>
        <w:tc>
          <w:tcPr>
            <w:tcW w:w="1080" w:type="dxa"/>
          </w:tcPr>
          <w:p w14:paraId="77866591" w14:textId="77777777" w:rsidR="0019262A" w:rsidRPr="00283A38" w:rsidRDefault="0019262A" w:rsidP="0019262A">
            <w:pPr>
              <w:jc w:val="center"/>
              <w:rPr>
                <w:rFonts w:cstheme="minorHAnsi"/>
                <w:szCs w:val="20"/>
              </w:rPr>
            </w:pPr>
          </w:p>
        </w:tc>
        <w:tc>
          <w:tcPr>
            <w:tcW w:w="990" w:type="dxa"/>
          </w:tcPr>
          <w:p w14:paraId="79F36475" w14:textId="77777777" w:rsidR="0019262A" w:rsidRPr="00283A38" w:rsidRDefault="0019262A" w:rsidP="0019262A">
            <w:pPr>
              <w:jc w:val="center"/>
              <w:rPr>
                <w:rFonts w:cstheme="minorHAnsi"/>
                <w:szCs w:val="20"/>
              </w:rPr>
            </w:pPr>
          </w:p>
        </w:tc>
        <w:tc>
          <w:tcPr>
            <w:tcW w:w="990" w:type="dxa"/>
          </w:tcPr>
          <w:p w14:paraId="0961D538" w14:textId="77777777" w:rsidR="0019262A" w:rsidRPr="00283A38" w:rsidRDefault="0019262A" w:rsidP="0019262A">
            <w:pPr>
              <w:jc w:val="center"/>
              <w:rPr>
                <w:rFonts w:cstheme="minorHAnsi"/>
                <w:szCs w:val="20"/>
              </w:rPr>
            </w:pPr>
          </w:p>
        </w:tc>
        <w:tc>
          <w:tcPr>
            <w:tcW w:w="1103" w:type="dxa"/>
          </w:tcPr>
          <w:p w14:paraId="093D6A70" w14:textId="77777777" w:rsidR="0019262A" w:rsidRPr="00D65767" w:rsidRDefault="0019262A" w:rsidP="0019262A">
            <w:pPr>
              <w:jc w:val="center"/>
              <w:rPr>
                <w:rFonts w:cstheme="minorHAnsi"/>
                <w:szCs w:val="20"/>
              </w:rPr>
            </w:pPr>
          </w:p>
        </w:tc>
        <w:tc>
          <w:tcPr>
            <w:tcW w:w="1103" w:type="dxa"/>
          </w:tcPr>
          <w:p w14:paraId="1428FACB" w14:textId="74F80067" w:rsidR="0019262A" w:rsidRPr="00D65767" w:rsidRDefault="0019262A" w:rsidP="0019262A">
            <w:pPr>
              <w:jc w:val="center"/>
              <w:rPr>
                <w:rFonts w:cstheme="minorHAnsi"/>
                <w:szCs w:val="20"/>
              </w:rPr>
            </w:pPr>
            <w:r w:rsidRPr="00D65767">
              <w:rPr>
                <w:rFonts w:cstheme="minorHAnsi"/>
                <w:szCs w:val="20"/>
              </w:rPr>
              <w:t>•</w:t>
            </w:r>
          </w:p>
        </w:tc>
      </w:tr>
      <w:tr w:rsidR="0019262A" w:rsidRPr="00283A38" w14:paraId="19954397" w14:textId="77777777" w:rsidTr="0061524D">
        <w:tc>
          <w:tcPr>
            <w:tcW w:w="1255" w:type="dxa"/>
          </w:tcPr>
          <w:p w14:paraId="47D20026" w14:textId="0DF92516" w:rsidR="0019262A" w:rsidRDefault="0019262A" w:rsidP="0019262A">
            <w:pPr>
              <w:jc w:val="center"/>
              <w:rPr>
                <w:szCs w:val="20"/>
              </w:rPr>
            </w:pPr>
            <w:r w:rsidRPr="007709BB">
              <w:t>3230_02</w:t>
            </w:r>
          </w:p>
        </w:tc>
        <w:tc>
          <w:tcPr>
            <w:tcW w:w="990" w:type="dxa"/>
          </w:tcPr>
          <w:p w14:paraId="5E5C877C" w14:textId="77777777" w:rsidR="0019262A" w:rsidRPr="00283A38" w:rsidRDefault="0019262A" w:rsidP="0019262A">
            <w:pPr>
              <w:jc w:val="center"/>
              <w:rPr>
                <w:rFonts w:cstheme="minorHAnsi"/>
                <w:szCs w:val="20"/>
              </w:rPr>
            </w:pPr>
          </w:p>
        </w:tc>
        <w:tc>
          <w:tcPr>
            <w:tcW w:w="990" w:type="dxa"/>
          </w:tcPr>
          <w:p w14:paraId="1EC681C1" w14:textId="77777777" w:rsidR="0019262A" w:rsidRPr="00487927" w:rsidRDefault="0019262A" w:rsidP="0019262A">
            <w:pPr>
              <w:jc w:val="center"/>
              <w:rPr>
                <w:rFonts w:cstheme="minorHAnsi"/>
                <w:szCs w:val="20"/>
              </w:rPr>
            </w:pPr>
          </w:p>
        </w:tc>
        <w:tc>
          <w:tcPr>
            <w:tcW w:w="990" w:type="dxa"/>
          </w:tcPr>
          <w:p w14:paraId="406C9D8F" w14:textId="77777777" w:rsidR="0019262A" w:rsidRPr="00487927" w:rsidRDefault="0019262A" w:rsidP="0019262A">
            <w:pPr>
              <w:jc w:val="center"/>
              <w:rPr>
                <w:rFonts w:cstheme="minorHAnsi"/>
                <w:szCs w:val="20"/>
              </w:rPr>
            </w:pPr>
          </w:p>
        </w:tc>
        <w:tc>
          <w:tcPr>
            <w:tcW w:w="990" w:type="dxa"/>
          </w:tcPr>
          <w:p w14:paraId="21E545A0" w14:textId="77777777" w:rsidR="0019262A" w:rsidRPr="00487927" w:rsidRDefault="0019262A" w:rsidP="0019262A">
            <w:pPr>
              <w:jc w:val="center"/>
              <w:rPr>
                <w:rFonts w:cstheme="minorHAnsi"/>
                <w:szCs w:val="20"/>
              </w:rPr>
            </w:pPr>
          </w:p>
        </w:tc>
        <w:tc>
          <w:tcPr>
            <w:tcW w:w="990" w:type="dxa"/>
          </w:tcPr>
          <w:p w14:paraId="73ACDA52" w14:textId="77777777" w:rsidR="0019262A" w:rsidRPr="00487927" w:rsidRDefault="0019262A" w:rsidP="0019262A">
            <w:pPr>
              <w:jc w:val="center"/>
              <w:rPr>
                <w:rFonts w:cstheme="minorHAnsi"/>
                <w:szCs w:val="20"/>
              </w:rPr>
            </w:pPr>
          </w:p>
        </w:tc>
        <w:tc>
          <w:tcPr>
            <w:tcW w:w="990" w:type="dxa"/>
          </w:tcPr>
          <w:p w14:paraId="49407BC4" w14:textId="77777777" w:rsidR="0019262A" w:rsidRPr="00487927" w:rsidRDefault="0019262A" w:rsidP="0019262A">
            <w:pPr>
              <w:jc w:val="center"/>
              <w:rPr>
                <w:rFonts w:cstheme="minorHAnsi"/>
                <w:szCs w:val="20"/>
              </w:rPr>
            </w:pPr>
          </w:p>
        </w:tc>
        <w:tc>
          <w:tcPr>
            <w:tcW w:w="1080" w:type="dxa"/>
          </w:tcPr>
          <w:p w14:paraId="49D8F155" w14:textId="77777777" w:rsidR="0019262A" w:rsidRPr="00283A38" w:rsidRDefault="0019262A" w:rsidP="0019262A">
            <w:pPr>
              <w:jc w:val="center"/>
              <w:rPr>
                <w:rFonts w:cstheme="minorHAnsi"/>
                <w:szCs w:val="20"/>
              </w:rPr>
            </w:pPr>
          </w:p>
        </w:tc>
        <w:tc>
          <w:tcPr>
            <w:tcW w:w="990" w:type="dxa"/>
          </w:tcPr>
          <w:p w14:paraId="22AF2FA2" w14:textId="77777777" w:rsidR="0019262A" w:rsidRPr="00283A38" w:rsidRDefault="0019262A" w:rsidP="0019262A">
            <w:pPr>
              <w:jc w:val="center"/>
              <w:rPr>
                <w:rFonts w:cstheme="minorHAnsi"/>
                <w:szCs w:val="20"/>
              </w:rPr>
            </w:pPr>
          </w:p>
        </w:tc>
        <w:tc>
          <w:tcPr>
            <w:tcW w:w="990" w:type="dxa"/>
          </w:tcPr>
          <w:p w14:paraId="35C326F4" w14:textId="77777777" w:rsidR="0019262A" w:rsidRPr="00283A38" w:rsidRDefault="0019262A" w:rsidP="0019262A">
            <w:pPr>
              <w:jc w:val="center"/>
              <w:rPr>
                <w:rFonts w:cstheme="minorHAnsi"/>
                <w:szCs w:val="20"/>
              </w:rPr>
            </w:pPr>
          </w:p>
        </w:tc>
        <w:tc>
          <w:tcPr>
            <w:tcW w:w="1103" w:type="dxa"/>
          </w:tcPr>
          <w:p w14:paraId="1ABA34F6" w14:textId="77777777" w:rsidR="0019262A" w:rsidRPr="00D65767" w:rsidRDefault="0019262A" w:rsidP="0019262A">
            <w:pPr>
              <w:jc w:val="center"/>
              <w:rPr>
                <w:rFonts w:cstheme="minorHAnsi"/>
                <w:szCs w:val="20"/>
              </w:rPr>
            </w:pPr>
          </w:p>
        </w:tc>
        <w:tc>
          <w:tcPr>
            <w:tcW w:w="1103" w:type="dxa"/>
          </w:tcPr>
          <w:p w14:paraId="748E7E6E" w14:textId="69345E89" w:rsidR="0019262A" w:rsidRPr="00D65767" w:rsidRDefault="0019262A" w:rsidP="0019262A">
            <w:pPr>
              <w:jc w:val="center"/>
              <w:rPr>
                <w:rFonts w:cstheme="minorHAnsi"/>
                <w:szCs w:val="20"/>
              </w:rPr>
            </w:pPr>
            <w:r w:rsidRPr="00D65767">
              <w:rPr>
                <w:rFonts w:cstheme="minorHAnsi"/>
                <w:szCs w:val="20"/>
              </w:rPr>
              <w:t>•</w:t>
            </w:r>
          </w:p>
        </w:tc>
      </w:tr>
      <w:tr w:rsidR="0019262A" w:rsidRPr="00283A38" w14:paraId="7BE2EAB4" w14:textId="77777777" w:rsidTr="0061524D">
        <w:tc>
          <w:tcPr>
            <w:tcW w:w="1255" w:type="dxa"/>
          </w:tcPr>
          <w:p w14:paraId="43035188" w14:textId="2A10824D" w:rsidR="0019262A" w:rsidRDefault="0019262A" w:rsidP="0019262A">
            <w:pPr>
              <w:jc w:val="center"/>
              <w:rPr>
                <w:szCs w:val="20"/>
              </w:rPr>
            </w:pPr>
            <w:r w:rsidRPr="007709BB">
              <w:t>3230_03</w:t>
            </w:r>
          </w:p>
        </w:tc>
        <w:tc>
          <w:tcPr>
            <w:tcW w:w="990" w:type="dxa"/>
          </w:tcPr>
          <w:p w14:paraId="715BB50E" w14:textId="77777777" w:rsidR="0019262A" w:rsidRPr="00283A38" w:rsidRDefault="0019262A" w:rsidP="0019262A">
            <w:pPr>
              <w:jc w:val="center"/>
              <w:rPr>
                <w:rFonts w:cstheme="minorHAnsi"/>
                <w:szCs w:val="20"/>
              </w:rPr>
            </w:pPr>
          </w:p>
        </w:tc>
        <w:tc>
          <w:tcPr>
            <w:tcW w:w="990" w:type="dxa"/>
          </w:tcPr>
          <w:p w14:paraId="663DD471" w14:textId="77777777" w:rsidR="0019262A" w:rsidRPr="00487927" w:rsidRDefault="0019262A" w:rsidP="0019262A">
            <w:pPr>
              <w:jc w:val="center"/>
              <w:rPr>
                <w:rFonts w:cstheme="minorHAnsi"/>
                <w:szCs w:val="20"/>
              </w:rPr>
            </w:pPr>
          </w:p>
        </w:tc>
        <w:tc>
          <w:tcPr>
            <w:tcW w:w="990" w:type="dxa"/>
          </w:tcPr>
          <w:p w14:paraId="6D0BE4B7" w14:textId="77777777" w:rsidR="0019262A" w:rsidRPr="00487927" w:rsidRDefault="0019262A" w:rsidP="0019262A">
            <w:pPr>
              <w:jc w:val="center"/>
              <w:rPr>
                <w:rFonts w:cstheme="minorHAnsi"/>
                <w:szCs w:val="20"/>
              </w:rPr>
            </w:pPr>
          </w:p>
        </w:tc>
        <w:tc>
          <w:tcPr>
            <w:tcW w:w="990" w:type="dxa"/>
          </w:tcPr>
          <w:p w14:paraId="7C522F5F" w14:textId="77777777" w:rsidR="0019262A" w:rsidRPr="00487927" w:rsidRDefault="0019262A" w:rsidP="0019262A">
            <w:pPr>
              <w:jc w:val="center"/>
              <w:rPr>
                <w:rFonts w:cstheme="minorHAnsi"/>
                <w:szCs w:val="20"/>
              </w:rPr>
            </w:pPr>
          </w:p>
        </w:tc>
        <w:tc>
          <w:tcPr>
            <w:tcW w:w="990" w:type="dxa"/>
          </w:tcPr>
          <w:p w14:paraId="77F0491E" w14:textId="77777777" w:rsidR="0019262A" w:rsidRPr="00487927" w:rsidRDefault="0019262A" w:rsidP="0019262A">
            <w:pPr>
              <w:jc w:val="center"/>
              <w:rPr>
                <w:rFonts w:cstheme="minorHAnsi"/>
                <w:szCs w:val="20"/>
              </w:rPr>
            </w:pPr>
          </w:p>
        </w:tc>
        <w:tc>
          <w:tcPr>
            <w:tcW w:w="990" w:type="dxa"/>
          </w:tcPr>
          <w:p w14:paraId="5831FC9B" w14:textId="77777777" w:rsidR="0019262A" w:rsidRPr="00487927" w:rsidRDefault="0019262A" w:rsidP="0019262A">
            <w:pPr>
              <w:jc w:val="center"/>
              <w:rPr>
                <w:rFonts w:cstheme="minorHAnsi"/>
                <w:szCs w:val="20"/>
              </w:rPr>
            </w:pPr>
          </w:p>
        </w:tc>
        <w:tc>
          <w:tcPr>
            <w:tcW w:w="1080" w:type="dxa"/>
          </w:tcPr>
          <w:p w14:paraId="10B4B821" w14:textId="77777777" w:rsidR="0019262A" w:rsidRPr="00283A38" w:rsidRDefault="0019262A" w:rsidP="0019262A">
            <w:pPr>
              <w:jc w:val="center"/>
              <w:rPr>
                <w:rFonts w:cstheme="minorHAnsi"/>
                <w:szCs w:val="20"/>
              </w:rPr>
            </w:pPr>
          </w:p>
        </w:tc>
        <w:tc>
          <w:tcPr>
            <w:tcW w:w="990" w:type="dxa"/>
          </w:tcPr>
          <w:p w14:paraId="00087A19" w14:textId="77777777" w:rsidR="0019262A" w:rsidRPr="00283A38" w:rsidRDefault="0019262A" w:rsidP="0019262A">
            <w:pPr>
              <w:jc w:val="center"/>
              <w:rPr>
                <w:rFonts w:cstheme="minorHAnsi"/>
                <w:szCs w:val="20"/>
              </w:rPr>
            </w:pPr>
          </w:p>
        </w:tc>
        <w:tc>
          <w:tcPr>
            <w:tcW w:w="990" w:type="dxa"/>
          </w:tcPr>
          <w:p w14:paraId="6040B5B8" w14:textId="77777777" w:rsidR="0019262A" w:rsidRPr="00283A38" w:rsidRDefault="0019262A" w:rsidP="0019262A">
            <w:pPr>
              <w:jc w:val="center"/>
              <w:rPr>
                <w:rFonts w:cstheme="minorHAnsi"/>
                <w:szCs w:val="20"/>
              </w:rPr>
            </w:pPr>
          </w:p>
        </w:tc>
        <w:tc>
          <w:tcPr>
            <w:tcW w:w="1103" w:type="dxa"/>
          </w:tcPr>
          <w:p w14:paraId="2D884D3B" w14:textId="77777777" w:rsidR="0019262A" w:rsidRPr="00D65767" w:rsidRDefault="0019262A" w:rsidP="0019262A">
            <w:pPr>
              <w:jc w:val="center"/>
              <w:rPr>
                <w:rFonts w:cstheme="minorHAnsi"/>
                <w:szCs w:val="20"/>
              </w:rPr>
            </w:pPr>
          </w:p>
        </w:tc>
        <w:tc>
          <w:tcPr>
            <w:tcW w:w="1103" w:type="dxa"/>
          </w:tcPr>
          <w:p w14:paraId="61079B6F" w14:textId="191B95FF" w:rsidR="0019262A" w:rsidRPr="00D65767" w:rsidRDefault="0019262A" w:rsidP="0019262A">
            <w:pPr>
              <w:jc w:val="center"/>
              <w:rPr>
                <w:rFonts w:cstheme="minorHAnsi"/>
                <w:szCs w:val="20"/>
              </w:rPr>
            </w:pPr>
            <w:r w:rsidRPr="00D65767">
              <w:rPr>
                <w:rFonts w:cstheme="minorHAnsi"/>
                <w:szCs w:val="20"/>
              </w:rPr>
              <w:t>•</w:t>
            </w:r>
          </w:p>
        </w:tc>
      </w:tr>
      <w:tr w:rsidR="0019262A" w:rsidRPr="00283A38" w14:paraId="17C905D9" w14:textId="77777777" w:rsidTr="0061524D">
        <w:tc>
          <w:tcPr>
            <w:tcW w:w="1255" w:type="dxa"/>
          </w:tcPr>
          <w:p w14:paraId="7875A797" w14:textId="56639E7C" w:rsidR="0019262A" w:rsidRDefault="0019262A" w:rsidP="0019262A">
            <w:pPr>
              <w:jc w:val="center"/>
              <w:rPr>
                <w:szCs w:val="20"/>
              </w:rPr>
            </w:pPr>
            <w:r w:rsidRPr="007709BB">
              <w:t>3230_04</w:t>
            </w:r>
          </w:p>
        </w:tc>
        <w:tc>
          <w:tcPr>
            <w:tcW w:w="990" w:type="dxa"/>
          </w:tcPr>
          <w:p w14:paraId="54AB4EAE" w14:textId="77777777" w:rsidR="0019262A" w:rsidRPr="00283A38" w:rsidRDefault="0019262A" w:rsidP="0019262A">
            <w:pPr>
              <w:jc w:val="center"/>
              <w:rPr>
                <w:rFonts w:cstheme="minorHAnsi"/>
                <w:szCs w:val="20"/>
              </w:rPr>
            </w:pPr>
          </w:p>
        </w:tc>
        <w:tc>
          <w:tcPr>
            <w:tcW w:w="990" w:type="dxa"/>
          </w:tcPr>
          <w:p w14:paraId="4AF648BF" w14:textId="77777777" w:rsidR="0019262A" w:rsidRPr="00487927" w:rsidRDefault="0019262A" w:rsidP="0019262A">
            <w:pPr>
              <w:jc w:val="center"/>
              <w:rPr>
                <w:rFonts w:cstheme="minorHAnsi"/>
                <w:szCs w:val="20"/>
              </w:rPr>
            </w:pPr>
          </w:p>
        </w:tc>
        <w:tc>
          <w:tcPr>
            <w:tcW w:w="990" w:type="dxa"/>
          </w:tcPr>
          <w:p w14:paraId="65519190" w14:textId="77777777" w:rsidR="0019262A" w:rsidRPr="00487927" w:rsidRDefault="0019262A" w:rsidP="0019262A">
            <w:pPr>
              <w:jc w:val="center"/>
              <w:rPr>
                <w:rFonts w:cstheme="minorHAnsi"/>
                <w:szCs w:val="20"/>
              </w:rPr>
            </w:pPr>
          </w:p>
        </w:tc>
        <w:tc>
          <w:tcPr>
            <w:tcW w:w="990" w:type="dxa"/>
          </w:tcPr>
          <w:p w14:paraId="054A3AC6" w14:textId="77777777" w:rsidR="0019262A" w:rsidRPr="00487927" w:rsidRDefault="0019262A" w:rsidP="0019262A">
            <w:pPr>
              <w:jc w:val="center"/>
              <w:rPr>
                <w:rFonts w:cstheme="minorHAnsi"/>
                <w:szCs w:val="20"/>
              </w:rPr>
            </w:pPr>
          </w:p>
        </w:tc>
        <w:tc>
          <w:tcPr>
            <w:tcW w:w="990" w:type="dxa"/>
          </w:tcPr>
          <w:p w14:paraId="0BBD8245" w14:textId="77777777" w:rsidR="0019262A" w:rsidRPr="00487927" w:rsidRDefault="0019262A" w:rsidP="0019262A">
            <w:pPr>
              <w:jc w:val="center"/>
              <w:rPr>
                <w:rFonts w:cstheme="minorHAnsi"/>
                <w:szCs w:val="20"/>
              </w:rPr>
            </w:pPr>
          </w:p>
        </w:tc>
        <w:tc>
          <w:tcPr>
            <w:tcW w:w="990" w:type="dxa"/>
          </w:tcPr>
          <w:p w14:paraId="003B375C" w14:textId="77777777" w:rsidR="0019262A" w:rsidRPr="00487927" w:rsidRDefault="0019262A" w:rsidP="0019262A">
            <w:pPr>
              <w:jc w:val="center"/>
              <w:rPr>
                <w:rFonts w:cstheme="minorHAnsi"/>
                <w:szCs w:val="20"/>
              </w:rPr>
            </w:pPr>
          </w:p>
        </w:tc>
        <w:tc>
          <w:tcPr>
            <w:tcW w:w="1080" w:type="dxa"/>
          </w:tcPr>
          <w:p w14:paraId="7AC770ED" w14:textId="77777777" w:rsidR="0019262A" w:rsidRPr="00283A38" w:rsidRDefault="0019262A" w:rsidP="0019262A">
            <w:pPr>
              <w:jc w:val="center"/>
              <w:rPr>
                <w:rFonts w:cstheme="minorHAnsi"/>
                <w:szCs w:val="20"/>
              </w:rPr>
            </w:pPr>
          </w:p>
        </w:tc>
        <w:tc>
          <w:tcPr>
            <w:tcW w:w="990" w:type="dxa"/>
          </w:tcPr>
          <w:p w14:paraId="50443041" w14:textId="77777777" w:rsidR="0019262A" w:rsidRPr="00283A38" w:rsidRDefault="0019262A" w:rsidP="0019262A">
            <w:pPr>
              <w:jc w:val="center"/>
              <w:rPr>
                <w:rFonts w:cstheme="minorHAnsi"/>
                <w:szCs w:val="20"/>
              </w:rPr>
            </w:pPr>
          </w:p>
        </w:tc>
        <w:tc>
          <w:tcPr>
            <w:tcW w:w="990" w:type="dxa"/>
          </w:tcPr>
          <w:p w14:paraId="62FC1516" w14:textId="77777777" w:rsidR="0019262A" w:rsidRPr="00283A38" w:rsidRDefault="0019262A" w:rsidP="0019262A">
            <w:pPr>
              <w:jc w:val="center"/>
              <w:rPr>
                <w:rFonts w:cstheme="minorHAnsi"/>
                <w:szCs w:val="20"/>
              </w:rPr>
            </w:pPr>
          </w:p>
        </w:tc>
        <w:tc>
          <w:tcPr>
            <w:tcW w:w="1103" w:type="dxa"/>
          </w:tcPr>
          <w:p w14:paraId="7BC1E746" w14:textId="77777777" w:rsidR="0019262A" w:rsidRPr="00D65767" w:rsidRDefault="0019262A" w:rsidP="0019262A">
            <w:pPr>
              <w:jc w:val="center"/>
              <w:rPr>
                <w:rFonts w:cstheme="minorHAnsi"/>
                <w:szCs w:val="20"/>
              </w:rPr>
            </w:pPr>
          </w:p>
        </w:tc>
        <w:tc>
          <w:tcPr>
            <w:tcW w:w="1103" w:type="dxa"/>
          </w:tcPr>
          <w:p w14:paraId="58D2530D" w14:textId="52562483" w:rsidR="0019262A" w:rsidRPr="00D65767" w:rsidRDefault="0019262A" w:rsidP="0019262A">
            <w:pPr>
              <w:jc w:val="center"/>
              <w:rPr>
                <w:rFonts w:cstheme="minorHAnsi"/>
                <w:szCs w:val="20"/>
              </w:rPr>
            </w:pPr>
            <w:r w:rsidRPr="00D65767">
              <w:rPr>
                <w:rFonts w:cstheme="minorHAnsi"/>
                <w:szCs w:val="20"/>
              </w:rPr>
              <w:t>•</w:t>
            </w:r>
          </w:p>
        </w:tc>
      </w:tr>
    </w:tbl>
    <w:p w14:paraId="744027F5" w14:textId="77777777" w:rsidR="00D74E44" w:rsidRDefault="00D74E44" w:rsidP="00E02FC3">
      <w:pPr>
        <w:rPr>
          <w:b/>
        </w:rPr>
      </w:pPr>
    </w:p>
    <w:p w14:paraId="16F3F9F9" w14:textId="77777777" w:rsidR="00D74E44" w:rsidRDefault="00D74E44">
      <w:pPr>
        <w:rPr>
          <w:b/>
        </w:rPr>
      </w:pPr>
      <w:r>
        <w:rPr>
          <w:b/>
        </w:rPr>
        <w:br w:type="page"/>
      </w:r>
    </w:p>
    <w:p w14:paraId="6AB389BB" w14:textId="5C49D16C" w:rsidR="00E02FC3" w:rsidRPr="00E02FC3" w:rsidRDefault="00E02FC3" w:rsidP="00E02FC3">
      <w:pPr>
        <w:rPr>
          <w:b/>
        </w:rPr>
      </w:pPr>
      <w:r w:rsidRPr="00E02FC3">
        <w:rPr>
          <w:b/>
        </w:rPr>
        <w:lastRenderedPageBreak/>
        <w:t>Negative Test Cases</w:t>
      </w:r>
    </w:p>
    <w:tbl>
      <w:tblPr>
        <w:tblStyle w:val="TableGrid"/>
        <w:tblW w:w="12461"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gridCol w:w="1103"/>
        <w:gridCol w:w="1103"/>
      </w:tblGrid>
      <w:tr w:rsidR="0061524D" w:rsidRPr="00487927" w14:paraId="6C45D2F0" w14:textId="67B70FB3" w:rsidTr="00722D63">
        <w:tc>
          <w:tcPr>
            <w:tcW w:w="1255" w:type="dxa"/>
            <w:vMerge w:val="restart"/>
            <w:shd w:val="clear" w:color="auto" w:fill="D9D9D9" w:themeFill="background1" w:themeFillShade="D9"/>
          </w:tcPr>
          <w:p w14:paraId="3ECD2BE8" w14:textId="77777777" w:rsidR="0061524D" w:rsidRDefault="0061524D" w:rsidP="00B21708">
            <w:pPr>
              <w:jc w:val="center"/>
              <w:rPr>
                <w:rFonts w:cstheme="minorHAnsi"/>
                <w:b/>
                <w:szCs w:val="20"/>
              </w:rPr>
            </w:pPr>
            <w:r>
              <w:rPr>
                <w:rFonts w:cstheme="minorHAnsi"/>
                <w:b/>
                <w:szCs w:val="20"/>
              </w:rPr>
              <w:t>Test</w:t>
            </w:r>
          </w:p>
          <w:p w14:paraId="4B8CA6F5" w14:textId="601A2657" w:rsidR="0061524D" w:rsidRDefault="0061524D" w:rsidP="00B21708">
            <w:pPr>
              <w:jc w:val="center"/>
              <w:rPr>
                <w:rFonts w:cstheme="minorHAnsi"/>
                <w:b/>
                <w:szCs w:val="20"/>
              </w:rPr>
            </w:pPr>
            <w:r>
              <w:rPr>
                <w:rFonts w:cstheme="minorHAnsi"/>
                <w:b/>
                <w:szCs w:val="20"/>
              </w:rPr>
              <w:t>Case</w:t>
            </w:r>
          </w:p>
        </w:tc>
        <w:tc>
          <w:tcPr>
            <w:tcW w:w="11206" w:type="dxa"/>
            <w:gridSpan w:val="11"/>
            <w:shd w:val="clear" w:color="auto" w:fill="D9D9D9" w:themeFill="background1" w:themeFillShade="D9"/>
          </w:tcPr>
          <w:p w14:paraId="74E23CF0" w14:textId="3A474CED" w:rsidR="0061524D" w:rsidRDefault="0061524D" w:rsidP="006A1B90">
            <w:pPr>
              <w:jc w:val="center"/>
              <w:rPr>
                <w:rFonts w:cstheme="minorHAnsi"/>
                <w:b/>
                <w:szCs w:val="20"/>
              </w:rPr>
            </w:pPr>
            <w:r>
              <w:rPr>
                <w:rFonts w:cstheme="minorHAnsi"/>
                <w:b/>
                <w:szCs w:val="20"/>
              </w:rPr>
              <w:t>Suites and Extensions Supported</w:t>
            </w:r>
          </w:p>
        </w:tc>
      </w:tr>
      <w:tr w:rsidR="0061524D" w:rsidRPr="00487927" w14:paraId="4CD4FE56" w14:textId="73269959" w:rsidTr="0061524D">
        <w:tc>
          <w:tcPr>
            <w:tcW w:w="1255" w:type="dxa"/>
            <w:vMerge/>
            <w:shd w:val="clear" w:color="auto" w:fill="D9D9D9" w:themeFill="background1" w:themeFillShade="D9"/>
          </w:tcPr>
          <w:p w14:paraId="1C8C1BBC" w14:textId="75BBC04C" w:rsidR="0061524D" w:rsidRPr="00487927" w:rsidRDefault="0061524D" w:rsidP="00B21708">
            <w:pPr>
              <w:jc w:val="center"/>
              <w:rPr>
                <w:rFonts w:cstheme="minorHAnsi"/>
                <w:b/>
                <w:szCs w:val="20"/>
              </w:rPr>
            </w:pPr>
          </w:p>
        </w:tc>
        <w:tc>
          <w:tcPr>
            <w:tcW w:w="990" w:type="dxa"/>
            <w:shd w:val="clear" w:color="auto" w:fill="D9D9D9" w:themeFill="background1" w:themeFillShade="D9"/>
          </w:tcPr>
          <w:p w14:paraId="0BCE476C" w14:textId="6D7CCD88" w:rsidR="0061524D" w:rsidRPr="000C75E7" w:rsidRDefault="0061524D" w:rsidP="00B21708">
            <w:pPr>
              <w:jc w:val="center"/>
              <w:rPr>
                <w:rFonts w:cstheme="minorHAnsi"/>
                <w:b/>
                <w:sz w:val="18"/>
                <w:szCs w:val="18"/>
              </w:rPr>
            </w:pPr>
            <w:r w:rsidRPr="000C75E7">
              <w:rPr>
                <w:rFonts w:cstheme="minorHAnsi"/>
                <w:b/>
                <w:sz w:val="18"/>
                <w:szCs w:val="18"/>
              </w:rPr>
              <w:t>Suite 1</w:t>
            </w:r>
          </w:p>
          <w:p w14:paraId="37405E0C" w14:textId="0F109FC7" w:rsidR="0061524D" w:rsidRPr="000C75E7" w:rsidRDefault="0061524D" w:rsidP="00B21708">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5662AC19" w14:textId="3EDE2ED2" w:rsidR="0061524D" w:rsidRPr="000C75E7" w:rsidRDefault="0061524D" w:rsidP="00B21708">
            <w:pPr>
              <w:jc w:val="center"/>
              <w:rPr>
                <w:rFonts w:cstheme="minorHAnsi"/>
                <w:b/>
                <w:sz w:val="18"/>
                <w:szCs w:val="18"/>
              </w:rPr>
            </w:pPr>
            <w:r w:rsidRPr="000C75E7">
              <w:rPr>
                <w:rFonts w:cstheme="minorHAnsi"/>
                <w:b/>
                <w:sz w:val="18"/>
                <w:szCs w:val="18"/>
              </w:rPr>
              <w:t>Suite 2</w:t>
            </w:r>
          </w:p>
          <w:p w14:paraId="4610BC7C" w14:textId="7C800592" w:rsidR="0061524D" w:rsidRPr="000C75E7" w:rsidRDefault="0061524D" w:rsidP="00B21708">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7359A830" w14:textId="7111DE63" w:rsidR="0061524D" w:rsidRPr="000C75E7" w:rsidRDefault="0061524D" w:rsidP="00B21708">
            <w:pPr>
              <w:jc w:val="center"/>
              <w:rPr>
                <w:rFonts w:cstheme="minorHAnsi"/>
                <w:b/>
                <w:sz w:val="18"/>
                <w:szCs w:val="18"/>
              </w:rPr>
            </w:pPr>
            <w:r w:rsidRPr="000C75E7">
              <w:rPr>
                <w:rFonts w:cstheme="minorHAnsi"/>
                <w:b/>
                <w:sz w:val="18"/>
                <w:szCs w:val="18"/>
              </w:rPr>
              <w:t>Suite 3</w:t>
            </w:r>
          </w:p>
          <w:p w14:paraId="33A93EC2" w14:textId="3070D2F4" w:rsidR="0061524D" w:rsidRPr="000C75E7" w:rsidRDefault="0061524D" w:rsidP="00B21708">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0E3DA532" w14:textId="638EE864" w:rsidR="0061524D" w:rsidRPr="000C75E7" w:rsidRDefault="0061524D" w:rsidP="00B21708">
            <w:pPr>
              <w:jc w:val="center"/>
              <w:rPr>
                <w:rFonts w:cstheme="minorHAnsi"/>
                <w:b/>
                <w:sz w:val="18"/>
                <w:szCs w:val="18"/>
              </w:rPr>
            </w:pPr>
            <w:r w:rsidRPr="000C75E7">
              <w:rPr>
                <w:rFonts w:cstheme="minorHAnsi"/>
                <w:b/>
                <w:sz w:val="18"/>
                <w:szCs w:val="18"/>
              </w:rPr>
              <w:t>Suite 4</w:t>
            </w:r>
          </w:p>
          <w:p w14:paraId="7FAF10AC" w14:textId="46CBA9CB" w:rsidR="0061524D" w:rsidRPr="000C75E7" w:rsidRDefault="0061524D" w:rsidP="00B21708">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41F39A1B" w14:textId="32324E74" w:rsidR="0061524D" w:rsidRPr="000C75E7" w:rsidRDefault="0061524D" w:rsidP="00B21708">
            <w:pPr>
              <w:jc w:val="center"/>
              <w:rPr>
                <w:rFonts w:cstheme="minorHAnsi"/>
                <w:b/>
                <w:sz w:val="18"/>
                <w:szCs w:val="18"/>
              </w:rPr>
            </w:pPr>
            <w:r w:rsidRPr="000C75E7">
              <w:rPr>
                <w:rFonts w:cstheme="minorHAnsi"/>
                <w:b/>
                <w:sz w:val="18"/>
                <w:szCs w:val="18"/>
              </w:rPr>
              <w:t>Suite 5</w:t>
            </w:r>
          </w:p>
          <w:p w14:paraId="0B1BBBF0" w14:textId="73DEB5DB" w:rsidR="0061524D" w:rsidRPr="000C75E7" w:rsidRDefault="0061524D" w:rsidP="00B21708">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241C72FC" w14:textId="13F1B20F" w:rsidR="0061524D" w:rsidRPr="000C75E7" w:rsidRDefault="0061524D" w:rsidP="00B21708">
            <w:pPr>
              <w:jc w:val="center"/>
              <w:rPr>
                <w:rFonts w:cstheme="minorHAnsi"/>
                <w:b/>
                <w:sz w:val="18"/>
                <w:szCs w:val="18"/>
              </w:rPr>
            </w:pPr>
            <w:r w:rsidRPr="000C75E7">
              <w:rPr>
                <w:rFonts w:cstheme="minorHAnsi"/>
                <w:b/>
                <w:sz w:val="18"/>
                <w:szCs w:val="18"/>
              </w:rPr>
              <w:t>Suite 6</w:t>
            </w:r>
          </w:p>
          <w:p w14:paraId="4205A654" w14:textId="677F924D" w:rsidR="0061524D" w:rsidRPr="000C75E7" w:rsidRDefault="0061524D" w:rsidP="00B21708">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74C5072" w14:textId="77777777" w:rsidR="0061524D" w:rsidRPr="000C75E7" w:rsidRDefault="0061524D" w:rsidP="00B21708">
            <w:pPr>
              <w:jc w:val="center"/>
              <w:rPr>
                <w:rFonts w:cstheme="minorHAnsi"/>
                <w:b/>
                <w:sz w:val="18"/>
                <w:szCs w:val="18"/>
              </w:rPr>
            </w:pPr>
            <w:r w:rsidRPr="000C75E7">
              <w:rPr>
                <w:rFonts w:cstheme="minorHAnsi"/>
                <w:b/>
                <w:sz w:val="18"/>
                <w:szCs w:val="18"/>
              </w:rPr>
              <w:t>Suite 7</w:t>
            </w:r>
          </w:p>
          <w:p w14:paraId="54763493" w14:textId="44C5BD43" w:rsidR="0061524D" w:rsidRPr="000C75E7" w:rsidRDefault="0061524D" w:rsidP="00B21708">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184C2D6C" w14:textId="77777777" w:rsidR="0061524D" w:rsidRDefault="0061524D" w:rsidP="00B92203">
            <w:pPr>
              <w:jc w:val="center"/>
              <w:rPr>
                <w:rFonts w:cstheme="minorHAnsi"/>
                <w:b/>
                <w:sz w:val="18"/>
                <w:szCs w:val="18"/>
              </w:rPr>
            </w:pPr>
            <w:r>
              <w:rPr>
                <w:rFonts w:cstheme="minorHAnsi"/>
                <w:b/>
                <w:sz w:val="18"/>
                <w:szCs w:val="18"/>
              </w:rPr>
              <w:t>Suite 8</w:t>
            </w:r>
          </w:p>
          <w:p w14:paraId="6315AC81" w14:textId="3D774E11" w:rsidR="0061524D" w:rsidRDefault="0061524D" w:rsidP="00B92203">
            <w:pPr>
              <w:jc w:val="center"/>
              <w:rPr>
                <w:rFonts w:cstheme="minorHAnsi"/>
                <w:b/>
                <w:szCs w:val="20"/>
              </w:rPr>
            </w:pPr>
            <w:r>
              <w:rPr>
                <w:rFonts w:cstheme="minorHAnsi"/>
                <w:b/>
                <w:sz w:val="18"/>
                <w:szCs w:val="18"/>
              </w:rPr>
              <w:t>EPX</w:t>
            </w:r>
          </w:p>
        </w:tc>
        <w:tc>
          <w:tcPr>
            <w:tcW w:w="990" w:type="dxa"/>
            <w:shd w:val="clear" w:color="auto" w:fill="D9D9D9" w:themeFill="background1" w:themeFillShade="D9"/>
          </w:tcPr>
          <w:p w14:paraId="57F66155" w14:textId="07E504FA" w:rsidR="0061524D" w:rsidRDefault="0061524D" w:rsidP="00B92203">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c>
          <w:tcPr>
            <w:tcW w:w="1103" w:type="dxa"/>
            <w:shd w:val="clear" w:color="auto" w:fill="D9D9D9" w:themeFill="background1" w:themeFillShade="D9"/>
          </w:tcPr>
          <w:p w14:paraId="4AD503ED" w14:textId="7D09AAD1" w:rsidR="0061524D" w:rsidRDefault="0061524D" w:rsidP="00B92203">
            <w:pPr>
              <w:jc w:val="center"/>
              <w:rPr>
                <w:rFonts w:cstheme="minorHAnsi"/>
                <w:b/>
                <w:sz w:val="18"/>
                <w:szCs w:val="18"/>
              </w:rPr>
            </w:pPr>
            <w:r>
              <w:rPr>
                <w:rFonts w:cstheme="minorHAnsi"/>
                <w:b/>
                <w:sz w:val="18"/>
                <w:szCs w:val="18"/>
              </w:rPr>
              <w:t>Suite 10 OXX</w:t>
            </w:r>
          </w:p>
        </w:tc>
        <w:tc>
          <w:tcPr>
            <w:tcW w:w="1103" w:type="dxa"/>
            <w:shd w:val="clear" w:color="auto" w:fill="D9D9D9" w:themeFill="background1" w:themeFillShade="D9"/>
          </w:tcPr>
          <w:p w14:paraId="7B909A33" w14:textId="77777777" w:rsidR="0061524D" w:rsidRDefault="0061524D" w:rsidP="00B92203">
            <w:pPr>
              <w:jc w:val="center"/>
              <w:rPr>
                <w:rFonts w:cstheme="minorHAnsi"/>
                <w:b/>
                <w:sz w:val="18"/>
                <w:szCs w:val="18"/>
              </w:rPr>
            </w:pPr>
            <w:r w:rsidRPr="0061524D">
              <w:rPr>
                <w:rFonts w:cstheme="minorHAnsi"/>
                <w:b/>
                <w:sz w:val="18"/>
                <w:szCs w:val="18"/>
              </w:rPr>
              <w:t>Suite 11</w:t>
            </w:r>
          </w:p>
          <w:p w14:paraId="2AD5E3E5" w14:textId="683B5B96" w:rsidR="0061524D" w:rsidRPr="0061524D" w:rsidRDefault="0061524D" w:rsidP="00B92203">
            <w:pPr>
              <w:jc w:val="center"/>
              <w:rPr>
                <w:rFonts w:cstheme="minorHAnsi"/>
                <w:b/>
                <w:sz w:val="18"/>
                <w:szCs w:val="18"/>
              </w:rPr>
            </w:pPr>
            <w:r>
              <w:rPr>
                <w:rFonts w:cstheme="minorHAnsi"/>
                <w:b/>
                <w:sz w:val="18"/>
                <w:szCs w:val="18"/>
              </w:rPr>
              <w:t>DPX</w:t>
            </w:r>
          </w:p>
        </w:tc>
      </w:tr>
      <w:tr w:rsidR="0061524D" w:rsidRPr="00487927" w14:paraId="7C9DFDFC" w14:textId="7827527B" w:rsidTr="0061524D">
        <w:tc>
          <w:tcPr>
            <w:tcW w:w="1255" w:type="dxa"/>
            <w:shd w:val="clear" w:color="auto" w:fill="D6E3BC" w:themeFill="accent3" w:themeFillTint="66"/>
          </w:tcPr>
          <w:p w14:paraId="7DB2AB95" w14:textId="449E15EC" w:rsidR="0061524D" w:rsidRPr="007B756C" w:rsidRDefault="0061524D" w:rsidP="00B21708">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4A6D622C"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615C1351"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245DE265"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40C2F99C"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12EEA300"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67EFFBDB" w14:textId="77777777" w:rsidR="0061524D" w:rsidRPr="00487927" w:rsidRDefault="0061524D" w:rsidP="00B21708">
            <w:pPr>
              <w:jc w:val="center"/>
              <w:rPr>
                <w:rFonts w:cstheme="minorHAnsi"/>
                <w:szCs w:val="20"/>
              </w:rPr>
            </w:pPr>
          </w:p>
        </w:tc>
        <w:tc>
          <w:tcPr>
            <w:tcW w:w="1080" w:type="dxa"/>
            <w:shd w:val="clear" w:color="auto" w:fill="D6E3BC" w:themeFill="accent3" w:themeFillTint="66"/>
          </w:tcPr>
          <w:p w14:paraId="08C1A603"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5E8C9777"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13E6D59B" w14:textId="77777777" w:rsidR="0061524D" w:rsidRPr="00487927" w:rsidRDefault="0061524D" w:rsidP="00B21708">
            <w:pPr>
              <w:jc w:val="center"/>
              <w:rPr>
                <w:rFonts w:cstheme="minorHAnsi"/>
                <w:szCs w:val="20"/>
              </w:rPr>
            </w:pPr>
          </w:p>
        </w:tc>
        <w:tc>
          <w:tcPr>
            <w:tcW w:w="1103" w:type="dxa"/>
            <w:shd w:val="clear" w:color="auto" w:fill="D6E3BC" w:themeFill="accent3" w:themeFillTint="66"/>
          </w:tcPr>
          <w:p w14:paraId="68BC873D" w14:textId="77777777" w:rsidR="0061524D" w:rsidRPr="00487927" w:rsidRDefault="0061524D" w:rsidP="00B21708">
            <w:pPr>
              <w:jc w:val="center"/>
              <w:rPr>
                <w:rFonts w:cstheme="minorHAnsi"/>
                <w:szCs w:val="20"/>
              </w:rPr>
            </w:pPr>
          </w:p>
        </w:tc>
        <w:tc>
          <w:tcPr>
            <w:tcW w:w="1103" w:type="dxa"/>
            <w:shd w:val="clear" w:color="auto" w:fill="D6E3BC" w:themeFill="accent3" w:themeFillTint="66"/>
          </w:tcPr>
          <w:p w14:paraId="1794391D" w14:textId="48356EA5" w:rsidR="0061524D" w:rsidRPr="00487927" w:rsidRDefault="0061524D" w:rsidP="00B21708">
            <w:pPr>
              <w:jc w:val="center"/>
              <w:rPr>
                <w:rFonts w:cstheme="minorHAnsi"/>
                <w:szCs w:val="20"/>
              </w:rPr>
            </w:pPr>
            <w:r>
              <w:rPr>
                <w:rFonts w:cstheme="minorHAnsi"/>
                <w:bCs/>
                <w:sz w:val="18"/>
                <w:szCs w:val="18"/>
              </w:rPr>
              <w:t>Suite 11</w:t>
            </w:r>
          </w:p>
        </w:tc>
      </w:tr>
      <w:tr w:rsidR="0061524D" w:rsidRPr="00487927" w14:paraId="0631966E" w14:textId="060E746D" w:rsidTr="0061524D">
        <w:tc>
          <w:tcPr>
            <w:tcW w:w="1255" w:type="dxa"/>
          </w:tcPr>
          <w:p w14:paraId="6F831547"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202_01</w:t>
            </w:r>
          </w:p>
        </w:tc>
        <w:tc>
          <w:tcPr>
            <w:tcW w:w="990" w:type="dxa"/>
          </w:tcPr>
          <w:p w14:paraId="2608C60B" w14:textId="1265FBC4" w:rsidR="0061524D" w:rsidRPr="00487927" w:rsidRDefault="0061524D" w:rsidP="00B21708">
            <w:pPr>
              <w:jc w:val="center"/>
              <w:rPr>
                <w:rFonts w:cstheme="minorHAnsi"/>
                <w:szCs w:val="20"/>
              </w:rPr>
            </w:pPr>
            <w:r w:rsidRPr="00487927">
              <w:rPr>
                <w:rFonts w:cstheme="minorHAnsi"/>
                <w:szCs w:val="20"/>
              </w:rPr>
              <w:t>•</w:t>
            </w:r>
          </w:p>
        </w:tc>
        <w:tc>
          <w:tcPr>
            <w:tcW w:w="990" w:type="dxa"/>
          </w:tcPr>
          <w:p w14:paraId="12D43005" w14:textId="3B64D33E" w:rsidR="0061524D" w:rsidRPr="00487927" w:rsidRDefault="0061524D" w:rsidP="00B21708">
            <w:pPr>
              <w:jc w:val="center"/>
              <w:rPr>
                <w:rFonts w:cstheme="minorHAnsi"/>
                <w:szCs w:val="20"/>
              </w:rPr>
            </w:pPr>
            <w:r w:rsidRPr="00487927">
              <w:rPr>
                <w:rFonts w:cstheme="minorHAnsi"/>
                <w:szCs w:val="20"/>
              </w:rPr>
              <w:t>•</w:t>
            </w:r>
          </w:p>
        </w:tc>
        <w:tc>
          <w:tcPr>
            <w:tcW w:w="990" w:type="dxa"/>
          </w:tcPr>
          <w:p w14:paraId="7293F22E" w14:textId="24CC731D" w:rsidR="0061524D" w:rsidRPr="00487927" w:rsidRDefault="0061524D" w:rsidP="00B21708">
            <w:pPr>
              <w:jc w:val="center"/>
              <w:rPr>
                <w:rFonts w:cstheme="minorHAnsi"/>
                <w:szCs w:val="20"/>
              </w:rPr>
            </w:pPr>
            <w:r w:rsidRPr="00487927">
              <w:rPr>
                <w:rFonts w:cstheme="minorHAnsi"/>
                <w:szCs w:val="20"/>
              </w:rPr>
              <w:t>•</w:t>
            </w:r>
          </w:p>
        </w:tc>
        <w:tc>
          <w:tcPr>
            <w:tcW w:w="990" w:type="dxa"/>
          </w:tcPr>
          <w:p w14:paraId="25BCF41A" w14:textId="396E0D72" w:rsidR="0061524D" w:rsidRPr="00487927" w:rsidRDefault="0061524D" w:rsidP="00B21708">
            <w:pPr>
              <w:jc w:val="center"/>
              <w:rPr>
                <w:rFonts w:cstheme="minorHAnsi"/>
                <w:szCs w:val="20"/>
              </w:rPr>
            </w:pPr>
            <w:r w:rsidRPr="00487927">
              <w:rPr>
                <w:rFonts w:cstheme="minorHAnsi"/>
                <w:szCs w:val="20"/>
              </w:rPr>
              <w:t>•</w:t>
            </w:r>
          </w:p>
        </w:tc>
        <w:tc>
          <w:tcPr>
            <w:tcW w:w="990" w:type="dxa"/>
          </w:tcPr>
          <w:p w14:paraId="7142E098" w14:textId="7A1F81A1" w:rsidR="0061524D" w:rsidRPr="00487927" w:rsidRDefault="0061524D" w:rsidP="00B21708">
            <w:pPr>
              <w:jc w:val="center"/>
              <w:rPr>
                <w:rFonts w:cstheme="minorHAnsi"/>
                <w:szCs w:val="20"/>
              </w:rPr>
            </w:pPr>
            <w:r w:rsidRPr="00487927">
              <w:rPr>
                <w:rFonts w:cstheme="minorHAnsi"/>
                <w:szCs w:val="20"/>
              </w:rPr>
              <w:t>•</w:t>
            </w:r>
          </w:p>
        </w:tc>
        <w:tc>
          <w:tcPr>
            <w:tcW w:w="990" w:type="dxa"/>
          </w:tcPr>
          <w:p w14:paraId="2DAF0A93"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16AD7341" w14:textId="77777777" w:rsidR="0061524D" w:rsidRPr="00487927" w:rsidRDefault="0061524D" w:rsidP="00B21708">
            <w:pPr>
              <w:jc w:val="center"/>
              <w:rPr>
                <w:rFonts w:cstheme="minorHAnsi"/>
                <w:szCs w:val="20"/>
              </w:rPr>
            </w:pPr>
          </w:p>
        </w:tc>
        <w:tc>
          <w:tcPr>
            <w:tcW w:w="990" w:type="dxa"/>
          </w:tcPr>
          <w:p w14:paraId="345482FB" w14:textId="77777777" w:rsidR="0061524D" w:rsidRPr="00487927" w:rsidRDefault="0061524D" w:rsidP="00B21708">
            <w:pPr>
              <w:jc w:val="center"/>
              <w:rPr>
                <w:rFonts w:cstheme="minorHAnsi"/>
                <w:szCs w:val="20"/>
              </w:rPr>
            </w:pPr>
          </w:p>
        </w:tc>
        <w:tc>
          <w:tcPr>
            <w:tcW w:w="990" w:type="dxa"/>
          </w:tcPr>
          <w:p w14:paraId="4500AE61" w14:textId="77777777" w:rsidR="0061524D" w:rsidRPr="00487927" w:rsidRDefault="0061524D" w:rsidP="00B21708">
            <w:pPr>
              <w:jc w:val="center"/>
              <w:rPr>
                <w:rFonts w:cstheme="minorHAnsi"/>
                <w:szCs w:val="20"/>
              </w:rPr>
            </w:pPr>
          </w:p>
        </w:tc>
        <w:tc>
          <w:tcPr>
            <w:tcW w:w="1103" w:type="dxa"/>
          </w:tcPr>
          <w:p w14:paraId="5F9F1AEC" w14:textId="77777777" w:rsidR="0061524D" w:rsidRPr="00487927" w:rsidRDefault="0061524D" w:rsidP="00B21708">
            <w:pPr>
              <w:jc w:val="center"/>
              <w:rPr>
                <w:rFonts w:cstheme="minorHAnsi"/>
                <w:szCs w:val="20"/>
              </w:rPr>
            </w:pPr>
          </w:p>
        </w:tc>
        <w:tc>
          <w:tcPr>
            <w:tcW w:w="1103" w:type="dxa"/>
          </w:tcPr>
          <w:p w14:paraId="73953B9B" w14:textId="77777777" w:rsidR="0061524D" w:rsidRPr="00487927" w:rsidRDefault="0061524D" w:rsidP="00B21708">
            <w:pPr>
              <w:jc w:val="center"/>
              <w:rPr>
                <w:rFonts w:cstheme="minorHAnsi"/>
                <w:szCs w:val="20"/>
              </w:rPr>
            </w:pPr>
          </w:p>
        </w:tc>
      </w:tr>
      <w:tr w:rsidR="0061524D" w:rsidRPr="00487927" w14:paraId="358A72E9" w14:textId="2DCBBC4F" w:rsidTr="0061524D">
        <w:tc>
          <w:tcPr>
            <w:tcW w:w="1255" w:type="dxa"/>
          </w:tcPr>
          <w:p w14:paraId="2D6B711B"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203_01</w:t>
            </w:r>
          </w:p>
        </w:tc>
        <w:tc>
          <w:tcPr>
            <w:tcW w:w="990" w:type="dxa"/>
          </w:tcPr>
          <w:p w14:paraId="26BB83A8" w14:textId="6D784739" w:rsidR="0061524D" w:rsidRPr="00487927" w:rsidRDefault="0061524D" w:rsidP="00B21708">
            <w:pPr>
              <w:jc w:val="center"/>
              <w:rPr>
                <w:rFonts w:cstheme="minorHAnsi"/>
                <w:szCs w:val="20"/>
              </w:rPr>
            </w:pPr>
            <w:r w:rsidRPr="00487927">
              <w:rPr>
                <w:rFonts w:cstheme="minorHAnsi"/>
                <w:szCs w:val="20"/>
              </w:rPr>
              <w:t>•</w:t>
            </w:r>
          </w:p>
        </w:tc>
        <w:tc>
          <w:tcPr>
            <w:tcW w:w="990" w:type="dxa"/>
          </w:tcPr>
          <w:p w14:paraId="0DDEDCD9" w14:textId="39A269A4" w:rsidR="0061524D" w:rsidRPr="00487927" w:rsidRDefault="0061524D" w:rsidP="00B21708">
            <w:pPr>
              <w:jc w:val="center"/>
              <w:rPr>
                <w:rFonts w:cstheme="minorHAnsi"/>
                <w:szCs w:val="20"/>
              </w:rPr>
            </w:pPr>
            <w:r w:rsidRPr="00487927">
              <w:rPr>
                <w:rFonts w:cstheme="minorHAnsi"/>
                <w:szCs w:val="20"/>
              </w:rPr>
              <w:t>•</w:t>
            </w:r>
          </w:p>
        </w:tc>
        <w:tc>
          <w:tcPr>
            <w:tcW w:w="990" w:type="dxa"/>
          </w:tcPr>
          <w:p w14:paraId="1FC1DF0A" w14:textId="5268F687" w:rsidR="0061524D" w:rsidRPr="00487927" w:rsidRDefault="0061524D" w:rsidP="00B21708">
            <w:pPr>
              <w:jc w:val="center"/>
              <w:rPr>
                <w:rFonts w:cstheme="minorHAnsi"/>
                <w:szCs w:val="20"/>
              </w:rPr>
            </w:pPr>
            <w:r w:rsidRPr="00487927">
              <w:rPr>
                <w:rFonts w:cstheme="minorHAnsi"/>
                <w:szCs w:val="20"/>
              </w:rPr>
              <w:t>•</w:t>
            </w:r>
          </w:p>
        </w:tc>
        <w:tc>
          <w:tcPr>
            <w:tcW w:w="990" w:type="dxa"/>
          </w:tcPr>
          <w:p w14:paraId="176057B7" w14:textId="4E069393" w:rsidR="0061524D" w:rsidRPr="00487927" w:rsidRDefault="0061524D" w:rsidP="00B21708">
            <w:pPr>
              <w:jc w:val="center"/>
              <w:rPr>
                <w:rFonts w:cstheme="minorHAnsi"/>
                <w:szCs w:val="20"/>
              </w:rPr>
            </w:pPr>
            <w:r w:rsidRPr="00487927">
              <w:rPr>
                <w:rFonts w:cstheme="minorHAnsi"/>
                <w:szCs w:val="20"/>
              </w:rPr>
              <w:t>•</w:t>
            </w:r>
          </w:p>
        </w:tc>
        <w:tc>
          <w:tcPr>
            <w:tcW w:w="990" w:type="dxa"/>
          </w:tcPr>
          <w:p w14:paraId="39CB219C" w14:textId="5CED519A" w:rsidR="0061524D" w:rsidRPr="00487927" w:rsidRDefault="0061524D" w:rsidP="00B21708">
            <w:pPr>
              <w:jc w:val="center"/>
              <w:rPr>
                <w:rFonts w:cstheme="minorHAnsi"/>
                <w:szCs w:val="20"/>
              </w:rPr>
            </w:pPr>
            <w:r w:rsidRPr="00487927">
              <w:rPr>
                <w:rFonts w:cstheme="minorHAnsi"/>
                <w:szCs w:val="20"/>
              </w:rPr>
              <w:t>•</w:t>
            </w:r>
          </w:p>
        </w:tc>
        <w:tc>
          <w:tcPr>
            <w:tcW w:w="990" w:type="dxa"/>
          </w:tcPr>
          <w:p w14:paraId="40D54107"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6F08480D" w14:textId="77777777" w:rsidR="0061524D" w:rsidRPr="00487927" w:rsidRDefault="0061524D" w:rsidP="00B21708">
            <w:pPr>
              <w:jc w:val="center"/>
              <w:rPr>
                <w:rFonts w:cstheme="minorHAnsi"/>
                <w:szCs w:val="20"/>
              </w:rPr>
            </w:pPr>
          </w:p>
        </w:tc>
        <w:tc>
          <w:tcPr>
            <w:tcW w:w="990" w:type="dxa"/>
          </w:tcPr>
          <w:p w14:paraId="6E5ED305" w14:textId="77777777" w:rsidR="0061524D" w:rsidRPr="00487927" w:rsidRDefault="0061524D" w:rsidP="00B21708">
            <w:pPr>
              <w:jc w:val="center"/>
              <w:rPr>
                <w:rFonts w:cstheme="minorHAnsi"/>
                <w:szCs w:val="20"/>
              </w:rPr>
            </w:pPr>
          </w:p>
        </w:tc>
        <w:tc>
          <w:tcPr>
            <w:tcW w:w="990" w:type="dxa"/>
          </w:tcPr>
          <w:p w14:paraId="0382B3A6" w14:textId="77777777" w:rsidR="0061524D" w:rsidRPr="00487927" w:rsidRDefault="0061524D" w:rsidP="00B21708">
            <w:pPr>
              <w:jc w:val="center"/>
              <w:rPr>
                <w:rFonts w:cstheme="minorHAnsi"/>
                <w:szCs w:val="20"/>
              </w:rPr>
            </w:pPr>
          </w:p>
        </w:tc>
        <w:tc>
          <w:tcPr>
            <w:tcW w:w="1103" w:type="dxa"/>
          </w:tcPr>
          <w:p w14:paraId="15FF2648" w14:textId="77777777" w:rsidR="0061524D" w:rsidRPr="00487927" w:rsidRDefault="0061524D" w:rsidP="00B21708">
            <w:pPr>
              <w:jc w:val="center"/>
              <w:rPr>
                <w:rFonts w:cstheme="minorHAnsi"/>
                <w:szCs w:val="20"/>
              </w:rPr>
            </w:pPr>
          </w:p>
        </w:tc>
        <w:tc>
          <w:tcPr>
            <w:tcW w:w="1103" w:type="dxa"/>
          </w:tcPr>
          <w:p w14:paraId="7C03F5CB" w14:textId="77777777" w:rsidR="0061524D" w:rsidRPr="00487927" w:rsidRDefault="0061524D" w:rsidP="00B21708">
            <w:pPr>
              <w:jc w:val="center"/>
              <w:rPr>
                <w:rFonts w:cstheme="minorHAnsi"/>
                <w:szCs w:val="20"/>
              </w:rPr>
            </w:pPr>
          </w:p>
        </w:tc>
      </w:tr>
      <w:tr w:rsidR="0061524D" w:rsidRPr="00487927" w14:paraId="5BE6106D" w14:textId="5476C80C" w:rsidTr="0061524D">
        <w:tc>
          <w:tcPr>
            <w:tcW w:w="1255" w:type="dxa"/>
          </w:tcPr>
          <w:p w14:paraId="5A9A3622"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204_01</w:t>
            </w:r>
          </w:p>
        </w:tc>
        <w:tc>
          <w:tcPr>
            <w:tcW w:w="990" w:type="dxa"/>
          </w:tcPr>
          <w:p w14:paraId="32D9056D" w14:textId="3A513850" w:rsidR="0061524D" w:rsidRPr="00487927" w:rsidRDefault="0061524D" w:rsidP="00B21708">
            <w:pPr>
              <w:jc w:val="center"/>
              <w:rPr>
                <w:rFonts w:cstheme="minorHAnsi"/>
                <w:szCs w:val="20"/>
              </w:rPr>
            </w:pPr>
            <w:r w:rsidRPr="00487927">
              <w:rPr>
                <w:rFonts w:cstheme="minorHAnsi"/>
                <w:szCs w:val="20"/>
              </w:rPr>
              <w:t>•</w:t>
            </w:r>
          </w:p>
        </w:tc>
        <w:tc>
          <w:tcPr>
            <w:tcW w:w="990" w:type="dxa"/>
          </w:tcPr>
          <w:p w14:paraId="691BA82A" w14:textId="02B69E06" w:rsidR="0061524D" w:rsidRPr="00487927" w:rsidRDefault="0061524D" w:rsidP="00B21708">
            <w:pPr>
              <w:jc w:val="center"/>
              <w:rPr>
                <w:rFonts w:cstheme="minorHAnsi"/>
                <w:szCs w:val="20"/>
              </w:rPr>
            </w:pPr>
            <w:r w:rsidRPr="00487927">
              <w:rPr>
                <w:rFonts w:cstheme="minorHAnsi"/>
                <w:szCs w:val="20"/>
              </w:rPr>
              <w:t>•</w:t>
            </w:r>
          </w:p>
        </w:tc>
        <w:tc>
          <w:tcPr>
            <w:tcW w:w="990" w:type="dxa"/>
          </w:tcPr>
          <w:p w14:paraId="7C75C40A" w14:textId="1FC66E77" w:rsidR="0061524D" w:rsidRPr="00487927" w:rsidRDefault="0061524D" w:rsidP="00B21708">
            <w:pPr>
              <w:jc w:val="center"/>
              <w:rPr>
                <w:rFonts w:cstheme="minorHAnsi"/>
                <w:szCs w:val="20"/>
              </w:rPr>
            </w:pPr>
            <w:r w:rsidRPr="00487927">
              <w:rPr>
                <w:rFonts w:cstheme="minorHAnsi"/>
                <w:szCs w:val="20"/>
              </w:rPr>
              <w:t>•</w:t>
            </w:r>
          </w:p>
        </w:tc>
        <w:tc>
          <w:tcPr>
            <w:tcW w:w="990" w:type="dxa"/>
          </w:tcPr>
          <w:p w14:paraId="5332442C" w14:textId="6D583AFA" w:rsidR="0061524D" w:rsidRPr="00487927" w:rsidRDefault="0061524D" w:rsidP="00B21708">
            <w:pPr>
              <w:jc w:val="center"/>
              <w:rPr>
                <w:rFonts w:cstheme="minorHAnsi"/>
                <w:szCs w:val="20"/>
              </w:rPr>
            </w:pPr>
            <w:r w:rsidRPr="00487927">
              <w:rPr>
                <w:rFonts w:cstheme="minorHAnsi"/>
                <w:szCs w:val="20"/>
              </w:rPr>
              <w:t>•</w:t>
            </w:r>
          </w:p>
        </w:tc>
        <w:tc>
          <w:tcPr>
            <w:tcW w:w="990" w:type="dxa"/>
          </w:tcPr>
          <w:p w14:paraId="650F5016" w14:textId="6611C7FE" w:rsidR="0061524D" w:rsidRPr="00487927" w:rsidRDefault="0061524D" w:rsidP="00B21708">
            <w:pPr>
              <w:jc w:val="center"/>
              <w:rPr>
                <w:rFonts w:cstheme="minorHAnsi"/>
                <w:szCs w:val="20"/>
              </w:rPr>
            </w:pPr>
            <w:r w:rsidRPr="00487927">
              <w:rPr>
                <w:rFonts w:cstheme="minorHAnsi"/>
                <w:szCs w:val="20"/>
              </w:rPr>
              <w:t>•</w:t>
            </w:r>
          </w:p>
        </w:tc>
        <w:tc>
          <w:tcPr>
            <w:tcW w:w="990" w:type="dxa"/>
          </w:tcPr>
          <w:p w14:paraId="17804D5D"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2A132932" w14:textId="77777777" w:rsidR="0061524D" w:rsidRPr="00487927" w:rsidRDefault="0061524D" w:rsidP="00B21708">
            <w:pPr>
              <w:jc w:val="center"/>
              <w:rPr>
                <w:rFonts w:cstheme="minorHAnsi"/>
                <w:szCs w:val="20"/>
              </w:rPr>
            </w:pPr>
          </w:p>
        </w:tc>
        <w:tc>
          <w:tcPr>
            <w:tcW w:w="990" w:type="dxa"/>
          </w:tcPr>
          <w:p w14:paraId="0CF88855" w14:textId="77777777" w:rsidR="0061524D" w:rsidRPr="00487927" w:rsidRDefault="0061524D" w:rsidP="00B21708">
            <w:pPr>
              <w:jc w:val="center"/>
              <w:rPr>
                <w:rFonts w:cstheme="minorHAnsi"/>
                <w:szCs w:val="20"/>
              </w:rPr>
            </w:pPr>
          </w:p>
        </w:tc>
        <w:tc>
          <w:tcPr>
            <w:tcW w:w="990" w:type="dxa"/>
          </w:tcPr>
          <w:p w14:paraId="5A90A37F" w14:textId="77777777" w:rsidR="0061524D" w:rsidRPr="00487927" w:rsidRDefault="0061524D" w:rsidP="00B21708">
            <w:pPr>
              <w:jc w:val="center"/>
              <w:rPr>
                <w:rFonts w:cstheme="minorHAnsi"/>
                <w:szCs w:val="20"/>
              </w:rPr>
            </w:pPr>
          </w:p>
        </w:tc>
        <w:tc>
          <w:tcPr>
            <w:tcW w:w="1103" w:type="dxa"/>
          </w:tcPr>
          <w:p w14:paraId="6EEBC885" w14:textId="77777777" w:rsidR="0061524D" w:rsidRPr="00487927" w:rsidRDefault="0061524D" w:rsidP="00B21708">
            <w:pPr>
              <w:jc w:val="center"/>
              <w:rPr>
                <w:rFonts w:cstheme="minorHAnsi"/>
                <w:szCs w:val="20"/>
              </w:rPr>
            </w:pPr>
          </w:p>
        </w:tc>
        <w:tc>
          <w:tcPr>
            <w:tcW w:w="1103" w:type="dxa"/>
          </w:tcPr>
          <w:p w14:paraId="6BE54A4D" w14:textId="77777777" w:rsidR="0061524D" w:rsidRPr="00487927" w:rsidRDefault="0061524D" w:rsidP="00B21708">
            <w:pPr>
              <w:jc w:val="center"/>
              <w:rPr>
                <w:rFonts w:cstheme="minorHAnsi"/>
                <w:szCs w:val="20"/>
              </w:rPr>
            </w:pPr>
          </w:p>
        </w:tc>
      </w:tr>
      <w:tr w:rsidR="0061524D" w:rsidRPr="00487927" w14:paraId="1FBC4C52" w14:textId="434E0FCB" w:rsidTr="0061524D">
        <w:tc>
          <w:tcPr>
            <w:tcW w:w="1255" w:type="dxa"/>
          </w:tcPr>
          <w:p w14:paraId="344362DE" w14:textId="2389CFA5" w:rsidR="0061524D" w:rsidRDefault="0061524D" w:rsidP="00FD51B2">
            <w:pPr>
              <w:jc w:val="center"/>
              <w:rPr>
                <w:rFonts w:cstheme="minorHAnsi"/>
                <w:szCs w:val="20"/>
              </w:rPr>
            </w:pPr>
            <w:r>
              <w:rPr>
                <w:rFonts w:cstheme="minorHAnsi"/>
                <w:szCs w:val="20"/>
              </w:rPr>
              <w:t>0204_02</w:t>
            </w:r>
          </w:p>
        </w:tc>
        <w:tc>
          <w:tcPr>
            <w:tcW w:w="990" w:type="dxa"/>
          </w:tcPr>
          <w:p w14:paraId="1834A10A" w14:textId="7639FC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12AD90" w14:textId="2999E19F"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99383F" w14:textId="0F71601D"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0F6E93" w14:textId="0B80F9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11E542" w14:textId="6DF9091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94BF04" w14:textId="05DEC439"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770AC1B" w14:textId="77777777" w:rsidR="0061524D" w:rsidRPr="00487927" w:rsidRDefault="0061524D" w:rsidP="00FD51B2">
            <w:pPr>
              <w:jc w:val="center"/>
              <w:rPr>
                <w:rFonts w:cstheme="minorHAnsi"/>
                <w:szCs w:val="20"/>
              </w:rPr>
            </w:pPr>
          </w:p>
        </w:tc>
        <w:tc>
          <w:tcPr>
            <w:tcW w:w="990" w:type="dxa"/>
          </w:tcPr>
          <w:p w14:paraId="188775BB" w14:textId="77777777" w:rsidR="0061524D" w:rsidRPr="00487927" w:rsidRDefault="0061524D" w:rsidP="00FD51B2">
            <w:pPr>
              <w:jc w:val="center"/>
              <w:rPr>
                <w:rFonts w:cstheme="minorHAnsi"/>
                <w:szCs w:val="20"/>
              </w:rPr>
            </w:pPr>
          </w:p>
        </w:tc>
        <w:tc>
          <w:tcPr>
            <w:tcW w:w="990" w:type="dxa"/>
          </w:tcPr>
          <w:p w14:paraId="342AA870" w14:textId="77777777" w:rsidR="0061524D" w:rsidRPr="00487927" w:rsidRDefault="0061524D" w:rsidP="00FD51B2">
            <w:pPr>
              <w:jc w:val="center"/>
              <w:rPr>
                <w:rFonts w:cstheme="minorHAnsi"/>
                <w:szCs w:val="20"/>
              </w:rPr>
            </w:pPr>
          </w:p>
        </w:tc>
        <w:tc>
          <w:tcPr>
            <w:tcW w:w="1103" w:type="dxa"/>
          </w:tcPr>
          <w:p w14:paraId="38815D1A" w14:textId="77777777" w:rsidR="0061524D" w:rsidRPr="00487927" w:rsidRDefault="0061524D" w:rsidP="00FD51B2">
            <w:pPr>
              <w:jc w:val="center"/>
              <w:rPr>
                <w:rFonts w:cstheme="minorHAnsi"/>
                <w:szCs w:val="20"/>
              </w:rPr>
            </w:pPr>
          </w:p>
        </w:tc>
        <w:tc>
          <w:tcPr>
            <w:tcW w:w="1103" w:type="dxa"/>
          </w:tcPr>
          <w:p w14:paraId="24C0BFEE" w14:textId="77777777" w:rsidR="0061524D" w:rsidRPr="00487927" w:rsidRDefault="0061524D" w:rsidP="00FD51B2">
            <w:pPr>
              <w:jc w:val="center"/>
              <w:rPr>
                <w:rFonts w:cstheme="minorHAnsi"/>
                <w:szCs w:val="20"/>
              </w:rPr>
            </w:pPr>
          </w:p>
        </w:tc>
      </w:tr>
      <w:tr w:rsidR="0061524D" w:rsidRPr="00487927" w14:paraId="3575AF82" w14:textId="0CFEBA68" w:rsidTr="0061524D">
        <w:tc>
          <w:tcPr>
            <w:tcW w:w="1255" w:type="dxa"/>
          </w:tcPr>
          <w:p w14:paraId="471733E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205_01</w:t>
            </w:r>
          </w:p>
        </w:tc>
        <w:tc>
          <w:tcPr>
            <w:tcW w:w="990" w:type="dxa"/>
          </w:tcPr>
          <w:p w14:paraId="287A405E" w14:textId="58EA3066" w:rsidR="0061524D" w:rsidRPr="00487927" w:rsidRDefault="0061524D" w:rsidP="00FD51B2">
            <w:pPr>
              <w:jc w:val="center"/>
              <w:rPr>
                <w:rFonts w:cstheme="minorHAnsi"/>
                <w:szCs w:val="20"/>
              </w:rPr>
            </w:pPr>
            <w:r w:rsidRPr="00487927">
              <w:rPr>
                <w:rFonts w:cstheme="minorHAnsi"/>
                <w:szCs w:val="20"/>
              </w:rPr>
              <w:t>•</w:t>
            </w:r>
          </w:p>
        </w:tc>
        <w:tc>
          <w:tcPr>
            <w:tcW w:w="990" w:type="dxa"/>
          </w:tcPr>
          <w:p w14:paraId="602EE308" w14:textId="4AB1F7BF"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67B6A4" w14:textId="1A88816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62CDAC" w14:textId="6CDB7B15" w:rsidR="0061524D" w:rsidRPr="00487927" w:rsidRDefault="0061524D" w:rsidP="00FD51B2">
            <w:pPr>
              <w:jc w:val="center"/>
              <w:rPr>
                <w:rFonts w:cstheme="minorHAnsi"/>
                <w:szCs w:val="20"/>
              </w:rPr>
            </w:pPr>
            <w:r w:rsidRPr="00487927">
              <w:rPr>
                <w:rFonts w:cstheme="minorHAnsi"/>
                <w:szCs w:val="20"/>
              </w:rPr>
              <w:t>•</w:t>
            </w:r>
          </w:p>
        </w:tc>
        <w:tc>
          <w:tcPr>
            <w:tcW w:w="990" w:type="dxa"/>
          </w:tcPr>
          <w:p w14:paraId="01C89A01" w14:textId="4A6E313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7C8C1A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70B7800" w14:textId="77777777" w:rsidR="0061524D" w:rsidRPr="00487927" w:rsidRDefault="0061524D" w:rsidP="00FD51B2">
            <w:pPr>
              <w:jc w:val="center"/>
              <w:rPr>
                <w:rFonts w:cstheme="minorHAnsi"/>
                <w:szCs w:val="20"/>
              </w:rPr>
            </w:pPr>
          </w:p>
        </w:tc>
        <w:tc>
          <w:tcPr>
            <w:tcW w:w="990" w:type="dxa"/>
          </w:tcPr>
          <w:p w14:paraId="5FD5F1F5" w14:textId="77777777" w:rsidR="0061524D" w:rsidRPr="00487927" w:rsidRDefault="0061524D" w:rsidP="00FD51B2">
            <w:pPr>
              <w:jc w:val="center"/>
              <w:rPr>
                <w:rFonts w:cstheme="minorHAnsi"/>
                <w:szCs w:val="20"/>
              </w:rPr>
            </w:pPr>
          </w:p>
        </w:tc>
        <w:tc>
          <w:tcPr>
            <w:tcW w:w="990" w:type="dxa"/>
          </w:tcPr>
          <w:p w14:paraId="26824E33" w14:textId="77777777" w:rsidR="0061524D" w:rsidRPr="00487927" w:rsidRDefault="0061524D" w:rsidP="00FD51B2">
            <w:pPr>
              <w:jc w:val="center"/>
              <w:rPr>
                <w:rFonts w:cstheme="minorHAnsi"/>
                <w:szCs w:val="20"/>
              </w:rPr>
            </w:pPr>
          </w:p>
        </w:tc>
        <w:tc>
          <w:tcPr>
            <w:tcW w:w="1103" w:type="dxa"/>
          </w:tcPr>
          <w:p w14:paraId="2E7A4D6D" w14:textId="77777777" w:rsidR="0061524D" w:rsidRPr="00487927" w:rsidRDefault="0061524D" w:rsidP="00FD51B2">
            <w:pPr>
              <w:jc w:val="center"/>
              <w:rPr>
                <w:rFonts w:cstheme="minorHAnsi"/>
                <w:szCs w:val="20"/>
              </w:rPr>
            </w:pPr>
          </w:p>
        </w:tc>
        <w:tc>
          <w:tcPr>
            <w:tcW w:w="1103" w:type="dxa"/>
          </w:tcPr>
          <w:p w14:paraId="2341CD53" w14:textId="77777777" w:rsidR="0061524D" w:rsidRPr="00487927" w:rsidRDefault="0061524D" w:rsidP="00FD51B2">
            <w:pPr>
              <w:jc w:val="center"/>
              <w:rPr>
                <w:rFonts w:cstheme="minorHAnsi"/>
                <w:szCs w:val="20"/>
              </w:rPr>
            </w:pPr>
          </w:p>
        </w:tc>
      </w:tr>
      <w:tr w:rsidR="0061524D" w:rsidRPr="00487927" w14:paraId="1CD09026" w14:textId="63B5CE2C" w:rsidTr="0061524D">
        <w:tc>
          <w:tcPr>
            <w:tcW w:w="1255" w:type="dxa"/>
          </w:tcPr>
          <w:p w14:paraId="7255325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205_02</w:t>
            </w:r>
          </w:p>
        </w:tc>
        <w:tc>
          <w:tcPr>
            <w:tcW w:w="990" w:type="dxa"/>
          </w:tcPr>
          <w:p w14:paraId="382B62B3" w14:textId="2B4FA30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978D5FF" w14:textId="750411C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F8E59C" w14:textId="01D932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E196F8B" w14:textId="3B0DD4FB" w:rsidR="0061524D" w:rsidRPr="00487927" w:rsidRDefault="0061524D" w:rsidP="00FD51B2">
            <w:pPr>
              <w:jc w:val="center"/>
              <w:rPr>
                <w:rFonts w:cstheme="minorHAnsi"/>
                <w:szCs w:val="20"/>
              </w:rPr>
            </w:pPr>
            <w:r w:rsidRPr="00487927">
              <w:rPr>
                <w:rFonts w:cstheme="minorHAnsi"/>
                <w:szCs w:val="20"/>
              </w:rPr>
              <w:t>•</w:t>
            </w:r>
          </w:p>
        </w:tc>
        <w:tc>
          <w:tcPr>
            <w:tcW w:w="990" w:type="dxa"/>
          </w:tcPr>
          <w:p w14:paraId="3BB67FDD" w14:textId="6978E5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540E2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C990E73" w14:textId="77777777" w:rsidR="0061524D" w:rsidRPr="00487927" w:rsidRDefault="0061524D" w:rsidP="00FD51B2">
            <w:pPr>
              <w:jc w:val="center"/>
              <w:rPr>
                <w:rFonts w:cstheme="minorHAnsi"/>
                <w:szCs w:val="20"/>
              </w:rPr>
            </w:pPr>
          </w:p>
        </w:tc>
        <w:tc>
          <w:tcPr>
            <w:tcW w:w="990" w:type="dxa"/>
          </w:tcPr>
          <w:p w14:paraId="5CC86759" w14:textId="77777777" w:rsidR="0061524D" w:rsidRPr="00487927" w:rsidRDefault="0061524D" w:rsidP="00FD51B2">
            <w:pPr>
              <w:jc w:val="center"/>
              <w:rPr>
                <w:rFonts w:cstheme="minorHAnsi"/>
                <w:szCs w:val="20"/>
              </w:rPr>
            </w:pPr>
          </w:p>
        </w:tc>
        <w:tc>
          <w:tcPr>
            <w:tcW w:w="990" w:type="dxa"/>
          </w:tcPr>
          <w:p w14:paraId="1B9C490D" w14:textId="77777777" w:rsidR="0061524D" w:rsidRPr="00487927" w:rsidRDefault="0061524D" w:rsidP="00FD51B2">
            <w:pPr>
              <w:jc w:val="center"/>
              <w:rPr>
                <w:rFonts w:cstheme="minorHAnsi"/>
                <w:szCs w:val="20"/>
              </w:rPr>
            </w:pPr>
          </w:p>
        </w:tc>
        <w:tc>
          <w:tcPr>
            <w:tcW w:w="1103" w:type="dxa"/>
          </w:tcPr>
          <w:p w14:paraId="03B117F6" w14:textId="77777777" w:rsidR="0061524D" w:rsidRPr="00487927" w:rsidRDefault="0061524D" w:rsidP="00FD51B2">
            <w:pPr>
              <w:jc w:val="center"/>
              <w:rPr>
                <w:rFonts w:cstheme="minorHAnsi"/>
                <w:szCs w:val="20"/>
              </w:rPr>
            </w:pPr>
          </w:p>
        </w:tc>
        <w:tc>
          <w:tcPr>
            <w:tcW w:w="1103" w:type="dxa"/>
          </w:tcPr>
          <w:p w14:paraId="50B362F2" w14:textId="77777777" w:rsidR="0061524D" w:rsidRPr="00487927" w:rsidRDefault="0061524D" w:rsidP="00FD51B2">
            <w:pPr>
              <w:jc w:val="center"/>
              <w:rPr>
                <w:rFonts w:cstheme="minorHAnsi"/>
                <w:szCs w:val="20"/>
              </w:rPr>
            </w:pPr>
          </w:p>
        </w:tc>
      </w:tr>
      <w:tr w:rsidR="0061524D" w:rsidRPr="00487927" w14:paraId="77EDD7DF" w14:textId="3A9CE420" w:rsidTr="0061524D">
        <w:tc>
          <w:tcPr>
            <w:tcW w:w="1255" w:type="dxa"/>
          </w:tcPr>
          <w:p w14:paraId="342B888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206_01</w:t>
            </w:r>
          </w:p>
        </w:tc>
        <w:tc>
          <w:tcPr>
            <w:tcW w:w="990" w:type="dxa"/>
          </w:tcPr>
          <w:p w14:paraId="1D2771B3" w14:textId="292D310F"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21650F" w14:textId="737651A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F1E049" w14:textId="047D8E0E"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658E4A" w14:textId="1CB080D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2EA4E6" w14:textId="10D903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78EB1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9EA17B2" w14:textId="77777777" w:rsidR="0061524D" w:rsidRPr="00487927" w:rsidRDefault="0061524D" w:rsidP="00FD51B2">
            <w:pPr>
              <w:jc w:val="center"/>
              <w:rPr>
                <w:rFonts w:cstheme="minorHAnsi"/>
                <w:szCs w:val="20"/>
              </w:rPr>
            </w:pPr>
          </w:p>
        </w:tc>
        <w:tc>
          <w:tcPr>
            <w:tcW w:w="990" w:type="dxa"/>
          </w:tcPr>
          <w:p w14:paraId="00BB2EE3" w14:textId="77777777" w:rsidR="0061524D" w:rsidRPr="00487927" w:rsidRDefault="0061524D" w:rsidP="00FD51B2">
            <w:pPr>
              <w:jc w:val="center"/>
              <w:rPr>
                <w:rFonts w:cstheme="minorHAnsi"/>
                <w:szCs w:val="20"/>
              </w:rPr>
            </w:pPr>
          </w:p>
        </w:tc>
        <w:tc>
          <w:tcPr>
            <w:tcW w:w="990" w:type="dxa"/>
          </w:tcPr>
          <w:p w14:paraId="242C039D" w14:textId="77777777" w:rsidR="0061524D" w:rsidRPr="00487927" w:rsidRDefault="0061524D" w:rsidP="00FD51B2">
            <w:pPr>
              <w:jc w:val="center"/>
              <w:rPr>
                <w:rFonts w:cstheme="minorHAnsi"/>
                <w:szCs w:val="20"/>
              </w:rPr>
            </w:pPr>
          </w:p>
        </w:tc>
        <w:tc>
          <w:tcPr>
            <w:tcW w:w="1103" w:type="dxa"/>
          </w:tcPr>
          <w:p w14:paraId="242A33ED" w14:textId="77777777" w:rsidR="0061524D" w:rsidRPr="00487927" w:rsidRDefault="0061524D" w:rsidP="00FD51B2">
            <w:pPr>
              <w:jc w:val="center"/>
              <w:rPr>
                <w:rFonts w:cstheme="minorHAnsi"/>
                <w:szCs w:val="20"/>
              </w:rPr>
            </w:pPr>
          </w:p>
        </w:tc>
        <w:tc>
          <w:tcPr>
            <w:tcW w:w="1103" w:type="dxa"/>
          </w:tcPr>
          <w:p w14:paraId="2FE8628A" w14:textId="77777777" w:rsidR="0061524D" w:rsidRPr="00487927" w:rsidRDefault="0061524D" w:rsidP="00FD51B2">
            <w:pPr>
              <w:jc w:val="center"/>
              <w:rPr>
                <w:rFonts w:cstheme="minorHAnsi"/>
                <w:szCs w:val="20"/>
              </w:rPr>
            </w:pPr>
          </w:p>
        </w:tc>
      </w:tr>
      <w:tr w:rsidR="0061524D" w:rsidRPr="00487927" w14:paraId="120FFE25" w14:textId="2479B4E2" w:rsidTr="0061524D">
        <w:tc>
          <w:tcPr>
            <w:tcW w:w="1255" w:type="dxa"/>
          </w:tcPr>
          <w:p w14:paraId="7CA7906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207_01</w:t>
            </w:r>
          </w:p>
        </w:tc>
        <w:tc>
          <w:tcPr>
            <w:tcW w:w="990" w:type="dxa"/>
          </w:tcPr>
          <w:p w14:paraId="2AC6EAE1" w14:textId="45BFE2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5B3920" w14:textId="0D41A796" w:rsidR="0061524D" w:rsidRPr="00487927" w:rsidRDefault="0061524D" w:rsidP="00FD51B2">
            <w:pPr>
              <w:jc w:val="center"/>
              <w:rPr>
                <w:rFonts w:cstheme="minorHAnsi"/>
                <w:szCs w:val="20"/>
              </w:rPr>
            </w:pPr>
            <w:r w:rsidRPr="00487927">
              <w:rPr>
                <w:rFonts w:cstheme="minorHAnsi"/>
                <w:szCs w:val="20"/>
              </w:rPr>
              <w:t>•</w:t>
            </w:r>
          </w:p>
        </w:tc>
        <w:tc>
          <w:tcPr>
            <w:tcW w:w="990" w:type="dxa"/>
          </w:tcPr>
          <w:p w14:paraId="6F573957" w14:textId="5FBF64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B03809" w14:textId="3A4C9CC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AB5093" w14:textId="0310AC5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3EE9F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7E2692B" w14:textId="77777777" w:rsidR="0061524D" w:rsidRPr="00487927" w:rsidRDefault="0061524D" w:rsidP="00FD51B2">
            <w:pPr>
              <w:jc w:val="center"/>
              <w:rPr>
                <w:rFonts w:cstheme="minorHAnsi"/>
                <w:szCs w:val="20"/>
              </w:rPr>
            </w:pPr>
          </w:p>
        </w:tc>
        <w:tc>
          <w:tcPr>
            <w:tcW w:w="990" w:type="dxa"/>
          </w:tcPr>
          <w:p w14:paraId="01ECD4F5" w14:textId="77777777" w:rsidR="0061524D" w:rsidRPr="00487927" w:rsidRDefault="0061524D" w:rsidP="00FD51B2">
            <w:pPr>
              <w:jc w:val="center"/>
              <w:rPr>
                <w:rFonts w:cstheme="minorHAnsi"/>
                <w:szCs w:val="20"/>
              </w:rPr>
            </w:pPr>
          </w:p>
        </w:tc>
        <w:tc>
          <w:tcPr>
            <w:tcW w:w="990" w:type="dxa"/>
          </w:tcPr>
          <w:p w14:paraId="7BD8872B" w14:textId="77777777" w:rsidR="0061524D" w:rsidRPr="00487927" w:rsidRDefault="0061524D" w:rsidP="00FD51B2">
            <w:pPr>
              <w:jc w:val="center"/>
              <w:rPr>
                <w:rFonts w:cstheme="minorHAnsi"/>
                <w:szCs w:val="20"/>
              </w:rPr>
            </w:pPr>
          </w:p>
        </w:tc>
        <w:tc>
          <w:tcPr>
            <w:tcW w:w="1103" w:type="dxa"/>
          </w:tcPr>
          <w:p w14:paraId="4322FF51" w14:textId="77777777" w:rsidR="0061524D" w:rsidRPr="00487927" w:rsidRDefault="0061524D" w:rsidP="00FD51B2">
            <w:pPr>
              <w:jc w:val="center"/>
              <w:rPr>
                <w:rFonts w:cstheme="minorHAnsi"/>
                <w:szCs w:val="20"/>
              </w:rPr>
            </w:pPr>
          </w:p>
        </w:tc>
        <w:tc>
          <w:tcPr>
            <w:tcW w:w="1103" w:type="dxa"/>
          </w:tcPr>
          <w:p w14:paraId="6C1CF666" w14:textId="77777777" w:rsidR="0061524D" w:rsidRPr="00487927" w:rsidRDefault="0061524D" w:rsidP="00FD51B2">
            <w:pPr>
              <w:jc w:val="center"/>
              <w:rPr>
                <w:rFonts w:cstheme="minorHAnsi"/>
                <w:szCs w:val="20"/>
              </w:rPr>
            </w:pPr>
          </w:p>
        </w:tc>
      </w:tr>
      <w:tr w:rsidR="0061524D" w:rsidRPr="00487927" w14:paraId="372B1C23" w14:textId="0FDFF998" w:rsidTr="0061524D">
        <w:tc>
          <w:tcPr>
            <w:tcW w:w="1255" w:type="dxa"/>
          </w:tcPr>
          <w:p w14:paraId="4217C414" w14:textId="662C6B70" w:rsidR="0061524D" w:rsidRDefault="0061524D" w:rsidP="00FD51B2">
            <w:pPr>
              <w:jc w:val="center"/>
              <w:rPr>
                <w:rFonts w:cstheme="minorHAnsi"/>
                <w:szCs w:val="20"/>
              </w:rPr>
            </w:pPr>
            <w:r>
              <w:rPr>
                <w:rFonts w:cstheme="minorHAnsi"/>
                <w:szCs w:val="20"/>
              </w:rPr>
              <w:t>0208_01</w:t>
            </w:r>
          </w:p>
        </w:tc>
        <w:tc>
          <w:tcPr>
            <w:tcW w:w="990" w:type="dxa"/>
          </w:tcPr>
          <w:p w14:paraId="24CA16C6" w14:textId="4F35708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7D865CB" w14:textId="502B3B3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C621F8" w14:textId="258AB79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311FF70" w14:textId="55B11DAD"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812516" w14:textId="06CC5430"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7875B6" w14:textId="67C65CD9"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D48B436" w14:textId="77777777" w:rsidR="0061524D" w:rsidRPr="00487927" w:rsidRDefault="0061524D" w:rsidP="00FD51B2">
            <w:pPr>
              <w:jc w:val="center"/>
              <w:rPr>
                <w:rFonts w:cstheme="minorHAnsi"/>
                <w:szCs w:val="20"/>
              </w:rPr>
            </w:pPr>
          </w:p>
        </w:tc>
        <w:tc>
          <w:tcPr>
            <w:tcW w:w="990" w:type="dxa"/>
          </w:tcPr>
          <w:p w14:paraId="79366770" w14:textId="77777777" w:rsidR="0061524D" w:rsidRPr="00487927" w:rsidRDefault="0061524D" w:rsidP="00FD51B2">
            <w:pPr>
              <w:jc w:val="center"/>
              <w:rPr>
                <w:rFonts w:cstheme="minorHAnsi"/>
                <w:szCs w:val="20"/>
              </w:rPr>
            </w:pPr>
          </w:p>
        </w:tc>
        <w:tc>
          <w:tcPr>
            <w:tcW w:w="990" w:type="dxa"/>
          </w:tcPr>
          <w:p w14:paraId="2689F292" w14:textId="77777777" w:rsidR="0061524D" w:rsidRPr="00487927" w:rsidRDefault="0061524D" w:rsidP="00FD51B2">
            <w:pPr>
              <w:jc w:val="center"/>
              <w:rPr>
                <w:rFonts w:cstheme="minorHAnsi"/>
                <w:szCs w:val="20"/>
              </w:rPr>
            </w:pPr>
          </w:p>
        </w:tc>
        <w:tc>
          <w:tcPr>
            <w:tcW w:w="1103" w:type="dxa"/>
          </w:tcPr>
          <w:p w14:paraId="76A1576F" w14:textId="77777777" w:rsidR="0061524D" w:rsidRPr="00487927" w:rsidRDefault="0061524D" w:rsidP="00FD51B2">
            <w:pPr>
              <w:jc w:val="center"/>
              <w:rPr>
                <w:rFonts w:cstheme="minorHAnsi"/>
                <w:szCs w:val="20"/>
              </w:rPr>
            </w:pPr>
          </w:p>
        </w:tc>
        <w:tc>
          <w:tcPr>
            <w:tcW w:w="1103" w:type="dxa"/>
          </w:tcPr>
          <w:p w14:paraId="1E77037A" w14:textId="77777777" w:rsidR="0061524D" w:rsidRPr="00487927" w:rsidRDefault="0061524D" w:rsidP="00FD51B2">
            <w:pPr>
              <w:jc w:val="center"/>
              <w:rPr>
                <w:rFonts w:cstheme="minorHAnsi"/>
                <w:szCs w:val="20"/>
              </w:rPr>
            </w:pPr>
          </w:p>
        </w:tc>
      </w:tr>
      <w:tr w:rsidR="0061524D" w:rsidRPr="00487927" w14:paraId="498DE657" w14:textId="282BAF9C" w:rsidTr="0061524D">
        <w:tc>
          <w:tcPr>
            <w:tcW w:w="1255" w:type="dxa"/>
          </w:tcPr>
          <w:p w14:paraId="7665CB3E" w14:textId="3FE4DF80" w:rsidR="0061524D" w:rsidRDefault="0061524D" w:rsidP="00FD51B2">
            <w:pPr>
              <w:jc w:val="center"/>
              <w:rPr>
                <w:rFonts w:cstheme="minorHAnsi"/>
                <w:szCs w:val="20"/>
              </w:rPr>
            </w:pPr>
            <w:r>
              <w:rPr>
                <w:rFonts w:cstheme="minorHAnsi"/>
                <w:szCs w:val="20"/>
              </w:rPr>
              <w:t>0208_02</w:t>
            </w:r>
          </w:p>
        </w:tc>
        <w:tc>
          <w:tcPr>
            <w:tcW w:w="990" w:type="dxa"/>
          </w:tcPr>
          <w:p w14:paraId="3A331005" w14:textId="77777777" w:rsidR="0061524D" w:rsidRPr="00487927" w:rsidRDefault="0061524D" w:rsidP="00FD51B2">
            <w:pPr>
              <w:jc w:val="center"/>
              <w:rPr>
                <w:rFonts w:cstheme="minorHAnsi"/>
                <w:szCs w:val="20"/>
              </w:rPr>
            </w:pPr>
          </w:p>
        </w:tc>
        <w:tc>
          <w:tcPr>
            <w:tcW w:w="990" w:type="dxa"/>
          </w:tcPr>
          <w:p w14:paraId="53FA6B74" w14:textId="3CE3A7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8F92099" w14:textId="77777777" w:rsidR="0061524D" w:rsidRPr="00487927" w:rsidRDefault="0061524D" w:rsidP="00FD51B2">
            <w:pPr>
              <w:jc w:val="center"/>
              <w:rPr>
                <w:rFonts w:cstheme="minorHAnsi"/>
                <w:szCs w:val="20"/>
              </w:rPr>
            </w:pPr>
          </w:p>
        </w:tc>
        <w:tc>
          <w:tcPr>
            <w:tcW w:w="990" w:type="dxa"/>
          </w:tcPr>
          <w:p w14:paraId="18647729" w14:textId="77777777" w:rsidR="0061524D" w:rsidRPr="00487927" w:rsidRDefault="0061524D" w:rsidP="00FD51B2">
            <w:pPr>
              <w:jc w:val="center"/>
              <w:rPr>
                <w:rFonts w:cstheme="minorHAnsi"/>
                <w:szCs w:val="20"/>
              </w:rPr>
            </w:pPr>
          </w:p>
        </w:tc>
        <w:tc>
          <w:tcPr>
            <w:tcW w:w="990" w:type="dxa"/>
          </w:tcPr>
          <w:p w14:paraId="613C10BF" w14:textId="77777777" w:rsidR="0061524D" w:rsidRPr="00487927" w:rsidRDefault="0061524D" w:rsidP="00FD51B2">
            <w:pPr>
              <w:jc w:val="center"/>
              <w:rPr>
                <w:rFonts w:cstheme="minorHAnsi"/>
                <w:szCs w:val="20"/>
              </w:rPr>
            </w:pPr>
          </w:p>
        </w:tc>
        <w:tc>
          <w:tcPr>
            <w:tcW w:w="990" w:type="dxa"/>
          </w:tcPr>
          <w:p w14:paraId="585B59B5" w14:textId="049EA955"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38D6B4A" w14:textId="77777777" w:rsidR="0061524D" w:rsidRPr="00487927" w:rsidRDefault="0061524D" w:rsidP="00FD51B2">
            <w:pPr>
              <w:jc w:val="center"/>
              <w:rPr>
                <w:rFonts w:cstheme="minorHAnsi"/>
                <w:szCs w:val="20"/>
              </w:rPr>
            </w:pPr>
          </w:p>
        </w:tc>
        <w:tc>
          <w:tcPr>
            <w:tcW w:w="990" w:type="dxa"/>
          </w:tcPr>
          <w:p w14:paraId="2359DD5C" w14:textId="77777777" w:rsidR="0061524D" w:rsidRPr="00487927" w:rsidRDefault="0061524D" w:rsidP="00FD51B2">
            <w:pPr>
              <w:jc w:val="center"/>
              <w:rPr>
                <w:rFonts w:cstheme="minorHAnsi"/>
                <w:szCs w:val="20"/>
              </w:rPr>
            </w:pPr>
          </w:p>
        </w:tc>
        <w:tc>
          <w:tcPr>
            <w:tcW w:w="990" w:type="dxa"/>
          </w:tcPr>
          <w:p w14:paraId="4669BD06" w14:textId="77777777" w:rsidR="0061524D" w:rsidRPr="00487927" w:rsidRDefault="0061524D" w:rsidP="00FD51B2">
            <w:pPr>
              <w:jc w:val="center"/>
              <w:rPr>
                <w:rFonts w:cstheme="minorHAnsi"/>
                <w:szCs w:val="20"/>
              </w:rPr>
            </w:pPr>
          </w:p>
        </w:tc>
        <w:tc>
          <w:tcPr>
            <w:tcW w:w="1103" w:type="dxa"/>
          </w:tcPr>
          <w:p w14:paraId="06A82C7B" w14:textId="77777777" w:rsidR="0061524D" w:rsidRPr="00487927" w:rsidRDefault="0061524D" w:rsidP="00FD51B2">
            <w:pPr>
              <w:jc w:val="center"/>
              <w:rPr>
                <w:rFonts w:cstheme="minorHAnsi"/>
                <w:szCs w:val="20"/>
              </w:rPr>
            </w:pPr>
          </w:p>
        </w:tc>
        <w:tc>
          <w:tcPr>
            <w:tcW w:w="1103" w:type="dxa"/>
          </w:tcPr>
          <w:p w14:paraId="2EFCB66F" w14:textId="77777777" w:rsidR="0061524D" w:rsidRPr="00487927" w:rsidRDefault="0061524D" w:rsidP="00FD51B2">
            <w:pPr>
              <w:jc w:val="center"/>
              <w:rPr>
                <w:rFonts w:cstheme="minorHAnsi"/>
                <w:szCs w:val="20"/>
              </w:rPr>
            </w:pPr>
          </w:p>
        </w:tc>
      </w:tr>
      <w:tr w:rsidR="0061524D" w:rsidRPr="00487927" w14:paraId="157197AB" w14:textId="50D418B5" w:rsidTr="0061524D">
        <w:tc>
          <w:tcPr>
            <w:tcW w:w="1255" w:type="dxa"/>
            <w:shd w:val="clear" w:color="auto" w:fill="D6E3BC" w:themeFill="accent3" w:themeFillTint="66"/>
          </w:tcPr>
          <w:p w14:paraId="2B683E60" w14:textId="6EDBCBB6" w:rsidR="0061524D" w:rsidRPr="007B756C" w:rsidRDefault="0061524D" w:rsidP="00FD51B2">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592DB108" w14:textId="7D3006C5"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8ED56AC" w14:textId="3680A6E2"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5422EB5C" w14:textId="008EF490"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AAC1152" w14:textId="0748DE3B"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16215C05" w14:textId="11822D78"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8D3EE81" w14:textId="4A16FDC4"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EF9401D" w14:textId="6F122DFE"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5AE493AB" w14:textId="277B4D14"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42F2C9A" w14:textId="73EE9051"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D75DFBA" w14:textId="23BE2E6A"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3C4ADFE" w14:textId="340457F2" w:rsidR="0061524D" w:rsidRDefault="0061524D" w:rsidP="00FD51B2">
            <w:pPr>
              <w:jc w:val="center"/>
              <w:rPr>
                <w:rFonts w:cstheme="minorHAnsi"/>
                <w:szCs w:val="20"/>
              </w:rPr>
            </w:pPr>
            <w:r>
              <w:rPr>
                <w:rFonts w:cstheme="minorHAnsi"/>
                <w:bCs/>
                <w:sz w:val="18"/>
                <w:szCs w:val="18"/>
              </w:rPr>
              <w:t>Suite 11</w:t>
            </w:r>
          </w:p>
        </w:tc>
      </w:tr>
      <w:tr w:rsidR="0061524D" w:rsidRPr="00487927" w14:paraId="104E613A" w14:textId="25C22994" w:rsidTr="0061524D">
        <w:tc>
          <w:tcPr>
            <w:tcW w:w="1255" w:type="dxa"/>
          </w:tcPr>
          <w:p w14:paraId="2BB7662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402_01</w:t>
            </w:r>
          </w:p>
        </w:tc>
        <w:tc>
          <w:tcPr>
            <w:tcW w:w="990" w:type="dxa"/>
          </w:tcPr>
          <w:p w14:paraId="6AB411F3" w14:textId="589A3EF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D5AF6B" w14:textId="3FB054DA" w:rsidR="0061524D" w:rsidRPr="00487927" w:rsidRDefault="0061524D" w:rsidP="00FD51B2">
            <w:pPr>
              <w:jc w:val="center"/>
              <w:rPr>
                <w:rFonts w:cstheme="minorHAnsi"/>
                <w:szCs w:val="20"/>
              </w:rPr>
            </w:pPr>
            <w:r w:rsidRPr="00487927">
              <w:rPr>
                <w:rFonts w:cstheme="minorHAnsi"/>
                <w:szCs w:val="20"/>
              </w:rPr>
              <w:t>•</w:t>
            </w:r>
          </w:p>
        </w:tc>
        <w:tc>
          <w:tcPr>
            <w:tcW w:w="990" w:type="dxa"/>
          </w:tcPr>
          <w:p w14:paraId="2E346CAB" w14:textId="709FB37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E3052C" w14:textId="74EEC2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B774E2" w14:textId="3110D5B3"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0BFA3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5B667A8" w14:textId="77777777" w:rsidR="0061524D" w:rsidRPr="00487927" w:rsidRDefault="0061524D" w:rsidP="00FD51B2">
            <w:pPr>
              <w:jc w:val="center"/>
              <w:rPr>
                <w:rFonts w:cstheme="minorHAnsi"/>
                <w:szCs w:val="20"/>
              </w:rPr>
            </w:pPr>
          </w:p>
        </w:tc>
        <w:tc>
          <w:tcPr>
            <w:tcW w:w="990" w:type="dxa"/>
          </w:tcPr>
          <w:p w14:paraId="7C61A988" w14:textId="77777777" w:rsidR="0061524D" w:rsidRPr="00487927" w:rsidRDefault="0061524D" w:rsidP="00FD51B2">
            <w:pPr>
              <w:jc w:val="center"/>
              <w:rPr>
                <w:rFonts w:cstheme="minorHAnsi"/>
                <w:szCs w:val="20"/>
              </w:rPr>
            </w:pPr>
          </w:p>
        </w:tc>
        <w:tc>
          <w:tcPr>
            <w:tcW w:w="990" w:type="dxa"/>
          </w:tcPr>
          <w:p w14:paraId="0EF99E07" w14:textId="77777777" w:rsidR="0061524D" w:rsidRPr="00487927" w:rsidRDefault="0061524D" w:rsidP="00FD51B2">
            <w:pPr>
              <w:jc w:val="center"/>
              <w:rPr>
                <w:rFonts w:cstheme="minorHAnsi"/>
                <w:szCs w:val="20"/>
              </w:rPr>
            </w:pPr>
          </w:p>
        </w:tc>
        <w:tc>
          <w:tcPr>
            <w:tcW w:w="1103" w:type="dxa"/>
          </w:tcPr>
          <w:p w14:paraId="3CC0977D" w14:textId="77777777" w:rsidR="0061524D" w:rsidRPr="00487927" w:rsidRDefault="0061524D" w:rsidP="00FD51B2">
            <w:pPr>
              <w:jc w:val="center"/>
              <w:rPr>
                <w:rFonts w:cstheme="minorHAnsi"/>
                <w:szCs w:val="20"/>
              </w:rPr>
            </w:pPr>
          </w:p>
        </w:tc>
        <w:tc>
          <w:tcPr>
            <w:tcW w:w="1103" w:type="dxa"/>
          </w:tcPr>
          <w:p w14:paraId="24C1E5DD" w14:textId="77777777" w:rsidR="0061524D" w:rsidRPr="00487927" w:rsidRDefault="0061524D" w:rsidP="00FD51B2">
            <w:pPr>
              <w:jc w:val="center"/>
              <w:rPr>
                <w:rFonts w:cstheme="minorHAnsi"/>
                <w:szCs w:val="20"/>
              </w:rPr>
            </w:pPr>
          </w:p>
        </w:tc>
      </w:tr>
      <w:tr w:rsidR="0061524D" w:rsidRPr="00487927" w14:paraId="269ACB21" w14:textId="2DBCC061" w:rsidTr="0061524D">
        <w:tc>
          <w:tcPr>
            <w:tcW w:w="1255" w:type="dxa"/>
          </w:tcPr>
          <w:p w14:paraId="2577155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402_02</w:t>
            </w:r>
          </w:p>
        </w:tc>
        <w:tc>
          <w:tcPr>
            <w:tcW w:w="990" w:type="dxa"/>
          </w:tcPr>
          <w:p w14:paraId="354D82EE" w14:textId="306F500B"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79816A" w14:textId="1921808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E4489D" w14:textId="39B598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5115B02" w14:textId="06A9C76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66BA2B" w14:textId="394A5E5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400C45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C01CB3C" w14:textId="77777777" w:rsidR="0061524D" w:rsidRPr="00487927" w:rsidRDefault="0061524D" w:rsidP="00FD51B2">
            <w:pPr>
              <w:jc w:val="center"/>
              <w:rPr>
                <w:rFonts w:cstheme="minorHAnsi"/>
                <w:szCs w:val="20"/>
              </w:rPr>
            </w:pPr>
          </w:p>
        </w:tc>
        <w:tc>
          <w:tcPr>
            <w:tcW w:w="990" w:type="dxa"/>
          </w:tcPr>
          <w:p w14:paraId="432BAB48" w14:textId="77777777" w:rsidR="0061524D" w:rsidRPr="00487927" w:rsidRDefault="0061524D" w:rsidP="00FD51B2">
            <w:pPr>
              <w:jc w:val="center"/>
              <w:rPr>
                <w:rFonts w:cstheme="minorHAnsi"/>
                <w:szCs w:val="20"/>
              </w:rPr>
            </w:pPr>
          </w:p>
        </w:tc>
        <w:tc>
          <w:tcPr>
            <w:tcW w:w="990" w:type="dxa"/>
          </w:tcPr>
          <w:p w14:paraId="691529A1" w14:textId="77777777" w:rsidR="0061524D" w:rsidRPr="00487927" w:rsidRDefault="0061524D" w:rsidP="00FD51B2">
            <w:pPr>
              <w:jc w:val="center"/>
              <w:rPr>
                <w:rFonts w:cstheme="minorHAnsi"/>
                <w:szCs w:val="20"/>
              </w:rPr>
            </w:pPr>
          </w:p>
        </w:tc>
        <w:tc>
          <w:tcPr>
            <w:tcW w:w="1103" w:type="dxa"/>
          </w:tcPr>
          <w:p w14:paraId="31AF954D" w14:textId="77777777" w:rsidR="0061524D" w:rsidRPr="00487927" w:rsidRDefault="0061524D" w:rsidP="00FD51B2">
            <w:pPr>
              <w:jc w:val="center"/>
              <w:rPr>
                <w:rFonts w:cstheme="minorHAnsi"/>
                <w:szCs w:val="20"/>
              </w:rPr>
            </w:pPr>
          </w:p>
        </w:tc>
        <w:tc>
          <w:tcPr>
            <w:tcW w:w="1103" w:type="dxa"/>
          </w:tcPr>
          <w:p w14:paraId="3D2D1F08" w14:textId="77777777" w:rsidR="0061524D" w:rsidRPr="00487927" w:rsidRDefault="0061524D" w:rsidP="00FD51B2">
            <w:pPr>
              <w:jc w:val="center"/>
              <w:rPr>
                <w:rFonts w:cstheme="minorHAnsi"/>
                <w:szCs w:val="20"/>
              </w:rPr>
            </w:pPr>
          </w:p>
        </w:tc>
      </w:tr>
      <w:tr w:rsidR="0061524D" w:rsidRPr="00487927" w14:paraId="372A9E13" w14:textId="72D9A00A" w:rsidTr="0061524D">
        <w:tc>
          <w:tcPr>
            <w:tcW w:w="1255" w:type="dxa"/>
          </w:tcPr>
          <w:p w14:paraId="34B36B2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402_03</w:t>
            </w:r>
          </w:p>
        </w:tc>
        <w:tc>
          <w:tcPr>
            <w:tcW w:w="990" w:type="dxa"/>
          </w:tcPr>
          <w:p w14:paraId="3F566AF5" w14:textId="395E918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237456" w14:textId="79A4B8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9472E1" w14:textId="06B0FB01" w:rsidR="0061524D" w:rsidRPr="00487927" w:rsidRDefault="0061524D" w:rsidP="00FD51B2">
            <w:pPr>
              <w:jc w:val="center"/>
              <w:rPr>
                <w:rFonts w:cstheme="minorHAnsi"/>
                <w:szCs w:val="20"/>
              </w:rPr>
            </w:pPr>
            <w:r w:rsidRPr="00487927">
              <w:rPr>
                <w:rFonts w:cstheme="minorHAnsi"/>
                <w:szCs w:val="20"/>
              </w:rPr>
              <w:t>•</w:t>
            </w:r>
          </w:p>
        </w:tc>
        <w:tc>
          <w:tcPr>
            <w:tcW w:w="990" w:type="dxa"/>
          </w:tcPr>
          <w:p w14:paraId="07B23012" w14:textId="3A52A45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330307" w14:textId="35DD592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07D9B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6DDEA86" w14:textId="77777777" w:rsidR="0061524D" w:rsidRPr="00487927" w:rsidRDefault="0061524D" w:rsidP="00FD51B2">
            <w:pPr>
              <w:jc w:val="center"/>
              <w:rPr>
                <w:rFonts w:cstheme="minorHAnsi"/>
                <w:szCs w:val="20"/>
              </w:rPr>
            </w:pPr>
          </w:p>
        </w:tc>
        <w:tc>
          <w:tcPr>
            <w:tcW w:w="990" w:type="dxa"/>
          </w:tcPr>
          <w:p w14:paraId="05A01582" w14:textId="77777777" w:rsidR="0061524D" w:rsidRPr="00487927" w:rsidRDefault="0061524D" w:rsidP="00FD51B2">
            <w:pPr>
              <w:jc w:val="center"/>
              <w:rPr>
                <w:rFonts w:cstheme="minorHAnsi"/>
                <w:szCs w:val="20"/>
              </w:rPr>
            </w:pPr>
          </w:p>
        </w:tc>
        <w:tc>
          <w:tcPr>
            <w:tcW w:w="990" w:type="dxa"/>
          </w:tcPr>
          <w:p w14:paraId="3151D3F7" w14:textId="77777777" w:rsidR="0061524D" w:rsidRPr="00487927" w:rsidRDefault="0061524D" w:rsidP="00FD51B2">
            <w:pPr>
              <w:jc w:val="center"/>
              <w:rPr>
                <w:rFonts w:cstheme="minorHAnsi"/>
                <w:szCs w:val="20"/>
              </w:rPr>
            </w:pPr>
          </w:p>
        </w:tc>
        <w:tc>
          <w:tcPr>
            <w:tcW w:w="1103" w:type="dxa"/>
          </w:tcPr>
          <w:p w14:paraId="607A3287" w14:textId="77777777" w:rsidR="0061524D" w:rsidRPr="00487927" w:rsidRDefault="0061524D" w:rsidP="00FD51B2">
            <w:pPr>
              <w:jc w:val="center"/>
              <w:rPr>
                <w:rFonts w:cstheme="minorHAnsi"/>
                <w:szCs w:val="20"/>
              </w:rPr>
            </w:pPr>
          </w:p>
        </w:tc>
        <w:tc>
          <w:tcPr>
            <w:tcW w:w="1103" w:type="dxa"/>
          </w:tcPr>
          <w:p w14:paraId="21DD9041" w14:textId="77777777" w:rsidR="0061524D" w:rsidRPr="00487927" w:rsidRDefault="0061524D" w:rsidP="00FD51B2">
            <w:pPr>
              <w:jc w:val="center"/>
              <w:rPr>
                <w:rFonts w:cstheme="minorHAnsi"/>
                <w:szCs w:val="20"/>
              </w:rPr>
            </w:pPr>
          </w:p>
        </w:tc>
      </w:tr>
      <w:tr w:rsidR="0061524D" w:rsidRPr="00487927" w14:paraId="4D984BF8" w14:textId="2A07CA7F" w:rsidTr="0061524D">
        <w:tc>
          <w:tcPr>
            <w:tcW w:w="1255" w:type="dxa"/>
          </w:tcPr>
          <w:p w14:paraId="40DF341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402_04</w:t>
            </w:r>
          </w:p>
        </w:tc>
        <w:tc>
          <w:tcPr>
            <w:tcW w:w="990" w:type="dxa"/>
          </w:tcPr>
          <w:p w14:paraId="73174C3E" w14:textId="7C02F3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4DDE1B97" w14:textId="715208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B86987" w14:textId="4E9A0A43" w:rsidR="0061524D" w:rsidRPr="00487927" w:rsidRDefault="0061524D" w:rsidP="00FD51B2">
            <w:pPr>
              <w:jc w:val="center"/>
              <w:rPr>
                <w:rFonts w:cstheme="minorHAnsi"/>
                <w:szCs w:val="20"/>
              </w:rPr>
            </w:pPr>
            <w:r w:rsidRPr="00487927">
              <w:rPr>
                <w:rFonts w:cstheme="minorHAnsi"/>
                <w:szCs w:val="20"/>
              </w:rPr>
              <w:t>•</w:t>
            </w:r>
          </w:p>
        </w:tc>
        <w:tc>
          <w:tcPr>
            <w:tcW w:w="990" w:type="dxa"/>
          </w:tcPr>
          <w:p w14:paraId="23013388" w14:textId="0F7757C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D54366" w14:textId="59EAE2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878E3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7E30194" w14:textId="77777777" w:rsidR="0061524D" w:rsidRPr="00487927" w:rsidRDefault="0061524D" w:rsidP="00FD51B2">
            <w:pPr>
              <w:jc w:val="center"/>
              <w:rPr>
                <w:rFonts w:cstheme="minorHAnsi"/>
                <w:szCs w:val="20"/>
              </w:rPr>
            </w:pPr>
          </w:p>
        </w:tc>
        <w:tc>
          <w:tcPr>
            <w:tcW w:w="990" w:type="dxa"/>
          </w:tcPr>
          <w:p w14:paraId="03E92687" w14:textId="77777777" w:rsidR="0061524D" w:rsidRPr="00487927" w:rsidRDefault="0061524D" w:rsidP="00FD51B2">
            <w:pPr>
              <w:jc w:val="center"/>
              <w:rPr>
                <w:rFonts w:cstheme="minorHAnsi"/>
                <w:szCs w:val="20"/>
              </w:rPr>
            </w:pPr>
          </w:p>
        </w:tc>
        <w:tc>
          <w:tcPr>
            <w:tcW w:w="990" w:type="dxa"/>
          </w:tcPr>
          <w:p w14:paraId="72C5DEB1" w14:textId="77777777" w:rsidR="0061524D" w:rsidRPr="00487927" w:rsidRDefault="0061524D" w:rsidP="00FD51B2">
            <w:pPr>
              <w:jc w:val="center"/>
              <w:rPr>
                <w:rFonts w:cstheme="minorHAnsi"/>
                <w:szCs w:val="20"/>
              </w:rPr>
            </w:pPr>
          </w:p>
        </w:tc>
        <w:tc>
          <w:tcPr>
            <w:tcW w:w="1103" w:type="dxa"/>
          </w:tcPr>
          <w:p w14:paraId="246231A3" w14:textId="77777777" w:rsidR="0061524D" w:rsidRPr="00487927" w:rsidRDefault="0061524D" w:rsidP="00FD51B2">
            <w:pPr>
              <w:jc w:val="center"/>
              <w:rPr>
                <w:rFonts w:cstheme="minorHAnsi"/>
                <w:szCs w:val="20"/>
              </w:rPr>
            </w:pPr>
          </w:p>
        </w:tc>
        <w:tc>
          <w:tcPr>
            <w:tcW w:w="1103" w:type="dxa"/>
          </w:tcPr>
          <w:p w14:paraId="07F039DD" w14:textId="77777777" w:rsidR="0061524D" w:rsidRPr="00487927" w:rsidRDefault="0061524D" w:rsidP="00FD51B2">
            <w:pPr>
              <w:jc w:val="center"/>
              <w:rPr>
                <w:rFonts w:cstheme="minorHAnsi"/>
                <w:szCs w:val="20"/>
              </w:rPr>
            </w:pPr>
          </w:p>
        </w:tc>
      </w:tr>
      <w:tr w:rsidR="0061524D" w:rsidRPr="00487927" w14:paraId="6E81C638" w14:textId="34C9941C" w:rsidTr="0061524D">
        <w:tc>
          <w:tcPr>
            <w:tcW w:w="1255" w:type="dxa"/>
          </w:tcPr>
          <w:p w14:paraId="3786EBB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403_01</w:t>
            </w:r>
          </w:p>
        </w:tc>
        <w:tc>
          <w:tcPr>
            <w:tcW w:w="990" w:type="dxa"/>
          </w:tcPr>
          <w:p w14:paraId="05D23D40" w14:textId="1841FD63"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0DB368" w14:textId="5FD4E7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530AD31" w14:textId="06888F53" w:rsidR="0061524D" w:rsidRPr="00487927" w:rsidRDefault="0061524D" w:rsidP="00FD51B2">
            <w:pPr>
              <w:jc w:val="center"/>
              <w:rPr>
                <w:rFonts w:cstheme="minorHAnsi"/>
                <w:szCs w:val="20"/>
              </w:rPr>
            </w:pPr>
            <w:r w:rsidRPr="00487927">
              <w:rPr>
                <w:rFonts w:cstheme="minorHAnsi"/>
                <w:szCs w:val="20"/>
              </w:rPr>
              <w:t>•</w:t>
            </w:r>
          </w:p>
        </w:tc>
        <w:tc>
          <w:tcPr>
            <w:tcW w:w="990" w:type="dxa"/>
          </w:tcPr>
          <w:p w14:paraId="4B0ADB8A" w14:textId="706E38C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A87425" w14:textId="00229DC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7CA7B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F903A9E" w14:textId="77777777" w:rsidR="0061524D" w:rsidRPr="00487927" w:rsidRDefault="0061524D" w:rsidP="00FD51B2">
            <w:pPr>
              <w:jc w:val="center"/>
              <w:rPr>
                <w:rFonts w:cstheme="minorHAnsi"/>
                <w:szCs w:val="20"/>
              </w:rPr>
            </w:pPr>
          </w:p>
        </w:tc>
        <w:tc>
          <w:tcPr>
            <w:tcW w:w="990" w:type="dxa"/>
          </w:tcPr>
          <w:p w14:paraId="690BEF04" w14:textId="77777777" w:rsidR="0061524D" w:rsidRPr="00487927" w:rsidRDefault="0061524D" w:rsidP="00FD51B2">
            <w:pPr>
              <w:jc w:val="center"/>
              <w:rPr>
                <w:rFonts w:cstheme="minorHAnsi"/>
                <w:szCs w:val="20"/>
              </w:rPr>
            </w:pPr>
          </w:p>
        </w:tc>
        <w:tc>
          <w:tcPr>
            <w:tcW w:w="990" w:type="dxa"/>
          </w:tcPr>
          <w:p w14:paraId="26C44F1A" w14:textId="77777777" w:rsidR="0061524D" w:rsidRPr="00487927" w:rsidRDefault="0061524D" w:rsidP="00FD51B2">
            <w:pPr>
              <w:jc w:val="center"/>
              <w:rPr>
                <w:rFonts w:cstheme="minorHAnsi"/>
                <w:szCs w:val="20"/>
              </w:rPr>
            </w:pPr>
          </w:p>
        </w:tc>
        <w:tc>
          <w:tcPr>
            <w:tcW w:w="1103" w:type="dxa"/>
          </w:tcPr>
          <w:p w14:paraId="1BD40C81" w14:textId="77777777" w:rsidR="0061524D" w:rsidRPr="00487927" w:rsidRDefault="0061524D" w:rsidP="00FD51B2">
            <w:pPr>
              <w:jc w:val="center"/>
              <w:rPr>
                <w:rFonts w:cstheme="minorHAnsi"/>
                <w:szCs w:val="20"/>
              </w:rPr>
            </w:pPr>
          </w:p>
        </w:tc>
        <w:tc>
          <w:tcPr>
            <w:tcW w:w="1103" w:type="dxa"/>
          </w:tcPr>
          <w:p w14:paraId="3443D0FC" w14:textId="77777777" w:rsidR="0061524D" w:rsidRPr="00487927" w:rsidRDefault="0061524D" w:rsidP="00FD51B2">
            <w:pPr>
              <w:jc w:val="center"/>
              <w:rPr>
                <w:rFonts w:cstheme="minorHAnsi"/>
                <w:szCs w:val="20"/>
              </w:rPr>
            </w:pPr>
          </w:p>
        </w:tc>
      </w:tr>
      <w:tr w:rsidR="0061524D" w:rsidRPr="00487927" w14:paraId="58630850" w14:textId="175BB64C" w:rsidTr="0061524D">
        <w:tc>
          <w:tcPr>
            <w:tcW w:w="1255" w:type="dxa"/>
          </w:tcPr>
          <w:p w14:paraId="363699F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404_01</w:t>
            </w:r>
          </w:p>
        </w:tc>
        <w:tc>
          <w:tcPr>
            <w:tcW w:w="990" w:type="dxa"/>
          </w:tcPr>
          <w:p w14:paraId="0FF07A5F" w14:textId="36A26F72" w:rsidR="0061524D" w:rsidRPr="00487927" w:rsidRDefault="0061524D" w:rsidP="00FD51B2">
            <w:pPr>
              <w:jc w:val="center"/>
              <w:rPr>
                <w:rFonts w:cstheme="minorHAnsi"/>
                <w:szCs w:val="20"/>
              </w:rPr>
            </w:pPr>
            <w:r w:rsidRPr="00487927">
              <w:rPr>
                <w:rFonts w:cstheme="minorHAnsi"/>
                <w:szCs w:val="20"/>
              </w:rPr>
              <w:t>•</w:t>
            </w:r>
          </w:p>
        </w:tc>
        <w:tc>
          <w:tcPr>
            <w:tcW w:w="990" w:type="dxa"/>
          </w:tcPr>
          <w:p w14:paraId="67BCFA62" w14:textId="6D8485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7D467B89" w14:textId="3FEF149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65CBA78" w14:textId="4F8587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DE6C26" w14:textId="7A9522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E7D2E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E0C0EF" w14:textId="77777777" w:rsidR="0061524D" w:rsidRPr="00487927" w:rsidRDefault="0061524D" w:rsidP="00FD51B2">
            <w:pPr>
              <w:jc w:val="center"/>
              <w:rPr>
                <w:rFonts w:cstheme="minorHAnsi"/>
                <w:szCs w:val="20"/>
              </w:rPr>
            </w:pPr>
          </w:p>
        </w:tc>
        <w:tc>
          <w:tcPr>
            <w:tcW w:w="990" w:type="dxa"/>
          </w:tcPr>
          <w:p w14:paraId="0E30FF9F" w14:textId="77777777" w:rsidR="0061524D" w:rsidRPr="00487927" w:rsidRDefault="0061524D" w:rsidP="00FD51B2">
            <w:pPr>
              <w:jc w:val="center"/>
              <w:rPr>
                <w:rFonts w:cstheme="minorHAnsi"/>
                <w:szCs w:val="20"/>
              </w:rPr>
            </w:pPr>
          </w:p>
        </w:tc>
        <w:tc>
          <w:tcPr>
            <w:tcW w:w="990" w:type="dxa"/>
          </w:tcPr>
          <w:p w14:paraId="36F18642" w14:textId="77777777" w:rsidR="0061524D" w:rsidRPr="00487927" w:rsidRDefault="0061524D" w:rsidP="00FD51B2">
            <w:pPr>
              <w:jc w:val="center"/>
              <w:rPr>
                <w:rFonts w:cstheme="minorHAnsi"/>
                <w:szCs w:val="20"/>
              </w:rPr>
            </w:pPr>
          </w:p>
        </w:tc>
        <w:tc>
          <w:tcPr>
            <w:tcW w:w="1103" w:type="dxa"/>
          </w:tcPr>
          <w:p w14:paraId="1545813D" w14:textId="77777777" w:rsidR="0061524D" w:rsidRPr="00487927" w:rsidRDefault="0061524D" w:rsidP="00FD51B2">
            <w:pPr>
              <w:jc w:val="center"/>
              <w:rPr>
                <w:rFonts w:cstheme="minorHAnsi"/>
                <w:szCs w:val="20"/>
              </w:rPr>
            </w:pPr>
          </w:p>
        </w:tc>
        <w:tc>
          <w:tcPr>
            <w:tcW w:w="1103" w:type="dxa"/>
          </w:tcPr>
          <w:p w14:paraId="346D45F2" w14:textId="77777777" w:rsidR="0061524D" w:rsidRPr="00487927" w:rsidRDefault="0061524D" w:rsidP="00FD51B2">
            <w:pPr>
              <w:jc w:val="center"/>
              <w:rPr>
                <w:rFonts w:cstheme="minorHAnsi"/>
                <w:szCs w:val="20"/>
              </w:rPr>
            </w:pPr>
          </w:p>
        </w:tc>
      </w:tr>
      <w:tr w:rsidR="0061524D" w:rsidRPr="00487927" w14:paraId="4CFDDBB9" w14:textId="5CFCF2A7" w:rsidTr="0061524D">
        <w:tc>
          <w:tcPr>
            <w:tcW w:w="1255" w:type="dxa"/>
          </w:tcPr>
          <w:p w14:paraId="4C7473C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404_02</w:t>
            </w:r>
          </w:p>
        </w:tc>
        <w:tc>
          <w:tcPr>
            <w:tcW w:w="990" w:type="dxa"/>
          </w:tcPr>
          <w:p w14:paraId="085A0CF2" w14:textId="109A2FE6" w:rsidR="0061524D" w:rsidRPr="00487927" w:rsidRDefault="0061524D" w:rsidP="00FD51B2">
            <w:pPr>
              <w:jc w:val="center"/>
              <w:rPr>
                <w:rFonts w:cstheme="minorHAnsi"/>
                <w:szCs w:val="20"/>
              </w:rPr>
            </w:pPr>
            <w:r w:rsidRPr="00487927">
              <w:rPr>
                <w:rFonts w:cstheme="minorHAnsi"/>
                <w:szCs w:val="20"/>
              </w:rPr>
              <w:t>•</w:t>
            </w:r>
          </w:p>
        </w:tc>
        <w:tc>
          <w:tcPr>
            <w:tcW w:w="990" w:type="dxa"/>
          </w:tcPr>
          <w:p w14:paraId="2A8A57B6" w14:textId="179348B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D49185" w14:textId="51F653A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4B10C6" w14:textId="50B11B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53A05C" w14:textId="6E6A6F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B3BA89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3B17FAA" w14:textId="77777777" w:rsidR="0061524D" w:rsidRPr="00487927" w:rsidRDefault="0061524D" w:rsidP="00FD51B2">
            <w:pPr>
              <w:jc w:val="center"/>
              <w:rPr>
                <w:rFonts w:cstheme="minorHAnsi"/>
                <w:szCs w:val="20"/>
              </w:rPr>
            </w:pPr>
          </w:p>
        </w:tc>
        <w:tc>
          <w:tcPr>
            <w:tcW w:w="990" w:type="dxa"/>
          </w:tcPr>
          <w:p w14:paraId="7587B32C" w14:textId="77777777" w:rsidR="0061524D" w:rsidRPr="00487927" w:rsidRDefault="0061524D" w:rsidP="00FD51B2">
            <w:pPr>
              <w:jc w:val="center"/>
              <w:rPr>
                <w:rFonts w:cstheme="minorHAnsi"/>
                <w:szCs w:val="20"/>
              </w:rPr>
            </w:pPr>
          </w:p>
        </w:tc>
        <w:tc>
          <w:tcPr>
            <w:tcW w:w="990" w:type="dxa"/>
          </w:tcPr>
          <w:p w14:paraId="4151D3FC" w14:textId="77777777" w:rsidR="0061524D" w:rsidRPr="00487927" w:rsidRDefault="0061524D" w:rsidP="00FD51B2">
            <w:pPr>
              <w:jc w:val="center"/>
              <w:rPr>
                <w:rFonts w:cstheme="minorHAnsi"/>
                <w:szCs w:val="20"/>
              </w:rPr>
            </w:pPr>
          </w:p>
        </w:tc>
        <w:tc>
          <w:tcPr>
            <w:tcW w:w="1103" w:type="dxa"/>
          </w:tcPr>
          <w:p w14:paraId="7717B17B" w14:textId="77777777" w:rsidR="0061524D" w:rsidRPr="00487927" w:rsidRDefault="0061524D" w:rsidP="00FD51B2">
            <w:pPr>
              <w:jc w:val="center"/>
              <w:rPr>
                <w:rFonts w:cstheme="minorHAnsi"/>
                <w:szCs w:val="20"/>
              </w:rPr>
            </w:pPr>
          </w:p>
        </w:tc>
        <w:tc>
          <w:tcPr>
            <w:tcW w:w="1103" w:type="dxa"/>
          </w:tcPr>
          <w:p w14:paraId="6EF5C9AE" w14:textId="77777777" w:rsidR="0061524D" w:rsidRPr="00487927" w:rsidRDefault="0061524D" w:rsidP="00FD51B2">
            <w:pPr>
              <w:jc w:val="center"/>
              <w:rPr>
                <w:rFonts w:cstheme="minorHAnsi"/>
                <w:szCs w:val="20"/>
              </w:rPr>
            </w:pPr>
          </w:p>
        </w:tc>
      </w:tr>
      <w:tr w:rsidR="0061524D" w:rsidRPr="00487927" w14:paraId="475546BE" w14:textId="64112DC7" w:rsidTr="0061524D">
        <w:tc>
          <w:tcPr>
            <w:tcW w:w="1255" w:type="dxa"/>
          </w:tcPr>
          <w:p w14:paraId="597C898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404_03</w:t>
            </w:r>
          </w:p>
        </w:tc>
        <w:tc>
          <w:tcPr>
            <w:tcW w:w="990" w:type="dxa"/>
          </w:tcPr>
          <w:p w14:paraId="3FF65FCA" w14:textId="062C48F9" w:rsidR="0061524D" w:rsidRPr="00487927" w:rsidRDefault="0061524D" w:rsidP="00FD51B2">
            <w:pPr>
              <w:jc w:val="center"/>
              <w:rPr>
                <w:rFonts w:cstheme="minorHAnsi"/>
                <w:szCs w:val="20"/>
              </w:rPr>
            </w:pPr>
            <w:r w:rsidRPr="00487927">
              <w:rPr>
                <w:rFonts w:cstheme="minorHAnsi"/>
                <w:szCs w:val="20"/>
              </w:rPr>
              <w:t>•</w:t>
            </w:r>
          </w:p>
        </w:tc>
        <w:tc>
          <w:tcPr>
            <w:tcW w:w="990" w:type="dxa"/>
          </w:tcPr>
          <w:p w14:paraId="19B51B26" w14:textId="01AF5FAF" w:rsidR="0061524D" w:rsidRPr="00487927" w:rsidRDefault="0061524D" w:rsidP="00FD51B2">
            <w:pPr>
              <w:jc w:val="center"/>
              <w:rPr>
                <w:rFonts w:cstheme="minorHAnsi"/>
                <w:szCs w:val="20"/>
              </w:rPr>
            </w:pPr>
            <w:r w:rsidRPr="00487927">
              <w:rPr>
                <w:rFonts w:cstheme="minorHAnsi"/>
                <w:szCs w:val="20"/>
              </w:rPr>
              <w:t>•</w:t>
            </w:r>
          </w:p>
        </w:tc>
        <w:tc>
          <w:tcPr>
            <w:tcW w:w="990" w:type="dxa"/>
          </w:tcPr>
          <w:p w14:paraId="45013D60" w14:textId="71F4033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576F12" w14:textId="356D936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3DF3421" w14:textId="4ECF360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DFC01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B47F455" w14:textId="77777777" w:rsidR="0061524D" w:rsidRPr="00487927" w:rsidRDefault="0061524D" w:rsidP="00FD51B2">
            <w:pPr>
              <w:jc w:val="center"/>
              <w:rPr>
                <w:rFonts w:cstheme="minorHAnsi"/>
                <w:szCs w:val="20"/>
              </w:rPr>
            </w:pPr>
          </w:p>
        </w:tc>
        <w:tc>
          <w:tcPr>
            <w:tcW w:w="990" w:type="dxa"/>
          </w:tcPr>
          <w:p w14:paraId="5E26FE2A" w14:textId="77777777" w:rsidR="0061524D" w:rsidRPr="00487927" w:rsidRDefault="0061524D" w:rsidP="00FD51B2">
            <w:pPr>
              <w:jc w:val="center"/>
              <w:rPr>
                <w:rFonts w:cstheme="minorHAnsi"/>
                <w:szCs w:val="20"/>
              </w:rPr>
            </w:pPr>
          </w:p>
        </w:tc>
        <w:tc>
          <w:tcPr>
            <w:tcW w:w="990" w:type="dxa"/>
          </w:tcPr>
          <w:p w14:paraId="1DF50599" w14:textId="77777777" w:rsidR="0061524D" w:rsidRPr="00487927" w:rsidRDefault="0061524D" w:rsidP="00FD51B2">
            <w:pPr>
              <w:jc w:val="center"/>
              <w:rPr>
                <w:rFonts w:cstheme="minorHAnsi"/>
                <w:szCs w:val="20"/>
              </w:rPr>
            </w:pPr>
          </w:p>
        </w:tc>
        <w:tc>
          <w:tcPr>
            <w:tcW w:w="1103" w:type="dxa"/>
          </w:tcPr>
          <w:p w14:paraId="2DEFC851" w14:textId="77777777" w:rsidR="0061524D" w:rsidRPr="00487927" w:rsidRDefault="0061524D" w:rsidP="00FD51B2">
            <w:pPr>
              <w:jc w:val="center"/>
              <w:rPr>
                <w:rFonts w:cstheme="minorHAnsi"/>
                <w:szCs w:val="20"/>
              </w:rPr>
            </w:pPr>
          </w:p>
        </w:tc>
        <w:tc>
          <w:tcPr>
            <w:tcW w:w="1103" w:type="dxa"/>
          </w:tcPr>
          <w:p w14:paraId="021619AB" w14:textId="77777777" w:rsidR="0061524D" w:rsidRPr="00487927" w:rsidRDefault="0061524D" w:rsidP="00FD51B2">
            <w:pPr>
              <w:jc w:val="center"/>
              <w:rPr>
                <w:rFonts w:cstheme="minorHAnsi"/>
                <w:szCs w:val="20"/>
              </w:rPr>
            </w:pPr>
          </w:p>
        </w:tc>
      </w:tr>
      <w:tr w:rsidR="0061524D" w:rsidRPr="00487927" w14:paraId="611F10A7" w14:textId="6F51D3D3" w:rsidTr="0061524D">
        <w:tc>
          <w:tcPr>
            <w:tcW w:w="1255" w:type="dxa"/>
          </w:tcPr>
          <w:p w14:paraId="5E8602E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404_04</w:t>
            </w:r>
          </w:p>
        </w:tc>
        <w:tc>
          <w:tcPr>
            <w:tcW w:w="990" w:type="dxa"/>
          </w:tcPr>
          <w:p w14:paraId="600F74CF" w14:textId="6BF837B2"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29625B" w14:textId="69C5B07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753DF4" w14:textId="392CFF4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35FA8D" w14:textId="47BD87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AF1720" w14:textId="7B4CF3E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16E6D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3EAB294" w14:textId="77777777" w:rsidR="0061524D" w:rsidRPr="00487927" w:rsidRDefault="0061524D" w:rsidP="00FD51B2">
            <w:pPr>
              <w:jc w:val="center"/>
              <w:rPr>
                <w:rFonts w:cstheme="minorHAnsi"/>
                <w:szCs w:val="20"/>
              </w:rPr>
            </w:pPr>
          </w:p>
        </w:tc>
        <w:tc>
          <w:tcPr>
            <w:tcW w:w="990" w:type="dxa"/>
          </w:tcPr>
          <w:p w14:paraId="03978DE0" w14:textId="77777777" w:rsidR="0061524D" w:rsidRPr="00487927" w:rsidRDefault="0061524D" w:rsidP="00FD51B2">
            <w:pPr>
              <w:jc w:val="center"/>
              <w:rPr>
                <w:rFonts w:cstheme="minorHAnsi"/>
                <w:szCs w:val="20"/>
              </w:rPr>
            </w:pPr>
          </w:p>
        </w:tc>
        <w:tc>
          <w:tcPr>
            <w:tcW w:w="990" w:type="dxa"/>
          </w:tcPr>
          <w:p w14:paraId="6779A9CA" w14:textId="77777777" w:rsidR="0061524D" w:rsidRPr="00487927" w:rsidRDefault="0061524D" w:rsidP="00FD51B2">
            <w:pPr>
              <w:jc w:val="center"/>
              <w:rPr>
                <w:rFonts w:cstheme="minorHAnsi"/>
                <w:szCs w:val="20"/>
              </w:rPr>
            </w:pPr>
          </w:p>
        </w:tc>
        <w:tc>
          <w:tcPr>
            <w:tcW w:w="1103" w:type="dxa"/>
          </w:tcPr>
          <w:p w14:paraId="7732240E" w14:textId="77777777" w:rsidR="0061524D" w:rsidRPr="00487927" w:rsidRDefault="0061524D" w:rsidP="00FD51B2">
            <w:pPr>
              <w:jc w:val="center"/>
              <w:rPr>
                <w:rFonts w:cstheme="minorHAnsi"/>
                <w:szCs w:val="20"/>
              </w:rPr>
            </w:pPr>
          </w:p>
        </w:tc>
        <w:tc>
          <w:tcPr>
            <w:tcW w:w="1103" w:type="dxa"/>
          </w:tcPr>
          <w:p w14:paraId="313828DC" w14:textId="77777777" w:rsidR="0061524D" w:rsidRPr="00487927" w:rsidRDefault="0061524D" w:rsidP="00FD51B2">
            <w:pPr>
              <w:jc w:val="center"/>
              <w:rPr>
                <w:rFonts w:cstheme="minorHAnsi"/>
                <w:szCs w:val="20"/>
              </w:rPr>
            </w:pPr>
          </w:p>
        </w:tc>
      </w:tr>
      <w:tr w:rsidR="0061524D" w:rsidRPr="00487927" w14:paraId="2FF82FC3" w14:textId="1DFD7269" w:rsidTr="0061524D">
        <w:tc>
          <w:tcPr>
            <w:tcW w:w="1255" w:type="dxa"/>
          </w:tcPr>
          <w:p w14:paraId="55D7253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405_01</w:t>
            </w:r>
          </w:p>
        </w:tc>
        <w:tc>
          <w:tcPr>
            <w:tcW w:w="990" w:type="dxa"/>
          </w:tcPr>
          <w:p w14:paraId="5FD571AC" w14:textId="2C7D8D32"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BB1C8D" w14:textId="4C011026"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2CDB24" w14:textId="0E49D841"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1B81D0" w14:textId="4D137173"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430CD6" w14:textId="7BD9C30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504FB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4F2532" w14:textId="77777777" w:rsidR="0061524D" w:rsidRPr="00487927" w:rsidRDefault="0061524D" w:rsidP="00FD51B2">
            <w:pPr>
              <w:jc w:val="center"/>
              <w:rPr>
                <w:rFonts w:cstheme="minorHAnsi"/>
                <w:szCs w:val="20"/>
              </w:rPr>
            </w:pPr>
          </w:p>
        </w:tc>
        <w:tc>
          <w:tcPr>
            <w:tcW w:w="990" w:type="dxa"/>
          </w:tcPr>
          <w:p w14:paraId="4044F037" w14:textId="77777777" w:rsidR="0061524D" w:rsidRPr="00487927" w:rsidRDefault="0061524D" w:rsidP="00FD51B2">
            <w:pPr>
              <w:jc w:val="center"/>
              <w:rPr>
                <w:rFonts w:cstheme="minorHAnsi"/>
                <w:szCs w:val="20"/>
              </w:rPr>
            </w:pPr>
          </w:p>
        </w:tc>
        <w:tc>
          <w:tcPr>
            <w:tcW w:w="990" w:type="dxa"/>
          </w:tcPr>
          <w:p w14:paraId="0B0E2911" w14:textId="77777777" w:rsidR="0061524D" w:rsidRPr="00487927" w:rsidRDefault="0061524D" w:rsidP="00FD51B2">
            <w:pPr>
              <w:jc w:val="center"/>
              <w:rPr>
                <w:rFonts w:cstheme="minorHAnsi"/>
                <w:szCs w:val="20"/>
              </w:rPr>
            </w:pPr>
          </w:p>
        </w:tc>
        <w:tc>
          <w:tcPr>
            <w:tcW w:w="1103" w:type="dxa"/>
          </w:tcPr>
          <w:p w14:paraId="23592BC6" w14:textId="77777777" w:rsidR="0061524D" w:rsidRPr="00487927" w:rsidRDefault="0061524D" w:rsidP="00FD51B2">
            <w:pPr>
              <w:jc w:val="center"/>
              <w:rPr>
                <w:rFonts w:cstheme="minorHAnsi"/>
                <w:szCs w:val="20"/>
              </w:rPr>
            </w:pPr>
          </w:p>
        </w:tc>
        <w:tc>
          <w:tcPr>
            <w:tcW w:w="1103" w:type="dxa"/>
          </w:tcPr>
          <w:p w14:paraId="1F1ADFB1" w14:textId="77777777" w:rsidR="0061524D" w:rsidRPr="00487927" w:rsidRDefault="0061524D" w:rsidP="00FD51B2">
            <w:pPr>
              <w:jc w:val="center"/>
              <w:rPr>
                <w:rFonts w:cstheme="minorHAnsi"/>
                <w:szCs w:val="20"/>
              </w:rPr>
            </w:pPr>
          </w:p>
        </w:tc>
      </w:tr>
      <w:tr w:rsidR="0061524D" w:rsidRPr="00487927" w14:paraId="528E9C2E" w14:textId="48EA1421" w:rsidTr="0061524D">
        <w:tc>
          <w:tcPr>
            <w:tcW w:w="1255" w:type="dxa"/>
          </w:tcPr>
          <w:p w14:paraId="3AB5B64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405_02</w:t>
            </w:r>
          </w:p>
        </w:tc>
        <w:tc>
          <w:tcPr>
            <w:tcW w:w="990" w:type="dxa"/>
          </w:tcPr>
          <w:p w14:paraId="56FAEE47" w14:textId="679E6F6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81E9376" w14:textId="1A76B49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5E25ED" w14:textId="41F9F574"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E0C1D0" w14:textId="7DF41C0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0C159E" w14:textId="764FF11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2A642FE"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D63BAA7" w14:textId="77777777" w:rsidR="0061524D" w:rsidRPr="00487927" w:rsidRDefault="0061524D" w:rsidP="00FD51B2">
            <w:pPr>
              <w:jc w:val="center"/>
              <w:rPr>
                <w:rFonts w:cstheme="minorHAnsi"/>
                <w:szCs w:val="20"/>
              </w:rPr>
            </w:pPr>
          </w:p>
        </w:tc>
        <w:tc>
          <w:tcPr>
            <w:tcW w:w="990" w:type="dxa"/>
          </w:tcPr>
          <w:p w14:paraId="7C28F0A2" w14:textId="77777777" w:rsidR="0061524D" w:rsidRPr="00487927" w:rsidRDefault="0061524D" w:rsidP="00FD51B2">
            <w:pPr>
              <w:jc w:val="center"/>
              <w:rPr>
                <w:rFonts w:cstheme="minorHAnsi"/>
                <w:szCs w:val="20"/>
              </w:rPr>
            </w:pPr>
          </w:p>
        </w:tc>
        <w:tc>
          <w:tcPr>
            <w:tcW w:w="990" w:type="dxa"/>
          </w:tcPr>
          <w:p w14:paraId="6E55965A" w14:textId="77777777" w:rsidR="0061524D" w:rsidRPr="00487927" w:rsidRDefault="0061524D" w:rsidP="00FD51B2">
            <w:pPr>
              <w:jc w:val="center"/>
              <w:rPr>
                <w:rFonts w:cstheme="minorHAnsi"/>
                <w:szCs w:val="20"/>
              </w:rPr>
            </w:pPr>
          </w:p>
        </w:tc>
        <w:tc>
          <w:tcPr>
            <w:tcW w:w="1103" w:type="dxa"/>
          </w:tcPr>
          <w:p w14:paraId="71172E06" w14:textId="77777777" w:rsidR="0061524D" w:rsidRPr="00487927" w:rsidRDefault="0061524D" w:rsidP="00FD51B2">
            <w:pPr>
              <w:jc w:val="center"/>
              <w:rPr>
                <w:rFonts w:cstheme="minorHAnsi"/>
                <w:szCs w:val="20"/>
              </w:rPr>
            </w:pPr>
          </w:p>
        </w:tc>
        <w:tc>
          <w:tcPr>
            <w:tcW w:w="1103" w:type="dxa"/>
          </w:tcPr>
          <w:p w14:paraId="57131778" w14:textId="77777777" w:rsidR="0061524D" w:rsidRPr="00487927" w:rsidRDefault="0061524D" w:rsidP="00FD51B2">
            <w:pPr>
              <w:jc w:val="center"/>
              <w:rPr>
                <w:rFonts w:cstheme="minorHAnsi"/>
                <w:szCs w:val="20"/>
              </w:rPr>
            </w:pPr>
          </w:p>
        </w:tc>
      </w:tr>
      <w:tr w:rsidR="0061524D" w:rsidRPr="00487927" w14:paraId="4435C65F" w14:textId="3A0E1F6C" w:rsidTr="0061524D">
        <w:tc>
          <w:tcPr>
            <w:tcW w:w="1255" w:type="dxa"/>
          </w:tcPr>
          <w:p w14:paraId="76E13CE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405_03</w:t>
            </w:r>
          </w:p>
        </w:tc>
        <w:tc>
          <w:tcPr>
            <w:tcW w:w="990" w:type="dxa"/>
          </w:tcPr>
          <w:p w14:paraId="113AD9E5" w14:textId="4425DEF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E9C79A" w14:textId="7394096F"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5F8F49" w14:textId="032405B1" w:rsidR="0061524D" w:rsidRPr="00487927" w:rsidRDefault="0061524D" w:rsidP="00FD51B2">
            <w:pPr>
              <w:jc w:val="center"/>
              <w:rPr>
                <w:rFonts w:cstheme="minorHAnsi"/>
                <w:szCs w:val="20"/>
              </w:rPr>
            </w:pPr>
          </w:p>
        </w:tc>
        <w:tc>
          <w:tcPr>
            <w:tcW w:w="990" w:type="dxa"/>
          </w:tcPr>
          <w:p w14:paraId="7238D130" w14:textId="680F3541" w:rsidR="0061524D" w:rsidRPr="00487927" w:rsidRDefault="0061524D" w:rsidP="00FD51B2">
            <w:pPr>
              <w:jc w:val="center"/>
              <w:rPr>
                <w:rFonts w:cstheme="minorHAnsi"/>
                <w:szCs w:val="20"/>
              </w:rPr>
            </w:pPr>
          </w:p>
        </w:tc>
        <w:tc>
          <w:tcPr>
            <w:tcW w:w="990" w:type="dxa"/>
          </w:tcPr>
          <w:p w14:paraId="589B3197" w14:textId="10784D44" w:rsidR="0061524D" w:rsidRPr="00487927" w:rsidRDefault="0061524D" w:rsidP="00FD51B2">
            <w:pPr>
              <w:jc w:val="center"/>
              <w:rPr>
                <w:rFonts w:cstheme="minorHAnsi"/>
                <w:szCs w:val="20"/>
              </w:rPr>
            </w:pPr>
            <w:r w:rsidRPr="00487927">
              <w:rPr>
                <w:rFonts w:cstheme="minorHAnsi"/>
                <w:szCs w:val="20"/>
              </w:rPr>
              <w:t>•</w:t>
            </w:r>
          </w:p>
        </w:tc>
        <w:tc>
          <w:tcPr>
            <w:tcW w:w="990" w:type="dxa"/>
          </w:tcPr>
          <w:p w14:paraId="54CA551B" w14:textId="1B752F3A" w:rsidR="0061524D" w:rsidRPr="00487927" w:rsidRDefault="0061524D" w:rsidP="00FD51B2">
            <w:pPr>
              <w:jc w:val="center"/>
              <w:rPr>
                <w:rFonts w:cstheme="minorHAnsi"/>
                <w:szCs w:val="20"/>
              </w:rPr>
            </w:pPr>
          </w:p>
        </w:tc>
        <w:tc>
          <w:tcPr>
            <w:tcW w:w="1080" w:type="dxa"/>
          </w:tcPr>
          <w:p w14:paraId="7E66120E" w14:textId="77777777" w:rsidR="0061524D" w:rsidRPr="00487927" w:rsidRDefault="0061524D" w:rsidP="00FD51B2">
            <w:pPr>
              <w:jc w:val="center"/>
              <w:rPr>
                <w:rFonts w:cstheme="minorHAnsi"/>
                <w:szCs w:val="20"/>
              </w:rPr>
            </w:pPr>
          </w:p>
        </w:tc>
        <w:tc>
          <w:tcPr>
            <w:tcW w:w="990" w:type="dxa"/>
          </w:tcPr>
          <w:p w14:paraId="4555A762" w14:textId="77777777" w:rsidR="0061524D" w:rsidRPr="00487927" w:rsidRDefault="0061524D" w:rsidP="00FD51B2">
            <w:pPr>
              <w:jc w:val="center"/>
              <w:rPr>
                <w:rFonts w:cstheme="minorHAnsi"/>
                <w:szCs w:val="20"/>
              </w:rPr>
            </w:pPr>
          </w:p>
        </w:tc>
        <w:tc>
          <w:tcPr>
            <w:tcW w:w="990" w:type="dxa"/>
          </w:tcPr>
          <w:p w14:paraId="1B94AD69" w14:textId="77777777" w:rsidR="0061524D" w:rsidRPr="00487927" w:rsidRDefault="0061524D" w:rsidP="00FD51B2">
            <w:pPr>
              <w:jc w:val="center"/>
              <w:rPr>
                <w:rFonts w:cstheme="minorHAnsi"/>
                <w:szCs w:val="20"/>
              </w:rPr>
            </w:pPr>
          </w:p>
        </w:tc>
        <w:tc>
          <w:tcPr>
            <w:tcW w:w="1103" w:type="dxa"/>
          </w:tcPr>
          <w:p w14:paraId="38CB94E8" w14:textId="77777777" w:rsidR="0061524D" w:rsidRPr="00487927" w:rsidRDefault="0061524D" w:rsidP="00FD51B2">
            <w:pPr>
              <w:jc w:val="center"/>
              <w:rPr>
                <w:rFonts w:cstheme="minorHAnsi"/>
                <w:szCs w:val="20"/>
              </w:rPr>
            </w:pPr>
          </w:p>
        </w:tc>
        <w:tc>
          <w:tcPr>
            <w:tcW w:w="1103" w:type="dxa"/>
          </w:tcPr>
          <w:p w14:paraId="4AD8566A" w14:textId="77777777" w:rsidR="0061524D" w:rsidRPr="00487927" w:rsidRDefault="0061524D" w:rsidP="00FD51B2">
            <w:pPr>
              <w:jc w:val="center"/>
              <w:rPr>
                <w:rFonts w:cstheme="minorHAnsi"/>
                <w:szCs w:val="20"/>
              </w:rPr>
            </w:pPr>
          </w:p>
        </w:tc>
      </w:tr>
      <w:tr w:rsidR="0061524D" w:rsidRPr="00487927" w14:paraId="2913787C" w14:textId="26A1CBF4" w:rsidTr="0061524D">
        <w:tc>
          <w:tcPr>
            <w:tcW w:w="1255" w:type="dxa"/>
          </w:tcPr>
          <w:p w14:paraId="3A51A4DE" w14:textId="76D55271" w:rsidR="0061524D" w:rsidRDefault="0061524D" w:rsidP="00FD51B2">
            <w:pPr>
              <w:jc w:val="center"/>
              <w:rPr>
                <w:rFonts w:cstheme="minorHAnsi"/>
                <w:szCs w:val="20"/>
              </w:rPr>
            </w:pPr>
            <w:r>
              <w:rPr>
                <w:rFonts w:cstheme="minorHAnsi"/>
                <w:szCs w:val="20"/>
              </w:rPr>
              <w:t>0</w:t>
            </w:r>
            <w:r w:rsidRPr="00487927">
              <w:rPr>
                <w:rFonts w:cstheme="minorHAnsi"/>
                <w:szCs w:val="20"/>
              </w:rPr>
              <w:t>405_0</w:t>
            </w:r>
            <w:r>
              <w:rPr>
                <w:rFonts w:cstheme="minorHAnsi"/>
                <w:szCs w:val="20"/>
              </w:rPr>
              <w:t>4</w:t>
            </w:r>
          </w:p>
        </w:tc>
        <w:tc>
          <w:tcPr>
            <w:tcW w:w="990" w:type="dxa"/>
          </w:tcPr>
          <w:p w14:paraId="692EA320" w14:textId="5A9494F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D34F198" w14:textId="1122B24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252E6F" w14:textId="7B1D0C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73267A" w14:textId="24800BB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097DB1B" w14:textId="5F4ECBE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BD6AE9" w14:textId="6CF0C430"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9BB26CA" w14:textId="77777777" w:rsidR="0061524D" w:rsidRPr="00487927" w:rsidRDefault="0061524D" w:rsidP="00FD51B2">
            <w:pPr>
              <w:jc w:val="center"/>
              <w:rPr>
                <w:rFonts w:cstheme="minorHAnsi"/>
                <w:szCs w:val="20"/>
              </w:rPr>
            </w:pPr>
          </w:p>
        </w:tc>
        <w:tc>
          <w:tcPr>
            <w:tcW w:w="990" w:type="dxa"/>
          </w:tcPr>
          <w:p w14:paraId="0BCBEB6D" w14:textId="77777777" w:rsidR="0061524D" w:rsidRPr="00487927" w:rsidRDefault="0061524D" w:rsidP="00FD51B2">
            <w:pPr>
              <w:jc w:val="center"/>
              <w:rPr>
                <w:rFonts w:cstheme="minorHAnsi"/>
                <w:szCs w:val="20"/>
              </w:rPr>
            </w:pPr>
          </w:p>
        </w:tc>
        <w:tc>
          <w:tcPr>
            <w:tcW w:w="990" w:type="dxa"/>
          </w:tcPr>
          <w:p w14:paraId="2C9B5F99" w14:textId="77777777" w:rsidR="0061524D" w:rsidRPr="00487927" w:rsidRDefault="0061524D" w:rsidP="00FD51B2">
            <w:pPr>
              <w:jc w:val="center"/>
              <w:rPr>
                <w:rFonts w:cstheme="minorHAnsi"/>
                <w:szCs w:val="20"/>
              </w:rPr>
            </w:pPr>
          </w:p>
        </w:tc>
        <w:tc>
          <w:tcPr>
            <w:tcW w:w="1103" w:type="dxa"/>
          </w:tcPr>
          <w:p w14:paraId="590D5D8D" w14:textId="77777777" w:rsidR="0061524D" w:rsidRPr="00487927" w:rsidRDefault="0061524D" w:rsidP="00FD51B2">
            <w:pPr>
              <w:jc w:val="center"/>
              <w:rPr>
                <w:rFonts w:cstheme="minorHAnsi"/>
                <w:szCs w:val="20"/>
              </w:rPr>
            </w:pPr>
          </w:p>
        </w:tc>
        <w:tc>
          <w:tcPr>
            <w:tcW w:w="1103" w:type="dxa"/>
          </w:tcPr>
          <w:p w14:paraId="281A2822" w14:textId="77777777" w:rsidR="0061524D" w:rsidRPr="00487927" w:rsidRDefault="0061524D" w:rsidP="00FD51B2">
            <w:pPr>
              <w:jc w:val="center"/>
              <w:rPr>
                <w:rFonts w:cstheme="minorHAnsi"/>
                <w:szCs w:val="20"/>
              </w:rPr>
            </w:pPr>
          </w:p>
        </w:tc>
      </w:tr>
      <w:tr w:rsidR="0061524D" w:rsidRPr="00487927" w14:paraId="437DC047" w14:textId="481B7F5A" w:rsidTr="0061524D">
        <w:tc>
          <w:tcPr>
            <w:tcW w:w="1255" w:type="dxa"/>
          </w:tcPr>
          <w:p w14:paraId="7196B94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405_05</w:t>
            </w:r>
          </w:p>
        </w:tc>
        <w:tc>
          <w:tcPr>
            <w:tcW w:w="990" w:type="dxa"/>
          </w:tcPr>
          <w:p w14:paraId="54AF98A4" w14:textId="7BE7D4A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4DDF8F" w14:textId="19C5CF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35FC8A" w14:textId="12ADCAE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14FDA2" w14:textId="79BFFAB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864EFC" w14:textId="08BE1414"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90F1D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21D3DA2" w14:textId="77777777" w:rsidR="0061524D" w:rsidRPr="00487927" w:rsidRDefault="0061524D" w:rsidP="00FD51B2">
            <w:pPr>
              <w:jc w:val="center"/>
              <w:rPr>
                <w:rFonts w:cstheme="minorHAnsi"/>
                <w:szCs w:val="20"/>
              </w:rPr>
            </w:pPr>
          </w:p>
        </w:tc>
        <w:tc>
          <w:tcPr>
            <w:tcW w:w="990" w:type="dxa"/>
          </w:tcPr>
          <w:p w14:paraId="52A32655" w14:textId="77777777" w:rsidR="0061524D" w:rsidRPr="00487927" w:rsidRDefault="0061524D" w:rsidP="00FD51B2">
            <w:pPr>
              <w:jc w:val="center"/>
              <w:rPr>
                <w:rFonts w:cstheme="minorHAnsi"/>
                <w:szCs w:val="20"/>
              </w:rPr>
            </w:pPr>
          </w:p>
        </w:tc>
        <w:tc>
          <w:tcPr>
            <w:tcW w:w="990" w:type="dxa"/>
          </w:tcPr>
          <w:p w14:paraId="5FDE6466" w14:textId="77777777" w:rsidR="0061524D" w:rsidRPr="00487927" w:rsidRDefault="0061524D" w:rsidP="00FD51B2">
            <w:pPr>
              <w:jc w:val="center"/>
              <w:rPr>
                <w:rFonts w:cstheme="minorHAnsi"/>
                <w:szCs w:val="20"/>
              </w:rPr>
            </w:pPr>
          </w:p>
        </w:tc>
        <w:tc>
          <w:tcPr>
            <w:tcW w:w="1103" w:type="dxa"/>
          </w:tcPr>
          <w:p w14:paraId="2E1B2820" w14:textId="77777777" w:rsidR="0061524D" w:rsidRPr="00487927" w:rsidRDefault="0061524D" w:rsidP="00FD51B2">
            <w:pPr>
              <w:jc w:val="center"/>
              <w:rPr>
                <w:rFonts w:cstheme="minorHAnsi"/>
                <w:szCs w:val="20"/>
              </w:rPr>
            </w:pPr>
          </w:p>
        </w:tc>
        <w:tc>
          <w:tcPr>
            <w:tcW w:w="1103" w:type="dxa"/>
          </w:tcPr>
          <w:p w14:paraId="61F18479" w14:textId="77777777" w:rsidR="0061524D" w:rsidRPr="00487927" w:rsidRDefault="0061524D" w:rsidP="00FD51B2">
            <w:pPr>
              <w:jc w:val="center"/>
              <w:rPr>
                <w:rFonts w:cstheme="minorHAnsi"/>
                <w:szCs w:val="20"/>
              </w:rPr>
            </w:pPr>
          </w:p>
        </w:tc>
      </w:tr>
      <w:tr w:rsidR="0061524D" w:rsidRPr="00487927" w14:paraId="0168F58A" w14:textId="604860E1" w:rsidTr="0061524D">
        <w:tc>
          <w:tcPr>
            <w:tcW w:w="1255" w:type="dxa"/>
          </w:tcPr>
          <w:p w14:paraId="685B8F6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406_01</w:t>
            </w:r>
          </w:p>
        </w:tc>
        <w:tc>
          <w:tcPr>
            <w:tcW w:w="990" w:type="dxa"/>
          </w:tcPr>
          <w:p w14:paraId="0DE5D7F6" w14:textId="07D57DC9"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98FA3F" w14:textId="6F7F9E3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C59813" w14:textId="304D7282"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849C26" w14:textId="550186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C51395" w14:textId="63531CC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8D2D0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CE8F6E4" w14:textId="77777777" w:rsidR="0061524D" w:rsidRPr="00487927" w:rsidRDefault="0061524D" w:rsidP="00FD51B2">
            <w:pPr>
              <w:jc w:val="center"/>
              <w:rPr>
                <w:rFonts w:cstheme="minorHAnsi"/>
                <w:szCs w:val="20"/>
              </w:rPr>
            </w:pPr>
          </w:p>
        </w:tc>
        <w:tc>
          <w:tcPr>
            <w:tcW w:w="990" w:type="dxa"/>
          </w:tcPr>
          <w:p w14:paraId="6D664075" w14:textId="77777777" w:rsidR="0061524D" w:rsidRPr="00487927" w:rsidRDefault="0061524D" w:rsidP="00FD51B2">
            <w:pPr>
              <w:jc w:val="center"/>
              <w:rPr>
                <w:rFonts w:cstheme="minorHAnsi"/>
                <w:szCs w:val="20"/>
              </w:rPr>
            </w:pPr>
          </w:p>
        </w:tc>
        <w:tc>
          <w:tcPr>
            <w:tcW w:w="990" w:type="dxa"/>
          </w:tcPr>
          <w:p w14:paraId="378CEB32" w14:textId="77777777" w:rsidR="0061524D" w:rsidRPr="00487927" w:rsidRDefault="0061524D" w:rsidP="00FD51B2">
            <w:pPr>
              <w:jc w:val="center"/>
              <w:rPr>
                <w:rFonts w:cstheme="minorHAnsi"/>
                <w:szCs w:val="20"/>
              </w:rPr>
            </w:pPr>
          </w:p>
        </w:tc>
        <w:tc>
          <w:tcPr>
            <w:tcW w:w="1103" w:type="dxa"/>
          </w:tcPr>
          <w:p w14:paraId="223FB530" w14:textId="77777777" w:rsidR="0061524D" w:rsidRPr="00487927" w:rsidRDefault="0061524D" w:rsidP="00FD51B2">
            <w:pPr>
              <w:jc w:val="center"/>
              <w:rPr>
                <w:rFonts w:cstheme="minorHAnsi"/>
                <w:szCs w:val="20"/>
              </w:rPr>
            </w:pPr>
          </w:p>
        </w:tc>
        <w:tc>
          <w:tcPr>
            <w:tcW w:w="1103" w:type="dxa"/>
          </w:tcPr>
          <w:p w14:paraId="53B97A6B" w14:textId="77777777" w:rsidR="0061524D" w:rsidRPr="00487927" w:rsidRDefault="0061524D" w:rsidP="00FD51B2">
            <w:pPr>
              <w:jc w:val="center"/>
              <w:rPr>
                <w:rFonts w:cstheme="minorHAnsi"/>
                <w:szCs w:val="20"/>
              </w:rPr>
            </w:pPr>
          </w:p>
        </w:tc>
      </w:tr>
      <w:tr w:rsidR="0061524D" w:rsidRPr="00487927" w14:paraId="61574DC3" w14:textId="6BB10B6A" w:rsidTr="0061524D">
        <w:tc>
          <w:tcPr>
            <w:tcW w:w="1255" w:type="dxa"/>
          </w:tcPr>
          <w:p w14:paraId="199FEAEA"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406_02</w:t>
            </w:r>
          </w:p>
        </w:tc>
        <w:tc>
          <w:tcPr>
            <w:tcW w:w="990" w:type="dxa"/>
          </w:tcPr>
          <w:p w14:paraId="5B7FBAF7" w14:textId="244732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03DC24" w14:textId="459AB7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28B6DDC" w14:textId="1BB5FBD4" w:rsidR="0061524D" w:rsidRPr="00487927" w:rsidRDefault="0061524D" w:rsidP="00FD51B2">
            <w:pPr>
              <w:jc w:val="center"/>
              <w:rPr>
                <w:rFonts w:cstheme="minorHAnsi"/>
                <w:szCs w:val="20"/>
              </w:rPr>
            </w:pPr>
          </w:p>
        </w:tc>
        <w:tc>
          <w:tcPr>
            <w:tcW w:w="990" w:type="dxa"/>
          </w:tcPr>
          <w:p w14:paraId="14D26B8C" w14:textId="31A13B81" w:rsidR="0061524D" w:rsidRPr="00487927" w:rsidRDefault="0061524D" w:rsidP="00FD51B2">
            <w:pPr>
              <w:jc w:val="center"/>
              <w:rPr>
                <w:rFonts w:cstheme="minorHAnsi"/>
                <w:szCs w:val="20"/>
              </w:rPr>
            </w:pPr>
          </w:p>
        </w:tc>
        <w:tc>
          <w:tcPr>
            <w:tcW w:w="990" w:type="dxa"/>
          </w:tcPr>
          <w:p w14:paraId="5A210F58" w14:textId="28670FB5"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567AA3" w14:textId="55FC6FF0" w:rsidR="0061524D" w:rsidRPr="00487927" w:rsidRDefault="0061524D" w:rsidP="00FD51B2">
            <w:pPr>
              <w:jc w:val="center"/>
              <w:rPr>
                <w:rFonts w:cstheme="minorHAnsi"/>
                <w:szCs w:val="20"/>
              </w:rPr>
            </w:pPr>
          </w:p>
        </w:tc>
        <w:tc>
          <w:tcPr>
            <w:tcW w:w="1080" w:type="dxa"/>
          </w:tcPr>
          <w:p w14:paraId="05C0AD97" w14:textId="77777777" w:rsidR="0061524D" w:rsidRPr="00487927" w:rsidRDefault="0061524D" w:rsidP="00FD51B2">
            <w:pPr>
              <w:jc w:val="center"/>
              <w:rPr>
                <w:rFonts w:cstheme="minorHAnsi"/>
                <w:szCs w:val="20"/>
              </w:rPr>
            </w:pPr>
          </w:p>
        </w:tc>
        <w:tc>
          <w:tcPr>
            <w:tcW w:w="990" w:type="dxa"/>
          </w:tcPr>
          <w:p w14:paraId="1EF4E524" w14:textId="77777777" w:rsidR="0061524D" w:rsidRPr="00487927" w:rsidRDefault="0061524D" w:rsidP="00FD51B2">
            <w:pPr>
              <w:jc w:val="center"/>
              <w:rPr>
                <w:rFonts w:cstheme="minorHAnsi"/>
                <w:szCs w:val="20"/>
              </w:rPr>
            </w:pPr>
          </w:p>
        </w:tc>
        <w:tc>
          <w:tcPr>
            <w:tcW w:w="990" w:type="dxa"/>
          </w:tcPr>
          <w:p w14:paraId="6F405A17" w14:textId="77777777" w:rsidR="0061524D" w:rsidRPr="00487927" w:rsidRDefault="0061524D" w:rsidP="00FD51B2">
            <w:pPr>
              <w:jc w:val="center"/>
              <w:rPr>
                <w:rFonts w:cstheme="minorHAnsi"/>
                <w:szCs w:val="20"/>
              </w:rPr>
            </w:pPr>
          </w:p>
        </w:tc>
        <w:tc>
          <w:tcPr>
            <w:tcW w:w="1103" w:type="dxa"/>
          </w:tcPr>
          <w:p w14:paraId="5E520362" w14:textId="77777777" w:rsidR="0061524D" w:rsidRPr="00487927" w:rsidRDefault="0061524D" w:rsidP="00FD51B2">
            <w:pPr>
              <w:jc w:val="center"/>
              <w:rPr>
                <w:rFonts w:cstheme="minorHAnsi"/>
                <w:szCs w:val="20"/>
              </w:rPr>
            </w:pPr>
          </w:p>
        </w:tc>
        <w:tc>
          <w:tcPr>
            <w:tcW w:w="1103" w:type="dxa"/>
          </w:tcPr>
          <w:p w14:paraId="020FDA39" w14:textId="77777777" w:rsidR="0061524D" w:rsidRPr="00487927" w:rsidRDefault="0061524D" w:rsidP="00FD51B2">
            <w:pPr>
              <w:jc w:val="center"/>
              <w:rPr>
                <w:rFonts w:cstheme="minorHAnsi"/>
                <w:szCs w:val="20"/>
              </w:rPr>
            </w:pPr>
          </w:p>
        </w:tc>
      </w:tr>
      <w:tr w:rsidR="0061524D" w:rsidRPr="00487927" w14:paraId="0060F223" w14:textId="7E4C00C5" w:rsidTr="0061524D">
        <w:tc>
          <w:tcPr>
            <w:tcW w:w="1255" w:type="dxa"/>
          </w:tcPr>
          <w:p w14:paraId="1F754C5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407_01</w:t>
            </w:r>
          </w:p>
        </w:tc>
        <w:tc>
          <w:tcPr>
            <w:tcW w:w="990" w:type="dxa"/>
          </w:tcPr>
          <w:p w14:paraId="4DFC3673" w14:textId="5A5DD8D8" w:rsidR="0061524D" w:rsidRPr="00487927" w:rsidRDefault="0061524D" w:rsidP="00FD51B2">
            <w:pPr>
              <w:jc w:val="center"/>
              <w:rPr>
                <w:rFonts w:cstheme="minorHAnsi"/>
                <w:szCs w:val="20"/>
              </w:rPr>
            </w:pPr>
            <w:r w:rsidRPr="00487927">
              <w:rPr>
                <w:rFonts w:cstheme="minorHAnsi"/>
                <w:szCs w:val="20"/>
              </w:rPr>
              <w:t>•</w:t>
            </w:r>
          </w:p>
        </w:tc>
        <w:tc>
          <w:tcPr>
            <w:tcW w:w="990" w:type="dxa"/>
          </w:tcPr>
          <w:p w14:paraId="71FF543D" w14:textId="4E34786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846F7D" w14:textId="2F8ABD86" w:rsidR="0061524D" w:rsidRPr="00487927" w:rsidRDefault="0061524D" w:rsidP="00FD51B2">
            <w:pPr>
              <w:jc w:val="center"/>
              <w:rPr>
                <w:rFonts w:cstheme="minorHAnsi"/>
                <w:szCs w:val="20"/>
              </w:rPr>
            </w:pPr>
          </w:p>
        </w:tc>
        <w:tc>
          <w:tcPr>
            <w:tcW w:w="990" w:type="dxa"/>
          </w:tcPr>
          <w:p w14:paraId="7EC63DBF" w14:textId="11749623" w:rsidR="0061524D" w:rsidRPr="00487927" w:rsidRDefault="0061524D" w:rsidP="00FD51B2">
            <w:pPr>
              <w:jc w:val="center"/>
              <w:rPr>
                <w:rFonts w:cstheme="minorHAnsi"/>
                <w:szCs w:val="20"/>
              </w:rPr>
            </w:pPr>
          </w:p>
        </w:tc>
        <w:tc>
          <w:tcPr>
            <w:tcW w:w="990" w:type="dxa"/>
          </w:tcPr>
          <w:p w14:paraId="6B4F9ACC" w14:textId="677496B3" w:rsidR="0061524D" w:rsidRPr="00487927" w:rsidRDefault="0061524D" w:rsidP="00FD51B2">
            <w:pPr>
              <w:jc w:val="center"/>
              <w:rPr>
                <w:rFonts w:cstheme="minorHAnsi"/>
                <w:szCs w:val="20"/>
              </w:rPr>
            </w:pPr>
            <w:r w:rsidRPr="00487927">
              <w:rPr>
                <w:rFonts w:cstheme="minorHAnsi"/>
                <w:szCs w:val="20"/>
              </w:rPr>
              <w:t>•</w:t>
            </w:r>
          </w:p>
        </w:tc>
        <w:tc>
          <w:tcPr>
            <w:tcW w:w="990" w:type="dxa"/>
          </w:tcPr>
          <w:p w14:paraId="67F28103" w14:textId="505F291F" w:rsidR="0061524D" w:rsidRPr="00487927" w:rsidRDefault="0061524D" w:rsidP="00FD51B2">
            <w:pPr>
              <w:jc w:val="center"/>
              <w:rPr>
                <w:rFonts w:cstheme="minorHAnsi"/>
                <w:szCs w:val="20"/>
              </w:rPr>
            </w:pPr>
          </w:p>
        </w:tc>
        <w:tc>
          <w:tcPr>
            <w:tcW w:w="1080" w:type="dxa"/>
          </w:tcPr>
          <w:p w14:paraId="0E3C7279" w14:textId="77777777" w:rsidR="0061524D" w:rsidRPr="00487927" w:rsidRDefault="0061524D" w:rsidP="00FD51B2">
            <w:pPr>
              <w:jc w:val="center"/>
              <w:rPr>
                <w:rFonts w:cstheme="minorHAnsi"/>
                <w:szCs w:val="20"/>
              </w:rPr>
            </w:pPr>
          </w:p>
        </w:tc>
        <w:tc>
          <w:tcPr>
            <w:tcW w:w="990" w:type="dxa"/>
          </w:tcPr>
          <w:p w14:paraId="1B6EC6C8" w14:textId="77777777" w:rsidR="0061524D" w:rsidRPr="00487927" w:rsidRDefault="0061524D" w:rsidP="00FD51B2">
            <w:pPr>
              <w:jc w:val="center"/>
              <w:rPr>
                <w:rFonts w:cstheme="minorHAnsi"/>
                <w:szCs w:val="20"/>
              </w:rPr>
            </w:pPr>
          </w:p>
        </w:tc>
        <w:tc>
          <w:tcPr>
            <w:tcW w:w="990" w:type="dxa"/>
          </w:tcPr>
          <w:p w14:paraId="5FB8F975" w14:textId="77777777" w:rsidR="0061524D" w:rsidRPr="00487927" w:rsidRDefault="0061524D" w:rsidP="00FD51B2">
            <w:pPr>
              <w:jc w:val="center"/>
              <w:rPr>
                <w:rFonts w:cstheme="minorHAnsi"/>
                <w:szCs w:val="20"/>
              </w:rPr>
            </w:pPr>
          </w:p>
        </w:tc>
        <w:tc>
          <w:tcPr>
            <w:tcW w:w="1103" w:type="dxa"/>
          </w:tcPr>
          <w:p w14:paraId="64AACE2E" w14:textId="77777777" w:rsidR="0061524D" w:rsidRPr="00487927" w:rsidRDefault="0061524D" w:rsidP="00FD51B2">
            <w:pPr>
              <w:jc w:val="center"/>
              <w:rPr>
                <w:rFonts w:cstheme="minorHAnsi"/>
                <w:szCs w:val="20"/>
              </w:rPr>
            </w:pPr>
          </w:p>
        </w:tc>
        <w:tc>
          <w:tcPr>
            <w:tcW w:w="1103" w:type="dxa"/>
          </w:tcPr>
          <w:p w14:paraId="44C675E2" w14:textId="77777777" w:rsidR="0061524D" w:rsidRPr="00487927" w:rsidRDefault="0061524D" w:rsidP="00FD51B2">
            <w:pPr>
              <w:jc w:val="center"/>
              <w:rPr>
                <w:rFonts w:cstheme="minorHAnsi"/>
                <w:szCs w:val="20"/>
              </w:rPr>
            </w:pPr>
          </w:p>
        </w:tc>
      </w:tr>
      <w:tr w:rsidR="0061524D" w:rsidRPr="00487927" w14:paraId="13E48B46" w14:textId="7702BF59" w:rsidTr="0061524D">
        <w:tc>
          <w:tcPr>
            <w:tcW w:w="1255" w:type="dxa"/>
          </w:tcPr>
          <w:p w14:paraId="6CEB13A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407_02</w:t>
            </w:r>
          </w:p>
        </w:tc>
        <w:tc>
          <w:tcPr>
            <w:tcW w:w="990" w:type="dxa"/>
          </w:tcPr>
          <w:p w14:paraId="26E07161" w14:textId="5D54BC2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5D376C" w14:textId="5FC1BF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7F74BE" w14:textId="6BF054F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0457C7" w14:textId="538D3E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023F098" w14:textId="163BB7B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DD1C03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74E974F" w14:textId="77777777" w:rsidR="0061524D" w:rsidRPr="00487927" w:rsidRDefault="0061524D" w:rsidP="00FD51B2">
            <w:pPr>
              <w:jc w:val="center"/>
              <w:rPr>
                <w:rFonts w:cstheme="minorHAnsi"/>
                <w:szCs w:val="20"/>
              </w:rPr>
            </w:pPr>
          </w:p>
        </w:tc>
        <w:tc>
          <w:tcPr>
            <w:tcW w:w="990" w:type="dxa"/>
          </w:tcPr>
          <w:p w14:paraId="5AB5025C" w14:textId="77777777" w:rsidR="0061524D" w:rsidRPr="00487927" w:rsidRDefault="0061524D" w:rsidP="00FD51B2">
            <w:pPr>
              <w:jc w:val="center"/>
              <w:rPr>
                <w:rFonts w:cstheme="minorHAnsi"/>
                <w:szCs w:val="20"/>
              </w:rPr>
            </w:pPr>
          </w:p>
        </w:tc>
        <w:tc>
          <w:tcPr>
            <w:tcW w:w="990" w:type="dxa"/>
          </w:tcPr>
          <w:p w14:paraId="79D69913" w14:textId="77777777" w:rsidR="0061524D" w:rsidRPr="00487927" w:rsidRDefault="0061524D" w:rsidP="00FD51B2">
            <w:pPr>
              <w:jc w:val="center"/>
              <w:rPr>
                <w:rFonts w:cstheme="minorHAnsi"/>
                <w:szCs w:val="20"/>
              </w:rPr>
            </w:pPr>
          </w:p>
        </w:tc>
        <w:tc>
          <w:tcPr>
            <w:tcW w:w="1103" w:type="dxa"/>
          </w:tcPr>
          <w:p w14:paraId="3AA19E1F" w14:textId="77777777" w:rsidR="0061524D" w:rsidRPr="00487927" w:rsidRDefault="0061524D" w:rsidP="00FD51B2">
            <w:pPr>
              <w:jc w:val="center"/>
              <w:rPr>
                <w:rFonts w:cstheme="minorHAnsi"/>
                <w:szCs w:val="20"/>
              </w:rPr>
            </w:pPr>
          </w:p>
        </w:tc>
        <w:tc>
          <w:tcPr>
            <w:tcW w:w="1103" w:type="dxa"/>
          </w:tcPr>
          <w:p w14:paraId="3F73BD82" w14:textId="77777777" w:rsidR="0061524D" w:rsidRPr="00487927" w:rsidRDefault="0061524D" w:rsidP="00FD51B2">
            <w:pPr>
              <w:jc w:val="center"/>
              <w:rPr>
                <w:rFonts w:cstheme="minorHAnsi"/>
                <w:szCs w:val="20"/>
              </w:rPr>
            </w:pPr>
          </w:p>
        </w:tc>
      </w:tr>
      <w:tr w:rsidR="0061524D" w:rsidRPr="00487927" w14:paraId="77EF2B04" w14:textId="031A7E07" w:rsidTr="0061524D">
        <w:tc>
          <w:tcPr>
            <w:tcW w:w="1255" w:type="dxa"/>
          </w:tcPr>
          <w:p w14:paraId="53C8B05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409_01</w:t>
            </w:r>
          </w:p>
        </w:tc>
        <w:tc>
          <w:tcPr>
            <w:tcW w:w="990" w:type="dxa"/>
          </w:tcPr>
          <w:p w14:paraId="0C354E22" w14:textId="16C2C3F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22BF51" w14:textId="0B6A68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59FCB0" w14:textId="7DF8D9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FD74B5" w14:textId="6CA77B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1276F8" w14:textId="1DA834C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6ADB31"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C42F272" w14:textId="77777777" w:rsidR="0061524D" w:rsidRPr="00487927" w:rsidRDefault="0061524D" w:rsidP="00FD51B2">
            <w:pPr>
              <w:jc w:val="center"/>
              <w:rPr>
                <w:rFonts w:cstheme="minorHAnsi"/>
                <w:szCs w:val="20"/>
              </w:rPr>
            </w:pPr>
          </w:p>
        </w:tc>
        <w:tc>
          <w:tcPr>
            <w:tcW w:w="990" w:type="dxa"/>
          </w:tcPr>
          <w:p w14:paraId="42017454" w14:textId="77777777" w:rsidR="0061524D" w:rsidRPr="00487927" w:rsidRDefault="0061524D" w:rsidP="00FD51B2">
            <w:pPr>
              <w:jc w:val="center"/>
              <w:rPr>
                <w:rFonts w:cstheme="minorHAnsi"/>
                <w:szCs w:val="20"/>
              </w:rPr>
            </w:pPr>
          </w:p>
        </w:tc>
        <w:tc>
          <w:tcPr>
            <w:tcW w:w="990" w:type="dxa"/>
          </w:tcPr>
          <w:p w14:paraId="064E5815" w14:textId="77777777" w:rsidR="0061524D" w:rsidRPr="00487927" w:rsidRDefault="0061524D" w:rsidP="00FD51B2">
            <w:pPr>
              <w:jc w:val="center"/>
              <w:rPr>
                <w:rFonts w:cstheme="minorHAnsi"/>
                <w:szCs w:val="20"/>
              </w:rPr>
            </w:pPr>
          </w:p>
        </w:tc>
        <w:tc>
          <w:tcPr>
            <w:tcW w:w="1103" w:type="dxa"/>
          </w:tcPr>
          <w:p w14:paraId="44D6D35E" w14:textId="77777777" w:rsidR="0061524D" w:rsidRPr="00487927" w:rsidRDefault="0061524D" w:rsidP="00FD51B2">
            <w:pPr>
              <w:jc w:val="center"/>
              <w:rPr>
                <w:rFonts w:cstheme="minorHAnsi"/>
                <w:szCs w:val="20"/>
              </w:rPr>
            </w:pPr>
          </w:p>
        </w:tc>
        <w:tc>
          <w:tcPr>
            <w:tcW w:w="1103" w:type="dxa"/>
          </w:tcPr>
          <w:p w14:paraId="2A617D1B" w14:textId="77777777" w:rsidR="0061524D" w:rsidRPr="00487927" w:rsidRDefault="0061524D" w:rsidP="00FD51B2">
            <w:pPr>
              <w:jc w:val="center"/>
              <w:rPr>
                <w:rFonts w:cstheme="minorHAnsi"/>
                <w:szCs w:val="20"/>
              </w:rPr>
            </w:pPr>
          </w:p>
        </w:tc>
      </w:tr>
      <w:tr w:rsidR="0061524D" w:rsidRPr="00487927" w14:paraId="208BDD68" w14:textId="07E0F1F2" w:rsidTr="0061524D">
        <w:tc>
          <w:tcPr>
            <w:tcW w:w="1255" w:type="dxa"/>
          </w:tcPr>
          <w:p w14:paraId="7B9F0A2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410_01</w:t>
            </w:r>
          </w:p>
        </w:tc>
        <w:tc>
          <w:tcPr>
            <w:tcW w:w="990" w:type="dxa"/>
          </w:tcPr>
          <w:p w14:paraId="36E5174F" w14:textId="48E3A8A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5482F6" w14:textId="74031F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2C932B" w14:textId="4EC0E09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066D95" w14:textId="70340AA0" w:rsidR="0061524D" w:rsidRPr="00487927" w:rsidRDefault="0061524D" w:rsidP="00FD51B2">
            <w:pPr>
              <w:jc w:val="center"/>
              <w:rPr>
                <w:rFonts w:cstheme="minorHAnsi"/>
                <w:szCs w:val="20"/>
              </w:rPr>
            </w:pPr>
            <w:r w:rsidRPr="00487927">
              <w:rPr>
                <w:rFonts w:cstheme="minorHAnsi"/>
                <w:szCs w:val="20"/>
              </w:rPr>
              <w:t>•</w:t>
            </w:r>
          </w:p>
        </w:tc>
        <w:tc>
          <w:tcPr>
            <w:tcW w:w="990" w:type="dxa"/>
          </w:tcPr>
          <w:p w14:paraId="0830CB4C" w14:textId="0E73295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F3D15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27C3AD8" w14:textId="77777777" w:rsidR="0061524D" w:rsidRPr="00487927" w:rsidRDefault="0061524D" w:rsidP="00FD51B2">
            <w:pPr>
              <w:jc w:val="center"/>
              <w:rPr>
                <w:rFonts w:cstheme="minorHAnsi"/>
                <w:szCs w:val="20"/>
              </w:rPr>
            </w:pPr>
          </w:p>
        </w:tc>
        <w:tc>
          <w:tcPr>
            <w:tcW w:w="990" w:type="dxa"/>
          </w:tcPr>
          <w:p w14:paraId="2C83AFF0" w14:textId="77777777" w:rsidR="0061524D" w:rsidRPr="00487927" w:rsidRDefault="0061524D" w:rsidP="00FD51B2">
            <w:pPr>
              <w:jc w:val="center"/>
              <w:rPr>
                <w:rFonts w:cstheme="minorHAnsi"/>
                <w:szCs w:val="20"/>
              </w:rPr>
            </w:pPr>
          </w:p>
        </w:tc>
        <w:tc>
          <w:tcPr>
            <w:tcW w:w="990" w:type="dxa"/>
          </w:tcPr>
          <w:p w14:paraId="3EBFD0BF" w14:textId="77777777" w:rsidR="0061524D" w:rsidRPr="00487927" w:rsidRDefault="0061524D" w:rsidP="00FD51B2">
            <w:pPr>
              <w:jc w:val="center"/>
              <w:rPr>
                <w:rFonts w:cstheme="minorHAnsi"/>
                <w:szCs w:val="20"/>
              </w:rPr>
            </w:pPr>
          </w:p>
        </w:tc>
        <w:tc>
          <w:tcPr>
            <w:tcW w:w="1103" w:type="dxa"/>
          </w:tcPr>
          <w:p w14:paraId="08D3C379" w14:textId="77777777" w:rsidR="0061524D" w:rsidRPr="00487927" w:rsidRDefault="0061524D" w:rsidP="00FD51B2">
            <w:pPr>
              <w:jc w:val="center"/>
              <w:rPr>
                <w:rFonts w:cstheme="minorHAnsi"/>
                <w:szCs w:val="20"/>
              </w:rPr>
            </w:pPr>
          </w:p>
        </w:tc>
        <w:tc>
          <w:tcPr>
            <w:tcW w:w="1103" w:type="dxa"/>
          </w:tcPr>
          <w:p w14:paraId="5BAE7B3F" w14:textId="77777777" w:rsidR="0061524D" w:rsidRPr="00487927" w:rsidRDefault="0061524D" w:rsidP="00FD51B2">
            <w:pPr>
              <w:jc w:val="center"/>
              <w:rPr>
                <w:rFonts w:cstheme="minorHAnsi"/>
                <w:szCs w:val="20"/>
              </w:rPr>
            </w:pPr>
          </w:p>
        </w:tc>
      </w:tr>
      <w:tr w:rsidR="0061524D" w:rsidRPr="00487927" w14:paraId="52254FFE" w14:textId="3411B8D1" w:rsidTr="0061524D">
        <w:tc>
          <w:tcPr>
            <w:tcW w:w="1255" w:type="dxa"/>
          </w:tcPr>
          <w:p w14:paraId="0C65866D"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410_0</w:t>
            </w:r>
            <w:r>
              <w:rPr>
                <w:rFonts w:cstheme="minorHAnsi"/>
                <w:szCs w:val="20"/>
              </w:rPr>
              <w:t>2</w:t>
            </w:r>
          </w:p>
        </w:tc>
        <w:tc>
          <w:tcPr>
            <w:tcW w:w="990" w:type="dxa"/>
          </w:tcPr>
          <w:p w14:paraId="2DE2C9CF"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64C53D" w14:textId="77777777" w:rsidR="0061524D" w:rsidRPr="00487927" w:rsidRDefault="0061524D" w:rsidP="00FD51B2">
            <w:pPr>
              <w:jc w:val="center"/>
              <w:rPr>
                <w:rFonts w:cstheme="minorHAnsi"/>
                <w:szCs w:val="20"/>
              </w:rPr>
            </w:pPr>
          </w:p>
        </w:tc>
        <w:tc>
          <w:tcPr>
            <w:tcW w:w="990" w:type="dxa"/>
          </w:tcPr>
          <w:p w14:paraId="64EFBA75" w14:textId="77777777" w:rsidR="0061524D" w:rsidRPr="00487927" w:rsidRDefault="0061524D" w:rsidP="00FD51B2">
            <w:pPr>
              <w:jc w:val="center"/>
              <w:rPr>
                <w:rFonts w:cstheme="minorHAnsi"/>
                <w:szCs w:val="20"/>
              </w:rPr>
            </w:pPr>
          </w:p>
        </w:tc>
        <w:tc>
          <w:tcPr>
            <w:tcW w:w="990" w:type="dxa"/>
          </w:tcPr>
          <w:p w14:paraId="5BD0F9B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099C53" w14:textId="77777777" w:rsidR="0061524D" w:rsidRPr="00487927" w:rsidRDefault="0061524D" w:rsidP="00FD51B2">
            <w:pPr>
              <w:jc w:val="center"/>
              <w:rPr>
                <w:rFonts w:cstheme="minorHAnsi"/>
                <w:szCs w:val="20"/>
              </w:rPr>
            </w:pPr>
          </w:p>
        </w:tc>
        <w:tc>
          <w:tcPr>
            <w:tcW w:w="990" w:type="dxa"/>
          </w:tcPr>
          <w:p w14:paraId="3ABF2619" w14:textId="77777777" w:rsidR="0061524D" w:rsidRPr="00487927" w:rsidRDefault="0061524D" w:rsidP="00FD51B2">
            <w:pPr>
              <w:jc w:val="center"/>
              <w:rPr>
                <w:rFonts w:cstheme="minorHAnsi"/>
                <w:szCs w:val="20"/>
              </w:rPr>
            </w:pPr>
          </w:p>
        </w:tc>
        <w:tc>
          <w:tcPr>
            <w:tcW w:w="1080" w:type="dxa"/>
          </w:tcPr>
          <w:p w14:paraId="020920AD" w14:textId="77777777" w:rsidR="0061524D" w:rsidRPr="00487927" w:rsidRDefault="0061524D" w:rsidP="00FD51B2">
            <w:pPr>
              <w:jc w:val="center"/>
              <w:rPr>
                <w:rFonts w:cstheme="minorHAnsi"/>
                <w:szCs w:val="20"/>
              </w:rPr>
            </w:pPr>
          </w:p>
        </w:tc>
        <w:tc>
          <w:tcPr>
            <w:tcW w:w="990" w:type="dxa"/>
          </w:tcPr>
          <w:p w14:paraId="7595872A" w14:textId="77777777" w:rsidR="0061524D" w:rsidRPr="00487927" w:rsidRDefault="0061524D" w:rsidP="00FD51B2">
            <w:pPr>
              <w:jc w:val="center"/>
              <w:rPr>
                <w:rFonts w:cstheme="minorHAnsi"/>
                <w:szCs w:val="20"/>
              </w:rPr>
            </w:pPr>
          </w:p>
        </w:tc>
        <w:tc>
          <w:tcPr>
            <w:tcW w:w="990" w:type="dxa"/>
          </w:tcPr>
          <w:p w14:paraId="300AC17B" w14:textId="77777777" w:rsidR="0061524D" w:rsidRPr="00487927" w:rsidRDefault="0061524D" w:rsidP="00FD51B2">
            <w:pPr>
              <w:jc w:val="center"/>
              <w:rPr>
                <w:rFonts w:cstheme="minorHAnsi"/>
                <w:szCs w:val="20"/>
              </w:rPr>
            </w:pPr>
          </w:p>
        </w:tc>
        <w:tc>
          <w:tcPr>
            <w:tcW w:w="1103" w:type="dxa"/>
          </w:tcPr>
          <w:p w14:paraId="48F974B7" w14:textId="77777777" w:rsidR="0061524D" w:rsidRPr="00487927" w:rsidRDefault="0061524D" w:rsidP="00FD51B2">
            <w:pPr>
              <w:jc w:val="center"/>
              <w:rPr>
                <w:rFonts w:cstheme="minorHAnsi"/>
                <w:szCs w:val="20"/>
              </w:rPr>
            </w:pPr>
          </w:p>
        </w:tc>
        <w:tc>
          <w:tcPr>
            <w:tcW w:w="1103" w:type="dxa"/>
          </w:tcPr>
          <w:p w14:paraId="26EBFD53" w14:textId="77777777" w:rsidR="0061524D" w:rsidRPr="00487927" w:rsidRDefault="0061524D" w:rsidP="00FD51B2">
            <w:pPr>
              <w:jc w:val="center"/>
              <w:rPr>
                <w:rFonts w:cstheme="minorHAnsi"/>
                <w:szCs w:val="20"/>
              </w:rPr>
            </w:pPr>
          </w:p>
        </w:tc>
      </w:tr>
      <w:tr w:rsidR="0061524D" w:rsidRPr="00487927" w14:paraId="778FEBDE" w14:textId="2AA37CFE" w:rsidTr="0061524D">
        <w:tc>
          <w:tcPr>
            <w:tcW w:w="1255" w:type="dxa"/>
          </w:tcPr>
          <w:p w14:paraId="39DD9800" w14:textId="77777777" w:rsidR="0061524D" w:rsidRPr="00487927" w:rsidRDefault="0061524D" w:rsidP="00FD51B2">
            <w:pPr>
              <w:jc w:val="center"/>
              <w:rPr>
                <w:rFonts w:cstheme="minorHAnsi"/>
                <w:szCs w:val="20"/>
              </w:rPr>
            </w:pPr>
            <w:r>
              <w:rPr>
                <w:rFonts w:cstheme="minorHAnsi"/>
                <w:szCs w:val="20"/>
              </w:rPr>
              <w:t>0410_03</w:t>
            </w:r>
          </w:p>
        </w:tc>
        <w:tc>
          <w:tcPr>
            <w:tcW w:w="990" w:type="dxa"/>
          </w:tcPr>
          <w:p w14:paraId="02137ECF" w14:textId="60C8E52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1D09FA" w14:textId="0DBC0B8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91DEF4" w14:textId="5875774B"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A0BF8E" w14:textId="1788A1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614645B" w14:textId="58A6F20D"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5ADB2A"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946E65A" w14:textId="77777777" w:rsidR="0061524D" w:rsidRPr="00487927" w:rsidRDefault="0061524D" w:rsidP="00FD51B2">
            <w:pPr>
              <w:jc w:val="center"/>
              <w:rPr>
                <w:rFonts w:cstheme="minorHAnsi"/>
                <w:szCs w:val="20"/>
              </w:rPr>
            </w:pPr>
          </w:p>
        </w:tc>
        <w:tc>
          <w:tcPr>
            <w:tcW w:w="990" w:type="dxa"/>
          </w:tcPr>
          <w:p w14:paraId="3AD3E6F7" w14:textId="77777777" w:rsidR="0061524D" w:rsidRPr="00487927" w:rsidRDefault="0061524D" w:rsidP="00FD51B2">
            <w:pPr>
              <w:jc w:val="center"/>
              <w:rPr>
                <w:rFonts w:cstheme="minorHAnsi"/>
                <w:szCs w:val="20"/>
              </w:rPr>
            </w:pPr>
          </w:p>
        </w:tc>
        <w:tc>
          <w:tcPr>
            <w:tcW w:w="990" w:type="dxa"/>
          </w:tcPr>
          <w:p w14:paraId="3E766162" w14:textId="77777777" w:rsidR="0061524D" w:rsidRPr="00487927" w:rsidRDefault="0061524D" w:rsidP="00FD51B2">
            <w:pPr>
              <w:jc w:val="center"/>
              <w:rPr>
                <w:rFonts w:cstheme="minorHAnsi"/>
                <w:szCs w:val="20"/>
              </w:rPr>
            </w:pPr>
          </w:p>
        </w:tc>
        <w:tc>
          <w:tcPr>
            <w:tcW w:w="1103" w:type="dxa"/>
          </w:tcPr>
          <w:p w14:paraId="77732861" w14:textId="77777777" w:rsidR="0061524D" w:rsidRPr="00487927" w:rsidRDefault="0061524D" w:rsidP="00FD51B2">
            <w:pPr>
              <w:jc w:val="center"/>
              <w:rPr>
                <w:rFonts w:cstheme="minorHAnsi"/>
                <w:szCs w:val="20"/>
              </w:rPr>
            </w:pPr>
          </w:p>
        </w:tc>
        <w:tc>
          <w:tcPr>
            <w:tcW w:w="1103" w:type="dxa"/>
          </w:tcPr>
          <w:p w14:paraId="5CFEE3FA" w14:textId="77777777" w:rsidR="0061524D" w:rsidRPr="00487927" w:rsidRDefault="0061524D" w:rsidP="00FD51B2">
            <w:pPr>
              <w:jc w:val="center"/>
              <w:rPr>
                <w:rFonts w:cstheme="minorHAnsi"/>
                <w:szCs w:val="20"/>
              </w:rPr>
            </w:pPr>
          </w:p>
        </w:tc>
      </w:tr>
      <w:tr w:rsidR="0061524D" w:rsidRPr="00487927" w14:paraId="2973C770" w14:textId="6F31E118" w:rsidTr="0061524D">
        <w:tc>
          <w:tcPr>
            <w:tcW w:w="1255" w:type="dxa"/>
          </w:tcPr>
          <w:p w14:paraId="2352C9F2" w14:textId="6AF2BC83" w:rsidR="0061524D" w:rsidRPr="00487927" w:rsidRDefault="0061524D" w:rsidP="00FD51B2">
            <w:pPr>
              <w:jc w:val="center"/>
              <w:rPr>
                <w:rFonts w:cstheme="minorHAnsi"/>
                <w:szCs w:val="20"/>
              </w:rPr>
            </w:pPr>
            <w:r>
              <w:rPr>
                <w:rFonts w:cstheme="minorHAnsi"/>
                <w:szCs w:val="20"/>
              </w:rPr>
              <w:t>0410_04</w:t>
            </w:r>
          </w:p>
        </w:tc>
        <w:tc>
          <w:tcPr>
            <w:tcW w:w="990" w:type="dxa"/>
          </w:tcPr>
          <w:p w14:paraId="122A7436" w14:textId="0A0C7D5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1A07C8" w14:textId="25BE575E" w:rsidR="0061524D" w:rsidRPr="00487927" w:rsidRDefault="0061524D" w:rsidP="00FD51B2">
            <w:pPr>
              <w:jc w:val="center"/>
              <w:rPr>
                <w:rFonts w:cstheme="minorHAnsi"/>
                <w:szCs w:val="20"/>
              </w:rPr>
            </w:pPr>
          </w:p>
        </w:tc>
        <w:tc>
          <w:tcPr>
            <w:tcW w:w="990" w:type="dxa"/>
          </w:tcPr>
          <w:p w14:paraId="75D2A1CF" w14:textId="77777777" w:rsidR="0061524D" w:rsidRPr="00487927" w:rsidRDefault="0061524D" w:rsidP="00FD51B2">
            <w:pPr>
              <w:jc w:val="center"/>
              <w:rPr>
                <w:rFonts w:cstheme="minorHAnsi"/>
                <w:szCs w:val="20"/>
              </w:rPr>
            </w:pPr>
          </w:p>
        </w:tc>
        <w:tc>
          <w:tcPr>
            <w:tcW w:w="990" w:type="dxa"/>
          </w:tcPr>
          <w:p w14:paraId="49623E8A" w14:textId="75FDF6D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3A94658" w14:textId="1F66E4BF" w:rsidR="0061524D" w:rsidRPr="00487927" w:rsidRDefault="0061524D" w:rsidP="00FD51B2">
            <w:pPr>
              <w:jc w:val="center"/>
              <w:rPr>
                <w:rFonts w:cstheme="minorHAnsi"/>
                <w:szCs w:val="20"/>
              </w:rPr>
            </w:pPr>
          </w:p>
        </w:tc>
        <w:tc>
          <w:tcPr>
            <w:tcW w:w="990" w:type="dxa"/>
          </w:tcPr>
          <w:p w14:paraId="5FFC6AC5" w14:textId="77777777" w:rsidR="0061524D" w:rsidRPr="00487927" w:rsidRDefault="0061524D" w:rsidP="00FD51B2">
            <w:pPr>
              <w:jc w:val="center"/>
              <w:rPr>
                <w:rFonts w:cstheme="minorHAnsi"/>
                <w:szCs w:val="20"/>
              </w:rPr>
            </w:pPr>
          </w:p>
        </w:tc>
        <w:tc>
          <w:tcPr>
            <w:tcW w:w="1080" w:type="dxa"/>
          </w:tcPr>
          <w:p w14:paraId="78EED66B" w14:textId="77777777" w:rsidR="0061524D" w:rsidRPr="00487927" w:rsidRDefault="0061524D" w:rsidP="00FD51B2">
            <w:pPr>
              <w:jc w:val="center"/>
              <w:rPr>
                <w:rFonts w:cstheme="minorHAnsi"/>
                <w:szCs w:val="20"/>
              </w:rPr>
            </w:pPr>
          </w:p>
        </w:tc>
        <w:tc>
          <w:tcPr>
            <w:tcW w:w="990" w:type="dxa"/>
          </w:tcPr>
          <w:p w14:paraId="1C6CC689" w14:textId="77777777" w:rsidR="0061524D" w:rsidRPr="00487927" w:rsidRDefault="0061524D" w:rsidP="00FD51B2">
            <w:pPr>
              <w:jc w:val="center"/>
              <w:rPr>
                <w:rFonts w:cstheme="minorHAnsi"/>
                <w:szCs w:val="20"/>
              </w:rPr>
            </w:pPr>
          </w:p>
        </w:tc>
        <w:tc>
          <w:tcPr>
            <w:tcW w:w="990" w:type="dxa"/>
          </w:tcPr>
          <w:p w14:paraId="59711551" w14:textId="77777777" w:rsidR="0061524D" w:rsidRPr="00487927" w:rsidRDefault="0061524D" w:rsidP="00FD51B2">
            <w:pPr>
              <w:jc w:val="center"/>
              <w:rPr>
                <w:rFonts w:cstheme="minorHAnsi"/>
                <w:szCs w:val="20"/>
              </w:rPr>
            </w:pPr>
          </w:p>
        </w:tc>
        <w:tc>
          <w:tcPr>
            <w:tcW w:w="1103" w:type="dxa"/>
          </w:tcPr>
          <w:p w14:paraId="2D677041" w14:textId="77777777" w:rsidR="0061524D" w:rsidRPr="00487927" w:rsidRDefault="0061524D" w:rsidP="00FD51B2">
            <w:pPr>
              <w:jc w:val="center"/>
              <w:rPr>
                <w:rFonts w:cstheme="minorHAnsi"/>
                <w:szCs w:val="20"/>
              </w:rPr>
            </w:pPr>
          </w:p>
        </w:tc>
        <w:tc>
          <w:tcPr>
            <w:tcW w:w="1103" w:type="dxa"/>
          </w:tcPr>
          <w:p w14:paraId="67955013" w14:textId="77777777" w:rsidR="0061524D" w:rsidRPr="00487927" w:rsidRDefault="0061524D" w:rsidP="00FD51B2">
            <w:pPr>
              <w:jc w:val="center"/>
              <w:rPr>
                <w:rFonts w:cstheme="minorHAnsi"/>
                <w:szCs w:val="20"/>
              </w:rPr>
            </w:pPr>
          </w:p>
        </w:tc>
      </w:tr>
      <w:tr w:rsidR="0061524D" w:rsidRPr="00487927" w14:paraId="246CF68A" w14:textId="55C24349" w:rsidTr="0061524D">
        <w:tc>
          <w:tcPr>
            <w:tcW w:w="1255" w:type="dxa"/>
          </w:tcPr>
          <w:p w14:paraId="4221D7B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411_01</w:t>
            </w:r>
          </w:p>
        </w:tc>
        <w:tc>
          <w:tcPr>
            <w:tcW w:w="990" w:type="dxa"/>
          </w:tcPr>
          <w:p w14:paraId="31FDB7C2" w14:textId="1C3208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5C822F" w14:textId="01B904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88F873" w14:textId="2D6E620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63EED7" w14:textId="2AF2E1E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FB1998" w14:textId="5906151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11B1D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4B27E72" w14:textId="77777777" w:rsidR="0061524D" w:rsidRPr="00487927" w:rsidRDefault="0061524D" w:rsidP="00FD51B2">
            <w:pPr>
              <w:jc w:val="center"/>
              <w:rPr>
                <w:rFonts w:cstheme="minorHAnsi"/>
                <w:szCs w:val="20"/>
              </w:rPr>
            </w:pPr>
          </w:p>
        </w:tc>
        <w:tc>
          <w:tcPr>
            <w:tcW w:w="990" w:type="dxa"/>
          </w:tcPr>
          <w:p w14:paraId="4023D4AD" w14:textId="77777777" w:rsidR="0061524D" w:rsidRPr="00487927" w:rsidRDefault="0061524D" w:rsidP="00FD51B2">
            <w:pPr>
              <w:jc w:val="center"/>
              <w:rPr>
                <w:rFonts w:cstheme="minorHAnsi"/>
                <w:szCs w:val="20"/>
              </w:rPr>
            </w:pPr>
          </w:p>
        </w:tc>
        <w:tc>
          <w:tcPr>
            <w:tcW w:w="990" w:type="dxa"/>
          </w:tcPr>
          <w:p w14:paraId="0CB26978" w14:textId="77777777" w:rsidR="0061524D" w:rsidRPr="00487927" w:rsidRDefault="0061524D" w:rsidP="00FD51B2">
            <w:pPr>
              <w:jc w:val="center"/>
              <w:rPr>
                <w:rFonts w:cstheme="minorHAnsi"/>
                <w:szCs w:val="20"/>
              </w:rPr>
            </w:pPr>
          </w:p>
        </w:tc>
        <w:tc>
          <w:tcPr>
            <w:tcW w:w="1103" w:type="dxa"/>
          </w:tcPr>
          <w:p w14:paraId="5EBE34AB" w14:textId="77777777" w:rsidR="0061524D" w:rsidRPr="00487927" w:rsidRDefault="0061524D" w:rsidP="00FD51B2">
            <w:pPr>
              <w:jc w:val="center"/>
              <w:rPr>
                <w:rFonts w:cstheme="minorHAnsi"/>
                <w:szCs w:val="20"/>
              </w:rPr>
            </w:pPr>
          </w:p>
        </w:tc>
        <w:tc>
          <w:tcPr>
            <w:tcW w:w="1103" w:type="dxa"/>
          </w:tcPr>
          <w:p w14:paraId="189C19CB" w14:textId="77777777" w:rsidR="0061524D" w:rsidRPr="00487927" w:rsidRDefault="0061524D" w:rsidP="00FD51B2">
            <w:pPr>
              <w:jc w:val="center"/>
              <w:rPr>
                <w:rFonts w:cstheme="minorHAnsi"/>
                <w:szCs w:val="20"/>
              </w:rPr>
            </w:pPr>
          </w:p>
        </w:tc>
      </w:tr>
      <w:tr w:rsidR="0061524D" w:rsidRPr="00487927" w14:paraId="6A33AFDC" w14:textId="4D021DEB" w:rsidTr="0061524D">
        <w:tc>
          <w:tcPr>
            <w:tcW w:w="1255" w:type="dxa"/>
          </w:tcPr>
          <w:p w14:paraId="0C21C37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412_01</w:t>
            </w:r>
          </w:p>
        </w:tc>
        <w:tc>
          <w:tcPr>
            <w:tcW w:w="990" w:type="dxa"/>
          </w:tcPr>
          <w:p w14:paraId="4A1BE914" w14:textId="4677BEBD"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5482A0" w14:textId="6D7F5C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D382196" w14:textId="7EB42C1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C2CCBA" w14:textId="42D05DDD"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23F828" w14:textId="69CEA5FD" w:rsidR="0061524D" w:rsidRPr="00487927" w:rsidRDefault="0061524D" w:rsidP="00FD51B2">
            <w:pPr>
              <w:jc w:val="center"/>
              <w:rPr>
                <w:rFonts w:cstheme="minorHAnsi"/>
                <w:szCs w:val="20"/>
              </w:rPr>
            </w:pPr>
            <w:r w:rsidRPr="00487927">
              <w:rPr>
                <w:rFonts w:cstheme="minorHAnsi"/>
                <w:szCs w:val="20"/>
              </w:rPr>
              <w:t>•</w:t>
            </w:r>
          </w:p>
        </w:tc>
        <w:tc>
          <w:tcPr>
            <w:tcW w:w="990" w:type="dxa"/>
          </w:tcPr>
          <w:p w14:paraId="45F4140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C98F2F3" w14:textId="77777777" w:rsidR="0061524D" w:rsidRPr="00487927" w:rsidRDefault="0061524D" w:rsidP="00FD51B2">
            <w:pPr>
              <w:jc w:val="center"/>
              <w:rPr>
                <w:rFonts w:cstheme="minorHAnsi"/>
                <w:szCs w:val="20"/>
              </w:rPr>
            </w:pPr>
          </w:p>
        </w:tc>
        <w:tc>
          <w:tcPr>
            <w:tcW w:w="990" w:type="dxa"/>
          </w:tcPr>
          <w:p w14:paraId="3706FF6F" w14:textId="77777777" w:rsidR="0061524D" w:rsidRPr="00487927" w:rsidRDefault="0061524D" w:rsidP="00FD51B2">
            <w:pPr>
              <w:jc w:val="center"/>
              <w:rPr>
                <w:rFonts w:cstheme="minorHAnsi"/>
                <w:szCs w:val="20"/>
              </w:rPr>
            </w:pPr>
          </w:p>
        </w:tc>
        <w:tc>
          <w:tcPr>
            <w:tcW w:w="990" w:type="dxa"/>
          </w:tcPr>
          <w:p w14:paraId="0B975365" w14:textId="77777777" w:rsidR="0061524D" w:rsidRPr="00487927" w:rsidRDefault="0061524D" w:rsidP="00FD51B2">
            <w:pPr>
              <w:jc w:val="center"/>
              <w:rPr>
                <w:rFonts w:cstheme="minorHAnsi"/>
                <w:szCs w:val="20"/>
              </w:rPr>
            </w:pPr>
          </w:p>
        </w:tc>
        <w:tc>
          <w:tcPr>
            <w:tcW w:w="1103" w:type="dxa"/>
          </w:tcPr>
          <w:p w14:paraId="4AB12E78" w14:textId="77777777" w:rsidR="0061524D" w:rsidRPr="00487927" w:rsidRDefault="0061524D" w:rsidP="00FD51B2">
            <w:pPr>
              <w:jc w:val="center"/>
              <w:rPr>
                <w:rFonts w:cstheme="minorHAnsi"/>
                <w:szCs w:val="20"/>
              </w:rPr>
            </w:pPr>
          </w:p>
        </w:tc>
        <w:tc>
          <w:tcPr>
            <w:tcW w:w="1103" w:type="dxa"/>
          </w:tcPr>
          <w:p w14:paraId="65429689" w14:textId="77777777" w:rsidR="0061524D" w:rsidRPr="00487927" w:rsidRDefault="0061524D" w:rsidP="00FD51B2">
            <w:pPr>
              <w:jc w:val="center"/>
              <w:rPr>
                <w:rFonts w:cstheme="minorHAnsi"/>
                <w:szCs w:val="20"/>
              </w:rPr>
            </w:pPr>
          </w:p>
        </w:tc>
      </w:tr>
      <w:tr w:rsidR="0061524D" w:rsidRPr="00487927" w14:paraId="533417F3" w14:textId="59DB14B8" w:rsidTr="0061524D">
        <w:tc>
          <w:tcPr>
            <w:tcW w:w="1255" w:type="dxa"/>
          </w:tcPr>
          <w:p w14:paraId="69170CE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2</w:t>
            </w:r>
          </w:p>
        </w:tc>
        <w:tc>
          <w:tcPr>
            <w:tcW w:w="990" w:type="dxa"/>
          </w:tcPr>
          <w:p w14:paraId="6A2BB82C" w14:textId="7ADD222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581307" w14:textId="2BC9721E" w:rsidR="0061524D" w:rsidRPr="00487927" w:rsidRDefault="0061524D" w:rsidP="00FD51B2">
            <w:pPr>
              <w:jc w:val="center"/>
              <w:rPr>
                <w:rFonts w:cstheme="minorHAnsi"/>
                <w:szCs w:val="20"/>
              </w:rPr>
            </w:pPr>
          </w:p>
        </w:tc>
        <w:tc>
          <w:tcPr>
            <w:tcW w:w="990" w:type="dxa"/>
          </w:tcPr>
          <w:p w14:paraId="42CDDE78" w14:textId="77777777" w:rsidR="0061524D" w:rsidRPr="00487927" w:rsidRDefault="0061524D" w:rsidP="00FD51B2">
            <w:pPr>
              <w:jc w:val="center"/>
              <w:rPr>
                <w:rFonts w:cstheme="minorHAnsi"/>
                <w:szCs w:val="20"/>
              </w:rPr>
            </w:pPr>
          </w:p>
        </w:tc>
        <w:tc>
          <w:tcPr>
            <w:tcW w:w="990" w:type="dxa"/>
          </w:tcPr>
          <w:p w14:paraId="506A94A3" w14:textId="4EADBB0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DEC418" w14:textId="4734D20A" w:rsidR="0061524D" w:rsidRPr="00487927" w:rsidRDefault="0061524D" w:rsidP="00FD51B2">
            <w:pPr>
              <w:jc w:val="center"/>
              <w:rPr>
                <w:rFonts w:cstheme="minorHAnsi"/>
                <w:szCs w:val="20"/>
              </w:rPr>
            </w:pPr>
          </w:p>
        </w:tc>
        <w:tc>
          <w:tcPr>
            <w:tcW w:w="990" w:type="dxa"/>
          </w:tcPr>
          <w:p w14:paraId="4A158A4F" w14:textId="77777777" w:rsidR="0061524D" w:rsidRPr="00487927" w:rsidRDefault="0061524D" w:rsidP="00FD51B2">
            <w:pPr>
              <w:jc w:val="center"/>
              <w:rPr>
                <w:rFonts w:cstheme="minorHAnsi"/>
                <w:szCs w:val="20"/>
              </w:rPr>
            </w:pPr>
          </w:p>
        </w:tc>
        <w:tc>
          <w:tcPr>
            <w:tcW w:w="1080" w:type="dxa"/>
          </w:tcPr>
          <w:p w14:paraId="21C79788" w14:textId="77777777" w:rsidR="0061524D" w:rsidRPr="00487927" w:rsidRDefault="0061524D" w:rsidP="00FD51B2">
            <w:pPr>
              <w:jc w:val="center"/>
              <w:rPr>
                <w:rFonts w:cstheme="minorHAnsi"/>
                <w:szCs w:val="20"/>
              </w:rPr>
            </w:pPr>
          </w:p>
        </w:tc>
        <w:tc>
          <w:tcPr>
            <w:tcW w:w="990" w:type="dxa"/>
          </w:tcPr>
          <w:p w14:paraId="764590AB" w14:textId="77777777" w:rsidR="0061524D" w:rsidRPr="00487927" w:rsidRDefault="0061524D" w:rsidP="00FD51B2">
            <w:pPr>
              <w:jc w:val="center"/>
              <w:rPr>
                <w:rFonts w:cstheme="minorHAnsi"/>
                <w:szCs w:val="20"/>
              </w:rPr>
            </w:pPr>
          </w:p>
        </w:tc>
        <w:tc>
          <w:tcPr>
            <w:tcW w:w="990" w:type="dxa"/>
          </w:tcPr>
          <w:p w14:paraId="5347E099" w14:textId="77777777" w:rsidR="0061524D" w:rsidRPr="00487927" w:rsidRDefault="0061524D" w:rsidP="00FD51B2">
            <w:pPr>
              <w:jc w:val="center"/>
              <w:rPr>
                <w:rFonts w:cstheme="minorHAnsi"/>
                <w:szCs w:val="20"/>
              </w:rPr>
            </w:pPr>
          </w:p>
        </w:tc>
        <w:tc>
          <w:tcPr>
            <w:tcW w:w="1103" w:type="dxa"/>
          </w:tcPr>
          <w:p w14:paraId="4F3B7069" w14:textId="77777777" w:rsidR="0061524D" w:rsidRPr="00487927" w:rsidRDefault="0061524D" w:rsidP="00FD51B2">
            <w:pPr>
              <w:jc w:val="center"/>
              <w:rPr>
                <w:rFonts w:cstheme="minorHAnsi"/>
                <w:szCs w:val="20"/>
              </w:rPr>
            </w:pPr>
          </w:p>
        </w:tc>
        <w:tc>
          <w:tcPr>
            <w:tcW w:w="1103" w:type="dxa"/>
          </w:tcPr>
          <w:p w14:paraId="44B6B5B4" w14:textId="77777777" w:rsidR="0061524D" w:rsidRPr="00487927" w:rsidRDefault="0061524D" w:rsidP="00FD51B2">
            <w:pPr>
              <w:jc w:val="center"/>
              <w:rPr>
                <w:rFonts w:cstheme="minorHAnsi"/>
                <w:szCs w:val="20"/>
              </w:rPr>
            </w:pPr>
          </w:p>
        </w:tc>
      </w:tr>
      <w:tr w:rsidR="0061524D" w:rsidRPr="00487927" w14:paraId="21CE8BA4" w14:textId="18FD649B" w:rsidTr="0061524D">
        <w:tc>
          <w:tcPr>
            <w:tcW w:w="1255" w:type="dxa"/>
          </w:tcPr>
          <w:p w14:paraId="2219C29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3</w:t>
            </w:r>
          </w:p>
        </w:tc>
        <w:tc>
          <w:tcPr>
            <w:tcW w:w="990" w:type="dxa"/>
          </w:tcPr>
          <w:p w14:paraId="4030A9AF" w14:textId="107486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14A7145" w14:textId="2A455092" w:rsidR="0061524D" w:rsidRPr="00487927" w:rsidRDefault="0061524D" w:rsidP="00FD51B2">
            <w:pPr>
              <w:jc w:val="center"/>
              <w:rPr>
                <w:rFonts w:cstheme="minorHAnsi"/>
                <w:szCs w:val="20"/>
              </w:rPr>
            </w:pPr>
          </w:p>
        </w:tc>
        <w:tc>
          <w:tcPr>
            <w:tcW w:w="990" w:type="dxa"/>
          </w:tcPr>
          <w:p w14:paraId="1B6CA384" w14:textId="77777777" w:rsidR="0061524D" w:rsidRPr="00487927" w:rsidRDefault="0061524D" w:rsidP="00FD51B2">
            <w:pPr>
              <w:jc w:val="center"/>
              <w:rPr>
                <w:rFonts w:cstheme="minorHAnsi"/>
                <w:szCs w:val="20"/>
              </w:rPr>
            </w:pPr>
          </w:p>
        </w:tc>
        <w:tc>
          <w:tcPr>
            <w:tcW w:w="990" w:type="dxa"/>
          </w:tcPr>
          <w:p w14:paraId="3E105587" w14:textId="79EDE4C5" w:rsidR="0061524D" w:rsidRPr="00487927" w:rsidRDefault="0061524D" w:rsidP="00FD51B2">
            <w:pPr>
              <w:jc w:val="center"/>
              <w:rPr>
                <w:rFonts w:cstheme="minorHAnsi"/>
                <w:szCs w:val="20"/>
              </w:rPr>
            </w:pPr>
            <w:r w:rsidRPr="00487927">
              <w:rPr>
                <w:rFonts w:cstheme="minorHAnsi"/>
                <w:szCs w:val="20"/>
              </w:rPr>
              <w:t>•</w:t>
            </w:r>
          </w:p>
        </w:tc>
        <w:tc>
          <w:tcPr>
            <w:tcW w:w="990" w:type="dxa"/>
          </w:tcPr>
          <w:p w14:paraId="2FE8452D" w14:textId="23D5043D" w:rsidR="0061524D" w:rsidRPr="00487927" w:rsidRDefault="0061524D" w:rsidP="00FD51B2">
            <w:pPr>
              <w:jc w:val="center"/>
              <w:rPr>
                <w:rFonts w:cstheme="minorHAnsi"/>
                <w:szCs w:val="20"/>
              </w:rPr>
            </w:pPr>
          </w:p>
        </w:tc>
        <w:tc>
          <w:tcPr>
            <w:tcW w:w="990" w:type="dxa"/>
          </w:tcPr>
          <w:p w14:paraId="7CB29268" w14:textId="77777777" w:rsidR="0061524D" w:rsidRPr="00487927" w:rsidRDefault="0061524D" w:rsidP="00FD51B2">
            <w:pPr>
              <w:jc w:val="center"/>
              <w:rPr>
                <w:rFonts w:cstheme="minorHAnsi"/>
                <w:szCs w:val="20"/>
              </w:rPr>
            </w:pPr>
          </w:p>
        </w:tc>
        <w:tc>
          <w:tcPr>
            <w:tcW w:w="1080" w:type="dxa"/>
          </w:tcPr>
          <w:p w14:paraId="69B47341" w14:textId="77777777" w:rsidR="0061524D" w:rsidRPr="00487927" w:rsidRDefault="0061524D" w:rsidP="00FD51B2">
            <w:pPr>
              <w:jc w:val="center"/>
              <w:rPr>
                <w:rFonts w:cstheme="minorHAnsi"/>
                <w:szCs w:val="20"/>
              </w:rPr>
            </w:pPr>
          </w:p>
        </w:tc>
        <w:tc>
          <w:tcPr>
            <w:tcW w:w="990" w:type="dxa"/>
          </w:tcPr>
          <w:p w14:paraId="57DB9F6C" w14:textId="77777777" w:rsidR="0061524D" w:rsidRPr="00487927" w:rsidRDefault="0061524D" w:rsidP="00FD51B2">
            <w:pPr>
              <w:jc w:val="center"/>
              <w:rPr>
                <w:rFonts w:cstheme="minorHAnsi"/>
                <w:szCs w:val="20"/>
              </w:rPr>
            </w:pPr>
          </w:p>
        </w:tc>
        <w:tc>
          <w:tcPr>
            <w:tcW w:w="990" w:type="dxa"/>
          </w:tcPr>
          <w:p w14:paraId="599D959B" w14:textId="77777777" w:rsidR="0061524D" w:rsidRPr="00487927" w:rsidRDefault="0061524D" w:rsidP="00FD51B2">
            <w:pPr>
              <w:jc w:val="center"/>
              <w:rPr>
                <w:rFonts w:cstheme="minorHAnsi"/>
                <w:szCs w:val="20"/>
              </w:rPr>
            </w:pPr>
          </w:p>
        </w:tc>
        <w:tc>
          <w:tcPr>
            <w:tcW w:w="1103" w:type="dxa"/>
          </w:tcPr>
          <w:p w14:paraId="5921F0D2" w14:textId="77777777" w:rsidR="0061524D" w:rsidRPr="00487927" w:rsidRDefault="0061524D" w:rsidP="00FD51B2">
            <w:pPr>
              <w:jc w:val="center"/>
              <w:rPr>
                <w:rFonts w:cstheme="minorHAnsi"/>
                <w:szCs w:val="20"/>
              </w:rPr>
            </w:pPr>
          </w:p>
        </w:tc>
        <w:tc>
          <w:tcPr>
            <w:tcW w:w="1103" w:type="dxa"/>
          </w:tcPr>
          <w:p w14:paraId="4C09544B" w14:textId="77777777" w:rsidR="0061524D" w:rsidRPr="00487927" w:rsidRDefault="0061524D" w:rsidP="00FD51B2">
            <w:pPr>
              <w:jc w:val="center"/>
              <w:rPr>
                <w:rFonts w:cstheme="minorHAnsi"/>
                <w:szCs w:val="20"/>
              </w:rPr>
            </w:pPr>
          </w:p>
        </w:tc>
      </w:tr>
      <w:tr w:rsidR="0061524D" w:rsidRPr="00487927" w14:paraId="3D9496B8" w14:textId="610CEE9C" w:rsidTr="0061524D">
        <w:tc>
          <w:tcPr>
            <w:tcW w:w="1255" w:type="dxa"/>
          </w:tcPr>
          <w:p w14:paraId="42B0496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4</w:t>
            </w:r>
          </w:p>
        </w:tc>
        <w:tc>
          <w:tcPr>
            <w:tcW w:w="990" w:type="dxa"/>
          </w:tcPr>
          <w:p w14:paraId="30F1B6F9" w14:textId="615387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FBFA82" w14:textId="25EA84B4" w:rsidR="0061524D" w:rsidRPr="00487927" w:rsidRDefault="0061524D" w:rsidP="00FD51B2">
            <w:pPr>
              <w:jc w:val="center"/>
              <w:rPr>
                <w:rFonts w:cstheme="minorHAnsi"/>
                <w:szCs w:val="20"/>
              </w:rPr>
            </w:pPr>
          </w:p>
        </w:tc>
        <w:tc>
          <w:tcPr>
            <w:tcW w:w="990" w:type="dxa"/>
          </w:tcPr>
          <w:p w14:paraId="243BDBB3" w14:textId="77777777" w:rsidR="0061524D" w:rsidRPr="00487927" w:rsidRDefault="0061524D" w:rsidP="00FD51B2">
            <w:pPr>
              <w:jc w:val="center"/>
              <w:rPr>
                <w:rFonts w:cstheme="minorHAnsi"/>
                <w:szCs w:val="20"/>
              </w:rPr>
            </w:pPr>
          </w:p>
        </w:tc>
        <w:tc>
          <w:tcPr>
            <w:tcW w:w="990" w:type="dxa"/>
          </w:tcPr>
          <w:p w14:paraId="1262E06D" w14:textId="366E4DDB"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C63921" w14:textId="13ADECD2" w:rsidR="0061524D" w:rsidRPr="00487927" w:rsidRDefault="0061524D" w:rsidP="00FD51B2">
            <w:pPr>
              <w:jc w:val="center"/>
              <w:rPr>
                <w:rFonts w:cstheme="minorHAnsi"/>
                <w:szCs w:val="20"/>
              </w:rPr>
            </w:pPr>
          </w:p>
        </w:tc>
        <w:tc>
          <w:tcPr>
            <w:tcW w:w="990" w:type="dxa"/>
          </w:tcPr>
          <w:p w14:paraId="4F8A49AE" w14:textId="77777777" w:rsidR="0061524D" w:rsidRPr="00487927" w:rsidRDefault="0061524D" w:rsidP="00FD51B2">
            <w:pPr>
              <w:jc w:val="center"/>
              <w:rPr>
                <w:rFonts w:cstheme="minorHAnsi"/>
                <w:szCs w:val="20"/>
              </w:rPr>
            </w:pPr>
          </w:p>
        </w:tc>
        <w:tc>
          <w:tcPr>
            <w:tcW w:w="1080" w:type="dxa"/>
          </w:tcPr>
          <w:p w14:paraId="51E21ECF" w14:textId="77777777" w:rsidR="0061524D" w:rsidRPr="00487927" w:rsidRDefault="0061524D" w:rsidP="00FD51B2">
            <w:pPr>
              <w:jc w:val="center"/>
              <w:rPr>
                <w:rFonts w:cstheme="minorHAnsi"/>
                <w:szCs w:val="20"/>
              </w:rPr>
            </w:pPr>
          </w:p>
        </w:tc>
        <w:tc>
          <w:tcPr>
            <w:tcW w:w="990" w:type="dxa"/>
          </w:tcPr>
          <w:p w14:paraId="04AAE7BE" w14:textId="77777777" w:rsidR="0061524D" w:rsidRPr="00487927" w:rsidRDefault="0061524D" w:rsidP="00FD51B2">
            <w:pPr>
              <w:jc w:val="center"/>
              <w:rPr>
                <w:rFonts w:cstheme="minorHAnsi"/>
                <w:szCs w:val="20"/>
              </w:rPr>
            </w:pPr>
          </w:p>
        </w:tc>
        <w:tc>
          <w:tcPr>
            <w:tcW w:w="990" w:type="dxa"/>
          </w:tcPr>
          <w:p w14:paraId="3122E181" w14:textId="77777777" w:rsidR="0061524D" w:rsidRPr="00487927" w:rsidRDefault="0061524D" w:rsidP="00FD51B2">
            <w:pPr>
              <w:jc w:val="center"/>
              <w:rPr>
                <w:rFonts w:cstheme="minorHAnsi"/>
                <w:szCs w:val="20"/>
              </w:rPr>
            </w:pPr>
          </w:p>
        </w:tc>
        <w:tc>
          <w:tcPr>
            <w:tcW w:w="1103" w:type="dxa"/>
          </w:tcPr>
          <w:p w14:paraId="2CC1C8E6" w14:textId="77777777" w:rsidR="0061524D" w:rsidRPr="00487927" w:rsidRDefault="0061524D" w:rsidP="00FD51B2">
            <w:pPr>
              <w:jc w:val="center"/>
              <w:rPr>
                <w:rFonts w:cstheme="minorHAnsi"/>
                <w:szCs w:val="20"/>
              </w:rPr>
            </w:pPr>
          </w:p>
        </w:tc>
        <w:tc>
          <w:tcPr>
            <w:tcW w:w="1103" w:type="dxa"/>
          </w:tcPr>
          <w:p w14:paraId="482AAEF0" w14:textId="77777777" w:rsidR="0061524D" w:rsidRPr="00487927" w:rsidRDefault="0061524D" w:rsidP="00FD51B2">
            <w:pPr>
              <w:jc w:val="center"/>
              <w:rPr>
                <w:rFonts w:cstheme="minorHAnsi"/>
                <w:szCs w:val="20"/>
              </w:rPr>
            </w:pPr>
          </w:p>
        </w:tc>
      </w:tr>
      <w:tr w:rsidR="0061524D" w:rsidRPr="00487927" w14:paraId="747442C3" w14:textId="739F71E6" w:rsidTr="0061524D">
        <w:tc>
          <w:tcPr>
            <w:tcW w:w="1255" w:type="dxa"/>
          </w:tcPr>
          <w:p w14:paraId="4AE4960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413_01</w:t>
            </w:r>
          </w:p>
        </w:tc>
        <w:tc>
          <w:tcPr>
            <w:tcW w:w="990" w:type="dxa"/>
          </w:tcPr>
          <w:p w14:paraId="1615C6ED" w14:textId="5C76EBE5"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5B4B40" w14:textId="440530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91538B" w14:textId="672B221B" w:rsidR="0061524D" w:rsidRPr="00487927" w:rsidRDefault="0061524D" w:rsidP="00FD51B2">
            <w:pPr>
              <w:jc w:val="center"/>
              <w:rPr>
                <w:rFonts w:cstheme="minorHAnsi"/>
                <w:szCs w:val="20"/>
              </w:rPr>
            </w:pPr>
          </w:p>
        </w:tc>
        <w:tc>
          <w:tcPr>
            <w:tcW w:w="990" w:type="dxa"/>
          </w:tcPr>
          <w:p w14:paraId="52DFB07B" w14:textId="7EED7C4E" w:rsidR="0061524D" w:rsidRPr="00487927" w:rsidRDefault="0061524D" w:rsidP="00FD51B2">
            <w:pPr>
              <w:jc w:val="center"/>
              <w:rPr>
                <w:rFonts w:cstheme="minorHAnsi"/>
                <w:szCs w:val="20"/>
              </w:rPr>
            </w:pPr>
          </w:p>
        </w:tc>
        <w:tc>
          <w:tcPr>
            <w:tcW w:w="990" w:type="dxa"/>
          </w:tcPr>
          <w:p w14:paraId="4F62BA81" w14:textId="7648688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999C20E" w14:textId="2A861CA6" w:rsidR="0061524D" w:rsidRPr="00487927" w:rsidRDefault="0061524D" w:rsidP="00FD51B2">
            <w:pPr>
              <w:jc w:val="center"/>
              <w:rPr>
                <w:rFonts w:cstheme="minorHAnsi"/>
                <w:szCs w:val="20"/>
              </w:rPr>
            </w:pPr>
          </w:p>
        </w:tc>
        <w:tc>
          <w:tcPr>
            <w:tcW w:w="1080" w:type="dxa"/>
          </w:tcPr>
          <w:p w14:paraId="1C20A747" w14:textId="77777777" w:rsidR="0061524D" w:rsidRPr="00487927" w:rsidRDefault="0061524D" w:rsidP="00FD51B2">
            <w:pPr>
              <w:jc w:val="center"/>
              <w:rPr>
                <w:rFonts w:cstheme="minorHAnsi"/>
                <w:szCs w:val="20"/>
              </w:rPr>
            </w:pPr>
          </w:p>
        </w:tc>
        <w:tc>
          <w:tcPr>
            <w:tcW w:w="990" w:type="dxa"/>
          </w:tcPr>
          <w:p w14:paraId="45153E25" w14:textId="77777777" w:rsidR="0061524D" w:rsidRPr="00487927" w:rsidRDefault="0061524D" w:rsidP="00FD51B2">
            <w:pPr>
              <w:jc w:val="center"/>
              <w:rPr>
                <w:rFonts w:cstheme="minorHAnsi"/>
                <w:szCs w:val="20"/>
              </w:rPr>
            </w:pPr>
          </w:p>
        </w:tc>
        <w:tc>
          <w:tcPr>
            <w:tcW w:w="990" w:type="dxa"/>
          </w:tcPr>
          <w:p w14:paraId="6D662A01" w14:textId="77777777" w:rsidR="0061524D" w:rsidRPr="00487927" w:rsidRDefault="0061524D" w:rsidP="00FD51B2">
            <w:pPr>
              <w:jc w:val="center"/>
              <w:rPr>
                <w:rFonts w:cstheme="minorHAnsi"/>
                <w:szCs w:val="20"/>
              </w:rPr>
            </w:pPr>
          </w:p>
        </w:tc>
        <w:tc>
          <w:tcPr>
            <w:tcW w:w="1103" w:type="dxa"/>
          </w:tcPr>
          <w:p w14:paraId="694C60F9" w14:textId="77777777" w:rsidR="0061524D" w:rsidRPr="00487927" w:rsidRDefault="0061524D" w:rsidP="00FD51B2">
            <w:pPr>
              <w:jc w:val="center"/>
              <w:rPr>
                <w:rFonts w:cstheme="minorHAnsi"/>
                <w:szCs w:val="20"/>
              </w:rPr>
            </w:pPr>
          </w:p>
        </w:tc>
        <w:tc>
          <w:tcPr>
            <w:tcW w:w="1103" w:type="dxa"/>
          </w:tcPr>
          <w:p w14:paraId="46E173E6" w14:textId="77777777" w:rsidR="0061524D" w:rsidRPr="00487927" w:rsidRDefault="0061524D" w:rsidP="00FD51B2">
            <w:pPr>
              <w:jc w:val="center"/>
              <w:rPr>
                <w:rFonts w:cstheme="minorHAnsi"/>
                <w:szCs w:val="20"/>
              </w:rPr>
            </w:pPr>
          </w:p>
        </w:tc>
      </w:tr>
      <w:tr w:rsidR="0061524D" w:rsidRPr="00487927" w14:paraId="570F502E" w14:textId="62ACB98C" w:rsidTr="0061524D">
        <w:tc>
          <w:tcPr>
            <w:tcW w:w="1255" w:type="dxa"/>
          </w:tcPr>
          <w:p w14:paraId="53FEFCE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413_02</w:t>
            </w:r>
          </w:p>
        </w:tc>
        <w:tc>
          <w:tcPr>
            <w:tcW w:w="990" w:type="dxa"/>
          </w:tcPr>
          <w:p w14:paraId="4B6A23CB" w14:textId="5944A2C1"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3A0A4D" w14:textId="5C7D3BC0" w:rsidR="0061524D" w:rsidRPr="00487927" w:rsidRDefault="0061524D" w:rsidP="00FD51B2">
            <w:pPr>
              <w:jc w:val="center"/>
              <w:rPr>
                <w:rFonts w:cstheme="minorHAnsi"/>
                <w:szCs w:val="20"/>
              </w:rPr>
            </w:pPr>
            <w:r w:rsidRPr="00487927">
              <w:rPr>
                <w:rFonts w:cstheme="minorHAnsi"/>
                <w:szCs w:val="20"/>
              </w:rPr>
              <w:t>•</w:t>
            </w:r>
          </w:p>
        </w:tc>
        <w:tc>
          <w:tcPr>
            <w:tcW w:w="990" w:type="dxa"/>
          </w:tcPr>
          <w:p w14:paraId="5F2B60A1" w14:textId="5816C1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43CF6D" w14:textId="5FFEB4E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5AA35FD" w14:textId="6A822E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DE61B3A"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6833F0C" w14:textId="77777777" w:rsidR="0061524D" w:rsidRPr="00487927" w:rsidRDefault="0061524D" w:rsidP="00FD51B2">
            <w:pPr>
              <w:jc w:val="center"/>
              <w:rPr>
                <w:rFonts w:cstheme="minorHAnsi"/>
                <w:szCs w:val="20"/>
              </w:rPr>
            </w:pPr>
          </w:p>
        </w:tc>
        <w:tc>
          <w:tcPr>
            <w:tcW w:w="990" w:type="dxa"/>
          </w:tcPr>
          <w:p w14:paraId="5CDB7C6F" w14:textId="77777777" w:rsidR="0061524D" w:rsidRPr="00487927" w:rsidRDefault="0061524D" w:rsidP="00FD51B2">
            <w:pPr>
              <w:jc w:val="center"/>
              <w:rPr>
                <w:rFonts w:cstheme="minorHAnsi"/>
                <w:szCs w:val="20"/>
              </w:rPr>
            </w:pPr>
          </w:p>
        </w:tc>
        <w:tc>
          <w:tcPr>
            <w:tcW w:w="990" w:type="dxa"/>
          </w:tcPr>
          <w:p w14:paraId="08061430" w14:textId="77777777" w:rsidR="0061524D" w:rsidRPr="00487927" w:rsidRDefault="0061524D" w:rsidP="00FD51B2">
            <w:pPr>
              <w:jc w:val="center"/>
              <w:rPr>
                <w:rFonts w:cstheme="minorHAnsi"/>
                <w:szCs w:val="20"/>
              </w:rPr>
            </w:pPr>
          </w:p>
        </w:tc>
        <w:tc>
          <w:tcPr>
            <w:tcW w:w="1103" w:type="dxa"/>
          </w:tcPr>
          <w:p w14:paraId="1F6D4B63" w14:textId="77777777" w:rsidR="0061524D" w:rsidRPr="00487927" w:rsidRDefault="0061524D" w:rsidP="00FD51B2">
            <w:pPr>
              <w:jc w:val="center"/>
              <w:rPr>
                <w:rFonts w:cstheme="minorHAnsi"/>
                <w:szCs w:val="20"/>
              </w:rPr>
            </w:pPr>
          </w:p>
        </w:tc>
        <w:tc>
          <w:tcPr>
            <w:tcW w:w="1103" w:type="dxa"/>
          </w:tcPr>
          <w:p w14:paraId="17571577" w14:textId="77777777" w:rsidR="0061524D" w:rsidRPr="00487927" w:rsidRDefault="0061524D" w:rsidP="00FD51B2">
            <w:pPr>
              <w:jc w:val="center"/>
              <w:rPr>
                <w:rFonts w:cstheme="minorHAnsi"/>
                <w:szCs w:val="20"/>
              </w:rPr>
            </w:pPr>
          </w:p>
        </w:tc>
      </w:tr>
      <w:tr w:rsidR="0061524D" w:rsidRPr="00487927" w14:paraId="0011CE97" w14:textId="32CA73EF" w:rsidTr="0061524D">
        <w:tc>
          <w:tcPr>
            <w:tcW w:w="1255" w:type="dxa"/>
          </w:tcPr>
          <w:p w14:paraId="0D5A25F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415_01</w:t>
            </w:r>
          </w:p>
        </w:tc>
        <w:tc>
          <w:tcPr>
            <w:tcW w:w="990" w:type="dxa"/>
          </w:tcPr>
          <w:p w14:paraId="165F8B7E" w14:textId="3924BB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706CF2" w14:textId="41EC03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C5A9D2" w14:textId="31BD09C3" w:rsidR="0061524D" w:rsidRPr="00487927" w:rsidRDefault="0061524D" w:rsidP="00FD51B2">
            <w:pPr>
              <w:jc w:val="center"/>
              <w:rPr>
                <w:rFonts w:cstheme="minorHAnsi"/>
                <w:szCs w:val="20"/>
              </w:rPr>
            </w:pPr>
          </w:p>
        </w:tc>
        <w:tc>
          <w:tcPr>
            <w:tcW w:w="990" w:type="dxa"/>
          </w:tcPr>
          <w:p w14:paraId="51F9AB74" w14:textId="35B29A2E" w:rsidR="0061524D" w:rsidRPr="00487927" w:rsidRDefault="0061524D" w:rsidP="00FD51B2">
            <w:pPr>
              <w:jc w:val="center"/>
              <w:rPr>
                <w:rFonts w:cstheme="minorHAnsi"/>
                <w:szCs w:val="20"/>
              </w:rPr>
            </w:pPr>
          </w:p>
        </w:tc>
        <w:tc>
          <w:tcPr>
            <w:tcW w:w="990" w:type="dxa"/>
          </w:tcPr>
          <w:p w14:paraId="32105A6E" w14:textId="07794285" w:rsidR="0061524D" w:rsidRPr="00487927" w:rsidRDefault="0061524D" w:rsidP="00FD51B2">
            <w:pPr>
              <w:jc w:val="center"/>
              <w:rPr>
                <w:rFonts w:cstheme="minorHAnsi"/>
                <w:szCs w:val="20"/>
              </w:rPr>
            </w:pPr>
            <w:r w:rsidRPr="00487927">
              <w:rPr>
                <w:rFonts w:cstheme="minorHAnsi"/>
                <w:szCs w:val="20"/>
              </w:rPr>
              <w:t>•</w:t>
            </w:r>
          </w:p>
        </w:tc>
        <w:tc>
          <w:tcPr>
            <w:tcW w:w="990" w:type="dxa"/>
          </w:tcPr>
          <w:p w14:paraId="3869F19F" w14:textId="0439E650" w:rsidR="0061524D" w:rsidRPr="00487927" w:rsidRDefault="0061524D" w:rsidP="00FD51B2">
            <w:pPr>
              <w:jc w:val="center"/>
              <w:rPr>
                <w:rFonts w:cstheme="minorHAnsi"/>
                <w:szCs w:val="20"/>
              </w:rPr>
            </w:pPr>
          </w:p>
        </w:tc>
        <w:tc>
          <w:tcPr>
            <w:tcW w:w="1080" w:type="dxa"/>
          </w:tcPr>
          <w:p w14:paraId="4BCEA6E9" w14:textId="77777777" w:rsidR="0061524D" w:rsidRPr="00487927" w:rsidRDefault="0061524D" w:rsidP="00FD51B2">
            <w:pPr>
              <w:jc w:val="center"/>
              <w:rPr>
                <w:rFonts w:cstheme="minorHAnsi"/>
                <w:szCs w:val="20"/>
              </w:rPr>
            </w:pPr>
          </w:p>
        </w:tc>
        <w:tc>
          <w:tcPr>
            <w:tcW w:w="990" w:type="dxa"/>
          </w:tcPr>
          <w:p w14:paraId="5058B3A8" w14:textId="77777777" w:rsidR="0061524D" w:rsidRPr="00487927" w:rsidRDefault="0061524D" w:rsidP="00FD51B2">
            <w:pPr>
              <w:jc w:val="center"/>
              <w:rPr>
                <w:rFonts w:cstheme="minorHAnsi"/>
                <w:szCs w:val="20"/>
              </w:rPr>
            </w:pPr>
          </w:p>
        </w:tc>
        <w:tc>
          <w:tcPr>
            <w:tcW w:w="990" w:type="dxa"/>
          </w:tcPr>
          <w:p w14:paraId="18E5A08A" w14:textId="77777777" w:rsidR="0061524D" w:rsidRPr="00487927" w:rsidRDefault="0061524D" w:rsidP="00FD51B2">
            <w:pPr>
              <w:jc w:val="center"/>
              <w:rPr>
                <w:rFonts w:cstheme="minorHAnsi"/>
                <w:szCs w:val="20"/>
              </w:rPr>
            </w:pPr>
          </w:p>
        </w:tc>
        <w:tc>
          <w:tcPr>
            <w:tcW w:w="1103" w:type="dxa"/>
          </w:tcPr>
          <w:p w14:paraId="5D3EA1BD" w14:textId="77777777" w:rsidR="0061524D" w:rsidRPr="00487927" w:rsidRDefault="0061524D" w:rsidP="00FD51B2">
            <w:pPr>
              <w:jc w:val="center"/>
              <w:rPr>
                <w:rFonts w:cstheme="minorHAnsi"/>
                <w:szCs w:val="20"/>
              </w:rPr>
            </w:pPr>
          </w:p>
        </w:tc>
        <w:tc>
          <w:tcPr>
            <w:tcW w:w="1103" w:type="dxa"/>
          </w:tcPr>
          <w:p w14:paraId="1BCE6AC6" w14:textId="77777777" w:rsidR="0061524D" w:rsidRPr="00487927" w:rsidRDefault="0061524D" w:rsidP="00FD51B2">
            <w:pPr>
              <w:jc w:val="center"/>
              <w:rPr>
                <w:rFonts w:cstheme="minorHAnsi"/>
                <w:szCs w:val="20"/>
              </w:rPr>
            </w:pPr>
          </w:p>
        </w:tc>
      </w:tr>
      <w:tr w:rsidR="0061524D" w:rsidRPr="00487927" w14:paraId="48C87199" w14:textId="21B37145" w:rsidTr="0061524D">
        <w:tc>
          <w:tcPr>
            <w:tcW w:w="1255" w:type="dxa"/>
          </w:tcPr>
          <w:p w14:paraId="2339387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415_02</w:t>
            </w:r>
          </w:p>
        </w:tc>
        <w:tc>
          <w:tcPr>
            <w:tcW w:w="990" w:type="dxa"/>
          </w:tcPr>
          <w:p w14:paraId="77F70E66" w14:textId="51495513" w:rsidR="0061524D" w:rsidRPr="00487927" w:rsidRDefault="0061524D" w:rsidP="00FD51B2">
            <w:pPr>
              <w:jc w:val="center"/>
              <w:rPr>
                <w:rFonts w:cstheme="minorHAnsi"/>
                <w:szCs w:val="20"/>
              </w:rPr>
            </w:pPr>
            <w:r w:rsidRPr="00487927">
              <w:rPr>
                <w:rFonts w:cstheme="minorHAnsi"/>
                <w:szCs w:val="20"/>
              </w:rPr>
              <w:t>•</w:t>
            </w:r>
          </w:p>
        </w:tc>
        <w:tc>
          <w:tcPr>
            <w:tcW w:w="990" w:type="dxa"/>
          </w:tcPr>
          <w:p w14:paraId="653733B2" w14:textId="6A7725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3A4B12" w14:textId="77777777" w:rsidR="0061524D" w:rsidRPr="00487927" w:rsidRDefault="0061524D" w:rsidP="00FD51B2">
            <w:pPr>
              <w:jc w:val="center"/>
              <w:rPr>
                <w:rFonts w:cstheme="minorHAnsi"/>
                <w:szCs w:val="20"/>
              </w:rPr>
            </w:pPr>
          </w:p>
        </w:tc>
        <w:tc>
          <w:tcPr>
            <w:tcW w:w="990" w:type="dxa"/>
          </w:tcPr>
          <w:p w14:paraId="35C63169" w14:textId="69EDDA3A" w:rsidR="0061524D" w:rsidRPr="00487927" w:rsidRDefault="0061524D" w:rsidP="00FD51B2">
            <w:pPr>
              <w:jc w:val="center"/>
              <w:rPr>
                <w:rFonts w:cstheme="minorHAnsi"/>
                <w:szCs w:val="20"/>
              </w:rPr>
            </w:pPr>
          </w:p>
        </w:tc>
        <w:tc>
          <w:tcPr>
            <w:tcW w:w="990" w:type="dxa"/>
          </w:tcPr>
          <w:p w14:paraId="11C71C0B" w14:textId="7233516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8B8673" w14:textId="77777777" w:rsidR="0061524D" w:rsidRPr="00487927" w:rsidRDefault="0061524D" w:rsidP="00FD51B2">
            <w:pPr>
              <w:jc w:val="center"/>
              <w:rPr>
                <w:rFonts w:cstheme="minorHAnsi"/>
                <w:szCs w:val="20"/>
              </w:rPr>
            </w:pPr>
          </w:p>
        </w:tc>
        <w:tc>
          <w:tcPr>
            <w:tcW w:w="1080" w:type="dxa"/>
          </w:tcPr>
          <w:p w14:paraId="0414DD11" w14:textId="77777777" w:rsidR="0061524D" w:rsidRPr="00487927" w:rsidRDefault="0061524D" w:rsidP="00FD51B2">
            <w:pPr>
              <w:jc w:val="center"/>
              <w:rPr>
                <w:rFonts w:cstheme="minorHAnsi"/>
                <w:szCs w:val="20"/>
              </w:rPr>
            </w:pPr>
          </w:p>
        </w:tc>
        <w:tc>
          <w:tcPr>
            <w:tcW w:w="990" w:type="dxa"/>
          </w:tcPr>
          <w:p w14:paraId="3C09F18C" w14:textId="77777777" w:rsidR="0061524D" w:rsidRPr="00487927" w:rsidRDefault="0061524D" w:rsidP="00FD51B2">
            <w:pPr>
              <w:jc w:val="center"/>
              <w:rPr>
                <w:rFonts w:cstheme="minorHAnsi"/>
                <w:szCs w:val="20"/>
              </w:rPr>
            </w:pPr>
          </w:p>
        </w:tc>
        <w:tc>
          <w:tcPr>
            <w:tcW w:w="990" w:type="dxa"/>
          </w:tcPr>
          <w:p w14:paraId="5EE9C5C6" w14:textId="77777777" w:rsidR="0061524D" w:rsidRPr="00487927" w:rsidRDefault="0061524D" w:rsidP="00FD51B2">
            <w:pPr>
              <w:jc w:val="center"/>
              <w:rPr>
                <w:rFonts w:cstheme="minorHAnsi"/>
                <w:szCs w:val="20"/>
              </w:rPr>
            </w:pPr>
          </w:p>
        </w:tc>
        <w:tc>
          <w:tcPr>
            <w:tcW w:w="1103" w:type="dxa"/>
          </w:tcPr>
          <w:p w14:paraId="28BA58C2" w14:textId="77777777" w:rsidR="0061524D" w:rsidRPr="00487927" w:rsidRDefault="0061524D" w:rsidP="00FD51B2">
            <w:pPr>
              <w:jc w:val="center"/>
              <w:rPr>
                <w:rFonts w:cstheme="minorHAnsi"/>
                <w:szCs w:val="20"/>
              </w:rPr>
            </w:pPr>
          </w:p>
        </w:tc>
        <w:tc>
          <w:tcPr>
            <w:tcW w:w="1103" w:type="dxa"/>
          </w:tcPr>
          <w:p w14:paraId="7C0D1A89" w14:textId="77777777" w:rsidR="0061524D" w:rsidRPr="00487927" w:rsidRDefault="0061524D" w:rsidP="00FD51B2">
            <w:pPr>
              <w:jc w:val="center"/>
              <w:rPr>
                <w:rFonts w:cstheme="minorHAnsi"/>
                <w:szCs w:val="20"/>
              </w:rPr>
            </w:pPr>
          </w:p>
        </w:tc>
      </w:tr>
      <w:tr w:rsidR="0061524D" w:rsidRPr="00487927" w14:paraId="75282983" w14:textId="6C56912A" w:rsidTr="0061524D">
        <w:tc>
          <w:tcPr>
            <w:tcW w:w="1255" w:type="dxa"/>
          </w:tcPr>
          <w:p w14:paraId="273078E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415_03</w:t>
            </w:r>
          </w:p>
        </w:tc>
        <w:tc>
          <w:tcPr>
            <w:tcW w:w="990" w:type="dxa"/>
          </w:tcPr>
          <w:p w14:paraId="2D6C90C8" w14:textId="055190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099ABAF1" w14:textId="5BF0515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2783DA" w14:textId="77777777" w:rsidR="0061524D" w:rsidRPr="00487927" w:rsidRDefault="0061524D" w:rsidP="00FD51B2">
            <w:pPr>
              <w:jc w:val="center"/>
              <w:rPr>
                <w:rFonts w:cstheme="minorHAnsi"/>
                <w:szCs w:val="20"/>
              </w:rPr>
            </w:pPr>
          </w:p>
        </w:tc>
        <w:tc>
          <w:tcPr>
            <w:tcW w:w="990" w:type="dxa"/>
          </w:tcPr>
          <w:p w14:paraId="4B00C04A" w14:textId="64D9C3CD" w:rsidR="0061524D" w:rsidRPr="00487927" w:rsidRDefault="0061524D" w:rsidP="00FD51B2">
            <w:pPr>
              <w:jc w:val="center"/>
              <w:rPr>
                <w:rFonts w:cstheme="minorHAnsi"/>
                <w:szCs w:val="20"/>
              </w:rPr>
            </w:pPr>
          </w:p>
        </w:tc>
        <w:tc>
          <w:tcPr>
            <w:tcW w:w="990" w:type="dxa"/>
          </w:tcPr>
          <w:p w14:paraId="1002698C" w14:textId="0F62591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97E9F7" w14:textId="77777777" w:rsidR="0061524D" w:rsidRPr="00487927" w:rsidRDefault="0061524D" w:rsidP="00FD51B2">
            <w:pPr>
              <w:jc w:val="center"/>
              <w:rPr>
                <w:rFonts w:cstheme="minorHAnsi"/>
                <w:szCs w:val="20"/>
              </w:rPr>
            </w:pPr>
          </w:p>
        </w:tc>
        <w:tc>
          <w:tcPr>
            <w:tcW w:w="1080" w:type="dxa"/>
          </w:tcPr>
          <w:p w14:paraId="2FA016D8" w14:textId="77777777" w:rsidR="0061524D" w:rsidRPr="00487927" w:rsidRDefault="0061524D" w:rsidP="00FD51B2">
            <w:pPr>
              <w:jc w:val="center"/>
              <w:rPr>
                <w:rFonts w:cstheme="minorHAnsi"/>
                <w:szCs w:val="20"/>
              </w:rPr>
            </w:pPr>
          </w:p>
        </w:tc>
        <w:tc>
          <w:tcPr>
            <w:tcW w:w="990" w:type="dxa"/>
          </w:tcPr>
          <w:p w14:paraId="43157F30" w14:textId="77777777" w:rsidR="0061524D" w:rsidRPr="00487927" w:rsidRDefault="0061524D" w:rsidP="00FD51B2">
            <w:pPr>
              <w:jc w:val="center"/>
              <w:rPr>
                <w:rFonts w:cstheme="minorHAnsi"/>
                <w:szCs w:val="20"/>
              </w:rPr>
            </w:pPr>
          </w:p>
        </w:tc>
        <w:tc>
          <w:tcPr>
            <w:tcW w:w="990" w:type="dxa"/>
          </w:tcPr>
          <w:p w14:paraId="6090D2A6" w14:textId="77777777" w:rsidR="0061524D" w:rsidRPr="00487927" w:rsidRDefault="0061524D" w:rsidP="00FD51B2">
            <w:pPr>
              <w:jc w:val="center"/>
              <w:rPr>
                <w:rFonts w:cstheme="minorHAnsi"/>
                <w:szCs w:val="20"/>
              </w:rPr>
            </w:pPr>
          </w:p>
        </w:tc>
        <w:tc>
          <w:tcPr>
            <w:tcW w:w="1103" w:type="dxa"/>
          </w:tcPr>
          <w:p w14:paraId="65C59E90" w14:textId="77777777" w:rsidR="0061524D" w:rsidRPr="00487927" w:rsidRDefault="0061524D" w:rsidP="00FD51B2">
            <w:pPr>
              <w:jc w:val="center"/>
              <w:rPr>
                <w:rFonts w:cstheme="minorHAnsi"/>
                <w:szCs w:val="20"/>
              </w:rPr>
            </w:pPr>
          </w:p>
        </w:tc>
        <w:tc>
          <w:tcPr>
            <w:tcW w:w="1103" w:type="dxa"/>
          </w:tcPr>
          <w:p w14:paraId="500BEEB8" w14:textId="77777777" w:rsidR="0061524D" w:rsidRPr="00487927" w:rsidRDefault="0061524D" w:rsidP="00FD51B2">
            <w:pPr>
              <w:jc w:val="center"/>
              <w:rPr>
                <w:rFonts w:cstheme="minorHAnsi"/>
                <w:szCs w:val="20"/>
              </w:rPr>
            </w:pPr>
          </w:p>
        </w:tc>
      </w:tr>
      <w:tr w:rsidR="0061524D" w:rsidRPr="00487927" w14:paraId="36D8991B" w14:textId="534CF56F" w:rsidTr="0061524D">
        <w:tc>
          <w:tcPr>
            <w:tcW w:w="1255" w:type="dxa"/>
          </w:tcPr>
          <w:p w14:paraId="32A0A4A9"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415_04</w:t>
            </w:r>
          </w:p>
        </w:tc>
        <w:tc>
          <w:tcPr>
            <w:tcW w:w="990" w:type="dxa"/>
          </w:tcPr>
          <w:p w14:paraId="1084CC12" w14:textId="77777777" w:rsidR="0061524D" w:rsidRPr="00487927" w:rsidRDefault="0061524D" w:rsidP="00FD51B2">
            <w:pPr>
              <w:jc w:val="center"/>
              <w:rPr>
                <w:rFonts w:cstheme="minorHAnsi"/>
                <w:szCs w:val="20"/>
              </w:rPr>
            </w:pPr>
          </w:p>
        </w:tc>
        <w:tc>
          <w:tcPr>
            <w:tcW w:w="990" w:type="dxa"/>
          </w:tcPr>
          <w:p w14:paraId="57D9A4C2" w14:textId="38FB01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AD0D6F" w14:textId="77777777" w:rsidR="0061524D" w:rsidRPr="00487927" w:rsidRDefault="0061524D" w:rsidP="00FD51B2">
            <w:pPr>
              <w:jc w:val="center"/>
              <w:rPr>
                <w:rFonts w:cstheme="minorHAnsi"/>
                <w:szCs w:val="20"/>
              </w:rPr>
            </w:pPr>
          </w:p>
        </w:tc>
        <w:tc>
          <w:tcPr>
            <w:tcW w:w="990" w:type="dxa"/>
          </w:tcPr>
          <w:p w14:paraId="32C8AFC2" w14:textId="77777777" w:rsidR="0061524D" w:rsidRPr="00487927" w:rsidRDefault="0061524D" w:rsidP="00FD51B2">
            <w:pPr>
              <w:jc w:val="center"/>
              <w:rPr>
                <w:rFonts w:cstheme="minorHAnsi"/>
                <w:szCs w:val="20"/>
              </w:rPr>
            </w:pPr>
          </w:p>
        </w:tc>
        <w:tc>
          <w:tcPr>
            <w:tcW w:w="990" w:type="dxa"/>
          </w:tcPr>
          <w:p w14:paraId="53929D9D" w14:textId="76DDB72A"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B56288" w14:textId="77777777" w:rsidR="0061524D" w:rsidRPr="00487927" w:rsidRDefault="0061524D" w:rsidP="00FD51B2">
            <w:pPr>
              <w:jc w:val="center"/>
              <w:rPr>
                <w:rFonts w:cstheme="minorHAnsi"/>
                <w:szCs w:val="20"/>
              </w:rPr>
            </w:pPr>
          </w:p>
        </w:tc>
        <w:tc>
          <w:tcPr>
            <w:tcW w:w="1080" w:type="dxa"/>
          </w:tcPr>
          <w:p w14:paraId="2DEDDB95" w14:textId="77777777" w:rsidR="0061524D" w:rsidRPr="00487927" w:rsidRDefault="0061524D" w:rsidP="00FD51B2">
            <w:pPr>
              <w:jc w:val="center"/>
              <w:rPr>
                <w:rFonts w:cstheme="minorHAnsi"/>
                <w:szCs w:val="20"/>
              </w:rPr>
            </w:pPr>
          </w:p>
        </w:tc>
        <w:tc>
          <w:tcPr>
            <w:tcW w:w="990" w:type="dxa"/>
          </w:tcPr>
          <w:p w14:paraId="33A88DDE" w14:textId="77777777" w:rsidR="0061524D" w:rsidRPr="00487927" w:rsidRDefault="0061524D" w:rsidP="00FD51B2">
            <w:pPr>
              <w:jc w:val="center"/>
              <w:rPr>
                <w:rFonts w:cstheme="minorHAnsi"/>
                <w:szCs w:val="20"/>
              </w:rPr>
            </w:pPr>
          </w:p>
        </w:tc>
        <w:tc>
          <w:tcPr>
            <w:tcW w:w="990" w:type="dxa"/>
          </w:tcPr>
          <w:p w14:paraId="00F5D982" w14:textId="77777777" w:rsidR="0061524D" w:rsidRPr="00487927" w:rsidRDefault="0061524D" w:rsidP="00FD51B2">
            <w:pPr>
              <w:jc w:val="center"/>
              <w:rPr>
                <w:rFonts w:cstheme="minorHAnsi"/>
                <w:szCs w:val="20"/>
              </w:rPr>
            </w:pPr>
          </w:p>
        </w:tc>
        <w:tc>
          <w:tcPr>
            <w:tcW w:w="1103" w:type="dxa"/>
          </w:tcPr>
          <w:p w14:paraId="476EF786" w14:textId="77777777" w:rsidR="0061524D" w:rsidRPr="00487927" w:rsidRDefault="0061524D" w:rsidP="00FD51B2">
            <w:pPr>
              <w:jc w:val="center"/>
              <w:rPr>
                <w:rFonts w:cstheme="minorHAnsi"/>
                <w:szCs w:val="20"/>
              </w:rPr>
            </w:pPr>
          </w:p>
        </w:tc>
        <w:tc>
          <w:tcPr>
            <w:tcW w:w="1103" w:type="dxa"/>
          </w:tcPr>
          <w:p w14:paraId="4A709344" w14:textId="77777777" w:rsidR="0061524D" w:rsidRPr="00487927" w:rsidRDefault="0061524D" w:rsidP="00FD51B2">
            <w:pPr>
              <w:jc w:val="center"/>
              <w:rPr>
                <w:rFonts w:cstheme="minorHAnsi"/>
                <w:szCs w:val="20"/>
              </w:rPr>
            </w:pPr>
          </w:p>
        </w:tc>
      </w:tr>
      <w:tr w:rsidR="0061524D" w:rsidRPr="00487927" w14:paraId="461DFBA0" w14:textId="1AB6E93D" w:rsidTr="0061524D">
        <w:tc>
          <w:tcPr>
            <w:tcW w:w="1255" w:type="dxa"/>
          </w:tcPr>
          <w:p w14:paraId="06C7621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416_01</w:t>
            </w:r>
          </w:p>
        </w:tc>
        <w:tc>
          <w:tcPr>
            <w:tcW w:w="990" w:type="dxa"/>
          </w:tcPr>
          <w:p w14:paraId="6E08D7E0" w14:textId="6F453F07" w:rsidR="0061524D" w:rsidRPr="00487927" w:rsidRDefault="0061524D" w:rsidP="00FD51B2">
            <w:pPr>
              <w:jc w:val="center"/>
              <w:rPr>
                <w:rFonts w:cstheme="minorHAnsi"/>
                <w:szCs w:val="20"/>
              </w:rPr>
            </w:pPr>
          </w:p>
        </w:tc>
        <w:tc>
          <w:tcPr>
            <w:tcW w:w="990" w:type="dxa"/>
          </w:tcPr>
          <w:p w14:paraId="2A0BC076" w14:textId="51957726"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1260DD" w14:textId="6B5C9A3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B028A7" w14:textId="0282F73C" w:rsidR="0061524D" w:rsidRPr="00487927" w:rsidRDefault="0061524D" w:rsidP="00FD51B2">
            <w:pPr>
              <w:jc w:val="center"/>
              <w:rPr>
                <w:rFonts w:cstheme="minorHAnsi"/>
                <w:szCs w:val="20"/>
              </w:rPr>
            </w:pPr>
          </w:p>
        </w:tc>
        <w:tc>
          <w:tcPr>
            <w:tcW w:w="990" w:type="dxa"/>
          </w:tcPr>
          <w:p w14:paraId="1FE3451D" w14:textId="580B75B9"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DF1FA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CD2A1E4" w14:textId="77777777" w:rsidR="0061524D" w:rsidRPr="00487927" w:rsidRDefault="0061524D" w:rsidP="00FD51B2">
            <w:pPr>
              <w:jc w:val="center"/>
              <w:rPr>
                <w:rFonts w:cstheme="minorHAnsi"/>
                <w:szCs w:val="20"/>
              </w:rPr>
            </w:pPr>
          </w:p>
        </w:tc>
        <w:tc>
          <w:tcPr>
            <w:tcW w:w="990" w:type="dxa"/>
          </w:tcPr>
          <w:p w14:paraId="0340450E" w14:textId="77777777" w:rsidR="0061524D" w:rsidRPr="00487927" w:rsidRDefault="0061524D" w:rsidP="00FD51B2">
            <w:pPr>
              <w:jc w:val="center"/>
              <w:rPr>
                <w:rFonts w:cstheme="minorHAnsi"/>
                <w:szCs w:val="20"/>
              </w:rPr>
            </w:pPr>
          </w:p>
        </w:tc>
        <w:tc>
          <w:tcPr>
            <w:tcW w:w="990" w:type="dxa"/>
          </w:tcPr>
          <w:p w14:paraId="64BDEF83" w14:textId="77777777" w:rsidR="0061524D" w:rsidRPr="00487927" w:rsidRDefault="0061524D" w:rsidP="00FD51B2">
            <w:pPr>
              <w:jc w:val="center"/>
              <w:rPr>
                <w:rFonts w:cstheme="minorHAnsi"/>
                <w:szCs w:val="20"/>
              </w:rPr>
            </w:pPr>
          </w:p>
        </w:tc>
        <w:tc>
          <w:tcPr>
            <w:tcW w:w="1103" w:type="dxa"/>
          </w:tcPr>
          <w:p w14:paraId="24286D87" w14:textId="77777777" w:rsidR="0061524D" w:rsidRPr="00487927" w:rsidRDefault="0061524D" w:rsidP="00FD51B2">
            <w:pPr>
              <w:jc w:val="center"/>
              <w:rPr>
                <w:rFonts w:cstheme="minorHAnsi"/>
                <w:szCs w:val="20"/>
              </w:rPr>
            </w:pPr>
          </w:p>
        </w:tc>
        <w:tc>
          <w:tcPr>
            <w:tcW w:w="1103" w:type="dxa"/>
          </w:tcPr>
          <w:p w14:paraId="761E91D6" w14:textId="77777777" w:rsidR="0061524D" w:rsidRPr="00487927" w:rsidRDefault="0061524D" w:rsidP="00FD51B2">
            <w:pPr>
              <w:jc w:val="center"/>
              <w:rPr>
                <w:rFonts w:cstheme="minorHAnsi"/>
                <w:szCs w:val="20"/>
              </w:rPr>
            </w:pPr>
          </w:p>
        </w:tc>
      </w:tr>
      <w:tr w:rsidR="0061524D" w:rsidRPr="00487927" w14:paraId="61F79847" w14:textId="79DD8C09" w:rsidTr="0061524D">
        <w:tc>
          <w:tcPr>
            <w:tcW w:w="1255" w:type="dxa"/>
          </w:tcPr>
          <w:p w14:paraId="69A9B66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416_02</w:t>
            </w:r>
          </w:p>
        </w:tc>
        <w:tc>
          <w:tcPr>
            <w:tcW w:w="990" w:type="dxa"/>
          </w:tcPr>
          <w:p w14:paraId="36BE7847" w14:textId="4E8FECF9" w:rsidR="0061524D" w:rsidRPr="00487927" w:rsidRDefault="0061524D" w:rsidP="00FD51B2">
            <w:pPr>
              <w:jc w:val="center"/>
              <w:rPr>
                <w:rFonts w:cstheme="minorHAnsi"/>
                <w:szCs w:val="20"/>
              </w:rPr>
            </w:pPr>
          </w:p>
        </w:tc>
        <w:tc>
          <w:tcPr>
            <w:tcW w:w="990" w:type="dxa"/>
          </w:tcPr>
          <w:p w14:paraId="2EC6E8B4" w14:textId="644E9BD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D66A4E" w14:textId="5A956D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78E63B" w14:textId="7553660D" w:rsidR="0061524D" w:rsidRPr="00487927" w:rsidRDefault="0061524D" w:rsidP="00FD51B2">
            <w:pPr>
              <w:jc w:val="center"/>
              <w:rPr>
                <w:rFonts w:cstheme="minorHAnsi"/>
                <w:szCs w:val="20"/>
              </w:rPr>
            </w:pPr>
          </w:p>
        </w:tc>
        <w:tc>
          <w:tcPr>
            <w:tcW w:w="990" w:type="dxa"/>
          </w:tcPr>
          <w:p w14:paraId="1FDA1B15" w14:textId="63145E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D4DB85E"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544637C" w14:textId="77777777" w:rsidR="0061524D" w:rsidRPr="00487927" w:rsidRDefault="0061524D" w:rsidP="00FD51B2">
            <w:pPr>
              <w:jc w:val="center"/>
              <w:rPr>
                <w:rFonts w:cstheme="minorHAnsi"/>
                <w:szCs w:val="20"/>
              </w:rPr>
            </w:pPr>
          </w:p>
        </w:tc>
        <w:tc>
          <w:tcPr>
            <w:tcW w:w="990" w:type="dxa"/>
          </w:tcPr>
          <w:p w14:paraId="1D7C6BA0" w14:textId="77777777" w:rsidR="0061524D" w:rsidRPr="00487927" w:rsidRDefault="0061524D" w:rsidP="00FD51B2">
            <w:pPr>
              <w:jc w:val="center"/>
              <w:rPr>
                <w:rFonts w:cstheme="minorHAnsi"/>
                <w:szCs w:val="20"/>
              </w:rPr>
            </w:pPr>
          </w:p>
        </w:tc>
        <w:tc>
          <w:tcPr>
            <w:tcW w:w="990" w:type="dxa"/>
          </w:tcPr>
          <w:p w14:paraId="6E66051C" w14:textId="77777777" w:rsidR="0061524D" w:rsidRPr="00487927" w:rsidRDefault="0061524D" w:rsidP="00FD51B2">
            <w:pPr>
              <w:jc w:val="center"/>
              <w:rPr>
                <w:rFonts w:cstheme="minorHAnsi"/>
                <w:szCs w:val="20"/>
              </w:rPr>
            </w:pPr>
          </w:p>
        </w:tc>
        <w:tc>
          <w:tcPr>
            <w:tcW w:w="1103" w:type="dxa"/>
          </w:tcPr>
          <w:p w14:paraId="6914C5D0" w14:textId="77777777" w:rsidR="0061524D" w:rsidRPr="00487927" w:rsidRDefault="0061524D" w:rsidP="00FD51B2">
            <w:pPr>
              <w:jc w:val="center"/>
              <w:rPr>
                <w:rFonts w:cstheme="minorHAnsi"/>
                <w:szCs w:val="20"/>
              </w:rPr>
            </w:pPr>
          </w:p>
        </w:tc>
        <w:tc>
          <w:tcPr>
            <w:tcW w:w="1103" w:type="dxa"/>
          </w:tcPr>
          <w:p w14:paraId="43522417" w14:textId="77777777" w:rsidR="0061524D" w:rsidRPr="00487927" w:rsidRDefault="0061524D" w:rsidP="00FD51B2">
            <w:pPr>
              <w:jc w:val="center"/>
              <w:rPr>
                <w:rFonts w:cstheme="minorHAnsi"/>
                <w:szCs w:val="20"/>
              </w:rPr>
            </w:pPr>
          </w:p>
        </w:tc>
      </w:tr>
      <w:tr w:rsidR="0061524D" w:rsidRPr="00487927" w14:paraId="460454FA" w14:textId="106789D1" w:rsidTr="0061524D">
        <w:tc>
          <w:tcPr>
            <w:tcW w:w="1255" w:type="dxa"/>
          </w:tcPr>
          <w:p w14:paraId="7C7DEC81" w14:textId="75B0AE94" w:rsidR="0061524D" w:rsidRPr="00487927" w:rsidRDefault="0061524D" w:rsidP="00E7607C">
            <w:pPr>
              <w:jc w:val="center"/>
              <w:rPr>
                <w:rFonts w:cstheme="minorHAnsi"/>
                <w:szCs w:val="20"/>
              </w:rPr>
            </w:pPr>
            <w:r>
              <w:rPr>
                <w:rFonts w:cstheme="minorHAnsi"/>
                <w:szCs w:val="20"/>
              </w:rPr>
              <w:t>0416</w:t>
            </w:r>
            <w:r w:rsidRPr="00487927">
              <w:rPr>
                <w:rFonts w:cstheme="minorHAnsi"/>
                <w:szCs w:val="20"/>
              </w:rPr>
              <w:t>_0</w:t>
            </w:r>
            <w:r>
              <w:rPr>
                <w:rFonts w:cstheme="minorHAnsi"/>
                <w:szCs w:val="20"/>
              </w:rPr>
              <w:t>3</w:t>
            </w:r>
          </w:p>
        </w:tc>
        <w:tc>
          <w:tcPr>
            <w:tcW w:w="990" w:type="dxa"/>
          </w:tcPr>
          <w:p w14:paraId="05E7102C"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0C640C7A"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753F6967"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1CBB8064"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60394C6D"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1135D21C" w14:textId="77777777" w:rsidR="0061524D" w:rsidRPr="00487927" w:rsidRDefault="0061524D" w:rsidP="00E7607C">
            <w:pPr>
              <w:jc w:val="center"/>
              <w:rPr>
                <w:rFonts w:cstheme="minorHAnsi"/>
                <w:szCs w:val="20"/>
              </w:rPr>
            </w:pPr>
            <w:r w:rsidRPr="00487927">
              <w:rPr>
                <w:rFonts w:cstheme="minorHAnsi"/>
                <w:szCs w:val="20"/>
              </w:rPr>
              <w:t>•</w:t>
            </w:r>
          </w:p>
        </w:tc>
        <w:tc>
          <w:tcPr>
            <w:tcW w:w="1080" w:type="dxa"/>
          </w:tcPr>
          <w:p w14:paraId="58CA2DD9" w14:textId="77777777" w:rsidR="0061524D" w:rsidRPr="00487927" w:rsidRDefault="0061524D" w:rsidP="00E7607C">
            <w:pPr>
              <w:jc w:val="center"/>
              <w:rPr>
                <w:rFonts w:cstheme="minorHAnsi"/>
                <w:szCs w:val="20"/>
              </w:rPr>
            </w:pPr>
          </w:p>
        </w:tc>
        <w:tc>
          <w:tcPr>
            <w:tcW w:w="990" w:type="dxa"/>
          </w:tcPr>
          <w:p w14:paraId="5F4DC814" w14:textId="77777777" w:rsidR="0061524D" w:rsidRPr="00487927" w:rsidRDefault="0061524D" w:rsidP="00E7607C">
            <w:pPr>
              <w:jc w:val="center"/>
              <w:rPr>
                <w:rFonts w:cstheme="minorHAnsi"/>
                <w:szCs w:val="20"/>
              </w:rPr>
            </w:pPr>
          </w:p>
        </w:tc>
        <w:tc>
          <w:tcPr>
            <w:tcW w:w="990" w:type="dxa"/>
          </w:tcPr>
          <w:p w14:paraId="460196D5" w14:textId="77777777" w:rsidR="0061524D" w:rsidRPr="00487927" w:rsidRDefault="0061524D" w:rsidP="00E7607C">
            <w:pPr>
              <w:jc w:val="center"/>
              <w:rPr>
                <w:rFonts w:cstheme="minorHAnsi"/>
                <w:szCs w:val="20"/>
              </w:rPr>
            </w:pPr>
          </w:p>
        </w:tc>
        <w:tc>
          <w:tcPr>
            <w:tcW w:w="1103" w:type="dxa"/>
          </w:tcPr>
          <w:p w14:paraId="5891514F" w14:textId="77777777" w:rsidR="0061524D" w:rsidRPr="00487927" w:rsidRDefault="0061524D" w:rsidP="00E7607C">
            <w:pPr>
              <w:jc w:val="center"/>
              <w:rPr>
                <w:rFonts w:cstheme="minorHAnsi"/>
                <w:szCs w:val="20"/>
              </w:rPr>
            </w:pPr>
          </w:p>
        </w:tc>
        <w:tc>
          <w:tcPr>
            <w:tcW w:w="1103" w:type="dxa"/>
          </w:tcPr>
          <w:p w14:paraId="6F1EC814" w14:textId="77777777" w:rsidR="0061524D" w:rsidRPr="00487927" w:rsidRDefault="0061524D" w:rsidP="00E7607C">
            <w:pPr>
              <w:jc w:val="center"/>
              <w:rPr>
                <w:rFonts w:cstheme="minorHAnsi"/>
                <w:szCs w:val="20"/>
              </w:rPr>
            </w:pPr>
          </w:p>
        </w:tc>
      </w:tr>
      <w:tr w:rsidR="0061524D" w:rsidRPr="00487927" w14:paraId="39BC5286" w14:textId="5091D132" w:rsidTr="0061524D">
        <w:tc>
          <w:tcPr>
            <w:tcW w:w="1255" w:type="dxa"/>
          </w:tcPr>
          <w:p w14:paraId="2DECFF3D" w14:textId="77777777" w:rsidR="0061524D" w:rsidRPr="00487927" w:rsidRDefault="0061524D" w:rsidP="00FD51B2">
            <w:pPr>
              <w:jc w:val="center"/>
              <w:rPr>
                <w:rFonts w:cstheme="minorHAnsi"/>
                <w:szCs w:val="20"/>
              </w:rPr>
            </w:pPr>
            <w:r>
              <w:rPr>
                <w:rFonts w:cstheme="minorHAnsi"/>
                <w:szCs w:val="20"/>
              </w:rPr>
              <w:t>0</w:t>
            </w:r>
            <w:r w:rsidRPr="00B84CE1">
              <w:rPr>
                <w:rFonts w:cstheme="minorHAnsi"/>
                <w:szCs w:val="20"/>
              </w:rPr>
              <w:t>417_01</w:t>
            </w:r>
          </w:p>
        </w:tc>
        <w:tc>
          <w:tcPr>
            <w:tcW w:w="990" w:type="dxa"/>
          </w:tcPr>
          <w:p w14:paraId="110C5D47" w14:textId="5292B5FF"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08959B" w14:textId="44191376" w:rsidR="0061524D" w:rsidRPr="00487927" w:rsidRDefault="0061524D" w:rsidP="00FD51B2">
            <w:pPr>
              <w:jc w:val="center"/>
              <w:rPr>
                <w:rFonts w:cstheme="minorHAnsi"/>
                <w:szCs w:val="20"/>
              </w:rPr>
            </w:pPr>
          </w:p>
        </w:tc>
        <w:tc>
          <w:tcPr>
            <w:tcW w:w="990" w:type="dxa"/>
          </w:tcPr>
          <w:p w14:paraId="3D431576" w14:textId="77777777" w:rsidR="0061524D" w:rsidRPr="00487927" w:rsidRDefault="0061524D" w:rsidP="00FD51B2">
            <w:pPr>
              <w:jc w:val="center"/>
              <w:rPr>
                <w:rFonts w:cstheme="minorHAnsi"/>
                <w:szCs w:val="20"/>
              </w:rPr>
            </w:pPr>
          </w:p>
        </w:tc>
        <w:tc>
          <w:tcPr>
            <w:tcW w:w="990" w:type="dxa"/>
          </w:tcPr>
          <w:p w14:paraId="386CDAF8" w14:textId="2240215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606253" w14:textId="7C252798" w:rsidR="0061524D" w:rsidRPr="00487927" w:rsidRDefault="0061524D" w:rsidP="00FD51B2">
            <w:pPr>
              <w:jc w:val="center"/>
              <w:rPr>
                <w:rFonts w:cstheme="minorHAnsi"/>
                <w:szCs w:val="20"/>
              </w:rPr>
            </w:pPr>
          </w:p>
        </w:tc>
        <w:tc>
          <w:tcPr>
            <w:tcW w:w="990" w:type="dxa"/>
          </w:tcPr>
          <w:p w14:paraId="18A916A5" w14:textId="77777777" w:rsidR="0061524D" w:rsidRPr="00487927" w:rsidRDefault="0061524D" w:rsidP="00FD51B2">
            <w:pPr>
              <w:jc w:val="center"/>
              <w:rPr>
                <w:rFonts w:cstheme="minorHAnsi"/>
                <w:szCs w:val="20"/>
              </w:rPr>
            </w:pPr>
          </w:p>
        </w:tc>
        <w:tc>
          <w:tcPr>
            <w:tcW w:w="1080" w:type="dxa"/>
          </w:tcPr>
          <w:p w14:paraId="6DBEFB3C" w14:textId="77777777" w:rsidR="0061524D" w:rsidRPr="00487927" w:rsidRDefault="0061524D" w:rsidP="00FD51B2">
            <w:pPr>
              <w:jc w:val="center"/>
              <w:rPr>
                <w:rFonts w:cstheme="minorHAnsi"/>
                <w:szCs w:val="20"/>
              </w:rPr>
            </w:pPr>
          </w:p>
        </w:tc>
        <w:tc>
          <w:tcPr>
            <w:tcW w:w="990" w:type="dxa"/>
          </w:tcPr>
          <w:p w14:paraId="4465ACFB" w14:textId="77777777" w:rsidR="0061524D" w:rsidRPr="00487927" w:rsidRDefault="0061524D" w:rsidP="00FD51B2">
            <w:pPr>
              <w:jc w:val="center"/>
              <w:rPr>
                <w:rFonts w:cstheme="minorHAnsi"/>
                <w:szCs w:val="20"/>
              </w:rPr>
            </w:pPr>
          </w:p>
        </w:tc>
        <w:tc>
          <w:tcPr>
            <w:tcW w:w="990" w:type="dxa"/>
          </w:tcPr>
          <w:p w14:paraId="367AA3AD" w14:textId="77777777" w:rsidR="0061524D" w:rsidRPr="00487927" w:rsidRDefault="0061524D" w:rsidP="00FD51B2">
            <w:pPr>
              <w:jc w:val="center"/>
              <w:rPr>
                <w:rFonts w:cstheme="minorHAnsi"/>
                <w:szCs w:val="20"/>
              </w:rPr>
            </w:pPr>
          </w:p>
        </w:tc>
        <w:tc>
          <w:tcPr>
            <w:tcW w:w="1103" w:type="dxa"/>
          </w:tcPr>
          <w:p w14:paraId="5EE58B64" w14:textId="77777777" w:rsidR="0061524D" w:rsidRPr="00487927" w:rsidRDefault="0061524D" w:rsidP="00FD51B2">
            <w:pPr>
              <w:jc w:val="center"/>
              <w:rPr>
                <w:rFonts w:cstheme="minorHAnsi"/>
                <w:szCs w:val="20"/>
              </w:rPr>
            </w:pPr>
          </w:p>
        </w:tc>
        <w:tc>
          <w:tcPr>
            <w:tcW w:w="1103" w:type="dxa"/>
          </w:tcPr>
          <w:p w14:paraId="05135365" w14:textId="77777777" w:rsidR="0061524D" w:rsidRPr="00487927" w:rsidRDefault="0061524D" w:rsidP="00FD51B2">
            <w:pPr>
              <w:jc w:val="center"/>
              <w:rPr>
                <w:rFonts w:cstheme="minorHAnsi"/>
                <w:szCs w:val="20"/>
              </w:rPr>
            </w:pPr>
          </w:p>
        </w:tc>
      </w:tr>
      <w:tr w:rsidR="0061524D" w:rsidRPr="00487927" w14:paraId="2E759C3F" w14:textId="6285838D" w:rsidTr="0061524D">
        <w:tc>
          <w:tcPr>
            <w:tcW w:w="1255" w:type="dxa"/>
          </w:tcPr>
          <w:p w14:paraId="164CF38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418_01</w:t>
            </w:r>
          </w:p>
        </w:tc>
        <w:tc>
          <w:tcPr>
            <w:tcW w:w="990" w:type="dxa"/>
          </w:tcPr>
          <w:p w14:paraId="507221E2" w14:textId="1B7EF5D7" w:rsidR="0061524D" w:rsidRPr="00487927" w:rsidRDefault="0061524D" w:rsidP="00FD51B2">
            <w:pPr>
              <w:jc w:val="center"/>
              <w:rPr>
                <w:rFonts w:cstheme="minorHAnsi"/>
                <w:szCs w:val="20"/>
              </w:rPr>
            </w:pPr>
          </w:p>
        </w:tc>
        <w:tc>
          <w:tcPr>
            <w:tcW w:w="990" w:type="dxa"/>
          </w:tcPr>
          <w:p w14:paraId="21262EBF" w14:textId="2263243E"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A1C1AD" w14:textId="31A12284" w:rsidR="0061524D" w:rsidRPr="00487927" w:rsidRDefault="0061524D" w:rsidP="00FD51B2">
            <w:pPr>
              <w:jc w:val="center"/>
              <w:rPr>
                <w:rFonts w:cstheme="minorHAnsi"/>
                <w:szCs w:val="20"/>
              </w:rPr>
            </w:pPr>
            <w:r w:rsidRPr="00487927">
              <w:rPr>
                <w:rFonts w:cstheme="minorHAnsi"/>
                <w:szCs w:val="20"/>
              </w:rPr>
              <w:t>•</w:t>
            </w:r>
          </w:p>
        </w:tc>
        <w:tc>
          <w:tcPr>
            <w:tcW w:w="990" w:type="dxa"/>
          </w:tcPr>
          <w:p w14:paraId="38DAE7A3" w14:textId="70A9FFE9" w:rsidR="0061524D" w:rsidRPr="00487927" w:rsidRDefault="0061524D" w:rsidP="00FD51B2">
            <w:pPr>
              <w:jc w:val="center"/>
              <w:rPr>
                <w:rFonts w:cstheme="minorHAnsi"/>
                <w:szCs w:val="20"/>
              </w:rPr>
            </w:pPr>
          </w:p>
        </w:tc>
        <w:tc>
          <w:tcPr>
            <w:tcW w:w="990" w:type="dxa"/>
          </w:tcPr>
          <w:p w14:paraId="50DC2689" w14:textId="43193389"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BF24B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59B63C4" w14:textId="77777777" w:rsidR="0061524D" w:rsidRPr="00487927" w:rsidRDefault="0061524D" w:rsidP="00FD51B2">
            <w:pPr>
              <w:jc w:val="center"/>
              <w:rPr>
                <w:rFonts w:cstheme="minorHAnsi"/>
                <w:szCs w:val="20"/>
              </w:rPr>
            </w:pPr>
          </w:p>
        </w:tc>
        <w:tc>
          <w:tcPr>
            <w:tcW w:w="990" w:type="dxa"/>
          </w:tcPr>
          <w:p w14:paraId="1366CD23" w14:textId="77777777" w:rsidR="0061524D" w:rsidRPr="00487927" w:rsidRDefault="0061524D" w:rsidP="00FD51B2">
            <w:pPr>
              <w:jc w:val="center"/>
              <w:rPr>
                <w:rFonts w:cstheme="minorHAnsi"/>
                <w:szCs w:val="20"/>
              </w:rPr>
            </w:pPr>
          </w:p>
        </w:tc>
        <w:tc>
          <w:tcPr>
            <w:tcW w:w="990" w:type="dxa"/>
          </w:tcPr>
          <w:p w14:paraId="281F70A7" w14:textId="77777777" w:rsidR="0061524D" w:rsidRPr="00487927" w:rsidRDefault="0061524D" w:rsidP="00FD51B2">
            <w:pPr>
              <w:jc w:val="center"/>
              <w:rPr>
                <w:rFonts w:cstheme="minorHAnsi"/>
                <w:szCs w:val="20"/>
              </w:rPr>
            </w:pPr>
          </w:p>
        </w:tc>
        <w:tc>
          <w:tcPr>
            <w:tcW w:w="1103" w:type="dxa"/>
          </w:tcPr>
          <w:p w14:paraId="45965B3D" w14:textId="77777777" w:rsidR="0061524D" w:rsidRPr="00487927" w:rsidRDefault="0061524D" w:rsidP="00FD51B2">
            <w:pPr>
              <w:jc w:val="center"/>
              <w:rPr>
                <w:rFonts w:cstheme="minorHAnsi"/>
                <w:szCs w:val="20"/>
              </w:rPr>
            </w:pPr>
          </w:p>
        </w:tc>
        <w:tc>
          <w:tcPr>
            <w:tcW w:w="1103" w:type="dxa"/>
          </w:tcPr>
          <w:p w14:paraId="3714925D" w14:textId="77777777" w:rsidR="0061524D" w:rsidRPr="00487927" w:rsidRDefault="0061524D" w:rsidP="00FD51B2">
            <w:pPr>
              <w:jc w:val="center"/>
              <w:rPr>
                <w:rFonts w:cstheme="minorHAnsi"/>
                <w:szCs w:val="20"/>
              </w:rPr>
            </w:pPr>
          </w:p>
        </w:tc>
      </w:tr>
      <w:tr w:rsidR="0061524D" w:rsidRPr="00487927" w14:paraId="7F366009" w14:textId="2C11D6BA" w:rsidTr="0061524D">
        <w:tc>
          <w:tcPr>
            <w:tcW w:w="1255" w:type="dxa"/>
          </w:tcPr>
          <w:p w14:paraId="715A769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419_01</w:t>
            </w:r>
          </w:p>
        </w:tc>
        <w:tc>
          <w:tcPr>
            <w:tcW w:w="990" w:type="dxa"/>
          </w:tcPr>
          <w:p w14:paraId="76FE5FB1" w14:textId="43248CB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851D02" w14:textId="458AC041"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0A327E" w14:textId="0DB5F6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40FAC8" w14:textId="3CD0AB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2BB6A394" w14:textId="40F51C0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AE340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6527170" w14:textId="77777777" w:rsidR="0061524D" w:rsidRPr="00487927" w:rsidRDefault="0061524D" w:rsidP="00FD51B2">
            <w:pPr>
              <w:jc w:val="center"/>
              <w:rPr>
                <w:rFonts w:cstheme="minorHAnsi"/>
                <w:szCs w:val="20"/>
              </w:rPr>
            </w:pPr>
          </w:p>
        </w:tc>
        <w:tc>
          <w:tcPr>
            <w:tcW w:w="990" w:type="dxa"/>
          </w:tcPr>
          <w:p w14:paraId="3024967F" w14:textId="77777777" w:rsidR="0061524D" w:rsidRPr="00487927" w:rsidRDefault="0061524D" w:rsidP="00FD51B2">
            <w:pPr>
              <w:jc w:val="center"/>
              <w:rPr>
                <w:rFonts w:cstheme="minorHAnsi"/>
                <w:szCs w:val="20"/>
              </w:rPr>
            </w:pPr>
          </w:p>
        </w:tc>
        <w:tc>
          <w:tcPr>
            <w:tcW w:w="990" w:type="dxa"/>
          </w:tcPr>
          <w:p w14:paraId="5BE0CFA6" w14:textId="77777777" w:rsidR="0061524D" w:rsidRPr="00487927" w:rsidRDefault="0061524D" w:rsidP="00FD51B2">
            <w:pPr>
              <w:jc w:val="center"/>
              <w:rPr>
                <w:rFonts w:cstheme="minorHAnsi"/>
                <w:szCs w:val="20"/>
              </w:rPr>
            </w:pPr>
          </w:p>
        </w:tc>
        <w:tc>
          <w:tcPr>
            <w:tcW w:w="1103" w:type="dxa"/>
          </w:tcPr>
          <w:p w14:paraId="41AC6BA2" w14:textId="77777777" w:rsidR="0061524D" w:rsidRPr="00487927" w:rsidRDefault="0061524D" w:rsidP="00FD51B2">
            <w:pPr>
              <w:jc w:val="center"/>
              <w:rPr>
                <w:rFonts w:cstheme="minorHAnsi"/>
                <w:szCs w:val="20"/>
              </w:rPr>
            </w:pPr>
          </w:p>
        </w:tc>
        <w:tc>
          <w:tcPr>
            <w:tcW w:w="1103" w:type="dxa"/>
          </w:tcPr>
          <w:p w14:paraId="43675B3D" w14:textId="77777777" w:rsidR="0061524D" w:rsidRPr="00487927" w:rsidRDefault="0061524D" w:rsidP="00FD51B2">
            <w:pPr>
              <w:jc w:val="center"/>
              <w:rPr>
                <w:rFonts w:cstheme="minorHAnsi"/>
                <w:szCs w:val="20"/>
              </w:rPr>
            </w:pPr>
          </w:p>
        </w:tc>
      </w:tr>
      <w:tr w:rsidR="0061524D" w:rsidRPr="00487927" w14:paraId="0678DF16" w14:textId="7BF1CC7B" w:rsidTr="0061524D">
        <w:tc>
          <w:tcPr>
            <w:tcW w:w="1255" w:type="dxa"/>
          </w:tcPr>
          <w:p w14:paraId="1CC3FAD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420_01</w:t>
            </w:r>
          </w:p>
        </w:tc>
        <w:tc>
          <w:tcPr>
            <w:tcW w:w="990" w:type="dxa"/>
          </w:tcPr>
          <w:p w14:paraId="6FE55AEC" w14:textId="6C380F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579FE11" w14:textId="17AA009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FE7C0B7" w14:textId="18C8D516" w:rsidR="0061524D" w:rsidRPr="00487927" w:rsidRDefault="0061524D" w:rsidP="00FD51B2">
            <w:pPr>
              <w:jc w:val="center"/>
              <w:rPr>
                <w:rFonts w:cstheme="minorHAnsi"/>
                <w:szCs w:val="20"/>
              </w:rPr>
            </w:pPr>
            <w:r w:rsidRPr="00487927">
              <w:rPr>
                <w:rFonts w:cstheme="minorHAnsi"/>
                <w:szCs w:val="20"/>
              </w:rPr>
              <w:t>•</w:t>
            </w:r>
          </w:p>
        </w:tc>
        <w:tc>
          <w:tcPr>
            <w:tcW w:w="990" w:type="dxa"/>
          </w:tcPr>
          <w:p w14:paraId="49F80A43" w14:textId="2C3E1D49" w:rsidR="0061524D" w:rsidRPr="00487927" w:rsidRDefault="0061524D" w:rsidP="00FD51B2">
            <w:pPr>
              <w:jc w:val="center"/>
              <w:rPr>
                <w:rFonts w:cstheme="minorHAnsi"/>
                <w:szCs w:val="20"/>
              </w:rPr>
            </w:pPr>
            <w:r w:rsidRPr="00487927">
              <w:rPr>
                <w:rFonts w:cstheme="minorHAnsi"/>
                <w:szCs w:val="20"/>
              </w:rPr>
              <w:t>•</w:t>
            </w:r>
          </w:p>
        </w:tc>
        <w:tc>
          <w:tcPr>
            <w:tcW w:w="990" w:type="dxa"/>
          </w:tcPr>
          <w:p w14:paraId="5414995B" w14:textId="55E194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4C275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2099252" w14:textId="77777777" w:rsidR="0061524D" w:rsidRPr="00487927" w:rsidRDefault="0061524D" w:rsidP="00FD51B2">
            <w:pPr>
              <w:jc w:val="center"/>
              <w:rPr>
                <w:rFonts w:cstheme="minorHAnsi"/>
                <w:szCs w:val="20"/>
              </w:rPr>
            </w:pPr>
          </w:p>
        </w:tc>
        <w:tc>
          <w:tcPr>
            <w:tcW w:w="990" w:type="dxa"/>
          </w:tcPr>
          <w:p w14:paraId="6AF827BD" w14:textId="77777777" w:rsidR="0061524D" w:rsidRPr="00487927" w:rsidRDefault="0061524D" w:rsidP="00FD51B2">
            <w:pPr>
              <w:jc w:val="center"/>
              <w:rPr>
                <w:rFonts w:cstheme="minorHAnsi"/>
                <w:szCs w:val="20"/>
              </w:rPr>
            </w:pPr>
          </w:p>
        </w:tc>
        <w:tc>
          <w:tcPr>
            <w:tcW w:w="990" w:type="dxa"/>
          </w:tcPr>
          <w:p w14:paraId="21F730BD" w14:textId="77777777" w:rsidR="0061524D" w:rsidRPr="00487927" w:rsidRDefault="0061524D" w:rsidP="00FD51B2">
            <w:pPr>
              <w:jc w:val="center"/>
              <w:rPr>
                <w:rFonts w:cstheme="minorHAnsi"/>
                <w:szCs w:val="20"/>
              </w:rPr>
            </w:pPr>
          </w:p>
        </w:tc>
        <w:tc>
          <w:tcPr>
            <w:tcW w:w="1103" w:type="dxa"/>
          </w:tcPr>
          <w:p w14:paraId="2BF3AD44" w14:textId="77777777" w:rsidR="0061524D" w:rsidRPr="00487927" w:rsidRDefault="0061524D" w:rsidP="00FD51B2">
            <w:pPr>
              <w:jc w:val="center"/>
              <w:rPr>
                <w:rFonts w:cstheme="minorHAnsi"/>
                <w:szCs w:val="20"/>
              </w:rPr>
            </w:pPr>
          </w:p>
        </w:tc>
        <w:tc>
          <w:tcPr>
            <w:tcW w:w="1103" w:type="dxa"/>
          </w:tcPr>
          <w:p w14:paraId="063E978D" w14:textId="77777777" w:rsidR="0061524D" w:rsidRPr="00487927" w:rsidRDefault="0061524D" w:rsidP="00FD51B2">
            <w:pPr>
              <w:jc w:val="center"/>
              <w:rPr>
                <w:rFonts w:cstheme="minorHAnsi"/>
                <w:szCs w:val="20"/>
              </w:rPr>
            </w:pPr>
          </w:p>
        </w:tc>
      </w:tr>
      <w:tr w:rsidR="0061524D" w:rsidRPr="00487927" w14:paraId="39F3891E" w14:textId="1C613C4E" w:rsidTr="0061524D">
        <w:tc>
          <w:tcPr>
            <w:tcW w:w="1255" w:type="dxa"/>
          </w:tcPr>
          <w:p w14:paraId="6CBAD04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421_01</w:t>
            </w:r>
          </w:p>
        </w:tc>
        <w:tc>
          <w:tcPr>
            <w:tcW w:w="990" w:type="dxa"/>
          </w:tcPr>
          <w:p w14:paraId="7CC5EB23" w14:textId="3DB63C2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D411F2" w14:textId="4CDE07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2B88FD0" w14:textId="6BA367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30BD78" w14:textId="65F6490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C163EE" w14:textId="4BAE77A4"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23745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8671869" w14:textId="77777777" w:rsidR="0061524D" w:rsidRPr="00487927" w:rsidRDefault="0061524D" w:rsidP="00FD51B2">
            <w:pPr>
              <w:jc w:val="center"/>
              <w:rPr>
                <w:rFonts w:cstheme="minorHAnsi"/>
                <w:szCs w:val="20"/>
              </w:rPr>
            </w:pPr>
          </w:p>
        </w:tc>
        <w:tc>
          <w:tcPr>
            <w:tcW w:w="990" w:type="dxa"/>
          </w:tcPr>
          <w:p w14:paraId="65438183" w14:textId="77777777" w:rsidR="0061524D" w:rsidRPr="00487927" w:rsidRDefault="0061524D" w:rsidP="00FD51B2">
            <w:pPr>
              <w:jc w:val="center"/>
              <w:rPr>
                <w:rFonts w:cstheme="minorHAnsi"/>
                <w:szCs w:val="20"/>
              </w:rPr>
            </w:pPr>
          </w:p>
        </w:tc>
        <w:tc>
          <w:tcPr>
            <w:tcW w:w="990" w:type="dxa"/>
          </w:tcPr>
          <w:p w14:paraId="0ECE4FED" w14:textId="77777777" w:rsidR="0061524D" w:rsidRPr="00487927" w:rsidRDefault="0061524D" w:rsidP="00FD51B2">
            <w:pPr>
              <w:jc w:val="center"/>
              <w:rPr>
                <w:rFonts w:cstheme="minorHAnsi"/>
                <w:szCs w:val="20"/>
              </w:rPr>
            </w:pPr>
          </w:p>
        </w:tc>
        <w:tc>
          <w:tcPr>
            <w:tcW w:w="1103" w:type="dxa"/>
          </w:tcPr>
          <w:p w14:paraId="57BDB78D" w14:textId="77777777" w:rsidR="0061524D" w:rsidRPr="00487927" w:rsidRDefault="0061524D" w:rsidP="00FD51B2">
            <w:pPr>
              <w:jc w:val="center"/>
              <w:rPr>
                <w:rFonts w:cstheme="minorHAnsi"/>
                <w:szCs w:val="20"/>
              </w:rPr>
            </w:pPr>
          </w:p>
        </w:tc>
        <w:tc>
          <w:tcPr>
            <w:tcW w:w="1103" w:type="dxa"/>
          </w:tcPr>
          <w:p w14:paraId="59533462" w14:textId="77777777" w:rsidR="0061524D" w:rsidRPr="00487927" w:rsidRDefault="0061524D" w:rsidP="00FD51B2">
            <w:pPr>
              <w:jc w:val="center"/>
              <w:rPr>
                <w:rFonts w:cstheme="minorHAnsi"/>
                <w:szCs w:val="20"/>
              </w:rPr>
            </w:pPr>
          </w:p>
        </w:tc>
      </w:tr>
      <w:tr w:rsidR="0061524D" w:rsidRPr="00487927" w14:paraId="2C52A894" w14:textId="03C6C709" w:rsidTr="0061524D">
        <w:tc>
          <w:tcPr>
            <w:tcW w:w="1255" w:type="dxa"/>
          </w:tcPr>
          <w:p w14:paraId="5CF7CA0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422_01</w:t>
            </w:r>
          </w:p>
        </w:tc>
        <w:tc>
          <w:tcPr>
            <w:tcW w:w="990" w:type="dxa"/>
          </w:tcPr>
          <w:p w14:paraId="32D6E4A9" w14:textId="6E2568D3" w:rsidR="0061524D" w:rsidRPr="00487927" w:rsidRDefault="0061524D" w:rsidP="00FD51B2">
            <w:pPr>
              <w:jc w:val="center"/>
              <w:rPr>
                <w:rFonts w:cstheme="minorHAnsi"/>
                <w:szCs w:val="20"/>
              </w:rPr>
            </w:pPr>
            <w:r w:rsidRPr="00487927">
              <w:rPr>
                <w:rFonts w:cstheme="minorHAnsi"/>
                <w:szCs w:val="20"/>
              </w:rPr>
              <w:t>•</w:t>
            </w:r>
          </w:p>
        </w:tc>
        <w:tc>
          <w:tcPr>
            <w:tcW w:w="990" w:type="dxa"/>
          </w:tcPr>
          <w:p w14:paraId="290F0F05" w14:textId="2F24D39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58D9D0" w14:textId="34FD2EC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83ABA3" w14:textId="4B75D73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BFF26E" w14:textId="48AC068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C447F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CFB5525" w14:textId="77777777" w:rsidR="0061524D" w:rsidRPr="00487927" w:rsidRDefault="0061524D" w:rsidP="00FD51B2">
            <w:pPr>
              <w:jc w:val="center"/>
              <w:rPr>
                <w:rFonts w:cstheme="minorHAnsi"/>
                <w:szCs w:val="20"/>
              </w:rPr>
            </w:pPr>
          </w:p>
        </w:tc>
        <w:tc>
          <w:tcPr>
            <w:tcW w:w="990" w:type="dxa"/>
          </w:tcPr>
          <w:p w14:paraId="6154CF84" w14:textId="77777777" w:rsidR="0061524D" w:rsidRPr="00487927" w:rsidRDefault="0061524D" w:rsidP="00FD51B2">
            <w:pPr>
              <w:jc w:val="center"/>
              <w:rPr>
                <w:rFonts w:cstheme="minorHAnsi"/>
                <w:szCs w:val="20"/>
              </w:rPr>
            </w:pPr>
          </w:p>
        </w:tc>
        <w:tc>
          <w:tcPr>
            <w:tcW w:w="990" w:type="dxa"/>
          </w:tcPr>
          <w:p w14:paraId="05B83439" w14:textId="77777777" w:rsidR="0061524D" w:rsidRPr="00487927" w:rsidRDefault="0061524D" w:rsidP="00FD51B2">
            <w:pPr>
              <w:jc w:val="center"/>
              <w:rPr>
                <w:rFonts w:cstheme="minorHAnsi"/>
                <w:szCs w:val="20"/>
              </w:rPr>
            </w:pPr>
          </w:p>
        </w:tc>
        <w:tc>
          <w:tcPr>
            <w:tcW w:w="1103" w:type="dxa"/>
          </w:tcPr>
          <w:p w14:paraId="7E295BF2" w14:textId="77777777" w:rsidR="0061524D" w:rsidRPr="00487927" w:rsidRDefault="0061524D" w:rsidP="00FD51B2">
            <w:pPr>
              <w:jc w:val="center"/>
              <w:rPr>
                <w:rFonts w:cstheme="minorHAnsi"/>
                <w:szCs w:val="20"/>
              </w:rPr>
            </w:pPr>
          </w:p>
        </w:tc>
        <w:tc>
          <w:tcPr>
            <w:tcW w:w="1103" w:type="dxa"/>
          </w:tcPr>
          <w:p w14:paraId="7BCE5904" w14:textId="77777777" w:rsidR="0061524D" w:rsidRPr="00487927" w:rsidRDefault="0061524D" w:rsidP="00FD51B2">
            <w:pPr>
              <w:jc w:val="center"/>
              <w:rPr>
                <w:rFonts w:cstheme="minorHAnsi"/>
                <w:szCs w:val="20"/>
              </w:rPr>
            </w:pPr>
          </w:p>
        </w:tc>
      </w:tr>
      <w:tr w:rsidR="0061524D" w:rsidRPr="00487927" w14:paraId="55090083" w14:textId="74435DA5" w:rsidTr="0061524D">
        <w:tc>
          <w:tcPr>
            <w:tcW w:w="1255" w:type="dxa"/>
          </w:tcPr>
          <w:p w14:paraId="6087039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424_01</w:t>
            </w:r>
          </w:p>
        </w:tc>
        <w:tc>
          <w:tcPr>
            <w:tcW w:w="990" w:type="dxa"/>
          </w:tcPr>
          <w:p w14:paraId="4C53B323" w14:textId="2C33666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A0C6DD" w14:textId="790EEAD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6749C9" w14:textId="1159A3C7" w:rsidR="0061524D" w:rsidRDefault="0061524D" w:rsidP="00FD51B2">
            <w:pPr>
              <w:jc w:val="center"/>
              <w:rPr>
                <w:rFonts w:cstheme="minorHAnsi"/>
                <w:szCs w:val="20"/>
              </w:rPr>
            </w:pPr>
            <w:r w:rsidRPr="00487927">
              <w:rPr>
                <w:rFonts w:cstheme="minorHAnsi"/>
                <w:szCs w:val="20"/>
              </w:rPr>
              <w:t>•</w:t>
            </w:r>
          </w:p>
        </w:tc>
        <w:tc>
          <w:tcPr>
            <w:tcW w:w="990" w:type="dxa"/>
          </w:tcPr>
          <w:p w14:paraId="04692D78" w14:textId="02CD806B" w:rsidR="0061524D" w:rsidRDefault="0061524D" w:rsidP="00FD51B2">
            <w:pPr>
              <w:jc w:val="center"/>
              <w:rPr>
                <w:rFonts w:cstheme="minorHAnsi"/>
                <w:szCs w:val="20"/>
              </w:rPr>
            </w:pPr>
            <w:r w:rsidRPr="00487927">
              <w:rPr>
                <w:rFonts w:cstheme="minorHAnsi"/>
                <w:szCs w:val="20"/>
              </w:rPr>
              <w:t>•</w:t>
            </w:r>
          </w:p>
        </w:tc>
        <w:tc>
          <w:tcPr>
            <w:tcW w:w="990" w:type="dxa"/>
          </w:tcPr>
          <w:p w14:paraId="50F9E96C" w14:textId="6167084B"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7CA59C"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7B5547E" w14:textId="77777777" w:rsidR="0061524D" w:rsidRPr="00487927" w:rsidRDefault="0061524D" w:rsidP="00FD51B2">
            <w:pPr>
              <w:jc w:val="center"/>
              <w:rPr>
                <w:rFonts w:cstheme="minorHAnsi"/>
                <w:szCs w:val="20"/>
              </w:rPr>
            </w:pPr>
          </w:p>
        </w:tc>
        <w:tc>
          <w:tcPr>
            <w:tcW w:w="990" w:type="dxa"/>
          </w:tcPr>
          <w:p w14:paraId="4AE4786C" w14:textId="77777777" w:rsidR="0061524D" w:rsidRPr="00487927" w:rsidRDefault="0061524D" w:rsidP="00FD51B2">
            <w:pPr>
              <w:jc w:val="center"/>
              <w:rPr>
                <w:rFonts w:cstheme="minorHAnsi"/>
                <w:szCs w:val="20"/>
              </w:rPr>
            </w:pPr>
          </w:p>
        </w:tc>
        <w:tc>
          <w:tcPr>
            <w:tcW w:w="990" w:type="dxa"/>
          </w:tcPr>
          <w:p w14:paraId="62B64337" w14:textId="77777777" w:rsidR="0061524D" w:rsidRPr="00487927" w:rsidRDefault="0061524D" w:rsidP="00FD51B2">
            <w:pPr>
              <w:jc w:val="center"/>
              <w:rPr>
                <w:rFonts w:cstheme="minorHAnsi"/>
                <w:szCs w:val="20"/>
              </w:rPr>
            </w:pPr>
          </w:p>
        </w:tc>
        <w:tc>
          <w:tcPr>
            <w:tcW w:w="1103" w:type="dxa"/>
          </w:tcPr>
          <w:p w14:paraId="49C75FD9" w14:textId="77777777" w:rsidR="0061524D" w:rsidRPr="00487927" w:rsidRDefault="0061524D" w:rsidP="00FD51B2">
            <w:pPr>
              <w:jc w:val="center"/>
              <w:rPr>
                <w:rFonts w:cstheme="minorHAnsi"/>
                <w:szCs w:val="20"/>
              </w:rPr>
            </w:pPr>
          </w:p>
        </w:tc>
        <w:tc>
          <w:tcPr>
            <w:tcW w:w="1103" w:type="dxa"/>
          </w:tcPr>
          <w:p w14:paraId="576C81CB" w14:textId="77777777" w:rsidR="0061524D" w:rsidRPr="00487927" w:rsidRDefault="0061524D" w:rsidP="00FD51B2">
            <w:pPr>
              <w:jc w:val="center"/>
              <w:rPr>
                <w:rFonts w:cstheme="minorHAnsi"/>
                <w:szCs w:val="20"/>
              </w:rPr>
            </w:pPr>
          </w:p>
        </w:tc>
      </w:tr>
      <w:tr w:rsidR="0061524D" w:rsidRPr="00487927" w14:paraId="6EBA25F9" w14:textId="58287990" w:rsidTr="0061524D">
        <w:tc>
          <w:tcPr>
            <w:tcW w:w="1255" w:type="dxa"/>
          </w:tcPr>
          <w:p w14:paraId="503C906E" w14:textId="77777777" w:rsidR="0061524D" w:rsidRPr="00487927" w:rsidRDefault="0061524D" w:rsidP="00FD51B2">
            <w:pPr>
              <w:jc w:val="center"/>
              <w:rPr>
                <w:rFonts w:cstheme="minorHAnsi"/>
                <w:szCs w:val="20"/>
              </w:rPr>
            </w:pPr>
            <w:r w:rsidRPr="001B418F">
              <w:rPr>
                <w:rFonts w:cstheme="minorHAnsi"/>
                <w:szCs w:val="20"/>
              </w:rPr>
              <w:t>0426_01</w:t>
            </w:r>
          </w:p>
        </w:tc>
        <w:tc>
          <w:tcPr>
            <w:tcW w:w="990" w:type="dxa"/>
          </w:tcPr>
          <w:p w14:paraId="66C45503" w14:textId="44CB806F" w:rsidR="0061524D" w:rsidRPr="00487927" w:rsidRDefault="0061524D" w:rsidP="00FD51B2">
            <w:pPr>
              <w:jc w:val="center"/>
              <w:rPr>
                <w:rFonts w:cstheme="minorHAnsi"/>
                <w:szCs w:val="20"/>
              </w:rPr>
            </w:pPr>
          </w:p>
        </w:tc>
        <w:tc>
          <w:tcPr>
            <w:tcW w:w="990" w:type="dxa"/>
          </w:tcPr>
          <w:p w14:paraId="3E7DB8AF" w14:textId="420C23C0"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A9A264" w14:textId="2B7F8E7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01D4EF" w14:textId="4E0B06A7" w:rsidR="0061524D" w:rsidRPr="00487927" w:rsidRDefault="0061524D" w:rsidP="00FD51B2">
            <w:pPr>
              <w:jc w:val="center"/>
              <w:rPr>
                <w:rFonts w:cstheme="minorHAnsi"/>
                <w:szCs w:val="20"/>
              </w:rPr>
            </w:pPr>
          </w:p>
        </w:tc>
        <w:tc>
          <w:tcPr>
            <w:tcW w:w="990" w:type="dxa"/>
          </w:tcPr>
          <w:p w14:paraId="7822DA8D" w14:textId="5202158E"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27504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F948C76" w14:textId="77777777" w:rsidR="0061524D" w:rsidRPr="00487927" w:rsidRDefault="0061524D" w:rsidP="00FD51B2">
            <w:pPr>
              <w:jc w:val="center"/>
              <w:rPr>
                <w:rFonts w:cstheme="minorHAnsi"/>
                <w:szCs w:val="20"/>
              </w:rPr>
            </w:pPr>
          </w:p>
        </w:tc>
        <w:tc>
          <w:tcPr>
            <w:tcW w:w="990" w:type="dxa"/>
          </w:tcPr>
          <w:p w14:paraId="458D4BD8" w14:textId="77777777" w:rsidR="0061524D" w:rsidRPr="00487927" w:rsidRDefault="0061524D" w:rsidP="00FD51B2">
            <w:pPr>
              <w:jc w:val="center"/>
              <w:rPr>
                <w:rFonts w:cstheme="minorHAnsi"/>
                <w:szCs w:val="20"/>
              </w:rPr>
            </w:pPr>
          </w:p>
        </w:tc>
        <w:tc>
          <w:tcPr>
            <w:tcW w:w="990" w:type="dxa"/>
          </w:tcPr>
          <w:p w14:paraId="253AED23" w14:textId="77777777" w:rsidR="0061524D" w:rsidRPr="00487927" w:rsidRDefault="0061524D" w:rsidP="00FD51B2">
            <w:pPr>
              <w:jc w:val="center"/>
              <w:rPr>
                <w:rFonts w:cstheme="minorHAnsi"/>
                <w:szCs w:val="20"/>
              </w:rPr>
            </w:pPr>
          </w:p>
        </w:tc>
        <w:tc>
          <w:tcPr>
            <w:tcW w:w="1103" w:type="dxa"/>
          </w:tcPr>
          <w:p w14:paraId="38955A63" w14:textId="77777777" w:rsidR="0061524D" w:rsidRPr="00487927" w:rsidRDefault="0061524D" w:rsidP="00FD51B2">
            <w:pPr>
              <w:jc w:val="center"/>
              <w:rPr>
                <w:rFonts w:cstheme="minorHAnsi"/>
                <w:szCs w:val="20"/>
              </w:rPr>
            </w:pPr>
          </w:p>
        </w:tc>
        <w:tc>
          <w:tcPr>
            <w:tcW w:w="1103" w:type="dxa"/>
          </w:tcPr>
          <w:p w14:paraId="23CC6E78" w14:textId="77777777" w:rsidR="0061524D" w:rsidRPr="00487927" w:rsidRDefault="0061524D" w:rsidP="00FD51B2">
            <w:pPr>
              <w:jc w:val="center"/>
              <w:rPr>
                <w:rFonts w:cstheme="minorHAnsi"/>
                <w:szCs w:val="20"/>
              </w:rPr>
            </w:pPr>
          </w:p>
        </w:tc>
      </w:tr>
      <w:tr w:rsidR="0061524D" w:rsidRPr="00487927" w14:paraId="1E475946" w14:textId="35C9F1FB" w:rsidTr="0061524D">
        <w:tc>
          <w:tcPr>
            <w:tcW w:w="1255" w:type="dxa"/>
          </w:tcPr>
          <w:p w14:paraId="0D88A7A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427_01</w:t>
            </w:r>
          </w:p>
        </w:tc>
        <w:tc>
          <w:tcPr>
            <w:tcW w:w="990" w:type="dxa"/>
          </w:tcPr>
          <w:p w14:paraId="7BCC54BA" w14:textId="6BE1625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9402B0" w14:textId="14FE533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8843CA" w14:textId="5789F24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03D873" w14:textId="2506A01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37F80D" w14:textId="2252A1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33C39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B3BE519" w14:textId="77777777" w:rsidR="0061524D" w:rsidRPr="00487927" w:rsidRDefault="0061524D" w:rsidP="00FD51B2">
            <w:pPr>
              <w:jc w:val="center"/>
              <w:rPr>
                <w:rFonts w:cstheme="minorHAnsi"/>
                <w:szCs w:val="20"/>
              </w:rPr>
            </w:pPr>
          </w:p>
        </w:tc>
        <w:tc>
          <w:tcPr>
            <w:tcW w:w="990" w:type="dxa"/>
          </w:tcPr>
          <w:p w14:paraId="0F75E249" w14:textId="77777777" w:rsidR="0061524D" w:rsidRPr="00487927" w:rsidRDefault="0061524D" w:rsidP="00FD51B2">
            <w:pPr>
              <w:jc w:val="center"/>
              <w:rPr>
                <w:rFonts w:cstheme="minorHAnsi"/>
                <w:szCs w:val="20"/>
              </w:rPr>
            </w:pPr>
          </w:p>
        </w:tc>
        <w:tc>
          <w:tcPr>
            <w:tcW w:w="990" w:type="dxa"/>
          </w:tcPr>
          <w:p w14:paraId="2E319564" w14:textId="77777777" w:rsidR="0061524D" w:rsidRPr="00487927" w:rsidRDefault="0061524D" w:rsidP="00FD51B2">
            <w:pPr>
              <w:jc w:val="center"/>
              <w:rPr>
                <w:rFonts w:cstheme="minorHAnsi"/>
                <w:szCs w:val="20"/>
              </w:rPr>
            </w:pPr>
          </w:p>
        </w:tc>
        <w:tc>
          <w:tcPr>
            <w:tcW w:w="1103" w:type="dxa"/>
          </w:tcPr>
          <w:p w14:paraId="657CE965" w14:textId="77777777" w:rsidR="0061524D" w:rsidRPr="00487927" w:rsidRDefault="0061524D" w:rsidP="00FD51B2">
            <w:pPr>
              <w:jc w:val="center"/>
              <w:rPr>
                <w:rFonts w:cstheme="minorHAnsi"/>
                <w:szCs w:val="20"/>
              </w:rPr>
            </w:pPr>
          </w:p>
        </w:tc>
        <w:tc>
          <w:tcPr>
            <w:tcW w:w="1103" w:type="dxa"/>
          </w:tcPr>
          <w:p w14:paraId="1F54FB42" w14:textId="77777777" w:rsidR="0061524D" w:rsidRPr="00487927" w:rsidRDefault="0061524D" w:rsidP="00FD51B2">
            <w:pPr>
              <w:jc w:val="center"/>
              <w:rPr>
                <w:rFonts w:cstheme="minorHAnsi"/>
                <w:szCs w:val="20"/>
              </w:rPr>
            </w:pPr>
          </w:p>
        </w:tc>
      </w:tr>
      <w:tr w:rsidR="0061524D" w:rsidRPr="00487927" w14:paraId="344750D6" w14:textId="750C57FE" w:rsidTr="0061524D">
        <w:tc>
          <w:tcPr>
            <w:tcW w:w="1255" w:type="dxa"/>
          </w:tcPr>
          <w:p w14:paraId="4CA810E0" w14:textId="771E19D7" w:rsidR="0061524D" w:rsidRPr="00487927" w:rsidRDefault="0061524D" w:rsidP="00FD51B2">
            <w:pPr>
              <w:jc w:val="center"/>
              <w:rPr>
                <w:rFonts w:cstheme="minorHAnsi"/>
                <w:szCs w:val="20"/>
              </w:rPr>
            </w:pPr>
            <w:r>
              <w:rPr>
                <w:rFonts w:cstheme="minorHAnsi"/>
                <w:szCs w:val="20"/>
              </w:rPr>
              <w:t>0428</w:t>
            </w:r>
            <w:r w:rsidRPr="00487927">
              <w:rPr>
                <w:rFonts w:cstheme="minorHAnsi"/>
                <w:szCs w:val="20"/>
              </w:rPr>
              <w:t>_01</w:t>
            </w:r>
          </w:p>
        </w:tc>
        <w:tc>
          <w:tcPr>
            <w:tcW w:w="990" w:type="dxa"/>
          </w:tcPr>
          <w:p w14:paraId="669C431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3C65113"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21149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1F40F8"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0C1D5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CE9C1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6E2EDD3" w14:textId="77777777" w:rsidR="0061524D" w:rsidRPr="00487927" w:rsidRDefault="0061524D" w:rsidP="00FD51B2">
            <w:pPr>
              <w:jc w:val="center"/>
              <w:rPr>
                <w:rFonts w:cstheme="minorHAnsi"/>
                <w:szCs w:val="20"/>
              </w:rPr>
            </w:pPr>
          </w:p>
        </w:tc>
        <w:tc>
          <w:tcPr>
            <w:tcW w:w="990" w:type="dxa"/>
          </w:tcPr>
          <w:p w14:paraId="3C7267AF" w14:textId="77777777" w:rsidR="0061524D" w:rsidRPr="00487927" w:rsidRDefault="0061524D" w:rsidP="00FD51B2">
            <w:pPr>
              <w:jc w:val="center"/>
              <w:rPr>
                <w:rFonts w:cstheme="minorHAnsi"/>
                <w:szCs w:val="20"/>
              </w:rPr>
            </w:pPr>
          </w:p>
        </w:tc>
        <w:tc>
          <w:tcPr>
            <w:tcW w:w="990" w:type="dxa"/>
          </w:tcPr>
          <w:p w14:paraId="1E567BA7" w14:textId="77777777" w:rsidR="0061524D" w:rsidRPr="00487927" w:rsidRDefault="0061524D" w:rsidP="00FD51B2">
            <w:pPr>
              <w:jc w:val="center"/>
              <w:rPr>
                <w:rFonts w:cstheme="minorHAnsi"/>
                <w:szCs w:val="20"/>
              </w:rPr>
            </w:pPr>
          </w:p>
        </w:tc>
        <w:tc>
          <w:tcPr>
            <w:tcW w:w="1103" w:type="dxa"/>
          </w:tcPr>
          <w:p w14:paraId="5C389424" w14:textId="77777777" w:rsidR="0061524D" w:rsidRPr="00487927" w:rsidRDefault="0061524D" w:rsidP="00FD51B2">
            <w:pPr>
              <w:jc w:val="center"/>
              <w:rPr>
                <w:rFonts w:cstheme="minorHAnsi"/>
                <w:szCs w:val="20"/>
              </w:rPr>
            </w:pPr>
          </w:p>
        </w:tc>
        <w:tc>
          <w:tcPr>
            <w:tcW w:w="1103" w:type="dxa"/>
          </w:tcPr>
          <w:p w14:paraId="7598937F" w14:textId="77777777" w:rsidR="0061524D" w:rsidRPr="00487927" w:rsidRDefault="0061524D" w:rsidP="00FD51B2">
            <w:pPr>
              <w:jc w:val="center"/>
              <w:rPr>
                <w:rFonts w:cstheme="minorHAnsi"/>
                <w:szCs w:val="20"/>
              </w:rPr>
            </w:pPr>
          </w:p>
        </w:tc>
      </w:tr>
      <w:tr w:rsidR="0061524D" w:rsidRPr="00487927" w14:paraId="2A3E51A9" w14:textId="4492EDEF" w:rsidTr="0061524D">
        <w:tc>
          <w:tcPr>
            <w:tcW w:w="1255" w:type="dxa"/>
            <w:shd w:val="clear" w:color="auto" w:fill="D6E3BC" w:themeFill="accent3" w:themeFillTint="66"/>
          </w:tcPr>
          <w:p w14:paraId="471F71F9" w14:textId="378447B1" w:rsidR="0061524D" w:rsidRPr="007B756C" w:rsidRDefault="0061524D" w:rsidP="00FD51B2">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1C6449E2" w14:textId="0799256A"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731BAC" w14:textId="193CFAA0"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0F974A5" w14:textId="5367788E"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CFCABA4" w14:textId="4388D4C6"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4519A48" w14:textId="73578D10"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39987E9E" w14:textId="00CB968D"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C2A732F" w14:textId="1D5B5CE4"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788F681" w14:textId="55075D1C"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33D896B" w14:textId="648CD56A"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4384F0E" w14:textId="3FA7944F"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53BEC72F" w14:textId="739EF828" w:rsidR="0061524D" w:rsidRDefault="0061524D" w:rsidP="00FD51B2">
            <w:pPr>
              <w:jc w:val="center"/>
              <w:rPr>
                <w:rFonts w:cstheme="minorHAnsi"/>
                <w:szCs w:val="20"/>
              </w:rPr>
            </w:pPr>
            <w:r>
              <w:rPr>
                <w:rFonts w:cstheme="minorHAnsi"/>
                <w:bCs/>
                <w:sz w:val="18"/>
                <w:szCs w:val="18"/>
              </w:rPr>
              <w:t>Suite 11</w:t>
            </w:r>
          </w:p>
        </w:tc>
      </w:tr>
      <w:tr w:rsidR="0061524D" w:rsidRPr="00487927" w14:paraId="096865ED" w14:textId="59E49773" w:rsidTr="0061524D">
        <w:tc>
          <w:tcPr>
            <w:tcW w:w="1255" w:type="dxa"/>
          </w:tcPr>
          <w:p w14:paraId="7219A5E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601_01</w:t>
            </w:r>
          </w:p>
        </w:tc>
        <w:tc>
          <w:tcPr>
            <w:tcW w:w="990" w:type="dxa"/>
          </w:tcPr>
          <w:p w14:paraId="5CFD6BCC" w14:textId="77777777" w:rsidR="0061524D" w:rsidRPr="00487927" w:rsidRDefault="0061524D" w:rsidP="00FD51B2">
            <w:pPr>
              <w:jc w:val="center"/>
              <w:rPr>
                <w:rFonts w:cstheme="minorHAnsi"/>
                <w:szCs w:val="20"/>
              </w:rPr>
            </w:pPr>
          </w:p>
        </w:tc>
        <w:tc>
          <w:tcPr>
            <w:tcW w:w="990" w:type="dxa"/>
          </w:tcPr>
          <w:p w14:paraId="011D60D5"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F18782F" w14:textId="77777777" w:rsidR="0061524D" w:rsidRPr="00487927" w:rsidRDefault="0061524D" w:rsidP="00FD51B2">
            <w:pPr>
              <w:jc w:val="center"/>
              <w:rPr>
                <w:rFonts w:cstheme="minorHAnsi"/>
                <w:szCs w:val="20"/>
              </w:rPr>
            </w:pPr>
          </w:p>
        </w:tc>
        <w:tc>
          <w:tcPr>
            <w:tcW w:w="990" w:type="dxa"/>
          </w:tcPr>
          <w:p w14:paraId="48C794BE" w14:textId="77777777" w:rsidR="0061524D" w:rsidRPr="00487927" w:rsidRDefault="0061524D" w:rsidP="00FD51B2">
            <w:pPr>
              <w:jc w:val="center"/>
              <w:rPr>
                <w:rFonts w:cstheme="minorHAnsi"/>
                <w:szCs w:val="20"/>
              </w:rPr>
            </w:pPr>
          </w:p>
        </w:tc>
        <w:tc>
          <w:tcPr>
            <w:tcW w:w="990" w:type="dxa"/>
          </w:tcPr>
          <w:p w14:paraId="2BA21105" w14:textId="77777777" w:rsidR="0061524D" w:rsidRPr="00487927" w:rsidRDefault="0061524D" w:rsidP="00FD51B2">
            <w:pPr>
              <w:jc w:val="center"/>
              <w:rPr>
                <w:rFonts w:cstheme="minorHAnsi"/>
                <w:szCs w:val="20"/>
              </w:rPr>
            </w:pPr>
          </w:p>
        </w:tc>
        <w:tc>
          <w:tcPr>
            <w:tcW w:w="990" w:type="dxa"/>
          </w:tcPr>
          <w:p w14:paraId="0373B80C" w14:textId="4B112FED"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FC2A08" w14:textId="77777777" w:rsidR="0061524D" w:rsidRPr="00487927" w:rsidRDefault="0061524D" w:rsidP="00FD51B2">
            <w:pPr>
              <w:jc w:val="center"/>
              <w:rPr>
                <w:rFonts w:cstheme="minorHAnsi"/>
                <w:szCs w:val="20"/>
              </w:rPr>
            </w:pPr>
          </w:p>
        </w:tc>
        <w:tc>
          <w:tcPr>
            <w:tcW w:w="990" w:type="dxa"/>
          </w:tcPr>
          <w:p w14:paraId="4C07E744" w14:textId="77777777" w:rsidR="0061524D" w:rsidRPr="00487927" w:rsidRDefault="0061524D" w:rsidP="00FD51B2">
            <w:pPr>
              <w:jc w:val="center"/>
              <w:rPr>
                <w:rFonts w:cstheme="minorHAnsi"/>
                <w:szCs w:val="20"/>
              </w:rPr>
            </w:pPr>
          </w:p>
        </w:tc>
        <w:tc>
          <w:tcPr>
            <w:tcW w:w="990" w:type="dxa"/>
          </w:tcPr>
          <w:p w14:paraId="65DFE7EC" w14:textId="77777777" w:rsidR="0061524D" w:rsidRPr="00487927" w:rsidRDefault="0061524D" w:rsidP="00FD51B2">
            <w:pPr>
              <w:jc w:val="center"/>
              <w:rPr>
                <w:rFonts w:cstheme="minorHAnsi"/>
                <w:szCs w:val="20"/>
              </w:rPr>
            </w:pPr>
          </w:p>
        </w:tc>
        <w:tc>
          <w:tcPr>
            <w:tcW w:w="1103" w:type="dxa"/>
          </w:tcPr>
          <w:p w14:paraId="39F3DF2B" w14:textId="77777777" w:rsidR="0061524D" w:rsidRPr="00487927" w:rsidRDefault="0061524D" w:rsidP="00FD51B2">
            <w:pPr>
              <w:jc w:val="center"/>
              <w:rPr>
                <w:rFonts w:cstheme="minorHAnsi"/>
                <w:szCs w:val="20"/>
              </w:rPr>
            </w:pPr>
          </w:p>
        </w:tc>
        <w:tc>
          <w:tcPr>
            <w:tcW w:w="1103" w:type="dxa"/>
          </w:tcPr>
          <w:p w14:paraId="3192FCE8" w14:textId="77777777" w:rsidR="0061524D" w:rsidRPr="00487927" w:rsidRDefault="0061524D" w:rsidP="00FD51B2">
            <w:pPr>
              <w:jc w:val="center"/>
              <w:rPr>
                <w:rFonts w:cstheme="minorHAnsi"/>
                <w:szCs w:val="20"/>
              </w:rPr>
            </w:pPr>
          </w:p>
        </w:tc>
      </w:tr>
      <w:tr w:rsidR="0061524D" w:rsidRPr="00487927" w14:paraId="3A655401" w14:textId="7124C003" w:rsidTr="0061524D">
        <w:tc>
          <w:tcPr>
            <w:tcW w:w="1255" w:type="dxa"/>
          </w:tcPr>
          <w:p w14:paraId="051AE61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601_02</w:t>
            </w:r>
          </w:p>
        </w:tc>
        <w:tc>
          <w:tcPr>
            <w:tcW w:w="990" w:type="dxa"/>
          </w:tcPr>
          <w:p w14:paraId="73FA4557" w14:textId="77777777" w:rsidR="0061524D" w:rsidRPr="00487927" w:rsidRDefault="0061524D" w:rsidP="00FD51B2">
            <w:pPr>
              <w:jc w:val="center"/>
              <w:rPr>
                <w:rFonts w:cstheme="minorHAnsi"/>
                <w:szCs w:val="20"/>
              </w:rPr>
            </w:pPr>
          </w:p>
        </w:tc>
        <w:tc>
          <w:tcPr>
            <w:tcW w:w="990" w:type="dxa"/>
          </w:tcPr>
          <w:p w14:paraId="634308E6"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B947C8" w14:textId="77777777" w:rsidR="0061524D" w:rsidRPr="00487927" w:rsidRDefault="0061524D" w:rsidP="00FD51B2">
            <w:pPr>
              <w:jc w:val="center"/>
              <w:rPr>
                <w:rFonts w:cstheme="minorHAnsi"/>
                <w:szCs w:val="20"/>
              </w:rPr>
            </w:pPr>
          </w:p>
        </w:tc>
        <w:tc>
          <w:tcPr>
            <w:tcW w:w="990" w:type="dxa"/>
          </w:tcPr>
          <w:p w14:paraId="68039088" w14:textId="77777777" w:rsidR="0061524D" w:rsidRPr="00487927" w:rsidRDefault="0061524D" w:rsidP="00FD51B2">
            <w:pPr>
              <w:jc w:val="center"/>
              <w:rPr>
                <w:rFonts w:cstheme="minorHAnsi"/>
                <w:szCs w:val="20"/>
              </w:rPr>
            </w:pPr>
          </w:p>
        </w:tc>
        <w:tc>
          <w:tcPr>
            <w:tcW w:w="990" w:type="dxa"/>
          </w:tcPr>
          <w:p w14:paraId="6BCC992E" w14:textId="77777777" w:rsidR="0061524D" w:rsidRPr="00487927" w:rsidRDefault="0061524D" w:rsidP="00FD51B2">
            <w:pPr>
              <w:jc w:val="center"/>
              <w:rPr>
                <w:rFonts w:cstheme="minorHAnsi"/>
                <w:szCs w:val="20"/>
              </w:rPr>
            </w:pPr>
          </w:p>
        </w:tc>
        <w:tc>
          <w:tcPr>
            <w:tcW w:w="990" w:type="dxa"/>
          </w:tcPr>
          <w:p w14:paraId="231D6982" w14:textId="52EB0722" w:rsidR="0061524D" w:rsidRPr="00487927" w:rsidRDefault="0061524D" w:rsidP="00FD51B2">
            <w:pPr>
              <w:jc w:val="center"/>
              <w:rPr>
                <w:rFonts w:cstheme="minorHAnsi"/>
                <w:szCs w:val="20"/>
              </w:rPr>
            </w:pPr>
          </w:p>
        </w:tc>
        <w:tc>
          <w:tcPr>
            <w:tcW w:w="1080" w:type="dxa"/>
          </w:tcPr>
          <w:p w14:paraId="1B30A7E9" w14:textId="77777777" w:rsidR="0061524D" w:rsidRPr="00487927" w:rsidRDefault="0061524D" w:rsidP="00FD51B2">
            <w:pPr>
              <w:jc w:val="center"/>
              <w:rPr>
                <w:rFonts w:cstheme="minorHAnsi"/>
                <w:szCs w:val="20"/>
              </w:rPr>
            </w:pPr>
          </w:p>
        </w:tc>
        <w:tc>
          <w:tcPr>
            <w:tcW w:w="990" w:type="dxa"/>
          </w:tcPr>
          <w:p w14:paraId="3D3798A1" w14:textId="77777777" w:rsidR="0061524D" w:rsidRPr="00487927" w:rsidRDefault="0061524D" w:rsidP="00FD51B2">
            <w:pPr>
              <w:jc w:val="center"/>
              <w:rPr>
                <w:rFonts w:cstheme="minorHAnsi"/>
                <w:szCs w:val="20"/>
              </w:rPr>
            </w:pPr>
          </w:p>
        </w:tc>
        <w:tc>
          <w:tcPr>
            <w:tcW w:w="990" w:type="dxa"/>
          </w:tcPr>
          <w:p w14:paraId="4A920BC2" w14:textId="77777777" w:rsidR="0061524D" w:rsidRPr="00487927" w:rsidRDefault="0061524D" w:rsidP="00FD51B2">
            <w:pPr>
              <w:jc w:val="center"/>
              <w:rPr>
                <w:rFonts w:cstheme="minorHAnsi"/>
                <w:szCs w:val="20"/>
              </w:rPr>
            </w:pPr>
          </w:p>
        </w:tc>
        <w:tc>
          <w:tcPr>
            <w:tcW w:w="1103" w:type="dxa"/>
          </w:tcPr>
          <w:p w14:paraId="389F963A" w14:textId="77777777" w:rsidR="0061524D" w:rsidRPr="00487927" w:rsidRDefault="0061524D" w:rsidP="00FD51B2">
            <w:pPr>
              <w:jc w:val="center"/>
              <w:rPr>
                <w:rFonts w:cstheme="minorHAnsi"/>
                <w:szCs w:val="20"/>
              </w:rPr>
            </w:pPr>
          </w:p>
        </w:tc>
        <w:tc>
          <w:tcPr>
            <w:tcW w:w="1103" w:type="dxa"/>
          </w:tcPr>
          <w:p w14:paraId="29E72A27" w14:textId="77777777" w:rsidR="0061524D" w:rsidRPr="00487927" w:rsidRDefault="0061524D" w:rsidP="00FD51B2">
            <w:pPr>
              <w:jc w:val="center"/>
              <w:rPr>
                <w:rFonts w:cstheme="minorHAnsi"/>
                <w:szCs w:val="20"/>
              </w:rPr>
            </w:pPr>
          </w:p>
        </w:tc>
      </w:tr>
      <w:tr w:rsidR="0061524D" w:rsidRPr="00487927" w14:paraId="6D6BDFD1" w14:textId="6E7D0537" w:rsidTr="0061524D">
        <w:tc>
          <w:tcPr>
            <w:tcW w:w="1255" w:type="dxa"/>
          </w:tcPr>
          <w:p w14:paraId="5C54718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602_01</w:t>
            </w:r>
          </w:p>
        </w:tc>
        <w:tc>
          <w:tcPr>
            <w:tcW w:w="990" w:type="dxa"/>
          </w:tcPr>
          <w:p w14:paraId="2E94D0C4" w14:textId="77777777" w:rsidR="0061524D" w:rsidRPr="00487927" w:rsidRDefault="0061524D" w:rsidP="00FD51B2">
            <w:pPr>
              <w:jc w:val="center"/>
              <w:rPr>
                <w:rFonts w:cstheme="minorHAnsi"/>
                <w:szCs w:val="20"/>
              </w:rPr>
            </w:pPr>
          </w:p>
        </w:tc>
        <w:tc>
          <w:tcPr>
            <w:tcW w:w="990" w:type="dxa"/>
          </w:tcPr>
          <w:p w14:paraId="1E19BEE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BE6E20" w14:textId="77777777" w:rsidR="0061524D" w:rsidRPr="00487927" w:rsidRDefault="0061524D" w:rsidP="00FD51B2">
            <w:pPr>
              <w:jc w:val="center"/>
              <w:rPr>
                <w:rFonts w:cstheme="minorHAnsi"/>
                <w:szCs w:val="20"/>
              </w:rPr>
            </w:pPr>
          </w:p>
        </w:tc>
        <w:tc>
          <w:tcPr>
            <w:tcW w:w="990" w:type="dxa"/>
          </w:tcPr>
          <w:p w14:paraId="1093AE46" w14:textId="77777777" w:rsidR="0061524D" w:rsidRPr="00487927" w:rsidRDefault="0061524D" w:rsidP="00FD51B2">
            <w:pPr>
              <w:jc w:val="center"/>
              <w:rPr>
                <w:rFonts w:cstheme="minorHAnsi"/>
                <w:szCs w:val="20"/>
              </w:rPr>
            </w:pPr>
          </w:p>
        </w:tc>
        <w:tc>
          <w:tcPr>
            <w:tcW w:w="990" w:type="dxa"/>
          </w:tcPr>
          <w:p w14:paraId="0C917572" w14:textId="77777777" w:rsidR="0061524D" w:rsidRPr="00487927" w:rsidRDefault="0061524D" w:rsidP="00FD51B2">
            <w:pPr>
              <w:jc w:val="center"/>
              <w:rPr>
                <w:rFonts w:cstheme="minorHAnsi"/>
                <w:szCs w:val="20"/>
              </w:rPr>
            </w:pPr>
          </w:p>
        </w:tc>
        <w:tc>
          <w:tcPr>
            <w:tcW w:w="990" w:type="dxa"/>
          </w:tcPr>
          <w:p w14:paraId="43534AD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BE269D3" w14:textId="77777777" w:rsidR="0061524D" w:rsidRPr="00487927" w:rsidRDefault="0061524D" w:rsidP="00FD51B2">
            <w:pPr>
              <w:jc w:val="center"/>
              <w:rPr>
                <w:rFonts w:cstheme="minorHAnsi"/>
                <w:szCs w:val="20"/>
              </w:rPr>
            </w:pPr>
          </w:p>
        </w:tc>
        <w:tc>
          <w:tcPr>
            <w:tcW w:w="990" w:type="dxa"/>
          </w:tcPr>
          <w:p w14:paraId="759453F0" w14:textId="77777777" w:rsidR="0061524D" w:rsidRPr="00487927" w:rsidRDefault="0061524D" w:rsidP="00FD51B2">
            <w:pPr>
              <w:jc w:val="center"/>
              <w:rPr>
                <w:rFonts w:cstheme="minorHAnsi"/>
                <w:szCs w:val="20"/>
              </w:rPr>
            </w:pPr>
          </w:p>
        </w:tc>
        <w:tc>
          <w:tcPr>
            <w:tcW w:w="990" w:type="dxa"/>
          </w:tcPr>
          <w:p w14:paraId="480DFE1D" w14:textId="77777777" w:rsidR="0061524D" w:rsidRPr="00487927" w:rsidRDefault="0061524D" w:rsidP="00FD51B2">
            <w:pPr>
              <w:jc w:val="center"/>
              <w:rPr>
                <w:rFonts w:cstheme="minorHAnsi"/>
                <w:szCs w:val="20"/>
              </w:rPr>
            </w:pPr>
          </w:p>
        </w:tc>
        <w:tc>
          <w:tcPr>
            <w:tcW w:w="1103" w:type="dxa"/>
          </w:tcPr>
          <w:p w14:paraId="518D323A" w14:textId="77777777" w:rsidR="0061524D" w:rsidRPr="00487927" w:rsidRDefault="0061524D" w:rsidP="00FD51B2">
            <w:pPr>
              <w:jc w:val="center"/>
              <w:rPr>
                <w:rFonts w:cstheme="minorHAnsi"/>
                <w:szCs w:val="20"/>
              </w:rPr>
            </w:pPr>
          </w:p>
        </w:tc>
        <w:tc>
          <w:tcPr>
            <w:tcW w:w="1103" w:type="dxa"/>
          </w:tcPr>
          <w:p w14:paraId="4D3E091D" w14:textId="77777777" w:rsidR="0061524D" w:rsidRPr="00487927" w:rsidRDefault="0061524D" w:rsidP="00FD51B2">
            <w:pPr>
              <w:jc w:val="center"/>
              <w:rPr>
                <w:rFonts w:cstheme="minorHAnsi"/>
                <w:szCs w:val="20"/>
              </w:rPr>
            </w:pPr>
          </w:p>
        </w:tc>
      </w:tr>
      <w:tr w:rsidR="0061524D" w:rsidRPr="00487927" w14:paraId="39C822BB" w14:textId="5D64B2E0" w:rsidTr="0061524D">
        <w:tc>
          <w:tcPr>
            <w:tcW w:w="1255" w:type="dxa"/>
          </w:tcPr>
          <w:p w14:paraId="5E76457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602_02</w:t>
            </w:r>
          </w:p>
        </w:tc>
        <w:tc>
          <w:tcPr>
            <w:tcW w:w="990" w:type="dxa"/>
          </w:tcPr>
          <w:p w14:paraId="7A53DFD6" w14:textId="77777777" w:rsidR="0061524D" w:rsidRPr="00487927" w:rsidRDefault="0061524D" w:rsidP="00FD51B2">
            <w:pPr>
              <w:jc w:val="center"/>
              <w:rPr>
                <w:rFonts w:cstheme="minorHAnsi"/>
                <w:szCs w:val="20"/>
              </w:rPr>
            </w:pPr>
          </w:p>
        </w:tc>
        <w:tc>
          <w:tcPr>
            <w:tcW w:w="990" w:type="dxa"/>
          </w:tcPr>
          <w:p w14:paraId="7EBF0D60"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27106CD" w14:textId="77777777" w:rsidR="0061524D" w:rsidRPr="00487927" w:rsidRDefault="0061524D" w:rsidP="00FD51B2">
            <w:pPr>
              <w:jc w:val="center"/>
              <w:rPr>
                <w:rFonts w:cstheme="minorHAnsi"/>
                <w:szCs w:val="20"/>
              </w:rPr>
            </w:pPr>
          </w:p>
        </w:tc>
        <w:tc>
          <w:tcPr>
            <w:tcW w:w="990" w:type="dxa"/>
          </w:tcPr>
          <w:p w14:paraId="451EA1BE" w14:textId="77777777" w:rsidR="0061524D" w:rsidRPr="00487927" w:rsidRDefault="0061524D" w:rsidP="00FD51B2">
            <w:pPr>
              <w:jc w:val="center"/>
              <w:rPr>
                <w:rFonts w:cstheme="minorHAnsi"/>
                <w:szCs w:val="20"/>
              </w:rPr>
            </w:pPr>
          </w:p>
        </w:tc>
        <w:tc>
          <w:tcPr>
            <w:tcW w:w="990" w:type="dxa"/>
          </w:tcPr>
          <w:p w14:paraId="432FC380" w14:textId="77777777" w:rsidR="0061524D" w:rsidRPr="00487927" w:rsidRDefault="0061524D" w:rsidP="00FD51B2">
            <w:pPr>
              <w:jc w:val="center"/>
              <w:rPr>
                <w:rFonts w:cstheme="minorHAnsi"/>
                <w:szCs w:val="20"/>
              </w:rPr>
            </w:pPr>
          </w:p>
        </w:tc>
        <w:tc>
          <w:tcPr>
            <w:tcW w:w="990" w:type="dxa"/>
          </w:tcPr>
          <w:p w14:paraId="1A6BEF4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CD5BDAB" w14:textId="77777777" w:rsidR="0061524D" w:rsidRPr="00487927" w:rsidRDefault="0061524D" w:rsidP="00FD51B2">
            <w:pPr>
              <w:jc w:val="center"/>
              <w:rPr>
                <w:rFonts w:cstheme="minorHAnsi"/>
                <w:szCs w:val="20"/>
              </w:rPr>
            </w:pPr>
          </w:p>
        </w:tc>
        <w:tc>
          <w:tcPr>
            <w:tcW w:w="990" w:type="dxa"/>
          </w:tcPr>
          <w:p w14:paraId="00711253" w14:textId="77777777" w:rsidR="0061524D" w:rsidRPr="00487927" w:rsidRDefault="0061524D" w:rsidP="00FD51B2">
            <w:pPr>
              <w:jc w:val="center"/>
              <w:rPr>
                <w:rFonts w:cstheme="minorHAnsi"/>
                <w:szCs w:val="20"/>
              </w:rPr>
            </w:pPr>
          </w:p>
        </w:tc>
        <w:tc>
          <w:tcPr>
            <w:tcW w:w="990" w:type="dxa"/>
          </w:tcPr>
          <w:p w14:paraId="65B65EA7" w14:textId="77777777" w:rsidR="0061524D" w:rsidRPr="00487927" w:rsidRDefault="0061524D" w:rsidP="00FD51B2">
            <w:pPr>
              <w:jc w:val="center"/>
              <w:rPr>
                <w:rFonts w:cstheme="minorHAnsi"/>
                <w:szCs w:val="20"/>
              </w:rPr>
            </w:pPr>
          </w:p>
        </w:tc>
        <w:tc>
          <w:tcPr>
            <w:tcW w:w="1103" w:type="dxa"/>
          </w:tcPr>
          <w:p w14:paraId="38FA382B" w14:textId="77777777" w:rsidR="0061524D" w:rsidRPr="00487927" w:rsidRDefault="0061524D" w:rsidP="00FD51B2">
            <w:pPr>
              <w:jc w:val="center"/>
              <w:rPr>
                <w:rFonts w:cstheme="minorHAnsi"/>
                <w:szCs w:val="20"/>
              </w:rPr>
            </w:pPr>
          </w:p>
        </w:tc>
        <w:tc>
          <w:tcPr>
            <w:tcW w:w="1103" w:type="dxa"/>
          </w:tcPr>
          <w:p w14:paraId="7B2F1895" w14:textId="77777777" w:rsidR="0061524D" w:rsidRPr="00487927" w:rsidRDefault="0061524D" w:rsidP="00FD51B2">
            <w:pPr>
              <w:jc w:val="center"/>
              <w:rPr>
                <w:rFonts w:cstheme="minorHAnsi"/>
                <w:szCs w:val="20"/>
              </w:rPr>
            </w:pPr>
          </w:p>
        </w:tc>
      </w:tr>
      <w:tr w:rsidR="0061524D" w:rsidRPr="00487927" w14:paraId="70442B6B" w14:textId="2B6D96AC" w:rsidTr="0061524D">
        <w:tc>
          <w:tcPr>
            <w:tcW w:w="1255" w:type="dxa"/>
          </w:tcPr>
          <w:p w14:paraId="4DE93DE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602_03</w:t>
            </w:r>
          </w:p>
        </w:tc>
        <w:tc>
          <w:tcPr>
            <w:tcW w:w="990" w:type="dxa"/>
          </w:tcPr>
          <w:p w14:paraId="07F84B7E" w14:textId="77777777" w:rsidR="0061524D" w:rsidRPr="00487927" w:rsidRDefault="0061524D" w:rsidP="00FD51B2">
            <w:pPr>
              <w:jc w:val="center"/>
              <w:rPr>
                <w:rFonts w:cstheme="minorHAnsi"/>
                <w:szCs w:val="20"/>
              </w:rPr>
            </w:pPr>
          </w:p>
        </w:tc>
        <w:tc>
          <w:tcPr>
            <w:tcW w:w="990" w:type="dxa"/>
          </w:tcPr>
          <w:p w14:paraId="5B74D752"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75479F" w14:textId="77777777" w:rsidR="0061524D" w:rsidRPr="00487927" w:rsidRDefault="0061524D" w:rsidP="00FD51B2">
            <w:pPr>
              <w:jc w:val="center"/>
              <w:rPr>
                <w:rFonts w:cstheme="minorHAnsi"/>
                <w:szCs w:val="20"/>
              </w:rPr>
            </w:pPr>
          </w:p>
        </w:tc>
        <w:tc>
          <w:tcPr>
            <w:tcW w:w="990" w:type="dxa"/>
          </w:tcPr>
          <w:p w14:paraId="2A4968A5" w14:textId="77777777" w:rsidR="0061524D" w:rsidRPr="00487927" w:rsidRDefault="0061524D" w:rsidP="00FD51B2">
            <w:pPr>
              <w:jc w:val="center"/>
              <w:rPr>
                <w:rFonts w:cstheme="minorHAnsi"/>
                <w:szCs w:val="20"/>
              </w:rPr>
            </w:pPr>
          </w:p>
        </w:tc>
        <w:tc>
          <w:tcPr>
            <w:tcW w:w="990" w:type="dxa"/>
          </w:tcPr>
          <w:p w14:paraId="5D403929" w14:textId="77777777" w:rsidR="0061524D" w:rsidRPr="00487927" w:rsidRDefault="0061524D" w:rsidP="00FD51B2">
            <w:pPr>
              <w:jc w:val="center"/>
              <w:rPr>
                <w:rFonts w:cstheme="minorHAnsi"/>
                <w:szCs w:val="20"/>
              </w:rPr>
            </w:pPr>
          </w:p>
        </w:tc>
        <w:tc>
          <w:tcPr>
            <w:tcW w:w="990" w:type="dxa"/>
          </w:tcPr>
          <w:p w14:paraId="03DDD51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1456B7F" w14:textId="77777777" w:rsidR="0061524D" w:rsidRPr="00487927" w:rsidRDefault="0061524D" w:rsidP="00FD51B2">
            <w:pPr>
              <w:jc w:val="center"/>
              <w:rPr>
                <w:rFonts w:cstheme="minorHAnsi"/>
                <w:szCs w:val="20"/>
              </w:rPr>
            </w:pPr>
          </w:p>
        </w:tc>
        <w:tc>
          <w:tcPr>
            <w:tcW w:w="990" w:type="dxa"/>
          </w:tcPr>
          <w:p w14:paraId="6D310630" w14:textId="77777777" w:rsidR="0061524D" w:rsidRPr="00487927" w:rsidRDefault="0061524D" w:rsidP="00FD51B2">
            <w:pPr>
              <w:jc w:val="center"/>
              <w:rPr>
                <w:rFonts w:cstheme="minorHAnsi"/>
                <w:szCs w:val="20"/>
              </w:rPr>
            </w:pPr>
          </w:p>
        </w:tc>
        <w:tc>
          <w:tcPr>
            <w:tcW w:w="990" w:type="dxa"/>
          </w:tcPr>
          <w:p w14:paraId="38E0B917" w14:textId="77777777" w:rsidR="0061524D" w:rsidRPr="00487927" w:rsidRDefault="0061524D" w:rsidP="00FD51B2">
            <w:pPr>
              <w:jc w:val="center"/>
              <w:rPr>
                <w:rFonts w:cstheme="minorHAnsi"/>
                <w:szCs w:val="20"/>
              </w:rPr>
            </w:pPr>
          </w:p>
        </w:tc>
        <w:tc>
          <w:tcPr>
            <w:tcW w:w="1103" w:type="dxa"/>
          </w:tcPr>
          <w:p w14:paraId="0F5588EE" w14:textId="77777777" w:rsidR="0061524D" w:rsidRPr="00487927" w:rsidRDefault="0061524D" w:rsidP="00FD51B2">
            <w:pPr>
              <w:jc w:val="center"/>
              <w:rPr>
                <w:rFonts w:cstheme="minorHAnsi"/>
                <w:szCs w:val="20"/>
              </w:rPr>
            </w:pPr>
          </w:p>
        </w:tc>
        <w:tc>
          <w:tcPr>
            <w:tcW w:w="1103" w:type="dxa"/>
          </w:tcPr>
          <w:p w14:paraId="263A0719" w14:textId="77777777" w:rsidR="0061524D" w:rsidRPr="00487927" w:rsidRDefault="0061524D" w:rsidP="00FD51B2">
            <w:pPr>
              <w:jc w:val="center"/>
              <w:rPr>
                <w:rFonts w:cstheme="minorHAnsi"/>
                <w:szCs w:val="20"/>
              </w:rPr>
            </w:pPr>
          </w:p>
        </w:tc>
      </w:tr>
      <w:tr w:rsidR="0061524D" w:rsidRPr="00487927" w14:paraId="5448ED9F" w14:textId="61008C5D" w:rsidTr="0061524D">
        <w:tc>
          <w:tcPr>
            <w:tcW w:w="1255" w:type="dxa"/>
          </w:tcPr>
          <w:p w14:paraId="024288D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602_04</w:t>
            </w:r>
          </w:p>
        </w:tc>
        <w:tc>
          <w:tcPr>
            <w:tcW w:w="990" w:type="dxa"/>
          </w:tcPr>
          <w:p w14:paraId="4D8808A7" w14:textId="77777777" w:rsidR="0061524D" w:rsidRPr="00487927" w:rsidRDefault="0061524D" w:rsidP="00FD51B2">
            <w:pPr>
              <w:jc w:val="center"/>
              <w:rPr>
                <w:rFonts w:cstheme="minorHAnsi"/>
                <w:szCs w:val="20"/>
              </w:rPr>
            </w:pPr>
          </w:p>
        </w:tc>
        <w:tc>
          <w:tcPr>
            <w:tcW w:w="990" w:type="dxa"/>
          </w:tcPr>
          <w:p w14:paraId="76C0CE20"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DB0A233" w14:textId="77777777" w:rsidR="0061524D" w:rsidRPr="00487927" w:rsidRDefault="0061524D" w:rsidP="00FD51B2">
            <w:pPr>
              <w:jc w:val="center"/>
              <w:rPr>
                <w:rFonts w:cstheme="minorHAnsi"/>
                <w:szCs w:val="20"/>
              </w:rPr>
            </w:pPr>
          </w:p>
        </w:tc>
        <w:tc>
          <w:tcPr>
            <w:tcW w:w="990" w:type="dxa"/>
          </w:tcPr>
          <w:p w14:paraId="5C4B730A" w14:textId="77777777" w:rsidR="0061524D" w:rsidRPr="00487927" w:rsidRDefault="0061524D" w:rsidP="00FD51B2">
            <w:pPr>
              <w:jc w:val="center"/>
              <w:rPr>
                <w:rFonts w:cstheme="minorHAnsi"/>
                <w:szCs w:val="20"/>
              </w:rPr>
            </w:pPr>
          </w:p>
        </w:tc>
        <w:tc>
          <w:tcPr>
            <w:tcW w:w="990" w:type="dxa"/>
          </w:tcPr>
          <w:p w14:paraId="558931C7" w14:textId="77777777" w:rsidR="0061524D" w:rsidRPr="00487927" w:rsidRDefault="0061524D" w:rsidP="00FD51B2">
            <w:pPr>
              <w:jc w:val="center"/>
              <w:rPr>
                <w:rFonts w:cstheme="minorHAnsi"/>
                <w:szCs w:val="20"/>
              </w:rPr>
            </w:pPr>
          </w:p>
        </w:tc>
        <w:tc>
          <w:tcPr>
            <w:tcW w:w="990" w:type="dxa"/>
          </w:tcPr>
          <w:p w14:paraId="0B4795C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5D8268E" w14:textId="77777777" w:rsidR="0061524D" w:rsidRPr="00487927" w:rsidRDefault="0061524D" w:rsidP="00FD51B2">
            <w:pPr>
              <w:jc w:val="center"/>
              <w:rPr>
                <w:rFonts w:cstheme="minorHAnsi"/>
                <w:szCs w:val="20"/>
              </w:rPr>
            </w:pPr>
          </w:p>
        </w:tc>
        <w:tc>
          <w:tcPr>
            <w:tcW w:w="990" w:type="dxa"/>
          </w:tcPr>
          <w:p w14:paraId="562D298D" w14:textId="77777777" w:rsidR="0061524D" w:rsidRPr="00487927" w:rsidRDefault="0061524D" w:rsidP="00FD51B2">
            <w:pPr>
              <w:jc w:val="center"/>
              <w:rPr>
                <w:rFonts w:cstheme="minorHAnsi"/>
                <w:szCs w:val="20"/>
              </w:rPr>
            </w:pPr>
          </w:p>
        </w:tc>
        <w:tc>
          <w:tcPr>
            <w:tcW w:w="990" w:type="dxa"/>
          </w:tcPr>
          <w:p w14:paraId="70574EFA" w14:textId="77777777" w:rsidR="0061524D" w:rsidRPr="00487927" w:rsidRDefault="0061524D" w:rsidP="00FD51B2">
            <w:pPr>
              <w:jc w:val="center"/>
              <w:rPr>
                <w:rFonts w:cstheme="minorHAnsi"/>
                <w:szCs w:val="20"/>
              </w:rPr>
            </w:pPr>
          </w:p>
        </w:tc>
        <w:tc>
          <w:tcPr>
            <w:tcW w:w="1103" w:type="dxa"/>
          </w:tcPr>
          <w:p w14:paraId="5045E3B0" w14:textId="77777777" w:rsidR="0061524D" w:rsidRPr="00487927" w:rsidRDefault="0061524D" w:rsidP="00FD51B2">
            <w:pPr>
              <w:jc w:val="center"/>
              <w:rPr>
                <w:rFonts w:cstheme="minorHAnsi"/>
                <w:szCs w:val="20"/>
              </w:rPr>
            </w:pPr>
          </w:p>
        </w:tc>
        <w:tc>
          <w:tcPr>
            <w:tcW w:w="1103" w:type="dxa"/>
          </w:tcPr>
          <w:p w14:paraId="6D15A938" w14:textId="77777777" w:rsidR="0061524D" w:rsidRPr="00487927" w:rsidRDefault="0061524D" w:rsidP="00FD51B2">
            <w:pPr>
              <w:jc w:val="center"/>
              <w:rPr>
                <w:rFonts w:cstheme="minorHAnsi"/>
                <w:szCs w:val="20"/>
              </w:rPr>
            </w:pPr>
          </w:p>
        </w:tc>
      </w:tr>
      <w:tr w:rsidR="0061524D" w:rsidRPr="00487927" w14:paraId="49B5ACA4" w14:textId="02334147" w:rsidTr="0061524D">
        <w:tc>
          <w:tcPr>
            <w:tcW w:w="1255" w:type="dxa"/>
          </w:tcPr>
          <w:p w14:paraId="0DBE102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604_01</w:t>
            </w:r>
          </w:p>
        </w:tc>
        <w:tc>
          <w:tcPr>
            <w:tcW w:w="990" w:type="dxa"/>
          </w:tcPr>
          <w:p w14:paraId="4F7D9276" w14:textId="77777777" w:rsidR="0061524D" w:rsidRPr="00487927" w:rsidRDefault="0061524D" w:rsidP="00FD51B2">
            <w:pPr>
              <w:jc w:val="center"/>
              <w:rPr>
                <w:rFonts w:cstheme="minorHAnsi"/>
                <w:szCs w:val="20"/>
              </w:rPr>
            </w:pPr>
          </w:p>
        </w:tc>
        <w:tc>
          <w:tcPr>
            <w:tcW w:w="990" w:type="dxa"/>
          </w:tcPr>
          <w:p w14:paraId="1F6895D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49B5FF" w14:textId="77777777" w:rsidR="0061524D" w:rsidRPr="00487927" w:rsidRDefault="0061524D" w:rsidP="00FD51B2">
            <w:pPr>
              <w:jc w:val="center"/>
              <w:rPr>
                <w:rFonts w:cstheme="minorHAnsi"/>
                <w:szCs w:val="20"/>
              </w:rPr>
            </w:pPr>
          </w:p>
        </w:tc>
        <w:tc>
          <w:tcPr>
            <w:tcW w:w="990" w:type="dxa"/>
          </w:tcPr>
          <w:p w14:paraId="48D7BD65" w14:textId="77777777" w:rsidR="0061524D" w:rsidRPr="00487927" w:rsidRDefault="0061524D" w:rsidP="00FD51B2">
            <w:pPr>
              <w:jc w:val="center"/>
              <w:rPr>
                <w:rFonts w:cstheme="minorHAnsi"/>
                <w:szCs w:val="20"/>
              </w:rPr>
            </w:pPr>
          </w:p>
        </w:tc>
        <w:tc>
          <w:tcPr>
            <w:tcW w:w="990" w:type="dxa"/>
          </w:tcPr>
          <w:p w14:paraId="1789A9A7" w14:textId="77777777" w:rsidR="0061524D" w:rsidRPr="00487927" w:rsidRDefault="0061524D" w:rsidP="00FD51B2">
            <w:pPr>
              <w:jc w:val="center"/>
              <w:rPr>
                <w:rFonts w:cstheme="minorHAnsi"/>
                <w:szCs w:val="20"/>
              </w:rPr>
            </w:pPr>
          </w:p>
        </w:tc>
        <w:tc>
          <w:tcPr>
            <w:tcW w:w="990" w:type="dxa"/>
          </w:tcPr>
          <w:p w14:paraId="173E3CF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89AE366" w14:textId="77777777" w:rsidR="0061524D" w:rsidRPr="00487927" w:rsidRDefault="0061524D" w:rsidP="00FD51B2">
            <w:pPr>
              <w:jc w:val="center"/>
              <w:rPr>
                <w:rFonts w:cstheme="minorHAnsi"/>
                <w:szCs w:val="20"/>
              </w:rPr>
            </w:pPr>
          </w:p>
        </w:tc>
        <w:tc>
          <w:tcPr>
            <w:tcW w:w="990" w:type="dxa"/>
          </w:tcPr>
          <w:p w14:paraId="1BCD9BAF" w14:textId="77777777" w:rsidR="0061524D" w:rsidRPr="00487927" w:rsidRDefault="0061524D" w:rsidP="00FD51B2">
            <w:pPr>
              <w:jc w:val="center"/>
              <w:rPr>
                <w:rFonts w:cstheme="minorHAnsi"/>
                <w:szCs w:val="20"/>
              </w:rPr>
            </w:pPr>
          </w:p>
        </w:tc>
        <w:tc>
          <w:tcPr>
            <w:tcW w:w="990" w:type="dxa"/>
          </w:tcPr>
          <w:p w14:paraId="516F1C1F" w14:textId="77777777" w:rsidR="0061524D" w:rsidRPr="00487927" w:rsidRDefault="0061524D" w:rsidP="00FD51B2">
            <w:pPr>
              <w:jc w:val="center"/>
              <w:rPr>
                <w:rFonts w:cstheme="minorHAnsi"/>
                <w:szCs w:val="20"/>
              </w:rPr>
            </w:pPr>
          </w:p>
        </w:tc>
        <w:tc>
          <w:tcPr>
            <w:tcW w:w="1103" w:type="dxa"/>
          </w:tcPr>
          <w:p w14:paraId="4836C9E1" w14:textId="77777777" w:rsidR="0061524D" w:rsidRPr="00487927" w:rsidRDefault="0061524D" w:rsidP="00FD51B2">
            <w:pPr>
              <w:jc w:val="center"/>
              <w:rPr>
                <w:rFonts w:cstheme="minorHAnsi"/>
                <w:szCs w:val="20"/>
              </w:rPr>
            </w:pPr>
          </w:p>
        </w:tc>
        <w:tc>
          <w:tcPr>
            <w:tcW w:w="1103" w:type="dxa"/>
          </w:tcPr>
          <w:p w14:paraId="035BFBB1" w14:textId="77777777" w:rsidR="0061524D" w:rsidRPr="00487927" w:rsidRDefault="0061524D" w:rsidP="00FD51B2">
            <w:pPr>
              <w:jc w:val="center"/>
              <w:rPr>
                <w:rFonts w:cstheme="minorHAnsi"/>
                <w:szCs w:val="20"/>
              </w:rPr>
            </w:pPr>
          </w:p>
        </w:tc>
      </w:tr>
      <w:tr w:rsidR="0061524D" w:rsidRPr="00487927" w14:paraId="190626B3" w14:textId="18A30962" w:rsidTr="0061524D">
        <w:tc>
          <w:tcPr>
            <w:tcW w:w="1255" w:type="dxa"/>
          </w:tcPr>
          <w:p w14:paraId="59ACF26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604_02</w:t>
            </w:r>
          </w:p>
        </w:tc>
        <w:tc>
          <w:tcPr>
            <w:tcW w:w="990" w:type="dxa"/>
          </w:tcPr>
          <w:p w14:paraId="5ADC7006" w14:textId="77777777" w:rsidR="0061524D" w:rsidRPr="00487927" w:rsidRDefault="0061524D" w:rsidP="00FD51B2">
            <w:pPr>
              <w:jc w:val="center"/>
              <w:rPr>
                <w:rFonts w:cstheme="minorHAnsi"/>
                <w:szCs w:val="20"/>
              </w:rPr>
            </w:pPr>
          </w:p>
        </w:tc>
        <w:tc>
          <w:tcPr>
            <w:tcW w:w="990" w:type="dxa"/>
          </w:tcPr>
          <w:p w14:paraId="55C273C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DFFB06" w14:textId="77777777" w:rsidR="0061524D" w:rsidRPr="00487927" w:rsidRDefault="0061524D" w:rsidP="00FD51B2">
            <w:pPr>
              <w:jc w:val="center"/>
              <w:rPr>
                <w:rFonts w:cstheme="minorHAnsi"/>
                <w:szCs w:val="20"/>
              </w:rPr>
            </w:pPr>
          </w:p>
        </w:tc>
        <w:tc>
          <w:tcPr>
            <w:tcW w:w="990" w:type="dxa"/>
          </w:tcPr>
          <w:p w14:paraId="6EADE055" w14:textId="77777777" w:rsidR="0061524D" w:rsidRPr="00487927" w:rsidRDefault="0061524D" w:rsidP="00FD51B2">
            <w:pPr>
              <w:jc w:val="center"/>
              <w:rPr>
                <w:rFonts w:cstheme="minorHAnsi"/>
                <w:szCs w:val="20"/>
              </w:rPr>
            </w:pPr>
          </w:p>
        </w:tc>
        <w:tc>
          <w:tcPr>
            <w:tcW w:w="990" w:type="dxa"/>
          </w:tcPr>
          <w:p w14:paraId="1F83FDD7" w14:textId="77777777" w:rsidR="0061524D" w:rsidRPr="00487927" w:rsidRDefault="0061524D" w:rsidP="00FD51B2">
            <w:pPr>
              <w:jc w:val="center"/>
              <w:rPr>
                <w:rFonts w:cstheme="minorHAnsi"/>
                <w:szCs w:val="20"/>
              </w:rPr>
            </w:pPr>
          </w:p>
        </w:tc>
        <w:tc>
          <w:tcPr>
            <w:tcW w:w="990" w:type="dxa"/>
          </w:tcPr>
          <w:p w14:paraId="25ADD66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4C17040" w14:textId="77777777" w:rsidR="0061524D" w:rsidRPr="00487927" w:rsidRDefault="0061524D" w:rsidP="00FD51B2">
            <w:pPr>
              <w:jc w:val="center"/>
              <w:rPr>
                <w:rFonts w:cstheme="minorHAnsi"/>
                <w:szCs w:val="20"/>
              </w:rPr>
            </w:pPr>
          </w:p>
        </w:tc>
        <w:tc>
          <w:tcPr>
            <w:tcW w:w="990" w:type="dxa"/>
          </w:tcPr>
          <w:p w14:paraId="03A07783" w14:textId="77777777" w:rsidR="0061524D" w:rsidRPr="00487927" w:rsidRDefault="0061524D" w:rsidP="00FD51B2">
            <w:pPr>
              <w:jc w:val="center"/>
              <w:rPr>
                <w:rFonts w:cstheme="minorHAnsi"/>
                <w:szCs w:val="20"/>
              </w:rPr>
            </w:pPr>
          </w:p>
        </w:tc>
        <w:tc>
          <w:tcPr>
            <w:tcW w:w="990" w:type="dxa"/>
          </w:tcPr>
          <w:p w14:paraId="6576B2E2" w14:textId="77777777" w:rsidR="0061524D" w:rsidRPr="00487927" w:rsidRDefault="0061524D" w:rsidP="00FD51B2">
            <w:pPr>
              <w:jc w:val="center"/>
              <w:rPr>
                <w:rFonts w:cstheme="minorHAnsi"/>
                <w:szCs w:val="20"/>
              </w:rPr>
            </w:pPr>
          </w:p>
        </w:tc>
        <w:tc>
          <w:tcPr>
            <w:tcW w:w="1103" w:type="dxa"/>
          </w:tcPr>
          <w:p w14:paraId="7EBD974D" w14:textId="77777777" w:rsidR="0061524D" w:rsidRPr="00487927" w:rsidRDefault="0061524D" w:rsidP="00FD51B2">
            <w:pPr>
              <w:jc w:val="center"/>
              <w:rPr>
                <w:rFonts w:cstheme="minorHAnsi"/>
                <w:szCs w:val="20"/>
              </w:rPr>
            </w:pPr>
          </w:p>
        </w:tc>
        <w:tc>
          <w:tcPr>
            <w:tcW w:w="1103" w:type="dxa"/>
          </w:tcPr>
          <w:p w14:paraId="41ABC2AD" w14:textId="77777777" w:rsidR="0061524D" w:rsidRPr="00487927" w:rsidRDefault="0061524D" w:rsidP="00FD51B2">
            <w:pPr>
              <w:jc w:val="center"/>
              <w:rPr>
                <w:rFonts w:cstheme="minorHAnsi"/>
                <w:szCs w:val="20"/>
              </w:rPr>
            </w:pPr>
          </w:p>
        </w:tc>
      </w:tr>
      <w:tr w:rsidR="0061524D" w:rsidRPr="00487927" w14:paraId="696C3D22" w14:textId="45265BF9" w:rsidTr="0061524D">
        <w:tc>
          <w:tcPr>
            <w:tcW w:w="1255" w:type="dxa"/>
          </w:tcPr>
          <w:p w14:paraId="1C07643E"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604_03</w:t>
            </w:r>
          </w:p>
        </w:tc>
        <w:tc>
          <w:tcPr>
            <w:tcW w:w="990" w:type="dxa"/>
          </w:tcPr>
          <w:p w14:paraId="629D4F60" w14:textId="77777777" w:rsidR="0061524D" w:rsidRPr="00487927" w:rsidRDefault="0061524D" w:rsidP="00FD51B2">
            <w:pPr>
              <w:jc w:val="center"/>
              <w:rPr>
                <w:rFonts w:cstheme="minorHAnsi"/>
                <w:szCs w:val="20"/>
              </w:rPr>
            </w:pPr>
          </w:p>
        </w:tc>
        <w:tc>
          <w:tcPr>
            <w:tcW w:w="990" w:type="dxa"/>
          </w:tcPr>
          <w:p w14:paraId="47FB0033"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34374B4" w14:textId="77777777" w:rsidR="0061524D" w:rsidRPr="00487927" w:rsidRDefault="0061524D" w:rsidP="00FD51B2">
            <w:pPr>
              <w:jc w:val="center"/>
              <w:rPr>
                <w:rFonts w:cstheme="minorHAnsi"/>
                <w:szCs w:val="20"/>
              </w:rPr>
            </w:pPr>
          </w:p>
        </w:tc>
        <w:tc>
          <w:tcPr>
            <w:tcW w:w="990" w:type="dxa"/>
          </w:tcPr>
          <w:p w14:paraId="4DE0DE81" w14:textId="77777777" w:rsidR="0061524D" w:rsidRPr="00487927" w:rsidRDefault="0061524D" w:rsidP="00FD51B2">
            <w:pPr>
              <w:jc w:val="center"/>
              <w:rPr>
                <w:rFonts w:cstheme="minorHAnsi"/>
                <w:szCs w:val="20"/>
              </w:rPr>
            </w:pPr>
          </w:p>
        </w:tc>
        <w:tc>
          <w:tcPr>
            <w:tcW w:w="990" w:type="dxa"/>
          </w:tcPr>
          <w:p w14:paraId="46C4CEC9" w14:textId="77777777" w:rsidR="0061524D" w:rsidRPr="00487927" w:rsidRDefault="0061524D" w:rsidP="00FD51B2">
            <w:pPr>
              <w:jc w:val="center"/>
              <w:rPr>
                <w:rFonts w:cstheme="minorHAnsi"/>
                <w:szCs w:val="20"/>
              </w:rPr>
            </w:pPr>
          </w:p>
        </w:tc>
        <w:tc>
          <w:tcPr>
            <w:tcW w:w="990" w:type="dxa"/>
          </w:tcPr>
          <w:p w14:paraId="073DD04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18B8CAC" w14:textId="77777777" w:rsidR="0061524D" w:rsidRPr="00487927" w:rsidRDefault="0061524D" w:rsidP="00FD51B2">
            <w:pPr>
              <w:jc w:val="center"/>
              <w:rPr>
                <w:rFonts w:cstheme="minorHAnsi"/>
                <w:szCs w:val="20"/>
              </w:rPr>
            </w:pPr>
          </w:p>
        </w:tc>
        <w:tc>
          <w:tcPr>
            <w:tcW w:w="990" w:type="dxa"/>
          </w:tcPr>
          <w:p w14:paraId="5BAC54B3" w14:textId="77777777" w:rsidR="0061524D" w:rsidRPr="00487927" w:rsidRDefault="0061524D" w:rsidP="00FD51B2">
            <w:pPr>
              <w:jc w:val="center"/>
              <w:rPr>
                <w:rFonts w:cstheme="minorHAnsi"/>
                <w:szCs w:val="20"/>
              </w:rPr>
            </w:pPr>
          </w:p>
        </w:tc>
        <w:tc>
          <w:tcPr>
            <w:tcW w:w="990" w:type="dxa"/>
          </w:tcPr>
          <w:p w14:paraId="05ACB82E" w14:textId="77777777" w:rsidR="0061524D" w:rsidRPr="00487927" w:rsidRDefault="0061524D" w:rsidP="00FD51B2">
            <w:pPr>
              <w:jc w:val="center"/>
              <w:rPr>
                <w:rFonts w:cstheme="minorHAnsi"/>
                <w:szCs w:val="20"/>
              </w:rPr>
            </w:pPr>
          </w:p>
        </w:tc>
        <w:tc>
          <w:tcPr>
            <w:tcW w:w="1103" w:type="dxa"/>
          </w:tcPr>
          <w:p w14:paraId="38CDE3C1" w14:textId="77777777" w:rsidR="0061524D" w:rsidRPr="00487927" w:rsidRDefault="0061524D" w:rsidP="00FD51B2">
            <w:pPr>
              <w:jc w:val="center"/>
              <w:rPr>
                <w:rFonts w:cstheme="minorHAnsi"/>
                <w:szCs w:val="20"/>
              </w:rPr>
            </w:pPr>
          </w:p>
        </w:tc>
        <w:tc>
          <w:tcPr>
            <w:tcW w:w="1103" w:type="dxa"/>
          </w:tcPr>
          <w:p w14:paraId="6BA33B04" w14:textId="77777777" w:rsidR="0061524D" w:rsidRPr="00487927" w:rsidRDefault="0061524D" w:rsidP="00FD51B2">
            <w:pPr>
              <w:jc w:val="center"/>
              <w:rPr>
                <w:rFonts w:cstheme="minorHAnsi"/>
                <w:szCs w:val="20"/>
              </w:rPr>
            </w:pPr>
          </w:p>
        </w:tc>
      </w:tr>
      <w:tr w:rsidR="0061524D" w:rsidRPr="00487927" w14:paraId="38F03DFB" w14:textId="0AA2CEB3" w:rsidTr="0061524D">
        <w:tc>
          <w:tcPr>
            <w:tcW w:w="1255" w:type="dxa"/>
          </w:tcPr>
          <w:p w14:paraId="1F320DD0" w14:textId="47A9FB17" w:rsidR="0061524D" w:rsidRDefault="0061524D" w:rsidP="00FD51B2">
            <w:pPr>
              <w:jc w:val="center"/>
              <w:rPr>
                <w:rFonts w:cstheme="minorHAnsi"/>
                <w:szCs w:val="20"/>
              </w:rPr>
            </w:pPr>
            <w:r>
              <w:rPr>
                <w:rFonts w:cstheme="minorHAnsi"/>
                <w:szCs w:val="20"/>
              </w:rPr>
              <w:t>0</w:t>
            </w:r>
            <w:r w:rsidRPr="00487927">
              <w:rPr>
                <w:rFonts w:cstheme="minorHAnsi"/>
                <w:szCs w:val="20"/>
              </w:rPr>
              <w:t>604_0</w:t>
            </w:r>
            <w:r>
              <w:rPr>
                <w:rFonts w:cstheme="minorHAnsi"/>
                <w:szCs w:val="20"/>
              </w:rPr>
              <w:t>4</w:t>
            </w:r>
          </w:p>
        </w:tc>
        <w:tc>
          <w:tcPr>
            <w:tcW w:w="990" w:type="dxa"/>
          </w:tcPr>
          <w:p w14:paraId="5E489677" w14:textId="77777777" w:rsidR="0061524D" w:rsidRPr="00487927" w:rsidRDefault="0061524D" w:rsidP="00FD51B2">
            <w:pPr>
              <w:jc w:val="center"/>
              <w:rPr>
                <w:rFonts w:cstheme="minorHAnsi"/>
                <w:szCs w:val="20"/>
              </w:rPr>
            </w:pPr>
          </w:p>
        </w:tc>
        <w:tc>
          <w:tcPr>
            <w:tcW w:w="990" w:type="dxa"/>
          </w:tcPr>
          <w:p w14:paraId="21C12C06" w14:textId="2DBFFD5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C29F06" w14:textId="77777777" w:rsidR="0061524D" w:rsidRPr="00487927" w:rsidRDefault="0061524D" w:rsidP="00FD51B2">
            <w:pPr>
              <w:jc w:val="center"/>
              <w:rPr>
                <w:rFonts w:cstheme="minorHAnsi"/>
                <w:szCs w:val="20"/>
              </w:rPr>
            </w:pPr>
          </w:p>
        </w:tc>
        <w:tc>
          <w:tcPr>
            <w:tcW w:w="990" w:type="dxa"/>
          </w:tcPr>
          <w:p w14:paraId="675B6F89" w14:textId="77777777" w:rsidR="0061524D" w:rsidRPr="00487927" w:rsidRDefault="0061524D" w:rsidP="00FD51B2">
            <w:pPr>
              <w:jc w:val="center"/>
              <w:rPr>
                <w:rFonts w:cstheme="minorHAnsi"/>
                <w:szCs w:val="20"/>
              </w:rPr>
            </w:pPr>
          </w:p>
        </w:tc>
        <w:tc>
          <w:tcPr>
            <w:tcW w:w="990" w:type="dxa"/>
          </w:tcPr>
          <w:p w14:paraId="39D2CA1D" w14:textId="77777777" w:rsidR="0061524D" w:rsidRPr="00487927" w:rsidRDefault="0061524D" w:rsidP="00FD51B2">
            <w:pPr>
              <w:jc w:val="center"/>
              <w:rPr>
                <w:rFonts w:cstheme="minorHAnsi"/>
                <w:szCs w:val="20"/>
              </w:rPr>
            </w:pPr>
          </w:p>
        </w:tc>
        <w:tc>
          <w:tcPr>
            <w:tcW w:w="990" w:type="dxa"/>
          </w:tcPr>
          <w:p w14:paraId="66A0913A" w14:textId="3966F3B5"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D14A6CD" w14:textId="77777777" w:rsidR="0061524D" w:rsidRPr="00487927" w:rsidRDefault="0061524D" w:rsidP="00FD51B2">
            <w:pPr>
              <w:jc w:val="center"/>
              <w:rPr>
                <w:rFonts w:cstheme="minorHAnsi"/>
                <w:szCs w:val="20"/>
              </w:rPr>
            </w:pPr>
          </w:p>
        </w:tc>
        <w:tc>
          <w:tcPr>
            <w:tcW w:w="990" w:type="dxa"/>
          </w:tcPr>
          <w:p w14:paraId="405CB930" w14:textId="77777777" w:rsidR="0061524D" w:rsidRPr="00487927" w:rsidRDefault="0061524D" w:rsidP="00FD51B2">
            <w:pPr>
              <w:jc w:val="center"/>
              <w:rPr>
                <w:rFonts w:cstheme="minorHAnsi"/>
                <w:szCs w:val="20"/>
              </w:rPr>
            </w:pPr>
          </w:p>
        </w:tc>
        <w:tc>
          <w:tcPr>
            <w:tcW w:w="990" w:type="dxa"/>
          </w:tcPr>
          <w:p w14:paraId="1C27FCBD" w14:textId="77777777" w:rsidR="0061524D" w:rsidRPr="00487927" w:rsidRDefault="0061524D" w:rsidP="00FD51B2">
            <w:pPr>
              <w:jc w:val="center"/>
              <w:rPr>
                <w:rFonts w:cstheme="minorHAnsi"/>
                <w:szCs w:val="20"/>
              </w:rPr>
            </w:pPr>
          </w:p>
        </w:tc>
        <w:tc>
          <w:tcPr>
            <w:tcW w:w="1103" w:type="dxa"/>
          </w:tcPr>
          <w:p w14:paraId="239DD108" w14:textId="77777777" w:rsidR="0061524D" w:rsidRPr="00487927" w:rsidRDefault="0061524D" w:rsidP="00FD51B2">
            <w:pPr>
              <w:jc w:val="center"/>
              <w:rPr>
                <w:rFonts w:cstheme="minorHAnsi"/>
                <w:szCs w:val="20"/>
              </w:rPr>
            </w:pPr>
          </w:p>
        </w:tc>
        <w:tc>
          <w:tcPr>
            <w:tcW w:w="1103" w:type="dxa"/>
          </w:tcPr>
          <w:p w14:paraId="22E04D12" w14:textId="77777777" w:rsidR="0061524D" w:rsidRPr="00487927" w:rsidRDefault="0061524D" w:rsidP="00FD51B2">
            <w:pPr>
              <w:jc w:val="center"/>
              <w:rPr>
                <w:rFonts w:cstheme="minorHAnsi"/>
                <w:szCs w:val="20"/>
              </w:rPr>
            </w:pPr>
          </w:p>
        </w:tc>
      </w:tr>
      <w:tr w:rsidR="0061524D" w:rsidRPr="00487927" w14:paraId="60496609" w14:textId="6FBE4859" w:rsidTr="0061524D">
        <w:tc>
          <w:tcPr>
            <w:tcW w:w="1255" w:type="dxa"/>
          </w:tcPr>
          <w:p w14:paraId="78723F8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605_01</w:t>
            </w:r>
          </w:p>
        </w:tc>
        <w:tc>
          <w:tcPr>
            <w:tcW w:w="990" w:type="dxa"/>
          </w:tcPr>
          <w:p w14:paraId="51FC19C0" w14:textId="77777777" w:rsidR="0061524D" w:rsidRPr="00487927" w:rsidRDefault="0061524D" w:rsidP="00FD51B2">
            <w:pPr>
              <w:jc w:val="center"/>
              <w:rPr>
                <w:rFonts w:cstheme="minorHAnsi"/>
                <w:szCs w:val="20"/>
              </w:rPr>
            </w:pPr>
          </w:p>
        </w:tc>
        <w:tc>
          <w:tcPr>
            <w:tcW w:w="990" w:type="dxa"/>
          </w:tcPr>
          <w:p w14:paraId="4F74B06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9FDDC5" w14:textId="77777777" w:rsidR="0061524D" w:rsidRPr="00487927" w:rsidRDefault="0061524D" w:rsidP="00FD51B2">
            <w:pPr>
              <w:jc w:val="center"/>
              <w:rPr>
                <w:rFonts w:cstheme="minorHAnsi"/>
                <w:szCs w:val="20"/>
              </w:rPr>
            </w:pPr>
          </w:p>
        </w:tc>
        <w:tc>
          <w:tcPr>
            <w:tcW w:w="990" w:type="dxa"/>
          </w:tcPr>
          <w:p w14:paraId="720BA88D" w14:textId="77777777" w:rsidR="0061524D" w:rsidRPr="00487927" w:rsidRDefault="0061524D" w:rsidP="00FD51B2">
            <w:pPr>
              <w:jc w:val="center"/>
              <w:rPr>
                <w:rFonts w:cstheme="minorHAnsi"/>
                <w:szCs w:val="20"/>
              </w:rPr>
            </w:pPr>
          </w:p>
        </w:tc>
        <w:tc>
          <w:tcPr>
            <w:tcW w:w="990" w:type="dxa"/>
          </w:tcPr>
          <w:p w14:paraId="444E2F32" w14:textId="77777777" w:rsidR="0061524D" w:rsidRPr="00487927" w:rsidRDefault="0061524D" w:rsidP="00FD51B2">
            <w:pPr>
              <w:jc w:val="center"/>
              <w:rPr>
                <w:rFonts w:cstheme="minorHAnsi"/>
                <w:szCs w:val="20"/>
              </w:rPr>
            </w:pPr>
          </w:p>
        </w:tc>
        <w:tc>
          <w:tcPr>
            <w:tcW w:w="990" w:type="dxa"/>
          </w:tcPr>
          <w:p w14:paraId="06756251"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079C1EF" w14:textId="77777777" w:rsidR="0061524D" w:rsidRPr="00487927" w:rsidRDefault="0061524D" w:rsidP="00FD51B2">
            <w:pPr>
              <w:jc w:val="center"/>
              <w:rPr>
                <w:rFonts w:cstheme="minorHAnsi"/>
                <w:szCs w:val="20"/>
              </w:rPr>
            </w:pPr>
          </w:p>
        </w:tc>
        <w:tc>
          <w:tcPr>
            <w:tcW w:w="990" w:type="dxa"/>
          </w:tcPr>
          <w:p w14:paraId="6C83D692" w14:textId="77777777" w:rsidR="0061524D" w:rsidRPr="00487927" w:rsidRDefault="0061524D" w:rsidP="00FD51B2">
            <w:pPr>
              <w:jc w:val="center"/>
              <w:rPr>
                <w:rFonts w:cstheme="minorHAnsi"/>
                <w:szCs w:val="20"/>
              </w:rPr>
            </w:pPr>
          </w:p>
        </w:tc>
        <w:tc>
          <w:tcPr>
            <w:tcW w:w="990" w:type="dxa"/>
          </w:tcPr>
          <w:p w14:paraId="36A11F9E" w14:textId="77777777" w:rsidR="0061524D" w:rsidRPr="00487927" w:rsidRDefault="0061524D" w:rsidP="00FD51B2">
            <w:pPr>
              <w:jc w:val="center"/>
              <w:rPr>
                <w:rFonts w:cstheme="minorHAnsi"/>
                <w:szCs w:val="20"/>
              </w:rPr>
            </w:pPr>
          </w:p>
        </w:tc>
        <w:tc>
          <w:tcPr>
            <w:tcW w:w="1103" w:type="dxa"/>
          </w:tcPr>
          <w:p w14:paraId="69E9781B" w14:textId="77777777" w:rsidR="0061524D" w:rsidRPr="00487927" w:rsidRDefault="0061524D" w:rsidP="00FD51B2">
            <w:pPr>
              <w:jc w:val="center"/>
              <w:rPr>
                <w:rFonts w:cstheme="minorHAnsi"/>
                <w:szCs w:val="20"/>
              </w:rPr>
            </w:pPr>
          </w:p>
        </w:tc>
        <w:tc>
          <w:tcPr>
            <w:tcW w:w="1103" w:type="dxa"/>
          </w:tcPr>
          <w:p w14:paraId="71EA6D00" w14:textId="77777777" w:rsidR="0061524D" w:rsidRPr="00487927" w:rsidRDefault="0061524D" w:rsidP="00FD51B2">
            <w:pPr>
              <w:jc w:val="center"/>
              <w:rPr>
                <w:rFonts w:cstheme="minorHAnsi"/>
                <w:szCs w:val="20"/>
              </w:rPr>
            </w:pPr>
          </w:p>
        </w:tc>
      </w:tr>
      <w:tr w:rsidR="0061524D" w:rsidRPr="00487927" w14:paraId="66CF5C62" w14:textId="640FB697" w:rsidTr="0061524D">
        <w:tc>
          <w:tcPr>
            <w:tcW w:w="1255" w:type="dxa"/>
          </w:tcPr>
          <w:p w14:paraId="7ADC525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605_02</w:t>
            </w:r>
          </w:p>
        </w:tc>
        <w:tc>
          <w:tcPr>
            <w:tcW w:w="990" w:type="dxa"/>
          </w:tcPr>
          <w:p w14:paraId="714FC319" w14:textId="77777777" w:rsidR="0061524D" w:rsidRPr="00487927" w:rsidRDefault="0061524D" w:rsidP="00FD51B2">
            <w:pPr>
              <w:jc w:val="center"/>
              <w:rPr>
                <w:rFonts w:cstheme="minorHAnsi"/>
                <w:szCs w:val="20"/>
              </w:rPr>
            </w:pPr>
          </w:p>
        </w:tc>
        <w:tc>
          <w:tcPr>
            <w:tcW w:w="990" w:type="dxa"/>
          </w:tcPr>
          <w:p w14:paraId="1BFC7AB7"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FC6FDC" w14:textId="77777777" w:rsidR="0061524D" w:rsidRPr="00487927" w:rsidRDefault="0061524D" w:rsidP="00FD51B2">
            <w:pPr>
              <w:jc w:val="center"/>
              <w:rPr>
                <w:rFonts w:cstheme="minorHAnsi"/>
                <w:szCs w:val="20"/>
              </w:rPr>
            </w:pPr>
          </w:p>
        </w:tc>
        <w:tc>
          <w:tcPr>
            <w:tcW w:w="990" w:type="dxa"/>
          </w:tcPr>
          <w:p w14:paraId="525C194C" w14:textId="77777777" w:rsidR="0061524D" w:rsidRPr="00487927" w:rsidRDefault="0061524D" w:rsidP="00FD51B2">
            <w:pPr>
              <w:jc w:val="center"/>
              <w:rPr>
                <w:rFonts w:cstheme="minorHAnsi"/>
                <w:szCs w:val="20"/>
              </w:rPr>
            </w:pPr>
          </w:p>
        </w:tc>
        <w:tc>
          <w:tcPr>
            <w:tcW w:w="990" w:type="dxa"/>
          </w:tcPr>
          <w:p w14:paraId="3243524D" w14:textId="77777777" w:rsidR="0061524D" w:rsidRPr="00487927" w:rsidRDefault="0061524D" w:rsidP="00FD51B2">
            <w:pPr>
              <w:jc w:val="center"/>
              <w:rPr>
                <w:rFonts w:cstheme="minorHAnsi"/>
                <w:szCs w:val="20"/>
              </w:rPr>
            </w:pPr>
          </w:p>
        </w:tc>
        <w:tc>
          <w:tcPr>
            <w:tcW w:w="990" w:type="dxa"/>
          </w:tcPr>
          <w:p w14:paraId="5BB917B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371011C" w14:textId="77777777" w:rsidR="0061524D" w:rsidRPr="00487927" w:rsidRDefault="0061524D" w:rsidP="00FD51B2">
            <w:pPr>
              <w:jc w:val="center"/>
              <w:rPr>
                <w:rFonts w:cstheme="minorHAnsi"/>
                <w:szCs w:val="20"/>
              </w:rPr>
            </w:pPr>
          </w:p>
        </w:tc>
        <w:tc>
          <w:tcPr>
            <w:tcW w:w="990" w:type="dxa"/>
          </w:tcPr>
          <w:p w14:paraId="53B7C127" w14:textId="77777777" w:rsidR="0061524D" w:rsidRPr="00487927" w:rsidRDefault="0061524D" w:rsidP="00FD51B2">
            <w:pPr>
              <w:jc w:val="center"/>
              <w:rPr>
                <w:rFonts w:cstheme="minorHAnsi"/>
                <w:szCs w:val="20"/>
              </w:rPr>
            </w:pPr>
          </w:p>
        </w:tc>
        <w:tc>
          <w:tcPr>
            <w:tcW w:w="990" w:type="dxa"/>
          </w:tcPr>
          <w:p w14:paraId="5B5C4841" w14:textId="77777777" w:rsidR="0061524D" w:rsidRPr="00487927" w:rsidRDefault="0061524D" w:rsidP="00FD51B2">
            <w:pPr>
              <w:jc w:val="center"/>
              <w:rPr>
                <w:rFonts w:cstheme="minorHAnsi"/>
                <w:szCs w:val="20"/>
              </w:rPr>
            </w:pPr>
          </w:p>
        </w:tc>
        <w:tc>
          <w:tcPr>
            <w:tcW w:w="1103" w:type="dxa"/>
          </w:tcPr>
          <w:p w14:paraId="0369F5BC" w14:textId="77777777" w:rsidR="0061524D" w:rsidRPr="00487927" w:rsidRDefault="0061524D" w:rsidP="00FD51B2">
            <w:pPr>
              <w:jc w:val="center"/>
              <w:rPr>
                <w:rFonts w:cstheme="minorHAnsi"/>
                <w:szCs w:val="20"/>
              </w:rPr>
            </w:pPr>
          </w:p>
        </w:tc>
        <w:tc>
          <w:tcPr>
            <w:tcW w:w="1103" w:type="dxa"/>
          </w:tcPr>
          <w:p w14:paraId="49DC994B" w14:textId="77777777" w:rsidR="0061524D" w:rsidRPr="00487927" w:rsidRDefault="0061524D" w:rsidP="00FD51B2">
            <w:pPr>
              <w:jc w:val="center"/>
              <w:rPr>
                <w:rFonts w:cstheme="minorHAnsi"/>
                <w:szCs w:val="20"/>
              </w:rPr>
            </w:pPr>
          </w:p>
        </w:tc>
      </w:tr>
      <w:tr w:rsidR="0061524D" w:rsidRPr="00487927" w14:paraId="3406C860" w14:textId="6BDFC8B2" w:rsidTr="0061524D">
        <w:tc>
          <w:tcPr>
            <w:tcW w:w="1255" w:type="dxa"/>
          </w:tcPr>
          <w:p w14:paraId="3C180F7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606_01</w:t>
            </w:r>
          </w:p>
        </w:tc>
        <w:tc>
          <w:tcPr>
            <w:tcW w:w="990" w:type="dxa"/>
          </w:tcPr>
          <w:p w14:paraId="021534DA" w14:textId="77777777" w:rsidR="0061524D" w:rsidRPr="00487927" w:rsidRDefault="0061524D" w:rsidP="00FD51B2">
            <w:pPr>
              <w:jc w:val="center"/>
              <w:rPr>
                <w:rFonts w:cstheme="minorHAnsi"/>
                <w:szCs w:val="20"/>
              </w:rPr>
            </w:pPr>
          </w:p>
        </w:tc>
        <w:tc>
          <w:tcPr>
            <w:tcW w:w="990" w:type="dxa"/>
          </w:tcPr>
          <w:p w14:paraId="029937A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F9052B" w14:textId="77777777" w:rsidR="0061524D" w:rsidRPr="00487927" w:rsidRDefault="0061524D" w:rsidP="00FD51B2">
            <w:pPr>
              <w:jc w:val="center"/>
              <w:rPr>
                <w:rFonts w:cstheme="minorHAnsi"/>
                <w:szCs w:val="20"/>
              </w:rPr>
            </w:pPr>
          </w:p>
        </w:tc>
        <w:tc>
          <w:tcPr>
            <w:tcW w:w="990" w:type="dxa"/>
          </w:tcPr>
          <w:p w14:paraId="4E482AFE" w14:textId="77777777" w:rsidR="0061524D" w:rsidRPr="00487927" w:rsidRDefault="0061524D" w:rsidP="00FD51B2">
            <w:pPr>
              <w:jc w:val="center"/>
              <w:rPr>
                <w:rFonts w:cstheme="minorHAnsi"/>
                <w:szCs w:val="20"/>
              </w:rPr>
            </w:pPr>
          </w:p>
        </w:tc>
        <w:tc>
          <w:tcPr>
            <w:tcW w:w="990" w:type="dxa"/>
          </w:tcPr>
          <w:p w14:paraId="41A62572" w14:textId="77777777" w:rsidR="0061524D" w:rsidRPr="00487927" w:rsidRDefault="0061524D" w:rsidP="00FD51B2">
            <w:pPr>
              <w:jc w:val="center"/>
              <w:rPr>
                <w:rFonts w:cstheme="minorHAnsi"/>
                <w:szCs w:val="20"/>
              </w:rPr>
            </w:pPr>
          </w:p>
        </w:tc>
        <w:tc>
          <w:tcPr>
            <w:tcW w:w="990" w:type="dxa"/>
          </w:tcPr>
          <w:p w14:paraId="1DF751B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5418F01" w14:textId="77777777" w:rsidR="0061524D" w:rsidRPr="00487927" w:rsidRDefault="0061524D" w:rsidP="00FD51B2">
            <w:pPr>
              <w:jc w:val="center"/>
              <w:rPr>
                <w:rFonts w:cstheme="minorHAnsi"/>
                <w:szCs w:val="20"/>
              </w:rPr>
            </w:pPr>
          </w:p>
        </w:tc>
        <w:tc>
          <w:tcPr>
            <w:tcW w:w="990" w:type="dxa"/>
          </w:tcPr>
          <w:p w14:paraId="1CD61C94" w14:textId="77777777" w:rsidR="0061524D" w:rsidRPr="00487927" w:rsidRDefault="0061524D" w:rsidP="00FD51B2">
            <w:pPr>
              <w:jc w:val="center"/>
              <w:rPr>
                <w:rFonts w:cstheme="minorHAnsi"/>
                <w:szCs w:val="20"/>
              </w:rPr>
            </w:pPr>
          </w:p>
        </w:tc>
        <w:tc>
          <w:tcPr>
            <w:tcW w:w="990" w:type="dxa"/>
          </w:tcPr>
          <w:p w14:paraId="64FA0D0A" w14:textId="77777777" w:rsidR="0061524D" w:rsidRPr="00487927" w:rsidRDefault="0061524D" w:rsidP="00FD51B2">
            <w:pPr>
              <w:jc w:val="center"/>
              <w:rPr>
                <w:rFonts w:cstheme="minorHAnsi"/>
                <w:szCs w:val="20"/>
              </w:rPr>
            </w:pPr>
          </w:p>
        </w:tc>
        <w:tc>
          <w:tcPr>
            <w:tcW w:w="1103" w:type="dxa"/>
          </w:tcPr>
          <w:p w14:paraId="3D7A9A3D" w14:textId="77777777" w:rsidR="0061524D" w:rsidRPr="00487927" w:rsidRDefault="0061524D" w:rsidP="00FD51B2">
            <w:pPr>
              <w:jc w:val="center"/>
              <w:rPr>
                <w:rFonts w:cstheme="minorHAnsi"/>
                <w:szCs w:val="20"/>
              </w:rPr>
            </w:pPr>
          </w:p>
        </w:tc>
        <w:tc>
          <w:tcPr>
            <w:tcW w:w="1103" w:type="dxa"/>
          </w:tcPr>
          <w:p w14:paraId="032350F9" w14:textId="77777777" w:rsidR="0061524D" w:rsidRPr="00487927" w:rsidRDefault="0061524D" w:rsidP="00FD51B2">
            <w:pPr>
              <w:jc w:val="center"/>
              <w:rPr>
                <w:rFonts w:cstheme="minorHAnsi"/>
                <w:szCs w:val="20"/>
              </w:rPr>
            </w:pPr>
          </w:p>
        </w:tc>
      </w:tr>
      <w:tr w:rsidR="0061524D" w:rsidRPr="00487927" w14:paraId="43EB3E77" w14:textId="6E7378A3" w:rsidTr="0061524D">
        <w:tc>
          <w:tcPr>
            <w:tcW w:w="1255" w:type="dxa"/>
          </w:tcPr>
          <w:p w14:paraId="0341DE2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606_02</w:t>
            </w:r>
          </w:p>
        </w:tc>
        <w:tc>
          <w:tcPr>
            <w:tcW w:w="990" w:type="dxa"/>
          </w:tcPr>
          <w:p w14:paraId="10F31D89" w14:textId="77777777" w:rsidR="0061524D" w:rsidRPr="00487927" w:rsidRDefault="0061524D" w:rsidP="00FD51B2">
            <w:pPr>
              <w:jc w:val="center"/>
              <w:rPr>
                <w:rFonts w:cstheme="minorHAnsi"/>
                <w:szCs w:val="20"/>
              </w:rPr>
            </w:pPr>
          </w:p>
        </w:tc>
        <w:tc>
          <w:tcPr>
            <w:tcW w:w="990" w:type="dxa"/>
          </w:tcPr>
          <w:p w14:paraId="59C0D52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BF3055" w14:textId="77777777" w:rsidR="0061524D" w:rsidRPr="00487927" w:rsidRDefault="0061524D" w:rsidP="00FD51B2">
            <w:pPr>
              <w:jc w:val="center"/>
              <w:rPr>
                <w:rFonts w:cstheme="minorHAnsi"/>
                <w:szCs w:val="20"/>
              </w:rPr>
            </w:pPr>
          </w:p>
        </w:tc>
        <w:tc>
          <w:tcPr>
            <w:tcW w:w="990" w:type="dxa"/>
          </w:tcPr>
          <w:p w14:paraId="22AE18ED" w14:textId="77777777" w:rsidR="0061524D" w:rsidRPr="00487927" w:rsidRDefault="0061524D" w:rsidP="00FD51B2">
            <w:pPr>
              <w:jc w:val="center"/>
              <w:rPr>
                <w:rFonts w:cstheme="minorHAnsi"/>
                <w:szCs w:val="20"/>
              </w:rPr>
            </w:pPr>
          </w:p>
        </w:tc>
        <w:tc>
          <w:tcPr>
            <w:tcW w:w="990" w:type="dxa"/>
          </w:tcPr>
          <w:p w14:paraId="0BFF1318" w14:textId="77777777" w:rsidR="0061524D" w:rsidRPr="00487927" w:rsidRDefault="0061524D" w:rsidP="00FD51B2">
            <w:pPr>
              <w:jc w:val="center"/>
              <w:rPr>
                <w:rFonts w:cstheme="minorHAnsi"/>
                <w:szCs w:val="20"/>
              </w:rPr>
            </w:pPr>
          </w:p>
        </w:tc>
        <w:tc>
          <w:tcPr>
            <w:tcW w:w="990" w:type="dxa"/>
          </w:tcPr>
          <w:p w14:paraId="538C2EC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A322600" w14:textId="77777777" w:rsidR="0061524D" w:rsidRPr="00487927" w:rsidRDefault="0061524D" w:rsidP="00FD51B2">
            <w:pPr>
              <w:jc w:val="center"/>
              <w:rPr>
                <w:rFonts w:cstheme="minorHAnsi"/>
                <w:szCs w:val="20"/>
              </w:rPr>
            </w:pPr>
          </w:p>
        </w:tc>
        <w:tc>
          <w:tcPr>
            <w:tcW w:w="990" w:type="dxa"/>
          </w:tcPr>
          <w:p w14:paraId="42EC4749" w14:textId="77777777" w:rsidR="0061524D" w:rsidRPr="00487927" w:rsidRDefault="0061524D" w:rsidP="00FD51B2">
            <w:pPr>
              <w:jc w:val="center"/>
              <w:rPr>
                <w:rFonts w:cstheme="minorHAnsi"/>
                <w:szCs w:val="20"/>
              </w:rPr>
            </w:pPr>
          </w:p>
        </w:tc>
        <w:tc>
          <w:tcPr>
            <w:tcW w:w="990" w:type="dxa"/>
          </w:tcPr>
          <w:p w14:paraId="2927AA3B" w14:textId="77777777" w:rsidR="0061524D" w:rsidRPr="00487927" w:rsidRDefault="0061524D" w:rsidP="00FD51B2">
            <w:pPr>
              <w:jc w:val="center"/>
              <w:rPr>
                <w:rFonts w:cstheme="minorHAnsi"/>
                <w:szCs w:val="20"/>
              </w:rPr>
            </w:pPr>
          </w:p>
        </w:tc>
        <w:tc>
          <w:tcPr>
            <w:tcW w:w="1103" w:type="dxa"/>
          </w:tcPr>
          <w:p w14:paraId="65D274BD" w14:textId="77777777" w:rsidR="0061524D" w:rsidRPr="00487927" w:rsidRDefault="0061524D" w:rsidP="00FD51B2">
            <w:pPr>
              <w:jc w:val="center"/>
              <w:rPr>
                <w:rFonts w:cstheme="minorHAnsi"/>
                <w:szCs w:val="20"/>
              </w:rPr>
            </w:pPr>
          </w:p>
        </w:tc>
        <w:tc>
          <w:tcPr>
            <w:tcW w:w="1103" w:type="dxa"/>
          </w:tcPr>
          <w:p w14:paraId="5EE7FC80" w14:textId="77777777" w:rsidR="0061524D" w:rsidRPr="00487927" w:rsidRDefault="0061524D" w:rsidP="00FD51B2">
            <w:pPr>
              <w:jc w:val="center"/>
              <w:rPr>
                <w:rFonts w:cstheme="minorHAnsi"/>
                <w:szCs w:val="20"/>
              </w:rPr>
            </w:pPr>
          </w:p>
        </w:tc>
      </w:tr>
      <w:tr w:rsidR="0061524D" w:rsidRPr="00487927" w14:paraId="0B83B7D3" w14:textId="67A8A68F" w:rsidTr="0061524D">
        <w:tc>
          <w:tcPr>
            <w:tcW w:w="1255" w:type="dxa"/>
          </w:tcPr>
          <w:p w14:paraId="32C8419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606_03</w:t>
            </w:r>
          </w:p>
        </w:tc>
        <w:tc>
          <w:tcPr>
            <w:tcW w:w="990" w:type="dxa"/>
          </w:tcPr>
          <w:p w14:paraId="4788CF9D" w14:textId="77777777" w:rsidR="0061524D" w:rsidRPr="00487927" w:rsidRDefault="0061524D" w:rsidP="00FD51B2">
            <w:pPr>
              <w:jc w:val="center"/>
              <w:rPr>
                <w:rFonts w:cstheme="minorHAnsi"/>
                <w:szCs w:val="20"/>
              </w:rPr>
            </w:pPr>
          </w:p>
        </w:tc>
        <w:tc>
          <w:tcPr>
            <w:tcW w:w="990" w:type="dxa"/>
          </w:tcPr>
          <w:p w14:paraId="669195BF"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A2AA6CF" w14:textId="77777777" w:rsidR="0061524D" w:rsidRPr="00487927" w:rsidRDefault="0061524D" w:rsidP="00FD51B2">
            <w:pPr>
              <w:jc w:val="center"/>
              <w:rPr>
                <w:rFonts w:cstheme="minorHAnsi"/>
                <w:szCs w:val="20"/>
              </w:rPr>
            </w:pPr>
          </w:p>
        </w:tc>
        <w:tc>
          <w:tcPr>
            <w:tcW w:w="990" w:type="dxa"/>
          </w:tcPr>
          <w:p w14:paraId="514E5F04" w14:textId="77777777" w:rsidR="0061524D" w:rsidRPr="00487927" w:rsidRDefault="0061524D" w:rsidP="00FD51B2">
            <w:pPr>
              <w:jc w:val="center"/>
              <w:rPr>
                <w:rFonts w:cstheme="minorHAnsi"/>
                <w:szCs w:val="20"/>
              </w:rPr>
            </w:pPr>
          </w:p>
        </w:tc>
        <w:tc>
          <w:tcPr>
            <w:tcW w:w="990" w:type="dxa"/>
          </w:tcPr>
          <w:p w14:paraId="469FF432" w14:textId="77777777" w:rsidR="0061524D" w:rsidRPr="00487927" w:rsidRDefault="0061524D" w:rsidP="00FD51B2">
            <w:pPr>
              <w:jc w:val="center"/>
              <w:rPr>
                <w:rFonts w:cstheme="minorHAnsi"/>
                <w:szCs w:val="20"/>
              </w:rPr>
            </w:pPr>
          </w:p>
        </w:tc>
        <w:tc>
          <w:tcPr>
            <w:tcW w:w="990" w:type="dxa"/>
          </w:tcPr>
          <w:p w14:paraId="0167F08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D66BC35" w14:textId="77777777" w:rsidR="0061524D" w:rsidRPr="00487927" w:rsidRDefault="0061524D" w:rsidP="00FD51B2">
            <w:pPr>
              <w:jc w:val="center"/>
              <w:rPr>
                <w:rFonts w:cstheme="minorHAnsi"/>
                <w:szCs w:val="20"/>
              </w:rPr>
            </w:pPr>
          </w:p>
        </w:tc>
        <w:tc>
          <w:tcPr>
            <w:tcW w:w="990" w:type="dxa"/>
          </w:tcPr>
          <w:p w14:paraId="6ED225CA" w14:textId="77777777" w:rsidR="0061524D" w:rsidRPr="00487927" w:rsidRDefault="0061524D" w:rsidP="00FD51B2">
            <w:pPr>
              <w:jc w:val="center"/>
              <w:rPr>
                <w:rFonts w:cstheme="minorHAnsi"/>
                <w:szCs w:val="20"/>
              </w:rPr>
            </w:pPr>
          </w:p>
        </w:tc>
        <w:tc>
          <w:tcPr>
            <w:tcW w:w="990" w:type="dxa"/>
          </w:tcPr>
          <w:p w14:paraId="182D1E62" w14:textId="77777777" w:rsidR="0061524D" w:rsidRPr="00487927" w:rsidRDefault="0061524D" w:rsidP="00FD51B2">
            <w:pPr>
              <w:jc w:val="center"/>
              <w:rPr>
                <w:rFonts w:cstheme="minorHAnsi"/>
                <w:szCs w:val="20"/>
              </w:rPr>
            </w:pPr>
          </w:p>
        </w:tc>
        <w:tc>
          <w:tcPr>
            <w:tcW w:w="1103" w:type="dxa"/>
          </w:tcPr>
          <w:p w14:paraId="74E83FE0" w14:textId="77777777" w:rsidR="0061524D" w:rsidRPr="00487927" w:rsidRDefault="0061524D" w:rsidP="00FD51B2">
            <w:pPr>
              <w:jc w:val="center"/>
              <w:rPr>
                <w:rFonts w:cstheme="minorHAnsi"/>
                <w:szCs w:val="20"/>
              </w:rPr>
            </w:pPr>
          </w:p>
        </w:tc>
        <w:tc>
          <w:tcPr>
            <w:tcW w:w="1103" w:type="dxa"/>
          </w:tcPr>
          <w:p w14:paraId="4C0AAB24" w14:textId="77777777" w:rsidR="0061524D" w:rsidRPr="00487927" w:rsidRDefault="0061524D" w:rsidP="00FD51B2">
            <w:pPr>
              <w:jc w:val="center"/>
              <w:rPr>
                <w:rFonts w:cstheme="minorHAnsi"/>
                <w:szCs w:val="20"/>
              </w:rPr>
            </w:pPr>
          </w:p>
        </w:tc>
      </w:tr>
      <w:tr w:rsidR="0061524D" w:rsidRPr="00487927" w14:paraId="2C171D97" w14:textId="30DB4256" w:rsidTr="0061524D">
        <w:tc>
          <w:tcPr>
            <w:tcW w:w="1255" w:type="dxa"/>
          </w:tcPr>
          <w:p w14:paraId="572FDD6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607_01</w:t>
            </w:r>
          </w:p>
        </w:tc>
        <w:tc>
          <w:tcPr>
            <w:tcW w:w="990" w:type="dxa"/>
          </w:tcPr>
          <w:p w14:paraId="624D0C19" w14:textId="77777777" w:rsidR="0061524D" w:rsidRPr="00487927" w:rsidRDefault="0061524D" w:rsidP="00FD51B2">
            <w:pPr>
              <w:jc w:val="center"/>
              <w:rPr>
                <w:rFonts w:cstheme="minorHAnsi"/>
                <w:szCs w:val="20"/>
              </w:rPr>
            </w:pPr>
          </w:p>
        </w:tc>
        <w:tc>
          <w:tcPr>
            <w:tcW w:w="990" w:type="dxa"/>
          </w:tcPr>
          <w:p w14:paraId="40D5F73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B7AEF65" w14:textId="77777777" w:rsidR="0061524D" w:rsidRPr="00487927" w:rsidRDefault="0061524D" w:rsidP="00FD51B2">
            <w:pPr>
              <w:jc w:val="center"/>
              <w:rPr>
                <w:rFonts w:cstheme="minorHAnsi"/>
                <w:szCs w:val="20"/>
              </w:rPr>
            </w:pPr>
          </w:p>
        </w:tc>
        <w:tc>
          <w:tcPr>
            <w:tcW w:w="990" w:type="dxa"/>
          </w:tcPr>
          <w:p w14:paraId="663EE8C7" w14:textId="77777777" w:rsidR="0061524D" w:rsidRPr="00487927" w:rsidRDefault="0061524D" w:rsidP="00FD51B2">
            <w:pPr>
              <w:jc w:val="center"/>
              <w:rPr>
                <w:rFonts w:cstheme="minorHAnsi"/>
                <w:szCs w:val="20"/>
              </w:rPr>
            </w:pPr>
          </w:p>
        </w:tc>
        <w:tc>
          <w:tcPr>
            <w:tcW w:w="990" w:type="dxa"/>
          </w:tcPr>
          <w:p w14:paraId="16751A80" w14:textId="77777777" w:rsidR="0061524D" w:rsidRPr="00487927" w:rsidRDefault="0061524D" w:rsidP="00FD51B2">
            <w:pPr>
              <w:jc w:val="center"/>
              <w:rPr>
                <w:rFonts w:cstheme="minorHAnsi"/>
                <w:szCs w:val="20"/>
              </w:rPr>
            </w:pPr>
          </w:p>
        </w:tc>
        <w:tc>
          <w:tcPr>
            <w:tcW w:w="990" w:type="dxa"/>
          </w:tcPr>
          <w:p w14:paraId="25864BC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AE7FD5F" w14:textId="77777777" w:rsidR="0061524D" w:rsidRPr="00487927" w:rsidRDefault="0061524D" w:rsidP="00FD51B2">
            <w:pPr>
              <w:jc w:val="center"/>
              <w:rPr>
                <w:rFonts w:cstheme="minorHAnsi"/>
                <w:szCs w:val="20"/>
              </w:rPr>
            </w:pPr>
          </w:p>
        </w:tc>
        <w:tc>
          <w:tcPr>
            <w:tcW w:w="990" w:type="dxa"/>
          </w:tcPr>
          <w:p w14:paraId="29AE6723" w14:textId="77777777" w:rsidR="0061524D" w:rsidRPr="00487927" w:rsidRDefault="0061524D" w:rsidP="00FD51B2">
            <w:pPr>
              <w:jc w:val="center"/>
              <w:rPr>
                <w:rFonts w:cstheme="minorHAnsi"/>
                <w:szCs w:val="20"/>
              </w:rPr>
            </w:pPr>
          </w:p>
        </w:tc>
        <w:tc>
          <w:tcPr>
            <w:tcW w:w="990" w:type="dxa"/>
          </w:tcPr>
          <w:p w14:paraId="3083DEBC" w14:textId="77777777" w:rsidR="0061524D" w:rsidRPr="00487927" w:rsidRDefault="0061524D" w:rsidP="00FD51B2">
            <w:pPr>
              <w:jc w:val="center"/>
              <w:rPr>
                <w:rFonts w:cstheme="minorHAnsi"/>
                <w:szCs w:val="20"/>
              </w:rPr>
            </w:pPr>
          </w:p>
        </w:tc>
        <w:tc>
          <w:tcPr>
            <w:tcW w:w="1103" w:type="dxa"/>
          </w:tcPr>
          <w:p w14:paraId="234B47BA" w14:textId="77777777" w:rsidR="0061524D" w:rsidRPr="00487927" w:rsidRDefault="0061524D" w:rsidP="00FD51B2">
            <w:pPr>
              <w:jc w:val="center"/>
              <w:rPr>
                <w:rFonts w:cstheme="minorHAnsi"/>
                <w:szCs w:val="20"/>
              </w:rPr>
            </w:pPr>
          </w:p>
        </w:tc>
        <w:tc>
          <w:tcPr>
            <w:tcW w:w="1103" w:type="dxa"/>
          </w:tcPr>
          <w:p w14:paraId="668CA2C6" w14:textId="77777777" w:rsidR="0061524D" w:rsidRPr="00487927" w:rsidRDefault="0061524D" w:rsidP="00FD51B2">
            <w:pPr>
              <w:jc w:val="center"/>
              <w:rPr>
                <w:rFonts w:cstheme="minorHAnsi"/>
                <w:szCs w:val="20"/>
              </w:rPr>
            </w:pPr>
          </w:p>
        </w:tc>
      </w:tr>
      <w:tr w:rsidR="0061524D" w:rsidRPr="00487927" w14:paraId="3F3C95DF" w14:textId="2A7B5010" w:rsidTr="0061524D">
        <w:tc>
          <w:tcPr>
            <w:tcW w:w="1255" w:type="dxa"/>
          </w:tcPr>
          <w:p w14:paraId="0DD6F81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608_01</w:t>
            </w:r>
          </w:p>
        </w:tc>
        <w:tc>
          <w:tcPr>
            <w:tcW w:w="990" w:type="dxa"/>
          </w:tcPr>
          <w:p w14:paraId="0AF80963" w14:textId="77777777" w:rsidR="0061524D" w:rsidRPr="00487927" w:rsidRDefault="0061524D" w:rsidP="00FD51B2">
            <w:pPr>
              <w:jc w:val="center"/>
              <w:rPr>
                <w:rFonts w:cstheme="minorHAnsi"/>
                <w:szCs w:val="20"/>
              </w:rPr>
            </w:pPr>
          </w:p>
        </w:tc>
        <w:tc>
          <w:tcPr>
            <w:tcW w:w="990" w:type="dxa"/>
          </w:tcPr>
          <w:p w14:paraId="688CC09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AC4CEA5" w14:textId="77777777" w:rsidR="0061524D" w:rsidRPr="00487927" w:rsidRDefault="0061524D" w:rsidP="00FD51B2">
            <w:pPr>
              <w:jc w:val="center"/>
              <w:rPr>
                <w:rFonts w:cstheme="minorHAnsi"/>
                <w:szCs w:val="20"/>
              </w:rPr>
            </w:pPr>
          </w:p>
        </w:tc>
        <w:tc>
          <w:tcPr>
            <w:tcW w:w="990" w:type="dxa"/>
          </w:tcPr>
          <w:p w14:paraId="6B388AD2" w14:textId="77777777" w:rsidR="0061524D" w:rsidRPr="00487927" w:rsidRDefault="0061524D" w:rsidP="00FD51B2">
            <w:pPr>
              <w:jc w:val="center"/>
              <w:rPr>
                <w:rFonts w:cstheme="minorHAnsi"/>
                <w:szCs w:val="20"/>
              </w:rPr>
            </w:pPr>
          </w:p>
        </w:tc>
        <w:tc>
          <w:tcPr>
            <w:tcW w:w="990" w:type="dxa"/>
          </w:tcPr>
          <w:p w14:paraId="7332964B" w14:textId="77777777" w:rsidR="0061524D" w:rsidRPr="00487927" w:rsidRDefault="0061524D" w:rsidP="00FD51B2">
            <w:pPr>
              <w:jc w:val="center"/>
              <w:rPr>
                <w:rFonts w:cstheme="minorHAnsi"/>
                <w:szCs w:val="20"/>
              </w:rPr>
            </w:pPr>
          </w:p>
        </w:tc>
        <w:tc>
          <w:tcPr>
            <w:tcW w:w="990" w:type="dxa"/>
          </w:tcPr>
          <w:p w14:paraId="76BCACC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406DBA4" w14:textId="77777777" w:rsidR="0061524D" w:rsidRPr="00487927" w:rsidRDefault="0061524D" w:rsidP="00FD51B2">
            <w:pPr>
              <w:jc w:val="center"/>
              <w:rPr>
                <w:rFonts w:cstheme="minorHAnsi"/>
                <w:szCs w:val="20"/>
              </w:rPr>
            </w:pPr>
          </w:p>
        </w:tc>
        <w:tc>
          <w:tcPr>
            <w:tcW w:w="990" w:type="dxa"/>
          </w:tcPr>
          <w:p w14:paraId="72E5EB49" w14:textId="77777777" w:rsidR="0061524D" w:rsidRPr="00487927" w:rsidRDefault="0061524D" w:rsidP="00FD51B2">
            <w:pPr>
              <w:jc w:val="center"/>
              <w:rPr>
                <w:rFonts w:cstheme="minorHAnsi"/>
                <w:szCs w:val="20"/>
              </w:rPr>
            </w:pPr>
          </w:p>
        </w:tc>
        <w:tc>
          <w:tcPr>
            <w:tcW w:w="990" w:type="dxa"/>
          </w:tcPr>
          <w:p w14:paraId="203BFB34" w14:textId="77777777" w:rsidR="0061524D" w:rsidRPr="00487927" w:rsidRDefault="0061524D" w:rsidP="00FD51B2">
            <w:pPr>
              <w:jc w:val="center"/>
              <w:rPr>
                <w:rFonts w:cstheme="minorHAnsi"/>
                <w:szCs w:val="20"/>
              </w:rPr>
            </w:pPr>
          </w:p>
        </w:tc>
        <w:tc>
          <w:tcPr>
            <w:tcW w:w="1103" w:type="dxa"/>
          </w:tcPr>
          <w:p w14:paraId="4290D39B" w14:textId="77777777" w:rsidR="0061524D" w:rsidRPr="00487927" w:rsidRDefault="0061524D" w:rsidP="00FD51B2">
            <w:pPr>
              <w:jc w:val="center"/>
              <w:rPr>
                <w:rFonts w:cstheme="minorHAnsi"/>
                <w:szCs w:val="20"/>
              </w:rPr>
            </w:pPr>
          </w:p>
        </w:tc>
        <w:tc>
          <w:tcPr>
            <w:tcW w:w="1103" w:type="dxa"/>
          </w:tcPr>
          <w:p w14:paraId="57BB3CD9" w14:textId="77777777" w:rsidR="0061524D" w:rsidRPr="00487927" w:rsidRDefault="0061524D" w:rsidP="00FD51B2">
            <w:pPr>
              <w:jc w:val="center"/>
              <w:rPr>
                <w:rFonts w:cstheme="minorHAnsi"/>
                <w:szCs w:val="20"/>
              </w:rPr>
            </w:pPr>
          </w:p>
        </w:tc>
      </w:tr>
      <w:tr w:rsidR="0061524D" w:rsidRPr="00487927" w14:paraId="65E7295E" w14:textId="60539B66" w:rsidTr="0061524D">
        <w:tc>
          <w:tcPr>
            <w:tcW w:w="1255" w:type="dxa"/>
          </w:tcPr>
          <w:p w14:paraId="124E6E8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609_01</w:t>
            </w:r>
          </w:p>
        </w:tc>
        <w:tc>
          <w:tcPr>
            <w:tcW w:w="990" w:type="dxa"/>
          </w:tcPr>
          <w:p w14:paraId="65F39EDD" w14:textId="77777777" w:rsidR="0061524D" w:rsidRPr="00487927" w:rsidRDefault="0061524D" w:rsidP="00FD51B2">
            <w:pPr>
              <w:jc w:val="center"/>
              <w:rPr>
                <w:rFonts w:cstheme="minorHAnsi"/>
                <w:szCs w:val="20"/>
              </w:rPr>
            </w:pPr>
          </w:p>
        </w:tc>
        <w:tc>
          <w:tcPr>
            <w:tcW w:w="990" w:type="dxa"/>
          </w:tcPr>
          <w:p w14:paraId="4E22725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89E062" w14:textId="77777777" w:rsidR="0061524D" w:rsidRPr="00487927" w:rsidRDefault="0061524D" w:rsidP="00FD51B2">
            <w:pPr>
              <w:jc w:val="center"/>
              <w:rPr>
                <w:rFonts w:cstheme="minorHAnsi"/>
                <w:szCs w:val="20"/>
              </w:rPr>
            </w:pPr>
          </w:p>
        </w:tc>
        <w:tc>
          <w:tcPr>
            <w:tcW w:w="990" w:type="dxa"/>
          </w:tcPr>
          <w:p w14:paraId="3671C27B" w14:textId="77777777" w:rsidR="0061524D" w:rsidRPr="00487927" w:rsidRDefault="0061524D" w:rsidP="00FD51B2">
            <w:pPr>
              <w:jc w:val="center"/>
              <w:rPr>
                <w:rFonts w:cstheme="minorHAnsi"/>
                <w:szCs w:val="20"/>
              </w:rPr>
            </w:pPr>
          </w:p>
        </w:tc>
        <w:tc>
          <w:tcPr>
            <w:tcW w:w="990" w:type="dxa"/>
          </w:tcPr>
          <w:p w14:paraId="453EA8F9" w14:textId="77777777" w:rsidR="0061524D" w:rsidRPr="00487927" w:rsidRDefault="0061524D" w:rsidP="00FD51B2">
            <w:pPr>
              <w:jc w:val="center"/>
              <w:rPr>
                <w:rFonts w:cstheme="minorHAnsi"/>
                <w:szCs w:val="20"/>
              </w:rPr>
            </w:pPr>
          </w:p>
        </w:tc>
        <w:tc>
          <w:tcPr>
            <w:tcW w:w="990" w:type="dxa"/>
          </w:tcPr>
          <w:p w14:paraId="0FE52C7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39E2A6B" w14:textId="77777777" w:rsidR="0061524D" w:rsidRPr="00487927" w:rsidRDefault="0061524D" w:rsidP="00FD51B2">
            <w:pPr>
              <w:jc w:val="center"/>
              <w:rPr>
                <w:rFonts w:cstheme="minorHAnsi"/>
                <w:szCs w:val="20"/>
              </w:rPr>
            </w:pPr>
          </w:p>
        </w:tc>
        <w:tc>
          <w:tcPr>
            <w:tcW w:w="990" w:type="dxa"/>
          </w:tcPr>
          <w:p w14:paraId="474642FF" w14:textId="77777777" w:rsidR="0061524D" w:rsidRPr="00487927" w:rsidRDefault="0061524D" w:rsidP="00FD51B2">
            <w:pPr>
              <w:jc w:val="center"/>
              <w:rPr>
                <w:rFonts w:cstheme="minorHAnsi"/>
                <w:szCs w:val="20"/>
              </w:rPr>
            </w:pPr>
          </w:p>
        </w:tc>
        <w:tc>
          <w:tcPr>
            <w:tcW w:w="990" w:type="dxa"/>
          </w:tcPr>
          <w:p w14:paraId="5DAF86E1" w14:textId="77777777" w:rsidR="0061524D" w:rsidRPr="00487927" w:rsidRDefault="0061524D" w:rsidP="00FD51B2">
            <w:pPr>
              <w:jc w:val="center"/>
              <w:rPr>
                <w:rFonts w:cstheme="minorHAnsi"/>
                <w:szCs w:val="20"/>
              </w:rPr>
            </w:pPr>
          </w:p>
        </w:tc>
        <w:tc>
          <w:tcPr>
            <w:tcW w:w="1103" w:type="dxa"/>
          </w:tcPr>
          <w:p w14:paraId="709F3B95" w14:textId="77777777" w:rsidR="0061524D" w:rsidRPr="00487927" w:rsidRDefault="0061524D" w:rsidP="00FD51B2">
            <w:pPr>
              <w:jc w:val="center"/>
              <w:rPr>
                <w:rFonts w:cstheme="minorHAnsi"/>
                <w:szCs w:val="20"/>
              </w:rPr>
            </w:pPr>
          </w:p>
        </w:tc>
        <w:tc>
          <w:tcPr>
            <w:tcW w:w="1103" w:type="dxa"/>
          </w:tcPr>
          <w:p w14:paraId="027D8BAC" w14:textId="77777777" w:rsidR="0061524D" w:rsidRPr="00487927" w:rsidRDefault="0061524D" w:rsidP="00FD51B2">
            <w:pPr>
              <w:jc w:val="center"/>
              <w:rPr>
                <w:rFonts w:cstheme="minorHAnsi"/>
                <w:szCs w:val="20"/>
              </w:rPr>
            </w:pPr>
          </w:p>
        </w:tc>
      </w:tr>
      <w:tr w:rsidR="0061524D" w:rsidRPr="00487927" w14:paraId="78FD3C83" w14:textId="6DE639D3" w:rsidTr="0061524D">
        <w:tc>
          <w:tcPr>
            <w:tcW w:w="1255" w:type="dxa"/>
          </w:tcPr>
          <w:p w14:paraId="702AE31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609_02</w:t>
            </w:r>
          </w:p>
        </w:tc>
        <w:tc>
          <w:tcPr>
            <w:tcW w:w="990" w:type="dxa"/>
          </w:tcPr>
          <w:p w14:paraId="38562745" w14:textId="77777777" w:rsidR="0061524D" w:rsidRPr="00487927" w:rsidRDefault="0061524D" w:rsidP="00FD51B2">
            <w:pPr>
              <w:jc w:val="center"/>
              <w:rPr>
                <w:rFonts w:cstheme="minorHAnsi"/>
                <w:szCs w:val="20"/>
              </w:rPr>
            </w:pPr>
          </w:p>
        </w:tc>
        <w:tc>
          <w:tcPr>
            <w:tcW w:w="990" w:type="dxa"/>
          </w:tcPr>
          <w:p w14:paraId="5C2D541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00B267" w14:textId="77777777" w:rsidR="0061524D" w:rsidRPr="00487927" w:rsidRDefault="0061524D" w:rsidP="00FD51B2">
            <w:pPr>
              <w:jc w:val="center"/>
              <w:rPr>
                <w:rFonts w:cstheme="minorHAnsi"/>
                <w:szCs w:val="20"/>
              </w:rPr>
            </w:pPr>
          </w:p>
        </w:tc>
        <w:tc>
          <w:tcPr>
            <w:tcW w:w="990" w:type="dxa"/>
          </w:tcPr>
          <w:p w14:paraId="7FC8F966" w14:textId="77777777" w:rsidR="0061524D" w:rsidRPr="00487927" w:rsidRDefault="0061524D" w:rsidP="00FD51B2">
            <w:pPr>
              <w:jc w:val="center"/>
              <w:rPr>
                <w:rFonts w:cstheme="minorHAnsi"/>
                <w:szCs w:val="20"/>
              </w:rPr>
            </w:pPr>
          </w:p>
        </w:tc>
        <w:tc>
          <w:tcPr>
            <w:tcW w:w="990" w:type="dxa"/>
          </w:tcPr>
          <w:p w14:paraId="5C14B20B" w14:textId="77777777" w:rsidR="0061524D" w:rsidRPr="00487927" w:rsidRDefault="0061524D" w:rsidP="00FD51B2">
            <w:pPr>
              <w:jc w:val="center"/>
              <w:rPr>
                <w:rFonts w:cstheme="minorHAnsi"/>
                <w:szCs w:val="20"/>
              </w:rPr>
            </w:pPr>
          </w:p>
        </w:tc>
        <w:tc>
          <w:tcPr>
            <w:tcW w:w="990" w:type="dxa"/>
          </w:tcPr>
          <w:p w14:paraId="20FF30B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7595BAF" w14:textId="77777777" w:rsidR="0061524D" w:rsidRPr="00487927" w:rsidRDefault="0061524D" w:rsidP="00FD51B2">
            <w:pPr>
              <w:jc w:val="center"/>
              <w:rPr>
                <w:rFonts w:cstheme="minorHAnsi"/>
                <w:szCs w:val="20"/>
              </w:rPr>
            </w:pPr>
          </w:p>
        </w:tc>
        <w:tc>
          <w:tcPr>
            <w:tcW w:w="990" w:type="dxa"/>
          </w:tcPr>
          <w:p w14:paraId="22E747E4" w14:textId="77777777" w:rsidR="0061524D" w:rsidRPr="00487927" w:rsidRDefault="0061524D" w:rsidP="00FD51B2">
            <w:pPr>
              <w:jc w:val="center"/>
              <w:rPr>
                <w:rFonts w:cstheme="minorHAnsi"/>
                <w:szCs w:val="20"/>
              </w:rPr>
            </w:pPr>
          </w:p>
        </w:tc>
        <w:tc>
          <w:tcPr>
            <w:tcW w:w="990" w:type="dxa"/>
          </w:tcPr>
          <w:p w14:paraId="08486947" w14:textId="77777777" w:rsidR="0061524D" w:rsidRPr="00487927" w:rsidRDefault="0061524D" w:rsidP="00FD51B2">
            <w:pPr>
              <w:jc w:val="center"/>
              <w:rPr>
                <w:rFonts w:cstheme="minorHAnsi"/>
                <w:szCs w:val="20"/>
              </w:rPr>
            </w:pPr>
          </w:p>
        </w:tc>
        <w:tc>
          <w:tcPr>
            <w:tcW w:w="1103" w:type="dxa"/>
          </w:tcPr>
          <w:p w14:paraId="35D60762" w14:textId="77777777" w:rsidR="0061524D" w:rsidRPr="00487927" w:rsidRDefault="0061524D" w:rsidP="00FD51B2">
            <w:pPr>
              <w:jc w:val="center"/>
              <w:rPr>
                <w:rFonts w:cstheme="minorHAnsi"/>
                <w:szCs w:val="20"/>
              </w:rPr>
            </w:pPr>
          </w:p>
        </w:tc>
        <w:tc>
          <w:tcPr>
            <w:tcW w:w="1103" w:type="dxa"/>
          </w:tcPr>
          <w:p w14:paraId="34454CE3" w14:textId="77777777" w:rsidR="0061524D" w:rsidRPr="00487927" w:rsidRDefault="0061524D" w:rsidP="00FD51B2">
            <w:pPr>
              <w:jc w:val="center"/>
              <w:rPr>
                <w:rFonts w:cstheme="minorHAnsi"/>
                <w:szCs w:val="20"/>
              </w:rPr>
            </w:pPr>
          </w:p>
        </w:tc>
      </w:tr>
      <w:tr w:rsidR="0061524D" w:rsidRPr="00487927" w14:paraId="7C510E0F" w14:textId="105FA7CE" w:rsidTr="0061524D">
        <w:tc>
          <w:tcPr>
            <w:tcW w:w="1255" w:type="dxa"/>
          </w:tcPr>
          <w:p w14:paraId="260771D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609_03</w:t>
            </w:r>
          </w:p>
        </w:tc>
        <w:tc>
          <w:tcPr>
            <w:tcW w:w="990" w:type="dxa"/>
          </w:tcPr>
          <w:p w14:paraId="06A70F83" w14:textId="77777777" w:rsidR="0061524D" w:rsidRPr="00487927" w:rsidRDefault="0061524D" w:rsidP="00FD51B2">
            <w:pPr>
              <w:jc w:val="center"/>
              <w:rPr>
                <w:rFonts w:cstheme="minorHAnsi"/>
                <w:szCs w:val="20"/>
              </w:rPr>
            </w:pPr>
          </w:p>
        </w:tc>
        <w:tc>
          <w:tcPr>
            <w:tcW w:w="990" w:type="dxa"/>
          </w:tcPr>
          <w:p w14:paraId="520AD63A"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C94D69" w14:textId="77777777" w:rsidR="0061524D" w:rsidRPr="00487927" w:rsidRDefault="0061524D" w:rsidP="00FD51B2">
            <w:pPr>
              <w:jc w:val="center"/>
              <w:rPr>
                <w:rFonts w:cstheme="minorHAnsi"/>
                <w:szCs w:val="20"/>
              </w:rPr>
            </w:pPr>
          </w:p>
        </w:tc>
        <w:tc>
          <w:tcPr>
            <w:tcW w:w="990" w:type="dxa"/>
          </w:tcPr>
          <w:p w14:paraId="39AB5C8F" w14:textId="77777777" w:rsidR="0061524D" w:rsidRPr="00487927" w:rsidRDefault="0061524D" w:rsidP="00FD51B2">
            <w:pPr>
              <w:jc w:val="center"/>
              <w:rPr>
                <w:rFonts w:cstheme="minorHAnsi"/>
                <w:szCs w:val="20"/>
              </w:rPr>
            </w:pPr>
          </w:p>
        </w:tc>
        <w:tc>
          <w:tcPr>
            <w:tcW w:w="990" w:type="dxa"/>
          </w:tcPr>
          <w:p w14:paraId="7E0AA240" w14:textId="77777777" w:rsidR="0061524D" w:rsidRPr="00487927" w:rsidRDefault="0061524D" w:rsidP="00FD51B2">
            <w:pPr>
              <w:jc w:val="center"/>
              <w:rPr>
                <w:rFonts w:cstheme="minorHAnsi"/>
                <w:szCs w:val="20"/>
              </w:rPr>
            </w:pPr>
          </w:p>
        </w:tc>
        <w:tc>
          <w:tcPr>
            <w:tcW w:w="990" w:type="dxa"/>
          </w:tcPr>
          <w:p w14:paraId="78FF7C5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4FCCAC4" w14:textId="77777777" w:rsidR="0061524D" w:rsidRPr="00487927" w:rsidRDefault="0061524D" w:rsidP="00FD51B2">
            <w:pPr>
              <w:jc w:val="center"/>
              <w:rPr>
                <w:rFonts w:cstheme="minorHAnsi"/>
                <w:szCs w:val="20"/>
              </w:rPr>
            </w:pPr>
          </w:p>
        </w:tc>
        <w:tc>
          <w:tcPr>
            <w:tcW w:w="990" w:type="dxa"/>
          </w:tcPr>
          <w:p w14:paraId="151CAD13" w14:textId="77777777" w:rsidR="0061524D" w:rsidRPr="00487927" w:rsidRDefault="0061524D" w:rsidP="00FD51B2">
            <w:pPr>
              <w:jc w:val="center"/>
              <w:rPr>
                <w:rFonts w:cstheme="minorHAnsi"/>
                <w:szCs w:val="20"/>
              </w:rPr>
            </w:pPr>
          </w:p>
        </w:tc>
        <w:tc>
          <w:tcPr>
            <w:tcW w:w="990" w:type="dxa"/>
          </w:tcPr>
          <w:p w14:paraId="39C6931D" w14:textId="77777777" w:rsidR="0061524D" w:rsidRPr="00487927" w:rsidRDefault="0061524D" w:rsidP="00FD51B2">
            <w:pPr>
              <w:jc w:val="center"/>
              <w:rPr>
                <w:rFonts w:cstheme="minorHAnsi"/>
                <w:szCs w:val="20"/>
              </w:rPr>
            </w:pPr>
          </w:p>
        </w:tc>
        <w:tc>
          <w:tcPr>
            <w:tcW w:w="1103" w:type="dxa"/>
          </w:tcPr>
          <w:p w14:paraId="0A383569" w14:textId="77777777" w:rsidR="0061524D" w:rsidRPr="00487927" w:rsidRDefault="0061524D" w:rsidP="00FD51B2">
            <w:pPr>
              <w:jc w:val="center"/>
              <w:rPr>
                <w:rFonts w:cstheme="minorHAnsi"/>
                <w:szCs w:val="20"/>
              </w:rPr>
            </w:pPr>
          </w:p>
        </w:tc>
        <w:tc>
          <w:tcPr>
            <w:tcW w:w="1103" w:type="dxa"/>
          </w:tcPr>
          <w:p w14:paraId="40B54494" w14:textId="77777777" w:rsidR="0061524D" w:rsidRPr="00487927" w:rsidRDefault="0061524D" w:rsidP="00FD51B2">
            <w:pPr>
              <w:jc w:val="center"/>
              <w:rPr>
                <w:rFonts w:cstheme="minorHAnsi"/>
                <w:szCs w:val="20"/>
              </w:rPr>
            </w:pPr>
          </w:p>
        </w:tc>
      </w:tr>
      <w:tr w:rsidR="0061524D" w:rsidRPr="00487927" w14:paraId="4ED4D854" w14:textId="3A7851D5" w:rsidTr="0061524D">
        <w:tc>
          <w:tcPr>
            <w:tcW w:w="1255" w:type="dxa"/>
          </w:tcPr>
          <w:p w14:paraId="4C953F2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609_04</w:t>
            </w:r>
          </w:p>
        </w:tc>
        <w:tc>
          <w:tcPr>
            <w:tcW w:w="990" w:type="dxa"/>
          </w:tcPr>
          <w:p w14:paraId="14A56037" w14:textId="77777777" w:rsidR="0061524D" w:rsidRPr="00487927" w:rsidRDefault="0061524D" w:rsidP="00FD51B2">
            <w:pPr>
              <w:jc w:val="center"/>
              <w:rPr>
                <w:rFonts w:cstheme="minorHAnsi"/>
                <w:szCs w:val="20"/>
              </w:rPr>
            </w:pPr>
          </w:p>
        </w:tc>
        <w:tc>
          <w:tcPr>
            <w:tcW w:w="990" w:type="dxa"/>
          </w:tcPr>
          <w:p w14:paraId="2768E0A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D7FCCEB" w14:textId="77777777" w:rsidR="0061524D" w:rsidRPr="00487927" w:rsidRDefault="0061524D" w:rsidP="00FD51B2">
            <w:pPr>
              <w:jc w:val="center"/>
              <w:rPr>
                <w:rFonts w:cstheme="minorHAnsi"/>
                <w:szCs w:val="20"/>
              </w:rPr>
            </w:pPr>
          </w:p>
        </w:tc>
        <w:tc>
          <w:tcPr>
            <w:tcW w:w="990" w:type="dxa"/>
          </w:tcPr>
          <w:p w14:paraId="2AE55A8B" w14:textId="77777777" w:rsidR="0061524D" w:rsidRPr="00487927" w:rsidRDefault="0061524D" w:rsidP="00FD51B2">
            <w:pPr>
              <w:jc w:val="center"/>
              <w:rPr>
                <w:rFonts w:cstheme="minorHAnsi"/>
                <w:szCs w:val="20"/>
              </w:rPr>
            </w:pPr>
          </w:p>
        </w:tc>
        <w:tc>
          <w:tcPr>
            <w:tcW w:w="990" w:type="dxa"/>
          </w:tcPr>
          <w:p w14:paraId="3BCF540C" w14:textId="77777777" w:rsidR="0061524D" w:rsidRPr="00487927" w:rsidRDefault="0061524D" w:rsidP="00FD51B2">
            <w:pPr>
              <w:jc w:val="center"/>
              <w:rPr>
                <w:rFonts w:cstheme="minorHAnsi"/>
                <w:szCs w:val="20"/>
              </w:rPr>
            </w:pPr>
          </w:p>
        </w:tc>
        <w:tc>
          <w:tcPr>
            <w:tcW w:w="990" w:type="dxa"/>
          </w:tcPr>
          <w:p w14:paraId="1BD82A2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8287ADB" w14:textId="77777777" w:rsidR="0061524D" w:rsidRPr="00487927" w:rsidRDefault="0061524D" w:rsidP="00FD51B2">
            <w:pPr>
              <w:jc w:val="center"/>
              <w:rPr>
                <w:rFonts w:cstheme="minorHAnsi"/>
                <w:szCs w:val="20"/>
              </w:rPr>
            </w:pPr>
          </w:p>
        </w:tc>
        <w:tc>
          <w:tcPr>
            <w:tcW w:w="990" w:type="dxa"/>
          </w:tcPr>
          <w:p w14:paraId="0FFCD4F7" w14:textId="77777777" w:rsidR="0061524D" w:rsidRPr="00487927" w:rsidRDefault="0061524D" w:rsidP="00FD51B2">
            <w:pPr>
              <w:jc w:val="center"/>
              <w:rPr>
                <w:rFonts w:cstheme="minorHAnsi"/>
                <w:szCs w:val="20"/>
              </w:rPr>
            </w:pPr>
          </w:p>
        </w:tc>
        <w:tc>
          <w:tcPr>
            <w:tcW w:w="990" w:type="dxa"/>
          </w:tcPr>
          <w:p w14:paraId="228D05AB" w14:textId="77777777" w:rsidR="0061524D" w:rsidRPr="00487927" w:rsidRDefault="0061524D" w:rsidP="00FD51B2">
            <w:pPr>
              <w:jc w:val="center"/>
              <w:rPr>
                <w:rFonts w:cstheme="minorHAnsi"/>
                <w:szCs w:val="20"/>
              </w:rPr>
            </w:pPr>
          </w:p>
        </w:tc>
        <w:tc>
          <w:tcPr>
            <w:tcW w:w="1103" w:type="dxa"/>
          </w:tcPr>
          <w:p w14:paraId="3C555F86" w14:textId="77777777" w:rsidR="0061524D" w:rsidRPr="00487927" w:rsidRDefault="0061524D" w:rsidP="00FD51B2">
            <w:pPr>
              <w:jc w:val="center"/>
              <w:rPr>
                <w:rFonts w:cstheme="minorHAnsi"/>
                <w:szCs w:val="20"/>
              </w:rPr>
            </w:pPr>
          </w:p>
        </w:tc>
        <w:tc>
          <w:tcPr>
            <w:tcW w:w="1103" w:type="dxa"/>
          </w:tcPr>
          <w:p w14:paraId="34E827CE" w14:textId="77777777" w:rsidR="0061524D" w:rsidRPr="00487927" w:rsidRDefault="0061524D" w:rsidP="00FD51B2">
            <w:pPr>
              <w:jc w:val="center"/>
              <w:rPr>
                <w:rFonts w:cstheme="minorHAnsi"/>
                <w:szCs w:val="20"/>
              </w:rPr>
            </w:pPr>
          </w:p>
        </w:tc>
      </w:tr>
      <w:tr w:rsidR="0061524D" w:rsidRPr="00487927" w14:paraId="5DDC6A0B" w14:textId="7FAA6A81" w:rsidTr="0061524D">
        <w:tc>
          <w:tcPr>
            <w:tcW w:w="1255" w:type="dxa"/>
          </w:tcPr>
          <w:p w14:paraId="567BEC0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609_05</w:t>
            </w:r>
          </w:p>
        </w:tc>
        <w:tc>
          <w:tcPr>
            <w:tcW w:w="990" w:type="dxa"/>
          </w:tcPr>
          <w:p w14:paraId="6B1A9664" w14:textId="77777777" w:rsidR="0061524D" w:rsidRPr="00487927" w:rsidRDefault="0061524D" w:rsidP="00FD51B2">
            <w:pPr>
              <w:jc w:val="center"/>
              <w:rPr>
                <w:rFonts w:cstheme="minorHAnsi"/>
                <w:szCs w:val="20"/>
              </w:rPr>
            </w:pPr>
          </w:p>
        </w:tc>
        <w:tc>
          <w:tcPr>
            <w:tcW w:w="990" w:type="dxa"/>
          </w:tcPr>
          <w:p w14:paraId="76086FF6"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BC3777" w14:textId="77777777" w:rsidR="0061524D" w:rsidRPr="00487927" w:rsidRDefault="0061524D" w:rsidP="00FD51B2">
            <w:pPr>
              <w:jc w:val="center"/>
              <w:rPr>
                <w:rFonts w:cstheme="minorHAnsi"/>
                <w:szCs w:val="20"/>
              </w:rPr>
            </w:pPr>
          </w:p>
        </w:tc>
        <w:tc>
          <w:tcPr>
            <w:tcW w:w="990" w:type="dxa"/>
          </w:tcPr>
          <w:p w14:paraId="1BA896E4" w14:textId="77777777" w:rsidR="0061524D" w:rsidRPr="00487927" w:rsidRDefault="0061524D" w:rsidP="00FD51B2">
            <w:pPr>
              <w:jc w:val="center"/>
              <w:rPr>
                <w:rFonts w:cstheme="minorHAnsi"/>
                <w:szCs w:val="20"/>
              </w:rPr>
            </w:pPr>
          </w:p>
        </w:tc>
        <w:tc>
          <w:tcPr>
            <w:tcW w:w="990" w:type="dxa"/>
          </w:tcPr>
          <w:p w14:paraId="2DB16752" w14:textId="77777777" w:rsidR="0061524D" w:rsidRPr="00487927" w:rsidRDefault="0061524D" w:rsidP="00FD51B2">
            <w:pPr>
              <w:jc w:val="center"/>
              <w:rPr>
                <w:rFonts w:cstheme="minorHAnsi"/>
                <w:szCs w:val="20"/>
              </w:rPr>
            </w:pPr>
          </w:p>
        </w:tc>
        <w:tc>
          <w:tcPr>
            <w:tcW w:w="990" w:type="dxa"/>
          </w:tcPr>
          <w:p w14:paraId="09D57B0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73BC6C3" w14:textId="77777777" w:rsidR="0061524D" w:rsidRPr="00487927" w:rsidRDefault="0061524D" w:rsidP="00FD51B2">
            <w:pPr>
              <w:jc w:val="center"/>
              <w:rPr>
                <w:rFonts w:cstheme="minorHAnsi"/>
                <w:szCs w:val="20"/>
              </w:rPr>
            </w:pPr>
          </w:p>
        </w:tc>
        <w:tc>
          <w:tcPr>
            <w:tcW w:w="990" w:type="dxa"/>
          </w:tcPr>
          <w:p w14:paraId="4240104D" w14:textId="77777777" w:rsidR="0061524D" w:rsidRPr="00487927" w:rsidRDefault="0061524D" w:rsidP="00FD51B2">
            <w:pPr>
              <w:jc w:val="center"/>
              <w:rPr>
                <w:rFonts w:cstheme="minorHAnsi"/>
                <w:szCs w:val="20"/>
              </w:rPr>
            </w:pPr>
          </w:p>
        </w:tc>
        <w:tc>
          <w:tcPr>
            <w:tcW w:w="990" w:type="dxa"/>
          </w:tcPr>
          <w:p w14:paraId="2532A08F" w14:textId="77777777" w:rsidR="0061524D" w:rsidRPr="00487927" w:rsidRDefault="0061524D" w:rsidP="00FD51B2">
            <w:pPr>
              <w:jc w:val="center"/>
              <w:rPr>
                <w:rFonts w:cstheme="minorHAnsi"/>
                <w:szCs w:val="20"/>
              </w:rPr>
            </w:pPr>
          </w:p>
        </w:tc>
        <w:tc>
          <w:tcPr>
            <w:tcW w:w="1103" w:type="dxa"/>
          </w:tcPr>
          <w:p w14:paraId="1CF276E4" w14:textId="77777777" w:rsidR="0061524D" w:rsidRPr="00487927" w:rsidRDefault="0061524D" w:rsidP="00FD51B2">
            <w:pPr>
              <w:jc w:val="center"/>
              <w:rPr>
                <w:rFonts w:cstheme="minorHAnsi"/>
                <w:szCs w:val="20"/>
              </w:rPr>
            </w:pPr>
          </w:p>
        </w:tc>
        <w:tc>
          <w:tcPr>
            <w:tcW w:w="1103" w:type="dxa"/>
          </w:tcPr>
          <w:p w14:paraId="47C4E633" w14:textId="77777777" w:rsidR="0061524D" w:rsidRPr="00487927" w:rsidRDefault="0061524D" w:rsidP="00FD51B2">
            <w:pPr>
              <w:jc w:val="center"/>
              <w:rPr>
                <w:rFonts w:cstheme="minorHAnsi"/>
                <w:szCs w:val="20"/>
              </w:rPr>
            </w:pPr>
          </w:p>
        </w:tc>
      </w:tr>
      <w:tr w:rsidR="0061524D" w:rsidRPr="00487927" w14:paraId="1898D28C" w14:textId="1C8B69C9" w:rsidTr="0061524D">
        <w:tc>
          <w:tcPr>
            <w:tcW w:w="1255" w:type="dxa"/>
          </w:tcPr>
          <w:p w14:paraId="6BDD06E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609_06</w:t>
            </w:r>
          </w:p>
        </w:tc>
        <w:tc>
          <w:tcPr>
            <w:tcW w:w="990" w:type="dxa"/>
          </w:tcPr>
          <w:p w14:paraId="195FB79F" w14:textId="77777777" w:rsidR="0061524D" w:rsidRPr="00487927" w:rsidRDefault="0061524D" w:rsidP="00FD51B2">
            <w:pPr>
              <w:jc w:val="center"/>
              <w:rPr>
                <w:rFonts w:cstheme="minorHAnsi"/>
                <w:szCs w:val="20"/>
              </w:rPr>
            </w:pPr>
          </w:p>
        </w:tc>
        <w:tc>
          <w:tcPr>
            <w:tcW w:w="990" w:type="dxa"/>
          </w:tcPr>
          <w:p w14:paraId="08141C9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9A8250" w14:textId="77777777" w:rsidR="0061524D" w:rsidRPr="00487927" w:rsidRDefault="0061524D" w:rsidP="00FD51B2">
            <w:pPr>
              <w:jc w:val="center"/>
              <w:rPr>
                <w:rFonts w:cstheme="minorHAnsi"/>
                <w:szCs w:val="20"/>
              </w:rPr>
            </w:pPr>
          </w:p>
        </w:tc>
        <w:tc>
          <w:tcPr>
            <w:tcW w:w="990" w:type="dxa"/>
          </w:tcPr>
          <w:p w14:paraId="7085F147" w14:textId="77777777" w:rsidR="0061524D" w:rsidRPr="00487927" w:rsidRDefault="0061524D" w:rsidP="00FD51B2">
            <w:pPr>
              <w:jc w:val="center"/>
              <w:rPr>
                <w:rFonts w:cstheme="minorHAnsi"/>
                <w:szCs w:val="20"/>
              </w:rPr>
            </w:pPr>
          </w:p>
        </w:tc>
        <w:tc>
          <w:tcPr>
            <w:tcW w:w="990" w:type="dxa"/>
          </w:tcPr>
          <w:p w14:paraId="5D86362A" w14:textId="77777777" w:rsidR="0061524D" w:rsidRPr="00487927" w:rsidRDefault="0061524D" w:rsidP="00FD51B2">
            <w:pPr>
              <w:jc w:val="center"/>
              <w:rPr>
                <w:rFonts w:cstheme="minorHAnsi"/>
                <w:szCs w:val="20"/>
              </w:rPr>
            </w:pPr>
          </w:p>
        </w:tc>
        <w:tc>
          <w:tcPr>
            <w:tcW w:w="990" w:type="dxa"/>
          </w:tcPr>
          <w:p w14:paraId="00D8CF6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E272830" w14:textId="77777777" w:rsidR="0061524D" w:rsidRPr="00487927" w:rsidRDefault="0061524D" w:rsidP="00FD51B2">
            <w:pPr>
              <w:jc w:val="center"/>
              <w:rPr>
                <w:rFonts w:cstheme="minorHAnsi"/>
                <w:szCs w:val="20"/>
              </w:rPr>
            </w:pPr>
          </w:p>
        </w:tc>
        <w:tc>
          <w:tcPr>
            <w:tcW w:w="990" w:type="dxa"/>
          </w:tcPr>
          <w:p w14:paraId="52328018" w14:textId="77777777" w:rsidR="0061524D" w:rsidRPr="00487927" w:rsidRDefault="0061524D" w:rsidP="00FD51B2">
            <w:pPr>
              <w:jc w:val="center"/>
              <w:rPr>
                <w:rFonts w:cstheme="minorHAnsi"/>
                <w:szCs w:val="20"/>
              </w:rPr>
            </w:pPr>
          </w:p>
        </w:tc>
        <w:tc>
          <w:tcPr>
            <w:tcW w:w="990" w:type="dxa"/>
          </w:tcPr>
          <w:p w14:paraId="01564A14" w14:textId="77777777" w:rsidR="0061524D" w:rsidRPr="00487927" w:rsidRDefault="0061524D" w:rsidP="00FD51B2">
            <w:pPr>
              <w:jc w:val="center"/>
              <w:rPr>
                <w:rFonts w:cstheme="minorHAnsi"/>
                <w:szCs w:val="20"/>
              </w:rPr>
            </w:pPr>
          </w:p>
        </w:tc>
        <w:tc>
          <w:tcPr>
            <w:tcW w:w="1103" w:type="dxa"/>
          </w:tcPr>
          <w:p w14:paraId="3A1ED981" w14:textId="77777777" w:rsidR="0061524D" w:rsidRPr="00487927" w:rsidRDefault="0061524D" w:rsidP="00FD51B2">
            <w:pPr>
              <w:jc w:val="center"/>
              <w:rPr>
                <w:rFonts w:cstheme="minorHAnsi"/>
                <w:szCs w:val="20"/>
              </w:rPr>
            </w:pPr>
          </w:p>
        </w:tc>
        <w:tc>
          <w:tcPr>
            <w:tcW w:w="1103" w:type="dxa"/>
          </w:tcPr>
          <w:p w14:paraId="2B65FB51" w14:textId="77777777" w:rsidR="0061524D" w:rsidRPr="00487927" w:rsidRDefault="0061524D" w:rsidP="00FD51B2">
            <w:pPr>
              <w:jc w:val="center"/>
              <w:rPr>
                <w:rFonts w:cstheme="minorHAnsi"/>
                <w:szCs w:val="20"/>
              </w:rPr>
            </w:pPr>
          </w:p>
        </w:tc>
      </w:tr>
      <w:tr w:rsidR="0061524D" w:rsidRPr="00487927" w14:paraId="332C841B" w14:textId="7267436C" w:rsidTr="0061524D">
        <w:tc>
          <w:tcPr>
            <w:tcW w:w="1255" w:type="dxa"/>
          </w:tcPr>
          <w:p w14:paraId="39D2069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609_07</w:t>
            </w:r>
          </w:p>
        </w:tc>
        <w:tc>
          <w:tcPr>
            <w:tcW w:w="990" w:type="dxa"/>
          </w:tcPr>
          <w:p w14:paraId="4952FFD8" w14:textId="77777777" w:rsidR="0061524D" w:rsidRPr="00487927" w:rsidRDefault="0061524D" w:rsidP="00FD51B2">
            <w:pPr>
              <w:jc w:val="center"/>
              <w:rPr>
                <w:rFonts w:cstheme="minorHAnsi"/>
                <w:szCs w:val="20"/>
              </w:rPr>
            </w:pPr>
          </w:p>
        </w:tc>
        <w:tc>
          <w:tcPr>
            <w:tcW w:w="990" w:type="dxa"/>
          </w:tcPr>
          <w:p w14:paraId="102DD9B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06DA16" w14:textId="77777777" w:rsidR="0061524D" w:rsidRPr="00487927" w:rsidRDefault="0061524D" w:rsidP="00FD51B2">
            <w:pPr>
              <w:jc w:val="center"/>
              <w:rPr>
                <w:rFonts w:cstheme="minorHAnsi"/>
                <w:szCs w:val="20"/>
              </w:rPr>
            </w:pPr>
          </w:p>
        </w:tc>
        <w:tc>
          <w:tcPr>
            <w:tcW w:w="990" w:type="dxa"/>
          </w:tcPr>
          <w:p w14:paraId="03E96134" w14:textId="77777777" w:rsidR="0061524D" w:rsidRPr="00487927" w:rsidRDefault="0061524D" w:rsidP="00FD51B2">
            <w:pPr>
              <w:jc w:val="center"/>
              <w:rPr>
                <w:rFonts w:cstheme="minorHAnsi"/>
                <w:szCs w:val="20"/>
              </w:rPr>
            </w:pPr>
          </w:p>
        </w:tc>
        <w:tc>
          <w:tcPr>
            <w:tcW w:w="990" w:type="dxa"/>
          </w:tcPr>
          <w:p w14:paraId="2B42A7E3" w14:textId="77777777" w:rsidR="0061524D" w:rsidRPr="00487927" w:rsidRDefault="0061524D" w:rsidP="00FD51B2">
            <w:pPr>
              <w:jc w:val="center"/>
              <w:rPr>
                <w:rFonts w:cstheme="minorHAnsi"/>
                <w:szCs w:val="20"/>
              </w:rPr>
            </w:pPr>
          </w:p>
        </w:tc>
        <w:tc>
          <w:tcPr>
            <w:tcW w:w="990" w:type="dxa"/>
          </w:tcPr>
          <w:p w14:paraId="372F787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A16A7A4" w14:textId="77777777" w:rsidR="0061524D" w:rsidRPr="00487927" w:rsidRDefault="0061524D" w:rsidP="00FD51B2">
            <w:pPr>
              <w:jc w:val="center"/>
              <w:rPr>
                <w:rFonts w:cstheme="minorHAnsi"/>
                <w:szCs w:val="20"/>
              </w:rPr>
            </w:pPr>
          </w:p>
        </w:tc>
        <w:tc>
          <w:tcPr>
            <w:tcW w:w="990" w:type="dxa"/>
          </w:tcPr>
          <w:p w14:paraId="3658C527" w14:textId="77777777" w:rsidR="0061524D" w:rsidRPr="00487927" w:rsidRDefault="0061524D" w:rsidP="00FD51B2">
            <w:pPr>
              <w:jc w:val="center"/>
              <w:rPr>
                <w:rFonts w:cstheme="minorHAnsi"/>
                <w:szCs w:val="20"/>
              </w:rPr>
            </w:pPr>
          </w:p>
        </w:tc>
        <w:tc>
          <w:tcPr>
            <w:tcW w:w="990" w:type="dxa"/>
          </w:tcPr>
          <w:p w14:paraId="39A5A5FA" w14:textId="77777777" w:rsidR="0061524D" w:rsidRPr="00487927" w:rsidRDefault="0061524D" w:rsidP="00FD51B2">
            <w:pPr>
              <w:jc w:val="center"/>
              <w:rPr>
                <w:rFonts w:cstheme="minorHAnsi"/>
                <w:szCs w:val="20"/>
              </w:rPr>
            </w:pPr>
          </w:p>
        </w:tc>
        <w:tc>
          <w:tcPr>
            <w:tcW w:w="1103" w:type="dxa"/>
          </w:tcPr>
          <w:p w14:paraId="08820B73" w14:textId="77777777" w:rsidR="0061524D" w:rsidRPr="00487927" w:rsidRDefault="0061524D" w:rsidP="00FD51B2">
            <w:pPr>
              <w:jc w:val="center"/>
              <w:rPr>
                <w:rFonts w:cstheme="minorHAnsi"/>
                <w:szCs w:val="20"/>
              </w:rPr>
            </w:pPr>
          </w:p>
        </w:tc>
        <w:tc>
          <w:tcPr>
            <w:tcW w:w="1103" w:type="dxa"/>
          </w:tcPr>
          <w:p w14:paraId="7E927533" w14:textId="77777777" w:rsidR="0061524D" w:rsidRPr="00487927" w:rsidRDefault="0061524D" w:rsidP="00FD51B2">
            <w:pPr>
              <w:jc w:val="center"/>
              <w:rPr>
                <w:rFonts w:cstheme="minorHAnsi"/>
                <w:szCs w:val="20"/>
              </w:rPr>
            </w:pPr>
          </w:p>
        </w:tc>
      </w:tr>
      <w:tr w:rsidR="0061524D" w:rsidRPr="00487927" w14:paraId="21CA8768" w14:textId="4E1A96EA" w:rsidTr="0061524D">
        <w:tc>
          <w:tcPr>
            <w:tcW w:w="1255" w:type="dxa"/>
          </w:tcPr>
          <w:p w14:paraId="4DD4DFB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609_08</w:t>
            </w:r>
          </w:p>
        </w:tc>
        <w:tc>
          <w:tcPr>
            <w:tcW w:w="990" w:type="dxa"/>
          </w:tcPr>
          <w:p w14:paraId="7A975C7F" w14:textId="77777777" w:rsidR="0061524D" w:rsidRPr="00487927" w:rsidRDefault="0061524D" w:rsidP="00FD51B2">
            <w:pPr>
              <w:jc w:val="center"/>
              <w:rPr>
                <w:rFonts w:cstheme="minorHAnsi"/>
                <w:szCs w:val="20"/>
              </w:rPr>
            </w:pPr>
          </w:p>
        </w:tc>
        <w:tc>
          <w:tcPr>
            <w:tcW w:w="990" w:type="dxa"/>
          </w:tcPr>
          <w:p w14:paraId="1BC47F5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568C6A" w14:textId="77777777" w:rsidR="0061524D" w:rsidRPr="00487927" w:rsidRDefault="0061524D" w:rsidP="00FD51B2">
            <w:pPr>
              <w:jc w:val="center"/>
              <w:rPr>
                <w:rFonts w:cstheme="minorHAnsi"/>
                <w:szCs w:val="20"/>
              </w:rPr>
            </w:pPr>
          </w:p>
        </w:tc>
        <w:tc>
          <w:tcPr>
            <w:tcW w:w="990" w:type="dxa"/>
          </w:tcPr>
          <w:p w14:paraId="7F55ADD9" w14:textId="77777777" w:rsidR="0061524D" w:rsidRPr="00487927" w:rsidRDefault="0061524D" w:rsidP="00FD51B2">
            <w:pPr>
              <w:jc w:val="center"/>
              <w:rPr>
                <w:rFonts w:cstheme="minorHAnsi"/>
                <w:szCs w:val="20"/>
              </w:rPr>
            </w:pPr>
          </w:p>
        </w:tc>
        <w:tc>
          <w:tcPr>
            <w:tcW w:w="990" w:type="dxa"/>
          </w:tcPr>
          <w:p w14:paraId="14FB5AE4" w14:textId="77777777" w:rsidR="0061524D" w:rsidRPr="00487927" w:rsidRDefault="0061524D" w:rsidP="00FD51B2">
            <w:pPr>
              <w:jc w:val="center"/>
              <w:rPr>
                <w:rFonts w:cstheme="minorHAnsi"/>
                <w:szCs w:val="20"/>
              </w:rPr>
            </w:pPr>
          </w:p>
        </w:tc>
        <w:tc>
          <w:tcPr>
            <w:tcW w:w="990" w:type="dxa"/>
          </w:tcPr>
          <w:p w14:paraId="09DA967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7F6E494" w14:textId="77777777" w:rsidR="0061524D" w:rsidRPr="00487927" w:rsidRDefault="0061524D" w:rsidP="00FD51B2">
            <w:pPr>
              <w:jc w:val="center"/>
              <w:rPr>
                <w:rFonts w:cstheme="minorHAnsi"/>
                <w:szCs w:val="20"/>
              </w:rPr>
            </w:pPr>
          </w:p>
        </w:tc>
        <w:tc>
          <w:tcPr>
            <w:tcW w:w="990" w:type="dxa"/>
          </w:tcPr>
          <w:p w14:paraId="65A70992" w14:textId="77777777" w:rsidR="0061524D" w:rsidRPr="00487927" w:rsidRDefault="0061524D" w:rsidP="00FD51B2">
            <w:pPr>
              <w:jc w:val="center"/>
              <w:rPr>
                <w:rFonts w:cstheme="minorHAnsi"/>
                <w:szCs w:val="20"/>
              </w:rPr>
            </w:pPr>
          </w:p>
        </w:tc>
        <w:tc>
          <w:tcPr>
            <w:tcW w:w="990" w:type="dxa"/>
          </w:tcPr>
          <w:p w14:paraId="1B01FB07" w14:textId="77777777" w:rsidR="0061524D" w:rsidRPr="00487927" w:rsidRDefault="0061524D" w:rsidP="00FD51B2">
            <w:pPr>
              <w:jc w:val="center"/>
              <w:rPr>
                <w:rFonts w:cstheme="minorHAnsi"/>
                <w:szCs w:val="20"/>
              </w:rPr>
            </w:pPr>
          </w:p>
        </w:tc>
        <w:tc>
          <w:tcPr>
            <w:tcW w:w="1103" w:type="dxa"/>
          </w:tcPr>
          <w:p w14:paraId="4DC0AD3B" w14:textId="77777777" w:rsidR="0061524D" w:rsidRPr="00487927" w:rsidRDefault="0061524D" w:rsidP="00FD51B2">
            <w:pPr>
              <w:jc w:val="center"/>
              <w:rPr>
                <w:rFonts w:cstheme="minorHAnsi"/>
                <w:szCs w:val="20"/>
              </w:rPr>
            </w:pPr>
          </w:p>
        </w:tc>
        <w:tc>
          <w:tcPr>
            <w:tcW w:w="1103" w:type="dxa"/>
          </w:tcPr>
          <w:p w14:paraId="6D1C5B5B" w14:textId="77777777" w:rsidR="0061524D" w:rsidRPr="00487927" w:rsidRDefault="0061524D" w:rsidP="00FD51B2">
            <w:pPr>
              <w:jc w:val="center"/>
              <w:rPr>
                <w:rFonts w:cstheme="minorHAnsi"/>
                <w:szCs w:val="20"/>
              </w:rPr>
            </w:pPr>
          </w:p>
        </w:tc>
      </w:tr>
      <w:tr w:rsidR="0061524D" w:rsidRPr="00487927" w14:paraId="2333F6EE" w14:textId="6EDD2B27" w:rsidTr="0061524D">
        <w:tc>
          <w:tcPr>
            <w:tcW w:w="1255" w:type="dxa"/>
          </w:tcPr>
          <w:p w14:paraId="71B95B2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609_09</w:t>
            </w:r>
          </w:p>
        </w:tc>
        <w:tc>
          <w:tcPr>
            <w:tcW w:w="990" w:type="dxa"/>
          </w:tcPr>
          <w:p w14:paraId="6EEAADBF" w14:textId="77777777" w:rsidR="0061524D" w:rsidRPr="00487927" w:rsidRDefault="0061524D" w:rsidP="00FD51B2">
            <w:pPr>
              <w:jc w:val="center"/>
              <w:rPr>
                <w:rFonts w:cstheme="minorHAnsi"/>
                <w:szCs w:val="20"/>
              </w:rPr>
            </w:pPr>
          </w:p>
        </w:tc>
        <w:tc>
          <w:tcPr>
            <w:tcW w:w="990" w:type="dxa"/>
          </w:tcPr>
          <w:p w14:paraId="3C187CC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278035D" w14:textId="77777777" w:rsidR="0061524D" w:rsidRPr="00487927" w:rsidRDefault="0061524D" w:rsidP="00FD51B2">
            <w:pPr>
              <w:jc w:val="center"/>
              <w:rPr>
                <w:rFonts w:cstheme="minorHAnsi"/>
                <w:szCs w:val="20"/>
              </w:rPr>
            </w:pPr>
          </w:p>
        </w:tc>
        <w:tc>
          <w:tcPr>
            <w:tcW w:w="990" w:type="dxa"/>
          </w:tcPr>
          <w:p w14:paraId="2125C02F" w14:textId="77777777" w:rsidR="0061524D" w:rsidRPr="00487927" w:rsidRDefault="0061524D" w:rsidP="00FD51B2">
            <w:pPr>
              <w:jc w:val="center"/>
              <w:rPr>
                <w:rFonts w:cstheme="minorHAnsi"/>
                <w:szCs w:val="20"/>
              </w:rPr>
            </w:pPr>
          </w:p>
        </w:tc>
        <w:tc>
          <w:tcPr>
            <w:tcW w:w="990" w:type="dxa"/>
          </w:tcPr>
          <w:p w14:paraId="404A83CC" w14:textId="77777777" w:rsidR="0061524D" w:rsidRPr="00487927" w:rsidRDefault="0061524D" w:rsidP="00FD51B2">
            <w:pPr>
              <w:jc w:val="center"/>
              <w:rPr>
                <w:rFonts w:cstheme="minorHAnsi"/>
                <w:szCs w:val="20"/>
              </w:rPr>
            </w:pPr>
          </w:p>
        </w:tc>
        <w:tc>
          <w:tcPr>
            <w:tcW w:w="990" w:type="dxa"/>
          </w:tcPr>
          <w:p w14:paraId="05AEEFD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CAA3FC3" w14:textId="77777777" w:rsidR="0061524D" w:rsidRPr="00487927" w:rsidRDefault="0061524D" w:rsidP="00FD51B2">
            <w:pPr>
              <w:jc w:val="center"/>
              <w:rPr>
                <w:rFonts w:cstheme="minorHAnsi"/>
                <w:szCs w:val="20"/>
              </w:rPr>
            </w:pPr>
          </w:p>
        </w:tc>
        <w:tc>
          <w:tcPr>
            <w:tcW w:w="990" w:type="dxa"/>
          </w:tcPr>
          <w:p w14:paraId="7B7D3B01" w14:textId="77777777" w:rsidR="0061524D" w:rsidRPr="00487927" w:rsidRDefault="0061524D" w:rsidP="00FD51B2">
            <w:pPr>
              <w:jc w:val="center"/>
              <w:rPr>
                <w:rFonts w:cstheme="minorHAnsi"/>
                <w:szCs w:val="20"/>
              </w:rPr>
            </w:pPr>
          </w:p>
        </w:tc>
        <w:tc>
          <w:tcPr>
            <w:tcW w:w="990" w:type="dxa"/>
          </w:tcPr>
          <w:p w14:paraId="6D8E14C4" w14:textId="77777777" w:rsidR="0061524D" w:rsidRPr="00487927" w:rsidRDefault="0061524D" w:rsidP="00FD51B2">
            <w:pPr>
              <w:jc w:val="center"/>
              <w:rPr>
                <w:rFonts w:cstheme="minorHAnsi"/>
                <w:szCs w:val="20"/>
              </w:rPr>
            </w:pPr>
          </w:p>
        </w:tc>
        <w:tc>
          <w:tcPr>
            <w:tcW w:w="1103" w:type="dxa"/>
          </w:tcPr>
          <w:p w14:paraId="094AF097" w14:textId="77777777" w:rsidR="0061524D" w:rsidRPr="00487927" w:rsidRDefault="0061524D" w:rsidP="00FD51B2">
            <w:pPr>
              <w:jc w:val="center"/>
              <w:rPr>
                <w:rFonts w:cstheme="minorHAnsi"/>
                <w:szCs w:val="20"/>
              </w:rPr>
            </w:pPr>
          </w:p>
        </w:tc>
        <w:tc>
          <w:tcPr>
            <w:tcW w:w="1103" w:type="dxa"/>
          </w:tcPr>
          <w:p w14:paraId="35CD7C17" w14:textId="77777777" w:rsidR="0061524D" w:rsidRPr="00487927" w:rsidRDefault="0061524D" w:rsidP="00FD51B2">
            <w:pPr>
              <w:jc w:val="center"/>
              <w:rPr>
                <w:rFonts w:cstheme="minorHAnsi"/>
                <w:szCs w:val="20"/>
              </w:rPr>
            </w:pPr>
          </w:p>
        </w:tc>
      </w:tr>
      <w:tr w:rsidR="0061524D" w:rsidRPr="00487927" w14:paraId="1816400C" w14:textId="6C145902" w:rsidTr="0061524D">
        <w:tc>
          <w:tcPr>
            <w:tcW w:w="1255" w:type="dxa"/>
          </w:tcPr>
          <w:p w14:paraId="1B94CA8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609_10</w:t>
            </w:r>
          </w:p>
        </w:tc>
        <w:tc>
          <w:tcPr>
            <w:tcW w:w="990" w:type="dxa"/>
          </w:tcPr>
          <w:p w14:paraId="362B3EA4" w14:textId="77777777" w:rsidR="0061524D" w:rsidRPr="00487927" w:rsidRDefault="0061524D" w:rsidP="00FD51B2">
            <w:pPr>
              <w:jc w:val="center"/>
              <w:rPr>
                <w:rFonts w:cstheme="minorHAnsi"/>
                <w:szCs w:val="20"/>
              </w:rPr>
            </w:pPr>
          </w:p>
        </w:tc>
        <w:tc>
          <w:tcPr>
            <w:tcW w:w="990" w:type="dxa"/>
          </w:tcPr>
          <w:p w14:paraId="340EF4F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D97ED4" w14:textId="77777777" w:rsidR="0061524D" w:rsidRPr="00487927" w:rsidRDefault="0061524D" w:rsidP="00FD51B2">
            <w:pPr>
              <w:jc w:val="center"/>
              <w:rPr>
                <w:rFonts w:cstheme="minorHAnsi"/>
                <w:szCs w:val="20"/>
              </w:rPr>
            </w:pPr>
          </w:p>
        </w:tc>
        <w:tc>
          <w:tcPr>
            <w:tcW w:w="990" w:type="dxa"/>
          </w:tcPr>
          <w:p w14:paraId="7EE35A96" w14:textId="77777777" w:rsidR="0061524D" w:rsidRPr="00487927" w:rsidRDefault="0061524D" w:rsidP="00FD51B2">
            <w:pPr>
              <w:jc w:val="center"/>
              <w:rPr>
                <w:rFonts w:cstheme="minorHAnsi"/>
                <w:szCs w:val="20"/>
              </w:rPr>
            </w:pPr>
          </w:p>
        </w:tc>
        <w:tc>
          <w:tcPr>
            <w:tcW w:w="990" w:type="dxa"/>
          </w:tcPr>
          <w:p w14:paraId="731728F2" w14:textId="77777777" w:rsidR="0061524D" w:rsidRPr="00487927" w:rsidRDefault="0061524D" w:rsidP="00FD51B2">
            <w:pPr>
              <w:jc w:val="center"/>
              <w:rPr>
                <w:rFonts w:cstheme="minorHAnsi"/>
                <w:szCs w:val="20"/>
              </w:rPr>
            </w:pPr>
          </w:p>
        </w:tc>
        <w:tc>
          <w:tcPr>
            <w:tcW w:w="990" w:type="dxa"/>
          </w:tcPr>
          <w:p w14:paraId="5A8AC0E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0D30620" w14:textId="77777777" w:rsidR="0061524D" w:rsidRPr="00487927" w:rsidRDefault="0061524D" w:rsidP="00FD51B2">
            <w:pPr>
              <w:jc w:val="center"/>
              <w:rPr>
                <w:rFonts w:cstheme="minorHAnsi"/>
                <w:szCs w:val="20"/>
              </w:rPr>
            </w:pPr>
          </w:p>
        </w:tc>
        <w:tc>
          <w:tcPr>
            <w:tcW w:w="990" w:type="dxa"/>
          </w:tcPr>
          <w:p w14:paraId="512AB087" w14:textId="77777777" w:rsidR="0061524D" w:rsidRPr="00487927" w:rsidRDefault="0061524D" w:rsidP="00FD51B2">
            <w:pPr>
              <w:jc w:val="center"/>
              <w:rPr>
                <w:rFonts w:cstheme="minorHAnsi"/>
                <w:szCs w:val="20"/>
              </w:rPr>
            </w:pPr>
          </w:p>
        </w:tc>
        <w:tc>
          <w:tcPr>
            <w:tcW w:w="990" w:type="dxa"/>
          </w:tcPr>
          <w:p w14:paraId="152F69AC" w14:textId="77777777" w:rsidR="0061524D" w:rsidRPr="00487927" w:rsidRDefault="0061524D" w:rsidP="00FD51B2">
            <w:pPr>
              <w:jc w:val="center"/>
              <w:rPr>
                <w:rFonts w:cstheme="minorHAnsi"/>
                <w:szCs w:val="20"/>
              </w:rPr>
            </w:pPr>
          </w:p>
        </w:tc>
        <w:tc>
          <w:tcPr>
            <w:tcW w:w="1103" w:type="dxa"/>
          </w:tcPr>
          <w:p w14:paraId="61E99F85" w14:textId="77777777" w:rsidR="0061524D" w:rsidRPr="00487927" w:rsidRDefault="0061524D" w:rsidP="00FD51B2">
            <w:pPr>
              <w:jc w:val="center"/>
              <w:rPr>
                <w:rFonts w:cstheme="minorHAnsi"/>
                <w:szCs w:val="20"/>
              </w:rPr>
            </w:pPr>
          </w:p>
        </w:tc>
        <w:tc>
          <w:tcPr>
            <w:tcW w:w="1103" w:type="dxa"/>
          </w:tcPr>
          <w:p w14:paraId="63A79CE8" w14:textId="77777777" w:rsidR="0061524D" w:rsidRPr="00487927" w:rsidRDefault="0061524D" w:rsidP="00FD51B2">
            <w:pPr>
              <w:jc w:val="center"/>
              <w:rPr>
                <w:rFonts w:cstheme="minorHAnsi"/>
                <w:szCs w:val="20"/>
              </w:rPr>
            </w:pPr>
          </w:p>
        </w:tc>
      </w:tr>
      <w:tr w:rsidR="0061524D" w:rsidRPr="00487927" w14:paraId="6C72E5F5" w14:textId="012657AB" w:rsidTr="0061524D">
        <w:tc>
          <w:tcPr>
            <w:tcW w:w="1255" w:type="dxa"/>
          </w:tcPr>
          <w:p w14:paraId="28A3CAB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609_11</w:t>
            </w:r>
          </w:p>
        </w:tc>
        <w:tc>
          <w:tcPr>
            <w:tcW w:w="990" w:type="dxa"/>
          </w:tcPr>
          <w:p w14:paraId="2EA413AA" w14:textId="77777777" w:rsidR="0061524D" w:rsidRPr="00487927" w:rsidRDefault="0061524D" w:rsidP="00FD51B2">
            <w:pPr>
              <w:jc w:val="center"/>
              <w:rPr>
                <w:rFonts w:cstheme="minorHAnsi"/>
                <w:szCs w:val="20"/>
              </w:rPr>
            </w:pPr>
          </w:p>
        </w:tc>
        <w:tc>
          <w:tcPr>
            <w:tcW w:w="990" w:type="dxa"/>
          </w:tcPr>
          <w:p w14:paraId="6793240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2DA982F" w14:textId="77777777" w:rsidR="0061524D" w:rsidRPr="00487927" w:rsidRDefault="0061524D" w:rsidP="00FD51B2">
            <w:pPr>
              <w:jc w:val="center"/>
              <w:rPr>
                <w:rFonts w:cstheme="minorHAnsi"/>
                <w:szCs w:val="20"/>
              </w:rPr>
            </w:pPr>
          </w:p>
        </w:tc>
        <w:tc>
          <w:tcPr>
            <w:tcW w:w="990" w:type="dxa"/>
          </w:tcPr>
          <w:p w14:paraId="670D02E9" w14:textId="77777777" w:rsidR="0061524D" w:rsidRPr="00487927" w:rsidRDefault="0061524D" w:rsidP="00FD51B2">
            <w:pPr>
              <w:jc w:val="center"/>
              <w:rPr>
                <w:rFonts w:cstheme="minorHAnsi"/>
                <w:szCs w:val="20"/>
              </w:rPr>
            </w:pPr>
          </w:p>
        </w:tc>
        <w:tc>
          <w:tcPr>
            <w:tcW w:w="990" w:type="dxa"/>
          </w:tcPr>
          <w:p w14:paraId="79359B8D" w14:textId="77777777" w:rsidR="0061524D" w:rsidRPr="00487927" w:rsidRDefault="0061524D" w:rsidP="00FD51B2">
            <w:pPr>
              <w:jc w:val="center"/>
              <w:rPr>
                <w:rFonts w:cstheme="minorHAnsi"/>
                <w:szCs w:val="20"/>
              </w:rPr>
            </w:pPr>
          </w:p>
        </w:tc>
        <w:tc>
          <w:tcPr>
            <w:tcW w:w="990" w:type="dxa"/>
          </w:tcPr>
          <w:p w14:paraId="189D7A8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A4E6BF6" w14:textId="77777777" w:rsidR="0061524D" w:rsidRPr="00487927" w:rsidRDefault="0061524D" w:rsidP="00FD51B2">
            <w:pPr>
              <w:jc w:val="center"/>
              <w:rPr>
                <w:rFonts w:cstheme="minorHAnsi"/>
                <w:szCs w:val="20"/>
              </w:rPr>
            </w:pPr>
          </w:p>
        </w:tc>
        <w:tc>
          <w:tcPr>
            <w:tcW w:w="990" w:type="dxa"/>
          </w:tcPr>
          <w:p w14:paraId="6C2C5474" w14:textId="77777777" w:rsidR="0061524D" w:rsidRPr="00487927" w:rsidRDefault="0061524D" w:rsidP="00FD51B2">
            <w:pPr>
              <w:jc w:val="center"/>
              <w:rPr>
                <w:rFonts w:cstheme="minorHAnsi"/>
                <w:szCs w:val="20"/>
              </w:rPr>
            </w:pPr>
          </w:p>
        </w:tc>
        <w:tc>
          <w:tcPr>
            <w:tcW w:w="990" w:type="dxa"/>
          </w:tcPr>
          <w:p w14:paraId="28980CC4" w14:textId="77777777" w:rsidR="0061524D" w:rsidRPr="00487927" w:rsidRDefault="0061524D" w:rsidP="00FD51B2">
            <w:pPr>
              <w:jc w:val="center"/>
              <w:rPr>
                <w:rFonts w:cstheme="minorHAnsi"/>
                <w:szCs w:val="20"/>
              </w:rPr>
            </w:pPr>
          </w:p>
        </w:tc>
        <w:tc>
          <w:tcPr>
            <w:tcW w:w="1103" w:type="dxa"/>
          </w:tcPr>
          <w:p w14:paraId="4FC70BD7" w14:textId="77777777" w:rsidR="0061524D" w:rsidRPr="00487927" w:rsidRDefault="0061524D" w:rsidP="00FD51B2">
            <w:pPr>
              <w:jc w:val="center"/>
              <w:rPr>
                <w:rFonts w:cstheme="minorHAnsi"/>
                <w:szCs w:val="20"/>
              </w:rPr>
            </w:pPr>
          </w:p>
        </w:tc>
        <w:tc>
          <w:tcPr>
            <w:tcW w:w="1103" w:type="dxa"/>
          </w:tcPr>
          <w:p w14:paraId="36FDE65B" w14:textId="77777777" w:rsidR="0061524D" w:rsidRPr="00487927" w:rsidRDefault="0061524D" w:rsidP="00FD51B2">
            <w:pPr>
              <w:jc w:val="center"/>
              <w:rPr>
                <w:rFonts w:cstheme="minorHAnsi"/>
                <w:szCs w:val="20"/>
              </w:rPr>
            </w:pPr>
          </w:p>
        </w:tc>
      </w:tr>
      <w:tr w:rsidR="0061524D" w:rsidRPr="00487927" w14:paraId="28FA11FC" w14:textId="3692C280" w:rsidTr="0061524D">
        <w:tc>
          <w:tcPr>
            <w:tcW w:w="1255" w:type="dxa"/>
          </w:tcPr>
          <w:p w14:paraId="0EECE27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610_01</w:t>
            </w:r>
          </w:p>
        </w:tc>
        <w:tc>
          <w:tcPr>
            <w:tcW w:w="990" w:type="dxa"/>
          </w:tcPr>
          <w:p w14:paraId="30B7B509" w14:textId="77777777" w:rsidR="0061524D" w:rsidRPr="00487927" w:rsidRDefault="0061524D" w:rsidP="00FD51B2">
            <w:pPr>
              <w:jc w:val="center"/>
              <w:rPr>
                <w:rFonts w:cstheme="minorHAnsi"/>
                <w:szCs w:val="20"/>
              </w:rPr>
            </w:pPr>
          </w:p>
        </w:tc>
        <w:tc>
          <w:tcPr>
            <w:tcW w:w="990" w:type="dxa"/>
          </w:tcPr>
          <w:p w14:paraId="12A8E5A7"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47EE0CD" w14:textId="77777777" w:rsidR="0061524D" w:rsidRPr="00487927" w:rsidRDefault="0061524D" w:rsidP="00FD51B2">
            <w:pPr>
              <w:jc w:val="center"/>
              <w:rPr>
                <w:rFonts w:cstheme="minorHAnsi"/>
                <w:szCs w:val="20"/>
              </w:rPr>
            </w:pPr>
          </w:p>
        </w:tc>
        <w:tc>
          <w:tcPr>
            <w:tcW w:w="990" w:type="dxa"/>
          </w:tcPr>
          <w:p w14:paraId="42830DF6" w14:textId="77777777" w:rsidR="0061524D" w:rsidRPr="00487927" w:rsidRDefault="0061524D" w:rsidP="00FD51B2">
            <w:pPr>
              <w:jc w:val="center"/>
              <w:rPr>
                <w:rFonts w:cstheme="minorHAnsi"/>
                <w:szCs w:val="20"/>
              </w:rPr>
            </w:pPr>
          </w:p>
        </w:tc>
        <w:tc>
          <w:tcPr>
            <w:tcW w:w="990" w:type="dxa"/>
          </w:tcPr>
          <w:p w14:paraId="38BB6904" w14:textId="77777777" w:rsidR="0061524D" w:rsidRPr="00487927" w:rsidRDefault="0061524D" w:rsidP="00FD51B2">
            <w:pPr>
              <w:jc w:val="center"/>
              <w:rPr>
                <w:rFonts w:cstheme="minorHAnsi"/>
                <w:szCs w:val="20"/>
              </w:rPr>
            </w:pPr>
          </w:p>
        </w:tc>
        <w:tc>
          <w:tcPr>
            <w:tcW w:w="990" w:type="dxa"/>
          </w:tcPr>
          <w:p w14:paraId="08B87F5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10A07F7" w14:textId="77777777" w:rsidR="0061524D" w:rsidRPr="00487927" w:rsidRDefault="0061524D" w:rsidP="00FD51B2">
            <w:pPr>
              <w:jc w:val="center"/>
              <w:rPr>
                <w:rFonts w:cstheme="minorHAnsi"/>
                <w:szCs w:val="20"/>
              </w:rPr>
            </w:pPr>
          </w:p>
        </w:tc>
        <w:tc>
          <w:tcPr>
            <w:tcW w:w="990" w:type="dxa"/>
          </w:tcPr>
          <w:p w14:paraId="4BA159CD" w14:textId="77777777" w:rsidR="0061524D" w:rsidRPr="00487927" w:rsidRDefault="0061524D" w:rsidP="00FD51B2">
            <w:pPr>
              <w:jc w:val="center"/>
              <w:rPr>
                <w:rFonts w:cstheme="minorHAnsi"/>
                <w:szCs w:val="20"/>
              </w:rPr>
            </w:pPr>
          </w:p>
        </w:tc>
        <w:tc>
          <w:tcPr>
            <w:tcW w:w="990" w:type="dxa"/>
          </w:tcPr>
          <w:p w14:paraId="4CFF9362" w14:textId="77777777" w:rsidR="0061524D" w:rsidRPr="00487927" w:rsidRDefault="0061524D" w:rsidP="00FD51B2">
            <w:pPr>
              <w:jc w:val="center"/>
              <w:rPr>
                <w:rFonts w:cstheme="minorHAnsi"/>
                <w:szCs w:val="20"/>
              </w:rPr>
            </w:pPr>
          </w:p>
        </w:tc>
        <w:tc>
          <w:tcPr>
            <w:tcW w:w="1103" w:type="dxa"/>
          </w:tcPr>
          <w:p w14:paraId="779C58A6" w14:textId="77777777" w:rsidR="0061524D" w:rsidRPr="00487927" w:rsidRDefault="0061524D" w:rsidP="00FD51B2">
            <w:pPr>
              <w:jc w:val="center"/>
              <w:rPr>
                <w:rFonts w:cstheme="minorHAnsi"/>
                <w:szCs w:val="20"/>
              </w:rPr>
            </w:pPr>
          </w:p>
        </w:tc>
        <w:tc>
          <w:tcPr>
            <w:tcW w:w="1103" w:type="dxa"/>
          </w:tcPr>
          <w:p w14:paraId="373C674A" w14:textId="77777777" w:rsidR="0061524D" w:rsidRPr="00487927" w:rsidRDefault="0061524D" w:rsidP="00FD51B2">
            <w:pPr>
              <w:jc w:val="center"/>
              <w:rPr>
                <w:rFonts w:cstheme="minorHAnsi"/>
                <w:szCs w:val="20"/>
              </w:rPr>
            </w:pPr>
          </w:p>
        </w:tc>
      </w:tr>
      <w:tr w:rsidR="0061524D" w:rsidRPr="00487927" w14:paraId="697EEDB9" w14:textId="0B47A61B" w:rsidTr="0061524D">
        <w:tc>
          <w:tcPr>
            <w:tcW w:w="1255" w:type="dxa"/>
          </w:tcPr>
          <w:p w14:paraId="1C90C12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610_02</w:t>
            </w:r>
          </w:p>
        </w:tc>
        <w:tc>
          <w:tcPr>
            <w:tcW w:w="990" w:type="dxa"/>
          </w:tcPr>
          <w:p w14:paraId="784F798A" w14:textId="77777777" w:rsidR="0061524D" w:rsidRPr="00487927" w:rsidRDefault="0061524D" w:rsidP="00FD51B2">
            <w:pPr>
              <w:jc w:val="center"/>
              <w:rPr>
                <w:rFonts w:cstheme="minorHAnsi"/>
                <w:szCs w:val="20"/>
              </w:rPr>
            </w:pPr>
          </w:p>
        </w:tc>
        <w:tc>
          <w:tcPr>
            <w:tcW w:w="990" w:type="dxa"/>
          </w:tcPr>
          <w:p w14:paraId="1BF6AB0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0CFEBE" w14:textId="77777777" w:rsidR="0061524D" w:rsidRPr="00487927" w:rsidRDefault="0061524D" w:rsidP="00FD51B2">
            <w:pPr>
              <w:jc w:val="center"/>
              <w:rPr>
                <w:rFonts w:cstheme="minorHAnsi"/>
                <w:szCs w:val="20"/>
              </w:rPr>
            </w:pPr>
          </w:p>
        </w:tc>
        <w:tc>
          <w:tcPr>
            <w:tcW w:w="990" w:type="dxa"/>
          </w:tcPr>
          <w:p w14:paraId="4A95A3E0" w14:textId="77777777" w:rsidR="0061524D" w:rsidRPr="00487927" w:rsidRDefault="0061524D" w:rsidP="00FD51B2">
            <w:pPr>
              <w:jc w:val="center"/>
              <w:rPr>
                <w:rFonts w:cstheme="minorHAnsi"/>
                <w:szCs w:val="20"/>
              </w:rPr>
            </w:pPr>
          </w:p>
        </w:tc>
        <w:tc>
          <w:tcPr>
            <w:tcW w:w="990" w:type="dxa"/>
          </w:tcPr>
          <w:p w14:paraId="69BCB4F2" w14:textId="77777777" w:rsidR="0061524D" w:rsidRPr="00487927" w:rsidRDefault="0061524D" w:rsidP="00FD51B2">
            <w:pPr>
              <w:jc w:val="center"/>
              <w:rPr>
                <w:rFonts w:cstheme="minorHAnsi"/>
                <w:szCs w:val="20"/>
              </w:rPr>
            </w:pPr>
          </w:p>
        </w:tc>
        <w:tc>
          <w:tcPr>
            <w:tcW w:w="990" w:type="dxa"/>
          </w:tcPr>
          <w:p w14:paraId="0776895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59109EB" w14:textId="77777777" w:rsidR="0061524D" w:rsidRPr="00487927" w:rsidRDefault="0061524D" w:rsidP="00FD51B2">
            <w:pPr>
              <w:jc w:val="center"/>
              <w:rPr>
                <w:rFonts w:cstheme="minorHAnsi"/>
                <w:szCs w:val="20"/>
              </w:rPr>
            </w:pPr>
          </w:p>
        </w:tc>
        <w:tc>
          <w:tcPr>
            <w:tcW w:w="990" w:type="dxa"/>
          </w:tcPr>
          <w:p w14:paraId="5C275543" w14:textId="77777777" w:rsidR="0061524D" w:rsidRPr="00487927" w:rsidRDefault="0061524D" w:rsidP="00FD51B2">
            <w:pPr>
              <w:jc w:val="center"/>
              <w:rPr>
                <w:rFonts w:cstheme="minorHAnsi"/>
                <w:szCs w:val="20"/>
              </w:rPr>
            </w:pPr>
          </w:p>
        </w:tc>
        <w:tc>
          <w:tcPr>
            <w:tcW w:w="990" w:type="dxa"/>
          </w:tcPr>
          <w:p w14:paraId="5A4180C2" w14:textId="77777777" w:rsidR="0061524D" w:rsidRPr="00487927" w:rsidRDefault="0061524D" w:rsidP="00FD51B2">
            <w:pPr>
              <w:jc w:val="center"/>
              <w:rPr>
                <w:rFonts w:cstheme="minorHAnsi"/>
                <w:szCs w:val="20"/>
              </w:rPr>
            </w:pPr>
          </w:p>
        </w:tc>
        <w:tc>
          <w:tcPr>
            <w:tcW w:w="1103" w:type="dxa"/>
          </w:tcPr>
          <w:p w14:paraId="1745F4AE" w14:textId="77777777" w:rsidR="0061524D" w:rsidRPr="00487927" w:rsidRDefault="0061524D" w:rsidP="00FD51B2">
            <w:pPr>
              <w:jc w:val="center"/>
              <w:rPr>
                <w:rFonts w:cstheme="minorHAnsi"/>
                <w:szCs w:val="20"/>
              </w:rPr>
            </w:pPr>
          </w:p>
        </w:tc>
        <w:tc>
          <w:tcPr>
            <w:tcW w:w="1103" w:type="dxa"/>
          </w:tcPr>
          <w:p w14:paraId="56BC0484" w14:textId="77777777" w:rsidR="0061524D" w:rsidRPr="00487927" w:rsidRDefault="0061524D" w:rsidP="00FD51B2">
            <w:pPr>
              <w:jc w:val="center"/>
              <w:rPr>
                <w:rFonts w:cstheme="minorHAnsi"/>
                <w:szCs w:val="20"/>
              </w:rPr>
            </w:pPr>
          </w:p>
        </w:tc>
      </w:tr>
      <w:tr w:rsidR="0061524D" w:rsidRPr="00487927" w14:paraId="32CBD3E1" w14:textId="4F84DE4D" w:rsidTr="0061524D">
        <w:tc>
          <w:tcPr>
            <w:tcW w:w="1255" w:type="dxa"/>
          </w:tcPr>
          <w:p w14:paraId="4572B15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610_03</w:t>
            </w:r>
          </w:p>
        </w:tc>
        <w:tc>
          <w:tcPr>
            <w:tcW w:w="990" w:type="dxa"/>
          </w:tcPr>
          <w:p w14:paraId="5C0B30D9" w14:textId="77777777" w:rsidR="0061524D" w:rsidRPr="00487927" w:rsidRDefault="0061524D" w:rsidP="00FD51B2">
            <w:pPr>
              <w:jc w:val="center"/>
              <w:rPr>
                <w:rFonts w:cstheme="minorHAnsi"/>
                <w:szCs w:val="20"/>
              </w:rPr>
            </w:pPr>
          </w:p>
        </w:tc>
        <w:tc>
          <w:tcPr>
            <w:tcW w:w="990" w:type="dxa"/>
          </w:tcPr>
          <w:p w14:paraId="345DDC8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FE2363C" w14:textId="77777777" w:rsidR="0061524D" w:rsidRPr="00487927" w:rsidRDefault="0061524D" w:rsidP="00FD51B2">
            <w:pPr>
              <w:jc w:val="center"/>
              <w:rPr>
                <w:rFonts w:cstheme="minorHAnsi"/>
                <w:szCs w:val="20"/>
              </w:rPr>
            </w:pPr>
          </w:p>
        </w:tc>
        <w:tc>
          <w:tcPr>
            <w:tcW w:w="990" w:type="dxa"/>
          </w:tcPr>
          <w:p w14:paraId="744753B1" w14:textId="77777777" w:rsidR="0061524D" w:rsidRPr="00487927" w:rsidRDefault="0061524D" w:rsidP="00FD51B2">
            <w:pPr>
              <w:jc w:val="center"/>
              <w:rPr>
                <w:rFonts w:cstheme="minorHAnsi"/>
                <w:szCs w:val="20"/>
              </w:rPr>
            </w:pPr>
          </w:p>
        </w:tc>
        <w:tc>
          <w:tcPr>
            <w:tcW w:w="990" w:type="dxa"/>
          </w:tcPr>
          <w:p w14:paraId="6F629A78" w14:textId="77777777" w:rsidR="0061524D" w:rsidRPr="00487927" w:rsidRDefault="0061524D" w:rsidP="00FD51B2">
            <w:pPr>
              <w:jc w:val="center"/>
              <w:rPr>
                <w:rFonts w:cstheme="minorHAnsi"/>
                <w:szCs w:val="20"/>
              </w:rPr>
            </w:pPr>
          </w:p>
        </w:tc>
        <w:tc>
          <w:tcPr>
            <w:tcW w:w="990" w:type="dxa"/>
          </w:tcPr>
          <w:p w14:paraId="34CCE07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93134CD" w14:textId="77777777" w:rsidR="0061524D" w:rsidRPr="00487927" w:rsidRDefault="0061524D" w:rsidP="00FD51B2">
            <w:pPr>
              <w:jc w:val="center"/>
              <w:rPr>
                <w:rFonts w:cstheme="minorHAnsi"/>
                <w:szCs w:val="20"/>
              </w:rPr>
            </w:pPr>
          </w:p>
        </w:tc>
        <w:tc>
          <w:tcPr>
            <w:tcW w:w="990" w:type="dxa"/>
          </w:tcPr>
          <w:p w14:paraId="2BDE9958" w14:textId="77777777" w:rsidR="0061524D" w:rsidRPr="00487927" w:rsidRDefault="0061524D" w:rsidP="00FD51B2">
            <w:pPr>
              <w:jc w:val="center"/>
              <w:rPr>
                <w:rFonts w:cstheme="minorHAnsi"/>
                <w:szCs w:val="20"/>
              </w:rPr>
            </w:pPr>
          </w:p>
        </w:tc>
        <w:tc>
          <w:tcPr>
            <w:tcW w:w="990" w:type="dxa"/>
          </w:tcPr>
          <w:p w14:paraId="6D0F5CA9" w14:textId="77777777" w:rsidR="0061524D" w:rsidRPr="00487927" w:rsidRDefault="0061524D" w:rsidP="00FD51B2">
            <w:pPr>
              <w:jc w:val="center"/>
              <w:rPr>
                <w:rFonts w:cstheme="minorHAnsi"/>
                <w:szCs w:val="20"/>
              </w:rPr>
            </w:pPr>
          </w:p>
        </w:tc>
        <w:tc>
          <w:tcPr>
            <w:tcW w:w="1103" w:type="dxa"/>
          </w:tcPr>
          <w:p w14:paraId="3457E994" w14:textId="77777777" w:rsidR="0061524D" w:rsidRPr="00487927" w:rsidRDefault="0061524D" w:rsidP="00FD51B2">
            <w:pPr>
              <w:jc w:val="center"/>
              <w:rPr>
                <w:rFonts w:cstheme="minorHAnsi"/>
                <w:szCs w:val="20"/>
              </w:rPr>
            </w:pPr>
          </w:p>
        </w:tc>
        <w:tc>
          <w:tcPr>
            <w:tcW w:w="1103" w:type="dxa"/>
          </w:tcPr>
          <w:p w14:paraId="37511820" w14:textId="77777777" w:rsidR="0061524D" w:rsidRPr="00487927" w:rsidRDefault="0061524D" w:rsidP="00FD51B2">
            <w:pPr>
              <w:jc w:val="center"/>
              <w:rPr>
                <w:rFonts w:cstheme="minorHAnsi"/>
                <w:szCs w:val="20"/>
              </w:rPr>
            </w:pPr>
          </w:p>
        </w:tc>
      </w:tr>
      <w:tr w:rsidR="0061524D" w:rsidRPr="00487927" w14:paraId="56ED69FE" w14:textId="06CCC365" w:rsidTr="0061524D">
        <w:tc>
          <w:tcPr>
            <w:tcW w:w="1255" w:type="dxa"/>
            <w:shd w:val="clear" w:color="auto" w:fill="D6E3BC" w:themeFill="accent3" w:themeFillTint="66"/>
          </w:tcPr>
          <w:p w14:paraId="00C08962" w14:textId="0FAEFA20" w:rsidR="0061524D" w:rsidRPr="0029112F" w:rsidRDefault="0061524D" w:rsidP="00FD51B2">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7563150B" w14:textId="760BEC1F"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752B39C9" w14:textId="426E5A32"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654C3E4" w14:textId="1E871099"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CEBBCA5" w14:textId="3E948EA8"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AB0F656" w14:textId="64318B09"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1E70667" w14:textId="5BAFC776"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0B9E7A7" w14:textId="0183E8FD"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F424D6D" w14:textId="3C8DF3B3"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474214B" w14:textId="09E424C5"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016582D0" w14:textId="6A964200"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870B0FC" w14:textId="5CD1308E" w:rsidR="0061524D" w:rsidRDefault="0061524D" w:rsidP="00FD51B2">
            <w:pPr>
              <w:jc w:val="center"/>
              <w:rPr>
                <w:rFonts w:cstheme="minorHAnsi"/>
                <w:szCs w:val="20"/>
              </w:rPr>
            </w:pPr>
            <w:r>
              <w:rPr>
                <w:rFonts w:cstheme="minorHAnsi"/>
                <w:bCs/>
                <w:sz w:val="18"/>
                <w:szCs w:val="18"/>
              </w:rPr>
              <w:t>Suite 11</w:t>
            </w:r>
          </w:p>
        </w:tc>
      </w:tr>
      <w:tr w:rsidR="0061524D" w:rsidRPr="00487927" w14:paraId="1ACDEEEB" w14:textId="1E520FA7" w:rsidTr="0061524D">
        <w:tc>
          <w:tcPr>
            <w:tcW w:w="1255" w:type="dxa"/>
          </w:tcPr>
          <w:p w14:paraId="77B43EA9"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801_01</w:t>
            </w:r>
          </w:p>
        </w:tc>
        <w:tc>
          <w:tcPr>
            <w:tcW w:w="990" w:type="dxa"/>
          </w:tcPr>
          <w:p w14:paraId="40A4164D" w14:textId="4086DE8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D4D64C" w14:textId="68DB504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5CC868" w14:textId="77777777" w:rsidR="0061524D" w:rsidRPr="00487927" w:rsidRDefault="0061524D" w:rsidP="00FD51B2">
            <w:pPr>
              <w:jc w:val="center"/>
              <w:rPr>
                <w:rFonts w:cstheme="minorHAnsi"/>
                <w:szCs w:val="20"/>
              </w:rPr>
            </w:pPr>
          </w:p>
        </w:tc>
        <w:tc>
          <w:tcPr>
            <w:tcW w:w="990" w:type="dxa"/>
          </w:tcPr>
          <w:p w14:paraId="3D4DB0D4" w14:textId="77777777" w:rsidR="0061524D" w:rsidRPr="00487927" w:rsidRDefault="0061524D" w:rsidP="00FD51B2">
            <w:pPr>
              <w:jc w:val="center"/>
              <w:rPr>
                <w:rFonts w:cstheme="minorHAnsi"/>
                <w:szCs w:val="20"/>
              </w:rPr>
            </w:pPr>
          </w:p>
        </w:tc>
        <w:tc>
          <w:tcPr>
            <w:tcW w:w="990" w:type="dxa"/>
          </w:tcPr>
          <w:p w14:paraId="782E1A04" w14:textId="499391D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A907B0" w14:textId="77777777" w:rsidR="0061524D" w:rsidRPr="00487927" w:rsidRDefault="0061524D" w:rsidP="00FD51B2">
            <w:pPr>
              <w:jc w:val="center"/>
              <w:rPr>
                <w:rFonts w:cstheme="minorHAnsi"/>
                <w:szCs w:val="20"/>
              </w:rPr>
            </w:pPr>
          </w:p>
        </w:tc>
        <w:tc>
          <w:tcPr>
            <w:tcW w:w="1080" w:type="dxa"/>
          </w:tcPr>
          <w:p w14:paraId="7ECCCC9D" w14:textId="77777777" w:rsidR="0061524D" w:rsidRPr="00487927" w:rsidRDefault="0061524D" w:rsidP="00FD51B2">
            <w:pPr>
              <w:jc w:val="center"/>
              <w:rPr>
                <w:rFonts w:cstheme="minorHAnsi"/>
                <w:szCs w:val="20"/>
              </w:rPr>
            </w:pPr>
          </w:p>
        </w:tc>
        <w:tc>
          <w:tcPr>
            <w:tcW w:w="990" w:type="dxa"/>
          </w:tcPr>
          <w:p w14:paraId="5917F3B0" w14:textId="77777777" w:rsidR="0061524D" w:rsidRPr="00487927" w:rsidRDefault="0061524D" w:rsidP="00FD51B2">
            <w:pPr>
              <w:jc w:val="center"/>
              <w:rPr>
                <w:rFonts w:cstheme="minorHAnsi"/>
                <w:szCs w:val="20"/>
              </w:rPr>
            </w:pPr>
          </w:p>
        </w:tc>
        <w:tc>
          <w:tcPr>
            <w:tcW w:w="990" w:type="dxa"/>
          </w:tcPr>
          <w:p w14:paraId="228E7891" w14:textId="77777777" w:rsidR="0061524D" w:rsidRPr="00487927" w:rsidRDefault="0061524D" w:rsidP="00FD51B2">
            <w:pPr>
              <w:jc w:val="center"/>
              <w:rPr>
                <w:rFonts w:cstheme="minorHAnsi"/>
                <w:szCs w:val="20"/>
              </w:rPr>
            </w:pPr>
          </w:p>
        </w:tc>
        <w:tc>
          <w:tcPr>
            <w:tcW w:w="1103" w:type="dxa"/>
          </w:tcPr>
          <w:p w14:paraId="02FF3ABE" w14:textId="77777777" w:rsidR="0061524D" w:rsidRPr="00487927" w:rsidRDefault="0061524D" w:rsidP="00FD51B2">
            <w:pPr>
              <w:jc w:val="center"/>
              <w:rPr>
                <w:rFonts w:cstheme="minorHAnsi"/>
                <w:szCs w:val="20"/>
              </w:rPr>
            </w:pPr>
          </w:p>
        </w:tc>
        <w:tc>
          <w:tcPr>
            <w:tcW w:w="1103" w:type="dxa"/>
          </w:tcPr>
          <w:p w14:paraId="4D2F4D83" w14:textId="77777777" w:rsidR="0061524D" w:rsidRPr="00487927" w:rsidRDefault="0061524D" w:rsidP="00FD51B2">
            <w:pPr>
              <w:jc w:val="center"/>
              <w:rPr>
                <w:rFonts w:cstheme="minorHAnsi"/>
                <w:szCs w:val="20"/>
              </w:rPr>
            </w:pPr>
          </w:p>
        </w:tc>
      </w:tr>
      <w:tr w:rsidR="0061524D" w:rsidRPr="00487927" w14:paraId="353CAF58" w14:textId="35A45CEB" w:rsidTr="0061524D">
        <w:tc>
          <w:tcPr>
            <w:tcW w:w="1255" w:type="dxa"/>
          </w:tcPr>
          <w:p w14:paraId="56E1EBB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801_02</w:t>
            </w:r>
          </w:p>
        </w:tc>
        <w:tc>
          <w:tcPr>
            <w:tcW w:w="990" w:type="dxa"/>
          </w:tcPr>
          <w:p w14:paraId="615FD3A3" w14:textId="1114A88F"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1C8759" w14:textId="71F865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0A7EC5" w14:textId="77777777" w:rsidR="0061524D" w:rsidRPr="00487927" w:rsidRDefault="0061524D" w:rsidP="00FD51B2">
            <w:pPr>
              <w:jc w:val="center"/>
              <w:rPr>
                <w:rFonts w:cstheme="minorHAnsi"/>
                <w:szCs w:val="20"/>
              </w:rPr>
            </w:pPr>
          </w:p>
        </w:tc>
        <w:tc>
          <w:tcPr>
            <w:tcW w:w="990" w:type="dxa"/>
          </w:tcPr>
          <w:p w14:paraId="669DFB0A" w14:textId="77777777" w:rsidR="0061524D" w:rsidRPr="00487927" w:rsidRDefault="0061524D" w:rsidP="00FD51B2">
            <w:pPr>
              <w:jc w:val="center"/>
              <w:rPr>
                <w:rFonts w:cstheme="minorHAnsi"/>
                <w:szCs w:val="20"/>
              </w:rPr>
            </w:pPr>
          </w:p>
        </w:tc>
        <w:tc>
          <w:tcPr>
            <w:tcW w:w="990" w:type="dxa"/>
          </w:tcPr>
          <w:p w14:paraId="45814031" w14:textId="68858DC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886FFF" w14:textId="77777777" w:rsidR="0061524D" w:rsidRPr="00487927" w:rsidRDefault="0061524D" w:rsidP="00FD51B2">
            <w:pPr>
              <w:jc w:val="center"/>
              <w:rPr>
                <w:rFonts w:cstheme="minorHAnsi"/>
                <w:szCs w:val="20"/>
              </w:rPr>
            </w:pPr>
          </w:p>
        </w:tc>
        <w:tc>
          <w:tcPr>
            <w:tcW w:w="1080" w:type="dxa"/>
          </w:tcPr>
          <w:p w14:paraId="59C181D7" w14:textId="77777777" w:rsidR="0061524D" w:rsidRPr="00487927" w:rsidRDefault="0061524D" w:rsidP="00FD51B2">
            <w:pPr>
              <w:jc w:val="center"/>
              <w:rPr>
                <w:rFonts w:cstheme="minorHAnsi"/>
                <w:szCs w:val="20"/>
              </w:rPr>
            </w:pPr>
          </w:p>
        </w:tc>
        <w:tc>
          <w:tcPr>
            <w:tcW w:w="990" w:type="dxa"/>
          </w:tcPr>
          <w:p w14:paraId="3C488A9E" w14:textId="77777777" w:rsidR="0061524D" w:rsidRPr="00487927" w:rsidRDefault="0061524D" w:rsidP="00FD51B2">
            <w:pPr>
              <w:jc w:val="center"/>
              <w:rPr>
                <w:rFonts w:cstheme="minorHAnsi"/>
                <w:szCs w:val="20"/>
              </w:rPr>
            </w:pPr>
          </w:p>
        </w:tc>
        <w:tc>
          <w:tcPr>
            <w:tcW w:w="990" w:type="dxa"/>
          </w:tcPr>
          <w:p w14:paraId="6F61E98A" w14:textId="77777777" w:rsidR="0061524D" w:rsidRPr="00487927" w:rsidRDefault="0061524D" w:rsidP="00FD51B2">
            <w:pPr>
              <w:jc w:val="center"/>
              <w:rPr>
                <w:rFonts w:cstheme="minorHAnsi"/>
                <w:szCs w:val="20"/>
              </w:rPr>
            </w:pPr>
          </w:p>
        </w:tc>
        <w:tc>
          <w:tcPr>
            <w:tcW w:w="1103" w:type="dxa"/>
          </w:tcPr>
          <w:p w14:paraId="255344E9" w14:textId="77777777" w:rsidR="0061524D" w:rsidRPr="00487927" w:rsidRDefault="0061524D" w:rsidP="00FD51B2">
            <w:pPr>
              <w:jc w:val="center"/>
              <w:rPr>
                <w:rFonts w:cstheme="minorHAnsi"/>
                <w:szCs w:val="20"/>
              </w:rPr>
            </w:pPr>
          </w:p>
        </w:tc>
        <w:tc>
          <w:tcPr>
            <w:tcW w:w="1103" w:type="dxa"/>
          </w:tcPr>
          <w:p w14:paraId="7D8D7C4F" w14:textId="77777777" w:rsidR="0061524D" w:rsidRPr="00487927" w:rsidRDefault="0061524D" w:rsidP="00FD51B2">
            <w:pPr>
              <w:jc w:val="center"/>
              <w:rPr>
                <w:rFonts w:cstheme="minorHAnsi"/>
                <w:szCs w:val="20"/>
              </w:rPr>
            </w:pPr>
          </w:p>
        </w:tc>
      </w:tr>
      <w:tr w:rsidR="0061524D" w:rsidRPr="00487927" w14:paraId="34243FC0" w14:textId="67B6DAF6" w:rsidTr="0061524D">
        <w:tc>
          <w:tcPr>
            <w:tcW w:w="1255" w:type="dxa"/>
          </w:tcPr>
          <w:p w14:paraId="73C7BCE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801_03</w:t>
            </w:r>
          </w:p>
        </w:tc>
        <w:tc>
          <w:tcPr>
            <w:tcW w:w="990" w:type="dxa"/>
          </w:tcPr>
          <w:p w14:paraId="23187EE0" w14:textId="6093278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A60956" w14:textId="344701B0" w:rsidR="0061524D" w:rsidRPr="00487927" w:rsidRDefault="0061524D" w:rsidP="00FD51B2">
            <w:pPr>
              <w:jc w:val="center"/>
              <w:rPr>
                <w:rFonts w:cstheme="minorHAnsi"/>
                <w:szCs w:val="20"/>
              </w:rPr>
            </w:pPr>
            <w:r w:rsidRPr="00487927">
              <w:rPr>
                <w:rFonts w:cstheme="minorHAnsi"/>
                <w:szCs w:val="20"/>
              </w:rPr>
              <w:t>•</w:t>
            </w:r>
          </w:p>
        </w:tc>
        <w:tc>
          <w:tcPr>
            <w:tcW w:w="990" w:type="dxa"/>
          </w:tcPr>
          <w:p w14:paraId="7184E7F8" w14:textId="77777777" w:rsidR="0061524D" w:rsidRPr="00487927" w:rsidRDefault="0061524D" w:rsidP="00FD51B2">
            <w:pPr>
              <w:jc w:val="center"/>
              <w:rPr>
                <w:rFonts w:cstheme="minorHAnsi"/>
                <w:szCs w:val="20"/>
              </w:rPr>
            </w:pPr>
          </w:p>
        </w:tc>
        <w:tc>
          <w:tcPr>
            <w:tcW w:w="990" w:type="dxa"/>
          </w:tcPr>
          <w:p w14:paraId="0CB8BB0B" w14:textId="77777777" w:rsidR="0061524D" w:rsidRPr="00487927" w:rsidRDefault="0061524D" w:rsidP="00FD51B2">
            <w:pPr>
              <w:jc w:val="center"/>
              <w:rPr>
                <w:rFonts w:cstheme="minorHAnsi"/>
                <w:szCs w:val="20"/>
              </w:rPr>
            </w:pPr>
          </w:p>
        </w:tc>
        <w:tc>
          <w:tcPr>
            <w:tcW w:w="990" w:type="dxa"/>
          </w:tcPr>
          <w:p w14:paraId="0CC0FCFD" w14:textId="55B49B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B63A18" w14:textId="77777777" w:rsidR="0061524D" w:rsidRPr="00487927" w:rsidRDefault="0061524D" w:rsidP="00FD51B2">
            <w:pPr>
              <w:jc w:val="center"/>
              <w:rPr>
                <w:rFonts w:cstheme="minorHAnsi"/>
                <w:szCs w:val="20"/>
              </w:rPr>
            </w:pPr>
          </w:p>
        </w:tc>
        <w:tc>
          <w:tcPr>
            <w:tcW w:w="1080" w:type="dxa"/>
          </w:tcPr>
          <w:p w14:paraId="3E6FB507" w14:textId="77777777" w:rsidR="0061524D" w:rsidRPr="00487927" w:rsidRDefault="0061524D" w:rsidP="00FD51B2">
            <w:pPr>
              <w:jc w:val="center"/>
              <w:rPr>
                <w:rFonts w:cstheme="minorHAnsi"/>
                <w:szCs w:val="20"/>
              </w:rPr>
            </w:pPr>
          </w:p>
        </w:tc>
        <w:tc>
          <w:tcPr>
            <w:tcW w:w="990" w:type="dxa"/>
          </w:tcPr>
          <w:p w14:paraId="3BD99F3B" w14:textId="77777777" w:rsidR="0061524D" w:rsidRPr="00487927" w:rsidRDefault="0061524D" w:rsidP="00FD51B2">
            <w:pPr>
              <w:jc w:val="center"/>
              <w:rPr>
                <w:rFonts w:cstheme="minorHAnsi"/>
                <w:szCs w:val="20"/>
              </w:rPr>
            </w:pPr>
          </w:p>
        </w:tc>
        <w:tc>
          <w:tcPr>
            <w:tcW w:w="990" w:type="dxa"/>
          </w:tcPr>
          <w:p w14:paraId="075CFB08" w14:textId="77777777" w:rsidR="0061524D" w:rsidRPr="00487927" w:rsidRDefault="0061524D" w:rsidP="00FD51B2">
            <w:pPr>
              <w:jc w:val="center"/>
              <w:rPr>
                <w:rFonts w:cstheme="minorHAnsi"/>
                <w:szCs w:val="20"/>
              </w:rPr>
            </w:pPr>
          </w:p>
        </w:tc>
        <w:tc>
          <w:tcPr>
            <w:tcW w:w="1103" w:type="dxa"/>
          </w:tcPr>
          <w:p w14:paraId="14B1BF78" w14:textId="77777777" w:rsidR="0061524D" w:rsidRPr="00487927" w:rsidRDefault="0061524D" w:rsidP="00FD51B2">
            <w:pPr>
              <w:jc w:val="center"/>
              <w:rPr>
                <w:rFonts w:cstheme="minorHAnsi"/>
                <w:szCs w:val="20"/>
              </w:rPr>
            </w:pPr>
          </w:p>
        </w:tc>
        <w:tc>
          <w:tcPr>
            <w:tcW w:w="1103" w:type="dxa"/>
          </w:tcPr>
          <w:p w14:paraId="6CFAFD22" w14:textId="77777777" w:rsidR="0061524D" w:rsidRPr="00487927" w:rsidRDefault="0061524D" w:rsidP="00FD51B2">
            <w:pPr>
              <w:jc w:val="center"/>
              <w:rPr>
                <w:rFonts w:cstheme="minorHAnsi"/>
                <w:szCs w:val="20"/>
              </w:rPr>
            </w:pPr>
          </w:p>
        </w:tc>
      </w:tr>
      <w:tr w:rsidR="0061524D" w:rsidRPr="00487927" w14:paraId="47D6F114" w14:textId="1D3F87A6" w:rsidTr="0061524D">
        <w:tc>
          <w:tcPr>
            <w:tcW w:w="1255" w:type="dxa"/>
          </w:tcPr>
          <w:p w14:paraId="3D23EA7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801_04</w:t>
            </w:r>
          </w:p>
        </w:tc>
        <w:tc>
          <w:tcPr>
            <w:tcW w:w="990" w:type="dxa"/>
          </w:tcPr>
          <w:p w14:paraId="032EE701" w14:textId="08612F8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5E7C03D" w14:textId="7DC82B3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BF9E61" w14:textId="77777777" w:rsidR="0061524D" w:rsidRPr="00487927" w:rsidRDefault="0061524D" w:rsidP="00FD51B2">
            <w:pPr>
              <w:jc w:val="center"/>
              <w:rPr>
                <w:rFonts w:cstheme="minorHAnsi"/>
                <w:szCs w:val="20"/>
              </w:rPr>
            </w:pPr>
          </w:p>
        </w:tc>
        <w:tc>
          <w:tcPr>
            <w:tcW w:w="990" w:type="dxa"/>
          </w:tcPr>
          <w:p w14:paraId="742C610F" w14:textId="77777777" w:rsidR="0061524D" w:rsidRPr="00487927" w:rsidRDefault="0061524D" w:rsidP="00FD51B2">
            <w:pPr>
              <w:jc w:val="center"/>
              <w:rPr>
                <w:rFonts w:cstheme="minorHAnsi"/>
                <w:szCs w:val="20"/>
              </w:rPr>
            </w:pPr>
          </w:p>
        </w:tc>
        <w:tc>
          <w:tcPr>
            <w:tcW w:w="990" w:type="dxa"/>
          </w:tcPr>
          <w:p w14:paraId="46C69D2E" w14:textId="25EC45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88D051" w14:textId="77777777" w:rsidR="0061524D" w:rsidRPr="00487927" w:rsidRDefault="0061524D" w:rsidP="00FD51B2">
            <w:pPr>
              <w:jc w:val="center"/>
              <w:rPr>
                <w:rFonts w:cstheme="minorHAnsi"/>
                <w:szCs w:val="20"/>
              </w:rPr>
            </w:pPr>
          </w:p>
        </w:tc>
        <w:tc>
          <w:tcPr>
            <w:tcW w:w="1080" w:type="dxa"/>
          </w:tcPr>
          <w:p w14:paraId="07AAF766" w14:textId="77777777" w:rsidR="0061524D" w:rsidRPr="00487927" w:rsidRDefault="0061524D" w:rsidP="00FD51B2">
            <w:pPr>
              <w:jc w:val="center"/>
              <w:rPr>
                <w:rFonts w:cstheme="minorHAnsi"/>
                <w:szCs w:val="20"/>
              </w:rPr>
            </w:pPr>
          </w:p>
        </w:tc>
        <w:tc>
          <w:tcPr>
            <w:tcW w:w="990" w:type="dxa"/>
          </w:tcPr>
          <w:p w14:paraId="716E8AE5" w14:textId="77777777" w:rsidR="0061524D" w:rsidRPr="00487927" w:rsidRDefault="0061524D" w:rsidP="00FD51B2">
            <w:pPr>
              <w:jc w:val="center"/>
              <w:rPr>
                <w:rFonts w:cstheme="minorHAnsi"/>
                <w:szCs w:val="20"/>
              </w:rPr>
            </w:pPr>
          </w:p>
        </w:tc>
        <w:tc>
          <w:tcPr>
            <w:tcW w:w="990" w:type="dxa"/>
          </w:tcPr>
          <w:p w14:paraId="31544582" w14:textId="77777777" w:rsidR="0061524D" w:rsidRPr="00487927" w:rsidRDefault="0061524D" w:rsidP="00FD51B2">
            <w:pPr>
              <w:jc w:val="center"/>
              <w:rPr>
                <w:rFonts w:cstheme="minorHAnsi"/>
                <w:szCs w:val="20"/>
              </w:rPr>
            </w:pPr>
          </w:p>
        </w:tc>
        <w:tc>
          <w:tcPr>
            <w:tcW w:w="1103" w:type="dxa"/>
          </w:tcPr>
          <w:p w14:paraId="000CE3C5" w14:textId="77777777" w:rsidR="0061524D" w:rsidRPr="00487927" w:rsidRDefault="0061524D" w:rsidP="00FD51B2">
            <w:pPr>
              <w:jc w:val="center"/>
              <w:rPr>
                <w:rFonts w:cstheme="minorHAnsi"/>
                <w:szCs w:val="20"/>
              </w:rPr>
            </w:pPr>
          </w:p>
        </w:tc>
        <w:tc>
          <w:tcPr>
            <w:tcW w:w="1103" w:type="dxa"/>
          </w:tcPr>
          <w:p w14:paraId="2943ADFE" w14:textId="77777777" w:rsidR="0061524D" w:rsidRPr="00487927" w:rsidRDefault="0061524D" w:rsidP="00FD51B2">
            <w:pPr>
              <w:jc w:val="center"/>
              <w:rPr>
                <w:rFonts w:cstheme="minorHAnsi"/>
                <w:szCs w:val="20"/>
              </w:rPr>
            </w:pPr>
          </w:p>
        </w:tc>
      </w:tr>
      <w:tr w:rsidR="0061524D" w:rsidRPr="00487927" w14:paraId="607886E3" w14:textId="54E72EAB" w:rsidTr="0061524D">
        <w:tc>
          <w:tcPr>
            <w:tcW w:w="1255" w:type="dxa"/>
          </w:tcPr>
          <w:p w14:paraId="148A19F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801_05</w:t>
            </w:r>
          </w:p>
        </w:tc>
        <w:tc>
          <w:tcPr>
            <w:tcW w:w="990" w:type="dxa"/>
          </w:tcPr>
          <w:p w14:paraId="4E0AD932" w14:textId="13683531"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12F2CC" w14:textId="3960B4F4"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140368" w14:textId="77777777" w:rsidR="0061524D" w:rsidRPr="00487927" w:rsidRDefault="0061524D" w:rsidP="00FD51B2">
            <w:pPr>
              <w:jc w:val="center"/>
              <w:rPr>
                <w:rFonts w:cstheme="minorHAnsi"/>
                <w:szCs w:val="20"/>
              </w:rPr>
            </w:pPr>
          </w:p>
        </w:tc>
        <w:tc>
          <w:tcPr>
            <w:tcW w:w="990" w:type="dxa"/>
          </w:tcPr>
          <w:p w14:paraId="099F0587" w14:textId="77777777" w:rsidR="0061524D" w:rsidRPr="00487927" w:rsidRDefault="0061524D" w:rsidP="00FD51B2">
            <w:pPr>
              <w:jc w:val="center"/>
              <w:rPr>
                <w:rFonts w:cstheme="minorHAnsi"/>
                <w:szCs w:val="20"/>
              </w:rPr>
            </w:pPr>
          </w:p>
        </w:tc>
        <w:tc>
          <w:tcPr>
            <w:tcW w:w="990" w:type="dxa"/>
          </w:tcPr>
          <w:p w14:paraId="1EF93C53" w14:textId="65946978"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8C092D" w14:textId="77777777" w:rsidR="0061524D" w:rsidRPr="00487927" w:rsidRDefault="0061524D" w:rsidP="00FD51B2">
            <w:pPr>
              <w:jc w:val="center"/>
              <w:rPr>
                <w:rFonts w:cstheme="minorHAnsi"/>
                <w:szCs w:val="20"/>
              </w:rPr>
            </w:pPr>
          </w:p>
        </w:tc>
        <w:tc>
          <w:tcPr>
            <w:tcW w:w="1080" w:type="dxa"/>
          </w:tcPr>
          <w:p w14:paraId="23981F14" w14:textId="77777777" w:rsidR="0061524D" w:rsidRPr="00487927" w:rsidRDefault="0061524D" w:rsidP="00FD51B2">
            <w:pPr>
              <w:jc w:val="center"/>
              <w:rPr>
                <w:rFonts w:cstheme="minorHAnsi"/>
                <w:szCs w:val="20"/>
              </w:rPr>
            </w:pPr>
          </w:p>
        </w:tc>
        <w:tc>
          <w:tcPr>
            <w:tcW w:w="990" w:type="dxa"/>
          </w:tcPr>
          <w:p w14:paraId="21948BBC" w14:textId="77777777" w:rsidR="0061524D" w:rsidRPr="00487927" w:rsidRDefault="0061524D" w:rsidP="00FD51B2">
            <w:pPr>
              <w:jc w:val="center"/>
              <w:rPr>
                <w:rFonts w:cstheme="minorHAnsi"/>
                <w:szCs w:val="20"/>
              </w:rPr>
            </w:pPr>
          </w:p>
        </w:tc>
        <w:tc>
          <w:tcPr>
            <w:tcW w:w="990" w:type="dxa"/>
          </w:tcPr>
          <w:p w14:paraId="2DA76172" w14:textId="77777777" w:rsidR="0061524D" w:rsidRPr="00487927" w:rsidRDefault="0061524D" w:rsidP="00FD51B2">
            <w:pPr>
              <w:jc w:val="center"/>
              <w:rPr>
                <w:rFonts w:cstheme="minorHAnsi"/>
                <w:szCs w:val="20"/>
              </w:rPr>
            </w:pPr>
          </w:p>
        </w:tc>
        <w:tc>
          <w:tcPr>
            <w:tcW w:w="1103" w:type="dxa"/>
          </w:tcPr>
          <w:p w14:paraId="25CECE6B" w14:textId="77777777" w:rsidR="0061524D" w:rsidRPr="00487927" w:rsidRDefault="0061524D" w:rsidP="00FD51B2">
            <w:pPr>
              <w:jc w:val="center"/>
              <w:rPr>
                <w:rFonts w:cstheme="minorHAnsi"/>
                <w:szCs w:val="20"/>
              </w:rPr>
            </w:pPr>
          </w:p>
        </w:tc>
        <w:tc>
          <w:tcPr>
            <w:tcW w:w="1103" w:type="dxa"/>
          </w:tcPr>
          <w:p w14:paraId="43F62FF6" w14:textId="77777777" w:rsidR="0061524D" w:rsidRPr="00487927" w:rsidRDefault="0061524D" w:rsidP="00FD51B2">
            <w:pPr>
              <w:jc w:val="center"/>
              <w:rPr>
                <w:rFonts w:cstheme="minorHAnsi"/>
                <w:szCs w:val="20"/>
              </w:rPr>
            </w:pPr>
          </w:p>
        </w:tc>
      </w:tr>
      <w:tr w:rsidR="0061524D" w:rsidRPr="00487927" w14:paraId="23286306" w14:textId="0F365B68" w:rsidTr="0061524D">
        <w:tc>
          <w:tcPr>
            <w:tcW w:w="1255" w:type="dxa"/>
          </w:tcPr>
          <w:p w14:paraId="33F369D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801_06</w:t>
            </w:r>
          </w:p>
        </w:tc>
        <w:tc>
          <w:tcPr>
            <w:tcW w:w="990" w:type="dxa"/>
          </w:tcPr>
          <w:p w14:paraId="284E191D" w14:textId="1FCD5DA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2F2C47" w14:textId="113B3AD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0C2DED" w14:textId="77777777" w:rsidR="0061524D" w:rsidRPr="00487927" w:rsidRDefault="0061524D" w:rsidP="00FD51B2">
            <w:pPr>
              <w:jc w:val="center"/>
              <w:rPr>
                <w:rFonts w:cstheme="minorHAnsi"/>
                <w:szCs w:val="20"/>
              </w:rPr>
            </w:pPr>
          </w:p>
        </w:tc>
        <w:tc>
          <w:tcPr>
            <w:tcW w:w="990" w:type="dxa"/>
          </w:tcPr>
          <w:p w14:paraId="071158D9" w14:textId="77777777" w:rsidR="0061524D" w:rsidRPr="00487927" w:rsidRDefault="0061524D" w:rsidP="00FD51B2">
            <w:pPr>
              <w:jc w:val="center"/>
              <w:rPr>
                <w:rFonts w:cstheme="minorHAnsi"/>
                <w:szCs w:val="20"/>
              </w:rPr>
            </w:pPr>
          </w:p>
        </w:tc>
        <w:tc>
          <w:tcPr>
            <w:tcW w:w="990" w:type="dxa"/>
          </w:tcPr>
          <w:p w14:paraId="58C25FDB" w14:textId="34A3B2DB"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E43A03" w14:textId="77777777" w:rsidR="0061524D" w:rsidRPr="00487927" w:rsidRDefault="0061524D" w:rsidP="00FD51B2">
            <w:pPr>
              <w:jc w:val="center"/>
              <w:rPr>
                <w:rFonts w:cstheme="minorHAnsi"/>
                <w:szCs w:val="20"/>
              </w:rPr>
            </w:pPr>
          </w:p>
        </w:tc>
        <w:tc>
          <w:tcPr>
            <w:tcW w:w="1080" w:type="dxa"/>
          </w:tcPr>
          <w:p w14:paraId="29A468C7" w14:textId="77777777" w:rsidR="0061524D" w:rsidRPr="00487927" w:rsidRDefault="0061524D" w:rsidP="00FD51B2">
            <w:pPr>
              <w:jc w:val="center"/>
              <w:rPr>
                <w:rFonts w:cstheme="minorHAnsi"/>
                <w:szCs w:val="20"/>
              </w:rPr>
            </w:pPr>
          </w:p>
        </w:tc>
        <w:tc>
          <w:tcPr>
            <w:tcW w:w="990" w:type="dxa"/>
          </w:tcPr>
          <w:p w14:paraId="4B6B54EA" w14:textId="77777777" w:rsidR="0061524D" w:rsidRPr="00487927" w:rsidRDefault="0061524D" w:rsidP="00FD51B2">
            <w:pPr>
              <w:jc w:val="center"/>
              <w:rPr>
                <w:rFonts w:cstheme="minorHAnsi"/>
                <w:szCs w:val="20"/>
              </w:rPr>
            </w:pPr>
          </w:p>
        </w:tc>
        <w:tc>
          <w:tcPr>
            <w:tcW w:w="990" w:type="dxa"/>
          </w:tcPr>
          <w:p w14:paraId="300E3012" w14:textId="77777777" w:rsidR="0061524D" w:rsidRPr="00487927" w:rsidRDefault="0061524D" w:rsidP="00FD51B2">
            <w:pPr>
              <w:jc w:val="center"/>
              <w:rPr>
                <w:rFonts w:cstheme="minorHAnsi"/>
                <w:szCs w:val="20"/>
              </w:rPr>
            </w:pPr>
          </w:p>
        </w:tc>
        <w:tc>
          <w:tcPr>
            <w:tcW w:w="1103" w:type="dxa"/>
          </w:tcPr>
          <w:p w14:paraId="48F385FA" w14:textId="77777777" w:rsidR="0061524D" w:rsidRPr="00487927" w:rsidRDefault="0061524D" w:rsidP="00FD51B2">
            <w:pPr>
              <w:jc w:val="center"/>
              <w:rPr>
                <w:rFonts w:cstheme="minorHAnsi"/>
                <w:szCs w:val="20"/>
              </w:rPr>
            </w:pPr>
          </w:p>
        </w:tc>
        <w:tc>
          <w:tcPr>
            <w:tcW w:w="1103" w:type="dxa"/>
          </w:tcPr>
          <w:p w14:paraId="335D7089" w14:textId="77777777" w:rsidR="0061524D" w:rsidRPr="00487927" w:rsidRDefault="0061524D" w:rsidP="00FD51B2">
            <w:pPr>
              <w:jc w:val="center"/>
              <w:rPr>
                <w:rFonts w:cstheme="minorHAnsi"/>
                <w:szCs w:val="20"/>
              </w:rPr>
            </w:pPr>
          </w:p>
        </w:tc>
      </w:tr>
      <w:tr w:rsidR="0061524D" w:rsidRPr="00487927" w14:paraId="611C231D" w14:textId="46EF0696" w:rsidTr="0061524D">
        <w:tc>
          <w:tcPr>
            <w:tcW w:w="1255" w:type="dxa"/>
          </w:tcPr>
          <w:p w14:paraId="5A07FC9B" w14:textId="77777777" w:rsidR="0061524D" w:rsidRPr="00487927" w:rsidRDefault="0061524D" w:rsidP="00FD51B2">
            <w:pPr>
              <w:jc w:val="center"/>
              <w:rPr>
                <w:rFonts w:cstheme="minorHAnsi"/>
                <w:szCs w:val="20"/>
              </w:rPr>
            </w:pPr>
            <w:r>
              <w:rPr>
                <w:rFonts w:cstheme="minorHAnsi"/>
                <w:szCs w:val="20"/>
              </w:rPr>
              <w:t>0801_07</w:t>
            </w:r>
          </w:p>
        </w:tc>
        <w:tc>
          <w:tcPr>
            <w:tcW w:w="990" w:type="dxa"/>
          </w:tcPr>
          <w:p w14:paraId="6D76DA21" w14:textId="248EF3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729D12" w14:textId="5726256E" w:rsidR="0061524D" w:rsidRPr="00487927" w:rsidRDefault="0061524D" w:rsidP="00FD51B2">
            <w:pPr>
              <w:jc w:val="center"/>
              <w:rPr>
                <w:rFonts w:cstheme="minorHAnsi"/>
                <w:szCs w:val="20"/>
              </w:rPr>
            </w:pPr>
          </w:p>
        </w:tc>
        <w:tc>
          <w:tcPr>
            <w:tcW w:w="990" w:type="dxa"/>
          </w:tcPr>
          <w:p w14:paraId="3AB0AA92" w14:textId="77777777" w:rsidR="0061524D" w:rsidRPr="00487927" w:rsidRDefault="0061524D" w:rsidP="00FD51B2">
            <w:pPr>
              <w:jc w:val="center"/>
              <w:rPr>
                <w:rFonts w:cstheme="minorHAnsi"/>
                <w:szCs w:val="20"/>
              </w:rPr>
            </w:pPr>
          </w:p>
        </w:tc>
        <w:tc>
          <w:tcPr>
            <w:tcW w:w="990" w:type="dxa"/>
          </w:tcPr>
          <w:p w14:paraId="343DEEEE" w14:textId="77777777" w:rsidR="0061524D" w:rsidRPr="00487927" w:rsidRDefault="0061524D" w:rsidP="00FD51B2">
            <w:pPr>
              <w:jc w:val="center"/>
              <w:rPr>
                <w:rFonts w:cstheme="minorHAnsi"/>
                <w:szCs w:val="20"/>
              </w:rPr>
            </w:pPr>
          </w:p>
        </w:tc>
        <w:tc>
          <w:tcPr>
            <w:tcW w:w="990" w:type="dxa"/>
          </w:tcPr>
          <w:p w14:paraId="6B00C8C7" w14:textId="3F8A35C7" w:rsidR="0061524D" w:rsidRPr="00487927" w:rsidRDefault="0061524D" w:rsidP="00FD51B2">
            <w:pPr>
              <w:jc w:val="center"/>
              <w:rPr>
                <w:rFonts w:cstheme="minorHAnsi"/>
                <w:szCs w:val="20"/>
              </w:rPr>
            </w:pPr>
          </w:p>
        </w:tc>
        <w:tc>
          <w:tcPr>
            <w:tcW w:w="990" w:type="dxa"/>
          </w:tcPr>
          <w:p w14:paraId="18236345" w14:textId="77777777" w:rsidR="0061524D" w:rsidRPr="00487927" w:rsidRDefault="0061524D" w:rsidP="00FD51B2">
            <w:pPr>
              <w:jc w:val="center"/>
              <w:rPr>
                <w:rFonts w:cstheme="minorHAnsi"/>
                <w:szCs w:val="20"/>
              </w:rPr>
            </w:pPr>
          </w:p>
        </w:tc>
        <w:tc>
          <w:tcPr>
            <w:tcW w:w="1080" w:type="dxa"/>
          </w:tcPr>
          <w:p w14:paraId="79E10F0E" w14:textId="77777777" w:rsidR="0061524D" w:rsidRPr="00487927" w:rsidRDefault="0061524D" w:rsidP="00FD51B2">
            <w:pPr>
              <w:jc w:val="center"/>
              <w:rPr>
                <w:rFonts w:cstheme="minorHAnsi"/>
                <w:szCs w:val="20"/>
              </w:rPr>
            </w:pPr>
          </w:p>
        </w:tc>
        <w:tc>
          <w:tcPr>
            <w:tcW w:w="990" w:type="dxa"/>
          </w:tcPr>
          <w:p w14:paraId="39CDDEAB" w14:textId="77777777" w:rsidR="0061524D" w:rsidRPr="00487927" w:rsidRDefault="0061524D" w:rsidP="00FD51B2">
            <w:pPr>
              <w:jc w:val="center"/>
              <w:rPr>
                <w:rFonts w:cstheme="minorHAnsi"/>
                <w:szCs w:val="20"/>
              </w:rPr>
            </w:pPr>
          </w:p>
        </w:tc>
        <w:tc>
          <w:tcPr>
            <w:tcW w:w="990" w:type="dxa"/>
          </w:tcPr>
          <w:p w14:paraId="42E6495E" w14:textId="77777777" w:rsidR="0061524D" w:rsidRPr="00487927" w:rsidRDefault="0061524D" w:rsidP="00FD51B2">
            <w:pPr>
              <w:jc w:val="center"/>
              <w:rPr>
                <w:rFonts w:cstheme="minorHAnsi"/>
                <w:szCs w:val="20"/>
              </w:rPr>
            </w:pPr>
          </w:p>
        </w:tc>
        <w:tc>
          <w:tcPr>
            <w:tcW w:w="1103" w:type="dxa"/>
          </w:tcPr>
          <w:p w14:paraId="3FAEC232" w14:textId="77777777" w:rsidR="0061524D" w:rsidRPr="00487927" w:rsidRDefault="0061524D" w:rsidP="00FD51B2">
            <w:pPr>
              <w:jc w:val="center"/>
              <w:rPr>
                <w:rFonts w:cstheme="minorHAnsi"/>
                <w:szCs w:val="20"/>
              </w:rPr>
            </w:pPr>
          </w:p>
        </w:tc>
        <w:tc>
          <w:tcPr>
            <w:tcW w:w="1103" w:type="dxa"/>
          </w:tcPr>
          <w:p w14:paraId="5ADC7E22" w14:textId="77777777" w:rsidR="0061524D" w:rsidRPr="00487927" w:rsidRDefault="0061524D" w:rsidP="00FD51B2">
            <w:pPr>
              <w:jc w:val="center"/>
              <w:rPr>
                <w:rFonts w:cstheme="minorHAnsi"/>
                <w:szCs w:val="20"/>
              </w:rPr>
            </w:pPr>
          </w:p>
        </w:tc>
      </w:tr>
      <w:tr w:rsidR="0061524D" w:rsidRPr="00487927" w14:paraId="18B1E197" w14:textId="11ABA3E9" w:rsidTr="0061524D">
        <w:tc>
          <w:tcPr>
            <w:tcW w:w="1255" w:type="dxa"/>
          </w:tcPr>
          <w:p w14:paraId="4D6E5DF7" w14:textId="77777777" w:rsidR="0061524D" w:rsidRPr="00487927" w:rsidRDefault="0061524D" w:rsidP="00FD51B2">
            <w:pPr>
              <w:jc w:val="center"/>
              <w:rPr>
                <w:rFonts w:cstheme="minorHAnsi"/>
                <w:szCs w:val="20"/>
              </w:rPr>
            </w:pPr>
            <w:r>
              <w:rPr>
                <w:rFonts w:cstheme="minorHAnsi"/>
                <w:szCs w:val="20"/>
              </w:rPr>
              <w:t>0801_08</w:t>
            </w:r>
          </w:p>
        </w:tc>
        <w:tc>
          <w:tcPr>
            <w:tcW w:w="990" w:type="dxa"/>
          </w:tcPr>
          <w:p w14:paraId="6FC5B49F" w14:textId="1B1ED24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17B70E" w14:textId="039B16C8" w:rsidR="0061524D" w:rsidRPr="00487927" w:rsidRDefault="0061524D" w:rsidP="00FD51B2">
            <w:pPr>
              <w:jc w:val="center"/>
              <w:rPr>
                <w:rFonts w:cstheme="minorHAnsi"/>
                <w:szCs w:val="20"/>
              </w:rPr>
            </w:pPr>
          </w:p>
        </w:tc>
        <w:tc>
          <w:tcPr>
            <w:tcW w:w="990" w:type="dxa"/>
          </w:tcPr>
          <w:p w14:paraId="7796CA49" w14:textId="77777777" w:rsidR="0061524D" w:rsidRPr="00487927" w:rsidRDefault="0061524D" w:rsidP="00FD51B2">
            <w:pPr>
              <w:jc w:val="center"/>
              <w:rPr>
                <w:rFonts w:cstheme="minorHAnsi"/>
                <w:szCs w:val="20"/>
              </w:rPr>
            </w:pPr>
          </w:p>
        </w:tc>
        <w:tc>
          <w:tcPr>
            <w:tcW w:w="990" w:type="dxa"/>
          </w:tcPr>
          <w:p w14:paraId="7F7DC3F1" w14:textId="77777777" w:rsidR="0061524D" w:rsidRPr="00487927" w:rsidRDefault="0061524D" w:rsidP="00FD51B2">
            <w:pPr>
              <w:jc w:val="center"/>
              <w:rPr>
                <w:rFonts w:cstheme="minorHAnsi"/>
                <w:szCs w:val="20"/>
              </w:rPr>
            </w:pPr>
          </w:p>
        </w:tc>
        <w:tc>
          <w:tcPr>
            <w:tcW w:w="990" w:type="dxa"/>
          </w:tcPr>
          <w:p w14:paraId="0ED66443" w14:textId="4703FFEB" w:rsidR="0061524D" w:rsidRPr="00487927" w:rsidRDefault="0061524D" w:rsidP="00FD51B2">
            <w:pPr>
              <w:jc w:val="center"/>
              <w:rPr>
                <w:rFonts w:cstheme="minorHAnsi"/>
                <w:szCs w:val="20"/>
              </w:rPr>
            </w:pPr>
          </w:p>
        </w:tc>
        <w:tc>
          <w:tcPr>
            <w:tcW w:w="990" w:type="dxa"/>
          </w:tcPr>
          <w:p w14:paraId="51D11F74" w14:textId="77777777" w:rsidR="0061524D" w:rsidRPr="00487927" w:rsidRDefault="0061524D" w:rsidP="00FD51B2">
            <w:pPr>
              <w:jc w:val="center"/>
              <w:rPr>
                <w:rFonts w:cstheme="minorHAnsi"/>
                <w:szCs w:val="20"/>
              </w:rPr>
            </w:pPr>
          </w:p>
        </w:tc>
        <w:tc>
          <w:tcPr>
            <w:tcW w:w="1080" w:type="dxa"/>
          </w:tcPr>
          <w:p w14:paraId="37318EB8" w14:textId="77777777" w:rsidR="0061524D" w:rsidRPr="00487927" w:rsidRDefault="0061524D" w:rsidP="00FD51B2">
            <w:pPr>
              <w:jc w:val="center"/>
              <w:rPr>
                <w:rFonts w:cstheme="minorHAnsi"/>
                <w:szCs w:val="20"/>
              </w:rPr>
            </w:pPr>
          </w:p>
        </w:tc>
        <w:tc>
          <w:tcPr>
            <w:tcW w:w="990" w:type="dxa"/>
          </w:tcPr>
          <w:p w14:paraId="2CC55368" w14:textId="77777777" w:rsidR="0061524D" w:rsidRPr="00487927" w:rsidRDefault="0061524D" w:rsidP="00FD51B2">
            <w:pPr>
              <w:jc w:val="center"/>
              <w:rPr>
                <w:rFonts w:cstheme="minorHAnsi"/>
                <w:szCs w:val="20"/>
              </w:rPr>
            </w:pPr>
          </w:p>
        </w:tc>
        <w:tc>
          <w:tcPr>
            <w:tcW w:w="990" w:type="dxa"/>
          </w:tcPr>
          <w:p w14:paraId="7554FDA4" w14:textId="77777777" w:rsidR="0061524D" w:rsidRPr="00487927" w:rsidRDefault="0061524D" w:rsidP="00FD51B2">
            <w:pPr>
              <w:jc w:val="center"/>
              <w:rPr>
                <w:rFonts w:cstheme="minorHAnsi"/>
                <w:szCs w:val="20"/>
              </w:rPr>
            </w:pPr>
          </w:p>
        </w:tc>
        <w:tc>
          <w:tcPr>
            <w:tcW w:w="1103" w:type="dxa"/>
          </w:tcPr>
          <w:p w14:paraId="3A7E1BB3" w14:textId="77777777" w:rsidR="0061524D" w:rsidRPr="00487927" w:rsidRDefault="0061524D" w:rsidP="00FD51B2">
            <w:pPr>
              <w:jc w:val="center"/>
              <w:rPr>
                <w:rFonts w:cstheme="minorHAnsi"/>
                <w:szCs w:val="20"/>
              </w:rPr>
            </w:pPr>
          </w:p>
        </w:tc>
        <w:tc>
          <w:tcPr>
            <w:tcW w:w="1103" w:type="dxa"/>
          </w:tcPr>
          <w:p w14:paraId="00BBCC6F" w14:textId="77777777" w:rsidR="0061524D" w:rsidRPr="00487927" w:rsidRDefault="0061524D" w:rsidP="00FD51B2">
            <w:pPr>
              <w:jc w:val="center"/>
              <w:rPr>
                <w:rFonts w:cstheme="minorHAnsi"/>
                <w:szCs w:val="20"/>
              </w:rPr>
            </w:pPr>
          </w:p>
        </w:tc>
      </w:tr>
      <w:tr w:rsidR="0061524D" w:rsidRPr="00487927" w14:paraId="27B0EF6A" w14:textId="36515126" w:rsidTr="0061524D">
        <w:tc>
          <w:tcPr>
            <w:tcW w:w="1255" w:type="dxa"/>
          </w:tcPr>
          <w:p w14:paraId="1C43B013" w14:textId="77777777" w:rsidR="0061524D" w:rsidRPr="00487927" w:rsidRDefault="0061524D" w:rsidP="00FD51B2">
            <w:pPr>
              <w:jc w:val="center"/>
              <w:rPr>
                <w:rFonts w:cstheme="minorHAnsi"/>
                <w:szCs w:val="20"/>
              </w:rPr>
            </w:pPr>
            <w:r>
              <w:rPr>
                <w:rFonts w:cstheme="minorHAnsi"/>
                <w:szCs w:val="20"/>
              </w:rPr>
              <w:t>0801_09</w:t>
            </w:r>
          </w:p>
        </w:tc>
        <w:tc>
          <w:tcPr>
            <w:tcW w:w="990" w:type="dxa"/>
          </w:tcPr>
          <w:p w14:paraId="6E822469" w14:textId="0874E0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6BC67E40" w14:textId="0EAF19EC" w:rsidR="0061524D" w:rsidRPr="00487927" w:rsidRDefault="0061524D" w:rsidP="00FD51B2">
            <w:pPr>
              <w:jc w:val="center"/>
              <w:rPr>
                <w:rFonts w:cstheme="minorHAnsi"/>
                <w:szCs w:val="20"/>
              </w:rPr>
            </w:pPr>
          </w:p>
        </w:tc>
        <w:tc>
          <w:tcPr>
            <w:tcW w:w="990" w:type="dxa"/>
          </w:tcPr>
          <w:p w14:paraId="6D916581" w14:textId="77777777" w:rsidR="0061524D" w:rsidRPr="00487927" w:rsidRDefault="0061524D" w:rsidP="00FD51B2">
            <w:pPr>
              <w:jc w:val="center"/>
              <w:rPr>
                <w:rFonts w:cstheme="minorHAnsi"/>
                <w:szCs w:val="20"/>
              </w:rPr>
            </w:pPr>
          </w:p>
        </w:tc>
        <w:tc>
          <w:tcPr>
            <w:tcW w:w="990" w:type="dxa"/>
          </w:tcPr>
          <w:p w14:paraId="359FC650" w14:textId="77777777" w:rsidR="0061524D" w:rsidRPr="00487927" w:rsidRDefault="0061524D" w:rsidP="00FD51B2">
            <w:pPr>
              <w:jc w:val="center"/>
              <w:rPr>
                <w:rFonts w:cstheme="minorHAnsi"/>
                <w:szCs w:val="20"/>
              </w:rPr>
            </w:pPr>
          </w:p>
        </w:tc>
        <w:tc>
          <w:tcPr>
            <w:tcW w:w="990" w:type="dxa"/>
          </w:tcPr>
          <w:p w14:paraId="38E643AE" w14:textId="16D2F222" w:rsidR="0061524D" w:rsidRPr="00487927" w:rsidRDefault="0061524D" w:rsidP="00FD51B2">
            <w:pPr>
              <w:jc w:val="center"/>
              <w:rPr>
                <w:rFonts w:cstheme="minorHAnsi"/>
                <w:szCs w:val="20"/>
              </w:rPr>
            </w:pPr>
          </w:p>
        </w:tc>
        <w:tc>
          <w:tcPr>
            <w:tcW w:w="990" w:type="dxa"/>
          </w:tcPr>
          <w:p w14:paraId="74BF295F" w14:textId="77777777" w:rsidR="0061524D" w:rsidRPr="00487927" w:rsidRDefault="0061524D" w:rsidP="00FD51B2">
            <w:pPr>
              <w:jc w:val="center"/>
              <w:rPr>
                <w:rFonts w:cstheme="minorHAnsi"/>
                <w:szCs w:val="20"/>
              </w:rPr>
            </w:pPr>
          </w:p>
        </w:tc>
        <w:tc>
          <w:tcPr>
            <w:tcW w:w="1080" w:type="dxa"/>
          </w:tcPr>
          <w:p w14:paraId="5404C31F" w14:textId="77777777" w:rsidR="0061524D" w:rsidRPr="00487927" w:rsidRDefault="0061524D" w:rsidP="00FD51B2">
            <w:pPr>
              <w:jc w:val="center"/>
              <w:rPr>
                <w:rFonts w:cstheme="minorHAnsi"/>
                <w:szCs w:val="20"/>
              </w:rPr>
            </w:pPr>
          </w:p>
        </w:tc>
        <w:tc>
          <w:tcPr>
            <w:tcW w:w="990" w:type="dxa"/>
          </w:tcPr>
          <w:p w14:paraId="6D733717" w14:textId="77777777" w:rsidR="0061524D" w:rsidRPr="00487927" w:rsidRDefault="0061524D" w:rsidP="00FD51B2">
            <w:pPr>
              <w:jc w:val="center"/>
              <w:rPr>
                <w:rFonts w:cstheme="minorHAnsi"/>
                <w:szCs w:val="20"/>
              </w:rPr>
            </w:pPr>
          </w:p>
        </w:tc>
        <w:tc>
          <w:tcPr>
            <w:tcW w:w="990" w:type="dxa"/>
          </w:tcPr>
          <w:p w14:paraId="2991DF96" w14:textId="77777777" w:rsidR="0061524D" w:rsidRPr="00487927" w:rsidRDefault="0061524D" w:rsidP="00FD51B2">
            <w:pPr>
              <w:jc w:val="center"/>
              <w:rPr>
                <w:rFonts w:cstheme="minorHAnsi"/>
                <w:szCs w:val="20"/>
              </w:rPr>
            </w:pPr>
          </w:p>
        </w:tc>
        <w:tc>
          <w:tcPr>
            <w:tcW w:w="1103" w:type="dxa"/>
          </w:tcPr>
          <w:p w14:paraId="067C778F" w14:textId="77777777" w:rsidR="0061524D" w:rsidRPr="00487927" w:rsidRDefault="0061524D" w:rsidP="00FD51B2">
            <w:pPr>
              <w:jc w:val="center"/>
              <w:rPr>
                <w:rFonts w:cstheme="minorHAnsi"/>
                <w:szCs w:val="20"/>
              </w:rPr>
            </w:pPr>
          </w:p>
        </w:tc>
        <w:tc>
          <w:tcPr>
            <w:tcW w:w="1103" w:type="dxa"/>
          </w:tcPr>
          <w:p w14:paraId="68A2FB6A" w14:textId="77777777" w:rsidR="0061524D" w:rsidRPr="00487927" w:rsidRDefault="0061524D" w:rsidP="00FD51B2">
            <w:pPr>
              <w:jc w:val="center"/>
              <w:rPr>
                <w:rFonts w:cstheme="minorHAnsi"/>
                <w:szCs w:val="20"/>
              </w:rPr>
            </w:pPr>
          </w:p>
        </w:tc>
      </w:tr>
      <w:tr w:rsidR="0061524D" w:rsidRPr="00487927" w14:paraId="74C1F080" w14:textId="59A39653" w:rsidTr="0061524D">
        <w:tc>
          <w:tcPr>
            <w:tcW w:w="1255" w:type="dxa"/>
          </w:tcPr>
          <w:p w14:paraId="0C3E78E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802_01</w:t>
            </w:r>
          </w:p>
        </w:tc>
        <w:tc>
          <w:tcPr>
            <w:tcW w:w="990" w:type="dxa"/>
          </w:tcPr>
          <w:p w14:paraId="69EA7E0B" w14:textId="06C3534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3B0479F" w14:textId="11BBBA6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B29118" w14:textId="77777777" w:rsidR="0061524D" w:rsidRPr="00487927" w:rsidRDefault="0061524D" w:rsidP="00FD51B2">
            <w:pPr>
              <w:jc w:val="center"/>
              <w:rPr>
                <w:rFonts w:cstheme="minorHAnsi"/>
                <w:szCs w:val="20"/>
              </w:rPr>
            </w:pPr>
          </w:p>
        </w:tc>
        <w:tc>
          <w:tcPr>
            <w:tcW w:w="990" w:type="dxa"/>
          </w:tcPr>
          <w:p w14:paraId="6B26D445" w14:textId="77777777" w:rsidR="0061524D" w:rsidRPr="00487927" w:rsidRDefault="0061524D" w:rsidP="00FD51B2">
            <w:pPr>
              <w:jc w:val="center"/>
              <w:rPr>
                <w:rFonts w:cstheme="minorHAnsi"/>
                <w:szCs w:val="20"/>
              </w:rPr>
            </w:pPr>
          </w:p>
        </w:tc>
        <w:tc>
          <w:tcPr>
            <w:tcW w:w="990" w:type="dxa"/>
          </w:tcPr>
          <w:p w14:paraId="2CB89094" w14:textId="4D87BB3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8F543C" w14:textId="77777777" w:rsidR="0061524D" w:rsidRPr="00487927" w:rsidRDefault="0061524D" w:rsidP="00FD51B2">
            <w:pPr>
              <w:jc w:val="center"/>
              <w:rPr>
                <w:rFonts w:cstheme="minorHAnsi"/>
                <w:szCs w:val="20"/>
              </w:rPr>
            </w:pPr>
          </w:p>
        </w:tc>
        <w:tc>
          <w:tcPr>
            <w:tcW w:w="1080" w:type="dxa"/>
          </w:tcPr>
          <w:p w14:paraId="00D7B930" w14:textId="77777777" w:rsidR="0061524D" w:rsidRPr="00487927" w:rsidRDefault="0061524D" w:rsidP="00FD51B2">
            <w:pPr>
              <w:jc w:val="center"/>
              <w:rPr>
                <w:rFonts w:cstheme="minorHAnsi"/>
                <w:szCs w:val="20"/>
              </w:rPr>
            </w:pPr>
          </w:p>
        </w:tc>
        <w:tc>
          <w:tcPr>
            <w:tcW w:w="990" w:type="dxa"/>
          </w:tcPr>
          <w:p w14:paraId="652AC5F5" w14:textId="77777777" w:rsidR="0061524D" w:rsidRPr="00487927" w:rsidRDefault="0061524D" w:rsidP="00FD51B2">
            <w:pPr>
              <w:jc w:val="center"/>
              <w:rPr>
                <w:rFonts w:cstheme="minorHAnsi"/>
                <w:szCs w:val="20"/>
              </w:rPr>
            </w:pPr>
          </w:p>
        </w:tc>
        <w:tc>
          <w:tcPr>
            <w:tcW w:w="990" w:type="dxa"/>
          </w:tcPr>
          <w:p w14:paraId="674AFAD2" w14:textId="77777777" w:rsidR="0061524D" w:rsidRPr="00487927" w:rsidRDefault="0061524D" w:rsidP="00FD51B2">
            <w:pPr>
              <w:jc w:val="center"/>
              <w:rPr>
                <w:rFonts w:cstheme="minorHAnsi"/>
                <w:szCs w:val="20"/>
              </w:rPr>
            </w:pPr>
          </w:p>
        </w:tc>
        <w:tc>
          <w:tcPr>
            <w:tcW w:w="1103" w:type="dxa"/>
          </w:tcPr>
          <w:p w14:paraId="4CC3EA58" w14:textId="77777777" w:rsidR="0061524D" w:rsidRPr="00487927" w:rsidRDefault="0061524D" w:rsidP="00FD51B2">
            <w:pPr>
              <w:jc w:val="center"/>
              <w:rPr>
                <w:rFonts w:cstheme="minorHAnsi"/>
                <w:szCs w:val="20"/>
              </w:rPr>
            </w:pPr>
          </w:p>
        </w:tc>
        <w:tc>
          <w:tcPr>
            <w:tcW w:w="1103" w:type="dxa"/>
          </w:tcPr>
          <w:p w14:paraId="73CAD121" w14:textId="77777777" w:rsidR="0061524D" w:rsidRPr="00487927" w:rsidRDefault="0061524D" w:rsidP="00FD51B2">
            <w:pPr>
              <w:jc w:val="center"/>
              <w:rPr>
                <w:rFonts w:cstheme="minorHAnsi"/>
                <w:szCs w:val="20"/>
              </w:rPr>
            </w:pPr>
          </w:p>
        </w:tc>
      </w:tr>
      <w:tr w:rsidR="0061524D" w:rsidRPr="00487927" w14:paraId="249BEFC4" w14:textId="5619CC4C" w:rsidTr="0061524D">
        <w:tc>
          <w:tcPr>
            <w:tcW w:w="1255" w:type="dxa"/>
          </w:tcPr>
          <w:p w14:paraId="5142E06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802_02</w:t>
            </w:r>
          </w:p>
        </w:tc>
        <w:tc>
          <w:tcPr>
            <w:tcW w:w="990" w:type="dxa"/>
          </w:tcPr>
          <w:p w14:paraId="652DDDB5" w14:textId="0E5E59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DA7E0B5" w14:textId="63F265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FA63A9" w14:textId="77777777" w:rsidR="0061524D" w:rsidRPr="00487927" w:rsidRDefault="0061524D" w:rsidP="00FD51B2">
            <w:pPr>
              <w:jc w:val="center"/>
              <w:rPr>
                <w:rFonts w:cstheme="minorHAnsi"/>
                <w:szCs w:val="20"/>
              </w:rPr>
            </w:pPr>
          </w:p>
        </w:tc>
        <w:tc>
          <w:tcPr>
            <w:tcW w:w="990" w:type="dxa"/>
          </w:tcPr>
          <w:p w14:paraId="609921F4" w14:textId="77777777" w:rsidR="0061524D" w:rsidRPr="00487927" w:rsidRDefault="0061524D" w:rsidP="00FD51B2">
            <w:pPr>
              <w:jc w:val="center"/>
              <w:rPr>
                <w:rFonts w:cstheme="minorHAnsi"/>
                <w:szCs w:val="20"/>
              </w:rPr>
            </w:pPr>
          </w:p>
        </w:tc>
        <w:tc>
          <w:tcPr>
            <w:tcW w:w="990" w:type="dxa"/>
          </w:tcPr>
          <w:p w14:paraId="7C643AF2" w14:textId="4BAA5559"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3642C9" w14:textId="77777777" w:rsidR="0061524D" w:rsidRPr="00487927" w:rsidRDefault="0061524D" w:rsidP="00FD51B2">
            <w:pPr>
              <w:jc w:val="center"/>
              <w:rPr>
                <w:rFonts w:cstheme="minorHAnsi"/>
                <w:szCs w:val="20"/>
              </w:rPr>
            </w:pPr>
          </w:p>
        </w:tc>
        <w:tc>
          <w:tcPr>
            <w:tcW w:w="1080" w:type="dxa"/>
          </w:tcPr>
          <w:p w14:paraId="56EC9210" w14:textId="77777777" w:rsidR="0061524D" w:rsidRPr="00487927" w:rsidRDefault="0061524D" w:rsidP="00FD51B2">
            <w:pPr>
              <w:jc w:val="center"/>
              <w:rPr>
                <w:rFonts w:cstheme="minorHAnsi"/>
                <w:szCs w:val="20"/>
              </w:rPr>
            </w:pPr>
          </w:p>
        </w:tc>
        <w:tc>
          <w:tcPr>
            <w:tcW w:w="990" w:type="dxa"/>
          </w:tcPr>
          <w:p w14:paraId="5900BA2F" w14:textId="77777777" w:rsidR="0061524D" w:rsidRPr="00487927" w:rsidRDefault="0061524D" w:rsidP="00FD51B2">
            <w:pPr>
              <w:jc w:val="center"/>
              <w:rPr>
                <w:rFonts w:cstheme="minorHAnsi"/>
                <w:szCs w:val="20"/>
              </w:rPr>
            </w:pPr>
          </w:p>
        </w:tc>
        <w:tc>
          <w:tcPr>
            <w:tcW w:w="990" w:type="dxa"/>
          </w:tcPr>
          <w:p w14:paraId="0E0BFB02" w14:textId="77777777" w:rsidR="0061524D" w:rsidRPr="00487927" w:rsidRDefault="0061524D" w:rsidP="00FD51B2">
            <w:pPr>
              <w:jc w:val="center"/>
              <w:rPr>
                <w:rFonts w:cstheme="minorHAnsi"/>
                <w:szCs w:val="20"/>
              </w:rPr>
            </w:pPr>
          </w:p>
        </w:tc>
        <w:tc>
          <w:tcPr>
            <w:tcW w:w="1103" w:type="dxa"/>
          </w:tcPr>
          <w:p w14:paraId="53DEAF97" w14:textId="77777777" w:rsidR="0061524D" w:rsidRPr="00487927" w:rsidRDefault="0061524D" w:rsidP="00FD51B2">
            <w:pPr>
              <w:jc w:val="center"/>
              <w:rPr>
                <w:rFonts w:cstheme="minorHAnsi"/>
                <w:szCs w:val="20"/>
              </w:rPr>
            </w:pPr>
          </w:p>
        </w:tc>
        <w:tc>
          <w:tcPr>
            <w:tcW w:w="1103" w:type="dxa"/>
          </w:tcPr>
          <w:p w14:paraId="36BF6A15" w14:textId="77777777" w:rsidR="0061524D" w:rsidRPr="00487927" w:rsidRDefault="0061524D" w:rsidP="00FD51B2">
            <w:pPr>
              <w:jc w:val="center"/>
              <w:rPr>
                <w:rFonts w:cstheme="minorHAnsi"/>
                <w:szCs w:val="20"/>
              </w:rPr>
            </w:pPr>
          </w:p>
        </w:tc>
      </w:tr>
      <w:tr w:rsidR="0061524D" w:rsidRPr="00487927" w14:paraId="602ADF85" w14:textId="5FC25FDC" w:rsidTr="0061524D">
        <w:tc>
          <w:tcPr>
            <w:tcW w:w="1255" w:type="dxa"/>
          </w:tcPr>
          <w:p w14:paraId="64BE525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802_03</w:t>
            </w:r>
          </w:p>
        </w:tc>
        <w:tc>
          <w:tcPr>
            <w:tcW w:w="990" w:type="dxa"/>
          </w:tcPr>
          <w:p w14:paraId="1AF24E8D" w14:textId="548A4F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746B049D" w14:textId="2B9F57A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1CD2BF2" w14:textId="77777777" w:rsidR="0061524D" w:rsidRPr="00487927" w:rsidRDefault="0061524D" w:rsidP="00FD51B2">
            <w:pPr>
              <w:jc w:val="center"/>
              <w:rPr>
                <w:rFonts w:cstheme="minorHAnsi"/>
                <w:szCs w:val="20"/>
              </w:rPr>
            </w:pPr>
          </w:p>
        </w:tc>
        <w:tc>
          <w:tcPr>
            <w:tcW w:w="990" w:type="dxa"/>
          </w:tcPr>
          <w:p w14:paraId="59212BEE" w14:textId="77777777" w:rsidR="0061524D" w:rsidRPr="00487927" w:rsidRDefault="0061524D" w:rsidP="00FD51B2">
            <w:pPr>
              <w:jc w:val="center"/>
              <w:rPr>
                <w:rFonts w:cstheme="minorHAnsi"/>
                <w:szCs w:val="20"/>
              </w:rPr>
            </w:pPr>
          </w:p>
        </w:tc>
        <w:tc>
          <w:tcPr>
            <w:tcW w:w="990" w:type="dxa"/>
          </w:tcPr>
          <w:p w14:paraId="489CEFC6" w14:textId="6DB879AF"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A758C5" w14:textId="77777777" w:rsidR="0061524D" w:rsidRPr="00487927" w:rsidRDefault="0061524D" w:rsidP="00FD51B2">
            <w:pPr>
              <w:jc w:val="center"/>
              <w:rPr>
                <w:rFonts w:cstheme="minorHAnsi"/>
                <w:szCs w:val="20"/>
              </w:rPr>
            </w:pPr>
          </w:p>
        </w:tc>
        <w:tc>
          <w:tcPr>
            <w:tcW w:w="1080" w:type="dxa"/>
          </w:tcPr>
          <w:p w14:paraId="09BD4FE5" w14:textId="77777777" w:rsidR="0061524D" w:rsidRPr="00487927" w:rsidRDefault="0061524D" w:rsidP="00FD51B2">
            <w:pPr>
              <w:jc w:val="center"/>
              <w:rPr>
                <w:rFonts w:cstheme="minorHAnsi"/>
                <w:szCs w:val="20"/>
              </w:rPr>
            </w:pPr>
          </w:p>
        </w:tc>
        <w:tc>
          <w:tcPr>
            <w:tcW w:w="990" w:type="dxa"/>
          </w:tcPr>
          <w:p w14:paraId="19F714B6" w14:textId="77777777" w:rsidR="0061524D" w:rsidRPr="00487927" w:rsidRDefault="0061524D" w:rsidP="00FD51B2">
            <w:pPr>
              <w:jc w:val="center"/>
              <w:rPr>
                <w:rFonts w:cstheme="minorHAnsi"/>
                <w:szCs w:val="20"/>
              </w:rPr>
            </w:pPr>
          </w:p>
        </w:tc>
        <w:tc>
          <w:tcPr>
            <w:tcW w:w="990" w:type="dxa"/>
          </w:tcPr>
          <w:p w14:paraId="0502A759" w14:textId="77777777" w:rsidR="0061524D" w:rsidRPr="00487927" w:rsidRDefault="0061524D" w:rsidP="00FD51B2">
            <w:pPr>
              <w:jc w:val="center"/>
              <w:rPr>
                <w:rFonts w:cstheme="minorHAnsi"/>
                <w:szCs w:val="20"/>
              </w:rPr>
            </w:pPr>
          </w:p>
        </w:tc>
        <w:tc>
          <w:tcPr>
            <w:tcW w:w="1103" w:type="dxa"/>
          </w:tcPr>
          <w:p w14:paraId="0E4AEAAA" w14:textId="77777777" w:rsidR="0061524D" w:rsidRPr="00487927" w:rsidRDefault="0061524D" w:rsidP="00FD51B2">
            <w:pPr>
              <w:jc w:val="center"/>
              <w:rPr>
                <w:rFonts w:cstheme="minorHAnsi"/>
                <w:szCs w:val="20"/>
              </w:rPr>
            </w:pPr>
          </w:p>
        </w:tc>
        <w:tc>
          <w:tcPr>
            <w:tcW w:w="1103" w:type="dxa"/>
          </w:tcPr>
          <w:p w14:paraId="3EE45E81" w14:textId="77777777" w:rsidR="0061524D" w:rsidRPr="00487927" w:rsidRDefault="0061524D" w:rsidP="00FD51B2">
            <w:pPr>
              <w:jc w:val="center"/>
              <w:rPr>
                <w:rFonts w:cstheme="minorHAnsi"/>
                <w:szCs w:val="20"/>
              </w:rPr>
            </w:pPr>
          </w:p>
        </w:tc>
      </w:tr>
      <w:tr w:rsidR="0061524D" w:rsidRPr="00487927" w14:paraId="488CFBB2" w14:textId="2054F5C5" w:rsidTr="0061524D">
        <w:tc>
          <w:tcPr>
            <w:tcW w:w="1255" w:type="dxa"/>
          </w:tcPr>
          <w:p w14:paraId="3113133A"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802_04</w:t>
            </w:r>
          </w:p>
        </w:tc>
        <w:tc>
          <w:tcPr>
            <w:tcW w:w="990" w:type="dxa"/>
          </w:tcPr>
          <w:p w14:paraId="3E5C518C" w14:textId="59060E6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D56506" w14:textId="5CBC497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A8C14F" w14:textId="77777777" w:rsidR="0061524D" w:rsidRPr="00487927" w:rsidRDefault="0061524D" w:rsidP="00FD51B2">
            <w:pPr>
              <w:jc w:val="center"/>
              <w:rPr>
                <w:rFonts w:cstheme="minorHAnsi"/>
                <w:szCs w:val="20"/>
              </w:rPr>
            </w:pPr>
          </w:p>
        </w:tc>
        <w:tc>
          <w:tcPr>
            <w:tcW w:w="990" w:type="dxa"/>
          </w:tcPr>
          <w:p w14:paraId="3B735A25" w14:textId="77777777" w:rsidR="0061524D" w:rsidRPr="00487927" w:rsidRDefault="0061524D" w:rsidP="00FD51B2">
            <w:pPr>
              <w:jc w:val="center"/>
              <w:rPr>
                <w:rFonts w:cstheme="minorHAnsi"/>
                <w:szCs w:val="20"/>
              </w:rPr>
            </w:pPr>
          </w:p>
        </w:tc>
        <w:tc>
          <w:tcPr>
            <w:tcW w:w="990" w:type="dxa"/>
          </w:tcPr>
          <w:p w14:paraId="6C915F8F" w14:textId="689F1EF4" w:rsidR="0061524D" w:rsidRPr="00487927" w:rsidRDefault="0061524D" w:rsidP="00FD51B2">
            <w:pPr>
              <w:jc w:val="center"/>
              <w:rPr>
                <w:rFonts w:cstheme="minorHAnsi"/>
                <w:szCs w:val="20"/>
              </w:rPr>
            </w:pPr>
            <w:r w:rsidRPr="00487927">
              <w:rPr>
                <w:rFonts w:cstheme="minorHAnsi"/>
                <w:szCs w:val="20"/>
              </w:rPr>
              <w:t>•</w:t>
            </w:r>
          </w:p>
        </w:tc>
        <w:tc>
          <w:tcPr>
            <w:tcW w:w="990" w:type="dxa"/>
          </w:tcPr>
          <w:p w14:paraId="200BDCA0" w14:textId="77777777" w:rsidR="0061524D" w:rsidRPr="00487927" w:rsidRDefault="0061524D" w:rsidP="00FD51B2">
            <w:pPr>
              <w:jc w:val="center"/>
              <w:rPr>
                <w:rFonts w:cstheme="minorHAnsi"/>
                <w:szCs w:val="20"/>
              </w:rPr>
            </w:pPr>
          </w:p>
        </w:tc>
        <w:tc>
          <w:tcPr>
            <w:tcW w:w="1080" w:type="dxa"/>
          </w:tcPr>
          <w:p w14:paraId="4EBAB8F3" w14:textId="77777777" w:rsidR="0061524D" w:rsidRPr="00487927" w:rsidRDefault="0061524D" w:rsidP="00FD51B2">
            <w:pPr>
              <w:jc w:val="center"/>
              <w:rPr>
                <w:rFonts w:cstheme="minorHAnsi"/>
                <w:szCs w:val="20"/>
              </w:rPr>
            </w:pPr>
          </w:p>
        </w:tc>
        <w:tc>
          <w:tcPr>
            <w:tcW w:w="990" w:type="dxa"/>
          </w:tcPr>
          <w:p w14:paraId="230DE31D" w14:textId="77777777" w:rsidR="0061524D" w:rsidRPr="00487927" w:rsidRDefault="0061524D" w:rsidP="00FD51B2">
            <w:pPr>
              <w:jc w:val="center"/>
              <w:rPr>
                <w:rFonts w:cstheme="minorHAnsi"/>
                <w:szCs w:val="20"/>
              </w:rPr>
            </w:pPr>
          </w:p>
        </w:tc>
        <w:tc>
          <w:tcPr>
            <w:tcW w:w="990" w:type="dxa"/>
          </w:tcPr>
          <w:p w14:paraId="4BF0168C" w14:textId="77777777" w:rsidR="0061524D" w:rsidRPr="00487927" w:rsidRDefault="0061524D" w:rsidP="00FD51B2">
            <w:pPr>
              <w:jc w:val="center"/>
              <w:rPr>
                <w:rFonts w:cstheme="minorHAnsi"/>
                <w:szCs w:val="20"/>
              </w:rPr>
            </w:pPr>
          </w:p>
        </w:tc>
        <w:tc>
          <w:tcPr>
            <w:tcW w:w="1103" w:type="dxa"/>
          </w:tcPr>
          <w:p w14:paraId="42DC43F3" w14:textId="77777777" w:rsidR="0061524D" w:rsidRPr="00487927" w:rsidRDefault="0061524D" w:rsidP="00FD51B2">
            <w:pPr>
              <w:jc w:val="center"/>
              <w:rPr>
                <w:rFonts w:cstheme="minorHAnsi"/>
                <w:szCs w:val="20"/>
              </w:rPr>
            </w:pPr>
          </w:p>
        </w:tc>
        <w:tc>
          <w:tcPr>
            <w:tcW w:w="1103" w:type="dxa"/>
          </w:tcPr>
          <w:p w14:paraId="766554DD" w14:textId="77777777" w:rsidR="0061524D" w:rsidRPr="00487927" w:rsidRDefault="0061524D" w:rsidP="00FD51B2">
            <w:pPr>
              <w:jc w:val="center"/>
              <w:rPr>
                <w:rFonts w:cstheme="minorHAnsi"/>
                <w:szCs w:val="20"/>
              </w:rPr>
            </w:pPr>
          </w:p>
        </w:tc>
      </w:tr>
      <w:tr w:rsidR="0061524D" w:rsidRPr="00487927" w14:paraId="2FF36AFD" w14:textId="33491E68" w:rsidTr="0061524D">
        <w:tc>
          <w:tcPr>
            <w:tcW w:w="1255" w:type="dxa"/>
          </w:tcPr>
          <w:p w14:paraId="6319548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802_05</w:t>
            </w:r>
          </w:p>
        </w:tc>
        <w:tc>
          <w:tcPr>
            <w:tcW w:w="990" w:type="dxa"/>
          </w:tcPr>
          <w:p w14:paraId="0843AC70" w14:textId="5862E62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DCD8488" w14:textId="76B13B7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8FC2D7" w14:textId="77777777" w:rsidR="0061524D" w:rsidRPr="00487927" w:rsidRDefault="0061524D" w:rsidP="00FD51B2">
            <w:pPr>
              <w:jc w:val="center"/>
              <w:rPr>
                <w:rFonts w:cstheme="minorHAnsi"/>
                <w:szCs w:val="20"/>
              </w:rPr>
            </w:pPr>
          </w:p>
        </w:tc>
        <w:tc>
          <w:tcPr>
            <w:tcW w:w="990" w:type="dxa"/>
          </w:tcPr>
          <w:p w14:paraId="2A09E858" w14:textId="77777777" w:rsidR="0061524D" w:rsidRPr="00487927" w:rsidRDefault="0061524D" w:rsidP="00FD51B2">
            <w:pPr>
              <w:jc w:val="center"/>
              <w:rPr>
                <w:rFonts w:cstheme="minorHAnsi"/>
                <w:szCs w:val="20"/>
              </w:rPr>
            </w:pPr>
          </w:p>
        </w:tc>
        <w:tc>
          <w:tcPr>
            <w:tcW w:w="990" w:type="dxa"/>
          </w:tcPr>
          <w:p w14:paraId="3062310B" w14:textId="53561F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42005274" w14:textId="77777777" w:rsidR="0061524D" w:rsidRPr="00487927" w:rsidRDefault="0061524D" w:rsidP="00FD51B2">
            <w:pPr>
              <w:jc w:val="center"/>
              <w:rPr>
                <w:rFonts w:cstheme="minorHAnsi"/>
                <w:szCs w:val="20"/>
              </w:rPr>
            </w:pPr>
          </w:p>
        </w:tc>
        <w:tc>
          <w:tcPr>
            <w:tcW w:w="1080" w:type="dxa"/>
          </w:tcPr>
          <w:p w14:paraId="3EFFF6E1" w14:textId="77777777" w:rsidR="0061524D" w:rsidRPr="00487927" w:rsidRDefault="0061524D" w:rsidP="00FD51B2">
            <w:pPr>
              <w:jc w:val="center"/>
              <w:rPr>
                <w:rFonts w:cstheme="minorHAnsi"/>
                <w:szCs w:val="20"/>
              </w:rPr>
            </w:pPr>
          </w:p>
        </w:tc>
        <w:tc>
          <w:tcPr>
            <w:tcW w:w="990" w:type="dxa"/>
          </w:tcPr>
          <w:p w14:paraId="1DF1BFD4" w14:textId="77777777" w:rsidR="0061524D" w:rsidRPr="00487927" w:rsidRDefault="0061524D" w:rsidP="00FD51B2">
            <w:pPr>
              <w:jc w:val="center"/>
              <w:rPr>
                <w:rFonts w:cstheme="minorHAnsi"/>
                <w:szCs w:val="20"/>
              </w:rPr>
            </w:pPr>
          </w:p>
        </w:tc>
        <w:tc>
          <w:tcPr>
            <w:tcW w:w="990" w:type="dxa"/>
          </w:tcPr>
          <w:p w14:paraId="45867040" w14:textId="77777777" w:rsidR="0061524D" w:rsidRPr="00487927" w:rsidRDefault="0061524D" w:rsidP="00FD51B2">
            <w:pPr>
              <w:jc w:val="center"/>
              <w:rPr>
                <w:rFonts w:cstheme="minorHAnsi"/>
                <w:szCs w:val="20"/>
              </w:rPr>
            </w:pPr>
          </w:p>
        </w:tc>
        <w:tc>
          <w:tcPr>
            <w:tcW w:w="1103" w:type="dxa"/>
          </w:tcPr>
          <w:p w14:paraId="6365B75D" w14:textId="77777777" w:rsidR="0061524D" w:rsidRPr="00487927" w:rsidRDefault="0061524D" w:rsidP="00FD51B2">
            <w:pPr>
              <w:jc w:val="center"/>
              <w:rPr>
                <w:rFonts w:cstheme="minorHAnsi"/>
                <w:szCs w:val="20"/>
              </w:rPr>
            </w:pPr>
          </w:p>
        </w:tc>
        <w:tc>
          <w:tcPr>
            <w:tcW w:w="1103" w:type="dxa"/>
          </w:tcPr>
          <w:p w14:paraId="17204CC8" w14:textId="77777777" w:rsidR="0061524D" w:rsidRPr="00487927" w:rsidRDefault="0061524D" w:rsidP="00FD51B2">
            <w:pPr>
              <w:jc w:val="center"/>
              <w:rPr>
                <w:rFonts w:cstheme="minorHAnsi"/>
                <w:szCs w:val="20"/>
              </w:rPr>
            </w:pPr>
          </w:p>
        </w:tc>
      </w:tr>
      <w:tr w:rsidR="0061524D" w:rsidRPr="00487927" w14:paraId="3AFB974B" w14:textId="0D9327C8" w:rsidTr="0061524D">
        <w:tc>
          <w:tcPr>
            <w:tcW w:w="1255" w:type="dxa"/>
          </w:tcPr>
          <w:p w14:paraId="1F041952" w14:textId="77777777"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803_01</w:t>
            </w:r>
          </w:p>
        </w:tc>
        <w:tc>
          <w:tcPr>
            <w:tcW w:w="990" w:type="dxa"/>
          </w:tcPr>
          <w:p w14:paraId="7B4C1B1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1B8BD1E"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173BE75E" w14:textId="77777777" w:rsidR="0061524D" w:rsidRPr="00487927" w:rsidRDefault="0061524D" w:rsidP="005A41B1">
            <w:pPr>
              <w:jc w:val="center"/>
              <w:rPr>
                <w:rFonts w:cstheme="minorHAnsi"/>
                <w:szCs w:val="20"/>
              </w:rPr>
            </w:pPr>
          </w:p>
        </w:tc>
        <w:tc>
          <w:tcPr>
            <w:tcW w:w="990" w:type="dxa"/>
          </w:tcPr>
          <w:p w14:paraId="7027AEDA" w14:textId="77777777" w:rsidR="0061524D" w:rsidRPr="00487927" w:rsidRDefault="0061524D" w:rsidP="005A41B1">
            <w:pPr>
              <w:jc w:val="center"/>
              <w:rPr>
                <w:rFonts w:cstheme="minorHAnsi"/>
                <w:szCs w:val="20"/>
              </w:rPr>
            </w:pPr>
          </w:p>
        </w:tc>
        <w:tc>
          <w:tcPr>
            <w:tcW w:w="990" w:type="dxa"/>
          </w:tcPr>
          <w:p w14:paraId="3D6BD9C1"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6D8DA4FE" w14:textId="77777777" w:rsidR="0061524D" w:rsidRPr="00487927" w:rsidRDefault="0061524D" w:rsidP="005A41B1">
            <w:pPr>
              <w:jc w:val="center"/>
              <w:rPr>
                <w:rFonts w:cstheme="minorHAnsi"/>
                <w:szCs w:val="20"/>
              </w:rPr>
            </w:pPr>
          </w:p>
        </w:tc>
        <w:tc>
          <w:tcPr>
            <w:tcW w:w="1080" w:type="dxa"/>
          </w:tcPr>
          <w:p w14:paraId="6DFF82FB" w14:textId="77777777" w:rsidR="0061524D" w:rsidRPr="00487927" w:rsidRDefault="0061524D" w:rsidP="005A41B1">
            <w:pPr>
              <w:jc w:val="center"/>
              <w:rPr>
                <w:rFonts w:cstheme="minorHAnsi"/>
                <w:szCs w:val="20"/>
              </w:rPr>
            </w:pPr>
          </w:p>
        </w:tc>
        <w:tc>
          <w:tcPr>
            <w:tcW w:w="990" w:type="dxa"/>
          </w:tcPr>
          <w:p w14:paraId="7E50C7CC" w14:textId="77777777" w:rsidR="0061524D" w:rsidRPr="00487927" w:rsidRDefault="0061524D" w:rsidP="005A41B1">
            <w:pPr>
              <w:jc w:val="center"/>
              <w:rPr>
                <w:rFonts w:cstheme="minorHAnsi"/>
                <w:szCs w:val="20"/>
              </w:rPr>
            </w:pPr>
          </w:p>
        </w:tc>
        <w:tc>
          <w:tcPr>
            <w:tcW w:w="990" w:type="dxa"/>
          </w:tcPr>
          <w:p w14:paraId="7C0DDD9C" w14:textId="77777777" w:rsidR="0061524D" w:rsidRPr="00487927" w:rsidRDefault="0061524D" w:rsidP="005A41B1">
            <w:pPr>
              <w:jc w:val="center"/>
              <w:rPr>
                <w:rFonts w:cstheme="minorHAnsi"/>
                <w:szCs w:val="20"/>
              </w:rPr>
            </w:pPr>
          </w:p>
        </w:tc>
        <w:tc>
          <w:tcPr>
            <w:tcW w:w="1103" w:type="dxa"/>
          </w:tcPr>
          <w:p w14:paraId="1E030DE1" w14:textId="77777777" w:rsidR="0061524D" w:rsidRPr="00487927" w:rsidRDefault="0061524D" w:rsidP="005A41B1">
            <w:pPr>
              <w:jc w:val="center"/>
              <w:rPr>
                <w:rFonts w:cstheme="minorHAnsi"/>
                <w:szCs w:val="20"/>
              </w:rPr>
            </w:pPr>
          </w:p>
        </w:tc>
        <w:tc>
          <w:tcPr>
            <w:tcW w:w="1103" w:type="dxa"/>
          </w:tcPr>
          <w:p w14:paraId="6169E8F7" w14:textId="77777777" w:rsidR="0061524D" w:rsidRPr="00487927" w:rsidRDefault="0061524D" w:rsidP="005A41B1">
            <w:pPr>
              <w:jc w:val="center"/>
              <w:rPr>
                <w:rFonts w:cstheme="minorHAnsi"/>
                <w:szCs w:val="20"/>
              </w:rPr>
            </w:pPr>
          </w:p>
        </w:tc>
      </w:tr>
      <w:tr w:rsidR="0061524D" w:rsidRPr="00487927" w14:paraId="7FAF44A4" w14:textId="67498F85" w:rsidTr="0061524D">
        <w:tc>
          <w:tcPr>
            <w:tcW w:w="1255" w:type="dxa"/>
          </w:tcPr>
          <w:p w14:paraId="7C46FD25" w14:textId="6B76DE8C"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1</w:t>
            </w:r>
          </w:p>
        </w:tc>
        <w:tc>
          <w:tcPr>
            <w:tcW w:w="990" w:type="dxa"/>
          </w:tcPr>
          <w:p w14:paraId="4A6A6CDA" w14:textId="77777777" w:rsidR="0061524D" w:rsidRPr="00487927" w:rsidRDefault="0061524D" w:rsidP="005A41B1">
            <w:pPr>
              <w:jc w:val="center"/>
              <w:rPr>
                <w:rFonts w:cstheme="minorHAnsi"/>
                <w:szCs w:val="20"/>
              </w:rPr>
            </w:pPr>
          </w:p>
        </w:tc>
        <w:tc>
          <w:tcPr>
            <w:tcW w:w="990" w:type="dxa"/>
          </w:tcPr>
          <w:p w14:paraId="6FDEBD23" w14:textId="77777777" w:rsidR="0061524D" w:rsidRPr="00487927" w:rsidRDefault="0061524D" w:rsidP="005A41B1">
            <w:pPr>
              <w:jc w:val="center"/>
              <w:rPr>
                <w:rFonts w:cstheme="minorHAnsi"/>
                <w:szCs w:val="20"/>
              </w:rPr>
            </w:pPr>
          </w:p>
        </w:tc>
        <w:tc>
          <w:tcPr>
            <w:tcW w:w="990" w:type="dxa"/>
          </w:tcPr>
          <w:p w14:paraId="4F0ACEAA" w14:textId="77777777" w:rsidR="0061524D" w:rsidRPr="00487927" w:rsidRDefault="0061524D" w:rsidP="005A41B1">
            <w:pPr>
              <w:jc w:val="center"/>
              <w:rPr>
                <w:rFonts w:cstheme="minorHAnsi"/>
                <w:szCs w:val="20"/>
              </w:rPr>
            </w:pPr>
          </w:p>
        </w:tc>
        <w:tc>
          <w:tcPr>
            <w:tcW w:w="990" w:type="dxa"/>
          </w:tcPr>
          <w:p w14:paraId="6CA73FC6" w14:textId="77777777" w:rsidR="0061524D" w:rsidRPr="00487927" w:rsidRDefault="0061524D" w:rsidP="005A41B1">
            <w:pPr>
              <w:jc w:val="center"/>
              <w:rPr>
                <w:rFonts w:cstheme="minorHAnsi"/>
                <w:szCs w:val="20"/>
              </w:rPr>
            </w:pPr>
          </w:p>
        </w:tc>
        <w:tc>
          <w:tcPr>
            <w:tcW w:w="990" w:type="dxa"/>
          </w:tcPr>
          <w:p w14:paraId="67467DF9" w14:textId="77777777" w:rsidR="0061524D" w:rsidRPr="00487927" w:rsidRDefault="0061524D" w:rsidP="005A41B1">
            <w:pPr>
              <w:jc w:val="center"/>
              <w:rPr>
                <w:rFonts w:cstheme="minorHAnsi"/>
                <w:szCs w:val="20"/>
              </w:rPr>
            </w:pPr>
            <w:r w:rsidRPr="00487927">
              <w:rPr>
                <w:rFonts w:cstheme="minorHAnsi"/>
                <w:szCs w:val="20"/>
              </w:rPr>
              <w:t>•</w:t>
            </w:r>
          </w:p>
        </w:tc>
        <w:tc>
          <w:tcPr>
            <w:tcW w:w="4050" w:type="dxa"/>
            <w:gridSpan w:val="4"/>
          </w:tcPr>
          <w:p w14:paraId="127DD05D" w14:textId="2922770C" w:rsidR="0061524D" w:rsidRPr="00444BCE" w:rsidRDefault="0061524D" w:rsidP="005A41B1">
            <w:pPr>
              <w:jc w:val="center"/>
              <w:rPr>
                <w:rFonts w:cstheme="minorHAnsi"/>
                <w:sz w:val="16"/>
                <w:szCs w:val="16"/>
              </w:rPr>
            </w:pPr>
            <w:r w:rsidRPr="00444BCE">
              <w:rPr>
                <w:rFonts w:cstheme="minorHAnsi"/>
                <w:sz w:val="16"/>
                <w:szCs w:val="16"/>
              </w:rPr>
              <w:t>Start of Production Alternative Tests</w:t>
            </w:r>
          </w:p>
        </w:tc>
        <w:tc>
          <w:tcPr>
            <w:tcW w:w="1103" w:type="dxa"/>
          </w:tcPr>
          <w:p w14:paraId="65D480FE" w14:textId="77777777" w:rsidR="0061524D" w:rsidRPr="00444BCE" w:rsidRDefault="0061524D" w:rsidP="005A41B1">
            <w:pPr>
              <w:jc w:val="center"/>
              <w:rPr>
                <w:rFonts w:cstheme="minorHAnsi"/>
                <w:sz w:val="16"/>
                <w:szCs w:val="16"/>
              </w:rPr>
            </w:pPr>
          </w:p>
        </w:tc>
        <w:tc>
          <w:tcPr>
            <w:tcW w:w="1103" w:type="dxa"/>
          </w:tcPr>
          <w:p w14:paraId="0C13D948" w14:textId="77777777" w:rsidR="0061524D" w:rsidRPr="00444BCE" w:rsidRDefault="0061524D" w:rsidP="005A41B1">
            <w:pPr>
              <w:jc w:val="center"/>
              <w:rPr>
                <w:rFonts w:cstheme="minorHAnsi"/>
                <w:sz w:val="16"/>
                <w:szCs w:val="16"/>
              </w:rPr>
            </w:pPr>
          </w:p>
        </w:tc>
      </w:tr>
      <w:tr w:rsidR="0061524D" w:rsidRPr="00487927" w14:paraId="175C6760" w14:textId="4C9514F8" w:rsidTr="0061524D">
        <w:tc>
          <w:tcPr>
            <w:tcW w:w="1255" w:type="dxa"/>
          </w:tcPr>
          <w:p w14:paraId="01E94503" w14:textId="4A4491A0"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2</w:t>
            </w:r>
          </w:p>
        </w:tc>
        <w:tc>
          <w:tcPr>
            <w:tcW w:w="990" w:type="dxa"/>
          </w:tcPr>
          <w:p w14:paraId="6D093A43" w14:textId="77777777" w:rsidR="0061524D" w:rsidRPr="00487927" w:rsidRDefault="0061524D" w:rsidP="005A41B1">
            <w:pPr>
              <w:jc w:val="center"/>
              <w:rPr>
                <w:rFonts w:cstheme="minorHAnsi"/>
                <w:szCs w:val="20"/>
              </w:rPr>
            </w:pPr>
          </w:p>
        </w:tc>
        <w:tc>
          <w:tcPr>
            <w:tcW w:w="990" w:type="dxa"/>
          </w:tcPr>
          <w:p w14:paraId="160D02B2" w14:textId="77777777" w:rsidR="0061524D" w:rsidRPr="00487927" w:rsidRDefault="0061524D" w:rsidP="005A41B1">
            <w:pPr>
              <w:jc w:val="center"/>
              <w:rPr>
                <w:rFonts w:cstheme="minorHAnsi"/>
                <w:szCs w:val="20"/>
              </w:rPr>
            </w:pPr>
          </w:p>
        </w:tc>
        <w:tc>
          <w:tcPr>
            <w:tcW w:w="990" w:type="dxa"/>
          </w:tcPr>
          <w:p w14:paraId="0C2D35DE" w14:textId="77777777" w:rsidR="0061524D" w:rsidRPr="00487927" w:rsidRDefault="0061524D" w:rsidP="005A41B1">
            <w:pPr>
              <w:jc w:val="center"/>
              <w:rPr>
                <w:rFonts w:cstheme="minorHAnsi"/>
                <w:szCs w:val="20"/>
              </w:rPr>
            </w:pPr>
          </w:p>
        </w:tc>
        <w:tc>
          <w:tcPr>
            <w:tcW w:w="990" w:type="dxa"/>
          </w:tcPr>
          <w:p w14:paraId="3D7838E6" w14:textId="77777777" w:rsidR="0061524D" w:rsidRPr="00487927" w:rsidRDefault="0061524D" w:rsidP="005A41B1">
            <w:pPr>
              <w:jc w:val="center"/>
              <w:rPr>
                <w:rFonts w:cstheme="minorHAnsi"/>
                <w:szCs w:val="20"/>
              </w:rPr>
            </w:pPr>
          </w:p>
        </w:tc>
        <w:tc>
          <w:tcPr>
            <w:tcW w:w="990" w:type="dxa"/>
          </w:tcPr>
          <w:p w14:paraId="482BB2AF"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4F72C954" w14:textId="77777777" w:rsidR="0061524D" w:rsidRPr="00487927" w:rsidRDefault="0061524D" w:rsidP="005A41B1">
            <w:pPr>
              <w:jc w:val="center"/>
              <w:rPr>
                <w:rFonts w:cstheme="minorHAnsi"/>
                <w:szCs w:val="20"/>
              </w:rPr>
            </w:pPr>
          </w:p>
        </w:tc>
        <w:tc>
          <w:tcPr>
            <w:tcW w:w="1080" w:type="dxa"/>
          </w:tcPr>
          <w:p w14:paraId="01A2689F" w14:textId="77777777" w:rsidR="0061524D" w:rsidRPr="00487927" w:rsidRDefault="0061524D" w:rsidP="005A41B1">
            <w:pPr>
              <w:jc w:val="center"/>
              <w:rPr>
                <w:rFonts w:cstheme="minorHAnsi"/>
                <w:szCs w:val="20"/>
              </w:rPr>
            </w:pPr>
          </w:p>
        </w:tc>
        <w:tc>
          <w:tcPr>
            <w:tcW w:w="990" w:type="dxa"/>
          </w:tcPr>
          <w:p w14:paraId="4E944BB7" w14:textId="77777777" w:rsidR="0061524D" w:rsidRPr="00487927" w:rsidRDefault="0061524D" w:rsidP="005A41B1">
            <w:pPr>
              <w:jc w:val="center"/>
              <w:rPr>
                <w:rFonts w:cstheme="minorHAnsi"/>
                <w:szCs w:val="20"/>
              </w:rPr>
            </w:pPr>
          </w:p>
        </w:tc>
        <w:tc>
          <w:tcPr>
            <w:tcW w:w="990" w:type="dxa"/>
          </w:tcPr>
          <w:p w14:paraId="2A298EEA" w14:textId="77777777" w:rsidR="0061524D" w:rsidRPr="00487927" w:rsidRDefault="0061524D" w:rsidP="005A41B1">
            <w:pPr>
              <w:jc w:val="center"/>
              <w:rPr>
                <w:rFonts w:cstheme="minorHAnsi"/>
                <w:szCs w:val="20"/>
              </w:rPr>
            </w:pPr>
          </w:p>
        </w:tc>
        <w:tc>
          <w:tcPr>
            <w:tcW w:w="1103" w:type="dxa"/>
          </w:tcPr>
          <w:p w14:paraId="62CF9EC1" w14:textId="77777777" w:rsidR="0061524D" w:rsidRPr="00487927" w:rsidRDefault="0061524D" w:rsidP="005A41B1">
            <w:pPr>
              <w:jc w:val="center"/>
              <w:rPr>
                <w:rFonts w:cstheme="minorHAnsi"/>
                <w:szCs w:val="20"/>
              </w:rPr>
            </w:pPr>
          </w:p>
        </w:tc>
        <w:tc>
          <w:tcPr>
            <w:tcW w:w="1103" w:type="dxa"/>
          </w:tcPr>
          <w:p w14:paraId="0E5244A4" w14:textId="77777777" w:rsidR="0061524D" w:rsidRPr="00487927" w:rsidRDefault="0061524D" w:rsidP="005A41B1">
            <w:pPr>
              <w:jc w:val="center"/>
              <w:rPr>
                <w:rFonts w:cstheme="minorHAnsi"/>
                <w:szCs w:val="20"/>
              </w:rPr>
            </w:pPr>
          </w:p>
        </w:tc>
      </w:tr>
      <w:tr w:rsidR="0061524D" w:rsidRPr="00487927" w14:paraId="01D75776" w14:textId="52DA9258" w:rsidTr="0061524D">
        <w:tc>
          <w:tcPr>
            <w:tcW w:w="1255" w:type="dxa"/>
          </w:tcPr>
          <w:p w14:paraId="4EF68279" w14:textId="43938F33"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3</w:t>
            </w:r>
          </w:p>
        </w:tc>
        <w:tc>
          <w:tcPr>
            <w:tcW w:w="990" w:type="dxa"/>
          </w:tcPr>
          <w:p w14:paraId="61F8496D" w14:textId="77777777" w:rsidR="0061524D" w:rsidRPr="00487927" w:rsidRDefault="0061524D" w:rsidP="005A41B1">
            <w:pPr>
              <w:jc w:val="center"/>
              <w:rPr>
                <w:rFonts w:cstheme="minorHAnsi"/>
                <w:szCs w:val="20"/>
              </w:rPr>
            </w:pPr>
          </w:p>
        </w:tc>
        <w:tc>
          <w:tcPr>
            <w:tcW w:w="990" w:type="dxa"/>
          </w:tcPr>
          <w:p w14:paraId="0D25C2E7" w14:textId="77777777" w:rsidR="0061524D" w:rsidRPr="00487927" w:rsidRDefault="0061524D" w:rsidP="005A41B1">
            <w:pPr>
              <w:jc w:val="center"/>
              <w:rPr>
                <w:rFonts w:cstheme="minorHAnsi"/>
                <w:szCs w:val="20"/>
              </w:rPr>
            </w:pPr>
          </w:p>
        </w:tc>
        <w:tc>
          <w:tcPr>
            <w:tcW w:w="990" w:type="dxa"/>
          </w:tcPr>
          <w:p w14:paraId="7CB2C565" w14:textId="77777777" w:rsidR="0061524D" w:rsidRPr="00487927" w:rsidRDefault="0061524D" w:rsidP="005A41B1">
            <w:pPr>
              <w:jc w:val="center"/>
              <w:rPr>
                <w:rFonts w:cstheme="minorHAnsi"/>
                <w:szCs w:val="20"/>
              </w:rPr>
            </w:pPr>
          </w:p>
        </w:tc>
        <w:tc>
          <w:tcPr>
            <w:tcW w:w="990" w:type="dxa"/>
          </w:tcPr>
          <w:p w14:paraId="714BBDB5" w14:textId="77777777" w:rsidR="0061524D" w:rsidRPr="00487927" w:rsidRDefault="0061524D" w:rsidP="005A41B1">
            <w:pPr>
              <w:jc w:val="center"/>
              <w:rPr>
                <w:rFonts w:cstheme="minorHAnsi"/>
                <w:szCs w:val="20"/>
              </w:rPr>
            </w:pPr>
          </w:p>
        </w:tc>
        <w:tc>
          <w:tcPr>
            <w:tcW w:w="990" w:type="dxa"/>
          </w:tcPr>
          <w:p w14:paraId="01B9B913"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4CFDCC2B" w14:textId="77777777" w:rsidR="0061524D" w:rsidRPr="00487927" w:rsidRDefault="0061524D" w:rsidP="005A41B1">
            <w:pPr>
              <w:jc w:val="center"/>
              <w:rPr>
                <w:rFonts w:cstheme="minorHAnsi"/>
                <w:szCs w:val="20"/>
              </w:rPr>
            </w:pPr>
          </w:p>
        </w:tc>
        <w:tc>
          <w:tcPr>
            <w:tcW w:w="1080" w:type="dxa"/>
          </w:tcPr>
          <w:p w14:paraId="3F8E654A" w14:textId="77777777" w:rsidR="0061524D" w:rsidRPr="00487927" w:rsidRDefault="0061524D" w:rsidP="005A41B1">
            <w:pPr>
              <w:jc w:val="center"/>
              <w:rPr>
                <w:rFonts w:cstheme="minorHAnsi"/>
                <w:szCs w:val="20"/>
              </w:rPr>
            </w:pPr>
          </w:p>
        </w:tc>
        <w:tc>
          <w:tcPr>
            <w:tcW w:w="990" w:type="dxa"/>
          </w:tcPr>
          <w:p w14:paraId="54D0A64B" w14:textId="77777777" w:rsidR="0061524D" w:rsidRPr="00487927" w:rsidRDefault="0061524D" w:rsidP="005A41B1">
            <w:pPr>
              <w:jc w:val="center"/>
              <w:rPr>
                <w:rFonts w:cstheme="minorHAnsi"/>
                <w:szCs w:val="20"/>
              </w:rPr>
            </w:pPr>
          </w:p>
        </w:tc>
        <w:tc>
          <w:tcPr>
            <w:tcW w:w="990" w:type="dxa"/>
          </w:tcPr>
          <w:p w14:paraId="63885FFD" w14:textId="77777777" w:rsidR="0061524D" w:rsidRPr="00487927" w:rsidRDefault="0061524D" w:rsidP="005A41B1">
            <w:pPr>
              <w:jc w:val="center"/>
              <w:rPr>
                <w:rFonts w:cstheme="minorHAnsi"/>
                <w:szCs w:val="20"/>
              </w:rPr>
            </w:pPr>
          </w:p>
        </w:tc>
        <w:tc>
          <w:tcPr>
            <w:tcW w:w="1103" w:type="dxa"/>
          </w:tcPr>
          <w:p w14:paraId="6FF68B40" w14:textId="77777777" w:rsidR="0061524D" w:rsidRPr="00487927" w:rsidRDefault="0061524D" w:rsidP="005A41B1">
            <w:pPr>
              <w:jc w:val="center"/>
              <w:rPr>
                <w:rFonts w:cstheme="minorHAnsi"/>
                <w:szCs w:val="20"/>
              </w:rPr>
            </w:pPr>
          </w:p>
        </w:tc>
        <w:tc>
          <w:tcPr>
            <w:tcW w:w="1103" w:type="dxa"/>
          </w:tcPr>
          <w:p w14:paraId="262D2D96" w14:textId="77777777" w:rsidR="0061524D" w:rsidRPr="00487927" w:rsidRDefault="0061524D" w:rsidP="005A41B1">
            <w:pPr>
              <w:jc w:val="center"/>
              <w:rPr>
                <w:rFonts w:cstheme="minorHAnsi"/>
                <w:szCs w:val="20"/>
              </w:rPr>
            </w:pPr>
          </w:p>
        </w:tc>
      </w:tr>
      <w:tr w:rsidR="0061524D" w:rsidRPr="00487927" w14:paraId="175576CA" w14:textId="42B11C65" w:rsidTr="0061524D">
        <w:tc>
          <w:tcPr>
            <w:tcW w:w="1255" w:type="dxa"/>
          </w:tcPr>
          <w:p w14:paraId="3D430895" w14:textId="0EE97CD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4</w:t>
            </w:r>
          </w:p>
        </w:tc>
        <w:tc>
          <w:tcPr>
            <w:tcW w:w="990" w:type="dxa"/>
          </w:tcPr>
          <w:p w14:paraId="4FAD173E" w14:textId="77777777" w:rsidR="0061524D" w:rsidRPr="00487927" w:rsidRDefault="0061524D" w:rsidP="005A41B1">
            <w:pPr>
              <w:jc w:val="center"/>
              <w:rPr>
                <w:rFonts w:cstheme="minorHAnsi"/>
                <w:szCs w:val="20"/>
              </w:rPr>
            </w:pPr>
          </w:p>
        </w:tc>
        <w:tc>
          <w:tcPr>
            <w:tcW w:w="990" w:type="dxa"/>
          </w:tcPr>
          <w:p w14:paraId="3E619192" w14:textId="77777777" w:rsidR="0061524D" w:rsidRPr="00487927" w:rsidRDefault="0061524D" w:rsidP="005A41B1">
            <w:pPr>
              <w:jc w:val="center"/>
              <w:rPr>
                <w:rFonts w:cstheme="minorHAnsi"/>
                <w:szCs w:val="20"/>
              </w:rPr>
            </w:pPr>
          </w:p>
        </w:tc>
        <w:tc>
          <w:tcPr>
            <w:tcW w:w="990" w:type="dxa"/>
          </w:tcPr>
          <w:p w14:paraId="401A6508" w14:textId="77777777" w:rsidR="0061524D" w:rsidRPr="00487927" w:rsidRDefault="0061524D" w:rsidP="005A41B1">
            <w:pPr>
              <w:jc w:val="center"/>
              <w:rPr>
                <w:rFonts w:cstheme="minorHAnsi"/>
                <w:szCs w:val="20"/>
              </w:rPr>
            </w:pPr>
          </w:p>
        </w:tc>
        <w:tc>
          <w:tcPr>
            <w:tcW w:w="990" w:type="dxa"/>
          </w:tcPr>
          <w:p w14:paraId="4FA2B953" w14:textId="77777777" w:rsidR="0061524D" w:rsidRPr="00487927" w:rsidRDefault="0061524D" w:rsidP="005A41B1">
            <w:pPr>
              <w:jc w:val="center"/>
              <w:rPr>
                <w:rFonts w:cstheme="minorHAnsi"/>
                <w:szCs w:val="20"/>
              </w:rPr>
            </w:pPr>
          </w:p>
        </w:tc>
        <w:tc>
          <w:tcPr>
            <w:tcW w:w="990" w:type="dxa"/>
          </w:tcPr>
          <w:p w14:paraId="30AC81B1"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64F8234A" w14:textId="77777777" w:rsidR="0061524D" w:rsidRPr="00487927" w:rsidRDefault="0061524D" w:rsidP="005A41B1">
            <w:pPr>
              <w:jc w:val="center"/>
              <w:rPr>
                <w:rFonts w:cstheme="minorHAnsi"/>
                <w:szCs w:val="20"/>
              </w:rPr>
            </w:pPr>
          </w:p>
        </w:tc>
        <w:tc>
          <w:tcPr>
            <w:tcW w:w="1080" w:type="dxa"/>
          </w:tcPr>
          <w:p w14:paraId="1E6EAC5F" w14:textId="77777777" w:rsidR="0061524D" w:rsidRPr="00487927" w:rsidRDefault="0061524D" w:rsidP="005A41B1">
            <w:pPr>
              <w:jc w:val="center"/>
              <w:rPr>
                <w:rFonts w:cstheme="minorHAnsi"/>
                <w:szCs w:val="20"/>
              </w:rPr>
            </w:pPr>
          </w:p>
        </w:tc>
        <w:tc>
          <w:tcPr>
            <w:tcW w:w="990" w:type="dxa"/>
          </w:tcPr>
          <w:p w14:paraId="16D76DDD" w14:textId="77777777" w:rsidR="0061524D" w:rsidRPr="00487927" w:rsidRDefault="0061524D" w:rsidP="005A41B1">
            <w:pPr>
              <w:jc w:val="center"/>
              <w:rPr>
                <w:rFonts w:cstheme="minorHAnsi"/>
                <w:szCs w:val="20"/>
              </w:rPr>
            </w:pPr>
          </w:p>
        </w:tc>
        <w:tc>
          <w:tcPr>
            <w:tcW w:w="990" w:type="dxa"/>
          </w:tcPr>
          <w:p w14:paraId="619E7759" w14:textId="77777777" w:rsidR="0061524D" w:rsidRPr="00487927" w:rsidRDefault="0061524D" w:rsidP="005A41B1">
            <w:pPr>
              <w:jc w:val="center"/>
              <w:rPr>
                <w:rFonts w:cstheme="minorHAnsi"/>
                <w:szCs w:val="20"/>
              </w:rPr>
            </w:pPr>
          </w:p>
        </w:tc>
        <w:tc>
          <w:tcPr>
            <w:tcW w:w="1103" w:type="dxa"/>
          </w:tcPr>
          <w:p w14:paraId="6F6DAC32" w14:textId="77777777" w:rsidR="0061524D" w:rsidRPr="00487927" w:rsidRDefault="0061524D" w:rsidP="005A41B1">
            <w:pPr>
              <w:jc w:val="center"/>
              <w:rPr>
                <w:rFonts w:cstheme="minorHAnsi"/>
                <w:szCs w:val="20"/>
              </w:rPr>
            </w:pPr>
          </w:p>
        </w:tc>
        <w:tc>
          <w:tcPr>
            <w:tcW w:w="1103" w:type="dxa"/>
          </w:tcPr>
          <w:p w14:paraId="1F9B2AA1" w14:textId="77777777" w:rsidR="0061524D" w:rsidRPr="00487927" w:rsidRDefault="0061524D" w:rsidP="005A41B1">
            <w:pPr>
              <w:jc w:val="center"/>
              <w:rPr>
                <w:rFonts w:cstheme="minorHAnsi"/>
                <w:szCs w:val="20"/>
              </w:rPr>
            </w:pPr>
          </w:p>
        </w:tc>
      </w:tr>
      <w:tr w:rsidR="0061524D" w:rsidRPr="00487927" w14:paraId="1BFD5133" w14:textId="50500BEF" w:rsidTr="0061524D">
        <w:tc>
          <w:tcPr>
            <w:tcW w:w="1255" w:type="dxa"/>
          </w:tcPr>
          <w:p w14:paraId="44BAD49C" w14:textId="5263D17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1</w:t>
            </w:r>
          </w:p>
        </w:tc>
        <w:tc>
          <w:tcPr>
            <w:tcW w:w="990" w:type="dxa"/>
          </w:tcPr>
          <w:p w14:paraId="4E7B4B79" w14:textId="77777777" w:rsidR="0061524D" w:rsidRPr="00487927" w:rsidRDefault="0061524D" w:rsidP="005A41B1">
            <w:pPr>
              <w:jc w:val="center"/>
              <w:rPr>
                <w:rFonts w:cstheme="minorHAnsi"/>
                <w:szCs w:val="20"/>
              </w:rPr>
            </w:pPr>
          </w:p>
        </w:tc>
        <w:tc>
          <w:tcPr>
            <w:tcW w:w="990" w:type="dxa"/>
          </w:tcPr>
          <w:p w14:paraId="6B0B42E3" w14:textId="77777777" w:rsidR="0061524D" w:rsidRPr="00487927" w:rsidRDefault="0061524D" w:rsidP="005A41B1">
            <w:pPr>
              <w:jc w:val="center"/>
              <w:rPr>
                <w:rFonts w:cstheme="minorHAnsi"/>
                <w:szCs w:val="20"/>
              </w:rPr>
            </w:pPr>
          </w:p>
        </w:tc>
        <w:tc>
          <w:tcPr>
            <w:tcW w:w="990" w:type="dxa"/>
          </w:tcPr>
          <w:p w14:paraId="2A11E7D1" w14:textId="77777777" w:rsidR="0061524D" w:rsidRPr="00487927" w:rsidRDefault="0061524D" w:rsidP="005A41B1">
            <w:pPr>
              <w:jc w:val="center"/>
              <w:rPr>
                <w:rFonts w:cstheme="minorHAnsi"/>
                <w:szCs w:val="20"/>
              </w:rPr>
            </w:pPr>
          </w:p>
        </w:tc>
        <w:tc>
          <w:tcPr>
            <w:tcW w:w="990" w:type="dxa"/>
          </w:tcPr>
          <w:p w14:paraId="0BF6FF64" w14:textId="77777777" w:rsidR="0061524D" w:rsidRPr="00487927" w:rsidRDefault="0061524D" w:rsidP="005A41B1">
            <w:pPr>
              <w:jc w:val="center"/>
              <w:rPr>
                <w:rFonts w:cstheme="minorHAnsi"/>
                <w:szCs w:val="20"/>
              </w:rPr>
            </w:pPr>
          </w:p>
        </w:tc>
        <w:tc>
          <w:tcPr>
            <w:tcW w:w="990" w:type="dxa"/>
          </w:tcPr>
          <w:p w14:paraId="1DB0573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110F12E1" w14:textId="77777777" w:rsidR="0061524D" w:rsidRPr="00487927" w:rsidRDefault="0061524D" w:rsidP="005A41B1">
            <w:pPr>
              <w:jc w:val="center"/>
              <w:rPr>
                <w:rFonts w:cstheme="minorHAnsi"/>
                <w:szCs w:val="20"/>
              </w:rPr>
            </w:pPr>
          </w:p>
        </w:tc>
        <w:tc>
          <w:tcPr>
            <w:tcW w:w="1080" w:type="dxa"/>
          </w:tcPr>
          <w:p w14:paraId="0A540E2B" w14:textId="77777777" w:rsidR="0061524D" w:rsidRPr="00487927" w:rsidRDefault="0061524D" w:rsidP="005A41B1">
            <w:pPr>
              <w:jc w:val="center"/>
              <w:rPr>
                <w:rFonts w:cstheme="minorHAnsi"/>
                <w:szCs w:val="20"/>
              </w:rPr>
            </w:pPr>
          </w:p>
        </w:tc>
        <w:tc>
          <w:tcPr>
            <w:tcW w:w="990" w:type="dxa"/>
          </w:tcPr>
          <w:p w14:paraId="55B04596" w14:textId="77777777" w:rsidR="0061524D" w:rsidRPr="00487927" w:rsidRDefault="0061524D" w:rsidP="005A41B1">
            <w:pPr>
              <w:jc w:val="center"/>
              <w:rPr>
                <w:rFonts w:cstheme="minorHAnsi"/>
                <w:szCs w:val="20"/>
              </w:rPr>
            </w:pPr>
          </w:p>
        </w:tc>
        <w:tc>
          <w:tcPr>
            <w:tcW w:w="990" w:type="dxa"/>
          </w:tcPr>
          <w:p w14:paraId="666A6DA5" w14:textId="77777777" w:rsidR="0061524D" w:rsidRPr="00487927" w:rsidRDefault="0061524D" w:rsidP="005A41B1">
            <w:pPr>
              <w:jc w:val="center"/>
              <w:rPr>
                <w:rFonts w:cstheme="minorHAnsi"/>
                <w:szCs w:val="20"/>
              </w:rPr>
            </w:pPr>
          </w:p>
        </w:tc>
        <w:tc>
          <w:tcPr>
            <w:tcW w:w="1103" w:type="dxa"/>
          </w:tcPr>
          <w:p w14:paraId="42257ED4" w14:textId="77777777" w:rsidR="0061524D" w:rsidRPr="00487927" w:rsidRDefault="0061524D" w:rsidP="005A41B1">
            <w:pPr>
              <w:jc w:val="center"/>
              <w:rPr>
                <w:rFonts w:cstheme="minorHAnsi"/>
                <w:szCs w:val="20"/>
              </w:rPr>
            </w:pPr>
          </w:p>
        </w:tc>
        <w:tc>
          <w:tcPr>
            <w:tcW w:w="1103" w:type="dxa"/>
          </w:tcPr>
          <w:p w14:paraId="29E6AC10" w14:textId="77777777" w:rsidR="0061524D" w:rsidRPr="00487927" w:rsidRDefault="0061524D" w:rsidP="005A41B1">
            <w:pPr>
              <w:jc w:val="center"/>
              <w:rPr>
                <w:rFonts w:cstheme="minorHAnsi"/>
                <w:szCs w:val="20"/>
              </w:rPr>
            </w:pPr>
          </w:p>
        </w:tc>
      </w:tr>
      <w:tr w:rsidR="0061524D" w:rsidRPr="00487927" w14:paraId="224A8474" w14:textId="14E36269" w:rsidTr="0061524D">
        <w:tc>
          <w:tcPr>
            <w:tcW w:w="1255" w:type="dxa"/>
          </w:tcPr>
          <w:p w14:paraId="6020C779" w14:textId="5A6765E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2</w:t>
            </w:r>
          </w:p>
        </w:tc>
        <w:tc>
          <w:tcPr>
            <w:tcW w:w="990" w:type="dxa"/>
          </w:tcPr>
          <w:p w14:paraId="649164C4" w14:textId="77777777" w:rsidR="0061524D" w:rsidRPr="00487927" w:rsidRDefault="0061524D" w:rsidP="005A41B1">
            <w:pPr>
              <w:jc w:val="center"/>
              <w:rPr>
                <w:rFonts w:cstheme="minorHAnsi"/>
                <w:szCs w:val="20"/>
              </w:rPr>
            </w:pPr>
          </w:p>
        </w:tc>
        <w:tc>
          <w:tcPr>
            <w:tcW w:w="990" w:type="dxa"/>
          </w:tcPr>
          <w:p w14:paraId="38D39E0D" w14:textId="77777777" w:rsidR="0061524D" w:rsidRPr="00487927" w:rsidRDefault="0061524D" w:rsidP="005A41B1">
            <w:pPr>
              <w:jc w:val="center"/>
              <w:rPr>
                <w:rFonts w:cstheme="minorHAnsi"/>
                <w:szCs w:val="20"/>
              </w:rPr>
            </w:pPr>
          </w:p>
        </w:tc>
        <w:tc>
          <w:tcPr>
            <w:tcW w:w="990" w:type="dxa"/>
          </w:tcPr>
          <w:p w14:paraId="29633350" w14:textId="77777777" w:rsidR="0061524D" w:rsidRPr="00487927" w:rsidRDefault="0061524D" w:rsidP="005A41B1">
            <w:pPr>
              <w:jc w:val="center"/>
              <w:rPr>
                <w:rFonts w:cstheme="minorHAnsi"/>
                <w:szCs w:val="20"/>
              </w:rPr>
            </w:pPr>
          </w:p>
        </w:tc>
        <w:tc>
          <w:tcPr>
            <w:tcW w:w="990" w:type="dxa"/>
          </w:tcPr>
          <w:p w14:paraId="5DB44EB1" w14:textId="77777777" w:rsidR="0061524D" w:rsidRPr="00487927" w:rsidRDefault="0061524D" w:rsidP="005A41B1">
            <w:pPr>
              <w:jc w:val="center"/>
              <w:rPr>
                <w:rFonts w:cstheme="minorHAnsi"/>
                <w:szCs w:val="20"/>
              </w:rPr>
            </w:pPr>
          </w:p>
        </w:tc>
        <w:tc>
          <w:tcPr>
            <w:tcW w:w="990" w:type="dxa"/>
          </w:tcPr>
          <w:p w14:paraId="693BB2D7"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248DA71" w14:textId="77777777" w:rsidR="0061524D" w:rsidRPr="00487927" w:rsidRDefault="0061524D" w:rsidP="005A41B1">
            <w:pPr>
              <w:jc w:val="center"/>
              <w:rPr>
                <w:rFonts w:cstheme="minorHAnsi"/>
                <w:szCs w:val="20"/>
              </w:rPr>
            </w:pPr>
          </w:p>
        </w:tc>
        <w:tc>
          <w:tcPr>
            <w:tcW w:w="1080" w:type="dxa"/>
          </w:tcPr>
          <w:p w14:paraId="2FF0EFF4" w14:textId="77777777" w:rsidR="0061524D" w:rsidRPr="00487927" w:rsidRDefault="0061524D" w:rsidP="005A41B1">
            <w:pPr>
              <w:jc w:val="center"/>
              <w:rPr>
                <w:rFonts w:cstheme="minorHAnsi"/>
                <w:szCs w:val="20"/>
              </w:rPr>
            </w:pPr>
          </w:p>
        </w:tc>
        <w:tc>
          <w:tcPr>
            <w:tcW w:w="990" w:type="dxa"/>
          </w:tcPr>
          <w:p w14:paraId="49322162" w14:textId="77777777" w:rsidR="0061524D" w:rsidRPr="00487927" w:rsidRDefault="0061524D" w:rsidP="005A41B1">
            <w:pPr>
              <w:jc w:val="center"/>
              <w:rPr>
                <w:rFonts w:cstheme="minorHAnsi"/>
                <w:szCs w:val="20"/>
              </w:rPr>
            </w:pPr>
          </w:p>
        </w:tc>
        <w:tc>
          <w:tcPr>
            <w:tcW w:w="990" w:type="dxa"/>
          </w:tcPr>
          <w:p w14:paraId="233779DB" w14:textId="77777777" w:rsidR="0061524D" w:rsidRPr="00487927" w:rsidRDefault="0061524D" w:rsidP="005A41B1">
            <w:pPr>
              <w:jc w:val="center"/>
              <w:rPr>
                <w:rFonts w:cstheme="minorHAnsi"/>
                <w:szCs w:val="20"/>
              </w:rPr>
            </w:pPr>
          </w:p>
        </w:tc>
        <w:tc>
          <w:tcPr>
            <w:tcW w:w="1103" w:type="dxa"/>
          </w:tcPr>
          <w:p w14:paraId="391C196E" w14:textId="77777777" w:rsidR="0061524D" w:rsidRPr="00487927" w:rsidRDefault="0061524D" w:rsidP="005A41B1">
            <w:pPr>
              <w:jc w:val="center"/>
              <w:rPr>
                <w:rFonts w:cstheme="minorHAnsi"/>
                <w:szCs w:val="20"/>
              </w:rPr>
            </w:pPr>
          </w:p>
        </w:tc>
        <w:tc>
          <w:tcPr>
            <w:tcW w:w="1103" w:type="dxa"/>
          </w:tcPr>
          <w:p w14:paraId="7243244B" w14:textId="77777777" w:rsidR="0061524D" w:rsidRPr="00487927" w:rsidRDefault="0061524D" w:rsidP="005A41B1">
            <w:pPr>
              <w:jc w:val="center"/>
              <w:rPr>
                <w:rFonts w:cstheme="minorHAnsi"/>
                <w:szCs w:val="20"/>
              </w:rPr>
            </w:pPr>
          </w:p>
        </w:tc>
      </w:tr>
      <w:tr w:rsidR="0061524D" w:rsidRPr="00487927" w14:paraId="29B24957" w14:textId="6932EBA1" w:rsidTr="0061524D">
        <w:tc>
          <w:tcPr>
            <w:tcW w:w="1255" w:type="dxa"/>
          </w:tcPr>
          <w:p w14:paraId="1FC80AF8" w14:textId="4BBCEDB7"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3</w:t>
            </w:r>
          </w:p>
        </w:tc>
        <w:tc>
          <w:tcPr>
            <w:tcW w:w="990" w:type="dxa"/>
          </w:tcPr>
          <w:p w14:paraId="585981BE" w14:textId="77777777" w:rsidR="0061524D" w:rsidRPr="00487927" w:rsidRDefault="0061524D" w:rsidP="005A41B1">
            <w:pPr>
              <w:jc w:val="center"/>
              <w:rPr>
                <w:rFonts w:cstheme="minorHAnsi"/>
                <w:szCs w:val="20"/>
              </w:rPr>
            </w:pPr>
          </w:p>
        </w:tc>
        <w:tc>
          <w:tcPr>
            <w:tcW w:w="990" w:type="dxa"/>
          </w:tcPr>
          <w:p w14:paraId="7CD331F5" w14:textId="77777777" w:rsidR="0061524D" w:rsidRPr="00487927" w:rsidRDefault="0061524D" w:rsidP="005A41B1">
            <w:pPr>
              <w:jc w:val="center"/>
              <w:rPr>
                <w:rFonts w:cstheme="minorHAnsi"/>
                <w:szCs w:val="20"/>
              </w:rPr>
            </w:pPr>
          </w:p>
        </w:tc>
        <w:tc>
          <w:tcPr>
            <w:tcW w:w="990" w:type="dxa"/>
          </w:tcPr>
          <w:p w14:paraId="4D307F56" w14:textId="77777777" w:rsidR="0061524D" w:rsidRPr="00487927" w:rsidRDefault="0061524D" w:rsidP="005A41B1">
            <w:pPr>
              <w:jc w:val="center"/>
              <w:rPr>
                <w:rFonts w:cstheme="minorHAnsi"/>
                <w:szCs w:val="20"/>
              </w:rPr>
            </w:pPr>
          </w:p>
        </w:tc>
        <w:tc>
          <w:tcPr>
            <w:tcW w:w="990" w:type="dxa"/>
          </w:tcPr>
          <w:p w14:paraId="5891DF7B" w14:textId="77777777" w:rsidR="0061524D" w:rsidRPr="00487927" w:rsidRDefault="0061524D" w:rsidP="005A41B1">
            <w:pPr>
              <w:jc w:val="center"/>
              <w:rPr>
                <w:rFonts w:cstheme="minorHAnsi"/>
                <w:szCs w:val="20"/>
              </w:rPr>
            </w:pPr>
          </w:p>
        </w:tc>
        <w:tc>
          <w:tcPr>
            <w:tcW w:w="990" w:type="dxa"/>
          </w:tcPr>
          <w:p w14:paraId="6F375855"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944AF3D" w14:textId="77777777" w:rsidR="0061524D" w:rsidRPr="00487927" w:rsidRDefault="0061524D" w:rsidP="005A41B1">
            <w:pPr>
              <w:jc w:val="center"/>
              <w:rPr>
                <w:rFonts w:cstheme="minorHAnsi"/>
                <w:szCs w:val="20"/>
              </w:rPr>
            </w:pPr>
          </w:p>
        </w:tc>
        <w:tc>
          <w:tcPr>
            <w:tcW w:w="1080" w:type="dxa"/>
          </w:tcPr>
          <w:p w14:paraId="1B038277" w14:textId="77777777" w:rsidR="0061524D" w:rsidRPr="00487927" w:rsidRDefault="0061524D" w:rsidP="005A41B1">
            <w:pPr>
              <w:jc w:val="center"/>
              <w:rPr>
                <w:rFonts w:cstheme="minorHAnsi"/>
                <w:szCs w:val="20"/>
              </w:rPr>
            </w:pPr>
          </w:p>
        </w:tc>
        <w:tc>
          <w:tcPr>
            <w:tcW w:w="990" w:type="dxa"/>
          </w:tcPr>
          <w:p w14:paraId="70B0D7C2" w14:textId="77777777" w:rsidR="0061524D" w:rsidRPr="00487927" w:rsidRDefault="0061524D" w:rsidP="005A41B1">
            <w:pPr>
              <w:jc w:val="center"/>
              <w:rPr>
                <w:rFonts w:cstheme="minorHAnsi"/>
                <w:szCs w:val="20"/>
              </w:rPr>
            </w:pPr>
          </w:p>
        </w:tc>
        <w:tc>
          <w:tcPr>
            <w:tcW w:w="990" w:type="dxa"/>
          </w:tcPr>
          <w:p w14:paraId="4B522716" w14:textId="77777777" w:rsidR="0061524D" w:rsidRPr="00487927" w:rsidRDefault="0061524D" w:rsidP="005A41B1">
            <w:pPr>
              <w:jc w:val="center"/>
              <w:rPr>
                <w:rFonts w:cstheme="minorHAnsi"/>
                <w:szCs w:val="20"/>
              </w:rPr>
            </w:pPr>
          </w:p>
        </w:tc>
        <w:tc>
          <w:tcPr>
            <w:tcW w:w="1103" w:type="dxa"/>
          </w:tcPr>
          <w:p w14:paraId="0AE4F86F" w14:textId="77777777" w:rsidR="0061524D" w:rsidRPr="00487927" w:rsidRDefault="0061524D" w:rsidP="005A41B1">
            <w:pPr>
              <w:jc w:val="center"/>
              <w:rPr>
                <w:rFonts w:cstheme="minorHAnsi"/>
                <w:szCs w:val="20"/>
              </w:rPr>
            </w:pPr>
          </w:p>
        </w:tc>
        <w:tc>
          <w:tcPr>
            <w:tcW w:w="1103" w:type="dxa"/>
          </w:tcPr>
          <w:p w14:paraId="618675A6" w14:textId="77777777" w:rsidR="0061524D" w:rsidRPr="00487927" w:rsidRDefault="0061524D" w:rsidP="005A41B1">
            <w:pPr>
              <w:jc w:val="center"/>
              <w:rPr>
                <w:rFonts w:cstheme="minorHAnsi"/>
                <w:szCs w:val="20"/>
              </w:rPr>
            </w:pPr>
          </w:p>
        </w:tc>
      </w:tr>
      <w:tr w:rsidR="0061524D" w:rsidRPr="00487927" w14:paraId="6C3595A6" w14:textId="228106F7" w:rsidTr="0061524D">
        <w:tc>
          <w:tcPr>
            <w:tcW w:w="1255" w:type="dxa"/>
          </w:tcPr>
          <w:p w14:paraId="37B459FC" w14:textId="29F8520F"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4</w:t>
            </w:r>
          </w:p>
        </w:tc>
        <w:tc>
          <w:tcPr>
            <w:tcW w:w="990" w:type="dxa"/>
          </w:tcPr>
          <w:p w14:paraId="1CECE80C" w14:textId="77777777" w:rsidR="0061524D" w:rsidRPr="00487927" w:rsidRDefault="0061524D" w:rsidP="005A41B1">
            <w:pPr>
              <w:jc w:val="center"/>
              <w:rPr>
                <w:rFonts w:cstheme="minorHAnsi"/>
                <w:szCs w:val="20"/>
              </w:rPr>
            </w:pPr>
          </w:p>
        </w:tc>
        <w:tc>
          <w:tcPr>
            <w:tcW w:w="990" w:type="dxa"/>
          </w:tcPr>
          <w:p w14:paraId="478EE37C" w14:textId="77777777" w:rsidR="0061524D" w:rsidRPr="00487927" w:rsidRDefault="0061524D" w:rsidP="005A41B1">
            <w:pPr>
              <w:jc w:val="center"/>
              <w:rPr>
                <w:rFonts w:cstheme="minorHAnsi"/>
                <w:szCs w:val="20"/>
              </w:rPr>
            </w:pPr>
          </w:p>
        </w:tc>
        <w:tc>
          <w:tcPr>
            <w:tcW w:w="990" w:type="dxa"/>
          </w:tcPr>
          <w:p w14:paraId="4FB9DEB1" w14:textId="77777777" w:rsidR="0061524D" w:rsidRPr="00487927" w:rsidRDefault="0061524D" w:rsidP="005A41B1">
            <w:pPr>
              <w:jc w:val="center"/>
              <w:rPr>
                <w:rFonts w:cstheme="minorHAnsi"/>
                <w:szCs w:val="20"/>
              </w:rPr>
            </w:pPr>
          </w:p>
        </w:tc>
        <w:tc>
          <w:tcPr>
            <w:tcW w:w="990" w:type="dxa"/>
          </w:tcPr>
          <w:p w14:paraId="28A1138E" w14:textId="77777777" w:rsidR="0061524D" w:rsidRPr="00487927" w:rsidRDefault="0061524D" w:rsidP="005A41B1">
            <w:pPr>
              <w:jc w:val="center"/>
              <w:rPr>
                <w:rFonts w:cstheme="minorHAnsi"/>
                <w:szCs w:val="20"/>
              </w:rPr>
            </w:pPr>
          </w:p>
        </w:tc>
        <w:tc>
          <w:tcPr>
            <w:tcW w:w="990" w:type="dxa"/>
          </w:tcPr>
          <w:p w14:paraId="4677ED9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01E2FD93" w14:textId="77777777" w:rsidR="0061524D" w:rsidRPr="00487927" w:rsidRDefault="0061524D" w:rsidP="005A41B1">
            <w:pPr>
              <w:jc w:val="center"/>
              <w:rPr>
                <w:rFonts w:cstheme="minorHAnsi"/>
                <w:szCs w:val="20"/>
              </w:rPr>
            </w:pPr>
          </w:p>
        </w:tc>
        <w:tc>
          <w:tcPr>
            <w:tcW w:w="1080" w:type="dxa"/>
          </w:tcPr>
          <w:p w14:paraId="7C268E98" w14:textId="77777777" w:rsidR="0061524D" w:rsidRPr="00487927" w:rsidRDefault="0061524D" w:rsidP="005A41B1">
            <w:pPr>
              <w:jc w:val="center"/>
              <w:rPr>
                <w:rFonts w:cstheme="minorHAnsi"/>
                <w:szCs w:val="20"/>
              </w:rPr>
            </w:pPr>
          </w:p>
        </w:tc>
        <w:tc>
          <w:tcPr>
            <w:tcW w:w="990" w:type="dxa"/>
          </w:tcPr>
          <w:p w14:paraId="6E396523" w14:textId="77777777" w:rsidR="0061524D" w:rsidRPr="00487927" w:rsidRDefault="0061524D" w:rsidP="005A41B1">
            <w:pPr>
              <w:jc w:val="center"/>
              <w:rPr>
                <w:rFonts w:cstheme="minorHAnsi"/>
                <w:szCs w:val="20"/>
              </w:rPr>
            </w:pPr>
          </w:p>
        </w:tc>
        <w:tc>
          <w:tcPr>
            <w:tcW w:w="990" w:type="dxa"/>
          </w:tcPr>
          <w:p w14:paraId="2AE9F3AA" w14:textId="77777777" w:rsidR="0061524D" w:rsidRPr="00487927" w:rsidRDefault="0061524D" w:rsidP="005A41B1">
            <w:pPr>
              <w:jc w:val="center"/>
              <w:rPr>
                <w:rFonts w:cstheme="minorHAnsi"/>
                <w:szCs w:val="20"/>
              </w:rPr>
            </w:pPr>
          </w:p>
        </w:tc>
        <w:tc>
          <w:tcPr>
            <w:tcW w:w="1103" w:type="dxa"/>
          </w:tcPr>
          <w:p w14:paraId="716CB657" w14:textId="77777777" w:rsidR="0061524D" w:rsidRPr="00487927" w:rsidRDefault="0061524D" w:rsidP="005A41B1">
            <w:pPr>
              <w:jc w:val="center"/>
              <w:rPr>
                <w:rFonts w:cstheme="minorHAnsi"/>
                <w:szCs w:val="20"/>
              </w:rPr>
            </w:pPr>
          </w:p>
        </w:tc>
        <w:tc>
          <w:tcPr>
            <w:tcW w:w="1103" w:type="dxa"/>
          </w:tcPr>
          <w:p w14:paraId="4AF4E9A0" w14:textId="77777777" w:rsidR="0061524D" w:rsidRPr="00487927" w:rsidRDefault="0061524D" w:rsidP="005A41B1">
            <w:pPr>
              <w:jc w:val="center"/>
              <w:rPr>
                <w:rFonts w:cstheme="minorHAnsi"/>
                <w:szCs w:val="20"/>
              </w:rPr>
            </w:pPr>
          </w:p>
        </w:tc>
      </w:tr>
      <w:tr w:rsidR="0061524D" w:rsidRPr="00487927" w14:paraId="474C7F86" w14:textId="494C9999" w:rsidTr="0061524D">
        <w:tc>
          <w:tcPr>
            <w:tcW w:w="1255" w:type="dxa"/>
          </w:tcPr>
          <w:p w14:paraId="5EBAF9CA" w14:textId="3670D55A"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5</w:t>
            </w:r>
          </w:p>
        </w:tc>
        <w:tc>
          <w:tcPr>
            <w:tcW w:w="990" w:type="dxa"/>
          </w:tcPr>
          <w:p w14:paraId="460D9738" w14:textId="77777777" w:rsidR="0061524D" w:rsidRPr="00487927" w:rsidRDefault="0061524D" w:rsidP="005A41B1">
            <w:pPr>
              <w:jc w:val="center"/>
              <w:rPr>
                <w:rFonts w:cstheme="minorHAnsi"/>
                <w:szCs w:val="20"/>
              </w:rPr>
            </w:pPr>
          </w:p>
        </w:tc>
        <w:tc>
          <w:tcPr>
            <w:tcW w:w="990" w:type="dxa"/>
          </w:tcPr>
          <w:p w14:paraId="126F1B35" w14:textId="77777777" w:rsidR="0061524D" w:rsidRPr="00487927" w:rsidRDefault="0061524D" w:rsidP="005A41B1">
            <w:pPr>
              <w:jc w:val="center"/>
              <w:rPr>
                <w:rFonts w:cstheme="minorHAnsi"/>
                <w:szCs w:val="20"/>
              </w:rPr>
            </w:pPr>
          </w:p>
        </w:tc>
        <w:tc>
          <w:tcPr>
            <w:tcW w:w="990" w:type="dxa"/>
          </w:tcPr>
          <w:p w14:paraId="4B738E41" w14:textId="77777777" w:rsidR="0061524D" w:rsidRPr="00487927" w:rsidRDefault="0061524D" w:rsidP="005A41B1">
            <w:pPr>
              <w:jc w:val="center"/>
              <w:rPr>
                <w:rFonts w:cstheme="minorHAnsi"/>
                <w:szCs w:val="20"/>
              </w:rPr>
            </w:pPr>
          </w:p>
        </w:tc>
        <w:tc>
          <w:tcPr>
            <w:tcW w:w="990" w:type="dxa"/>
          </w:tcPr>
          <w:p w14:paraId="2B2530D3" w14:textId="77777777" w:rsidR="0061524D" w:rsidRPr="00487927" w:rsidRDefault="0061524D" w:rsidP="005A41B1">
            <w:pPr>
              <w:jc w:val="center"/>
              <w:rPr>
                <w:rFonts w:cstheme="minorHAnsi"/>
                <w:szCs w:val="20"/>
              </w:rPr>
            </w:pPr>
          </w:p>
        </w:tc>
        <w:tc>
          <w:tcPr>
            <w:tcW w:w="990" w:type="dxa"/>
          </w:tcPr>
          <w:p w14:paraId="4CCEE6FE"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8807E08" w14:textId="77777777" w:rsidR="0061524D" w:rsidRPr="00487927" w:rsidRDefault="0061524D" w:rsidP="005A41B1">
            <w:pPr>
              <w:jc w:val="center"/>
              <w:rPr>
                <w:rFonts w:cstheme="minorHAnsi"/>
                <w:szCs w:val="20"/>
              </w:rPr>
            </w:pPr>
          </w:p>
        </w:tc>
        <w:tc>
          <w:tcPr>
            <w:tcW w:w="1080" w:type="dxa"/>
          </w:tcPr>
          <w:p w14:paraId="346FD7FE" w14:textId="77777777" w:rsidR="0061524D" w:rsidRPr="00487927" w:rsidRDefault="0061524D" w:rsidP="005A41B1">
            <w:pPr>
              <w:jc w:val="center"/>
              <w:rPr>
                <w:rFonts w:cstheme="minorHAnsi"/>
                <w:szCs w:val="20"/>
              </w:rPr>
            </w:pPr>
          </w:p>
        </w:tc>
        <w:tc>
          <w:tcPr>
            <w:tcW w:w="990" w:type="dxa"/>
          </w:tcPr>
          <w:p w14:paraId="41BDF202" w14:textId="77777777" w:rsidR="0061524D" w:rsidRPr="00487927" w:rsidRDefault="0061524D" w:rsidP="005A41B1">
            <w:pPr>
              <w:jc w:val="center"/>
              <w:rPr>
                <w:rFonts w:cstheme="minorHAnsi"/>
                <w:szCs w:val="20"/>
              </w:rPr>
            </w:pPr>
          </w:p>
        </w:tc>
        <w:tc>
          <w:tcPr>
            <w:tcW w:w="990" w:type="dxa"/>
          </w:tcPr>
          <w:p w14:paraId="2EF9FC30" w14:textId="77777777" w:rsidR="0061524D" w:rsidRPr="00487927" w:rsidRDefault="0061524D" w:rsidP="005A41B1">
            <w:pPr>
              <w:jc w:val="center"/>
              <w:rPr>
                <w:rFonts w:cstheme="minorHAnsi"/>
                <w:szCs w:val="20"/>
              </w:rPr>
            </w:pPr>
          </w:p>
        </w:tc>
        <w:tc>
          <w:tcPr>
            <w:tcW w:w="1103" w:type="dxa"/>
          </w:tcPr>
          <w:p w14:paraId="67F88CAD" w14:textId="77777777" w:rsidR="0061524D" w:rsidRPr="00487927" w:rsidRDefault="0061524D" w:rsidP="005A41B1">
            <w:pPr>
              <w:jc w:val="center"/>
              <w:rPr>
                <w:rFonts w:cstheme="minorHAnsi"/>
                <w:szCs w:val="20"/>
              </w:rPr>
            </w:pPr>
          </w:p>
        </w:tc>
        <w:tc>
          <w:tcPr>
            <w:tcW w:w="1103" w:type="dxa"/>
          </w:tcPr>
          <w:p w14:paraId="1AAD64D1" w14:textId="77777777" w:rsidR="0061524D" w:rsidRPr="00487927" w:rsidRDefault="0061524D" w:rsidP="005A41B1">
            <w:pPr>
              <w:jc w:val="center"/>
              <w:rPr>
                <w:rFonts w:cstheme="minorHAnsi"/>
                <w:szCs w:val="20"/>
              </w:rPr>
            </w:pPr>
          </w:p>
        </w:tc>
      </w:tr>
      <w:tr w:rsidR="0061524D" w:rsidRPr="00487927" w14:paraId="5AF7EB12" w14:textId="7A2B806B" w:rsidTr="0061524D">
        <w:tc>
          <w:tcPr>
            <w:tcW w:w="1255" w:type="dxa"/>
            <w:shd w:val="clear" w:color="auto" w:fill="D6E3BC" w:themeFill="accent3" w:themeFillTint="66"/>
          </w:tcPr>
          <w:p w14:paraId="099FDA7C" w14:textId="750BF1A0" w:rsidR="0061524D" w:rsidRPr="007B756C" w:rsidRDefault="0061524D" w:rsidP="00FD51B2">
            <w:pPr>
              <w:jc w:val="center"/>
              <w:rPr>
                <w:rFonts w:cstheme="minorHAnsi"/>
                <w:b/>
                <w:szCs w:val="20"/>
              </w:rPr>
            </w:pPr>
            <w:r w:rsidRPr="007B756C">
              <w:rPr>
                <w:rFonts w:cstheme="minorHAnsi"/>
                <w:b/>
                <w:szCs w:val="20"/>
              </w:rPr>
              <w:t>Slice</w:t>
            </w:r>
          </w:p>
        </w:tc>
        <w:tc>
          <w:tcPr>
            <w:tcW w:w="990" w:type="dxa"/>
            <w:shd w:val="clear" w:color="auto" w:fill="D6E3BC" w:themeFill="accent3" w:themeFillTint="66"/>
          </w:tcPr>
          <w:p w14:paraId="548D8037" w14:textId="2A5FDFD0"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37CAE86" w14:textId="3B19F3DF"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1401DC6" w14:textId="6DAD8C86"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3C31FA1" w14:textId="35F4DAB4"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FA13024" w14:textId="0D770622"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5C0A7F3" w14:textId="2A32F88E"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84FE4D0" w14:textId="00762DE4"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13E693" w14:textId="50CB302F"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E1255D7" w14:textId="10634434"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5247E766" w14:textId="6A8FBC44"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1EA7032" w14:textId="0C1E5A9A" w:rsidR="0061524D" w:rsidRDefault="0061524D" w:rsidP="00FD51B2">
            <w:pPr>
              <w:jc w:val="center"/>
              <w:rPr>
                <w:rFonts w:cstheme="minorHAnsi"/>
                <w:szCs w:val="20"/>
              </w:rPr>
            </w:pPr>
            <w:r>
              <w:rPr>
                <w:rFonts w:cstheme="minorHAnsi"/>
                <w:bCs/>
                <w:sz w:val="18"/>
                <w:szCs w:val="18"/>
              </w:rPr>
              <w:t>Suite 11</w:t>
            </w:r>
          </w:p>
        </w:tc>
      </w:tr>
      <w:tr w:rsidR="0061524D" w:rsidRPr="00487927" w14:paraId="69F90B19" w14:textId="50D3076A" w:rsidTr="0061524D">
        <w:tc>
          <w:tcPr>
            <w:tcW w:w="1255" w:type="dxa"/>
          </w:tcPr>
          <w:p w14:paraId="4DD9C8FA" w14:textId="77777777" w:rsidR="0061524D" w:rsidRPr="000F6947" w:rsidRDefault="0061524D" w:rsidP="00FD51B2">
            <w:pPr>
              <w:jc w:val="center"/>
              <w:rPr>
                <w:szCs w:val="20"/>
              </w:rPr>
            </w:pPr>
            <w:r>
              <w:rPr>
                <w:szCs w:val="20"/>
              </w:rPr>
              <w:t>1</w:t>
            </w:r>
            <w:r w:rsidRPr="000F6947">
              <w:rPr>
                <w:szCs w:val="20"/>
              </w:rPr>
              <w:t>601_01</w:t>
            </w:r>
          </w:p>
        </w:tc>
        <w:tc>
          <w:tcPr>
            <w:tcW w:w="990" w:type="dxa"/>
          </w:tcPr>
          <w:p w14:paraId="40920061" w14:textId="58EFA262"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FFFDC1" w14:textId="2D696D47" w:rsidR="0061524D" w:rsidRPr="00487927" w:rsidRDefault="0061524D" w:rsidP="00FD51B2">
            <w:pPr>
              <w:jc w:val="center"/>
              <w:rPr>
                <w:rFonts w:cstheme="minorHAnsi"/>
                <w:szCs w:val="20"/>
              </w:rPr>
            </w:pPr>
          </w:p>
        </w:tc>
        <w:tc>
          <w:tcPr>
            <w:tcW w:w="990" w:type="dxa"/>
          </w:tcPr>
          <w:p w14:paraId="1AF51427" w14:textId="77777777" w:rsidR="0061524D" w:rsidRPr="00487927" w:rsidRDefault="0061524D" w:rsidP="00FD51B2">
            <w:pPr>
              <w:jc w:val="center"/>
              <w:rPr>
                <w:rFonts w:cstheme="minorHAnsi"/>
                <w:szCs w:val="20"/>
              </w:rPr>
            </w:pPr>
          </w:p>
        </w:tc>
        <w:tc>
          <w:tcPr>
            <w:tcW w:w="990" w:type="dxa"/>
          </w:tcPr>
          <w:p w14:paraId="440B0412" w14:textId="0A386D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5B6B446" w14:textId="13A1DF95" w:rsidR="0061524D" w:rsidRPr="00487927" w:rsidRDefault="0061524D" w:rsidP="00FD51B2">
            <w:pPr>
              <w:jc w:val="center"/>
              <w:rPr>
                <w:rFonts w:cstheme="minorHAnsi"/>
                <w:szCs w:val="20"/>
              </w:rPr>
            </w:pPr>
          </w:p>
        </w:tc>
        <w:tc>
          <w:tcPr>
            <w:tcW w:w="990" w:type="dxa"/>
          </w:tcPr>
          <w:p w14:paraId="1D2EAF22" w14:textId="77777777" w:rsidR="0061524D" w:rsidRPr="00487927" w:rsidRDefault="0061524D" w:rsidP="00FD51B2">
            <w:pPr>
              <w:jc w:val="center"/>
              <w:rPr>
                <w:rFonts w:cstheme="minorHAnsi"/>
                <w:szCs w:val="20"/>
              </w:rPr>
            </w:pPr>
          </w:p>
        </w:tc>
        <w:tc>
          <w:tcPr>
            <w:tcW w:w="1080" w:type="dxa"/>
          </w:tcPr>
          <w:p w14:paraId="2AC49CB4" w14:textId="77777777" w:rsidR="0061524D" w:rsidRPr="00487927" w:rsidRDefault="0061524D" w:rsidP="00FD51B2">
            <w:pPr>
              <w:jc w:val="center"/>
              <w:rPr>
                <w:rFonts w:cstheme="minorHAnsi"/>
                <w:szCs w:val="20"/>
              </w:rPr>
            </w:pPr>
          </w:p>
        </w:tc>
        <w:tc>
          <w:tcPr>
            <w:tcW w:w="990" w:type="dxa"/>
          </w:tcPr>
          <w:p w14:paraId="5508C10B" w14:textId="77777777" w:rsidR="0061524D" w:rsidRPr="00487927" w:rsidRDefault="0061524D" w:rsidP="00FD51B2">
            <w:pPr>
              <w:jc w:val="center"/>
              <w:rPr>
                <w:rFonts w:cstheme="minorHAnsi"/>
                <w:szCs w:val="20"/>
              </w:rPr>
            </w:pPr>
          </w:p>
        </w:tc>
        <w:tc>
          <w:tcPr>
            <w:tcW w:w="990" w:type="dxa"/>
          </w:tcPr>
          <w:p w14:paraId="7EAB9802" w14:textId="77777777" w:rsidR="0061524D" w:rsidRPr="00487927" w:rsidRDefault="0061524D" w:rsidP="00FD51B2">
            <w:pPr>
              <w:jc w:val="center"/>
              <w:rPr>
                <w:rFonts w:cstheme="minorHAnsi"/>
                <w:szCs w:val="20"/>
              </w:rPr>
            </w:pPr>
          </w:p>
        </w:tc>
        <w:tc>
          <w:tcPr>
            <w:tcW w:w="1103" w:type="dxa"/>
          </w:tcPr>
          <w:p w14:paraId="29EEA1D0" w14:textId="77777777" w:rsidR="0061524D" w:rsidRPr="00487927" w:rsidRDefault="0061524D" w:rsidP="00FD51B2">
            <w:pPr>
              <w:jc w:val="center"/>
              <w:rPr>
                <w:rFonts w:cstheme="minorHAnsi"/>
                <w:szCs w:val="20"/>
              </w:rPr>
            </w:pPr>
          </w:p>
        </w:tc>
        <w:tc>
          <w:tcPr>
            <w:tcW w:w="1103" w:type="dxa"/>
          </w:tcPr>
          <w:p w14:paraId="4AD047CC" w14:textId="77777777" w:rsidR="0061524D" w:rsidRPr="00487927" w:rsidRDefault="0061524D" w:rsidP="00FD51B2">
            <w:pPr>
              <w:jc w:val="center"/>
              <w:rPr>
                <w:rFonts w:cstheme="minorHAnsi"/>
                <w:szCs w:val="20"/>
              </w:rPr>
            </w:pPr>
          </w:p>
        </w:tc>
      </w:tr>
      <w:tr w:rsidR="0061524D" w:rsidRPr="00487927" w14:paraId="1B995238" w14:textId="1221098F" w:rsidTr="0061524D">
        <w:tc>
          <w:tcPr>
            <w:tcW w:w="1255" w:type="dxa"/>
          </w:tcPr>
          <w:p w14:paraId="41A45792" w14:textId="77777777" w:rsidR="0061524D" w:rsidRPr="000F6947" w:rsidRDefault="0061524D" w:rsidP="00FD51B2">
            <w:pPr>
              <w:jc w:val="center"/>
              <w:rPr>
                <w:szCs w:val="20"/>
              </w:rPr>
            </w:pPr>
            <w:r>
              <w:rPr>
                <w:szCs w:val="20"/>
              </w:rPr>
              <w:t>1</w:t>
            </w:r>
            <w:r w:rsidRPr="000F6947">
              <w:rPr>
                <w:szCs w:val="20"/>
              </w:rPr>
              <w:t>601_02</w:t>
            </w:r>
          </w:p>
        </w:tc>
        <w:tc>
          <w:tcPr>
            <w:tcW w:w="990" w:type="dxa"/>
          </w:tcPr>
          <w:p w14:paraId="006B128C" w14:textId="7C35603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C05859" w14:textId="3C255CEF" w:rsidR="0061524D" w:rsidRPr="00487927" w:rsidRDefault="0061524D" w:rsidP="00FD51B2">
            <w:pPr>
              <w:jc w:val="center"/>
              <w:rPr>
                <w:rFonts w:cstheme="minorHAnsi"/>
                <w:szCs w:val="20"/>
              </w:rPr>
            </w:pPr>
          </w:p>
        </w:tc>
        <w:tc>
          <w:tcPr>
            <w:tcW w:w="990" w:type="dxa"/>
          </w:tcPr>
          <w:p w14:paraId="3BAE50D5" w14:textId="77777777" w:rsidR="0061524D" w:rsidRPr="00487927" w:rsidRDefault="0061524D" w:rsidP="00FD51B2">
            <w:pPr>
              <w:jc w:val="center"/>
              <w:rPr>
                <w:rFonts w:cstheme="minorHAnsi"/>
                <w:szCs w:val="20"/>
              </w:rPr>
            </w:pPr>
          </w:p>
        </w:tc>
        <w:tc>
          <w:tcPr>
            <w:tcW w:w="990" w:type="dxa"/>
          </w:tcPr>
          <w:p w14:paraId="4B5DF133" w14:textId="31DDA8DD" w:rsidR="0061524D" w:rsidRPr="00487927" w:rsidRDefault="0061524D" w:rsidP="00FD51B2">
            <w:pPr>
              <w:jc w:val="center"/>
              <w:rPr>
                <w:rFonts w:cstheme="minorHAnsi"/>
                <w:szCs w:val="20"/>
              </w:rPr>
            </w:pPr>
            <w:r w:rsidRPr="00487927">
              <w:rPr>
                <w:rFonts w:cstheme="minorHAnsi"/>
                <w:szCs w:val="20"/>
              </w:rPr>
              <w:t>•</w:t>
            </w:r>
          </w:p>
        </w:tc>
        <w:tc>
          <w:tcPr>
            <w:tcW w:w="990" w:type="dxa"/>
          </w:tcPr>
          <w:p w14:paraId="660A4624" w14:textId="75A80F40" w:rsidR="0061524D" w:rsidRPr="00487927" w:rsidRDefault="0061524D" w:rsidP="00FD51B2">
            <w:pPr>
              <w:jc w:val="center"/>
              <w:rPr>
                <w:rFonts w:cstheme="minorHAnsi"/>
                <w:szCs w:val="20"/>
              </w:rPr>
            </w:pPr>
          </w:p>
        </w:tc>
        <w:tc>
          <w:tcPr>
            <w:tcW w:w="990" w:type="dxa"/>
          </w:tcPr>
          <w:p w14:paraId="3331BDED" w14:textId="77777777" w:rsidR="0061524D" w:rsidRPr="00487927" w:rsidRDefault="0061524D" w:rsidP="00FD51B2">
            <w:pPr>
              <w:jc w:val="center"/>
              <w:rPr>
                <w:rFonts w:cstheme="minorHAnsi"/>
                <w:szCs w:val="20"/>
              </w:rPr>
            </w:pPr>
          </w:p>
        </w:tc>
        <w:tc>
          <w:tcPr>
            <w:tcW w:w="1080" w:type="dxa"/>
          </w:tcPr>
          <w:p w14:paraId="7F58E3E6" w14:textId="77777777" w:rsidR="0061524D" w:rsidRPr="00487927" w:rsidRDefault="0061524D" w:rsidP="00FD51B2">
            <w:pPr>
              <w:jc w:val="center"/>
              <w:rPr>
                <w:rFonts w:cstheme="minorHAnsi"/>
                <w:szCs w:val="20"/>
              </w:rPr>
            </w:pPr>
          </w:p>
        </w:tc>
        <w:tc>
          <w:tcPr>
            <w:tcW w:w="990" w:type="dxa"/>
          </w:tcPr>
          <w:p w14:paraId="4E939BD4" w14:textId="77777777" w:rsidR="0061524D" w:rsidRPr="00487927" w:rsidRDefault="0061524D" w:rsidP="00FD51B2">
            <w:pPr>
              <w:jc w:val="center"/>
              <w:rPr>
                <w:rFonts w:cstheme="minorHAnsi"/>
                <w:szCs w:val="20"/>
              </w:rPr>
            </w:pPr>
          </w:p>
        </w:tc>
        <w:tc>
          <w:tcPr>
            <w:tcW w:w="990" w:type="dxa"/>
          </w:tcPr>
          <w:p w14:paraId="74EBF3FC" w14:textId="77777777" w:rsidR="0061524D" w:rsidRPr="00487927" w:rsidRDefault="0061524D" w:rsidP="00FD51B2">
            <w:pPr>
              <w:jc w:val="center"/>
              <w:rPr>
                <w:rFonts w:cstheme="minorHAnsi"/>
                <w:szCs w:val="20"/>
              </w:rPr>
            </w:pPr>
          </w:p>
        </w:tc>
        <w:tc>
          <w:tcPr>
            <w:tcW w:w="1103" w:type="dxa"/>
          </w:tcPr>
          <w:p w14:paraId="3AA9FFBF" w14:textId="77777777" w:rsidR="0061524D" w:rsidRPr="00487927" w:rsidRDefault="0061524D" w:rsidP="00FD51B2">
            <w:pPr>
              <w:jc w:val="center"/>
              <w:rPr>
                <w:rFonts w:cstheme="minorHAnsi"/>
                <w:szCs w:val="20"/>
              </w:rPr>
            </w:pPr>
          </w:p>
        </w:tc>
        <w:tc>
          <w:tcPr>
            <w:tcW w:w="1103" w:type="dxa"/>
          </w:tcPr>
          <w:p w14:paraId="18786993" w14:textId="77777777" w:rsidR="0061524D" w:rsidRPr="00487927" w:rsidRDefault="0061524D" w:rsidP="00FD51B2">
            <w:pPr>
              <w:jc w:val="center"/>
              <w:rPr>
                <w:rFonts w:cstheme="minorHAnsi"/>
                <w:szCs w:val="20"/>
              </w:rPr>
            </w:pPr>
          </w:p>
        </w:tc>
      </w:tr>
      <w:tr w:rsidR="0061524D" w:rsidRPr="00487927" w14:paraId="4E9E2B5C" w14:textId="72E88C3E" w:rsidTr="0061524D">
        <w:tc>
          <w:tcPr>
            <w:tcW w:w="1255" w:type="dxa"/>
          </w:tcPr>
          <w:p w14:paraId="37419053" w14:textId="77777777" w:rsidR="0061524D" w:rsidRPr="000F6947" w:rsidRDefault="0061524D" w:rsidP="00FD51B2">
            <w:pPr>
              <w:jc w:val="center"/>
              <w:rPr>
                <w:szCs w:val="20"/>
              </w:rPr>
            </w:pPr>
            <w:r>
              <w:rPr>
                <w:szCs w:val="20"/>
              </w:rPr>
              <w:t>1</w:t>
            </w:r>
            <w:r w:rsidRPr="000F6947">
              <w:rPr>
                <w:szCs w:val="20"/>
              </w:rPr>
              <w:t>601_03</w:t>
            </w:r>
          </w:p>
        </w:tc>
        <w:tc>
          <w:tcPr>
            <w:tcW w:w="990" w:type="dxa"/>
          </w:tcPr>
          <w:p w14:paraId="435A1A5D" w14:textId="26B91D49"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4A9B56" w14:textId="26B3308B" w:rsidR="0061524D" w:rsidRPr="00487927" w:rsidRDefault="0061524D" w:rsidP="00FD51B2">
            <w:pPr>
              <w:jc w:val="center"/>
              <w:rPr>
                <w:rFonts w:cstheme="minorHAnsi"/>
                <w:szCs w:val="20"/>
              </w:rPr>
            </w:pPr>
          </w:p>
        </w:tc>
        <w:tc>
          <w:tcPr>
            <w:tcW w:w="990" w:type="dxa"/>
          </w:tcPr>
          <w:p w14:paraId="5C4A199A" w14:textId="77777777" w:rsidR="0061524D" w:rsidRPr="00487927" w:rsidRDefault="0061524D" w:rsidP="00FD51B2">
            <w:pPr>
              <w:jc w:val="center"/>
              <w:rPr>
                <w:rFonts w:cstheme="minorHAnsi"/>
                <w:szCs w:val="20"/>
              </w:rPr>
            </w:pPr>
          </w:p>
        </w:tc>
        <w:tc>
          <w:tcPr>
            <w:tcW w:w="990" w:type="dxa"/>
          </w:tcPr>
          <w:p w14:paraId="5642C08A" w14:textId="1FA3ED9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E36349D" w14:textId="6DFB218B" w:rsidR="0061524D" w:rsidRPr="00487927" w:rsidRDefault="0061524D" w:rsidP="00FD51B2">
            <w:pPr>
              <w:jc w:val="center"/>
              <w:rPr>
                <w:rFonts w:cstheme="minorHAnsi"/>
                <w:szCs w:val="20"/>
              </w:rPr>
            </w:pPr>
          </w:p>
        </w:tc>
        <w:tc>
          <w:tcPr>
            <w:tcW w:w="990" w:type="dxa"/>
          </w:tcPr>
          <w:p w14:paraId="308D6D56" w14:textId="77777777" w:rsidR="0061524D" w:rsidRPr="00487927" w:rsidRDefault="0061524D" w:rsidP="00FD51B2">
            <w:pPr>
              <w:jc w:val="center"/>
              <w:rPr>
                <w:rFonts w:cstheme="minorHAnsi"/>
                <w:szCs w:val="20"/>
              </w:rPr>
            </w:pPr>
          </w:p>
        </w:tc>
        <w:tc>
          <w:tcPr>
            <w:tcW w:w="1080" w:type="dxa"/>
          </w:tcPr>
          <w:p w14:paraId="7F092A84" w14:textId="77777777" w:rsidR="0061524D" w:rsidRPr="00487927" w:rsidRDefault="0061524D" w:rsidP="00FD51B2">
            <w:pPr>
              <w:jc w:val="center"/>
              <w:rPr>
                <w:rFonts w:cstheme="minorHAnsi"/>
                <w:szCs w:val="20"/>
              </w:rPr>
            </w:pPr>
          </w:p>
        </w:tc>
        <w:tc>
          <w:tcPr>
            <w:tcW w:w="990" w:type="dxa"/>
          </w:tcPr>
          <w:p w14:paraId="6BE56850" w14:textId="77777777" w:rsidR="0061524D" w:rsidRPr="00487927" w:rsidRDefault="0061524D" w:rsidP="00FD51B2">
            <w:pPr>
              <w:jc w:val="center"/>
              <w:rPr>
                <w:rFonts w:cstheme="minorHAnsi"/>
                <w:szCs w:val="20"/>
              </w:rPr>
            </w:pPr>
          </w:p>
        </w:tc>
        <w:tc>
          <w:tcPr>
            <w:tcW w:w="990" w:type="dxa"/>
          </w:tcPr>
          <w:p w14:paraId="5077AD77" w14:textId="77777777" w:rsidR="0061524D" w:rsidRPr="00487927" w:rsidRDefault="0061524D" w:rsidP="00FD51B2">
            <w:pPr>
              <w:jc w:val="center"/>
              <w:rPr>
                <w:rFonts w:cstheme="minorHAnsi"/>
                <w:szCs w:val="20"/>
              </w:rPr>
            </w:pPr>
          </w:p>
        </w:tc>
        <w:tc>
          <w:tcPr>
            <w:tcW w:w="1103" w:type="dxa"/>
          </w:tcPr>
          <w:p w14:paraId="7203F84F" w14:textId="77777777" w:rsidR="0061524D" w:rsidRPr="00487927" w:rsidRDefault="0061524D" w:rsidP="00FD51B2">
            <w:pPr>
              <w:jc w:val="center"/>
              <w:rPr>
                <w:rFonts w:cstheme="minorHAnsi"/>
                <w:szCs w:val="20"/>
              </w:rPr>
            </w:pPr>
          </w:p>
        </w:tc>
        <w:tc>
          <w:tcPr>
            <w:tcW w:w="1103" w:type="dxa"/>
          </w:tcPr>
          <w:p w14:paraId="5E591E2F" w14:textId="77777777" w:rsidR="0061524D" w:rsidRPr="00487927" w:rsidRDefault="0061524D" w:rsidP="00FD51B2">
            <w:pPr>
              <w:jc w:val="center"/>
              <w:rPr>
                <w:rFonts w:cstheme="minorHAnsi"/>
                <w:szCs w:val="20"/>
              </w:rPr>
            </w:pPr>
          </w:p>
        </w:tc>
      </w:tr>
      <w:tr w:rsidR="0061524D" w:rsidRPr="00487927" w14:paraId="76394863" w14:textId="6DC50001" w:rsidTr="0061524D">
        <w:tc>
          <w:tcPr>
            <w:tcW w:w="1255" w:type="dxa"/>
          </w:tcPr>
          <w:p w14:paraId="69EA3CCA" w14:textId="77777777" w:rsidR="0061524D" w:rsidRPr="000F6947" w:rsidRDefault="0061524D" w:rsidP="00FD51B2">
            <w:pPr>
              <w:jc w:val="center"/>
              <w:rPr>
                <w:szCs w:val="20"/>
              </w:rPr>
            </w:pPr>
            <w:r>
              <w:rPr>
                <w:szCs w:val="20"/>
              </w:rPr>
              <w:t>1</w:t>
            </w:r>
            <w:r w:rsidRPr="000F6947">
              <w:rPr>
                <w:szCs w:val="20"/>
              </w:rPr>
              <w:t>601_04</w:t>
            </w:r>
          </w:p>
        </w:tc>
        <w:tc>
          <w:tcPr>
            <w:tcW w:w="990" w:type="dxa"/>
          </w:tcPr>
          <w:p w14:paraId="3D4B2C61" w14:textId="26A54460"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2B005A" w14:textId="72B24D44" w:rsidR="0061524D" w:rsidRPr="00487927" w:rsidRDefault="0061524D" w:rsidP="00FD51B2">
            <w:pPr>
              <w:jc w:val="center"/>
              <w:rPr>
                <w:rFonts w:cstheme="minorHAnsi"/>
                <w:szCs w:val="20"/>
              </w:rPr>
            </w:pPr>
          </w:p>
        </w:tc>
        <w:tc>
          <w:tcPr>
            <w:tcW w:w="990" w:type="dxa"/>
          </w:tcPr>
          <w:p w14:paraId="1ED1E1A4" w14:textId="77777777" w:rsidR="0061524D" w:rsidRPr="00487927" w:rsidRDefault="0061524D" w:rsidP="00FD51B2">
            <w:pPr>
              <w:jc w:val="center"/>
              <w:rPr>
                <w:rFonts w:cstheme="minorHAnsi"/>
                <w:szCs w:val="20"/>
              </w:rPr>
            </w:pPr>
          </w:p>
        </w:tc>
        <w:tc>
          <w:tcPr>
            <w:tcW w:w="990" w:type="dxa"/>
          </w:tcPr>
          <w:p w14:paraId="33B26033" w14:textId="6EDF9D3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B956E9" w14:textId="59E14F77" w:rsidR="0061524D" w:rsidRPr="00487927" w:rsidRDefault="0061524D" w:rsidP="00FD51B2">
            <w:pPr>
              <w:jc w:val="center"/>
              <w:rPr>
                <w:rFonts w:cstheme="minorHAnsi"/>
                <w:szCs w:val="20"/>
              </w:rPr>
            </w:pPr>
          </w:p>
        </w:tc>
        <w:tc>
          <w:tcPr>
            <w:tcW w:w="990" w:type="dxa"/>
          </w:tcPr>
          <w:p w14:paraId="6747F6CB" w14:textId="77777777" w:rsidR="0061524D" w:rsidRPr="00487927" w:rsidRDefault="0061524D" w:rsidP="00FD51B2">
            <w:pPr>
              <w:jc w:val="center"/>
              <w:rPr>
                <w:rFonts w:cstheme="minorHAnsi"/>
                <w:szCs w:val="20"/>
              </w:rPr>
            </w:pPr>
          </w:p>
        </w:tc>
        <w:tc>
          <w:tcPr>
            <w:tcW w:w="1080" w:type="dxa"/>
          </w:tcPr>
          <w:p w14:paraId="2A2D65BC" w14:textId="77777777" w:rsidR="0061524D" w:rsidRPr="00487927" w:rsidRDefault="0061524D" w:rsidP="00FD51B2">
            <w:pPr>
              <w:jc w:val="center"/>
              <w:rPr>
                <w:rFonts w:cstheme="minorHAnsi"/>
                <w:szCs w:val="20"/>
              </w:rPr>
            </w:pPr>
          </w:p>
        </w:tc>
        <w:tc>
          <w:tcPr>
            <w:tcW w:w="990" w:type="dxa"/>
          </w:tcPr>
          <w:p w14:paraId="526F382D" w14:textId="77777777" w:rsidR="0061524D" w:rsidRPr="00487927" w:rsidRDefault="0061524D" w:rsidP="00FD51B2">
            <w:pPr>
              <w:jc w:val="center"/>
              <w:rPr>
                <w:rFonts w:cstheme="minorHAnsi"/>
                <w:szCs w:val="20"/>
              </w:rPr>
            </w:pPr>
          </w:p>
        </w:tc>
        <w:tc>
          <w:tcPr>
            <w:tcW w:w="990" w:type="dxa"/>
          </w:tcPr>
          <w:p w14:paraId="228AE1EC" w14:textId="77777777" w:rsidR="0061524D" w:rsidRPr="00487927" w:rsidRDefault="0061524D" w:rsidP="00FD51B2">
            <w:pPr>
              <w:jc w:val="center"/>
              <w:rPr>
                <w:rFonts w:cstheme="minorHAnsi"/>
                <w:szCs w:val="20"/>
              </w:rPr>
            </w:pPr>
          </w:p>
        </w:tc>
        <w:tc>
          <w:tcPr>
            <w:tcW w:w="1103" w:type="dxa"/>
          </w:tcPr>
          <w:p w14:paraId="1DD2E9CE" w14:textId="77777777" w:rsidR="0061524D" w:rsidRPr="00487927" w:rsidRDefault="0061524D" w:rsidP="00FD51B2">
            <w:pPr>
              <w:jc w:val="center"/>
              <w:rPr>
                <w:rFonts w:cstheme="minorHAnsi"/>
                <w:szCs w:val="20"/>
              </w:rPr>
            </w:pPr>
          </w:p>
        </w:tc>
        <w:tc>
          <w:tcPr>
            <w:tcW w:w="1103" w:type="dxa"/>
          </w:tcPr>
          <w:p w14:paraId="399E2AB0" w14:textId="77777777" w:rsidR="0061524D" w:rsidRPr="00487927" w:rsidRDefault="0061524D" w:rsidP="00FD51B2">
            <w:pPr>
              <w:jc w:val="center"/>
              <w:rPr>
                <w:rFonts w:cstheme="minorHAnsi"/>
                <w:szCs w:val="20"/>
              </w:rPr>
            </w:pPr>
          </w:p>
        </w:tc>
      </w:tr>
      <w:tr w:rsidR="0061524D" w:rsidRPr="00487927" w14:paraId="2D2B29A6" w14:textId="2BDA535E" w:rsidTr="0061524D">
        <w:tc>
          <w:tcPr>
            <w:tcW w:w="1255" w:type="dxa"/>
          </w:tcPr>
          <w:p w14:paraId="303EFBE5" w14:textId="77777777" w:rsidR="0061524D" w:rsidRPr="000F6947" w:rsidRDefault="0061524D" w:rsidP="00FD51B2">
            <w:pPr>
              <w:jc w:val="center"/>
              <w:rPr>
                <w:szCs w:val="20"/>
              </w:rPr>
            </w:pPr>
            <w:r>
              <w:rPr>
                <w:szCs w:val="20"/>
              </w:rPr>
              <w:t>1</w:t>
            </w:r>
            <w:r w:rsidRPr="000F6947">
              <w:rPr>
                <w:szCs w:val="20"/>
              </w:rPr>
              <w:t>601_05</w:t>
            </w:r>
          </w:p>
        </w:tc>
        <w:tc>
          <w:tcPr>
            <w:tcW w:w="990" w:type="dxa"/>
          </w:tcPr>
          <w:p w14:paraId="76F4626B" w14:textId="2D3CDBF6"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523C35" w14:textId="07F256B0" w:rsidR="0061524D" w:rsidRPr="00487927" w:rsidRDefault="0061524D" w:rsidP="00FD51B2">
            <w:pPr>
              <w:jc w:val="center"/>
              <w:rPr>
                <w:rFonts w:cstheme="minorHAnsi"/>
                <w:szCs w:val="20"/>
              </w:rPr>
            </w:pPr>
          </w:p>
        </w:tc>
        <w:tc>
          <w:tcPr>
            <w:tcW w:w="990" w:type="dxa"/>
          </w:tcPr>
          <w:p w14:paraId="07BC3FB9" w14:textId="77777777" w:rsidR="0061524D" w:rsidRPr="00487927" w:rsidRDefault="0061524D" w:rsidP="00FD51B2">
            <w:pPr>
              <w:jc w:val="center"/>
              <w:rPr>
                <w:rFonts w:cstheme="minorHAnsi"/>
                <w:szCs w:val="20"/>
              </w:rPr>
            </w:pPr>
          </w:p>
        </w:tc>
        <w:tc>
          <w:tcPr>
            <w:tcW w:w="990" w:type="dxa"/>
          </w:tcPr>
          <w:p w14:paraId="5FD87FBD" w14:textId="13A01B0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DCAA0D" w14:textId="5D214171" w:rsidR="0061524D" w:rsidRPr="00487927" w:rsidRDefault="0061524D" w:rsidP="00FD51B2">
            <w:pPr>
              <w:jc w:val="center"/>
              <w:rPr>
                <w:rFonts w:cstheme="minorHAnsi"/>
                <w:szCs w:val="20"/>
              </w:rPr>
            </w:pPr>
          </w:p>
        </w:tc>
        <w:tc>
          <w:tcPr>
            <w:tcW w:w="990" w:type="dxa"/>
          </w:tcPr>
          <w:p w14:paraId="587484AC" w14:textId="77777777" w:rsidR="0061524D" w:rsidRPr="00487927" w:rsidRDefault="0061524D" w:rsidP="00FD51B2">
            <w:pPr>
              <w:jc w:val="center"/>
              <w:rPr>
                <w:rFonts w:cstheme="minorHAnsi"/>
                <w:szCs w:val="20"/>
              </w:rPr>
            </w:pPr>
          </w:p>
        </w:tc>
        <w:tc>
          <w:tcPr>
            <w:tcW w:w="1080" w:type="dxa"/>
          </w:tcPr>
          <w:p w14:paraId="07865FC4" w14:textId="77777777" w:rsidR="0061524D" w:rsidRPr="00487927" w:rsidRDefault="0061524D" w:rsidP="00FD51B2">
            <w:pPr>
              <w:jc w:val="center"/>
              <w:rPr>
                <w:rFonts w:cstheme="minorHAnsi"/>
                <w:szCs w:val="20"/>
              </w:rPr>
            </w:pPr>
          </w:p>
        </w:tc>
        <w:tc>
          <w:tcPr>
            <w:tcW w:w="990" w:type="dxa"/>
          </w:tcPr>
          <w:p w14:paraId="7B52A63B" w14:textId="77777777" w:rsidR="0061524D" w:rsidRPr="00487927" w:rsidRDefault="0061524D" w:rsidP="00FD51B2">
            <w:pPr>
              <w:jc w:val="center"/>
              <w:rPr>
                <w:rFonts w:cstheme="minorHAnsi"/>
                <w:szCs w:val="20"/>
              </w:rPr>
            </w:pPr>
          </w:p>
        </w:tc>
        <w:tc>
          <w:tcPr>
            <w:tcW w:w="990" w:type="dxa"/>
          </w:tcPr>
          <w:p w14:paraId="292C6642" w14:textId="77777777" w:rsidR="0061524D" w:rsidRPr="00487927" w:rsidRDefault="0061524D" w:rsidP="00FD51B2">
            <w:pPr>
              <w:jc w:val="center"/>
              <w:rPr>
                <w:rFonts w:cstheme="minorHAnsi"/>
                <w:szCs w:val="20"/>
              </w:rPr>
            </w:pPr>
          </w:p>
        </w:tc>
        <w:tc>
          <w:tcPr>
            <w:tcW w:w="1103" w:type="dxa"/>
          </w:tcPr>
          <w:p w14:paraId="6CB4C183" w14:textId="77777777" w:rsidR="0061524D" w:rsidRPr="00487927" w:rsidRDefault="0061524D" w:rsidP="00FD51B2">
            <w:pPr>
              <w:jc w:val="center"/>
              <w:rPr>
                <w:rFonts w:cstheme="minorHAnsi"/>
                <w:szCs w:val="20"/>
              </w:rPr>
            </w:pPr>
          </w:p>
        </w:tc>
        <w:tc>
          <w:tcPr>
            <w:tcW w:w="1103" w:type="dxa"/>
          </w:tcPr>
          <w:p w14:paraId="71BD07C6" w14:textId="77777777" w:rsidR="0061524D" w:rsidRPr="00487927" w:rsidRDefault="0061524D" w:rsidP="00FD51B2">
            <w:pPr>
              <w:jc w:val="center"/>
              <w:rPr>
                <w:rFonts w:cstheme="minorHAnsi"/>
                <w:szCs w:val="20"/>
              </w:rPr>
            </w:pPr>
          </w:p>
        </w:tc>
      </w:tr>
      <w:tr w:rsidR="0061524D" w:rsidRPr="00487927" w14:paraId="349AA7BF" w14:textId="79DA9D53" w:rsidTr="0061524D">
        <w:tc>
          <w:tcPr>
            <w:tcW w:w="1255" w:type="dxa"/>
          </w:tcPr>
          <w:p w14:paraId="345B2354" w14:textId="77777777" w:rsidR="0061524D" w:rsidRPr="000F6947" w:rsidRDefault="0061524D" w:rsidP="00FD51B2">
            <w:pPr>
              <w:jc w:val="center"/>
              <w:rPr>
                <w:szCs w:val="20"/>
              </w:rPr>
            </w:pPr>
            <w:r>
              <w:rPr>
                <w:szCs w:val="20"/>
              </w:rPr>
              <w:t>1</w:t>
            </w:r>
            <w:r w:rsidRPr="000F6947">
              <w:rPr>
                <w:szCs w:val="20"/>
              </w:rPr>
              <w:t>604_01</w:t>
            </w:r>
          </w:p>
        </w:tc>
        <w:tc>
          <w:tcPr>
            <w:tcW w:w="990" w:type="dxa"/>
          </w:tcPr>
          <w:p w14:paraId="3449A05B" w14:textId="12CF31FB"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670C88" w14:textId="1870A3D3" w:rsidR="0061524D" w:rsidRPr="00487927" w:rsidRDefault="0061524D" w:rsidP="00FD51B2">
            <w:pPr>
              <w:jc w:val="center"/>
              <w:rPr>
                <w:rFonts w:cstheme="minorHAnsi"/>
                <w:szCs w:val="20"/>
              </w:rPr>
            </w:pPr>
          </w:p>
        </w:tc>
        <w:tc>
          <w:tcPr>
            <w:tcW w:w="990" w:type="dxa"/>
          </w:tcPr>
          <w:p w14:paraId="08653048" w14:textId="77777777" w:rsidR="0061524D" w:rsidRPr="00487927" w:rsidRDefault="0061524D" w:rsidP="00FD51B2">
            <w:pPr>
              <w:jc w:val="center"/>
              <w:rPr>
                <w:rFonts w:cstheme="minorHAnsi"/>
                <w:szCs w:val="20"/>
              </w:rPr>
            </w:pPr>
          </w:p>
        </w:tc>
        <w:tc>
          <w:tcPr>
            <w:tcW w:w="990" w:type="dxa"/>
          </w:tcPr>
          <w:p w14:paraId="6FF6952A" w14:textId="0038DA4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588E08" w14:textId="0FA960E3" w:rsidR="0061524D" w:rsidRPr="00487927" w:rsidRDefault="0061524D" w:rsidP="00FD51B2">
            <w:pPr>
              <w:jc w:val="center"/>
              <w:rPr>
                <w:rFonts w:cstheme="minorHAnsi"/>
                <w:szCs w:val="20"/>
              </w:rPr>
            </w:pPr>
          </w:p>
        </w:tc>
        <w:tc>
          <w:tcPr>
            <w:tcW w:w="990" w:type="dxa"/>
          </w:tcPr>
          <w:p w14:paraId="5B4D8D77" w14:textId="77777777" w:rsidR="0061524D" w:rsidRPr="00487927" w:rsidRDefault="0061524D" w:rsidP="00FD51B2">
            <w:pPr>
              <w:jc w:val="center"/>
              <w:rPr>
                <w:rFonts w:cstheme="minorHAnsi"/>
                <w:szCs w:val="20"/>
              </w:rPr>
            </w:pPr>
          </w:p>
        </w:tc>
        <w:tc>
          <w:tcPr>
            <w:tcW w:w="1080" w:type="dxa"/>
          </w:tcPr>
          <w:p w14:paraId="3896452A" w14:textId="77777777" w:rsidR="0061524D" w:rsidRPr="00487927" w:rsidRDefault="0061524D" w:rsidP="00FD51B2">
            <w:pPr>
              <w:jc w:val="center"/>
              <w:rPr>
                <w:rFonts w:cstheme="minorHAnsi"/>
                <w:szCs w:val="20"/>
              </w:rPr>
            </w:pPr>
          </w:p>
        </w:tc>
        <w:tc>
          <w:tcPr>
            <w:tcW w:w="990" w:type="dxa"/>
          </w:tcPr>
          <w:p w14:paraId="60CA22E5" w14:textId="77777777" w:rsidR="0061524D" w:rsidRPr="00487927" w:rsidRDefault="0061524D" w:rsidP="00FD51B2">
            <w:pPr>
              <w:jc w:val="center"/>
              <w:rPr>
                <w:rFonts w:cstheme="minorHAnsi"/>
                <w:szCs w:val="20"/>
              </w:rPr>
            </w:pPr>
          </w:p>
        </w:tc>
        <w:tc>
          <w:tcPr>
            <w:tcW w:w="990" w:type="dxa"/>
          </w:tcPr>
          <w:p w14:paraId="05709C14" w14:textId="77777777" w:rsidR="0061524D" w:rsidRPr="00487927" w:rsidRDefault="0061524D" w:rsidP="00FD51B2">
            <w:pPr>
              <w:jc w:val="center"/>
              <w:rPr>
                <w:rFonts w:cstheme="minorHAnsi"/>
                <w:szCs w:val="20"/>
              </w:rPr>
            </w:pPr>
          </w:p>
        </w:tc>
        <w:tc>
          <w:tcPr>
            <w:tcW w:w="1103" w:type="dxa"/>
          </w:tcPr>
          <w:p w14:paraId="16EA3F3A" w14:textId="77777777" w:rsidR="0061524D" w:rsidRPr="00487927" w:rsidRDefault="0061524D" w:rsidP="00FD51B2">
            <w:pPr>
              <w:jc w:val="center"/>
              <w:rPr>
                <w:rFonts w:cstheme="minorHAnsi"/>
                <w:szCs w:val="20"/>
              </w:rPr>
            </w:pPr>
          </w:p>
        </w:tc>
        <w:tc>
          <w:tcPr>
            <w:tcW w:w="1103" w:type="dxa"/>
          </w:tcPr>
          <w:p w14:paraId="52D2601A" w14:textId="77777777" w:rsidR="0061524D" w:rsidRPr="00487927" w:rsidRDefault="0061524D" w:rsidP="00FD51B2">
            <w:pPr>
              <w:jc w:val="center"/>
              <w:rPr>
                <w:rFonts w:cstheme="minorHAnsi"/>
                <w:szCs w:val="20"/>
              </w:rPr>
            </w:pPr>
          </w:p>
        </w:tc>
      </w:tr>
      <w:tr w:rsidR="0061524D" w:rsidRPr="00487927" w14:paraId="59609E99" w14:textId="3230F1FA" w:rsidTr="0061524D">
        <w:tc>
          <w:tcPr>
            <w:tcW w:w="1255" w:type="dxa"/>
          </w:tcPr>
          <w:p w14:paraId="098757F7" w14:textId="77777777" w:rsidR="0061524D" w:rsidRPr="000F6947" w:rsidRDefault="0061524D" w:rsidP="00FD51B2">
            <w:pPr>
              <w:jc w:val="center"/>
              <w:rPr>
                <w:szCs w:val="20"/>
              </w:rPr>
            </w:pPr>
            <w:r>
              <w:rPr>
                <w:szCs w:val="20"/>
              </w:rPr>
              <w:t>1</w:t>
            </w:r>
            <w:r w:rsidRPr="000F6947">
              <w:rPr>
                <w:szCs w:val="20"/>
              </w:rPr>
              <w:t>605_01</w:t>
            </w:r>
          </w:p>
        </w:tc>
        <w:tc>
          <w:tcPr>
            <w:tcW w:w="990" w:type="dxa"/>
          </w:tcPr>
          <w:p w14:paraId="2BB1CEE4" w14:textId="31BD13D8"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465CFF" w14:textId="0799A093" w:rsidR="0061524D" w:rsidRPr="00487927" w:rsidRDefault="0061524D" w:rsidP="00FD51B2">
            <w:pPr>
              <w:jc w:val="center"/>
              <w:rPr>
                <w:rFonts w:cstheme="minorHAnsi"/>
                <w:szCs w:val="20"/>
              </w:rPr>
            </w:pPr>
          </w:p>
        </w:tc>
        <w:tc>
          <w:tcPr>
            <w:tcW w:w="990" w:type="dxa"/>
          </w:tcPr>
          <w:p w14:paraId="0D5757EC" w14:textId="77777777" w:rsidR="0061524D" w:rsidRPr="00487927" w:rsidRDefault="0061524D" w:rsidP="00FD51B2">
            <w:pPr>
              <w:jc w:val="center"/>
              <w:rPr>
                <w:rFonts w:cstheme="minorHAnsi"/>
                <w:szCs w:val="20"/>
              </w:rPr>
            </w:pPr>
          </w:p>
        </w:tc>
        <w:tc>
          <w:tcPr>
            <w:tcW w:w="990" w:type="dxa"/>
          </w:tcPr>
          <w:p w14:paraId="6E407837" w14:textId="201B3C6D" w:rsidR="0061524D" w:rsidRPr="00487927" w:rsidRDefault="0061524D" w:rsidP="00FD51B2">
            <w:pPr>
              <w:jc w:val="center"/>
              <w:rPr>
                <w:rFonts w:cstheme="minorHAnsi"/>
                <w:szCs w:val="20"/>
              </w:rPr>
            </w:pPr>
            <w:r w:rsidRPr="00487927">
              <w:rPr>
                <w:rFonts w:cstheme="minorHAnsi"/>
                <w:szCs w:val="20"/>
              </w:rPr>
              <w:t>•</w:t>
            </w:r>
          </w:p>
        </w:tc>
        <w:tc>
          <w:tcPr>
            <w:tcW w:w="990" w:type="dxa"/>
          </w:tcPr>
          <w:p w14:paraId="2E6A7A4E" w14:textId="61C56F02" w:rsidR="0061524D" w:rsidRPr="00487927" w:rsidRDefault="0061524D" w:rsidP="00FD51B2">
            <w:pPr>
              <w:jc w:val="center"/>
              <w:rPr>
                <w:rFonts w:cstheme="minorHAnsi"/>
                <w:szCs w:val="20"/>
              </w:rPr>
            </w:pPr>
          </w:p>
        </w:tc>
        <w:tc>
          <w:tcPr>
            <w:tcW w:w="990" w:type="dxa"/>
          </w:tcPr>
          <w:p w14:paraId="45E2C9BE" w14:textId="77777777" w:rsidR="0061524D" w:rsidRPr="00487927" w:rsidRDefault="0061524D" w:rsidP="00FD51B2">
            <w:pPr>
              <w:jc w:val="center"/>
              <w:rPr>
                <w:rFonts w:cstheme="minorHAnsi"/>
                <w:szCs w:val="20"/>
              </w:rPr>
            </w:pPr>
          </w:p>
        </w:tc>
        <w:tc>
          <w:tcPr>
            <w:tcW w:w="1080" w:type="dxa"/>
          </w:tcPr>
          <w:p w14:paraId="21595B4D" w14:textId="77777777" w:rsidR="0061524D" w:rsidRPr="00487927" w:rsidRDefault="0061524D" w:rsidP="00FD51B2">
            <w:pPr>
              <w:jc w:val="center"/>
              <w:rPr>
                <w:rFonts w:cstheme="minorHAnsi"/>
                <w:szCs w:val="20"/>
              </w:rPr>
            </w:pPr>
          </w:p>
        </w:tc>
        <w:tc>
          <w:tcPr>
            <w:tcW w:w="990" w:type="dxa"/>
          </w:tcPr>
          <w:p w14:paraId="17DC41FB" w14:textId="77777777" w:rsidR="0061524D" w:rsidRPr="00487927" w:rsidRDefault="0061524D" w:rsidP="00FD51B2">
            <w:pPr>
              <w:jc w:val="center"/>
              <w:rPr>
                <w:rFonts w:cstheme="minorHAnsi"/>
                <w:szCs w:val="20"/>
              </w:rPr>
            </w:pPr>
          </w:p>
        </w:tc>
        <w:tc>
          <w:tcPr>
            <w:tcW w:w="990" w:type="dxa"/>
          </w:tcPr>
          <w:p w14:paraId="11BCC6BE" w14:textId="77777777" w:rsidR="0061524D" w:rsidRPr="00487927" w:rsidRDefault="0061524D" w:rsidP="00FD51B2">
            <w:pPr>
              <w:jc w:val="center"/>
              <w:rPr>
                <w:rFonts w:cstheme="minorHAnsi"/>
                <w:szCs w:val="20"/>
              </w:rPr>
            </w:pPr>
          </w:p>
        </w:tc>
        <w:tc>
          <w:tcPr>
            <w:tcW w:w="1103" w:type="dxa"/>
          </w:tcPr>
          <w:p w14:paraId="0EAC11D8" w14:textId="77777777" w:rsidR="0061524D" w:rsidRPr="00487927" w:rsidRDefault="0061524D" w:rsidP="00FD51B2">
            <w:pPr>
              <w:jc w:val="center"/>
              <w:rPr>
                <w:rFonts w:cstheme="minorHAnsi"/>
                <w:szCs w:val="20"/>
              </w:rPr>
            </w:pPr>
          </w:p>
        </w:tc>
        <w:tc>
          <w:tcPr>
            <w:tcW w:w="1103" w:type="dxa"/>
          </w:tcPr>
          <w:p w14:paraId="1ABFDBCA" w14:textId="77777777" w:rsidR="0061524D" w:rsidRPr="00487927" w:rsidRDefault="0061524D" w:rsidP="00FD51B2">
            <w:pPr>
              <w:jc w:val="center"/>
              <w:rPr>
                <w:rFonts w:cstheme="minorHAnsi"/>
                <w:szCs w:val="20"/>
              </w:rPr>
            </w:pPr>
          </w:p>
        </w:tc>
      </w:tr>
      <w:tr w:rsidR="0061524D" w:rsidRPr="00487927" w14:paraId="519CAECF" w14:textId="0CEFC2D6" w:rsidTr="0061524D">
        <w:tc>
          <w:tcPr>
            <w:tcW w:w="1255" w:type="dxa"/>
          </w:tcPr>
          <w:p w14:paraId="60DD6275" w14:textId="77777777" w:rsidR="0061524D" w:rsidRPr="000F6947" w:rsidRDefault="0061524D" w:rsidP="00FD51B2">
            <w:pPr>
              <w:jc w:val="center"/>
              <w:rPr>
                <w:szCs w:val="20"/>
              </w:rPr>
            </w:pPr>
            <w:r>
              <w:rPr>
                <w:szCs w:val="20"/>
              </w:rPr>
              <w:t>1</w:t>
            </w:r>
            <w:r w:rsidRPr="000F6947">
              <w:rPr>
                <w:szCs w:val="20"/>
              </w:rPr>
              <w:t>606_01</w:t>
            </w:r>
          </w:p>
        </w:tc>
        <w:tc>
          <w:tcPr>
            <w:tcW w:w="990" w:type="dxa"/>
          </w:tcPr>
          <w:p w14:paraId="39EE5607" w14:textId="3DAF1F0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1711B3" w14:textId="5F5AD01A" w:rsidR="0061524D" w:rsidRPr="00487927" w:rsidRDefault="0061524D" w:rsidP="00FD51B2">
            <w:pPr>
              <w:jc w:val="center"/>
              <w:rPr>
                <w:rFonts w:cstheme="minorHAnsi"/>
                <w:szCs w:val="20"/>
              </w:rPr>
            </w:pPr>
          </w:p>
        </w:tc>
        <w:tc>
          <w:tcPr>
            <w:tcW w:w="990" w:type="dxa"/>
          </w:tcPr>
          <w:p w14:paraId="7A4177E9" w14:textId="77777777" w:rsidR="0061524D" w:rsidRPr="00487927" w:rsidRDefault="0061524D" w:rsidP="00FD51B2">
            <w:pPr>
              <w:jc w:val="center"/>
              <w:rPr>
                <w:rFonts w:cstheme="minorHAnsi"/>
                <w:szCs w:val="20"/>
              </w:rPr>
            </w:pPr>
          </w:p>
        </w:tc>
        <w:tc>
          <w:tcPr>
            <w:tcW w:w="990" w:type="dxa"/>
          </w:tcPr>
          <w:p w14:paraId="476F9AB0" w14:textId="4FE9D88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0EC8C9" w14:textId="3A50C3AD" w:rsidR="0061524D" w:rsidRPr="00487927" w:rsidRDefault="0061524D" w:rsidP="00FD51B2">
            <w:pPr>
              <w:jc w:val="center"/>
              <w:rPr>
                <w:rFonts w:cstheme="minorHAnsi"/>
                <w:szCs w:val="20"/>
              </w:rPr>
            </w:pPr>
          </w:p>
        </w:tc>
        <w:tc>
          <w:tcPr>
            <w:tcW w:w="990" w:type="dxa"/>
          </w:tcPr>
          <w:p w14:paraId="0A3988CF" w14:textId="77777777" w:rsidR="0061524D" w:rsidRPr="00487927" w:rsidRDefault="0061524D" w:rsidP="00FD51B2">
            <w:pPr>
              <w:jc w:val="center"/>
              <w:rPr>
                <w:rFonts w:cstheme="minorHAnsi"/>
                <w:szCs w:val="20"/>
              </w:rPr>
            </w:pPr>
          </w:p>
        </w:tc>
        <w:tc>
          <w:tcPr>
            <w:tcW w:w="1080" w:type="dxa"/>
          </w:tcPr>
          <w:p w14:paraId="1AAD4E4B" w14:textId="77777777" w:rsidR="0061524D" w:rsidRPr="00487927" w:rsidRDefault="0061524D" w:rsidP="00FD51B2">
            <w:pPr>
              <w:jc w:val="center"/>
              <w:rPr>
                <w:rFonts w:cstheme="minorHAnsi"/>
                <w:szCs w:val="20"/>
              </w:rPr>
            </w:pPr>
          </w:p>
        </w:tc>
        <w:tc>
          <w:tcPr>
            <w:tcW w:w="990" w:type="dxa"/>
          </w:tcPr>
          <w:p w14:paraId="4BF415A9" w14:textId="77777777" w:rsidR="0061524D" w:rsidRPr="00487927" w:rsidRDefault="0061524D" w:rsidP="00FD51B2">
            <w:pPr>
              <w:jc w:val="center"/>
              <w:rPr>
                <w:rFonts w:cstheme="minorHAnsi"/>
                <w:szCs w:val="20"/>
              </w:rPr>
            </w:pPr>
          </w:p>
        </w:tc>
        <w:tc>
          <w:tcPr>
            <w:tcW w:w="990" w:type="dxa"/>
          </w:tcPr>
          <w:p w14:paraId="1961A4ED" w14:textId="77777777" w:rsidR="0061524D" w:rsidRPr="00487927" w:rsidRDefault="0061524D" w:rsidP="00FD51B2">
            <w:pPr>
              <w:jc w:val="center"/>
              <w:rPr>
                <w:rFonts w:cstheme="minorHAnsi"/>
                <w:szCs w:val="20"/>
              </w:rPr>
            </w:pPr>
          </w:p>
        </w:tc>
        <w:tc>
          <w:tcPr>
            <w:tcW w:w="1103" w:type="dxa"/>
          </w:tcPr>
          <w:p w14:paraId="693DCA41" w14:textId="77777777" w:rsidR="0061524D" w:rsidRPr="00487927" w:rsidRDefault="0061524D" w:rsidP="00FD51B2">
            <w:pPr>
              <w:jc w:val="center"/>
              <w:rPr>
                <w:rFonts w:cstheme="minorHAnsi"/>
                <w:szCs w:val="20"/>
              </w:rPr>
            </w:pPr>
          </w:p>
        </w:tc>
        <w:tc>
          <w:tcPr>
            <w:tcW w:w="1103" w:type="dxa"/>
          </w:tcPr>
          <w:p w14:paraId="65123C72" w14:textId="77777777" w:rsidR="0061524D" w:rsidRPr="00487927" w:rsidRDefault="0061524D" w:rsidP="00FD51B2">
            <w:pPr>
              <w:jc w:val="center"/>
              <w:rPr>
                <w:rFonts w:cstheme="minorHAnsi"/>
                <w:szCs w:val="20"/>
              </w:rPr>
            </w:pPr>
          </w:p>
        </w:tc>
      </w:tr>
      <w:tr w:rsidR="0061524D" w:rsidRPr="00487927" w14:paraId="5092EE15" w14:textId="520CA031" w:rsidTr="0061524D">
        <w:tc>
          <w:tcPr>
            <w:tcW w:w="1255" w:type="dxa"/>
          </w:tcPr>
          <w:p w14:paraId="0A15B96D" w14:textId="77777777" w:rsidR="0061524D" w:rsidRPr="000F6947" w:rsidRDefault="0061524D" w:rsidP="00FD51B2">
            <w:pPr>
              <w:jc w:val="center"/>
              <w:rPr>
                <w:szCs w:val="20"/>
              </w:rPr>
            </w:pPr>
            <w:r>
              <w:rPr>
                <w:szCs w:val="20"/>
              </w:rPr>
              <w:t>1</w:t>
            </w:r>
            <w:r w:rsidRPr="000F6947">
              <w:rPr>
                <w:szCs w:val="20"/>
              </w:rPr>
              <w:t>607_01</w:t>
            </w:r>
          </w:p>
        </w:tc>
        <w:tc>
          <w:tcPr>
            <w:tcW w:w="990" w:type="dxa"/>
          </w:tcPr>
          <w:p w14:paraId="1BB1EC5A" w14:textId="02456BE4"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773AB3" w14:textId="0767298E" w:rsidR="0061524D" w:rsidRPr="00487927" w:rsidRDefault="0061524D" w:rsidP="00FD51B2">
            <w:pPr>
              <w:jc w:val="center"/>
              <w:rPr>
                <w:rFonts w:cstheme="minorHAnsi"/>
                <w:szCs w:val="20"/>
              </w:rPr>
            </w:pPr>
          </w:p>
        </w:tc>
        <w:tc>
          <w:tcPr>
            <w:tcW w:w="990" w:type="dxa"/>
          </w:tcPr>
          <w:p w14:paraId="30796B46" w14:textId="77777777" w:rsidR="0061524D" w:rsidRPr="00487927" w:rsidRDefault="0061524D" w:rsidP="00FD51B2">
            <w:pPr>
              <w:jc w:val="center"/>
              <w:rPr>
                <w:rFonts w:cstheme="minorHAnsi"/>
                <w:szCs w:val="20"/>
              </w:rPr>
            </w:pPr>
          </w:p>
        </w:tc>
        <w:tc>
          <w:tcPr>
            <w:tcW w:w="990" w:type="dxa"/>
          </w:tcPr>
          <w:p w14:paraId="2F31C070" w14:textId="592454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13D665" w14:textId="1F8E3FC9" w:rsidR="0061524D" w:rsidRPr="00487927" w:rsidRDefault="0061524D" w:rsidP="00FD51B2">
            <w:pPr>
              <w:jc w:val="center"/>
              <w:rPr>
                <w:rFonts w:cstheme="minorHAnsi"/>
                <w:szCs w:val="20"/>
              </w:rPr>
            </w:pPr>
          </w:p>
        </w:tc>
        <w:tc>
          <w:tcPr>
            <w:tcW w:w="990" w:type="dxa"/>
          </w:tcPr>
          <w:p w14:paraId="7714B3C9" w14:textId="77777777" w:rsidR="0061524D" w:rsidRPr="00487927" w:rsidRDefault="0061524D" w:rsidP="00FD51B2">
            <w:pPr>
              <w:jc w:val="center"/>
              <w:rPr>
                <w:rFonts w:cstheme="minorHAnsi"/>
                <w:szCs w:val="20"/>
              </w:rPr>
            </w:pPr>
          </w:p>
        </w:tc>
        <w:tc>
          <w:tcPr>
            <w:tcW w:w="1080" w:type="dxa"/>
          </w:tcPr>
          <w:p w14:paraId="199B5C6E" w14:textId="77777777" w:rsidR="0061524D" w:rsidRPr="00487927" w:rsidRDefault="0061524D" w:rsidP="00FD51B2">
            <w:pPr>
              <w:jc w:val="center"/>
              <w:rPr>
                <w:rFonts w:cstheme="minorHAnsi"/>
                <w:szCs w:val="20"/>
              </w:rPr>
            </w:pPr>
          </w:p>
        </w:tc>
        <w:tc>
          <w:tcPr>
            <w:tcW w:w="990" w:type="dxa"/>
          </w:tcPr>
          <w:p w14:paraId="23D324F4" w14:textId="77777777" w:rsidR="0061524D" w:rsidRPr="00487927" w:rsidRDefault="0061524D" w:rsidP="00FD51B2">
            <w:pPr>
              <w:jc w:val="center"/>
              <w:rPr>
                <w:rFonts w:cstheme="minorHAnsi"/>
                <w:szCs w:val="20"/>
              </w:rPr>
            </w:pPr>
          </w:p>
        </w:tc>
        <w:tc>
          <w:tcPr>
            <w:tcW w:w="990" w:type="dxa"/>
          </w:tcPr>
          <w:p w14:paraId="06CD52B4" w14:textId="77777777" w:rsidR="0061524D" w:rsidRPr="00487927" w:rsidRDefault="0061524D" w:rsidP="00FD51B2">
            <w:pPr>
              <w:jc w:val="center"/>
              <w:rPr>
                <w:rFonts w:cstheme="minorHAnsi"/>
                <w:szCs w:val="20"/>
              </w:rPr>
            </w:pPr>
          </w:p>
        </w:tc>
        <w:tc>
          <w:tcPr>
            <w:tcW w:w="1103" w:type="dxa"/>
          </w:tcPr>
          <w:p w14:paraId="45CC817F" w14:textId="77777777" w:rsidR="0061524D" w:rsidRPr="00487927" w:rsidRDefault="0061524D" w:rsidP="00FD51B2">
            <w:pPr>
              <w:jc w:val="center"/>
              <w:rPr>
                <w:rFonts w:cstheme="minorHAnsi"/>
                <w:szCs w:val="20"/>
              </w:rPr>
            </w:pPr>
          </w:p>
        </w:tc>
        <w:tc>
          <w:tcPr>
            <w:tcW w:w="1103" w:type="dxa"/>
          </w:tcPr>
          <w:p w14:paraId="496A52D7" w14:textId="77777777" w:rsidR="0061524D" w:rsidRPr="00487927" w:rsidRDefault="0061524D" w:rsidP="00FD51B2">
            <w:pPr>
              <w:jc w:val="center"/>
              <w:rPr>
                <w:rFonts w:cstheme="minorHAnsi"/>
                <w:szCs w:val="20"/>
              </w:rPr>
            </w:pPr>
          </w:p>
        </w:tc>
      </w:tr>
      <w:tr w:rsidR="0061524D" w:rsidRPr="00487927" w14:paraId="6FCAF04B" w14:textId="03F9F70D" w:rsidTr="0061524D">
        <w:tc>
          <w:tcPr>
            <w:tcW w:w="1255" w:type="dxa"/>
          </w:tcPr>
          <w:p w14:paraId="587C4D0E" w14:textId="77777777" w:rsidR="0061524D" w:rsidRPr="000F6947" w:rsidRDefault="0061524D" w:rsidP="00FD51B2">
            <w:pPr>
              <w:jc w:val="center"/>
              <w:rPr>
                <w:szCs w:val="20"/>
              </w:rPr>
            </w:pPr>
            <w:r>
              <w:rPr>
                <w:szCs w:val="20"/>
              </w:rPr>
              <w:t>1</w:t>
            </w:r>
            <w:r w:rsidRPr="000F6947">
              <w:rPr>
                <w:szCs w:val="20"/>
              </w:rPr>
              <w:t>608_01</w:t>
            </w:r>
          </w:p>
        </w:tc>
        <w:tc>
          <w:tcPr>
            <w:tcW w:w="990" w:type="dxa"/>
          </w:tcPr>
          <w:p w14:paraId="07F51F82" w14:textId="3C48CD5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A50673" w14:textId="13C50247" w:rsidR="0061524D" w:rsidRPr="00487927" w:rsidRDefault="0061524D" w:rsidP="00FD51B2">
            <w:pPr>
              <w:jc w:val="center"/>
              <w:rPr>
                <w:rFonts w:cstheme="minorHAnsi"/>
                <w:szCs w:val="20"/>
              </w:rPr>
            </w:pPr>
          </w:p>
        </w:tc>
        <w:tc>
          <w:tcPr>
            <w:tcW w:w="990" w:type="dxa"/>
          </w:tcPr>
          <w:p w14:paraId="70C472C3" w14:textId="77777777" w:rsidR="0061524D" w:rsidRPr="00487927" w:rsidRDefault="0061524D" w:rsidP="00FD51B2">
            <w:pPr>
              <w:jc w:val="center"/>
              <w:rPr>
                <w:rFonts w:cstheme="minorHAnsi"/>
                <w:szCs w:val="20"/>
              </w:rPr>
            </w:pPr>
          </w:p>
        </w:tc>
        <w:tc>
          <w:tcPr>
            <w:tcW w:w="990" w:type="dxa"/>
          </w:tcPr>
          <w:p w14:paraId="5FC434A0" w14:textId="61B7CD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F546FD" w14:textId="22B047EE" w:rsidR="0061524D" w:rsidRPr="00487927" w:rsidRDefault="0061524D" w:rsidP="00FD51B2">
            <w:pPr>
              <w:jc w:val="center"/>
              <w:rPr>
                <w:rFonts w:cstheme="minorHAnsi"/>
                <w:szCs w:val="20"/>
              </w:rPr>
            </w:pPr>
          </w:p>
        </w:tc>
        <w:tc>
          <w:tcPr>
            <w:tcW w:w="990" w:type="dxa"/>
          </w:tcPr>
          <w:p w14:paraId="48B13040" w14:textId="77777777" w:rsidR="0061524D" w:rsidRPr="00487927" w:rsidRDefault="0061524D" w:rsidP="00FD51B2">
            <w:pPr>
              <w:jc w:val="center"/>
              <w:rPr>
                <w:rFonts w:cstheme="minorHAnsi"/>
                <w:szCs w:val="20"/>
              </w:rPr>
            </w:pPr>
          </w:p>
        </w:tc>
        <w:tc>
          <w:tcPr>
            <w:tcW w:w="1080" w:type="dxa"/>
          </w:tcPr>
          <w:p w14:paraId="3DA411D3" w14:textId="77777777" w:rsidR="0061524D" w:rsidRPr="00487927" w:rsidRDefault="0061524D" w:rsidP="00FD51B2">
            <w:pPr>
              <w:jc w:val="center"/>
              <w:rPr>
                <w:rFonts w:cstheme="minorHAnsi"/>
                <w:szCs w:val="20"/>
              </w:rPr>
            </w:pPr>
          </w:p>
        </w:tc>
        <w:tc>
          <w:tcPr>
            <w:tcW w:w="990" w:type="dxa"/>
          </w:tcPr>
          <w:p w14:paraId="2DA62353" w14:textId="77777777" w:rsidR="0061524D" w:rsidRPr="00487927" w:rsidRDefault="0061524D" w:rsidP="00FD51B2">
            <w:pPr>
              <w:jc w:val="center"/>
              <w:rPr>
                <w:rFonts w:cstheme="minorHAnsi"/>
                <w:szCs w:val="20"/>
              </w:rPr>
            </w:pPr>
          </w:p>
        </w:tc>
        <w:tc>
          <w:tcPr>
            <w:tcW w:w="990" w:type="dxa"/>
          </w:tcPr>
          <w:p w14:paraId="768B9811" w14:textId="77777777" w:rsidR="0061524D" w:rsidRPr="00487927" w:rsidRDefault="0061524D" w:rsidP="00FD51B2">
            <w:pPr>
              <w:jc w:val="center"/>
              <w:rPr>
                <w:rFonts w:cstheme="minorHAnsi"/>
                <w:szCs w:val="20"/>
              </w:rPr>
            </w:pPr>
          </w:p>
        </w:tc>
        <w:tc>
          <w:tcPr>
            <w:tcW w:w="1103" w:type="dxa"/>
          </w:tcPr>
          <w:p w14:paraId="3AE40F83" w14:textId="77777777" w:rsidR="0061524D" w:rsidRPr="00487927" w:rsidRDefault="0061524D" w:rsidP="00FD51B2">
            <w:pPr>
              <w:jc w:val="center"/>
              <w:rPr>
                <w:rFonts w:cstheme="minorHAnsi"/>
                <w:szCs w:val="20"/>
              </w:rPr>
            </w:pPr>
          </w:p>
        </w:tc>
        <w:tc>
          <w:tcPr>
            <w:tcW w:w="1103" w:type="dxa"/>
          </w:tcPr>
          <w:p w14:paraId="2787677F" w14:textId="77777777" w:rsidR="0061524D" w:rsidRPr="00487927" w:rsidRDefault="0061524D" w:rsidP="00FD51B2">
            <w:pPr>
              <w:jc w:val="center"/>
              <w:rPr>
                <w:rFonts w:cstheme="minorHAnsi"/>
                <w:szCs w:val="20"/>
              </w:rPr>
            </w:pPr>
          </w:p>
        </w:tc>
      </w:tr>
      <w:tr w:rsidR="0061524D" w:rsidRPr="00487927" w14:paraId="0EB752F8" w14:textId="75D54AA0" w:rsidTr="0061524D">
        <w:tc>
          <w:tcPr>
            <w:tcW w:w="1255" w:type="dxa"/>
          </w:tcPr>
          <w:p w14:paraId="4F3F6A7F" w14:textId="77777777" w:rsidR="0061524D" w:rsidRPr="000F6947" w:rsidRDefault="0061524D" w:rsidP="00FD51B2">
            <w:pPr>
              <w:jc w:val="center"/>
              <w:rPr>
                <w:szCs w:val="20"/>
              </w:rPr>
            </w:pPr>
            <w:r>
              <w:rPr>
                <w:szCs w:val="20"/>
              </w:rPr>
              <w:t>1</w:t>
            </w:r>
            <w:r w:rsidRPr="000F6947">
              <w:rPr>
                <w:szCs w:val="20"/>
              </w:rPr>
              <w:t>609_01</w:t>
            </w:r>
          </w:p>
        </w:tc>
        <w:tc>
          <w:tcPr>
            <w:tcW w:w="990" w:type="dxa"/>
          </w:tcPr>
          <w:p w14:paraId="16BCA447" w14:textId="4FFA4F55"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E55D28" w14:textId="61C67D2A" w:rsidR="0061524D" w:rsidRPr="00487927" w:rsidRDefault="0061524D" w:rsidP="00FD51B2">
            <w:pPr>
              <w:jc w:val="center"/>
              <w:rPr>
                <w:rFonts w:cstheme="minorHAnsi"/>
                <w:szCs w:val="20"/>
              </w:rPr>
            </w:pPr>
          </w:p>
        </w:tc>
        <w:tc>
          <w:tcPr>
            <w:tcW w:w="990" w:type="dxa"/>
          </w:tcPr>
          <w:p w14:paraId="5E231017" w14:textId="77777777" w:rsidR="0061524D" w:rsidRPr="00487927" w:rsidRDefault="0061524D" w:rsidP="00FD51B2">
            <w:pPr>
              <w:jc w:val="center"/>
              <w:rPr>
                <w:rFonts w:cstheme="minorHAnsi"/>
                <w:szCs w:val="20"/>
              </w:rPr>
            </w:pPr>
          </w:p>
        </w:tc>
        <w:tc>
          <w:tcPr>
            <w:tcW w:w="990" w:type="dxa"/>
          </w:tcPr>
          <w:p w14:paraId="470A6841" w14:textId="6364114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33AB43" w14:textId="0523BCB0" w:rsidR="0061524D" w:rsidRPr="00487927" w:rsidRDefault="0061524D" w:rsidP="00FD51B2">
            <w:pPr>
              <w:jc w:val="center"/>
              <w:rPr>
                <w:rFonts w:cstheme="minorHAnsi"/>
                <w:szCs w:val="20"/>
              </w:rPr>
            </w:pPr>
          </w:p>
        </w:tc>
        <w:tc>
          <w:tcPr>
            <w:tcW w:w="990" w:type="dxa"/>
          </w:tcPr>
          <w:p w14:paraId="693DFA1C" w14:textId="77777777" w:rsidR="0061524D" w:rsidRPr="00487927" w:rsidRDefault="0061524D" w:rsidP="00FD51B2">
            <w:pPr>
              <w:jc w:val="center"/>
              <w:rPr>
                <w:rFonts w:cstheme="minorHAnsi"/>
                <w:szCs w:val="20"/>
              </w:rPr>
            </w:pPr>
          </w:p>
        </w:tc>
        <w:tc>
          <w:tcPr>
            <w:tcW w:w="1080" w:type="dxa"/>
          </w:tcPr>
          <w:p w14:paraId="4639C9B1" w14:textId="77777777" w:rsidR="0061524D" w:rsidRPr="00487927" w:rsidRDefault="0061524D" w:rsidP="00FD51B2">
            <w:pPr>
              <w:jc w:val="center"/>
              <w:rPr>
                <w:rFonts w:cstheme="minorHAnsi"/>
                <w:szCs w:val="20"/>
              </w:rPr>
            </w:pPr>
          </w:p>
        </w:tc>
        <w:tc>
          <w:tcPr>
            <w:tcW w:w="990" w:type="dxa"/>
          </w:tcPr>
          <w:p w14:paraId="50D15E53" w14:textId="77777777" w:rsidR="0061524D" w:rsidRPr="00487927" w:rsidRDefault="0061524D" w:rsidP="00FD51B2">
            <w:pPr>
              <w:jc w:val="center"/>
              <w:rPr>
                <w:rFonts w:cstheme="minorHAnsi"/>
                <w:szCs w:val="20"/>
              </w:rPr>
            </w:pPr>
          </w:p>
        </w:tc>
        <w:tc>
          <w:tcPr>
            <w:tcW w:w="990" w:type="dxa"/>
          </w:tcPr>
          <w:p w14:paraId="49F3E80E" w14:textId="77777777" w:rsidR="0061524D" w:rsidRPr="00487927" w:rsidRDefault="0061524D" w:rsidP="00FD51B2">
            <w:pPr>
              <w:jc w:val="center"/>
              <w:rPr>
                <w:rFonts w:cstheme="minorHAnsi"/>
                <w:szCs w:val="20"/>
              </w:rPr>
            </w:pPr>
          </w:p>
        </w:tc>
        <w:tc>
          <w:tcPr>
            <w:tcW w:w="1103" w:type="dxa"/>
          </w:tcPr>
          <w:p w14:paraId="12608564" w14:textId="77777777" w:rsidR="0061524D" w:rsidRPr="00487927" w:rsidRDefault="0061524D" w:rsidP="00FD51B2">
            <w:pPr>
              <w:jc w:val="center"/>
              <w:rPr>
                <w:rFonts w:cstheme="minorHAnsi"/>
                <w:szCs w:val="20"/>
              </w:rPr>
            </w:pPr>
          </w:p>
        </w:tc>
        <w:tc>
          <w:tcPr>
            <w:tcW w:w="1103" w:type="dxa"/>
          </w:tcPr>
          <w:p w14:paraId="129CD955" w14:textId="77777777" w:rsidR="0061524D" w:rsidRPr="00487927" w:rsidRDefault="0061524D" w:rsidP="00FD51B2">
            <w:pPr>
              <w:jc w:val="center"/>
              <w:rPr>
                <w:rFonts w:cstheme="minorHAnsi"/>
                <w:szCs w:val="20"/>
              </w:rPr>
            </w:pPr>
          </w:p>
        </w:tc>
      </w:tr>
      <w:tr w:rsidR="0061524D" w:rsidRPr="00487927" w14:paraId="2DF51E0F" w14:textId="32F50B06" w:rsidTr="0061524D">
        <w:tc>
          <w:tcPr>
            <w:tcW w:w="1255" w:type="dxa"/>
          </w:tcPr>
          <w:p w14:paraId="19CEF6E5" w14:textId="77777777" w:rsidR="0061524D" w:rsidRPr="000F6947" w:rsidRDefault="0061524D" w:rsidP="00FD51B2">
            <w:pPr>
              <w:jc w:val="center"/>
              <w:rPr>
                <w:szCs w:val="20"/>
              </w:rPr>
            </w:pPr>
            <w:r>
              <w:rPr>
                <w:szCs w:val="20"/>
              </w:rPr>
              <w:t>1</w:t>
            </w:r>
            <w:r w:rsidRPr="000F6947">
              <w:rPr>
                <w:szCs w:val="20"/>
              </w:rPr>
              <w:t>609_02</w:t>
            </w:r>
          </w:p>
        </w:tc>
        <w:tc>
          <w:tcPr>
            <w:tcW w:w="990" w:type="dxa"/>
          </w:tcPr>
          <w:p w14:paraId="67DA0323" w14:textId="50C260B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E26C7C" w14:textId="5DF70079" w:rsidR="0061524D" w:rsidRPr="00487927" w:rsidRDefault="0061524D" w:rsidP="00FD51B2">
            <w:pPr>
              <w:jc w:val="center"/>
              <w:rPr>
                <w:rFonts w:cstheme="minorHAnsi"/>
                <w:szCs w:val="20"/>
              </w:rPr>
            </w:pPr>
          </w:p>
        </w:tc>
        <w:tc>
          <w:tcPr>
            <w:tcW w:w="990" w:type="dxa"/>
          </w:tcPr>
          <w:p w14:paraId="18999096" w14:textId="77777777" w:rsidR="0061524D" w:rsidRPr="00487927" w:rsidRDefault="0061524D" w:rsidP="00FD51B2">
            <w:pPr>
              <w:jc w:val="center"/>
              <w:rPr>
                <w:rFonts w:cstheme="minorHAnsi"/>
                <w:szCs w:val="20"/>
              </w:rPr>
            </w:pPr>
          </w:p>
        </w:tc>
        <w:tc>
          <w:tcPr>
            <w:tcW w:w="990" w:type="dxa"/>
          </w:tcPr>
          <w:p w14:paraId="5BF58833" w14:textId="10F8C21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0689ADB" w14:textId="754E67EB" w:rsidR="0061524D" w:rsidRPr="00487927" w:rsidRDefault="0061524D" w:rsidP="00FD51B2">
            <w:pPr>
              <w:jc w:val="center"/>
              <w:rPr>
                <w:rFonts w:cstheme="minorHAnsi"/>
                <w:szCs w:val="20"/>
              </w:rPr>
            </w:pPr>
          </w:p>
        </w:tc>
        <w:tc>
          <w:tcPr>
            <w:tcW w:w="990" w:type="dxa"/>
          </w:tcPr>
          <w:p w14:paraId="180973D1" w14:textId="77777777" w:rsidR="0061524D" w:rsidRPr="00487927" w:rsidRDefault="0061524D" w:rsidP="00FD51B2">
            <w:pPr>
              <w:jc w:val="center"/>
              <w:rPr>
                <w:rFonts w:cstheme="minorHAnsi"/>
                <w:szCs w:val="20"/>
              </w:rPr>
            </w:pPr>
          </w:p>
        </w:tc>
        <w:tc>
          <w:tcPr>
            <w:tcW w:w="1080" w:type="dxa"/>
          </w:tcPr>
          <w:p w14:paraId="13F6ACAB" w14:textId="77777777" w:rsidR="0061524D" w:rsidRPr="00487927" w:rsidRDefault="0061524D" w:rsidP="00FD51B2">
            <w:pPr>
              <w:jc w:val="center"/>
              <w:rPr>
                <w:rFonts w:cstheme="minorHAnsi"/>
                <w:szCs w:val="20"/>
              </w:rPr>
            </w:pPr>
          </w:p>
        </w:tc>
        <w:tc>
          <w:tcPr>
            <w:tcW w:w="990" w:type="dxa"/>
          </w:tcPr>
          <w:p w14:paraId="5CE4763D" w14:textId="77777777" w:rsidR="0061524D" w:rsidRPr="00487927" w:rsidRDefault="0061524D" w:rsidP="00FD51B2">
            <w:pPr>
              <w:jc w:val="center"/>
              <w:rPr>
                <w:rFonts w:cstheme="minorHAnsi"/>
                <w:szCs w:val="20"/>
              </w:rPr>
            </w:pPr>
          </w:p>
        </w:tc>
        <w:tc>
          <w:tcPr>
            <w:tcW w:w="990" w:type="dxa"/>
          </w:tcPr>
          <w:p w14:paraId="6405743D" w14:textId="77777777" w:rsidR="0061524D" w:rsidRPr="00487927" w:rsidRDefault="0061524D" w:rsidP="00FD51B2">
            <w:pPr>
              <w:jc w:val="center"/>
              <w:rPr>
                <w:rFonts w:cstheme="minorHAnsi"/>
                <w:szCs w:val="20"/>
              </w:rPr>
            </w:pPr>
          </w:p>
        </w:tc>
        <w:tc>
          <w:tcPr>
            <w:tcW w:w="1103" w:type="dxa"/>
          </w:tcPr>
          <w:p w14:paraId="7B530ED3" w14:textId="77777777" w:rsidR="0061524D" w:rsidRPr="00487927" w:rsidRDefault="0061524D" w:rsidP="00FD51B2">
            <w:pPr>
              <w:jc w:val="center"/>
              <w:rPr>
                <w:rFonts w:cstheme="minorHAnsi"/>
                <w:szCs w:val="20"/>
              </w:rPr>
            </w:pPr>
          </w:p>
        </w:tc>
        <w:tc>
          <w:tcPr>
            <w:tcW w:w="1103" w:type="dxa"/>
          </w:tcPr>
          <w:p w14:paraId="7DB4A4B7" w14:textId="77777777" w:rsidR="0061524D" w:rsidRPr="00487927" w:rsidRDefault="0061524D" w:rsidP="00FD51B2">
            <w:pPr>
              <w:jc w:val="center"/>
              <w:rPr>
                <w:rFonts w:cstheme="minorHAnsi"/>
                <w:szCs w:val="20"/>
              </w:rPr>
            </w:pPr>
          </w:p>
        </w:tc>
      </w:tr>
      <w:tr w:rsidR="0061524D" w:rsidRPr="00487927" w14:paraId="286D7DDF" w14:textId="2770C766" w:rsidTr="0061524D">
        <w:tc>
          <w:tcPr>
            <w:tcW w:w="1255" w:type="dxa"/>
          </w:tcPr>
          <w:p w14:paraId="69F49FC7" w14:textId="77777777" w:rsidR="0061524D" w:rsidRPr="000F6947" w:rsidRDefault="0061524D" w:rsidP="00FD51B2">
            <w:pPr>
              <w:jc w:val="center"/>
              <w:rPr>
                <w:szCs w:val="20"/>
              </w:rPr>
            </w:pPr>
            <w:r>
              <w:rPr>
                <w:szCs w:val="20"/>
              </w:rPr>
              <w:t>1</w:t>
            </w:r>
            <w:r w:rsidRPr="000F6947">
              <w:rPr>
                <w:szCs w:val="20"/>
              </w:rPr>
              <w:t>610_01</w:t>
            </w:r>
          </w:p>
        </w:tc>
        <w:tc>
          <w:tcPr>
            <w:tcW w:w="990" w:type="dxa"/>
          </w:tcPr>
          <w:p w14:paraId="5F096554" w14:textId="4C0561D0" w:rsidR="0061524D" w:rsidRPr="00487927" w:rsidRDefault="0061524D" w:rsidP="00FD51B2">
            <w:pPr>
              <w:jc w:val="center"/>
              <w:rPr>
                <w:rFonts w:cstheme="minorHAnsi"/>
                <w:szCs w:val="20"/>
              </w:rPr>
            </w:pPr>
            <w:r w:rsidRPr="00487927">
              <w:rPr>
                <w:rFonts w:cstheme="minorHAnsi"/>
                <w:szCs w:val="20"/>
              </w:rPr>
              <w:t>•</w:t>
            </w:r>
          </w:p>
        </w:tc>
        <w:tc>
          <w:tcPr>
            <w:tcW w:w="990" w:type="dxa"/>
          </w:tcPr>
          <w:p w14:paraId="68A273A0" w14:textId="31B7461C" w:rsidR="0061524D" w:rsidRPr="00487927" w:rsidRDefault="0061524D" w:rsidP="00FD51B2">
            <w:pPr>
              <w:jc w:val="center"/>
              <w:rPr>
                <w:rFonts w:cstheme="minorHAnsi"/>
                <w:szCs w:val="20"/>
              </w:rPr>
            </w:pPr>
          </w:p>
        </w:tc>
        <w:tc>
          <w:tcPr>
            <w:tcW w:w="990" w:type="dxa"/>
          </w:tcPr>
          <w:p w14:paraId="533B3138" w14:textId="77777777" w:rsidR="0061524D" w:rsidRPr="00487927" w:rsidRDefault="0061524D" w:rsidP="00FD51B2">
            <w:pPr>
              <w:jc w:val="center"/>
              <w:rPr>
                <w:rFonts w:cstheme="minorHAnsi"/>
                <w:szCs w:val="20"/>
              </w:rPr>
            </w:pPr>
          </w:p>
        </w:tc>
        <w:tc>
          <w:tcPr>
            <w:tcW w:w="990" w:type="dxa"/>
          </w:tcPr>
          <w:p w14:paraId="6C95FFA6" w14:textId="323BB824" w:rsidR="0061524D" w:rsidRPr="00487927" w:rsidRDefault="0061524D" w:rsidP="00FD51B2">
            <w:pPr>
              <w:jc w:val="center"/>
              <w:rPr>
                <w:rFonts w:cstheme="minorHAnsi"/>
                <w:szCs w:val="20"/>
              </w:rPr>
            </w:pPr>
            <w:r w:rsidRPr="00487927">
              <w:rPr>
                <w:rFonts w:cstheme="minorHAnsi"/>
                <w:szCs w:val="20"/>
              </w:rPr>
              <w:t>•</w:t>
            </w:r>
          </w:p>
        </w:tc>
        <w:tc>
          <w:tcPr>
            <w:tcW w:w="990" w:type="dxa"/>
          </w:tcPr>
          <w:p w14:paraId="3B3AB544" w14:textId="7576E0AB" w:rsidR="0061524D" w:rsidRPr="00487927" w:rsidRDefault="0061524D" w:rsidP="00FD51B2">
            <w:pPr>
              <w:jc w:val="center"/>
              <w:rPr>
                <w:rFonts w:cstheme="minorHAnsi"/>
                <w:szCs w:val="20"/>
              </w:rPr>
            </w:pPr>
          </w:p>
        </w:tc>
        <w:tc>
          <w:tcPr>
            <w:tcW w:w="990" w:type="dxa"/>
          </w:tcPr>
          <w:p w14:paraId="5648BA02" w14:textId="77777777" w:rsidR="0061524D" w:rsidRPr="00487927" w:rsidRDefault="0061524D" w:rsidP="00FD51B2">
            <w:pPr>
              <w:jc w:val="center"/>
              <w:rPr>
                <w:rFonts w:cstheme="minorHAnsi"/>
                <w:szCs w:val="20"/>
              </w:rPr>
            </w:pPr>
          </w:p>
        </w:tc>
        <w:tc>
          <w:tcPr>
            <w:tcW w:w="1080" w:type="dxa"/>
          </w:tcPr>
          <w:p w14:paraId="46726D99" w14:textId="77777777" w:rsidR="0061524D" w:rsidRPr="00487927" w:rsidRDefault="0061524D" w:rsidP="00FD51B2">
            <w:pPr>
              <w:jc w:val="center"/>
              <w:rPr>
                <w:rFonts w:cstheme="minorHAnsi"/>
                <w:szCs w:val="20"/>
              </w:rPr>
            </w:pPr>
          </w:p>
        </w:tc>
        <w:tc>
          <w:tcPr>
            <w:tcW w:w="990" w:type="dxa"/>
          </w:tcPr>
          <w:p w14:paraId="5A98B988" w14:textId="77777777" w:rsidR="0061524D" w:rsidRPr="00487927" w:rsidRDefault="0061524D" w:rsidP="00FD51B2">
            <w:pPr>
              <w:jc w:val="center"/>
              <w:rPr>
                <w:rFonts w:cstheme="minorHAnsi"/>
                <w:szCs w:val="20"/>
              </w:rPr>
            </w:pPr>
          </w:p>
        </w:tc>
        <w:tc>
          <w:tcPr>
            <w:tcW w:w="990" w:type="dxa"/>
          </w:tcPr>
          <w:p w14:paraId="5513D8D9" w14:textId="77777777" w:rsidR="0061524D" w:rsidRPr="00487927" w:rsidRDefault="0061524D" w:rsidP="00FD51B2">
            <w:pPr>
              <w:jc w:val="center"/>
              <w:rPr>
                <w:rFonts w:cstheme="minorHAnsi"/>
                <w:szCs w:val="20"/>
              </w:rPr>
            </w:pPr>
          </w:p>
        </w:tc>
        <w:tc>
          <w:tcPr>
            <w:tcW w:w="1103" w:type="dxa"/>
          </w:tcPr>
          <w:p w14:paraId="2F0A4269" w14:textId="77777777" w:rsidR="0061524D" w:rsidRPr="00487927" w:rsidRDefault="0061524D" w:rsidP="00FD51B2">
            <w:pPr>
              <w:jc w:val="center"/>
              <w:rPr>
                <w:rFonts w:cstheme="minorHAnsi"/>
                <w:szCs w:val="20"/>
              </w:rPr>
            </w:pPr>
          </w:p>
        </w:tc>
        <w:tc>
          <w:tcPr>
            <w:tcW w:w="1103" w:type="dxa"/>
          </w:tcPr>
          <w:p w14:paraId="2C9E6428" w14:textId="77777777" w:rsidR="0061524D" w:rsidRPr="00487927" w:rsidRDefault="0061524D" w:rsidP="00FD51B2">
            <w:pPr>
              <w:jc w:val="center"/>
              <w:rPr>
                <w:rFonts w:cstheme="minorHAnsi"/>
                <w:szCs w:val="20"/>
              </w:rPr>
            </w:pPr>
          </w:p>
        </w:tc>
      </w:tr>
      <w:tr w:rsidR="0061524D" w:rsidRPr="00487927" w14:paraId="0C6E5D3A" w14:textId="1E1E8EB7" w:rsidTr="0061524D">
        <w:tc>
          <w:tcPr>
            <w:tcW w:w="1255" w:type="dxa"/>
          </w:tcPr>
          <w:p w14:paraId="4B5D39DE" w14:textId="33E8D9CE" w:rsidR="0061524D" w:rsidRPr="00487927" w:rsidRDefault="0061524D" w:rsidP="00FD51B2">
            <w:pPr>
              <w:jc w:val="center"/>
              <w:rPr>
                <w:rFonts w:cstheme="minorHAnsi"/>
                <w:szCs w:val="20"/>
              </w:rPr>
            </w:pPr>
            <w:r>
              <w:rPr>
                <w:rFonts w:cstheme="minorHAnsi"/>
                <w:szCs w:val="20"/>
              </w:rPr>
              <w:t>1</w:t>
            </w:r>
            <w:r w:rsidRPr="000F6947">
              <w:rPr>
                <w:rFonts w:cstheme="minorHAnsi"/>
                <w:szCs w:val="20"/>
              </w:rPr>
              <w:t>612_01</w:t>
            </w:r>
          </w:p>
        </w:tc>
        <w:tc>
          <w:tcPr>
            <w:tcW w:w="990" w:type="dxa"/>
          </w:tcPr>
          <w:p w14:paraId="26AC6668" w14:textId="058642C8"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81D24A" w14:textId="06813A76" w:rsidR="0061524D" w:rsidRPr="00487927" w:rsidRDefault="0061524D" w:rsidP="00FD51B2">
            <w:pPr>
              <w:jc w:val="center"/>
              <w:rPr>
                <w:rFonts w:cstheme="minorHAnsi"/>
                <w:szCs w:val="20"/>
              </w:rPr>
            </w:pPr>
          </w:p>
        </w:tc>
        <w:tc>
          <w:tcPr>
            <w:tcW w:w="990" w:type="dxa"/>
          </w:tcPr>
          <w:p w14:paraId="37018097" w14:textId="77777777" w:rsidR="0061524D" w:rsidRPr="00487927" w:rsidRDefault="0061524D" w:rsidP="00FD51B2">
            <w:pPr>
              <w:jc w:val="center"/>
              <w:rPr>
                <w:rFonts w:cstheme="minorHAnsi"/>
                <w:szCs w:val="20"/>
              </w:rPr>
            </w:pPr>
          </w:p>
        </w:tc>
        <w:tc>
          <w:tcPr>
            <w:tcW w:w="990" w:type="dxa"/>
          </w:tcPr>
          <w:p w14:paraId="52511BD7" w14:textId="3813FC3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6D3626" w14:textId="517D6323" w:rsidR="0061524D" w:rsidRPr="00487927" w:rsidRDefault="0061524D" w:rsidP="00FD51B2">
            <w:pPr>
              <w:jc w:val="center"/>
              <w:rPr>
                <w:rFonts w:cstheme="minorHAnsi"/>
                <w:szCs w:val="20"/>
              </w:rPr>
            </w:pPr>
          </w:p>
        </w:tc>
        <w:tc>
          <w:tcPr>
            <w:tcW w:w="990" w:type="dxa"/>
          </w:tcPr>
          <w:p w14:paraId="4DC344C4" w14:textId="77777777" w:rsidR="0061524D" w:rsidRPr="00487927" w:rsidRDefault="0061524D" w:rsidP="00FD51B2">
            <w:pPr>
              <w:jc w:val="center"/>
              <w:rPr>
                <w:rFonts w:cstheme="minorHAnsi"/>
                <w:szCs w:val="20"/>
              </w:rPr>
            </w:pPr>
          </w:p>
        </w:tc>
        <w:tc>
          <w:tcPr>
            <w:tcW w:w="1080" w:type="dxa"/>
          </w:tcPr>
          <w:p w14:paraId="64AED8A1" w14:textId="77777777" w:rsidR="0061524D" w:rsidRPr="00487927" w:rsidRDefault="0061524D" w:rsidP="00FD51B2">
            <w:pPr>
              <w:jc w:val="center"/>
              <w:rPr>
                <w:rFonts w:cstheme="minorHAnsi"/>
                <w:szCs w:val="20"/>
              </w:rPr>
            </w:pPr>
          </w:p>
        </w:tc>
        <w:tc>
          <w:tcPr>
            <w:tcW w:w="990" w:type="dxa"/>
          </w:tcPr>
          <w:p w14:paraId="51938E17" w14:textId="77777777" w:rsidR="0061524D" w:rsidRPr="00487927" w:rsidRDefault="0061524D" w:rsidP="00FD51B2">
            <w:pPr>
              <w:jc w:val="center"/>
              <w:rPr>
                <w:rFonts w:cstheme="minorHAnsi"/>
                <w:szCs w:val="20"/>
              </w:rPr>
            </w:pPr>
          </w:p>
        </w:tc>
        <w:tc>
          <w:tcPr>
            <w:tcW w:w="990" w:type="dxa"/>
          </w:tcPr>
          <w:p w14:paraId="50520549" w14:textId="77777777" w:rsidR="0061524D" w:rsidRPr="00487927" w:rsidRDefault="0061524D" w:rsidP="00FD51B2">
            <w:pPr>
              <w:jc w:val="center"/>
              <w:rPr>
                <w:rFonts w:cstheme="minorHAnsi"/>
                <w:szCs w:val="20"/>
              </w:rPr>
            </w:pPr>
          </w:p>
        </w:tc>
        <w:tc>
          <w:tcPr>
            <w:tcW w:w="1103" w:type="dxa"/>
          </w:tcPr>
          <w:p w14:paraId="71583547" w14:textId="77777777" w:rsidR="0061524D" w:rsidRPr="00487927" w:rsidRDefault="0061524D" w:rsidP="00FD51B2">
            <w:pPr>
              <w:jc w:val="center"/>
              <w:rPr>
                <w:rFonts w:cstheme="minorHAnsi"/>
                <w:szCs w:val="20"/>
              </w:rPr>
            </w:pPr>
          </w:p>
        </w:tc>
        <w:tc>
          <w:tcPr>
            <w:tcW w:w="1103" w:type="dxa"/>
          </w:tcPr>
          <w:p w14:paraId="1555CBB0" w14:textId="77777777" w:rsidR="0061524D" w:rsidRPr="00487927" w:rsidRDefault="0061524D" w:rsidP="00FD51B2">
            <w:pPr>
              <w:jc w:val="center"/>
              <w:rPr>
                <w:rFonts w:cstheme="minorHAnsi"/>
                <w:szCs w:val="20"/>
              </w:rPr>
            </w:pPr>
          </w:p>
        </w:tc>
      </w:tr>
      <w:tr w:rsidR="0061524D" w:rsidRPr="00487927" w14:paraId="1B1782C3" w14:textId="68630C2F" w:rsidTr="0061524D">
        <w:tc>
          <w:tcPr>
            <w:tcW w:w="1255" w:type="dxa"/>
            <w:shd w:val="clear" w:color="auto" w:fill="D6E3BC" w:themeFill="accent3" w:themeFillTint="66"/>
          </w:tcPr>
          <w:p w14:paraId="4ECE2724" w14:textId="77777777" w:rsidR="0061524D" w:rsidRPr="007B756C" w:rsidRDefault="0061524D" w:rsidP="00FD51B2">
            <w:pPr>
              <w:jc w:val="center"/>
              <w:rPr>
                <w:b/>
                <w:szCs w:val="20"/>
              </w:rPr>
            </w:pPr>
            <w:r>
              <w:rPr>
                <w:b/>
                <w:szCs w:val="20"/>
              </w:rPr>
              <w:t>Beam</w:t>
            </w:r>
          </w:p>
        </w:tc>
        <w:tc>
          <w:tcPr>
            <w:tcW w:w="990" w:type="dxa"/>
            <w:shd w:val="clear" w:color="auto" w:fill="D6E3BC" w:themeFill="accent3" w:themeFillTint="66"/>
          </w:tcPr>
          <w:p w14:paraId="55C06DD0" w14:textId="65C88B20"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241A751" w14:textId="598E37A5"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BBCB7B3" w14:textId="3FF999CC"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1E02FBC" w14:textId="658DED51"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09413BE" w14:textId="10D61DD6"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6BC62EB2" w14:textId="01435351"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2CFA583A" w14:textId="0EE0033A"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837FE03" w14:textId="42E86F69"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708051B" w14:textId="4B3C3FEE"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1C6F470C" w14:textId="7422D321"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3AD767BA" w14:textId="0DF7DACD" w:rsidR="0061524D" w:rsidRDefault="0061524D" w:rsidP="00FD51B2">
            <w:pPr>
              <w:jc w:val="center"/>
              <w:rPr>
                <w:rFonts w:cstheme="minorHAnsi"/>
                <w:szCs w:val="20"/>
              </w:rPr>
            </w:pPr>
            <w:r>
              <w:rPr>
                <w:rFonts w:cstheme="minorHAnsi"/>
                <w:bCs/>
                <w:sz w:val="18"/>
                <w:szCs w:val="18"/>
              </w:rPr>
              <w:t>Suite 11</w:t>
            </w:r>
          </w:p>
        </w:tc>
      </w:tr>
      <w:tr w:rsidR="0061524D" w:rsidRPr="00487927" w14:paraId="4173BFA6" w14:textId="4C609947" w:rsidTr="0061524D">
        <w:tc>
          <w:tcPr>
            <w:tcW w:w="1255" w:type="dxa"/>
          </w:tcPr>
          <w:p w14:paraId="70003693" w14:textId="6B4CFE31" w:rsidR="0061524D" w:rsidRPr="00283A38" w:rsidRDefault="0061524D" w:rsidP="00FD51B2">
            <w:pPr>
              <w:jc w:val="center"/>
              <w:rPr>
                <w:szCs w:val="20"/>
              </w:rPr>
            </w:pPr>
            <w:r>
              <w:rPr>
                <w:szCs w:val="20"/>
              </w:rPr>
              <w:t>2501</w:t>
            </w:r>
            <w:r w:rsidRPr="00283A38">
              <w:rPr>
                <w:szCs w:val="20"/>
              </w:rPr>
              <w:t>_0</w:t>
            </w:r>
            <w:r>
              <w:rPr>
                <w:szCs w:val="20"/>
              </w:rPr>
              <w:t>1</w:t>
            </w:r>
          </w:p>
        </w:tc>
        <w:tc>
          <w:tcPr>
            <w:tcW w:w="990" w:type="dxa"/>
          </w:tcPr>
          <w:p w14:paraId="533A8708" w14:textId="32D4E4D8" w:rsidR="0061524D" w:rsidRPr="00487927" w:rsidRDefault="0061524D" w:rsidP="00FD51B2">
            <w:pPr>
              <w:jc w:val="center"/>
              <w:rPr>
                <w:rFonts w:cstheme="minorHAnsi"/>
                <w:szCs w:val="20"/>
              </w:rPr>
            </w:pPr>
          </w:p>
        </w:tc>
        <w:tc>
          <w:tcPr>
            <w:tcW w:w="990" w:type="dxa"/>
          </w:tcPr>
          <w:p w14:paraId="075B31D3" w14:textId="77777777" w:rsidR="0061524D" w:rsidRPr="00487927" w:rsidRDefault="0061524D" w:rsidP="00FD51B2">
            <w:pPr>
              <w:jc w:val="center"/>
              <w:rPr>
                <w:rFonts w:cstheme="minorHAnsi"/>
                <w:szCs w:val="20"/>
              </w:rPr>
            </w:pPr>
          </w:p>
        </w:tc>
        <w:tc>
          <w:tcPr>
            <w:tcW w:w="990" w:type="dxa"/>
          </w:tcPr>
          <w:p w14:paraId="50931F0D" w14:textId="77777777" w:rsidR="0061524D" w:rsidRPr="00487927" w:rsidRDefault="0061524D" w:rsidP="00FD51B2">
            <w:pPr>
              <w:jc w:val="center"/>
              <w:rPr>
                <w:rFonts w:cstheme="minorHAnsi"/>
                <w:szCs w:val="20"/>
              </w:rPr>
            </w:pPr>
          </w:p>
        </w:tc>
        <w:tc>
          <w:tcPr>
            <w:tcW w:w="990" w:type="dxa"/>
          </w:tcPr>
          <w:p w14:paraId="371B26CA" w14:textId="77777777" w:rsidR="0061524D" w:rsidRPr="00487927" w:rsidRDefault="0061524D" w:rsidP="00FD51B2">
            <w:pPr>
              <w:jc w:val="center"/>
              <w:rPr>
                <w:rFonts w:cstheme="minorHAnsi"/>
                <w:szCs w:val="20"/>
              </w:rPr>
            </w:pPr>
          </w:p>
        </w:tc>
        <w:tc>
          <w:tcPr>
            <w:tcW w:w="990" w:type="dxa"/>
          </w:tcPr>
          <w:p w14:paraId="27ABF0E5" w14:textId="77777777" w:rsidR="0061524D" w:rsidRPr="00487927" w:rsidRDefault="0061524D" w:rsidP="00FD51B2">
            <w:pPr>
              <w:jc w:val="center"/>
              <w:rPr>
                <w:rFonts w:cstheme="minorHAnsi"/>
                <w:szCs w:val="20"/>
              </w:rPr>
            </w:pPr>
          </w:p>
        </w:tc>
        <w:tc>
          <w:tcPr>
            <w:tcW w:w="990" w:type="dxa"/>
          </w:tcPr>
          <w:p w14:paraId="0A454F0C" w14:textId="77777777" w:rsidR="0061524D" w:rsidRPr="00487927" w:rsidRDefault="0061524D" w:rsidP="00FD51B2">
            <w:pPr>
              <w:jc w:val="center"/>
              <w:rPr>
                <w:rFonts w:cstheme="minorHAnsi"/>
                <w:szCs w:val="20"/>
              </w:rPr>
            </w:pPr>
          </w:p>
        </w:tc>
        <w:tc>
          <w:tcPr>
            <w:tcW w:w="1080" w:type="dxa"/>
          </w:tcPr>
          <w:p w14:paraId="1FF62846" w14:textId="77777777" w:rsidR="0061524D" w:rsidRPr="00487927" w:rsidRDefault="0061524D" w:rsidP="00FD51B2">
            <w:pPr>
              <w:jc w:val="center"/>
              <w:rPr>
                <w:rFonts w:cstheme="minorHAnsi"/>
                <w:szCs w:val="20"/>
              </w:rPr>
            </w:pPr>
            <w:r w:rsidRPr="00283A38">
              <w:rPr>
                <w:rFonts w:cstheme="minorHAnsi"/>
                <w:szCs w:val="20"/>
              </w:rPr>
              <w:t>•</w:t>
            </w:r>
          </w:p>
        </w:tc>
        <w:tc>
          <w:tcPr>
            <w:tcW w:w="990" w:type="dxa"/>
          </w:tcPr>
          <w:p w14:paraId="7353D6F1" w14:textId="77777777" w:rsidR="0061524D" w:rsidRPr="00283A38" w:rsidRDefault="0061524D" w:rsidP="00FD51B2">
            <w:pPr>
              <w:jc w:val="center"/>
              <w:rPr>
                <w:rFonts w:cstheme="minorHAnsi"/>
                <w:szCs w:val="20"/>
              </w:rPr>
            </w:pPr>
          </w:p>
        </w:tc>
        <w:tc>
          <w:tcPr>
            <w:tcW w:w="990" w:type="dxa"/>
          </w:tcPr>
          <w:p w14:paraId="6FCABE63" w14:textId="77777777" w:rsidR="0061524D" w:rsidRPr="00283A38" w:rsidRDefault="0061524D" w:rsidP="00FD51B2">
            <w:pPr>
              <w:jc w:val="center"/>
              <w:rPr>
                <w:rFonts w:cstheme="minorHAnsi"/>
                <w:szCs w:val="20"/>
              </w:rPr>
            </w:pPr>
          </w:p>
        </w:tc>
        <w:tc>
          <w:tcPr>
            <w:tcW w:w="1103" w:type="dxa"/>
          </w:tcPr>
          <w:p w14:paraId="0987EBC1" w14:textId="77777777" w:rsidR="0061524D" w:rsidRPr="00283A38" w:rsidRDefault="0061524D" w:rsidP="00FD51B2">
            <w:pPr>
              <w:jc w:val="center"/>
              <w:rPr>
                <w:rFonts w:cstheme="minorHAnsi"/>
                <w:szCs w:val="20"/>
              </w:rPr>
            </w:pPr>
          </w:p>
        </w:tc>
        <w:tc>
          <w:tcPr>
            <w:tcW w:w="1103" w:type="dxa"/>
          </w:tcPr>
          <w:p w14:paraId="30E51CC0" w14:textId="77777777" w:rsidR="0061524D" w:rsidRPr="00283A38" w:rsidRDefault="0061524D" w:rsidP="00FD51B2">
            <w:pPr>
              <w:jc w:val="center"/>
              <w:rPr>
                <w:rFonts w:cstheme="minorHAnsi"/>
                <w:szCs w:val="20"/>
              </w:rPr>
            </w:pPr>
          </w:p>
        </w:tc>
      </w:tr>
      <w:tr w:rsidR="0061524D" w:rsidRPr="00487927" w14:paraId="37872729" w14:textId="71F97423" w:rsidTr="0061524D">
        <w:tc>
          <w:tcPr>
            <w:tcW w:w="1255" w:type="dxa"/>
          </w:tcPr>
          <w:p w14:paraId="4C66CF42" w14:textId="6D48DC6D" w:rsidR="0061524D" w:rsidRDefault="0061524D" w:rsidP="00FD51B2">
            <w:pPr>
              <w:jc w:val="center"/>
              <w:rPr>
                <w:szCs w:val="20"/>
              </w:rPr>
            </w:pPr>
            <w:r>
              <w:rPr>
                <w:szCs w:val="20"/>
              </w:rPr>
              <w:t>2501</w:t>
            </w:r>
            <w:r w:rsidRPr="00283A38">
              <w:rPr>
                <w:szCs w:val="20"/>
              </w:rPr>
              <w:t>_0</w:t>
            </w:r>
            <w:r>
              <w:rPr>
                <w:szCs w:val="20"/>
              </w:rPr>
              <w:t>2</w:t>
            </w:r>
          </w:p>
        </w:tc>
        <w:tc>
          <w:tcPr>
            <w:tcW w:w="990" w:type="dxa"/>
          </w:tcPr>
          <w:p w14:paraId="1F2A03C7" w14:textId="2C5C1347" w:rsidR="0061524D" w:rsidRPr="00283A38" w:rsidRDefault="0061524D" w:rsidP="00FD51B2">
            <w:pPr>
              <w:jc w:val="center"/>
              <w:rPr>
                <w:rFonts w:cstheme="minorHAnsi"/>
                <w:szCs w:val="20"/>
              </w:rPr>
            </w:pPr>
          </w:p>
        </w:tc>
        <w:tc>
          <w:tcPr>
            <w:tcW w:w="990" w:type="dxa"/>
          </w:tcPr>
          <w:p w14:paraId="29DF9E58" w14:textId="77777777" w:rsidR="0061524D" w:rsidRPr="00487927" w:rsidRDefault="0061524D" w:rsidP="00FD51B2">
            <w:pPr>
              <w:jc w:val="center"/>
              <w:rPr>
                <w:rFonts w:cstheme="minorHAnsi"/>
                <w:szCs w:val="20"/>
              </w:rPr>
            </w:pPr>
          </w:p>
        </w:tc>
        <w:tc>
          <w:tcPr>
            <w:tcW w:w="990" w:type="dxa"/>
          </w:tcPr>
          <w:p w14:paraId="02CA6087" w14:textId="77777777" w:rsidR="0061524D" w:rsidRPr="00487927" w:rsidRDefault="0061524D" w:rsidP="00FD51B2">
            <w:pPr>
              <w:jc w:val="center"/>
              <w:rPr>
                <w:rFonts w:cstheme="minorHAnsi"/>
                <w:szCs w:val="20"/>
              </w:rPr>
            </w:pPr>
          </w:p>
        </w:tc>
        <w:tc>
          <w:tcPr>
            <w:tcW w:w="990" w:type="dxa"/>
          </w:tcPr>
          <w:p w14:paraId="28E5C441" w14:textId="77777777" w:rsidR="0061524D" w:rsidRPr="00487927" w:rsidRDefault="0061524D" w:rsidP="00FD51B2">
            <w:pPr>
              <w:jc w:val="center"/>
              <w:rPr>
                <w:rFonts w:cstheme="minorHAnsi"/>
                <w:szCs w:val="20"/>
              </w:rPr>
            </w:pPr>
          </w:p>
        </w:tc>
        <w:tc>
          <w:tcPr>
            <w:tcW w:w="990" w:type="dxa"/>
          </w:tcPr>
          <w:p w14:paraId="11A6C7B6" w14:textId="77777777" w:rsidR="0061524D" w:rsidRPr="00487927" w:rsidRDefault="0061524D" w:rsidP="00FD51B2">
            <w:pPr>
              <w:jc w:val="center"/>
              <w:rPr>
                <w:rFonts w:cstheme="minorHAnsi"/>
                <w:szCs w:val="20"/>
              </w:rPr>
            </w:pPr>
          </w:p>
        </w:tc>
        <w:tc>
          <w:tcPr>
            <w:tcW w:w="990" w:type="dxa"/>
          </w:tcPr>
          <w:p w14:paraId="46485048" w14:textId="77777777" w:rsidR="0061524D" w:rsidRPr="00487927" w:rsidRDefault="0061524D" w:rsidP="00FD51B2">
            <w:pPr>
              <w:jc w:val="center"/>
              <w:rPr>
                <w:rFonts w:cstheme="minorHAnsi"/>
                <w:szCs w:val="20"/>
              </w:rPr>
            </w:pPr>
          </w:p>
        </w:tc>
        <w:tc>
          <w:tcPr>
            <w:tcW w:w="1080" w:type="dxa"/>
          </w:tcPr>
          <w:p w14:paraId="5F3CB8B7" w14:textId="22DB5DA5" w:rsidR="0061524D" w:rsidRPr="00283A38" w:rsidRDefault="0061524D" w:rsidP="00FD51B2">
            <w:pPr>
              <w:jc w:val="center"/>
              <w:rPr>
                <w:rFonts w:cstheme="minorHAnsi"/>
                <w:szCs w:val="20"/>
              </w:rPr>
            </w:pPr>
            <w:r w:rsidRPr="00283A38">
              <w:rPr>
                <w:rFonts w:cstheme="minorHAnsi"/>
                <w:szCs w:val="20"/>
              </w:rPr>
              <w:t>•</w:t>
            </w:r>
          </w:p>
        </w:tc>
        <w:tc>
          <w:tcPr>
            <w:tcW w:w="990" w:type="dxa"/>
          </w:tcPr>
          <w:p w14:paraId="61DB4FF6" w14:textId="77777777" w:rsidR="0061524D" w:rsidRPr="00283A38" w:rsidRDefault="0061524D" w:rsidP="00FD51B2">
            <w:pPr>
              <w:jc w:val="center"/>
              <w:rPr>
                <w:rFonts w:cstheme="minorHAnsi"/>
                <w:szCs w:val="20"/>
              </w:rPr>
            </w:pPr>
          </w:p>
        </w:tc>
        <w:tc>
          <w:tcPr>
            <w:tcW w:w="990" w:type="dxa"/>
          </w:tcPr>
          <w:p w14:paraId="48D7187E" w14:textId="77777777" w:rsidR="0061524D" w:rsidRPr="00283A38" w:rsidRDefault="0061524D" w:rsidP="00FD51B2">
            <w:pPr>
              <w:jc w:val="center"/>
              <w:rPr>
                <w:rFonts w:cstheme="minorHAnsi"/>
                <w:szCs w:val="20"/>
              </w:rPr>
            </w:pPr>
          </w:p>
        </w:tc>
        <w:tc>
          <w:tcPr>
            <w:tcW w:w="1103" w:type="dxa"/>
          </w:tcPr>
          <w:p w14:paraId="518867B7" w14:textId="77777777" w:rsidR="0061524D" w:rsidRPr="00283A38" w:rsidRDefault="0061524D" w:rsidP="00FD51B2">
            <w:pPr>
              <w:jc w:val="center"/>
              <w:rPr>
                <w:rFonts w:cstheme="minorHAnsi"/>
                <w:szCs w:val="20"/>
              </w:rPr>
            </w:pPr>
          </w:p>
        </w:tc>
        <w:tc>
          <w:tcPr>
            <w:tcW w:w="1103" w:type="dxa"/>
          </w:tcPr>
          <w:p w14:paraId="09E945C6" w14:textId="77777777" w:rsidR="0061524D" w:rsidRPr="00283A38" w:rsidRDefault="0061524D" w:rsidP="00FD51B2">
            <w:pPr>
              <w:jc w:val="center"/>
              <w:rPr>
                <w:rFonts w:cstheme="minorHAnsi"/>
                <w:szCs w:val="20"/>
              </w:rPr>
            </w:pPr>
          </w:p>
        </w:tc>
      </w:tr>
      <w:tr w:rsidR="0061524D" w:rsidRPr="00487927" w14:paraId="2B7CDFA8" w14:textId="424BB718" w:rsidTr="0061524D">
        <w:tc>
          <w:tcPr>
            <w:tcW w:w="1255" w:type="dxa"/>
          </w:tcPr>
          <w:p w14:paraId="596F12E3" w14:textId="0AD5F573" w:rsidR="0061524D" w:rsidRDefault="0061524D" w:rsidP="00FD51B2">
            <w:pPr>
              <w:jc w:val="center"/>
              <w:rPr>
                <w:szCs w:val="20"/>
              </w:rPr>
            </w:pPr>
            <w:r>
              <w:rPr>
                <w:szCs w:val="20"/>
              </w:rPr>
              <w:t>2501</w:t>
            </w:r>
            <w:r w:rsidRPr="00283A38">
              <w:rPr>
                <w:szCs w:val="20"/>
              </w:rPr>
              <w:t>_0</w:t>
            </w:r>
            <w:r>
              <w:rPr>
                <w:szCs w:val="20"/>
              </w:rPr>
              <w:t>3</w:t>
            </w:r>
          </w:p>
        </w:tc>
        <w:tc>
          <w:tcPr>
            <w:tcW w:w="990" w:type="dxa"/>
          </w:tcPr>
          <w:p w14:paraId="15347711" w14:textId="635C5858" w:rsidR="0061524D" w:rsidRPr="00283A38" w:rsidRDefault="0061524D" w:rsidP="00FD51B2">
            <w:pPr>
              <w:jc w:val="center"/>
              <w:rPr>
                <w:rFonts w:cstheme="minorHAnsi"/>
                <w:szCs w:val="20"/>
              </w:rPr>
            </w:pPr>
          </w:p>
        </w:tc>
        <w:tc>
          <w:tcPr>
            <w:tcW w:w="990" w:type="dxa"/>
          </w:tcPr>
          <w:p w14:paraId="18C89089" w14:textId="77777777" w:rsidR="0061524D" w:rsidRPr="00487927" w:rsidRDefault="0061524D" w:rsidP="00FD51B2">
            <w:pPr>
              <w:jc w:val="center"/>
              <w:rPr>
                <w:rFonts w:cstheme="minorHAnsi"/>
                <w:szCs w:val="20"/>
              </w:rPr>
            </w:pPr>
          </w:p>
        </w:tc>
        <w:tc>
          <w:tcPr>
            <w:tcW w:w="990" w:type="dxa"/>
          </w:tcPr>
          <w:p w14:paraId="615D8493" w14:textId="77777777" w:rsidR="0061524D" w:rsidRPr="00487927" w:rsidRDefault="0061524D" w:rsidP="00FD51B2">
            <w:pPr>
              <w:jc w:val="center"/>
              <w:rPr>
                <w:rFonts w:cstheme="minorHAnsi"/>
                <w:szCs w:val="20"/>
              </w:rPr>
            </w:pPr>
          </w:p>
        </w:tc>
        <w:tc>
          <w:tcPr>
            <w:tcW w:w="990" w:type="dxa"/>
          </w:tcPr>
          <w:p w14:paraId="5BB3ED11" w14:textId="77777777" w:rsidR="0061524D" w:rsidRPr="00487927" w:rsidRDefault="0061524D" w:rsidP="00FD51B2">
            <w:pPr>
              <w:jc w:val="center"/>
              <w:rPr>
                <w:rFonts w:cstheme="minorHAnsi"/>
                <w:szCs w:val="20"/>
              </w:rPr>
            </w:pPr>
          </w:p>
        </w:tc>
        <w:tc>
          <w:tcPr>
            <w:tcW w:w="990" w:type="dxa"/>
          </w:tcPr>
          <w:p w14:paraId="209A9412" w14:textId="77777777" w:rsidR="0061524D" w:rsidRPr="00487927" w:rsidRDefault="0061524D" w:rsidP="00FD51B2">
            <w:pPr>
              <w:jc w:val="center"/>
              <w:rPr>
                <w:rFonts w:cstheme="minorHAnsi"/>
                <w:szCs w:val="20"/>
              </w:rPr>
            </w:pPr>
          </w:p>
        </w:tc>
        <w:tc>
          <w:tcPr>
            <w:tcW w:w="990" w:type="dxa"/>
          </w:tcPr>
          <w:p w14:paraId="652F49C8" w14:textId="77777777" w:rsidR="0061524D" w:rsidRPr="00487927" w:rsidRDefault="0061524D" w:rsidP="00FD51B2">
            <w:pPr>
              <w:jc w:val="center"/>
              <w:rPr>
                <w:rFonts w:cstheme="minorHAnsi"/>
                <w:szCs w:val="20"/>
              </w:rPr>
            </w:pPr>
          </w:p>
        </w:tc>
        <w:tc>
          <w:tcPr>
            <w:tcW w:w="1080" w:type="dxa"/>
          </w:tcPr>
          <w:p w14:paraId="622E764A" w14:textId="54A45A4F" w:rsidR="0061524D" w:rsidRPr="00283A38" w:rsidRDefault="0061524D" w:rsidP="00FD51B2">
            <w:pPr>
              <w:jc w:val="center"/>
              <w:rPr>
                <w:rFonts w:cstheme="minorHAnsi"/>
                <w:szCs w:val="20"/>
              </w:rPr>
            </w:pPr>
            <w:r w:rsidRPr="00283A38">
              <w:rPr>
                <w:rFonts w:cstheme="minorHAnsi"/>
                <w:szCs w:val="20"/>
              </w:rPr>
              <w:t>•</w:t>
            </w:r>
          </w:p>
        </w:tc>
        <w:tc>
          <w:tcPr>
            <w:tcW w:w="990" w:type="dxa"/>
          </w:tcPr>
          <w:p w14:paraId="11221345" w14:textId="77777777" w:rsidR="0061524D" w:rsidRPr="00283A38" w:rsidRDefault="0061524D" w:rsidP="00FD51B2">
            <w:pPr>
              <w:jc w:val="center"/>
              <w:rPr>
                <w:rFonts w:cstheme="minorHAnsi"/>
                <w:szCs w:val="20"/>
              </w:rPr>
            </w:pPr>
          </w:p>
        </w:tc>
        <w:tc>
          <w:tcPr>
            <w:tcW w:w="990" w:type="dxa"/>
          </w:tcPr>
          <w:p w14:paraId="12ECE9DB" w14:textId="77777777" w:rsidR="0061524D" w:rsidRPr="00283A38" w:rsidRDefault="0061524D" w:rsidP="00FD51B2">
            <w:pPr>
              <w:jc w:val="center"/>
              <w:rPr>
                <w:rFonts w:cstheme="minorHAnsi"/>
                <w:szCs w:val="20"/>
              </w:rPr>
            </w:pPr>
          </w:p>
        </w:tc>
        <w:tc>
          <w:tcPr>
            <w:tcW w:w="1103" w:type="dxa"/>
          </w:tcPr>
          <w:p w14:paraId="0464E6EA" w14:textId="77777777" w:rsidR="0061524D" w:rsidRPr="00283A38" w:rsidRDefault="0061524D" w:rsidP="00FD51B2">
            <w:pPr>
              <w:jc w:val="center"/>
              <w:rPr>
                <w:rFonts w:cstheme="minorHAnsi"/>
                <w:szCs w:val="20"/>
              </w:rPr>
            </w:pPr>
          </w:p>
        </w:tc>
        <w:tc>
          <w:tcPr>
            <w:tcW w:w="1103" w:type="dxa"/>
          </w:tcPr>
          <w:p w14:paraId="6DBBFB6B" w14:textId="77777777" w:rsidR="0061524D" w:rsidRPr="00283A38" w:rsidRDefault="0061524D" w:rsidP="00FD51B2">
            <w:pPr>
              <w:jc w:val="center"/>
              <w:rPr>
                <w:rFonts w:cstheme="minorHAnsi"/>
                <w:szCs w:val="20"/>
              </w:rPr>
            </w:pPr>
          </w:p>
        </w:tc>
      </w:tr>
      <w:tr w:rsidR="0061524D" w:rsidRPr="00487927" w14:paraId="60FAC7E7" w14:textId="2F766CC7" w:rsidTr="0061524D">
        <w:tc>
          <w:tcPr>
            <w:tcW w:w="1255" w:type="dxa"/>
          </w:tcPr>
          <w:p w14:paraId="459F609B" w14:textId="293AA031" w:rsidR="0061524D" w:rsidRDefault="0061524D" w:rsidP="00FD51B2">
            <w:pPr>
              <w:jc w:val="center"/>
              <w:rPr>
                <w:szCs w:val="20"/>
              </w:rPr>
            </w:pPr>
            <w:r>
              <w:rPr>
                <w:szCs w:val="20"/>
              </w:rPr>
              <w:t>2501</w:t>
            </w:r>
            <w:r w:rsidRPr="00283A38">
              <w:rPr>
                <w:szCs w:val="20"/>
              </w:rPr>
              <w:t>_0</w:t>
            </w:r>
            <w:r>
              <w:rPr>
                <w:szCs w:val="20"/>
              </w:rPr>
              <w:t>4</w:t>
            </w:r>
          </w:p>
        </w:tc>
        <w:tc>
          <w:tcPr>
            <w:tcW w:w="990" w:type="dxa"/>
          </w:tcPr>
          <w:p w14:paraId="0E49F008" w14:textId="68B601BB" w:rsidR="0061524D" w:rsidRPr="00283A38" w:rsidRDefault="0061524D" w:rsidP="00FD51B2">
            <w:pPr>
              <w:jc w:val="center"/>
              <w:rPr>
                <w:rFonts w:cstheme="minorHAnsi"/>
                <w:szCs w:val="20"/>
              </w:rPr>
            </w:pPr>
          </w:p>
        </w:tc>
        <w:tc>
          <w:tcPr>
            <w:tcW w:w="990" w:type="dxa"/>
          </w:tcPr>
          <w:p w14:paraId="458A0E97" w14:textId="77777777" w:rsidR="0061524D" w:rsidRPr="00487927" w:rsidRDefault="0061524D" w:rsidP="00FD51B2">
            <w:pPr>
              <w:jc w:val="center"/>
              <w:rPr>
                <w:rFonts w:cstheme="minorHAnsi"/>
                <w:szCs w:val="20"/>
              </w:rPr>
            </w:pPr>
          </w:p>
        </w:tc>
        <w:tc>
          <w:tcPr>
            <w:tcW w:w="990" w:type="dxa"/>
          </w:tcPr>
          <w:p w14:paraId="5C5E8CB9" w14:textId="77777777" w:rsidR="0061524D" w:rsidRPr="00487927" w:rsidRDefault="0061524D" w:rsidP="00FD51B2">
            <w:pPr>
              <w:jc w:val="center"/>
              <w:rPr>
                <w:rFonts w:cstheme="minorHAnsi"/>
                <w:szCs w:val="20"/>
              </w:rPr>
            </w:pPr>
          </w:p>
        </w:tc>
        <w:tc>
          <w:tcPr>
            <w:tcW w:w="990" w:type="dxa"/>
          </w:tcPr>
          <w:p w14:paraId="32497531" w14:textId="77777777" w:rsidR="0061524D" w:rsidRPr="00487927" w:rsidRDefault="0061524D" w:rsidP="00FD51B2">
            <w:pPr>
              <w:jc w:val="center"/>
              <w:rPr>
                <w:rFonts w:cstheme="minorHAnsi"/>
                <w:szCs w:val="20"/>
              </w:rPr>
            </w:pPr>
          </w:p>
        </w:tc>
        <w:tc>
          <w:tcPr>
            <w:tcW w:w="990" w:type="dxa"/>
          </w:tcPr>
          <w:p w14:paraId="4721A66D" w14:textId="77777777" w:rsidR="0061524D" w:rsidRPr="00487927" w:rsidRDefault="0061524D" w:rsidP="00FD51B2">
            <w:pPr>
              <w:jc w:val="center"/>
              <w:rPr>
                <w:rFonts w:cstheme="minorHAnsi"/>
                <w:szCs w:val="20"/>
              </w:rPr>
            </w:pPr>
          </w:p>
        </w:tc>
        <w:tc>
          <w:tcPr>
            <w:tcW w:w="990" w:type="dxa"/>
          </w:tcPr>
          <w:p w14:paraId="70FA8454" w14:textId="77777777" w:rsidR="0061524D" w:rsidRPr="00487927" w:rsidRDefault="0061524D" w:rsidP="00FD51B2">
            <w:pPr>
              <w:jc w:val="center"/>
              <w:rPr>
                <w:rFonts w:cstheme="minorHAnsi"/>
                <w:szCs w:val="20"/>
              </w:rPr>
            </w:pPr>
          </w:p>
        </w:tc>
        <w:tc>
          <w:tcPr>
            <w:tcW w:w="1080" w:type="dxa"/>
          </w:tcPr>
          <w:p w14:paraId="55B37776" w14:textId="40295A99" w:rsidR="0061524D" w:rsidRPr="00283A38" w:rsidRDefault="0061524D" w:rsidP="00FD51B2">
            <w:pPr>
              <w:jc w:val="center"/>
              <w:rPr>
                <w:rFonts w:cstheme="minorHAnsi"/>
                <w:szCs w:val="20"/>
              </w:rPr>
            </w:pPr>
            <w:r w:rsidRPr="00283A38">
              <w:rPr>
                <w:rFonts w:cstheme="minorHAnsi"/>
                <w:szCs w:val="20"/>
              </w:rPr>
              <w:t>•</w:t>
            </w:r>
          </w:p>
        </w:tc>
        <w:tc>
          <w:tcPr>
            <w:tcW w:w="990" w:type="dxa"/>
          </w:tcPr>
          <w:p w14:paraId="25430480" w14:textId="77777777" w:rsidR="0061524D" w:rsidRPr="00283A38" w:rsidRDefault="0061524D" w:rsidP="00FD51B2">
            <w:pPr>
              <w:jc w:val="center"/>
              <w:rPr>
                <w:rFonts w:cstheme="minorHAnsi"/>
                <w:szCs w:val="20"/>
              </w:rPr>
            </w:pPr>
          </w:p>
        </w:tc>
        <w:tc>
          <w:tcPr>
            <w:tcW w:w="990" w:type="dxa"/>
          </w:tcPr>
          <w:p w14:paraId="566BF7CE" w14:textId="77777777" w:rsidR="0061524D" w:rsidRPr="00283A38" w:rsidRDefault="0061524D" w:rsidP="00FD51B2">
            <w:pPr>
              <w:jc w:val="center"/>
              <w:rPr>
                <w:rFonts w:cstheme="minorHAnsi"/>
                <w:szCs w:val="20"/>
              </w:rPr>
            </w:pPr>
          </w:p>
        </w:tc>
        <w:tc>
          <w:tcPr>
            <w:tcW w:w="1103" w:type="dxa"/>
          </w:tcPr>
          <w:p w14:paraId="1BE34461" w14:textId="77777777" w:rsidR="0061524D" w:rsidRPr="00283A38" w:rsidRDefault="0061524D" w:rsidP="00FD51B2">
            <w:pPr>
              <w:jc w:val="center"/>
              <w:rPr>
                <w:rFonts w:cstheme="minorHAnsi"/>
                <w:szCs w:val="20"/>
              </w:rPr>
            </w:pPr>
          </w:p>
        </w:tc>
        <w:tc>
          <w:tcPr>
            <w:tcW w:w="1103" w:type="dxa"/>
          </w:tcPr>
          <w:p w14:paraId="6D37D6BF" w14:textId="77777777" w:rsidR="0061524D" w:rsidRPr="00283A38" w:rsidRDefault="0061524D" w:rsidP="00FD51B2">
            <w:pPr>
              <w:jc w:val="center"/>
              <w:rPr>
                <w:rFonts w:cstheme="minorHAnsi"/>
                <w:szCs w:val="20"/>
              </w:rPr>
            </w:pPr>
          </w:p>
        </w:tc>
      </w:tr>
      <w:tr w:rsidR="0061524D" w:rsidRPr="00487927" w14:paraId="5E7435CA" w14:textId="148264F7" w:rsidTr="0061524D">
        <w:tc>
          <w:tcPr>
            <w:tcW w:w="1255" w:type="dxa"/>
          </w:tcPr>
          <w:p w14:paraId="48F7B728" w14:textId="766A8373" w:rsidR="0061524D" w:rsidRDefault="0061524D" w:rsidP="00FD51B2">
            <w:pPr>
              <w:jc w:val="center"/>
              <w:rPr>
                <w:szCs w:val="20"/>
              </w:rPr>
            </w:pPr>
            <w:r>
              <w:rPr>
                <w:szCs w:val="20"/>
              </w:rPr>
              <w:t>2502</w:t>
            </w:r>
            <w:r w:rsidRPr="00283A38">
              <w:rPr>
                <w:szCs w:val="20"/>
              </w:rPr>
              <w:t>_0</w:t>
            </w:r>
            <w:r>
              <w:rPr>
                <w:szCs w:val="20"/>
              </w:rPr>
              <w:t>1</w:t>
            </w:r>
          </w:p>
        </w:tc>
        <w:tc>
          <w:tcPr>
            <w:tcW w:w="990" w:type="dxa"/>
          </w:tcPr>
          <w:p w14:paraId="623A6607" w14:textId="296D5401" w:rsidR="0061524D" w:rsidRPr="00283A38" w:rsidRDefault="0061524D" w:rsidP="00FD51B2">
            <w:pPr>
              <w:jc w:val="center"/>
              <w:rPr>
                <w:rFonts w:cstheme="minorHAnsi"/>
                <w:szCs w:val="20"/>
              </w:rPr>
            </w:pPr>
          </w:p>
        </w:tc>
        <w:tc>
          <w:tcPr>
            <w:tcW w:w="990" w:type="dxa"/>
          </w:tcPr>
          <w:p w14:paraId="7568F4FA" w14:textId="77777777" w:rsidR="0061524D" w:rsidRPr="00487927" w:rsidRDefault="0061524D" w:rsidP="00FD51B2">
            <w:pPr>
              <w:jc w:val="center"/>
              <w:rPr>
                <w:rFonts w:cstheme="minorHAnsi"/>
                <w:szCs w:val="20"/>
              </w:rPr>
            </w:pPr>
          </w:p>
        </w:tc>
        <w:tc>
          <w:tcPr>
            <w:tcW w:w="990" w:type="dxa"/>
          </w:tcPr>
          <w:p w14:paraId="568B243D" w14:textId="77777777" w:rsidR="0061524D" w:rsidRPr="00487927" w:rsidRDefault="0061524D" w:rsidP="00FD51B2">
            <w:pPr>
              <w:jc w:val="center"/>
              <w:rPr>
                <w:rFonts w:cstheme="minorHAnsi"/>
                <w:szCs w:val="20"/>
              </w:rPr>
            </w:pPr>
          </w:p>
        </w:tc>
        <w:tc>
          <w:tcPr>
            <w:tcW w:w="990" w:type="dxa"/>
          </w:tcPr>
          <w:p w14:paraId="32FA1718" w14:textId="77777777" w:rsidR="0061524D" w:rsidRPr="00487927" w:rsidRDefault="0061524D" w:rsidP="00FD51B2">
            <w:pPr>
              <w:jc w:val="center"/>
              <w:rPr>
                <w:rFonts w:cstheme="minorHAnsi"/>
                <w:szCs w:val="20"/>
              </w:rPr>
            </w:pPr>
          </w:p>
        </w:tc>
        <w:tc>
          <w:tcPr>
            <w:tcW w:w="990" w:type="dxa"/>
          </w:tcPr>
          <w:p w14:paraId="3F54D2E1" w14:textId="77777777" w:rsidR="0061524D" w:rsidRPr="00487927" w:rsidRDefault="0061524D" w:rsidP="00FD51B2">
            <w:pPr>
              <w:jc w:val="center"/>
              <w:rPr>
                <w:rFonts w:cstheme="minorHAnsi"/>
                <w:szCs w:val="20"/>
              </w:rPr>
            </w:pPr>
          </w:p>
        </w:tc>
        <w:tc>
          <w:tcPr>
            <w:tcW w:w="990" w:type="dxa"/>
          </w:tcPr>
          <w:p w14:paraId="342ACF71" w14:textId="77777777" w:rsidR="0061524D" w:rsidRPr="00487927" w:rsidRDefault="0061524D" w:rsidP="00FD51B2">
            <w:pPr>
              <w:jc w:val="center"/>
              <w:rPr>
                <w:rFonts w:cstheme="minorHAnsi"/>
                <w:szCs w:val="20"/>
              </w:rPr>
            </w:pPr>
          </w:p>
        </w:tc>
        <w:tc>
          <w:tcPr>
            <w:tcW w:w="1080" w:type="dxa"/>
          </w:tcPr>
          <w:p w14:paraId="6964E363" w14:textId="0D856784" w:rsidR="0061524D" w:rsidRPr="00283A38" w:rsidRDefault="0061524D" w:rsidP="00FD51B2">
            <w:pPr>
              <w:jc w:val="center"/>
              <w:rPr>
                <w:rFonts w:cstheme="minorHAnsi"/>
                <w:szCs w:val="20"/>
              </w:rPr>
            </w:pPr>
            <w:r w:rsidRPr="00283A38">
              <w:rPr>
                <w:rFonts w:cstheme="minorHAnsi"/>
                <w:szCs w:val="20"/>
              </w:rPr>
              <w:t>•</w:t>
            </w:r>
          </w:p>
        </w:tc>
        <w:tc>
          <w:tcPr>
            <w:tcW w:w="990" w:type="dxa"/>
          </w:tcPr>
          <w:p w14:paraId="6AF29024" w14:textId="77777777" w:rsidR="0061524D" w:rsidRPr="00283A38" w:rsidRDefault="0061524D" w:rsidP="00FD51B2">
            <w:pPr>
              <w:jc w:val="center"/>
              <w:rPr>
                <w:rFonts w:cstheme="minorHAnsi"/>
                <w:szCs w:val="20"/>
              </w:rPr>
            </w:pPr>
          </w:p>
        </w:tc>
        <w:tc>
          <w:tcPr>
            <w:tcW w:w="990" w:type="dxa"/>
          </w:tcPr>
          <w:p w14:paraId="5089C4BE" w14:textId="77777777" w:rsidR="0061524D" w:rsidRPr="00283A38" w:rsidRDefault="0061524D" w:rsidP="00FD51B2">
            <w:pPr>
              <w:jc w:val="center"/>
              <w:rPr>
                <w:rFonts w:cstheme="minorHAnsi"/>
                <w:szCs w:val="20"/>
              </w:rPr>
            </w:pPr>
          </w:p>
        </w:tc>
        <w:tc>
          <w:tcPr>
            <w:tcW w:w="1103" w:type="dxa"/>
          </w:tcPr>
          <w:p w14:paraId="6B6B1933" w14:textId="77777777" w:rsidR="0061524D" w:rsidRPr="00283A38" w:rsidRDefault="0061524D" w:rsidP="00FD51B2">
            <w:pPr>
              <w:jc w:val="center"/>
              <w:rPr>
                <w:rFonts w:cstheme="minorHAnsi"/>
                <w:szCs w:val="20"/>
              </w:rPr>
            </w:pPr>
          </w:p>
        </w:tc>
        <w:tc>
          <w:tcPr>
            <w:tcW w:w="1103" w:type="dxa"/>
          </w:tcPr>
          <w:p w14:paraId="696826A1" w14:textId="77777777" w:rsidR="0061524D" w:rsidRPr="00283A38" w:rsidRDefault="0061524D" w:rsidP="00FD51B2">
            <w:pPr>
              <w:jc w:val="center"/>
              <w:rPr>
                <w:rFonts w:cstheme="minorHAnsi"/>
                <w:szCs w:val="20"/>
              </w:rPr>
            </w:pPr>
          </w:p>
        </w:tc>
      </w:tr>
      <w:tr w:rsidR="0061524D" w:rsidRPr="00487927" w14:paraId="701419B9" w14:textId="1DC085DA" w:rsidTr="0061524D">
        <w:tc>
          <w:tcPr>
            <w:tcW w:w="1255" w:type="dxa"/>
          </w:tcPr>
          <w:p w14:paraId="6AF1566B" w14:textId="1DEE4C58" w:rsidR="0061524D" w:rsidRDefault="0061524D" w:rsidP="00FD51B2">
            <w:pPr>
              <w:jc w:val="center"/>
              <w:rPr>
                <w:szCs w:val="20"/>
              </w:rPr>
            </w:pPr>
            <w:r>
              <w:rPr>
                <w:szCs w:val="20"/>
              </w:rPr>
              <w:t>2502</w:t>
            </w:r>
            <w:r w:rsidRPr="00283A38">
              <w:rPr>
                <w:szCs w:val="20"/>
              </w:rPr>
              <w:t>_0</w:t>
            </w:r>
            <w:r>
              <w:rPr>
                <w:szCs w:val="20"/>
              </w:rPr>
              <w:t>2</w:t>
            </w:r>
          </w:p>
        </w:tc>
        <w:tc>
          <w:tcPr>
            <w:tcW w:w="990" w:type="dxa"/>
          </w:tcPr>
          <w:p w14:paraId="478D286D" w14:textId="623C6182" w:rsidR="0061524D" w:rsidRPr="00283A38" w:rsidRDefault="0061524D" w:rsidP="00FD51B2">
            <w:pPr>
              <w:jc w:val="center"/>
              <w:rPr>
                <w:rFonts w:cstheme="minorHAnsi"/>
                <w:szCs w:val="20"/>
              </w:rPr>
            </w:pPr>
          </w:p>
        </w:tc>
        <w:tc>
          <w:tcPr>
            <w:tcW w:w="990" w:type="dxa"/>
          </w:tcPr>
          <w:p w14:paraId="0D54CA9F" w14:textId="77777777" w:rsidR="0061524D" w:rsidRPr="00487927" w:rsidRDefault="0061524D" w:rsidP="00FD51B2">
            <w:pPr>
              <w:jc w:val="center"/>
              <w:rPr>
                <w:rFonts w:cstheme="minorHAnsi"/>
                <w:szCs w:val="20"/>
              </w:rPr>
            </w:pPr>
          </w:p>
        </w:tc>
        <w:tc>
          <w:tcPr>
            <w:tcW w:w="990" w:type="dxa"/>
          </w:tcPr>
          <w:p w14:paraId="08EDF441" w14:textId="77777777" w:rsidR="0061524D" w:rsidRPr="00487927" w:rsidRDefault="0061524D" w:rsidP="00FD51B2">
            <w:pPr>
              <w:jc w:val="center"/>
              <w:rPr>
                <w:rFonts w:cstheme="minorHAnsi"/>
                <w:szCs w:val="20"/>
              </w:rPr>
            </w:pPr>
          </w:p>
        </w:tc>
        <w:tc>
          <w:tcPr>
            <w:tcW w:w="990" w:type="dxa"/>
          </w:tcPr>
          <w:p w14:paraId="2BC027D3" w14:textId="77777777" w:rsidR="0061524D" w:rsidRPr="00487927" w:rsidRDefault="0061524D" w:rsidP="00FD51B2">
            <w:pPr>
              <w:jc w:val="center"/>
              <w:rPr>
                <w:rFonts w:cstheme="minorHAnsi"/>
                <w:szCs w:val="20"/>
              </w:rPr>
            </w:pPr>
          </w:p>
        </w:tc>
        <w:tc>
          <w:tcPr>
            <w:tcW w:w="990" w:type="dxa"/>
          </w:tcPr>
          <w:p w14:paraId="05C484B3" w14:textId="77777777" w:rsidR="0061524D" w:rsidRPr="00487927" w:rsidRDefault="0061524D" w:rsidP="00FD51B2">
            <w:pPr>
              <w:jc w:val="center"/>
              <w:rPr>
                <w:rFonts w:cstheme="minorHAnsi"/>
                <w:szCs w:val="20"/>
              </w:rPr>
            </w:pPr>
          </w:p>
        </w:tc>
        <w:tc>
          <w:tcPr>
            <w:tcW w:w="990" w:type="dxa"/>
          </w:tcPr>
          <w:p w14:paraId="5F237F99" w14:textId="77777777" w:rsidR="0061524D" w:rsidRPr="00487927" w:rsidRDefault="0061524D" w:rsidP="00FD51B2">
            <w:pPr>
              <w:jc w:val="center"/>
              <w:rPr>
                <w:rFonts w:cstheme="minorHAnsi"/>
                <w:szCs w:val="20"/>
              </w:rPr>
            </w:pPr>
          </w:p>
        </w:tc>
        <w:tc>
          <w:tcPr>
            <w:tcW w:w="1080" w:type="dxa"/>
          </w:tcPr>
          <w:p w14:paraId="6FE2EFBD" w14:textId="51E0F4D0"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25A14D" w14:textId="77777777" w:rsidR="0061524D" w:rsidRPr="00283A38" w:rsidRDefault="0061524D" w:rsidP="00FD51B2">
            <w:pPr>
              <w:jc w:val="center"/>
              <w:rPr>
                <w:rFonts w:cstheme="minorHAnsi"/>
                <w:szCs w:val="20"/>
              </w:rPr>
            </w:pPr>
          </w:p>
        </w:tc>
        <w:tc>
          <w:tcPr>
            <w:tcW w:w="990" w:type="dxa"/>
          </w:tcPr>
          <w:p w14:paraId="4B358732" w14:textId="77777777" w:rsidR="0061524D" w:rsidRPr="00283A38" w:rsidRDefault="0061524D" w:rsidP="00FD51B2">
            <w:pPr>
              <w:jc w:val="center"/>
              <w:rPr>
                <w:rFonts w:cstheme="minorHAnsi"/>
                <w:szCs w:val="20"/>
              </w:rPr>
            </w:pPr>
          </w:p>
        </w:tc>
        <w:tc>
          <w:tcPr>
            <w:tcW w:w="1103" w:type="dxa"/>
          </w:tcPr>
          <w:p w14:paraId="0F2AA81A" w14:textId="77777777" w:rsidR="0061524D" w:rsidRPr="00283A38" w:rsidRDefault="0061524D" w:rsidP="00FD51B2">
            <w:pPr>
              <w:jc w:val="center"/>
              <w:rPr>
                <w:rFonts w:cstheme="minorHAnsi"/>
                <w:szCs w:val="20"/>
              </w:rPr>
            </w:pPr>
          </w:p>
        </w:tc>
        <w:tc>
          <w:tcPr>
            <w:tcW w:w="1103" w:type="dxa"/>
          </w:tcPr>
          <w:p w14:paraId="7DDBB12B" w14:textId="77777777" w:rsidR="0061524D" w:rsidRPr="00283A38" w:rsidRDefault="0061524D" w:rsidP="00FD51B2">
            <w:pPr>
              <w:jc w:val="center"/>
              <w:rPr>
                <w:rFonts w:cstheme="minorHAnsi"/>
                <w:szCs w:val="20"/>
              </w:rPr>
            </w:pPr>
          </w:p>
        </w:tc>
      </w:tr>
      <w:tr w:rsidR="0061524D" w:rsidRPr="00487927" w14:paraId="1D51486C" w14:textId="09760DD6" w:rsidTr="0061524D">
        <w:tc>
          <w:tcPr>
            <w:tcW w:w="1255" w:type="dxa"/>
          </w:tcPr>
          <w:p w14:paraId="3A4AA12F" w14:textId="7135BE80" w:rsidR="0061524D" w:rsidRDefault="0061524D" w:rsidP="00FD51B2">
            <w:pPr>
              <w:jc w:val="center"/>
              <w:rPr>
                <w:szCs w:val="20"/>
              </w:rPr>
            </w:pPr>
            <w:r>
              <w:rPr>
                <w:szCs w:val="20"/>
              </w:rPr>
              <w:t>2502</w:t>
            </w:r>
            <w:r w:rsidRPr="00283A38">
              <w:rPr>
                <w:szCs w:val="20"/>
              </w:rPr>
              <w:t>_0</w:t>
            </w:r>
            <w:r>
              <w:rPr>
                <w:szCs w:val="20"/>
              </w:rPr>
              <w:t>3</w:t>
            </w:r>
          </w:p>
        </w:tc>
        <w:tc>
          <w:tcPr>
            <w:tcW w:w="990" w:type="dxa"/>
          </w:tcPr>
          <w:p w14:paraId="5C1648F6" w14:textId="4175AC71" w:rsidR="0061524D" w:rsidRPr="00283A38" w:rsidRDefault="0061524D" w:rsidP="00FD51B2">
            <w:pPr>
              <w:jc w:val="center"/>
              <w:rPr>
                <w:rFonts w:cstheme="minorHAnsi"/>
                <w:szCs w:val="20"/>
              </w:rPr>
            </w:pPr>
          </w:p>
        </w:tc>
        <w:tc>
          <w:tcPr>
            <w:tcW w:w="990" w:type="dxa"/>
          </w:tcPr>
          <w:p w14:paraId="5DF9EABE" w14:textId="77777777" w:rsidR="0061524D" w:rsidRPr="00487927" w:rsidRDefault="0061524D" w:rsidP="00FD51B2">
            <w:pPr>
              <w:jc w:val="center"/>
              <w:rPr>
                <w:rFonts w:cstheme="minorHAnsi"/>
                <w:szCs w:val="20"/>
              </w:rPr>
            </w:pPr>
          </w:p>
        </w:tc>
        <w:tc>
          <w:tcPr>
            <w:tcW w:w="990" w:type="dxa"/>
          </w:tcPr>
          <w:p w14:paraId="57AF7202" w14:textId="77777777" w:rsidR="0061524D" w:rsidRPr="00487927" w:rsidRDefault="0061524D" w:rsidP="00FD51B2">
            <w:pPr>
              <w:jc w:val="center"/>
              <w:rPr>
                <w:rFonts w:cstheme="minorHAnsi"/>
                <w:szCs w:val="20"/>
              </w:rPr>
            </w:pPr>
          </w:p>
        </w:tc>
        <w:tc>
          <w:tcPr>
            <w:tcW w:w="990" w:type="dxa"/>
          </w:tcPr>
          <w:p w14:paraId="00B5A1A7" w14:textId="77777777" w:rsidR="0061524D" w:rsidRPr="00487927" w:rsidRDefault="0061524D" w:rsidP="00FD51B2">
            <w:pPr>
              <w:jc w:val="center"/>
              <w:rPr>
                <w:rFonts w:cstheme="minorHAnsi"/>
                <w:szCs w:val="20"/>
              </w:rPr>
            </w:pPr>
          </w:p>
        </w:tc>
        <w:tc>
          <w:tcPr>
            <w:tcW w:w="990" w:type="dxa"/>
          </w:tcPr>
          <w:p w14:paraId="53073EDC" w14:textId="77777777" w:rsidR="0061524D" w:rsidRPr="00487927" w:rsidRDefault="0061524D" w:rsidP="00FD51B2">
            <w:pPr>
              <w:jc w:val="center"/>
              <w:rPr>
                <w:rFonts w:cstheme="minorHAnsi"/>
                <w:szCs w:val="20"/>
              </w:rPr>
            </w:pPr>
          </w:p>
        </w:tc>
        <w:tc>
          <w:tcPr>
            <w:tcW w:w="990" w:type="dxa"/>
          </w:tcPr>
          <w:p w14:paraId="58036ACB" w14:textId="77777777" w:rsidR="0061524D" w:rsidRPr="00487927" w:rsidRDefault="0061524D" w:rsidP="00FD51B2">
            <w:pPr>
              <w:jc w:val="center"/>
              <w:rPr>
                <w:rFonts w:cstheme="minorHAnsi"/>
                <w:szCs w:val="20"/>
              </w:rPr>
            </w:pPr>
          </w:p>
        </w:tc>
        <w:tc>
          <w:tcPr>
            <w:tcW w:w="1080" w:type="dxa"/>
          </w:tcPr>
          <w:p w14:paraId="1624D021" w14:textId="3E1CC2CD" w:rsidR="0061524D" w:rsidRPr="00283A38" w:rsidRDefault="0061524D" w:rsidP="00FD51B2">
            <w:pPr>
              <w:jc w:val="center"/>
              <w:rPr>
                <w:rFonts w:cstheme="minorHAnsi"/>
                <w:szCs w:val="20"/>
              </w:rPr>
            </w:pPr>
            <w:r w:rsidRPr="00283A38">
              <w:rPr>
                <w:rFonts w:cstheme="minorHAnsi"/>
                <w:szCs w:val="20"/>
              </w:rPr>
              <w:t>•</w:t>
            </w:r>
          </w:p>
        </w:tc>
        <w:tc>
          <w:tcPr>
            <w:tcW w:w="990" w:type="dxa"/>
          </w:tcPr>
          <w:p w14:paraId="7D1FA8DF" w14:textId="77777777" w:rsidR="0061524D" w:rsidRPr="00283A38" w:rsidRDefault="0061524D" w:rsidP="00FD51B2">
            <w:pPr>
              <w:jc w:val="center"/>
              <w:rPr>
                <w:rFonts w:cstheme="minorHAnsi"/>
                <w:szCs w:val="20"/>
              </w:rPr>
            </w:pPr>
          </w:p>
        </w:tc>
        <w:tc>
          <w:tcPr>
            <w:tcW w:w="990" w:type="dxa"/>
          </w:tcPr>
          <w:p w14:paraId="41ABA99B" w14:textId="77777777" w:rsidR="0061524D" w:rsidRPr="00283A38" w:rsidRDefault="0061524D" w:rsidP="00FD51B2">
            <w:pPr>
              <w:jc w:val="center"/>
              <w:rPr>
                <w:rFonts w:cstheme="minorHAnsi"/>
                <w:szCs w:val="20"/>
              </w:rPr>
            </w:pPr>
          </w:p>
        </w:tc>
        <w:tc>
          <w:tcPr>
            <w:tcW w:w="1103" w:type="dxa"/>
          </w:tcPr>
          <w:p w14:paraId="24F9F329" w14:textId="77777777" w:rsidR="0061524D" w:rsidRPr="00283A38" w:rsidRDefault="0061524D" w:rsidP="00FD51B2">
            <w:pPr>
              <w:jc w:val="center"/>
              <w:rPr>
                <w:rFonts w:cstheme="minorHAnsi"/>
                <w:szCs w:val="20"/>
              </w:rPr>
            </w:pPr>
          </w:p>
        </w:tc>
        <w:tc>
          <w:tcPr>
            <w:tcW w:w="1103" w:type="dxa"/>
          </w:tcPr>
          <w:p w14:paraId="10FD7528" w14:textId="77777777" w:rsidR="0061524D" w:rsidRPr="00283A38" w:rsidRDefault="0061524D" w:rsidP="00FD51B2">
            <w:pPr>
              <w:jc w:val="center"/>
              <w:rPr>
                <w:rFonts w:cstheme="minorHAnsi"/>
                <w:szCs w:val="20"/>
              </w:rPr>
            </w:pPr>
          </w:p>
        </w:tc>
      </w:tr>
      <w:tr w:rsidR="0061524D" w:rsidRPr="00487927" w14:paraId="5E59AB4F" w14:textId="4ED28A29" w:rsidTr="0061524D">
        <w:tc>
          <w:tcPr>
            <w:tcW w:w="1255" w:type="dxa"/>
          </w:tcPr>
          <w:p w14:paraId="013AE385" w14:textId="0DEB5D50" w:rsidR="0061524D" w:rsidRDefault="0061524D" w:rsidP="00FD51B2">
            <w:pPr>
              <w:jc w:val="center"/>
              <w:rPr>
                <w:szCs w:val="20"/>
              </w:rPr>
            </w:pPr>
            <w:r>
              <w:rPr>
                <w:szCs w:val="20"/>
              </w:rPr>
              <w:t>2502</w:t>
            </w:r>
            <w:r w:rsidRPr="00283A38">
              <w:rPr>
                <w:szCs w:val="20"/>
              </w:rPr>
              <w:t>_0</w:t>
            </w:r>
            <w:r>
              <w:rPr>
                <w:szCs w:val="20"/>
              </w:rPr>
              <w:t>4</w:t>
            </w:r>
          </w:p>
        </w:tc>
        <w:tc>
          <w:tcPr>
            <w:tcW w:w="990" w:type="dxa"/>
          </w:tcPr>
          <w:p w14:paraId="4B3720E2" w14:textId="5A653A53" w:rsidR="0061524D" w:rsidRPr="00283A38" w:rsidRDefault="0061524D" w:rsidP="00FD51B2">
            <w:pPr>
              <w:jc w:val="center"/>
              <w:rPr>
                <w:rFonts w:cstheme="minorHAnsi"/>
                <w:szCs w:val="20"/>
              </w:rPr>
            </w:pPr>
          </w:p>
        </w:tc>
        <w:tc>
          <w:tcPr>
            <w:tcW w:w="990" w:type="dxa"/>
          </w:tcPr>
          <w:p w14:paraId="1CF56774" w14:textId="77777777" w:rsidR="0061524D" w:rsidRPr="00487927" w:rsidRDefault="0061524D" w:rsidP="00FD51B2">
            <w:pPr>
              <w:jc w:val="center"/>
              <w:rPr>
                <w:rFonts w:cstheme="minorHAnsi"/>
                <w:szCs w:val="20"/>
              </w:rPr>
            </w:pPr>
          </w:p>
        </w:tc>
        <w:tc>
          <w:tcPr>
            <w:tcW w:w="990" w:type="dxa"/>
          </w:tcPr>
          <w:p w14:paraId="0D8E9AEB" w14:textId="77777777" w:rsidR="0061524D" w:rsidRPr="00487927" w:rsidRDefault="0061524D" w:rsidP="00FD51B2">
            <w:pPr>
              <w:jc w:val="center"/>
              <w:rPr>
                <w:rFonts w:cstheme="minorHAnsi"/>
                <w:szCs w:val="20"/>
              </w:rPr>
            </w:pPr>
          </w:p>
        </w:tc>
        <w:tc>
          <w:tcPr>
            <w:tcW w:w="990" w:type="dxa"/>
          </w:tcPr>
          <w:p w14:paraId="32D9F1AE" w14:textId="77777777" w:rsidR="0061524D" w:rsidRPr="00487927" w:rsidRDefault="0061524D" w:rsidP="00FD51B2">
            <w:pPr>
              <w:jc w:val="center"/>
              <w:rPr>
                <w:rFonts w:cstheme="minorHAnsi"/>
                <w:szCs w:val="20"/>
              </w:rPr>
            </w:pPr>
          </w:p>
        </w:tc>
        <w:tc>
          <w:tcPr>
            <w:tcW w:w="990" w:type="dxa"/>
          </w:tcPr>
          <w:p w14:paraId="6E195E8C" w14:textId="77777777" w:rsidR="0061524D" w:rsidRPr="00487927" w:rsidRDefault="0061524D" w:rsidP="00FD51B2">
            <w:pPr>
              <w:jc w:val="center"/>
              <w:rPr>
                <w:rFonts w:cstheme="minorHAnsi"/>
                <w:szCs w:val="20"/>
              </w:rPr>
            </w:pPr>
          </w:p>
        </w:tc>
        <w:tc>
          <w:tcPr>
            <w:tcW w:w="990" w:type="dxa"/>
          </w:tcPr>
          <w:p w14:paraId="5E4D25DB" w14:textId="77777777" w:rsidR="0061524D" w:rsidRPr="00487927" w:rsidRDefault="0061524D" w:rsidP="00FD51B2">
            <w:pPr>
              <w:jc w:val="center"/>
              <w:rPr>
                <w:rFonts w:cstheme="minorHAnsi"/>
                <w:szCs w:val="20"/>
              </w:rPr>
            </w:pPr>
          </w:p>
        </w:tc>
        <w:tc>
          <w:tcPr>
            <w:tcW w:w="1080" w:type="dxa"/>
          </w:tcPr>
          <w:p w14:paraId="50B22C48" w14:textId="706A1A3F" w:rsidR="0061524D" w:rsidRPr="00283A38" w:rsidRDefault="0061524D" w:rsidP="00FD51B2">
            <w:pPr>
              <w:jc w:val="center"/>
              <w:rPr>
                <w:rFonts w:cstheme="minorHAnsi"/>
                <w:szCs w:val="20"/>
              </w:rPr>
            </w:pPr>
            <w:r w:rsidRPr="00283A38">
              <w:rPr>
                <w:rFonts w:cstheme="minorHAnsi"/>
                <w:szCs w:val="20"/>
              </w:rPr>
              <w:t>•</w:t>
            </w:r>
          </w:p>
        </w:tc>
        <w:tc>
          <w:tcPr>
            <w:tcW w:w="990" w:type="dxa"/>
          </w:tcPr>
          <w:p w14:paraId="51BCED7D" w14:textId="77777777" w:rsidR="0061524D" w:rsidRPr="00283A38" w:rsidRDefault="0061524D" w:rsidP="00FD51B2">
            <w:pPr>
              <w:jc w:val="center"/>
              <w:rPr>
                <w:rFonts w:cstheme="minorHAnsi"/>
                <w:szCs w:val="20"/>
              </w:rPr>
            </w:pPr>
          </w:p>
        </w:tc>
        <w:tc>
          <w:tcPr>
            <w:tcW w:w="990" w:type="dxa"/>
          </w:tcPr>
          <w:p w14:paraId="31B01B23" w14:textId="77777777" w:rsidR="0061524D" w:rsidRPr="00283A38" w:rsidRDefault="0061524D" w:rsidP="00FD51B2">
            <w:pPr>
              <w:jc w:val="center"/>
              <w:rPr>
                <w:rFonts w:cstheme="minorHAnsi"/>
                <w:szCs w:val="20"/>
              </w:rPr>
            </w:pPr>
          </w:p>
        </w:tc>
        <w:tc>
          <w:tcPr>
            <w:tcW w:w="1103" w:type="dxa"/>
          </w:tcPr>
          <w:p w14:paraId="1B458A34" w14:textId="77777777" w:rsidR="0061524D" w:rsidRPr="00283A38" w:rsidRDefault="0061524D" w:rsidP="00FD51B2">
            <w:pPr>
              <w:jc w:val="center"/>
              <w:rPr>
                <w:rFonts w:cstheme="minorHAnsi"/>
                <w:szCs w:val="20"/>
              </w:rPr>
            </w:pPr>
          </w:p>
        </w:tc>
        <w:tc>
          <w:tcPr>
            <w:tcW w:w="1103" w:type="dxa"/>
          </w:tcPr>
          <w:p w14:paraId="7E0B16D7" w14:textId="77777777" w:rsidR="0061524D" w:rsidRPr="00283A38" w:rsidRDefault="0061524D" w:rsidP="00FD51B2">
            <w:pPr>
              <w:jc w:val="center"/>
              <w:rPr>
                <w:rFonts w:cstheme="minorHAnsi"/>
                <w:szCs w:val="20"/>
              </w:rPr>
            </w:pPr>
          </w:p>
        </w:tc>
      </w:tr>
      <w:tr w:rsidR="0061524D" w:rsidRPr="00487927" w14:paraId="2CBB1EC4" w14:textId="15982440" w:rsidTr="0061524D">
        <w:tc>
          <w:tcPr>
            <w:tcW w:w="1255" w:type="dxa"/>
          </w:tcPr>
          <w:p w14:paraId="12C29241" w14:textId="320790CC" w:rsidR="0061524D" w:rsidRDefault="0061524D" w:rsidP="00FD51B2">
            <w:pPr>
              <w:jc w:val="center"/>
              <w:rPr>
                <w:szCs w:val="20"/>
              </w:rPr>
            </w:pPr>
            <w:r>
              <w:rPr>
                <w:szCs w:val="20"/>
              </w:rPr>
              <w:lastRenderedPageBreak/>
              <w:t>2502</w:t>
            </w:r>
            <w:r w:rsidRPr="00283A38">
              <w:rPr>
                <w:szCs w:val="20"/>
              </w:rPr>
              <w:t>_0</w:t>
            </w:r>
            <w:r>
              <w:rPr>
                <w:szCs w:val="20"/>
              </w:rPr>
              <w:t>5</w:t>
            </w:r>
          </w:p>
        </w:tc>
        <w:tc>
          <w:tcPr>
            <w:tcW w:w="990" w:type="dxa"/>
          </w:tcPr>
          <w:p w14:paraId="4D717A6A" w14:textId="787B62BB" w:rsidR="0061524D" w:rsidRPr="00283A38" w:rsidRDefault="0061524D" w:rsidP="00FD51B2">
            <w:pPr>
              <w:jc w:val="center"/>
              <w:rPr>
                <w:rFonts w:cstheme="minorHAnsi"/>
                <w:szCs w:val="20"/>
              </w:rPr>
            </w:pPr>
          </w:p>
        </w:tc>
        <w:tc>
          <w:tcPr>
            <w:tcW w:w="990" w:type="dxa"/>
          </w:tcPr>
          <w:p w14:paraId="15721432" w14:textId="77777777" w:rsidR="0061524D" w:rsidRPr="00487927" w:rsidRDefault="0061524D" w:rsidP="00FD51B2">
            <w:pPr>
              <w:jc w:val="center"/>
              <w:rPr>
                <w:rFonts w:cstheme="minorHAnsi"/>
                <w:szCs w:val="20"/>
              </w:rPr>
            </w:pPr>
          </w:p>
        </w:tc>
        <w:tc>
          <w:tcPr>
            <w:tcW w:w="990" w:type="dxa"/>
          </w:tcPr>
          <w:p w14:paraId="547D73EA" w14:textId="77777777" w:rsidR="0061524D" w:rsidRPr="00487927" w:rsidRDefault="0061524D" w:rsidP="00FD51B2">
            <w:pPr>
              <w:jc w:val="center"/>
              <w:rPr>
                <w:rFonts w:cstheme="minorHAnsi"/>
                <w:szCs w:val="20"/>
              </w:rPr>
            </w:pPr>
          </w:p>
        </w:tc>
        <w:tc>
          <w:tcPr>
            <w:tcW w:w="990" w:type="dxa"/>
          </w:tcPr>
          <w:p w14:paraId="6BD4C939" w14:textId="77777777" w:rsidR="0061524D" w:rsidRPr="00487927" w:rsidRDefault="0061524D" w:rsidP="00FD51B2">
            <w:pPr>
              <w:jc w:val="center"/>
              <w:rPr>
                <w:rFonts w:cstheme="minorHAnsi"/>
                <w:szCs w:val="20"/>
              </w:rPr>
            </w:pPr>
          </w:p>
        </w:tc>
        <w:tc>
          <w:tcPr>
            <w:tcW w:w="990" w:type="dxa"/>
          </w:tcPr>
          <w:p w14:paraId="5D387B27" w14:textId="77777777" w:rsidR="0061524D" w:rsidRPr="00487927" w:rsidRDefault="0061524D" w:rsidP="00FD51B2">
            <w:pPr>
              <w:jc w:val="center"/>
              <w:rPr>
                <w:rFonts w:cstheme="minorHAnsi"/>
                <w:szCs w:val="20"/>
              </w:rPr>
            </w:pPr>
          </w:p>
        </w:tc>
        <w:tc>
          <w:tcPr>
            <w:tcW w:w="990" w:type="dxa"/>
          </w:tcPr>
          <w:p w14:paraId="5AD9734A" w14:textId="77777777" w:rsidR="0061524D" w:rsidRPr="00487927" w:rsidRDefault="0061524D" w:rsidP="00FD51B2">
            <w:pPr>
              <w:jc w:val="center"/>
              <w:rPr>
                <w:rFonts w:cstheme="minorHAnsi"/>
                <w:szCs w:val="20"/>
              </w:rPr>
            </w:pPr>
          </w:p>
        </w:tc>
        <w:tc>
          <w:tcPr>
            <w:tcW w:w="1080" w:type="dxa"/>
          </w:tcPr>
          <w:p w14:paraId="6328BBD7" w14:textId="317DD2AE" w:rsidR="0061524D" w:rsidRPr="00283A38" w:rsidRDefault="0061524D" w:rsidP="00FD51B2">
            <w:pPr>
              <w:jc w:val="center"/>
              <w:rPr>
                <w:rFonts w:cstheme="minorHAnsi"/>
                <w:szCs w:val="20"/>
              </w:rPr>
            </w:pPr>
            <w:r w:rsidRPr="00283A38">
              <w:rPr>
                <w:rFonts w:cstheme="minorHAnsi"/>
                <w:szCs w:val="20"/>
              </w:rPr>
              <w:t>•</w:t>
            </w:r>
          </w:p>
        </w:tc>
        <w:tc>
          <w:tcPr>
            <w:tcW w:w="990" w:type="dxa"/>
          </w:tcPr>
          <w:p w14:paraId="216CB9E1" w14:textId="77777777" w:rsidR="0061524D" w:rsidRPr="00283A38" w:rsidRDefault="0061524D" w:rsidP="00FD51B2">
            <w:pPr>
              <w:jc w:val="center"/>
              <w:rPr>
                <w:rFonts w:cstheme="minorHAnsi"/>
                <w:szCs w:val="20"/>
              </w:rPr>
            </w:pPr>
          </w:p>
        </w:tc>
        <w:tc>
          <w:tcPr>
            <w:tcW w:w="990" w:type="dxa"/>
          </w:tcPr>
          <w:p w14:paraId="4B3712BE" w14:textId="77777777" w:rsidR="0061524D" w:rsidRPr="00283A38" w:rsidRDefault="0061524D" w:rsidP="00FD51B2">
            <w:pPr>
              <w:jc w:val="center"/>
              <w:rPr>
                <w:rFonts w:cstheme="minorHAnsi"/>
                <w:szCs w:val="20"/>
              </w:rPr>
            </w:pPr>
          </w:p>
        </w:tc>
        <w:tc>
          <w:tcPr>
            <w:tcW w:w="1103" w:type="dxa"/>
          </w:tcPr>
          <w:p w14:paraId="33CFFB68" w14:textId="77777777" w:rsidR="0061524D" w:rsidRPr="00283A38" w:rsidRDefault="0061524D" w:rsidP="00FD51B2">
            <w:pPr>
              <w:jc w:val="center"/>
              <w:rPr>
                <w:rFonts w:cstheme="minorHAnsi"/>
                <w:szCs w:val="20"/>
              </w:rPr>
            </w:pPr>
          </w:p>
        </w:tc>
        <w:tc>
          <w:tcPr>
            <w:tcW w:w="1103" w:type="dxa"/>
          </w:tcPr>
          <w:p w14:paraId="08B37343" w14:textId="77777777" w:rsidR="0061524D" w:rsidRPr="00283A38" w:rsidRDefault="0061524D" w:rsidP="00FD51B2">
            <w:pPr>
              <w:jc w:val="center"/>
              <w:rPr>
                <w:rFonts w:cstheme="minorHAnsi"/>
                <w:szCs w:val="20"/>
              </w:rPr>
            </w:pPr>
          </w:p>
        </w:tc>
      </w:tr>
      <w:tr w:rsidR="0061524D" w:rsidRPr="00487927" w14:paraId="654146CE" w14:textId="76AB3CCA" w:rsidTr="0061524D">
        <w:tc>
          <w:tcPr>
            <w:tcW w:w="1255" w:type="dxa"/>
          </w:tcPr>
          <w:p w14:paraId="6F9B600D" w14:textId="37222195" w:rsidR="0061524D" w:rsidRDefault="0061524D" w:rsidP="00FD51B2">
            <w:pPr>
              <w:jc w:val="center"/>
              <w:rPr>
                <w:szCs w:val="20"/>
              </w:rPr>
            </w:pPr>
            <w:r>
              <w:rPr>
                <w:szCs w:val="20"/>
              </w:rPr>
              <w:t>2502</w:t>
            </w:r>
            <w:r w:rsidRPr="00283A38">
              <w:rPr>
                <w:szCs w:val="20"/>
              </w:rPr>
              <w:t>_0</w:t>
            </w:r>
            <w:r>
              <w:rPr>
                <w:szCs w:val="20"/>
              </w:rPr>
              <w:t>6</w:t>
            </w:r>
          </w:p>
        </w:tc>
        <w:tc>
          <w:tcPr>
            <w:tcW w:w="990" w:type="dxa"/>
          </w:tcPr>
          <w:p w14:paraId="36C0C48A" w14:textId="3087A54F" w:rsidR="0061524D" w:rsidRPr="00283A38" w:rsidRDefault="0061524D" w:rsidP="00FD51B2">
            <w:pPr>
              <w:jc w:val="center"/>
              <w:rPr>
                <w:rFonts w:cstheme="minorHAnsi"/>
                <w:szCs w:val="20"/>
              </w:rPr>
            </w:pPr>
          </w:p>
        </w:tc>
        <w:tc>
          <w:tcPr>
            <w:tcW w:w="990" w:type="dxa"/>
          </w:tcPr>
          <w:p w14:paraId="1C40B8AD" w14:textId="77777777" w:rsidR="0061524D" w:rsidRPr="00487927" w:rsidRDefault="0061524D" w:rsidP="00FD51B2">
            <w:pPr>
              <w:jc w:val="center"/>
              <w:rPr>
                <w:rFonts w:cstheme="minorHAnsi"/>
                <w:szCs w:val="20"/>
              </w:rPr>
            </w:pPr>
          </w:p>
        </w:tc>
        <w:tc>
          <w:tcPr>
            <w:tcW w:w="990" w:type="dxa"/>
          </w:tcPr>
          <w:p w14:paraId="79F996D1" w14:textId="77777777" w:rsidR="0061524D" w:rsidRPr="00487927" w:rsidRDefault="0061524D" w:rsidP="00FD51B2">
            <w:pPr>
              <w:jc w:val="center"/>
              <w:rPr>
                <w:rFonts w:cstheme="minorHAnsi"/>
                <w:szCs w:val="20"/>
              </w:rPr>
            </w:pPr>
          </w:p>
        </w:tc>
        <w:tc>
          <w:tcPr>
            <w:tcW w:w="990" w:type="dxa"/>
          </w:tcPr>
          <w:p w14:paraId="771BC52F" w14:textId="77777777" w:rsidR="0061524D" w:rsidRPr="00487927" w:rsidRDefault="0061524D" w:rsidP="00FD51B2">
            <w:pPr>
              <w:jc w:val="center"/>
              <w:rPr>
                <w:rFonts w:cstheme="minorHAnsi"/>
                <w:szCs w:val="20"/>
              </w:rPr>
            </w:pPr>
          </w:p>
        </w:tc>
        <w:tc>
          <w:tcPr>
            <w:tcW w:w="990" w:type="dxa"/>
          </w:tcPr>
          <w:p w14:paraId="7F68A69D" w14:textId="77777777" w:rsidR="0061524D" w:rsidRPr="00487927" w:rsidRDefault="0061524D" w:rsidP="00FD51B2">
            <w:pPr>
              <w:jc w:val="center"/>
              <w:rPr>
                <w:rFonts w:cstheme="minorHAnsi"/>
                <w:szCs w:val="20"/>
              </w:rPr>
            </w:pPr>
          </w:p>
        </w:tc>
        <w:tc>
          <w:tcPr>
            <w:tcW w:w="990" w:type="dxa"/>
          </w:tcPr>
          <w:p w14:paraId="6CCCCFB1" w14:textId="77777777" w:rsidR="0061524D" w:rsidRPr="00487927" w:rsidRDefault="0061524D" w:rsidP="00FD51B2">
            <w:pPr>
              <w:jc w:val="center"/>
              <w:rPr>
                <w:rFonts w:cstheme="minorHAnsi"/>
                <w:szCs w:val="20"/>
              </w:rPr>
            </w:pPr>
          </w:p>
        </w:tc>
        <w:tc>
          <w:tcPr>
            <w:tcW w:w="1080" w:type="dxa"/>
          </w:tcPr>
          <w:p w14:paraId="0848A07B" w14:textId="4308375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D5DDAC1" w14:textId="77777777" w:rsidR="0061524D" w:rsidRPr="00283A38" w:rsidRDefault="0061524D" w:rsidP="00FD51B2">
            <w:pPr>
              <w:jc w:val="center"/>
              <w:rPr>
                <w:rFonts w:cstheme="minorHAnsi"/>
                <w:szCs w:val="20"/>
              </w:rPr>
            </w:pPr>
          </w:p>
        </w:tc>
        <w:tc>
          <w:tcPr>
            <w:tcW w:w="990" w:type="dxa"/>
          </w:tcPr>
          <w:p w14:paraId="40009AAA" w14:textId="77777777" w:rsidR="0061524D" w:rsidRPr="00283A38" w:rsidRDefault="0061524D" w:rsidP="00FD51B2">
            <w:pPr>
              <w:jc w:val="center"/>
              <w:rPr>
                <w:rFonts w:cstheme="minorHAnsi"/>
                <w:szCs w:val="20"/>
              </w:rPr>
            </w:pPr>
          </w:p>
        </w:tc>
        <w:tc>
          <w:tcPr>
            <w:tcW w:w="1103" w:type="dxa"/>
          </w:tcPr>
          <w:p w14:paraId="2AB0E0E7" w14:textId="77777777" w:rsidR="0061524D" w:rsidRPr="00283A38" w:rsidRDefault="0061524D" w:rsidP="00FD51B2">
            <w:pPr>
              <w:jc w:val="center"/>
              <w:rPr>
                <w:rFonts w:cstheme="minorHAnsi"/>
                <w:szCs w:val="20"/>
              </w:rPr>
            </w:pPr>
          </w:p>
        </w:tc>
        <w:tc>
          <w:tcPr>
            <w:tcW w:w="1103" w:type="dxa"/>
          </w:tcPr>
          <w:p w14:paraId="2247FDCE" w14:textId="77777777" w:rsidR="0061524D" w:rsidRPr="00283A38" w:rsidRDefault="0061524D" w:rsidP="00FD51B2">
            <w:pPr>
              <w:jc w:val="center"/>
              <w:rPr>
                <w:rFonts w:cstheme="minorHAnsi"/>
                <w:szCs w:val="20"/>
              </w:rPr>
            </w:pPr>
          </w:p>
        </w:tc>
      </w:tr>
      <w:tr w:rsidR="0061524D" w:rsidRPr="00487927" w14:paraId="726ED947" w14:textId="5D8877E4" w:rsidTr="0061524D">
        <w:tc>
          <w:tcPr>
            <w:tcW w:w="1255" w:type="dxa"/>
          </w:tcPr>
          <w:p w14:paraId="5AEF9B5B" w14:textId="55E39393" w:rsidR="0061524D" w:rsidRDefault="0061524D" w:rsidP="00FD51B2">
            <w:pPr>
              <w:jc w:val="center"/>
              <w:rPr>
                <w:szCs w:val="20"/>
              </w:rPr>
            </w:pPr>
            <w:r>
              <w:rPr>
                <w:szCs w:val="20"/>
              </w:rPr>
              <w:t>2503</w:t>
            </w:r>
            <w:r w:rsidRPr="00283A38">
              <w:rPr>
                <w:szCs w:val="20"/>
              </w:rPr>
              <w:t>_0</w:t>
            </w:r>
            <w:r>
              <w:rPr>
                <w:szCs w:val="20"/>
              </w:rPr>
              <w:t>2</w:t>
            </w:r>
          </w:p>
        </w:tc>
        <w:tc>
          <w:tcPr>
            <w:tcW w:w="990" w:type="dxa"/>
          </w:tcPr>
          <w:p w14:paraId="3527E24D" w14:textId="73A2A9CF" w:rsidR="0061524D" w:rsidRPr="00283A38" w:rsidRDefault="0061524D" w:rsidP="00FD51B2">
            <w:pPr>
              <w:jc w:val="center"/>
              <w:rPr>
                <w:rFonts w:cstheme="minorHAnsi"/>
                <w:szCs w:val="20"/>
              </w:rPr>
            </w:pPr>
          </w:p>
        </w:tc>
        <w:tc>
          <w:tcPr>
            <w:tcW w:w="990" w:type="dxa"/>
          </w:tcPr>
          <w:p w14:paraId="5621818F" w14:textId="77777777" w:rsidR="0061524D" w:rsidRPr="00487927" w:rsidRDefault="0061524D" w:rsidP="00FD51B2">
            <w:pPr>
              <w:jc w:val="center"/>
              <w:rPr>
                <w:rFonts w:cstheme="minorHAnsi"/>
                <w:szCs w:val="20"/>
              </w:rPr>
            </w:pPr>
          </w:p>
        </w:tc>
        <w:tc>
          <w:tcPr>
            <w:tcW w:w="990" w:type="dxa"/>
          </w:tcPr>
          <w:p w14:paraId="5E741FC4" w14:textId="77777777" w:rsidR="0061524D" w:rsidRPr="00487927" w:rsidRDefault="0061524D" w:rsidP="00FD51B2">
            <w:pPr>
              <w:jc w:val="center"/>
              <w:rPr>
                <w:rFonts w:cstheme="minorHAnsi"/>
                <w:szCs w:val="20"/>
              </w:rPr>
            </w:pPr>
          </w:p>
        </w:tc>
        <w:tc>
          <w:tcPr>
            <w:tcW w:w="990" w:type="dxa"/>
          </w:tcPr>
          <w:p w14:paraId="27F393B9" w14:textId="77777777" w:rsidR="0061524D" w:rsidRPr="00487927" w:rsidRDefault="0061524D" w:rsidP="00FD51B2">
            <w:pPr>
              <w:jc w:val="center"/>
              <w:rPr>
                <w:rFonts w:cstheme="minorHAnsi"/>
                <w:szCs w:val="20"/>
              </w:rPr>
            </w:pPr>
          </w:p>
        </w:tc>
        <w:tc>
          <w:tcPr>
            <w:tcW w:w="990" w:type="dxa"/>
          </w:tcPr>
          <w:p w14:paraId="4676DACD" w14:textId="77777777" w:rsidR="0061524D" w:rsidRPr="00487927" w:rsidRDefault="0061524D" w:rsidP="00FD51B2">
            <w:pPr>
              <w:jc w:val="center"/>
              <w:rPr>
                <w:rFonts w:cstheme="minorHAnsi"/>
                <w:szCs w:val="20"/>
              </w:rPr>
            </w:pPr>
          </w:p>
        </w:tc>
        <w:tc>
          <w:tcPr>
            <w:tcW w:w="990" w:type="dxa"/>
          </w:tcPr>
          <w:p w14:paraId="58B4C5F5" w14:textId="77777777" w:rsidR="0061524D" w:rsidRPr="00487927" w:rsidRDefault="0061524D" w:rsidP="00FD51B2">
            <w:pPr>
              <w:jc w:val="center"/>
              <w:rPr>
                <w:rFonts w:cstheme="minorHAnsi"/>
                <w:szCs w:val="20"/>
              </w:rPr>
            </w:pPr>
          </w:p>
        </w:tc>
        <w:tc>
          <w:tcPr>
            <w:tcW w:w="1080" w:type="dxa"/>
          </w:tcPr>
          <w:p w14:paraId="2A1B3FE4" w14:textId="14B906A5" w:rsidR="0061524D" w:rsidRPr="00283A38" w:rsidRDefault="0061524D" w:rsidP="00FD51B2">
            <w:pPr>
              <w:jc w:val="center"/>
              <w:rPr>
                <w:rFonts w:cstheme="minorHAnsi"/>
                <w:szCs w:val="20"/>
              </w:rPr>
            </w:pPr>
            <w:r w:rsidRPr="00283A38">
              <w:rPr>
                <w:rFonts w:cstheme="minorHAnsi"/>
                <w:szCs w:val="20"/>
              </w:rPr>
              <w:t>•</w:t>
            </w:r>
          </w:p>
        </w:tc>
        <w:tc>
          <w:tcPr>
            <w:tcW w:w="990" w:type="dxa"/>
          </w:tcPr>
          <w:p w14:paraId="334F6471" w14:textId="77777777" w:rsidR="0061524D" w:rsidRPr="00283A38" w:rsidRDefault="0061524D" w:rsidP="00FD51B2">
            <w:pPr>
              <w:jc w:val="center"/>
              <w:rPr>
                <w:rFonts w:cstheme="minorHAnsi"/>
                <w:szCs w:val="20"/>
              </w:rPr>
            </w:pPr>
          </w:p>
        </w:tc>
        <w:tc>
          <w:tcPr>
            <w:tcW w:w="990" w:type="dxa"/>
          </w:tcPr>
          <w:p w14:paraId="400E55F2" w14:textId="77777777" w:rsidR="0061524D" w:rsidRPr="00283A38" w:rsidRDefault="0061524D" w:rsidP="00FD51B2">
            <w:pPr>
              <w:jc w:val="center"/>
              <w:rPr>
                <w:rFonts w:cstheme="minorHAnsi"/>
                <w:szCs w:val="20"/>
              </w:rPr>
            </w:pPr>
          </w:p>
        </w:tc>
        <w:tc>
          <w:tcPr>
            <w:tcW w:w="1103" w:type="dxa"/>
          </w:tcPr>
          <w:p w14:paraId="40498B0C" w14:textId="77777777" w:rsidR="0061524D" w:rsidRPr="00283A38" w:rsidRDefault="0061524D" w:rsidP="00FD51B2">
            <w:pPr>
              <w:jc w:val="center"/>
              <w:rPr>
                <w:rFonts w:cstheme="minorHAnsi"/>
                <w:szCs w:val="20"/>
              </w:rPr>
            </w:pPr>
          </w:p>
        </w:tc>
        <w:tc>
          <w:tcPr>
            <w:tcW w:w="1103" w:type="dxa"/>
          </w:tcPr>
          <w:p w14:paraId="576C3AF2" w14:textId="77777777" w:rsidR="0061524D" w:rsidRPr="00283A38" w:rsidRDefault="0061524D" w:rsidP="00FD51B2">
            <w:pPr>
              <w:jc w:val="center"/>
              <w:rPr>
                <w:rFonts w:cstheme="minorHAnsi"/>
                <w:szCs w:val="20"/>
              </w:rPr>
            </w:pPr>
          </w:p>
        </w:tc>
      </w:tr>
      <w:tr w:rsidR="0061524D" w:rsidRPr="00487927" w14:paraId="1648036F" w14:textId="4B315551" w:rsidTr="0061524D">
        <w:tc>
          <w:tcPr>
            <w:tcW w:w="1255" w:type="dxa"/>
          </w:tcPr>
          <w:p w14:paraId="232C90DB" w14:textId="696AE581" w:rsidR="0061524D" w:rsidRDefault="0061524D" w:rsidP="00FD51B2">
            <w:pPr>
              <w:jc w:val="center"/>
              <w:rPr>
                <w:szCs w:val="20"/>
              </w:rPr>
            </w:pPr>
            <w:r>
              <w:rPr>
                <w:szCs w:val="20"/>
              </w:rPr>
              <w:t>2503</w:t>
            </w:r>
            <w:r w:rsidRPr="00283A38">
              <w:rPr>
                <w:szCs w:val="20"/>
              </w:rPr>
              <w:t>_0</w:t>
            </w:r>
            <w:r>
              <w:rPr>
                <w:szCs w:val="20"/>
              </w:rPr>
              <w:t>3</w:t>
            </w:r>
          </w:p>
        </w:tc>
        <w:tc>
          <w:tcPr>
            <w:tcW w:w="990" w:type="dxa"/>
          </w:tcPr>
          <w:p w14:paraId="7FBDF28D" w14:textId="77777777" w:rsidR="0061524D" w:rsidRPr="00283A38" w:rsidRDefault="0061524D" w:rsidP="00FD51B2">
            <w:pPr>
              <w:jc w:val="center"/>
              <w:rPr>
                <w:rFonts w:cstheme="minorHAnsi"/>
                <w:szCs w:val="20"/>
              </w:rPr>
            </w:pPr>
          </w:p>
        </w:tc>
        <w:tc>
          <w:tcPr>
            <w:tcW w:w="990" w:type="dxa"/>
          </w:tcPr>
          <w:p w14:paraId="350F18FD" w14:textId="77777777" w:rsidR="0061524D" w:rsidRPr="00487927" w:rsidRDefault="0061524D" w:rsidP="00FD51B2">
            <w:pPr>
              <w:jc w:val="center"/>
              <w:rPr>
                <w:rFonts w:cstheme="minorHAnsi"/>
                <w:szCs w:val="20"/>
              </w:rPr>
            </w:pPr>
          </w:p>
        </w:tc>
        <w:tc>
          <w:tcPr>
            <w:tcW w:w="990" w:type="dxa"/>
          </w:tcPr>
          <w:p w14:paraId="1F3E6EDD" w14:textId="77777777" w:rsidR="0061524D" w:rsidRPr="00487927" w:rsidRDefault="0061524D" w:rsidP="00FD51B2">
            <w:pPr>
              <w:jc w:val="center"/>
              <w:rPr>
                <w:rFonts w:cstheme="minorHAnsi"/>
                <w:szCs w:val="20"/>
              </w:rPr>
            </w:pPr>
          </w:p>
        </w:tc>
        <w:tc>
          <w:tcPr>
            <w:tcW w:w="990" w:type="dxa"/>
          </w:tcPr>
          <w:p w14:paraId="392FDCAB" w14:textId="77777777" w:rsidR="0061524D" w:rsidRPr="00487927" w:rsidRDefault="0061524D" w:rsidP="00FD51B2">
            <w:pPr>
              <w:jc w:val="center"/>
              <w:rPr>
                <w:rFonts w:cstheme="minorHAnsi"/>
                <w:szCs w:val="20"/>
              </w:rPr>
            </w:pPr>
          </w:p>
        </w:tc>
        <w:tc>
          <w:tcPr>
            <w:tcW w:w="990" w:type="dxa"/>
          </w:tcPr>
          <w:p w14:paraId="7C31516D" w14:textId="77777777" w:rsidR="0061524D" w:rsidRPr="00487927" w:rsidRDefault="0061524D" w:rsidP="00FD51B2">
            <w:pPr>
              <w:jc w:val="center"/>
              <w:rPr>
                <w:rFonts w:cstheme="minorHAnsi"/>
                <w:szCs w:val="20"/>
              </w:rPr>
            </w:pPr>
          </w:p>
        </w:tc>
        <w:tc>
          <w:tcPr>
            <w:tcW w:w="990" w:type="dxa"/>
          </w:tcPr>
          <w:p w14:paraId="0B0DC37A" w14:textId="77777777" w:rsidR="0061524D" w:rsidRPr="00487927" w:rsidRDefault="0061524D" w:rsidP="00FD51B2">
            <w:pPr>
              <w:jc w:val="center"/>
              <w:rPr>
                <w:rFonts w:cstheme="minorHAnsi"/>
                <w:szCs w:val="20"/>
              </w:rPr>
            </w:pPr>
          </w:p>
        </w:tc>
        <w:tc>
          <w:tcPr>
            <w:tcW w:w="1080" w:type="dxa"/>
          </w:tcPr>
          <w:p w14:paraId="2A10E2FB" w14:textId="5AB9E7A6" w:rsidR="0061524D" w:rsidRPr="00283A38" w:rsidRDefault="0061524D" w:rsidP="00FD51B2">
            <w:pPr>
              <w:jc w:val="center"/>
              <w:rPr>
                <w:rFonts w:cstheme="minorHAnsi"/>
                <w:szCs w:val="20"/>
              </w:rPr>
            </w:pPr>
            <w:r w:rsidRPr="00283A38">
              <w:rPr>
                <w:rFonts w:cstheme="minorHAnsi"/>
                <w:szCs w:val="20"/>
              </w:rPr>
              <w:t>•</w:t>
            </w:r>
          </w:p>
        </w:tc>
        <w:tc>
          <w:tcPr>
            <w:tcW w:w="990" w:type="dxa"/>
          </w:tcPr>
          <w:p w14:paraId="64E091D8" w14:textId="77777777" w:rsidR="0061524D" w:rsidRPr="00283A38" w:rsidRDefault="0061524D" w:rsidP="00FD51B2">
            <w:pPr>
              <w:jc w:val="center"/>
              <w:rPr>
                <w:rFonts w:cstheme="minorHAnsi"/>
                <w:szCs w:val="20"/>
              </w:rPr>
            </w:pPr>
          </w:p>
        </w:tc>
        <w:tc>
          <w:tcPr>
            <w:tcW w:w="990" w:type="dxa"/>
          </w:tcPr>
          <w:p w14:paraId="0FB31669" w14:textId="77777777" w:rsidR="0061524D" w:rsidRPr="00283A38" w:rsidRDefault="0061524D" w:rsidP="00FD51B2">
            <w:pPr>
              <w:jc w:val="center"/>
              <w:rPr>
                <w:rFonts w:cstheme="minorHAnsi"/>
                <w:szCs w:val="20"/>
              </w:rPr>
            </w:pPr>
          </w:p>
        </w:tc>
        <w:tc>
          <w:tcPr>
            <w:tcW w:w="1103" w:type="dxa"/>
          </w:tcPr>
          <w:p w14:paraId="15AA2FBD" w14:textId="77777777" w:rsidR="0061524D" w:rsidRPr="00283A38" w:rsidRDefault="0061524D" w:rsidP="00FD51B2">
            <w:pPr>
              <w:jc w:val="center"/>
              <w:rPr>
                <w:rFonts w:cstheme="minorHAnsi"/>
                <w:szCs w:val="20"/>
              </w:rPr>
            </w:pPr>
          </w:p>
        </w:tc>
        <w:tc>
          <w:tcPr>
            <w:tcW w:w="1103" w:type="dxa"/>
          </w:tcPr>
          <w:p w14:paraId="3EA2D5CC" w14:textId="77777777" w:rsidR="0061524D" w:rsidRPr="00283A38" w:rsidRDefault="0061524D" w:rsidP="00FD51B2">
            <w:pPr>
              <w:jc w:val="center"/>
              <w:rPr>
                <w:rFonts w:cstheme="minorHAnsi"/>
                <w:szCs w:val="20"/>
              </w:rPr>
            </w:pPr>
          </w:p>
        </w:tc>
      </w:tr>
      <w:tr w:rsidR="0061524D" w:rsidRPr="00487927" w14:paraId="1B90FA46" w14:textId="3A5D4C04" w:rsidTr="0061524D">
        <w:tc>
          <w:tcPr>
            <w:tcW w:w="1255" w:type="dxa"/>
          </w:tcPr>
          <w:p w14:paraId="4AB7657A" w14:textId="5B38FEEE" w:rsidR="0061524D" w:rsidRDefault="0061524D" w:rsidP="00FD51B2">
            <w:pPr>
              <w:jc w:val="center"/>
              <w:rPr>
                <w:szCs w:val="20"/>
              </w:rPr>
            </w:pPr>
            <w:r>
              <w:rPr>
                <w:szCs w:val="20"/>
              </w:rPr>
              <w:t>2503</w:t>
            </w:r>
            <w:r w:rsidRPr="00283A38">
              <w:rPr>
                <w:szCs w:val="20"/>
              </w:rPr>
              <w:t>_0</w:t>
            </w:r>
            <w:r>
              <w:rPr>
                <w:szCs w:val="20"/>
              </w:rPr>
              <w:t>4</w:t>
            </w:r>
          </w:p>
        </w:tc>
        <w:tc>
          <w:tcPr>
            <w:tcW w:w="990" w:type="dxa"/>
          </w:tcPr>
          <w:p w14:paraId="78BCCB24" w14:textId="77B62CCE" w:rsidR="0061524D" w:rsidRPr="00283A38" w:rsidRDefault="0061524D" w:rsidP="00FD51B2">
            <w:pPr>
              <w:jc w:val="center"/>
              <w:rPr>
                <w:rFonts w:cstheme="minorHAnsi"/>
                <w:szCs w:val="20"/>
              </w:rPr>
            </w:pPr>
          </w:p>
        </w:tc>
        <w:tc>
          <w:tcPr>
            <w:tcW w:w="990" w:type="dxa"/>
          </w:tcPr>
          <w:p w14:paraId="7DCA0B67" w14:textId="77777777" w:rsidR="0061524D" w:rsidRPr="00487927" w:rsidRDefault="0061524D" w:rsidP="00FD51B2">
            <w:pPr>
              <w:jc w:val="center"/>
              <w:rPr>
                <w:rFonts w:cstheme="minorHAnsi"/>
                <w:szCs w:val="20"/>
              </w:rPr>
            </w:pPr>
          </w:p>
        </w:tc>
        <w:tc>
          <w:tcPr>
            <w:tcW w:w="990" w:type="dxa"/>
          </w:tcPr>
          <w:p w14:paraId="4B245AD7" w14:textId="77777777" w:rsidR="0061524D" w:rsidRPr="00487927" w:rsidRDefault="0061524D" w:rsidP="00FD51B2">
            <w:pPr>
              <w:jc w:val="center"/>
              <w:rPr>
                <w:rFonts w:cstheme="minorHAnsi"/>
                <w:szCs w:val="20"/>
              </w:rPr>
            </w:pPr>
          </w:p>
        </w:tc>
        <w:tc>
          <w:tcPr>
            <w:tcW w:w="990" w:type="dxa"/>
          </w:tcPr>
          <w:p w14:paraId="4CBDBDA6" w14:textId="77777777" w:rsidR="0061524D" w:rsidRPr="00487927" w:rsidRDefault="0061524D" w:rsidP="00FD51B2">
            <w:pPr>
              <w:jc w:val="center"/>
              <w:rPr>
                <w:rFonts w:cstheme="minorHAnsi"/>
                <w:szCs w:val="20"/>
              </w:rPr>
            </w:pPr>
          </w:p>
        </w:tc>
        <w:tc>
          <w:tcPr>
            <w:tcW w:w="990" w:type="dxa"/>
          </w:tcPr>
          <w:p w14:paraId="26217774" w14:textId="77777777" w:rsidR="0061524D" w:rsidRPr="00487927" w:rsidRDefault="0061524D" w:rsidP="00FD51B2">
            <w:pPr>
              <w:jc w:val="center"/>
              <w:rPr>
                <w:rFonts w:cstheme="minorHAnsi"/>
                <w:szCs w:val="20"/>
              </w:rPr>
            </w:pPr>
          </w:p>
        </w:tc>
        <w:tc>
          <w:tcPr>
            <w:tcW w:w="990" w:type="dxa"/>
          </w:tcPr>
          <w:p w14:paraId="6CF05110" w14:textId="77777777" w:rsidR="0061524D" w:rsidRPr="00487927" w:rsidRDefault="0061524D" w:rsidP="00FD51B2">
            <w:pPr>
              <w:jc w:val="center"/>
              <w:rPr>
                <w:rFonts w:cstheme="minorHAnsi"/>
                <w:szCs w:val="20"/>
              </w:rPr>
            </w:pPr>
          </w:p>
        </w:tc>
        <w:tc>
          <w:tcPr>
            <w:tcW w:w="1080" w:type="dxa"/>
          </w:tcPr>
          <w:p w14:paraId="5A62CE4B" w14:textId="62D2D8C9"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30554E" w14:textId="77777777" w:rsidR="0061524D" w:rsidRPr="00283A38" w:rsidRDefault="0061524D" w:rsidP="00FD51B2">
            <w:pPr>
              <w:jc w:val="center"/>
              <w:rPr>
                <w:rFonts w:cstheme="minorHAnsi"/>
                <w:szCs w:val="20"/>
              </w:rPr>
            </w:pPr>
          </w:p>
        </w:tc>
        <w:tc>
          <w:tcPr>
            <w:tcW w:w="990" w:type="dxa"/>
          </w:tcPr>
          <w:p w14:paraId="246DEBAD" w14:textId="77777777" w:rsidR="0061524D" w:rsidRPr="00283A38" w:rsidRDefault="0061524D" w:rsidP="00FD51B2">
            <w:pPr>
              <w:jc w:val="center"/>
              <w:rPr>
                <w:rFonts w:cstheme="minorHAnsi"/>
                <w:szCs w:val="20"/>
              </w:rPr>
            </w:pPr>
          </w:p>
        </w:tc>
        <w:tc>
          <w:tcPr>
            <w:tcW w:w="1103" w:type="dxa"/>
          </w:tcPr>
          <w:p w14:paraId="48A22037" w14:textId="77777777" w:rsidR="0061524D" w:rsidRPr="00283A38" w:rsidRDefault="0061524D" w:rsidP="00FD51B2">
            <w:pPr>
              <w:jc w:val="center"/>
              <w:rPr>
                <w:rFonts w:cstheme="minorHAnsi"/>
                <w:szCs w:val="20"/>
              </w:rPr>
            </w:pPr>
          </w:p>
        </w:tc>
        <w:tc>
          <w:tcPr>
            <w:tcW w:w="1103" w:type="dxa"/>
          </w:tcPr>
          <w:p w14:paraId="283A0F85" w14:textId="77777777" w:rsidR="0061524D" w:rsidRPr="00283A38" w:rsidRDefault="0061524D" w:rsidP="00FD51B2">
            <w:pPr>
              <w:jc w:val="center"/>
              <w:rPr>
                <w:rFonts w:cstheme="minorHAnsi"/>
                <w:szCs w:val="20"/>
              </w:rPr>
            </w:pPr>
          </w:p>
        </w:tc>
      </w:tr>
      <w:tr w:rsidR="0061524D" w:rsidRPr="00487927" w14:paraId="41FAD33C" w14:textId="23F810AD" w:rsidTr="0061524D">
        <w:tc>
          <w:tcPr>
            <w:tcW w:w="1255" w:type="dxa"/>
          </w:tcPr>
          <w:p w14:paraId="523E45E0" w14:textId="2FF15909" w:rsidR="0061524D" w:rsidRDefault="0061524D" w:rsidP="00FD51B2">
            <w:pPr>
              <w:jc w:val="center"/>
              <w:rPr>
                <w:szCs w:val="20"/>
              </w:rPr>
            </w:pPr>
            <w:r>
              <w:rPr>
                <w:szCs w:val="20"/>
              </w:rPr>
              <w:t>2503</w:t>
            </w:r>
            <w:r w:rsidRPr="00283A38">
              <w:rPr>
                <w:szCs w:val="20"/>
              </w:rPr>
              <w:t>_0</w:t>
            </w:r>
            <w:r>
              <w:rPr>
                <w:szCs w:val="20"/>
              </w:rPr>
              <w:t>5</w:t>
            </w:r>
          </w:p>
        </w:tc>
        <w:tc>
          <w:tcPr>
            <w:tcW w:w="990" w:type="dxa"/>
          </w:tcPr>
          <w:p w14:paraId="3A0B9158" w14:textId="22E1D1D3" w:rsidR="0061524D" w:rsidRPr="00283A38" w:rsidRDefault="0061524D" w:rsidP="00FD51B2">
            <w:pPr>
              <w:jc w:val="center"/>
              <w:rPr>
                <w:rFonts w:cstheme="minorHAnsi"/>
                <w:szCs w:val="20"/>
              </w:rPr>
            </w:pPr>
          </w:p>
        </w:tc>
        <w:tc>
          <w:tcPr>
            <w:tcW w:w="990" w:type="dxa"/>
          </w:tcPr>
          <w:p w14:paraId="68D3B72E" w14:textId="77777777" w:rsidR="0061524D" w:rsidRPr="00487927" w:rsidRDefault="0061524D" w:rsidP="00FD51B2">
            <w:pPr>
              <w:jc w:val="center"/>
              <w:rPr>
                <w:rFonts w:cstheme="minorHAnsi"/>
                <w:szCs w:val="20"/>
              </w:rPr>
            </w:pPr>
          </w:p>
        </w:tc>
        <w:tc>
          <w:tcPr>
            <w:tcW w:w="990" w:type="dxa"/>
          </w:tcPr>
          <w:p w14:paraId="1D27543A" w14:textId="77777777" w:rsidR="0061524D" w:rsidRPr="00487927" w:rsidRDefault="0061524D" w:rsidP="00FD51B2">
            <w:pPr>
              <w:jc w:val="center"/>
              <w:rPr>
                <w:rFonts w:cstheme="minorHAnsi"/>
                <w:szCs w:val="20"/>
              </w:rPr>
            </w:pPr>
          </w:p>
        </w:tc>
        <w:tc>
          <w:tcPr>
            <w:tcW w:w="990" w:type="dxa"/>
          </w:tcPr>
          <w:p w14:paraId="08D6F9DC" w14:textId="77777777" w:rsidR="0061524D" w:rsidRPr="00487927" w:rsidRDefault="0061524D" w:rsidP="00FD51B2">
            <w:pPr>
              <w:jc w:val="center"/>
              <w:rPr>
                <w:rFonts w:cstheme="minorHAnsi"/>
                <w:szCs w:val="20"/>
              </w:rPr>
            </w:pPr>
          </w:p>
        </w:tc>
        <w:tc>
          <w:tcPr>
            <w:tcW w:w="990" w:type="dxa"/>
          </w:tcPr>
          <w:p w14:paraId="3A3C16A8" w14:textId="77777777" w:rsidR="0061524D" w:rsidRPr="00487927" w:rsidRDefault="0061524D" w:rsidP="00FD51B2">
            <w:pPr>
              <w:jc w:val="center"/>
              <w:rPr>
                <w:rFonts w:cstheme="minorHAnsi"/>
                <w:szCs w:val="20"/>
              </w:rPr>
            </w:pPr>
          </w:p>
        </w:tc>
        <w:tc>
          <w:tcPr>
            <w:tcW w:w="990" w:type="dxa"/>
          </w:tcPr>
          <w:p w14:paraId="2E3E0B8A" w14:textId="77777777" w:rsidR="0061524D" w:rsidRPr="00487927" w:rsidRDefault="0061524D" w:rsidP="00FD51B2">
            <w:pPr>
              <w:jc w:val="center"/>
              <w:rPr>
                <w:rFonts w:cstheme="minorHAnsi"/>
                <w:szCs w:val="20"/>
              </w:rPr>
            </w:pPr>
          </w:p>
        </w:tc>
        <w:tc>
          <w:tcPr>
            <w:tcW w:w="1080" w:type="dxa"/>
          </w:tcPr>
          <w:p w14:paraId="1D4D852D" w14:textId="346AFC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62949358" w14:textId="77777777" w:rsidR="0061524D" w:rsidRPr="00283A38" w:rsidRDefault="0061524D" w:rsidP="00FD51B2">
            <w:pPr>
              <w:jc w:val="center"/>
              <w:rPr>
                <w:rFonts w:cstheme="minorHAnsi"/>
                <w:szCs w:val="20"/>
              </w:rPr>
            </w:pPr>
          </w:p>
        </w:tc>
        <w:tc>
          <w:tcPr>
            <w:tcW w:w="990" w:type="dxa"/>
          </w:tcPr>
          <w:p w14:paraId="4B03F56F" w14:textId="77777777" w:rsidR="0061524D" w:rsidRPr="00283A38" w:rsidRDefault="0061524D" w:rsidP="00FD51B2">
            <w:pPr>
              <w:jc w:val="center"/>
              <w:rPr>
                <w:rFonts w:cstheme="minorHAnsi"/>
                <w:szCs w:val="20"/>
              </w:rPr>
            </w:pPr>
          </w:p>
        </w:tc>
        <w:tc>
          <w:tcPr>
            <w:tcW w:w="1103" w:type="dxa"/>
          </w:tcPr>
          <w:p w14:paraId="2A649965" w14:textId="77777777" w:rsidR="0061524D" w:rsidRPr="00283A38" w:rsidRDefault="0061524D" w:rsidP="00FD51B2">
            <w:pPr>
              <w:jc w:val="center"/>
              <w:rPr>
                <w:rFonts w:cstheme="minorHAnsi"/>
                <w:szCs w:val="20"/>
              </w:rPr>
            </w:pPr>
          </w:p>
        </w:tc>
        <w:tc>
          <w:tcPr>
            <w:tcW w:w="1103" w:type="dxa"/>
          </w:tcPr>
          <w:p w14:paraId="7EA47E1B" w14:textId="77777777" w:rsidR="0061524D" w:rsidRPr="00283A38" w:rsidRDefault="0061524D" w:rsidP="00FD51B2">
            <w:pPr>
              <w:jc w:val="center"/>
              <w:rPr>
                <w:rFonts w:cstheme="minorHAnsi"/>
                <w:szCs w:val="20"/>
              </w:rPr>
            </w:pPr>
          </w:p>
        </w:tc>
      </w:tr>
      <w:tr w:rsidR="0061524D" w:rsidRPr="00487927" w14:paraId="192AA60E" w14:textId="1E6CAA46" w:rsidTr="0061524D">
        <w:tc>
          <w:tcPr>
            <w:tcW w:w="1255" w:type="dxa"/>
          </w:tcPr>
          <w:p w14:paraId="128C47DA" w14:textId="43FFA2DB" w:rsidR="0061524D" w:rsidRDefault="0061524D" w:rsidP="00FD51B2">
            <w:pPr>
              <w:jc w:val="center"/>
              <w:rPr>
                <w:szCs w:val="20"/>
              </w:rPr>
            </w:pPr>
            <w:r>
              <w:rPr>
                <w:szCs w:val="20"/>
              </w:rPr>
              <w:t>2503</w:t>
            </w:r>
            <w:r w:rsidRPr="00283A38">
              <w:rPr>
                <w:szCs w:val="20"/>
              </w:rPr>
              <w:t>_0</w:t>
            </w:r>
            <w:r>
              <w:rPr>
                <w:szCs w:val="20"/>
              </w:rPr>
              <w:t>6</w:t>
            </w:r>
          </w:p>
        </w:tc>
        <w:tc>
          <w:tcPr>
            <w:tcW w:w="990" w:type="dxa"/>
          </w:tcPr>
          <w:p w14:paraId="2AAD41CD" w14:textId="4C3B5036" w:rsidR="0061524D" w:rsidRPr="00283A38" w:rsidRDefault="0061524D" w:rsidP="00FD51B2">
            <w:pPr>
              <w:jc w:val="center"/>
              <w:rPr>
                <w:rFonts w:cstheme="minorHAnsi"/>
                <w:szCs w:val="20"/>
              </w:rPr>
            </w:pPr>
          </w:p>
        </w:tc>
        <w:tc>
          <w:tcPr>
            <w:tcW w:w="990" w:type="dxa"/>
          </w:tcPr>
          <w:p w14:paraId="53C21383" w14:textId="77777777" w:rsidR="0061524D" w:rsidRPr="00487927" w:rsidRDefault="0061524D" w:rsidP="00FD51B2">
            <w:pPr>
              <w:jc w:val="center"/>
              <w:rPr>
                <w:rFonts w:cstheme="minorHAnsi"/>
                <w:szCs w:val="20"/>
              </w:rPr>
            </w:pPr>
          </w:p>
        </w:tc>
        <w:tc>
          <w:tcPr>
            <w:tcW w:w="990" w:type="dxa"/>
          </w:tcPr>
          <w:p w14:paraId="577371B7" w14:textId="77777777" w:rsidR="0061524D" w:rsidRPr="00487927" w:rsidRDefault="0061524D" w:rsidP="00FD51B2">
            <w:pPr>
              <w:jc w:val="center"/>
              <w:rPr>
                <w:rFonts w:cstheme="minorHAnsi"/>
                <w:szCs w:val="20"/>
              </w:rPr>
            </w:pPr>
          </w:p>
        </w:tc>
        <w:tc>
          <w:tcPr>
            <w:tcW w:w="990" w:type="dxa"/>
          </w:tcPr>
          <w:p w14:paraId="02DE4D41" w14:textId="77777777" w:rsidR="0061524D" w:rsidRPr="00487927" w:rsidRDefault="0061524D" w:rsidP="00FD51B2">
            <w:pPr>
              <w:jc w:val="center"/>
              <w:rPr>
                <w:rFonts w:cstheme="minorHAnsi"/>
                <w:szCs w:val="20"/>
              </w:rPr>
            </w:pPr>
          </w:p>
        </w:tc>
        <w:tc>
          <w:tcPr>
            <w:tcW w:w="990" w:type="dxa"/>
          </w:tcPr>
          <w:p w14:paraId="25466CF0" w14:textId="77777777" w:rsidR="0061524D" w:rsidRPr="00487927" w:rsidRDefault="0061524D" w:rsidP="00FD51B2">
            <w:pPr>
              <w:jc w:val="center"/>
              <w:rPr>
                <w:rFonts w:cstheme="minorHAnsi"/>
                <w:szCs w:val="20"/>
              </w:rPr>
            </w:pPr>
          </w:p>
        </w:tc>
        <w:tc>
          <w:tcPr>
            <w:tcW w:w="990" w:type="dxa"/>
          </w:tcPr>
          <w:p w14:paraId="19CE011E" w14:textId="77777777" w:rsidR="0061524D" w:rsidRPr="00487927" w:rsidRDefault="0061524D" w:rsidP="00FD51B2">
            <w:pPr>
              <w:jc w:val="center"/>
              <w:rPr>
                <w:rFonts w:cstheme="minorHAnsi"/>
                <w:szCs w:val="20"/>
              </w:rPr>
            </w:pPr>
          </w:p>
        </w:tc>
        <w:tc>
          <w:tcPr>
            <w:tcW w:w="1080" w:type="dxa"/>
          </w:tcPr>
          <w:p w14:paraId="0F0DA2C9" w14:textId="50799AEC" w:rsidR="0061524D" w:rsidRPr="00283A38" w:rsidRDefault="0061524D" w:rsidP="00FD51B2">
            <w:pPr>
              <w:jc w:val="center"/>
              <w:rPr>
                <w:rFonts w:cstheme="minorHAnsi"/>
                <w:szCs w:val="20"/>
              </w:rPr>
            </w:pPr>
            <w:r w:rsidRPr="00283A38">
              <w:rPr>
                <w:rFonts w:cstheme="minorHAnsi"/>
                <w:szCs w:val="20"/>
              </w:rPr>
              <w:t>•</w:t>
            </w:r>
          </w:p>
        </w:tc>
        <w:tc>
          <w:tcPr>
            <w:tcW w:w="990" w:type="dxa"/>
          </w:tcPr>
          <w:p w14:paraId="152586E0" w14:textId="77777777" w:rsidR="0061524D" w:rsidRPr="00283A38" w:rsidRDefault="0061524D" w:rsidP="00FD51B2">
            <w:pPr>
              <w:jc w:val="center"/>
              <w:rPr>
                <w:rFonts w:cstheme="minorHAnsi"/>
                <w:szCs w:val="20"/>
              </w:rPr>
            </w:pPr>
          </w:p>
        </w:tc>
        <w:tc>
          <w:tcPr>
            <w:tcW w:w="990" w:type="dxa"/>
          </w:tcPr>
          <w:p w14:paraId="735B5859" w14:textId="77777777" w:rsidR="0061524D" w:rsidRPr="00283A38" w:rsidRDefault="0061524D" w:rsidP="00FD51B2">
            <w:pPr>
              <w:jc w:val="center"/>
              <w:rPr>
                <w:rFonts w:cstheme="minorHAnsi"/>
                <w:szCs w:val="20"/>
              </w:rPr>
            </w:pPr>
          </w:p>
        </w:tc>
        <w:tc>
          <w:tcPr>
            <w:tcW w:w="1103" w:type="dxa"/>
          </w:tcPr>
          <w:p w14:paraId="506B62AA" w14:textId="77777777" w:rsidR="0061524D" w:rsidRPr="00283A38" w:rsidRDefault="0061524D" w:rsidP="00FD51B2">
            <w:pPr>
              <w:jc w:val="center"/>
              <w:rPr>
                <w:rFonts w:cstheme="minorHAnsi"/>
                <w:szCs w:val="20"/>
              </w:rPr>
            </w:pPr>
          </w:p>
        </w:tc>
        <w:tc>
          <w:tcPr>
            <w:tcW w:w="1103" w:type="dxa"/>
          </w:tcPr>
          <w:p w14:paraId="49CD0723" w14:textId="77777777" w:rsidR="0061524D" w:rsidRPr="00283A38" w:rsidRDefault="0061524D" w:rsidP="00FD51B2">
            <w:pPr>
              <w:jc w:val="center"/>
              <w:rPr>
                <w:rFonts w:cstheme="minorHAnsi"/>
                <w:szCs w:val="20"/>
              </w:rPr>
            </w:pPr>
          </w:p>
        </w:tc>
      </w:tr>
      <w:tr w:rsidR="0061524D" w:rsidRPr="00487927" w14:paraId="208CB821" w14:textId="74A7D0E0" w:rsidTr="0061524D">
        <w:tc>
          <w:tcPr>
            <w:tcW w:w="1255" w:type="dxa"/>
          </w:tcPr>
          <w:p w14:paraId="65CA5E94" w14:textId="3E00D041" w:rsidR="0061524D" w:rsidRDefault="0061524D" w:rsidP="00FD51B2">
            <w:pPr>
              <w:jc w:val="center"/>
              <w:rPr>
                <w:szCs w:val="20"/>
              </w:rPr>
            </w:pPr>
            <w:r>
              <w:rPr>
                <w:szCs w:val="20"/>
              </w:rPr>
              <w:t>2503</w:t>
            </w:r>
            <w:r w:rsidRPr="00283A38">
              <w:rPr>
                <w:szCs w:val="20"/>
              </w:rPr>
              <w:t>_0</w:t>
            </w:r>
            <w:r>
              <w:rPr>
                <w:szCs w:val="20"/>
              </w:rPr>
              <w:t>7</w:t>
            </w:r>
          </w:p>
        </w:tc>
        <w:tc>
          <w:tcPr>
            <w:tcW w:w="990" w:type="dxa"/>
          </w:tcPr>
          <w:p w14:paraId="1F9B4403" w14:textId="1A81092D" w:rsidR="0061524D" w:rsidRPr="00283A38" w:rsidRDefault="0061524D" w:rsidP="00FD51B2">
            <w:pPr>
              <w:jc w:val="center"/>
              <w:rPr>
                <w:rFonts w:cstheme="minorHAnsi"/>
                <w:szCs w:val="20"/>
              </w:rPr>
            </w:pPr>
          </w:p>
        </w:tc>
        <w:tc>
          <w:tcPr>
            <w:tcW w:w="990" w:type="dxa"/>
          </w:tcPr>
          <w:p w14:paraId="228CDE50" w14:textId="77777777" w:rsidR="0061524D" w:rsidRPr="00487927" w:rsidRDefault="0061524D" w:rsidP="00FD51B2">
            <w:pPr>
              <w:jc w:val="center"/>
              <w:rPr>
                <w:rFonts w:cstheme="minorHAnsi"/>
                <w:szCs w:val="20"/>
              </w:rPr>
            </w:pPr>
          </w:p>
        </w:tc>
        <w:tc>
          <w:tcPr>
            <w:tcW w:w="990" w:type="dxa"/>
          </w:tcPr>
          <w:p w14:paraId="113977E2" w14:textId="77777777" w:rsidR="0061524D" w:rsidRPr="00487927" w:rsidRDefault="0061524D" w:rsidP="00FD51B2">
            <w:pPr>
              <w:jc w:val="center"/>
              <w:rPr>
                <w:rFonts w:cstheme="minorHAnsi"/>
                <w:szCs w:val="20"/>
              </w:rPr>
            </w:pPr>
          </w:p>
        </w:tc>
        <w:tc>
          <w:tcPr>
            <w:tcW w:w="990" w:type="dxa"/>
          </w:tcPr>
          <w:p w14:paraId="64B8E441" w14:textId="77777777" w:rsidR="0061524D" w:rsidRPr="00487927" w:rsidRDefault="0061524D" w:rsidP="00FD51B2">
            <w:pPr>
              <w:jc w:val="center"/>
              <w:rPr>
                <w:rFonts w:cstheme="minorHAnsi"/>
                <w:szCs w:val="20"/>
              </w:rPr>
            </w:pPr>
          </w:p>
        </w:tc>
        <w:tc>
          <w:tcPr>
            <w:tcW w:w="990" w:type="dxa"/>
          </w:tcPr>
          <w:p w14:paraId="24197293" w14:textId="77777777" w:rsidR="0061524D" w:rsidRPr="00487927" w:rsidRDefault="0061524D" w:rsidP="00FD51B2">
            <w:pPr>
              <w:jc w:val="center"/>
              <w:rPr>
                <w:rFonts w:cstheme="minorHAnsi"/>
                <w:szCs w:val="20"/>
              </w:rPr>
            </w:pPr>
          </w:p>
        </w:tc>
        <w:tc>
          <w:tcPr>
            <w:tcW w:w="990" w:type="dxa"/>
          </w:tcPr>
          <w:p w14:paraId="7F4D2686" w14:textId="77777777" w:rsidR="0061524D" w:rsidRPr="00487927" w:rsidRDefault="0061524D" w:rsidP="00FD51B2">
            <w:pPr>
              <w:jc w:val="center"/>
              <w:rPr>
                <w:rFonts w:cstheme="minorHAnsi"/>
                <w:szCs w:val="20"/>
              </w:rPr>
            </w:pPr>
          </w:p>
        </w:tc>
        <w:tc>
          <w:tcPr>
            <w:tcW w:w="1080" w:type="dxa"/>
          </w:tcPr>
          <w:p w14:paraId="4DCBDA90" w14:textId="2B861956" w:rsidR="0061524D" w:rsidRPr="00283A38" w:rsidRDefault="0061524D" w:rsidP="00FD51B2">
            <w:pPr>
              <w:jc w:val="center"/>
              <w:rPr>
                <w:rFonts w:cstheme="minorHAnsi"/>
                <w:szCs w:val="20"/>
              </w:rPr>
            </w:pPr>
            <w:r w:rsidRPr="00283A38">
              <w:rPr>
                <w:rFonts w:cstheme="minorHAnsi"/>
                <w:szCs w:val="20"/>
              </w:rPr>
              <w:t>•</w:t>
            </w:r>
          </w:p>
        </w:tc>
        <w:tc>
          <w:tcPr>
            <w:tcW w:w="990" w:type="dxa"/>
          </w:tcPr>
          <w:p w14:paraId="216CE763" w14:textId="77777777" w:rsidR="0061524D" w:rsidRPr="00283A38" w:rsidRDefault="0061524D" w:rsidP="00FD51B2">
            <w:pPr>
              <w:jc w:val="center"/>
              <w:rPr>
                <w:rFonts w:cstheme="minorHAnsi"/>
                <w:szCs w:val="20"/>
              </w:rPr>
            </w:pPr>
          </w:p>
        </w:tc>
        <w:tc>
          <w:tcPr>
            <w:tcW w:w="990" w:type="dxa"/>
          </w:tcPr>
          <w:p w14:paraId="057D42A9" w14:textId="77777777" w:rsidR="0061524D" w:rsidRPr="00283A38" w:rsidRDefault="0061524D" w:rsidP="00FD51B2">
            <w:pPr>
              <w:jc w:val="center"/>
              <w:rPr>
                <w:rFonts w:cstheme="minorHAnsi"/>
                <w:szCs w:val="20"/>
              </w:rPr>
            </w:pPr>
          </w:p>
        </w:tc>
        <w:tc>
          <w:tcPr>
            <w:tcW w:w="1103" w:type="dxa"/>
          </w:tcPr>
          <w:p w14:paraId="32DACEF2" w14:textId="77777777" w:rsidR="0061524D" w:rsidRPr="00283A38" w:rsidRDefault="0061524D" w:rsidP="00FD51B2">
            <w:pPr>
              <w:jc w:val="center"/>
              <w:rPr>
                <w:rFonts w:cstheme="minorHAnsi"/>
                <w:szCs w:val="20"/>
              </w:rPr>
            </w:pPr>
          </w:p>
        </w:tc>
        <w:tc>
          <w:tcPr>
            <w:tcW w:w="1103" w:type="dxa"/>
          </w:tcPr>
          <w:p w14:paraId="65051BBB" w14:textId="77777777" w:rsidR="0061524D" w:rsidRPr="00283A38" w:rsidRDefault="0061524D" w:rsidP="00FD51B2">
            <w:pPr>
              <w:jc w:val="center"/>
              <w:rPr>
                <w:rFonts w:cstheme="minorHAnsi"/>
                <w:szCs w:val="20"/>
              </w:rPr>
            </w:pPr>
          </w:p>
        </w:tc>
      </w:tr>
      <w:tr w:rsidR="0061524D" w:rsidRPr="00487927" w14:paraId="2747452E" w14:textId="5B847D90" w:rsidTr="0061524D">
        <w:tc>
          <w:tcPr>
            <w:tcW w:w="1255" w:type="dxa"/>
          </w:tcPr>
          <w:p w14:paraId="454199A5" w14:textId="437D8F7F" w:rsidR="0061524D" w:rsidRDefault="0061524D" w:rsidP="00FD51B2">
            <w:pPr>
              <w:jc w:val="center"/>
              <w:rPr>
                <w:szCs w:val="20"/>
              </w:rPr>
            </w:pPr>
            <w:r>
              <w:rPr>
                <w:szCs w:val="20"/>
              </w:rPr>
              <w:t>2503</w:t>
            </w:r>
            <w:r w:rsidRPr="00283A38">
              <w:rPr>
                <w:szCs w:val="20"/>
              </w:rPr>
              <w:t>_0</w:t>
            </w:r>
            <w:r>
              <w:rPr>
                <w:szCs w:val="20"/>
              </w:rPr>
              <w:t>8</w:t>
            </w:r>
          </w:p>
        </w:tc>
        <w:tc>
          <w:tcPr>
            <w:tcW w:w="990" w:type="dxa"/>
          </w:tcPr>
          <w:p w14:paraId="00B037C5" w14:textId="6349C9DA" w:rsidR="0061524D" w:rsidRPr="00283A38" w:rsidRDefault="0061524D" w:rsidP="00FD51B2">
            <w:pPr>
              <w:jc w:val="center"/>
              <w:rPr>
                <w:rFonts w:cstheme="minorHAnsi"/>
                <w:szCs w:val="20"/>
              </w:rPr>
            </w:pPr>
          </w:p>
        </w:tc>
        <w:tc>
          <w:tcPr>
            <w:tcW w:w="990" w:type="dxa"/>
          </w:tcPr>
          <w:p w14:paraId="03583878" w14:textId="77777777" w:rsidR="0061524D" w:rsidRPr="00487927" w:rsidRDefault="0061524D" w:rsidP="00FD51B2">
            <w:pPr>
              <w:jc w:val="center"/>
              <w:rPr>
                <w:rFonts w:cstheme="minorHAnsi"/>
                <w:szCs w:val="20"/>
              </w:rPr>
            </w:pPr>
          </w:p>
        </w:tc>
        <w:tc>
          <w:tcPr>
            <w:tcW w:w="990" w:type="dxa"/>
          </w:tcPr>
          <w:p w14:paraId="6A7AF409" w14:textId="77777777" w:rsidR="0061524D" w:rsidRPr="00487927" w:rsidRDefault="0061524D" w:rsidP="00FD51B2">
            <w:pPr>
              <w:jc w:val="center"/>
              <w:rPr>
                <w:rFonts w:cstheme="minorHAnsi"/>
                <w:szCs w:val="20"/>
              </w:rPr>
            </w:pPr>
          </w:p>
        </w:tc>
        <w:tc>
          <w:tcPr>
            <w:tcW w:w="990" w:type="dxa"/>
          </w:tcPr>
          <w:p w14:paraId="09F0FB8F" w14:textId="77777777" w:rsidR="0061524D" w:rsidRPr="00487927" w:rsidRDefault="0061524D" w:rsidP="00FD51B2">
            <w:pPr>
              <w:jc w:val="center"/>
              <w:rPr>
                <w:rFonts w:cstheme="minorHAnsi"/>
                <w:szCs w:val="20"/>
              </w:rPr>
            </w:pPr>
          </w:p>
        </w:tc>
        <w:tc>
          <w:tcPr>
            <w:tcW w:w="990" w:type="dxa"/>
          </w:tcPr>
          <w:p w14:paraId="7CEF61F4" w14:textId="77777777" w:rsidR="0061524D" w:rsidRPr="00487927" w:rsidRDefault="0061524D" w:rsidP="00FD51B2">
            <w:pPr>
              <w:jc w:val="center"/>
              <w:rPr>
                <w:rFonts w:cstheme="minorHAnsi"/>
                <w:szCs w:val="20"/>
              </w:rPr>
            </w:pPr>
          </w:p>
        </w:tc>
        <w:tc>
          <w:tcPr>
            <w:tcW w:w="990" w:type="dxa"/>
          </w:tcPr>
          <w:p w14:paraId="068DD903" w14:textId="77777777" w:rsidR="0061524D" w:rsidRPr="00487927" w:rsidRDefault="0061524D" w:rsidP="00FD51B2">
            <w:pPr>
              <w:jc w:val="center"/>
              <w:rPr>
                <w:rFonts w:cstheme="minorHAnsi"/>
                <w:szCs w:val="20"/>
              </w:rPr>
            </w:pPr>
          </w:p>
        </w:tc>
        <w:tc>
          <w:tcPr>
            <w:tcW w:w="1080" w:type="dxa"/>
          </w:tcPr>
          <w:p w14:paraId="0ACAF5E0" w14:textId="08A6C3DD" w:rsidR="0061524D" w:rsidRPr="00283A38" w:rsidRDefault="0061524D" w:rsidP="00FD51B2">
            <w:pPr>
              <w:jc w:val="center"/>
              <w:rPr>
                <w:rFonts w:cstheme="minorHAnsi"/>
                <w:szCs w:val="20"/>
              </w:rPr>
            </w:pPr>
            <w:r w:rsidRPr="00283A38">
              <w:rPr>
                <w:rFonts w:cstheme="minorHAnsi"/>
                <w:szCs w:val="20"/>
              </w:rPr>
              <w:t>•</w:t>
            </w:r>
          </w:p>
        </w:tc>
        <w:tc>
          <w:tcPr>
            <w:tcW w:w="990" w:type="dxa"/>
          </w:tcPr>
          <w:p w14:paraId="0AE8090D" w14:textId="77777777" w:rsidR="0061524D" w:rsidRPr="00283A38" w:rsidRDefault="0061524D" w:rsidP="00FD51B2">
            <w:pPr>
              <w:jc w:val="center"/>
              <w:rPr>
                <w:rFonts w:cstheme="minorHAnsi"/>
                <w:szCs w:val="20"/>
              </w:rPr>
            </w:pPr>
          </w:p>
        </w:tc>
        <w:tc>
          <w:tcPr>
            <w:tcW w:w="990" w:type="dxa"/>
          </w:tcPr>
          <w:p w14:paraId="2459D829" w14:textId="77777777" w:rsidR="0061524D" w:rsidRPr="00283A38" w:rsidRDefault="0061524D" w:rsidP="00FD51B2">
            <w:pPr>
              <w:jc w:val="center"/>
              <w:rPr>
                <w:rFonts w:cstheme="minorHAnsi"/>
                <w:szCs w:val="20"/>
              </w:rPr>
            </w:pPr>
          </w:p>
        </w:tc>
        <w:tc>
          <w:tcPr>
            <w:tcW w:w="1103" w:type="dxa"/>
          </w:tcPr>
          <w:p w14:paraId="6BE6F62F" w14:textId="77777777" w:rsidR="0061524D" w:rsidRPr="00283A38" w:rsidRDefault="0061524D" w:rsidP="00FD51B2">
            <w:pPr>
              <w:jc w:val="center"/>
              <w:rPr>
                <w:rFonts w:cstheme="minorHAnsi"/>
                <w:szCs w:val="20"/>
              </w:rPr>
            </w:pPr>
          </w:p>
        </w:tc>
        <w:tc>
          <w:tcPr>
            <w:tcW w:w="1103" w:type="dxa"/>
          </w:tcPr>
          <w:p w14:paraId="04D1F5F3" w14:textId="77777777" w:rsidR="0061524D" w:rsidRPr="00283A38" w:rsidRDefault="0061524D" w:rsidP="00FD51B2">
            <w:pPr>
              <w:jc w:val="center"/>
              <w:rPr>
                <w:rFonts w:cstheme="minorHAnsi"/>
                <w:szCs w:val="20"/>
              </w:rPr>
            </w:pPr>
          </w:p>
        </w:tc>
      </w:tr>
      <w:tr w:rsidR="0061524D" w:rsidRPr="00487927" w14:paraId="146021B3" w14:textId="5306AAB3" w:rsidTr="0061524D">
        <w:tc>
          <w:tcPr>
            <w:tcW w:w="1255" w:type="dxa"/>
          </w:tcPr>
          <w:p w14:paraId="2E7DB2F2" w14:textId="6647CA1D" w:rsidR="0061524D" w:rsidRDefault="0061524D" w:rsidP="00FD51B2">
            <w:pPr>
              <w:jc w:val="center"/>
              <w:rPr>
                <w:szCs w:val="20"/>
              </w:rPr>
            </w:pPr>
            <w:r>
              <w:rPr>
                <w:szCs w:val="20"/>
              </w:rPr>
              <w:t>2504</w:t>
            </w:r>
            <w:r w:rsidRPr="00283A38">
              <w:rPr>
                <w:szCs w:val="20"/>
              </w:rPr>
              <w:t>_0</w:t>
            </w:r>
            <w:r>
              <w:rPr>
                <w:szCs w:val="20"/>
              </w:rPr>
              <w:t>1</w:t>
            </w:r>
          </w:p>
        </w:tc>
        <w:tc>
          <w:tcPr>
            <w:tcW w:w="990" w:type="dxa"/>
          </w:tcPr>
          <w:p w14:paraId="2746B9AB" w14:textId="20D1AD7A" w:rsidR="0061524D" w:rsidRPr="00283A38" w:rsidRDefault="0061524D" w:rsidP="00FD51B2">
            <w:pPr>
              <w:jc w:val="center"/>
              <w:rPr>
                <w:rFonts w:cstheme="minorHAnsi"/>
                <w:szCs w:val="20"/>
              </w:rPr>
            </w:pPr>
          </w:p>
        </w:tc>
        <w:tc>
          <w:tcPr>
            <w:tcW w:w="990" w:type="dxa"/>
          </w:tcPr>
          <w:p w14:paraId="5F4DA119" w14:textId="77777777" w:rsidR="0061524D" w:rsidRPr="00487927" w:rsidRDefault="0061524D" w:rsidP="00FD51B2">
            <w:pPr>
              <w:jc w:val="center"/>
              <w:rPr>
                <w:rFonts w:cstheme="minorHAnsi"/>
                <w:szCs w:val="20"/>
              </w:rPr>
            </w:pPr>
          </w:p>
        </w:tc>
        <w:tc>
          <w:tcPr>
            <w:tcW w:w="990" w:type="dxa"/>
          </w:tcPr>
          <w:p w14:paraId="402A1CF7" w14:textId="77777777" w:rsidR="0061524D" w:rsidRPr="00487927" w:rsidRDefault="0061524D" w:rsidP="00FD51B2">
            <w:pPr>
              <w:jc w:val="center"/>
              <w:rPr>
                <w:rFonts w:cstheme="minorHAnsi"/>
                <w:szCs w:val="20"/>
              </w:rPr>
            </w:pPr>
          </w:p>
        </w:tc>
        <w:tc>
          <w:tcPr>
            <w:tcW w:w="990" w:type="dxa"/>
          </w:tcPr>
          <w:p w14:paraId="2AA60440" w14:textId="77777777" w:rsidR="0061524D" w:rsidRPr="00487927" w:rsidRDefault="0061524D" w:rsidP="00FD51B2">
            <w:pPr>
              <w:jc w:val="center"/>
              <w:rPr>
                <w:rFonts w:cstheme="minorHAnsi"/>
                <w:szCs w:val="20"/>
              </w:rPr>
            </w:pPr>
          </w:p>
        </w:tc>
        <w:tc>
          <w:tcPr>
            <w:tcW w:w="990" w:type="dxa"/>
          </w:tcPr>
          <w:p w14:paraId="3DFDE0E5" w14:textId="77777777" w:rsidR="0061524D" w:rsidRPr="00487927" w:rsidRDefault="0061524D" w:rsidP="00FD51B2">
            <w:pPr>
              <w:jc w:val="center"/>
              <w:rPr>
                <w:rFonts w:cstheme="minorHAnsi"/>
                <w:szCs w:val="20"/>
              </w:rPr>
            </w:pPr>
          </w:p>
        </w:tc>
        <w:tc>
          <w:tcPr>
            <w:tcW w:w="990" w:type="dxa"/>
          </w:tcPr>
          <w:p w14:paraId="4FA97C45" w14:textId="77777777" w:rsidR="0061524D" w:rsidRPr="00487927" w:rsidRDefault="0061524D" w:rsidP="00FD51B2">
            <w:pPr>
              <w:jc w:val="center"/>
              <w:rPr>
                <w:rFonts w:cstheme="minorHAnsi"/>
                <w:szCs w:val="20"/>
              </w:rPr>
            </w:pPr>
          </w:p>
        </w:tc>
        <w:tc>
          <w:tcPr>
            <w:tcW w:w="1080" w:type="dxa"/>
          </w:tcPr>
          <w:p w14:paraId="34113D0E" w14:textId="4DD383AA" w:rsidR="0061524D" w:rsidRPr="00283A38" w:rsidRDefault="0061524D" w:rsidP="00FD51B2">
            <w:pPr>
              <w:jc w:val="center"/>
              <w:rPr>
                <w:rFonts w:cstheme="minorHAnsi"/>
                <w:szCs w:val="20"/>
              </w:rPr>
            </w:pPr>
            <w:r w:rsidRPr="00283A38">
              <w:rPr>
                <w:rFonts w:cstheme="minorHAnsi"/>
                <w:szCs w:val="20"/>
              </w:rPr>
              <w:t>•</w:t>
            </w:r>
          </w:p>
        </w:tc>
        <w:tc>
          <w:tcPr>
            <w:tcW w:w="990" w:type="dxa"/>
          </w:tcPr>
          <w:p w14:paraId="31DED533" w14:textId="77777777" w:rsidR="0061524D" w:rsidRPr="00283A38" w:rsidRDefault="0061524D" w:rsidP="00FD51B2">
            <w:pPr>
              <w:jc w:val="center"/>
              <w:rPr>
                <w:rFonts w:cstheme="minorHAnsi"/>
                <w:szCs w:val="20"/>
              </w:rPr>
            </w:pPr>
          </w:p>
        </w:tc>
        <w:tc>
          <w:tcPr>
            <w:tcW w:w="990" w:type="dxa"/>
          </w:tcPr>
          <w:p w14:paraId="45566F0D" w14:textId="77777777" w:rsidR="0061524D" w:rsidRPr="00283A38" w:rsidRDefault="0061524D" w:rsidP="00FD51B2">
            <w:pPr>
              <w:jc w:val="center"/>
              <w:rPr>
                <w:rFonts w:cstheme="minorHAnsi"/>
                <w:szCs w:val="20"/>
              </w:rPr>
            </w:pPr>
          </w:p>
        </w:tc>
        <w:tc>
          <w:tcPr>
            <w:tcW w:w="1103" w:type="dxa"/>
          </w:tcPr>
          <w:p w14:paraId="311918FD" w14:textId="77777777" w:rsidR="0061524D" w:rsidRPr="00283A38" w:rsidRDefault="0061524D" w:rsidP="00FD51B2">
            <w:pPr>
              <w:jc w:val="center"/>
              <w:rPr>
                <w:rFonts w:cstheme="minorHAnsi"/>
                <w:szCs w:val="20"/>
              </w:rPr>
            </w:pPr>
          </w:p>
        </w:tc>
        <w:tc>
          <w:tcPr>
            <w:tcW w:w="1103" w:type="dxa"/>
          </w:tcPr>
          <w:p w14:paraId="41CF6B32" w14:textId="77777777" w:rsidR="0061524D" w:rsidRPr="00283A38" w:rsidRDefault="0061524D" w:rsidP="00FD51B2">
            <w:pPr>
              <w:jc w:val="center"/>
              <w:rPr>
                <w:rFonts w:cstheme="minorHAnsi"/>
                <w:szCs w:val="20"/>
              </w:rPr>
            </w:pPr>
          </w:p>
        </w:tc>
      </w:tr>
      <w:tr w:rsidR="0061524D" w:rsidRPr="00487927" w14:paraId="7E75EBBC" w14:textId="55367C00" w:rsidTr="0061524D">
        <w:tc>
          <w:tcPr>
            <w:tcW w:w="1255" w:type="dxa"/>
          </w:tcPr>
          <w:p w14:paraId="00357E95" w14:textId="6CC1BA18" w:rsidR="0061524D" w:rsidRDefault="0061524D" w:rsidP="00FD51B2">
            <w:pPr>
              <w:jc w:val="center"/>
              <w:rPr>
                <w:szCs w:val="20"/>
              </w:rPr>
            </w:pPr>
            <w:r>
              <w:rPr>
                <w:szCs w:val="20"/>
              </w:rPr>
              <w:t>2504</w:t>
            </w:r>
            <w:r w:rsidRPr="00283A38">
              <w:rPr>
                <w:szCs w:val="20"/>
              </w:rPr>
              <w:t>_0</w:t>
            </w:r>
            <w:r>
              <w:rPr>
                <w:szCs w:val="20"/>
              </w:rPr>
              <w:t>2</w:t>
            </w:r>
          </w:p>
        </w:tc>
        <w:tc>
          <w:tcPr>
            <w:tcW w:w="990" w:type="dxa"/>
          </w:tcPr>
          <w:p w14:paraId="1F45C61D" w14:textId="26F8EFC6" w:rsidR="0061524D" w:rsidRPr="00283A38" w:rsidRDefault="0061524D" w:rsidP="00FD51B2">
            <w:pPr>
              <w:jc w:val="center"/>
              <w:rPr>
                <w:rFonts w:cstheme="minorHAnsi"/>
                <w:szCs w:val="20"/>
              </w:rPr>
            </w:pPr>
          </w:p>
        </w:tc>
        <w:tc>
          <w:tcPr>
            <w:tcW w:w="990" w:type="dxa"/>
          </w:tcPr>
          <w:p w14:paraId="52CE11EA" w14:textId="77777777" w:rsidR="0061524D" w:rsidRPr="00487927" w:rsidRDefault="0061524D" w:rsidP="00FD51B2">
            <w:pPr>
              <w:jc w:val="center"/>
              <w:rPr>
                <w:rFonts w:cstheme="minorHAnsi"/>
                <w:szCs w:val="20"/>
              </w:rPr>
            </w:pPr>
          </w:p>
        </w:tc>
        <w:tc>
          <w:tcPr>
            <w:tcW w:w="990" w:type="dxa"/>
          </w:tcPr>
          <w:p w14:paraId="46921BE5" w14:textId="77777777" w:rsidR="0061524D" w:rsidRPr="00487927" w:rsidRDefault="0061524D" w:rsidP="00FD51B2">
            <w:pPr>
              <w:jc w:val="center"/>
              <w:rPr>
                <w:rFonts w:cstheme="minorHAnsi"/>
                <w:szCs w:val="20"/>
              </w:rPr>
            </w:pPr>
          </w:p>
        </w:tc>
        <w:tc>
          <w:tcPr>
            <w:tcW w:w="990" w:type="dxa"/>
          </w:tcPr>
          <w:p w14:paraId="6E44EA85" w14:textId="77777777" w:rsidR="0061524D" w:rsidRPr="00487927" w:rsidRDefault="0061524D" w:rsidP="00FD51B2">
            <w:pPr>
              <w:jc w:val="center"/>
              <w:rPr>
                <w:rFonts w:cstheme="minorHAnsi"/>
                <w:szCs w:val="20"/>
              </w:rPr>
            </w:pPr>
          </w:p>
        </w:tc>
        <w:tc>
          <w:tcPr>
            <w:tcW w:w="990" w:type="dxa"/>
          </w:tcPr>
          <w:p w14:paraId="64E5D159" w14:textId="77777777" w:rsidR="0061524D" w:rsidRPr="00487927" w:rsidRDefault="0061524D" w:rsidP="00FD51B2">
            <w:pPr>
              <w:jc w:val="center"/>
              <w:rPr>
                <w:rFonts w:cstheme="minorHAnsi"/>
                <w:szCs w:val="20"/>
              </w:rPr>
            </w:pPr>
          </w:p>
        </w:tc>
        <w:tc>
          <w:tcPr>
            <w:tcW w:w="990" w:type="dxa"/>
          </w:tcPr>
          <w:p w14:paraId="5F9D25DC" w14:textId="77777777" w:rsidR="0061524D" w:rsidRPr="00487927" w:rsidRDefault="0061524D" w:rsidP="00FD51B2">
            <w:pPr>
              <w:jc w:val="center"/>
              <w:rPr>
                <w:rFonts w:cstheme="minorHAnsi"/>
                <w:szCs w:val="20"/>
              </w:rPr>
            </w:pPr>
          </w:p>
        </w:tc>
        <w:tc>
          <w:tcPr>
            <w:tcW w:w="1080" w:type="dxa"/>
          </w:tcPr>
          <w:p w14:paraId="2AC263A8" w14:textId="466EF922" w:rsidR="0061524D" w:rsidRPr="00283A38" w:rsidRDefault="0061524D" w:rsidP="00FD51B2">
            <w:pPr>
              <w:jc w:val="center"/>
              <w:rPr>
                <w:rFonts w:cstheme="minorHAnsi"/>
                <w:szCs w:val="20"/>
              </w:rPr>
            </w:pPr>
            <w:r w:rsidRPr="00283A38">
              <w:rPr>
                <w:rFonts w:cstheme="minorHAnsi"/>
                <w:szCs w:val="20"/>
              </w:rPr>
              <w:t>•</w:t>
            </w:r>
          </w:p>
        </w:tc>
        <w:tc>
          <w:tcPr>
            <w:tcW w:w="990" w:type="dxa"/>
          </w:tcPr>
          <w:p w14:paraId="1265C29A" w14:textId="77777777" w:rsidR="0061524D" w:rsidRPr="00283A38" w:rsidRDefault="0061524D" w:rsidP="00FD51B2">
            <w:pPr>
              <w:jc w:val="center"/>
              <w:rPr>
                <w:rFonts w:cstheme="minorHAnsi"/>
                <w:szCs w:val="20"/>
              </w:rPr>
            </w:pPr>
          </w:p>
        </w:tc>
        <w:tc>
          <w:tcPr>
            <w:tcW w:w="990" w:type="dxa"/>
          </w:tcPr>
          <w:p w14:paraId="3604AD2E" w14:textId="77777777" w:rsidR="0061524D" w:rsidRPr="00283A38" w:rsidRDefault="0061524D" w:rsidP="00FD51B2">
            <w:pPr>
              <w:jc w:val="center"/>
              <w:rPr>
                <w:rFonts w:cstheme="minorHAnsi"/>
                <w:szCs w:val="20"/>
              </w:rPr>
            </w:pPr>
          </w:p>
        </w:tc>
        <w:tc>
          <w:tcPr>
            <w:tcW w:w="1103" w:type="dxa"/>
          </w:tcPr>
          <w:p w14:paraId="0048EE51" w14:textId="77777777" w:rsidR="0061524D" w:rsidRPr="00283A38" w:rsidRDefault="0061524D" w:rsidP="00FD51B2">
            <w:pPr>
              <w:jc w:val="center"/>
              <w:rPr>
                <w:rFonts w:cstheme="minorHAnsi"/>
                <w:szCs w:val="20"/>
              </w:rPr>
            </w:pPr>
          </w:p>
        </w:tc>
        <w:tc>
          <w:tcPr>
            <w:tcW w:w="1103" w:type="dxa"/>
          </w:tcPr>
          <w:p w14:paraId="263FEADC" w14:textId="77777777" w:rsidR="0061524D" w:rsidRPr="00283A38" w:rsidRDefault="0061524D" w:rsidP="00FD51B2">
            <w:pPr>
              <w:jc w:val="center"/>
              <w:rPr>
                <w:rFonts w:cstheme="minorHAnsi"/>
                <w:szCs w:val="20"/>
              </w:rPr>
            </w:pPr>
          </w:p>
        </w:tc>
      </w:tr>
      <w:tr w:rsidR="0061524D" w:rsidRPr="00487927" w14:paraId="07974EAC" w14:textId="622AAE62" w:rsidTr="0061524D">
        <w:tc>
          <w:tcPr>
            <w:tcW w:w="1255" w:type="dxa"/>
          </w:tcPr>
          <w:p w14:paraId="0267B4C7" w14:textId="13072198" w:rsidR="0061524D" w:rsidRPr="00283A38" w:rsidRDefault="0061524D" w:rsidP="00FD51B2">
            <w:pPr>
              <w:jc w:val="center"/>
              <w:rPr>
                <w:szCs w:val="20"/>
              </w:rPr>
            </w:pPr>
            <w:r>
              <w:rPr>
                <w:szCs w:val="20"/>
              </w:rPr>
              <w:t>2504</w:t>
            </w:r>
            <w:r w:rsidRPr="00283A38">
              <w:rPr>
                <w:szCs w:val="20"/>
              </w:rPr>
              <w:t>_0</w:t>
            </w:r>
            <w:r>
              <w:rPr>
                <w:szCs w:val="20"/>
              </w:rPr>
              <w:t>3</w:t>
            </w:r>
          </w:p>
        </w:tc>
        <w:tc>
          <w:tcPr>
            <w:tcW w:w="990" w:type="dxa"/>
          </w:tcPr>
          <w:p w14:paraId="5F8EE259" w14:textId="3713393A" w:rsidR="0061524D" w:rsidRPr="00487927" w:rsidRDefault="0061524D" w:rsidP="00FD51B2">
            <w:pPr>
              <w:jc w:val="center"/>
              <w:rPr>
                <w:rFonts w:cstheme="minorHAnsi"/>
                <w:szCs w:val="20"/>
              </w:rPr>
            </w:pPr>
          </w:p>
        </w:tc>
        <w:tc>
          <w:tcPr>
            <w:tcW w:w="990" w:type="dxa"/>
          </w:tcPr>
          <w:p w14:paraId="078E690C" w14:textId="77777777" w:rsidR="0061524D" w:rsidRPr="00487927" w:rsidRDefault="0061524D" w:rsidP="00FD51B2">
            <w:pPr>
              <w:jc w:val="center"/>
              <w:rPr>
                <w:rFonts w:cstheme="minorHAnsi"/>
                <w:szCs w:val="20"/>
              </w:rPr>
            </w:pPr>
          </w:p>
        </w:tc>
        <w:tc>
          <w:tcPr>
            <w:tcW w:w="990" w:type="dxa"/>
          </w:tcPr>
          <w:p w14:paraId="7D60AD60" w14:textId="77777777" w:rsidR="0061524D" w:rsidRPr="00487927" w:rsidRDefault="0061524D" w:rsidP="00FD51B2">
            <w:pPr>
              <w:jc w:val="center"/>
              <w:rPr>
                <w:rFonts w:cstheme="minorHAnsi"/>
                <w:szCs w:val="20"/>
              </w:rPr>
            </w:pPr>
          </w:p>
        </w:tc>
        <w:tc>
          <w:tcPr>
            <w:tcW w:w="990" w:type="dxa"/>
          </w:tcPr>
          <w:p w14:paraId="00E828AD" w14:textId="77777777" w:rsidR="0061524D" w:rsidRPr="00487927" w:rsidRDefault="0061524D" w:rsidP="00FD51B2">
            <w:pPr>
              <w:jc w:val="center"/>
              <w:rPr>
                <w:rFonts w:cstheme="minorHAnsi"/>
                <w:szCs w:val="20"/>
              </w:rPr>
            </w:pPr>
          </w:p>
        </w:tc>
        <w:tc>
          <w:tcPr>
            <w:tcW w:w="990" w:type="dxa"/>
          </w:tcPr>
          <w:p w14:paraId="656D1E6E" w14:textId="77777777" w:rsidR="0061524D" w:rsidRPr="00487927" w:rsidRDefault="0061524D" w:rsidP="00FD51B2">
            <w:pPr>
              <w:jc w:val="center"/>
              <w:rPr>
                <w:rFonts w:cstheme="minorHAnsi"/>
                <w:szCs w:val="20"/>
              </w:rPr>
            </w:pPr>
          </w:p>
        </w:tc>
        <w:tc>
          <w:tcPr>
            <w:tcW w:w="990" w:type="dxa"/>
          </w:tcPr>
          <w:p w14:paraId="26355AE6" w14:textId="77777777" w:rsidR="0061524D" w:rsidRPr="00487927" w:rsidRDefault="0061524D" w:rsidP="00FD51B2">
            <w:pPr>
              <w:jc w:val="center"/>
              <w:rPr>
                <w:rFonts w:cstheme="minorHAnsi"/>
                <w:szCs w:val="20"/>
              </w:rPr>
            </w:pPr>
          </w:p>
        </w:tc>
        <w:tc>
          <w:tcPr>
            <w:tcW w:w="1080" w:type="dxa"/>
          </w:tcPr>
          <w:p w14:paraId="67ECEEF0" w14:textId="77777777" w:rsidR="0061524D" w:rsidRPr="00487927" w:rsidRDefault="0061524D" w:rsidP="00FD51B2">
            <w:pPr>
              <w:jc w:val="center"/>
              <w:rPr>
                <w:rFonts w:cstheme="minorHAnsi"/>
                <w:szCs w:val="20"/>
              </w:rPr>
            </w:pPr>
            <w:r w:rsidRPr="00283A38">
              <w:rPr>
                <w:rFonts w:cstheme="minorHAnsi"/>
                <w:szCs w:val="20"/>
              </w:rPr>
              <w:t>•</w:t>
            </w:r>
          </w:p>
        </w:tc>
        <w:tc>
          <w:tcPr>
            <w:tcW w:w="990" w:type="dxa"/>
          </w:tcPr>
          <w:p w14:paraId="190D23A8" w14:textId="77777777" w:rsidR="0061524D" w:rsidRPr="00283A38" w:rsidRDefault="0061524D" w:rsidP="00FD51B2">
            <w:pPr>
              <w:jc w:val="center"/>
              <w:rPr>
                <w:rFonts w:cstheme="minorHAnsi"/>
                <w:szCs w:val="20"/>
              </w:rPr>
            </w:pPr>
          </w:p>
        </w:tc>
        <w:tc>
          <w:tcPr>
            <w:tcW w:w="990" w:type="dxa"/>
          </w:tcPr>
          <w:p w14:paraId="4F48B502" w14:textId="77777777" w:rsidR="0061524D" w:rsidRPr="00283A38" w:rsidRDefault="0061524D" w:rsidP="00FD51B2">
            <w:pPr>
              <w:jc w:val="center"/>
              <w:rPr>
                <w:rFonts w:cstheme="minorHAnsi"/>
                <w:szCs w:val="20"/>
              </w:rPr>
            </w:pPr>
          </w:p>
        </w:tc>
        <w:tc>
          <w:tcPr>
            <w:tcW w:w="1103" w:type="dxa"/>
          </w:tcPr>
          <w:p w14:paraId="434E89FC" w14:textId="77777777" w:rsidR="0061524D" w:rsidRPr="00283A38" w:rsidRDefault="0061524D" w:rsidP="00FD51B2">
            <w:pPr>
              <w:jc w:val="center"/>
              <w:rPr>
                <w:rFonts w:cstheme="minorHAnsi"/>
                <w:szCs w:val="20"/>
              </w:rPr>
            </w:pPr>
          </w:p>
        </w:tc>
        <w:tc>
          <w:tcPr>
            <w:tcW w:w="1103" w:type="dxa"/>
          </w:tcPr>
          <w:p w14:paraId="1A70D1F3" w14:textId="77777777" w:rsidR="0061524D" w:rsidRPr="00283A38" w:rsidRDefault="0061524D" w:rsidP="00FD51B2">
            <w:pPr>
              <w:jc w:val="center"/>
              <w:rPr>
                <w:rFonts w:cstheme="minorHAnsi"/>
                <w:szCs w:val="20"/>
              </w:rPr>
            </w:pPr>
          </w:p>
        </w:tc>
      </w:tr>
      <w:tr w:rsidR="0061524D" w:rsidRPr="00487927" w14:paraId="6048A396" w14:textId="34B5A2E4" w:rsidTr="0061524D">
        <w:tc>
          <w:tcPr>
            <w:tcW w:w="1255" w:type="dxa"/>
          </w:tcPr>
          <w:p w14:paraId="52B1DC06" w14:textId="0EDD50AD" w:rsidR="0061524D" w:rsidRDefault="0061524D" w:rsidP="00FD51B2">
            <w:pPr>
              <w:jc w:val="center"/>
              <w:rPr>
                <w:szCs w:val="20"/>
              </w:rPr>
            </w:pPr>
            <w:r>
              <w:rPr>
                <w:szCs w:val="20"/>
              </w:rPr>
              <w:t>2504</w:t>
            </w:r>
            <w:r w:rsidRPr="00283A38">
              <w:rPr>
                <w:szCs w:val="20"/>
              </w:rPr>
              <w:t>_0</w:t>
            </w:r>
            <w:r>
              <w:rPr>
                <w:szCs w:val="20"/>
              </w:rPr>
              <w:t>4</w:t>
            </w:r>
          </w:p>
        </w:tc>
        <w:tc>
          <w:tcPr>
            <w:tcW w:w="990" w:type="dxa"/>
          </w:tcPr>
          <w:p w14:paraId="0C52AD39" w14:textId="778725AE" w:rsidR="0061524D" w:rsidRPr="00283A38" w:rsidRDefault="0061524D" w:rsidP="00FD51B2">
            <w:pPr>
              <w:jc w:val="center"/>
              <w:rPr>
                <w:rFonts w:cstheme="minorHAnsi"/>
                <w:szCs w:val="20"/>
              </w:rPr>
            </w:pPr>
          </w:p>
        </w:tc>
        <w:tc>
          <w:tcPr>
            <w:tcW w:w="990" w:type="dxa"/>
          </w:tcPr>
          <w:p w14:paraId="5ACC0B6B" w14:textId="77777777" w:rsidR="0061524D" w:rsidRPr="00487927" w:rsidRDefault="0061524D" w:rsidP="00FD51B2">
            <w:pPr>
              <w:jc w:val="center"/>
              <w:rPr>
                <w:rFonts w:cstheme="minorHAnsi"/>
                <w:szCs w:val="20"/>
              </w:rPr>
            </w:pPr>
          </w:p>
        </w:tc>
        <w:tc>
          <w:tcPr>
            <w:tcW w:w="990" w:type="dxa"/>
          </w:tcPr>
          <w:p w14:paraId="60DEEC0C" w14:textId="77777777" w:rsidR="0061524D" w:rsidRPr="00487927" w:rsidRDefault="0061524D" w:rsidP="00FD51B2">
            <w:pPr>
              <w:jc w:val="center"/>
              <w:rPr>
                <w:rFonts w:cstheme="minorHAnsi"/>
                <w:szCs w:val="20"/>
              </w:rPr>
            </w:pPr>
          </w:p>
        </w:tc>
        <w:tc>
          <w:tcPr>
            <w:tcW w:w="990" w:type="dxa"/>
          </w:tcPr>
          <w:p w14:paraId="631282F1" w14:textId="77777777" w:rsidR="0061524D" w:rsidRPr="00487927" w:rsidRDefault="0061524D" w:rsidP="00FD51B2">
            <w:pPr>
              <w:jc w:val="center"/>
              <w:rPr>
                <w:rFonts w:cstheme="minorHAnsi"/>
                <w:szCs w:val="20"/>
              </w:rPr>
            </w:pPr>
          </w:p>
        </w:tc>
        <w:tc>
          <w:tcPr>
            <w:tcW w:w="990" w:type="dxa"/>
          </w:tcPr>
          <w:p w14:paraId="583637AF" w14:textId="77777777" w:rsidR="0061524D" w:rsidRPr="00487927" w:rsidRDefault="0061524D" w:rsidP="00FD51B2">
            <w:pPr>
              <w:jc w:val="center"/>
              <w:rPr>
                <w:rFonts w:cstheme="minorHAnsi"/>
                <w:szCs w:val="20"/>
              </w:rPr>
            </w:pPr>
          </w:p>
        </w:tc>
        <w:tc>
          <w:tcPr>
            <w:tcW w:w="990" w:type="dxa"/>
          </w:tcPr>
          <w:p w14:paraId="33031023" w14:textId="77777777" w:rsidR="0061524D" w:rsidRPr="00487927" w:rsidRDefault="0061524D" w:rsidP="00FD51B2">
            <w:pPr>
              <w:jc w:val="center"/>
              <w:rPr>
                <w:rFonts w:cstheme="minorHAnsi"/>
                <w:szCs w:val="20"/>
              </w:rPr>
            </w:pPr>
          </w:p>
        </w:tc>
        <w:tc>
          <w:tcPr>
            <w:tcW w:w="1080" w:type="dxa"/>
          </w:tcPr>
          <w:p w14:paraId="178EE735"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3557BE0" w14:textId="77777777" w:rsidR="0061524D" w:rsidRPr="00283A38" w:rsidRDefault="0061524D" w:rsidP="00FD51B2">
            <w:pPr>
              <w:jc w:val="center"/>
              <w:rPr>
                <w:rFonts w:cstheme="minorHAnsi"/>
                <w:szCs w:val="20"/>
              </w:rPr>
            </w:pPr>
          </w:p>
        </w:tc>
        <w:tc>
          <w:tcPr>
            <w:tcW w:w="990" w:type="dxa"/>
          </w:tcPr>
          <w:p w14:paraId="5AAEFE12" w14:textId="77777777" w:rsidR="0061524D" w:rsidRPr="00283A38" w:rsidRDefault="0061524D" w:rsidP="00FD51B2">
            <w:pPr>
              <w:jc w:val="center"/>
              <w:rPr>
                <w:rFonts w:cstheme="minorHAnsi"/>
                <w:szCs w:val="20"/>
              </w:rPr>
            </w:pPr>
          </w:p>
        </w:tc>
        <w:tc>
          <w:tcPr>
            <w:tcW w:w="1103" w:type="dxa"/>
          </w:tcPr>
          <w:p w14:paraId="08591F9F" w14:textId="77777777" w:rsidR="0061524D" w:rsidRPr="00283A38" w:rsidRDefault="0061524D" w:rsidP="00FD51B2">
            <w:pPr>
              <w:jc w:val="center"/>
              <w:rPr>
                <w:rFonts w:cstheme="minorHAnsi"/>
                <w:szCs w:val="20"/>
              </w:rPr>
            </w:pPr>
          </w:p>
        </w:tc>
        <w:tc>
          <w:tcPr>
            <w:tcW w:w="1103" w:type="dxa"/>
          </w:tcPr>
          <w:p w14:paraId="3736DD18" w14:textId="77777777" w:rsidR="0061524D" w:rsidRPr="00283A38" w:rsidRDefault="0061524D" w:rsidP="00FD51B2">
            <w:pPr>
              <w:jc w:val="center"/>
              <w:rPr>
                <w:rFonts w:cstheme="minorHAnsi"/>
                <w:szCs w:val="20"/>
              </w:rPr>
            </w:pPr>
          </w:p>
        </w:tc>
      </w:tr>
      <w:tr w:rsidR="0061524D" w:rsidRPr="00487927" w14:paraId="2D2D65FA" w14:textId="0DE398AF" w:rsidTr="0061524D">
        <w:tc>
          <w:tcPr>
            <w:tcW w:w="1255" w:type="dxa"/>
          </w:tcPr>
          <w:p w14:paraId="1394A735" w14:textId="4B34E58F" w:rsidR="0061524D" w:rsidRDefault="0061524D" w:rsidP="00FD51B2">
            <w:pPr>
              <w:jc w:val="center"/>
              <w:rPr>
                <w:szCs w:val="20"/>
              </w:rPr>
            </w:pPr>
            <w:r>
              <w:rPr>
                <w:szCs w:val="20"/>
              </w:rPr>
              <w:t>2504</w:t>
            </w:r>
            <w:r w:rsidRPr="00283A38">
              <w:rPr>
                <w:szCs w:val="20"/>
              </w:rPr>
              <w:t>_0</w:t>
            </w:r>
            <w:r>
              <w:rPr>
                <w:szCs w:val="20"/>
              </w:rPr>
              <w:t>5</w:t>
            </w:r>
          </w:p>
        </w:tc>
        <w:tc>
          <w:tcPr>
            <w:tcW w:w="990" w:type="dxa"/>
          </w:tcPr>
          <w:p w14:paraId="48DF4F81" w14:textId="16BD8C95" w:rsidR="0061524D" w:rsidRPr="00283A38" w:rsidRDefault="0061524D" w:rsidP="00FD51B2">
            <w:pPr>
              <w:jc w:val="center"/>
              <w:rPr>
                <w:rFonts w:cstheme="minorHAnsi"/>
                <w:szCs w:val="20"/>
              </w:rPr>
            </w:pPr>
          </w:p>
        </w:tc>
        <w:tc>
          <w:tcPr>
            <w:tcW w:w="990" w:type="dxa"/>
          </w:tcPr>
          <w:p w14:paraId="39F9EAFE" w14:textId="77777777" w:rsidR="0061524D" w:rsidRPr="00487927" w:rsidRDefault="0061524D" w:rsidP="00FD51B2">
            <w:pPr>
              <w:jc w:val="center"/>
              <w:rPr>
                <w:rFonts w:cstheme="minorHAnsi"/>
                <w:szCs w:val="20"/>
              </w:rPr>
            </w:pPr>
          </w:p>
        </w:tc>
        <w:tc>
          <w:tcPr>
            <w:tcW w:w="990" w:type="dxa"/>
          </w:tcPr>
          <w:p w14:paraId="43B8F807" w14:textId="77777777" w:rsidR="0061524D" w:rsidRPr="00487927" w:rsidRDefault="0061524D" w:rsidP="00FD51B2">
            <w:pPr>
              <w:jc w:val="center"/>
              <w:rPr>
                <w:rFonts w:cstheme="minorHAnsi"/>
                <w:szCs w:val="20"/>
              </w:rPr>
            </w:pPr>
          </w:p>
        </w:tc>
        <w:tc>
          <w:tcPr>
            <w:tcW w:w="990" w:type="dxa"/>
          </w:tcPr>
          <w:p w14:paraId="2A0FF1A5" w14:textId="77777777" w:rsidR="0061524D" w:rsidRPr="00487927" w:rsidRDefault="0061524D" w:rsidP="00FD51B2">
            <w:pPr>
              <w:jc w:val="center"/>
              <w:rPr>
                <w:rFonts w:cstheme="minorHAnsi"/>
                <w:szCs w:val="20"/>
              </w:rPr>
            </w:pPr>
          </w:p>
        </w:tc>
        <w:tc>
          <w:tcPr>
            <w:tcW w:w="990" w:type="dxa"/>
          </w:tcPr>
          <w:p w14:paraId="40B61D42" w14:textId="77777777" w:rsidR="0061524D" w:rsidRPr="00487927" w:rsidRDefault="0061524D" w:rsidP="00FD51B2">
            <w:pPr>
              <w:jc w:val="center"/>
              <w:rPr>
                <w:rFonts w:cstheme="minorHAnsi"/>
                <w:szCs w:val="20"/>
              </w:rPr>
            </w:pPr>
          </w:p>
        </w:tc>
        <w:tc>
          <w:tcPr>
            <w:tcW w:w="990" w:type="dxa"/>
          </w:tcPr>
          <w:p w14:paraId="258D5069" w14:textId="77777777" w:rsidR="0061524D" w:rsidRPr="00487927" w:rsidRDefault="0061524D" w:rsidP="00FD51B2">
            <w:pPr>
              <w:jc w:val="center"/>
              <w:rPr>
                <w:rFonts w:cstheme="minorHAnsi"/>
                <w:szCs w:val="20"/>
              </w:rPr>
            </w:pPr>
          </w:p>
        </w:tc>
        <w:tc>
          <w:tcPr>
            <w:tcW w:w="1080" w:type="dxa"/>
          </w:tcPr>
          <w:p w14:paraId="3952810B"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7FDE3FF" w14:textId="77777777" w:rsidR="0061524D" w:rsidRPr="00283A38" w:rsidRDefault="0061524D" w:rsidP="00FD51B2">
            <w:pPr>
              <w:jc w:val="center"/>
              <w:rPr>
                <w:rFonts w:cstheme="minorHAnsi"/>
                <w:szCs w:val="20"/>
              </w:rPr>
            </w:pPr>
          </w:p>
        </w:tc>
        <w:tc>
          <w:tcPr>
            <w:tcW w:w="990" w:type="dxa"/>
          </w:tcPr>
          <w:p w14:paraId="28C1BEE4" w14:textId="77777777" w:rsidR="0061524D" w:rsidRPr="00283A38" w:rsidRDefault="0061524D" w:rsidP="00FD51B2">
            <w:pPr>
              <w:jc w:val="center"/>
              <w:rPr>
                <w:rFonts w:cstheme="minorHAnsi"/>
                <w:szCs w:val="20"/>
              </w:rPr>
            </w:pPr>
          </w:p>
        </w:tc>
        <w:tc>
          <w:tcPr>
            <w:tcW w:w="1103" w:type="dxa"/>
          </w:tcPr>
          <w:p w14:paraId="6146950B" w14:textId="77777777" w:rsidR="0061524D" w:rsidRPr="00283A38" w:rsidRDefault="0061524D" w:rsidP="00FD51B2">
            <w:pPr>
              <w:jc w:val="center"/>
              <w:rPr>
                <w:rFonts w:cstheme="minorHAnsi"/>
                <w:szCs w:val="20"/>
              </w:rPr>
            </w:pPr>
          </w:p>
        </w:tc>
        <w:tc>
          <w:tcPr>
            <w:tcW w:w="1103" w:type="dxa"/>
          </w:tcPr>
          <w:p w14:paraId="6F653A8D" w14:textId="77777777" w:rsidR="0061524D" w:rsidRPr="00283A38" w:rsidRDefault="0061524D" w:rsidP="00FD51B2">
            <w:pPr>
              <w:jc w:val="center"/>
              <w:rPr>
                <w:rFonts w:cstheme="minorHAnsi"/>
                <w:szCs w:val="20"/>
              </w:rPr>
            </w:pPr>
          </w:p>
        </w:tc>
      </w:tr>
      <w:tr w:rsidR="0061524D" w:rsidRPr="00487927" w14:paraId="557B4975" w14:textId="6060E6EB" w:rsidTr="0061524D">
        <w:tc>
          <w:tcPr>
            <w:tcW w:w="1255" w:type="dxa"/>
          </w:tcPr>
          <w:p w14:paraId="5303E22A" w14:textId="6090FFAC" w:rsidR="0061524D" w:rsidRDefault="0061524D" w:rsidP="00FD51B2">
            <w:pPr>
              <w:jc w:val="center"/>
              <w:rPr>
                <w:szCs w:val="20"/>
              </w:rPr>
            </w:pPr>
            <w:r>
              <w:rPr>
                <w:szCs w:val="20"/>
              </w:rPr>
              <w:t>2505</w:t>
            </w:r>
            <w:r w:rsidRPr="00283A38">
              <w:rPr>
                <w:szCs w:val="20"/>
              </w:rPr>
              <w:t>_0</w:t>
            </w:r>
            <w:r>
              <w:rPr>
                <w:szCs w:val="20"/>
              </w:rPr>
              <w:t>1</w:t>
            </w:r>
          </w:p>
        </w:tc>
        <w:tc>
          <w:tcPr>
            <w:tcW w:w="990" w:type="dxa"/>
          </w:tcPr>
          <w:p w14:paraId="57083775" w14:textId="00C6FA16" w:rsidR="0061524D" w:rsidRPr="00283A38" w:rsidRDefault="0061524D" w:rsidP="00FD51B2">
            <w:pPr>
              <w:jc w:val="center"/>
              <w:rPr>
                <w:rFonts w:cstheme="minorHAnsi"/>
                <w:szCs w:val="20"/>
              </w:rPr>
            </w:pPr>
          </w:p>
        </w:tc>
        <w:tc>
          <w:tcPr>
            <w:tcW w:w="990" w:type="dxa"/>
          </w:tcPr>
          <w:p w14:paraId="714457F2" w14:textId="77777777" w:rsidR="0061524D" w:rsidRPr="00487927" w:rsidRDefault="0061524D" w:rsidP="00FD51B2">
            <w:pPr>
              <w:jc w:val="center"/>
              <w:rPr>
                <w:rFonts w:cstheme="minorHAnsi"/>
                <w:szCs w:val="20"/>
              </w:rPr>
            </w:pPr>
          </w:p>
        </w:tc>
        <w:tc>
          <w:tcPr>
            <w:tcW w:w="990" w:type="dxa"/>
          </w:tcPr>
          <w:p w14:paraId="65EED3F3" w14:textId="77777777" w:rsidR="0061524D" w:rsidRPr="00487927" w:rsidRDefault="0061524D" w:rsidP="00FD51B2">
            <w:pPr>
              <w:jc w:val="center"/>
              <w:rPr>
                <w:rFonts w:cstheme="minorHAnsi"/>
                <w:szCs w:val="20"/>
              </w:rPr>
            </w:pPr>
          </w:p>
        </w:tc>
        <w:tc>
          <w:tcPr>
            <w:tcW w:w="990" w:type="dxa"/>
          </w:tcPr>
          <w:p w14:paraId="164606FE" w14:textId="77777777" w:rsidR="0061524D" w:rsidRPr="00487927" w:rsidRDefault="0061524D" w:rsidP="00FD51B2">
            <w:pPr>
              <w:jc w:val="center"/>
              <w:rPr>
                <w:rFonts w:cstheme="minorHAnsi"/>
                <w:szCs w:val="20"/>
              </w:rPr>
            </w:pPr>
          </w:p>
        </w:tc>
        <w:tc>
          <w:tcPr>
            <w:tcW w:w="990" w:type="dxa"/>
          </w:tcPr>
          <w:p w14:paraId="1786FF77" w14:textId="77777777" w:rsidR="0061524D" w:rsidRPr="00487927" w:rsidRDefault="0061524D" w:rsidP="00FD51B2">
            <w:pPr>
              <w:jc w:val="center"/>
              <w:rPr>
                <w:rFonts w:cstheme="minorHAnsi"/>
                <w:szCs w:val="20"/>
              </w:rPr>
            </w:pPr>
          </w:p>
        </w:tc>
        <w:tc>
          <w:tcPr>
            <w:tcW w:w="990" w:type="dxa"/>
          </w:tcPr>
          <w:p w14:paraId="31032CC2" w14:textId="77777777" w:rsidR="0061524D" w:rsidRPr="00487927" w:rsidRDefault="0061524D" w:rsidP="00FD51B2">
            <w:pPr>
              <w:jc w:val="center"/>
              <w:rPr>
                <w:rFonts w:cstheme="minorHAnsi"/>
                <w:szCs w:val="20"/>
              </w:rPr>
            </w:pPr>
          </w:p>
        </w:tc>
        <w:tc>
          <w:tcPr>
            <w:tcW w:w="1080" w:type="dxa"/>
          </w:tcPr>
          <w:p w14:paraId="61D8CE9D"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0586FEA9" w14:textId="77777777" w:rsidR="0061524D" w:rsidRPr="00283A38" w:rsidRDefault="0061524D" w:rsidP="00FD51B2">
            <w:pPr>
              <w:jc w:val="center"/>
              <w:rPr>
                <w:rFonts w:cstheme="minorHAnsi"/>
                <w:szCs w:val="20"/>
              </w:rPr>
            </w:pPr>
          </w:p>
        </w:tc>
        <w:tc>
          <w:tcPr>
            <w:tcW w:w="990" w:type="dxa"/>
          </w:tcPr>
          <w:p w14:paraId="3DCD3B1C" w14:textId="77777777" w:rsidR="0061524D" w:rsidRPr="00283A38" w:rsidRDefault="0061524D" w:rsidP="00FD51B2">
            <w:pPr>
              <w:jc w:val="center"/>
              <w:rPr>
                <w:rFonts w:cstheme="minorHAnsi"/>
                <w:szCs w:val="20"/>
              </w:rPr>
            </w:pPr>
          </w:p>
        </w:tc>
        <w:tc>
          <w:tcPr>
            <w:tcW w:w="1103" w:type="dxa"/>
          </w:tcPr>
          <w:p w14:paraId="3E3E1D56" w14:textId="77777777" w:rsidR="0061524D" w:rsidRPr="00283A38" w:rsidRDefault="0061524D" w:rsidP="00FD51B2">
            <w:pPr>
              <w:jc w:val="center"/>
              <w:rPr>
                <w:rFonts w:cstheme="minorHAnsi"/>
                <w:szCs w:val="20"/>
              </w:rPr>
            </w:pPr>
          </w:p>
        </w:tc>
        <w:tc>
          <w:tcPr>
            <w:tcW w:w="1103" w:type="dxa"/>
          </w:tcPr>
          <w:p w14:paraId="0087A61C" w14:textId="77777777" w:rsidR="0061524D" w:rsidRPr="00283A38" w:rsidRDefault="0061524D" w:rsidP="00FD51B2">
            <w:pPr>
              <w:jc w:val="center"/>
              <w:rPr>
                <w:rFonts w:cstheme="minorHAnsi"/>
                <w:szCs w:val="20"/>
              </w:rPr>
            </w:pPr>
          </w:p>
        </w:tc>
      </w:tr>
      <w:tr w:rsidR="0061524D" w:rsidRPr="00487927" w14:paraId="2F7FF61C" w14:textId="3E2465EC" w:rsidTr="0061524D">
        <w:tc>
          <w:tcPr>
            <w:tcW w:w="1255" w:type="dxa"/>
          </w:tcPr>
          <w:p w14:paraId="75BDE0F9" w14:textId="448CE6A1" w:rsidR="0061524D" w:rsidRDefault="0061524D" w:rsidP="00FD51B2">
            <w:pPr>
              <w:jc w:val="center"/>
              <w:rPr>
                <w:szCs w:val="20"/>
              </w:rPr>
            </w:pPr>
            <w:r>
              <w:rPr>
                <w:szCs w:val="20"/>
              </w:rPr>
              <w:t>2505</w:t>
            </w:r>
            <w:r w:rsidRPr="00283A38">
              <w:rPr>
                <w:szCs w:val="20"/>
              </w:rPr>
              <w:t>_0</w:t>
            </w:r>
            <w:r>
              <w:rPr>
                <w:szCs w:val="20"/>
              </w:rPr>
              <w:t>2</w:t>
            </w:r>
          </w:p>
        </w:tc>
        <w:tc>
          <w:tcPr>
            <w:tcW w:w="990" w:type="dxa"/>
          </w:tcPr>
          <w:p w14:paraId="106C97A3" w14:textId="6C74DC2E" w:rsidR="0061524D" w:rsidRPr="00283A38" w:rsidRDefault="0061524D" w:rsidP="00FD51B2">
            <w:pPr>
              <w:jc w:val="center"/>
              <w:rPr>
                <w:rFonts w:cstheme="minorHAnsi"/>
                <w:szCs w:val="20"/>
              </w:rPr>
            </w:pPr>
          </w:p>
        </w:tc>
        <w:tc>
          <w:tcPr>
            <w:tcW w:w="990" w:type="dxa"/>
          </w:tcPr>
          <w:p w14:paraId="31020056" w14:textId="77777777" w:rsidR="0061524D" w:rsidRPr="00487927" w:rsidRDefault="0061524D" w:rsidP="00FD51B2">
            <w:pPr>
              <w:jc w:val="center"/>
              <w:rPr>
                <w:rFonts w:cstheme="minorHAnsi"/>
                <w:szCs w:val="20"/>
              </w:rPr>
            </w:pPr>
          </w:p>
        </w:tc>
        <w:tc>
          <w:tcPr>
            <w:tcW w:w="990" w:type="dxa"/>
          </w:tcPr>
          <w:p w14:paraId="34D3BEF5" w14:textId="77777777" w:rsidR="0061524D" w:rsidRPr="00487927" w:rsidRDefault="0061524D" w:rsidP="00FD51B2">
            <w:pPr>
              <w:jc w:val="center"/>
              <w:rPr>
                <w:rFonts w:cstheme="minorHAnsi"/>
                <w:szCs w:val="20"/>
              </w:rPr>
            </w:pPr>
          </w:p>
        </w:tc>
        <w:tc>
          <w:tcPr>
            <w:tcW w:w="990" w:type="dxa"/>
          </w:tcPr>
          <w:p w14:paraId="3A517D11" w14:textId="77777777" w:rsidR="0061524D" w:rsidRPr="00487927" w:rsidRDefault="0061524D" w:rsidP="00FD51B2">
            <w:pPr>
              <w:jc w:val="center"/>
              <w:rPr>
                <w:rFonts w:cstheme="minorHAnsi"/>
                <w:szCs w:val="20"/>
              </w:rPr>
            </w:pPr>
          </w:p>
        </w:tc>
        <w:tc>
          <w:tcPr>
            <w:tcW w:w="990" w:type="dxa"/>
          </w:tcPr>
          <w:p w14:paraId="6337DAA0" w14:textId="77777777" w:rsidR="0061524D" w:rsidRPr="00487927" w:rsidRDefault="0061524D" w:rsidP="00FD51B2">
            <w:pPr>
              <w:jc w:val="center"/>
              <w:rPr>
                <w:rFonts w:cstheme="minorHAnsi"/>
                <w:szCs w:val="20"/>
              </w:rPr>
            </w:pPr>
          </w:p>
        </w:tc>
        <w:tc>
          <w:tcPr>
            <w:tcW w:w="990" w:type="dxa"/>
          </w:tcPr>
          <w:p w14:paraId="70CB2A14" w14:textId="77777777" w:rsidR="0061524D" w:rsidRPr="00487927" w:rsidRDefault="0061524D" w:rsidP="00FD51B2">
            <w:pPr>
              <w:jc w:val="center"/>
              <w:rPr>
                <w:rFonts w:cstheme="minorHAnsi"/>
                <w:szCs w:val="20"/>
              </w:rPr>
            </w:pPr>
          </w:p>
        </w:tc>
        <w:tc>
          <w:tcPr>
            <w:tcW w:w="1080" w:type="dxa"/>
          </w:tcPr>
          <w:p w14:paraId="3D1A2811"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DD08AEC" w14:textId="77777777" w:rsidR="0061524D" w:rsidRPr="00283A38" w:rsidRDefault="0061524D" w:rsidP="00FD51B2">
            <w:pPr>
              <w:jc w:val="center"/>
              <w:rPr>
                <w:rFonts w:cstheme="minorHAnsi"/>
                <w:szCs w:val="20"/>
              </w:rPr>
            </w:pPr>
          </w:p>
        </w:tc>
        <w:tc>
          <w:tcPr>
            <w:tcW w:w="990" w:type="dxa"/>
          </w:tcPr>
          <w:p w14:paraId="05ADCB4E" w14:textId="77777777" w:rsidR="0061524D" w:rsidRPr="00283A38" w:rsidRDefault="0061524D" w:rsidP="00FD51B2">
            <w:pPr>
              <w:jc w:val="center"/>
              <w:rPr>
                <w:rFonts w:cstheme="minorHAnsi"/>
                <w:szCs w:val="20"/>
              </w:rPr>
            </w:pPr>
          </w:p>
        </w:tc>
        <w:tc>
          <w:tcPr>
            <w:tcW w:w="1103" w:type="dxa"/>
          </w:tcPr>
          <w:p w14:paraId="224F292F" w14:textId="77777777" w:rsidR="0061524D" w:rsidRPr="00283A38" w:rsidRDefault="0061524D" w:rsidP="00FD51B2">
            <w:pPr>
              <w:jc w:val="center"/>
              <w:rPr>
                <w:rFonts w:cstheme="minorHAnsi"/>
                <w:szCs w:val="20"/>
              </w:rPr>
            </w:pPr>
          </w:p>
        </w:tc>
        <w:tc>
          <w:tcPr>
            <w:tcW w:w="1103" w:type="dxa"/>
          </w:tcPr>
          <w:p w14:paraId="1566F5B0" w14:textId="77777777" w:rsidR="0061524D" w:rsidRPr="00283A38" w:rsidRDefault="0061524D" w:rsidP="00FD51B2">
            <w:pPr>
              <w:jc w:val="center"/>
              <w:rPr>
                <w:rFonts w:cstheme="minorHAnsi"/>
                <w:szCs w:val="20"/>
              </w:rPr>
            </w:pPr>
          </w:p>
        </w:tc>
      </w:tr>
      <w:tr w:rsidR="0061524D" w:rsidRPr="00487927" w14:paraId="1D6F0758" w14:textId="7D3671F4" w:rsidTr="0061524D">
        <w:trPr>
          <w:trHeight w:val="70"/>
        </w:trPr>
        <w:tc>
          <w:tcPr>
            <w:tcW w:w="1255" w:type="dxa"/>
          </w:tcPr>
          <w:p w14:paraId="5B115328" w14:textId="67B3C8F1" w:rsidR="0061524D" w:rsidRDefault="0061524D" w:rsidP="00FD51B2">
            <w:pPr>
              <w:jc w:val="center"/>
              <w:rPr>
                <w:szCs w:val="20"/>
              </w:rPr>
            </w:pPr>
            <w:r>
              <w:rPr>
                <w:szCs w:val="20"/>
              </w:rPr>
              <w:t>2505</w:t>
            </w:r>
            <w:r w:rsidRPr="00283A38">
              <w:rPr>
                <w:szCs w:val="20"/>
              </w:rPr>
              <w:t>_0</w:t>
            </w:r>
            <w:r>
              <w:rPr>
                <w:szCs w:val="20"/>
              </w:rPr>
              <w:t>3</w:t>
            </w:r>
          </w:p>
        </w:tc>
        <w:tc>
          <w:tcPr>
            <w:tcW w:w="990" w:type="dxa"/>
          </w:tcPr>
          <w:p w14:paraId="42B00E35" w14:textId="5A2FC7C6" w:rsidR="0061524D" w:rsidRPr="00283A38" w:rsidRDefault="0061524D" w:rsidP="00FD51B2">
            <w:pPr>
              <w:jc w:val="center"/>
              <w:rPr>
                <w:rFonts w:cstheme="minorHAnsi"/>
                <w:szCs w:val="20"/>
              </w:rPr>
            </w:pPr>
          </w:p>
        </w:tc>
        <w:tc>
          <w:tcPr>
            <w:tcW w:w="990" w:type="dxa"/>
          </w:tcPr>
          <w:p w14:paraId="771DD793" w14:textId="77777777" w:rsidR="0061524D" w:rsidRPr="00487927" w:rsidRDefault="0061524D" w:rsidP="00FD51B2">
            <w:pPr>
              <w:jc w:val="center"/>
              <w:rPr>
                <w:rFonts w:cstheme="minorHAnsi"/>
                <w:szCs w:val="20"/>
              </w:rPr>
            </w:pPr>
          </w:p>
        </w:tc>
        <w:tc>
          <w:tcPr>
            <w:tcW w:w="990" w:type="dxa"/>
          </w:tcPr>
          <w:p w14:paraId="4EE417D0" w14:textId="77777777" w:rsidR="0061524D" w:rsidRPr="00487927" w:rsidRDefault="0061524D" w:rsidP="00FD51B2">
            <w:pPr>
              <w:jc w:val="center"/>
              <w:rPr>
                <w:rFonts w:cstheme="minorHAnsi"/>
                <w:szCs w:val="20"/>
              </w:rPr>
            </w:pPr>
          </w:p>
        </w:tc>
        <w:tc>
          <w:tcPr>
            <w:tcW w:w="990" w:type="dxa"/>
          </w:tcPr>
          <w:p w14:paraId="1F7278AE" w14:textId="77777777" w:rsidR="0061524D" w:rsidRPr="00487927" w:rsidRDefault="0061524D" w:rsidP="00FD51B2">
            <w:pPr>
              <w:jc w:val="center"/>
              <w:rPr>
                <w:rFonts w:cstheme="minorHAnsi"/>
                <w:szCs w:val="20"/>
              </w:rPr>
            </w:pPr>
          </w:p>
        </w:tc>
        <w:tc>
          <w:tcPr>
            <w:tcW w:w="990" w:type="dxa"/>
          </w:tcPr>
          <w:p w14:paraId="058C7731" w14:textId="77777777" w:rsidR="0061524D" w:rsidRPr="00487927" w:rsidRDefault="0061524D" w:rsidP="00FD51B2">
            <w:pPr>
              <w:jc w:val="center"/>
              <w:rPr>
                <w:rFonts w:cstheme="minorHAnsi"/>
                <w:szCs w:val="20"/>
              </w:rPr>
            </w:pPr>
          </w:p>
        </w:tc>
        <w:tc>
          <w:tcPr>
            <w:tcW w:w="990" w:type="dxa"/>
          </w:tcPr>
          <w:p w14:paraId="78C54D51" w14:textId="77777777" w:rsidR="0061524D" w:rsidRPr="00487927" w:rsidRDefault="0061524D" w:rsidP="00FD51B2">
            <w:pPr>
              <w:jc w:val="center"/>
              <w:rPr>
                <w:rFonts w:cstheme="minorHAnsi"/>
                <w:szCs w:val="20"/>
              </w:rPr>
            </w:pPr>
          </w:p>
        </w:tc>
        <w:tc>
          <w:tcPr>
            <w:tcW w:w="1080" w:type="dxa"/>
          </w:tcPr>
          <w:p w14:paraId="4434174F"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7375C75D" w14:textId="77777777" w:rsidR="0061524D" w:rsidRPr="00283A38" w:rsidRDefault="0061524D" w:rsidP="00FD51B2">
            <w:pPr>
              <w:jc w:val="center"/>
              <w:rPr>
                <w:rFonts w:cstheme="minorHAnsi"/>
                <w:szCs w:val="20"/>
              </w:rPr>
            </w:pPr>
          </w:p>
        </w:tc>
        <w:tc>
          <w:tcPr>
            <w:tcW w:w="990" w:type="dxa"/>
          </w:tcPr>
          <w:p w14:paraId="4866F5C1" w14:textId="77777777" w:rsidR="0061524D" w:rsidRPr="00283A38" w:rsidRDefault="0061524D" w:rsidP="00FD51B2">
            <w:pPr>
              <w:jc w:val="center"/>
              <w:rPr>
                <w:rFonts w:cstheme="minorHAnsi"/>
                <w:szCs w:val="20"/>
              </w:rPr>
            </w:pPr>
          </w:p>
        </w:tc>
        <w:tc>
          <w:tcPr>
            <w:tcW w:w="1103" w:type="dxa"/>
          </w:tcPr>
          <w:p w14:paraId="59249BED" w14:textId="77777777" w:rsidR="0061524D" w:rsidRPr="00283A38" w:rsidRDefault="0061524D" w:rsidP="00FD51B2">
            <w:pPr>
              <w:jc w:val="center"/>
              <w:rPr>
                <w:rFonts w:cstheme="minorHAnsi"/>
                <w:szCs w:val="20"/>
              </w:rPr>
            </w:pPr>
          </w:p>
        </w:tc>
        <w:tc>
          <w:tcPr>
            <w:tcW w:w="1103" w:type="dxa"/>
          </w:tcPr>
          <w:p w14:paraId="2CBE8D49" w14:textId="77777777" w:rsidR="0061524D" w:rsidRPr="00283A38" w:rsidRDefault="0061524D" w:rsidP="00FD51B2">
            <w:pPr>
              <w:jc w:val="center"/>
              <w:rPr>
                <w:rFonts w:cstheme="minorHAnsi"/>
                <w:szCs w:val="20"/>
              </w:rPr>
            </w:pPr>
          </w:p>
        </w:tc>
      </w:tr>
      <w:tr w:rsidR="0061524D" w:rsidRPr="00487927" w14:paraId="0B2B03CF" w14:textId="5DEAA7CA" w:rsidTr="0061524D">
        <w:tc>
          <w:tcPr>
            <w:tcW w:w="1255" w:type="dxa"/>
          </w:tcPr>
          <w:p w14:paraId="4779860C" w14:textId="24FCD057" w:rsidR="0061524D" w:rsidRDefault="0061524D" w:rsidP="00FD51B2">
            <w:pPr>
              <w:jc w:val="center"/>
              <w:rPr>
                <w:szCs w:val="20"/>
              </w:rPr>
            </w:pPr>
            <w:r>
              <w:rPr>
                <w:szCs w:val="20"/>
              </w:rPr>
              <w:t>2505</w:t>
            </w:r>
            <w:r w:rsidRPr="00283A38">
              <w:rPr>
                <w:szCs w:val="20"/>
              </w:rPr>
              <w:t>_0</w:t>
            </w:r>
            <w:r>
              <w:rPr>
                <w:szCs w:val="20"/>
              </w:rPr>
              <w:t>4</w:t>
            </w:r>
          </w:p>
        </w:tc>
        <w:tc>
          <w:tcPr>
            <w:tcW w:w="990" w:type="dxa"/>
          </w:tcPr>
          <w:p w14:paraId="1C18545A" w14:textId="760FCE11" w:rsidR="0061524D" w:rsidRPr="00283A38" w:rsidRDefault="0061524D" w:rsidP="00FD51B2">
            <w:pPr>
              <w:jc w:val="center"/>
              <w:rPr>
                <w:rFonts w:cstheme="minorHAnsi"/>
                <w:szCs w:val="20"/>
              </w:rPr>
            </w:pPr>
          </w:p>
        </w:tc>
        <w:tc>
          <w:tcPr>
            <w:tcW w:w="990" w:type="dxa"/>
          </w:tcPr>
          <w:p w14:paraId="6C68B9F0" w14:textId="77777777" w:rsidR="0061524D" w:rsidRPr="00487927" w:rsidRDefault="0061524D" w:rsidP="00FD51B2">
            <w:pPr>
              <w:jc w:val="center"/>
              <w:rPr>
                <w:rFonts w:cstheme="minorHAnsi"/>
                <w:szCs w:val="20"/>
              </w:rPr>
            </w:pPr>
          </w:p>
        </w:tc>
        <w:tc>
          <w:tcPr>
            <w:tcW w:w="990" w:type="dxa"/>
          </w:tcPr>
          <w:p w14:paraId="08B223B4" w14:textId="77777777" w:rsidR="0061524D" w:rsidRPr="00487927" w:rsidRDefault="0061524D" w:rsidP="00FD51B2">
            <w:pPr>
              <w:jc w:val="center"/>
              <w:rPr>
                <w:rFonts w:cstheme="minorHAnsi"/>
                <w:szCs w:val="20"/>
              </w:rPr>
            </w:pPr>
          </w:p>
        </w:tc>
        <w:tc>
          <w:tcPr>
            <w:tcW w:w="990" w:type="dxa"/>
          </w:tcPr>
          <w:p w14:paraId="35105914" w14:textId="77777777" w:rsidR="0061524D" w:rsidRPr="00487927" w:rsidRDefault="0061524D" w:rsidP="00FD51B2">
            <w:pPr>
              <w:jc w:val="center"/>
              <w:rPr>
                <w:rFonts w:cstheme="minorHAnsi"/>
                <w:szCs w:val="20"/>
              </w:rPr>
            </w:pPr>
          </w:p>
        </w:tc>
        <w:tc>
          <w:tcPr>
            <w:tcW w:w="990" w:type="dxa"/>
          </w:tcPr>
          <w:p w14:paraId="4F361FF1" w14:textId="77777777" w:rsidR="0061524D" w:rsidRPr="00487927" w:rsidRDefault="0061524D" w:rsidP="00FD51B2">
            <w:pPr>
              <w:jc w:val="center"/>
              <w:rPr>
                <w:rFonts w:cstheme="minorHAnsi"/>
                <w:szCs w:val="20"/>
              </w:rPr>
            </w:pPr>
          </w:p>
        </w:tc>
        <w:tc>
          <w:tcPr>
            <w:tcW w:w="990" w:type="dxa"/>
          </w:tcPr>
          <w:p w14:paraId="6A744BEC" w14:textId="77777777" w:rsidR="0061524D" w:rsidRPr="00487927" w:rsidRDefault="0061524D" w:rsidP="00FD51B2">
            <w:pPr>
              <w:jc w:val="center"/>
              <w:rPr>
                <w:rFonts w:cstheme="minorHAnsi"/>
                <w:szCs w:val="20"/>
              </w:rPr>
            </w:pPr>
          </w:p>
        </w:tc>
        <w:tc>
          <w:tcPr>
            <w:tcW w:w="1080" w:type="dxa"/>
          </w:tcPr>
          <w:p w14:paraId="0A9181BE"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056A09CD" w14:textId="77777777" w:rsidR="0061524D" w:rsidRPr="00283A38" w:rsidRDefault="0061524D" w:rsidP="00FD51B2">
            <w:pPr>
              <w:jc w:val="center"/>
              <w:rPr>
                <w:rFonts w:cstheme="minorHAnsi"/>
                <w:szCs w:val="20"/>
              </w:rPr>
            </w:pPr>
          </w:p>
        </w:tc>
        <w:tc>
          <w:tcPr>
            <w:tcW w:w="990" w:type="dxa"/>
          </w:tcPr>
          <w:p w14:paraId="554D398D" w14:textId="77777777" w:rsidR="0061524D" w:rsidRPr="00283A38" w:rsidRDefault="0061524D" w:rsidP="00FD51B2">
            <w:pPr>
              <w:jc w:val="center"/>
              <w:rPr>
                <w:rFonts w:cstheme="minorHAnsi"/>
                <w:szCs w:val="20"/>
              </w:rPr>
            </w:pPr>
          </w:p>
        </w:tc>
        <w:tc>
          <w:tcPr>
            <w:tcW w:w="1103" w:type="dxa"/>
          </w:tcPr>
          <w:p w14:paraId="54F66B40" w14:textId="77777777" w:rsidR="0061524D" w:rsidRPr="00283A38" w:rsidRDefault="0061524D" w:rsidP="00FD51B2">
            <w:pPr>
              <w:jc w:val="center"/>
              <w:rPr>
                <w:rFonts w:cstheme="minorHAnsi"/>
                <w:szCs w:val="20"/>
              </w:rPr>
            </w:pPr>
          </w:p>
        </w:tc>
        <w:tc>
          <w:tcPr>
            <w:tcW w:w="1103" w:type="dxa"/>
          </w:tcPr>
          <w:p w14:paraId="0E33C7FA" w14:textId="77777777" w:rsidR="0061524D" w:rsidRPr="00283A38" w:rsidRDefault="0061524D" w:rsidP="00FD51B2">
            <w:pPr>
              <w:jc w:val="center"/>
              <w:rPr>
                <w:rFonts w:cstheme="minorHAnsi"/>
                <w:szCs w:val="20"/>
              </w:rPr>
            </w:pPr>
          </w:p>
        </w:tc>
      </w:tr>
      <w:tr w:rsidR="0061524D" w:rsidRPr="00487927" w14:paraId="31D5D0F9" w14:textId="093650B6" w:rsidTr="0061524D">
        <w:tc>
          <w:tcPr>
            <w:tcW w:w="1255" w:type="dxa"/>
          </w:tcPr>
          <w:p w14:paraId="4E39B539" w14:textId="1B76D9E9" w:rsidR="0061524D" w:rsidRDefault="0061524D" w:rsidP="00FD51B2">
            <w:pPr>
              <w:jc w:val="center"/>
              <w:rPr>
                <w:szCs w:val="20"/>
              </w:rPr>
            </w:pPr>
            <w:r>
              <w:rPr>
                <w:szCs w:val="20"/>
              </w:rPr>
              <w:t>2506</w:t>
            </w:r>
            <w:r w:rsidRPr="00283A38">
              <w:rPr>
                <w:szCs w:val="20"/>
              </w:rPr>
              <w:t>_0</w:t>
            </w:r>
            <w:r>
              <w:rPr>
                <w:szCs w:val="20"/>
              </w:rPr>
              <w:t>1</w:t>
            </w:r>
          </w:p>
        </w:tc>
        <w:tc>
          <w:tcPr>
            <w:tcW w:w="990" w:type="dxa"/>
          </w:tcPr>
          <w:p w14:paraId="16EA2E3E" w14:textId="77777777" w:rsidR="0061524D" w:rsidRPr="00283A38" w:rsidRDefault="0061524D" w:rsidP="00FD51B2">
            <w:pPr>
              <w:jc w:val="center"/>
              <w:rPr>
                <w:rFonts w:cstheme="minorHAnsi"/>
                <w:szCs w:val="20"/>
              </w:rPr>
            </w:pPr>
          </w:p>
        </w:tc>
        <w:tc>
          <w:tcPr>
            <w:tcW w:w="990" w:type="dxa"/>
          </w:tcPr>
          <w:p w14:paraId="30FCAE88" w14:textId="77777777" w:rsidR="0061524D" w:rsidRPr="00487927" w:rsidRDefault="0061524D" w:rsidP="00FD51B2">
            <w:pPr>
              <w:jc w:val="center"/>
              <w:rPr>
                <w:rFonts w:cstheme="minorHAnsi"/>
                <w:szCs w:val="20"/>
              </w:rPr>
            </w:pPr>
          </w:p>
        </w:tc>
        <w:tc>
          <w:tcPr>
            <w:tcW w:w="990" w:type="dxa"/>
          </w:tcPr>
          <w:p w14:paraId="68C05F1C" w14:textId="77777777" w:rsidR="0061524D" w:rsidRPr="00487927" w:rsidRDefault="0061524D" w:rsidP="00FD51B2">
            <w:pPr>
              <w:jc w:val="center"/>
              <w:rPr>
                <w:rFonts w:cstheme="minorHAnsi"/>
                <w:szCs w:val="20"/>
              </w:rPr>
            </w:pPr>
          </w:p>
        </w:tc>
        <w:tc>
          <w:tcPr>
            <w:tcW w:w="990" w:type="dxa"/>
          </w:tcPr>
          <w:p w14:paraId="370DAEDB" w14:textId="77777777" w:rsidR="0061524D" w:rsidRPr="00487927" w:rsidRDefault="0061524D" w:rsidP="00FD51B2">
            <w:pPr>
              <w:jc w:val="center"/>
              <w:rPr>
                <w:rFonts w:cstheme="minorHAnsi"/>
                <w:szCs w:val="20"/>
              </w:rPr>
            </w:pPr>
          </w:p>
        </w:tc>
        <w:tc>
          <w:tcPr>
            <w:tcW w:w="990" w:type="dxa"/>
          </w:tcPr>
          <w:p w14:paraId="22F9E0CD" w14:textId="77777777" w:rsidR="0061524D" w:rsidRPr="00487927" w:rsidRDefault="0061524D" w:rsidP="00FD51B2">
            <w:pPr>
              <w:jc w:val="center"/>
              <w:rPr>
                <w:rFonts w:cstheme="minorHAnsi"/>
                <w:szCs w:val="20"/>
              </w:rPr>
            </w:pPr>
          </w:p>
        </w:tc>
        <w:tc>
          <w:tcPr>
            <w:tcW w:w="990" w:type="dxa"/>
          </w:tcPr>
          <w:p w14:paraId="6731D8C2" w14:textId="77777777" w:rsidR="0061524D" w:rsidRPr="00487927" w:rsidRDefault="0061524D" w:rsidP="00FD51B2">
            <w:pPr>
              <w:jc w:val="center"/>
              <w:rPr>
                <w:rFonts w:cstheme="minorHAnsi"/>
                <w:szCs w:val="20"/>
              </w:rPr>
            </w:pPr>
          </w:p>
        </w:tc>
        <w:tc>
          <w:tcPr>
            <w:tcW w:w="1080" w:type="dxa"/>
          </w:tcPr>
          <w:p w14:paraId="7E5584D5" w14:textId="51D78C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29CDE253" w14:textId="77777777" w:rsidR="0061524D" w:rsidRPr="00283A38" w:rsidRDefault="0061524D" w:rsidP="00FD51B2">
            <w:pPr>
              <w:jc w:val="center"/>
              <w:rPr>
                <w:rFonts w:cstheme="minorHAnsi"/>
                <w:szCs w:val="20"/>
              </w:rPr>
            </w:pPr>
          </w:p>
        </w:tc>
        <w:tc>
          <w:tcPr>
            <w:tcW w:w="990" w:type="dxa"/>
          </w:tcPr>
          <w:p w14:paraId="05D8E20E" w14:textId="77777777" w:rsidR="0061524D" w:rsidRPr="00283A38" w:rsidRDefault="0061524D" w:rsidP="00FD51B2">
            <w:pPr>
              <w:jc w:val="center"/>
              <w:rPr>
                <w:rFonts w:cstheme="minorHAnsi"/>
                <w:szCs w:val="20"/>
              </w:rPr>
            </w:pPr>
          </w:p>
        </w:tc>
        <w:tc>
          <w:tcPr>
            <w:tcW w:w="1103" w:type="dxa"/>
          </w:tcPr>
          <w:p w14:paraId="42982470" w14:textId="77777777" w:rsidR="0061524D" w:rsidRPr="00283A38" w:rsidRDefault="0061524D" w:rsidP="00FD51B2">
            <w:pPr>
              <w:jc w:val="center"/>
              <w:rPr>
                <w:rFonts w:cstheme="minorHAnsi"/>
                <w:szCs w:val="20"/>
              </w:rPr>
            </w:pPr>
          </w:p>
        </w:tc>
        <w:tc>
          <w:tcPr>
            <w:tcW w:w="1103" w:type="dxa"/>
          </w:tcPr>
          <w:p w14:paraId="03C2F90A" w14:textId="77777777" w:rsidR="0061524D" w:rsidRPr="00283A38" w:rsidRDefault="0061524D" w:rsidP="00FD51B2">
            <w:pPr>
              <w:jc w:val="center"/>
              <w:rPr>
                <w:rFonts w:cstheme="minorHAnsi"/>
                <w:szCs w:val="20"/>
              </w:rPr>
            </w:pPr>
          </w:p>
        </w:tc>
      </w:tr>
      <w:tr w:rsidR="0061524D" w:rsidRPr="00487927" w14:paraId="0D447C4A" w14:textId="77E1EEC1" w:rsidTr="0061524D">
        <w:tc>
          <w:tcPr>
            <w:tcW w:w="1255" w:type="dxa"/>
          </w:tcPr>
          <w:p w14:paraId="5FE37161" w14:textId="4382307C" w:rsidR="0061524D" w:rsidRDefault="0061524D" w:rsidP="00FD51B2">
            <w:pPr>
              <w:jc w:val="center"/>
              <w:rPr>
                <w:szCs w:val="20"/>
              </w:rPr>
            </w:pPr>
            <w:r>
              <w:rPr>
                <w:szCs w:val="20"/>
              </w:rPr>
              <w:t>2506</w:t>
            </w:r>
            <w:r w:rsidRPr="00283A38">
              <w:rPr>
                <w:szCs w:val="20"/>
              </w:rPr>
              <w:t>_0</w:t>
            </w:r>
            <w:r>
              <w:rPr>
                <w:szCs w:val="20"/>
              </w:rPr>
              <w:t>2</w:t>
            </w:r>
          </w:p>
        </w:tc>
        <w:tc>
          <w:tcPr>
            <w:tcW w:w="990" w:type="dxa"/>
          </w:tcPr>
          <w:p w14:paraId="33818642" w14:textId="77777777" w:rsidR="0061524D" w:rsidRPr="00283A38" w:rsidRDefault="0061524D" w:rsidP="00FD51B2">
            <w:pPr>
              <w:jc w:val="center"/>
              <w:rPr>
                <w:rFonts w:cstheme="minorHAnsi"/>
                <w:szCs w:val="20"/>
              </w:rPr>
            </w:pPr>
          </w:p>
        </w:tc>
        <w:tc>
          <w:tcPr>
            <w:tcW w:w="990" w:type="dxa"/>
          </w:tcPr>
          <w:p w14:paraId="0B085AA9" w14:textId="77777777" w:rsidR="0061524D" w:rsidRPr="00487927" w:rsidRDefault="0061524D" w:rsidP="00FD51B2">
            <w:pPr>
              <w:jc w:val="center"/>
              <w:rPr>
                <w:rFonts w:cstheme="minorHAnsi"/>
                <w:szCs w:val="20"/>
              </w:rPr>
            </w:pPr>
          </w:p>
        </w:tc>
        <w:tc>
          <w:tcPr>
            <w:tcW w:w="990" w:type="dxa"/>
          </w:tcPr>
          <w:p w14:paraId="5A8AC036" w14:textId="77777777" w:rsidR="0061524D" w:rsidRPr="00487927" w:rsidRDefault="0061524D" w:rsidP="00FD51B2">
            <w:pPr>
              <w:jc w:val="center"/>
              <w:rPr>
                <w:rFonts w:cstheme="minorHAnsi"/>
                <w:szCs w:val="20"/>
              </w:rPr>
            </w:pPr>
          </w:p>
        </w:tc>
        <w:tc>
          <w:tcPr>
            <w:tcW w:w="990" w:type="dxa"/>
          </w:tcPr>
          <w:p w14:paraId="17FCC803" w14:textId="77777777" w:rsidR="0061524D" w:rsidRPr="00487927" w:rsidRDefault="0061524D" w:rsidP="00FD51B2">
            <w:pPr>
              <w:jc w:val="center"/>
              <w:rPr>
                <w:rFonts w:cstheme="minorHAnsi"/>
                <w:szCs w:val="20"/>
              </w:rPr>
            </w:pPr>
          </w:p>
        </w:tc>
        <w:tc>
          <w:tcPr>
            <w:tcW w:w="990" w:type="dxa"/>
          </w:tcPr>
          <w:p w14:paraId="5791E03F" w14:textId="77777777" w:rsidR="0061524D" w:rsidRPr="00487927" w:rsidRDefault="0061524D" w:rsidP="00FD51B2">
            <w:pPr>
              <w:jc w:val="center"/>
              <w:rPr>
                <w:rFonts w:cstheme="minorHAnsi"/>
                <w:szCs w:val="20"/>
              </w:rPr>
            </w:pPr>
          </w:p>
        </w:tc>
        <w:tc>
          <w:tcPr>
            <w:tcW w:w="990" w:type="dxa"/>
          </w:tcPr>
          <w:p w14:paraId="1254C3D4" w14:textId="77777777" w:rsidR="0061524D" w:rsidRPr="00487927" w:rsidRDefault="0061524D" w:rsidP="00FD51B2">
            <w:pPr>
              <w:jc w:val="center"/>
              <w:rPr>
                <w:rFonts w:cstheme="minorHAnsi"/>
                <w:szCs w:val="20"/>
              </w:rPr>
            </w:pPr>
          </w:p>
        </w:tc>
        <w:tc>
          <w:tcPr>
            <w:tcW w:w="1080" w:type="dxa"/>
          </w:tcPr>
          <w:p w14:paraId="58E967EB" w14:textId="55297D07" w:rsidR="0061524D" w:rsidRPr="00283A38" w:rsidRDefault="0061524D" w:rsidP="00FD51B2">
            <w:pPr>
              <w:jc w:val="center"/>
              <w:rPr>
                <w:rFonts w:cstheme="minorHAnsi"/>
                <w:szCs w:val="20"/>
              </w:rPr>
            </w:pPr>
            <w:r w:rsidRPr="00283A38">
              <w:rPr>
                <w:rFonts w:cstheme="minorHAnsi"/>
                <w:szCs w:val="20"/>
              </w:rPr>
              <w:t>•</w:t>
            </w:r>
          </w:p>
        </w:tc>
        <w:tc>
          <w:tcPr>
            <w:tcW w:w="990" w:type="dxa"/>
          </w:tcPr>
          <w:p w14:paraId="22435545" w14:textId="77777777" w:rsidR="0061524D" w:rsidRPr="00283A38" w:rsidRDefault="0061524D" w:rsidP="00FD51B2">
            <w:pPr>
              <w:jc w:val="center"/>
              <w:rPr>
                <w:rFonts w:cstheme="minorHAnsi"/>
                <w:szCs w:val="20"/>
              </w:rPr>
            </w:pPr>
          </w:p>
        </w:tc>
        <w:tc>
          <w:tcPr>
            <w:tcW w:w="990" w:type="dxa"/>
          </w:tcPr>
          <w:p w14:paraId="78AB546D" w14:textId="77777777" w:rsidR="0061524D" w:rsidRPr="00283A38" w:rsidRDefault="0061524D" w:rsidP="00FD51B2">
            <w:pPr>
              <w:jc w:val="center"/>
              <w:rPr>
                <w:rFonts w:cstheme="minorHAnsi"/>
                <w:szCs w:val="20"/>
              </w:rPr>
            </w:pPr>
          </w:p>
        </w:tc>
        <w:tc>
          <w:tcPr>
            <w:tcW w:w="1103" w:type="dxa"/>
          </w:tcPr>
          <w:p w14:paraId="4FDA0EAB" w14:textId="77777777" w:rsidR="0061524D" w:rsidRPr="00283A38" w:rsidRDefault="0061524D" w:rsidP="00FD51B2">
            <w:pPr>
              <w:jc w:val="center"/>
              <w:rPr>
                <w:rFonts w:cstheme="minorHAnsi"/>
                <w:szCs w:val="20"/>
              </w:rPr>
            </w:pPr>
          </w:p>
        </w:tc>
        <w:tc>
          <w:tcPr>
            <w:tcW w:w="1103" w:type="dxa"/>
          </w:tcPr>
          <w:p w14:paraId="31915F3F" w14:textId="77777777" w:rsidR="0061524D" w:rsidRPr="00283A38" w:rsidRDefault="0061524D" w:rsidP="00FD51B2">
            <w:pPr>
              <w:jc w:val="center"/>
              <w:rPr>
                <w:rFonts w:cstheme="minorHAnsi"/>
                <w:szCs w:val="20"/>
              </w:rPr>
            </w:pPr>
          </w:p>
        </w:tc>
      </w:tr>
      <w:tr w:rsidR="0061524D" w:rsidRPr="00487927" w14:paraId="3C4F5F30" w14:textId="0CEA6AA7" w:rsidTr="0061524D">
        <w:tc>
          <w:tcPr>
            <w:tcW w:w="1255" w:type="dxa"/>
          </w:tcPr>
          <w:p w14:paraId="4BF99825" w14:textId="0D87484C" w:rsidR="0061524D" w:rsidRDefault="0061524D" w:rsidP="00FD51B2">
            <w:pPr>
              <w:jc w:val="center"/>
              <w:rPr>
                <w:szCs w:val="20"/>
              </w:rPr>
            </w:pPr>
            <w:r>
              <w:rPr>
                <w:szCs w:val="20"/>
              </w:rPr>
              <w:t>2506</w:t>
            </w:r>
            <w:r w:rsidRPr="00283A38">
              <w:rPr>
                <w:szCs w:val="20"/>
              </w:rPr>
              <w:t>_0</w:t>
            </w:r>
            <w:r>
              <w:rPr>
                <w:szCs w:val="20"/>
              </w:rPr>
              <w:t>3</w:t>
            </w:r>
          </w:p>
        </w:tc>
        <w:tc>
          <w:tcPr>
            <w:tcW w:w="990" w:type="dxa"/>
          </w:tcPr>
          <w:p w14:paraId="414EA765" w14:textId="77777777" w:rsidR="0061524D" w:rsidRPr="00283A38" w:rsidRDefault="0061524D" w:rsidP="00FD51B2">
            <w:pPr>
              <w:jc w:val="center"/>
              <w:rPr>
                <w:rFonts w:cstheme="minorHAnsi"/>
                <w:szCs w:val="20"/>
              </w:rPr>
            </w:pPr>
          </w:p>
        </w:tc>
        <w:tc>
          <w:tcPr>
            <w:tcW w:w="990" w:type="dxa"/>
          </w:tcPr>
          <w:p w14:paraId="0178B360" w14:textId="77777777" w:rsidR="0061524D" w:rsidRPr="00487927" w:rsidRDefault="0061524D" w:rsidP="00FD51B2">
            <w:pPr>
              <w:jc w:val="center"/>
              <w:rPr>
                <w:rFonts w:cstheme="minorHAnsi"/>
                <w:szCs w:val="20"/>
              </w:rPr>
            </w:pPr>
          </w:p>
        </w:tc>
        <w:tc>
          <w:tcPr>
            <w:tcW w:w="990" w:type="dxa"/>
          </w:tcPr>
          <w:p w14:paraId="0E8609A6" w14:textId="77777777" w:rsidR="0061524D" w:rsidRPr="00487927" w:rsidRDefault="0061524D" w:rsidP="00FD51B2">
            <w:pPr>
              <w:jc w:val="center"/>
              <w:rPr>
                <w:rFonts w:cstheme="minorHAnsi"/>
                <w:szCs w:val="20"/>
              </w:rPr>
            </w:pPr>
          </w:p>
        </w:tc>
        <w:tc>
          <w:tcPr>
            <w:tcW w:w="990" w:type="dxa"/>
          </w:tcPr>
          <w:p w14:paraId="472CD962" w14:textId="77777777" w:rsidR="0061524D" w:rsidRPr="00487927" w:rsidRDefault="0061524D" w:rsidP="00FD51B2">
            <w:pPr>
              <w:jc w:val="center"/>
              <w:rPr>
                <w:rFonts w:cstheme="minorHAnsi"/>
                <w:szCs w:val="20"/>
              </w:rPr>
            </w:pPr>
          </w:p>
        </w:tc>
        <w:tc>
          <w:tcPr>
            <w:tcW w:w="990" w:type="dxa"/>
          </w:tcPr>
          <w:p w14:paraId="1E9C4CCC" w14:textId="77777777" w:rsidR="0061524D" w:rsidRPr="00487927" w:rsidRDefault="0061524D" w:rsidP="00FD51B2">
            <w:pPr>
              <w:jc w:val="center"/>
              <w:rPr>
                <w:rFonts w:cstheme="minorHAnsi"/>
                <w:szCs w:val="20"/>
              </w:rPr>
            </w:pPr>
          </w:p>
        </w:tc>
        <w:tc>
          <w:tcPr>
            <w:tcW w:w="990" w:type="dxa"/>
          </w:tcPr>
          <w:p w14:paraId="6D3AF524" w14:textId="77777777" w:rsidR="0061524D" w:rsidRPr="00487927" w:rsidRDefault="0061524D" w:rsidP="00FD51B2">
            <w:pPr>
              <w:jc w:val="center"/>
              <w:rPr>
                <w:rFonts w:cstheme="minorHAnsi"/>
                <w:szCs w:val="20"/>
              </w:rPr>
            </w:pPr>
          </w:p>
        </w:tc>
        <w:tc>
          <w:tcPr>
            <w:tcW w:w="1080" w:type="dxa"/>
          </w:tcPr>
          <w:p w14:paraId="09DB476A" w14:textId="33AE57D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8F0327" w14:textId="77777777" w:rsidR="0061524D" w:rsidRPr="00283A38" w:rsidRDefault="0061524D" w:rsidP="00FD51B2">
            <w:pPr>
              <w:jc w:val="center"/>
              <w:rPr>
                <w:rFonts w:cstheme="minorHAnsi"/>
                <w:szCs w:val="20"/>
              </w:rPr>
            </w:pPr>
          </w:p>
        </w:tc>
        <w:tc>
          <w:tcPr>
            <w:tcW w:w="990" w:type="dxa"/>
          </w:tcPr>
          <w:p w14:paraId="35B86DB4" w14:textId="77777777" w:rsidR="0061524D" w:rsidRPr="00283A38" w:rsidRDefault="0061524D" w:rsidP="00FD51B2">
            <w:pPr>
              <w:jc w:val="center"/>
              <w:rPr>
                <w:rFonts w:cstheme="minorHAnsi"/>
                <w:szCs w:val="20"/>
              </w:rPr>
            </w:pPr>
          </w:p>
        </w:tc>
        <w:tc>
          <w:tcPr>
            <w:tcW w:w="1103" w:type="dxa"/>
          </w:tcPr>
          <w:p w14:paraId="4DD22BDE" w14:textId="77777777" w:rsidR="0061524D" w:rsidRPr="00283A38" w:rsidRDefault="0061524D" w:rsidP="00FD51B2">
            <w:pPr>
              <w:jc w:val="center"/>
              <w:rPr>
                <w:rFonts w:cstheme="minorHAnsi"/>
                <w:szCs w:val="20"/>
              </w:rPr>
            </w:pPr>
          </w:p>
        </w:tc>
        <w:tc>
          <w:tcPr>
            <w:tcW w:w="1103" w:type="dxa"/>
          </w:tcPr>
          <w:p w14:paraId="180A4C1B" w14:textId="77777777" w:rsidR="0061524D" w:rsidRPr="00283A38" w:rsidRDefault="0061524D" w:rsidP="00FD51B2">
            <w:pPr>
              <w:jc w:val="center"/>
              <w:rPr>
                <w:rFonts w:cstheme="minorHAnsi"/>
                <w:szCs w:val="20"/>
              </w:rPr>
            </w:pPr>
          </w:p>
        </w:tc>
      </w:tr>
      <w:tr w:rsidR="0061524D" w:rsidRPr="00487927" w14:paraId="19CAA1D9" w14:textId="5A5B0B83" w:rsidTr="0061524D">
        <w:tc>
          <w:tcPr>
            <w:tcW w:w="1255" w:type="dxa"/>
          </w:tcPr>
          <w:p w14:paraId="4E180853" w14:textId="3E187AF9" w:rsidR="0061524D" w:rsidRDefault="0061524D" w:rsidP="00FD51B2">
            <w:pPr>
              <w:jc w:val="center"/>
              <w:rPr>
                <w:szCs w:val="20"/>
              </w:rPr>
            </w:pPr>
            <w:r>
              <w:rPr>
                <w:szCs w:val="20"/>
              </w:rPr>
              <w:t>2506</w:t>
            </w:r>
            <w:r w:rsidRPr="00283A38">
              <w:rPr>
                <w:szCs w:val="20"/>
              </w:rPr>
              <w:t>_0</w:t>
            </w:r>
            <w:r>
              <w:rPr>
                <w:szCs w:val="20"/>
              </w:rPr>
              <w:t>4</w:t>
            </w:r>
          </w:p>
        </w:tc>
        <w:tc>
          <w:tcPr>
            <w:tcW w:w="990" w:type="dxa"/>
          </w:tcPr>
          <w:p w14:paraId="0B042F4C" w14:textId="77777777" w:rsidR="0061524D" w:rsidRPr="00283A38" w:rsidRDefault="0061524D" w:rsidP="00FD51B2">
            <w:pPr>
              <w:jc w:val="center"/>
              <w:rPr>
                <w:rFonts w:cstheme="minorHAnsi"/>
                <w:szCs w:val="20"/>
              </w:rPr>
            </w:pPr>
          </w:p>
        </w:tc>
        <w:tc>
          <w:tcPr>
            <w:tcW w:w="990" w:type="dxa"/>
          </w:tcPr>
          <w:p w14:paraId="3A97339A" w14:textId="77777777" w:rsidR="0061524D" w:rsidRPr="00487927" w:rsidRDefault="0061524D" w:rsidP="00FD51B2">
            <w:pPr>
              <w:jc w:val="center"/>
              <w:rPr>
                <w:rFonts w:cstheme="minorHAnsi"/>
                <w:szCs w:val="20"/>
              </w:rPr>
            </w:pPr>
          </w:p>
        </w:tc>
        <w:tc>
          <w:tcPr>
            <w:tcW w:w="990" w:type="dxa"/>
          </w:tcPr>
          <w:p w14:paraId="55A36F3D" w14:textId="77777777" w:rsidR="0061524D" w:rsidRPr="00487927" w:rsidRDefault="0061524D" w:rsidP="00FD51B2">
            <w:pPr>
              <w:jc w:val="center"/>
              <w:rPr>
                <w:rFonts w:cstheme="minorHAnsi"/>
                <w:szCs w:val="20"/>
              </w:rPr>
            </w:pPr>
          </w:p>
        </w:tc>
        <w:tc>
          <w:tcPr>
            <w:tcW w:w="990" w:type="dxa"/>
          </w:tcPr>
          <w:p w14:paraId="79EF5E42" w14:textId="77777777" w:rsidR="0061524D" w:rsidRPr="00487927" w:rsidRDefault="0061524D" w:rsidP="00FD51B2">
            <w:pPr>
              <w:jc w:val="center"/>
              <w:rPr>
                <w:rFonts w:cstheme="minorHAnsi"/>
                <w:szCs w:val="20"/>
              </w:rPr>
            </w:pPr>
          </w:p>
        </w:tc>
        <w:tc>
          <w:tcPr>
            <w:tcW w:w="990" w:type="dxa"/>
          </w:tcPr>
          <w:p w14:paraId="6F0007C7" w14:textId="77777777" w:rsidR="0061524D" w:rsidRPr="00487927" w:rsidRDefault="0061524D" w:rsidP="00FD51B2">
            <w:pPr>
              <w:jc w:val="center"/>
              <w:rPr>
                <w:rFonts w:cstheme="minorHAnsi"/>
                <w:szCs w:val="20"/>
              </w:rPr>
            </w:pPr>
          </w:p>
        </w:tc>
        <w:tc>
          <w:tcPr>
            <w:tcW w:w="990" w:type="dxa"/>
          </w:tcPr>
          <w:p w14:paraId="6F375C98" w14:textId="77777777" w:rsidR="0061524D" w:rsidRPr="00487927" w:rsidRDefault="0061524D" w:rsidP="00FD51B2">
            <w:pPr>
              <w:jc w:val="center"/>
              <w:rPr>
                <w:rFonts w:cstheme="minorHAnsi"/>
                <w:szCs w:val="20"/>
              </w:rPr>
            </w:pPr>
          </w:p>
        </w:tc>
        <w:tc>
          <w:tcPr>
            <w:tcW w:w="1080" w:type="dxa"/>
          </w:tcPr>
          <w:p w14:paraId="39E82470" w14:textId="426D05A9" w:rsidR="0061524D" w:rsidRPr="00283A38" w:rsidRDefault="0061524D" w:rsidP="00FD51B2">
            <w:pPr>
              <w:jc w:val="center"/>
              <w:rPr>
                <w:rFonts w:cstheme="minorHAnsi"/>
                <w:szCs w:val="20"/>
              </w:rPr>
            </w:pPr>
            <w:r w:rsidRPr="00283A38">
              <w:rPr>
                <w:rFonts w:cstheme="minorHAnsi"/>
                <w:szCs w:val="20"/>
              </w:rPr>
              <w:t>•</w:t>
            </w:r>
          </w:p>
        </w:tc>
        <w:tc>
          <w:tcPr>
            <w:tcW w:w="990" w:type="dxa"/>
          </w:tcPr>
          <w:p w14:paraId="25FFD2A5" w14:textId="77777777" w:rsidR="0061524D" w:rsidRPr="00283A38" w:rsidRDefault="0061524D" w:rsidP="00FD51B2">
            <w:pPr>
              <w:jc w:val="center"/>
              <w:rPr>
                <w:rFonts w:cstheme="minorHAnsi"/>
                <w:szCs w:val="20"/>
              </w:rPr>
            </w:pPr>
          </w:p>
        </w:tc>
        <w:tc>
          <w:tcPr>
            <w:tcW w:w="990" w:type="dxa"/>
          </w:tcPr>
          <w:p w14:paraId="0C4DF7CA" w14:textId="77777777" w:rsidR="0061524D" w:rsidRPr="00283A38" w:rsidRDefault="0061524D" w:rsidP="00FD51B2">
            <w:pPr>
              <w:jc w:val="center"/>
              <w:rPr>
                <w:rFonts w:cstheme="minorHAnsi"/>
                <w:szCs w:val="20"/>
              </w:rPr>
            </w:pPr>
          </w:p>
        </w:tc>
        <w:tc>
          <w:tcPr>
            <w:tcW w:w="1103" w:type="dxa"/>
          </w:tcPr>
          <w:p w14:paraId="2CFD2BBD" w14:textId="77777777" w:rsidR="0061524D" w:rsidRPr="00283A38" w:rsidRDefault="0061524D" w:rsidP="00FD51B2">
            <w:pPr>
              <w:jc w:val="center"/>
              <w:rPr>
                <w:rFonts w:cstheme="minorHAnsi"/>
                <w:szCs w:val="20"/>
              </w:rPr>
            </w:pPr>
          </w:p>
        </w:tc>
        <w:tc>
          <w:tcPr>
            <w:tcW w:w="1103" w:type="dxa"/>
          </w:tcPr>
          <w:p w14:paraId="71D57D80" w14:textId="77777777" w:rsidR="0061524D" w:rsidRPr="00283A38" w:rsidRDefault="0061524D" w:rsidP="00FD51B2">
            <w:pPr>
              <w:jc w:val="center"/>
              <w:rPr>
                <w:rFonts w:cstheme="minorHAnsi"/>
                <w:szCs w:val="20"/>
              </w:rPr>
            </w:pPr>
          </w:p>
        </w:tc>
      </w:tr>
      <w:tr w:rsidR="0061524D" w:rsidRPr="00487927" w14:paraId="29EF9C4F" w14:textId="6EE447EE" w:rsidTr="0061524D">
        <w:tc>
          <w:tcPr>
            <w:tcW w:w="1255" w:type="dxa"/>
          </w:tcPr>
          <w:p w14:paraId="76448355" w14:textId="49586FF4" w:rsidR="0061524D" w:rsidRDefault="0061524D" w:rsidP="00FD51B2">
            <w:pPr>
              <w:jc w:val="center"/>
              <w:rPr>
                <w:szCs w:val="20"/>
              </w:rPr>
            </w:pPr>
            <w:r>
              <w:rPr>
                <w:szCs w:val="20"/>
              </w:rPr>
              <w:t>2506</w:t>
            </w:r>
            <w:r w:rsidRPr="00283A38">
              <w:rPr>
                <w:szCs w:val="20"/>
              </w:rPr>
              <w:t>_0</w:t>
            </w:r>
            <w:r>
              <w:rPr>
                <w:szCs w:val="20"/>
              </w:rPr>
              <w:t>5</w:t>
            </w:r>
          </w:p>
        </w:tc>
        <w:tc>
          <w:tcPr>
            <w:tcW w:w="990" w:type="dxa"/>
          </w:tcPr>
          <w:p w14:paraId="3D6F421A" w14:textId="77777777" w:rsidR="0061524D" w:rsidRPr="00283A38" w:rsidRDefault="0061524D" w:rsidP="00FD51B2">
            <w:pPr>
              <w:jc w:val="center"/>
              <w:rPr>
                <w:rFonts w:cstheme="minorHAnsi"/>
                <w:szCs w:val="20"/>
              </w:rPr>
            </w:pPr>
          </w:p>
        </w:tc>
        <w:tc>
          <w:tcPr>
            <w:tcW w:w="990" w:type="dxa"/>
          </w:tcPr>
          <w:p w14:paraId="7047A5F3" w14:textId="77777777" w:rsidR="0061524D" w:rsidRPr="00487927" w:rsidRDefault="0061524D" w:rsidP="00FD51B2">
            <w:pPr>
              <w:jc w:val="center"/>
              <w:rPr>
                <w:rFonts w:cstheme="minorHAnsi"/>
                <w:szCs w:val="20"/>
              </w:rPr>
            </w:pPr>
          </w:p>
        </w:tc>
        <w:tc>
          <w:tcPr>
            <w:tcW w:w="990" w:type="dxa"/>
          </w:tcPr>
          <w:p w14:paraId="07B65890" w14:textId="77777777" w:rsidR="0061524D" w:rsidRPr="00487927" w:rsidRDefault="0061524D" w:rsidP="00FD51B2">
            <w:pPr>
              <w:jc w:val="center"/>
              <w:rPr>
                <w:rFonts w:cstheme="minorHAnsi"/>
                <w:szCs w:val="20"/>
              </w:rPr>
            </w:pPr>
          </w:p>
        </w:tc>
        <w:tc>
          <w:tcPr>
            <w:tcW w:w="990" w:type="dxa"/>
          </w:tcPr>
          <w:p w14:paraId="79703465" w14:textId="77777777" w:rsidR="0061524D" w:rsidRPr="00487927" w:rsidRDefault="0061524D" w:rsidP="00FD51B2">
            <w:pPr>
              <w:jc w:val="center"/>
              <w:rPr>
                <w:rFonts w:cstheme="minorHAnsi"/>
                <w:szCs w:val="20"/>
              </w:rPr>
            </w:pPr>
          </w:p>
        </w:tc>
        <w:tc>
          <w:tcPr>
            <w:tcW w:w="990" w:type="dxa"/>
          </w:tcPr>
          <w:p w14:paraId="60970DB6" w14:textId="77777777" w:rsidR="0061524D" w:rsidRPr="00487927" w:rsidRDefault="0061524D" w:rsidP="00FD51B2">
            <w:pPr>
              <w:jc w:val="center"/>
              <w:rPr>
                <w:rFonts w:cstheme="minorHAnsi"/>
                <w:szCs w:val="20"/>
              </w:rPr>
            </w:pPr>
          </w:p>
        </w:tc>
        <w:tc>
          <w:tcPr>
            <w:tcW w:w="990" w:type="dxa"/>
          </w:tcPr>
          <w:p w14:paraId="1DF5E53F" w14:textId="77777777" w:rsidR="0061524D" w:rsidRPr="00487927" w:rsidRDefault="0061524D" w:rsidP="00FD51B2">
            <w:pPr>
              <w:jc w:val="center"/>
              <w:rPr>
                <w:rFonts w:cstheme="minorHAnsi"/>
                <w:szCs w:val="20"/>
              </w:rPr>
            </w:pPr>
          </w:p>
        </w:tc>
        <w:tc>
          <w:tcPr>
            <w:tcW w:w="1080" w:type="dxa"/>
          </w:tcPr>
          <w:p w14:paraId="7D686B76" w14:textId="6B7EF876" w:rsidR="0061524D" w:rsidRPr="00283A38" w:rsidRDefault="0061524D" w:rsidP="00FD51B2">
            <w:pPr>
              <w:jc w:val="center"/>
              <w:rPr>
                <w:rFonts w:cstheme="minorHAnsi"/>
                <w:szCs w:val="20"/>
              </w:rPr>
            </w:pPr>
            <w:r w:rsidRPr="00283A38">
              <w:rPr>
                <w:rFonts w:cstheme="minorHAnsi"/>
                <w:szCs w:val="20"/>
              </w:rPr>
              <w:t>•</w:t>
            </w:r>
          </w:p>
        </w:tc>
        <w:tc>
          <w:tcPr>
            <w:tcW w:w="990" w:type="dxa"/>
          </w:tcPr>
          <w:p w14:paraId="6A9AD514" w14:textId="77777777" w:rsidR="0061524D" w:rsidRPr="00283A38" w:rsidRDefault="0061524D" w:rsidP="00FD51B2">
            <w:pPr>
              <w:jc w:val="center"/>
              <w:rPr>
                <w:rFonts w:cstheme="minorHAnsi"/>
                <w:szCs w:val="20"/>
              </w:rPr>
            </w:pPr>
          </w:p>
        </w:tc>
        <w:tc>
          <w:tcPr>
            <w:tcW w:w="990" w:type="dxa"/>
          </w:tcPr>
          <w:p w14:paraId="5BBE9582" w14:textId="77777777" w:rsidR="0061524D" w:rsidRPr="00283A38" w:rsidRDefault="0061524D" w:rsidP="00FD51B2">
            <w:pPr>
              <w:jc w:val="center"/>
              <w:rPr>
                <w:rFonts w:cstheme="minorHAnsi"/>
                <w:szCs w:val="20"/>
              </w:rPr>
            </w:pPr>
          </w:p>
        </w:tc>
        <w:tc>
          <w:tcPr>
            <w:tcW w:w="1103" w:type="dxa"/>
          </w:tcPr>
          <w:p w14:paraId="62A7A743" w14:textId="77777777" w:rsidR="0061524D" w:rsidRPr="00283A38" w:rsidRDefault="0061524D" w:rsidP="00FD51B2">
            <w:pPr>
              <w:jc w:val="center"/>
              <w:rPr>
                <w:rFonts w:cstheme="minorHAnsi"/>
                <w:szCs w:val="20"/>
              </w:rPr>
            </w:pPr>
          </w:p>
        </w:tc>
        <w:tc>
          <w:tcPr>
            <w:tcW w:w="1103" w:type="dxa"/>
          </w:tcPr>
          <w:p w14:paraId="46A86CAC" w14:textId="77777777" w:rsidR="0061524D" w:rsidRPr="00283A38" w:rsidRDefault="0061524D" w:rsidP="00FD51B2">
            <w:pPr>
              <w:jc w:val="center"/>
              <w:rPr>
                <w:rFonts w:cstheme="minorHAnsi"/>
                <w:szCs w:val="20"/>
              </w:rPr>
            </w:pPr>
          </w:p>
        </w:tc>
      </w:tr>
      <w:tr w:rsidR="0061524D" w:rsidRPr="00487927" w14:paraId="7462DB0F" w14:textId="2903297B" w:rsidTr="0061524D">
        <w:tc>
          <w:tcPr>
            <w:tcW w:w="1255" w:type="dxa"/>
          </w:tcPr>
          <w:p w14:paraId="393F107F" w14:textId="00DB0442" w:rsidR="0061524D" w:rsidRDefault="0061524D" w:rsidP="00FD51B2">
            <w:pPr>
              <w:jc w:val="center"/>
              <w:rPr>
                <w:szCs w:val="20"/>
              </w:rPr>
            </w:pPr>
            <w:r>
              <w:rPr>
                <w:szCs w:val="20"/>
              </w:rPr>
              <w:t>2506</w:t>
            </w:r>
            <w:r w:rsidRPr="00283A38">
              <w:rPr>
                <w:szCs w:val="20"/>
              </w:rPr>
              <w:t>_0</w:t>
            </w:r>
            <w:r>
              <w:rPr>
                <w:szCs w:val="20"/>
              </w:rPr>
              <w:t>6</w:t>
            </w:r>
          </w:p>
        </w:tc>
        <w:tc>
          <w:tcPr>
            <w:tcW w:w="990" w:type="dxa"/>
          </w:tcPr>
          <w:p w14:paraId="4368A337" w14:textId="77777777" w:rsidR="0061524D" w:rsidRPr="00283A38" w:rsidRDefault="0061524D" w:rsidP="00FD51B2">
            <w:pPr>
              <w:jc w:val="center"/>
              <w:rPr>
                <w:rFonts w:cstheme="minorHAnsi"/>
                <w:szCs w:val="20"/>
              </w:rPr>
            </w:pPr>
          </w:p>
        </w:tc>
        <w:tc>
          <w:tcPr>
            <w:tcW w:w="990" w:type="dxa"/>
          </w:tcPr>
          <w:p w14:paraId="204A4EF9" w14:textId="77777777" w:rsidR="0061524D" w:rsidRPr="00487927" w:rsidRDefault="0061524D" w:rsidP="00FD51B2">
            <w:pPr>
              <w:jc w:val="center"/>
              <w:rPr>
                <w:rFonts w:cstheme="minorHAnsi"/>
                <w:szCs w:val="20"/>
              </w:rPr>
            </w:pPr>
          </w:p>
        </w:tc>
        <w:tc>
          <w:tcPr>
            <w:tcW w:w="990" w:type="dxa"/>
          </w:tcPr>
          <w:p w14:paraId="5DC45FB3" w14:textId="77777777" w:rsidR="0061524D" w:rsidRPr="00487927" w:rsidRDefault="0061524D" w:rsidP="00FD51B2">
            <w:pPr>
              <w:jc w:val="center"/>
              <w:rPr>
                <w:rFonts w:cstheme="minorHAnsi"/>
                <w:szCs w:val="20"/>
              </w:rPr>
            </w:pPr>
          </w:p>
        </w:tc>
        <w:tc>
          <w:tcPr>
            <w:tcW w:w="990" w:type="dxa"/>
          </w:tcPr>
          <w:p w14:paraId="51984D8A" w14:textId="77777777" w:rsidR="0061524D" w:rsidRPr="00487927" w:rsidRDefault="0061524D" w:rsidP="00FD51B2">
            <w:pPr>
              <w:jc w:val="center"/>
              <w:rPr>
                <w:rFonts w:cstheme="minorHAnsi"/>
                <w:szCs w:val="20"/>
              </w:rPr>
            </w:pPr>
          </w:p>
        </w:tc>
        <w:tc>
          <w:tcPr>
            <w:tcW w:w="990" w:type="dxa"/>
          </w:tcPr>
          <w:p w14:paraId="5AE3761B" w14:textId="77777777" w:rsidR="0061524D" w:rsidRPr="00487927" w:rsidRDefault="0061524D" w:rsidP="00FD51B2">
            <w:pPr>
              <w:jc w:val="center"/>
              <w:rPr>
                <w:rFonts w:cstheme="minorHAnsi"/>
                <w:szCs w:val="20"/>
              </w:rPr>
            </w:pPr>
          </w:p>
        </w:tc>
        <w:tc>
          <w:tcPr>
            <w:tcW w:w="990" w:type="dxa"/>
          </w:tcPr>
          <w:p w14:paraId="6336D4E1" w14:textId="77777777" w:rsidR="0061524D" w:rsidRPr="00487927" w:rsidRDefault="0061524D" w:rsidP="00FD51B2">
            <w:pPr>
              <w:jc w:val="center"/>
              <w:rPr>
                <w:rFonts w:cstheme="minorHAnsi"/>
                <w:szCs w:val="20"/>
              </w:rPr>
            </w:pPr>
          </w:p>
        </w:tc>
        <w:tc>
          <w:tcPr>
            <w:tcW w:w="1080" w:type="dxa"/>
          </w:tcPr>
          <w:p w14:paraId="4991AB3B" w14:textId="010EBF6E" w:rsidR="0061524D" w:rsidRPr="00283A38" w:rsidRDefault="0061524D" w:rsidP="00FD51B2">
            <w:pPr>
              <w:jc w:val="center"/>
              <w:rPr>
                <w:rFonts w:cstheme="minorHAnsi"/>
                <w:szCs w:val="20"/>
              </w:rPr>
            </w:pPr>
            <w:r w:rsidRPr="00283A38">
              <w:rPr>
                <w:rFonts w:cstheme="minorHAnsi"/>
                <w:szCs w:val="20"/>
              </w:rPr>
              <w:t>•</w:t>
            </w:r>
          </w:p>
        </w:tc>
        <w:tc>
          <w:tcPr>
            <w:tcW w:w="990" w:type="dxa"/>
          </w:tcPr>
          <w:p w14:paraId="3DC00B96" w14:textId="77777777" w:rsidR="0061524D" w:rsidRPr="00283A38" w:rsidRDefault="0061524D" w:rsidP="00FD51B2">
            <w:pPr>
              <w:jc w:val="center"/>
              <w:rPr>
                <w:rFonts w:cstheme="minorHAnsi"/>
                <w:szCs w:val="20"/>
              </w:rPr>
            </w:pPr>
          </w:p>
        </w:tc>
        <w:tc>
          <w:tcPr>
            <w:tcW w:w="990" w:type="dxa"/>
          </w:tcPr>
          <w:p w14:paraId="2A77B732" w14:textId="77777777" w:rsidR="0061524D" w:rsidRPr="00283A38" w:rsidRDefault="0061524D" w:rsidP="00FD51B2">
            <w:pPr>
              <w:jc w:val="center"/>
              <w:rPr>
                <w:rFonts w:cstheme="minorHAnsi"/>
                <w:szCs w:val="20"/>
              </w:rPr>
            </w:pPr>
          </w:p>
        </w:tc>
        <w:tc>
          <w:tcPr>
            <w:tcW w:w="1103" w:type="dxa"/>
          </w:tcPr>
          <w:p w14:paraId="2ED3163E" w14:textId="77777777" w:rsidR="0061524D" w:rsidRPr="00283A38" w:rsidRDefault="0061524D" w:rsidP="00FD51B2">
            <w:pPr>
              <w:jc w:val="center"/>
              <w:rPr>
                <w:rFonts w:cstheme="minorHAnsi"/>
                <w:szCs w:val="20"/>
              </w:rPr>
            </w:pPr>
          </w:p>
        </w:tc>
        <w:tc>
          <w:tcPr>
            <w:tcW w:w="1103" w:type="dxa"/>
          </w:tcPr>
          <w:p w14:paraId="795B2068" w14:textId="77777777" w:rsidR="0061524D" w:rsidRPr="00283A38" w:rsidRDefault="0061524D" w:rsidP="00FD51B2">
            <w:pPr>
              <w:jc w:val="center"/>
              <w:rPr>
                <w:rFonts w:cstheme="minorHAnsi"/>
                <w:szCs w:val="20"/>
              </w:rPr>
            </w:pPr>
          </w:p>
        </w:tc>
      </w:tr>
      <w:tr w:rsidR="0061524D" w:rsidRPr="00487927" w14:paraId="6760BB4B" w14:textId="7CCFDB9A" w:rsidTr="0061524D">
        <w:tc>
          <w:tcPr>
            <w:tcW w:w="1255" w:type="dxa"/>
            <w:shd w:val="clear" w:color="auto" w:fill="D6E3BC" w:themeFill="accent3" w:themeFillTint="66"/>
          </w:tcPr>
          <w:p w14:paraId="5161BFF9" w14:textId="77777777" w:rsidR="0061524D" w:rsidRPr="007B756C" w:rsidRDefault="0061524D" w:rsidP="00FD51B2">
            <w:pPr>
              <w:jc w:val="center"/>
              <w:rPr>
                <w:b/>
                <w:szCs w:val="20"/>
              </w:rPr>
            </w:pPr>
            <w:bookmarkStart w:id="154" w:name="_Hlk96932809"/>
            <w:r>
              <w:rPr>
                <w:b/>
                <w:szCs w:val="20"/>
              </w:rPr>
              <w:t>Secure</w:t>
            </w:r>
          </w:p>
        </w:tc>
        <w:tc>
          <w:tcPr>
            <w:tcW w:w="990" w:type="dxa"/>
            <w:shd w:val="clear" w:color="auto" w:fill="D6E3BC" w:themeFill="accent3" w:themeFillTint="66"/>
          </w:tcPr>
          <w:p w14:paraId="2E0E9970" w14:textId="758DC9CF"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1211956" w14:textId="5B83F26C"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6DD59BD5" w14:textId="6FF80C8C"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6C81EEF" w14:textId="1A06459B"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6579310" w14:textId="7DA910C4"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8B1974A" w14:textId="59F517A7"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005E0DA" w14:textId="2A99439A"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C8FE568" w14:textId="54C32DEE"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48D193C" w14:textId="616D5A69"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0FC5582" w14:textId="4D8FB0AF"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4D28936A" w14:textId="3E1623B3" w:rsidR="0061524D" w:rsidRDefault="0061524D" w:rsidP="00FD51B2">
            <w:pPr>
              <w:jc w:val="center"/>
              <w:rPr>
                <w:rFonts w:cstheme="minorHAnsi"/>
                <w:szCs w:val="20"/>
              </w:rPr>
            </w:pPr>
            <w:r>
              <w:rPr>
                <w:rFonts w:cstheme="minorHAnsi"/>
                <w:bCs/>
                <w:sz w:val="18"/>
                <w:szCs w:val="18"/>
              </w:rPr>
              <w:t>Suite 11</w:t>
            </w:r>
          </w:p>
        </w:tc>
      </w:tr>
      <w:bookmarkEnd w:id="154"/>
      <w:tr w:rsidR="0061524D" w:rsidRPr="00487927" w14:paraId="340450B3" w14:textId="116CBAA8" w:rsidTr="0061524D">
        <w:tc>
          <w:tcPr>
            <w:tcW w:w="1255" w:type="dxa"/>
          </w:tcPr>
          <w:p w14:paraId="7825995D" w14:textId="1E7898D8" w:rsidR="0061524D" w:rsidRPr="00BE4128" w:rsidRDefault="0061524D" w:rsidP="00FD51B2">
            <w:pPr>
              <w:jc w:val="center"/>
              <w:rPr>
                <w:szCs w:val="20"/>
              </w:rPr>
            </w:pPr>
            <w:r w:rsidRPr="00BE4128">
              <w:rPr>
                <w:szCs w:val="20"/>
              </w:rPr>
              <w:t>260</w:t>
            </w:r>
            <w:r>
              <w:rPr>
                <w:szCs w:val="20"/>
              </w:rPr>
              <w:t>1</w:t>
            </w:r>
            <w:r w:rsidRPr="00BE4128">
              <w:rPr>
                <w:szCs w:val="20"/>
              </w:rPr>
              <w:t>_01</w:t>
            </w:r>
          </w:p>
        </w:tc>
        <w:tc>
          <w:tcPr>
            <w:tcW w:w="990" w:type="dxa"/>
          </w:tcPr>
          <w:p w14:paraId="55798596" w14:textId="77777777" w:rsidR="0061524D" w:rsidRPr="00283A38" w:rsidRDefault="0061524D" w:rsidP="00FD51B2">
            <w:pPr>
              <w:jc w:val="center"/>
              <w:rPr>
                <w:rFonts w:cstheme="minorHAnsi"/>
                <w:szCs w:val="20"/>
              </w:rPr>
            </w:pPr>
          </w:p>
        </w:tc>
        <w:tc>
          <w:tcPr>
            <w:tcW w:w="990" w:type="dxa"/>
          </w:tcPr>
          <w:p w14:paraId="3206AEA0" w14:textId="77777777" w:rsidR="0061524D" w:rsidRPr="00487927" w:rsidRDefault="0061524D" w:rsidP="00FD51B2">
            <w:pPr>
              <w:jc w:val="center"/>
              <w:rPr>
                <w:rFonts w:cstheme="minorHAnsi"/>
                <w:szCs w:val="20"/>
              </w:rPr>
            </w:pPr>
          </w:p>
        </w:tc>
        <w:tc>
          <w:tcPr>
            <w:tcW w:w="990" w:type="dxa"/>
          </w:tcPr>
          <w:p w14:paraId="4565EF84" w14:textId="77777777" w:rsidR="0061524D" w:rsidRPr="00487927" w:rsidRDefault="0061524D" w:rsidP="00FD51B2">
            <w:pPr>
              <w:jc w:val="center"/>
              <w:rPr>
                <w:rFonts w:cstheme="minorHAnsi"/>
                <w:szCs w:val="20"/>
              </w:rPr>
            </w:pPr>
          </w:p>
        </w:tc>
        <w:tc>
          <w:tcPr>
            <w:tcW w:w="990" w:type="dxa"/>
          </w:tcPr>
          <w:p w14:paraId="72A2680D" w14:textId="77777777" w:rsidR="0061524D" w:rsidRPr="00487927" w:rsidRDefault="0061524D" w:rsidP="00FD51B2">
            <w:pPr>
              <w:jc w:val="center"/>
              <w:rPr>
                <w:rFonts w:cstheme="minorHAnsi"/>
                <w:szCs w:val="20"/>
              </w:rPr>
            </w:pPr>
          </w:p>
        </w:tc>
        <w:tc>
          <w:tcPr>
            <w:tcW w:w="990" w:type="dxa"/>
          </w:tcPr>
          <w:p w14:paraId="5B7EB767" w14:textId="77777777" w:rsidR="0061524D" w:rsidRPr="00487927" w:rsidRDefault="0061524D" w:rsidP="00FD51B2">
            <w:pPr>
              <w:jc w:val="center"/>
              <w:rPr>
                <w:rFonts w:cstheme="minorHAnsi"/>
                <w:szCs w:val="20"/>
              </w:rPr>
            </w:pPr>
          </w:p>
        </w:tc>
        <w:tc>
          <w:tcPr>
            <w:tcW w:w="990" w:type="dxa"/>
          </w:tcPr>
          <w:p w14:paraId="274ECDDA" w14:textId="77777777" w:rsidR="0061524D" w:rsidRPr="00487927" w:rsidRDefault="0061524D" w:rsidP="00FD51B2">
            <w:pPr>
              <w:jc w:val="center"/>
              <w:rPr>
                <w:rFonts w:cstheme="minorHAnsi"/>
                <w:szCs w:val="20"/>
              </w:rPr>
            </w:pPr>
          </w:p>
        </w:tc>
        <w:tc>
          <w:tcPr>
            <w:tcW w:w="1080" w:type="dxa"/>
          </w:tcPr>
          <w:p w14:paraId="153BD919" w14:textId="77777777" w:rsidR="0061524D" w:rsidRPr="00283A38" w:rsidRDefault="0061524D" w:rsidP="00FD51B2">
            <w:pPr>
              <w:jc w:val="center"/>
              <w:rPr>
                <w:rFonts w:cstheme="minorHAnsi"/>
                <w:szCs w:val="20"/>
              </w:rPr>
            </w:pPr>
          </w:p>
        </w:tc>
        <w:tc>
          <w:tcPr>
            <w:tcW w:w="990" w:type="dxa"/>
          </w:tcPr>
          <w:p w14:paraId="2BF5F095" w14:textId="0124B69C"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5F2760" w14:textId="77777777" w:rsidR="0061524D" w:rsidRPr="00283A38" w:rsidRDefault="0061524D" w:rsidP="00FD51B2">
            <w:pPr>
              <w:jc w:val="center"/>
              <w:rPr>
                <w:rFonts w:cstheme="minorHAnsi"/>
                <w:szCs w:val="20"/>
              </w:rPr>
            </w:pPr>
          </w:p>
        </w:tc>
        <w:tc>
          <w:tcPr>
            <w:tcW w:w="1103" w:type="dxa"/>
          </w:tcPr>
          <w:p w14:paraId="7E90F8BE" w14:textId="77777777" w:rsidR="0061524D" w:rsidRPr="00283A38" w:rsidRDefault="0061524D" w:rsidP="00FD51B2">
            <w:pPr>
              <w:jc w:val="center"/>
              <w:rPr>
                <w:rFonts w:cstheme="minorHAnsi"/>
                <w:szCs w:val="20"/>
              </w:rPr>
            </w:pPr>
          </w:p>
        </w:tc>
        <w:tc>
          <w:tcPr>
            <w:tcW w:w="1103" w:type="dxa"/>
          </w:tcPr>
          <w:p w14:paraId="13416F83" w14:textId="77777777" w:rsidR="0061524D" w:rsidRPr="00283A38" w:rsidRDefault="0061524D" w:rsidP="00FD51B2">
            <w:pPr>
              <w:jc w:val="center"/>
              <w:rPr>
                <w:rFonts w:cstheme="minorHAnsi"/>
                <w:szCs w:val="20"/>
              </w:rPr>
            </w:pPr>
          </w:p>
        </w:tc>
      </w:tr>
      <w:tr w:rsidR="0061524D" w:rsidRPr="00487927" w14:paraId="3073CD6C" w14:textId="4D238007" w:rsidTr="0061524D">
        <w:tc>
          <w:tcPr>
            <w:tcW w:w="1255" w:type="dxa"/>
          </w:tcPr>
          <w:p w14:paraId="7D4607EF" w14:textId="00FFE807" w:rsidR="0061524D" w:rsidRPr="00BE4128" w:rsidRDefault="0061524D" w:rsidP="00FD51B2">
            <w:pPr>
              <w:jc w:val="center"/>
              <w:rPr>
                <w:szCs w:val="20"/>
              </w:rPr>
            </w:pPr>
            <w:r w:rsidRPr="00BE4128">
              <w:rPr>
                <w:szCs w:val="20"/>
              </w:rPr>
              <w:t>260</w:t>
            </w:r>
            <w:r>
              <w:rPr>
                <w:szCs w:val="20"/>
              </w:rPr>
              <w:t>2</w:t>
            </w:r>
            <w:r w:rsidRPr="00BE4128">
              <w:rPr>
                <w:szCs w:val="20"/>
              </w:rPr>
              <w:t>_01</w:t>
            </w:r>
          </w:p>
        </w:tc>
        <w:tc>
          <w:tcPr>
            <w:tcW w:w="990" w:type="dxa"/>
          </w:tcPr>
          <w:p w14:paraId="02AB4E05" w14:textId="77777777" w:rsidR="0061524D" w:rsidRPr="00283A38" w:rsidRDefault="0061524D" w:rsidP="00FD51B2">
            <w:pPr>
              <w:jc w:val="center"/>
              <w:rPr>
                <w:rFonts w:cstheme="minorHAnsi"/>
                <w:szCs w:val="20"/>
              </w:rPr>
            </w:pPr>
          </w:p>
        </w:tc>
        <w:tc>
          <w:tcPr>
            <w:tcW w:w="990" w:type="dxa"/>
          </w:tcPr>
          <w:p w14:paraId="00DCC267" w14:textId="77777777" w:rsidR="0061524D" w:rsidRPr="00487927" w:rsidRDefault="0061524D" w:rsidP="00FD51B2">
            <w:pPr>
              <w:jc w:val="center"/>
              <w:rPr>
                <w:rFonts w:cstheme="minorHAnsi"/>
                <w:szCs w:val="20"/>
              </w:rPr>
            </w:pPr>
          </w:p>
        </w:tc>
        <w:tc>
          <w:tcPr>
            <w:tcW w:w="990" w:type="dxa"/>
          </w:tcPr>
          <w:p w14:paraId="301A9FD2" w14:textId="77777777" w:rsidR="0061524D" w:rsidRPr="00487927" w:rsidRDefault="0061524D" w:rsidP="00FD51B2">
            <w:pPr>
              <w:jc w:val="center"/>
              <w:rPr>
                <w:rFonts w:cstheme="minorHAnsi"/>
                <w:szCs w:val="20"/>
              </w:rPr>
            </w:pPr>
          </w:p>
        </w:tc>
        <w:tc>
          <w:tcPr>
            <w:tcW w:w="990" w:type="dxa"/>
          </w:tcPr>
          <w:p w14:paraId="087200D2" w14:textId="77777777" w:rsidR="0061524D" w:rsidRPr="00487927" w:rsidRDefault="0061524D" w:rsidP="00FD51B2">
            <w:pPr>
              <w:jc w:val="center"/>
              <w:rPr>
                <w:rFonts w:cstheme="minorHAnsi"/>
                <w:szCs w:val="20"/>
              </w:rPr>
            </w:pPr>
          </w:p>
        </w:tc>
        <w:tc>
          <w:tcPr>
            <w:tcW w:w="990" w:type="dxa"/>
          </w:tcPr>
          <w:p w14:paraId="18962E34" w14:textId="77777777" w:rsidR="0061524D" w:rsidRPr="00487927" w:rsidRDefault="0061524D" w:rsidP="00FD51B2">
            <w:pPr>
              <w:jc w:val="center"/>
              <w:rPr>
                <w:rFonts w:cstheme="minorHAnsi"/>
                <w:szCs w:val="20"/>
              </w:rPr>
            </w:pPr>
          </w:p>
        </w:tc>
        <w:tc>
          <w:tcPr>
            <w:tcW w:w="990" w:type="dxa"/>
          </w:tcPr>
          <w:p w14:paraId="54773BAC" w14:textId="77777777" w:rsidR="0061524D" w:rsidRPr="00487927" w:rsidRDefault="0061524D" w:rsidP="00FD51B2">
            <w:pPr>
              <w:jc w:val="center"/>
              <w:rPr>
                <w:rFonts w:cstheme="minorHAnsi"/>
                <w:szCs w:val="20"/>
              </w:rPr>
            </w:pPr>
          </w:p>
        </w:tc>
        <w:tc>
          <w:tcPr>
            <w:tcW w:w="1080" w:type="dxa"/>
          </w:tcPr>
          <w:p w14:paraId="7D390F35" w14:textId="77777777" w:rsidR="0061524D" w:rsidRPr="00283A38" w:rsidRDefault="0061524D" w:rsidP="00FD51B2">
            <w:pPr>
              <w:jc w:val="center"/>
              <w:rPr>
                <w:rFonts w:cstheme="minorHAnsi"/>
                <w:szCs w:val="20"/>
              </w:rPr>
            </w:pPr>
          </w:p>
        </w:tc>
        <w:tc>
          <w:tcPr>
            <w:tcW w:w="990" w:type="dxa"/>
          </w:tcPr>
          <w:p w14:paraId="110964FC" w14:textId="4F5A5C70" w:rsidR="0061524D" w:rsidRPr="00283A38" w:rsidRDefault="0061524D" w:rsidP="00FD51B2">
            <w:pPr>
              <w:jc w:val="center"/>
              <w:rPr>
                <w:rFonts w:cstheme="minorHAnsi"/>
                <w:szCs w:val="20"/>
              </w:rPr>
            </w:pPr>
            <w:r w:rsidRPr="00283A38">
              <w:rPr>
                <w:rFonts w:cstheme="minorHAnsi"/>
                <w:szCs w:val="20"/>
              </w:rPr>
              <w:t>•</w:t>
            </w:r>
          </w:p>
        </w:tc>
        <w:tc>
          <w:tcPr>
            <w:tcW w:w="990" w:type="dxa"/>
          </w:tcPr>
          <w:p w14:paraId="2B1F6D09" w14:textId="77777777" w:rsidR="0061524D" w:rsidRPr="00283A38" w:rsidRDefault="0061524D" w:rsidP="00FD51B2">
            <w:pPr>
              <w:jc w:val="center"/>
              <w:rPr>
                <w:rFonts w:cstheme="minorHAnsi"/>
                <w:szCs w:val="20"/>
              </w:rPr>
            </w:pPr>
          </w:p>
        </w:tc>
        <w:tc>
          <w:tcPr>
            <w:tcW w:w="1103" w:type="dxa"/>
          </w:tcPr>
          <w:p w14:paraId="0CA316E0" w14:textId="77777777" w:rsidR="0061524D" w:rsidRPr="00283A38" w:rsidRDefault="0061524D" w:rsidP="00FD51B2">
            <w:pPr>
              <w:jc w:val="center"/>
              <w:rPr>
                <w:rFonts w:cstheme="minorHAnsi"/>
                <w:szCs w:val="20"/>
              </w:rPr>
            </w:pPr>
          </w:p>
        </w:tc>
        <w:tc>
          <w:tcPr>
            <w:tcW w:w="1103" w:type="dxa"/>
          </w:tcPr>
          <w:p w14:paraId="65F37212" w14:textId="77777777" w:rsidR="0061524D" w:rsidRPr="00283A38" w:rsidRDefault="0061524D" w:rsidP="00FD51B2">
            <w:pPr>
              <w:jc w:val="center"/>
              <w:rPr>
                <w:rFonts w:cstheme="minorHAnsi"/>
                <w:szCs w:val="20"/>
              </w:rPr>
            </w:pPr>
          </w:p>
        </w:tc>
      </w:tr>
      <w:tr w:rsidR="0061524D" w:rsidRPr="00487927" w14:paraId="4D33A585" w14:textId="7931AB25" w:rsidTr="0061524D">
        <w:tc>
          <w:tcPr>
            <w:tcW w:w="1255" w:type="dxa"/>
          </w:tcPr>
          <w:p w14:paraId="50B24DAD" w14:textId="4AA19AE3" w:rsidR="0061524D" w:rsidRDefault="0061524D" w:rsidP="00FD51B2">
            <w:pPr>
              <w:jc w:val="center"/>
              <w:rPr>
                <w:szCs w:val="20"/>
              </w:rPr>
            </w:pPr>
            <w:r w:rsidRPr="00BE4128">
              <w:rPr>
                <w:szCs w:val="20"/>
              </w:rPr>
              <w:t>260</w:t>
            </w:r>
            <w:r>
              <w:rPr>
                <w:szCs w:val="20"/>
              </w:rPr>
              <w:t>2</w:t>
            </w:r>
            <w:r w:rsidRPr="00BE4128">
              <w:rPr>
                <w:szCs w:val="20"/>
              </w:rPr>
              <w:t>_0</w:t>
            </w:r>
            <w:r>
              <w:rPr>
                <w:szCs w:val="20"/>
              </w:rPr>
              <w:t>2</w:t>
            </w:r>
          </w:p>
        </w:tc>
        <w:tc>
          <w:tcPr>
            <w:tcW w:w="990" w:type="dxa"/>
          </w:tcPr>
          <w:p w14:paraId="635AB87E" w14:textId="77777777" w:rsidR="0061524D" w:rsidRPr="00283A38" w:rsidRDefault="0061524D" w:rsidP="00FD51B2">
            <w:pPr>
              <w:jc w:val="center"/>
              <w:rPr>
                <w:rFonts w:cstheme="minorHAnsi"/>
                <w:szCs w:val="20"/>
              </w:rPr>
            </w:pPr>
          </w:p>
        </w:tc>
        <w:tc>
          <w:tcPr>
            <w:tcW w:w="990" w:type="dxa"/>
          </w:tcPr>
          <w:p w14:paraId="2A64A107" w14:textId="77777777" w:rsidR="0061524D" w:rsidRPr="00487927" w:rsidRDefault="0061524D" w:rsidP="00FD51B2">
            <w:pPr>
              <w:jc w:val="center"/>
              <w:rPr>
                <w:rFonts w:cstheme="minorHAnsi"/>
                <w:szCs w:val="20"/>
              </w:rPr>
            </w:pPr>
          </w:p>
        </w:tc>
        <w:tc>
          <w:tcPr>
            <w:tcW w:w="990" w:type="dxa"/>
          </w:tcPr>
          <w:p w14:paraId="7182488E" w14:textId="77777777" w:rsidR="0061524D" w:rsidRPr="00487927" w:rsidRDefault="0061524D" w:rsidP="00FD51B2">
            <w:pPr>
              <w:jc w:val="center"/>
              <w:rPr>
                <w:rFonts w:cstheme="minorHAnsi"/>
                <w:szCs w:val="20"/>
              </w:rPr>
            </w:pPr>
          </w:p>
        </w:tc>
        <w:tc>
          <w:tcPr>
            <w:tcW w:w="990" w:type="dxa"/>
          </w:tcPr>
          <w:p w14:paraId="2E266693" w14:textId="77777777" w:rsidR="0061524D" w:rsidRPr="00487927" w:rsidRDefault="0061524D" w:rsidP="00FD51B2">
            <w:pPr>
              <w:jc w:val="center"/>
              <w:rPr>
                <w:rFonts w:cstheme="minorHAnsi"/>
                <w:szCs w:val="20"/>
              </w:rPr>
            </w:pPr>
          </w:p>
        </w:tc>
        <w:tc>
          <w:tcPr>
            <w:tcW w:w="990" w:type="dxa"/>
          </w:tcPr>
          <w:p w14:paraId="1239D9F7" w14:textId="77777777" w:rsidR="0061524D" w:rsidRPr="00487927" w:rsidRDefault="0061524D" w:rsidP="00FD51B2">
            <w:pPr>
              <w:jc w:val="center"/>
              <w:rPr>
                <w:rFonts w:cstheme="minorHAnsi"/>
                <w:szCs w:val="20"/>
              </w:rPr>
            </w:pPr>
          </w:p>
        </w:tc>
        <w:tc>
          <w:tcPr>
            <w:tcW w:w="990" w:type="dxa"/>
          </w:tcPr>
          <w:p w14:paraId="506B93EC" w14:textId="77777777" w:rsidR="0061524D" w:rsidRPr="00487927" w:rsidRDefault="0061524D" w:rsidP="00FD51B2">
            <w:pPr>
              <w:jc w:val="center"/>
              <w:rPr>
                <w:rFonts w:cstheme="minorHAnsi"/>
                <w:szCs w:val="20"/>
              </w:rPr>
            </w:pPr>
          </w:p>
        </w:tc>
        <w:tc>
          <w:tcPr>
            <w:tcW w:w="1080" w:type="dxa"/>
          </w:tcPr>
          <w:p w14:paraId="4A16B19B" w14:textId="77777777" w:rsidR="0061524D" w:rsidRPr="00283A38" w:rsidRDefault="0061524D" w:rsidP="00FD51B2">
            <w:pPr>
              <w:jc w:val="center"/>
              <w:rPr>
                <w:rFonts w:cstheme="minorHAnsi"/>
                <w:szCs w:val="20"/>
              </w:rPr>
            </w:pPr>
          </w:p>
        </w:tc>
        <w:tc>
          <w:tcPr>
            <w:tcW w:w="990" w:type="dxa"/>
          </w:tcPr>
          <w:p w14:paraId="63A85E39" w14:textId="787E1CC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67D417" w14:textId="77777777" w:rsidR="0061524D" w:rsidRPr="00283A38" w:rsidRDefault="0061524D" w:rsidP="00FD51B2">
            <w:pPr>
              <w:jc w:val="center"/>
              <w:rPr>
                <w:rFonts w:cstheme="minorHAnsi"/>
                <w:szCs w:val="20"/>
              </w:rPr>
            </w:pPr>
          </w:p>
        </w:tc>
        <w:tc>
          <w:tcPr>
            <w:tcW w:w="1103" w:type="dxa"/>
          </w:tcPr>
          <w:p w14:paraId="19E22E64" w14:textId="77777777" w:rsidR="0061524D" w:rsidRPr="00283A38" w:rsidRDefault="0061524D" w:rsidP="00FD51B2">
            <w:pPr>
              <w:jc w:val="center"/>
              <w:rPr>
                <w:rFonts w:cstheme="minorHAnsi"/>
                <w:szCs w:val="20"/>
              </w:rPr>
            </w:pPr>
          </w:p>
        </w:tc>
        <w:tc>
          <w:tcPr>
            <w:tcW w:w="1103" w:type="dxa"/>
          </w:tcPr>
          <w:p w14:paraId="017F9046" w14:textId="77777777" w:rsidR="0061524D" w:rsidRPr="00283A38" w:rsidRDefault="0061524D" w:rsidP="00FD51B2">
            <w:pPr>
              <w:jc w:val="center"/>
              <w:rPr>
                <w:rFonts w:cstheme="minorHAnsi"/>
                <w:szCs w:val="20"/>
              </w:rPr>
            </w:pPr>
          </w:p>
        </w:tc>
      </w:tr>
      <w:tr w:rsidR="0061524D" w:rsidRPr="00487927" w14:paraId="193CA32D" w14:textId="6253A6D7" w:rsidTr="0061524D">
        <w:tc>
          <w:tcPr>
            <w:tcW w:w="1255" w:type="dxa"/>
          </w:tcPr>
          <w:p w14:paraId="70503F8A" w14:textId="3F78BD0F" w:rsidR="0061524D" w:rsidRDefault="0061524D" w:rsidP="00FD51B2">
            <w:pPr>
              <w:jc w:val="center"/>
              <w:rPr>
                <w:szCs w:val="20"/>
              </w:rPr>
            </w:pPr>
            <w:r w:rsidRPr="00BE4128">
              <w:rPr>
                <w:szCs w:val="20"/>
              </w:rPr>
              <w:t>260</w:t>
            </w:r>
            <w:r>
              <w:rPr>
                <w:szCs w:val="20"/>
              </w:rPr>
              <w:t>2</w:t>
            </w:r>
            <w:r w:rsidRPr="00BE4128">
              <w:rPr>
                <w:szCs w:val="20"/>
              </w:rPr>
              <w:t>_0</w:t>
            </w:r>
            <w:r>
              <w:rPr>
                <w:szCs w:val="20"/>
              </w:rPr>
              <w:t>3</w:t>
            </w:r>
          </w:p>
        </w:tc>
        <w:tc>
          <w:tcPr>
            <w:tcW w:w="990" w:type="dxa"/>
          </w:tcPr>
          <w:p w14:paraId="51A28AD1" w14:textId="77777777" w:rsidR="0061524D" w:rsidRPr="00283A38" w:rsidRDefault="0061524D" w:rsidP="00FD51B2">
            <w:pPr>
              <w:jc w:val="center"/>
              <w:rPr>
                <w:rFonts w:cstheme="minorHAnsi"/>
                <w:szCs w:val="20"/>
              </w:rPr>
            </w:pPr>
          </w:p>
        </w:tc>
        <w:tc>
          <w:tcPr>
            <w:tcW w:w="990" w:type="dxa"/>
          </w:tcPr>
          <w:p w14:paraId="63B44D2A" w14:textId="77777777" w:rsidR="0061524D" w:rsidRPr="00487927" w:rsidRDefault="0061524D" w:rsidP="00FD51B2">
            <w:pPr>
              <w:jc w:val="center"/>
              <w:rPr>
                <w:rFonts w:cstheme="minorHAnsi"/>
                <w:szCs w:val="20"/>
              </w:rPr>
            </w:pPr>
          </w:p>
        </w:tc>
        <w:tc>
          <w:tcPr>
            <w:tcW w:w="990" w:type="dxa"/>
          </w:tcPr>
          <w:p w14:paraId="17012AEA" w14:textId="77777777" w:rsidR="0061524D" w:rsidRPr="00487927" w:rsidRDefault="0061524D" w:rsidP="00FD51B2">
            <w:pPr>
              <w:jc w:val="center"/>
              <w:rPr>
                <w:rFonts w:cstheme="minorHAnsi"/>
                <w:szCs w:val="20"/>
              </w:rPr>
            </w:pPr>
          </w:p>
        </w:tc>
        <w:tc>
          <w:tcPr>
            <w:tcW w:w="990" w:type="dxa"/>
          </w:tcPr>
          <w:p w14:paraId="22D800A4" w14:textId="77777777" w:rsidR="0061524D" w:rsidRPr="00487927" w:rsidRDefault="0061524D" w:rsidP="00FD51B2">
            <w:pPr>
              <w:jc w:val="center"/>
              <w:rPr>
                <w:rFonts w:cstheme="minorHAnsi"/>
                <w:szCs w:val="20"/>
              </w:rPr>
            </w:pPr>
          </w:p>
        </w:tc>
        <w:tc>
          <w:tcPr>
            <w:tcW w:w="990" w:type="dxa"/>
          </w:tcPr>
          <w:p w14:paraId="539D5ECE" w14:textId="77777777" w:rsidR="0061524D" w:rsidRPr="00487927" w:rsidRDefault="0061524D" w:rsidP="00FD51B2">
            <w:pPr>
              <w:jc w:val="center"/>
              <w:rPr>
                <w:rFonts w:cstheme="minorHAnsi"/>
                <w:szCs w:val="20"/>
              </w:rPr>
            </w:pPr>
          </w:p>
        </w:tc>
        <w:tc>
          <w:tcPr>
            <w:tcW w:w="990" w:type="dxa"/>
          </w:tcPr>
          <w:p w14:paraId="574AECC3" w14:textId="77777777" w:rsidR="0061524D" w:rsidRPr="00487927" w:rsidRDefault="0061524D" w:rsidP="00FD51B2">
            <w:pPr>
              <w:jc w:val="center"/>
              <w:rPr>
                <w:rFonts w:cstheme="minorHAnsi"/>
                <w:szCs w:val="20"/>
              </w:rPr>
            </w:pPr>
          </w:p>
        </w:tc>
        <w:tc>
          <w:tcPr>
            <w:tcW w:w="1080" w:type="dxa"/>
          </w:tcPr>
          <w:p w14:paraId="7069CC34" w14:textId="77777777" w:rsidR="0061524D" w:rsidRPr="00283A38" w:rsidRDefault="0061524D" w:rsidP="00FD51B2">
            <w:pPr>
              <w:jc w:val="center"/>
              <w:rPr>
                <w:rFonts w:cstheme="minorHAnsi"/>
                <w:szCs w:val="20"/>
              </w:rPr>
            </w:pPr>
          </w:p>
        </w:tc>
        <w:tc>
          <w:tcPr>
            <w:tcW w:w="990" w:type="dxa"/>
          </w:tcPr>
          <w:p w14:paraId="25CBDF27" w14:textId="58990BAE" w:rsidR="0061524D" w:rsidRPr="00283A38" w:rsidRDefault="0061524D" w:rsidP="00FD51B2">
            <w:pPr>
              <w:jc w:val="center"/>
              <w:rPr>
                <w:rFonts w:cstheme="minorHAnsi"/>
                <w:szCs w:val="20"/>
              </w:rPr>
            </w:pPr>
            <w:r w:rsidRPr="00283A38">
              <w:rPr>
                <w:rFonts w:cstheme="minorHAnsi"/>
                <w:szCs w:val="20"/>
              </w:rPr>
              <w:t>•</w:t>
            </w:r>
          </w:p>
        </w:tc>
        <w:tc>
          <w:tcPr>
            <w:tcW w:w="990" w:type="dxa"/>
          </w:tcPr>
          <w:p w14:paraId="2A9045F9" w14:textId="77777777" w:rsidR="0061524D" w:rsidRPr="00283A38" w:rsidRDefault="0061524D" w:rsidP="00FD51B2">
            <w:pPr>
              <w:jc w:val="center"/>
              <w:rPr>
                <w:rFonts w:cstheme="minorHAnsi"/>
                <w:szCs w:val="20"/>
              </w:rPr>
            </w:pPr>
          </w:p>
        </w:tc>
        <w:tc>
          <w:tcPr>
            <w:tcW w:w="1103" w:type="dxa"/>
          </w:tcPr>
          <w:p w14:paraId="32D9E953" w14:textId="77777777" w:rsidR="0061524D" w:rsidRPr="00283A38" w:rsidRDefault="0061524D" w:rsidP="00FD51B2">
            <w:pPr>
              <w:jc w:val="center"/>
              <w:rPr>
                <w:rFonts w:cstheme="minorHAnsi"/>
                <w:szCs w:val="20"/>
              </w:rPr>
            </w:pPr>
          </w:p>
        </w:tc>
        <w:tc>
          <w:tcPr>
            <w:tcW w:w="1103" w:type="dxa"/>
          </w:tcPr>
          <w:p w14:paraId="3E346CDF" w14:textId="77777777" w:rsidR="0061524D" w:rsidRPr="00283A38" w:rsidRDefault="0061524D" w:rsidP="00FD51B2">
            <w:pPr>
              <w:jc w:val="center"/>
              <w:rPr>
                <w:rFonts w:cstheme="minorHAnsi"/>
                <w:szCs w:val="20"/>
              </w:rPr>
            </w:pPr>
          </w:p>
        </w:tc>
      </w:tr>
      <w:tr w:rsidR="0061524D" w:rsidRPr="00487927" w14:paraId="0766D357" w14:textId="2667016F" w:rsidTr="0061524D">
        <w:tc>
          <w:tcPr>
            <w:tcW w:w="1255" w:type="dxa"/>
          </w:tcPr>
          <w:p w14:paraId="1433F21B" w14:textId="371D636C" w:rsidR="0061524D" w:rsidRDefault="0061524D" w:rsidP="00FD51B2">
            <w:pPr>
              <w:jc w:val="center"/>
              <w:rPr>
                <w:szCs w:val="20"/>
              </w:rPr>
            </w:pPr>
            <w:r w:rsidRPr="00BE4128">
              <w:rPr>
                <w:szCs w:val="20"/>
              </w:rPr>
              <w:t>260</w:t>
            </w:r>
            <w:r>
              <w:rPr>
                <w:szCs w:val="20"/>
              </w:rPr>
              <w:t>3</w:t>
            </w:r>
            <w:r w:rsidRPr="00BE4128">
              <w:rPr>
                <w:szCs w:val="20"/>
              </w:rPr>
              <w:t>_01</w:t>
            </w:r>
          </w:p>
        </w:tc>
        <w:tc>
          <w:tcPr>
            <w:tcW w:w="990" w:type="dxa"/>
          </w:tcPr>
          <w:p w14:paraId="27DBA949" w14:textId="77777777" w:rsidR="0061524D" w:rsidRPr="00283A38" w:rsidRDefault="0061524D" w:rsidP="00FD51B2">
            <w:pPr>
              <w:jc w:val="center"/>
              <w:rPr>
                <w:rFonts w:cstheme="minorHAnsi"/>
                <w:szCs w:val="20"/>
              </w:rPr>
            </w:pPr>
          </w:p>
        </w:tc>
        <w:tc>
          <w:tcPr>
            <w:tcW w:w="990" w:type="dxa"/>
          </w:tcPr>
          <w:p w14:paraId="30FA2731" w14:textId="77777777" w:rsidR="0061524D" w:rsidRPr="00487927" w:rsidRDefault="0061524D" w:rsidP="00FD51B2">
            <w:pPr>
              <w:jc w:val="center"/>
              <w:rPr>
                <w:rFonts w:cstheme="minorHAnsi"/>
                <w:szCs w:val="20"/>
              </w:rPr>
            </w:pPr>
          </w:p>
        </w:tc>
        <w:tc>
          <w:tcPr>
            <w:tcW w:w="990" w:type="dxa"/>
          </w:tcPr>
          <w:p w14:paraId="07BE5C32" w14:textId="77777777" w:rsidR="0061524D" w:rsidRPr="00487927" w:rsidRDefault="0061524D" w:rsidP="00FD51B2">
            <w:pPr>
              <w:jc w:val="center"/>
              <w:rPr>
                <w:rFonts w:cstheme="minorHAnsi"/>
                <w:szCs w:val="20"/>
              </w:rPr>
            </w:pPr>
          </w:p>
        </w:tc>
        <w:tc>
          <w:tcPr>
            <w:tcW w:w="990" w:type="dxa"/>
          </w:tcPr>
          <w:p w14:paraId="2CE39207" w14:textId="77777777" w:rsidR="0061524D" w:rsidRPr="00487927" w:rsidRDefault="0061524D" w:rsidP="00FD51B2">
            <w:pPr>
              <w:jc w:val="center"/>
              <w:rPr>
                <w:rFonts w:cstheme="minorHAnsi"/>
                <w:szCs w:val="20"/>
              </w:rPr>
            </w:pPr>
          </w:p>
        </w:tc>
        <w:tc>
          <w:tcPr>
            <w:tcW w:w="990" w:type="dxa"/>
          </w:tcPr>
          <w:p w14:paraId="3165E24C" w14:textId="77777777" w:rsidR="0061524D" w:rsidRPr="00487927" w:rsidRDefault="0061524D" w:rsidP="00FD51B2">
            <w:pPr>
              <w:jc w:val="center"/>
              <w:rPr>
                <w:rFonts w:cstheme="minorHAnsi"/>
                <w:szCs w:val="20"/>
              </w:rPr>
            </w:pPr>
          </w:p>
        </w:tc>
        <w:tc>
          <w:tcPr>
            <w:tcW w:w="990" w:type="dxa"/>
          </w:tcPr>
          <w:p w14:paraId="2CA74997" w14:textId="77777777" w:rsidR="0061524D" w:rsidRPr="00487927" w:rsidRDefault="0061524D" w:rsidP="00FD51B2">
            <w:pPr>
              <w:jc w:val="center"/>
              <w:rPr>
                <w:rFonts w:cstheme="minorHAnsi"/>
                <w:szCs w:val="20"/>
              </w:rPr>
            </w:pPr>
          </w:p>
        </w:tc>
        <w:tc>
          <w:tcPr>
            <w:tcW w:w="1080" w:type="dxa"/>
          </w:tcPr>
          <w:p w14:paraId="28BEE060" w14:textId="77777777" w:rsidR="0061524D" w:rsidRPr="00283A38" w:rsidRDefault="0061524D" w:rsidP="00FD51B2">
            <w:pPr>
              <w:jc w:val="center"/>
              <w:rPr>
                <w:rFonts w:cstheme="minorHAnsi"/>
                <w:szCs w:val="20"/>
              </w:rPr>
            </w:pPr>
          </w:p>
        </w:tc>
        <w:tc>
          <w:tcPr>
            <w:tcW w:w="990" w:type="dxa"/>
          </w:tcPr>
          <w:p w14:paraId="3DB29765" w14:textId="3528A85B" w:rsidR="0061524D" w:rsidRPr="00283A38" w:rsidRDefault="0061524D" w:rsidP="00FD51B2">
            <w:pPr>
              <w:jc w:val="center"/>
              <w:rPr>
                <w:rFonts w:cstheme="minorHAnsi"/>
                <w:szCs w:val="20"/>
              </w:rPr>
            </w:pPr>
            <w:r w:rsidRPr="00283A38">
              <w:rPr>
                <w:rFonts w:cstheme="minorHAnsi"/>
                <w:szCs w:val="20"/>
              </w:rPr>
              <w:t>•</w:t>
            </w:r>
          </w:p>
        </w:tc>
        <w:tc>
          <w:tcPr>
            <w:tcW w:w="990" w:type="dxa"/>
          </w:tcPr>
          <w:p w14:paraId="54F044DF" w14:textId="77777777" w:rsidR="0061524D" w:rsidRPr="00283A38" w:rsidRDefault="0061524D" w:rsidP="00FD51B2">
            <w:pPr>
              <w:jc w:val="center"/>
              <w:rPr>
                <w:rFonts w:cstheme="minorHAnsi"/>
                <w:szCs w:val="20"/>
              </w:rPr>
            </w:pPr>
          </w:p>
        </w:tc>
        <w:tc>
          <w:tcPr>
            <w:tcW w:w="1103" w:type="dxa"/>
          </w:tcPr>
          <w:p w14:paraId="58C2BE8A" w14:textId="77777777" w:rsidR="0061524D" w:rsidRPr="00283A38" w:rsidRDefault="0061524D" w:rsidP="00FD51B2">
            <w:pPr>
              <w:jc w:val="center"/>
              <w:rPr>
                <w:rFonts w:cstheme="minorHAnsi"/>
                <w:szCs w:val="20"/>
              </w:rPr>
            </w:pPr>
          </w:p>
        </w:tc>
        <w:tc>
          <w:tcPr>
            <w:tcW w:w="1103" w:type="dxa"/>
          </w:tcPr>
          <w:p w14:paraId="58AED843" w14:textId="77777777" w:rsidR="0061524D" w:rsidRPr="00283A38" w:rsidRDefault="0061524D" w:rsidP="00FD51B2">
            <w:pPr>
              <w:jc w:val="center"/>
              <w:rPr>
                <w:rFonts w:cstheme="minorHAnsi"/>
                <w:szCs w:val="20"/>
              </w:rPr>
            </w:pPr>
          </w:p>
        </w:tc>
      </w:tr>
      <w:tr w:rsidR="0061524D" w:rsidRPr="00487927" w14:paraId="45FAA479" w14:textId="794A86FC" w:rsidTr="0061524D">
        <w:tc>
          <w:tcPr>
            <w:tcW w:w="1255" w:type="dxa"/>
          </w:tcPr>
          <w:p w14:paraId="2538A18E" w14:textId="1550164A" w:rsidR="0061524D" w:rsidRDefault="0061524D" w:rsidP="00FD51B2">
            <w:pPr>
              <w:jc w:val="center"/>
              <w:rPr>
                <w:szCs w:val="20"/>
              </w:rPr>
            </w:pPr>
            <w:r w:rsidRPr="00BE4128">
              <w:rPr>
                <w:szCs w:val="20"/>
              </w:rPr>
              <w:t>260</w:t>
            </w:r>
            <w:r>
              <w:rPr>
                <w:szCs w:val="20"/>
              </w:rPr>
              <w:t>3</w:t>
            </w:r>
            <w:r w:rsidRPr="00BE4128">
              <w:rPr>
                <w:szCs w:val="20"/>
              </w:rPr>
              <w:t>_0</w:t>
            </w:r>
            <w:r>
              <w:rPr>
                <w:szCs w:val="20"/>
              </w:rPr>
              <w:t>2</w:t>
            </w:r>
          </w:p>
        </w:tc>
        <w:tc>
          <w:tcPr>
            <w:tcW w:w="990" w:type="dxa"/>
          </w:tcPr>
          <w:p w14:paraId="089A7F7C" w14:textId="77777777" w:rsidR="0061524D" w:rsidRPr="00283A38" w:rsidRDefault="0061524D" w:rsidP="00FD51B2">
            <w:pPr>
              <w:jc w:val="center"/>
              <w:rPr>
                <w:rFonts w:cstheme="minorHAnsi"/>
                <w:szCs w:val="20"/>
              </w:rPr>
            </w:pPr>
          </w:p>
        </w:tc>
        <w:tc>
          <w:tcPr>
            <w:tcW w:w="990" w:type="dxa"/>
          </w:tcPr>
          <w:p w14:paraId="2A1962AF" w14:textId="77777777" w:rsidR="0061524D" w:rsidRPr="00487927" w:rsidRDefault="0061524D" w:rsidP="00FD51B2">
            <w:pPr>
              <w:jc w:val="center"/>
              <w:rPr>
                <w:rFonts w:cstheme="minorHAnsi"/>
                <w:szCs w:val="20"/>
              </w:rPr>
            </w:pPr>
          </w:p>
        </w:tc>
        <w:tc>
          <w:tcPr>
            <w:tcW w:w="990" w:type="dxa"/>
          </w:tcPr>
          <w:p w14:paraId="2AEB949D" w14:textId="77777777" w:rsidR="0061524D" w:rsidRPr="00487927" w:rsidRDefault="0061524D" w:rsidP="00FD51B2">
            <w:pPr>
              <w:jc w:val="center"/>
              <w:rPr>
                <w:rFonts w:cstheme="minorHAnsi"/>
                <w:szCs w:val="20"/>
              </w:rPr>
            </w:pPr>
          </w:p>
        </w:tc>
        <w:tc>
          <w:tcPr>
            <w:tcW w:w="990" w:type="dxa"/>
          </w:tcPr>
          <w:p w14:paraId="2AB117FD" w14:textId="77777777" w:rsidR="0061524D" w:rsidRPr="00487927" w:rsidRDefault="0061524D" w:rsidP="00FD51B2">
            <w:pPr>
              <w:jc w:val="center"/>
              <w:rPr>
                <w:rFonts w:cstheme="minorHAnsi"/>
                <w:szCs w:val="20"/>
              </w:rPr>
            </w:pPr>
          </w:p>
        </w:tc>
        <w:tc>
          <w:tcPr>
            <w:tcW w:w="990" w:type="dxa"/>
          </w:tcPr>
          <w:p w14:paraId="66F20D4A" w14:textId="77777777" w:rsidR="0061524D" w:rsidRPr="00487927" w:rsidRDefault="0061524D" w:rsidP="00FD51B2">
            <w:pPr>
              <w:jc w:val="center"/>
              <w:rPr>
                <w:rFonts w:cstheme="minorHAnsi"/>
                <w:szCs w:val="20"/>
              </w:rPr>
            </w:pPr>
          </w:p>
        </w:tc>
        <w:tc>
          <w:tcPr>
            <w:tcW w:w="990" w:type="dxa"/>
          </w:tcPr>
          <w:p w14:paraId="6EF4BB8D" w14:textId="77777777" w:rsidR="0061524D" w:rsidRPr="00487927" w:rsidRDefault="0061524D" w:rsidP="00FD51B2">
            <w:pPr>
              <w:jc w:val="center"/>
              <w:rPr>
                <w:rFonts w:cstheme="minorHAnsi"/>
                <w:szCs w:val="20"/>
              </w:rPr>
            </w:pPr>
          </w:p>
        </w:tc>
        <w:tc>
          <w:tcPr>
            <w:tcW w:w="1080" w:type="dxa"/>
          </w:tcPr>
          <w:p w14:paraId="3DCC111A" w14:textId="77777777" w:rsidR="0061524D" w:rsidRPr="00283A38" w:rsidRDefault="0061524D" w:rsidP="00FD51B2">
            <w:pPr>
              <w:jc w:val="center"/>
              <w:rPr>
                <w:rFonts w:cstheme="minorHAnsi"/>
                <w:szCs w:val="20"/>
              </w:rPr>
            </w:pPr>
          </w:p>
        </w:tc>
        <w:tc>
          <w:tcPr>
            <w:tcW w:w="990" w:type="dxa"/>
          </w:tcPr>
          <w:p w14:paraId="58B8D61B" w14:textId="7B275D5A"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4990BB" w14:textId="77777777" w:rsidR="0061524D" w:rsidRPr="00283A38" w:rsidRDefault="0061524D" w:rsidP="00FD51B2">
            <w:pPr>
              <w:jc w:val="center"/>
              <w:rPr>
                <w:rFonts w:cstheme="minorHAnsi"/>
                <w:szCs w:val="20"/>
              </w:rPr>
            </w:pPr>
          </w:p>
        </w:tc>
        <w:tc>
          <w:tcPr>
            <w:tcW w:w="1103" w:type="dxa"/>
          </w:tcPr>
          <w:p w14:paraId="2C493C18" w14:textId="77777777" w:rsidR="0061524D" w:rsidRPr="00283A38" w:rsidRDefault="0061524D" w:rsidP="00FD51B2">
            <w:pPr>
              <w:jc w:val="center"/>
              <w:rPr>
                <w:rFonts w:cstheme="minorHAnsi"/>
                <w:szCs w:val="20"/>
              </w:rPr>
            </w:pPr>
          </w:p>
        </w:tc>
        <w:tc>
          <w:tcPr>
            <w:tcW w:w="1103" w:type="dxa"/>
          </w:tcPr>
          <w:p w14:paraId="3B29678F" w14:textId="77777777" w:rsidR="0061524D" w:rsidRPr="00283A38" w:rsidRDefault="0061524D" w:rsidP="00FD51B2">
            <w:pPr>
              <w:jc w:val="center"/>
              <w:rPr>
                <w:rFonts w:cstheme="minorHAnsi"/>
                <w:szCs w:val="20"/>
              </w:rPr>
            </w:pPr>
          </w:p>
        </w:tc>
      </w:tr>
      <w:tr w:rsidR="0061524D" w:rsidRPr="00487927" w14:paraId="52F58269" w14:textId="4DD642AA" w:rsidTr="0061524D">
        <w:tc>
          <w:tcPr>
            <w:tcW w:w="1255" w:type="dxa"/>
          </w:tcPr>
          <w:p w14:paraId="7D8BCF10" w14:textId="428F2F70" w:rsidR="0061524D" w:rsidRDefault="0061524D" w:rsidP="00FD51B2">
            <w:pPr>
              <w:jc w:val="center"/>
              <w:rPr>
                <w:szCs w:val="20"/>
              </w:rPr>
            </w:pPr>
            <w:r w:rsidRPr="00BE4128">
              <w:rPr>
                <w:szCs w:val="20"/>
              </w:rPr>
              <w:t>260</w:t>
            </w:r>
            <w:r>
              <w:rPr>
                <w:szCs w:val="20"/>
              </w:rPr>
              <w:t>3</w:t>
            </w:r>
            <w:r w:rsidRPr="00BE4128">
              <w:rPr>
                <w:szCs w:val="20"/>
              </w:rPr>
              <w:t>_0</w:t>
            </w:r>
            <w:r>
              <w:rPr>
                <w:szCs w:val="20"/>
              </w:rPr>
              <w:t>3</w:t>
            </w:r>
          </w:p>
        </w:tc>
        <w:tc>
          <w:tcPr>
            <w:tcW w:w="990" w:type="dxa"/>
          </w:tcPr>
          <w:p w14:paraId="77938AC6" w14:textId="77777777" w:rsidR="0061524D" w:rsidRPr="00283A38" w:rsidRDefault="0061524D" w:rsidP="00FD51B2">
            <w:pPr>
              <w:jc w:val="center"/>
              <w:rPr>
                <w:rFonts w:cstheme="minorHAnsi"/>
                <w:szCs w:val="20"/>
              </w:rPr>
            </w:pPr>
          </w:p>
        </w:tc>
        <w:tc>
          <w:tcPr>
            <w:tcW w:w="990" w:type="dxa"/>
          </w:tcPr>
          <w:p w14:paraId="723FD8C5" w14:textId="77777777" w:rsidR="0061524D" w:rsidRPr="00487927" w:rsidRDefault="0061524D" w:rsidP="00FD51B2">
            <w:pPr>
              <w:jc w:val="center"/>
              <w:rPr>
                <w:rFonts w:cstheme="minorHAnsi"/>
                <w:szCs w:val="20"/>
              </w:rPr>
            </w:pPr>
          </w:p>
        </w:tc>
        <w:tc>
          <w:tcPr>
            <w:tcW w:w="990" w:type="dxa"/>
          </w:tcPr>
          <w:p w14:paraId="166BEDBD" w14:textId="77777777" w:rsidR="0061524D" w:rsidRPr="00487927" w:rsidRDefault="0061524D" w:rsidP="00FD51B2">
            <w:pPr>
              <w:jc w:val="center"/>
              <w:rPr>
                <w:rFonts w:cstheme="minorHAnsi"/>
                <w:szCs w:val="20"/>
              </w:rPr>
            </w:pPr>
          </w:p>
        </w:tc>
        <w:tc>
          <w:tcPr>
            <w:tcW w:w="990" w:type="dxa"/>
          </w:tcPr>
          <w:p w14:paraId="458C1BFD" w14:textId="77777777" w:rsidR="0061524D" w:rsidRPr="00487927" w:rsidRDefault="0061524D" w:rsidP="00FD51B2">
            <w:pPr>
              <w:jc w:val="center"/>
              <w:rPr>
                <w:rFonts w:cstheme="minorHAnsi"/>
                <w:szCs w:val="20"/>
              </w:rPr>
            </w:pPr>
          </w:p>
        </w:tc>
        <w:tc>
          <w:tcPr>
            <w:tcW w:w="990" w:type="dxa"/>
          </w:tcPr>
          <w:p w14:paraId="2B1A98D2" w14:textId="77777777" w:rsidR="0061524D" w:rsidRPr="00487927" w:rsidRDefault="0061524D" w:rsidP="00FD51B2">
            <w:pPr>
              <w:jc w:val="center"/>
              <w:rPr>
                <w:rFonts w:cstheme="minorHAnsi"/>
                <w:szCs w:val="20"/>
              </w:rPr>
            </w:pPr>
          </w:p>
        </w:tc>
        <w:tc>
          <w:tcPr>
            <w:tcW w:w="990" w:type="dxa"/>
          </w:tcPr>
          <w:p w14:paraId="366576F3" w14:textId="77777777" w:rsidR="0061524D" w:rsidRPr="00487927" w:rsidRDefault="0061524D" w:rsidP="00FD51B2">
            <w:pPr>
              <w:jc w:val="center"/>
              <w:rPr>
                <w:rFonts w:cstheme="minorHAnsi"/>
                <w:szCs w:val="20"/>
              </w:rPr>
            </w:pPr>
          </w:p>
        </w:tc>
        <w:tc>
          <w:tcPr>
            <w:tcW w:w="1080" w:type="dxa"/>
          </w:tcPr>
          <w:p w14:paraId="6D9106C4" w14:textId="77777777" w:rsidR="0061524D" w:rsidRPr="00283A38" w:rsidRDefault="0061524D" w:rsidP="00FD51B2">
            <w:pPr>
              <w:jc w:val="center"/>
              <w:rPr>
                <w:rFonts w:cstheme="minorHAnsi"/>
                <w:szCs w:val="20"/>
              </w:rPr>
            </w:pPr>
          </w:p>
        </w:tc>
        <w:tc>
          <w:tcPr>
            <w:tcW w:w="990" w:type="dxa"/>
          </w:tcPr>
          <w:p w14:paraId="6FBD79C6" w14:textId="075713D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9A6E58" w14:textId="77777777" w:rsidR="0061524D" w:rsidRPr="00283A38" w:rsidRDefault="0061524D" w:rsidP="00FD51B2">
            <w:pPr>
              <w:jc w:val="center"/>
              <w:rPr>
                <w:rFonts w:cstheme="minorHAnsi"/>
                <w:szCs w:val="20"/>
              </w:rPr>
            </w:pPr>
          </w:p>
        </w:tc>
        <w:tc>
          <w:tcPr>
            <w:tcW w:w="1103" w:type="dxa"/>
          </w:tcPr>
          <w:p w14:paraId="7744BA20" w14:textId="77777777" w:rsidR="0061524D" w:rsidRPr="00283A38" w:rsidRDefault="0061524D" w:rsidP="00FD51B2">
            <w:pPr>
              <w:jc w:val="center"/>
              <w:rPr>
                <w:rFonts w:cstheme="minorHAnsi"/>
                <w:szCs w:val="20"/>
              </w:rPr>
            </w:pPr>
          </w:p>
        </w:tc>
        <w:tc>
          <w:tcPr>
            <w:tcW w:w="1103" w:type="dxa"/>
          </w:tcPr>
          <w:p w14:paraId="2FC8528B" w14:textId="77777777" w:rsidR="0061524D" w:rsidRPr="00283A38" w:rsidRDefault="0061524D" w:rsidP="00FD51B2">
            <w:pPr>
              <w:jc w:val="center"/>
              <w:rPr>
                <w:rFonts w:cstheme="minorHAnsi"/>
                <w:szCs w:val="20"/>
              </w:rPr>
            </w:pPr>
          </w:p>
        </w:tc>
      </w:tr>
      <w:tr w:rsidR="0061524D" w:rsidRPr="00487927" w14:paraId="5900E945" w14:textId="3C7DF4F9" w:rsidTr="0061524D">
        <w:tc>
          <w:tcPr>
            <w:tcW w:w="1255" w:type="dxa"/>
          </w:tcPr>
          <w:p w14:paraId="67C5BF1B" w14:textId="621BA437" w:rsidR="0061524D" w:rsidRDefault="0061524D" w:rsidP="00FD51B2">
            <w:pPr>
              <w:jc w:val="center"/>
              <w:rPr>
                <w:szCs w:val="20"/>
              </w:rPr>
            </w:pPr>
            <w:r w:rsidRPr="00BE4128">
              <w:rPr>
                <w:szCs w:val="20"/>
              </w:rPr>
              <w:t>260</w:t>
            </w:r>
            <w:r>
              <w:rPr>
                <w:szCs w:val="20"/>
              </w:rPr>
              <w:t>3</w:t>
            </w:r>
            <w:r w:rsidRPr="00BE4128">
              <w:rPr>
                <w:szCs w:val="20"/>
              </w:rPr>
              <w:t>_0</w:t>
            </w:r>
            <w:r>
              <w:rPr>
                <w:szCs w:val="20"/>
              </w:rPr>
              <w:t>4</w:t>
            </w:r>
          </w:p>
        </w:tc>
        <w:tc>
          <w:tcPr>
            <w:tcW w:w="990" w:type="dxa"/>
          </w:tcPr>
          <w:p w14:paraId="28416319" w14:textId="77777777" w:rsidR="0061524D" w:rsidRPr="00283A38" w:rsidRDefault="0061524D" w:rsidP="00FD51B2">
            <w:pPr>
              <w:jc w:val="center"/>
              <w:rPr>
                <w:rFonts w:cstheme="minorHAnsi"/>
                <w:szCs w:val="20"/>
              </w:rPr>
            </w:pPr>
          </w:p>
        </w:tc>
        <w:tc>
          <w:tcPr>
            <w:tcW w:w="990" w:type="dxa"/>
          </w:tcPr>
          <w:p w14:paraId="6F838C52" w14:textId="77777777" w:rsidR="0061524D" w:rsidRPr="00487927" w:rsidRDefault="0061524D" w:rsidP="00FD51B2">
            <w:pPr>
              <w:jc w:val="center"/>
              <w:rPr>
                <w:rFonts w:cstheme="minorHAnsi"/>
                <w:szCs w:val="20"/>
              </w:rPr>
            </w:pPr>
          </w:p>
        </w:tc>
        <w:tc>
          <w:tcPr>
            <w:tcW w:w="990" w:type="dxa"/>
          </w:tcPr>
          <w:p w14:paraId="24AB289E" w14:textId="77777777" w:rsidR="0061524D" w:rsidRPr="00487927" w:rsidRDefault="0061524D" w:rsidP="00FD51B2">
            <w:pPr>
              <w:jc w:val="center"/>
              <w:rPr>
                <w:rFonts w:cstheme="minorHAnsi"/>
                <w:szCs w:val="20"/>
              </w:rPr>
            </w:pPr>
          </w:p>
        </w:tc>
        <w:tc>
          <w:tcPr>
            <w:tcW w:w="990" w:type="dxa"/>
          </w:tcPr>
          <w:p w14:paraId="5541EE91" w14:textId="77777777" w:rsidR="0061524D" w:rsidRPr="00487927" w:rsidRDefault="0061524D" w:rsidP="00FD51B2">
            <w:pPr>
              <w:jc w:val="center"/>
              <w:rPr>
                <w:rFonts w:cstheme="minorHAnsi"/>
                <w:szCs w:val="20"/>
              </w:rPr>
            </w:pPr>
          </w:p>
        </w:tc>
        <w:tc>
          <w:tcPr>
            <w:tcW w:w="990" w:type="dxa"/>
          </w:tcPr>
          <w:p w14:paraId="5D6A2137" w14:textId="77777777" w:rsidR="0061524D" w:rsidRPr="00487927" w:rsidRDefault="0061524D" w:rsidP="00FD51B2">
            <w:pPr>
              <w:jc w:val="center"/>
              <w:rPr>
                <w:rFonts w:cstheme="minorHAnsi"/>
                <w:szCs w:val="20"/>
              </w:rPr>
            </w:pPr>
          </w:p>
        </w:tc>
        <w:tc>
          <w:tcPr>
            <w:tcW w:w="990" w:type="dxa"/>
          </w:tcPr>
          <w:p w14:paraId="4B893470" w14:textId="77777777" w:rsidR="0061524D" w:rsidRPr="00487927" w:rsidRDefault="0061524D" w:rsidP="00FD51B2">
            <w:pPr>
              <w:jc w:val="center"/>
              <w:rPr>
                <w:rFonts w:cstheme="minorHAnsi"/>
                <w:szCs w:val="20"/>
              </w:rPr>
            </w:pPr>
          </w:p>
        </w:tc>
        <w:tc>
          <w:tcPr>
            <w:tcW w:w="1080" w:type="dxa"/>
          </w:tcPr>
          <w:p w14:paraId="69AD9762" w14:textId="77777777" w:rsidR="0061524D" w:rsidRPr="00283A38" w:rsidRDefault="0061524D" w:rsidP="00FD51B2">
            <w:pPr>
              <w:jc w:val="center"/>
              <w:rPr>
                <w:rFonts w:cstheme="minorHAnsi"/>
                <w:szCs w:val="20"/>
              </w:rPr>
            </w:pPr>
          </w:p>
        </w:tc>
        <w:tc>
          <w:tcPr>
            <w:tcW w:w="990" w:type="dxa"/>
          </w:tcPr>
          <w:p w14:paraId="43957D9E" w14:textId="2C084974" w:rsidR="0061524D" w:rsidRPr="00283A38" w:rsidRDefault="0061524D" w:rsidP="00FD51B2">
            <w:pPr>
              <w:jc w:val="center"/>
              <w:rPr>
                <w:rFonts w:cstheme="minorHAnsi"/>
                <w:szCs w:val="20"/>
              </w:rPr>
            </w:pPr>
            <w:r w:rsidRPr="00283A38">
              <w:rPr>
                <w:rFonts w:cstheme="minorHAnsi"/>
                <w:szCs w:val="20"/>
              </w:rPr>
              <w:t>•</w:t>
            </w:r>
          </w:p>
        </w:tc>
        <w:tc>
          <w:tcPr>
            <w:tcW w:w="990" w:type="dxa"/>
          </w:tcPr>
          <w:p w14:paraId="0B6CCBD6" w14:textId="77777777" w:rsidR="0061524D" w:rsidRPr="00283A38" w:rsidRDefault="0061524D" w:rsidP="00FD51B2">
            <w:pPr>
              <w:jc w:val="center"/>
              <w:rPr>
                <w:rFonts w:cstheme="minorHAnsi"/>
                <w:szCs w:val="20"/>
              </w:rPr>
            </w:pPr>
          </w:p>
        </w:tc>
        <w:tc>
          <w:tcPr>
            <w:tcW w:w="1103" w:type="dxa"/>
          </w:tcPr>
          <w:p w14:paraId="3AC2FA25" w14:textId="77777777" w:rsidR="0061524D" w:rsidRPr="00283A38" w:rsidRDefault="0061524D" w:rsidP="00FD51B2">
            <w:pPr>
              <w:jc w:val="center"/>
              <w:rPr>
                <w:rFonts w:cstheme="minorHAnsi"/>
                <w:szCs w:val="20"/>
              </w:rPr>
            </w:pPr>
          </w:p>
        </w:tc>
        <w:tc>
          <w:tcPr>
            <w:tcW w:w="1103" w:type="dxa"/>
          </w:tcPr>
          <w:p w14:paraId="472BBDF6" w14:textId="77777777" w:rsidR="0061524D" w:rsidRPr="00283A38" w:rsidRDefault="0061524D" w:rsidP="00FD51B2">
            <w:pPr>
              <w:jc w:val="center"/>
              <w:rPr>
                <w:rFonts w:cstheme="minorHAnsi"/>
                <w:szCs w:val="20"/>
              </w:rPr>
            </w:pPr>
          </w:p>
        </w:tc>
      </w:tr>
      <w:tr w:rsidR="0061524D" w:rsidRPr="00487927" w14:paraId="53DFC4D0" w14:textId="5D5FD84B" w:rsidTr="0061524D">
        <w:tc>
          <w:tcPr>
            <w:tcW w:w="1255" w:type="dxa"/>
          </w:tcPr>
          <w:p w14:paraId="5B0B4B3E" w14:textId="62EFBBF4" w:rsidR="0061524D" w:rsidRDefault="0061524D" w:rsidP="00FD51B2">
            <w:pPr>
              <w:jc w:val="center"/>
              <w:rPr>
                <w:szCs w:val="20"/>
              </w:rPr>
            </w:pPr>
            <w:r w:rsidRPr="00BE4128">
              <w:rPr>
                <w:szCs w:val="20"/>
              </w:rPr>
              <w:t>260</w:t>
            </w:r>
            <w:r>
              <w:rPr>
                <w:szCs w:val="20"/>
              </w:rPr>
              <w:t>3</w:t>
            </w:r>
            <w:r w:rsidRPr="00BE4128">
              <w:rPr>
                <w:szCs w:val="20"/>
              </w:rPr>
              <w:t>_0</w:t>
            </w:r>
            <w:r>
              <w:rPr>
                <w:szCs w:val="20"/>
              </w:rPr>
              <w:t>5</w:t>
            </w:r>
          </w:p>
        </w:tc>
        <w:tc>
          <w:tcPr>
            <w:tcW w:w="990" w:type="dxa"/>
          </w:tcPr>
          <w:p w14:paraId="5B527B7D" w14:textId="77777777" w:rsidR="0061524D" w:rsidRPr="00283A38" w:rsidRDefault="0061524D" w:rsidP="00FD51B2">
            <w:pPr>
              <w:jc w:val="center"/>
              <w:rPr>
                <w:rFonts w:cstheme="minorHAnsi"/>
                <w:szCs w:val="20"/>
              </w:rPr>
            </w:pPr>
          </w:p>
        </w:tc>
        <w:tc>
          <w:tcPr>
            <w:tcW w:w="990" w:type="dxa"/>
          </w:tcPr>
          <w:p w14:paraId="06584ED1" w14:textId="77777777" w:rsidR="0061524D" w:rsidRPr="00487927" w:rsidRDefault="0061524D" w:rsidP="00FD51B2">
            <w:pPr>
              <w:jc w:val="center"/>
              <w:rPr>
                <w:rFonts w:cstheme="minorHAnsi"/>
                <w:szCs w:val="20"/>
              </w:rPr>
            </w:pPr>
          </w:p>
        </w:tc>
        <w:tc>
          <w:tcPr>
            <w:tcW w:w="990" w:type="dxa"/>
          </w:tcPr>
          <w:p w14:paraId="04D46AB1" w14:textId="77777777" w:rsidR="0061524D" w:rsidRPr="00487927" w:rsidRDefault="0061524D" w:rsidP="00FD51B2">
            <w:pPr>
              <w:jc w:val="center"/>
              <w:rPr>
                <w:rFonts w:cstheme="minorHAnsi"/>
                <w:szCs w:val="20"/>
              </w:rPr>
            </w:pPr>
          </w:p>
        </w:tc>
        <w:tc>
          <w:tcPr>
            <w:tcW w:w="990" w:type="dxa"/>
          </w:tcPr>
          <w:p w14:paraId="640DB5B5" w14:textId="77777777" w:rsidR="0061524D" w:rsidRPr="00487927" w:rsidRDefault="0061524D" w:rsidP="00FD51B2">
            <w:pPr>
              <w:jc w:val="center"/>
              <w:rPr>
                <w:rFonts w:cstheme="minorHAnsi"/>
                <w:szCs w:val="20"/>
              </w:rPr>
            </w:pPr>
          </w:p>
        </w:tc>
        <w:tc>
          <w:tcPr>
            <w:tcW w:w="990" w:type="dxa"/>
          </w:tcPr>
          <w:p w14:paraId="7D00BD70" w14:textId="77777777" w:rsidR="0061524D" w:rsidRPr="00487927" w:rsidRDefault="0061524D" w:rsidP="00FD51B2">
            <w:pPr>
              <w:jc w:val="center"/>
              <w:rPr>
                <w:rFonts w:cstheme="minorHAnsi"/>
                <w:szCs w:val="20"/>
              </w:rPr>
            </w:pPr>
          </w:p>
        </w:tc>
        <w:tc>
          <w:tcPr>
            <w:tcW w:w="990" w:type="dxa"/>
          </w:tcPr>
          <w:p w14:paraId="207065FA" w14:textId="77777777" w:rsidR="0061524D" w:rsidRPr="00487927" w:rsidRDefault="0061524D" w:rsidP="00FD51B2">
            <w:pPr>
              <w:jc w:val="center"/>
              <w:rPr>
                <w:rFonts w:cstheme="minorHAnsi"/>
                <w:szCs w:val="20"/>
              </w:rPr>
            </w:pPr>
          </w:p>
        </w:tc>
        <w:tc>
          <w:tcPr>
            <w:tcW w:w="1080" w:type="dxa"/>
          </w:tcPr>
          <w:p w14:paraId="1304FE11" w14:textId="77777777" w:rsidR="0061524D" w:rsidRPr="00283A38" w:rsidRDefault="0061524D" w:rsidP="00FD51B2">
            <w:pPr>
              <w:jc w:val="center"/>
              <w:rPr>
                <w:rFonts w:cstheme="minorHAnsi"/>
                <w:szCs w:val="20"/>
              </w:rPr>
            </w:pPr>
          </w:p>
        </w:tc>
        <w:tc>
          <w:tcPr>
            <w:tcW w:w="990" w:type="dxa"/>
          </w:tcPr>
          <w:p w14:paraId="41938846" w14:textId="199B2BC1" w:rsidR="0061524D" w:rsidRPr="00283A38" w:rsidRDefault="0061524D" w:rsidP="00FD51B2">
            <w:pPr>
              <w:jc w:val="center"/>
              <w:rPr>
                <w:rFonts w:cstheme="minorHAnsi"/>
                <w:szCs w:val="20"/>
              </w:rPr>
            </w:pPr>
            <w:r w:rsidRPr="00283A38">
              <w:rPr>
                <w:rFonts w:cstheme="minorHAnsi"/>
                <w:szCs w:val="20"/>
              </w:rPr>
              <w:t>•</w:t>
            </w:r>
          </w:p>
        </w:tc>
        <w:tc>
          <w:tcPr>
            <w:tcW w:w="990" w:type="dxa"/>
          </w:tcPr>
          <w:p w14:paraId="5D6B7AD4" w14:textId="77777777" w:rsidR="0061524D" w:rsidRPr="00283A38" w:rsidRDefault="0061524D" w:rsidP="00FD51B2">
            <w:pPr>
              <w:jc w:val="center"/>
              <w:rPr>
                <w:rFonts w:cstheme="minorHAnsi"/>
                <w:szCs w:val="20"/>
              </w:rPr>
            </w:pPr>
          </w:p>
        </w:tc>
        <w:tc>
          <w:tcPr>
            <w:tcW w:w="1103" w:type="dxa"/>
          </w:tcPr>
          <w:p w14:paraId="47E83144" w14:textId="77777777" w:rsidR="0061524D" w:rsidRPr="00283A38" w:rsidRDefault="0061524D" w:rsidP="00FD51B2">
            <w:pPr>
              <w:jc w:val="center"/>
              <w:rPr>
                <w:rFonts w:cstheme="minorHAnsi"/>
                <w:szCs w:val="20"/>
              </w:rPr>
            </w:pPr>
          </w:p>
        </w:tc>
        <w:tc>
          <w:tcPr>
            <w:tcW w:w="1103" w:type="dxa"/>
          </w:tcPr>
          <w:p w14:paraId="40F9995A" w14:textId="77777777" w:rsidR="0061524D" w:rsidRPr="00283A38" w:rsidRDefault="0061524D" w:rsidP="00FD51B2">
            <w:pPr>
              <w:jc w:val="center"/>
              <w:rPr>
                <w:rFonts w:cstheme="minorHAnsi"/>
                <w:szCs w:val="20"/>
              </w:rPr>
            </w:pPr>
          </w:p>
        </w:tc>
      </w:tr>
      <w:tr w:rsidR="0061524D" w:rsidRPr="00487927" w14:paraId="5031601C" w14:textId="4DCF22CF" w:rsidTr="0061524D">
        <w:tc>
          <w:tcPr>
            <w:tcW w:w="1255" w:type="dxa"/>
          </w:tcPr>
          <w:p w14:paraId="10B34852" w14:textId="0592AD45" w:rsidR="0061524D" w:rsidRPr="00BE4128" w:rsidRDefault="0061524D" w:rsidP="00FD51B2">
            <w:pPr>
              <w:jc w:val="center"/>
              <w:rPr>
                <w:szCs w:val="20"/>
              </w:rPr>
            </w:pPr>
            <w:r w:rsidRPr="00BE4128">
              <w:rPr>
                <w:szCs w:val="20"/>
              </w:rPr>
              <w:t>260</w:t>
            </w:r>
            <w:r>
              <w:rPr>
                <w:szCs w:val="20"/>
              </w:rPr>
              <w:t>3</w:t>
            </w:r>
            <w:r w:rsidRPr="00BE4128">
              <w:rPr>
                <w:szCs w:val="20"/>
              </w:rPr>
              <w:t>_0</w:t>
            </w:r>
            <w:r>
              <w:rPr>
                <w:szCs w:val="20"/>
              </w:rPr>
              <w:t>6</w:t>
            </w:r>
          </w:p>
        </w:tc>
        <w:tc>
          <w:tcPr>
            <w:tcW w:w="990" w:type="dxa"/>
          </w:tcPr>
          <w:p w14:paraId="48EA2EEE" w14:textId="77777777" w:rsidR="0061524D" w:rsidRPr="00283A38" w:rsidRDefault="0061524D" w:rsidP="00FD51B2">
            <w:pPr>
              <w:jc w:val="center"/>
              <w:rPr>
                <w:rFonts w:cstheme="minorHAnsi"/>
                <w:szCs w:val="20"/>
              </w:rPr>
            </w:pPr>
          </w:p>
        </w:tc>
        <w:tc>
          <w:tcPr>
            <w:tcW w:w="990" w:type="dxa"/>
          </w:tcPr>
          <w:p w14:paraId="5B1742B1" w14:textId="77777777" w:rsidR="0061524D" w:rsidRPr="00487927" w:rsidRDefault="0061524D" w:rsidP="00FD51B2">
            <w:pPr>
              <w:jc w:val="center"/>
              <w:rPr>
                <w:rFonts w:cstheme="minorHAnsi"/>
                <w:szCs w:val="20"/>
              </w:rPr>
            </w:pPr>
          </w:p>
        </w:tc>
        <w:tc>
          <w:tcPr>
            <w:tcW w:w="990" w:type="dxa"/>
          </w:tcPr>
          <w:p w14:paraId="26665F29" w14:textId="77777777" w:rsidR="0061524D" w:rsidRPr="00487927" w:rsidRDefault="0061524D" w:rsidP="00FD51B2">
            <w:pPr>
              <w:jc w:val="center"/>
              <w:rPr>
                <w:rFonts w:cstheme="minorHAnsi"/>
                <w:szCs w:val="20"/>
              </w:rPr>
            </w:pPr>
          </w:p>
        </w:tc>
        <w:tc>
          <w:tcPr>
            <w:tcW w:w="990" w:type="dxa"/>
          </w:tcPr>
          <w:p w14:paraId="405D8016" w14:textId="77777777" w:rsidR="0061524D" w:rsidRPr="00487927" w:rsidRDefault="0061524D" w:rsidP="00FD51B2">
            <w:pPr>
              <w:jc w:val="center"/>
              <w:rPr>
                <w:rFonts w:cstheme="minorHAnsi"/>
                <w:szCs w:val="20"/>
              </w:rPr>
            </w:pPr>
          </w:p>
        </w:tc>
        <w:tc>
          <w:tcPr>
            <w:tcW w:w="990" w:type="dxa"/>
          </w:tcPr>
          <w:p w14:paraId="5E079DD0" w14:textId="77777777" w:rsidR="0061524D" w:rsidRPr="00487927" w:rsidRDefault="0061524D" w:rsidP="00FD51B2">
            <w:pPr>
              <w:jc w:val="center"/>
              <w:rPr>
                <w:rFonts w:cstheme="minorHAnsi"/>
                <w:szCs w:val="20"/>
              </w:rPr>
            </w:pPr>
          </w:p>
        </w:tc>
        <w:tc>
          <w:tcPr>
            <w:tcW w:w="990" w:type="dxa"/>
          </w:tcPr>
          <w:p w14:paraId="653E1BE3" w14:textId="77777777" w:rsidR="0061524D" w:rsidRPr="00487927" w:rsidRDefault="0061524D" w:rsidP="00FD51B2">
            <w:pPr>
              <w:jc w:val="center"/>
              <w:rPr>
                <w:rFonts w:cstheme="minorHAnsi"/>
                <w:szCs w:val="20"/>
              </w:rPr>
            </w:pPr>
          </w:p>
        </w:tc>
        <w:tc>
          <w:tcPr>
            <w:tcW w:w="1080" w:type="dxa"/>
          </w:tcPr>
          <w:p w14:paraId="1AC0BFD0" w14:textId="77777777" w:rsidR="0061524D" w:rsidRPr="00283A38" w:rsidRDefault="0061524D" w:rsidP="00FD51B2">
            <w:pPr>
              <w:jc w:val="center"/>
              <w:rPr>
                <w:rFonts w:cstheme="minorHAnsi"/>
                <w:szCs w:val="20"/>
              </w:rPr>
            </w:pPr>
          </w:p>
        </w:tc>
        <w:tc>
          <w:tcPr>
            <w:tcW w:w="990" w:type="dxa"/>
          </w:tcPr>
          <w:p w14:paraId="6F8B5B10" w14:textId="034BF986" w:rsidR="0061524D" w:rsidRPr="00283A38" w:rsidRDefault="0061524D" w:rsidP="00FD51B2">
            <w:pPr>
              <w:jc w:val="center"/>
              <w:rPr>
                <w:rFonts w:cstheme="minorHAnsi"/>
                <w:szCs w:val="20"/>
              </w:rPr>
            </w:pPr>
            <w:r w:rsidRPr="00283A38">
              <w:rPr>
                <w:rFonts w:cstheme="minorHAnsi"/>
                <w:szCs w:val="20"/>
              </w:rPr>
              <w:t>•</w:t>
            </w:r>
          </w:p>
        </w:tc>
        <w:tc>
          <w:tcPr>
            <w:tcW w:w="990" w:type="dxa"/>
          </w:tcPr>
          <w:p w14:paraId="5206D655" w14:textId="77777777" w:rsidR="0061524D" w:rsidRPr="00283A38" w:rsidRDefault="0061524D" w:rsidP="00FD51B2">
            <w:pPr>
              <w:jc w:val="center"/>
              <w:rPr>
                <w:rFonts w:cstheme="minorHAnsi"/>
                <w:szCs w:val="20"/>
              </w:rPr>
            </w:pPr>
          </w:p>
        </w:tc>
        <w:tc>
          <w:tcPr>
            <w:tcW w:w="1103" w:type="dxa"/>
          </w:tcPr>
          <w:p w14:paraId="509708BA" w14:textId="77777777" w:rsidR="0061524D" w:rsidRPr="00283A38" w:rsidRDefault="0061524D" w:rsidP="00FD51B2">
            <w:pPr>
              <w:jc w:val="center"/>
              <w:rPr>
                <w:rFonts w:cstheme="minorHAnsi"/>
                <w:szCs w:val="20"/>
              </w:rPr>
            </w:pPr>
          </w:p>
        </w:tc>
        <w:tc>
          <w:tcPr>
            <w:tcW w:w="1103" w:type="dxa"/>
          </w:tcPr>
          <w:p w14:paraId="1E773B37" w14:textId="77777777" w:rsidR="0061524D" w:rsidRPr="00283A38" w:rsidRDefault="0061524D" w:rsidP="00FD51B2">
            <w:pPr>
              <w:jc w:val="center"/>
              <w:rPr>
                <w:rFonts w:cstheme="minorHAnsi"/>
                <w:szCs w:val="20"/>
              </w:rPr>
            </w:pPr>
          </w:p>
        </w:tc>
      </w:tr>
      <w:tr w:rsidR="0061524D" w:rsidRPr="00487927" w14:paraId="3B657334" w14:textId="6DF43EAC" w:rsidTr="0061524D">
        <w:tc>
          <w:tcPr>
            <w:tcW w:w="1255" w:type="dxa"/>
          </w:tcPr>
          <w:p w14:paraId="6245861E" w14:textId="191331DD" w:rsidR="0061524D" w:rsidRDefault="0061524D" w:rsidP="00FD51B2">
            <w:pPr>
              <w:jc w:val="center"/>
              <w:rPr>
                <w:szCs w:val="20"/>
              </w:rPr>
            </w:pPr>
            <w:r w:rsidRPr="00BE4128">
              <w:rPr>
                <w:szCs w:val="20"/>
              </w:rPr>
              <w:t>260</w:t>
            </w:r>
            <w:r>
              <w:rPr>
                <w:szCs w:val="20"/>
              </w:rPr>
              <w:t>3</w:t>
            </w:r>
            <w:r w:rsidRPr="00BE4128">
              <w:rPr>
                <w:szCs w:val="20"/>
              </w:rPr>
              <w:t>_0</w:t>
            </w:r>
            <w:r>
              <w:rPr>
                <w:szCs w:val="20"/>
              </w:rPr>
              <w:t>7</w:t>
            </w:r>
          </w:p>
        </w:tc>
        <w:tc>
          <w:tcPr>
            <w:tcW w:w="990" w:type="dxa"/>
          </w:tcPr>
          <w:p w14:paraId="20371EA4" w14:textId="77777777" w:rsidR="0061524D" w:rsidRPr="00283A38" w:rsidRDefault="0061524D" w:rsidP="00FD51B2">
            <w:pPr>
              <w:jc w:val="center"/>
              <w:rPr>
                <w:rFonts w:cstheme="minorHAnsi"/>
                <w:szCs w:val="20"/>
              </w:rPr>
            </w:pPr>
          </w:p>
        </w:tc>
        <w:tc>
          <w:tcPr>
            <w:tcW w:w="990" w:type="dxa"/>
          </w:tcPr>
          <w:p w14:paraId="7D9F4913" w14:textId="77777777" w:rsidR="0061524D" w:rsidRPr="00487927" w:rsidRDefault="0061524D" w:rsidP="00FD51B2">
            <w:pPr>
              <w:jc w:val="center"/>
              <w:rPr>
                <w:rFonts w:cstheme="minorHAnsi"/>
                <w:szCs w:val="20"/>
              </w:rPr>
            </w:pPr>
          </w:p>
        </w:tc>
        <w:tc>
          <w:tcPr>
            <w:tcW w:w="990" w:type="dxa"/>
          </w:tcPr>
          <w:p w14:paraId="62C35363" w14:textId="77777777" w:rsidR="0061524D" w:rsidRPr="00487927" w:rsidRDefault="0061524D" w:rsidP="00FD51B2">
            <w:pPr>
              <w:jc w:val="center"/>
              <w:rPr>
                <w:rFonts w:cstheme="minorHAnsi"/>
                <w:szCs w:val="20"/>
              </w:rPr>
            </w:pPr>
          </w:p>
        </w:tc>
        <w:tc>
          <w:tcPr>
            <w:tcW w:w="990" w:type="dxa"/>
          </w:tcPr>
          <w:p w14:paraId="7A62F5F9" w14:textId="77777777" w:rsidR="0061524D" w:rsidRPr="00487927" w:rsidRDefault="0061524D" w:rsidP="00FD51B2">
            <w:pPr>
              <w:jc w:val="center"/>
              <w:rPr>
                <w:rFonts w:cstheme="minorHAnsi"/>
                <w:szCs w:val="20"/>
              </w:rPr>
            </w:pPr>
          </w:p>
        </w:tc>
        <w:tc>
          <w:tcPr>
            <w:tcW w:w="990" w:type="dxa"/>
          </w:tcPr>
          <w:p w14:paraId="418338B5" w14:textId="77777777" w:rsidR="0061524D" w:rsidRPr="00487927" w:rsidRDefault="0061524D" w:rsidP="00FD51B2">
            <w:pPr>
              <w:jc w:val="center"/>
              <w:rPr>
                <w:rFonts w:cstheme="minorHAnsi"/>
                <w:szCs w:val="20"/>
              </w:rPr>
            </w:pPr>
          </w:p>
        </w:tc>
        <w:tc>
          <w:tcPr>
            <w:tcW w:w="990" w:type="dxa"/>
          </w:tcPr>
          <w:p w14:paraId="62235D48" w14:textId="77777777" w:rsidR="0061524D" w:rsidRPr="00487927" w:rsidRDefault="0061524D" w:rsidP="00FD51B2">
            <w:pPr>
              <w:jc w:val="center"/>
              <w:rPr>
                <w:rFonts w:cstheme="minorHAnsi"/>
                <w:szCs w:val="20"/>
              </w:rPr>
            </w:pPr>
          </w:p>
        </w:tc>
        <w:tc>
          <w:tcPr>
            <w:tcW w:w="1080" w:type="dxa"/>
          </w:tcPr>
          <w:p w14:paraId="01BE71B8" w14:textId="77777777" w:rsidR="0061524D" w:rsidRPr="00283A38" w:rsidRDefault="0061524D" w:rsidP="00FD51B2">
            <w:pPr>
              <w:jc w:val="center"/>
              <w:rPr>
                <w:rFonts w:cstheme="minorHAnsi"/>
                <w:szCs w:val="20"/>
              </w:rPr>
            </w:pPr>
          </w:p>
        </w:tc>
        <w:tc>
          <w:tcPr>
            <w:tcW w:w="990" w:type="dxa"/>
          </w:tcPr>
          <w:p w14:paraId="021D5C2A"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05B42C0" w14:textId="77777777" w:rsidR="0061524D" w:rsidRPr="00283A38" w:rsidRDefault="0061524D" w:rsidP="00FD51B2">
            <w:pPr>
              <w:jc w:val="center"/>
              <w:rPr>
                <w:rFonts w:cstheme="minorHAnsi"/>
                <w:szCs w:val="20"/>
              </w:rPr>
            </w:pPr>
          </w:p>
        </w:tc>
        <w:tc>
          <w:tcPr>
            <w:tcW w:w="1103" w:type="dxa"/>
          </w:tcPr>
          <w:p w14:paraId="420C3FA3" w14:textId="77777777" w:rsidR="0061524D" w:rsidRPr="00283A38" w:rsidRDefault="0061524D" w:rsidP="00FD51B2">
            <w:pPr>
              <w:jc w:val="center"/>
              <w:rPr>
                <w:rFonts w:cstheme="minorHAnsi"/>
                <w:szCs w:val="20"/>
              </w:rPr>
            </w:pPr>
          </w:p>
        </w:tc>
        <w:tc>
          <w:tcPr>
            <w:tcW w:w="1103" w:type="dxa"/>
          </w:tcPr>
          <w:p w14:paraId="4E154B90" w14:textId="77777777" w:rsidR="0061524D" w:rsidRPr="00283A38" w:rsidRDefault="0061524D" w:rsidP="00FD51B2">
            <w:pPr>
              <w:jc w:val="center"/>
              <w:rPr>
                <w:rFonts w:cstheme="minorHAnsi"/>
                <w:szCs w:val="20"/>
              </w:rPr>
            </w:pPr>
          </w:p>
        </w:tc>
      </w:tr>
      <w:tr w:rsidR="0061524D" w:rsidRPr="00487927" w14:paraId="209DDDBA" w14:textId="441887FF" w:rsidTr="0061524D">
        <w:tc>
          <w:tcPr>
            <w:tcW w:w="1255" w:type="dxa"/>
          </w:tcPr>
          <w:p w14:paraId="3E01685B" w14:textId="331624E0" w:rsidR="0061524D" w:rsidRDefault="0061524D" w:rsidP="00FD51B2">
            <w:pPr>
              <w:jc w:val="center"/>
              <w:rPr>
                <w:szCs w:val="20"/>
              </w:rPr>
            </w:pPr>
            <w:bookmarkStart w:id="155" w:name="_Hlk162182447"/>
            <w:r w:rsidRPr="00BE4128">
              <w:rPr>
                <w:szCs w:val="20"/>
              </w:rPr>
              <w:lastRenderedPageBreak/>
              <w:t>260</w:t>
            </w:r>
            <w:r>
              <w:rPr>
                <w:szCs w:val="20"/>
              </w:rPr>
              <w:t>3</w:t>
            </w:r>
            <w:r w:rsidRPr="00BE4128">
              <w:rPr>
                <w:szCs w:val="20"/>
              </w:rPr>
              <w:t>_0</w:t>
            </w:r>
            <w:r>
              <w:rPr>
                <w:szCs w:val="20"/>
              </w:rPr>
              <w:t>8</w:t>
            </w:r>
          </w:p>
        </w:tc>
        <w:tc>
          <w:tcPr>
            <w:tcW w:w="990" w:type="dxa"/>
          </w:tcPr>
          <w:p w14:paraId="570D2E6B" w14:textId="77777777" w:rsidR="0061524D" w:rsidRPr="00283A38" w:rsidRDefault="0061524D" w:rsidP="00FD51B2">
            <w:pPr>
              <w:jc w:val="center"/>
              <w:rPr>
                <w:rFonts w:cstheme="minorHAnsi"/>
                <w:szCs w:val="20"/>
              </w:rPr>
            </w:pPr>
          </w:p>
        </w:tc>
        <w:tc>
          <w:tcPr>
            <w:tcW w:w="990" w:type="dxa"/>
          </w:tcPr>
          <w:p w14:paraId="2FBAA407" w14:textId="77777777" w:rsidR="0061524D" w:rsidRPr="00487927" w:rsidRDefault="0061524D" w:rsidP="00FD51B2">
            <w:pPr>
              <w:jc w:val="center"/>
              <w:rPr>
                <w:rFonts w:cstheme="minorHAnsi"/>
                <w:szCs w:val="20"/>
              </w:rPr>
            </w:pPr>
          </w:p>
        </w:tc>
        <w:tc>
          <w:tcPr>
            <w:tcW w:w="990" w:type="dxa"/>
          </w:tcPr>
          <w:p w14:paraId="26335C43" w14:textId="77777777" w:rsidR="0061524D" w:rsidRPr="00487927" w:rsidRDefault="0061524D" w:rsidP="00FD51B2">
            <w:pPr>
              <w:jc w:val="center"/>
              <w:rPr>
                <w:rFonts w:cstheme="minorHAnsi"/>
                <w:szCs w:val="20"/>
              </w:rPr>
            </w:pPr>
          </w:p>
        </w:tc>
        <w:tc>
          <w:tcPr>
            <w:tcW w:w="990" w:type="dxa"/>
          </w:tcPr>
          <w:p w14:paraId="1B674744" w14:textId="77777777" w:rsidR="0061524D" w:rsidRPr="00487927" w:rsidRDefault="0061524D" w:rsidP="00FD51B2">
            <w:pPr>
              <w:jc w:val="center"/>
              <w:rPr>
                <w:rFonts w:cstheme="minorHAnsi"/>
                <w:szCs w:val="20"/>
              </w:rPr>
            </w:pPr>
          </w:p>
        </w:tc>
        <w:tc>
          <w:tcPr>
            <w:tcW w:w="990" w:type="dxa"/>
          </w:tcPr>
          <w:p w14:paraId="6425B5C5" w14:textId="77777777" w:rsidR="0061524D" w:rsidRPr="00487927" w:rsidRDefault="0061524D" w:rsidP="00FD51B2">
            <w:pPr>
              <w:jc w:val="center"/>
              <w:rPr>
                <w:rFonts w:cstheme="minorHAnsi"/>
                <w:szCs w:val="20"/>
              </w:rPr>
            </w:pPr>
          </w:p>
        </w:tc>
        <w:tc>
          <w:tcPr>
            <w:tcW w:w="990" w:type="dxa"/>
          </w:tcPr>
          <w:p w14:paraId="15BB3E01" w14:textId="77777777" w:rsidR="0061524D" w:rsidRPr="00487927" w:rsidRDefault="0061524D" w:rsidP="00FD51B2">
            <w:pPr>
              <w:jc w:val="center"/>
              <w:rPr>
                <w:rFonts w:cstheme="minorHAnsi"/>
                <w:szCs w:val="20"/>
              </w:rPr>
            </w:pPr>
          </w:p>
        </w:tc>
        <w:tc>
          <w:tcPr>
            <w:tcW w:w="1080" w:type="dxa"/>
          </w:tcPr>
          <w:p w14:paraId="4B46745E" w14:textId="77777777" w:rsidR="0061524D" w:rsidRPr="00283A38" w:rsidRDefault="0061524D" w:rsidP="00FD51B2">
            <w:pPr>
              <w:jc w:val="center"/>
              <w:rPr>
                <w:rFonts w:cstheme="minorHAnsi"/>
                <w:szCs w:val="20"/>
              </w:rPr>
            </w:pPr>
          </w:p>
        </w:tc>
        <w:tc>
          <w:tcPr>
            <w:tcW w:w="990" w:type="dxa"/>
          </w:tcPr>
          <w:p w14:paraId="68EB2957"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FD4DE24" w14:textId="77777777" w:rsidR="0061524D" w:rsidRPr="00283A38" w:rsidRDefault="0061524D" w:rsidP="00FD51B2">
            <w:pPr>
              <w:jc w:val="center"/>
              <w:rPr>
                <w:rFonts w:cstheme="minorHAnsi"/>
                <w:szCs w:val="20"/>
              </w:rPr>
            </w:pPr>
          </w:p>
        </w:tc>
        <w:tc>
          <w:tcPr>
            <w:tcW w:w="1103" w:type="dxa"/>
          </w:tcPr>
          <w:p w14:paraId="68E4FA01" w14:textId="77777777" w:rsidR="0061524D" w:rsidRPr="00283A38" w:rsidRDefault="0061524D" w:rsidP="00FD51B2">
            <w:pPr>
              <w:jc w:val="center"/>
              <w:rPr>
                <w:rFonts w:cstheme="minorHAnsi"/>
                <w:szCs w:val="20"/>
              </w:rPr>
            </w:pPr>
          </w:p>
        </w:tc>
        <w:tc>
          <w:tcPr>
            <w:tcW w:w="1103" w:type="dxa"/>
          </w:tcPr>
          <w:p w14:paraId="7C261BD9" w14:textId="77777777" w:rsidR="0061524D" w:rsidRPr="00283A38" w:rsidRDefault="0061524D" w:rsidP="00FD51B2">
            <w:pPr>
              <w:jc w:val="center"/>
              <w:rPr>
                <w:rFonts w:cstheme="minorHAnsi"/>
                <w:szCs w:val="20"/>
              </w:rPr>
            </w:pPr>
          </w:p>
        </w:tc>
      </w:tr>
      <w:tr w:rsidR="0061524D" w:rsidRPr="00487927" w14:paraId="429E5C60" w14:textId="767185DD" w:rsidTr="0061524D">
        <w:tc>
          <w:tcPr>
            <w:tcW w:w="1255" w:type="dxa"/>
          </w:tcPr>
          <w:p w14:paraId="60FB21F1" w14:textId="56E7D5FF" w:rsidR="0061524D" w:rsidRPr="00BE4128" w:rsidRDefault="0061524D" w:rsidP="00FD51B2">
            <w:pPr>
              <w:jc w:val="center"/>
              <w:rPr>
                <w:szCs w:val="20"/>
              </w:rPr>
            </w:pPr>
            <w:r w:rsidRPr="00BE4128">
              <w:rPr>
                <w:szCs w:val="20"/>
              </w:rPr>
              <w:t>260</w:t>
            </w:r>
            <w:r>
              <w:rPr>
                <w:szCs w:val="20"/>
              </w:rPr>
              <w:t>4</w:t>
            </w:r>
            <w:r w:rsidRPr="00BE4128">
              <w:rPr>
                <w:szCs w:val="20"/>
              </w:rPr>
              <w:t>_01</w:t>
            </w:r>
          </w:p>
        </w:tc>
        <w:tc>
          <w:tcPr>
            <w:tcW w:w="990" w:type="dxa"/>
          </w:tcPr>
          <w:p w14:paraId="1D520E18" w14:textId="77777777" w:rsidR="0061524D" w:rsidRPr="00283A38" w:rsidRDefault="0061524D" w:rsidP="00FD51B2">
            <w:pPr>
              <w:jc w:val="center"/>
              <w:rPr>
                <w:rFonts w:cstheme="minorHAnsi"/>
                <w:szCs w:val="20"/>
              </w:rPr>
            </w:pPr>
          </w:p>
        </w:tc>
        <w:tc>
          <w:tcPr>
            <w:tcW w:w="990" w:type="dxa"/>
          </w:tcPr>
          <w:p w14:paraId="6FF365A3" w14:textId="77777777" w:rsidR="0061524D" w:rsidRPr="00487927" w:rsidRDefault="0061524D" w:rsidP="00FD51B2">
            <w:pPr>
              <w:jc w:val="center"/>
              <w:rPr>
                <w:rFonts w:cstheme="minorHAnsi"/>
                <w:szCs w:val="20"/>
              </w:rPr>
            </w:pPr>
          </w:p>
        </w:tc>
        <w:tc>
          <w:tcPr>
            <w:tcW w:w="990" w:type="dxa"/>
          </w:tcPr>
          <w:p w14:paraId="678F23E3" w14:textId="77777777" w:rsidR="0061524D" w:rsidRPr="00487927" w:rsidRDefault="0061524D" w:rsidP="00FD51B2">
            <w:pPr>
              <w:jc w:val="center"/>
              <w:rPr>
                <w:rFonts w:cstheme="minorHAnsi"/>
                <w:szCs w:val="20"/>
              </w:rPr>
            </w:pPr>
          </w:p>
        </w:tc>
        <w:tc>
          <w:tcPr>
            <w:tcW w:w="990" w:type="dxa"/>
          </w:tcPr>
          <w:p w14:paraId="79609719" w14:textId="77777777" w:rsidR="0061524D" w:rsidRPr="00487927" w:rsidRDefault="0061524D" w:rsidP="00FD51B2">
            <w:pPr>
              <w:jc w:val="center"/>
              <w:rPr>
                <w:rFonts w:cstheme="minorHAnsi"/>
                <w:szCs w:val="20"/>
              </w:rPr>
            </w:pPr>
          </w:p>
        </w:tc>
        <w:tc>
          <w:tcPr>
            <w:tcW w:w="990" w:type="dxa"/>
          </w:tcPr>
          <w:p w14:paraId="09919FE8" w14:textId="77777777" w:rsidR="0061524D" w:rsidRPr="00487927" w:rsidRDefault="0061524D" w:rsidP="00FD51B2">
            <w:pPr>
              <w:jc w:val="center"/>
              <w:rPr>
                <w:rFonts w:cstheme="minorHAnsi"/>
                <w:szCs w:val="20"/>
              </w:rPr>
            </w:pPr>
          </w:p>
        </w:tc>
        <w:tc>
          <w:tcPr>
            <w:tcW w:w="990" w:type="dxa"/>
          </w:tcPr>
          <w:p w14:paraId="32B04AA5" w14:textId="77777777" w:rsidR="0061524D" w:rsidRPr="00487927" w:rsidRDefault="0061524D" w:rsidP="00FD51B2">
            <w:pPr>
              <w:jc w:val="center"/>
              <w:rPr>
                <w:rFonts w:cstheme="minorHAnsi"/>
                <w:szCs w:val="20"/>
              </w:rPr>
            </w:pPr>
          </w:p>
        </w:tc>
        <w:tc>
          <w:tcPr>
            <w:tcW w:w="1080" w:type="dxa"/>
          </w:tcPr>
          <w:p w14:paraId="302C5ABC" w14:textId="77777777" w:rsidR="0061524D" w:rsidRPr="00283A38" w:rsidRDefault="0061524D" w:rsidP="00FD51B2">
            <w:pPr>
              <w:jc w:val="center"/>
              <w:rPr>
                <w:rFonts w:cstheme="minorHAnsi"/>
                <w:szCs w:val="20"/>
              </w:rPr>
            </w:pPr>
          </w:p>
        </w:tc>
        <w:tc>
          <w:tcPr>
            <w:tcW w:w="990" w:type="dxa"/>
          </w:tcPr>
          <w:p w14:paraId="30A19A04" w14:textId="2A0A564C"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937483" w14:textId="77777777" w:rsidR="0061524D" w:rsidRPr="00283A38" w:rsidRDefault="0061524D" w:rsidP="00FD51B2">
            <w:pPr>
              <w:jc w:val="center"/>
              <w:rPr>
                <w:rFonts w:cstheme="minorHAnsi"/>
                <w:szCs w:val="20"/>
              </w:rPr>
            </w:pPr>
          </w:p>
        </w:tc>
        <w:tc>
          <w:tcPr>
            <w:tcW w:w="1103" w:type="dxa"/>
          </w:tcPr>
          <w:p w14:paraId="4D894B25" w14:textId="77777777" w:rsidR="0061524D" w:rsidRPr="00283A38" w:rsidRDefault="0061524D" w:rsidP="00FD51B2">
            <w:pPr>
              <w:jc w:val="center"/>
              <w:rPr>
                <w:rFonts w:cstheme="minorHAnsi"/>
                <w:szCs w:val="20"/>
              </w:rPr>
            </w:pPr>
          </w:p>
        </w:tc>
        <w:tc>
          <w:tcPr>
            <w:tcW w:w="1103" w:type="dxa"/>
          </w:tcPr>
          <w:p w14:paraId="7C29722E" w14:textId="77777777" w:rsidR="0061524D" w:rsidRPr="00283A38" w:rsidRDefault="0061524D" w:rsidP="00FD51B2">
            <w:pPr>
              <w:jc w:val="center"/>
              <w:rPr>
                <w:rFonts w:cstheme="minorHAnsi"/>
                <w:szCs w:val="20"/>
              </w:rPr>
            </w:pPr>
          </w:p>
        </w:tc>
      </w:tr>
      <w:tr w:rsidR="0061524D" w:rsidRPr="00487927" w14:paraId="54DB50C9" w14:textId="4721A21A" w:rsidTr="0061524D">
        <w:tc>
          <w:tcPr>
            <w:tcW w:w="1255" w:type="dxa"/>
          </w:tcPr>
          <w:p w14:paraId="4CAE2F00" w14:textId="60AC42FB"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2</w:t>
            </w:r>
          </w:p>
        </w:tc>
        <w:tc>
          <w:tcPr>
            <w:tcW w:w="990" w:type="dxa"/>
          </w:tcPr>
          <w:p w14:paraId="514E0364" w14:textId="77777777" w:rsidR="0061524D" w:rsidRPr="00283A38" w:rsidRDefault="0061524D" w:rsidP="00FD51B2">
            <w:pPr>
              <w:jc w:val="center"/>
              <w:rPr>
                <w:rFonts w:cstheme="minorHAnsi"/>
                <w:szCs w:val="20"/>
              </w:rPr>
            </w:pPr>
          </w:p>
        </w:tc>
        <w:tc>
          <w:tcPr>
            <w:tcW w:w="990" w:type="dxa"/>
          </w:tcPr>
          <w:p w14:paraId="38E4FEDA" w14:textId="77777777" w:rsidR="0061524D" w:rsidRPr="00487927" w:rsidRDefault="0061524D" w:rsidP="00FD51B2">
            <w:pPr>
              <w:jc w:val="center"/>
              <w:rPr>
                <w:rFonts w:cstheme="minorHAnsi"/>
                <w:szCs w:val="20"/>
              </w:rPr>
            </w:pPr>
          </w:p>
        </w:tc>
        <w:tc>
          <w:tcPr>
            <w:tcW w:w="990" w:type="dxa"/>
          </w:tcPr>
          <w:p w14:paraId="4411BDC6" w14:textId="77777777" w:rsidR="0061524D" w:rsidRPr="00487927" w:rsidRDefault="0061524D" w:rsidP="00FD51B2">
            <w:pPr>
              <w:jc w:val="center"/>
              <w:rPr>
                <w:rFonts w:cstheme="minorHAnsi"/>
                <w:szCs w:val="20"/>
              </w:rPr>
            </w:pPr>
          </w:p>
        </w:tc>
        <w:tc>
          <w:tcPr>
            <w:tcW w:w="990" w:type="dxa"/>
          </w:tcPr>
          <w:p w14:paraId="77AA20D4" w14:textId="77777777" w:rsidR="0061524D" w:rsidRPr="00487927" w:rsidRDefault="0061524D" w:rsidP="00FD51B2">
            <w:pPr>
              <w:jc w:val="center"/>
              <w:rPr>
                <w:rFonts w:cstheme="minorHAnsi"/>
                <w:szCs w:val="20"/>
              </w:rPr>
            </w:pPr>
          </w:p>
        </w:tc>
        <w:tc>
          <w:tcPr>
            <w:tcW w:w="990" w:type="dxa"/>
          </w:tcPr>
          <w:p w14:paraId="54BA654B" w14:textId="77777777" w:rsidR="0061524D" w:rsidRPr="00487927" w:rsidRDefault="0061524D" w:rsidP="00FD51B2">
            <w:pPr>
              <w:jc w:val="center"/>
              <w:rPr>
                <w:rFonts w:cstheme="minorHAnsi"/>
                <w:szCs w:val="20"/>
              </w:rPr>
            </w:pPr>
          </w:p>
        </w:tc>
        <w:tc>
          <w:tcPr>
            <w:tcW w:w="990" w:type="dxa"/>
          </w:tcPr>
          <w:p w14:paraId="0DCCC6E4" w14:textId="77777777" w:rsidR="0061524D" w:rsidRPr="00487927" w:rsidRDefault="0061524D" w:rsidP="00FD51B2">
            <w:pPr>
              <w:jc w:val="center"/>
              <w:rPr>
                <w:rFonts w:cstheme="minorHAnsi"/>
                <w:szCs w:val="20"/>
              </w:rPr>
            </w:pPr>
          </w:p>
        </w:tc>
        <w:tc>
          <w:tcPr>
            <w:tcW w:w="1080" w:type="dxa"/>
          </w:tcPr>
          <w:p w14:paraId="03F6C7BD" w14:textId="77777777" w:rsidR="0061524D" w:rsidRPr="00283A38" w:rsidRDefault="0061524D" w:rsidP="00FD51B2">
            <w:pPr>
              <w:jc w:val="center"/>
              <w:rPr>
                <w:rFonts w:cstheme="minorHAnsi"/>
                <w:szCs w:val="20"/>
              </w:rPr>
            </w:pPr>
          </w:p>
        </w:tc>
        <w:tc>
          <w:tcPr>
            <w:tcW w:w="990" w:type="dxa"/>
          </w:tcPr>
          <w:p w14:paraId="2D5945E6" w14:textId="58C6C5C2" w:rsidR="0061524D" w:rsidRPr="00283A38" w:rsidRDefault="0061524D" w:rsidP="00FD51B2">
            <w:pPr>
              <w:jc w:val="center"/>
              <w:rPr>
                <w:rFonts w:cstheme="minorHAnsi"/>
                <w:szCs w:val="20"/>
              </w:rPr>
            </w:pPr>
            <w:r w:rsidRPr="00283A38">
              <w:rPr>
                <w:rFonts w:cstheme="minorHAnsi"/>
                <w:szCs w:val="20"/>
              </w:rPr>
              <w:t>•</w:t>
            </w:r>
          </w:p>
        </w:tc>
        <w:tc>
          <w:tcPr>
            <w:tcW w:w="990" w:type="dxa"/>
          </w:tcPr>
          <w:p w14:paraId="2A5D15C0" w14:textId="77777777" w:rsidR="0061524D" w:rsidRPr="00283A38" w:rsidRDefault="0061524D" w:rsidP="00FD51B2">
            <w:pPr>
              <w:jc w:val="center"/>
              <w:rPr>
                <w:rFonts w:cstheme="minorHAnsi"/>
                <w:szCs w:val="20"/>
              </w:rPr>
            </w:pPr>
          </w:p>
        </w:tc>
        <w:tc>
          <w:tcPr>
            <w:tcW w:w="1103" w:type="dxa"/>
          </w:tcPr>
          <w:p w14:paraId="5F2B619A" w14:textId="77777777" w:rsidR="0061524D" w:rsidRPr="00283A38" w:rsidRDefault="0061524D" w:rsidP="00FD51B2">
            <w:pPr>
              <w:jc w:val="center"/>
              <w:rPr>
                <w:rFonts w:cstheme="minorHAnsi"/>
                <w:szCs w:val="20"/>
              </w:rPr>
            </w:pPr>
          </w:p>
        </w:tc>
        <w:tc>
          <w:tcPr>
            <w:tcW w:w="1103" w:type="dxa"/>
          </w:tcPr>
          <w:p w14:paraId="7054A220" w14:textId="77777777" w:rsidR="0061524D" w:rsidRPr="00283A38" w:rsidRDefault="0061524D" w:rsidP="00FD51B2">
            <w:pPr>
              <w:jc w:val="center"/>
              <w:rPr>
                <w:rFonts w:cstheme="minorHAnsi"/>
                <w:szCs w:val="20"/>
              </w:rPr>
            </w:pPr>
          </w:p>
        </w:tc>
      </w:tr>
      <w:tr w:rsidR="0061524D" w:rsidRPr="00487927" w14:paraId="6AB2E9C0" w14:textId="67ED3A06" w:rsidTr="0061524D">
        <w:tc>
          <w:tcPr>
            <w:tcW w:w="1255" w:type="dxa"/>
          </w:tcPr>
          <w:p w14:paraId="25552521" w14:textId="4FCF7945"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3</w:t>
            </w:r>
          </w:p>
        </w:tc>
        <w:tc>
          <w:tcPr>
            <w:tcW w:w="990" w:type="dxa"/>
          </w:tcPr>
          <w:p w14:paraId="4E7E3855" w14:textId="77777777" w:rsidR="0061524D" w:rsidRPr="00283A38" w:rsidRDefault="0061524D" w:rsidP="00FD51B2">
            <w:pPr>
              <w:jc w:val="center"/>
              <w:rPr>
                <w:rFonts w:cstheme="minorHAnsi"/>
                <w:szCs w:val="20"/>
              </w:rPr>
            </w:pPr>
          </w:p>
        </w:tc>
        <w:tc>
          <w:tcPr>
            <w:tcW w:w="990" w:type="dxa"/>
          </w:tcPr>
          <w:p w14:paraId="5B43EA72" w14:textId="77777777" w:rsidR="0061524D" w:rsidRPr="00487927" w:rsidRDefault="0061524D" w:rsidP="00FD51B2">
            <w:pPr>
              <w:jc w:val="center"/>
              <w:rPr>
                <w:rFonts w:cstheme="minorHAnsi"/>
                <w:szCs w:val="20"/>
              </w:rPr>
            </w:pPr>
          </w:p>
        </w:tc>
        <w:tc>
          <w:tcPr>
            <w:tcW w:w="990" w:type="dxa"/>
          </w:tcPr>
          <w:p w14:paraId="578601E3" w14:textId="77777777" w:rsidR="0061524D" w:rsidRPr="00487927" w:rsidRDefault="0061524D" w:rsidP="00FD51B2">
            <w:pPr>
              <w:jc w:val="center"/>
              <w:rPr>
                <w:rFonts w:cstheme="minorHAnsi"/>
                <w:szCs w:val="20"/>
              </w:rPr>
            </w:pPr>
          </w:p>
        </w:tc>
        <w:tc>
          <w:tcPr>
            <w:tcW w:w="990" w:type="dxa"/>
          </w:tcPr>
          <w:p w14:paraId="4B033F93" w14:textId="77777777" w:rsidR="0061524D" w:rsidRPr="00487927" w:rsidRDefault="0061524D" w:rsidP="00FD51B2">
            <w:pPr>
              <w:jc w:val="center"/>
              <w:rPr>
                <w:rFonts w:cstheme="minorHAnsi"/>
                <w:szCs w:val="20"/>
              </w:rPr>
            </w:pPr>
          </w:p>
        </w:tc>
        <w:tc>
          <w:tcPr>
            <w:tcW w:w="990" w:type="dxa"/>
          </w:tcPr>
          <w:p w14:paraId="56AAC9A3" w14:textId="77777777" w:rsidR="0061524D" w:rsidRPr="00487927" w:rsidRDefault="0061524D" w:rsidP="00FD51B2">
            <w:pPr>
              <w:jc w:val="center"/>
              <w:rPr>
                <w:rFonts w:cstheme="minorHAnsi"/>
                <w:szCs w:val="20"/>
              </w:rPr>
            </w:pPr>
          </w:p>
        </w:tc>
        <w:tc>
          <w:tcPr>
            <w:tcW w:w="990" w:type="dxa"/>
          </w:tcPr>
          <w:p w14:paraId="710646E2" w14:textId="77777777" w:rsidR="0061524D" w:rsidRPr="00487927" w:rsidRDefault="0061524D" w:rsidP="00FD51B2">
            <w:pPr>
              <w:jc w:val="center"/>
              <w:rPr>
                <w:rFonts w:cstheme="minorHAnsi"/>
                <w:szCs w:val="20"/>
              </w:rPr>
            </w:pPr>
          </w:p>
        </w:tc>
        <w:tc>
          <w:tcPr>
            <w:tcW w:w="1080" w:type="dxa"/>
          </w:tcPr>
          <w:p w14:paraId="18DA2FAF" w14:textId="77777777" w:rsidR="0061524D" w:rsidRPr="00283A38" w:rsidRDefault="0061524D" w:rsidP="00FD51B2">
            <w:pPr>
              <w:jc w:val="center"/>
              <w:rPr>
                <w:rFonts w:cstheme="minorHAnsi"/>
                <w:szCs w:val="20"/>
              </w:rPr>
            </w:pPr>
          </w:p>
        </w:tc>
        <w:tc>
          <w:tcPr>
            <w:tcW w:w="990" w:type="dxa"/>
          </w:tcPr>
          <w:p w14:paraId="05640F7D" w14:textId="5F4AED9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C675E8E" w14:textId="77777777" w:rsidR="0061524D" w:rsidRPr="00283A38" w:rsidRDefault="0061524D" w:rsidP="00FD51B2">
            <w:pPr>
              <w:jc w:val="center"/>
              <w:rPr>
                <w:rFonts w:cstheme="minorHAnsi"/>
                <w:szCs w:val="20"/>
              </w:rPr>
            </w:pPr>
          </w:p>
        </w:tc>
        <w:tc>
          <w:tcPr>
            <w:tcW w:w="1103" w:type="dxa"/>
          </w:tcPr>
          <w:p w14:paraId="6C0F274F" w14:textId="77777777" w:rsidR="0061524D" w:rsidRPr="00283A38" w:rsidRDefault="0061524D" w:rsidP="00FD51B2">
            <w:pPr>
              <w:jc w:val="center"/>
              <w:rPr>
                <w:rFonts w:cstheme="minorHAnsi"/>
                <w:szCs w:val="20"/>
              </w:rPr>
            </w:pPr>
          </w:p>
        </w:tc>
        <w:tc>
          <w:tcPr>
            <w:tcW w:w="1103" w:type="dxa"/>
          </w:tcPr>
          <w:p w14:paraId="12D7F7B6" w14:textId="77777777" w:rsidR="0061524D" w:rsidRPr="00283A38" w:rsidRDefault="0061524D" w:rsidP="00FD51B2">
            <w:pPr>
              <w:jc w:val="center"/>
              <w:rPr>
                <w:rFonts w:cstheme="minorHAnsi"/>
                <w:szCs w:val="20"/>
              </w:rPr>
            </w:pPr>
          </w:p>
        </w:tc>
      </w:tr>
      <w:tr w:rsidR="0061524D" w:rsidRPr="00487927" w14:paraId="0E5D57CD" w14:textId="2188D3B2" w:rsidTr="0061524D">
        <w:tc>
          <w:tcPr>
            <w:tcW w:w="1255" w:type="dxa"/>
          </w:tcPr>
          <w:p w14:paraId="37E87F35" w14:textId="7FBDB50C"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4</w:t>
            </w:r>
          </w:p>
        </w:tc>
        <w:tc>
          <w:tcPr>
            <w:tcW w:w="990" w:type="dxa"/>
          </w:tcPr>
          <w:p w14:paraId="6D64D2E4" w14:textId="77777777" w:rsidR="0061524D" w:rsidRPr="00283A38" w:rsidRDefault="0061524D" w:rsidP="00FD51B2">
            <w:pPr>
              <w:jc w:val="center"/>
              <w:rPr>
                <w:rFonts w:cstheme="minorHAnsi"/>
                <w:szCs w:val="20"/>
              </w:rPr>
            </w:pPr>
          </w:p>
        </w:tc>
        <w:tc>
          <w:tcPr>
            <w:tcW w:w="990" w:type="dxa"/>
          </w:tcPr>
          <w:p w14:paraId="4FFB6F56" w14:textId="77777777" w:rsidR="0061524D" w:rsidRPr="00487927" w:rsidRDefault="0061524D" w:rsidP="00FD51B2">
            <w:pPr>
              <w:jc w:val="center"/>
              <w:rPr>
                <w:rFonts w:cstheme="minorHAnsi"/>
                <w:szCs w:val="20"/>
              </w:rPr>
            </w:pPr>
          </w:p>
        </w:tc>
        <w:tc>
          <w:tcPr>
            <w:tcW w:w="990" w:type="dxa"/>
          </w:tcPr>
          <w:p w14:paraId="7BEB0F7A" w14:textId="77777777" w:rsidR="0061524D" w:rsidRPr="00487927" w:rsidRDefault="0061524D" w:rsidP="00FD51B2">
            <w:pPr>
              <w:jc w:val="center"/>
              <w:rPr>
                <w:rFonts w:cstheme="minorHAnsi"/>
                <w:szCs w:val="20"/>
              </w:rPr>
            </w:pPr>
          </w:p>
        </w:tc>
        <w:tc>
          <w:tcPr>
            <w:tcW w:w="990" w:type="dxa"/>
          </w:tcPr>
          <w:p w14:paraId="03BDC857" w14:textId="77777777" w:rsidR="0061524D" w:rsidRPr="00487927" w:rsidRDefault="0061524D" w:rsidP="00FD51B2">
            <w:pPr>
              <w:jc w:val="center"/>
              <w:rPr>
                <w:rFonts w:cstheme="minorHAnsi"/>
                <w:szCs w:val="20"/>
              </w:rPr>
            </w:pPr>
          </w:p>
        </w:tc>
        <w:tc>
          <w:tcPr>
            <w:tcW w:w="990" w:type="dxa"/>
          </w:tcPr>
          <w:p w14:paraId="22BB5F64" w14:textId="77777777" w:rsidR="0061524D" w:rsidRPr="00487927" w:rsidRDefault="0061524D" w:rsidP="00FD51B2">
            <w:pPr>
              <w:jc w:val="center"/>
              <w:rPr>
                <w:rFonts w:cstheme="minorHAnsi"/>
                <w:szCs w:val="20"/>
              </w:rPr>
            </w:pPr>
          </w:p>
        </w:tc>
        <w:tc>
          <w:tcPr>
            <w:tcW w:w="990" w:type="dxa"/>
          </w:tcPr>
          <w:p w14:paraId="09473222" w14:textId="77777777" w:rsidR="0061524D" w:rsidRPr="00487927" w:rsidRDefault="0061524D" w:rsidP="00FD51B2">
            <w:pPr>
              <w:jc w:val="center"/>
              <w:rPr>
                <w:rFonts w:cstheme="minorHAnsi"/>
                <w:szCs w:val="20"/>
              </w:rPr>
            </w:pPr>
          </w:p>
        </w:tc>
        <w:tc>
          <w:tcPr>
            <w:tcW w:w="1080" w:type="dxa"/>
          </w:tcPr>
          <w:p w14:paraId="0B5AFBAD" w14:textId="77777777" w:rsidR="0061524D" w:rsidRPr="00283A38" w:rsidRDefault="0061524D" w:rsidP="00FD51B2">
            <w:pPr>
              <w:jc w:val="center"/>
              <w:rPr>
                <w:rFonts w:cstheme="minorHAnsi"/>
                <w:szCs w:val="20"/>
              </w:rPr>
            </w:pPr>
          </w:p>
        </w:tc>
        <w:tc>
          <w:tcPr>
            <w:tcW w:w="990" w:type="dxa"/>
          </w:tcPr>
          <w:p w14:paraId="3C75CD9A" w14:textId="0800EB90" w:rsidR="0061524D" w:rsidRPr="00283A38" w:rsidRDefault="0061524D" w:rsidP="00FD51B2">
            <w:pPr>
              <w:jc w:val="center"/>
              <w:rPr>
                <w:rFonts w:cstheme="minorHAnsi"/>
                <w:szCs w:val="20"/>
              </w:rPr>
            </w:pPr>
            <w:r w:rsidRPr="00283A38">
              <w:rPr>
                <w:rFonts w:cstheme="minorHAnsi"/>
                <w:szCs w:val="20"/>
              </w:rPr>
              <w:t>•</w:t>
            </w:r>
          </w:p>
        </w:tc>
        <w:tc>
          <w:tcPr>
            <w:tcW w:w="990" w:type="dxa"/>
          </w:tcPr>
          <w:p w14:paraId="76D853B0" w14:textId="77777777" w:rsidR="0061524D" w:rsidRPr="00283A38" w:rsidRDefault="0061524D" w:rsidP="00FD51B2">
            <w:pPr>
              <w:jc w:val="center"/>
              <w:rPr>
                <w:rFonts w:cstheme="minorHAnsi"/>
                <w:szCs w:val="20"/>
              </w:rPr>
            </w:pPr>
          </w:p>
        </w:tc>
        <w:tc>
          <w:tcPr>
            <w:tcW w:w="1103" w:type="dxa"/>
          </w:tcPr>
          <w:p w14:paraId="40FDAB72" w14:textId="77777777" w:rsidR="0061524D" w:rsidRPr="00283A38" w:rsidRDefault="0061524D" w:rsidP="00FD51B2">
            <w:pPr>
              <w:jc w:val="center"/>
              <w:rPr>
                <w:rFonts w:cstheme="minorHAnsi"/>
                <w:szCs w:val="20"/>
              </w:rPr>
            </w:pPr>
          </w:p>
        </w:tc>
        <w:tc>
          <w:tcPr>
            <w:tcW w:w="1103" w:type="dxa"/>
          </w:tcPr>
          <w:p w14:paraId="192E0964" w14:textId="77777777" w:rsidR="0061524D" w:rsidRPr="00283A38" w:rsidRDefault="0061524D" w:rsidP="00FD51B2">
            <w:pPr>
              <w:jc w:val="center"/>
              <w:rPr>
                <w:rFonts w:cstheme="minorHAnsi"/>
                <w:szCs w:val="20"/>
              </w:rPr>
            </w:pPr>
          </w:p>
        </w:tc>
      </w:tr>
      <w:tr w:rsidR="0061524D" w:rsidRPr="00487927" w14:paraId="45795262" w14:textId="3F44E563" w:rsidTr="0061524D">
        <w:tc>
          <w:tcPr>
            <w:tcW w:w="1255" w:type="dxa"/>
          </w:tcPr>
          <w:p w14:paraId="2D87264D" w14:textId="539904F2" w:rsidR="0061524D" w:rsidRPr="00BE4128" w:rsidRDefault="0061524D" w:rsidP="00FD51B2">
            <w:pPr>
              <w:jc w:val="center"/>
              <w:rPr>
                <w:szCs w:val="20"/>
              </w:rPr>
            </w:pPr>
            <w:r w:rsidRPr="00BE4128">
              <w:rPr>
                <w:szCs w:val="20"/>
              </w:rPr>
              <w:t>260</w:t>
            </w:r>
            <w:r>
              <w:rPr>
                <w:szCs w:val="20"/>
              </w:rPr>
              <w:t>5</w:t>
            </w:r>
            <w:r w:rsidRPr="00BE4128">
              <w:rPr>
                <w:szCs w:val="20"/>
              </w:rPr>
              <w:t>_01</w:t>
            </w:r>
          </w:p>
        </w:tc>
        <w:tc>
          <w:tcPr>
            <w:tcW w:w="990" w:type="dxa"/>
          </w:tcPr>
          <w:p w14:paraId="34D526F3" w14:textId="77777777" w:rsidR="0061524D" w:rsidRPr="00283A38" w:rsidRDefault="0061524D" w:rsidP="00FD51B2">
            <w:pPr>
              <w:jc w:val="center"/>
              <w:rPr>
                <w:rFonts w:cstheme="minorHAnsi"/>
                <w:szCs w:val="20"/>
              </w:rPr>
            </w:pPr>
          </w:p>
        </w:tc>
        <w:tc>
          <w:tcPr>
            <w:tcW w:w="990" w:type="dxa"/>
          </w:tcPr>
          <w:p w14:paraId="7043FCFC" w14:textId="77777777" w:rsidR="0061524D" w:rsidRPr="00487927" w:rsidRDefault="0061524D" w:rsidP="00FD51B2">
            <w:pPr>
              <w:jc w:val="center"/>
              <w:rPr>
                <w:rFonts w:cstheme="minorHAnsi"/>
                <w:szCs w:val="20"/>
              </w:rPr>
            </w:pPr>
          </w:p>
        </w:tc>
        <w:tc>
          <w:tcPr>
            <w:tcW w:w="990" w:type="dxa"/>
          </w:tcPr>
          <w:p w14:paraId="7B4D3F09" w14:textId="77777777" w:rsidR="0061524D" w:rsidRPr="00487927" w:rsidRDefault="0061524D" w:rsidP="00FD51B2">
            <w:pPr>
              <w:jc w:val="center"/>
              <w:rPr>
                <w:rFonts w:cstheme="minorHAnsi"/>
                <w:szCs w:val="20"/>
              </w:rPr>
            </w:pPr>
          </w:p>
        </w:tc>
        <w:tc>
          <w:tcPr>
            <w:tcW w:w="990" w:type="dxa"/>
          </w:tcPr>
          <w:p w14:paraId="5D784743" w14:textId="77777777" w:rsidR="0061524D" w:rsidRPr="00487927" w:rsidRDefault="0061524D" w:rsidP="00FD51B2">
            <w:pPr>
              <w:jc w:val="center"/>
              <w:rPr>
                <w:rFonts w:cstheme="minorHAnsi"/>
                <w:szCs w:val="20"/>
              </w:rPr>
            </w:pPr>
          </w:p>
        </w:tc>
        <w:tc>
          <w:tcPr>
            <w:tcW w:w="990" w:type="dxa"/>
          </w:tcPr>
          <w:p w14:paraId="6A52AD14" w14:textId="77777777" w:rsidR="0061524D" w:rsidRPr="00487927" w:rsidRDefault="0061524D" w:rsidP="00FD51B2">
            <w:pPr>
              <w:jc w:val="center"/>
              <w:rPr>
                <w:rFonts w:cstheme="minorHAnsi"/>
                <w:szCs w:val="20"/>
              </w:rPr>
            </w:pPr>
          </w:p>
        </w:tc>
        <w:tc>
          <w:tcPr>
            <w:tcW w:w="990" w:type="dxa"/>
          </w:tcPr>
          <w:p w14:paraId="00C6CD02" w14:textId="77777777" w:rsidR="0061524D" w:rsidRPr="00487927" w:rsidRDefault="0061524D" w:rsidP="00FD51B2">
            <w:pPr>
              <w:jc w:val="center"/>
              <w:rPr>
                <w:rFonts w:cstheme="minorHAnsi"/>
                <w:szCs w:val="20"/>
              </w:rPr>
            </w:pPr>
          </w:p>
        </w:tc>
        <w:tc>
          <w:tcPr>
            <w:tcW w:w="1080" w:type="dxa"/>
          </w:tcPr>
          <w:p w14:paraId="65B3790D" w14:textId="77777777" w:rsidR="0061524D" w:rsidRPr="00283A38" w:rsidRDefault="0061524D" w:rsidP="00FD51B2">
            <w:pPr>
              <w:jc w:val="center"/>
              <w:rPr>
                <w:rFonts w:cstheme="minorHAnsi"/>
                <w:szCs w:val="20"/>
              </w:rPr>
            </w:pPr>
          </w:p>
        </w:tc>
        <w:tc>
          <w:tcPr>
            <w:tcW w:w="990" w:type="dxa"/>
          </w:tcPr>
          <w:p w14:paraId="3137D1D3" w14:textId="0F5AD66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3BA56A6" w14:textId="77777777" w:rsidR="0061524D" w:rsidRPr="00283A38" w:rsidRDefault="0061524D" w:rsidP="00FD51B2">
            <w:pPr>
              <w:jc w:val="center"/>
              <w:rPr>
                <w:rFonts w:cstheme="minorHAnsi"/>
                <w:szCs w:val="20"/>
              </w:rPr>
            </w:pPr>
          </w:p>
        </w:tc>
        <w:tc>
          <w:tcPr>
            <w:tcW w:w="1103" w:type="dxa"/>
          </w:tcPr>
          <w:p w14:paraId="485696BE" w14:textId="77777777" w:rsidR="0061524D" w:rsidRPr="00283A38" w:rsidRDefault="0061524D" w:rsidP="00FD51B2">
            <w:pPr>
              <w:jc w:val="center"/>
              <w:rPr>
                <w:rFonts w:cstheme="minorHAnsi"/>
                <w:szCs w:val="20"/>
              </w:rPr>
            </w:pPr>
          </w:p>
        </w:tc>
        <w:tc>
          <w:tcPr>
            <w:tcW w:w="1103" w:type="dxa"/>
          </w:tcPr>
          <w:p w14:paraId="5120DC28" w14:textId="77777777" w:rsidR="0061524D" w:rsidRPr="00283A38" w:rsidRDefault="0061524D" w:rsidP="00FD51B2">
            <w:pPr>
              <w:jc w:val="center"/>
              <w:rPr>
                <w:rFonts w:cstheme="minorHAnsi"/>
                <w:szCs w:val="20"/>
              </w:rPr>
            </w:pPr>
          </w:p>
        </w:tc>
      </w:tr>
      <w:tr w:rsidR="0061524D" w:rsidRPr="00487927" w14:paraId="53C777D7" w14:textId="40C12321" w:rsidTr="0061524D">
        <w:tc>
          <w:tcPr>
            <w:tcW w:w="1255" w:type="dxa"/>
          </w:tcPr>
          <w:p w14:paraId="5F6EDCF3" w14:textId="6010AC22"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2</w:t>
            </w:r>
          </w:p>
        </w:tc>
        <w:tc>
          <w:tcPr>
            <w:tcW w:w="990" w:type="dxa"/>
          </w:tcPr>
          <w:p w14:paraId="3B1F38CF" w14:textId="77777777" w:rsidR="0061524D" w:rsidRPr="00283A38" w:rsidRDefault="0061524D" w:rsidP="00FD51B2">
            <w:pPr>
              <w:jc w:val="center"/>
              <w:rPr>
                <w:rFonts w:cstheme="minorHAnsi"/>
                <w:szCs w:val="20"/>
              </w:rPr>
            </w:pPr>
          </w:p>
        </w:tc>
        <w:tc>
          <w:tcPr>
            <w:tcW w:w="990" w:type="dxa"/>
          </w:tcPr>
          <w:p w14:paraId="37D33192" w14:textId="77777777" w:rsidR="0061524D" w:rsidRPr="00487927" w:rsidRDefault="0061524D" w:rsidP="00FD51B2">
            <w:pPr>
              <w:jc w:val="center"/>
              <w:rPr>
                <w:rFonts w:cstheme="minorHAnsi"/>
                <w:szCs w:val="20"/>
              </w:rPr>
            </w:pPr>
          </w:p>
        </w:tc>
        <w:tc>
          <w:tcPr>
            <w:tcW w:w="990" w:type="dxa"/>
          </w:tcPr>
          <w:p w14:paraId="3C2175BF" w14:textId="77777777" w:rsidR="0061524D" w:rsidRPr="00487927" w:rsidRDefault="0061524D" w:rsidP="00FD51B2">
            <w:pPr>
              <w:jc w:val="center"/>
              <w:rPr>
                <w:rFonts w:cstheme="minorHAnsi"/>
                <w:szCs w:val="20"/>
              </w:rPr>
            </w:pPr>
          </w:p>
        </w:tc>
        <w:tc>
          <w:tcPr>
            <w:tcW w:w="990" w:type="dxa"/>
          </w:tcPr>
          <w:p w14:paraId="6AAEF3B4" w14:textId="77777777" w:rsidR="0061524D" w:rsidRPr="00487927" w:rsidRDefault="0061524D" w:rsidP="00FD51B2">
            <w:pPr>
              <w:jc w:val="center"/>
              <w:rPr>
                <w:rFonts w:cstheme="minorHAnsi"/>
                <w:szCs w:val="20"/>
              </w:rPr>
            </w:pPr>
          </w:p>
        </w:tc>
        <w:tc>
          <w:tcPr>
            <w:tcW w:w="990" w:type="dxa"/>
          </w:tcPr>
          <w:p w14:paraId="54C83FFE" w14:textId="77777777" w:rsidR="0061524D" w:rsidRPr="00487927" w:rsidRDefault="0061524D" w:rsidP="00FD51B2">
            <w:pPr>
              <w:jc w:val="center"/>
              <w:rPr>
                <w:rFonts w:cstheme="minorHAnsi"/>
                <w:szCs w:val="20"/>
              </w:rPr>
            </w:pPr>
          </w:p>
        </w:tc>
        <w:tc>
          <w:tcPr>
            <w:tcW w:w="990" w:type="dxa"/>
          </w:tcPr>
          <w:p w14:paraId="214BD9ED" w14:textId="77777777" w:rsidR="0061524D" w:rsidRPr="00487927" w:rsidRDefault="0061524D" w:rsidP="00FD51B2">
            <w:pPr>
              <w:jc w:val="center"/>
              <w:rPr>
                <w:rFonts w:cstheme="minorHAnsi"/>
                <w:szCs w:val="20"/>
              </w:rPr>
            </w:pPr>
          </w:p>
        </w:tc>
        <w:tc>
          <w:tcPr>
            <w:tcW w:w="1080" w:type="dxa"/>
          </w:tcPr>
          <w:p w14:paraId="75F42D17" w14:textId="77777777" w:rsidR="0061524D" w:rsidRPr="00283A38" w:rsidRDefault="0061524D" w:rsidP="00FD51B2">
            <w:pPr>
              <w:jc w:val="center"/>
              <w:rPr>
                <w:rFonts w:cstheme="minorHAnsi"/>
                <w:szCs w:val="20"/>
              </w:rPr>
            </w:pPr>
          </w:p>
        </w:tc>
        <w:tc>
          <w:tcPr>
            <w:tcW w:w="990" w:type="dxa"/>
          </w:tcPr>
          <w:p w14:paraId="3372BCF3" w14:textId="19BB5A63" w:rsidR="0061524D" w:rsidRPr="00283A38" w:rsidRDefault="0061524D" w:rsidP="00FD51B2">
            <w:pPr>
              <w:jc w:val="center"/>
              <w:rPr>
                <w:rFonts w:cstheme="minorHAnsi"/>
                <w:szCs w:val="20"/>
              </w:rPr>
            </w:pPr>
            <w:r w:rsidRPr="00283A38">
              <w:rPr>
                <w:rFonts w:cstheme="minorHAnsi"/>
                <w:szCs w:val="20"/>
              </w:rPr>
              <w:t>•</w:t>
            </w:r>
          </w:p>
        </w:tc>
        <w:tc>
          <w:tcPr>
            <w:tcW w:w="990" w:type="dxa"/>
          </w:tcPr>
          <w:p w14:paraId="7A3714B9" w14:textId="77777777" w:rsidR="0061524D" w:rsidRPr="00283A38" w:rsidRDefault="0061524D" w:rsidP="00FD51B2">
            <w:pPr>
              <w:jc w:val="center"/>
              <w:rPr>
                <w:rFonts w:cstheme="minorHAnsi"/>
                <w:szCs w:val="20"/>
              </w:rPr>
            </w:pPr>
          </w:p>
        </w:tc>
        <w:tc>
          <w:tcPr>
            <w:tcW w:w="1103" w:type="dxa"/>
          </w:tcPr>
          <w:p w14:paraId="40E7FF7F" w14:textId="77777777" w:rsidR="0061524D" w:rsidRPr="00283A38" w:rsidRDefault="0061524D" w:rsidP="00FD51B2">
            <w:pPr>
              <w:jc w:val="center"/>
              <w:rPr>
                <w:rFonts w:cstheme="minorHAnsi"/>
                <w:szCs w:val="20"/>
              </w:rPr>
            </w:pPr>
          </w:p>
        </w:tc>
        <w:tc>
          <w:tcPr>
            <w:tcW w:w="1103" w:type="dxa"/>
          </w:tcPr>
          <w:p w14:paraId="4C6D6FDF" w14:textId="77777777" w:rsidR="0061524D" w:rsidRPr="00283A38" w:rsidRDefault="0061524D" w:rsidP="00FD51B2">
            <w:pPr>
              <w:jc w:val="center"/>
              <w:rPr>
                <w:rFonts w:cstheme="minorHAnsi"/>
                <w:szCs w:val="20"/>
              </w:rPr>
            </w:pPr>
          </w:p>
        </w:tc>
      </w:tr>
      <w:tr w:rsidR="0061524D" w:rsidRPr="00487927" w14:paraId="0194F5C2" w14:textId="64D72670" w:rsidTr="0061524D">
        <w:tc>
          <w:tcPr>
            <w:tcW w:w="1255" w:type="dxa"/>
          </w:tcPr>
          <w:p w14:paraId="1322C78B" w14:textId="2DA31C6D"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3</w:t>
            </w:r>
          </w:p>
        </w:tc>
        <w:tc>
          <w:tcPr>
            <w:tcW w:w="990" w:type="dxa"/>
          </w:tcPr>
          <w:p w14:paraId="384DDC6A" w14:textId="77777777" w:rsidR="0061524D" w:rsidRPr="00283A38" w:rsidRDefault="0061524D" w:rsidP="00FD51B2">
            <w:pPr>
              <w:jc w:val="center"/>
              <w:rPr>
                <w:rFonts w:cstheme="minorHAnsi"/>
                <w:szCs w:val="20"/>
              </w:rPr>
            </w:pPr>
          </w:p>
        </w:tc>
        <w:tc>
          <w:tcPr>
            <w:tcW w:w="990" w:type="dxa"/>
          </w:tcPr>
          <w:p w14:paraId="1E0D9BD6" w14:textId="77777777" w:rsidR="0061524D" w:rsidRPr="00487927" w:rsidRDefault="0061524D" w:rsidP="00FD51B2">
            <w:pPr>
              <w:jc w:val="center"/>
              <w:rPr>
                <w:rFonts w:cstheme="minorHAnsi"/>
                <w:szCs w:val="20"/>
              </w:rPr>
            </w:pPr>
          </w:p>
        </w:tc>
        <w:tc>
          <w:tcPr>
            <w:tcW w:w="990" w:type="dxa"/>
          </w:tcPr>
          <w:p w14:paraId="0B20259B" w14:textId="77777777" w:rsidR="0061524D" w:rsidRPr="00487927" w:rsidRDefault="0061524D" w:rsidP="00FD51B2">
            <w:pPr>
              <w:jc w:val="center"/>
              <w:rPr>
                <w:rFonts w:cstheme="minorHAnsi"/>
                <w:szCs w:val="20"/>
              </w:rPr>
            </w:pPr>
          </w:p>
        </w:tc>
        <w:tc>
          <w:tcPr>
            <w:tcW w:w="990" w:type="dxa"/>
          </w:tcPr>
          <w:p w14:paraId="6B4F5C02" w14:textId="77777777" w:rsidR="0061524D" w:rsidRPr="00487927" w:rsidRDefault="0061524D" w:rsidP="00FD51B2">
            <w:pPr>
              <w:jc w:val="center"/>
              <w:rPr>
                <w:rFonts w:cstheme="minorHAnsi"/>
                <w:szCs w:val="20"/>
              </w:rPr>
            </w:pPr>
          </w:p>
        </w:tc>
        <w:tc>
          <w:tcPr>
            <w:tcW w:w="990" w:type="dxa"/>
          </w:tcPr>
          <w:p w14:paraId="5E89BB7A" w14:textId="77777777" w:rsidR="0061524D" w:rsidRPr="00487927" w:rsidRDefault="0061524D" w:rsidP="00FD51B2">
            <w:pPr>
              <w:jc w:val="center"/>
              <w:rPr>
                <w:rFonts w:cstheme="minorHAnsi"/>
                <w:szCs w:val="20"/>
              </w:rPr>
            </w:pPr>
          </w:p>
        </w:tc>
        <w:tc>
          <w:tcPr>
            <w:tcW w:w="990" w:type="dxa"/>
          </w:tcPr>
          <w:p w14:paraId="64EA0FCF" w14:textId="77777777" w:rsidR="0061524D" w:rsidRPr="00487927" w:rsidRDefault="0061524D" w:rsidP="00FD51B2">
            <w:pPr>
              <w:jc w:val="center"/>
              <w:rPr>
                <w:rFonts w:cstheme="minorHAnsi"/>
                <w:szCs w:val="20"/>
              </w:rPr>
            </w:pPr>
          </w:p>
        </w:tc>
        <w:tc>
          <w:tcPr>
            <w:tcW w:w="1080" w:type="dxa"/>
          </w:tcPr>
          <w:p w14:paraId="026D65E6" w14:textId="77777777" w:rsidR="0061524D" w:rsidRPr="00283A38" w:rsidRDefault="0061524D" w:rsidP="00FD51B2">
            <w:pPr>
              <w:jc w:val="center"/>
              <w:rPr>
                <w:rFonts w:cstheme="minorHAnsi"/>
                <w:szCs w:val="20"/>
              </w:rPr>
            </w:pPr>
          </w:p>
        </w:tc>
        <w:tc>
          <w:tcPr>
            <w:tcW w:w="990" w:type="dxa"/>
          </w:tcPr>
          <w:p w14:paraId="39EAD909" w14:textId="3678EA4B" w:rsidR="0061524D" w:rsidRPr="00283A38" w:rsidRDefault="0061524D" w:rsidP="00FD51B2">
            <w:pPr>
              <w:jc w:val="center"/>
              <w:rPr>
                <w:rFonts w:cstheme="minorHAnsi"/>
                <w:szCs w:val="20"/>
              </w:rPr>
            </w:pPr>
            <w:r w:rsidRPr="00283A38">
              <w:rPr>
                <w:rFonts w:cstheme="minorHAnsi"/>
                <w:szCs w:val="20"/>
              </w:rPr>
              <w:t>•</w:t>
            </w:r>
          </w:p>
        </w:tc>
        <w:tc>
          <w:tcPr>
            <w:tcW w:w="990" w:type="dxa"/>
          </w:tcPr>
          <w:p w14:paraId="0D74ECEF" w14:textId="77777777" w:rsidR="0061524D" w:rsidRPr="00283A38" w:rsidRDefault="0061524D" w:rsidP="00FD51B2">
            <w:pPr>
              <w:jc w:val="center"/>
              <w:rPr>
                <w:rFonts w:cstheme="minorHAnsi"/>
                <w:szCs w:val="20"/>
              </w:rPr>
            </w:pPr>
          </w:p>
        </w:tc>
        <w:tc>
          <w:tcPr>
            <w:tcW w:w="1103" w:type="dxa"/>
          </w:tcPr>
          <w:p w14:paraId="2FBC9AD0" w14:textId="77777777" w:rsidR="0061524D" w:rsidRPr="00283A38" w:rsidRDefault="0061524D" w:rsidP="00FD51B2">
            <w:pPr>
              <w:jc w:val="center"/>
              <w:rPr>
                <w:rFonts w:cstheme="minorHAnsi"/>
                <w:szCs w:val="20"/>
              </w:rPr>
            </w:pPr>
          </w:p>
        </w:tc>
        <w:tc>
          <w:tcPr>
            <w:tcW w:w="1103" w:type="dxa"/>
          </w:tcPr>
          <w:p w14:paraId="2CEA917F" w14:textId="77777777" w:rsidR="0061524D" w:rsidRPr="00283A38" w:rsidRDefault="0061524D" w:rsidP="00FD51B2">
            <w:pPr>
              <w:jc w:val="center"/>
              <w:rPr>
                <w:rFonts w:cstheme="minorHAnsi"/>
                <w:szCs w:val="20"/>
              </w:rPr>
            </w:pPr>
          </w:p>
        </w:tc>
      </w:tr>
      <w:tr w:rsidR="0061524D" w:rsidRPr="00487927" w14:paraId="7E010BF3" w14:textId="1D19BF75" w:rsidTr="0061524D">
        <w:tc>
          <w:tcPr>
            <w:tcW w:w="1255" w:type="dxa"/>
          </w:tcPr>
          <w:p w14:paraId="152CFCE5" w14:textId="6DBC7160"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4</w:t>
            </w:r>
          </w:p>
        </w:tc>
        <w:tc>
          <w:tcPr>
            <w:tcW w:w="990" w:type="dxa"/>
          </w:tcPr>
          <w:p w14:paraId="79EEA4D2" w14:textId="77777777" w:rsidR="0061524D" w:rsidRPr="00283A38" w:rsidRDefault="0061524D" w:rsidP="00FD51B2">
            <w:pPr>
              <w:jc w:val="center"/>
              <w:rPr>
                <w:rFonts w:cstheme="minorHAnsi"/>
                <w:szCs w:val="20"/>
              </w:rPr>
            </w:pPr>
          </w:p>
        </w:tc>
        <w:tc>
          <w:tcPr>
            <w:tcW w:w="990" w:type="dxa"/>
          </w:tcPr>
          <w:p w14:paraId="5335FF01" w14:textId="77777777" w:rsidR="0061524D" w:rsidRPr="00487927" w:rsidRDefault="0061524D" w:rsidP="00FD51B2">
            <w:pPr>
              <w:jc w:val="center"/>
              <w:rPr>
                <w:rFonts w:cstheme="minorHAnsi"/>
                <w:szCs w:val="20"/>
              </w:rPr>
            </w:pPr>
          </w:p>
        </w:tc>
        <w:tc>
          <w:tcPr>
            <w:tcW w:w="990" w:type="dxa"/>
          </w:tcPr>
          <w:p w14:paraId="5984A6CC" w14:textId="77777777" w:rsidR="0061524D" w:rsidRPr="00487927" w:rsidRDefault="0061524D" w:rsidP="00FD51B2">
            <w:pPr>
              <w:jc w:val="center"/>
              <w:rPr>
                <w:rFonts w:cstheme="minorHAnsi"/>
                <w:szCs w:val="20"/>
              </w:rPr>
            </w:pPr>
          </w:p>
        </w:tc>
        <w:tc>
          <w:tcPr>
            <w:tcW w:w="990" w:type="dxa"/>
          </w:tcPr>
          <w:p w14:paraId="50FFCD5B" w14:textId="77777777" w:rsidR="0061524D" w:rsidRPr="00487927" w:rsidRDefault="0061524D" w:rsidP="00FD51B2">
            <w:pPr>
              <w:jc w:val="center"/>
              <w:rPr>
                <w:rFonts w:cstheme="minorHAnsi"/>
                <w:szCs w:val="20"/>
              </w:rPr>
            </w:pPr>
          </w:p>
        </w:tc>
        <w:tc>
          <w:tcPr>
            <w:tcW w:w="990" w:type="dxa"/>
          </w:tcPr>
          <w:p w14:paraId="0075EF75" w14:textId="77777777" w:rsidR="0061524D" w:rsidRPr="00487927" w:rsidRDefault="0061524D" w:rsidP="00FD51B2">
            <w:pPr>
              <w:jc w:val="center"/>
              <w:rPr>
                <w:rFonts w:cstheme="minorHAnsi"/>
                <w:szCs w:val="20"/>
              </w:rPr>
            </w:pPr>
          </w:p>
        </w:tc>
        <w:tc>
          <w:tcPr>
            <w:tcW w:w="990" w:type="dxa"/>
          </w:tcPr>
          <w:p w14:paraId="47701559" w14:textId="77777777" w:rsidR="0061524D" w:rsidRPr="00487927" w:rsidRDefault="0061524D" w:rsidP="00FD51B2">
            <w:pPr>
              <w:jc w:val="center"/>
              <w:rPr>
                <w:rFonts w:cstheme="minorHAnsi"/>
                <w:szCs w:val="20"/>
              </w:rPr>
            </w:pPr>
          </w:p>
        </w:tc>
        <w:tc>
          <w:tcPr>
            <w:tcW w:w="1080" w:type="dxa"/>
          </w:tcPr>
          <w:p w14:paraId="31EFD9DD" w14:textId="77777777" w:rsidR="0061524D" w:rsidRPr="00283A38" w:rsidRDefault="0061524D" w:rsidP="00FD51B2">
            <w:pPr>
              <w:jc w:val="center"/>
              <w:rPr>
                <w:rFonts w:cstheme="minorHAnsi"/>
                <w:szCs w:val="20"/>
              </w:rPr>
            </w:pPr>
          </w:p>
        </w:tc>
        <w:tc>
          <w:tcPr>
            <w:tcW w:w="990" w:type="dxa"/>
          </w:tcPr>
          <w:p w14:paraId="5985D31E" w14:textId="22E9D553"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67A3FB" w14:textId="77777777" w:rsidR="0061524D" w:rsidRPr="00283A38" w:rsidRDefault="0061524D" w:rsidP="00FD51B2">
            <w:pPr>
              <w:jc w:val="center"/>
              <w:rPr>
                <w:rFonts w:cstheme="minorHAnsi"/>
                <w:szCs w:val="20"/>
              </w:rPr>
            </w:pPr>
          </w:p>
        </w:tc>
        <w:tc>
          <w:tcPr>
            <w:tcW w:w="1103" w:type="dxa"/>
          </w:tcPr>
          <w:p w14:paraId="1F46371F" w14:textId="77777777" w:rsidR="0061524D" w:rsidRPr="00283A38" w:rsidRDefault="0061524D" w:rsidP="00FD51B2">
            <w:pPr>
              <w:jc w:val="center"/>
              <w:rPr>
                <w:rFonts w:cstheme="minorHAnsi"/>
                <w:szCs w:val="20"/>
              </w:rPr>
            </w:pPr>
          </w:p>
        </w:tc>
        <w:tc>
          <w:tcPr>
            <w:tcW w:w="1103" w:type="dxa"/>
          </w:tcPr>
          <w:p w14:paraId="7FD2A844" w14:textId="77777777" w:rsidR="0061524D" w:rsidRPr="00283A38" w:rsidRDefault="0061524D" w:rsidP="00FD51B2">
            <w:pPr>
              <w:jc w:val="center"/>
              <w:rPr>
                <w:rFonts w:cstheme="minorHAnsi"/>
                <w:szCs w:val="20"/>
              </w:rPr>
            </w:pPr>
          </w:p>
        </w:tc>
      </w:tr>
      <w:tr w:rsidR="0061524D" w:rsidRPr="00487927" w14:paraId="6A158684" w14:textId="475C0763" w:rsidTr="0061524D">
        <w:tc>
          <w:tcPr>
            <w:tcW w:w="1255" w:type="dxa"/>
          </w:tcPr>
          <w:p w14:paraId="6F0C5451" w14:textId="1A11184B"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5</w:t>
            </w:r>
          </w:p>
        </w:tc>
        <w:tc>
          <w:tcPr>
            <w:tcW w:w="990" w:type="dxa"/>
          </w:tcPr>
          <w:p w14:paraId="470B97F8" w14:textId="77777777" w:rsidR="0061524D" w:rsidRPr="00283A38" w:rsidRDefault="0061524D" w:rsidP="00FD51B2">
            <w:pPr>
              <w:jc w:val="center"/>
              <w:rPr>
                <w:rFonts w:cstheme="minorHAnsi"/>
                <w:szCs w:val="20"/>
              </w:rPr>
            </w:pPr>
          </w:p>
        </w:tc>
        <w:tc>
          <w:tcPr>
            <w:tcW w:w="990" w:type="dxa"/>
          </w:tcPr>
          <w:p w14:paraId="22D1D857" w14:textId="77777777" w:rsidR="0061524D" w:rsidRPr="00487927" w:rsidRDefault="0061524D" w:rsidP="00FD51B2">
            <w:pPr>
              <w:jc w:val="center"/>
              <w:rPr>
                <w:rFonts w:cstheme="minorHAnsi"/>
                <w:szCs w:val="20"/>
              </w:rPr>
            </w:pPr>
          </w:p>
        </w:tc>
        <w:tc>
          <w:tcPr>
            <w:tcW w:w="990" w:type="dxa"/>
          </w:tcPr>
          <w:p w14:paraId="676553E0" w14:textId="77777777" w:rsidR="0061524D" w:rsidRPr="00487927" w:rsidRDefault="0061524D" w:rsidP="00FD51B2">
            <w:pPr>
              <w:jc w:val="center"/>
              <w:rPr>
                <w:rFonts w:cstheme="minorHAnsi"/>
                <w:szCs w:val="20"/>
              </w:rPr>
            </w:pPr>
          </w:p>
        </w:tc>
        <w:tc>
          <w:tcPr>
            <w:tcW w:w="990" w:type="dxa"/>
          </w:tcPr>
          <w:p w14:paraId="354FA326" w14:textId="77777777" w:rsidR="0061524D" w:rsidRPr="00487927" w:rsidRDefault="0061524D" w:rsidP="00FD51B2">
            <w:pPr>
              <w:jc w:val="center"/>
              <w:rPr>
                <w:rFonts w:cstheme="minorHAnsi"/>
                <w:szCs w:val="20"/>
              </w:rPr>
            </w:pPr>
          </w:p>
        </w:tc>
        <w:tc>
          <w:tcPr>
            <w:tcW w:w="990" w:type="dxa"/>
          </w:tcPr>
          <w:p w14:paraId="4B32BC6D" w14:textId="77777777" w:rsidR="0061524D" w:rsidRPr="00487927" w:rsidRDefault="0061524D" w:rsidP="00FD51B2">
            <w:pPr>
              <w:jc w:val="center"/>
              <w:rPr>
                <w:rFonts w:cstheme="minorHAnsi"/>
                <w:szCs w:val="20"/>
              </w:rPr>
            </w:pPr>
          </w:p>
        </w:tc>
        <w:tc>
          <w:tcPr>
            <w:tcW w:w="990" w:type="dxa"/>
          </w:tcPr>
          <w:p w14:paraId="74737058" w14:textId="77777777" w:rsidR="0061524D" w:rsidRPr="00487927" w:rsidRDefault="0061524D" w:rsidP="00FD51B2">
            <w:pPr>
              <w:jc w:val="center"/>
              <w:rPr>
                <w:rFonts w:cstheme="minorHAnsi"/>
                <w:szCs w:val="20"/>
              </w:rPr>
            </w:pPr>
          </w:p>
        </w:tc>
        <w:tc>
          <w:tcPr>
            <w:tcW w:w="1080" w:type="dxa"/>
          </w:tcPr>
          <w:p w14:paraId="0BA9DC81" w14:textId="77777777" w:rsidR="0061524D" w:rsidRPr="00283A38" w:rsidRDefault="0061524D" w:rsidP="00FD51B2">
            <w:pPr>
              <w:jc w:val="center"/>
              <w:rPr>
                <w:rFonts w:cstheme="minorHAnsi"/>
                <w:szCs w:val="20"/>
              </w:rPr>
            </w:pPr>
          </w:p>
        </w:tc>
        <w:tc>
          <w:tcPr>
            <w:tcW w:w="990" w:type="dxa"/>
          </w:tcPr>
          <w:p w14:paraId="0E7CF025" w14:textId="7C856DF1" w:rsidR="0061524D" w:rsidRPr="00283A38" w:rsidRDefault="0061524D" w:rsidP="00FD51B2">
            <w:pPr>
              <w:jc w:val="center"/>
              <w:rPr>
                <w:rFonts w:cstheme="minorHAnsi"/>
                <w:szCs w:val="20"/>
              </w:rPr>
            </w:pPr>
            <w:r w:rsidRPr="00283A38">
              <w:rPr>
                <w:rFonts w:cstheme="minorHAnsi"/>
                <w:szCs w:val="20"/>
              </w:rPr>
              <w:t>•</w:t>
            </w:r>
          </w:p>
        </w:tc>
        <w:tc>
          <w:tcPr>
            <w:tcW w:w="990" w:type="dxa"/>
          </w:tcPr>
          <w:p w14:paraId="4FE8FA36" w14:textId="77777777" w:rsidR="0061524D" w:rsidRPr="00283A38" w:rsidRDefault="0061524D" w:rsidP="00FD51B2">
            <w:pPr>
              <w:jc w:val="center"/>
              <w:rPr>
                <w:rFonts w:cstheme="minorHAnsi"/>
                <w:szCs w:val="20"/>
              </w:rPr>
            </w:pPr>
          </w:p>
        </w:tc>
        <w:tc>
          <w:tcPr>
            <w:tcW w:w="1103" w:type="dxa"/>
          </w:tcPr>
          <w:p w14:paraId="73CBEE1A" w14:textId="77777777" w:rsidR="0061524D" w:rsidRPr="00283A38" w:rsidRDefault="0061524D" w:rsidP="00FD51B2">
            <w:pPr>
              <w:jc w:val="center"/>
              <w:rPr>
                <w:rFonts w:cstheme="minorHAnsi"/>
                <w:szCs w:val="20"/>
              </w:rPr>
            </w:pPr>
          </w:p>
        </w:tc>
        <w:tc>
          <w:tcPr>
            <w:tcW w:w="1103" w:type="dxa"/>
          </w:tcPr>
          <w:p w14:paraId="30943C27" w14:textId="77777777" w:rsidR="0061524D" w:rsidRPr="00283A38" w:rsidRDefault="0061524D" w:rsidP="00FD51B2">
            <w:pPr>
              <w:jc w:val="center"/>
              <w:rPr>
                <w:rFonts w:cstheme="minorHAnsi"/>
                <w:szCs w:val="20"/>
              </w:rPr>
            </w:pPr>
          </w:p>
        </w:tc>
      </w:tr>
      <w:tr w:rsidR="0061524D" w:rsidRPr="00487927" w14:paraId="4B638CFA" w14:textId="722AF545" w:rsidTr="0061524D">
        <w:tc>
          <w:tcPr>
            <w:tcW w:w="1255" w:type="dxa"/>
          </w:tcPr>
          <w:p w14:paraId="422AAA79" w14:textId="0189F142"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6</w:t>
            </w:r>
          </w:p>
        </w:tc>
        <w:tc>
          <w:tcPr>
            <w:tcW w:w="990" w:type="dxa"/>
          </w:tcPr>
          <w:p w14:paraId="79DAAAE9" w14:textId="77777777" w:rsidR="0061524D" w:rsidRPr="00283A38" w:rsidRDefault="0061524D" w:rsidP="00FD51B2">
            <w:pPr>
              <w:jc w:val="center"/>
              <w:rPr>
                <w:rFonts w:cstheme="minorHAnsi"/>
                <w:szCs w:val="20"/>
              </w:rPr>
            </w:pPr>
          </w:p>
        </w:tc>
        <w:tc>
          <w:tcPr>
            <w:tcW w:w="990" w:type="dxa"/>
          </w:tcPr>
          <w:p w14:paraId="54DBAD5F" w14:textId="77777777" w:rsidR="0061524D" w:rsidRPr="00487927" w:rsidRDefault="0061524D" w:rsidP="00FD51B2">
            <w:pPr>
              <w:jc w:val="center"/>
              <w:rPr>
                <w:rFonts w:cstheme="minorHAnsi"/>
                <w:szCs w:val="20"/>
              </w:rPr>
            </w:pPr>
          </w:p>
        </w:tc>
        <w:tc>
          <w:tcPr>
            <w:tcW w:w="990" w:type="dxa"/>
          </w:tcPr>
          <w:p w14:paraId="0A96F1C1" w14:textId="77777777" w:rsidR="0061524D" w:rsidRPr="00487927" w:rsidRDefault="0061524D" w:rsidP="00FD51B2">
            <w:pPr>
              <w:jc w:val="center"/>
              <w:rPr>
                <w:rFonts w:cstheme="minorHAnsi"/>
                <w:szCs w:val="20"/>
              </w:rPr>
            </w:pPr>
          </w:p>
        </w:tc>
        <w:tc>
          <w:tcPr>
            <w:tcW w:w="990" w:type="dxa"/>
          </w:tcPr>
          <w:p w14:paraId="5BC51D3A" w14:textId="77777777" w:rsidR="0061524D" w:rsidRPr="00487927" w:rsidRDefault="0061524D" w:rsidP="00FD51B2">
            <w:pPr>
              <w:jc w:val="center"/>
              <w:rPr>
                <w:rFonts w:cstheme="minorHAnsi"/>
                <w:szCs w:val="20"/>
              </w:rPr>
            </w:pPr>
          </w:p>
        </w:tc>
        <w:tc>
          <w:tcPr>
            <w:tcW w:w="990" w:type="dxa"/>
          </w:tcPr>
          <w:p w14:paraId="33FF290A" w14:textId="77777777" w:rsidR="0061524D" w:rsidRPr="00487927" w:rsidRDefault="0061524D" w:rsidP="00FD51B2">
            <w:pPr>
              <w:jc w:val="center"/>
              <w:rPr>
                <w:rFonts w:cstheme="minorHAnsi"/>
                <w:szCs w:val="20"/>
              </w:rPr>
            </w:pPr>
          </w:p>
        </w:tc>
        <w:tc>
          <w:tcPr>
            <w:tcW w:w="990" w:type="dxa"/>
          </w:tcPr>
          <w:p w14:paraId="5ED63ED8" w14:textId="77777777" w:rsidR="0061524D" w:rsidRPr="00487927" w:rsidRDefault="0061524D" w:rsidP="00FD51B2">
            <w:pPr>
              <w:jc w:val="center"/>
              <w:rPr>
                <w:rFonts w:cstheme="minorHAnsi"/>
                <w:szCs w:val="20"/>
              </w:rPr>
            </w:pPr>
          </w:p>
        </w:tc>
        <w:tc>
          <w:tcPr>
            <w:tcW w:w="1080" w:type="dxa"/>
          </w:tcPr>
          <w:p w14:paraId="5C35D8FB" w14:textId="77777777" w:rsidR="0061524D" w:rsidRPr="00283A38" w:rsidRDefault="0061524D" w:rsidP="00FD51B2">
            <w:pPr>
              <w:jc w:val="center"/>
              <w:rPr>
                <w:rFonts w:cstheme="minorHAnsi"/>
                <w:szCs w:val="20"/>
              </w:rPr>
            </w:pPr>
          </w:p>
        </w:tc>
        <w:tc>
          <w:tcPr>
            <w:tcW w:w="990" w:type="dxa"/>
          </w:tcPr>
          <w:p w14:paraId="18D20055" w14:textId="18D1F58F" w:rsidR="0061524D" w:rsidRPr="00283A38" w:rsidRDefault="0061524D" w:rsidP="00FD51B2">
            <w:pPr>
              <w:jc w:val="center"/>
              <w:rPr>
                <w:rFonts w:cstheme="minorHAnsi"/>
                <w:szCs w:val="20"/>
              </w:rPr>
            </w:pPr>
            <w:r w:rsidRPr="00283A38">
              <w:rPr>
                <w:rFonts w:cstheme="minorHAnsi"/>
                <w:szCs w:val="20"/>
              </w:rPr>
              <w:t>•</w:t>
            </w:r>
          </w:p>
        </w:tc>
        <w:tc>
          <w:tcPr>
            <w:tcW w:w="990" w:type="dxa"/>
          </w:tcPr>
          <w:p w14:paraId="5109DC2B" w14:textId="77777777" w:rsidR="0061524D" w:rsidRPr="00283A38" w:rsidRDefault="0061524D" w:rsidP="00FD51B2">
            <w:pPr>
              <w:jc w:val="center"/>
              <w:rPr>
                <w:rFonts w:cstheme="minorHAnsi"/>
                <w:szCs w:val="20"/>
              </w:rPr>
            </w:pPr>
          </w:p>
        </w:tc>
        <w:tc>
          <w:tcPr>
            <w:tcW w:w="1103" w:type="dxa"/>
          </w:tcPr>
          <w:p w14:paraId="7C715430" w14:textId="77777777" w:rsidR="0061524D" w:rsidRPr="00283A38" w:rsidRDefault="0061524D" w:rsidP="00FD51B2">
            <w:pPr>
              <w:jc w:val="center"/>
              <w:rPr>
                <w:rFonts w:cstheme="minorHAnsi"/>
                <w:szCs w:val="20"/>
              </w:rPr>
            </w:pPr>
          </w:p>
        </w:tc>
        <w:tc>
          <w:tcPr>
            <w:tcW w:w="1103" w:type="dxa"/>
          </w:tcPr>
          <w:p w14:paraId="75105784" w14:textId="77777777" w:rsidR="0061524D" w:rsidRPr="00283A38" w:rsidRDefault="0061524D" w:rsidP="00FD51B2">
            <w:pPr>
              <w:jc w:val="center"/>
              <w:rPr>
                <w:rFonts w:cstheme="minorHAnsi"/>
                <w:szCs w:val="20"/>
              </w:rPr>
            </w:pPr>
          </w:p>
        </w:tc>
      </w:tr>
      <w:tr w:rsidR="0061524D" w:rsidRPr="00487927" w14:paraId="55A9FB45" w14:textId="2EA204AF" w:rsidTr="0061524D">
        <w:tc>
          <w:tcPr>
            <w:tcW w:w="1255" w:type="dxa"/>
          </w:tcPr>
          <w:p w14:paraId="3D5D4772" w14:textId="4153EB49" w:rsidR="0061524D" w:rsidRPr="00BE4128" w:rsidRDefault="0061524D" w:rsidP="00FD51B2">
            <w:pPr>
              <w:jc w:val="center"/>
              <w:rPr>
                <w:szCs w:val="20"/>
              </w:rPr>
            </w:pPr>
            <w:r>
              <w:rPr>
                <w:szCs w:val="20"/>
              </w:rPr>
              <w:t>2605_07</w:t>
            </w:r>
          </w:p>
        </w:tc>
        <w:tc>
          <w:tcPr>
            <w:tcW w:w="990" w:type="dxa"/>
          </w:tcPr>
          <w:p w14:paraId="3E8AA93F" w14:textId="77777777" w:rsidR="0061524D" w:rsidRPr="00283A38" w:rsidRDefault="0061524D" w:rsidP="00FD51B2">
            <w:pPr>
              <w:jc w:val="center"/>
              <w:rPr>
                <w:rFonts w:cstheme="minorHAnsi"/>
                <w:szCs w:val="20"/>
              </w:rPr>
            </w:pPr>
          </w:p>
        </w:tc>
        <w:tc>
          <w:tcPr>
            <w:tcW w:w="990" w:type="dxa"/>
          </w:tcPr>
          <w:p w14:paraId="688B9EA4" w14:textId="77777777" w:rsidR="0061524D" w:rsidRPr="00487927" w:rsidRDefault="0061524D" w:rsidP="00FD51B2">
            <w:pPr>
              <w:jc w:val="center"/>
              <w:rPr>
                <w:rFonts w:cstheme="minorHAnsi"/>
                <w:szCs w:val="20"/>
              </w:rPr>
            </w:pPr>
          </w:p>
        </w:tc>
        <w:tc>
          <w:tcPr>
            <w:tcW w:w="990" w:type="dxa"/>
          </w:tcPr>
          <w:p w14:paraId="4F51E1BA" w14:textId="77777777" w:rsidR="0061524D" w:rsidRPr="00487927" w:rsidRDefault="0061524D" w:rsidP="00FD51B2">
            <w:pPr>
              <w:jc w:val="center"/>
              <w:rPr>
                <w:rFonts w:cstheme="minorHAnsi"/>
                <w:szCs w:val="20"/>
              </w:rPr>
            </w:pPr>
          </w:p>
        </w:tc>
        <w:tc>
          <w:tcPr>
            <w:tcW w:w="990" w:type="dxa"/>
          </w:tcPr>
          <w:p w14:paraId="134D88D8" w14:textId="77777777" w:rsidR="0061524D" w:rsidRPr="00487927" w:rsidRDefault="0061524D" w:rsidP="00FD51B2">
            <w:pPr>
              <w:jc w:val="center"/>
              <w:rPr>
                <w:rFonts w:cstheme="minorHAnsi"/>
                <w:szCs w:val="20"/>
              </w:rPr>
            </w:pPr>
          </w:p>
        </w:tc>
        <w:tc>
          <w:tcPr>
            <w:tcW w:w="990" w:type="dxa"/>
          </w:tcPr>
          <w:p w14:paraId="20878C01" w14:textId="77777777" w:rsidR="0061524D" w:rsidRPr="00487927" w:rsidRDefault="0061524D" w:rsidP="00FD51B2">
            <w:pPr>
              <w:jc w:val="center"/>
              <w:rPr>
                <w:rFonts w:cstheme="minorHAnsi"/>
                <w:szCs w:val="20"/>
              </w:rPr>
            </w:pPr>
          </w:p>
        </w:tc>
        <w:tc>
          <w:tcPr>
            <w:tcW w:w="990" w:type="dxa"/>
          </w:tcPr>
          <w:p w14:paraId="0B12CB6C" w14:textId="77777777" w:rsidR="0061524D" w:rsidRPr="00487927" w:rsidRDefault="0061524D" w:rsidP="00FD51B2">
            <w:pPr>
              <w:jc w:val="center"/>
              <w:rPr>
                <w:rFonts w:cstheme="minorHAnsi"/>
                <w:szCs w:val="20"/>
              </w:rPr>
            </w:pPr>
          </w:p>
        </w:tc>
        <w:tc>
          <w:tcPr>
            <w:tcW w:w="1080" w:type="dxa"/>
          </w:tcPr>
          <w:p w14:paraId="6B12A587" w14:textId="77777777" w:rsidR="0061524D" w:rsidRPr="00283A38" w:rsidRDefault="0061524D" w:rsidP="00FD51B2">
            <w:pPr>
              <w:jc w:val="center"/>
              <w:rPr>
                <w:rFonts w:cstheme="minorHAnsi"/>
                <w:szCs w:val="20"/>
              </w:rPr>
            </w:pPr>
          </w:p>
        </w:tc>
        <w:tc>
          <w:tcPr>
            <w:tcW w:w="990" w:type="dxa"/>
          </w:tcPr>
          <w:p w14:paraId="45652E32" w14:textId="0D181760" w:rsidR="0061524D" w:rsidRPr="00283A38" w:rsidRDefault="0061524D" w:rsidP="00FD51B2">
            <w:pPr>
              <w:jc w:val="center"/>
              <w:rPr>
                <w:rFonts w:cstheme="minorHAnsi"/>
                <w:szCs w:val="20"/>
              </w:rPr>
            </w:pPr>
            <w:r w:rsidRPr="00283A38">
              <w:rPr>
                <w:rFonts w:cstheme="minorHAnsi"/>
                <w:szCs w:val="20"/>
              </w:rPr>
              <w:t>•</w:t>
            </w:r>
          </w:p>
        </w:tc>
        <w:tc>
          <w:tcPr>
            <w:tcW w:w="990" w:type="dxa"/>
          </w:tcPr>
          <w:p w14:paraId="5B1BD3A6" w14:textId="77777777" w:rsidR="0061524D" w:rsidRPr="00283A38" w:rsidRDefault="0061524D" w:rsidP="00FD51B2">
            <w:pPr>
              <w:jc w:val="center"/>
              <w:rPr>
                <w:rFonts w:cstheme="minorHAnsi"/>
                <w:szCs w:val="20"/>
              </w:rPr>
            </w:pPr>
          </w:p>
        </w:tc>
        <w:tc>
          <w:tcPr>
            <w:tcW w:w="1103" w:type="dxa"/>
          </w:tcPr>
          <w:p w14:paraId="7D27A1AA" w14:textId="77777777" w:rsidR="0061524D" w:rsidRPr="00283A38" w:rsidRDefault="0061524D" w:rsidP="00FD51B2">
            <w:pPr>
              <w:jc w:val="center"/>
              <w:rPr>
                <w:rFonts w:cstheme="minorHAnsi"/>
                <w:szCs w:val="20"/>
              </w:rPr>
            </w:pPr>
          </w:p>
        </w:tc>
        <w:tc>
          <w:tcPr>
            <w:tcW w:w="1103" w:type="dxa"/>
          </w:tcPr>
          <w:p w14:paraId="189A7270" w14:textId="77777777" w:rsidR="0061524D" w:rsidRPr="00283A38" w:rsidRDefault="0061524D" w:rsidP="00FD51B2">
            <w:pPr>
              <w:jc w:val="center"/>
              <w:rPr>
                <w:rFonts w:cstheme="minorHAnsi"/>
                <w:szCs w:val="20"/>
              </w:rPr>
            </w:pPr>
          </w:p>
        </w:tc>
      </w:tr>
      <w:tr w:rsidR="0061524D" w:rsidRPr="00487927" w14:paraId="0A5F0DD6" w14:textId="03E2F7FA" w:rsidTr="0061524D">
        <w:tc>
          <w:tcPr>
            <w:tcW w:w="1255" w:type="dxa"/>
          </w:tcPr>
          <w:p w14:paraId="7B5040B4" w14:textId="11AC3B0E" w:rsidR="0061524D" w:rsidRPr="00BE4128" w:rsidRDefault="0061524D" w:rsidP="00FD51B2">
            <w:pPr>
              <w:jc w:val="center"/>
              <w:rPr>
                <w:szCs w:val="20"/>
              </w:rPr>
            </w:pPr>
            <w:r w:rsidRPr="00BE4128">
              <w:rPr>
                <w:szCs w:val="20"/>
              </w:rPr>
              <w:t>260</w:t>
            </w:r>
            <w:r>
              <w:rPr>
                <w:szCs w:val="20"/>
              </w:rPr>
              <w:t>6</w:t>
            </w:r>
            <w:r w:rsidRPr="00BE4128">
              <w:rPr>
                <w:szCs w:val="20"/>
              </w:rPr>
              <w:t>_01</w:t>
            </w:r>
          </w:p>
        </w:tc>
        <w:tc>
          <w:tcPr>
            <w:tcW w:w="990" w:type="dxa"/>
          </w:tcPr>
          <w:p w14:paraId="50CF3AB7" w14:textId="77777777" w:rsidR="0061524D" w:rsidRPr="00283A38" w:rsidRDefault="0061524D" w:rsidP="00FD51B2">
            <w:pPr>
              <w:jc w:val="center"/>
              <w:rPr>
                <w:rFonts w:cstheme="minorHAnsi"/>
                <w:szCs w:val="20"/>
              </w:rPr>
            </w:pPr>
          </w:p>
        </w:tc>
        <w:tc>
          <w:tcPr>
            <w:tcW w:w="990" w:type="dxa"/>
          </w:tcPr>
          <w:p w14:paraId="390C6C1A" w14:textId="77777777" w:rsidR="0061524D" w:rsidRPr="00487927" w:rsidRDefault="0061524D" w:rsidP="00FD51B2">
            <w:pPr>
              <w:jc w:val="center"/>
              <w:rPr>
                <w:rFonts w:cstheme="minorHAnsi"/>
                <w:szCs w:val="20"/>
              </w:rPr>
            </w:pPr>
          </w:p>
        </w:tc>
        <w:tc>
          <w:tcPr>
            <w:tcW w:w="990" w:type="dxa"/>
          </w:tcPr>
          <w:p w14:paraId="2C9BF152" w14:textId="77777777" w:rsidR="0061524D" w:rsidRPr="00487927" w:rsidRDefault="0061524D" w:rsidP="00FD51B2">
            <w:pPr>
              <w:jc w:val="center"/>
              <w:rPr>
                <w:rFonts w:cstheme="minorHAnsi"/>
                <w:szCs w:val="20"/>
              </w:rPr>
            </w:pPr>
          </w:p>
        </w:tc>
        <w:tc>
          <w:tcPr>
            <w:tcW w:w="990" w:type="dxa"/>
          </w:tcPr>
          <w:p w14:paraId="7585A264" w14:textId="77777777" w:rsidR="0061524D" w:rsidRPr="00487927" w:rsidRDefault="0061524D" w:rsidP="00FD51B2">
            <w:pPr>
              <w:jc w:val="center"/>
              <w:rPr>
                <w:rFonts w:cstheme="minorHAnsi"/>
                <w:szCs w:val="20"/>
              </w:rPr>
            </w:pPr>
          </w:p>
        </w:tc>
        <w:tc>
          <w:tcPr>
            <w:tcW w:w="990" w:type="dxa"/>
          </w:tcPr>
          <w:p w14:paraId="22B3BABC" w14:textId="77777777" w:rsidR="0061524D" w:rsidRPr="00487927" w:rsidRDefault="0061524D" w:rsidP="00FD51B2">
            <w:pPr>
              <w:jc w:val="center"/>
              <w:rPr>
                <w:rFonts w:cstheme="minorHAnsi"/>
                <w:szCs w:val="20"/>
              </w:rPr>
            </w:pPr>
          </w:p>
        </w:tc>
        <w:tc>
          <w:tcPr>
            <w:tcW w:w="990" w:type="dxa"/>
          </w:tcPr>
          <w:p w14:paraId="640F810E" w14:textId="77777777" w:rsidR="0061524D" w:rsidRPr="00487927" w:rsidRDefault="0061524D" w:rsidP="00FD51B2">
            <w:pPr>
              <w:jc w:val="center"/>
              <w:rPr>
                <w:rFonts w:cstheme="minorHAnsi"/>
                <w:szCs w:val="20"/>
              </w:rPr>
            </w:pPr>
          </w:p>
        </w:tc>
        <w:tc>
          <w:tcPr>
            <w:tcW w:w="1080" w:type="dxa"/>
          </w:tcPr>
          <w:p w14:paraId="41D6F038" w14:textId="77777777" w:rsidR="0061524D" w:rsidRPr="00283A38" w:rsidRDefault="0061524D" w:rsidP="00FD51B2">
            <w:pPr>
              <w:jc w:val="center"/>
              <w:rPr>
                <w:rFonts w:cstheme="minorHAnsi"/>
                <w:szCs w:val="20"/>
              </w:rPr>
            </w:pPr>
          </w:p>
        </w:tc>
        <w:tc>
          <w:tcPr>
            <w:tcW w:w="990" w:type="dxa"/>
          </w:tcPr>
          <w:p w14:paraId="6DCA7107" w14:textId="392BBEE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483B448" w14:textId="77777777" w:rsidR="0061524D" w:rsidRPr="00283A38" w:rsidRDefault="0061524D" w:rsidP="00FD51B2">
            <w:pPr>
              <w:jc w:val="center"/>
              <w:rPr>
                <w:rFonts w:cstheme="minorHAnsi"/>
                <w:szCs w:val="20"/>
              </w:rPr>
            </w:pPr>
          </w:p>
        </w:tc>
        <w:tc>
          <w:tcPr>
            <w:tcW w:w="1103" w:type="dxa"/>
          </w:tcPr>
          <w:p w14:paraId="54D99924" w14:textId="77777777" w:rsidR="0061524D" w:rsidRPr="00283A38" w:rsidRDefault="0061524D" w:rsidP="00FD51B2">
            <w:pPr>
              <w:jc w:val="center"/>
              <w:rPr>
                <w:rFonts w:cstheme="minorHAnsi"/>
                <w:szCs w:val="20"/>
              </w:rPr>
            </w:pPr>
          </w:p>
        </w:tc>
        <w:tc>
          <w:tcPr>
            <w:tcW w:w="1103" w:type="dxa"/>
          </w:tcPr>
          <w:p w14:paraId="354FD2CA" w14:textId="77777777" w:rsidR="0061524D" w:rsidRPr="00283A38" w:rsidRDefault="0061524D" w:rsidP="00FD51B2">
            <w:pPr>
              <w:jc w:val="center"/>
              <w:rPr>
                <w:rFonts w:cstheme="minorHAnsi"/>
                <w:szCs w:val="20"/>
              </w:rPr>
            </w:pPr>
          </w:p>
        </w:tc>
      </w:tr>
      <w:tr w:rsidR="0061524D" w:rsidRPr="00487927" w14:paraId="6CF6B649" w14:textId="2AE2B401" w:rsidTr="0061524D">
        <w:tc>
          <w:tcPr>
            <w:tcW w:w="1255" w:type="dxa"/>
          </w:tcPr>
          <w:p w14:paraId="0384BEDD" w14:textId="2CED47FF" w:rsidR="0061524D" w:rsidRPr="00BE4128" w:rsidRDefault="0061524D" w:rsidP="00FD51B2">
            <w:pPr>
              <w:jc w:val="center"/>
              <w:rPr>
                <w:szCs w:val="20"/>
              </w:rPr>
            </w:pPr>
            <w:r w:rsidRPr="00BE4128">
              <w:rPr>
                <w:szCs w:val="20"/>
              </w:rPr>
              <w:t>260</w:t>
            </w:r>
            <w:r>
              <w:rPr>
                <w:szCs w:val="20"/>
              </w:rPr>
              <w:t>6</w:t>
            </w:r>
            <w:r w:rsidRPr="00BE4128">
              <w:rPr>
                <w:szCs w:val="20"/>
              </w:rPr>
              <w:t>_0</w:t>
            </w:r>
            <w:r>
              <w:rPr>
                <w:szCs w:val="20"/>
              </w:rPr>
              <w:t>2</w:t>
            </w:r>
          </w:p>
        </w:tc>
        <w:tc>
          <w:tcPr>
            <w:tcW w:w="990" w:type="dxa"/>
          </w:tcPr>
          <w:p w14:paraId="169AD36B" w14:textId="77777777" w:rsidR="0061524D" w:rsidRPr="00283A38" w:rsidRDefault="0061524D" w:rsidP="00FD51B2">
            <w:pPr>
              <w:jc w:val="center"/>
              <w:rPr>
                <w:rFonts w:cstheme="minorHAnsi"/>
                <w:szCs w:val="20"/>
              </w:rPr>
            </w:pPr>
          </w:p>
        </w:tc>
        <w:tc>
          <w:tcPr>
            <w:tcW w:w="990" w:type="dxa"/>
          </w:tcPr>
          <w:p w14:paraId="4CAD6D03" w14:textId="77777777" w:rsidR="0061524D" w:rsidRPr="00487927" w:rsidRDefault="0061524D" w:rsidP="00FD51B2">
            <w:pPr>
              <w:jc w:val="center"/>
              <w:rPr>
                <w:rFonts w:cstheme="minorHAnsi"/>
                <w:szCs w:val="20"/>
              </w:rPr>
            </w:pPr>
          </w:p>
        </w:tc>
        <w:tc>
          <w:tcPr>
            <w:tcW w:w="990" w:type="dxa"/>
          </w:tcPr>
          <w:p w14:paraId="343BEE52" w14:textId="77777777" w:rsidR="0061524D" w:rsidRPr="00487927" w:rsidRDefault="0061524D" w:rsidP="00FD51B2">
            <w:pPr>
              <w:jc w:val="center"/>
              <w:rPr>
                <w:rFonts w:cstheme="minorHAnsi"/>
                <w:szCs w:val="20"/>
              </w:rPr>
            </w:pPr>
          </w:p>
        </w:tc>
        <w:tc>
          <w:tcPr>
            <w:tcW w:w="990" w:type="dxa"/>
          </w:tcPr>
          <w:p w14:paraId="7A329EA5" w14:textId="77777777" w:rsidR="0061524D" w:rsidRPr="00487927" w:rsidRDefault="0061524D" w:rsidP="00FD51B2">
            <w:pPr>
              <w:jc w:val="center"/>
              <w:rPr>
                <w:rFonts w:cstheme="minorHAnsi"/>
                <w:szCs w:val="20"/>
              </w:rPr>
            </w:pPr>
          </w:p>
        </w:tc>
        <w:tc>
          <w:tcPr>
            <w:tcW w:w="990" w:type="dxa"/>
          </w:tcPr>
          <w:p w14:paraId="02FD1E80" w14:textId="77777777" w:rsidR="0061524D" w:rsidRPr="00487927" w:rsidRDefault="0061524D" w:rsidP="00FD51B2">
            <w:pPr>
              <w:jc w:val="center"/>
              <w:rPr>
                <w:rFonts w:cstheme="minorHAnsi"/>
                <w:szCs w:val="20"/>
              </w:rPr>
            </w:pPr>
          </w:p>
        </w:tc>
        <w:tc>
          <w:tcPr>
            <w:tcW w:w="990" w:type="dxa"/>
          </w:tcPr>
          <w:p w14:paraId="4387C009" w14:textId="77777777" w:rsidR="0061524D" w:rsidRPr="00487927" w:rsidRDefault="0061524D" w:rsidP="00FD51B2">
            <w:pPr>
              <w:jc w:val="center"/>
              <w:rPr>
                <w:rFonts w:cstheme="minorHAnsi"/>
                <w:szCs w:val="20"/>
              </w:rPr>
            </w:pPr>
          </w:p>
        </w:tc>
        <w:tc>
          <w:tcPr>
            <w:tcW w:w="1080" w:type="dxa"/>
          </w:tcPr>
          <w:p w14:paraId="49DEE134" w14:textId="77777777" w:rsidR="0061524D" w:rsidRPr="00283A38" w:rsidRDefault="0061524D" w:rsidP="00FD51B2">
            <w:pPr>
              <w:jc w:val="center"/>
              <w:rPr>
                <w:rFonts w:cstheme="minorHAnsi"/>
                <w:szCs w:val="20"/>
              </w:rPr>
            </w:pPr>
          </w:p>
        </w:tc>
        <w:tc>
          <w:tcPr>
            <w:tcW w:w="990" w:type="dxa"/>
          </w:tcPr>
          <w:p w14:paraId="067260C2" w14:textId="78C160DC" w:rsidR="0061524D" w:rsidRPr="00283A38" w:rsidRDefault="0061524D" w:rsidP="00FD51B2">
            <w:pPr>
              <w:jc w:val="center"/>
              <w:rPr>
                <w:rFonts w:cstheme="minorHAnsi"/>
                <w:szCs w:val="20"/>
              </w:rPr>
            </w:pPr>
            <w:r w:rsidRPr="00283A38">
              <w:rPr>
                <w:rFonts w:cstheme="minorHAnsi"/>
                <w:szCs w:val="20"/>
              </w:rPr>
              <w:t>•</w:t>
            </w:r>
          </w:p>
        </w:tc>
        <w:tc>
          <w:tcPr>
            <w:tcW w:w="990" w:type="dxa"/>
          </w:tcPr>
          <w:p w14:paraId="115CE2FA" w14:textId="77777777" w:rsidR="0061524D" w:rsidRPr="00283A38" w:rsidRDefault="0061524D" w:rsidP="00FD51B2">
            <w:pPr>
              <w:jc w:val="center"/>
              <w:rPr>
                <w:rFonts w:cstheme="minorHAnsi"/>
                <w:szCs w:val="20"/>
              </w:rPr>
            </w:pPr>
          </w:p>
        </w:tc>
        <w:tc>
          <w:tcPr>
            <w:tcW w:w="1103" w:type="dxa"/>
          </w:tcPr>
          <w:p w14:paraId="15DD817D" w14:textId="77777777" w:rsidR="0061524D" w:rsidRPr="00283A38" w:rsidRDefault="0061524D" w:rsidP="00FD51B2">
            <w:pPr>
              <w:jc w:val="center"/>
              <w:rPr>
                <w:rFonts w:cstheme="minorHAnsi"/>
                <w:szCs w:val="20"/>
              </w:rPr>
            </w:pPr>
          </w:p>
        </w:tc>
        <w:tc>
          <w:tcPr>
            <w:tcW w:w="1103" w:type="dxa"/>
          </w:tcPr>
          <w:p w14:paraId="5620499A" w14:textId="77777777" w:rsidR="0061524D" w:rsidRPr="00283A38" w:rsidRDefault="0061524D" w:rsidP="00FD51B2">
            <w:pPr>
              <w:jc w:val="center"/>
              <w:rPr>
                <w:rFonts w:cstheme="minorHAnsi"/>
                <w:szCs w:val="20"/>
              </w:rPr>
            </w:pPr>
          </w:p>
        </w:tc>
      </w:tr>
      <w:tr w:rsidR="0061524D" w:rsidRPr="00487927" w14:paraId="77462A09" w14:textId="472098A2" w:rsidTr="0061524D">
        <w:tc>
          <w:tcPr>
            <w:tcW w:w="1255" w:type="dxa"/>
          </w:tcPr>
          <w:p w14:paraId="2219C481" w14:textId="7C7ED79A" w:rsidR="0061524D" w:rsidRPr="00BE4128" w:rsidRDefault="0061524D" w:rsidP="00FD51B2">
            <w:pPr>
              <w:jc w:val="center"/>
              <w:rPr>
                <w:szCs w:val="20"/>
              </w:rPr>
            </w:pPr>
            <w:r w:rsidRPr="00BE4128">
              <w:rPr>
                <w:szCs w:val="20"/>
              </w:rPr>
              <w:t>260</w:t>
            </w:r>
            <w:r>
              <w:rPr>
                <w:szCs w:val="20"/>
              </w:rPr>
              <w:t>6</w:t>
            </w:r>
            <w:r w:rsidRPr="00BE4128">
              <w:rPr>
                <w:szCs w:val="20"/>
              </w:rPr>
              <w:t>_0</w:t>
            </w:r>
            <w:r>
              <w:rPr>
                <w:szCs w:val="20"/>
              </w:rPr>
              <w:t>3</w:t>
            </w:r>
          </w:p>
        </w:tc>
        <w:tc>
          <w:tcPr>
            <w:tcW w:w="990" w:type="dxa"/>
          </w:tcPr>
          <w:p w14:paraId="51945477" w14:textId="77777777" w:rsidR="0061524D" w:rsidRPr="00283A38" w:rsidRDefault="0061524D" w:rsidP="00FD51B2">
            <w:pPr>
              <w:jc w:val="center"/>
              <w:rPr>
                <w:rFonts w:cstheme="minorHAnsi"/>
                <w:szCs w:val="20"/>
              </w:rPr>
            </w:pPr>
          </w:p>
        </w:tc>
        <w:tc>
          <w:tcPr>
            <w:tcW w:w="990" w:type="dxa"/>
          </w:tcPr>
          <w:p w14:paraId="42793DA2" w14:textId="77777777" w:rsidR="0061524D" w:rsidRPr="00487927" w:rsidRDefault="0061524D" w:rsidP="00FD51B2">
            <w:pPr>
              <w:jc w:val="center"/>
              <w:rPr>
                <w:rFonts w:cstheme="minorHAnsi"/>
                <w:szCs w:val="20"/>
              </w:rPr>
            </w:pPr>
          </w:p>
        </w:tc>
        <w:tc>
          <w:tcPr>
            <w:tcW w:w="990" w:type="dxa"/>
          </w:tcPr>
          <w:p w14:paraId="403E58FA" w14:textId="77777777" w:rsidR="0061524D" w:rsidRPr="00487927" w:rsidRDefault="0061524D" w:rsidP="00FD51B2">
            <w:pPr>
              <w:jc w:val="center"/>
              <w:rPr>
                <w:rFonts w:cstheme="minorHAnsi"/>
                <w:szCs w:val="20"/>
              </w:rPr>
            </w:pPr>
          </w:p>
        </w:tc>
        <w:tc>
          <w:tcPr>
            <w:tcW w:w="990" w:type="dxa"/>
          </w:tcPr>
          <w:p w14:paraId="32E84297" w14:textId="77777777" w:rsidR="0061524D" w:rsidRPr="00487927" w:rsidRDefault="0061524D" w:rsidP="00FD51B2">
            <w:pPr>
              <w:jc w:val="center"/>
              <w:rPr>
                <w:rFonts w:cstheme="minorHAnsi"/>
                <w:szCs w:val="20"/>
              </w:rPr>
            </w:pPr>
          </w:p>
        </w:tc>
        <w:tc>
          <w:tcPr>
            <w:tcW w:w="990" w:type="dxa"/>
          </w:tcPr>
          <w:p w14:paraId="134F778B" w14:textId="77777777" w:rsidR="0061524D" w:rsidRPr="00487927" w:rsidRDefault="0061524D" w:rsidP="00FD51B2">
            <w:pPr>
              <w:jc w:val="center"/>
              <w:rPr>
                <w:rFonts w:cstheme="minorHAnsi"/>
                <w:szCs w:val="20"/>
              </w:rPr>
            </w:pPr>
          </w:p>
        </w:tc>
        <w:tc>
          <w:tcPr>
            <w:tcW w:w="990" w:type="dxa"/>
          </w:tcPr>
          <w:p w14:paraId="6AA9DD6B" w14:textId="77777777" w:rsidR="0061524D" w:rsidRPr="00487927" w:rsidRDefault="0061524D" w:rsidP="00FD51B2">
            <w:pPr>
              <w:jc w:val="center"/>
              <w:rPr>
                <w:rFonts w:cstheme="minorHAnsi"/>
                <w:szCs w:val="20"/>
              </w:rPr>
            </w:pPr>
          </w:p>
        </w:tc>
        <w:tc>
          <w:tcPr>
            <w:tcW w:w="1080" w:type="dxa"/>
          </w:tcPr>
          <w:p w14:paraId="11A04E7B" w14:textId="77777777" w:rsidR="0061524D" w:rsidRPr="00283A38" w:rsidRDefault="0061524D" w:rsidP="00FD51B2">
            <w:pPr>
              <w:jc w:val="center"/>
              <w:rPr>
                <w:rFonts w:cstheme="minorHAnsi"/>
                <w:szCs w:val="20"/>
              </w:rPr>
            </w:pPr>
          </w:p>
        </w:tc>
        <w:tc>
          <w:tcPr>
            <w:tcW w:w="990" w:type="dxa"/>
          </w:tcPr>
          <w:p w14:paraId="4DEF7AC8" w14:textId="5AF4937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2409EAD" w14:textId="77777777" w:rsidR="0061524D" w:rsidRPr="00283A38" w:rsidRDefault="0061524D" w:rsidP="00FD51B2">
            <w:pPr>
              <w:jc w:val="center"/>
              <w:rPr>
                <w:rFonts w:cstheme="minorHAnsi"/>
                <w:szCs w:val="20"/>
              </w:rPr>
            </w:pPr>
          </w:p>
        </w:tc>
        <w:tc>
          <w:tcPr>
            <w:tcW w:w="1103" w:type="dxa"/>
          </w:tcPr>
          <w:p w14:paraId="13E6C030" w14:textId="77777777" w:rsidR="0061524D" w:rsidRPr="00283A38" w:rsidRDefault="0061524D" w:rsidP="00FD51B2">
            <w:pPr>
              <w:jc w:val="center"/>
              <w:rPr>
                <w:rFonts w:cstheme="minorHAnsi"/>
                <w:szCs w:val="20"/>
              </w:rPr>
            </w:pPr>
          </w:p>
        </w:tc>
        <w:tc>
          <w:tcPr>
            <w:tcW w:w="1103" w:type="dxa"/>
          </w:tcPr>
          <w:p w14:paraId="488C6128" w14:textId="77777777" w:rsidR="0061524D" w:rsidRPr="00283A38" w:rsidRDefault="0061524D" w:rsidP="00FD51B2">
            <w:pPr>
              <w:jc w:val="center"/>
              <w:rPr>
                <w:rFonts w:cstheme="minorHAnsi"/>
                <w:szCs w:val="20"/>
              </w:rPr>
            </w:pPr>
          </w:p>
        </w:tc>
      </w:tr>
      <w:tr w:rsidR="0061524D" w:rsidRPr="00487927" w14:paraId="5A95B793" w14:textId="40C7A5F8" w:rsidTr="0061524D">
        <w:tc>
          <w:tcPr>
            <w:tcW w:w="1255" w:type="dxa"/>
          </w:tcPr>
          <w:p w14:paraId="63346E5C" w14:textId="206C801B"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1</w:t>
            </w:r>
          </w:p>
        </w:tc>
        <w:tc>
          <w:tcPr>
            <w:tcW w:w="990" w:type="dxa"/>
          </w:tcPr>
          <w:p w14:paraId="6D7ABC1A" w14:textId="77777777" w:rsidR="0061524D" w:rsidRPr="00283A38" w:rsidRDefault="0061524D" w:rsidP="00FD51B2">
            <w:pPr>
              <w:jc w:val="center"/>
              <w:rPr>
                <w:rFonts w:cstheme="minorHAnsi"/>
                <w:szCs w:val="20"/>
              </w:rPr>
            </w:pPr>
          </w:p>
        </w:tc>
        <w:tc>
          <w:tcPr>
            <w:tcW w:w="990" w:type="dxa"/>
          </w:tcPr>
          <w:p w14:paraId="188F14E1" w14:textId="77777777" w:rsidR="0061524D" w:rsidRPr="00487927" w:rsidRDefault="0061524D" w:rsidP="00FD51B2">
            <w:pPr>
              <w:jc w:val="center"/>
              <w:rPr>
                <w:rFonts w:cstheme="minorHAnsi"/>
                <w:szCs w:val="20"/>
              </w:rPr>
            </w:pPr>
          </w:p>
        </w:tc>
        <w:tc>
          <w:tcPr>
            <w:tcW w:w="990" w:type="dxa"/>
          </w:tcPr>
          <w:p w14:paraId="4420B0B6" w14:textId="77777777" w:rsidR="0061524D" w:rsidRPr="00487927" w:rsidRDefault="0061524D" w:rsidP="00FD51B2">
            <w:pPr>
              <w:jc w:val="center"/>
              <w:rPr>
                <w:rFonts w:cstheme="minorHAnsi"/>
                <w:szCs w:val="20"/>
              </w:rPr>
            </w:pPr>
          </w:p>
        </w:tc>
        <w:tc>
          <w:tcPr>
            <w:tcW w:w="990" w:type="dxa"/>
          </w:tcPr>
          <w:p w14:paraId="35282011" w14:textId="77777777" w:rsidR="0061524D" w:rsidRPr="00487927" w:rsidRDefault="0061524D" w:rsidP="00FD51B2">
            <w:pPr>
              <w:jc w:val="center"/>
              <w:rPr>
                <w:rFonts w:cstheme="minorHAnsi"/>
                <w:szCs w:val="20"/>
              </w:rPr>
            </w:pPr>
          </w:p>
        </w:tc>
        <w:tc>
          <w:tcPr>
            <w:tcW w:w="990" w:type="dxa"/>
          </w:tcPr>
          <w:p w14:paraId="5F62FFDE" w14:textId="77777777" w:rsidR="0061524D" w:rsidRPr="00487927" w:rsidRDefault="0061524D" w:rsidP="00FD51B2">
            <w:pPr>
              <w:jc w:val="center"/>
              <w:rPr>
                <w:rFonts w:cstheme="minorHAnsi"/>
                <w:szCs w:val="20"/>
              </w:rPr>
            </w:pPr>
          </w:p>
        </w:tc>
        <w:tc>
          <w:tcPr>
            <w:tcW w:w="990" w:type="dxa"/>
          </w:tcPr>
          <w:p w14:paraId="73FEE3BA" w14:textId="77777777" w:rsidR="0061524D" w:rsidRPr="00487927" w:rsidRDefault="0061524D" w:rsidP="00FD51B2">
            <w:pPr>
              <w:jc w:val="center"/>
              <w:rPr>
                <w:rFonts w:cstheme="minorHAnsi"/>
                <w:szCs w:val="20"/>
              </w:rPr>
            </w:pPr>
          </w:p>
        </w:tc>
        <w:tc>
          <w:tcPr>
            <w:tcW w:w="1080" w:type="dxa"/>
          </w:tcPr>
          <w:p w14:paraId="14734EFC" w14:textId="77777777" w:rsidR="0061524D" w:rsidRPr="00283A38" w:rsidRDefault="0061524D" w:rsidP="00FD51B2">
            <w:pPr>
              <w:jc w:val="center"/>
              <w:rPr>
                <w:rFonts w:cstheme="minorHAnsi"/>
                <w:szCs w:val="20"/>
              </w:rPr>
            </w:pPr>
          </w:p>
        </w:tc>
        <w:tc>
          <w:tcPr>
            <w:tcW w:w="990" w:type="dxa"/>
          </w:tcPr>
          <w:p w14:paraId="26A9C921" w14:textId="581CA22C" w:rsidR="0061524D" w:rsidRPr="00283A38" w:rsidRDefault="0061524D" w:rsidP="00FD51B2">
            <w:pPr>
              <w:jc w:val="center"/>
              <w:rPr>
                <w:rFonts w:cstheme="minorHAnsi"/>
                <w:szCs w:val="20"/>
              </w:rPr>
            </w:pPr>
            <w:r w:rsidRPr="00283A38">
              <w:rPr>
                <w:rFonts w:cstheme="minorHAnsi"/>
                <w:szCs w:val="20"/>
              </w:rPr>
              <w:t>•</w:t>
            </w:r>
          </w:p>
        </w:tc>
        <w:tc>
          <w:tcPr>
            <w:tcW w:w="990" w:type="dxa"/>
          </w:tcPr>
          <w:p w14:paraId="560BA1B6" w14:textId="77777777" w:rsidR="0061524D" w:rsidRPr="00283A38" w:rsidRDefault="0061524D" w:rsidP="00FD51B2">
            <w:pPr>
              <w:jc w:val="center"/>
              <w:rPr>
                <w:rFonts w:cstheme="minorHAnsi"/>
                <w:szCs w:val="20"/>
              </w:rPr>
            </w:pPr>
          </w:p>
        </w:tc>
        <w:tc>
          <w:tcPr>
            <w:tcW w:w="1103" w:type="dxa"/>
          </w:tcPr>
          <w:p w14:paraId="248CCFE2" w14:textId="77777777" w:rsidR="0061524D" w:rsidRPr="00283A38" w:rsidRDefault="0061524D" w:rsidP="00FD51B2">
            <w:pPr>
              <w:jc w:val="center"/>
              <w:rPr>
                <w:rFonts w:cstheme="minorHAnsi"/>
                <w:szCs w:val="20"/>
              </w:rPr>
            </w:pPr>
          </w:p>
        </w:tc>
        <w:tc>
          <w:tcPr>
            <w:tcW w:w="1103" w:type="dxa"/>
          </w:tcPr>
          <w:p w14:paraId="4636FEE6" w14:textId="77777777" w:rsidR="0061524D" w:rsidRPr="00283A38" w:rsidRDefault="0061524D" w:rsidP="00FD51B2">
            <w:pPr>
              <w:jc w:val="center"/>
              <w:rPr>
                <w:rFonts w:cstheme="minorHAnsi"/>
                <w:szCs w:val="20"/>
              </w:rPr>
            </w:pPr>
          </w:p>
        </w:tc>
      </w:tr>
      <w:tr w:rsidR="0061524D" w:rsidRPr="00487927" w14:paraId="776A1462" w14:textId="703D673C" w:rsidTr="0061524D">
        <w:tc>
          <w:tcPr>
            <w:tcW w:w="1255" w:type="dxa"/>
          </w:tcPr>
          <w:p w14:paraId="57131DC1" w14:textId="7E45AD85"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2</w:t>
            </w:r>
          </w:p>
        </w:tc>
        <w:tc>
          <w:tcPr>
            <w:tcW w:w="990" w:type="dxa"/>
          </w:tcPr>
          <w:p w14:paraId="136964FC" w14:textId="77777777" w:rsidR="0061524D" w:rsidRPr="00283A38" w:rsidRDefault="0061524D" w:rsidP="00FD51B2">
            <w:pPr>
              <w:jc w:val="center"/>
              <w:rPr>
                <w:rFonts w:cstheme="minorHAnsi"/>
                <w:szCs w:val="20"/>
              </w:rPr>
            </w:pPr>
          </w:p>
        </w:tc>
        <w:tc>
          <w:tcPr>
            <w:tcW w:w="990" w:type="dxa"/>
          </w:tcPr>
          <w:p w14:paraId="4D53D24A" w14:textId="77777777" w:rsidR="0061524D" w:rsidRPr="00487927" w:rsidRDefault="0061524D" w:rsidP="00FD51B2">
            <w:pPr>
              <w:jc w:val="center"/>
              <w:rPr>
                <w:rFonts w:cstheme="minorHAnsi"/>
                <w:szCs w:val="20"/>
              </w:rPr>
            </w:pPr>
          </w:p>
        </w:tc>
        <w:tc>
          <w:tcPr>
            <w:tcW w:w="990" w:type="dxa"/>
          </w:tcPr>
          <w:p w14:paraId="23B74A4F" w14:textId="77777777" w:rsidR="0061524D" w:rsidRPr="00487927" w:rsidRDefault="0061524D" w:rsidP="00FD51B2">
            <w:pPr>
              <w:jc w:val="center"/>
              <w:rPr>
                <w:rFonts w:cstheme="minorHAnsi"/>
                <w:szCs w:val="20"/>
              </w:rPr>
            </w:pPr>
          </w:p>
        </w:tc>
        <w:tc>
          <w:tcPr>
            <w:tcW w:w="990" w:type="dxa"/>
          </w:tcPr>
          <w:p w14:paraId="49AA81FB" w14:textId="77777777" w:rsidR="0061524D" w:rsidRPr="00487927" w:rsidRDefault="0061524D" w:rsidP="00FD51B2">
            <w:pPr>
              <w:jc w:val="center"/>
              <w:rPr>
                <w:rFonts w:cstheme="minorHAnsi"/>
                <w:szCs w:val="20"/>
              </w:rPr>
            </w:pPr>
          </w:p>
        </w:tc>
        <w:tc>
          <w:tcPr>
            <w:tcW w:w="990" w:type="dxa"/>
          </w:tcPr>
          <w:p w14:paraId="2D494663" w14:textId="77777777" w:rsidR="0061524D" w:rsidRPr="00487927" w:rsidRDefault="0061524D" w:rsidP="00FD51B2">
            <w:pPr>
              <w:jc w:val="center"/>
              <w:rPr>
                <w:rFonts w:cstheme="minorHAnsi"/>
                <w:szCs w:val="20"/>
              </w:rPr>
            </w:pPr>
          </w:p>
        </w:tc>
        <w:tc>
          <w:tcPr>
            <w:tcW w:w="990" w:type="dxa"/>
          </w:tcPr>
          <w:p w14:paraId="6F1E1363" w14:textId="77777777" w:rsidR="0061524D" w:rsidRPr="00487927" w:rsidRDefault="0061524D" w:rsidP="00FD51B2">
            <w:pPr>
              <w:jc w:val="center"/>
              <w:rPr>
                <w:rFonts w:cstheme="minorHAnsi"/>
                <w:szCs w:val="20"/>
              </w:rPr>
            </w:pPr>
          </w:p>
        </w:tc>
        <w:tc>
          <w:tcPr>
            <w:tcW w:w="1080" w:type="dxa"/>
          </w:tcPr>
          <w:p w14:paraId="6FDAAB7B" w14:textId="77777777" w:rsidR="0061524D" w:rsidRPr="00283A38" w:rsidRDefault="0061524D" w:rsidP="00FD51B2">
            <w:pPr>
              <w:jc w:val="center"/>
              <w:rPr>
                <w:rFonts w:cstheme="minorHAnsi"/>
                <w:szCs w:val="20"/>
              </w:rPr>
            </w:pPr>
          </w:p>
        </w:tc>
        <w:tc>
          <w:tcPr>
            <w:tcW w:w="990" w:type="dxa"/>
          </w:tcPr>
          <w:p w14:paraId="32F18AE4" w14:textId="0C313AF8" w:rsidR="0061524D" w:rsidRPr="00283A38" w:rsidRDefault="0061524D" w:rsidP="00FD51B2">
            <w:pPr>
              <w:jc w:val="center"/>
              <w:rPr>
                <w:rFonts w:cstheme="minorHAnsi"/>
                <w:szCs w:val="20"/>
              </w:rPr>
            </w:pPr>
            <w:r w:rsidRPr="00283A38">
              <w:rPr>
                <w:rFonts w:cstheme="minorHAnsi"/>
                <w:szCs w:val="20"/>
              </w:rPr>
              <w:t>•</w:t>
            </w:r>
          </w:p>
        </w:tc>
        <w:tc>
          <w:tcPr>
            <w:tcW w:w="990" w:type="dxa"/>
          </w:tcPr>
          <w:p w14:paraId="31F86DB1" w14:textId="77777777" w:rsidR="0061524D" w:rsidRPr="00283A38" w:rsidRDefault="0061524D" w:rsidP="00FD51B2">
            <w:pPr>
              <w:jc w:val="center"/>
              <w:rPr>
                <w:rFonts w:cstheme="minorHAnsi"/>
                <w:szCs w:val="20"/>
              </w:rPr>
            </w:pPr>
          </w:p>
        </w:tc>
        <w:tc>
          <w:tcPr>
            <w:tcW w:w="1103" w:type="dxa"/>
          </w:tcPr>
          <w:p w14:paraId="01564101" w14:textId="77777777" w:rsidR="0061524D" w:rsidRPr="00283A38" w:rsidRDefault="0061524D" w:rsidP="00FD51B2">
            <w:pPr>
              <w:jc w:val="center"/>
              <w:rPr>
                <w:rFonts w:cstheme="minorHAnsi"/>
                <w:szCs w:val="20"/>
              </w:rPr>
            </w:pPr>
          </w:p>
        </w:tc>
        <w:tc>
          <w:tcPr>
            <w:tcW w:w="1103" w:type="dxa"/>
          </w:tcPr>
          <w:p w14:paraId="7EAE52E4" w14:textId="77777777" w:rsidR="0061524D" w:rsidRPr="00283A38" w:rsidRDefault="0061524D" w:rsidP="00FD51B2">
            <w:pPr>
              <w:jc w:val="center"/>
              <w:rPr>
                <w:rFonts w:cstheme="minorHAnsi"/>
                <w:szCs w:val="20"/>
              </w:rPr>
            </w:pPr>
          </w:p>
        </w:tc>
      </w:tr>
      <w:tr w:rsidR="0061524D" w:rsidRPr="00487927" w14:paraId="2D795E79" w14:textId="4FAFBCA8" w:rsidTr="0061524D">
        <w:tc>
          <w:tcPr>
            <w:tcW w:w="1255" w:type="dxa"/>
          </w:tcPr>
          <w:p w14:paraId="49666762" w14:textId="6CC1B5E9"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3</w:t>
            </w:r>
          </w:p>
        </w:tc>
        <w:tc>
          <w:tcPr>
            <w:tcW w:w="990" w:type="dxa"/>
          </w:tcPr>
          <w:p w14:paraId="789906B8" w14:textId="77777777" w:rsidR="0061524D" w:rsidRPr="00283A38" w:rsidRDefault="0061524D" w:rsidP="00FD51B2">
            <w:pPr>
              <w:jc w:val="center"/>
              <w:rPr>
                <w:rFonts w:cstheme="minorHAnsi"/>
                <w:szCs w:val="20"/>
              </w:rPr>
            </w:pPr>
          </w:p>
        </w:tc>
        <w:tc>
          <w:tcPr>
            <w:tcW w:w="990" w:type="dxa"/>
          </w:tcPr>
          <w:p w14:paraId="21A3C52B" w14:textId="77777777" w:rsidR="0061524D" w:rsidRPr="00487927" w:rsidRDefault="0061524D" w:rsidP="00FD51B2">
            <w:pPr>
              <w:jc w:val="center"/>
              <w:rPr>
                <w:rFonts w:cstheme="minorHAnsi"/>
                <w:szCs w:val="20"/>
              </w:rPr>
            </w:pPr>
          </w:p>
        </w:tc>
        <w:tc>
          <w:tcPr>
            <w:tcW w:w="990" w:type="dxa"/>
          </w:tcPr>
          <w:p w14:paraId="22CFD412" w14:textId="77777777" w:rsidR="0061524D" w:rsidRPr="00487927" w:rsidRDefault="0061524D" w:rsidP="00FD51B2">
            <w:pPr>
              <w:jc w:val="center"/>
              <w:rPr>
                <w:rFonts w:cstheme="minorHAnsi"/>
                <w:szCs w:val="20"/>
              </w:rPr>
            </w:pPr>
          </w:p>
        </w:tc>
        <w:tc>
          <w:tcPr>
            <w:tcW w:w="990" w:type="dxa"/>
          </w:tcPr>
          <w:p w14:paraId="1A077B07" w14:textId="77777777" w:rsidR="0061524D" w:rsidRPr="00487927" w:rsidRDefault="0061524D" w:rsidP="00FD51B2">
            <w:pPr>
              <w:jc w:val="center"/>
              <w:rPr>
                <w:rFonts w:cstheme="minorHAnsi"/>
                <w:szCs w:val="20"/>
              </w:rPr>
            </w:pPr>
          </w:p>
        </w:tc>
        <w:tc>
          <w:tcPr>
            <w:tcW w:w="990" w:type="dxa"/>
          </w:tcPr>
          <w:p w14:paraId="2C076FC5" w14:textId="77777777" w:rsidR="0061524D" w:rsidRPr="00487927" w:rsidRDefault="0061524D" w:rsidP="00FD51B2">
            <w:pPr>
              <w:jc w:val="center"/>
              <w:rPr>
                <w:rFonts w:cstheme="minorHAnsi"/>
                <w:szCs w:val="20"/>
              </w:rPr>
            </w:pPr>
          </w:p>
        </w:tc>
        <w:tc>
          <w:tcPr>
            <w:tcW w:w="990" w:type="dxa"/>
          </w:tcPr>
          <w:p w14:paraId="3457A332" w14:textId="77777777" w:rsidR="0061524D" w:rsidRPr="00487927" w:rsidRDefault="0061524D" w:rsidP="00FD51B2">
            <w:pPr>
              <w:jc w:val="center"/>
              <w:rPr>
                <w:rFonts w:cstheme="minorHAnsi"/>
                <w:szCs w:val="20"/>
              </w:rPr>
            </w:pPr>
          </w:p>
        </w:tc>
        <w:tc>
          <w:tcPr>
            <w:tcW w:w="1080" w:type="dxa"/>
          </w:tcPr>
          <w:p w14:paraId="211C8BB5" w14:textId="77777777" w:rsidR="0061524D" w:rsidRPr="00283A38" w:rsidRDefault="0061524D" w:rsidP="00FD51B2">
            <w:pPr>
              <w:jc w:val="center"/>
              <w:rPr>
                <w:rFonts w:cstheme="minorHAnsi"/>
                <w:szCs w:val="20"/>
              </w:rPr>
            </w:pPr>
          </w:p>
        </w:tc>
        <w:tc>
          <w:tcPr>
            <w:tcW w:w="990" w:type="dxa"/>
          </w:tcPr>
          <w:p w14:paraId="5F2870B9" w14:textId="11DC541D" w:rsidR="0061524D" w:rsidRPr="00283A38" w:rsidRDefault="0061524D" w:rsidP="00FD51B2">
            <w:pPr>
              <w:jc w:val="center"/>
              <w:rPr>
                <w:rFonts w:cstheme="minorHAnsi"/>
                <w:szCs w:val="20"/>
              </w:rPr>
            </w:pPr>
            <w:r w:rsidRPr="00283A38">
              <w:rPr>
                <w:rFonts w:cstheme="minorHAnsi"/>
                <w:szCs w:val="20"/>
              </w:rPr>
              <w:t>•</w:t>
            </w:r>
          </w:p>
        </w:tc>
        <w:tc>
          <w:tcPr>
            <w:tcW w:w="990" w:type="dxa"/>
          </w:tcPr>
          <w:p w14:paraId="493A9F56" w14:textId="77777777" w:rsidR="0061524D" w:rsidRPr="00283A38" w:rsidRDefault="0061524D" w:rsidP="00FD51B2">
            <w:pPr>
              <w:jc w:val="center"/>
              <w:rPr>
                <w:rFonts w:cstheme="minorHAnsi"/>
                <w:szCs w:val="20"/>
              </w:rPr>
            </w:pPr>
          </w:p>
        </w:tc>
        <w:tc>
          <w:tcPr>
            <w:tcW w:w="1103" w:type="dxa"/>
          </w:tcPr>
          <w:p w14:paraId="114DE193" w14:textId="77777777" w:rsidR="0061524D" w:rsidRPr="00283A38" w:rsidRDefault="0061524D" w:rsidP="00FD51B2">
            <w:pPr>
              <w:jc w:val="center"/>
              <w:rPr>
                <w:rFonts w:cstheme="minorHAnsi"/>
                <w:szCs w:val="20"/>
              </w:rPr>
            </w:pPr>
          </w:p>
        </w:tc>
        <w:tc>
          <w:tcPr>
            <w:tcW w:w="1103" w:type="dxa"/>
          </w:tcPr>
          <w:p w14:paraId="23E54F33" w14:textId="77777777" w:rsidR="0061524D" w:rsidRPr="00283A38" w:rsidRDefault="0061524D" w:rsidP="00FD51B2">
            <w:pPr>
              <w:jc w:val="center"/>
              <w:rPr>
                <w:rFonts w:cstheme="minorHAnsi"/>
                <w:szCs w:val="20"/>
              </w:rPr>
            </w:pPr>
          </w:p>
        </w:tc>
      </w:tr>
      <w:tr w:rsidR="0061524D" w:rsidRPr="00487927" w14:paraId="315F9801" w14:textId="5297B805" w:rsidTr="0061524D">
        <w:tc>
          <w:tcPr>
            <w:tcW w:w="1255" w:type="dxa"/>
          </w:tcPr>
          <w:p w14:paraId="4B1D3239" w14:textId="05356D31"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4</w:t>
            </w:r>
          </w:p>
        </w:tc>
        <w:tc>
          <w:tcPr>
            <w:tcW w:w="990" w:type="dxa"/>
          </w:tcPr>
          <w:p w14:paraId="3A1C8FB5" w14:textId="77777777" w:rsidR="0061524D" w:rsidRPr="00283A38" w:rsidRDefault="0061524D" w:rsidP="00FD51B2">
            <w:pPr>
              <w:jc w:val="center"/>
              <w:rPr>
                <w:rFonts w:cstheme="minorHAnsi"/>
                <w:szCs w:val="20"/>
              </w:rPr>
            </w:pPr>
          </w:p>
        </w:tc>
        <w:tc>
          <w:tcPr>
            <w:tcW w:w="990" w:type="dxa"/>
          </w:tcPr>
          <w:p w14:paraId="74C1F090" w14:textId="77777777" w:rsidR="0061524D" w:rsidRPr="00487927" w:rsidRDefault="0061524D" w:rsidP="00FD51B2">
            <w:pPr>
              <w:jc w:val="center"/>
              <w:rPr>
                <w:rFonts w:cstheme="minorHAnsi"/>
                <w:szCs w:val="20"/>
              </w:rPr>
            </w:pPr>
          </w:p>
        </w:tc>
        <w:tc>
          <w:tcPr>
            <w:tcW w:w="990" w:type="dxa"/>
          </w:tcPr>
          <w:p w14:paraId="4F36AE09" w14:textId="77777777" w:rsidR="0061524D" w:rsidRPr="00487927" w:rsidRDefault="0061524D" w:rsidP="00FD51B2">
            <w:pPr>
              <w:jc w:val="center"/>
              <w:rPr>
                <w:rFonts w:cstheme="minorHAnsi"/>
                <w:szCs w:val="20"/>
              </w:rPr>
            </w:pPr>
          </w:p>
        </w:tc>
        <w:tc>
          <w:tcPr>
            <w:tcW w:w="990" w:type="dxa"/>
          </w:tcPr>
          <w:p w14:paraId="7FBF747E" w14:textId="77777777" w:rsidR="0061524D" w:rsidRPr="00487927" w:rsidRDefault="0061524D" w:rsidP="00FD51B2">
            <w:pPr>
              <w:jc w:val="center"/>
              <w:rPr>
                <w:rFonts w:cstheme="minorHAnsi"/>
                <w:szCs w:val="20"/>
              </w:rPr>
            </w:pPr>
          </w:p>
        </w:tc>
        <w:tc>
          <w:tcPr>
            <w:tcW w:w="990" w:type="dxa"/>
          </w:tcPr>
          <w:p w14:paraId="6EE5152F" w14:textId="77777777" w:rsidR="0061524D" w:rsidRPr="00487927" w:rsidRDefault="0061524D" w:rsidP="00FD51B2">
            <w:pPr>
              <w:jc w:val="center"/>
              <w:rPr>
                <w:rFonts w:cstheme="minorHAnsi"/>
                <w:szCs w:val="20"/>
              </w:rPr>
            </w:pPr>
          </w:p>
        </w:tc>
        <w:tc>
          <w:tcPr>
            <w:tcW w:w="990" w:type="dxa"/>
          </w:tcPr>
          <w:p w14:paraId="656A9F63" w14:textId="77777777" w:rsidR="0061524D" w:rsidRPr="00487927" w:rsidRDefault="0061524D" w:rsidP="00FD51B2">
            <w:pPr>
              <w:jc w:val="center"/>
              <w:rPr>
                <w:rFonts w:cstheme="minorHAnsi"/>
                <w:szCs w:val="20"/>
              </w:rPr>
            </w:pPr>
          </w:p>
        </w:tc>
        <w:tc>
          <w:tcPr>
            <w:tcW w:w="1080" w:type="dxa"/>
          </w:tcPr>
          <w:p w14:paraId="467187C9" w14:textId="77777777" w:rsidR="0061524D" w:rsidRPr="00283A38" w:rsidRDefault="0061524D" w:rsidP="00FD51B2">
            <w:pPr>
              <w:jc w:val="center"/>
              <w:rPr>
                <w:rFonts w:cstheme="minorHAnsi"/>
                <w:szCs w:val="20"/>
              </w:rPr>
            </w:pPr>
          </w:p>
        </w:tc>
        <w:tc>
          <w:tcPr>
            <w:tcW w:w="990" w:type="dxa"/>
          </w:tcPr>
          <w:p w14:paraId="0C72F64D" w14:textId="544212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2B044CC5" w14:textId="77777777" w:rsidR="0061524D" w:rsidRPr="00283A38" w:rsidRDefault="0061524D" w:rsidP="00FD51B2">
            <w:pPr>
              <w:jc w:val="center"/>
              <w:rPr>
                <w:rFonts w:cstheme="minorHAnsi"/>
                <w:szCs w:val="20"/>
              </w:rPr>
            </w:pPr>
          </w:p>
        </w:tc>
        <w:tc>
          <w:tcPr>
            <w:tcW w:w="1103" w:type="dxa"/>
          </w:tcPr>
          <w:p w14:paraId="136B5BC0" w14:textId="77777777" w:rsidR="0061524D" w:rsidRPr="00283A38" w:rsidRDefault="0061524D" w:rsidP="00FD51B2">
            <w:pPr>
              <w:jc w:val="center"/>
              <w:rPr>
                <w:rFonts w:cstheme="minorHAnsi"/>
                <w:szCs w:val="20"/>
              </w:rPr>
            </w:pPr>
          </w:p>
        </w:tc>
        <w:tc>
          <w:tcPr>
            <w:tcW w:w="1103" w:type="dxa"/>
          </w:tcPr>
          <w:p w14:paraId="217B76AE" w14:textId="77777777" w:rsidR="0061524D" w:rsidRPr="00283A38" w:rsidRDefault="0061524D" w:rsidP="00FD51B2">
            <w:pPr>
              <w:jc w:val="center"/>
              <w:rPr>
                <w:rFonts w:cstheme="minorHAnsi"/>
                <w:szCs w:val="20"/>
              </w:rPr>
            </w:pPr>
          </w:p>
        </w:tc>
      </w:tr>
      <w:bookmarkEnd w:id="155"/>
      <w:tr w:rsidR="0061524D" w:rsidRPr="001B2204" w14:paraId="61F331ED" w14:textId="58D2B177" w:rsidTr="0061524D">
        <w:tc>
          <w:tcPr>
            <w:tcW w:w="1255" w:type="dxa"/>
            <w:shd w:val="clear" w:color="auto" w:fill="D6E3BC" w:themeFill="accent3" w:themeFillTint="66"/>
          </w:tcPr>
          <w:p w14:paraId="228CDD19" w14:textId="7C41610C" w:rsidR="0061524D" w:rsidRPr="007B756C" w:rsidRDefault="0061524D" w:rsidP="00497DE2">
            <w:pPr>
              <w:jc w:val="center"/>
              <w:rPr>
                <w:b/>
                <w:szCs w:val="20"/>
              </w:rPr>
            </w:pPr>
            <w:r>
              <w:rPr>
                <w:b/>
                <w:szCs w:val="20"/>
              </w:rPr>
              <w:t>Core 1.3</w:t>
            </w:r>
          </w:p>
        </w:tc>
        <w:tc>
          <w:tcPr>
            <w:tcW w:w="990" w:type="dxa"/>
            <w:shd w:val="clear" w:color="auto" w:fill="D6E3BC" w:themeFill="accent3" w:themeFillTint="66"/>
          </w:tcPr>
          <w:p w14:paraId="110AD975" w14:textId="55D93E54" w:rsidR="0061524D" w:rsidRPr="001B2204" w:rsidRDefault="0061524D" w:rsidP="00497DE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68451B05" w14:textId="4A71A323" w:rsidR="0061524D" w:rsidRPr="001B2204" w:rsidRDefault="0061524D" w:rsidP="00497DE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E2A6D87" w14:textId="18756E00" w:rsidR="0061524D" w:rsidRPr="001B2204" w:rsidRDefault="0061524D" w:rsidP="00497DE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CB89E4B" w14:textId="48DD08D2" w:rsidR="0061524D" w:rsidRPr="001B2204" w:rsidRDefault="0061524D" w:rsidP="00497DE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519DA3AC" w14:textId="6BB0CB50" w:rsidR="0061524D" w:rsidRPr="001B2204" w:rsidRDefault="0061524D" w:rsidP="00497DE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79CE436" w14:textId="2DEC368B" w:rsidR="0061524D" w:rsidRPr="001B2204" w:rsidRDefault="0061524D" w:rsidP="00497DE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EBC694" w14:textId="2F7633D5" w:rsidR="0061524D" w:rsidRPr="001B2204" w:rsidRDefault="0061524D" w:rsidP="00497DE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2E093D" w14:textId="34005289" w:rsidR="0061524D" w:rsidRPr="001B2204" w:rsidRDefault="0061524D" w:rsidP="00497DE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9252B19" w14:textId="261C37E2" w:rsidR="0061524D" w:rsidRPr="001B2204" w:rsidRDefault="0061524D" w:rsidP="00497DE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06653874" w14:textId="34159939" w:rsidR="0061524D" w:rsidRDefault="0061524D" w:rsidP="00497DE2">
            <w:pPr>
              <w:jc w:val="center"/>
              <w:rPr>
                <w:rFonts w:cstheme="minorHAnsi"/>
                <w:szCs w:val="20"/>
              </w:rPr>
            </w:pPr>
            <w:r>
              <w:rPr>
                <w:rFonts w:cstheme="minorHAnsi"/>
                <w:szCs w:val="20"/>
              </w:rPr>
              <w:t>Suite 10</w:t>
            </w:r>
          </w:p>
        </w:tc>
        <w:tc>
          <w:tcPr>
            <w:tcW w:w="1103" w:type="dxa"/>
            <w:shd w:val="clear" w:color="auto" w:fill="D6E3BC" w:themeFill="accent3" w:themeFillTint="66"/>
          </w:tcPr>
          <w:p w14:paraId="25EF0E94" w14:textId="3E3BFE1A" w:rsidR="0061524D" w:rsidRDefault="0061524D" w:rsidP="00497DE2">
            <w:pPr>
              <w:jc w:val="center"/>
              <w:rPr>
                <w:rFonts w:cstheme="minorHAnsi"/>
                <w:szCs w:val="20"/>
              </w:rPr>
            </w:pPr>
            <w:r>
              <w:rPr>
                <w:rFonts w:cstheme="minorHAnsi"/>
                <w:bCs/>
                <w:sz w:val="18"/>
                <w:szCs w:val="18"/>
              </w:rPr>
              <w:t>Suite 11</w:t>
            </w:r>
          </w:p>
        </w:tc>
      </w:tr>
      <w:tr w:rsidR="0061524D" w:rsidRPr="00283A38" w14:paraId="388E3AF1" w14:textId="123D9A0A" w:rsidTr="0061524D">
        <w:tc>
          <w:tcPr>
            <w:tcW w:w="1255" w:type="dxa"/>
          </w:tcPr>
          <w:p w14:paraId="6402643F" w14:textId="1C98024F" w:rsidR="0061524D" w:rsidRPr="00BE4128" w:rsidRDefault="0061524D" w:rsidP="00497DE2">
            <w:pPr>
              <w:jc w:val="center"/>
              <w:rPr>
                <w:szCs w:val="20"/>
              </w:rPr>
            </w:pPr>
            <w:r>
              <w:rPr>
                <w:szCs w:val="20"/>
              </w:rPr>
              <w:t>2800</w:t>
            </w:r>
            <w:r w:rsidRPr="00BE4128">
              <w:rPr>
                <w:szCs w:val="20"/>
              </w:rPr>
              <w:t>_0</w:t>
            </w:r>
            <w:r>
              <w:rPr>
                <w:szCs w:val="20"/>
              </w:rPr>
              <w:t>1</w:t>
            </w:r>
          </w:p>
        </w:tc>
        <w:tc>
          <w:tcPr>
            <w:tcW w:w="990" w:type="dxa"/>
          </w:tcPr>
          <w:p w14:paraId="4ACCB8CD" w14:textId="77777777" w:rsidR="0061524D" w:rsidRPr="00283A38" w:rsidRDefault="0061524D" w:rsidP="00497DE2">
            <w:pPr>
              <w:jc w:val="center"/>
              <w:rPr>
                <w:rFonts w:cstheme="minorHAnsi"/>
                <w:szCs w:val="20"/>
              </w:rPr>
            </w:pPr>
          </w:p>
        </w:tc>
        <w:tc>
          <w:tcPr>
            <w:tcW w:w="990" w:type="dxa"/>
          </w:tcPr>
          <w:p w14:paraId="2ADA6A3D" w14:textId="77777777" w:rsidR="0061524D" w:rsidRPr="00487927" w:rsidRDefault="0061524D" w:rsidP="00497DE2">
            <w:pPr>
              <w:jc w:val="center"/>
              <w:rPr>
                <w:rFonts w:cstheme="minorHAnsi"/>
                <w:szCs w:val="20"/>
              </w:rPr>
            </w:pPr>
          </w:p>
        </w:tc>
        <w:tc>
          <w:tcPr>
            <w:tcW w:w="990" w:type="dxa"/>
          </w:tcPr>
          <w:p w14:paraId="182A70DE" w14:textId="77777777" w:rsidR="0061524D" w:rsidRPr="00487927" w:rsidRDefault="0061524D" w:rsidP="00497DE2">
            <w:pPr>
              <w:jc w:val="center"/>
              <w:rPr>
                <w:rFonts w:cstheme="minorHAnsi"/>
                <w:szCs w:val="20"/>
              </w:rPr>
            </w:pPr>
          </w:p>
        </w:tc>
        <w:tc>
          <w:tcPr>
            <w:tcW w:w="990" w:type="dxa"/>
          </w:tcPr>
          <w:p w14:paraId="2F38ABCC" w14:textId="77777777" w:rsidR="0061524D" w:rsidRPr="00487927" w:rsidRDefault="0061524D" w:rsidP="00497DE2">
            <w:pPr>
              <w:jc w:val="center"/>
              <w:rPr>
                <w:rFonts w:cstheme="minorHAnsi"/>
                <w:szCs w:val="20"/>
              </w:rPr>
            </w:pPr>
          </w:p>
        </w:tc>
        <w:tc>
          <w:tcPr>
            <w:tcW w:w="990" w:type="dxa"/>
          </w:tcPr>
          <w:p w14:paraId="2C237EF6" w14:textId="77777777" w:rsidR="0061524D" w:rsidRPr="00487927" w:rsidRDefault="0061524D" w:rsidP="00497DE2">
            <w:pPr>
              <w:jc w:val="center"/>
              <w:rPr>
                <w:rFonts w:cstheme="minorHAnsi"/>
                <w:szCs w:val="20"/>
              </w:rPr>
            </w:pPr>
          </w:p>
        </w:tc>
        <w:tc>
          <w:tcPr>
            <w:tcW w:w="990" w:type="dxa"/>
          </w:tcPr>
          <w:p w14:paraId="68CA72A4" w14:textId="77777777" w:rsidR="0061524D" w:rsidRPr="00487927" w:rsidRDefault="0061524D" w:rsidP="00497DE2">
            <w:pPr>
              <w:jc w:val="center"/>
              <w:rPr>
                <w:rFonts w:cstheme="minorHAnsi"/>
                <w:szCs w:val="20"/>
              </w:rPr>
            </w:pPr>
          </w:p>
        </w:tc>
        <w:tc>
          <w:tcPr>
            <w:tcW w:w="1080" w:type="dxa"/>
          </w:tcPr>
          <w:p w14:paraId="399CDE29" w14:textId="77777777" w:rsidR="0061524D" w:rsidRPr="00283A38" w:rsidRDefault="0061524D" w:rsidP="00497DE2">
            <w:pPr>
              <w:jc w:val="center"/>
              <w:rPr>
                <w:rFonts w:cstheme="minorHAnsi"/>
                <w:szCs w:val="20"/>
              </w:rPr>
            </w:pPr>
          </w:p>
        </w:tc>
        <w:tc>
          <w:tcPr>
            <w:tcW w:w="990" w:type="dxa"/>
          </w:tcPr>
          <w:p w14:paraId="5203A9E7" w14:textId="56BA5E74" w:rsidR="0061524D" w:rsidRPr="00283A38" w:rsidRDefault="0061524D" w:rsidP="00497DE2">
            <w:pPr>
              <w:jc w:val="center"/>
              <w:rPr>
                <w:rFonts w:cstheme="minorHAnsi"/>
                <w:szCs w:val="20"/>
              </w:rPr>
            </w:pPr>
          </w:p>
        </w:tc>
        <w:tc>
          <w:tcPr>
            <w:tcW w:w="990" w:type="dxa"/>
          </w:tcPr>
          <w:p w14:paraId="7199E90B" w14:textId="45F09A1E"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628FF3D" w14:textId="77777777" w:rsidR="0061524D" w:rsidRPr="00283A38" w:rsidRDefault="0061524D" w:rsidP="00497DE2">
            <w:pPr>
              <w:jc w:val="center"/>
              <w:rPr>
                <w:rFonts w:cstheme="minorHAnsi"/>
                <w:szCs w:val="20"/>
              </w:rPr>
            </w:pPr>
          </w:p>
        </w:tc>
        <w:tc>
          <w:tcPr>
            <w:tcW w:w="1103" w:type="dxa"/>
          </w:tcPr>
          <w:p w14:paraId="604B2389" w14:textId="77777777" w:rsidR="0061524D" w:rsidRPr="00283A38" w:rsidRDefault="0061524D" w:rsidP="00497DE2">
            <w:pPr>
              <w:jc w:val="center"/>
              <w:rPr>
                <w:rFonts w:cstheme="minorHAnsi"/>
                <w:szCs w:val="20"/>
              </w:rPr>
            </w:pPr>
          </w:p>
        </w:tc>
      </w:tr>
      <w:tr w:rsidR="0061524D" w:rsidRPr="00283A38" w14:paraId="6721440A" w14:textId="0D7440E4" w:rsidTr="0061524D">
        <w:tc>
          <w:tcPr>
            <w:tcW w:w="1255" w:type="dxa"/>
          </w:tcPr>
          <w:p w14:paraId="1DA276A9" w14:textId="762F3A2C" w:rsidR="0061524D" w:rsidRDefault="0061524D" w:rsidP="00497DE2">
            <w:pPr>
              <w:jc w:val="center"/>
              <w:rPr>
                <w:szCs w:val="20"/>
              </w:rPr>
            </w:pPr>
            <w:r>
              <w:rPr>
                <w:szCs w:val="20"/>
              </w:rPr>
              <w:t xml:space="preserve"> 2800</w:t>
            </w:r>
            <w:r w:rsidRPr="00BE4128">
              <w:rPr>
                <w:szCs w:val="20"/>
              </w:rPr>
              <w:t>_0</w:t>
            </w:r>
            <w:r>
              <w:rPr>
                <w:szCs w:val="20"/>
              </w:rPr>
              <w:t>2</w:t>
            </w:r>
          </w:p>
        </w:tc>
        <w:tc>
          <w:tcPr>
            <w:tcW w:w="990" w:type="dxa"/>
          </w:tcPr>
          <w:p w14:paraId="7CAEEAC9" w14:textId="77777777" w:rsidR="0061524D" w:rsidRPr="00283A38" w:rsidRDefault="0061524D" w:rsidP="00497DE2">
            <w:pPr>
              <w:jc w:val="center"/>
              <w:rPr>
                <w:rFonts w:cstheme="minorHAnsi"/>
                <w:szCs w:val="20"/>
              </w:rPr>
            </w:pPr>
          </w:p>
        </w:tc>
        <w:tc>
          <w:tcPr>
            <w:tcW w:w="990" w:type="dxa"/>
          </w:tcPr>
          <w:p w14:paraId="5D722677" w14:textId="77777777" w:rsidR="0061524D" w:rsidRPr="00487927" w:rsidRDefault="0061524D" w:rsidP="00497DE2">
            <w:pPr>
              <w:jc w:val="center"/>
              <w:rPr>
                <w:rFonts w:cstheme="minorHAnsi"/>
                <w:szCs w:val="20"/>
              </w:rPr>
            </w:pPr>
          </w:p>
        </w:tc>
        <w:tc>
          <w:tcPr>
            <w:tcW w:w="990" w:type="dxa"/>
          </w:tcPr>
          <w:p w14:paraId="7F3A9066" w14:textId="77777777" w:rsidR="0061524D" w:rsidRPr="00487927" w:rsidRDefault="0061524D" w:rsidP="00497DE2">
            <w:pPr>
              <w:jc w:val="center"/>
              <w:rPr>
                <w:rFonts w:cstheme="minorHAnsi"/>
                <w:szCs w:val="20"/>
              </w:rPr>
            </w:pPr>
          </w:p>
        </w:tc>
        <w:tc>
          <w:tcPr>
            <w:tcW w:w="990" w:type="dxa"/>
          </w:tcPr>
          <w:p w14:paraId="04C28BD9" w14:textId="77777777" w:rsidR="0061524D" w:rsidRPr="00487927" w:rsidRDefault="0061524D" w:rsidP="00497DE2">
            <w:pPr>
              <w:jc w:val="center"/>
              <w:rPr>
                <w:rFonts w:cstheme="minorHAnsi"/>
                <w:szCs w:val="20"/>
              </w:rPr>
            </w:pPr>
          </w:p>
        </w:tc>
        <w:tc>
          <w:tcPr>
            <w:tcW w:w="990" w:type="dxa"/>
          </w:tcPr>
          <w:p w14:paraId="367BC1CC" w14:textId="77777777" w:rsidR="0061524D" w:rsidRPr="00487927" w:rsidRDefault="0061524D" w:rsidP="00497DE2">
            <w:pPr>
              <w:jc w:val="center"/>
              <w:rPr>
                <w:rFonts w:cstheme="minorHAnsi"/>
                <w:szCs w:val="20"/>
              </w:rPr>
            </w:pPr>
          </w:p>
        </w:tc>
        <w:tc>
          <w:tcPr>
            <w:tcW w:w="990" w:type="dxa"/>
          </w:tcPr>
          <w:p w14:paraId="44C69144" w14:textId="77777777" w:rsidR="0061524D" w:rsidRPr="00487927" w:rsidRDefault="0061524D" w:rsidP="00497DE2">
            <w:pPr>
              <w:jc w:val="center"/>
              <w:rPr>
                <w:rFonts w:cstheme="minorHAnsi"/>
                <w:szCs w:val="20"/>
              </w:rPr>
            </w:pPr>
          </w:p>
        </w:tc>
        <w:tc>
          <w:tcPr>
            <w:tcW w:w="1080" w:type="dxa"/>
          </w:tcPr>
          <w:p w14:paraId="10BFB599" w14:textId="77777777" w:rsidR="0061524D" w:rsidRPr="00283A38" w:rsidRDefault="0061524D" w:rsidP="00497DE2">
            <w:pPr>
              <w:jc w:val="center"/>
              <w:rPr>
                <w:rFonts w:cstheme="minorHAnsi"/>
                <w:szCs w:val="20"/>
              </w:rPr>
            </w:pPr>
          </w:p>
        </w:tc>
        <w:tc>
          <w:tcPr>
            <w:tcW w:w="990" w:type="dxa"/>
          </w:tcPr>
          <w:p w14:paraId="25A66488" w14:textId="77777777" w:rsidR="0061524D" w:rsidRPr="00283A38" w:rsidRDefault="0061524D" w:rsidP="00497DE2">
            <w:pPr>
              <w:jc w:val="center"/>
              <w:rPr>
                <w:rFonts w:cstheme="minorHAnsi"/>
                <w:szCs w:val="20"/>
              </w:rPr>
            </w:pPr>
          </w:p>
        </w:tc>
        <w:tc>
          <w:tcPr>
            <w:tcW w:w="990" w:type="dxa"/>
          </w:tcPr>
          <w:p w14:paraId="7B6B86DA" w14:textId="4807CC6D" w:rsidR="0061524D" w:rsidRPr="00283A38" w:rsidRDefault="0061524D" w:rsidP="00497DE2">
            <w:pPr>
              <w:jc w:val="center"/>
              <w:rPr>
                <w:rFonts w:cstheme="minorHAnsi"/>
                <w:szCs w:val="20"/>
              </w:rPr>
            </w:pPr>
            <w:r w:rsidRPr="00283A38">
              <w:rPr>
                <w:rFonts w:cstheme="minorHAnsi"/>
                <w:szCs w:val="20"/>
              </w:rPr>
              <w:t>•</w:t>
            </w:r>
          </w:p>
        </w:tc>
        <w:tc>
          <w:tcPr>
            <w:tcW w:w="1103" w:type="dxa"/>
          </w:tcPr>
          <w:p w14:paraId="034DB670" w14:textId="77777777" w:rsidR="0061524D" w:rsidRPr="00283A38" w:rsidRDefault="0061524D" w:rsidP="00497DE2">
            <w:pPr>
              <w:jc w:val="center"/>
              <w:rPr>
                <w:rFonts w:cstheme="minorHAnsi"/>
                <w:szCs w:val="20"/>
              </w:rPr>
            </w:pPr>
          </w:p>
        </w:tc>
        <w:tc>
          <w:tcPr>
            <w:tcW w:w="1103" w:type="dxa"/>
          </w:tcPr>
          <w:p w14:paraId="3FEA33CF" w14:textId="77777777" w:rsidR="0061524D" w:rsidRPr="00283A38" w:rsidRDefault="0061524D" w:rsidP="00497DE2">
            <w:pPr>
              <w:jc w:val="center"/>
              <w:rPr>
                <w:rFonts w:cstheme="minorHAnsi"/>
                <w:szCs w:val="20"/>
              </w:rPr>
            </w:pPr>
          </w:p>
        </w:tc>
      </w:tr>
      <w:tr w:rsidR="0061524D" w:rsidRPr="00283A38" w14:paraId="17F3B272" w14:textId="5244AD51" w:rsidTr="0061524D">
        <w:tc>
          <w:tcPr>
            <w:tcW w:w="1255" w:type="dxa"/>
          </w:tcPr>
          <w:p w14:paraId="0E6E1299" w14:textId="4E7DED13" w:rsidR="0061524D" w:rsidRDefault="0061524D" w:rsidP="00497DE2">
            <w:pPr>
              <w:jc w:val="center"/>
              <w:rPr>
                <w:szCs w:val="20"/>
              </w:rPr>
            </w:pPr>
            <w:r>
              <w:rPr>
                <w:szCs w:val="20"/>
              </w:rPr>
              <w:t>2800</w:t>
            </w:r>
            <w:r w:rsidRPr="00BE4128">
              <w:rPr>
                <w:szCs w:val="20"/>
              </w:rPr>
              <w:t>_0</w:t>
            </w:r>
            <w:r>
              <w:rPr>
                <w:szCs w:val="20"/>
              </w:rPr>
              <w:t>3</w:t>
            </w:r>
          </w:p>
        </w:tc>
        <w:tc>
          <w:tcPr>
            <w:tcW w:w="990" w:type="dxa"/>
          </w:tcPr>
          <w:p w14:paraId="2FCC39AC" w14:textId="77777777" w:rsidR="0061524D" w:rsidRPr="00283A38" w:rsidRDefault="0061524D" w:rsidP="00497DE2">
            <w:pPr>
              <w:jc w:val="center"/>
              <w:rPr>
                <w:rFonts w:cstheme="minorHAnsi"/>
                <w:szCs w:val="20"/>
              </w:rPr>
            </w:pPr>
          </w:p>
        </w:tc>
        <w:tc>
          <w:tcPr>
            <w:tcW w:w="990" w:type="dxa"/>
          </w:tcPr>
          <w:p w14:paraId="48CD36E7" w14:textId="77777777" w:rsidR="0061524D" w:rsidRPr="00487927" w:rsidRDefault="0061524D" w:rsidP="00497DE2">
            <w:pPr>
              <w:jc w:val="center"/>
              <w:rPr>
                <w:rFonts w:cstheme="minorHAnsi"/>
                <w:szCs w:val="20"/>
              </w:rPr>
            </w:pPr>
          </w:p>
        </w:tc>
        <w:tc>
          <w:tcPr>
            <w:tcW w:w="990" w:type="dxa"/>
          </w:tcPr>
          <w:p w14:paraId="03C01756" w14:textId="77777777" w:rsidR="0061524D" w:rsidRPr="00487927" w:rsidRDefault="0061524D" w:rsidP="00497DE2">
            <w:pPr>
              <w:jc w:val="center"/>
              <w:rPr>
                <w:rFonts w:cstheme="minorHAnsi"/>
                <w:szCs w:val="20"/>
              </w:rPr>
            </w:pPr>
          </w:p>
        </w:tc>
        <w:tc>
          <w:tcPr>
            <w:tcW w:w="990" w:type="dxa"/>
          </w:tcPr>
          <w:p w14:paraId="7B4BE26E" w14:textId="77777777" w:rsidR="0061524D" w:rsidRPr="00487927" w:rsidRDefault="0061524D" w:rsidP="00497DE2">
            <w:pPr>
              <w:jc w:val="center"/>
              <w:rPr>
                <w:rFonts w:cstheme="minorHAnsi"/>
                <w:szCs w:val="20"/>
              </w:rPr>
            </w:pPr>
          </w:p>
        </w:tc>
        <w:tc>
          <w:tcPr>
            <w:tcW w:w="990" w:type="dxa"/>
          </w:tcPr>
          <w:p w14:paraId="293A8BE6" w14:textId="77777777" w:rsidR="0061524D" w:rsidRPr="00487927" w:rsidRDefault="0061524D" w:rsidP="00497DE2">
            <w:pPr>
              <w:jc w:val="center"/>
              <w:rPr>
                <w:rFonts w:cstheme="minorHAnsi"/>
                <w:szCs w:val="20"/>
              </w:rPr>
            </w:pPr>
          </w:p>
        </w:tc>
        <w:tc>
          <w:tcPr>
            <w:tcW w:w="990" w:type="dxa"/>
          </w:tcPr>
          <w:p w14:paraId="4615CCCC" w14:textId="77777777" w:rsidR="0061524D" w:rsidRPr="00487927" w:rsidRDefault="0061524D" w:rsidP="00497DE2">
            <w:pPr>
              <w:jc w:val="center"/>
              <w:rPr>
                <w:rFonts w:cstheme="minorHAnsi"/>
                <w:szCs w:val="20"/>
              </w:rPr>
            </w:pPr>
          </w:p>
        </w:tc>
        <w:tc>
          <w:tcPr>
            <w:tcW w:w="1080" w:type="dxa"/>
          </w:tcPr>
          <w:p w14:paraId="4D5E8A92" w14:textId="77777777" w:rsidR="0061524D" w:rsidRPr="00283A38" w:rsidRDefault="0061524D" w:rsidP="00497DE2">
            <w:pPr>
              <w:jc w:val="center"/>
              <w:rPr>
                <w:rFonts w:cstheme="minorHAnsi"/>
                <w:szCs w:val="20"/>
              </w:rPr>
            </w:pPr>
          </w:p>
        </w:tc>
        <w:tc>
          <w:tcPr>
            <w:tcW w:w="990" w:type="dxa"/>
          </w:tcPr>
          <w:p w14:paraId="3EF6E26C" w14:textId="77777777" w:rsidR="0061524D" w:rsidRPr="00283A38" w:rsidRDefault="0061524D" w:rsidP="00497DE2">
            <w:pPr>
              <w:jc w:val="center"/>
              <w:rPr>
                <w:rFonts w:cstheme="minorHAnsi"/>
                <w:szCs w:val="20"/>
              </w:rPr>
            </w:pPr>
          </w:p>
        </w:tc>
        <w:tc>
          <w:tcPr>
            <w:tcW w:w="990" w:type="dxa"/>
          </w:tcPr>
          <w:p w14:paraId="20592BD8" w14:textId="2EE4D7EC" w:rsidR="0061524D" w:rsidRPr="00283A38" w:rsidRDefault="0061524D" w:rsidP="00497DE2">
            <w:pPr>
              <w:jc w:val="center"/>
              <w:rPr>
                <w:rFonts w:cstheme="minorHAnsi"/>
                <w:szCs w:val="20"/>
              </w:rPr>
            </w:pPr>
            <w:r w:rsidRPr="00283A38">
              <w:rPr>
                <w:rFonts w:cstheme="minorHAnsi"/>
                <w:szCs w:val="20"/>
              </w:rPr>
              <w:t>•</w:t>
            </w:r>
          </w:p>
        </w:tc>
        <w:tc>
          <w:tcPr>
            <w:tcW w:w="1103" w:type="dxa"/>
          </w:tcPr>
          <w:p w14:paraId="166DB09E" w14:textId="77777777" w:rsidR="0061524D" w:rsidRPr="00283A38" w:rsidRDefault="0061524D" w:rsidP="00497DE2">
            <w:pPr>
              <w:jc w:val="center"/>
              <w:rPr>
                <w:rFonts w:cstheme="minorHAnsi"/>
                <w:szCs w:val="20"/>
              </w:rPr>
            </w:pPr>
          </w:p>
        </w:tc>
        <w:tc>
          <w:tcPr>
            <w:tcW w:w="1103" w:type="dxa"/>
          </w:tcPr>
          <w:p w14:paraId="2FB9E148" w14:textId="77777777" w:rsidR="0061524D" w:rsidRPr="00283A38" w:rsidRDefault="0061524D" w:rsidP="00497DE2">
            <w:pPr>
              <w:jc w:val="center"/>
              <w:rPr>
                <w:rFonts w:cstheme="minorHAnsi"/>
                <w:szCs w:val="20"/>
              </w:rPr>
            </w:pPr>
          </w:p>
        </w:tc>
      </w:tr>
      <w:tr w:rsidR="0061524D" w:rsidRPr="00283A38" w:rsidDel="0023167D" w14:paraId="19842525" w14:textId="1E5CCDB7" w:rsidTr="0061524D">
        <w:trPr>
          <w:del w:id="156" w:author="Gonzalez, Jordi" w:date="2025-03-03T10:28:00Z" w16du:dateUtc="2025-03-03T09:28:00Z"/>
        </w:trPr>
        <w:tc>
          <w:tcPr>
            <w:tcW w:w="1255" w:type="dxa"/>
          </w:tcPr>
          <w:p w14:paraId="1EB67C79" w14:textId="1541DE59" w:rsidR="0061524D" w:rsidDel="0023167D" w:rsidRDefault="0061524D" w:rsidP="00497DE2">
            <w:pPr>
              <w:jc w:val="center"/>
              <w:rPr>
                <w:del w:id="157" w:author="Gonzalez, Jordi" w:date="2025-03-03T10:28:00Z" w16du:dateUtc="2025-03-03T09:28:00Z"/>
                <w:szCs w:val="20"/>
              </w:rPr>
            </w:pPr>
            <w:del w:id="158" w:author="Gonzalez, Jordi" w:date="2025-03-03T10:28:00Z" w16du:dateUtc="2025-03-03T09:28:00Z">
              <w:r w:rsidDel="0023167D">
                <w:rPr>
                  <w:szCs w:val="20"/>
                </w:rPr>
                <w:delText>2801</w:delText>
              </w:r>
              <w:r w:rsidRPr="00BE4128" w:rsidDel="0023167D">
                <w:rPr>
                  <w:szCs w:val="20"/>
                </w:rPr>
                <w:delText>_</w:delText>
              </w:r>
              <w:r w:rsidDel="0023167D">
                <w:rPr>
                  <w:szCs w:val="20"/>
                </w:rPr>
                <w:delText>01</w:delText>
              </w:r>
            </w:del>
          </w:p>
        </w:tc>
        <w:tc>
          <w:tcPr>
            <w:tcW w:w="990" w:type="dxa"/>
          </w:tcPr>
          <w:p w14:paraId="59D1F1FE" w14:textId="1AFBB2A8" w:rsidR="0061524D" w:rsidRPr="00283A38" w:rsidDel="0023167D" w:rsidRDefault="0061524D" w:rsidP="00497DE2">
            <w:pPr>
              <w:jc w:val="center"/>
              <w:rPr>
                <w:del w:id="159" w:author="Gonzalez, Jordi" w:date="2025-03-03T10:28:00Z" w16du:dateUtc="2025-03-03T09:28:00Z"/>
                <w:rFonts w:cstheme="minorHAnsi"/>
                <w:szCs w:val="20"/>
              </w:rPr>
            </w:pPr>
          </w:p>
        </w:tc>
        <w:tc>
          <w:tcPr>
            <w:tcW w:w="990" w:type="dxa"/>
          </w:tcPr>
          <w:p w14:paraId="663D746A" w14:textId="4501A4F5" w:rsidR="0061524D" w:rsidRPr="00487927" w:rsidDel="0023167D" w:rsidRDefault="0061524D" w:rsidP="00497DE2">
            <w:pPr>
              <w:jc w:val="center"/>
              <w:rPr>
                <w:del w:id="160" w:author="Gonzalez, Jordi" w:date="2025-03-03T10:28:00Z" w16du:dateUtc="2025-03-03T09:28:00Z"/>
                <w:rFonts w:cstheme="minorHAnsi"/>
                <w:szCs w:val="20"/>
              </w:rPr>
            </w:pPr>
          </w:p>
        </w:tc>
        <w:tc>
          <w:tcPr>
            <w:tcW w:w="990" w:type="dxa"/>
          </w:tcPr>
          <w:p w14:paraId="5EA7E9DC" w14:textId="6B22213E" w:rsidR="0061524D" w:rsidRPr="00487927" w:rsidDel="0023167D" w:rsidRDefault="0061524D" w:rsidP="00497DE2">
            <w:pPr>
              <w:jc w:val="center"/>
              <w:rPr>
                <w:del w:id="161" w:author="Gonzalez, Jordi" w:date="2025-03-03T10:28:00Z" w16du:dateUtc="2025-03-03T09:28:00Z"/>
                <w:rFonts w:cstheme="minorHAnsi"/>
                <w:szCs w:val="20"/>
              </w:rPr>
            </w:pPr>
          </w:p>
        </w:tc>
        <w:tc>
          <w:tcPr>
            <w:tcW w:w="990" w:type="dxa"/>
          </w:tcPr>
          <w:p w14:paraId="6AC39794" w14:textId="17624A5A" w:rsidR="0061524D" w:rsidRPr="00487927" w:rsidDel="0023167D" w:rsidRDefault="0061524D" w:rsidP="00497DE2">
            <w:pPr>
              <w:jc w:val="center"/>
              <w:rPr>
                <w:del w:id="162" w:author="Gonzalez, Jordi" w:date="2025-03-03T10:28:00Z" w16du:dateUtc="2025-03-03T09:28:00Z"/>
                <w:rFonts w:cstheme="minorHAnsi"/>
                <w:szCs w:val="20"/>
              </w:rPr>
            </w:pPr>
          </w:p>
        </w:tc>
        <w:tc>
          <w:tcPr>
            <w:tcW w:w="990" w:type="dxa"/>
          </w:tcPr>
          <w:p w14:paraId="6C9AEFDD" w14:textId="30CB17DE" w:rsidR="0061524D" w:rsidRPr="00487927" w:rsidDel="0023167D" w:rsidRDefault="0061524D" w:rsidP="00497DE2">
            <w:pPr>
              <w:jc w:val="center"/>
              <w:rPr>
                <w:del w:id="163" w:author="Gonzalez, Jordi" w:date="2025-03-03T10:28:00Z" w16du:dateUtc="2025-03-03T09:28:00Z"/>
                <w:rFonts w:cstheme="minorHAnsi"/>
                <w:szCs w:val="20"/>
              </w:rPr>
            </w:pPr>
          </w:p>
        </w:tc>
        <w:tc>
          <w:tcPr>
            <w:tcW w:w="990" w:type="dxa"/>
          </w:tcPr>
          <w:p w14:paraId="0EF0EF18" w14:textId="7A5F69D3" w:rsidR="0061524D" w:rsidRPr="00487927" w:rsidDel="0023167D" w:rsidRDefault="0061524D" w:rsidP="00497DE2">
            <w:pPr>
              <w:jc w:val="center"/>
              <w:rPr>
                <w:del w:id="164" w:author="Gonzalez, Jordi" w:date="2025-03-03T10:28:00Z" w16du:dateUtc="2025-03-03T09:28:00Z"/>
                <w:rFonts w:cstheme="minorHAnsi"/>
                <w:szCs w:val="20"/>
              </w:rPr>
            </w:pPr>
          </w:p>
        </w:tc>
        <w:tc>
          <w:tcPr>
            <w:tcW w:w="1080" w:type="dxa"/>
          </w:tcPr>
          <w:p w14:paraId="4C111E4C" w14:textId="396BBD1D" w:rsidR="0061524D" w:rsidRPr="00283A38" w:rsidDel="0023167D" w:rsidRDefault="0061524D" w:rsidP="00497DE2">
            <w:pPr>
              <w:jc w:val="center"/>
              <w:rPr>
                <w:del w:id="165" w:author="Gonzalez, Jordi" w:date="2025-03-03T10:28:00Z" w16du:dateUtc="2025-03-03T09:28:00Z"/>
                <w:rFonts w:cstheme="minorHAnsi"/>
                <w:szCs w:val="20"/>
              </w:rPr>
            </w:pPr>
          </w:p>
        </w:tc>
        <w:tc>
          <w:tcPr>
            <w:tcW w:w="990" w:type="dxa"/>
          </w:tcPr>
          <w:p w14:paraId="47C41463" w14:textId="7542C5F1" w:rsidR="0061524D" w:rsidRPr="00283A38" w:rsidDel="0023167D" w:rsidRDefault="0061524D" w:rsidP="00497DE2">
            <w:pPr>
              <w:jc w:val="center"/>
              <w:rPr>
                <w:del w:id="166" w:author="Gonzalez, Jordi" w:date="2025-03-03T10:28:00Z" w16du:dateUtc="2025-03-03T09:28:00Z"/>
                <w:rFonts w:cstheme="minorHAnsi"/>
                <w:szCs w:val="20"/>
              </w:rPr>
            </w:pPr>
          </w:p>
        </w:tc>
        <w:tc>
          <w:tcPr>
            <w:tcW w:w="990" w:type="dxa"/>
          </w:tcPr>
          <w:p w14:paraId="484EFE72" w14:textId="1D3E5E86" w:rsidR="0061524D" w:rsidRPr="00283A38" w:rsidDel="0023167D" w:rsidRDefault="0061524D" w:rsidP="00497DE2">
            <w:pPr>
              <w:jc w:val="center"/>
              <w:rPr>
                <w:del w:id="167" w:author="Gonzalez, Jordi" w:date="2025-03-03T10:28:00Z" w16du:dateUtc="2025-03-03T09:28:00Z"/>
                <w:rFonts w:cstheme="minorHAnsi"/>
                <w:szCs w:val="20"/>
              </w:rPr>
            </w:pPr>
            <w:del w:id="168" w:author="Gonzalez, Jordi" w:date="2025-03-03T10:28:00Z" w16du:dateUtc="2025-03-03T09:28:00Z">
              <w:r w:rsidRPr="00283A38" w:rsidDel="0023167D">
                <w:rPr>
                  <w:rFonts w:cstheme="minorHAnsi"/>
                  <w:szCs w:val="20"/>
                </w:rPr>
                <w:delText>•</w:delText>
              </w:r>
            </w:del>
          </w:p>
        </w:tc>
        <w:tc>
          <w:tcPr>
            <w:tcW w:w="1103" w:type="dxa"/>
          </w:tcPr>
          <w:p w14:paraId="449D7415" w14:textId="7CBCEA7B" w:rsidR="0061524D" w:rsidRPr="00283A38" w:rsidDel="0023167D" w:rsidRDefault="0061524D" w:rsidP="00497DE2">
            <w:pPr>
              <w:jc w:val="center"/>
              <w:rPr>
                <w:del w:id="169" w:author="Gonzalez, Jordi" w:date="2025-03-03T10:28:00Z" w16du:dateUtc="2025-03-03T09:28:00Z"/>
                <w:rFonts w:cstheme="minorHAnsi"/>
                <w:szCs w:val="20"/>
              </w:rPr>
            </w:pPr>
          </w:p>
        </w:tc>
        <w:tc>
          <w:tcPr>
            <w:tcW w:w="1103" w:type="dxa"/>
          </w:tcPr>
          <w:p w14:paraId="751D4374" w14:textId="767C6C89" w:rsidR="0061524D" w:rsidRPr="00283A38" w:rsidDel="0023167D" w:rsidRDefault="0061524D" w:rsidP="00497DE2">
            <w:pPr>
              <w:jc w:val="center"/>
              <w:rPr>
                <w:del w:id="170" w:author="Gonzalez, Jordi" w:date="2025-03-03T10:28:00Z" w16du:dateUtc="2025-03-03T09:28:00Z"/>
                <w:rFonts w:cstheme="minorHAnsi"/>
                <w:szCs w:val="20"/>
              </w:rPr>
            </w:pPr>
          </w:p>
        </w:tc>
      </w:tr>
      <w:tr w:rsidR="0061524D" w:rsidRPr="00283A38" w:rsidDel="0023167D" w14:paraId="1093F208" w14:textId="7A86B2E9" w:rsidTr="0061524D">
        <w:trPr>
          <w:del w:id="171" w:author="Gonzalez, Jordi" w:date="2025-03-03T10:28:00Z" w16du:dateUtc="2025-03-03T09:28:00Z"/>
        </w:trPr>
        <w:tc>
          <w:tcPr>
            <w:tcW w:w="1255" w:type="dxa"/>
          </w:tcPr>
          <w:p w14:paraId="24790BC7" w14:textId="71832A27" w:rsidR="0061524D" w:rsidDel="0023167D" w:rsidRDefault="0061524D" w:rsidP="00497DE2">
            <w:pPr>
              <w:jc w:val="center"/>
              <w:rPr>
                <w:del w:id="172" w:author="Gonzalez, Jordi" w:date="2025-03-03T10:28:00Z" w16du:dateUtc="2025-03-03T09:28:00Z"/>
                <w:szCs w:val="20"/>
              </w:rPr>
            </w:pPr>
            <w:del w:id="173" w:author="Gonzalez, Jordi" w:date="2025-03-03T10:28:00Z" w16du:dateUtc="2025-03-03T09:28:00Z">
              <w:r w:rsidDel="0023167D">
                <w:rPr>
                  <w:szCs w:val="20"/>
                </w:rPr>
                <w:delText>2801</w:delText>
              </w:r>
              <w:r w:rsidRPr="00BE4128" w:rsidDel="0023167D">
                <w:rPr>
                  <w:szCs w:val="20"/>
                </w:rPr>
                <w:delText>_</w:delText>
              </w:r>
              <w:r w:rsidDel="0023167D">
                <w:rPr>
                  <w:szCs w:val="20"/>
                </w:rPr>
                <w:delText>02</w:delText>
              </w:r>
            </w:del>
          </w:p>
        </w:tc>
        <w:tc>
          <w:tcPr>
            <w:tcW w:w="990" w:type="dxa"/>
          </w:tcPr>
          <w:p w14:paraId="52C59D7F" w14:textId="4FF50FBB" w:rsidR="0061524D" w:rsidRPr="00283A38" w:rsidDel="0023167D" w:rsidRDefault="0061524D" w:rsidP="00497DE2">
            <w:pPr>
              <w:jc w:val="center"/>
              <w:rPr>
                <w:del w:id="174" w:author="Gonzalez, Jordi" w:date="2025-03-03T10:28:00Z" w16du:dateUtc="2025-03-03T09:28:00Z"/>
                <w:rFonts w:cstheme="minorHAnsi"/>
                <w:szCs w:val="20"/>
              </w:rPr>
            </w:pPr>
          </w:p>
        </w:tc>
        <w:tc>
          <w:tcPr>
            <w:tcW w:w="990" w:type="dxa"/>
          </w:tcPr>
          <w:p w14:paraId="0237E091" w14:textId="076952A0" w:rsidR="0061524D" w:rsidRPr="00487927" w:rsidDel="0023167D" w:rsidRDefault="0061524D" w:rsidP="00497DE2">
            <w:pPr>
              <w:jc w:val="center"/>
              <w:rPr>
                <w:del w:id="175" w:author="Gonzalez, Jordi" w:date="2025-03-03T10:28:00Z" w16du:dateUtc="2025-03-03T09:28:00Z"/>
                <w:rFonts w:cstheme="minorHAnsi"/>
                <w:szCs w:val="20"/>
              </w:rPr>
            </w:pPr>
          </w:p>
        </w:tc>
        <w:tc>
          <w:tcPr>
            <w:tcW w:w="990" w:type="dxa"/>
          </w:tcPr>
          <w:p w14:paraId="34AEBC78" w14:textId="6E9387DC" w:rsidR="0061524D" w:rsidRPr="00487927" w:rsidDel="0023167D" w:rsidRDefault="0061524D" w:rsidP="00497DE2">
            <w:pPr>
              <w:jc w:val="center"/>
              <w:rPr>
                <w:del w:id="176" w:author="Gonzalez, Jordi" w:date="2025-03-03T10:28:00Z" w16du:dateUtc="2025-03-03T09:28:00Z"/>
                <w:rFonts w:cstheme="minorHAnsi"/>
                <w:szCs w:val="20"/>
              </w:rPr>
            </w:pPr>
          </w:p>
        </w:tc>
        <w:tc>
          <w:tcPr>
            <w:tcW w:w="990" w:type="dxa"/>
          </w:tcPr>
          <w:p w14:paraId="2E811E5D" w14:textId="2CCFE48E" w:rsidR="0061524D" w:rsidRPr="00487927" w:rsidDel="0023167D" w:rsidRDefault="0061524D" w:rsidP="00497DE2">
            <w:pPr>
              <w:jc w:val="center"/>
              <w:rPr>
                <w:del w:id="177" w:author="Gonzalez, Jordi" w:date="2025-03-03T10:28:00Z" w16du:dateUtc="2025-03-03T09:28:00Z"/>
                <w:rFonts w:cstheme="minorHAnsi"/>
                <w:szCs w:val="20"/>
              </w:rPr>
            </w:pPr>
          </w:p>
        </w:tc>
        <w:tc>
          <w:tcPr>
            <w:tcW w:w="990" w:type="dxa"/>
          </w:tcPr>
          <w:p w14:paraId="2A76AD4E" w14:textId="3E7FE923" w:rsidR="0061524D" w:rsidRPr="00487927" w:rsidDel="0023167D" w:rsidRDefault="0061524D" w:rsidP="00497DE2">
            <w:pPr>
              <w:jc w:val="center"/>
              <w:rPr>
                <w:del w:id="178" w:author="Gonzalez, Jordi" w:date="2025-03-03T10:28:00Z" w16du:dateUtc="2025-03-03T09:28:00Z"/>
                <w:rFonts w:cstheme="minorHAnsi"/>
                <w:szCs w:val="20"/>
              </w:rPr>
            </w:pPr>
          </w:p>
        </w:tc>
        <w:tc>
          <w:tcPr>
            <w:tcW w:w="990" w:type="dxa"/>
          </w:tcPr>
          <w:p w14:paraId="25E342CF" w14:textId="4C1FBD7B" w:rsidR="0061524D" w:rsidRPr="00487927" w:rsidDel="0023167D" w:rsidRDefault="0061524D" w:rsidP="00497DE2">
            <w:pPr>
              <w:jc w:val="center"/>
              <w:rPr>
                <w:del w:id="179" w:author="Gonzalez, Jordi" w:date="2025-03-03T10:28:00Z" w16du:dateUtc="2025-03-03T09:28:00Z"/>
                <w:rFonts w:cstheme="minorHAnsi"/>
                <w:szCs w:val="20"/>
              </w:rPr>
            </w:pPr>
          </w:p>
        </w:tc>
        <w:tc>
          <w:tcPr>
            <w:tcW w:w="1080" w:type="dxa"/>
          </w:tcPr>
          <w:p w14:paraId="1A86BEE4" w14:textId="78B4E262" w:rsidR="0061524D" w:rsidRPr="00283A38" w:rsidDel="0023167D" w:rsidRDefault="0061524D" w:rsidP="00497DE2">
            <w:pPr>
              <w:jc w:val="center"/>
              <w:rPr>
                <w:del w:id="180" w:author="Gonzalez, Jordi" w:date="2025-03-03T10:28:00Z" w16du:dateUtc="2025-03-03T09:28:00Z"/>
                <w:rFonts w:cstheme="minorHAnsi"/>
                <w:szCs w:val="20"/>
              </w:rPr>
            </w:pPr>
          </w:p>
        </w:tc>
        <w:tc>
          <w:tcPr>
            <w:tcW w:w="990" w:type="dxa"/>
          </w:tcPr>
          <w:p w14:paraId="3E55F371" w14:textId="4E5DCD7A" w:rsidR="0061524D" w:rsidRPr="00283A38" w:rsidDel="0023167D" w:rsidRDefault="0061524D" w:rsidP="00497DE2">
            <w:pPr>
              <w:jc w:val="center"/>
              <w:rPr>
                <w:del w:id="181" w:author="Gonzalez, Jordi" w:date="2025-03-03T10:28:00Z" w16du:dateUtc="2025-03-03T09:28:00Z"/>
                <w:rFonts w:cstheme="minorHAnsi"/>
                <w:szCs w:val="20"/>
              </w:rPr>
            </w:pPr>
          </w:p>
        </w:tc>
        <w:tc>
          <w:tcPr>
            <w:tcW w:w="990" w:type="dxa"/>
          </w:tcPr>
          <w:p w14:paraId="0268FBE3" w14:textId="4DA15A42" w:rsidR="0061524D" w:rsidRPr="00283A38" w:rsidDel="0023167D" w:rsidRDefault="0061524D" w:rsidP="00497DE2">
            <w:pPr>
              <w:jc w:val="center"/>
              <w:rPr>
                <w:del w:id="182" w:author="Gonzalez, Jordi" w:date="2025-03-03T10:28:00Z" w16du:dateUtc="2025-03-03T09:28:00Z"/>
                <w:rFonts w:cstheme="minorHAnsi"/>
                <w:szCs w:val="20"/>
              </w:rPr>
            </w:pPr>
            <w:del w:id="183" w:author="Gonzalez, Jordi" w:date="2025-03-03T10:28:00Z" w16du:dateUtc="2025-03-03T09:28:00Z">
              <w:r w:rsidRPr="00283A38" w:rsidDel="0023167D">
                <w:rPr>
                  <w:rFonts w:cstheme="minorHAnsi"/>
                  <w:szCs w:val="20"/>
                </w:rPr>
                <w:delText>•</w:delText>
              </w:r>
            </w:del>
          </w:p>
        </w:tc>
        <w:tc>
          <w:tcPr>
            <w:tcW w:w="1103" w:type="dxa"/>
          </w:tcPr>
          <w:p w14:paraId="792C4E5A" w14:textId="421076B6" w:rsidR="0061524D" w:rsidRPr="00283A38" w:rsidDel="0023167D" w:rsidRDefault="0061524D" w:rsidP="00497DE2">
            <w:pPr>
              <w:jc w:val="center"/>
              <w:rPr>
                <w:del w:id="184" w:author="Gonzalez, Jordi" w:date="2025-03-03T10:28:00Z" w16du:dateUtc="2025-03-03T09:28:00Z"/>
                <w:rFonts w:cstheme="minorHAnsi"/>
                <w:szCs w:val="20"/>
              </w:rPr>
            </w:pPr>
          </w:p>
        </w:tc>
        <w:tc>
          <w:tcPr>
            <w:tcW w:w="1103" w:type="dxa"/>
          </w:tcPr>
          <w:p w14:paraId="63F9233B" w14:textId="0CA6EAB4" w:rsidR="0061524D" w:rsidRPr="00283A38" w:rsidDel="0023167D" w:rsidRDefault="0061524D" w:rsidP="00497DE2">
            <w:pPr>
              <w:jc w:val="center"/>
              <w:rPr>
                <w:del w:id="185" w:author="Gonzalez, Jordi" w:date="2025-03-03T10:28:00Z" w16du:dateUtc="2025-03-03T09:28:00Z"/>
                <w:rFonts w:cstheme="minorHAnsi"/>
                <w:szCs w:val="20"/>
              </w:rPr>
            </w:pPr>
          </w:p>
        </w:tc>
      </w:tr>
      <w:tr w:rsidR="0061524D" w:rsidRPr="00283A38" w:rsidDel="0023167D" w14:paraId="6059EF7D" w14:textId="0BF8B217" w:rsidTr="0061524D">
        <w:trPr>
          <w:del w:id="186" w:author="Gonzalez, Jordi" w:date="2025-03-03T10:28:00Z" w16du:dateUtc="2025-03-03T09:28:00Z"/>
        </w:trPr>
        <w:tc>
          <w:tcPr>
            <w:tcW w:w="1255" w:type="dxa"/>
          </w:tcPr>
          <w:p w14:paraId="6AD04016" w14:textId="5951D1DD" w:rsidR="0061524D" w:rsidDel="0023167D" w:rsidRDefault="0061524D" w:rsidP="00497DE2">
            <w:pPr>
              <w:jc w:val="center"/>
              <w:rPr>
                <w:del w:id="187" w:author="Gonzalez, Jordi" w:date="2025-03-03T10:28:00Z" w16du:dateUtc="2025-03-03T09:28:00Z"/>
                <w:szCs w:val="20"/>
              </w:rPr>
            </w:pPr>
            <w:del w:id="188" w:author="Gonzalez, Jordi" w:date="2025-03-03T10:28:00Z" w16du:dateUtc="2025-03-03T09:28:00Z">
              <w:r w:rsidDel="0023167D">
                <w:rPr>
                  <w:szCs w:val="20"/>
                </w:rPr>
                <w:delText>2801</w:delText>
              </w:r>
              <w:r w:rsidRPr="00BE4128" w:rsidDel="0023167D">
                <w:rPr>
                  <w:szCs w:val="20"/>
                </w:rPr>
                <w:delText>_</w:delText>
              </w:r>
              <w:r w:rsidDel="0023167D">
                <w:rPr>
                  <w:szCs w:val="20"/>
                </w:rPr>
                <w:delText>03</w:delText>
              </w:r>
            </w:del>
          </w:p>
        </w:tc>
        <w:tc>
          <w:tcPr>
            <w:tcW w:w="990" w:type="dxa"/>
          </w:tcPr>
          <w:p w14:paraId="52378839" w14:textId="32ECFD7A" w:rsidR="0061524D" w:rsidRPr="00283A38" w:rsidDel="0023167D" w:rsidRDefault="0061524D" w:rsidP="00497DE2">
            <w:pPr>
              <w:jc w:val="center"/>
              <w:rPr>
                <w:del w:id="189" w:author="Gonzalez, Jordi" w:date="2025-03-03T10:28:00Z" w16du:dateUtc="2025-03-03T09:28:00Z"/>
                <w:rFonts w:cstheme="minorHAnsi"/>
                <w:szCs w:val="20"/>
              </w:rPr>
            </w:pPr>
          </w:p>
        </w:tc>
        <w:tc>
          <w:tcPr>
            <w:tcW w:w="990" w:type="dxa"/>
          </w:tcPr>
          <w:p w14:paraId="3771D2D7" w14:textId="48C50444" w:rsidR="0061524D" w:rsidRPr="00487927" w:rsidDel="0023167D" w:rsidRDefault="0061524D" w:rsidP="00497DE2">
            <w:pPr>
              <w:jc w:val="center"/>
              <w:rPr>
                <w:del w:id="190" w:author="Gonzalez, Jordi" w:date="2025-03-03T10:28:00Z" w16du:dateUtc="2025-03-03T09:28:00Z"/>
                <w:rFonts w:cstheme="minorHAnsi"/>
                <w:szCs w:val="20"/>
              </w:rPr>
            </w:pPr>
          </w:p>
        </w:tc>
        <w:tc>
          <w:tcPr>
            <w:tcW w:w="990" w:type="dxa"/>
          </w:tcPr>
          <w:p w14:paraId="24B25DAB" w14:textId="49418177" w:rsidR="0061524D" w:rsidRPr="00487927" w:rsidDel="0023167D" w:rsidRDefault="0061524D" w:rsidP="00497DE2">
            <w:pPr>
              <w:jc w:val="center"/>
              <w:rPr>
                <w:del w:id="191" w:author="Gonzalez, Jordi" w:date="2025-03-03T10:28:00Z" w16du:dateUtc="2025-03-03T09:28:00Z"/>
                <w:rFonts w:cstheme="minorHAnsi"/>
                <w:szCs w:val="20"/>
              </w:rPr>
            </w:pPr>
          </w:p>
        </w:tc>
        <w:tc>
          <w:tcPr>
            <w:tcW w:w="990" w:type="dxa"/>
          </w:tcPr>
          <w:p w14:paraId="69C0419C" w14:textId="7110871F" w:rsidR="0061524D" w:rsidRPr="00487927" w:rsidDel="0023167D" w:rsidRDefault="0061524D" w:rsidP="00497DE2">
            <w:pPr>
              <w:jc w:val="center"/>
              <w:rPr>
                <w:del w:id="192" w:author="Gonzalez, Jordi" w:date="2025-03-03T10:28:00Z" w16du:dateUtc="2025-03-03T09:28:00Z"/>
                <w:rFonts w:cstheme="minorHAnsi"/>
                <w:szCs w:val="20"/>
              </w:rPr>
            </w:pPr>
          </w:p>
        </w:tc>
        <w:tc>
          <w:tcPr>
            <w:tcW w:w="990" w:type="dxa"/>
          </w:tcPr>
          <w:p w14:paraId="0FA1EB5F" w14:textId="221CA8C0" w:rsidR="0061524D" w:rsidRPr="00487927" w:rsidDel="0023167D" w:rsidRDefault="0061524D" w:rsidP="00497DE2">
            <w:pPr>
              <w:jc w:val="center"/>
              <w:rPr>
                <w:del w:id="193" w:author="Gonzalez, Jordi" w:date="2025-03-03T10:28:00Z" w16du:dateUtc="2025-03-03T09:28:00Z"/>
                <w:rFonts w:cstheme="minorHAnsi"/>
                <w:szCs w:val="20"/>
              </w:rPr>
            </w:pPr>
          </w:p>
        </w:tc>
        <w:tc>
          <w:tcPr>
            <w:tcW w:w="990" w:type="dxa"/>
          </w:tcPr>
          <w:p w14:paraId="51CF4BFD" w14:textId="40828439" w:rsidR="0061524D" w:rsidRPr="00487927" w:rsidDel="0023167D" w:rsidRDefault="0061524D" w:rsidP="00497DE2">
            <w:pPr>
              <w:jc w:val="center"/>
              <w:rPr>
                <w:del w:id="194" w:author="Gonzalez, Jordi" w:date="2025-03-03T10:28:00Z" w16du:dateUtc="2025-03-03T09:28:00Z"/>
                <w:rFonts w:cstheme="minorHAnsi"/>
                <w:szCs w:val="20"/>
              </w:rPr>
            </w:pPr>
          </w:p>
        </w:tc>
        <w:tc>
          <w:tcPr>
            <w:tcW w:w="1080" w:type="dxa"/>
          </w:tcPr>
          <w:p w14:paraId="18A316C2" w14:textId="6A175A91" w:rsidR="0061524D" w:rsidRPr="00283A38" w:rsidDel="0023167D" w:rsidRDefault="0061524D" w:rsidP="00497DE2">
            <w:pPr>
              <w:jc w:val="center"/>
              <w:rPr>
                <w:del w:id="195" w:author="Gonzalez, Jordi" w:date="2025-03-03T10:28:00Z" w16du:dateUtc="2025-03-03T09:28:00Z"/>
                <w:rFonts w:cstheme="minorHAnsi"/>
                <w:szCs w:val="20"/>
              </w:rPr>
            </w:pPr>
          </w:p>
        </w:tc>
        <w:tc>
          <w:tcPr>
            <w:tcW w:w="990" w:type="dxa"/>
          </w:tcPr>
          <w:p w14:paraId="43ACCEE4" w14:textId="1CFA610B" w:rsidR="0061524D" w:rsidRPr="00283A38" w:rsidDel="0023167D" w:rsidRDefault="0061524D" w:rsidP="00497DE2">
            <w:pPr>
              <w:jc w:val="center"/>
              <w:rPr>
                <w:del w:id="196" w:author="Gonzalez, Jordi" w:date="2025-03-03T10:28:00Z" w16du:dateUtc="2025-03-03T09:28:00Z"/>
                <w:rFonts w:cstheme="minorHAnsi"/>
                <w:szCs w:val="20"/>
              </w:rPr>
            </w:pPr>
          </w:p>
        </w:tc>
        <w:tc>
          <w:tcPr>
            <w:tcW w:w="990" w:type="dxa"/>
          </w:tcPr>
          <w:p w14:paraId="5789E66E" w14:textId="0A3FCBD0" w:rsidR="0061524D" w:rsidRPr="00283A38" w:rsidDel="0023167D" w:rsidRDefault="0061524D" w:rsidP="00497DE2">
            <w:pPr>
              <w:jc w:val="center"/>
              <w:rPr>
                <w:del w:id="197" w:author="Gonzalez, Jordi" w:date="2025-03-03T10:28:00Z" w16du:dateUtc="2025-03-03T09:28:00Z"/>
                <w:rFonts w:cstheme="minorHAnsi"/>
                <w:szCs w:val="20"/>
              </w:rPr>
            </w:pPr>
            <w:del w:id="198" w:author="Gonzalez, Jordi" w:date="2025-03-03T10:28:00Z" w16du:dateUtc="2025-03-03T09:28:00Z">
              <w:r w:rsidRPr="00283A38" w:rsidDel="0023167D">
                <w:rPr>
                  <w:rFonts w:cstheme="minorHAnsi"/>
                  <w:szCs w:val="20"/>
                </w:rPr>
                <w:delText>•</w:delText>
              </w:r>
            </w:del>
          </w:p>
        </w:tc>
        <w:tc>
          <w:tcPr>
            <w:tcW w:w="1103" w:type="dxa"/>
          </w:tcPr>
          <w:p w14:paraId="69F23D33" w14:textId="4C7AA3F5" w:rsidR="0061524D" w:rsidRPr="00283A38" w:rsidDel="0023167D" w:rsidRDefault="0061524D" w:rsidP="00497DE2">
            <w:pPr>
              <w:jc w:val="center"/>
              <w:rPr>
                <w:del w:id="199" w:author="Gonzalez, Jordi" w:date="2025-03-03T10:28:00Z" w16du:dateUtc="2025-03-03T09:28:00Z"/>
                <w:rFonts w:cstheme="minorHAnsi"/>
                <w:szCs w:val="20"/>
              </w:rPr>
            </w:pPr>
          </w:p>
        </w:tc>
        <w:tc>
          <w:tcPr>
            <w:tcW w:w="1103" w:type="dxa"/>
          </w:tcPr>
          <w:p w14:paraId="16E20E2B" w14:textId="17F0CD17" w:rsidR="0061524D" w:rsidRPr="00283A38" w:rsidDel="0023167D" w:rsidRDefault="0061524D" w:rsidP="00497DE2">
            <w:pPr>
              <w:jc w:val="center"/>
              <w:rPr>
                <w:del w:id="200" w:author="Gonzalez, Jordi" w:date="2025-03-03T10:28:00Z" w16du:dateUtc="2025-03-03T09:28:00Z"/>
                <w:rFonts w:cstheme="minorHAnsi"/>
                <w:szCs w:val="20"/>
              </w:rPr>
            </w:pPr>
          </w:p>
        </w:tc>
      </w:tr>
      <w:tr w:rsidR="0061524D" w:rsidRPr="00283A38" w14:paraId="58A1A40B" w14:textId="77D80EEA" w:rsidTr="0061524D">
        <w:tc>
          <w:tcPr>
            <w:tcW w:w="1255" w:type="dxa"/>
          </w:tcPr>
          <w:p w14:paraId="1EDA326A" w14:textId="3DC9CAAC" w:rsidR="0061524D" w:rsidRDefault="0061524D" w:rsidP="00497DE2">
            <w:pPr>
              <w:jc w:val="center"/>
              <w:rPr>
                <w:szCs w:val="20"/>
              </w:rPr>
            </w:pPr>
            <w:r>
              <w:rPr>
                <w:szCs w:val="20"/>
              </w:rPr>
              <w:t>2802_01</w:t>
            </w:r>
          </w:p>
        </w:tc>
        <w:tc>
          <w:tcPr>
            <w:tcW w:w="990" w:type="dxa"/>
          </w:tcPr>
          <w:p w14:paraId="33CCCAA0" w14:textId="77777777" w:rsidR="0061524D" w:rsidRPr="00283A38" w:rsidRDefault="0061524D" w:rsidP="00497DE2">
            <w:pPr>
              <w:jc w:val="center"/>
              <w:rPr>
                <w:rFonts w:cstheme="minorHAnsi"/>
                <w:szCs w:val="20"/>
              </w:rPr>
            </w:pPr>
          </w:p>
        </w:tc>
        <w:tc>
          <w:tcPr>
            <w:tcW w:w="990" w:type="dxa"/>
          </w:tcPr>
          <w:p w14:paraId="528625DB" w14:textId="77777777" w:rsidR="0061524D" w:rsidRPr="00487927" w:rsidRDefault="0061524D" w:rsidP="00497DE2">
            <w:pPr>
              <w:jc w:val="center"/>
              <w:rPr>
                <w:rFonts w:cstheme="minorHAnsi"/>
                <w:szCs w:val="20"/>
              </w:rPr>
            </w:pPr>
          </w:p>
        </w:tc>
        <w:tc>
          <w:tcPr>
            <w:tcW w:w="990" w:type="dxa"/>
          </w:tcPr>
          <w:p w14:paraId="7F671234" w14:textId="77777777" w:rsidR="0061524D" w:rsidRPr="00487927" w:rsidRDefault="0061524D" w:rsidP="00497DE2">
            <w:pPr>
              <w:jc w:val="center"/>
              <w:rPr>
                <w:rFonts w:cstheme="minorHAnsi"/>
                <w:szCs w:val="20"/>
              </w:rPr>
            </w:pPr>
          </w:p>
        </w:tc>
        <w:tc>
          <w:tcPr>
            <w:tcW w:w="990" w:type="dxa"/>
          </w:tcPr>
          <w:p w14:paraId="30325851" w14:textId="77777777" w:rsidR="0061524D" w:rsidRPr="00487927" w:rsidRDefault="0061524D" w:rsidP="00497DE2">
            <w:pPr>
              <w:jc w:val="center"/>
              <w:rPr>
                <w:rFonts w:cstheme="minorHAnsi"/>
                <w:szCs w:val="20"/>
              </w:rPr>
            </w:pPr>
          </w:p>
        </w:tc>
        <w:tc>
          <w:tcPr>
            <w:tcW w:w="990" w:type="dxa"/>
          </w:tcPr>
          <w:p w14:paraId="1672E5FB" w14:textId="77777777" w:rsidR="0061524D" w:rsidRPr="00487927" w:rsidRDefault="0061524D" w:rsidP="00497DE2">
            <w:pPr>
              <w:jc w:val="center"/>
              <w:rPr>
                <w:rFonts w:cstheme="minorHAnsi"/>
                <w:szCs w:val="20"/>
              </w:rPr>
            </w:pPr>
          </w:p>
        </w:tc>
        <w:tc>
          <w:tcPr>
            <w:tcW w:w="990" w:type="dxa"/>
          </w:tcPr>
          <w:p w14:paraId="50ED9DC2" w14:textId="77777777" w:rsidR="0061524D" w:rsidRPr="00487927" w:rsidRDefault="0061524D" w:rsidP="00497DE2">
            <w:pPr>
              <w:jc w:val="center"/>
              <w:rPr>
                <w:rFonts w:cstheme="minorHAnsi"/>
                <w:szCs w:val="20"/>
              </w:rPr>
            </w:pPr>
          </w:p>
        </w:tc>
        <w:tc>
          <w:tcPr>
            <w:tcW w:w="1080" w:type="dxa"/>
          </w:tcPr>
          <w:p w14:paraId="46C9F192" w14:textId="77777777" w:rsidR="0061524D" w:rsidRPr="00283A38" w:rsidRDefault="0061524D" w:rsidP="00497DE2">
            <w:pPr>
              <w:jc w:val="center"/>
              <w:rPr>
                <w:rFonts w:cstheme="minorHAnsi"/>
                <w:szCs w:val="20"/>
              </w:rPr>
            </w:pPr>
          </w:p>
        </w:tc>
        <w:tc>
          <w:tcPr>
            <w:tcW w:w="990" w:type="dxa"/>
          </w:tcPr>
          <w:p w14:paraId="4C453C90" w14:textId="77777777" w:rsidR="0061524D" w:rsidRPr="00283A38" w:rsidRDefault="0061524D" w:rsidP="00497DE2">
            <w:pPr>
              <w:jc w:val="center"/>
              <w:rPr>
                <w:rFonts w:cstheme="minorHAnsi"/>
                <w:szCs w:val="20"/>
              </w:rPr>
            </w:pPr>
          </w:p>
        </w:tc>
        <w:tc>
          <w:tcPr>
            <w:tcW w:w="990" w:type="dxa"/>
          </w:tcPr>
          <w:p w14:paraId="173147F1" w14:textId="68BAAD14" w:rsidR="0061524D" w:rsidRPr="00283A38" w:rsidRDefault="0061524D" w:rsidP="00497DE2">
            <w:pPr>
              <w:jc w:val="center"/>
              <w:rPr>
                <w:rFonts w:cstheme="minorHAnsi"/>
                <w:szCs w:val="20"/>
              </w:rPr>
            </w:pPr>
            <w:r w:rsidRPr="00283A38">
              <w:rPr>
                <w:rFonts w:cstheme="minorHAnsi"/>
                <w:szCs w:val="20"/>
              </w:rPr>
              <w:t>•</w:t>
            </w:r>
          </w:p>
        </w:tc>
        <w:tc>
          <w:tcPr>
            <w:tcW w:w="1103" w:type="dxa"/>
          </w:tcPr>
          <w:p w14:paraId="0B15F24A" w14:textId="77777777" w:rsidR="0061524D" w:rsidRPr="00283A38" w:rsidRDefault="0061524D" w:rsidP="00497DE2">
            <w:pPr>
              <w:jc w:val="center"/>
              <w:rPr>
                <w:rFonts w:cstheme="minorHAnsi"/>
                <w:szCs w:val="20"/>
              </w:rPr>
            </w:pPr>
          </w:p>
        </w:tc>
        <w:tc>
          <w:tcPr>
            <w:tcW w:w="1103" w:type="dxa"/>
          </w:tcPr>
          <w:p w14:paraId="36C10E43" w14:textId="77777777" w:rsidR="0061524D" w:rsidRPr="00283A38" w:rsidRDefault="0061524D" w:rsidP="00497DE2">
            <w:pPr>
              <w:jc w:val="center"/>
              <w:rPr>
                <w:rFonts w:cstheme="minorHAnsi"/>
                <w:szCs w:val="20"/>
              </w:rPr>
            </w:pPr>
          </w:p>
        </w:tc>
      </w:tr>
      <w:tr w:rsidR="0061524D" w:rsidRPr="00283A38" w14:paraId="2165FA5D" w14:textId="3A5FAFEA" w:rsidTr="0061524D">
        <w:tc>
          <w:tcPr>
            <w:tcW w:w="1255" w:type="dxa"/>
          </w:tcPr>
          <w:p w14:paraId="2966BCE2" w14:textId="6D97E1CC" w:rsidR="0061524D" w:rsidRDefault="0061524D" w:rsidP="00497DE2">
            <w:pPr>
              <w:jc w:val="center"/>
              <w:rPr>
                <w:szCs w:val="20"/>
              </w:rPr>
            </w:pPr>
            <w:r>
              <w:rPr>
                <w:szCs w:val="20"/>
              </w:rPr>
              <w:t>2802_01</w:t>
            </w:r>
          </w:p>
        </w:tc>
        <w:tc>
          <w:tcPr>
            <w:tcW w:w="990" w:type="dxa"/>
          </w:tcPr>
          <w:p w14:paraId="6568F8D9" w14:textId="77777777" w:rsidR="0061524D" w:rsidRPr="00283A38" w:rsidRDefault="0061524D" w:rsidP="00497DE2">
            <w:pPr>
              <w:jc w:val="center"/>
              <w:rPr>
                <w:rFonts w:cstheme="minorHAnsi"/>
                <w:szCs w:val="20"/>
              </w:rPr>
            </w:pPr>
          </w:p>
        </w:tc>
        <w:tc>
          <w:tcPr>
            <w:tcW w:w="990" w:type="dxa"/>
          </w:tcPr>
          <w:p w14:paraId="071F995E" w14:textId="77777777" w:rsidR="0061524D" w:rsidRPr="00487927" w:rsidRDefault="0061524D" w:rsidP="00497DE2">
            <w:pPr>
              <w:jc w:val="center"/>
              <w:rPr>
                <w:rFonts w:cstheme="minorHAnsi"/>
                <w:szCs w:val="20"/>
              </w:rPr>
            </w:pPr>
          </w:p>
        </w:tc>
        <w:tc>
          <w:tcPr>
            <w:tcW w:w="990" w:type="dxa"/>
          </w:tcPr>
          <w:p w14:paraId="624B5A47" w14:textId="77777777" w:rsidR="0061524D" w:rsidRPr="00487927" w:rsidRDefault="0061524D" w:rsidP="00497DE2">
            <w:pPr>
              <w:jc w:val="center"/>
              <w:rPr>
                <w:rFonts w:cstheme="minorHAnsi"/>
                <w:szCs w:val="20"/>
              </w:rPr>
            </w:pPr>
          </w:p>
        </w:tc>
        <w:tc>
          <w:tcPr>
            <w:tcW w:w="990" w:type="dxa"/>
          </w:tcPr>
          <w:p w14:paraId="7FD3394B" w14:textId="77777777" w:rsidR="0061524D" w:rsidRPr="00487927" w:rsidRDefault="0061524D" w:rsidP="00497DE2">
            <w:pPr>
              <w:jc w:val="center"/>
              <w:rPr>
                <w:rFonts w:cstheme="minorHAnsi"/>
                <w:szCs w:val="20"/>
              </w:rPr>
            </w:pPr>
          </w:p>
        </w:tc>
        <w:tc>
          <w:tcPr>
            <w:tcW w:w="990" w:type="dxa"/>
          </w:tcPr>
          <w:p w14:paraId="6549FAD7" w14:textId="77777777" w:rsidR="0061524D" w:rsidRPr="00487927" w:rsidRDefault="0061524D" w:rsidP="00497DE2">
            <w:pPr>
              <w:jc w:val="center"/>
              <w:rPr>
                <w:rFonts w:cstheme="minorHAnsi"/>
                <w:szCs w:val="20"/>
              </w:rPr>
            </w:pPr>
          </w:p>
        </w:tc>
        <w:tc>
          <w:tcPr>
            <w:tcW w:w="990" w:type="dxa"/>
          </w:tcPr>
          <w:p w14:paraId="6228E90A" w14:textId="77777777" w:rsidR="0061524D" w:rsidRPr="00487927" w:rsidRDefault="0061524D" w:rsidP="00497DE2">
            <w:pPr>
              <w:jc w:val="center"/>
              <w:rPr>
                <w:rFonts w:cstheme="minorHAnsi"/>
                <w:szCs w:val="20"/>
              </w:rPr>
            </w:pPr>
          </w:p>
        </w:tc>
        <w:tc>
          <w:tcPr>
            <w:tcW w:w="1080" w:type="dxa"/>
          </w:tcPr>
          <w:p w14:paraId="568103CA" w14:textId="77777777" w:rsidR="0061524D" w:rsidRPr="00283A38" w:rsidRDefault="0061524D" w:rsidP="00497DE2">
            <w:pPr>
              <w:jc w:val="center"/>
              <w:rPr>
                <w:rFonts w:cstheme="minorHAnsi"/>
                <w:szCs w:val="20"/>
              </w:rPr>
            </w:pPr>
          </w:p>
        </w:tc>
        <w:tc>
          <w:tcPr>
            <w:tcW w:w="990" w:type="dxa"/>
          </w:tcPr>
          <w:p w14:paraId="2E7B5073" w14:textId="77777777" w:rsidR="0061524D" w:rsidRPr="00283A38" w:rsidRDefault="0061524D" w:rsidP="00497DE2">
            <w:pPr>
              <w:jc w:val="center"/>
              <w:rPr>
                <w:rFonts w:cstheme="minorHAnsi"/>
                <w:szCs w:val="20"/>
              </w:rPr>
            </w:pPr>
          </w:p>
        </w:tc>
        <w:tc>
          <w:tcPr>
            <w:tcW w:w="990" w:type="dxa"/>
          </w:tcPr>
          <w:p w14:paraId="4BCA0D1D" w14:textId="7DB92499"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2D6459D" w14:textId="77777777" w:rsidR="0061524D" w:rsidRPr="00283A38" w:rsidRDefault="0061524D" w:rsidP="00497DE2">
            <w:pPr>
              <w:jc w:val="center"/>
              <w:rPr>
                <w:rFonts w:cstheme="minorHAnsi"/>
                <w:szCs w:val="20"/>
              </w:rPr>
            </w:pPr>
          </w:p>
        </w:tc>
        <w:tc>
          <w:tcPr>
            <w:tcW w:w="1103" w:type="dxa"/>
          </w:tcPr>
          <w:p w14:paraId="03EC8651" w14:textId="77777777" w:rsidR="0061524D" w:rsidRPr="00283A38" w:rsidRDefault="0061524D" w:rsidP="00497DE2">
            <w:pPr>
              <w:jc w:val="center"/>
              <w:rPr>
                <w:rFonts w:cstheme="minorHAnsi"/>
                <w:szCs w:val="20"/>
              </w:rPr>
            </w:pPr>
          </w:p>
        </w:tc>
      </w:tr>
      <w:tr w:rsidR="0061524D" w:rsidRPr="00283A38" w14:paraId="51BEA0FB" w14:textId="06A79FC1" w:rsidTr="0061524D">
        <w:tc>
          <w:tcPr>
            <w:tcW w:w="1255" w:type="dxa"/>
            <w:shd w:val="clear" w:color="auto" w:fill="D6E3BC" w:themeFill="accent3" w:themeFillTint="66"/>
          </w:tcPr>
          <w:p w14:paraId="02B678E7" w14:textId="6C6D421C" w:rsidR="0061524D" w:rsidRDefault="0061524D" w:rsidP="00497DE2">
            <w:pPr>
              <w:jc w:val="center"/>
              <w:rPr>
                <w:szCs w:val="20"/>
              </w:rPr>
            </w:pPr>
            <w:r>
              <w:rPr>
                <w:b/>
                <w:szCs w:val="20"/>
              </w:rPr>
              <w:t>Boolean</w:t>
            </w:r>
          </w:p>
        </w:tc>
        <w:tc>
          <w:tcPr>
            <w:tcW w:w="990" w:type="dxa"/>
            <w:shd w:val="clear" w:color="auto" w:fill="D6E3BC" w:themeFill="accent3" w:themeFillTint="66"/>
          </w:tcPr>
          <w:p w14:paraId="2D48DA8F" w14:textId="3DFB2509" w:rsidR="0061524D" w:rsidRPr="00283A38" w:rsidRDefault="0061524D" w:rsidP="00497DE2">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5EF572F8" w14:textId="66C89845" w:rsidR="0061524D" w:rsidRPr="00487927" w:rsidRDefault="0061524D" w:rsidP="00497DE2">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09488ED4" w14:textId="38866C47" w:rsidR="0061524D" w:rsidRPr="00487927" w:rsidRDefault="0061524D" w:rsidP="00497DE2">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3F9C22B9" w14:textId="17F4B823" w:rsidR="0061524D" w:rsidRPr="00487927" w:rsidRDefault="0061524D" w:rsidP="00497DE2">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63ECE687" w14:textId="2248D01D" w:rsidR="0061524D" w:rsidRPr="00487927" w:rsidRDefault="0061524D" w:rsidP="00497DE2">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1254A249" w14:textId="5E64A141" w:rsidR="0061524D" w:rsidRPr="00487927" w:rsidRDefault="0061524D" w:rsidP="00497DE2">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53E28ACF" w14:textId="558B27B5" w:rsidR="0061524D" w:rsidRPr="00283A38" w:rsidRDefault="0061524D" w:rsidP="00497DE2">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34F3FB32" w14:textId="567F3693" w:rsidR="0061524D" w:rsidRPr="00283A38" w:rsidRDefault="0061524D" w:rsidP="00497DE2">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0EF87865" w14:textId="695D8DDA" w:rsidR="0061524D" w:rsidRPr="00283A38" w:rsidRDefault="0061524D" w:rsidP="00497DE2">
            <w:pPr>
              <w:jc w:val="center"/>
              <w:rPr>
                <w:rFonts w:cstheme="minorHAnsi"/>
                <w:szCs w:val="20"/>
              </w:rPr>
            </w:pPr>
            <w:r>
              <w:rPr>
                <w:rFonts w:cstheme="minorHAnsi"/>
                <w:szCs w:val="20"/>
              </w:rPr>
              <w:t>Suite 9</w:t>
            </w:r>
          </w:p>
        </w:tc>
        <w:tc>
          <w:tcPr>
            <w:tcW w:w="1103" w:type="dxa"/>
            <w:shd w:val="clear" w:color="auto" w:fill="D6E3BC" w:themeFill="accent3" w:themeFillTint="66"/>
          </w:tcPr>
          <w:p w14:paraId="6D2F7C40" w14:textId="4517C5FA" w:rsidR="0061524D" w:rsidRPr="00283A38" w:rsidRDefault="0061524D" w:rsidP="00497DE2">
            <w:pPr>
              <w:jc w:val="center"/>
              <w:rPr>
                <w:rFonts w:cstheme="minorHAnsi"/>
                <w:szCs w:val="20"/>
              </w:rPr>
            </w:pPr>
            <w:r>
              <w:rPr>
                <w:rFonts w:cstheme="minorHAnsi"/>
                <w:szCs w:val="20"/>
              </w:rPr>
              <w:t>Suite 10</w:t>
            </w:r>
          </w:p>
        </w:tc>
        <w:tc>
          <w:tcPr>
            <w:tcW w:w="1103" w:type="dxa"/>
            <w:shd w:val="clear" w:color="auto" w:fill="D6E3BC" w:themeFill="accent3" w:themeFillTint="66"/>
          </w:tcPr>
          <w:p w14:paraId="67A86C8D" w14:textId="7D7E7645" w:rsidR="0061524D" w:rsidRDefault="0061524D" w:rsidP="00497DE2">
            <w:pPr>
              <w:jc w:val="center"/>
              <w:rPr>
                <w:rFonts w:cstheme="minorHAnsi"/>
                <w:szCs w:val="20"/>
              </w:rPr>
            </w:pPr>
            <w:r>
              <w:rPr>
                <w:rFonts w:cstheme="minorHAnsi"/>
                <w:bCs/>
                <w:sz w:val="18"/>
                <w:szCs w:val="18"/>
              </w:rPr>
              <w:t>Suite 11</w:t>
            </w:r>
          </w:p>
        </w:tc>
      </w:tr>
      <w:tr w:rsidR="0061524D" w:rsidRPr="00283A38" w14:paraId="4433670A" w14:textId="7697CB84" w:rsidTr="0061524D">
        <w:tc>
          <w:tcPr>
            <w:tcW w:w="1255" w:type="dxa"/>
          </w:tcPr>
          <w:p w14:paraId="4F9DA36A" w14:textId="71142DC0" w:rsidR="0061524D" w:rsidRDefault="0061524D" w:rsidP="00913940">
            <w:pPr>
              <w:jc w:val="center"/>
              <w:rPr>
                <w:szCs w:val="20"/>
              </w:rPr>
            </w:pPr>
            <w:r>
              <w:rPr>
                <w:szCs w:val="20"/>
              </w:rPr>
              <w:t>3100-01</w:t>
            </w:r>
          </w:p>
        </w:tc>
        <w:tc>
          <w:tcPr>
            <w:tcW w:w="990" w:type="dxa"/>
          </w:tcPr>
          <w:p w14:paraId="6D930939" w14:textId="77777777" w:rsidR="0061524D" w:rsidRPr="00283A38" w:rsidRDefault="0061524D" w:rsidP="00913940">
            <w:pPr>
              <w:jc w:val="center"/>
              <w:rPr>
                <w:rFonts w:cstheme="minorHAnsi"/>
                <w:szCs w:val="20"/>
              </w:rPr>
            </w:pPr>
          </w:p>
        </w:tc>
        <w:tc>
          <w:tcPr>
            <w:tcW w:w="990" w:type="dxa"/>
          </w:tcPr>
          <w:p w14:paraId="3CD5C93E" w14:textId="77777777" w:rsidR="0061524D" w:rsidRPr="00487927" w:rsidRDefault="0061524D" w:rsidP="00913940">
            <w:pPr>
              <w:jc w:val="center"/>
              <w:rPr>
                <w:rFonts w:cstheme="minorHAnsi"/>
                <w:szCs w:val="20"/>
              </w:rPr>
            </w:pPr>
          </w:p>
        </w:tc>
        <w:tc>
          <w:tcPr>
            <w:tcW w:w="990" w:type="dxa"/>
          </w:tcPr>
          <w:p w14:paraId="70961AF9" w14:textId="77777777" w:rsidR="0061524D" w:rsidRPr="00487927" w:rsidRDefault="0061524D" w:rsidP="00913940">
            <w:pPr>
              <w:jc w:val="center"/>
              <w:rPr>
                <w:rFonts w:cstheme="minorHAnsi"/>
                <w:szCs w:val="20"/>
              </w:rPr>
            </w:pPr>
          </w:p>
        </w:tc>
        <w:tc>
          <w:tcPr>
            <w:tcW w:w="990" w:type="dxa"/>
          </w:tcPr>
          <w:p w14:paraId="4995BF4A" w14:textId="77777777" w:rsidR="0061524D" w:rsidRPr="00487927" w:rsidRDefault="0061524D" w:rsidP="00913940">
            <w:pPr>
              <w:jc w:val="center"/>
              <w:rPr>
                <w:rFonts w:cstheme="minorHAnsi"/>
                <w:szCs w:val="20"/>
              </w:rPr>
            </w:pPr>
          </w:p>
        </w:tc>
        <w:tc>
          <w:tcPr>
            <w:tcW w:w="990" w:type="dxa"/>
          </w:tcPr>
          <w:p w14:paraId="10D8450A" w14:textId="77777777" w:rsidR="0061524D" w:rsidRPr="00487927" w:rsidRDefault="0061524D" w:rsidP="00913940">
            <w:pPr>
              <w:jc w:val="center"/>
              <w:rPr>
                <w:rFonts w:cstheme="minorHAnsi"/>
                <w:szCs w:val="20"/>
              </w:rPr>
            </w:pPr>
          </w:p>
        </w:tc>
        <w:tc>
          <w:tcPr>
            <w:tcW w:w="990" w:type="dxa"/>
          </w:tcPr>
          <w:p w14:paraId="53DD4B3A" w14:textId="77777777" w:rsidR="0061524D" w:rsidRPr="00487927" w:rsidRDefault="0061524D" w:rsidP="00913940">
            <w:pPr>
              <w:jc w:val="center"/>
              <w:rPr>
                <w:rFonts w:cstheme="minorHAnsi"/>
                <w:szCs w:val="20"/>
              </w:rPr>
            </w:pPr>
          </w:p>
        </w:tc>
        <w:tc>
          <w:tcPr>
            <w:tcW w:w="1080" w:type="dxa"/>
          </w:tcPr>
          <w:p w14:paraId="6B9BCB8E" w14:textId="77777777" w:rsidR="0061524D" w:rsidRPr="00283A38" w:rsidRDefault="0061524D" w:rsidP="00913940">
            <w:pPr>
              <w:jc w:val="center"/>
              <w:rPr>
                <w:rFonts w:cstheme="minorHAnsi"/>
                <w:szCs w:val="20"/>
              </w:rPr>
            </w:pPr>
          </w:p>
        </w:tc>
        <w:tc>
          <w:tcPr>
            <w:tcW w:w="990" w:type="dxa"/>
          </w:tcPr>
          <w:p w14:paraId="52DCFE78" w14:textId="77777777" w:rsidR="0061524D" w:rsidRPr="00283A38" w:rsidRDefault="0061524D" w:rsidP="00913940">
            <w:pPr>
              <w:jc w:val="center"/>
              <w:rPr>
                <w:rFonts w:cstheme="minorHAnsi"/>
                <w:szCs w:val="20"/>
              </w:rPr>
            </w:pPr>
          </w:p>
        </w:tc>
        <w:tc>
          <w:tcPr>
            <w:tcW w:w="990" w:type="dxa"/>
          </w:tcPr>
          <w:p w14:paraId="031B336A" w14:textId="77777777" w:rsidR="0061524D" w:rsidRPr="00283A38" w:rsidRDefault="0061524D" w:rsidP="00913940">
            <w:pPr>
              <w:jc w:val="center"/>
              <w:rPr>
                <w:rFonts w:cstheme="minorHAnsi"/>
                <w:szCs w:val="20"/>
              </w:rPr>
            </w:pPr>
          </w:p>
        </w:tc>
        <w:tc>
          <w:tcPr>
            <w:tcW w:w="1103" w:type="dxa"/>
          </w:tcPr>
          <w:p w14:paraId="4590199D" w14:textId="2E2C1F7A"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867710D" w14:textId="77777777" w:rsidR="0061524D" w:rsidRPr="00D65767" w:rsidRDefault="0061524D" w:rsidP="00913940">
            <w:pPr>
              <w:jc w:val="center"/>
              <w:rPr>
                <w:rFonts w:cstheme="minorHAnsi"/>
                <w:szCs w:val="20"/>
              </w:rPr>
            </w:pPr>
          </w:p>
        </w:tc>
      </w:tr>
      <w:tr w:rsidR="0061524D" w:rsidRPr="00283A38" w14:paraId="22E05A58" w14:textId="4AD1B3B7" w:rsidTr="0061524D">
        <w:tc>
          <w:tcPr>
            <w:tcW w:w="1255" w:type="dxa"/>
          </w:tcPr>
          <w:p w14:paraId="0304D4A9" w14:textId="6DC0678E" w:rsidR="0061524D" w:rsidRDefault="0061524D" w:rsidP="00913940">
            <w:pPr>
              <w:jc w:val="center"/>
              <w:rPr>
                <w:szCs w:val="20"/>
              </w:rPr>
            </w:pPr>
            <w:r>
              <w:rPr>
                <w:szCs w:val="20"/>
              </w:rPr>
              <w:t>3100-02</w:t>
            </w:r>
          </w:p>
        </w:tc>
        <w:tc>
          <w:tcPr>
            <w:tcW w:w="990" w:type="dxa"/>
          </w:tcPr>
          <w:p w14:paraId="6B5F0BB1" w14:textId="77777777" w:rsidR="0061524D" w:rsidRPr="00283A38" w:rsidRDefault="0061524D" w:rsidP="00913940">
            <w:pPr>
              <w:jc w:val="center"/>
              <w:rPr>
                <w:rFonts w:cstheme="minorHAnsi"/>
                <w:szCs w:val="20"/>
              </w:rPr>
            </w:pPr>
          </w:p>
        </w:tc>
        <w:tc>
          <w:tcPr>
            <w:tcW w:w="990" w:type="dxa"/>
          </w:tcPr>
          <w:p w14:paraId="38507D44" w14:textId="77777777" w:rsidR="0061524D" w:rsidRPr="00487927" w:rsidRDefault="0061524D" w:rsidP="00913940">
            <w:pPr>
              <w:jc w:val="center"/>
              <w:rPr>
                <w:rFonts w:cstheme="minorHAnsi"/>
                <w:szCs w:val="20"/>
              </w:rPr>
            </w:pPr>
          </w:p>
        </w:tc>
        <w:tc>
          <w:tcPr>
            <w:tcW w:w="990" w:type="dxa"/>
          </w:tcPr>
          <w:p w14:paraId="02E25CC5" w14:textId="77777777" w:rsidR="0061524D" w:rsidRPr="00487927" w:rsidRDefault="0061524D" w:rsidP="00913940">
            <w:pPr>
              <w:jc w:val="center"/>
              <w:rPr>
                <w:rFonts w:cstheme="minorHAnsi"/>
                <w:szCs w:val="20"/>
              </w:rPr>
            </w:pPr>
          </w:p>
        </w:tc>
        <w:tc>
          <w:tcPr>
            <w:tcW w:w="990" w:type="dxa"/>
          </w:tcPr>
          <w:p w14:paraId="410D947C" w14:textId="77777777" w:rsidR="0061524D" w:rsidRPr="00487927" w:rsidRDefault="0061524D" w:rsidP="00913940">
            <w:pPr>
              <w:jc w:val="center"/>
              <w:rPr>
                <w:rFonts w:cstheme="minorHAnsi"/>
                <w:szCs w:val="20"/>
              </w:rPr>
            </w:pPr>
          </w:p>
        </w:tc>
        <w:tc>
          <w:tcPr>
            <w:tcW w:w="990" w:type="dxa"/>
          </w:tcPr>
          <w:p w14:paraId="41062540" w14:textId="77777777" w:rsidR="0061524D" w:rsidRPr="00487927" w:rsidRDefault="0061524D" w:rsidP="00913940">
            <w:pPr>
              <w:jc w:val="center"/>
              <w:rPr>
                <w:rFonts w:cstheme="minorHAnsi"/>
                <w:szCs w:val="20"/>
              </w:rPr>
            </w:pPr>
          </w:p>
        </w:tc>
        <w:tc>
          <w:tcPr>
            <w:tcW w:w="990" w:type="dxa"/>
          </w:tcPr>
          <w:p w14:paraId="23CFEEAE" w14:textId="77777777" w:rsidR="0061524D" w:rsidRPr="00487927" w:rsidRDefault="0061524D" w:rsidP="00913940">
            <w:pPr>
              <w:jc w:val="center"/>
              <w:rPr>
                <w:rFonts w:cstheme="minorHAnsi"/>
                <w:szCs w:val="20"/>
              </w:rPr>
            </w:pPr>
          </w:p>
        </w:tc>
        <w:tc>
          <w:tcPr>
            <w:tcW w:w="1080" w:type="dxa"/>
          </w:tcPr>
          <w:p w14:paraId="7B04484C" w14:textId="77777777" w:rsidR="0061524D" w:rsidRPr="00283A38" w:rsidRDefault="0061524D" w:rsidP="00913940">
            <w:pPr>
              <w:jc w:val="center"/>
              <w:rPr>
                <w:rFonts w:cstheme="minorHAnsi"/>
                <w:szCs w:val="20"/>
              </w:rPr>
            </w:pPr>
          </w:p>
        </w:tc>
        <w:tc>
          <w:tcPr>
            <w:tcW w:w="990" w:type="dxa"/>
          </w:tcPr>
          <w:p w14:paraId="6E568990" w14:textId="77777777" w:rsidR="0061524D" w:rsidRPr="00283A38" w:rsidRDefault="0061524D" w:rsidP="00913940">
            <w:pPr>
              <w:jc w:val="center"/>
              <w:rPr>
                <w:rFonts w:cstheme="minorHAnsi"/>
                <w:szCs w:val="20"/>
              </w:rPr>
            </w:pPr>
          </w:p>
        </w:tc>
        <w:tc>
          <w:tcPr>
            <w:tcW w:w="990" w:type="dxa"/>
          </w:tcPr>
          <w:p w14:paraId="08E84031" w14:textId="77777777" w:rsidR="0061524D" w:rsidRPr="00283A38" w:rsidRDefault="0061524D" w:rsidP="00913940">
            <w:pPr>
              <w:jc w:val="center"/>
              <w:rPr>
                <w:rFonts w:cstheme="minorHAnsi"/>
                <w:szCs w:val="20"/>
              </w:rPr>
            </w:pPr>
          </w:p>
        </w:tc>
        <w:tc>
          <w:tcPr>
            <w:tcW w:w="1103" w:type="dxa"/>
          </w:tcPr>
          <w:p w14:paraId="50F35A69" w14:textId="0951A36E"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9E8503D" w14:textId="77777777" w:rsidR="0061524D" w:rsidRPr="00D65767" w:rsidRDefault="0061524D" w:rsidP="00913940">
            <w:pPr>
              <w:jc w:val="center"/>
              <w:rPr>
                <w:rFonts w:cstheme="minorHAnsi"/>
                <w:szCs w:val="20"/>
              </w:rPr>
            </w:pPr>
          </w:p>
        </w:tc>
      </w:tr>
      <w:tr w:rsidR="0061524D" w:rsidRPr="00283A38" w14:paraId="6397ABBB" w14:textId="7755061B" w:rsidTr="0061524D">
        <w:tc>
          <w:tcPr>
            <w:tcW w:w="1255" w:type="dxa"/>
          </w:tcPr>
          <w:p w14:paraId="13F6A089" w14:textId="1BF77BB8" w:rsidR="0061524D" w:rsidRDefault="0061524D" w:rsidP="00913940">
            <w:pPr>
              <w:jc w:val="center"/>
              <w:rPr>
                <w:szCs w:val="20"/>
              </w:rPr>
            </w:pPr>
            <w:r>
              <w:rPr>
                <w:szCs w:val="20"/>
              </w:rPr>
              <w:t>3100-03</w:t>
            </w:r>
          </w:p>
        </w:tc>
        <w:tc>
          <w:tcPr>
            <w:tcW w:w="990" w:type="dxa"/>
          </w:tcPr>
          <w:p w14:paraId="777974F1" w14:textId="77777777" w:rsidR="0061524D" w:rsidRPr="00283A38" w:rsidRDefault="0061524D" w:rsidP="00913940">
            <w:pPr>
              <w:jc w:val="center"/>
              <w:rPr>
                <w:rFonts w:cstheme="minorHAnsi"/>
                <w:szCs w:val="20"/>
              </w:rPr>
            </w:pPr>
          </w:p>
        </w:tc>
        <w:tc>
          <w:tcPr>
            <w:tcW w:w="990" w:type="dxa"/>
          </w:tcPr>
          <w:p w14:paraId="09884534" w14:textId="77777777" w:rsidR="0061524D" w:rsidRPr="00487927" w:rsidRDefault="0061524D" w:rsidP="00913940">
            <w:pPr>
              <w:jc w:val="center"/>
              <w:rPr>
                <w:rFonts w:cstheme="minorHAnsi"/>
                <w:szCs w:val="20"/>
              </w:rPr>
            </w:pPr>
          </w:p>
        </w:tc>
        <w:tc>
          <w:tcPr>
            <w:tcW w:w="990" w:type="dxa"/>
          </w:tcPr>
          <w:p w14:paraId="4BD394E9" w14:textId="77777777" w:rsidR="0061524D" w:rsidRPr="00487927" w:rsidRDefault="0061524D" w:rsidP="00913940">
            <w:pPr>
              <w:jc w:val="center"/>
              <w:rPr>
                <w:rFonts w:cstheme="minorHAnsi"/>
                <w:szCs w:val="20"/>
              </w:rPr>
            </w:pPr>
          </w:p>
        </w:tc>
        <w:tc>
          <w:tcPr>
            <w:tcW w:w="990" w:type="dxa"/>
          </w:tcPr>
          <w:p w14:paraId="0F049141" w14:textId="77777777" w:rsidR="0061524D" w:rsidRPr="00487927" w:rsidRDefault="0061524D" w:rsidP="00913940">
            <w:pPr>
              <w:jc w:val="center"/>
              <w:rPr>
                <w:rFonts w:cstheme="minorHAnsi"/>
                <w:szCs w:val="20"/>
              </w:rPr>
            </w:pPr>
          </w:p>
        </w:tc>
        <w:tc>
          <w:tcPr>
            <w:tcW w:w="990" w:type="dxa"/>
          </w:tcPr>
          <w:p w14:paraId="3D451F97" w14:textId="77777777" w:rsidR="0061524D" w:rsidRPr="00487927" w:rsidRDefault="0061524D" w:rsidP="00913940">
            <w:pPr>
              <w:jc w:val="center"/>
              <w:rPr>
                <w:rFonts w:cstheme="minorHAnsi"/>
                <w:szCs w:val="20"/>
              </w:rPr>
            </w:pPr>
          </w:p>
        </w:tc>
        <w:tc>
          <w:tcPr>
            <w:tcW w:w="990" w:type="dxa"/>
          </w:tcPr>
          <w:p w14:paraId="1FD9A771" w14:textId="77777777" w:rsidR="0061524D" w:rsidRPr="00487927" w:rsidRDefault="0061524D" w:rsidP="00913940">
            <w:pPr>
              <w:jc w:val="center"/>
              <w:rPr>
                <w:rFonts w:cstheme="minorHAnsi"/>
                <w:szCs w:val="20"/>
              </w:rPr>
            </w:pPr>
          </w:p>
        </w:tc>
        <w:tc>
          <w:tcPr>
            <w:tcW w:w="1080" w:type="dxa"/>
          </w:tcPr>
          <w:p w14:paraId="7BF96DBE" w14:textId="77777777" w:rsidR="0061524D" w:rsidRPr="00283A38" w:rsidRDefault="0061524D" w:rsidP="00913940">
            <w:pPr>
              <w:jc w:val="center"/>
              <w:rPr>
                <w:rFonts w:cstheme="minorHAnsi"/>
                <w:szCs w:val="20"/>
              </w:rPr>
            </w:pPr>
          </w:p>
        </w:tc>
        <w:tc>
          <w:tcPr>
            <w:tcW w:w="990" w:type="dxa"/>
          </w:tcPr>
          <w:p w14:paraId="2AF40E1B" w14:textId="77777777" w:rsidR="0061524D" w:rsidRPr="00283A38" w:rsidRDefault="0061524D" w:rsidP="00913940">
            <w:pPr>
              <w:jc w:val="center"/>
              <w:rPr>
                <w:rFonts w:cstheme="minorHAnsi"/>
                <w:szCs w:val="20"/>
              </w:rPr>
            </w:pPr>
          </w:p>
        </w:tc>
        <w:tc>
          <w:tcPr>
            <w:tcW w:w="990" w:type="dxa"/>
          </w:tcPr>
          <w:p w14:paraId="6FCDF3DA" w14:textId="77777777" w:rsidR="0061524D" w:rsidRPr="00283A38" w:rsidRDefault="0061524D" w:rsidP="00913940">
            <w:pPr>
              <w:jc w:val="center"/>
              <w:rPr>
                <w:rFonts w:cstheme="minorHAnsi"/>
                <w:szCs w:val="20"/>
              </w:rPr>
            </w:pPr>
          </w:p>
        </w:tc>
        <w:tc>
          <w:tcPr>
            <w:tcW w:w="1103" w:type="dxa"/>
          </w:tcPr>
          <w:p w14:paraId="4B10EE6D" w14:textId="005203A3"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3D83C09" w14:textId="77777777" w:rsidR="0061524D" w:rsidRPr="00D65767" w:rsidRDefault="0061524D" w:rsidP="00913940">
            <w:pPr>
              <w:jc w:val="center"/>
              <w:rPr>
                <w:rFonts w:cstheme="minorHAnsi"/>
                <w:szCs w:val="20"/>
              </w:rPr>
            </w:pPr>
          </w:p>
        </w:tc>
      </w:tr>
      <w:tr w:rsidR="0061524D" w:rsidRPr="00283A38" w14:paraId="2BCEB331" w14:textId="50CAFEEA" w:rsidTr="0061524D">
        <w:tc>
          <w:tcPr>
            <w:tcW w:w="1255" w:type="dxa"/>
          </w:tcPr>
          <w:p w14:paraId="4CA4007F" w14:textId="656223C2" w:rsidR="0061524D" w:rsidRDefault="0061524D" w:rsidP="00913940">
            <w:pPr>
              <w:jc w:val="center"/>
              <w:rPr>
                <w:szCs w:val="20"/>
              </w:rPr>
            </w:pPr>
            <w:r>
              <w:rPr>
                <w:szCs w:val="20"/>
              </w:rPr>
              <w:t>3100-04</w:t>
            </w:r>
          </w:p>
        </w:tc>
        <w:tc>
          <w:tcPr>
            <w:tcW w:w="990" w:type="dxa"/>
          </w:tcPr>
          <w:p w14:paraId="4AB3E0A0" w14:textId="77777777" w:rsidR="0061524D" w:rsidRPr="00283A38" w:rsidRDefault="0061524D" w:rsidP="00913940">
            <w:pPr>
              <w:jc w:val="center"/>
              <w:rPr>
                <w:rFonts w:cstheme="minorHAnsi"/>
                <w:szCs w:val="20"/>
              </w:rPr>
            </w:pPr>
          </w:p>
        </w:tc>
        <w:tc>
          <w:tcPr>
            <w:tcW w:w="990" w:type="dxa"/>
          </w:tcPr>
          <w:p w14:paraId="71BD47D1" w14:textId="77777777" w:rsidR="0061524D" w:rsidRPr="00487927" w:rsidRDefault="0061524D" w:rsidP="00913940">
            <w:pPr>
              <w:jc w:val="center"/>
              <w:rPr>
                <w:rFonts w:cstheme="minorHAnsi"/>
                <w:szCs w:val="20"/>
              </w:rPr>
            </w:pPr>
          </w:p>
        </w:tc>
        <w:tc>
          <w:tcPr>
            <w:tcW w:w="990" w:type="dxa"/>
          </w:tcPr>
          <w:p w14:paraId="05791A23" w14:textId="77777777" w:rsidR="0061524D" w:rsidRPr="00487927" w:rsidRDefault="0061524D" w:rsidP="00913940">
            <w:pPr>
              <w:jc w:val="center"/>
              <w:rPr>
                <w:rFonts w:cstheme="minorHAnsi"/>
                <w:szCs w:val="20"/>
              </w:rPr>
            </w:pPr>
          </w:p>
        </w:tc>
        <w:tc>
          <w:tcPr>
            <w:tcW w:w="990" w:type="dxa"/>
          </w:tcPr>
          <w:p w14:paraId="11EC51E9" w14:textId="77777777" w:rsidR="0061524D" w:rsidRPr="00487927" w:rsidRDefault="0061524D" w:rsidP="00913940">
            <w:pPr>
              <w:jc w:val="center"/>
              <w:rPr>
                <w:rFonts w:cstheme="minorHAnsi"/>
                <w:szCs w:val="20"/>
              </w:rPr>
            </w:pPr>
          </w:p>
        </w:tc>
        <w:tc>
          <w:tcPr>
            <w:tcW w:w="990" w:type="dxa"/>
          </w:tcPr>
          <w:p w14:paraId="320F1D08" w14:textId="77777777" w:rsidR="0061524D" w:rsidRPr="00487927" w:rsidRDefault="0061524D" w:rsidP="00913940">
            <w:pPr>
              <w:jc w:val="center"/>
              <w:rPr>
                <w:rFonts w:cstheme="minorHAnsi"/>
                <w:szCs w:val="20"/>
              </w:rPr>
            </w:pPr>
          </w:p>
        </w:tc>
        <w:tc>
          <w:tcPr>
            <w:tcW w:w="990" w:type="dxa"/>
          </w:tcPr>
          <w:p w14:paraId="08D97707" w14:textId="77777777" w:rsidR="0061524D" w:rsidRPr="00487927" w:rsidRDefault="0061524D" w:rsidP="00913940">
            <w:pPr>
              <w:jc w:val="center"/>
              <w:rPr>
                <w:rFonts w:cstheme="minorHAnsi"/>
                <w:szCs w:val="20"/>
              </w:rPr>
            </w:pPr>
          </w:p>
        </w:tc>
        <w:tc>
          <w:tcPr>
            <w:tcW w:w="1080" w:type="dxa"/>
          </w:tcPr>
          <w:p w14:paraId="19B80716" w14:textId="77777777" w:rsidR="0061524D" w:rsidRPr="00283A38" w:rsidRDefault="0061524D" w:rsidP="00913940">
            <w:pPr>
              <w:jc w:val="center"/>
              <w:rPr>
                <w:rFonts w:cstheme="minorHAnsi"/>
                <w:szCs w:val="20"/>
              </w:rPr>
            </w:pPr>
          </w:p>
        </w:tc>
        <w:tc>
          <w:tcPr>
            <w:tcW w:w="990" w:type="dxa"/>
          </w:tcPr>
          <w:p w14:paraId="43F48BAB" w14:textId="77777777" w:rsidR="0061524D" w:rsidRPr="00283A38" w:rsidRDefault="0061524D" w:rsidP="00913940">
            <w:pPr>
              <w:jc w:val="center"/>
              <w:rPr>
                <w:rFonts w:cstheme="minorHAnsi"/>
                <w:szCs w:val="20"/>
              </w:rPr>
            </w:pPr>
          </w:p>
        </w:tc>
        <w:tc>
          <w:tcPr>
            <w:tcW w:w="990" w:type="dxa"/>
          </w:tcPr>
          <w:p w14:paraId="179EED33" w14:textId="77777777" w:rsidR="0061524D" w:rsidRPr="00283A38" w:rsidRDefault="0061524D" w:rsidP="00913940">
            <w:pPr>
              <w:jc w:val="center"/>
              <w:rPr>
                <w:rFonts w:cstheme="minorHAnsi"/>
                <w:szCs w:val="20"/>
              </w:rPr>
            </w:pPr>
          </w:p>
        </w:tc>
        <w:tc>
          <w:tcPr>
            <w:tcW w:w="1103" w:type="dxa"/>
          </w:tcPr>
          <w:p w14:paraId="46FE7B58" w14:textId="0102B561"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6A23785" w14:textId="77777777" w:rsidR="0061524D" w:rsidRPr="00D65767" w:rsidRDefault="0061524D" w:rsidP="00913940">
            <w:pPr>
              <w:jc w:val="center"/>
              <w:rPr>
                <w:rFonts w:cstheme="minorHAnsi"/>
                <w:szCs w:val="20"/>
              </w:rPr>
            </w:pPr>
          </w:p>
        </w:tc>
      </w:tr>
      <w:tr w:rsidR="0061524D" w:rsidRPr="00283A38" w14:paraId="4173E110" w14:textId="11E499E3" w:rsidTr="0061524D">
        <w:tc>
          <w:tcPr>
            <w:tcW w:w="1255" w:type="dxa"/>
          </w:tcPr>
          <w:p w14:paraId="33BD1892" w14:textId="5FF4FB51" w:rsidR="0061524D" w:rsidRDefault="0061524D" w:rsidP="00913940">
            <w:pPr>
              <w:jc w:val="center"/>
              <w:rPr>
                <w:szCs w:val="20"/>
              </w:rPr>
            </w:pPr>
            <w:r>
              <w:rPr>
                <w:szCs w:val="20"/>
              </w:rPr>
              <w:t>3100-05</w:t>
            </w:r>
          </w:p>
        </w:tc>
        <w:tc>
          <w:tcPr>
            <w:tcW w:w="990" w:type="dxa"/>
          </w:tcPr>
          <w:p w14:paraId="78647499" w14:textId="77777777" w:rsidR="0061524D" w:rsidRPr="00283A38" w:rsidRDefault="0061524D" w:rsidP="00913940">
            <w:pPr>
              <w:jc w:val="center"/>
              <w:rPr>
                <w:rFonts w:cstheme="minorHAnsi"/>
                <w:szCs w:val="20"/>
              </w:rPr>
            </w:pPr>
          </w:p>
        </w:tc>
        <w:tc>
          <w:tcPr>
            <w:tcW w:w="990" w:type="dxa"/>
          </w:tcPr>
          <w:p w14:paraId="40DA1070" w14:textId="77777777" w:rsidR="0061524D" w:rsidRPr="00487927" w:rsidRDefault="0061524D" w:rsidP="00913940">
            <w:pPr>
              <w:jc w:val="center"/>
              <w:rPr>
                <w:rFonts w:cstheme="minorHAnsi"/>
                <w:szCs w:val="20"/>
              </w:rPr>
            </w:pPr>
          </w:p>
        </w:tc>
        <w:tc>
          <w:tcPr>
            <w:tcW w:w="990" w:type="dxa"/>
          </w:tcPr>
          <w:p w14:paraId="08B56019" w14:textId="77777777" w:rsidR="0061524D" w:rsidRPr="00487927" w:rsidRDefault="0061524D" w:rsidP="00913940">
            <w:pPr>
              <w:jc w:val="center"/>
              <w:rPr>
                <w:rFonts w:cstheme="minorHAnsi"/>
                <w:szCs w:val="20"/>
              </w:rPr>
            </w:pPr>
          </w:p>
        </w:tc>
        <w:tc>
          <w:tcPr>
            <w:tcW w:w="990" w:type="dxa"/>
          </w:tcPr>
          <w:p w14:paraId="31345688" w14:textId="77777777" w:rsidR="0061524D" w:rsidRPr="00487927" w:rsidRDefault="0061524D" w:rsidP="00913940">
            <w:pPr>
              <w:jc w:val="center"/>
              <w:rPr>
                <w:rFonts w:cstheme="minorHAnsi"/>
                <w:szCs w:val="20"/>
              </w:rPr>
            </w:pPr>
          </w:p>
        </w:tc>
        <w:tc>
          <w:tcPr>
            <w:tcW w:w="990" w:type="dxa"/>
          </w:tcPr>
          <w:p w14:paraId="3FE862C4" w14:textId="77777777" w:rsidR="0061524D" w:rsidRPr="00487927" w:rsidRDefault="0061524D" w:rsidP="00913940">
            <w:pPr>
              <w:jc w:val="center"/>
              <w:rPr>
                <w:rFonts w:cstheme="minorHAnsi"/>
                <w:szCs w:val="20"/>
              </w:rPr>
            </w:pPr>
          </w:p>
        </w:tc>
        <w:tc>
          <w:tcPr>
            <w:tcW w:w="990" w:type="dxa"/>
          </w:tcPr>
          <w:p w14:paraId="5121DE5B" w14:textId="77777777" w:rsidR="0061524D" w:rsidRPr="00487927" w:rsidRDefault="0061524D" w:rsidP="00913940">
            <w:pPr>
              <w:jc w:val="center"/>
              <w:rPr>
                <w:rFonts w:cstheme="minorHAnsi"/>
                <w:szCs w:val="20"/>
              </w:rPr>
            </w:pPr>
          </w:p>
        </w:tc>
        <w:tc>
          <w:tcPr>
            <w:tcW w:w="1080" w:type="dxa"/>
          </w:tcPr>
          <w:p w14:paraId="1B5C2B24" w14:textId="77777777" w:rsidR="0061524D" w:rsidRPr="00283A38" w:rsidRDefault="0061524D" w:rsidP="00913940">
            <w:pPr>
              <w:jc w:val="center"/>
              <w:rPr>
                <w:rFonts w:cstheme="minorHAnsi"/>
                <w:szCs w:val="20"/>
              </w:rPr>
            </w:pPr>
          </w:p>
        </w:tc>
        <w:tc>
          <w:tcPr>
            <w:tcW w:w="990" w:type="dxa"/>
          </w:tcPr>
          <w:p w14:paraId="39EFD500" w14:textId="77777777" w:rsidR="0061524D" w:rsidRPr="00283A38" w:rsidRDefault="0061524D" w:rsidP="00913940">
            <w:pPr>
              <w:jc w:val="center"/>
              <w:rPr>
                <w:rFonts w:cstheme="minorHAnsi"/>
                <w:szCs w:val="20"/>
              </w:rPr>
            </w:pPr>
          </w:p>
        </w:tc>
        <w:tc>
          <w:tcPr>
            <w:tcW w:w="990" w:type="dxa"/>
          </w:tcPr>
          <w:p w14:paraId="40CB416F" w14:textId="77777777" w:rsidR="0061524D" w:rsidRPr="00283A38" w:rsidRDefault="0061524D" w:rsidP="00913940">
            <w:pPr>
              <w:jc w:val="center"/>
              <w:rPr>
                <w:rFonts w:cstheme="minorHAnsi"/>
                <w:szCs w:val="20"/>
              </w:rPr>
            </w:pPr>
          </w:p>
        </w:tc>
        <w:tc>
          <w:tcPr>
            <w:tcW w:w="1103" w:type="dxa"/>
          </w:tcPr>
          <w:p w14:paraId="509A1065" w14:textId="545A2B4A"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9F05EB4" w14:textId="77777777" w:rsidR="0061524D" w:rsidRPr="00D65767" w:rsidRDefault="0061524D" w:rsidP="00913940">
            <w:pPr>
              <w:jc w:val="center"/>
              <w:rPr>
                <w:rFonts w:cstheme="minorHAnsi"/>
                <w:szCs w:val="20"/>
              </w:rPr>
            </w:pPr>
          </w:p>
        </w:tc>
      </w:tr>
      <w:tr w:rsidR="0061524D" w:rsidRPr="00283A38" w14:paraId="17418ADA" w14:textId="0844445E" w:rsidTr="0061524D">
        <w:tc>
          <w:tcPr>
            <w:tcW w:w="1255" w:type="dxa"/>
          </w:tcPr>
          <w:p w14:paraId="158DEBA5" w14:textId="223BAB86" w:rsidR="0061524D" w:rsidRDefault="0061524D" w:rsidP="00913940">
            <w:pPr>
              <w:jc w:val="center"/>
              <w:rPr>
                <w:szCs w:val="20"/>
              </w:rPr>
            </w:pPr>
            <w:r>
              <w:rPr>
                <w:szCs w:val="20"/>
              </w:rPr>
              <w:t>3100-06</w:t>
            </w:r>
          </w:p>
        </w:tc>
        <w:tc>
          <w:tcPr>
            <w:tcW w:w="990" w:type="dxa"/>
          </w:tcPr>
          <w:p w14:paraId="0095E1B3" w14:textId="77777777" w:rsidR="0061524D" w:rsidRPr="00283A38" w:rsidRDefault="0061524D" w:rsidP="00913940">
            <w:pPr>
              <w:jc w:val="center"/>
              <w:rPr>
                <w:rFonts w:cstheme="minorHAnsi"/>
                <w:szCs w:val="20"/>
              </w:rPr>
            </w:pPr>
          </w:p>
        </w:tc>
        <w:tc>
          <w:tcPr>
            <w:tcW w:w="990" w:type="dxa"/>
          </w:tcPr>
          <w:p w14:paraId="110051D1" w14:textId="77777777" w:rsidR="0061524D" w:rsidRPr="00487927" w:rsidRDefault="0061524D" w:rsidP="00913940">
            <w:pPr>
              <w:jc w:val="center"/>
              <w:rPr>
                <w:rFonts w:cstheme="minorHAnsi"/>
                <w:szCs w:val="20"/>
              </w:rPr>
            </w:pPr>
          </w:p>
        </w:tc>
        <w:tc>
          <w:tcPr>
            <w:tcW w:w="990" w:type="dxa"/>
          </w:tcPr>
          <w:p w14:paraId="544F84D6" w14:textId="77777777" w:rsidR="0061524D" w:rsidRPr="00487927" w:rsidRDefault="0061524D" w:rsidP="00913940">
            <w:pPr>
              <w:jc w:val="center"/>
              <w:rPr>
                <w:rFonts w:cstheme="minorHAnsi"/>
                <w:szCs w:val="20"/>
              </w:rPr>
            </w:pPr>
          </w:p>
        </w:tc>
        <w:tc>
          <w:tcPr>
            <w:tcW w:w="990" w:type="dxa"/>
          </w:tcPr>
          <w:p w14:paraId="09A7D6C8" w14:textId="77777777" w:rsidR="0061524D" w:rsidRPr="00487927" w:rsidRDefault="0061524D" w:rsidP="00913940">
            <w:pPr>
              <w:jc w:val="center"/>
              <w:rPr>
                <w:rFonts w:cstheme="minorHAnsi"/>
                <w:szCs w:val="20"/>
              </w:rPr>
            </w:pPr>
          </w:p>
        </w:tc>
        <w:tc>
          <w:tcPr>
            <w:tcW w:w="990" w:type="dxa"/>
          </w:tcPr>
          <w:p w14:paraId="06E767F6" w14:textId="77777777" w:rsidR="0061524D" w:rsidRPr="00487927" w:rsidRDefault="0061524D" w:rsidP="00913940">
            <w:pPr>
              <w:jc w:val="center"/>
              <w:rPr>
                <w:rFonts w:cstheme="minorHAnsi"/>
                <w:szCs w:val="20"/>
              </w:rPr>
            </w:pPr>
          </w:p>
        </w:tc>
        <w:tc>
          <w:tcPr>
            <w:tcW w:w="990" w:type="dxa"/>
          </w:tcPr>
          <w:p w14:paraId="768C0FC5" w14:textId="77777777" w:rsidR="0061524D" w:rsidRPr="00487927" w:rsidRDefault="0061524D" w:rsidP="00913940">
            <w:pPr>
              <w:jc w:val="center"/>
              <w:rPr>
                <w:rFonts w:cstheme="minorHAnsi"/>
                <w:szCs w:val="20"/>
              </w:rPr>
            </w:pPr>
          </w:p>
        </w:tc>
        <w:tc>
          <w:tcPr>
            <w:tcW w:w="1080" w:type="dxa"/>
          </w:tcPr>
          <w:p w14:paraId="7645FCBD" w14:textId="77777777" w:rsidR="0061524D" w:rsidRPr="00283A38" w:rsidRDefault="0061524D" w:rsidP="00913940">
            <w:pPr>
              <w:jc w:val="center"/>
              <w:rPr>
                <w:rFonts w:cstheme="minorHAnsi"/>
                <w:szCs w:val="20"/>
              </w:rPr>
            </w:pPr>
          </w:p>
        </w:tc>
        <w:tc>
          <w:tcPr>
            <w:tcW w:w="990" w:type="dxa"/>
          </w:tcPr>
          <w:p w14:paraId="75FDC862" w14:textId="77777777" w:rsidR="0061524D" w:rsidRPr="00283A38" w:rsidRDefault="0061524D" w:rsidP="00913940">
            <w:pPr>
              <w:jc w:val="center"/>
              <w:rPr>
                <w:rFonts w:cstheme="minorHAnsi"/>
                <w:szCs w:val="20"/>
              </w:rPr>
            </w:pPr>
          </w:p>
        </w:tc>
        <w:tc>
          <w:tcPr>
            <w:tcW w:w="990" w:type="dxa"/>
          </w:tcPr>
          <w:p w14:paraId="23FD3CD5" w14:textId="77777777" w:rsidR="0061524D" w:rsidRPr="00283A38" w:rsidRDefault="0061524D" w:rsidP="00913940">
            <w:pPr>
              <w:jc w:val="center"/>
              <w:rPr>
                <w:rFonts w:cstheme="minorHAnsi"/>
                <w:szCs w:val="20"/>
              </w:rPr>
            </w:pPr>
          </w:p>
        </w:tc>
        <w:tc>
          <w:tcPr>
            <w:tcW w:w="1103" w:type="dxa"/>
          </w:tcPr>
          <w:p w14:paraId="45137A24" w14:textId="662FEDE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DFF78E7" w14:textId="77777777" w:rsidR="0061524D" w:rsidRPr="00D65767" w:rsidRDefault="0061524D" w:rsidP="00913940">
            <w:pPr>
              <w:jc w:val="center"/>
              <w:rPr>
                <w:rFonts w:cstheme="minorHAnsi"/>
                <w:szCs w:val="20"/>
              </w:rPr>
            </w:pPr>
          </w:p>
        </w:tc>
      </w:tr>
      <w:tr w:rsidR="00B33D16" w:rsidRPr="00283A38" w14:paraId="604FB4E5" w14:textId="77777777" w:rsidTr="0061524D">
        <w:tc>
          <w:tcPr>
            <w:tcW w:w="1255" w:type="dxa"/>
          </w:tcPr>
          <w:p w14:paraId="4763A358" w14:textId="252D1B1B" w:rsidR="00B33D16" w:rsidRDefault="00B33D16" w:rsidP="00913940">
            <w:pPr>
              <w:jc w:val="center"/>
              <w:rPr>
                <w:szCs w:val="20"/>
              </w:rPr>
            </w:pPr>
            <w:r>
              <w:rPr>
                <w:szCs w:val="20"/>
              </w:rPr>
              <w:t>3100_07</w:t>
            </w:r>
          </w:p>
        </w:tc>
        <w:tc>
          <w:tcPr>
            <w:tcW w:w="990" w:type="dxa"/>
          </w:tcPr>
          <w:p w14:paraId="547E478D" w14:textId="77777777" w:rsidR="00B33D16" w:rsidRPr="00283A38" w:rsidRDefault="00B33D16" w:rsidP="00913940">
            <w:pPr>
              <w:jc w:val="center"/>
              <w:rPr>
                <w:rFonts w:cstheme="minorHAnsi"/>
                <w:szCs w:val="20"/>
              </w:rPr>
            </w:pPr>
          </w:p>
        </w:tc>
        <w:tc>
          <w:tcPr>
            <w:tcW w:w="990" w:type="dxa"/>
          </w:tcPr>
          <w:p w14:paraId="0B8BCB3C" w14:textId="77777777" w:rsidR="00B33D16" w:rsidRPr="00487927" w:rsidRDefault="00B33D16" w:rsidP="00913940">
            <w:pPr>
              <w:jc w:val="center"/>
              <w:rPr>
                <w:rFonts w:cstheme="minorHAnsi"/>
                <w:szCs w:val="20"/>
              </w:rPr>
            </w:pPr>
          </w:p>
        </w:tc>
        <w:tc>
          <w:tcPr>
            <w:tcW w:w="990" w:type="dxa"/>
          </w:tcPr>
          <w:p w14:paraId="0D007C90" w14:textId="77777777" w:rsidR="00B33D16" w:rsidRPr="00487927" w:rsidRDefault="00B33D16" w:rsidP="00913940">
            <w:pPr>
              <w:jc w:val="center"/>
              <w:rPr>
                <w:rFonts w:cstheme="minorHAnsi"/>
                <w:szCs w:val="20"/>
              </w:rPr>
            </w:pPr>
          </w:p>
        </w:tc>
        <w:tc>
          <w:tcPr>
            <w:tcW w:w="990" w:type="dxa"/>
          </w:tcPr>
          <w:p w14:paraId="66B769E4" w14:textId="77777777" w:rsidR="00B33D16" w:rsidRPr="00487927" w:rsidRDefault="00B33D16" w:rsidP="00913940">
            <w:pPr>
              <w:jc w:val="center"/>
              <w:rPr>
                <w:rFonts w:cstheme="minorHAnsi"/>
                <w:szCs w:val="20"/>
              </w:rPr>
            </w:pPr>
          </w:p>
        </w:tc>
        <w:tc>
          <w:tcPr>
            <w:tcW w:w="990" w:type="dxa"/>
          </w:tcPr>
          <w:p w14:paraId="256637E8" w14:textId="77777777" w:rsidR="00B33D16" w:rsidRPr="00487927" w:rsidRDefault="00B33D16" w:rsidP="00913940">
            <w:pPr>
              <w:jc w:val="center"/>
              <w:rPr>
                <w:rFonts w:cstheme="minorHAnsi"/>
                <w:szCs w:val="20"/>
              </w:rPr>
            </w:pPr>
          </w:p>
        </w:tc>
        <w:tc>
          <w:tcPr>
            <w:tcW w:w="990" w:type="dxa"/>
          </w:tcPr>
          <w:p w14:paraId="5D7B7E38" w14:textId="77777777" w:rsidR="00B33D16" w:rsidRPr="00487927" w:rsidRDefault="00B33D16" w:rsidP="00913940">
            <w:pPr>
              <w:jc w:val="center"/>
              <w:rPr>
                <w:rFonts w:cstheme="minorHAnsi"/>
                <w:szCs w:val="20"/>
              </w:rPr>
            </w:pPr>
          </w:p>
        </w:tc>
        <w:tc>
          <w:tcPr>
            <w:tcW w:w="1080" w:type="dxa"/>
          </w:tcPr>
          <w:p w14:paraId="65A61A5C" w14:textId="77777777" w:rsidR="00B33D16" w:rsidRPr="00283A38" w:rsidRDefault="00B33D16" w:rsidP="00913940">
            <w:pPr>
              <w:jc w:val="center"/>
              <w:rPr>
                <w:rFonts w:cstheme="minorHAnsi"/>
                <w:szCs w:val="20"/>
              </w:rPr>
            </w:pPr>
          </w:p>
        </w:tc>
        <w:tc>
          <w:tcPr>
            <w:tcW w:w="990" w:type="dxa"/>
          </w:tcPr>
          <w:p w14:paraId="304E2A78" w14:textId="77777777" w:rsidR="00B33D16" w:rsidRPr="00283A38" w:rsidRDefault="00B33D16" w:rsidP="00913940">
            <w:pPr>
              <w:jc w:val="center"/>
              <w:rPr>
                <w:rFonts w:cstheme="minorHAnsi"/>
                <w:szCs w:val="20"/>
              </w:rPr>
            </w:pPr>
          </w:p>
        </w:tc>
        <w:tc>
          <w:tcPr>
            <w:tcW w:w="990" w:type="dxa"/>
          </w:tcPr>
          <w:p w14:paraId="41BFF86A" w14:textId="77777777" w:rsidR="00B33D16" w:rsidRPr="00283A38" w:rsidRDefault="00B33D16" w:rsidP="00913940">
            <w:pPr>
              <w:jc w:val="center"/>
              <w:rPr>
                <w:rFonts w:cstheme="minorHAnsi"/>
                <w:szCs w:val="20"/>
              </w:rPr>
            </w:pPr>
          </w:p>
        </w:tc>
        <w:tc>
          <w:tcPr>
            <w:tcW w:w="1103" w:type="dxa"/>
          </w:tcPr>
          <w:p w14:paraId="7CA9C489" w14:textId="61C40EFA" w:rsidR="00B33D16" w:rsidRPr="00D65767" w:rsidRDefault="00B33D16" w:rsidP="00913940">
            <w:pPr>
              <w:jc w:val="center"/>
              <w:rPr>
                <w:rFonts w:cstheme="minorHAnsi"/>
                <w:szCs w:val="20"/>
              </w:rPr>
            </w:pPr>
            <w:r w:rsidRPr="00D65767">
              <w:rPr>
                <w:rFonts w:cstheme="minorHAnsi"/>
                <w:szCs w:val="20"/>
              </w:rPr>
              <w:t>•</w:t>
            </w:r>
          </w:p>
        </w:tc>
        <w:tc>
          <w:tcPr>
            <w:tcW w:w="1103" w:type="dxa"/>
          </w:tcPr>
          <w:p w14:paraId="17E5A74B" w14:textId="77777777" w:rsidR="00B33D16" w:rsidRPr="00D65767" w:rsidRDefault="00B33D16" w:rsidP="00913940">
            <w:pPr>
              <w:jc w:val="center"/>
              <w:rPr>
                <w:rFonts w:cstheme="minorHAnsi"/>
                <w:szCs w:val="20"/>
              </w:rPr>
            </w:pPr>
          </w:p>
        </w:tc>
      </w:tr>
      <w:tr w:rsidR="0061524D" w:rsidRPr="00283A38" w14:paraId="0DB48A27" w14:textId="6167F2F3" w:rsidTr="0061524D">
        <w:tc>
          <w:tcPr>
            <w:tcW w:w="1255" w:type="dxa"/>
          </w:tcPr>
          <w:p w14:paraId="48788385" w14:textId="57C66F90" w:rsidR="0061524D" w:rsidRDefault="0061524D" w:rsidP="00913940">
            <w:pPr>
              <w:jc w:val="center"/>
              <w:rPr>
                <w:szCs w:val="20"/>
              </w:rPr>
            </w:pPr>
            <w:r>
              <w:rPr>
                <w:szCs w:val="20"/>
              </w:rPr>
              <w:t>3102-01</w:t>
            </w:r>
          </w:p>
        </w:tc>
        <w:tc>
          <w:tcPr>
            <w:tcW w:w="990" w:type="dxa"/>
          </w:tcPr>
          <w:p w14:paraId="525A533E" w14:textId="77777777" w:rsidR="0061524D" w:rsidRPr="00283A38" w:rsidRDefault="0061524D" w:rsidP="00913940">
            <w:pPr>
              <w:jc w:val="center"/>
              <w:rPr>
                <w:rFonts w:cstheme="minorHAnsi"/>
                <w:szCs w:val="20"/>
              </w:rPr>
            </w:pPr>
          </w:p>
        </w:tc>
        <w:tc>
          <w:tcPr>
            <w:tcW w:w="990" w:type="dxa"/>
          </w:tcPr>
          <w:p w14:paraId="6E3847C3" w14:textId="77777777" w:rsidR="0061524D" w:rsidRPr="00487927" w:rsidRDefault="0061524D" w:rsidP="00913940">
            <w:pPr>
              <w:jc w:val="center"/>
              <w:rPr>
                <w:rFonts w:cstheme="minorHAnsi"/>
                <w:szCs w:val="20"/>
              </w:rPr>
            </w:pPr>
          </w:p>
        </w:tc>
        <w:tc>
          <w:tcPr>
            <w:tcW w:w="990" w:type="dxa"/>
          </w:tcPr>
          <w:p w14:paraId="002606AB" w14:textId="77777777" w:rsidR="0061524D" w:rsidRPr="00487927" w:rsidRDefault="0061524D" w:rsidP="00913940">
            <w:pPr>
              <w:jc w:val="center"/>
              <w:rPr>
                <w:rFonts w:cstheme="minorHAnsi"/>
                <w:szCs w:val="20"/>
              </w:rPr>
            </w:pPr>
          </w:p>
        </w:tc>
        <w:tc>
          <w:tcPr>
            <w:tcW w:w="990" w:type="dxa"/>
          </w:tcPr>
          <w:p w14:paraId="4DDA874A" w14:textId="77777777" w:rsidR="0061524D" w:rsidRPr="00487927" w:rsidRDefault="0061524D" w:rsidP="00913940">
            <w:pPr>
              <w:jc w:val="center"/>
              <w:rPr>
                <w:rFonts w:cstheme="minorHAnsi"/>
                <w:szCs w:val="20"/>
              </w:rPr>
            </w:pPr>
          </w:p>
        </w:tc>
        <w:tc>
          <w:tcPr>
            <w:tcW w:w="990" w:type="dxa"/>
          </w:tcPr>
          <w:p w14:paraId="5385126D" w14:textId="77777777" w:rsidR="0061524D" w:rsidRPr="00487927" w:rsidRDefault="0061524D" w:rsidP="00913940">
            <w:pPr>
              <w:jc w:val="center"/>
              <w:rPr>
                <w:rFonts w:cstheme="minorHAnsi"/>
                <w:szCs w:val="20"/>
              </w:rPr>
            </w:pPr>
          </w:p>
        </w:tc>
        <w:tc>
          <w:tcPr>
            <w:tcW w:w="990" w:type="dxa"/>
          </w:tcPr>
          <w:p w14:paraId="3320C115" w14:textId="77777777" w:rsidR="0061524D" w:rsidRPr="00487927" w:rsidRDefault="0061524D" w:rsidP="00913940">
            <w:pPr>
              <w:jc w:val="center"/>
              <w:rPr>
                <w:rFonts w:cstheme="minorHAnsi"/>
                <w:szCs w:val="20"/>
              </w:rPr>
            </w:pPr>
          </w:p>
        </w:tc>
        <w:tc>
          <w:tcPr>
            <w:tcW w:w="1080" w:type="dxa"/>
          </w:tcPr>
          <w:p w14:paraId="0A9C022C" w14:textId="77777777" w:rsidR="0061524D" w:rsidRPr="00283A38" w:rsidRDefault="0061524D" w:rsidP="00913940">
            <w:pPr>
              <w:jc w:val="center"/>
              <w:rPr>
                <w:rFonts w:cstheme="minorHAnsi"/>
                <w:szCs w:val="20"/>
              </w:rPr>
            </w:pPr>
          </w:p>
        </w:tc>
        <w:tc>
          <w:tcPr>
            <w:tcW w:w="990" w:type="dxa"/>
          </w:tcPr>
          <w:p w14:paraId="1E0C06A9" w14:textId="77777777" w:rsidR="0061524D" w:rsidRPr="00283A38" w:rsidRDefault="0061524D" w:rsidP="00913940">
            <w:pPr>
              <w:jc w:val="center"/>
              <w:rPr>
                <w:rFonts w:cstheme="minorHAnsi"/>
                <w:szCs w:val="20"/>
              </w:rPr>
            </w:pPr>
          </w:p>
        </w:tc>
        <w:tc>
          <w:tcPr>
            <w:tcW w:w="990" w:type="dxa"/>
          </w:tcPr>
          <w:p w14:paraId="4E684F78" w14:textId="77777777" w:rsidR="0061524D" w:rsidRPr="00283A38" w:rsidRDefault="0061524D" w:rsidP="00913940">
            <w:pPr>
              <w:jc w:val="center"/>
              <w:rPr>
                <w:rFonts w:cstheme="minorHAnsi"/>
                <w:szCs w:val="20"/>
              </w:rPr>
            </w:pPr>
          </w:p>
        </w:tc>
        <w:tc>
          <w:tcPr>
            <w:tcW w:w="1103" w:type="dxa"/>
          </w:tcPr>
          <w:p w14:paraId="12BD92C7" w14:textId="72B2CD70"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BE03E13" w14:textId="77777777" w:rsidR="0061524D" w:rsidRPr="00D65767" w:rsidRDefault="0061524D" w:rsidP="00913940">
            <w:pPr>
              <w:jc w:val="center"/>
              <w:rPr>
                <w:rFonts w:cstheme="minorHAnsi"/>
                <w:szCs w:val="20"/>
              </w:rPr>
            </w:pPr>
          </w:p>
        </w:tc>
      </w:tr>
      <w:tr w:rsidR="0061524D" w:rsidRPr="00283A38" w14:paraId="10444998" w14:textId="3ED12D3F" w:rsidTr="0061524D">
        <w:tc>
          <w:tcPr>
            <w:tcW w:w="1255" w:type="dxa"/>
          </w:tcPr>
          <w:p w14:paraId="6224B3F0" w14:textId="508031A1" w:rsidR="0061524D" w:rsidRDefault="0061524D" w:rsidP="00913940">
            <w:pPr>
              <w:jc w:val="center"/>
              <w:rPr>
                <w:szCs w:val="20"/>
              </w:rPr>
            </w:pPr>
            <w:r>
              <w:rPr>
                <w:szCs w:val="20"/>
              </w:rPr>
              <w:t>3102-02</w:t>
            </w:r>
          </w:p>
        </w:tc>
        <w:tc>
          <w:tcPr>
            <w:tcW w:w="990" w:type="dxa"/>
          </w:tcPr>
          <w:p w14:paraId="3517D9C0" w14:textId="77777777" w:rsidR="0061524D" w:rsidRPr="00283A38" w:rsidRDefault="0061524D" w:rsidP="00913940">
            <w:pPr>
              <w:jc w:val="center"/>
              <w:rPr>
                <w:rFonts w:cstheme="minorHAnsi"/>
                <w:szCs w:val="20"/>
              </w:rPr>
            </w:pPr>
          </w:p>
        </w:tc>
        <w:tc>
          <w:tcPr>
            <w:tcW w:w="990" w:type="dxa"/>
          </w:tcPr>
          <w:p w14:paraId="6F09733D" w14:textId="77777777" w:rsidR="0061524D" w:rsidRPr="00487927" w:rsidRDefault="0061524D" w:rsidP="00913940">
            <w:pPr>
              <w:jc w:val="center"/>
              <w:rPr>
                <w:rFonts w:cstheme="minorHAnsi"/>
                <w:szCs w:val="20"/>
              </w:rPr>
            </w:pPr>
          </w:p>
        </w:tc>
        <w:tc>
          <w:tcPr>
            <w:tcW w:w="990" w:type="dxa"/>
          </w:tcPr>
          <w:p w14:paraId="5896D8DB" w14:textId="77777777" w:rsidR="0061524D" w:rsidRPr="00487927" w:rsidRDefault="0061524D" w:rsidP="00913940">
            <w:pPr>
              <w:jc w:val="center"/>
              <w:rPr>
                <w:rFonts w:cstheme="minorHAnsi"/>
                <w:szCs w:val="20"/>
              </w:rPr>
            </w:pPr>
          </w:p>
        </w:tc>
        <w:tc>
          <w:tcPr>
            <w:tcW w:w="990" w:type="dxa"/>
          </w:tcPr>
          <w:p w14:paraId="2E0A2067" w14:textId="77777777" w:rsidR="0061524D" w:rsidRPr="00487927" w:rsidRDefault="0061524D" w:rsidP="00913940">
            <w:pPr>
              <w:jc w:val="center"/>
              <w:rPr>
                <w:rFonts w:cstheme="minorHAnsi"/>
                <w:szCs w:val="20"/>
              </w:rPr>
            </w:pPr>
          </w:p>
        </w:tc>
        <w:tc>
          <w:tcPr>
            <w:tcW w:w="990" w:type="dxa"/>
          </w:tcPr>
          <w:p w14:paraId="5589D6E6" w14:textId="77777777" w:rsidR="0061524D" w:rsidRPr="00487927" w:rsidRDefault="0061524D" w:rsidP="00913940">
            <w:pPr>
              <w:jc w:val="center"/>
              <w:rPr>
                <w:rFonts w:cstheme="minorHAnsi"/>
                <w:szCs w:val="20"/>
              </w:rPr>
            </w:pPr>
          </w:p>
        </w:tc>
        <w:tc>
          <w:tcPr>
            <w:tcW w:w="990" w:type="dxa"/>
          </w:tcPr>
          <w:p w14:paraId="24061A56" w14:textId="77777777" w:rsidR="0061524D" w:rsidRPr="00487927" w:rsidRDefault="0061524D" w:rsidP="00913940">
            <w:pPr>
              <w:jc w:val="center"/>
              <w:rPr>
                <w:rFonts w:cstheme="minorHAnsi"/>
                <w:szCs w:val="20"/>
              </w:rPr>
            </w:pPr>
          </w:p>
        </w:tc>
        <w:tc>
          <w:tcPr>
            <w:tcW w:w="1080" w:type="dxa"/>
          </w:tcPr>
          <w:p w14:paraId="192D147C" w14:textId="77777777" w:rsidR="0061524D" w:rsidRPr="00283A38" w:rsidRDefault="0061524D" w:rsidP="00913940">
            <w:pPr>
              <w:jc w:val="center"/>
              <w:rPr>
                <w:rFonts w:cstheme="minorHAnsi"/>
                <w:szCs w:val="20"/>
              </w:rPr>
            </w:pPr>
          </w:p>
        </w:tc>
        <w:tc>
          <w:tcPr>
            <w:tcW w:w="990" w:type="dxa"/>
          </w:tcPr>
          <w:p w14:paraId="71779835" w14:textId="77777777" w:rsidR="0061524D" w:rsidRPr="00283A38" w:rsidRDefault="0061524D" w:rsidP="00913940">
            <w:pPr>
              <w:jc w:val="center"/>
              <w:rPr>
                <w:rFonts w:cstheme="minorHAnsi"/>
                <w:szCs w:val="20"/>
              </w:rPr>
            </w:pPr>
          </w:p>
        </w:tc>
        <w:tc>
          <w:tcPr>
            <w:tcW w:w="990" w:type="dxa"/>
          </w:tcPr>
          <w:p w14:paraId="14172E2E" w14:textId="77777777" w:rsidR="0061524D" w:rsidRPr="00283A38" w:rsidRDefault="0061524D" w:rsidP="00913940">
            <w:pPr>
              <w:jc w:val="center"/>
              <w:rPr>
                <w:rFonts w:cstheme="minorHAnsi"/>
                <w:szCs w:val="20"/>
              </w:rPr>
            </w:pPr>
          </w:p>
        </w:tc>
        <w:tc>
          <w:tcPr>
            <w:tcW w:w="1103" w:type="dxa"/>
          </w:tcPr>
          <w:p w14:paraId="5853572D" w14:textId="60FCD5B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9C1A2AC" w14:textId="77777777" w:rsidR="0061524D" w:rsidRPr="00D65767" w:rsidRDefault="0061524D" w:rsidP="00913940">
            <w:pPr>
              <w:jc w:val="center"/>
              <w:rPr>
                <w:rFonts w:cstheme="minorHAnsi"/>
                <w:szCs w:val="20"/>
              </w:rPr>
            </w:pPr>
          </w:p>
        </w:tc>
      </w:tr>
      <w:tr w:rsidR="0061524D" w:rsidRPr="00283A38" w14:paraId="4B6C3FF1" w14:textId="7B005B64" w:rsidTr="0061524D">
        <w:tc>
          <w:tcPr>
            <w:tcW w:w="1255" w:type="dxa"/>
          </w:tcPr>
          <w:p w14:paraId="26C80371" w14:textId="5E9F9A5B" w:rsidR="0061524D" w:rsidRDefault="0061524D" w:rsidP="00913940">
            <w:pPr>
              <w:jc w:val="center"/>
              <w:rPr>
                <w:szCs w:val="20"/>
              </w:rPr>
            </w:pPr>
            <w:r>
              <w:rPr>
                <w:szCs w:val="20"/>
              </w:rPr>
              <w:t>3102-03</w:t>
            </w:r>
          </w:p>
        </w:tc>
        <w:tc>
          <w:tcPr>
            <w:tcW w:w="990" w:type="dxa"/>
          </w:tcPr>
          <w:p w14:paraId="6238DADE" w14:textId="77777777" w:rsidR="0061524D" w:rsidRPr="00283A38" w:rsidRDefault="0061524D" w:rsidP="00913940">
            <w:pPr>
              <w:jc w:val="center"/>
              <w:rPr>
                <w:rFonts w:cstheme="minorHAnsi"/>
                <w:szCs w:val="20"/>
              </w:rPr>
            </w:pPr>
          </w:p>
        </w:tc>
        <w:tc>
          <w:tcPr>
            <w:tcW w:w="990" w:type="dxa"/>
          </w:tcPr>
          <w:p w14:paraId="3A31682A" w14:textId="77777777" w:rsidR="0061524D" w:rsidRPr="00487927" w:rsidRDefault="0061524D" w:rsidP="00913940">
            <w:pPr>
              <w:jc w:val="center"/>
              <w:rPr>
                <w:rFonts w:cstheme="minorHAnsi"/>
                <w:szCs w:val="20"/>
              </w:rPr>
            </w:pPr>
          </w:p>
        </w:tc>
        <w:tc>
          <w:tcPr>
            <w:tcW w:w="990" w:type="dxa"/>
          </w:tcPr>
          <w:p w14:paraId="1475F438" w14:textId="77777777" w:rsidR="0061524D" w:rsidRPr="00487927" w:rsidRDefault="0061524D" w:rsidP="00913940">
            <w:pPr>
              <w:jc w:val="center"/>
              <w:rPr>
                <w:rFonts w:cstheme="minorHAnsi"/>
                <w:szCs w:val="20"/>
              </w:rPr>
            </w:pPr>
          </w:p>
        </w:tc>
        <w:tc>
          <w:tcPr>
            <w:tcW w:w="990" w:type="dxa"/>
          </w:tcPr>
          <w:p w14:paraId="0C26BD79" w14:textId="77777777" w:rsidR="0061524D" w:rsidRPr="00487927" w:rsidRDefault="0061524D" w:rsidP="00913940">
            <w:pPr>
              <w:jc w:val="center"/>
              <w:rPr>
                <w:rFonts w:cstheme="minorHAnsi"/>
                <w:szCs w:val="20"/>
              </w:rPr>
            </w:pPr>
          </w:p>
        </w:tc>
        <w:tc>
          <w:tcPr>
            <w:tcW w:w="990" w:type="dxa"/>
          </w:tcPr>
          <w:p w14:paraId="453F761E" w14:textId="77777777" w:rsidR="0061524D" w:rsidRPr="00487927" w:rsidRDefault="0061524D" w:rsidP="00913940">
            <w:pPr>
              <w:jc w:val="center"/>
              <w:rPr>
                <w:rFonts w:cstheme="minorHAnsi"/>
                <w:szCs w:val="20"/>
              </w:rPr>
            </w:pPr>
          </w:p>
        </w:tc>
        <w:tc>
          <w:tcPr>
            <w:tcW w:w="990" w:type="dxa"/>
          </w:tcPr>
          <w:p w14:paraId="2EA3285A" w14:textId="77777777" w:rsidR="0061524D" w:rsidRPr="00487927" w:rsidRDefault="0061524D" w:rsidP="00913940">
            <w:pPr>
              <w:jc w:val="center"/>
              <w:rPr>
                <w:rFonts w:cstheme="minorHAnsi"/>
                <w:szCs w:val="20"/>
              </w:rPr>
            </w:pPr>
          </w:p>
        </w:tc>
        <w:tc>
          <w:tcPr>
            <w:tcW w:w="1080" w:type="dxa"/>
          </w:tcPr>
          <w:p w14:paraId="444FDB2A" w14:textId="77777777" w:rsidR="0061524D" w:rsidRPr="00283A38" w:rsidRDefault="0061524D" w:rsidP="00913940">
            <w:pPr>
              <w:jc w:val="center"/>
              <w:rPr>
                <w:rFonts w:cstheme="minorHAnsi"/>
                <w:szCs w:val="20"/>
              </w:rPr>
            </w:pPr>
          </w:p>
        </w:tc>
        <w:tc>
          <w:tcPr>
            <w:tcW w:w="990" w:type="dxa"/>
          </w:tcPr>
          <w:p w14:paraId="4697A543" w14:textId="77777777" w:rsidR="0061524D" w:rsidRPr="00283A38" w:rsidRDefault="0061524D" w:rsidP="00913940">
            <w:pPr>
              <w:jc w:val="center"/>
              <w:rPr>
                <w:rFonts w:cstheme="minorHAnsi"/>
                <w:szCs w:val="20"/>
              </w:rPr>
            </w:pPr>
          </w:p>
        </w:tc>
        <w:tc>
          <w:tcPr>
            <w:tcW w:w="990" w:type="dxa"/>
          </w:tcPr>
          <w:p w14:paraId="42ABCE5C" w14:textId="77777777" w:rsidR="0061524D" w:rsidRPr="00283A38" w:rsidRDefault="0061524D" w:rsidP="00913940">
            <w:pPr>
              <w:jc w:val="center"/>
              <w:rPr>
                <w:rFonts w:cstheme="minorHAnsi"/>
                <w:szCs w:val="20"/>
              </w:rPr>
            </w:pPr>
          </w:p>
        </w:tc>
        <w:tc>
          <w:tcPr>
            <w:tcW w:w="1103" w:type="dxa"/>
          </w:tcPr>
          <w:p w14:paraId="54188327" w14:textId="2BF17CD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57BF0862" w14:textId="77777777" w:rsidR="0061524D" w:rsidRPr="00D65767" w:rsidRDefault="0061524D" w:rsidP="00913940">
            <w:pPr>
              <w:jc w:val="center"/>
              <w:rPr>
                <w:rFonts w:cstheme="minorHAnsi"/>
                <w:szCs w:val="20"/>
              </w:rPr>
            </w:pPr>
          </w:p>
        </w:tc>
      </w:tr>
      <w:tr w:rsidR="0061524D" w:rsidRPr="00283A38" w14:paraId="72E5AEDD" w14:textId="12C3F6A2" w:rsidTr="0061524D">
        <w:tc>
          <w:tcPr>
            <w:tcW w:w="1255" w:type="dxa"/>
          </w:tcPr>
          <w:p w14:paraId="12DDD30D" w14:textId="6A4EE72B" w:rsidR="0061524D" w:rsidRDefault="0061524D" w:rsidP="00913940">
            <w:pPr>
              <w:jc w:val="center"/>
              <w:rPr>
                <w:szCs w:val="20"/>
              </w:rPr>
            </w:pPr>
            <w:r>
              <w:rPr>
                <w:szCs w:val="20"/>
              </w:rPr>
              <w:lastRenderedPageBreak/>
              <w:t>3102-04</w:t>
            </w:r>
          </w:p>
        </w:tc>
        <w:tc>
          <w:tcPr>
            <w:tcW w:w="990" w:type="dxa"/>
          </w:tcPr>
          <w:p w14:paraId="62F64CAC" w14:textId="77777777" w:rsidR="0061524D" w:rsidRPr="00283A38" w:rsidRDefault="0061524D" w:rsidP="00913940">
            <w:pPr>
              <w:jc w:val="center"/>
              <w:rPr>
                <w:rFonts w:cstheme="minorHAnsi"/>
                <w:szCs w:val="20"/>
              </w:rPr>
            </w:pPr>
          </w:p>
        </w:tc>
        <w:tc>
          <w:tcPr>
            <w:tcW w:w="990" w:type="dxa"/>
          </w:tcPr>
          <w:p w14:paraId="1DE8501B" w14:textId="77777777" w:rsidR="0061524D" w:rsidRPr="00487927" w:rsidRDefault="0061524D" w:rsidP="00913940">
            <w:pPr>
              <w:jc w:val="center"/>
              <w:rPr>
                <w:rFonts w:cstheme="minorHAnsi"/>
                <w:szCs w:val="20"/>
              </w:rPr>
            </w:pPr>
          </w:p>
        </w:tc>
        <w:tc>
          <w:tcPr>
            <w:tcW w:w="990" w:type="dxa"/>
          </w:tcPr>
          <w:p w14:paraId="7455EBAE" w14:textId="77777777" w:rsidR="0061524D" w:rsidRPr="00487927" w:rsidRDefault="0061524D" w:rsidP="00913940">
            <w:pPr>
              <w:jc w:val="center"/>
              <w:rPr>
                <w:rFonts w:cstheme="minorHAnsi"/>
                <w:szCs w:val="20"/>
              </w:rPr>
            </w:pPr>
          </w:p>
        </w:tc>
        <w:tc>
          <w:tcPr>
            <w:tcW w:w="990" w:type="dxa"/>
          </w:tcPr>
          <w:p w14:paraId="1F3F642E" w14:textId="77777777" w:rsidR="0061524D" w:rsidRPr="00487927" w:rsidRDefault="0061524D" w:rsidP="00913940">
            <w:pPr>
              <w:jc w:val="center"/>
              <w:rPr>
                <w:rFonts w:cstheme="minorHAnsi"/>
                <w:szCs w:val="20"/>
              </w:rPr>
            </w:pPr>
          </w:p>
        </w:tc>
        <w:tc>
          <w:tcPr>
            <w:tcW w:w="990" w:type="dxa"/>
          </w:tcPr>
          <w:p w14:paraId="5DF2F6D3" w14:textId="77777777" w:rsidR="0061524D" w:rsidRPr="00487927" w:rsidRDefault="0061524D" w:rsidP="00913940">
            <w:pPr>
              <w:jc w:val="center"/>
              <w:rPr>
                <w:rFonts w:cstheme="minorHAnsi"/>
                <w:szCs w:val="20"/>
              </w:rPr>
            </w:pPr>
          </w:p>
        </w:tc>
        <w:tc>
          <w:tcPr>
            <w:tcW w:w="990" w:type="dxa"/>
          </w:tcPr>
          <w:p w14:paraId="4CF3ECBF" w14:textId="77777777" w:rsidR="0061524D" w:rsidRPr="00487927" w:rsidRDefault="0061524D" w:rsidP="00913940">
            <w:pPr>
              <w:jc w:val="center"/>
              <w:rPr>
                <w:rFonts w:cstheme="minorHAnsi"/>
                <w:szCs w:val="20"/>
              </w:rPr>
            </w:pPr>
          </w:p>
        </w:tc>
        <w:tc>
          <w:tcPr>
            <w:tcW w:w="1080" w:type="dxa"/>
          </w:tcPr>
          <w:p w14:paraId="44CE2B09" w14:textId="77777777" w:rsidR="0061524D" w:rsidRPr="00283A38" w:rsidRDefault="0061524D" w:rsidP="00913940">
            <w:pPr>
              <w:jc w:val="center"/>
              <w:rPr>
                <w:rFonts w:cstheme="minorHAnsi"/>
                <w:szCs w:val="20"/>
              </w:rPr>
            </w:pPr>
          </w:p>
        </w:tc>
        <w:tc>
          <w:tcPr>
            <w:tcW w:w="990" w:type="dxa"/>
          </w:tcPr>
          <w:p w14:paraId="3455D555" w14:textId="77777777" w:rsidR="0061524D" w:rsidRPr="00283A38" w:rsidRDefault="0061524D" w:rsidP="00913940">
            <w:pPr>
              <w:jc w:val="center"/>
              <w:rPr>
                <w:rFonts w:cstheme="minorHAnsi"/>
                <w:szCs w:val="20"/>
              </w:rPr>
            </w:pPr>
          </w:p>
        </w:tc>
        <w:tc>
          <w:tcPr>
            <w:tcW w:w="990" w:type="dxa"/>
          </w:tcPr>
          <w:p w14:paraId="5BE5E848" w14:textId="77777777" w:rsidR="0061524D" w:rsidRPr="00283A38" w:rsidRDefault="0061524D" w:rsidP="00913940">
            <w:pPr>
              <w:jc w:val="center"/>
              <w:rPr>
                <w:rFonts w:cstheme="minorHAnsi"/>
                <w:szCs w:val="20"/>
              </w:rPr>
            </w:pPr>
          </w:p>
        </w:tc>
        <w:tc>
          <w:tcPr>
            <w:tcW w:w="1103" w:type="dxa"/>
          </w:tcPr>
          <w:p w14:paraId="1E0CFA29" w14:textId="70075D1F"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2D96B83" w14:textId="77777777" w:rsidR="0061524D" w:rsidRPr="00D65767" w:rsidRDefault="0061524D" w:rsidP="00913940">
            <w:pPr>
              <w:jc w:val="center"/>
              <w:rPr>
                <w:rFonts w:cstheme="minorHAnsi"/>
                <w:szCs w:val="20"/>
              </w:rPr>
            </w:pPr>
          </w:p>
        </w:tc>
      </w:tr>
      <w:tr w:rsidR="0061524D" w:rsidRPr="00283A38" w14:paraId="472F809F" w14:textId="3AF9E027" w:rsidTr="0061524D">
        <w:tc>
          <w:tcPr>
            <w:tcW w:w="1255" w:type="dxa"/>
          </w:tcPr>
          <w:p w14:paraId="7072486C" w14:textId="658C5BCE" w:rsidR="0061524D" w:rsidRDefault="0061524D" w:rsidP="00913940">
            <w:pPr>
              <w:jc w:val="center"/>
              <w:rPr>
                <w:szCs w:val="20"/>
              </w:rPr>
            </w:pPr>
            <w:r>
              <w:rPr>
                <w:szCs w:val="20"/>
              </w:rPr>
              <w:t>3104-01</w:t>
            </w:r>
          </w:p>
        </w:tc>
        <w:tc>
          <w:tcPr>
            <w:tcW w:w="990" w:type="dxa"/>
          </w:tcPr>
          <w:p w14:paraId="6B51460D" w14:textId="77777777" w:rsidR="0061524D" w:rsidRPr="00283A38" w:rsidRDefault="0061524D" w:rsidP="00913940">
            <w:pPr>
              <w:jc w:val="center"/>
              <w:rPr>
                <w:rFonts w:cstheme="minorHAnsi"/>
                <w:szCs w:val="20"/>
              </w:rPr>
            </w:pPr>
          </w:p>
        </w:tc>
        <w:tc>
          <w:tcPr>
            <w:tcW w:w="990" w:type="dxa"/>
          </w:tcPr>
          <w:p w14:paraId="27F95371" w14:textId="77777777" w:rsidR="0061524D" w:rsidRPr="00487927" w:rsidRDefault="0061524D" w:rsidP="00913940">
            <w:pPr>
              <w:jc w:val="center"/>
              <w:rPr>
                <w:rFonts w:cstheme="minorHAnsi"/>
                <w:szCs w:val="20"/>
              </w:rPr>
            </w:pPr>
          </w:p>
        </w:tc>
        <w:tc>
          <w:tcPr>
            <w:tcW w:w="990" w:type="dxa"/>
          </w:tcPr>
          <w:p w14:paraId="2302CD20" w14:textId="77777777" w:rsidR="0061524D" w:rsidRPr="00487927" w:rsidRDefault="0061524D" w:rsidP="00913940">
            <w:pPr>
              <w:jc w:val="center"/>
              <w:rPr>
                <w:rFonts w:cstheme="minorHAnsi"/>
                <w:szCs w:val="20"/>
              </w:rPr>
            </w:pPr>
          </w:p>
        </w:tc>
        <w:tc>
          <w:tcPr>
            <w:tcW w:w="990" w:type="dxa"/>
          </w:tcPr>
          <w:p w14:paraId="3D840B82" w14:textId="77777777" w:rsidR="0061524D" w:rsidRPr="00487927" w:rsidRDefault="0061524D" w:rsidP="00913940">
            <w:pPr>
              <w:jc w:val="center"/>
              <w:rPr>
                <w:rFonts w:cstheme="minorHAnsi"/>
                <w:szCs w:val="20"/>
              </w:rPr>
            </w:pPr>
          </w:p>
        </w:tc>
        <w:tc>
          <w:tcPr>
            <w:tcW w:w="990" w:type="dxa"/>
          </w:tcPr>
          <w:p w14:paraId="0DBA4DA0" w14:textId="77777777" w:rsidR="0061524D" w:rsidRPr="00487927" w:rsidRDefault="0061524D" w:rsidP="00913940">
            <w:pPr>
              <w:jc w:val="center"/>
              <w:rPr>
                <w:rFonts w:cstheme="minorHAnsi"/>
                <w:szCs w:val="20"/>
              </w:rPr>
            </w:pPr>
          </w:p>
        </w:tc>
        <w:tc>
          <w:tcPr>
            <w:tcW w:w="990" w:type="dxa"/>
          </w:tcPr>
          <w:p w14:paraId="3F40ACF8" w14:textId="77777777" w:rsidR="0061524D" w:rsidRPr="00487927" w:rsidRDefault="0061524D" w:rsidP="00913940">
            <w:pPr>
              <w:jc w:val="center"/>
              <w:rPr>
                <w:rFonts w:cstheme="minorHAnsi"/>
                <w:szCs w:val="20"/>
              </w:rPr>
            </w:pPr>
          </w:p>
        </w:tc>
        <w:tc>
          <w:tcPr>
            <w:tcW w:w="1080" w:type="dxa"/>
          </w:tcPr>
          <w:p w14:paraId="2F3888A0" w14:textId="77777777" w:rsidR="0061524D" w:rsidRPr="00283A38" w:rsidRDefault="0061524D" w:rsidP="00913940">
            <w:pPr>
              <w:jc w:val="center"/>
              <w:rPr>
                <w:rFonts w:cstheme="minorHAnsi"/>
                <w:szCs w:val="20"/>
              </w:rPr>
            </w:pPr>
          </w:p>
        </w:tc>
        <w:tc>
          <w:tcPr>
            <w:tcW w:w="990" w:type="dxa"/>
          </w:tcPr>
          <w:p w14:paraId="26DE367F" w14:textId="77777777" w:rsidR="0061524D" w:rsidRPr="00283A38" w:rsidRDefault="0061524D" w:rsidP="00913940">
            <w:pPr>
              <w:jc w:val="center"/>
              <w:rPr>
                <w:rFonts w:cstheme="minorHAnsi"/>
                <w:szCs w:val="20"/>
              </w:rPr>
            </w:pPr>
          </w:p>
        </w:tc>
        <w:tc>
          <w:tcPr>
            <w:tcW w:w="990" w:type="dxa"/>
          </w:tcPr>
          <w:p w14:paraId="35DD6DD8" w14:textId="77777777" w:rsidR="0061524D" w:rsidRPr="00283A38" w:rsidRDefault="0061524D" w:rsidP="00913940">
            <w:pPr>
              <w:jc w:val="center"/>
              <w:rPr>
                <w:rFonts w:cstheme="minorHAnsi"/>
                <w:szCs w:val="20"/>
              </w:rPr>
            </w:pPr>
          </w:p>
        </w:tc>
        <w:tc>
          <w:tcPr>
            <w:tcW w:w="1103" w:type="dxa"/>
          </w:tcPr>
          <w:p w14:paraId="0ACBCACB" w14:textId="54AADD41"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F190E0A" w14:textId="77777777" w:rsidR="0061524D" w:rsidRPr="00D65767" w:rsidRDefault="0061524D" w:rsidP="00913940">
            <w:pPr>
              <w:jc w:val="center"/>
              <w:rPr>
                <w:rFonts w:cstheme="minorHAnsi"/>
                <w:szCs w:val="20"/>
              </w:rPr>
            </w:pPr>
          </w:p>
        </w:tc>
      </w:tr>
      <w:tr w:rsidR="0061524D" w:rsidRPr="00283A38" w14:paraId="6DDC49DC" w14:textId="48958AE4" w:rsidTr="0061524D">
        <w:tc>
          <w:tcPr>
            <w:tcW w:w="1255" w:type="dxa"/>
          </w:tcPr>
          <w:p w14:paraId="04663A6B" w14:textId="39F6E446" w:rsidR="0061524D" w:rsidRDefault="0061524D" w:rsidP="00913940">
            <w:pPr>
              <w:jc w:val="center"/>
              <w:rPr>
                <w:szCs w:val="20"/>
              </w:rPr>
            </w:pPr>
            <w:r>
              <w:rPr>
                <w:szCs w:val="20"/>
              </w:rPr>
              <w:t>3104-02</w:t>
            </w:r>
          </w:p>
        </w:tc>
        <w:tc>
          <w:tcPr>
            <w:tcW w:w="990" w:type="dxa"/>
          </w:tcPr>
          <w:p w14:paraId="60DBC880" w14:textId="77777777" w:rsidR="0061524D" w:rsidRPr="00283A38" w:rsidRDefault="0061524D" w:rsidP="00913940">
            <w:pPr>
              <w:jc w:val="center"/>
              <w:rPr>
                <w:rFonts w:cstheme="minorHAnsi"/>
                <w:szCs w:val="20"/>
              </w:rPr>
            </w:pPr>
          </w:p>
        </w:tc>
        <w:tc>
          <w:tcPr>
            <w:tcW w:w="990" w:type="dxa"/>
          </w:tcPr>
          <w:p w14:paraId="6AA7C817" w14:textId="77777777" w:rsidR="0061524D" w:rsidRPr="00487927" w:rsidRDefault="0061524D" w:rsidP="00913940">
            <w:pPr>
              <w:jc w:val="center"/>
              <w:rPr>
                <w:rFonts w:cstheme="minorHAnsi"/>
                <w:szCs w:val="20"/>
              </w:rPr>
            </w:pPr>
          </w:p>
        </w:tc>
        <w:tc>
          <w:tcPr>
            <w:tcW w:w="990" w:type="dxa"/>
          </w:tcPr>
          <w:p w14:paraId="41B40248" w14:textId="77777777" w:rsidR="0061524D" w:rsidRPr="00487927" w:rsidRDefault="0061524D" w:rsidP="00913940">
            <w:pPr>
              <w:jc w:val="center"/>
              <w:rPr>
                <w:rFonts w:cstheme="minorHAnsi"/>
                <w:szCs w:val="20"/>
              </w:rPr>
            </w:pPr>
          </w:p>
        </w:tc>
        <w:tc>
          <w:tcPr>
            <w:tcW w:w="990" w:type="dxa"/>
          </w:tcPr>
          <w:p w14:paraId="31C85B86" w14:textId="77777777" w:rsidR="0061524D" w:rsidRPr="00487927" w:rsidRDefault="0061524D" w:rsidP="00913940">
            <w:pPr>
              <w:jc w:val="center"/>
              <w:rPr>
                <w:rFonts w:cstheme="minorHAnsi"/>
                <w:szCs w:val="20"/>
              </w:rPr>
            </w:pPr>
          </w:p>
        </w:tc>
        <w:tc>
          <w:tcPr>
            <w:tcW w:w="990" w:type="dxa"/>
          </w:tcPr>
          <w:p w14:paraId="6E6BF593" w14:textId="77777777" w:rsidR="0061524D" w:rsidRPr="00487927" w:rsidRDefault="0061524D" w:rsidP="00913940">
            <w:pPr>
              <w:jc w:val="center"/>
              <w:rPr>
                <w:rFonts w:cstheme="minorHAnsi"/>
                <w:szCs w:val="20"/>
              </w:rPr>
            </w:pPr>
          </w:p>
        </w:tc>
        <w:tc>
          <w:tcPr>
            <w:tcW w:w="990" w:type="dxa"/>
          </w:tcPr>
          <w:p w14:paraId="3EB8F6B2" w14:textId="77777777" w:rsidR="0061524D" w:rsidRPr="00487927" w:rsidRDefault="0061524D" w:rsidP="00913940">
            <w:pPr>
              <w:jc w:val="center"/>
              <w:rPr>
                <w:rFonts w:cstheme="minorHAnsi"/>
                <w:szCs w:val="20"/>
              </w:rPr>
            </w:pPr>
          </w:p>
        </w:tc>
        <w:tc>
          <w:tcPr>
            <w:tcW w:w="1080" w:type="dxa"/>
          </w:tcPr>
          <w:p w14:paraId="58DCF2E3" w14:textId="77777777" w:rsidR="0061524D" w:rsidRPr="00283A38" w:rsidRDefault="0061524D" w:rsidP="00913940">
            <w:pPr>
              <w:jc w:val="center"/>
              <w:rPr>
                <w:rFonts w:cstheme="minorHAnsi"/>
                <w:szCs w:val="20"/>
              </w:rPr>
            </w:pPr>
          </w:p>
        </w:tc>
        <w:tc>
          <w:tcPr>
            <w:tcW w:w="990" w:type="dxa"/>
          </w:tcPr>
          <w:p w14:paraId="2F5EE1B5" w14:textId="77777777" w:rsidR="0061524D" w:rsidRPr="00283A38" w:rsidRDefault="0061524D" w:rsidP="00913940">
            <w:pPr>
              <w:jc w:val="center"/>
              <w:rPr>
                <w:rFonts w:cstheme="minorHAnsi"/>
                <w:szCs w:val="20"/>
              </w:rPr>
            </w:pPr>
          </w:p>
        </w:tc>
        <w:tc>
          <w:tcPr>
            <w:tcW w:w="990" w:type="dxa"/>
          </w:tcPr>
          <w:p w14:paraId="66059E2A" w14:textId="77777777" w:rsidR="0061524D" w:rsidRPr="00283A38" w:rsidRDefault="0061524D" w:rsidP="00913940">
            <w:pPr>
              <w:jc w:val="center"/>
              <w:rPr>
                <w:rFonts w:cstheme="minorHAnsi"/>
                <w:szCs w:val="20"/>
              </w:rPr>
            </w:pPr>
          </w:p>
        </w:tc>
        <w:tc>
          <w:tcPr>
            <w:tcW w:w="1103" w:type="dxa"/>
          </w:tcPr>
          <w:p w14:paraId="0091A10E" w14:textId="4FA02D37" w:rsidR="0061524D" w:rsidRPr="00D65767" w:rsidRDefault="0061524D" w:rsidP="00913940">
            <w:pPr>
              <w:jc w:val="center"/>
              <w:rPr>
                <w:rFonts w:cstheme="minorHAnsi"/>
                <w:szCs w:val="20"/>
              </w:rPr>
            </w:pPr>
            <w:r w:rsidRPr="00D65767">
              <w:rPr>
                <w:rFonts w:cstheme="minorHAnsi"/>
                <w:szCs w:val="20"/>
              </w:rPr>
              <w:t>•</w:t>
            </w:r>
          </w:p>
        </w:tc>
        <w:tc>
          <w:tcPr>
            <w:tcW w:w="1103" w:type="dxa"/>
          </w:tcPr>
          <w:p w14:paraId="2BFE39C7" w14:textId="77777777" w:rsidR="0061524D" w:rsidRPr="00D65767" w:rsidRDefault="0061524D" w:rsidP="00913940">
            <w:pPr>
              <w:jc w:val="center"/>
              <w:rPr>
                <w:rFonts w:cstheme="minorHAnsi"/>
                <w:szCs w:val="20"/>
              </w:rPr>
            </w:pPr>
          </w:p>
        </w:tc>
      </w:tr>
      <w:tr w:rsidR="0061524D" w:rsidRPr="00283A38" w14:paraId="15177BED" w14:textId="6C4E78A5" w:rsidTr="0061524D">
        <w:tc>
          <w:tcPr>
            <w:tcW w:w="1255" w:type="dxa"/>
          </w:tcPr>
          <w:p w14:paraId="370A6A78" w14:textId="4EF38460" w:rsidR="0061524D" w:rsidRDefault="0061524D" w:rsidP="00913940">
            <w:pPr>
              <w:jc w:val="center"/>
              <w:rPr>
                <w:szCs w:val="20"/>
              </w:rPr>
            </w:pPr>
            <w:r>
              <w:rPr>
                <w:szCs w:val="20"/>
              </w:rPr>
              <w:t>3104-03</w:t>
            </w:r>
          </w:p>
        </w:tc>
        <w:tc>
          <w:tcPr>
            <w:tcW w:w="990" w:type="dxa"/>
          </w:tcPr>
          <w:p w14:paraId="25A3520A" w14:textId="77777777" w:rsidR="0061524D" w:rsidRPr="00283A38" w:rsidRDefault="0061524D" w:rsidP="00913940">
            <w:pPr>
              <w:jc w:val="center"/>
              <w:rPr>
                <w:rFonts w:cstheme="minorHAnsi"/>
                <w:szCs w:val="20"/>
              </w:rPr>
            </w:pPr>
          </w:p>
        </w:tc>
        <w:tc>
          <w:tcPr>
            <w:tcW w:w="990" w:type="dxa"/>
          </w:tcPr>
          <w:p w14:paraId="058F1850" w14:textId="77777777" w:rsidR="0061524D" w:rsidRPr="00487927" w:rsidRDefault="0061524D" w:rsidP="00913940">
            <w:pPr>
              <w:jc w:val="center"/>
              <w:rPr>
                <w:rFonts w:cstheme="minorHAnsi"/>
                <w:szCs w:val="20"/>
              </w:rPr>
            </w:pPr>
          </w:p>
        </w:tc>
        <w:tc>
          <w:tcPr>
            <w:tcW w:w="990" w:type="dxa"/>
          </w:tcPr>
          <w:p w14:paraId="5DA45DE6" w14:textId="77777777" w:rsidR="0061524D" w:rsidRPr="00487927" w:rsidRDefault="0061524D" w:rsidP="00913940">
            <w:pPr>
              <w:jc w:val="center"/>
              <w:rPr>
                <w:rFonts w:cstheme="minorHAnsi"/>
                <w:szCs w:val="20"/>
              </w:rPr>
            </w:pPr>
          </w:p>
        </w:tc>
        <w:tc>
          <w:tcPr>
            <w:tcW w:w="990" w:type="dxa"/>
          </w:tcPr>
          <w:p w14:paraId="05B31A2C" w14:textId="77777777" w:rsidR="0061524D" w:rsidRPr="00487927" w:rsidRDefault="0061524D" w:rsidP="00913940">
            <w:pPr>
              <w:jc w:val="center"/>
              <w:rPr>
                <w:rFonts w:cstheme="minorHAnsi"/>
                <w:szCs w:val="20"/>
              </w:rPr>
            </w:pPr>
          </w:p>
        </w:tc>
        <w:tc>
          <w:tcPr>
            <w:tcW w:w="990" w:type="dxa"/>
          </w:tcPr>
          <w:p w14:paraId="42FFC6C0" w14:textId="77777777" w:rsidR="0061524D" w:rsidRPr="00487927" w:rsidRDefault="0061524D" w:rsidP="00913940">
            <w:pPr>
              <w:jc w:val="center"/>
              <w:rPr>
                <w:rFonts w:cstheme="minorHAnsi"/>
                <w:szCs w:val="20"/>
              </w:rPr>
            </w:pPr>
          </w:p>
        </w:tc>
        <w:tc>
          <w:tcPr>
            <w:tcW w:w="990" w:type="dxa"/>
          </w:tcPr>
          <w:p w14:paraId="69789980" w14:textId="77777777" w:rsidR="0061524D" w:rsidRPr="00487927" w:rsidRDefault="0061524D" w:rsidP="00913940">
            <w:pPr>
              <w:jc w:val="center"/>
              <w:rPr>
                <w:rFonts w:cstheme="minorHAnsi"/>
                <w:szCs w:val="20"/>
              </w:rPr>
            </w:pPr>
          </w:p>
        </w:tc>
        <w:tc>
          <w:tcPr>
            <w:tcW w:w="1080" w:type="dxa"/>
          </w:tcPr>
          <w:p w14:paraId="52A5B6F7" w14:textId="77777777" w:rsidR="0061524D" w:rsidRPr="00283A38" w:rsidRDefault="0061524D" w:rsidP="00913940">
            <w:pPr>
              <w:jc w:val="center"/>
              <w:rPr>
                <w:rFonts w:cstheme="minorHAnsi"/>
                <w:szCs w:val="20"/>
              </w:rPr>
            </w:pPr>
          </w:p>
        </w:tc>
        <w:tc>
          <w:tcPr>
            <w:tcW w:w="990" w:type="dxa"/>
          </w:tcPr>
          <w:p w14:paraId="3A68F80C" w14:textId="77777777" w:rsidR="0061524D" w:rsidRPr="00283A38" w:rsidRDefault="0061524D" w:rsidP="00913940">
            <w:pPr>
              <w:jc w:val="center"/>
              <w:rPr>
                <w:rFonts w:cstheme="minorHAnsi"/>
                <w:szCs w:val="20"/>
              </w:rPr>
            </w:pPr>
          </w:p>
        </w:tc>
        <w:tc>
          <w:tcPr>
            <w:tcW w:w="990" w:type="dxa"/>
          </w:tcPr>
          <w:p w14:paraId="6800C7C9" w14:textId="77777777" w:rsidR="0061524D" w:rsidRPr="00283A38" w:rsidRDefault="0061524D" w:rsidP="00913940">
            <w:pPr>
              <w:jc w:val="center"/>
              <w:rPr>
                <w:rFonts w:cstheme="minorHAnsi"/>
                <w:szCs w:val="20"/>
              </w:rPr>
            </w:pPr>
          </w:p>
        </w:tc>
        <w:tc>
          <w:tcPr>
            <w:tcW w:w="1103" w:type="dxa"/>
          </w:tcPr>
          <w:p w14:paraId="00FD6BA6" w14:textId="6F2A3834"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9773466" w14:textId="77777777" w:rsidR="0061524D" w:rsidRPr="00D65767" w:rsidRDefault="0061524D" w:rsidP="00913940">
            <w:pPr>
              <w:jc w:val="center"/>
              <w:rPr>
                <w:rFonts w:cstheme="minorHAnsi"/>
                <w:szCs w:val="20"/>
              </w:rPr>
            </w:pPr>
          </w:p>
        </w:tc>
      </w:tr>
      <w:tr w:rsidR="0061524D" w:rsidRPr="00283A38" w14:paraId="40A8A0EA" w14:textId="3D62319B" w:rsidTr="0061524D">
        <w:tc>
          <w:tcPr>
            <w:tcW w:w="1255" w:type="dxa"/>
          </w:tcPr>
          <w:p w14:paraId="40F9E48D" w14:textId="41BB2138" w:rsidR="0061524D" w:rsidRDefault="0061524D" w:rsidP="00913940">
            <w:pPr>
              <w:jc w:val="center"/>
              <w:rPr>
                <w:szCs w:val="20"/>
              </w:rPr>
            </w:pPr>
            <w:r>
              <w:rPr>
                <w:szCs w:val="20"/>
              </w:rPr>
              <w:t>3104-04</w:t>
            </w:r>
          </w:p>
        </w:tc>
        <w:tc>
          <w:tcPr>
            <w:tcW w:w="990" w:type="dxa"/>
          </w:tcPr>
          <w:p w14:paraId="4DC1D611" w14:textId="77777777" w:rsidR="0061524D" w:rsidRPr="00283A38" w:rsidRDefault="0061524D" w:rsidP="00913940">
            <w:pPr>
              <w:jc w:val="center"/>
              <w:rPr>
                <w:rFonts w:cstheme="minorHAnsi"/>
                <w:szCs w:val="20"/>
              </w:rPr>
            </w:pPr>
          </w:p>
        </w:tc>
        <w:tc>
          <w:tcPr>
            <w:tcW w:w="990" w:type="dxa"/>
          </w:tcPr>
          <w:p w14:paraId="203E2E6F" w14:textId="77777777" w:rsidR="0061524D" w:rsidRPr="00487927" w:rsidRDefault="0061524D" w:rsidP="00913940">
            <w:pPr>
              <w:jc w:val="center"/>
              <w:rPr>
                <w:rFonts w:cstheme="minorHAnsi"/>
                <w:szCs w:val="20"/>
              </w:rPr>
            </w:pPr>
          </w:p>
        </w:tc>
        <w:tc>
          <w:tcPr>
            <w:tcW w:w="990" w:type="dxa"/>
          </w:tcPr>
          <w:p w14:paraId="0C880D27" w14:textId="77777777" w:rsidR="0061524D" w:rsidRPr="00487927" w:rsidRDefault="0061524D" w:rsidP="00913940">
            <w:pPr>
              <w:jc w:val="center"/>
              <w:rPr>
                <w:rFonts w:cstheme="minorHAnsi"/>
                <w:szCs w:val="20"/>
              </w:rPr>
            </w:pPr>
          </w:p>
        </w:tc>
        <w:tc>
          <w:tcPr>
            <w:tcW w:w="990" w:type="dxa"/>
          </w:tcPr>
          <w:p w14:paraId="5A6D46D1" w14:textId="77777777" w:rsidR="0061524D" w:rsidRPr="00487927" w:rsidRDefault="0061524D" w:rsidP="00913940">
            <w:pPr>
              <w:jc w:val="center"/>
              <w:rPr>
                <w:rFonts w:cstheme="minorHAnsi"/>
                <w:szCs w:val="20"/>
              </w:rPr>
            </w:pPr>
          </w:p>
        </w:tc>
        <w:tc>
          <w:tcPr>
            <w:tcW w:w="990" w:type="dxa"/>
          </w:tcPr>
          <w:p w14:paraId="2D429BDD" w14:textId="77777777" w:rsidR="0061524D" w:rsidRPr="00487927" w:rsidRDefault="0061524D" w:rsidP="00913940">
            <w:pPr>
              <w:jc w:val="center"/>
              <w:rPr>
                <w:rFonts w:cstheme="minorHAnsi"/>
                <w:szCs w:val="20"/>
              </w:rPr>
            </w:pPr>
          </w:p>
        </w:tc>
        <w:tc>
          <w:tcPr>
            <w:tcW w:w="990" w:type="dxa"/>
          </w:tcPr>
          <w:p w14:paraId="6F624240" w14:textId="77777777" w:rsidR="0061524D" w:rsidRPr="00487927" w:rsidRDefault="0061524D" w:rsidP="00913940">
            <w:pPr>
              <w:jc w:val="center"/>
              <w:rPr>
                <w:rFonts w:cstheme="minorHAnsi"/>
                <w:szCs w:val="20"/>
              </w:rPr>
            </w:pPr>
          </w:p>
        </w:tc>
        <w:tc>
          <w:tcPr>
            <w:tcW w:w="1080" w:type="dxa"/>
          </w:tcPr>
          <w:p w14:paraId="279490B4" w14:textId="77777777" w:rsidR="0061524D" w:rsidRPr="00283A38" w:rsidRDefault="0061524D" w:rsidP="00913940">
            <w:pPr>
              <w:jc w:val="center"/>
              <w:rPr>
                <w:rFonts w:cstheme="minorHAnsi"/>
                <w:szCs w:val="20"/>
              </w:rPr>
            </w:pPr>
          </w:p>
        </w:tc>
        <w:tc>
          <w:tcPr>
            <w:tcW w:w="990" w:type="dxa"/>
          </w:tcPr>
          <w:p w14:paraId="0980222F" w14:textId="77777777" w:rsidR="0061524D" w:rsidRPr="00283A38" w:rsidRDefault="0061524D" w:rsidP="00913940">
            <w:pPr>
              <w:jc w:val="center"/>
              <w:rPr>
                <w:rFonts w:cstheme="minorHAnsi"/>
                <w:szCs w:val="20"/>
              </w:rPr>
            </w:pPr>
          </w:p>
        </w:tc>
        <w:tc>
          <w:tcPr>
            <w:tcW w:w="990" w:type="dxa"/>
          </w:tcPr>
          <w:p w14:paraId="13AC21EB" w14:textId="77777777" w:rsidR="0061524D" w:rsidRPr="00283A38" w:rsidRDefault="0061524D" w:rsidP="00913940">
            <w:pPr>
              <w:jc w:val="center"/>
              <w:rPr>
                <w:rFonts w:cstheme="minorHAnsi"/>
                <w:szCs w:val="20"/>
              </w:rPr>
            </w:pPr>
          </w:p>
        </w:tc>
        <w:tc>
          <w:tcPr>
            <w:tcW w:w="1103" w:type="dxa"/>
          </w:tcPr>
          <w:p w14:paraId="4D9DFABA" w14:textId="42F644C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B15E4E4" w14:textId="77777777" w:rsidR="0061524D" w:rsidRPr="00D65767" w:rsidRDefault="0061524D" w:rsidP="00913940">
            <w:pPr>
              <w:jc w:val="center"/>
              <w:rPr>
                <w:rFonts w:cstheme="minorHAnsi"/>
                <w:szCs w:val="20"/>
              </w:rPr>
            </w:pPr>
          </w:p>
        </w:tc>
      </w:tr>
      <w:tr w:rsidR="0061524D" w:rsidRPr="00283A38" w14:paraId="015F1865" w14:textId="54B9FB7B" w:rsidTr="0061524D">
        <w:tc>
          <w:tcPr>
            <w:tcW w:w="1255" w:type="dxa"/>
          </w:tcPr>
          <w:p w14:paraId="203207B4" w14:textId="7CB93B30" w:rsidR="0061524D" w:rsidRDefault="0061524D" w:rsidP="00913940">
            <w:pPr>
              <w:jc w:val="center"/>
              <w:rPr>
                <w:szCs w:val="20"/>
              </w:rPr>
            </w:pPr>
            <w:r>
              <w:rPr>
                <w:szCs w:val="20"/>
              </w:rPr>
              <w:t>3106-01</w:t>
            </w:r>
          </w:p>
        </w:tc>
        <w:tc>
          <w:tcPr>
            <w:tcW w:w="990" w:type="dxa"/>
          </w:tcPr>
          <w:p w14:paraId="3A5E3DF0" w14:textId="77777777" w:rsidR="0061524D" w:rsidRPr="00283A38" w:rsidRDefault="0061524D" w:rsidP="00913940">
            <w:pPr>
              <w:jc w:val="center"/>
              <w:rPr>
                <w:rFonts w:cstheme="minorHAnsi"/>
                <w:szCs w:val="20"/>
              </w:rPr>
            </w:pPr>
          </w:p>
        </w:tc>
        <w:tc>
          <w:tcPr>
            <w:tcW w:w="990" w:type="dxa"/>
          </w:tcPr>
          <w:p w14:paraId="4C7AE6D8" w14:textId="77777777" w:rsidR="0061524D" w:rsidRPr="00487927" w:rsidRDefault="0061524D" w:rsidP="00913940">
            <w:pPr>
              <w:jc w:val="center"/>
              <w:rPr>
                <w:rFonts w:cstheme="minorHAnsi"/>
                <w:szCs w:val="20"/>
              </w:rPr>
            </w:pPr>
          </w:p>
        </w:tc>
        <w:tc>
          <w:tcPr>
            <w:tcW w:w="990" w:type="dxa"/>
          </w:tcPr>
          <w:p w14:paraId="21F6D153" w14:textId="77777777" w:rsidR="0061524D" w:rsidRPr="00487927" w:rsidRDefault="0061524D" w:rsidP="00913940">
            <w:pPr>
              <w:jc w:val="center"/>
              <w:rPr>
                <w:rFonts w:cstheme="minorHAnsi"/>
                <w:szCs w:val="20"/>
              </w:rPr>
            </w:pPr>
          </w:p>
        </w:tc>
        <w:tc>
          <w:tcPr>
            <w:tcW w:w="990" w:type="dxa"/>
          </w:tcPr>
          <w:p w14:paraId="14C9235D" w14:textId="77777777" w:rsidR="0061524D" w:rsidRPr="00487927" w:rsidRDefault="0061524D" w:rsidP="00913940">
            <w:pPr>
              <w:jc w:val="center"/>
              <w:rPr>
                <w:rFonts w:cstheme="minorHAnsi"/>
                <w:szCs w:val="20"/>
              </w:rPr>
            </w:pPr>
          </w:p>
        </w:tc>
        <w:tc>
          <w:tcPr>
            <w:tcW w:w="990" w:type="dxa"/>
          </w:tcPr>
          <w:p w14:paraId="035E61D5" w14:textId="77777777" w:rsidR="0061524D" w:rsidRPr="00487927" w:rsidRDefault="0061524D" w:rsidP="00913940">
            <w:pPr>
              <w:jc w:val="center"/>
              <w:rPr>
                <w:rFonts w:cstheme="minorHAnsi"/>
                <w:szCs w:val="20"/>
              </w:rPr>
            </w:pPr>
          </w:p>
        </w:tc>
        <w:tc>
          <w:tcPr>
            <w:tcW w:w="990" w:type="dxa"/>
          </w:tcPr>
          <w:p w14:paraId="56DBE0F3" w14:textId="77777777" w:rsidR="0061524D" w:rsidRPr="00487927" w:rsidRDefault="0061524D" w:rsidP="00913940">
            <w:pPr>
              <w:jc w:val="center"/>
              <w:rPr>
                <w:rFonts w:cstheme="minorHAnsi"/>
                <w:szCs w:val="20"/>
              </w:rPr>
            </w:pPr>
          </w:p>
        </w:tc>
        <w:tc>
          <w:tcPr>
            <w:tcW w:w="1080" w:type="dxa"/>
          </w:tcPr>
          <w:p w14:paraId="4C51A970" w14:textId="77777777" w:rsidR="0061524D" w:rsidRPr="00283A38" w:rsidRDefault="0061524D" w:rsidP="00913940">
            <w:pPr>
              <w:jc w:val="center"/>
              <w:rPr>
                <w:rFonts w:cstheme="minorHAnsi"/>
                <w:szCs w:val="20"/>
              </w:rPr>
            </w:pPr>
          </w:p>
        </w:tc>
        <w:tc>
          <w:tcPr>
            <w:tcW w:w="990" w:type="dxa"/>
          </w:tcPr>
          <w:p w14:paraId="73DDFB63" w14:textId="77777777" w:rsidR="0061524D" w:rsidRPr="00283A38" w:rsidRDefault="0061524D" w:rsidP="00913940">
            <w:pPr>
              <w:jc w:val="center"/>
              <w:rPr>
                <w:rFonts w:cstheme="minorHAnsi"/>
                <w:szCs w:val="20"/>
              </w:rPr>
            </w:pPr>
          </w:p>
        </w:tc>
        <w:tc>
          <w:tcPr>
            <w:tcW w:w="990" w:type="dxa"/>
          </w:tcPr>
          <w:p w14:paraId="2601ECAB" w14:textId="77777777" w:rsidR="0061524D" w:rsidRPr="00283A38" w:rsidRDefault="0061524D" w:rsidP="00913940">
            <w:pPr>
              <w:jc w:val="center"/>
              <w:rPr>
                <w:rFonts w:cstheme="minorHAnsi"/>
                <w:szCs w:val="20"/>
              </w:rPr>
            </w:pPr>
          </w:p>
        </w:tc>
        <w:tc>
          <w:tcPr>
            <w:tcW w:w="1103" w:type="dxa"/>
          </w:tcPr>
          <w:p w14:paraId="32E11E95" w14:textId="6920A9C7"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DF1792B" w14:textId="77777777" w:rsidR="0061524D" w:rsidRPr="00D65767" w:rsidRDefault="0061524D" w:rsidP="00913940">
            <w:pPr>
              <w:jc w:val="center"/>
              <w:rPr>
                <w:rFonts w:cstheme="minorHAnsi"/>
                <w:szCs w:val="20"/>
              </w:rPr>
            </w:pPr>
          </w:p>
        </w:tc>
      </w:tr>
      <w:tr w:rsidR="0061524D" w:rsidRPr="00283A38" w14:paraId="57A993B7" w14:textId="054625AF" w:rsidTr="0061524D">
        <w:tc>
          <w:tcPr>
            <w:tcW w:w="1255" w:type="dxa"/>
          </w:tcPr>
          <w:p w14:paraId="38377B23" w14:textId="251E358D" w:rsidR="0061524D" w:rsidRDefault="0061524D" w:rsidP="00913940">
            <w:pPr>
              <w:jc w:val="center"/>
              <w:rPr>
                <w:szCs w:val="20"/>
              </w:rPr>
            </w:pPr>
            <w:r>
              <w:rPr>
                <w:szCs w:val="20"/>
              </w:rPr>
              <w:t>3106-02</w:t>
            </w:r>
          </w:p>
        </w:tc>
        <w:tc>
          <w:tcPr>
            <w:tcW w:w="990" w:type="dxa"/>
          </w:tcPr>
          <w:p w14:paraId="437BBA25" w14:textId="77777777" w:rsidR="0061524D" w:rsidRPr="00283A38" w:rsidRDefault="0061524D" w:rsidP="00913940">
            <w:pPr>
              <w:jc w:val="center"/>
              <w:rPr>
                <w:rFonts w:cstheme="minorHAnsi"/>
                <w:szCs w:val="20"/>
              </w:rPr>
            </w:pPr>
          </w:p>
        </w:tc>
        <w:tc>
          <w:tcPr>
            <w:tcW w:w="990" w:type="dxa"/>
          </w:tcPr>
          <w:p w14:paraId="7CA0E6DE" w14:textId="77777777" w:rsidR="0061524D" w:rsidRPr="00487927" w:rsidRDefault="0061524D" w:rsidP="00913940">
            <w:pPr>
              <w:jc w:val="center"/>
              <w:rPr>
                <w:rFonts w:cstheme="minorHAnsi"/>
                <w:szCs w:val="20"/>
              </w:rPr>
            </w:pPr>
          </w:p>
        </w:tc>
        <w:tc>
          <w:tcPr>
            <w:tcW w:w="990" w:type="dxa"/>
          </w:tcPr>
          <w:p w14:paraId="43C5D327" w14:textId="77777777" w:rsidR="0061524D" w:rsidRPr="00487927" w:rsidRDefault="0061524D" w:rsidP="00913940">
            <w:pPr>
              <w:jc w:val="center"/>
              <w:rPr>
                <w:rFonts w:cstheme="minorHAnsi"/>
                <w:szCs w:val="20"/>
              </w:rPr>
            </w:pPr>
          </w:p>
        </w:tc>
        <w:tc>
          <w:tcPr>
            <w:tcW w:w="990" w:type="dxa"/>
          </w:tcPr>
          <w:p w14:paraId="1742466D" w14:textId="77777777" w:rsidR="0061524D" w:rsidRPr="00487927" w:rsidRDefault="0061524D" w:rsidP="00913940">
            <w:pPr>
              <w:jc w:val="center"/>
              <w:rPr>
                <w:rFonts w:cstheme="minorHAnsi"/>
                <w:szCs w:val="20"/>
              </w:rPr>
            </w:pPr>
          </w:p>
        </w:tc>
        <w:tc>
          <w:tcPr>
            <w:tcW w:w="990" w:type="dxa"/>
          </w:tcPr>
          <w:p w14:paraId="64949378" w14:textId="77777777" w:rsidR="0061524D" w:rsidRPr="00487927" w:rsidRDefault="0061524D" w:rsidP="00913940">
            <w:pPr>
              <w:jc w:val="center"/>
              <w:rPr>
                <w:rFonts w:cstheme="minorHAnsi"/>
                <w:szCs w:val="20"/>
              </w:rPr>
            </w:pPr>
          </w:p>
        </w:tc>
        <w:tc>
          <w:tcPr>
            <w:tcW w:w="990" w:type="dxa"/>
          </w:tcPr>
          <w:p w14:paraId="32EA5490" w14:textId="77777777" w:rsidR="0061524D" w:rsidRPr="00487927" w:rsidRDefault="0061524D" w:rsidP="00913940">
            <w:pPr>
              <w:jc w:val="center"/>
              <w:rPr>
                <w:rFonts w:cstheme="minorHAnsi"/>
                <w:szCs w:val="20"/>
              </w:rPr>
            </w:pPr>
          </w:p>
        </w:tc>
        <w:tc>
          <w:tcPr>
            <w:tcW w:w="1080" w:type="dxa"/>
          </w:tcPr>
          <w:p w14:paraId="62BAD65A" w14:textId="77777777" w:rsidR="0061524D" w:rsidRPr="00283A38" w:rsidRDefault="0061524D" w:rsidP="00913940">
            <w:pPr>
              <w:jc w:val="center"/>
              <w:rPr>
                <w:rFonts w:cstheme="minorHAnsi"/>
                <w:szCs w:val="20"/>
              </w:rPr>
            </w:pPr>
          </w:p>
        </w:tc>
        <w:tc>
          <w:tcPr>
            <w:tcW w:w="990" w:type="dxa"/>
          </w:tcPr>
          <w:p w14:paraId="34BE23D2" w14:textId="77777777" w:rsidR="0061524D" w:rsidRPr="00283A38" w:rsidRDefault="0061524D" w:rsidP="00913940">
            <w:pPr>
              <w:jc w:val="center"/>
              <w:rPr>
                <w:rFonts w:cstheme="minorHAnsi"/>
                <w:szCs w:val="20"/>
              </w:rPr>
            </w:pPr>
          </w:p>
        </w:tc>
        <w:tc>
          <w:tcPr>
            <w:tcW w:w="990" w:type="dxa"/>
          </w:tcPr>
          <w:p w14:paraId="7D71030E" w14:textId="77777777" w:rsidR="0061524D" w:rsidRPr="00283A38" w:rsidRDefault="0061524D" w:rsidP="00913940">
            <w:pPr>
              <w:jc w:val="center"/>
              <w:rPr>
                <w:rFonts w:cstheme="minorHAnsi"/>
                <w:szCs w:val="20"/>
              </w:rPr>
            </w:pPr>
          </w:p>
        </w:tc>
        <w:tc>
          <w:tcPr>
            <w:tcW w:w="1103" w:type="dxa"/>
          </w:tcPr>
          <w:p w14:paraId="738F3322" w14:textId="12F9182D"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F204F36" w14:textId="77777777" w:rsidR="0061524D" w:rsidRPr="00D65767" w:rsidRDefault="0061524D" w:rsidP="00913940">
            <w:pPr>
              <w:jc w:val="center"/>
              <w:rPr>
                <w:rFonts w:cstheme="minorHAnsi"/>
                <w:szCs w:val="20"/>
              </w:rPr>
            </w:pPr>
          </w:p>
        </w:tc>
      </w:tr>
      <w:tr w:rsidR="0061524D" w:rsidRPr="00283A38" w14:paraId="3374CA2B" w14:textId="5EFA31B4" w:rsidTr="0061524D">
        <w:tc>
          <w:tcPr>
            <w:tcW w:w="1255" w:type="dxa"/>
          </w:tcPr>
          <w:p w14:paraId="1F94B0C5" w14:textId="7921216E" w:rsidR="0061524D" w:rsidRDefault="0061524D" w:rsidP="00913940">
            <w:pPr>
              <w:jc w:val="center"/>
              <w:rPr>
                <w:szCs w:val="20"/>
              </w:rPr>
            </w:pPr>
            <w:r>
              <w:rPr>
                <w:szCs w:val="20"/>
              </w:rPr>
              <w:t>3106-03</w:t>
            </w:r>
          </w:p>
        </w:tc>
        <w:tc>
          <w:tcPr>
            <w:tcW w:w="990" w:type="dxa"/>
          </w:tcPr>
          <w:p w14:paraId="264E2E84" w14:textId="77777777" w:rsidR="0061524D" w:rsidRPr="00283A38" w:rsidRDefault="0061524D" w:rsidP="00913940">
            <w:pPr>
              <w:jc w:val="center"/>
              <w:rPr>
                <w:rFonts w:cstheme="minorHAnsi"/>
                <w:szCs w:val="20"/>
              </w:rPr>
            </w:pPr>
          </w:p>
        </w:tc>
        <w:tc>
          <w:tcPr>
            <w:tcW w:w="990" w:type="dxa"/>
          </w:tcPr>
          <w:p w14:paraId="205B333B" w14:textId="77777777" w:rsidR="0061524D" w:rsidRPr="00487927" w:rsidRDefault="0061524D" w:rsidP="00913940">
            <w:pPr>
              <w:jc w:val="center"/>
              <w:rPr>
                <w:rFonts w:cstheme="minorHAnsi"/>
                <w:szCs w:val="20"/>
              </w:rPr>
            </w:pPr>
          </w:p>
        </w:tc>
        <w:tc>
          <w:tcPr>
            <w:tcW w:w="990" w:type="dxa"/>
          </w:tcPr>
          <w:p w14:paraId="65C91787" w14:textId="77777777" w:rsidR="0061524D" w:rsidRPr="00487927" w:rsidRDefault="0061524D" w:rsidP="00913940">
            <w:pPr>
              <w:jc w:val="center"/>
              <w:rPr>
                <w:rFonts w:cstheme="minorHAnsi"/>
                <w:szCs w:val="20"/>
              </w:rPr>
            </w:pPr>
          </w:p>
        </w:tc>
        <w:tc>
          <w:tcPr>
            <w:tcW w:w="990" w:type="dxa"/>
          </w:tcPr>
          <w:p w14:paraId="6E987F9D" w14:textId="77777777" w:rsidR="0061524D" w:rsidRPr="00487927" w:rsidRDefault="0061524D" w:rsidP="00913940">
            <w:pPr>
              <w:jc w:val="center"/>
              <w:rPr>
                <w:rFonts w:cstheme="minorHAnsi"/>
                <w:szCs w:val="20"/>
              </w:rPr>
            </w:pPr>
          </w:p>
        </w:tc>
        <w:tc>
          <w:tcPr>
            <w:tcW w:w="990" w:type="dxa"/>
          </w:tcPr>
          <w:p w14:paraId="6B64A79D" w14:textId="77777777" w:rsidR="0061524D" w:rsidRPr="00487927" w:rsidRDefault="0061524D" w:rsidP="00913940">
            <w:pPr>
              <w:jc w:val="center"/>
              <w:rPr>
                <w:rFonts w:cstheme="minorHAnsi"/>
                <w:szCs w:val="20"/>
              </w:rPr>
            </w:pPr>
          </w:p>
        </w:tc>
        <w:tc>
          <w:tcPr>
            <w:tcW w:w="990" w:type="dxa"/>
          </w:tcPr>
          <w:p w14:paraId="0F7F1C5D" w14:textId="77777777" w:rsidR="0061524D" w:rsidRPr="00487927" w:rsidRDefault="0061524D" w:rsidP="00913940">
            <w:pPr>
              <w:jc w:val="center"/>
              <w:rPr>
                <w:rFonts w:cstheme="minorHAnsi"/>
                <w:szCs w:val="20"/>
              </w:rPr>
            </w:pPr>
          </w:p>
        </w:tc>
        <w:tc>
          <w:tcPr>
            <w:tcW w:w="1080" w:type="dxa"/>
          </w:tcPr>
          <w:p w14:paraId="1A6FC5AC" w14:textId="77777777" w:rsidR="0061524D" w:rsidRPr="00283A38" w:rsidRDefault="0061524D" w:rsidP="00913940">
            <w:pPr>
              <w:jc w:val="center"/>
              <w:rPr>
                <w:rFonts w:cstheme="minorHAnsi"/>
                <w:szCs w:val="20"/>
              </w:rPr>
            </w:pPr>
          </w:p>
        </w:tc>
        <w:tc>
          <w:tcPr>
            <w:tcW w:w="990" w:type="dxa"/>
          </w:tcPr>
          <w:p w14:paraId="4CFF1F91" w14:textId="77777777" w:rsidR="0061524D" w:rsidRPr="00283A38" w:rsidRDefault="0061524D" w:rsidP="00913940">
            <w:pPr>
              <w:jc w:val="center"/>
              <w:rPr>
                <w:rFonts w:cstheme="minorHAnsi"/>
                <w:szCs w:val="20"/>
              </w:rPr>
            </w:pPr>
          </w:p>
        </w:tc>
        <w:tc>
          <w:tcPr>
            <w:tcW w:w="990" w:type="dxa"/>
          </w:tcPr>
          <w:p w14:paraId="726ACD79" w14:textId="77777777" w:rsidR="0061524D" w:rsidRPr="00283A38" w:rsidRDefault="0061524D" w:rsidP="00913940">
            <w:pPr>
              <w:jc w:val="center"/>
              <w:rPr>
                <w:rFonts w:cstheme="minorHAnsi"/>
                <w:szCs w:val="20"/>
              </w:rPr>
            </w:pPr>
          </w:p>
        </w:tc>
        <w:tc>
          <w:tcPr>
            <w:tcW w:w="1103" w:type="dxa"/>
          </w:tcPr>
          <w:p w14:paraId="065985F5" w14:textId="070C63D0"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F51BF40" w14:textId="77777777" w:rsidR="0061524D" w:rsidRPr="00D65767" w:rsidRDefault="0061524D" w:rsidP="00913940">
            <w:pPr>
              <w:jc w:val="center"/>
              <w:rPr>
                <w:rFonts w:cstheme="minorHAnsi"/>
                <w:szCs w:val="20"/>
              </w:rPr>
            </w:pPr>
          </w:p>
        </w:tc>
      </w:tr>
      <w:tr w:rsidR="0061524D" w:rsidRPr="00283A38" w14:paraId="2273A106" w14:textId="01FE28B4" w:rsidTr="0061524D">
        <w:tc>
          <w:tcPr>
            <w:tcW w:w="1255" w:type="dxa"/>
          </w:tcPr>
          <w:p w14:paraId="227C9602" w14:textId="015DD6F1" w:rsidR="0061524D" w:rsidRDefault="0061524D" w:rsidP="00913940">
            <w:pPr>
              <w:jc w:val="center"/>
              <w:rPr>
                <w:szCs w:val="20"/>
              </w:rPr>
            </w:pPr>
            <w:r>
              <w:rPr>
                <w:szCs w:val="20"/>
              </w:rPr>
              <w:t>3106-04</w:t>
            </w:r>
          </w:p>
        </w:tc>
        <w:tc>
          <w:tcPr>
            <w:tcW w:w="990" w:type="dxa"/>
          </w:tcPr>
          <w:p w14:paraId="2093A205" w14:textId="77777777" w:rsidR="0061524D" w:rsidRPr="00283A38" w:rsidRDefault="0061524D" w:rsidP="00913940">
            <w:pPr>
              <w:jc w:val="center"/>
              <w:rPr>
                <w:rFonts w:cstheme="minorHAnsi"/>
                <w:szCs w:val="20"/>
              </w:rPr>
            </w:pPr>
          </w:p>
        </w:tc>
        <w:tc>
          <w:tcPr>
            <w:tcW w:w="990" w:type="dxa"/>
          </w:tcPr>
          <w:p w14:paraId="5ABB64BE" w14:textId="77777777" w:rsidR="0061524D" w:rsidRPr="00487927" w:rsidRDefault="0061524D" w:rsidP="00913940">
            <w:pPr>
              <w:jc w:val="center"/>
              <w:rPr>
                <w:rFonts w:cstheme="minorHAnsi"/>
                <w:szCs w:val="20"/>
              </w:rPr>
            </w:pPr>
          </w:p>
        </w:tc>
        <w:tc>
          <w:tcPr>
            <w:tcW w:w="990" w:type="dxa"/>
          </w:tcPr>
          <w:p w14:paraId="6214BF70" w14:textId="77777777" w:rsidR="0061524D" w:rsidRPr="00487927" w:rsidRDefault="0061524D" w:rsidP="00913940">
            <w:pPr>
              <w:jc w:val="center"/>
              <w:rPr>
                <w:rFonts w:cstheme="minorHAnsi"/>
                <w:szCs w:val="20"/>
              </w:rPr>
            </w:pPr>
          </w:p>
        </w:tc>
        <w:tc>
          <w:tcPr>
            <w:tcW w:w="990" w:type="dxa"/>
          </w:tcPr>
          <w:p w14:paraId="5101138A" w14:textId="77777777" w:rsidR="0061524D" w:rsidRPr="00487927" w:rsidRDefault="0061524D" w:rsidP="00913940">
            <w:pPr>
              <w:jc w:val="center"/>
              <w:rPr>
                <w:rFonts w:cstheme="minorHAnsi"/>
                <w:szCs w:val="20"/>
              </w:rPr>
            </w:pPr>
          </w:p>
        </w:tc>
        <w:tc>
          <w:tcPr>
            <w:tcW w:w="990" w:type="dxa"/>
          </w:tcPr>
          <w:p w14:paraId="31576588" w14:textId="77777777" w:rsidR="0061524D" w:rsidRPr="00487927" w:rsidRDefault="0061524D" w:rsidP="00913940">
            <w:pPr>
              <w:jc w:val="center"/>
              <w:rPr>
                <w:rFonts w:cstheme="minorHAnsi"/>
                <w:szCs w:val="20"/>
              </w:rPr>
            </w:pPr>
          </w:p>
        </w:tc>
        <w:tc>
          <w:tcPr>
            <w:tcW w:w="990" w:type="dxa"/>
          </w:tcPr>
          <w:p w14:paraId="00DEE86E" w14:textId="77777777" w:rsidR="0061524D" w:rsidRPr="00487927" w:rsidRDefault="0061524D" w:rsidP="00913940">
            <w:pPr>
              <w:jc w:val="center"/>
              <w:rPr>
                <w:rFonts w:cstheme="minorHAnsi"/>
                <w:szCs w:val="20"/>
              </w:rPr>
            </w:pPr>
          </w:p>
        </w:tc>
        <w:tc>
          <w:tcPr>
            <w:tcW w:w="1080" w:type="dxa"/>
          </w:tcPr>
          <w:p w14:paraId="02876529" w14:textId="77777777" w:rsidR="0061524D" w:rsidRPr="00283A38" w:rsidRDefault="0061524D" w:rsidP="00913940">
            <w:pPr>
              <w:jc w:val="center"/>
              <w:rPr>
                <w:rFonts w:cstheme="minorHAnsi"/>
                <w:szCs w:val="20"/>
              </w:rPr>
            </w:pPr>
          </w:p>
        </w:tc>
        <w:tc>
          <w:tcPr>
            <w:tcW w:w="990" w:type="dxa"/>
          </w:tcPr>
          <w:p w14:paraId="1F4074EB" w14:textId="77777777" w:rsidR="0061524D" w:rsidRPr="00283A38" w:rsidRDefault="0061524D" w:rsidP="00913940">
            <w:pPr>
              <w:jc w:val="center"/>
              <w:rPr>
                <w:rFonts w:cstheme="minorHAnsi"/>
                <w:szCs w:val="20"/>
              </w:rPr>
            </w:pPr>
          </w:p>
        </w:tc>
        <w:tc>
          <w:tcPr>
            <w:tcW w:w="990" w:type="dxa"/>
          </w:tcPr>
          <w:p w14:paraId="06D221FE" w14:textId="77777777" w:rsidR="0061524D" w:rsidRPr="00283A38" w:rsidRDefault="0061524D" w:rsidP="00913940">
            <w:pPr>
              <w:jc w:val="center"/>
              <w:rPr>
                <w:rFonts w:cstheme="minorHAnsi"/>
                <w:szCs w:val="20"/>
              </w:rPr>
            </w:pPr>
          </w:p>
        </w:tc>
        <w:tc>
          <w:tcPr>
            <w:tcW w:w="1103" w:type="dxa"/>
          </w:tcPr>
          <w:p w14:paraId="466EC475" w14:textId="080B8DC2"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E6C26A2" w14:textId="77777777" w:rsidR="0061524D" w:rsidRPr="00D65767" w:rsidRDefault="0061524D" w:rsidP="00913940">
            <w:pPr>
              <w:jc w:val="center"/>
              <w:rPr>
                <w:rFonts w:cstheme="minorHAnsi"/>
                <w:szCs w:val="20"/>
              </w:rPr>
            </w:pPr>
          </w:p>
        </w:tc>
      </w:tr>
      <w:tr w:rsidR="0061524D" w:rsidRPr="00283A38" w14:paraId="72ADB723" w14:textId="3360A5B5" w:rsidTr="0061524D">
        <w:tc>
          <w:tcPr>
            <w:tcW w:w="1255" w:type="dxa"/>
          </w:tcPr>
          <w:p w14:paraId="48F51D2D" w14:textId="3E49F36A" w:rsidR="0061524D" w:rsidRDefault="0061524D" w:rsidP="00913940">
            <w:pPr>
              <w:jc w:val="center"/>
              <w:rPr>
                <w:szCs w:val="20"/>
              </w:rPr>
            </w:pPr>
            <w:r>
              <w:rPr>
                <w:szCs w:val="20"/>
              </w:rPr>
              <w:t>3106-05</w:t>
            </w:r>
          </w:p>
        </w:tc>
        <w:tc>
          <w:tcPr>
            <w:tcW w:w="990" w:type="dxa"/>
          </w:tcPr>
          <w:p w14:paraId="7E6D1173" w14:textId="77777777" w:rsidR="0061524D" w:rsidRPr="00283A38" w:rsidRDefault="0061524D" w:rsidP="00913940">
            <w:pPr>
              <w:jc w:val="center"/>
              <w:rPr>
                <w:rFonts w:cstheme="minorHAnsi"/>
                <w:szCs w:val="20"/>
              </w:rPr>
            </w:pPr>
          </w:p>
        </w:tc>
        <w:tc>
          <w:tcPr>
            <w:tcW w:w="990" w:type="dxa"/>
          </w:tcPr>
          <w:p w14:paraId="39435B45" w14:textId="77777777" w:rsidR="0061524D" w:rsidRPr="00487927" w:rsidRDefault="0061524D" w:rsidP="00913940">
            <w:pPr>
              <w:jc w:val="center"/>
              <w:rPr>
                <w:rFonts w:cstheme="minorHAnsi"/>
                <w:szCs w:val="20"/>
              </w:rPr>
            </w:pPr>
          </w:p>
        </w:tc>
        <w:tc>
          <w:tcPr>
            <w:tcW w:w="990" w:type="dxa"/>
          </w:tcPr>
          <w:p w14:paraId="68112E85" w14:textId="77777777" w:rsidR="0061524D" w:rsidRPr="00487927" w:rsidRDefault="0061524D" w:rsidP="00913940">
            <w:pPr>
              <w:jc w:val="center"/>
              <w:rPr>
                <w:rFonts w:cstheme="minorHAnsi"/>
                <w:szCs w:val="20"/>
              </w:rPr>
            </w:pPr>
          </w:p>
        </w:tc>
        <w:tc>
          <w:tcPr>
            <w:tcW w:w="990" w:type="dxa"/>
          </w:tcPr>
          <w:p w14:paraId="763296F4" w14:textId="77777777" w:rsidR="0061524D" w:rsidRPr="00487927" w:rsidRDefault="0061524D" w:rsidP="00913940">
            <w:pPr>
              <w:jc w:val="center"/>
              <w:rPr>
                <w:rFonts w:cstheme="minorHAnsi"/>
                <w:szCs w:val="20"/>
              </w:rPr>
            </w:pPr>
          </w:p>
        </w:tc>
        <w:tc>
          <w:tcPr>
            <w:tcW w:w="990" w:type="dxa"/>
          </w:tcPr>
          <w:p w14:paraId="0DD60B66" w14:textId="77777777" w:rsidR="0061524D" w:rsidRPr="00487927" w:rsidRDefault="0061524D" w:rsidP="00913940">
            <w:pPr>
              <w:jc w:val="center"/>
              <w:rPr>
                <w:rFonts w:cstheme="minorHAnsi"/>
                <w:szCs w:val="20"/>
              </w:rPr>
            </w:pPr>
          </w:p>
        </w:tc>
        <w:tc>
          <w:tcPr>
            <w:tcW w:w="990" w:type="dxa"/>
          </w:tcPr>
          <w:p w14:paraId="67800C2A" w14:textId="77777777" w:rsidR="0061524D" w:rsidRPr="00487927" w:rsidRDefault="0061524D" w:rsidP="00913940">
            <w:pPr>
              <w:jc w:val="center"/>
              <w:rPr>
                <w:rFonts w:cstheme="minorHAnsi"/>
                <w:szCs w:val="20"/>
              </w:rPr>
            </w:pPr>
          </w:p>
        </w:tc>
        <w:tc>
          <w:tcPr>
            <w:tcW w:w="1080" w:type="dxa"/>
          </w:tcPr>
          <w:p w14:paraId="365F855E" w14:textId="77777777" w:rsidR="0061524D" w:rsidRPr="00283A38" w:rsidRDefault="0061524D" w:rsidP="00913940">
            <w:pPr>
              <w:jc w:val="center"/>
              <w:rPr>
                <w:rFonts w:cstheme="minorHAnsi"/>
                <w:szCs w:val="20"/>
              </w:rPr>
            </w:pPr>
          </w:p>
        </w:tc>
        <w:tc>
          <w:tcPr>
            <w:tcW w:w="990" w:type="dxa"/>
          </w:tcPr>
          <w:p w14:paraId="098C4663" w14:textId="77777777" w:rsidR="0061524D" w:rsidRPr="00283A38" w:rsidRDefault="0061524D" w:rsidP="00913940">
            <w:pPr>
              <w:jc w:val="center"/>
              <w:rPr>
                <w:rFonts w:cstheme="minorHAnsi"/>
                <w:szCs w:val="20"/>
              </w:rPr>
            </w:pPr>
          </w:p>
        </w:tc>
        <w:tc>
          <w:tcPr>
            <w:tcW w:w="990" w:type="dxa"/>
          </w:tcPr>
          <w:p w14:paraId="6574F245" w14:textId="77777777" w:rsidR="0061524D" w:rsidRPr="00283A38" w:rsidRDefault="0061524D" w:rsidP="00913940">
            <w:pPr>
              <w:jc w:val="center"/>
              <w:rPr>
                <w:rFonts w:cstheme="minorHAnsi"/>
                <w:szCs w:val="20"/>
              </w:rPr>
            </w:pPr>
          </w:p>
        </w:tc>
        <w:tc>
          <w:tcPr>
            <w:tcW w:w="1103" w:type="dxa"/>
          </w:tcPr>
          <w:p w14:paraId="527F24A5" w14:textId="360C07BB"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DC1EE57" w14:textId="77777777" w:rsidR="0061524D" w:rsidRPr="00D65767" w:rsidRDefault="0061524D" w:rsidP="00913940">
            <w:pPr>
              <w:jc w:val="center"/>
              <w:rPr>
                <w:rFonts w:cstheme="minorHAnsi"/>
                <w:szCs w:val="20"/>
              </w:rPr>
            </w:pPr>
          </w:p>
        </w:tc>
      </w:tr>
      <w:tr w:rsidR="0061524D" w:rsidRPr="00283A38" w14:paraId="50C2BBF2" w14:textId="77777777" w:rsidTr="00D74E44">
        <w:tc>
          <w:tcPr>
            <w:tcW w:w="1255" w:type="dxa"/>
            <w:shd w:val="clear" w:color="auto" w:fill="D6E3BC" w:themeFill="accent3" w:themeFillTint="66"/>
          </w:tcPr>
          <w:p w14:paraId="09F20213" w14:textId="39EBD0E7" w:rsidR="0061524D" w:rsidRDefault="00D74E44" w:rsidP="00330DB8">
            <w:pPr>
              <w:jc w:val="center"/>
              <w:rPr>
                <w:szCs w:val="20"/>
              </w:rPr>
            </w:pPr>
            <w:r>
              <w:rPr>
                <w:b/>
                <w:szCs w:val="20"/>
              </w:rPr>
              <w:t>Displace</w:t>
            </w:r>
          </w:p>
        </w:tc>
        <w:tc>
          <w:tcPr>
            <w:tcW w:w="990" w:type="dxa"/>
            <w:shd w:val="clear" w:color="auto" w:fill="D6E3BC" w:themeFill="accent3" w:themeFillTint="66"/>
          </w:tcPr>
          <w:p w14:paraId="24464B7A" w14:textId="77777777" w:rsidR="0061524D" w:rsidRPr="00283A38" w:rsidRDefault="0061524D" w:rsidP="00330DB8">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37CA401E" w14:textId="77777777" w:rsidR="0061524D" w:rsidRPr="00487927" w:rsidRDefault="0061524D" w:rsidP="00330DB8">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650A8C99" w14:textId="77777777" w:rsidR="0061524D" w:rsidRPr="00487927" w:rsidRDefault="0061524D" w:rsidP="00330DB8">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60C0B148" w14:textId="77777777" w:rsidR="0061524D" w:rsidRPr="00487927" w:rsidRDefault="0061524D" w:rsidP="00330DB8">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5B5DFFFB" w14:textId="77777777" w:rsidR="0061524D" w:rsidRPr="00487927" w:rsidRDefault="0061524D" w:rsidP="00330DB8">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40321E72" w14:textId="77777777" w:rsidR="0061524D" w:rsidRPr="00487927" w:rsidRDefault="0061524D" w:rsidP="00330DB8">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5DC6C238" w14:textId="77777777" w:rsidR="0061524D" w:rsidRPr="00283A38" w:rsidRDefault="0061524D" w:rsidP="00330DB8">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2D15D123" w14:textId="77777777" w:rsidR="0061524D" w:rsidRPr="00283A38" w:rsidRDefault="0061524D" w:rsidP="00330DB8">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3904E9AE" w14:textId="77777777" w:rsidR="0061524D" w:rsidRPr="00283A38" w:rsidRDefault="0061524D" w:rsidP="00330DB8">
            <w:pPr>
              <w:jc w:val="center"/>
              <w:rPr>
                <w:rFonts w:cstheme="minorHAnsi"/>
                <w:szCs w:val="20"/>
              </w:rPr>
            </w:pPr>
            <w:r>
              <w:rPr>
                <w:rFonts w:cstheme="minorHAnsi"/>
                <w:szCs w:val="20"/>
              </w:rPr>
              <w:t>Suite 9</w:t>
            </w:r>
          </w:p>
        </w:tc>
        <w:tc>
          <w:tcPr>
            <w:tcW w:w="1103" w:type="dxa"/>
            <w:shd w:val="clear" w:color="auto" w:fill="D6E3BC" w:themeFill="accent3" w:themeFillTint="66"/>
          </w:tcPr>
          <w:p w14:paraId="0C859A5F" w14:textId="77777777" w:rsidR="0061524D" w:rsidRPr="00283A38" w:rsidRDefault="0061524D" w:rsidP="00330DB8">
            <w:pPr>
              <w:jc w:val="center"/>
              <w:rPr>
                <w:rFonts w:cstheme="minorHAnsi"/>
                <w:szCs w:val="20"/>
              </w:rPr>
            </w:pPr>
            <w:r>
              <w:rPr>
                <w:rFonts w:cstheme="minorHAnsi"/>
                <w:szCs w:val="20"/>
              </w:rPr>
              <w:t>Suite 10</w:t>
            </w:r>
          </w:p>
        </w:tc>
        <w:tc>
          <w:tcPr>
            <w:tcW w:w="1103" w:type="dxa"/>
            <w:shd w:val="clear" w:color="auto" w:fill="D6E3BC" w:themeFill="accent3" w:themeFillTint="66"/>
          </w:tcPr>
          <w:p w14:paraId="7C7FE009" w14:textId="77777777" w:rsidR="0061524D" w:rsidRDefault="0061524D" w:rsidP="00330DB8">
            <w:pPr>
              <w:jc w:val="center"/>
              <w:rPr>
                <w:rFonts w:cstheme="minorHAnsi"/>
                <w:szCs w:val="20"/>
              </w:rPr>
            </w:pPr>
            <w:r>
              <w:rPr>
                <w:rFonts w:cstheme="minorHAnsi"/>
                <w:bCs/>
                <w:sz w:val="18"/>
                <w:szCs w:val="18"/>
              </w:rPr>
              <w:t>Suite 11</w:t>
            </w:r>
          </w:p>
        </w:tc>
      </w:tr>
      <w:tr w:rsidR="00D74E44" w:rsidRPr="00283A38" w14:paraId="6B863EAE" w14:textId="77777777" w:rsidTr="0061524D">
        <w:tc>
          <w:tcPr>
            <w:tcW w:w="1255" w:type="dxa"/>
          </w:tcPr>
          <w:p w14:paraId="59B1045C" w14:textId="57AAB43A" w:rsidR="00D74E44" w:rsidRDefault="00D74E44" w:rsidP="00D74E44">
            <w:pPr>
              <w:jc w:val="center"/>
              <w:rPr>
                <w:szCs w:val="20"/>
              </w:rPr>
            </w:pPr>
            <w:r w:rsidRPr="00751A27">
              <w:t>3300_01</w:t>
            </w:r>
          </w:p>
        </w:tc>
        <w:tc>
          <w:tcPr>
            <w:tcW w:w="990" w:type="dxa"/>
          </w:tcPr>
          <w:p w14:paraId="77012844" w14:textId="77777777" w:rsidR="00D74E44" w:rsidRPr="00283A38" w:rsidRDefault="00D74E44" w:rsidP="00D74E44">
            <w:pPr>
              <w:jc w:val="center"/>
              <w:rPr>
                <w:rFonts w:cstheme="minorHAnsi"/>
                <w:szCs w:val="20"/>
              </w:rPr>
            </w:pPr>
          </w:p>
        </w:tc>
        <w:tc>
          <w:tcPr>
            <w:tcW w:w="990" w:type="dxa"/>
          </w:tcPr>
          <w:p w14:paraId="0272B9A9" w14:textId="77777777" w:rsidR="00D74E44" w:rsidRPr="00487927" w:rsidRDefault="00D74E44" w:rsidP="00D74E44">
            <w:pPr>
              <w:jc w:val="center"/>
              <w:rPr>
                <w:rFonts w:cstheme="minorHAnsi"/>
                <w:szCs w:val="20"/>
              </w:rPr>
            </w:pPr>
          </w:p>
        </w:tc>
        <w:tc>
          <w:tcPr>
            <w:tcW w:w="990" w:type="dxa"/>
          </w:tcPr>
          <w:p w14:paraId="06492CBD" w14:textId="77777777" w:rsidR="00D74E44" w:rsidRPr="00487927" w:rsidRDefault="00D74E44" w:rsidP="00D74E44">
            <w:pPr>
              <w:jc w:val="center"/>
              <w:rPr>
                <w:rFonts w:cstheme="minorHAnsi"/>
                <w:szCs w:val="20"/>
              </w:rPr>
            </w:pPr>
          </w:p>
        </w:tc>
        <w:tc>
          <w:tcPr>
            <w:tcW w:w="990" w:type="dxa"/>
          </w:tcPr>
          <w:p w14:paraId="404605CF" w14:textId="77777777" w:rsidR="00D74E44" w:rsidRPr="00487927" w:rsidRDefault="00D74E44" w:rsidP="00D74E44">
            <w:pPr>
              <w:jc w:val="center"/>
              <w:rPr>
                <w:rFonts w:cstheme="minorHAnsi"/>
                <w:szCs w:val="20"/>
              </w:rPr>
            </w:pPr>
          </w:p>
        </w:tc>
        <w:tc>
          <w:tcPr>
            <w:tcW w:w="990" w:type="dxa"/>
          </w:tcPr>
          <w:p w14:paraId="5959BB0B" w14:textId="77777777" w:rsidR="00D74E44" w:rsidRPr="00487927" w:rsidRDefault="00D74E44" w:rsidP="00D74E44">
            <w:pPr>
              <w:jc w:val="center"/>
              <w:rPr>
                <w:rFonts w:cstheme="minorHAnsi"/>
                <w:szCs w:val="20"/>
              </w:rPr>
            </w:pPr>
          </w:p>
        </w:tc>
        <w:tc>
          <w:tcPr>
            <w:tcW w:w="990" w:type="dxa"/>
          </w:tcPr>
          <w:p w14:paraId="62697248" w14:textId="77777777" w:rsidR="00D74E44" w:rsidRPr="00487927" w:rsidRDefault="00D74E44" w:rsidP="00D74E44">
            <w:pPr>
              <w:jc w:val="center"/>
              <w:rPr>
                <w:rFonts w:cstheme="minorHAnsi"/>
                <w:szCs w:val="20"/>
              </w:rPr>
            </w:pPr>
          </w:p>
        </w:tc>
        <w:tc>
          <w:tcPr>
            <w:tcW w:w="1080" w:type="dxa"/>
          </w:tcPr>
          <w:p w14:paraId="02521378" w14:textId="77777777" w:rsidR="00D74E44" w:rsidRPr="00283A38" w:rsidRDefault="00D74E44" w:rsidP="00D74E44">
            <w:pPr>
              <w:jc w:val="center"/>
              <w:rPr>
                <w:rFonts w:cstheme="minorHAnsi"/>
                <w:szCs w:val="20"/>
              </w:rPr>
            </w:pPr>
          </w:p>
        </w:tc>
        <w:tc>
          <w:tcPr>
            <w:tcW w:w="990" w:type="dxa"/>
          </w:tcPr>
          <w:p w14:paraId="21C197DF" w14:textId="77777777" w:rsidR="00D74E44" w:rsidRPr="00283A38" w:rsidRDefault="00D74E44" w:rsidP="00D74E44">
            <w:pPr>
              <w:jc w:val="center"/>
              <w:rPr>
                <w:rFonts w:cstheme="minorHAnsi"/>
                <w:szCs w:val="20"/>
              </w:rPr>
            </w:pPr>
          </w:p>
        </w:tc>
        <w:tc>
          <w:tcPr>
            <w:tcW w:w="990" w:type="dxa"/>
          </w:tcPr>
          <w:p w14:paraId="1AEBFF1D" w14:textId="77777777" w:rsidR="00D74E44" w:rsidRPr="00283A38" w:rsidRDefault="00D74E44" w:rsidP="00D74E44">
            <w:pPr>
              <w:jc w:val="center"/>
              <w:rPr>
                <w:rFonts w:cstheme="minorHAnsi"/>
                <w:szCs w:val="20"/>
              </w:rPr>
            </w:pPr>
          </w:p>
        </w:tc>
        <w:tc>
          <w:tcPr>
            <w:tcW w:w="1103" w:type="dxa"/>
          </w:tcPr>
          <w:p w14:paraId="6AA6AF62" w14:textId="78B477A6" w:rsidR="00D74E44" w:rsidRPr="00D65767" w:rsidRDefault="00D74E44" w:rsidP="00D74E44">
            <w:pPr>
              <w:jc w:val="center"/>
              <w:rPr>
                <w:rFonts w:cstheme="minorHAnsi"/>
                <w:szCs w:val="20"/>
              </w:rPr>
            </w:pPr>
          </w:p>
        </w:tc>
        <w:tc>
          <w:tcPr>
            <w:tcW w:w="1103" w:type="dxa"/>
          </w:tcPr>
          <w:p w14:paraId="17A3371E" w14:textId="2F2278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BDB824F" w14:textId="77777777" w:rsidTr="0061524D">
        <w:tc>
          <w:tcPr>
            <w:tcW w:w="1255" w:type="dxa"/>
          </w:tcPr>
          <w:p w14:paraId="51458B7E" w14:textId="4AD0FE58" w:rsidR="00D74E44" w:rsidRDefault="00D74E44" w:rsidP="00D74E44">
            <w:pPr>
              <w:jc w:val="center"/>
              <w:rPr>
                <w:szCs w:val="20"/>
              </w:rPr>
            </w:pPr>
            <w:r w:rsidRPr="00751A27">
              <w:t>3302_01</w:t>
            </w:r>
          </w:p>
        </w:tc>
        <w:tc>
          <w:tcPr>
            <w:tcW w:w="990" w:type="dxa"/>
          </w:tcPr>
          <w:p w14:paraId="7405403B" w14:textId="77777777" w:rsidR="00D74E44" w:rsidRPr="00283A38" w:rsidRDefault="00D74E44" w:rsidP="00D74E44">
            <w:pPr>
              <w:jc w:val="center"/>
              <w:rPr>
                <w:rFonts w:cstheme="minorHAnsi"/>
                <w:szCs w:val="20"/>
              </w:rPr>
            </w:pPr>
          </w:p>
        </w:tc>
        <w:tc>
          <w:tcPr>
            <w:tcW w:w="990" w:type="dxa"/>
          </w:tcPr>
          <w:p w14:paraId="087E0103" w14:textId="77777777" w:rsidR="00D74E44" w:rsidRPr="00487927" w:rsidRDefault="00D74E44" w:rsidP="00D74E44">
            <w:pPr>
              <w:jc w:val="center"/>
              <w:rPr>
                <w:rFonts w:cstheme="minorHAnsi"/>
                <w:szCs w:val="20"/>
              </w:rPr>
            </w:pPr>
          </w:p>
        </w:tc>
        <w:tc>
          <w:tcPr>
            <w:tcW w:w="990" w:type="dxa"/>
          </w:tcPr>
          <w:p w14:paraId="64F98104" w14:textId="77777777" w:rsidR="00D74E44" w:rsidRPr="00487927" w:rsidRDefault="00D74E44" w:rsidP="00D74E44">
            <w:pPr>
              <w:jc w:val="center"/>
              <w:rPr>
                <w:rFonts w:cstheme="minorHAnsi"/>
                <w:szCs w:val="20"/>
              </w:rPr>
            </w:pPr>
          </w:p>
        </w:tc>
        <w:tc>
          <w:tcPr>
            <w:tcW w:w="990" w:type="dxa"/>
          </w:tcPr>
          <w:p w14:paraId="52D767BE" w14:textId="77777777" w:rsidR="00D74E44" w:rsidRPr="00487927" w:rsidRDefault="00D74E44" w:rsidP="00D74E44">
            <w:pPr>
              <w:jc w:val="center"/>
              <w:rPr>
                <w:rFonts w:cstheme="minorHAnsi"/>
                <w:szCs w:val="20"/>
              </w:rPr>
            </w:pPr>
          </w:p>
        </w:tc>
        <w:tc>
          <w:tcPr>
            <w:tcW w:w="990" w:type="dxa"/>
          </w:tcPr>
          <w:p w14:paraId="2CB3D671" w14:textId="77777777" w:rsidR="00D74E44" w:rsidRPr="00487927" w:rsidRDefault="00D74E44" w:rsidP="00D74E44">
            <w:pPr>
              <w:jc w:val="center"/>
              <w:rPr>
                <w:rFonts w:cstheme="minorHAnsi"/>
                <w:szCs w:val="20"/>
              </w:rPr>
            </w:pPr>
          </w:p>
        </w:tc>
        <w:tc>
          <w:tcPr>
            <w:tcW w:w="990" w:type="dxa"/>
          </w:tcPr>
          <w:p w14:paraId="0A366E8B" w14:textId="77777777" w:rsidR="00D74E44" w:rsidRPr="00487927" w:rsidRDefault="00D74E44" w:rsidP="00D74E44">
            <w:pPr>
              <w:jc w:val="center"/>
              <w:rPr>
                <w:rFonts w:cstheme="minorHAnsi"/>
                <w:szCs w:val="20"/>
              </w:rPr>
            </w:pPr>
          </w:p>
        </w:tc>
        <w:tc>
          <w:tcPr>
            <w:tcW w:w="1080" w:type="dxa"/>
          </w:tcPr>
          <w:p w14:paraId="653B7487" w14:textId="77777777" w:rsidR="00D74E44" w:rsidRPr="00283A38" w:rsidRDefault="00D74E44" w:rsidP="00D74E44">
            <w:pPr>
              <w:jc w:val="center"/>
              <w:rPr>
                <w:rFonts w:cstheme="minorHAnsi"/>
                <w:szCs w:val="20"/>
              </w:rPr>
            </w:pPr>
          </w:p>
        </w:tc>
        <w:tc>
          <w:tcPr>
            <w:tcW w:w="990" w:type="dxa"/>
          </w:tcPr>
          <w:p w14:paraId="34F25B6D" w14:textId="77777777" w:rsidR="00D74E44" w:rsidRPr="00283A38" w:rsidRDefault="00D74E44" w:rsidP="00D74E44">
            <w:pPr>
              <w:jc w:val="center"/>
              <w:rPr>
                <w:rFonts w:cstheme="minorHAnsi"/>
                <w:szCs w:val="20"/>
              </w:rPr>
            </w:pPr>
          </w:p>
        </w:tc>
        <w:tc>
          <w:tcPr>
            <w:tcW w:w="990" w:type="dxa"/>
          </w:tcPr>
          <w:p w14:paraId="50AA2C27" w14:textId="77777777" w:rsidR="00D74E44" w:rsidRPr="00283A38" w:rsidRDefault="00D74E44" w:rsidP="00D74E44">
            <w:pPr>
              <w:jc w:val="center"/>
              <w:rPr>
                <w:rFonts w:cstheme="minorHAnsi"/>
                <w:szCs w:val="20"/>
              </w:rPr>
            </w:pPr>
          </w:p>
        </w:tc>
        <w:tc>
          <w:tcPr>
            <w:tcW w:w="1103" w:type="dxa"/>
          </w:tcPr>
          <w:p w14:paraId="2B6CBFEB" w14:textId="77777777" w:rsidR="00D74E44" w:rsidRPr="00D65767" w:rsidRDefault="00D74E44" w:rsidP="00D74E44">
            <w:pPr>
              <w:jc w:val="center"/>
              <w:rPr>
                <w:rFonts w:cstheme="minorHAnsi"/>
                <w:szCs w:val="20"/>
              </w:rPr>
            </w:pPr>
          </w:p>
        </w:tc>
        <w:tc>
          <w:tcPr>
            <w:tcW w:w="1103" w:type="dxa"/>
          </w:tcPr>
          <w:p w14:paraId="060B557E" w14:textId="588726F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48155DB" w14:textId="77777777" w:rsidTr="0061524D">
        <w:tc>
          <w:tcPr>
            <w:tcW w:w="1255" w:type="dxa"/>
          </w:tcPr>
          <w:p w14:paraId="4678515C" w14:textId="4EBA57AD" w:rsidR="00D74E44" w:rsidRDefault="00D74E44" w:rsidP="00D74E44">
            <w:pPr>
              <w:jc w:val="center"/>
              <w:rPr>
                <w:szCs w:val="20"/>
              </w:rPr>
            </w:pPr>
            <w:r w:rsidRPr="00751A27">
              <w:t>3304_01</w:t>
            </w:r>
          </w:p>
        </w:tc>
        <w:tc>
          <w:tcPr>
            <w:tcW w:w="990" w:type="dxa"/>
          </w:tcPr>
          <w:p w14:paraId="10D606D3" w14:textId="77777777" w:rsidR="00D74E44" w:rsidRPr="00283A38" w:rsidRDefault="00D74E44" w:rsidP="00D74E44">
            <w:pPr>
              <w:jc w:val="center"/>
              <w:rPr>
                <w:rFonts w:cstheme="minorHAnsi"/>
                <w:szCs w:val="20"/>
              </w:rPr>
            </w:pPr>
          </w:p>
        </w:tc>
        <w:tc>
          <w:tcPr>
            <w:tcW w:w="990" w:type="dxa"/>
          </w:tcPr>
          <w:p w14:paraId="7DD07C4E" w14:textId="77777777" w:rsidR="00D74E44" w:rsidRPr="00487927" w:rsidRDefault="00D74E44" w:rsidP="00D74E44">
            <w:pPr>
              <w:jc w:val="center"/>
              <w:rPr>
                <w:rFonts w:cstheme="minorHAnsi"/>
                <w:szCs w:val="20"/>
              </w:rPr>
            </w:pPr>
          </w:p>
        </w:tc>
        <w:tc>
          <w:tcPr>
            <w:tcW w:w="990" w:type="dxa"/>
          </w:tcPr>
          <w:p w14:paraId="423DAA42" w14:textId="77777777" w:rsidR="00D74E44" w:rsidRPr="00487927" w:rsidRDefault="00D74E44" w:rsidP="00D74E44">
            <w:pPr>
              <w:jc w:val="center"/>
              <w:rPr>
                <w:rFonts w:cstheme="minorHAnsi"/>
                <w:szCs w:val="20"/>
              </w:rPr>
            </w:pPr>
          </w:p>
        </w:tc>
        <w:tc>
          <w:tcPr>
            <w:tcW w:w="990" w:type="dxa"/>
          </w:tcPr>
          <w:p w14:paraId="52B96B6F" w14:textId="77777777" w:rsidR="00D74E44" w:rsidRPr="00487927" w:rsidRDefault="00D74E44" w:rsidP="00D74E44">
            <w:pPr>
              <w:jc w:val="center"/>
              <w:rPr>
                <w:rFonts w:cstheme="minorHAnsi"/>
                <w:szCs w:val="20"/>
              </w:rPr>
            </w:pPr>
          </w:p>
        </w:tc>
        <w:tc>
          <w:tcPr>
            <w:tcW w:w="990" w:type="dxa"/>
          </w:tcPr>
          <w:p w14:paraId="2E5B69C7" w14:textId="77777777" w:rsidR="00D74E44" w:rsidRPr="00487927" w:rsidRDefault="00D74E44" w:rsidP="00D74E44">
            <w:pPr>
              <w:jc w:val="center"/>
              <w:rPr>
                <w:rFonts w:cstheme="minorHAnsi"/>
                <w:szCs w:val="20"/>
              </w:rPr>
            </w:pPr>
          </w:p>
        </w:tc>
        <w:tc>
          <w:tcPr>
            <w:tcW w:w="990" w:type="dxa"/>
          </w:tcPr>
          <w:p w14:paraId="03F5B2B7" w14:textId="77777777" w:rsidR="00D74E44" w:rsidRPr="00487927" w:rsidRDefault="00D74E44" w:rsidP="00D74E44">
            <w:pPr>
              <w:jc w:val="center"/>
              <w:rPr>
                <w:rFonts w:cstheme="minorHAnsi"/>
                <w:szCs w:val="20"/>
              </w:rPr>
            </w:pPr>
          </w:p>
        </w:tc>
        <w:tc>
          <w:tcPr>
            <w:tcW w:w="1080" w:type="dxa"/>
          </w:tcPr>
          <w:p w14:paraId="03D5CB89" w14:textId="77777777" w:rsidR="00D74E44" w:rsidRPr="00283A38" w:rsidRDefault="00D74E44" w:rsidP="00D74E44">
            <w:pPr>
              <w:jc w:val="center"/>
              <w:rPr>
                <w:rFonts w:cstheme="minorHAnsi"/>
                <w:szCs w:val="20"/>
              </w:rPr>
            </w:pPr>
          </w:p>
        </w:tc>
        <w:tc>
          <w:tcPr>
            <w:tcW w:w="990" w:type="dxa"/>
          </w:tcPr>
          <w:p w14:paraId="3BEDEAF6" w14:textId="77777777" w:rsidR="00D74E44" w:rsidRPr="00283A38" w:rsidRDefault="00D74E44" w:rsidP="00D74E44">
            <w:pPr>
              <w:jc w:val="center"/>
              <w:rPr>
                <w:rFonts w:cstheme="minorHAnsi"/>
                <w:szCs w:val="20"/>
              </w:rPr>
            </w:pPr>
          </w:p>
        </w:tc>
        <w:tc>
          <w:tcPr>
            <w:tcW w:w="990" w:type="dxa"/>
          </w:tcPr>
          <w:p w14:paraId="315BAEF1" w14:textId="77777777" w:rsidR="00D74E44" w:rsidRPr="00283A38" w:rsidRDefault="00D74E44" w:rsidP="00D74E44">
            <w:pPr>
              <w:jc w:val="center"/>
              <w:rPr>
                <w:rFonts w:cstheme="minorHAnsi"/>
                <w:szCs w:val="20"/>
              </w:rPr>
            </w:pPr>
          </w:p>
        </w:tc>
        <w:tc>
          <w:tcPr>
            <w:tcW w:w="1103" w:type="dxa"/>
          </w:tcPr>
          <w:p w14:paraId="255329A5" w14:textId="77777777" w:rsidR="00D74E44" w:rsidRPr="00D65767" w:rsidRDefault="00D74E44" w:rsidP="00D74E44">
            <w:pPr>
              <w:jc w:val="center"/>
              <w:rPr>
                <w:rFonts w:cstheme="minorHAnsi"/>
                <w:szCs w:val="20"/>
              </w:rPr>
            </w:pPr>
          </w:p>
        </w:tc>
        <w:tc>
          <w:tcPr>
            <w:tcW w:w="1103" w:type="dxa"/>
          </w:tcPr>
          <w:p w14:paraId="02716D78" w14:textId="53EEE9C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05CA2C4" w14:textId="77777777" w:rsidTr="0061524D">
        <w:tc>
          <w:tcPr>
            <w:tcW w:w="1255" w:type="dxa"/>
          </w:tcPr>
          <w:p w14:paraId="67E00F4C" w14:textId="5DC25C4A" w:rsidR="00D74E44" w:rsidRDefault="00D74E44" w:rsidP="00D74E44">
            <w:pPr>
              <w:jc w:val="center"/>
              <w:rPr>
                <w:szCs w:val="20"/>
              </w:rPr>
            </w:pPr>
            <w:r w:rsidRPr="00751A27">
              <w:t>3304_02</w:t>
            </w:r>
          </w:p>
        </w:tc>
        <w:tc>
          <w:tcPr>
            <w:tcW w:w="990" w:type="dxa"/>
          </w:tcPr>
          <w:p w14:paraId="19B7CD26" w14:textId="77777777" w:rsidR="00D74E44" w:rsidRPr="00283A38" w:rsidRDefault="00D74E44" w:rsidP="00D74E44">
            <w:pPr>
              <w:jc w:val="center"/>
              <w:rPr>
                <w:rFonts w:cstheme="minorHAnsi"/>
                <w:szCs w:val="20"/>
              </w:rPr>
            </w:pPr>
          </w:p>
        </w:tc>
        <w:tc>
          <w:tcPr>
            <w:tcW w:w="990" w:type="dxa"/>
          </w:tcPr>
          <w:p w14:paraId="3B45EBEB" w14:textId="77777777" w:rsidR="00D74E44" w:rsidRPr="00487927" w:rsidRDefault="00D74E44" w:rsidP="00D74E44">
            <w:pPr>
              <w:jc w:val="center"/>
              <w:rPr>
                <w:rFonts w:cstheme="minorHAnsi"/>
                <w:szCs w:val="20"/>
              </w:rPr>
            </w:pPr>
          </w:p>
        </w:tc>
        <w:tc>
          <w:tcPr>
            <w:tcW w:w="990" w:type="dxa"/>
          </w:tcPr>
          <w:p w14:paraId="04786A4B" w14:textId="77777777" w:rsidR="00D74E44" w:rsidRPr="00487927" w:rsidRDefault="00D74E44" w:rsidP="00D74E44">
            <w:pPr>
              <w:jc w:val="center"/>
              <w:rPr>
                <w:rFonts w:cstheme="minorHAnsi"/>
                <w:szCs w:val="20"/>
              </w:rPr>
            </w:pPr>
          </w:p>
        </w:tc>
        <w:tc>
          <w:tcPr>
            <w:tcW w:w="990" w:type="dxa"/>
          </w:tcPr>
          <w:p w14:paraId="1A928382" w14:textId="77777777" w:rsidR="00D74E44" w:rsidRPr="00487927" w:rsidRDefault="00D74E44" w:rsidP="00D74E44">
            <w:pPr>
              <w:jc w:val="center"/>
              <w:rPr>
                <w:rFonts w:cstheme="minorHAnsi"/>
                <w:szCs w:val="20"/>
              </w:rPr>
            </w:pPr>
          </w:p>
        </w:tc>
        <w:tc>
          <w:tcPr>
            <w:tcW w:w="990" w:type="dxa"/>
          </w:tcPr>
          <w:p w14:paraId="01CBD7EA" w14:textId="77777777" w:rsidR="00D74E44" w:rsidRPr="00487927" w:rsidRDefault="00D74E44" w:rsidP="00D74E44">
            <w:pPr>
              <w:jc w:val="center"/>
              <w:rPr>
                <w:rFonts w:cstheme="minorHAnsi"/>
                <w:szCs w:val="20"/>
              </w:rPr>
            </w:pPr>
          </w:p>
        </w:tc>
        <w:tc>
          <w:tcPr>
            <w:tcW w:w="990" w:type="dxa"/>
          </w:tcPr>
          <w:p w14:paraId="0426DCA4" w14:textId="77777777" w:rsidR="00D74E44" w:rsidRPr="00487927" w:rsidRDefault="00D74E44" w:rsidP="00D74E44">
            <w:pPr>
              <w:jc w:val="center"/>
              <w:rPr>
                <w:rFonts w:cstheme="minorHAnsi"/>
                <w:szCs w:val="20"/>
              </w:rPr>
            </w:pPr>
          </w:p>
        </w:tc>
        <w:tc>
          <w:tcPr>
            <w:tcW w:w="1080" w:type="dxa"/>
          </w:tcPr>
          <w:p w14:paraId="61EB2EA2" w14:textId="77777777" w:rsidR="00D74E44" w:rsidRPr="00283A38" w:rsidRDefault="00D74E44" w:rsidP="00D74E44">
            <w:pPr>
              <w:jc w:val="center"/>
              <w:rPr>
                <w:rFonts w:cstheme="minorHAnsi"/>
                <w:szCs w:val="20"/>
              </w:rPr>
            </w:pPr>
          </w:p>
        </w:tc>
        <w:tc>
          <w:tcPr>
            <w:tcW w:w="990" w:type="dxa"/>
          </w:tcPr>
          <w:p w14:paraId="1668F062" w14:textId="77777777" w:rsidR="00D74E44" w:rsidRPr="00283A38" w:rsidRDefault="00D74E44" w:rsidP="00D74E44">
            <w:pPr>
              <w:jc w:val="center"/>
              <w:rPr>
                <w:rFonts w:cstheme="minorHAnsi"/>
                <w:szCs w:val="20"/>
              </w:rPr>
            </w:pPr>
          </w:p>
        </w:tc>
        <w:tc>
          <w:tcPr>
            <w:tcW w:w="990" w:type="dxa"/>
          </w:tcPr>
          <w:p w14:paraId="52DAAD9A" w14:textId="77777777" w:rsidR="00D74E44" w:rsidRPr="00283A38" w:rsidRDefault="00D74E44" w:rsidP="00D74E44">
            <w:pPr>
              <w:jc w:val="center"/>
              <w:rPr>
                <w:rFonts w:cstheme="minorHAnsi"/>
                <w:szCs w:val="20"/>
              </w:rPr>
            </w:pPr>
          </w:p>
        </w:tc>
        <w:tc>
          <w:tcPr>
            <w:tcW w:w="1103" w:type="dxa"/>
          </w:tcPr>
          <w:p w14:paraId="2A42CA28" w14:textId="77777777" w:rsidR="00D74E44" w:rsidRPr="00D65767" w:rsidRDefault="00D74E44" w:rsidP="00D74E44">
            <w:pPr>
              <w:jc w:val="center"/>
              <w:rPr>
                <w:rFonts w:cstheme="minorHAnsi"/>
                <w:szCs w:val="20"/>
              </w:rPr>
            </w:pPr>
          </w:p>
        </w:tc>
        <w:tc>
          <w:tcPr>
            <w:tcW w:w="1103" w:type="dxa"/>
          </w:tcPr>
          <w:p w14:paraId="5F5238DF" w14:textId="0F8AA66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2481FAD" w14:textId="77777777" w:rsidTr="0061524D">
        <w:tc>
          <w:tcPr>
            <w:tcW w:w="1255" w:type="dxa"/>
          </w:tcPr>
          <w:p w14:paraId="31A8D2EC" w14:textId="045B77ED" w:rsidR="00D74E44" w:rsidRDefault="00D74E44" w:rsidP="00D74E44">
            <w:pPr>
              <w:jc w:val="center"/>
              <w:rPr>
                <w:szCs w:val="20"/>
              </w:rPr>
            </w:pPr>
            <w:r w:rsidRPr="00751A27">
              <w:t>3304_03</w:t>
            </w:r>
          </w:p>
        </w:tc>
        <w:tc>
          <w:tcPr>
            <w:tcW w:w="990" w:type="dxa"/>
          </w:tcPr>
          <w:p w14:paraId="34B08878" w14:textId="77777777" w:rsidR="00D74E44" w:rsidRPr="00283A38" w:rsidRDefault="00D74E44" w:rsidP="00D74E44">
            <w:pPr>
              <w:jc w:val="center"/>
              <w:rPr>
                <w:rFonts w:cstheme="minorHAnsi"/>
                <w:szCs w:val="20"/>
              </w:rPr>
            </w:pPr>
          </w:p>
        </w:tc>
        <w:tc>
          <w:tcPr>
            <w:tcW w:w="990" w:type="dxa"/>
          </w:tcPr>
          <w:p w14:paraId="73702A2C" w14:textId="77777777" w:rsidR="00D74E44" w:rsidRPr="00487927" w:rsidRDefault="00D74E44" w:rsidP="00D74E44">
            <w:pPr>
              <w:jc w:val="center"/>
              <w:rPr>
                <w:rFonts w:cstheme="minorHAnsi"/>
                <w:szCs w:val="20"/>
              </w:rPr>
            </w:pPr>
          </w:p>
        </w:tc>
        <w:tc>
          <w:tcPr>
            <w:tcW w:w="990" w:type="dxa"/>
          </w:tcPr>
          <w:p w14:paraId="310EDE3C" w14:textId="77777777" w:rsidR="00D74E44" w:rsidRPr="00487927" w:rsidRDefault="00D74E44" w:rsidP="00D74E44">
            <w:pPr>
              <w:jc w:val="center"/>
              <w:rPr>
                <w:rFonts w:cstheme="minorHAnsi"/>
                <w:szCs w:val="20"/>
              </w:rPr>
            </w:pPr>
          </w:p>
        </w:tc>
        <w:tc>
          <w:tcPr>
            <w:tcW w:w="990" w:type="dxa"/>
          </w:tcPr>
          <w:p w14:paraId="22706E34" w14:textId="77777777" w:rsidR="00D74E44" w:rsidRPr="00487927" w:rsidRDefault="00D74E44" w:rsidP="00D74E44">
            <w:pPr>
              <w:jc w:val="center"/>
              <w:rPr>
                <w:rFonts w:cstheme="minorHAnsi"/>
                <w:szCs w:val="20"/>
              </w:rPr>
            </w:pPr>
          </w:p>
        </w:tc>
        <w:tc>
          <w:tcPr>
            <w:tcW w:w="990" w:type="dxa"/>
          </w:tcPr>
          <w:p w14:paraId="4E408287" w14:textId="77777777" w:rsidR="00D74E44" w:rsidRPr="00487927" w:rsidRDefault="00D74E44" w:rsidP="00D74E44">
            <w:pPr>
              <w:jc w:val="center"/>
              <w:rPr>
                <w:rFonts w:cstheme="minorHAnsi"/>
                <w:szCs w:val="20"/>
              </w:rPr>
            </w:pPr>
          </w:p>
        </w:tc>
        <w:tc>
          <w:tcPr>
            <w:tcW w:w="990" w:type="dxa"/>
          </w:tcPr>
          <w:p w14:paraId="1BDC5361" w14:textId="77777777" w:rsidR="00D74E44" w:rsidRPr="00487927" w:rsidRDefault="00D74E44" w:rsidP="00D74E44">
            <w:pPr>
              <w:jc w:val="center"/>
              <w:rPr>
                <w:rFonts w:cstheme="minorHAnsi"/>
                <w:szCs w:val="20"/>
              </w:rPr>
            </w:pPr>
          </w:p>
        </w:tc>
        <w:tc>
          <w:tcPr>
            <w:tcW w:w="1080" w:type="dxa"/>
          </w:tcPr>
          <w:p w14:paraId="6E777E03" w14:textId="77777777" w:rsidR="00D74E44" w:rsidRPr="00283A38" w:rsidRDefault="00D74E44" w:rsidP="00D74E44">
            <w:pPr>
              <w:jc w:val="center"/>
              <w:rPr>
                <w:rFonts w:cstheme="minorHAnsi"/>
                <w:szCs w:val="20"/>
              </w:rPr>
            </w:pPr>
          </w:p>
        </w:tc>
        <w:tc>
          <w:tcPr>
            <w:tcW w:w="990" w:type="dxa"/>
          </w:tcPr>
          <w:p w14:paraId="792A27C1" w14:textId="77777777" w:rsidR="00D74E44" w:rsidRPr="00283A38" w:rsidRDefault="00D74E44" w:rsidP="00D74E44">
            <w:pPr>
              <w:jc w:val="center"/>
              <w:rPr>
                <w:rFonts w:cstheme="minorHAnsi"/>
                <w:szCs w:val="20"/>
              </w:rPr>
            </w:pPr>
          </w:p>
        </w:tc>
        <w:tc>
          <w:tcPr>
            <w:tcW w:w="990" w:type="dxa"/>
          </w:tcPr>
          <w:p w14:paraId="61442241" w14:textId="77777777" w:rsidR="00D74E44" w:rsidRPr="00283A38" w:rsidRDefault="00D74E44" w:rsidP="00D74E44">
            <w:pPr>
              <w:jc w:val="center"/>
              <w:rPr>
                <w:rFonts w:cstheme="minorHAnsi"/>
                <w:szCs w:val="20"/>
              </w:rPr>
            </w:pPr>
          </w:p>
        </w:tc>
        <w:tc>
          <w:tcPr>
            <w:tcW w:w="1103" w:type="dxa"/>
          </w:tcPr>
          <w:p w14:paraId="0DE2FD4B" w14:textId="77777777" w:rsidR="00D74E44" w:rsidRPr="00D65767" w:rsidRDefault="00D74E44" w:rsidP="00D74E44">
            <w:pPr>
              <w:jc w:val="center"/>
              <w:rPr>
                <w:rFonts w:cstheme="minorHAnsi"/>
                <w:szCs w:val="20"/>
              </w:rPr>
            </w:pPr>
          </w:p>
        </w:tc>
        <w:tc>
          <w:tcPr>
            <w:tcW w:w="1103" w:type="dxa"/>
          </w:tcPr>
          <w:p w14:paraId="581BEC61" w14:textId="551D5DC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FCC7A09" w14:textId="77777777" w:rsidTr="0061524D">
        <w:tc>
          <w:tcPr>
            <w:tcW w:w="1255" w:type="dxa"/>
          </w:tcPr>
          <w:p w14:paraId="7A803179" w14:textId="441467EF" w:rsidR="00D74E44" w:rsidRDefault="00D74E44" w:rsidP="00D74E44">
            <w:pPr>
              <w:jc w:val="center"/>
              <w:rPr>
                <w:szCs w:val="20"/>
              </w:rPr>
            </w:pPr>
            <w:r w:rsidRPr="00751A27">
              <w:t>3306_01</w:t>
            </w:r>
          </w:p>
        </w:tc>
        <w:tc>
          <w:tcPr>
            <w:tcW w:w="990" w:type="dxa"/>
          </w:tcPr>
          <w:p w14:paraId="22F6ECEA" w14:textId="77777777" w:rsidR="00D74E44" w:rsidRPr="00283A38" w:rsidRDefault="00D74E44" w:rsidP="00D74E44">
            <w:pPr>
              <w:jc w:val="center"/>
              <w:rPr>
                <w:rFonts w:cstheme="minorHAnsi"/>
                <w:szCs w:val="20"/>
              </w:rPr>
            </w:pPr>
          </w:p>
        </w:tc>
        <w:tc>
          <w:tcPr>
            <w:tcW w:w="990" w:type="dxa"/>
          </w:tcPr>
          <w:p w14:paraId="75EB8D85" w14:textId="77777777" w:rsidR="00D74E44" w:rsidRPr="00487927" w:rsidRDefault="00D74E44" w:rsidP="00D74E44">
            <w:pPr>
              <w:jc w:val="center"/>
              <w:rPr>
                <w:rFonts w:cstheme="minorHAnsi"/>
                <w:szCs w:val="20"/>
              </w:rPr>
            </w:pPr>
          </w:p>
        </w:tc>
        <w:tc>
          <w:tcPr>
            <w:tcW w:w="990" w:type="dxa"/>
          </w:tcPr>
          <w:p w14:paraId="68A11037" w14:textId="77777777" w:rsidR="00D74E44" w:rsidRPr="00487927" w:rsidRDefault="00D74E44" w:rsidP="00D74E44">
            <w:pPr>
              <w:jc w:val="center"/>
              <w:rPr>
                <w:rFonts w:cstheme="minorHAnsi"/>
                <w:szCs w:val="20"/>
              </w:rPr>
            </w:pPr>
          </w:p>
        </w:tc>
        <w:tc>
          <w:tcPr>
            <w:tcW w:w="990" w:type="dxa"/>
          </w:tcPr>
          <w:p w14:paraId="05F7F336" w14:textId="77777777" w:rsidR="00D74E44" w:rsidRPr="00487927" w:rsidRDefault="00D74E44" w:rsidP="00D74E44">
            <w:pPr>
              <w:jc w:val="center"/>
              <w:rPr>
                <w:rFonts w:cstheme="minorHAnsi"/>
                <w:szCs w:val="20"/>
              </w:rPr>
            </w:pPr>
          </w:p>
        </w:tc>
        <w:tc>
          <w:tcPr>
            <w:tcW w:w="990" w:type="dxa"/>
          </w:tcPr>
          <w:p w14:paraId="143A214E" w14:textId="77777777" w:rsidR="00D74E44" w:rsidRPr="00487927" w:rsidRDefault="00D74E44" w:rsidP="00D74E44">
            <w:pPr>
              <w:jc w:val="center"/>
              <w:rPr>
                <w:rFonts w:cstheme="minorHAnsi"/>
                <w:szCs w:val="20"/>
              </w:rPr>
            </w:pPr>
          </w:p>
        </w:tc>
        <w:tc>
          <w:tcPr>
            <w:tcW w:w="990" w:type="dxa"/>
          </w:tcPr>
          <w:p w14:paraId="151C7A24" w14:textId="77777777" w:rsidR="00D74E44" w:rsidRPr="00487927" w:rsidRDefault="00D74E44" w:rsidP="00D74E44">
            <w:pPr>
              <w:jc w:val="center"/>
              <w:rPr>
                <w:rFonts w:cstheme="minorHAnsi"/>
                <w:szCs w:val="20"/>
              </w:rPr>
            </w:pPr>
          </w:p>
        </w:tc>
        <w:tc>
          <w:tcPr>
            <w:tcW w:w="1080" w:type="dxa"/>
          </w:tcPr>
          <w:p w14:paraId="00867187" w14:textId="77777777" w:rsidR="00D74E44" w:rsidRPr="00283A38" w:rsidRDefault="00D74E44" w:rsidP="00D74E44">
            <w:pPr>
              <w:jc w:val="center"/>
              <w:rPr>
                <w:rFonts w:cstheme="minorHAnsi"/>
                <w:szCs w:val="20"/>
              </w:rPr>
            </w:pPr>
          </w:p>
        </w:tc>
        <w:tc>
          <w:tcPr>
            <w:tcW w:w="990" w:type="dxa"/>
          </w:tcPr>
          <w:p w14:paraId="40BDEF3B" w14:textId="77777777" w:rsidR="00D74E44" w:rsidRPr="00283A38" w:rsidRDefault="00D74E44" w:rsidP="00D74E44">
            <w:pPr>
              <w:jc w:val="center"/>
              <w:rPr>
                <w:rFonts w:cstheme="minorHAnsi"/>
                <w:szCs w:val="20"/>
              </w:rPr>
            </w:pPr>
          </w:p>
        </w:tc>
        <w:tc>
          <w:tcPr>
            <w:tcW w:w="990" w:type="dxa"/>
          </w:tcPr>
          <w:p w14:paraId="518F8433" w14:textId="77777777" w:rsidR="00D74E44" w:rsidRPr="00283A38" w:rsidRDefault="00D74E44" w:rsidP="00D74E44">
            <w:pPr>
              <w:jc w:val="center"/>
              <w:rPr>
                <w:rFonts w:cstheme="minorHAnsi"/>
                <w:szCs w:val="20"/>
              </w:rPr>
            </w:pPr>
          </w:p>
        </w:tc>
        <w:tc>
          <w:tcPr>
            <w:tcW w:w="1103" w:type="dxa"/>
          </w:tcPr>
          <w:p w14:paraId="09CF6EB3" w14:textId="77777777" w:rsidR="00D74E44" w:rsidRPr="00D65767" w:rsidRDefault="00D74E44" w:rsidP="00D74E44">
            <w:pPr>
              <w:jc w:val="center"/>
              <w:rPr>
                <w:rFonts w:cstheme="minorHAnsi"/>
                <w:szCs w:val="20"/>
              </w:rPr>
            </w:pPr>
          </w:p>
        </w:tc>
        <w:tc>
          <w:tcPr>
            <w:tcW w:w="1103" w:type="dxa"/>
          </w:tcPr>
          <w:p w14:paraId="75D67827" w14:textId="62A2ADBF"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3E10918" w14:textId="77777777" w:rsidTr="0061524D">
        <w:tc>
          <w:tcPr>
            <w:tcW w:w="1255" w:type="dxa"/>
          </w:tcPr>
          <w:p w14:paraId="468FBED9" w14:textId="5DE41570" w:rsidR="00D74E44" w:rsidRDefault="00D74E44" w:rsidP="00D74E44">
            <w:pPr>
              <w:jc w:val="center"/>
              <w:rPr>
                <w:szCs w:val="20"/>
              </w:rPr>
            </w:pPr>
            <w:r w:rsidRPr="00751A27">
              <w:t>3306_02</w:t>
            </w:r>
          </w:p>
        </w:tc>
        <w:tc>
          <w:tcPr>
            <w:tcW w:w="990" w:type="dxa"/>
          </w:tcPr>
          <w:p w14:paraId="139957A3" w14:textId="77777777" w:rsidR="00D74E44" w:rsidRPr="00283A38" w:rsidRDefault="00D74E44" w:rsidP="00D74E44">
            <w:pPr>
              <w:jc w:val="center"/>
              <w:rPr>
                <w:rFonts w:cstheme="minorHAnsi"/>
                <w:szCs w:val="20"/>
              </w:rPr>
            </w:pPr>
          </w:p>
        </w:tc>
        <w:tc>
          <w:tcPr>
            <w:tcW w:w="990" w:type="dxa"/>
          </w:tcPr>
          <w:p w14:paraId="7CC3C2A8" w14:textId="77777777" w:rsidR="00D74E44" w:rsidRPr="00487927" w:rsidRDefault="00D74E44" w:rsidP="00D74E44">
            <w:pPr>
              <w:jc w:val="center"/>
              <w:rPr>
                <w:rFonts w:cstheme="minorHAnsi"/>
                <w:szCs w:val="20"/>
              </w:rPr>
            </w:pPr>
          </w:p>
        </w:tc>
        <w:tc>
          <w:tcPr>
            <w:tcW w:w="990" w:type="dxa"/>
          </w:tcPr>
          <w:p w14:paraId="7D0F9AF1" w14:textId="77777777" w:rsidR="00D74E44" w:rsidRPr="00487927" w:rsidRDefault="00D74E44" w:rsidP="00D74E44">
            <w:pPr>
              <w:jc w:val="center"/>
              <w:rPr>
                <w:rFonts w:cstheme="minorHAnsi"/>
                <w:szCs w:val="20"/>
              </w:rPr>
            </w:pPr>
          </w:p>
        </w:tc>
        <w:tc>
          <w:tcPr>
            <w:tcW w:w="990" w:type="dxa"/>
          </w:tcPr>
          <w:p w14:paraId="5AB80FC0" w14:textId="77777777" w:rsidR="00D74E44" w:rsidRPr="00487927" w:rsidRDefault="00D74E44" w:rsidP="00D74E44">
            <w:pPr>
              <w:jc w:val="center"/>
              <w:rPr>
                <w:rFonts w:cstheme="minorHAnsi"/>
                <w:szCs w:val="20"/>
              </w:rPr>
            </w:pPr>
          </w:p>
        </w:tc>
        <w:tc>
          <w:tcPr>
            <w:tcW w:w="990" w:type="dxa"/>
          </w:tcPr>
          <w:p w14:paraId="624130DC" w14:textId="77777777" w:rsidR="00D74E44" w:rsidRPr="00487927" w:rsidRDefault="00D74E44" w:rsidP="00D74E44">
            <w:pPr>
              <w:jc w:val="center"/>
              <w:rPr>
                <w:rFonts w:cstheme="minorHAnsi"/>
                <w:szCs w:val="20"/>
              </w:rPr>
            </w:pPr>
          </w:p>
        </w:tc>
        <w:tc>
          <w:tcPr>
            <w:tcW w:w="990" w:type="dxa"/>
          </w:tcPr>
          <w:p w14:paraId="79FC4847" w14:textId="77777777" w:rsidR="00D74E44" w:rsidRPr="00487927" w:rsidRDefault="00D74E44" w:rsidP="00D74E44">
            <w:pPr>
              <w:jc w:val="center"/>
              <w:rPr>
                <w:rFonts w:cstheme="minorHAnsi"/>
                <w:szCs w:val="20"/>
              </w:rPr>
            </w:pPr>
          </w:p>
        </w:tc>
        <w:tc>
          <w:tcPr>
            <w:tcW w:w="1080" w:type="dxa"/>
          </w:tcPr>
          <w:p w14:paraId="5E6DBC42" w14:textId="77777777" w:rsidR="00D74E44" w:rsidRPr="00283A38" w:rsidRDefault="00D74E44" w:rsidP="00D74E44">
            <w:pPr>
              <w:jc w:val="center"/>
              <w:rPr>
                <w:rFonts w:cstheme="minorHAnsi"/>
                <w:szCs w:val="20"/>
              </w:rPr>
            </w:pPr>
          </w:p>
        </w:tc>
        <w:tc>
          <w:tcPr>
            <w:tcW w:w="990" w:type="dxa"/>
          </w:tcPr>
          <w:p w14:paraId="32DC228B" w14:textId="77777777" w:rsidR="00D74E44" w:rsidRPr="00283A38" w:rsidRDefault="00D74E44" w:rsidP="00D74E44">
            <w:pPr>
              <w:jc w:val="center"/>
              <w:rPr>
                <w:rFonts w:cstheme="minorHAnsi"/>
                <w:szCs w:val="20"/>
              </w:rPr>
            </w:pPr>
          </w:p>
        </w:tc>
        <w:tc>
          <w:tcPr>
            <w:tcW w:w="990" w:type="dxa"/>
          </w:tcPr>
          <w:p w14:paraId="4225FDEC" w14:textId="77777777" w:rsidR="00D74E44" w:rsidRPr="00283A38" w:rsidRDefault="00D74E44" w:rsidP="00D74E44">
            <w:pPr>
              <w:jc w:val="center"/>
              <w:rPr>
                <w:rFonts w:cstheme="minorHAnsi"/>
                <w:szCs w:val="20"/>
              </w:rPr>
            </w:pPr>
          </w:p>
        </w:tc>
        <w:tc>
          <w:tcPr>
            <w:tcW w:w="1103" w:type="dxa"/>
          </w:tcPr>
          <w:p w14:paraId="468B0EE4" w14:textId="77777777" w:rsidR="00D74E44" w:rsidRPr="00D65767" w:rsidRDefault="00D74E44" w:rsidP="00D74E44">
            <w:pPr>
              <w:jc w:val="center"/>
              <w:rPr>
                <w:rFonts w:cstheme="minorHAnsi"/>
                <w:szCs w:val="20"/>
              </w:rPr>
            </w:pPr>
          </w:p>
        </w:tc>
        <w:tc>
          <w:tcPr>
            <w:tcW w:w="1103" w:type="dxa"/>
          </w:tcPr>
          <w:p w14:paraId="5FC71798" w14:textId="15F0632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FA86895" w14:textId="77777777" w:rsidTr="0061524D">
        <w:tc>
          <w:tcPr>
            <w:tcW w:w="1255" w:type="dxa"/>
          </w:tcPr>
          <w:p w14:paraId="13030E28" w14:textId="12174CD2" w:rsidR="00D74E44" w:rsidRDefault="00D74E44" w:rsidP="00D74E44">
            <w:pPr>
              <w:jc w:val="center"/>
              <w:rPr>
                <w:szCs w:val="20"/>
              </w:rPr>
            </w:pPr>
            <w:r w:rsidRPr="00751A27">
              <w:t>3308_01</w:t>
            </w:r>
          </w:p>
        </w:tc>
        <w:tc>
          <w:tcPr>
            <w:tcW w:w="990" w:type="dxa"/>
          </w:tcPr>
          <w:p w14:paraId="7742D08C" w14:textId="77777777" w:rsidR="00D74E44" w:rsidRPr="00283A38" w:rsidRDefault="00D74E44" w:rsidP="00D74E44">
            <w:pPr>
              <w:jc w:val="center"/>
              <w:rPr>
                <w:rFonts w:cstheme="minorHAnsi"/>
                <w:szCs w:val="20"/>
              </w:rPr>
            </w:pPr>
          </w:p>
        </w:tc>
        <w:tc>
          <w:tcPr>
            <w:tcW w:w="990" w:type="dxa"/>
          </w:tcPr>
          <w:p w14:paraId="594777A7" w14:textId="77777777" w:rsidR="00D74E44" w:rsidRPr="00487927" w:rsidRDefault="00D74E44" w:rsidP="00D74E44">
            <w:pPr>
              <w:jc w:val="center"/>
              <w:rPr>
                <w:rFonts w:cstheme="minorHAnsi"/>
                <w:szCs w:val="20"/>
              </w:rPr>
            </w:pPr>
          </w:p>
        </w:tc>
        <w:tc>
          <w:tcPr>
            <w:tcW w:w="990" w:type="dxa"/>
          </w:tcPr>
          <w:p w14:paraId="25C637FB" w14:textId="77777777" w:rsidR="00D74E44" w:rsidRPr="00487927" w:rsidRDefault="00D74E44" w:rsidP="00D74E44">
            <w:pPr>
              <w:jc w:val="center"/>
              <w:rPr>
                <w:rFonts w:cstheme="minorHAnsi"/>
                <w:szCs w:val="20"/>
              </w:rPr>
            </w:pPr>
          </w:p>
        </w:tc>
        <w:tc>
          <w:tcPr>
            <w:tcW w:w="990" w:type="dxa"/>
          </w:tcPr>
          <w:p w14:paraId="405E6AC1" w14:textId="77777777" w:rsidR="00D74E44" w:rsidRPr="00487927" w:rsidRDefault="00D74E44" w:rsidP="00D74E44">
            <w:pPr>
              <w:jc w:val="center"/>
              <w:rPr>
                <w:rFonts w:cstheme="minorHAnsi"/>
                <w:szCs w:val="20"/>
              </w:rPr>
            </w:pPr>
          </w:p>
        </w:tc>
        <w:tc>
          <w:tcPr>
            <w:tcW w:w="990" w:type="dxa"/>
          </w:tcPr>
          <w:p w14:paraId="01324E66" w14:textId="77777777" w:rsidR="00D74E44" w:rsidRPr="00487927" w:rsidRDefault="00D74E44" w:rsidP="00D74E44">
            <w:pPr>
              <w:jc w:val="center"/>
              <w:rPr>
                <w:rFonts w:cstheme="minorHAnsi"/>
                <w:szCs w:val="20"/>
              </w:rPr>
            </w:pPr>
          </w:p>
        </w:tc>
        <w:tc>
          <w:tcPr>
            <w:tcW w:w="990" w:type="dxa"/>
          </w:tcPr>
          <w:p w14:paraId="01F66232" w14:textId="77777777" w:rsidR="00D74E44" w:rsidRPr="00487927" w:rsidRDefault="00D74E44" w:rsidP="00D74E44">
            <w:pPr>
              <w:jc w:val="center"/>
              <w:rPr>
                <w:rFonts w:cstheme="minorHAnsi"/>
                <w:szCs w:val="20"/>
              </w:rPr>
            </w:pPr>
          </w:p>
        </w:tc>
        <w:tc>
          <w:tcPr>
            <w:tcW w:w="1080" w:type="dxa"/>
          </w:tcPr>
          <w:p w14:paraId="6421C20C" w14:textId="77777777" w:rsidR="00D74E44" w:rsidRPr="00283A38" w:rsidRDefault="00D74E44" w:rsidP="00D74E44">
            <w:pPr>
              <w:jc w:val="center"/>
              <w:rPr>
                <w:rFonts w:cstheme="minorHAnsi"/>
                <w:szCs w:val="20"/>
              </w:rPr>
            </w:pPr>
          </w:p>
        </w:tc>
        <w:tc>
          <w:tcPr>
            <w:tcW w:w="990" w:type="dxa"/>
          </w:tcPr>
          <w:p w14:paraId="7E1E404D" w14:textId="77777777" w:rsidR="00D74E44" w:rsidRPr="00283A38" w:rsidRDefault="00D74E44" w:rsidP="00D74E44">
            <w:pPr>
              <w:jc w:val="center"/>
              <w:rPr>
                <w:rFonts w:cstheme="minorHAnsi"/>
                <w:szCs w:val="20"/>
              </w:rPr>
            </w:pPr>
          </w:p>
        </w:tc>
        <w:tc>
          <w:tcPr>
            <w:tcW w:w="990" w:type="dxa"/>
          </w:tcPr>
          <w:p w14:paraId="6995B7D1" w14:textId="77777777" w:rsidR="00D74E44" w:rsidRPr="00283A38" w:rsidRDefault="00D74E44" w:rsidP="00D74E44">
            <w:pPr>
              <w:jc w:val="center"/>
              <w:rPr>
                <w:rFonts w:cstheme="minorHAnsi"/>
                <w:szCs w:val="20"/>
              </w:rPr>
            </w:pPr>
          </w:p>
        </w:tc>
        <w:tc>
          <w:tcPr>
            <w:tcW w:w="1103" w:type="dxa"/>
          </w:tcPr>
          <w:p w14:paraId="2FB9B1DB" w14:textId="77777777" w:rsidR="00D74E44" w:rsidRPr="00D65767" w:rsidRDefault="00D74E44" w:rsidP="00D74E44">
            <w:pPr>
              <w:jc w:val="center"/>
              <w:rPr>
                <w:rFonts w:cstheme="minorHAnsi"/>
                <w:szCs w:val="20"/>
              </w:rPr>
            </w:pPr>
          </w:p>
        </w:tc>
        <w:tc>
          <w:tcPr>
            <w:tcW w:w="1103" w:type="dxa"/>
          </w:tcPr>
          <w:p w14:paraId="01E8EBBD" w14:textId="4218EF8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655B9A8" w14:textId="77777777" w:rsidTr="0061524D">
        <w:tc>
          <w:tcPr>
            <w:tcW w:w="1255" w:type="dxa"/>
          </w:tcPr>
          <w:p w14:paraId="260894E1" w14:textId="22EAD3AE" w:rsidR="00D74E44" w:rsidRDefault="00D74E44" w:rsidP="00D74E44">
            <w:pPr>
              <w:jc w:val="center"/>
              <w:rPr>
                <w:szCs w:val="20"/>
              </w:rPr>
            </w:pPr>
            <w:r w:rsidRPr="00751A27">
              <w:t>3308_02</w:t>
            </w:r>
          </w:p>
        </w:tc>
        <w:tc>
          <w:tcPr>
            <w:tcW w:w="990" w:type="dxa"/>
          </w:tcPr>
          <w:p w14:paraId="32444EE9" w14:textId="77777777" w:rsidR="00D74E44" w:rsidRPr="00283A38" w:rsidRDefault="00D74E44" w:rsidP="00D74E44">
            <w:pPr>
              <w:jc w:val="center"/>
              <w:rPr>
                <w:rFonts w:cstheme="minorHAnsi"/>
                <w:szCs w:val="20"/>
              </w:rPr>
            </w:pPr>
          </w:p>
        </w:tc>
        <w:tc>
          <w:tcPr>
            <w:tcW w:w="990" w:type="dxa"/>
          </w:tcPr>
          <w:p w14:paraId="01940BF4" w14:textId="77777777" w:rsidR="00D74E44" w:rsidRPr="00487927" w:rsidRDefault="00D74E44" w:rsidP="00D74E44">
            <w:pPr>
              <w:jc w:val="center"/>
              <w:rPr>
                <w:rFonts w:cstheme="minorHAnsi"/>
                <w:szCs w:val="20"/>
              </w:rPr>
            </w:pPr>
          </w:p>
        </w:tc>
        <w:tc>
          <w:tcPr>
            <w:tcW w:w="990" w:type="dxa"/>
          </w:tcPr>
          <w:p w14:paraId="279B31CF" w14:textId="77777777" w:rsidR="00D74E44" w:rsidRPr="00487927" w:rsidRDefault="00D74E44" w:rsidP="00D74E44">
            <w:pPr>
              <w:jc w:val="center"/>
              <w:rPr>
                <w:rFonts w:cstheme="minorHAnsi"/>
                <w:szCs w:val="20"/>
              </w:rPr>
            </w:pPr>
          </w:p>
        </w:tc>
        <w:tc>
          <w:tcPr>
            <w:tcW w:w="990" w:type="dxa"/>
          </w:tcPr>
          <w:p w14:paraId="07D2A573" w14:textId="77777777" w:rsidR="00D74E44" w:rsidRPr="00487927" w:rsidRDefault="00D74E44" w:rsidP="00D74E44">
            <w:pPr>
              <w:jc w:val="center"/>
              <w:rPr>
                <w:rFonts w:cstheme="minorHAnsi"/>
                <w:szCs w:val="20"/>
              </w:rPr>
            </w:pPr>
          </w:p>
        </w:tc>
        <w:tc>
          <w:tcPr>
            <w:tcW w:w="990" w:type="dxa"/>
          </w:tcPr>
          <w:p w14:paraId="3721E430" w14:textId="77777777" w:rsidR="00D74E44" w:rsidRPr="00487927" w:rsidRDefault="00D74E44" w:rsidP="00D74E44">
            <w:pPr>
              <w:jc w:val="center"/>
              <w:rPr>
                <w:rFonts w:cstheme="minorHAnsi"/>
                <w:szCs w:val="20"/>
              </w:rPr>
            </w:pPr>
          </w:p>
        </w:tc>
        <w:tc>
          <w:tcPr>
            <w:tcW w:w="990" w:type="dxa"/>
          </w:tcPr>
          <w:p w14:paraId="2A3BD87F" w14:textId="77777777" w:rsidR="00D74E44" w:rsidRPr="00487927" w:rsidRDefault="00D74E44" w:rsidP="00D74E44">
            <w:pPr>
              <w:jc w:val="center"/>
              <w:rPr>
                <w:rFonts w:cstheme="minorHAnsi"/>
                <w:szCs w:val="20"/>
              </w:rPr>
            </w:pPr>
          </w:p>
        </w:tc>
        <w:tc>
          <w:tcPr>
            <w:tcW w:w="1080" w:type="dxa"/>
          </w:tcPr>
          <w:p w14:paraId="54ED5435" w14:textId="77777777" w:rsidR="00D74E44" w:rsidRPr="00283A38" w:rsidRDefault="00D74E44" w:rsidP="00D74E44">
            <w:pPr>
              <w:jc w:val="center"/>
              <w:rPr>
                <w:rFonts w:cstheme="minorHAnsi"/>
                <w:szCs w:val="20"/>
              </w:rPr>
            </w:pPr>
          </w:p>
        </w:tc>
        <w:tc>
          <w:tcPr>
            <w:tcW w:w="990" w:type="dxa"/>
          </w:tcPr>
          <w:p w14:paraId="2FC44774" w14:textId="77777777" w:rsidR="00D74E44" w:rsidRPr="00283A38" w:rsidRDefault="00D74E44" w:rsidP="00D74E44">
            <w:pPr>
              <w:jc w:val="center"/>
              <w:rPr>
                <w:rFonts w:cstheme="minorHAnsi"/>
                <w:szCs w:val="20"/>
              </w:rPr>
            </w:pPr>
          </w:p>
        </w:tc>
        <w:tc>
          <w:tcPr>
            <w:tcW w:w="990" w:type="dxa"/>
          </w:tcPr>
          <w:p w14:paraId="17F5EA96" w14:textId="77777777" w:rsidR="00D74E44" w:rsidRPr="00283A38" w:rsidRDefault="00D74E44" w:rsidP="00D74E44">
            <w:pPr>
              <w:jc w:val="center"/>
              <w:rPr>
                <w:rFonts w:cstheme="minorHAnsi"/>
                <w:szCs w:val="20"/>
              </w:rPr>
            </w:pPr>
          </w:p>
        </w:tc>
        <w:tc>
          <w:tcPr>
            <w:tcW w:w="1103" w:type="dxa"/>
          </w:tcPr>
          <w:p w14:paraId="50352DDF" w14:textId="77777777" w:rsidR="00D74E44" w:rsidRPr="00D65767" w:rsidRDefault="00D74E44" w:rsidP="00D74E44">
            <w:pPr>
              <w:jc w:val="center"/>
              <w:rPr>
                <w:rFonts w:cstheme="minorHAnsi"/>
                <w:szCs w:val="20"/>
              </w:rPr>
            </w:pPr>
          </w:p>
        </w:tc>
        <w:tc>
          <w:tcPr>
            <w:tcW w:w="1103" w:type="dxa"/>
          </w:tcPr>
          <w:p w14:paraId="232D9264" w14:textId="51A969B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C2A6BF2" w14:textId="77777777" w:rsidTr="0061524D">
        <w:tc>
          <w:tcPr>
            <w:tcW w:w="1255" w:type="dxa"/>
          </w:tcPr>
          <w:p w14:paraId="382390F0" w14:textId="25C78750" w:rsidR="00D74E44" w:rsidRDefault="00D74E44" w:rsidP="00D74E44">
            <w:pPr>
              <w:jc w:val="center"/>
              <w:rPr>
                <w:szCs w:val="20"/>
              </w:rPr>
            </w:pPr>
            <w:r w:rsidRPr="00751A27">
              <w:t>3310_01</w:t>
            </w:r>
          </w:p>
        </w:tc>
        <w:tc>
          <w:tcPr>
            <w:tcW w:w="990" w:type="dxa"/>
          </w:tcPr>
          <w:p w14:paraId="477C1689" w14:textId="77777777" w:rsidR="00D74E44" w:rsidRPr="00283A38" w:rsidRDefault="00D74E44" w:rsidP="00D74E44">
            <w:pPr>
              <w:jc w:val="center"/>
              <w:rPr>
                <w:rFonts w:cstheme="minorHAnsi"/>
                <w:szCs w:val="20"/>
              </w:rPr>
            </w:pPr>
          </w:p>
        </w:tc>
        <w:tc>
          <w:tcPr>
            <w:tcW w:w="990" w:type="dxa"/>
          </w:tcPr>
          <w:p w14:paraId="7E796D51" w14:textId="77777777" w:rsidR="00D74E44" w:rsidRPr="00487927" w:rsidRDefault="00D74E44" w:rsidP="00D74E44">
            <w:pPr>
              <w:jc w:val="center"/>
              <w:rPr>
                <w:rFonts w:cstheme="minorHAnsi"/>
                <w:szCs w:val="20"/>
              </w:rPr>
            </w:pPr>
          </w:p>
        </w:tc>
        <w:tc>
          <w:tcPr>
            <w:tcW w:w="990" w:type="dxa"/>
          </w:tcPr>
          <w:p w14:paraId="1363BDAE" w14:textId="77777777" w:rsidR="00D74E44" w:rsidRPr="00487927" w:rsidRDefault="00D74E44" w:rsidP="00D74E44">
            <w:pPr>
              <w:jc w:val="center"/>
              <w:rPr>
                <w:rFonts w:cstheme="minorHAnsi"/>
                <w:szCs w:val="20"/>
              </w:rPr>
            </w:pPr>
          </w:p>
        </w:tc>
        <w:tc>
          <w:tcPr>
            <w:tcW w:w="990" w:type="dxa"/>
          </w:tcPr>
          <w:p w14:paraId="74707C6C" w14:textId="77777777" w:rsidR="00D74E44" w:rsidRPr="00487927" w:rsidRDefault="00D74E44" w:rsidP="00D74E44">
            <w:pPr>
              <w:jc w:val="center"/>
              <w:rPr>
                <w:rFonts w:cstheme="minorHAnsi"/>
                <w:szCs w:val="20"/>
              </w:rPr>
            </w:pPr>
          </w:p>
        </w:tc>
        <w:tc>
          <w:tcPr>
            <w:tcW w:w="990" w:type="dxa"/>
          </w:tcPr>
          <w:p w14:paraId="1A622EA0" w14:textId="77777777" w:rsidR="00D74E44" w:rsidRPr="00487927" w:rsidRDefault="00D74E44" w:rsidP="00D74E44">
            <w:pPr>
              <w:jc w:val="center"/>
              <w:rPr>
                <w:rFonts w:cstheme="minorHAnsi"/>
                <w:szCs w:val="20"/>
              </w:rPr>
            </w:pPr>
          </w:p>
        </w:tc>
        <w:tc>
          <w:tcPr>
            <w:tcW w:w="990" w:type="dxa"/>
          </w:tcPr>
          <w:p w14:paraId="43A37F79" w14:textId="77777777" w:rsidR="00D74E44" w:rsidRPr="00487927" w:rsidRDefault="00D74E44" w:rsidP="00D74E44">
            <w:pPr>
              <w:jc w:val="center"/>
              <w:rPr>
                <w:rFonts w:cstheme="minorHAnsi"/>
                <w:szCs w:val="20"/>
              </w:rPr>
            </w:pPr>
          </w:p>
        </w:tc>
        <w:tc>
          <w:tcPr>
            <w:tcW w:w="1080" w:type="dxa"/>
          </w:tcPr>
          <w:p w14:paraId="725E2C81" w14:textId="77777777" w:rsidR="00D74E44" w:rsidRPr="00283A38" w:rsidRDefault="00D74E44" w:rsidP="00D74E44">
            <w:pPr>
              <w:jc w:val="center"/>
              <w:rPr>
                <w:rFonts w:cstheme="minorHAnsi"/>
                <w:szCs w:val="20"/>
              </w:rPr>
            </w:pPr>
          </w:p>
        </w:tc>
        <w:tc>
          <w:tcPr>
            <w:tcW w:w="990" w:type="dxa"/>
          </w:tcPr>
          <w:p w14:paraId="21DE521E" w14:textId="77777777" w:rsidR="00D74E44" w:rsidRPr="00283A38" w:rsidRDefault="00D74E44" w:rsidP="00D74E44">
            <w:pPr>
              <w:jc w:val="center"/>
              <w:rPr>
                <w:rFonts w:cstheme="minorHAnsi"/>
                <w:szCs w:val="20"/>
              </w:rPr>
            </w:pPr>
          </w:p>
        </w:tc>
        <w:tc>
          <w:tcPr>
            <w:tcW w:w="990" w:type="dxa"/>
          </w:tcPr>
          <w:p w14:paraId="6901091C" w14:textId="77777777" w:rsidR="00D74E44" w:rsidRPr="00283A38" w:rsidRDefault="00D74E44" w:rsidP="00D74E44">
            <w:pPr>
              <w:jc w:val="center"/>
              <w:rPr>
                <w:rFonts w:cstheme="minorHAnsi"/>
                <w:szCs w:val="20"/>
              </w:rPr>
            </w:pPr>
          </w:p>
        </w:tc>
        <w:tc>
          <w:tcPr>
            <w:tcW w:w="1103" w:type="dxa"/>
          </w:tcPr>
          <w:p w14:paraId="67C76A8F" w14:textId="77777777" w:rsidR="00D74E44" w:rsidRPr="00D65767" w:rsidRDefault="00D74E44" w:rsidP="00D74E44">
            <w:pPr>
              <w:jc w:val="center"/>
              <w:rPr>
                <w:rFonts w:cstheme="minorHAnsi"/>
                <w:szCs w:val="20"/>
              </w:rPr>
            </w:pPr>
          </w:p>
        </w:tc>
        <w:tc>
          <w:tcPr>
            <w:tcW w:w="1103" w:type="dxa"/>
          </w:tcPr>
          <w:p w14:paraId="684FE5A9" w14:textId="6B48F48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23DDD96" w14:textId="77777777" w:rsidTr="0061524D">
        <w:tc>
          <w:tcPr>
            <w:tcW w:w="1255" w:type="dxa"/>
          </w:tcPr>
          <w:p w14:paraId="62378488" w14:textId="729EDE61" w:rsidR="00D74E44" w:rsidRDefault="00D74E44" w:rsidP="00D74E44">
            <w:pPr>
              <w:jc w:val="center"/>
              <w:rPr>
                <w:szCs w:val="20"/>
              </w:rPr>
            </w:pPr>
            <w:r w:rsidRPr="00751A27">
              <w:t>3310_02</w:t>
            </w:r>
          </w:p>
        </w:tc>
        <w:tc>
          <w:tcPr>
            <w:tcW w:w="990" w:type="dxa"/>
          </w:tcPr>
          <w:p w14:paraId="06E43205" w14:textId="77777777" w:rsidR="00D74E44" w:rsidRPr="00283A38" w:rsidRDefault="00D74E44" w:rsidP="00D74E44">
            <w:pPr>
              <w:jc w:val="center"/>
              <w:rPr>
                <w:rFonts w:cstheme="minorHAnsi"/>
                <w:szCs w:val="20"/>
              </w:rPr>
            </w:pPr>
          </w:p>
        </w:tc>
        <w:tc>
          <w:tcPr>
            <w:tcW w:w="990" w:type="dxa"/>
          </w:tcPr>
          <w:p w14:paraId="7B5FB0C5" w14:textId="77777777" w:rsidR="00D74E44" w:rsidRPr="00487927" w:rsidRDefault="00D74E44" w:rsidP="00D74E44">
            <w:pPr>
              <w:jc w:val="center"/>
              <w:rPr>
                <w:rFonts w:cstheme="minorHAnsi"/>
                <w:szCs w:val="20"/>
              </w:rPr>
            </w:pPr>
          </w:p>
        </w:tc>
        <w:tc>
          <w:tcPr>
            <w:tcW w:w="990" w:type="dxa"/>
          </w:tcPr>
          <w:p w14:paraId="210D764C" w14:textId="77777777" w:rsidR="00D74E44" w:rsidRPr="00487927" w:rsidRDefault="00D74E44" w:rsidP="00D74E44">
            <w:pPr>
              <w:jc w:val="center"/>
              <w:rPr>
                <w:rFonts w:cstheme="minorHAnsi"/>
                <w:szCs w:val="20"/>
              </w:rPr>
            </w:pPr>
          </w:p>
        </w:tc>
        <w:tc>
          <w:tcPr>
            <w:tcW w:w="990" w:type="dxa"/>
          </w:tcPr>
          <w:p w14:paraId="1C7FF77C" w14:textId="77777777" w:rsidR="00D74E44" w:rsidRPr="00487927" w:rsidRDefault="00D74E44" w:rsidP="00D74E44">
            <w:pPr>
              <w:jc w:val="center"/>
              <w:rPr>
                <w:rFonts w:cstheme="minorHAnsi"/>
                <w:szCs w:val="20"/>
              </w:rPr>
            </w:pPr>
          </w:p>
        </w:tc>
        <w:tc>
          <w:tcPr>
            <w:tcW w:w="990" w:type="dxa"/>
          </w:tcPr>
          <w:p w14:paraId="74461A86" w14:textId="77777777" w:rsidR="00D74E44" w:rsidRPr="00487927" w:rsidRDefault="00D74E44" w:rsidP="00D74E44">
            <w:pPr>
              <w:jc w:val="center"/>
              <w:rPr>
                <w:rFonts w:cstheme="minorHAnsi"/>
                <w:szCs w:val="20"/>
              </w:rPr>
            </w:pPr>
          </w:p>
        </w:tc>
        <w:tc>
          <w:tcPr>
            <w:tcW w:w="990" w:type="dxa"/>
          </w:tcPr>
          <w:p w14:paraId="407475A6" w14:textId="77777777" w:rsidR="00D74E44" w:rsidRPr="00487927" w:rsidRDefault="00D74E44" w:rsidP="00D74E44">
            <w:pPr>
              <w:jc w:val="center"/>
              <w:rPr>
                <w:rFonts w:cstheme="minorHAnsi"/>
                <w:szCs w:val="20"/>
              </w:rPr>
            </w:pPr>
          </w:p>
        </w:tc>
        <w:tc>
          <w:tcPr>
            <w:tcW w:w="1080" w:type="dxa"/>
          </w:tcPr>
          <w:p w14:paraId="4ED23B98" w14:textId="77777777" w:rsidR="00D74E44" w:rsidRPr="00283A38" w:rsidRDefault="00D74E44" w:rsidP="00D74E44">
            <w:pPr>
              <w:jc w:val="center"/>
              <w:rPr>
                <w:rFonts w:cstheme="minorHAnsi"/>
                <w:szCs w:val="20"/>
              </w:rPr>
            </w:pPr>
          </w:p>
        </w:tc>
        <w:tc>
          <w:tcPr>
            <w:tcW w:w="990" w:type="dxa"/>
          </w:tcPr>
          <w:p w14:paraId="72450B56" w14:textId="77777777" w:rsidR="00D74E44" w:rsidRPr="00283A38" w:rsidRDefault="00D74E44" w:rsidP="00D74E44">
            <w:pPr>
              <w:jc w:val="center"/>
              <w:rPr>
                <w:rFonts w:cstheme="minorHAnsi"/>
                <w:szCs w:val="20"/>
              </w:rPr>
            </w:pPr>
          </w:p>
        </w:tc>
        <w:tc>
          <w:tcPr>
            <w:tcW w:w="990" w:type="dxa"/>
          </w:tcPr>
          <w:p w14:paraId="5DD0C944" w14:textId="77777777" w:rsidR="00D74E44" w:rsidRPr="00283A38" w:rsidRDefault="00D74E44" w:rsidP="00D74E44">
            <w:pPr>
              <w:jc w:val="center"/>
              <w:rPr>
                <w:rFonts w:cstheme="minorHAnsi"/>
                <w:szCs w:val="20"/>
              </w:rPr>
            </w:pPr>
          </w:p>
        </w:tc>
        <w:tc>
          <w:tcPr>
            <w:tcW w:w="1103" w:type="dxa"/>
          </w:tcPr>
          <w:p w14:paraId="2DC62C9E" w14:textId="77777777" w:rsidR="00D74E44" w:rsidRPr="00D65767" w:rsidRDefault="00D74E44" w:rsidP="00D74E44">
            <w:pPr>
              <w:jc w:val="center"/>
              <w:rPr>
                <w:rFonts w:cstheme="minorHAnsi"/>
                <w:szCs w:val="20"/>
              </w:rPr>
            </w:pPr>
          </w:p>
        </w:tc>
        <w:tc>
          <w:tcPr>
            <w:tcW w:w="1103" w:type="dxa"/>
          </w:tcPr>
          <w:p w14:paraId="26AA66FE" w14:textId="68DAE771"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B93E277" w14:textId="77777777" w:rsidTr="0061524D">
        <w:tc>
          <w:tcPr>
            <w:tcW w:w="1255" w:type="dxa"/>
          </w:tcPr>
          <w:p w14:paraId="6E7B8453" w14:textId="53C612AB" w:rsidR="00D74E44" w:rsidRDefault="00D74E44" w:rsidP="00D74E44">
            <w:pPr>
              <w:jc w:val="center"/>
              <w:rPr>
                <w:szCs w:val="20"/>
              </w:rPr>
            </w:pPr>
            <w:r w:rsidRPr="00751A27">
              <w:t>3310_03</w:t>
            </w:r>
          </w:p>
        </w:tc>
        <w:tc>
          <w:tcPr>
            <w:tcW w:w="990" w:type="dxa"/>
          </w:tcPr>
          <w:p w14:paraId="1390548C" w14:textId="77777777" w:rsidR="00D74E44" w:rsidRPr="00283A38" w:rsidRDefault="00D74E44" w:rsidP="00D74E44">
            <w:pPr>
              <w:jc w:val="center"/>
              <w:rPr>
                <w:rFonts w:cstheme="minorHAnsi"/>
                <w:szCs w:val="20"/>
              </w:rPr>
            </w:pPr>
          </w:p>
        </w:tc>
        <w:tc>
          <w:tcPr>
            <w:tcW w:w="990" w:type="dxa"/>
          </w:tcPr>
          <w:p w14:paraId="23084405" w14:textId="77777777" w:rsidR="00D74E44" w:rsidRPr="00487927" w:rsidRDefault="00D74E44" w:rsidP="00D74E44">
            <w:pPr>
              <w:jc w:val="center"/>
              <w:rPr>
                <w:rFonts w:cstheme="minorHAnsi"/>
                <w:szCs w:val="20"/>
              </w:rPr>
            </w:pPr>
          </w:p>
        </w:tc>
        <w:tc>
          <w:tcPr>
            <w:tcW w:w="990" w:type="dxa"/>
          </w:tcPr>
          <w:p w14:paraId="0F264065" w14:textId="77777777" w:rsidR="00D74E44" w:rsidRPr="00487927" w:rsidRDefault="00D74E44" w:rsidP="00D74E44">
            <w:pPr>
              <w:jc w:val="center"/>
              <w:rPr>
                <w:rFonts w:cstheme="minorHAnsi"/>
                <w:szCs w:val="20"/>
              </w:rPr>
            </w:pPr>
          </w:p>
        </w:tc>
        <w:tc>
          <w:tcPr>
            <w:tcW w:w="990" w:type="dxa"/>
          </w:tcPr>
          <w:p w14:paraId="49812E98" w14:textId="77777777" w:rsidR="00D74E44" w:rsidRPr="00487927" w:rsidRDefault="00D74E44" w:rsidP="00D74E44">
            <w:pPr>
              <w:jc w:val="center"/>
              <w:rPr>
                <w:rFonts w:cstheme="minorHAnsi"/>
                <w:szCs w:val="20"/>
              </w:rPr>
            </w:pPr>
          </w:p>
        </w:tc>
        <w:tc>
          <w:tcPr>
            <w:tcW w:w="990" w:type="dxa"/>
          </w:tcPr>
          <w:p w14:paraId="7BE55721" w14:textId="77777777" w:rsidR="00D74E44" w:rsidRPr="00487927" w:rsidRDefault="00D74E44" w:rsidP="00D74E44">
            <w:pPr>
              <w:jc w:val="center"/>
              <w:rPr>
                <w:rFonts w:cstheme="minorHAnsi"/>
                <w:szCs w:val="20"/>
              </w:rPr>
            </w:pPr>
          </w:p>
        </w:tc>
        <w:tc>
          <w:tcPr>
            <w:tcW w:w="990" w:type="dxa"/>
          </w:tcPr>
          <w:p w14:paraId="284C8BFE" w14:textId="77777777" w:rsidR="00D74E44" w:rsidRPr="00487927" w:rsidRDefault="00D74E44" w:rsidP="00D74E44">
            <w:pPr>
              <w:jc w:val="center"/>
              <w:rPr>
                <w:rFonts w:cstheme="minorHAnsi"/>
                <w:szCs w:val="20"/>
              </w:rPr>
            </w:pPr>
          </w:p>
        </w:tc>
        <w:tc>
          <w:tcPr>
            <w:tcW w:w="1080" w:type="dxa"/>
          </w:tcPr>
          <w:p w14:paraId="1BA3649F" w14:textId="77777777" w:rsidR="00D74E44" w:rsidRPr="00283A38" w:rsidRDefault="00D74E44" w:rsidP="00D74E44">
            <w:pPr>
              <w:jc w:val="center"/>
              <w:rPr>
                <w:rFonts w:cstheme="minorHAnsi"/>
                <w:szCs w:val="20"/>
              </w:rPr>
            </w:pPr>
          </w:p>
        </w:tc>
        <w:tc>
          <w:tcPr>
            <w:tcW w:w="990" w:type="dxa"/>
          </w:tcPr>
          <w:p w14:paraId="6657D6F7" w14:textId="77777777" w:rsidR="00D74E44" w:rsidRPr="00283A38" w:rsidRDefault="00D74E44" w:rsidP="00D74E44">
            <w:pPr>
              <w:jc w:val="center"/>
              <w:rPr>
                <w:rFonts w:cstheme="minorHAnsi"/>
                <w:szCs w:val="20"/>
              </w:rPr>
            </w:pPr>
          </w:p>
        </w:tc>
        <w:tc>
          <w:tcPr>
            <w:tcW w:w="990" w:type="dxa"/>
          </w:tcPr>
          <w:p w14:paraId="52DEAC34" w14:textId="77777777" w:rsidR="00D74E44" w:rsidRPr="00283A38" w:rsidRDefault="00D74E44" w:rsidP="00D74E44">
            <w:pPr>
              <w:jc w:val="center"/>
              <w:rPr>
                <w:rFonts w:cstheme="minorHAnsi"/>
                <w:szCs w:val="20"/>
              </w:rPr>
            </w:pPr>
          </w:p>
        </w:tc>
        <w:tc>
          <w:tcPr>
            <w:tcW w:w="1103" w:type="dxa"/>
          </w:tcPr>
          <w:p w14:paraId="43812500" w14:textId="77777777" w:rsidR="00D74E44" w:rsidRPr="00D65767" w:rsidRDefault="00D74E44" w:rsidP="00D74E44">
            <w:pPr>
              <w:jc w:val="center"/>
              <w:rPr>
                <w:rFonts w:cstheme="minorHAnsi"/>
                <w:szCs w:val="20"/>
              </w:rPr>
            </w:pPr>
          </w:p>
        </w:tc>
        <w:tc>
          <w:tcPr>
            <w:tcW w:w="1103" w:type="dxa"/>
          </w:tcPr>
          <w:p w14:paraId="4C75503C" w14:textId="30EDBDA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B36A1CA" w14:textId="77777777" w:rsidTr="0061524D">
        <w:tc>
          <w:tcPr>
            <w:tcW w:w="1255" w:type="dxa"/>
          </w:tcPr>
          <w:p w14:paraId="70108E09" w14:textId="70C70575" w:rsidR="00D74E44" w:rsidRDefault="00D74E44" w:rsidP="00D74E44">
            <w:pPr>
              <w:jc w:val="center"/>
              <w:rPr>
                <w:szCs w:val="20"/>
              </w:rPr>
            </w:pPr>
            <w:r w:rsidRPr="00751A27">
              <w:t>3310_04</w:t>
            </w:r>
          </w:p>
        </w:tc>
        <w:tc>
          <w:tcPr>
            <w:tcW w:w="990" w:type="dxa"/>
          </w:tcPr>
          <w:p w14:paraId="4625ECA0" w14:textId="77777777" w:rsidR="00D74E44" w:rsidRPr="00283A38" w:rsidRDefault="00D74E44" w:rsidP="00D74E44">
            <w:pPr>
              <w:jc w:val="center"/>
              <w:rPr>
                <w:rFonts w:cstheme="minorHAnsi"/>
                <w:szCs w:val="20"/>
              </w:rPr>
            </w:pPr>
          </w:p>
        </w:tc>
        <w:tc>
          <w:tcPr>
            <w:tcW w:w="990" w:type="dxa"/>
          </w:tcPr>
          <w:p w14:paraId="37F38B9E" w14:textId="77777777" w:rsidR="00D74E44" w:rsidRPr="00487927" w:rsidRDefault="00D74E44" w:rsidP="00D74E44">
            <w:pPr>
              <w:jc w:val="center"/>
              <w:rPr>
                <w:rFonts w:cstheme="minorHAnsi"/>
                <w:szCs w:val="20"/>
              </w:rPr>
            </w:pPr>
          </w:p>
        </w:tc>
        <w:tc>
          <w:tcPr>
            <w:tcW w:w="990" w:type="dxa"/>
          </w:tcPr>
          <w:p w14:paraId="15400FE8" w14:textId="77777777" w:rsidR="00D74E44" w:rsidRPr="00487927" w:rsidRDefault="00D74E44" w:rsidP="00D74E44">
            <w:pPr>
              <w:jc w:val="center"/>
              <w:rPr>
                <w:rFonts w:cstheme="minorHAnsi"/>
                <w:szCs w:val="20"/>
              </w:rPr>
            </w:pPr>
          </w:p>
        </w:tc>
        <w:tc>
          <w:tcPr>
            <w:tcW w:w="990" w:type="dxa"/>
          </w:tcPr>
          <w:p w14:paraId="55AEF326" w14:textId="77777777" w:rsidR="00D74E44" w:rsidRPr="00487927" w:rsidRDefault="00D74E44" w:rsidP="00D74E44">
            <w:pPr>
              <w:jc w:val="center"/>
              <w:rPr>
                <w:rFonts w:cstheme="minorHAnsi"/>
                <w:szCs w:val="20"/>
              </w:rPr>
            </w:pPr>
          </w:p>
        </w:tc>
        <w:tc>
          <w:tcPr>
            <w:tcW w:w="990" w:type="dxa"/>
          </w:tcPr>
          <w:p w14:paraId="33B2D7AA" w14:textId="77777777" w:rsidR="00D74E44" w:rsidRPr="00487927" w:rsidRDefault="00D74E44" w:rsidP="00D74E44">
            <w:pPr>
              <w:jc w:val="center"/>
              <w:rPr>
                <w:rFonts w:cstheme="minorHAnsi"/>
                <w:szCs w:val="20"/>
              </w:rPr>
            </w:pPr>
          </w:p>
        </w:tc>
        <w:tc>
          <w:tcPr>
            <w:tcW w:w="990" w:type="dxa"/>
          </w:tcPr>
          <w:p w14:paraId="6F086CF2" w14:textId="77777777" w:rsidR="00D74E44" w:rsidRPr="00487927" w:rsidRDefault="00D74E44" w:rsidP="00D74E44">
            <w:pPr>
              <w:jc w:val="center"/>
              <w:rPr>
                <w:rFonts w:cstheme="minorHAnsi"/>
                <w:szCs w:val="20"/>
              </w:rPr>
            </w:pPr>
          </w:p>
        </w:tc>
        <w:tc>
          <w:tcPr>
            <w:tcW w:w="1080" w:type="dxa"/>
          </w:tcPr>
          <w:p w14:paraId="3148781A" w14:textId="77777777" w:rsidR="00D74E44" w:rsidRPr="00283A38" w:rsidRDefault="00D74E44" w:rsidP="00D74E44">
            <w:pPr>
              <w:jc w:val="center"/>
              <w:rPr>
                <w:rFonts w:cstheme="minorHAnsi"/>
                <w:szCs w:val="20"/>
              </w:rPr>
            </w:pPr>
          </w:p>
        </w:tc>
        <w:tc>
          <w:tcPr>
            <w:tcW w:w="990" w:type="dxa"/>
          </w:tcPr>
          <w:p w14:paraId="44343E69" w14:textId="77777777" w:rsidR="00D74E44" w:rsidRPr="00283A38" w:rsidRDefault="00D74E44" w:rsidP="00D74E44">
            <w:pPr>
              <w:jc w:val="center"/>
              <w:rPr>
                <w:rFonts w:cstheme="minorHAnsi"/>
                <w:szCs w:val="20"/>
              </w:rPr>
            </w:pPr>
          </w:p>
        </w:tc>
        <w:tc>
          <w:tcPr>
            <w:tcW w:w="990" w:type="dxa"/>
          </w:tcPr>
          <w:p w14:paraId="234B0821" w14:textId="77777777" w:rsidR="00D74E44" w:rsidRPr="00283A38" w:rsidRDefault="00D74E44" w:rsidP="00D74E44">
            <w:pPr>
              <w:jc w:val="center"/>
              <w:rPr>
                <w:rFonts w:cstheme="minorHAnsi"/>
                <w:szCs w:val="20"/>
              </w:rPr>
            </w:pPr>
          </w:p>
        </w:tc>
        <w:tc>
          <w:tcPr>
            <w:tcW w:w="1103" w:type="dxa"/>
          </w:tcPr>
          <w:p w14:paraId="1083A67E" w14:textId="77777777" w:rsidR="00D74E44" w:rsidRPr="00D65767" w:rsidRDefault="00D74E44" w:rsidP="00D74E44">
            <w:pPr>
              <w:jc w:val="center"/>
              <w:rPr>
                <w:rFonts w:cstheme="minorHAnsi"/>
                <w:szCs w:val="20"/>
              </w:rPr>
            </w:pPr>
          </w:p>
        </w:tc>
        <w:tc>
          <w:tcPr>
            <w:tcW w:w="1103" w:type="dxa"/>
          </w:tcPr>
          <w:p w14:paraId="2596F4B6" w14:textId="2B90B2B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760CA1D" w14:textId="77777777" w:rsidTr="0061524D">
        <w:tc>
          <w:tcPr>
            <w:tcW w:w="1255" w:type="dxa"/>
          </w:tcPr>
          <w:p w14:paraId="7C4A3141" w14:textId="1E294374" w:rsidR="00D74E44" w:rsidRDefault="00D74E44" w:rsidP="00D74E44">
            <w:pPr>
              <w:jc w:val="center"/>
              <w:rPr>
                <w:szCs w:val="20"/>
              </w:rPr>
            </w:pPr>
            <w:r w:rsidRPr="00751A27">
              <w:t>3310_05</w:t>
            </w:r>
          </w:p>
        </w:tc>
        <w:tc>
          <w:tcPr>
            <w:tcW w:w="990" w:type="dxa"/>
          </w:tcPr>
          <w:p w14:paraId="45507EAD" w14:textId="77777777" w:rsidR="00D74E44" w:rsidRPr="00283A38" w:rsidRDefault="00D74E44" w:rsidP="00D74E44">
            <w:pPr>
              <w:jc w:val="center"/>
              <w:rPr>
                <w:rFonts w:cstheme="minorHAnsi"/>
                <w:szCs w:val="20"/>
              </w:rPr>
            </w:pPr>
          </w:p>
        </w:tc>
        <w:tc>
          <w:tcPr>
            <w:tcW w:w="990" w:type="dxa"/>
          </w:tcPr>
          <w:p w14:paraId="3C189AA0" w14:textId="77777777" w:rsidR="00D74E44" w:rsidRPr="00487927" w:rsidRDefault="00D74E44" w:rsidP="00D74E44">
            <w:pPr>
              <w:jc w:val="center"/>
              <w:rPr>
                <w:rFonts w:cstheme="minorHAnsi"/>
                <w:szCs w:val="20"/>
              </w:rPr>
            </w:pPr>
          </w:p>
        </w:tc>
        <w:tc>
          <w:tcPr>
            <w:tcW w:w="990" w:type="dxa"/>
          </w:tcPr>
          <w:p w14:paraId="16F0B58F" w14:textId="77777777" w:rsidR="00D74E44" w:rsidRPr="00487927" w:rsidRDefault="00D74E44" w:rsidP="00D74E44">
            <w:pPr>
              <w:jc w:val="center"/>
              <w:rPr>
                <w:rFonts w:cstheme="minorHAnsi"/>
                <w:szCs w:val="20"/>
              </w:rPr>
            </w:pPr>
          </w:p>
        </w:tc>
        <w:tc>
          <w:tcPr>
            <w:tcW w:w="990" w:type="dxa"/>
          </w:tcPr>
          <w:p w14:paraId="2B71E2BA" w14:textId="77777777" w:rsidR="00D74E44" w:rsidRPr="00487927" w:rsidRDefault="00D74E44" w:rsidP="00D74E44">
            <w:pPr>
              <w:jc w:val="center"/>
              <w:rPr>
                <w:rFonts w:cstheme="minorHAnsi"/>
                <w:szCs w:val="20"/>
              </w:rPr>
            </w:pPr>
          </w:p>
        </w:tc>
        <w:tc>
          <w:tcPr>
            <w:tcW w:w="990" w:type="dxa"/>
          </w:tcPr>
          <w:p w14:paraId="4B13C0C0" w14:textId="77777777" w:rsidR="00D74E44" w:rsidRPr="00487927" w:rsidRDefault="00D74E44" w:rsidP="00D74E44">
            <w:pPr>
              <w:jc w:val="center"/>
              <w:rPr>
                <w:rFonts w:cstheme="minorHAnsi"/>
                <w:szCs w:val="20"/>
              </w:rPr>
            </w:pPr>
          </w:p>
        </w:tc>
        <w:tc>
          <w:tcPr>
            <w:tcW w:w="990" w:type="dxa"/>
          </w:tcPr>
          <w:p w14:paraId="4FD67505" w14:textId="77777777" w:rsidR="00D74E44" w:rsidRPr="00487927" w:rsidRDefault="00D74E44" w:rsidP="00D74E44">
            <w:pPr>
              <w:jc w:val="center"/>
              <w:rPr>
                <w:rFonts w:cstheme="minorHAnsi"/>
                <w:szCs w:val="20"/>
              </w:rPr>
            </w:pPr>
          </w:p>
        </w:tc>
        <w:tc>
          <w:tcPr>
            <w:tcW w:w="1080" w:type="dxa"/>
          </w:tcPr>
          <w:p w14:paraId="7154108A" w14:textId="77777777" w:rsidR="00D74E44" w:rsidRPr="00283A38" w:rsidRDefault="00D74E44" w:rsidP="00D74E44">
            <w:pPr>
              <w:jc w:val="center"/>
              <w:rPr>
                <w:rFonts w:cstheme="minorHAnsi"/>
                <w:szCs w:val="20"/>
              </w:rPr>
            </w:pPr>
          </w:p>
        </w:tc>
        <w:tc>
          <w:tcPr>
            <w:tcW w:w="990" w:type="dxa"/>
          </w:tcPr>
          <w:p w14:paraId="410B622A" w14:textId="77777777" w:rsidR="00D74E44" w:rsidRPr="00283A38" w:rsidRDefault="00D74E44" w:rsidP="00D74E44">
            <w:pPr>
              <w:jc w:val="center"/>
              <w:rPr>
                <w:rFonts w:cstheme="minorHAnsi"/>
                <w:szCs w:val="20"/>
              </w:rPr>
            </w:pPr>
          </w:p>
        </w:tc>
        <w:tc>
          <w:tcPr>
            <w:tcW w:w="990" w:type="dxa"/>
          </w:tcPr>
          <w:p w14:paraId="6CC1AB9D" w14:textId="77777777" w:rsidR="00D74E44" w:rsidRPr="00283A38" w:rsidRDefault="00D74E44" w:rsidP="00D74E44">
            <w:pPr>
              <w:jc w:val="center"/>
              <w:rPr>
                <w:rFonts w:cstheme="minorHAnsi"/>
                <w:szCs w:val="20"/>
              </w:rPr>
            </w:pPr>
          </w:p>
        </w:tc>
        <w:tc>
          <w:tcPr>
            <w:tcW w:w="1103" w:type="dxa"/>
          </w:tcPr>
          <w:p w14:paraId="5CE19561" w14:textId="77777777" w:rsidR="00D74E44" w:rsidRPr="00D65767" w:rsidRDefault="00D74E44" w:rsidP="00D74E44">
            <w:pPr>
              <w:jc w:val="center"/>
              <w:rPr>
                <w:rFonts w:cstheme="minorHAnsi"/>
                <w:szCs w:val="20"/>
              </w:rPr>
            </w:pPr>
          </w:p>
        </w:tc>
        <w:tc>
          <w:tcPr>
            <w:tcW w:w="1103" w:type="dxa"/>
          </w:tcPr>
          <w:p w14:paraId="552C8114" w14:textId="6923E4AC"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4380752" w14:textId="77777777" w:rsidTr="0061524D">
        <w:tc>
          <w:tcPr>
            <w:tcW w:w="1255" w:type="dxa"/>
          </w:tcPr>
          <w:p w14:paraId="213F03E9" w14:textId="300D8CFD" w:rsidR="00D74E44" w:rsidRDefault="00D74E44" w:rsidP="00D74E44">
            <w:pPr>
              <w:jc w:val="center"/>
              <w:rPr>
                <w:szCs w:val="20"/>
              </w:rPr>
            </w:pPr>
            <w:r w:rsidRPr="00751A27">
              <w:t>3310_06</w:t>
            </w:r>
          </w:p>
        </w:tc>
        <w:tc>
          <w:tcPr>
            <w:tcW w:w="990" w:type="dxa"/>
          </w:tcPr>
          <w:p w14:paraId="0985CFCC" w14:textId="77777777" w:rsidR="00D74E44" w:rsidRPr="00283A38" w:rsidRDefault="00D74E44" w:rsidP="00D74E44">
            <w:pPr>
              <w:jc w:val="center"/>
              <w:rPr>
                <w:rFonts w:cstheme="minorHAnsi"/>
                <w:szCs w:val="20"/>
              </w:rPr>
            </w:pPr>
          </w:p>
        </w:tc>
        <w:tc>
          <w:tcPr>
            <w:tcW w:w="990" w:type="dxa"/>
          </w:tcPr>
          <w:p w14:paraId="6D8189E4" w14:textId="77777777" w:rsidR="00D74E44" w:rsidRPr="00487927" w:rsidRDefault="00D74E44" w:rsidP="00D74E44">
            <w:pPr>
              <w:jc w:val="center"/>
              <w:rPr>
                <w:rFonts w:cstheme="minorHAnsi"/>
                <w:szCs w:val="20"/>
              </w:rPr>
            </w:pPr>
          </w:p>
        </w:tc>
        <w:tc>
          <w:tcPr>
            <w:tcW w:w="990" w:type="dxa"/>
          </w:tcPr>
          <w:p w14:paraId="1D93E64B" w14:textId="77777777" w:rsidR="00D74E44" w:rsidRPr="00487927" w:rsidRDefault="00D74E44" w:rsidP="00D74E44">
            <w:pPr>
              <w:jc w:val="center"/>
              <w:rPr>
                <w:rFonts w:cstheme="minorHAnsi"/>
                <w:szCs w:val="20"/>
              </w:rPr>
            </w:pPr>
          </w:p>
        </w:tc>
        <w:tc>
          <w:tcPr>
            <w:tcW w:w="990" w:type="dxa"/>
          </w:tcPr>
          <w:p w14:paraId="4DF68577" w14:textId="77777777" w:rsidR="00D74E44" w:rsidRPr="00487927" w:rsidRDefault="00D74E44" w:rsidP="00D74E44">
            <w:pPr>
              <w:jc w:val="center"/>
              <w:rPr>
                <w:rFonts w:cstheme="minorHAnsi"/>
                <w:szCs w:val="20"/>
              </w:rPr>
            </w:pPr>
          </w:p>
        </w:tc>
        <w:tc>
          <w:tcPr>
            <w:tcW w:w="990" w:type="dxa"/>
          </w:tcPr>
          <w:p w14:paraId="056B053E" w14:textId="77777777" w:rsidR="00D74E44" w:rsidRPr="00487927" w:rsidRDefault="00D74E44" w:rsidP="00D74E44">
            <w:pPr>
              <w:jc w:val="center"/>
              <w:rPr>
                <w:rFonts w:cstheme="minorHAnsi"/>
                <w:szCs w:val="20"/>
              </w:rPr>
            </w:pPr>
          </w:p>
        </w:tc>
        <w:tc>
          <w:tcPr>
            <w:tcW w:w="990" w:type="dxa"/>
          </w:tcPr>
          <w:p w14:paraId="75B4DB49" w14:textId="77777777" w:rsidR="00D74E44" w:rsidRPr="00487927" w:rsidRDefault="00D74E44" w:rsidP="00D74E44">
            <w:pPr>
              <w:jc w:val="center"/>
              <w:rPr>
                <w:rFonts w:cstheme="minorHAnsi"/>
                <w:szCs w:val="20"/>
              </w:rPr>
            </w:pPr>
          </w:p>
        </w:tc>
        <w:tc>
          <w:tcPr>
            <w:tcW w:w="1080" w:type="dxa"/>
          </w:tcPr>
          <w:p w14:paraId="364D6F77" w14:textId="77777777" w:rsidR="00D74E44" w:rsidRPr="00283A38" w:rsidRDefault="00D74E44" w:rsidP="00D74E44">
            <w:pPr>
              <w:jc w:val="center"/>
              <w:rPr>
                <w:rFonts w:cstheme="minorHAnsi"/>
                <w:szCs w:val="20"/>
              </w:rPr>
            </w:pPr>
          </w:p>
        </w:tc>
        <w:tc>
          <w:tcPr>
            <w:tcW w:w="990" w:type="dxa"/>
          </w:tcPr>
          <w:p w14:paraId="53B9EA17" w14:textId="77777777" w:rsidR="00D74E44" w:rsidRPr="00283A38" w:rsidRDefault="00D74E44" w:rsidP="00D74E44">
            <w:pPr>
              <w:jc w:val="center"/>
              <w:rPr>
                <w:rFonts w:cstheme="minorHAnsi"/>
                <w:szCs w:val="20"/>
              </w:rPr>
            </w:pPr>
          </w:p>
        </w:tc>
        <w:tc>
          <w:tcPr>
            <w:tcW w:w="990" w:type="dxa"/>
          </w:tcPr>
          <w:p w14:paraId="1E566799" w14:textId="77777777" w:rsidR="00D74E44" w:rsidRPr="00283A38" w:rsidRDefault="00D74E44" w:rsidP="00D74E44">
            <w:pPr>
              <w:jc w:val="center"/>
              <w:rPr>
                <w:rFonts w:cstheme="minorHAnsi"/>
                <w:szCs w:val="20"/>
              </w:rPr>
            </w:pPr>
          </w:p>
        </w:tc>
        <w:tc>
          <w:tcPr>
            <w:tcW w:w="1103" w:type="dxa"/>
          </w:tcPr>
          <w:p w14:paraId="73D119FE" w14:textId="77777777" w:rsidR="00D74E44" w:rsidRPr="00D65767" w:rsidRDefault="00D74E44" w:rsidP="00D74E44">
            <w:pPr>
              <w:jc w:val="center"/>
              <w:rPr>
                <w:rFonts w:cstheme="minorHAnsi"/>
                <w:szCs w:val="20"/>
              </w:rPr>
            </w:pPr>
          </w:p>
        </w:tc>
        <w:tc>
          <w:tcPr>
            <w:tcW w:w="1103" w:type="dxa"/>
          </w:tcPr>
          <w:p w14:paraId="37DF1511" w14:textId="2108996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CC5AC26" w14:textId="77777777" w:rsidTr="0061524D">
        <w:tc>
          <w:tcPr>
            <w:tcW w:w="1255" w:type="dxa"/>
          </w:tcPr>
          <w:p w14:paraId="09903284" w14:textId="12E68334" w:rsidR="00D74E44" w:rsidRDefault="00D74E44" w:rsidP="00D74E44">
            <w:pPr>
              <w:jc w:val="center"/>
              <w:rPr>
                <w:szCs w:val="20"/>
              </w:rPr>
            </w:pPr>
            <w:r w:rsidRPr="00751A27">
              <w:t>3310_07</w:t>
            </w:r>
          </w:p>
        </w:tc>
        <w:tc>
          <w:tcPr>
            <w:tcW w:w="990" w:type="dxa"/>
          </w:tcPr>
          <w:p w14:paraId="7BEE9D09" w14:textId="77777777" w:rsidR="00D74E44" w:rsidRPr="00283A38" w:rsidRDefault="00D74E44" w:rsidP="00D74E44">
            <w:pPr>
              <w:jc w:val="center"/>
              <w:rPr>
                <w:rFonts w:cstheme="minorHAnsi"/>
                <w:szCs w:val="20"/>
              </w:rPr>
            </w:pPr>
          </w:p>
        </w:tc>
        <w:tc>
          <w:tcPr>
            <w:tcW w:w="990" w:type="dxa"/>
          </w:tcPr>
          <w:p w14:paraId="0C0B4D1F" w14:textId="77777777" w:rsidR="00D74E44" w:rsidRPr="00487927" w:rsidRDefault="00D74E44" w:rsidP="00D74E44">
            <w:pPr>
              <w:jc w:val="center"/>
              <w:rPr>
                <w:rFonts w:cstheme="minorHAnsi"/>
                <w:szCs w:val="20"/>
              </w:rPr>
            </w:pPr>
          </w:p>
        </w:tc>
        <w:tc>
          <w:tcPr>
            <w:tcW w:w="990" w:type="dxa"/>
          </w:tcPr>
          <w:p w14:paraId="289A52A3" w14:textId="77777777" w:rsidR="00D74E44" w:rsidRPr="00487927" w:rsidRDefault="00D74E44" w:rsidP="00D74E44">
            <w:pPr>
              <w:jc w:val="center"/>
              <w:rPr>
                <w:rFonts w:cstheme="minorHAnsi"/>
                <w:szCs w:val="20"/>
              </w:rPr>
            </w:pPr>
          </w:p>
        </w:tc>
        <w:tc>
          <w:tcPr>
            <w:tcW w:w="990" w:type="dxa"/>
          </w:tcPr>
          <w:p w14:paraId="43610FC8" w14:textId="77777777" w:rsidR="00D74E44" w:rsidRPr="00487927" w:rsidRDefault="00D74E44" w:rsidP="00D74E44">
            <w:pPr>
              <w:jc w:val="center"/>
              <w:rPr>
                <w:rFonts w:cstheme="minorHAnsi"/>
                <w:szCs w:val="20"/>
              </w:rPr>
            </w:pPr>
          </w:p>
        </w:tc>
        <w:tc>
          <w:tcPr>
            <w:tcW w:w="990" w:type="dxa"/>
          </w:tcPr>
          <w:p w14:paraId="7DA739F4" w14:textId="77777777" w:rsidR="00D74E44" w:rsidRPr="00487927" w:rsidRDefault="00D74E44" w:rsidP="00D74E44">
            <w:pPr>
              <w:jc w:val="center"/>
              <w:rPr>
                <w:rFonts w:cstheme="minorHAnsi"/>
                <w:szCs w:val="20"/>
              </w:rPr>
            </w:pPr>
          </w:p>
        </w:tc>
        <w:tc>
          <w:tcPr>
            <w:tcW w:w="990" w:type="dxa"/>
          </w:tcPr>
          <w:p w14:paraId="13673EBA" w14:textId="77777777" w:rsidR="00D74E44" w:rsidRPr="00487927" w:rsidRDefault="00D74E44" w:rsidP="00D74E44">
            <w:pPr>
              <w:jc w:val="center"/>
              <w:rPr>
                <w:rFonts w:cstheme="minorHAnsi"/>
                <w:szCs w:val="20"/>
              </w:rPr>
            </w:pPr>
          </w:p>
        </w:tc>
        <w:tc>
          <w:tcPr>
            <w:tcW w:w="1080" w:type="dxa"/>
          </w:tcPr>
          <w:p w14:paraId="7ADE2D6C" w14:textId="77777777" w:rsidR="00D74E44" w:rsidRPr="00283A38" w:rsidRDefault="00D74E44" w:rsidP="00D74E44">
            <w:pPr>
              <w:jc w:val="center"/>
              <w:rPr>
                <w:rFonts w:cstheme="minorHAnsi"/>
                <w:szCs w:val="20"/>
              </w:rPr>
            </w:pPr>
          </w:p>
        </w:tc>
        <w:tc>
          <w:tcPr>
            <w:tcW w:w="990" w:type="dxa"/>
          </w:tcPr>
          <w:p w14:paraId="38818FDB" w14:textId="77777777" w:rsidR="00D74E44" w:rsidRPr="00283A38" w:rsidRDefault="00D74E44" w:rsidP="00D74E44">
            <w:pPr>
              <w:jc w:val="center"/>
              <w:rPr>
                <w:rFonts w:cstheme="minorHAnsi"/>
                <w:szCs w:val="20"/>
              </w:rPr>
            </w:pPr>
          </w:p>
        </w:tc>
        <w:tc>
          <w:tcPr>
            <w:tcW w:w="990" w:type="dxa"/>
          </w:tcPr>
          <w:p w14:paraId="5D7895B4" w14:textId="77777777" w:rsidR="00D74E44" w:rsidRPr="00283A38" w:rsidRDefault="00D74E44" w:rsidP="00D74E44">
            <w:pPr>
              <w:jc w:val="center"/>
              <w:rPr>
                <w:rFonts w:cstheme="minorHAnsi"/>
                <w:szCs w:val="20"/>
              </w:rPr>
            </w:pPr>
          </w:p>
        </w:tc>
        <w:tc>
          <w:tcPr>
            <w:tcW w:w="1103" w:type="dxa"/>
          </w:tcPr>
          <w:p w14:paraId="76140FBA" w14:textId="77777777" w:rsidR="00D74E44" w:rsidRPr="00D65767" w:rsidRDefault="00D74E44" w:rsidP="00D74E44">
            <w:pPr>
              <w:jc w:val="center"/>
              <w:rPr>
                <w:rFonts w:cstheme="minorHAnsi"/>
                <w:szCs w:val="20"/>
              </w:rPr>
            </w:pPr>
          </w:p>
        </w:tc>
        <w:tc>
          <w:tcPr>
            <w:tcW w:w="1103" w:type="dxa"/>
          </w:tcPr>
          <w:p w14:paraId="7AAC3DA4" w14:textId="61F245C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67F99B1" w14:textId="77777777" w:rsidTr="0061524D">
        <w:tc>
          <w:tcPr>
            <w:tcW w:w="1255" w:type="dxa"/>
          </w:tcPr>
          <w:p w14:paraId="7A5A0067" w14:textId="30442BB2" w:rsidR="00D74E44" w:rsidRDefault="00D74E44" w:rsidP="00D74E44">
            <w:pPr>
              <w:jc w:val="center"/>
              <w:rPr>
                <w:szCs w:val="20"/>
              </w:rPr>
            </w:pPr>
            <w:r w:rsidRPr="00751A27">
              <w:t>3310_08</w:t>
            </w:r>
          </w:p>
        </w:tc>
        <w:tc>
          <w:tcPr>
            <w:tcW w:w="990" w:type="dxa"/>
          </w:tcPr>
          <w:p w14:paraId="69CE66B4" w14:textId="77777777" w:rsidR="00D74E44" w:rsidRPr="00283A38" w:rsidRDefault="00D74E44" w:rsidP="00D74E44">
            <w:pPr>
              <w:jc w:val="center"/>
              <w:rPr>
                <w:rFonts w:cstheme="minorHAnsi"/>
                <w:szCs w:val="20"/>
              </w:rPr>
            </w:pPr>
          </w:p>
        </w:tc>
        <w:tc>
          <w:tcPr>
            <w:tcW w:w="990" w:type="dxa"/>
          </w:tcPr>
          <w:p w14:paraId="2E46E7D3" w14:textId="77777777" w:rsidR="00D74E44" w:rsidRPr="00487927" w:rsidRDefault="00D74E44" w:rsidP="00D74E44">
            <w:pPr>
              <w:jc w:val="center"/>
              <w:rPr>
                <w:rFonts w:cstheme="minorHAnsi"/>
                <w:szCs w:val="20"/>
              </w:rPr>
            </w:pPr>
          </w:p>
        </w:tc>
        <w:tc>
          <w:tcPr>
            <w:tcW w:w="990" w:type="dxa"/>
          </w:tcPr>
          <w:p w14:paraId="71385AB9" w14:textId="77777777" w:rsidR="00D74E44" w:rsidRPr="00487927" w:rsidRDefault="00D74E44" w:rsidP="00D74E44">
            <w:pPr>
              <w:jc w:val="center"/>
              <w:rPr>
                <w:rFonts w:cstheme="minorHAnsi"/>
                <w:szCs w:val="20"/>
              </w:rPr>
            </w:pPr>
          </w:p>
        </w:tc>
        <w:tc>
          <w:tcPr>
            <w:tcW w:w="990" w:type="dxa"/>
          </w:tcPr>
          <w:p w14:paraId="19FD5994" w14:textId="77777777" w:rsidR="00D74E44" w:rsidRPr="00487927" w:rsidRDefault="00D74E44" w:rsidP="00D74E44">
            <w:pPr>
              <w:jc w:val="center"/>
              <w:rPr>
                <w:rFonts w:cstheme="minorHAnsi"/>
                <w:szCs w:val="20"/>
              </w:rPr>
            </w:pPr>
          </w:p>
        </w:tc>
        <w:tc>
          <w:tcPr>
            <w:tcW w:w="990" w:type="dxa"/>
          </w:tcPr>
          <w:p w14:paraId="27624BAC" w14:textId="77777777" w:rsidR="00D74E44" w:rsidRPr="00487927" w:rsidRDefault="00D74E44" w:rsidP="00D74E44">
            <w:pPr>
              <w:jc w:val="center"/>
              <w:rPr>
                <w:rFonts w:cstheme="minorHAnsi"/>
                <w:szCs w:val="20"/>
              </w:rPr>
            </w:pPr>
          </w:p>
        </w:tc>
        <w:tc>
          <w:tcPr>
            <w:tcW w:w="990" w:type="dxa"/>
          </w:tcPr>
          <w:p w14:paraId="00FDD536" w14:textId="77777777" w:rsidR="00D74E44" w:rsidRPr="00487927" w:rsidRDefault="00D74E44" w:rsidP="00D74E44">
            <w:pPr>
              <w:jc w:val="center"/>
              <w:rPr>
                <w:rFonts w:cstheme="minorHAnsi"/>
                <w:szCs w:val="20"/>
              </w:rPr>
            </w:pPr>
          </w:p>
        </w:tc>
        <w:tc>
          <w:tcPr>
            <w:tcW w:w="1080" w:type="dxa"/>
          </w:tcPr>
          <w:p w14:paraId="24E93649" w14:textId="77777777" w:rsidR="00D74E44" w:rsidRPr="00283A38" w:rsidRDefault="00D74E44" w:rsidP="00D74E44">
            <w:pPr>
              <w:jc w:val="center"/>
              <w:rPr>
                <w:rFonts w:cstheme="minorHAnsi"/>
                <w:szCs w:val="20"/>
              </w:rPr>
            </w:pPr>
          </w:p>
        </w:tc>
        <w:tc>
          <w:tcPr>
            <w:tcW w:w="990" w:type="dxa"/>
          </w:tcPr>
          <w:p w14:paraId="21D454CE" w14:textId="77777777" w:rsidR="00D74E44" w:rsidRPr="00283A38" w:rsidRDefault="00D74E44" w:rsidP="00D74E44">
            <w:pPr>
              <w:jc w:val="center"/>
              <w:rPr>
                <w:rFonts w:cstheme="minorHAnsi"/>
                <w:szCs w:val="20"/>
              </w:rPr>
            </w:pPr>
          </w:p>
        </w:tc>
        <w:tc>
          <w:tcPr>
            <w:tcW w:w="990" w:type="dxa"/>
          </w:tcPr>
          <w:p w14:paraId="69C63059" w14:textId="77777777" w:rsidR="00D74E44" w:rsidRPr="00283A38" w:rsidRDefault="00D74E44" w:rsidP="00D74E44">
            <w:pPr>
              <w:jc w:val="center"/>
              <w:rPr>
                <w:rFonts w:cstheme="minorHAnsi"/>
                <w:szCs w:val="20"/>
              </w:rPr>
            </w:pPr>
          </w:p>
        </w:tc>
        <w:tc>
          <w:tcPr>
            <w:tcW w:w="1103" w:type="dxa"/>
          </w:tcPr>
          <w:p w14:paraId="7339AFCA" w14:textId="77777777" w:rsidR="00D74E44" w:rsidRPr="00D65767" w:rsidRDefault="00D74E44" w:rsidP="00D74E44">
            <w:pPr>
              <w:jc w:val="center"/>
              <w:rPr>
                <w:rFonts w:cstheme="minorHAnsi"/>
                <w:szCs w:val="20"/>
              </w:rPr>
            </w:pPr>
          </w:p>
        </w:tc>
        <w:tc>
          <w:tcPr>
            <w:tcW w:w="1103" w:type="dxa"/>
          </w:tcPr>
          <w:p w14:paraId="0719DEA8" w14:textId="266CE8EC"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25C8DBE" w14:textId="77777777" w:rsidTr="0061524D">
        <w:tc>
          <w:tcPr>
            <w:tcW w:w="1255" w:type="dxa"/>
          </w:tcPr>
          <w:p w14:paraId="3AA75450" w14:textId="424D2248" w:rsidR="00D74E44" w:rsidRDefault="00D74E44" w:rsidP="00D74E44">
            <w:pPr>
              <w:jc w:val="center"/>
              <w:rPr>
                <w:szCs w:val="20"/>
              </w:rPr>
            </w:pPr>
            <w:r w:rsidRPr="00751A27">
              <w:t>3310_09</w:t>
            </w:r>
          </w:p>
        </w:tc>
        <w:tc>
          <w:tcPr>
            <w:tcW w:w="990" w:type="dxa"/>
          </w:tcPr>
          <w:p w14:paraId="405A51E9" w14:textId="77777777" w:rsidR="00D74E44" w:rsidRPr="00283A38" w:rsidRDefault="00D74E44" w:rsidP="00D74E44">
            <w:pPr>
              <w:jc w:val="center"/>
              <w:rPr>
                <w:rFonts w:cstheme="minorHAnsi"/>
                <w:szCs w:val="20"/>
              </w:rPr>
            </w:pPr>
          </w:p>
        </w:tc>
        <w:tc>
          <w:tcPr>
            <w:tcW w:w="990" w:type="dxa"/>
          </w:tcPr>
          <w:p w14:paraId="6405311B" w14:textId="77777777" w:rsidR="00D74E44" w:rsidRPr="00487927" w:rsidRDefault="00D74E44" w:rsidP="00D74E44">
            <w:pPr>
              <w:jc w:val="center"/>
              <w:rPr>
                <w:rFonts w:cstheme="minorHAnsi"/>
                <w:szCs w:val="20"/>
              </w:rPr>
            </w:pPr>
          </w:p>
        </w:tc>
        <w:tc>
          <w:tcPr>
            <w:tcW w:w="990" w:type="dxa"/>
          </w:tcPr>
          <w:p w14:paraId="3639D45E" w14:textId="77777777" w:rsidR="00D74E44" w:rsidRPr="00487927" w:rsidRDefault="00D74E44" w:rsidP="00D74E44">
            <w:pPr>
              <w:jc w:val="center"/>
              <w:rPr>
                <w:rFonts w:cstheme="minorHAnsi"/>
                <w:szCs w:val="20"/>
              </w:rPr>
            </w:pPr>
          </w:p>
        </w:tc>
        <w:tc>
          <w:tcPr>
            <w:tcW w:w="990" w:type="dxa"/>
          </w:tcPr>
          <w:p w14:paraId="6394E1C7" w14:textId="77777777" w:rsidR="00D74E44" w:rsidRPr="00487927" w:rsidRDefault="00D74E44" w:rsidP="00D74E44">
            <w:pPr>
              <w:jc w:val="center"/>
              <w:rPr>
                <w:rFonts w:cstheme="minorHAnsi"/>
                <w:szCs w:val="20"/>
              </w:rPr>
            </w:pPr>
          </w:p>
        </w:tc>
        <w:tc>
          <w:tcPr>
            <w:tcW w:w="990" w:type="dxa"/>
          </w:tcPr>
          <w:p w14:paraId="61A68202" w14:textId="77777777" w:rsidR="00D74E44" w:rsidRPr="00487927" w:rsidRDefault="00D74E44" w:rsidP="00D74E44">
            <w:pPr>
              <w:jc w:val="center"/>
              <w:rPr>
                <w:rFonts w:cstheme="minorHAnsi"/>
                <w:szCs w:val="20"/>
              </w:rPr>
            </w:pPr>
          </w:p>
        </w:tc>
        <w:tc>
          <w:tcPr>
            <w:tcW w:w="990" w:type="dxa"/>
          </w:tcPr>
          <w:p w14:paraId="4BD66416" w14:textId="77777777" w:rsidR="00D74E44" w:rsidRPr="00487927" w:rsidRDefault="00D74E44" w:rsidP="00D74E44">
            <w:pPr>
              <w:jc w:val="center"/>
              <w:rPr>
                <w:rFonts w:cstheme="minorHAnsi"/>
                <w:szCs w:val="20"/>
              </w:rPr>
            </w:pPr>
          </w:p>
        </w:tc>
        <w:tc>
          <w:tcPr>
            <w:tcW w:w="1080" w:type="dxa"/>
          </w:tcPr>
          <w:p w14:paraId="7ACA8644" w14:textId="77777777" w:rsidR="00D74E44" w:rsidRPr="00283A38" w:rsidRDefault="00D74E44" w:rsidP="00D74E44">
            <w:pPr>
              <w:jc w:val="center"/>
              <w:rPr>
                <w:rFonts w:cstheme="minorHAnsi"/>
                <w:szCs w:val="20"/>
              </w:rPr>
            </w:pPr>
          </w:p>
        </w:tc>
        <w:tc>
          <w:tcPr>
            <w:tcW w:w="990" w:type="dxa"/>
          </w:tcPr>
          <w:p w14:paraId="468DDC95" w14:textId="77777777" w:rsidR="00D74E44" w:rsidRPr="00283A38" w:rsidRDefault="00D74E44" w:rsidP="00D74E44">
            <w:pPr>
              <w:jc w:val="center"/>
              <w:rPr>
                <w:rFonts w:cstheme="minorHAnsi"/>
                <w:szCs w:val="20"/>
              </w:rPr>
            </w:pPr>
          </w:p>
        </w:tc>
        <w:tc>
          <w:tcPr>
            <w:tcW w:w="990" w:type="dxa"/>
          </w:tcPr>
          <w:p w14:paraId="4B541FF6" w14:textId="77777777" w:rsidR="00D74E44" w:rsidRPr="00283A38" w:rsidRDefault="00D74E44" w:rsidP="00D74E44">
            <w:pPr>
              <w:jc w:val="center"/>
              <w:rPr>
                <w:rFonts w:cstheme="minorHAnsi"/>
                <w:szCs w:val="20"/>
              </w:rPr>
            </w:pPr>
          </w:p>
        </w:tc>
        <w:tc>
          <w:tcPr>
            <w:tcW w:w="1103" w:type="dxa"/>
          </w:tcPr>
          <w:p w14:paraId="755B066B" w14:textId="77777777" w:rsidR="00D74E44" w:rsidRPr="00D65767" w:rsidRDefault="00D74E44" w:rsidP="00D74E44">
            <w:pPr>
              <w:jc w:val="center"/>
              <w:rPr>
                <w:rFonts w:cstheme="minorHAnsi"/>
                <w:szCs w:val="20"/>
              </w:rPr>
            </w:pPr>
          </w:p>
        </w:tc>
        <w:tc>
          <w:tcPr>
            <w:tcW w:w="1103" w:type="dxa"/>
          </w:tcPr>
          <w:p w14:paraId="40121FD9" w14:textId="3B306D97"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275A7E0" w14:textId="77777777" w:rsidTr="0061524D">
        <w:tc>
          <w:tcPr>
            <w:tcW w:w="1255" w:type="dxa"/>
          </w:tcPr>
          <w:p w14:paraId="7810D746" w14:textId="2428FD19" w:rsidR="00D74E44" w:rsidRDefault="00D74E44" w:rsidP="00D74E44">
            <w:pPr>
              <w:jc w:val="center"/>
              <w:rPr>
                <w:szCs w:val="20"/>
              </w:rPr>
            </w:pPr>
            <w:r w:rsidRPr="00751A27">
              <w:t>3310_10</w:t>
            </w:r>
          </w:p>
        </w:tc>
        <w:tc>
          <w:tcPr>
            <w:tcW w:w="990" w:type="dxa"/>
          </w:tcPr>
          <w:p w14:paraId="391F8899" w14:textId="77777777" w:rsidR="00D74E44" w:rsidRPr="00283A38" w:rsidRDefault="00D74E44" w:rsidP="00D74E44">
            <w:pPr>
              <w:jc w:val="center"/>
              <w:rPr>
                <w:rFonts w:cstheme="minorHAnsi"/>
                <w:szCs w:val="20"/>
              </w:rPr>
            </w:pPr>
          </w:p>
        </w:tc>
        <w:tc>
          <w:tcPr>
            <w:tcW w:w="990" w:type="dxa"/>
          </w:tcPr>
          <w:p w14:paraId="09C82C47" w14:textId="77777777" w:rsidR="00D74E44" w:rsidRPr="00487927" w:rsidRDefault="00D74E44" w:rsidP="00D74E44">
            <w:pPr>
              <w:jc w:val="center"/>
              <w:rPr>
                <w:rFonts w:cstheme="minorHAnsi"/>
                <w:szCs w:val="20"/>
              </w:rPr>
            </w:pPr>
          </w:p>
        </w:tc>
        <w:tc>
          <w:tcPr>
            <w:tcW w:w="990" w:type="dxa"/>
          </w:tcPr>
          <w:p w14:paraId="5F575956" w14:textId="77777777" w:rsidR="00D74E44" w:rsidRPr="00487927" w:rsidRDefault="00D74E44" w:rsidP="00D74E44">
            <w:pPr>
              <w:jc w:val="center"/>
              <w:rPr>
                <w:rFonts w:cstheme="minorHAnsi"/>
                <w:szCs w:val="20"/>
              </w:rPr>
            </w:pPr>
          </w:p>
        </w:tc>
        <w:tc>
          <w:tcPr>
            <w:tcW w:w="990" w:type="dxa"/>
          </w:tcPr>
          <w:p w14:paraId="350B2544" w14:textId="77777777" w:rsidR="00D74E44" w:rsidRPr="00487927" w:rsidRDefault="00D74E44" w:rsidP="00D74E44">
            <w:pPr>
              <w:jc w:val="center"/>
              <w:rPr>
                <w:rFonts w:cstheme="minorHAnsi"/>
                <w:szCs w:val="20"/>
              </w:rPr>
            </w:pPr>
          </w:p>
        </w:tc>
        <w:tc>
          <w:tcPr>
            <w:tcW w:w="990" w:type="dxa"/>
          </w:tcPr>
          <w:p w14:paraId="07A16032" w14:textId="77777777" w:rsidR="00D74E44" w:rsidRPr="00487927" w:rsidRDefault="00D74E44" w:rsidP="00D74E44">
            <w:pPr>
              <w:jc w:val="center"/>
              <w:rPr>
                <w:rFonts w:cstheme="minorHAnsi"/>
                <w:szCs w:val="20"/>
              </w:rPr>
            </w:pPr>
          </w:p>
        </w:tc>
        <w:tc>
          <w:tcPr>
            <w:tcW w:w="990" w:type="dxa"/>
          </w:tcPr>
          <w:p w14:paraId="54F4245F" w14:textId="77777777" w:rsidR="00D74E44" w:rsidRPr="00487927" w:rsidRDefault="00D74E44" w:rsidP="00D74E44">
            <w:pPr>
              <w:jc w:val="center"/>
              <w:rPr>
                <w:rFonts w:cstheme="minorHAnsi"/>
                <w:szCs w:val="20"/>
              </w:rPr>
            </w:pPr>
          </w:p>
        </w:tc>
        <w:tc>
          <w:tcPr>
            <w:tcW w:w="1080" w:type="dxa"/>
          </w:tcPr>
          <w:p w14:paraId="352431EB" w14:textId="77777777" w:rsidR="00D74E44" w:rsidRPr="00283A38" w:rsidRDefault="00D74E44" w:rsidP="00D74E44">
            <w:pPr>
              <w:jc w:val="center"/>
              <w:rPr>
                <w:rFonts w:cstheme="minorHAnsi"/>
                <w:szCs w:val="20"/>
              </w:rPr>
            </w:pPr>
          </w:p>
        </w:tc>
        <w:tc>
          <w:tcPr>
            <w:tcW w:w="990" w:type="dxa"/>
          </w:tcPr>
          <w:p w14:paraId="489BE34E" w14:textId="77777777" w:rsidR="00D74E44" w:rsidRPr="00283A38" w:rsidRDefault="00D74E44" w:rsidP="00D74E44">
            <w:pPr>
              <w:jc w:val="center"/>
              <w:rPr>
                <w:rFonts w:cstheme="minorHAnsi"/>
                <w:szCs w:val="20"/>
              </w:rPr>
            </w:pPr>
          </w:p>
        </w:tc>
        <w:tc>
          <w:tcPr>
            <w:tcW w:w="990" w:type="dxa"/>
          </w:tcPr>
          <w:p w14:paraId="1F6C067F" w14:textId="77777777" w:rsidR="00D74E44" w:rsidRPr="00283A38" w:rsidRDefault="00D74E44" w:rsidP="00D74E44">
            <w:pPr>
              <w:jc w:val="center"/>
              <w:rPr>
                <w:rFonts w:cstheme="minorHAnsi"/>
                <w:szCs w:val="20"/>
              </w:rPr>
            </w:pPr>
          </w:p>
        </w:tc>
        <w:tc>
          <w:tcPr>
            <w:tcW w:w="1103" w:type="dxa"/>
          </w:tcPr>
          <w:p w14:paraId="0E4203D7" w14:textId="77777777" w:rsidR="00D74E44" w:rsidRPr="00D65767" w:rsidRDefault="00D74E44" w:rsidP="00D74E44">
            <w:pPr>
              <w:jc w:val="center"/>
              <w:rPr>
                <w:rFonts w:cstheme="minorHAnsi"/>
                <w:szCs w:val="20"/>
              </w:rPr>
            </w:pPr>
          </w:p>
        </w:tc>
        <w:tc>
          <w:tcPr>
            <w:tcW w:w="1103" w:type="dxa"/>
          </w:tcPr>
          <w:p w14:paraId="159A1072" w14:textId="39E16FE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CAC3A1D" w14:textId="77777777" w:rsidTr="0061524D">
        <w:tc>
          <w:tcPr>
            <w:tcW w:w="1255" w:type="dxa"/>
          </w:tcPr>
          <w:p w14:paraId="4A077C31" w14:textId="538272DC" w:rsidR="00D74E44" w:rsidRDefault="00D74E44" w:rsidP="00D74E44">
            <w:pPr>
              <w:jc w:val="center"/>
              <w:rPr>
                <w:szCs w:val="20"/>
              </w:rPr>
            </w:pPr>
            <w:r w:rsidRPr="00751A27">
              <w:t>3310_11</w:t>
            </w:r>
          </w:p>
        </w:tc>
        <w:tc>
          <w:tcPr>
            <w:tcW w:w="990" w:type="dxa"/>
          </w:tcPr>
          <w:p w14:paraId="1C34407D" w14:textId="77777777" w:rsidR="00D74E44" w:rsidRPr="00283A38" w:rsidRDefault="00D74E44" w:rsidP="00D74E44">
            <w:pPr>
              <w:jc w:val="center"/>
              <w:rPr>
                <w:rFonts w:cstheme="minorHAnsi"/>
                <w:szCs w:val="20"/>
              </w:rPr>
            </w:pPr>
          </w:p>
        </w:tc>
        <w:tc>
          <w:tcPr>
            <w:tcW w:w="990" w:type="dxa"/>
          </w:tcPr>
          <w:p w14:paraId="1B9AC957" w14:textId="77777777" w:rsidR="00D74E44" w:rsidRPr="00487927" w:rsidRDefault="00D74E44" w:rsidP="00D74E44">
            <w:pPr>
              <w:jc w:val="center"/>
              <w:rPr>
                <w:rFonts w:cstheme="minorHAnsi"/>
                <w:szCs w:val="20"/>
              </w:rPr>
            </w:pPr>
          </w:p>
        </w:tc>
        <w:tc>
          <w:tcPr>
            <w:tcW w:w="990" w:type="dxa"/>
          </w:tcPr>
          <w:p w14:paraId="1C2ABE7D" w14:textId="77777777" w:rsidR="00D74E44" w:rsidRPr="00487927" w:rsidRDefault="00D74E44" w:rsidP="00D74E44">
            <w:pPr>
              <w:jc w:val="center"/>
              <w:rPr>
                <w:rFonts w:cstheme="minorHAnsi"/>
                <w:szCs w:val="20"/>
              </w:rPr>
            </w:pPr>
          </w:p>
        </w:tc>
        <w:tc>
          <w:tcPr>
            <w:tcW w:w="990" w:type="dxa"/>
          </w:tcPr>
          <w:p w14:paraId="2EDA7782" w14:textId="77777777" w:rsidR="00D74E44" w:rsidRPr="00487927" w:rsidRDefault="00D74E44" w:rsidP="00D74E44">
            <w:pPr>
              <w:jc w:val="center"/>
              <w:rPr>
                <w:rFonts w:cstheme="minorHAnsi"/>
                <w:szCs w:val="20"/>
              </w:rPr>
            </w:pPr>
          </w:p>
        </w:tc>
        <w:tc>
          <w:tcPr>
            <w:tcW w:w="990" w:type="dxa"/>
          </w:tcPr>
          <w:p w14:paraId="0E27959D" w14:textId="77777777" w:rsidR="00D74E44" w:rsidRPr="00487927" w:rsidRDefault="00D74E44" w:rsidP="00D74E44">
            <w:pPr>
              <w:jc w:val="center"/>
              <w:rPr>
                <w:rFonts w:cstheme="minorHAnsi"/>
                <w:szCs w:val="20"/>
              </w:rPr>
            </w:pPr>
          </w:p>
        </w:tc>
        <w:tc>
          <w:tcPr>
            <w:tcW w:w="990" w:type="dxa"/>
          </w:tcPr>
          <w:p w14:paraId="1FA36448" w14:textId="77777777" w:rsidR="00D74E44" w:rsidRPr="00487927" w:rsidRDefault="00D74E44" w:rsidP="00D74E44">
            <w:pPr>
              <w:jc w:val="center"/>
              <w:rPr>
                <w:rFonts w:cstheme="minorHAnsi"/>
                <w:szCs w:val="20"/>
              </w:rPr>
            </w:pPr>
          </w:p>
        </w:tc>
        <w:tc>
          <w:tcPr>
            <w:tcW w:w="1080" w:type="dxa"/>
          </w:tcPr>
          <w:p w14:paraId="5A4AD321" w14:textId="77777777" w:rsidR="00D74E44" w:rsidRPr="00283A38" w:rsidRDefault="00D74E44" w:rsidP="00D74E44">
            <w:pPr>
              <w:jc w:val="center"/>
              <w:rPr>
                <w:rFonts w:cstheme="minorHAnsi"/>
                <w:szCs w:val="20"/>
              </w:rPr>
            </w:pPr>
          </w:p>
        </w:tc>
        <w:tc>
          <w:tcPr>
            <w:tcW w:w="990" w:type="dxa"/>
          </w:tcPr>
          <w:p w14:paraId="039282F1" w14:textId="77777777" w:rsidR="00D74E44" w:rsidRPr="00283A38" w:rsidRDefault="00D74E44" w:rsidP="00D74E44">
            <w:pPr>
              <w:jc w:val="center"/>
              <w:rPr>
                <w:rFonts w:cstheme="minorHAnsi"/>
                <w:szCs w:val="20"/>
              </w:rPr>
            </w:pPr>
          </w:p>
        </w:tc>
        <w:tc>
          <w:tcPr>
            <w:tcW w:w="990" w:type="dxa"/>
          </w:tcPr>
          <w:p w14:paraId="26B604E2" w14:textId="77777777" w:rsidR="00D74E44" w:rsidRPr="00283A38" w:rsidRDefault="00D74E44" w:rsidP="00D74E44">
            <w:pPr>
              <w:jc w:val="center"/>
              <w:rPr>
                <w:rFonts w:cstheme="minorHAnsi"/>
                <w:szCs w:val="20"/>
              </w:rPr>
            </w:pPr>
          </w:p>
        </w:tc>
        <w:tc>
          <w:tcPr>
            <w:tcW w:w="1103" w:type="dxa"/>
          </w:tcPr>
          <w:p w14:paraId="2FE627D2" w14:textId="77777777" w:rsidR="00D74E44" w:rsidRPr="00D65767" w:rsidRDefault="00D74E44" w:rsidP="00D74E44">
            <w:pPr>
              <w:jc w:val="center"/>
              <w:rPr>
                <w:rFonts w:cstheme="minorHAnsi"/>
                <w:szCs w:val="20"/>
              </w:rPr>
            </w:pPr>
          </w:p>
        </w:tc>
        <w:tc>
          <w:tcPr>
            <w:tcW w:w="1103" w:type="dxa"/>
          </w:tcPr>
          <w:p w14:paraId="2B927556" w14:textId="188E780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7F1F41F" w14:textId="77777777" w:rsidTr="0061524D">
        <w:tc>
          <w:tcPr>
            <w:tcW w:w="1255" w:type="dxa"/>
          </w:tcPr>
          <w:p w14:paraId="3367BFFD" w14:textId="4E7D4666" w:rsidR="00D74E44" w:rsidRDefault="00D74E44" w:rsidP="00D74E44">
            <w:pPr>
              <w:jc w:val="center"/>
              <w:rPr>
                <w:szCs w:val="20"/>
              </w:rPr>
            </w:pPr>
            <w:r w:rsidRPr="00751A27">
              <w:t>3310_12</w:t>
            </w:r>
          </w:p>
        </w:tc>
        <w:tc>
          <w:tcPr>
            <w:tcW w:w="990" w:type="dxa"/>
          </w:tcPr>
          <w:p w14:paraId="2E3D2ACC" w14:textId="77777777" w:rsidR="00D74E44" w:rsidRPr="00283A38" w:rsidRDefault="00D74E44" w:rsidP="00D74E44">
            <w:pPr>
              <w:jc w:val="center"/>
              <w:rPr>
                <w:rFonts w:cstheme="minorHAnsi"/>
                <w:szCs w:val="20"/>
              </w:rPr>
            </w:pPr>
          </w:p>
        </w:tc>
        <w:tc>
          <w:tcPr>
            <w:tcW w:w="990" w:type="dxa"/>
          </w:tcPr>
          <w:p w14:paraId="7B9F9E6F" w14:textId="77777777" w:rsidR="00D74E44" w:rsidRPr="00487927" w:rsidRDefault="00D74E44" w:rsidP="00D74E44">
            <w:pPr>
              <w:jc w:val="center"/>
              <w:rPr>
                <w:rFonts w:cstheme="minorHAnsi"/>
                <w:szCs w:val="20"/>
              </w:rPr>
            </w:pPr>
          </w:p>
        </w:tc>
        <w:tc>
          <w:tcPr>
            <w:tcW w:w="990" w:type="dxa"/>
          </w:tcPr>
          <w:p w14:paraId="358E0FB8" w14:textId="77777777" w:rsidR="00D74E44" w:rsidRPr="00487927" w:rsidRDefault="00D74E44" w:rsidP="00D74E44">
            <w:pPr>
              <w:jc w:val="center"/>
              <w:rPr>
                <w:rFonts w:cstheme="minorHAnsi"/>
                <w:szCs w:val="20"/>
              </w:rPr>
            </w:pPr>
          </w:p>
        </w:tc>
        <w:tc>
          <w:tcPr>
            <w:tcW w:w="990" w:type="dxa"/>
          </w:tcPr>
          <w:p w14:paraId="25FDE860" w14:textId="77777777" w:rsidR="00D74E44" w:rsidRPr="00487927" w:rsidRDefault="00D74E44" w:rsidP="00D74E44">
            <w:pPr>
              <w:jc w:val="center"/>
              <w:rPr>
                <w:rFonts w:cstheme="minorHAnsi"/>
                <w:szCs w:val="20"/>
              </w:rPr>
            </w:pPr>
          </w:p>
        </w:tc>
        <w:tc>
          <w:tcPr>
            <w:tcW w:w="990" w:type="dxa"/>
          </w:tcPr>
          <w:p w14:paraId="18C87F3F" w14:textId="77777777" w:rsidR="00D74E44" w:rsidRPr="00487927" w:rsidRDefault="00D74E44" w:rsidP="00D74E44">
            <w:pPr>
              <w:jc w:val="center"/>
              <w:rPr>
                <w:rFonts w:cstheme="minorHAnsi"/>
                <w:szCs w:val="20"/>
              </w:rPr>
            </w:pPr>
          </w:p>
        </w:tc>
        <w:tc>
          <w:tcPr>
            <w:tcW w:w="990" w:type="dxa"/>
          </w:tcPr>
          <w:p w14:paraId="5EC65B97" w14:textId="77777777" w:rsidR="00D74E44" w:rsidRPr="00487927" w:rsidRDefault="00D74E44" w:rsidP="00D74E44">
            <w:pPr>
              <w:jc w:val="center"/>
              <w:rPr>
                <w:rFonts w:cstheme="minorHAnsi"/>
                <w:szCs w:val="20"/>
              </w:rPr>
            </w:pPr>
          </w:p>
        </w:tc>
        <w:tc>
          <w:tcPr>
            <w:tcW w:w="1080" w:type="dxa"/>
          </w:tcPr>
          <w:p w14:paraId="7AB4A989" w14:textId="77777777" w:rsidR="00D74E44" w:rsidRPr="00283A38" w:rsidRDefault="00D74E44" w:rsidP="00D74E44">
            <w:pPr>
              <w:jc w:val="center"/>
              <w:rPr>
                <w:rFonts w:cstheme="minorHAnsi"/>
                <w:szCs w:val="20"/>
              </w:rPr>
            </w:pPr>
          </w:p>
        </w:tc>
        <w:tc>
          <w:tcPr>
            <w:tcW w:w="990" w:type="dxa"/>
          </w:tcPr>
          <w:p w14:paraId="7FD8EC5E" w14:textId="77777777" w:rsidR="00D74E44" w:rsidRPr="00283A38" w:rsidRDefault="00D74E44" w:rsidP="00D74E44">
            <w:pPr>
              <w:jc w:val="center"/>
              <w:rPr>
                <w:rFonts w:cstheme="minorHAnsi"/>
                <w:szCs w:val="20"/>
              </w:rPr>
            </w:pPr>
          </w:p>
        </w:tc>
        <w:tc>
          <w:tcPr>
            <w:tcW w:w="990" w:type="dxa"/>
          </w:tcPr>
          <w:p w14:paraId="3FF0DF3D" w14:textId="77777777" w:rsidR="00D74E44" w:rsidRPr="00283A38" w:rsidRDefault="00D74E44" w:rsidP="00D74E44">
            <w:pPr>
              <w:jc w:val="center"/>
              <w:rPr>
                <w:rFonts w:cstheme="minorHAnsi"/>
                <w:szCs w:val="20"/>
              </w:rPr>
            </w:pPr>
          </w:p>
        </w:tc>
        <w:tc>
          <w:tcPr>
            <w:tcW w:w="1103" w:type="dxa"/>
          </w:tcPr>
          <w:p w14:paraId="16B10233" w14:textId="77777777" w:rsidR="00D74E44" w:rsidRPr="00D65767" w:rsidRDefault="00D74E44" w:rsidP="00D74E44">
            <w:pPr>
              <w:jc w:val="center"/>
              <w:rPr>
                <w:rFonts w:cstheme="minorHAnsi"/>
                <w:szCs w:val="20"/>
              </w:rPr>
            </w:pPr>
          </w:p>
        </w:tc>
        <w:tc>
          <w:tcPr>
            <w:tcW w:w="1103" w:type="dxa"/>
          </w:tcPr>
          <w:p w14:paraId="1FAE2C9B" w14:textId="2C9FD4E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9C4941F" w14:textId="77777777" w:rsidTr="0061524D">
        <w:tc>
          <w:tcPr>
            <w:tcW w:w="1255" w:type="dxa"/>
          </w:tcPr>
          <w:p w14:paraId="1A5DAB3C" w14:textId="3702A726" w:rsidR="00D74E44" w:rsidRDefault="00D74E44" w:rsidP="00D74E44">
            <w:pPr>
              <w:jc w:val="center"/>
              <w:rPr>
                <w:szCs w:val="20"/>
              </w:rPr>
            </w:pPr>
            <w:r w:rsidRPr="00751A27">
              <w:t>3310_13</w:t>
            </w:r>
          </w:p>
        </w:tc>
        <w:tc>
          <w:tcPr>
            <w:tcW w:w="990" w:type="dxa"/>
          </w:tcPr>
          <w:p w14:paraId="167EE003" w14:textId="77777777" w:rsidR="00D74E44" w:rsidRPr="00283A38" w:rsidRDefault="00D74E44" w:rsidP="00D74E44">
            <w:pPr>
              <w:jc w:val="center"/>
              <w:rPr>
                <w:rFonts w:cstheme="minorHAnsi"/>
                <w:szCs w:val="20"/>
              </w:rPr>
            </w:pPr>
          </w:p>
        </w:tc>
        <w:tc>
          <w:tcPr>
            <w:tcW w:w="990" w:type="dxa"/>
          </w:tcPr>
          <w:p w14:paraId="1C6483F2" w14:textId="77777777" w:rsidR="00D74E44" w:rsidRPr="00487927" w:rsidRDefault="00D74E44" w:rsidP="00D74E44">
            <w:pPr>
              <w:jc w:val="center"/>
              <w:rPr>
                <w:rFonts w:cstheme="minorHAnsi"/>
                <w:szCs w:val="20"/>
              </w:rPr>
            </w:pPr>
          </w:p>
        </w:tc>
        <w:tc>
          <w:tcPr>
            <w:tcW w:w="990" w:type="dxa"/>
          </w:tcPr>
          <w:p w14:paraId="57269EDF" w14:textId="77777777" w:rsidR="00D74E44" w:rsidRPr="00487927" w:rsidRDefault="00D74E44" w:rsidP="00D74E44">
            <w:pPr>
              <w:jc w:val="center"/>
              <w:rPr>
                <w:rFonts w:cstheme="minorHAnsi"/>
                <w:szCs w:val="20"/>
              </w:rPr>
            </w:pPr>
          </w:p>
        </w:tc>
        <w:tc>
          <w:tcPr>
            <w:tcW w:w="990" w:type="dxa"/>
          </w:tcPr>
          <w:p w14:paraId="7FA9C78B" w14:textId="77777777" w:rsidR="00D74E44" w:rsidRPr="00487927" w:rsidRDefault="00D74E44" w:rsidP="00D74E44">
            <w:pPr>
              <w:jc w:val="center"/>
              <w:rPr>
                <w:rFonts w:cstheme="minorHAnsi"/>
                <w:szCs w:val="20"/>
              </w:rPr>
            </w:pPr>
          </w:p>
        </w:tc>
        <w:tc>
          <w:tcPr>
            <w:tcW w:w="990" w:type="dxa"/>
          </w:tcPr>
          <w:p w14:paraId="2F592D56" w14:textId="77777777" w:rsidR="00D74E44" w:rsidRPr="00487927" w:rsidRDefault="00D74E44" w:rsidP="00D74E44">
            <w:pPr>
              <w:jc w:val="center"/>
              <w:rPr>
                <w:rFonts w:cstheme="minorHAnsi"/>
                <w:szCs w:val="20"/>
              </w:rPr>
            </w:pPr>
          </w:p>
        </w:tc>
        <w:tc>
          <w:tcPr>
            <w:tcW w:w="990" w:type="dxa"/>
          </w:tcPr>
          <w:p w14:paraId="0B2D103E" w14:textId="77777777" w:rsidR="00D74E44" w:rsidRPr="00487927" w:rsidRDefault="00D74E44" w:rsidP="00D74E44">
            <w:pPr>
              <w:jc w:val="center"/>
              <w:rPr>
                <w:rFonts w:cstheme="minorHAnsi"/>
                <w:szCs w:val="20"/>
              </w:rPr>
            </w:pPr>
          </w:p>
        </w:tc>
        <w:tc>
          <w:tcPr>
            <w:tcW w:w="1080" w:type="dxa"/>
          </w:tcPr>
          <w:p w14:paraId="5AD4BF63" w14:textId="77777777" w:rsidR="00D74E44" w:rsidRPr="00283A38" w:rsidRDefault="00D74E44" w:rsidP="00D74E44">
            <w:pPr>
              <w:jc w:val="center"/>
              <w:rPr>
                <w:rFonts w:cstheme="minorHAnsi"/>
                <w:szCs w:val="20"/>
              </w:rPr>
            </w:pPr>
          </w:p>
        </w:tc>
        <w:tc>
          <w:tcPr>
            <w:tcW w:w="990" w:type="dxa"/>
          </w:tcPr>
          <w:p w14:paraId="2EBF20E4" w14:textId="77777777" w:rsidR="00D74E44" w:rsidRPr="00283A38" w:rsidRDefault="00D74E44" w:rsidP="00D74E44">
            <w:pPr>
              <w:jc w:val="center"/>
              <w:rPr>
                <w:rFonts w:cstheme="minorHAnsi"/>
                <w:szCs w:val="20"/>
              </w:rPr>
            </w:pPr>
          </w:p>
        </w:tc>
        <w:tc>
          <w:tcPr>
            <w:tcW w:w="990" w:type="dxa"/>
          </w:tcPr>
          <w:p w14:paraId="755DA231" w14:textId="77777777" w:rsidR="00D74E44" w:rsidRPr="00283A38" w:rsidRDefault="00D74E44" w:rsidP="00D74E44">
            <w:pPr>
              <w:jc w:val="center"/>
              <w:rPr>
                <w:rFonts w:cstheme="minorHAnsi"/>
                <w:szCs w:val="20"/>
              </w:rPr>
            </w:pPr>
          </w:p>
        </w:tc>
        <w:tc>
          <w:tcPr>
            <w:tcW w:w="1103" w:type="dxa"/>
          </w:tcPr>
          <w:p w14:paraId="24242A10" w14:textId="77777777" w:rsidR="00D74E44" w:rsidRPr="00D65767" w:rsidRDefault="00D74E44" w:rsidP="00D74E44">
            <w:pPr>
              <w:jc w:val="center"/>
              <w:rPr>
                <w:rFonts w:cstheme="minorHAnsi"/>
                <w:szCs w:val="20"/>
              </w:rPr>
            </w:pPr>
          </w:p>
        </w:tc>
        <w:tc>
          <w:tcPr>
            <w:tcW w:w="1103" w:type="dxa"/>
          </w:tcPr>
          <w:p w14:paraId="1A6E6FD2" w14:textId="0AB851E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87FE877" w14:textId="77777777" w:rsidTr="0061524D">
        <w:tc>
          <w:tcPr>
            <w:tcW w:w="1255" w:type="dxa"/>
          </w:tcPr>
          <w:p w14:paraId="77BBBBA8" w14:textId="7BD32C73" w:rsidR="00D74E44" w:rsidRDefault="00D74E44" w:rsidP="00D74E44">
            <w:pPr>
              <w:jc w:val="center"/>
              <w:rPr>
                <w:szCs w:val="20"/>
              </w:rPr>
            </w:pPr>
            <w:r w:rsidRPr="00751A27">
              <w:t>3310_14</w:t>
            </w:r>
          </w:p>
        </w:tc>
        <w:tc>
          <w:tcPr>
            <w:tcW w:w="990" w:type="dxa"/>
          </w:tcPr>
          <w:p w14:paraId="781B1556" w14:textId="77777777" w:rsidR="00D74E44" w:rsidRPr="00283A38" w:rsidRDefault="00D74E44" w:rsidP="00D74E44">
            <w:pPr>
              <w:jc w:val="center"/>
              <w:rPr>
                <w:rFonts w:cstheme="minorHAnsi"/>
                <w:szCs w:val="20"/>
              </w:rPr>
            </w:pPr>
          </w:p>
        </w:tc>
        <w:tc>
          <w:tcPr>
            <w:tcW w:w="990" w:type="dxa"/>
          </w:tcPr>
          <w:p w14:paraId="420E8771" w14:textId="77777777" w:rsidR="00D74E44" w:rsidRPr="00487927" w:rsidRDefault="00D74E44" w:rsidP="00D74E44">
            <w:pPr>
              <w:jc w:val="center"/>
              <w:rPr>
                <w:rFonts w:cstheme="minorHAnsi"/>
                <w:szCs w:val="20"/>
              </w:rPr>
            </w:pPr>
          </w:p>
        </w:tc>
        <w:tc>
          <w:tcPr>
            <w:tcW w:w="990" w:type="dxa"/>
          </w:tcPr>
          <w:p w14:paraId="426ED5FD" w14:textId="77777777" w:rsidR="00D74E44" w:rsidRPr="00487927" w:rsidRDefault="00D74E44" w:rsidP="00D74E44">
            <w:pPr>
              <w:jc w:val="center"/>
              <w:rPr>
                <w:rFonts w:cstheme="minorHAnsi"/>
                <w:szCs w:val="20"/>
              </w:rPr>
            </w:pPr>
          </w:p>
        </w:tc>
        <w:tc>
          <w:tcPr>
            <w:tcW w:w="990" w:type="dxa"/>
          </w:tcPr>
          <w:p w14:paraId="31141FE1" w14:textId="77777777" w:rsidR="00D74E44" w:rsidRPr="00487927" w:rsidRDefault="00D74E44" w:rsidP="00D74E44">
            <w:pPr>
              <w:jc w:val="center"/>
              <w:rPr>
                <w:rFonts w:cstheme="minorHAnsi"/>
                <w:szCs w:val="20"/>
              </w:rPr>
            </w:pPr>
          </w:p>
        </w:tc>
        <w:tc>
          <w:tcPr>
            <w:tcW w:w="990" w:type="dxa"/>
          </w:tcPr>
          <w:p w14:paraId="6C17D3D3" w14:textId="77777777" w:rsidR="00D74E44" w:rsidRPr="00487927" w:rsidRDefault="00D74E44" w:rsidP="00D74E44">
            <w:pPr>
              <w:jc w:val="center"/>
              <w:rPr>
                <w:rFonts w:cstheme="minorHAnsi"/>
                <w:szCs w:val="20"/>
              </w:rPr>
            </w:pPr>
          </w:p>
        </w:tc>
        <w:tc>
          <w:tcPr>
            <w:tcW w:w="990" w:type="dxa"/>
          </w:tcPr>
          <w:p w14:paraId="692644BB" w14:textId="77777777" w:rsidR="00D74E44" w:rsidRPr="00487927" w:rsidRDefault="00D74E44" w:rsidP="00D74E44">
            <w:pPr>
              <w:jc w:val="center"/>
              <w:rPr>
                <w:rFonts w:cstheme="minorHAnsi"/>
                <w:szCs w:val="20"/>
              </w:rPr>
            </w:pPr>
          </w:p>
        </w:tc>
        <w:tc>
          <w:tcPr>
            <w:tcW w:w="1080" w:type="dxa"/>
          </w:tcPr>
          <w:p w14:paraId="7C27962B" w14:textId="77777777" w:rsidR="00D74E44" w:rsidRPr="00283A38" w:rsidRDefault="00D74E44" w:rsidP="00D74E44">
            <w:pPr>
              <w:jc w:val="center"/>
              <w:rPr>
                <w:rFonts w:cstheme="minorHAnsi"/>
                <w:szCs w:val="20"/>
              </w:rPr>
            </w:pPr>
          </w:p>
        </w:tc>
        <w:tc>
          <w:tcPr>
            <w:tcW w:w="990" w:type="dxa"/>
          </w:tcPr>
          <w:p w14:paraId="15B8E077" w14:textId="77777777" w:rsidR="00D74E44" w:rsidRPr="00283A38" w:rsidRDefault="00D74E44" w:rsidP="00D74E44">
            <w:pPr>
              <w:jc w:val="center"/>
              <w:rPr>
                <w:rFonts w:cstheme="minorHAnsi"/>
                <w:szCs w:val="20"/>
              </w:rPr>
            </w:pPr>
          </w:p>
        </w:tc>
        <w:tc>
          <w:tcPr>
            <w:tcW w:w="990" w:type="dxa"/>
          </w:tcPr>
          <w:p w14:paraId="7087FDFC" w14:textId="77777777" w:rsidR="00D74E44" w:rsidRPr="00283A38" w:rsidRDefault="00D74E44" w:rsidP="00D74E44">
            <w:pPr>
              <w:jc w:val="center"/>
              <w:rPr>
                <w:rFonts w:cstheme="minorHAnsi"/>
                <w:szCs w:val="20"/>
              </w:rPr>
            </w:pPr>
          </w:p>
        </w:tc>
        <w:tc>
          <w:tcPr>
            <w:tcW w:w="1103" w:type="dxa"/>
          </w:tcPr>
          <w:p w14:paraId="2C2794B3" w14:textId="77777777" w:rsidR="00D74E44" w:rsidRPr="00D65767" w:rsidRDefault="00D74E44" w:rsidP="00D74E44">
            <w:pPr>
              <w:jc w:val="center"/>
              <w:rPr>
                <w:rFonts w:cstheme="minorHAnsi"/>
                <w:szCs w:val="20"/>
              </w:rPr>
            </w:pPr>
          </w:p>
        </w:tc>
        <w:tc>
          <w:tcPr>
            <w:tcW w:w="1103" w:type="dxa"/>
          </w:tcPr>
          <w:p w14:paraId="05805D17" w14:textId="5C2AE189"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ED7195E" w14:textId="77777777" w:rsidTr="0061524D">
        <w:tc>
          <w:tcPr>
            <w:tcW w:w="1255" w:type="dxa"/>
          </w:tcPr>
          <w:p w14:paraId="7EC04D93" w14:textId="6F5D3B33" w:rsidR="00D74E44" w:rsidRDefault="00D74E44" w:rsidP="00D74E44">
            <w:pPr>
              <w:jc w:val="center"/>
              <w:rPr>
                <w:szCs w:val="20"/>
              </w:rPr>
            </w:pPr>
            <w:r w:rsidRPr="00751A27">
              <w:t>3310_15</w:t>
            </w:r>
          </w:p>
        </w:tc>
        <w:tc>
          <w:tcPr>
            <w:tcW w:w="990" w:type="dxa"/>
          </w:tcPr>
          <w:p w14:paraId="326D0C85" w14:textId="77777777" w:rsidR="00D74E44" w:rsidRPr="00283A38" w:rsidRDefault="00D74E44" w:rsidP="00D74E44">
            <w:pPr>
              <w:jc w:val="center"/>
              <w:rPr>
                <w:rFonts w:cstheme="minorHAnsi"/>
                <w:szCs w:val="20"/>
              </w:rPr>
            </w:pPr>
          </w:p>
        </w:tc>
        <w:tc>
          <w:tcPr>
            <w:tcW w:w="990" w:type="dxa"/>
          </w:tcPr>
          <w:p w14:paraId="1C861792" w14:textId="77777777" w:rsidR="00D74E44" w:rsidRPr="00487927" w:rsidRDefault="00D74E44" w:rsidP="00D74E44">
            <w:pPr>
              <w:jc w:val="center"/>
              <w:rPr>
                <w:rFonts w:cstheme="minorHAnsi"/>
                <w:szCs w:val="20"/>
              </w:rPr>
            </w:pPr>
          </w:p>
        </w:tc>
        <w:tc>
          <w:tcPr>
            <w:tcW w:w="990" w:type="dxa"/>
          </w:tcPr>
          <w:p w14:paraId="5F42F9EE" w14:textId="77777777" w:rsidR="00D74E44" w:rsidRPr="00487927" w:rsidRDefault="00D74E44" w:rsidP="00D74E44">
            <w:pPr>
              <w:jc w:val="center"/>
              <w:rPr>
                <w:rFonts w:cstheme="minorHAnsi"/>
                <w:szCs w:val="20"/>
              </w:rPr>
            </w:pPr>
          </w:p>
        </w:tc>
        <w:tc>
          <w:tcPr>
            <w:tcW w:w="990" w:type="dxa"/>
          </w:tcPr>
          <w:p w14:paraId="277AFAA7" w14:textId="77777777" w:rsidR="00D74E44" w:rsidRPr="00487927" w:rsidRDefault="00D74E44" w:rsidP="00D74E44">
            <w:pPr>
              <w:jc w:val="center"/>
              <w:rPr>
                <w:rFonts w:cstheme="minorHAnsi"/>
                <w:szCs w:val="20"/>
              </w:rPr>
            </w:pPr>
          </w:p>
        </w:tc>
        <w:tc>
          <w:tcPr>
            <w:tcW w:w="990" w:type="dxa"/>
          </w:tcPr>
          <w:p w14:paraId="33EE8E51" w14:textId="77777777" w:rsidR="00D74E44" w:rsidRPr="00487927" w:rsidRDefault="00D74E44" w:rsidP="00D74E44">
            <w:pPr>
              <w:jc w:val="center"/>
              <w:rPr>
                <w:rFonts w:cstheme="minorHAnsi"/>
                <w:szCs w:val="20"/>
              </w:rPr>
            </w:pPr>
          </w:p>
        </w:tc>
        <w:tc>
          <w:tcPr>
            <w:tcW w:w="990" w:type="dxa"/>
          </w:tcPr>
          <w:p w14:paraId="61D6955C" w14:textId="77777777" w:rsidR="00D74E44" w:rsidRPr="00487927" w:rsidRDefault="00D74E44" w:rsidP="00D74E44">
            <w:pPr>
              <w:jc w:val="center"/>
              <w:rPr>
                <w:rFonts w:cstheme="minorHAnsi"/>
                <w:szCs w:val="20"/>
              </w:rPr>
            </w:pPr>
          </w:p>
        </w:tc>
        <w:tc>
          <w:tcPr>
            <w:tcW w:w="1080" w:type="dxa"/>
          </w:tcPr>
          <w:p w14:paraId="002CE5C2" w14:textId="77777777" w:rsidR="00D74E44" w:rsidRPr="00283A38" w:rsidRDefault="00D74E44" w:rsidP="00D74E44">
            <w:pPr>
              <w:jc w:val="center"/>
              <w:rPr>
                <w:rFonts w:cstheme="minorHAnsi"/>
                <w:szCs w:val="20"/>
              </w:rPr>
            </w:pPr>
          </w:p>
        </w:tc>
        <w:tc>
          <w:tcPr>
            <w:tcW w:w="990" w:type="dxa"/>
          </w:tcPr>
          <w:p w14:paraId="5576F634" w14:textId="77777777" w:rsidR="00D74E44" w:rsidRPr="00283A38" w:rsidRDefault="00D74E44" w:rsidP="00D74E44">
            <w:pPr>
              <w:jc w:val="center"/>
              <w:rPr>
                <w:rFonts w:cstheme="minorHAnsi"/>
                <w:szCs w:val="20"/>
              </w:rPr>
            </w:pPr>
          </w:p>
        </w:tc>
        <w:tc>
          <w:tcPr>
            <w:tcW w:w="990" w:type="dxa"/>
          </w:tcPr>
          <w:p w14:paraId="4FD0019B" w14:textId="77777777" w:rsidR="00D74E44" w:rsidRPr="00283A38" w:rsidRDefault="00D74E44" w:rsidP="00D74E44">
            <w:pPr>
              <w:jc w:val="center"/>
              <w:rPr>
                <w:rFonts w:cstheme="minorHAnsi"/>
                <w:szCs w:val="20"/>
              </w:rPr>
            </w:pPr>
          </w:p>
        </w:tc>
        <w:tc>
          <w:tcPr>
            <w:tcW w:w="1103" w:type="dxa"/>
          </w:tcPr>
          <w:p w14:paraId="79DA81EE" w14:textId="77777777" w:rsidR="00D74E44" w:rsidRPr="00D65767" w:rsidRDefault="00D74E44" w:rsidP="00D74E44">
            <w:pPr>
              <w:jc w:val="center"/>
              <w:rPr>
                <w:rFonts w:cstheme="minorHAnsi"/>
                <w:szCs w:val="20"/>
              </w:rPr>
            </w:pPr>
          </w:p>
        </w:tc>
        <w:tc>
          <w:tcPr>
            <w:tcW w:w="1103" w:type="dxa"/>
          </w:tcPr>
          <w:p w14:paraId="4EB77382" w14:textId="741B1DB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FB3AB0A" w14:textId="77777777" w:rsidTr="0061524D">
        <w:tc>
          <w:tcPr>
            <w:tcW w:w="1255" w:type="dxa"/>
          </w:tcPr>
          <w:p w14:paraId="06B62A8E" w14:textId="66B50471" w:rsidR="00D74E44" w:rsidRDefault="00D74E44" w:rsidP="00D74E44">
            <w:pPr>
              <w:jc w:val="center"/>
              <w:rPr>
                <w:szCs w:val="20"/>
              </w:rPr>
            </w:pPr>
            <w:r w:rsidRPr="00751A27">
              <w:t>3310_16</w:t>
            </w:r>
          </w:p>
        </w:tc>
        <w:tc>
          <w:tcPr>
            <w:tcW w:w="990" w:type="dxa"/>
          </w:tcPr>
          <w:p w14:paraId="158B351F" w14:textId="77777777" w:rsidR="00D74E44" w:rsidRPr="00283A38" w:rsidRDefault="00D74E44" w:rsidP="00D74E44">
            <w:pPr>
              <w:jc w:val="center"/>
              <w:rPr>
                <w:rFonts w:cstheme="minorHAnsi"/>
                <w:szCs w:val="20"/>
              </w:rPr>
            </w:pPr>
          </w:p>
        </w:tc>
        <w:tc>
          <w:tcPr>
            <w:tcW w:w="990" w:type="dxa"/>
          </w:tcPr>
          <w:p w14:paraId="1881AE32" w14:textId="77777777" w:rsidR="00D74E44" w:rsidRPr="00487927" w:rsidRDefault="00D74E44" w:rsidP="00D74E44">
            <w:pPr>
              <w:jc w:val="center"/>
              <w:rPr>
                <w:rFonts w:cstheme="minorHAnsi"/>
                <w:szCs w:val="20"/>
              </w:rPr>
            </w:pPr>
          </w:p>
        </w:tc>
        <w:tc>
          <w:tcPr>
            <w:tcW w:w="990" w:type="dxa"/>
          </w:tcPr>
          <w:p w14:paraId="42047607" w14:textId="77777777" w:rsidR="00D74E44" w:rsidRPr="00487927" w:rsidRDefault="00D74E44" w:rsidP="00D74E44">
            <w:pPr>
              <w:jc w:val="center"/>
              <w:rPr>
                <w:rFonts w:cstheme="minorHAnsi"/>
                <w:szCs w:val="20"/>
              </w:rPr>
            </w:pPr>
          </w:p>
        </w:tc>
        <w:tc>
          <w:tcPr>
            <w:tcW w:w="990" w:type="dxa"/>
          </w:tcPr>
          <w:p w14:paraId="4030B76B" w14:textId="77777777" w:rsidR="00D74E44" w:rsidRPr="00487927" w:rsidRDefault="00D74E44" w:rsidP="00D74E44">
            <w:pPr>
              <w:jc w:val="center"/>
              <w:rPr>
                <w:rFonts w:cstheme="minorHAnsi"/>
                <w:szCs w:val="20"/>
              </w:rPr>
            </w:pPr>
          </w:p>
        </w:tc>
        <w:tc>
          <w:tcPr>
            <w:tcW w:w="990" w:type="dxa"/>
          </w:tcPr>
          <w:p w14:paraId="27F96BA6" w14:textId="77777777" w:rsidR="00D74E44" w:rsidRPr="00487927" w:rsidRDefault="00D74E44" w:rsidP="00D74E44">
            <w:pPr>
              <w:jc w:val="center"/>
              <w:rPr>
                <w:rFonts w:cstheme="minorHAnsi"/>
                <w:szCs w:val="20"/>
              </w:rPr>
            </w:pPr>
          </w:p>
        </w:tc>
        <w:tc>
          <w:tcPr>
            <w:tcW w:w="990" w:type="dxa"/>
          </w:tcPr>
          <w:p w14:paraId="26A388BC" w14:textId="77777777" w:rsidR="00D74E44" w:rsidRPr="00487927" w:rsidRDefault="00D74E44" w:rsidP="00D74E44">
            <w:pPr>
              <w:jc w:val="center"/>
              <w:rPr>
                <w:rFonts w:cstheme="minorHAnsi"/>
                <w:szCs w:val="20"/>
              </w:rPr>
            </w:pPr>
          </w:p>
        </w:tc>
        <w:tc>
          <w:tcPr>
            <w:tcW w:w="1080" w:type="dxa"/>
          </w:tcPr>
          <w:p w14:paraId="6AC16E6F" w14:textId="77777777" w:rsidR="00D74E44" w:rsidRPr="00283A38" w:rsidRDefault="00D74E44" w:rsidP="00D74E44">
            <w:pPr>
              <w:jc w:val="center"/>
              <w:rPr>
                <w:rFonts w:cstheme="minorHAnsi"/>
                <w:szCs w:val="20"/>
              </w:rPr>
            </w:pPr>
          </w:p>
        </w:tc>
        <w:tc>
          <w:tcPr>
            <w:tcW w:w="990" w:type="dxa"/>
          </w:tcPr>
          <w:p w14:paraId="19B685DF" w14:textId="77777777" w:rsidR="00D74E44" w:rsidRPr="00283A38" w:rsidRDefault="00D74E44" w:rsidP="00D74E44">
            <w:pPr>
              <w:jc w:val="center"/>
              <w:rPr>
                <w:rFonts w:cstheme="minorHAnsi"/>
                <w:szCs w:val="20"/>
              </w:rPr>
            </w:pPr>
          </w:p>
        </w:tc>
        <w:tc>
          <w:tcPr>
            <w:tcW w:w="990" w:type="dxa"/>
          </w:tcPr>
          <w:p w14:paraId="0A3A84EC" w14:textId="77777777" w:rsidR="00D74E44" w:rsidRPr="00283A38" w:rsidRDefault="00D74E44" w:rsidP="00D74E44">
            <w:pPr>
              <w:jc w:val="center"/>
              <w:rPr>
                <w:rFonts w:cstheme="minorHAnsi"/>
                <w:szCs w:val="20"/>
              </w:rPr>
            </w:pPr>
          </w:p>
        </w:tc>
        <w:tc>
          <w:tcPr>
            <w:tcW w:w="1103" w:type="dxa"/>
          </w:tcPr>
          <w:p w14:paraId="0209FB19" w14:textId="77777777" w:rsidR="00D74E44" w:rsidRPr="00D65767" w:rsidRDefault="00D74E44" w:rsidP="00D74E44">
            <w:pPr>
              <w:jc w:val="center"/>
              <w:rPr>
                <w:rFonts w:cstheme="minorHAnsi"/>
                <w:szCs w:val="20"/>
              </w:rPr>
            </w:pPr>
          </w:p>
        </w:tc>
        <w:tc>
          <w:tcPr>
            <w:tcW w:w="1103" w:type="dxa"/>
          </w:tcPr>
          <w:p w14:paraId="53F2ABBF" w14:textId="4F4F99E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E22DA79" w14:textId="77777777" w:rsidTr="0061524D">
        <w:tc>
          <w:tcPr>
            <w:tcW w:w="1255" w:type="dxa"/>
          </w:tcPr>
          <w:p w14:paraId="39D6C216" w14:textId="49785910" w:rsidR="00D74E44" w:rsidRDefault="00D74E44" w:rsidP="00D74E44">
            <w:pPr>
              <w:jc w:val="center"/>
              <w:rPr>
                <w:szCs w:val="20"/>
              </w:rPr>
            </w:pPr>
            <w:r w:rsidRPr="00751A27">
              <w:lastRenderedPageBreak/>
              <w:t>3312_01</w:t>
            </w:r>
          </w:p>
        </w:tc>
        <w:tc>
          <w:tcPr>
            <w:tcW w:w="990" w:type="dxa"/>
          </w:tcPr>
          <w:p w14:paraId="7EE0A8D2" w14:textId="77777777" w:rsidR="00D74E44" w:rsidRPr="00283A38" w:rsidRDefault="00D74E44" w:rsidP="00D74E44">
            <w:pPr>
              <w:jc w:val="center"/>
              <w:rPr>
                <w:rFonts w:cstheme="minorHAnsi"/>
                <w:szCs w:val="20"/>
              </w:rPr>
            </w:pPr>
          </w:p>
        </w:tc>
        <w:tc>
          <w:tcPr>
            <w:tcW w:w="990" w:type="dxa"/>
          </w:tcPr>
          <w:p w14:paraId="0BB97089" w14:textId="77777777" w:rsidR="00D74E44" w:rsidRPr="00487927" w:rsidRDefault="00D74E44" w:rsidP="00D74E44">
            <w:pPr>
              <w:jc w:val="center"/>
              <w:rPr>
                <w:rFonts w:cstheme="minorHAnsi"/>
                <w:szCs w:val="20"/>
              </w:rPr>
            </w:pPr>
          </w:p>
        </w:tc>
        <w:tc>
          <w:tcPr>
            <w:tcW w:w="990" w:type="dxa"/>
          </w:tcPr>
          <w:p w14:paraId="641EEF24" w14:textId="77777777" w:rsidR="00D74E44" w:rsidRPr="00487927" w:rsidRDefault="00D74E44" w:rsidP="00D74E44">
            <w:pPr>
              <w:jc w:val="center"/>
              <w:rPr>
                <w:rFonts w:cstheme="minorHAnsi"/>
                <w:szCs w:val="20"/>
              </w:rPr>
            </w:pPr>
          </w:p>
        </w:tc>
        <w:tc>
          <w:tcPr>
            <w:tcW w:w="990" w:type="dxa"/>
          </w:tcPr>
          <w:p w14:paraId="11C91AD6" w14:textId="77777777" w:rsidR="00D74E44" w:rsidRPr="00487927" w:rsidRDefault="00D74E44" w:rsidP="00D74E44">
            <w:pPr>
              <w:jc w:val="center"/>
              <w:rPr>
                <w:rFonts w:cstheme="minorHAnsi"/>
                <w:szCs w:val="20"/>
              </w:rPr>
            </w:pPr>
          </w:p>
        </w:tc>
        <w:tc>
          <w:tcPr>
            <w:tcW w:w="990" w:type="dxa"/>
          </w:tcPr>
          <w:p w14:paraId="6B1746A7" w14:textId="77777777" w:rsidR="00D74E44" w:rsidRPr="00487927" w:rsidRDefault="00D74E44" w:rsidP="00D74E44">
            <w:pPr>
              <w:jc w:val="center"/>
              <w:rPr>
                <w:rFonts w:cstheme="minorHAnsi"/>
                <w:szCs w:val="20"/>
              </w:rPr>
            </w:pPr>
          </w:p>
        </w:tc>
        <w:tc>
          <w:tcPr>
            <w:tcW w:w="990" w:type="dxa"/>
          </w:tcPr>
          <w:p w14:paraId="76FE565F" w14:textId="77777777" w:rsidR="00D74E44" w:rsidRPr="00487927" w:rsidRDefault="00D74E44" w:rsidP="00D74E44">
            <w:pPr>
              <w:jc w:val="center"/>
              <w:rPr>
                <w:rFonts w:cstheme="minorHAnsi"/>
                <w:szCs w:val="20"/>
              </w:rPr>
            </w:pPr>
          </w:p>
        </w:tc>
        <w:tc>
          <w:tcPr>
            <w:tcW w:w="1080" w:type="dxa"/>
          </w:tcPr>
          <w:p w14:paraId="16447552" w14:textId="77777777" w:rsidR="00D74E44" w:rsidRPr="00283A38" w:rsidRDefault="00D74E44" w:rsidP="00D74E44">
            <w:pPr>
              <w:jc w:val="center"/>
              <w:rPr>
                <w:rFonts w:cstheme="minorHAnsi"/>
                <w:szCs w:val="20"/>
              </w:rPr>
            </w:pPr>
          </w:p>
        </w:tc>
        <w:tc>
          <w:tcPr>
            <w:tcW w:w="990" w:type="dxa"/>
          </w:tcPr>
          <w:p w14:paraId="5B55998A" w14:textId="77777777" w:rsidR="00D74E44" w:rsidRPr="00283A38" w:rsidRDefault="00D74E44" w:rsidP="00D74E44">
            <w:pPr>
              <w:jc w:val="center"/>
              <w:rPr>
                <w:rFonts w:cstheme="minorHAnsi"/>
                <w:szCs w:val="20"/>
              </w:rPr>
            </w:pPr>
          </w:p>
        </w:tc>
        <w:tc>
          <w:tcPr>
            <w:tcW w:w="990" w:type="dxa"/>
          </w:tcPr>
          <w:p w14:paraId="7DF0194C" w14:textId="77777777" w:rsidR="00D74E44" w:rsidRPr="00283A38" w:rsidRDefault="00D74E44" w:rsidP="00D74E44">
            <w:pPr>
              <w:jc w:val="center"/>
              <w:rPr>
                <w:rFonts w:cstheme="minorHAnsi"/>
                <w:szCs w:val="20"/>
              </w:rPr>
            </w:pPr>
          </w:p>
        </w:tc>
        <w:tc>
          <w:tcPr>
            <w:tcW w:w="1103" w:type="dxa"/>
          </w:tcPr>
          <w:p w14:paraId="7F077476" w14:textId="77777777" w:rsidR="00D74E44" w:rsidRPr="00D65767" w:rsidRDefault="00D74E44" w:rsidP="00D74E44">
            <w:pPr>
              <w:jc w:val="center"/>
              <w:rPr>
                <w:rFonts w:cstheme="minorHAnsi"/>
                <w:szCs w:val="20"/>
              </w:rPr>
            </w:pPr>
          </w:p>
        </w:tc>
        <w:tc>
          <w:tcPr>
            <w:tcW w:w="1103" w:type="dxa"/>
          </w:tcPr>
          <w:p w14:paraId="5C0BDCCF" w14:textId="3BCFCAD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70F6B85" w14:textId="77777777" w:rsidTr="0061524D">
        <w:tc>
          <w:tcPr>
            <w:tcW w:w="1255" w:type="dxa"/>
          </w:tcPr>
          <w:p w14:paraId="6496399E" w14:textId="28FD97E0" w:rsidR="00D74E44" w:rsidRDefault="00D74E44" w:rsidP="00D74E44">
            <w:pPr>
              <w:jc w:val="center"/>
              <w:rPr>
                <w:szCs w:val="20"/>
              </w:rPr>
            </w:pPr>
            <w:r w:rsidRPr="00751A27">
              <w:t>3312_02</w:t>
            </w:r>
          </w:p>
        </w:tc>
        <w:tc>
          <w:tcPr>
            <w:tcW w:w="990" w:type="dxa"/>
          </w:tcPr>
          <w:p w14:paraId="722D5E1A" w14:textId="77777777" w:rsidR="00D74E44" w:rsidRPr="00283A38" w:rsidRDefault="00D74E44" w:rsidP="00D74E44">
            <w:pPr>
              <w:jc w:val="center"/>
              <w:rPr>
                <w:rFonts w:cstheme="minorHAnsi"/>
                <w:szCs w:val="20"/>
              </w:rPr>
            </w:pPr>
          </w:p>
        </w:tc>
        <w:tc>
          <w:tcPr>
            <w:tcW w:w="990" w:type="dxa"/>
          </w:tcPr>
          <w:p w14:paraId="51800760" w14:textId="77777777" w:rsidR="00D74E44" w:rsidRPr="00487927" w:rsidRDefault="00D74E44" w:rsidP="00D74E44">
            <w:pPr>
              <w:jc w:val="center"/>
              <w:rPr>
                <w:rFonts w:cstheme="minorHAnsi"/>
                <w:szCs w:val="20"/>
              </w:rPr>
            </w:pPr>
          </w:p>
        </w:tc>
        <w:tc>
          <w:tcPr>
            <w:tcW w:w="990" w:type="dxa"/>
          </w:tcPr>
          <w:p w14:paraId="37A7D880" w14:textId="77777777" w:rsidR="00D74E44" w:rsidRPr="00487927" w:rsidRDefault="00D74E44" w:rsidP="00D74E44">
            <w:pPr>
              <w:jc w:val="center"/>
              <w:rPr>
                <w:rFonts w:cstheme="minorHAnsi"/>
                <w:szCs w:val="20"/>
              </w:rPr>
            </w:pPr>
          </w:p>
        </w:tc>
        <w:tc>
          <w:tcPr>
            <w:tcW w:w="990" w:type="dxa"/>
          </w:tcPr>
          <w:p w14:paraId="3D296C2F" w14:textId="77777777" w:rsidR="00D74E44" w:rsidRPr="00487927" w:rsidRDefault="00D74E44" w:rsidP="00D74E44">
            <w:pPr>
              <w:jc w:val="center"/>
              <w:rPr>
                <w:rFonts w:cstheme="minorHAnsi"/>
                <w:szCs w:val="20"/>
              </w:rPr>
            </w:pPr>
          </w:p>
        </w:tc>
        <w:tc>
          <w:tcPr>
            <w:tcW w:w="990" w:type="dxa"/>
          </w:tcPr>
          <w:p w14:paraId="79281E10" w14:textId="77777777" w:rsidR="00D74E44" w:rsidRPr="00487927" w:rsidRDefault="00D74E44" w:rsidP="00D74E44">
            <w:pPr>
              <w:jc w:val="center"/>
              <w:rPr>
                <w:rFonts w:cstheme="minorHAnsi"/>
                <w:szCs w:val="20"/>
              </w:rPr>
            </w:pPr>
          </w:p>
        </w:tc>
        <w:tc>
          <w:tcPr>
            <w:tcW w:w="990" w:type="dxa"/>
          </w:tcPr>
          <w:p w14:paraId="13164799" w14:textId="77777777" w:rsidR="00D74E44" w:rsidRPr="00487927" w:rsidRDefault="00D74E44" w:rsidP="00D74E44">
            <w:pPr>
              <w:jc w:val="center"/>
              <w:rPr>
                <w:rFonts w:cstheme="minorHAnsi"/>
                <w:szCs w:val="20"/>
              </w:rPr>
            </w:pPr>
          </w:p>
        </w:tc>
        <w:tc>
          <w:tcPr>
            <w:tcW w:w="1080" w:type="dxa"/>
          </w:tcPr>
          <w:p w14:paraId="58C56EC1" w14:textId="77777777" w:rsidR="00D74E44" w:rsidRPr="00283A38" w:rsidRDefault="00D74E44" w:rsidP="00D74E44">
            <w:pPr>
              <w:jc w:val="center"/>
              <w:rPr>
                <w:rFonts w:cstheme="minorHAnsi"/>
                <w:szCs w:val="20"/>
              </w:rPr>
            </w:pPr>
          </w:p>
        </w:tc>
        <w:tc>
          <w:tcPr>
            <w:tcW w:w="990" w:type="dxa"/>
          </w:tcPr>
          <w:p w14:paraId="2936C878" w14:textId="77777777" w:rsidR="00D74E44" w:rsidRPr="00283A38" w:rsidRDefault="00D74E44" w:rsidP="00D74E44">
            <w:pPr>
              <w:jc w:val="center"/>
              <w:rPr>
                <w:rFonts w:cstheme="minorHAnsi"/>
                <w:szCs w:val="20"/>
              </w:rPr>
            </w:pPr>
          </w:p>
        </w:tc>
        <w:tc>
          <w:tcPr>
            <w:tcW w:w="990" w:type="dxa"/>
          </w:tcPr>
          <w:p w14:paraId="35B55BB7" w14:textId="77777777" w:rsidR="00D74E44" w:rsidRPr="00283A38" w:rsidRDefault="00D74E44" w:rsidP="00D74E44">
            <w:pPr>
              <w:jc w:val="center"/>
              <w:rPr>
                <w:rFonts w:cstheme="minorHAnsi"/>
                <w:szCs w:val="20"/>
              </w:rPr>
            </w:pPr>
          </w:p>
        </w:tc>
        <w:tc>
          <w:tcPr>
            <w:tcW w:w="1103" w:type="dxa"/>
          </w:tcPr>
          <w:p w14:paraId="098C5732" w14:textId="77777777" w:rsidR="00D74E44" w:rsidRPr="00D65767" w:rsidRDefault="00D74E44" w:rsidP="00D74E44">
            <w:pPr>
              <w:jc w:val="center"/>
              <w:rPr>
                <w:rFonts w:cstheme="minorHAnsi"/>
                <w:szCs w:val="20"/>
              </w:rPr>
            </w:pPr>
          </w:p>
        </w:tc>
        <w:tc>
          <w:tcPr>
            <w:tcW w:w="1103" w:type="dxa"/>
          </w:tcPr>
          <w:p w14:paraId="67F9D93A" w14:textId="2DA4B1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B50B066" w14:textId="77777777" w:rsidTr="0061524D">
        <w:tc>
          <w:tcPr>
            <w:tcW w:w="1255" w:type="dxa"/>
          </w:tcPr>
          <w:p w14:paraId="07FBFD17" w14:textId="23B836C8" w:rsidR="00D74E44" w:rsidRDefault="00D74E44" w:rsidP="00D74E44">
            <w:pPr>
              <w:jc w:val="center"/>
              <w:rPr>
                <w:szCs w:val="20"/>
              </w:rPr>
            </w:pPr>
            <w:r w:rsidRPr="00751A27">
              <w:t>3312_03</w:t>
            </w:r>
          </w:p>
        </w:tc>
        <w:tc>
          <w:tcPr>
            <w:tcW w:w="990" w:type="dxa"/>
          </w:tcPr>
          <w:p w14:paraId="692915B9" w14:textId="77777777" w:rsidR="00D74E44" w:rsidRPr="00283A38" w:rsidRDefault="00D74E44" w:rsidP="00D74E44">
            <w:pPr>
              <w:jc w:val="center"/>
              <w:rPr>
                <w:rFonts w:cstheme="minorHAnsi"/>
                <w:szCs w:val="20"/>
              </w:rPr>
            </w:pPr>
          </w:p>
        </w:tc>
        <w:tc>
          <w:tcPr>
            <w:tcW w:w="990" w:type="dxa"/>
          </w:tcPr>
          <w:p w14:paraId="68334727" w14:textId="77777777" w:rsidR="00D74E44" w:rsidRPr="00487927" w:rsidRDefault="00D74E44" w:rsidP="00D74E44">
            <w:pPr>
              <w:jc w:val="center"/>
              <w:rPr>
                <w:rFonts w:cstheme="minorHAnsi"/>
                <w:szCs w:val="20"/>
              </w:rPr>
            </w:pPr>
          </w:p>
        </w:tc>
        <w:tc>
          <w:tcPr>
            <w:tcW w:w="990" w:type="dxa"/>
          </w:tcPr>
          <w:p w14:paraId="123D810E" w14:textId="77777777" w:rsidR="00D74E44" w:rsidRPr="00487927" w:rsidRDefault="00D74E44" w:rsidP="00D74E44">
            <w:pPr>
              <w:jc w:val="center"/>
              <w:rPr>
                <w:rFonts w:cstheme="minorHAnsi"/>
                <w:szCs w:val="20"/>
              </w:rPr>
            </w:pPr>
          </w:p>
        </w:tc>
        <w:tc>
          <w:tcPr>
            <w:tcW w:w="990" w:type="dxa"/>
          </w:tcPr>
          <w:p w14:paraId="5C8CC06A" w14:textId="77777777" w:rsidR="00D74E44" w:rsidRPr="00487927" w:rsidRDefault="00D74E44" w:rsidP="00D74E44">
            <w:pPr>
              <w:jc w:val="center"/>
              <w:rPr>
                <w:rFonts w:cstheme="minorHAnsi"/>
                <w:szCs w:val="20"/>
              </w:rPr>
            </w:pPr>
          </w:p>
        </w:tc>
        <w:tc>
          <w:tcPr>
            <w:tcW w:w="990" w:type="dxa"/>
          </w:tcPr>
          <w:p w14:paraId="1EBE838B" w14:textId="77777777" w:rsidR="00D74E44" w:rsidRPr="00487927" w:rsidRDefault="00D74E44" w:rsidP="00D74E44">
            <w:pPr>
              <w:jc w:val="center"/>
              <w:rPr>
                <w:rFonts w:cstheme="minorHAnsi"/>
                <w:szCs w:val="20"/>
              </w:rPr>
            </w:pPr>
          </w:p>
        </w:tc>
        <w:tc>
          <w:tcPr>
            <w:tcW w:w="990" w:type="dxa"/>
          </w:tcPr>
          <w:p w14:paraId="0DC92798" w14:textId="77777777" w:rsidR="00D74E44" w:rsidRPr="00487927" w:rsidRDefault="00D74E44" w:rsidP="00D74E44">
            <w:pPr>
              <w:jc w:val="center"/>
              <w:rPr>
                <w:rFonts w:cstheme="minorHAnsi"/>
                <w:szCs w:val="20"/>
              </w:rPr>
            </w:pPr>
          </w:p>
        </w:tc>
        <w:tc>
          <w:tcPr>
            <w:tcW w:w="1080" w:type="dxa"/>
          </w:tcPr>
          <w:p w14:paraId="79009941" w14:textId="77777777" w:rsidR="00D74E44" w:rsidRPr="00283A38" w:rsidRDefault="00D74E44" w:rsidP="00D74E44">
            <w:pPr>
              <w:jc w:val="center"/>
              <w:rPr>
                <w:rFonts w:cstheme="minorHAnsi"/>
                <w:szCs w:val="20"/>
              </w:rPr>
            </w:pPr>
          </w:p>
        </w:tc>
        <w:tc>
          <w:tcPr>
            <w:tcW w:w="990" w:type="dxa"/>
          </w:tcPr>
          <w:p w14:paraId="270444CE" w14:textId="77777777" w:rsidR="00D74E44" w:rsidRPr="00283A38" w:rsidRDefault="00D74E44" w:rsidP="00D74E44">
            <w:pPr>
              <w:jc w:val="center"/>
              <w:rPr>
                <w:rFonts w:cstheme="minorHAnsi"/>
                <w:szCs w:val="20"/>
              </w:rPr>
            </w:pPr>
          </w:p>
        </w:tc>
        <w:tc>
          <w:tcPr>
            <w:tcW w:w="990" w:type="dxa"/>
          </w:tcPr>
          <w:p w14:paraId="69D065C8" w14:textId="77777777" w:rsidR="00D74E44" w:rsidRPr="00283A38" w:rsidRDefault="00D74E44" w:rsidP="00D74E44">
            <w:pPr>
              <w:jc w:val="center"/>
              <w:rPr>
                <w:rFonts w:cstheme="minorHAnsi"/>
                <w:szCs w:val="20"/>
              </w:rPr>
            </w:pPr>
          </w:p>
        </w:tc>
        <w:tc>
          <w:tcPr>
            <w:tcW w:w="1103" w:type="dxa"/>
          </w:tcPr>
          <w:p w14:paraId="7ADD866A" w14:textId="77777777" w:rsidR="00D74E44" w:rsidRPr="00D65767" w:rsidRDefault="00D74E44" w:rsidP="00D74E44">
            <w:pPr>
              <w:jc w:val="center"/>
              <w:rPr>
                <w:rFonts w:cstheme="minorHAnsi"/>
                <w:szCs w:val="20"/>
              </w:rPr>
            </w:pPr>
          </w:p>
        </w:tc>
        <w:tc>
          <w:tcPr>
            <w:tcW w:w="1103" w:type="dxa"/>
          </w:tcPr>
          <w:p w14:paraId="1F7A8BC4" w14:textId="224BCB6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0E03352" w14:textId="77777777" w:rsidTr="0061524D">
        <w:tc>
          <w:tcPr>
            <w:tcW w:w="1255" w:type="dxa"/>
          </w:tcPr>
          <w:p w14:paraId="74874EBD" w14:textId="6D1A584A" w:rsidR="00D74E44" w:rsidRDefault="00D74E44" w:rsidP="00D74E44">
            <w:pPr>
              <w:jc w:val="center"/>
              <w:rPr>
                <w:szCs w:val="20"/>
              </w:rPr>
            </w:pPr>
            <w:r w:rsidRPr="00751A27">
              <w:t>3312_04</w:t>
            </w:r>
          </w:p>
        </w:tc>
        <w:tc>
          <w:tcPr>
            <w:tcW w:w="990" w:type="dxa"/>
          </w:tcPr>
          <w:p w14:paraId="05E49A1B" w14:textId="77777777" w:rsidR="00D74E44" w:rsidRPr="00283A38" w:rsidRDefault="00D74E44" w:rsidP="00D74E44">
            <w:pPr>
              <w:jc w:val="center"/>
              <w:rPr>
                <w:rFonts w:cstheme="minorHAnsi"/>
                <w:szCs w:val="20"/>
              </w:rPr>
            </w:pPr>
          </w:p>
        </w:tc>
        <w:tc>
          <w:tcPr>
            <w:tcW w:w="990" w:type="dxa"/>
          </w:tcPr>
          <w:p w14:paraId="2DF8B196" w14:textId="77777777" w:rsidR="00D74E44" w:rsidRPr="00487927" w:rsidRDefault="00D74E44" w:rsidP="00D74E44">
            <w:pPr>
              <w:jc w:val="center"/>
              <w:rPr>
                <w:rFonts w:cstheme="minorHAnsi"/>
                <w:szCs w:val="20"/>
              </w:rPr>
            </w:pPr>
          </w:p>
        </w:tc>
        <w:tc>
          <w:tcPr>
            <w:tcW w:w="990" w:type="dxa"/>
          </w:tcPr>
          <w:p w14:paraId="38C18EAD" w14:textId="77777777" w:rsidR="00D74E44" w:rsidRPr="00487927" w:rsidRDefault="00D74E44" w:rsidP="00D74E44">
            <w:pPr>
              <w:jc w:val="center"/>
              <w:rPr>
                <w:rFonts w:cstheme="minorHAnsi"/>
                <w:szCs w:val="20"/>
              </w:rPr>
            </w:pPr>
          </w:p>
        </w:tc>
        <w:tc>
          <w:tcPr>
            <w:tcW w:w="990" w:type="dxa"/>
          </w:tcPr>
          <w:p w14:paraId="748B4BC0" w14:textId="77777777" w:rsidR="00D74E44" w:rsidRPr="00487927" w:rsidRDefault="00D74E44" w:rsidP="00D74E44">
            <w:pPr>
              <w:jc w:val="center"/>
              <w:rPr>
                <w:rFonts w:cstheme="minorHAnsi"/>
                <w:szCs w:val="20"/>
              </w:rPr>
            </w:pPr>
          </w:p>
        </w:tc>
        <w:tc>
          <w:tcPr>
            <w:tcW w:w="990" w:type="dxa"/>
          </w:tcPr>
          <w:p w14:paraId="1EE5FAD7" w14:textId="77777777" w:rsidR="00D74E44" w:rsidRPr="00487927" w:rsidRDefault="00D74E44" w:rsidP="00D74E44">
            <w:pPr>
              <w:jc w:val="center"/>
              <w:rPr>
                <w:rFonts w:cstheme="minorHAnsi"/>
                <w:szCs w:val="20"/>
              </w:rPr>
            </w:pPr>
          </w:p>
        </w:tc>
        <w:tc>
          <w:tcPr>
            <w:tcW w:w="990" w:type="dxa"/>
          </w:tcPr>
          <w:p w14:paraId="77D4C7C5" w14:textId="77777777" w:rsidR="00D74E44" w:rsidRPr="00487927" w:rsidRDefault="00D74E44" w:rsidP="00D74E44">
            <w:pPr>
              <w:jc w:val="center"/>
              <w:rPr>
                <w:rFonts w:cstheme="minorHAnsi"/>
                <w:szCs w:val="20"/>
              </w:rPr>
            </w:pPr>
          </w:p>
        </w:tc>
        <w:tc>
          <w:tcPr>
            <w:tcW w:w="1080" w:type="dxa"/>
          </w:tcPr>
          <w:p w14:paraId="3900BD37" w14:textId="77777777" w:rsidR="00D74E44" w:rsidRPr="00283A38" w:rsidRDefault="00D74E44" w:rsidP="00D74E44">
            <w:pPr>
              <w:jc w:val="center"/>
              <w:rPr>
                <w:rFonts w:cstheme="minorHAnsi"/>
                <w:szCs w:val="20"/>
              </w:rPr>
            </w:pPr>
          </w:p>
        </w:tc>
        <w:tc>
          <w:tcPr>
            <w:tcW w:w="990" w:type="dxa"/>
          </w:tcPr>
          <w:p w14:paraId="6C67A924" w14:textId="77777777" w:rsidR="00D74E44" w:rsidRPr="00283A38" w:rsidRDefault="00D74E44" w:rsidP="00D74E44">
            <w:pPr>
              <w:jc w:val="center"/>
              <w:rPr>
                <w:rFonts w:cstheme="minorHAnsi"/>
                <w:szCs w:val="20"/>
              </w:rPr>
            </w:pPr>
          </w:p>
        </w:tc>
        <w:tc>
          <w:tcPr>
            <w:tcW w:w="990" w:type="dxa"/>
          </w:tcPr>
          <w:p w14:paraId="5FD0B2D4" w14:textId="77777777" w:rsidR="00D74E44" w:rsidRPr="00283A38" w:rsidRDefault="00D74E44" w:rsidP="00D74E44">
            <w:pPr>
              <w:jc w:val="center"/>
              <w:rPr>
                <w:rFonts w:cstheme="minorHAnsi"/>
                <w:szCs w:val="20"/>
              </w:rPr>
            </w:pPr>
          </w:p>
        </w:tc>
        <w:tc>
          <w:tcPr>
            <w:tcW w:w="1103" w:type="dxa"/>
          </w:tcPr>
          <w:p w14:paraId="64694674" w14:textId="77777777" w:rsidR="00D74E44" w:rsidRPr="00D65767" w:rsidRDefault="00D74E44" w:rsidP="00D74E44">
            <w:pPr>
              <w:jc w:val="center"/>
              <w:rPr>
                <w:rFonts w:cstheme="minorHAnsi"/>
                <w:szCs w:val="20"/>
              </w:rPr>
            </w:pPr>
          </w:p>
        </w:tc>
        <w:tc>
          <w:tcPr>
            <w:tcW w:w="1103" w:type="dxa"/>
          </w:tcPr>
          <w:p w14:paraId="35C0CF5F" w14:textId="50C758F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44FE358" w14:textId="77777777" w:rsidTr="0061524D">
        <w:tc>
          <w:tcPr>
            <w:tcW w:w="1255" w:type="dxa"/>
          </w:tcPr>
          <w:p w14:paraId="360BA1CE" w14:textId="26BA1395" w:rsidR="00D74E44" w:rsidRDefault="00D74E44" w:rsidP="00D74E44">
            <w:pPr>
              <w:jc w:val="center"/>
              <w:rPr>
                <w:szCs w:val="20"/>
              </w:rPr>
            </w:pPr>
            <w:r w:rsidRPr="00751A27">
              <w:t>3314_01</w:t>
            </w:r>
          </w:p>
        </w:tc>
        <w:tc>
          <w:tcPr>
            <w:tcW w:w="990" w:type="dxa"/>
          </w:tcPr>
          <w:p w14:paraId="774B3F90" w14:textId="77777777" w:rsidR="00D74E44" w:rsidRPr="00283A38" w:rsidRDefault="00D74E44" w:rsidP="00D74E44">
            <w:pPr>
              <w:jc w:val="center"/>
              <w:rPr>
                <w:rFonts w:cstheme="minorHAnsi"/>
                <w:szCs w:val="20"/>
              </w:rPr>
            </w:pPr>
          </w:p>
        </w:tc>
        <w:tc>
          <w:tcPr>
            <w:tcW w:w="990" w:type="dxa"/>
          </w:tcPr>
          <w:p w14:paraId="1CD26E73" w14:textId="77777777" w:rsidR="00D74E44" w:rsidRPr="00487927" w:rsidRDefault="00D74E44" w:rsidP="00D74E44">
            <w:pPr>
              <w:jc w:val="center"/>
              <w:rPr>
                <w:rFonts w:cstheme="minorHAnsi"/>
                <w:szCs w:val="20"/>
              </w:rPr>
            </w:pPr>
          </w:p>
        </w:tc>
        <w:tc>
          <w:tcPr>
            <w:tcW w:w="990" w:type="dxa"/>
          </w:tcPr>
          <w:p w14:paraId="4FE4046C" w14:textId="77777777" w:rsidR="00D74E44" w:rsidRPr="00487927" w:rsidRDefault="00D74E44" w:rsidP="00D74E44">
            <w:pPr>
              <w:jc w:val="center"/>
              <w:rPr>
                <w:rFonts w:cstheme="minorHAnsi"/>
                <w:szCs w:val="20"/>
              </w:rPr>
            </w:pPr>
          </w:p>
        </w:tc>
        <w:tc>
          <w:tcPr>
            <w:tcW w:w="990" w:type="dxa"/>
          </w:tcPr>
          <w:p w14:paraId="798A8A7B" w14:textId="77777777" w:rsidR="00D74E44" w:rsidRPr="00487927" w:rsidRDefault="00D74E44" w:rsidP="00D74E44">
            <w:pPr>
              <w:jc w:val="center"/>
              <w:rPr>
                <w:rFonts w:cstheme="minorHAnsi"/>
                <w:szCs w:val="20"/>
              </w:rPr>
            </w:pPr>
          </w:p>
        </w:tc>
        <w:tc>
          <w:tcPr>
            <w:tcW w:w="990" w:type="dxa"/>
          </w:tcPr>
          <w:p w14:paraId="52EF9C6D" w14:textId="77777777" w:rsidR="00D74E44" w:rsidRPr="00487927" w:rsidRDefault="00D74E44" w:rsidP="00D74E44">
            <w:pPr>
              <w:jc w:val="center"/>
              <w:rPr>
                <w:rFonts w:cstheme="minorHAnsi"/>
                <w:szCs w:val="20"/>
              </w:rPr>
            </w:pPr>
          </w:p>
        </w:tc>
        <w:tc>
          <w:tcPr>
            <w:tcW w:w="990" w:type="dxa"/>
          </w:tcPr>
          <w:p w14:paraId="4D50D24C" w14:textId="77777777" w:rsidR="00D74E44" w:rsidRPr="00487927" w:rsidRDefault="00D74E44" w:rsidP="00D74E44">
            <w:pPr>
              <w:jc w:val="center"/>
              <w:rPr>
                <w:rFonts w:cstheme="minorHAnsi"/>
                <w:szCs w:val="20"/>
              </w:rPr>
            </w:pPr>
          </w:p>
        </w:tc>
        <w:tc>
          <w:tcPr>
            <w:tcW w:w="1080" w:type="dxa"/>
          </w:tcPr>
          <w:p w14:paraId="30A07923" w14:textId="77777777" w:rsidR="00D74E44" w:rsidRPr="00283A38" w:rsidRDefault="00D74E44" w:rsidP="00D74E44">
            <w:pPr>
              <w:jc w:val="center"/>
              <w:rPr>
                <w:rFonts w:cstheme="minorHAnsi"/>
                <w:szCs w:val="20"/>
              </w:rPr>
            </w:pPr>
          </w:p>
        </w:tc>
        <w:tc>
          <w:tcPr>
            <w:tcW w:w="990" w:type="dxa"/>
          </w:tcPr>
          <w:p w14:paraId="17541127" w14:textId="77777777" w:rsidR="00D74E44" w:rsidRPr="00283A38" w:rsidRDefault="00D74E44" w:rsidP="00D74E44">
            <w:pPr>
              <w:jc w:val="center"/>
              <w:rPr>
                <w:rFonts w:cstheme="minorHAnsi"/>
                <w:szCs w:val="20"/>
              </w:rPr>
            </w:pPr>
          </w:p>
        </w:tc>
        <w:tc>
          <w:tcPr>
            <w:tcW w:w="990" w:type="dxa"/>
          </w:tcPr>
          <w:p w14:paraId="0F22CC0E" w14:textId="77777777" w:rsidR="00D74E44" w:rsidRPr="00283A38" w:rsidRDefault="00D74E44" w:rsidP="00D74E44">
            <w:pPr>
              <w:jc w:val="center"/>
              <w:rPr>
                <w:rFonts w:cstheme="minorHAnsi"/>
                <w:szCs w:val="20"/>
              </w:rPr>
            </w:pPr>
          </w:p>
        </w:tc>
        <w:tc>
          <w:tcPr>
            <w:tcW w:w="1103" w:type="dxa"/>
          </w:tcPr>
          <w:p w14:paraId="44FAE21E" w14:textId="77777777" w:rsidR="00D74E44" w:rsidRPr="00D65767" w:rsidRDefault="00D74E44" w:rsidP="00D74E44">
            <w:pPr>
              <w:jc w:val="center"/>
              <w:rPr>
                <w:rFonts w:cstheme="minorHAnsi"/>
                <w:szCs w:val="20"/>
              </w:rPr>
            </w:pPr>
          </w:p>
        </w:tc>
        <w:tc>
          <w:tcPr>
            <w:tcW w:w="1103" w:type="dxa"/>
          </w:tcPr>
          <w:p w14:paraId="67C1791B" w14:textId="0AAC725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C175393" w14:textId="77777777" w:rsidTr="0061524D">
        <w:tc>
          <w:tcPr>
            <w:tcW w:w="1255" w:type="dxa"/>
          </w:tcPr>
          <w:p w14:paraId="4F6E85D8" w14:textId="4B8E08FB" w:rsidR="00D74E44" w:rsidRDefault="00D74E44" w:rsidP="00D74E44">
            <w:pPr>
              <w:jc w:val="center"/>
              <w:rPr>
                <w:szCs w:val="20"/>
              </w:rPr>
            </w:pPr>
            <w:r w:rsidRPr="00751A27">
              <w:t>3314_02</w:t>
            </w:r>
          </w:p>
        </w:tc>
        <w:tc>
          <w:tcPr>
            <w:tcW w:w="990" w:type="dxa"/>
          </w:tcPr>
          <w:p w14:paraId="5E118902" w14:textId="77777777" w:rsidR="00D74E44" w:rsidRPr="00283A38" w:rsidRDefault="00D74E44" w:rsidP="00D74E44">
            <w:pPr>
              <w:jc w:val="center"/>
              <w:rPr>
                <w:rFonts w:cstheme="minorHAnsi"/>
                <w:szCs w:val="20"/>
              </w:rPr>
            </w:pPr>
          </w:p>
        </w:tc>
        <w:tc>
          <w:tcPr>
            <w:tcW w:w="990" w:type="dxa"/>
          </w:tcPr>
          <w:p w14:paraId="61C1EDE3" w14:textId="77777777" w:rsidR="00D74E44" w:rsidRPr="00487927" w:rsidRDefault="00D74E44" w:rsidP="00D74E44">
            <w:pPr>
              <w:jc w:val="center"/>
              <w:rPr>
                <w:rFonts w:cstheme="minorHAnsi"/>
                <w:szCs w:val="20"/>
              </w:rPr>
            </w:pPr>
          </w:p>
        </w:tc>
        <w:tc>
          <w:tcPr>
            <w:tcW w:w="990" w:type="dxa"/>
          </w:tcPr>
          <w:p w14:paraId="67D00756" w14:textId="77777777" w:rsidR="00D74E44" w:rsidRPr="00487927" w:rsidRDefault="00D74E44" w:rsidP="00D74E44">
            <w:pPr>
              <w:jc w:val="center"/>
              <w:rPr>
                <w:rFonts w:cstheme="minorHAnsi"/>
                <w:szCs w:val="20"/>
              </w:rPr>
            </w:pPr>
          </w:p>
        </w:tc>
        <w:tc>
          <w:tcPr>
            <w:tcW w:w="990" w:type="dxa"/>
          </w:tcPr>
          <w:p w14:paraId="32B66155" w14:textId="77777777" w:rsidR="00D74E44" w:rsidRPr="00487927" w:rsidRDefault="00D74E44" w:rsidP="00D74E44">
            <w:pPr>
              <w:jc w:val="center"/>
              <w:rPr>
                <w:rFonts w:cstheme="minorHAnsi"/>
                <w:szCs w:val="20"/>
              </w:rPr>
            </w:pPr>
          </w:p>
        </w:tc>
        <w:tc>
          <w:tcPr>
            <w:tcW w:w="990" w:type="dxa"/>
          </w:tcPr>
          <w:p w14:paraId="19C0D3B8" w14:textId="77777777" w:rsidR="00D74E44" w:rsidRPr="00487927" w:rsidRDefault="00D74E44" w:rsidP="00D74E44">
            <w:pPr>
              <w:jc w:val="center"/>
              <w:rPr>
                <w:rFonts w:cstheme="minorHAnsi"/>
                <w:szCs w:val="20"/>
              </w:rPr>
            </w:pPr>
          </w:p>
        </w:tc>
        <w:tc>
          <w:tcPr>
            <w:tcW w:w="990" w:type="dxa"/>
          </w:tcPr>
          <w:p w14:paraId="15870B85" w14:textId="77777777" w:rsidR="00D74E44" w:rsidRPr="00487927" w:rsidRDefault="00D74E44" w:rsidP="00D74E44">
            <w:pPr>
              <w:jc w:val="center"/>
              <w:rPr>
                <w:rFonts w:cstheme="minorHAnsi"/>
                <w:szCs w:val="20"/>
              </w:rPr>
            </w:pPr>
          </w:p>
        </w:tc>
        <w:tc>
          <w:tcPr>
            <w:tcW w:w="1080" w:type="dxa"/>
          </w:tcPr>
          <w:p w14:paraId="78D1A057" w14:textId="77777777" w:rsidR="00D74E44" w:rsidRPr="00283A38" w:rsidRDefault="00D74E44" w:rsidP="00D74E44">
            <w:pPr>
              <w:jc w:val="center"/>
              <w:rPr>
                <w:rFonts w:cstheme="minorHAnsi"/>
                <w:szCs w:val="20"/>
              </w:rPr>
            </w:pPr>
          </w:p>
        </w:tc>
        <w:tc>
          <w:tcPr>
            <w:tcW w:w="990" w:type="dxa"/>
          </w:tcPr>
          <w:p w14:paraId="1D011E32" w14:textId="77777777" w:rsidR="00D74E44" w:rsidRPr="00283A38" w:rsidRDefault="00D74E44" w:rsidP="00D74E44">
            <w:pPr>
              <w:jc w:val="center"/>
              <w:rPr>
                <w:rFonts w:cstheme="minorHAnsi"/>
                <w:szCs w:val="20"/>
              </w:rPr>
            </w:pPr>
          </w:p>
        </w:tc>
        <w:tc>
          <w:tcPr>
            <w:tcW w:w="990" w:type="dxa"/>
          </w:tcPr>
          <w:p w14:paraId="4EF02FEA" w14:textId="77777777" w:rsidR="00D74E44" w:rsidRPr="00283A38" w:rsidRDefault="00D74E44" w:rsidP="00D74E44">
            <w:pPr>
              <w:jc w:val="center"/>
              <w:rPr>
                <w:rFonts w:cstheme="minorHAnsi"/>
                <w:szCs w:val="20"/>
              </w:rPr>
            </w:pPr>
          </w:p>
        </w:tc>
        <w:tc>
          <w:tcPr>
            <w:tcW w:w="1103" w:type="dxa"/>
          </w:tcPr>
          <w:p w14:paraId="6F6B1659" w14:textId="77777777" w:rsidR="00D74E44" w:rsidRPr="00D65767" w:rsidRDefault="00D74E44" w:rsidP="00D74E44">
            <w:pPr>
              <w:jc w:val="center"/>
              <w:rPr>
                <w:rFonts w:cstheme="minorHAnsi"/>
                <w:szCs w:val="20"/>
              </w:rPr>
            </w:pPr>
          </w:p>
        </w:tc>
        <w:tc>
          <w:tcPr>
            <w:tcW w:w="1103" w:type="dxa"/>
          </w:tcPr>
          <w:p w14:paraId="7A453536" w14:textId="14AC3EF1"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A880E5D" w14:textId="77777777" w:rsidTr="0061524D">
        <w:tc>
          <w:tcPr>
            <w:tcW w:w="1255" w:type="dxa"/>
          </w:tcPr>
          <w:p w14:paraId="3D366D56" w14:textId="22FB5476" w:rsidR="00D74E44" w:rsidRDefault="00D74E44" w:rsidP="00D74E44">
            <w:pPr>
              <w:jc w:val="center"/>
              <w:rPr>
                <w:szCs w:val="20"/>
              </w:rPr>
            </w:pPr>
            <w:r w:rsidRPr="00751A27">
              <w:t>3314_03</w:t>
            </w:r>
          </w:p>
        </w:tc>
        <w:tc>
          <w:tcPr>
            <w:tcW w:w="990" w:type="dxa"/>
          </w:tcPr>
          <w:p w14:paraId="6C0D63A4" w14:textId="77777777" w:rsidR="00D74E44" w:rsidRPr="00283A38" w:rsidRDefault="00D74E44" w:rsidP="00D74E44">
            <w:pPr>
              <w:jc w:val="center"/>
              <w:rPr>
                <w:rFonts w:cstheme="minorHAnsi"/>
                <w:szCs w:val="20"/>
              </w:rPr>
            </w:pPr>
          </w:p>
        </w:tc>
        <w:tc>
          <w:tcPr>
            <w:tcW w:w="990" w:type="dxa"/>
          </w:tcPr>
          <w:p w14:paraId="58B47DE4" w14:textId="77777777" w:rsidR="00D74E44" w:rsidRPr="00487927" w:rsidRDefault="00D74E44" w:rsidP="00D74E44">
            <w:pPr>
              <w:jc w:val="center"/>
              <w:rPr>
                <w:rFonts w:cstheme="minorHAnsi"/>
                <w:szCs w:val="20"/>
              </w:rPr>
            </w:pPr>
          </w:p>
        </w:tc>
        <w:tc>
          <w:tcPr>
            <w:tcW w:w="990" w:type="dxa"/>
          </w:tcPr>
          <w:p w14:paraId="1F4E82A6" w14:textId="77777777" w:rsidR="00D74E44" w:rsidRPr="00487927" w:rsidRDefault="00D74E44" w:rsidP="00D74E44">
            <w:pPr>
              <w:jc w:val="center"/>
              <w:rPr>
                <w:rFonts w:cstheme="minorHAnsi"/>
                <w:szCs w:val="20"/>
              </w:rPr>
            </w:pPr>
          </w:p>
        </w:tc>
        <w:tc>
          <w:tcPr>
            <w:tcW w:w="990" w:type="dxa"/>
          </w:tcPr>
          <w:p w14:paraId="21F6E695" w14:textId="77777777" w:rsidR="00D74E44" w:rsidRPr="00487927" w:rsidRDefault="00D74E44" w:rsidP="00D74E44">
            <w:pPr>
              <w:jc w:val="center"/>
              <w:rPr>
                <w:rFonts w:cstheme="minorHAnsi"/>
                <w:szCs w:val="20"/>
              </w:rPr>
            </w:pPr>
          </w:p>
        </w:tc>
        <w:tc>
          <w:tcPr>
            <w:tcW w:w="990" w:type="dxa"/>
          </w:tcPr>
          <w:p w14:paraId="17F8B886" w14:textId="77777777" w:rsidR="00D74E44" w:rsidRPr="00487927" w:rsidRDefault="00D74E44" w:rsidP="00D74E44">
            <w:pPr>
              <w:jc w:val="center"/>
              <w:rPr>
                <w:rFonts w:cstheme="minorHAnsi"/>
                <w:szCs w:val="20"/>
              </w:rPr>
            </w:pPr>
          </w:p>
        </w:tc>
        <w:tc>
          <w:tcPr>
            <w:tcW w:w="990" w:type="dxa"/>
          </w:tcPr>
          <w:p w14:paraId="3BCBB0B7" w14:textId="77777777" w:rsidR="00D74E44" w:rsidRPr="00487927" w:rsidRDefault="00D74E44" w:rsidP="00D74E44">
            <w:pPr>
              <w:jc w:val="center"/>
              <w:rPr>
                <w:rFonts w:cstheme="minorHAnsi"/>
                <w:szCs w:val="20"/>
              </w:rPr>
            </w:pPr>
          </w:p>
        </w:tc>
        <w:tc>
          <w:tcPr>
            <w:tcW w:w="1080" w:type="dxa"/>
          </w:tcPr>
          <w:p w14:paraId="104733A0" w14:textId="77777777" w:rsidR="00D74E44" w:rsidRPr="00283A38" w:rsidRDefault="00D74E44" w:rsidP="00D74E44">
            <w:pPr>
              <w:jc w:val="center"/>
              <w:rPr>
                <w:rFonts w:cstheme="minorHAnsi"/>
                <w:szCs w:val="20"/>
              </w:rPr>
            </w:pPr>
          </w:p>
        </w:tc>
        <w:tc>
          <w:tcPr>
            <w:tcW w:w="990" w:type="dxa"/>
          </w:tcPr>
          <w:p w14:paraId="16943E1F" w14:textId="77777777" w:rsidR="00D74E44" w:rsidRPr="00283A38" w:rsidRDefault="00D74E44" w:rsidP="00D74E44">
            <w:pPr>
              <w:jc w:val="center"/>
              <w:rPr>
                <w:rFonts w:cstheme="minorHAnsi"/>
                <w:szCs w:val="20"/>
              </w:rPr>
            </w:pPr>
          </w:p>
        </w:tc>
        <w:tc>
          <w:tcPr>
            <w:tcW w:w="990" w:type="dxa"/>
          </w:tcPr>
          <w:p w14:paraId="501FD931" w14:textId="77777777" w:rsidR="00D74E44" w:rsidRPr="00283A38" w:rsidRDefault="00D74E44" w:rsidP="00D74E44">
            <w:pPr>
              <w:jc w:val="center"/>
              <w:rPr>
                <w:rFonts w:cstheme="minorHAnsi"/>
                <w:szCs w:val="20"/>
              </w:rPr>
            </w:pPr>
          </w:p>
        </w:tc>
        <w:tc>
          <w:tcPr>
            <w:tcW w:w="1103" w:type="dxa"/>
          </w:tcPr>
          <w:p w14:paraId="70DC13E6" w14:textId="77777777" w:rsidR="00D74E44" w:rsidRPr="00D65767" w:rsidRDefault="00D74E44" w:rsidP="00D74E44">
            <w:pPr>
              <w:jc w:val="center"/>
              <w:rPr>
                <w:rFonts w:cstheme="minorHAnsi"/>
                <w:szCs w:val="20"/>
              </w:rPr>
            </w:pPr>
          </w:p>
        </w:tc>
        <w:tc>
          <w:tcPr>
            <w:tcW w:w="1103" w:type="dxa"/>
          </w:tcPr>
          <w:p w14:paraId="45F45C5C" w14:textId="2EF75F4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B8AF365" w14:textId="77777777" w:rsidTr="0061524D">
        <w:tc>
          <w:tcPr>
            <w:tcW w:w="1255" w:type="dxa"/>
          </w:tcPr>
          <w:p w14:paraId="552A9F0A" w14:textId="1EE3ED17" w:rsidR="00D74E44" w:rsidRDefault="00D74E44" w:rsidP="00D74E44">
            <w:pPr>
              <w:jc w:val="center"/>
              <w:rPr>
                <w:szCs w:val="20"/>
              </w:rPr>
            </w:pPr>
            <w:r w:rsidRPr="00751A27">
              <w:t>3314_04</w:t>
            </w:r>
          </w:p>
        </w:tc>
        <w:tc>
          <w:tcPr>
            <w:tcW w:w="990" w:type="dxa"/>
          </w:tcPr>
          <w:p w14:paraId="5F2420D1" w14:textId="77777777" w:rsidR="00D74E44" w:rsidRPr="00283A38" w:rsidRDefault="00D74E44" w:rsidP="00D74E44">
            <w:pPr>
              <w:jc w:val="center"/>
              <w:rPr>
                <w:rFonts w:cstheme="minorHAnsi"/>
                <w:szCs w:val="20"/>
              </w:rPr>
            </w:pPr>
          </w:p>
        </w:tc>
        <w:tc>
          <w:tcPr>
            <w:tcW w:w="990" w:type="dxa"/>
          </w:tcPr>
          <w:p w14:paraId="080BD822" w14:textId="77777777" w:rsidR="00D74E44" w:rsidRPr="00487927" w:rsidRDefault="00D74E44" w:rsidP="00D74E44">
            <w:pPr>
              <w:jc w:val="center"/>
              <w:rPr>
                <w:rFonts w:cstheme="minorHAnsi"/>
                <w:szCs w:val="20"/>
              </w:rPr>
            </w:pPr>
          </w:p>
        </w:tc>
        <w:tc>
          <w:tcPr>
            <w:tcW w:w="990" w:type="dxa"/>
          </w:tcPr>
          <w:p w14:paraId="496F3A89" w14:textId="77777777" w:rsidR="00D74E44" w:rsidRPr="00487927" w:rsidRDefault="00D74E44" w:rsidP="00D74E44">
            <w:pPr>
              <w:jc w:val="center"/>
              <w:rPr>
                <w:rFonts w:cstheme="minorHAnsi"/>
                <w:szCs w:val="20"/>
              </w:rPr>
            </w:pPr>
          </w:p>
        </w:tc>
        <w:tc>
          <w:tcPr>
            <w:tcW w:w="990" w:type="dxa"/>
          </w:tcPr>
          <w:p w14:paraId="4B257DB9" w14:textId="77777777" w:rsidR="00D74E44" w:rsidRPr="00487927" w:rsidRDefault="00D74E44" w:rsidP="00D74E44">
            <w:pPr>
              <w:jc w:val="center"/>
              <w:rPr>
                <w:rFonts w:cstheme="minorHAnsi"/>
                <w:szCs w:val="20"/>
              </w:rPr>
            </w:pPr>
          </w:p>
        </w:tc>
        <w:tc>
          <w:tcPr>
            <w:tcW w:w="990" w:type="dxa"/>
          </w:tcPr>
          <w:p w14:paraId="785507E2" w14:textId="77777777" w:rsidR="00D74E44" w:rsidRPr="00487927" w:rsidRDefault="00D74E44" w:rsidP="00D74E44">
            <w:pPr>
              <w:jc w:val="center"/>
              <w:rPr>
                <w:rFonts w:cstheme="minorHAnsi"/>
                <w:szCs w:val="20"/>
              </w:rPr>
            </w:pPr>
          </w:p>
        </w:tc>
        <w:tc>
          <w:tcPr>
            <w:tcW w:w="990" w:type="dxa"/>
          </w:tcPr>
          <w:p w14:paraId="711C5598" w14:textId="77777777" w:rsidR="00D74E44" w:rsidRPr="00487927" w:rsidRDefault="00D74E44" w:rsidP="00D74E44">
            <w:pPr>
              <w:jc w:val="center"/>
              <w:rPr>
                <w:rFonts w:cstheme="minorHAnsi"/>
                <w:szCs w:val="20"/>
              </w:rPr>
            </w:pPr>
          </w:p>
        </w:tc>
        <w:tc>
          <w:tcPr>
            <w:tcW w:w="1080" w:type="dxa"/>
          </w:tcPr>
          <w:p w14:paraId="670CA905" w14:textId="77777777" w:rsidR="00D74E44" w:rsidRPr="00283A38" w:rsidRDefault="00D74E44" w:rsidP="00D74E44">
            <w:pPr>
              <w:jc w:val="center"/>
              <w:rPr>
                <w:rFonts w:cstheme="minorHAnsi"/>
                <w:szCs w:val="20"/>
              </w:rPr>
            </w:pPr>
          </w:p>
        </w:tc>
        <w:tc>
          <w:tcPr>
            <w:tcW w:w="990" w:type="dxa"/>
          </w:tcPr>
          <w:p w14:paraId="6BBD07F2" w14:textId="77777777" w:rsidR="00D74E44" w:rsidRPr="00283A38" w:rsidRDefault="00D74E44" w:rsidP="00D74E44">
            <w:pPr>
              <w:jc w:val="center"/>
              <w:rPr>
                <w:rFonts w:cstheme="minorHAnsi"/>
                <w:szCs w:val="20"/>
              </w:rPr>
            </w:pPr>
          </w:p>
        </w:tc>
        <w:tc>
          <w:tcPr>
            <w:tcW w:w="990" w:type="dxa"/>
          </w:tcPr>
          <w:p w14:paraId="4DE6B4AB" w14:textId="77777777" w:rsidR="00D74E44" w:rsidRPr="00283A38" w:rsidRDefault="00D74E44" w:rsidP="00D74E44">
            <w:pPr>
              <w:jc w:val="center"/>
              <w:rPr>
                <w:rFonts w:cstheme="minorHAnsi"/>
                <w:szCs w:val="20"/>
              </w:rPr>
            </w:pPr>
          </w:p>
        </w:tc>
        <w:tc>
          <w:tcPr>
            <w:tcW w:w="1103" w:type="dxa"/>
          </w:tcPr>
          <w:p w14:paraId="26ADD160" w14:textId="77777777" w:rsidR="00D74E44" w:rsidRPr="00D65767" w:rsidRDefault="00D74E44" w:rsidP="00D74E44">
            <w:pPr>
              <w:jc w:val="center"/>
              <w:rPr>
                <w:rFonts w:cstheme="minorHAnsi"/>
                <w:szCs w:val="20"/>
              </w:rPr>
            </w:pPr>
          </w:p>
        </w:tc>
        <w:tc>
          <w:tcPr>
            <w:tcW w:w="1103" w:type="dxa"/>
          </w:tcPr>
          <w:p w14:paraId="75460DC3" w14:textId="630EAAF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65F150E" w14:textId="77777777" w:rsidTr="0061524D">
        <w:tc>
          <w:tcPr>
            <w:tcW w:w="1255" w:type="dxa"/>
          </w:tcPr>
          <w:p w14:paraId="5C92C5E1" w14:textId="290B4401" w:rsidR="00D74E44" w:rsidRDefault="00D74E44" w:rsidP="00D74E44">
            <w:pPr>
              <w:jc w:val="center"/>
              <w:rPr>
                <w:szCs w:val="20"/>
              </w:rPr>
            </w:pPr>
            <w:r w:rsidRPr="00751A27">
              <w:t>3314_05</w:t>
            </w:r>
          </w:p>
        </w:tc>
        <w:tc>
          <w:tcPr>
            <w:tcW w:w="990" w:type="dxa"/>
          </w:tcPr>
          <w:p w14:paraId="05BE3876" w14:textId="77777777" w:rsidR="00D74E44" w:rsidRPr="00283A38" w:rsidRDefault="00D74E44" w:rsidP="00D74E44">
            <w:pPr>
              <w:jc w:val="center"/>
              <w:rPr>
                <w:rFonts w:cstheme="minorHAnsi"/>
                <w:szCs w:val="20"/>
              </w:rPr>
            </w:pPr>
          </w:p>
        </w:tc>
        <w:tc>
          <w:tcPr>
            <w:tcW w:w="990" w:type="dxa"/>
          </w:tcPr>
          <w:p w14:paraId="6D88B3AC" w14:textId="77777777" w:rsidR="00D74E44" w:rsidRPr="00487927" w:rsidRDefault="00D74E44" w:rsidP="00D74E44">
            <w:pPr>
              <w:jc w:val="center"/>
              <w:rPr>
                <w:rFonts w:cstheme="minorHAnsi"/>
                <w:szCs w:val="20"/>
              </w:rPr>
            </w:pPr>
          </w:p>
        </w:tc>
        <w:tc>
          <w:tcPr>
            <w:tcW w:w="990" w:type="dxa"/>
          </w:tcPr>
          <w:p w14:paraId="3061BF27" w14:textId="77777777" w:rsidR="00D74E44" w:rsidRPr="00487927" w:rsidRDefault="00D74E44" w:rsidP="00D74E44">
            <w:pPr>
              <w:jc w:val="center"/>
              <w:rPr>
                <w:rFonts w:cstheme="minorHAnsi"/>
                <w:szCs w:val="20"/>
              </w:rPr>
            </w:pPr>
          </w:p>
        </w:tc>
        <w:tc>
          <w:tcPr>
            <w:tcW w:w="990" w:type="dxa"/>
          </w:tcPr>
          <w:p w14:paraId="30EF03C6" w14:textId="77777777" w:rsidR="00D74E44" w:rsidRPr="00487927" w:rsidRDefault="00D74E44" w:rsidP="00D74E44">
            <w:pPr>
              <w:jc w:val="center"/>
              <w:rPr>
                <w:rFonts w:cstheme="minorHAnsi"/>
                <w:szCs w:val="20"/>
              </w:rPr>
            </w:pPr>
          </w:p>
        </w:tc>
        <w:tc>
          <w:tcPr>
            <w:tcW w:w="990" w:type="dxa"/>
          </w:tcPr>
          <w:p w14:paraId="5C709D24" w14:textId="77777777" w:rsidR="00D74E44" w:rsidRPr="00487927" w:rsidRDefault="00D74E44" w:rsidP="00D74E44">
            <w:pPr>
              <w:jc w:val="center"/>
              <w:rPr>
                <w:rFonts w:cstheme="minorHAnsi"/>
                <w:szCs w:val="20"/>
              </w:rPr>
            </w:pPr>
          </w:p>
        </w:tc>
        <w:tc>
          <w:tcPr>
            <w:tcW w:w="990" w:type="dxa"/>
          </w:tcPr>
          <w:p w14:paraId="67496297" w14:textId="77777777" w:rsidR="00D74E44" w:rsidRPr="00487927" w:rsidRDefault="00D74E44" w:rsidP="00D74E44">
            <w:pPr>
              <w:jc w:val="center"/>
              <w:rPr>
                <w:rFonts w:cstheme="minorHAnsi"/>
                <w:szCs w:val="20"/>
              </w:rPr>
            </w:pPr>
          </w:p>
        </w:tc>
        <w:tc>
          <w:tcPr>
            <w:tcW w:w="1080" w:type="dxa"/>
          </w:tcPr>
          <w:p w14:paraId="05582602" w14:textId="77777777" w:rsidR="00D74E44" w:rsidRPr="00283A38" w:rsidRDefault="00D74E44" w:rsidP="00D74E44">
            <w:pPr>
              <w:jc w:val="center"/>
              <w:rPr>
                <w:rFonts w:cstheme="minorHAnsi"/>
                <w:szCs w:val="20"/>
              </w:rPr>
            </w:pPr>
          </w:p>
        </w:tc>
        <w:tc>
          <w:tcPr>
            <w:tcW w:w="990" w:type="dxa"/>
          </w:tcPr>
          <w:p w14:paraId="21B6C477" w14:textId="77777777" w:rsidR="00D74E44" w:rsidRPr="00283A38" w:rsidRDefault="00D74E44" w:rsidP="00D74E44">
            <w:pPr>
              <w:jc w:val="center"/>
              <w:rPr>
                <w:rFonts w:cstheme="minorHAnsi"/>
                <w:szCs w:val="20"/>
              </w:rPr>
            </w:pPr>
          </w:p>
        </w:tc>
        <w:tc>
          <w:tcPr>
            <w:tcW w:w="990" w:type="dxa"/>
          </w:tcPr>
          <w:p w14:paraId="7B9BC35F" w14:textId="77777777" w:rsidR="00D74E44" w:rsidRPr="00283A38" w:rsidRDefault="00D74E44" w:rsidP="00D74E44">
            <w:pPr>
              <w:jc w:val="center"/>
              <w:rPr>
                <w:rFonts w:cstheme="minorHAnsi"/>
                <w:szCs w:val="20"/>
              </w:rPr>
            </w:pPr>
          </w:p>
        </w:tc>
        <w:tc>
          <w:tcPr>
            <w:tcW w:w="1103" w:type="dxa"/>
          </w:tcPr>
          <w:p w14:paraId="21A311EB" w14:textId="77777777" w:rsidR="00D74E44" w:rsidRPr="00D65767" w:rsidRDefault="00D74E44" w:rsidP="00D74E44">
            <w:pPr>
              <w:jc w:val="center"/>
              <w:rPr>
                <w:rFonts w:cstheme="minorHAnsi"/>
                <w:szCs w:val="20"/>
              </w:rPr>
            </w:pPr>
          </w:p>
        </w:tc>
        <w:tc>
          <w:tcPr>
            <w:tcW w:w="1103" w:type="dxa"/>
          </w:tcPr>
          <w:p w14:paraId="07F32856" w14:textId="44C28C5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2874539" w14:textId="77777777" w:rsidTr="0061524D">
        <w:tc>
          <w:tcPr>
            <w:tcW w:w="1255" w:type="dxa"/>
          </w:tcPr>
          <w:p w14:paraId="6E07F413" w14:textId="303C9A21" w:rsidR="00D74E44" w:rsidRDefault="00D74E44" w:rsidP="00D74E44">
            <w:pPr>
              <w:jc w:val="center"/>
              <w:rPr>
                <w:szCs w:val="20"/>
              </w:rPr>
            </w:pPr>
            <w:r w:rsidRPr="00751A27">
              <w:t>3314_06</w:t>
            </w:r>
          </w:p>
        </w:tc>
        <w:tc>
          <w:tcPr>
            <w:tcW w:w="990" w:type="dxa"/>
          </w:tcPr>
          <w:p w14:paraId="422B6055" w14:textId="77777777" w:rsidR="00D74E44" w:rsidRPr="00283A38" w:rsidRDefault="00D74E44" w:rsidP="00D74E44">
            <w:pPr>
              <w:jc w:val="center"/>
              <w:rPr>
                <w:rFonts w:cstheme="minorHAnsi"/>
                <w:szCs w:val="20"/>
              </w:rPr>
            </w:pPr>
          </w:p>
        </w:tc>
        <w:tc>
          <w:tcPr>
            <w:tcW w:w="990" w:type="dxa"/>
          </w:tcPr>
          <w:p w14:paraId="151B7838" w14:textId="77777777" w:rsidR="00D74E44" w:rsidRPr="00487927" w:rsidRDefault="00D74E44" w:rsidP="00D74E44">
            <w:pPr>
              <w:jc w:val="center"/>
              <w:rPr>
                <w:rFonts w:cstheme="minorHAnsi"/>
                <w:szCs w:val="20"/>
              </w:rPr>
            </w:pPr>
          </w:p>
        </w:tc>
        <w:tc>
          <w:tcPr>
            <w:tcW w:w="990" w:type="dxa"/>
          </w:tcPr>
          <w:p w14:paraId="59DFBFEE" w14:textId="77777777" w:rsidR="00D74E44" w:rsidRPr="00487927" w:rsidRDefault="00D74E44" w:rsidP="00D74E44">
            <w:pPr>
              <w:jc w:val="center"/>
              <w:rPr>
                <w:rFonts w:cstheme="minorHAnsi"/>
                <w:szCs w:val="20"/>
              </w:rPr>
            </w:pPr>
          </w:p>
        </w:tc>
        <w:tc>
          <w:tcPr>
            <w:tcW w:w="990" w:type="dxa"/>
          </w:tcPr>
          <w:p w14:paraId="77D2E127" w14:textId="77777777" w:rsidR="00D74E44" w:rsidRPr="00487927" w:rsidRDefault="00D74E44" w:rsidP="00D74E44">
            <w:pPr>
              <w:jc w:val="center"/>
              <w:rPr>
                <w:rFonts w:cstheme="minorHAnsi"/>
                <w:szCs w:val="20"/>
              </w:rPr>
            </w:pPr>
          </w:p>
        </w:tc>
        <w:tc>
          <w:tcPr>
            <w:tcW w:w="990" w:type="dxa"/>
          </w:tcPr>
          <w:p w14:paraId="7014913F" w14:textId="77777777" w:rsidR="00D74E44" w:rsidRPr="00487927" w:rsidRDefault="00D74E44" w:rsidP="00D74E44">
            <w:pPr>
              <w:jc w:val="center"/>
              <w:rPr>
                <w:rFonts w:cstheme="minorHAnsi"/>
                <w:szCs w:val="20"/>
              </w:rPr>
            </w:pPr>
          </w:p>
        </w:tc>
        <w:tc>
          <w:tcPr>
            <w:tcW w:w="990" w:type="dxa"/>
          </w:tcPr>
          <w:p w14:paraId="6015164B" w14:textId="77777777" w:rsidR="00D74E44" w:rsidRPr="00487927" w:rsidRDefault="00D74E44" w:rsidP="00D74E44">
            <w:pPr>
              <w:jc w:val="center"/>
              <w:rPr>
                <w:rFonts w:cstheme="minorHAnsi"/>
                <w:szCs w:val="20"/>
              </w:rPr>
            </w:pPr>
          </w:p>
        </w:tc>
        <w:tc>
          <w:tcPr>
            <w:tcW w:w="1080" w:type="dxa"/>
          </w:tcPr>
          <w:p w14:paraId="2405378E" w14:textId="77777777" w:rsidR="00D74E44" w:rsidRPr="00283A38" w:rsidRDefault="00D74E44" w:rsidP="00D74E44">
            <w:pPr>
              <w:jc w:val="center"/>
              <w:rPr>
                <w:rFonts w:cstheme="minorHAnsi"/>
                <w:szCs w:val="20"/>
              </w:rPr>
            </w:pPr>
          </w:p>
        </w:tc>
        <w:tc>
          <w:tcPr>
            <w:tcW w:w="990" w:type="dxa"/>
          </w:tcPr>
          <w:p w14:paraId="7731032C" w14:textId="77777777" w:rsidR="00D74E44" w:rsidRPr="00283A38" w:rsidRDefault="00D74E44" w:rsidP="00D74E44">
            <w:pPr>
              <w:jc w:val="center"/>
              <w:rPr>
                <w:rFonts w:cstheme="minorHAnsi"/>
                <w:szCs w:val="20"/>
              </w:rPr>
            </w:pPr>
          </w:p>
        </w:tc>
        <w:tc>
          <w:tcPr>
            <w:tcW w:w="990" w:type="dxa"/>
          </w:tcPr>
          <w:p w14:paraId="2E539EDB" w14:textId="77777777" w:rsidR="00D74E44" w:rsidRPr="00283A38" w:rsidRDefault="00D74E44" w:rsidP="00D74E44">
            <w:pPr>
              <w:jc w:val="center"/>
              <w:rPr>
                <w:rFonts w:cstheme="minorHAnsi"/>
                <w:szCs w:val="20"/>
              </w:rPr>
            </w:pPr>
          </w:p>
        </w:tc>
        <w:tc>
          <w:tcPr>
            <w:tcW w:w="1103" w:type="dxa"/>
          </w:tcPr>
          <w:p w14:paraId="5901F260" w14:textId="77777777" w:rsidR="00D74E44" w:rsidRPr="00D65767" w:rsidRDefault="00D74E44" w:rsidP="00D74E44">
            <w:pPr>
              <w:jc w:val="center"/>
              <w:rPr>
                <w:rFonts w:cstheme="minorHAnsi"/>
                <w:szCs w:val="20"/>
              </w:rPr>
            </w:pPr>
          </w:p>
        </w:tc>
        <w:tc>
          <w:tcPr>
            <w:tcW w:w="1103" w:type="dxa"/>
          </w:tcPr>
          <w:p w14:paraId="3ABC3D45" w14:textId="768EDD0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B3A6398" w14:textId="77777777" w:rsidTr="0061524D">
        <w:tc>
          <w:tcPr>
            <w:tcW w:w="1255" w:type="dxa"/>
          </w:tcPr>
          <w:p w14:paraId="3B436CCA" w14:textId="1FF1AD92" w:rsidR="00D74E44" w:rsidRDefault="00D74E44" w:rsidP="00D74E44">
            <w:pPr>
              <w:jc w:val="center"/>
              <w:rPr>
                <w:szCs w:val="20"/>
              </w:rPr>
            </w:pPr>
            <w:r w:rsidRPr="00751A27">
              <w:t>3314_07</w:t>
            </w:r>
          </w:p>
        </w:tc>
        <w:tc>
          <w:tcPr>
            <w:tcW w:w="990" w:type="dxa"/>
          </w:tcPr>
          <w:p w14:paraId="24B15A53" w14:textId="77777777" w:rsidR="00D74E44" w:rsidRPr="00283A38" w:rsidRDefault="00D74E44" w:rsidP="00D74E44">
            <w:pPr>
              <w:jc w:val="center"/>
              <w:rPr>
                <w:rFonts w:cstheme="minorHAnsi"/>
                <w:szCs w:val="20"/>
              </w:rPr>
            </w:pPr>
          </w:p>
        </w:tc>
        <w:tc>
          <w:tcPr>
            <w:tcW w:w="990" w:type="dxa"/>
          </w:tcPr>
          <w:p w14:paraId="42E2ECEE" w14:textId="77777777" w:rsidR="00D74E44" w:rsidRPr="00487927" w:rsidRDefault="00D74E44" w:rsidP="00D74E44">
            <w:pPr>
              <w:jc w:val="center"/>
              <w:rPr>
                <w:rFonts w:cstheme="minorHAnsi"/>
                <w:szCs w:val="20"/>
              </w:rPr>
            </w:pPr>
          </w:p>
        </w:tc>
        <w:tc>
          <w:tcPr>
            <w:tcW w:w="990" w:type="dxa"/>
          </w:tcPr>
          <w:p w14:paraId="16A84AF1" w14:textId="77777777" w:rsidR="00D74E44" w:rsidRPr="00487927" w:rsidRDefault="00D74E44" w:rsidP="00D74E44">
            <w:pPr>
              <w:jc w:val="center"/>
              <w:rPr>
                <w:rFonts w:cstheme="minorHAnsi"/>
                <w:szCs w:val="20"/>
              </w:rPr>
            </w:pPr>
          </w:p>
        </w:tc>
        <w:tc>
          <w:tcPr>
            <w:tcW w:w="990" w:type="dxa"/>
          </w:tcPr>
          <w:p w14:paraId="514FC948" w14:textId="77777777" w:rsidR="00D74E44" w:rsidRPr="00487927" w:rsidRDefault="00D74E44" w:rsidP="00D74E44">
            <w:pPr>
              <w:jc w:val="center"/>
              <w:rPr>
                <w:rFonts w:cstheme="minorHAnsi"/>
                <w:szCs w:val="20"/>
              </w:rPr>
            </w:pPr>
          </w:p>
        </w:tc>
        <w:tc>
          <w:tcPr>
            <w:tcW w:w="990" w:type="dxa"/>
          </w:tcPr>
          <w:p w14:paraId="7CE99ECD" w14:textId="77777777" w:rsidR="00D74E44" w:rsidRPr="00487927" w:rsidRDefault="00D74E44" w:rsidP="00D74E44">
            <w:pPr>
              <w:jc w:val="center"/>
              <w:rPr>
                <w:rFonts w:cstheme="minorHAnsi"/>
                <w:szCs w:val="20"/>
              </w:rPr>
            </w:pPr>
          </w:p>
        </w:tc>
        <w:tc>
          <w:tcPr>
            <w:tcW w:w="990" w:type="dxa"/>
          </w:tcPr>
          <w:p w14:paraId="297E21E6" w14:textId="77777777" w:rsidR="00D74E44" w:rsidRPr="00487927" w:rsidRDefault="00D74E44" w:rsidP="00D74E44">
            <w:pPr>
              <w:jc w:val="center"/>
              <w:rPr>
                <w:rFonts w:cstheme="minorHAnsi"/>
                <w:szCs w:val="20"/>
              </w:rPr>
            </w:pPr>
          </w:p>
        </w:tc>
        <w:tc>
          <w:tcPr>
            <w:tcW w:w="1080" w:type="dxa"/>
          </w:tcPr>
          <w:p w14:paraId="66E73F1B" w14:textId="77777777" w:rsidR="00D74E44" w:rsidRPr="00283A38" w:rsidRDefault="00D74E44" w:rsidP="00D74E44">
            <w:pPr>
              <w:jc w:val="center"/>
              <w:rPr>
                <w:rFonts w:cstheme="minorHAnsi"/>
                <w:szCs w:val="20"/>
              </w:rPr>
            </w:pPr>
          </w:p>
        </w:tc>
        <w:tc>
          <w:tcPr>
            <w:tcW w:w="990" w:type="dxa"/>
          </w:tcPr>
          <w:p w14:paraId="506CE4BF" w14:textId="77777777" w:rsidR="00D74E44" w:rsidRPr="00283A38" w:rsidRDefault="00D74E44" w:rsidP="00D74E44">
            <w:pPr>
              <w:jc w:val="center"/>
              <w:rPr>
                <w:rFonts w:cstheme="minorHAnsi"/>
                <w:szCs w:val="20"/>
              </w:rPr>
            </w:pPr>
          </w:p>
        </w:tc>
        <w:tc>
          <w:tcPr>
            <w:tcW w:w="990" w:type="dxa"/>
          </w:tcPr>
          <w:p w14:paraId="7C90497A" w14:textId="77777777" w:rsidR="00D74E44" w:rsidRPr="00283A38" w:rsidRDefault="00D74E44" w:rsidP="00D74E44">
            <w:pPr>
              <w:jc w:val="center"/>
              <w:rPr>
                <w:rFonts w:cstheme="minorHAnsi"/>
                <w:szCs w:val="20"/>
              </w:rPr>
            </w:pPr>
          </w:p>
        </w:tc>
        <w:tc>
          <w:tcPr>
            <w:tcW w:w="1103" w:type="dxa"/>
          </w:tcPr>
          <w:p w14:paraId="465FC235" w14:textId="77777777" w:rsidR="00D74E44" w:rsidRPr="00D65767" w:rsidRDefault="00D74E44" w:rsidP="00D74E44">
            <w:pPr>
              <w:jc w:val="center"/>
              <w:rPr>
                <w:rFonts w:cstheme="minorHAnsi"/>
                <w:szCs w:val="20"/>
              </w:rPr>
            </w:pPr>
          </w:p>
        </w:tc>
        <w:tc>
          <w:tcPr>
            <w:tcW w:w="1103" w:type="dxa"/>
          </w:tcPr>
          <w:p w14:paraId="62AA52E1" w14:textId="61C2B70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E61A24A" w14:textId="77777777" w:rsidTr="0061524D">
        <w:tc>
          <w:tcPr>
            <w:tcW w:w="1255" w:type="dxa"/>
          </w:tcPr>
          <w:p w14:paraId="196F273B" w14:textId="56718F36" w:rsidR="00D74E44" w:rsidRDefault="00D74E44" w:rsidP="00D74E44">
            <w:pPr>
              <w:jc w:val="center"/>
              <w:rPr>
                <w:szCs w:val="20"/>
              </w:rPr>
            </w:pPr>
            <w:r w:rsidRPr="00751A27">
              <w:t>3314_0</w:t>
            </w:r>
            <w:r w:rsidR="002949E3">
              <w:t>8</w:t>
            </w:r>
          </w:p>
        </w:tc>
        <w:tc>
          <w:tcPr>
            <w:tcW w:w="990" w:type="dxa"/>
          </w:tcPr>
          <w:p w14:paraId="5840CD5C" w14:textId="77777777" w:rsidR="00D74E44" w:rsidRPr="00283A38" w:rsidRDefault="00D74E44" w:rsidP="00D74E44">
            <w:pPr>
              <w:jc w:val="center"/>
              <w:rPr>
                <w:rFonts w:cstheme="minorHAnsi"/>
                <w:szCs w:val="20"/>
              </w:rPr>
            </w:pPr>
          </w:p>
        </w:tc>
        <w:tc>
          <w:tcPr>
            <w:tcW w:w="990" w:type="dxa"/>
          </w:tcPr>
          <w:p w14:paraId="491334D6" w14:textId="77777777" w:rsidR="00D74E44" w:rsidRPr="00487927" w:rsidRDefault="00D74E44" w:rsidP="00D74E44">
            <w:pPr>
              <w:jc w:val="center"/>
              <w:rPr>
                <w:rFonts w:cstheme="minorHAnsi"/>
                <w:szCs w:val="20"/>
              </w:rPr>
            </w:pPr>
          </w:p>
        </w:tc>
        <w:tc>
          <w:tcPr>
            <w:tcW w:w="990" w:type="dxa"/>
          </w:tcPr>
          <w:p w14:paraId="00DEDD99" w14:textId="77777777" w:rsidR="00D74E44" w:rsidRPr="00487927" w:rsidRDefault="00D74E44" w:rsidP="00D74E44">
            <w:pPr>
              <w:jc w:val="center"/>
              <w:rPr>
                <w:rFonts w:cstheme="minorHAnsi"/>
                <w:szCs w:val="20"/>
              </w:rPr>
            </w:pPr>
          </w:p>
        </w:tc>
        <w:tc>
          <w:tcPr>
            <w:tcW w:w="990" w:type="dxa"/>
          </w:tcPr>
          <w:p w14:paraId="00E7E09F" w14:textId="77777777" w:rsidR="00D74E44" w:rsidRPr="00487927" w:rsidRDefault="00D74E44" w:rsidP="00D74E44">
            <w:pPr>
              <w:jc w:val="center"/>
              <w:rPr>
                <w:rFonts w:cstheme="minorHAnsi"/>
                <w:szCs w:val="20"/>
              </w:rPr>
            </w:pPr>
          </w:p>
        </w:tc>
        <w:tc>
          <w:tcPr>
            <w:tcW w:w="990" w:type="dxa"/>
          </w:tcPr>
          <w:p w14:paraId="5AA0E36A" w14:textId="77777777" w:rsidR="00D74E44" w:rsidRPr="00487927" w:rsidRDefault="00D74E44" w:rsidP="00D74E44">
            <w:pPr>
              <w:jc w:val="center"/>
              <w:rPr>
                <w:rFonts w:cstheme="minorHAnsi"/>
                <w:szCs w:val="20"/>
              </w:rPr>
            </w:pPr>
          </w:p>
        </w:tc>
        <w:tc>
          <w:tcPr>
            <w:tcW w:w="990" w:type="dxa"/>
          </w:tcPr>
          <w:p w14:paraId="694152ED" w14:textId="77777777" w:rsidR="00D74E44" w:rsidRPr="00487927" w:rsidRDefault="00D74E44" w:rsidP="00D74E44">
            <w:pPr>
              <w:jc w:val="center"/>
              <w:rPr>
                <w:rFonts w:cstheme="minorHAnsi"/>
                <w:szCs w:val="20"/>
              </w:rPr>
            </w:pPr>
          </w:p>
        </w:tc>
        <w:tc>
          <w:tcPr>
            <w:tcW w:w="1080" w:type="dxa"/>
          </w:tcPr>
          <w:p w14:paraId="0A173188" w14:textId="77777777" w:rsidR="00D74E44" w:rsidRPr="00283A38" w:rsidRDefault="00D74E44" w:rsidP="00D74E44">
            <w:pPr>
              <w:jc w:val="center"/>
              <w:rPr>
                <w:rFonts w:cstheme="minorHAnsi"/>
                <w:szCs w:val="20"/>
              </w:rPr>
            </w:pPr>
          </w:p>
        </w:tc>
        <w:tc>
          <w:tcPr>
            <w:tcW w:w="990" w:type="dxa"/>
          </w:tcPr>
          <w:p w14:paraId="36D3E34E" w14:textId="77777777" w:rsidR="00D74E44" w:rsidRPr="00283A38" w:rsidRDefault="00D74E44" w:rsidP="00D74E44">
            <w:pPr>
              <w:jc w:val="center"/>
              <w:rPr>
                <w:rFonts w:cstheme="minorHAnsi"/>
                <w:szCs w:val="20"/>
              </w:rPr>
            </w:pPr>
          </w:p>
        </w:tc>
        <w:tc>
          <w:tcPr>
            <w:tcW w:w="990" w:type="dxa"/>
          </w:tcPr>
          <w:p w14:paraId="79C40A50" w14:textId="77777777" w:rsidR="00D74E44" w:rsidRPr="00283A38" w:rsidRDefault="00D74E44" w:rsidP="00D74E44">
            <w:pPr>
              <w:jc w:val="center"/>
              <w:rPr>
                <w:rFonts w:cstheme="minorHAnsi"/>
                <w:szCs w:val="20"/>
              </w:rPr>
            </w:pPr>
          </w:p>
        </w:tc>
        <w:tc>
          <w:tcPr>
            <w:tcW w:w="1103" w:type="dxa"/>
          </w:tcPr>
          <w:p w14:paraId="70CC9D3D" w14:textId="77777777" w:rsidR="00D74E44" w:rsidRPr="00D65767" w:rsidRDefault="00D74E44" w:rsidP="00D74E44">
            <w:pPr>
              <w:jc w:val="center"/>
              <w:rPr>
                <w:rFonts w:cstheme="minorHAnsi"/>
                <w:szCs w:val="20"/>
              </w:rPr>
            </w:pPr>
          </w:p>
        </w:tc>
        <w:tc>
          <w:tcPr>
            <w:tcW w:w="1103" w:type="dxa"/>
          </w:tcPr>
          <w:p w14:paraId="74B928DD" w14:textId="10331A7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0E27294" w14:textId="77777777" w:rsidTr="0061524D">
        <w:tc>
          <w:tcPr>
            <w:tcW w:w="1255" w:type="dxa"/>
          </w:tcPr>
          <w:p w14:paraId="63AE03DB" w14:textId="2F445A0E" w:rsidR="00D74E44" w:rsidRDefault="00D74E44" w:rsidP="00D74E44">
            <w:pPr>
              <w:jc w:val="center"/>
              <w:rPr>
                <w:szCs w:val="20"/>
              </w:rPr>
            </w:pPr>
            <w:r w:rsidRPr="00751A27">
              <w:t>3316_01</w:t>
            </w:r>
          </w:p>
        </w:tc>
        <w:tc>
          <w:tcPr>
            <w:tcW w:w="990" w:type="dxa"/>
          </w:tcPr>
          <w:p w14:paraId="25D6D282" w14:textId="77777777" w:rsidR="00D74E44" w:rsidRPr="00283A38" w:rsidRDefault="00D74E44" w:rsidP="00D74E44">
            <w:pPr>
              <w:jc w:val="center"/>
              <w:rPr>
                <w:rFonts w:cstheme="minorHAnsi"/>
                <w:szCs w:val="20"/>
              </w:rPr>
            </w:pPr>
          </w:p>
        </w:tc>
        <w:tc>
          <w:tcPr>
            <w:tcW w:w="990" w:type="dxa"/>
          </w:tcPr>
          <w:p w14:paraId="3D5698EC" w14:textId="77777777" w:rsidR="00D74E44" w:rsidRPr="00487927" w:rsidRDefault="00D74E44" w:rsidP="00D74E44">
            <w:pPr>
              <w:jc w:val="center"/>
              <w:rPr>
                <w:rFonts w:cstheme="minorHAnsi"/>
                <w:szCs w:val="20"/>
              </w:rPr>
            </w:pPr>
          </w:p>
        </w:tc>
        <w:tc>
          <w:tcPr>
            <w:tcW w:w="990" w:type="dxa"/>
          </w:tcPr>
          <w:p w14:paraId="3E356B74" w14:textId="77777777" w:rsidR="00D74E44" w:rsidRPr="00487927" w:rsidRDefault="00D74E44" w:rsidP="00D74E44">
            <w:pPr>
              <w:jc w:val="center"/>
              <w:rPr>
                <w:rFonts w:cstheme="minorHAnsi"/>
                <w:szCs w:val="20"/>
              </w:rPr>
            </w:pPr>
          </w:p>
        </w:tc>
        <w:tc>
          <w:tcPr>
            <w:tcW w:w="990" w:type="dxa"/>
          </w:tcPr>
          <w:p w14:paraId="22681330" w14:textId="77777777" w:rsidR="00D74E44" w:rsidRPr="00487927" w:rsidRDefault="00D74E44" w:rsidP="00D74E44">
            <w:pPr>
              <w:jc w:val="center"/>
              <w:rPr>
                <w:rFonts w:cstheme="minorHAnsi"/>
                <w:szCs w:val="20"/>
              </w:rPr>
            </w:pPr>
          </w:p>
        </w:tc>
        <w:tc>
          <w:tcPr>
            <w:tcW w:w="990" w:type="dxa"/>
          </w:tcPr>
          <w:p w14:paraId="0DB4EE4F" w14:textId="77777777" w:rsidR="00D74E44" w:rsidRPr="00487927" w:rsidRDefault="00D74E44" w:rsidP="00D74E44">
            <w:pPr>
              <w:jc w:val="center"/>
              <w:rPr>
                <w:rFonts w:cstheme="minorHAnsi"/>
                <w:szCs w:val="20"/>
              </w:rPr>
            </w:pPr>
          </w:p>
        </w:tc>
        <w:tc>
          <w:tcPr>
            <w:tcW w:w="990" w:type="dxa"/>
          </w:tcPr>
          <w:p w14:paraId="71270651" w14:textId="77777777" w:rsidR="00D74E44" w:rsidRPr="00487927" w:rsidRDefault="00D74E44" w:rsidP="00D74E44">
            <w:pPr>
              <w:jc w:val="center"/>
              <w:rPr>
                <w:rFonts w:cstheme="minorHAnsi"/>
                <w:szCs w:val="20"/>
              </w:rPr>
            </w:pPr>
          </w:p>
        </w:tc>
        <w:tc>
          <w:tcPr>
            <w:tcW w:w="1080" w:type="dxa"/>
          </w:tcPr>
          <w:p w14:paraId="012A456B" w14:textId="77777777" w:rsidR="00D74E44" w:rsidRPr="00283A38" w:rsidRDefault="00D74E44" w:rsidP="00D74E44">
            <w:pPr>
              <w:jc w:val="center"/>
              <w:rPr>
                <w:rFonts w:cstheme="minorHAnsi"/>
                <w:szCs w:val="20"/>
              </w:rPr>
            </w:pPr>
          </w:p>
        </w:tc>
        <w:tc>
          <w:tcPr>
            <w:tcW w:w="990" w:type="dxa"/>
          </w:tcPr>
          <w:p w14:paraId="4DB5D43D" w14:textId="77777777" w:rsidR="00D74E44" w:rsidRPr="00283A38" w:rsidRDefault="00D74E44" w:rsidP="00D74E44">
            <w:pPr>
              <w:jc w:val="center"/>
              <w:rPr>
                <w:rFonts w:cstheme="minorHAnsi"/>
                <w:szCs w:val="20"/>
              </w:rPr>
            </w:pPr>
          </w:p>
        </w:tc>
        <w:tc>
          <w:tcPr>
            <w:tcW w:w="990" w:type="dxa"/>
          </w:tcPr>
          <w:p w14:paraId="539C151B" w14:textId="77777777" w:rsidR="00D74E44" w:rsidRPr="00283A38" w:rsidRDefault="00D74E44" w:rsidP="00D74E44">
            <w:pPr>
              <w:jc w:val="center"/>
              <w:rPr>
                <w:rFonts w:cstheme="minorHAnsi"/>
                <w:szCs w:val="20"/>
              </w:rPr>
            </w:pPr>
          </w:p>
        </w:tc>
        <w:tc>
          <w:tcPr>
            <w:tcW w:w="1103" w:type="dxa"/>
          </w:tcPr>
          <w:p w14:paraId="25E29629" w14:textId="77777777" w:rsidR="00D74E44" w:rsidRPr="00D65767" w:rsidRDefault="00D74E44" w:rsidP="00D74E44">
            <w:pPr>
              <w:jc w:val="center"/>
              <w:rPr>
                <w:rFonts w:cstheme="minorHAnsi"/>
                <w:szCs w:val="20"/>
              </w:rPr>
            </w:pPr>
          </w:p>
        </w:tc>
        <w:tc>
          <w:tcPr>
            <w:tcW w:w="1103" w:type="dxa"/>
          </w:tcPr>
          <w:p w14:paraId="00A76536" w14:textId="138BD4D3"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EFE2600" w14:textId="77777777" w:rsidTr="0061524D">
        <w:tc>
          <w:tcPr>
            <w:tcW w:w="1255" w:type="dxa"/>
          </w:tcPr>
          <w:p w14:paraId="121EE81C" w14:textId="6C3F94BD" w:rsidR="00D74E44" w:rsidRDefault="00D74E44" w:rsidP="00D74E44">
            <w:pPr>
              <w:jc w:val="center"/>
              <w:rPr>
                <w:szCs w:val="20"/>
              </w:rPr>
            </w:pPr>
            <w:r w:rsidRPr="00751A27">
              <w:t>3316_02</w:t>
            </w:r>
          </w:p>
        </w:tc>
        <w:tc>
          <w:tcPr>
            <w:tcW w:w="990" w:type="dxa"/>
          </w:tcPr>
          <w:p w14:paraId="46BB4447" w14:textId="77777777" w:rsidR="00D74E44" w:rsidRPr="00283A38" w:rsidRDefault="00D74E44" w:rsidP="00D74E44">
            <w:pPr>
              <w:jc w:val="center"/>
              <w:rPr>
                <w:rFonts w:cstheme="minorHAnsi"/>
                <w:szCs w:val="20"/>
              </w:rPr>
            </w:pPr>
          </w:p>
        </w:tc>
        <w:tc>
          <w:tcPr>
            <w:tcW w:w="990" w:type="dxa"/>
          </w:tcPr>
          <w:p w14:paraId="193723EC" w14:textId="77777777" w:rsidR="00D74E44" w:rsidRPr="00487927" w:rsidRDefault="00D74E44" w:rsidP="00D74E44">
            <w:pPr>
              <w:jc w:val="center"/>
              <w:rPr>
                <w:rFonts w:cstheme="minorHAnsi"/>
                <w:szCs w:val="20"/>
              </w:rPr>
            </w:pPr>
          </w:p>
        </w:tc>
        <w:tc>
          <w:tcPr>
            <w:tcW w:w="990" w:type="dxa"/>
          </w:tcPr>
          <w:p w14:paraId="7369DD30" w14:textId="77777777" w:rsidR="00D74E44" w:rsidRPr="00487927" w:rsidRDefault="00D74E44" w:rsidP="00D74E44">
            <w:pPr>
              <w:jc w:val="center"/>
              <w:rPr>
                <w:rFonts w:cstheme="minorHAnsi"/>
                <w:szCs w:val="20"/>
              </w:rPr>
            </w:pPr>
          </w:p>
        </w:tc>
        <w:tc>
          <w:tcPr>
            <w:tcW w:w="990" w:type="dxa"/>
          </w:tcPr>
          <w:p w14:paraId="3F576D14" w14:textId="77777777" w:rsidR="00D74E44" w:rsidRPr="00487927" w:rsidRDefault="00D74E44" w:rsidP="00D74E44">
            <w:pPr>
              <w:jc w:val="center"/>
              <w:rPr>
                <w:rFonts w:cstheme="minorHAnsi"/>
                <w:szCs w:val="20"/>
              </w:rPr>
            </w:pPr>
          </w:p>
        </w:tc>
        <w:tc>
          <w:tcPr>
            <w:tcW w:w="990" w:type="dxa"/>
          </w:tcPr>
          <w:p w14:paraId="18006ED0" w14:textId="77777777" w:rsidR="00D74E44" w:rsidRPr="00487927" w:rsidRDefault="00D74E44" w:rsidP="00D74E44">
            <w:pPr>
              <w:jc w:val="center"/>
              <w:rPr>
                <w:rFonts w:cstheme="minorHAnsi"/>
                <w:szCs w:val="20"/>
              </w:rPr>
            </w:pPr>
          </w:p>
        </w:tc>
        <w:tc>
          <w:tcPr>
            <w:tcW w:w="990" w:type="dxa"/>
          </w:tcPr>
          <w:p w14:paraId="63A7CD2B" w14:textId="77777777" w:rsidR="00D74E44" w:rsidRPr="00487927" w:rsidRDefault="00D74E44" w:rsidP="00D74E44">
            <w:pPr>
              <w:jc w:val="center"/>
              <w:rPr>
                <w:rFonts w:cstheme="minorHAnsi"/>
                <w:szCs w:val="20"/>
              </w:rPr>
            </w:pPr>
          </w:p>
        </w:tc>
        <w:tc>
          <w:tcPr>
            <w:tcW w:w="1080" w:type="dxa"/>
          </w:tcPr>
          <w:p w14:paraId="3776DFE2" w14:textId="77777777" w:rsidR="00D74E44" w:rsidRPr="00283A38" w:rsidRDefault="00D74E44" w:rsidP="00D74E44">
            <w:pPr>
              <w:jc w:val="center"/>
              <w:rPr>
                <w:rFonts w:cstheme="minorHAnsi"/>
                <w:szCs w:val="20"/>
              </w:rPr>
            </w:pPr>
          </w:p>
        </w:tc>
        <w:tc>
          <w:tcPr>
            <w:tcW w:w="990" w:type="dxa"/>
          </w:tcPr>
          <w:p w14:paraId="6677C534" w14:textId="77777777" w:rsidR="00D74E44" w:rsidRPr="00283A38" w:rsidRDefault="00D74E44" w:rsidP="00D74E44">
            <w:pPr>
              <w:jc w:val="center"/>
              <w:rPr>
                <w:rFonts w:cstheme="minorHAnsi"/>
                <w:szCs w:val="20"/>
              </w:rPr>
            </w:pPr>
          </w:p>
        </w:tc>
        <w:tc>
          <w:tcPr>
            <w:tcW w:w="990" w:type="dxa"/>
          </w:tcPr>
          <w:p w14:paraId="1BD54F82" w14:textId="77777777" w:rsidR="00D74E44" w:rsidRPr="00283A38" w:rsidRDefault="00D74E44" w:rsidP="00D74E44">
            <w:pPr>
              <w:jc w:val="center"/>
              <w:rPr>
                <w:rFonts w:cstheme="minorHAnsi"/>
                <w:szCs w:val="20"/>
              </w:rPr>
            </w:pPr>
          </w:p>
        </w:tc>
        <w:tc>
          <w:tcPr>
            <w:tcW w:w="1103" w:type="dxa"/>
          </w:tcPr>
          <w:p w14:paraId="6157EC1E" w14:textId="77777777" w:rsidR="00D74E44" w:rsidRPr="00D65767" w:rsidRDefault="00D74E44" w:rsidP="00D74E44">
            <w:pPr>
              <w:jc w:val="center"/>
              <w:rPr>
                <w:rFonts w:cstheme="minorHAnsi"/>
                <w:szCs w:val="20"/>
              </w:rPr>
            </w:pPr>
          </w:p>
        </w:tc>
        <w:tc>
          <w:tcPr>
            <w:tcW w:w="1103" w:type="dxa"/>
          </w:tcPr>
          <w:p w14:paraId="050A1617" w14:textId="76706A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58D4869" w14:textId="77777777" w:rsidTr="0061524D">
        <w:tc>
          <w:tcPr>
            <w:tcW w:w="1255" w:type="dxa"/>
          </w:tcPr>
          <w:p w14:paraId="073F8ABB" w14:textId="5E3A05B4" w:rsidR="00D74E44" w:rsidRDefault="00D74E44" w:rsidP="00D74E44">
            <w:pPr>
              <w:jc w:val="center"/>
              <w:rPr>
                <w:szCs w:val="20"/>
              </w:rPr>
            </w:pPr>
            <w:r w:rsidRPr="00751A27">
              <w:t>3316_03</w:t>
            </w:r>
          </w:p>
        </w:tc>
        <w:tc>
          <w:tcPr>
            <w:tcW w:w="990" w:type="dxa"/>
          </w:tcPr>
          <w:p w14:paraId="2BB9E2E7" w14:textId="77777777" w:rsidR="00D74E44" w:rsidRPr="00283A38" w:rsidRDefault="00D74E44" w:rsidP="00D74E44">
            <w:pPr>
              <w:jc w:val="center"/>
              <w:rPr>
                <w:rFonts w:cstheme="minorHAnsi"/>
                <w:szCs w:val="20"/>
              </w:rPr>
            </w:pPr>
          </w:p>
        </w:tc>
        <w:tc>
          <w:tcPr>
            <w:tcW w:w="990" w:type="dxa"/>
          </w:tcPr>
          <w:p w14:paraId="15428FE3" w14:textId="77777777" w:rsidR="00D74E44" w:rsidRPr="00487927" w:rsidRDefault="00D74E44" w:rsidP="00D74E44">
            <w:pPr>
              <w:jc w:val="center"/>
              <w:rPr>
                <w:rFonts w:cstheme="minorHAnsi"/>
                <w:szCs w:val="20"/>
              </w:rPr>
            </w:pPr>
          </w:p>
        </w:tc>
        <w:tc>
          <w:tcPr>
            <w:tcW w:w="990" w:type="dxa"/>
          </w:tcPr>
          <w:p w14:paraId="3596B462" w14:textId="77777777" w:rsidR="00D74E44" w:rsidRPr="00487927" w:rsidRDefault="00D74E44" w:rsidP="00D74E44">
            <w:pPr>
              <w:jc w:val="center"/>
              <w:rPr>
                <w:rFonts w:cstheme="minorHAnsi"/>
                <w:szCs w:val="20"/>
              </w:rPr>
            </w:pPr>
          </w:p>
        </w:tc>
        <w:tc>
          <w:tcPr>
            <w:tcW w:w="990" w:type="dxa"/>
          </w:tcPr>
          <w:p w14:paraId="7192E0ED" w14:textId="77777777" w:rsidR="00D74E44" w:rsidRPr="00487927" w:rsidRDefault="00D74E44" w:rsidP="00D74E44">
            <w:pPr>
              <w:jc w:val="center"/>
              <w:rPr>
                <w:rFonts w:cstheme="minorHAnsi"/>
                <w:szCs w:val="20"/>
              </w:rPr>
            </w:pPr>
          </w:p>
        </w:tc>
        <w:tc>
          <w:tcPr>
            <w:tcW w:w="990" w:type="dxa"/>
          </w:tcPr>
          <w:p w14:paraId="2ACBCF52" w14:textId="77777777" w:rsidR="00D74E44" w:rsidRPr="00487927" w:rsidRDefault="00D74E44" w:rsidP="00D74E44">
            <w:pPr>
              <w:jc w:val="center"/>
              <w:rPr>
                <w:rFonts w:cstheme="minorHAnsi"/>
                <w:szCs w:val="20"/>
              </w:rPr>
            </w:pPr>
          </w:p>
        </w:tc>
        <w:tc>
          <w:tcPr>
            <w:tcW w:w="990" w:type="dxa"/>
          </w:tcPr>
          <w:p w14:paraId="67DD53EE" w14:textId="77777777" w:rsidR="00D74E44" w:rsidRPr="00487927" w:rsidRDefault="00D74E44" w:rsidP="00D74E44">
            <w:pPr>
              <w:jc w:val="center"/>
              <w:rPr>
                <w:rFonts w:cstheme="minorHAnsi"/>
                <w:szCs w:val="20"/>
              </w:rPr>
            </w:pPr>
          </w:p>
        </w:tc>
        <w:tc>
          <w:tcPr>
            <w:tcW w:w="1080" w:type="dxa"/>
          </w:tcPr>
          <w:p w14:paraId="30E9B4D1" w14:textId="77777777" w:rsidR="00D74E44" w:rsidRPr="00283A38" w:rsidRDefault="00D74E44" w:rsidP="00D74E44">
            <w:pPr>
              <w:jc w:val="center"/>
              <w:rPr>
                <w:rFonts w:cstheme="minorHAnsi"/>
                <w:szCs w:val="20"/>
              </w:rPr>
            </w:pPr>
          </w:p>
        </w:tc>
        <w:tc>
          <w:tcPr>
            <w:tcW w:w="990" w:type="dxa"/>
          </w:tcPr>
          <w:p w14:paraId="10CA8A39" w14:textId="77777777" w:rsidR="00D74E44" w:rsidRPr="00283A38" w:rsidRDefault="00D74E44" w:rsidP="00D74E44">
            <w:pPr>
              <w:jc w:val="center"/>
              <w:rPr>
                <w:rFonts w:cstheme="minorHAnsi"/>
                <w:szCs w:val="20"/>
              </w:rPr>
            </w:pPr>
          </w:p>
        </w:tc>
        <w:tc>
          <w:tcPr>
            <w:tcW w:w="990" w:type="dxa"/>
          </w:tcPr>
          <w:p w14:paraId="45256D72" w14:textId="77777777" w:rsidR="00D74E44" w:rsidRPr="00283A38" w:rsidRDefault="00D74E44" w:rsidP="00D74E44">
            <w:pPr>
              <w:jc w:val="center"/>
              <w:rPr>
                <w:rFonts w:cstheme="minorHAnsi"/>
                <w:szCs w:val="20"/>
              </w:rPr>
            </w:pPr>
          </w:p>
        </w:tc>
        <w:tc>
          <w:tcPr>
            <w:tcW w:w="1103" w:type="dxa"/>
          </w:tcPr>
          <w:p w14:paraId="47E485DB" w14:textId="77777777" w:rsidR="00D74E44" w:rsidRPr="00D65767" w:rsidRDefault="00D74E44" w:rsidP="00D74E44">
            <w:pPr>
              <w:jc w:val="center"/>
              <w:rPr>
                <w:rFonts w:cstheme="minorHAnsi"/>
                <w:szCs w:val="20"/>
              </w:rPr>
            </w:pPr>
          </w:p>
        </w:tc>
        <w:tc>
          <w:tcPr>
            <w:tcW w:w="1103" w:type="dxa"/>
          </w:tcPr>
          <w:p w14:paraId="24EFFB6D" w14:textId="51C41DB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C70A14E" w14:textId="77777777" w:rsidTr="0061524D">
        <w:tc>
          <w:tcPr>
            <w:tcW w:w="1255" w:type="dxa"/>
          </w:tcPr>
          <w:p w14:paraId="4DD85649" w14:textId="72F9ABB8" w:rsidR="00D74E44" w:rsidRDefault="00D74E44" w:rsidP="00D74E44">
            <w:pPr>
              <w:jc w:val="center"/>
              <w:rPr>
                <w:szCs w:val="20"/>
              </w:rPr>
            </w:pPr>
            <w:r w:rsidRPr="00751A27">
              <w:t>3316_04</w:t>
            </w:r>
          </w:p>
        </w:tc>
        <w:tc>
          <w:tcPr>
            <w:tcW w:w="990" w:type="dxa"/>
          </w:tcPr>
          <w:p w14:paraId="7F731E89" w14:textId="77777777" w:rsidR="00D74E44" w:rsidRPr="00283A38" w:rsidRDefault="00D74E44" w:rsidP="00D74E44">
            <w:pPr>
              <w:jc w:val="center"/>
              <w:rPr>
                <w:rFonts w:cstheme="minorHAnsi"/>
                <w:szCs w:val="20"/>
              </w:rPr>
            </w:pPr>
          </w:p>
        </w:tc>
        <w:tc>
          <w:tcPr>
            <w:tcW w:w="990" w:type="dxa"/>
          </w:tcPr>
          <w:p w14:paraId="7E675CCF" w14:textId="77777777" w:rsidR="00D74E44" w:rsidRPr="00487927" w:rsidRDefault="00D74E44" w:rsidP="00D74E44">
            <w:pPr>
              <w:jc w:val="center"/>
              <w:rPr>
                <w:rFonts w:cstheme="minorHAnsi"/>
                <w:szCs w:val="20"/>
              </w:rPr>
            </w:pPr>
          </w:p>
        </w:tc>
        <w:tc>
          <w:tcPr>
            <w:tcW w:w="990" w:type="dxa"/>
          </w:tcPr>
          <w:p w14:paraId="5E6078E5" w14:textId="77777777" w:rsidR="00D74E44" w:rsidRPr="00487927" w:rsidRDefault="00D74E44" w:rsidP="00D74E44">
            <w:pPr>
              <w:jc w:val="center"/>
              <w:rPr>
                <w:rFonts w:cstheme="minorHAnsi"/>
                <w:szCs w:val="20"/>
              </w:rPr>
            </w:pPr>
          </w:p>
        </w:tc>
        <w:tc>
          <w:tcPr>
            <w:tcW w:w="990" w:type="dxa"/>
          </w:tcPr>
          <w:p w14:paraId="360AC13C" w14:textId="77777777" w:rsidR="00D74E44" w:rsidRPr="00487927" w:rsidRDefault="00D74E44" w:rsidP="00D74E44">
            <w:pPr>
              <w:jc w:val="center"/>
              <w:rPr>
                <w:rFonts w:cstheme="minorHAnsi"/>
                <w:szCs w:val="20"/>
              </w:rPr>
            </w:pPr>
          </w:p>
        </w:tc>
        <w:tc>
          <w:tcPr>
            <w:tcW w:w="990" w:type="dxa"/>
          </w:tcPr>
          <w:p w14:paraId="55A3DEAE" w14:textId="77777777" w:rsidR="00D74E44" w:rsidRPr="00487927" w:rsidRDefault="00D74E44" w:rsidP="00D74E44">
            <w:pPr>
              <w:jc w:val="center"/>
              <w:rPr>
                <w:rFonts w:cstheme="minorHAnsi"/>
                <w:szCs w:val="20"/>
              </w:rPr>
            </w:pPr>
          </w:p>
        </w:tc>
        <w:tc>
          <w:tcPr>
            <w:tcW w:w="990" w:type="dxa"/>
          </w:tcPr>
          <w:p w14:paraId="0AA2A8C8" w14:textId="77777777" w:rsidR="00D74E44" w:rsidRPr="00487927" w:rsidRDefault="00D74E44" w:rsidP="00D74E44">
            <w:pPr>
              <w:jc w:val="center"/>
              <w:rPr>
                <w:rFonts w:cstheme="minorHAnsi"/>
                <w:szCs w:val="20"/>
              </w:rPr>
            </w:pPr>
          </w:p>
        </w:tc>
        <w:tc>
          <w:tcPr>
            <w:tcW w:w="1080" w:type="dxa"/>
          </w:tcPr>
          <w:p w14:paraId="1D31C5E4" w14:textId="77777777" w:rsidR="00D74E44" w:rsidRPr="00283A38" w:rsidRDefault="00D74E44" w:rsidP="00D74E44">
            <w:pPr>
              <w:jc w:val="center"/>
              <w:rPr>
                <w:rFonts w:cstheme="minorHAnsi"/>
                <w:szCs w:val="20"/>
              </w:rPr>
            </w:pPr>
          </w:p>
        </w:tc>
        <w:tc>
          <w:tcPr>
            <w:tcW w:w="990" w:type="dxa"/>
          </w:tcPr>
          <w:p w14:paraId="19818F60" w14:textId="77777777" w:rsidR="00D74E44" w:rsidRPr="00283A38" w:rsidRDefault="00D74E44" w:rsidP="00D74E44">
            <w:pPr>
              <w:jc w:val="center"/>
              <w:rPr>
                <w:rFonts w:cstheme="minorHAnsi"/>
                <w:szCs w:val="20"/>
              </w:rPr>
            </w:pPr>
          </w:p>
        </w:tc>
        <w:tc>
          <w:tcPr>
            <w:tcW w:w="990" w:type="dxa"/>
          </w:tcPr>
          <w:p w14:paraId="1A661DA9" w14:textId="77777777" w:rsidR="00D74E44" w:rsidRPr="00283A38" w:rsidRDefault="00D74E44" w:rsidP="00D74E44">
            <w:pPr>
              <w:jc w:val="center"/>
              <w:rPr>
                <w:rFonts w:cstheme="minorHAnsi"/>
                <w:szCs w:val="20"/>
              </w:rPr>
            </w:pPr>
          </w:p>
        </w:tc>
        <w:tc>
          <w:tcPr>
            <w:tcW w:w="1103" w:type="dxa"/>
          </w:tcPr>
          <w:p w14:paraId="5A8C9052" w14:textId="77777777" w:rsidR="00D74E44" w:rsidRPr="00D65767" w:rsidRDefault="00D74E44" w:rsidP="00D74E44">
            <w:pPr>
              <w:jc w:val="center"/>
              <w:rPr>
                <w:rFonts w:cstheme="minorHAnsi"/>
                <w:szCs w:val="20"/>
              </w:rPr>
            </w:pPr>
          </w:p>
        </w:tc>
        <w:tc>
          <w:tcPr>
            <w:tcW w:w="1103" w:type="dxa"/>
          </w:tcPr>
          <w:p w14:paraId="5D896EE8" w14:textId="6BB48763" w:rsidR="00D74E44" w:rsidRPr="00D65767" w:rsidRDefault="00D74E44" w:rsidP="00D74E44">
            <w:pPr>
              <w:jc w:val="center"/>
              <w:rPr>
                <w:rFonts w:cstheme="minorHAnsi"/>
                <w:szCs w:val="20"/>
              </w:rPr>
            </w:pPr>
            <w:r w:rsidRPr="00283A38">
              <w:rPr>
                <w:rFonts w:cstheme="minorHAnsi"/>
                <w:szCs w:val="20"/>
              </w:rPr>
              <w:t>•</w:t>
            </w:r>
          </w:p>
        </w:tc>
      </w:tr>
    </w:tbl>
    <w:p w14:paraId="415F4AE4" w14:textId="77777777" w:rsidR="00E02FC3" w:rsidRDefault="00E02FC3" w:rsidP="00E02FC3"/>
    <w:p w14:paraId="4C81B2DF" w14:textId="518C0418" w:rsidR="003341D6" w:rsidRDefault="003341D6">
      <w:pPr>
        <w:rPr>
          <w:b/>
          <w:bCs/>
        </w:rPr>
      </w:pPr>
      <w:r>
        <w:rPr>
          <w:b/>
          <w:bCs/>
        </w:rPr>
        <w:br w:type="page"/>
      </w:r>
    </w:p>
    <w:p w14:paraId="0385F480" w14:textId="5F0E5C15" w:rsidR="00DD1728" w:rsidRDefault="003341D6" w:rsidP="000C75E7">
      <w:pPr>
        <w:pStyle w:val="Heading1"/>
        <w:numPr>
          <w:ilvl w:val="0"/>
          <w:numId w:val="0"/>
        </w:numPr>
        <w:ind w:left="432" w:hanging="432"/>
      </w:pPr>
      <w:bookmarkStart w:id="201" w:name="_Toc162181013"/>
      <w:r>
        <w:lastRenderedPageBreak/>
        <w:t>Appendix D</w:t>
      </w:r>
      <w:r w:rsidRPr="7B2B6F25">
        <w:t xml:space="preserve"> </w:t>
      </w:r>
      <w:r>
        <w:t>–</w:t>
      </w:r>
      <w:r w:rsidRPr="7B2B6F25">
        <w:t xml:space="preserve"> </w:t>
      </w:r>
      <w:r>
        <w:t>Secure Content Test Keys and IDs</w:t>
      </w:r>
      <w:bookmarkEnd w:id="201"/>
    </w:p>
    <w:p w14:paraId="44EF69AB" w14:textId="7BB28416" w:rsidR="003341D6" w:rsidRDefault="003341D6" w:rsidP="00DD1728">
      <w:r w:rsidRPr="000C75E7">
        <w:t xml:space="preserve">The </w:t>
      </w:r>
      <w:r>
        <w:t xml:space="preserve">Secure Content test suites </w:t>
      </w:r>
      <w:proofErr w:type="gramStart"/>
      <w:r>
        <w:t>uses</w:t>
      </w:r>
      <w:proofErr w:type="gramEnd"/>
      <w:r>
        <w:t xml:space="preserve"> the following well known </w:t>
      </w:r>
      <w:proofErr w:type="spellStart"/>
      <w:r>
        <w:t>customerid</w:t>
      </w:r>
      <w:proofErr w:type="spellEnd"/>
      <w:r>
        <w:t xml:space="preserve"> and </w:t>
      </w:r>
      <w:proofErr w:type="spellStart"/>
      <w:r>
        <w:t>key</w:t>
      </w:r>
      <w:r w:rsidR="00996984">
        <w:t>i</w:t>
      </w:r>
      <w:r>
        <w:t>d</w:t>
      </w:r>
      <w:proofErr w:type="spellEnd"/>
      <w:r>
        <w:t xml:space="preserve"> which is mapped to the PKI public and private keys also show below:</w:t>
      </w:r>
    </w:p>
    <w:p w14:paraId="1508B5E1" w14:textId="0A363968" w:rsidR="003341D6" w:rsidRPr="003D6634" w:rsidRDefault="003341D6" w:rsidP="008E4E98">
      <w:pPr>
        <w:pStyle w:val="ListParagraph"/>
        <w:numPr>
          <w:ilvl w:val="0"/>
          <w:numId w:val="16"/>
        </w:numPr>
      </w:pPr>
      <w:proofErr w:type="spellStart"/>
      <w:r w:rsidRPr="005A690B">
        <w:rPr>
          <w:rFonts w:cstheme="minorHAnsi"/>
        </w:rPr>
        <w:t>consumerid</w:t>
      </w:r>
      <w:proofErr w:type="spellEnd"/>
      <w:r w:rsidRPr="005A690B">
        <w:rPr>
          <w:rFonts w:cstheme="minorHAnsi"/>
        </w:rPr>
        <w:t xml:space="preserve">="test3mf01" </w:t>
      </w:r>
    </w:p>
    <w:p w14:paraId="5D44F4E4" w14:textId="77777777" w:rsidR="003341D6" w:rsidRPr="000C75E7" w:rsidRDefault="003341D6" w:rsidP="000C75E7">
      <w:pPr>
        <w:pStyle w:val="ListParagraph"/>
      </w:pPr>
    </w:p>
    <w:p w14:paraId="3C74D96E" w14:textId="3973ABD1" w:rsidR="003341D6" w:rsidRPr="003D6634" w:rsidRDefault="003341D6" w:rsidP="008E4E98">
      <w:pPr>
        <w:pStyle w:val="ListParagraph"/>
        <w:numPr>
          <w:ilvl w:val="0"/>
          <w:numId w:val="16"/>
        </w:numPr>
      </w:pPr>
      <w:proofErr w:type="spellStart"/>
      <w:r w:rsidRPr="005A690B">
        <w:rPr>
          <w:rFonts w:cstheme="minorHAnsi"/>
        </w:rPr>
        <w:t>keyid</w:t>
      </w:r>
      <w:proofErr w:type="spellEnd"/>
      <w:r w:rsidRPr="005A690B">
        <w:rPr>
          <w:rFonts w:cstheme="minorHAnsi"/>
        </w:rPr>
        <w:t>="test3mfkek01</w:t>
      </w:r>
    </w:p>
    <w:p w14:paraId="1B4C998C" w14:textId="77777777" w:rsidR="003341D6" w:rsidRDefault="003341D6" w:rsidP="000C75E7">
      <w:pPr>
        <w:pStyle w:val="ListParagraph"/>
      </w:pPr>
    </w:p>
    <w:p w14:paraId="3E4B27E3"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PUBLIC KEY-----</w:t>
      </w:r>
    </w:p>
    <w:p w14:paraId="644606AE" w14:textId="77777777" w:rsidR="003341D6" w:rsidRPr="000C75E7" w:rsidRDefault="003341D6" w:rsidP="000C75E7">
      <w:pPr>
        <w:spacing w:after="0"/>
        <w:rPr>
          <w:rFonts w:ascii="Courier New" w:hAnsi="Courier New" w:cs="Courier New"/>
        </w:rPr>
      </w:pPr>
      <w:r w:rsidRPr="000C75E7">
        <w:rPr>
          <w:rFonts w:ascii="Courier New" w:hAnsi="Courier New" w:cs="Courier New"/>
        </w:rPr>
        <w:t>MIIBIjANBgkqhkiG9w0BAQEFAAOCAQ8AMIIBCgKCAQEAubdl5ZV99+wA/1vUZeeM</w:t>
      </w:r>
    </w:p>
    <w:p w14:paraId="6D7B2B88" w14:textId="77777777" w:rsidR="003341D6" w:rsidRPr="000C75E7" w:rsidRDefault="003341D6" w:rsidP="000C75E7">
      <w:pPr>
        <w:spacing w:after="0"/>
        <w:rPr>
          <w:rFonts w:ascii="Courier New" w:hAnsi="Courier New" w:cs="Courier New"/>
        </w:rPr>
      </w:pPr>
      <w:r w:rsidRPr="000C75E7">
        <w:rPr>
          <w:rFonts w:ascii="Courier New" w:hAnsi="Courier New" w:cs="Courier New"/>
        </w:rPr>
        <w:t>8KQaSQ7dV0W9Vw7PNlXszRdoavwW4D/e70cajoeJ3TJfarA9zdE3pBVzXsja5VM1</w:t>
      </w:r>
    </w:p>
    <w:p w14:paraId="2941F6F2" w14:textId="77777777" w:rsidR="003341D6" w:rsidRPr="000C75E7" w:rsidRDefault="003341D6" w:rsidP="000C75E7">
      <w:pPr>
        <w:spacing w:after="0"/>
        <w:rPr>
          <w:rFonts w:ascii="Courier New" w:hAnsi="Courier New" w:cs="Courier New"/>
        </w:rPr>
      </w:pPr>
      <w:r w:rsidRPr="000C75E7">
        <w:rPr>
          <w:rFonts w:ascii="Courier New" w:hAnsi="Courier New" w:cs="Courier New"/>
        </w:rPr>
        <w:t>axzrPCQn77VvFFTLsMa1lBz3UZckKK7dAVuoREQCH6042/4UGhvKmVoGq9jt0xMV</w:t>
      </w:r>
    </w:p>
    <w:p w14:paraId="62AB632D" w14:textId="77777777" w:rsidR="003341D6" w:rsidRPr="000C75E7" w:rsidRDefault="003341D6" w:rsidP="000C75E7">
      <w:pPr>
        <w:spacing w:after="0"/>
        <w:rPr>
          <w:rFonts w:ascii="Courier New" w:hAnsi="Courier New" w:cs="Courier New"/>
        </w:rPr>
      </w:pPr>
      <w:r w:rsidRPr="000C75E7">
        <w:rPr>
          <w:rFonts w:ascii="Courier New" w:hAnsi="Courier New" w:cs="Courier New"/>
        </w:rPr>
        <w:t>0CBIgWNgfviE6tuiiezGkoPEJXBbhg0WXNe6JSxYI3fRkjjPh8fHSla5Jil6L+Xr</w:t>
      </w:r>
    </w:p>
    <w:p w14:paraId="64089734" w14:textId="77777777" w:rsidR="003341D6" w:rsidRPr="000C75E7" w:rsidRDefault="003341D6" w:rsidP="000C75E7">
      <w:pPr>
        <w:spacing w:after="0"/>
        <w:rPr>
          <w:rFonts w:ascii="Courier New" w:hAnsi="Courier New" w:cs="Courier New"/>
        </w:rPr>
      </w:pPr>
      <w:r w:rsidRPr="000C75E7">
        <w:rPr>
          <w:rFonts w:ascii="Courier New" w:hAnsi="Courier New" w:cs="Courier New"/>
        </w:rPr>
        <w:t>T/n6ehShlLN960tn8suxu1AaXuRvdimZNxVgK7VQKcYQbfKDfpzEi5Jfd2UKxmuK</w:t>
      </w:r>
    </w:p>
    <w:p w14:paraId="389D8846" w14:textId="77777777" w:rsidR="003341D6" w:rsidRPr="000C75E7" w:rsidRDefault="003341D6" w:rsidP="000C75E7">
      <w:pPr>
        <w:spacing w:after="0"/>
        <w:rPr>
          <w:rFonts w:ascii="Courier New" w:hAnsi="Courier New" w:cs="Courier New"/>
        </w:rPr>
      </w:pPr>
      <w:r w:rsidRPr="000C75E7">
        <w:rPr>
          <w:rFonts w:ascii="Courier New" w:hAnsi="Courier New" w:cs="Courier New"/>
        </w:rPr>
        <w:t>n/87nrreFYaZCeTjFbadP7FkB8wdSGGCctsdRfkl/pCBkdLrGsv7Is6jRlW7M0Zo</w:t>
      </w:r>
    </w:p>
    <w:p w14:paraId="0E81ABDE" w14:textId="77777777" w:rsidR="003341D6" w:rsidRPr="000C75E7" w:rsidRDefault="003341D6" w:rsidP="000C75E7">
      <w:pPr>
        <w:spacing w:after="0"/>
        <w:rPr>
          <w:rFonts w:ascii="Courier New" w:hAnsi="Courier New" w:cs="Courier New"/>
        </w:rPr>
      </w:pPr>
      <w:r w:rsidRPr="000C75E7">
        <w:rPr>
          <w:rFonts w:ascii="Courier New" w:hAnsi="Courier New" w:cs="Courier New"/>
        </w:rPr>
        <w:t>BQIDAQAB</w:t>
      </w:r>
    </w:p>
    <w:p w14:paraId="1FAB0D3C" w14:textId="77777777" w:rsidR="003341D6" w:rsidRPr="000C75E7" w:rsidRDefault="003341D6" w:rsidP="000C75E7">
      <w:pPr>
        <w:spacing w:after="0"/>
        <w:rPr>
          <w:rFonts w:ascii="Courier New" w:hAnsi="Courier New" w:cs="Courier New"/>
        </w:rPr>
      </w:pPr>
      <w:r w:rsidRPr="000C75E7">
        <w:rPr>
          <w:rFonts w:ascii="Courier New" w:hAnsi="Courier New" w:cs="Courier New"/>
        </w:rPr>
        <w:t>-----END PUBLIC KEY-----</w:t>
      </w:r>
    </w:p>
    <w:p w14:paraId="0027895F" w14:textId="77777777" w:rsidR="003341D6" w:rsidRPr="000C75E7" w:rsidRDefault="003341D6" w:rsidP="000C75E7">
      <w:pPr>
        <w:spacing w:after="0"/>
        <w:rPr>
          <w:rFonts w:ascii="Courier New" w:hAnsi="Courier New" w:cs="Courier New"/>
        </w:rPr>
      </w:pPr>
    </w:p>
    <w:p w14:paraId="07CDBB6F" w14:textId="77777777" w:rsidR="003341D6" w:rsidRPr="000C75E7" w:rsidRDefault="003341D6" w:rsidP="000C75E7">
      <w:pPr>
        <w:spacing w:after="0"/>
        <w:rPr>
          <w:rFonts w:ascii="Courier New" w:hAnsi="Courier New" w:cs="Courier New"/>
        </w:rPr>
      </w:pPr>
    </w:p>
    <w:p w14:paraId="5A61117E"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RSA PRIVATE KEY-----</w:t>
      </w:r>
    </w:p>
    <w:p w14:paraId="58E8E936" w14:textId="77777777" w:rsidR="003341D6" w:rsidRPr="000C75E7" w:rsidRDefault="003341D6" w:rsidP="000C75E7">
      <w:pPr>
        <w:spacing w:after="0"/>
        <w:rPr>
          <w:rFonts w:ascii="Courier New" w:hAnsi="Courier New" w:cs="Courier New"/>
        </w:rPr>
      </w:pPr>
      <w:r w:rsidRPr="000C75E7">
        <w:rPr>
          <w:rFonts w:ascii="Courier New" w:hAnsi="Courier New" w:cs="Courier New"/>
        </w:rPr>
        <w:t>MIIEogIBAAKCAQEAubdl5ZV99+wA/1vUZeeM8KQaSQ7dV0W9Vw7PNlXszRdoavwW</w:t>
      </w:r>
    </w:p>
    <w:p w14:paraId="7A479FAB" w14:textId="77777777" w:rsidR="003341D6" w:rsidRPr="000C75E7" w:rsidRDefault="003341D6" w:rsidP="000C75E7">
      <w:pPr>
        <w:spacing w:after="0"/>
        <w:rPr>
          <w:rFonts w:ascii="Courier New" w:hAnsi="Courier New" w:cs="Courier New"/>
        </w:rPr>
      </w:pPr>
      <w:r w:rsidRPr="000C75E7">
        <w:rPr>
          <w:rFonts w:ascii="Courier New" w:hAnsi="Courier New" w:cs="Courier New"/>
        </w:rPr>
        <w:t>4D/e70cajoeJ3TJfarA9zdE3pBVzXsja5VM1axzrPCQn77VvFFTLsMa1lBz3UZck</w:t>
      </w:r>
    </w:p>
    <w:p w14:paraId="28C56845" w14:textId="77777777" w:rsidR="003341D6" w:rsidRPr="000C75E7" w:rsidRDefault="003341D6" w:rsidP="000C75E7">
      <w:pPr>
        <w:spacing w:after="0"/>
        <w:rPr>
          <w:rFonts w:ascii="Courier New" w:hAnsi="Courier New" w:cs="Courier New"/>
        </w:rPr>
      </w:pPr>
      <w:r w:rsidRPr="000C75E7">
        <w:rPr>
          <w:rFonts w:ascii="Courier New" w:hAnsi="Courier New" w:cs="Courier New"/>
        </w:rPr>
        <w:t>KK7dAVuoREQCH6042/4UGhvKmVoGq9jt0xMV0CBIgWNgfviE6tuiiezGkoPEJXBb</w:t>
      </w:r>
    </w:p>
    <w:p w14:paraId="383DF05D" w14:textId="77777777" w:rsidR="003341D6" w:rsidRPr="000C75E7" w:rsidRDefault="003341D6" w:rsidP="000C75E7">
      <w:pPr>
        <w:spacing w:after="0"/>
        <w:rPr>
          <w:rFonts w:ascii="Courier New" w:hAnsi="Courier New" w:cs="Courier New"/>
        </w:rPr>
      </w:pPr>
      <w:r w:rsidRPr="000C75E7">
        <w:rPr>
          <w:rFonts w:ascii="Courier New" w:hAnsi="Courier New" w:cs="Courier New"/>
        </w:rPr>
        <w:t>hg0WXNe6JSxYI3fRkjjPh8fHSla5Jil6L+XrT/n6ehShlLN960tn8suxu1AaXuRv</w:t>
      </w:r>
    </w:p>
    <w:p w14:paraId="3B3AFCB2" w14:textId="77777777" w:rsidR="003341D6" w:rsidRPr="000C75E7" w:rsidRDefault="003341D6" w:rsidP="000C75E7">
      <w:pPr>
        <w:spacing w:after="0"/>
        <w:rPr>
          <w:rFonts w:ascii="Courier New" w:hAnsi="Courier New" w:cs="Courier New"/>
        </w:rPr>
      </w:pPr>
      <w:r w:rsidRPr="000C75E7">
        <w:rPr>
          <w:rFonts w:ascii="Courier New" w:hAnsi="Courier New" w:cs="Courier New"/>
        </w:rPr>
        <w:t>dimZNxVgK7VQKcYQbfKDfpzEi5Jfd2UKxmuKn/87nrreFYaZCeTjFbadP7FkB8wd</w:t>
      </w:r>
    </w:p>
    <w:p w14:paraId="60FD1B7E" w14:textId="77777777" w:rsidR="003341D6" w:rsidRPr="000C75E7" w:rsidRDefault="003341D6" w:rsidP="000C75E7">
      <w:pPr>
        <w:spacing w:after="0"/>
        <w:rPr>
          <w:rFonts w:ascii="Courier New" w:hAnsi="Courier New" w:cs="Courier New"/>
        </w:rPr>
      </w:pPr>
      <w:proofErr w:type="spellStart"/>
      <w:r w:rsidRPr="000C75E7">
        <w:rPr>
          <w:rFonts w:ascii="Courier New" w:hAnsi="Courier New" w:cs="Courier New"/>
        </w:rPr>
        <w:t>SGGCctsdRfkl</w:t>
      </w:r>
      <w:proofErr w:type="spellEnd"/>
      <w:r w:rsidRPr="000C75E7">
        <w:rPr>
          <w:rFonts w:ascii="Courier New" w:hAnsi="Courier New" w:cs="Courier New"/>
        </w:rPr>
        <w:t>/pCBkdLrGsv7Is6jRlW7M0ZoBQIDAQABAoIBAAHH8Pm5K8qXYFES</w:t>
      </w:r>
    </w:p>
    <w:p w14:paraId="6914A104" w14:textId="77777777" w:rsidR="003341D6" w:rsidRPr="000C75E7" w:rsidRDefault="003341D6" w:rsidP="000C75E7">
      <w:pPr>
        <w:spacing w:after="0"/>
        <w:rPr>
          <w:rFonts w:ascii="Courier New" w:hAnsi="Courier New" w:cs="Courier New"/>
        </w:rPr>
      </w:pPr>
      <w:r w:rsidRPr="000C75E7">
        <w:rPr>
          <w:rFonts w:ascii="Courier New" w:hAnsi="Courier New" w:cs="Courier New"/>
        </w:rPr>
        <w:t>m+BYTqE2KaxesJ+4Iv81PKZ8P3eeDFnOThfbdPNdfrM0OI2/AGxBAW66XWq86+zS</w:t>
      </w:r>
    </w:p>
    <w:p w14:paraId="5771F40A" w14:textId="77777777" w:rsidR="003341D6" w:rsidRPr="000C75E7" w:rsidRDefault="003341D6" w:rsidP="000C75E7">
      <w:pPr>
        <w:spacing w:after="0"/>
        <w:rPr>
          <w:rFonts w:ascii="Courier New" w:hAnsi="Courier New" w:cs="Courier New"/>
        </w:rPr>
      </w:pPr>
      <w:r w:rsidRPr="000C75E7">
        <w:rPr>
          <w:rFonts w:ascii="Courier New" w:hAnsi="Courier New" w:cs="Courier New"/>
        </w:rPr>
        <w:t>R0sgt6ft0JG0lQ928XhD8eohlbc0aejF5spfFu5+5we0kUKlgiCV+LJhZtl+pAa8</w:t>
      </w:r>
    </w:p>
    <w:p w14:paraId="49ABF874" w14:textId="77777777" w:rsidR="003341D6" w:rsidRPr="000C75E7" w:rsidRDefault="003341D6" w:rsidP="000C75E7">
      <w:pPr>
        <w:spacing w:after="0"/>
        <w:rPr>
          <w:rFonts w:ascii="Courier New" w:hAnsi="Courier New" w:cs="Courier New"/>
        </w:rPr>
      </w:pPr>
      <w:r w:rsidRPr="000C75E7">
        <w:rPr>
          <w:rFonts w:ascii="Courier New" w:hAnsi="Courier New" w:cs="Courier New"/>
        </w:rPr>
        <w:t>31cBXVmwHZHkFpZRItEvxwjElQjtp1co+kmCudew4ffpPBPUw7TSuOWuQVjo+d5M</w:t>
      </w:r>
    </w:p>
    <w:p w14:paraId="6567454B" w14:textId="77777777" w:rsidR="003341D6" w:rsidRPr="000C75E7" w:rsidRDefault="003341D6" w:rsidP="000C75E7">
      <w:pPr>
        <w:spacing w:after="0"/>
        <w:rPr>
          <w:rFonts w:ascii="Courier New" w:hAnsi="Courier New" w:cs="Courier New"/>
        </w:rPr>
      </w:pPr>
      <w:r w:rsidRPr="000C75E7">
        <w:rPr>
          <w:rFonts w:ascii="Courier New" w:hAnsi="Courier New" w:cs="Courier New"/>
        </w:rPr>
        <w:t>h0xaZzMjjxSornv4LRAm1D4NoCabuCx7jRY2gOgl39nwCWi922vssbEjAUg4+862</w:t>
      </w:r>
    </w:p>
    <w:p w14:paraId="45DA2F34" w14:textId="77777777" w:rsidR="003341D6" w:rsidRPr="000C75E7" w:rsidRDefault="003341D6" w:rsidP="000C75E7">
      <w:pPr>
        <w:spacing w:after="0"/>
        <w:rPr>
          <w:rFonts w:ascii="Courier New" w:hAnsi="Courier New" w:cs="Courier New"/>
        </w:rPr>
      </w:pPr>
      <w:proofErr w:type="spellStart"/>
      <w:r w:rsidRPr="000C75E7">
        <w:rPr>
          <w:rFonts w:ascii="Courier New" w:hAnsi="Courier New" w:cs="Courier New"/>
        </w:rPr>
        <w:t>Jqe</w:t>
      </w:r>
      <w:proofErr w:type="spellEnd"/>
      <w:r w:rsidRPr="000C75E7">
        <w:rPr>
          <w:rFonts w:ascii="Courier New" w:hAnsi="Courier New" w:cs="Courier New"/>
        </w:rPr>
        <w:t>/ted4xIGCk8DP+bwxj3WboLjkM4yp/5AcLGkaovhjupLXru4wDqsWr8wbgwV1</w:t>
      </w:r>
    </w:p>
    <w:p w14:paraId="5E51B960" w14:textId="77777777" w:rsidR="003341D6" w:rsidRPr="000C75E7" w:rsidRDefault="003341D6" w:rsidP="000C75E7">
      <w:pPr>
        <w:spacing w:after="0"/>
        <w:rPr>
          <w:rFonts w:ascii="Courier New" w:hAnsi="Courier New" w:cs="Courier New"/>
        </w:rPr>
      </w:pPr>
      <w:r w:rsidRPr="000C75E7">
        <w:rPr>
          <w:rFonts w:ascii="Courier New" w:hAnsi="Courier New" w:cs="Courier New"/>
        </w:rPr>
        <w:t>BmzUydcCgYEAvDaO6t58uk0kWVEmlGEueln4AfIUjgjo51qbbb23WsPQTZtlp7N0</w:t>
      </w:r>
    </w:p>
    <w:p w14:paraId="00418FC4" w14:textId="77777777" w:rsidR="003341D6" w:rsidRPr="000C75E7" w:rsidRDefault="003341D6" w:rsidP="000C75E7">
      <w:pPr>
        <w:spacing w:after="0"/>
        <w:rPr>
          <w:rFonts w:ascii="Courier New" w:hAnsi="Courier New" w:cs="Courier New"/>
        </w:rPr>
      </w:pPr>
      <w:r w:rsidRPr="000C75E7">
        <w:rPr>
          <w:rFonts w:ascii="Courier New" w:hAnsi="Courier New" w:cs="Courier New"/>
        </w:rPr>
        <w:t>/qNNKsWktr0ZPRIdIFcxTprd+gy5LGozQGz41J2lT+9DGsmo3dB2e47r+uKDnNwm</w:t>
      </w:r>
    </w:p>
    <w:p w14:paraId="6E34F74A" w14:textId="77777777" w:rsidR="003341D6" w:rsidRPr="000C75E7" w:rsidRDefault="003341D6" w:rsidP="000C75E7">
      <w:pPr>
        <w:spacing w:after="0"/>
        <w:rPr>
          <w:rFonts w:ascii="Courier New" w:hAnsi="Courier New" w:cs="Courier New"/>
        </w:rPr>
      </w:pPr>
      <w:r w:rsidRPr="000C75E7">
        <w:rPr>
          <w:rFonts w:ascii="Courier New" w:hAnsi="Courier New" w:cs="Courier New"/>
        </w:rPr>
        <w:t>Iegp+4LYFiXGLGDNonn7ESSec4Xj8z8YosVHskr64ptPCOzYzmDCkW8CgYEA/</w:t>
      </w:r>
      <w:proofErr w:type="spellStart"/>
      <w:r w:rsidRPr="000C75E7">
        <w:rPr>
          <w:rFonts w:ascii="Courier New" w:hAnsi="Courier New" w:cs="Courier New"/>
        </w:rPr>
        <w:t>Jqj</w:t>
      </w:r>
      <w:proofErr w:type="spellEnd"/>
    </w:p>
    <w:p w14:paraId="00FFCEB8" w14:textId="77777777" w:rsidR="003341D6" w:rsidRPr="000C75E7" w:rsidRDefault="003341D6" w:rsidP="000C75E7">
      <w:pPr>
        <w:spacing w:after="0"/>
        <w:rPr>
          <w:rFonts w:ascii="Courier New" w:hAnsi="Courier New" w:cs="Courier New"/>
        </w:rPr>
      </w:pPr>
      <w:r w:rsidRPr="000C75E7">
        <w:rPr>
          <w:rFonts w:ascii="Courier New" w:hAnsi="Courier New" w:cs="Courier New"/>
        </w:rPr>
        <w:lastRenderedPageBreak/>
        <w:t>wLKOYgBVoUTEZQfMe295VKaKrxtqprYCTHF9J9lysxg2WfIVJByoVnpkmy2EI+Mw</w:t>
      </w:r>
    </w:p>
    <w:p w14:paraId="70AA1BDE" w14:textId="77777777" w:rsidR="003341D6" w:rsidRPr="000C75E7" w:rsidRDefault="003341D6" w:rsidP="000C75E7">
      <w:pPr>
        <w:spacing w:after="0"/>
        <w:rPr>
          <w:rFonts w:ascii="Courier New" w:hAnsi="Courier New" w:cs="Courier New"/>
        </w:rPr>
      </w:pPr>
      <w:r w:rsidRPr="000C75E7">
        <w:rPr>
          <w:rFonts w:ascii="Courier New" w:hAnsi="Courier New" w:cs="Courier New"/>
        </w:rPr>
        <w:t>+ubtPrx71Cx413dem/S1aOOIsqJPqdFkc+AERV6ZeT1NWLCgzWoczW/N5ZdneUkW</w:t>
      </w:r>
    </w:p>
    <w:p w14:paraId="48FC083D" w14:textId="77777777" w:rsidR="003341D6" w:rsidRPr="000C75E7" w:rsidRDefault="003341D6" w:rsidP="000C75E7">
      <w:pPr>
        <w:spacing w:after="0"/>
        <w:rPr>
          <w:rFonts w:ascii="Courier New" w:hAnsi="Courier New" w:cs="Courier New"/>
        </w:rPr>
      </w:pPr>
      <w:r w:rsidRPr="000C75E7">
        <w:rPr>
          <w:rFonts w:ascii="Courier New" w:hAnsi="Courier New" w:cs="Courier New"/>
        </w:rPr>
        <w:t>a0i0B0olAiC9b5zx9HB+p1bm7xEL3zL6OUDPu8sCgYBflkXXOs+Vvn/rbK9vRDva</w:t>
      </w:r>
    </w:p>
    <w:p w14:paraId="07D4E375" w14:textId="77777777" w:rsidR="003341D6" w:rsidRPr="000C75E7" w:rsidRDefault="003341D6" w:rsidP="000C75E7">
      <w:pPr>
        <w:spacing w:after="0"/>
        <w:rPr>
          <w:rFonts w:ascii="Courier New" w:hAnsi="Courier New" w:cs="Courier New"/>
        </w:rPr>
      </w:pPr>
      <w:r w:rsidRPr="000C75E7">
        <w:rPr>
          <w:rFonts w:ascii="Courier New" w:hAnsi="Courier New" w:cs="Courier New"/>
        </w:rPr>
        <w:t>n765Hj0aNaQze2zcuzFXw4MTJwzlstqESGN0iZQxyq/6uCxatG2yQiziRXv19qm4</w:t>
      </w:r>
    </w:p>
    <w:p w14:paraId="0D26A413" w14:textId="77777777" w:rsidR="003341D6" w:rsidRPr="000C75E7" w:rsidRDefault="003341D6" w:rsidP="000C75E7">
      <w:pPr>
        <w:spacing w:after="0"/>
        <w:rPr>
          <w:rFonts w:ascii="Courier New" w:hAnsi="Courier New" w:cs="Courier New"/>
        </w:rPr>
      </w:pPr>
      <w:r w:rsidRPr="000C75E7">
        <w:rPr>
          <w:rFonts w:ascii="Courier New" w:hAnsi="Courier New" w:cs="Courier New"/>
        </w:rPr>
        <w:t>2p81PCstAZLPFAPTQ4ApGFj4vfmhvJ0RM1u/BKDB/sU63J8TGWhNOI/</w:t>
      </w:r>
      <w:proofErr w:type="spellStart"/>
      <w:r w:rsidRPr="000C75E7">
        <w:rPr>
          <w:rFonts w:ascii="Courier New" w:hAnsi="Courier New" w:cs="Courier New"/>
        </w:rPr>
        <w:t>Qk</w:t>
      </w:r>
      <w:proofErr w:type="spellEnd"/>
      <w:r w:rsidRPr="000C75E7">
        <w:rPr>
          <w:rFonts w:ascii="Courier New" w:hAnsi="Courier New" w:cs="Courier New"/>
        </w:rPr>
        <w:t>/</w:t>
      </w:r>
      <w:proofErr w:type="spellStart"/>
      <w:r w:rsidRPr="000C75E7">
        <w:rPr>
          <w:rFonts w:ascii="Courier New" w:hAnsi="Courier New" w:cs="Courier New"/>
        </w:rPr>
        <w:t>tFGpJk</w:t>
      </w:r>
      <w:proofErr w:type="spellEnd"/>
    </w:p>
    <w:p w14:paraId="1E711298" w14:textId="77777777" w:rsidR="003341D6" w:rsidRPr="000C75E7" w:rsidRDefault="003341D6" w:rsidP="000C75E7">
      <w:pPr>
        <w:spacing w:after="0"/>
        <w:rPr>
          <w:rFonts w:ascii="Courier New" w:hAnsi="Courier New" w:cs="Courier New"/>
        </w:rPr>
      </w:pPr>
      <w:r w:rsidRPr="000C75E7">
        <w:rPr>
          <w:rFonts w:ascii="Courier New" w:hAnsi="Courier New" w:cs="Courier New"/>
        </w:rPr>
        <w:t>eFUFU9c/JylomwExLyshuQKBgFd2o+SA7tP4Ea45RVdGEANdYcFxuOtQrujydHFL</w:t>
      </w:r>
    </w:p>
    <w:p w14:paraId="72E312B4" w14:textId="77777777" w:rsidR="003341D6" w:rsidRPr="000C75E7" w:rsidRDefault="003341D6" w:rsidP="000C75E7">
      <w:pPr>
        <w:spacing w:after="0"/>
        <w:rPr>
          <w:rFonts w:ascii="Courier New" w:hAnsi="Courier New" w:cs="Courier New"/>
        </w:rPr>
      </w:pPr>
      <w:r w:rsidRPr="000C75E7">
        <w:rPr>
          <w:rFonts w:ascii="Courier New" w:hAnsi="Courier New" w:cs="Courier New"/>
        </w:rPr>
        <w:t>im5V2GUyqP8T10YdthvbXSJt7CcQ71CwzMzALpAUpfLVHikZ3gZnYlmX4cWG/</w:t>
      </w:r>
      <w:proofErr w:type="spellStart"/>
      <w:r w:rsidRPr="000C75E7">
        <w:rPr>
          <w:rFonts w:ascii="Courier New" w:hAnsi="Courier New" w:cs="Courier New"/>
        </w:rPr>
        <w:t>yUw</w:t>
      </w:r>
      <w:proofErr w:type="spellEnd"/>
    </w:p>
    <w:p w14:paraId="0C517A28" w14:textId="77777777" w:rsidR="003341D6" w:rsidRPr="000C75E7" w:rsidRDefault="003341D6" w:rsidP="000C75E7">
      <w:pPr>
        <w:spacing w:after="0"/>
        <w:rPr>
          <w:rFonts w:ascii="Courier New" w:hAnsi="Courier New" w:cs="Courier New"/>
        </w:rPr>
      </w:pPr>
      <w:r w:rsidRPr="000C75E7">
        <w:rPr>
          <w:rFonts w:ascii="Courier New" w:hAnsi="Courier New" w:cs="Courier New"/>
        </w:rPr>
        <w:t>F8p9Kt7T3wgqgEMfzsFDSSOJ/QX9zIlxLwSnI5FNDMqsqQpeOTxv1p5IZLfvyrww</w:t>
      </w:r>
    </w:p>
    <w:p w14:paraId="2CC80043" w14:textId="77777777" w:rsidR="003341D6" w:rsidRPr="000C75E7" w:rsidRDefault="003341D6" w:rsidP="000C75E7">
      <w:pPr>
        <w:spacing w:after="0"/>
        <w:rPr>
          <w:rFonts w:ascii="Courier New" w:hAnsi="Courier New" w:cs="Courier New"/>
        </w:rPr>
      </w:pPr>
      <w:r w:rsidRPr="000C75E7">
        <w:rPr>
          <w:rFonts w:ascii="Courier New" w:hAnsi="Courier New" w:cs="Courier New"/>
        </w:rPr>
        <w:t>OL1pAoGAM/ZoL7qWenZAzD1Gdzo9HlrxlxBJPnr+ZdYqrJZdo/TwARY8LZu07Vsu</w:t>
      </w:r>
    </w:p>
    <w:p w14:paraId="0FBED8DE" w14:textId="77777777" w:rsidR="003341D6" w:rsidRPr="000C75E7" w:rsidRDefault="003341D6" w:rsidP="000C75E7">
      <w:pPr>
        <w:spacing w:after="0"/>
        <w:rPr>
          <w:rFonts w:ascii="Courier New" w:hAnsi="Courier New" w:cs="Courier New"/>
        </w:rPr>
      </w:pPr>
      <w:r w:rsidRPr="000C75E7">
        <w:rPr>
          <w:rFonts w:ascii="Courier New" w:hAnsi="Courier New" w:cs="Courier New"/>
        </w:rPr>
        <w:t>aY1ZAqLlkBARRtypmGj04PGbWWRZ3Pn/M5/FgjGa5M9hVnvLJSBklE7tfKLB4KL5</w:t>
      </w:r>
    </w:p>
    <w:p w14:paraId="27927DEA" w14:textId="77777777" w:rsidR="003341D6" w:rsidRPr="000C75E7" w:rsidRDefault="003341D6" w:rsidP="000C75E7">
      <w:pPr>
        <w:spacing w:after="0"/>
        <w:rPr>
          <w:rFonts w:ascii="Courier New" w:hAnsi="Courier New" w:cs="Courier New"/>
        </w:rPr>
      </w:pPr>
      <w:r w:rsidRPr="000C75E7">
        <w:rPr>
          <w:rFonts w:ascii="Courier New" w:hAnsi="Courier New" w:cs="Courier New"/>
        </w:rPr>
        <w:t>eMADI7JuelOqfKBxXrp8IlzVlU8Mk0VQRw6hjq1zNKLJtD4EFq4=</w:t>
      </w:r>
    </w:p>
    <w:p w14:paraId="2593345D" w14:textId="39F53580" w:rsidR="003341D6" w:rsidRPr="000C75E7" w:rsidRDefault="003341D6" w:rsidP="000C75E7">
      <w:pPr>
        <w:spacing w:after="0"/>
        <w:rPr>
          <w:rFonts w:ascii="Courier New" w:hAnsi="Courier New" w:cs="Courier New"/>
        </w:rPr>
      </w:pPr>
      <w:r w:rsidRPr="000C75E7">
        <w:rPr>
          <w:rFonts w:ascii="Courier New" w:hAnsi="Courier New" w:cs="Courier New"/>
        </w:rPr>
        <w:t>-----END RSA PRIVATE KEY-----</w:t>
      </w:r>
    </w:p>
    <w:p w14:paraId="681598B7" w14:textId="77777777" w:rsidR="003341D6" w:rsidRPr="00CF424F" w:rsidRDefault="003341D6" w:rsidP="00DD1728">
      <w:pPr>
        <w:rPr>
          <w:b/>
          <w:bCs/>
        </w:rPr>
      </w:pPr>
    </w:p>
    <w:sectPr w:rsidR="003341D6" w:rsidRPr="00CF424F" w:rsidSect="000A635E">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4444EC" w14:textId="77777777" w:rsidR="006C581F" w:rsidRDefault="006C581F" w:rsidP="00BF55ED">
      <w:pPr>
        <w:spacing w:after="0" w:line="240" w:lineRule="auto"/>
      </w:pPr>
      <w:r>
        <w:separator/>
      </w:r>
    </w:p>
  </w:endnote>
  <w:endnote w:type="continuationSeparator" w:id="0">
    <w:p w14:paraId="649366A1" w14:textId="77777777" w:rsidR="006C581F" w:rsidRDefault="006C581F" w:rsidP="00BF55ED">
      <w:pPr>
        <w:spacing w:after="0" w:line="240" w:lineRule="auto"/>
      </w:pPr>
      <w:r>
        <w:continuationSeparator/>
      </w:r>
    </w:p>
  </w:endnote>
  <w:endnote w:type="continuationNotice" w:id="1">
    <w:p w14:paraId="5C78E479" w14:textId="77777777" w:rsidR="006C581F" w:rsidRDefault="006C581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Neue">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174467"/>
      <w:docPartObj>
        <w:docPartGallery w:val="Page Numbers (Bottom of Page)"/>
        <w:docPartUnique/>
      </w:docPartObj>
    </w:sdtPr>
    <w:sdtContent>
      <w:p w14:paraId="1ED25A37" w14:textId="2393508C" w:rsidR="00E81245" w:rsidRDefault="00E81245">
        <w:pPr>
          <w:pStyle w:val="Footer"/>
          <w:jc w:val="center"/>
        </w:pPr>
        <w:r>
          <w:fldChar w:fldCharType="begin"/>
        </w:r>
        <w:r>
          <w:instrText xml:space="preserve"> PAGE   \* MERGEFORMAT </w:instrText>
        </w:r>
        <w:r>
          <w:fldChar w:fldCharType="separate"/>
        </w:r>
        <w:r>
          <w:rPr>
            <w:noProof/>
          </w:rPr>
          <w:t>55</w:t>
        </w:r>
        <w:r>
          <w:rPr>
            <w:noProof/>
          </w:rPr>
          <w:fldChar w:fldCharType="end"/>
        </w:r>
      </w:p>
    </w:sdtContent>
  </w:sdt>
  <w:p w14:paraId="06DBBAFD" w14:textId="77777777" w:rsidR="00E81245" w:rsidRDefault="00E812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4D1297" w14:textId="77777777" w:rsidR="006C581F" w:rsidRDefault="006C581F" w:rsidP="00BF55ED">
      <w:pPr>
        <w:spacing w:after="0" w:line="240" w:lineRule="auto"/>
      </w:pPr>
      <w:r>
        <w:separator/>
      </w:r>
    </w:p>
  </w:footnote>
  <w:footnote w:type="continuationSeparator" w:id="0">
    <w:p w14:paraId="2EA887A9" w14:textId="77777777" w:rsidR="006C581F" w:rsidRDefault="006C581F" w:rsidP="00BF55ED">
      <w:pPr>
        <w:spacing w:after="0" w:line="240" w:lineRule="auto"/>
      </w:pPr>
      <w:r>
        <w:continuationSeparator/>
      </w:r>
    </w:p>
  </w:footnote>
  <w:footnote w:type="continuationNotice" w:id="1">
    <w:p w14:paraId="66F8C5FD" w14:textId="77777777" w:rsidR="006C581F" w:rsidRDefault="006C581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Cs w:val="20"/>
      </w:rPr>
      <w:id w:val="1083721892"/>
      <w:docPartObj>
        <w:docPartGallery w:val="Page Numbers (Top of Page)"/>
        <w:docPartUnique/>
      </w:docPartObj>
    </w:sdtPr>
    <w:sdtEndPr>
      <w:rPr>
        <w:noProof/>
      </w:rPr>
    </w:sdtEndPr>
    <w:sdtContent>
      <w:p w14:paraId="18EAE808" w14:textId="793BF452" w:rsidR="00E81245" w:rsidRPr="000D7C2E" w:rsidRDefault="00E81245" w:rsidP="002038C9">
        <w:pPr>
          <w:pStyle w:val="Header"/>
          <w:tabs>
            <w:tab w:val="clear" w:pos="4680"/>
          </w:tabs>
          <w:rPr>
            <w:szCs w:val="20"/>
          </w:rPr>
        </w:pPr>
        <w:r>
          <w:rPr>
            <w:i/>
            <w:noProof/>
            <w:szCs w:val="20"/>
          </w:rPr>
          <w:t>3MF Test Specification</w:t>
        </w:r>
        <w:r w:rsidRPr="000D7C2E">
          <w:rPr>
            <w:szCs w:val="20"/>
          </w:rPr>
          <w:tab/>
        </w:r>
        <w:r>
          <w:rPr>
            <w:szCs w:val="20"/>
          </w:rPr>
          <w:t>Copyright 3MF Consortium 202</w:t>
        </w:r>
        <w:r w:rsidR="00A86115">
          <w:rPr>
            <w:szCs w:val="20"/>
          </w:rPr>
          <w:t>4</w:t>
        </w:r>
      </w:p>
    </w:sdtContent>
  </w:sdt>
  <w:p w14:paraId="02981226" w14:textId="24602EAA" w:rsidR="00E81245" w:rsidRPr="002038C9" w:rsidRDefault="00E81245" w:rsidP="002038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844A9D5C"/>
    <w:lvl w:ilvl="0">
      <w:start w:val="1"/>
      <w:numFmt w:val="bullet"/>
      <w:pStyle w:val="ListBullet"/>
      <w:lvlText w:val=""/>
      <w:lvlJc w:val="left"/>
      <w:pPr>
        <w:tabs>
          <w:tab w:val="num" w:pos="360"/>
        </w:tabs>
        <w:ind w:left="360" w:hanging="360"/>
      </w:pPr>
    </w:lvl>
  </w:abstractNum>
  <w:abstractNum w:abstractNumId="1" w15:restartNumberingAfterBreak="0">
    <w:nsid w:val="0A2C6752"/>
    <w:multiLevelType w:val="hybridMultilevel"/>
    <w:tmpl w:val="146A9E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372009"/>
    <w:multiLevelType w:val="hybridMultilevel"/>
    <w:tmpl w:val="74D8F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1F77DD"/>
    <w:multiLevelType w:val="hybridMultilevel"/>
    <w:tmpl w:val="EC9A5602"/>
    <w:lvl w:ilvl="0" w:tplc="066CAEF8">
      <w:start w:val="7"/>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E865082"/>
    <w:multiLevelType w:val="hybridMultilevel"/>
    <w:tmpl w:val="7F9E7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FE5E8C"/>
    <w:multiLevelType w:val="hybridMultilevel"/>
    <w:tmpl w:val="1A6E601C"/>
    <w:lvl w:ilvl="0" w:tplc="F06ABFD0">
      <w:start w:val="1"/>
      <w:numFmt w:val="bullet"/>
      <w:lvlText w:val=""/>
      <w:lvlJc w:val="left"/>
      <w:pPr>
        <w:ind w:left="720" w:hanging="360"/>
      </w:pPr>
    </w:lvl>
    <w:lvl w:ilvl="1" w:tplc="29866A5A" w:tentative="1">
      <w:start w:val="1"/>
      <w:numFmt w:val="bullet"/>
      <w:lvlText w:val="o"/>
      <w:lvlJc w:val="left"/>
      <w:pPr>
        <w:ind w:left="1440" w:hanging="360"/>
      </w:pPr>
    </w:lvl>
    <w:lvl w:ilvl="2" w:tplc="3C8AE6D2" w:tentative="1">
      <w:start w:val="1"/>
      <w:numFmt w:val="bullet"/>
      <w:lvlText w:val=""/>
      <w:lvlJc w:val="left"/>
      <w:pPr>
        <w:ind w:left="2160" w:hanging="360"/>
      </w:pPr>
    </w:lvl>
    <w:lvl w:ilvl="3" w:tplc="7460176A" w:tentative="1">
      <w:start w:val="1"/>
      <w:numFmt w:val="bullet"/>
      <w:lvlText w:val=""/>
      <w:lvlJc w:val="left"/>
      <w:pPr>
        <w:ind w:left="2880" w:hanging="360"/>
      </w:pPr>
    </w:lvl>
    <w:lvl w:ilvl="4" w:tplc="5B9030C8" w:tentative="1">
      <w:start w:val="1"/>
      <w:numFmt w:val="bullet"/>
      <w:lvlText w:val="o"/>
      <w:lvlJc w:val="left"/>
      <w:pPr>
        <w:ind w:left="3600" w:hanging="360"/>
      </w:pPr>
    </w:lvl>
    <w:lvl w:ilvl="5" w:tplc="526ED76C" w:tentative="1">
      <w:start w:val="1"/>
      <w:numFmt w:val="bullet"/>
      <w:lvlText w:val=""/>
      <w:lvlJc w:val="left"/>
      <w:pPr>
        <w:ind w:left="4320" w:hanging="360"/>
      </w:pPr>
    </w:lvl>
    <w:lvl w:ilvl="6" w:tplc="3F983D8E" w:tentative="1">
      <w:start w:val="1"/>
      <w:numFmt w:val="bullet"/>
      <w:lvlText w:val=""/>
      <w:lvlJc w:val="left"/>
      <w:pPr>
        <w:ind w:left="5040" w:hanging="360"/>
      </w:pPr>
    </w:lvl>
    <w:lvl w:ilvl="7" w:tplc="B27E3768" w:tentative="1">
      <w:start w:val="1"/>
      <w:numFmt w:val="bullet"/>
      <w:lvlText w:val="o"/>
      <w:lvlJc w:val="left"/>
      <w:pPr>
        <w:ind w:left="5760" w:hanging="360"/>
      </w:pPr>
    </w:lvl>
    <w:lvl w:ilvl="8" w:tplc="79D692FC" w:tentative="1">
      <w:start w:val="1"/>
      <w:numFmt w:val="bullet"/>
      <w:lvlText w:val=""/>
      <w:lvlJc w:val="left"/>
      <w:pPr>
        <w:ind w:left="6480" w:hanging="360"/>
      </w:pPr>
    </w:lvl>
  </w:abstractNum>
  <w:abstractNum w:abstractNumId="6" w15:restartNumberingAfterBreak="0">
    <w:nsid w:val="17750C76"/>
    <w:multiLevelType w:val="hybridMultilevel"/>
    <w:tmpl w:val="6F9C4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7642E8"/>
    <w:multiLevelType w:val="hybridMultilevel"/>
    <w:tmpl w:val="54781096"/>
    <w:lvl w:ilvl="0" w:tplc="788E42D0">
      <w:start w:val="1"/>
      <w:numFmt w:val="bullet"/>
      <w:lvlText w:val=""/>
      <w:lvlJc w:val="left"/>
      <w:pPr>
        <w:ind w:left="1080" w:hanging="360"/>
      </w:pPr>
    </w:lvl>
    <w:lvl w:ilvl="1" w:tplc="36CC8D2C" w:tentative="1">
      <w:start w:val="1"/>
      <w:numFmt w:val="bullet"/>
      <w:lvlText w:val="o"/>
      <w:lvlJc w:val="left"/>
      <w:pPr>
        <w:ind w:left="1800" w:hanging="360"/>
      </w:pPr>
    </w:lvl>
    <w:lvl w:ilvl="2" w:tplc="2078F60E" w:tentative="1">
      <w:start w:val="1"/>
      <w:numFmt w:val="bullet"/>
      <w:lvlText w:val=""/>
      <w:lvlJc w:val="left"/>
      <w:pPr>
        <w:ind w:left="2520" w:hanging="360"/>
      </w:pPr>
    </w:lvl>
    <w:lvl w:ilvl="3" w:tplc="62DC05EA" w:tentative="1">
      <w:start w:val="1"/>
      <w:numFmt w:val="bullet"/>
      <w:lvlText w:val=""/>
      <w:lvlJc w:val="left"/>
      <w:pPr>
        <w:ind w:left="3240" w:hanging="360"/>
      </w:pPr>
    </w:lvl>
    <w:lvl w:ilvl="4" w:tplc="B76657F0" w:tentative="1">
      <w:start w:val="1"/>
      <w:numFmt w:val="bullet"/>
      <w:lvlText w:val="o"/>
      <w:lvlJc w:val="left"/>
      <w:pPr>
        <w:ind w:left="3960" w:hanging="360"/>
      </w:pPr>
    </w:lvl>
    <w:lvl w:ilvl="5" w:tplc="8666558A" w:tentative="1">
      <w:start w:val="1"/>
      <w:numFmt w:val="bullet"/>
      <w:lvlText w:val=""/>
      <w:lvlJc w:val="left"/>
      <w:pPr>
        <w:ind w:left="4680" w:hanging="360"/>
      </w:pPr>
    </w:lvl>
    <w:lvl w:ilvl="6" w:tplc="1CC07910" w:tentative="1">
      <w:start w:val="1"/>
      <w:numFmt w:val="bullet"/>
      <w:lvlText w:val=""/>
      <w:lvlJc w:val="left"/>
      <w:pPr>
        <w:ind w:left="5400" w:hanging="360"/>
      </w:pPr>
    </w:lvl>
    <w:lvl w:ilvl="7" w:tplc="34F05916" w:tentative="1">
      <w:start w:val="1"/>
      <w:numFmt w:val="bullet"/>
      <w:lvlText w:val="o"/>
      <w:lvlJc w:val="left"/>
      <w:pPr>
        <w:ind w:left="6120" w:hanging="360"/>
      </w:pPr>
    </w:lvl>
    <w:lvl w:ilvl="8" w:tplc="C4128EF8" w:tentative="1">
      <w:start w:val="1"/>
      <w:numFmt w:val="bullet"/>
      <w:lvlText w:val=""/>
      <w:lvlJc w:val="left"/>
      <w:pPr>
        <w:ind w:left="6840" w:hanging="360"/>
      </w:pPr>
    </w:lvl>
  </w:abstractNum>
  <w:abstractNum w:abstractNumId="8" w15:restartNumberingAfterBreak="0">
    <w:nsid w:val="1C5C1EB2"/>
    <w:multiLevelType w:val="hybridMultilevel"/>
    <w:tmpl w:val="452E7D7A"/>
    <w:lvl w:ilvl="0" w:tplc="CA3C1B90">
      <w:start w:val="1"/>
      <w:numFmt w:val="bullet"/>
      <w:lvlText w:val=""/>
      <w:lvlJc w:val="left"/>
      <w:pPr>
        <w:ind w:left="720" w:hanging="360"/>
      </w:pPr>
    </w:lvl>
    <w:lvl w:ilvl="1" w:tplc="E2F68E16" w:tentative="1">
      <w:start w:val="1"/>
      <w:numFmt w:val="bullet"/>
      <w:lvlText w:val="o"/>
      <w:lvlJc w:val="left"/>
      <w:pPr>
        <w:ind w:left="1440" w:hanging="360"/>
      </w:pPr>
    </w:lvl>
    <w:lvl w:ilvl="2" w:tplc="5F2481A0" w:tentative="1">
      <w:start w:val="1"/>
      <w:numFmt w:val="bullet"/>
      <w:lvlText w:val=""/>
      <w:lvlJc w:val="left"/>
      <w:pPr>
        <w:ind w:left="2160" w:hanging="360"/>
      </w:pPr>
    </w:lvl>
    <w:lvl w:ilvl="3" w:tplc="81921D78" w:tentative="1">
      <w:start w:val="1"/>
      <w:numFmt w:val="bullet"/>
      <w:lvlText w:val=""/>
      <w:lvlJc w:val="left"/>
      <w:pPr>
        <w:ind w:left="2880" w:hanging="360"/>
      </w:pPr>
    </w:lvl>
    <w:lvl w:ilvl="4" w:tplc="DA9AF010" w:tentative="1">
      <w:start w:val="1"/>
      <w:numFmt w:val="bullet"/>
      <w:lvlText w:val="o"/>
      <w:lvlJc w:val="left"/>
      <w:pPr>
        <w:ind w:left="3600" w:hanging="360"/>
      </w:pPr>
    </w:lvl>
    <w:lvl w:ilvl="5" w:tplc="4CFCC89A" w:tentative="1">
      <w:start w:val="1"/>
      <w:numFmt w:val="bullet"/>
      <w:lvlText w:val=""/>
      <w:lvlJc w:val="left"/>
      <w:pPr>
        <w:ind w:left="4320" w:hanging="360"/>
      </w:pPr>
    </w:lvl>
    <w:lvl w:ilvl="6" w:tplc="01464E00" w:tentative="1">
      <w:start w:val="1"/>
      <w:numFmt w:val="bullet"/>
      <w:lvlText w:val=""/>
      <w:lvlJc w:val="left"/>
      <w:pPr>
        <w:ind w:left="5040" w:hanging="360"/>
      </w:pPr>
    </w:lvl>
    <w:lvl w:ilvl="7" w:tplc="9B58EBAA" w:tentative="1">
      <w:start w:val="1"/>
      <w:numFmt w:val="bullet"/>
      <w:lvlText w:val="o"/>
      <w:lvlJc w:val="left"/>
      <w:pPr>
        <w:ind w:left="5760" w:hanging="360"/>
      </w:pPr>
    </w:lvl>
    <w:lvl w:ilvl="8" w:tplc="253E4950" w:tentative="1">
      <w:start w:val="1"/>
      <w:numFmt w:val="bullet"/>
      <w:lvlText w:val=""/>
      <w:lvlJc w:val="left"/>
      <w:pPr>
        <w:ind w:left="6480" w:hanging="360"/>
      </w:pPr>
    </w:lvl>
  </w:abstractNum>
  <w:abstractNum w:abstractNumId="9" w15:restartNumberingAfterBreak="0">
    <w:nsid w:val="26BB0D36"/>
    <w:multiLevelType w:val="hybridMultilevel"/>
    <w:tmpl w:val="26BEB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9846DD"/>
    <w:multiLevelType w:val="multilevel"/>
    <w:tmpl w:val="98B6EAE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4094223F"/>
    <w:multiLevelType w:val="hybridMultilevel"/>
    <w:tmpl w:val="E6500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6A49C5"/>
    <w:multiLevelType w:val="hybridMultilevel"/>
    <w:tmpl w:val="C32E7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82580D"/>
    <w:multiLevelType w:val="hybridMultilevel"/>
    <w:tmpl w:val="8AD0CD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32318C"/>
    <w:multiLevelType w:val="hybridMultilevel"/>
    <w:tmpl w:val="366AD8C4"/>
    <w:lvl w:ilvl="0" w:tplc="5E4638A6">
      <w:start w:val="4"/>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92E3ABD"/>
    <w:multiLevelType w:val="hybridMultilevel"/>
    <w:tmpl w:val="5546B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E4C0B3A"/>
    <w:multiLevelType w:val="hybridMultilevel"/>
    <w:tmpl w:val="B964A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B716D3"/>
    <w:multiLevelType w:val="hybridMultilevel"/>
    <w:tmpl w:val="FEEC599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DFC4F7E"/>
    <w:multiLevelType w:val="hybridMultilevel"/>
    <w:tmpl w:val="CC182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6C5D40"/>
    <w:multiLevelType w:val="hybridMultilevel"/>
    <w:tmpl w:val="389405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3817256"/>
    <w:multiLevelType w:val="hybridMultilevel"/>
    <w:tmpl w:val="1CB220DC"/>
    <w:lvl w:ilvl="0" w:tplc="0368002C">
      <w:start w:val="1"/>
      <w:numFmt w:val="decimalZero"/>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57675FC"/>
    <w:multiLevelType w:val="hybridMultilevel"/>
    <w:tmpl w:val="2D00C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544CCC"/>
    <w:multiLevelType w:val="hybridMultilevel"/>
    <w:tmpl w:val="866439C6"/>
    <w:lvl w:ilvl="0" w:tplc="5114E4BE">
      <w:start w:val="1"/>
      <w:numFmt w:val="bullet"/>
      <w:lvlText w:val=""/>
      <w:lvlJc w:val="left"/>
      <w:pPr>
        <w:ind w:left="720" w:hanging="360"/>
      </w:pPr>
    </w:lvl>
    <w:lvl w:ilvl="1" w:tplc="CDAA8300" w:tentative="1">
      <w:start w:val="1"/>
      <w:numFmt w:val="bullet"/>
      <w:lvlText w:val="o"/>
      <w:lvlJc w:val="left"/>
      <w:pPr>
        <w:ind w:left="1440" w:hanging="360"/>
      </w:pPr>
    </w:lvl>
    <w:lvl w:ilvl="2" w:tplc="03A2DD16" w:tentative="1">
      <w:start w:val="1"/>
      <w:numFmt w:val="bullet"/>
      <w:lvlText w:val=""/>
      <w:lvlJc w:val="left"/>
      <w:pPr>
        <w:ind w:left="2160" w:hanging="360"/>
      </w:pPr>
    </w:lvl>
    <w:lvl w:ilvl="3" w:tplc="1AA471BA" w:tentative="1">
      <w:start w:val="1"/>
      <w:numFmt w:val="bullet"/>
      <w:lvlText w:val=""/>
      <w:lvlJc w:val="left"/>
      <w:pPr>
        <w:ind w:left="2880" w:hanging="360"/>
      </w:pPr>
    </w:lvl>
    <w:lvl w:ilvl="4" w:tplc="9BEC5DC0" w:tentative="1">
      <w:start w:val="1"/>
      <w:numFmt w:val="bullet"/>
      <w:lvlText w:val="o"/>
      <w:lvlJc w:val="left"/>
      <w:pPr>
        <w:ind w:left="3600" w:hanging="360"/>
      </w:pPr>
    </w:lvl>
    <w:lvl w:ilvl="5" w:tplc="85D27160" w:tentative="1">
      <w:start w:val="1"/>
      <w:numFmt w:val="bullet"/>
      <w:lvlText w:val=""/>
      <w:lvlJc w:val="left"/>
      <w:pPr>
        <w:ind w:left="4320" w:hanging="360"/>
      </w:pPr>
    </w:lvl>
    <w:lvl w:ilvl="6" w:tplc="CB82E9F6" w:tentative="1">
      <w:start w:val="1"/>
      <w:numFmt w:val="bullet"/>
      <w:lvlText w:val=""/>
      <w:lvlJc w:val="left"/>
      <w:pPr>
        <w:ind w:left="5040" w:hanging="360"/>
      </w:pPr>
    </w:lvl>
    <w:lvl w:ilvl="7" w:tplc="7A70AF3A" w:tentative="1">
      <w:start w:val="1"/>
      <w:numFmt w:val="bullet"/>
      <w:lvlText w:val="o"/>
      <w:lvlJc w:val="left"/>
      <w:pPr>
        <w:ind w:left="5760" w:hanging="360"/>
      </w:pPr>
    </w:lvl>
    <w:lvl w:ilvl="8" w:tplc="D30C3208" w:tentative="1">
      <w:start w:val="1"/>
      <w:numFmt w:val="bullet"/>
      <w:lvlText w:val=""/>
      <w:lvlJc w:val="left"/>
      <w:pPr>
        <w:ind w:left="6480" w:hanging="360"/>
      </w:pPr>
    </w:lvl>
  </w:abstractNum>
  <w:abstractNum w:abstractNumId="23" w15:restartNumberingAfterBreak="0">
    <w:nsid w:val="7E2A5FCF"/>
    <w:multiLevelType w:val="hybridMultilevel"/>
    <w:tmpl w:val="ACFA8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3670628">
    <w:abstractNumId w:val="0"/>
  </w:num>
  <w:num w:numId="2" w16cid:durableId="466093418">
    <w:abstractNumId w:val="10"/>
  </w:num>
  <w:num w:numId="3" w16cid:durableId="224804401">
    <w:abstractNumId w:val="22"/>
  </w:num>
  <w:num w:numId="4" w16cid:durableId="2056811739">
    <w:abstractNumId w:val="7"/>
  </w:num>
  <w:num w:numId="5" w16cid:durableId="541674271">
    <w:abstractNumId w:val="5"/>
  </w:num>
  <w:num w:numId="6" w16cid:durableId="577448631">
    <w:abstractNumId w:val="8"/>
  </w:num>
  <w:num w:numId="7" w16cid:durableId="686830317">
    <w:abstractNumId w:val="3"/>
  </w:num>
  <w:num w:numId="8" w16cid:durableId="1396202679">
    <w:abstractNumId w:val="20"/>
  </w:num>
  <w:num w:numId="9" w16cid:durableId="278875205">
    <w:abstractNumId w:val="14"/>
  </w:num>
  <w:num w:numId="10" w16cid:durableId="172036637">
    <w:abstractNumId w:val="1"/>
  </w:num>
  <w:num w:numId="11" w16cid:durableId="1788892180">
    <w:abstractNumId w:val="19"/>
  </w:num>
  <w:num w:numId="12" w16cid:durableId="1456751713">
    <w:abstractNumId w:val="23"/>
  </w:num>
  <w:num w:numId="13" w16cid:durableId="1222790162">
    <w:abstractNumId w:val="9"/>
  </w:num>
  <w:num w:numId="14" w16cid:durableId="1690257507">
    <w:abstractNumId w:val="15"/>
  </w:num>
  <w:num w:numId="15" w16cid:durableId="741945910">
    <w:abstractNumId w:val="13"/>
  </w:num>
  <w:num w:numId="16" w16cid:durableId="755246785">
    <w:abstractNumId w:val="2"/>
  </w:num>
  <w:num w:numId="17" w16cid:durableId="634484827">
    <w:abstractNumId w:val="17"/>
  </w:num>
  <w:num w:numId="18" w16cid:durableId="1294167894">
    <w:abstractNumId w:val="6"/>
  </w:num>
  <w:num w:numId="19" w16cid:durableId="576019174">
    <w:abstractNumId w:val="11"/>
  </w:num>
  <w:num w:numId="20" w16cid:durableId="1462074228">
    <w:abstractNumId w:val="21"/>
  </w:num>
  <w:num w:numId="21" w16cid:durableId="1969357655">
    <w:abstractNumId w:val="16"/>
  </w:num>
  <w:num w:numId="22" w16cid:durableId="554699141">
    <w:abstractNumId w:val="18"/>
  </w:num>
  <w:num w:numId="23" w16cid:durableId="587468427">
    <w:abstractNumId w:val="4"/>
  </w:num>
  <w:num w:numId="24" w16cid:durableId="933592667">
    <w:abstractNumId w:val="12"/>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Gonzalez, Jordi">
    <w15:presenceInfo w15:providerId="AD" w15:userId="S::jordi.gonzalez@hp.com::d0ea066f-76f0-4251-a6f3-5811098f0e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B40F5"/>
    <w:rsid w:val="00000450"/>
    <w:rsid w:val="00000B9B"/>
    <w:rsid w:val="00000C3C"/>
    <w:rsid w:val="000019BF"/>
    <w:rsid w:val="00002050"/>
    <w:rsid w:val="000020A9"/>
    <w:rsid w:val="000025EB"/>
    <w:rsid w:val="00002D5E"/>
    <w:rsid w:val="00003A4D"/>
    <w:rsid w:val="000046E2"/>
    <w:rsid w:val="0000470B"/>
    <w:rsid w:val="000048D4"/>
    <w:rsid w:val="00004C14"/>
    <w:rsid w:val="00004E5C"/>
    <w:rsid w:val="0000540D"/>
    <w:rsid w:val="00005644"/>
    <w:rsid w:val="00006264"/>
    <w:rsid w:val="00006D48"/>
    <w:rsid w:val="00006EAC"/>
    <w:rsid w:val="00006F9F"/>
    <w:rsid w:val="000073D9"/>
    <w:rsid w:val="00007691"/>
    <w:rsid w:val="000104C6"/>
    <w:rsid w:val="000108CE"/>
    <w:rsid w:val="00012D3F"/>
    <w:rsid w:val="00012F82"/>
    <w:rsid w:val="00013798"/>
    <w:rsid w:val="000142AA"/>
    <w:rsid w:val="00014511"/>
    <w:rsid w:val="00014677"/>
    <w:rsid w:val="00014850"/>
    <w:rsid w:val="000149C1"/>
    <w:rsid w:val="00014BF8"/>
    <w:rsid w:val="00015000"/>
    <w:rsid w:val="000159E7"/>
    <w:rsid w:val="00015C93"/>
    <w:rsid w:val="00015F72"/>
    <w:rsid w:val="000166CA"/>
    <w:rsid w:val="00016B37"/>
    <w:rsid w:val="000179C4"/>
    <w:rsid w:val="00020249"/>
    <w:rsid w:val="000202BE"/>
    <w:rsid w:val="0002030A"/>
    <w:rsid w:val="0002050C"/>
    <w:rsid w:val="000205A5"/>
    <w:rsid w:val="00021782"/>
    <w:rsid w:val="00021B4F"/>
    <w:rsid w:val="000220E9"/>
    <w:rsid w:val="000228EE"/>
    <w:rsid w:val="00022CA1"/>
    <w:rsid w:val="00022D9D"/>
    <w:rsid w:val="00022E2C"/>
    <w:rsid w:val="000238AA"/>
    <w:rsid w:val="0002441D"/>
    <w:rsid w:val="00024C5F"/>
    <w:rsid w:val="000258FD"/>
    <w:rsid w:val="00025AF9"/>
    <w:rsid w:val="000260BC"/>
    <w:rsid w:val="00026216"/>
    <w:rsid w:val="000265BA"/>
    <w:rsid w:val="00026AA6"/>
    <w:rsid w:val="0002768A"/>
    <w:rsid w:val="000301FD"/>
    <w:rsid w:val="000303C1"/>
    <w:rsid w:val="00030A4F"/>
    <w:rsid w:val="00030A6C"/>
    <w:rsid w:val="00030C14"/>
    <w:rsid w:val="000310AB"/>
    <w:rsid w:val="000317D5"/>
    <w:rsid w:val="0003262E"/>
    <w:rsid w:val="000326F1"/>
    <w:rsid w:val="0003308A"/>
    <w:rsid w:val="0003381D"/>
    <w:rsid w:val="00033D51"/>
    <w:rsid w:val="0003490F"/>
    <w:rsid w:val="00034E31"/>
    <w:rsid w:val="000406EF"/>
    <w:rsid w:val="00041CE0"/>
    <w:rsid w:val="00042701"/>
    <w:rsid w:val="00043023"/>
    <w:rsid w:val="000433F6"/>
    <w:rsid w:val="00044723"/>
    <w:rsid w:val="00045206"/>
    <w:rsid w:val="0004541C"/>
    <w:rsid w:val="000455B9"/>
    <w:rsid w:val="00045B22"/>
    <w:rsid w:val="0004618C"/>
    <w:rsid w:val="0004623E"/>
    <w:rsid w:val="000462CA"/>
    <w:rsid w:val="0004637F"/>
    <w:rsid w:val="0004673A"/>
    <w:rsid w:val="00046C02"/>
    <w:rsid w:val="000478CD"/>
    <w:rsid w:val="00047918"/>
    <w:rsid w:val="000479A9"/>
    <w:rsid w:val="00050488"/>
    <w:rsid w:val="00050771"/>
    <w:rsid w:val="00050950"/>
    <w:rsid w:val="00051DD6"/>
    <w:rsid w:val="0005215C"/>
    <w:rsid w:val="00052561"/>
    <w:rsid w:val="00052CFD"/>
    <w:rsid w:val="000533BC"/>
    <w:rsid w:val="0005360B"/>
    <w:rsid w:val="00053621"/>
    <w:rsid w:val="0005401D"/>
    <w:rsid w:val="00054121"/>
    <w:rsid w:val="000546D4"/>
    <w:rsid w:val="000547C8"/>
    <w:rsid w:val="00054D02"/>
    <w:rsid w:val="00055507"/>
    <w:rsid w:val="000557ED"/>
    <w:rsid w:val="00055CFD"/>
    <w:rsid w:val="00055E79"/>
    <w:rsid w:val="0005644F"/>
    <w:rsid w:val="000567C9"/>
    <w:rsid w:val="00056D4F"/>
    <w:rsid w:val="00056D8C"/>
    <w:rsid w:val="00057042"/>
    <w:rsid w:val="000573AE"/>
    <w:rsid w:val="0006068F"/>
    <w:rsid w:val="0006086A"/>
    <w:rsid w:val="00060B53"/>
    <w:rsid w:val="00060B8B"/>
    <w:rsid w:val="00061D1E"/>
    <w:rsid w:val="000620DB"/>
    <w:rsid w:val="000620F8"/>
    <w:rsid w:val="00062318"/>
    <w:rsid w:val="00062844"/>
    <w:rsid w:val="00062EAE"/>
    <w:rsid w:val="00062F34"/>
    <w:rsid w:val="00063628"/>
    <w:rsid w:val="00063988"/>
    <w:rsid w:val="00063A19"/>
    <w:rsid w:val="00063A9D"/>
    <w:rsid w:val="000642F7"/>
    <w:rsid w:val="0006516F"/>
    <w:rsid w:val="0006550B"/>
    <w:rsid w:val="00065819"/>
    <w:rsid w:val="00065B21"/>
    <w:rsid w:val="00066199"/>
    <w:rsid w:val="00066534"/>
    <w:rsid w:val="000669BE"/>
    <w:rsid w:val="00066C00"/>
    <w:rsid w:val="00070716"/>
    <w:rsid w:val="000709B2"/>
    <w:rsid w:val="0007102C"/>
    <w:rsid w:val="0007119F"/>
    <w:rsid w:val="00071452"/>
    <w:rsid w:val="00071761"/>
    <w:rsid w:val="0007195E"/>
    <w:rsid w:val="000720CA"/>
    <w:rsid w:val="000723DC"/>
    <w:rsid w:val="00072F52"/>
    <w:rsid w:val="0007333A"/>
    <w:rsid w:val="00073EE9"/>
    <w:rsid w:val="00074069"/>
    <w:rsid w:val="00074275"/>
    <w:rsid w:val="0007436A"/>
    <w:rsid w:val="0007442E"/>
    <w:rsid w:val="00074C90"/>
    <w:rsid w:val="000751AB"/>
    <w:rsid w:val="0007546C"/>
    <w:rsid w:val="00075529"/>
    <w:rsid w:val="00076143"/>
    <w:rsid w:val="000767FE"/>
    <w:rsid w:val="00076E89"/>
    <w:rsid w:val="00077B24"/>
    <w:rsid w:val="00077B75"/>
    <w:rsid w:val="00080B5A"/>
    <w:rsid w:val="000810B3"/>
    <w:rsid w:val="0008144F"/>
    <w:rsid w:val="00082155"/>
    <w:rsid w:val="000834C7"/>
    <w:rsid w:val="00083EA1"/>
    <w:rsid w:val="00085330"/>
    <w:rsid w:val="00085EBB"/>
    <w:rsid w:val="00085FA3"/>
    <w:rsid w:val="00086100"/>
    <w:rsid w:val="00087711"/>
    <w:rsid w:val="00090761"/>
    <w:rsid w:val="00090A78"/>
    <w:rsid w:val="0009105C"/>
    <w:rsid w:val="0009192A"/>
    <w:rsid w:val="00092949"/>
    <w:rsid w:val="0009294B"/>
    <w:rsid w:val="00092F5F"/>
    <w:rsid w:val="000930B5"/>
    <w:rsid w:val="00093A2B"/>
    <w:rsid w:val="00094119"/>
    <w:rsid w:val="00094921"/>
    <w:rsid w:val="00094D02"/>
    <w:rsid w:val="000952C5"/>
    <w:rsid w:val="000955F2"/>
    <w:rsid w:val="00095CB6"/>
    <w:rsid w:val="00095CD4"/>
    <w:rsid w:val="00095E3B"/>
    <w:rsid w:val="00097088"/>
    <w:rsid w:val="00097666"/>
    <w:rsid w:val="000A05C9"/>
    <w:rsid w:val="000A067B"/>
    <w:rsid w:val="000A112E"/>
    <w:rsid w:val="000A119F"/>
    <w:rsid w:val="000A217E"/>
    <w:rsid w:val="000A2261"/>
    <w:rsid w:val="000A22C2"/>
    <w:rsid w:val="000A24E7"/>
    <w:rsid w:val="000A2F32"/>
    <w:rsid w:val="000A3E72"/>
    <w:rsid w:val="000A46FD"/>
    <w:rsid w:val="000A4C63"/>
    <w:rsid w:val="000A4F06"/>
    <w:rsid w:val="000A53BF"/>
    <w:rsid w:val="000A5B28"/>
    <w:rsid w:val="000A635E"/>
    <w:rsid w:val="000A673D"/>
    <w:rsid w:val="000A74DF"/>
    <w:rsid w:val="000A759F"/>
    <w:rsid w:val="000A7890"/>
    <w:rsid w:val="000B0BA2"/>
    <w:rsid w:val="000B123E"/>
    <w:rsid w:val="000B147D"/>
    <w:rsid w:val="000B1800"/>
    <w:rsid w:val="000B18BE"/>
    <w:rsid w:val="000B1929"/>
    <w:rsid w:val="000B1B88"/>
    <w:rsid w:val="000B20E7"/>
    <w:rsid w:val="000B21D2"/>
    <w:rsid w:val="000B2258"/>
    <w:rsid w:val="000B25DB"/>
    <w:rsid w:val="000B2890"/>
    <w:rsid w:val="000B2D0D"/>
    <w:rsid w:val="000B3784"/>
    <w:rsid w:val="000B3ED8"/>
    <w:rsid w:val="000B3F61"/>
    <w:rsid w:val="000B4063"/>
    <w:rsid w:val="000B455B"/>
    <w:rsid w:val="000B498E"/>
    <w:rsid w:val="000B5DCD"/>
    <w:rsid w:val="000B5EBF"/>
    <w:rsid w:val="000B66F9"/>
    <w:rsid w:val="000B6C70"/>
    <w:rsid w:val="000B7581"/>
    <w:rsid w:val="000B787E"/>
    <w:rsid w:val="000C057F"/>
    <w:rsid w:val="000C0647"/>
    <w:rsid w:val="000C0AB3"/>
    <w:rsid w:val="000C0DC0"/>
    <w:rsid w:val="000C1727"/>
    <w:rsid w:val="000C2268"/>
    <w:rsid w:val="000C24BF"/>
    <w:rsid w:val="000C25E8"/>
    <w:rsid w:val="000C26B3"/>
    <w:rsid w:val="000C2865"/>
    <w:rsid w:val="000C2D93"/>
    <w:rsid w:val="000C2F53"/>
    <w:rsid w:val="000C4052"/>
    <w:rsid w:val="000C4C35"/>
    <w:rsid w:val="000C565C"/>
    <w:rsid w:val="000C59A4"/>
    <w:rsid w:val="000C75E7"/>
    <w:rsid w:val="000D00F0"/>
    <w:rsid w:val="000D012F"/>
    <w:rsid w:val="000D0577"/>
    <w:rsid w:val="000D1003"/>
    <w:rsid w:val="000D16E5"/>
    <w:rsid w:val="000D1FFD"/>
    <w:rsid w:val="000D2C49"/>
    <w:rsid w:val="000D2D59"/>
    <w:rsid w:val="000D3730"/>
    <w:rsid w:val="000D37C9"/>
    <w:rsid w:val="000D4163"/>
    <w:rsid w:val="000D448F"/>
    <w:rsid w:val="000D4BB2"/>
    <w:rsid w:val="000D54D1"/>
    <w:rsid w:val="000D5544"/>
    <w:rsid w:val="000D5F75"/>
    <w:rsid w:val="000D70D1"/>
    <w:rsid w:val="000D77D9"/>
    <w:rsid w:val="000E0215"/>
    <w:rsid w:val="000E036F"/>
    <w:rsid w:val="000E0C6A"/>
    <w:rsid w:val="000E0D08"/>
    <w:rsid w:val="000E191D"/>
    <w:rsid w:val="000E247B"/>
    <w:rsid w:val="000E2629"/>
    <w:rsid w:val="000E2CEB"/>
    <w:rsid w:val="000E2E70"/>
    <w:rsid w:val="000E2F10"/>
    <w:rsid w:val="000E2F98"/>
    <w:rsid w:val="000E3129"/>
    <w:rsid w:val="000E33FE"/>
    <w:rsid w:val="000E3E41"/>
    <w:rsid w:val="000E3F4C"/>
    <w:rsid w:val="000E47E4"/>
    <w:rsid w:val="000E487C"/>
    <w:rsid w:val="000E4D85"/>
    <w:rsid w:val="000E5081"/>
    <w:rsid w:val="000E50C1"/>
    <w:rsid w:val="000E5174"/>
    <w:rsid w:val="000E543D"/>
    <w:rsid w:val="000E5BC4"/>
    <w:rsid w:val="000E6510"/>
    <w:rsid w:val="000E67C2"/>
    <w:rsid w:val="000E7251"/>
    <w:rsid w:val="000E76A1"/>
    <w:rsid w:val="000E791F"/>
    <w:rsid w:val="000E7E1A"/>
    <w:rsid w:val="000F070B"/>
    <w:rsid w:val="000F093C"/>
    <w:rsid w:val="000F103B"/>
    <w:rsid w:val="000F139D"/>
    <w:rsid w:val="000F1AD2"/>
    <w:rsid w:val="000F2100"/>
    <w:rsid w:val="000F3022"/>
    <w:rsid w:val="000F3469"/>
    <w:rsid w:val="000F3809"/>
    <w:rsid w:val="000F3A80"/>
    <w:rsid w:val="000F3C1B"/>
    <w:rsid w:val="000F42DB"/>
    <w:rsid w:val="000F4890"/>
    <w:rsid w:val="000F589C"/>
    <w:rsid w:val="000F59DC"/>
    <w:rsid w:val="000F639A"/>
    <w:rsid w:val="000F63B1"/>
    <w:rsid w:val="000F6CC3"/>
    <w:rsid w:val="000F71CC"/>
    <w:rsid w:val="000F75CF"/>
    <w:rsid w:val="000F775D"/>
    <w:rsid w:val="000F7BCA"/>
    <w:rsid w:val="0010040E"/>
    <w:rsid w:val="00100929"/>
    <w:rsid w:val="00100D62"/>
    <w:rsid w:val="00100E3D"/>
    <w:rsid w:val="00100E3F"/>
    <w:rsid w:val="001012F2"/>
    <w:rsid w:val="00101383"/>
    <w:rsid w:val="00101533"/>
    <w:rsid w:val="00101B7B"/>
    <w:rsid w:val="00102325"/>
    <w:rsid w:val="0010286D"/>
    <w:rsid w:val="00102EC2"/>
    <w:rsid w:val="001034E0"/>
    <w:rsid w:val="00103E85"/>
    <w:rsid w:val="0010452F"/>
    <w:rsid w:val="00104F9D"/>
    <w:rsid w:val="0010526F"/>
    <w:rsid w:val="001054C9"/>
    <w:rsid w:val="0010593E"/>
    <w:rsid w:val="00105DC2"/>
    <w:rsid w:val="001062E2"/>
    <w:rsid w:val="001073FF"/>
    <w:rsid w:val="00111177"/>
    <w:rsid w:val="00111EC7"/>
    <w:rsid w:val="00111ECD"/>
    <w:rsid w:val="00112450"/>
    <w:rsid w:val="00112475"/>
    <w:rsid w:val="00113642"/>
    <w:rsid w:val="00113A99"/>
    <w:rsid w:val="00114D65"/>
    <w:rsid w:val="0011511E"/>
    <w:rsid w:val="00116175"/>
    <w:rsid w:val="00116A65"/>
    <w:rsid w:val="00116F6D"/>
    <w:rsid w:val="00117AD9"/>
    <w:rsid w:val="00117E3C"/>
    <w:rsid w:val="001200CF"/>
    <w:rsid w:val="00120C9F"/>
    <w:rsid w:val="00120D87"/>
    <w:rsid w:val="00120EF1"/>
    <w:rsid w:val="00120F15"/>
    <w:rsid w:val="00121873"/>
    <w:rsid w:val="00121C76"/>
    <w:rsid w:val="00121D6C"/>
    <w:rsid w:val="00121E63"/>
    <w:rsid w:val="0012217F"/>
    <w:rsid w:val="001225E9"/>
    <w:rsid w:val="001229AC"/>
    <w:rsid w:val="00122CA2"/>
    <w:rsid w:val="00122DF5"/>
    <w:rsid w:val="00123486"/>
    <w:rsid w:val="001238CA"/>
    <w:rsid w:val="00123A29"/>
    <w:rsid w:val="00124100"/>
    <w:rsid w:val="0012483E"/>
    <w:rsid w:val="0012509A"/>
    <w:rsid w:val="001252F9"/>
    <w:rsid w:val="00125577"/>
    <w:rsid w:val="00125883"/>
    <w:rsid w:val="00125F18"/>
    <w:rsid w:val="00125F23"/>
    <w:rsid w:val="001260AD"/>
    <w:rsid w:val="001262B8"/>
    <w:rsid w:val="00126331"/>
    <w:rsid w:val="0012693A"/>
    <w:rsid w:val="00126B11"/>
    <w:rsid w:val="001270EF"/>
    <w:rsid w:val="001273EF"/>
    <w:rsid w:val="001275E4"/>
    <w:rsid w:val="0012796E"/>
    <w:rsid w:val="00127DD4"/>
    <w:rsid w:val="00130012"/>
    <w:rsid w:val="00130960"/>
    <w:rsid w:val="00130B87"/>
    <w:rsid w:val="00130FD1"/>
    <w:rsid w:val="00131979"/>
    <w:rsid w:val="00131D70"/>
    <w:rsid w:val="00131EF4"/>
    <w:rsid w:val="00132768"/>
    <w:rsid w:val="00134803"/>
    <w:rsid w:val="001361A1"/>
    <w:rsid w:val="001369FC"/>
    <w:rsid w:val="00136EC8"/>
    <w:rsid w:val="00140912"/>
    <w:rsid w:val="00141D8C"/>
    <w:rsid w:val="00142427"/>
    <w:rsid w:val="001425C0"/>
    <w:rsid w:val="00142838"/>
    <w:rsid w:val="00143090"/>
    <w:rsid w:val="001437AA"/>
    <w:rsid w:val="00143E74"/>
    <w:rsid w:val="00144846"/>
    <w:rsid w:val="00144B4F"/>
    <w:rsid w:val="00144DD4"/>
    <w:rsid w:val="00144F7E"/>
    <w:rsid w:val="0014524C"/>
    <w:rsid w:val="00145286"/>
    <w:rsid w:val="00145D6D"/>
    <w:rsid w:val="00145DA1"/>
    <w:rsid w:val="00145DE3"/>
    <w:rsid w:val="0014612B"/>
    <w:rsid w:val="001469E9"/>
    <w:rsid w:val="00147146"/>
    <w:rsid w:val="00150149"/>
    <w:rsid w:val="0015052A"/>
    <w:rsid w:val="001515D0"/>
    <w:rsid w:val="001517C8"/>
    <w:rsid w:val="0015203F"/>
    <w:rsid w:val="001521BD"/>
    <w:rsid w:val="001521E4"/>
    <w:rsid w:val="001522AF"/>
    <w:rsid w:val="00152A59"/>
    <w:rsid w:val="00153835"/>
    <w:rsid w:val="00154196"/>
    <w:rsid w:val="00154441"/>
    <w:rsid w:val="00154968"/>
    <w:rsid w:val="00154A67"/>
    <w:rsid w:val="001566A8"/>
    <w:rsid w:val="0015676B"/>
    <w:rsid w:val="001573E6"/>
    <w:rsid w:val="00157B5B"/>
    <w:rsid w:val="00157F82"/>
    <w:rsid w:val="001604C9"/>
    <w:rsid w:val="00160E2B"/>
    <w:rsid w:val="00161160"/>
    <w:rsid w:val="001628A3"/>
    <w:rsid w:val="00162F26"/>
    <w:rsid w:val="001631E6"/>
    <w:rsid w:val="00163B11"/>
    <w:rsid w:val="00163CD8"/>
    <w:rsid w:val="00163E97"/>
    <w:rsid w:val="0016461E"/>
    <w:rsid w:val="00164D8A"/>
    <w:rsid w:val="00165544"/>
    <w:rsid w:val="00165585"/>
    <w:rsid w:val="00165835"/>
    <w:rsid w:val="0016622A"/>
    <w:rsid w:val="00166261"/>
    <w:rsid w:val="001662CB"/>
    <w:rsid w:val="001667AA"/>
    <w:rsid w:val="00166862"/>
    <w:rsid w:val="00166E08"/>
    <w:rsid w:val="001674EE"/>
    <w:rsid w:val="001679D3"/>
    <w:rsid w:val="001700BA"/>
    <w:rsid w:val="0017046A"/>
    <w:rsid w:val="0017069E"/>
    <w:rsid w:val="0017103B"/>
    <w:rsid w:val="00171EDC"/>
    <w:rsid w:val="00172106"/>
    <w:rsid w:val="00172DCC"/>
    <w:rsid w:val="001733AA"/>
    <w:rsid w:val="00173711"/>
    <w:rsid w:val="0017389C"/>
    <w:rsid w:val="00173A18"/>
    <w:rsid w:val="00174215"/>
    <w:rsid w:val="0017445F"/>
    <w:rsid w:val="001746CD"/>
    <w:rsid w:val="001746E8"/>
    <w:rsid w:val="00174E01"/>
    <w:rsid w:val="001758E5"/>
    <w:rsid w:val="00175E10"/>
    <w:rsid w:val="00176281"/>
    <w:rsid w:val="00176429"/>
    <w:rsid w:val="00176604"/>
    <w:rsid w:val="00176CAC"/>
    <w:rsid w:val="00176DB9"/>
    <w:rsid w:val="001777DF"/>
    <w:rsid w:val="00177D61"/>
    <w:rsid w:val="0018011D"/>
    <w:rsid w:val="00180530"/>
    <w:rsid w:val="0018088C"/>
    <w:rsid w:val="00180BAD"/>
    <w:rsid w:val="00181423"/>
    <w:rsid w:val="00181697"/>
    <w:rsid w:val="001821FC"/>
    <w:rsid w:val="00182417"/>
    <w:rsid w:val="00182F9F"/>
    <w:rsid w:val="001855DA"/>
    <w:rsid w:val="001866A2"/>
    <w:rsid w:val="00187251"/>
    <w:rsid w:val="001874FB"/>
    <w:rsid w:val="00187546"/>
    <w:rsid w:val="00190385"/>
    <w:rsid w:val="001904C5"/>
    <w:rsid w:val="0019141B"/>
    <w:rsid w:val="00192230"/>
    <w:rsid w:val="00192439"/>
    <w:rsid w:val="0019262A"/>
    <w:rsid w:val="00193005"/>
    <w:rsid w:val="00193301"/>
    <w:rsid w:val="001935BD"/>
    <w:rsid w:val="001936FD"/>
    <w:rsid w:val="00193A43"/>
    <w:rsid w:val="00194337"/>
    <w:rsid w:val="001945A9"/>
    <w:rsid w:val="00195B65"/>
    <w:rsid w:val="00195FB0"/>
    <w:rsid w:val="0019652C"/>
    <w:rsid w:val="00196578"/>
    <w:rsid w:val="00196793"/>
    <w:rsid w:val="00196C13"/>
    <w:rsid w:val="00197764"/>
    <w:rsid w:val="00197EB3"/>
    <w:rsid w:val="001A010B"/>
    <w:rsid w:val="001A09D2"/>
    <w:rsid w:val="001A1172"/>
    <w:rsid w:val="001A1E6A"/>
    <w:rsid w:val="001A26A8"/>
    <w:rsid w:val="001A26A9"/>
    <w:rsid w:val="001A275B"/>
    <w:rsid w:val="001A2C28"/>
    <w:rsid w:val="001A3054"/>
    <w:rsid w:val="001A3190"/>
    <w:rsid w:val="001A33E6"/>
    <w:rsid w:val="001A352E"/>
    <w:rsid w:val="001A3EB4"/>
    <w:rsid w:val="001A4315"/>
    <w:rsid w:val="001A4960"/>
    <w:rsid w:val="001A562E"/>
    <w:rsid w:val="001A579D"/>
    <w:rsid w:val="001A5A1C"/>
    <w:rsid w:val="001A691C"/>
    <w:rsid w:val="001A76DE"/>
    <w:rsid w:val="001A785A"/>
    <w:rsid w:val="001A7A76"/>
    <w:rsid w:val="001A7DB5"/>
    <w:rsid w:val="001B0766"/>
    <w:rsid w:val="001B0CFF"/>
    <w:rsid w:val="001B2204"/>
    <w:rsid w:val="001B3DF7"/>
    <w:rsid w:val="001B40F5"/>
    <w:rsid w:val="001B418F"/>
    <w:rsid w:val="001B42D9"/>
    <w:rsid w:val="001B488B"/>
    <w:rsid w:val="001B57C2"/>
    <w:rsid w:val="001B6FAA"/>
    <w:rsid w:val="001B70A4"/>
    <w:rsid w:val="001B7F7B"/>
    <w:rsid w:val="001C00E2"/>
    <w:rsid w:val="001C04F8"/>
    <w:rsid w:val="001C08C7"/>
    <w:rsid w:val="001C0D41"/>
    <w:rsid w:val="001C13CC"/>
    <w:rsid w:val="001C140B"/>
    <w:rsid w:val="001C1EE0"/>
    <w:rsid w:val="001C2291"/>
    <w:rsid w:val="001C271C"/>
    <w:rsid w:val="001C29A0"/>
    <w:rsid w:val="001C29AB"/>
    <w:rsid w:val="001C3283"/>
    <w:rsid w:val="001C35E9"/>
    <w:rsid w:val="001C3B25"/>
    <w:rsid w:val="001C4231"/>
    <w:rsid w:val="001C4BEB"/>
    <w:rsid w:val="001C4F33"/>
    <w:rsid w:val="001C54C3"/>
    <w:rsid w:val="001C56C3"/>
    <w:rsid w:val="001C5CDA"/>
    <w:rsid w:val="001C6CCD"/>
    <w:rsid w:val="001C7349"/>
    <w:rsid w:val="001D0289"/>
    <w:rsid w:val="001D0522"/>
    <w:rsid w:val="001D0A3C"/>
    <w:rsid w:val="001D24C8"/>
    <w:rsid w:val="001D2E99"/>
    <w:rsid w:val="001D326E"/>
    <w:rsid w:val="001D3F12"/>
    <w:rsid w:val="001D447C"/>
    <w:rsid w:val="001D5019"/>
    <w:rsid w:val="001D574D"/>
    <w:rsid w:val="001D616A"/>
    <w:rsid w:val="001D66CA"/>
    <w:rsid w:val="001D78B5"/>
    <w:rsid w:val="001D7F7D"/>
    <w:rsid w:val="001E02EB"/>
    <w:rsid w:val="001E0472"/>
    <w:rsid w:val="001E09EF"/>
    <w:rsid w:val="001E0AC3"/>
    <w:rsid w:val="001E16C4"/>
    <w:rsid w:val="001E16FF"/>
    <w:rsid w:val="001E1A30"/>
    <w:rsid w:val="001E1AE6"/>
    <w:rsid w:val="001E2CB9"/>
    <w:rsid w:val="001E2CD3"/>
    <w:rsid w:val="001E2D34"/>
    <w:rsid w:val="001E4054"/>
    <w:rsid w:val="001E4476"/>
    <w:rsid w:val="001E4CA9"/>
    <w:rsid w:val="001E5D4B"/>
    <w:rsid w:val="001E66EC"/>
    <w:rsid w:val="001E6949"/>
    <w:rsid w:val="001E6CA0"/>
    <w:rsid w:val="001E7792"/>
    <w:rsid w:val="001E7A8F"/>
    <w:rsid w:val="001F0884"/>
    <w:rsid w:val="001F08B8"/>
    <w:rsid w:val="001F0E0F"/>
    <w:rsid w:val="001F1925"/>
    <w:rsid w:val="001F1CA5"/>
    <w:rsid w:val="001F37E7"/>
    <w:rsid w:val="001F3C57"/>
    <w:rsid w:val="001F3ECA"/>
    <w:rsid w:val="001F40F8"/>
    <w:rsid w:val="001F522B"/>
    <w:rsid w:val="001F55DF"/>
    <w:rsid w:val="001F5B65"/>
    <w:rsid w:val="001F5CAD"/>
    <w:rsid w:val="001F609F"/>
    <w:rsid w:val="001F6DAC"/>
    <w:rsid w:val="001F723D"/>
    <w:rsid w:val="001F77C1"/>
    <w:rsid w:val="001F7A76"/>
    <w:rsid w:val="002000F4"/>
    <w:rsid w:val="002004CF"/>
    <w:rsid w:val="00200B5D"/>
    <w:rsid w:val="00201316"/>
    <w:rsid w:val="00202188"/>
    <w:rsid w:val="0020246E"/>
    <w:rsid w:val="002025B2"/>
    <w:rsid w:val="0020289D"/>
    <w:rsid w:val="002034F7"/>
    <w:rsid w:val="002038C9"/>
    <w:rsid w:val="00203B25"/>
    <w:rsid w:val="00203BD5"/>
    <w:rsid w:val="00204F00"/>
    <w:rsid w:val="0020557C"/>
    <w:rsid w:val="00206184"/>
    <w:rsid w:val="002061B0"/>
    <w:rsid w:val="0020671C"/>
    <w:rsid w:val="00206814"/>
    <w:rsid w:val="00206E10"/>
    <w:rsid w:val="00206EDA"/>
    <w:rsid w:val="00206F85"/>
    <w:rsid w:val="002076D0"/>
    <w:rsid w:val="0020774E"/>
    <w:rsid w:val="002077F5"/>
    <w:rsid w:val="002077FA"/>
    <w:rsid w:val="002103E2"/>
    <w:rsid w:val="00210F3A"/>
    <w:rsid w:val="002122BE"/>
    <w:rsid w:val="00212773"/>
    <w:rsid w:val="00212890"/>
    <w:rsid w:val="00213868"/>
    <w:rsid w:val="00213A29"/>
    <w:rsid w:val="00213A8C"/>
    <w:rsid w:val="00213AC6"/>
    <w:rsid w:val="00214D21"/>
    <w:rsid w:val="00215DB4"/>
    <w:rsid w:val="00216C50"/>
    <w:rsid w:val="0021721E"/>
    <w:rsid w:val="0021723C"/>
    <w:rsid w:val="0021777A"/>
    <w:rsid w:val="002177C7"/>
    <w:rsid w:val="002203B3"/>
    <w:rsid w:val="002205FF"/>
    <w:rsid w:val="00220BAD"/>
    <w:rsid w:val="00222034"/>
    <w:rsid w:val="002222A6"/>
    <w:rsid w:val="00222A95"/>
    <w:rsid w:val="00222B43"/>
    <w:rsid w:val="00222E09"/>
    <w:rsid w:val="00223B6A"/>
    <w:rsid w:val="0022404F"/>
    <w:rsid w:val="00224095"/>
    <w:rsid w:val="00224449"/>
    <w:rsid w:val="002248A9"/>
    <w:rsid w:val="002249E6"/>
    <w:rsid w:val="00224D0F"/>
    <w:rsid w:val="00225035"/>
    <w:rsid w:val="0022574B"/>
    <w:rsid w:val="0022576C"/>
    <w:rsid w:val="002259AF"/>
    <w:rsid w:val="002264E8"/>
    <w:rsid w:val="00226BDE"/>
    <w:rsid w:val="00226F43"/>
    <w:rsid w:val="002270C2"/>
    <w:rsid w:val="0022769B"/>
    <w:rsid w:val="00227C28"/>
    <w:rsid w:val="0023167D"/>
    <w:rsid w:val="00231958"/>
    <w:rsid w:val="00231A03"/>
    <w:rsid w:val="0023227B"/>
    <w:rsid w:val="00233198"/>
    <w:rsid w:val="00233731"/>
    <w:rsid w:val="002339FF"/>
    <w:rsid w:val="002346CA"/>
    <w:rsid w:val="00234FB1"/>
    <w:rsid w:val="00235178"/>
    <w:rsid w:val="002354D7"/>
    <w:rsid w:val="00235549"/>
    <w:rsid w:val="002355E0"/>
    <w:rsid w:val="002357A9"/>
    <w:rsid w:val="0023591D"/>
    <w:rsid w:val="00235A64"/>
    <w:rsid w:val="00235C87"/>
    <w:rsid w:val="00236079"/>
    <w:rsid w:val="00236A3F"/>
    <w:rsid w:val="00236B07"/>
    <w:rsid w:val="002372AD"/>
    <w:rsid w:val="00240531"/>
    <w:rsid w:val="00240B3B"/>
    <w:rsid w:val="00240D4D"/>
    <w:rsid w:val="0024177D"/>
    <w:rsid w:val="00241909"/>
    <w:rsid w:val="00241D73"/>
    <w:rsid w:val="00242251"/>
    <w:rsid w:val="0024250A"/>
    <w:rsid w:val="00242BC6"/>
    <w:rsid w:val="00242FD7"/>
    <w:rsid w:val="002431A9"/>
    <w:rsid w:val="00243966"/>
    <w:rsid w:val="00243FA6"/>
    <w:rsid w:val="002442AC"/>
    <w:rsid w:val="00244765"/>
    <w:rsid w:val="00244F19"/>
    <w:rsid w:val="00244F99"/>
    <w:rsid w:val="002451A7"/>
    <w:rsid w:val="00245665"/>
    <w:rsid w:val="00245D7A"/>
    <w:rsid w:val="002464D2"/>
    <w:rsid w:val="0024737D"/>
    <w:rsid w:val="002473FF"/>
    <w:rsid w:val="0024764F"/>
    <w:rsid w:val="002500EC"/>
    <w:rsid w:val="00250472"/>
    <w:rsid w:val="00250622"/>
    <w:rsid w:val="0025062C"/>
    <w:rsid w:val="00250E3E"/>
    <w:rsid w:val="00250F4C"/>
    <w:rsid w:val="0025112B"/>
    <w:rsid w:val="00251262"/>
    <w:rsid w:val="00251447"/>
    <w:rsid w:val="00251F4A"/>
    <w:rsid w:val="00252402"/>
    <w:rsid w:val="002525B8"/>
    <w:rsid w:val="00252981"/>
    <w:rsid w:val="00253E31"/>
    <w:rsid w:val="00253E99"/>
    <w:rsid w:val="00254279"/>
    <w:rsid w:val="0025473E"/>
    <w:rsid w:val="00254FB8"/>
    <w:rsid w:val="00255DDF"/>
    <w:rsid w:val="0025625D"/>
    <w:rsid w:val="00256D15"/>
    <w:rsid w:val="00257122"/>
    <w:rsid w:val="00260140"/>
    <w:rsid w:val="00260251"/>
    <w:rsid w:val="0026049A"/>
    <w:rsid w:val="00260C80"/>
    <w:rsid w:val="00261002"/>
    <w:rsid w:val="002614A7"/>
    <w:rsid w:val="002617D7"/>
    <w:rsid w:val="00261ACD"/>
    <w:rsid w:val="0026214F"/>
    <w:rsid w:val="00262346"/>
    <w:rsid w:val="0026317B"/>
    <w:rsid w:val="00263384"/>
    <w:rsid w:val="00263453"/>
    <w:rsid w:val="00263D4E"/>
    <w:rsid w:val="00263DD5"/>
    <w:rsid w:val="00263F8C"/>
    <w:rsid w:val="00264C0E"/>
    <w:rsid w:val="00264E2D"/>
    <w:rsid w:val="00264F5C"/>
    <w:rsid w:val="00264F61"/>
    <w:rsid w:val="00265292"/>
    <w:rsid w:val="002656B0"/>
    <w:rsid w:val="0026599F"/>
    <w:rsid w:val="0026692A"/>
    <w:rsid w:val="00267563"/>
    <w:rsid w:val="002703F9"/>
    <w:rsid w:val="002709C5"/>
    <w:rsid w:val="00270D65"/>
    <w:rsid w:val="00270DBE"/>
    <w:rsid w:val="002710D1"/>
    <w:rsid w:val="002714C4"/>
    <w:rsid w:val="0027238A"/>
    <w:rsid w:val="00272961"/>
    <w:rsid w:val="002729B2"/>
    <w:rsid w:val="002729E3"/>
    <w:rsid w:val="0027328A"/>
    <w:rsid w:val="00273641"/>
    <w:rsid w:val="00273A47"/>
    <w:rsid w:val="00274165"/>
    <w:rsid w:val="00274AF5"/>
    <w:rsid w:val="0027513F"/>
    <w:rsid w:val="002755DA"/>
    <w:rsid w:val="002757E1"/>
    <w:rsid w:val="00275886"/>
    <w:rsid w:val="002759A0"/>
    <w:rsid w:val="00276F5D"/>
    <w:rsid w:val="002778CD"/>
    <w:rsid w:val="002778E9"/>
    <w:rsid w:val="00280217"/>
    <w:rsid w:val="0028068D"/>
    <w:rsid w:val="002814CB"/>
    <w:rsid w:val="00282039"/>
    <w:rsid w:val="00282684"/>
    <w:rsid w:val="00282940"/>
    <w:rsid w:val="00283411"/>
    <w:rsid w:val="00283484"/>
    <w:rsid w:val="00283528"/>
    <w:rsid w:val="002837C3"/>
    <w:rsid w:val="002841C7"/>
    <w:rsid w:val="00284BC3"/>
    <w:rsid w:val="00284CDF"/>
    <w:rsid w:val="00284ECD"/>
    <w:rsid w:val="002854D8"/>
    <w:rsid w:val="0028565B"/>
    <w:rsid w:val="002857B5"/>
    <w:rsid w:val="00285823"/>
    <w:rsid w:val="002860F6"/>
    <w:rsid w:val="00286C0F"/>
    <w:rsid w:val="0028730A"/>
    <w:rsid w:val="00290041"/>
    <w:rsid w:val="002902E0"/>
    <w:rsid w:val="0029096A"/>
    <w:rsid w:val="00290ADE"/>
    <w:rsid w:val="0029112F"/>
    <w:rsid w:val="00291464"/>
    <w:rsid w:val="00291613"/>
    <w:rsid w:val="00292874"/>
    <w:rsid w:val="002940D4"/>
    <w:rsid w:val="0029459B"/>
    <w:rsid w:val="002949E3"/>
    <w:rsid w:val="00294EC3"/>
    <w:rsid w:val="002952C9"/>
    <w:rsid w:val="002958F8"/>
    <w:rsid w:val="002963B0"/>
    <w:rsid w:val="00297110"/>
    <w:rsid w:val="002A131B"/>
    <w:rsid w:val="002A148E"/>
    <w:rsid w:val="002A188E"/>
    <w:rsid w:val="002A35AE"/>
    <w:rsid w:val="002A371A"/>
    <w:rsid w:val="002A3B48"/>
    <w:rsid w:val="002A438C"/>
    <w:rsid w:val="002A471E"/>
    <w:rsid w:val="002A4D07"/>
    <w:rsid w:val="002A4D56"/>
    <w:rsid w:val="002A7470"/>
    <w:rsid w:val="002A769C"/>
    <w:rsid w:val="002A7B52"/>
    <w:rsid w:val="002A7DDB"/>
    <w:rsid w:val="002B0427"/>
    <w:rsid w:val="002B044C"/>
    <w:rsid w:val="002B0F9D"/>
    <w:rsid w:val="002B140E"/>
    <w:rsid w:val="002B23D2"/>
    <w:rsid w:val="002B2630"/>
    <w:rsid w:val="002B314C"/>
    <w:rsid w:val="002B3159"/>
    <w:rsid w:val="002B3EF7"/>
    <w:rsid w:val="002B4026"/>
    <w:rsid w:val="002B43C9"/>
    <w:rsid w:val="002B43D8"/>
    <w:rsid w:val="002B4770"/>
    <w:rsid w:val="002B4CE5"/>
    <w:rsid w:val="002B5110"/>
    <w:rsid w:val="002B65B4"/>
    <w:rsid w:val="002B75F3"/>
    <w:rsid w:val="002C021D"/>
    <w:rsid w:val="002C085F"/>
    <w:rsid w:val="002C1005"/>
    <w:rsid w:val="002C2157"/>
    <w:rsid w:val="002C22AB"/>
    <w:rsid w:val="002C2625"/>
    <w:rsid w:val="002C3A0E"/>
    <w:rsid w:val="002C3EB4"/>
    <w:rsid w:val="002C42AF"/>
    <w:rsid w:val="002C433C"/>
    <w:rsid w:val="002C4BC7"/>
    <w:rsid w:val="002C5078"/>
    <w:rsid w:val="002C5A4B"/>
    <w:rsid w:val="002C5FE8"/>
    <w:rsid w:val="002C63DE"/>
    <w:rsid w:val="002C64E1"/>
    <w:rsid w:val="002C6A3E"/>
    <w:rsid w:val="002C6C70"/>
    <w:rsid w:val="002C6F28"/>
    <w:rsid w:val="002C74FE"/>
    <w:rsid w:val="002C7ECD"/>
    <w:rsid w:val="002D163F"/>
    <w:rsid w:val="002D168E"/>
    <w:rsid w:val="002D1ACF"/>
    <w:rsid w:val="002D1B2E"/>
    <w:rsid w:val="002D2073"/>
    <w:rsid w:val="002D2630"/>
    <w:rsid w:val="002D33F8"/>
    <w:rsid w:val="002D39FC"/>
    <w:rsid w:val="002D4989"/>
    <w:rsid w:val="002D4B13"/>
    <w:rsid w:val="002D4F61"/>
    <w:rsid w:val="002D513B"/>
    <w:rsid w:val="002D5168"/>
    <w:rsid w:val="002D62D3"/>
    <w:rsid w:val="002D62F4"/>
    <w:rsid w:val="002D6BF7"/>
    <w:rsid w:val="002D6C68"/>
    <w:rsid w:val="002D6F95"/>
    <w:rsid w:val="002D70F6"/>
    <w:rsid w:val="002D7635"/>
    <w:rsid w:val="002D7876"/>
    <w:rsid w:val="002D7F94"/>
    <w:rsid w:val="002E02C0"/>
    <w:rsid w:val="002E0332"/>
    <w:rsid w:val="002E03EF"/>
    <w:rsid w:val="002E09A0"/>
    <w:rsid w:val="002E0CE0"/>
    <w:rsid w:val="002E14C2"/>
    <w:rsid w:val="002E1535"/>
    <w:rsid w:val="002E2344"/>
    <w:rsid w:val="002E26FC"/>
    <w:rsid w:val="002E2C31"/>
    <w:rsid w:val="002E3DE6"/>
    <w:rsid w:val="002E44B8"/>
    <w:rsid w:val="002E4682"/>
    <w:rsid w:val="002E538D"/>
    <w:rsid w:val="002E5970"/>
    <w:rsid w:val="002E6019"/>
    <w:rsid w:val="002E6025"/>
    <w:rsid w:val="002E6585"/>
    <w:rsid w:val="002E6BBE"/>
    <w:rsid w:val="002E6F51"/>
    <w:rsid w:val="002F00EE"/>
    <w:rsid w:val="002F06CA"/>
    <w:rsid w:val="002F07E7"/>
    <w:rsid w:val="002F08DE"/>
    <w:rsid w:val="002F0E95"/>
    <w:rsid w:val="002F1778"/>
    <w:rsid w:val="002F18BC"/>
    <w:rsid w:val="002F26AF"/>
    <w:rsid w:val="002F28AC"/>
    <w:rsid w:val="002F2A25"/>
    <w:rsid w:val="002F2C4A"/>
    <w:rsid w:val="002F2F83"/>
    <w:rsid w:val="002F3B32"/>
    <w:rsid w:val="002F4A41"/>
    <w:rsid w:val="002F4B2B"/>
    <w:rsid w:val="002F6949"/>
    <w:rsid w:val="002F6B17"/>
    <w:rsid w:val="002F7228"/>
    <w:rsid w:val="002F7428"/>
    <w:rsid w:val="002F75DD"/>
    <w:rsid w:val="002F76E1"/>
    <w:rsid w:val="003003D6"/>
    <w:rsid w:val="0030072E"/>
    <w:rsid w:val="00300852"/>
    <w:rsid w:val="00300D8F"/>
    <w:rsid w:val="00300E4D"/>
    <w:rsid w:val="00301602"/>
    <w:rsid w:val="003017E7"/>
    <w:rsid w:val="00301D07"/>
    <w:rsid w:val="00302737"/>
    <w:rsid w:val="00302AC3"/>
    <w:rsid w:val="00302DF3"/>
    <w:rsid w:val="00302FB0"/>
    <w:rsid w:val="00303671"/>
    <w:rsid w:val="00303D3E"/>
    <w:rsid w:val="0030458A"/>
    <w:rsid w:val="00304AE9"/>
    <w:rsid w:val="00305169"/>
    <w:rsid w:val="00305B77"/>
    <w:rsid w:val="003060A4"/>
    <w:rsid w:val="003060CF"/>
    <w:rsid w:val="003068D1"/>
    <w:rsid w:val="00307287"/>
    <w:rsid w:val="0030796C"/>
    <w:rsid w:val="00307B04"/>
    <w:rsid w:val="00310BA3"/>
    <w:rsid w:val="0031151E"/>
    <w:rsid w:val="00311537"/>
    <w:rsid w:val="00311718"/>
    <w:rsid w:val="00312BB5"/>
    <w:rsid w:val="003137EA"/>
    <w:rsid w:val="00313D04"/>
    <w:rsid w:val="00313F28"/>
    <w:rsid w:val="003143B2"/>
    <w:rsid w:val="003146D0"/>
    <w:rsid w:val="00314972"/>
    <w:rsid w:val="0031550F"/>
    <w:rsid w:val="00315B24"/>
    <w:rsid w:val="003162C7"/>
    <w:rsid w:val="00316762"/>
    <w:rsid w:val="00316875"/>
    <w:rsid w:val="00316FE0"/>
    <w:rsid w:val="0031769F"/>
    <w:rsid w:val="0032004B"/>
    <w:rsid w:val="003204F0"/>
    <w:rsid w:val="00320923"/>
    <w:rsid w:val="00320E52"/>
    <w:rsid w:val="00320FE9"/>
    <w:rsid w:val="003210FE"/>
    <w:rsid w:val="00321D6B"/>
    <w:rsid w:val="00322024"/>
    <w:rsid w:val="0032396E"/>
    <w:rsid w:val="00324070"/>
    <w:rsid w:val="00324AA3"/>
    <w:rsid w:val="00324BDF"/>
    <w:rsid w:val="003251A8"/>
    <w:rsid w:val="003255B8"/>
    <w:rsid w:val="003257A5"/>
    <w:rsid w:val="00326357"/>
    <w:rsid w:val="00326A5C"/>
    <w:rsid w:val="0032735E"/>
    <w:rsid w:val="00327D94"/>
    <w:rsid w:val="003305A8"/>
    <w:rsid w:val="00330A38"/>
    <w:rsid w:val="00331254"/>
    <w:rsid w:val="00331451"/>
    <w:rsid w:val="003315FE"/>
    <w:rsid w:val="0033168D"/>
    <w:rsid w:val="00331B70"/>
    <w:rsid w:val="00333074"/>
    <w:rsid w:val="003337E0"/>
    <w:rsid w:val="00333A66"/>
    <w:rsid w:val="00333B5F"/>
    <w:rsid w:val="003341D6"/>
    <w:rsid w:val="003348A6"/>
    <w:rsid w:val="0033527C"/>
    <w:rsid w:val="0033544C"/>
    <w:rsid w:val="003357CA"/>
    <w:rsid w:val="003361D8"/>
    <w:rsid w:val="00336787"/>
    <w:rsid w:val="003367EB"/>
    <w:rsid w:val="00336EBB"/>
    <w:rsid w:val="00337262"/>
    <w:rsid w:val="00337284"/>
    <w:rsid w:val="00337DFB"/>
    <w:rsid w:val="0034019E"/>
    <w:rsid w:val="003415C0"/>
    <w:rsid w:val="0034169A"/>
    <w:rsid w:val="00341B49"/>
    <w:rsid w:val="00341D5F"/>
    <w:rsid w:val="00341EA0"/>
    <w:rsid w:val="00342829"/>
    <w:rsid w:val="00342C67"/>
    <w:rsid w:val="00342FA6"/>
    <w:rsid w:val="0034317B"/>
    <w:rsid w:val="003431F2"/>
    <w:rsid w:val="0034391A"/>
    <w:rsid w:val="003439BC"/>
    <w:rsid w:val="00343CDB"/>
    <w:rsid w:val="00345CDD"/>
    <w:rsid w:val="00345D6B"/>
    <w:rsid w:val="00346EFA"/>
    <w:rsid w:val="003470A0"/>
    <w:rsid w:val="00347574"/>
    <w:rsid w:val="00347FB9"/>
    <w:rsid w:val="0035018C"/>
    <w:rsid w:val="00350948"/>
    <w:rsid w:val="00351A1A"/>
    <w:rsid w:val="00351BE5"/>
    <w:rsid w:val="00351E5D"/>
    <w:rsid w:val="003524F8"/>
    <w:rsid w:val="003526C6"/>
    <w:rsid w:val="003539BC"/>
    <w:rsid w:val="003545E2"/>
    <w:rsid w:val="0035463C"/>
    <w:rsid w:val="0035491F"/>
    <w:rsid w:val="00355609"/>
    <w:rsid w:val="00355927"/>
    <w:rsid w:val="00355DB8"/>
    <w:rsid w:val="0035602E"/>
    <w:rsid w:val="003567D1"/>
    <w:rsid w:val="003568C0"/>
    <w:rsid w:val="00356DC6"/>
    <w:rsid w:val="003573E1"/>
    <w:rsid w:val="003622CB"/>
    <w:rsid w:val="00362F9C"/>
    <w:rsid w:val="003638C1"/>
    <w:rsid w:val="00364735"/>
    <w:rsid w:val="00364BD1"/>
    <w:rsid w:val="00364D38"/>
    <w:rsid w:val="00364F78"/>
    <w:rsid w:val="00365349"/>
    <w:rsid w:val="0036549D"/>
    <w:rsid w:val="003655D4"/>
    <w:rsid w:val="003656C2"/>
    <w:rsid w:val="00365730"/>
    <w:rsid w:val="00365890"/>
    <w:rsid w:val="00366672"/>
    <w:rsid w:val="003667D0"/>
    <w:rsid w:val="00366ADF"/>
    <w:rsid w:val="00367023"/>
    <w:rsid w:val="0037065E"/>
    <w:rsid w:val="00370A11"/>
    <w:rsid w:val="00370FCD"/>
    <w:rsid w:val="00371063"/>
    <w:rsid w:val="0037262D"/>
    <w:rsid w:val="00372A24"/>
    <w:rsid w:val="003731EA"/>
    <w:rsid w:val="003732BA"/>
    <w:rsid w:val="00373B44"/>
    <w:rsid w:val="00373F7D"/>
    <w:rsid w:val="003744C9"/>
    <w:rsid w:val="00374AA3"/>
    <w:rsid w:val="00374B3A"/>
    <w:rsid w:val="00374D95"/>
    <w:rsid w:val="00374EDD"/>
    <w:rsid w:val="00374FEF"/>
    <w:rsid w:val="003752E8"/>
    <w:rsid w:val="0037547E"/>
    <w:rsid w:val="00375592"/>
    <w:rsid w:val="00375DF3"/>
    <w:rsid w:val="00375F40"/>
    <w:rsid w:val="00375F62"/>
    <w:rsid w:val="0037602A"/>
    <w:rsid w:val="0037673F"/>
    <w:rsid w:val="003767DD"/>
    <w:rsid w:val="003768D4"/>
    <w:rsid w:val="00377D6C"/>
    <w:rsid w:val="00377E04"/>
    <w:rsid w:val="00381479"/>
    <w:rsid w:val="0038147D"/>
    <w:rsid w:val="00381643"/>
    <w:rsid w:val="00381BF3"/>
    <w:rsid w:val="00381CC9"/>
    <w:rsid w:val="00382B0A"/>
    <w:rsid w:val="00382D7D"/>
    <w:rsid w:val="00383A74"/>
    <w:rsid w:val="00383B98"/>
    <w:rsid w:val="00383C88"/>
    <w:rsid w:val="00383E1E"/>
    <w:rsid w:val="00384315"/>
    <w:rsid w:val="00385CDB"/>
    <w:rsid w:val="00385CDD"/>
    <w:rsid w:val="00385FFE"/>
    <w:rsid w:val="003864D4"/>
    <w:rsid w:val="00386EB8"/>
    <w:rsid w:val="00387E95"/>
    <w:rsid w:val="003917AB"/>
    <w:rsid w:val="00391BB5"/>
    <w:rsid w:val="00391CE6"/>
    <w:rsid w:val="00391D5B"/>
    <w:rsid w:val="00392077"/>
    <w:rsid w:val="0039211C"/>
    <w:rsid w:val="00392440"/>
    <w:rsid w:val="00392833"/>
    <w:rsid w:val="00393844"/>
    <w:rsid w:val="00393B3D"/>
    <w:rsid w:val="00394620"/>
    <w:rsid w:val="00394639"/>
    <w:rsid w:val="003946D5"/>
    <w:rsid w:val="00394A58"/>
    <w:rsid w:val="00395523"/>
    <w:rsid w:val="00395744"/>
    <w:rsid w:val="003959F2"/>
    <w:rsid w:val="00395B73"/>
    <w:rsid w:val="00395CFA"/>
    <w:rsid w:val="00395F66"/>
    <w:rsid w:val="003960B5"/>
    <w:rsid w:val="00396F78"/>
    <w:rsid w:val="0039741F"/>
    <w:rsid w:val="0039797B"/>
    <w:rsid w:val="00397B50"/>
    <w:rsid w:val="003A01FA"/>
    <w:rsid w:val="003A15BB"/>
    <w:rsid w:val="003A17DB"/>
    <w:rsid w:val="003A17EA"/>
    <w:rsid w:val="003A26E4"/>
    <w:rsid w:val="003A274A"/>
    <w:rsid w:val="003A3D8F"/>
    <w:rsid w:val="003A4568"/>
    <w:rsid w:val="003A473B"/>
    <w:rsid w:val="003A47EB"/>
    <w:rsid w:val="003A4D83"/>
    <w:rsid w:val="003A500D"/>
    <w:rsid w:val="003A5475"/>
    <w:rsid w:val="003A687B"/>
    <w:rsid w:val="003A6E21"/>
    <w:rsid w:val="003A748E"/>
    <w:rsid w:val="003A74C4"/>
    <w:rsid w:val="003A789F"/>
    <w:rsid w:val="003A7BBC"/>
    <w:rsid w:val="003A7C36"/>
    <w:rsid w:val="003A7D93"/>
    <w:rsid w:val="003A7ECA"/>
    <w:rsid w:val="003B05D7"/>
    <w:rsid w:val="003B08D2"/>
    <w:rsid w:val="003B23EA"/>
    <w:rsid w:val="003B27A7"/>
    <w:rsid w:val="003B345F"/>
    <w:rsid w:val="003B380A"/>
    <w:rsid w:val="003B3DC6"/>
    <w:rsid w:val="003B3E21"/>
    <w:rsid w:val="003B45EE"/>
    <w:rsid w:val="003B476C"/>
    <w:rsid w:val="003B4BE2"/>
    <w:rsid w:val="003B58BC"/>
    <w:rsid w:val="003B5FD4"/>
    <w:rsid w:val="003B6075"/>
    <w:rsid w:val="003B62EE"/>
    <w:rsid w:val="003B6DB1"/>
    <w:rsid w:val="003B7A05"/>
    <w:rsid w:val="003B7E59"/>
    <w:rsid w:val="003C1512"/>
    <w:rsid w:val="003C17A2"/>
    <w:rsid w:val="003C1B59"/>
    <w:rsid w:val="003C1C16"/>
    <w:rsid w:val="003C23EE"/>
    <w:rsid w:val="003C264D"/>
    <w:rsid w:val="003C2C92"/>
    <w:rsid w:val="003C2D48"/>
    <w:rsid w:val="003C3941"/>
    <w:rsid w:val="003C3ABB"/>
    <w:rsid w:val="003C3E3E"/>
    <w:rsid w:val="003C3F7E"/>
    <w:rsid w:val="003C400D"/>
    <w:rsid w:val="003C486F"/>
    <w:rsid w:val="003C4A4B"/>
    <w:rsid w:val="003C4BC9"/>
    <w:rsid w:val="003C5296"/>
    <w:rsid w:val="003C5815"/>
    <w:rsid w:val="003C5DD2"/>
    <w:rsid w:val="003C5E47"/>
    <w:rsid w:val="003C6248"/>
    <w:rsid w:val="003C6254"/>
    <w:rsid w:val="003C65AD"/>
    <w:rsid w:val="003C703F"/>
    <w:rsid w:val="003C71AE"/>
    <w:rsid w:val="003C725C"/>
    <w:rsid w:val="003C740D"/>
    <w:rsid w:val="003C74DB"/>
    <w:rsid w:val="003C7F29"/>
    <w:rsid w:val="003D0EAA"/>
    <w:rsid w:val="003D11EA"/>
    <w:rsid w:val="003D12B2"/>
    <w:rsid w:val="003D16A5"/>
    <w:rsid w:val="003D23D6"/>
    <w:rsid w:val="003D2815"/>
    <w:rsid w:val="003D2B3A"/>
    <w:rsid w:val="003D2B49"/>
    <w:rsid w:val="003D371E"/>
    <w:rsid w:val="003D39FB"/>
    <w:rsid w:val="003D3D63"/>
    <w:rsid w:val="003D3DD3"/>
    <w:rsid w:val="003D3E62"/>
    <w:rsid w:val="003D4222"/>
    <w:rsid w:val="003D424E"/>
    <w:rsid w:val="003D51AA"/>
    <w:rsid w:val="003D5672"/>
    <w:rsid w:val="003D6634"/>
    <w:rsid w:val="003D66AA"/>
    <w:rsid w:val="003D7240"/>
    <w:rsid w:val="003E02B0"/>
    <w:rsid w:val="003E057A"/>
    <w:rsid w:val="003E0837"/>
    <w:rsid w:val="003E0938"/>
    <w:rsid w:val="003E0CF5"/>
    <w:rsid w:val="003E1000"/>
    <w:rsid w:val="003E1A57"/>
    <w:rsid w:val="003E200F"/>
    <w:rsid w:val="003E22E6"/>
    <w:rsid w:val="003E2A72"/>
    <w:rsid w:val="003E2BA9"/>
    <w:rsid w:val="003E2BDA"/>
    <w:rsid w:val="003E3CED"/>
    <w:rsid w:val="003E4D75"/>
    <w:rsid w:val="003E50BB"/>
    <w:rsid w:val="003E5615"/>
    <w:rsid w:val="003E5822"/>
    <w:rsid w:val="003E69DD"/>
    <w:rsid w:val="003E6E6D"/>
    <w:rsid w:val="003E6F73"/>
    <w:rsid w:val="003E727A"/>
    <w:rsid w:val="003E75EF"/>
    <w:rsid w:val="003E7CA6"/>
    <w:rsid w:val="003F0951"/>
    <w:rsid w:val="003F11E6"/>
    <w:rsid w:val="003F1616"/>
    <w:rsid w:val="003F1704"/>
    <w:rsid w:val="003F1A2E"/>
    <w:rsid w:val="003F1DF5"/>
    <w:rsid w:val="003F21F2"/>
    <w:rsid w:val="003F2248"/>
    <w:rsid w:val="003F2365"/>
    <w:rsid w:val="003F23F1"/>
    <w:rsid w:val="003F2834"/>
    <w:rsid w:val="003F2BB8"/>
    <w:rsid w:val="003F2D75"/>
    <w:rsid w:val="003F3058"/>
    <w:rsid w:val="003F35A9"/>
    <w:rsid w:val="003F3610"/>
    <w:rsid w:val="003F3666"/>
    <w:rsid w:val="003F3900"/>
    <w:rsid w:val="003F3EA3"/>
    <w:rsid w:val="003F3F81"/>
    <w:rsid w:val="003F515B"/>
    <w:rsid w:val="003F5548"/>
    <w:rsid w:val="003F5722"/>
    <w:rsid w:val="003F59C1"/>
    <w:rsid w:val="003F6040"/>
    <w:rsid w:val="003F6287"/>
    <w:rsid w:val="003F631F"/>
    <w:rsid w:val="003F7397"/>
    <w:rsid w:val="003F7730"/>
    <w:rsid w:val="003F776E"/>
    <w:rsid w:val="003F7C4C"/>
    <w:rsid w:val="004007F5"/>
    <w:rsid w:val="00400FF3"/>
    <w:rsid w:val="0040100F"/>
    <w:rsid w:val="00401848"/>
    <w:rsid w:val="00401BCE"/>
    <w:rsid w:val="0040275D"/>
    <w:rsid w:val="00402999"/>
    <w:rsid w:val="00402BAD"/>
    <w:rsid w:val="00402BE2"/>
    <w:rsid w:val="00402C04"/>
    <w:rsid w:val="00402E41"/>
    <w:rsid w:val="0040364E"/>
    <w:rsid w:val="00403F55"/>
    <w:rsid w:val="004049EE"/>
    <w:rsid w:val="00404AB2"/>
    <w:rsid w:val="00405047"/>
    <w:rsid w:val="00405205"/>
    <w:rsid w:val="00405478"/>
    <w:rsid w:val="004057C5"/>
    <w:rsid w:val="004058B4"/>
    <w:rsid w:val="00405F4F"/>
    <w:rsid w:val="004063A1"/>
    <w:rsid w:val="0040646B"/>
    <w:rsid w:val="00406C7A"/>
    <w:rsid w:val="00406CE4"/>
    <w:rsid w:val="00407426"/>
    <w:rsid w:val="00407B71"/>
    <w:rsid w:val="004101BC"/>
    <w:rsid w:val="00410210"/>
    <w:rsid w:val="00410224"/>
    <w:rsid w:val="004108A8"/>
    <w:rsid w:val="00410E10"/>
    <w:rsid w:val="00410E4B"/>
    <w:rsid w:val="004110EC"/>
    <w:rsid w:val="00411BB6"/>
    <w:rsid w:val="00411E56"/>
    <w:rsid w:val="004125EA"/>
    <w:rsid w:val="004126C6"/>
    <w:rsid w:val="00412969"/>
    <w:rsid w:val="004148EC"/>
    <w:rsid w:val="00414998"/>
    <w:rsid w:val="00414D18"/>
    <w:rsid w:val="0041522E"/>
    <w:rsid w:val="004162C4"/>
    <w:rsid w:val="0041707B"/>
    <w:rsid w:val="00417373"/>
    <w:rsid w:val="00417660"/>
    <w:rsid w:val="0041787E"/>
    <w:rsid w:val="00420299"/>
    <w:rsid w:val="00420835"/>
    <w:rsid w:val="00420F9F"/>
    <w:rsid w:val="0042100F"/>
    <w:rsid w:val="00421358"/>
    <w:rsid w:val="00421581"/>
    <w:rsid w:val="00422510"/>
    <w:rsid w:val="004238F4"/>
    <w:rsid w:val="00423A8C"/>
    <w:rsid w:val="00423C56"/>
    <w:rsid w:val="00423C81"/>
    <w:rsid w:val="00423F11"/>
    <w:rsid w:val="00424017"/>
    <w:rsid w:val="004242A4"/>
    <w:rsid w:val="004242FE"/>
    <w:rsid w:val="004245EF"/>
    <w:rsid w:val="0042491E"/>
    <w:rsid w:val="0042494A"/>
    <w:rsid w:val="00424BD1"/>
    <w:rsid w:val="004257F7"/>
    <w:rsid w:val="00425A5D"/>
    <w:rsid w:val="00425B09"/>
    <w:rsid w:val="00425FF1"/>
    <w:rsid w:val="00427157"/>
    <w:rsid w:val="004271FB"/>
    <w:rsid w:val="00427510"/>
    <w:rsid w:val="00427BCB"/>
    <w:rsid w:val="00427C3B"/>
    <w:rsid w:val="00430AD5"/>
    <w:rsid w:val="00430B68"/>
    <w:rsid w:val="004310C1"/>
    <w:rsid w:val="004313D0"/>
    <w:rsid w:val="00431D8C"/>
    <w:rsid w:val="00432404"/>
    <w:rsid w:val="00433528"/>
    <w:rsid w:val="0043374D"/>
    <w:rsid w:val="00433ECA"/>
    <w:rsid w:val="00433F0C"/>
    <w:rsid w:val="004342F2"/>
    <w:rsid w:val="00434591"/>
    <w:rsid w:val="00434F0C"/>
    <w:rsid w:val="004351DE"/>
    <w:rsid w:val="0043577A"/>
    <w:rsid w:val="004360B0"/>
    <w:rsid w:val="004360B7"/>
    <w:rsid w:val="0043628E"/>
    <w:rsid w:val="004373D6"/>
    <w:rsid w:val="004377E5"/>
    <w:rsid w:val="004378F6"/>
    <w:rsid w:val="00440B74"/>
    <w:rsid w:val="00441407"/>
    <w:rsid w:val="004419FE"/>
    <w:rsid w:val="00442387"/>
    <w:rsid w:val="004425D2"/>
    <w:rsid w:val="0044279E"/>
    <w:rsid w:val="0044281E"/>
    <w:rsid w:val="00443035"/>
    <w:rsid w:val="0044307E"/>
    <w:rsid w:val="004430FD"/>
    <w:rsid w:val="00443378"/>
    <w:rsid w:val="00443942"/>
    <w:rsid w:val="00444750"/>
    <w:rsid w:val="00444B0C"/>
    <w:rsid w:val="00444BCE"/>
    <w:rsid w:val="004455BE"/>
    <w:rsid w:val="004457EC"/>
    <w:rsid w:val="004461AF"/>
    <w:rsid w:val="00446F11"/>
    <w:rsid w:val="00446F60"/>
    <w:rsid w:val="004470EB"/>
    <w:rsid w:val="00450261"/>
    <w:rsid w:val="00450275"/>
    <w:rsid w:val="004506FF"/>
    <w:rsid w:val="00450717"/>
    <w:rsid w:val="0045085F"/>
    <w:rsid w:val="00450A46"/>
    <w:rsid w:val="00450AC0"/>
    <w:rsid w:val="00450FB6"/>
    <w:rsid w:val="00451FEF"/>
    <w:rsid w:val="00452E7D"/>
    <w:rsid w:val="00452F45"/>
    <w:rsid w:val="00453393"/>
    <w:rsid w:val="0045342F"/>
    <w:rsid w:val="004537A7"/>
    <w:rsid w:val="00454627"/>
    <w:rsid w:val="004547BB"/>
    <w:rsid w:val="00455152"/>
    <w:rsid w:val="004553AA"/>
    <w:rsid w:val="0045590F"/>
    <w:rsid w:val="00455E1C"/>
    <w:rsid w:val="00456162"/>
    <w:rsid w:val="0045629B"/>
    <w:rsid w:val="004566E0"/>
    <w:rsid w:val="00456F0C"/>
    <w:rsid w:val="00457279"/>
    <w:rsid w:val="004578DA"/>
    <w:rsid w:val="00457C3F"/>
    <w:rsid w:val="00457FA6"/>
    <w:rsid w:val="0046051A"/>
    <w:rsid w:val="00460912"/>
    <w:rsid w:val="00461043"/>
    <w:rsid w:val="004615E9"/>
    <w:rsid w:val="00464095"/>
    <w:rsid w:val="00464250"/>
    <w:rsid w:val="004643A1"/>
    <w:rsid w:val="004659F9"/>
    <w:rsid w:val="00466178"/>
    <w:rsid w:val="0046646C"/>
    <w:rsid w:val="004666F3"/>
    <w:rsid w:val="004668C5"/>
    <w:rsid w:val="00466B19"/>
    <w:rsid w:val="00467994"/>
    <w:rsid w:val="00467DEE"/>
    <w:rsid w:val="00470550"/>
    <w:rsid w:val="00470553"/>
    <w:rsid w:val="00471B56"/>
    <w:rsid w:val="00471F5A"/>
    <w:rsid w:val="00471FE0"/>
    <w:rsid w:val="004721C2"/>
    <w:rsid w:val="0047227E"/>
    <w:rsid w:val="004722CC"/>
    <w:rsid w:val="00472CDB"/>
    <w:rsid w:val="00472F3D"/>
    <w:rsid w:val="0047305B"/>
    <w:rsid w:val="0047337C"/>
    <w:rsid w:val="004734F2"/>
    <w:rsid w:val="004744AB"/>
    <w:rsid w:val="00474B25"/>
    <w:rsid w:val="00474FE7"/>
    <w:rsid w:val="00475000"/>
    <w:rsid w:val="0047531D"/>
    <w:rsid w:val="004754E8"/>
    <w:rsid w:val="00475CA0"/>
    <w:rsid w:val="0047615D"/>
    <w:rsid w:val="00476704"/>
    <w:rsid w:val="004769FD"/>
    <w:rsid w:val="00476BBA"/>
    <w:rsid w:val="00476BDE"/>
    <w:rsid w:val="00476E4E"/>
    <w:rsid w:val="0048054E"/>
    <w:rsid w:val="00480DA3"/>
    <w:rsid w:val="00480F4C"/>
    <w:rsid w:val="00481575"/>
    <w:rsid w:val="00481B94"/>
    <w:rsid w:val="004822C1"/>
    <w:rsid w:val="00482862"/>
    <w:rsid w:val="00482B91"/>
    <w:rsid w:val="004832FB"/>
    <w:rsid w:val="004833AA"/>
    <w:rsid w:val="00484742"/>
    <w:rsid w:val="0048494F"/>
    <w:rsid w:val="00484FBA"/>
    <w:rsid w:val="004850E7"/>
    <w:rsid w:val="0048559A"/>
    <w:rsid w:val="00485C67"/>
    <w:rsid w:val="00485CAD"/>
    <w:rsid w:val="004866A0"/>
    <w:rsid w:val="004866C3"/>
    <w:rsid w:val="00486B75"/>
    <w:rsid w:val="00486BCB"/>
    <w:rsid w:val="00486EC3"/>
    <w:rsid w:val="00487463"/>
    <w:rsid w:val="0048784C"/>
    <w:rsid w:val="00491A01"/>
    <w:rsid w:val="00491F99"/>
    <w:rsid w:val="00492F5B"/>
    <w:rsid w:val="0049329E"/>
    <w:rsid w:val="004940BD"/>
    <w:rsid w:val="00494368"/>
    <w:rsid w:val="00494630"/>
    <w:rsid w:val="0049477C"/>
    <w:rsid w:val="00494BBC"/>
    <w:rsid w:val="00495056"/>
    <w:rsid w:val="004953F5"/>
    <w:rsid w:val="00495A5E"/>
    <w:rsid w:val="0049605A"/>
    <w:rsid w:val="00496138"/>
    <w:rsid w:val="004962E1"/>
    <w:rsid w:val="004976E8"/>
    <w:rsid w:val="00497DE2"/>
    <w:rsid w:val="004A0044"/>
    <w:rsid w:val="004A0143"/>
    <w:rsid w:val="004A125C"/>
    <w:rsid w:val="004A1B0D"/>
    <w:rsid w:val="004A1E23"/>
    <w:rsid w:val="004A1E4E"/>
    <w:rsid w:val="004A21DE"/>
    <w:rsid w:val="004A221E"/>
    <w:rsid w:val="004A2448"/>
    <w:rsid w:val="004A2455"/>
    <w:rsid w:val="004A2E23"/>
    <w:rsid w:val="004A30F1"/>
    <w:rsid w:val="004A33D4"/>
    <w:rsid w:val="004A3F71"/>
    <w:rsid w:val="004A417F"/>
    <w:rsid w:val="004A4A9A"/>
    <w:rsid w:val="004A4F18"/>
    <w:rsid w:val="004A53EF"/>
    <w:rsid w:val="004A599E"/>
    <w:rsid w:val="004A5B6F"/>
    <w:rsid w:val="004A6DCE"/>
    <w:rsid w:val="004A71CD"/>
    <w:rsid w:val="004B1570"/>
    <w:rsid w:val="004B2608"/>
    <w:rsid w:val="004B2E1D"/>
    <w:rsid w:val="004B36C2"/>
    <w:rsid w:val="004B3FBD"/>
    <w:rsid w:val="004B46B2"/>
    <w:rsid w:val="004B4A6A"/>
    <w:rsid w:val="004B4F86"/>
    <w:rsid w:val="004B4FDD"/>
    <w:rsid w:val="004B509F"/>
    <w:rsid w:val="004B6150"/>
    <w:rsid w:val="004B6742"/>
    <w:rsid w:val="004B6CA4"/>
    <w:rsid w:val="004B6F39"/>
    <w:rsid w:val="004B7138"/>
    <w:rsid w:val="004B7688"/>
    <w:rsid w:val="004C04B0"/>
    <w:rsid w:val="004C069F"/>
    <w:rsid w:val="004C07BD"/>
    <w:rsid w:val="004C09FD"/>
    <w:rsid w:val="004C19D5"/>
    <w:rsid w:val="004C1D23"/>
    <w:rsid w:val="004C3690"/>
    <w:rsid w:val="004C4030"/>
    <w:rsid w:val="004C40CC"/>
    <w:rsid w:val="004C44E6"/>
    <w:rsid w:val="004C4E0E"/>
    <w:rsid w:val="004C5343"/>
    <w:rsid w:val="004C568B"/>
    <w:rsid w:val="004C5D7D"/>
    <w:rsid w:val="004C5E8E"/>
    <w:rsid w:val="004C5E97"/>
    <w:rsid w:val="004C5F29"/>
    <w:rsid w:val="004C603D"/>
    <w:rsid w:val="004C6A27"/>
    <w:rsid w:val="004C7DB8"/>
    <w:rsid w:val="004D0295"/>
    <w:rsid w:val="004D05F0"/>
    <w:rsid w:val="004D06EF"/>
    <w:rsid w:val="004D0E56"/>
    <w:rsid w:val="004D13AE"/>
    <w:rsid w:val="004D18B6"/>
    <w:rsid w:val="004D1DCA"/>
    <w:rsid w:val="004D2CB1"/>
    <w:rsid w:val="004D2CFE"/>
    <w:rsid w:val="004D31EB"/>
    <w:rsid w:val="004D3454"/>
    <w:rsid w:val="004D3588"/>
    <w:rsid w:val="004D3C74"/>
    <w:rsid w:val="004D3DC7"/>
    <w:rsid w:val="004D4069"/>
    <w:rsid w:val="004D43ED"/>
    <w:rsid w:val="004D4B4E"/>
    <w:rsid w:val="004D51C0"/>
    <w:rsid w:val="004D52A4"/>
    <w:rsid w:val="004D684F"/>
    <w:rsid w:val="004D6977"/>
    <w:rsid w:val="004D6A9F"/>
    <w:rsid w:val="004D6FC5"/>
    <w:rsid w:val="004D727E"/>
    <w:rsid w:val="004D788E"/>
    <w:rsid w:val="004D7E87"/>
    <w:rsid w:val="004E0541"/>
    <w:rsid w:val="004E080F"/>
    <w:rsid w:val="004E0824"/>
    <w:rsid w:val="004E0A0D"/>
    <w:rsid w:val="004E14CC"/>
    <w:rsid w:val="004E15E2"/>
    <w:rsid w:val="004E1928"/>
    <w:rsid w:val="004E1B81"/>
    <w:rsid w:val="004E1BEE"/>
    <w:rsid w:val="004E222F"/>
    <w:rsid w:val="004E28A8"/>
    <w:rsid w:val="004E2EF5"/>
    <w:rsid w:val="004E3A47"/>
    <w:rsid w:val="004E3FEC"/>
    <w:rsid w:val="004E4892"/>
    <w:rsid w:val="004E4D8F"/>
    <w:rsid w:val="004E4E7C"/>
    <w:rsid w:val="004E65A6"/>
    <w:rsid w:val="004E65E8"/>
    <w:rsid w:val="004E70D6"/>
    <w:rsid w:val="004E7468"/>
    <w:rsid w:val="004F028C"/>
    <w:rsid w:val="004F0670"/>
    <w:rsid w:val="004F101F"/>
    <w:rsid w:val="004F397B"/>
    <w:rsid w:val="004F398A"/>
    <w:rsid w:val="004F3B32"/>
    <w:rsid w:val="004F3FA4"/>
    <w:rsid w:val="004F3FE0"/>
    <w:rsid w:val="004F41D8"/>
    <w:rsid w:val="004F4A5A"/>
    <w:rsid w:val="004F4D72"/>
    <w:rsid w:val="004F56C6"/>
    <w:rsid w:val="004F616B"/>
    <w:rsid w:val="004F61BF"/>
    <w:rsid w:val="004F6B8D"/>
    <w:rsid w:val="004F6C11"/>
    <w:rsid w:val="004F7204"/>
    <w:rsid w:val="004F7BA1"/>
    <w:rsid w:val="005003F1"/>
    <w:rsid w:val="005005B5"/>
    <w:rsid w:val="00500606"/>
    <w:rsid w:val="005008D7"/>
    <w:rsid w:val="00500F10"/>
    <w:rsid w:val="005018E3"/>
    <w:rsid w:val="00501CCE"/>
    <w:rsid w:val="00502525"/>
    <w:rsid w:val="00502E58"/>
    <w:rsid w:val="00503A7B"/>
    <w:rsid w:val="00504B3F"/>
    <w:rsid w:val="00505196"/>
    <w:rsid w:val="00505532"/>
    <w:rsid w:val="00505577"/>
    <w:rsid w:val="005056F5"/>
    <w:rsid w:val="005068CE"/>
    <w:rsid w:val="005072AF"/>
    <w:rsid w:val="005076EA"/>
    <w:rsid w:val="00507D0F"/>
    <w:rsid w:val="00510690"/>
    <w:rsid w:val="00510AEE"/>
    <w:rsid w:val="0051133A"/>
    <w:rsid w:val="00512030"/>
    <w:rsid w:val="00512ACC"/>
    <w:rsid w:val="00512AE9"/>
    <w:rsid w:val="00513323"/>
    <w:rsid w:val="00513655"/>
    <w:rsid w:val="005138E1"/>
    <w:rsid w:val="00513DEA"/>
    <w:rsid w:val="00513E93"/>
    <w:rsid w:val="00514009"/>
    <w:rsid w:val="00514092"/>
    <w:rsid w:val="0051452B"/>
    <w:rsid w:val="005146E3"/>
    <w:rsid w:val="005149ED"/>
    <w:rsid w:val="00516596"/>
    <w:rsid w:val="005168A1"/>
    <w:rsid w:val="00516B82"/>
    <w:rsid w:val="00516EB0"/>
    <w:rsid w:val="005174D5"/>
    <w:rsid w:val="0052063B"/>
    <w:rsid w:val="005206C8"/>
    <w:rsid w:val="00520D93"/>
    <w:rsid w:val="00521073"/>
    <w:rsid w:val="005222A9"/>
    <w:rsid w:val="0052247E"/>
    <w:rsid w:val="00522570"/>
    <w:rsid w:val="00522925"/>
    <w:rsid w:val="00522C5A"/>
    <w:rsid w:val="0052382F"/>
    <w:rsid w:val="00523CB7"/>
    <w:rsid w:val="005244F4"/>
    <w:rsid w:val="0052495B"/>
    <w:rsid w:val="00524E9B"/>
    <w:rsid w:val="00524FD7"/>
    <w:rsid w:val="0052561D"/>
    <w:rsid w:val="005261A3"/>
    <w:rsid w:val="00526269"/>
    <w:rsid w:val="00526454"/>
    <w:rsid w:val="00526A38"/>
    <w:rsid w:val="00526C15"/>
    <w:rsid w:val="00526CEB"/>
    <w:rsid w:val="00526D4A"/>
    <w:rsid w:val="00526F21"/>
    <w:rsid w:val="00530018"/>
    <w:rsid w:val="00530299"/>
    <w:rsid w:val="00530730"/>
    <w:rsid w:val="00530FB7"/>
    <w:rsid w:val="0053145C"/>
    <w:rsid w:val="00532122"/>
    <w:rsid w:val="005322DB"/>
    <w:rsid w:val="005339BD"/>
    <w:rsid w:val="00533C82"/>
    <w:rsid w:val="00533D71"/>
    <w:rsid w:val="00533FA2"/>
    <w:rsid w:val="005340C4"/>
    <w:rsid w:val="00534123"/>
    <w:rsid w:val="0053467A"/>
    <w:rsid w:val="0053470E"/>
    <w:rsid w:val="00534747"/>
    <w:rsid w:val="00535112"/>
    <w:rsid w:val="00535B07"/>
    <w:rsid w:val="00537001"/>
    <w:rsid w:val="00537922"/>
    <w:rsid w:val="0054018E"/>
    <w:rsid w:val="00540C6B"/>
    <w:rsid w:val="005420CB"/>
    <w:rsid w:val="00542D41"/>
    <w:rsid w:val="00542E3B"/>
    <w:rsid w:val="00542F6F"/>
    <w:rsid w:val="00542FFB"/>
    <w:rsid w:val="005433FC"/>
    <w:rsid w:val="005434EF"/>
    <w:rsid w:val="005436FE"/>
    <w:rsid w:val="0054377B"/>
    <w:rsid w:val="00543A20"/>
    <w:rsid w:val="00543D8A"/>
    <w:rsid w:val="00543EA3"/>
    <w:rsid w:val="00544355"/>
    <w:rsid w:val="0054435F"/>
    <w:rsid w:val="00544C4B"/>
    <w:rsid w:val="00545A2D"/>
    <w:rsid w:val="00545EA7"/>
    <w:rsid w:val="005461F0"/>
    <w:rsid w:val="005465E1"/>
    <w:rsid w:val="00546B1D"/>
    <w:rsid w:val="005470C8"/>
    <w:rsid w:val="00547362"/>
    <w:rsid w:val="0054740B"/>
    <w:rsid w:val="005475A9"/>
    <w:rsid w:val="005478B8"/>
    <w:rsid w:val="00550143"/>
    <w:rsid w:val="005504E8"/>
    <w:rsid w:val="00550749"/>
    <w:rsid w:val="00550E8D"/>
    <w:rsid w:val="00552A1E"/>
    <w:rsid w:val="00552CF4"/>
    <w:rsid w:val="00552DAD"/>
    <w:rsid w:val="005530AA"/>
    <w:rsid w:val="00553438"/>
    <w:rsid w:val="00553466"/>
    <w:rsid w:val="00553474"/>
    <w:rsid w:val="00553CD8"/>
    <w:rsid w:val="00553CDA"/>
    <w:rsid w:val="00553FD8"/>
    <w:rsid w:val="0055477E"/>
    <w:rsid w:val="005548D8"/>
    <w:rsid w:val="00554D99"/>
    <w:rsid w:val="00555AF3"/>
    <w:rsid w:val="00556070"/>
    <w:rsid w:val="00556A3B"/>
    <w:rsid w:val="00556C9B"/>
    <w:rsid w:val="005571FC"/>
    <w:rsid w:val="00557368"/>
    <w:rsid w:val="0055784D"/>
    <w:rsid w:val="00557AB6"/>
    <w:rsid w:val="00557D35"/>
    <w:rsid w:val="00557F96"/>
    <w:rsid w:val="00561A77"/>
    <w:rsid w:val="00562254"/>
    <w:rsid w:val="005625E6"/>
    <w:rsid w:val="00563DEC"/>
    <w:rsid w:val="0056424D"/>
    <w:rsid w:val="00564C76"/>
    <w:rsid w:val="00564CAF"/>
    <w:rsid w:val="005657B6"/>
    <w:rsid w:val="005657B9"/>
    <w:rsid w:val="0056587D"/>
    <w:rsid w:val="0056589E"/>
    <w:rsid w:val="00565CB2"/>
    <w:rsid w:val="00565E06"/>
    <w:rsid w:val="0056611D"/>
    <w:rsid w:val="005663F5"/>
    <w:rsid w:val="005665A5"/>
    <w:rsid w:val="00566706"/>
    <w:rsid w:val="00566AA8"/>
    <w:rsid w:val="00566C8D"/>
    <w:rsid w:val="0056702A"/>
    <w:rsid w:val="00567BA6"/>
    <w:rsid w:val="00570369"/>
    <w:rsid w:val="005704B3"/>
    <w:rsid w:val="00570D22"/>
    <w:rsid w:val="00571E84"/>
    <w:rsid w:val="00572345"/>
    <w:rsid w:val="00572E27"/>
    <w:rsid w:val="005736A8"/>
    <w:rsid w:val="00574869"/>
    <w:rsid w:val="00574D86"/>
    <w:rsid w:val="00575E59"/>
    <w:rsid w:val="00576927"/>
    <w:rsid w:val="00576D54"/>
    <w:rsid w:val="0058150F"/>
    <w:rsid w:val="00581AF0"/>
    <w:rsid w:val="00581CA8"/>
    <w:rsid w:val="00581CB2"/>
    <w:rsid w:val="00581FBE"/>
    <w:rsid w:val="0058226D"/>
    <w:rsid w:val="00582BFD"/>
    <w:rsid w:val="00583139"/>
    <w:rsid w:val="005833C6"/>
    <w:rsid w:val="00583B95"/>
    <w:rsid w:val="005845B1"/>
    <w:rsid w:val="00584E70"/>
    <w:rsid w:val="00584ED3"/>
    <w:rsid w:val="0058573D"/>
    <w:rsid w:val="005857B0"/>
    <w:rsid w:val="00585843"/>
    <w:rsid w:val="005858FC"/>
    <w:rsid w:val="0058595C"/>
    <w:rsid w:val="00585A1F"/>
    <w:rsid w:val="00585F71"/>
    <w:rsid w:val="00586505"/>
    <w:rsid w:val="00586638"/>
    <w:rsid w:val="00586675"/>
    <w:rsid w:val="00586989"/>
    <w:rsid w:val="00586BB0"/>
    <w:rsid w:val="00587087"/>
    <w:rsid w:val="005871CC"/>
    <w:rsid w:val="0058796F"/>
    <w:rsid w:val="00587C7B"/>
    <w:rsid w:val="005903C7"/>
    <w:rsid w:val="00590837"/>
    <w:rsid w:val="00590859"/>
    <w:rsid w:val="00591259"/>
    <w:rsid w:val="005913D5"/>
    <w:rsid w:val="00591AAF"/>
    <w:rsid w:val="00592182"/>
    <w:rsid w:val="00592602"/>
    <w:rsid w:val="005926A2"/>
    <w:rsid w:val="00593050"/>
    <w:rsid w:val="00594456"/>
    <w:rsid w:val="005953D4"/>
    <w:rsid w:val="0059552C"/>
    <w:rsid w:val="00596226"/>
    <w:rsid w:val="00596257"/>
    <w:rsid w:val="005965FF"/>
    <w:rsid w:val="00597D89"/>
    <w:rsid w:val="005A018B"/>
    <w:rsid w:val="005A0277"/>
    <w:rsid w:val="005A07E8"/>
    <w:rsid w:val="005A0B9E"/>
    <w:rsid w:val="005A1E6E"/>
    <w:rsid w:val="005A2B13"/>
    <w:rsid w:val="005A2E58"/>
    <w:rsid w:val="005A3C20"/>
    <w:rsid w:val="005A3DB8"/>
    <w:rsid w:val="005A3DE6"/>
    <w:rsid w:val="005A3FED"/>
    <w:rsid w:val="005A4340"/>
    <w:rsid w:val="005A470A"/>
    <w:rsid w:val="005A4786"/>
    <w:rsid w:val="005A4BA4"/>
    <w:rsid w:val="005A5181"/>
    <w:rsid w:val="005A55B2"/>
    <w:rsid w:val="005A5A3A"/>
    <w:rsid w:val="005A641A"/>
    <w:rsid w:val="005B020D"/>
    <w:rsid w:val="005B0887"/>
    <w:rsid w:val="005B0A54"/>
    <w:rsid w:val="005B0E8F"/>
    <w:rsid w:val="005B1099"/>
    <w:rsid w:val="005B1260"/>
    <w:rsid w:val="005B1642"/>
    <w:rsid w:val="005B1EFD"/>
    <w:rsid w:val="005B20D9"/>
    <w:rsid w:val="005B22D4"/>
    <w:rsid w:val="005B25F1"/>
    <w:rsid w:val="005B2DB8"/>
    <w:rsid w:val="005B37C5"/>
    <w:rsid w:val="005B3C25"/>
    <w:rsid w:val="005B4708"/>
    <w:rsid w:val="005B4933"/>
    <w:rsid w:val="005B49F5"/>
    <w:rsid w:val="005B4AD1"/>
    <w:rsid w:val="005B4F09"/>
    <w:rsid w:val="005B4F53"/>
    <w:rsid w:val="005B54D0"/>
    <w:rsid w:val="005B590A"/>
    <w:rsid w:val="005B5D17"/>
    <w:rsid w:val="005B6957"/>
    <w:rsid w:val="005B6CC3"/>
    <w:rsid w:val="005B6DDC"/>
    <w:rsid w:val="005B731A"/>
    <w:rsid w:val="005B7429"/>
    <w:rsid w:val="005B7D3B"/>
    <w:rsid w:val="005C0FEE"/>
    <w:rsid w:val="005C1A2D"/>
    <w:rsid w:val="005C279B"/>
    <w:rsid w:val="005C2E3C"/>
    <w:rsid w:val="005C3639"/>
    <w:rsid w:val="005C36A1"/>
    <w:rsid w:val="005C3F9B"/>
    <w:rsid w:val="005C4217"/>
    <w:rsid w:val="005C453C"/>
    <w:rsid w:val="005C49BA"/>
    <w:rsid w:val="005C5C45"/>
    <w:rsid w:val="005C6719"/>
    <w:rsid w:val="005C6B74"/>
    <w:rsid w:val="005C6FCF"/>
    <w:rsid w:val="005C7648"/>
    <w:rsid w:val="005C7870"/>
    <w:rsid w:val="005C78FB"/>
    <w:rsid w:val="005D0729"/>
    <w:rsid w:val="005D0975"/>
    <w:rsid w:val="005D0D1A"/>
    <w:rsid w:val="005D18DE"/>
    <w:rsid w:val="005D1D91"/>
    <w:rsid w:val="005D2BDE"/>
    <w:rsid w:val="005D30FF"/>
    <w:rsid w:val="005D31F9"/>
    <w:rsid w:val="005D35EE"/>
    <w:rsid w:val="005D39BA"/>
    <w:rsid w:val="005D4356"/>
    <w:rsid w:val="005D490D"/>
    <w:rsid w:val="005D49D3"/>
    <w:rsid w:val="005D4A6F"/>
    <w:rsid w:val="005D5676"/>
    <w:rsid w:val="005D56FB"/>
    <w:rsid w:val="005D65BA"/>
    <w:rsid w:val="005D68B3"/>
    <w:rsid w:val="005D6A22"/>
    <w:rsid w:val="005D6FE1"/>
    <w:rsid w:val="005D7706"/>
    <w:rsid w:val="005D7BB5"/>
    <w:rsid w:val="005E00F0"/>
    <w:rsid w:val="005E0BC7"/>
    <w:rsid w:val="005E0E9B"/>
    <w:rsid w:val="005E1310"/>
    <w:rsid w:val="005E16F3"/>
    <w:rsid w:val="005E22D7"/>
    <w:rsid w:val="005E25F5"/>
    <w:rsid w:val="005E2B9D"/>
    <w:rsid w:val="005E4DBC"/>
    <w:rsid w:val="005E50FE"/>
    <w:rsid w:val="005E5362"/>
    <w:rsid w:val="005E53BC"/>
    <w:rsid w:val="005E5B47"/>
    <w:rsid w:val="005E5E34"/>
    <w:rsid w:val="005E730C"/>
    <w:rsid w:val="005E76FD"/>
    <w:rsid w:val="005E77FD"/>
    <w:rsid w:val="005E7982"/>
    <w:rsid w:val="005E7F0A"/>
    <w:rsid w:val="005F00E6"/>
    <w:rsid w:val="005F0617"/>
    <w:rsid w:val="005F09C5"/>
    <w:rsid w:val="005F0A3F"/>
    <w:rsid w:val="005F0A60"/>
    <w:rsid w:val="005F1260"/>
    <w:rsid w:val="005F18E6"/>
    <w:rsid w:val="005F1A82"/>
    <w:rsid w:val="005F2260"/>
    <w:rsid w:val="005F26E1"/>
    <w:rsid w:val="005F27A5"/>
    <w:rsid w:val="005F28F7"/>
    <w:rsid w:val="005F2D9D"/>
    <w:rsid w:val="005F353D"/>
    <w:rsid w:val="005F39DA"/>
    <w:rsid w:val="005F4663"/>
    <w:rsid w:val="005F519B"/>
    <w:rsid w:val="005F569B"/>
    <w:rsid w:val="005F5B79"/>
    <w:rsid w:val="005F644B"/>
    <w:rsid w:val="00600224"/>
    <w:rsid w:val="006003CD"/>
    <w:rsid w:val="00600968"/>
    <w:rsid w:val="00600F9C"/>
    <w:rsid w:val="00600FA8"/>
    <w:rsid w:val="006012E4"/>
    <w:rsid w:val="006020D5"/>
    <w:rsid w:val="00602896"/>
    <w:rsid w:val="00603058"/>
    <w:rsid w:val="006035BC"/>
    <w:rsid w:val="00604018"/>
    <w:rsid w:val="0060525B"/>
    <w:rsid w:val="00605A84"/>
    <w:rsid w:val="00605BBD"/>
    <w:rsid w:val="006061A5"/>
    <w:rsid w:val="006061AB"/>
    <w:rsid w:val="00606882"/>
    <w:rsid w:val="00607F1D"/>
    <w:rsid w:val="00610134"/>
    <w:rsid w:val="006106C1"/>
    <w:rsid w:val="0061076C"/>
    <w:rsid w:val="00610F95"/>
    <w:rsid w:val="006113BA"/>
    <w:rsid w:val="006114C5"/>
    <w:rsid w:val="00611C0A"/>
    <w:rsid w:val="00611F32"/>
    <w:rsid w:val="006122E1"/>
    <w:rsid w:val="006127CA"/>
    <w:rsid w:val="00612998"/>
    <w:rsid w:val="006129F6"/>
    <w:rsid w:val="0061324D"/>
    <w:rsid w:val="00613489"/>
    <w:rsid w:val="0061353D"/>
    <w:rsid w:val="00613549"/>
    <w:rsid w:val="00613B2A"/>
    <w:rsid w:val="00613EE9"/>
    <w:rsid w:val="00614044"/>
    <w:rsid w:val="006140A6"/>
    <w:rsid w:val="00614453"/>
    <w:rsid w:val="00614F75"/>
    <w:rsid w:val="0061524D"/>
    <w:rsid w:val="0061582B"/>
    <w:rsid w:val="00615985"/>
    <w:rsid w:val="00615EE7"/>
    <w:rsid w:val="006165E4"/>
    <w:rsid w:val="00616F3E"/>
    <w:rsid w:val="00617541"/>
    <w:rsid w:val="00617BD1"/>
    <w:rsid w:val="00617C14"/>
    <w:rsid w:val="00620165"/>
    <w:rsid w:val="006205E6"/>
    <w:rsid w:val="00620B27"/>
    <w:rsid w:val="00620EB9"/>
    <w:rsid w:val="00621AC3"/>
    <w:rsid w:val="00621C04"/>
    <w:rsid w:val="00621E77"/>
    <w:rsid w:val="006220DC"/>
    <w:rsid w:val="00622922"/>
    <w:rsid w:val="00622BCD"/>
    <w:rsid w:val="0062359C"/>
    <w:rsid w:val="00623A40"/>
    <w:rsid w:val="0062456C"/>
    <w:rsid w:val="00624A12"/>
    <w:rsid w:val="00624D2E"/>
    <w:rsid w:val="00624EA7"/>
    <w:rsid w:val="00625263"/>
    <w:rsid w:val="00625464"/>
    <w:rsid w:val="006259ED"/>
    <w:rsid w:val="00625E6F"/>
    <w:rsid w:val="00626F7B"/>
    <w:rsid w:val="0062703C"/>
    <w:rsid w:val="006275C4"/>
    <w:rsid w:val="00627B57"/>
    <w:rsid w:val="0063019C"/>
    <w:rsid w:val="0063061F"/>
    <w:rsid w:val="00630B4A"/>
    <w:rsid w:val="006310EB"/>
    <w:rsid w:val="0063150A"/>
    <w:rsid w:val="00631CF3"/>
    <w:rsid w:val="00631E26"/>
    <w:rsid w:val="00631F04"/>
    <w:rsid w:val="00631F72"/>
    <w:rsid w:val="00632924"/>
    <w:rsid w:val="00633858"/>
    <w:rsid w:val="00633E87"/>
    <w:rsid w:val="006353D0"/>
    <w:rsid w:val="00636580"/>
    <w:rsid w:val="00637544"/>
    <w:rsid w:val="006378D6"/>
    <w:rsid w:val="006379B3"/>
    <w:rsid w:val="006402EF"/>
    <w:rsid w:val="00640A9A"/>
    <w:rsid w:val="006413AC"/>
    <w:rsid w:val="00641684"/>
    <w:rsid w:val="00641776"/>
    <w:rsid w:val="00642090"/>
    <w:rsid w:val="006420BC"/>
    <w:rsid w:val="0064257D"/>
    <w:rsid w:val="006428E1"/>
    <w:rsid w:val="00642FE2"/>
    <w:rsid w:val="00643B09"/>
    <w:rsid w:val="006440BE"/>
    <w:rsid w:val="00644205"/>
    <w:rsid w:val="00644599"/>
    <w:rsid w:val="006445FD"/>
    <w:rsid w:val="0064468A"/>
    <w:rsid w:val="006448B4"/>
    <w:rsid w:val="00644A0F"/>
    <w:rsid w:val="00644CFC"/>
    <w:rsid w:val="00644DEF"/>
    <w:rsid w:val="00644F9B"/>
    <w:rsid w:val="0064502E"/>
    <w:rsid w:val="00645BF5"/>
    <w:rsid w:val="00645CF8"/>
    <w:rsid w:val="00645F6F"/>
    <w:rsid w:val="0064614E"/>
    <w:rsid w:val="00646693"/>
    <w:rsid w:val="00646ADA"/>
    <w:rsid w:val="00646B6B"/>
    <w:rsid w:val="00646B91"/>
    <w:rsid w:val="00646BA6"/>
    <w:rsid w:val="00647324"/>
    <w:rsid w:val="006475AF"/>
    <w:rsid w:val="0064799B"/>
    <w:rsid w:val="00647E90"/>
    <w:rsid w:val="00650776"/>
    <w:rsid w:val="00650B58"/>
    <w:rsid w:val="00651459"/>
    <w:rsid w:val="00651517"/>
    <w:rsid w:val="006516C5"/>
    <w:rsid w:val="00651A96"/>
    <w:rsid w:val="006524BF"/>
    <w:rsid w:val="0065294A"/>
    <w:rsid w:val="006529AB"/>
    <w:rsid w:val="00652D0D"/>
    <w:rsid w:val="00653248"/>
    <w:rsid w:val="00653309"/>
    <w:rsid w:val="006534A4"/>
    <w:rsid w:val="00653834"/>
    <w:rsid w:val="00653B29"/>
    <w:rsid w:val="006543AE"/>
    <w:rsid w:val="00654888"/>
    <w:rsid w:val="00654911"/>
    <w:rsid w:val="00655505"/>
    <w:rsid w:val="00655A49"/>
    <w:rsid w:val="00655BA6"/>
    <w:rsid w:val="00655BD6"/>
    <w:rsid w:val="00655FA2"/>
    <w:rsid w:val="00656511"/>
    <w:rsid w:val="006568E1"/>
    <w:rsid w:val="006569E2"/>
    <w:rsid w:val="0065750A"/>
    <w:rsid w:val="0065755B"/>
    <w:rsid w:val="00657708"/>
    <w:rsid w:val="00657F20"/>
    <w:rsid w:val="00657F36"/>
    <w:rsid w:val="00660145"/>
    <w:rsid w:val="00660492"/>
    <w:rsid w:val="00660615"/>
    <w:rsid w:val="006610F2"/>
    <w:rsid w:val="00661137"/>
    <w:rsid w:val="0066122C"/>
    <w:rsid w:val="006619DA"/>
    <w:rsid w:val="00662057"/>
    <w:rsid w:val="00662406"/>
    <w:rsid w:val="006628A7"/>
    <w:rsid w:val="00663F30"/>
    <w:rsid w:val="00664408"/>
    <w:rsid w:val="006645ED"/>
    <w:rsid w:val="00664B04"/>
    <w:rsid w:val="00664E70"/>
    <w:rsid w:val="00664FB2"/>
    <w:rsid w:val="00665134"/>
    <w:rsid w:val="006658B9"/>
    <w:rsid w:val="00665B3D"/>
    <w:rsid w:val="00665C44"/>
    <w:rsid w:val="006661DE"/>
    <w:rsid w:val="0066638F"/>
    <w:rsid w:val="0066649B"/>
    <w:rsid w:val="0066659B"/>
    <w:rsid w:val="0066707D"/>
    <w:rsid w:val="00667539"/>
    <w:rsid w:val="00667932"/>
    <w:rsid w:val="00667A3B"/>
    <w:rsid w:val="006702A0"/>
    <w:rsid w:val="00670819"/>
    <w:rsid w:val="00670A8D"/>
    <w:rsid w:val="00670A90"/>
    <w:rsid w:val="00670ACD"/>
    <w:rsid w:val="00670E36"/>
    <w:rsid w:val="00670E95"/>
    <w:rsid w:val="006714DB"/>
    <w:rsid w:val="0067225A"/>
    <w:rsid w:val="0067295C"/>
    <w:rsid w:val="00672AE1"/>
    <w:rsid w:val="006737EE"/>
    <w:rsid w:val="00673971"/>
    <w:rsid w:val="00673E09"/>
    <w:rsid w:val="00673F24"/>
    <w:rsid w:val="006740B1"/>
    <w:rsid w:val="00674A04"/>
    <w:rsid w:val="00675F73"/>
    <w:rsid w:val="00676397"/>
    <w:rsid w:val="006768B0"/>
    <w:rsid w:val="006773B8"/>
    <w:rsid w:val="006779E3"/>
    <w:rsid w:val="00680115"/>
    <w:rsid w:val="00681381"/>
    <w:rsid w:val="0068179D"/>
    <w:rsid w:val="00681ADA"/>
    <w:rsid w:val="00681D6D"/>
    <w:rsid w:val="00681F8B"/>
    <w:rsid w:val="00682047"/>
    <w:rsid w:val="006821C4"/>
    <w:rsid w:val="006825A1"/>
    <w:rsid w:val="00682770"/>
    <w:rsid w:val="006838A4"/>
    <w:rsid w:val="00684405"/>
    <w:rsid w:val="00684B35"/>
    <w:rsid w:val="00686FD2"/>
    <w:rsid w:val="006870A9"/>
    <w:rsid w:val="00687831"/>
    <w:rsid w:val="00687986"/>
    <w:rsid w:val="00690CF9"/>
    <w:rsid w:val="00691A4D"/>
    <w:rsid w:val="00691B11"/>
    <w:rsid w:val="006920B0"/>
    <w:rsid w:val="00692BBF"/>
    <w:rsid w:val="006930F7"/>
    <w:rsid w:val="006932BE"/>
    <w:rsid w:val="0069372D"/>
    <w:rsid w:val="006937E8"/>
    <w:rsid w:val="00694327"/>
    <w:rsid w:val="00694E5D"/>
    <w:rsid w:val="00694F31"/>
    <w:rsid w:val="006951C4"/>
    <w:rsid w:val="00695D99"/>
    <w:rsid w:val="006961B5"/>
    <w:rsid w:val="00696ABC"/>
    <w:rsid w:val="00696BC4"/>
    <w:rsid w:val="0069753F"/>
    <w:rsid w:val="006A00A6"/>
    <w:rsid w:val="006A01EC"/>
    <w:rsid w:val="006A1146"/>
    <w:rsid w:val="006A15B7"/>
    <w:rsid w:val="006A1B63"/>
    <w:rsid w:val="006A1B90"/>
    <w:rsid w:val="006A1DF2"/>
    <w:rsid w:val="006A207C"/>
    <w:rsid w:val="006A23C9"/>
    <w:rsid w:val="006A278C"/>
    <w:rsid w:val="006A31B9"/>
    <w:rsid w:val="006A3E9E"/>
    <w:rsid w:val="006A3EE5"/>
    <w:rsid w:val="006A42FD"/>
    <w:rsid w:val="006A4DEF"/>
    <w:rsid w:val="006A539A"/>
    <w:rsid w:val="006A5E88"/>
    <w:rsid w:val="006A682C"/>
    <w:rsid w:val="006A6927"/>
    <w:rsid w:val="006A6A8A"/>
    <w:rsid w:val="006A6BFF"/>
    <w:rsid w:val="006A6CAC"/>
    <w:rsid w:val="006A72DB"/>
    <w:rsid w:val="006A760F"/>
    <w:rsid w:val="006A782D"/>
    <w:rsid w:val="006A79DD"/>
    <w:rsid w:val="006A7B7C"/>
    <w:rsid w:val="006B00D2"/>
    <w:rsid w:val="006B0223"/>
    <w:rsid w:val="006B03B0"/>
    <w:rsid w:val="006B0422"/>
    <w:rsid w:val="006B0C00"/>
    <w:rsid w:val="006B1C70"/>
    <w:rsid w:val="006B22B0"/>
    <w:rsid w:val="006B27C6"/>
    <w:rsid w:val="006B2A99"/>
    <w:rsid w:val="006B496E"/>
    <w:rsid w:val="006B4F15"/>
    <w:rsid w:val="006B56A7"/>
    <w:rsid w:val="006B5BC7"/>
    <w:rsid w:val="006B5FB0"/>
    <w:rsid w:val="006B73CB"/>
    <w:rsid w:val="006B786A"/>
    <w:rsid w:val="006C0ADA"/>
    <w:rsid w:val="006C0C1A"/>
    <w:rsid w:val="006C1047"/>
    <w:rsid w:val="006C133C"/>
    <w:rsid w:val="006C13DE"/>
    <w:rsid w:val="006C1583"/>
    <w:rsid w:val="006C160D"/>
    <w:rsid w:val="006C17FA"/>
    <w:rsid w:val="006C1DD1"/>
    <w:rsid w:val="006C21A1"/>
    <w:rsid w:val="006C26FB"/>
    <w:rsid w:val="006C374F"/>
    <w:rsid w:val="006C389F"/>
    <w:rsid w:val="006C3FC1"/>
    <w:rsid w:val="006C4650"/>
    <w:rsid w:val="006C5669"/>
    <w:rsid w:val="006C581F"/>
    <w:rsid w:val="006C5D73"/>
    <w:rsid w:val="006C66F3"/>
    <w:rsid w:val="006C6836"/>
    <w:rsid w:val="006C6CC3"/>
    <w:rsid w:val="006C7167"/>
    <w:rsid w:val="006C75FB"/>
    <w:rsid w:val="006C78B4"/>
    <w:rsid w:val="006C7CB9"/>
    <w:rsid w:val="006C7ED0"/>
    <w:rsid w:val="006D04B4"/>
    <w:rsid w:val="006D0933"/>
    <w:rsid w:val="006D0B37"/>
    <w:rsid w:val="006D14E9"/>
    <w:rsid w:val="006D19B2"/>
    <w:rsid w:val="006D1A3D"/>
    <w:rsid w:val="006D221A"/>
    <w:rsid w:val="006D294D"/>
    <w:rsid w:val="006D2DA4"/>
    <w:rsid w:val="006D317C"/>
    <w:rsid w:val="006D3F8A"/>
    <w:rsid w:val="006D41F1"/>
    <w:rsid w:val="006D48E7"/>
    <w:rsid w:val="006D494A"/>
    <w:rsid w:val="006D4B83"/>
    <w:rsid w:val="006D4DF0"/>
    <w:rsid w:val="006D5759"/>
    <w:rsid w:val="006D5E83"/>
    <w:rsid w:val="006D645A"/>
    <w:rsid w:val="006D65FE"/>
    <w:rsid w:val="006D7473"/>
    <w:rsid w:val="006D772D"/>
    <w:rsid w:val="006E0709"/>
    <w:rsid w:val="006E09BC"/>
    <w:rsid w:val="006E14B0"/>
    <w:rsid w:val="006E1A9A"/>
    <w:rsid w:val="006E1CA4"/>
    <w:rsid w:val="006E1FE8"/>
    <w:rsid w:val="006E239B"/>
    <w:rsid w:val="006E2A50"/>
    <w:rsid w:val="006E2CC1"/>
    <w:rsid w:val="006E3147"/>
    <w:rsid w:val="006E389A"/>
    <w:rsid w:val="006E4AAA"/>
    <w:rsid w:val="006E4EC1"/>
    <w:rsid w:val="006E5D2A"/>
    <w:rsid w:val="006E63B3"/>
    <w:rsid w:val="006E6652"/>
    <w:rsid w:val="006E6B0C"/>
    <w:rsid w:val="006E6BF9"/>
    <w:rsid w:val="006E7255"/>
    <w:rsid w:val="006E739E"/>
    <w:rsid w:val="006E7DBF"/>
    <w:rsid w:val="006F01CF"/>
    <w:rsid w:val="006F0387"/>
    <w:rsid w:val="006F24EC"/>
    <w:rsid w:val="006F2959"/>
    <w:rsid w:val="006F2A0B"/>
    <w:rsid w:val="006F3085"/>
    <w:rsid w:val="006F3119"/>
    <w:rsid w:val="006F3180"/>
    <w:rsid w:val="006F32E7"/>
    <w:rsid w:val="006F3DBB"/>
    <w:rsid w:val="006F3E85"/>
    <w:rsid w:val="006F3ED6"/>
    <w:rsid w:val="006F3F94"/>
    <w:rsid w:val="006F4ADC"/>
    <w:rsid w:val="006F525B"/>
    <w:rsid w:val="006F58AB"/>
    <w:rsid w:val="006F5E75"/>
    <w:rsid w:val="006F5F89"/>
    <w:rsid w:val="006F6401"/>
    <w:rsid w:val="006F78B3"/>
    <w:rsid w:val="006F7AFD"/>
    <w:rsid w:val="006F7DEB"/>
    <w:rsid w:val="00700166"/>
    <w:rsid w:val="007007B2"/>
    <w:rsid w:val="00700C13"/>
    <w:rsid w:val="007016D6"/>
    <w:rsid w:val="00702157"/>
    <w:rsid w:val="0070230C"/>
    <w:rsid w:val="00702354"/>
    <w:rsid w:val="00702C44"/>
    <w:rsid w:val="0070321A"/>
    <w:rsid w:val="00703319"/>
    <w:rsid w:val="00703A2D"/>
    <w:rsid w:val="00705649"/>
    <w:rsid w:val="00706291"/>
    <w:rsid w:val="0070648C"/>
    <w:rsid w:val="007064BF"/>
    <w:rsid w:val="00706EE6"/>
    <w:rsid w:val="0070740E"/>
    <w:rsid w:val="00707FB3"/>
    <w:rsid w:val="007100B8"/>
    <w:rsid w:val="0071063E"/>
    <w:rsid w:val="00710769"/>
    <w:rsid w:val="007112E1"/>
    <w:rsid w:val="0071155F"/>
    <w:rsid w:val="00711DD2"/>
    <w:rsid w:val="00712063"/>
    <w:rsid w:val="00712192"/>
    <w:rsid w:val="007126B2"/>
    <w:rsid w:val="00713279"/>
    <w:rsid w:val="00713325"/>
    <w:rsid w:val="00713904"/>
    <w:rsid w:val="00713F69"/>
    <w:rsid w:val="0071406F"/>
    <w:rsid w:val="00714228"/>
    <w:rsid w:val="007146B1"/>
    <w:rsid w:val="00714754"/>
    <w:rsid w:val="00714B42"/>
    <w:rsid w:val="00714BCF"/>
    <w:rsid w:val="00715109"/>
    <w:rsid w:val="007156AC"/>
    <w:rsid w:val="00715812"/>
    <w:rsid w:val="0071623F"/>
    <w:rsid w:val="0071673E"/>
    <w:rsid w:val="007169D2"/>
    <w:rsid w:val="007172E1"/>
    <w:rsid w:val="0071748F"/>
    <w:rsid w:val="00717A76"/>
    <w:rsid w:val="00717B01"/>
    <w:rsid w:val="00717C41"/>
    <w:rsid w:val="00717E00"/>
    <w:rsid w:val="00717E7A"/>
    <w:rsid w:val="00720409"/>
    <w:rsid w:val="007209DD"/>
    <w:rsid w:val="0072130B"/>
    <w:rsid w:val="00721EB0"/>
    <w:rsid w:val="00721F75"/>
    <w:rsid w:val="00722022"/>
    <w:rsid w:val="007223AF"/>
    <w:rsid w:val="00722CA1"/>
    <w:rsid w:val="007247C5"/>
    <w:rsid w:val="00724D45"/>
    <w:rsid w:val="007254AC"/>
    <w:rsid w:val="007254F2"/>
    <w:rsid w:val="00725D8B"/>
    <w:rsid w:val="007268A7"/>
    <w:rsid w:val="00726B6F"/>
    <w:rsid w:val="00726DA9"/>
    <w:rsid w:val="00726F72"/>
    <w:rsid w:val="00726FBB"/>
    <w:rsid w:val="00727081"/>
    <w:rsid w:val="007270E6"/>
    <w:rsid w:val="007271D5"/>
    <w:rsid w:val="00730841"/>
    <w:rsid w:val="00731299"/>
    <w:rsid w:val="007317D4"/>
    <w:rsid w:val="0073199B"/>
    <w:rsid w:val="00731BE5"/>
    <w:rsid w:val="00733347"/>
    <w:rsid w:val="00733C3D"/>
    <w:rsid w:val="00734676"/>
    <w:rsid w:val="00734FC9"/>
    <w:rsid w:val="00735639"/>
    <w:rsid w:val="0073567D"/>
    <w:rsid w:val="007356A5"/>
    <w:rsid w:val="00735AC8"/>
    <w:rsid w:val="00735F6A"/>
    <w:rsid w:val="007368F5"/>
    <w:rsid w:val="007370E1"/>
    <w:rsid w:val="00737573"/>
    <w:rsid w:val="007375B0"/>
    <w:rsid w:val="00737741"/>
    <w:rsid w:val="007378E7"/>
    <w:rsid w:val="00737D11"/>
    <w:rsid w:val="00737EC6"/>
    <w:rsid w:val="007405FF"/>
    <w:rsid w:val="00741B4B"/>
    <w:rsid w:val="00741E49"/>
    <w:rsid w:val="00742037"/>
    <w:rsid w:val="007424A3"/>
    <w:rsid w:val="00742759"/>
    <w:rsid w:val="007439D8"/>
    <w:rsid w:val="00743CDA"/>
    <w:rsid w:val="0074452D"/>
    <w:rsid w:val="0074463C"/>
    <w:rsid w:val="00745098"/>
    <w:rsid w:val="0074519F"/>
    <w:rsid w:val="0074534E"/>
    <w:rsid w:val="0074571A"/>
    <w:rsid w:val="0074591C"/>
    <w:rsid w:val="0074633B"/>
    <w:rsid w:val="0074707E"/>
    <w:rsid w:val="007476CC"/>
    <w:rsid w:val="00747F47"/>
    <w:rsid w:val="0075056C"/>
    <w:rsid w:val="0075070C"/>
    <w:rsid w:val="007509DD"/>
    <w:rsid w:val="0075118C"/>
    <w:rsid w:val="0075156E"/>
    <w:rsid w:val="0075164C"/>
    <w:rsid w:val="0075191D"/>
    <w:rsid w:val="00751B7D"/>
    <w:rsid w:val="00751DF9"/>
    <w:rsid w:val="0075272A"/>
    <w:rsid w:val="00752762"/>
    <w:rsid w:val="0075280C"/>
    <w:rsid w:val="00752E87"/>
    <w:rsid w:val="007537DD"/>
    <w:rsid w:val="00753882"/>
    <w:rsid w:val="00754AFB"/>
    <w:rsid w:val="0075535D"/>
    <w:rsid w:val="007554D6"/>
    <w:rsid w:val="0075580F"/>
    <w:rsid w:val="00755BE0"/>
    <w:rsid w:val="007573EE"/>
    <w:rsid w:val="00757BE6"/>
    <w:rsid w:val="00757ED4"/>
    <w:rsid w:val="007601D8"/>
    <w:rsid w:val="0076094B"/>
    <w:rsid w:val="00761B3B"/>
    <w:rsid w:val="00761CD6"/>
    <w:rsid w:val="0076229E"/>
    <w:rsid w:val="00763686"/>
    <w:rsid w:val="00763D97"/>
    <w:rsid w:val="00763DFE"/>
    <w:rsid w:val="0076404D"/>
    <w:rsid w:val="00764565"/>
    <w:rsid w:val="00764AE6"/>
    <w:rsid w:val="00764C6D"/>
    <w:rsid w:val="00765892"/>
    <w:rsid w:val="00765B58"/>
    <w:rsid w:val="0076676F"/>
    <w:rsid w:val="007668E1"/>
    <w:rsid w:val="00766EBA"/>
    <w:rsid w:val="00766F85"/>
    <w:rsid w:val="00767064"/>
    <w:rsid w:val="0076771C"/>
    <w:rsid w:val="00767B30"/>
    <w:rsid w:val="00767BF6"/>
    <w:rsid w:val="0077019B"/>
    <w:rsid w:val="0077096E"/>
    <w:rsid w:val="00770972"/>
    <w:rsid w:val="00770CDF"/>
    <w:rsid w:val="00770EB9"/>
    <w:rsid w:val="00772EB7"/>
    <w:rsid w:val="0077325F"/>
    <w:rsid w:val="00773575"/>
    <w:rsid w:val="00773BD7"/>
    <w:rsid w:val="0077419B"/>
    <w:rsid w:val="00775F04"/>
    <w:rsid w:val="0077627B"/>
    <w:rsid w:val="007770B1"/>
    <w:rsid w:val="007776F8"/>
    <w:rsid w:val="007777EC"/>
    <w:rsid w:val="007778A8"/>
    <w:rsid w:val="00777AA2"/>
    <w:rsid w:val="00780689"/>
    <w:rsid w:val="00780759"/>
    <w:rsid w:val="007810C8"/>
    <w:rsid w:val="00781753"/>
    <w:rsid w:val="00781788"/>
    <w:rsid w:val="0078195D"/>
    <w:rsid w:val="007819CB"/>
    <w:rsid w:val="00781EA3"/>
    <w:rsid w:val="00782D98"/>
    <w:rsid w:val="0078335A"/>
    <w:rsid w:val="0078344F"/>
    <w:rsid w:val="007834E1"/>
    <w:rsid w:val="0078392A"/>
    <w:rsid w:val="00783998"/>
    <w:rsid w:val="00784011"/>
    <w:rsid w:val="007840F7"/>
    <w:rsid w:val="00784136"/>
    <w:rsid w:val="00784325"/>
    <w:rsid w:val="0078466E"/>
    <w:rsid w:val="0078474A"/>
    <w:rsid w:val="00784A52"/>
    <w:rsid w:val="00784C16"/>
    <w:rsid w:val="00784D97"/>
    <w:rsid w:val="00785399"/>
    <w:rsid w:val="0078578F"/>
    <w:rsid w:val="00785ABB"/>
    <w:rsid w:val="00785E7C"/>
    <w:rsid w:val="00786194"/>
    <w:rsid w:val="007873AF"/>
    <w:rsid w:val="00787478"/>
    <w:rsid w:val="00787661"/>
    <w:rsid w:val="00787C51"/>
    <w:rsid w:val="00787CD1"/>
    <w:rsid w:val="0079003B"/>
    <w:rsid w:val="007900F9"/>
    <w:rsid w:val="0079053F"/>
    <w:rsid w:val="00790641"/>
    <w:rsid w:val="00791093"/>
    <w:rsid w:val="00791333"/>
    <w:rsid w:val="0079167D"/>
    <w:rsid w:val="00791941"/>
    <w:rsid w:val="00791EAB"/>
    <w:rsid w:val="0079207F"/>
    <w:rsid w:val="007925D7"/>
    <w:rsid w:val="00792DA2"/>
    <w:rsid w:val="00793BA5"/>
    <w:rsid w:val="00793CBB"/>
    <w:rsid w:val="00793FA2"/>
    <w:rsid w:val="00795431"/>
    <w:rsid w:val="00795476"/>
    <w:rsid w:val="007954D5"/>
    <w:rsid w:val="007954F9"/>
    <w:rsid w:val="0079598D"/>
    <w:rsid w:val="00795ABA"/>
    <w:rsid w:val="00796D9C"/>
    <w:rsid w:val="00796DAF"/>
    <w:rsid w:val="00797045"/>
    <w:rsid w:val="007976CF"/>
    <w:rsid w:val="00797765"/>
    <w:rsid w:val="007A0441"/>
    <w:rsid w:val="007A0BE9"/>
    <w:rsid w:val="007A1255"/>
    <w:rsid w:val="007A1360"/>
    <w:rsid w:val="007A1A26"/>
    <w:rsid w:val="007A1B1F"/>
    <w:rsid w:val="007A1B6F"/>
    <w:rsid w:val="007A1C78"/>
    <w:rsid w:val="007A2123"/>
    <w:rsid w:val="007A230B"/>
    <w:rsid w:val="007A2A56"/>
    <w:rsid w:val="007A4B5D"/>
    <w:rsid w:val="007A4E8D"/>
    <w:rsid w:val="007A5489"/>
    <w:rsid w:val="007A5915"/>
    <w:rsid w:val="007A594E"/>
    <w:rsid w:val="007A5FE1"/>
    <w:rsid w:val="007A69AD"/>
    <w:rsid w:val="007A6B16"/>
    <w:rsid w:val="007A70C6"/>
    <w:rsid w:val="007A7696"/>
    <w:rsid w:val="007A77CF"/>
    <w:rsid w:val="007B07EF"/>
    <w:rsid w:val="007B0CAD"/>
    <w:rsid w:val="007B0EF8"/>
    <w:rsid w:val="007B13C7"/>
    <w:rsid w:val="007B146F"/>
    <w:rsid w:val="007B24BE"/>
    <w:rsid w:val="007B2578"/>
    <w:rsid w:val="007B27AF"/>
    <w:rsid w:val="007B2D5F"/>
    <w:rsid w:val="007B2F15"/>
    <w:rsid w:val="007B2F54"/>
    <w:rsid w:val="007B385A"/>
    <w:rsid w:val="007B3AF3"/>
    <w:rsid w:val="007B3D12"/>
    <w:rsid w:val="007B4FAB"/>
    <w:rsid w:val="007B5C29"/>
    <w:rsid w:val="007B5D29"/>
    <w:rsid w:val="007B5F5F"/>
    <w:rsid w:val="007B711F"/>
    <w:rsid w:val="007B730F"/>
    <w:rsid w:val="007B74E5"/>
    <w:rsid w:val="007B756C"/>
    <w:rsid w:val="007B7847"/>
    <w:rsid w:val="007B791A"/>
    <w:rsid w:val="007B7B9F"/>
    <w:rsid w:val="007B7D48"/>
    <w:rsid w:val="007C004F"/>
    <w:rsid w:val="007C00F1"/>
    <w:rsid w:val="007C1EE6"/>
    <w:rsid w:val="007C2731"/>
    <w:rsid w:val="007C313E"/>
    <w:rsid w:val="007C37C3"/>
    <w:rsid w:val="007C3C30"/>
    <w:rsid w:val="007C3F7D"/>
    <w:rsid w:val="007C4DAB"/>
    <w:rsid w:val="007C4DB8"/>
    <w:rsid w:val="007C5022"/>
    <w:rsid w:val="007C5792"/>
    <w:rsid w:val="007C5A39"/>
    <w:rsid w:val="007C5BD7"/>
    <w:rsid w:val="007C5D39"/>
    <w:rsid w:val="007C6A65"/>
    <w:rsid w:val="007C6D78"/>
    <w:rsid w:val="007C7B4F"/>
    <w:rsid w:val="007C7D39"/>
    <w:rsid w:val="007C7EF7"/>
    <w:rsid w:val="007D1687"/>
    <w:rsid w:val="007D196B"/>
    <w:rsid w:val="007D1EB7"/>
    <w:rsid w:val="007D21A8"/>
    <w:rsid w:val="007D2D49"/>
    <w:rsid w:val="007D348A"/>
    <w:rsid w:val="007D3909"/>
    <w:rsid w:val="007D3A55"/>
    <w:rsid w:val="007D3C39"/>
    <w:rsid w:val="007D4009"/>
    <w:rsid w:val="007D40B1"/>
    <w:rsid w:val="007D42AB"/>
    <w:rsid w:val="007D46C9"/>
    <w:rsid w:val="007D4830"/>
    <w:rsid w:val="007D48B6"/>
    <w:rsid w:val="007D4FB3"/>
    <w:rsid w:val="007D53F4"/>
    <w:rsid w:val="007D5D2A"/>
    <w:rsid w:val="007D63B0"/>
    <w:rsid w:val="007D66A0"/>
    <w:rsid w:val="007D68EF"/>
    <w:rsid w:val="007D714A"/>
    <w:rsid w:val="007D7350"/>
    <w:rsid w:val="007D73C8"/>
    <w:rsid w:val="007D7519"/>
    <w:rsid w:val="007D7540"/>
    <w:rsid w:val="007D78B9"/>
    <w:rsid w:val="007D7A11"/>
    <w:rsid w:val="007D7C4B"/>
    <w:rsid w:val="007E0B4D"/>
    <w:rsid w:val="007E0E24"/>
    <w:rsid w:val="007E1032"/>
    <w:rsid w:val="007E1A09"/>
    <w:rsid w:val="007E2104"/>
    <w:rsid w:val="007E242E"/>
    <w:rsid w:val="007E2AE8"/>
    <w:rsid w:val="007E3006"/>
    <w:rsid w:val="007E32B5"/>
    <w:rsid w:val="007E358B"/>
    <w:rsid w:val="007E411E"/>
    <w:rsid w:val="007E42F5"/>
    <w:rsid w:val="007E4640"/>
    <w:rsid w:val="007E47B9"/>
    <w:rsid w:val="007E58EE"/>
    <w:rsid w:val="007E5E6F"/>
    <w:rsid w:val="007E647B"/>
    <w:rsid w:val="007E7609"/>
    <w:rsid w:val="007E7985"/>
    <w:rsid w:val="007F00F3"/>
    <w:rsid w:val="007F04A6"/>
    <w:rsid w:val="007F07BC"/>
    <w:rsid w:val="007F0938"/>
    <w:rsid w:val="007F0DE0"/>
    <w:rsid w:val="007F0EF7"/>
    <w:rsid w:val="007F11CA"/>
    <w:rsid w:val="007F15AA"/>
    <w:rsid w:val="007F1822"/>
    <w:rsid w:val="007F19AF"/>
    <w:rsid w:val="007F1DF9"/>
    <w:rsid w:val="007F20C7"/>
    <w:rsid w:val="007F21A1"/>
    <w:rsid w:val="007F237A"/>
    <w:rsid w:val="007F377B"/>
    <w:rsid w:val="007F380D"/>
    <w:rsid w:val="007F3AA2"/>
    <w:rsid w:val="007F3BBD"/>
    <w:rsid w:val="007F3C38"/>
    <w:rsid w:val="007F4478"/>
    <w:rsid w:val="007F44FC"/>
    <w:rsid w:val="007F529C"/>
    <w:rsid w:val="007F59A2"/>
    <w:rsid w:val="007F5F7E"/>
    <w:rsid w:val="007F60F0"/>
    <w:rsid w:val="007F60F4"/>
    <w:rsid w:val="007F6570"/>
    <w:rsid w:val="007F66E6"/>
    <w:rsid w:val="007F790C"/>
    <w:rsid w:val="007F793D"/>
    <w:rsid w:val="007F7B23"/>
    <w:rsid w:val="008003E8"/>
    <w:rsid w:val="00800E34"/>
    <w:rsid w:val="00801D46"/>
    <w:rsid w:val="0080305A"/>
    <w:rsid w:val="00803853"/>
    <w:rsid w:val="00803C99"/>
    <w:rsid w:val="008047BC"/>
    <w:rsid w:val="00804828"/>
    <w:rsid w:val="0080556D"/>
    <w:rsid w:val="0080584D"/>
    <w:rsid w:val="008058C7"/>
    <w:rsid w:val="00805C24"/>
    <w:rsid w:val="008061A7"/>
    <w:rsid w:val="00806207"/>
    <w:rsid w:val="008065C7"/>
    <w:rsid w:val="008066F9"/>
    <w:rsid w:val="0080678A"/>
    <w:rsid w:val="00806915"/>
    <w:rsid w:val="0080723A"/>
    <w:rsid w:val="00807795"/>
    <w:rsid w:val="00807DB1"/>
    <w:rsid w:val="00807F52"/>
    <w:rsid w:val="00810CE5"/>
    <w:rsid w:val="00810DAC"/>
    <w:rsid w:val="00811298"/>
    <w:rsid w:val="00811C23"/>
    <w:rsid w:val="00811CD7"/>
    <w:rsid w:val="00812002"/>
    <w:rsid w:val="008129CB"/>
    <w:rsid w:val="00813368"/>
    <w:rsid w:val="008135E1"/>
    <w:rsid w:val="00813726"/>
    <w:rsid w:val="00813C3B"/>
    <w:rsid w:val="00813CD8"/>
    <w:rsid w:val="00813E95"/>
    <w:rsid w:val="008148BA"/>
    <w:rsid w:val="00814A31"/>
    <w:rsid w:val="00814D05"/>
    <w:rsid w:val="00814D3F"/>
    <w:rsid w:val="0081544E"/>
    <w:rsid w:val="00815794"/>
    <w:rsid w:val="00815EAE"/>
    <w:rsid w:val="00815FCA"/>
    <w:rsid w:val="008161AA"/>
    <w:rsid w:val="008164E7"/>
    <w:rsid w:val="00816648"/>
    <w:rsid w:val="00816946"/>
    <w:rsid w:val="008170E2"/>
    <w:rsid w:val="00817450"/>
    <w:rsid w:val="0081774A"/>
    <w:rsid w:val="00817FA6"/>
    <w:rsid w:val="00820445"/>
    <w:rsid w:val="00820E5C"/>
    <w:rsid w:val="00821036"/>
    <w:rsid w:val="0082138E"/>
    <w:rsid w:val="0082191C"/>
    <w:rsid w:val="00821C2A"/>
    <w:rsid w:val="00821C75"/>
    <w:rsid w:val="00822092"/>
    <w:rsid w:val="00822434"/>
    <w:rsid w:val="00822615"/>
    <w:rsid w:val="00822768"/>
    <w:rsid w:val="00822AF5"/>
    <w:rsid w:val="008234B0"/>
    <w:rsid w:val="0082484D"/>
    <w:rsid w:val="008262E2"/>
    <w:rsid w:val="00826423"/>
    <w:rsid w:val="00826E51"/>
    <w:rsid w:val="00827186"/>
    <w:rsid w:val="00827376"/>
    <w:rsid w:val="00827828"/>
    <w:rsid w:val="00827BE9"/>
    <w:rsid w:val="00827E5A"/>
    <w:rsid w:val="0083040D"/>
    <w:rsid w:val="0083049D"/>
    <w:rsid w:val="0083068C"/>
    <w:rsid w:val="00830ECE"/>
    <w:rsid w:val="00830F48"/>
    <w:rsid w:val="0083171E"/>
    <w:rsid w:val="008324E5"/>
    <w:rsid w:val="008324F7"/>
    <w:rsid w:val="008325D4"/>
    <w:rsid w:val="00833EA6"/>
    <w:rsid w:val="00833EDF"/>
    <w:rsid w:val="00833FA5"/>
    <w:rsid w:val="0083515B"/>
    <w:rsid w:val="008355B5"/>
    <w:rsid w:val="00836388"/>
    <w:rsid w:val="0083642F"/>
    <w:rsid w:val="00836892"/>
    <w:rsid w:val="00836976"/>
    <w:rsid w:val="00837357"/>
    <w:rsid w:val="00837632"/>
    <w:rsid w:val="00840153"/>
    <w:rsid w:val="008416BD"/>
    <w:rsid w:val="00841D16"/>
    <w:rsid w:val="00843261"/>
    <w:rsid w:val="008435C4"/>
    <w:rsid w:val="00843A05"/>
    <w:rsid w:val="00844A1F"/>
    <w:rsid w:val="00844BE0"/>
    <w:rsid w:val="00845D45"/>
    <w:rsid w:val="0084657B"/>
    <w:rsid w:val="0084689B"/>
    <w:rsid w:val="00846E5D"/>
    <w:rsid w:val="00847272"/>
    <w:rsid w:val="00847A78"/>
    <w:rsid w:val="00847E2A"/>
    <w:rsid w:val="00847F09"/>
    <w:rsid w:val="00850337"/>
    <w:rsid w:val="00850981"/>
    <w:rsid w:val="00851011"/>
    <w:rsid w:val="0085181E"/>
    <w:rsid w:val="00851DDF"/>
    <w:rsid w:val="008520AD"/>
    <w:rsid w:val="00853D5C"/>
    <w:rsid w:val="00854157"/>
    <w:rsid w:val="00854427"/>
    <w:rsid w:val="008559FE"/>
    <w:rsid w:val="00855E14"/>
    <w:rsid w:val="008566DD"/>
    <w:rsid w:val="00856D2A"/>
    <w:rsid w:val="00856E70"/>
    <w:rsid w:val="008578A9"/>
    <w:rsid w:val="00857D2F"/>
    <w:rsid w:val="00857F73"/>
    <w:rsid w:val="00860FA5"/>
    <w:rsid w:val="00861197"/>
    <w:rsid w:val="008614DF"/>
    <w:rsid w:val="00862C35"/>
    <w:rsid w:val="008654F9"/>
    <w:rsid w:val="008655BB"/>
    <w:rsid w:val="00865A83"/>
    <w:rsid w:val="00866DCC"/>
    <w:rsid w:val="00867394"/>
    <w:rsid w:val="00867C2E"/>
    <w:rsid w:val="00870118"/>
    <w:rsid w:val="00870D30"/>
    <w:rsid w:val="00870E8A"/>
    <w:rsid w:val="00871274"/>
    <w:rsid w:val="0087146B"/>
    <w:rsid w:val="008714AD"/>
    <w:rsid w:val="008715A2"/>
    <w:rsid w:val="00871640"/>
    <w:rsid w:val="00872D9A"/>
    <w:rsid w:val="00874B5B"/>
    <w:rsid w:val="00874DD6"/>
    <w:rsid w:val="00874EB1"/>
    <w:rsid w:val="00874F21"/>
    <w:rsid w:val="0087577C"/>
    <w:rsid w:val="0087596A"/>
    <w:rsid w:val="00875B7F"/>
    <w:rsid w:val="00875BF4"/>
    <w:rsid w:val="00875D8C"/>
    <w:rsid w:val="00876263"/>
    <w:rsid w:val="00880B45"/>
    <w:rsid w:val="008823D7"/>
    <w:rsid w:val="008828A4"/>
    <w:rsid w:val="00882D71"/>
    <w:rsid w:val="00882DE4"/>
    <w:rsid w:val="00883825"/>
    <w:rsid w:val="00883950"/>
    <w:rsid w:val="00883A9B"/>
    <w:rsid w:val="00883C81"/>
    <w:rsid w:val="00883D7F"/>
    <w:rsid w:val="00884617"/>
    <w:rsid w:val="0088469D"/>
    <w:rsid w:val="008853C1"/>
    <w:rsid w:val="008858FD"/>
    <w:rsid w:val="00886170"/>
    <w:rsid w:val="0088648F"/>
    <w:rsid w:val="00886E59"/>
    <w:rsid w:val="008874D4"/>
    <w:rsid w:val="00887664"/>
    <w:rsid w:val="0088773E"/>
    <w:rsid w:val="00887C37"/>
    <w:rsid w:val="00887E4D"/>
    <w:rsid w:val="008909AB"/>
    <w:rsid w:val="00890AA2"/>
    <w:rsid w:val="0089155B"/>
    <w:rsid w:val="008915D2"/>
    <w:rsid w:val="00891925"/>
    <w:rsid w:val="00891B6A"/>
    <w:rsid w:val="008920E8"/>
    <w:rsid w:val="0089240A"/>
    <w:rsid w:val="00892472"/>
    <w:rsid w:val="00892E65"/>
    <w:rsid w:val="00893EB1"/>
    <w:rsid w:val="0089451A"/>
    <w:rsid w:val="00894E37"/>
    <w:rsid w:val="00895756"/>
    <w:rsid w:val="00895A58"/>
    <w:rsid w:val="00895A8F"/>
    <w:rsid w:val="00896ACC"/>
    <w:rsid w:val="00896F2F"/>
    <w:rsid w:val="00897110"/>
    <w:rsid w:val="008971DA"/>
    <w:rsid w:val="008973E1"/>
    <w:rsid w:val="00897725"/>
    <w:rsid w:val="008A02D7"/>
    <w:rsid w:val="008A10E1"/>
    <w:rsid w:val="008A1490"/>
    <w:rsid w:val="008A15C3"/>
    <w:rsid w:val="008A16F6"/>
    <w:rsid w:val="008A1D41"/>
    <w:rsid w:val="008A1E91"/>
    <w:rsid w:val="008A20EB"/>
    <w:rsid w:val="008A2174"/>
    <w:rsid w:val="008A21E4"/>
    <w:rsid w:val="008A2515"/>
    <w:rsid w:val="008A2954"/>
    <w:rsid w:val="008A2B99"/>
    <w:rsid w:val="008A30C3"/>
    <w:rsid w:val="008A31BF"/>
    <w:rsid w:val="008A32A2"/>
    <w:rsid w:val="008A3816"/>
    <w:rsid w:val="008A3943"/>
    <w:rsid w:val="008A490E"/>
    <w:rsid w:val="008A4ABD"/>
    <w:rsid w:val="008A4CB4"/>
    <w:rsid w:val="008A5BB2"/>
    <w:rsid w:val="008A5E33"/>
    <w:rsid w:val="008A6393"/>
    <w:rsid w:val="008A67F1"/>
    <w:rsid w:val="008A71CE"/>
    <w:rsid w:val="008A74C0"/>
    <w:rsid w:val="008B0091"/>
    <w:rsid w:val="008B0497"/>
    <w:rsid w:val="008B13FB"/>
    <w:rsid w:val="008B1539"/>
    <w:rsid w:val="008B20C3"/>
    <w:rsid w:val="008B2846"/>
    <w:rsid w:val="008B2F87"/>
    <w:rsid w:val="008B39D3"/>
    <w:rsid w:val="008B3E64"/>
    <w:rsid w:val="008B4180"/>
    <w:rsid w:val="008B4372"/>
    <w:rsid w:val="008B446A"/>
    <w:rsid w:val="008B5232"/>
    <w:rsid w:val="008B52A7"/>
    <w:rsid w:val="008B538B"/>
    <w:rsid w:val="008B55E7"/>
    <w:rsid w:val="008B567F"/>
    <w:rsid w:val="008B5757"/>
    <w:rsid w:val="008B5A77"/>
    <w:rsid w:val="008B63C5"/>
    <w:rsid w:val="008B6668"/>
    <w:rsid w:val="008B75F3"/>
    <w:rsid w:val="008B7F58"/>
    <w:rsid w:val="008C002F"/>
    <w:rsid w:val="008C06F2"/>
    <w:rsid w:val="008C0704"/>
    <w:rsid w:val="008C0810"/>
    <w:rsid w:val="008C09DD"/>
    <w:rsid w:val="008C1014"/>
    <w:rsid w:val="008C120A"/>
    <w:rsid w:val="008C1545"/>
    <w:rsid w:val="008C18CF"/>
    <w:rsid w:val="008C1BE4"/>
    <w:rsid w:val="008C229B"/>
    <w:rsid w:val="008C2E06"/>
    <w:rsid w:val="008C3042"/>
    <w:rsid w:val="008C33D5"/>
    <w:rsid w:val="008C4369"/>
    <w:rsid w:val="008C568A"/>
    <w:rsid w:val="008C5979"/>
    <w:rsid w:val="008C5B0D"/>
    <w:rsid w:val="008C633D"/>
    <w:rsid w:val="008C656D"/>
    <w:rsid w:val="008C690D"/>
    <w:rsid w:val="008C6FF4"/>
    <w:rsid w:val="008C7052"/>
    <w:rsid w:val="008C7723"/>
    <w:rsid w:val="008D0542"/>
    <w:rsid w:val="008D0D2E"/>
    <w:rsid w:val="008D0E87"/>
    <w:rsid w:val="008D14D5"/>
    <w:rsid w:val="008D154C"/>
    <w:rsid w:val="008D262B"/>
    <w:rsid w:val="008D265F"/>
    <w:rsid w:val="008D2DE3"/>
    <w:rsid w:val="008D2EF5"/>
    <w:rsid w:val="008D31CC"/>
    <w:rsid w:val="008D37A2"/>
    <w:rsid w:val="008D3DA9"/>
    <w:rsid w:val="008D4941"/>
    <w:rsid w:val="008D5032"/>
    <w:rsid w:val="008D533E"/>
    <w:rsid w:val="008D5BB7"/>
    <w:rsid w:val="008D6997"/>
    <w:rsid w:val="008D6A1F"/>
    <w:rsid w:val="008D6CDA"/>
    <w:rsid w:val="008D71DD"/>
    <w:rsid w:val="008E0054"/>
    <w:rsid w:val="008E03D1"/>
    <w:rsid w:val="008E0823"/>
    <w:rsid w:val="008E09F9"/>
    <w:rsid w:val="008E0BF8"/>
    <w:rsid w:val="008E11B2"/>
    <w:rsid w:val="008E1D2B"/>
    <w:rsid w:val="008E20BF"/>
    <w:rsid w:val="008E2154"/>
    <w:rsid w:val="008E22B3"/>
    <w:rsid w:val="008E230C"/>
    <w:rsid w:val="008E2608"/>
    <w:rsid w:val="008E29FF"/>
    <w:rsid w:val="008E3A40"/>
    <w:rsid w:val="008E3F29"/>
    <w:rsid w:val="008E40E0"/>
    <w:rsid w:val="008E415D"/>
    <w:rsid w:val="008E4314"/>
    <w:rsid w:val="008E4A0B"/>
    <w:rsid w:val="008E4E98"/>
    <w:rsid w:val="008E5384"/>
    <w:rsid w:val="008E5853"/>
    <w:rsid w:val="008E5A48"/>
    <w:rsid w:val="008E5E6F"/>
    <w:rsid w:val="008E60D9"/>
    <w:rsid w:val="008E7B76"/>
    <w:rsid w:val="008F00ED"/>
    <w:rsid w:val="008F01F4"/>
    <w:rsid w:val="008F0385"/>
    <w:rsid w:val="008F0715"/>
    <w:rsid w:val="008F0C03"/>
    <w:rsid w:val="008F0D10"/>
    <w:rsid w:val="008F1459"/>
    <w:rsid w:val="008F1579"/>
    <w:rsid w:val="008F1CA1"/>
    <w:rsid w:val="008F2260"/>
    <w:rsid w:val="008F227F"/>
    <w:rsid w:val="008F2840"/>
    <w:rsid w:val="008F2C94"/>
    <w:rsid w:val="008F2FA4"/>
    <w:rsid w:val="008F3CF2"/>
    <w:rsid w:val="008F4287"/>
    <w:rsid w:val="008F60AA"/>
    <w:rsid w:val="008F64E8"/>
    <w:rsid w:val="008F6DB7"/>
    <w:rsid w:val="008F70FF"/>
    <w:rsid w:val="008F7147"/>
    <w:rsid w:val="008F7273"/>
    <w:rsid w:val="008F74BB"/>
    <w:rsid w:val="008F7511"/>
    <w:rsid w:val="009004DE"/>
    <w:rsid w:val="00900951"/>
    <w:rsid w:val="00901AE4"/>
    <w:rsid w:val="00901DB4"/>
    <w:rsid w:val="00901E06"/>
    <w:rsid w:val="0090220A"/>
    <w:rsid w:val="0090261C"/>
    <w:rsid w:val="00904456"/>
    <w:rsid w:val="00904F97"/>
    <w:rsid w:val="00905B8E"/>
    <w:rsid w:val="0090618B"/>
    <w:rsid w:val="00906D6A"/>
    <w:rsid w:val="0090790B"/>
    <w:rsid w:val="00907D0B"/>
    <w:rsid w:val="009101F8"/>
    <w:rsid w:val="0091044F"/>
    <w:rsid w:val="0091144A"/>
    <w:rsid w:val="00911A07"/>
    <w:rsid w:val="00911BC9"/>
    <w:rsid w:val="00911C5E"/>
    <w:rsid w:val="00912461"/>
    <w:rsid w:val="00912699"/>
    <w:rsid w:val="009126BD"/>
    <w:rsid w:val="0091282A"/>
    <w:rsid w:val="009128E3"/>
    <w:rsid w:val="0091308B"/>
    <w:rsid w:val="00913940"/>
    <w:rsid w:val="00914118"/>
    <w:rsid w:val="0091475D"/>
    <w:rsid w:val="0091539A"/>
    <w:rsid w:val="00915E7B"/>
    <w:rsid w:val="00916FEF"/>
    <w:rsid w:val="00917852"/>
    <w:rsid w:val="00920148"/>
    <w:rsid w:val="00920186"/>
    <w:rsid w:val="009205F5"/>
    <w:rsid w:val="00920F9B"/>
    <w:rsid w:val="00921594"/>
    <w:rsid w:val="0092161F"/>
    <w:rsid w:val="009217ED"/>
    <w:rsid w:val="00921853"/>
    <w:rsid w:val="00921AED"/>
    <w:rsid w:val="00921C4F"/>
    <w:rsid w:val="00921E48"/>
    <w:rsid w:val="009228D6"/>
    <w:rsid w:val="00923781"/>
    <w:rsid w:val="0092418F"/>
    <w:rsid w:val="00925556"/>
    <w:rsid w:val="00925965"/>
    <w:rsid w:val="0092625A"/>
    <w:rsid w:val="00926CA6"/>
    <w:rsid w:val="009270B8"/>
    <w:rsid w:val="00927A7D"/>
    <w:rsid w:val="00930643"/>
    <w:rsid w:val="009310B3"/>
    <w:rsid w:val="00931103"/>
    <w:rsid w:val="00931736"/>
    <w:rsid w:val="00931A91"/>
    <w:rsid w:val="009321E1"/>
    <w:rsid w:val="00932429"/>
    <w:rsid w:val="00932540"/>
    <w:rsid w:val="0093269B"/>
    <w:rsid w:val="009327EC"/>
    <w:rsid w:val="00932C85"/>
    <w:rsid w:val="00933070"/>
    <w:rsid w:val="00933310"/>
    <w:rsid w:val="00934498"/>
    <w:rsid w:val="00935CCA"/>
    <w:rsid w:val="00935E71"/>
    <w:rsid w:val="0093654C"/>
    <w:rsid w:val="0093692C"/>
    <w:rsid w:val="00936937"/>
    <w:rsid w:val="00936C55"/>
    <w:rsid w:val="00936D8D"/>
    <w:rsid w:val="00936FFA"/>
    <w:rsid w:val="00937757"/>
    <w:rsid w:val="009379DF"/>
    <w:rsid w:val="00937A47"/>
    <w:rsid w:val="0094071C"/>
    <w:rsid w:val="00941575"/>
    <w:rsid w:val="009416C8"/>
    <w:rsid w:val="00941D26"/>
    <w:rsid w:val="0094219C"/>
    <w:rsid w:val="009421C4"/>
    <w:rsid w:val="009421F0"/>
    <w:rsid w:val="009422CA"/>
    <w:rsid w:val="00942B81"/>
    <w:rsid w:val="00942F43"/>
    <w:rsid w:val="009441AE"/>
    <w:rsid w:val="00944729"/>
    <w:rsid w:val="00944AE0"/>
    <w:rsid w:val="00945BAC"/>
    <w:rsid w:val="009463AD"/>
    <w:rsid w:val="00947470"/>
    <w:rsid w:val="009476D8"/>
    <w:rsid w:val="00947D23"/>
    <w:rsid w:val="009503AB"/>
    <w:rsid w:val="00950757"/>
    <w:rsid w:val="00950E72"/>
    <w:rsid w:val="00953523"/>
    <w:rsid w:val="00953F1C"/>
    <w:rsid w:val="00954390"/>
    <w:rsid w:val="0095545F"/>
    <w:rsid w:val="0095567F"/>
    <w:rsid w:val="009559A5"/>
    <w:rsid w:val="009567BA"/>
    <w:rsid w:val="00956853"/>
    <w:rsid w:val="00956A0F"/>
    <w:rsid w:val="00956D42"/>
    <w:rsid w:val="0095714E"/>
    <w:rsid w:val="0095739E"/>
    <w:rsid w:val="009575C7"/>
    <w:rsid w:val="0095764E"/>
    <w:rsid w:val="009579B7"/>
    <w:rsid w:val="00960130"/>
    <w:rsid w:val="0096071A"/>
    <w:rsid w:val="00961865"/>
    <w:rsid w:val="00962223"/>
    <w:rsid w:val="009625ED"/>
    <w:rsid w:val="009626A5"/>
    <w:rsid w:val="00962AFE"/>
    <w:rsid w:val="00963277"/>
    <w:rsid w:val="00963A04"/>
    <w:rsid w:val="009646E5"/>
    <w:rsid w:val="009647F9"/>
    <w:rsid w:val="00964F1C"/>
    <w:rsid w:val="009650E7"/>
    <w:rsid w:val="009658E4"/>
    <w:rsid w:val="00965BB9"/>
    <w:rsid w:val="00965CB6"/>
    <w:rsid w:val="00965F8A"/>
    <w:rsid w:val="009660B2"/>
    <w:rsid w:val="00966EC6"/>
    <w:rsid w:val="00967044"/>
    <w:rsid w:val="0096706F"/>
    <w:rsid w:val="0096760D"/>
    <w:rsid w:val="0096795A"/>
    <w:rsid w:val="00967A83"/>
    <w:rsid w:val="009700F9"/>
    <w:rsid w:val="00970D32"/>
    <w:rsid w:val="00972037"/>
    <w:rsid w:val="009722DA"/>
    <w:rsid w:val="009726AD"/>
    <w:rsid w:val="0097273A"/>
    <w:rsid w:val="009732FC"/>
    <w:rsid w:val="0097470A"/>
    <w:rsid w:val="00974761"/>
    <w:rsid w:val="00975226"/>
    <w:rsid w:val="009757F1"/>
    <w:rsid w:val="00976D02"/>
    <w:rsid w:val="0097716F"/>
    <w:rsid w:val="00977437"/>
    <w:rsid w:val="009774CE"/>
    <w:rsid w:val="00977816"/>
    <w:rsid w:val="00980454"/>
    <w:rsid w:val="009807DE"/>
    <w:rsid w:val="00980D18"/>
    <w:rsid w:val="00980DF5"/>
    <w:rsid w:val="00981922"/>
    <w:rsid w:val="009825A1"/>
    <w:rsid w:val="009826BA"/>
    <w:rsid w:val="00982BD0"/>
    <w:rsid w:val="00982DE7"/>
    <w:rsid w:val="009831D8"/>
    <w:rsid w:val="00983298"/>
    <w:rsid w:val="009833D1"/>
    <w:rsid w:val="00983C20"/>
    <w:rsid w:val="0098416D"/>
    <w:rsid w:val="00984223"/>
    <w:rsid w:val="009847C8"/>
    <w:rsid w:val="00984D30"/>
    <w:rsid w:val="00985910"/>
    <w:rsid w:val="00985E07"/>
    <w:rsid w:val="00985FA8"/>
    <w:rsid w:val="009861FA"/>
    <w:rsid w:val="00986931"/>
    <w:rsid w:val="00987630"/>
    <w:rsid w:val="00987D74"/>
    <w:rsid w:val="00987FA4"/>
    <w:rsid w:val="00990685"/>
    <w:rsid w:val="00990837"/>
    <w:rsid w:val="009908AF"/>
    <w:rsid w:val="00990D87"/>
    <w:rsid w:val="00992126"/>
    <w:rsid w:val="00993BE9"/>
    <w:rsid w:val="0099400E"/>
    <w:rsid w:val="009941F5"/>
    <w:rsid w:val="0099463A"/>
    <w:rsid w:val="00994B30"/>
    <w:rsid w:val="00994EE3"/>
    <w:rsid w:val="0099576A"/>
    <w:rsid w:val="00996246"/>
    <w:rsid w:val="00996984"/>
    <w:rsid w:val="00996B75"/>
    <w:rsid w:val="00997EE3"/>
    <w:rsid w:val="009A0549"/>
    <w:rsid w:val="009A08C6"/>
    <w:rsid w:val="009A0A1C"/>
    <w:rsid w:val="009A1F85"/>
    <w:rsid w:val="009A22BC"/>
    <w:rsid w:val="009A2330"/>
    <w:rsid w:val="009A2671"/>
    <w:rsid w:val="009A2948"/>
    <w:rsid w:val="009A2F0B"/>
    <w:rsid w:val="009A34D1"/>
    <w:rsid w:val="009A4FA7"/>
    <w:rsid w:val="009A5601"/>
    <w:rsid w:val="009A585A"/>
    <w:rsid w:val="009A5BB9"/>
    <w:rsid w:val="009A5C18"/>
    <w:rsid w:val="009A664E"/>
    <w:rsid w:val="009A6671"/>
    <w:rsid w:val="009B0310"/>
    <w:rsid w:val="009B0340"/>
    <w:rsid w:val="009B0470"/>
    <w:rsid w:val="009B04A2"/>
    <w:rsid w:val="009B0676"/>
    <w:rsid w:val="009B09BF"/>
    <w:rsid w:val="009B0CF1"/>
    <w:rsid w:val="009B0DBC"/>
    <w:rsid w:val="009B10B4"/>
    <w:rsid w:val="009B1A56"/>
    <w:rsid w:val="009B1ABF"/>
    <w:rsid w:val="009B1E11"/>
    <w:rsid w:val="009B2193"/>
    <w:rsid w:val="009B235D"/>
    <w:rsid w:val="009B3C30"/>
    <w:rsid w:val="009B4ACC"/>
    <w:rsid w:val="009B4FC4"/>
    <w:rsid w:val="009B6398"/>
    <w:rsid w:val="009B6782"/>
    <w:rsid w:val="009B7B17"/>
    <w:rsid w:val="009C0253"/>
    <w:rsid w:val="009C1CE8"/>
    <w:rsid w:val="009C2F63"/>
    <w:rsid w:val="009C39C1"/>
    <w:rsid w:val="009C3A8D"/>
    <w:rsid w:val="009C409F"/>
    <w:rsid w:val="009C448D"/>
    <w:rsid w:val="009C5197"/>
    <w:rsid w:val="009C5200"/>
    <w:rsid w:val="009C5947"/>
    <w:rsid w:val="009C5A67"/>
    <w:rsid w:val="009C6894"/>
    <w:rsid w:val="009C6BAE"/>
    <w:rsid w:val="009C6D8A"/>
    <w:rsid w:val="009C779C"/>
    <w:rsid w:val="009C78C1"/>
    <w:rsid w:val="009D05A0"/>
    <w:rsid w:val="009D0E0C"/>
    <w:rsid w:val="009D1060"/>
    <w:rsid w:val="009D14CE"/>
    <w:rsid w:val="009D1F3F"/>
    <w:rsid w:val="009D2679"/>
    <w:rsid w:val="009D2845"/>
    <w:rsid w:val="009D2DE2"/>
    <w:rsid w:val="009D3409"/>
    <w:rsid w:val="009D3DB7"/>
    <w:rsid w:val="009D3DFA"/>
    <w:rsid w:val="009D3E2D"/>
    <w:rsid w:val="009D48F6"/>
    <w:rsid w:val="009D675A"/>
    <w:rsid w:val="009D68E7"/>
    <w:rsid w:val="009D6AB2"/>
    <w:rsid w:val="009D6D3D"/>
    <w:rsid w:val="009D6FA0"/>
    <w:rsid w:val="009D720B"/>
    <w:rsid w:val="009D7911"/>
    <w:rsid w:val="009D7B3D"/>
    <w:rsid w:val="009D7DD0"/>
    <w:rsid w:val="009E005F"/>
    <w:rsid w:val="009E0689"/>
    <w:rsid w:val="009E0C8A"/>
    <w:rsid w:val="009E1378"/>
    <w:rsid w:val="009E22E0"/>
    <w:rsid w:val="009E24E2"/>
    <w:rsid w:val="009E26EF"/>
    <w:rsid w:val="009E2775"/>
    <w:rsid w:val="009E2A51"/>
    <w:rsid w:val="009E3582"/>
    <w:rsid w:val="009E365D"/>
    <w:rsid w:val="009E38EE"/>
    <w:rsid w:val="009E39EA"/>
    <w:rsid w:val="009E3A87"/>
    <w:rsid w:val="009E3E41"/>
    <w:rsid w:val="009E431C"/>
    <w:rsid w:val="009E4431"/>
    <w:rsid w:val="009E47EF"/>
    <w:rsid w:val="009E550E"/>
    <w:rsid w:val="009E55E4"/>
    <w:rsid w:val="009E5CF9"/>
    <w:rsid w:val="009E5D73"/>
    <w:rsid w:val="009E66B6"/>
    <w:rsid w:val="009E6CB1"/>
    <w:rsid w:val="009E6E74"/>
    <w:rsid w:val="009E70C2"/>
    <w:rsid w:val="009E7163"/>
    <w:rsid w:val="009F0EAE"/>
    <w:rsid w:val="009F15A5"/>
    <w:rsid w:val="009F1B51"/>
    <w:rsid w:val="009F22B4"/>
    <w:rsid w:val="009F2911"/>
    <w:rsid w:val="009F2B23"/>
    <w:rsid w:val="009F30D9"/>
    <w:rsid w:val="009F316D"/>
    <w:rsid w:val="009F36FB"/>
    <w:rsid w:val="009F3B04"/>
    <w:rsid w:val="009F3DE4"/>
    <w:rsid w:val="009F4005"/>
    <w:rsid w:val="009F4179"/>
    <w:rsid w:val="009F4A10"/>
    <w:rsid w:val="009F56A6"/>
    <w:rsid w:val="009F5B19"/>
    <w:rsid w:val="009F6259"/>
    <w:rsid w:val="009F6447"/>
    <w:rsid w:val="009F70B8"/>
    <w:rsid w:val="00A005DE"/>
    <w:rsid w:val="00A00A41"/>
    <w:rsid w:val="00A00E21"/>
    <w:rsid w:val="00A0100E"/>
    <w:rsid w:val="00A01A4C"/>
    <w:rsid w:val="00A02381"/>
    <w:rsid w:val="00A0285D"/>
    <w:rsid w:val="00A02EAC"/>
    <w:rsid w:val="00A031F5"/>
    <w:rsid w:val="00A0339C"/>
    <w:rsid w:val="00A037A6"/>
    <w:rsid w:val="00A039AB"/>
    <w:rsid w:val="00A041B1"/>
    <w:rsid w:val="00A0425C"/>
    <w:rsid w:val="00A04ACB"/>
    <w:rsid w:val="00A04E13"/>
    <w:rsid w:val="00A05405"/>
    <w:rsid w:val="00A05570"/>
    <w:rsid w:val="00A05677"/>
    <w:rsid w:val="00A05725"/>
    <w:rsid w:val="00A06091"/>
    <w:rsid w:val="00A0617D"/>
    <w:rsid w:val="00A078E0"/>
    <w:rsid w:val="00A07EE3"/>
    <w:rsid w:val="00A1146A"/>
    <w:rsid w:val="00A11A72"/>
    <w:rsid w:val="00A1223B"/>
    <w:rsid w:val="00A122F7"/>
    <w:rsid w:val="00A129E6"/>
    <w:rsid w:val="00A129F6"/>
    <w:rsid w:val="00A12F18"/>
    <w:rsid w:val="00A135DD"/>
    <w:rsid w:val="00A13993"/>
    <w:rsid w:val="00A14681"/>
    <w:rsid w:val="00A14817"/>
    <w:rsid w:val="00A1486A"/>
    <w:rsid w:val="00A148B3"/>
    <w:rsid w:val="00A150F5"/>
    <w:rsid w:val="00A15A86"/>
    <w:rsid w:val="00A15DDA"/>
    <w:rsid w:val="00A15F2F"/>
    <w:rsid w:val="00A16B4D"/>
    <w:rsid w:val="00A16F38"/>
    <w:rsid w:val="00A17E2C"/>
    <w:rsid w:val="00A202C2"/>
    <w:rsid w:val="00A20608"/>
    <w:rsid w:val="00A20B5D"/>
    <w:rsid w:val="00A2120D"/>
    <w:rsid w:val="00A21586"/>
    <w:rsid w:val="00A21608"/>
    <w:rsid w:val="00A21A7C"/>
    <w:rsid w:val="00A21BEB"/>
    <w:rsid w:val="00A22760"/>
    <w:rsid w:val="00A22B37"/>
    <w:rsid w:val="00A22D70"/>
    <w:rsid w:val="00A23019"/>
    <w:rsid w:val="00A2427E"/>
    <w:rsid w:val="00A25428"/>
    <w:rsid w:val="00A254F3"/>
    <w:rsid w:val="00A27090"/>
    <w:rsid w:val="00A272CF"/>
    <w:rsid w:val="00A2737B"/>
    <w:rsid w:val="00A27FD7"/>
    <w:rsid w:val="00A3041D"/>
    <w:rsid w:val="00A30ECD"/>
    <w:rsid w:val="00A310BC"/>
    <w:rsid w:val="00A31605"/>
    <w:rsid w:val="00A318F3"/>
    <w:rsid w:val="00A31C24"/>
    <w:rsid w:val="00A31CC1"/>
    <w:rsid w:val="00A323BB"/>
    <w:rsid w:val="00A32806"/>
    <w:rsid w:val="00A33C34"/>
    <w:rsid w:val="00A34A95"/>
    <w:rsid w:val="00A34DA5"/>
    <w:rsid w:val="00A35427"/>
    <w:rsid w:val="00A35532"/>
    <w:rsid w:val="00A35887"/>
    <w:rsid w:val="00A36431"/>
    <w:rsid w:val="00A36B93"/>
    <w:rsid w:val="00A37D8E"/>
    <w:rsid w:val="00A40050"/>
    <w:rsid w:val="00A40487"/>
    <w:rsid w:val="00A40608"/>
    <w:rsid w:val="00A40BD6"/>
    <w:rsid w:val="00A41663"/>
    <w:rsid w:val="00A41826"/>
    <w:rsid w:val="00A421D8"/>
    <w:rsid w:val="00A424AE"/>
    <w:rsid w:val="00A433C3"/>
    <w:rsid w:val="00A434A8"/>
    <w:rsid w:val="00A436E2"/>
    <w:rsid w:val="00A4391B"/>
    <w:rsid w:val="00A43B72"/>
    <w:rsid w:val="00A43D29"/>
    <w:rsid w:val="00A44693"/>
    <w:rsid w:val="00A44EC7"/>
    <w:rsid w:val="00A456C3"/>
    <w:rsid w:val="00A456D9"/>
    <w:rsid w:val="00A457B6"/>
    <w:rsid w:val="00A4604E"/>
    <w:rsid w:val="00A469AC"/>
    <w:rsid w:val="00A474D3"/>
    <w:rsid w:val="00A47C64"/>
    <w:rsid w:val="00A47C7E"/>
    <w:rsid w:val="00A504C9"/>
    <w:rsid w:val="00A505C3"/>
    <w:rsid w:val="00A5193D"/>
    <w:rsid w:val="00A526B2"/>
    <w:rsid w:val="00A538FA"/>
    <w:rsid w:val="00A540F4"/>
    <w:rsid w:val="00A54344"/>
    <w:rsid w:val="00A54D82"/>
    <w:rsid w:val="00A55754"/>
    <w:rsid w:val="00A55AEC"/>
    <w:rsid w:val="00A564BC"/>
    <w:rsid w:val="00A56AA7"/>
    <w:rsid w:val="00A57103"/>
    <w:rsid w:val="00A57263"/>
    <w:rsid w:val="00A57F01"/>
    <w:rsid w:val="00A57F6B"/>
    <w:rsid w:val="00A6003A"/>
    <w:rsid w:val="00A6024C"/>
    <w:rsid w:val="00A603DF"/>
    <w:rsid w:val="00A61C46"/>
    <w:rsid w:val="00A61E75"/>
    <w:rsid w:val="00A62309"/>
    <w:rsid w:val="00A62CE4"/>
    <w:rsid w:val="00A63064"/>
    <w:rsid w:val="00A63206"/>
    <w:rsid w:val="00A63362"/>
    <w:rsid w:val="00A63394"/>
    <w:rsid w:val="00A634B7"/>
    <w:rsid w:val="00A635EE"/>
    <w:rsid w:val="00A64110"/>
    <w:rsid w:val="00A64BA2"/>
    <w:rsid w:val="00A64BB9"/>
    <w:rsid w:val="00A64DC9"/>
    <w:rsid w:val="00A64DCE"/>
    <w:rsid w:val="00A6558C"/>
    <w:rsid w:val="00A66035"/>
    <w:rsid w:val="00A666D7"/>
    <w:rsid w:val="00A66C4B"/>
    <w:rsid w:val="00A66CDE"/>
    <w:rsid w:val="00A67676"/>
    <w:rsid w:val="00A67E74"/>
    <w:rsid w:val="00A72156"/>
    <w:rsid w:val="00A7237B"/>
    <w:rsid w:val="00A72AAA"/>
    <w:rsid w:val="00A7312B"/>
    <w:rsid w:val="00A739E8"/>
    <w:rsid w:val="00A7463A"/>
    <w:rsid w:val="00A746B1"/>
    <w:rsid w:val="00A74740"/>
    <w:rsid w:val="00A74973"/>
    <w:rsid w:val="00A757E8"/>
    <w:rsid w:val="00A75DB2"/>
    <w:rsid w:val="00A764B0"/>
    <w:rsid w:val="00A77470"/>
    <w:rsid w:val="00A77750"/>
    <w:rsid w:val="00A77CA6"/>
    <w:rsid w:val="00A80106"/>
    <w:rsid w:val="00A80472"/>
    <w:rsid w:val="00A80B12"/>
    <w:rsid w:val="00A80BCB"/>
    <w:rsid w:val="00A80F35"/>
    <w:rsid w:val="00A83371"/>
    <w:rsid w:val="00A83557"/>
    <w:rsid w:val="00A83873"/>
    <w:rsid w:val="00A83AE2"/>
    <w:rsid w:val="00A83E9B"/>
    <w:rsid w:val="00A847D9"/>
    <w:rsid w:val="00A84EC6"/>
    <w:rsid w:val="00A8500E"/>
    <w:rsid w:val="00A8503A"/>
    <w:rsid w:val="00A85954"/>
    <w:rsid w:val="00A85CCE"/>
    <w:rsid w:val="00A85CDA"/>
    <w:rsid w:val="00A86111"/>
    <w:rsid w:val="00A86115"/>
    <w:rsid w:val="00A86150"/>
    <w:rsid w:val="00A86338"/>
    <w:rsid w:val="00A86AAB"/>
    <w:rsid w:val="00A86B10"/>
    <w:rsid w:val="00A87EE6"/>
    <w:rsid w:val="00A87EF9"/>
    <w:rsid w:val="00A90DF8"/>
    <w:rsid w:val="00A91512"/>
    <w:rsid w:val="00A91554"/>
    <w:rsid w:val="00A91661"/>
    <w:rsid w:val="00A918CF"/>
    <w:rsid w:val="00A91A8B"/>
    <w:rsid w:val="00A91C66"/>
    <w:rsid w:val="00A91F72"/>
    <w:rsid w:val="00A91FD1"/>
    <w:rsid w:val="00A92216"/>
    <w:rsid w:val="00A92721"/>
    <w:rsid w:val="00A92812"/>
    <w:rsid w:val="00A9292C"/>
    <w:rsid w:val="00A92BF8"/>
    <w:rsid w:val="00A94B54"/>
    <w:rsid w:val="00A954BA"/>
    <w:rsid w:val="00A95891"/>
    <w:rsid w:val="00A958C8"/>
    <w:rsid w:val="00A95B40"/>
    <w:rsid w:val="00A95D93"/>
    <w:rsid w:val="00A95E6F"/>
    <w:rsid w:val="00A95F52"/>
    <w:rsid w:val="00A9608D"/>
    <w:rsid w:val="00A96566"/>
    <w:rsid w:val="00A96893"/>
    <w:rsid w:val="00A96C1A"/>
    <w:rsid w:val="00A96D37"/>
    <w:rsid w:val="00A9700E"/>
    <w:rsid w:val="00A973C0"/>
    <w:rsid w:val="00A97838"/>
    <w:rsid w:val="00AA0397"/>
    <w:rsid w:val="00AA04D4"/>
    <w:rsid w:val="00AA0DFF"/>
    <w:rsid w:val="00AA0EB1"/>
    <w:rsid w:val="00AA134E"/>
    <w:rsid w:val="00AA1383"/>
    <w:rsid w:val="00AA16B6"/>
    <w:rsid w:val="00AA1EDC"/>
    <w:rsid w:val="00AA1EDF"/>
    <w:rsid w:val="00AA2078"/>
    <w:rsid w:val="00AA20E5"/>
    <w:rsid w:val="00AA27AF"/>
    <w:rsid w:val="00AA4DB6"/>
    <w:rsid w:val="00AA4ECB"/>
    <w:rsid w:val="00AA4F37"/>
    <w:rsid w:val="00AA604B"/>
    <w:rsid w:val="00AA6280"/>
    <w:rsid w:val="00AA68F0"/>
    <w:rsid w:val="00AA6F51"/>
    <w:rsid w:val="00AB013F"/>
    <w:rsid w:val="00AB0D8D"/>
    <w:rsid w:val="00AB0EAF"/>
    <w:rsid w:val="00AB16F7"/>
    <w:rsid w:val="00AB2488"/>
    <w:rsid w:val="00AB2869"/>
    <w:rsid w:val="00AB2FBE"/>
    <w:rsid w:val="00AB3377"/>
    <w:rsid w:val="00AB3B43"/>
    <w:rsid w:val="00AB3C00"/>
    <w:rsid w:val="00AB4052"/>
    <w:rsid w:val="00AB41FD"/>
    <w:rsid w:val="00AB4632"/>
    <w:rsid w:val="00AB4AB0"/>
    <w:rsid w:val="00AB4B4C"/>
    <w:rsid w:val="00AB558B"/>
    <w:rsid w:val="00AB575E"/>
    <w:rsid w:val="00AB57C8"/>
    <w:rsid w:val="00AB58BA"/>
    <w:rsid w:val="00AB66D8"/>
    <w:rsid w:val="00AB671A"/>
    <w:rsid w:val="00AB6D69"/>
    <w:rsid w:val="00AB710E"/>
    <w:rsid w:val="00AB7523"/>
    <w:rsid w:val="00AB77F1"/>
    <w:rsid w:val="00AB7911"/>
    <w:rsid w:val="00AB7CFE"/>
    <w:rsid w:val="00AC01B4"/>
    <w:rsid w:val="00AC0773"/>
    <w:rsid w:val="00AC1572"/>
    <w:rsid w:val="00AC1A90"/>
    <w:rsid w:val="00AC1B4D"/>
    <w:rsid w:val="00AC2347"/>
    <w:rsid w:val="00AC2B99"/>
    <w:rsid w:val="00AC3074"/>
    <w:rsid w:val="00AC320A"/>
    <w:rsid w:val="00AC4A61"/>
    <w:rsid w:val="00AC5251"/>
    <w:rsid w:val="00AC5A15"/>
    <w:rsid w:val="00AC62A5"/>
    <w:rsid w:val="00AC6646"/>
    <w:rsid w:val="00AC6760"/>
    <w:rsid w:val="00AC6A8B"/>
    <w:rsid w:val="00AC6D4A"/>
    <w:rsid w:val="00AC6E30"/>
    <w:rsid w:val="00AC7FFE"/>
    <w:rsid w:val="00AD03D9"/>
    <w:rsid w:val="00AD09AE"/>
    <w:rsid w:val="00AD1644"/>
    <w:rsid w:val="00AD1BB9"/>
    <w:rsid w:val="00AD1C99"/>
    <w:rsid w:val="00AD1D22"/>
    <w:rsid w:val="00AD25F7"/>
    <w:rsid w:val="00AD32F4"/>
    <w:rsid w:val="00AD39D4"/>
    <w:rsid w:val="00AD3AED"/>
    <w:rsid w:val="00AD3BCE"/>
    <w:rsid w:val="00AD4138"/>
    <w:rsid w:val="00AD4B88"/>
    <w:rsid w:val="00AD4FF5"/>
    <w:rsid w:val="00AD5802"/>
    <w:rsid w:val="00AD5DAA"/>
    <w:rsid w:val="00AD6768"/>
    <w:rsid w:val="00AD6E25"/>
    <w:rsid w:val="00AE04C0"/>
    <w:rsid w:val="00AE0853"/>
    <w:rsid w:val="00AE08AD"/>
    <w:rsid w:val="00AE0D04"/>
    <w:rsid w:val="00AE10EA"/>
    <w:rsid w:val="00AE1177"/>
    <w:rsid w:val="00AE1775"/>
    <w:rsid w:val="00AE181C"/>
    <w:rsid w:val="00AE2AAD"/>
    <w:rsid w:val="00AE2B11"/>
    <w:rsid w:val="00AE2C9D"/>
    <w:rsid w:val="00AE2DD7"/>
    <w:rsid w:val="00AE3214"/>
    <w:rsid w:val="00AE3278"/>
    <w:rsid w:val="00AE3669"/>
    <w:rsid w:val="00AE3D9B"/>
    <w:rsid w:val="00AE4710"/>
    <w:rsid w:val="00AE55C6"/>
    <w:rsid w:val="00AE5882"/>
    <w:rsid w:val="00AE5E0A"/>
    <w:rsid w:val="00AE5ED5"/>
    <w:rsid w:val="00AE67FC"/>
    <w:rsid w:val="00AE6DC0"/>
    <w:rsid w:val="00AE7CEC"/>
    <w:rsid w:val="00AF00E3"/>
    <w:rsid w:val="00AF040F"/>
    <w:rsid w:val="00AF052D"/>
    <w:rsid w:val="00AF0868"/>
    <w:rsid w:val="00AF09D4"/>
    <w:rsid w:val="00AF0C2C"/>
    <w:rsid w:val="00AF168D"/>
    <w:rsid w:val="00AF183A"/>
    <w:rsid w:val="00AF1B69"/>
    <w:rsid w:val="00AF1BE7"/>
    <w:rsid w:val="00AF1D14"/>
    <w:rsid w:val="00AF21C5"/>
    <w:rsid w:val="00AF26E5"/>
    <w:rsid w:val="00AF3192"/>
    <w:rsid w:val="00AF3648"/>
    <w:rsid w:val="00AF383E"/>
    <w:rsid w:val="00AF3E70"/>
    <w:rsid w:val="00AF40A8"/>
    <w:rsid w:val="00AF41D7"/>
    <w:rsid w:val="00AF48F5"/>
    <w:rsid w:val="00AF4C77"/>
    <w:rsid w:val="00AF5260"/>
    <w:rsid w:val="00AF5539"/>
    <w:rsid w:val="00AF587D"/>
    <w:rsid w:val="00AF5DC2"/>
    <w:rsid w:val="00AF5FB7"/>
    <w:rsid w:val="00AF6FA0"/>
    <w:rsid w:val="00AF7097"/>
    <w:rsid w:val="00B00078"/>
    <w:rsid w:val="00B0049C"/>
    <w:rsid w:val="00B0115D"/>
    <w:rsid w:val="00B021E6"/>
    <w:rsid w:val="00B0279C"/>
    <w:rsid w:val="00B029B5"/>
    <w:rsid w:val="00B030EA"/>
    <w:rsid w:val="00B03921"/>
    <w:rsid w:val="00B041D0"/>
    <w:rsid w:val="00B04F80"/>
    <w:rsid w:val="00B05C7A"/>
    <w:rsid w:val="00B07294"/>
    <w:rsid w:val="00B07461"/>
    <w:rsid w:val="00B07545"/>
    <w:rsid w:val="00B07A09"/>
    <w:rsid w:val="00B07F31"/>
    <w:rsid w:val="00B07F9D"/>
    <w:rsid w:val="00B10185"/>
    <w:rsid w:val="00B103C6"/>
    <w:rsid w:val="00B105CB"/>
    <w:rsid w:val="00B10861"/>
    <w:rsid w:val="00B10D74"/>
    <w:rsid w:val="00B113F8"/>
    <w:rsid w:val="00B11E22"/>
    <w:rsid w:val="00B11F5E"/>
    <w:rsid w:val="00B12416"/>
    <w:rsid w:val="00B124D7"/>
    <w:rsid w:val="00B12719"/>
    <w:rsid w:val="00B128B9"/>
    <w:rsid w:val="00B13ACE"/>
    <w:rsid w:val="00B13D29"/>
    <w:rsid w:val="00B142E0"/>
    <w:rsid w:val="00B15179"/>
    <w:rsid w:val="00B15418"/>
    <w:rsid w:val="00B15526"/>
    <w:rsid w:val="00B156A3"/>
    <w:rsid w:val="00B15CFA"/>
    <w:rsid w:val="00B16216"/>
    <w:rsid w:val="00B169D8"/>
    <w:rsid w:val="00B16F31"/>
    <w:rsid w:val="00B1714F"/>
    <w:rsid w:val="00B17341"/>
    <w:rsid w:val="00B176DC"/>
    <w:rsid w:val="00B17D01"/>
    <w:rsid w:val="00B17D49"/>
    <w:rsid w:val="00B20444"/>
    <w:rsid w:val="00B207E3"/>
    <w:rsid w:val="00B2149F"/>
    <w:rsid w:val="00B21708"/>
    <w:rsid w:val="00B21E7E"/>
    <w:rsid w:val="00B23270"/>
    <w:rsid w:val="00B232D2"/>
    <w:rsid w:val="00B236C0"/>
    <w:rsid w:val="00B238AF"/>
    <w:rsid w:val="00B238CC"/>
    <w:rsid w:val="00B23BD3"/>
    <w:rsid w:val="00B2470A"/>
    <w:rsid w:val="00B24BCA"/>
    <w:rsid w:val="00B24E11"/>
    <w:rsid w:val="00B24F2D"/>
    <w:rsid w:val="00B25C22"/>
    <w:rsid w:val="00B26A2E"/>
    <w:rsid w:val="00B27E9F"/>
    <w:rsid w:val="00B31571"/>
    <w:rsid w:val="00B31E30"/>
    <w:rsid w:val="00B322A5"/>
    <w:rsid w:val="00B32499"/>
    <w:rsid w:val="00B325E9"/>
    <w:rsid w:val="00B328DD"/>
    <w:rsid w:val="00B32ADF"/>
    <w:rsid w:val="00B33320"/>
    <w:rsid w:val="00B335C3"/>
    <w:rsid w:val="00B33D16"/>
    <w:rsid w:val="00B3451A"/>
    <w:rsid w:val="00B34BFF"/>
    <w:rsid w:val="00B3511A"/>
    <w:rsid w:val="00B3552E"/>
    <w:rsid w:val="00B361B4"/>
    <w:rsid w:val="00B36A6D"/>
    <w:rsid w:val="00B3725E"/>
    <w:rsid w:val="00B375F1"/>
    <w:rsid w:val="00B37603"/>
    <w:rsid w:val="00B376D3"/>
    <w:rsid w:val="00B400D3"/>
    <w:rsid w:val="00B414D9"/>
    <w:rsid w:val="00B420C5"/>
    <w:rsid w:val="00B42256"/>
    <w:rsid w:val="00B42A24"/>
    <w:rsid w:val="00B4336E"/>
    <w:rsid w:val="00B4342F"/>
    <w:rsid w:val="00B439EC"/>
    <w:rsid w:val="00B44BA4"/>
    <w:rsid w:val="00B44D6C"/>
    <w:rsid w:val="00B44D95"/>
    <w:rsid w:val="00B452A0"/>
    <w:rsid w:val="00B4537B"/>
    <w:rsid w:val="00B454AA"/>
    <w:rsid w:val="00B45C9F"/>
    <w:rsid w:val="00B45D78"/>
    <w:rsid w:val="00B4616A"/>
    <w:rsid w:val="00B462ED"/>
    <w:rsid w:val="00B46FF8"/>
    <w:rsid w:val="00B470E8"/>
    <w:rsid w:val="00B4767F"/>
    <w:rsid w:val="00B47DFE"/>
    <w:rsid w:val="00B50545"/>
    <w:rsid w:val="00B506B7"/>
    <w:rsid w:val="00B50E39"/>
    <w:rsid w:val="00B51AE7"/>
    <w:rsid w:val="00B51F9C"/>
    <w:rsid w:val="00B52ACE"/>
    <w:rsid w:val="00B52AE1"/>
    <w:rsid w:val="00B53BF7"/>
    <w:rsid w:val="00B53EFB"/>
    <w:rsid w:val="00B546E7"/>
    <w:rsid w:val="00B54DB6"/>
    <w:rsid w:val="00B5663D"/>
    <w:rsid w:val="00B567ED"/>
    <w:rsid w:val="00B56B86"/>
    <w:rsid w:val="00B60845"/>
    <w:rsid w:val="00B60C3F"/>
    <w:rsid w:val="00B615FF"/>
    <w:rsid w:val="00B61808"/>
    <w:rsid w:val="00B61E9C"/>
    <w:rsid w:val="00B627D6"/>
    <w:rsid w:val="00B6328B"/>
    <w:rsid w:val="00B6461D"/>
    <w:rsid w:val="00B64809"/>
    <w:rsid w:val="00B64BD1"/>
    <w:rsid w:val="00B64BD8"/>
    <w:rsid w:val="00B64D55"/>
    <w:rsid w:val="00B65C60"/>
    <w:rsid w:val="00B65C9F"/>
    <w:rsid w:val="00B66928"/>
    <w:rsid w:val="00B66BD2"/>
    <w:rsid w:val="00B6713C"/>
    <w:rsid w:val="00B678B9"/>
    <w:rsid w:val="00B678FB"/>
    <w:rsid w:val="00B679AF"/>
    <w:rsid w:val="00B70517"/>
    <w:rsid w:val="00B70D12"/>
    <w:rsid w:val="00B70E22"/>
    <w:rsid w:val="00B714FA"/>
    <w:rsid w:val="00B715AD"/>
    <w:rsid w:val="00B71EB9"/>
    <w:rsid w:val="00B71FC5"/>
    <w:rsid w:val="00B728E1"/>
    <w:rsid w:val="00B72F6F"/>
    <w:rsid w:val="00B7300B"/>
    <w:rsid w:val="00B7345F"/>
    <w:rsid w:val="00B746EA"/>
    <w:rsid w:val="00B74989"/>
    <w:rsid w:val="00B74A49"/>
    <w:rsid w:val="00B74BF5"/>
    <w:rsid w:val="00B75783"/>
    <w:rsid w:val="00B7583D"/>
    <w:rsid w:val="00B768E8"/>
    <w:rsid w:val="00B76BB3"/>
    <w:rsid w:val="00B76C38"/>
    <w:rsid w:val="00B76E9F"/>
    <w:rsid w:val="00B76EA5"/>
    <w:rsid w:val="00B76FF4"/>
    <w:rsid w:val="00B772E2"/>
    <w:rsid w:val="00B77729"/>
    <w:rsid w:val="00B8034E"/>
    <w:rsid w:val="00B806DC"/>
    <w:rsid w:val="00B80843"/>
    <w:rsid w:val="00B80ABB"/>
    <w:rsid w:val="00B80B2E"/>
    <w:rsid w:val="00B810D3"/>
    <w:rsid w:val="00B818C5"/>
    <w:rsid w:val="00B825B8"/>
    <w:rsid w:val="00B828CA"/>
    <w:rsid w:val="00B83712"/>
    <w:rsid w:val="00B83C5E"/>
    <w:rsid w:val="00B8414B"/>
    <w:rsid w:val="00B842BE"/>
    <w:rsid w:val="00B84893"/>
    <w:rsid w:val="00B84940"/>
    <w:rsid w:val="00B84AE7"/>
    <w:rsid w:val="00B85F15"/>
    <w:rsid w:val="00B86A52"/>
    <w:rsid w:val="00B86C7D"/>
    <w:rsid w:val="00B86CC0"/>
    <w:rsid w:val="00B86DC1"/>
    <w:rsid w:val="00B8789F"/>
    <w:rsid w:val="00B87E2D"/>
    <w:rsid w:val="00B91973"/>
    <w:rsid w:val="00B91F4F"/>
    <w:rsid w:val="00B92141"/>
    <w:rsid w:val="00B92203"/>
    <w:rsid w:val="00B92435"/>
    <w:rsid w:val="00B928BB"/>
    <w:rsid w:val="00B931C0"/>
    <w:rsid w:val="00B933E6"/>
    <w:rsid w:val="00B93883"/>
    <w:rsid w:val="00B93C89"/>
    <w:rsid w:val="00B93DAD"/>
    <w:rsid w:val="00B9406B"/>
    <w:rsid w:val="00B940FA"/>
    <w:rsid w:val="00B94477"/>
    <w:rsid w:val="00B94DAD"/>
    <w:rsid w:val="00B95EDB"/>
    <w:rsid w:val="00B95EEB"/>
    <w:rsid w:val="00B977F2"/>
    <w:rsid w:val="00B97E10"/>
    <w:rsid w:val="00B97FBA"/>
    <w:rsid w:val="00BA145D"/>
    <w:rsid w:val="00BA2241"/>
    <w:rsid w:val="00BA2534"/>
    <w:rsid w:val="00BA33FD"/>
    <w:rsid w:val="00BA3D6C"/>
    <w:rsid w:val="00BA3E01"/>
    <w:rsid w:val="00BA404E"/>
    <w:rsid w:val="00BA53F7"/>
    <w:rsid w:val="00BA5D9E"/>
    <w:rsid w:val="00BA5F75"/>
    <w:rsid w:val="00BA61ED"/>
    <w:rsid w:val="00BA64DB"/>
    <w:rsid w:val="00BA6772"/>
    <w:rsid w:val="00BA6DE2"/>
    <w:rsid w:val="00BA6E5B"/>
    <w:rsid w:val="00BA758F"/>
    <w:rsid w:val="00BA77E5"/>
    <w:rsid w:val="00BA7969"/>
    <w:rsid w:val="00BA7AF4"/>
    <w:rsid w:val="00BB0E54"/>
    <w:rsid w:val="00BB149E"/>
    <w:rsid w:val="00BB1917"/>
    <w:rsid w:val="00BB1DB6"/>
    <w:rsid w:val="00BB219A"/>
    <w:rsid w:val="00BB2FF9"/>
    <w:rsid w:val="00BB33F9"/>
    <w:rsid w:val="00BB3B77"/>
    <w:rsid w:val="00BB3CE1"/>
    <w:rsid w:val="00BB3DDF"/>
    <w:rsid w:val="00BB5377"/>
    <w:rsid w:val="00BB6031"/>
    <w:rsid w:val="00BB62FC"/>
    <w:rsid w:val="00BB6B5B"/>
    <w:rsid w:val="00BB79F2"/>
    <w:rsid w:val="00BB7A70"/>
    <w:rsid w:val="00BC05F1"/>
    <w:rsid w:val="00BC078B"/>
    <w:rsid w:val="00BC1069"/>
    <w:rsid w:val="00BC1367"/>
    <w:rsid w:val="00BC18C6"/>
    <w:rsid w:val="00BC316B"/>
    <w:rsid w:val="00BC3848"/>
    <w:rsid w:val="00BC39C8"/>
    <w:rsid w:val="00BC4896"/>
    <w:rsid w:val="00BC48FD"/>
    <w:rsid w:val="00BC495C"/>
    <w:rsid w:val="00BC5BC6"/>
    <w:rsid w:val="00BC5CC4"/>
    <w:rsid w:val="00BC651C"/>
    <w:rsid w:val="00BC6804"/>
    <w:rsid w:val="00BC6CBB"/>
    <w:rsid w:val="00BC7070"/>
    <w:rsid w:val="00BC7887"/>
    <w:rsid w:val="00BD0809"/>
    <w:rsid w:val="00BD0C6F"/>
    <w:rsid w:val="00BD0F89"/>
    <w:rsid w:val="00BD135E"/>
    <w:rsid w:val="00BD1D24"/>
    <w:rsid w:val="00BD2091"/>
    <w:rsid w:val="00BD2961"/>
    <w:rsid w:val="00BD2F47"/>
    <w:rsid w:val="00BD303E"/>
    <w:rsid w:val="00BD3817"/>
    <w:rsid w:val="00BD4DA5"/>
    <w:rsid w:val="00BD54A4"/>
    <w:rsid w:val="00BD5FEB"/>
    <w:rsid w:val="00BD67C9"/>
    <w:rsid w:val="00BD6985"/>
    <w:rsid w:val="00BD6B43"/>
    <w:rsid w:val="00BD6EC6"/>
    <w:rsid w:val="00BD714F"/>
    <w:rsid w:val="00BD759C"/>
    <w:rsid w:val="00BD7E7E"/>
    <w:rsid w:val="00BE04C6"/>
    <w:rsid w:val="00BE0DD1"/>
    <w:rsid w:val="00BE2341"/>
    <w:rsid w:val="00BE2D83"/>
    <w:rsid w:val="00BE2F28"/>
    <w:rsid w:val="00BE3A10"/>
    <w:rsid w:val="00BE3EB2"/>
    <w:rsid w:val="00BE4128"/>
    <w:rsid w:val="00BE4F58"/>
    <w:rsid w:val="00BE5916"/>
    <w:rsid w:val="00BE6581"/>
    <w:rsid w:val="00BE6AF9"/>
    <w:rsid w:val="00BE6B21"/>
    <w:rsid w:val="00BE7503"/>
    <w:rsid w:val="00BE7A8F"/>
    <w:rsid w:val="00BF0195"/>
    <w:rsid w:val="00BF066F"/>
    <w:rsid w:val="00BF0791"/>
    <w:rsid w:val="00BF10CF"/>
    <w:rsid w:val="00BF13EF"/>
    <w:rsid w:val="00BF1643"/>
    <w:rsid w:val="00BF18CD"/>
    <w:rsid w:val="00BF2219"/>
    <w:rsid w:val="00BF2751"/>
    <w:rsid w:val="00BF288B"/>
    <w:rsid w:val="00BF30FA"/>
    <w:rsid w:val="00BF35AD"/>
    <w:rsid w:val="00BF45BF"/>
    <w:rsid w:val="00BF55ED"/>
    <w:rsid w:val="00BF590F"/>
    <w:rsid w:val="00BF5A41"/>
    <w:rsid w:val="00BF6075"/>
    <w:rsid w:val="00BF6411"/>
    <w:rsid w:val="00BF641E"/>
    <w:rsid w:val="00BF6AD9"/>
    <w:rsid w:val="00BF6C0B"/>
    <w:rsid w:val="00BF6DF6"/>
    <w:rsid w:val="00BF6E8F"/>
    <w:rsid w:val="00BF70A2"/>
    <w:rsid w:val="00BF7F47"/>
    <w:rsid w:val="00C008C2"/>
    <w:rsid w:val="00C00F1A"/>
    <w:rsid w:val="00C01DC5"/>
    <w:rsid w:val="00C01F0A"/>
    <w:rsid w:val="00C022B2"/>
    <w:rsid w:val="00C02693"/>
    <w:rsid w:val="00C027CB"/>
    <w:rsid w:val="00C029BB"/>
    <w:rsid w:val="00C02D54"/>
    <w:rsid w:val="00C038E0"/>
    <w:rsid w:val="00C03A2A"/>
    <w:rsid w:val="00C04E1A"/>
    <w:rsid w:val="00C05370"/>
    <w:rsid w:val="00C05DB2"/>
    <w:rsid w:val="00C06285"/>
    <w:rsid w:val="00C0690A"/>
    <w:rsid w:val="00C0739C"/>
    <w:rsid w:val="00C079E2"/>
    <w:rsid w:val="00C07B07"/>
    <w:rsid w:val="00C07DDD"/>
    <w:rsid w:val="00C10616"/>
    <w:rsid w:val="00C10F76"/>
    <w:rsid w:val="00C11089"/>
    <w:rsid w:val="00C116BD"/>
    <w:rsid w:val="00C11C22"/>
    <w:rsid w:val="00C13174"/>
    <w:rsid w:val="00C138B3"/>
    <w:rsid w:val="00C1437A"/>
    <w:rsid w:val="00C145BF"/>
    <w:rsid w:val="00C15C34"/>
    <w:rsid w:val="00C15DBA"/>
    <w:rsid w:val="00C15E7A"/>
    <w:rsid w:val="00C16146"/>
    <w:rsid w:val="00C16690"/>
    <w:rsid w:val="00C16D7C"/>
    <w:rsid w:val="00C16F0B"/>
    <w:rsid w:val="00C17305"/>
    <w:rsid w:val="00C17772"/>
    <w:rsid w:val="00C17792"/>
    <w:rsid w:val="00C17D25"/>
    <w:rsid w:val="00C205FB"/>
    <w:rsid w:val="00C20FDC"/>
    <w:rsid w:val="00C21093"/>
    <w:rsid w:val="00C2133B"/>
    <w:rsid w:val="00C21718"/>
    <w:rsid w:val="00C217A3"/>
    <w:rsid w:val="00C219D7"/>
    <w:rsid w:val="00C21E1F"/>
    <w:rsid w:val="00C22360"/>
    <w:rsid w:val="00C22C53"/>
    <w:rsid w:val="00C23B52"/>
    <w:rsid w:val="00C24183"/>
    <w:rsid w:val="00C2430D"/>
    <w:rsid w:val="00C2447F"/>
    <w:rsid w:val="00C24604"/>
    <w:rsid w:val="00C24609"/>
    <w:rsid w:val="00C24DD3"/>
    <w:rsid w:val="00C24F19"/>
    <w:rsid w:val="00C25199"/>
    <w:rsid w:val="00C251D9"/>
    <w:rsid w:val="00C25759"/>
    <w:rsid w:val="00C25932"/>
    <w:rsid w:val="00C25A7E"/>
    <w:rsid w:val="00C26691"/>
    <w:rsid w:val="00C26C13"/>
    <w:rsid w:val="00C3027B"/>
    <w:rsid w:val="00C305B9"/>
    <w:rsid w:val="00C307CD"/>
    <w:rsid w:val="00C30B44"/>
    <w:rsid w:val="00C31396"/>
    <w:rsid w:val="00C3153A"/>
    <w:rsid w:val="00C31ACB"/>
    <w:rsid w:val="00C31CB5"/>
    <w:rsid w:val="00C32195"/>
    <w:rsid w:val="00C32AE2"/>
    <w:rsid w:val="00C3318D"/>
    <w:rsid w:val="00C33301"/>
    <w:rsid w:val="00C334A3"/>
    <w:rsid w:val="00C34164"/>
    <w:rsid w:val="00C36057"/>
    <w:rsid w:val="00C36261"/>
    <w:rsid w:val="00C36F1F"/>
    <w:rsid w:val="00C371F3"/>
    <w:rsid w:val="00C373F6"/>
    <w:rsid w:val="00C404B8"/>
    <w:rsid w:val="00C40D6D"/>
    <w:rsid w:val="00C4136C"/>
    <w:rsid w:val="00C4138E"/>
    <w:rsid w:val="00C42355"/>
    <w:rsid w:val="00C42622"/>
    <w:rsid w:val="00C42BAE"/>
    <w:rsid w:val="00C43642"/>
    <w:rsid w:val="00C43F7C"/>
    <w:rsid w:val="00C4421B"/>
    <w:rsid w:val="00C4446E"/>
    <w:rsid w:val="00C4449D"/>
    <w:rsid w:val="00C4463E"/>
    <w:rsid w:val="00C4483F"/>
    <w:rsid w:val="00C449D2"/>
    <w:rsid w:val="00C451C0"/>
    <w:rsid w:val="00C45587"/>
    <w:rsid w:val="00C4612B"/>
    <w:rsid w:val="00C4682A"/>
    <w:rsid w:val="00C46A42"/>
    <w:rsid w:val="00C476A0"/>
    <w:rsid w:val="00C47BB2"/>
    <w:rsid w:val="00C47C4C"/>
    <w:rsid w:val="00C502BD"/>
    <w:rsid w:val="00C517CB"/>
    <w:rsid w:val="00C51AB9"/>
    <w:rsid w:val="00C5251B"/>
    <w:rsid w:val="00C53029"/>
    <w:rsid w:val="00C5314C"/>
    <w:rsid w:val="00C54A04"/>
    <w:rsid w:val="00C5552C"/>
    <w:rsid w:val="00C55A4E"/>
    <w:rsid w:val="00C56562"/>
    <w:rsid w:val="00C56BB0"/>
    <w:rsid w:val="00C57C25"/>
    <w:rsid w:val="00C57F3C"/>
    <w:rsid w:val="00C60317"/>
    <w:rsid w:val="00C60456"/>
    <w:rsid w:val="00C60B5A"/>
    <w:rsid w:val="00C6117F"/>
    <w:rsid w:val="00C622CF"/>
    <w:rsid w:val="00C62323"/>
    <w:rsid w:val="00C6240B"/>
    <w:rsid w:val="00C628D8"/>
    <w:rsid w:val="00C62E8B"/>
    <w:rsid w:val="00C63824"/>
    <w:rsid w:val="00C63E85"/>
    <w:rsid w:val="00C6432B"/>
    <w:rsid w:val="00C6484D"/>
    <w:rsid w:val="00C65008"/>
    <w:rsid w:val="00C6506F"/>
    <w:rsid w:val="00C65421"/>
    <w:rsid w:val="00C65B9D"/>
    <w:rsid w:val="00C65F74"/>
    <w:rsid w:val="00C660E3"/>
    <w:rsid w:val="00C6632A"/>
    <w:rsid w:val="00C66395"/>
    <w:rsid w:val="00C66597"/>
    <w:rsid w:val="00C6668C"/>
    <w:rsid w:val="00C66749"/>
    <w:rsid w:val="00C66C83"/>
    <w:rsid w:val="00C6723C"/>
    <w:rsid w:val="00C673BA"/>
    <w:rsid w:val="00C678A6"/>
    <w:rsid w:val="00C678EA"/>
    <w:rsid w:val="00C67AB3"/>
    <w:rsid w:val="00C67AD6"/>
    <w:rsid w:val="00C7049A"/>
    <w:rsid w:val="00C70AC4"/>
    <w:rsid w:val="00C70B3F"/>
    <w:rsid w:val="00C70FAF"/>
    <w:rsid w:val="00C71114"/>
    <w:rsid w:val="00C712C2"/>
    <w:rsid w:val="00C71570"/>
    <w:rsid w:val="00C71A73"/>
    <w:rsid w:val="00C71B6C"/>
    <w:rsid w:val="00C71DBD"/>
    <w:rsid w:val="00C72379"/>
    <w:rsid w:val="00C72E7B"/>
    <w:rsid w:val="00C737B7"/>
    <w:rsid w:val="00C73E54"/>
    <w:rsid w:val="00C7410A"/>
    <w:rsid w:val="00C741F3"/>
    <w:rsid w:val="00C744C1"/>
    <w:rsid w:val="00C74521"/>
    <w:rsid w:val="00C750B3"/>
    <w:rsid w:val="00C75256"/>
    <w:rsid w:val="00C752CA"/>
    <w:rsid w:val="00C7631E"/>
    <w:rsid w:val="00C76AF6"/>
    <w:rsid w:val="00C776DA"/>
    <w:rsid w:val="00C77BE4"/>
    <w:rsid w:val="00C77C95"/>
    <w:rsid w:val="00C800A8"/>
    <w:rsid w:val="00C80641"/>
    <w:rsid w:val="00C8082E"/>
    <w:rsid w:val="00C809BA"/>
    <w:rsid w:val="00C80C93"/>
    <w:rsid w:val="00C80F05"/>
    <w:rsid w:val="00C813BB"/>
    <w:rsid w:val="00C81775"/>
    <w:rsid w:val="00C817F2"/>
    <w:rsid w:val="00C826BB"/>
    <w:rsid w:val="00C8332B"/>
    <w:rsid w:val="00C8388C"/>
    <w:rsid w:val="00C83C11"/>
    <w:rsid w:val="00C83E51"/>
    <w:rsid w:val="00C83EF2"/>
    <w:rsid w:val="00C84080"/>
    <w:rsid w:val="00C847E1"/>
    <w:rsid w:val="00C84AE3"/>
    <w:rsid w:val="00C8501F"/>
    <w:rsid w:val="00C85C2E"/>
    <w:rsid w:val="00C86233"/>
    <w:rsid w:val="00C863DB"/>
    <w:rsid w:val="00C86783"/>
    <w:rsid w:val="00C86E00"/>
    <w:rsid w:val="00C86FD5"/>
    <w:rsid w:val="00C870C5"/>
    <w:rsid w:val="00C871FF"/>
    <w:rsid w:val="00C87A39"/>
    <w:rsid w:val="00C87C57"/>
    <w:rsid w:val="00C87CBA"/>
    <w:rsid w:val="00C9127D"/>
    <w:rsid w:val="00C91D93"/>
    <w:rsid w:val="00C91EB2"/>
    <w:rsid w:val="00C927FF"/>
    <w:rsid w:val="00C94095"/>
    <w:rsid w:val="00C9473A"/>
    <w:rsid w:val="00C94A22"/>
    <w:rsid w:val="00C95A52"/>
    <w:rsid w:val="00C95D59"/>
    <w:rsid w:val="00C9657E"/>
    <w:rsid w:val="00C96700"/>
    <w:rsid w:val="00C97698"/>
    <w:rsid w:val="00C977C5"/>
    <w:rsid w:val="00CA0202"/>
    <w:rsid w:val="00CA04F7"/>
    <w:rsid w:val="00CA0568"/>
    <w:rsid w:val="00CA124A"/>
    <w:rsid w:val="00CA1A06"/>
    <w:rsid w:val="00CA1ED3"/>
    <w:rsid w:val="00CA26E8"/>
    <w:rsid w:val="00CA27DB"/>
    <w:rsid w:val="00CA2BBC"/>
    <w:rsid w:val="00CA2FB4"/>
    <w:rsid w:val="00CA31B8"/>
    <w:rsid w:val="00CA31C4"/>
    <w:rsid w:val="00CA3296"/>
    <w:rsid w:val="00CA3686"/>
    <w:rsid w:val="00CA37AA"/>
    <w:rsid w:val="00CA39E2"/>
    <w:rsid w:val="00CA3C81"/>
    <w:rsid w:val="00CA4160"/>
    <w:rsid w:val="00CA49D2"/>
    <w:rsid w:val="00CA4F25"/>
    <w:rsid w:val="00CA5547"/>
    <w:rsid w:val="00CA57B7"/>
    <w:rsid w:val="00CA5937"/>
    <w:rsid w:val="00CA73F8"/>
    <w:rsid w:val="00CA7812"/>
    <w:rsid w:val="00CA78D7"/>
    <w:rsid w:val="00CB0C75"/>
    <w:rsid w:val="00CB0FF9"/>
    <w:rsid w:val="00CB1450"/>
    <w:rsid w:val="00CB1766"/>
    <w:rsid w:val="00CB22DB"/>
    <w:rsid w:val="00CB2322"/>
    <w:rsid w:val="00CB2609"/>
    <w:rsid w:val="00CB39B4"/>
    <w:rsid w:val="00CB3DE1"/>
    <w:rsid w:val="00CB53F1"/>
    <w:rsid w:val="00CB57A3"/>
    <w:rsid w:val="00CB5F70"/>
    <w:rsid w:val="00CB62E7"/>
    <w:rsid w:val="00CB6D30"/>
    <w:rsid w:val="00CC08A4"/>
    <w:rsid w:val="00CC0A84"/>
    <w:rsid w:val="00CC0BD5"/>
    <w:rsid w:val="00CC19A7"/>
    <w:rsid w:val="00CC2013"/>
    <w:rsid w:val="00CC3554"/>
    <w:rsid w:val="00CC3578"/>
    <w:rsid w:val="00CC3DA2"/>
    <w:rsid w:val="00CC42CC"/>
    <w:rsid w:val="00CC47CA"/>
    <w:rsid w:val="00CC4A69"/>
    <w:rsid w:val="00CC4C4C"/>
    <w:rsid w:val="00CC4D80"/>
    <w:rsid w:val="00CC4DDA"/>
    <w:rsid w:val="00CC626E"/>
    <w:rsid w:val="00CC629C"/>
    <w:rsid w:val="00CC6C0E"/>
    <w:rsid w:val="00CC6E22"/>
    <w:rsid w:val="00CC7D5E"/>
    <w:rsid w:val="00CD08D4"/>
    <w:rsid w:val="00CD0EF8"/>
    <w:rsid w:val="00CD1AB3"/>
    <w:rsid w:val="00CD1C1B"/>
    <w:rsid w:val="00CD1E11"/>
    <w:rsid w:val="00CD246A"/>
    <w:rsid w:val="00CD2E1F"/>
    <w:rsid w:val="00CD33E8"/>
    <w:rsid w:val="00CD4E0E"/>
    <w:rsid w:val="00CD5150"/>
    <w:rsid w:val="00CD5878"/>
    <w:rsid w:val="00CD69E4"/>
    <w:rsid w:val="00CD6F55"/>
    <w:rsid w:val="00CD766B"/>
    <w:rsid w:val="00CD7B34"/>
    <w:rsid w:val="00CE001F"/>
    <w:rsid w:val="00CE0462"/>
    <w:rsid w:val="00CE0796"/>
    <w:rsid w:val="00CE0A07"/>
    <w:rsid w:val="00CE1336"/>
    <w:rsid w:val="00CE16B3"/>
    <w:rsid w:val="00CE19E5"/>
    <w:rsid w:val="00CE1E78"/>
    <w:rsid w:val="00CE2397"/>
    <w:rsid w:val="00CE24ED"/>
    <w:rsid w:val="00CE290F"/>
    <w:rsid w:val="00CE2A1A"/>
    <w:rsid w:val="00CE339D"/>
    <w:rsid w:val="00CE3569"/>
    <w:rsid w:val="00CE3C60"/>
    <w:rsid w:val="00CE4579"/>
    <w:rsid w:val="00CE4E1E"/>
    <w:rsid w:val="00CE53DF"/>
    <w:rsid w:val="00CE5B3E"/>
    <w:rsid w:val="00CE5BA9"/>
    <w:rsid w:val="00CE5E51"/>
    <w:rsid w:val="00CE6182"/>
    <w:rsid w:val="00CE62E2"/>
    <w:rsid w:val="00CE63A7"/>
    <w:rsid w:val="00CE6B2E"/>
    <w:rsid w:val="00CE6B56"/>
    <w:rsid w:val="00CE6BEB"/>
    <w:rsid w:val="00CE6EB0"/>
    <w:rsid w:val="00CE7426"/>
    <w:rsid w:val="00CE7B45"/>
    <w:rsid w:val="00CF056E"/>
    <w:rsid w:val="00CF17DB"/>
    <w:rsid w:val="00CF19E4"/>
    <w:rsid w:val="00CF1E50"/>
    <w:rsid w:val="00CF21E2"/>
    <w:rsid w:val="00CF2596"/>
    <w:rsid w:val="00CF3AEC"/>
    <w:rsid w:val="00CF424F"/>
    <w:rsid w:val="00CF4F3A"/>
    <w:rsid w:val="00CF4F7D"/>
    <w:rsid w:val="00CF5648"/>
    <w:rsid w:val="00CF5B02"/>
    <w:rsid w:val="00CF6519"/>
    <w:rsid w:val="00CF6847"/>
    <w:rsid w:val="00CF68FB"/>
    <w:rsid w:val="00CF6942"/>
    <w:rsid w:val="00CF6F88"/>
    <w:rsid w:val="00CF71AE"/>
    <w:rsid w:val="00CF7517"/>
    <w:rsid w:val="00D00380"/>
    <w:rsid w:val="00D003DE"/>
    <w:rsid w:val="00D00871"/>
    <w:rsid w:val="00D00E5D"/>
    <w:rsid w:val="00D00FA9"/>
    <w:rsid w:val="00D02102"/>
    <w:rsid w:val="00D0235A"/>
    <w:rsid w:val="00D02B45"/>
    <w:rsid w:val="00D03846"/>
    <w:rsid w:val="00D039E4"/>
    <w:rsid w:val="00D03E8A"/>
    <w:rsid w:val="00D043E3"/>
    <w:rsid w:val="00D044A2"/>
    <w:rsid w:val="00D047D7"/>
    <w:rsid w:val="00D051B2"/>
    <w:rsid w:val="00D0689D"/>
    <w:rsid w:val="00D07039"/>
    <w:rsid w:val="00D0724D"/>
    <w:rsid w:val="00D0759D"/>
    <w:rsid w:val="00D10044"/>
    <w:rsid w:val="00D103D8"/>
    <w:rsid w:val="00D10746"/>
    <w:rsid w:val="00D11979"/>
    <w:rsid w:val="00D11C07"/>
    <w:rsid w:val="00D123BE"/>
    <w:rsid w:val="00D12982"/>
    <w:rsid w:val="00D12A19"/>
    <w:rsid w:val="00D13451"/>
    <w:rsid w:val="00D1431C"/>
    <w:rsid w:val="00D14457"/>
    <w:rsid w:val="00D146FE"/>
    <w:rsid w:val="00D14A89"/>
    <w:rsid w:val="00D14C81"/>
    <w:rsid w:val="00D15890"/>
    <w:rsid w:val="00D15A07"/>
    <w:rsid w:val="00D15A98"/>
    <w:rsid w:val="00D160FB"/>
    <w:rsid w:val="00D161B4"/>
    <w:rsid w:val="00D16BAD"/>
    <w:rsid w:val="00D17036"/>
    <w:rsid w:val="00D17249"/>
    <w:rsid w:val="00D172CC"/>
    <w:rsid w:val="00D177A6"/>
    <w:rsid w:val="00D17BE5"/>
    <w:rsid w:val="00D17CEC"/>
    <w:rsid w:val="00D2040C"/>
    <w:rsid w:val="00D20665"/>
    <w:rsid w:val="00D20A12"/>
    <w:rsid w:val="00D20A18"/>
    <w:rsid w:val="00D20B08"/>
    <w:rsid w:val="00D20CD7"/>
    <w:rsid w:val="00D215C5"/>
    <w:rsid w:val="00D215EC"/>
    <w:rsid w:val="00D217EE"/>
    <w:rsid w:val="00D21E1B"/>
    <w:rsid w:val="00D21E5C"/>
    <w:rsid w:val="00D21E86"/>
    <w:rsid w:val="00D222AB"/>
    <w:rsid w:val="00D2250B"/>
    <w:rsid w:val="00D22766"/>
    <w:rsid w:val="00D228F8"/>
    <w:rsid w:val="00D22C5B"/>
    <w:rsid w:val="00D22E54"/>
    <w:rsid w:val="00D22EC2"/>
    <w:rsid w:val="00D23AE9"/>
    <w:rsid w:val="00D2410E"/>
    <w:rsid w:val="00D24153"/>
    <w:rsid w:val="00D24171"/>
    <w:rsid w:val="00D24959"/>
    <w:rsid w:val="00D24B21"/>
    <w:rsid w:val="00D24F84"/>
    <w:rsid w:val="00D25341"/>
    <w:rsid w:val="00D25474"/>
    <w:rsid w:val="00D25703"/>
    <w:rsid w:val="00D257E7"/>
    <w:rsid w:val="00D2593D"/>
    <w:rsid w:val="00D259E7"/>
    <w:rsid w:val="00D269A5"/>
    <w:rsid w:val="00D26E7A"/>
    <w:rsid w:val="00D27716"/>
    <w:rsid w:val="00D279F5"/>
    <w:rsid w:val="00D30B40"/>
    <w:rsid w:val="00D30BB8"/>
    <w:rsid w:val="00D31D51"/>
    <w:rsid w:val="00D350B6"/>
    <w:rsid w:val="00D3538C"/>
    <w:rsid w:val="00D354BC"/>
    <w:rsid w:val="00D355D6"/>
    <w:rsid w:val="00D35F39"/>
    <w:rsid w:val="00D36262"/>
    <w:rsid w:val="00D3640D"/>
    <w:rsid w:val="00D375AA"/>
    <w:rsid w:val="00D378CE"/>
    <w:rsid w:val="00D37935"/>
    <w:rsid w:val="00D37A3D"/>
    <w:rsid w:val="00D40028"/>
    <w:rsid w:val="00D412EF"/>
    <w:rsid w:val="00D41580"/>
    <w:rsid w:val="00D41D11"/>
    <w:rsid w:val="00D42D03"/>
    <w:rsid w:val="00D43B72"/>
    <w:rsid w:val="00D44578"/>
    <w:rsid w:val="00D44CA9"/>
    <w:rsid w:val="00D45590"/>
    <w:rsid w:val="00D45B97"/>
    <w:rsid w:val="00D45D91"/>
    <w:rsid w:val="00D46317"/>
    <w:rsid w:val="00D4648B"/>
    <w:rsid w:val="00D465CD"/>
    <w:rsid w:val="00D47468"/>
    <w:rsid w:val="00D47C30"/>
    <w:rsid w:val="00D47FF2"/>
    <w:rsid w:val="00D5038B"/>
    <w:rsid w:val="00D504E0"/>
    <w:rsid w:val="00D5174F"/>
    <w:rsid w:val="00D51767"/>
    <w:rsid w:val="00D52088"/>
    <w:rsid w:val="00D524F4"/>
    <w:rsid w:val="00D53897"/>
    <w:rsid w:val="00D5446D"/>
    <w:rsid w:val="00D54C4F"/>
    <w:rsid w:val="00D5505A"/>
    <w:rsid w:val="00D554A6"/>
    <w:rsid w:val="00D55A2C"/>
    <w:rsid w:val="00D55A47"/>
    <w:rsid w:val="00D55D76"/>
    <w:rsid w:val="00D56349"/>
    <w:rsid w:val="00D568E6"/>
    <w:rsid w:val="00D56A02"/>
    <w:rsid w:val="00D56D95"/>
    <w:rsid w:val="00D56FEC"/>
    <w:rsid w:val="00D57151"/>
    <w:rsid w:val="00D57532"/>
    <w:rsid w:val="00D57780"/>
    <w:rsid w:val="00D57818"/>
    <w:rsid w:val="00D57852"/>
    <w:rsid w:val="00D57A3B"/>
    <w:rsid w:val="00D60265"/>
    <w:rsid w:val="00D60A0F"/>
    <w:rsid w:val="00D60DBE"/>
    <w:rsid w:val="00D6161E"/>
    <w:rsid w:val="00D61620"/>
    <w:rsid w:val="00D62AD7"/>
    <w:rsid w:val="00D62E5E"/>
    <w:rsid w:val="00D630E0"/>
    <w:rsid w:val="00D63407"/>
    <w:rsid w:val="00D634A0"/>
    <w:rsid w:val="00D634E8"/>
    <w:rsid w:val="00D63D00"/>
    <w:rsid w:val="00D64285"/>
    <w:rsid w:val="00D6639E"/>
    <w:rsid w:val="00D6675B"/>
    <w:rsid w:val="00D667BA"/>
    <w:rsid w:val="00D66A3C"/>
    <w:rsid w:val="00D66EC7"/>
    <w:rsid w:val="00D67548"/>
    <w:rsid w:val="00D67AA0"/>
    <w:rsid w:val="00D70290"/>
    <w:rsid w:val="00D705C6"/>
    <w:rsid w:val="00D70672"/>
    <w:rsid w:val="00D71444"/>
    <w:rsid w:val="00D71F13"/>
    <w:rsid w:val="00D72710"/>
    <w:rsid w:val="00D72775"/>
    <w:rsid w:val="00D72CED"/>
    <w:rsid w:val="00D72DA1"/>
    <w:rsid w:val="00D73099"/>
    <w:rsid w:val="00D73344"/>
    <w:rsid w:val="00D7419D"/>
    <w:rsid w:val="00D74230"/>
    <w:rsid w:val="00D7432E"/>
    <w:rsid w:val="00D74D95"/>
    <w:rsid w:val="00D74E44"/>
    <w:rsid w:val="00D75F2B"/>
    <w:rsid w:val="00D75F7D"/>
    <w:rsid w:val="00D76143"/>
    <w:rsid w:val="00D76592"/>
    <w:rsid w:val="00D76607"/>
    <w:rsid w:val="00D774DD"/>
    <w:rsid w:val="00D800EB"/>
    <w:rsid w:val="00D80C8C"/>
    <w:rsid w:val="00D81084"/>
    <w:rsid w:val="00D810FE"/>
    <w:rsid w:val="00D82F81"/>
    <w:rsid w:val="00D831DB"/>
    <w:rsid w:val="00D8345D"/>
    <w:rsid w:val="00D8393F"/>
    <w:rsid w:val="00D839F6"/>
    <w:rsid w:val="00D841F0"/>
    <w:rsid w:val="00D84B55"/>
    <w:rsid w:val="00D84C02"/>
    <w:rsid w:val="00D84E83"/>
    <w:rsid w:val="00D850CD"/>
    <w:rsid w:val="00D85AE6"/>
    <w:rsid w:val="00D85D93"/>
    <w:rsid w:val="00D86275"/>
    <w:rsid w:val="00D86C86"/>
    <w:rsid w:val="00D875CD"/>
    <w:rsid w:val="00D87998"/>
    <w:rsid w:val="00D87C78"/>
    <w:rsid w:val="00D90592"/>
    <w:rsid w:val="00D91101"/>
    <w:rsid w:val="00D92B57"/>
    <w:rsid w:val="00D92E31"/>
    <w:rsid w:val="00D92EC3"/>
    <w:rsid w:val="00D93920"/>
    <w:rsid w:val="00D93956"/>
    <w:rsid w:val="00D93F6E"/>
    <w:rsid w:val="00D9476F"/>
    <w:rsid w:val="00D947EF"/>
    <w:rsid w:val="00D94BDE"/>
    <w:rsid w:val="00D95107"/>
    <w:rsid w:val="00D95266"/>
    <w:rsid w:val="00D95369"/>
    <w:rsid w:val="00D956E5"/>
    <w:rsid w:val="00D95889"/>
    <w:rsid w:val="00D95F35"/>
    <w:rsid w:val="00D97192"/>
    <w:rsid w:val="00D97B48"/>
    <w:rsid w:val="00D97DD9"/>
    <w:rsid w:val="00DA0509"/>
    <w:rsid w:val="00DA0A9D"/>
    <w:rsid w:val="00DA29B3"/>
    <w:rsid w:val="00DA2F38"/>
    <w:rsid w:val="00DA3555"/>
    <w:rsid w:val="00DA4152"/>
    <w:rsid w:val="00DA46AD"/>
    <w:rsid w:val="00DA499A"/>
    <w:rsid w:val="00DA50DB"/>
    <w:rsid w:val="00DA52A0"/>
    <w:rsid w:val="00DA586F"/>
    <w:rsid w:val="00DA62A9"/>
    <w:rsid w:val="00DA63D9"/>
    <w:rsid w:val="00DB0369"/>
    <w:rsid w:val="00DB0730"/>
    <w:rsid w:val="00DB0D33"/>
    <w:rsid w:val="00DB1BA7"/>
    <w:rsid w:val="00DB36BA"/>
    <w:rsid w:val="00DB376B"/>
    <w:rsid w:val="00DB3E7D"/>
    <w:rsid w:val="00DB4271"/>
    <w:rsid w:val="00DB479B"/>
    <w:rsid w:val="00DB49D8"/>
    <w:rsid w:val="00DB5F40"/>
    <w:rsid w:val="00DB626C"/>
    <w:rsid w:val="00DB69A8"/>
    <w:rsid w:val="00DB6EEF"/>
    <w:rsid w:val="00DB7122"/>
    <w:rsid w:val="00DB7142"/>
    <w:rsid w:val="00DB71CE"/>
    <w:rsid w:val="00DB7D05"/>
    <w:rsid w:val="00DC01FB"/>
    <w:rsid w:val="00DC12E6"/>
    <w:rsid w:val="00DC13B0"/>
    <w:rsid w:val="00DC1BA3"/>
    <w:rsid w:val="00DC202A"/>
    <w:rsid w:val="00DC3DB0"/>
    <w:rsid w:val="00DC427D"/>
    <w:rsid w:val="00DC5554"/>
    <w:rsid w:val="00DC634B"/>
    <w:rsid w:val="00DC6FCA"/>
    <w:rsid w:val="00DC7808"/>
    <w:rsid w:val="00DC7834"/>
    <w:rsid w:val="00DD03DF"/>
    <w:rsid w:val="00DD0E6A"/>
    <w:rsid w:val="00DD0E85"/>
    <w:rsid w:val="00DD1728"/>
    <w:rsid w:val="00DD19B7"/>
    <w:rsid w:val="00DD2256"/>
    <w:rsid w:val="00DD2773"/>
    <w:rsid w:val="00DD2B38"/>
    <w:rsid w:val="00DD2C68"/>
    <w:rsid w:val="00DD2CCA"/>
    <w:rsid w:val="00DD2FC3"/>
    <w:rsid w:val="00DD30A2"/>
    <w:rsid w:val="00DD3A6B"/>
    <w:rsid w:val="00DD3BBC"/>
    <w:rsid w:val="00DD4887"/>
    <w:rsid w:val="00DD4D74"/>
    <w:rsid w:val="00DD4FA9"/>
    <w:rsid w:val="00DD51EF"/>
    <w:rsid w:val="00DD5C90"/>
    <w:rsid w:val="00DD5EE4"/>
    <w:rsid w:val="00DD5FFD"/>
    <w:rsid w:val="00DD6BDA"/>
    <w:rsid w:val="00DD6E16"/>
    <w:rsid w:val="00DD6F3D"/>
    <w:rsid w:val="00DD7066"/>
    <w:rsid w:val="00DD7114"/>
    <w:rsid w:val="00DD728F"/>
    <w:rsid w:val="00DD77E3"/>
    <w:rsid w:val="00DE0262"/>
    <w:rsid w:val="00DE0491"/>
    <w:rsid w:val="00DE06D3"/>
    <w:rsid w:val="00DE076E"/>
    <w:rsid w:val="00DE124E"/>
    <w:rsid w:val="00DE13E3"/>
    <w:rsid w:val="00DE2BCC"/>
    <w:rsid w:val="00DE3862"/>
    <w:rsid w:val="00DE4490"/>
    <w:rsid w:val="00DE456B"/>
    <w:rsid w:val="00DE4F9E"/>
    <w:rsid w:val="00DE5479"/>
    <w:rsid w:val="00DE587C"/>
    <w:rsid w:val="00DE5ADC"/>
    <w:rsid w:val="00DE5DF4"/>
    <w:rsid w:val="00DE6B89"/>
    <w:rsid w:val="00DF0458"/>
    <w:rsid w:val="00DF064F"/>
    <w:rsid w:val="00DF08EB"/>
    <w:rsid w:val="00DF094C"/>
    <w:rsid w:val="00DF0CB9"/>
    <w:rsid w:val="00DF133C"/>
    <w:rsid w:val="00DF1BFB"/>
    <w:rsid w:val="00DF1FBF"/>
    <w:rsid w:val="00DF308C"/>
    <w:rsid w:val="00DF3133"/>
    <w:rsid w:val="00DF3DED"/>
    <w:rsid w:val="00DF458E"/>
    <w:rsid w:val="00DF4B1F"/>
    <w:rsid w:val="00DF5EB5"/>
    <w:rsid w:val="00DF6504"/>
    <w:rsid w:val="00DF71CE"/>
    <w:rsid w:val="00DF73EB"/>
    <w:rsid w:val="00DF7762"/>
    <w:rsid w:val="00E0058C"/>
    <w:rsid w:val="00E017DA"/>
    <w:rsid w:val="00E019ED"/>
    <w:rsid w:val="00E01ABF"/>
    <w:rsid w:val="00E01AC0"/>
    <w:rsid w:val="00E0217C"/>
    <w:rsid w:val="00E02DE7"/>
    <w:rsid w:val="00E02FC3"/>
    <w:rsid w:val="00E03104"/>
    <w:rsid w:val="00E031E8"/>
    <w:rsid w:val="00E043DF"/>
    <w:rsid w:val="00E047C1"/>
    <w:rsid w:val="00E04E31"/>
    <w:rsid w:val="00E05529"/>
    <w:rsid w:val="00E10C15"/>
    <w:rsid w:val="00E11276"/>
    <w:rsid w:val="00E11478"/>
    <w:rsid w:val="00E11531"/>
    <w:rsid w:val="00E115C8"/>
    <w:rsid w:val="00E11AF2"/>
    <w:rsid w:val="00E11D63"/>
    <w:rsid w:val="00E1216C"/>
    <w:rsid w:val="00E12E73"/>
    <w:rsid w:val="00E13034"/>
    <w:rsid w:val="00E13F29"/>
    <w:rsid w:val="00E14389"/>
    <w:rsid w:val="00E14390"/>
    <w:rsid w:val="00E14640"/>
    <w:rsid w:val="00E15CFC"/>
    <w:rsid w:val="00E15EE0"/>
    <w:rsid w:val="00E172A7"/>
    <w:rsid w:val="00E1757F"/>
    <w:rsid w:val="00E214AD"/>
    <w:rsid w:val="00E21A0A"/>
    <w:rsid w:val="00E21C4D"/>
    <w:rsid w:val="00E21CCF"/>
    <w:rsid w:val="00E21F8E"/>
    <w:rsid w:val="00E22BC0"/>
    <w:rsid w:val="00E2308B"/>
    <w:rsid w:val="00E23331"/>
    <w:rsid w:val="00E23500"/>
    <w:rsid w:val="00E239BA"/>
    <w:rsid w:val="00E23C59"/>
    <w:rsid w:val="00E247A4"/>
    <w:rsid w:val="00E24C3B"/>
    <w:rsid w:val="00E24DDF"/>
    <w:rsid w:val="00E257A2"/>
    <w:rsid w:val="00E25AA6"/>
    <w:rsid w:val="00E25E4B"/>
    <w:rsid w:val="00E25F6A"/>
    <w:rsid w:val="00E262C3"/>
    <w:rsid w:val="00E2656A"/>
    <w:rsid w:val="00E27755"/>
    <w:rsid w:val="00E27BA1"/>
    <w:rsid w:val="00E300F4"/>
    <w:rsid w:val="00E301C1"/>
    <w:rsid w:val="00E3023D"/>
    <w:rsid w:val="00E3097E"/>
    <w:rsid w:val="00E30F3F"/>
    <w:rsid w:val="00E30F86"/>
    <w:rsid w:val="00E31CE3"/>
    <w:rsid w:val="00E32193"/>
    <w:rsid w:val="00E33847"/>
    <w:rsid w:val="00E33B31"/>
    <w:rsid w:val="00E33B38"/>
    <w:rsid w:val="00E341EE"/>
    <w:rsid w:val="00E34239"/>
    <w:rsid w:val="00E3427B"/>
    <w:rsid w:val="00E343B3"/>
    <w:rsid w:val="00E34444"/>
    <w:rsid w:val="00E346EA"/>
    <w:rsid w:val="00E353E0"/>
    <w:rsid w:val="00E3645B"/>
    <w:rsid w:val="00E37289"/>
    <w:rsid w:val="00E372F3"/>
    <w:rsid w:val="00E37539"/>
    <w:rsid w:val="00E37A8A"/>
    <w:rsid w:val="00E40869"/>
    <w:rsid w:val="00E40DD9"/>
    <w:rsid w:val="00E40F6C"/>
    <w:rsid w:val="00E413ED"/>
    <w:rsid w:val="00E41C27"/>
    <w:rsid w:val="00E42048"/>
    <w:rsid w:val="00E42772"/>
    <w:rsid w:val="00E42EDA"/>
    <w:rsid w:val="00E43A25"/>
    <w:rsid w:val="00E43F0F"/>
    <w:rsid w:val="00E44A15"/>
    <w:rsid w:val="00E44AA9"/>
    <w:rsid w:val="00E44B03"/>
    <w:rsid w:val="00E455A4"/>
    <w:rsid w:val="00E45755"/>
    <w:rsid w:val="00E463A9"/>
    <w:rsid w:val="00E46569"/>
    <w:rsid w:val="00E4691C"/>
    <w:rsid w:val="00E469A3"/>
    <w:rsid w:val="00E47351"/>
    <w:rsid w:val="00E4752A"/>
    <w:rsid w:val="00E50361"/>
    <w:rsid w:val="00E507A0"/>
    <w:rsid w:val="00E508DD"/>
    <w:rsid w:val="00E51E03"/>
    <w:rsid w:val="00E5228F"/>
    <w:rsid w:val="00E52696"/>
    <w:rsid w:val="00E527E8"/>
    <w:rsid w:val="00E52F6D"/>
    <w:rsid w:val="00E53BA1"/>
    <w:rsid w:val="00E53CD7"/>
    <w:rsid w:val="00E54332"/>
    <w:rsid w:val="00E544E0"/>
    <w:rsid w:val="00E55CA4"/>
    <w:rsid w:val="00E5665C"/>
    <w:rsid w:val="00E56B5A"/>
    <w:rsid w:val="00E573B3"/>
    <w:rsid w:val="00E57836"/>
    <w:rsid w:val="00E60088"/>
    <w:rsid w:val="00E60642"/>
    <w:rsid w:val="00E610DA"/>
    <w:rsid w:val="00E614FE"/>
    <w:rsid w:val="00E62083"/>
    <w:rsid w:val="00E6312E"/>
    <w:rsid w:val="00E63438"/>
    <w:rsid w:val="00E63E36"/>
    <w:rsid w:val="00E645E7"/>
    <w:rsid w:val="00E6461D"/>
    <w:rsid w:val="00E64670"/>
    <w:rsid w:val="00E64EDA"/>
    <w:rsid w:val="00E654BF"/>
    <w:rsid w:val="00E6565F"/>
    <w:rsid w:val="00E65837"/>
    <w:rsid w:val="00E66476"/>
    <w:rsid w:val="00E664C6"/>
    <w:rsid w:val="00E66634"/>
    <w:rsid w:val="00E67C70"/>
    <w:rsid w:val="00E67CA1"/>
    <w:rsid w:val="00E67F50"/>
    <w:rsid w:val="00E7187E"/>
    <w:rsid w:val="00E71D57"/>
    <w:rsid w:val="00E72AD1"/>
    <w:rsid w:val="00E73CAA"/>
    <w:rsid w:val="00E7419B"/>
    <w:rsid w:val="00E7471F"/>
    <w:rsid w:val="00E7486F"/>
    <w:rsid w:val="00E75363"/>
    <w:rsid w:val="00E753A9"/>
    <w:rsid w:val="00E755E9"/>
    <w:rsid w:val="00E7572C"/>
    <w:rsid w:val="00E75ECB"/>
    <w:rsid w:val="00E75FE0"/>
    <w:rsid w:val="00E7652B"/>
    <w:rsid w:val="00E76974"/>
    <w:rsid w:val="00E76B63"/>
    <w:rsid w:val="00E76CEB"/>
    <w:rsid w:val="00E76F49"/>
    <w:rsid w:val="00E7794E"/>
    <w:rsid w:val="00E77A7A"/>
    <w:rsid w:val="00E77B2A"/>
    <w:rsid w:val="00E77CCF"/>
    <w:rsid w:val="00E77CDB"/>
    <w:rsid w:val="00E77FD9"/>
    <w:rsid w:val="00E807BD"/>
    <w:rsid w:val="00E80A1B"/>
    <w:rsid w:val="00E81070"/>
    <w:rsid w:val="00E81245"/>
    <w:rsid w:val="00E816E4"/>
    <w:rsid w:val="00E81F6D"/>
    <w:rsid w:val="00E820AA"/>
    <w:rsid w:val="00E822FC"/>
    <w:rsid w:val="00E829AE"/>
    <w:rsid w:val="00E8379C"/>
    <w:rsid w:val="00E8469B"/>
    <w:rsid w:val="00E8482A"/>
    <w:rsid w:val="00E84883"/>
    <w:rsid w:val="00E8537F"/>
    <w:rsid w:val="00E85465"/>
    <w:rsid w:val="00E85AF4"/>
    <w:rsid w:val="00E85CA0"/>
    <w:rsid w:val="00E864CC"/>
    <w:rsid w:val="00E865A3"/>
    <w:rsid w:val="00E86E61"/>
    <w:rsid w:val="00E86FC6"/>
    <w:rsid w:val="00E878BA"/>
    <w:rsid w:val="00E87BD7"/>
    <w:rsid w:val="00E87D13"/>
    <w:rsid w:val="00E87D2D"/>
    <w:rsid w:val="00E90007"/>
    <w:rsid w:val="00E9059F"/>
    <w:rsid w:val="00E909E8"/>
    <w:rsid w:val="00E9143F"/>
    <w:rsid w:val="00E91707"/>
    <w:rsid w:val="00E91E8C"/>
    <w:rsid w:val="00E92B25"/>
    <w:rsid w:val="00E9351F"/>
    <w:rsid w:val="00E937B5"/>
    <w:rsid w:val="00E93857"/>
    <w:rsid w:val="00E93A93"/>
    <w:rsid w:val="00E93BF5"/>
    <w:rsid w:val="00E94151"/>
    <w:rsid w:val="00E94B80"/>
    <w:rsid w:val="00E95112"/>
    <w:rsid w:val="00E9578D"/>
    <w:rsid w:val="00E95B85"/>
    <w:rsid w:val="00E95BF6"/>
    <w:rsid w:val="00E96067"/>
    <w:rsid w:val="00E97456"/>
    <w:rsid w:val="00E97781"/>
    <w:rsid w:val="00EA0257"/>
    <w:rsid w:val="00EA049A"/>
    <w:rsid w:val="00EA0585"/>
    <w:rsid w:val="00EA0B92"/>
    <w:rsid w:val="00EA0CED"/>
    <w:rsid w:val="00EA1151"/>
    <w:rsid w:val="00EA1272"/>
    <w:rsid w:val="00EA12CA"/>
    <w:rsid w:val="00EA1D76"/>
    <w:rsid w:val="00EA1F2C"/>
    <w:rsid w:val="00EA1FA6"/>
    <w:rsid w:val="00EA22B1"/>
    <w:rsid w:val="00EA30CE"/>
    <w:rsid w:val="00EA3B88"/>
    <w:rsid w:val="00EA3FFB"/>
    <w:rsid w:val="00EA41A5"/>
    <w:rsid w:val="00EA423B"/>
    <w:rsid w:val="00EA4451"/>
    <w:rsid w:val="00EA44C1"/>
    <w:rsid w:val="00EA4794"/>
    <w:rsid w:val="00EA4FE9"/>
    <w:rsid w:val="00EA5044"/>
    <w:rsid w:val="00EA550C"/>
    <w:rsid w:val="00EA598D"/>
    <w:rsid w:val="00EA6766"/>
    <w:rsid w:val="00EA68A1"/>
    <w:rsid w:val="00EA6A4D"/>
    <w:rsid w:val="00EA7439"/>
    <w:rsid w:val="00EA7554"/>
    <w:rsid w:val="00EA7A04"/>
    <w:rsid w:val="00EA7A3A"/>
    <w:rsid w:val="00EA7B18"/>
    <w:rsid w:val="00EB0418"/>
    <w:rsid w:val="00EB0588"/>
    <w:rsid w:val="00EB0B92"/>
    <w:rsid w:val="00EB0DE9"/>
    <w:rsid w:val="00EB105D"/>
    <w:rsid w:val="00EB1418"/>
    <w:rsid w:val="00EB1532"/>
    <w:rsid w:val="00EB1BB6"/>
    <w:rsid w:val="00EB2140"/>
    <w:rsid w:val="00EB25D5"/>
    <w:rsid w:val="00EB263B"/>
    <w:rsid w:val="00EB277E"/>
    <w:rsid w:val="00EB31DB"/>
    <w:rsid w:val="00EB3C43"/>
    <w:rsid w:val="00EB3E79"/>
    <w:rsid w:val="00EB4368"/>
    <w:rsid w:val="00EB45A1"/>
    <w:rsid w:val="00EB45D1"/>
    <w:rsid w:val="00EB4CF1"/>
    <w:rsid w:val="00EB4F9C"/>
    <w:rsid w:val="00EB5F4F"/>
    <w:rsid w:val="00EB5FE4"/>
    <w:rsid w:val="00EB61F9"/>
    <w:rsid w:val="00EB61FC"/>
    <w:rsid w:val="00EB7486"/>
    <w:rsid w:val="00EB75CA"/>
    <w:rsid w:val="00EB78F6"/>
    <w:rsid w:val="00EC04C9"/>
    <w:rsid w:val="00EC0636"/>
    <w:rsid w:val="00EC0B81"/>
    <w:rsid w:val="00EC10E6"/>
    <w:rsid w:val="00EC1409"/>
    <w:rsid w:val="00EC1D4E"/>
    <w:rsid w:val="00EC1E26"/>
    <w:rsid w:val="00EC1EF9"/>
    <w:rsid w:val="00EC23D9"/>
    <w:rsid w:val="00EC256F"/>
    <w:rsid w:val="00EC2B46"/>
    <w:rsid w:val="00EC2BDE"/>
    <w:rsid w:val="00EC2D28"/>
    <w:rsid w:val="00EC330A"/>
    <w:rsid w:val="00EC38D2"/>
    <w:rsid w:val="00EC3904"/>
    <w:rsid w:val="00EC39DC"/>
    <w:rsid w:val="00EC3D09"/>
    <w:rsid w:val="00EC433F"/>
    <w:rsid w:val="00EC543C"/>
    <w:rsid w:val="00EC5871"/>
    <w:rsid w:val="00EC6513"/>
    <w:rsid w:val="00EC727A"/>
    <w:rsid w:val="00EC7B6A"/>
    <w:rsid w:val="00ED01BF"/>
    <w:rsid w:val="00ED10C1"/>
    <w:rsid w:val="00ED149A"/>
    <w:rsid w:val="00ED15EE"/>
    <w:rsid w:val="00ED19C0"/>
    <w:rsid w:val="00ED1A24"/>
    <w:rsid w:val="00ED1DE3"/>
    <w:rsid w:val="00ED22FC"/>
    <w:rsid w:val="00ED2422"/>
    <w:rsid w:val="00ED3061"/>
    <w:rsid w:val="00ED38B3"/>
    <w:rsid w:val="00ED3E9E"/>
    <w:rsid w:val="00ED4681"/>
    <w:rsid w:val="00ED469C"/>
    <w:rsid w:val="00ED5203"/>
    <w:rsid w:val="00ED5C92"/>
    <w:rsid w:val="00ED67CA"/>
    <w:rsid w:val="00ED7A47"/>
    <w:rsid w:val="00EE0A0B"/>
    <w:rsid w:val="00EE0B53"/>
    <w:rsid w:val="00EE1077"/>
    <w:rsid w:val="00EE10BF"/>
    <w:rsid w:val="00EE233C"/>
    <w:rsid w:val="00EE28CF"/>
    <w:rsid w:val="00EE296B"/>
    <w:rsid w:val="00EE2CDA"/>
    <w:rsid w:val="00EE2CEA"/>
    <w:rsid w:val="00EE3602"/>
    <w:rsid w:val="00EE3A71"/>
    <w:rsid w:val="00EE56B6"/>
    <w:rsid w:val="00EE56F1"/>
    <w:rsid w:val="00EE5FFA"/>
    <w:rsid w:val="00EE6072"/>
    <w:rsid w:val="00EE6434"/>
    <w:rsid w:val="00EE6ACF"/>
    <w:rsid w:val="00EE6DCB"/>
    <w:rsid w:val="00EE732B"/>
    <w:rsid w:val="00EF0F28"/>
    <w:rsid w:val="00EF0F76"/>
    <w:rsid w:val="00EF0FDD"/>
    <w:rsid w:val="00EF16D2"/>
    <w:rsid w:val="00EF17FA"/>
    <w:rsid w:val="00EF191A"/>
    <w:rsid w:val="00EF3FB5"/>
    <w:rsid w:val="00EF453E"/>
    <w:rsid w:val="00EF494C"/>
    <w:rsid w:val="00EF5935"/>
    <w:rsid w:val="00EF5EBF"/>
    <w:rsid w:val="00EF600E"/>
    <w:rsid w:val="00EF6297"/>
    <w:rsid w:val="00EF6483"/>
    <w:rsid w:val="00EF64C3"/>
    <w:rsid w:val="00EF6C94"/>
    <w:rsid w:val="00EF775C"/>
    <w:rsid w:val="00EF792C"/>
    <w:rsid w:val="00EF7FA2"/>
    <w:rsid w:val="00F00DD7"/>
    <w:rsid w:val="00F01336"/>
    <w:rsid w:val="00F014D3"/>
    <w:rsid w:val="00F0259A"/>
    <w:rsid w:val="00F028B2"/>
    <w:rsid w:val="00F03795"/>
    <w:rsid w:val="00F03C9F"/>
    <w:rsid w:val="00F04403"/>
    <w:rsid w:val="00F047BB"/>
    <w:rsid w:val="00F051D9"/>
    <w:rsid w:val="00F05AC1"/>
    <w:rsid w:val="00F05EB7"/>
    <w:rsid w:val="00F06035"/>
    <w:rsid w:val="00F06319"/>
    <w:rsid w:val="00F06704"/>
    <w:rsid w:val="00F06CFE"/>
    <w:rsid w:val="00F07B19"/>
    <w:rsid w:val="00F10115"/>
    <w:rsid w:val="00F10FBC"/>
    <w:rsid w:val="00F11514"/>
    <w:rsid w:val="00F122F7"/>
    <w:rsid w:val="00F12618"/>
    <w:rsid w:val="00F12801"/>
    <w:rsid w:val="00F12B72"/>
    <w:rsid w:val="00F12F2C"/>
    <w:rsid w:val="00F13382"/>
    <w:rsid w:val="00F13CA2"/>
    <w:rsid w:val="00F143A0"/>
    <w:rsid w:val="00F14886"/>
    <w:rsid w:val="00F155A3"/>
    <w:rsid w:val="00F156C2"/>
    <w:rsid w:val="00F15DD8"/>
    <w:rsid w:val="00F15E38"/>
    <w:rsid w:val="00F15F4C"/>
    <w:rsid w:val="00F15FBB"/>
    <w:rsid w:val="00F16763"/>
    <w:rsid w:val="00F16A2C"/>
    <w:rsid w:val="00F16B9A"/>
    <w:rsid w:val="00F17361"/>
    <w:rsid w:val="00F175CA"/>
    <w:rsid w:val="00F176A7"/>
    <w:rsid w:val="00F20051"/>
    <w:rsid w:val="00F2042D"/>
    <w:rsid w:val="00F20430"/>
    <w:rsid w:val="00F20922"/>
    <w:rsid w:val="00F217EB"/>
    <w:rsid w:val="00F21F52"/>
    <w:rsid w:val="00F22364"/>
    <w:rsid w:val="00F227DA"/>
    <w:rsid w:val="00F230EB"/>
    <w:rsid w:val="00F23C57"/>
    <w:rsid w:val="00F23F0C"/>
    <w:rsid w:val="00F2402F"/>
    <w:rsid w:val="00F25098"/>
    <w:rsid w:val="00F25EB6"/>
    <w:rsid w:val="00F26235"/>
    <w:rsid w:val="00F2701B"/>
    <w:rsid w:val="00F27E95"/>
    <w:rsid w:val="00F303C3"/>
    <w:rsid w:val="00F30618"/>
    <w:rsid w:val="00F3105C"/>
    <w:rsid w:val="00F31577"/>
    <w:rsid w:val="00F31B97"/>
    <w:rsid w:val="00F32038"/>
    <w:rsid w:val="00F32657"/>
    <w:rsid w:val="00F327D0"/>
    <w:rsid w:val="00F32B4A"/>
    <w:rsid w:val="00F32C78"/>
    <w:rsid w:val="00F32DAD"/>
    <w:rsid w:val="00F331B3"/>
    <w:rsid w:val="00F33ED1"/>
    <w:rsid w:val="00F3413A"/>
    <w:rsid w:val="00F344EB"/>
    <w:rsid w:val="00F3535C"/>
    <w:rsid w:val="00F353B2"/>
    <w:rsid w:val="00F356C6"/>
    <w:rsid w:val="00F36737"/>
    <w:rsid w:val="00F36C5C"/>
    <w:rsid w:val="00F36D85"/>
    <w:rsid w:val="00F36E80"/>
    <w:rsid w:val="00F376A1"/>
    <w:rsid w:val="00F37934"/>
    <w:rsid w:val="00F37C7D"/>
    <w:rsid w:val="00F4043D"/>
    <w:rsid w:val="00F40A1F"/>
    <w:rsid w:val="00F40DE1"/>
    <w:rsid w:val="00F42368"/>
    <w:rsid w:val="00F4309B"/>
    <w:rsid w:val="00F438AC"/>
    <w:rsid w:val="00F43CA4"/>
    <w:rsid w:val="00F44DE6"/>
    <w:rsid w:val="00F460C7"/>
    <w:rsid w:val="00F46574"/>
    <w:rsid w:val="00F47B07"/>
    <w:rsid w:val="00F47CBE"/>
    <w:rsid w:val="00F47CDA"/>
    <w:rsid w:val="00F47F6F"/>
    <w:rsid w:val="00F5146D"/>
    <w:rsid w:val="00F52244"/>
    <w:rsid w:val="00F52818"/>
    <w:rsid w:val="00F5289C"/>
    <w:rsid w:val="00F52BEC"/>
    <w:rsid w:val="00F52BF1"/>
    <w:rsid w:val="00F5346A"/>
    <w:rsid w:val="00F53ADA"/>
    <w:rsid w:val="00F54231"/>
    <w:rsid w:val="00F5460E"/>
    <w:rsid w:val="00F5490E"/>
    <w:rsid w:val="00F54998"/>
    <w:rsid w:val="00F54B87"/>
    <w:rsid w:val="00F55D82"/>
    <w:rsid w:val="00F56FEA"/>
    <w:rsid w:val="00F5722F"/>
    <w:rsid w:val="00F57F3A"/>
    <w:rsid w:val="00F57FA0"/>
    <w:rsid w:val="00F604DB"/>
    <w:rsid w:val="00F6057A"/>
    <w:rsid w:val="00F611C8"/>
    <w:rsid w:val="00F61319"/>
    <w:rsid w:val="00F62395"/>
    <w:rsid w:val="00F6246A"/>
    <w:rsid w:val="00F62491"/>
    <w:rsid w:val="00F62E01"/>
    <w:rsid w:val="00F631D2"/>
    <w:rsid w:val="00F64438"/>
    <w:rsid w:val="00F64A15"/>
    <w:rsid w:val="00F64E30"/>
    <w:rsid w:val="00F64F7E"/>
    <w:rsid w:val="00F64FC5"/>
    <w:rsid w:val="00F6556D"/>
    <w:rsid w:val="00F657F7"/>
    <w:rsid w:val="00F66663"/>
    <w:rsid w:val="00F667FB"/>
    <w:rsid w:val="00F6685D"/>
    <w:rsid w:val="00F668B3"/>
    <w:rsid w:val="00F66EC8"/>
    <w:rsid w:val="00F6703F"/>
    <w:rsid w:val="00F672CD"/>
    <w:rsid w:val="00F709A4"/>
    <w:rsid w:val="00F709FC"/>
    <w:rsid w:val="00F70AD1"/>
    <w:rsid w:val="00F70CFF"/>
    <w:rsid w:val="00F71EA9"/>
    <w:rsid w:val="00F7207A"/>
    <w:rsid w:val="00F72DAC"/>
    <w:rsid w:val="00F72E38"/>
    <w:rsid w:val="00F734C5"/>
    <w:rsid w:val="00F73E53"/>
    <w:rsid w:val="00F740FF"/>
    <w:rsid w:val="00F743DE"/>
    <w:rsid w:val="00F74442"/>
    <w:rsid w:val="00F74A26"/>
    <w:rsid w:val="00F7540B"/>
    <w:rsid w:val="00F75708"/>
    <w:rsid w:val="00F75839"/>
    <w:rsid w:val="00F76611"/>
    <w:rsid w:val="00F76DE4"/>
    <w:rsid w:val="00F76F9F"/>
    <w:rsid w:val="00F77AB8"/>
    <w:rsid w:val="00F77C89"/>
    <w:rsid w:val="00F77E1F"/>
    <w:rsid w:val="00F8157A"/>
    <w:rsid w:val="00F818A7"/>
    <w:rsid w:val="00F82C59"/>
    <w:rsid w:val="00F82E0F"/>
    <w:rsid w:val="00F83EEF"/>
    <w:rsid w:val="00F84397"/>
    <w:rsid w:val="00F86184"/>
    <w:rsid w:val="00F86276"/>
    <w:rsid w:val="00F86333"/>
    <w:rsid w:val="00F864FC"/>
    <w:rsid w:val="00F866E3"/>
    <w:rsid w:val="00F86899"/>
    <w:rsid w:val="00F86AE8"/>
    <w:rsid w:val="00F872D3"/>
    <w:rsid w:val="00F876C2"/>
    <w:rsid w:val="00F87929"/>
    <w:rsid w:val="00F87E78"/>
    <w:rsid w:val="00F90E67"/>
    <w:rsid w:val="00F9133A"/>
    <w:rsid w:val="00F920BA"/>
    <w:rsid w:val="00F92756"/>
    <w:rsid w:val="00F93496"/>
    <w:rsid w:val="00F935CD"/>
    <w:rsid w:val="00F93B16"/>
    <w:rsid w:val="00F93C33"/>
    <w:rsid w:val="00F94393"/>
    <w:rsid w:val="00F94BC3"/>
    <w:rsid w:val="00F94C05"/>
    <w:rsid w:val="00F95AED"/>
    <w:rsid w:val="00F9624A"/>
    <w:rsid w:val="00F9686F"/>
    <w:rsid w:val="00F96B2B"/>
    <w:rsid w:val="00F96EA7"/>
    <w:rsid w:val="00F97156"/>
    <w:rsid w:val="00F9761E"/>
    <w:rsid w:val="00F97C67"/>
    <w:rsid w:val="00FA0424"/>
    <w:rsid w:val="00FA04B0"/>
    <w:rsid w:val="00FA07DD"/>
    <w:rsid w:val="00FA113B"/>
    <w:rsid w:val="00FA1C7E"/>
    <w:rsid w:val="00FA2336"/>
    <w:rsid w:val="00FA2D25"/>
    <w:rsid w:val="00FA33BE"/>
    <w:rsid w:val="00FA364D"/>
    <w:rsid w:val="00FA3B97"/>
    <w:rsid w:val="00FA405B"/>
    <w:rsid w:val="00FA4BB9"/>
    <w:rsid w:val="00FA5036"/>
    <w:rsid w:val="00FA54B4"/>
    <w:rsid w:val="00FA5F97"/>
    <w:rsid w:val="00FA6550"/>
    <w:rsid w:val="00FA69CE"/>
    <w:rsid w:val="00FA6E0D"/>
    <w:rsid w:val="00FA6E42"/>
    <w:rsid w:val="00FA6E75"/>
    <w:rsid w:val="00FA77EB"/>
    <w:rsid w:val="00FA794F"/>
    <w:rsid w:val="00FB0197"/>
    <w:rsid w:val="00FB066E"/>
    <w:rsid w:val="00FB0D38"/>
    <w:rsid w:val="00FB1DC6"/>
    <w:rsid w:val="00FB2779"/>
    <w:rsid w:val="00FB2E22"/>
    <w:rsid w:val="00FB2F4D"/>
    <w:rsid w:val="00FB35C2"/>
    <w:rsid w:val="00FB441E"/>
    <w:rsid w:val="00FB4612"/>
    <w:rsid w:val="00FB4C18"/>
    <w:rsid w:val="00FB568C"/>
    <w:rsid w:val="00FB57E4"/>
    <w:rsid w:val="00FB5C71"/>
    <w:rsid w:val="00FB60ED"/>
    <w:rsid w:val="00FB64F1"/>
    <w:rsid w:val="00FB687A"/>
    <w:rsid w:val="00FB6E6E"/>
    <w:rsid w:val="00FB6F29"/>
    <w:rsid w:val="00FB741F"/>
    <w:rsid w:val="00FB7B83"/>
    <w:rsid w:val="00FC01A0"/>
    <w:rsid w:val="00FC0F98"/>
    <w:rsid w:val="00FC157C"/>
    <w:rsid w:val="00FC1E10"/>
    <w:rsid w:val="00FC206E"/>
    <w:rsid w:val="00FC223B"/>
    <w:rsid w:val="00FC23EC"/>
    <w:rsid w:val="00FC2E6A"/>
    <w:rsid w:val="00FC35A5"/>
    <w:rsid w:val="00FC3E9A"/>
    <w:rsid w:val="00FC414D"/>
    <w:rsid w:val="00FC546A"/>
    <w:rsid w:val="00FC54A2"/>
    <w:rsid w:val="00FC5626"/>
    <w:rsid w:val="00FC5934"/>
    <w:rsid w:val="00FC5C05"/>
    <w:rsid w:val="00FC5D7A"/>
    <w:rsid w:val="00FC5FA3"/>
    <w:rsid w:val="00FC724C"/>
    <w:rsid w:val="00FC738E"/>
    <w:rsid w:val="00FC7749"/>
    <w:rsid w:val="00FC7773"/>
    <w:rsid w:val="00FC7B4F"/>
    <w:rsid w:val="00FC7E9F"/>
    <w:rsid w:val="00FD03B7"/>
    <w:rsid w:val="00FD068C"/>
    <w:rsid w:val="00FD1139"/>
    <w:rsid w:val="00FD13EA"/>
    <w:rsid w:val="00FD1FA6"/>
    <w:rsid w:val="00FD284B"/>
    <w:rsid w:val="00FD33BB"/>
    <w:rsid w:val="00FD39D7"/>
    <w:rsid w:val="00FD3ADB"/>
    <w:rsid w:val="00FD4239"/>
    <w:rsid w:val="00FD42A6"/>
    <w:rsid w:val="00FD43E0"/>
    <w:rsid w:val="00FD4D7D"/>
    <w:rsid w:val="00FD4F5C"/>
    <w:rsid w:val="00FD51B2"/>
    <w:rsid w:val="00FD5D65"/>
    <w:rsid w:val="00FD6C68"/>
    <w:rsid w:val="00FD7045"/>
    <w:rsid w:val="00FD789B"/>
    <w:rsid w:val="00FD7987"/>
    <w:rsid w:val="00FE0974"/>
    <w:rsid w:val="00FE11A8"/>
    <w:rsid w:val="00FE19FC"/>
    <w:rsid w:val="00FE1E2D"/>
    <w:rsid w:val="00FE2378"/>
    <w:rsid w:val="00FE2CDE"/>
    <w:rsid w:val="00FE2EC0"/>
    <w:rsid w:val="00FE3484"/>
    <w:rsid w:val="00FE35E6"/>
    <w:rsid w:val="00FE398C"/>
    <w:rsid w:val="00FE414A"/>
    <w:rsid w:val="00FE43AB"/>
    <w:rsid w:val="00FE465D"/>
    <w:rsid w:val="00FE4700"/>
    <w:rsid w:val="00FE4AD5"/>
    <w:rsid w:val="00FE60DF"/>
    <w:rsid w:val="00FE6120"/>
    <w:rsid w:val="00FE66FE"/>
    <w:rsid w:val="00FE7E16"/>
    <w:rsid w:val="00FE7EE6"/>
    <w:rsid w:val="00FE7EF0"/>
    <w:rsid w:val="00FF01EB"/>
    <w:rsid w:val="00FF11F8"/>
    <w:rsid w:val="00FF1372"/>
    <w:rsid w:val="00FF29ED"/>
    <w:rsid w:val="00FF31FB"/>
    <w:rsid w:val="00FF332D"/>
    <w:rsid w:val="00FF45A2"/>
    <w:rsid w:val="00FF4BA1"/>
    <w:rsid w:val="00FF4DA7"/>
    <w:rsid w:val="00FF4FFD"/>
    <w:rsid w:val="00FF645D"/>
    <w:rsid w:val="00FF6868"/>
    <w:rsid w:val="00FF6B04"/>
    <w:rsid w:val="00FF6B26"/>
    <w:rsid w:val="00FF6BD2"/>
    <w:rsid w:val="00FF6D80"/>
    <w:rsid w:val="00FF75DB"/>
    <w:rsid w:val="00FF7608"/>
    <w:rsid w:val="00FF7F63"/>
    <w:rsid w:val="04519157"/>
    <w:rsid w:val="08A12B1A"/>
    <w:rsid w:val="08AB4E17"/>
    <w:rsid w:val="0A206DC3"/>
    <w:rsid w:val="0AAC638F"/>
    <w:rsid w:val="0B9A46F0"/>
    <w:rsid w:val="0BB888B3"/>
    <w:rsid w:val="0E444D3C"/>
    <w:rsid w:val="0FE108A9"/>
    <w:rsid w:val="1465993C"/>
    <w:rsid w:val="170E878C"/>
    <w:rsid w:val="17291FD9"/>
    <w:rsid w:val="17B8F64A"/>
    <w:rsid w:val="18B152E3"/>
    <w:rsid w:val="19F58525"/>
    <w:rsid w:val="20D947EC"/>
    <w:rsid w:val="2AB087D2"/>
    <w:rsid w:val="2BEC71CE"/>
    <w:rsid w:val="359E4D2F"/>
    <w:rsid w:val="36B0B8FB"/>
    <w:rsid w:val="39F89C92"/>
    <w:rsid w:val="3D8D1C17"/>
    <w:rsid w:val="3EF90776"/>
    <w:rsid w:val="3F588F36"/>
    <w:rsid w:val="40D0F3EF"/>
    <w:rsid w:val="43770684"/>
    <w:rsid w:val="469E0EB7"/>
    <w:rsid w:val="4876A8A9"/>
    <w:rsid w:val="4909954E"/>
    <w:rsid w:val="4A928EFC"/>
    <w:rsid w:val="4FA9AB4E"/>
    <w:rsid w:val="52D75BD0"/>
    <w:rsid w:val="560317B9"/>
    <w:rsid w:val="5677004B"/>
    <w:rsid w:val="568A0521"/>
    <w:rsid w:val="5C506EEE"/>
    <w:rsid w:val="61251797"/>
    <w:rsid w:val="62ACF1B4"/>
    <w:rsid w:val="648AB0C1"/>
    <w:rsid w:val="6571C40C"/>
    <w:rsid w:val="67D11D0B"/>
    <w:rsid w:val="67DCE082"/>
    <w:rsid w:val="69C61B61"/>
    <w:rsid w:val="6BC018E1"/>
    <w:rsid w:val="6FE782E5"/>
    <w:rsid w:val="70E68F2A"/>
    <w:rsid w:val="71FECA1E"/>
    <w:rsid w:val="729266D2"/>
    <w:rsid w:val="73D4B00E"/>
    <w:rsid w:val="7522636D"/>
    <w:rsid w:val="7B2B6F25"/>
    <w:rsid w:val="7C5CCD5D"/>
    <w:rsid w:val="7CCEDB26"/>
    <w:rsid w:val="7E4BDF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A1FCADC"/>
  <w15:docId w15:val="{76BC907E-F3A0-4C5D-970B-BAC29690D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5B65"/>
    <w:rPr>
      <w:rFonts w:ascii="Verdana" w:hAnsi="Verdana"/>
      <w:sz w:val="20"/>
    </w:rPr>
  </w:style>
  <w:style w:type="paragraph" w:styleId="Heading1">
    <w:name w:val="heading 1"/>
    <w:basedOn w:val="Normal"/>
    <w:next w:val="Normal"/>
    <w:link w:val="Heading1Char"/>
    <w:uiPriority w:val="9"/>
    <w:qFormat/>
    <w:rsid w:val="00833FA5"/>
    <w:pPr>
      <w:keepNext/>
      <w:keepLines/>
      <w:numPr>
        <w:numId w:val="2"/>
      </w:numPr>
      <w:spacing w:before="480" w:after="0"/>
      <w:outlineLvl w:val="0"/>
    </w:pPr>
    <w:rPr>
      <w:rFonts w:eastAsia="Verdana" w:cs="Verdana"/>
      <w:b/>
      <w:bCs/>
      <w:color w:val="365F91" w:themeColor="accent1" w:themeShade="BF"/>
      <w:sz w:val="28"/>
      <w:szCs w:val="28"/>
    </w:rPr>
  </w:style>
  <w:style w:type="paragraph" w:styleId="Heading2">
    <w:name w:val="heading 2"/>
    <w:basedOn w:val="Normal"/>
    <w:next w:val="Normal"/>
    <w:link w:val="Heading2Char"/>
    <w:uiPriority w:val="99"/>
    <w:unhideWhenUsed/>
    <w:qFormat/>
    <w:rsid w:val="006D0B37"/>
    <w:pPr>
      <w:keepNext/>
      <w:keepLines/>
      <w:numPr>
        <w:ilvl w:val="1"/>
        <w:numId w:val="2"/>
      </w:numPr>
      <w:spacing w:before="200" w:after="0"/>
      <w:outlineLvl w:val="1"/>
    </w:pPr>
    <w:rPr>
      <w:rFonts w:eastAsiaTheme="majorEastAsia" w:cstheme="majorBidi"/>
      <w:b/>
      <w:bCs/>
      <w:color w:val="365F91" w:themeColor="accent1" w:themeShade="BF"/>
      <w:sz w:val="22"/>
    </w:rPr>
  </w:style>
  <w:style w:type="paragraph" w:styleId="Heading3">
    <w:name w:val="heading 3"/>
    <w:basedOn w:val="Normal"/>
    <w:next w:val="Normal"/>
    <w:link w:val="Heading3Char"/>
    <w:uiPriority w:val="9"/>
    <w:unhideWhenUsed/>
    <w:qFormat/>
    <w:rsid w:val="009C1CE8"/>
    <w:pPr>
      <w:keepNext/>
      <w:keepLines/>
      <w:numPr>
        <w:ilvl w:val="2"/>
        <w:numId w:val="2"/>
      </w:numPr>
      <w:spacing w:before="200" w:after="0"/>
      <w:outlineLvl w:val="2"/>
    </w:pPr>
    <w:rPr>
      <w:rFonts w:eastAsiaTheme="majorEastAsia" w:cstheme="majorBidi"/>
      <w:b/>
      <w:bCs/>
      <w:color w:val="365F91" w:themeColor="accent1" w:themeShade="BF"/>
      <w:szCs w:val="20"/>
    </w:rPr>
  </w:style>
  <w:style w:type="paragraph" w:styleId="Heading4">
    <w:name w:val="heading 4"/>
    <w:basedOn w:val="Normal"/>
    <w:next w:val="Normal"/>
    <w:link w:val="Heading4Char"/>
    <w:uiPriority w:val="9"/>
    <w:unhideWhenUsed/>
    <w:qFormat/>
    <w:rsid w:val="00692BBF"/>
    <w:pPr>
      <w:keepNext/>
      <w:keepLines/>
      <w:numPr>
        <w:ilvl w:val="3"/>
        <w:numId w:val="2"/>
      </w:numPr>
      <w:spacing w:after="0"/>
      <w:outlineLvl w:val="3"/>
    </w:pPr>
    <w:rPr>
      <w:rFonts w:asciiTheme="majorHAnsi" w:eastAsiaTheme="majorEastAsia" w:hAnsiTheme="majorHAnsi" w:cstheme="majorBidi"/>
      <w:b/>
      <w:bCs/>
      <w:i/>
      <w:iCs/>
      <w:color w:val="4F81BD" w:themeColor="accent1"/>
      <w:sz w:val="18"/>
    </w:rPr>
  </w:style>
  <w:style w:type="paragraph" w:styleId="Heading5">
    <w:name w:val="heading 5"/>
    <w:basedOn w:val="Normal"/>
    <w:next w:val="Normal"/>
    <w:link w:val="Heading5Char"/>
    <w:uiPriority w:val="9"/>
    <w:unhideWhenUsed/>
    <w:qFormat/>
    <w:rsid w:val="00692BBF"/>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E6DCB"/>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E6DCB"/>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E6DC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6DC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H3"/>
    <w:basedOn w:val="Normal"/>
    <w:uiPriority w:val="34"/>
    <w:qFormat/>
    <w:rsid w:val="001B40F5"/>
    <w:pPr>
      <w:ind w:left="720"/>
      <w:contextualSpacing/>
    </w:pPr>
  </w:style>
  <w:style w:type="table" w:styleId="TableGrid">
    <w:name w:val="Table Grid"/>
    <w:basedOn w:val="TableNormal"/>
    <w:uiPriority w:val="59"/>
    <w:rsid w:val="009369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9"/>
    <w:rsid w:val="006D0B37"/>
    <w:rPr>
      <w:rFonts w:ascii="Verdana" w:eastAsiaTheme="majorEastAsia" w:hAnsi="Verdana" w:cstheme="majorBidi"/>
      <w:b/>
      <w:bCs/>
      <w:color w:val="365F91" w:themeColor="accent1" w:themeShade="BF"/>
    </w:rPr>
  </w:style>
  <w:style w:type="character" w:customStyle="1" w:styleId="Heading1Char">
    <w:name w:val="Heading 1 Char"/>
    <w:basedOn w:val="DefaultParagraphFont"/>
    <w:link w:val="Heading1"/>
    <w:uiPriority w:val="9"/>
    <w:rsid w:val="00833FA5"/>
    <w:rPr>
      <w:rFonts w:ascii="Verdana" w:eastAsia="Verdana" w:hAnsi="Verdana" w:cs="Verdana"/>
      <w:b/>
      <w:bCs/>
      <w:color w:val="365F91" w:themeColor="accent1" w:themeShade="BF"/>
      <w:sz w:val="28"/>
      <w:szCs w:val="28"/>
    </w:rPr>
  </w:style>
  <w:style w:type="character" w:customStyle="1" w:styleId="Heading3Char">
    <w:name w:val="Heading 3 Char"/>
    <w:basedOn w:val="DefaultParagraphFont"/>
    <w:link w:val="Heading3"/>
    <w:uiPriority w:val="9"/>
    <w:rsid w:val="009C1CE8"/>
    <w:rPr>
      <w:rFonts w:ascii="Verdana" w:eastAsiaTheme="majorEastAsia" w:hAnsi="Verdana" w:cstheme="majorBidi"/>
      <w:b/>
      <w:bCs/>
      <w:color w:val="365F91" w:themeColor="accent1" w:themeShade="BF"/>
      <w:sz w:val="20"/>
      <w:szCs w:val="20"/>
    </w:rPr>
  </w:style>
  <w:style w:type="paragraph" w:styleId="BalloonText">
    <w:name w:val="Balloon Text"/>
    <w:basedOn w:val="Normal"/>
    <w:link w:val="BalloonTextChar"/>
    <w:uiPriority w:val="99"/>
    <w:semiHidden/>
    <w:unhideWhenUsed/>
    <w:rsid w:val="00784D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4D97"/>
    <w:rPr>
      <w:rFonts w:ascii="Tahoma" w:hAnsi="Tahoma" w:cs="Tahoma"/>
      <w:sz w:val="16"/>
      <w:szCs w:val="16"/>
    </w:rPr>
  </w:style>
  <w:style w:type="paragraph" w:styleId="TOCHeading">
    <w:name w:val="TOC Heading"/>
    <w:basedOn w:val="Heading1"/>
    <w:next w:val="Normal"/>
    <w:uiPriority w:val="39"/>
    <w:semiHidden/>
    <w:unhideWhenUsed/>
    <w:qFormat/>
    <w:rsid w:val="003C5296"/>
    <w:pPr>
      <w:outlineLvl w:val="9"/>
    </w:pPr>
  </w:style>
  <w:style w:type="paragraph" w:styleId="TOC1">
    <w:name w:val="toc 1"/>
    <w:basedOn w:val="Normal"/>
    <w:next w:val="Normal"/>
    <w:autoRedefine/>
    <w:uiPriority w:val="39"/>
    <w:unhideWhenUsed/>
    <w:rsid w:val="003C5296"/>
    <w:pPr>
      <w:spacing w:after="100"/>
    </w:pPr>
  </w:style>
  <w:style w:type="paragraph" w:styleId="TOC2">
    <w:name w:val="toc 2"/>
    <w:basedOn w:val="Normal"/>
    <w:next w:val="Normal"/>
    <w:autoRedefine/>
    <w:uiPriority w:val="39"/>
    <w:unhideWhenUsed/>
    <w:rsid w:val="003C5296"/>
    <w:pPr>
      <w:spacing w:after="100"/>
      <w:ind w:left="220"/>
    </w:pPr>
  </w:style>
  <w:style w:type="paragraph" w:styleId="TOC3">
    <w:name w:val="toc 3"/>
    <w:basedOn w:val="Normal"/>
    <w:next w:val="Normal"/>
    <w:autoRedefine/>
    <w:uiPriority w:val="39"/>
    <w:unhideWhenUsed/>
    <w:rsid w:val="005C279B"/>
    <w:pPr>
      <w:tabs>
        <w:tab w:val="right" w:leader="dot" w:pos="9350"/>
      </w:tabs>
      <w:spacing w:after="100"/>
      <w:ind w:left="440"/>
    </w:pPr>
    <w:rPr>
      <w:i/>
      <w:noProof/>
    </w:rPr>
  </w:style>
  <w:style w:type="character" w:styleId="Hyperlink">
    <w:name w:val="Hyperlink"/>
    <w:basedOn w:val="DefaultParagraphFont"/>
    <w:uiPriority w:val="99"/>
    <w:unhideWhenUsed/>
    <w:rsid w:val="003C5296"/>
    <w:rPr>
      <w:color w:val="0000FF" w:themeColor="hyperlink"/>
      <w:u w:val="single"/>
    </w:rPr>
  </w:style>
  <w:style w:type="character" w:customStyle="1" w:styleId="apple-converted-space">
    <w:name w:val="apple-converted-space"/>
    <w:basedOn w:val="DefaultParagraphFont"/>
    <w:rsid w:val="00CA124A"/>
  </w:style>
  <w:style w:type="character" w:customStyle="1" w:styleId="apple-style-span">
    <w:name w:val="apple-style-span"/>
    <w:basedOn w:val="DefaultParagraphFont"/>
    <w:rsid w:val="00B74BF5"/>
  </w:style>
  <w:style w:type="paragraph" w:styleId="ListBullet">
    <w:name w:val="List Bullet"/>
    <w:basedOn w:val="Normal"/>
    <w:uiPriority w:val="99"/>
    <w:rsid w:val="002A148E"/>
    <w:pPr>
      <w:numPr>
        <w:numId w:val="1"/>
      </w:numPr>
    </w:pPr>
    <w:rPr>
      <w:rFonts w:ascii="Calibri" w:eastAsia="Calibri" w:hAnsi="Calibri" w:cs="Times New Roman"/>
    </w:rPr>
  </w:style>
  <w:style w:type="character" w:styleId="FollowedHyperlink">
    <w:name w:val="FollowedHyperlink"/>
    <w:basedOn w:val="DefaultParagraphFont"/>
    <w:uiPriority w:val="99"/>
    <w:semiHidden/>
    <w:unhideWhenUsed/>
    <w:rsid w:val="00886170"/>
    <w:rPr>
      <w:color w:val="800080" w:themeColor="followedHyperlink"/>
      <w:u w:val="single"/>
    </w:rPr>
  </w:style>
  <w:style w:type="character" w:customStyle="1" w:styleId="Heading4Char">
    <w:name w:val="Heading 4 Char"/>
    <w:basedOn w:val="DefaultParagraphFont"/>
    <w:link w:val="Heading4"/>
    <w:uiPriority w:val="9"/>
    <w:rsid w:val="00692BBF"/>
    <w:rPr>
      <w:rFonts w:asciiTheme="majorHAnsi" w:eastAsiaTheme="majorEastAsia" w:hAnsiTheme="majorHAnsi" w:cstheme="majorBidi"/>
      <w:b/>
      <w:bCs/>
      <w:i/>
      <w:iCs/>
      <w:color w:val="4F81BD" w:themeColor="accent1"/>
      <w:sz w:val="18"/>
    </w:rPr>
  </w:style>
  <w:style w:type="character" w:customStyle="1" w:styleId="Heading5Char">
    <w:name w:val="Heading 5 Char"/>
    <w:basedOn w:val="DefaultParagraphFont"/>
    <w:link w:val="Heading5"/>
    <w:uiPriority w:val="9"/>
    <w:rsid w:val="00692BBF"/>
    <w:rPr>
      <w:rFonts w:asciiTheme="majorHAnsi" w:eastAsiaTheme="majorEastAsia" w:hAnsiTheme="majorHAnsi" w:cstheme="majorBidi"/>
      <w:color w:val="243F60" w:themeColor="accent1" w:themeShade="7F"/>
      <w:sz w:val="20"/>
    </w:rPr>
  </w:style>
  <w:style w:type="paragraph" w:customStyle="1" w:styleId="Default">
    <w:name w:val="Default"/>
    <w:rsid w:val="00074275"/>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TOC4">
    <w:name w:val="toc 4"/>
    <w:basedOn w:val="Normal"/>
    <w:next w:val="Normal"/>
    <w:autoRedefine/>
    <w:uiPriority w:val="39"/>
    <w:unhideWhenUsed/>
    <w:rsid w:val="00617C14"/>
    <w:pPr>
      <w:spacing w:after="100"/>
      <w:ind w:left="660"/>
    </w:pPr>
    <w:rPr>
      <w:rFonts w:eastAsiaTheme="minorEastAsia"/>
    </w:rPr>
  </w:style>
  <w:style w:type="paragraph" w:styleId="TOC5">
    <w:name w:val="toc 5"/>
    <w:basedOn w:val="Normal"/>
    <w:next w:val="Normal"/>
    <w:autoRedefine/>
    <w:uiPriority w:val="39"/>
    <w:unhideWhenUsed/>
    <w:rsid w:val="00617C14"/>
    <w:pPr>
      <w:spacing w:after="100"/>
      <w:ind w:left="880"/>
    </w:pPr>
    <w:rPr>
      <w:rFonts w:eastAsiaTheme="minorEastAsia"/>
    </w:rPr>
  </w:style>
  <w:style w:type="paragraph" w:styleId="TOC6">
    <w:name w:val="toc 6"/>
    <w:basedOn w:val="Normal"/>
    <w:next w:val="Normal"/>
    <w:autoRedefine/>
    <w:uiPriority w:val="39"/>
    <w:unhideWhenUsed/>
    <w:rsid w:val="00617C14"/>
    <w:pPr>
      <w:spacing w:after="100"/>
      <w:ind w:left="1100"/>
    </w:pPr>
    <w:rPr>
      <w:rFonts w:eastAsiaTheme="minorEastAsia"/>
    </w:rPr>
  </w:style>
  <w:style w:type="paragraph" w:styleId="TOC7">
    <w:name w:val="toc 7"/>
    <w:basedOn w:val="Normal"/>
    <w:next w:val="Normal"/>
    <w:autoRedefine/>
    <w:uiPriority w:val="39"/>
    <w:unhideWhenUsed/>
    <w:rsid w:val="00617C14"/>
    <w:pPr>
      <w:spacing w:after="100"/>
      <w:ind w:left="1320"/>
    </w:pPr>
    <w:rPr>
      <w:rFonts w:eastAsiaTheme="minorEastAsia"/>
    </w:rPr>
  </w:style>
  <w:style w:type="paragraph" w:styleId="TOC8">
    <w:name w:val="toc 8"/>
    <w:basedOn w:val="Normal"/>
    <w:next w:val="Normal"/>
    <w:autoRedefine/>
    <w:uiPriority w:val="39"/>
    <w:unhideWhenUsed/>
    <w:rsid w:val="00617C14"/>
    <w:pPr>
      <w:spacing w:after="100"/>
      <w:ind w:left="1540"/>
    </w:pPr>
    <w:rPr>
      <w:rFonts w:eastAsiaTheme="minorEastAsia"/>
    </w:rPr>
  </w:style>
  <w:style w:type="paragraph" w:styleId="TOC9">
    <w:name w:val="toc 9"/>
    <w:basedOn w:val="Normal"/>
    <w:next w:val="Normal"/>
    <w:autoRedefine/>
    <w:uiPriority w:val="39"/>
    <w:unhideWhenUsed/>
    <w:rsid w:val="00617C14"/>
    <w:pPr>
      <w:spacing w:after="100"/>
      <w:ind w:left="1760"/>
    </w:pPr>
    <w:rPr>
      <w:rFonts w:eastAsiaTheme="minorEastAsia"/>
    </w:rPr>
  </w:style>
  <w:style w:type="paragraph" w:styleId="Header">
    <w:name w:val="header"/>
    <w:basedOn w:val="Normal"/>
    <w:link w:val="HeaderChar"/>
    <w:uiPriority w:val="99"/>
    <w:unhideWhenUsed/>
    <w:rsid w:val="00BF55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55ED"/>
  </w:style>
  <w:style w:type="paragraph" w:styleId="Footer">
    <w:name w:val="footer"/>
    <w:basedOn w:val="Normal"/>
    <w:link w:val="FooterChar"/>
    <w:uiPriority w:val="99"/>
    <w:unhideWhenUsed/>
    <w:rsid w:val="00BF55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55ED"/>
  </w:style>
  <w:style w:type="character" w:customStyle="1" w:styleId="il">
    <w:name w:val="il"/>
    <w:basedOn w:val="DefaultParagraphFont"/>
    <w:rsid w:val="005E00F0"/>
  </w:style>
  <w:style w:type="character" w:styleId="Emphasis">
    <w:name w:val="Emphasis"/>
    <w:basedOn w:val="DefaultParagraphFont"/>
    <w:uiPriority w:val="20"/>
    <w:qFormat/>
    <w:rsid w:val="003C264D"/>
    <w:rPr>
      <w:i/>
      <w:iCs/>
    </w:rPr>
  </w:style>
  <w:style w:type="character" w:styleId="CommentReference">
    <w:name w:val="annotation reference"/>
    <w:basedOn w:val="DefaultParagraphFont"/>
    <w:uiPriority w:val="99"/>
    <w:semiHidden/>
    <w:unhideWhenUsed/>
    <w:rsid w:val="00597D89"/>
    <w:rPr>
      <w:sz w:val="16"/>
      <w:szCs w:val="16"/>
    </w:rPr>
  </w:style>
  <w:style w:type="paragraph" w:styleId="CommentText">
    <w:name w:val="annotation text"/>
    <w:basedOn w:val="Normal"/>
    <w:link w:val="CommentTextChar"/>
    <w:uiPriority w:val="99"/>
    <w:unhideWhenUsed/>
    <w:rsid w:val="00597D89"/>
    <w:pPr>
      <w:spacing w:line="240" w:lineRule="auto"/>
    </w:pPr>
    <w:rPr>
      <w:szCs w:val="20"/>
    </w:rPr>
  </w:style>
  <w:style w:type="character" w:customStyle="1" w:styleId="CommentTextChar">
    <w:name w:val="Comment Text Char"/>
    <w:basedOn w:val="DefaultParagraphFont"/>
    <w:link w:val="CommentText"/>
    <w:uiPriority w:val="99"/>
    <w:rsid w:val="00597D89"/>
    <w:rPr>
      <w:sz w:val="20"/>
      <w:szCs w:val="20"/>
    </w:rPr>
  </w:style>
  <w:style w:type="paragraph" w:styleId="CommentSubject">
    <w:name w:val="annotation subject"/>
    <w:basedOn w:val="CommentText"/>
    <w:next w:val="CommentText"/>
    <w:link w:val="CommentSubjectChar"/>
    <w:uiPriority w:val="99"/>
    <w:semiHidden/>
    <w:unhideWhenUsed/>
    <w:rsid w:val="00597D89"/>
    <w:rPr>
      <w:b/>
      <w:bCs/>
    </w:rPr>
  </w:style>
  <w:style w:type="character" w:customStyle="1" w:styleId="CommentSubjectChar">
    <w:name w:val="Comment Subject Char"/>
    <w:basedOn w:val="CommentTextChar"/>
    <w:link w:val="CommentSubject"/>
    <w:uiPriority w:val="99"/>
    <w:semiHidden/>
    <w:rsid w:val="00597D89"/>
    <w:rPr>
      <w:b/>
      <w:bCs/>
      <w:sz w:val="20"/>
      <w:szCs w:val="20"/>
    </w:rPr>
  </w:style>
  <w:style w:type="character" w:customStyle="1" w:styleId="Quote1">
    <w:name w:val="Quote1"/>
    <w:basedOn w:val="DefaultParagraphFont"/>
    <w:rsid w:val="006E6B0C"/>
    <w:rPr>
      <w:color w:val="65379C"/>
    </w:rPr>
  </w:style>
  <w:style w:type="paragraph" w:styleId="Revision">
    <w:name w:val="Revision"/>
    <w:hidden/>
    <w:uiPriority w:val="99"/>
    <w:semiHidden/>
    <w:rsid w:val="004F616B"/>
    <w:pPr>
      <w:spacing w:after="0" w:line="240" w:lineRule="auto"/>
    </w:pPr>
  </w:style>
  <w:style w:type="character" w:customStyle="1" w:styleId="bzdefaulthidden">
    <w:name w:val="bz_default_hidden"/>
    <w:basedOn w:val="DefaultParagraphFont"/>
    <w:rsid w:val="00AC320A"/>
  </w:style>
  <w:style w:type="character" w:customStyle="1" w:styleId="Heading6Char">
    <w:name w:val="Heading 6 Char"/>
    <w:basedOn w:val="DefaultParagraphFont"/>
    <w:link w:val="Heading6"/>
    <w:uiPriority w:val="9"/>
    <w:semiHidden/>
    <w:rsid w:val="00EE6DCB"/>
    <w:rPr>
      <w:rFonts w:asciiTheme="majorHAnsi" w:eastAsiaTheme="majorEastAsia" w:hAnsiTheme="majorHAnsi" w:cstheme="majorBidi"/>
      <w:color w:val="243F60" w:themeColor="accent1" w:themeShade="7F"/>
      <w:sz w:val="20"/>
    </w:rPr>
  </w:style>
  <w:style w:type="character" w:customStyle="1" w:styleId="Heading7Char">
    <w:name w:val="Heading 7 Char"/>
    <w:basedOn w:val="DefaultParagraphFont"/>
    <w:link w:val="Heading7"/>
    <w:uiPriority w:val="9"/>
    <w:semiHidden/>
    <w:rsid w:val="00EE6DCB"/>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uiPriority w:val="9"/>
    <w:semiHidden/>
    <w:rsid w:val="00EE6D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6DCB"/>
    <w:rPr>
      <w:rFonts w:asciiTheme="majorHAnsi" w:eastAsiaTheme="majorEastAsia" w:hAnsiTheme="majorHAnsi" w:cstheme="majorBidi"/>
      <w:i/>
      <w:iCs/>
      <w:color w:val="272727" w:themeColor="text1" w:themeTint="D8"/>
      <w:sz w:val="21"/>
      <w:szCs w:val="21"/>
    </w:rPr>
  </w:style>
  <w:style w:type="numbering" w:customStyle="1" w:styleId="NoList1">
    <w:name w:val="No List1"/>
    <w:next w:val="NoList"/>
    <w:uiPriority w:val="99"/>
    <w:semiHidden/>
    <w:unhideWhenUsed/>
    <w:rsid w:val="00C927FF"/>
  </w:style>
  <w:style w:type="numbering" w:customStyle="1" w:styleId="NoList11">
    <w:name w:val="No List11"/>
    <w:next w:val="NoList"/>
    <w:uiPriority w:val="99"/>
    <w:semiHidden/>
    <w:unhideWhenUsed/>
    <w:rsid w:val="00410E4B"/>
  </w:style>
  <w:style w:type="paragraph" w:styleId="HTMLPreformatted">
    <w:name w:val="HTML Preformatted"/>
    <w:basedOn w:val="Normal"/>
    <w:link w:val="HTMLPreformattedChar"/>
    <w:uiPriority w:val="99"/>
    <w:unhideWhenUsed/>
    <w:rsid w:val="00343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3431F2"/>
    <w:rPr>
      <w:rFonts w:ascii="Courier New" w:eastAsia="Times New Roman" w:hAnsi="Courier New" w:cs="Courier New"/>
      <w:sz w:val="20"/>
      <w:szCs w:val="20"/>
    </w:rPr>
  </w:style>
  <w:style w:type="table" w:customStyle="1" w:styleId="TableGrid1">
    <w:name w:val="Table Grid1"/>
    <w:basedOn w:val="TableNormal"/>
    <w:next w:val="TableGrid"/>
    <w:uiPriority w:val="59"/>
    <w:rsid w:val="005E16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31577"/>
    <w:pPr>
      <w:pBdr>
        <w:bottom w:val="single" w:sz="8" w:space="4" w:color="auto"/>
      </w:pBdr>
      <w:spacing w:after="300" w:line="240" w:lineRule="auto"/>
      <w:contextualSpacing/>
    </w:pPr>
    <w:rPr>
      <w:rFonts w:ascii="Arial Black" w:eastAsiaTheme="majorEastAsia" w:hAnsi="Arial Black" w:cstheme="majorBidi"/>
      <w:spacing w:val="5"/>
      <w:kern w:val="28"/>
      <w:sz w:val="60"/>
      <w:szCs w:val="60"/>
    </w:rPr>
  </w:style>
  <w:style w:type="character" w:customStyle="1" w:styleId="TitleChar">
    <w:name w:val="Title Char"/>
    <w:basedOn w:val="DefaultParagraphFont"/>
    <w:link w:val="Title"/>
    <w:uiPriority w:val="10"/>
    <w:rsid w:val="00F31577"/>
    <w:rPr>
      <w:rFonts w:ascii="Arial Black" w:eastAsiaTheme="majorEastAsia" w:hAnsi="Arial Black" w:cstheme="majorBidi"/>
      <w:spacing w:val="5"/>
      <w:kern w:val="28"/>
      <w:sz w:val="60"/>
      <w:szCs w:val="60"/>
    </w:rPr>
  </w:style>
  <w:style w:type="paragraph" w:styleId="Subtitle">
    <w:name w:val="Subtitle"/>
    <w:basedOn w:val="Normal"/>
    <w:next w:val="Normal"/>
    <w:link w:val="SubtitleChar"/>
    <w:uiPriority w:val="11"/>
    <w:qFormat/>
    <w:rsid w:val="00F31577"/>
    <w:rPr>
      <w:rFonts w:asciiTheme="minorHAnsi" w:eastAsiaTheme="minorEastAsia" w:hAnsiTheme="minorHAnsi"/>
      <w:sz w:val="40"/>
      <w:szCs w:val="44"/>
    </w:rPr>
  </w:style>
  <w:style w:type="character" w:customStyle="1" w:styleId="SubtitleChar">
    <w:name w:val="Subtitle Char"/>
    <w:basedOn w:val="DefaultParagraphFont"/>
    <w:link w:val="Subtitle"/>
    <w:uiPriority w:val="11"/>
    <w:rsid w:val="00F31577"/>
    <w:rPr>
      <w:rFonts w:eastAsiaTheme="minorEastAsia"/>
      <w:sz w:val="40"/>
      <w:szCs w:val="44"/>
    </w:rPr>
  </w:style>
  <w:style w:type="paragraph" w:styleId="BodyText">
    <w:name w:val="Body Text"/>
    <w:basedOn w:val="Normal"/>
    <w:link w:val="BodyTextChar"/>
    <w:rsid w:val="00853D5C"/>
    <w:pPr>
      <w:spacing w:after="160" w:line="280" w:lineRule="exact"/>
    </w:pPr>
    <w:rPr>
      <w:rFonts w:ascii="Garamond" w:eastAsia="Times New Roman" w:hAnsi="Garamond" w:cs="Times New Roman"/>
      <w:spacing w:val="-4"/>
      <w:sz w:val="22"/>
      <w:szCs w:val="20"/>
    </w:rPr>
  </w:style>
  <w:style w:type="character" w:customStyle="1" w:styleId="BodyTextChar">
    <w:name w:val="Body Text Char"/>
    <w:basedOn w:val="DefaultParagraphFont"/>
    <w:link w:val="BodyText"/>
    <w:rsid w:val="00853D5C"/>
    <w:rPr>
      <w:rFonts w:ascii="Garamond" w:eastAsia="Times New Roman" w:hAnsi="Garamond" w:cs="Times New Roman"/>
      <w:spacing w:val="-4"/>
      <w:szCs w:val="20"/>
    </w:rPr>
  </w:style>
  <w:style w:type="character" w:customStyle="1" w:styleId="UnresolvedMention1">
    <w:name w:val="Unresolved Mention1"/>
    <w:basedOn w:val="DefaultParagraphFont"/>
    <w:uiPriority w:val="99"/>
    <w:semiHidden/>
    <w:unhideWhenUsed/>
    <w:rsid w:val="0037602A"/>
    <w:rPr>
      <w:color w:val="605E5C"/>
      <w:shd w:val="clear" w:color="auto" w:fill="E1DFDD"/>
    </w:rPr>
  </w:style>
  <w:style w:type="character" w:customStyle="1" w:styleId="pl-e">
    <w:name w:val="pl-e"/>
    <w:basedOn w:val="DefaultParagraphFont"/>
    <w:rsid w:val="00D76607"/>
  </w:style>
  <w:style w:type="character" w:customStyle="1" w:styleId="pl-s">
    <w:name w:val="pl-s"/>
    <w:basedOn w:val="DefaultParagraphFont"/>
    <w:rsid w:val="00D76607"/>
  </w:style>
  <w:style w:type="character" w:customStyle="1" w:styleId="pl-pds">
    <w:name w:val="pl-pds"/>
    <w:basedOn w:val="DefaultParagraphFont"/>
    <w:rsid w:val="00D766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700588">
      <w:bodyDiv w:val="1"/>
      <w:marLeft w:val="0"/>
      <w:marRight w:val="0"/>
      <w:marTop w:val="0"/>
      <w:marBottom w:val="0"/>
      <w:divBdr>
        <w:top w:val="none" w:sz="0" w:space="0" w:color="auto"/>
        <w:left w:val="none" w:sz="0" w:space="0" w:color="auto"/>
        <w:bottom w:val="none" w:sz="0" w:space="0" w:color="auto"/>
        <w:right w:val="none" w:sz="0" w:space="0" w:color="auto"/>
      </w:divBdr>
    </w:div>
    <w:div w:id="30543974">
      <w:bodyDiv w:val="1"/>
      <w:marLeft w:val="0"/>
      <w:marRight w:val="0"/>
      <w:marTop w:val="0"/>
      <w:marBottom w:val="0"/>
      <w:divBdr>
        <w:top w:val="none" w:sz="0" w:space="0" w:color="auto"/>
        <w:left w:val="none" w:sz="0" w:space="0" w:color="auto"/>
        <w:bottom w:val="none" w:sz="0" w:space="0" w:color="auto"/>
        <w:right w:val="none" w:sz="0" w:space="0" w:color="auto"/>
      </w:divBdr>
      <w:divsChild>
        <w:div w:id="174003552">
          <w:marLeft w:val="0"/>
          <w:marRight w:val="0"/>
          <w:marTop w:val="0"/>
          <w:marBottom w:val="0"/>
          <w:divBdr>
            <w:top w:val="none" w:sz="0" w:space="0" w:color="auto"/>
            <w:left w:val="none" w:sz="0" w:space="0" w:color="auto"/>
            <w:bottom w:val="none" w:sz="0" w:space="0" w:color="auto"/>
            <w:right w:val="none" w:sz="0" w:space="0" w:color="auto"/>
          </w:divBdr>
        </w:div>
        <w:div w:id="1673800974">
          <w:marLeft w:val="0"/>
          <w:marRight w:val="0"/>
          <w:marTop w:val="0"/>
          <w:marBottom w:val="0"/>
          <w:divBdr>
            <w:top w:val="none" w:sz="0" w:space="0" w:color="auto"/>
            <w:left w:val="none" w:sz="0" w:space="0" w:color="auto"/>
            <w:bottom w:val="none" w:sz="0" w:space="0" w:color="auto"/>
            <w:right w:val="none" w:sz="0" w:space="0" w:color="auto"/>
          </w:divBdr>
        </w:div>
      </w:divsChild>
    </w:div>
    <w:div w:id="48110583">
      <w:bodyDiv w:val="1"/>
      <w:marLeft w:val="0"/>
      <w:marRight w:val="0"/>
      <w:marTop w:val="0"/>
      <w:marBottom w:val="0"/>
      <w:divBdr>
        <w:top w:val="none" w:sz="0" w:space="0" w:color="auto"/>
        <w:left w:val="none" w:sz="0" w:space="0" w:color="auto"/>
        <w:bottom w:val="none" w:sz="0" w:space="0" w:color="auto"/>
        <w:right w:val="none" w:sz="0" w:space="0" w:color="auto"/>
      </w:divBdr>
    </w:div>
    <w:div w:id="100954405">
      <w:bodyDiv w:val="1"/>
      <w:marLeft w:val="0"/>
      <w:marRight w:val="0"/>
      <w:marTop w:val="0"/>
      <w:marBottom w:val="0"/>
      <w:divBdr>
        <w:top w:val="none" w:sz="0" w:space="0" w:color="auto"/>
        <w:left w:val="none" w:sz="0" w:space="0" w:color="auto"/>
        <w:bottom w:val="none" w:sz="0" w:space="0" w:color="auto"/>
        <w:right w:val="none" w:sz="0" w:space="0" w:color="auto"/>
      </w:divBdr>
      <w:divsChild>
        <w:div w:id="1896352221">
          <w:marLeft w:val="0"/>
          <w:marRight w:val="0"/>
          <w:marTop w:val="0"/>
          <w:marBottom w:val="0"/>
          <w:divBdr>
            <w:top w:val="none" w:sz="0" w:space="0" w:color="auto"/>
            <w:left w:val="none" w:sz="0" w:space="0" w:color="auto"/>
            <w:bottom w:val="none" w:sz="0" w:space="0" w:color="auto"/>
            <w:right w:val="none" w:sz="0" w:space="0" w:color="auto"/>
          </w:divBdr>
        </w:div>
        <w:div w:id="2126577834">
          <w:marLeft w:val="0"/>
          <w:marRight w:val="0"/>
          <w:marTop w:val="0"/>
          <w:marBottom w:val="0"/>
          <w:divBdr>
            <w:top w:val="none" w:sz="0" w:space="0" w:color="auto"/>
            <w:left w:val="none" w:sz="0" w:space="0" w:color="auto"/>
            <w:bottom w:val="none" w:sz="0" w:space="0" w:color="auto"/>
            <w:right w:val="none" w:sz="0" w:space="0" w:color="auto"/>
          </w:divBdr>
        </w:div>
      </w:divsChild>
    </w:div>
    <w:div w:id="210003610">
      <w:bodyDiv w:val="1"/>
      <w:marLeft w:val="0"/>
      <w:marRight w:val="0"/>
      <w:marTop w:val="0"/>
      <w:marBottom w:val="0"/>
      <w:divBdr>
        <w:top w:val="none" w:sz="0" w:space="0" w:color="auto"/>
        <w:left w:val="none" w:sz="0" w:space="0" w:color="auto"/>
        <w:bottom w:val="none" w:sz="0" w:space="0" w:color="auto"/>
        <w:right w:val="none" w:sz="0" w:space="0" w:color="auto"/>
      </w:divBdr>
      <w:divsChild>
        <w:div w:id="338048802">
          <w:blockQuote w:val="1"/>
          <w:marLeft w:val="96"/>
          <w:marRight w:val="0"/>
          <w:marTop w:val="0"/>
          <w:marBottom w:val="0"/>
          <w:divBdr>
            <w:top w:val="none" w:sz="0" w:space="0" w:color="auto"/>
            <w:left w:val="single" w:sz="6" w:space="6" w:color="CCCCCC"/>
            <w:bottom w:val="none" w:sz="0" w:space="0" w:color="auto"/>
            <w:right w:val="none" w:sz="0" w:space="0" w:color="auto"/>
          </w:divBdr>
        </w:div>
        <w:div w:id="427503134">
          <w:marLeft w:val="0"/>
          <w:marRight w:val="0"/>
          <w:marTop w:val="0"/>
          <w:marBottom w:val="0"/>
          <w:divBdr>
            <w:top w:val="none" w:sz="0" w:space="0" w:color="auto"/>
            <w:left w:val="none" w:sz="0" w:space="0" w:color="auto"/>
            <w:bottom w:val="none" w:sz="0" w:space="0" w:color="auto"/>
            <w:right w:val="none" w:sz="0" w:space="0" w:color="auto"/>
          </w:divBdr>
        </w:div>
        <w:div w:id="541984768">
          <w:blockQuote w:val="1"/>
          <w:marLeft w:val="96"/>
          <w:marRight w:val="0"/>
          <w:marTop w:val="0"/>
          <w:marBottom w:val="0"/>
          <w:divBdr>
            <w:top w:val="none" w:sz="0" w:space="0" w:color="auto"/>
            <w:left w:val="single" w:sz="6" w:space="6" w:color="CCCCCC"/>
            <w:bottom w:val="none" w:sz="0" w:space="0" w:color="auto"/>
            <w:right w:val="none" w:sz="0" w:space="0" w:color="auto"/>
          </w:divBdr>
        </w:div>
        <w:div w:id="769472594">
          <w:blockQuote w:val="1"/>
          <w:marLeft w:val="96"/>
          <w:marRight w:val="0"/>
          <w:marTop w:val="0"/>
          <w:marBottom w:val="0"/>
          <w:divBdr>
            <w:top w:val="none" w:sz="0" w:space="0" w:color="auto"/>
            <w:left w:val="single" w:sz="6" w:space="6" w:color="CCCCCC"/>
            <w:bottom w:val="none" w:sz="0" w:space="0" w:color="auto"/>
            <w:right w:val="none" w:sz="0" w:space="0" w:color="auto"/>
          </w:divBdr>
        </w:div>
        <w:div w:id="853305865">
          <w:marLeft w:val="0"/>
          <w:marRight w:val="0"/>
          <w:marTop w:val="0"/>
          <w:marBottom w:val="0"/>
          <w:divBdr>
            <w:top w:val="none" w:sz="0" w:space="0" w:color="auto"/>
            <w:left w:val="none" w:sz="0" w:space="0" w:color="auto"/>
            <w:bottom w:val="none" w:sz="0" w:space="0" w:color="auto"/>
            <w:right w:val="none" w:sz="0" w:space="0" w:color="auto"/>
          </w:divBdr>
        </w:div>
        <w:div w:id="1224948370">
          <w:marLeft w:val="0"/>
          <w:marRight w:val="0"/>
          <w:marTop w:val="0"/>
          <w:marBottom w:val="0"/>
          <w:divBdr>
            <w:top w:val="none" w:sz="0" w:space="0" w:color="auto"/>
            <w:left w:val="none" w:sz="0" w:space="0" w:color="auto"/>
            <w:bottom w:val="none" w:sz="0" w:space="0" w:color="auto"/>
            <w:right w:val="none" w:sz="0" w:space="0" w:color="auto"/>
          </w:divBdr>
        </w:div>
        <w:div w:id="1274943851">
          <w:marLeft w:val="0"/>
          <w:marRight w:val="0"/>
          <w:marTop w:val="0"/>
          <w:marBottom w:val="0"/>
          <w:divBdr>
            <w:top w:val="none" w:sz="0" w:space="0" w:color="auto"/>
            <w:left w:val="none" w:sz="0" w:space="0" w:color="auto"/>
            <w:bottom w:val="none" w:sz="0" w:space="0" w:color="auto"/>
            <w:right w:val="none" w:sz="0" w:space="0" w:color="auto"/>
          </w:divBdr>
        </w:div>
        <w:div w:id="1567573532">
          <w:blockQuote w:val="1"/>
          <w:marLeft w:val="96"/>
          <w:marRight w:val="0"/>
          <w:marTop w:val="0"/>
          <w:marBottom w:val="0"/>
          <w:divBdr>
            <w:top w:val="none" w:sz="0" w:space="0" w:color="auto"/>
            <w:left w:val="single" w:sz="6" w:space="6" w:color="CCCCCC"/>
            <w:bottom w:val="none" w:sz="0" w:space="0" w:color="auto"/>
            <w:right w:val="none" w:sz="0" w:space="0" w:color="auto"/>
          </w:divBdr>
        </w:div>
        <w:div w:id="1746876814">
          <w:marLeft w:val="0"/>
          <w:marRight w:val="0"/>
          <w:marTop w:val="0"/>
          <w:marBottom w:val="0"/>
          <w:divBdr>
            <w:top w:val="none" w:sz="0" w:space="0" w:color="auto"/>
            <w:left w:val="none" w:sz="0" w:space="0" w:color="auto"/>
            <w:bottom w:val="none" w:sz="0" w:space="0" w:color="auto"/>
            <w:right w:val="none" w:sz="0" w:space="0" w:color="auto"/>
          </w:divBdr>
        </w:div>
        <w:div w:id="2110614884">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 w:id="267661273">
      <w:bodyDiv w:val="1"/>
      <w:marLeft w:val="0"/>
      <w:marRight w:val="0"/>
      <w:marTop w:val="0"/>
      <w:marBottom w:val="0"/>
      <w:divBdr>
        <w:top w:val="none" w:sz="0" w:space="0" w:color="auto"/>
        <w:left w:val="none" w:sz="0" w:space="0" w:color="auto"/>
        <w:bottom w:val="none" w:sz="0" w:space="0" w:color="auto"/>
        <w:right w:val="none" w:sz="0" w:space="0" w:color="auto"/>
      </w:divBdr>
      <w:divsChild>
        <w:div w:id="408423941">
          <w:marLeft w:val="0"/>
          <w:marRight w:val="0"/>
          <w:marTop w:val="0"/>
          <w:marBottom w:val="0"/>
          <w:divBdr>
            <w:top w:val="none" w:sz="0" w:space="0" w:color="auto"/>
            <w:left w:val="none" w:sz="0" w:space="0" w:color="auto"/>
            <w:bottom w:val="none" w:sz="0" w:space="0" w:color="auto"/>
            <w:right w:val="none" w:sz="0" w:space="0" w:color="auto"/>
          </w:divBdr>
          <w:divsChild>
            <w:div w:id="1557744723">
              <w:marLeft w:val="0"/>
              <w:marRight w:val="0"/>
              <w:marTop w:val="0"/>
              <w:marBottom w:val="0"/>
              <w:divBdr>
                <w:top w:val="none" w:sz="0" w:space="0" w:color="auto"/>
                <w:left w:val="none" w:sz="0" w:space="0" w:color="auto"/>
                <w:bottom w:val="none" w:sz="0" w:space="0" w:color="auto"/>
                <w:right w:val="none" w:sz="0" w:space="0" w:color="auto"/>
              </w:divBdr>
              <w:divsChild>
                <w:div w:id="5837330">
                  <w:marLeft w:val="0"/>
                  <w:marRight w:val="0"/>
                  <w:marTop w:val="0"/>
                  <w:marBottom w:val="0"/>
                  <w:divBdr>
                    <w:top w:val="none" w:sz="0" w:space="0" w:color="auto"/>
                    <w:left w:val="none" w:sz="0" w:space="0" w:color="auto"/>
                    <w:bottom w:val="none" w:sz="0" w:space="0" w:color="auto"/>
                    <w:right w:val="none" w:sz="0" w:space="0" w:color="auto"/>
                  </w:divBdr>
                  <w:divsChild>
                    <w:div w:id="357856616">
                      <w:marLeft w:val="0"/>
                      <w:marRight w:val="0"/>
                      <w:marTop w:val="0"/>
                      <w:marBottom w:val="0"/>
                      <w:divBdr>
                        <w:top w:val="none" w:sz="0" w:space="0" w:color="auto"/>
                        <w:left w:val="none" w:sz="0" w:space="0" w:color="auto"/>
                        <w:bottom w:val="none" w:sz="0" w:space="0" w:color="auto"/>
                        <w:right w:val="none" w:sz="0" w:space="0" w:color="auto"/>
                      </w:divBdr>
                    </w:div>
                    <w:div w:id="1280380916">
                      <w:marLeft w:val="0"/>
                      <w:marRight w:val="0"/>
                      <w:marTop w:val="0"/>
                      <w:marBottom w:val="0"/>
                      <w:divBdr>
                        <w:top w:val="none" w:sz="0" w:space="0" w:color="auto"/>
                        <w:left w:val="none" w:sz="0" w:space="0" w:color="auto"/>
                        <w:bottom w:val="none" w:sz="0" w:space="0" w:color="auto"/>
                        <w:right w:val="none" w:sz="0" w:space="0" w:color="auto"/>
                      </w:divBdr>
                    </w:div>
                  </w:divsChild>
                </w:div>
                <w:div w:id="13966610">
                  <w:marLeft w:val="0"/>
                  <w:marRight w:val="0"/>
                  <w:marTop w:val="0"/>
                  <w:marBottom w:val="0"/>
                  <w:divBdr>
                    <w:top w:val="none" w:sz="0" w:space="0" w:color="auto"/>
                    <w:left w:val="none" w:sz="0" w:space="0" w:color="auto"/>
                    <w:bottom w:val="none" w:sz="0" w:space="0" w:color="auto"/>
                    <w:right w:val="none" w:sz="0" w:space="0" w:color="auto"/>
                  </w:divBdr>
                  <w:divsChild>
                    <w:div w:id="1023626311">
                      <w:marLeft w:val="0"/>
                      <w:marRight w:val="0"/>
                      <w:marTop w:val="0"/>
                      <w:marBottom w:val="0"/>
                      <w:divBdr>
                        <w:top w:val="none" w:sz="0" w:space="0" w:color="auto"/>
                        <w:left w:val="none" w:sz="0" w:space="0" w:color="auto"/>
                        <w:bottom w:val="none" w:sz="0" w:space="0" w:color="auto"/>
                        <w:right w:val="none" w:sz="0" w:space="0" w:color="auto"/>
                      </w:divBdr>
                    </w:div>
                    <w:div w:id="1078212315">
                      <w:marLeft w:val="0"/>
                      <w:marRight w:val="0"/>
                      <w:marTop w:val="0"/>
                      <w:marBottom w:val="0"/>
                      <w:divBdr>
                        <w:top w:val="none" w:sz="0" w:space="0" w:color="auto"/>
                        <w:left w:val="none" w:sz="0" w:space="0" w:color="auto"/>
                        <w:bottom w:val="none" w:sz="0" w:space="0" w:color="auto"/>
                        <w:right w:val="none" w:sz="0" w:space="0" w:color="auto"/>
                      </w:divBdr>
                    </w:div>
                    <w:div w:id="1314994021">
                      <w:marLeft w:val="0"/>
                      <w:marRight w:val="0"/>
                      <w:marTop w:val="0"/>
                      <w:marBottom w:val="0"/>
                      <w:divBdr>
                        <w:top w:val="none" w:sz="0" w:space="0" w:color="auto"/>
                        <w:left w:val="none" w:sz="0" w:space="0" w:color="auto"/>
                        <w:bottom w:val="none" w:sz="0" w:space="0" w:color="auto"/>
                        <w:right w:val="none" w:sz="0" w:space="0" w:color="auto"/>
                      </w:divBdr>
                    </w:div>
                    <w:div w:id="1619919050">
                      <w:marLeft w:val="0"/>
                      <w:marRight w:val="0"/>
                      <w:marTop w:val="0"/>
                      <w:marBottom w:val="0"/>
                      <w:divBdr>
                        <w:top w:val="none" w:sz="0" w:space="0" w:color="auto"/>
                        <w:left w:val="none" w:sz="0" w:space="0" w:color="auto"/>
                        <w:bottom w:val="none" w:sz="0" w:space="0" w:color="auto"/>
                        <w:right w:val="none" w:sz="0" w:space="0" w:color="auto"/>
                      </w:divBdr>
                    </w:div>
                  </w:divsChild>
                </w:div>
                <w:div w:id="15812326">
                  <w:marLeft w:val="0"/>
                  <w:marRight w:val="0"/>
                  <w:marTop w:val="0"/>
                  <w:marBottom w:val="0"/>
                  <w:divBdr>
                    <w:top w:val="none" w:sz="0" w:space="0" w:color="auto"/>
                    <w:left w:val="none" w:sz="0" w:space="0" w:color="auto"/>
                    <w:bottom w:val="none" w:sz="0" w:space="0" w:color="auto"/>
                    <w:right w:val="none" w:sz="0" w:space="0" w:color="auto"/>
                  </w:divBdr>
                  <w:divsChild>
                    <w:div w:id="362943833">
                      <w:marLeft w:val="0"/>
                      <w:marRight w:val="0"/>
                      <w:marTop w:val="0"/>
                      <w:marBottom w:val="0"/>
                      <w:divBdr>
                        <w:top w:val="none" w:sz="0" w:space="0" w:color="auto"/>
                        <w:left w:val="none" w:sz="0" w:space="0" w:color="auto"/>
                        <w:bottom w:val="none" w:sz="0" w:space="0" w:color="auto"/>
                        <w:right w:val="none" w:sz="0" w:space="0" w:color="auto"/>
                      </w:divBdr>
                    </w:div>
                  </w:divsChild>
                </w:div>
                <w:div w:id="18287983">
                  <w:marLeft w:val="0"/>
                  <w:marRight w:val="0"/>
                  <w:marTop w:val="0"/>
                  <w:marBottom w:val="0"/>
                  <w:divBdr>
                    <w:top w:val="none" w:sz="0" w:space="0" w:color="auto"/>
                    <w:left w:val="none" w:sz="0" w:space="0" w:color="auto"/>
                    <w:bottom w:val="none" w:sz="0" w:space="0" w:color="auto"/>
                    <w:right w:val="none" w:sz="0" w:space="0" w:color="auto"/>
                  </w:divBdr>
                  <w:divsChild>
                    <w:div w:id="281032538">
                      <w:marLeft w:val="0"/>
                      <w:marRight w:val="0"/>
                      <w:marTop w:val="0"/>
                      <w:marBottom w:val="0"/>
                      <w:divBdr>
                        <w:top w:val="none" w:sz="0" w:space="0" w:color="auto"/>
                        <w:left w:val="none" w:sz="0" w:space="0" w:color="auto"/>
                        <w:bottom w:val="none" w:sz="0" w:space="0" w:color="auto"/>
                        <w:right w:val="none" w:sz="0" w:space="0" w:color="auto"/>
                      </w:divBdr>
                    </w:div>
                  </w:divsChild>
                </w:div>
                <w:div w:id="25910421">
                  <w:marLeft w:val="0"/>
                  <w:marRight w:val="0"/>
                  <w:marTop w:val="0"/>
                  <w:marBottom w:val="0"/>
                  <w:divBdr>
                    <w:top w:val="none" w:sz="0" w:space="0" w:color="auto"/>
                    <w:left w:val="none" w:sz="0" w:space="0" w:color="auto"/>
                    <w:bottom w:val="none" w:sz="0" w:space="0" w:color="auto"/>
                    <w:right w:val="none" w:sz="0" w:space="0" w:color="auto"/>
                  </w:divBdr>
                  <w:divsChild>
                    <w:div w:id="588662912">
                      <w:marLeft w:val="0"/>
                      <w:marRight w:val="0"/>
                      <w:marTop w:val="0"/>
                      <w:marBottom w:val="0"/>
                      <w:divBdr>
                        <w:top w:val="none" w:sz="0" w:space="0" w:color="auto"/>
                        <w:left w:val="none" w:sz="0" w:space="0" w:color="auto"/>
                        <w:bottom w:val="none" w:sz="0" w:space="0" w:color="auto"/>
                        <w:right w:val="none" w:sz="0" w:space="0" w:color="auto"/>
                      </w:divBdr>
                    </w:div>
                    <w:div w:id="1586064798">
                      <w:marLeft w:val="0"/>
                      <w:marRight w:val="0"/>
                      <w:marTop w:val="0"/>
                      <w:marBottom w:val="0"/>
                      <w:divBdr>
                        <w:top w:val="none" w:sz="0" w:space="0" w:color="auto"/>
                        <w:left w:val="none" w:sz="0" w:space="0" w:color="auto"/>
                        <w:bottom w:val="none" w:sz="0" w:space="0" w:color="auto"/>
                        <w:right w:val="none" w:sz="0" w:space="0" w:color="auto"/>
                      </w:divBdr>
                    </w:div>
                    <w:div w:id="1691292823">
                      <w:marLeft w:val="0"/>
                      <w:marRight w:val="0"/>
                      <w:marTop w:val="0"/>
                      <w:marBottom w:val="0"/>
                      <w:divBdr>
                        <w:top w:val="none" w:sz="0" w:space="0" w:color="auto"/>
                        <w:left w:val="none" w:sz="0" w:space="0" w:color="auto"/>
                        <w:bottom w:val="none" w:sz="0" w:space="0" w:color="auto"/>
                        <w:right w:val="none" w:sz="0" w:space="0" w:color="auto"/>
                      </w:divBdr>
                    </w:div>
                    <w:div w:id="1810974564">
                      <w:marLeft w:val="0"/>
                      <w:marRight w:val="0"/>
                      <w:marTop w:val="0"/>
                      <w:marBottom w:val="0"/>
                      <w:divBdr>
                        <w:top w:val="none" w:sz="0" w:space="0" w:color="auto"/>
                        <w:left w:val="none" w:sz="0" w:space="0" w:color="auto"/>
                        <w:bottom w:val="none" w:sz="0" w:space="0" w:color="auto"/>
                        <w:right w:val="none" w:sz="0" w:space="0" w:color="auto"/>
                      </w:divBdr>
                    </w:div>
                  </w:divsChild>
                </w:div>
                <w:div w:id="32928368">
                  <w:marLeft w:val="0"/>
                  <w:marRight w:val="0"/>
                  <w:marTop w:val="0"/>
                  <w:marBottom w:val="0"/>
                  <w:divBdr>
                    <w:top w:val="none" w:sz="0" w:space="0" w:color="auto"/>
                    <w:left w:val="none" w:sz="0" w:space="0" w:color="auto"/>
                    <w:bottom w:val="none" w:sz="0" w:space="0" w:color="auto"/>
                    <w:right w:val="none" w:sz="0" w:space="0" w:color="auto"/>
                  </w:divBdr>
                  <w:divsChild>
                    <w:div w:id="652685892">
                      <w:marLeft w:val="0"/>
                      <w:marRight w:val="0"/>
                      <w:marTop w:val="0"/>
                      <w:marBottom w:val="0"/>
                      <w:divBdr>
                        <w:top w:val="none" w:sz="0" w:space="0" w:color="auto"/>
                        <w:left w:val="none" w:sz="0" w:space="0" w:color="auto"/>
                        <w:bottom w:val="none" w:sz="0" w:space="0" w:color="auto"/>
                        <w:right w:val="none" w:sz="0" w:space="0" w:color="auto"/>
                      </w:divBdr>
                    </w:div>
                  </w:divsChild>
                </w:div>
                <w:div w:id="34429778">
                  <w:marLeft w:val="0"/>
                  <w:marRight w:val="0"/>
                  <w:marTop w:val="0"/>
                  <w:marBottom w:val="0"/>
                  <w:divBdr>
                    <w:top w:val="none" w:sz="0" w:space="0" w:color="auto"/>
                    <w:left w:val="none" w:sz="0" w:space="0" w:color="auto"/>
                    <w:bottom w:val="none" w:sz="0" w:space="0" w:color="auto"/>
                    <w:right w:val="none" w:sz="0" w:space="0" w:color="auto"/>
                  </w:divBdr>
                  <w:divsChild>
                    <w:div w:id="104422817">
                      <w:marLeft w:val="0"/>
                      <w:marRight w:val="0"/>
                      <w:marTop w:val="0"/>
                      <w:marBottom w:val="0"/>
                      <w:divBdr>
                        <w:top w:val="none" w:sz="0" w:space="0" w:color="auto"/>
                        <w:left w:val="none" w:sz="0" w:space="0" w:color="auto"/>
                        <w:bottom w:val="none" w:sz="0" w:space="0" w:color="auto"/>
                        <w:right w:val="none" w:sz="0" w:space="0" w:color="auto"/>
                      </w:divBdr>
                    </w:div>
                    <w:div w:id="1409500121">
                      <w:marLeft w:val="0"/>
                      <w:marRight w:val="0"/>
                      <w:marTop w:val="0"/>
                      <w:marBottom w:val="0"/>
                      <w:divBdr>
                        <w:top w:val="none" w:sz="0" w:space="0" w:color="auto"/>
                        <w:left w:val="none" w:sz="0" w:space="0" w:color="auto"/>
                        <w:bottom w:val="none" w:sz="0" w:space="0" w:color="auto"/>
                        <w:right w:val="none" w:sz="0" w:space="0" w:color="auto"/>
                      </w:divBdr>
                    </w:div>
                  </w:divsChild>
                </w:div>
                <w:div w:id="38165720">
                  <w:marLeft w:val="0"/>
                  <w:marRight w:val="0"/>
                  <w:marTop w:val="0"/>
                  <w:marBottom w:val="0"/>
                  <w:divBdr>
                    <w:top w:val="none" w:sz="0" w:space="0" w:color="auto"/>
                    <w:left w:val="none" w:sz="0" w:space="0" w:color="auto"/>
                    <w:bottom w:val="none" w:sz="0" w:space="0" w:color="auto"/>
                    <w:right w:val="none" w:sz="0" w:space="0" w:color="auto"/>
                  </w:divBdr>
                  <w:divsChild>
                    <w:div w:id="502866734">
                      <w:marLeft w:val="0"/>
                      <w:marRight w:val="0"/>
                      <w:marTop w:val="0"/>
                      <w:marBottom w:val="0"/>
                      <w:divBdr>
                        <w:top w:val="none" w:sz="0" w:space="0" w:color="auto"/>
                        <w:left w:val="none" w:sz="0" w:space="0" w:color="auto"/>
                        <w:bottom w:val="none" w:sz="0" w:space="0" w:color="auto"/>
                        <w:right w:val="none" w:sz="0" w:space="0" w:color="auto"/>
                      </w:divBdr>
                    </w:div>
                    <w:div w:id="888804671">
                      <w:marLeft w:val="0"/>
                      <w:marRight w:val="0"/>
                      <w:marTop w:val="0"/>
                      <w:marBottom w:val="0"/>
                      <w:divBdr>
                        <w:top w:val="none" w:sz="0" w:space="0" w:color="auto"/>
                        <w:left w:val="none" w:sz="0" w:space="0" w:color="auto"/>
                        <w:bottom w:val="none" w:sz="0" w:space="0" w:color="auto"/>
                        <w:right w:val="none" w:sz="0" w:space="0" w:color="auto"/>
                      </w:divBdr>
                    </w:div>
                    <w:div w:id="951596089">
                      <w:marLeft w:val="0"/>
                      <w:marRight w:val="0"/>
                      <w:marTop w:val="0"/>
                      <w:marBottom w:val="0"/>
                      <w:divBdr>
                        <w:top w:val="none" w:sz="0" w:space="0" w:color="auto"/>
                        <w:left w:val="none" w:sz="0" w:space="0" w:color="auto"/>
                        <w:bottom w:val="none" w:sz="0" w:space="0" w:color="auto"/>
                        <w:right w:val="none" w:sz="0" w:space="0" w:color="auto"/>
                      </w:divBdr>
                    </w:div>
                    <w:div w:id="1470052921">
                      <w:marLeft w:val="0"/>
                      <w:marRight w:val="0"/>
                      <w:marTop w:val="0"/>
                      <w:marBottom w:val="0"/>
                      <w:divBdr>
                        <w:top w:val="none" w:sz="0" w:space="0" w:color="auto"/>
                        <w:left w:val="none" w:sz="0" w:space="0" w:color="auto"/>
                        <w:bottom w:val="none" w:sz="0" w:space="0" w:color="auto"/>
                        <w:right w:val="none" w:sz="0" w:space="0" w:color="auto"/>
                      </w:divBdr>
                    </w:div>
                  </w:divsChild>
                </w:div>
                <w:div w:id="38433152">
                  <w:marLeft w:val="0"/>
                  <w:marRight w:val="0"/>
                  <w:marTop w:val="0"/>
                  <w:marBottom w:val="0"/>
                  <w:divBdr>
                    <w:top w:val="none" w:sz="0" w:space="0" w:color="auto"/>
                    <w:left w:val="none" w:sz="0" w:space="0" w:color="auto"/>
                    <w:bottom w:val="none" w:sz="0" w:space="0" w:color="auto"/>
                    <w:right w:val="none" w:sz="0" w:space="0" w:color="auto"/>
                  </w:divBdr>
                  <w:divsChild>
                    <w:div w:id="188298614">
                      <w:marLeft w:val="0"/>
                      <w:marRight w:val="0"/>
                      <w:marTop w:val="0"/>
                      <w:marBottom w:val="0"/>
                      <w:divBdr>
                        <w:top w:val="none" w:sz="0" w:space="0" w:color="auto"/>
                        <w:left w:val="none" w:sz="0" w:space="0" w:color="auto"/>
                        <w:bottom w:val="none" w:sz="0" w:space="0" w:color="auto"/>
                        <w:right w:val="none" w:sz="0" w:space="0" w:color="auto"/>
                      </w:divBdr>
                    </w:div>
                  </w:divsChild>
                </w:div>
                <w:div w:id="52313900">
                  <w:marLeft w:val="0"/>
                  <w:marRight w:val="0"/>
                  <w:marTop w:val="0"/>
                  <w:marBottom w:val="0"/>
                  <w:divBdr>
                    <w:top w:val="none" w:sz="0" w:space="0" w:color="auto"/>
                    <w:left w:val="none" w:sz="0" w:space="0" w:color="auto"/>
                    <w:bottom w:val="none" w:sz="0" w:space="0" w:color="auto"/>
                    <w:right w:val="none" w:sz="0" w:space="0" w:color="auto"/>
                  </w:divBdr>
                  <w:divsChild>
                    <w:div w:id="1113592603">
                      <w:marLeft w:val="0"/>
                      <w:marRight w:val="0"/>
                      <w:marTop w:val="0"/>
                      <w:marBottom w:val="0"/>
                      <w:divBdr>
                        <w:top w:val="none" w:sz="0" w:space="0" w:color="auto"/>
                        <w:left w:val="none" w:sz="0" w:space="0" w:color="auto"/>
                        <w:bottom w:val="none" w:sz="0" w:space="0" w:color="auto"/>
                        <w:right w:val="none" w:sz="0" w:space="0" w:color="auto"/>
                      </w:divBdr>
                    </w:div>
                  </w:divsChild>
                </w:div>
                <w:div w:id="58868030">
                  <w:marLeft w:val="0"/>
                  <w:marRight w:val="0"/>
                  <w:marTop w:val="0"/>
                  <w:marBottom w:val="0"/>
                  <w:divBdr>
                    <w:top w:val="none" w:sz="0" w:space="0" w:color="auto"/>
                    <w:left w:val="none" w:sz="0" w:space="0" w:color="auto"/>
                    <w:bottom w:val="none" w:sz="0" w:space="0" w:color="auto"/>
                    <w:right w:val="none" w:sz="0" w:space="0" w:color="auto"/>
                  </w:divBdr>
                  <w:divsChild>
                    <w:div w:id="1084452999">
                      <w:marLeft w:val="0"/>
                      <w:marRight w:val="0"/>
                      <w:marTop w:val="0"/>
                      <w:marBottom w:val="0"/>
                      <w:divBdr>
                        <w:top w:val="none" w:sz="0" w:space="0" w:color="auto"/>
                        <w:left w:val="none" w:sz="0" w:space="0" w:color="auto"/>
                        <w:bottom w:val="none" w:sz="0" w:space="0" w:color="auto"/>
                        <w:right w:val="none" w:sz="0" w:space="0" w:color="auto"/>
                      </w:divBdr>
                    </w:div>
                  </w:divsChild>
                </w:div>
                <w:div w:id="59255974">
                  <w:marLeft w:val="0"/>
                  <w:marRight w:val="0"/>
                  <w:marTop w:val="0"/>
                  <w:marBottom w:val="0"/>
                  <w:divBdr>
                    <w:top w:val="none" w:sz="0" w:space="0" w:color="auto"/>
                    <w:left w:val="none" w:sz="0" w:space="0" w:color="auto"/>
                    <w:bottom w:val="none" w:sz="0" w:space="0" w:color="auto"/>
                    <w:right w:val="none" w:sz="0" w:space="0" w:color="auto"/>
                  </w:divBdr>
                  <w:divsChild>
                    <w:div w:id="383141526">
                      <w:marLeft w:val="0"/>
                      <w:marRight w:val="0"/>
                      <w:marTop w:val="0"/>
                      <w:marBottom w:val="0"/>
                      <w:divBdr>
                        <w:top w:val="none" w:sz="0" w:space="0" w:color="auto"/>
                        <w:left w:val="none" w:sz="0" w:space="0" w:color="auto"/>
                        <w:bottom w:val="none" w:sz="0" w:space="0" w:color="auto"/>
                        <w:right w:val="none" w:sz="0" w:space="0" w:color="auto"/>
                      </w:divBdr>
                    </w:div>
                  </w:divsChild>
                </w:div>
                <w:div w:id="72316943">
                  <w:marLeft w:val="0"/>
                  <w:marRight w:val="0"/>
                  <w:marTop w:val="0"/>
                  <w:marBottom w:val="0"/>
                  <w:divBdr>
                    <w:top w:val="none" w:sz="0" w:space="0" w:color="auto"/>
                    <w:left w:val="none" w:sz="0" w:space="0" w:color="auto"/>
                    <w:bottom w:val="none" w:sz="0" w:space="0" w:color="auto"/>
                    <w:right w:val="none" w:sz="0" w:space="0" w:color="auto"/>
                  </w:divBdr>
                  <w:divsChild>
                    <w:div w:id="604003084">
                      <w:marLeft w:val="0"/>
                      <w:marRight w:val="0"/>
                      <w:marTop w:val="0"/>
                      <w:marBottom w:val="0"/>
                      <w:divBdr>
                        <w:top w:val="none" w:sz="0" w:space="0" w:color="auto"/>
                        <w:left w:val="none" w:sz="0" w:space="0" w:color="auto"/>
                        <w:bottom w:val="none" w:sz="0" w:space="0" w:color="auto"/>
                        <w:right w:val="none" w:sz="0" w:space="0" w:color="auto"/>
                      </w:divBdr>
                    </w:div>
                  </w:divsChild>
                </w:div>
                <w:div w:id="72364083">
                  <w:marLeft w:val="0"/>
                  <w:marRight w:val="0"/>
                  <w:marTop w:val="0"/>
                  <w:marBottom w:val="0"/>
                  <w:divBdr>
                    <w:top w:val="none" w:sz="0" w:space="0" w:color="auto"/>
                    <w:left w:val="none" w:sz="0" w:space="0" w:color="auto"/>
                    <w:bottom w:val="none" w:sz="0" w:space="0" w:color="auto"/>
                    <w:right w:val="none" w:sz="0" w:space="0" w:color="auto"/>
                  </w:divBdr>
                  <w:divsChild>
                    <w:div w:id="668676847">
                      <w:marLeft w:val="0"/>
                      <w:marRight w:val="0"/>
                      <w:marTop w:val="0"/>
                      <w:marBottom w:val="0"/>
                      <w:divBdr>
                        <w:top w:val="none" w:sz="0" w:space="0" w:color="auto"/>
                        <w:left w:val="none" w:sz="0" w:space="0" w:color="auto"/>
                        <w:bottom w:val="none" w:sz="0" w:space="0" w:color="auto"/>
                        <w:right w:val="none" w:sz="0" w:space="0" w:color="auto"/>
                      </w:divBdr>
                    </w:div>
                  </w:divsChild>
                </w:div>
                <w:div w:id="141586696">
                  <w:marLeft w:val="0"/>
                  <w:marRight w:val="0"/>
                  <w:marTop w:val="0"/>
                  <w:marBottom w:val="0"/>
                  <w:divBdr>
                    <w:top w:val="none" w:sz="0" w:space="0" w:color="auto"/>
                    <w:left w:val="none" w:sz="0" w:space="0" w:color="auto"/>
                    <w:bottom w:val="none" w:sz="0" w:space="0" w:color="auto"/>
                    <w:right w:val="none" w:sz="0" w:space="0" w:color="auto"/>
                  </w:divBdr>
                  <w:divsChild>
                    <w:div w:id="1764034033">
                      <w:marLeft w:val="0"/>
                      <w:marRight w:val="0"/>
                      <w:marTop w:val="0"/>
                      <w:marBottom w:val="0"/>
                      <w:divBdr>
                        <w:top w:val="none" w:sz="0" w:space="0" w:color="auto"/>
                        <w:left w:val="none" w:sz="0" w:space="0" w:color="auto"/>
                        <w:bottom w:val="none" w:sz="0" w:space="0" w:color="auto"/>
                        <w:right w:val="none" w:sz="0" w:space="0" w:color="auto"/>
                      </w:divBdr>
                    </w:div>
                  </w:divsChild>
                </w:div>
                <w:div w:id="143664289">
                  <w:marLeft w:val="0"/>
                  <w:marRight w:val="0"/>
                  <w:marTop w:val="0"/>
                  <w:marBottom w:val="0"/>
                  <w:divBdr>
                    <w:top w:val="none" w:sz="0" w:space="0" w:color="auto"/>
                    <w:left w:val="none" w:sz="0" w:space="0" w:color="auto"/>
                    <w:bottom w:val="none" w:sz="0" w:space="0" w:color="auto"/>
                    <w:right w:val="none" w:sz="0" w:space="0" w:color="auto"/>
                  </w:divBdr>
                  <w:divsChild>
                    <w:div w:id="1962346547">
                      <w:marLeft w:val="0"/>
                      <w:marRight w:val="0"/>
                      <w:marTop w:val="0"/>
                      <w:marBottom w:val="0"/>
                      <w:divBdr>
                        <w:top w:val="none" w:sz="0" w:space="0" w:color="auto"/>
                        <w:left w:val="none" w:sz="0" w:space="0" w:color="auto"/>
                        <w:bottom w:val="none" w:sz="0" w:space="0" w:color="auto"/>
                        <w:right w:val="none" w:sz="0" w:space="0" w:color="auto"/>
                      </w:divBdr>
                    </w:div>
                  </w:divsChild>
                </w:div>
                <w:div w:id="159279330">
                  <w:marLeft w:val="0"/>
                  <w:marRight w:val="0"/>
                  <w:marTop w:val="0"/>
                  <w:marBottom w:val="0"/>
                  <w:divBdr>
                    <w:top w:val="none" w:sz="0" w:space="0" w:color="auto"/>
                    <w:left w:val="none" w:sz="0" w:space="0" w:color="auto"/>
                    <w:bottom w:val="none" w:sz="0" w:space="0" w:color="auto"/>
                    <w:right w:val="none" w:sz="0" w:space="0" w:color="auto"/>
                  </w:divBdr>
                  <w:divsChild>
                    <w:div w:id="148794195">
                      <w:marLeft w:val="0"/>
                      <w:marRight w:val="0"/>
                      <w:marTop w:val="0"/>
                      <w:marBottom w:val="0"/>
                      <w:divBdr>
                        <w:top w:val="none" w:sz="0" w:space="0" w:color="auto"/>
                        <w:left w:val="none" w:sz="0" w:space="0" w:color="auto"/>
                        <w:bottom w:val="none" w:sz="0" w:space="0" w:color="auto"/>
                        <w:right w:val="none" w:sz="0" w:space="0" w:color="auto"/>
                      </w:divBdr>
                    </w:div>
                    <w:div w:id="157505503">
                      <w:marLeft w:val="0"/>
                      <w:marRight w:val="0"/>
                      <w:marTop w:val="0"/>
                      <w:marBottom w:val="0"/>
                      <w:divBdr>
                        <w:top w:val="none" w:sz="0" w:space="0" w:color="auto"/>
                        <w:left w:val="none" w:sz="0" w:space="0" w:color="auto"/>
                        <w:bottom w:val="none" w:sz="0" w:space="0" w:color="auto"/>
                        <w:right w:val="none" w:sz="0" w:space="0" w:color="auto"/>
                      </w:divBdr>
                    </w:div>
                    <w:div w:id="454301339">
                      <w:marLeft w:val="0"/>
                      <w:marRight w:val="0"/>
                      <w:marTop w:val="0"/>
                      <w:marBottom w:val="0"/>
                      <w:divBdr>
                        <w:top w:val="none" w:sz="0" w:space="0" w:color="auto"/>
                        <w:left w:val="none" w:sz="0" w:space="0" w:color="auto"/>
                        <w:bottom w:val="none" w:sz="0" w:space="0" w:color="auto"/>
                        <w:right w:val="none" w:sz="0" w:space="0" w:color="auto"/>
                      </w:divBdr>
                    </w:div>
                    <w:div w:id="1350328033">
                      <w:marLeft w:val="0"/>
                      <w:marRight w:val="0"/>
                      <w:marTop w:val="0"/>
                      <w:marBottom w:val="0"/>
                      <w:divBdr>
                        <w:top w:val="none" w:sz="0" w:space="0" w:color="auto"/>
                        <w:left w:val="none" w:sz="0" w:space="0" w:color="auto"/>
                        <w:bottom w:val="none" w:sz="0" w:space="0" w:color="auto"/>
                        <w:right w:val="none" w:sz="0" w:space="0" w:color="auto"/>
                      </w:divBdr>
                    </w:div>
                  </w:divsChild>
                </w:div>
                <w:div w:id="166941067">
                  <w:marLeft w:val="0"/>
                  <w:marRight w:val="0"/>
                  <w:marTop w:val="0"/>
                  <w:marBottom w:val="0"/>
                  <w:divBdr>
                    <w:top w:val="none" w:sz="0" w:space="0" w:color="auto"/>
                    <w:left w:val="none" w:sz="0" w:space="0" w:color="auto"/>
                    <w:bottom w:val="none" w:sz="0" w:space="0" w:color="auto"/>
                    <w:right w:val="none" w:sz="0" w:space="0" w:color="auto"/>
                  </w:divBdr>
                  <w:divsChild>
                    <w:div w:id="214465687">
                      <w:marLeft w:val="0"/>
                      <w:marRight w:val="0"/>
                      <w:marTop w:val="0"/>
                      <w:marBottom w:val="0"/>
                      <w:divBdr>
                        <w:top w:val="none" w:sz="0" w:space="0" w:color="auto"/>
                        <w:left w:val="none" w:sz="0" w:space="0" w:color="auto"/>
                        <w:bottom w:val="none" w:sz="0" w:space="0" w:color="auto"/>
                        <w:right w:val="none" w:sz="0" w:space="0" w:color="auto"/>
                      </w:divBdr>
                    </w:div>
                    <w:div w:id="1796096288">
                      <w:marLeft w:val="0"/>
                      <w:marRight w:val="0"/>
                      <w:marTop w:val="0"/>
                      <w:marBottom w:val="0"/>
                      <w:divBdr>
                        <w:top w:val="none" w:sz="0" w:space="0" w:color="auto"/>
                        <w:left w:val="none" w:sz="0" w:space="0" w:color="auto"/>
                        <w:bottom w:val="none" w:sz="0" w:space="0" w:color="auto"/>
                        <w:right w:val="none" w:sz="0" w:space="0" w:color="auto"/>
                      </w:divBdr>
                    </w:div>
                  </w:divsChild>
                </w:div>
                <w:div w:id="170997257">
                  <w:marLeft w:val="0"/>
                  <w:marRight w:val="0"/>
                  <w:marTop w:val="0"/>
                  <w:marBottom w:val="0"/>
                  <w:divBdr>
                    <w:top w:val="none" w:sz="0" w:space="0" w:color="auto"/>
                    <w:left w:val="none" w:sz="0" w:space="0" w:color="auto"/>
                    <w:bottom w:val="none" w:sz="0" w:space="0" w:color="auto"/>
                    <w:right w:val="none" w:sz="0" w:space="0" w:color="auto"/>
                  </w:divBdr>
                  <w:divsChild>
                    <w:div w:id="1439908058">
                      <w:marLeft w:val="0"/>
                      <w:marRight w:val="0"/>
                      <w:marTop w:val="0"/>
                      <w:marBottom w:val="0"/>
                      <w:divBdr>
                        <w:top w:val="none" w:sz="0" w:space="0" w:color="auto"/>
                        <w:left w:val="none" w:sz="0" w:space="0" w:color="auto"/>
                        <w:bottom w:val="none" w:sz="0" w:space="0" w:color="auto"/>
                        <w:right w:val="none" w:sz="0" w:space="0" w:color="auto"/>
                      </w:divBdr>
                    </w:div>
                  </w:divsChild>
                </w:div>
                <w:div w:id="174735391">
                  <w:marLeft w:val="0"/>
                  <w:marRight w:val="0"/>
                  <w:marTop w:val="0"/>
                  <w:marBottom w:val="0"/>
                  <w:divBdr>
                    <w:top w:val="none" w:sz="0" w:space="0" w:color="auto"/>
                    <w:left w:val="none" w:sz="0" w:space="0" w:color="auto"/>
                    <w:bottom w:val="none" w:sz="0" w:space="0" w:color="auto"/>
                    <w:right w:val="none" w:sz="0" w:space="0" w:color="auto"/>
                  </w:divBdr>
                  <w:divsChild>
                    <w:div w:id="647829526">
                      <w:marLeft w:val="0"/>
                      <w:marRight w:val="0"/>
                      <w:marTop w:val="0"/>
                      <w:marBottom w:val="0"/>
                      <w:divBdr>
                        <w:top w:val="none" w:sz="0" w:space="0" w:color="auto"/>
                        <w:left w:val="none" w:sz="0" w:space="0" w:color="auto"/>
                        <w:bottom w:val="none" w:sz="0" w:space="0" w:color="auto"/>
                        <w:right w:val="none" w:sz="0" w:space="0" w:color="auto"/>
                      </w:divBdr>
                    </w:div>
                  </w:divsChild>
                </w:div>
                <w:div w:id="190917462">
                  <w:marLeft w:val="0"/>
                  <w:marRight w:val="0"/>
                  <w:marTop w:val="0"/>
                  <w:marBottom w:val="0"/>
                  <w:divBdr>
                    <w:top w:val="none" w:sz="0" w:space="0" w:color="auto"/>
                    <w:left w:val="none" w:sz="0" w:space="0" w:color="auto"/>
                    <w:bottom w:val="none" w:sz="0" w:space="0" w:color="auto"/>
                    <w:right w:val="none" w:sz="0" w:space="0" w:color="auto"/>
                  </w:divBdr>
                  <w:divsChild>
                    <w:div w:id="408237146">
                      <w:marLeft w:val="0"/>
                      <w:marRight w:val="0"/>
                      <w:marTop w:val="0"/>
                      <w:marBottom w:val="0"/>
                      <w:divBdr>
                        <w:top w:val="none" w:sz="0" w:space="0" w:color="auto"/>
                        <w:left w:val="none" w:sz="0" w:space="0" w:color="auto"/>
                        <w:bottom w:val="none" w:sz="0" w:space="0" w:color="auto"/>
                        <w:right w:val="none" w:sz="0" w:space="0" w:color="auto"/>
                      </w:divBdr>
                    </w:div>
                    <w:div w:id="529073420">
                      <w:marLeft w:val="0"/>
                      <w:marRight w:val="0"/>
                      <w:marTop w:val="0"/>
                      <w:marBottom w:val="0"/>
                      <w:divBdr>
                        <w:top w:val="none" w:sz="0" w:space="0" w:color="auto"/>
                        <w:left w:val="none" w:sz="0" w:space="0" w:color="auto"/>
                        <w:bottom w:val="none" w:sz="0" w:space="0" w:color="auto"/>
                        <w:right w:val="none" w:sz="0" w:space="0" w:color="auto"/>
                      </w:divBdr>
                    </w:div>
                    <w:div w:id="2058509329">
                      <w:marLeft w:val="0"/>
                      <w:marRight w:val="0"/>
                      <w:marTop w:val="0"/>
                      <w:marBottom w:val="0"/>
                      <w:divBdr>
                        <w:top w:val="none" w:sz="0" w:space="0" w:color="auto"/>
                        <w:left w:val="none" w:sz="0" w:space="0" w:color="auto"/>
                        <w:bottom w:val="none" w:sz="0" w:space="0" w:color="auto"/>
                        <w:right w:val="none" w:sz="0" w:space="0" w:color="auto"/>
                      </w:divBdr>
                    </w:div>
                  </w:divsChild>
                </w:div>
                <w:div w:id="214052402">
                  <w:marLeft w:val="0"/>
                  <w:marRight w:val="0"/>
                  <w:marTop w:val="0"/>
                  <w:marBottom w:val="0"/>
                  <w:divBdr>
                    <w:top w:val="none" w:sz="0" w:space="0" w:color="auto"/>
                    <w:left w:val="none" w:sz="0" w:space="0" w:color="auto"/>
                    <w:bottom w:val="none" w:sz="0" w:space="0" w:color="auto"/>
                    <w:right w:val="none" w:sz="0" w:space="0" w:color="auto"/>
                  </w:divBdr>
                  <w:divsChild>
                    <w:div w:id="629095422">
                      <w:marLeft w:val="0"/>
                      <w:marRight w:val="0"/>
                      <w:marTop w:val="0"/>
                      <w:marBottom w:val="0"/>
                      <w:divBdr>
                        <w:top w:val="none" w:sz="0" w:space="0" w:color="auto"/>
                        <w:left w:val="none" w:sz="0" w:space="0" w:color="auto"/>
                        <w:bottom w:val="none" w:sz="0" w:space="0" w:color="auto"/>
                        <w:right w:val="none" w:sz="0" w:space="0" w:color="auto"/>
                      </w:divBdr>
                    </w:div>
                    <w:div w:id="2087217290">
                      <w:marLeft w:val="0"/>
                      <w:marRight w:val="0"/>
                      <w:marTop w:val="0"/>
                      <w:marBottom w:val="0"/>
                      <w:divBdr>
                        <w:top w:val="none" w:sz="0" w:space="0" w:color="auto"/>
                        <w:left w:val="none" w:sz="0" w:space="0" w:color="auto"/>
                        <w:bottom w:val="none" w:sz="0" w:space="0" w:color="auto"/>
                        <w:right w:val="none" w:sz="0" w:space="0" w:color="auto"/>
                      </w:divBdr>
                    </w:div>
                  </w:divsChild>
                </w:div>
                <w:div w:id="220749377">
                  <w:marLeft w:val="0"/>
                  <w:marRight w:val="0"/>
                  <w:marTop w:val="0"/>
                  <w:marBottom w:val="0"/>
                  <w:divBdr>
                    <w:top w:val="none" w:sz="0" w:space="0" w:color="auto"/>
                    <w:left w:val="none" w:sz="0" w:space="0" w:color="auto"/>
                    <w:bottom w:val="none" w:sz="0" w:space="0" w:color="auto"/>
                    <w:right w:val="none" w:sz="0" w:space="0" w:color="auto"/>
                  </w:divBdr>
                  <w:divsChild>
                    <w:div w:id="1393847174">
                      <w:marLeft w:val="0"/>
                      <w:marRight w:val="0"/>
                      <w:marTop w:val="0"/>
                      <w:marBottom w:val="0"/>
                      <w:divBdr>
                        <w:top w:val="none" w:sz="0" w:space="0" w:color="auto"/>
                        <w:left w:val="none" w:sz="0" w:space="0" w:color="auto"/>
                        <w:bottom w:val="none" w:sz="0" w:space="0" w:color="auto"/>
                        <w:right w:val="none" w:sz="0" w:space="0" w:color="auto"/>
                      </w:divBdr>
                    </w:div>
                  </w:divsChild>
                </w:div>
                <w:div w:id="234247412">
                  <w:marLeft w:val="0"/>
                  <w:marRight w:val="0"/>
                  <w:marTop w:val="0"/>
                  <w:marBottom w:val="0"/>
                  <w:divBdr>
                    <w:top w:val="none" w:sz="0" w:space="0" w:color="auto"/>
                    <w:left w:val="none" w:sz="0" w:space="0" w:color="auto"/>
                    <w:bottom w:val="none" w:sz="0" w:space="0" w:color="auto"/>
                    <w:right w:val="none" w:sz="0" w:space="0" w:color="auto"/>
                  </w:divBdr>
                  <w:divsChild>
                    <w:div w:id="687104708">
                      <w:marLeft w:val="0"/>
                      <w:marRight w:val="0"/>
                      <w:marTop w:val="0"/>
                      <w:marBottom w:val="0"/>
                      <w:divBdr>
                        <w:top w:val="none" w:sz="0" w:space="0" w:color="auto"/>
                        <w:left w:val="none" w:sz="0" w:space="0" w:color="auto"/>
                        <w:bottom w:val="none" w:sz="0" w:space="0" w:color="auto"/>
                        <w:right w:val="none" w:sz="0" w:space="0" w:color="auto"/>
                      </w:divBdr>
                    </w:div>
                    <w:div w:id="1704474976">
                      <w:marLeft w:val="0"/>
                      <w:marRight w:val="0"/>
                      <w:marTop w:val="0"/>
                      <w:marBottom w:val="0"/>
                      <w:divBdr>
                        <w:top w:val="none" w:sz="0" w:space="0" w:color="auto"/>
                        <w:left w:val="none" w:sz="0" w:space="0" w:color="auto"/>
                        <w:bottom w:val="none" w:sz="0" w:space="0" w:color="auto"/>
                        <w:right w:val="none" w:sz="0" w:space="0" w:color="auto"/>
                      </w:divBdr>
                    </w:div>
                  </w:divsChild>
                </w:div>
                <w:div w:id="272857745">
                  <w:marLeft w:val="0"/>
                  <w:marRight w:val="0"/>
                  <w:marTop w:val="0"/>
                  <w:marBottom w:val="0"/>
                  <w:divBdr>
                    <w:top w:val="none" w:sz="0" w:space="0" w:color="auto"/>
                    <w:left w:val="none" w:sz="0" w:space="0" w:color="auto"/>
                    <w:bottom w:val="none" w:sz="0" w:space="0" w:color="auto"/>
                    <w:right w:val="none" w:sz="0" w:space="0" w:color="auto"/>
                  </w:divBdr>
                  <w:divsChild>
                    <w:div w:id="2048217658">
                      <w:marLeft w:val="0"/>
                      <w:marRight w:val="0"/>
                      <w:marTop w:val="0"/>
                      <w:marBottom w:val="0"/>
                      <w:divBdr>
                        <w:top w:val="none" w:sz="0" w:space="0" w:color="auto"/>
                        <w:left w:val="none" w:sz="0" w:space="0" w:color="auto"/>
                        <w:bottom w:val="none" w:sz="0" w:space="0" w:color="auto"/>
                        <w:right w:val="none" w:sz="0" w:space="0" w:color="auto"/>
                      </w:divBdr>
                    </w:div>
                  </w:divsChild>
                </w:div>
                <w:div w:id="273486664">
                  <w:marLeft w:val="0"/>
                  <w:marRight w:val="0"/>
                  <w:marTop w:val="0"/>
                  <w:marBottom w:val="0"/>
                  <w:divBdr>
                    <w:top w:val="none" w:sz="0" w:space="0" w:color="auto"/>
                    <w:left w:val="none" w:sz="0" w:space="0" w:color="auto"/>
                    <w:bottom w:val="none" w:sz="0" w:space="0" w:color="auto"/>
                    <w:right w:val="none" w:sz="0" w:space="0" w:color="auto"/>
                  </w:divBdr>
                  <w:divsChild>
                    <w:div w:id="564799691">
                      <w:marLeft w:val="0"/>
                      <w:marRight w:val="0"/>
                      <w:marTop w:val="0"/>
                      <w:marBottom w:val="0"/>
                      <w:divBdr>
                        <w:top w:val="none" w:sz="0" w:space="0" w:color="auto"/>
                        <w:left w:val="none" w:sz="0" w:space="0" w:color="auto"/>
                        <w:bottom w:val="none" w:sz="0" w:space="0" w:color="auto"/>
                        <w:right w:val="none" w:sz="0" w:space="0" w:color="auto"/>
                      </w:divBdr>
                    </w:div>
                  </w:divsChild>
                </w:div>
                <w:div w:id="279075817">
                  <w:marLeft w:val="0"/>
                  <w:marRight w:val="0"/>
                  <w:marTop w:val="0"/>
                  <w:marBottom w:val="0"/>
                  <w:divBdr>
                    <w:top w:val="none" w:sz="0" w:space="0" w:color="auto"/>
                    <w:left w:val="none" w:sz="0" w:space="0" w:color="auto"/>
                    <w:bottom w:val="none" w:sz="0" w:space="0" w:color="auto"/>
                    <w:right w:val="none" w:sz="0" w:space="0" w:color="auto"/>
                  </w:divBdr>
                  <w:divsChild>
                    <w:div w:id="617567241">
                      <w:marLeft w:val="0"/>
                      <w:marRight w:val="0"/>
                      <w:marTop w:val="0"/>
                      <w:marBottom w:val="0"/>
                      <w:divBdr>
                        <w:top w:val="none" w:sz="0" w:space="0" w:color="auto"/>
                        <w:left w:val="none" w:sz="0" w:space="0" w:color="auto"/>
                        <w:bottom w:val="none" w:sz="0" w:space="0" w:color="auto"/>
                        <w:right w:val="none" w:sz="0" w:space="0" w:color="auto"/>
                      </w:divBdr>
                    </w:div>
                  </w:divsChild>
                </w:div>
                <w:div w:id="286085888">
                  <w:marLeft w:val="0"/>
                  <w:marRight w:val="0"/>
                  <w:marTop w:val="0"/>
                  <w:marBottom w:val="0"/>
                  <w:divBdr>
                    <w:top w:val="none" w:sz="0" w:space="0" w:color="auto"/>
                    <w:left w:val="none" w:sz="0" w:space="0" w:color="auto"/>
                    <w:bottom w:val="none" w:sz="0" w:space="0" w:color="auto"/>
                    <w:right w:val="none" w:sz="0" w:space="0" w:color="auto"/>
                  </w:divBdr>
                  <w:divsChild>
                    <w:div w:id="2123725039">
                      <w:marLeft w:val="0"/>
                      <w:marRight w:val="0"/>
                      <w:marTop w:val="0"/>
                      <w:marBottom w:val="0"/>
                      <w:divBdr>
                        <w:top w:val="none" w:sz="0" w:space="0" w:color="auto"/>
                        <w:left w:val="none" w:sz="0" w:space="0" w:color="auto"/>
                        <w:bottom w:val="none" w:sz="0" w:space="0" w:color="auto"/>
                        <w:right w:val="none" w:sz="0" w:space="0" w:color="auto"/>
                      </w:divBdr>
                    </w:div>
                  </w:divsChild>
                </w:div>
                <w:div w:id="288438629">
                  <w:marLeft w:val="0"/>
                  <w:marRight w:val="0"/>
                  <w:marTop w:val="0"/>
                  <w:marBottom w:val="0"/>
                  <w:divBdr>
                    <w:top w:val="none" w:sz="0" w:space="0" w:color="auto"/>
                    <w:left w:val="none" w:sz="0" w:space="0" w:color="auto"/>
                    <w:bottom w:val="none" w:sz="0" w:space="0" w:color="auto"/>
                    <w:right w:val="none" w:sz="0" w:space="0" w:color="auto"/>
                  </w:divBdr>
                  <w:divsChild>
                    <w:div w:id="384378823">
                      <w:marLeft w:val="0"/>
                      <w:marRight w:val="0"/>
                      <w:marTop w:val="0"/>
                      <w:marBottom w:val="0"/>
                      <w:divBdr>
                        <w:top w:val="none" w:sz="0" w:space="0" w:color="auto"/>
                        <w:left w:val="none" w:sz="0" w:space="0" w:color="auto"/>
                        <w:bottom w:val="none" w:sz="0" w:space="0" w:color="auto"/>
                        <w:right w:val="none" w:sz="0" w:space="0" w:color="auto"/>
                      </w:divBdr>
                    </w:div>
                  </w:divsChild>
                </w:div>
                <w:div w:id="291060590">
                  <w:marLeft w:val="0"/>
                  <w:marRight w:val="0"/>
                  <w:marTop w:val="0"/>
                  <w:marBottom w:val="0"/>
                  <w:divBdr>
                    <w:top w:val="none" w:sz="0" w:space="0" w:color="auto"/>
                    <w:left w:val="none" w:sz="0" w:space="0" w:color="auto"/>
                    <w:bottom w:val="none" w:sz="0" w:space="0" w:color="auto"/>
                    <w:right w:val="none" w:sz="0" w:space="0" w:color="auto"/>
                  </w:divBdr>
                  <w:divsChild>
                    <w:div w:id="1711152390">
                      <w:marLeft w:val="0"/>
                      <w:marRight w:val="0"/>
                      <w:marTop w:val="0"/>
                      <w:marBottom w:val="0"/>
                      <w:divBdr>
                        <w:top w:val="none" w:sz="0" w:space="0" w:color="auto"/>
                        <w:left w:val="none" w:sz="0" w:space="0" w:color="auto"/>
                        <w:bottom w:val="none" w:sz="0" w:space="0" w:color="auto"/>
                        <w:right w:val="none" w:sz="0" w:space="0" w:color="auto"/>
                      </w:divBdr>
                    </w:div>
                  </w:divsChild>
                </w:div>
                <w:div w:id="343017801">
                  <w:marLeft w:val="0"/>
                  <w:marRight w:val="0"/>
                  <w:marTop w:val="0"/>
                  <w:marBottom w:val="0"/>
                  <w:divBdr>
                    <w:top w:val="none" w:sz="0" w:space="0" w:color="auto"/>
                    <w:left w:val="none" w:sz="0" w:space="0" w:color="auto"/>
                    <w:bottom w:val="none" w:sz="0" w:space="0" w:color="auto"/>
                    <w:right w:val="none" w:sz="0" w:space="0" w:color="auto"/>
                  </w:divBdr>
                  <w:divsChild>
                    <w:div w:id="1862429807">
                      <w:marLeft w:val="0"/>
                      <w:marRight w:val="0"/>
                      <w:marTop w:val="0"/>
                      <w:marBottom w:val="0"/>
                      <w:divBdr>
                        <w:top w:val="none" w:sz="0" w:space="0" w:color="auto"/>
                        <w:left w:val="none" w:sz="0" w:space="0" w:color="auto"/>
                        <w:bottom w:val="none" w:sz="0" w:space="0" w:color="auto"/>
                        <w:right w:val="none" w:sz="0" w:space="0" w:color="auto"/>
                      </w:divBdr>
                    </w:div>
                  </w:divsChild>
                </w:div>
                <w:div w:id="373120880">
                  <w:marLeft w:val="0"/>
                  <w:marRight w:val="0"/>
                  <w:marTop w:val="0"/>
                  <w:marBottom w:val="0"/>
                  <w:divBdr>
                    <w:top w:val="none" w:sz="0" w:space="0" w:color="auto"/>
                    <w:left w:val="none" w:sz="0" w:space="0" w:color="auto"/>
                    <w:bottom w:val="none" w:sz="0" w:space="0" w:color="auto"/>
                    <w:right w:val="none" w:sz="0" w:space="0" w:color="auto"/>
                  </w:divBdr>
                  <w:divsChild>
                    <w:div w:id="801076660">
                      <w:marLeft w:val="0"/>
                      <w:marRight w:val="0"/>
                      <w:marTop w:val="0"/>
                      <w:marBottom w:val="0"/>
                      <w:divBdr>
                        <w:top w:val="none" w:sz="0" w:space="0" w:color="auto"/>
                        <w:left w:val="none" w:sz="0" w:space="0" w:color="auto"/>
                        <w:bottom w:val="none" w:sz="0" w:space="0" w:color="auto"/>
                        <w:right w:val="none" w:sz="0" w:space="0" w:color="auto"/>
                      </w:divBdr>
                    </w:div>
                  </w:divsChild>
                </w:div>
                <w:div w:id="406070590">
                  <w:marLeft w:val="0"/>
                  <w:marRight w:val="0"/>
                  <w:marTop w:val="0"/>
                  <w:marBottom w:val="0"/>
                  <w:divBdr>
                    <w:top w:val="none" w:sz="0" w:space="0" w:color="auto"/>
                    <w:left w:val="none" w:sz="0" w:space="0" w:color="auto"/>
                    <w:bottom w:val="none" w:sz="0" w:space="0" w:color="auto"/>
                    <w:right w:val="none" w:sz="0" w:space="0" w:color="auto"/>
                  </w:divBdr>
                  <w:divsChild>
                    <w:div w:id="1815291343">
                      <w:marLeft w:val="0"/>
                      <w:marRight w:val="0"/>
                      <w:marTop w:val="0"/>
                      <w:marBottom w:val="0"/>
                      <w:divBdr>
                        <w:top w:val="none" w:sz="0" w:space="0" w:color="auto"/>
                        <w:left w:val="none" w:sz="0" w:space="0" w:color="auto"/>
                        <w:bottom w:val="none" w:sz="0" w:space="0" w:color="auto"/>
                        <w:right w:val="none" w:sz="0" w:space="0" w:color="auto"/>
                      </w:divBdr>
                    </w:div>
                  </w:divsChild>
                </w:div>
                <w:div w:id="412943266">
                  <w:marLeft w:val="0"/>
                  <w:marRight w:val="0"/>
                  <w:marTop w:val="0"/>
                  <w:marBottom w:val="0"/>
                  <w:divBdr>
                    <w:top w:val="none" w:sz="0" w:space="0" w:color="auto"/>
                    <w:left w:val="none" w:sz="0" w:space="0" w:color="auto"/>
                    <w:bottom w:val="none" w:sz="0" w:space="0" w:color="auto"/>
                    <w:right w:val="none" w:sz="0" w:space="0" w:color="auto"/>
                  </w:divBdr>
                  <w:divsChild>
                    <w:div w:id="415367525">
                      <w:marLeft w:val="0"/>
                      <w:marRight w:val="0"/>
                      <w:marTop w:val="0"/>
                      <w:marBottom w:val="0"/>
                      <w:divBdr>
                        <w:top w:val="none" w:sz="0" w:space="0" w:color="auto"/>
                        <w:left w:val="none" w:sz="0" w:space="0" w:color="auto"/>
                        <w:bottom w:val="none" w:sz="0" w:space="0" w:color="auto"/>
                        <w:right w:val="none" w:sz="0" w:space="0" w:color="auto"/>
                      </w:divBdr>
                    </w:div>
                  </w:divsChild>
                </w:div>
                <w:div w:id="435562247">
                  <w:marLeft w:val="0"/>
                  <w:marRight w:val="0"/>
                  <w:marTop w:val="0"/>
                  <w:marBottom w:val="0"/>
                  <w:divBdr>
                    <w:top w:val="none" w:sz="0" w:space="0" w:color="auto"/>
                    <w:left w:val="none" w:sz="0" w:space="0" w:color="auto"/>
                    <w:bottom w:val="none" w:sz="0" w:space="0" w:color="auto"/>
                    <w:right w:val="none" w:sz="0" w:space="0" w:color="auto"/>
                  </w:divBdr>
                  <w:divsChild>
                    <w:div w:id="470221228">
                      <w:marLeft w:val="0"/>
                      <w:marRight w:val="0"/>
                      <w:marTop w:val="0"/>
                      <w:marBottom w:val="0"/>
                      <w:divBdr>
                        <w:top w:val="none" w:sz="0" w:space="0" w:color="auto"/>
                        <w:left w:val="none" w:sz="0" w:space="0" w:color="auto"/>
                        <w:bottom w:val="none" w:sz="0" w:space="0" w:color="auto"/>
                        <w:right w:val="none" w:sz="0" w:space="0" w:color="auto"/>
                      </w:divBdr>
                    </w:div>
                  </w:divsChild>
                </w:div>
                <w:div w:id="444352855">
                  <w:marLeft w:val="0"/>
                  <w:marRight w:val="0"/>
                  <w:marTop w:val="0"/>
                  <w:marBottom w:val="0"/>
                  <w:divBdr>
                    <w:top w:val="none" w:sz="0" w:space="0" w:color="auto"/>
                    <w:left w:val="none" w:sz="0" w:space="0" w:color="auto"/>
                    <w:bottom w:val="none" w:sz="0" w:space="0" w:color="auto"/>
                    <w:right w:val="none" w:sz="0" w:space="0" w:color="auto"/>
                  </w:divBdr>
                  <w:divsChild>
                    <w:div w:id="1885634253">
                      <w:marLeft w:val="0"/>
                      <w:marRight w:val="0"/>
                      <w:marTop w:val="0"/>
                      <w:marBottom w:val="0"/>
                      <w:divBdr>
                        <w:top w:val="none" w:sz="0" w:space="0" w:color="auto"/>
                        <w:left w:val="none" w:sz="0" w:space="0" w:color="auto"/>
                        <w:bottom w:val="none" w:sz="0" w:space="0" w:color="auto"/>
                        <w:right w:val="none" w:sz="0" w:space="0" w:color="auto"/>
                      </w:divBdr>
                    </w:div>
                  </w:divsChild>
                </w:div>
                <w:div w:id="451291152">
                  <w:marLeft w:val="0"/>
                  <w:marRight w:val="0"/>
                  <w:marTop w:val="0"/>
                  <w:marBottom w:val="0"/>
                  <w:divBdr>
                    <w:top w:val="none" w:sz="0" w:space="0" w:color="auto"/>
                    <w:left w:val="none" w:sz="0" w:space="0" w:color="auto"/>
                    <w:bottom w:val="none" w:sz="0" w:space="0" w:color="auto"/>
                    <w:right w:val="none" w:sz="0" w:space="0" w:color="auto"/>
                  </w:divBdr>
                  <w:divsChild>
                    <w:div w:id="779033387">
                      <w:marLeft w:val="0"/>
                      <w:marRight w:val="0"/>
                      <w:marTop w:val="0"/>
                      <w:marBottom w:val="0"/>
                      <w:divBdr>
                        <w:top w:val="none" w:sz="0" w:space="0" w:color="auto"/>
                        <w:left w:val="none" w:sz="0" w:space="0" w:color="auto"/>
                        <w:bottom w:val="none" w:sz="0" w:space="0" w:color="auto"/>
                        <w:right w:val="none" w:sz="0" w:space="0" w:color="auto"/>
                      </w:divBdr>
                    </w:div>
                    <w:div w:id="1119882115">
                      <w:marLeft w:val="0"/>
                      <w:marRight w:val="0"/>
                      <w:marTop w:val="0"/>
                      <w:marBottom w:val="0"/>
                      <w:divBdr>
                        <w:top w:val="none" w:sz="0" w:space="0" w:color="auto"/>
                        <w:left w:val="none" w:sz="0" w:space="0" w:color="auto"/>
                        <w:bottom w:val="none" w:sz="0" w:space="0" w:color="auto"/>
                        <w:right w:val="none" w:sz="0" w:space="0" w:color="auto"/>
                      </w:divBdr>
                    </w:div>
                  </w:divsChild>
                </w:div>
                <w:div w:id="474874352">
                  <w:marLeft w:val="0"/>
                  <w:marRight w:val="0"/>
                  <w:marTop w:val="0"/>
                  <w:marBottom w:val="0"/>
                  <w:divBdr>
                    <w:top w:val="none" w:sz="0" w:space="0" w:color="auto"/>
                    <w:left w:val="none" w:sz="0" w:space="0" w:color="auto"/>
                    <w:bottom w:val="none" w:sz="0" w:space="0" w:color="auto"/>
                    <w:right w:val="none" w:sz="0" w:space="0" w:color="auto"/>
                  </w:divBdr>
                  <w:divsChild>
                    <w:div w:id="177307127">
                      <w:marLeft w:val="0"/>
                      <w:marRight w:val="0"/>
                      <w:marTop w:val="0"/>
                      <w:marBottom w:val="0"/>
                      <w:divBdr>
                        <w:top w:val="none" w:sz="0" w:space="0" w:color="auto"/>
                        <w:left w:val="none" w:sz="0" w:space="0" w:color="auto"/>
                        <w:bottom w:val="none" w:sz="0" w:space="0" w:color="auto"/>
                        <w:right w:val="none" w:sz="0" w:space="0" w:color="auto"/>
                      </w:divBdr>
                    </w:div>
                  </w:divsChild>
                </w:div>
                <w:div w:id="477768409">
                  <w:marLeft w:val="0"/>
                  <w:marRight w:val="0"/>
                  <w:marTop w:val="0"/>
                  <w:marBottom w:val="0"/>
                  <w:divBdr>
                    <w:top w:val="none" w:sz="0" w:space="0" w:color="auto"/>
                    <w:left w:val="none" w:sz="0" w:space="0" w:color="auto"/>
                    <w:bottom w:val="none" w:sz="0" w:space="0" w:color="auto"/>
                    <w:right w:val="none" w:sz="0" w:space="0" w:color="auto"/>
                  </w:divBdr>
                  <w:divsChild>
                    <w:div w:id="146629548">
                      <w:marLeft w:val="0"/>
                      <w:marRight w:val="0"/>
                      <w:marTop w:val="0"/>
                      <w:marBottom w:val="0"/>
                      <w:divBdr>
                        <w:top w:val="none" w:sz="0" w:space="0" w:color="auto"/>
                        <w:left w:val="none" w:sz="0" w:space="0" w:color="auto"/>
                        <w:bottom w:val="none" w:sz="0" w:space="0" w:color="auto"/>
                        <w:right w:val="none" w:sz="0" w:space="0" w:color="auto"/>
                      </w:divBdr>
                    </w:div>
                    <w:div w:id="637298168">
                      <w:marLeft w:val="0"/>
                      <w:marRight w:val="0"/>
                      <w:marTop w:val="0"/>
                      <w:marBottom w:val="0"/>
                      <w:divBdr>
                        <w:top w:val="none" w:sz="0" w:space="0" w:color="auto"/>
                        <w:left w:val="none" w:sz="0" w:space="0" w:color="auto"/>
                        <w:bottom w:val="none" w:sz="0" w:space="0" w:color="auto"/>
                        <w:right w:val="none" w:sz="0" w:space="0" w:color="auto"/>
                      </w:divBdr>
                    </w:div>
                    <w:div w:id="1675570637">
                      <w:marLeft w:val="0"/>
                      <w:marRight w:val="0"/>
                      <w:marTop w:val="0"/>
                      <w:marBottom w:val="0"/>
                      <w:divBdr>
                        <w:top w:val="none" w:sz="0" w:space="0" w:color="auto"/>
                        <w:left w:val="none" w:sz="0" w:space="0" w:color="auto"/>
                        <w:bottom w:val="none" w:sz="0" w:space="0" w:color="auto"/>
                        <w:right w:val="none" w:sz="0" w:space="0" w:color="auto"/>
                      </w:divBdr>
                    </w:div>
                    <w:div w:id="2086877371">
                      <w:marLeft w:val="0"/>
                      <w:marRight w:val="0"/>
                      <w:marTop w:val="0"/>
                      <w:marBottom w:val="0"/>
                      <w:divBdr>
                        <w:top w:val="none" w:sz="0" w:space="0" w:color="auto"/>
                        <w:left w:val="none" w:sz="0" w:space="0" w:color="auto"/>
                        <w:bottom w:val="none" w:sz="0" w:space="0" w:color="auto"/>
                        <w:right w:val="none" w:sz="0" w:space="0" w:color="auto"/>
                      </w:divBdr>
                    </w:div>
                  </w:divsChild>
                </w:div>
                <w:div w:id="547229872">
                  <w:marLeft w:val="0"/>
                  <w:marRight w:val="0"/>
                  <w:marTop w:val="0"/>
                  <w:marBottom w:val="0"/>
                  <w:divBdr>
                    <w:top w:val="none" w:sz="0" w:space="0" w:color="auto"/>
                    <w:left w:val="none" w:sz="0" w:space="0" w:color="auto"/>
                    <w:bottom w:val="none" w:sz="0" w:space="0" w:color="auto"/>
                    <w:right w:val="none" w:sz="0" w:space="0" w:color="auto"/>
                  </w:divBdr>
                  <w:divsChild>
                    <w:div w:id="504444426">
                      <w:marLeft w:val="0"/>
                      <w:marRight w:val="0"/>
                      <w:marTop w:val="0"/>
                      <w:marBottom w:val="0"/>
                      <w:divBdr>
                        <w:top w:val="none" w:sz="0" w:space="0" w:color="auto"/>
                        <w:left w:val="none" w:sz="0" w:space="0" w:color="auto"/>
                        <w:bottom w:val="none" w:sz="0" w:space="0" w:color="auto"/>
                        <w:right w:val="none" w:sz="0" w:space="0" w:color="auto"/>
                      </w:divBdr>
                    </w:div>
                    <w:div w:id="1144658136">
                      <w:marLeft w:val="0"/>
                      <w:marRight w:val="0"/>
                      <w:marTop w:val="0"/>
                      <w:marBottom w:val="0"/>
                      <w:divBdr>
                        <w:top w:val="none" w:sz="0" w:space="0" w:color="auto"/>
                        <w:left w:val="none" w:sz="0" w:space="0" w:color="auto"/>
                        <w:bottom w:val="none" w:sz="0" w:space="0" w:color="auto"/>
                        <w:right w:val="none" w:sz="0" w:space="0" w:color="auto"/>
                      </w:divBdr>
                    </w:div>
                  </w:divsChild>
                </w:div>
                <w:div w:id="564533686">
                  <w:marLeft w:val="0"/>
                  <w:marRight w:val="0"/>
                  <w:marTop w:val="0"/>
                  <w:marBottom w:val="0"/>
                  <w:divBdr>
                    <w:top w:val="none" w:sz="0" w:space="0" w:color="auto"/>
                    <w:left w:val="none" w:sz="0" w:space="0" w:color="auto"/>
                    <w:bottom w:val="none" w:sz="0" w:space="0" w:color="auto"/>
                    <w:right w:val="none" w:sz="0" w:space="0" w:color="auto"/>
                  </w:divBdr>
                  <w:divsChild>
                    <w:div w:id="561908651">
                      <w:marLeft w:val="0"/>
                      <w:marRight w:val="0"/>
                      <w:marTop w:val="0"/>
                      <w:marBottom w:val="0"/>
                      <w:divBdr>
                        <w:top w:val="none" w:sz="0" w:space="0" w:color="auto"/>
                        <w:left w:val="none" w:sz="0" w:space="0" w:color="auto"/>
                        <w:bottom w:val="none" w:sz="0" w:space="0" w:color="auto"/>
                        <w:right w:val="none" w:sz="0" w:space="0" w:color="auto"/>
                      </w:divBdr>
                    </w:div>
                  </w:divsChild>
                </w:div>
                <w:div w:id="583733601">
                  <w:marLeft w:val="0"/>
                  <w:marRight w:val="0"/>
                  <w:marTop w:val="0"/>
                  <w:marBottom w:val="0"/>
                  <w:divBdr>
                    <w:top w:val="none" w:sz="0" w:space="0" w:color="auto"/>
                    <w:left w:val="none" w:sz="0" w:space="0" w:color="auto"/>
                    <w:bottom w:val="none" w:sz="0" w:space="0" w:color="auto"/>
                    <w:right w:val="none" w:sz="0" w:space="0" w:color="auto"/>
                  </w:divBdr>
                  <w:divsChild>
                    <w:div w:id="173374987">
                      <w:marLeft w:val="0"/>
                      <w:marRight w:val="0"/>
                      <w:marTop w:val="0"/>
                      <w:marBottom w:val="0"/>
                      <w:divBdr>
                        <w:top w:val="none" w:sz="0" w:space="0" w:color="auto"/>
                        <w:left w:val="none" w:sz="0" w:space="0" w:color="auto"/>
                        <w:bottom w:val="none" w:sz="0" w:space="0" w:color="auto"/>
                        <w:right w:val="none" w:sz="0" w:space="0" w:color="auto"/>
                      </w:divBdr>
                    </w:div>
                  </w:divsChild>
                </w:div>
                <w:div w:id="590701659">
                  <w:marLeft w:val="0"/>
                  <w:marRight w:val="0"/>
                  <w:marTop w:val="0"/>
                  <w:marBottom w:val="0"/>
                  <w:divBdr>
                    <w:top w:val="none" w:sz="0" w:space="0" w:color="auto"/>
                    <w:left w:val="none" w:sz="0" w:space="0" w:color="auto"/>
                    <w:bottom w:val="none" w:sz="0" w:space="0" w:color="auto"/>
                    <w:right w:val="none" w:sz="0" w:space="0" w:color="auto"/>
                  </w:divBdr>
                  <w:divsChild>
                    <w:div w:id="335304888">
                      <w:marLeft w:val="0"/>
                      <w:marRight w:val="0"/>
                      <w:marTop w:val="0"/>
                      <w:marBottom w:val="0"/>
                      <w:divBdr>
                        <w:top w:val="none" w:sz="0" w:space="0" w:color="auto"/>
                        <w:left w:val="none" w:sz="0" w:space="0" w:color="auto"/>
                        <w:bottom w:val="none" w:sz="0" w:space="0" w:color="auto"/>
                        <w:right w:val="none" w:sz="0" w:space="0" w:color="auto"/>
                      </w:divBdr>
                    </w:div>
                    <w:div w:id="1989699798">
                      <w:marLeft w:val="0"/>
                      <w:marRight w:val="0"/>
                      <w:marTop w:val="0"/>
                      <w:marBottom w:val="0"/>
                      <w:divBdr>
                        <w:top w:val="none" w:sz="0" w:space="0" w:color="auto"/>
                        <w:left w:val="none" w:sz="0" w:space="0" w:color="auto"/>
                        <w:bottom w:val="none" w:sz="0" w:space="0" w:color="auto"/>
                        <w:right w:val="none" w:sz="0" w:space="0" w:color="auto"/>
                      </w:divBdr>
                    </w:div>
                  </w:divsChild>
                </w:div>
                <w:div w:id="593123879">
                  <w:marLeft w:val="0"/>
                  <w:marRight w:val="0"/>
                  <w:marTop w:val="0"/>
                  <w:marBottom w:val="0"/>
                  <w:divBdr>
                    <w:top w:val="none" w:sz="0" w:space="0" w:color="auto"/>
                    <w:left w:val="none" w:sz="0" w:space="0" w:color="auto"/>
                    <w:bottom w:val="none" w:sz="0" w:space="0" w:color="auto"/>
                    <w:right w:val="none" w:sz="0" w:space="0" w:color="auto"/>
                  </w:divBdr>
                  <w:divsChild>
                    <w:div w:id="1002659797">
                      <w:marLeft w:val="0"/>
                      <w:marRight w:val="0"/>
                      <w:marTop w:val="0"/>
                      <w:marBottom w:val="0"/>
                      <w:divBdr>
                        <w:top w:val="none" w:sz="0" w:space="0" w:color="auto"/>
                        <w:left w:val="none" w:sz="0" w:space="0" w:color="auto"/>
                        <w:bottom w:val="none" w:sz="0" w:space="0" w:color="auto"/>
                        <w:right w:val="none" w:sz="0" w:space="0" w:color="auto"/>
                      </w:divBdr>
                    </w:div>
                  </w:divsChild>
                </w:div>
                <w:div w:id="596207320">
                  <w:marLeft w:val="0"/>
                  <w:marRight w:val="0"/>
                  <w:marTop w:val="0"/>
                  <w:marBottom w:val="0"/>
                  <w:divBdr>
                    <w:top w:val="none" w:sz="0" w:space="0" w:color="auto"/>
                    <w:left w:val="none" w:sz="0" w:space="0" w:color="auto"/>
                    <w:bottom w:val="none" w:sz="0" w:space="0" w:color="auto"/>
                    <w:right w:val="none" w:sz="0" w:space="0" w:color="auto"/>
                  </w:divBdr>
                  <w:divsChild>
                    <w:div w:id="930772648">
                      <w:marLeft w:val="0"/>
                      <w:marRight w:val="0"/>
                      <w:marTop w:val="0"/>
                      <w:marBottom w:val="0"/>
                      <w:divBdr>
                        <w:top w:val="none" w:sz="0" w:space="0" w:color="auto"/>
                        <w:left w:val="none" w:sz="0" w:space="0" w:color="auto"/>
                        <w:bottom w:val="none" w:sz="0" w:space="0" w:color="auto"/>
                        <w:right w:val="none" w:sz="0" w:space="0" w:color="auto"/>
                      </w:divBdr>
                    </w:div>
                  </w:divsChild>
                </w:div>
                <w:div w:id="611324103">
                  <w:marLeft w:val="0"/>
                  <w:marRight w:val="0"/>
                  <w:marTop w:val="0"/>
                  <w:marBottom w:val="0"/>
                  <w:divBdr>
                    <w:top w:val="none" w:sz="0" w:space="0" w:color="auto"/>
                    <w:left w:val="none" w:sz="0" w:space="0" w:color="auto"/>
                    <w:bottom w:val="none" w:sz="0" w:space="0" w:color="auto"/>
                    <w:right w:val="none" w:sz="0" w:space="0" w:color="auto"/>
                  </w:divBdr>
                  <w:divsChild>
                    <w:div w:id="236549326">
                      <w:marLeft w:val="0"/>
                      <w:marRight w:val="0"/>
                      <w:marTop w:val="0"/>
                      <w:marBottom w:val="0"/>
                      <w:divBdr>
                        <w:top w:val="none" w:sz="0" w:space="0" w:color="auto"/>
                        <w:left w:val="none" w:sz="0" w:space="0" w:color="auto"/>
                        <w:bottom w:val="none" w:sz="0" w:space="0" w:color="auto"/>
                        <w:right w:val="none" w:sz="0" w:space="0" w:color="auto"/>
                      </w:divBdr>
                    </w:div>
                    <w:div w:id="1847011114">
                      <w:marLeft w:val="0"/>
                      <w:marRight w:val="0"/>
                      <w:marTop w:val="0"/>
                      <w:marBottom w:val="0"/>
                      <w:divBdr>
                        <w:top w:val="none" w:sz="0" w:space="0" w:color="auto"/>
                        <w:left w:val="none" w:sz="0" w:space="0" w:color="auto"/>
                        <w:bottom w:val="none" w:sz="0" w:space="0" w:color="auto"/>
                        <w:right w:val="none" w:sz="0" w:space="0" w:color="auto"/>
                      </w:divBdr>
                    </w:div>
                    <w:div w:id="1993214336">
                      <w:marLeft w:val="0"/>
                      <w:marRight w:val="0"/>
                      <w:marTop w:val="0"/>
                      <w:marBottom w:val="0"/>
                      <w:divBdr>
                        <w:top w:val="none" w:sz="0" w:space="0" w:color="auto"/>
                        <w:left w:val="none" w:sz="0" w:space="0" w:color="auto"/>
                        <w:bottom w:val="none" w:sz="0" w:space="0" w:color="auto"/>
                        <w:right w:val="none" w:sz="0" w:space="0" w:color="auto"/>
                      </w:divBdr>
                    </w:div>
                    <w:div w:id="2052921218">
                      <w:marLeft w:val="0"/>
                      <w:marRight w:val="0"/>
                      <w:marTop w:val="0"/>
                      <w:marBottom w:val="0"/>
                      <w:divBdr>
                        <w:top w:val="none" w:sz="0" w:space="0" w:color="auto"/>
                        <w:left w:val="none" w:sz="0" w:space="0" w:color="auto"/>
                        <w:bottom w:val="none" w:sz="0" w:space="0" w:color="auto"/>
                        <w:right w:val="none" w:sz="0" w:space="0" w:color="auto"/>
                      </w:divBdr>
                    </w:div>
                  </w:divsChild>
                </w:div>
                <w:div w:id="635183791">
                  <w:marLeft w:val="0"/>
                  <w:marRight w:val="0"/>
                  <w:marTop w:val="0"/>
                  <w:marBottom w:val="0"/>
                  <w:divBdr>
                    <w:top w:val="none" w:sz="0" w:space="0" w:color="auto"/>
                    <w:left w:val="none" w:sz="0" w:space="0" w:color="auto"/>
                    <w:bottom w:val="none" w:sz="0" w:space="0" w:color="auto"/>
                    <w:right w:val="none" w:sz="0" w:space="0" w:color="auto"/>
                  </w:divBdr>
                  <w:divsChild>
                    <w:div w:id="1742555622">
                      <w:marLeft w:val="0"/>
                      <w:marRight w:val="0"/>
                      <w:marTop w:val="0"/>
                      <w:marBottom w:val="0"/>
                      <w:divBdr>
                        <w:top w:val="none" w:sz="0" w:space="0" w:color="auto"/>
                        <w:left w:val="none" w:sz="0" w:space="0" w:color="auto"/>
                        <w:bottom w:val="none" w:sz="0" w:space="0" w:color="auto"/>
                        <w:right w:val="none" w:sz="0" w:space="0" w:color="auto"/>
                      </w:divBdr>
                    </w:div>
                  </w:divsChild>
                </w:div>
                <w:div w:id="667749714">
                  <w:marLeft w:val="0"/>
                  <w:marRight w:val="0"/>
                  <w:marTop w:val="0"/>
                  <w:marBottom w:val="0"/>
                  <w:divBdr>
                    <w:top w:val="none" w:sz="0" w:space="0" w:color="auto"/>
                    <w:left w:val="none" w:sz="0" w:space="0" w:color="auto"/>
                    <w:bottom w:val="none" w:sz="0" w:space="0" w:color="auto"/>
                    <w:right w:val="none" w:sz="0" w:space="0" w:color="auto"/>
                  </w:divBdr>
                  <w:divsChild>
                    <w:div w:id="1945117216">
                      <w:marLeft w:val="0"/>
                      <w:marRight w:val="0"/>
                      <w:marTop w:val="0"/>
                      <w:marBottom w:val="0"/>
                      <w:divBdr>
                        <w:top w:val="none" w:sz="0" w:space="0" w:color="auto"/>
                        <w:left w:val="none" w:sz="0" w:space="0" w:color="auto"/>
                        <w:bottom w:val="none" w:sz="0" w:space="0" w:color="auto"/>
                        <w:right w:val="none" w:sz="0" w:space="0" w:color="auto"/>
                      </w:divBdr>
                    </w:div>
                  </w:divsChild>
                </w:div>
                <w:div w:id="672952336">
                  <w:marLeft w:val="0"/>
                  <w:marRight w:val="0"/>
                  <w:marTop w:val="0"/>
                  <w:marBottom w:val="0"/>
                  <w:divBdr>
                    <w:top w:val="none" w:sz="0" w:space="0" w:color="auto"/>
                    <w:left w:val="none" w:sz="0" w:space="0" w:color="auto"/>
                    <w:bottom w:val="none" w:sz="0" w:space="0" w:color="auto"/>
                    <w:right w:val="none" w:sz="0" w:space="0" w:color="auto"/>
                  </w:divBdr>
                  <w:divsChild>
                    <w:div w:id="204563337">
                      <w:marLeft w:val="0"/>
                      <w:marRight w:val="0"/>
                      <w:marTop w:val="0"/>
                      <w:marBottom w:val="0"/>
                      <w:divBdr>
                        <w:top w:val="none" w:sz="0" w:space="0" w:color="auto"/>
                        <w:left w:val="none" w:sz="0" w:space="0" w:color="auto"/>
                        <w:bottom w:val="none" w:sz="0" w:space="0" w:color="auto"/>
                        <w:right w:val="none" w:sz="0" w:space="0" w:color="auto"/>
                      </w:divBdr>
                    </w:div>
                  </w:divsChild>
                </w:div>
                <w:div w:id="673454976">
                  <w:marLeft w:val="0"/>
                  <w:marRight w:val="0"/>
                  <w:marTop w:val="0"/>
                  <w:marBottom w:val="0"/>
                  <w:divBdr>
                    <w:top w:val="none" w:sz="0" w:space="0" w:color="auto"/>
                    <w:left w:val="none" w:sz="0" w:space="0" w:color="auto"/>
                    <w:bottom w:val="none" w:sz="0" w:space="0" w:color="auto"/>
                    <w:right w:val="none" w:sz="0" w:space="0" w:color="auto"/>
                  </w:divBdr>
                  <w:divsChild>
                    <w:div w:id="388922297">
                      <w:marLeft w:val="0"/>
                      <w:marRight w:val="0"/>
                      <w:marTop w:val="0"/>
                      <w:marBottom w:val="0"/>
                      <w:divBdr>
                        <w:top w:val="none" w:sz="0" w:space="0" w:color="auto"/>
                        <w:left w:val="none" w:sz="0" w:space="0" w:color="auto"/>
                        <w:bottom w:val="none" w:sz="0" w:space="0" w:color="auto"/>
                        <w:right w:val="none" w:sz="0" w:space="0" w:color="auto"/>
                      </w:divBdr>
                    </w:div>
                  </w:divsChild>
                </w:div>
                <w:div w:id="675769572">
                  <w:marLeft w:val="0"/>
                  <w:marRight w:val="0"/>
                  <w:marTop w:val="0"/>
                  <w:marBottom w:val="0"/>
                  <w:divBdr>
                    <w:top w:val="none" w:sz="0" w:space="0" w:color="auto"/>
                    <w:left w:val="none" w:sz="0" w:space="0" w:color="auto"/>
                    <w:bottom w:val="none" w:sz="0" w:space="0" w:color="auto"/>
                    <w:right w:val="none" w:sz="0" w:space="0" w:color="auto"/>
                  </w:divBdr>
                  <w:divsChild>
                    <w:div w:id="90703996">
                      <w:marLeft w:val="0"/>
                      <w:marRight w:val="0"/>
                      <w:marTop w:val="0"/>
                      <w:marBottom w:val="0"/>
                      <w:divBdr>
                        <w:top w:val="none" w:sz="0" w:space="0" w:color="auto"/>
                        <w:left w:val="none" w:sz="0" w:space="0" w:color="auto"/>
                        <w:bottom w:val="none" w:sz="0" w:space="0" w:color="auto"/>
                        <w:right w:val="none" w:sz="0" w:space="0" w:color="auto"/>
                      </w:divBdr>
                    </w:div>
                    <w:div w:id="302584345">
                      <w:marLeft w:val="0"/>
                      <w:marRight w:val="0"/>
                      <w:marTop w:val="0"/>
                      <w:marBottom w:val="0"/>
                      <w:divBdr>
                        <w:top w:val="none" w:sz="0" w:space="0" w:color="auto"/>
                        <w:left w:val="none" w:sz="0" w:space="0" w:color="auto"/>
                        <w:bottom w:val="none" w:sz="0" w:space="0" w:color="auto"/>
                        <w:right w:val="none" w:sz="0" w:space="0" w:color="auto"/>
                      </w:divBdr>
                    </w:div>
                    <w:div w:id="1196502235">
                      <w:marLeft w:val="0"/>
                      <w:marRight w:val="0"/>
                      <w:marTop w:val="0"/>
                      <w:marBottom w:val="0"/>
                      <w:divBdr>
                        <w:top w:val="none" w:sz="0" w:space="0" w:color="auto"/>
                        <w:left w:val="none" w:sz="0" w:space="0" w:color="auto"/>
                        <w:bottom w:val="none" w:sz="0" w:space="0" w:color="auto"/>
                        <w:right w:val="none" w:sz="0" w:space="0" w:color="auto"/>
                      </w:divBdr>
                    </w:div>
                    <w:div w:id="1457216850">
                      <w:marLeft w:val="0"/>
                      <w:marRight w:val="0"/>
                      <w:marTop w:val="0"/>
                      <w:marBottom w:val="0"/>
                      <w:divBdr>
                        <w:top w:val="none" w:sz="0" w:space="0" w:color="auto"/>
                        <w:left w:val="none" w:sz="0" w:space="0" w:color="auto"/>
                        <w:bottom w:val="none" w:sz="0" w:space="0" w:color="auto"/>
                        <w:right w:val="none" w:sz="0" w:space="0" w:color="auto"/>
                      </w:divBdr>
                    </w:div>
                    <w:div w:id="1739595543">
                      <w:marLeft w:val="0"/>
                      <w:marRight w:val="0"/>
                      <w:marTop w:val="0"/>
                      <w:marBottom w:val="0"/>
                      <w:divBdr>
                        <w:top w:val="none" w:sz="0" w:space="0" w:color="auto"/>
                        <w:left w:val="none" w:sz="0" w:space="0" w:color="auto"/>
                        <w:bottom w:val="none" w:sz="0" w:space="0" w:color="auto"/>
                        <w:right w:val="none" w:sz="0" w:space="0" w:color="auto"/>
                      </w:divBdr>
                    </w:div>
                  </w:divsChild>
                </w:div>
                <w:div w:id="676083668">
                  <w:marLeft w:val="0"/>
                  <w:marRight w:val="0"/>
                  <w:marTop w:val="0"/>
                  <w:marBottom w:val="0"/>
                  <w:divBdr>
                    <w:top w:val="none" w:sz="0" w:space="0" w:color="auto"/>
                    <w:left w:val="none" w:sz="0" w:space="0" w:color="auto"/>
                    <w:bottom w:val="none" w:sz="0" w:space="0" w:color="auto"/>
                    <w:right w:val="none" w:sz="0" w:space="0" w:color="auto"/>
                  </w:divBdr>
                  <w:divsChild>
                    <w:div w:id="1776244793">
                      <w:marLeft w:val="0"/>
                      <w:marRight w:val="0"/>
                      <w:marTop w:val="0"/>
                      <w:marBottom w:val="0"/>
                      <w:divBdr>
                        <w:top w:val="none" w:sz="0" w:space="0" w:color="auto"/>
                        <w:left w:val="none" w:sz="0" w:space="0" w:color="auto"/>
                        <w:bottom w:val="none" w:sz="0" w:space="0" w:color="auto"/>
                        <w:right w:val="none" w:sz="0" w:space="0" w:color="auto"/>
                      </w:divBdr>
                    </w:div>
                  </w:divsChild>
                </w:div>
                <w:div w:id="750857558">
                  <w:marLeft w:val="0"/>
                  <w:marRight w:val="0"/>
                  <w:marTop w:val="0"/>
                  <w:marBottom w:val="0"/>
                  <w:divBdr>
                    <w:top w:val="none" w:sz="0" w:space="0" w:color="auto"/>
                    <w:left w:val="none" w:sz="0" w:space="0" w:color="auto"/>
                    <w:bottom w:val="none" w:sz="0" w:space="0" w:color="auto"/>
                    <w:right w:val="none" w:sz="0" w:space="0" w:color="auto"/>
                  </w:divBdr>
                  <w:divsChild>
                    <w:div w:id="696808981">
                      <w:marLeft w:val="0"/>
                      <w:marRight w:val="0"/>
                      <w:marTop w:val="0"/>
                      <w:marBottom w:val="0"/>
                      <w:divBdr>
                        <w:top w:val="none" w:sz="0" w:space="0" w:color="auto"/>
                        <w:left w:val="none" w:sz="0" w:space="0" w:color="auto"/>
                        <w:bottom w:val="none" w:sz="0" w:space="0" w:color="auto"/>
                        <w:right w:val="none" w:sz="0" w:space="0" w:color="auto"/>
                      </w:divBdr>
                    </w:div>
                  </w:divsChild>
                </w:div>
                <w:div w:id="798962989">
                  <w:marLeft w:val="0"/>
                  <w:marRight w:val="0"/>
                  <w:marTop w:val="0"/>
                  <w:marBottom w:val="0"/>
                  <w:divBdr>
                    <w:top w:val="none" w:sz="0" w:space="0" w:color="auto"/>
                    <w:left w:val="none" w:sz="0" w:space="0" w:color="auto"/>
                    <w:bottom w:val="none" w:sz="0" w:space="0" w:color="auto"/>
                    <w:right w:val="none" w:sz="0" w:space="0" w:color="auto"/>
                  </w:divBdr>
                  <w:divsChild>
                    <w:div w:id="163859526">
                      <w:marLeft w:val="0"/>
                      <w:marRight w:val="0"/>
                      <w:marTop w:val="0"/>
                      <w:marBottom w:val="0"/>
                      <w:divBdr>
                        <w:top w:val="none" w:sz="0" w:space="0" w:color="auto"/>
                        <w:left w:val="none" w:sz="0" w:space="0" w:color="auto"/>
                        <w:bottom w:val="none" w:sz="0" w:space="0" w:color="auto"/>
                        <w:right w:val="none" w:sz="0" w:space="0" w:color="auto"/>
                      </w:divBdr>
                    </w:div>
                  </w:divsChild>
                </w:div>
                <w:div w:id="800074677">
                  <w:marLeft w:val="0"/>
                  <w:marRight w:val="0"/>
                  <w:marTop w:val="0"/>
                  <w:marBottom w:val="0"/>
                  <w:divBdr>
                    <w:top w:val="none" w:sz="0" w:space="0" w:color="auto"/>
                    <w:left w:val="none" w:sz="0" w:space="0" w:color="auto"/>
                    <w:bottom w:val="none" w:sz="0" w:space="0" w:color="auto"/>
                    <w:right w:val="none" w:sz="0" w:space="0" w:color="auto"/>
                  </w:divBdr>
                  <w:divsChild>
                    <w:div w:id="861481809">
                      <w:marLeft w:val="0"/>
                      <w:marRight w:val="0"/>
                      <w:marTop w:val="0"/>
                      <w:marBottom w:val="0"/>
                      <w:divBdr>
                        <w:top w:val="none" w:sz="0" w:space="0" w:color="auto"/>
                        <w:left w:val="none" w:sz="0" w:space="0" w:color="auto"/>
                        <w:bottom w:val="none" w:sz="0" w:space="0" w:color="auto"/>
                        <w:right w:val="none" w:sz="0" w:space="0" w:color="auto"/>
                      </w:divBdr>
                    </w:div>
                    <w:div w:id="1730376153">
                      <w:marLeft w:val="0"/>
                      <w:marRight w:val="0"/>
                      <w:marTop w:val="0"/>
                      <w:marBottom w:val="0"/>
                      <w:divBdr>
                        <w:top w:val="none" w:sz="0" w:space="0" w:color="auto"/>
                        <w:left w:val="none" w:sz="0" w:space="0" w:color="auto"/>
                        <w:bottom w:val="none" w:sz="0" w:space="0" w:color="auto"/>
                        <w:right w:val="none" w:sz="0" w:space="0" w:color="auto"/>
                      </w:divBdr>
                    </w:div>
                  </w:divsChild>
                </w:div>
                <w:div w:id="814954917">
                  <w:marLeft w:val="0"/>
                  <w:marRight w:val="0"/>
                  <w:marTop w:val="0"/>
                  <w:marBottom w:val="0"/>
                  <w:divBdr>
                    <w:top w:val="none" w:sz="0" w:space="0" w:color="auto"/>
                    <w:left w:val="none" w:sz="0" w:space="0" w:color="auto"/>
                    <w:bottom w:val="none" w:sz="0" w:space="0" w:color="auto"/>
                    <w:right w:val="none" w:sz="0" w:space="0" w:color="auto"/>
                  </w:divBdr>
                  <w:divsChild>
                    <w:div w:id="125200382">
                      <w:marLeft w:val="0"/>
                      <w:marRight w:val="0"/>
                      <w:marTop w:val="0"/>
                      <w:marBottom w:val="0"/>
                      <w:divBdr>
                        <w:top w:val="none" w:sz="0" w:space="0" w:color="auto"/>
                        <w:left w:val="none" w:sz="0" w:space="0" w:color="auto"/>
                        <w:bottom w:val="none" w:sz="0" w:space="0" w:color="auto"/>
                        <w:right w:val="none" w:sz="0" w:space="0" w:color="auto"/>
                      </w:divBdr>
                    </w:div>
                    <w:div w:id="955983314">
                      <w:marLeft w:val="0"/>
                      <w:marRight w:val="0"/>
                      <w:marTop w:val="0"/>
                      <w:marBottom w:val="0"/>
                      <w:divBdr>
                        <w:top w:val="none" w:sz="0" w:space="0" w:color="auto"/>
                        <w:left w:val="none" w:sz="0" w:space="0" w:color="auto"/>
                        <w:bottom w:val="none" w:sz="0" w:space="0" w:color="auto"/>
                        <w:right w:val="none" w:sz="0" w:space="0" w:color="auto"/>
                      </w:divBdr>
                    </w:div>
                    <w:div w:id="1101529411">
                      <w:marLeft w:val="0"/>
                      <w:marRight w:val="0"/>
                      <w:marTop w:val="0"/>
                      <w:marBottom w:val="0"/>
                      <w:divBdr>
                        <w:top w:val="none" w:sz="0" w:space="0" w:color="auto"/>
                        <w:left w:val="none" w:sz="0" w:space="0" w:color="auto"/>
                        <w:bottom w:val="none" w:sz="0" w:space="0" w:color="auto"/>
                        <w:right w:val="none" w:sz="0" w:space="0" w:color="auto"/>
                      </w:divBdr>
                    </w:div>
                    <w:div w:id="1860973363">
                      <w:marLeft w:val="0"/>
                      <w:marRight w:val="0"/>
                      <w:marTop w:val="0"/>
                      <w:marBottom w:val="0"/>
                      <w:divBdr>
                        <w:top w:val="none" w:sz="0" w:space="0" w:color="auto"/>
                        <w:left w:val="none" w:sz="0" w:space="0" w:color="auto"/>
                        <w:bottom w:val="none" w:sz="0" w:space="0" w:color="auto"/>
                        <w:right w:val="none" w:sz="0" w:space="0" w:color="auto"/>
                      </w:divBdr>
                    </w:div>
                  </w:divsChild>
                </w:div>
                <w:div w:id="827094022">
                  <w:marLeft w:val="0"/>
                  <w:marRight w:val="0"/>
                  <w:marTop w:val="0"/>
                  <w:marBottom w:val="0"/>
                  <w:divBdr>
                    <w:top w:val="none" w:sz="0" w:space="0" w:color="auto"/>
                    <w:left w:val="none" w:sz="0" w:space="0" w:color="auto"/>
                    <w:bottom w:val="none" w:sz="0" w:space="0" w:color="auto"/>
                    <w:right w:val="none" w:sz="0" w:space="0" w:color="auto"/>
                  </w:divBdr>
                  <w:divsChild>
                    <w:div w:id="168759484">
                      <w:marLeft w:val="0"/>
                      <w:marRight w:val="0"/>
                      <w:marTop w:val="0"/>
                      <w:marBottom w:val="0"/>
                      <w:divBdr>
                        <w:top w:val="none" w:sz="0" w:space="0" w:color="auto"/>
                        <w:left w:val="none" w:sz="0" w:space="0" w:color="auto"/>
                        <w:bottom w:val="none" w:sz="0" w:space="0" w:color="auto"/>
                        <w:right w:val="none" w:sz="0" w:space="0" w:color="auto"/>
                      </w:divBdr>
                    </w:div>
                    <w:div w:id="2036688074">
                      <w:marLeft w:val="0"/>
                      <w:marRight w:val="0"/>
                      <w:marTop w:val="0"/>
                      <w:marBottom w:val="0"/>
                      <w:divBdr>
                        <w:top w:val="none" w:sz="0" w:space="0" w:color="auto"/>
                        <w:left w:val="none" w:sz="0" w:space="0" w:color="auto"/>
                        <w:bottom w:val="none" w:sz="0" w:space="0" w:color="auto"/>
                        <w:right w:val="none" w:sz="0" w:space="0" w:color="auto"/>
                      </w:divBdr>
                    </w:div>
                  </w:divsChild>
                </w:div>
                <w:div w:id="839808953">
                  <w:marLeft w:val="0"/>
                  <w:marRight w:val="0"/>
                  <w:marTop w:val="0"/>
                  <w:marBottom w:val="0"/>
                  <w:divBdr>
                    <w:top w:val="none" w:sz="0" w:space="0" w:color="auto"/>
                    <w:left w:val="none" w:sz="0" w:space="0" w:color="auto"/>
                    <w:bottom w:val="none" w:sz="0" w:space="0" w:color="auto"/>
                    <w:right w:val="none" w:sz="0" w:space="0" w:color="auto"/>
                  </w:divBdr>
                  <w:divsChild>
                    <w:div w:id="2064019719">
                      <w:marLeft w:val="0"/>
                      <w:marRight w:val="0"/>
                      <w:marTop w:val="0"/>
                      <w:marBottom w:val="0"/>
                      <w:divBdr>
                        <w:top w:val="none" w:sz="0" w:space="0" w:color="auto"/>
                        <w:left w:val="none" w:sz="0" w:space="0" w:color="auto"/>
                        <w:bottom w:val="none" w:sz="0" w:space="0" w:color="auto"/>
                        <w:right w:val="none" w:sz="0" w:space="0" w:color="auto"/>
                      </w:divBdr>
                    </w:div>
                  </w:divsChild>
                </w:div>
                <w:div w:id="856042588">
                  <w:marLeft w:val="0"/>
                  <w:marRight w:val="0"/>
                  <w:marTop w:val="0"/>
                  <w:marBottom w:val="0"/>
                  <w:divBdr>
                    <w:top w:val="none" w:sz="0" w:space="0" w:color="auto"/>
                    <w:left w:val="none" w:sz="0" w:space="0" w:color="auto"/>
                    <w:bottom w:val="none" w:sz="0" w:space="0" w:color="auto"/>
                    <w:right w:val="none" w:sz="0" w:space="0" w:color="auto"/>
                  </w:divBdr>
                  <w:divsChild>
                    <w:div w:id="107089982">
                      <w:marLeft w:val="0"/>
                      <w:marRight w:val="0"/>
                      <w:marTop w:val="0"/>
                      <w:marBottom w:val="0"/>
                      <w:divBdr>
                        <w:top w:val="none" w:sz="0" w:space="0" w:color="auto"/>
                        <w:left w:val="none" w:sz="0" w:space="0" w:color="auto"/>
                        <w:bottom w:val="none" w:sz="0" w:space="0" w:color="auto"/>
                        <w:right w:val="none" w:sz="0" w:space="0" w:color="auto"/>
                      </w:divBdr>
                    </w:div>
                  </w:divsChild>
                </w:div>
                <w:div w:id="859659756">
                  <w:marLeft w:val="0"/>
                  <w:marRight w:val="0"/>
                  <w:marTop w:val="0"/>
                  <w:marBottom w:val="0"/>
                  <w:divBdr>
                    <w:top w:val="none" w:sz="0" w:space="0" w:color="auto"/>
                    <w:left w:val="none" w:sz="0" w:space="0" w:color="auto"/>
                    <w:bottom w:val="none" w:sz="0" w:space="0" w:color="auto"/>
                    <w:right w:val="none" w:sz="0" w:space="0" w:color="auto"/>
                  </w:divBdr>
                  <w:divsChild>
                    <w:div w:id="241336053">
                      <w:marLeft w:val="0"/>
                      <w:marRight w:val="0"/>
                      <w:marTop w:val="0"/>
                      <w:marBottom w:val="0"/>
                      <w:divBdr>
                        <w:top w:val="none" w:sz="0" w:space="0" w:color="auto"/>
                        <w:left w:val="none" w:sz="0" w:space="0" w:color="auto"/>
                        <w:bottom w:val="none" w:sz="0" w:space="0" w:color="auto"/>
                        <w:right w:val="none" w:sz="0" w:space="0" w:color="auto"/>
                      </w:divBdr>
                    </w:div>
                  </w:divsChild>
                </w:div>
                <w:div w:id="868951219">
                  <w:marLeft w:val="0"/>
                  <w:marRight w:val="0"/>
                  <w:marTop w:val="0"/>
                  <w:marBottom w:val="0"/>
                  <w:divBdr>
                    <w:top w:val="none" w:sz="0" w:space="0" w:color="auto"/>
                    <w:left w:val="none" w:sz="0" w:space="0" w:color="auto"/>
                    <w:bottom w:val="none" w:sz="0" w:space="0" w:color="auto"/>
                    <w:right w:val="none" w:sz="0" w:space="0" w:color="auto"/>
                  </w:divBdr>
                  <w:divsChild>
                    <w:div w:id="2021738032">
                      <w:marLeft w:val="0"/>
                      <w:marRight w:val="0"/>
                      <w:marTop w:val="0"/>
                      <w:marBottom w:val="0"/>
                      <w:divBdr>
                        <w:top w:val="none" w:sz="0" w:space="0" w:color="auto"/>
                        <w:left w:val="none" w:sz="0" w:space="0" w:color="auto"/>
                        <w:bottom w:val="none" w:sz="0" w:space="0" w:color="auto"/>
                        <w:right w:val="none" w:sz="0" w:space="0" w:color="auto"/>
                      </w:divBdr>
                    </w:div>
                  </w:divsChild>
                </w:div>
                <w:div w:id="888341715">
                  <w:marLeft w:val="0"/>
                  <w:marRight w:val="0"/>
                  <w:marTop w:val="0"/>
                  <w:marBottom w:val="0"/>
                  <w:divBdr>
                    <w:top w:val="none" w:sz="0" w:space="0" w:color="auto"/>
                    <w:left w:val="none" w:sz="0" w:space="0" w:color="auto"/>
                    <w:bottom w:val="none" w:sz="0" w:space="0" w:color="auto"/>
                    <w:right w:val="none" w:sz="0" w:space="0" w:color="auto"/>
                  </w:divBdr>
                  <w:divsChild>
                    <w:div w:id="252516061">
                      <w:marLeft w:val="0"/>
                      <w:marRight w:val="0"/>
                      <w:marTop w:val="0"/>
                      <w:marBottom w:val="0"/>
                      <w:divBdr>
                        <w:top w:val="none" w:sz="0" w:space="0" w:color="auto"/>
                        <w:left w:val="none" w:sz="0" w:space="0" w:color="auto"/>
                        <w:bottom w:val="none" w:sz="0" w:space="0" w:color="auto"/>
                        <w:right w:val="none" w:sz="0" w:space="0" w:color="auto"/>
                      </w:divBdr>
                    </w:div>
                  </w:divsChild>
                </w:div>
                <w:div w:id="888958739">
                  <w:marLeft w:val="0"/>
                  <w:marRight w:val="0"/>
                  <w:marTop w:val="0"/>
                  <w:marBottom w:val="0"/>
                  <w:divBdr>
                    <w:top w:val="none" w:sz="0" w:space="0" w:color="auto"/>
                    <w:left w:val="none" w:sz="0" w:space="0" w:color="auto"/>
                    <w:bottom w:val="none" w:sz="0" w:space="0" w:color="auto"/>
                    <w:right w:val="none" w:sz="0" w:space="0" w:color="auto"/>
                  </w:divBdr>
                  <w:divsChild>
                    <w:div w:id="424226490">
                      <w:marLeft w:val="0"/>
                      <w:marRight w:val="0"/>
                      <w:marTop w:val="0"/>
                      <w:marBottom w:val="0"/>
                      <w:divBdr>
                        <w:top w:val="none" w:sz="0" w:space="0" w:color="auto"/>
                        <w:left w:val="none" w:sz="0" w:space="0" w:color="auto"/>
                        <w:bottom w:val="none" w:sz="0" w:space="0" w:color="auto"/>
                        <w:right w:val="none" w:sz="0" w:space="0" w:color="auto"/>
                      </w:divBdr>
                    </w:div>
                  </w:divsChild>
                </w:div>
                <w:div w:id="909119110">
                  <w:marLeft w:val="0"/>
                  <w:marRight w:val="0"/>
                  <w:marTop w:val="0"/>
                  <w:marBottom w:val="0"/>
                  <w:divBdr>
                    <w:top w:val="none" w:sz="0" w:space="0" w:color="auto"/>
                    <w:left w:val="none" w:sz="0" w:space="0" w:color="auto"/>
                    <w:bottom w:val="none" w:sz="0" w:space="0" w:color="auto"/>
                    <w:right w:val="none" w:sz="0" w:space="0" w:color="auto"/>
                  </w:divBdr>
                  <w:divsChild>
                    <w:div w:id="1272861480">
                      <w:marLeft w:val="0"/>
                      <w:marRight w:val="0"/>
                      <w:marTop w:val="0"/>
                      <w:marBottom w:val="0"/>
                      <w:divBdr>
                        <w:top w:val="none" w:sz="0" w:space="0" w:color="auto"/>
                        <w:left w:val="none" w:sz="0" w:space="0" w:color="auto"/>
                        <w:bottom w:val="none" w:sz="0" w:space="0" w:color="auto"/>
                        <w:right w:val="none" w:sz="0" w:space="0" w:color="auto"/>
                      </w:divBdr>
                    </w:div>
                  </w:divsChild>
                </w:div>
                <w:div w:id="911278434">
                  <w:marLeft w:val="0"/>
                  <w:marRight w:val="0"/>
                  <w:marTop w:val="0"/>
                  <w:marBottom w:val="0"/>
                  <w:divBdr>
                    <w:top w:val="none" w:sz="0" w:space="0" w:color="auto"/>
                    <w:left w:val="none" w:sz="0" w:space="0" w:color="auto"/>
                    <w:bottom w:val="none" w:sz="0" w:space="0" w:color="auto"/>
                    <w:right w:val="none" w:sz="0" w:space="0" w:color="auto"/>
                  </w:divBdr>
                  <w:divsChild>
                    <w:div w:id="1322276915">
                      <w:marLeft w:val="0"/>
                      <w:marRight w:val="0"/>
                      <w:marTop w:val="0"/>
                      <w:marBottom w:val="0"/>
                      <w:divBdr>
                        <w:top w:val="none" w:sz="0" w:space="0" w:color="auto"/>
                        <w:left w:val="none" w:sz="0" w:space="0" w:color="auto"/>
                        <w:bottom w:val="none" w:sz="0" w:space="0" w:color="auto"/>
                        <w:right w:val="none" w:sz="0" w:space="0" w:color="auto"/>
                      </w:divBdr>
                    </w:div>
                    <w:div w:id="1563909192">
                      <w:marLeft w:val="0"/>
                      <w:marRight w:val="0"/>
                      <w:marTop w:val="0"/>
                      <w:marBottom w:val="0"/>
                      <w:divBdr>
                        <w:top w:val="none" w:sz="0" w:space="0" w:color="auto"/>
                        <w:left w:val="none" w:sz="0" w:space="0" w:color="auto"/>
                        <w:bottom w:val="none" w:sz="0" w:space="0" w:color="auto"/>
                        <w:right w:val="none" w:sz="0" w:space="0" w:color="auto"/>
                      </w:divBdr>
                    </w:div>
                  </w:divsChild>
                </w:div>
                <w:div w:id="937912998">
                  <w:marLeft w:val="0"/>
                  <w:marRight w:val="0"/>
                  <w:marTop w:val="0"/>
                  <w:marBottom w:val="0"/>
                  <w:divBdr>
                    <w:top w:val="none" w:sz="0" w:space="0" w:color="auto"/>
                    <w:left w:val="none" w:sz="0" w:space="0" w:color="auto"/>
                    <w:bottom w:val="none" w:sz="0" w:space="0" w:color="auto"/>
                    <w:right w:val="none" w:sz="0" w:space="0" w:color="auto"/>
                  </w:divBdr>
                  <w:divsChild>
                    <w:div w:id="1741564348">
                      <w:marLeft w:val="0"/>
                      <w:marRight w:val="0"/>
                      <w:marTop w:val="0"/>
                      <w:marBottom w:val="0"/>
                      <w:divBdr>
                        <w:top w:val="none" w:sz="0" w:space="0" w:color="auto"/>
                        <w:left w:val="none" w:sz="0" w:space="0" w:color="auto"/>
                        <w:bottom w:val="none" w:sz="0" w:space="0" w:color="auto"/>
                        <w:right w:val="none" w:sz="0" w:space="0" w:color="auto"/>
                      </w:divBdr>
                    </w:div>
                  </w:divsChild>
                </w:div>
                <w:div w:id="966736239">
                  <w:marLeft w:val="0"/>
                  <w:marRight w:val="0"/>
                  <w:marTop w:val="0"/>
                  <w:marBottom w:val="0"/>
                  <w:divBdr>
                    <w:top w:val="none" w:sz="0" w:space="0" w:color="auto"/>
                    <w:left w:val="none" w:sz="0" w:space="0" w:color="auto"/>
                    <w:bottom w:val="none" w:sz="0" w:space="0" w:color="auto"/>
                    <w:right w:val="none" w:sz="0" w:space="0" w:color="auto"/>
                  </w:divBdr>
                  <w:divsChild>
                    <w:div w:id="1718622565">
                      <w:marLeft w:val="0"/>
                      <w:marRight w:val="0"/>
                      <w:marTop w:val="0"/>
                      <w:marBottom w:val="0"/>
                      <w:divBdr>
                        <w:top w:val="none" w:sz="0" w:space="0" w:color="auto"/>
                        <w:left w:val="none" w:sz="0" w:space="0" w:color="auto"/>
                        <w:bottom w:val="none" w:sz="0" w:space="0" w:color="auto"/>
                        <w:right w:val="none" w:sz="0" w:space="0" w:color="auto"/>
                      </w:divBdr>
                    </w:div>
                    <w:div w:id="1909807373">
                      <w:marLeft w:val="0"/>
                      <w:marRight w:val="0"/>
                      <w:marTop w:val="0"/>
                      <w:marBottom w:val="0"/>
                      <w:divBdr>
                        <w:top w:val="none" w:sz="0" w:space="0" w:color="auto"/>
                        <w:left w:val="none" w:sz="0" w:space="0" w:color="auto"/>
                        <w:bottom w:val="none" w:sz="0" w:space="0" w:color="auto"/>
                        <w:right w:val="none" w:sz="0" w:space="0" w:color="auto"/>
                      </w:divBdr>
                    </w:div>
                  </w:divsChild>
                </w:div>
                <w:div w:id="971712388">
                  <w:marLeft w:val="0"/>
                  <w:marRight w:val="0"/>
                  <w:marTop w:val="0"/>
                  <w:marBottom w:val="0"/>
                  <w:divBdr>
                    <w:top w:val="none" w:sz="0" w:space="0" w:color="auto"/>
                    <w:left w:val="none" w:sz="0" w:space="0" w:color="auto"/>
                    <w:bottom w:val="none" w:sz="0" w:space="0" w:color="auto"/>
                    <w:right w:val="none" w:sz="0" w:space="0" w:color="auto"/>
                  </w:divBdr>
                  <w:divsChild>
                    <w:div w:id="333922509">
                      <w:marLeft w:val="0"/>
                      <w:marRight w:val="0"/>
                      <w:marTop w:val="0"/>
                      <w:marBottom w:val="0"/>
                      <w:divBdr>
                        <w:top w:val="none" w:sz="0" w:space="0" w:color="auto"/>
                        <w:left w:val="none" w:sz="0" w:space="0" w:color="auto"/>
                        <w:bottom w:val="none" w:sz="0" w:space="0" w:color="auto"/>
                        <w:right w:val="none" w:sz="0" w:space="0" w:color="auto"/>
                      </w:divBdr>
                    </w:div>
                    <w:div w:id="529224305">
                      <w:marLeft w:val="0"/>
                      <w:marRight w:val="0"/>
                      <w:marTop w:val="0"/>
                      <w:marBottom w:val="0"/>
                      <w:divBdr>
                        <w:top w:val="none" w:sz="0" w:space="0" w:color="auto"/>
                        <w:left w:val="none" w:sz="0" w:space="0" w:color="auto"/>
                        <w:bottom w:val="none" w:sz="0" w:space="0" w:color="auto"/>
                        <w:right w:val="none" w:sz="0" w:space="0" w:color="auto"/>
                      </w:divBdr>
                    </w:div>
                    <w:div w:id="1195578471">
                      <w:marLeft w:val="0"/>
                      <w:marRight w:val="0"/>
                      <w:marTop w:val="0"/>
                      <w:marBottom w:val="0"/>
                      <w:divBdr>
                        <w:top w:val="none" w:sz="0" w:space="0" w:color="auto"/>
                        <w:left w:val="none" w:sz="0" w:space="0" w:color="auto"/>
                        <w:bottom w:val="none" w:sz="0" w:space="0" w:color="auto"/>
                        <w:right w:val="none" w:sz="0" w:space="0" w:color="auto"/>
                      </w:divBdr>
                    </w:div>
                    <w:div w:id="1770199472">
                      <w:marLeft w:val="0"/>
                      <w:marRight w:val="0"/>
                      <w:marTop w:val="0"/>
                      <w:marBottom w:val="0"/>
                      <w:divBdr>
                        <w:top w:val="none" w:sz="0" w:space="0" w:color="auto"/>
                        <w:left w:val="none" w:sz="0" w:space="0" w:color="auto"/>
                        <w:bottom w:val="none" w:sz="0" w:space="0" w:color="auto"/>
                        <w:right w:val="none" w:sz="0" w:space="0" w:color="auto"/>
                      </w:divBdr>
                    </w:div>
                  </w:divsChild>
                </w:div>
                <w:div w:id="981076802">
                  <w:marLeft w:val="0"/>
                  <w:marRight w:val="0"/>
                  <w:marTop w:val="0"/>
                  <w:marBottom w:val="0"/>
                  <w:divBdr>
                    <w:top w:val="none" w:sz="0" w:space="0" w:color="auto"/>
                    <w:left w:val="none" w:sz="0" w:space="0" w:color="auto"/>
                    <w:bottom w:val="none" w:sz="0" w:space="0" w:color="auto"/>
                    <w:right w:val="none" w:sz="0" w:space="0" w:color="auto"/>
                  </w:divBdr>
                  <w:divsChild>
                    <w:div w:id="280234246">
                      <w:marLeft w:val="0"/>
                      <w:marRight w:val="0"/>
                      <w:marTop w:val="0"/>
                      <w:marBottom w:val="0"/>
                      <w:divBdr>
                        <w:top w:val="none" w:sz="0" w:space="0" w:color="auto"/>
                        <w:left w:val="none" w:sz="0" w:space="0" w:color="auto"/>
                        <w:bottom w:val="none" w:sz="0" w:space="0" w:color="auto"/>
                        <w:right w:val="none" w:sz="0" w:space="0" w:color="auto"/>
                      </w:divBdr>
                    </w:div>
                  </w:divsChild>
                </w:div>
                <w:div w:id="984431266">
                  <w:marLeft w:val="0"/>
                  <w:marRight w:val="0"/>
                  <w:marTop w:val="0"/>
                  <w:marBottom w:val="0"/>
                  <w:divBdr>
                    <w:top w:val="none" w:sz="0" w:space="0" w:color="auto"/>
                    <w:left w:val="none" w:sz="0" w:space="0" w:color="auto"/>
                    <w:bottom w:val="none" w:sz="0" w:space="0" w:color="auto"/>
                    <w:right w:val="none" w:sz="0" w:space="0" w:color="auto"/>
                  </w:divBdr>
                  <w:divsChild>
                    <w:div w:id="191768100">
                      <w:marLeft w:val="0"/>
                      <w:marRight w:val="0"/>
                      <w:marTop w:val="0"/>
                      <w:marBottom w:val="0"/>
                      <w:divBdr>
                        <w:top w:val="none" w:sz="0" w:space="0" w:color="auto"/>
                        <w:left w:val="none" w:sz="0" w:space="0" w:color="auto"/>
                        <w:bottom w:val="none" w:sz="0" w:space="0" w:color="auto"/>
                        <w:right w:val="none" w:sz="0" w:space="0" w:color="auto"/>
                      </w:divBdr>
                    </w:div>
                  </w:divsChild>
                </w:div>
                <w:div w:id="987900211">
                  <w:marLeft w:val="0"/>
                  <w:marRight w:val="0"/>
                  <w:marTop w:val="0"/>
                  <w:marBottom w:val="0"/>
                  <w:divBdr>
                    <w:top w:val="none" w:sz="0" w:space="0" w:color="auto"/>
                    <w:left w:val="none" w:sz="0" w:space="0" w:color="auto"/>
                    <w:bottom w:val="none" w:sz="0" w:space="0" w:color="auto"/>
                    <w:right w:val="none" w:sz="0" w:space="0" w:color="auto"/>
                  </w:divBdr>
                  <w:divsChild>
                    <w:div w:id="233780116">
                      <w:marLeft w:val="0"/>
                      <w:marRight w:val="0"/>
                      <w:marTop w:val="0"/>
                      <w:marBottom w:val="0"/>
                      <w:divBdr>
                        <w:top w:val="none" w:sz="0" w:space="0" w:color="auto"/>
                        <w:left w:val="none" w:sz="0" w:space="0" w:color="auto"/>
                        <w:bottom w:val="none" w:sz="0" w:space="0" w:color="auto"/>
                        <w:right w:val="none" w:sz="0" w:space="0" w:color="auto"/>
                      </w:divBdr>
                    </w:div>
                  </w:divsChild>
                </w:div>
                <w:div w:id="1009676511">
                  <w:marLeft w:val="0"/>
                  <w:marRight w:val="0"/>
                  <w:marTop w:val="0"/>
                  <w:marBottom w:val="0"/>
                  <w:divBdr>
                    <w:top w:val="none" w:sz="0" w:space="0" w:color="auto"/>
                    <w:left w:val="none" w:sz="0" w:space="0" w:color="auto"/>
                    <w:bottom w:val="none" w:sz="0" w:space="0" w:color="auto"/>
                    <w:right w:val="none" w:sz="0" w:space="0" w:color="auto"/>
                  </w:divBdr>
                  <w:divsChild>
                    <w:div w:id="529924861">
                      <w:marLeft w:val="0"/>
                      <w:marRight w:val="0"/>
                      <w:marTop w:val="0"/>
                      <w:marBottom w:val="0"/>
                      <w:divBdr>
                        <w:top w:val="none" w:sz="0" w:space="0" w:color="auto"/>
                        <w:left w:val="none" w:sz="0" w:space="0" w:color="auto"/>
                        <w:bottom w:val="none" w:sz="0" w:space="0" w:color="auto"/>
                        <w:right w:val="none" w:sz="0" w:space="0" w:color="auto"/>
                      </w:divBdr>
                    </w:div>
                    <w:div w:id="589892850">
                      <w:marLeft w:val="0"/>
                      <w:marRight w:val="0"/>
                      <w:marTop w:val="0"/>
                      <w:marBottom w:val="0"/>
                      <w:divBdr>
                        <w:top w:val="none" w:sz="0" w:space="0" w:color="auto"/>
                        <w:left w:val="none" w:sz="0" w:space="0" w:color="auto"/>
                        <w:bottom w:val="none" w:sz="0" w:space="0" w:color="auto"/>
                        <w:right w:val="none" w:sz="0" w:space="0" w:color="auto"/>
                      </w:divBdr>
                    </w:div>
                  </w:divsChild>
                </w:div>
                <w:div w:id="1009717290">
                  <w:marLeft w:val="0"/>
                  <w:marRight w:val="0"/>
                  <w:marTop w:val="0"/>
                  <w:marBottom w:val="0"/>
                  <w:divBdr>
                    <w:top w:val="none" w:sz="0" w:space="0" w:color="auto"/>
                    <w:left w:val="none" w:sz="0" w:space="0" w:color="auto"/>
                    <w:bottom w:val="none" w:sz="0" w:space="0" w:color="auto"/>
                    <w:right w:val="none" w:sz="0" w:space="0" w:color="auto"/>
                  </w:divBdr>
                  <w:divsChild>
                    <w:div w:id="855120024">
                      <w:marLeft w:val="0"/>
                      <w:marRight w:val="0"/>
                      <w:marTop w:val="0"/>
                      <w:marBottom w:val="0"/>
                      <w:divBdr>
                        <w:top w:val="none" w:sz="0" w:space="0" w:color="auto"/>
                        <w:left w:val="none" w:sz="0" w:space="0" w:color="auto"/>
                        <w:bottom w:val="none" w:sz="0" w:space="0" w:color="auto"/>
                        <w:right w:val="none" w:sz="0" w:space="0" w:color="auto"/>
                      </w:divBdr>
                    </w:div>
                    <w:div w:id="1691489126">
                      <w:marLeft w:val="0"/>
                      <w:marRight w:val="0"/>
                      <w:marTop w:val="0"/>
                      <w:marBottom w:val="0"/>
                      <w:divBdr>
                        <w:top w:val="none" w:sz="0" w:space="0" w:color="auto"/>
                        <w:left w:val="none" w:sz="0" w:space="0" w:color="auto"/>
                        <w:bottom w:val="none" w:sz="0" w:space="0" w:color="auto"/>
                        <w:right w:val="none" w:sz="0" w:space="0" w:color="auto"/>
                      </w:divBdr>
                    </w:div>
                    <w:div w:id="1770420825">
                      <w:marLeft w:val="0"/>
                      <w:marRight w:val="0"/>
                      <w:marTop w:val="0"/>
                      <w:marBottom w:val="0"/>
                      <w:divBdr>
                        <w:top w:val="none" w:sz="0" w:space="0" w:color="auto"/>
                        <w:left w:val="none" w:sz="0" w:space="0" w:color="auto"/>
                        <w:bottom w:val="none" w:sz="0" w:space="0" w:color="auto"/>
                        <w:right w:val="none" w:sz="0" w:space="0" w:color="auto"/>
                      </w:divBdr>
                    </w:div>
                    <w:div w:id="2117215687">
                      <w:marLeft w:val="0"/>
                      <w:marRight w:val="0"/>
                      <w:marTop w:val="0"/>
                      <w:marBottom w:val="0"/>
                      <w:divBdr>
                        <w:top w:val="none" w:sz="0" w:space="0" w:color="auto"/>
                        <w:left w:val="none" w:sz="0" w:space="0" w:color="auto"/>
                        <w:bottom w:val="none" w:sz="0" w:space="0" w:color="auto"/>
                        <w:right w:val="none" w:sz="0" w:space="0" w:color="auto"/>
                      </w:divBdr>
                    </w:div>
                  </w:divsChild>
                </w:div>
                <w:div w:id="1023165197">
                  <w:marLeft w:val="0"/>
                  <w:marRight w:val="0"/>
                  <w:marTop w:val="0"/>
                  <w:marBottom w:val="0"/>
                  <w:divBdr>
                    <w:top w:val="none" w:sz="0" w:space="0" w:color="auto"/>
                    <w:left w:val="none" w:sz="0" w:space="0" w:color="auto"/>
                    <w:bottom w:val="none" w:sz="0" w:space="0" w:color="auto"/>
                    <w:right w:val="none" w:sz="0" w:space="0" w:color="auto"/>
                  </w:divBdr>
                  <w:divsChild>
                    <w:div w:id="918639180">
                      <w:marLeft w:val="0"/>
                      <w:marRight w:val="0"/>
                      <w:marTop w:val="0"/>
                      <w:marBottom w:val="0"/>
                      <w:divBdr>
                        <w:top w:val="none" w:sz="0" w:space="0" w:color="auto"/>
                        <w:left w:val="none" w:sz="0" w:space="0" w:color="auto"/>
                        <w:bottom w:val="none" w:sz="0" w:space="0" w:color="auto"/>
                        <w:right w:val="none" w:sz="0" w:space="0" w:color="auto"/>
                      </w:divBdr>
                    </w:div>
                    <w:div w:id="1051349247">
                      <w:marLeft w:val="0"/>
                      <w:marRight w:val="0"/>
                      <w:marTop w:val="0"/>
                      <w:marBottom w:val="0"/>
                      <w:divBdr>
                        <w:top w:val="none" w:sz="0" w:space="0" w:color="auto"/>
                        <w:left w:val="none" w:sz="0" w:space="0" w:color="auto"/>
                        <w:bottom w:val="none" w:sz="0" w:space="0" w:color="auto"/>
                        <w:right w:val="none" w:sz="0" w:space="0" w:color="auto"/>
                      </w:divBdr>
                    </w:div>
                    <w:div w:id="1511332237">
                      <w:marLeft w:val="0"/>
                      <w:marRight w:val="0"/>
                      <w:marTop w:val="0"/>
                      <w:marBottom w:val="0"/>
                      <w:divBdr>
                        <w:top w:val="none" w:sz="0" w:space="0" w:color="auto"/>
                        <w:left w:val="none" w:sz="0" w:space="0" w:color="auto"/>
                        <w:bottom w:val="none" w:sz="0" w:space="0" w:color="auto"/>
                        <w:right w:val="none" w:sz="0" w:space="0" w:color="auto"/>
                      </w:divBdr>
                    </w:div>
                    <w:div w:id="1717318040">
                      <w:marLeft w:val="0"/>
                      <w:marRight w:val="0"/>
                      <w:marTop w:val="0"/>
                      <w:marBottom w:val="0"/>
                      <w:divBdr>
                        <w:top w:val="none" w:sz="0" w:space="0" w:color="auto"/>
                        <w:left w:val="none" w:sz="0" w:space="0" w:color="auto"/>
                        <w:bottom w:val="none" w:sz="0" w:space="0" w:color="auto"/>
                        <w:right w:val="none" w:sz="0" w:space="0" w:color="auto"/>
                      </w:divBdr>
                    </w:div>
                  </w:divsChild>
                </w:div>
                <w:div w:id="1024407170">
                  <w:marLeft w:val="0"/>
                  <w:marRight w:val="0"/>
                  <w:marTop w:val="0"/>
                  <w:marBottom w:val="0"/>
                  <w:divBdr>
                    <w:top w:val="none" w:sz="0" w:space="0" w:color="auto"/>
                    <w:left w:val="none" w:sz="0" w:space="0" w:color="auto"/>
                    <w:bottom w:val="none" w:sz="0" w:space="0" w:color="auto"/>
                    <w:right w:val="none" w:sz="0" w:space="0" w:color="auto"/>
                  </w:divBdr>
                  <w:divsChild>
                    <w:div w:id="1739018781">
                      <w:marLeft w:val="0"/>
                      <w:marRight w:val="0"/>
                      <w:marTop w:val="0"/>
                      <w:marBottom w:val="0"/>
                      <w:divBdr>
                        <w:top w:val="none" w:sz="0" w:space="0" w:color="auto"/>
                        <w:left w:val="none" w:sz="0" w:space="0" w:color="auto"/>
                        <w:bottom w:val="none" w:sz="0" w:space="0" w:color="auto"/>
                        <w:right w:val="none" w:sz="0" w:space="0" w:color="auto"/>
                      </w:divBdr>
                    </w:div>
                  </w:divsChild>
                </w:div>
                <w:div w:id="1026521210">
                  <w:marLeft w:val="0"/>
                  <w:marRight w:val="0"/>
                  <w:marTop w:val="0"/>
                  <w:marBottom w:val="0"/>
                  <w:divBdr>
                    <w:top w:val="none" w:sz="0" w:space="0" w:color="auto"/>
                    <w:left w:val="none" w:sz="0" w:space="0" w:color="auto"/>
                    <w:bottom w:val="none" w:sz="0" w:space="0" w:color="auto"/>
                    <w:right w:val="none" w:sz="0" w:space="0" w:color="auto"/>
                  </w:divBdr>
                  <w:divsChild>
                    <w:div w:id="2064136064">
                      <w:marLeft w:val="0"/>
                      <w:marRight w:val="0"/>
                      <w:marTop w:val="0"/>
                      <w:marBottom w:val="0"/>
                      <w:divBdr>
                        <w:top w:val="none" w:sz="0" w:space="0" w:color="auto"/>
                        <w:left w:val="none" w:sz="0" w:space="0" w:color="auto"/>
                        <w:bottom w:val="none" w:sz="0" w:space="0" w:color="auto"/>
                        <w:right w:val="none" w:sz="0" w:space="0" w:color="auto"/>
                      </w:divBdr>
                    </w:div>
                  </w:divsChild>
                </w:div>
                <w:div w:id="1028071310">
                  <w:marLeft w:val="0"/>
                  <w:marRight w:val="0"/>
                  <w:marTop w:val="0"/>
                  <w:marBottom w:val="0"/>
                  <w:divBdr>
                    <w:top w:val="none" w:sz="0" w:space="0" w:color="auto"/>
                    <w:left w:val="none" w:sz="0" w:space="0" w:color="auto"/>
                    <w:bottom w:val="none" w:sz="0" w:space="0" w:color="auto"/>
                    <w:right w:val="none" w:sz="0" w:space="0" w:color="auto"/>
                  </w:divBdr>
                  <w:divsChild>
                    <w:div w:id="1159148379">
                      <w:marLeft w:val="0"/>
                      <w:marRight w:val="0"/>
                      <w:marTop w:val="0"/>
                      <w:marBottom w:val="0"/>
                      <w:divBdr>
                        <w:top w:val="none" w:sz="0" w:space="0" w:color="auto"/>
                        <w:left w:val="none" w:sz="0" w:space="0" w:color="auto"/>
                        <w:bottom w:val="none" w:sz="0" w:space="0" w:color="auto"/>
                        <w:right w:val="none" w:sz="0" w:space="0" w:color="auto"/>
                      </w:divBdr>
                    </w:div>
                  </w:divsChild>
                </w:div>
                <w:div w:id="1032922941">
                  <w:marLeft w:val="0"/>
                  <w:marRight w:val="0"/>
                  <w:marTop w:val="0"/>
                  <w:marBottom w:val="0"/>
                  <w:divBdr>
                    <w:top w:val="none" w:sz="0" w:space="0" w:color="auto"/>
                    <w:left w:val="none" w:sz="0" w:space="0" w:color="auto"/>
                    <w:bottom w:val="none" w:sz="0" w:space="0" w:color="auto"/>
                    <w:right w:val="none" w:sz="0" w:space="0" w:color="auto"/>
                  </w:divBdr>
                  <w:divsChild>
                    <w:div w:id="1716849556">
                      <w:marLeft w:val="0"/>
                      <w:marRight w:val="0"/>
                      <w:marTop w:val="0"/>
                      <w:marBottom w:val="0"/>
                      <w:divBdr>
                        <w:top w:val="none" w:sz="0" w:space="0" w:color="auto"/>
                        <w:left w:val="none" w:sz="0" w:space="0" w:color="auto"/>
                        <w:bottom w:val="none" w:sz="0" w:space="0" w:color="auto"/>
                        <w:right w:val="none" w:sz="0" w:space="0" w:color="auto"/>
                      </w:divBdr>
                    </w:div>
                  </w:divsChild>
                </w:div>
                <w:div w:id="1040742862">
                  <w:marLeft w:val="0"/>
                  <w:marRight w:val="0"/>
                  <w:marTop w:val="0"/>
                  <w:marBottom w:val="0"/>
                  <w:divBdr>
                    <w:top w:val="none" w:sz="0" w:space="0" w:color="auto"/>
                    <w:left w:val="none" w:sz="0" w:space="0" w:color="auto"/>
                    <w:bottom w:val="none" w:sz="0" w:space="0" w:color="auto"/>
                    <w:right w:val="none" w:sz="0" w:space="0" w:color="auto"/>
                  </w:divBdr>
                  <w:divsChild>
                    <w:div w:id="460655480">
                      <w:marLeft w:val="0"/>
                      <w:marRight w:val="0"/>
                      <w:marTop w:val="0"/>
                      <w:marBottom w:val="0"/>
                      <w:divBdr>
                        <w:top w:val="none" w:sz="0" w:space="0" w:color="auto"/>
                        <w:left w:val="none" w:sz="0" w:space="0" w:color="auto"/>
                        <w:bottom w:val="none" w:sz="0" w:space="0" w:color="auto"/>
                        <w:right w:val="none" w:sz="0" w:space="0" w:color="auto"/>
                      </w:divBdr>
                    </w:div>
                    <w:div w:id="783382391">
                      <w:marLeft w:val="0"/>
                      <w:marRight w:val="0"/>
                      <w:marTop w:val="0"/>
                      <w:marBottom w:val="0"/>
                      <w:divBdr>
                        <w:top w:val="none" w:sz="0" w:space="0" w:color="auto"/>
                        <w:left w:val="none" w:sz="0" w:space="0" w:color="auto"/>
                        <w:bottom w:val="none" w:sz="0" w:space="0" w:color="auto"/>
                        <w:right w:val="none" w:sz="0" w:space="0" w:color="auto"/>
                      </w:divBdr>
                    </w:div>
                    <w:div w:id="1488546490">
                      <w:marLeft w:val="0"/>
                      <w:marRight w:val="0"/>
                      <w:marTop w:val="0"/>
                      <w:marBottom w:val="0"/>
                      <w:divBdr>
                        <w:top w:val="none" w:sz="0" w:space="0" w:color="auto"/>
                        <w:left w:val="none" w:sz="0" w:space="0" w:color="auto"/>
                        <w:bottom w:val="none" w:sz="0" w:space="0" w:color="auto"/>
                        <w:right w:val="none" w:sz="0" w:space="0" w:color="auto"/>
                      </w:divBdr>
                    </w:div>
                    <w:div w:id="1937787423">
                      <w:marLeft w:val="0"/>
                      <w:marRight w:val="0"/>
                      <w:marTop w:val="0"/>
                      <w:marBottom w:val="0"/>
                      <w:divBdr>
                        <w:top w:val="none" w:sz="0" w:space="0" w:color="auto"/>
                        <w:left w:val="none" w:sz="0" w:space="0" w:color="auto"/>
                        <w:bottom w:val="none" w:sz="0" w:space="0" w:color="auto"/>
                        <w:right w:val="none" w:sz="0" w:space="0" w:color="auto"/>
                      </w:divBdr>
                    </w:div>
                  </w:divsChild>
                </w:div>
                <w:div w:id="1061372275">
                  <w:marLeft w:val="0"/>
                  <w:marRight w:val="0"/>
                  <w:marTop w:val="0"/>
                  <w:marBottom w:val="0"/>
                  <w:divBdr>
                    <w:top w:val="none" w:sz="0" w:space="0" w:color="auto"/>
                    <w:left w:val="none" w:sz="0" w:space="0" w:color="auto"/>
                    <w:bottom w:val="none" w:sz="0" w:space="0" w:color="auto"/>
                    <w:right w:val="none" w:sz="0" w:space="0" w:color="auto"/>
                  </w:divBdr>
                  <w:divsChild>
                    <w:div w:id="576938439">
                      <w:marLeft w:val="0"/>
                      <w:marRight w:val="0"/>
                      <w:marTop w:val="0"/>
                      <w:marBottom w:val="0"/>
                      <w:divBdr>
                        <w:top w:val="none" w:sz="0" w:space="0" w:color="auto"/>
                        <w:left w:val="none" w:sz="0" w:space="0" w:color="auto"/>
                        <w:bottom w:val="none" w:sz="0" w:space="0" w:color="auto"/>
                        <w:right w:val="none" w:sz="0" w:space="0" w:color="auto"/>
                      </w:divBdr>
                    </w:div>
                    <w:div w:id="586884575">
                      <w:marLeft w:val="0"/>
                      <w:marRight w:val="0"/>
                      <w:marTop w:val="0"/>
                      <w:marBottom w:val="0"/>
                      <w:divBdr>
                        <w:top w:val="none" w:sz="0" w:space="0" w:color="auto"/>
                        <w:left w:val="none" w:sz="0" w:space="0" w:color="auto"/>
                        <w:bottom w:val="none" w:sz="0" w:space="0" w:color="auto"/>
                        <w:right w:val="none" w:sz="0" w:space="0" w:color="auto"/>
                      </w:divBdr>
                    </w:div>
                    <w:div w:id="704410549">
                      <w:marLeft w:val="0"/>
                      <w:marRight w:val="0"/>
                      <w:marTop w:val="0"/>
                      <w:marBottom w:val="0"/>
                      <w:divBdr>
                        <w:top w:val="none" w:sz="0" w:space="0" w:color="auto"/>
                        <w:left w:val="none" w:sz="0" w:space="0" w:color="auto"/>
                        <w:bottom w:val="none" w:sz="0" w:space="0" w:color="auto"/>
                        <w:right w:val="none" w:sz="0" w:space="0" w:color="auto"/>
                      </w:divBdr>
                    </w:div>
                    <w:div w:id="1819373500">
                      <w:marLeft w:val="0"/>
                      <w:marRight w:val="0"/>
                      <w:marTop w:val="0"/>
                      <w:marBottom w:val="0"/>
                      <w:divBdr>
                        <w:top w:val="none" w:sz="0" w:space="0" w:color="auto"/>
                        <w:left w:val="none" w:sz="0" w:space="0" w:color="auto"/>
                        <w:bottom w:val="none" w:sz="0" w:space="0" w:color="auto"/>
                        <w:right w:val="none" w:sz="0" w:space="0" w:color="auto"/>
                      </w:divBdr>
                    </w:div>
                    <w:div w:id="2143032893">
                      <w:marLeft w:val="0"/>
                      <w:marRight w:val="0"/>
                      <w:marTop w:val="0"/>
                      <w:marBottom w:val="0"/>
                      <w:divBdr>
                        <w:top w:val="none" w:sz="0" w:space="0" w:color="auto"/>
                        <w:left w:val="none" w:sz="0" w:space="0" w:color="auto"/>
                        <w:bottom w:val="none" w:sz="0" w:space="0" w:color="auto"/>
                        <w:right w:val="none" w:sz="0" w:space="0" w:color="auto"/>
                      </w:divBdr>
                    </w:div>
                  </w:divsChild>
                </w:div>
                <w:div w:id="1072577744">
                  <w:marLeft w:val="0"/>
                  <w:marRight w:val="0"/>
                  <w:marTop w:val="0"/>
                  <w:marBottom w:val="0"/>
                  <w:divBdr>
                    <w:top w:val="none" w:sz="0" w:space="0" w:color="auto"/>
                    <w:left w:val="none" w:sz="0" w:space="0" w:color="auto"/>
                    <w:bottom w:val="none" w:sz="0" w:space="0" w:color="auto"/>
                    <w:right w:val="none" w:sz="0" w:space="0" w:color="auto"/>
                  </w:divBdr>
                  <w:divsChild>
                    <w:div w:id="928731160">
                      <w:marLeft w:val="0"/>
                      <w:marRight w:val="0"/>
                      <w:marTop w:val="0"/>
                      <w:marBottom w:val="0"/>
                      <w:divBdr>
                        <w:top w:val="none" w:sz="0" w:space="0" w:color="auto"/>
                        <w:left w:val="none" w:sz="0" w:space="0" w:color="auto"/>
                        <w:bottom w:val="none" w:sz="0" w:space="0" w:color="auto"/>
                        <w:right w:val="none" w:sz="0" w:space="0" w:color="auto"/>
                      </w:divBdr>
                    </w:div>
                  </w:divsChild>
                </w:div>
                <w:div w:id="1088964366">
                  <w:marLeft w:val="0"/>
                  <w:marRight w:val="0"/>
                  <w:marTop w:val="0"/>
                  <w:marBottom w:val="0"/>
                  <w:divBdr>
                    <w:top w:val="none" w:sz="0" w:space="0" w:color="auto"/>
                    <w:left w:val="none" w:sz="0" w:space="0" w:color="auto"/>
                    <w:bottom w:val="none" w:sz="0" w:space="0" w:color="auto"/>
                    <w:right w:val="none" w:sz="0" w:space="0" w:color="auto"/>
                  </w:divBdr>
                  <w:divsChild>
                    <w:div w:id="872037155">
                      <w:marLeft w:val="0"/>
                      <w:marRight w:val="0"/>
                      <w:marTop w:val="0"/>
                      <w:marBottom w:val="0"/>
                      <w:divBdr>
                        <w:top w:val="none" w:sz="0" w:space="0" w:color="auto"/>
                        <w:left w:val="none" w:sz="0" w:space="0" w:color="auto"/>
                        <w:bottom w:val="none" w:sz="0" w:space="0" w:color="auto"/>
                        <w:right w:val="none" w:sz="0" w:space="0" w:color="auto"/>
                      </w:divBdr>
                    </w:div>
                  </w:divsChild>
                </w:div>
                <w:div w:id="1091852905">
                  <w:marLeft w:val="0"/>
                  <w:marRight w:val="0"/>
                  <w:marTop w:val="0"/>
                  <w:marBottom w:val="0"/>
                  <w:divBdr>
                    <w:top w:val="none" w:sz="0" w:space="0" w:color="auto"/>
                    <w:left w:val="none" w:sz="0" w:space="0" w:color="auto"/>
                    <w:bottom w:val="none" w:sz="0" w:space="0" w:color="auto"/>
                    <w:right w:val="none" w:sz="0" w:space="0" w:color="auto"/>
                  </w:divBdr>
                  <w:divsChild>
                    <w:div w:id="241570692">
                      <w:marLeft w:val="0"/>
                      <w:marRight w:val="0"/>
                      <w:marTop w:val="0"/>
                      <w:marBottom w:val="0"/>
                      <w:divBdr>
                        <w:top w:val="none" w:sz="0" w:space="0" w:color="auto"/>
                        <w:left w:val="none" w:sz="0" w:space="0" w:color="auto"/>
                        <w:bottom w:val="none" w:sz="0" w:space="0" w:color="auto"/>
                        <w:right w:val="none" w:sz="0" w:space="0" w:color="auto"/>
                      </w:divBdr>
                    </w:div>
                  </w:divsChild>
                </w:div>
                <w:div w:id="1104575757">
                  <w:marLeft w:val="0"/>
                  <w:marRight w:val="0"/>
                  <w:marTop w:val="0"/>
                  <w:marBottom w:val="0"/>
                  <w:divBdr>
                    <w:top w:val="none" w:sz="0" w:space="0" w:color="auto"/>
                    <w:left w:val="none" w:sz="0" w:space="0" w:color="auto"/>
                    <w:bottom w:val="none" w:sz="0" w:space="0" w:color="auto"/>
                    <w:right w:val="none" w:sz="0" w:space="0" w:color="auto"/>
                  </w:divBdr>
                  <w:divsChild>
                    <w:div w:id="932713158">
                      <w:marLeft w:val="0"/>
                      <w:marRight w:val="0"/>
                      <w:marTop w:val="0"/>
                      <w:marBottom w:val="0"/>
                      <w:divBdr>
                        <w:top w:val="none" w:sz="0" w:space="0" w:color="auto"/>
                        <w:left w:val="none" w:sz="0" w:space="0" w:color="auto"/>
                        <w:bottom w:val="none" w:sz="0" w:space="0" w:color="auto"/>
                        <w:right w:val="none" w:sz="0" w:space="0" w:color="auto"/>
                      </w:divBdr>
                    </w:div>
                  </w:divsChild>
                </w:div>
                <w:div w:id="1116557287">
                  <w:marLeft w:val="0"/>
                  <w:marRight w:val="0"/>
                  <w:marTop w:val="0"/>
                  <w:marBottom w:val="0"/>
                  <w:divBdr>
                    <w:top w:val="none" w:sz="0" w:space="0" w:color="auto"/>
                    <w:left w:val="none" w:sz="0" w:space="0" w:color="auto"/>
                    <w:bottom w:val="none" w:sz="0" w:space="0" w:color="auto"/>
                    <w:right w:val="none" w:sz="0" w:space="0" w:color="auto"/>
                  </w:divBdr>
                  <w:divsChild>
                    <w:div w:id="346370176">
                      <w:marLeft w:val="0"/>
                      <w:marRight w:val="0"/>
                      <w:marTop w:val="0"/>
                      <w:marBottom w:val="0"/>
                      <w:divBdr>
                        <w:top w:val="none" w:sz="0" w:space="0" w:color="auto"/>
                        <w:left w:val="none" w:sz="0" w:space="0" w:color="auto"/>
                        <w:bottom w:val="none" w:sz="0" w:space="0" w:color="auto"/>
                        <w:right w:val="none" w:sz="0" w:space="0" w:color="auto"/>
                      </w:divBdr>
                    </w:div>
                    <w:div w:id="382173127">
                      <w:marLeft w:val="0"/>
                      <w:marRight w:val="0"/>
                      <w:marTop w:val="0"/>
                      <w:marBottom w:val="0"/>
                      <w:divBdr>
                        <w:top w:val="none" w:sz="0" w:space="0" w:color="auto"/>
                        <w:left w:val="none" w:sz="0" w:space="0" w:color="auto"/>
                        <w:bottom w:val="none" w:sz="0" w:space="0" w:color="auto"/>
                        <w:right w:val="none" w:sz="0" w:space="0" w:color="auto"/>
                      </w:divBdr>
                    </w:div>
                  </w:divsChild>
                </w:div>
                <w:div w:id="1126578465">
                  <w:marLeft w:val="0"/>
                  <w:marRight w:val="0"/>
                  <w:marTop w:val="0"/>
                  <w:marBottom w:val="0"/>
                  <w:divBdr>
                    <w:top w:val="none" w:sz="0" w:space="0" w:color="auto"/>
                    <w:left w:val="none" w:sz="0" w:space="0" w:color="auto"/>
                    <w:bottom w:val="none" w:sz="0" w:space="0" w:color="auto"/>
                    <w:right w:val="none" w:sz="0" w:space="0" w:color="auto"/>
                  </w:divBdr>
                  <w:divsChild>
                    <w:div w:id="2028942898">
                      <w:marLeft w:val="0"/>
                      <w:marRight w:val="0"/>
                      <w:marTop w:val="0"/>
                      <w:marBottom w:val="0"/>
                      <w:divBdr>
                        <w:top w:val="none" w:sz="0" w:space="0" w:color="auto"/>
                        <w:left w:val="none" w:sz="0" w:space="0" w:color="auto"/>
                        <w:bottom w:val="none" w:sz="0" w:space="0" w:color="auto"/>
                        <w:right w:val="none" w:sz="0" w:space="0" w:color="auto"/>
                      </w:divBdr>
                    </w:div>
                  </w:divsChild>
                </w:div>
                <w:div w:id="1146241278">
                  <w:marLeft w:val="0"/>
                  <w:marRight w:val="0"/>
                  <w:marTop w:val="0"/>
                  <w:marBottom w:val="0"/>
                  <w:divBdr>
                    <w:top w:val="none" w:sz="0" w:space="0" w:color="auto"/>
                    <w:left w:val="none" w:sz="0" w:space="0" w:color="auto"/>
                    <w:bottom w:val="none" w:sz="0" w:space="0" w:color="auto"/>
                    <w:right w:val="none" w:sz="0" w:space="0" w:color="auto"/>
                  </w:divBdr>
                  <w:divsChild>
                    <w:div w:id="298077520">
                      <w:marLeft w:val="0"/>
                      <w:marRight w:val="0"/>
                      <w:marTop w:val="0"/>
                      <w:marBottom w:val="0"/>
                      <w:divBdr>
                        <w:top w:val="none" w:sz="0" w:space="0" w:color="auto"/>
                        <w:left w:val="none" w:sz="0" w:space="0" w:color="auto"/>
                        <w:bottom w:val="none" w:sz="0" w:space="0" w:color="auto"/>
                        <w:right w:val="none" w:sz="0" w:space="0" w:color="auto"/>
                      </w:divBdr>
                    </w:div>
                    <w:div w:id="505902527">
                      <w:marLeft w:val="0"/>
                      <w:marRight w:val="0"/>
                      <w:marTop w:val="0"/>
                      <w:marBottom w:val="0"/>
                      <w:divBdr>
                        <w:top w:val="none" w:sz="0" w:space="0" w:color="auto"/>
                        <w:left w:val="none" w:sz="0" w:space="0" w:color="auto"/>
                        <w:bottom w:val="none" w:sz="0" w:space="0" w:color="auto"/>
                        <w:right w:val="none" w:sz="0" w:space="0" w:color="auto"/>
                      </w:divBdr>
                    </w:div>
                    <w:div w:id="1130365557">
                      <w:marLeft w:val="0"/>
                      <w:marRight w:val="0"/>
                      <w:marTop w:val="0"/>
                      <w:marBottom w:val="0"/>
                      <w:divBdr>
                        <w:top w:val="none" w:sz="0" w:space="0" w:color="auto"/>
                        <w:left w:val="none" w:sz="0" w:space="0" w:color="auto"/>
                        <w:bottom w:val="none" w:sz="0" w:space="0" w:color="auto"/>
                        <w:right w:val="none" w:sz="0" w:space="0" w:color="auto"/>
                      </w:divBdr>
                    </w:div>
                    <w:div w:id="1279525445">
                      <w:marLeft w:val="0"/>
                      <w:marRight w:val="0"/>
                      <w:marTop w:val="0"/>
                      <w:marBottom w:val="0"/>
                      <w:divBdr>
                        <w:top w:val="none" w:sz="0" w:space="0" w:color="auto"/>
                        <w:left w:val="none" w:sz="0" w:space="0" w:color="auto"/>
                        <w:bottom w:val="none" w:sz="0" w:space="0" w:color="auto"/>
                        <w:right w:val="none" w:sz="0" w:space="0" w:color="auto"/>
                      </w:divBdr>
                    </w:div>
                  </w:divsChild>
                </w:div>
                <w:div w:id="1153376715">
                  <w:marLeft w:val="0"/>
                  <w:marRight w:val="0"/>
                  <w:marTop w:val="0"/>
                  <w:marBottom w:val="0"/>
                  <w:divBdr>
                    <w:top w:val="none" w:sz="0" w:space="0" w:color="auto"/>
                    <w:left w:val="none" w:sz="0" w:space="0" w:color="auto"/>
                    <w:bottom w:val="none" w:sz="0" w:space="0" w:color="auto"/>
                    <w:right w:val="none" w:sz="0" w:space="0" w:color="auto"/>
                  </w:divBdr>
                  <w:divsChild>
                    <w:div w:id="1276137846">
                      <w:marLeft w:val="0"/>
                      <w:marRight w:val="0"/>
                      <w:marTop w:val="0"/>
                      <w:marBottom w:val="0"/>
                      <w:divBdr>
                        <w:top w:val="none" w:sz="0" w:space="0" w:color="auto"/>
                        <w:left w:val="none" w:sz="0" w:space="0" w:color="auto"/>
                        <w:bottom w:val="none" w:sz="0" w:space="0" w:color="auto"/>
                        <w:right w:val="none" w:sz="0" w:space="0" w:color="auto"/>
                      </w:divBdr>
                    </w:div>
                  </w:divsChild>
                </w:div>
                <w:div w:id="1172068943">
                  <w:marLeft w:val="0"/>
                  <w:marRight w:val="0"/>
                  <w:marTop w:val="0"/>
                  <w:marBottom w:val="0"/>
                  <w:divBdr>
                    <w:top w:val="none" w:sz="0" w:space="0" w:color="auto"/>
                    <w:left w:val="none" w:sz="0" w:space="0" w:color="auto"/>
                    <w:bottom w:val="none" w:sz="0" w:space="0" w:color="auto"/>
                    <w:right w:val="none" w:sz="0" w:space="0" w:color="auto"/>
                  </w:divBdr>
                  <w:divsChild>
                    <w:div w:id="230967129">
                      <w:marLeft w:val="0"/>
                      <w:marRight w:val="0"/>
                      <w:marTop w:val="0"/>
                      <w:marBottom w:val="0"/>
                      <w:divBdr>
                        <w:top w:val="none" w:sz="0" w:space="0" w:color="auto"/>
                        <w:left w:val="none" w:sz="0" w:space="0" w:color="auto"/>
                        <w:bottom w:val="none" w:sz="0" w:space="0" w:color="auto"/>
                        <w:right w:val="none" w:sz="0" w:space="0" w:color="auto"/>
                      </w:divBdr>
                    </w:div>
                  </w:divsChild>
                </w:div>
                <w:div w:id="1174304595">
                  <w:marLeft w:val="0"/>
                  <w:marRight w:val="0"/>
                  <w:marTop w:val="0"/>
                  <w:marBottom w:val="0"/>
                  <w:divBdr>
                    <w:top w:val="none" w:sz="0" w:space="0" w:color="auto"/>
                    <w:left w:val="none" w:sz="0" w:space="0" w:color="auto"/>
                    <w:bottom w:val="none" w:sz="0" w:space="0" w:color="auto"/>
                    <w:right w:val="none" w:sz="0" w:space="0" w:color="auto"/>
                  </w:divBdr>
                  <w:divsChild>
                    <w:div w:id="467015680">
                      <w:marLeft w:val="0"/>
                      <w:marRight w:val="0"/>
                      <w:marTop w:val="0"/>
                      <w:marBottom w:val="0"/>
                      <w:divBdr>
                        <w:top w:val="none" w:sz="0" w:space="0" w:color="auto"/>
                        <w:left w:val="none" w:sz="0" w:space="0" w:color="auto"/>
                        <w:bottom w:val="none" w:sz="0" w:space="0" w:color="auto"/>
                        <w:right w:val="none" w:sz="0" w:space="0" w:color="auto"/>
                      </w:divBdr>
                    </w:div>
                    <w:div w:id="626277868">
                      <w:marLeft w:val="0"/>
                      <w:marRight w:val="0"/>
                      <w:marTop w:val="0"/>
                      <w:marBottom w:val="0"/>
                      <w:divBdr>
                        <w:top w:val="none" w:sz="0" w:space="0" w:color="auto"/>
                        <w:left w:val="none" w:sz="0" w:space="0" w:color="auto"/>
                        <w:bottom w:val="none" w:sz="0" w:space="0" w:color="auto"/>
                        <w:right w:val="none" w:sz="0" w:space="0" w:color="auto"/>
                      </w:divBdr>
                    </w:div>
                    <w:div w:id="1587879844">
                      <w:marLeft w:val="0"/>
                      <w:marRight w:val="0"/>
                      <w:marTop w:val="0"/>
                      <w:marBottom w:val="0"/>
                      <w:divBdr>
                        <w:top w:val="none" w:sz="0" w:space="0" w:color="auto"/>
                        <w:left w:val="none" w:sz="0" w:space="0" w:color="auto"/>
                        <w:bottom w:val="none" w:sz="0" w:space="0" w:color="auto"/>
                        <w:right w:val="none" w:sz="0" w:space="0" w:color="auto"/>
                      </w:divBdr>
                    </w:div>
                    <w:div w:id="1691953556">
                      <w:marLeft w:val="0"/>
                      <w:marRight w:val="0"/>
                      <w:marTop w:val="0"/>
                      <w:marBottom w:val="0"/>
                      <w:divBdr>
                        <w:top w:val="none" w:sz="0" w:space="0" w:color="auto"/>
                        <w:left w:val="none" w:sz="0" w:space="0" w:color="auto"/>
                        <w:bottom w:val="none" w:sz="0" w:space="0" w:color="auto"/>
                        <w:right w:val="none" w:sz="0" w:space="0" w:color="auto"/>
                      </w:divBdr>
                    </w:div>
                  </w:divsChild>
                </w:div>
                <w:div w:id="1188256064">
                  <w:marLeft w:val="0"/>
                  <w:marRight w:val="0"/>
                  <w:marTop w:val="0"/>
                  <w:marBottom w:val="0"/>
                  <w:divBdr>
                    <w:top w:val="none" w:sz="0" w:space="0" w:color="auto"/>
                    <w:left w:val="none" w:sz="0" w:space="0" w:color="auto"/>
                    <w:bottom w:val="none" w:sz="0" w:space="0" w:color="auto"/>
                    <w:right w:val="none" w:sz="0" w:space="0" w:color="auto"/>
                  </w:divBdr>
                  <w:divsChild>
                    <w:div w:id="839547317">
                      <w:marLeft w:val="0"/>
                      <w:marRight w:val="0"/>
                      <w:marTop w:val="0"/>
                      <w:marBottom w:val="0"/>
                      <w:divBdr>
                        <w:top w:val="none" w:sz="0" w:space="0" w:color="auto"/>
                        <w:left w:val="none" w:sz="0" w:space="0" w:color="auto"/>
                        <w:bottom w:val="none" w:sz="0" w:space="0" w:color="auto"/>
                        <w:right w:val="none" w:sz="0" w:space="0" w:color="auto"/>
                      </w:divBdr>
                    </w:div>
                  </w:divsChild>
                </w:div>
                <w:div w:id="1195271226">
                  <w:marLeft w:val="0"/>
                  <w:marRight w:val="0"/>
                  <w:marTop w:val="0"/>
                  <w:marBottom w:val="0"/>
                  <w:divBdr>
                    <w:top w:val="none" w:sz="0" w:space="0" w:color="auto"/>
                    <w:left w:val="none" w:sz="0" w:space="0" w:color="auto"/>
                    <w:bottom w:val="none" w:sz="0" w:space="0" w:color="auto"/>
                    <w:right w:val="none" w:sz="0" w:space="0" w:color="auto"/>
                  </w:divBdr>
                  <w:divsChild>
                    <w:div w:id="75787752">
                      <w:marLeft w:val="0"/>
                      <w:marRight w:val="0"/>
                      <w:marTop w:val="0"/>
                      <w:marBottom w:val="0"/>
                      <w:divBdr>
                        <w:top w:val="none" w:sz="0" w:space="0" w:color="auto"/>
                        <w:left w:val="none" w:sz="0" w:space="0" w:color="auto"/>
                        <w:bottom w:val="none" w:sz="0" w:space="0" w:color="auto"/>
                        <w:right w:val="none" w:sz="0" w:space="0" w:color="auto"/>
                      </w:divBdr>
                    </w:div>
                    <w:div w:id="251201620">
                      <w:marLeft w:val="0"/>
                      <w:marRight w:val="0"/>
                      <w:marTop w:val="0"/>
                      <w:marBottom w:val="0"/>
                      <w:divBdr>
                        <w:top w:val="none" w:sz="0" w:space="0" w:color="auto"/>
                        <w:left w:val="none" w:sz="0" w:space="0" w:color="auto"/>
                        <w:bottom w:val="none" w:sz="0" w:space="0" w:color="auto"/>
                        <w:right w:val="none" w:sz="0" w:space="0" w:color="auto"/>
                      </w:divBdr>
                    </w:div>
                    <w:div w:id="335495581">
                      <w:marLeft w:val="0"/>
                      <w:marRight w:val="0"/>
                      <w:marTop w:val="0"/>
                      <w:marBottom w:val="0"/>
                      <w:divBdr>
                        <w:top w:val="none" w:sz="0" w:space="0" w:color="auto"/>
                        <w:left w:val="none" w:sz="0" w:space="0" w:color="auto"/>
                        <w:bottom w:val="none" w:sz="0" w:space="0" w:color="auto"/>
                        <w:right w:val="none" w:sz="0" w:space="0" w:color="auto"/>
                      </w:divBdr>
                    </w:div>
                    <w:div w:id="1634214297">
                      <w:marLeft w:val="0"/>
                      <w:marRight w:val="0"/>
                      <w:marTop w:val="0"/>
                      <w:marBottom w:val="0"/>
                      <w:divBdr>
                        <w:top w:val="none" w:sz="0" w:space="0" w:color="auto"/>
                        <w:left w:val="none" w:sz="0" w:space="0" w:color="auto"/>
                        <w:bottom w:val="none" w:sz="0" w:space="0" w:color="auto"/>
                        <w:right w:val="none" w:sz="0" w:space="0" w:color="auto"/>
                      </w:divBdr>
                    </w:div>
                  </w:divsChild>
                </w:div>
                <w:div w:id="1202982775">
                  <w:marLeft w:val="0"/>
                  <w:marRight w:val="0"/>
                  <w:marTop w:val="0"/>
                  <w:marBottom w:val="0"/>
                  <w:divBdr>
                    <w:top w:val="none" w:sz="0" w:space="0" w:color="auto"/>
                    <w:left w:val="none" w:sz="0" w:space="0" w:color="auto"/>
                    <w:bottom w:val="none" w:sz="0" w:space="0" w:color="auto"/>
                    <w:right w:val="none" w:sz="0" w:space="0" w:color="auto"/>
                  </w:divBdr>
                  <w:divsChild>
                    <w:div w:id="1666395288">
                      <w:marLeft w:val="0"/>
                      <w:marRight w:val="0"/>
                      <w:marTop w:val="0"/>
                      <w:marBottom w:val="0"/>
                      <w:divBdr>
                        <w:top w:val="none" w:sz="0" w:space="0" w:color="auto"/>
                        <w:left w:val="none" w:sz="0" w:space="0" w:color="auto"/>
                        <w:bottom w:val="none" w:sz="0" w:space="0" w:color="auto"/>
                        <w:right w:val="none" w:sz="0" w:space="0" w:color="auto"/>
                      </w:divBdr>
                    </w:div>
                  </w:divsChild>
                </w:div>
                <w:div w:id="1221137696">
                  <w:marLeft w:val="0"/>
                  <w:marRight w:val="0"/>
                  <w:marTop w:val="0"/>
                  <w:marBottom w:val="0"/>
                  <w:divBdr>
                    <w:top w:val="none" w:sz="0" w:space="0" w:color="auto"/>
                    <w:left w:val="none" w:sz="0" w:space="0" w:color="auto"/>
                    <w:bottom w:val="none" w:sz="0" w:space="0" w:color="auto"/>
                    <w:right w:val="none" w:sz="0" w:space="0" w:color="auto"/>
                  </w:divBdr>
                  <w:divsChild>
                    <w:div w:id="1688173972">
                      <w:marLeft w:val="0"/>
                      <w:marRight w:val="0"/>
                      <w:marTop w:val="0"/>
                      <w:marBottom w:val="0"/>
                      <w:divBdr>
                        <w:top w:val="none" w:sz="0" w:space="0" w:color="auto"/>
                        <w:left w:val="none" w:sz="0" w:space="0" w:color="auto"/>
                        <w:bottom w:val="none" w:sz="0" w:space="0" w:color="auto"/>
                        <w:right w:val="none" w:sz="0" w:space="0" w:color="auto"/>
                      </w:divBdr>
                    </w:div>
                  </w:divsChild>
                </w:div>
                <w:div w:id="1223180454">
                  <w:marLeft w:val="0"/>
                  <w:marRight w:val="0"/>
                  <w:marTop w:val="0"/>
                  <w:marBottom w:val="0"/>
                  <w:divBdr>
                    <w:top w:val="none" w:sz="0" w:space="0" w:color="auto"/>
                    <w:left w:val="none" w:sz="0" w:space="0" w:color="auto"/>
                    <w:bottom w:val="none" w:sz="0" w:space="0" w:color="auto"/>
                    <w:right w:val="none" w:sz="0" w:space="0" w:color="auto"/>
                  </w:divBdr>
                  <w:divsChild>
                    <w:div w:id="621424125">
                      <w:marLeft w:val="0"/>
                      <w:marRight w:val="0"/>
                      <w:marTop w:val="0"/>
                      <w:marBottom w:val="0"/>
                      <w:divBdr>
                        <w:top w:val="none" w:sz="0" w:space="0" w:color="auto"/>
                        <w:left w:val="none" w:sz="0" w:space="0" w:color="auto"/>
                        <w:bottom w:val="none" w:sz="0" w:space="0" w:color="auto"/>
                        <w:right w:val="none" w:sz="0" w:space="0" w:color="auto"/>
                      </w:divBdr>
                    </w:div>
                  </w:divsChild>
                </w:div>
                <w:div w:id="1228151955">
                  <w:marLeft w:val="0"/>
                  <w:marRight w:val="0"/>
                  <w:marTop w:val="0"/>
                  <w:marBottom w:val="0"/>
                  <w:divBdr>
                    <w:top w:val="none" w:sz="0" w:space="0" w:color="auto"/>
                    <w:left w:val="none" w:sz="0" w:space="0" w:color="auto"/>
                    <w:bottom w:val="none" w:sz="0" w:space="0" w:color="auto"/>
                    <w:right w:val="none" w:sz="0" w:space="0" w:color="auto"/>
                  </w:divBdr>
                  <w:divsChild>
                    <w:div w:id="1067344846">
                      <w:marLeft w:val="0"/>
                      <w:marRight w:val="0"/>
                      <w:marTop w:val="0"/>
                      <w:marBottom w:val="0"/>
                      <w:divBdr>
                        <w:top w:val="none" w:sz="0" w:space="0" w:color="auto"/>
                        <w:left w:val="none" w:sz="0" w:space="0" w:color="auto"/>
                        <w:bottom w:val="none" w:sz="0" w:space="0" w:color="auto"/>
                        <w:right w:val="none" w:sz="0" w:space="0" w:color="auto"/>
                      </w:divBdr>
                    </w:div>
                    <w:div w:id="1823307870">
                      <w:marLeft w:val="0"/>
                      <w:marRight w:val="0"/>
                      <w:marTop w:val="0"/>
                      <w:marBottom w:val="0"/>
                      <w:divBdr>
                        <w:top w:val="none" w:sz="0" w:space="0" w:color="auto"/>
                        <w:left w:val="none" w:sz="0" w:space="0" w:color="auto"/>
                        <w:bottom w:val="none" w:sz="0" w:space="0" w:color="auto"/>
                        <w:right w:val="none" w:sz="0" w:space="0" w:color="auto"/>
                      </w:divBdr>
                    </w:div>
                  </w:divsChild>
                </w:div>
                <w:div w:id="1271930863">
                  <w:marLeft w:val="0"/>
                  <w:marRight w:val="0"/>
                  <w:marTop w:val="0"/>
                  <w:marBottom w:val="0"/>
                  <w:divBdr>
                    <w:top w:val="none" w:sz="0" w:space="0" w:color="auto"/>
                    <w:left w:val="none" w:sz="0" w:space="0" w:color="auto"/>
                    <w:bottom w:val="none" w:sz="0" w:space="0" w:color="auto"/>
                    <w:right w:val="none" w:sz="0" w:space="0" w:color="auto"/>
                  </w:divBdr>
                  <w:divsChild>
                    <w:div w:id="878660468">
                      <w:marLeft w:val="0"/>
                      <w:marRight w:val="0"/>
                      <w:marTop w:val="0"/>
                      <w:marBottom w:val="0"/>
                      <w:divBdr>
                        <w:top w:val="none" w:sz="0" w:space="0" w:color="auto"/>
                        <w:left w:val="none" w:sz="0" w:space="0" w:color="auto"/>
                        <w:bottom w:val="none" w:sz="0" w:space="0" w:color="auto"/>
                        <w:right w:val="none" w:sz="0" w:space="0" w:color="auto"/>
                      </w:divBdr>
                    </w:div>
                  </w:divsChild>
                </w:div>
                <w:div w:id="1277715100">
                  <w:marLeft w:val="0"/>
                  <w:marRight w:val="0"/>
                  <w:marTop w:val="0"/>
                  <w:marBottom w:val="0"/>
                  <w:divBdr>
                    <w:top w:val="none" w:sz="0" w:space="0" w:color="auto"/>
                    <w:left w:val="none" w:sz="0" w:space="0" w:color="auto"/>
                    <w:bottom w:val="none" w:sz="0" w:space="0" w:color="auto"/>
                    <w:right w:val="none" w:sz="0" w:space="0" w:color="auto"/>
                  </w:divBdr>
                  <w:divsChild>
                    <w:div w:id="795635909">
                      <w:marLeft w:val="0"/>
                      <w:marRight w:val="0"/>
                      <w:marTop w:val="0"/>
                      <w:marBottom w:val="0"/>
                      <w:divBdr>
                        <w:top w:val="none" w:sz="0" w:space="0" w:color="auto"/>
                        <w:left w:val="none" w:sz="0" w:space="0" w:color="auto"/>
                        <w:bottom w:val="none" w:sz="0" w:space="0" w:color="auto"/>
                        <w:right w:val="none" w:sz="0" w:space="0" w:color="auto"/>
                      </w:divBdr>
                    </w:div>
                  </w:divsChild>
                </w:div>
                <w:div w:id="1281956442">
                  <w:marLeft w:val="0"/>
                  <w:marRight w:val="0"/>
                  <w:marTop w:val="0"/>
                  <w:marBottom w:val="0"/>
                  <w:divBdr>
                    <w:top w:val="none" w:sz="0" w:space="0" w:color="auto"/>
                    <w:left w:val="none" w:sz="0" w:space="0" w:color="auto"/>
                    <w:bottom w:val="none" w:sz="0" w:space="0" w:color="auto"/>
                    <w:right w:val="none" w:sz="0" w:space="0" w:color="auto"/>
                  </w:divBdr>
                  <w:divsChild>
                    <w:div w:id="1641183769">
                      <w:marLeft w:val="0"/>
                      <w:marRight w:val="0"/>
                      <w:marTop w:val="0"/>
                      <w:marBottom w:val="0"/>
                      <w:divBdr>
                        <w:top w:val="none" w:sz="0" w:space="0" w:color="auto"/>
                        <w:left w:val="none" w:sz="0" w:space="0" w:color="auto"/>
                        <w:bottom w:val="none" w:sz="0" w:space="0" w:color="auto"/>
                        <w:right w:val="none" w:sz="0" w:space="0" w:color="auto"/>
                      </w:divBdr>
                    </w:div>
                  </w:divsChild>
                </w:div>
                <w:div w:id="1284270256">
                  <w:marLeft w:val="0"/>
                  <w:marRight w:val="0"/>
                  <w:marTop w:val="0"/>
                  <w:marBottom w:val="0"/>
                  <w:divBdr>
                    <w:top w:val="none" w:sz="0" w:space="0" w:color="auto"/>
                    <w:left w:val="none" w:sz="0" w:space="0" w:color="auto"/>
                    <w:bottom w:val="none" w:sz="0" w:space="0" w:color="auto"/>
                    <w:right w:val="none" w:sz="0" w:space="0" w:color="auto"/>
                  </w:divBdr>
                  <w:divsChild>
                    <w:div w:id="262417650">
                      <w:marLeft w:val="0"/>
                      <w:marRight w:val="0"/>
                      <w:marTop w:val="0"/>
                      <w:marBottom w:val="0"/>
                      <w:divBdr>
                        <w:top w:val="none" w:sz="0" w:space="0" w:color="auto"/>
                        <w:left w:val="none" w:sz="0" w:space="0" w:color="auto"/>
                        <w:bottom w:val="none" w:sz="0" w:space="0" w:color="auto"/>
                        <w:right w:val="none" w:sz="0" w:space="0" w:color="auto"/>
                      </w:divBdr>
                    </w:div>
                  </w:divsChild>
                </w:div>
                <w:div w:id="1310550780">
                  <w:marLeft w:val="0"/>
                  <w:marRight w:val="0"/>
                  <w:marTop w:val="0"/>
                  <w:marBottom w:val="0"/>
                  <w:divBdr>
                    <w:top w:val="none" w:sz="0" w:space="0" w:color="auto"/>
                    <w:left w:val="none" w:sz="0" w:space="0" w:color="auto"/>
                    <w:bottom w:val="none" w:sz="0" w:space="0" w:color="auto"/>
                    <w:right w:val="none" w:sz="0" w:space="0" w:color="auto"/>
                  </w:divBdr>
                  <w:divsChild>
                    <w:div w:id="2021620933">
                      <w:marLeft w:val="0"/>
                      <w:marRight w:val="0"/>
                      <w:marTop w:val="0"/>
                      <w:marBottom w:val="0"/>
                      <w:divBdr>
                        <w:top w:val="none" w:sz="0" w:space="0" w:color="auto"/>
                        <w:left w:val="none" w:sz="0" w:space="0" w:color="auto"/>
                        <w:bottom w:val="none" w:sz="0" w:space="0" w:color="auto"/>
                        <w:right w:val="none" w:sz="0" w:space="0" w:color="auto"/>
                      </w:divBdr>
                    </w:div>
                  </w:divsChild>
                </w:div>
                <w:div w:id="1316302510">
                  <w:marLeft w:val="0"/>
                  <w:marRight w:val="0"/>
                  <w:marTop w:val="0"/>
                  <w:marBottom w:val="0"/>
                  <w:divBdr>
                    <w:top w:val="none" w:sz="0" w:space="0" w:color="auto"/>
                    <w:left w:val="none" w:sz="0" w:space="0" w:color="auto"/>
                    <w:bottom w:val="none" w:sz="0" w:space="0" w:color="auto"/>
                    <w:right w:val="none" w:sz="0" w:space="0" w:color="auto"/>
                  </w:divBdr>
                  <w:divsChild>
                    <w:div w:id="1714963056">
                      <w:marLeft w:val="0"/>
                      <w:marRight w:val="0"/>
                      <w:marTop w:val="0"/>
                      <w:marBottom w:val="0"/>
                      <w:divBdr>
                        <w:top w:val="none" w:sz="0" w:space="0" w:color="auto"/>
                        <w:left w:val="none" w:sz="0" w:space="0" w:color="auto"/>
                        <w:bottom w:val="none" w:sz="0" w:space="0" w:color="auto"/>
                        <w:right w:val="none" w:sz="0" w:space="0" w:color="auto"/>
                      </w:divBdr>
                    </w:div>
                  </w:divsChild>
                </w:div>
                <w:div w:id="1323390364">
                  <w:marLeft w:val="0"/>
                  <w:marRight w:val="0"/>
                  <w:marTop w:val="0"/>
                  <w:marBottom w:val="0"/>
                  <w:divBdr>
                    <w:top w:val="none" w:sz="0" w:space="0" w:color="auto"/>
                    <w:left w:val="none" w:sz="0" w:space="0" w:color="auto"/>
                    <w:bottom w:val="none" w:sz="0" w:space="0" w:color="auto"/>
                    <w:right w:val="none" w:sz="0" w:space="0" w:color="auto"/>
                  </w:divBdr>
                  <w:divsChild>
                    <w:div w:id="951017808">
                      <w:marLeft w:val="0"/>
                      <w:marRight w:val="0"/>
                      <w:marTop w:val="0"/>
                      <w:marBottom w:val="0"/>
                      <w:divBdr>
                        <w:top w:val="none" w:sz="0" w:space="0" w:color="auto"/>
                        <w:left w:val="none" w:sz="0" w:space="0" w:color="auto"/>
                        <w:bottom w:val="none" w:sz="0" w:space="0" w:color="auto"/>
                        <w:right w:val="none" w:sz="0" w:space="0" w:color="auto"/>
                      </w:divBdr>
                    </w:div>
                  </w:divsChild>
                </w:div>
                <w:div w:id="1327127071">
                  <w:marLeft w:val="0"/>
                  <w:marRight w:val="0"/>
                  <w:marTop w:val="0"/>
                  <w:marBottom w:val="0"/>
                  <w:divBdr>
                    <w:top w:val="none" w:sz="0" w:space="0" w:color="auto"/>
                    <w:left w:val="none" w:sz="0" w:space="0" w:color="auto"/>
                    <w:bottom w:val="none" w:sz="0" w:space="0" w:color="auto"/>
                    <w:right w:val="none" w:sz="0" w:space="0" w:color="auto"/>
                  </w:divBdr>
                  <w:divsChild>
                    <w:div w:id="175077452">
                      <w:marLeft w:val="0"/>
                      <w:marRight w:val="0"/>
                      <w:marTop w:val="0"/>
                      <w:marBottom w:val="0"/>
                      <w:divBdr>
                        <w:top w:val="none" w:sz="0" w:space="0" w:color="auto"/>
                        <w:left w:val="none" w:sz="0" w:space="0" w:color="auto"/>
                        <w:bottom w:val="none" w:sz="0" w:space="0" w:color="auto"/>
                        <w:right w:val="none" w:sz="0" w:space="0" w:color="auto"/>
                      </w:divBdr>
                    </w:div>
                    <w:div w:id="208151545">
                      <w:marLeft w:val="0"/>
                      <w:marRight w:val="0"/>
                      <w:marTop w:val="0"/>
                      <w:marBottom w:val="0"/>
                      <w:divBdr>
                        <w:top w:val="none" w:sz="0" w:space="0" w:color="auto"/>
                        <w:left w:val="none" w:sz="0" w:space="0" w:color="auto"/>
                        <w:bottom w:val="none" w:sz="0" w:space="0" w:color="auto"/>
                        <w:right w:val="none" w:sz="0" w:space="0" w:color="auto"/>
                      </w:divBdr>
                    </w:div>
                    <w:div w:id="493228522">
                      <w:marLeft w:val="0"/>
                      <w:marRight w:val="0"/>
                      <w:marTop w:val="0"/>
                      <w:marBottom w:val="0"/>
                      <w:divBdr>
                        <w:top w:val="none" w:sz="0" w:space="0" w:color="auto"/>
                        <w:left w:val="none" w:sz="0" w:space="0" w:color="auto"/>
                        <w:bottom w:val="none" w:sz="0" w:space="0" w:color="auto"/>
                        <w:right w:val="none" w:sz="0" w:space="0" w:color="auto"/>
                      </w:divBdr>
                    </w:div>
                    <w:div w:id="1222594159">
                      <w:marLeft w:val="0"/>
                      <w:marRight w:val="0"/>
                      <w:marTop w:val="0"/>
                      <w:marBottom w:val="0"/>
                      <w:divBdr>
                        <w:top w:val="none" w:sz="0" w:space="0" w:color="auto"/>
                        <w:left w:val="none" w:sz="0" w:space="0" w:color="auto"/>
                        <w:bottom w:val="none" w:sz="0" w:space="0" w:color="auto"/>
                        <w:right w:val="none" w:sz="0" w:space="0" w:color="auto"/>
                      </w:divBdr>
                    </w:div>
                  </w:divsChild>
                </w:div>
                <w:div w:id="1356496177">
                  <w:marLeft w:val="0"/>
                  <w:marRight w:val="0"/>
                  <w:marTop w:val="0"/>
                  <w:marBottom w:val="0"/>
                  <w:divBdr>
                    <w:top w:val="none" w:sz="0" w:space="0" w:color="auto"/>
                    <w:left w:val="none" w:sz="0" w:space="0" w:color="auto"/>
                    <w:bottom w:val="none" w:sz="0" w:space="0" w:color="auto"/>
                    <w:right w:val="none" w:sz="0" w:space="0" w:color="auto"/>
                  </w:divBdr>
                  <w:divsChild>
                    <w:div w:id="148911086">
                      <w:marLeft w:val="0"/>
                      <w:marRight w:val="0"/>
                      <w:marTop w:val="0"/>
                      <w:marBottom w:val="0"/>
                      <w:divBdr>
                        <w:top w:val="none" w:sz="0" w:space="0" w:color="auto"/>
                        <w:left w:val="none" w:sz="0" w:space="0" w:color="auto"/>
                        <w:bottom w:val="none" w:sz="0" w:space="0" w:color="auto"/>
                        <w:right w:val="none" w:sz="0" w:space="0" w:color="auto"/>
                      </w:divBdr>
                    </w:div>
                  </w:divsChild>
                </w:div>
                <w:div w:id="1376538743">
                  <w:marLeft w:val="0"/>
                  <w:marRight w:val="0"/>
                  <w:marTop w:val="0"/>
                  <w:marBottom w:val="0"/>
                  <w:divBdr>
                    <w:top w:val="none" w:sz="0" w:space="0" w:color="auto"/>
                    <w:left w:val="none" w:sz="0" w:space="0" w:color="auto"/>
                    <w:bottom w:val="none" w:sz="0" w:space="0" w:color="auto"/>
                    <w:right w:val="none" w:sz="0" w:space="0" w:color="auto"/>
                  </w:divBdr>
                  <w:divsChild>
                    <w:div w:id="650328831">
                      <w:marLeft w:val="0"/>
                      <w:marRight w:val="0"/>
                      <w:marTop w:val="0"/>
                      <w:marBottom w:val="0"/>
                      <w:divBdr>
                        <w:top w:val="none" w:sz="0" w:space="0" w:color="auto"/>
                        <w:left w:val="none" w:sz="0" w:space="0" w:color="auto"/>
                        <w:bottom w:val="none" w:sz="0" w:space="0" w:color="auto"/>
                        <w:right w:val="none" w:sz="0" w:space="0" w:color="auto"/>
                      </w:divBdr>
                    </w:div>
                  </w:divsChild>
                </w:div>
                <w:div w:id="1376541012">
                  <w:marLeft w:val="0"/>
                  <w:marRight w:val="0"/>
                  <w:marTop w:val="0"/>
                  <w:marBottom w:val="0"/>
                  <w:divBdr>
                    <w:top w:val="none" w:sz="0" w:space="0" w:color="auto"/>
                    <w:left w:val="none" w:sz="0" w:space="0" w:color="auto"/>
                    <w:bottom w:val="none" w:sz="0" w:space="0" w:color="auto"/>
                    <w:right w:val="none" w:sz="0" w:space="0" w:color="auto"/>
                  </w:divBdr>
                  <w:divsChild>
                    <w:div w:id="1105033046">
                      <w:marLeft w:val="0"/>
                      <w:marRight w:val="0"/>
                      <w:marTop w:val="0"/>
                      <w:marBottom w:val="0"/>
                      <w:divBdr>
                        <w:top w:val="none" w:sz="0" w:space="0" w:color="auto"/>
                        <w:left w:val="none" w:sz="0" w:space="0" w:color="auto"/>
                        <w:bottom w:val="none" w:sz="0" w:space="0" w:color="auto"/>
                        <w:right w:val="none" w:sz="0" w:space="0" w:color="auto"/>
                      </w:divBdr>
                    </w:div>
                    <w:div w:id="1191146866">
                      <w:marLeft w:val="0"/>
                      <w:marRight w:val="0"/>
                      <w:marTop w:val="0"/>
                      <w:marBottom w:val="0"/>
                      <w:divBdr>
                        <w:top w:val="none" w:sz="0" w:space="0" w:color="auto"/>
                        <w:left w:val="none" w:sz="0" w:space="0" w:color="auto"/>
                        <w:bottom w:val="none" w:sz="0" w:space="0" w:color="auto"/>
                        <w:right w:val="none" w:sz="0" w:space="0" w:color="auto"/>
                      </w:divBdr>
                    </w:div>
                    <w:div w:id="1330324277">
                      <w:marLeft w:val="0"/>
                      <w:marRight w:val="0"/>
                      <w:marTop w:val="0"/>
                      <w:marBottom w:val="0"/>
                      <w:divBdr>
                        <w:top w:val="none" w:sz="0" w:space="0" w:color="auto"/>
                        <w:left w:val="none" w:sz="0" w:space="0" w:color="auto"/>
                        <w:bottom w:val="none" w:sz="0" w:space="0" w:color="auto"/>
                        <w:right w:val="none" w:sz="0" w:space="0" w:color="auto"/>
                      </w:divBdr>
                    </w:div>
                    <w:div w:id="1406296339">
                      <w:marLeft w:val="0"/>
                      <w:marRight w:val="0"/>
                      <w:marTop w:val="0"/>
                      <w:marBottom w:val="0"/>
                      <w:divBdr>
                        <w:top w:val="none" w:sz="0" w:space="0" w:color="auto"/>
                        <w:left w:val="none" w:sz="0" w:space="0" w:color="auto"/>
                        <w:bottom w:val="none" w:sz="0" w:space="0" w:color="auto"/>
                        <w:right w:val="none" w:sz="0" w:space="0" w:color="auto"/>
                      </w:divBdr>
                    </w:div>
                  </w:divsChild>
                </w:div>
                <w:div w:id="1394427548">
                  <w:marLeft w:val="0"/>
                  <w:marRight w:val="0"/>
                  <w:marTop w:val="0"/>
                  <w:marBottom w:val="0"/>
                  <w:divBdr>
                    <w:top w:val="none" w:sz="0" w:space="0" w:color="auto"/>
                    <w:left w:val="none" w:sz="0" w:space="0" w:color="auto"/>
                    <w:bottom w:val="none" w:sz="0" w:space="0" w:color="auto"/>
                    <w:right w:val="none" w:sz="0" w:space="0" w:color="auto"/>
                  </w:divBdr>
                  <w:divsChild>
                    <w:div w:id="638190885">
                      <w:marLeft w:val="0"/>
                      <w:marRight w:val="0"/>
                      <w:marTop w:val="0"/>
                      <w:marBottom w:val="0"/>
                      <w:divBdr>
                        <w:top w:val="none" w:sz="0" w:space="0" w:color="auto"/>
                        <w:left w:val="none" w:sz="0" w:space="0" w:color="auto"/>
                        <w:bottom w:val="none" w:sz="0" w:space="0" w:color="auto"/>
                        <w:right w:val="none" w:sz="0" w:space="0" w:color="auto"/>
                      </w:divBdr>
                    </w:div>
                  </w:divsChild>
                </w:div>
                <w:div w:id="1411654630">
                  <w:marLeft w:val="0"/>
                  <w:marRight w:val="0"/>
                  <w:marTop w:val="0"/>
                  <w:marBottom w:val="0"/>
                  <w:divBdr>
                    <w:top w:val="none" w:sz="0" w:space="0" w:color="auto"/>
                    <w:left w:val="none" w:sz="0" w:space="0" w:color="auto"/>
                    <w:bottom w:val="none" w:sz="0" w:space="0" w:color="auto"/>
                    <w:right w:val="none" w:sz="0" w:space="0" w:color="auto"/>
                  </w:divBdr>
                  <w:divsChild>
                    <w:div w:id="940139429">
                      <w:marLeft w:val="0"/>
                      <w:marRight w:val="0"/>
                      <w:marTop w:val="0"/>
                      <w:marBottom w:val="0"/>
                      <w:divBdr>
                        <w:top w:val="none" w:sz="0" w:space="0" w:color="auto"/>
                        <w:left w:val="none" w:sz="0" w:space="0" w:color="auto"/>
                        <w:bottom w:val="none" w:sz="0" w:space="0" w:color="auto"/>
                        <w:right w:val="none" w:sz="0" w:space="0" w:color="auto"/>
                      </w:divBdr>
                    </w:div>
                  </w:divsChild>
                </w:div>
                <w:div w:id="1416122248">
                  <w:marLeft w:val="0"/>
                  <w:marRight w:val="0"/>
                  <w:marTop w:val="0"/>
                  <w:marBottom w:val="0"/>
                  <w:divBdr>
                    <w:top w:val="none" w:sz="0" w:space="0" w:color="auto"/>
                    <w:left w:val="none" w:sz="0" w:space="0" w:color="auto"/>
                    <w:bottom w:val="none" w:sz="0" w:space="0" w:color="auto"/>
                    <w:right w:val="none" w:sz="0" w:space="0" w:color="auto"/>
                  </w:divBdr>
                  <w:divsChild>
                    <w:div w:id="51514144">
                      <w:marLeft w:val="0"/>
                      <w:marRight w:val="0"/>
                      <w:marTop w:val="0"/>
                      <w:marBottom w:val="0"/>
                      <w:divBdr>
                        <w:top w:val="none" w:sz="0" w:space="0" w:color="auto"/>
                        <w:left w:val="none" w:sz="0" w:space="0" w:color="auto"/>
                        <w:bottom w:val="none" w:sz="0" w:space="0" w:color="auto"/>
                        <w:right w:val="none" w:sz="0" w:space="0" w:color="auto"/>
                      </w:divBdr>
                    </w:div>
                    <w:div w:id="642852336">
                      <w:marLeft w:val="0"/>
                      <w:marRight w:val="0"/>
                      <w:marTop w:val="0"/>
                      <w:marBottom w:val="0"/>
                      <w:divBdr>
                        <w:top w:val="none" w:sz="0" w:space="0" w:color="auto"/>
                        <w:left w:val="none" w:sz="0" w:space="0" w:color="auto"/>
                        <w:bottom w:val="none" w:sz="0" w:space="0" w:color="auto"/>
                        <w:right w:val="none" w:sz="0" w:space="0" w:color="auto"/>
                      </w:divBdr>
                    </w:div>
                    <w:div w:id="1370299281">
                      <w:marLeft w:val="0"/>
                      <w:marRight w:val="0"/>
                      <w:marTop w:val="0"/>
                      <w:marBottom w:val="0"/>
                      <w:divBdr>
                        <w:top w:val="none" w:sz="0" w:space="0" w:color="auto"/>
                        <w:left w:val="none" w:sz="0" w:space="0" w:color="auto"/>
                        <w:bottom w:val="none" w:sz="0" w:space="0" w:color="auto"/>
                        <w:right w:val="none" w:sz="0" w:space="0" w:color="auto"/>
                      </w:divBdr>
                    </w:div>
                    <w:div w:id="1791391255">
                      <w:marLeft w:val="0"/>
                      <w:marRight w:val="0"/>
                      <w:marTop w:val="0"/>
                      <w:marBottom w:val="0"/>
                      <w:divBdr>
                        <w:top w:val="none" w:sz="0" w:space="0" w:color="auto"/>
                        <w:left w:val="none" w:sz="0" w:space="0" w:color="auto"/>
                        <w:bottom w:val="none" w:sz="0" w:space="0" w:color="auto"/>
                        <w:right w:val="none" w:sz="0" w:space="0" w:color="auto"/>
                      </w:divBdr>
                    </w:div>
                  </w:divsChild>
                </w:div>
                <w:div w:id="1436705303">
                  <w:marLeft w:val="0"/>
                  <w:marRight w:val="0"/>
                  <w:marTop w:val="0"/>
                  <w:marBottom w:val="0"/>
                  <w:divBdr>
                    <w:top w:val="none" w:sz="0" w:space="0" w:color="auto"/>
                    <w:left w:val="none" w:sz="0" w:space="0" w:color="auto"/>
                    <w:bottom w:val="none" w:sz="0" w:space="0" w:color="auto"/>
                    <w:right w:val="none" w:sz="0" w:space="0" w:color="auto"/>
                  </w:divBdr>
                  <w:divsChild>
                    <w:div w:id="813564663">
                      <w:marLeft w:val="0"/>
                      <w:marRight w:val="0"/>
                      <w:marTop w:val="0"/>
                      <w:marBottom w:val="0"/>
                      <w:divBdr>
                        <w:top w:val="none" w:sz="0" w:space="0" w:color="auto"/>
                        <w:left w:val="none" w:sz="0" w:space="0" w:color="auto"/>
                        <w:bottom w:val="none" w:sz="0" w:space="0" w:color="auto"/>
                        <w:right w:val="none" w:sz="0" w:space="0" w:color="auto"/>
                      </w:divBdr>
                    </w:div>
                  </w:divsChild>
                </w:div>
                <w:div w:id="1448548948">
                  <w:marLeft w:val="0"/>
                  <w:marRight w:val="0"/>
                  <w:marTop w:val="0"/>
                  <w:marBottom w:val="0"/>
                  <w:divBdr>
                    <w:top w:val="none" w:sz="0" w:space="0" w:color="auto"/>
                    <w:left w:val="none" w:sz="0" w:space="0" w:color="auto"/>
                    <w:bottom w:val="none" w:sz="0" w:space="0" w:color="auto"/>
                    <w:right w:val="none" w:sz="0" w:space="0" w:color="auto"/>
                  </w:divBdr>
                  <w:divsChild>
                    <w:div w:id="1199470923">
                      <w:marLeft w:val="0"/>
                      <w:marRight w:val="0"/>
                      <w:marTop w:val="0"/>
                      <w:marBottom w:val="0"/>
                      <w:divBdr>
                        <w:top w:val="none" w:sz="0" w:space="0" w:color="auto"/>
                        <w:left w:val="none" w:sz="0" w:space="0" w:color="auto"/>
                        <w:bottom w:val="none" w:sz="0" w:space="0" w:color="auto"/>
                        <w:right w:val="none" w:sz="0" w:space="0" w:color="auto"/>
                      </w:divBdr>
                    </w:div>
                  </w:divsChild>
                </w:div>
                <w:div w:id="1465923833">
                  <w:marLeft w:val="0"/>
                  <w:marRight w:val="0"/>
                  <w:marTop w:val="0"/>
                  <w:marBottom w:val="0"/>
                  <w:divBdr>
                    <w:top w:val="none" w:sz="0" w:space="0" w:color="auto"/>
                    <w:left w:val="none" w:sz="0" w:space="0" w:color="auto"/>
                    <w:bottom w:val="none" w:sz="0" w:space="0" w:color="auto"/>
                    <w:right w:val="none" w:sz="0" w:space="0" w:color="auto"/>
                  </w:divBdr>
                  <w:divsChild>
                    <w:div w:id="210768876">
                      <w:marLeft w:val="0"/>
                      <w:marRight w:val="0"/>
                      <w:marTop w:val="0"/>
                      <w:marBottom w:val="0"/>
                      <w:divBdr>
                        <w:top w:val="none" w:sz="0" w:space="0" w:color="auto"/>
                        <w:left w:val="none" w:sz="0" w:space="0" w:color="auto"/>
                        <w:bottom w:val="none" w:sz="0" w:space="0" w:color="auto"/>
                        <w:right w:val="none" w:sz="0" w:space="0" w:color="auto"/>
                      </w:divBdr>
                    </w:div>
                  </w:divsChild>
                </w:div>
                <w:div w:id="1483160494">
                  <w:marLeft w:val="0"/>
                  <w:marRight w:val="0"/>
                  <w:marTop w:val="0"/>
                  <w:marBottom w:val="0"/>
                  <w:divBdr>
                    <w:top w:val="none" w:sz="0" w:space="0" w:color="auto"/>
                    <w:left w:val="none" w:sz="0" w:space="0" w:color="auto"/>
                    <w:bottom w:val="none" w:sz="0" w:space="0" w:color="auto"/>
                    <w:right w:val="none" w:sz="0" w:space="0" w:color="auto"/>
                  </w:divBdr>
                  <w:divsChild>
                    <w:div w:id="178546204">
                      <w:marLeft w:val="0"/>
                      <w:marRight w:val="0"/>
                      <w:marTop w:val="0"/>
                      <w:marBottom w:val="0"/>
                      <w:divBdr>
                        <w:top w:val="none" w:sz="0" w:space="0" w:color="auto"/>
                        <w:left w:val="none" w:sz="0" w:space="0" w:color="auto"/>
                        <w:bottom w:val="none" w:sz="0" w:space="0" w:color="auto"/>
                        <w:right w:val="none" w:sz="0" w:space="0" w:color="auto"/>
                      </w:divBdr>
                    </w:div>
                    <w:div w:id="875234314">
                      <w:marLeft w:val="0"/>
                      <w:marRight w:val="0"/>
                      <w:marTop w:val="0"/>
                      <w:marBottom w:val="0"/>
                      <w:divBdr>
                        <w:top w:val="none" w:sz="0" w:space="0" w:color="auto"/>
                        <w:left w:val="none" w:sz="0" w:space="0" w:color="auto"/>
                        <w:bottom w:val="none" w:sz="0" w:space="0" w:color="auto"/>
                        <w:right w:val="none" w:sz="0" w:space="0" w:color="auto"/>
                      </w:divBdr>
                    </w:div>
                    <w:div w:id="1282153449">
                      <w:marLeft w:val="0"/>
                      <w:marRight w:val="0"/>
                      <w:marTop w:val="0"/>
                      <w:marBottom w:val="0"/>
                      <w:divBdr>
                        <w:top w:val="none" w:sz="0" w:space="0" w:color="auto"/>
                        <w:left w:val="none" w:sz="0" w:space="0" w:color="auto"/>
                        <w:bottom w:val="none" w:sz="0" w:space="0" w:color="auto"/>
                        <w:right w:val="none" w:sz="0" w:space="0" w:color="auto"/>
                      </w:divBdr>
                    </w:div>
                    <w:div w:id="1288663333">
                      <w:marLeft w:val="0"/>
                      <w:marRight w:val="0"/>
                      <w:marTop w:val="0"/>
                      <w:marBottom w:val="0"/>
                      <w:divBdr>
                        <w:top w:val="none" w:sz="0" w:space="0" w:color="auto"/>
                        <w:left w:val="none" w:sz="0" w:space="0" w:color="auto"/>
                        <w:bottom w:val="none" w:sz="0" w:space="0" w:color="auto"/>
                        <w:right w:val="none" w:sz="0" w:space="0" w:color="auto"/>
                      </w:divBdr>
                    </w:div>
                  </w:divsChild>
                </w:div>
                <w:div w:id="1499924938">
                  <w:marLeft w:val="0"/>
                  <w:marRight w:val="0"/>
                  <w:marTop w:val="0"/>
                  <w:marBottom w:val="0"/>
                  <w:divBdr>
                    <w:top w:val="none" w:sz="0" w:space="0" w:color="auto"/>
                    <w:left w:val="none" w:sz="0" w:space="0" w:color="auto"/>
                    <w:bottom w:val="none" w:sz="0" w:space="0" w:color="auto"/>
                    <w:right w:val="none" w:sz="0" w:space="0" w:color="auto"/>
                  </w:divBdr>
                  <w:divsChild>
                    <w:div w:id="1048988886">
                      <w:marLeft w:val="0"/>
                      <w:marRight w:val="0"/>
                      <w:marTop w:val="0"/>
                      <w:marBottom w:val="0"/>
                      <w:divBdr>
                        <w:top w:val="none" w:sz="0" w:space="0" w:color="auto"/>
                        <w:left w:val="none" w:sz="0" w:space="0" w:color="auto"/>
                        <w:bottom w:val="none" w:sz="0" w:space="0" w:color="auto"/>
                        <w:right w:val="none" w:sz="0" w:space="0" w:color="auto"/>
                      </w:divBdr>
                    </w:div>
                    <w:div w:id="1549610245">
                      <w:marLeft w:val="0"/>
                      <w:marRight w:val="0"/>
                      <w:marTop w:val="0"/>
                      <w:marBottom w:val="0"/>
                      <w:divBdr>
                        <w:top w:val="none" w:sz="0" w:space="0" w:color="auto"/>
                        <w:left w:val="none" w:sz="0" w:space="0" w:color="auto"/>
                        <w:bottom w:val="none" w:sz="0" w:space="0" w:color="auto"/>
                        <w:right w:val="none" w:sz="0" w:space="0" w:color="auto"/>
                      </w:divBdr>
                    </w:div>
                    <w:div w:id="1747140939">
                      <w:marLeft w:val="0"/>
                      <w:marRight w:val="0"/>
                      <w:marTop w:val="0"/>
                      <w:marBottom w:val="0"/>
                      <w:divBdr>
                        <w:top w:val="none" w:sz="0" w:space="0" w:color="auto"/>
                        <w:left w:val="none" w:sz="0" w:space="0" w:color="auto"/>
                        <w:bottom w:val="none" w:sz="0" w:space="0" w:color="auto"/>
                        <w:right w:val="none" w:sz="0" w:space="0" w:color="auto"/>
                      </w:divBdr>
                    </w:div>
                    <w:div w:id="1785953778">
                      <w:marLeft w:val="0"/>
                      <w:marRight w:val="0"/>
                      <w:marTop w:val="0"/>
                      <w:marBottom w:val="0"/>
                      <w:divBdr>
                        <w:top w:val="none" w:sz="0" w:space="0" w:color="auto"/>
                        <w:left w:val="none" w:sz="0" w:space="0" w:color="auto"/>
                        <w:bottom w:val="none" w:sz="0" w:space="0" w:color="auto"/>
                        <w:right w:val="none" w:sz="0" w:space="0" w:color="auto"/>
                      </w:divBdr>
                    </w:div>
                  </w:divsChild>
                </w:div>
                <w:div w:id="1506090988">
                  <w:marLeft w:val="0"/>
                  <w:marRight w:val="0"/>
                  <w:marTop w:val="0"/>
                  <w:marBottom w:val="0"/>
                  <w:divBdr>
                    <w:top w:val="none" w:sz="0" w:space="0" w:color="auto"/>
                    <w:left w:val="none" w:sz="0" w:space="0" w:color="auto"/>
                    <w:bottom w:val="none" w:sz="0" w:space="0" w:color="auto"/>
                    <w:right w:val="none" w:sz="0" w:space="0" w:color="auto"/>
                  </w:divBdr>
                  <w:divsChild>
                    <w:div w:id="415783840">
                      <w:marLeft w:val="0"/>
                      <w:marRight w:val="0"/>
                      <w:marTop w:val="0"/>
                      <w:marBottom w:val="0"/>
                      <w:divBdr>
                        <w:top w:val="none" w:sz="0" w:space="0" w:color="auto"/>
                        <w:left w:val="none" w:sz="0" w:space="0" w:color="auto"/>
                        <w:bottom w:val="none" w:sz="0" w:space="0" w:color="auto"/>
                        <w:right w:val="none" w:sz="0" w:space="0" w:color="auto"/>
                      </w:divBdr>
                    </w:div>
                    <w:div w:id="853149966">
                      <w:marLeft w:val="0"/>
                      <w:marRight w:val="0"/>
                      <w:marTop w:val="0"/>
                      <w:marBottom w:val="0"/>
                      <w:divBdr>
                        <w:top w:val="none" w:sz="0" w:space="0" w:color="auto"/>
                        <w:left w:val="none" w:sz="0" w:space="0" w:color="auto"/>
                        <w:bottom w:val="none" w:sz="0" w:space="0" w:color="auto"/>
                        <w:right w:val="none" w:sz="0" w:space="0" w:color="auto"/>
                      </w:divBdr>
                    </w:div>
                    <w:div w:id="1276911609">
                      <w:marLeft w:val="0"/>
                      <w:marRight w:val="0"/>
                      <w:marTop w:val="0"/>
                      <w:marBottom w:val="0"/>
                      <w:divBdr>
                        <w:top w:val="none" w:sz="0" w:space="0" w:color="auto"/>
                        <w:left w:val="none" w:sz="0" w:space="0" w:color="auto"/>
                        <w:bottom w:val="none" w:sz="0" w:space="0" w:color="auto"/>
                        <w:right w:val="none" w:sz="0" w:space="0" w:color="auto"/>
                      </w:divBdr>
                    </w:div>
                    <w:div w:id="2012564027">
                      <w:marLeft w:val="0"/>
                      <w:marRight w:val="0"/>
                      <w:marTop w:val="0"/>
                      <w:marBottom w:val="0"/>
                      <w:divBdr>
                        <w:top w:val="none" w:sz="0" w:space="0" w:color="auto"/>
                        <w:left w:val="none" w:sz="0" w:space="0" w:color="auto"/>
                        <w:bottom w:val="none" w:sz="0" w:space="0" w:color="auto"/>
                        <w:right w:val="none" w:sz="0" w:space="0" w:color="auto"/>
                      </w:divBdr>
                    </w:div>
                  </w:divsChild>
                </w:div>
                <w:div w:id="1518229759">
                  <w:marLeft w:val="0"/>
                  <w:marRight w:val="0"/>
                  <w:marTop w:val="0"/>
                  <w:marBottom w:val="0"/>
                  <w:divBdr>
                    <w:top w:val="none" w:sz="0" w:space="0" w:color="auto"/>
                    <w:left w:val="none" w:sz="0" w:space="0" w:color="auto"/>
                    <w:bottom w:val="none" w:sz="0" w:space="0" w:color="auto"/>
                    <w:right w:val="none" w:sz="0" w:space="0" w:color="auto"/>
                  </w:divBdr>
                  <w:divsChild>
                    <w:div w:id="1330329676">
                      <w:marLeft w:val="0"/>
                      <w:marRight w:val="0"/>
                      <w:marTop w:val="0"/>
                      <w:marBottom w:val="0"/>
                      <w:divBdr>
                        <w:top w:val="none" w:sz="0" w:space="0" w:color="auto"/>
                        <w:left w:val="none" w:sz="0" w:space="0" w:color="auto"/>
                        <w:bottom w:val="none" w:sz="0" w:space="0" w:color="auto"/>
                        <w:right w:val="none" w:sz="0" w:space="0" w:color="auto"/>
                      </w:divBdr>
                    </w:div>
                  </w:divsChild>
                </w:div>
                <w:div w:id="1518930438">
                  <w:marLeft w:val="0"/>
                  <w:marRight w:val="0"/>
                  <w:marTop w:val="0"/>
                  <w:marBottom w:val="0"/>
                  <w:divBdr>
                    <w:top w:val="none" w:sz="0" w:space="0" w:color="auto"/>
                    <w:left w:val="none" w:sz="0" w:space="0" w:color="auto"/>
                    <w:bottom w:val="none" w:sz="0" w:space="0" w:color="auto"/>
                    <w:right w:val="none" w:sz="0" w:space="0" w:color="auto"/>
                  </w:divBdr>
                  <w:divsChild>
                    <w:div w:id="1192767133">
                      <w:marLeft w:val="0"/>
                      <w:marRight w:val="0"/>
                      <w:marTop w:val="0"/>
                      <w:marBottom w:val="0"/>
                      <w:divBdr>
                        <w:top w:val="none" w:sz="0" w:space="0" w:color="auto"/>
                        <w:left w:val="none" w:sz="0" w:space="0" w:color="auto"/>
                        <w:bottom w:val="none" w:sz="0" w:space="0" w:color="auto"/>
                        <w:right w:val="none" w:sz="0" w:space="0" w:color="auto"/>
                      </w:divBdr>
                    </w:div>
                    <w:div w:id="1227763524">
                      <w:marLeft w:val="0"/>
                      <w:marRight w:val="0"/>
                      <w:marTop w:val="0"/>
                      <w:marBottom w:val="0"/>
                      <w:divBdr>
                        <w:top w:val="none" w:sz="0" w:space="0" w:color="auto"/>
                        <w:left w:val="none" w:sz="0" w:space="0" w:color="auto"/>
                        <w:bottom w:val="none" w:sz="0" w:space="0" w:color="auto"/>
                        <w:right w:val="none" w:sz="0" w:space="0" w:color="auto"/>
                      </w:divBdr>
                    </w:div>
                  </w:divsChild>
                </w:div>
                <w:div w:id="1521890288">
                  <w:marLeft w:val="0"/>
                  <w:marRight w:val="0"/>
                  <w:marTop w:val="0"/>
                  <w:marBottom w:val="0"/>
                  <w:divBdr>
                    <w:top w:val="none" w:sz="0" w:space="0" w:color="auto"/>
                    <w:left w:val="none" w:sz="0" w:space="0" w:color="auto"/>
                    <w:bottom w:val="none" w:sz="0" w:space="0" w:color="auto"/>
                    <w:right w:val="none" w:sz="0" w:space="0" w:color="auto"/>
                  </w:divBdr>
                  <w:divsChild>
                    <w:div w:id="1449544792">
                      <w:marLeft w:val="0"/>
                      <w:marRight w:val="0"/>
                      <w:marTop w:val="0"/>
                      <w:marBottom w:val="0"/>
                      <w:divBdr>
                        <w:top w:val="none" w:sz="0" w:space="0" w:color="auto"/>
                        <w:left w:val="none" w:sz="0" w:space="0" w:color="auto"/>
                        <w:bottom w:val="none" w:sz="0" w:space="0" w:color="auto"/>
                        <w:right w:val="none" w:sz="0" w:space="0" w:color="auto"/>
                      </w:divBdr>
                    </w:div>
                  </w:divsChild>
                </w:div>
                <w:div w:id="1524202552">
                  <w:marLeft w:val="0"/>
                  <w:marRight w:val="0"/>
                  <w:marTop w:val="0"/>
                  <w:marBottom w:val="0"/>
                  <w:divBdr>
                    <w:top w:val="none" w:sz="0" w:space="0" w:color="auto"/>
                    <w:left w:val="none" w:sz="0" w:space="0" w:color="auto"/>
                    <w:bottom w:val="none" w:sz="0" w:space="0" w:color="auto"/>
                    <w:right w:val="none" w:sz="0" w:space="0" w:color="auto"/>
                  </w:divBdr>
                  <w:divsChild>
                    <w:div w:id="1035234661">
                      <w:marLeft w:val="0"/>
                      <w:marRight w:val="0"/>
                      <w:marTop w:val="0"/>
                      <w:marBottom w:val="0"/>
                      <w:divBdr>
                        <w:top w:val="none" w:sz="0" w:space="0" w:color="auto"/>
                        <w:left w:val="none" w:sz="0" w:space="0" w:color="auto"/>
                        <w:bottom w:val="none" w:sz="0" w:space="0" w:color="auto"/>
                        <w:right w:val="none" w:sz="0" w:space="0" w:color="auto"/>
                      </w:divBdr>
                    </w:div>
                    <w:div w:id="1659383286">
                      <w:marLeft w:val="0"/>
                      <w:marRight w:val="0"/>
                      <w:marTop w:val="0"/>
                      <w:marBottom w:val="0"/>
                      <w:divBdr>
                        <w:top w:val="none" w:sz="0" w:space="0" w:color="auto"/>
                        <w:left w:val="none" w:sz="0" w:space="0" w:color="auto"/>
                        <w:bottom w:val="none" w:sz="0" w:space="0" w:color="auto"/>
                        <w:right w:val="none" w:sz="0" w:space="0" w:color="auto"/>
                      </w:divBdr>
                    </w:div>
                  </w:divsChild>
                </w:div>
                <w:div w:id="1539467408">
                  <w:marLeft w:val="0"/>
                  <w:marRight w:val="0"/>
                  <w:marTop w:val="0"/>
                  <w:marBottom w:val="0"/>
                  <w:divBdr>
                    <w:top w:val="none" w:sz="0" w:space="0" w:color="auto"/>
                    <w:left w:val="none" w:sz="0" w:space="0" w:color="auto"/>
                    <w:bottom w:val="none" w:sz="0" w:space="0" w:color="auto"/>
                    <w:right w:val="none" w:sz="0" w:space="0" w:color="auto"/>
                  </w:divBdr>
                  <w:divsChild>
                    <w:div w:id="263542279">
                      <w:marLeft w:val="0"/>
                      <w:marRight w:val="0"/>
                      <w:marTop w:val="0"/>
                      <w:marBottom w:val="0"/>
                      <w:divBdr>
                        <w:top w:val="none" w:sz="0" w:space="0" w:color="auto"/>
                        <w:left w:val="none" w:sz="0" w:space="0" w:color="auto"/>
                        <w:bottom w:val="none" w:sz="0" w:space="0" w:color="auto"/>
                        <w:right w:val="none" w:sz="0" w:space="0" w:color="auto"/>
                      </w:divBdr>
                    </w:div>
                    <w:div w:id="1788355856">
                      <w:marLeft w:val="0"/>
                      <w:marRight w:val="0"/>
                      <w:marTop w:val="0"/>
                      <w:marBottom w:val="0"/>
                      <w:divBdr>
                        <w:top w:val="none" w:sz="0" w:space="0" w:color="auto"/>
                        <w:left w:val="none" w:sz="0" w:space="0" w:color="auto"/>
                        <w:bottom w:val="none" w:sz="0" w:space="0" w:color="auto"/>
                        <w:right w:val="none" w:sz="0" w:space="0" w:color="auto"/>
                      </w:divBdr>
                    </w:div>
                  </w:divsChild>
                </w:div>
                <w:div w:id="1547640260">
                  <w:marLeft w:val="0"/>
                  <w:marRight w:val="0"/>
                  <w:marTop w:val="0"/>
                  <w:marBottom w:val="0"/>
                  <w:divBdr>
                    <w:top w:val="none" w:sz="0" w:space="0" w:color="auto"/>
                    <w:left w:val="none" w:sz="0" w:space="0" w:color="auto"/>
                    <w:bottom w:val="none" w:sz="0" w:space="0" w:color="auto"/>
                    <w:right w:val="none" w:sz="0" w:space="0" w:color="auto"/>
                  </w:divBdr>
                  <w:divsChild>
                    <w:div w:id="769395578">
                      <w:marLeft w:val="0"/>
                      <w:marRight w:val="0"/>
                      <w:marTop w:val="0"/>
                      <w:marBottom w:val="0"/>
                      <w:divBdr>
                        <w:top w:val="none" w:sz="0" w:space="0" w:color="auto"/>
                        <w:left w:val="none" w:sz="0" w:space="0" w:color="auto"/>
                        <w:bottom w:val="none" w:sz="0" w:space="0" w:color="auto"/>
                        <w:right w:val="none" w:sz="0" w:space="0" w:color="auto"/>
                      </w:divBdr>
                    </w:div>
                  </w:divsChild>
                </w:div>
                <w:div w:id="1558972991">
                  <w:marLeft w:val="0"/>
                  <w:marRight w:val="0"/>
                  <w:marTop w:val="0"/>
                  <w:marBottom w:val="0"/>
                  <w:divBdr>
                    <w:top w:val="none" w:sz="0" w:space="0" w:color="auto"/>
                    <w:left w:val="none" w:sz="0" w:space="0" w:color="auto"/>
                    <w:bottom w:val="none" w:sz="0" w:space="0" w:color="auto"/>
                    <w:right w:val="none" w:sz="0" w:space="0" w:color="auto"/>
                  </w:divBdr>
                  <w:divsChild>
                    <w:div w:id="1641840428">
                      <w:marLeft w:val="0"/>
                      <w:marRight w:val="0"/>
                      <w:marTop w:val="0"/>
                      <w:marBottom w:val="0"/>
                      <w:divBdr>
                        <w:top w:val="none" w:sz="0" w:space="0" w:color="auto"/>
                        <w:left w:val="none" w:sz="0" w:space="0" w:color="auto"/>
                        <w:bottom w:val="none" w:sz="0" w:space="0" w:color="auto"/>
                        <w:right w:val="none" w:sz="0" w:space="0" w:color="auto"/>
                      </w:divBdr>
                    </w:div>
                  </w:divsChild>
                </w:div>
                <w:div w:id="1592277025">
                  <w:marLeft w:val="0"/>
                  <w:marRight w:val="0"/>
                  <w:marTop w:val="0"/>
                  <w:marBottom w:val="0"/>
                  <w:divBdr>
                    <w:top w:val="none" w:sz="0" w:space="0" w:color="auto"/>
                    <w:left w:val="none" w:sz="0" w:space="0" w:color="auto"/>
                    <w:bottom w:val="none" w:sz="0" w:space="0" w:color="auto"/>
                    <w:right w:val="none" w:sz="0" w:space="0" w:color="auto"/>
                  </w:divBdr>
                  <w:divsChild>
                    <w:div w:id="797334907">
                      <w:marLeft w:val="0"/>
                      <w:marRight w:val="0"/>
                      <w:marTop w:val="0"/>
                      <w:marBottom w:val="0"/>
                      <w:divBdr>
                        <w:top w:val="none" w:sz="0" w:space="0" w:color="auto"/>
                        <w:left w:val="none" w:sz="0" w:space="0" w:color="auto"/>
                        <w:bottom w:val="none" w:sz="0" w:space="0" w:color="auto"/>
                        <w:right w:val="none" w:sz="0" w:space="0" w:color="auto"/>
                      </w:divBdr>
                    </w:div>
                  </w:divsChild>
                </w:div>
                <w:div w:id="1600217895">
                  <w:marLeft w:val="0"/>
                  <w:marRight w:val="0"/>
                  <w:marTop w:val="0"/>
                  <w:marBottom w:val="0"/>
                  <w:divBdr>
                    <w:top w:val="none" w:sz="0" w:space="0" w:color="auto"/>
                    <w:left w:val="none" w:sz="0" w:space="0" w:color="auto"/>
                    <w:bottom w:val="none" w:sz="0" w:space="0" w:color="auto"/>
                    <w:right w:val="none" w:sz="0" w:space="0" w:color="auto"/>
                  </w:divBdr>
                  <w:divsChild>
                    <w:div w:id="2005473384">
                      <w:marLeft w:val="0"/>
                      <w:marRight w:val="0"/>
                      <w:marTop w:val="0"/>
                      <w:marBottom w:val="0"/>
                      <w:divBdr>
                        <w:top w:val="none" w:sz="0" w:space="0" w:color="auto"/>
                        <w:left w:val="none" w:sz="0" w:space="0" w:color="auto"/>
                        <w:bottom w:val="none" w:sz="0" w:space="0" w:color="auto"/>
                        <w:right w:val="none" w:sz="0" w:space="0" w:color="auto"/>
                      </w:divBdr>
                    </w:div>
                  </w:divsChild>
                </w:div>
                <w:div w:id="1614632120">
                  <w:marLeft w:val="0"/>
                  <w:marRight w:val="0"/>
                  <w:marTop w:val="0"/>
                  <w:marBottom w:val="0"/>
                  <w:divBdr>
                    <w:top w:val="none" w:sz="0" w:space="0" w:color="auto"/>
                    <w:left w:val="none" w:sz="0" w:space="0" w:color="auto"/>
                    <w:bottom w:val="none" w:sz="0" w:space="0" w:color="auto"/>
                    <w:right w:val="none" w:sz="0" w:space="0" w:color="auto"/>
                  </w:divBdr>
                  <w:divsChild>
                    <w:div w:id="863441220">
                      <w:marLeft w:val="0"/>
                      <w:marRight w:val="0"/>
                      <w:marTop w:val="0"/>
                      <w:marBottom w:val="0"/>
                      <w:divBdr>
                        <w:top w:val="none" w:sz="0" w:space="0" w:color="auto"/>
                        <w:left w:val="none" w:sz="0" w:space="0" w:color="auto"/>
                        <w:bottom w:val="none" w:sz="0" w:space="0" w:color="auto"/>
                        <w:right w:val="none" w:sz="0" w:space="0" w:color="auto"/>
                      </w:divBdr>
                    </w:div>
                  </w:divsChild>
                </w:div>
                <w:div w:id="1631478870">
                  <w:marLeft w:val="0"/>
                  <w:marRight w:val="0"/>
                  <w:marTop w:val="0"/>
                  <w:marBottom w:val="0"/>
                  <w:divBdr>
                    <w:top w:val="none" w:sz="0" w:space="0" w:color="auto"/>
                    <w:left w:val="none" w:sz="0" w:space="0" w:color="auto"/>
                    <w:bottom w:val="none" w:sz="0" w:space="0" w:color="auto"/>
                    <w:right w:val="none" w:sz="0" w:space="0" w:color="auto"/>
                  </w:divBdr>
                  <w:divsChild>
                    <w:div w:id="1390031618">
                      <w:marLeft w:val="0"/>
                      <w:marRight w:val="0"/>
                      <w:marTop w:val="0"/>
                      <w:marBottom w:val="0"/>
                      <w:divBdr>
                        <w:top w:val="none" w:sz="0" w:space="0" w:color="auto"/>
                        <w:left w:val="none" w:sz="0" w:space="0" w:color="auto"/>
                        <w:bottom w:val="none" w:sz="0" w:space="0" w:color="auto"/>
                        <w:right w:val="none" w:sz="0" w:space="0" w:color="auto"/>
                      </w:divBdr>
                    </w:div>
                  </w:divsChild>
                </w:div>
                <w:div w:id="1636981320">
                  <w:marLeft w:val="0"/>
                  <w:marRight w:val="0"/>
                  <w:marTop w:val="0"/>
                  <w:marBottom w:val="0"/>
                  <w:divBdr>
                    <w:top w:val="none" w:sz="0" w:space="0" w:color="auto"/>
                    <w:left w:val="none" w:sz="0" w:space="0" w:color="auto"/>
                    <w:bottom w:val="none" w:sz="0" w:space="0" w:color="auto"/>
                    <w:right w:val="none" w:sz="0" w:space="0" w:color="auto"/>
                  </w:divBdr>
                  <w:divsChild>
                    <w:div w:id="300694248">
                      <w:marLeft w:val="0"/>
                      <w:marRight w:val="0"/>
                      <w:marTop w:val="0"/>
                      <w:marBottom w:val="0"/>
                      <w:divBdr>
                        <w:top w:val="none" w:sz="0" w:space="0" w:color="auto"/>
                        <w:left w:val="none" w:sz="0" w:space="0" w:color="auto"/>
                        <w:bottom w:val="none" w:sz="0" w:space="0" w:color="auto"/>
                        <w:right w:val="none" w:sz="0" w:space="0" w:color="auto"/>
                      </w:divBdr>
                    </w:div>
                  </w:divsChild>
                </w:div>
                <w:div w:id="1674723638">
                  <w:marLeft w:val="0"/>
                  <w:marRight w:val="0"/>
                  <w:marTop w:val="0"/>
                  <w:marBottom w:val="0"/>
                  <w:divBdr>
                    <w:top w:val="none" w:sz="0" w:space="0" w:color="auto"/>
                    <w:left w:val="none" w:sz="0" w:space="0" w:color="auto"/>
                    <w:bottom w:val="none" w:sz="0" w:space="0" w:color="auto"/>
                    <w:right w:val="none" w:sz="0" w:space="0" w:color="auto"/>
                  </w:divBdr>
                  <w:divsChild>
                    <w:div w:id="645669580">
                      <w:marLeft w:val="0"/>
                      <w:marRight w:val="0"/>
                      <w:marTop w:val="0"/>
                      <w:marBottom w:val="0"/>
                      <w:divBdr>
                        <w:top w:val="none" w:sz="0" w:space="0" w:color="auto"/>
                        <w:left w:val="none" w:sz="0" w:space="0" w:color="auto"/>
                        <w:bottom w:val="none" w:sz="0" w:space="0" w:color="auto"/>
                        <w:right w:val="none" w:sz="0" w:space="0" w:color="auto"/>
                      </w:divBdr>
                    </w:div>
                    <w:div w:id="1853883018">
                      <w:marLeft w:val="0"/>
                      <w:marRight w:val="0"/>
                      <w:marTop w:val="0"/>
                      <w:marBottom w:val="0"/>
                      <w:divBdr>
                        <w:top w:val="none" w:sz="0" w:space="0" w:color="auto"/>
                        <w:left w:val="none" w:sz="0" w:space="0" w:color="auto"/>
                        <w:bottom w:val="none" w:sz="0" w:space="0" w:color="auto"/>
                        <w:right w:val="none" w:sz="0" w:space="0" w:color="auto"/>
                      </w:divBdr>
                    </w:div>
                  </w:divsChild>
                </w:div>
                <w:div w:id="1687293420">
                  <w:marLeft w:val="0"/>
                  <w:marRight w:val="0"/>
                  <w:marTop w:val="0"/>
                  <w:marBottom w:val="0"/>
                  <w:divBdr>
                    <w:top w:val="none" w:sz="0" w:space="0" w:color="auto"/>
                    <w:left w:val="none" w:sz="0" w:space="0" w:color="auto"/>
                    <w:bottom w:val="none" w:sz="0" w:space="0" w:color="auto"/>
                    <w:right w:val="none" w:sz="0" w:space="0" w:color="auto"/>
                  </w:divBdr>
                  <w:divsChild>
                    <w:div w:id="2075005482">
                      <w:marLeft w:val="0"/>
                      <w:marRight w:val="0"/>
                      <w:marTop w:val="0"/>
                      <w:marBottom w:val="0"/>
                      <w:divBdr>
                        <w:top w:val="none" w:sz="0" w:space="0" w:color="auto"/>
                        <w:left w:val="none" w:sz="0" w:space="0" w:color="auto"/>
                        <w:bottom w:val="none" w:sz="0" w:space="0" w:color="auto"/>
                        <w:right w:val="none" w:sz="0" w:space="0" w:color="auto"/>
                      </w:divBdr>
                    </w:div>
                  </w:divsChild>
                </w:div>
                <w:div w:id="1698846871">
                  <w:marLeft w:val="0"/>
                  <w:marRight w:val="0"/>
                  <w:marTop w:val="0"/>
                  <w:marBottom w:val="0"/>
                  <w:divBdr>
                    <w:top w:val="none" w:sz="0" w:space="0" w:color="auto"/>
                    <w:left w:val="none" w:sz="0" w:space="0" w:color="auto"/>
                    <w:bottom w:val="none" w:sz="0" w:space="0" w:color="auto"/>
                    <w:right w:val="none" w:sz="0" w:space="0" w:color="auto"/>
                  </w:divBdr>
                  <w:divsChild>
                    <w:div w:id="1832284404">
                      <w:marLeft w:val="0"/>
                      <w:marRight w:val="0"/>
                      <w:marTop w:val="0"/>
                      <w:marBottom w:val="0"/>
                      <w:divBdr>
                        <w:top w:val="none" w:sz="0" w:space="0" w:color="auto"/>
                        <w:left w:val="none" w:sz="0" w:space="0" w:color="auto"/>
                        <w:bottom w:val="none" w:sz="0" w:space="0" w:color="auto"/>
                        <w:right w:val="none" w:sz="0" w:space="0" w:color="auto"/>
                      </w:divBdr>
                    </w:div>
                  </w:divsChild>
                </w:div>
                <w:div w:id="1702584253">
                  <w:marLeft w:val="0"/>
                  <w:marRight w:val="0"/>
                  <w:marTop w:val="0"/>
                  <w:marBottom w:val="0"/>
                  <w:divBdr>
                    <w:top w:val="none" w:sz="0" w:space="0" w:color="auto"/>
                    <w:left w:val="none" w:sz="0" w:space="0" w:color="auto"/>
                    <w:bottom w:val="none" w:sz="0" w:space="0" w:color="auto"/>
                    <w:right w:val="none" w:sz="0" w:space="0" w:color="auto"/>
                  </w:divBdr>
                  <w:divsChild>
                    <w:div w:id="1957757765">
                      <w:marLeft w:val="0"/>
                      <w:marRight w:val="0"/>
                      <w:marTop w:val="0"/>
                      <w:marBottom w:val="0"/>
                      <w:divBdr>
                        <w:top w:val="none" w:sz="0" w:space="0" w:color="auto"/>
                        <w:left w:val="none" w:sz="0" w:space="0" w:color="auto"/>
                        <w:bottom w:val="none" w:sz="0" w:space="0" w:color="auto"/>
                        <w:right w:val="none" w:sz="0" w:space="0" w:color="auto"/>
                      </w:divBdr>
                    </w:div>
                  </w:divsChild>
                </w:div>
                <w:div w:id="1720589086">
                  <w:marLeft w:val="0"/>
                  <w:marRight w:val="0"/>
                  <w:marTop w:val="0"/>
                  <w:marBottom w:val="0"/>
                  <w:divBdr>
                    <w:top w:val="none" w:sz="0" w:space="0" w:color="auto"/>
                    <w:left w:val="none" w:sz="0" w:space="0" w:color="auto"/>
                    <w:bottom w:val="none" w:sz="0" w:space="0" w:color="auto"/>
                    <w:right w:val="none" w:sz="0" w:space="0" w:color="auto"/>
                  </w:divBdr>
                  <w:divsChild>
                    <w:div w:id="476263470">
                      <w:marLeft w:val="0"/>
                      <w:marRight w:val="0"/>
                      <w:marTop w:val="0"/>
                      <w:marBottom w:val="0"/>
                      <w:divBdr>
                        <w:top w:val="none" w:sz="0" w:space="0" w:color="auto"/>
                        <w:left w:val="none" w:sz="0" w:space="0" w:color="auto"/>
                        <w:bottom w:val="none" w:sz="0" w:space="0" w:color="auto"/>
                        <w:right w:val="none" w:sz="0" w:space="0" w:color="auto"/>
                      </w:divBdr>
                    </w:div>
                    <w:div w:id="1783766307">
                      <w:marLeft w:val="0"/>
                      <w:marRight w:val="0"/>
                      <w:marTop w:val="0"/>
                      <w:marBottom w:val="0"/>
                      <w:divBdr>
                        <w:top w:val="none" w:sz="0" w:space="0" w:color="auto"/>
                        <w:left w:val="none" w:sz="0" w:space="0" w:color="auto"/>
                        <w:bottom w:val="none" w:sz="0" w:space="0" w:color="auto"/>
                        <w:right w:val="none" w:sz="0" w:space="0" w:color="auto"/>
                      </w:divBdr>
                    </w:div>
                  </w:divsChild>
                </w:div>
                <w:div w:id="1730423261">
                  <w:marLeft w:val="0"/>
                  <w:marRight w:val="0"/>
                  <w:marTop w:val="0"/>
                  <w:marBottom w:val="0"/>
                  <w:divBdr>
                    <w:top w:val="none" w:sz="0" w:space="0" w:color="auto"/>
                    <w:left w:val="none" w:sz="0" w:space="0" w:color="auto"/>
                    <w:bottom w:val="none" w:sz="0" w:space="0" w:color="auto"/>
                    <w:right w:val="none" w:sz="0" w:space="0" w:color="auto"/>
                  </w:divBdr>
                  <w:divsChild>
                    <w:div w:id="1877808275">
                      <w:marLeft w:val="0"/>
                      <w:marRight w:val="0"/>
                      <w:marTop w:val="0"/>
                      <w:marBottom w:val="0"/>
                      <w:divBdr>
                        <w:top w:val="none" w:sz="0" w:space="0" w:color="auto"/>
                        <w:left w:val="none" w:sz="0" w:space="0" w:color="auto"/>
                        <w:bottom w:val="none" w:sz="0" w:space="0" w:color="auto"/>
                        <w:right w:val="none" w:sz="0" w:space="0" w:color="auto"/>
                      </w:divBdr>
                    </w:div>
                  </w:divsChild>
                </w:div>
                <w:div w:id="1732773456">
                  <w:marLeft w:val="0"/>
                  <w:marRight w:val="0"/>
                  <w:marTop w:val="0"/>
                  <w:marBottom w:val="0"/>
                  <w:divBdr>
                    <w:top w:val="none" w:sz="0" w:space="0" w:color="auto"/>
                    <w:left w:val="none" w:sz="0" w:space="0" w:color="auto"/>
                    <w:bottom w:val="none" w:sz="0" w:space="0" w:color="auto"/>
                    <w:right w:val="none" w:sz="0" w:space="0" w:color="auto"/>
                  </w:divBdr>
                  <w:divsChild>
                    <w:div w:id="837844653">
                      <w:marLeft w:val="0"/>
                      <w:marRight w:val="0"/>
                      <w:marTop w:val="0"/>
                      <w:marBottom w:val="0"/>
                      <w:divBdr>
                        <w:top w:val="none" w:sz="0" w:space="0" w:color="auto"/>
                        <w:left w:val="none" w:sz="0" w:space="0" w:color="auto"/>
                        <w:bottom w:val="none" w:sz="0" w:space="0" w:color="auto"/>
                        <w:right w:val="none" w:sz="0" w:space="0" w:color="auto"/>
                      </w:divBdr>
                    </w:div>
                  </w:divsChild>
                </w:div>
                <w:div w:id="1747259568">
                  <w:marLeft w:val="0"/>
                  <w:marRight w:val="0"/>
                  <w:marTop w:val="0"/>
                  <w:marBottom w:val="0"/>
                  <w:divBdr>
                    <w:top w:val="none" w:sz="0" w:space="0" w:color="auto"/>
                    <w:left w:val="none" w:sz="0" w:space="0" w:color="auto"/>
                    <w:bottom w:val="none" w:sz="0" w:space="0" w:color="auto"/>
                    <w:right w:val="none" w:sz="0" w:space="0" w:color="auto"/>
                  </w:divBdr>
                  <w:divsChild>
                    <w:div w:id="1366755875">
                      <w:marLeft w:val="0"/>
                      <w:marRight w:val="0"/>
                      <w:marTop w:val="0"/>
                      <w:marBottom w:val="0"/>
                      <w:divBdr>
                        <w:top w:val="none" w:sz="0" w:space="0" w:color="auto"/>
                        <w:left w:val="none" w:sz="0" w:space="0" w:color="auto"/>
                        <w:bottom w:val="none" w:sz="0" w:space="0" w:color="auto"/>
                        <w:right w:val="none" w:sz="0" w:space="0" w:color="auto"/>
                      </w:divBdr>
                    </w:div>
                  </w:divsChild>
                </w:div>
                <w:div w:id="1753163085">
                  <w:marLeft w:val="0"/>
                  <w:marRight w:val="0"/>
                  <w:marTop w:val="0"/>
                  <w:marBottom w:val="0"/>
                  <w:divBdr>
                    <w:top w:val="none" w:sz="0" w:space="0" w:color="auto"/>
                    <w:left w:val="none" w:sz="0" w:space="0" w:color="auto"/>
                    <w:bottom w:val="none" w:sz="0" w:space="0" w:color="auto"/>
                    <w:right w:val="none" w:sz="0" w:space="0" w:color="auto"/>
                  </w:divBdr>
                  <w:divsChild>
                    <w:div w:id="1173256660">
                      <w:marLeft w:val="0"/>
                      <w:marRight w:val="0"/>
                      <w:marTop w:val="0"/>
                      <w:marBottom w:val="0"/>
                      <w:divBdr>
                        <w:top w:val="none" w:sz="0" w:space="0" w:color="auto"/>
                        <w:left w:val="none" w:sz="0" w:space="0" w:color="auto"/>
                        <w:bottom w:val="none" w:sz="0" w:space="0" w:color="auto"/>
                        <w:right w:val="none" w:sz="0" w:space="0" w:color="auto"/>
                      </w:divBdr>
                    </w:div>
                  </w:divsChild>
                </w:div>
                <w:div w:id="1786802350">
                  <w:marLeft w:val="0"/>
                  <w:marRight w:val="0"/>
                  <w:marTop w:val="0"/>
                  <w:marBottom w:val="0"/>
                  <w:divBdr>
                    <w:top w:val="none" w:sz="0" w:space="0" w:color="auto"/>
                    <w:left w:val="none" w:sz="0" w:space="0" w:color="auto"/>
                    <w:bottom w:val="none" w:sz="0" w:space="0" w:color="auto"/>
                    <w:right w:val="none" w:sz="0" w:space="0" w:color="auto"/>
                  </w:divBdr>
                  <w:divsChild>
                    <w:div w:id="2114783068">
                      <w:marLeft w:val="0"/>
                      <w:marRight w:val="0"/>
                      <w:marTop w:val="0"/>
                      <w:marBottom w:val="0"/>
                      <w:divBdr>
                        <w:top w:val="none" w:sz="0" w:space="0" w:color="auto"/>
                        <w:left w:val="none" w:sz="0" w:space="0" w:color="auto"/>
                        <w:bottom w:val="none" w:sz="0" w:space="0" w:color="auto"/>
                        <w:right w:val="none" w:sz="0" w:space="0" w:color="auto"/>
                      </w:divBdr>
                    </w:div>
                  </w:divsChild>
                </w:div>
                <w:div w:id="1806964273">
                  <w:marLeft w:val="0"/>
                  <w:marRight w:val="0"/>
                  <w:marTop w:val="0"/>
                  <w:marBottom w:val="0"/>
                  <w:divBdr>
                    <w:top w:val="none" w:sz="0" w:space="0" w:color="auto"/>
                    <w:left w:val="none" w:sz="0" w:space="0" w:color="auto"/>
                    <w:bottom w:val="none" w:sz="0" w:space="0" w:color="auto"/>
                    <w:right w:val="none" w:sz="0" w:space="0" w:color="auto"/>
                  </w:divBdr>
                  <w:divsChild>
                    <w:div w:id="1445921598">
                      <w:marLeft w:val="0"/>
                      <w:marRight w:val="0"/>
                      <w:marTop w:val="0"/>
                      <w:marBottom w:val="0"/>
                      <w:divBdr>
                        <w:top w:val="none" w:sz="0" w:space="0" w:color="auto"/>
                        <w:left w:val="none" w:sz="0" w:space="0" w:color="auto"/>
                        <w:bottom w:val="none" w:sz="0" w:space="0" w:color="auto"/>
                        <w:right w:val="none" w:sz="0" w:space="0" w:color="auto"/>
                      </w:divBdr>
                    </w:div>
                  </w:divsChild>
                </w:div>
                <w:div w:id="1831096072">
                  <w:marLeft w:val="0"/>
                  <w:marRight w:val="0"/>
                  <w:marTop w:val="0"/>
                  <w:marBottom w:val="0"/>
                  <w:divBdr>
                    <w:top w:val="none" w:sz="0" w:space="0" w:color="auto"/>
                    <w:left w:val="none" w:sz="0" w:space="0" w:color="auto"/>
                    <w:bottom w:val="none" w:sz="0" w:space="0" w:color="auto"/>
                    <w:right w:val="none" w:sz="0" w:space="0" w:color="auto"/>
                  </w:divBdr>
                  <w:divsChild>
                    <w:div w:id="1500922223">
                      <w:marLeft w:val="0"/>
                      <w:marRight w:val="0"/>
                      <w:marTop w:val="0"/>
                      <w:marBottom w:val="0"/>
                      <w:divBdr>
                        <w:top w:val="none" w:sz="0" w:space="0" w:color="auto"/>
                        <w:left w:val="none" w:sz="0" w:space="0" w:color="auto"/>
                        <w:bottom w:val="none" w:sz="0" w:space="0" w:color="auto"/>
                        <w:right w:val="none" w:sz="0" w:space="0" w:color="auto"/>
                      </w:divBdr>
                    </w:div>
                  </w:divsChild>
                </w:div>
                <w:div w:id="1865240394">
                  <w:marLeft w:val="0"/>
                  <w:marRight w:val="0"/>
                  <w:marTop w:val="0"/>
                  <w:marBottom w:val="0"/>
                  <w:divBdr>
                    <w:top w:val="none" w:sz="0" w:space="0" w:color="auto"/>
                    <w:left w:val="none" w:sz="0" w:space="0" w:color="auto"/>
                    <w:bottom w:val="none" w:sz="0" w:space="0" w:color="auto"/>
                    <w:right w:val="none" w:sz="0" w:space="0" w:color="auto"/>
                  </w:divBdr>
                  <w:divsChild>
                    <w:div w:id="149753226">
                      <w:marLeft w:val="0"/>
                      <w:marRight w:val="0"/>
                      <w:marTop w:val="0"/>
                      <w:marBottom w:val="0"/>
                      <w:divBdr>
                        <w:top w:val="none" w:sz="0" w:space="0" w:color="auto"/>
                        <w:left w:val="none" w:sz="0" w:space="0" w:color="auto"/>
                        <w:bottom w:val="none" w:sz="0" w:space="0" w:color="auto"/>
                        <w:right w:val="none" w:sz="0" w:space="0" w:color="auto"/>
                      </w:divBdr>
                    </w:div>
                  </w:divsChild>
                </w:div>
                <w:div w:id="1873612792">
                  <w:marLeft w:val="0"/>
                  <w:marRight w:val="0"/>
                  <w:marTop w:val="0"/>
                  <w:marBottom w:val="0"/>
                  <w:divBdr>
                    <w:top w:val="none" w:sz="0" w:space="0" w:color="auto"/>
                    <w:left w:val="none" w:sz="0" w:space="0" w:color="auto"/>
                    <w:bottom w:val="none" w:sz="0" w:space="0" w:color="auto"/>
                    <w:right w:val="none" w:sz="0" w:space="0" w:color="auto"/>
                  </w:divBdr>
                  <w:divsChild>
                    <w:div w:id="110437892">
                      <w:marLeft w:val="0"/>
                      <w:marRight w:val="0"/>
                      <w:marTop w:val="0"/>
                      <w:marBottom w:val="0"/>
                      <w:divBdr>
                        <w:top w:val="none" w:sz="0" w:space="0" w:color="auto"/>
                        <w:left w:val="none" w:sz="0" w:space="0" w:color="auto"/>
                        <w:bottom w:val="none" w:sz="0" w:space="0" w:color="auto"/>
                        <w:right w:val="none" w:sz="0" w:space="0" w:color="auto"/>
                      </w:divBdr>
                    </w:div>
                  </w:divsChild>
                </w:div>
                <w:div w:id="1892762481">
                  <w:marLeft w:val="0"/>
                  <w:marRight w:val="0"/>
                  <w:marTop w:val="0"/>
                  <w:marBottom w:val="0"/>
                  <w:divBdr>
                    <w:top w:val="none" w:sz="0" w:space="0" w:color="auto"/>
                    <w:left w:val="none" w:sz="0" w:space="0" w:color="auto"/>
                    <w:bottom w:val="none" w:sz="0" w:space="0" w:color="auto"/>
                    <w:right w:val="none" w:sz="0" w:space="0" w:color="auto"/>
                  </w:divBdr>
                  <w:divsChild>
                    <w:div w:id="846401563">
                      <w:marLeft w:val="0"/>
                      <w:marRight w:val="0"/>
                      <w:marTop w:val="0"/>
                      <w:marBottom w:val="0"/>
                      <w:divBdr>
                        <w:top w:val="none" w:sz="0" w:space="0" w:color="auto"/>
                        <w:left w:val="none" w:sz="0" w:space="0" w:color="auto"/>
                        <w:bottom w:val="none" w:sz="0" w:space="0" w:color="auto"/>
                        <w:right w:val="none" w:sz="0" w:space="0" w:color="auto"/>
                      </w:divBdr>
                    </w:div>
                    <w:div w:id="2036733866">
                      <w:marLeft w:val="0"/>
                      <w:marRight w:val="0"/>
                      <w:marTop w:val="0"/>
                      <w:marBottom w:val="0"/>
                      <w:divBdr>
                        <w:top w:val="none" w:sz="0" w:space="0" w:color="auto"/>
                        <w:left w:val="none" w:sz="0" w:space="0" w:color="auto"/>
                        <w:bottom w:val="none" w:sz="0" w:space="0" w:color="auto"/>
                        <w:right w:val="none" w:sz="0" w:space="0" w:color="auto"/>
                      </w:divBdr>
                    </w:div>
                  </w:divsChild>
                </w:div>
                <w:div w:id="1923762024">
                  <w:marLeft w:val="0"/>
                  <w:marRight w:val="0"/>
                  <w:marTop w:val="0"/>
                  <w:marBottom w:val="0"/>
                  <w:divBdr>
                    <w:top w:val="none" w:sz="0" w:space="0" w:color="auto"/>
                    <w:left w:val="none" w:sz="0" w:space="0" w:color="auto"/>
                    <w:bottom w:val="none" w:sz="0" w:space="0" w:color="auto"/>
                    <w:right w:val="none" w:sz="0" w:space="0" w:color="auto"/>
                  </w:divBdr>
                  <w:divsChild>
                    <w:div w:id="95832258">
                      <w:marLeft w:val="0"/>
                      <w:marRight w:val="0"/>
                      <w:marTop w:val="0"/>
                      <w:marBottom w:val="0"/>
                      <w:divBdr>
                        <w:top w:val="none" w:sz="0" w:space="0" w:color="auto"/>
                        <w:left w:val="none" w:sz="0" w:space="0" w:color="auto"/>
                        <w:bottom w:val="none" w:sz="0" w:space="0" w:color="auto"/>
                        <w:right w:val="none" w:sz="0" w:space="0" w:color="auto"/>
                      </w:divBdr>
                    </w:div>
                    <w:div w:id="476647550">
                      <w:marLeft w:val="0"/>
                      <w:marRight w:val="0"/>
                      <w:marTop w:val="0"/>
                      <w:marBottom w:val="0"/>
                      <w:divBdr>
                        <w:top w:val="none" w:sz="0" w:space="0" w:color="auto"/>
                        <w:left w:val="none" w:sz="0" w:space="0" w:color="auto"/>
                        <w:bottom w:val="none" w:sz="0" w:space="0" w:color="auto"/>
                        <w:right w:val="none" w:sz="0" w:space="0" w:color="auto"/>
                      </w:divBdr>
                    </w:div>
                    <w:div w:id="879514029">
                      <w:marLeft w:val="0"/>
                      <w:marRight w:val="0"/>
                      <w:marTop w:val="0"/>
                      <w:marBottom w:val="0"/>
                      <w:divBdr>
                        <w:top w:val="none" w:sz="0" w:space="0" w:color="auto"/>
                        <w:left w:val="none" w:sz="0" w:space="0" w:color="auto"/>
                        <w:bottom w:val="none" w:sz="0" w:space="0" w:color="auto"/>
                        <w:right w:val="none" w:sz="0" w:space="0" w:color="auto"/>
                      </w:divBdr>
                    </w:div>
                    <w:div w:id="1298225328">
                      <w:marLeft w:val="0"/>
                      <w:marRight w:val="0"/>
                      <w:marTop w:val="0"/>
                      <w:marBottom w:val="0"/>
                      <w:divBdr>
                        <w:top w:val="none" w:sz="0" w:space="0" w:color="auto"/>
                        <w:left w:val="none" w:sz="0" w:space="0" w:color="auto"/>
                        <w:bottom w:val="none" w:sz="0" w:space="0" w:color="auto"/>
                        <w:right w:val="none" w:sz="0" w:space="0" w:color="auto"/>
                      </w:divBdr>
                    </w:div>
                  </w:divsChild>
                </w:div>
                <w:div w:id="1926450715">
                  <w:marLeft w:val="0"/>
                  <w:marRight w:val="0"/>
                  <w:marTop w:val="0"/>
                  <w:marBottom w:val="0"/>
                  <w:divBdr>
                    <w:top w:val="none" w:sz="0" w:space="0" w:color="auto"/>
                    <w:left w:val="none" w:sz="0" w:space="0" w:color="auto"/>
                    <w:bottom w:val="none" w:sz="0" w:space="0" w:color="auto"/>
                    <w:right w:val="none" w:sz="0" w:space="0" w:color="auto"/>
                  </w:divBdr>
                  <w:divsChild>
                    <w:div w:id="294677778">
                      <w:marLeft w:val="0"/>
                      <w:marRight w:val="0"/>
                      <w:marTop w:val="0"/>
                      <w:marBottom w:val="0"/>
                      <w:divBdr>
                        <w:top w:val="none" w:sz="0" w:space="0" w:color="auto"/>
                        <w:left w:val="none" w:sz="0" w:space="0" w:color="auto"/>
                        <w:bottom w:val="none" w:sz="0" w:space="0" w:color="auto"/>
                        <w:right w:val="none" w:sz="0" w:space="0" w:color="auto"/>
                      </w:divBdr>
                    </w:div>
                    <w:div w:id="510025076">
                      <w:marLeft w:val="0"/>
                      <w:marRight w:val="0"/>
                      <w:marTop w:val="0"/>
                      <w:marBottom w:val="0"/>
                      <w:divBdr>
                        <w:top w:val="none" w:sz="0" w:space="0" w:color="auto"/>
                        <w:left w:val="none" w:sz="0" w:space="0" w:color="auto"/>
                        <w:bottom w:val="none" w:sz="0" w:space="0" w:color="auto"/>
                        <w:right w:val="none" w:sz="0" w:space="0" w:color="auto"/>
                      </w:divBdr>
                    </w:div>
                    <w:div w:id="1138911937">
                      <w:marLeft w:val="0"/>
                      <w:marRight w:val="0"/>
                      <w:marTop w:val="0"/>
                      <w:marBottom w:val="0"/>
                      <w:divBdr>
                        <w:top w:val="none" w:sz="0" w:space="0" w:color="auto"/>
                        <w:left w:val="none" w:sz="0" w:space="0" w:color="auto"/>
                        <w:bottom w:val="none" w:sz="0" w:space="0" w:color="auto"/>
                        <w:right w:val="none" w:sz="0" w:space="0" w:color="auto"/>
                      </w:divBdr>
                    </w:div>
                    <w:div w:id="1326782820">
                      <w:marLeft w:val="0"/>
                      <w:marRight w:val="0"/>
                      <w:marTop w:val="0"/>
                      <w:marBottom w:val="0"/>
                      <w:divBdr>
                        <w:top w:val="none" w:sz="0" w:space="0" w:color="auto"/>
                        <w:left w:val="none" w:sz="0" w:space="0" w:color="auto"/>
                        <w:bottom w:val="none" w:sz="0" w:space="0" w:color="auto"/>
                        <w:right w:val="none" w:sz="0" w:space="0" w:color="auto"/>
                      </w:divBdr>
                    </w:div>
                  </w:divsChild>
                </w:div>
                <w:div w:id="1939364358">
                  <w:marLeft w:val="0"/>
                  <w:marRight w:val="0"/>
                  <w:marTop w:val="0"/>
                  <w:marBottom w:val="0"/>
                  <w:divBdr>
                    <w:top w:val="none" w:sz="0" w:space="0" w:color="auto"/>
                    <w:left w:val="none" w:sz="0" w:space="0" w:color="auto"/>
                    <w:bottom w:val="none" w:sz="0" w:space="0" w:color="auto"/>
                    <w:right w:val="none" w:sz="0" w:space="0" w:color="auto"/>
                  </w:divBdr>
                  <w:divsChild>
                    <w:div w:id="742800004">
                      <w:marLeft w:val="0"/>
                      <w:marRight w:val="0"/>
                      <w:marTop w:val="0"/>
                      <w:marBottom w:val="0"/>
                      <w:divBdr>
                        <w:top w:val="none" w:sz="0" w:space="0" w:color="auto"/>
                        <w:left w:val="none" w:sz="0" w:space="0" w:color="auto"/>
                        <w:bottom w:val="none" w:sz="0" w:space="0" w:color="auto"/>
                        <w:right w:val="none" w:sz="0" w:space="0" w:color="auto"/>
                      </w:divBdr>
                    </w:div>
                    <w:div w:id="1263152466">
                      <w:marLeft w:val="0"/>
                      <w:marRight w:val="0"/>
                      <w:marTop w:val="0"/>
                      <w:marBottom w:val="0"/>
                      <w:divBdr>
                        <w:top w:val="none" w:sz="0" w:space="0" w:color="auto"/>
                        <w:left w:val="none" w:sz="0" w:space="0" w:color="auto"/>
                        <w:bottom w:val="none" w:sz="0" w:space="0" w:color="auto"/>
                        <w:right w:val="none" w:sz="0" w:space="0" w:color="auto"/>
                      </w:divBdr>
                    </w:div>
                    <w:div w:id="1358042493">
                      <w:marLeft w:val="0"/>
                      <w:marRight w:val="0"/>
                      <w:marTop w:val="0"/>
                      <w:marBottom w:val="0"/>
                      <w:divBdr>
                        <w:top w:val="none" w:sz="0" w:space="0" w:color="auto"/>
                        <w:left w:val="none" w:sz="0" w:space="0" w:color="auto"/>
                        <w:bottom w:val="none" w:sz="0" w:space="0" w:color="auto"/>
                        <w:right w:val="none" w:sz="0" w:space="0" w:color="auto"/>
                      </w:divBdr>
                    </w:div>
                    <w:div w:id="2012901836">
                      <w:marLeft w:val="0"/>
                      <w:marRight w:val="0"/>
                      <w:marTop w:val="0"/>
                      <w:marBottom w:val="0"/>
                      <w:divBdr>
                        <w:top w:val="none" w:sz="0" w:space="0" w:color="auto"/>
                        <w:left w:val="none" w:sz="0" w:space="0" w:color="auto"/>
                        <w:bottom w:val="none" w:sz="0" w:space="0" w:color="auto"/>
                        <w:right w:val="none" w:sz="0" w:space="0" w:color="auto"/>
                      </w:divBdr>
                    </w:div>
                  </w:divsChild>
                </w:div>
                <w:div w:id="1949390504">
                  <w:marLeft w:val="0"/>
                  <w:marRight w:val="0"/>
                  <w:marTop w:val="0"/>
                  <w:marBottom w:val="0"/>
                  <w:divBdr>
                    <w:top w:val="none" w:sz="0" w:space="0" w:color="auto"/>
                    <w:left w:val="none" w:sz="0" w:space="0" w:color="auto"/>
                    <w:bottom w:val="none" w:sz="0" w:space="0" w:color="auto"/>
                    <w:right w:val="none" w:sz="0" w:space="0" w:color="auto"/>
                  </w:divBdr>
                  <w:divsChild>
                    <w:div w:id="1838498727">
                      <w:marLeft w:val="0"/>
                      <w:marRight w:val="0"/>
                      <w:marTop w:val="0"/>
                      <w:marBottom w:val="0"/>
                      <w:divBdr>
                        <w:top w:val="none" w:sz="0" w:space="0" w:color="auto"/>
                        <w:left w:val="none" w:sz="0" w:space="0" w:color="auto"/>
                        <w:bottom w:val="none" w:sz="0" w:space="0" w:color="auto"/>
                        <w:right w:val="none" w:sz="0" w:space="0" w:color="auto"/>
                      </w:divBdr>
                    </w:div>
                  </w:divsChild>
                </w:div>
                <w:div w:id="1956252032">
                  <w:marLeft w:val="0"/>
                  <w:marRight w:val="0"/>
                  <w:marTop w:val="0"/>
                  <w:marBottom w:val="0"/>
                  <w:divBdr>
                    <w:top w:val="none" w:sz="0" w:space="0" w:color="auto"/>
                    <w:left w:val="none" w:sz="0" w:space="0" w:color="auto"/>
                    <w:bottom w:val="none" w:sz="0" w:space="0" w:color="auto"/>
                    <w:right w:val="none" w:sz="0" w:space="0" w:color="auto"/>
                  </w:divBdr>
                  <w:divsChild>
                    <w:div w:id="36201645">
                      <w:marLeft w:val="0"/>
                      <w:marRight w:val="0"/>
                      <w:marTop w:val="0"/>
                      <w:marBottom w:val="0"/>
                      <w:divBdr>
                        <w:top w:val="none" w:sz="0" w:space="0" w:color="auto"/>
                        <w:left w:val="none" w:sz="0" w:space="0" w:color="auto"/>
                        <w:bottom w:val="none" w:sz="0" w:space="0" w:color="auto"/>
                        <w:right w:val="none" w:sz="0" w:space="0" w:color="auto"/>
                      </w:divBdr>
                    </w:div>
                  </w:divsChild>
                </w:div>
                <w:div w:id="1962689731">
                  <w:marLeft w:val="0"/>
                  <w:marRight w:val="0"/>
                  <w:marTop w:val="0"/>
                  <w:marBottom w:val="0"/>
                  <w:divBdr>
                    <w:top w:val="none" w:sz="0" w:space="0" w:color="auto"/>
                    <w:left w:val="none" w:sz="0" w:space="0" w:color="auto"/>
                    <w:bottom w:val="none" w:sz="0" w:space="0" w:color="auto"/>
                    <w:right w:val="none" w:sz="0" w:space="0" w:color="auto"/>
                  </w:divBdr>
                  <w:divsChild>
                    <w:div w:id="804859939">
                      <w:marLeft w:val="0"/>
                      <w:marRight w:val="0"/>
                      <w:marTop w:val="0"/>
                      <w:marBottom w:val="0"/>
                      <w:divBdr>
                        <w:top w:val="none" w:sz="0" w:space="0" w:color="auto"/>
                        <w:left w:val="none" w:sz="0" w:space="0" w:color="auto"/>
                        <w:bottom w:val="none" w:sz="0" w:space="0" w:color="auto"/>
                        <w:right w:val="none" w:sz="0" w:space="0" w:color="auto"/>
                      </w:divBdr>
                    </w:div>
                    <w:div w:id="1337419916">
                      <w:marLeft w:val="0"/>
                      <w:marRight w:val="0"/>
                      <w:marTop w:val="0"/>
                      <w:marBottom w:val="0"/>
                      <w:divBdr>
                        <w:top w:val="none" w:sz="0" w:space="0" w:color="auto"/>
                        <w:left w:val="none" w:sz="0" w:space="0" w:color="auto"/>
                        <w:bottom w:val="none" w:sz="0" w:space="0" w:color="auto"/>
                        <w:right w:val="none" w:sz="0" w:space="0" w:color="auto"/>
                      </w:divBdr>
                    </w:div>
                    <w:div w:id="2115248805">
                      <w:marLeft w:val="0"/>
                      <w:marRight w:val="0"/>
                      <w:marTop w:val="0"/>
                      <w:marBottom w:val="0"/>
                      <w:divBdr>
                        <w:top w:val="none" w:sz="0" w:space="0" w:color="auto"/>
                        <w:left w:val="none" w:sz="0" w:space="0" w:color="auto"/>
                        <w:bottom w:val="none" w:sz="0" w:space="0" w:color="auto"/>
                        <w:right w:val="none" w:sz="0" w:space="0" w:color="auto"/>
                      </w:divBdr>
                    </w:div>
                    <w:div w:id="2142653058">
                      <w:marLeft w:val="0"/>
                      <w:marRight w:val="0"/>
                      <w:marTop w:val="0"/>
                      <w:marBottom w:val="0"/>
                      <w:divBdr>
                        <w:top w:val="none" w:sz="0" w:space="0" w:color="auto"/>
                        <w:left w:val="none" w:sz="0" w:space="0" w:color="auto"/>
                        <w:bottom w:val="none" w:sz="0" w:space="0" w:color="auto"/>
                        <w:right w:val="none" w:sz="0" w:space="0" w:color="auto"/>
                      </w:divBdr>
                    </w:div>
                  </w:divsChild>
                </w:div>
                <w:div w:id="1962806847">
                  <w:marLeft w:val="0"/>
                  <w:marRight w:val="0"/>
                  <w:marTop w:val="0"/>
                  <w:marBottom w:val="0"/>
                  <w:divBdr>
                    <w:top w:val="none" w:sz="0" w:space="0" w:color="auto"/>
                    <w:left w:val="none" w:sz="0" w:space="0" w:color="auto"/>
                    <w:bottom w:val="none" w:sz="0" w:space="0" w:color="auto"/>
                    <w:right w:val="none" w:sz="0" w:space="0" w:color="auto"/>
                  </w:divBdr>
                  <w:divsChild>
                    <w:div w:id="180973732">
                      <w:marLeft w:val="0"/>
                      <w:marRight w:val="0"/>
                      <w:marTop w:val="0"/>
                      <w:marBottom w:val="0"/>
                      <w:divBdr>
                        <w:top w:val="none" w:sz="0" w:space="0" w:color="auto"/>
                        <w:left w:val="none" w:sz="0" w:space="0" w:color="auto"/>
                        <w:bottom w:val="none" w:sz="0" w:space="0" w:color="auto"/>
                        <w:right w:val="none" w:sz="0" w:space="0" w:color="auto"/>
                      </w:divBdr>
                    </w:div>
                  </w:divsChild>
                </w:div>
                <w:div w:id="2001813872">
                  <w:marLeft w:val="0"/>
                  <w:marRight w:val="0"/>
                  <w:marTop w:val="0"/>
                  <w:marBottom w:val="0"/>
                  <w:divBdr>
                    <w:top w:val="none" w:sz="0" w:space="0" w:color="auto"/>
                    <w:left w:val="none" w:sz="0" w:space="0" w:color="auto"/>
                    <w:bottom w:val="none" w:sz="0" w:space="0" w:color="auto"/>
                    <w:right w:val="none" w:sz="0" w:space="0" w:color="auto"/>
                  </w:divBdr>
                  <w:divsChild>
                    <w:div w:id="1798836705">
                      <w:marLeft w:val="0"/>
                      <w:marRight w:val="0"/>
                      <w:marTop w:val="0"/>
                      <w:marBottom w:val="0"/>
                      <w:divBdr>
                        <w:top w:val="none" w:sz="0" w:space="0" w:color="auto"/>
                        <w:left w:val="none" w:sz="0" w:space="0" w:color="auto"/>
                        <w:bottom w:val="none" w:sz="0" w:space="0" w:color="auto"/>
                        <w:right w:val="none" w:sz="0" w:space="0" w:color="auto"/>
                      </w:divBdr>
                    </w:div>
                  </w:divsChild>
                </w:div>
                <w:div w:id="2006928932">
                  <w:marLeft w:val="0"/>
                  <w:marRight w:val="0"/>
                  <w:marTop w:val="0"/>
                  <w:marBottom w:val="0"/>
                  <w:divBdr>
                    <w:top w:val="none" w:sz="0" w:space="0" w:color="auto"/>
                    <w:left w:val="none" w:sz="0" w:space="0" w:color="auto"/>
                    <w:bottom w:val="none" w:sz="0" w:space="0" w:color="auto"/>
                    <w:right w:val="none" w:sz="0" w:space="0" w:color="auto"/>
                  </w:divBdr>
                  <w:divsChild>
                    <w:div w:id="1379012846">
                      <w:marLeft w:val="0"/>
                      <w:marRight w:val="0"/>
                      <w:marTop w:val="0"/>
                      <w:marBottom w:val="0"/>
                      <w:divBdr>
                        <w:top w:val="none" w:sz="0" w:space="0" w:color="auto"/>
                        <w:left w:val="none" w:sz="0" w:space="0" w:color="auto"/>
                        <w:bottom w:val="none" w:sz="0" w:space="0" w:color="auto"/>
                        <w:right w:val="none" w:sz="0" w:space="0" w:color="auto"/>
                      </w:divBdr>
                    </w:div>
                  </w:divsChild>
                </w:div>
                <w:div w:id="2007434236">
                  <w:marLeft w:val="0"/>
                  <w:marRight w:val="0"/>
                  <w:marTop w:val="0"/>
                  <w:marBottom w:val="0"/>
                  <w:divBdr>
                    <w:top w:val="none" w:sz="0" w:space="0" w:color="auto"/>
                    <w:left w:val="none" w:sz="0" w:space="0" w:color="auto"/>
                    <w:bottom w:val="none" w:sz="0" w:space="0" w:color="auto"/>
                    <w:right w:val="none" w:sz="0" w:space="0" w:color="auto"/>
                  </w:divBdr>
                  <w:divsChild>
                    <w:div w:id="1768234132">
                      <w:marLeft w:val="0"/>
                      <w:marRight w:val="0"/>
                      <w:marTop w:val="0"/>
                      <w:marBottom w:val="0"/>
                      <w:divBdr>
                        <w:top w:val="none" w:sz="0" w:space="0" w:color="auto"/>
                        <w:left w:val="none" w:sz="0" w:space="0" w:color="auto"/>
                        <w:bottom w:val="none" w:sz="0" w:space="0" w:color="auto"/>
                        <w:right w:val="none" w:sz="0" w:space="0" w:color="auto"/>
                      </w:divBdr>
                    </w:div>
                  </w:divsChild>
                </w:div>
                <w:div w:id="2040618593">
                  <w:marLeft w:val="0"/>
                  <w:marRight w:val="0"/>
                  <w:marTop w:val="0"/>
                  <w:marBottom w:val="0"/>
                  <w:divBdr>
                    <w:top w:val="none" w:sz="0" w:space="0" w:color="auto"/>
                    <w:left w:val="none" w:sz="0" w:space="0" w:color="auto"/>
                    <w:bottom w:val="none" w:sz="0" w:space="0" w:color="auto"/>
                    <w:right w:val="none" w:sz="0" w:space="0" w:color="auto"/>
                  </w:divBdr>
                  <w:divsChild>
                    <w:div w:id="758674026">
                      <w:marLeft w:val="0"/>
                      <w:marRight w:val="0"/>
                      <w:marTop w:val="0"/>
                      <w:marBottom w:val="0"/>
                      <w:divBdr>
                        <w:top w:val="none" w:sz="0" w:space="0" w:color="auto"/>
                        <w:left w:val="none" w:sz="0" w:space="0" w:color="auto"/>
                        <w:bottom w:val="none" w:sz="0" w:space="0" w:color="auto"/>
                        <w:right w:val="none" w:sz="0" w:space="0" w:color="auto"/>
                      </w:divBdr>
                    </w:div>
                  </w:divsChild>
                </w:div>
                <w:div w:id="2067602259">
                  <w:marLeft w:val="0"/>
                  <w:marRight w:val="0"/>
                  <w:marTop w:val="0"/>
                  <w:marBottom w:val="0"/>
                  <w:divBdr>
                    <w:top w:val="none" w:sz="0" w:space="0" w:color="auto"/>
                    <w:left w:val="none" w:sz="0" w:space="0" w:color="auto"/>
                    <w:bottom w:val="none" w:sz="0" w:space="0" w:color="auto"/>
                    <w:right w:val="none" w:sz="0" w:space="0" w:color="auto"/>
                  </w:divBdr>
                  <w:divsChild>
                    <w:div w:id="211964537">
                      <w:marLeft w:val="0"/>
                      <w:marRight w:val="0"/>
                      <w:marTop w:val="0"/>
                      <w:marBottom w:val="0"/>
                      <w:divBdr>
                        <w:top w:val="none" w:sz="0" w:space="0" w:color="auto"/>
                        <w:left w:val="none" w:sz="0" w:space="0" w:color="auto"/>
                        <w:bottom w:val="none" w:sz="0" w:space="0" w:color="auto"/>
                        <w:right w:val="none" w:sz="0" w:space="0" w:color="auto"/>
                      </w:divBdr>
                    </w:div>
                  </w:divsChild>
                </w:div>
                <w:div w:id="2088454029">
                  <w:marLeft w:val="0"/>
                  <w:marRight w:val="0"/>
                  <w:marTop w:val="0"/>
                  <w:marBottom w:val="0"/>
                  <w:divBdr>
                    <w:top w:val="none" w:sz="0" w:space="0" w:color="auto"/>
                    <w:left w:val="none" w:sz="0" w:space="0" w:color="auto"/>
                    <w:bottom w:val="none" w:sz="0" w:space="0" w:color="auto"/>
                    <w:right w:val="none" w:sz="0" w:space="0" w:color="auto"/>
                  </w:divBdr>
                  <w:divsChild>
                    <w:div w:id="138153945">
                      <w:marLeft w:val="0"/>
                      <w:marRight w:val="0"/>
                      <w:marTop w:val="0"/>
                      <w:marBottom w:val="0"/>
                      <w:divBdr>
                        <w:top w:val="none" w:sz="0" w:space="0" w:color="auto"/>
                        <w:left w:val="none" w:sz="0" w:space="0" w:color="auto"/>
                        <w:bottom w:val="none" w:sz="0" w:space="0" w:color="auto"/>
                        <w:right w:val="none" w:sz="0" w:space="0" w:color="auto"/>
                      </w:divBdr>
                    </w:div>
                  </w:divsChild>
                </w:div>
                <w:div w:id="2105570506">
                  <w:marLeft w:val="0"/>
                  <w:marRight w:val="0"/>
                  <w:marTop w:val="0"/>
                  <w:marBottom w:val="0"/>
                  <w:divBdr>
                    <w:top w:val="none" w:sz="0" w:space="0" w:color="auto"/>
                    <w:left w:val="none" w:sz="0" w:space="0" w:color="auto"/>
                    <w:bottom w:val="none" w:sz="0" w:space="0" w:color="auto"/>
                    <w:right w:val="none" w:sz="0" w:space="0" w:color="auto"/>
                  </w:divBdr>
                  <w:divsChild>
                    <w:div w:id="978262695">
                      <w:marLeft w:val="0"/>
                      <w:marRight w:val="0"/>
                      <w:marTop w:val="0"/>
                      <w:marBottom w:val="0"/>
                      <w:divBdr>
                        <w:top w:val="none" w:sz="0" w:space="0" w:color="auto"/>
                        <w:left w:val="none" w:sz="0" w:space="0" w:color="auto"/>
                        <w:bottom w:val="none" w:sz="0" w:space="0" w:color="auto"/>
                        <w:right w:val="none" w:sz="0" w:space="0" w:color="auto"/>
                      </w:divBdr>
                    </w:div>
                    <w:div w:id="1887837404">
                      <w:marLeft w:val="0"/>
                      <w:marRight w:val="0"/>
                      <w:marTop w:val="0"/>
                      <w:marBottom w:val="0"/>
                      <w:divBdr>
                        <w:top w:val="none" w:sz="0" w:space="0" w:color="auto"/>
                        <w:left w:val="none" w:sz="0" w:space="0" w:color="auto"/>
                        <w:bottom w:val="none" w:sz="0" w:space="0" w:color="auto"/>
                        <w:right w:val="none" w:sz="0" w:space="0" w:color="auto"/>
                      </w:divBdr>
                    </w:div>
                  </w:divsChild>
                </w:div>
                <w:div w:id="2115009978">
                  <w:marLeft w:val="0"/>
                  <w:marRight w:val="0"/>
                  <w:marTop w:val="0"/>
                  <w:marBottom w:val="0"/>
                  <w:divBdr>
                    <w:top w:val="none" w:sz="0" w:space="0" w:color="auto"/>
                    <w:left w:val="none" w:sz="0" w:space="0" w:color="auto"/>
                    <w:bottom w:val="none" w:sz="0" w:space="0" w:color="auto"/>
                    <w:right w:val="none" w:sz="0" w:space="0" w:color="auto"/>
                  </w:divBdr>
                  <w:divsChild>
                    <w:div w:id="228613051">
                      <w:marLeft w:val="0"/>
                      <w:marRight w:val="0"/>
                      <w:marTop w:val="0"/>
                      <w:marBottom w:val="0"/>
                      <w:divBdr>
                        <w:top w:val="none" w:sz="0" w:space="0" w:color="auto"/>
                        <w:left w:val="none" w:sz="0" w:space="0" w:color="auto"/>
                        <w:bottom w:val="none" w:sz="0" w:space="0" w:color="auto"/>
                        <w:right w:val="none" w:sz="0" w:space="0" w:color="auto"/>
                      </w:divBdr>
                    </w:div>
                    <w:div w:id="1217275052">
                      <w:marLeft w:val="0"/>
                      <w:marRight w:val="0"/>
                      <w:marTop w:val="0"/>
                      <w:marBottom w:val="0"/>
                      <w:divBdr>
                        <w:top w:val="none" w:sz="0" w:space="0" w:color="auto"/>
                        <w:left w:val="none" w:sz="0" w:space="0" w:color="auto"/>
                        <w:bottom w:val="none" w:sz="0" w:space="0" w:color="auto"/>
                        <w:right w:val="none" w:sz="0" w:space="0" w:color="auto"/>
                      </w:divBdr>
                    </w:div>
                    <w:div w:id="1522207742">
                      <w:marLeft w:val="0"/>
                      <w:marRight w:val="0"/>
                      <w:marTop w:val="0"/>
                      <w:marBottom w:val="0"/>
                      <w:divBdr>
                        <w:top w:val="none" w:sz="0" w:space="0" w:color="auto"/>
                        <w:left w:val="none" w:sz="0" w:space="0" w:color="auto"/>
                        <w:bottom w:val="none" w:sz="0" w:space="0" w:color="auto"/>
                        <w:right w:val="none" w:sz="0" w:space="0" w:color="auto"/>
                      </w:divBdr>
                    </w:div>
                    <w:div w:id="1605722796">
                      <w:marLeft w:val="0"/>
                      <w:marRight w:val="0"/>
                      <w:marTop w:val="0"/>
                      <w:marBottom w:val="0"/>
                      <w:divBdr>
                        <w:top w:val="none" w:sz="0" w:space="0" w:color="auto"/>
                        <w:left w:val="none" w:sz="0" w:space="0" w:color="auto"/>
                        <w:bottom w:val="none" w:sz="0" w:space="0" w:color="auto"/>
                        <w:right w:val="none" w:sz="0" w:space="0" w:color="auto"/>
                      </w:divBdr>
                    </w:div>
                  </w:divsChild>
                </w:div>
                <w:div w:id="2147234200">
                  <w:marLeft w:val="0"/>
                  <w:marRight w:val="0"/>
                  <w:marTop w:val="0"/>
                  <w:marBottom w:val="0"/>
                  <w:divBdr>
                    <w:top w:val="none" w:sz="0" w:space="0" w:color="auto"/>
                    <w:left w:val="none" w:sz="0" w:space="0" w:color="auto"/>
                    <w:bottom w:val="none" w:sz="0" w:space="0" w:color="auto"/>
                    <w:right w:val="none" w:sz="0" w:space="0" w:color="auto"/>
                  </w:divBdr>
                  <w:divsChild>
                    <w:div w:id="20714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220432">
          <w:marLeft w:val="0"/>
          <w:marRight w:val="0"/>
          <w:marTop w:val="0"/>
          <w:marBottom w:val="0"/>
          <w:divBdr>
            <w:top w:val="none" w:sz="0" w:space="0" w:color="auto"/>
            <w:left w:val="none" w:sz="0" w:space="0" w:color="auto"/>
            <w:bottom w:val="none" w:sz="0" w:space="0" w:color="auto"/>
            <w:right w:val="none" w:sz="0" w:space="0" w:color="auto"/>
          </w:divBdr>
        </w:div>
        <w:div w:id="457920692">
          <w:marLeft w:val="0"/>
          <w:marRight w:val="0"/>
          <w:marTop w:val="0"/>
          <w:marBottom w:val="0"/>
          <w:divBdr>
            <w:top w:val="none" w:sz="0" w:space="0" w:color="auto"/>
            <w:left w:val="none" w:sz="0" w:space="0" w:color="auto"/>
            <w:bottom w:val="none" w:sz="0" w:space="0" w:color="auto"/>
            <w:right w:val="none" w:sz="0" w:space="0" w:color="auto"/>
          </w:divBdr>
        </w:div>
        <w:div w:id="608704310">
          <w:marLeft w:val="0"/>
          <w:marRight w:val="0"/>
          <w:marTop w:val="0"/>
          <w:marBottom w:val="0"/>
          <w:divBdr>
            <w:top w:val="none" w:sz="0" w:space="0" w:color="auto"/>
            <w:left w:val="none" w:sz="0" w:space="0" w:color="auto"/>
            <w:bottom w:val="none" w:sz="0" w:space="0" w:color="auto"/>
            <w:right w:val="none" w:sz="0" w:space="0" w:color="auto"/>
          </w:divBdr>
        </w:div>
        <w:div w:id="680470923">
          <w:marLeft w:val="0"/>
          <w:marRight w:val="0"/>
          <w:marTop w:val="0"/>
          <w:marBottom w:val="0"/>
          <w:divBdr>
            <w:top w:val="none" w:sz="0" w:space="0" w:color="auto"/>
            <w:left w:val="none" w:sz="0" w:space="0" w:color="auto"/>
            <w:bottom w:val="none" w:sz="0" w:space="0" w:color="auto"/>
            <w:right w:val="none" w:sz="0" w:space="0" w:color="auto"/>
          </w:divBdr>
        </w:div>
        <w:div w:id="699093290">
          <w:marLeft w:val="0"/>
          <w:marRight w:val="0"/>
          <w:marTop w:val="0"/>
          <w:marBottom w:val="0"/>
          <w:divBdr>
            <w:top w:val="none" w:sz="0" w:space="0" w:color="auto"/>
            <w:left w:val="none" w:sz="0" w:space="0" w:color="auto"/>
            <w:bottom w:val="none" w:sz="0" w:space="0" w:color="auto"/>
            <w:right w:val="none" w:sz="0" w:space="0" w:color="auto"/>
          </w:divBdr>
        </w:div>
        <w:div w:id="756901391">
          <w:marLeft w:val="0"/>
          <w:marRight w:val="0"/>
          <w:marTop w:val="0"/>
          <w:marBottom w:val="0"/>
          <w:divBdr>
            <w:top w:val="none" w:sz="0" w:space="0" w:color="auto"/>
            <w:left w:val="none" w:sz="0" w:space="0" w:color="auto"/>
            <w:bottom w:val="none" w:sz="0" w:space="0" w:color="auto"/>
            <w:right w:val="none" w:sz="0" w:space="0" w:color="auto"/>
          </w:divBdr>
          <w:divsChild>
            <w:div w:id="562982240">
              <w:marLeft w:val="0"/>
              <w:marRight w:val="0"/>
              <w:marTop w:val="0"/>
              <w:marBottom w:val="0"/>
              <w:divBdr>
                <w:top w:val="none" w:sz="0" w:space="0" w:color="auto"/>
                <w:left w:val="none" w:sz="0" w:space="0" w:color="auto"/>
                <w:bottom w:val="none" w:sz="0" w:space="0" w:color="auto"/>
                <w:right w:val="none" w:sz="0" w:space="0" w:color="auto"/>
              </w:divBdr>
              <w:divsChild>
                <w:div w:id="35128836">
                  <w:marLeft w:val="0"/>
                  <w:marRight w:val="0"/>
                  <w:marTop w:val="0"/>
                  <w:marBottom w:val="0"/>
                  <w:divBdr>
                    <w:top w:val="none" w:sz="0" w:space="0" w:color="auto"/>
                    <w:left w:val="none" w:sz="0" w:space="0" w:color="auto"/>
                    <w:bottom w:val="none" w:sz="0" w:space="0" w:color="auto"/>
                    <w:right w:val="none" w:sz="0" w:space="0" w:color="auto"/>
                  </w:divBdr>
                  <w:divsChild>
                    <w:div w:id="1701782684">
                      <w:marLeft w:val="0"/>
                      <w:marRight w:val="0"/>
                      <w:marTop w:val="0"/>
                      <w:marBottom w:val="0"/>
                      <w:divBdr>
                        <w:top w:val="none" w:sz="0" w:space="0" w:color="auto"/>
                        <w:left w:val="none" w:sz="0" w:space="0" w:color="auto"/>
                        <w:bottom w:val="none" w:sz="0" w:space="0" w:color="auto"/>
                        <w:right w:val="none" w:sz="0" w:space="0" w:color="auto"/>
                      </w:divBdr>
                    </w:div>
                  </w:divsChild>
                </w:div>
                <w:div w:id="44304691">
                  <w:marLeft w:val="0"/>
                  <w:marRight w:val="0"/>
                  <w:marTop w:val="0"/>
                  <w:marBottom w:val="0"/>
                  <w:divBdr>
                    <w:top w:val="none" w:sz="0" w:space="0" w:color="auto"/>
                    <w:left w:val="none" w:sz="0" w:space="0" w:color="auto"/>
                    <w:bottom w:val="none" w:sz="0" w:space="0" w:color="auto"/>
                    <w:right w:val="none" w:sz="0" w:space="0" w:color="auto"/>
                  </w:divBdr>
                  <w:divsChild>
                    <w:div w:id="2042394345">
                      <w:marLeft w:val="0"/>
                      <w:marRight w:val="0"/>
                      <w:marTop w:val="0"/>
                      <w:marBottom w:val="0"/>
                      <w:divBdr>
                        <w:top w:val="none" w:sz="0" w:space="0" w:color="auto"/>
                        <w:left w:val="none" w:sz="0" w:space="0" w:color="auto"/>
                        <w:bottom w:val="none" w:sz="0" w:space="0" w:color="auto"/>
                        <w:right w:val="none" w:sz="0" w:space="0" w:color="auto"/>
                      </w:divBdr>
                    </w:div>
                  </w:divsChild>
                </w:div>
                <w:div w:id="152533344">
                  <w:marLeft w:val="0"/>
                  <w:marRight w:val="0"/>
                  <w:marTop w:val="0"/>
                  <w:marBottom w:val="0"/>
                  <w:divBdr>
                    <w:top w:val="none" w:sz="0" w:space="0" w:color="auto"/>
                    <w:left w:val="none" w:sz="0" w:space="0" w:color="auto"/>
                    <w:bottom w:val="none" w:sz="0" w:space="0" w:color="auto"/>
                    <w:right w:val="none" w:sz="0" w:space="0" w:color="auto"/>
                  </w:divBdr>
                  <w:divsChild>
                    <w:div w:id="356590201">
                      <w:marLeft w:val="0"/>
                      <w:marRight w:val="0"/>
                      <w:marTop w:val="0"/>
                      <w:marBottom w:val="0"/>
                      <w:divBdr>
                        <w:top w:val="none" w:sz="0" w:space="0" w:color="auto"/>
                        <w:left w:val="none" w:sz="0" w:space="0" w:color="auto"/>
                        <w:bottom w:val="none" w:sz="0" w:space="0" w:color="auto"/>
                        <w:right w:val="none" w:sz="0" w:space="0" w:color="auto"/>
                      </w:divBdr>
                    </w:div>
                  </w:divsChild>
                </w:div>
                <w:div w:id="160198397">
                  <w:marLeft w:val="0"/>
                  <w:marRight w:val="0"/>
                  <w:marTop w:val="0"/>
                  <w:marBottom w:val="0"/>
                  <w:divBdr>
                    <w:top w:val="none" w:sz="0" w:space="0" w:color="auto"/>
                    <w:left w:val="none" w:sz="0" w:space="0" w:color="auto"/>
                    <w:bottom w:val="none" w:sz="0" w:space="0" w:color="auto"/>
                    <w:right w:val="none" w:sz="0" w:space="0" w:color="auto"/>
                  </w:divBdr>
                  <w:divsChild>
                    <w:div w:id="504710055">
                      <w:marLeft w:val="0"/>
                      <w:marRight w:val="0"/>
                      <w:marTop w:val="0"/>
                      <w:marBottom w:val="0"/>
                      <w:divBdr>
                        <w:top w:val="none" w:sz="0" w:space="0" w:color="auto"/>
                        <w:left w:val="none" w:sz="0" w:space="0" w:color="auto"/>
                        <w:bottom w:val="none" w:sz="0" w:space="0" w:color="auto"/>
                        <w:right w:val="none" w:sz="0" w:space="0" w:color="auto"/>
                      </w:divBdr>
                    </w:div>
                  </w:divsChild>
                </w:div>
                <w:div w:id="165944674">
                  <w:marLeft w:val="0"/>
                  <w:marRight w:val="0"/>
                  <w:marTop w:val="0"/>
                  <w:marBottom w:val="0"/>
                  <w:divBdr>
                    <w:top w:val="none" w:sz="0" w:space="0" w:color="auto"/>
                    <w:left w:val="none" w:sz="0" w:space="0" w:color="auto"/>
                    <w:bottom w:val="none" w:sz="0" w:space="0" w:color="auto"/>
                    <w:right w:val="none" w:sz="0" w:space="0" w:color="auto"/>
                  </w:divBdr>
                  <w:divsChild>
                    <w:div w:id="2119137018">
                      <w:marLeft w:val="0"/>
                      <w:marRight w:val="0"/>
                      <w:marTop w:val="0"/>
                      <w:marBottom w:val="0"/>
                      <w:divBdr>
                        <w:top w:val="none" w:sz="0" w:space="0" w:color="auto"/>
                        <w:left w:val="none" w:sz="0" w:space="0" w:color="auto"/>
                        <w:bottom w:val="none" w:sz="0" w:space="0" w:color="auto"/>
                        <w:right w:val="none" w:sz="0" w:space="0" w:color="auto"/>
                      </w:divBdr>
                    </w:div>
                  </w:divsChild>
                </w:div>
                <w:div w:id="196545396">
                  <w:marLeft w:val="0"/>
                  <w:marRight w:val="0"/>
                  <w:marTop w:val="0"/>
                  <w:marBottom w:val="0"/>
                  <w:divBdr>
                    <w:top w:val="none" w:sz="0" w:space="0" w:color="auto"/>
                    <w:left w:val="none" w:sz="0" w:space="0" w:color="auto"/>
                    <w:bottom w:val="none" w:sz="0" w:space="0" w:color="auto"/>
                    <w:right w:val="none" w:sz="0" w:space="0" w:color="auto"/>
                  </w:divBdr>
                  <w:divsChild>
                    <w:div w:id="70272696">
                      <w:marLeft w:val="0"/>
                      <w:marRight w:val="0"/>
                      <w:marTop w:val="0"/>
                      <w:marBottom w:val="0"/>
                      <w:divBdr>
                        <w:top w:val="none" w:sz="0" w:space="0" w:color="auto"/>
                        <w:left w:val="none" w:sz="0" w:space="0" w:color="auto"/>
                        <w:bottom w:val="none" w:sz="0" w:space="0" w:color="auto"/>
                        <w:right w:val="none" w:sz="0" w:space="0" w:color="auto"/>
                      </w:divBdr>
                    </w:div>
                    <w:div w:id="243295338">
                      <w:marLeft w:val="0"/>
                      <w:marRight w:val="0"/>
                      <w:marTop w:val="0"/>
                      <w:marBottom w:val="0"/>
                      <w:divBdr>
                        <w:top w:val="none" w:sz="0" w:space="0" w:color="auto"/>
                        <w:left w:val="none" w:sz="0" w:space="0" w:color="auto"/>
                        <w:bottom w:val="none" w:sz="0" w:space="0" w:color="auto"/>
                        <w:right w:val="none" w:sz="0" w:space="0" w:color="auto"/>
                      </w:divBdr>
                    </w:div>
                    <w:div w:id="1310284790">
                      <w:marLeft w:val="0"/>
                      <w:marRight w:val="0"/>
                      <w:marTop w:val="0"/>
                      <w:marBottom w:val="0"/>
                      <w:divBdr>
                        <w:top w:val="none" w:sz="0" w:space="0" w:color="auto"/>
                        <w:left w:val="none" w:sz="0" w:space="0" w:color="auto"/>
                        <w:bottom w:val="none" w:sz="0" w:space="0" w:color="auto"/>
                        <w:right w:val="none" w:sz="0" w:space="0" w:color="auto"/>
                      </w:divBdr>
                    </w:div>
                    <w:div w:id="1554584564">
                      <w:marLeft w:val="0"/>
                      <w:marRight w:val="0"/>
                      <w:marTop w:val="0"/>
                      <w:marBottom w:val="0"/>
                      <w:divBdr>
                        <w:top w:val="none" w:sz="0" w:space="0" w:color="auto"/>
                        <w:left w:val="none" w:sz="0" w:space="0" w:color="auto"/>
                        <w:bottom w:val="none" w:sz="0" w:space="0" w:color="auto"/>
                        <w:right w:val="none" w:sz="0" w:space="0" w:color="auto"/>
                      </w:divBdr>
                    </w:div>
                  </w:divsChild>
                </w:div>
                <w:div w:id="230698219">
                  <w:marLeft w:val="0"/>
                  <w:marRight w:val="0"/>
                  <w:marTop w:val="0"/>
                  <w:marBottom w:val="0"/>
                  <w:divBdr>
                    <w:top w:val="none" w:sz="0" w:space="0" w:color="auto"/>
                    <w:left w:val="none" w:sz="0" w:space="0" w:color="auto"/>
                    <w:bottom w:val="none" w:sz="0" w:space="0" w:color="auto"/>
                    <w:right w:val="none" w:sz="0" w:space="0" w:color="auto"/>
                  </w:divBdr>
                  <w:divsChild>
                    <w:div w:id="279387378">
                      <w:marLeft w:val="0"/>
                      <w:marRight w:val="0"/>
                      <w:marTop w:val="0"/>
                      <w:marBottom w:val="0"/>
                      <w:divBdr>
                        <w:top w:val="none" w:sz="0" w:space="0" w:color="auto"/>
                        <w:left w:val="none" w:sz="0" w:space="0" w:color="auto"/>
                        <w:bottom w:val="none" w:sz="0" w:space="0" w:color="auto"/>
                        <w:right w:val="none" w:sz="0" w:space="0" w:color="auto"/>
                      </w:divBdr>
                    </w:div>
                  </w:divsChild>
                </w:div>
                <w:div w:id="283923869">
                  <w:marLeft w:val="0"/>
                  <w:marRight w:val="0"/>
                  <w:marTop w:val="0"/>
                  <w:marBottom w:val="0"/>
                  <w:divBdr>
                    <w:top w:val="none" w:sz="0" w:space="0" w:color="auto"/>
                    <w:left w:val="none" w:sz="0" w:space="0" w:color="auto"/>
                    <w:bottom w:val="none" w:sz="0" w:space="0" w:color="auto"/>
                    <w:right w:val="none" w:sz="0" w:space="0" w:color="auto"/>
                  </w:divBdr>
                  <w:divsChild>
                    <w:div w:id="1607619944">
                      <w:marLeft w:val="0"/>
                      <w:marRight w:val="0"/>
                      <w:marTop w:val="0"/>
                      <w:marBottom w:val="0"/>
                      <w:divBdr>
                        <w:top w:val="none" w:sz="0" w:space="0" w:color="auto"/>
                        <w:left w:val="none" w:sz="0" w:space="0" w:color="auto"/>
                        <w:bottom w:val="none" w:sz="0" w:space="0" w:color="auto"/>
                        <w:right w:val="none" w:sz="0" w:space="0" w:color="auto"/>
                      </w:divBdr>
                    </w:div>
                  </w:divsChild>
                </w:div>
                <w:div w:id="335882483">
                  <w:marLeft w:val="0"/>
                  <w:marRight w:val="0"/>
                  <w:marTop w:val="0"/>
                  <w:marBottom w:val="0"/>
                  <w:divBdr>
                    <w:top w:val="none" w:sz="0" w:space="0" w:color="auto"/>
                    <w:left w:val="none" w:sz="0" w:space="0" w:color="auto"/>
                    <w:bottom w:val="none" w:sz="0" w:space="0" w:color="auto"/>
                    <w:right w:val="none" w:sz="0" w:space="0" w:color="auto"/>
                  </w:divBdr>
                  <w:divsChild>
                    <w:div w:id="141042714">
                      <w:marLeft w:val="0"/>
                      <w:marRight w:val="0"/>
                      <w:marTop w:val="0"/>
                      <w:marBottom w:val="0"/>
                      <w:divBdr>
                        <w:top w:val="none" w:sz="0" w:space="0" w:color="auto"/>
                        <w:left w:val="none" w:sz="0" w:space="0" w:color="auto"/>
                        <w:bottom w:val="none" w:sz="0" w:space="0" w:color="auto"/>
                        <w:right w:val="none" w:sz="0" w:space="0" w:color="auto"/>
                      </w:divBdr>
                    </w:div>
                  </w:divsChild>
                </w:div>
                <w:div w:id="410156531">
                  <w:marLeft w:val="0"/>
                  <w:marRight w:val="0"/>
                  <w:marTop w:val="0"/>
                  <w:marBottom w:val="0"/>
                  <w:divBdr>
                    <w:top w:val="none" w:sz="0" w:space="0" w:color="auto"/>
                    <w:left w:val="none" w:sz="0" w:space="0" w:color="auto"/>
                    <w:bottom w:val="none" w:sz="0" w:space="0" w:color="auto"/>
                    <w:right w:val="none" w:sz="0" w:space="0" w:color="auto"/>
                  </w:divBdr>
                  <w:divsChild>
                    <w:div w:id="117265841">
                      <w:marLeft w:val="0"/>
                      <w:marRight w:val="0"/>
                      <w:marTop w:val="0"/>
                      <w:marBottom w:val="0"/>
                      <w:divBdr>
                        <w:top w:val="none" w:sz="0" w:space="0" w:color="auto"/>
                        <w:left w:val="none" w:sz="0" w:space="0" w:color="auto"/>
                        <w:bottom w:val="none" w:sz="0" w:space="0" w:color="auto"/>
                        <w:right w:val="none" w:sz="0" w:space="0" w:color="auto"/>
                      </w:divBdr>
                    </w:div>
                  </w:divsChild>
                </w:div>
                <w:div w:id="421731157">
                  <w:marLeft w:val="0"/>
                  <w:marRight w:val="0"/>
                  <w:marTop w:val="0"/>
                  <w:marBottom w:val="0"/>
                  <w:divBdr>
                    <w:top w:val="none" w:sz="0" w:space="0" w:color="auto"/>
                    <w:left w:val="none" w:sz="0" w:space="0" w:color="auto"/>
                    <w:bottom w:val="none" w:sz="0" w:space="0" w:color="auto"/>
                    <w:right w:val="none" w:sz="0" w:space="0" w:color="auto"/>
                  </w:divBdr>
                  <w:divsChild>
                    <w:div w:id="1887637968">
                      <w:marLeft w:val="0"/>
                      <w:marRight w:val="0"/>
                      <w:marTop w:val="0"/>
                      <w:marBottom w:val="0"/>
                      <w:divBdr>
                        <w:top w:val="none" w:sz="0" w:space="0" w:color="auto"/>
                        <w:left w:val="none" w:sz="0" w:space="0" w:color="auto"/>
                        <w:bottom w:val="none" w:sz="0" w:space="0" w:color="auto"/>
                        <w:right w:val="none" w:sz="0" w:space="0" w:color="auto"/>
                      </w:divBdr>
                    </w:div>
                    <w:div w:id="1971938618">
                      <w:marLeft w:val="0"/>
                      <w:marRight w:val="0"/>
                      <w:marTop w:val="0"/>
                      <w:marBottom w:val="0"/>
                      <w:divBdr>
                        <w:top w:val="none" w:sz="0" w:space="0" w:color="auto"/>
                        <w:left w:val="none" w:sz="0" w:space="0" w:color="auto"/>
                        <w:bottom w:val="none" w:sz="0" w:space="0" w:color="auto"/>
                        <w:right w:val="none" w:sz="0" w:space="0" w:color="auto"/>
                      </w:divBdr>
                    </w:div>
                  </w:divsChild>
                </w:div>
                <w:div w:id="434137220">
                  <w:marLeft w:val="0"/>
                  <w:marRight w:val="0"/>
                  <w:marTop w:val="0"/>
                  <w:marBottom w:val="0"/>
                  <w:divBdr>
                    <w:top w:val="none" w:sz="0" w:space="0" w:color="auto"/>
                    <w:left w:val="none" w:sz="0" w:space="0" w:color="auto"/>
                    <w:bottom w:val="none" w:sz="0" w:space="0" w:color="auto"/>
                    <w:right w:val="none" w:sz="0" w:space="0" w:color="auto"/>
                  </w:divBdr>
                  <w:divsChild>
                    <w:div w:id="2055689599">
                      <w:marLeft w:val="0"/>
                      <w:marRight w:val="0"/>
                      <w:marTop w:val="0"/>
                      <w:marBottom w:val="0"/>
                      <w:divBdr>
                        <w:top w:val="none" w:sz="0" w:space="0" w:color="auto"/>
                        <w:left w:val="none" w:sz="0" w:space="0" w:color="auto"/>
                        <w:bottom w:val="none" w:sz="0" w:space="0" w:color="auto"/>
                        <w:right w:val="none" w:sz="0" w:space="0" w:color="auto"/>
                      </w:divBdr>
                    </w:div>
                  </w:divsChild>
                </w:div>
                <w:div w:id="483007795">
                  <w:marLeft w:val="0"/>
                  <w:marRight w:val="0"/>
                  <w:marTop w:val="0"/>
                  <w:marBottom w:val="0"/>
                  <w:divBdr>
                    <w:top w:val="none" w:sz="0" w:space="0" w:color="auto"/>
                    <w:left w:val="none" w:sz="0" w:space="0" w:color="auto"/>
                    <w:bottom w:val="none" w:sz="0" w:space="0" w:color="auto"/>
                    <w:right w:val="none" w:sz="0" w:space="0" w:color="auto"/>
                  </w:divBdr>
                  <w:divsChild>
                    <w:div w:id="243615022">
                      <w:marLeft w:val="0"/>
                      <w:marRight w:val="0"/>
                      <w:marTop w:val="0"/>
                      <w:marBottom w:val="0"/>
                      <w:divBdr>
                        <w:top w:val="none" w:sz="0" w:space="0" w:color="auto"/>
                        <w:left w:val="none" w:sz="0" w:space="0" w:color="auto"/>
                        <w:bottom w:val="none" w:sz="0" w:space="0" w:color="auto"/>
                        <w:right w:val="none" w:sz="0" w:space="0" w:color="auto"/>
                      </w:divBdr>
                    </w:div>
                  </w:divsChild>
                </w:div>
                <w:div w:id="496963026">
                  <w:marLeft w:val="0"/>
                  <w:marRight w:val="0"/>
                  <w:marTop w:val="0"/>
                  <w:marBottom w:val="0"/>
                  <w:divBdr>
                    <w:top w:val="none" w:sz="0" w:space="0" w:color="auto"/>
                    <w:left w:val="none" w:sz="0" w:space="0" w:color="auto"/>
                    <w:bottom w:val="none" w:sz="0" w:space="0" w:color="auto"/>
                    <w:right w:val="none" w:sz="0" w:space="0" w:color="auto"/>
                  </w:divBdr>
                  <w:divsChild>
                    <w:div w:id="675963773">
                      <w:marLeft w:val="0"/>
                      <w:marRight w:val="0"/>
                      <w:marTop w:val="0"/>
                      <w:marBottom w:val="0"/>
                      <w:divBdr>
                        <w:top w:val="none" w:sz="0" w:space="0" w:color="auto"/>
                        <w:left w:val="none" w:sz="0" w:space="0" w:color="auto"/>
                        <w:bottom w:val="none" w:sz="0" w:space="0" w:color="auto"/>
                        <w:right w:val="none" w:sz="0" w:space="0" w:color="auto"/>
                      </w:divBdr>
                    </w:div>
                    <w:div w:id="949245645">
                      <w:marLeft w:val="0"/>
                      <w:marRight w:val="0"/>
                      <w:marTop w:val="0"/>
                      <w:marBottom w:val="0"/>
                      <w:divBdr>
                        <w:top w:val="none" w:sz="0" w:space="0" w:color="auto"/>
                        <w:left w:val="none" w:sz="0" w:space="0" w:color="auto"/>
                        <w:bottom w:val="none" w:sz="0" w:space="0" w:color="auto"/>
                        <w:right w:val="none" w:sz="0" w:space="0" w:color="auto"/>
                      </w:divBdr>
                    </w:div>
                    <w:div w:id="1310862753">
                      <w:marLeft w:val="0"/>
                      <w:marRight w:val="0"/>
                      <w:marTop w:val="0"/>
                      <w:marBottom w:val="0"/>
                      <w:divBdr>
                        <w:top w:val="none" w:sz="0" w:space="0" w:color="auto"/>
                        <w:left w:val="none" w:sz="0" w:space="0" w:color="auto"/>
                        <w:bottom w:val="none" w:sz="0" w:space="0" w:color="auto"/>
                        <w:right w:val="none" w:sz="0" w:space="0" w:color="auto"/>
                      </w:divBdr>
                    </w:div>
                  </w:divsChild>
                </w:div>
                <w:div w:id="523061508">
                  <w:marLeft w:val="0"/>
                  <w:marRight w:val="0"/>
                  <w:marTop w:val="0"/>
                  <w:marBottom w:val="0"/>
                  <w:divBdr>
                    <w:top w:val="none" w:sz="0" w:space="0" w:color="auto"/>
                    <w:left w:val="none" w:sz="0" w:space="0" w:color="auto"/>
                    <w:bottom w:val="none" w:sz="0" w:space="0" w:color="auto"/>
                    <w:right w:val="none" w:sz="0" w:space="0" w:color="auto"/>
                  </w:divBdr>
                  <w:divsChild>
                    <w:div w:id="315501602">
                      <w:marLeft w:val="0"/>
                      <w:marRight w:val="0"/>
                      <w:marTop w:val="0"/>
                      <w:marBottom w:val="0"/>
                      <w:divBdr>
                        <w:top w:val="none" w:sz="0" w:space="0" w:color="auto"/>
                        <w:left w:val="none" w:sz="0" w:space="0" w:color="auto"/>
                        <w:bottom w:val="none" w:sz="0" w:space="0" w:color="auto"/>
                        <w:right w:val="none" w:sz="0" w:space="0" w:color="auto"/>
                      </w:divBdr>
                    </w:div>
                  </w:divsChild>
                </w:div>
                <w:div w:id="554973058">
                  <w:marLeft w:val="0"/>
                  <w:marRight w:val="0"/>
                  <w:marTop w:val="0"/>
                  <w:marBottom w:val="0"/>
                  <w:divBdr>
                    <w:top w:val="none" w:sz="0" w:space="0" w:color="auto"/>
                    <w:left w:val="none" w:sz="0" w:space="0" w:color="auto"/>
                    <w:bottom w:val="none" w:sz="0" w:space="0" w:color="auto"/>
                    <w:right w:val="none" w:sz="0" w:space="0" w:color="auto"/>
                  </w:divBdr>
                  <w:divsChild>
                    <w:div w:id="1620212078">
                      <w:marLeft w:val="0"/>
                      <w:marRight w:val="0"/>
                      <w:marTop w:val="0"/>
                      <w:marBottom w:val="0"/>
                      <w:divBdr>
                        <w:top w:val="none" w:sz="0" w:space="0" w:color="auto"/>
                        <w:left w:val="none" w:sz="0" w:space="0" w:color="auto"/>
                        <w:bottom w:val="none" w:sz="0" w:space="0" w:color="auto"/>
                        <w:right w:val="none" w:sz="0" w:space="0" w:color="auto"/>
                      </w:divBdr>
                    </w:div>
                  </w:divsChild>
                </w:div>
                <w:div w:id="592789219">
                  <w:marLeft w:val="0"/>
                  <w:marRight w:val="0"/>
                  <w:marTop w:val="0"/>
                  <w:marBottom w:val="0"/>
                  <w:divBdr>
                    <w:top w:val="none" w:sz="0" w:space="0" w:color="auto"/>
                    <w:left w:val="none" w:sz="0" w:space="0" w:color="auto"/>
                    <w:bottom w:val="none" w:sz="0" w:space="0" w:color="auto"/>
                    <w:right w:val="none" w:sz="0" w:space="0" w:color="auto"/>
                  </w:divBdr>
                  <w:divsChild>
                    <w:div w:id="1323267481">
                      <w:marLeft w:val="0"/>
                      <w:marRight w:val="0"/>
                      <w:marTop w:val="0"/>
                      <w:marBottom w:val="0"/>
                      <w:divBdr>
                        <w:top w:val="none" w:sz="0" w:space="0" w:color="auto"/>
                        <w:left w:val="none" w:sz="0" w:space="0" w:color="auto"/>
                        <w:bottom w:val="none" w:sz="0" w:space="0" w:color="auto"/>
                        <w:right w:val="none" w:sz="0" w:space="0" w:color="auto"/>
                      </w:divBdr>
                    </w:div>
                  </w:divsChild>
                </w:div>
                <w:div w:id="594441878">
                  <w:marLeft w:val="0"/>
                  <w:marRight w:val="0"/>
                  <w:marTop w:val="0"/>
                  <w:marBottom w:val="0"/>
                  <w:divBdr>
                    <w:top w:val="none" w:sz="0" w:space="0" w:color="auto"/>
                    <w:left w:val="none" w:sz="0" w:space="0" w:color="auto"/>
                    <w:bottom w:val="none" w:sz="0" w:space="0" w:color="auto"/>
                    <w:right w:val="none" w:sz="0" w:space="0" w:color="auto"/>
                  </w:divBdr>
                  <w:divsChild>
                    <w:div w:id="996690606">
                      <w:marLeft w:val="0"/>
                      <w:marRight w:val="0"/>
                      <w:marTop w:val="0"/>
                      <w:marBottom w:val="0"/>
                      <w:divBdr>
                        <w:top w:val="none" w:sz="0" w:space="0" w:color="auto"/>
                        <w:left w:val="none" w:sz="0" w:space="0" w:color="auto"/>
                        <w:bottom w:val="none" w:sz="0" w:space="0" w:color="auto"/>
                        <w:right w:val="none" w:sz="0" w:space="0" w:color="auto"/>
                      </w:divBdr>
                    </w:div>
                  </w:divsChild>
                </w:div>
                <w:div w:id="599140543">
                  <w:marLeft w:val="0"/>
                  <w:marRight w:val="0"/>
                  <w:marTop w:val="0"/>
                  <w:marBottom w:val="0"/>
                  <w:divBdr>
                    <w:top w:val="none" w:sz="0" w:space="0" w:color="auto"/>
                    <w:left w:val="none" w:sz="0" w:space="0" w:color="auto"/>
                    <w:bottom w:val="none" w:sz="0" w:space="0" w:color="auto"/>
                    <w:right w:val="none" w:sz="0" w:space="0" w:color="auto"/>
                  </w:divBdr>
                  <w:divsChild>
                    <w:div w:id="710228453">
                      <w:marLeft w:val="0"/>
                      <w:marRight w:val="0"/>
                      <w:marTop w:val="0"/>
                      <w:marBottom w:val="0"/>
                      <w:divBdr>
                        <w:top w:val="none" w:sz="0" w:space="0" w:color="auto"/>
                        <w:left w:val="none" w:sz="0" w:space="0" w:color="auto"/>
                        <w:bottom w:val="none" w:sz="0" w:space="0" w:color="auto"/>
                        <w:right w:val="none" w:sz="0" w:space="0" w:color="auto"/>
                      </w:divBdr>
                    </w:div>
                  </w:divsChild>
                </w:div>
                <w:div w:id="665864041">
                  <w:marLeft w:val="0"/>
                  <w:marRight w:val="0"/>
                  <w:marTop w:val="0"/>
                  <w:marBottom w:val="0"/>
                  <w:divBdr>
                    <w:top w:val="none" w:sz="0" w:space="0" w:color="auto"/>
                    <w:left w:val="none" w:sz="0" w:space="0" w:color="auto"/>
                    <w:bottom w:val="none" w:sz="0" w:space="0" w:color="auto"/>
                    <w:right w:val="none" w:sz="0" w:space="0" w:color="auto"/>
                  </w:divBdr>
                  <w:divsChild>
                    <w:div w:id="497578864">
                      <w:marLeft w:val="0"/>
                      <w:marRight w:val="0"/>
                      <w:marTop w:val="0"/>
                      <w:marBottom w:val="0"/>
                      <w:divBdr>
                        <w:top w:val="none" w:sz="0" w:space="0" w:color="auto"/>
                        <w:left w:val="none" w:sz="0" w:space="0" w:color="auto"/>
                        <w:bottom w:val="none" w:sz="0" w:space="0" w:color="auto"/>
                        <w:right w:val="none" w:sz="0" w:space="0" w:color="auto"/>
                      </w:divBdr>
                    </w:div>
                  </w:divsChild>
                </w:div>
                <w:div w:id="705328264">
                  <w:marLeft w:val="0"/>
                  <w:marRight w:val="0"/>
                  <w:marTop w:val="0"/>
                  <w:marBottom w:val="0"/>
                  <w:divBdr>
                    <w:top w:val="none" w:sz="0" w:space="0" w:color="auto"/>
                    <w:left w:val="none" w:sz="0" w:space="0" w:color="auto"/>
                    <w:bottom w:val="none" w:sz="0" w:space="0" w:color="auto"/>
                    <w:right w:val="none" w:sz="0" w:space="0" w:color="auto"/>
                  </w:divBdr>
                  <w:divsChild>
                    <w:div w:id="1374043006">
                      <w:marLeft w:val="0"/>
                      <w:marRight w:val="0"/>
                      <w:marTop w:val="0"/>
                      <w:marBottom w:val="0"/>
                      <w:divBdr>
                        <w:top w:val="none" w:sz="0" w:space="0" w:color="auto"/>
                        <w:left w:val="none" w:sz="0" w:space="0" w:color="auto"/>
                        <w:bottom w:val="none" w:sz="0" w:space="0" w:color="auto"/>
                        <w:right w:val="none" w:sz="0" w:space="0" w:color="auto"/>
                      </w:divBdr>
                    </w:div>
                    <w:div w:id="1418558610">
                      <w:marLeft w:val="0"/>
                      <w:marRight w:val="0"/>
                      <w:marTop w:val="0"/>
                      <w:marBottom w:val="0"/>
                      <w:divBdr>
                        <w:top w:val="none" w:sz="0" w:space="0" w:color="auto"/>
                        <w:left w:val="none" w:sz="0" w:space="0" w:color="auto"/>
                        <w:bottom w:val="none" w:sz="0" w:space="0" w:color="auto"/>
                        <w:right w:val="none" w:sz="0" w:space="0" w:color="auto"/>
                      </w:divBdr>
                    </w:div>
                    <w:div w:id="1527795326">
                      <w:marLeft w:val="0"/>
                      <w:marRight w:val="0"/>
                      <w:marTop w:val="0"/>
                      <w:marBottom w:val="0"/>
                      <w:divBdr>
                        <w:top w:val="none" w:sz="0" w:space="0" w:color="auto"/>
                        <w:left w:val="none" w:sz="0" w:space="0" w:color="auto"/>
                        <w:bottom w:val="none" w:sz="0" w:space="0" w:color="auto"/>
                        <w:right w:val="none" w:sz="0" w:space="0" w:color="auto"/>
                      </w:divBdr>
                    </w:div>
                    <w:div w:id="2098594004">
                      <w:marLeft w:val="0"/>
                      <w:marRight w:val="0"/>
                      <w:marTop w:val="0"/>
                      <w:marBottom w:val="0"/>
                      <w:divBdr>
                        <w:top w:val="none" w:sz="0" w:space="0" w:color="auto"/>
                        <w:left w:val="none" w:sz="0" w:space="0" w:color="auto"/>
                        <w:bottom w:val="none" w:sz="0" w:space="0" w:color="auto"/>
                        <w:right w:val="none" w:sz="0" w:space="0" w:color="auto"/>
                      </w:divBdr>
                    </w:div>
                  </w:divsChild>
                </w:div>
                <w:div w:id="735473064">
                  <w:marLeft w:val="0"/>
                  <w:marRight w:val="0"/>
                  <w:marTop w:val="0"/>
                  <w:marBottom w:val="0"/>
                  <w:divBdr>
                    <w:top w:val="none" w:sz="0" w:space="0" w:color="auto"/>
                    <w:left w:val="none" w:sz="0" w:space="0" w:color="auto"/>
                    <w:bottom w:val="none" w:sz="0" w:space="0" w:color="auto"/>
                    <w:right w:val="none" w:sz="0" w:space="0" w:color="auto"/>
                  </w:divBdr>
                  <w:divsChild>
                    <w:div w:id="1199509436">
                      <w:marLeft w:val="0"/>
                      <w:marRight w:val="0"/>
                      <w:marTop w:val="0"/>
                      <w:marBottom w:val="0"/>
                      <w:divBdr>
                        <w:top w:val="none" w:sz="0" w:space="0" w:color="auto"/>
                        <w:left w:val="none" w:sz="0" w:space="0" w:color="auto"/>
                        <w:bottom w:val="none" w:sz="0" w:space="0" w:color="auto"/>
                        <w:right w:val="none" w:sz="0" w:space="0" w:color="auto"/>
                      </w:divBdr>
                    </w:div>
                  </w:divsChild>
                </w:div>
                <w:div w:id="778912640">
                  <w:marLeft w:val="0"/>
                  <w:marRight w:val="0"/>
                  <w:marTop w:val="0"/>
                  <w:marBottom w:val="0"/>
                  <w:divBdr>
                    <w:top w:val="none" w:sz="0" w:space="0" w:color="auto"/>
                    <w:left w:val="none" w:sz="0" w:space="0" w:color="auto"/>
                    <w:bottom w:val="none" w:sz="0" w:space="0" w:color="auto"/>
                    <w:right w:val="none" w:sz="0" w:space="0" w:color="auto"/>
                  </w:divBdr>
                  <w:divsChild>
                    <w:div w:id="1459840649">
                      <w:marLeft w:val="0"/>
                      <w:marRight w:val="0"/>
                      <w:marTop w:val="0"/>
                      <w:marBottom w:val="0"/>
                      <w:divBdr>
                        <w:top w:val="none" w:sz="0" w:space="0" w:color="auto"/>
                        <w:left w:val="none" w:sz="0" w:space="0" w:color="auto"/>
                        <w:bottom w:val="none" w:sz="0" w:space="0" w:color="auto"/>
                        <w:right w:val="none" w:sz="0" w:space="0" w:color="auto"/>
                      </w:divBdr>
                    </w:div>
                  </w:divsChild>
                </w:div>
                <w:div w:id="797068033">
                  <w:marLeft w:val="0"/>
                  <w:marRight w:val="0"/>
                  <w:marTop w:val="0"/>
                  <w:marBottom w:val="0"/>
                  <w:divBdr>
                    <w:top w:val="none" w:sz="0" w:space="0" w:color="auto"/>
                    <w:left w:val="none" w:sz="0" w:space="0" w:color="auto"/>
                    <w:bottom w:val="none" w:sz="0" w:space="0" w:color="auto"/>
                    <w:right w:val="none" w:sz="0" w:space="0" w:color="auto"/>
                  </w:divBdr>
                  <w:divsChild>
                    <w:div w:id="736827355">
                      <w:marLeft w:val="0"/>
                      <w:marRight w:val="0"/>
                      <w:marTop w:val="0"/>
                      <w:marBottom w:val="0"/>
                      <w:divBdr>
                        <w:top w:val="none" w:sz="0" w:space="0" w:color="auto"/>
                        <w:left w:val="none" w:sz="0" w:space="0" w:color="auto"/>
                        <w:bottom w:val="none" w:sz="0" w:space="0" w:color="auto"/>
                        <w:right w:val="none" w:sz="0" w:space="0" w:color="auto"/>
                      </w:divBdr>
                    </w:div>
                  </w:divsChild>
                </w:div>
                <w:div w:id="832523692">
                  <w:marLeft w:val="0"/>
                  <w:marRight w:val="0"/>
                  <w:marTop w:val="0"/>
                  <w:marBottom w:val="0"/>
                  <w:divBdr>
                    <w:top w:val="none" w:sz="0" w:space="0" w:color="auto"/>
                    <w:left w:val="none" w:sz="0" w:space="0" w:color="auto"/>
                    <w:bottom w:val="none" w:sz="0" w:space="0" w:color="auto"/>
                    <w:right w:val="none" w:sz="0" w:space="0" w:color="auto"/>
                  </w:divBdr>
                  <w:divsChild>
                    <w:div w:id="1391687216">
                      <w:marLeft w:val="0"/>
                      <w:marRight w:val="0"/>
                      <w:marTop w:val="0"/>
                      <w:marBottom w:val="0"/>
                      <w:divBdr>
                        <w:top w:val="none" w:sz="0" w:space="0" w:color="auto"/>
                        <w:left w:val="none" w:sz="0" w:space="0" w:color="auto"/>
                        <w:bottom w:val="none" w:sz="0" w:space="0" w:color="auto"/>
                        <w:right w:val="none" w:sz="0" w:space="0" w:color="auto"/>
                      </w:divBdr>
                    </w:div>
                  </w:divsChild>
                </w:div>
                <w:div w:id="868177127">
                  <w:marLeft w:val="0"/>
                  <w:marRight w:val="0"/>
                  <w:marTop w:val="0"/>
                  <w:marBottom w:val="0"/>
                  <w:divBdr>
                    <w:top w:val="none" w:sz="0" w:space="0" w:color="auto"/>
                    <w:left w:val="none" w:sz="0" w:space="0" w:color="auto"/>
                    <w:bottom w:val="none" w:sz="0" w:space="0" w:color="auto"/>
                    <w:right w:val="none" w:sz="0" w:space="0" w:color="auto"/>
                  </w:divBdr>
                  <w:divsChild>
                    <w:div w:id="553195106">
                      <w:marLeft w:val="0"/>
                      <w:marRight w:val="0"/>
                      <w:marTop w:val="0"/>
                      <w:marBottom w:val="0"/>
                      <w:divBdr>
                        <w:top w:val="none" w:sz="0" w:space="0" w:color="auto"/>
                        <w:left w:val="none" w:sz="0" w:space="0" w:color="auto"/>
                        <w:bottom w:val="none" w:sz="0" w:space="0" w:color="auto"/>
                        <w:right w:val="none" w:sz="0" w:space="0" w:color="auto"/>
                      </w:divBdr>
                    </w:div>
                  </w:divsChild>
                </w:div>
                <w:div w:id="904024717">
                  <w:marLeft w:val="0"/>
                  <w:marRight w:val="0"/>
                  <w:marTop w:val="0"/>
                  <w:marBottom w:val="0"/>
                  <w:divBdr>
                    <w:top w:val="none" w:sz="0" w:space="0" w:color="auto"/>
                    <w:left w:val="none" w:sz="0" w:space="0" w:color="auto"/>
                    <w:bottom w:val="none" w:sz="0" w:space="0" w:color="auto"/>
                    <w:right w:val="none" w:sz="0" w:space="0" w:color="auto"/>
                  </w:divBdr>
                  <w:divsChild>
                    <w:div w:id="1288659413">
                      <w:marLeft w:val="0"/>
                      <w:marRight w:val="0"/>
                      <w:marTop w:val="0"/>
                      <w:marBottom w:val="0"/>
                      <w:divBdr>
                        <w:top w:val="none" w:sz="0" w:space="0" w:color="auto"/>
                        <w:left w:val="none" w:sz="0" w:space="0" w:color="auto"/>
                        <w:bottom w:val="none" w:sz="0" w:space="0" w:color="auto"/>
                        <w:right w:val="none" w:sz="0" w:space="0" w:color="auto"/>
                      </w:divBdr>
                    </w:div>
                    <w:div w:id="1578172808">
                      <w:marLeft w:val="0"/>
                      <w:marRight w:val="0"/>
                      <w:marTop w:val="0"/>
                      <w:marBottom w:val="0"/>
                      <w:divBdr>
                        <w:top w:val="none" w:sz="0" w:space="0" w:color="auto"/>
                        <w:left w:val="none" w:sz="0" w:space="0" w:color="auto"/>
                        <w:bottom w:val="none" w:sz="0" w:space="0" w:color="auto"/>
                        <w:right w:val="none" w:sz="0" w:space="0" w:color="auto"/>
                      </w:divBdr>
                    </w:div>
                  </w:divsChild>
                </w:div>
                <w:div w:id="965231615">
                  <w:marLeft w:val="0"/>
                  <w:marRight w:val="0"/>
                  <w:marTop w:val="0"/>
                  <w:marBottom w:val="0"/>
                  <w:divBdr>
                    <w:top w:val="none" w:sz="0" w:space="0" w:color="auto"/>
                    <w:left w:val="none" w:sz="0" w:space="0" w:color="auto"/>
                    <w:bottom w:val="none" w:sz="0" w:space="0" w:color="auto"/>
                    <w:right w:val="none" w:sz="0" w:space="0" w:color="auto"/>
                  </w:divBdr>
                  <w:divsChild>
                    <w:div w:id="450977566">
                      <w:marLeft w:val="0"/>
                      <w:marRight w:val="0"/>
                      <w:marTop w:val="0"/>
                      <w:marBottom w:val="0"/>
                      <w:divBdr>
                        <w:top w:val="none" w:sz="0" w:space="0" w:color="auto"/>
                        <w:left w:val="none" w:sz="0" w:space="0" w:color="auto"/>
                        <w:bottom w:val="none" w:sz="0" w:space="0" w:color="auto"/>
                        <w:right w:val="none" w:sz="0" w:space="0" w:color="auto"/>
                      </w:divBdr>
                    </w:div>
                    <w:div w:id="468590846">
                      <w:marLeft w:val="0"/>
                      <w:marRight w:val="0"/>
                      <w:marTop w:val="0"/>
                      <w:marBottom w:val="0"/>
                      <w:divBdr>
                        <w:top w:val="none" w:sz="0" w:space="0" w:color="auto"/>
                        <w:left w:val="none" w:sz="0" w:space="0" w:color="auto"/>
                        <w:bottom w:val="none" w:sz="0" w:space="0" w:color="auto"/>
                        <w:right w:val="none" w:sz="0" w:space="0" w:color="auto"/>
                      </w:divBdr>
                    </w:div>
                  </w:divsChild>
                </w:div>
                <w:div w:id="975068216">
                  <w:marLeft w:val="0"/>
                  <w:marRight w:val="0"/>
                  <w:marTop w:val="0"/>
                  <w:marBottom w:val="0"/>
                  <w:divBdr>
                    <w:top w:val="none" w:sz="0" w:space="0" w:color="auto"/>
                    <w:left w:val="none" w:sz="0" w:space="0" w:color="auto"/>
                    <w:bottom w:val="none" w:sz="0" w:space="0" w:color="auto"/>
                    <w:right w:val="none" w:sz="0" w:space="0" w:color="auto"/>
                  </w:divBdr>
                  <w:divsChild>
                    <w:div w:id="1353648560">
                      <w:marLeft w:val="0"/>
                      <w:marRight w:val="0"/>
                      <w:marTop w:val="0"/>
                      <w:marBottom w:val="0"/>
                      <w:divBdr>
                        <w:top w:val="none" w:sz="0" w:space="0" w:color="auto"/>
                        <w:left w:val="none" w:sz="0" w:space="0" w:color="auto"/>
                        <w:bottom w:val="none" w:sz="0" w:space="0" w:color="auto"/>
                        <w:right w:val="none" w:sz="0" w:space="0" w:color="auto"/>
                      </w:divBdr>
                    </w:div>
                  </w:divsChild>
                </w:div>
                <w:div w:id="994987785">
                  <w:marLeft w:val="0"/>
                  <w:marRight w:val="0"/>
                  <w:marTop w:val="0"/>
                  <w:marBottom w:val="0"/>
                  <w:divBdr>
                    <w:top w:val="none" w:sz="0" w:space="0" w:color="auto"/>
                    <w:left w:val="none" w:sz="0" w:space="0" w:color="auto"/>
                    <w:bottom w:val="none" w:sz="0" w:space="0" w:color="auto"/>
                    <w:right w:val="none" w:sz="0" w:space="0" w:color="auto"/>
                  </w:divBdr>
                  <w:divsChild>
                    <w:div w:id="1813331570">
                      <w:marLeft w:val="0"/>
                      <w:marRight w:val="0"/>
                      <w:marTop w:val="0"/>
                      <w:marBottom w:val="0"/>
                      <w:divBdr>
                        <w:top w:val="none" w:sz="0" w:space="0" w:color="auto"/>
                        <w:left w:val="none" w:sz="0" w:space="0" w:color="auto"/>
                        <w:bottom w:val="none" w:sz="0" w:space="0" w:color="auto"/>
                        <w:right w:val="none" w:sz="0" w:space="0" w:color="auto"/>
                      </w:divBdr>
                    </w:div>
                  </w:divsChild>
                </w:div>
                <w:div w:id="1010375996">
                  <w:marLeft w:val="0"/>
                  <w:marRight w:val="0"/>
                  <w:marTop w:val="0"/>
                  <w:marBottom w:val="0"/>
                  <w:divBdr>
                    <w:top w:val="none" w:sz="0" w:space="0" w:color="auto"/>
                    <w:left w:val="none" w:sz="0" w:space="0" w:color="auto"/>
                    <w:bottom w:val="none" w:sz="0" w:space="0" w:color="auto"/>
                    <w:right w:val="none" w:sz="0" w:space="0" w:color="auto"/>
                  </w:divBdr>
                  <w:divsChild>
                    <w:div w:id="550001408">
                      <w:marLeft w:val="0"/>
                      <w:marRight w:val="0"/>
                      <w:marTop w:val="0"/>
                      <w:marBottom w:val="0"/>
                      <w:divBdr>
                        <w:top w:val="none" w:sz="0" w:space="0" w:color="auto"/>
                        <w:left w:val="none" w:sz="0" w:space="0" w:color="auto"/>
                        <w:bottom w:val="none" w:sz="0" w:space="0" w:color="auto"/>
                        <w:right w:val="none" w:sz="0" w:space="0" w:color="auto"/>
                      </w:divBdr>
                    </w:div>
                    <w:div w:id="1152209065">
                      <w:marLeft w:val="0"/>
                      <w:marRight w:val="0"/>
                      <w:marTop w:val="0"/>
                      <w:marBottom w:val="0"/>
                      <w:divBdr>
                        <w:top w:val="none" w:sz="0" w:space="0" w:color="auto"/>
                        <w:left w:val="none" w:sz="0" w:space="0" w:color="auto"/>
                        <w:bottom w:val="none" w:sz="0" w:space="0" w:color="auto"/>
                        <w:right w:val="none" w:sz="0" w:space="0" w:color="auto"/>
                      </w:divBdr>
                    </w:div>
                    <w:div w:id="2008553355">
                      <w:marLeft w:val="0"/>
                      <w:marRight w:val="0"/>
                      <w:marTop w:val="0"/>
                      <w:marBottom w:val="0"/>
                      <w:divBdr>
                        <w:top w:val="none" w:sz="0" w:space="0" w:color="auto"/>
                        <w:left w:val="none" w:sz="0" w:space="0" w:color="auto"/>
                        <w:bottom w:val="none" w:sz="0" w:space="0" w:color="auto"/>
                        <w:right w:val="none" w:sz="0" w:space="0" w:color="auto"/>
                      </w:divBdr>
                    </w:div>
                    <w:div w:id="2024629806">
                      <w:marLeft w:val="0"/>
                      <w:marRight w:val="0"/>
                      <w:marTop w:val="0"/>
                      <w:marBottom w:val="0"/>
                      <w:divBdr>
                        <w:top w:val="none" w:sz="0" w:space="0" w:color="auto"/>
                        <w:left w:val="none" w:sz="0" w:space="0" w:color="auto"/>
                        <w:bottom w:val="none" w:sz="0" w:space="0" w:color="auto"/>
                        <w:right w:val="none" w:sz="0" w:space="0" w:color="auto"/>
                      </w:divBdr>
                    </w:div>
                  </w:divsChild>
                </w:div>
                <w:div w:id="1017119237">
                  <w:marLeft w:val="0"/>
                  <w:marRight w:val="0"/>
                  <w:marTop w:val="0"/>
                  <w:marBottom w:val="0"/>
                  <w:divBdr>
                    <w:top w:val="none" w:sz="0" w:space="0" w:color="auto"/>
                    <w:left w:val="none" w:sz="0" w:space="0" w:color="auto"/>
                    <w:bottom w:val="none" w:sz="0" w:space="0" w:color="auto"/>
                    <w:right w:val="none" w:sz="0" w:space="0" w:color="auto"/>
                  </w:divBdr>
                  <w:divsChild>
                    <w:div w:id="239605709">
                      <w:marLeft w:val="0"/>
                      <w:marRight w:val="0"/>
                      <w:marTop w:val="0"/>
                      <w:marBottom w:val="0"/>
                      <w:divBdr>
                        <w:top w:val="none" w:sz="0" w:space="0" w:color="auto"/>
                        <w:left w:val="none" w:sz="0" w:space="0" w:color="auto"/>
                        <w:bottom w:val="none" w:sz="0" w:space="0" w:color="auto"/>
                        <w:right w:val="none" w:sz="0" w:space="0" w:color="auto"/>
                      </w:divBdr>
                    </w:div>
                    <w:div w:id="566916702">
                      <w:marLeft w:val="0"/>
                      <w:marRight w:val="0"/>
                      <w:marTop w:val="0"/>
                      <w:marBottom w:val="0"/>
                      <w:divBdr>
                        <w:top w:val="none" w:sz="0" w:space="0" w:color="auto"/>
                        <w:left w:val="none" w:sz="0" w:space="0" w:color="auto"/>
                        <w:bottom w:val="none" w:sz="0" w:space="0" w:color="auto"/>
                        <w:right w:val="none" w:sz="0" w:space="0" w:color="auto"/>
                      </w:divBdr>
                    </w:div>
                    <w:div w:id="648022712">
                      <w:marLeft w:val="0"/>
                      <w:marRight w:val="0"/>
                      <w:marTop w:val="0"/>
                      <w:marBottom w:val="0"/>
                      <w:divBdr>
                        <w:top w:val="none" w:sz="0" w:space="0" w:color="auto"/>
                        <w:left w:val="none" w:sz="0" w:space="0" w:color="auto"/>
                        <w:bottom w:val="none" w:sz="0" w:space="0" w:color="auto"/>
                        <w:right w:val="none" w:sz="0" w:space="0" w:color="auto"/>
                      </w:divBdr>
                    </w:div>
                    <w:div w:id="803351280">
                      <w:marLeft w:val="0"/>
                      <w:marRight w:val="0"/>
                      <w:marTop w:val="0"/>
                      <w:marBottom w:val="0"/>
                      <w:divBdr>
                        <w:top w:val="none" w:sz="0" w:space="0" w:color="auto"/>
                        <w:left w:val="none" w:sz="0" w:space="0" w:color="auto"/>
                        <w:bottom w:val="none" w:sz="0" w:space="0" w:color="auto"/>
                        <w:right w:val="none" w:sz="0" w:space="0" w:color="auto"/>
                      </w:divBdr>
                    </w:div>
                  </w:divsChild>
                </w:div>
                <w:div w:id="1069234735">
                  <w:marLeft w:val="0"/>
                  <w:marRight w:val="0"/>
                  <w:marTop w:val="0"/>
                  <w:marBottom w:val="0"/>
                  <w:divBdr>
                    <w:top w:val="none" w:sz="0" w:space="0" w:color="auto"/>
                    <w:left w:val="none" w:sz="0" w:space="0" w:color="auto"/>
                    <w:bottom w:val="none" w:sz="0" w:space="0" w:color="auto"/>
                    <w:right w:val="none" w:sz="0" w:space="0" w:color="auto"/>
                  </w:divBdr>
                  <w:divsChild>
                    <w:div w:id="328289344">
                      <w:marLeft w:val="0"/>
                      <w:marRight w:val="0"/>
                      <w:marTop w:val="0"/>
                      <w:marBottom w:val="0"/>
                      <w:divBdr>
                        <w:top w:val="none" w:sz="0" w:space="0" w:color="auto"/>
                        <w:left w:val="none" w:sz="0" w:space="0" w:color="auto"/>
                        <w:bottom w:val="none" w:sz="0" w:space="0" w:color="auto"/>
                        <w:right w:val="none" w:sz="0" w:space="0" w:color="auto"/>
                      </w:divBdr>
                    </w:div>
                  </w:divsChild>
                </w:div>
                <w:div w:id="1129859417">
                  <w:marLeft w:val="0"/>
                  <w:marRight w:val="0"/>
                  <w:marTop w:val="0"/>
                  <w:marBottom w:val="0"/>
                  <w:divBdr>
                    <w:top w:val="none" w:sz="0" w:space="0" w:color="auto"/>
                    <w:left w:val="none" w:sz="0" w:space="0" w:color="auto"/>
                    <w:bottom w:val="none" w:sz="0" w:space="0" w:color="auto"/>
                    <w:right w:val="none" w:sz="0" w:space="0" w:color="auto"/>
                  </w:divBdr>
                  <w:divsChild>
                    <w:div w:id="1389113382">
                      <w:marLeft w:val="0"/>
                      <w:marRight w:val="0"/>
                      <w:marTop w:val="0"/>
                      <w:marBottom w:val="0"/>
                      <w:divBdr>
                        <w:top w:val="none" w:sz="0" w:space="0" w:color="auto"/>
                        <w:left w:val="none" w:sz="0" w:space="0" w:color="auto"/>
                        <w:bottom w:val="none" w:sz="0" w:space="0" w:color="auto"/>
                        <w:right w:val="none" w:sz="0" w:space="0" w:color="auto"/>
                      </w:divBdr>
                    </w:div>
                  </w:divsChild>
                </w:div>
                <w:div w:id="1203712634">
                  <w:marLeft w:val="0"/>
                  <w:marRight w:val="0"/>
                  <w:marTop w:val="0"/>
                  <w:marBottom w:val="0"/>
                  <w:divBdr>
                    <w:top w:val="none" w:sz="0" w:space="0" w:color="auto"/>
                    <w:left w:val="none" w:sz="0" w:space="0" w:color="auto"/>
                    <w:bottom w:val="none" w:sz="0" w:space="0" w:color="auto"/>
                    <w:right w:val="none" w:sz="0" w:space="0" w:color="auto"/>
                  </w:divBdr>
                  <w:divsChild>
                    <w:div w:id="2121104818">
                      <w:marLeft w:val="0"/>
                      <w:marRight w:val="0"/>
                      <w:marTop w:val="0"/>
                      <w:marBottom w:val="0"/>
                      <w:divBdr>
                        <w:top w:val="none" w:sz="0" w:space="0" w:color="auto"/>
                        <w:left w:val="none" w:sz="0" w:space="0" w:color="auto"/>
                        <w:bottom w:val="none" w:sz="0" w:space="0" w:color="auto"/>
                        <w:right w:val="none" w:sz="0" w:space="0" w:color="auto"/>
                      </w:divBdr>
                    </w:div>
                  </w:divsChild>
                </w:div>
                <w:div w:id="1204515206">
                  <w:marLeft w:val="0"/>
                  <w:marRight w:val="0"/>
                  <w:marTop w:val="0"/>
                  <w:marBottom w:val="0"/>
                  <w:divBdr>
                    <w:top w:val="none" w:sz="0" w:space="0" w:color="auto"/>
                    <w:left w:val="none" w:sz="0" w:space="0" w:color="auto"/>
                    <w:bottom w:val="none" w:sz="0" w:space="0" w:color="auto"/>
                    <w:right w:val="none" w:sz="0" w:space="0" w:color="auto"/>
                  </w:divBdr>
                  <w:divsChild>
                    <w:div w:id="285088835">
                      <w:marLeft w:val="0"/>
                      <w:marRight w:val="0"/>
                      <w:marTop w:val="0"/>
                      <w:marBottom w:val="0"/>
                      <w:divBdr>
                        <w:top w:val="none" w:sz="0" w:space="0" w:color="auto"/>
                        <w:left w:val="none" w:sz="0" w:space="0" w:color="auto"/>
                        <w:bottom w:val="none" w:sz="0" w:space="0" w:color="auto"/>
                        <w:right w:val="none" w:sz="0" w:space="0" w:color="auto"/>
                      </w:divBdr>
                    </w:div>
                  </w:divsChild>
                </w:div>
                <w:div w:id="1208377031">
                  <w:marLeft w:val="0"/>
                  <w:marRight w:val="0"/>
                  <w:marTop w:val="0"/>
                  <w:marBottom w:val="0"/>
                  <w:divBdr>
                    <w:top w:val="none" w:sz="0" w:space="0" w:color="auto"/>
                    <w:left w:val="none" w:sz="0" w:space="0" w:color="auto"/>
                    <w:bottom w:val="none" w:sz="0" w:space="0" w:color="auto"/>
                    <w:right w:val="none" w:sz="0" w:space="0" w:color="auto"/>
                  </w:divBdr>
                  <w:divsChild>
                    <w:div w:id="107554320">
                      <w:marLeft w:val="0"/>
                      <w:marRight w:val="0"/>
                      <w:marTop w:val="0"/>
                      <w:marBottom w:val="0"/>
                      <w:divBdr>
                        <w:top w:val="none" w:sz="0" w:space="0" w:color="auto"/>
                        <w:left w:val="none" w:sz="0" w:space="0" w:color="auto"/>
                        <w:bottom w:val="none" w:sz="0" w:space="0" w:color="auto"/>
                        <w:right w:val="none" w:sz="0" w:space="0" w:color="auto"/>
                      </w:divBdr>
                    </w:div>
                  </w:divsChild>
                </w:div>
                <w:div w:id="1263149167">
                  <w:marLeft w:val="0"/>
                  <w:marRight w:val="0"/>
                  <w:marTop w:val="0"/>
                  <w:marBottom w:val="0"/>
                  <w:divBdr>
                    <w:top w:val="none" w:sz="0" w:space="0" w:color="auto"/>
                    <w:left w:val="none" w:sz="0" w:space="0" w:color="auto"/>
                    <w:bottom w:val="none" w:sz="0" w:space="0" w:color="auto"/>
                    <w:right w:val="none" w:sz="0" w:space="0" w:color="auto"/>
                  </w:divBdr>
                  <w:divsChild>
                    <w:div w:id="175733574">
                      <w:marLeft w:val="0"/>
                      <w:marRight w:val="0"/>
                      <w:marTop w:val="0"/>
                      <w:marBottom w:val="0"/>
                      <w:divBdr>
                        <w:top w:val="none" w:sz="0" w:space="0" w:color="auto"/>
                        <w:left w:val="none" w:sz="0" w:space="0" w:color="auto"/>
                        <w:bottom w:val="none" w:sz="0" w:space="0" w:color="auto"/>
                        <w:right w:val="none" w:sz="0" w:space="0" w:color="auto"/>
                      </w:divBdr>
                    </w:div>
                    <w:div w:id="1112355953">
                      <w:marLeft w:val="0"/>
                      <w:marRight w:val="0"/>
                      <w:marTop w:val="0"/>
                      <w:marBottom w:val="0"/>
                      <w:divBdr>
                        <w:top w:val="none" w:sz="0" w:space="0" w:color="auto"/>
                        <w:left w:val="none" w:sz="0" w:space="0" w:color="auto"/>
                        <w:bottom w:val="none" w:sz="0" w:space="0" w:color="auto"/>
                        <w:right w:val="none" w:sz="0" w:space="0" w:color="auto"/>
                      </w:divBdr>
                    </w:div>
                    <w:div w:id="1349795422">
                      <w:marLeft w:val="0"/>
                      <w:marRight w:val="0"/>
                      <w:marTop w:val="0"/>
                      <w:marBottom w:val="0"/>
                      <w:divBdr>
                        <w:top w:val="none" w:sz="0" w:space="0" w:color="auto"/>
                        <w:left w:val="none" w:sz="0" w:space="0" w:color="auto"/>
                        <w:bottom w:val="none" w:sz="0" w:space="0" w:color="auto"/>
                        <w:right w:val="none" w:sz="0" w:space="0" w:color="auto"/>
                      </w:divBdr>
                    </w:div>
                    <w:div w:id="1844280020">
                      <w:marLeft w:val="0"/>
                      <w:marRight w:val="0"/>
                      <w:marTop w:val="0"/>
                      <w:marBottom w:val="0"/>
                      <w:divBdr>
                        <w:top w:val="none" w:sz="0" w:space="0" w:color="auto"/>
                        <w:left w:val="none" w:sz="0" w:space="0" w:color="auto"/>
                        <w:bottom w:val="none" w:sz="0" w:space="0" w:color="auto"/>
                        <w:right w:val="none" w:sz="0" w:space="0" w:color="auto"/>
                      </w:divBdr>
                    </w:div>
                  </w:divsChild>
                </w:div>
                <w:div w:id="1268001474">
                  <w:marLeft w:val="0"/>
                  <w:marRight w:val="0"/>
                  <w:marTop w:val="0"/>
                  <w:marBottom w:val="0"/>
                  <w:divBdr>
                    <w:top w:val="none" w:sz="0" w:space="0" w:color="auto"/>
                    <w:left w:val="none" w:sz="0" w:space="0" w:color="auto"/>
                    <w:bottom w:val="none" w:sz="0" w:space="0" w:color="auto"/>
                    <w:right w:val="none" w:sz="0" w:space="0" w:color="auto"/>
                  </w:divBdr>
                  <w:divsChild>
                    <w:div w:id="1979919085">
                      <w:marLeft w:val="0"/>
                      <w:marRight w:val="0"/>
                      <w:marTop w:val="0"/>
                      <w:marBottom w:val="0"/>
                      <w:divBdr>
                        <w:top w:val="none" w:sz="0" w:space="0" w:color="auto"/>
                        <w:left w:val="none" w:sz="0" w:space="0" w:color="auto"/>
                        <w:bottom w:val="none" w:sz="0" w:space="0" w:color="auto"/>
                        <w:right w:val="none" w:sz="0" w:space="0" w:color="auto"/>
                      </w:divBdr>
                    </w:div>
                  </w:divsChild>
                </w:div>
                <w:div w:id="1283222542">
                  <w:marLeft w:val="0"/>
                  <w:marRight w:val="0"/>
                  <w:marTop w:val="0"/>
                  <w:marBottom w:val="0"/>
                  <w:divBdr>
                    <w:top w:val="none" w:sz="0" w:space="0" w:color="auto"/>
                    <w:left w:val="none" w:sz="0" w:space="0" w:color="auto"/>
                    <w:bottom w:val="none" w:sz="0" w:space="0" w:color="auto"/>
                    <w:right w:val="none" w:sz="0" w:space="0" w:color="auto"/>
                  </w:divBdr>
                  <w:divsChild>
                    <w:div w:id="599066199">
                      <w:marLeft w:val="0"/>
                      <w:marRight w:val="0"/>
                      <w:marTop w:val="0"/>
                      <w:marBottom w:val="0"/>
                      <w:divBdr>
                        <w:top w:val="none" w:sz="0" w:space="0" w:color="auto"/>
                        <w:left w:val="none" w:sz="0" w:space="0" w:color="auto"/>
                        <w:bottom w:val="none" w:sz="0" w:space="0" w:color="auto"/>
                        <w:right w:val="none" w:sz="0" w:space="0" w:color="auto"/>
                      </w:divBdr>
                    </w:div>
                  </w:divsChild>
                </w:div>
                <w:div w:id="1298530591">
                  <w:marLeft w:val="0"/>
                  <w:marRight w:val="0"/>
                  <w:marTop w:val="0"/>
                  <w:marBottom w:val="0"/>
                  <w:divBdr>
                    <w:top w:val="none" w:sz="0" w:space="0" w:color="auto"/>
                    <w:left w:val="none" w:sz="0" w:space="0" w:color="auto"/>
                    <w:bottom w:val="none" w:sz="0" w:space="0" w:color="auto"/>
                    <w:right w:val="none" w:sz="0" w:space="0" w:color="auto"/>
                  </w:divBdr>
                  <w:divsChild>
                    <w:div w:id="1750496079">
                      <w:marLeft w:val="0"/>
                      <w:marRight w:val="0"/>
                      <w:marTop w:val="0"/>
                      <w:marBottom w:val="0"/>
                      <w:divBdr>
                        <w:top w:val="none" w:sz="0" w:space="0" w:color="auto"/>
                        <w:left w:val="none" w:sz="0" w:space="0" w:color="auto"/>
                        <w:bottom w:val="none" w:sz="0" w:space="0" w:color="auto"/>
                        <w:right w:val="none" w:sz="0" w:space="0" w:color="auto"/>
                      </w:divBdr>
                    </w:div>
                    <w:div w:id="2034764219">
                      <w:marLeft w:val="0"/>
                      <w:marRight w:val="0"/>
                      <w:marTop w:val="0"/>
                      <w:marBottom w:val="0"/>
                      <w:divBdr>
                        <w:top w:val="none" w:sz="0" w:space="0" w:color="auto"/>
                        <w:left w:val="none" w:sz="0" w:space="0" w:color="auto"/>
                        <w:bottom w:val="none" w:sz="0" w:space="0" w:color="auto"/>
                        <w:right w:val="none" w:sz="0" w:space="0" w:color="auto"/>
                      </w:divBdr>
                    </w:div>
                  </w:divsChild>
                </w:div>
                <w:div w:id="1307321144">
                  <w:marLeft w:val="0"/>
                  <w:marRight w:val="0"/>
                  <w:marTop w:val="0"/>
                  <w:marBottom w:val="0"/>
                  <w:divBdr>
                    <w:top w:val="none" w:sz="0" w:space="0" w:color="auto"/>
                    <w:left w:val="none" w:sz="0" w:space="0" w:color="auto"/>
                    <w:bottom w:val="none" w:sz="0" w:space="0" w:color="auto"/>
                    <w:right w:val="none" w:sz="0" w:space="0" w:color="auto"/>
                  </w:divBdr>
                  <w:divsChild>
                    <w:div w:id="36438945">
                      <w:marLeft w:val="0"/>
                      <w:marRight w:val="0"/>
                      <w:marTop w:val="0"/>
                      <w:marBottom w:val="0"/>
                      <w:divBdr>
                        <w:top w:val="none" w:sz="0" w:space="0" w:color="auto"/>
                        <w:left w:val="none" w:sz="0" w:space="0" w:color="auto"/>
                        <w:bottom w:val="none" w:sz="0" w:space="0" w:color="auto"/>
                        <w:right w:val="none" w:sz="0" w:space="0" w:color="auto"/>
                      </w:divBdr>
                    </w:div>
                    <w:div w:id="1125730526">
                      <w:marLeft w:val="0"/>
                      <w:marRight w:val="0"/>
                      <w:marTop w:val="0"/>
                      <w:marBottom w:val="0"/>
                      <w:divBdr>
                        <w:top w:val="none" w:sz="0" w:space="0" w:color="auto"/>
                        <w:left w:val="none" w:sz="0" w:space="0" w:color="auto"/>
                        <w:bottom w:val="none" w:sz="0" w:space="0" w:color="auto"/>
                        <w:right w:val="none" w:sz="0" w:space="0" w:color="auto"/>
                      </w:divBdr>
                    </w:div>
                  </w:divsChild>
                </w:div>
                <w:div w:id="1315527629">
                  <w:marLeft w:val="0"/>
                  <w:marRight w:val="0"/>
                  <w:marTop w:val="0"/>
                  <w:marBottom w:val="0"/>
                  <w:divBdr>
                    <w:top w:val="none" w:sz="0" w:space="0" w:color="auto"/>
                    <w:left w:val="none" w:sz="0" w:space="0" w:color="auto"/>
                    <w:bottom w:val="none" w:sz="0" w:space="0" w:color="auto"/>
                    <w:right w:val="none" w:sz="0" w:space="0" w:color="auto"/>
                  </w:divBdr>
                  <w:divsChild>
                    <w:div w:id="411200204">
                      <w:marLeft w:val="0"/>
                      <w:marRight w:val="0"/>
                      <w:marTop w:val="0"/>
                      <w:marBottom w:val="0"/>
                      <w:divBdr>
                        <w:top w:val="none" w:sz="0" w:space="0" w:color="auto"/>
                        <w:left w:val="none" w:sz="0" w:space="0" w:color="auto"/>
                        <w:bottom w:val="none" w:sz="0" w:space="0" w:color="auto"/>
                        <w:right w:val="none" w:sz="0" w:space="0" w:color="auto"/>
                      </w:divBdr>
                    </w:div>
                    <w:div w:id="1143933710">
                      <w:marLeft w:val="0"/>
                      <w:marRight w:val="0"/>
                      <w:marTop w:val="0"/>
                      <w:marBottom w:val="0"/>
                      <w:divBdr>
                        <w:top w:val="none" w:sz="0" w:space="0" w:color="auto"/>
                        <w:left w:val="none" w:sz="0" w:space="0" w:color="auto"/>
                        <w:bottom w:val="none" w:sz="0" w:space="0" w:color="auto"/>
                        <w:right w:val="none" w:sz="0" w:space="0" w:color="auto"/>
                      </w:divBdr>
                    </w:div>
                  </w:divsChild>
                </w:div>
                <w:div w:id="1437478329">
                  <w:marLeft w:val="0"/>
                  <w:marRight w:val="0"/>
                  <w:marTop w:val="0"/>
                  <w:marBottom w:val="0"/>
                  <w:divBdr>
                    <w:top w:val="none" w:sz="0" w:space="0" w:color="auto"/>
                    <w:left w:val="none" w:sz="0" w:space="0" w:color="auto"/>
                    <w:bottom w:val="none" w:sz="0" w:space="0" w:color="auto"/>
                    <w:right w:val="none" w:sz="0" w:space="0" w:color="auto"/>
                  </w:divBdr>
                  <w:divsChild>
                    <w:div w:id="74087665">
                      <w:marLeft w:val="0"/>
                      <w:marRight w:val="0"/>
                      <w:marTop w:val="0"/>
                      <w:marBottom w:val="0"/>
                      <w:divBdr>
                        <w:top w:val="none" w:sz="0" w:space="0" w:color="auto"/>
                        <w:left w:val="none" w:sz="0" w:space="0" w:color="auto"/>
                        <w:bottom w:val="none" w:sz="0" w:space="0" w:color="auto"/>
                        <w:right w:val="none" w:sz="0" w:space="0" w:color="auto"/>
                      </w:divBdr>
                    </w:div>
                  </w:divsChild>
                </w:div>
                <w:div w:id="1465343645">
                  <w:marLeft w:val="0"/>
                  <w:marRight w:val="0"/>
                  <w:marTop w:val="0"/>
                  <w:marBottom w:val="0"/>
                  <w:divBdr>
                    <w:top w:val="none" w:sz="0" w:space="0" w:color="auto"/>
                    <w:left w:val="none" w:sz="0" w:space="0" w:color="auto"/>
                    <w:bottom w:val="none" w:sz="0" w:space="0" w:color="auto"/>
                    <w:right w:val="none" w:sz="0" w:space="0" w:color="auto"/>
                  </w:divBdr>
                  <w:divsChild>
                    <w:div w:id="1069032790">
                      <w:marLeft w:val="0"/>
                      <w:marRight w:val="0"/>
                      <w:marTop w:val="0"/>
                      <w:marBottom w:val="0"/>
                      <w:divBdr>
                        <w:top w:val="none" w:sz="0" w:space="0" w:color="auto"/>
                        <w:left w:val="none" w:sz="0" w:space="0" w:color="auto"/>
                        <w:bottom w:val="none" w:sz="0" w:space="0" w:color="auto"/>
                        <w:right w:val="none" w:sz="0" w:space="0" w:color="auto"/>
                      </w:divBdr>
                    </w:div>
                  </w:divsChild>
                </w:div>
                <w:div w:id="1465462029">
                  <w:marLeft w:val="0"/>
                  <w:marRight w:val="0"/>
                  <w:marTop w:val="0"/>
                  <w:marBottom w:val="0"/>
                  <w:divBdr>
                    <w:top w:val="none" w:sz="0" w:space="0" w:color="auto"/>
                    <w:left w:val="none" w:sz="0" w:space="0" w:color="auto"/>
                    <w:bottom w:val="none" w:sz="0" w:space="0" w:color="auto"/>
                    <w:right w:val="none" w:sz="0" w:space="0" w:color="auto"/>
                  </w:divBdr>
                  <w:divsChild>
                    <w:div w:id="211160434">
                      <w:marLeft w:val="0"/>
                      <w:marRight w:val="0"/>
                      <w:marTop w:val="0"/>
                      <w:marBottom w:val="0"/>
                      <w:divBdr>
                        <w:top w:val="none" w:sz="0" w:space="0" w:color="auto"/>
                        <w:left w:val="none" w:sz="0" w:space="0" w:color="auto"/>
                        <w:bottom w:val="none" w:sz="0" w:space="0" w:color="auto"/>
                        <w:right w:val="none" w:sz="0" w:space="0" w:color="auto"/>
                      </w:divBdr>
                    </w:div>
                    <w:div w:id="1316757425">
                      <w:marLeft w:val="0"/>
                      <w:marRight w:val="0"/>
                      <w:marTop w:val="0"/>
                      <w:marBottom w:val="0"/>
                      <w:divBdr>
                        <w:top w:val="none" w:sz="0" w:space="0" w:color="auto"/>
                        <w:left w:val="none" w:sz="0" w:space="0" w:color="auto"/>
                        <w:bottom w:val="none" w:sz="0" w:space="0" w:color="auto"/>
                        <w:right w:val="none" w:sz="0" w:space="0" w:color="auto"/>
                      </w:divBdr>
                    </w:div>
                  </w:divsChild>
                </w:div>
                <w:div w:id="1501311493">
                  <w:marLeft w:val="0"/>
                  <w:marRight w:val="0"/>
                  <w:marTop w:val="0"/>
                  <w:marBottom w:val="0"/>
                  <w:divBdr>
                    <w:top w:val="none" w:sz="0" w:space="0" w:color="auto"/>
                    <w:left w:val="none" w:sz="0" w:space="0" w:color="auto"/>
                    <w:bottom w:val="none" w:sz="0" w:space="0" w:color="auto"/>
                    <w:right w:val="none" w:sz="0" w:space="0" w:color="auto"/>
                  </w:divBdr>
                  <w:divsChild>
                    <w:div w:id="57368265">
                      <w:marLeft w:val="0"/>
                      <w:marRight w:val="0"/>
                      <w:marTop w:val="0"/>
                      <w:marBottom w:val="0"/>
                      <w:divBdr>
                        <w:top w:val="none" w:sz="0" w:space="0" w:color="auto"/>
                        <w:left w:val="none" w:sz="0" w:space="0" w:color="auto"/>
                        <w:bottom w:val="none" w:sz="0" w:space="0" w:color="auto"/>
                        <w:right w:val="none" w:sz="0" w:space="0" w:color="auto"/>
                      </w:divBdr>
                    </w:div>
                  </w:divsChild>
                </w:div>
                <w:div w:id="1503620791">
                  <w:marLeft w:val="0"/>
                  <w:marRight w:val="0"/>
                  <w:marTop w:val="0"/>
                  <w:marBottom w:val="0"/>
                  <w:divBdr>
                    <w:top w:val="none" w:sz="0" w:space="0" w:color="auto"/>
                    <w:left w:val="none" w:sz="0" w:space="0" w:color="auto"/>
                    <w:bottom w:val="none" w:sz="0" w:space="0" w:color="auto"/>
                    <w:right w:val="none" w:sz="0" w:space="0" w:color="auto"/>
                  </w:divBdr>
                  <w:divsChild>
                    <w:div w:id="1043285459">
                      <w:marLeft w:val="0"/>
                      <w:marRight w:val="0"/>
                      <w:marTop w:val="0"/>
                      <w:marBottom w:val="0"/>
                      <w:divBdr>
                        <w:top w:val="none" w:sz="0" w:space="0" w:color="auto"/>
                        <w:left w:val="none" w:sz="0" w:space="0" w:color="auto"/>
                        <w:bottom w:val="none" w:sz="0" w:space="0" w:color="auto"/>
                        <w:right w:val="none" w:sz="0" w:space="0" w:color="auto"/>
                      </w:divBdr>
                    </w:div>
                    <w:div w:id="1504323695">
                      <w:marLeft w:val="0"/>
                      <w:marRight w:val="0"/>
                      <w:marTop w:val="0"/>
                      <w:marBottom w:val="0"/>
                      <w:divBdr>
                        <w:top w:val="none" w:sz="0" w:space="0" w:color="auto"/>
                        <w:left w:val="none" w:sz="0" w:space="0" w:color="auto"/>
                        <w:bottom w:val="none" w:sz="0" w:space="0" w:color="auto"/>
                        <w:right w:val="none" w:sz="0" w:space="0" w:color="auto"/>
                      </w:divBdr>
                    </w:div>
                  </w:divsChild>
                </w:div>
                <w:div w:id="1512184567">
                  <w:marLeft w:val="0"/>
                  <w:marRight w:val="0"/>
                  <w:marTop w:val="0"/>
                  <w:marBottom w:val="0"/>
                  <w:divBdr>
                    <w:top w:val="none" w:sz="0" w:space="0" w:color="auto"/>
                    <w:left w:val="none" w:sz="0" w:space="0" w:color="auto"/>
                    <w:bottom w:val="none" w:sz="0" w:space="0" w:color="auto"/>
                    <w:right w:val="none" w:sz="0" w:space="0" w:color="auto"/>
                  </w:divBdr>
                  <w:divsChild>
                    <w:div w:id="77102281">
                      <w:marLeft w:val="0"/>
                      <w:marRight w:val="0"/>
                      <w:marTop w:val="0"/>
                      <w:marBottom w:val="0"/>
                      <w:divBdr>
                        <w:top w:val="none" w:sz="0" w:space="0" w:color="auto"/>
                        <w:left w:val="none" w:sz="0" w:space="0" w:color="auto"/>
                        <w:bottom w:val="none" w:sz="0" w:space="0" w:color="auto"/>
                        <w:right w:val="none" w:sz="0" w:space="0" w:color="auto"/>
                      </w:divBdr>
                    </w:div>
                    <w:div w:id="813528189">
                      <w:marLeft w:val="0"/>
                      <w:marRight w:val="0"/>
                      <w:marTop w:val="0"/>
                      <w:marBottom w:val="0"/>
                      <w:divBdr>
                        <w:top w:val="none" w:sz="0" w:space="0" w:color="auto"/>
                        <w:left w:val="none" w:sz="0" w:space="0" w:color="auto"/>
                        <w:bottom w:val="none" w:sz="0" w:space="0" w:color="auto"/>
                        <w:right w:val="none" w:sz="0" w:space="0" w:color="auto"/>
                      </w:divBdr>
                    </w:div>
                  </w:divsChild>
                </w:div>
                <w:div w:id="1519351105">
                  <w:marLeft w:val="0"/>
                  <w:marRight w:val="0"/>
                  <w:marTop w:val="0"/>
                  <w:marBottom w:val="0"/>
                  <w:divBdr>
                    <w:top w:val="none" w:sz="0" w:space="0" w:color="auto"/>
                    <w:left w:val="none" w:sz="0" w:space="0" w:color="auto"/>
                    <w:bottom w:val="none" w:sz="0" w:space="0" w:color="auto"/>
                    <w:right w:val="none" w:sz="0" w:space="0" w:color="auto"/>
                  </w:divBdr>
                  <w:divsChild>
                    <w:div w:id="391120005">
                      <w:marLeft w:val="0"/>
                      <w:marRight w:val="0"/>
                      <w:marTop w:val="0"/>
                      <w:marBottom w:val="0"/>
                      <w:divBdr>
                        <w:top w:val="none" w:sz="0" w:space="0" w:color="auto"/>
                        <w:left w:val="none" w:sz="0" w:space="0" w:color="auto"/>
                        <w:bottom w:val="none" w:sz="0" w:space="0" w:color="auto"/>
                        <w:right w:val="none" w:sz="0" w:space="0" w:color="auto"/>
                      </w:divBdr>
                    </w:div>
                    <w:div w:id="1004867869">
                      <w:marLeft w:val="0"/>
                      <w:marRight w:val="0"/>
                      <w:marTop w:val="0"/>
                      <w:marBottom w:val="0"/>
                      <w:divBdr>
                        <w:top w:val="none" w:sz="0" w:space="0" w:color="auto"/>
                        <w:left w:val="none" w:sz="0" w:space="0" w:color="auto"/>
                        <w:bottom w:val="none" w:sz="0" w:space="0" w:color="auto"/>
                        <w:right w:val="none" w:sz="0" w:space="0" w:color="auto"/>
                      </w:divBdr>
                    </w:div>
                    <w:div w:id="1020275309">
                      <w:marLeft w:val="0"/>
                      <w:marRight w:val="0"/>
                      <w:marTop w:val="0"/>
                      <w:marBottom w:val="0"/>
                      <w:divBdr>
                        <w:top w:val="none" w:sz="0" w:space="0" w:color="auto"/>
                        <w:left w:val="none" w:sz="0" w:space="0" w:color="auto"/>
                        <w:bottom w:val="none" w:sz="0" w:space="0" w:color="auto"/>
                        <w:right w:val="none" w:sz="0" w:space="0" w:color="auto"/>
                      </w:divBdr>
                    </w:div>
                    <w:div w:id="2126193221">
                      <w:marLeft w:val="0"/>
                      <w:marRight w:val="0"/>
                      <w:marTop w:val="0"/>
                      <w:marBottom w:val="0"/>
                      <w:divBdr>
                        <w:top w:val="none" w:sz="0" w:space="0" w:color="auto"/>
                        <w:left w:val="none" w:sz="0" w:space="0" w:color="auto"/>
                        <w:bottom w:val="none" w:sz="0" w:space="0" w:color="auto"/>
                        <w:right w:val="none" w:sz="0" w:space="0" w:color="auto"/>
                      </w:divBdr>
                    </w:div>
                  </w:divsChild>
                </w:div>
                <w:div w:id="1628123742">
                  <w:marLeft w:val="0"/>
                  <w:marRight w:val="0"/>
                  <w:marTop w:val="0"/>
                  <w:marBottom w:val="0"/>
                  <w:divBdr>
                    <w:top w:val="none" w:sz="0" w:space="0" w:color="auto"/>
                    <w:left w:val="none" w:sz="0" w:space="0" w:color="auto"/>
                    <w:bottom w:val="none" w:sz="0" w:space="0" w:color="auto"/>
                    <w:right w:val="none" w:sz="0" w:space="0" w:color="auto"/>
                  </w:divBdr>
                  <w:divsChild>
                    <w:div w:id="295380103">
                      <w:marLeft w:val="0"/>
                      <w:marRight w:val="0"/>
                      <w:marTop w:val="0"/>
                      <w:marBottom w:val="0"/>
                      <w:divBdr>
                        <w:top w:val="none" w:sz="0" w:space="0" w:color="auto"/>
                        <w:left w:val="none" w:sz="0" w:space="0" w:color="auto"/>
                        <w:bottom w:val="none" w:sz="0" w:space="0" w:color="auto"/>
                        <w:right w:val="none" w:sz="0" w:space="0" w:color="auto"/>
                      </w:divBdr>
                    </w:div>
                  </w:divsChild>
                </w:div>
                <w:div w:id="1640649196">
                  <w:marLeft w:val="0"/>
                  <w:marRight w:val="0"/>
                  <w:marTop w:val="0"/>
                  <w:marBottom w:val="0"/>
                  <w:divBdr>
                    <w:top w:val="none" w:sz="0" w:space="0" w:color="auto"/>
                    <w:left w:val="none" w:sz="0" w:space="0" w:color="auto"/>
                    <w:bottom w:val="none" w:sz="0" w:space="0" w:color="auto"/>
                    <w:right w:val="none" w:sz="0" w:space="0" w:color="auto"/>
                  </w:divBdr>
                  <w:divsChild>
                    <w:div w:id="305286742">
                      <w:marLeft w:val="0"/>
                      <w:marRight w:val="0"/>
                      <w:marTop w:val="0"/>
                      <w:marBottom w:val="0"/>
                      <w:divBdr>
                        <w:top w:val="none" w:sz="0" w:space="0" w:color="auto"/>
                        <w:left w:val="none" w:sz="0" w:space="0" w:color="auto"/>
                        <w:bottom w:val="none" w:sz="0" w:space="0" w:color="auto"/>
                        <w:right w:val="none" w:sz="0" w:space="0" w:color="auto"/>
                      </w:divBdr>
                    </w:div>
                  </w:divsChild>
                </w:div>
                <w:div w:id="1655644254">
                  <w:marLeft w:val="0"/>
                  <w:marRight w:val="0"/>
                  <w:marTop w:val="0"/>
                  <w:marBottom w:val="0"/>
                  <w:divBdr>
                    <w:top w:val="none" w:sz="0" w:space="0" w:color="auto"/>
                    <w:left w:val="none" w:sz="0" w:space="0" w:color="auto"/>
                    <w:bottom w:val="none" w:sz="0" w:space="0" w:color="auto"/>
                    <w:right w:val="none" w:sz="0" w:space="0" w:color="auto"/>
                  </w:divBdr>
                  <w:divsChild>
                    <w:div w:id="186796360">
                      <w:marLeft w:val="0"/>
                      <w:marRight w:val="0"/>
                      <w:marTop w:val="0"/>
                      <w:marBottom w:val="0"/>
                      <w:divBdr>
                        <w:top w:val="none" w:sz="0" w:space="0" w:color="auto"/>
                        <w:left w:val="none" w:sz="0" w:space="0" w:color="auto"/>
                        <w:bottom w:val="none" w:sz="0" w:space="0" w:color="auto"/>
                        <w:right w:val="none" w:sz="0" w:space="0" w:color="auto"/>
                      </w:divBdr>
                    </w:div>
                  </w:divsChild>
                </w:div>
                <w:div w:id="1675567834">
                  <w:marLeft w:val="0"/>
                  <w:marRight w:val="0"/>
                  <w:marTop w:val="0"/>
                  <w:marBottom w:val="0"/>
                  <w:divBdr>
                    <w:top w:val="none" w:sz="0" w:space="0" w:color="auto"/>
                    <w:left w:val="none" w:sz="0" w:space="0" w:color="auto"/>
                    <w:bottom w:val="none" w:sz="0" w:space="0" w:color="auto"/>
                    <w:right w:val="none" w:sz="0" w:space="0" w:color="auto"/>
                  </w:divBdr>
                  <w:divsChild>
                    <w:div w:id="1876455394">
                      <w:marLeft w:val="0"/>
                      <w:marRight w:val="0"/>
                      <w:marTop w:val="0"/>
                      <w:marBottom w:val="0"/>
                      <w:divBdr>
                        <w:top w:val="none" w:sz="0" w:space="0" w:color="auto"/>
                        <w:left w:val="none" w:sz="0" w:space="0" w:color="auto"/>
                        <w:bottom w:val="none" w:sz="0" w:space="0" w:color="auto"/>
                        <w:right w:val="none" w:sz="0" w:space="0" w:color="auto"/>
                      </w:divBdr>
                    </w:div>
                  </w:divsChild>
                </w:div>
                <w:div w:id="1676955139">
                  <w:marLeft w:val="0"/>
                  <w:marRight w:val="0"/>
                  <w:marTop w:val="0"/>
                  <w:marBottom w:val="0"/>
                  <w:divBdr>
                    <w:top w:val="none" w:sz="0" w:space="0" w:color="auto"/>
                    <w:left w:val="none" w:sz="0" w:space="0" w:color="auto"/>
                    <w:bottom w:val="none" w:sz="0" w:space="0" w:color="auto"/>
                    <w:right w:val="none" w:sz="0" w:space="0" w:color="auto"/>
                  </w:divBdr>
                  <w:divsChild>
                    <w:div w:id="1951740400">
                      <w:marLeft w:val="0"/>
                      <w:marRight w:val="0"/>
                      <w:marTop w:val="0"/>
                      <w:marBottom w:val="0"/>
                      <w:divBdr>
                        <w:top w:val="none" w:sz="0" w:space="0" w:color="auto"/>
                        <w:left w:val="none" w:sz="0" w:space="0" w:color="auto"/>
                        <w:bottom w:val="none" w:sz="0" w:space="0" w:color="auto"/>
                        <w:right w:val="none" w:sz="0" w:space="0" w:color="auto"/>
                      </w:divBdr>
                    </w:div>
                  </w:divsChild>
                </w:div>
                <w:div w:id="1692025896">
                  <w:marLeft w:val="0"/>
                  <w:marRight w:val="0"/>
                  <w:marTop w:val="0"/>
                  <w:marBottom w:val="0"/>
                  <w:divBdr>
                    <w:top w:val="none" w:sz="0" w:space="0" w:color="auto"/>
                    <w:left w:val="none" w:sz="0" w:space="0" w:color="auto"/>
                    <w:bottom w:val="none" w:sz="0" w:space="0" w:color="auto"/>
                    <w:right w:val="none" w:sz="0" w:space="0" w:color="auto"/>
                  </w:divBdr>
                  <w:divsChild>
                    <w:div w:id="1390571173">
                      <w:marLeft w:val="0"/>
                      <w:marRight w:val="0"/>
                      <w:marTop w:val="0"/>
                      <w:marBottom w:val="0"/>
                      <w:divBdr>
                        <w:top w:val="none" w:sz="0" w:space="0" w:color="auto"/>
                        <w:left w:val="none" w:sz="0" w:space="0" w:color="auto"/>
                        <w:bottom w:val="none" w:sz="0" w:space="0" w:color="auto"/>
                        <w:right w:val="none" w:sz="0" w:space="0" w:color="auto"/>
                      </w:divBdr>
                    </w:div>
                  </w:divsChild>
                </w:div>
                <w:div w:id="1698239075">
                  <w:marLeft w:val="0"/>
                  <w:marRight w:val="0"/>
                  <w:marTop w:val="0"/>
                  <w:marBottom w:val="0"/>
                  <w:divBdr>
                    <w:top w:val="none" w:sz="0" w:space="0" w:color="auto"/>
                    <w:left w:val="none" w:sz="0" w:space="0" w:color="auto"/>
                    <w:bottom w:val="none" w:sz="0" w:space="0" w:color="auto"/>
                    <w:right w:val="none" w:sz="0" w:space="0" w:color="auto"/>
                  </w:divBdr>
                  <w:divsChild>
                    <w:div w:id="2105148525">
                      <w:marLeft w:val="0"/>
                      <w:marRight w:val="0"/>
                      <w:marTop w:val="0"/>
                      <w:marBottom w:val="0"/>
                      <w:divBdr>
                        <w:top w:val="none" w:sz="0" w:space="0" w:color="auto"/>
                        <w:left w:val="none" w:sz="0" w:space="0" w:color="auto"/>
                        <w:bottom w:val="none" w:sz="0" w:space="0" w:color="auto"/>
                        <w:right w:val="none" w:sz="0" w:space="0" w:color="auto"/>
                      </w:divBdr>
                    </w:div>
                  </w:divsChild>
                </w:div>
                <w:div w:id="1769303037">
                  <w:marLeft w:val="0"/>
                  <w:marRight w:val="0"/>
                  <w:marTop w:val="0"/>
                  <w:marBottom w:val="0"/>
                  <w:divBdr>
                    <w:top w:val="none" w:sz="0" w:space="0" w:color="auto"/>
                    <w:left w:val="none" w:sz="0" w:space="0" w:color="auto"/>
                    <w:bottom w:val="none" w:sz="0" w:space="0" w:color="auto"/>
                    <w:right w:val="none" w:sz="0" w:space="0" w:color="auto"/>
                  </w:divBdr>
                  <w:divsChild>
                    <w:div w:id="1312253285">
                      <w:marLeft w:val="0"/>
                      <w:marRight w:val="0"/>
                      <w:marTop w:val="0"/>
                      <w:marBottom w:val="0"/>
                      <w:divBdr>
                        <w:top w:val="none" w:sz="0" w:space="0" w:color="auto"/>
                        <w:left w:val="none" w:sz="0" w:space="0" w:color="auto"/>
                        <w:bottom w:val="none" w:sz="0" w:space="0" w:color="auto"/>
                        <w:right w:val="none" w:sz="0" w:space="0" w:color="auto"/>
                      </w:divBdr>
                    </w:div>
                  </w:divsChild>
                </w:div>
                <w:div w:id="1771320075">
                  <w:marLeft w:val="0"/>
                  <w:marRight w:val="0"/>
                  <w:marTop w:val="0"/>
                  <w:marBottom w:val="0"/>
                  <w:divBdr>
                    <w:top w:val="none" w:sz="0" w:space="0" w:color="auto"/>
                    <w:left w:val="none" w:sz="0" w:space="0" w:color="auto"/>
                    <w:bottom w:val="none" w:sz="0" w:space="0" w:color="auto"/>
                    <w:right w:val="none" w:sz="0" w:space="0" w:color="auto"/>
                  </w:divBdr>
                  <w:divsChild>
                    <w:div w:id="892157942">
                      <w:marLeft w:val="0"/>
                      <w:marRight w:val="0"/>
                      <w:marTop w:val="0"/>
                      <w:marBottom w:val="0"/>
                      <w:divBdr>
                        <w:top w:val="none" w:sz="0" w:space="0" w:color="auto"/>
                        <w:left w:val="none" w:sz="0" w:space="0" w:color="auto"/>
                        <w:bottom w:val="none" w:sz="0" w:space="0" w:color="auto"/>
                        <w:right w:val="none" w:sz="0" w:space="0" w:color="auto"/>
                      </w:divBdr>
                    </w:div>
                  </w:divsChild>
                </w:div>
                <w:div w:id="1784569819">
                  <w:marLeft w:val="0"/>
                  <w:marRight w:val="0"/>
                  <w:marTop w:val="0"/>
                  <w:marBottom w:val="0"/>
                  <w:divBdr>
                    <w:top w:val="none" w:sz="0" w:space="0" w:color="auto"/>
                    <w:left w:val="none" w:sz="0" w:space="0" w:color="auto"/>
                    <w:bottom w:val="none" w:sz="0" w:space="0" w:color="auto"/>
                    <w:right w:val="none" w:sz="0" w:space="0" w:color="auto"/>
                  </w:divBdr>
                  <w:divsChild>
                    <w:div w:id="440534229">
                      <w:marLeft w:val="0"/>
                      <w:marRight w:val="0"/>
                      <w:marTop w:val="0"/>
                      <w:marBottom w:val="0"/>
                      <w:divBdr>
                        <w:top w:val="none" w:sz="0" w:space="0" w:color="auto"/>
                        <w:left w:val="none" w:sz="0" w:space="0" w:color="auto"/>
                        <w:bottom w:val="none" w:sz="0" w:space="0" w:color="auto"/>
                        <w:right w:val="none" w:sz="0" w:space="0" w:color="auto"/>
                      </w:divBdr>
                    </w:div>
                  </w:divsChild>
                </w:div>
                <w:div w:id="1857577210">
                  <w:marLeft w:val="0"/>
                  <w:marRight w:val="0"/>
                  <w:marTop w:val="0"/>
                  <w:marBottom w:val="0"/>
                  <w:divBdr>
                    <w:top w:val="none" w:sz="0" w:space="0" w:color="auto"/>
                    <w:left w:val="none" w:sz="0" w:space="0" w:color="auto"/>
                    <w:bottom w:val="none" w:sz="0" w:space="0" w:color="auto"/>
                    <w:right w:val="none" w:sz="0" w:space="0" w:color="auto"/>
                  </w:divBdr>
                  <w:divsChild>
                    <w:div w:id="1633056776">
                      <w:marLeft w:val="0"/>
                      <w:marRight w:val="0"/>
                      <w:marTop w:val="0"/>
                      <w:marBottom w:val="0"/>
                      <w:divBdr>
                        <w:top w:val="none" w:sz="0" w:space="0" w:color="auto"/>
                        <w:left w:val="none" w:sz="0" w:space="0" w:color="auto"/>
                        <w:bottom w:val="none" w:sz="0" w:space="0" w:color="auto"/>
                        <w:right w:val="none" w:sz="0" w:space="0" w:color="auto"/>
                      </w:divBdr>
                    </w:div>
                  </w:divsChild>
                </w:div>
                <w:div w:id="1862627987">
                  <w:marLeft w:val="0"/>
                  <w:marRight w:val="0"/>
                  <w:marTop w:val="0"/>
                  <w:marBottom w:val="0"/>
                  <w:divBdr>
                    <w:top w:val="none" w:sz="0" w:space="0" w:color="auto"/>
                    <w:left w:val="none" w:sz="0" w:space="0" w:color="auto"/>
                    <w:bottom w:val="none" w:sz="0" w:space="0" w:color="auto"/>
                    <w:right w:val="none" w:sz="0" w:space="0" w:color="auto"/>
                  </w:divBdr>
                  <w:divsChild>
                    <w:div w:id="1033992747">
                      <w:marLeft w:val="0"/>
                      <w:marRight w:val="0"/>
                      <w:marTop w:val="0"/>
                      <w:marBottom w:val="0"/>
                      <w:divBdr>
                        <w:top w:val="none" w:sz="0" w:space="0" w:color="auto"/>
                        <w:left w:val="none" w:sz="0" w:space="0" w:color="auto"/>
                        <w:bottom w:val="none" w:sz="0" w:space="0" w:color="auto"/>
                        <w:right w:val="none" w:sz="0" w:space="0" w:color="auto"/>
                      </w:divBdr>
                    </w:div>
                  </w:divsChild>
                </w:div>
                <w:div w:id="1906528505">
                  <w:marLeft w:val="0"/>
                  <w:marRight w:val="0"/>
                  <w:marTop w:val="0"/>
                  <w:marBottom w:val="0"/>
                  <w:divBdr>
                    <w:top w:val="none" w:sz="0" w:space="0" w:color="auto"/>
                    <w:left w:val="none" w:sz="0" w:space="0" w:color="auto"/>
                    <w:bottom w:val="none" w:sz="0" w:space="0" w:color="auto"/>
                    <w:right w:val="none" w:sz="0" w:space="0" w:color="auto"/>
                  </w:divBdr>
                  <w:divsChild>
                    <w:div w:id="564997129">
                      <w:marLeft w:val="0"/>
                      <w:marRight w:val="0"/>
                      <w:marTop w:val="0"/>
                      <w:marBottom w:val="0"/>
                      <w:divBdr>
                        <w:top w:val="none" w:sz="0" w:space="0" w:color="auto"/>
                        <w:left w:val="none" w:sz="0" w:space="0" w:color="auto"/>
                        <w:bottom w:val="none" w:sz="0" w:space="0" w:color="auto"/>
                        <w:right w:val="none" w:sz="0" w:space="0" w:color="auto"/>
                      </w:divBdr>
                    </w:div>
                  </w:divsChild>
                </w:div>
                <w:div w:id="1917083049">
                  <w:marLeft w:val="0"/>
                  <w:marRight w:val="0"/>
                  <w:marTop w:val="0"/>
                  <w:marBottom w:val="0"/>
                  <w:divBdr>
                    <w:top w:val="none" w:sz="0" w:space="0" w:color="auto"/>
                    <w:left w:val="none" w:sz="0" w:space="0" w:color="auto"/>
                    <w:bottom w:val="none" w:sz="0" w:space="0" w:color="auto"/>
                    <w:right w:val="none" w:sz="0" w:space="0" w:color="auto"/>
                  </w:divBdr>
                  <w:divsChild>
                    <w:div w:id="2080325970">
                      <w:marLeft w:val="0"/>
                      <w:marRight w:val="0"/>
                      <w:marTop w:val="0"/>
                      <w:marBottom w:val="0"/>
                      <w:divBdr>
                        <w:top w:val="none" w:sz="0" w:space="0" w:color="auto"/>
                        <w:left w:val="none" w:sz="0" w:space="0" w:color="auto"/>
                        <w:bottom w:val="none" w:sz="0" w:space="0" w:color="auto"/>
                        <w:right w:val="none" w:sz="0" w:space="0" w:color="auto"/>
                      </w:divBdr>
                    </w:div>
                  </w:divsChild>
                </w:div>
                <w:div w:id="2003728333">
                  <w:marLeft w:val="0"/>
                  <w:marRight w:val="0"/>
                  <w:marTop w:val="0"/>
                  <w:marBottom w:val="0"/>
                  <w:divBdr>
                    <w:top w:val="none" w:sz="0" w:space="0" w:color="auto"/>
                    <w:left w:val="none" w:sz="0" w:space="0" w:color="auto"/>
                    <w:bottom w:val="none" w:sz="0" w:space="0" w:color="auto"/>
                    <w:right w:val="none" w:sz="0" w:space="0" w:color="auto"/>
                  </w:divBdr>
                  <w:divsChild>
                    <w:div w:id="213543813">
                      <w:marLeft w:val="0"/>
                      <w:marRight w:val="0"/>
                      <w:marTop w:val="0"/>
                      <w:marBottom w:val="0"/>
                      <w:divBdr>
                        <w:top w:val="none" w:sz="0" w:space="0" w:color="auto"/>
                        <w:left w:val="none" w:sz="0" w:space="0" w:color="auto"/>
                        <w:bottom w:val="none" w:sz="0" w:space="0" w:color="auto"/>
                        <w:right w:val="none" w:sz="0" w:space="0" w:color="auto"/>
                      </w:divBdr>
                    </w:div>
                    <w:div w:id="368452106">
                      <w:marLeft w:val="0"/>
                      <w:marRight w:val="0"/>
                      <w:marTop w:val="0"/>
                      <w:marBottom w:val="0"/>
                      <w:divBdr>
                        <w:top w:val="none" w:sz="0" w:space="0" w:color="auto"/>
                        <w:left w:val="none" w:sz="0" w:space="0" w:color="auto"/>
                        <w:bottom w:val="none" w:sz="0" w:space="0" w:color="auto"/>
                        <w:right w:val="none" w:sz="0" w:space="0" w:color="auto"/>
                      </w:divBdr>
                    </w:div>
                    <w:div w:id="1018892329">
                      <w:marLeft w:val="0"/>
                      <w:marRight w:val="0"/>
                      <w:marTop w:val="0"/>
                      <w:marBottom w:val="0"/>
                      <w:divBdr>
                        <w:top w:val="none" w:sz="0" w:space="0" w:color="auto"/>
                        <w:left w:val="none" w:sz="0" w:space="0" w:color="auto"/>
                        <w:bottom w:val="none" w:sz="0" w:space="0" w:color="auto"/>
                        <w:right w:val="none" w:sz="0" w:space="0" w:color="auto"/>
                      </w:divBdr>
                    </w:div>
                    <w:div w:id="2042244491">
                      <w:marLeft w:val="0"/>
                      <w:marRight w:val="0"/>
                      <w:marTop w:val="0"/>
                      <w:marBottom w:val="0"/>
                      <w:divBdr>
                        <w:top w:val="none" w:sz="0" w:space="0" w:color="auto"/>
                        <w:left w:val="none" w:sz="0" w:space="0" w:color="auto"/>
                        <w:bottom w:val="none" w:sz="0" w:space="0" w:color="auto"/>
                        <w:right w:val="none" w:sz="0" w:space="0" w:color="auto"/>
                      </w:divBdr>
                    </w:div>
                  </w:divsChild>
                </w:div>
                <w:div w:id="2007903192">
                  <w:marLeft w:val="0"/>
                  <w:marRight w:val="0"/>
                  <w:marTop w:val="0"/>
                  <w:marBottom w:val="0"/>
                  <w:divBdr>
                    <w:top w:val="none" w:sz="0" w:space="0" w:color="auto"/>
                    <w:left w:val="none" w:sz="0" w:space="0" w:color="auto"/>
                    <w:bottom w:val="none" w:sz="0" w:space="0" w:color="auto"/>
                    <w:right w:val="none" w:sz="0" w:space="0" w:color="auto"/>
                  </w:divBdr>
                  <w:divsChild>
                    <w:div w:id="315455540">
                      <w:marLeft w:val="0"/>
                      <w:marRight w:val="0"/>
                      <w:marTop w:val="0"/>
                      <w:marBottom w:val="0"/>
                      <w:divBdr>
                        <w:top w:val="none" w:sz="0" w:space="0" w:color="auto"/>
                        <w:left w:val="none" w:sz="0" w:space="0" w:color="auto"/>
                        <w:bottom w:val="none" w:sz="0" w:space="0" w:color="auto"/>
                        <w:right w:val="none" w:sz="0" w:space="0" w:color="auto"/>
                      </w:divBdr>
                    </w:div>
                    <w:div w:id="319695517">
                      <w:marLeft w:val="0"/>
                      <w:marRight w:val="0"/>
                      <w:marTop w:val="0"/>
                      <w:marBottom w:val="0"/>
                      <w:divBdr>
                        <w:top w:val="none" w:sz="0" w:space="0" w:color="auto"/>
                        <w:left w:val="none" w:sz="0" w:space="0" w:color="auto"/>
                        <w:bottom w:val="none" w:sz="0" w:space="0" w:color="auto"/>
                        <w:right w:val="none" w:sz="0" w:space="0" w:color="auto"/>
                      </w:divBdr>
                    </w:div>
                    <w:div w:id="546069650">
                      <w:marLeft w:val="0"/>
                      <w:marRight w:val="0"/>
                      <w:marTop w:val="0"/>
                      <w:marBottom w:val="0"/>
                      <w:divBdr>
                        <w:top w:val="none" w:sz="0" w:space="0" w:color="auto"/>
                        <w:left w:val="none" w:sz="0" w:space="0" w:color="auto"/>
                        <w:bottom w:val="none" w:sz="0" w:space="0" w:color="auto"/>
                        <w:right w:val="none" w:sz="0" w:space="0" w:color="auto"/>
                      </w:divBdr>
                    </w:div>
                    <w:div w:id="1422753564">
                      <w:marLeft w:val="0"/>
                      <w:marRight w:val="0"/>
                      <w:marTop w:val="0"/>
                      <w:marBottom w:val="0"/>
                      <w:divBdr>
                        <w:top w:val="none" w:sz="0" w:space="0" w:color="auto"/>
                        <w:left w:val="none" w:sz="0" w:space="0" w:color="auto"/>
                        <w:bottom w:val="none" w:sz="0" w:space="0" w:color="auto"/>
                        <w:right w:val="none" w:sz="0" w:space="0" w:color="auto"/>
                      </w:divBdr>
                    </w:div>
                  </w:divsChild>
                </w:div>
                <w:div w:id="2012489240">
                  <w:marLeft w:val="0"/>
                  <w:marRight w:val="0"/>
                  <w:marTop w:val="0"/>
                  <w:marBottom w:val="0"/>
                  <w:divBdr>
                    <w:top w:val="none" w:sz="0" w:space="0" w:color="auto"/>
                    <w:left w:val="none" w:sz="0" w:space="0" w:color="auto"/>
                    <w:bottom w:val="none" w:sz="0" w:space="0" w:color="auto"/>
                    <w:right w:val="none" w:sz="0" w:space="0" w:color="auto"/>
                  </w:divBdr>
                  <w:divsChild>
                    <w:div w:id="2089885378">
                      <w:marLeft w:val="0"/>
                      <w:marRight w:val="0"/>
                      <w:marTop w:val="0"/>
                      <w:marBottom w:val="0"/>
                      <w:divBdr>
                        <w:top w:val="none" w:sz="0" w:space="0" w:color="auto"/>
                        <w:left w:val="none" w:sz="0" w:space="0" w:color="auto"/>
                        <w:bottom w:val="none" w:sz="0" w:space="0" w:color="auto"/>
                        <w:right w:val="none" w:sz="0" w:space="0" w:color="auto"/>
                      </w:divBdr>
                    </w:div>
                  </w:divsChild>
                </w:div>
                <w:div w:id="2023317184">
                  <w:marLeft w:val="0"/>
                  <w:marRight w:val="0"/>
                  <w:marTop w:val="0"/>
                  <w:marBottom w:val="0"/>
                  <w:divBdr>
                    <w:top w:val="none" w:sz="0" w:space="0" w:color="auto"/>
                    <w:left w:val="none" w:sz="0" w:space="0" w:color="auto"/>
                    <w:bottom w:val="none" w:sz="0" w:space="0" w:color="auto"/>
                    <w:right w:val="none" w:sz="0" w:space="0" w:color="auto"/>
                  </w:divBdr>
                  <w:divsChild>
                    <w:div w:id="1841188702">
                      <w:marLeft w:val="0"/>
                      <w:marRight w:val="0"/>
                      <w:marTop w:val="0"/>
                      <w:marBottom w:val="0"/>
                      <w:divBdr>
                        <w:top w:val="none" w:sz="0" w:space="0" w:color="auto"/>
                        <w:left w:val="none" w:sz="0" w:space="0" w:color="auto"/>
                        <w:bottom w:val="none" w:sz="0" w:space="0" w:color="auto"/>
                        <w:right w:val="none" w:sz="0" w:space="0" w:color="auto"/>
                      </w:divBdr>
                    </w:div>
                    <w:div w:id="1988246842">
                      <w:marLeft w:val="0"/>
                      <w:marRight w:val="0"/>
                      <w:marTop w:val="0"/>
                      <w:marBottom w:val="0"/>
                      <w:divBdr>
                        <w:top w:val="none" w:sz="0" w:space="0" w:color="auto"/>
                        <w:left w:val="none" w:sz="0" w:space="0" w:color="auto"/>
                        <w:bottom w:val="none" w:sz="0" w:space="0" w:color="auto"/>
                        <w:right w:val="none" w:sz="0" w:space="0" w:color="auto"/>
                      </w:divBdr>
                    </w:div>
                  </w:divsChild>
                </w:div>
                <w:div w:id="2036152074">
                  <w:marLeft w:val="0"/>
                  <w:marRight w:val="0"/>
                  <w:marTop w:val="0"/>
                  <w:marBottom w:val="0"/>
                  <w:divBdr>
                    <w:top w:val="none" w:sz="0" w:space="0" w:color="auto"/>
                    <w:left w:val="none" w:sz="0" w:space="0" w:color="auto"/>
                    <w:bottom w:val="none" w:sz="0" w:space="0" w:color="auto"/>
                    <w:right w:val="none" w:sz="0" w:space="0" w:color="auto"/>
                  </w:divBdr>
                  <w:divsChild>
                    <w:div w:id="600259905">
                      <w:marLeft w:val="0"/>
                      <w:marRight w:val="0"/>
                      <w:marTop w:val="0"/>
                      <w:marBottom w:val="0"/>
                      <w:divBdr>
                        <w:top w:val="none" w:sz="0" w:space="0" w:color="auto"/>
                        <w:left w:val="none" w:sz="0" w:space="0" w:color="auto"/>
                        <w:bottom w:val="none" w:sz="0" w:space="0" w:color="auto"/>
                        <w:right w:val="none" w:sz="0" w:space="0" w:color="auto"/>
                      </w:divBdr>
                    </w:div>
                    <w:div w:id="1506555163">
                      <w:marLeft w:val="0"/>
                      <w:marRight w:val="0"/>
                      <w:marTop w:val="0"/>
                      <w:marBottom w:val="0"/>
                      <w:divBdr>
                        <w:top w:val="none" w:sz="0" w:space="0" w:color="auto"/>
                        <w:left w:val="none" w:sz="0" w:space="0" w:color="auto"/>
                        <w:bottom w:val="none" w:sz="0" w:space="0" w:color="auto"/>
                        <w:right w:val="none" w:sz="0" w:space="0" w:color="auto"/>
                      </w:divBdr>
                    </w:div>
                    <w:div w:id="1678311694">
                      <w:marLeft w:val="0"/>
                      <w:marRight w:val="0"/>
                      <w:marTop w:val="0"/>
                      <w:marBottom w:val="0"/>
                      <w:divBdr>
                        <w:top w:val="none" w:sz="0" w:space="0" w:color="auto"/>
                        <w:left w:val="none" w:sz="0" w:space="0" w:color="auto"/>
                        <w:bottom w:val="none" w:sz="0" w:space="0" w:color="auto"/>
                        <w:right w:val="none" w:sz="0" w:space="0" w:color="auto"/>
                      </w:divBdr>
                    </w:div>
                    <w:div w:id="1829831561">
                      <w:marLeft w:val="0"/>
                      <w:marRight w:val="0"/>
                      <w:marTop w:val="0"/>
                      <w:marBottom w:val="0"/>
                      <w:divBdr>
                        <w:top w:val="none" w:sz="0" w:space="0" w:color="auto"/>
                        <w:left w:val="none" w:sz="0" w:space="0" w:color="auto"/>
                        <w:bottom w:val="none" w:sz="0" w:space="0" w:color="auto"/>
                        <w:right w:val="none" w:sz="0" w:space="0" w:color="auto"/>
                      </w:divBdr>
                    </w:div>
                  </w:divsChild>
                </w:div>
                <w:div w:id="2056809860">
                  <w:marLeft w:val="0"/>
                  <w:marRight w:val="0"/>
                  <w:marTop w:val="0"/>
                  <w:marBottom w:val="0"/>
                  <w:divBdr>
                    <w:top w:val="none" w:sz="0" w:space="0" w:color="auto"/>
                    <w:left w:val="none" w:sz="0" w:space="0" w:color="auto"/>
                    <w:bottom w:val="none" w:sz="0" w:space="0" w:color="auto"/>
                    <w:right w:val="none" w:sz="0" w:space="0" w:color="auto"/>
                  </w:divBdr>
                  <w:divsChild>
                    <w:div w:id="851723405">
                      <w:marLeft w:val="0"/>
                      <w:marRight w:val="0"/>
                      <w:marTop w:val="0"/>
                      <w:marBottom w:val="0"/>
                      <w:divBdr>
                        <w:top w:val="none" w:sz="0" w:space="0" w:color="auto"/>
                        <w:left w:val="none" w:sz="0" w:space="0" w:color="auto"/>
                        <w:bottom w:val="none" w:sz="0" w:space="0" w:color="auto"/>
                        <w:right w:val="none" w:sz="0" w:space="0" w:color="auto"/>
                      </w:divBdr>
                    </w:div>
                    <w:div w:id="1702514833">
                      <w:marLeft w:val="0"/>
                      <w:marRight w:val="0"/>
                      <w:marTop w:val="0"/>
                      <w:marBottom w:val="0"/>
                      <w:divBdr>
                        <w:top w:val="none" w:sz="0" w:space="0" w:color="auto"/>
                        <w:left w:val="none" w:sz="0" w:space="0" w:color="auto"/>
                        <w:bottom w:val="none" w:sz="0" w:space="0" w:color="auto"/>
                        <w:right w:val="none" w:sz="0" w:space="0" w:color="auto"/>
                      </w:divBdr>
                    </w:div>
                    <w:div w:id="1822889435">
                      <w:marLeft w:val="0"/>
                      <w:marRight w:val="0"/>
                      <w:marTop w:val="0"/>
                      <w:marBottom w:val="0"/>
                      <w:divBdr>
                        <w:top w:val="none" w:sz="0" w:space="0" w:color="auto"/>
                        <w:left w:val="none" w:sz="0" w:space="0" w:color="auto"/>
                        <w:bottom w:val="none" w:sz="0" w:space="0" w:color="auto"/>
                        <w:right w:val="none" w:sz="0" w:space="0" w:color="auto"/>
                      </w:divBdr>
                    </w:div>
                    <w:div w:id="1907641152">
                      <w:marLeft w:val="0"/>
                      <w:marRight w:val="0"/>
                      <w:marTop w:val="0"/>
                      <w:marBottom w:val="0"/>
                      <w:divBdr>
                        <w:top w:val="none" w:sz="0" w:space="0" w:color="auto"/>
                        <w:left w:val="none" w:sz="0" w:space="0" w:color="auto"/>
                        <w:bottom w:val="none" w:sz="0" w:space="0" w:color="auto"/>
                        <w:right w:val="none" w:sz="0" w:space="0" w:color="auto"/>
                      </w:divBdr>
                    </w:div>
                  </w:divsChild>
                </w:div>
                <w:div w:id="2062049079">
                  <w:marLeft w:val="0"/>
                  <w:marRight w:val="0"/>
                  <w:marTop w:val="0"/>
                  <w:marBottom w:val="0"/>
                  <w:divBdr>
                    <w:top w:val="none" w:sz="0" w:space="0" w:color="auto"/>
                    <w:left w:val="none" w:sz="0" w:space="0" w:color="auto"/>
                    <w:bottom w:val="none" w:sz="0" w:space="0" w:color="auto"/>
                    <w:right w:val="none" w:sz="0" w:space="0" w:color="auto"/>
                  </w:divBdr>
                  <w:divsChild>
                    <w:div w:id="553664316">
                      <w:marLeft w:val="0"/>
                      <w:marRight w:val="0"/>
                      <w:marTop w:val="0"/>
                      <w:marBottom w:val="0"/>
                      <w:divBdr>
                        <w:top w:val="none" w:sz="0" w:space="0" w:color="auto"/>
                        <w:left w:val="none" w:sz="0" w:space="0" w:color="auto"/>
                        <w:bottom w:val="none" w:sz="0" w:space="0" w:color="auto"/>
                        <w:right w:val="none" w:sz="0" w:space="0" w:color="auto"/>
                      </w:divBdr>
                    </w:div>
                  </w:divsChild>
                </w:div>
                <w:div w:id="2067295072">
                  <w:marLeft w:val="0"/>
                  <w:marRight w:val="0"/>
                  <w:marTop w:val="0"/>
                  <w:marBottom w:val="0"/>
                  <w:divBdr>
                    <w:top w:val="none" w:sz="0" w:space="0" w:color="auto"/>
                    <w:left w:val="none" w:sz="0" w:space="0" w:color="auto"/>
                    <w:bottom w:val="none" w:sz="0" w:space="0" w:color="auto"/>
                    <w:right w:val="none" w:sz="0" w:space="0" w:color="auto"/>
                  </w:divBdr>
                  <w:divsChild>
                    <w:div w:id="1212233712">
                      <w:marLeft w:val="0"/>
                      <w:marRight w:val="0"/>
                      <w:marTop w:val="0"/>
                      <w:marBottom w:val="0"/>
                      <w:divBdr>
                        <w:top w:val="none" w:sz="0" w:space="0" w:color="auto"/>
                        <w:left w:val="none" w:sz="0" w:space="0" w:color="auto"/>
                        <w:bottom w:val="none" w:sz="0" w:space="0" w:color="auto"/>
                        <w:right w:val="none" w:sz="0" w:space="0" w:color="auto"/>
                      </w:divBdr>
                    </w:div>
                  </w:divsChild>
                </w:div>
                <w:div w:id="2069962224">
                  <w:marLeft w:val="0"/>
                  <w:marRight w:val="0"/>
                  <w:marTop w:val="0"/>
                  <w:marBottom w:val="0"/>
                  <w:divBdr>
                    <w:top w:val="none" w:sz="0" w:space="0" w:color="auto"/>
                    <w:left w:val="none" w:sz="0" w:space="0" w:color="auto"/>
                    <w:bottom w:val="none" w:sz="0" w:space="0" w:color="auto"/>
                    <w:right w:val="none" w:sz="0" w:space="0" w:color="auto"/>
                  </w:divBdr>
                  <w:divsChild>
                    <w:div w:id="964116114">
                      <w:marLeft w:val="0"/>
                      <w:marRight w:val="0"/>
                      <w:marTop w:val="0"/>
                      <w:marBottom w:val="0"/>
                      <w:divBdr>
                        <w:top w:val="none" w:sz="0" w:space="0" w:color="auto"/>
                        <w:left w:val="none" w:sz="0" w:space="0" w:color="auto"/>
                        <w:bottom w:val="none" w:sz="0" w:space="0" w:color="auto"/>
                        <w:right w:val="none" w:sz="0" w:space="0" w:color="auto"/>
                      </w:divBdr>
                    </w:div>
                  </w:divsChild>
                </w:div>
                <w:div w:id="2102526314">
                  <w:marLeft w:val="0"/>
                  <w:marRight w:val="0"/>
                  <w:marTop w:val="0"/>
                  <w:marBottom w:val="0"/>
                  <w:divBdr>
                    <w:top w:val="none" w:sz="0" w:space="0" w:color="auto"/>
                    <w:left w:val="none" w:sz="0" w:space="0" w:color="auto"/>
                    <w:bottom w:val="none" w:sz="0" w:space="0" w:color="auto"/>
                    <w:right w:val="none" w:sz="0" w:space="0" w:color="auto"/>
                  </w:divBdr>
                  <w:divsChild>
                    <w:div w:id="1883250290">
                      <w:marLeft w:val="0"/>
                      <w:marRight w:val="0"/>
                      <w:marTop w:val="0"/>
                      <w:marBottom w:val="0"/>
                      <w:divBdr>
                        <w:top w:val="none" w:sz="0" w:space="0" w:color="auto"/>
                        <w:left w:val="none" w:sz="0" w:space="0" w:color="auto"/>
                        <w:bottom w:val="none" w:sz="0" w:space="0" w:color="auto"/>
                        <w:right w:val="none" w:sz="0" w:space="0" w:color="auto"/>
                      </w:divBdr>
                    </w:div>
                  </w:divsChild>
                </w:div>
                <w:div w:id="2132935268">
                  <w:marLeft w:val="0"/>
                  <w:marRight w:val="0"/>
                  <w:marTop w:val="0"/>
                  <w:marBottom w:val="0"/>
                  <w:divBdr>
                    <w:top w:val="none" w:sz="0" w:space="0" w:color="auto"/>
                    <w:left w:val="none" w:sz="0" w:space="0" w:color="auto"/>
                    <w:bottom w:val="none" w:sz="0" w:space="0" w:color="auto"/>
                    <w:right w:val="none" w:sz="0" w:space="0" w:color="auto"/>
                  </w:divBdr>
                  <w:divsChild>
                    <w:div w:id="80026649">
                      <w:marLeft w:val="0"/>
                      <w:marRight w:val="0"/>
                      <w:marTop w:val="0"/>
                      <w:marBottom w:val="0"/>
                      <w:divBdr>
                        <w:top w:val="none" w:sz="0" w:space="0" w:color="auto"/>
                        <w:left w:val="none" w:sz="0" w:space="0" w:color="auto"/>
                        <w:bottom w:val="none" w:sz="0" w:space="0" w:color="auto"/>
                        <w:right w:val="none" w:sz="0" w:space="0" w:color="auto"/>
                      </w:divBdr>
                    </w:div>
                    <w:div w:id="96292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563449">
          <w:marLeft w:val="0"/>
          <w:marRight w:val="0"/>
          <w:marTop w:val="0"/>
          <w:marBottom w:val="0"/>
          <w:divBdr>
            <w:top w:val="none" w:sz="0" w:space="0" w:color="auto"/>
            <w:left w:val="none" w:sz="0" w:space="0" w:color="auto"/>
            <w:bottom w:val="none" w:sz="0" w:space="0" w:color="auto"/>
            <w:right w:val="none" w:sz="0" w:space="0" w:color="auto"/>
          </w:divBdr>
        </w:div>
        <w:div w:id="1046222282">
          <w:marLeft w:val="0"/>
          <w:marRight w:val="0"/>
          <w:marTop w:val="0"/>
          <w:marBottom w:val="0"/>
          <w:divBdr>
            <w:top w:val="none" w:sz="0" w:space="0" w:color="auto"/>
            <w:left w:val="none" w:sz="0" w:space="0" w:color="auto"/>
            <w:bottom w:val="none" w:sz="0" w:space="0" w:color="auto"/>
            <w:right w:val="none" w:sz="0" w:space="0" w:color="auto"/>
          </w:divBdr>
        </w:div>
        <w:div w:id="1054431007">
          <w:marLeft w:val="0"/>
          <w:marRight w:val="0"/>
          <w:marTop w:val="0"/>
          <w:marBottom w:val="0"/>
          <w:divBdr>
            <w:top w:val="none" w:sz="0" w:space="0" w:color="auto"/>
            <w:left w:val="none" w:sz="0" w:space="0" w:color="auto"/>
            <w:bottom w:val="none" w:sz="0" w:space="0" w:color="auto"/>
            <w:right w:val="none" w:sz="0" w:space="0" w:color="auto"/>
          </w:divBdr>
        </w:div>
        <w:div w:id="1170675328">
          <w:marLeft w:val="0"/>
          <w:marRight w:val="0"/>
          <w:marTop w:val="0"/>
          <w:marBottom w:val="0"/>
          <w:divBdr>
            <w:top w:val="none" w:sz="0" w:space="0" w:color="auto"/>
            <w:left w:val="none" w:sz="0" w:space="0" w:color="auto"/>
            <w:bottom w:val="none" w:sz="0" w:space="0" w:color="auto"/>
            <w:right w:val="none" w:sz="0" w:space="0" w:color="auto"/>
          </w:divBdr>
        </w:div>
        <w:div w:id="1233346107">
          <w:marLeft w:val="0"/>
          <w:marRight w:val="0"/>
          <w:marTop w:val="0"/>
          <w:marBottom w:val="0"/>
          <w:divBdr>
            <w:top w:val="none" w:sz="0" w:space="0" w:color="auto"/>
            <w:left w:val="none" w:sz="0" w:space="0" w:color="auto"/>
            <w:bottom w:val="none" w:sz="0" w:space="0" w:color="auto"/>
            <w:right w:val="none" w:sz="0" w:space="0" w:color="auto"/>
          </w:divBdr>
        </w:div>
        <w:div w:id="1365326978">
          <w:marLeft w:val="0"/>
          <w:marRight w:val="0"/>
          <w:marTop w:val="0"/>
          <w:marBottom w:val="0"/>
          <w:divBdr>
            <w:top w:val="none" w:sz="0" w:space="0" w:color="auto"/>
            <w:left w:val="none" w:sz="0" w:space="0" w:color="auto"/>
            <w:bottom w:val="none" w:sz="0" w:space="0" w:color="auto"/>
            <w:right w:val="none" w:sz="0" w:space="0" w:color="auto"/>
          </w:divBdr>
        </w:div>
        <w:div w:id="1463420509">
          <w:marLeft w:val="0"/>
          <w:marRight w:val="0"/>
          <w:marTop w:val="0"/>
          <w:marBottom w:val="0"/>
          <w:divBdr>
            <w:top w:val="none" w:sz="0" w:space="0" w:color="auto"/>
            <w:left w:val="none" w:sz="0" w:space="0" w:color="auto"/>
            <w:bottom w:val="none" w:sz="0" w:space="0" w:color="auto"/>
            <w:right w:val="none" w:sz="0" w:space="0" w:color="auto"/>
          </w:divBdr>
        </w:div>
        <w:div w:id="1573199049">
          <w:marLeft w:val="0"/>
          <w:marRight w:val="0"/>
          <w:marTop w:val="0"/>
          <w:marBottom w:val="0"/>
          <w:divBdr>
            <w:top w:val="none" w:sz="0" w:space="0" w:color="auto"/>
            <w:left w:val="none" w:sz="0" w:space="0" w:color="auto"/>
            <w:bottom w:val="none" w:sz="0" w:space="0" w:color="auto"/>
            <w:right w:val="none" w:sz="0" w:space="0" w:color="auto"/>
          </w:divBdr>
        </w:div>
        <w:div w:id="1608654937">
          <w:marLeft w:val="0"/>
          <w:marRight w:val="0"/>
          <w:marTop w:val="0"/>
          <w:marBottom w:val="0"/>
          <w:divBdr>
            <w:top w:val="none" w:sz="0" w:space="0" w:color="auto"/>
            <w:left w:val="none" w:sz="0" w:space="0" w:color="auto"/>
            <w:bottom w:val="none" w:sz="0" w:space="0" w:color="auto"/>
            <w:right w:val="none" w:sz="0" w:space="0" w:color="auto"/>
          </w:divBdr>
        </w:div>
        <w:div w:id="1612860090">
          <w:marLeft w:val="0"/>
          <w:marRight w:val="0"/>
          <w:marTop w:val="0"/>
          <w:marBottom w:val="0"/>
          <w:divBdr>
            <w:top w:val="none" w:sz="0" w:space="0" w:color="auto"/>
            <w:left w:val="none" w:sz="0" w:space="0" w:color="auto"/>
            <w:bottom w:val="none" w:sz="0" w:space="0" w:color="auto"/>
            <w:right w:val="none" w:sz="0" w:space="0" w:color="auto"/>
          </w:divBdr>
        </w:div>
        <w:div w:id="1675571701">
          <w:marLeft w:val="0"/>
          <w:marRight w:val="0"/>
          <w:marTop w:val="0"/>
          <w:marBottom w:val="0"/>
          <w:divBdr>
            <w:top w:val="none" w:sz="0" w:space="0" w:color="auto"/>
            <w:left w:val="none" w:sz="0" w:space="0" w:color="auto"/>
            <w:bottom w:val="none" w:sz="0" w:space="0" w:color="auto"/>
            <w:right w:val="none" w:sz="0" w:space="0" w:color="auto"/>
          </w:divBdr>
        </w:div>
        <w:div w:id="1757631478">
          <w:marLeft w:val="0"/>
          <w:marRight w:val="0"/>
          <w:marTop w:val="0"/>
          <w:marBottom w:val="0"/>
          <w:divBdr>
            <w:top w:val="none" w:sz="0" w:space="0" w:color="auto"/>
            <w:left w:val="none" w:sz="0" w:space="0" w:color="auto"/>
            <w:bottom w:val="none" w:sz="0" w:space="0" w:color="auto"/>
            <w:right w:val="none" w:sz="0" w:space="0" w:color="auto"/>
          </w:divBdr>
        </w:div>
        <w:div w:id="1801344255">
          <w:marLeft w:val="0"/>
          <w:marRight w:val="0"/>
          <w:marTop w:val="0"/>
          <w:marBottom w:val="0"/>
          <w:divBdr>
            <w:top w:val="none" w:sz="0" w:space="0" w:color="auto"/>
            <w:left w:val="none" w:sz="0" w:space="0" w:color="auto"/>
            <w:bottom w:val="none" w:sz="0" w:space="0" w:color="auto"/>
            <w:right w:val="none" w:sz="0" w:space="0" w:color="auto"/>
          </w:divBdr>
        </w:div>
        <w:div w:id="1879276194">
          <w:marLeft w:val="0"/>
          <w:marRight w:val="0"/>
          <w:marTop w:val="0"/>
          <w:marBottom w:val="0"/>
          <w:divBdr>
            <w:top w:val="none" w:sz="0" w:space="0" w:color="auto"/>
            <w:left w:val="none" w:sz="0" w:space="0" w:color="auto"/>
            <w:bottom w:val="none" w:sz="0" w:space="0" w:color="auto"/>
            <w:right w:val="none" w:sz="0" w:space="0" w:color="auto"/>
          </w:divBdr>
        </w:div>
        <w:div w:id="1898784966">
          <w:marLeft w:val="0"/>
          <w:marRight w:val="0"/>
          <w:marTop w:val="0"/>
          <w:marBottom w:val="0"/>
          <w:divBdr>
            <w:top w:val="none" w:sz="0" w:space="0" w:color="auto"/>
            <w:left w:val="none" w:sz="0" w:space="0" w:color="auto"/>
            <w:bottom w:val="none" w:sz="0" w:space="0" w:color="auto"/>
            <w:right w:val="none" w:sz="0" w:space="0" w:color="auto"/>
          </w:divBdr>
        </w:div>
        <w:div w:id="1955021132">
          <w:marLeft w:val="0"/>
          <w:marRight w:val="0"/>
          <w:marTop w:val="0"/>
          <w:marBottom w:val="0"/>
          <w:divBdr>
            <w:top w:val="none" w:sz="0" w:space="0" w:color="auto"/>
            <w:left w:val="none" w:sz="0" w:space="0" w:color="auto"/>
            <w:bottom w:val="none" w:sz="0" w:space="0" w:color="auto"/>
            <w:right w:val="none" w:sz="0" w:space="0" w:color="auto"/>
          </w:divBdr>
        </w:div>
        <w:div w:id="1987084014">
          <w:marLeft w:val="0"/>
          <w:marRight w:val="0"/>
          <w:marTop w:val="0"/>
          <w:marBottom w:val="0"/>
          <w:divBdr>
            <w:top w:val="none" w:sz="0" w:space="0" w:color="auto"/>
            <w:left w:val="none" w:sz="0" w:space="0" w:color="auto"/>
            <w:bottom w:val="none" w:sz="0" w:space="0" w:color="auto"/>
            <w:right w:val="none" w:sz="0" w:space="0" w:color="auto"/>
          </w:divBdr>
          <w:divsChild>
            <w:div w:id="1397584260">
              <w:marLeft w:val="0"/>
              <w:marRight w:val="0"/>
              <w:marTop w:val="0"/>
              <w:marBottom w:val="0"/>
              <w:divBdr>
                <w:top w:val="none" w:sz="0" w:space="0" w:color="auto"/>
                <w:left w:val="none" w:sz="0" w:space="0" w:color="auto"/>
                <w:bottom w:val="none" w:sz="0" w:space="0" w:color="auto"/>
                <w:right w:val="none" w:sz="0" w:space="0" w:color="auto"/>
              </w:divBdr>
              <w:divsChild>
                <w:div w:id="7029363">
                  <w:marLeft w:val="0"/>
                  <w:marRight w:val="0"/>
                  <w:marTop w:val="0"/>
                  <w:marBottom w:val="0"/>
                  <w:divBdr>
                    <w:top w:val="none" w:sz="0" w:space="0" w:color="auto"/>
                    <w:left w:val="none" w:sz="0" w:space="0" w:color="auto"/>
                    <w:bottom w:val="none" w:sz="0" w:space="0" w:color="auto"/>
                    <w:right w:val="none" w:sz="0" w:space="0" w:color="auto"/>
                  </w:divBdr>
                  <w:divsChild>
                    <w:div w:id="1973704323">
                      <w:marLeft w:val="0"/>
                      <w:marRight w:val="0"/>
                      <w:marTop w:val="0"/>
                      <w:marBottom w:val="0"/>
                      <w:divBdr>
                        <w:top w:val="none" w:sz="0" w:space="0" w:color="auto"/>
                        <w:left w:val="none" w:sz="0" w:space="0" w:color="auto"/>
                        <w:bottom w:val="none" w:sz="0" w:space="0" w:color="auto"/>
                        <w:right w:val="none" w:sz="0" w:space="0" w:color="auto"/>
                      </w:divBdr>
                    </w:div>
                  </w:divsChild>
                </w:div>
                <w:div w:id="7371658">
                  <w:marLeft w:val="0"/>
                  <w:marRight w:val="0"/>
                  <w:marTop w:val="0"/>
                  <w:marBottom w:val="0"/>
                  <w:divBdr>
                    <w:top w:val="none" w:sz="0" w:space="0" w:color="auto"/>
                    <w:left w:val="none" w:sz="0" w:space="0" w:color="auto"/>
                    <w:bottom w:val="none" w:sz="0" w:space="0" w:color="auto"/>
                    <w:right w:val="none" w:sz="0" w:space="0" w:color="auto"/>
                  </w:divBdr>
                  <w:divsChild>
                    <w:div w:id="635987445">
                      <w:marLeft w:val="0"/>
                      <w:marRight w:val="0"/>
                      <w:marTop w:val="0"/>
                      <w:marBottom w:val="0"/>
                      <w:divBdr>
                        <w:top w:val="none" w:sz="0" w:space="0" w:color="auto"/>
                        <w:left w:val="none" w:sz="0" w:space="0" w:color="auto"/>
                        <w:bottom w:val="none" w:sz="0" w:space="0" w:color="auto"/>
                        <w:right w:val="none" w:sz="0" w:space="0" w:color="auto"/>
                      </w:divBdr>
                    </w:div>
                  </w:divsChild>
                </w:div>
                <w:div w:id="7949840">
                  <w:marLeft w:val="0"/>
                  <w:marRight w:val="0"/>
                  <w:marTop w:val="0"/>
                  <w:marBottom w:val="0"/>
                  <w:divBdr>
                    <w:top w:val="none" w:sz="0" w:space="0" w:color="auto"/>
                    <w:left w:val="none" w:sz="0" w:space="0" w:color="auto"/>
                    <w:bottom w:val="none" w:sz="0" w:space="0" w:color="auto"/>
                    <w:right w:val="none" w:sz="0" w:space="0" w:color="auto"/>
                  </w:divBdr>
                  <w:divsChild>
                    <w:div w:id="1949199351">
                      <w:marLeft w:val="0"/>
                      <w:marRight w:val="0"/>
                      <w:marTop w:val="0"/>
                      <w:marBottom w:val="0"/>
                      <w:divBdr>
                        <w:top w:val="none" w:sz="0" w:space="0" w:color="auto"/>
                        <w:left w:val="none" w:sz="0" w:space="0" w:color="auto"/>
                        <w:bottom w:val="none" w:sz="0" w:space="0" w:color="auto"/>
                        <w:right w:val="none" w:sz="0" w:space="0" w:color="auto"/>
                      </w:divBdr>
                    </w:div>
                  </w:divsChild>
                </w:div>
                <w:div w:id="8916770">
                  <w:marLeft w:val="0"/>
                  <w:marRight w:val="0"/>
                  <w:marTop w:val="0"/>
                  <w:marBottom w:val="0"/>
                  <w:divBdr>
                    <w:top w:val="none" w:sz="0" w:space="0" w:color="auto"/>
                    <w:left w:val="none" w:sz="0" w:space="0" w:color="auto"/>
                    <w:bottom w:val="none" w:sz="0" w:space="0" w:color="auto"/>
                    <w:right w:val="none" w:sz="0" w:space="0" w:color="auto"/>
                  </w:divBdr>
                  <w:divsChild>
                    <w:div w:id="1297878771">
                      <w:marLeft w:val="0"/>
                      <w:marRight w:val="0"/>
                      <w:marTop w:val="0"/>
                      <w:marBottom w:val="0"/>
                      <w:divBdr>
                        <w:top w:val="none" w:sz="0" w:space="0" w:color="auto"/>
                        <w:left w:val="none" w:sz="0" w:space="0" w:color="auto"/>
                        <w:bottom w:val="none" w:sz="0" w:space="0" w:color="auto"/>
                        <w:right w:val="none" w:sz="0" w:space="0" w:color="auto"/>
                      </w:divBdr>
                    </w:div>
                  </w:divsChild>
                </w:div>
                <w:div w:id="23798158">
                  <w:marLeft w:val="0"/>
                  <w:marRight w:val="0"/>
                  <w:marTop w:val="0"/>
                  <w:marBottom w:val="0"/>
                  <w:divBdr>
                    <w:top w:val="none" w:sz="0" w:space="0" w:color="auto"/>
                    <w:left w:val="none" w:sz="0" w:space="0" w:color="auto"/>
                    <w:bottom w:val="none" w:sz="0" w:space="0" w:color="auto"/>
                    <w:right w:val="none" w:sz="0" w:space="0" w:color="auto"/>
                  </w:divBdr>
                  <w:divsChild>
                    <w:div w:id="274213777">
                      <w:marLeft w:val="0"/>
                      <w:marRight w:val="0"/>
                      <w:marTop w:val="0"/>
                      <w:marBottom w:val="0"/>
                      <w:divBdr>
                        <w:top w:val="none" w:sz="0" w:space="0" w:color="auto"/>
                        <w:left w:val="none" w:sz="0" w:space="0" w:color="auto"/>
                        <w:bottom w:val="none" w:sz="0" w:space="0" w:color="auto"/>
                        <w:right w:val="none" w:sz="0" w:space="0" w:color="auto"/>
                      </w:divBdr>
                    </w:div>
                  </w:divsChild>
                </w:div>
                <w:div w:id="24911616">
                  <w:marLeft w:val="0"/>
                  <w:marRight w:val="0"/>
                  <w:marTop w:val="0"/>
                  <w:marBottom w:val="0"/>
                  <w:divBdr>
                    <w:top w:val="none" w:sz="0" w:space="0" w:color="auto"/>
                    <w:left w:val="none" w:sz="0" w:space="0" w:color="auto"/>
                    <w:bottom w:val="none" w:sz="0" w:space="0" w:color="auto"/>
                    <w:right w:val="none" w:sz="0" w:space="0" w:color="auto"/>
                  </w:divBdr>
                  <w:divsChild>
                    <w:div w:id="1531644021">
                      <w:marLeft w:val="0"/>
                      <w:marRight w:val="0"/>
                      <w:marTop w:val="0"/>
                      <w:marBottom w:val="0"/>
                      <w:divBdr>
                        <w:top w:val="none" w:sz="0" w:space="0" w:color="auto"/>
                        <w:left w:val="none" w:sz="0" w:space="0" w:color="auto"/>
                        <w:bottom w:val="none" w:sz="0" w:space="0" w:color="auto"/>
                        <w:right w:val="none" w:sz="0" w:space="0" w:color="auto"/>
                      </w:divBdr>
                    </w:div>
                  </w:divsChild>
                </w:div>
                <w:div w:id="36206484">
                  <w:marLeft w:val="0"/>
                  <w:marRight w:val="0"/>
                  <w:marTop w:val="0"/>
                  <w:marBottom w:val="0"/>
                  <w:divBdr>
                    <w:top w:val="none" w:sz="0" w:space="0" w:color="auto"/>
                    <w:left w:val="none" w:sz="0" w:space="0" w:color="auto"/>
                    <w:bottom w:val="none" w:sz="0" w:space="0" w:color="auto"/>
                    <w:right w:val="none" w:sz="0" w:space="0" w:color="auto"/>
                  </w:divBdr>
                  <w:divsChild>
                    <w:div w:id="295644713">
                      <w:marLeft w:val="0"/>
                      <w:marRight w:val="0"/>
                      <w:marTop w:val="0"/>
                      <w:marBottom w:val="0"/>
                      <w:divBdr>
                        <w:top w:val="none" w:sz="0" w:space="0" w:color="auto"/>
                        <w:left w:val="none" w:sz="0" w:space="0" w:color="auto"/>
                        <w:bottom w:val="none" w:sz="0" w:space="0" w:color="auto"/>
                        <w:right w:val="none" w:sz="0" w:space="0" w:color="auto"/>
                      </w:divBdr>
                    </w:div>
                    <w:div w:id="469127474">
                      <w:marLeft w:val="0"/>
                      <w:marRight w:val="0"/>
                      <w:marTop w:val="0"/>
                      <w:marBottom w:val="0"/>
                      <w:divBdr>
                        <w:top w:val="none" w:sz="0" w:space="0" w:color="auto"/>
                        <w:left w:val="none" w:sz="0" w:space="0" w:color="auto"/>
                        <w:bottom w:val="none" w:sz="0" w:space="0" w:color="auto"/>
                        <w:right w:val="none" w:sz="0" w:space="0" w:color="auto"/>
                      </w:divBdr>
                    </w:div>
                    <w:div w:id="618998405">
                      <w:marLeft w:val="0"/>
                      <w:marRight w:val="0"/>
                      <w:marTop w:val="0"/>
                      <w:marBottom w:val="0"/>
                      <w:divBdr>
                        <w:top w:val="none" w:sz="0" w:space="0" w:color="auto"/>
                        <w:left w:val="none" w:sz="0" w:space="0" w:color="auto"/>
                        <w:bottom w:val="none" w:sz="0" w:space="0" w:color="auto"/>
                        <w:right w:val="none" w:sz="0" w:space="0" w:color="auto"/>
                      </w:divBdr>
                    </w:div>
                    <w:div w:id="1345978482">
                      <w:marLeft w:val="0"/>
                      <w:marRight w:val="0"/>
                      <w:marTop w:val="0"/>
                      <w:marBottom w:val="0"/>
                      <w:divBdr>
                        <w:top w:val="none" w:sz="0" w:space="0" w:color="auto"/>
                        <w:left w:val="none" w:sz="0" w:space="0" w:color="auto"/>
                        <w:bottom w:val="none" w:sz="0" w:space="0" w:color="auto"/>
                        <w:right w:val="none" w:sz="0" w:space="0" w:color="auto"/>
                      </w:divBdr>
                    </w:div>
                  </w:divsChild>
                </w:div>
                <w:div w:id="38669907">
                  <w:marLeft w:val="0"/>
                  <w:marRight w:val="0"/>
                  <w:marTop w:val="0"/>
                  <w:marBottom w:val="0"/>
                  <w:divBdr>
                    <w:top w:val="none" w:sz="0" w:space="0" w:color="auto"/>
                    <w:left w:val="none" w:sz="0" w:space="0" w:color="auto"/>
                    <w:bottom w:val="none" w:sz="0" w:space="0" w:color="auto"/>
                    <w:right w:val="none" w:sz="0" w:space="0" w:color="auto"/>
                  </w:divBdr>
                  <w:divsChild>
                    <w:div w:id="767821460">
                      <w:marLeft w:val="0"/>
                      <w:marRight w:val="0"/>
                      <w:marTop w:val="0"/>
                      <w:marBottom w:val="0"/>
                      <w:divBdr>
                        <w:top w:val="none" w:sz="0" w:space="0" w:color="auto"/>
                        <w:left w:val="none" w:sz="0" w:space="0" w:color="auto"/>
                        <w:bottom w:val="none" w:sz="0" w:space="0" w:color="auto"/>
                        <w:right w:val="none" w:sz="0" w:space="0" w:color="auto"/>
                      </w:divBdr>
                    </w:div>
                    <w:div w:id="1390107928">
                      <w:marLeft w:val="0"/>
                      <w:marRight w:val="0"/>
                      <w:marTop w:val="0"/>
                      <w:marBottom w:val="0"/>
                      <w:divBdr>
                        <w:top w:val="none" w:sz="0" w:space="0" w:color="auto"/>
                        <w:left w:val="none" w:sz="0" w:space="0" w:color="auto"/>
                        <w:bottom w:val="none" w:sz="0" w:space="0" w:color="auto"/>
                        <w:right w:val="none" w:sz="0" w:space="0" w:color="auto"/>
                      </w:divBdr>
                    </w:div>
                  </w:divsChild>
                </w:div>
                <w:div w:id="45378893">
                  <w:marLeft w:val="0"/>
                  <w:marRight w:val="0"/>
                  <w:marTop w:val="0"/>
                  <w:marBottom w:val="0"/>
                  <w:divBdr>
                    <w:top w:val="none" w:sz="0" w:space="0" w:color="auto"/>
                    <w:left w:val="none" w:sz="0" w:space="0" w:color="auto"/>
                    <w:bottom w:val="none" w:sz="0" w:space="0" w:color="auto"/>
                    <w:right w:val="none" w:sz="0" w:space="0" w:color="auto"/>
                  </w:divBdr>
                  <w:divsChild>
                    <w:div w:id="1214074488">
                      <w:marLeft w:val="0"/>
                      <w:marRight w:val="0"/>
                      <w:marTop w:val="0"/>
                      <w:marBottom w:val="0"/>
                      <w:divBdr>
                        <w:top w:val="none" w:sz="0" w:space="0" w:color="auto"/>
                        <w:left w:val="none" w:sz="0" w:space="0" w:color="auto"/>
                        <w:bottom w:val="none" w:sz="0" w:space="0" w:color="auto"/>
                        <w:right w:val="none" w:sz="0" w:space="0" w:color="auto"/>
                      </w:divBdr>
                    </w:div>
                  </w:divsChild>
                </w:div>
                <w:div w:id="46951855">
                  <w:marLeft w:val="0"/>
                  <w:marRight w:val="0"/>
                  <w:marTop w:val="0"/>
                  <w:marBottom w:val="0"/>
                  <w:divBdr>
                    <w:top w:val="none" w:sz="0" w:space="0" w:color="auto"/>
                    <w:left w:val="none" w:sz="0" w:space="0" w:color="auto"/>
                    <w:bottom w:val="none" w:sz="0" w:space="0" w:color="auto"/>
                    <w:right w:val="none" w:sz="0" w:space="0" w:color="auto"/>
                  </w:divBdr>
                  <w:divsChild>
                    <w:div w:id="1579316686">
                      <w:marLeft w:val="0"/>
                      <w:marRight w:val="0"/>
                      <w:marTop w:val="0"/>
                      <w:marBottom w:val="0"/>
                      <w:divBdr>
                        <w:top w:val="none" w:sz="0" w:space="0" w:color="auto"/>
                        <w:left w:val="none" w:sz="0" w:space="0" w:color="auto"/>
                        <w:bottom w:val="none" w:sz="0" w:space="0" w:color="auto"/>
                        <w:right w:val="none" w:sz="0" w:space="0" w:color="auto"/>
                      </w:divBdr>
                    </w:div>
                  </w:divsChild>
                </w:div>
                <w:div w:id="49154449">
                  <w:marLeft w:val="0"/>
                  <w:marRight w:val="0"/>
                  <w:marTop w:val="0"/>
                  <w:marBottom w:val="0"/>
                  <w:divBdr>
                    <w:top w:val="none" w:sz="0" w:space="0" w:color="auto"/>
                    <w:left w:val="none" w:sz="0" w:space="0" w:color="auto"/>
                    <w:bottom w:val="none" w:sz="0" w:space="0" w:color="auto"/>
                    <w:right w:val="none" w:sz="0" w:space="0" w:color="auto"/>
                  </w:divBdr>
                  <w:divsChild>
                    <w:div w:id="603075846">
                      <w:marLeft w:val="0"/>
                      <w:marRight w:val="0"/>
                      <w:marTop w:val="0"/>
                      <w:marBottom w:val="0"/>
                      <w:divBdr>
                        <w:top w:val="none" w:sz="0" w:space="0" w:color="auto"/>
                        <w:left w:val="none" w:sz="0" w:space="0" w:color="auto"/>
                        <w:bottom w:val="none" w:sz="0" w:space="0" w:color="auto"/>
                        <w:right w:val="none" w:sz="0" w:space="0" w:color="auto"/>
                      </w:divBdr>
                    </w:div>
                    <w:div w:id="777527620">
                      <w:marLeft w:val="0"/>
                      <w:marRight w:val="0"/>
                      <w:marTop w:val="0"/>
                      <w:marBottom w:val="0"/>
                      <w:divBdr>
                        <w:top w:val="none" w:sz="0" w:space="0" w:color="auto"/>
                        <w:left w:val="none" w:sz="0" w:space="0" w:color="auto"/>
                        <w:bottom w:val="none" w:sz="0" w:space="0" w:color="auto"/>
                        <w:right w:val="none" w:sz="0" w:space="0" w:color="auto"/>
                      </w:divBdr>
                    </w:div>
                    <w:div w:id="998119430">
                      <w:marLeft w:val="0"/>
                      <w:marRight w:val="0"/>
                      <w:marTop w:val="0"/>
                      <w:marBottom w:val="0"/>
                      <w:divBdr>
                        <w:top w:val="none" w:sz="0" w:space="0" w:color="auto"/>
                        <w:left w:val="none" w:sz="0" w:space="0" w:color="auto"/>
                        <w:bottom w:val="none" w:sz="0" w:space="0" w:color="auto"/>
                        <w:right w:val="none" w:sz="0" w:space="0" w:color="auto"/>
                      </w:divBdr>
                    </w:div>
                    <w:div w:id="1227716216">
                      <w:marLeft w:val="0"/>
                      <w:marRight w:val="0"/>
                      <w:marTop w:val="0"/>
                      <w:marBottom w:val="0"/>
                      <w:divBdr>
                        <w:top w:val="none" w:sz="0" w:space="0" w:color="auto"/>
                        <w:left w:val="none" w:sz="0" w:space="0" w:color="auto"/>
                        <w:bottom w:val="none" w:sz="0" w:space="0" w:color="auto"/>
                        <w:right w:val="none" w:sz="0" w:space="0" w:color="auto"/>
                      </w:divBdr>
                    </w:div>
                  </w:divsChild>
                </w:div>
                <w:div w:id="51075563">
                  <w:marLeft w:val="0"/>
                  <w:marRight w:val="0"/>
                  <w:marTop w:val="0"/>
                  <w:marBottom w:val="0"/>
                  <w:divBdr>
                    <w:top w:val="none" w:sz="0" w:space="0" w:color="auto"/>
                    <w:left w:val="none" w:sz="0" w:space="0" w:color="auto"/>
                    <w:bottom w:val="none" w:sz="0" w:space="0" w:color="auto"/>
                    <w:right w:val="none" w:sz="0" w:space="0" w:color="auto"/>
                  </w:divBdr>
                  <w:divsChild>
                    <w:div w:id="565998627">
                      <w:marLeft w:val="0"/>
                      <w:marRight w:val="0"/>
                      <w:marTop w:val="0"/>
                      <w:marBottom w:val="0"/>
                      <w:divBdr>
                        <w:top w:val="none" w:sz="0" w:space="0" w:color="auto"/>
                        <w:left w:val="none" w:sz="0" w:space="0" w:color="auto"/>
                        <w:bottom w:val="none" w:sz="0" w:space="0" w:color="auto"/>
                        <w:right w:val="none" w:sz="0" w:space="0" w:color="auto"/>
                      </w:divBdr>
                    </w:div>
                  </w:divsChild>
                </w:div>
                <w:div w:id="52898272">
                  <w:marLeft w:val="0"/>
                  <w:marRight w:val="0"/>
                  <w:marTop w:val="0"/>
                  <w:marBottom w:val="0"/>
                  <w:divBdr>
                    <w:top w:val="none" w:sz="0" w:space="0" w:color="auto"/>
                    <w:left w:val="none" w:sz="0" w:space="0" w:color="auto"/>
                    <w:bottom w:val="none" w:sz="0" w:space="0" w:color="auto"/>
                    <w:right w:val="none" w:sz="0" w:space="0" w:color="auto"/>
                  </w:divBdr>
                  <w:divsChild>
                    <w:div w:id="180047108">
                      <w:marLeft w:val="0"/>
                      <w:marRight w:val="0"/>
                      <w:marTop w:val="0"/>
                      <w:marBottom w:val="0"/>
                      <w:divBdr>
                        <w:top w:val="none" w:sz="0" w:space="0" w:color="auto"/>
                        <w:left w:val="none" w:sz="0" w:space="0" w:color="auto"/>
                        <w:bottom w:val="none" w:sz="0" w:space="0" w:color="auto"/>
                        <w:right w:val="none" w:sz="0" w:space="0" w:color="auto"/>
                      </w:divBdr>
                    </w:div>
                    <w:div w:id="638144377">
                      <w:marLeft w:val="0"/>
                      <w:marRight w:val="0"/>
                      <w:marTop w:val="0"/>
                      <w:marBottom w:val="0"/>
                      <w:divBdr>
                        <w:top w:val="none" w:sz="0" w:space="0" w:color="auto"/>
                        <w:left w:val="none" w:sz="0" w:space="0" w:color="auto"/>
                        <w:bottom w:val="none" w:sz="0" w:space="0" w:color="auto"/>
                        <w:right w:val="none" w:sz="0" w:space="0" w:color="auto"/>
                      </w:divBdr>
                    </w:div>
                    <w:div w:id="1084570657">
                      <w:marLeft w:val="0"/>
                      <w:marRight w:val="0"/>
                      <w:marTop w:val="0"/>
                      <w:marBottom w:val="0"/>
                      <w:divBdr>
                        <w:top w:val="none" w:sz="0" w:space="0" w:color="auto"/>
                        <w:left w:val="none" w:sz="0" w:space="0" w:color="auto"/>
                        <w:bottom w:val="none" w:sz="0" w:space="0" w:color="auto"/>
                        <w:right w:val="none" w:sz="0" w:space="0" w:color="auto"/>
                      </w:divBdr>
                    </w:div>
                    <w:div w:id="1662855771">
                      <w:marLeft w:val="0"/>
                      <w:marRight w:val="0"/>
                      <w:marTop w:val="0"/>
                      <w:marBottom w:val="0"/>
                      <w:divBdr>
                        <w:top w:val="none" w:sz="0" w:space="0" w:color="auto"/>
                        <w:left w:val="none" w:sz="0" w:space="0" w:color="auto"/>
                        <w:bottom w:val="none" w:sz="0" w:space="0" w:color="auto"/>
                        <w:right w:val="none" w:sz="0" w:space="0" w:color="auto"/>
                      </w:divBdr>
                    </w:div>
                  </w:divsChild>
                </w:div>
                <w:div w:id="53090869">
                  <w:marLeft w:val="0"/>
                  <w:marRight w:val="0"/>
                  <w:marTop w:val="0"/>
                  <w:marBottom w:val="0"/>
                  <w:divBdr>
                    <w:top w:val="none" w:sz="0" w:space="0" w:color="auto"/>
                    <w:left w:val="none" w:sz="0" w:space="0" w:color="auto"/>
                    <w:bottom w:val="none" w:sz="0" w:space="0" w:color="auto"/>
                    <w:right w:val="none" w:sz="0" w:space="0" w:color="auto"/>
                  </w:divBdr>
                  <w:divsChild>
                    <w:div w:id="340739814">
                      <w:marLeft w:val="0"/>
                      <w:marRight w:val="0"/>
                      <w:marTop w:val="0"/>
                      <w:marBottom w:val="0"/>
                      <w:divBdr>
                        <w:top w:val="none" w:sz="0" w:space="0" w:color="auto"/>
                        <w:left w:val="none" w:sz="0" w:space="0" w:color="auto"/>
                        <w:bottom w:val="none" w:sz="0" w:space="0" w:color="auto"/>
                        <w:right w:val="none" w:sz="0" w:space="0" w:color="auto"/>
                      </w:divBdr>
                    </w:div>
                  </w:divsChild>
                </w:div>
                <w:div w:id="53823232">
                  <w:marLeft w:val="0"/>
                  <w:marRight w:val="0"/>
                  <w:marTop w:val="0"/>
                  <w:marBottom w:val="0"/>
                  <w:divBdr>
                    <w:top w:val="none" w:sz="0" w:space="0" w:color="auto"/>
                    <w:left w:val="none" w:sz="0" w:space="0" w:color="auto"/>
                    <w:bottom w:val="none" w:sz="0" w:space="0" w:color="auto"/>
                    <w:right w:val="none" w:sz="0" w:space="0" w:color="auto"/>
                  </w:divBdr>
                  <w:divsChild>
                    <w:div w:id="578295192">
                      <w:marLeft w:val="0"/>
                      <w:marRight w:val="0"/>
                      <w:marTop w:val="0"/>
                      <w:marBottom w:val="0"/>
                      <w:divBdr>
                        <w:top w:val="none" w:sz="0" w:space="0" w:color="auto"/>
                        <w:left w:val="none" w:sz="0" w:space="0" w:color="auto"/>
                        <w:bottom w:val="none" w:sz="0" w:space="0" w:color="auto"/>
                        <w:right w:val="none" w:sz="0" w:space="0" w:color="auto"/>
                      </w:divBdr>
                    </w:div>
                    <w:div w:id="951784146">
                      <w:marLeft w:val="0"/>
                      <w:marRight w:val="0"/>
                      <w:marTop w:val="0"/>
                      <w:marBottom w:val="0"/>
                      <w:divBdr>
                        <w:top w:val="none" w:sz="0" w:space="0" w:color="auto"/>
                        <w:left w:val="none" w:sz="0" w:space="0" w:color="auto"/>
                        <w:bottom w:val="none" w:sz="0" w:space="0" w:color="auto"/>
                        <w:right w:val="none" w:sz="0" w:space="0" w:color="auto"/>
                      </w:divBdr>
                    </w:div>
                    <w:div w:id="960502711">
                      <w:marLeft w:val="0"/>
                      <w:marRight w:val="0"/>
                      <w:marTop w:val="0"/>
                      <w:marBottom w:val="0"/>
                      <w:divBdr>
                        <w:top w:val="none" w:sz="0" w:space="0" w:color="auto"/>
                        <w:left w:val="none" w:sz="0" w:space="0" w:color="auto"/>
                        <w:bottom w:val="none" w:sz="0" w:space="0" w:color="auto"/>
                        <w:right w:val="none" w:sz="0" w:space="0" w:color="auto"/>
                      </w:divBdr>
                    </w:div>
                    <w:div w:id="2024816402">
                      <w:marLeft w:val="0"/>
                      <w:marRight w:val="0"/>
                      <w:marTop w:val="0"/>
                      <w:marBottom w:val="0"/>
                      <w:divBdr>
                        <w:top w:val="none" w:sz="0" w:space="0" w:color="auto"/>
                        <w:left w:val="none" w:sz="0" w:space="0" w:color="auto"/>
                        <w:bottom w:val="none" w:sz="0" w:space="0" w:color="auto"/>
                        <w:right w:val="none" w:sz="0" w:space="0" w:color="auto"/>
                      </w:divBdr>
                    </w:div>
                  </w:divsChild>
                </w:div>
                <w:div w:id="55208309">
                  <w:marLeft w:val="0"/>
                  <w:marRight w:val="0"/>
                  <w:marTop w:val="0"/>
                  <w:marBottom w:val="0"/>
                  <w:divBdr>
                    <w:top w:val="none" w:sz="0" w:space="0" w:color="auto"/>
                    <w:left w:val="none" w:sz="0" w:space="0" w:color="auto"/>
                    <w:bottom w:val="none" w:sz="0" w:space="0" w:color="auto"/>
                    <w:right w:val="none" w:sz="0" w:space="0" w:color="auto"/>
                  </w:divBdr>
                  <w:divsChild>
                    <w:div w:id="1072657075">
                      <w:marLeft w:val="0"/>
                      <w:marRight w:val="0"/>
                      <w:marTop w:val="0"/>
                      <w:marBottom w:val="0"/>
                      <w:divBdr>
                        <w:top w:val="none" w:sz="0" w:space="0" w:color="auto"/>
                        <w:left w:val="none" w:sz="0" w:space="0" w:color="auto"/>
                        <w:bottom w:val="none" w:sz="0" w:space="0" w:color="auto"/>
                        <w:right w:val="none" w:sz="0" w:space="0" w:color="auto"/>
                      </w:divBdr>
                    </w:div>
                    <w:div w:id="1281498024">
                      <w:marLeft w:val="0"/>
                      <w:marRight w:val="0"/>
                      <w:marTop w:val="0"/>
                      <w:marBottom w:val="0"/>
                      <w:divBdr>
                        <w:top w:val="none" w:sz="0" w:space="0" w:color="auto"/>
                        <w:left w:val="none" w:sz="0" w:space="0" w:color="auto"/>
                        <w:bottom w:val="none" w:sz="0" w:space="0" w:color="auto"/>
                        <w:right w:val="none" w:sz="0" w:space="0" w:color="auto"/>
                      </w:divBdr>
                    </w:div>
                    <w:div w:id="1508712185">
                      <w:marLeft w:val="0"/>
                      <w:marRight w:val="0"/>
                      <w:marTop w:val="0"/>
                      <w:marBottom w:val="0"/>
                      <w:divBdr>
                        <w:top w:val="none" w:sz="0" w:space="0" w:color="auto"/>
                        <w:left w:val="none" w:sz="0" w:space="0" w:color="auto"/>
                        <w:bottom w:val="none" w:sz="0" w:space="0" w:color="auto"/>
                        <w:right w:val="none" w:sz="0" w:space="0" w:color="auto"/>
                      </w:divBdr>
                    </w:div>
                    <w:div w:id="1848712747">
                      <w:marLeft w:val="0"/>
                      <w:marRight w:val="0"/>
                      <w:marTop w:val="0"/>
                      <w:marBottom w:val="0"/>
                      <w:divBdr>
                        <w:top w:val="none" w:sz="0" w:space="0" w:color="auto"/>
                        <w:left w:val="none" w:sz="0" w:space="0" w:color="auto"/>
                        <w:bottom w:val="none" w:sz="0" w:space="0" w:color="auto"/>
                        <w:right w:val="none" w:sz="0" w:space="0" w:color="auto"/>
                      </w:divBdr>
                    </w:div>
                  </w:divsChild>
                </w:div>
                <w:div w:id="78067027">
                  <w:marLeft w:val="0"/>
                  <w:marRight w:val="0"/>
                  <w:marTop w:val="0"/>
                  <w:marBottom w:val="0"/>
                  <w:divBdr>
                    <w:top w:val="none" w:sz="0" w:space="0" w:color="auto"/>
                    <w:left w:val="none" w:sz="0" w:space="0" w:color="auto"/>
                    <w:bottom w:val="none" w:sz="0" w:space="0" w:color="auto"/>
                    <w:right w:val="none" w:sz="0" w:space="0" w:color="auto"/>
                  </w:divBdr>
                  <w:divsChild>
                    <w:div w:id="1833370948">
                      <w:marLeft w:val="0"/>
                      <w:marRight w:val="0"/>
                      <w:marTop w:val="0"/>
                      <w:marBottom w:val="0"/>
                      <w:divBdr>
                        <w:top w:val="none" w:sz="0" w:space="0" w:color="auto"/>
                        <w:left w:val="none" w:sz="0" w:space="0" w:color="auto"/>
                        <w:bottom w:val="none" w:sz="0" w:space="0" w:color="auto"/>
                        <w:right w:val="none" w:sz="0" w:space="0" w:color="auto"/>
                      </w:divBdr>
                    </w:div>
                  </w:divsChild>
                </w:div>
                <w:div w:id="81533933">
                  <w:marLeft w:val="0"/>
                  <w:marRight w:val="0"/>
                  <w:marTop w:val="0"/>
                  <w:marBottom w:val="0"/>
                  <w:divBdr>
                    <w:top w:val="none" w:sz="0" w:space="0" w:color="auto"/>
                    <w:left w:val="none" w:sz="0" w:space="0" w:color="auto"/>
                    <w:bottom w:val="none" w:sz="0" w:space="0" w:color="auto"/>
                    <w:right w:val="none" w:sz="0" w:space="0" w:color="auto"/>
                  </w:divBdr>
                  <w:divsChild>
                    <w:div w:id="1950500369">
                      <w:marLeft w:val="0"/>
                      <w:marRight w:val="0"/>
                      <w:marTop w:val="0"/>
                      <w:marBottom w:val="0"/>
                      <w:divBdr>
                        <w:top w:val="none" w:sz="0" w:space="0" w:color="auto"/>
                        <w:left w:val="none" w:sz="0" w:space="0" w:color="auto"/>
                        <w:bottom w:val="none" w:sz="0" w:space="0" w:color="auto"/>
                        <w:right w:val="none" w:sz="0" w:space="0" w:color="auto"/>
                      </w:divBdr>
                    </w:div>
                  </w:divsChild>
                </w:div>
                <w:div w:id="82996679">
                  <w:marLeft w:val="0"/>
                  <w:marRight w:val="0"/>
                  <w:marTop w:val="0"/>
                  <w:marBottom w:val="0"/>
                  <w:divBdr>
                    <w:top w:val="none" w:sz="0" w:space="0" w:color="auto"/>
                    <w:left w:val="none" w:sz="0" w:space="0" w:color="auto"/>
                    <w:bottom w:val="none" w:sz="0" w:space="0" w:color="auto"/>
                    <w:right w:val="none" w:sz="0" w:space="0" w:color="auto"/>
                  </w:divBdr>
                  <w:divsChild>
                    <w:div w:id="121924413">
                      <w:marLeft w:val="0"/>
                      <w:marRight w:val="0"/>
                      <w:marTop w:val="0"/>
                      <w:marBottom w:val="0"/>
                      <w:divBdr>
                        <w:top w:val="none" w:sz="0" w:space="0" w:color="auto"/>
                        <w:left w:val="none" w:sz="0" w:space="0" w:color="auto"/>
                        <w:bottom w:val="none" w:sz="0" w:space="0" w:color="auto"/>
                        <w:right w:val="none" w:sz="0" w:space="0" w:color="auto"/>
                      </w:divBdr>
                    </w:div>
                    <w:div w:id="140734555">
                      <w:marLeft w:val="0"/>
                      <w:marRight w:val="0"/>
                      <w:marTop w:val="0"/>
                      <w:marBottom w:val="0"/>
                      <w:divBdr>
                        <w:top w:val="none" w:sz="0" w:space="0" w:color="auto"/>
                        <w:left w:val="none" w:sz="0" w:space="0" w:color="auto"/>
                        <w:bottom w:val="none" w:sz="0" w:space="0" w:color="auto"/>
                        <w:right w:val="none" w:sz="0" w:space="0" w:color="auto"/>
                      </w:divBdr>
                    </w:div>
                    <w:div w:id="294727076">
                      <w:marLeft w:val="0"/>
                      <w:marRight w:val="0"/>
                      <w:marTop w:val="0"/>
                      <w:marBottom w:val="0"/>
                      <w:divBdr>
                        <w:top w:val="none" w:sz="0" w:space="0" w:color="auto"/>
                        <w:left w:val="none" w:sz="0" w:space="0" w:color="auto"/>
                        <w:bottom w:val="none" w:sz="0" w:space="0" w:color="auto"/>
                        <w:right w:val="none" w:sz="0" w:space="0" w:color="auto"/>
                      </w:divBdr>
                    </w:div>
                    <w:div w:id="688139511">
                      <w:marLeft w:val="0"/>
                      <w:marRight w:val="0"/>
                      <w:marTop w:val="0"/>
                      <w:marBottom w:val="0"/>
                      <w:divBdr>
                        <w:top w:val="none" w:sz="0" w:space="0" w:color="auto"/>
                        <w:left w:val="none" w:sz="0" w:space="0" w:color="auto"/>
                        <w:bottom w:val="none" w:sz="0" w:space="0" w:color="auto"/>
                        <w:right w:val="none" w:sz="0" w:space="0" w:color="auto"/>
                      </w:divBdr>
                    </w:div>
                  </w:divsChild>
                </w:div>
                <w:div w:id="83040434">
                  <w:marLeft w:val="0"/>
                  <w:marRight w:val="0"/>
                  <w:marTop w:val="0"/>
                  <w:marBottom w:val="0"/>
                  <w:divBdr>
                    <w:top w:val="none" w:sz="0" w:space="0" w:color="auto"/>
                    <w:left w:val="none" w:sz="0" w:space="0" w:color="auto"/>
                    <w:bottom w:val="none" w:sz="0" w:space="0" w:color="auto"/>
                    <w:right w:val="none" w:sz="0" w:space="0" w:color="auto"/>
                  </w:divBdr>
                  <w:divsChild>
                    <w:div w:id="325863205">
                      <w:marLeft w:val="0"/>
                      <w:marRight w:val="0"/>
                      <w:marTop w:val="0"/>
                      <w:marBottom w:val="0"/>
                      <w:divBdr>
                        <w:top w:val="none" w:sz="0" w:space="0" w:color="auto"/>
                        <w:left w:val="none" w:sz="0" w:space="0" w:color="auto"/>
                        <w:bottom w:val="none" w:sz="0" w:space="0" w:color="auto"/>
                        <w:right w:val="none" w:sz="0" w:space="0" w:color="auto"/>
                      </w:divBdr>
                    </w:div>
                  </w:divsChild>
                </w:div>
                <w:div w:id="87772118">
                  <w:marLeft w:val="0"/>
                  <w:marRight w:val="0"/>
                  <w:marTop w:val="0"/>
                  <w:marBottom w:val="0"/>
                  <w:divBdr>
                    <w:top w:val="none" w:sz="0" w:space="0" w:color="auto"/>
                    <w:left w:val="none" w:sz="0" w:space="0" w:color="auto"/>
                    <w:bottom w:val="none" w:sz="0" w:space="0" w:color="auto"/>
                    <w:right w:val="none" w:sz="0" w:space="0" w:color="auto"/>
                  </w:divBdr>
                  <w:divsChild>
                    <w:div w:id="1324237595">
                      <w:marLeft w:val="0"/>
                      <w:marRight w:val="0"/>
                      <w:marTop w:val="0"/>
                      <w:marBottom w:val="0"/>
                      <w:divBdr>
                        <w:top w:val="none" w:sz="0" w:space="0" w:color="auto"/>
                        <w:left w:val="none" w:sz="0" w:space="0" w:color="auto"/>
                        <w:bottom w:val="none" w:sz="0" w:space="0" w:color="auto"/>
                        <w:right w:val="none" w:sz="0" w:space="0" w:color="auto"/>
                      </w:divBdr>
                    </w:div>
                  </w:divsChild>
                </w:div>
                <w:div w:id="95174958">
                  <w:marLeft w:val="0"/>
                  <w:marRight w:val="0"/>
                  <w:marTop w:val="0"/>
                  <w:marBottom w:val="0"/>
                  <w:divBdr>
                    <w:top w:val="none" w:sz="0" w:space="0" w:color="auto"/>
                    <w:left w:val="none" w:sz="0" w:space="0" w:color="auto"/>
                    <w:bottom w:val="none" w:sz="0" w:space="0" w:color="auto"/>
                    <w:right w:val="none" w:sz="0" w:space="0" w:color="auto"/>
                  </w:divBdr>
                  <w:divsChild>
                    <w:div w:id="1118990961">
                      <w:marLeft w:val="0"/>
                      <w:marRight w:val="0"/>
                      <w:marTop w:val="0"/>
                      <w:marBottom w:val="0"/>
                      <w:divBdr>
                        <w:top w:val="none" w:sz="0" w:space="0" w:color="auto"/>
                        <w:left w:val="none" w:sz="0" w:space="0" w:color="auto"/>
                        <w:bottom w:val="none" w:sz="0" w:space="0" w:color="auto"/>
                        <w:right w:val="none" w:sz="0" w:space="0" w:color="auto"/>
                      </w:divBdr>
                    </w:div>
                  </w:divsChild>
                </w:div>
                <w:div w:id="96949328">
                  <w:marLeft w:val="0"/>
                  <w:marRight w:val="0"/>
                  <w:marTop w:val="0"/>
                  <w:marBottom w:val="0"/>
                  <w:divBdr>
                    <w:top w:val="none" w:sz="0" w:space="0" w:color="auto"/>
                    <w:left w:val="none" w:sz="0" w:space="0" w:color="auto"/>
                    <w:bottom w:val="none" w:sz="0" w:space="0" w:color="auto"/>
                    <w:right w:val="none" w:sz="0" w:space="0" w:color="auto"/>
                  </w:divBdr>
                  <w:divsChild>
                    <w:div w:id="402333304">
                      <w:marLeft w:val="0"/>
                      <w:marRight w:val="0"/>
                      <w:marTop w:val="0"/>
                      <w:marBottom w:val="0"/>
                      <w:divBdr>
                        <w:top w:val="none" w:sz="0" w:space="0" w:color="auto"/>
                        <w:left w:val="none" w:sz="0" w:space="0" w:color="auto"/>
                        <w:bottom w:val="none" w:sz="0" w:space="0" w:color="auto"/>
                        <w:right w:val="none" w:sz="0" w:space="0" w:color="auto"/>
                      </w:divBdr>
                    </w:div>
                    <w:div w:id="2130856652">
                      <w:marLeft w:val="0"/>
                      <w:marRight w:val="0"/>
                      <w:marTop w:val="0"/>
                      <w:marBottom w:val="0"/>
                      <w:divBdr>
                        <w:top w:val="none" w:sz="0" w:space="0" w:color="auto"/>
                        <w:left w:val="none" w:sz="0" w:space="0" w:color="auto"/>
                        <w:bottom w:val="none" w:sz="0" w:space="0" w:color="auto"/>
                        <w:right w:val="none" w:sz="0" w:space="0" w:color="auto"/>
                      </w:divBdr>
                    </w:div>
                  </w:divsChild>
                </w:div>
                <w:div w:id="97914329">
                  <w:marLeft w:val="0"/>
                  <w:marRight w:val="0"/>
                  <w:marTop w:val="0"/>
                  <w:marBottom w:val="0"/>
                  <w:divBdr>
                    <w:top w:val="none" w:sz="0" w:space="0" w:color="auto"/>
                    <w:left w:val="none" w:sz="0" w:space="0" w:color="auto"/>
                    <w:bottom w:val="none" w:sz="0" w:space="0" w:color="auto"/>
                    <w:right w:val="none" w:sz="0" w:space="0" w:color="auto"/>
                  </w:divBdr>
                  <w:divsChild>
                    <w:div w:id="292710263">
                      <w:marLeft w:val="0"/>
                      <w:marRight w:val="0"/>
                      <w:marTop w:val="0"/>
                      <w:marBottom w:val="0"/>
                      <w:divBdr>
                        <w:top w:val="none" w:sz="0" w:space="0" w:color="auto"/>
                        <w:left w:val="none" w:sz="0" w:space="0" w:color="auto"/>
                        <w:bottom w:val="none" w:sz="0" w:space="0" w:color="auto"/>
                        <w:right w:val="none" w:sz="0" w:space="0" w:color="auto"/>
                      </w:divBdr>
                    </w:div>
                    <w:div w:id="1864125412">
                      <w:marLeft w:val="0"/>
                      <w:marRight w:val="0"/>
                      <w:marTop w:val="0"/>
                      <w:marBottom w:val="0"/>
                      <w:divBdr>
                        <w:top w:val="none" w:sz="0" w:space="0" w:color="auto"/>
                        <w:left w:val="none" w:sz="0" w:space="0" w:color="auto"/>
                        <w:bottom w:val="none" w:sz="0" w:space="0" w:color="auto"/>
                        <w:right w:val="none" w:sz="0" w:space="0" w:color="auto"/>
                      </w:divBdr>
                    </w:div>
                    <w:div w:id="1885827838">
                      <w:marLeft w:val="0"/>
                      <w:marRight w:val="0"/>
                      <w:marTop w:val="0"/>
                      <w:marBottom w:val="0"/>
                      <w:divBdr>
                        <w:top w:val="none" w:sz="0" w:space="0" w:color="auto"/>
                        <w:left w:val="none" w:sz="0" w:space="0" w:color="auto"/>
                        <w:bottom w:val="none" w:sz="0" w:space="0" w:color="auto"/>
                        <w:right w:val="none" w:sz="0" w:space="0" w:color="auto"/>
                      </w:divBdr>
                    </w:div>
                    <w:div w:id="1902474184">
                      <w:marLeft w:val="0"/>
                      <w:marRight w:val="0"/>
                      <w:marTop w:val="0"/>
                      <w:marBottom w:val="0"/>
                      <w:divBdr>
                        <w:top w:val="none" w:sz="0" w:space="0" w:color="auto"/>
                        <w:left w:val="none" w:sz="0" w:space="0" w:color="auto"/>
                        <w:bottom w:val="none" w:sz="0" w:space="0" w:color="auto"/>
                        <w:right w:val="none" w:sz="0" w:space="0" w:color="auto"/>
                      </w:divBdr>
                    </w:div>
                  </w:divsChild>
                </w:div>
                <w:div w:id="100882800">
                  <w:marLeft w:val="0"/>
                  <w:marRight w:val="0"/>
                  <w:marTop w:val="0"/>
                  <w:marBottom w:val="0"/>
                  <w:divBdr>
                    <w:top w:val="none" w:sz="0" w:space="0" w:color="auto"/>
                    <w:left w:val="none" w:sz="0" w:space="0" w:color="auto"/>
                    <w:bottom w:val="none" w:sz="0" w:space="0" w:color="auto"/>
                    <w:right w:val="none" w:sz="0" w:space="0" w:color="auto"/>
                  </w:divBdr>
                  <w:divsChild>
                    <w:div w:id="243733849">
                      <w:marLeft w:val="0"/>
                      <w:marRight w:val="0"/>
                      <w:marTop w:val="0"/>
                      <w:marBottom w:val="0"/>
                      <w:divBdr>
                        <w:top w:val="none" w:sz="0" w:space="0" w:color="auto"/>
                        <w:left w:val="none" w:sz="0" w:space="0" w:color="auto"/>
                        <w:bottom w:val="none" w:sz="0" w:space="0" w:color="auto"/>
                        <w:right w:val="none" w:sz="0" w:space="0" w:color="auto"/>
                      </w:divBdr>
                    </w:div>
                    <w:div w:id="295454432">
                      <w:marLeft w:val="0"/>
                      <w:marRight w:val="0"/>
                      <w:marTop w:val="0"/>
                      <w:marBottom w:val="0"/>
                      <w:divBdr>
                        <w:top w:val="none" w:sz="0" w:space="0" w:color="auto"/>
                        <w:left w:val="none" w:sz="0" w:space="0" w:color="auto"/>
                        <w:bottom w:val="none" w:sz="0" w:space="0" w:color="auto"/>
                        <w:right w:val="none" w:sz="0" w:space="0" w:color="auto"/>
                      </w:divBdr>
                    </w:div>
                    <w:div w:id="454913255">
                      <w:marLeft w:val="0"/>
                      <w:marRight w:val="0"/>
                      <w:marTop w:val="0"/>
                      <w:marBottom w:val="0"/>
                      <w:divBdr>
                        <w:top w:val="none" w:sz="0" w:space="0" w:color="auto"/>
                        <w:left w:val="none" w:sz="0" w:space="0" w:color="auto"/>
                        <w:bottom w:val="none" w:sz="0" w:space="0" w:color="auto"/>
                        <w:right w:val="none" w:sz="0" w:space="0" w:color="auto"/>
                      </w:divBdr>
                    </w:div>
                    <w:div w:id="767237363">
                      <w:marLeft w:val="0"/>
                      <w:marRight w:val="0"/>
                      <w:marTop w:val="0"/>
                      <w:marBottom w:val="0"/>
                      <w:divBdr>
                        <w:top w:val="none" w:sz="0" w:space="0" w:color="auto"/>
                        <w:left w:val="none" w:sz="0" w:space="0" w:color="auto"/>
                        <w:bottom w:val="none" w:sz="0" w:space="0" w:color="auto"/>
                        <w:right w:val="none" w:sz="0" w:space="0" w:color="auto"/>
                      </w:divBdr>
                    </w:div>
                  </w:divsChild>
                </w:div>
                <w:div w:id="108671207">
                  <w:marLeft w:val="0"/>
                  <w:marRight w:val="0"/>
                  <w:marTop w:val="0"/>
                  <w:marBottom w:val="0"/>
                  <w:divBdr>
                    <w:top w:val="none" w:sz="0" w:space="0" w:color="auto"/>
                    <w:left w:val="none" w:sz="0" w:space="0" w:color="auto"/>
                    <w:bottom w:val="none" w:sz="0" w:space="0" w:color="auto"/>
                    <w:right w:val="none" w:sz="0" w:space="0" w:color="auto"/>
                  </w:divBdr>
                  <w:divsChild>
                    <w:div w:id="331376940">
                      <w:marLeft w:val="0"/>
                      <w:marRight w:val="0"/>
                      <w:marTop w:val="0"/>
                      <w:marBottom w:val="0"/>
                      <w:divBdr>
                        <w:top w:val="none" w:sz="0" w:space="0" w:color="auto"/>
                        <w:left w:val="none" w:sz="0" w:space="0" w:color="auto"/>
                        <w:bottom w:val="none" w:sz="0" w:space="0" w:color="auto"/>
                        <w:right w:val="none" w:sz="0" w:space="0" w:color="auto"/>
                      </w:divBdr>
                    </w:div>
                    <w:div w:id="1279799131">
                      <w:marLeft w:val="0"/>
                      <w:marRight w:val="0"/>
                      <w:marTop w:val="0"/>
                      <w:marBottom w:val="0"/>
                      <w:divBdr>
                        <w:top w:val="none" w:sz="0" w:space="0" w:color="auto"/>
                        <w:left w:val="none" w:sz="0" w:space="0" w:color="auto"/>
                        <w:bottom w:val="none" w:sz="0" w:space="0" w:color="auto"/>
                        <w:right w:val="none" w:sz="0" w:space="0" w:color="auto"/>
                      </w:divBdr>
                    </w:div>
                    <w:div w:id="1535801643">
                      <w:marLeft w:val="0"/>
                      <w:marRight w:val="0"/>
                      <w:marTop w:val="0"/>
                      <w:marBottom w:val="0"/>
                      <w:divBdr>
                        <w:top w:val="none" w:sz="0" w:space="0" w:color="auto"/>
                        <w:left w:val="none" w:sz="0" w:space="0" w:color="auto"/>
                        <w:bottom w:val="none" w:sz="0" w:space="0" w:color="auto"/>
                        <w:right w:val="none" w:sz="0" w:space="0" w:color="auto"/>
                      </w:divBdr>
                    </w:div>
                    <w:div w:id="1930887965">
                      <w:marLeft w:val="0"/>
                      <w:marRight w:val="0"/>
                      <w:marTop w:val="0"/>
                      <w:marBottom w:val="0"/>
                      <w:divBdr>
                        <w:top w:val="none" w:sz="0" w:space="0" w:color="auto"/>
                        <w:left w:val="none" w:sz="0" w:space="0" w:color="auto"/>
                        <w:bottom w:val="none" w:sz="0" w:space="0" w:color="auto"/>
                        <w:right w:val="none" w:sz="0" w:space="0" w:color="auto"/>
                      </w:divBdr>
                    </w:div>
                  </w:divsChild>
                </w:div>
                <w:div w:id="109861394">
                  <w:marLeft w:val="0"/>
                  <w:marRight w:val="0"/>
                  <w:marTop w:val="0"/>
                  <w:marBottom w:val="0"/>
                  <w:divBdr>
                    <w:top w:val="none" w:sz="0" w:space="0" w:color="auto"/>
                    <w:left w:val="none" w:sz="0" w:space="0" w:color="auto"/>
                    <w:bottom w:val="none" w:sz="0" w:space="0" w:color="auto"/>
                    <w:right w:val="none" w:sz="0" w:space="0" w:color="auto"/>
                  </w:divBdr>
                  <w:divsChild>
                    <w:div w:id="1479572952">
                      <w:marLeft w:val="0"/>
                      <w:marRight w:val="0"/>
                      <w:marTop w:val="0"/>
                      <w:marBottom w:val="0"/>
                      <w:divBdr>
                        <w:top w:val="none" w:sz="0" w:space="0" w:color="auto"/>
                        <w:left w:val="none" w:sz="0" w:space="0" w:color="auto"/>
                        <w:bottom w:val="none" w:sz="0" w:space="0" w:color="auto"/>
                        <w:right w:val="none" w:sz="0" w:space="0" w:color="auto"/>
                      </w:divBdr>
                    </w:div>
                  </w:divsChild>
                </w:div>
                <w:div w:id="115755940">
                  <w:marLeft w:val="0"/>
                  <w:marRight w:val="0"/>
                  <w:marTop w:val="0"/>
                  <w:marBottom w:val="0"/>
                  <w:divBdr>
                    <w:top w:val="none" w:sz="0" w:space="0" w:color="auto"/>
                    <w:left w:val="none" w:sz="0" w:space="0" w:color="auto"/>
                    <w:bottom w:val="none" w:sz="0" w:space="0" w:color="auto"/>
                    <w:right w:val="none" w:sz="0" w:space="0" w:color="auto"/>
                  </w:divBdr>
                  <w:divsChild>
                    <w:div w:id="1159617539">
                      <w:marLeft w:val="0"/>
                      <w:marRight w:val="0"/>
                      <w:marTop w:val="0"/>
                      <w:marBottom w:val="0"/>
                      <w:divBdr>
                        <w:top w:val="none" w:sz="0" w:space="0" w:color="auto"/>
                        <w:left w:val="none" w:sz="0" w:space="0" w:color="auto"/>
                        <w:bottom w:val="none" w:sz="0" w:space="0" w:color="auto"/>
                        <w:right w:val="none" w:sz="0" w:space="0" w:color="auto"/>
                      </w:divBdr>
                    </w:div>
                  </w:divsChild>
                </w:div>
                <w:div w:id="120730241">
                  <w:marLeft w:val="0"/>
                  <w:marRight w:val="0"/>
                  <w:marTop w:val="0"/>
                  <w:marBottom w:val="0"/>
                  <w:divBdr>
                    <w:top w:val="none" w:sz="0" w:space="0" w:color="auto"/>
                    <w:left w:val="none" w:sz="0" w:space="0" w:color="auto"/>
                    <w:bottom w:val="none" w:sz="0" w:space="0" w:color="auto"/>
                    <w:right w:val="none" w:sz="0" w:space="0" w:color="auto"/>
                  </w:divBdr>
                  <w:divsChild>
                    <w:div w:id="856579142">
                      <w:marLeft w:val="0"/>
                      <w:marRight w:val="0"/>
                      <w:marTop w:val="0"/>
                      <w:marBottom w:val="0"/>
                      <w:divBdr>
                        <w:top w:val="none" w:sz="0" w:space="0" w:color="auto"/>
                        <w:left w:val="none" w:sz="0" w:space="0" w:color="auto"/>
                        <w:bottom w:val="none" w:sz="0" w:space="0" w:color="auto"/>
                        <w:right w:val="none" w:sz="0" w:space="0" w:color="auto"/>
                      </w:divBdr>
                    </w:div>
                  </w:divsChild>
                </w:div>
                <w:div w:id="131757168">
                  <w:marLeft w:val="0"/>
                  <w:marRight w:val="0"/>
                  <w:marTop w:val="0"/>
                  <w:marBottom w:val="0"/>
                  <w:divBdr>
                    <w:top w:val="none" w:sz="0" w:space="0" w:color="auto"/>
                    <w:left w:val="none" w:sz="0" w:space="0" w:color="auto"/>
                    <w:bottom w:val="none" w:sz="0" w:space="0" w:color="auto"/>
                    <w:right w:val="none" w:sz="0" w:space="0" w:color="auto"/>
                  </w:divBdr>
                  <w:divsChild>
                    <w:div w:id="2110849374">
                      <w:marLeft w:val="0"/>
                      <w:marRight w:val="0"/>
                      <w:marTop w:val="0"/>
                      <w:marBottom w:val="0"/>
                      <w:divBdr>
                        <w:top w:val="none" w:sz="0" w:space="0" w:color="auto"/>
                        <w:left w:val="none" w:sz="0" w:space="0" w:color="auto"/>
                        <w:bottom w:val="none" w:sz="0" w:space="0" w:color="auto"/>
                        <w:right w:val="none" w:sz="0" w:space="0" w:color="auto"/>
                      </w:divBdr>
                    </w:div>
                  </w:divsChild>
                </w:div>
                <w:div w:id="132873793">
                  <w:marLeft w:val="0"/>
                  <w:marRight w:val="0"/>
                  <w:marTop w:val="0"/>
                  <w:marBottom w:val="0"/>
                  <w:divBdr>
                    <w:top w:val="none" w:sz="0" w:space="0" w:color="auto"/>
                    <w:left w:val="none" w:sz="0" w:space="0" w:color="auto"/>
                    <w:bottom w:val="none" w:sz="0" w:space="0" w:color="auto"/>
                    <w:right w:val="none" w:sz="0" w:space="0" w:color="auto"/>
                  </w:divBdr>
                  <w:divsChild>
                    <w:div w:id="820267063">
                      <w:marLeft w:val="0"/>
                      <w:marRight w:val="0"/>
                      <w:marTop w:val="0"/>
                      <w:marBottom w:val="0"/>
                      <w:divBdr>
                        <w:top w:val="none" w:sz="0" w:space="0" w:color="auto"/>
                        <w:left w:val="none" w:sz="0" w:space="0" w:color="auto"/>
                        <w:bottom w:val="none" w:sz="0" w:space="0" w:color="auto"/>
                        <w:right w:val="none" w:sz="0" w:space="0" w:color="auto"/>
                      </w:divBdr>
                    </w:div>
                    <w:div w:id="944921519">
                      <w:marLeft w:val="0"/>
                      <w:marRight w:val="0"/>
                      <w:marTop w:val="0"/>
                      <w:marBottom w:val="0"/>
                      <w:divBdr>
                        <w:top w:val="none" w:sz="0" w:space="0" w:color="auto"/>
                        <w:left w:val="none" w:sz="0" w:space="0" w:color="auto"/>
                        <w:bottom w:val="none" w:sz="0" w:space="0" w:color="auto"/>
                        <w:right w:val="none" w:sz="0" w:space="0" w:color="auto"/>
                      </w:divBdr>
                    </w:div>
                    <w:div w:id="1786345302">
                      <w:marLeft w:val="0"/>
                      <w:marRight w:val="0"/>
                      <w:marTop w:val="0"/>
                      <w:marBottom w:val="0"/>
                      <w:divBdr>
                        <w:top w:val="none" w:sz="0" w:space="0" w:color="auto"/>
                        <w:left w:val="none" w:sz="0" w:space="0" w:color="auto"/>
                        <w:bottom w:val="none" w:sz="0" w:space="0" w:color="auto"/>
                        <w:right w:val="none" w:sz="0" w:space="0" w:color="auto"/>
                      </w:divBdr>
                    </w:div>
                    <w:div w:id="2072655030">
                      <w:marLeft w:val="0"/>
                      <w:marRight w:val="0"/>
                      <w:marTop w:val="0"/>
                      <w:marBottom w:val="0"/>
                      <w:divBdr>
                        <w:top w:val="none" w:sz="0" w:space="0" w:color="auto"/>
                        <w:left w:val="none" w:sz="0" w:space="0" w:color="auto"/>
                        <w:bottom w:val="none" w:sz="0" w:space="0" w:color="auto"/>
                        <w:right w:val="none" w:sz="0" w:space="0" w:color="auto"/>
                      </w:divBdr>
                    </w:div>
                  </w:divsChild>
                </w:div>
                <w:div w:id="142625991">
                  <w:marLeft w:val="0"/>
                  <w:marRight w:val="0"/>
                  <w:marTop w:val="0"/>
                  <w:marBottom w:val="0"/>
                  <w:divBdr>
                    <w:top w:val="none" w:sz="0" w:space="0" w:color="auto"/>
                    <w:left w:val="none" w:sz="0" w:space="0" w:color="auto"/>
                    <w:bottom w:val="none" w:sz="0" w:space="0" w:color="auto"/>
                    <w:right w:val="none" w:sz="0" w:space="0" w:color="auto"/>
                  </w:divBdr>
                  <w:divsChild>
                    <w:div w:id="909002694">
                      <w:marLeft w:val="0"/>
                      <w:marRight w:val="0"/>
                      <w:marTop w:val="0"/>
                      <w:marBottom w:val="0"/>
                      <w:divBdr>
                        <w:top w:val="none" w:sz="0" w:space="0" w:color="auto"/>
                        <w:left w:val="none" w:sz="0" w:space="0" w:color="auto"/>
                        <w:bottom w:val="none" w:sz="0" w:space="0" w:color="auto"/>
                        <w:right w:val="none" w:sz="0" w:space="0" w:color="auto"/>
                      </w:divBdr>
                    </w:div>
                  </w:divsChild>
                </w:div>
                <w:div w:id="161900662">
                  <w:marLeft w:val="0"/>
                  <w:marRight w:val="0"/>
                  <w:marTop w:val="0"/>
                  <w:marBottom w:val="0"/>
                  <w:divBdr>
                    <w:top w:val="none" w:sz="0" w:space="0" w:color="auto"/>
                    <w:left w:val="none" w:sz="0" w:space="0" w:color="auto"/>
                    <w:bottom w:val="none" w:sz="0" w:space="0" w:color="auto"/>
                    <w:right w:val="none" w:sz="0" w:space="0" w:color="auto"/>
                  </w:divBdr>
                  <w:divsChild>
                    <w:div w:id="463082684">
                      <w:marLeft w:val="0"/>
                      <w:marRight w:val="0"/>
                      <w:marTop w:val="0"/>
                      <w:marBottom w:val="0"/>
                      <w:divBdr>
                        <w:top w:val="none" w:sz="0" w:space="0" w:color="auto"/>
                        <w:left w:val="none" w:sz="0" w:space="0" w:color="auto"/>
                        <w:bottom w:val="none" w:sz="0" w:space="0" w:color="auto"/>
                        <w:right w:val="none" w:sz="0" w:space="0" w:color="auto"/>
                      </w:divBdr>
                    </w:div>
                  </w:divsChild>
                </w:div>
                <w:div w:id="166406759">
                  <w:marLeft w:val="0"/>
                  <w:marRight w:val="0"/>
                  <w:marTop w:val="0"/>
                  <w:marBottom w:val="0"/>
                  <w:divBdr>
                    <w:top w:val="none" w:sz="0" w:space="0" w:color="auto"/>
                    <w:left w:val="none" w:sz="0" w:space="0" w:color="auto"/>
                    <w:bottom w:val="none" w:sz="0" w:space="0" w:color="auto"/>
                    <w:right w:val="none" w:sz="0" w:space="0" w:color="auto"/>
                  </w:divBdr>
                  <w:divsChild>
                    <w:div w:id="131023850">
                      <w:marLeft w:val="0"/>
                      <w:marRight w:val="0"/>
                      <w:marTop w:val="0"/>
                      <w:marBottom w:val="0"/>
                      <w:divBdr>
                        <w:top w:val="none" w:sz="0" w:space="0" w:color="auto"/>
                        <w:left w:val="none" w:sz="0" w:space="0" w:color="auto"/>
                        <w:bottom w:val="none" w:sz="0" w:space="0" w:color="auto"/>
                        <w:right w:val="none" w:sz="0" w:space="0" w:color="auto"/>
                      </w:divBdr>
                    </w:div>
                  </w:divsChild>
                </w:div>
                <w:div w:id="169032547">
                  <w:marLeft w:val="0"/>
                  <w:marRight w:val="0"/>
                  <w:marTop w:val="0"/>
                  <w:marBottom w:val="0"/>
                  <w:divBdr>
                    <w:top w:val="none" w:sz="0" w:space="0" w:color="auto"/>
                    <w:left w:val="none" w:sz="0" w:space="0" w:color="auto"/>
                    <w:bottom w:val="none" w:sz="0" w:space="0" w:color="auto"/>
                    <w:right w:val="none" w:sz="0" w:space="0" w:color="auto"/>
                  </w:divBdr>
                  <w:divsChild>
                    <w:div w:id="1561480428">
                      <w:marLeft w:val="0"/>
                      <w:marRight w:val="0"/>
                      <w:marTop w:val="0"/>
                      <w:marBottom w:val="0"/>
                      <w:divBdr>
                        <w:top w:val="none" w:sz="0" w:space="0" w:color="auto"/>
                        <w:left w:val="none" w:sz="0" w:space="0" w:color="auto"/>
                        <w:bottom w:val="none" w:sz="0" w:space="0" w:color="auto"/>
                        <w:right w:val="none" w:sz="0" w:space="0" w:color="auto"/>
                      </w:divBdr>
                    </w:div>
                  </w:divsChild>
                </w:div>
                <w:div w:id="191262878">
                  <w:marLeft w:val="0"/>
                  <w:marRight w:val="0"/>
                  <w:marTop w:val="0"/>
                  <w:marBottom w:val="0"/>
                  <w:divBdr>
                    <w:top w:val="none" w:sz="0" w:space="0" w:color="auto"/>
                    <w:left w:val="none" w:sz="0" w:space="0" w:color="auto"/>
                    <w:bottom w:val="none" w:sz="0" w:space="0" w:color="auto"/>
                    <w:right w:val="none" w:sz="0" w:space="0" w:color="auto"/>
                  </w:divBdr>
                  <w:divsChild>
                    <w:div w:id="9450997">
                      <w:marLeft w:val="0"/>
                      <w:marRight w:val="0"/>
                      <w:marTop w:val="0"/>
                      <w:marBottom w:val="0"/>
                      <w:divBdr>
                        <w:top w:val="none" w:sz="0" w:space="0" w:color="auto"/>
                        <w:left w:val="none" w:sz="0" w:space="0" w:color="auto"/>
                        <w:bottom w:val="none" w:sz="0" w:space="0" w:color="auto"/>
                        <w:right w:val="none" w:sz="0" w:space="0" w:color="auto"/>
                      </w:divBdr>
                    </w:div>
                  </w:divsChild>
                </w:div>
                <w:div w:id="195508539">
                  <w:marLeft w:val="0"/>
                  <w:marRight w:val="0"/>
                  <w:marTop w:val="0"/>
                  <w:marBottom w:val="0"/>
                  <w:divBdr>
                    <w:top w:val="none" w:sz="0" w:space="0" w:color="auto"/>
                    <w:left w:val="none" w:sz="0" w:space="0" w:color="auto"/>
                    <w:bottom w:val="none" w:sz="0" w:space="0" w:color="auto"/>
                    <w:right w:val="none" w:sz="0" w:space="0" w:color="auto"/>
                  </w:divBdr>
                  <w:divsChild>
                    <w:div w:id="83066500">
                      <w:marLeft w:val="0"/>
                      <w:marRight w:val="0"/>
                      <w:marTop w:val="0"/>
                      <w:marBottom w:val="0"/>
                      <w:divBdr>
                        <w:top w:val="none" w:sz="0" w:space="0" w:color="auto"/>
                        <w:left w:val="none" w:sz="0" w:space="0" w:color="auto"/>
                        <w:bottom w:val="none" w:sz="0" w:space="0" w:color="auto"/>
                        <w:right w:val="none" w:sz="0" w:space="0" w:color="auto"/>
                      </w:divBdr>
                    </w:div>
                    <w:div w:id="1064137262">
                      <w:marLeft w:val="0"/>
                      <w:marRight w:val="0"/>
                      <w:marTop w:val="0"/>
                      <w:marBottom w:val="0"/>
                      <w:divBdr>
                        <w:top w:val="none" w:sz="0" w:space="0" w:color="auto"/>
                        <w:left w:val="none" w:sz="0" w:space="0" w:color="auto"/>
                        <w:bottom w:val="none" w:sz="0" w:space="0" w:color="auto"/>
                        <w:right w:val="none" w:sz="0" w:space="0" w:color="auto"/>
                      </w:divBdr>
                    </w:div>
                    <w:div w:id="1139881748">
                      <w:marLeft w:val="0"/>
                      <w:marRight w:val="0"/>
                      <w:marTop w:val="0"/>
                      <w:marBottom w:val="0"/>
                      <w:divBdr>
                        <w:top w:val="none" w:sz="0" w:space="0" w:color="auto"/>
                        <w:left w:val="none" w:sz="0" w:space="0" w:color="auto"/>
                        <w:bottom w:val="none" w:sz="0" w:space="0" w:color="auto"/>
                        <w:right w:val="none" w:sz="0" w:space="0" w:color="auto"/>
                      </w:divBdr>
                    </w:div>
                    <w:div w:id="1629509156">
                      <w:marLeft w:val="0"/>
                      <w:marRight w:val="0"/>
                      <w:marTop w:val="0"/>
                      <w:marBottom w:val="0"/>
                      <w:divBdr>
                        <w:top w:val="none" w:sz="0" w:space="0" w:color="auto"/>
                        <w:left w:val="none" w:sz="0" w:space="0" w:color="auto"/>
                        <w:bottom w:val="none" w:sz="0" w:space="0" w:color="auto"/>
                        <w:right w:val="none" w:sz="0" w:space="0" w:color="auto"/>
                      </w:divBdr>
                    </w:div>
                  </w:divsChild>
                </w:div>
                <w:div w:id="195849179">
                  <w:marLeft w:val="0"/>
                  <w:marRight w:val="0"/>
                  <w:marTop w:val="0"/>
                  <w:marBottom w:val="0"/>
                  <w:divBdr>
                    <w:top w:val="none" w:sz="0" w:space="0" w:color="auto"/>
                    <w:left w:val="none" w:sz="0" w:space="0" w:color="auto"/>
                    <w:bottom w:val="none" w:sz="0" w:space="0" w:color="auto"/>
                    <w:right w:val="none" w:sz="0" w:space="0" w:color="auto"/>
                  </w:divBdr>
                  <w:divsChild>
                    <w:div w:id="490215159">
                      <w:marLeft w:val="0"/>
                      <w:marRight w:val="0"/>
                      <w:marTop w:val="0"/>
                      <w:marBottom w:val="0"/>
                      <w:divBdr>
                        <w:top w:val="none" w:sz="0" w:space="0" w:color="auto"/>
                        <w:left w:val="none" w:sz="0" w:space="0" w:color="auto"/>
                        <w:bottom w:val="none" w:sz="0" w:space="0" w:color="auto"/>
                        <w:right w:val="none" w:sz="0" w:space="0" w:color="auto"/>
                      </w:divBdr>
                    </w:div>
                  </w:divsChild>
                </w:div>
                <w:div w:id="208883812">
                  <w:marLeft w:val="0"/>
                  <w:marRight w:val="0"/>
                  <w:marTop w:val="0"/>
                  <w:marBottom w:val="0"/>
                  <w:divBdr>
                    <w:top w:val="none" w:sz="0" w:space="0" w:color="auto"/>
                    <w:left w:val="none" w:sz="0" w:space="0" w:color="auto"/>
                    <w:bottom w:val="none" w:sz="0" w:space="0" w:color="auto"/>
                    <w:right w:val="none" w:sz="0" w:space="0" w:color="auto"/>
                  </w:divBdr>
                  <w:divsChild>
                    <w:div w:id="1645549413">
                      <w:marLeft w:val="0"/>
                      <w:marRight w:val="0"/>
                      <w:marTop w:val="0"/>
                      <w:marBottom w:val="0"/>
                      <w:divBdr>
                        <w:top w:val="none" w:sz="0" w:space="0" w:color="auto"/>
                        <w:left w:val="none" w:sz="0" w:space="0" w:color="auto"/>
                        <w:bottom w:val="none" w:sz="0" w:space="0" w:color="auto"/>
                        <w:right w:val="none" w:sz="0" w:space="0" w:color="auto"/>
                      </w:divBdr>
                    </w:div>
                    <w:div w:id="1663504961">
                      <w:marLeft w:val="0"/>
                      <w:marRight w:val="0"/>
                      <w:marTop w:val="0"/>
                      <w:marBottom w:val="0"/>
                      <w:divBdr>
                        <w:top w:val="none" w:sz="0" w:space="0" w:color="auto"/>
                        <w:left w:val="none" w:sz="0" w:space="0" w:color="auto"/>
                        <w:bottom w:val="none" w:sz="0" w:space="0" w:color="auto"/>
                        <w:right w:val="none" w:sz="0" w:space="0" w:color="auto"/>
                      </w:divBdr>
                    </w:div>
                  </w:divsChild>
                </w:div>
                <w:div w:id="209154819">
                  <w:marLeft w:val="0"/>
                  <w:marRight w:val="0"/>
                  <w:marTop w:val="0"/>
                  <w:marBottom w:val="0"/>
                  <w:divBdr>
                    <w:top w:val="none" w:sz="0" w:space="0" w:color="auto"/>
                    <w:left w:val="none" w:sz="0" w:space="0" w:color="auto"/>
                    <w:bottom w:val="none" w:sz="0" w:space="0" w:color="auto"/>
                    <w:right w:val="none" w:sz="0" w:space="0" w:color="auto"/>
                  </w:divBdr>
                  <w:divsChild>
                    <w:div w:id="795834260">
                      <w:marLeft w:val="0"/>
                      <w:marRight w:val="0"/>
                      <w:marTop w:val="0"/>
                      <w:marBottom w:val="0"/>
                      <w:divBdr>
                        <w:top w:val="none" w:sz="0" w:space="0" w:color="auto"/>
                        <w:left w:val="none" w:sz="0" w:space="0" w:color="auto"/>
                        <w:bottom w:val="none" w:sz="0" w:space="0" w:color="auto"/>
                        <w:right w:val="none" w:sz="0" w:space="0" w:color="auto"/>
                      </w:divBdr>
                    </w:div>
                  </w:divsChild>
                </w:div>
                <w:div w:id="213087021">
                  <w:marLeft w:val="0"/>
                  <w:marRight w:val="0"/>
                  <w:marTop w:val="0"/>
                  <w:marBottom w:val="0"/>
                  <w:divBdr>
                    <w:top w:val="none" w:sz="0" w:space="0" w:color="auto"/>
                    <w:left w:val="none" w:sz="0" w:space="0" w:color="auto"/>
                    <w:bottom w:val="none" w:sz="0" w:space="0" w:color="auto"/>
                    <w:right w:val="none" w:sz="0" w:space="0" w:color="auto"/>
                  </w:divBdr>
                  <w:divsChild>
                    <w:div w:id="146869385">
                      <w:marLeft w:val="0"/>
                      <w:marRight w:val="0"/>
                      <w:marTop w:val="0"/>
                      <w:marBottom w:val="0"/>
                      <w:divBdr>
                        <w:top w:val="none" w:sz="0" w:space="0" w:color="auto"/>
                        <w:left w:val="none" w:sz="0" w:space="0" w:color="auto"/>
                        <w:bottom w:val="none" w:sz="0" w:space="0" w:color="auto"/>
                        <w:right w:val="none" w:sz="0" w:space="0" w:color="auto"/>
                      </w:divBdr>
                    </w:div>
                    <w:div w:id="1137070613">
                      <w:marLeft w:val="0"/>
                      <w:marRight w:val="0"/>
                      <w:marTop w:val="0"/>
                      <w:marBottom w:val="0"/>
                      <w:divBdr>
                        <w:top w:val="none" w:sz="0" w:space="0" w:color="auto"/>
                        <w:left w:val="none" w:sz="0" w:space="0" w:color="auto"/>
                        <w:bottom w:val="none" w:sz="0" w:space="0" w:color="auto"/>
                        <w:right w:val="none" w:sz="0" w:space="0" w:color="auto"/>
                      </w:divBdr>
                    </w:div>
                    <w:div w:id="1748453780">
                      <w:marLeft w:val="0"/>
                      <w:marRight w:val="0"/>
                      <w:marTop w:val="0"/>
                      <w:marBottom w:val="0"/>
                      <w:divBdr>
                        <w:top w:val="none" w:sz="0" w:space="0" w:color="auto"/>
                        <w:left w:val="none" w:sz="0" w:space="0" w:color="auto"/>
                        <w:bottom w:val="none" w:sz="0" w:space="0" w:color="auto"/>
                        <w:right w:val="none" w:sz="0" w:space="0" w:color="auto"/>
                      </w:divBdr>
                    </w:div>
                    <w:div w:id="2078552747">
                      <w:marLeft w:val="0"/>
                      <w:marRight w:val="0"/>
                      <w:marTop w:val="0"/>
                      <w:marBottom w:val="0"/>
                      <w:divBdr>
                        <w:top w:val="none" w:sz="0" w:space="0" w:color="auto"/>
                        <w:left w:val="none" w:sz="0" w:space="0" w:color="auto"/>
                        <w:bottom w:val="none" w:sz="0" w:space="0" w:color="auto"/>
                        <w:right w:val="none" w:sz="0" w:space="0" w:color="auto"/>
                      </w:divBdr>
                    </w:div>
                  </w:divsChild>
                </w:div>
                <w:div w:id="218638340">
                  <w:marLeft w:val="0"/>
                  <w:marRight w:val="0"/>
                  <w:marTop w:val="0"/>
                  <w:marBottom w:val="0"/>
                  <w:divBdr>
                    <w:top w:val="none" w:sz="0" w:space="0" w:color="auto"/>
                    <w:left w:val="none" w:sz="0" w:space="0" w:color="auto"/>
                    <w:bottom w:val="none" w:sz="0" w:space="0" w:color="auto"/>
                    <w:right w:val="none" w:sz="0" w:space="0" w:color="auto"/>
                  </w:divBdr>
                  <w:divsChild>
                    <w:div w:id="196083882">
                      <w:marLeft w:val="0"/>
                      <w:marRight w:val="0"/>
                      <w:marTop w:val="0"/>
                      <w:marBottom w:val="0"/>
                      <w:divBdr>
                        <w:top w:val="none" w:sz="0" w:space="0" w:color="auto"/>
                        <w:left w:val="none" w:sz="0" w:space="0" w:color="auto"/>
                        <w:bottom w:val="none" w:sz="0" w:space="0" w:color="auto"/>
                        <w:right w:val="none" w:sz="0" w:space="0" w:color="auto"/>
                      </w:divBdr>
                    </w:div>
                    <w:div w:id="1275478695">
                      <w:marLeft w:val="0"/>
                      <w:marRight w:val="0"/>
                      <w:marTop w:val="0"/>
                      <w:marBottom w:val="0"/>
                      <w:divBdr>
                        <w:top w:val="none" w:sz="0" w:space="0" w:color="auto"/>
                        <w:left w:val="none" w:sz="0" w:space="0" w:color="auto"/>
                        <w:bottom w:val="none" w:sz="0" w:space="0" w:color="auto"/>
                        <w:right w:val="none" w:sz="0" w:space="0" w:color="auto"/>
                      </w:divBdr>
                    </w:div>
                  </w:divsChild>
                </w:div>
                <w:div w:id="223494203">
                  <w:marLeft w:val="0"/>
                  <w:marRight w:val="0"/>
                  <w:marTop w:val="0"/>
                  <w:marBottom w:val="0"/>
                  <w:divBdr>
                    <w:top w:val="none" w:sz="0" w:space="0" w:color="auto"/>
                    <w:left w:val="none" w:sz="0" w:space="0" w:color="auto"/>
                    <w:bottom w:val="none" w:sz="0" w:space="0" w:color="auto"/>
                    <w:right w:val="none" w:sz="0" w:space="0" w:color="auto"/>
                  </w:divBdr>
                  <w:divsChild>
                    <w:div w:id="141820832">
                      <w:marLeft w:val="0"/>
                      <w:marRight w:val="0"/>
                      <w:marTop w:val="0"/>
                      <w:marBottom w:val="0"/>
                      <w:divBdr>
                        <w:top w:val="none" w:sz="0" w:space="0" w:color="auto"/>
                        <w:left w:val="none" w:sz="0" w:space="0" w:color="auto"/>
                        <w:bottom w:val="none" w:sz="0" w:space="0" w:color="auto"/>
                        <w:right w:val="none" w:sz="0" w:space="0" w:color="auto"/>
                      </w:divBdr>
                    </w:div>
                  </w:divsChild>
                </w:div>
                <w:div w:id="225848559">
                  <w:marLeft w:val="0"/>
                  <w:marRight w:val="0"/>
                  <w:marTop w:val="0"/>
                  <w:marBottom w:val="0"/>
                  <w:divBdr>
                    <w:top w:val="none" w:sz="0" w:space="0" w:color="auto"/>
                    <w:left w:val="none" w:sz="0" w:space="0" w:color="auto"/>
                    <w:bottom w:val="none" w:sz="0" w:space="0" w:color="auto"/>
                    <w:right w:val="none" w:sz="0" w:space="0" w:color="auto"/>
                  </w:divBdr>
                  <w:divsChild>
                    <w:div w:id="316614075">
                      <w:marLeft w:val="0"/>
                      <w:marRight w:val="0"/>
                      <w:marTop w:val="0"/>
                      <w:marBottom w:val="0"/>
                      <w:divBdr>
                        <w:top w:val="none" w:sz="0" w:space="0" w:color="auto"/>
                        <w:left w:val="none" w:sz="0" w:space="0" w:color="auto"/>
                        <w:bottom w:val="none" w:sz="0" w:space="0" w:color="auto"/>
                        <w:right w:val="none" w:sz="0" w:space="0" w:color="auto"/>
                      </w:divBdr>
                    </w:div>
                  </w:divsChild>
                </w:div>
                <w:div w:id="231083378">
                  <w:marLeft w:val="0"/>
                  <w:marRight w:val="0"/>
                  <w:marTop w:val="0"/>
                  <w:marBottom w:val="0"/>
                  <w:divBdr>
                    <w:top w:val="none" w:sz="0" w:space="0" w:color="auto"/>
                    <w:left w:val="none" w:sz="0" w:space="0" w:color="auto"/>
                    <w:bottom w:val="none" w:sz="0" w:space="0" w:color="auto"/>
                    <w:right w:val="none" w:sz="0" w:space="0" w:color="auto"/>
                  </w:divBdr>
                  <w:divsChild>
                    <w:div w:id="213545817">
                      <w:marLeft w:val="0"/>
                      <w:marRight w:val="0"/>
                      <w:marTop w:val="0"/>
                      <w:marBottom w:val="0"/>
                      <w:divBdr>
                        <w:top w:val="none" w:sz="0" w:space="0" w:color="auto"/>
                        <w:left w:val="none" w:sz="0" w:space="0" w:color="auto"/>
                        <w:bottom w:val="none" w:sz="0" w:space="0" w:color="auto"/>
                        <w:right w:val="none" w:sz="0" w:space="0" w:color="auto"/>
                      </w:divBdr>
                    </w:div>
                    <w:div w:id="913969757">
                      <w:marLeft w:val="0"/>
                      <w:marRight w:val="0"/>
                      <w:marTop w:val="0"/>
                      <w:marBottom w:val="0"/>
                      <w:divBdr>
                        <w:top w:val="none" w:sz="0" w:space="0" w:color="auto"/>
                        <w:left w:val="none" w:sz="0" w:space="0" w:color="auto"/>
                        <w:bottom w:val="none" w:sz="0" w:space="0" w:color="auto"/>
                        <w:right w:val="none" w:sz="0" w:space="0" w:color="auto"/>
                      </w:divBdr>
                    </w:div>
                    <w:div w:id="1125545009">
                      <w:marLeft w:val="0"/>
                      <w:marRight w:val="0"/>
                      <w:marTop w:val="0"/>
                      <w:marBottom w:val="0"/>
                      <w:divBdr>
                        <w:top w:val="none" w:sz="0" w:space="0" w:color="auto"/>
                        <w:left w:val="none" w:sz="0" w:space="0" w:color="auto"/>
                        <w:bottom w:val="none" w:sz="0" w:space="0" w:color="auto"/>
                        <w:right w:val="none" w:sz="0" w:space="0" w:color="auto"/>
                      </w:divBdr>
                    </w:div>
                    <w:div w:id="1290283428">
                      <w:marLeft w:val="0"/>
                      <w:marRight w:val="0"/>
                      <w:marTop w:val="0"/>
                      <w:marBottom w:val="0"/>
                      <w:divBdr>
                        <w:top w:val="none" w:sz="0" w:space="0" w:color="auto"/>
                        <w:left w:val="none" w:sz="0" w:space="0" w:color="auto"/>
                        <w:bottom w:val="none" w:sz="0" w:space="0" w:color="auto"/>
                        <w:right w:val="none" w:sz="0" w:space="0" w:color="auto"/>
                      </w:divBdr>
                    </w:div>
                  </w:divsChild>
                </w:div>
                <w:div w:id="237449271">
                  <w:marLeft w:val="0"/>
                  <w:marRight w:val="0"/>
                  <w:marTop w:val="0"/>
                  <w:marBottom w:val="0"/>
                  <w:divBdr>
                    <w:top w:val="none" w:sz="0" w:space="0" w:color="auto"/>
                    <w:left w:val="none" w:sz="0" w:space="0" w:color="auto"/>
                    <w:bottom w:val="none" w:sz="0" w:space="0" w:color="auto"/>
                    <w:right w:val="none" w:sz="0" w:space="0" w:color="auto"/>
                  </w:divBdr>
                  <w:divsChild>
                    <w:div w:id="726034790">
                      <w:marLeft w:val="0"/>
                      <w:marRight w:val="0"/>
                      <w:marTop w:val="0"/>
                      <w:marBottom w:val="0"/>
                      <w:divBdr>
                        <w:top w:val="none" w:sz="0" w:space="0" w:color="auto"/>
                        <w:left w:val="none" w:sz="0" w:space="0" w:color="auto"/>
                        <w:bottom w:val="none" w:sz="0" w:space="0" w:color="auto"/>
                        <w:right w:val="none" w:sz="0" w:space="0" w:color="auto"/>
                      </w:divBdr>
                    </w:div>
                  </w:divsChild>
                </w:div>
                <w:div w:id="239145458">
                  <w:marLeft w:val="0"/>
                  <w:marRight w:val="0"/>
                  <w:marTop w:val="0"/>
                  <w:marBottom w:val="0"/>
                  <w:divBdr>
                    <w:top w:val="none" w:sz="0" w:space="0" w:color="auto"/>
                    <w:left w:val="none" w:sz="0" w:space="0" w:color="auto"/>
                    <w:bottom w:val="none" w:sz="0" w:space="0" w:color="auto"/>
                    <w:right w:val="none" w:sz="0" w:space="0" w:color="auto"/>
                  </w:divBdr>
                  <w:divsChild>
                    <w:div w:id="1189635957">
                      <w:marLeft w:val="0"/>
                      <w:marRight w:val="0"/>
                      <w:marTop w:val="0"/>
                      <w:marBottom w:val="0"/>
                      <w:divBdr>
                        <w:top w:val="none" w:sz="0" w:space="0" w:color="auto"/>
                        <w:left w:val="none" w:sz="0" w:space="0" w:color="auto"/>
                        <w:bottom w:val="none" w:sz="0" w:space="0" w:color="auto"/>
                        <w:right w:val="none" w:sz="0" w:space="0" w:color="auto"/>
                      </w:divBdr>
                    </w:div>
                  </w:divsChild>
                </w:div>
                <w:div w:id="244457538">
                  <w:marLeft w:val="0"/>
                  <w:marRight w:val="0"/>
                  <w:marTop w:val="0"/>
                  <w:marBottom w:val="0"/>
                  <w:divBdr>
                    <w:top w:val="none" w:sz="0" w:space="0" w:color="auto"/>
                    <w:left w:val="none" w:sz="0" w:space="0" w:color="auto"/>
                    <w:bottom w:val="none" w:sz="0" w:space="0" w:color="auto"/>
                    <w:right w:val="none" w:sz="0" w:space="0" w:color="auto"/>
                  </w:divBdr>
                  <w:divsChild>
                    <w:div w:id="1780478">
                      <w:marLeft w:val="0"/>
                      <w:marRight w:val="0"/>
                      <w:marTop w:val="0"/>
                      <w:marBottom w:val="0"/>
                      <w:divBdr>
                        <w:top w:val="none" w:sz="0" w:space="0" w:color="auto"/>
                        <w:left w:val="none" w:sz="0" w:space="0" w:color="auto"/>
                        <w:bottom w:val="none" w:sz="0" w:space="0" w:color="auto"/>
                        <w:right w:val="none" w:sz="0" w:space="0" w:color="auto"/>
                      </w:divBdr>
                    </w:div>
                    <w:div w:id="1108895224">
                      <w:marLeft w:val="0"/>
                      <w:marRight w:val="0"/>
                      <w:marTop w:val="0"/>
                      <w:marBottom w:val="0"/>
                      <w:divBdr>
                        <w:top w:val="none" w:sz="0" w:space="0" w:color="auto"/>
                        <w:left w:val="none" w:sz="0" w:space="0" w:color="auto"/>
                        <w:bottom w:val="none" w:sz="0" w:space="0" w:color="auto"/>
                        <w:right w:val="none" w:sz="0" w:space="0" w:color="auto"/>
                      </w:divBdr>
                    </w:div>
                    <w:div w:id="1651250239">
                      <w:marLeft w:val="0"/>
                      <w:marRight w:val="0"/>
                      <w:marTop w:val="0"/>
                      <w:marBottom w:val="0"/>
                      <w:divBdr>
                        <w:top w:val="none" w:sz="0" w:space="0" w:color="auto"/>
                        <w:left w:val="none" w:sz="0" w:space="0" w:color="auto"/>
                        <w:bottom w:val="none" w:sz="0" w:space="0" w:color="auto"/>
                        <w:right w:val="none" w:sz="0" w:space="0" w:color="auto"/>
                      </w:divBdr>
                    </w:div>
                    <w:div w:id="1659380194">
                      <w:marLeft w:val="0"/>
                      <w:marRight w:val="0"/>
                      <w:marTop w:val="0"/>
                      <w:marBottom w:val="0"/>
                      <w:divBdr>
                        <w:top w:val="none" w:sz="0" w:space="0" w:color="auto"/>
                        <w:left w:val="none" w:sz="0" w:space="0" w:color="auto"/>
                        <w:bottom w:val="none" w:sz="0" w:space="0" w:color="auto"/>
                        <w:right w:val="none" w:sz="0" w:space="0" w:color="auto"/>
                      </w:divBdr>
                    </w:div>
                  </w:divsChild>
                </w:div>
                <w:div w:id="244802465">
                  <w:marLeft w:val="0"/>
                  <w:marRight w:val="0"/>
                  <w:marTop w:val="0"/>
                  <w:marBottom w:val="0"/>
                  <w:divBdr>
                    <w:top w:val="none" w:sz="0" w:space="0" w:color="auto"/>
                    <w:left w:val="none" w:sz="0" w:space="0" w:color="auto"/>
                    <w:bottom w:val="none" w:sz="0" w:space="0" w:color="auto"/>
                    <w:right w:val="none" w:sz="0" w:space="0" w:color="auto"/>
                  </w:divBdr>
                  <w:divsChild>
                    <w:div w:id="333532823">
                      <w:marLeft w:val="0"/>
                      <w:marRight w:val="0"/>
                      <w:marTop w:val="0"/>
                      <w:marBottom w:val="0"/>
                      <w:divBdr>
                        <w:top w:val="none" w:sz="0" w:space="0" w:color="auto"/>
                        <w:left w:val="none" w:sz="0" w:space="0" w:color="auto"/>
                        <w:bottom w:val="none" w:sz="0" w:space="0" w:color="auto"/>
                        <w:right w:val="none" w:sz="0" w:space="0" w:color="auto"/>
                      </w:divBdr>
                    </w:div>
                  </w:divsChild>
                </w:div>
                <w:div w:id="248123150">
                  <w:marLeft w:val="0"/>
                  <w:marRight w:val="0"/>
                  <w:marTop w:val="0"/>
                  <w:marBottom w:val="0"/>
                  <w:divBdr>
                    <w:top w:val="none" w:sz="0" w:space="0" w:color="auto"/>
                    <w:left w:val="none" w:sz="0" w:space="0" w:color="auto"/>
                    <w:bottom w:val="none" w:sz="0" w:space="0" w:color="auto"/>
                    <w:right w:val="none" w:sz="0" w:space="0" w:color="auto"/>
                  </w:divBdr>
                  <w:divsChild>
                    <w:div w:id="1348629279">
                      <w:marLeft w:val="0"/>
                      <w:marRight w:val="0"/>
                      <w:marTop w:val="0"/>
                      <w:marBottom w:val="0"/>
                      <w:divBdr>
                        <w:top w:val="none" w:sz="0" w:space="0" w:color="auto"/>
                        <w:left w:val="none" w:sz="0" w:space="0" w:color="auto"/>
                        <w:bottom w:val="none" w:sz="0" w:space="0" w:color="auto"/>
                        <w:right w:val="none" w:sz="0" w:space="0" w:color="auto"/>
                      </w:divBdr>
                    </w:div>
                  </w:divsChild>
                </w:div>
                <w:div w:id="250235021">
                  <w:marLeft w:val="0"/>
                  <w:marRight w:val="0"/>
                  <w:marTop w:val="0"/>
                  <w:marBottom w:val="0"/>
                  <w:divBdr>
                    <w:top w:val="none" w:sz="0" w:space="0" w:color="auto"/>
                    <w:left w:val="none" w:sz="0" w:space="0" w:color="auto"/>
                    <w:bottom w:val="none" w:sz="0" w:space="0" w:color="auto"/>
                    <w:right w:val="none" w:sz="0" w:space="0" w:color="auto"/>
                  </w:divBdr>
                  <w:divsChild>
                    <w:div w:id="1542088665">
                      <w:marLeft w:val="0"/>
                      <w:marRight w:val="0"/>
                      <w:marTop w:val="0"/>
                      <w:marBottom w:val="0"/>
                      <w:divBdr>
                        <w:top w:val="none" w:sz="0" w:space="0" w:color="auto"/>
                        <w:left w:val="none" w:sz="0" w:space="0" w:color="auto"/>
                        <w:bottom w:val="none" w:sz="0" w:space="0" w:color="auto"/>
                        <w:right w:val="none" w:sz="0" w:space="0" w:color="auto"/>
                      </w:divBdr>
                    </w:div>
                  </w:divsChild>
                </w:div>
                <w:div w:id="259922204">
                  <w:marLeft w:val="0"/>
                  <w:marRight w:val="0"/>
                  <w:marTop w:val="0"/>
                  <w:marBottom w:val="0"/>
                  <w:divBdr>
                    <w:top w:val="none" w:sz="0" w:space="0" w:color="auto"/>
                    <w:left w:val="none" w:sz="0" w:space="0" w:color="auto"/>
                    <w:bottom w:val="none" w:sz="0" w:space="0" w:color="auto"/>
                    <w:right w:val="none" w:sz="0" w:space="0" w:color="auto"/>
                  </w:divBdr>
                  <w:divsChild>
                    <w:div w:id="195852790">
                      <w:marLeft w:val="0"/>
                      <w:marRight w:val="0"/>
                      <w:marTop w:val="0"/>
                      <w:marBottom w:val="0"/>
                      <w:divBdr>
                        <w:top w:val="none" w:sz="0" w:space="0" w:color="auto"/>
                        <w:left w:val="none" w:sz="0" w:space="0" w:color="auto"/>
                        <w:bottom w:val="none" w:sz="0" w:space="0" w:color="auto"/>
                        <w:right w:val="none" w:sz="0" w:space="0" w:color="auto"/>
                      </w:divBdr>
                    </w:div>
                  </w:divsChild>
                </w:div>
                <w:div w:id="260139341">
                  <w:marLeft w:val="0"/>
                  <w:marRight w:val="0"/>
                  <w:marTop w:val="0"/>
                  <w:marBottom w:val="0"/>
                  <w:divBdr>
                    <w:top w:val="none" w:sz="0" w:space="0" w:color="auto"/>
                    <w:left w:val="none" w:sz="0" w:space="0" w:color="auto"/>
                    <w:bottom w:val="none" w:sz="0" w:space="0" w:color="auto"/>
                    <w:right w:val="none" w:sz="0" w:space="0" w:color="auto"/>
                  </w:divBdr>
                  <w:divsChild>
                    <w:div w:id="453717536">
                      <w:marLeft w:val="0"/>
                      <w:marRight w:val="0"/>
                      <w:marTop w:val="0"/>
                      <w:marBottom w:val="0"/>
                      <w:divBdr>
                        <w:top w:val="none" w:sz="0" w:space="0" w:color="auto"/>
                        <w:left w:val="none" w:sz="0" w:space="0" w:color="auto"/>
                        <w:bottom w:val="none" w:sz="0" w:space="0" w:color="auto"/>
                        <w:right w:val="none" w:sz="0" w:space="0" w:color="auto"/>
                      </w:divBdr>
                    </w:div>
                  </w:divsChild>
                </w:div>
                <w:div w:id="264070511">
                  <w:marLeft w:val="0"/>
                  <w:marRight w:val="0"/>
                  <w:marTop w:val="0"/>
                  <w:marBottom w:val="0"/>
                  <w:divBdr>
                    <w:top w:val="none" w:sz="0" w:space="0" w:color="auto"/>
                    <w:left w:val="none" w:sz="0" w:space="0" w:color="auto"/>
                    <w:bottom w:val="none" w:sz="0" w:space="0" w:color="auto"/>
                    <w:right w:val="none" w:sz="0" w:space="0" w:color="auto"/>
                  </w:divBdr>
                  <w:divsChild>
                    <w:div w:id="1194222966">
                      <w:marLeft w:val="0"/>
                      <w:marRight w:val="0"/>
                      <w:marTop w:val="0"/>
                      <w:marBottom w:val="0"/>
                      <w:divBdr>
                        <w:top w:val="none" w:sz="0" w:space="0" w:color="auto"/>
                        <w:left w:val="none" w:sz="0" w:space="0" w:color="auto"/>
                        <w:bottom w:val="none" w:sz="0" w:space="0" w:color="auto"/>
                        <w:right w:val="none" w:sz="0" w:space="0" w:color="auto"/>
                      </w:divBdr>
                    </w:div>
                  </w:divsChild>
                </w:div>
                <w:div w:id="264651292">
                  <w:marLeft w:val="0"/>
                  <w:marRight w:val="0"/>
                  <w:marTop w:val="0"/>
                  <w:marBottom w:val="0"/>
                  <w:divBdr>
                    <w:top w:val="none" w:sz="0" w:space="0" w:color="auto"/>
                    <w:left w:val="none" w:sz="0" w:space="0" w:color="auto"/>
                    <w:bottom w:val="none" w:sz="0" w:space="0" w:color="auto"/>
                    <w:right w:val="none" w:sz="0" w:space="0" w:color="auto"/>
                  </w:divBdr>
                  <w:divsChild>
                    <w:div w:id="441800851">
                      <w:marLeft w:val="0"/>
                      <w:marRight w:val="0"/>
                      <w:marTop w:val="0"/>
                      <w:marBottom w:val="0"/>
                      <w:divBdr>
                        <w:top w:val="none" w:sz="0" w:space="0" w:color="auto"/>
                        <w:left w:val="none" w:sz="0" w:space="0" w:color="auto"/>
                        <w:bottom w:val="none" w:sz="0" w:space="0" w:color="auto"/>
                        <w:right w:val="none" w:sz="0" w:space="0" w:color="auto"/>
                      </w:divBdr>
                    </w:div>
                  </w:divsChild>
                </w:div>
                <w:div w:id="269513091">
                  <w:marLeft w:val="0"/>
                  <w:marRight w:val="0"/>
                  <w:marTop w:val="0"/>
                  <w:marBottom w:val="0"/>
                  <w:divBdr>
                    <w:top w:val="none" w:sz="0" w:space="0" w:color="auto"/>
                    <w:left w:val="none" w:sz="0" w:space="0" w:color="auto"/>
                    <w:bottom w:val="none" w:sz="0" w:space="0" w:color="auto"/>
                    <w:right w:val="none" w:sz="0" w:space="0" w:color="auto"/>
                  </w:divBdr>
                  <w:divsChild>
                    <w:div w:id="1693409320">
                      <w:marLeft w:val="0"/>
                      <w:marRight w:val="0"/>
                      <w:marTop w:val="0"/>
                      <w:marBottom w:val="0"/>
                      <w:divBdr>
                        <w:top w:val="none" w:sz="0" w:space="0" w:color="auto"/>
                        <w:left w:val="none" w:sz="0" w:space="0" w:color="auto"/>
                        <w:bottom w:val="none" w:sz="0" w:space="0" w:color="auto"/>
                        <w:right w:val="none" w:sz="0" w:space="0" w:color="auto"/>
                      </w:divBdr>
                    </w:div>
                  </w:divsChild>
                </w:div>
                <w:div w:id="273633676">
                  <w:marLeft w:val="0"/>
                  <w:marRight w:val="0"/>
                  <w:marTop w:val="0"/>
                  <w:marBottom w:val="0"/>
                  <w:divBdr>
                    <w:top w:val="none" w:sz="0" w:space="0" w:color="auto"/>
                    <w:left w:val="none" w:sz="0" w:space="0" w:color="auto"/>
                    <w:bottom w:val="none" w:sz="0" w:space="0" w:color="auto"/>
                    <w:right w:val="none" w:sz="0" w:space="0" w:color="auto"/>
                  </w:divBdr>
                  <w:divsChild>
                    <w:div w:id="1601446301">
                      <w:marLeft w:val="0"/>
                      <w:marRight w:val="0"/>
                      <w:marTop w:val="0"/>
                      <w:marBottom w:val="0"/>
                      <w:divBdr>
                        <w:top w:val="none" w:sz="0" w:space="0" w:color="auto"/>
                        <w:left w:val="none" w:sz="0" w:space="0" w:color="auto"/>
                        <w:bottom w:val="none" w:sz="0" w:space="0" w:color="auto"/>
                        <w:right w:val="none" w:sz="0" w:space="0" w:color="auto"/>
                      </w:divBdr>
                    </w:div>
                  </w:divsChild>
                </w:div>
                <w:div w:id="274143065">
                  <w:marLeft w:val="0"/>
                  <w:marRight w:val="0"/>
                  <w:marTop w:val="0"/>
                  <w:marBottom w:val="0"/>
                  <w:divBdr>
                    <w:top w:val="none" w:sz="0" w:space="0" w:color="auto"/>
                    <w:left w:val="none" w:sz="0" w:space="0" w:color="auto"/>
                    <w:bottom w:val="none" w:sz="0" w:space="0" w:color="auto"/>
                    <w:right w:val="none" w:sz="0" w:space="0" w:color="auto"/>
                  </w:divBdr>
                  <w:divsChild>
                    <w:div w:id="150871944">
                      <w:marLeft w:val="0"/>
                      <w:marRight w:val="0"/>
                      <w:marTop w:val="0"/>
                      <w:marBottom w:val="0"/>
                      <w:divBdr>
                        <w:top w:val="none" w:sz="0" w:space="0" w:color="auto"/>
                        <w:left w:val="none" w:sz="0" w:space="0" w:color="auto"/>
                        <w:bottom w:val="none" w:sz="0" w:space="0" w:color="auto"/>
                        <w:right w:val="none" w:sz="0" w:space="0" w:color="auto"/>
                      </w:divBdr>
                    </w:div>
                    <w:div w:id="881946158">
                      <w:marLeft w:val="0"/>
                      <w:marRight w:val="0"/>
                      <w:marTop w:val="0"/>
                      <w:marBottom w:val="0"/>
                      <w:divBdr>
                        <w:top w:val="none" w:sz="0" w:space="0" w:color="auto"/>
                        <w:left w:val="none" w:sz="0" w:space="0" w:color="auto"/>
                        <w:bottom w:val="none" w:sz="0" w:space="0" w:color="auto"/>
                        <w:right w:val="none" w:sz="0" w:space="0" w:color="auto"/>
                      </w:divBdr>
                    </w:div>
                    <w:div w:id="1106119848">
                      <w:marLeft w:val="0"/>
                      <w:marRight w:val="0"/>
                      <w:marTop w:val="0"/>
                      <w:marBottom w:val="0"/>
                      <w:divBdr>
                        <w:top w:val="none" w:sz="0" w:space="0" w:color="auto"/>
                        <w:left w:val="none" w:sz="0" w:space="0" w:color="auto"/>
                        <w:bottom w:val="none" w:sz="0" w:space="0" w:color="auto"/>
                        <w:right w:val="none" w:sz="0" w:space="0" w:color="auto"/>
                      </w:divBdr>
                    </w:div>
                    <w:div w:id="1945309332">
                      <w:marLeft w:val="0"/>
                      <w:marRight w:val="0"/>
                      <w:marTop w:val="0"/>
                      <w:marBottom w:val="0"/>
                      <w:divBdr>
                        <w:top w:val="none" w:sz="0" w:space="0" w:color="auto"/>
                        <w:left w:val="none" w:sz="0" w:space="0" w:color="auto"/>
                        <w:bottom w:val="none" w:sz="0" w:space="0" w:color="auto"/>
                        <w:right w:val="none" w:sz="0" w:space="0" w:color="auto"/>
                      </w:divBdr>
                    </w:div>
                  </w:divsChild>
                </w:div>
                <w:div w:id="275136673">
                  <w:marLeft w:val="0"/>
                  <w:marRight w:val="0"/>
                  <w:marTop w:val="0"/>
                  <w:marBottom w:val="0"/>
                  <w:divBdr>
                    <w:top w:val="none" w:sz="0" w:space="0" w:color="auto"/>
                    <w:left w:val="none" w:sz="0" w:space="0" w:color="auto"/>
                    <w:bottom w:val="none" w:sz="0" w:space="0" w:color="auto"/>
                    <w:right w:val="none" w:sz="0" w:space="0" w:color="auto"/>
                  </w:divBdr>
                  <w:divsChild>
                    <w:div w:id="579095241">
                      <w:marLeft w:val="0"/>
                      <w:marRight w:val="0"/>
                      <w:marTop w:val="0"/>
                      <w:marBottom w:val="0"/>
                      <w:divBdr>
                        <w:top w:val="none" w:sz="0" w:space="0" w:color="auto"/>
                        <w:left w:val="none" w:sz="0" w:space="0" w:color="auto"/>
                        <w:bottom w:val="none" w:sz="0" w:space="0" w:color="auto"/>
                        <w:right w:val="none" w:sz="0" w:space="0" w:color="auto"/>
                      </w:divBdr>
                    </w:div>
                    <w:div w:id="810247142">
                      <w:marLeft w:val="0"/>
                      <w:marRight w:val="0"/>
                      <w:marTop w:val="0"/>
                      <w:marBottom w:val="0"/>
                      <w:divBdr>
                        <w:top w:val="none" w:sz="0" w:space="0" w:color="auto"/>
                        <w:left w:val="none" w:sz="0" w:space="0" w:color="auto"/>
                        <w:bottom w:val="none" w:sz="0" w:space="0" w:color="auto"/>
                        <w:right w:val="none" w:sz="0" w:space="0" w:color="auto"/>
                      </w:divBdr>
                    </w:div>
                    <w:div w:id="1261796637">
                      <w:marLeft w:val="0"/>
                      <w:marRight w:val="0"/>
                      <w:marTop w:val="0"/>
                      <w:marBottom w:val="0"/>
                      <w:divBdr>
                        <w:top w:val="none" w:sz="0" w:space="0" w:color="auto"/>
                        <w:left w:val="none" w:sz="0" w:space="0" w:color="auto"/>
                        <w:bottom w:val="none" w:sz="0" w:space="0" w:color="auto"/>
                        <w:right w:val="none" w:sz="0" w:space="0" w:color="auto"/>
                      </w:divBdr>
                    </w:div>
                    <w:div w:id="1552040829">
                      <w:marLeft w:val="0"/>
                      <w:marRight w:val="0"/>
                      <w:marTop w:val="0"/>
                      <w:marBottom w:val="0"/>
                      <w:divBdr>
                        <w:top w:val="none" w:sz="0" w:space="0" w:color="auto"/>
                        <w:left w:val="none" w:sz="0" w:space="0" w:color="auto"/>
                        <w:bottom w:val="none" w:sz="0" w:space="0" w:color="auto"/>
                        <w:right w:val="none" w:sz="0" w:space="0" w:color="auto"/>
                      </w:divBdr>
                    </w:div>
                  </w:divsChild>
                </w:div>
                <w:div w:id="286006558">
                  <w:marLeft w:val="0"/>
                  <w:marRight w:val="0"/>
                  <w:marTop w:val="0"/>
                  <w:marBottom w:val="0"/>
                  <w:divBdr>
                    <w:top w:val="none" w:sz="0" w:space="0" w:color="auto"/>
                    <w:left w:val="none" w:sz="0" w:space="0" w:color="auto"/>
                    <w:bottom w:val="none" w:sz="0" w:space="0" w:color="auto"/>
                    <w:right w:val="none" w:sz="0" w:space="0" w:color="auto"/>
                  </w:divBdr>
                  <w:divsChild>
                    <w:div w:id="931086050">
                      <w:marLeft w:val="0"/>
                      <w:marRight w:val="0"/>
                      <w:marTop w:val="0"/>
                      <w:marBottom w:val="0"/>
                      <w:divBdr>
                        <w:top w:val="none" w:sz="0" w:space="0" w:color="auto"/>
                        <w:left w:val="none" w:sz="0" w:space="0" w:color="auto"/>
                        <w:bottom w:val="none" w:sz="0" w:space="0" w:color="auto"/>
                        <w:right w:val="none" w:sz="0" w:space="0" w:color="auto"/>
                      </w:divBdr>
                    </w:div>
                  </w:divsChild>
                </w:div>
                <w:div w:id="289554665">
                  <w:marLeft w:val="0"/>
                  <w:marRight w:val="0"/>
                  <w:marTop w:val="0"/>
                  <w:marBottom w:val="0"/>
                  <w:divBdr>
                    <w:top w:val="none" w:sz="0" w:space="0" w:color="auto"/>
                    <w:left w:val="none" w:sz="0" w:space="0" w:color="auto"/>
                    <w:bottom w:val="none" w:sz="0" w:space="0" w:color="auto"/>
                    <w:right w:val="none" w:sz="0" w:space="0" w:color="auto"/>
                  </w:divBdr>
                  <w:divsChild>
                    <w:div w:id="181212292">
                      <w:marLeft w:val="0"/>
                      <w:marRight w:val="0"/>
                      <w:marTop w:val="0"/>
                      <w:marBottom w:val="0"/>
                      <w:divBdr>
                        <w:top w:val="none" w:sz="0" w:space="0" w:color="auto"/>
                        <w:left w:val="none" w:sz="0" w:space="0" w:color="auto"/>
                        <w:bottom w:val="none" w:sz="0" w:space="0" w:color="auto"/>
                        <w:right w:val="none" w:sz="0" w:space="0" w:color="auto"/>
                      </w:divBdr>
                    </w:div>
                    <w:div w:id="572591608">
                      <w:marLeft w:val="0"/>
                      <w:marRight w:val="0"/>
                      <w:marTop w:val="0"/>
                      <w:marBottom w:val="0"/>
                      <w:divBdr>
                        <w:top w:val="none" w:sz="0" w:space="0" w:color="auto"/>
                        <w:left w:val="none" w:sz="0" w:space="0" w:color="auto"/>
                        <w:bottom w:val="none" w:sz="0" w:space="0" w:color="auto"/>
                        <w:right w:val="none" w:sz="0" w:space="0" w:color="auto"/>
                      </w:divBdr>
                    </w:div>
                    <w:div w:id="1370182743">
                      <w:marLeft w:val="0"/>
                      <w:marRight w:val="0"/>
                      <w:marTop w:val="0"/>
                      <w:marBottom w:val="0"/>
                      <w:divBdr>
                        <w:top w:val="none" w:sz="0" w:space="0" w:color="auto"/>
                        <w:left w:val="none" w:sz="0" w:space="0" w:color="auto"/>
                        <w:bottom w:val="none" w:sz="0" w:space="0" w:color="auto"/>
                        <w:right w:val="none" w:sz="0" w:space="0" w:color="auto"/>
                      </w:divBdr>
                    </w:div>
                    <w:div w:id="1713841311">
                      <w:marLeft w:val="0"/>
                      <w:marRight w:val="0"/>
                      <w:marTop w:val="0"/>
                      <w:marBottom w:val="0"/>
                      <w:divBdr>
                        <w:top w:val="none" w:sz="0" w:space="0" w:color="auto"/>
                        <w:left w:val="none" w:sz="0" w:space="0" w:color="auto"/>
                        <w:bottom w:val="none" w:sz="0" w:space="0" w:color="auto"/>
                        <w:right w:val="none" w:sz="0" w:space="0" w:color="auto"/>
                      </w:divBdr>
                    </w:div>
                  </w:divsChild>
                </w:div>
                <w:div w:id="289942059">
                  <w:marLeft w:val="0"/>
                  <w:marRight w:val="0"/>
                  <w:marTop w:val="0"/>
                  <w:marBottom w:val="0"/>
                  <w:divBdr>
                    <w:top w:val="none" w:sz="0" w:space="0" w:color="auto"/>
                    <w:left w:val="none" w:sz="0" w:space="0" w:color="auto"/>
                    <w:bottom w:val="none" w:sz="0" w:space="0" w:color="auto"/>
                    <w:right w:val="none" w:sz="0" w:space="0" w:color="auto"/>
                  </w:divBdr>
                  <w:divsChild>
                    <w:div w:id="968777053">
                      <w:marLeft w:val="0"/>
                      <w:marRight w:val="0"/>
                      <w:marTop w:val="0"/>
                      <w:marBottom w:val="0"/>
                      <w:divBdr>
                        <w:top w:val="none" w:sz="0" w:space="0" w:color="auto"/>
                        <w:left w:val="none" w:sz="0" w:space="0" w:color="auto"/>
                        <w:bottom w:val="none" w:sz="0" w:space="0" w:color="auto"/>
                        <w:right w:val="none" w:sz="0" w:space="0" w:color="auto"/>
                      </w:divBdr>
                    </w:div>
                    <w:div w:id="1632244457">
                      <w:marLeft w:val="0"/>
                      <w:marRight w:val="0"/>
                      <w:marTop w:val="0"/>
                      <w:marBottom w:val="0"/>
                      <w:divBdr>
                        <w:top w:val="none" w:sz="0" w:space="0" w:color="auto"/>
                        <w:left w:val="none" w:sz="0" w:space="0" w:color="auto"/>
                        <w:bottom w:val="none" w:sz="0" w:space="0" w:color="auto"/>
                        <w:right w:val="none" w:sz="0" w:space="0" w:color="auto"/>
                      </w:divBdr>
                    </w:div>
                  </w:divsChild>
                </w:div>
                <w:div w:id="290399699">
                  <w:marLeft w:val="0"/>
                  <w:marRight w:val="0"/>
                  <w:marTop w:val="0"/>
                  <w:marBottom w:val="0"/>
                  <w:divBdr>
                    <w:top w:val="none" w:sz="0" w:space="0" w:color="auto"/>
                    <w:left w:val="none" w:sz="0" w:space="0" w:color="auto"/>
                    <w:bottom w:val="none" w:sz="0" w:space="0" w:color="auto"/>
                    <w:right w:val="none" w:sz="0" w:space="0" w:color="auto"/>
                  </w:divBdr>
                  <w:divsChild>
                    <w:div w:id="1794514756">
                      <w:marLeft w:val="0"/>
                      <w:marRight w:val="0"/>
                      <w:marTop w:val="0"/>
                      <w:marBottom w:val="0"/>
                      <w:divBdr>
                        <w:top w:val="none" w:sz="0" w:space="0" w:color="auto"/>
                        <w:left w:val="none" w:sz="0" w:space="0" w:color="auto"/>
                        <w:bottom w:val="none" w:sz="0" w:space="0" w:color="auto"/>
                        <w:right w:val="none" w:sz="0" w:space="0" w:color="auto"/>
                      </w:divBdr>
                    </w:div>
                  </w:divsChild>
                </w:div>
                <w:div w:id="299532196">
                  <w:marLeft w:val="0"/>
                  <w:marRight w:val="0"/>
                  <w:marTop w:val="0"/>
                  <w:marBottom w:val="0"/>
                  <w:divBdr>
                    <w:top w:val="none" w:sz="0" w:space="0" w:color="auto"/>
                    <w:left w:val="none" w:sz="0" w:space="0" w:color="auto"/>
                    <w:bottom w:val="none" w:sz="0" w:space="0" w:color="auto"/>
                    <w:right w:val="none" w:sz="0" w:space="0" w:color="auto"/>
                  </w:divBdr>
                  <w:divsChild>
                    <w:div w:id="291526262">
                      <w:marLeft w:val="0"/>
                      <w:marRight w:val="0"/>
                      <w:marTop w:val="0"/>
                      <w:marBottom w:val="0"/>
                      <w:divBdr>
                        <w:top w:val="none" w:sz="0" w:space="0" w:color="auto"/>
                        <w:left w:val="none" w:sz="0" w:space="0" w:color="auto"/>
                        <w:bottom w:val="none" w:sz="0" w:space="0" w:color="auto"/>
                        <w:right w:val="none" w:sz="0" w:space="0" w:color="auto"/>
                      </w:divBdr>
                    </w:div>
                  </w:divsChild>
                </w:div>
                <w:div w:id="300841777">
                  <w:marLeft w:val="0"/>
                  <w:marRight w:val="0"/>
                  <w:marTop w:val="0"/>
                  <w:marBottom w:val="0"/>
                  <w:divBdr>
                    <w:top w:val="none" w:sz="0" w:space="0" w:color="auto"/>
                    <w:left w:val="none" w:sz="0" w:space="0" w:color="auto"/>
                    <w:bottom w:val="none" w:sz="0" w:space="0" w:color="auto"/>
                    <w:right w:val="none" w:sz="0" w:space="0" w:color="auto"/>
                  </w:divBdr>
                  <w:divsChild>
                    <w:div w:id="457334237">
                      <w:marLeft w:val="0"/>
                      <w:marRight w:val="0"/>
                      <w:marTop w:val="0"/>
                      <w:marBottom w:val="0"/>
                      <w:divBdr>
                        <w:top w:val="none" w:sz="0" w:space="0" w:color="auto"/>
                        <w:left w:val="none" w:sz="0" w:space="0" w:color="auto"/>
                        <w:bottom w:val="none" w:sz="0" w:space="0" w:color="auto"/>
                        <w:right w:val="none" w:sz="0" w:space="0" w:color="auto"/>
                      </w:divBdr>
                    </w:div>
                  </w:divsChild>
                </w:div>
                <w:div w:id="307708842">
                  <w:marLeft w:val="0"/>
                  <w:marRight w:val="0"/>
                  <w:marTop w:val="0"/>
                  <w:marBottom w:val="0"/>
                  <w:divBdr>
                    <w:top w:val="none" w:sz="0" w:space="0" w:color="auto"/>
                    <w:left w:val="none" w:sz="0" w:space="0" w:color="auto"/>
                    <w:bottom w:val="none" w:sz="0" w:space="0" w:color="auto"/>
                    <w:right w:val="none" w:sz="0" w:space="0" w:color="auto"/>
                  </w:divBdr>
                  <w:divsChild>
                    <w:div w:id="2144811446">
                      <w:marLeft w:val="0"/>
                      <w:marRight w:val="0"/>
                      <w:marTop w:val="0"/>
                      <w:marBottom w:val="0"/>
                      <w:divBdr>
                        <w:top w:val="none" w:sz="0" w:space="0" w:color="auto"/>
                        <w:left w:val="none" w:sz="0" w:space="0" w:color="auto"/>
                        <w:bottom w:val="none" w:sz="0" w:space="0" w:color="auto"/>
                        <w:right w:val="none" w:sz="0" w:space="0" w:color="auto"/>
                      </w:divBdr>
                    </w:div>
                  </w:divsChild>
                </w:div>
                <w:div w:id="311518933">
                  <w:marLeft w:val="0"/>
                  <w:marRight w:val="0"/>
                  <w:marTop w:val="0"/>
                  <w:marBottom w:val="0"/>
                  <w:divBdr>
                    <w:top w:val="none" w:sz="0" w:space="0" w:color="auto"/>
                    <w:left w:val="none" w:sz="0" w:space="0" w:color="auto"/>
                    <w:bottom w:val="none" w:sz="0" w:space="0" w:color="auto"/>
                    <w:right w:val="none" w:sz="0" w:space="0" w:color="auto"/>
                  </w:divBdr>
                  <w:divsChild>
                    <w:div w:id="2121215507">
                      <w:marLeft w:val="0"/>
                      <w:marRight w:val="0"/>
                      <w:marTop w:val="0"/>
                      <w:marBottom w:val="0"/>
                      <w:divBdr>
                        <w:top w:val="none" w:sz="0" w:space="0" w:color="auto"/>
                        <w:left w:val="none" w:sz="0" w:space="0" w:color="auto"/>
                        <w:bottom w:val="none" w:sz="0" w:space="0" w:color="auto"/>
                        <w:right w:val="none" w:sz="0" w:space="0" w:color="auto"/>
                      </w:divBdr>
                    </w:div>
                  </w:divsChild>
                </w:div>
                <w:div w:id="328485752">
                  <w:marLeft w:val="0"/>
                  <w:marRight w:val="0"/>
                  <w:marTop w:val="0"/>
                  <w:marBottom w:val="0"/>
                  <w:divBdr>
                    <w:top w:val="none" w:sz="0" w:space="0" w:color="auto"/>
                    <w:left w:val="none" w:sz="0" w:space="0" w:color="auto"/>
                    <w:bottom w:val="none" w:sz="0" w:space="0" w:color="auto"/>
                    <w:right w:val="none" w:sz="0" w:space="0" w:color="auto"/>
                  </w:divBdr>
                  <w:divsChild>
                    <w:div w:id="816843814">
                      <w:marLeft w:val="0"/>
                      <w:marRight w:val="0"/>
                      <w:marTop w:val="0"/>
                      <w:marBottom w:val="0"/>
                      <w:divBdr>
                        <w:top w:val="none" w:sz="0" w:space="0" w:color="auto"/>
                        <w:left w:val="none" w:sz="0" w:space="0" w:color="auto"/>
                        <w:bottom w:val="none" w:sz="0" w:space="0" w:color="auto"/>
                        <w:right w:val="none" w:sz="0" w:space="0" w:color="auto"/>
                      </w:divBdr>
                    </w:div>
                  </w:divsChild>
                </w:div>
                <w:div w:id="334191021">
                  <w:marLeft w:val="0"/>
                  <w:marRight w:val="0"/>
                  <w:marTop w:val="0"/>
                  <w:marBottom w:val="0"/>
                  <w:divBdr>
                    <w:top w:val="none" w:sz="0" w:space="0" w:color="auto"/>
                    <w:left w:val="none" w:sz="0" w:space="0" w:color="auto"/>
                    <w:bottom w:val="none" w:sz="0" w:space="0" w:color="auto"/>
                    <w:right w:val="none" w:sz="0" w:space="0" w:color="auto"/>
                  </w:divBdr>
                  <w:divsChild>
                    <w:div w:id="1358890397">
                      <w:marLeft w:val="0"/>
                      <w:marRight w:val="0"/>
                      <w:marTop w:val="0"/>
                      <w:marBottom w:val="0"/>
                      <w:divBdr>
                        <w:top w:val="none" w:sz="0" w:space="0" w:color="auto"/>
                        <w:left w:val="none" w:sz="0" w:space="0" w:color="auto"/>
                        <w:bottom w:val="none" w:sz="0" w:space="0" w:color="auto"/>
                        <w:right w:val="none" w:sz="0" w:space="0" w:color="auto"/>
                      </w:divBdr>
                    </w:div>
                    <w:div w:id="1664237531">
                      <w:marLeft w:val="0"/>
                      <w:marRight w:val="0"/>
                      <w:marTop w:val="0"/>
                      <w:marBottom w:val="0"/>
                      <w:divBdr>
                        <w:top w:val="none" w:sz="0" w:space="0" w:color="auto"/>
                        <w:left w:val="none" w:sz="0" w:space="0" w:color="auto"/>
                        <w:bottom w:val="none" w:sz="0" w:space="0" w:color="auto"/>
                        <w:right w:val="none" w:sz="0" w:space="0" w:color="auto"/>
                      </w:divBdr>
                    </w:div>
                    <w:div w:id="1830250903">
                      <w:marLeft w:val="0"/>
                      <w:marRight w:val="0"/>
                      <w:marTop w:val="0"/>
                      <w:marBottom w:val="0"/>
                      <w:divBdr>
                        <w:top w:val="none" w:sz="0" w:space="0" w:color="auto"/>
                        <w:left w:val="none" w:sz="0" w:space="0" w:color="auto"/>
                        <w:bottom w:val="none" w:sz="0" w:space="0" w:color="auto"/>
                        <w:right w:val="none" w:sz="0" w:space="0" w:color="auto"/>
                      </w:divBdr>
                    </w:div>
                    <w:div w:id="1942487094">
                      <w:marLeft w:val="0"/>
                      <w:marRight w:val="0"/>
                      <w:marTop w:val="0"/>
                      <w:marBottom w:val="0"/>
                      <w:divBdr>
                        <w:top w:val="none" w:sz="0" w:space="0" w:color="auto"/>
                        <w:left w:val="none" w:sz="0" w:space="0" w:color="auto"/>
                        <w:bottom w:val="none" w:sz="0" w:space="0" w:color="auto"/>
                        <w:right w:val="none" w:sz="0" w:space="0" w:color="auto"/>
                      </w:divBdr>
                    </w:div>
                  </w:divsChild>
                </w:div>
                <w:div w:id="337123701">
                  <w:marLeft w:val="0"/>
                  <w:marRight w:val="0"/>
                  <w:marTop w:val="0"/>
                  <w:marBottom w:val="0"/>
                  <w:divBdr>
                    <w:top w:val="none" w:sz="0" w:space="0" w:color="auto"/>
                    <w:left w:val="none" w:sz="0" w:space="0" w:color="auto"/>
                    <w:bottom w:val="none" w:sz="0" w:space="0" w:color="auto"/>
                    <w:right w:val="none" w:sz="0" w:space="0" w:color="auto"/>
                  </w:divBdr>
                  <w:divsChild>
                    <w:div w:id="28578995">
                      <w:marLeft w:val="0"/>
                      <w:marRight w:val="0"/>
                      <w:marTop w:val="0"/>
                      <w:marBottom w:val="0"/>
                      <w:divBdr>
                        <w:top w:val="none" w:sz="0" w:space="0" w:color="auto"/>
                        <w:left w:val="none" w:sz="0" w:space="0" w:color="auto"/>
                        <w:bottom w:val="none" w:sz="0" w:space="0" w:color="auto"/>
                        <w:right w:val="none" w:sz="0" w:space="0" w:color="auto"/>
                      </w:divBdr>
                    </w:div>
                  </w:divsChild>
                </w:div>
                <w:div w:id="338583950">
                  <w:marLeft w:val="0"/>
                  <w:marRight w:val="0"/>
                  <w:marTop w:val="0"/>
                  <w:marBottom w:val="0"/>
                  <w:divBdr>
                    <w:top w:val="none" w:sz="0" w:space="0" w:color="auto"/>
                    <w:left w:val="none" w:sz="0" w:space="0" w:color="auto"/>
                    <w:bottom w:val="none" w:sz="0" w:space="0" w:color="auto"/>
                    <w:right w:val="none" w:sz="0" w:space="0" w:color="auto"/>
                  </w:divBdr>
                  <w:divsChild>
                    <w:div w:id="784035424">
                      <w:marLeft w:val="0"/>
                      <w:marRight w:val="0"/>
                      <w:marTop w:val="0"/>
                      <w:marBottom w:val="0"/>
                      <w:divBdr>
                        <w:top w:val="none" w:sz="0" w:space="0" w:color="auto"/>
                        <w:left w:val="none" w:sz="0" w:space="0" w:color="auto"/>
                        <w:bottom w:val="none" w:sz="0" w:space="0" w:color="auto"/>
                        <w:right w:val="none" w:sz="0" w:space="0" w:color="auto"/>
                      </w:divBdr>
                    </w:div>
                    <w:div w:id="902369736">
                      <w:marLeft w:val="0"/>
                      <w:marRight w:val="0"/>
                      <w:marTop w:val="0"/>
                      <w:marBottom w:val="0"/>
                      <w:divBdr>
                        <w:top w:val="none" w:sz="0" w:space="0" w:color="auto"/>
                        <w:left w:val="none" w:sz="0" w:space="0" w:color="auto"/>
                        <w:bottom w:val="none" w:sz="0" w:space="0" w:color="auto"/>
                        <w:right w:val="none" w:sz="0" w:space="0" w:color="auto"/>
                      </w:divBdr>
                    </w:div>
                    <w:div w:id="1756315821">
                      <w:marLeft w:val="0"/>
                      <w:marRight w:val="0"/>
                      <w:marTop w:val="0"/>
                      <w:marBottom w:val="0"/>
                      <w:divBdr>
                        <w:top w:val="none" w:sz="0" w:space="0" w:color="auto"/>
                        <w:left w:val="none" w:sz="0" w:space="0" w:color="auto"/>
                        <w:bottom w:val="none" w:sz="0" w:space="0" w:color="auto"/>
                        <w:right w:val="none" w:sz="0" w:space="0" w:color="auto"/>
                      </w:divBdr>
                    </w:div>
                    <w:div w:id="2066831579">
                      <w:marLeft w:val="0"/>
                      <w:marRight w:val="0"/>
                      <w:marTop w:val="0"/>
                      <w:marBottom w:val="0"/>
                      <w:divBdr>
                        <w:top w:val="none" w:sz="0" w:space="0" w:color="auto"/>
                        <w:left w:val="none" w:sz="0" w:space="0" w:color="auto"/>
                        <w:bottom w:val="none" w:sz="0" w:space="0" w:color="auto"/>
                        <w:right w:val="none" w:sz="0" w:space="0" w:color="auto"/>
                      </w:divBdr>
                    </w:div>
                  </w:divsChild>
                </w:div>
                <w:div w:id="354768465">
                  <w:marLeft w:val="0"/>
                  <w:marRight w:val="0"/>
                  <w:marTop w:val="0"/>
                  <w:marBottom w:val="0"/>
                  <w:divBdr>
                    <w:top w:val="none" w:sz="0" w:space="0" w:color="auto"/>
                    <w:left w:val="none" w:sz="0" w:space="0" w:color="auto"/>
                    <w:bottom w:val="none" w:sz="0" w:space="0" w:color="auto"/>
                    <w:right w:val="none" w:sz="0" w:space="0" w:color="auto"/>
                  </w:divBdr>
                  <w:divsChild>
                    <w:div w:id="136147453">
                      <w:marLeft w:val="0"/>
                      <w:marRight w:val="0"/>
                      <w:marTop w:val="0"/>
                      <w:marBottom w:val="0"/>
                      <w:divBdr>
                        <w:top w:val="none" w:sz="0" w:space="0" w:color="auto"/>
                        <w:left w:val="none" w:sz="0" w:space="0" w:color="auto"/>
                        <w:bottom w:val="none" w:sz="0" w:space="0" w:color="auto"/>
                        <w:right w:val="none" w:sz="0" w:space="0" w:color="auto"/>
                      </w:divBdr>
                    </w:div>
                    <w:div w:id="1677684781">
                      <w:marLeft w:val="0"/>
                      <w:marRight w:val="0"/>
                      <w:marTop w:val="0"/>
                      <w:marBottom w:val="0"/>
                      <w:divBdr>
                        <w:top w:val="none" w:sz="0" w:space="0" w:color="auto"/>
                        <w:left w:val="none" w:sz="0" w:space="0" w:color="auto"/>
                        <w:bottom w:val="none" w:sz="0" w:space="0" w:color="auto"/>
                        <w:right w:val="none" w:sz="0" w:space="0" w:color="auto"/>
                      </w:divBdr>
                    </w:div>
                  </w:divsChild>
                </w:div>
                <w:div w:id="360473154">
                  <w:marLeft w:val="0"/>
                  <w:marRight w:val="0"/>
                  <w:marTop w:val="0"/>
                  <w:marBottom w:val="0"/>
                  <w:divBdr>
                    <w:top w:val="none" w:sz="0" w:space="0" w:color="auto"/>
                    <w:left w:val="none" w:sz="0" w:space="0" w:color="auto"/>
                    <w:bottom w:val="none" w:sz="0" w:space="0" w:color="auto"/>
                    <w:right w:val="none" w:sz="0" w:space="0" w:color="auto"/>
                  </w:divBdr>
                  <w:divsChild>
                    <w:div w:id="151724492">
                      <w:marLeft w:val="0"/>
                      <w:marRight w:val="0"/>
                      <w:marTop w:val="0"/>
                      <w:marBottom w:val="0"/>
                      <w:divBdr>
                        <w:top w:val="none" w:sz="0" w:space="0" w:color="auto"/>
                        <w:left w:val="none" w:sz="0" w:space="0" w:color="auto"/>
                        <w:bottom w:val="none" w:sz="0" w:space="0" w:color="auto"/>
                        <w:right w:val="none" w:sz="0" w:space="0" w:color="auto"/>
                      </w:divBdr>
                    </w:div>
                  </w:divsChild>
                </w:div>
                <w:div w:id="360590379">
                  <w:marLeft w:val="0"/>
                  <w:marRight w:val="0"/>
                  <w:marTop w:val="0"/>
                  <w:marBottom w:val="0"/>
                  <w:divBdr>
                    <w:top w:val="none" w:sz="0" w:space="0" w:color="auto"/>
                    <w:left w:val="none" w:sz="0" w:space="0" w:color="auto"/>
                    <w:bottom w:val="none" w:sz="0" w:space="0" w:color="auto"/>
                    <w:right w:val="none" w:sz="0" w:space="0" w:color="auto"/>
                  </w:divBdr>
                  <w:divsChild>
                    <w:div w:id="201479635">
                      <w:marLeft w:val="0"/>
                      <w:marRight w:val="0"/>
                      <w:marTop w:val="0"/>
                      <w:marBottom w:val="0"/>
                      <w:divBdr>
                        <w:top w:val="none" w:sz="0" w:space="0" w:color="auto"/>
                        <w:left w:val="none" w:sz="0" w:space="0" w:color="auto"/>
                        <w:bottom w:val="none" w:sz="0" w:space="0" w:color="auto"/>
                        <w:right w:val="none" w:sz="0" w:space="0" w:color="auto"/>
                      </w:divBdr>
                    </w:div>
                  </w:divsChild>
                </w:div>
                <w:div w:id="361781448">
                  <w:marLeft w:val="0"/>
                  <w:marRight w:val="0"/>
                  <w:marTop w:val="0"/>
                  <w:marBottom w:val="0"/>
                  <w:divBdr>
                    <w:top w:val="none" w:sz="0" w:space="0" w:color="auto"/>
                    <w:left w:val="none" w:sz="0" w:space="0" w:color="auto"/>
                    <w:bottom w:val="none" w:sz="0" w:space="0" w:color="auto"/>
                    <w:right w:val="none" w:sz="0" w:space="0" w:color="auto"/>
                  </w:divBdr>
                  <w:divsChild>
                    <w:div w:id="911938051">
                      <w:marLeft w:val="0"/>
                      <w:marRight w:val="0"/>
                      <w:marTop w:val="0"/>
                      <w:marBottom w:val="0"/>
                      <w:divBdr>
                        <w:top w:val="none" w:sz="0" w:space="0" w:color="auto"/>
                        <w:left w:val="none" w:sz="0" w:space="0" w:color="auto"/>
                        <w:bottom w:val="none" w:sz="0" w:space="0" w:color="auto"/>
                        <w:right w:val="none" w:sz="0" w:space="0" w:color="auto"/>
                      </w:divBdr>
                    </w:div>
                  </w:divsChild>
                </w:div>
                <w:div w:id="362370140">
                  <w:marLeft w:val="0"/>
                  <w:marRight w:val="0"/>
                  <w:marTop w:val="0"/>
                  <w:marBottom w:val="0"/>
                  <w:divBdr>
                    <w:top w:val="none" w:sz="0" w:space="0" w:color="auto"/>
                    <w:left w:val="none" w:sz="0" w:space="0" w:color="auto"/>
                    <w:bottom w:val="none" w:sz="0" w:space="0" w:color="auto"/>
                    <w:right w:val="none" w:sz="0" w:space="0" w:color="auto"/>
                  </w:divBdr>
                  <w:divsChild>
                    <w:div w:id="838040288">
                      <w:marLeft w:val="0"/>
                      <w:marRight w:val="0"/>
                      <w:marTop w:val="0"/>
                      <w:marBottom w:val="0"/>
                      <w:divBdr>
                        <w:top w:val="none" w:sz="0" w:space="0" w:color="auto"/>
                        <w:left w:val="none" w:sz="0" w:space="0" w:color="auto"/>
                        <w:bottom w:val="none" w:sz="0" w:space="0" w:color="auto"/>
                        <w:right w:val="none" w:sz="0" w:space="0" w:color="auto"/>
                      </w:divBdr>
                    </w:div>
                  </w:divsChild>
                </w:div>
                <w:div w:id="372578392">
                  <w:marLeft w:val="0"/>
                  <w:marRight w:val="0"/>
                  <w:marTop w:val="0"/>
                  <w:marBottom w:val="0"/>
                  <w:divBdr>
                    <w:top w:val="none" w:sz="0" w:space="0" w:color="auto"/>
                    <w:left w:val="none" w:sz="0" w:space="0" w:color="auto"/>
                    <w:bottom w:val="none" w:sz="0" w:space="0" w:color="auto"/>
                    <w:right w:val="none" w:sz="0" w:space="0" w:color="auto"/>
                  </w:divBdr>
                  <w:divsChild>
                    <w:div w:id="1126775416">
                      <w:marLeft w:val="0"/>
                      <w:marRight w:val="0"/>
                      <w:marTop w:val="0"/>
                      <w:marBottom w:val="0"/>
                      <w:divBdr>
                        <w:top w:val="none" w:sz="0" w:space="0" w:color="auto"/>
                        <w:left w:val="none" w:sz="0" w:space="0" w:color="auto"/>
                        <w:bottom w:val="none" w:sz="0" w:space="0" w:color="auto"/>
                        <w:right w:val="none" w:sz="0" w:space="0" w:color="auto"/>
                      </w:divBdr>
                    </w:div>
                  </w:divsChild>
                </w:div>
                <w:div w:id="373123636">
                  <w:marLeft w:val="0"/>
                  <w:marRight w:val="0"/>
                  <w:marTop w:val="0"/>
                  <w:marBottom w:val="0"/>
                  <w:divBdr>
                    <w:top w:val="none" w:sz="0" w:space="0" w:color="auto"/>
                    <w:left w:val="none" w:sz="0" w:space="0" w:color="auto"/>
                    <w:bottom w:val="none" w:sz="0" w:space="0" w:color="auto"/>
                    <w:right w:val="none" w:sz="0" w:space="0" w:color="auto"/>
                  </w:divBdr>
                  <w:divsChild>
                    <w:div w:id="251210056">
                      <w:marLeft w:val="0"/>
                      <w:marRight w:val="0"/>
                      <w:marTop w:val="0"/>
                      <w:marBottom w:val="0"/>
                      <w:divBdr>
                        <w:top w:val="none" w:sz="0" w:space="0" w:color="auto"/>
                        <w:left w:val="none" w:sz="0" w:space="0" w:color="auto"/>
                        <w:bottom w:val="none" w:sz="0" w:space="0" w:color="auto"/>
                        <w:right w:val="none" w:sz="0" w:space="0" w:color="auto"/>
                      </w:divBdr>
                    </w:div>
                    <w:div w:id="326906647">
                      <w:marLeft w:val="0"/>
                      <w:marRight w:val="0"/>
                      <w:marTop w:val="0"/>
                      <w:marBottom w:val="0"/>
                      <w:divBdr>
                        <w:top w:val="none" w:sz="0" w:space="0" w:color="auto"/>
                        <w:left w:val="none" w:sz="0" w:space="0" w:color="auto"/>
                        <w:bottom w:val="none" w:sz="0" w:space="0" w:color="auto"/>
                        <w:right w:val="none" w:sz="0" w:space="0" w:color="auto"/>
                      </w:divBdr>
                    </w:div>
                    <w:div w:id="1129788353">
                      <w:marLeft w:val="0"/>
                      <w:marRight w:val="0"/>
                      <w:marTop w:val="0"/>
                      <w:marBottom w:val="0"/>
                      <w:divBdr>
                        <w:top w:val="none" w:sz="0" w:space="0" w:color="auto"/>
                        <w:left w:val="none" w:sz="0" w:space="0" w:color="auto"/>
                        <w:bottom w:val="none" w:sz="0" w:space="0" w:color="auto"/>
                        <w:right w:val="none" w:sz="0" w:space="0" w:color="auto"/>
                      </w:divBdr>
                    </w:div>
                    <w:div w:id="1429618706">
                      <w:marLeft w:val="0"/>
                      <w:marRight w:val="0"/>
                      <w:marTop w:val="0"/>
                      <w:marBottom w:val="0"/>
                      <w:divBdr>
                        <w:top w:val="none" w:sz="0" w:space="0" w:color="auto"/>
                        <w:left w:val="none" w:sz="0" w:space="0" w:color="auto"/>
                        <w:bottom w:val="none" w:sz="0" w:space="0" w:color="auto"/>
                        <w:right w:val="none" w:sz="0" w:space="0" w:color="auto"/>
                      </w:divBdr>
                    </w:div>
                  </w:divsChild>
                </w:div>
                <w:div w:id="376121759">
                  <w:marLeft w:val="0"/>
                  <w:marRight w:val="0"/>
                  <w:marTop w:val="0"/>
                  <w:marBottom w:val="0"/>
                  <w:divBdr>
                    <w:top w:val="none" w:sz="0" w:space="0" w:color="auto"/>
                    <w:left w:val="none" w:sz="0" w:space="0" w:color="auto"/>
                    <w:bottom w:val="none" w:sz="0" w:space="0" w:color="auto"/>
                    <w:right w:val="none" w:sz="0" w:space="0" w:color="auto"/>
                  </w:divBdr>
                  <w:divsChild>
                    <w:div w:id="1149593634">
                      <w:marLeft w:val="0"/>
                      <w:marRight w:val="0"/>
                      <w:marTop w:val="0"/>
                      <w:marBottom w:val="0"/>
                      <w:divBdr>
                        <w:top w:val="none" w:sz="0" w:space="0" w:color="auto"/>
                        <w:left w:val="none" w:sz="0" w:space="0" w:color="auto"/>
                        <w:bottom w:val="none" w:sz="0" w:space="0" w:color="auto"/>
                        <w:right w:val="none" w:sz="0" w:space="0" w:color="auto"/>
                      </w:divBdr>
                    </w:div>
                  </w:divsChild>
                </w:div>
                <w:div w:id="379935191">
                  <w:marLeft w:val="0"/>
                  <w:marRight w:val="0"/>
                  <w:marTop w:val="0"/>
                  <w:marBottom w:val="0"/>
                  <w:divBdr>
                    <w:top w:val="none" w:sz="0" w:space="0" w:color="auto"/>
                    <w:left w:val="none" w:sz="0" w:space="0" w:color="auto"/>
                    <w:bottom w:val="none" w:sz="0" w:space="0" w:color="auto"/>
                    <w:right w:val="none" w:sz="0" w:space="0" w:color="auto"/>
                  </w:divBdr>
                  <w:divsChild>
                    <w:div w:id="222302303">
                      <w:marLeft w:val="0"/>
                      <w:marRight w:val="0"/>
                      <w:marTop w:val="0"/>
                      <w:marBottom w:val="0"/>
                      <w:divBdr>
                        <w:top w:val="none" w:sz="0" w:space="0" w:color="auto"/>
                        <w:left w:val="none" w:sz="0" w:space="0" w:color="auto"/>
                        <w:bottom w:val="none" w:sz="0" w:space="0" w:color="auto"/>
                        <w:right w:val="none" w:sz="0" w:space="0" w:color="auto"/>
                      </w:divBdr>
                    </w:div>
                  </w:divsChild>
                </w:div>
                <w:div w:id="387191124">
                  <w:marLeft w:val="0"/>
                  <w:marRight w:val="0"/>
                  <w:marTop w:val="0"/>
                  <w:marBottom w:val="0"/>
                  <w:divBdr>
                    <w:top w:val="none" w:sz="0" w:space="0" w:color="auto"/>
                    <w:left w:val="none" w:sz="0" w:space="0" w:color="auto"/>
                    <w:bottom w:val="none" w:sz="0" w:space="0" w:color="auto"/>
                    <w:right w:val="none" w:sz="0" w:space="0" w:color="auto"/>
                  </w:divBdr>
                  <w:divsChild>
                    <w:div w:id="1016006567">
                      <w:marLeft w:val="0"/>
                      <w:marRight w:val="0"/>
                      <w:marTop w:val="0"/>
                      <w:marBottom w:val="0"/>
                      <w:divBdr>
                        <w:top w:val="none" w:sz="0" w:space="0" w:color="auto"/>
                        <w:left w:val="none" w:sz="0" w:space="0" w:color="auto"/>
                        <w:bottom w:val="none" w:sz="0" w:space="0" w:color="auto"/>
                        <w:right w:val="none" w:sz="0" w:space="0" w:color="auto"/>
                      </w:divBdr>
                    </w:div>
                  </w:divsChild>
                </w:div>
                <w:div w:id="389042595">
                  <w:marLeft w:val="0"/>
                  <w:marRight w:val="0"/>
                  <w:marTop w:val="0"/>
                  <w:marBottom w:val="0"/>
                  <w:divBdr>
                    <w:top w:val="none" w:sz="0" w:space="0" w:color="auto"/>
                    <w:left w:val="none" w:sz="0" w:space="0" w:color="auto"/>
                    <w:bottom w:val="none" w:sz="0" w:space="0" w:color="auto"/>
                    <w:right w:val="none" w:sz="0" w:space="0" w:color="auto"/>
                  </w:divBdr>
                  <w:divsChild>
                    <w:div w:id="541211135">
                      <w:marLeft w:val="0"/>
                      <w:marRight w:val="0"/>
                      <w:marTop w:val="0"/>
                      <w:marBottom w:val="0"/>
                      <w:divBdr>
                        <w:top w:val="none" w:sz="0" w:space="0" w:color="auto"/>
                        <w:left w:val="none" w:sz="0" w:space="0" w:color="auto"/>
                        <w:bottom w:val="none" w:sz="0" w:space="0" w:color="auto"/>
                        <w:right w:val="none" w:sz="0" w:space="0" w:color="auto"/>
                      </w:divBdr>
                    </w:div>
                  </w:divsChild>
                </w:div>
                <w:div w:id="396787317">
                  <w:marLeft w:val="0"/>
                  <w:marRight w:val="0"/>
                  <w:marTop w:val="0"/>
                  <w:marBottom w:val="0"/>
                  <w:divBdr>
                    <w:top w:val="none" w:sz="0" w:space="0" w:color="auto"/>
                    <w:left w:val="none" w:sz="0" w:space="0" w:color="auto"/>
                    <w:bottom w:val="none" w:sz="0" w:space="0" w:color="auto"/>
                    <w:right w:val="none" w:sz="0" w:space="0" w:color="auto"/>
                  </w:divBdr>
                  <w:divsChild>
                    <w:div w:id="1406689094">
                      <w:marLeft w:val="0"/>
                      <w:marRight w:val="0"/>
                      <w:marTop w:val="0"/>
                      <w:marBottom w:val="0"/>
                      <w:divBdr>
                        <w:top w:val="none" w:sz="0" w:space="0" w:color="auto"/>
                        <w:left w:val="none" w:sz="0" w:space="0" w:color="auto"/>
                        <w:bottom w:val="none" w:sz="0" w:space="0" w:color="auto"/>
                        <w:right w:val="none" w:sz="0" w:space="0" w:color="auto"/>
                      </w:divBdr>
                    </w:div>
                  </w:divsChild>
                </w:div>
                <w:div w:id="397635812">
                  <w:marLeft w:val="0"/>
                  <w:marRight w:val="0"/>
                  <w:marTop w:val="0"/>
                  <w:marBottom w:val="0"/>
                  <w:divBdr>
                    <w:top w:val="none" w:sz="0" w:space="0" w:color="auto"/>
                    <w:left w:val="none" w:sz="0" w:space="0" w:color="auto"/>
                    <w:bottom w:val="none" w:sz="0" w:space="0" w:color="auto"/>
                    <w:right w:val="none" w:sz="0" w:space="0" w:color="auto"/>
                  </w:divBdr>
                  <w:divsChild>
                    <w:div w:id="684865130">
                      <w:marLeft w:val="0"/>
                      <w:marRight w:val="0"/>
                      <w:marTop w:val="0"/>
                      <w:marBottom w:val="0"/>
                      <w:divBdr>
                        <w:top w:val="none" w:sz="0" w:space="0" w:color="auto"/>
                        <w:left w:val="none" w:sz="0" w:space="0" w:color="auto"/>
                        <w:bottom w:val="none" w:sz="0" w:space="0" w:color="auto"/>
                        <w:right w:val="none" w:sz="0" w:space="0" w:color="auto"/>
                      </w:divBdr>
                    </w:div>
                  </w:divsChild>
                </w:div>
                <w:div w:id="401216610">
                  <w:marLeft w:val="0"/>
                  <w:marRight w:val="0"/>
                  <w:marTop w:val="0"/>
                  <w:marBottom w:val="0"/>
                  <w:divBdr>
                    <w:top w:val="none" w:sz="0" w:space="0" w:color="auto"/>
                    <w:left w:val="none" w:sz="0" w:space="0" w:color="auto"/>
                    <w:bottom w:val="none" w:sz="0" w:space="0" w:color="auto"/>
                    <w:right w:val="none" w:sz="0" w:space="0" w:color="auto"/>
                  </w:divBdr>
                  <w:divsChild>
                    <w:div w:id="5059511">
                      <w:marLeft w:val="0"/>
                      <w:marRight w:val="0"/>
                      <w:marTop w:val="0"/>
                      <w:marBottom w:val="0"/>
                      <w:divBdr>
                        <w:top w:val="none" w:sz="0" w:space="0" w:color="auto"/>
                        <w:left w:val="none" w:sz="0" w:space="0" w:color="auto"/>
                        <w:bottom w:val="none" w:sz="0" w:space="0" w:color="auto"/>
                        <w:right w:val="none" w:sz="0" w:space="0" w:color="auto"/>
                      </w:divBdr>
                    </w:div>
                  </w:divsChild>
                </w:div>
                <w:div w:id="401417475">
                  <w:marLeft w:val="0"/>
                  <w:marRight w:val="0"/>
                  <w:marTop w:val="0"/>
                  <w:marBottom w:val="0"/>
                  <w:divBdr>
                    <w:top w:val="none" w:sz="0" w:space="0" w:color="auto"/>
                    <w:left w:val="none" w:sz="0" w:space="0" w:color="auto"/>
                    <w:bottom w:val="none" w:sz="0" w:space="0" w:color="auto"/>
                    <w:right w:val="none" w:sz="0" w:space="0" w:color="auto"/>
                  </w:divBdr>
                  <w:divsChild>
                    <w:div w:id="889656956">
                      <w:marLeft w:val="0"/>
                      <w:marRight w:val="0"/>
                      <w:marTop w:val="0"/>
                      <w:marBottom w:val="0"/>
                      <w:divBdr>
                        <w:top w:val="none" w:sz="0" w:space="0" w:color="auto"/>
                        <w:left w:val="none" w:sz="0" w:space="0" w:color="auto"/>
                        <w:bottom w:val="none" w:sz="0" w:space="0" w:color="auto"/>
                        <w:right w:val="none" w:sz="0" w:space="0" w:color="auto"/>
                      </w:divBdr>
                    </w:div>
                  </w:divsChild>
                </w:div>
                <w:div w:id="409622863">
                  <w:marLeft w:val="0"/>
                  <w:marRight w:val="0"/>
                  <w:marTop w:val="0"/>
                  <w:marBottom w:val="0"/>
                  <w:divBdr>
                    <w:top w:val="none" w:sz="0" w:space="0" w:color="auto"/>
                    <w:left w:val="none" w:sz="0" w:space="0" w:color="auto"/>
                    <w:bottom w:val="none" w:sz="0" w:space="0" w:color="auto"/>
                    <w:right w:val="none" w:sz="0" w:space="0" w:color="auto"/>
                  </w:divBdr>
                  <w:divsChild>
                    <w:div w:id="992562782">
                      <w:marLeft w:val="0"/>
                      <w:marRight w:val="0"/>
                      <w:marTop w:val="0"/>
                      <w:marBottom w:val="0"/>
                      <w:divBdr>
                        <w:top w:val="none" w:sz="0" w:space="0" w:color="auto"/>
                        <w:left w:val="none" w:sz="0" w:space="0" w:color="auto"/>
                        <w:bottom w:val="none" w:sz="0" w:space="0" w:color="auto"/>
                        <w:right w:val="none" w:sz="0" w:space="0" w:color="auto"/>
                      </w:divBdr>
                    </w:div>
                  </w:divsChild>
                </w:div>
                <w:div w:id="412699788">
                  <w:marLeft w:val="0"/>
                  <w:marRight w:val="0"/>
                  <w:marTop w:val="0"/>
                  <w:marBottom w:val="0"/>
                  <w:divBdr>
                    <w:top w:val="none" w:sz="0" w:space="0" w:color="auto"/>
                    <w:left w:val="none" w:sz="0" w:space="0" w:color="auto"/>
                    <w:bottom w:val="none" w:sz="0" w:space="0" w:color="auto"/>
                    <w:right w:val="none" w:sz="0" w:space="0" w:color="auto"/>
                  </w:divBdr>
                  <w:divsChild>
                    <w:div w:id="215746374">
                      <w:marLeft w:val="0"/>
                      <w:marRight w:val="0"/>
                      <w:marTop w:val="0"/>
                      <w:marBottom w:val="0"/>
                      <w:divBdr>
                        <w:top w:val="none" w:sz="0" w:space="0" w:color="auto"/>
                        <w:left w:val="none" w:sz="0" w:space="0" w:color="auto"/>
                        <w:bottom w:val="none" w:sz="0" w:space="0" w:color="auto"/>
                        <w:right w:val="none" w:sz="0" w:space="0" w:color="auto"/>
                      </w:divBdr>
                    </w:div>
                    <w:div w:id="2009090767">
                      <w:marLeft w:val="0"/>
                      <w:marRight w:val="0"/>
                      <w:marTop w:val="0"/>
                      <w:marBottom w:val="0"/>
                      <w:divBdr>
                        <w:top w:val="none" w:sz="0" w:space="0" w:color="auto"/>
                        <w:left w:val="none" w:sz="0" w:space="0" w:color="auto"/>
                        <w:bottom w:val="none" w:sz="0" w:space="0" w:color="auto"/>
                        <w:right w:val="none" w:sz="0" w:space="0" w:color="auto"/>
                      </w:divBdr>
                    </w:div>
                  </w:divsChild>
                </w:div>
                <w:div w:id="415636951">
                  <w:marLeft w:val="0"/>
                  <w:marRight w:val="0"/>
                  <w:marTop w:val="0"/>
                  <w:marBottom w:val="0"/>
                  <w:divBdr>
                    <w:top w:val="none" w:sz="0" w:space="0" w:color="auto"/>
                    <w:left w:val="none" w:sz="0" w:space="0" w:color="auto"/>
                    <w:bottom w:val="none" w:sz="0" w:space="0" w:color="auto"/>
                    <w:right w:val="none" w:sz="0" w:space="0" w:color="auto"/>
                  </w:divBdr>
                  <w:divsChild>
                    <w:div w:id="781606462">
                      <w:marLeft w:val="0"/>
                      <w:marRight w:val="0"/>
                      <w:marTop w:val="0"/>
                      <w:marBottom w:val="0"/>
                      <w:divBdr>
                        <w:top w:val="none" w:sz="0" w:space="0" w:color="auto"/>
                        <w:left w:val="none" w:sz="0" w:space="0" w:color="auto"/>
                        <w:bottom w:val="none" w:sz="0" w:space="0" w:color="auto"/>
                        <w:right w:val="none" w:sz="0" w:space="0" w:color="auto"/>
                      </w:divBdr>
                    </w:div>
                  </w:divsChild>
                </w:div>
                <w:div w:id="419252168">
                  <w:marLeft w:val="0"/>
                  <w:marRight w:val="0"/>
                  <w:marTop w:val="0"/>
                  <w:marBottom w:val="0"/>
                  <w:divBdr>
                    <w:top w:val="none" w:sz="0" w:space="0" w:color="auto"/>
                    <w:left w:val="none" w:sz="0" w:space="0" w:color="auto"/>
                    <w:bottom w:val="none" w:sz="0" w:space="0" w:color="auto"/>
                    <w:right w:val="none" w:sz="0" w:space="0" w:color="auto"/>
                  </w:divBdr>
                  <w:divsChild>
                    <w:div w:id="448744501">
                      <w:marLeft w:val="0"/>
                      <w:marRight w:val="0"/>
                      <w:marTop w:val="0"/>
                      <w:marBottom w:val="0"/>
                      <w:divBdr>
                        <w:top w:val="none" w:sz="0" w:space="0" w:color="auto"/>
                        <w:left w:val="none" w:sz="0" w:space="0" w:color="auto"/>
                        <w:bottom w:val="none" w:sz="0" w:space="0" w:color="auto"/>
                        <w:right w:val="none" w:sz="0" w:space="0" w:color="auto"/>
                      </w:divBdr>
                    </w:div>
                    <w:div w:id="1426805815">
                      <w:marLeft w:val="0"/>
                      <w:marRight w:val="0"/>
                      <w:marTop w:val="0"/>
                      <w:marBottom w:val="0"/>
                      <w:divBdr>
                        <w:top w:val="none" w:sz="0" w:space="0" w:color="auto"/>
                        <w:left w:val="none" w:sz="0" w:space="0" w:color="auto"/>
                        <w:bottom w:val="none" w:sz="0" w:space="0" w:color="auto"/>
                        <w:right w:val="none" w:sz="0" w:space="0" w:color="auto"/>
                      </w:divBdr>
                    </w:div>
                    <w:div w:id="1429348705">
                      <w:marLeft w:val="0"/>
                      <w:marRight w:val="0"/>
                      <w:marTop w:val="0"/>
                      <w:marBottom w:val="0"/>
                      <w:divBdr>
                        <w:top w:val="none" w:sz="0" w:space="0" w:color="auto"/>
                        <w:left w:val="none" w:sz="0" w:space="0" w:color="auto"/>
                        <w:bottom w:val="none" w:sz="0" w:space="0" w:color="auto"/>
                        <w:right w:val="none" w:sz="0" w:space="0" w:color="auto"/>
                      </w:divBdr>
                    </w:div>
                    <w:div w:id="1639535164">
                      <w:marLeft w:val="0"/>
                      <w:marRight w:val="0"/>
                      <w:marTop w:val="0"/>
                      <w:marBottom w:val="0"/>
                      <w:divBdr>
                        <w:top w:val="none" w:sz="0" w:space="0" w:color="auto"/>
                        <w:left w:val="none" w:sz="0" w:space="0" w:color="auto"/>
                        <w:bottom w:val="none" w:sz="0" w:space="0" w:color="auto"/>
                        <w:right w:val="none" w:sz="0" w:space="0" w:color="auto"/>
                      </w:divBdr>
                    </w:div>
                  </w:divsChild>
                </w:div>
                <w:div w:id="420415512">
                  <w:marLeft w:val="0"/>
                  <w:marRight w:val="0"/>
                  <w:marTop w:val="0"/>
                  <w:marBottom w:val="0"/>
                  <w:divBdr>
                    <w:top w:val="none" w:sz="0" w:space="0" w:color="auto"/>
                    <w:left w:val="none" w:sz="0" w:space="0" w:color="auto"/>
                    <w:bottom w:val="none" w:sz="0" w:space="0" w:color="auto"/>
                    <w:right w:val="none" w:sz="0" w:space="0" w:color="auto"/>
                  </w:divBdr>
                  <w:divsChild>
                    <w:div w:id="151415125">
                      <w:marLeft w:val="0"/>
                      <w:marRight w:val="0"/>
                      <w:marTop w:val="0"/>
                      <w:marBottom w:val="0"/>
                      <w:divBdr>
                        <w:top w:val="none" w:sz="0" w:space="0" w:color="auto"/>
                        <w:left w:val="none" w:sz="0" w:space="0" w:color="auto"/>
                        <w:bottom w:val="none" w:sz="0" w:space="0" w:color="auto"/>
                        <w:right w:val="none" w:sz="0" w:space="0" w:color="auto"/>
                      </w:divBdr>
                    </w:div>
                    <w:div w:id="345719976">
                      <w:marLeft w:val="0"/>
                      <w:marRight w:val="0"/>
                      <w:marTop w:val="0"/>
                      <w:marBottom w:val="0"/>
                      <w:divBdr>
                        <w:top w:val="none" w:sz="0" w:space="0" w:color="auto"/>
                        <w:left w:val="none" w:sz="0" w:space="0" w:color="auto"/>
                        <w:bottom w:val="none" w:sz="0" w:space="0" w:color="auto"/>
                        <w:right w:val="none" w:sz="0" w:space="0" w:color="auto"/>
                      </w:divBdr>
                    </w:div>
                    <w:div w:id="1065451283">
                      <w:marLeft w:val="0"/>
                      <w:marRight w:val="0"/>
                      <w:marTop w:val="0"/>
                      <w:marBottom w:val="0"/>
                      <w:divBdr>
                        <w:top w:val="none" w:sz="0" w:space="0" w:color="auto"/>
                        <w:left w:val="none" w:sz="0" w:space="0" w:color="auto"/>
                        <w:bottom w:val="none" w:sz="0" w:space="0" w:color="auto"/>
                        <w:right w:val="none" w:sz="0" w:space="0" w:color="auto"/>
                      </w:divBdr>
                    </w:div>
                    <w:div w:id="2022075591">
                      <w:marLeft w:val="0"/>
                      <w:marRight w:val="0"/>
                      <w:marTop w:val="0"/>
                      <w:marBottom w:val="0"/>
                      <w:divBdr>
                        <w:top w:val="none" w:sz="0" w:space="0" w:color="auto"/>
                        <w:left w:val="none" w:sz="0" w:space="0" w:color="auto"/>
                        <w:bottom w:val="none" w:sz="0" w:space="0" w:color="auto"/>
                        <w:right w:val="none" w:sz="0" w:space="0" w:color="auto"/>
                      </w:divBdr>
                    </w:div>
                  </w:divsChild>
                </w:div>
                <w:div w:id="420416679">
                  <w:marLeft w:val="0"/>
                  <w:marRight w:val="0"/>
                  <w:marTop w:val="0"/>
                  <w:marBottom w:val="0"/>
                  <w:divBdr>
                    <w:top w:val="none" w:sz="0" w:space="0" w:color="auto"/>
                    <w:left w:val="none" w:sz="0" w:space="0" w:color="auto"/>
                    <w:bottom w:val="none" w:sz="0" w:space="0" w:color="auto"/>
                    <w:right w:val="none" w:sz="0" w:space="0" w:color="auto"/>
                  </w:divBdr>
                  <w:divsChild>
                    <w:div w:id="1740864447">
                      <w:marLeft w:val="0"/>
                      <w:marRight w:val="0"/>
                      <w:marTop w:val="0"/>
                      <w:marBottom w:val="0"/>
                      <w:divBdr>
                        <w:top w:val="none" w:sz="0" w:space="0" w:color="auto"/>
                        <w:left w:val="none" w:sz="0" w:space="0" w:color="auto"/>
                        <w:bottom w:val="none" w:sz="0" w:space="0" w:color="auto"/>
                        <w:right w:val="none" w:sz="0" w:space="0" w:color="auto"/>
                      </w:divBdr>
                    </w:div>
                    <w:div w:id="1767534763">
                      <w:marLeft w:val="0"/>
                      <w:marRight w:val="0"/>
                      <w:marTop w:val="0"/>
                      <w:marBottom w:val="0"/>
                      <w:divBdr>
                        <w:top w:val="none" w:sz="0" w:space="0" w:color="auto"/>
                        <w:left w:val="none" w:sz="0" w:space="0" w:color="auto"/>
                        <w:bottom w:val="none" w:sz="0" w:space="0" w:color="auto"/>
                        <w:right w:val="none" w:sz="0" w:space="0" w:color="auto"/>
                      </w:divBdr>
                    </w:div>
                    <w:div w:id="1797068278">
                      <w:marLeft w:val="0"/>
                      <w:marRight w:val="0"/>
                      <w:marTop w:val="0"/>
                      <w:marBottom w:val="0"/>
                      <w:divBdr>
                        <w:top w:val="none" w:sz="0" w:space="0" w:color="auto"/>
                        <w:left w:val="none" w:sz="0" w:space="0" w:color="auto"/>
                        <w:bottom w:val="none" w:sz="0" w:space="0" w:color="auto"/>
                        <w:right w:val="none" w:sz="0" w:space="0" w:color="auto"/>
                      </w:divBdr>
                    </w:div>
                    <w:div w:id="2094550939">
                      <w:marLeft w:val="0"/>
                      <w:marRight w:val="0"/>
                      <w:marTop w:val="0"/>
                      <w:marBottom w:val="0"/>
                      <w:divBdr>
                        <w:top w:val="none" w:sz="0" w:space="0" w:color="auto"/>
                        <w:left w:val="none" w:sz="0" w:space="0" w:color="auto"/>
                        <w:bottom w:val="none" w:sz="0" w:space="0" w:color="auto"/>
                        <w:right w:val="none" w:sz="0" w:space="0" w:color="auto"/>
                      </w:divBdr>
                    </w:div>
                  </w:divsChild>
                </w:div>
                <w:div w:id="420879348">
                  <w:marLeft w:val="0"/>
                  <w:marRight w:val="0"/>
                  <w:marTop w:val="0"/>
                  <w:marBottom w:val="0"/>
                  <w:divBdr>
                    <w:top w:val="none" w:sz="0" w:space="0" w:color="auto"/>
                    <w:left w:val="none" w:sz="0" w:space="0" w:color="auto"/>
                    <w:bottom w:val="none" w:sz="0" w:space="0" w:color="auto"/>
                    <w:right w:val="none" w:sz="0" w:space="0" w:color="auto"/>
                  </w:divBdr>
                  <w:divsChild>
                    <w:div w:id="1049691824">
                      <w:marLeft w:val="0"/>
                      <w:marRight w:val="0"/>
                      <w:marTop w:val="0"/>
                      <w:marBottom w:val="0"/>
                      <w:divBdr>
                        <w:top w:val="none" w:sz="0" w:space="0" w:color="auto"/>
                        <w:left w:val="none" w:sz="0" w:space="0" w:color="auto"/>
                        <w:bottom w:val="none" w:sz="0" w:space="0" w:color="auto"/>
                        <w:right w:val="none" w:sz="0" w:space="0" w:color="auto"/>
                      </w:divBdr>
                    </w:div>
                  </w:divsChild>
                </w:div>
                <w:div w:id="424693173">
                  <w:marLeft w:val="0"/>
                  <w:marRight w:val="0"/>
                  <w:marTop w:val="0"/>
                  <w:marBottom w:val="0"/>
                  <w:divBdr>
                    <w:top w:val="none" w:sz="0" w:space="0" w:color="auto"/>
                    <w:left w:val="none" w:sz="0" w:space="0" w:color="auto"/>
                    <w:bottom w:val="none" w:sz="0" w:space="0" w:color="auto"/>
                    <w:right w:val="none" w:sz="0" w:space="0" w:color="auto"/>
                  </w:divBdr>
                  <w:divsChild>
                    <w:div w:id="444542509">
                      <w:marLeft w:val="0"/>
                      <w:marRight w:val="0"/>
                      <w:marTop w:val="0"/>
                      <w:marBottom w:val="0"/>
                      <w:divBdr>
                        <w:top w:val="none" w:sz="0" w:space="0" w:color="auto"/>
                        <w:left w:val="none" w:sz="0" w:space="0" w:color="auto"/>
                        <w:bottom w:val="none" w:sz="0" w:space="0" w:color="auto"/>
                        <w:right w:val="none" w:sz="0" w:space="0" w:color="auto"/>
                      </w:divBdr>
                    </w:div>
                  </w:divsChild>
                </w:div>
                <w:div w:id="428769121">
                  <w:marLeft w:val="0"/>
                  <w:marRight w:val="0"/>
                  <w:marTop w:val="0"/>
                  <w:marBottom w:val="0"/>
                  <w:divBdr>
                    <w:top w:val="none" w:sz="0" w:space="0" w:color="auto"/>
                    <w:left w:val="none" w:sz="0" w:space="0" w:color="auto"/>
                    <w:bottom w:val="none" w:sz="0" w:space="0" w:color="auto"/>
                    <w:right w:val="none" w:sz="0" w:space="0" w:color="auto"/>
                  </w:divBdr>
                  <w:divsChild>
                    <w:div w:id="2100984721">
                      <w:marLeft w:val="0"/>
                      <w:marRight w:val="0"/>
                      <w:marTop w:val="0"/>
                      <w:marBottom w:val="0"/>
                      <w:divBdr>
                        <w:top w:val="none" w:sz="0" w:space="0" w:color="auto"/>
                        <w:left w:val="none" w:sz="0" w:space="0" w:color="auto"/>
                        <w:bottom w:val="none" w:sz="0" w:space="0" w:color="auto"/>
                        <w:right w:val="none" w:sz="0" w:space="0" w:color="auto"/>
                      </w:divBdr>
                    </w:div>
                  </w:divsChild>
                </w:div>
                <w:div w:id="429467147">
                  <w:marLeft w:val="0"/>
                  <w:marRight w:val="0"/>
                  <w:marTop w:val="0"/>
                  <w:marBottom w:val="0"/>
                  <w:divBdr>
                    <w:top w:val="none" w:sz="0" w:space="0" w:color="auto"/>
                    <w:left w:val="none" w:sz="0" w:space="0" w:color="auto"/>
                    <w:bottom w:val="none" w:sz="0" w:space="0" w:color="auto"/>
                    <w:right w:val="none" w:sz="0" w:space="0" w:color="auto"/>
                  </w:divBdr>
                  <w:divsChild>
                    <w:div w:id="899483639">
                      <w:marLeft w:val="0"/>
                      <w:marRight w:val="0"/>
                      <w:marTop w:val="0"/>
                      <w:marBottom w:val="0"/>
                      <w:divBdr>
                        <w:top w:val="none" w:sz="0" w:space="0" w:color="auto"/>
                        <w:left w:val="none" w:sz="0" w:space="0" w:color="auto"/>
                        <w:bottom w:val="none" w:sz="0" w:space="0" w:color="auto"/>
                        <w:right w:val="none" w:sz="0" w:space="0" w:color="auto"/>
                      </w:divBdr>
                    </w:div>
                  </w:divsChild>
                </w:div>
                <w:div w:id="436486557">
                  <w:marLeft w:val="0"/>
                  <w:marRight w:val="0"/>
                  <w:marTop w:val="0"/>
                  <w:marBottom w:val="0"/>
                  <w:divBdr>
                    <w:top w:val="none" w:sz="0" w:space="0" w:color="auto"/>
                    <w:left w:val="none" w:sz="0" w:space="0" w:color="auto"/>
                    <w:bottom w:val="none" w:sz="0" w:space="0" w:color="auto"/>
                    <w:right w:val="none" w:sz="0" w:space="0" w:color="auto"/>
                  </w:divBdr>
                  <w:divsChild>
                    <w:div w:id="935553209">
                      <w:marLeft w:val="0"/>
                      <w:marRight w:val="0"/>
                      <w:marTop w:val="0"/>
                      <w:marBottom w:val="0"/>
                      <w:divBdr>
                        <w:top w:val="none" w:sz="0" w:space="0" w:color="auto"/>
                        <w:left w:val="none" w:sz="0" w:space="0" w:color="auto"/>
                        <w:bottom w:val="none" w:sz="0" w:space="0" w:color="auto"/>
                        <w:right w:val="none" w:sz="0" w:space="0" w:color="auto"/>
                      </w:divBdr>
                    </w:div>
                  </w:divsChild>
                </w:div>
                <w:div w:id="440145868">
                  <w:marLeft w:val="0"/>
                  <w:marRight w:val="0"/>
                  <w:marTop w:val="0"/>
                  <w:marBottom w:val="0"/>
                  <w:divBdr>
                    <w:top w:val="none" w:sz="0" w:space="0" w:color="auto"/>
                    <w:left w:val="none" w:sz="0" w:space="0" w:color="auto"/>
                    <w:bottom w:val="none" w:sz="0" w:space="0" w:color="auto"/>
                    <w:right w:val="none" w:sz="0" w:space="0" w:color="auto"/>
                  </w:divBdr>
                  <w:divsChild>
                    <w:div w:id="1074208627">
                      <w:marLeft w:val="0"/>
                      <w:marRight w:val="0"/>
                      <w:marTop w:val="0"/>
                      <w:marBottom w:val="0"/>
                      <w:divBdr>
                        <w:top w:val="none" w:sz="0" w:space="0" w:color="auto"/>
                        <w:left w:val="none" w:sz="0" w:space="0" w:color="auto"/>
                        <w:bottom w:val="none" w:sz="0" w:space="0" w:color="auto"/>
                        <w:right w:val="none" w:sz="0" w:space="0" w:color="auto"/>
                      </w:divBdr>
                    </w:div>
                  </w:divsChild>
                </w:div>
                <w:div w:id="443305414">
                  <w:marLeft w:val="0"/>
                  <w:marRight w:val="0"/>
                  <w:marTop w:val="0"/>
                  <w:marBottom w:val="0"/>
                  <w:divBdr>
                    <w:top w:val="none" w:sz="0" w:space="0" w:color="auto"/>
                    <w:left w:val="none" w:sz="0" w:space="0" w:color="auto"/>
                    <w:bottom w:val="none" w:sz="0" w:space="0" w:color="auto"/>
                    <w:right w:val="none" w:sz="0" w:space="0" w:color="auto"/>
                  </w:divBdr>
                  <w:divsChild>
                    <w:div w:id="337462010">
                      <w:marLeft w:val="0"/>
                      <w:marRight w:val="0"/>
                      <w:marTop w:val="0"/>
                      <w:marBottom w:val="0"/>
                      <w:divBdr>
                        <w:top w:val="none" w:sz="0" w:space="0" w:color="auto"/>
                        <w:left w:val="none" w:sz="0" w:space="0" w:color="auto"/>
                        <w:bottom w:val="none" w:sz="0" w:space="0" w:color="auto"/>
                        <w:right w:val="none" w:sz="0" w:space="0" w:color="auto"/>
                      </w:divBdr>
                    </w:div>
                    <w:div w:id="806321983">
                      <w:marLeft w:val="0"/>
                      <w:marRight w:val="0"/>
                      <w:marTop w:val="0"/>
                      <w:marBottom w:val="0"/>
                      <w:divBdr>
                        <w:top w:val="none" w:sz="0" w:space="0" w:color="auto"/>
                        <w:left w:val="none" w:sz="0" w:space="0" w:color="auto"/>
                        <w:bottom w:val="none" w:sz="0" w:space="0" w:color="auto"/>
                        <w:right w:val="none" w:sz="0" w:space="0" w:color="auto"/>
                      </w:divBdr>
                    </w:div>
                    <w:div w:id="858617758">
                      <w:marLeft w:val="0"/>
                      <w:marRight w:val="0"/>
                      <w:marTop w:val="0"/>
                      <w:marBottom w:val="0"/>
                      <w:divBdr>
                        <w:top w:val="none" w:sz="0" w:space="0" w:color="auto"/>
                        <w:left w:val="none" w:sz="0" w:space="0" w:color="auto"/>
                        <w:bottom w:val="none" w:sz="0" w:space="0" w:color="auto"/>
                        <w:right w:val="none" w:sz="0" w:space="0" w:color="auto"/>
                      </w:divBdr>
                    </w:div>
                    <w:div w:id="1201164125">
                      <w:marLeft w:val="0"/>
                      <w:marRight w:val="0"/>
                      <w:marTop w:val="0"/>
                      <w:marBottom w:val="0"/>
                      <w:divBdr>
                        <w:top w:val="none" w:sz="0" w:space="0" w:color="auto"/>
                        <w:left w:val="none" w:sz="0" w:space="0" w:color="auto"/>
                        <w:bottom w:val="none" w:sz="0" w:space="0" w:color="auto"/>
                        <w:right w:val="none" w:sz="0" w:space="0" w:color="auto"/>
                      </w:divBdr>
                    </w:div>
                  </w:divsChild>
                </w:div>
                <w:div w:id="445931861">
                  <w:marLeft w:val="0"/>
                  <w:marRight w:val="0"/>
                  <w:marTop w:val="0"/>
                  <w:marBottom w:val="0"/>
                  <w:divBdr>
                    <w:top w:val="none" w:sz="0" w:space="0" w:color="auto"/>
                    <w:left w:val="none" w:sz="0" w:space="0" w:color="auto"/>
                    <w:bottom w:val="none" w:sz="0" w:space="0" w:color="auto"/>
                    <w:right w:val="none" w:sz="0" w:space="0" w:color="auto"/>
                  </w:divBdr>
                  <w:divsChild>
                    <w:div w:id="1630236604">
                      <w:marLeft w:val="0"/>
                      <w:marRight w:val="0"/>
                      <w:marTop w:val="0"/>
                      <w:marBottom w:val="0"/>
                      <w:divBdr>
                        <w:top w:val="none" w:sz="0" w:space="0" w:color="auto"/>
                        <w:left w:val="none" w:sz="0" w:space="0" w:color="auto"/>
                        <w:bottom w:val="none" w:sz="0" w:space="0" w:color="auto"/>
                        <w:right w:val="none" w:sz="0" w:space="0" w:color="auto"/>
                      </w:divBdr>
                    </w:div>
                  </w:divsChild>
                </w:div>
                <w:div w:id="447356056">
                  <w:marLeft w:val="0"/>
                  <w:marRight w:val="0"/>
                  <w:marTop w:val="0"/>
                  <w:marBottom w:val="0"/>
                  <w:divBdr>
                    <w:top w:val="none" w:sz="0" w:space="0" w:color="auto"/>
                    <w:left w:val="none" w:sz="0" w:space="0" w:color="auto"/>
                    <w:bottom w:val="none" w:sz="0" w:space="0" w:color="auto"/>
                    <w:right w:val="none" w:sz="0" w:space="0" w:color="auto"/>
                  </w:divBdr>
                  <w:divsChild>
                    <w:div w:id="113404402">
                      <w:marLeft w:val="0"/>
                      <w:marRight w:val="0"/>
                      <w:marTop w:val="0"/>
                      <w:marBottom w:val="0"/>
                      <w:divBdr>
                        <w:top w:val="none" w:sz="0" w:space="0" w:color="auto"/>
                        <w:left w:val="none" w:sz="0" w:space="0" w:color="auto"/>
                        <w:bottom w:val="none" w:sz="0" w:space="0" w:color="auto"/>
                        <w:right w:val="none" w:sz="0" w:space="0" w:color="auto"/>
                      </w:divBdr>
                    </w:div>
                    <w:div w:id="554900720">
                      <w:marLeft w:val="0"/>
                      <w:marRight w:val="0"/>
                      <w:marTop w:val="0"/>
                      <w:marBottom w:val="0"/>
                      <w:divBdr>
                        <w:top w:val="none" w:sz="0" w:space="0" w:color="auto"/>
                        <w:left w:val="none" w:sz="0" w:space="0" w:color="auto"/>
                        <w:bottom w:val="none" w:sz="0" w:space="0" w:color="auto"/>
                        <w:right w:val="none" w:sz="0" w:space="0" w:color="auto"/>
                      </w:divBdr>
                    </w:div>
                    <w:div w:id="1074475799">
                      <w:marLeft w:val="0"/>
                      <w:marRight w:val="0"/>
                      <w:marTop w:val="0"/>
                      <w:marBottom w:val="0"/>
                      <w:divBdr>
                        <w:top w:val="none" w:sz="0" w:space="0" w:color="auto"/>
                        <w:left w:val="none" w:sz="0" w:space="0" w:color="auto"/>
                        <w:bottom w:val="none" w:sz="0" w:space="0" w:color="auto"/>
                        <w:right w:val="none" w:sz="0" w:space="0" w:color="auto"/>
                      </w:divBdr>
                    </w:div>
                    <w:div w:id="1102843760">
                      <w:marLeft w:val="0"/>
                      <w:marRight w:val="0"/>
                      <w:marTop w:val="0"/>
                      <w:marBottom w:val="0"/>
                      <w:divBdr>
                        <w:top w:val="none" w:sz="0" w:space="0" w:color="auto"/>
                        <w:left w:val="none" w:sz="0" w:space="0" w:color="auto"/>
                        <w:bottom w:val="none" w:sz="0" w:space="0" w:color="auto"/>
                        <w:right w:val="none" w:sz="0" w:space="0" w:color="auto"/>
                      </w:divBdr>
                    </w:div>
                  </w:divsChild>
                </w:div>
                <w:div w:id="450562201">
                  <w:marLeft w:val="0"/>
                  <w:marRight w:val="0"/>
                  <w:marTop w:val="0"/>
                  <w:marBottom w:val="0"/>
                  <w:divBdr>
                    <w:top w:val="none" w:sz="0" w:space="0" w:color="auto"/>
                    <w:left w:val="none" w:sz="0" w:space="0" w:color="auto"/>
                    <w:bottom w:val="none" w:sz="0" w:space="0" w:color="auto"/>
                    <w:right w:val="none" w:sz="0" w:space="0" w:color="auto"/>
                  </w:divBdr>
                  <w:divsChild>
                    <w:div w:id="101806065">
                      <w:marLeft w:val="0"/>
                      <w:marRight w:val="0"/>
                      <w:marTop w:val="0"/>
                      <w:marBottom w:val="0"/>
                      <w:divBdr>
                        <w:top w:val="none" w:sz="0" w:space="0" w:color="auto"/>
                        <w:left w:val="none" w:sz="0" w:space="0" w:color="auto"/>
                        <w:bottom w:val="none" w:sz="0" w:space="0" w:color="auto"/>
                        <w:right w:val="none" w:sz="0" w:space="0" w:color="auto"/>
                      </w:divBdr>
                    </w:div>
                  </w:divsChild>
                </w:div>
                <w:div w:id="463818063">
                  <w:marLeft w:val="0"/>
                  <w:marRight w:val="0"/>
                  <w:marTop w:val="0"/>
                  <w:marBottom w:val="0"/>
                  <w:divBdr>
                    <w:top w:val="none" w:sz="0" w:space="0" w:color="auto"/>
                    <w:left w:val="none" w:sz="0" w:space="0" w:color="auto"/>
                    <w:bottom w:val="none" w:sz="0" w:space="0" w:color="auto"/>
                    <w:right w:val="none" w:sz="0" w:space="0" w:color="auto"/>
                  </w:divBdr>
                  <w:divsChild>
                    <w:div w:id="635796325">
                      <w:marLeft w:val="0"/>
                      <w:marRight w:val="0"/>
                      <w:marTop w:val="0"/>
                      <w:marBottom w:val="0"/>
                      <w:divBdr>
                        <w:top w:val="none" w:sz="0" w:space="0" w:color="auto"/>
                        <w:left w:val="none" w:sz="0" w:space="0" w:color="auto"/>
                        <w:bottom w:val="none" w:sz="0" w:space="0" w:color="auto"/>
                        <w:right w:val="none" w:sz="0" w:space="0" w:color="auto"/>
                      </w:divBdr>
                    </w:div>
                    <w:div w:id="1574847750">
                      <w:marLeft w:val="0"/>
                      <w:marRight w:val="0"/>
                      <w:marTop w:val="0"/>
                      <w:marBottom w:val="0"/>
                      <w:divBdr>
                        <w:top w:val="none" w:sz="0" w:space="0" w:color="auto"/>
                        <w:left w:val="none" w:sz="0" w:space="0" w:color="auto"/>
                        <w:bottom w:val="none" w:sz="0" w:space="0" w:color="auto"/>
                        <w:right w:val="none" w:sz="0" w:space="0" w:color="auto"/>
                      </w:divBdr>
                    </w:div>
                    <w:div w:id="2127313368">
                      <w:marLeft w:val="0"/>
                      <w:marRight w:val="0"/>
                      <w:marTop w:val="0"/>
                      <w:marBottom w:val="0"/>
                      <w:divBdr>
                        <w:top w:val="none" w:sz="0" w:space="0" w:color="auto"/>
                        <w:left w:val="none" w:sz="0" w:space="0" w:color="auto"/>
                        <w:bottom w:val="none" w:sz="0" w:space="0" w:color="auto"/>
                        <w:right w:val="none" w:sz="0" w:space="0" w:color="auto"/>
                      </w:divBdr>
                    </w:div>
                    <w:div w:id="2145613398">
                      <w:marLeft w:val="0"/>
                      <w:marRight w:val="0"/>
                      <w:marTop w:val="0"/>
                      <w:marBottom w:val="0"/>
                      <w:divBdr>
                        <w:top w:val="none" w:sz="0" w:space="0" w:color="auto"/>
                        <w:left w:val="none" w:sz="0" w:space="0" w:color="auto"/>
                        <w:bottom w:val="none" w:sz="0" w:space="0" w:color="auto"/>
                        <w:right w:val="none" w:sz="0" w:space="0" w:color="auto"/>
                      </w:divBdr>
                    </w:div>
                  </w:divsChild>
                </w:div>
                <w:div w:id="467824748">
                  <w:marLeft w:val="0"/>
                  <w:marRight w:val="0"/>
                  <w:marTop w:val="0"/>
                  <w:marBottom w:val="0"/>
                  <w:divBdr>
                    <w:top w:val="none" w:sz="0" w:space="0" w:color="auto"/>
                    <w:left w:val="none" w:sz="0" w:space="0" w:color="auto"/>
                    <w:bottom w:val="none" w:sz="0" w:space="0" w:color="auto"/>
                    <w:right w:val="none" w:sz="0" w:space="0" w:color="auto"/>
                  </w:divBdr>
                  <w:divsChild>
                    <w:div w:id="480391062">
                      <w:marLeft w:val="0"/>
                      <w:marRight w:val="0"/>
                      <w:marTop w:val="0"/>
                      <w:marBottom w:val="0"/>
                      <w:divBdr>
                        <w:top w:val="none" w:sz="0" w:space="0" w:color="auto"/>
                        <w:left w:val="none" w:sz="0" w:space="0" w:color="auto"/>
                        <w:bottom w:val="none" w:sz="0" w:space="0" w:color="auto"/>
                        <w:right w:val="none" w:sz="0" w:space="0" w:color="auto"/>
                      </w:divBdr>
                    </w:div>
                  </w:divsChild>
                </w:div>
                <w:div w:id="468665489">
                  <w:marLeft w:val="0"/>
                  <w:marRight w:val="0"/>
                  <w:marTop w:val="0"/>
                  <w:marBottom w:val="0"/>
                  <w:divBdr>
                    <w:top w:val="none" w:sz="0" w:space="0" w:color="auto"/>
                    <w:left w:val="none" w:sz="0" w:space="0" w:color="auto"/>
                    <w:bottom w:val="none" w:sz="0" w:space="0" w:color="auto"/>
                    <w:right w:val="none" w:sz="0" w:space="0" w:color="auto"/>
                  </w:divBdr>
                  <w:divsChild>
                    <w:div w:id="1748260597">
                      <w:marLeft w:val="0"/>
                      <w:marRight w:val="0"/>
                      <w:marTop w:val="0"/>
                      <w:marBottom w:val="0"/>
                      <w:divBdr>
                        <w:top w:val="none" w:sz="0" w:space="0" w:color="auto"/>
                        <w:left w:val="none" w:sz="0" w:space="0" w:color="auto"/>
                        <w:bottom w:val="none" w:sz="0" w:space="0" w:color="auto"/>
                        <w:right w:val="none" w:sz="0" w:space="0" w:color="auto"/>
                      </w:divBdr>
                    </w:div>
                  </w:divsChild>
                </w:div>
                <w:div w:id="469906880">
                  <w:marLeft w:val="0"/>
                  <w:marRight w:val="0"/>
                  <w:marTop w:val="0"/>
                  <w:marBottom w:val="0"/>
                  <w:divBdr>
                    <w:top w:val="none" w:sz="0" w:space="0" w:color="auto"/>
                    <w:left w:val="none" w:sz="0" w:space="0" w:color="auto"/>
                    <w:bottom w:val="none" w:sz="0" w:space="0" w:color="auto"/>
                    <w:right w:val="none" w:sz="0" w:space="0" w:color="auto"/>
                  </w:divBdr>
                  <w:divsChild>
                    <w:div w:id="1081298229">
                      <w:marLeft w:val="0"/>
                      <w:marRight w:val="0"/>
                      <w:marTop w:val="0"/>
                      <w:marBottom w:val="0"/>
                      <w:divBdr>
                        <w:top w:val="none" w:sz="0" w:space="0" w:color="auto"/>
                        <w:left w:val="none" w:sz="0" w:space="0" w:color="auto"/>
                        <w:bottom w:val="none" w:sz="0" w:space="0" w:color="auto"/>
                        <w:right w:val="none" w:sz="0" w:space="0" w:color="auto"/>
                      </w:divBdr>
                    </w:div>
                  </w:divsChild>
                </w:div>
                <w:div w:id="475490574">
                  <w:marLeft w:val="0"/>
                  <w:marRight w:val="0"/>
                  <w:marTop w:val="0"/>
                  <w:marBottom w:val="0"/>
                  <w:divBdr>
                    <w:top w:val="none" w:sz="0" w:space="0" w:color="auto"/>
                    <w:left w:val="none" w:sz="0" w:space="0" w:color="auto"/>
                    <w:bottom w:val="none" w:sz="0" w:space="0" w:color="auto"/>
                    <w:right w:val="none" w:sz="0" w:space="0" w:color="auto"/>
                  </w:divBdr>
                  <w:divsChild>
                    <w:div w:id="257565699">
                      <w:marLeft w:val="0"/>
                      <w:marRight w:val="0"/>
                      <w:marTop w:val="0"/>
                      <w:marBottom w:val="0"/>
                      <w:divBdr>
                        <w:top w:val="none" w:sz="0" w:space="0" w:color="auto"/>
                        <w:left w:val="none" w:sz="0" w:space="0" w:color="auto"/>
                        <w:bottom w:val="none" w:sz="0" w:space="0" w:color="auto"/>
                        <w:right w:val="none" w:sz="0" w:space="0" w:color="auto"/>
                      </w:divBdr>
                    </w:div>
                  </w:divsChild>
                </w:div>
                <w:div w:id="484783915">
                  <w:marLeft w:val="0"/>
                  <w:marRight w:val="0"/>
                  <w:marTop w:val="0"/>
                  <w:marBottom w:val="0"/>
                  <w:divBdr>
                    <w:top w:val="none" w:sz="0" w:space="0" w:color="auto"/>
                    <w:left w:val="none" w:sz="0" w:space="0" w:color="auto"/>
                    <w:bottom w:val="none" w:sz="0" w:space="0" w:color="auto"/>
                    <w:right w:val="none" w:sz="0" w:space="0" w:color="auto"/>
                  </w:divBdr>
                  <w:divsChild>
                    <w:div w:id="59913460">
                      <w:marLeft w:val="0"/>
                      <w:marRight w:val="0"/>
                      <w:marTop w:val="0"/>
                      <w:marBottom w:val="0"/>
                      <w:divBdr>
                        <w:top w:val="none" w:sz="0" w:space="0" w:color="auto"/>
                        <w:left w:val="none" w:sz="0" w:space="0" w:color="auto"/>
                        <w:bottom w:val="none" w:sz="0" w:space="0" w:color="auto"/>
                        <w:right w:val="none" w:sz="0" w:space="0" w:color="auto"/>
                      </w:divBdr>
                    </w:div>
                    <w:div w:id="288708274">
                      <w:marLeft w:val="0"/>
                      <w:marRight w:val="0"/>
                      <w:marTop w:val="0"/>
                      <w:marBottom w:val="0"/>
                      <w:divBdr>
                        <w:top w:val="none" w:sz="0" w:space="0" w:color="auto"/>
                        <w:left w:val="none" w:sz="0" w:space="0" w:color="auto"/>
                        <w:bottom w:val="none" w:sz="0" w:space="0" w:color="auto"/>
                        <w:right w:val="none" w:sz="0" w:space="0" w:color="auto"/>
                      </w:divBdr>
                    </w:div>
                    <w:div w:id="973947191">
                      <w:marLeft w:val="0"/>
                      <w:marRight w:val="0"/>
                      <w:marTop w:val="0"/>
                      <w:marBottom w:val="0"/>
                      <w:divBdr>
                        <w:top w:val="none" w:sz="0" w:space="0" w:color="auto"/>
                        <w:left w:val="none" w:sz="0" w:space="0" w:color="auto"/>
                        <w:bottom w:val="none" w:sz="0" w:space="0" w:color="auto"/>
                        <w:right w:val="none" w:sz="0" w:space="0" w:color="auto"/>
                      </w:divBdr>
                    </w:div>
                    <w:div w:id="1236093008">
                      <w:marLeft w:val="0"/>
                      <w:marRight w:val="0"/>
                      <w:marTop w:val="0"/>
                      <w:marBottom w:val="0"/>
                      <w:divBdr>
                        <w:top w:val="none" w:sz="0" w:space="0" w:color="auto"/>
                        <w:left w:val="none" w:sz="0" w:space="0" w:color="auto"/>
                        <w:bottom w:val="none" w:sz="0" w:space="0" w:color="auto"/>
                        <w:right w:val="none" w:sz="0" w:space="0" w:color="auto"/>
                      </w:divBdr>
                    </w:div>
                  </w:divsChild>
                </w:div>
                <w:div w:id="487132090">
                  <w:marLeft w:val="0"/>
                  <w:marRight w:val="0"/>
                  <w:marTop w:val="0"/>
                  <w:marBottom w:val="0"/>
                  <w:divBdr>
                    <w:top w:val="none" w:sz="0" w:space="0" w:color="auto"/>
                    <w:left w:val="none" w:sz="0" w:space="0" w:color="auto"/>
                    <w:bottom w:val="none" w:sz="0" w:space="0" w:color="auto"/>
                    <w:right w:val="none" w:sz="0" w:space="0" w:color="auto"/>
                  </w:divBdr>
                  <w:divsChild>
                    <w:div w:id="247273231">
                      <w:marLeft w:val="0"/>
                      <w:marRight w:val="0"/>
                      <w:marTop w:val="0"/>
                      <w:marBottom w:val="0"/>
                      <w:divBdr>
                        <w:top w:val="none" w:sz="0" w:space="0" w:color="auto"/>
                        <w:left w:val="none" w:sz="0" w:space="0" w:color="auto"/>
                        <w:bottom w:val="none" w:sz="0" w:space="0" w:color="auto"/>
                        <w:right w:val="none" w:sz="0" w:space="0" w:color="auto"/>
                      </w:divBdr>
                    </w:div>
                    <w:div w:id="408189608">
                      <w:marLeft w:val="0"/>
                      <w:marRight w:val="0"/>
                      <w:marTop w:val="0"/>
                      <w:marBottom w:val="0"/>
                      <w:divBdr>
                        <w:top w:val="none" w:sz="0" w:space="0" w:color="auto"/>
                        <w:left w:val="none" w:sz="0" w:space="0" w:color="auto"/>
                        <w:bottom w:val="none" w:sz="0" w:space="0" w:color="auto"/>
                        <w:right w:val="none" w:sz="0" w:space="0" w:color="auto"/>
                      </w:divBdr>
                    </w:div>
                    <w:div w:id="686491438">
                      <w:marLeft w:val="0"/>
                      <w:marRight w:val="0"/>
                      <w:marTop w:val="0"/>
                      <w:marBottom w:val="0"/>
                      <w:divBdr>
                        <w:top w:val="none" w:sz="0" w:space="0" w:color="auto"/>
                        <w:left w:val="none" w:sz="0" w:space="0" w:color="auto"/>
                        <w:bottom w:val="none" w:sz="0" w:space="0" w:color="auto"/>
                        <w:right w:val="none" w:sz="0" w:space="0" w:color="auto"/>
                      </w:divBdr>
                    </w:div>
                    <w:div w:id="2005623712">
                      <w:marLeft w:val="0"/>
                      <w:marRight w:val="0"/>
                      <w:marTop w:val="0"/>
                      <w:marBottom w:val="0"/>
                      <w:divBdr>
                        <w:top w:val="none" w:sz="0" w:space="0" w:color="auto"/>
                        <w:left w:val="none" w:sz="0" w:space="0" w:color="auto"/>
                        <w:bottom w:val="none" w:sz="0" w:space="0" w:color="auto"/>
                        <w:right w:val="none" w:sz="0" w:space="0" w:color="auto"/>
                      </w:divBdr>
                    </w:div>
                  </w:divsChild>
                </w:div>
                <w:div w:id="497966716">
                  <w:marLeft w:val="0"/>
                  <w:marRight w:val="0"/>
                  <w:marTop w:val="0"/>
                  <w:marBottom w:val="0"/>
                  <w:divBdr>
                    <w:top w:val="none" w:sz="0" w:space="0" w:color="auto"/>
                    <w:left w:val="none" w:sz="0" w:space="0" w:color="auto"/>
                    <w:bottom w:val="none" w:sz="0" w:space="0" w:color="auto"/>
                    <w:right w:val="none" w:sz="0" w:space="0" w:color="auto"/>
                  </w:divBdr>
                  <w:divsChild>
                    <w:div w:id="823280368">
                      <w:marLeft w:val="0"/>
                      <w:marRight w:val="0"/>
                      <w:marTop w:val="0"/>
                      <w:marBottom w:val="0"/>
                      <w:divBdr>
                        <w:top w:val="none" w:sz="0" w:space="0" w:color="auto"/>
                        <w:left w:val="none" w:sz="0" w:space="0" w:color="auto"/>
                        <w:bottom w:val="none" w:sz="0" w:space="0" w:color="auto"/>
                        <w:right w:val="none" w:sz="0" w:space="0" w:color="auto"/>
                      </w:divBdr>
                    </w:div>
                  </w:divsChild>
                </w:div>
                <w:div w:id="501551573">
                  <w:marLeft w:val="0"/>
                  <w:marRight w:val="0"/>
                  <w:marTop w:val="0"/>
                  <w:marBottom w:val="0"/>
                  <w:divBdr>
                    <w:top w:val="none" w:sz="0" w:space="0" w:color="auto"/>
                    <w:left w:val="none" w:sz="0" w:space="0" w:color="auto"/>
                    <w:bottom w:val="none" w:sz="0" w:space="0" w:color="auto"/>
                    <w:right w:val="none" w:sz="0" w:space="0" w:color="auto"/>
                  </w:divBdr>
                  <w:divsChild>
                    <w:div w:id="406656883">
                      <w:marLeft w:val="0"/>
                      <w:marRight w:val="0"/>
                      <w:marTop w:val="0"/>
                      <w:marBottom w:val="0"/>
                      <w:divBdr>
                        <w:top w:val="none" w:sz="0" w:space="0" w:color="auto"/>
                        <w:left w:val="none" w:sz="0" w:space="0" w:color="auto"/>
                        <w:bottom w:val="none" w:sz="0" w:space="0" w:color="auto"/>
                        <w:right w:val="none" w:sz="0" w:space="0" w:color="auto"/>
                      </w:divBdr>
                    </w:div>
                  </w:divsChild>
                </w:div>
                <w:div w:id="505364661">
                  <w:marLeft w:val="0"/>
                  <w:marRight w:val="0"/>
                  <w:marTop w:val="0"/>
                  <w:marBottom w:val="0"/>
                  <w:divBdr>
                    <w:top w:val="none" w:sz="0" w:space="0" w:color="auto"/>
                    <w:left w:val="none" w:sz="0" w:space="0" w:color="auto"/>
                    <w:bottom w:val="none" w:sz="0" w:space="0" w:color="auto"/>
                    <w:right w:val="none" w:sz="0" w:space="0" w:color="auto"/>
                  </w:divBdr>
                  <w:divsChild>
                    <w:div w:id="43674932">
                      <w:marLeft w:val="0"/>
                      <w:marRight w:val="0"/>
                      <w:marTop w:val="0"/>
                      <w:marBottom w:val="0"/>
                      <w:divBdr>
                        <w:top w:val="none" w:sz="0" w:space="0" w:color="auto"/>
                        <w:left w:val="none" w:sz="0" w:space="0" w:color="auto"/>
                        <w:bottom w:val="none" w:sz="0" w:space="0" w:color="auto"/>
                        <w:right w:val="none" w:sz="0" w:space="0" w:color="auto"/>
                      </w:divBdr>
                    </w:div>
                  </w:divsChild>
                </w:div>
                <w:div w:id="508066132">
                  <w:marLeft w:val="0"/>
                  <w:marRight w:val="0"/>
                  <w:marTop w:val="0"/>
                  <w:marBottom w:val="0"/>
                  <w:divBdr>
                    <w:top w:val="none" w:sz="0" w:space="0" w:color="auto"/>
                    <w:left w:val="none" w:sz="0" w:space="0" w:color="auto"/>
                    <w:bottom w:val="none" w:sz="0" w:space="0" w:color="auto"/>
                    <w:right w:val="none" w:sz="0" w:space="0" w:color="auto"/>
                  </w:divBdr>
                  <w:divsChild>
                    <w:div w:id="304821809">
                      <w:marLeft w:val="0"/>
                      <w:marRight w:val="0"/>
                      <w:marTop w:val="0"/>
                      <w:marBottom w:val="0"/>
                      <w:divBdr>
                        <w:top w:val="none" w:sz="0" w:space="0" w:color="auto"/>
                        <w:left w:val="none" w:sz="0" w:space="0" w:color="auto"/>
                        <w:bottom w:val="none" w:sz="0" w:space="0" w:color="auto"/>
                        <w:right w:val="none" w:sz="0" w:space="0" w:color="auto"/>
                      </w:divBdr>
                    </w:div>
                  </w:divsChild>
                </w:div>
                <w:div w:id="510879490">
                  <w:marLeft w:val="0"/>
                  <w:marRight w:val="0"/>
                  <w:marTop w:val="0"/>
                  <w:marBottom w:val="0"/>
                  <w:divBdr>
                    <w:top w:val="none" w:sz="0" w:space="0" w:color="auto"/>
                    <w:left w:val="none" w:sz="0" w:space="0" w:color="auto"/>
                    <w:bottom w:val="none" w:sz="0" w:space="0" w:color="auto"/>
                    <w:right w:val="none" w:sz="0" w:space="0" w:color="auto"/>
                  </w:divBdr>
                  <w:divsChild>
                    <w:div w:id="858010700">
                      <w:marLeft w:val="0"/>
                      <w:marRight w:val="0"/>
                      <w:marTop w:val="0"/>
                      <w:marBottom w:val="0"/>
                      <w:divBdr>
                        <w:top w:val="none" w:sz="0" w:space="0" w:color="auto"/>
                        <w:left w:val="none" w:sz="0" w:space="0" w:color="auto"/>
                        <w:bottom w:val="none" w:sz="0" w:space="0" w:color="auto"/>
                        <w:right w:val="none" w:sz="0" w:space="0" w:color="auto"/>
                      </w:divBdr>
                    </w:div>
                    <w:div w:id="1133058884">
                      <w:marLeft w:val="0"/>
                      <w:marRight w:val="0"/>
                      <w:marTop w:val="0"/>
                      <w:marBottom w:val="0"/>
                      <w:divBdr>
                        <w:top w:val="none" w:sz="0" w:space="0" w:color="auto"/>
                        <w:left w:val="none" w:sz="0" w:space="0" w:color="auto"/>
                        <w:bottom w:val="none" w:sz="0" w:space="0" w:color="auto"/>
                        <w:right w:val="none" w:sz="0" w:space="0" w:color="auto"/>
                      </w:divBdr>
                    </w:div>
                    <w:div w:id="1292712055">
                      <w:marLeft w:val="0"/>
                      <w:marRight w:val="0"/>
                      <w:marTop w:val="0"/>
                      <w:marBottom w:val="0"/>
                      <w:divBdr>
                        <w:top w:val="none" w:sz="0" w:space="0" w:color="auto"/>
                        <w:left w:val="none" w:sz="0" w:space="0" w:color="auto"/>
                        <w:bottom w:val="none" w:sz="0" w:space="0" w:color="auto"/>
                        <w:right w:val="none" w:sz="0" w:space="0" w:color="auto"/>
                      </w:divBdr>
                    </w:div>
                    <w:div w:id="1843350558">
                      <w:marLeft w:val="0"/>
                      <w:marRight w:val="0"/>
                      <w:marTop w:val="0"/>
                      <w:marBottom w:val="0"/>
                      <w:divBdr>
                        <w:top w:val="none" w:sz="0" w:space="0" w:color="auto"/>
                        <w:left w:val="none" w:sz="0" w:space="0" w:color="auto"/>
                        <w:bottom w:val="none" w:sz="0" w:space="0" w:color="auto"/>
                        <w:right w:val="none" w:sz="0" w:space="0" w:color="auto"/>
                      </w:divBdr>
                    </w:div>
                  </w:divsChild>
                </w:div>
                <w:div w:id="511266284">
                  <w:marLeft w:val="0"/>
                  <w:marRight w:val="0"/>
                  <w:marTop w:val="0"/>
                  <w:marBottom w:val="0"/>
                  <w:divBdr>
                    <w:top w:val="none" w:sz="0" w:space="0" w:color="auto"/>
                    <w:left w:val="none" w:sz="0" w:space="0" w:color="auto"/>
                    <w:bottom w:val="none" w:sz="0" w:space="0" w:color="auto"/>
                    <w:right w:val="none" w:sz="0" w:space="0" w:color="auto"/>
                  </w:divBdr>
                  <w:divsChild>
                    <w:div w:id="113447438">
                      <w:marLeft w:val="0"/>
                      <w:marRight w:val="0"/>
                      <w:marTop w:val="0"/>
                      <w:marBottom w:val="0"/>
                      <w:divBdr>
                        <w:top w:val="none" w:sz="0" w:space="0" w:color="auto"/>
                        <w:left w:val="none" w:sz="0" w:space="0" w:color="auto"/>
                        <w:bottom w:val="none" w:sz="0" w:space="0" w:color="auto"/>
                        <w:right w:val="none" w:sz="0" w:space="0" w:color="auto"/>
                      </w:divBdr>
                    </w:div>
                    <w:div w:id="1193417053">
                      <w:marLeft w:val="0"/>
                      <w:marRight w:val="0"/>
                      <w:marTop w:val="0"/>
                      <w:marBottom w:val="0"/>
                      <w:divBdr>
                        <w:top w:val="none" w:sz="0" w:space="0" w:color="auto"/>
                        <w:left w:val="none" w:sz="0" w:space="0" w:color="auto"/>
                        <w:bottom w:val="none" w:sz="0" w:space="0" w:color="auto"/>
                        <w:right w:val="none" w:sz="0" w:space="0" w:color="auto"/>
                      </w:divBdr>
                    </w:div>
                  </w:divsChild>
                </w:div>
                <w:div w:id="512768233">
                  <w:marLeft w:val="0"/>
                  <w:marRight w:val="0"/>
                  <w:marTop w:val="0"/>
                  <w:marBottom w:val="0"/>
                  <w:divBdr>
                    <w:top w:val="none" w:sz="0" w:space="0" w:color="auto"/>
                    <w:left w:val="none" w:sz="0" w:space="0" w:color="auto"/>
                    <w:bottom w:val="none" w:sz="0" w:space="0" w:color="auto"/>
                    <w:right w:val="none" w:sz="0" w:space="0" w:color="auto"/>
                  </w:divBdr>
                  <w:divsChild>
                    <w:div w:id="390351075">
                      <w:marLeft w:val="0"/>
                      <w:marRight w:val="0"/>
                      <w:marTop w:val="0"/>
                      <w:marBottom w:val="0"/>
                      <w:divBdr>
                        <w:top w:val="none" w:sz="0" w:space="0" w:color="auto"/>
                        <w:left w:val="none" w:sz="0" w:space="0" w:color="auto"/>
                        <w:bottom w:val="none" w:sz="0" w:space="0" w:color="auto"/>
                        <w:right w:val="none" w:sz="0" w:space="0" w:color="auto"/>
                      </w:divBdr>
                    </w:div>
                    <w:div w:id="1052074709">
                      <w:marLeft w:val="0"/>
                      <w:marRight w:val="0"/>
                      <w:marTop w:val="0"/>
                      <w:marBottom w:val="0"/>
                      <w:divBdr>
                        <w:top w:val="none" w:sz="0" w:space="0" w:color="auto"/>
                        <w:left w:val="none" w:sz="0" w:space="0" w:color="auto"/>
                        <w:bottom w:val="none" w:sz="0" w:space="0" w:color="auto"/>
                        <w:right w:val="none" w:sz="0" w:space="0" w:color="auto"/>
                      </w:divBdr>
                    </w:div>
                    <w:div w:id="1202596537">
                      <w:marLeft w:val="0"/>
                      <w:marRight w:val="0"/>
                      <w:marTop w:val="0"/>
                      <w:marBottom w:val="0"/>
                      <w:divBdr>
                        <w:top w:val="none" w:sz="0" w:space="0" w:color="auto"/>
                        <w:left w:val="none" w:sz="0" w:space="0" w:color="auto"/>
                        <w:bottom w:val="none" w:sz="0" w:space="0" w:color="auto"/>
                        <w:right w:val="none" w:sz="0" w:space="0" w:color="auto"/>
                      </w:divBdr>
                    </w:div>
                    <w:div w:id="1798060154">
                      <w:marLeft w:val="0"/>
                      <w:marRight w:val="0"/>
                      <w:marTop w:val="0"/>
                      <w:marBottom w:val="0"/>
                      <w:divBdr>
                        <w:top w:val="none" w:sz="0" w:space="0" w:color="auto"/>
                        <w:left w:val="none" w:sz="0" w:space="0" w:color="auto"/>
                        <w:bottom w:val="none" w:sz="0" w:space="0" w:color="auto"/>
                        <w:right w:val="none" w:sz="0" w:space="0" w:color="auto"/>
                      </w:divBdr>
                    </w:div>
                  </w:divsChild>
                </w:div>
                <w:div w:id="513033735">
                  <w:marLeft w:val="0"/>
                  <w:marRight w:val="0"/>
                  <w:marTop w:val="0"/>
                  <w:marBottom w:val="0"/>
                  <w:divBdr>
                    <w:top w:val="none" w:sz="0" w:space="0" w:color="auto"/>
                    <w:left w:val="none" w:sz="0" w:space="0" w:color="auto"/>
                    <w:bottom w:val="none" w:sz="0" w:space="0" w:color="auto"/>
                    <w:right w:val="none" w:sz="0" w:space="0" w:color="auto"/>
                  </w:divBdr>
                  <w:divsChild>
                    <w:div w:id="1049259670">
                      <w:marLeft w:val="0"/>
                      <w:marRight w:val="0"/>
                      <w:marTop w:val="0"/>
                      <w:marBottom w:val="0"/>
                      <w:divBdr>
                        <w:top w:val="none" w:sz="0" w:space="0" w:color="auto"/>
                        <w:left w:val="none" w:sz="0" w:space="0" w:color="auto"/>
                        <w:bottom w:val="none" w:sz="0" w:space="0" w:color="auto"/>
                        <w:right w:val="none" w:sz="0" w:space="0" w:color="auto"/>
                      </w:divBdr>
                    </w:div>
                  </w:divsChild>
                </w:div>
                <w:div w:id="518588219">
                  <w:marLeft w:val="0"/>
                  <w:marRight w:val="0"/>
                  <w:marTop w:val="0"/>
                  <w:marBottom w:val="0"/>
                  <w:divBdr>
                    <w:top w:val="none" w:sz="0" w:space="0" w:color="auto"/>
                    <w:left w:val="none" w:sz="0" w:space="0" w:color="auto"/>
                    <w:bottom w:val="none" w:sz="0" w:space="0" w:color="auto"/>
                    <w:right w:val="none" w:sz="0" w:space="0" w:color="auto"/>
                  </w:divBdr>
                  <w:divsChild>
                    <w:div w:id="87428243">
                      <w:marLeft w:val="0"/>
                      <w:marRight w:val="0"/>
                      <w:marTop w:val="0"/>
                      <w:marBottom w:val="0"/>
                      <w:divBdr>
                        <w:top w:val="none" w:sz="0" w:space="0" w:color="auto"/>
                        <w:left w:val="none" w:sz="0" w:space="0" w:color="auto"/>
                        <w:bottom w:val="none" w:sz="0" w:space="0" w:color="auto"/>
                        <w:right w:val="none" w:sz="0" w:space="0" w:color="auto"/>
                      </w:divBdr>
                    </w:div>
                    <w:div w:id="663044175">
                      <w:marLeft w:val="0"/>
                      <w:marRight w:val="0"/>
                      <w:marTop w:val="0"/>
                      <w:marBottom w:val="0"/>
                      <w:divBdr>
                        <w:top w:val="none" w:sz="0" w:space="0" w:color="auto"/>
                        <w:left w:val="none" w:sz="0" w:space="0" w:color="auto"/>
                        <w:bottom w:val="none" w:sz="0" w:space="0" w:color="auto"/>
                        <w:right w:val="none" w:sz="0" w:space="0" w:color="auto"/>
                      </w:divBdr>
                    </w:div>
                    <w:div w:id="1827742924">
                      <w:marLeft w:val="0"/>
                      <w:marRight w:val="0"/>
                      <w:marTop w:val="0"/>
                      <w:marBottom w:val="0"/>
                      <w:divBdr>
                        <w:top w:val="none" w:sz="0" w:space="0" w:color="auto"/>
                        <w:left w:val="none" w:sz="0" w:space="0" w:color="auto"/>
                        <w:bottom w:val="none" w:sz="0" w:space="0" w:color="auto"/>
                        <w:right w:val="none" w:sz="0" w:space="0" w:color="auto"/>
                      </w:divBdr>
                    </w:div>
                  </w:divsChild>
                </w:div>
                <w:div w:id="521632516">
                  <w:marLeft w:val="0"/>
                  <w:marRight w:val="0"/>
                  <w:marTop w:val="0"/>
                  <w:marBottom w:val="0"/>
                  <w:divBdr>
                    <w:top w:val="none" w:sz="0" w:space="0" w:color="auto"/>
                    <w:left w:val="none" w:sz="0" w:space="0" w:color="auto"/>
                    <w:bottom w:val="none" w:sz="0" w:space="0" w:color="auto"/>
                    <w:right w:val="none" w:sz="0" w:space="0" w:color="auto"/>
                  </w:divBdr>
                  <w:divsChild>
                    <w:div w:id="951933722">
                      <w:marLeft w:val="0"/>
                      <w:marRight w:val="0"/>
                      <w:marTop w:val="0"/>
                      <w:marBottom w:val="0"/>
                      <w:divBdr>
                        <w:top w:val="none" w:sz="0" w:space="0" w:color="auto"/>
                        <w:left w:val="none" w:sz="0" w:space="0" w:color="auto"/>
                        <w:bottom w:val="none" w:sz="0" w:space="0" w:color="auto"/>
                        <w:right w:val="none" w:sz="0" w:space="0" w:color="auto"/>
                      </w:divBdr>
                    </w:div>
                    <w:div w:id="1083796529">
                      <w:marLeft w:val="0"/>
                      <w:marRight w:val="0"/>
                      <w:marTop w:val="0"/>
                      <w:marBottom w:val="0"/>
                      <w:divBdr>
                        <w:top w:val="none" w:sz="0" w:space="0" w:color="auto"/>
                        <w:left w:val="none" w:sz="0" w:space="0" w:color="auto"/>
                        <w:bottom w:val="none" w:sz="0" w:space="0" w:color="auto"/>
                        <w:right w:val="none" w:sz="0" w:space="0" w:color="auto"/>
                      </w:divBdr>
                    </w:div>
                    <w:div w:id="1562326840">
                      <w:marLeft w:val="0"/>
                      <w:marRight w:val="0"/>
                      <w:marTop w:val="0"/>
                      <w:marBottom w:val="0"/>
                      <w:divBdr>
                        <w:top w:val="none" w:sz="0" w:space="0" w:color="auto"/>
                        <w:left w:val="none" w:sz="0" w:space="0" w:color="auto"/>
                        <w:bottom w:val="none" w:sz="0" w:space="0" w:color="auto"/>
                        <w:right w:val="none" w:sz="0" w:space="0" w:color="auto"/>
                      </w:divBdr>
                    </w:div>
                    <w:div w:id="1833057222">
                      <w:marLeft w:val="0"/>
                      <w:marRight w:val="0"/>
                      <w:marTop w:val="0"/>
                      <w:marBottom w:val="0"/>
                      <w:divBdr>
                        <w:top w:val="none" w:sz="0" w:space="0" w:color="auto"/>
                        <w:left w:val="none" w:sz="0" w:space="0" w:color="auto"/>
                        <w:bottom w:val="none" w:sz="0" w:space="0" w:color="auto"/>
                        <w:right w:val="none" w:sz="0" w:space="0" w:color="auto"/>
                      </w:divBdr>
                    </w:div>
                  </w:divsChild>
                </w:div>
                <w:div w:id="521674787">
                  <w:marLeft w:val="0"/>
                  <w:marRight w:val="0"/>
                  <w:marTop w:val="0"/>
                  <w:marBottom w:val="0"/>
                  <w:divBdr>
                    <w:top w:val="none" w:sz="0" w:space="0" w:color="auto"/>
                    <w:left w:val="none" w:sz="0" w:space="0" w:color="auto"/>
                    <w:bottom w:val="none" w:sz="0" w:space="0" w:color="auto"/>
                    <w:right w:val="none" w:sz="0" w:space="0" w:color="auto"/>
                  </w:divBdr>
                  <w:divsChild>
                    <w:div w:id="119038376">
                      <w:marLeft w:val="0"/>
                      <w:marRight w:val="0"/>
                      <w:marTop w:val="0"/>
                      <w:marBottom w:val="0"/>
                      <w:divBdr>
                        <w:top w:val="none" w:sz="0" w:space="0" w:color="auto"/>
                        <w:left w:val="none" w:sz="0" w:space="0" w:color="auto"/>
                        <w:bottom w:val="none" w:sz="0" w:space="0" w:color="auto"/>
                        <w:right w:val="none" w:sz="0" w:space="0" w:color="auto"/>
                      </w:divBdr>
                    </w:div>
                  </w:divsChild>
                </w:div>
                <w:div w:id="522013725">
                  <w:marLeft w:val="0"/>
                  <w:marRight w:val="0"/>
                  <w:marTop w:val="0"/>
                  <w:marBottom w:val="0"/>
                  <w:divBdr>
                    <w:top w:val="none" w:sz="0" w:space="0" w:color="auto"/>
                    <w:left w:val="none" w:sz="0" w:space="0" w:color="auto"/>
                    <w:bottom w:val="none" w:sz="0" w:space="0" w:color="auto"/>
                    <w:right w:val="none" w:sz="0" w:space="0" w:color="auto"/>
                  </w:divBdr>
                  <w:divsChild>
                    <w:div w:id="2038383358">
                      <w:marLeft w:val="0"/>
                      <w:marRight w:val="0"/>
                      <w:marTop w:val="0"/>
                      <w:marBottom w:val="0"/>
                      <w:divBdr>
                        <w:top w:val="none" w:sz="0" w:space="0" w:color="auto"/>
                        <w:left w:val="none" w:sz="0" w:space="0" w:color="auto"/>
                        <w:bottom w:val="none" w:sz="0" w:space="0" w:color="auto"/>
                        <w:right w:val="none" w:sz="0" w:space="0" w:color="auto"/>
                      </w:divBdr>
                    </w:div>
                  </w:divsChild>
                </w:div>
                <w:div w:id="527261731">
                  <w:marLeft w:val="0"/>
                  <w:marRight w:val="0"/>
                  <w:marTop w:val="0"/>
                  <w:marBottom w:val="0"/>
                  <w:divBdr>
                    <w:top w:val="none" w:sz="0" w:space="0" w:color="auto"/>
                    <w:left w:val="none" w:sz="0" w:space="0" w:color="auto"/>
                    <w:bottom w:val="none" w:sz="0" w:space="0" w:color="auto"/>
                    <w:right w:val="none" w:sz="0" w:space="0" w:color="auto"/>
                  </w:divBdr>
                  <w:divsChild>
                    <w:div w:id="482892700">
                      <w:marLeft w:val="0"/>
                      <w:marRight w:val="0"/>
                      <w:marTop w:val="0"/>
                      <w:marBottom w:val="0"/>
                      <w:divBdr>
                        <w:top w:val="none" w:sz="0" w:space="0" w:color="auto"/>
                        <w:left w:val="none" w:sz="0" w:space="0" w:color="auto"/>
                        <w:bottom w:val="none" w:sz="0" w:space="0" w:color="auto"/>
                        <w:right w:val="none" w:sz="0" w:space="0" w:color="auto"/>
                      </w:divBdr>
                    </w:div>
                    <w:div w:id="632953632">
                      <w:marLeft w:val="0"/>
                      <w:marRight w:val="0"/>
                      <w:marTop w:val="0"/>
                      <w:marBottom w:val="0"/>
                      <w:divBdr>
                        <w:top w:val="none" w:sz="0" w:space="0" w:color="auto"/>
                        <w:left w:val="none" w:sz="0" w:space="0" w:color="auto"/>
                        <w:bottom w:val="none" w:sz="0" w:space="0" w:color="auto"/>
                        <w:right w:val="none" w:sz="0" w:space="0" w:color="auto"/>
                      </w:divBdr>
                    </w:div>
                    <w:div w:id="1098646654">
                      <w:marLeft w:val="0"/>
                      <w:marRight w:val="0"/>
                      <w:marTop w:val="0"/>
                      <w:marBottom w:val="0"/>
                      <w:divBdr>
                        <w:top w:val="none" w:sz="0" w:space="0" w:color="auto"/>
                        <w:left w:val="none" w:sz="0" w:space="0" w:color="auto"/>
                        <w:bottom w:val="none" w:sz="0" w:space="0" w:color="auto"/>
                        <w:right w:val="none" w:sz="0" w:space="0" w:color="auto"/>
                      </w:divBdr>
                    </w:div>
                    <w:div w:id="1633631874">
                      <w:marLeft w:val="0"/>
                      <w:marRight w:val="0"/>
                      <w:marTop w:val="0"/>
                      <w:marBottom w:val="0"/>
                      <w:divBdr>
                        <w:top w:val="none" w:sz="0" w:space="0" w:color="auto"/>
                        <w:left w:val="none" w:sz="0" w:space="0" w:color="auto"/>
                        <w:bottom w:val="none" w:sz="0" w:space="0" w:color="auto"/>
                        <w:right w:val="none" w:sz="0" w:space="0" w:color="auto"/>
                      </w:divBdr>
                    </w:div>
                  </w:divsChild>
                </w:div>
                <w:div w:id="530341174">
                  <w:marLeft w:val="0"/>
                  <w:marRight w:val="0"/>
                  <w:marTop w:val="0"/>
                  <w:marBottom w:val="0"/>
                  <w:divBdr>
                    <w:top w:val="none" w:sz="0" w:space="0" w:color="auto"/>
                    <w:left w:val="none" w:sz="0" w:space="0" w:color="auto"/>
                    <w:bottom w:val="none" w:sz="0" w:space="0" w:color="auto"/>
                    <w:right w:val="none" w:sz="0" w:space="0" w:color="auto"/>
                  </w:divBdr>
                  <w:divsChild>
                    <w:div w:id="342439104">
                      <w:marLeft w:val="0"/>
                      <w:marRight w:val="0"/>
                      <w:marTop w:val="0"/>
                      <w:marBottom w:val="0"/>
                      <w:divBdr>
                        <w:top w:val="none" w:sz="0" w:space="0" w:color="auto"/>
                        <w:left w:val="none" w:sz="0" w:space="0" w:color="auto"/>
                        <w:bottom w:val="none" w:sz="0" w:space="0" w:color="auto"/>
                        <w:right w:val="none" w:sz="0" w:space="0" w:color="auto"/>
                      </w:divBdr>
                    </w:div>
                    <w:div w:id="1401757988">
                      <w:marLeft w:val="0"/>
                      <w:marRight w:val="0"/>
                      <w:marTop w:val="0"/>
                      <w:marBottom w:val="0"/>
                      <w:divBdr>
                        <w:top w:val="none" w:sz="0" w:space="0" w:color="auto"/>
                        <w:left w:val="none" w:sz="0" w:space="0" w:color="auto"/>
                        <w:bottom w:val="none" w:sz="0" w:space="0" w:color="auto"/>
                        <w:right w:val="none" w:sz="0" w:space="0" w:color="auto"/>
                      </w:divBdr>
                    </w:div>
                    <w:div w:id="1687101593">
                      <w:marLeft w:val="0"/>
                      <w:marRight w:val="0"/>
                      <w:marTop w:val="0"/>
                      <w:marBottom w:val="0"/>
                      <w:divBdr>
                        <w:top w:val="none" w:sz="0" w:space="0" w:color="auto"/>
                        <w:left w:val="none" w:sz="0" w:space="0" w:color="auto"/>
                        <w:bottom w:val="none" w:sz="0" w:space="0" w:color="auto"/>
                        <w:right w:val="none" w:sz="0" w:space="0" w:color="auto"/>
                      </w:divBdr>
                    </w:div>
                    <w:div w:id="1919752743">
                      <w:marLeft w:val="0"/>
                      <w:marRight w:val="0"/>
                      <w:marTop w:val="0"/>
                      <w:marBottom w:val="0"/>
                      <w:divBdr>
                        <w:top w:val="none" w:sz="0" w:space="0" w:color="auto"/>
                        <w:left w:val="none" w:sz="0" w:space="0" w:color="auto"/>
                        <w:bottom w:val="none" w:sz="0" w:space="0" w:color="auto"/>
                        <w:right w:val="none" w:sz="0" w:space="0" w:color="auto"/>
                      </w:divBdr>
                    </w:div>
                  </w:divsChild>
                </w:div>
                <w:div w:id="543366202">
                  <w:marLeft w:val="0"/>
                  <w:marRight w:val="0"/>
                  <w:marTop w:val="0"/>
                  <w:marBottom w:val="0"/>
                  <w:divBdr>
                    <w:top w:val="none" w:sz="0" w:space="0" w:color="auto"/>
                    <w:left w:val="none" w:sz="0" w:space="0" w:color="auto"/>
                    <w:bottom w:val="none" w:sz="0" w:space="0" w:color="auto"/>
                    <w:right w:val="none" w:sz="0" w:space="0" w:color="auto"/>
                  </w:divBdr>
                  <w:divsChild>
                    <w:div w:id="52966004">
                      <w:marLeft w:val="0"/>
                      <w:marRight w:val="0"/>
                      <w:marTop w:val="0"/>
                      <w:marBottom w:val="0"/>
                      <w:divBdr>
                        <w:top w:val="none" w:sz="0" w:space="0" w:color="auto"/>
                        <w:left w:val="none" w:sz="0" w:space="0" w:color="auto"/>
                        <w:bottom w:val="none" w:sz="0" w:space="0" w:color="auto"/>
                        <w:right w:val="none" w:sz="0" w:space="0" w:color="auto"/>
                      </w:divBdr>
                    </w:div>
                  </w:divsChild>
                </w:div>
                <w:div w:id="543446518">
                  <w:marLeft w:val="0"/>
                  <w:marRight w:val="0"/>
                  <w:marTop w:val="0"/>
                  <w:marBottom w:val="0"/>
                  <w:divBdr>
                    <w:top w:val="none" w:sz="0" w:space="0" w:color="auto"/>
                    <w:left w:val="none" w:sz="0" w:space="0" w:color="auto"/>
                    <w:bottom w:val="none" w:sz="0" w:space="0" w:color="auto"/>
                    <w:right w:val="none" w:sz="0" w:space="0" w:color="auto"/>
                  </w:divBdr>
                  <w:divsChild>
                    <w:div w:id="237598739">
                      <w:marLeft w:val="0"/>
                      <w:marRight w:val="0"/>
                      <w:marTop w:val="0"/>
                      <w:marBottom w:val="0"/>
                      <w:divBdr>
                        <w:top w:val="none" w:sz="0" w:space="0" w:color="auto"/>
                        <w:left w:val="none" w:sz="0" w:space="0" w:color="auto"/>
                        <w:bottom w:val="none" w:sz="0" w:space="0" w:color="auto"/>
                        <w:right w:val="none" w:sz="0" w:space="0" w:color="auto"/>
                      </w:divBdr>
                    </w:div>
                  </w:divsChild>
                </w:div>
                <w:div w:id="547300865">
                  <w:marLeft w:val="0"/>
                  <w:marRight w:val="0"/>
                  <w:marTop w:val="0"/>
                  <w:marBottom w:val="0"/>
                  <w:divBdr>
                    <w:top w:val="none" w:sz="0" w:space="0" w:color="auto"/>
                    <w:left w:val="none" w:sz="0" w:space="0" w:color="auto"/>
                    <w:bottom w:val="none" w:sz="0" w:space="0" w:color="auto"/>
                    <w:right w:val="none" w:sz="0" w:space="0" w:color="auto"/>
                  </w:divBdr>
                  <w:divsChild>
                    <w:div w:id="1949193309">
                      <w:marLeft w:val="0"/>
                      <w:marRight w:val="0"/>
                      <w:marTop w:val="0"/>
                      <w:marBottom w:val="0"/>
                      <w:divBdr>
                        <w:top w:val="none" w:sz="0" w:space="0" w:color="auto"/>
                        <w:left w:val="none" w:sz="0" w:space="0" w:color="auto"/>
                        <w:bottom w:val="none" w:sz="0" w:space="0" w:color="auto"/>
                        <w:right w:val="none" w:sz="0" w:space="0" w:color="auto"/>
                      </w:divBdr>
                    </w:div>
                  </w:divsChild>
                </w:div>
                <w:div w:id="547451967">
                  <w:marLeft w:val="0"/>
                  <w:marRight w:val="0"/>
                  <w:marTop w:val="0"/>
                  <w:marBottom w:val="0"/>
                  <w:divBdr>
                    <w:top w:val="none" w:sz="0" w:space="0" w:color="auto"/>
                    <w:left w:val="none" w:sz="0" w:space="0" w:color="auto"/>
                    <w:bottom w:val="none" w:sz="0" w:space="0" w:color="auto"/>
                    <w:right w:val="none" w:sz="0" w:space="0" w:color="auto"/>
                  </w:divBdr>
                  <w:divsChild>
                    <w:div w:id="1822192215">
                      <w:marLeft w:val="0"/>
                      <w:marRight w:val="0"/>
                      <w:marTop w:val="0"/>
                      <w:marBottom w:val="0"/>
                      <w:divBdr>
                        <w:top w:val="none" w:sz="0" w:space="0" w:color="auto"/>
                        <w:left w:val="none" w:sz="0" w:space="0" w:color="auto"/>
                        <w:bottom w:val="none" w:sz="0" w:space="0" w:color="auto"/>
                        <w:right w:val="none" w:sz="0" w:space="0" w:color="auto"/>
                      </w:divBdr>
                    </w:div>
                  </w:divsChild>
                </w:div>
                <w:div w:id="549265570">
                  <w:marLeft w:val="0"/>
                  <w:marRight w:val="0"/>
                  <w:marTop w:val="0"/>
                  <w:marBottom w:val="0"/>
                  <w:divBdr>
                    <w:top w:val="none" w:sz="0" w:space="0" w:color="auto"/>
                    <w:left w:val="none" w:sz="0" w:space="0" w:color="auto"/>
                    <w:bottom w:val="none" w:sz="0" w:space="0" w:color="auto"/>
                    <w:right w:val="none" w:sz="0" w:space="0" w:color="auto"/>
                  </w:divBdr>
                  <w:divsChild>
                    <w:div w:id="1295135545">
                      <w:marLeft w:val="0"/>
                      <w:marRight w:val="0"/>
                      <w:marTop w:val="0"/>
                      <w:marBottom w:val="0"/>
                      <w:divBdr>
                        <w:top w:val="none" w:sz="0" w:space="0" w:color="auto"/>
                        <w:left w:val="none" w:sz="0" w:space="0" w:color="auto"/>
                        <w:bottom w:val="none" w:sz="0" w:space="0" w:color="auto"/>
                        <w:right w:val="none" w:sz="0" w:space="0" w:color="auto"/>
                      </w:divBdr>
                    </w:div>
                  </w:divsChild>
                </w:div>
                <w:div w:id="557203506">
                  <w:marLeft w:val="0"/>
                  <w:marRight w:val="0"/>
                  <w:marTop w:val="0"/>
                  <w:marBottom w:val="0"/>
                  <w:divBdr>
                    <w:top w:val="none" w:sz="0" w:space="0" w:color="auto"/>
                    <w:left w:val="none" w:sz="0" w:space="0" w:color="auto"/>
                    <w:bottom w:val="none" w:sz="0" w:space="0" w:color="auto"/>
                    <w:right w:val="none" w:sz="0" w:space="0" w:color="auto"/>
                  </w:divBdr>
                  <w:divsChild>
                    <w:div w:id="1535800682">
                      <w:marLeft w:val="0"/>
                      <w:marRight w:val="0"/>
                      <w:marTop w:val="0"/>
                      <w:marBottom w:val="0"/>
                      <w:divBdr>
                        <w:top w:val="none" w:sz="0" w:space="0" w:color="auto"/>
                        <w:left w:val="none" w:sz="0" w:space="0" w:color="auto"/>
                        <w:bottom w:val="none" w:sz="0" w:space="0" w:color="auto"/>
                        <w:right w:val="none" w:sz="0" w:space="0" w:color="auto"/>
                      </w:divBdr>
                    </w:div>
                  </w:divsChild>
                </w:div>
                <w:div w:id="557670317">
                  <w:marLeft w:val="0"/>
                  <w:marRight w:val="0"/>
                  <w:marTop w:val="0"/>
                  <w:marBottom w:val="0"/>
                  <w:divBdr>
                    <w:top w:val="none" w:sz="0" w:space="0" w:color="auto"/>
                    <w:left w:val="none" w:sz="0" w:space="0" w:color="auto"/>
                    <w:bottom w:val="none" w:sz="0" w:space="0" w:color="auto"/>
                    <w:right w:val="none" w:sz="0" w:space="0" w:color="auto"/>
                  </w:divBdr>
                  <w:divsChild>
                    <w:div w:id="832455655">
                      <w:marLeft w:val="0"/>
                      <w:marRight w:val="0"/>
                      <w:marTop w:val="0"/>
                      <w:marBottom w:val="0"/>
                      <w:divBdr>
                        <w:top w:val="none" w:sz="0" w:space="0" w:color="auto"/>
                        <w:left w:val="none" w:sz="0" w:space="0" w:color="auto"/>
                        <w:bottom w:val="none" w:sz="0" w:space="0" w:color="auto"/>
                        <w:right w:val="none" w:sz="0" w:space="0" w:color="auto"/>
                      </w:divBdr>
                    </w:div>
                  </w:divsChild>
                </w:div>
                <w:div w:id="577325179">
                  <w:marLeft w:val="0"/>
                  <w:marRight w:val="0"/>
                  <w:marTop w:val="0"/>
                  <w:marBottom w:val="0"/>
                  <w:divBdr>
                    <w:top w:val="none" w:sz="0" w:space="0" w:color="auto"/>
                    <w:left w:val="none" w:sz="0" w:space="0" w:color="auto"/>
                    <w:bottom w:val="none" w:sz="0" w:space="0" w:color="auto"/>
                    <w:right w:val="none" w:sz="0" w:space="0" w:color="auto"/>
                  </w:divBdr>
                  <w:divsChild>
                    <w:div w:id="275059701">
                      <w:marLeft w:val="0"/>
                      <w:marRight w:val="0"/>
                      <w:marTop w:val="0"/>
                      <w:marBottom w:val="0"/>
                      <w:divBdr>
                        <w:top w:val="none" w:sz="0" w:space="0" w:color="auto"/>
                        <w:left w:val="none" w:sz="0" w:space="0" w:color="auto"/>
                        <w:bottom w:val="none" w:sz="0" w:space="0" w:color="auto"/>
                        <w:right w:val="none" w:sz="0" w:space="0" w:color="auto"/>
                      </w:divBdr>
                    </w:div>
                    <w:div w:id="443768362">
                      <w:marLeft w:val="0"/>
                      <w:marRight w:val="0"/>
                      <w:marTop w:val="0"/>
                      <w:marBottom w:val="0"/>
                      <w:divBdr>
                        <w:top w:val="none" w:sz="0" w:space="0" w:color="auto"/>
                        <w:left w:val="none" w:sz="0" w:space="0" w:color="auto"/>
                        <w:bottom w:val="none" w:sz="0" w:space="0" w:color="auto"/>
                        <w:right w:val="none" w:sz="0" w:space="0" w:color="auto"/>
                      </w:divBdr>
                    </w:div>
                  </w:divsChild>
                </w:div>
                <w:div w:id="579212719">
                  <w:marLeft w:val="0"/>
                  <w:marRight w:val="0"/>
                  <w:marTop w:val="0"/>
                  <w:marBottom w:val="0"/>
                  <w:divBdr>
                    <w:top w:val="none" w:sz="0" w:space="0" w:color="auto"/>
                    <w:left w:val="none" w:sz="0" w:space="0" w:color="auto"/>
                    <w:bottom w:val="none" w:sz="0" w:space="0" w:color="auto"/>
                    <w:right w:val="none" w:sz="0" w:space="0" w:color="auto"/>
                  </w:divBdr>
                  <w:divsChild>
                    <w:div w:id="806701343">
                      <w:marLeft w:val="0"/>
                      <w:marRight w:val="0"/>
                      <w:marTop w:val="0"/>
                      <w:marBottom w:val="0"/>
                      <w:divBdr>
                        <w:top w:val="none" w:sz="0" w:space="0" w:color="auto"/>
                        <w:left w:val="none" w:sz="0" w:space="0" w:color="auto"/>
                        <w:bottom w:val="none" w:sz="0" w:space="0" w:color="auto"/>
                        <w:right w:val="none" w:sz="0" w:space="0" w:color="auto"/>
                      </w:divBdr>
                    </w:div>
                    <w:div w:id="827944215">
                      <w:marLeft w:val="0"/>
                      <w:marRight w:val="0"/>
                      <w:marTop w:val="0"/>
                      <w:marBottom w:val="0"/>
                      <w:divBdr>
                        <w:top w:val="none" w:sz="0" w:space="0" w:color="auto"/>
                        <w:left w:val="none" w:sz="0" w:space="0" w:color="auto"/>
                        <w:bottom w:val="none" w:sz="0" w:space="0" w:color="auto"/>
                        <w:right w:val="none" w:sz="0" w:space="0" w:color="auto"/>
                      </w:divBdr>
                    </w:div>
                    <w:div w:id="983193034">
                      <w:marLeft w:val="0"/>
                      <w:marRight w:val="0"/>
                      <w:marTop w:val="0"/>
                      <w:marBottom w:val="0"/>
                      <w:divBdr>
                        <w:top w:val="none" w:sz="0" w:space="0" w:color="auto"/>
                        <w:left w:val="none" w:sz="0" w:space="0" w:color="auto"/>
                        <w:bottom w:val="none" w:sz="0" w:space="0" w:color="auto"/>
                        <w:right w:val="none" w:sz="0" w:space="0" w:color="auto"/>
                      </w:divBdr>
                    </w:div>
                    <w:div w:id="1085880222">
                      <w:marLeft w:val="0"/>
                      <w:marRight w:val="0"/>
                      <w:marTop w:val="0"/>
                      <w:marBottom w:val="0"/>
                      <w:divBdr>
                        <w:top w:val="none" w:sz="0" w:space="0" w:color="auto"/>
                        <w:left w:val="none" w:sz="0" w:space="0" w:color="auto"/>
                        <w:bottom w:val="none" w:sz="0" w:space="0" w:color="auto"/>
                        <w:right w:val="none" w:sz="0" w:space="0" w:color="auto"/>
                      </w:divBdr>
                    </w:div>
                  </w:divsChild>
                </w:div>
                <w:div w:id="583563436">
                  <w:marLeft w:val="0"/>
                  <w:marRight w:val="0"/>
                  <w:marTop w:val="0"/>
                  <w:marBottom w:val="0"/>
                  <w:divBdr>
                    <w:top w:val="none" w:sz="0" w:space="0" w:color="auto"/>
                    <w:left w:val="none" w:sz="0" w:space="0" w:color="auto"/>
                    <w:bottom w:val="none" w:sz="0" w:space="0" w:color="auto"/>
                    <w:right w:val="none" w:sz="0" w:space="0" w:color="auto"/>
                  </w:divBdr>
                  <w:divsChild>
                    <w:div w:id="406415418">
                      <w:marLeft w:val="0"/>
                      <w:marRight w:val="0"/>
                      <w:marTop w:val="0"/>
                      <w:marBottom w:val="0"/>
                      <w:divBdr>
                        <w:top w:val="none" w:sz="0" w:space="0" w:color="auto"/>
                        <w:left w:val="none" w:sz="0" w:space="0" w:color="auto"/>
                        <w:bottom w:val="none" w:sz="0" w:space="0" w:color="auto"/>
                        <w:right w:val="none" w:sz="0" w:space="0" w:color="auto"/>
                      </w:divBdr>
                    </w:div>
                  </w:divsChild>
                </w:div>
                <w:div w:id="587888656">
                  <w:marLeft w:val="0"/>
                  <w:marRight w:val="0"/>
                  <w:marTop w:val="0"/>
                  <w:marBottom w:val="0"/>
                  <w:divBdr>
                    <w:top w:val="none" w:sz="0" w:space="0" w:color="auto"/>
                    <w:left w:val="none" w:sz="0" w:space="0" w:color="auto"/>
                    <w:bottom w:val="none" w:sz="0" w:space="0" w:color="auto"/>
                    <w:right w:val="none" w:sz="0" w:space="0" w:color="auto"/>
                  </w:divBdr>
                  <w:divsChild>
                    <w:div w:id="552810808">
                      <w:marLeft w:val="0"/>
                      <w:marRight w:val="0"/>
                      <w:marTop w:val="0"/>
                      <w:marBottom w:val="0"/>
                      <w:divBdr>
                        <w:top w:val="none" w:sz="0" w:space="0" w:color="auto"/>
                        <w:left w:val="none" w:sz="0" w:space="0" w:color="auto"/>
                        <w:bottom w:val="none" w:sz="0" w:space="0" w:color="auto"/>
                        <w:right w:val="none" w:sz="0" w:space="0" w:color="auto"/>
                      </w:divBdr>
                    </w:div>
                  </w:divsChild>
                </w:div>
                <w:div w:id="590965757">
                  <w:marLeft w:val="0"/>
                  <w:marRight w:val="0"/>
                  <w:marTop w:val="0"/>
                  <w:marBottom w:val="0"/>
                  <w:divBdr>
                    <w:top w:val="none" w:sz="0" w:space="0" w:color="auto"/>
                    <w:left w:val="none" w:sz="0" w:space="0" w:color="auto"/>
                    <w:bottom w:val="none" w:sz="0" w:space="0" w:color="auto"/>
                    <w:right w:val="none" w:sz="0" w:space="0" w:color="auto"/>
                  </w:divBdr>
                  <w:divsChild>
                    <w:div w:id="197282874">
                      <w:marLeft w:val="0"/>
                      <w:marRight w:val="0"/>
                      <w:marTop w:val="0"/>
                      <w:marBottom w:val="0"/>
                      <w:divBdr>
                        <w:top w:val="none" w:sz="0" w:space="0" w:color="auto"/>
                        <w:left w:val="none" w:sz="0" w:space="0" w:color="auto"/>
                        <w:bottom w:val="none" w:sz="0" w:space="0" w:color="auto"/>
                        <w:right w:val="none" w:sz="0" w:space="0" w:color="auto"/>
                      </w:divBdr>
                    </w:div>
                    <w:div w:id="446896020">
                      <w:marLeft w:val="0"/>
                      <w:marRight w:val="0"/>
                      <w:marTop w:val="0"/>
                      <w:marBottom w:val="0"/>
                      <w:divBdr>
                        <w:top w:val="none" w:sz="0" w:space="0" w:color="auto"/>
                        <w:left w:val="none" w:sz="0" w:space="0" w:color="auto"/>
                        <w:bottom w:val="none" w:sz="0" w:space="0" w:color="auto"/>
                        <w:right w:val="none" w:sz="0" w:space="0" w:color="auto"/>
                      </w:divBdr>
                    </w:div>
                    <w:div w:id="1886333012">
                      <w:marLeft w:val="0"/>
                      <w:marRight w:val="0"/>
                      <w:marTop w:val="0"/>
                      <w:marBottom w:val="0"/>
                      <w:divBdr>
                        <w:top w:val="none" w:sz="0" w:space="0" w:color="auto"/>
                        <w:left w:val="none" w:sz="0" w:space="0" w:color="auto"/>
                        <w:bottom w:val="none" w:sz="0" w:space="0" w:color="auto"/>
                        <w:right w:val="none" w:sz="0" w:space="0" w:color="auto"/>
                      </w:divBdr>
                    </w:div>
                  </w:divsChild>
                </w:div>
                <w:div w:id="591397409">
                  <w:marLeft w:val="0"/>
                  <w:marRight w:val="0"/>
                  <w:marTop w:val="0"/>
                  <w:marBottom w:val="0"/>
                  <w:divBdr>
                    <w:top w:val="none" w:sz="0" w:space="0" w:color="auto"/>
                    <w:left w:val="none" w:sz="0" w:space="0" w:color="auto"/>
                    <w:bottom w:val="none" w:sz="0" w:space="0" w:color="auto"/>
                    <w:right w:val="none" w:sz="0" w:space="0" w:color="auto"/>
                  </w:divBdr>
                  <w:divsChild>
                    <w:div w:id="1331182127">
                      <w:marLeft w:val="0"/>
                      <w:marRight w:val="0"/>
                      <w:marTop w:val="0"/>
                      <w:marBottom w:val="0"/>
                      <w:divBdr>
                        <w:top w:val="none" w:sz="0" w:space="0" w:color="auto"/>
                        <w:left w:val="none" w:sz="0" w:space="0" w:color="auto"/>
                        <w:bottom w:val="none" w:sz="0" w:space="0" w:color="auto"/>
                        <w:right w:val="none" w:sz="0" w:space="0" w:color="auto"/>
                      </w:divBdr>
                    </w:div>
                  </w:divsChild>
                </w:div>
                <w:div w:id="592781941">
                  <w:marLeft w:val="0"/>
                  <w:marRight w:val="0"/>
                  <w:marTop w:val="0"/>
                  <w:marBottom w:val="0"/>
                  <w:divBdr>
                    <w:top w:val="none" w:sz="0" w:space="0" w:color="auto"/>
                    <w:left w:val="none" w:sz="0" w:space="0" w:color="auto"/>
                    <w:bottom w:val="none" w:sz="0" w:space="0" w:color="auto"/>
                    <w:right w:val="none" w:sz="0" w:space="0" w:color="auto"/>
                  </w:divBdr>
                  <w:divsChild>
                    <w:div w:id="1663315825">
                      <w:marLeft w:val="0"/>
                      <w:marRight w:val="0"/>
                      <w:marTop w:val="0"/>
                      <w:marBottom w:val="0"/>
                      <w:divBdr>
                        <w:top w:val="none" w:sz="0" w:space="0" w:color="auto"/>
                        <w:left w:val="none" w:sz="0" w:space="0" w:color="auto"/>
                        <w:bottom w:val="none" w:sz="0" w:space="0" w:color="auto"/>
                        <w:right w:val="none" w:sz="0" w:space="0" w:color="auto"/>
                      </w:divBdr>
                    </w:div>
                  </w:divsChild>
                </w:div>
                <w:div w:id="595870657">
                  <w:marLeft w:val="0"/>
                  <w:marRight w:val="0"/>
                  <w:marTop w:val="0"/>
                  <w:marBottom w:val="0"/>
                  <w:divBdr>
                    <w:top w:val="none" w:sz="0" w:space="0" w:color="auto"/>
                    <w:left w:val="none" w:sz="0" w:space="0" w:color="auto"/>
                    <w:bottom w:val="none" w:sz="0" w:space="0" w:color="auto"/>
                    <w:right w:val="none" w:sz="0" w:space="0" w:color="auto"/>
                  </w:divBdr>
                  <w:divsChild>
                    <w:div w:id="327826138">
                      <w:marLeft w:val="0"/>
                      <w:marRight w:val="0"/>
                      <w:marTop w:val="0"/>
                      <w:marBottom w:val="0"/>
                      <w:divBdr>
                        <w:top w:val="none" w:sz="0" w:space="0" w:color="auto"/>
                        <w:left w:val="none" w:sz="0" w:space="0" w:color="auto"/>
                        <w:bottom w:val="none" w:sz="0" w:space="0" w:color="auto"/>
                        <w:right w:val="none" w:sz="0" w:space="0" w:color="auto"/>
                      </w:divBdr>
                    </w:div>
                    <w:div w:id="671875212">
                      <w:marLeft w:val="0"/>
                      <w:marRight w:val="0"/>
                      <w:marTop w:val="0"/>
                      <w:marBottom w:val="0"/>
                      <w:divBdr>
                        <w:top w:val="none" w:sz="0" w:space="0" w:color="auto"/>
                        <w:left w:val="none" w:sz="0" w:space="0" w:color="auto"/>
                        <w:bottom w:val="none" w:sz="0" w:space="0" w:color="auto"/>
                        <w:right w:val="none" w:sz="0" w:space="0" w:color="auto"/>
                      </w:divBdr>
                    </w:div>
                    <w:div w:id="1439986644">
                      <w:marLeft w:val="0"/>
                      <w:marRight w:val="0"/>
                      <w:marTop w:val="0"/>
                      <w:marBottom w:val="0"/>
                      <w:divBdr>
                        <w:top w:val="none" w:sz="0" w:space="0" w:color="auto"/>
                        <w:left w:val="none" w:sz="0" w:space="0" w:color="auto"/>
                        <w:bottom w:val="none" w:sz="0" w:space="0" w:color="auto"/>
                        <w:right w:val="none" w:sz="0" w:space="0" w:color="auto"/>
                      </w:divBdr>
                    </w:div>
                    <w:div w:id="1677029495">
                      <w:marLeft w:val="0"/>
                      <w:marRight w:val="0"/>
                      <w:marTop w:val="0"/>
                      <w:marBottom w:val="0"/>
                      <w:divBdr>
                        <w:top w:val="none" w:sz="0" w:space="0" w:color="auto"/>
                        <w:left w:val="none" w:sz="0" w:space="0" w:color="auto"/>
                        <w:bottom w:val="none" w:sz="0" w:space="0" w:color="auto"/>
                        <w:right w:val="none" w:sz="0" w:space="0" w:color="auto"/>
                      </w:divBdr>
                    </w:div>
                  </w:divsChild>
                </w:div>
                <w:div w:id="598030132">
                  <w:marLeft w:val="0"/>
                  <w:marRight w:val="0"/>
                  <w:marTop w:val="0"/>
                  <w:marBottom w:val="0"/>
                  <w:divBdr>
                    <w:top w:val="none" w:sz="0" w:space="0" w:color="auto"/>
                    <w:left w:val="none" w:sz="0" w:space="0" w:color="auto"/>
                    <w:bottom w:val="none" w:sz="0" w:space="0" w:color="auto"/>
                    <w:right w:val="none" w:sz="0" w:space="0" w:color="auto"/>
                  </w:divBdr>
                  <w:divsChild>
                    <w:div w:id="1359966590">
                      <w:marLeft w:val="0"/>
                      <w:marRight w:val="0"/>
                      <w:marTop w:val="0"/>
                      <w:marBottom w:val="0"/>
                      <w:divBdr>
                        <w:top w:val="none" w:sz="0" w:space="0" w:color="auto"/>
                        <w:left w:val="none" w:sz="0" w:space="0" w:color="auto"/>
                        <w:bottom w:val="none" w:sz="0" w:space="0" w:color="auto"/>
                        <w:right w:val="none" w:sz="0" w:space="0" w:color="auto"/>
                      </w:divBdr>
                    </w:div>
                    <w:div w:id="1828857944">
                      <w:marLeft w:val="0"/>
                      <w:marRight w:val="0"/>
                      <w:marTop w:val="0"/>
                      <w:marBottom w:val="0"/>
                      <w:divBdr>
                        <w:top w:val="none" w:sz="0" w:space="0" w:color="auto"/>
                        <w:left w:val="none" w:sz="0" w:space="0" w:color="auto"/>
                        <w:bottom w:val="none" w:sz="0" w:space="0" w:color="auto"/>
                        <w:right w:val="none" w:sz="0" w:space="0" w:color="auto"/>
                      </w:divBdr>
                    </w:div>
                  </w:divsChild>
                </w:div>
                <w:div w:id="606277520">
                  <w:marLeft w:val="0"/>
                  <w:marRight w:val="0"/>
                  <w:marTop w:val="0"/>
                  <w:marBottom w:val="0"/>
                  <w:divBdr>
                    <w:top w:val="none" w:sz="0" w:space="0" w:color="auto"/>
                    <w:left w:val="none" w:sz="0" w:space="0" w:color="auto"/>
                    <w:bottom w:val="none" w:sz="0" w:space="0" w:color="auto"/>
                    <w:right w:val="none" w:sz="0" w:space="0" w:color="auto"/>
                  </w:divBdr>
                  <w:divsChild>
                    <w:div w:id="2083214132">
                      <w:marLeft w:val="0"/>
                      <w:marRight w:val="0"/>
                      <w:marTop w:val="0"/>
                      <w:marBottom w:val="0"/>
                      <w:divBdr>
                        <w:top w:val="none" w:sz="0" w:space="0" w:color="auto"/>
                        <w:left w:val="none" w:sz="0" w:space="0" w:color="auto"/>
                        <w:bottom w:val="none" w:sz="0" w:space="0" w:color="auto"/>
                        <w:right w:val="none" w:sz="0" w:space="0" w:color="auto"/>
                      </w:divBdr>
                    </w:div>
                  </w:divsChild>
                </w:div>
                <w:div w:id="607473703">
                  <w:marLeft w:val="0"/>
                  <w:marRight w:val="0"/>
                  <w:marTop w:val="0"/>
                  <w:marBottom w:val="0"/>
                  <w:divBdr>
                    <w:top w:val="none" w:sz="0" w:space="0" w:color="auto"/>
                    <w:left w:val="none" w:sz="0" w:space="0" w:color="auto"/>
                    <w:bottom w:val="none" w:sz="0" w:space="0" w:color="auto"/>
                    <w:right w:val="none" w:sz="0" w:space="0" w:color="auto"/>
                  </w:divBdr>
                  <w:divsChild>
                    <w:div w:id="958150043">
                      <w:marLeft w:val="0"/>
                      <w:marRight w:val="0"/>
                      <w:marTop w:val="0"/>
                      <w:marBottom w:val="0"/>
                      <w:divBdr>
                        <w:top w:val="none" w:sz="0" w:space="0" w:color="auto"/>
                        <w:left w:val="none" w:sz="0" w:space="0" w:color="auto"/>
                        <w:bottom w:val="none" w:sz="0" w:space="0" w:color="auto"/>
                        <w:right w:val="none" w:sz="0" w:space="0" w:color="auto"/>
                      </w:divBdr>
                    </w:div>
                  </w:divsChild>
                </w:div>
                <w:div w:id="609819208">
                  <w:marLeft w:val="0"/>
                  <w:marRight w:val="0"/>
                  <w:marTop w:val="0"/>
                  <w:marBottom w:val="0"/>
                  <w:divBdr>
                    <w:top w:val="none" w:sz="0" w:space="0" w:color="auto"/>
                    <w:left w:val="none" w:sz="0" w:space="0" w:color="auto"/>
                    <w:bottom w:val="none" w:sz="0" w:space="0" w:color="auto"/>
                    <w:right w:val="none" w:sz="0" w:space="0" w:color="auto"/>
                  </w:divBdr>
                  <w:divsChild>
                    <w:div w:id="1518886029">
                      <w:marLeft w:val="0"/>
                      <w:marRight w:val="0"/>
                      <w:marTop w:val="0"/>
                      <w:marBottom w:val="0"/>
                      <w:divBdr>
                        <w:top w:val="none" w:sz="0" w:space="0" w:color="auto"/>
                        <w:left w:val="none" w:sz="0" w:space="0" w:color="auto"/>
                        <w:bottom w:val="none" w:sz="0" w:space="0" w:color="auto"/>
                        <w:right w:val="none" w:sz="0" w:space="0" w:color="auto"/>
                      </w:divBdr>
                    </w:div>
                  </w:divsChild>
                </w:div>
                <w:div w:id="613950693">
                  <w:marLeft w:val="0"/>
                  <w:marRight w:val="0"/>
                  <w:marTop w:val="0"/>
                  <w:marBottom w:val="0"/>
                  <w:divBdr>
                    <w:top w:val="none" w:sz="0" w:space="0" w:color="auto"/>
                    <w:left w:val="none" w:sz="0" w:space="0" w:color="auto"/>
                    <w:bottom w:val="none" w:sz="0" w:space="0" w:color="auto"/>
                    <w:right w:val="none" w:sz="0" w:space="0" w:color="auto"/>
                  </w:divBdr>
                  <w:divsChild>
                    <w:div w:id="609045113">
                      <w:marLeft w:val="0"/>
                      <w:marRight w:val="0"/>
                      <w:marTop w:val="0"/>
                      <w:marBottom w:val="0"/>
                      <w:divBdr>
                        <w:top w:val="none" w:sz="0" w:space="0" w:color="auto"/>
                        <w:left w:val="none" w:sz="0" w:space="0" w:color="auto"/>
                        <w:bottom w:val="none" w:sz="0" w:space="0" w:color="auto"/>
                        <w:right w:val="none" w:sz="0" w:space="0" w:color="auto"/>
                      </w:divBdr>
                    </w:div>
                    <w:div w:id="1232230110">
                      <w:marLeft w:val="0"/>
                      <w:marRight w:val="0"/>
                      <w:marTop w:val="0"/>
                      <w:marBottom w:val="0"/>
                      <w:divBdr>
                        <w:top w:val="none" w:sz="0" w:space="0" w:color="auto"/>
                        <w:left w:val="none" w:sz="0" w:space="0" w:color="auto"/>
                        <w:bottom w:val="none" w:sz="0" w:space="0" w:color="auto"/>
                        <w:right w:val="none" w:sz="0" w:space="0" w:color="auto"/>
                      </w:divBdr>
                    </w:div>
                    <w:div w:id="1272132067">
                      <w:marLeft w:val="0"/>
                      <w:marRight w:val="0"/>
                      <w:marTop w:val="0"/>
                      <w:marBottom w:val="0"/>
                      <w:divBdr>
                        <w:top w:val="none" w:sz="0" w:space="0" w:color="auto"/>
                        <w:left w:val="none" w:sz="0" w:space="0" w:color="auto"/>
                        <w:bottom w:val="none" w:sz="0" w:space="0" w:color="auto"/>
                        <w:right w:val="none" w:sz="0" w:space="0" w:color="auto"/>
                      </w:divBdr>
                    </w:div>
                    <w:div w:id="1437946424">
                      <w:marLeft w:val="0"/>
                      <w:marRight w:val="0"/>
                      <w:marTop w:val="0"/>
                      <w:marBottom w:val="0"/>
                      <w:divBdr>
                        <w:top w:val="none" w:sz="0" w:space="0" w:color="auto"/>
                        <w:left w:val="none" w:sz="0" w:space="0" w:color="auto"/>
                        <w:bottom w:val="none" w:sz="0" w:space="0" w:color="auto"/>
                        <w:right w:val="none" w:sz="0" w:space="0" w:color="auto"/>
                      </w:divBdr>
                    </w:div>
                  </w:divsChild>
                </w:div>
                <w:div w:id="620577003">
                  <w:marLeft w:val="0"/>
                  <w:marRight w:val="0"/>
                  <w:marTop w:val="0"/>
                  <w:marBottom w:val="0"/>
                  <w:divBdr>
                    <w:top w:val="none" w:sz="0" w:space="0" w:color="auto"/>
                    <w:left w:val="none" w:sz="0" w:space="0" w:color="auto"/>
                    <w:bottom w:val="none" w:sz="0" w:space="0" w:color="auto"/>
                    <w:right w:val="none" w:sz="0" w:space="0" w:color="auto"/>
                  </w:divBdr>
                  <w:divsChild>
                    <w:div w:id="154614435">
                      <w:marLeft w:val="0"/>
                      <w:marRight w:val="0"/>
                      <w:marTop w:val="0"/>
                      <w:marBottom w:val="0"/>
                      <w:divBdr>
                        <w:top w:val="none" w:sz="0" w:space="0" w:color="auto"/>
                        <w:left w:val="none" w:sz="0" w:space="0" w:color="auto"/>
                        <w:bottom w:val="none" w:sz="0" w:space="0" w:color="auto"/>
                        <w:right w:val="none" w:sz="0" w:space="0" w:color="auto"/>
                      </w:divBdr>
                    </w:div>
                  </w:divsChild>
                </w:div>
                <w:div w:id="624000731">
                  <w:marLeft w:val="0"/>
                  <w:marRight w:val="0"/>
                  <w:marTop w:val="0"/>
                  <w:marBottom w:val="0"/>
                  <w:divBdr>
                    <w:top w:val="none" w:sz="0" w:space="0" w:color="auto"/>
                    <w:left w:val="none" w:sz="0" w:space="0" w:color="auto"/>
                    <w:bottom w:val="none" w:sz="0" w:space="0" w:color="auto"/>
                    <w:right w:val="none" w:sz="0" w:space="0" w:color="auto"/>
                  </w:divBdr>
                  <w:divsChild>
                    <w:div w:id="339746563">
                      <w:marLeft w:val="0"/>
                      <w:marRight w:val="0"/>
                      <w:marTop w:val="0"/>
                      <w:marBottom w:val="0"/>
                      <w:divBdr>
                        <w:top w:val="none" w:sz="0" w:space="0" w:color="auto"/>
                        <w:left w:val="none" w:sz="0" w:space="0" w:color="auto"/>
                        <w:bottom w:val="none" w:sz="0" w:space="0" w:color="auto"/>
                        <w:right w:val="none" w:sz="0" w:space="0" w:color="auto"/>
                      </w:divBdr>
                    </w:div>
                    <w:div w:id="1394964149">
                      <w:marLeft w:val="0"/>
                      <w:marRight w:val="0"/>
                      <w:marTop w:val="0"/>
                      <w:marBottom w:val="0"/>
                      <w:divBdr>
                        <w:top w:val="none" w:sz="0" w:space="0" w:color="auto"/>
                        <w:left w:val="none" w:sz="0" w:space="0" w:color="auto"/>
                        <w:bottom w:val="none" w:sz="0" w:space="0" w:color="auto"/>
                        <w:right w:val="none" w:sz="0" w:space="0" w:color="auto"/>
                      </w:divBdr>
                    </w:div>
                  </w:divsChild>
                </w:div>
                <w:div w:id="625550081">
                  <w:marLeft w:val="0"/>
                  <w:marRight w:val="0"/>
                  <w:marTop w:val="0"/>
                  <w:marBottom w:val="0"/>
                  <w:divBdr>
                    <w:top w:val="none" w:sz="0" w:space="0" w:color="auto"/>
                    <w:left w:val="none" w:sz="0" w:space="0" w:color="auto"/>
                    <w:bottom w:val="none" w:sz="0" w:space="0" w:color="auto"/>
                    <w:right w:val="none" w:sz="0" w:space="0" w:color="auto"/>
                  </w:divBdr>
                  <w:divsChild>
                    <w:div w:id="982737961">
                      <w:marLeft w:val="0"/>
                      <w:marRight w:val="0"/>
                      <w:marTop w:val="0"/>
                      <w:marBottom w:val="0"/>
                      <w:divBdr>
                        <w:top w:val="none" w:sz="0" w:space="0" w:color="auto"/>
                        <w:left w:val="none" w:sz="0" w:space="0" w:color="auto"/>
                        <w:bottom w:val="none" w:sz="0" w:space="0" w:color="auto"/>
                        <w:right w:val="none" w:sz="0" w:space="0" w:color="auto"/>
                      </w:divBdr>
                    </w:div>
                  </w:divsChild>
                </w:div>
                <w:div w:id="636374184">
                  <w:marLeft w:val="0"/>
                  <w:marRight w:val="0"/>
                  <w:marTop w:val="0"/>
                  <w:marBottom w:val="0"/>
                  <w:divBdr>
                    <w:top w:val="none" w:sz="0" w:space="0" w:color="auto"/>
                    <w:left w:val="none" w:sz="0" w:space="0" w:color="auto"/>
                    <w:bottom w:val="none" w:sz="0" w:space="0" w:color="auto"/>
                    <w:right w:val="none" w:sz="0" w:space="0" w:color="auto"/>
                  </w:divBdr>
                  <w:divsChild>
                    <w:div w:id="402679157">
                      <w:marLeft w:val="0"/>
                      <w:marRight w:val="0"/>
                      <w:marTop w:val="0"/>
                      <w:marBottom w:val="0"/>
                      <w:divBdr>
                        <w:top w:val="none" w:sz="0" w:space="0" w:color="auto"/>
                        <w:left w:val="none" w:sz="0" w:space="0" w:color="auto"/>
                        <w:bottom w:val="none" w:sz="0" w:space="0" w:color="auto"/>
                        <w:right w:val="none" w:sz="0" w:space="0" w:color="auto"/>
                      </w:divBdr>
                    </w:div>
                    <w:div w:id="1452943042">
                      <w:marLeft w:val="0"/>
                      <w:marRight w:val="0"/>
                      <w:marTop w:val="0"/>
                      <w:marBottom w:val="0"/>
                      <w:divBdr>
                        <w:top w:val="none" w:sz="0" w:space="0" w:color="auto"/>
                        <w:left w:val="none" w:sz="0" w:space="0" w:color="auto"/>
                        <w:bottom w:val="none" w:sz="0" w:space="0" w:color="auto"/>
                        <w:right w:val="none" w:sz="0" w:space="0" w:color="auto"/>
                      </w:divBdr>
                    </w:div>
                    <w:div w:id="1562597356">
                      <w:marLeft w:val="0"/>
                      <w:marRight w:val="0"/>
                      <w:marTop w:val="0"/>
                      <w:marBottom w:val="0"/>
                      <w:divBdr>
                        <w:top w:val="none" w:sz="0" w:space="0" w:color="auto"/>
                        <w:left w:val="none" w:sz="0" w:space="0" w:color="auto"/>
                        <w:bottom w:val="none" w:sz="0" w:space="0" w:color="auto"/>
                        <w:right w:val="none" w:sz="0" w:space="0" w:color="auto"/>
                      </w:divBdr>
                    </w:div>
                    <w:div w:id="1810172537">
                      <w:marLeft w:val="0"/>
                      <w:marRight w:val="0"/>
                      <w:marTop w:val="0"/>
                      <w:marBottom w:val="0"/>
                      <w:divBdr>
                        <w:top w:val="none" w:sz="0" w:space="0" w:color="auto"/>
                        <w:left w:val="none" w:sz="0" w:space="0" w:color="auto"/>
                        <w:bottom w:val="none" w:sz="0" w:space="0" w:color="auto"/>
                        <w:right w:val="none" w:sz="0" w:space="0" w:color="auto"/>
                      </w:divBdr>
                    </w:div>
                  </w:divsChild>
                </w:div>
                <w:div w:id="637998213">
                  <w:marLeft w:val="0"/>
                  <w:marRight w:val="0"/>
                  <w:marTop w:val="0"/>
                  <w:marBottom w:val="0"/>
                  <w:divBdr>
                    <w:top w:val="none" w:sz="0" w:space="0" w:color="auto"/>
                    <w:left w:val="none" w:sz="0" w:space="0" w:color="auto"/>
                    <w:bottom w:val="none" w:sz="0" w:space="0" w:color="auto"/>
                    <w:right w:val="none" w:sz="0" w:space="0" w:color="auto"/>
                  </w:divBdr>
                  <w:divsChild>
                    <w:div w:id="1429884501">
                      <w:marLeft w:val="0"/>
                      <w:marRight w:val="0"/>
                      <w:marTop w:val="0"/>
                      <w:marBottom w:val="0"/>
                      <w:divBdr>
                        <w:top w:val="none" w:sz="0" w:space="0" w:color="auto"/>
                        <w:left w:val="none" w:sz="0" w:space="0" w:color="auto"/>
                        <w:bottom w:val="none" w:sz="0" w:space="0" w:color="auto"/>
                        <w:right w:val="none" w:sz="0" w:space="0" w:color="auto"/>
                      </w:divBdr>
                    </w:div>
                  </w:divsChild>
                </w:div>
                <w:div w:id="639454745">
                  <w:marLeft w:val="0"/>
                  <w:marRight w:val="0"/>
                  <w:marTop w:val="0"/>
                  <w:marBottom w:val="0"/>
                  <w:divBdr>
                    <w:top w:val="none" w:sz="0" w:space="0" w:color="auto"/>
                    <w:left w:val="none" w:sz="0" w:space="0" w:color="auto"/>
                    <w:bottom w:val="none" w:sz="0" w:space="0" w:color="auto"/>
                    <w:right w:val="none" w:sz="0" w:space="0" w:color="auto"/>
                  </w:divBdr>
                  <w:divsChild>
                    <w:div w:id="860050385">
                      <w:marLeft w:val="0"/>
                      <w:marRight w:val="0"/>
                      <w:marTop w:val="0"/>
                      <w:marBottom w:val="0"/>
                      <w:divBdr>
                        <w:top w:val="none" w:sz="0" w:space="0" w:color="auto"/>
                        <w:left w:val="none" w:sz="0" w:space="0" w:color="auto"/>
                        <w:bottom w:val="none" w:sz="0" w:space="0" w:color="auto"/>
                        <w:right w:val="none" w:sz="0" w:space="0" w:color="auto"/>
                      </w:divBdr>
                    </w:div>
                  </w:divsChild>
                </w:div>
                <w:div w:id="644237915">
                  <w:marLeft w:val="0"/>
                  <w:marRight w:val="0"/>
                  <w:marTop w:val="0"/>
                  <w:marBottom w:val="0"/>
                  <w:divBdr>
                    <w:top w:val="none" w:sz="0" w:space="0" w:color="auto"/>
                    <w:left w:val="none" w:sz="0" w:space="0" w:color="auto"/>
                    <w:bottom w:val="none" w:sz="0" w:space="0" w:color="auto"/>
                    <w:right w:val="none" w:sz="0" w:space="0" w:color="auto"/>
                  </w:divBdr>
                  <w:divsChild>
                    <w:div w:id="610745669">
                      <w:marLeft w:val="0"/>
                      <w:marRight w:val="0"/>
                      <w:marTop w:val="0"/>
                      <w:marBottom w:val="0"/>
                      <w:divBdr>
                        <w:top w:val="none" w:sz="0" w:space="0" w:color="auto"/>
                        <w:left w:val="none" w:sz="0" w:space="0" w:color="auto"/>
                        <w:bottom w:val="none" w:sz="0" w:space="0" w:color="auto"/>
                        <w:right w:val="none" w:sz="0" w:space="0" w:color="auto"/>
                      </w:divBdr>
                    </w:div>
                    <w:div w:id="1619291425">
                      <w:marLeft w:val="0"/>
                      <w:marRight w:val="0"/>
                      <w:marTop w:val="0"/>
                      <w:marBottom w:val="0"/>
                      <w:divBdr>
                        <w:top w:val="none" w:sz="0" w:space="0" w:color="auto"/>
                        <w:left w:val="none" w:sz="0" w:space="0" w:color="auto"/>
                        <w:bottom w:val="none" w:sz="0" w:space="0" w:color="auto"/>
                        <w:right w:val="none" w:sz="0" w:space="0" w:color="auto"/>
                      </w:divBdr>
                    </w:div>
                  </w:divsChild>
                </w:div>
                <w:div w:id="645889667">
                  <w:marLeft w:val="0"/>
                  <w:marRight w:val="0"/>
                  <w:marTop w:val="0"/>
                  <w:marBottom w:val="0"/>
                  <w:divBdr>
                    <w:top w:val="none" w:sz="0" w:space="0" w:color="auto"/>
                    <w:left w:val="none" w:sz="0" w:space="0" w:color="auto"/>
                    <w:bottom w:val="none" w:sz="0" w:space="0" w:color="auto"/>
                    <w:right w:val="none" w:sz="0" w:space="0" w:color="auto"/>
                  </w:divBdr>
                  <w:divsChild>
                    <w:div w:id="2093116741">
                      <w:marLeft w:val="0"/>
                      <w:marRight w:val="0"/>
                      <w:marTop w:val="0"/>
                      <w:marBottom w:val="0"/>
                      <w:divBdr>
                        <w:top w:val="none" w:sz="0" w:space="0" w:color="auto"/>
                        <w:left w:val="none" w:sz="0" w:space="0" w:color="auto"/>
                        <w:bottom w:val="none" w:sz="0" w:space="0" w:color="auto"/>
                        <w:right w:val="none" w:sz="0" w:space="0" w:color="auto"/>
                      </w:divBdr>
                    </w:div>
                  </w:divsChild>
                </w:div>
                <w:div w:id="652031268">
                  <w:marLeft w:val="0"/>
                  <w:marRight w:val="0"/>
                  <w:marTop w:val="0"/>
                  <w:marBottom w:val="0"/>
                  <w:divBdr>
                    <w:top w:val="none" w:sz="0" w:space="0" w:color="auto"/>
                    <w:left w:val="none" w:sz="0" w:space="0" w:color="auto"/>
                    <w:bottom w:val="none" w:sz="0" w:space="0" w:color="auto"/>
                    <w:right w:val="none" w:sz="0" w:space="0" w:color="auto"/>
                  </w:divBdr>
                  <w:divsChild>
                    <w:div w:id="145558466">
                      <w:marLeft w:val="0"/>
                      <w:marRight w:val="0"/>
                      <w:marTop w:val="0"/>
                      <w:marBottom w:val="0"/>
                      <w:divBdr>
                        <w:top w:val="none" w:sz="0" w:space="0" w:color="auto"/>
                        <w:left w:val="none" w:sz="0" w:space="0" w:color="auto"/>
                        <w:bottom w:val="none" w:sz="0" w:space="0" w:color="auto"/>
                        <w:right w:val="none" w:sz="0" w:space="0" w:color="auto"/>
                      </w:divBdr>
                    </w:div>
                    <w:div w:id="1513178050">
                      <w:marLeft w:val="0"/>
                      <w:marRight w:val="0"/>
                      <w:marTop w:val="0"/>
                      <w:marBottom w:val="0"/>
                      <w:divBdr>
                        <w:top w:val="none" w:sz="0" w:space="0" w:color="auto"/>
                        <w:left w:val="none" w:sz="0" w:space="0" w:color="auto"/>
                        <w:bottom w:val="none" w:sz="0" w:space="0" w:color="auto"/>
                        <w:right w:val="none" w:sz="0" w:space="0" w:color="auto"/>
                      </w:divBdr>
                    </w:div>
                  </w:divsChild>
                </w:div>
                <w:div w:id="652871696">
                  <w:marLeft w:val="0"/>
                  <w:marRight w:val="0"/>
                  <w:marTop w:val="0"/>
                  <w:marBottom w:val="0"/>
                  <w:divBdr>
                    <w:top w:val="none" w:sz="0" w:space="0" w:color="auto"/>
                    <w:left w:val="none" w:sz="0" w:space="0" w:color="auto"/>
                    <w:bottom w:val="none" w:sz="0" w:space="0" w:color="auto"/>
                    <w:right w:val="none" w:sz="0" w:space="0" w:color="auto"/>
                  </w:divBdr>
                  <w:divsChild>
                    <w:div w:id="1122767549">
                      <w:marLeft w:val="0"/>
                      <w:marRight w:val="0"/>
                      <w:marTop w:val="0"/>
                      <w:marBottom w:val="0"/>
                      <w:divBdr>
                        <w:top w:val="none" w:sz="0" w:space="0" w:color="auto"/>
                        <w:left w:val="none" w:sz="0" w:space="0" w:color="auto"/>
                        <w:bottom w:val="none" w:sz="0" w:space="0" w:color="auto"/>
                        <w:right w:val="none" w:sz="0" w:space="0" w:color="auto"/>
                      </w:divBdr>
                    </w:div>
                    <w:div w:id="1704286456">
                      <w:marLeft w:val="0"/>
                      <w:marRight w:val="0"/>
                      <w:marTop w:val="0"/>
                      <w:marBottom w:val="0"/>
                      <w:divBdr>
                        <w:top w:val="none" w:sz="0" w:space="0" w:color="auto"/>
                        <w:left w:val="none" w:sz="0" w:space="0" w:color="auto"/>
                        <w:bottom w:val="none" w:sz="0" w:space="0" w:color="auto"/>
                        <w:right w:val="none" w:sz="0" w:space="0" w:color="auto"/>
                      </w:divBdr>
                    </w:div>
                    <w:div w:id="1968857049">
                      <w:marLeft w:val="0"/>
                      <w:marRight w:val="0"/>
                      <w:marTop w:val="0"/>
                      <w:marBottom w:val="0"/>
                      <w:divBdr>
                        <w:top w:val="none" w:sz="0" w:space="0" w:color="auto"/>
                        <w:left w:val="none" w:sz="0" w:space="0" w:color="auto"/>
                        <w:bottom w:val="none" w:sz="0" w:space="0" w:color="auto"/>
                        <w:right w:val="none" w:sz="0" w:space="0" w:color="auto"/>
                      </w:divBdr>
                    </w:div>
                    <w:div w:id="2042588658">
                      <w:marLeft w:val="0"/>
                      <w:marRight w:val="0"/>
                      <w:marTop w:val="0"/>
                      <w:marBottom w:val="0"/>
                      <w:divBdr>
                        <w:top w:val="none" w:sz="0" w:space="0" w:color="auto"/>
                        <w:left w:val="none" w:sz="0" w:space="0" w:color="auto"/>
                        <w:bottom w:val="none" w:sz="0" w:space="0" w:color="auto"/>
                        <w:right w:val="none" w:sz="0" w:space="0" w:color="auto"/>
                      </w:divBdr>
                    </w:div>
                  </w:divsChild>
                </w:div>
                <w:div w:id="654191335">
                  <w:marLeft w:val="0"/>
                  <w:marRight w:val="0"/>
                  <w:marTop w:val="0"/>
                  <w:marBottom w:val="0"/>
                  <w:divBdr>
                    <w:top w:val="none" w:sz="0" w:space="0" w:color="auto"/>
                    <w:left w:val="none" w:sz="0" w:space="0" w:color="auto"/>
                    <w:bottom w:val="none" w:sz="0" w:space="0" w:color="auto"/>
                    <w:right w:val="none" w:sz="0" w:space="0" w:color="auto"/>
                  </w:divBdr>
                  <w:divsChild>
                    <w:div w:id="635333017">
                      <w:marLeft w:val="0"/>
                      <w:marRight w:val="0"/>
                      <w:marTop w:val="0"/>
                      <w:marBottom w:val="0"/>
                      <w:divBdr>
                        <w:top w:val="none" w:sz="0" w:space="0" w:color="auto"/>
                        <w:left w:val="none" w:sz="0" w:space="0" w:color="auto"/>
                        <w:bottom w:val="none" w:sz="0" w:space="0" w:color="auto"/>
                        <w:right w:val="none" w:sz="0" w:space="0" w:color="auto"/>
                      </w:divBdr>
                    </w:div>
                  </w:divsChild>
                </w:div>
                <w:div w:id="654535231">
                  <w:marLeft w:val="0"/>
                  <w:marRight w:val="0"/>
                  <w:marTop w:val="0"/>
                  <w:marBottom w:val="0"/>
                  <w:divBdr>
                    <w:top w:val="none" w:sz="0" w:space="0" w:color="auto"/>
                    <w:left w:val="none" w:sz="0" w:space="0" w:color="auto"/>
                    <w:bottom w:val="none" w:sz="0" w:space="0" w:color="auto"/>
                    <w:right w:val="none" w:sz="0" w:space="0" w:color="auto"/>
                  </w:divBdr>
                  <w:divsChild>
                    <w:div w:id="607078346">
                      <w:marLeft w:val="0"/>
                      <w:marRight w:val="0"/>
                      <w:marTop w:val="0"/>
                      <w:marBottom w:val="0"/>
                      <w:divBdr>
                        <w:top w:val="none" w:sz="0" w:space="0" w:color="auto"/>
                        <w:left w:val="none" w:sz="0" w:space="0" w:color="auto"/>
                        <w:bottom w:val="none" w:sz="0" w:space="0" w:color="auto"/>
                        <w:right w:val="none" w:sz="0" w:space="0" w:color="auto"/>
                      </w:divBdr>
                    </w:div>
                    <w:div w:id="1102840777">
                      <w:marLeft w:val="0"/>
                      <w:marRight w:val="0"/>
                      <w:marTop w:val="0"/>
                      <w:marBottom w:val="0"/>
                      <w:divBdr>
                        <w:top w:val="none" w:sz="0" w:space="0" w:color="auto"/>
                        <w:left w:val="none" w:sz="0" w:space="0" w:color="auto"/>
                        <w:bottom w:val="none" w:sz="0" w:space="0" w:color="auto"/>
                        <w:right w:val="none" w:sz="0" w:space="0" w:color="auto"/>
                      </w:divBdr>
                    </w:div>
                    <w:div w:id="1177573600">
                      <w:marLeft w:val="0"/>
                      <w:marRight w:val="0"/>
                      <w:marTop w:val="0"/>
                      <w:marBottom w:val="0"/>
                      <w:divBdr>
                        <w:top w:val="none" w:sz="0" w:space="0" w:color="auto"/>
                        <w:left w:val="none" w:sz="0" w:space="0" w:color="auto"/>
                        <w:bottom w:val="none" w:sz="0" w:space="0" w:color="auto"/>
                        <w:right w:val="none" w:sz="0" w:space="0" w:color="auto"/>
                      </w:divBdr>
                    </w:div>
                    <w:div w:id="1505852740">
                      <w:marLeft w:val="0"/>
                      <w:marRight w:val="0"/>
                      <w:marTop w:val="0"/>
                      <w:marBottom w:val="0"/>
                      <w:divBdr>
                        <w:top w:val="none" w:sz="0" w:space="0" w:color="auto"/>
                        <w:left w:val="none" w:sz="0" w:space="0" w:color="auto"/>
                        <w:bottom w:val="none" w:sz="0" w:space="0" w:color="auto"/>
                        <w:right w:val="none" w:sz="0" w:space="0" w:color="auto"/>
                      </w:divBdr>
                    </w:div>
                  </w:divsChild>
                </w:div>
                <w:div w:id="656803880">
                  <w:marLeft w:val="0"/>
                  <w:marRight w:val="0"/>
                  <w:marTop w:val="0"/>
                  <w:marBottom w:val="0"/>
                  <w:divBdr>
                    <w:top w:val="none" w:sz="0" w:space="0" w:color="auto"/>
                    <w:left w:val="none" w:sz="0" w:space="0" w:color="auto"/>
                    <w:bottom w:val="none" w:sz="0" w:space="0" w:color="auto"/>
                    <w:right w:val="none" w:sz="0" w:space="0" w:color="auto"/>
                  </w:divBdr>
                  <w:divsChild>
                    <w:div w:id="218833002">
                      <w:marLeft w:val="0"/>
                      <w:marRight w:val="0"/>
                      <w:marTop w:val="0"/>
                      <w:marBottom w:val="0"/>
                      <w:divBdr>
                        <w:top w:val="none" w:sz="0" w:space="0" w:color="auto"/>
                        <w:left w:val="none" w:sz="0" w:space="0" w:color="auto"/>
                        <w:bottom w:val="none" w:sz="0" w:space="0" w:color="auto"/>
                        <w:right w:val="none" w:sz="0" w:space="0" w:color="auto"/>
                      </w:divBdr>
                    </w:div>
                    <w:div w:id="396829472">
                      <w:marLeft w:val="0"/>
                      <w:marRight w:val="0"/>
                      <w:marTop w:val="0"/>
                      <w:marBottom w:val="0"/>
                      <w:divBdr>
                        <w:top w:val="none" w:sz="0" w:space="0" w:color="auto"/>
                        <w:left w:val="none" w:sz="0" w:space="0" w:color="auto"/>
                        <w:bottom w:val="none" w:sz="0" w:space="0" w:color="auto"/>
                        <w:right w:val="none" w:sz="0" w:space="0" w:color="auto"/>
                      </w:divBdr>
                    </w:div>
                    <w:div w:id="447505040">
                      <w:marLeft w:val="0"/>
                      <w:marRight w:val="0"/>
                      <w:marTop w:val="0"/>
                      <w:marBottom w:val="0"/>
                      <w:divBdr>
                        <w:top w:val="none" w:sz="0" w:space="0" w:color="auto"/>
                        <w:left w:val="none" w:sz="0" w:space="0" w:color="auto"/>
                        <w:bottom w:val="none" w:sz="0" w:space="0" w:color="auto"/>
                        <w:right w:val="none" w:sz="0" w:space="0" w:color="auto"/>
                      </w:divBdr>
                    </w:div>
                    <w:div w:id="1196888867">
                      <w:marLeft w:val="0"/>
                      <w:marRight w:val="0"/>
                      <w:marTop w:val="0"/>
                      <w:marBottom w:val="0"/>
                      <w:divBdr>
                        <w:top w:val="none" w:sz="0" w:space="0" w:color="auto"/>
                        <w:left w:val="none" w:sz="0" w:space="0" w:color="auto"/>
                        <w:bottom w:val="none" w:sz="0" w:space="0" w:color="auto"/>
                        <w:right w:val="none" w:sz="0" w:space="0" w:color="auto"/>
                      </w:divBdr>
                    </w:div>
                  </w:divsChild>
                </w:div>
                <w:div w:id="665397100">
                  <w:marLeft w:val="0"/>
                  <w:marRight w:val="0"/>
                  <w:marTop w:val="0"/>
                  <w:marBottom w:val="0"/>
                  <w:divBdr>
                    <w:top w:val="none" w:sz="0" w:space="0" w:color="auto"/>
                    <w:left w:val="none" w:sz="0" w:space="0" w:color="auto"/>
                    <w:bottom w:val="none" w:sz="0" w:space="0" w:color="auto"/>
                    <w:right w:val="none" w:sz="0" w:space="0" w:color="auto"/>
                  </w:divBdr>
                  <w:divsChild>
                    <w:div w:id="1339846081">
                      <w:marLeft w:val="0"/>
                      <w:marRight w:val="0"/>
                      <w:marTop w:val="0"/>
                      <w:marBottom w:val="0"/>
                      <w:divBdr>
                        <w:top w:val="none" w:sz="0" w:space="0" w:color="auto"/>
                        <w:left w:val="none" w:sz="0" w:space="0" w:color="auto"/>
                        <w:bottom w:val="none" w:sz="0" w:space="0" w:color="auto"/>
                        <w:right w:val="none" w:sz="0" w:space="0" w:color="auto"/>
                      </w:divBdr>
                    </w:div>
                  </w:divsChild>
                </w:div>
                <w:div w:id="667636729">
                  <w:marLeft w:val="0"/>
                  <w:marRight w:val="0"/>
                  <w:marTop w:val="0"/>
                  <w:marBottom w:val="0"/>
                  <w:divBdr>
                    <w:top w:val="none" w:sz="0" w:space="0" w:color="auto"/>
                    <w:left w:val="none" w:sz="0" w:space="0" w:color="auto"/>
                    <w:bottom w:val="none" w:sz="0" w:space="0" w:color="auto"/>
                    <w:right w:val="none" w:sz="0" w:space="0" w:color="auto"/>
                  </w:divBdr>
                  <w:divsChild>
                    <w:div w:id="890700878">
                      <w:marLeft w:val="0"/>
                      <w:marRight w:val="0"/>
                      <w:marTop w:val="0"/>
                      <w:marBottom w:val="0"/>
                      <w:divBdr>
                        <w:top w:val="none" w:sz="0" w:space="0" w:color="auto"/>
                        <w:left w:val="none" w:sz="0" w:space="0" w:color="auto"/>
                        <w:bottom w:val="none" w:sz="0" w:space="0" w:color="auto"/>
                        <w:right w:val="none" w:sz="0" w:space="0" w:color="auto"/>
                      </w:divBdr>
                    </w:div>
                  </w:divsChild>
                </w:div>
                <w:div w:id="668748960">
                  <w:marLeft w:val="0"/>
                  <w:marRight w:val="0"/>
                  <w:marTop w:val="0"/>
                  <w:marBottom w:val="0"/>
                  <w:divBdr>
                    <w:top w:val="none" w:sz="0" w:space="0" w:color="auto"/>
                    <w:left w:val="none" w:sz="0" w:space="0" w:color="auto"/>
                    <w:bottom w:val="none" w:sz="0" w:space="0" w:color="auto"/>
                    <w:right w:val="none" w:sz="0" w:space="0" w:color="auto"/>
                  </w:divBdr>
                  <w:divsChild>
                    <w:div w:id="10881272">
                      <w:marLeft w:val="0"/>
                      <w:marRight w:val="0"/>
                      <w:marTop w:val="0"/>
                      <w:marBottom w:val="0"/>
                      <w:divBdr>
                        <w:top w:val="none" w:sz="0" w:space="0" w:color="auto"/>
                        <w:left w:val="none" w:sz="0" w:space="0" w:color="auto"/>
                        <w:bottom w:val="none" w:sz="0" w:space="0" w:color="auto"/>
                        <w:right w:val="none" w:sz="0" w:space="0" w:color="auto"/>
                      </w:divBdr>
                    </w:div>
                    <w:div w:id="1612517724">
                      <w:marLeft w:val="0"/>
                      <w:marRight w:val="0"/>
                      <w:marTop w:val="0"/>
                      <w:marBottom w:val="0"/>
                      <w:divBdr>
                        <w:top w:val="none" w:sz="0" w:space="0" w:color="auto"/>
                        <w:left w:val="none" w:sz="0" w:space="0" w:color="auto"/>
                        <w:bottom w:val="none" w:sz="0" w:space="0" w:color="auto"/>
                        <w:right w:val="none" w:sz="0" w:space="0" w:color="auto"/>
                      </w:divBdr>
                    </w:div>
                    <w:div w:id="1627154218">
                      <w:marLeft w:val="0"/>
                      <w:marRight w:val="0"/>
                      <w:marTop w:val="0"/>
                      <w:marBottom w:val="0"/>
                      <w:divBdr>
                        <w:top w:val="none" w:sz="0" w:space="0" w:color="auto"/>
                        <w:left w:val="none" w:sz="0" w:space="0" w:color="auto"/>
                        <w:bottom w:val="none" w:sz="0" w:space="0" w:color="auto"/>
                        <w:right w:val="none" w:sz="0" w:space="0" w:color="auto"/>
                      </w:divBdr>
                    </w:div>
                    <w:div w:id="2093502852">
                      <w:marLeft w:val="0"/>
                      <w:marRight w:val="0"/>
                      <w:marTop w:val="0"/>
                      <w:marBottom w:val="0"/>
                      <w:divBdr>
                        <w:top w:val="none" w:sz="0" w:space="0" w:color="auto"/>
                        <w:left w:val="none" w:sz="0" w:space="0" w:color="auto"/>
                        <w:bottom w:val="none" w:sz="0" w:space="0" w:color="auto"/>
                        <w:right w:val="none" w:sz="0" w:space="0" w:color="auto"/>
                      </w:divBdr>
                    </w:div>
                  </w:divsChild>
                </w:div>
                <w:div w:id="676732363">
                  <w:marLeft w:val="0"/>
                  <w:marRight w:val="0"/>
                  <w:marTop w:val="0"/>
                  <w:marBottom w:val="0"/>
                  <w:divBdr>
                    <w:top w:val="none" w:sz="0" w:space="0" w:color="auto"/>
                    <w:left w:val="none" w:sz="0" w:space="0" w:color="auto"/>
                    <w:bottom w:val="none" w:sz="0" w:space="0" w:color="auto"/>
                    <w:right w:val="none" w:sz="0" w:space="0" w:color="auto"/>
                  </w:divBdr>
                  <w:divsChild>
                    <w:div w:id="1911112790">
                      <w:marLeft w:val="0"/>
                      <w:marRight w:val="0"/>
                      <w:marTop w:val="0"/>
                      <w:marBottom w:val="0"/>
                      <w:divBdr>
                        <w:top w:val="none" w:sz="0" w:space="0" w:color="auto"/>
                        <w:left w:val="none" w:sz="0" w:space="0" w:color="auto"/>
                        <w:bottom w:val="none" w:sz="0" w:space="0" w:color="auto"/>
                        <w:right w:val="none" w:sz="0" w:space="0" w:color="auto"/>
                      </w:divBdr>
                    </w:div>
                  </w:divsChild>
                </w:div>
                <w:div w:id="680275488">
                  <w:marLeft w:val="0"/>
                  <w:marRight w:val="0"/>
                  <w:marTop w:val="0"/>
                  <w:marBottom w:val="0"/>
                  <w:divBdr>
                    <w:top w:val="none" w:sz="0" w:space="0" w:color="auto"/>
                    <w:left w:val="none" w:sz="0" w:space="0" w:color="auto"/>
                    <w:bottom w:val="none" w:sz="0" w:space="0" w:color="auto"/>
                    <w:right w:val="none" w:sz="0" w:space="0" w:color="auto"/>
                  </w:divBdr>
                  <w:divsChild>
                    <w:div w:id="729428162">
                      <w:marLeft w:val="0"/>
                      <w:marRight w:val="0"/>
                      <w:marTop w:val="0"/>
                      <w:marBottom w:val="0"/>
                      <w:divBdr>
                        <w:top w:val="none" w:sz="0" w:space="0" w:color="auto"/>
                        <w:left w:val="none" w:sz="0" w:space="0" w:color="auto"/>
                        <w:bottom w:val="none" w:sz="0" w:space="0" w:color="auto"/>
                        <w:right w:val="none" w:sz="0" w:space="0" w:color="auto"/>
                      </w:divBdr>
                    </w:div>
                  </w:divsChild>
                </w:div>
                <w:div w:id="681201085">
                  <w:marLeft w:val="0"/>
                  <w:marRight w:val="0"/>
                  <w:marTop w:val="0"/>
                  <w:marBottom w:val="0"/>
                  <w:divBdr>
                    <w:top w:val="none" w:sz="0" w:space="0" w:color="auto"/>
                    <w:left w:val="none" w:sz="0" w:space="0" w:color="auto"/>
                    <w:bottom w:val="none" w:sz="0" w:space="0" w:color="auto"/>
                    <w:right w:val="none" w:sz="0" w:space="0" w:color="auto"/>
                  </w:divBdr>
                  <w:divsChild>
                    <w:div w:id="49040037">
                      <w:marLeft w:val="0"/>
                      <w:marRight w:val="0"/>
                      <w:marTop w:val="0"/>
                      <w:marBottom w:val="0"/>
                      <w:divBdr>
                        <w:top w:val="none" w:sz="0" w:space="0" w:color="auto"/>
                        <w:left w:val="none" w:sz="0" w:space="0" w:color="auto"/>
                        <w:bottom w:val="none" w:sz="0" w:space="0" w:color="auto"/>
                        <w:right w:val="none" w:sz="0" w:space="0" w:color="auto"/>
                      </w:divBdr>
                    </w:div>
                    <w:div w:id="827016825">
                      <w:marLeft w:val="0"/>
                      <w:marRight w:val="0"/>
                      <w:marTop w:val="0"/>
                      <w:marBottom w:val="0"/>
                      <w:divBdr>
                        <w:top w:val="none" w:sz="0" w:space="0" w:color="auto"/>
                        <w:left w:val="none" w:sz="0" w:space="0" w:color="auto"/>
                        <w:bottom w:val="none" w:sz="0" w:space="0" w:color="auto"/>
                        <w:right w:val="none" w:sz="0" w:space="0" w:color="auto"/>
                      </w:divBdr>
                    </w:div>
                    <w:div w:id="924722682">
                      <w:marLeft w:val="0"/>
                      <w:marRight w:val="0"/>
                      <w:marTop w:val="0"/>
                      <w:marBottom w:val="0"/>
                      <w:divBdr>
                        <w:top w:val="none" w:sz="0" w:space="0" w:color="auto"/>
                        <w:left w:val="none" w:sz="0" w:space="0" w:color="auto"/>
                        <w:bottom w:val="none" w:sz="0" w:space="0" w:color="auto"/>
                        <w:right w:val="none" w:sz="0" w:space="0" w:color="auto"/>
                      </w:divBdr>
                    </w:div>
                    <w:div w:id="2065638921">
                      <w:marLeft w:val="0"/>
                      <w:marRight w:val="0"/>
                      <w:marTop w:val="0"/>
                      <w:marBottom w:val="0"/>
                      <w:divBdr>
                        <w:top w:val="none" w:sz="0" w:space="0" w:color="auto"/>
                        <w:left w:val="none" w:sz="0" w:space="0" w:color="auto"/>
                        <w:bottom w:val="none" w:sz="0" w:space="0" w:color="auto"/>
                        <w:right w:val="none" w:sz="0" w:space="0" w:color="auto"/>
                      </w:divBdr>
                    </w:div>
                  </w:divsChild>
                </w:div>
                <w:div w:id="684675564">
                  <w:marLeft w:val="0"/>
                  <w:marRight w:val="0"/>
                  <w:marTop w:val="0"/>
                  <w:marBottom w:val="0"/>
                  <w:divBdr>
                    <w:top w:val="none" w:sz="0" w:space="0" w:color="auto"/>
                    <w:left w:val="none" w:sz="0" w:space="0" w:color="auto"/>
                    <w:bottom w:val="none" w:sz="0" w:space="0" w:color="auto"/>
                    <w:right w:val="none" w:sz="0" w:space="0" w:color="auto"/>
                  </w:divBdr>
                  <w:divsChild>
                    <w:div w:id="1458178266">
                      <w:marLeft w:val="0"/>
                      <w:marRight w:val="0"/>
                      <w:marTop w:val="0"/>
                      <w:marBottom w:val="0"/>
                      <w:divBdr>
                        <w:top w:val="none" w:sz="0" w:space="0" w:color="auto"/>
                        <w:left w:val="none" w:sz="0" w:space="0" w:color="auto"/>
                        <w:bottom w:val="none" w:sz="0" w:space="0" w:color="auto"/>
                        <w:right w:val="none" w:sz="0" w:space="0" w:color="auto"/>
                      </w:divBdr>
                    </w:div>
                  </w:divsChild>
                </w:div>
                <w:div w:id="686948789">
                  <w:marLeft w:val="0"/>
                  <w:marRight w:val="0"/>
                  <w:marTop w:val="0"/>
                  <w:marBottom w:val="0"/>
                  <w:divBdr>
                    <w:top w:val="none" w:sz="0" w:space="0" w:color="auto"/>
                    <w:left w:val="none" w:sz="0" w:space="0" w:color="auto"/>
                    <w:bottom w:val="none" w:sz="0" w:space="0" w:color="auto"/>
                    <w:right w:val="none" w:sz="0" w:space="0" w:color="auto"/>
                  </w:divBdr>
                  <w:divsChild>
                    <w:div w:id="255022852">
                      <w:marLeft w:val="0"/>
                      <w:marRight w:val="0"/>
                      <w:marTop w:val="0"/>
                      <w:marBottom w:val="0"/>
                      <w:divBdr>
                        <w:top w:val="none" w:sz="0" w:space="0" w:color="auto"/>
                        <w:left w:val="none" w:sz="0" w:space="0" w:color="auto"/>
                        <w:bottom w:val="none" w:sz="0" w:space="0" w:color="auto"/>
                        <w:right w:val="none" w:sz="0" w:space="0" w:color="auto"/>
                      </w:divBdr>
                    </w:div>
                    <w:div w:id="1384789350">
                      <w:marLeft w:val="0"/>
                      <w:marRight w:val="0"/>
                      <w:marTop w:val="0"/>
                      <w:marBottom w:val="0"/>
                      <w:divBdr>
                        <w:top w:val="none" w:sz="0" w:space="0" w:color="auto"/>
                        <w:left w:val="none" w:sz="0" w:space="0" w:color="auto"/>
                        <w:bottom w:val="none" w:sz="0" w:space="0" w:color="auto"/>
                        <w:right w:val="none" w:sz="0" w:space="0" w:color="auto"/>
                      </w:divBdr>
                    </w:div>
                  </w:divsChild>
                </w:div>
                <w:div w:id="703140714">
                  <w:marLeft w:val="0"/>
                  <w:marRight w:val="0"/>
                  <w:marTop w:val="0"/>
                  <w:marBottom w:val="0"/>
                  <w:divBdr>
                    <w:top w:val="none" w:sz="0" w:space="0" w:color="auto"/>
                    <w:left w:val="none" w:sz="0" w:space="0" w:color="auto"/>
                    <w:bottom w:val="none" w:sz="0" w:space="0" w:color="auto"/>
                    <w:right w:val="none" w:sz="0" w:space="0" w:color="auto"/>
                  </w:divBdr>
                  <w:divsChild>
                    <w:div w:id="2022705157">
                      <w:marLeft w:val="0"/>
                      <w:marRight w:val="0"/>
                      <w:marTop w:val="0"/>
                      <w:marBottom w:val="0"/>
                      <w:divBdr>
                        <w:top w:val="none" w:sz="0" w:space="0" w:color="auto"/>
                        <w:left w:val="none" w:sz="0" w:space="0" w:color="auto"/>
                        <w:bottom w:val="none" w:sz="0" w:space="0" w:color="auto"/>
                        <w:right w:val="none" w:sz="0" w:space="0" w:color="auto"/>
                      </w:divBdr>
                    </w:div>
                  </w:divsChild>
                </w:div>
                <w:div w:id="709762691">
                  <w:marLeft w:val="0"/>
                  <w:marRight w:val="0"/>
                  <w:marTop w:val="0"/>
                  <w:marBottom w:val="0"/>
                  <w:divBdr>
                    <w:top w:val="none" w:sz="0" w:space="0" w:color="auto"/>
                    <w:left w:val="none" w:sz="0" w:space="0" w:color="auto"/>
                    <w:bottom w:val="none" w:sz="0" w:space="0" w:color="auto"/>
                    <w:right w:val="none" w:sz="0" w:space="0" w:color="auto"/>
                  </w:divBdr>
                  <w:divsChild>
                    <w:div w:id="516848744">
                      <w:marLeft w:val="0"/>
                      <w:marRight w:val="0"/>
                      <w:marTop w:val="0"/>
                      <w:marBottom w:val="0"/>
                      <w:divBdr>
                        <w:top w:val="none" w:sz="0" w:space="0" w:color="auto"/>
                        <w:left w:val="none" w:sz="0" w:space="0" w:color="auto"/>
                        <w:bottom w:val="none" w:sz="0" w:space="0" w:color="auto"/>
                        <w:right w:val="none" w:sz="0" w:space="0" w:color="auto"/>
                      </w:divBdr>
                    </w:div>
                    <w:div w:id="609163480">
                      <w:marLeft w:val="0"/>
                      <w:marRight w:val="0"/>
                      <w:marTop w:val="0"/>
                      <w:marBottom w:val="0"/>
                      <w:divBdr>
                        <w:top w:val="none" w:sz="0" w:space="0" w:color="auto"/>
                        <w:left w:val="none" w:sz="0" w:space="0" w:color="auto"/>
                        <w:bottom w:val="none" w:sz="0" w:space="0" w:color="auto"/>
                        <w:right w:val="none" w:sz="0" w:space="0" w:color="auto"/>
                      </w:divBdr>
                    </w:div>
                    <w:div w:id="761680025">
                      <w:marLeft w:val="0"/>
                      <w:marRight w:val="0"/>
                      <w:marTop w:val="0"/>
                      <w:marBottom w:val="0"/>
                      <w:divBdr>
                        <w:top w:val="none" w:sz="0" w:space="0" w:color="auto"/>
                        <w:left w:val="none" w:sz="0" w:space="0" w:color="auto"/>
                        <w:bottom w:val="none" w:sz="0" w:space="0" w:color="auto"/>
                        <w:right w:val="none" w:sz="0" w:space="0" w:color="auto"/>
                      </w:divBdr>
                    </w:div>
                    <w:div w:id="1346904117">
                      <w:marLeft w:val="0"/>
                      <w:marRight w:val="0"/>
                      <w:marTop w:val="0"/>
                      <w:marBottom w:val="0"/>
                      <w:divBdr>
                        <w:top w:val="none" w:sz="0" w:space="0" w:color="auto"/>
                        <w:left w:val="none" w:sz="0" w:space="0" w:color="auto"/>
                        <w:bottom w:val="none" w:sz="0" w:space="0" w:color="auto"/>
                        <w:right w:val="none" w:sz="0" w:space="0" w:color="auto"/>
                      </w:divBdr>
                    </w:div>
                  </w:divsChild>
                </w:div>
                <w:div w:id="713188979">
                  <w:marLeft w:val="0"/>
                  <w:marRight w:val="0"/>
                  <w:marTop w:val="0"/>
                  <w:marBottom w:val="0"/>
                  <w:divBdr>
                    <w:top w:val="none" w:sz="0" w:space="0" w:color="auto"/>
                    <w:left w:val="none" w:sz="0" w:space="0" w:color="auto"/>
                    <w:bottom w:val="none" w:sz="0" w:space="0" w:color="auto"/>
                    <w:right w:val="none" w:sz="0" w:space="0" w:color="auto"/>
                  </w:divBdr>
                  <w:divsChild>
                    <w:div w:id="1524242555">
                      <w:marLeft w:val="0"/>
                      <w:marRight w:val="0"/>
                      <w:marTop w:val="0"/>
                      <w:marBottom w:val="0"/>
                      <w:divBdr>
                        <w:top w:val="none" w:sz="0" w:space="0" w:color="auto"/>
                        <w:left w:val="none" w:sz="0" w:space="0" w:color="auto"/>
                        <w:bottom w:val="none" w:sz="0" w:space="0" w:color="auto"/>
                        <w:right w:val="none" w:sz="0" w:space="0" w:color="auto"/>
                      </w:divBdr>
                    </w:div>
                  </w:divsChild>
                </w:div>
                <w:div w:id="725685422">
                  <w:marLeft w:val="0"/>
                  <w:marRight w:val="0"/>
                  <w:marTop w:val="0"/>
                  <w:marBottom w:val="0"/>
                  <w:divBdr>
                    <w:top w:val="none" w:sz="0" w:space="0" w:color="auto"/>
                    <w:left w:val="none" w:sz="0" w:space="0" w:color="auto"/>
                    <w:bottom w:val="none" w:sz="0" w:space="0" w:color="auto"/>
                    <w:right w:val="none" w:sz="0" w:space="0" w:color="auto"/>
                  </w:divBdr>
                  <w:divsChild>
                    <w:div w:id="1802308139">
                      <w:marLeft w:val="0"/>
                      <w:marRight w:val="0"/>
                      <w:marTop w:val="0"/>
                      <w:marBottom w:val="0"/>
                      <w:divBdr>
                        <w:top w:val="none" w:sz="0" w:space="0" w:color="auto"/>
                        <w:left w:val="none" w:sz="0" w:space="0" w:color="auto"/>
                        <w:bottom w:val="none" w:sz="0" w:space="0" w:color="auto"/>
                        <w:right w:val="none" w:sz="0" w:space="0" w:color="auto"/>
                      </w:divBdr>
                    </w:div>
                  </w:divsChild>
                </w:div>
                <w:div w:id="728503283">
                  <w:marLeft w:val="0"/>
                  <w:marRight w:val="0"/>
                  <w:marTop w:val="0"/>
                  <w:marBottom w:val="0"/>
                  <w:divBdr>
                    <w:top w:val="none" w:sz="0" w:space="0" w:color="auto"/>
                    <w:left w:val="none" w:sz="0" w:space="0" w:color="auto"/>
                    <w:bottom w:val="none" w:sz="0" w:space="0" w:color="auto"/>
                    <w:right w:val="none" w:sz="0" w:space="0" w:color="auto"/>
                  </w:divBdr>
                  <w:divsChild>
                    <w:div w:id="197009364">
                      <w:marLeft w:val="0"/>
                      <w:marRight w:val="0"/>
                      <w:marTop w:val="0"/>
                      <w:marBottom w:val="0"/>
                      <w:divBdr>
                        <w:top w:val="none" w:sz="0" w:space="0" w:color="auto"/>
                        <w:left w:val="none" w:sz="0" w:space="0" w:color="auto"/>
                        <w:bottom w:val="none" w:sz="0" w:space="0" w:color="auto"/>
                        <w:right w:val="none" w:sz="0" w:space="0" w:color="auto"/>
                      </w:divBdr>
                    </w:div>
                  </w:divsChild>
                </w:div>
                <w:div w:id="730465802">
                  <w:marLeft w:val="0"/>
                  <w:marRight w:val="0"/>
                  <w:marTop w:val="0"/>
                  <w:marBottom w:val="0"/>
                  <w:divBdr>
                    <w:top w:val="none" w:sz="0" w:space="0" w:color="auto"/>
                    <w:left w:val="none" w:sz="0" w:space="0" w:color="auto"/>
                    <w:bottom w:val="none" w:sz="0" w:space="0" w:color="auto"/>
                    <w:right w:val="none" w:sz="0" w:space="0" w:color="auto"/>
                  </w:divBdr>
                  <w:divsChild>
                    <w:div w:id="943536900">
                      <w:marLeft w:val="0"/>
                      <w:marRight w:val="0"/>
                      <w:marTop w:val="0"/>
                      <w:marBottom w:val="0"/>
                      <w:divBdr>
                        <w:top w:val="none" w:sz="0" w:space="0" w:color="auto"/>
                        <w:left w:val="none" w:sz="0" w:space="0" w:color="auto"/>
                        <w:bottom w:val="none" w:sz="0" w:space="0" w:color="auto"/>
                        <w:right w:val="none" w:sz="0" w:space="0" w:color="auto"/>
                      </w:divBdr>
                    </w:div>
                    <w:div w:id="1192887877">
                      <w:marLeft w:val="0"/>
                      <w:marRight w:val="0"/>
                      <w:marTop w:val="0"/>
                      <w:marBottom w:val="0"/>
                      <w:divBdr>
                        <w:top w:val="none" w:sz="0" w:space="0" w:color="auto"/>
                        <w:left w:val="none" w:sz="0" w:space="0" w:color="auto"/>
                        <w:bottom w:val="none" w:sz="0" w:space="0" w:color="auto"/>
                        <w:right w:val="none" w:sz="0" w:space="0" w:color="auto"/>
                      </w:divBdr>
                    </w:div>
                    <w:div w:id="1295134595">
                      <w:marLeft w:val="0"/>
                      <w:marRight w:val="0"/>
                      <w:marTop w:val="0"/>
                      <w:marBottom w:val="0"/>
                      <w:divBdr>
                        <w:top w:val="none" w:sz="0" w:space="0" w:color="auto"/>
                        <w:left w:val="none" w:sz="0" w:space="0" w:color="auto"/>
                        <w:bottom w:val="none" w:sz="0" w:space="0" w:color="auto"/>
                        <w:right w:val="none" w:sz="0" w:space="0" w:color="auto"/>
                      </w:divBdr>
                    </w:div>
                    <w:div w:id="2119593176">
                      <w:marLeft w:val="0"/>
                      <w:marRight w:val="0"/>
                      <w:marTop w:val="0"/>
                      <w:marBottom w:val="0"/>
                      <w:divBdr>
                        <w:top w:val="none" w:sz="0" w:space="0" w:color="auto"/>
                        <w:left w:val="none" w:sz="0" w:space="0" w:color="auto"/>
                        <w:bottom w:val="none" w:sz="0" w:space="0" w:color="auto"/>
                        <w:right w:val="none" w:sz="0" w:space="0" w:color="auto"/>
                      </w:divBdr>
                    </w:div>
                  </w:divsChild>
                </w:div>
                <w:div w:id="732436357">
                  <w:marLeft w:val="0"/>
                  <w:marRight w:val="0"/>
                  <w:marTop w:val="0"/>
                  <w:marBottom w:val="0"/>
                  <w:divBdr>
                    <w:top w:val="none" w:sz="0" w:space="0" w:color="auto"/>
                    <w:left w:val="none" w:sz="0" w:space="0" w:color="auto"/>
                    <w:bottom w:val="none" w:sz="0" w:space="0" w:color="auto"/>
                    <w:right w:val="none" w:sz="0" w:space="0" w:color="auto"/>
                  </w:divBdr>
                  <w:divsChild>
                    <w:div w:id="161554385">
                      <w:marLeft w:val="0"/>
                      <w:marRight w:val="0"/>
                      <w:marTop w:val="0"/>
                      <w:marBottom w:val="0"/>
                      <w:divBdr>
                        <w:top w:val="none" w:sz="0" w:space="0" w:color="auto"/>
                        <w:left w:val="none" w:sz="0" w:space="0" w:color="auto"/>
                        <w:bottom w:val="none" w:sz="0" w:space="0" w:color="auto"/>
                        <w:right w:val="none" w:sz="0" w:space="0" w:color="auto"/>
                      </w:divBdr>
                    </w:div>
                    <w:div w:id="1244298863">
                      <w:marLeft w:val="0"/>
                      <w:marRight w:val="0"/>
                      <w:marTop w:val="0"/>
                      <w:marBottom w:val="0"/>
                      <w:divBdr>
                        <w:top w:val="none" w:sz="0" w:space="0" w:color="auto"/>
                        <w:left w:val="none" w:sz="0" w:space="0" w:color="auto"/>
                        <w:bottom w:val="none" w:sz="0" w:space="0" w:color="auto"/>
                        <w:right w:val="none" w:sz="0" w:space="0" w:color="auto"/>
                      </w:divBdr>
                    </w:div>
                    <w:div w:id="1357081580">
                      <w:marLeft w:val="0"/>
                      <w:marRight w:val="0"/>
                      <w:marTop w:val="0"/>
                      <w:marBottom w:val="0"/>
                      <w:divBdr>
                        <w:top w:val="none" w:sz="0" w:space="0" w:color="auto"/>
                        <w:left w:val="none" w:sz="0" w:space="0" w:color="auto"/>
                        <w:bottom w:val="none" w:sz="0" w:space="0" w:color="auto"/>
                        <w:right w:val="none" w:sz="0" w:space="0" w:color="auto"/>
                      </w:divBdr>
                    </w:div>
                    <w:div w:id="2005817299">
                      <w:marLeft w:val="0"/>
                      <w:marRight w:val="0"/>
                      <w:marTop w:val="0"/>
                      <w:marBottom w:val="0"/>
                      <w:divBdr>
                        <w:top w:val="none" w:sz="0" w:space="0" w:color="auto"/>
                        <w:left w:val="none" w:sz="0" w:space="0" w:color="auto"/>
                        <w:bottom w:val="none" w:sz="0" w:space="0" w:color="auto"/>
                        <w:right w:val="none" w:sz="0" w:space="0" w:color="auto"/>
                      </w:divBdr>
                    </w:div>
                  </w:divsChild>
                </w:div>
                <w:div w:id="745345928">
                  <w:marLeft w:val="0"/>
                  <w:marRight w:val="0"/>
                  <w:marTop w:val="0"/>
                  <w:marBottom w:val="0"/>
                  <w:divBdr>
                    <w:top w:val="none" w:sz="0" w:space="0" w:color="auto"/>
                    <w:left w:val="none" w:sz="0" w:space="0" w:color="auto"/>
                    <w:bottom w:val="none" w:sz="0" w:space="0" w:color="auto"/>
                    <w:right w:val="none" w:sz="0" w:space="0" w:color="auto"/>
                  </w:divBdr>
                  <w:divsChild>
                    <w:div w:id="167673109">
                      <w:marLeft w:val="0"/>
                      <w:marRight w:val="0"/>
                      <w:marTop w:val="0"/>
                      <w:marBottom w:val="0"/>
                      <w:divBdr>
                        <w:top w:val="none" w:sz="0" w:space="0" w:color="auto"/>
                        <w:left w:val="none" w:sz="0" w:space="0" w:color="auto"/>
                        <w:bottom w:val="none" w:sz="0" w:space="0" w:color="auto"/>
                        <w:right w:val="none" w:sz="0" w:space="0" w:color="auto"/>
                      </w:divBdr>
                    </w:div>
                    <w:div w:id="309409907">
                      <w:marLeft w:val="0"/>
                      <w:marRight w:val="0"/>
                      <w:marTop w:val="0"/>
                      <w:marBottom w:val="0"/>
                      <w:divBdr>
                        <w:top w:val="none" w:sz="0" w:space="0" w:color="auto"/>
                        <w:left w:val="none" w:sz="0" w:space="0" w:color="auto"/>
                        <w:bottom w:val="none" w:sz="0" w:space="0" w:color="auto"/>
                        <w:right w:val="none" w:sz="0" w:space="0" w:color="auto"/>
                      </w:divBdr>
                    </w:div>
                    <w:div w:id="1005132684">
                      <w:marLeft w:val="0"/>
                      <w:marRight w:val="0"/>
                      <w:marTop w:val="0"/>
                      <w:marBottom w:val="0"/>
                      <w:divBdr>
                        <w:top w:val="none" w:sz="0" w:space="0" w:color="auto"/>
                        <w:left w:val="none" w:sz="0" w:space="0" w:color="auto"/>
                        <w:bottom w:val="none" w:sz="0" w:space="0" w:color="auto"/>
                        <w:right w:val="none" w:sz="0" w:space="0" w:color="auto"/>
                      </w:divBdr>
                    </w:div>
                    <w:div w:id="1697191534">
                      <w:marLeft w:val="0"/>
                      <w:marRight w:val="0"/>
                      <w:marTop w:val="0"/>
                      <w:marBottom w:val="0"/>
                      <w:divBdr>
                        <w:top w:val="none" w:sz="0" w:space="0" w:color="auto"/>
                        <w:left w:val="none" w:sz="0" w:space="0" w:color="auto"/>
                        <w:bottom w:val="none" w:sz="0" w:space="0" w:color="auto"/>
                        <w:right w:val="none" w:sz="0" w:space="0" w:color="auto"/>
                      </w:divBdr>
                    </w:div>
                  </w:divsChild>
                </w:div>
                <w:div w:id="748190396">
                  <w:marLeft w:val="0"/>
                  <w:marRight w:val="0"/>
                  <w:marTop w:val="0"/>
                  <w:marBottom w:val="0"/>
                  <w:divBdr>
                    <w:top w:val="none" w:sz="0" w:space="0" w:color="auto"/>
                    <w:left w:val="none" w:sz="0" w:space="0" w:color="auto"/>
                    <w:bottom w:val="none" w:sz="0" w:space="0" w:color="auto"/>
                    <w:right w:val="none" w:sz="0" w:space="0" w:color="auto"/>
                  </w:divBdr>
                  <w:divsChild>
                    <w:div w:id="1386568785">
                      <w:marLeft w:val="0"/>
                      <w:marRight w:val="0"/>
                      <w:marTop w:val="0"/>
                      <w:marBottom w:val="0"/>
                      <w:divBdr>
                        <w:top w:val="none" w:sz="0" w:space="0" w:color="auto"/>
                        <w:left w:val="none" w:sz="0" w:space="0" w:color="auto"/>
                        <w:bottom w:val="none" w:sz="0" w:space="0" w:color="auto"/>
                        <w:right w:val="none" w:sz="0" w:space="0" w:color="auto"/>
                      </w:divBdr>
                    </w:div>
                  </w:divsChild>
                </w:div>
                <w:div w:id="756051333">
                  <w:marLeft w:val="0"/>
                  <w:marRight w:val="0"/>
                  <w:marTop w:val="0"/>
                  <w:marBottom w:val="0"/>
                  <w:divBdr>
                    <w:top w:val="none" w:sz="0" w:space="0" w:color="auto"/>
                    <w:left w:val="none" w:sz="0" w:space="0" w:color="auto"/>
                    <w:bottom w:val="none" w:sz="0" w:space="0" w:color="auto"/>
                    <w:right w:val="none" w:sz="0" w:space="0" w:color="auto"/>
                  </w:divBdr>
                  <w:divsChild>
                    <w:div w:id="999770348">
                      <w:marLeft w:val="0"/>
                      <w:marRight w:val="0"/>
                      <w:marTop w:val="0"/>
                      <w:marBottom w:val="0"/>
                      <w:divBdr>
                        <w:top w:val="none" w:sz="0" w:space="0" w:color="auto"/>
                        <w:left w:val="none" w:sz="0" w:space="0" w:color="auto"/>
                        <w:bottom w:val="none" w:sz="0" w:space="0" w:color="auto"/>
                        <w:right w:val="none" w:sz="0" w:space="0" w:color="auto"/>
                      </w:divBdr>
                    </w:div>
                  </w:divsChild>
                </w:div>
                <w:div w:id="756752923">
                  <w:marLeft w:val="0"/>
                  <w:marRight w:val="0"/>
                  <w:marTop w:val="0"/>
                  <w:marBottom w:val="0"/>
                  <w:divBdr>
                    <w:top w:val="none" w:sz="0" w:space="0" w:color="auto"/>
                    <w:left w:val="none" w:sz="0" w:space="0" w:color="auto"/>
                    <w:bottom w:val="none" w:sz="0" w:space="0" w:color="auto"/>
                    <w:right w:val="none" w:sz="0" w:space="0" w:color="auto"/>
                  </w:divBdr>
                  <w:divsChild>
                    <w:div w:id="1249733801">
                      <w:marLeft w:val="0"/>
                      <w:marRight w:val="0"/>
                      <w:marTop w:val="0"/>
                      <w:marBottom w:val="0"/>
                      <w:divBdr>
                        <w:top w:val="none" w:sz="0" w:space="0" w:color="auto"/>
                        <w:left w:val="none" w:sz="0" w:space="0" w:color="auto"/>
                        <w:bottom w:val="none" w:sz="0" w:space="0" w:color="auto"/>
                        <w:right w:val="none" w:sz="0" w:space="0" w:color="auto"/>
                      </w:divBdr>
                    </w:div>
                  </w:divsChild>
                </w:div>
                <w:div w:id="761683997">
                  <w:marLeft w:val="0"/>
                  <w:marRight w:val="0"/>
                  <w:marTop w:val="0"/>
                  <w:marBottom w:val="0"/>
                  <w:divBdr>
                    <w:top w:val="none" w:sz="0" w:space="0" w:color="auto"/>
                    <w:left w:val="none" w:sz="0" w:space="0" w:color="auto"/>
                    <w:bottom w:val="none" w:sz="0" w:space="0" w:color="auto"/>
                    <w:right w:val="none" w:sz="0" w:space="0" w:color="auto"/>
                  </w:divBdr>
                  <w:divsChild>
                    <w:div w:id="1654679053">
                      <w:marLeft w:val="0"/>
                      <w:marRight w:val="0"/>
                      <w:marTop w:val="0"/>
                      <w:marBottom w:val="0"/>
                      <w:divBdr>
                        <w:top w:val="none" w:sz="0" w:space="0" w:color="auto"/>
                        <w:left w:val="none" w:sz="0" w:space="0" w:color="auto"/>
                        <w:bottom w:val="none" w:sz="0" w:space="0" w:color="auto"/>
                        <w:right w:val="none" w:sz="0" w:space="0" w:color="auto"/>
                      </w:divBdr>
                    </w:div>
                  </w:divsChild>
                </w:div>
                <w:div w:id="763377210">
                  <w:marLeft w:val="0"/>
                  <w:marRight w:val="0"/>
                  <w:marTop w:val="0"/>
                  <w:marBottom w:val="0"/>
                  <w:divBdr>
                    <w:top w:val="none" w:sz="0" w:space="0" w:color="auto"/>
                    <w:left w:val="none" w:sz="0" w:space="0" w:color="auto"/>
                    <w:bottom w:val="none" w:sz="0" w:space="0" w:color="auto"/>
                    <w:right w:val="none" w:sz="0" w:space="0" w:color="auto"/>
                  </w:divBdr>
                  <w:divsChild>
                    <w:div w:id="492381584">
                      <w:marLeft w:val="0"/>
                      <w:marRight w:val="0"/>
                      <w:marTop w:val="0"/>
                      <w:marBottom w:val="0"/>
                      <w:divBdr>
                        <w:top w:val="none" w:sz="0" w:space="0" w:color="auto"/>
                        <w:left w:val="none" w:sz="0" w:space="0" w:color="auto"/>
                        <w:bottom w:val="none" w:sz="0" w:space="0" w:color="auto"/>
                        <w:right w:val="none" w:sz="0" w:space="0" w:color="auto"/>
                      </w:divBdr>
                    </w:div>
                    <w:div w:id="627397759">
                      <w:marLeft w:val="0"/>
                      <w:marRight w:val="0"/>
                      <w:marTop w:val="0"/>
                      <w:marBottom w:val="0"/>
                      <w:divBdr>
                        <w:top w:val="none" w:sz="0" w:space="0" w:color="auto"/>
                        <w:left w:val="none" w:sz="0" w:space="0" w:color="auto"/>
                        <w:bottom w:val="none" w:sz="0" w:space="0" w:color="auto"/>
                        <w:right w:val="none" w:sz="0" w:space="0" w:color="auto"/>
                      </w:divBdr>
                    </w:div>
                    <w:div w:id="790827911">
                      <w:marLeft w:val="0"/>
                      <w:marRight w:val="0"/>
                      <w:marTop w:val="0"/>
                      <w:marBottom w:val="0"/>
                      <w:divBdr>
                        <w:top w:val="none" w:sz="0" w:space="0" w:color="auto"/>
                        <w:left w:val="none" w:sz="0" w:space="0" w:color="auto"/>
                        <w:bottom w:val="none" w:sz="0" w:space="0" w:color="auto"/>
                        <w:right w:val="none" w:sz="0" w:space="0" w:color="auto"/>
                      </w:divBdr>
                    </w:div>
                    <w:div w:id="1361928957">
                      <w:marLeft w:val="0"/>
                      <w:marRight w:val="0"/>
                      <w:marTop w:val="0"/>
                      <w:marBottom w:val="0"/>
                      <w:divBdr>
                        <w:top w:val="none" w:sz="0" w:space="0" w:color="auto"/>
                        <w:left w:val="none" w:sz="0" w:space="0" w:color="auto"/>
                        <w:bottom w:val="none" w:sz="0" w:space="0" w:color="auto"/>
                        <w:right w:val="none" w:sz="0" w:space="0" w:color="auto"/>
                      </w:divBdr>
                    </w:div>
                  </w:divsChild>
                </w:div>
                <w:div w:id="768046451">
                  <w:marLeft w:val="0"/>
                  <w:marRight w:val="0"/>
                  <w:marTop w:val="0"/>
                  <w:marBottom w:val="0"/>
                  <w:divBdr>
                    <w:top w:val="none" w:sz="0" w:space="0" w:color="auto"/>
                    <w:left w:val="none" w:sz="0" w:space="0" w:color="auto"/>
                    <w:bottom w:val="none" w:sz="0" w:space="0" w:color="auto"/>
                    <w:right w:val="none" w:sz="0" w:space="0" w:color="auto"/>
                  </w:divBdr>
                  <w:divsChild>
                    <w:div w:id="494609755">
                      <w:marLeft w:val="0"/>
                      <w:marRight w:val="0"/>
                      <w:marTop w:val="0"/>
                      <w:marBottom w:val="0"/>
                      <w:divBdr>
                        <w:top w:val="none" w:sz="0" w:space="0" w:color="auto"/>
                        <w:left w:val="none" w:sz="0" w:space="0" w:color="auto"/>
                        <w:bottom w:val="none" w:sz="0" w:space="0" w:color="auto"/>
                        <w:right w:val="none" w:sz="0" w:space="0" w:color="auto"/>
                      </w:divBdr>
                    </w:div>
                    <w:div w:id="672487965">
                      <w:marLeft w:val="0"/>
                      <w:marRight w:val="0"/>
                      <w:marTop w:val="0"/>
                      <w:marBottom w:val="0"/>
                      <w:divBdr>
                        <w:top w:val="none" w:sz="0" w:space="0" w:color="auto"/>
                        <w:left w:val="none" w:sz="0" w:space="0" w:color="auto"/>
                        <w:bottom w:val="none" w:sz="0" w:space="0" w:color="auto"/>
                        <w:right w:val="none" w:sz="0" w:space="0" w:color="auto"/>
                      </w:divBdr>
                    </w:div>
                    <w:div w:id="1176921206">
                      <w:marLeft w:val="0"/>
                      <w:marRight w:val="0"/>
                      <w:marTop w:val="0"/>
                      <w:marBottom w:val="0"/>
                      <w:divBdr>
                        <w:top w:val="none" w:sz="0" w:space="0" w:color="auto"/>
                        <w:left w:val="none" w:sz="0" w:space="0" w:color="auto"/>
                        <w:bottom w:val="none" w:sz="0" w:space="0" w:color="auto"/>
                        <w:right w:val="none" w:sz="0" w:space="0" w:color="auto"/>
                      </w:divBdr>
                    </w:div>
                    <w:div w:id="2069910676">
                      <w:marLeft w:val="0"/>
                      <w:marRight w:val="0"/>
                      <w:marTop w:val="0"/>
                      <w:marBottom w:val="0"/>
                      <w:divBdr>
                        <w:top w:val="none" w:sz="0" w:space="0" w:color="auto"/>
                        <w:left w:val="none" w:sz="0" w:space="0" w:color="auto"/>
                        <w:bottom w:val="none" w:sz="0" w:space="0" w:color="auto"/>
                        <w:right w:val="none" w:sz="0" w:space="0" w:color="auto"/>
                      </w:divBdr>
                    </w:div>
                  </w:divsChild>
                </w:div>
                <w:div w:id="769935924">
                  <w:marLeft w:val="0"/>
                  <w:marRight w:val="0"/>
                  <w:marTop w:val="0"/>
                  <w:marBottom w:val="0"/>
                  <w:divBdr>
                    <w:top w:val="none" w:sz="0" w:space="0" w:color="auto"/>
                    <w:left w:val="none" w:sz="0" w:space="0" w:color="auto"/>
                    <w:bottom w:val="none" w:sz="0" w:space="0" w:color="auto"/>
                    <w:right w:val="none" w:sz="0" w:space="0" w:color="auto"/>
                  </w:divBdr>
                  <w:divsChild>
                    <w:div w:id="1069497576">
                      <w:marLeft w:val="0"/>
                      <w:marRight w:val="0"/>
                      <w:marTop w:val="0"/>
                      <w:marBottom w:val="0"/>
                      <w:divBdr>
                        <w:top w:val="none" w:sz="0" w:space="0" w:color="auto"/>
                        <w:left w:val="none" w:sz="0" w:space="0" w:color="auto"/>
                        <w:bottom w:val="none" w:sz="0" w:space="0" w:color="auto"/>
                        <w:right w:val="none" w:sz="0" w:space="0" w:color="auto"/>
                      </w:divBdr>
                    </w:div>
                  </w:divsChild>
                </w:div>
                <w:div w:id="771439418">
                  <w:marLeft w:val="0"/>
                  <w:marRight w:val="0"/>
                  <w:marTop w:val="0"/>
                  <w:marBottom w:val="0"/>
                  <w:divBdr>
                    <w:top w:val="none" w:sz="0" w:space="0" w:color="auto"/>
                    <w:left w:val="none" w:sz="0" w:space="0" w:color="auto"/>
                    <w:bottom w:val="none" w:sz="0" w:space="0" w:color="auto"/>
                    <w:right w:val="none" w:sz="0" w:space="0" w:color="auto"/>
                  </w:divBdr>
                  <w:divsChild>
                    <w:div w:id="1271012352">
                      <w:marLeft w:val="0"/>
                      <w:marRight w:val="0"/>
                      <w:marTop w:val="0"/>
                      <w:marBottom w:val="0"/>
                      <w:divBdr>
                        <w:top w:val="none" w:sz="0" w:space="0" w:color="auto"/>
                        <w:left w:val="none" w:sz="0" w:space="0" w:color="auto"/>
                        <w:bottom w:val="none" w:sz="0" w:space="0" w:color="auto"/>
                        <w:right w:val="none" w:sz="0" w:space="0" w:color="auto"/>
                      </w:divBdr>
                    </w:div>
                  </w:divsChild>
                </w:div>
                <w:div w:id="772439274">
                  <w:marLeft w:val="0"/>
                  <w:marRight w:val="0"/>
                  <w:marTop w:val="0"/>
                  <w:marBottom w:val="0"/>
                  <w:divBdr>
                    <w:top w:val="none" w:sz="0" w:space="0" w:color="auto"/>
                    <w:left w:val="none" w:sz="0" w:space="0" w:color="auto"/>
                    <w:bottom w:val="none" w:sz="0" w:space="0" w:color="auto"/>
                    <w:right w:val="none" w:sz="0" w:space="0" w:color="auto"/>
                  </w:divBdr>
                  <w:divsChild>
                    <w:div w:id="202444962">
                      <w:marLeft w:val="0"/>
                      <w:marRight w:val="0"/>
                      <w:marTop w:val="0"/>
                      <w:marBottom w:val="0"/>
                      <w:divBdr>
                        <w:top w:val="none" w:sz="0" w:space="0" w:color="auto"/>
                        <w:left w:val="none" w:sz="0" w:space="0" w:color="auto"/>
                        <w:bottom w:val="none" w:sz="0" w:space="0" w:color="auto"/>
                        <w:right w:val="none" w:sz="0" w:space="0" w:color="auto"/>
                      </w:divBdr>
                    </w:div>
                    <w:div w:id="712313553">
                      <w:marLeft w:val="0"/>
                      <w:marRight w:val="0"/>
                      <w:marTop w:val="0"/>
                      <w:marBottom w:val="0"/>
                      <w:divBdr>
                        <w:top w:val="none" w:sz="0" w:space="0" w:color="auto"/>
                        <w:left w:val="none" w:sz="0" w:space="0" w:color="auto"/>
                        <w:bottom w:val="none" w:sz="0" w:space="0" w:color="auto"/>
                        <w:right w:val="none" w:sz="0" w:space="0" w:color="auto"/>
                      </w:divBdr>
                    </w:div>
                    <w:div w:id="757558341">
                      <w:marLeft w:val="0"/>
                      <w:marRight w:val="0"/>
                      <w:marTop w:val="0"/>
                      <w:marBottom w:val="0"/>
                      <w:divBdr>
                        <w:top w:val="none" w:sz="0" w:space="0" w:color="auto"/>
                        <w:left w:val="none" w:sz="0" w:space="0" w:color="auto"/>
                        <w:bottom w:val="none" w:sz="0" w:space="0" w:color="auto"/>
                        <w:right w:val="none" w:sz="0" w:space="0" w:color="auto"/>
                      </w:divBdr>
                    </w:div>
                    <w:div w:id="1244218828">
                      <w:marLeft w:val="0"/>
                      <w:marRight w:val="0"/>
                      <w:marTop w:val="0"/>
                      <w:marBottom w:val="0"/>
                      <w:divBdr>
                        <w:top w:val="none" w:sz="0" w:space="0" w:color="auto"/>
                        <w:left w:val="none" w:sz="0" w:space="0" w:color="auto"/>
                        <w:bottom w:val="none" w:sz="0" w:space="0" w:color="auto"/>
                        <w:right w:val="none" w:sz="0" w:space="0" w:color="auto"/>
                      </w:divBdr>
                    </w:div>
                  </w:divsChild>
                </w:div>
                <w:div w:id="780075530">
                  <w:marLeft w:val="0"/>
                  <w:marRight w:val="0"/>
                  <w:marTop w:val="0"/>
                  <w:marBottom w:val="0"/>
                  <w:divBdr>
                    <w:top w:val="none" w:sz="0" w:space="0" w:color="auto"/>
                    <w:left w:val="none" w:sz="0" w:space="0" w:color="auto"/>
                    <w:bottom w:val="none" w:sz="0" w:space="0" w:color="auto"/>
                    <w:right w:val="none" w:sz="0" w:space="0" w:color="auto"/>
                  </w:divBdr>
                  <w:divsChild>
                    <w:div w:id="595283973">
                      <w:marLeft w:val="0"/>
                      <w:marRight w:val="0"/>
                      <w:marTop w:val="0"/>
                      <w:marBottom w:val="0"/>
                      <w:divBdr>
                        <w:top w:val="none" w:sz="0" w:space="0" w:color="auto"/>
                        <w:left w:val="none" w:sz="0" w:space="0" w:color="auto"/>
                        <w:bottom w:val="none" w:sz="0" w:space="0" w:color="auto"/>
                        <w:right w:val="none" w:sz="0" w:space="0" w:color="auto"/>
                      </w:divBdr>
                    </w:div>
                    <w:div w:id="1424301153">
                      <w:marLeft w:val="0"/>
                      <w:marRight w:val="0"/>
                      <w:marTop w:val="0"/>
                      <w:marBottom w:val="0"/>
                      <w:divBdr>
                        <w:top w:val="none" w:sz="0" w:space="0" w:color="auto"/>
                        <w:left w:val="none" w:sz="0" w:space="0" w:color="auto"/>
                        <w:bottom w:val="none" w:sz="0" w:space="0" w:color="auto"/>
                        <w:right w:val="none" w:sz="0" w:space="0" w:color="auto"/>
                      </w:divBdr>
                    </w:div>
                    <w:div w:id="1463234234">
                      <w:marLeft w:val="0"/>
                      <w:marRight w:val="0"/>
                      <w:marTop w:val="0"/>
                      <w:marBottom w:val="0"/>
                      <w:divBdr>
                        <w:top w:val="none" w:sz="0" w:space="0" w:color="auto"/>
                        <w:left w:val="none" w:sz="0" w:space="0" w:color="auto"/>
                        <w:bottom w:val="none" w:sz="0" w:space="0" w:color="auto"/>
                        <w:right w:val="none" w:sz="0" w:space="0" w:color="auto"/>
                      </w:divBdr>
                    </w:div>
                    <w:div w:id="1663192214">
                      <w:marLeft w:val="0"/>
                      <w:marRight w:val="0"/>
                      <w:marTop w:val="0"/>
                      <w:marBottom w:val="0"/>
                      <w:divBdr>
                        <w:top w:val="none" w:sz="0" w:space="0" w:color="auto"/>
                        <w:left w:val="none" w:sz="0" w:space="0" w:color="auto"/>
                        <w:bottom w:val="none" w:sz="0" w:space="0" w:color="auto"/>
                        <w:right w:val="none" w:sz="0" w:space="0" w:color="auto"/>
                      </w:divBdr>
                    </w:div>
                  </w:divsChild>
                </w:div>
                <w:div w:id="783115259">
                  <w:marLeft w:val="0"/>
                  <w:marRight w:val="0"/>
                  <w:marTop w:val="0"/>
                  <w:marBottom w:val="0"/>
                  <w:divBdr>
                    <w:top w:val="none" w:sz="0" w:space="0" w:color="auto"/>
                    <w:left w:val="none" w:sz="0" w:space="0" w:color="auto"/>
                    <w:bottom w:val="none" w:sz="0" w:space="0" w:color="auto"/>
                    <w:right w:val="none" w:sz="0" w:space="0" w:color="auto"/>
                  </w:divBdr>
                  <w:divsChild>
                    <w:div w:id="1027561995">
                      <w:marLeft w:val="0"/>
                      <w:marRight w:val="0"/>
                      <w:marTop w:val="0"/>
                      <w:marBottom w:val="0"/>
                      <w:divBdr>
                        <w:top w:val="none" w:sz="0" w:space="0" w:color="auto"/>
                        <w:left w:val="none" w:sz="0" w:space="0" w:color="auto"/>
                        <w:bottom w:val="none" w:sz="0" w:space="0" w:color="auto"/>
                        <w:right w:val="none" w:sz="0" w:space="0" w:color="auto"/>
                      </w:divBdr>
                    </w:div>
                    <w:div w:id="1032267340">
                      <w:marLeft w:val="0"/>
                      <w:marRight w:val="0"/>
                      <w:marTop w:val="0"/>
                      <w:marBottom w:val="0"/>
                      <w:divBdr>
                        <w:top w:val="none" w:sz="0" w:space="0" w:color="auto"/>
                        <w:left w:val="none" w:sz="0" w:space="0" w:color="auto"/>
                        <w:bottom w:val="none" w:sz="0" w:space="0" w:color="auto"/>
                        <w:right w:val="none" w:sz="0" w:space="0" w:color="auto"/>
                      </w:divBdr>
                    </w:div>
                    <w:div w:id="1091700905">
                      <w:marLeft w:val="0"/>
                      <w:marRight w:val="0"/>
                      <w:marTop w:val="0"/>
                      <w:marBottom w:val="0"/>
                      <w:divBdr>
                        <w:top w:val="none" w:sz="0" w:space="0" w:color="auto"/>
                        <w:left w:val="none" w:sz="0" w:space="0" w:color="auto"/>
                        <w:bottom w:val="none" w:sz="0" w:space="0" w:color="auto"/>
                        <w:right w:val="none" w:sz="0" w:space="0" w:color="auto"/>
                      </w:divBdr>
                    </w:div>
                    <w:div w:id="1991865383">
                      <w:marLeft w:val="0"/>
                      <w:marRight w:val="0"/>
                      <w:marTop w:val="0"/>
                      <w:marBottom w:val="0"/>
                      <w:divBdr>
                        <w:top w:val="none" w:sz="0" w:space="0" w:color="auto"/>
                        <w:left w:val="none" w:sz="0" w:space="0" w:color="auto"/>
                        <w:bottom w:val="none" w:sz="0" w:space="0" w:color="auto"/>
                        <w:right w:val="none" w:sz="0" w:space="0" w:color="auto"/>
                      </w:divBdr>
                    </w:div>
                  </w:divsChild>
                </w:div>
                <w:div w:id="785003464">
                  <w:marLeft w:val="0"/>
                  <w:marRight w:val="0"/>
                  <w:marTop w:val="0"/>
                  <w:marBottom w:val="0"/>
                  <w:divBdr>
                    <w:top w:val="none" w:sz="0" w:space="0" w:color="auto"/>
                    <w:left w:val="none" w:sz="0" w:space="0" w:color="auto"/>
                    <w:bottom w:val="none" w:sz="0" w:space="0" w:color="auto"/>
                    <w:right w:val="none" w:sz="0" w:space="0" w:color="auto"/>
                  </w:divBdr>
                  <w:divsChild>
                    <w:div w:id="454105758">
                      <w:marLeft w:val="0"/>
                      <w:marRight w:val="0"/>
                      <w:marTop w:val="0"/>
                      <w:marBottom w:val="0"/>
                      <w:divBdr>
                        <w:top w:val="none" w:sz="0" w:space="0" w:color="auto"/>
                        <w:left w:val="none" w:sz="0" w:space="0" w:color="auto"/>
                        <w:bottom w:val="none" w:sz="0" w:space="0" w:color="auto"/>
                        <w:right w:val="none" w:sz="0" w:space="0" w:color="auto"/>
                      </w:divBdr>
                    </w:div>
                  </w:divsChild>
                </w:div>
                <w:div w:id="785582101">
                  <w:marLeft w:val="0"/>
                  <w:marRight w:val="0"/>
                  <w:marTop w:val="0"/>
                  <w:marBottom w:val="0"/>
                  <w:divBdr>
                    <w:top w:val="none" w:sz="0" w:space="0" w:color="auto"/>
                    <w:left w:val="none" w:sz="0" w:space="0" w:color="auto"/>
                    <w:bottom w:val="none" w:sz="0" w:space="0" w:color="auto"/>
                    <w:right w:val="none" w:sz="0" w:space="0" w:color="auto"/>
                  </w:divBdr>
                  <w:divsChild>
                    <w:div w:id="774058299">
                      <w:marLeft w:val="0"/>
                      <w:marRight w:val="0"/>
                      <w:marTop w:val="0"/>
                      <w:marBottom w:val="0"/>
                      <w:divBdr>
                        <w:top w:val="none" w:sz="0" w:space="0" w:color="auto"/>
                        <w:left w:val="none" w:sz="0" w:space="0" w:color="auto"/>
                        <w:bottom w:val="none" w:sz="0" w:space="0" w:color="auto"/>
                        <w:right w:val="none" w:sz="0" w:space="0" w:color="auto"/>
                      </w:divBdr>
                    </w:div>
                  </w:divsChild>
                </w:div>
                <w:div w:id="785582888">
                  <w:marLeft w:val="0"/>
                  <w:marRight w:val="0"/>
                  <w:marTop w:val="0"/>
                  <w:marBottom w:val="0"/>
                  <w:divBdr>
                    <w:top w:val="none" w:sz="0" w:space="0" w:color="auto"/>
                    <w:left w:val="none" w:sz="0" w:space="0" w:color="auto"/>
                    <w:bottom w:val="none" w:sz="0" w:space="0" w:color="auto"/>
                    <w:right w:val="none" w:sz="0" w:space="0" w:color="auto"/>
                  </w:divBdr>
                  <w:divsChild>
                    <w:div w:id="283119210">
                      <w:marLeft w:val="0"/>
                      <w:marRight w:val="0"/>
                      <w:marTop w:val="0"/>
                      <w:marBottom w:val="0"/>
                      <w:divBdr>
                        <w:top w:val="none" w:sz="0" w:space="0" w:color="auto"/>
                        <w:left w:val="none" w:sz="0" w:space="0" w:color="auto"/>
                        <w:bottom w:val="none" w:sz="0" w:space="0" w:color="auto"/>
                        <w:right w:val="none" w:sz="0" w:space="0" w:color="auto"/>
                      </w:divBdr>
                    </w:div>
                    <w:div w:id="816411336">
                      <w:marLeft w:val="0"/>
                      <w:marRight w:val="0"/>
                      <w:marTop w:val="0"/>
                      <w:marBottom w:val="0"/>
                      <w:divBdr>
                        <w:top w:val="none" w:sz="0" w:space="0" w:color="auto"/>
                        <w:left w:val="none" w:sz="0" w:space="0" w:color="auto"/>
                        <w:bottom w:val="none" w:sz="0" w:space="0" w:color="auto"/>
                        <w:right w:val="none" w:sz="0" w:space="0" w:color="auto"/>
                      </w:divBdr>
                    </w:div>
                    <w:div w:id="1018775421">
                      <w:marLeft w:val="0"/>
                      <w:marRight w:val="0"/>
                      <w:marTop w:val="0"/>
                      <w:marBottom w:val="0"/>
                      <w:divBdr>
                        <w:top w:val="none" w:sz="0" w:space="0" w:color="auto"/>
                        <w:left w:val="none" w:sz="0" w:space="0" w:color="auto"/>
                        <w:bottom w:val="none" w:sz="0" w:space="0" w:color="auto"/>
                        <w:right w:val="none" w:sz="0" w:space="0" w:color="auto"/>
                      </w:divBdr>
                    </w:div>
                    <w:div w:id="1973292194">
                      <w:marLeft w:val="0"/>
                      <w:marRight w:val="0"/>
                      <w:marTop w:val="0"/>
                      <w:marBottom w:val="0"/>
                      <w:divBdr>
                        <w:top w:val="none" w:sz="0" w:space="0" w:color="auto"/>
                        <w:left w:val="none" w:sz="0" w:space="0" w:color="auto"/>
                        <w:bottom w:val="none" w:sz="0" w:space="0" w:color="auto"/>
                        <w:right w:val="none" w:sz="0" w:space="0" w:color="auto"/>
                      </w:divBdr>
                    </w:div>
                  </w:divsChild>
                </w:div>
                <w:div w:id="794254797">
                  <w:marLeft w:val="0"/>
                  <w:marRight w:val="0"/>
                  <w:marTop w:val="0"/>
                  <w:marBottom w:val="0"/>
                  <w:divBdr>
                    <w:top w:val="none" w:sz="0" w:space="0" w:color="auto"/>
                    <w:left w:val="none" w:sz="0" w:space="0" w:color="auto"/>
                    <w:bottom w:val="none" w:sz="0" w:space="0" w:color="auto"/>
                    <w:right w:val="none" w:sz="0" w:space="0" w:color="auto"/>
                  </w:divBdr>
                  <w:divsChild>
                    <w:div w:id="239409795">
                      <w:marLeft w:val="0"/>
                      <w:marRight w:val="0"/>
                      <w:marTop w:val="0"/>
                      <w:marBottom w:val="0"/>
                      <w:divBdr>
                        <w:top w:val="none" w:sz="0" w:space="0" w:color="auto"/>
                        <w:left w:val="none" w:sz="0" w:space="0" w:color="auto"/>
                        <w:bottom w:val="none" w:sz="0" w:space="0" w:color="auto"/>
                        <w:right w:val="none" w:sz="0" w:space="0" w:color="auto"/>
                      </w:divBdr>
                    </w:div>
                  </w:divsChild>
                </w:div>
                <w:div w:id="797263890">
                  <w:marLeft w:val="0"/>
                  <w:marRight w:val="0"/>
                  <w:marTop w:val="0"/>
                  <w:marBottom w:val="0"/>
                  <w:divBdr>
                    <w:top w:val="none" w:sz="0" w:space="0" w:color="auto"/>
                    <w:left w:val="none" w:sz="0" w:space="0" w:color="auto"/>
                    <w:bottom w:val="none" w:sz="0" w:space="0" w:color="auto"/>
                    <w:right w:val="none" w:sz="0" w:space="0" w:color="auto"/>
                  </w:divBdr>
                  <w:divsChild>
                    <w:div w:id="1163201234">
                      <w:marLeft w:val="0"/>
                      <w:marRight w:val="0"/>
                      <w:marTop w:val="0"/>
                      <w:marBottom w:val="0"/>
                      <w:divBdr>
                        <w:top w:val="none" w:sz="0" w:space="0" w:color="auto"/>
                        <w:left w:val="none" w:sz="0" w:space="0" w:color="auto"/>
                        <w:bottom w:val="none" w:sz="0" w:space="0" w:color="auto"/>
                        <w:right w:val="none" w:sz="0" w:space="0" w:color="auto"/>
                      </w:divBdr>
                    </w:div>
                  </w:divsChild>
                </w:div>
                <w:div w:id="805320245">
                  <w:marLeft w:val="0"/>
                  <w:marRight w:val="0"/>
                  <w:marTop w:val="0"/>
                  <w:marBottom w:val="0"/>
                  <w:divBdr>
                    <w:top w:val="none" w:sz="0" w:space="0" w:color="auto"/>
                    <w:left w:val="none" w:sz="0" w:space="0" w:color="auto"/>
                    <w:bottom w:val="none" w:sz="0" w:space="0" w:color="auto"/>
                    <w:right w:val="none" w:sz="0" w:space="0" w:color="auto"/>
                  </w:divBdr>
                  <w:divsChild>
                    <w:div w:id="1556769971">
                      <w:marLeft w:val="0"/>
                      <w:marRight w:val="0"/>
                      <w:marTop w:val="0"/>
                      <w:marBottom w:val="0"/>
                      <w:divBdr>
                        <w:top w:val="none" w:sz="0" w:space="0" w:color="auto"/>
                        <w:left w:val="none" w:sz="0" w:space="0" w:color="auto"/>
                        <w:bottom w:val="none" w:sz="0" w:space="0" w:color="auto"/>
                        <w:right w:val="none" w:sz="0" w:space="0" w:color="auto"/>
                      </w:divBdr>
                    </w:div>
                  </w:divsChild>
                </w:div>
                <w:div w:id="807943061">
                  <w:marLeft w:val="0"/>
                  <w:marRight w:val="0"/>
                  <w:marTop w:val="0"/>
                  <w:marBottom w:val="0"/>
                  <w:divBdr>
                    <w:top w:val="none" w:sz="0" w:space="0" w:color="auto"/>
                    <w:left w:val="none" w:sz="0" w:space="0" w:color="auto"/>
                    <w:bottom w:val="none" w:sz="0" w:space="0" w:color="auto"/>
                    <w:right w:val="none" w:sz="0" w:space="0" w:color="auto"/>
                  </w:divBdr>
                  <w:divsChild>
                    <w:div w:id="1986661868">
                      <w:marLeft w:val="0"/>
                      <w:marRight w:val="0"/>
                      <w:marTop w:val="0"/>
                      <w:marBottom w:val="0"/>
                      <w:divBdr>
                        <w:top w:val="none" w:sz="0" w:space="0" w:color="auto"/>
                        <w:left w:val="none" w:sz="0" w:space="0" w:color="auto"/>
                        <w:bottom w:val="none" w:sz="0" w:space="0" w:color="auto"/>
                        <w:right w:val="none" w:sz="0" w:space="0" w:color="auto"/>
                      </w:divBdr>
                    </w:div>
                  </w:divsChild>
                </w:div>
                <w:div w:id="808665622">
                  <w:marLeft w:val="0"/>
                  <w:marRight w:val="0"/>
                  <w:marTop w:val="0"/>
                  <w:marBottom w:val="0"/>
                  <w:divBdr>
                    <w:top w:val="none" w:sz="0" w:space="0" w:color="auto"/>
                    <w:left w:val="none" w:sz="0" w:space="0" w:color="auto"/>
                    <w:bottom w:val="none" w:sz="0" w:space="0" w:color="auto"/>
                    <w:right w:val="none" w:sz="0" w:space="0" w:color="auto"/>
                  </w:divBdr>
                  <w:divsChild>
                    <w:div w:id="366102544">
                      <w:marLeft w:val="0"/>
                      <w:marRight w:val="0"/>
                      <w:marTop w:val="0"/>
                      <w:marBottom w:val="0"/>
                      <w:divBdr>
                        <w:top w:val="none" w:sz="0" w:space="0" w:color="auto"/>
                        <w:left w:val="none" w:sz="0" w:space="0" w:color="auto"/>
                        <w:bottom w:val="none" w:sz="0" w:space="0" w:color="auto"/>
                        <w:right w:val="none" w:sz="0" w:space="0" w:color="auto"/>
                      </w:divBdr>
                    </w:div>
                  </w:divsChild>
                </w:div>
                <w:div w:id="809597857">
                  <w:marLeft w:val="0"/>
                  <w:marRight w:val="0"/>
                  <w:marTop w:val="0"/>
                  <w:marBottom w:val="0"/>
                  <w:divBdr>
                    <w:top w:val="none" w:sz="0" w:space="0" w:color="auto"/>
                    <w:left w:val="none" w:sz="0" w:space="0" w:color="auto"/>
                    <w:bottom w:val="none" w:sz="0" w:space="0" w:color="auto"/>
                    <w:right w:val="none" w:sz="0" w:space="0" w:color="auto"/>
                  </w:divBdr>
                  <w:divsChild>
                    <w:div w:id="1839496032">
                      <w:marLeft w:val="0"/>
                      <w:marRight w:val="0"/>
                      <w:marTop w:val="0"/>
                      <w:marBottom w:val="0"/>
                      <w:divBdr>
                        <w:top w:val="none" w:sz="0" w:space="0" w:color="auto"/>
                        <w:left w:val="none" w:sz="0" w:space="0" w:color="auto"/>
                        <w:bottom w:val="none" w:sz="0" w:space="0" w:color="auto"/>
                        <w:right w:val="none" w:sz="0" w:space="0" w:color="auto"/>
                      </w:divBdr>
                    </w:div>
                  </w:divsChild>
                </w:div>
                <w:div w:id="810288344">
                  <w:marLeft w:val="0"/>
                  <w:marRight w:val="0"/>
                  <w:marTop w:val="0"/>
                  <w:marBottom w:val="0"/>
                  <w:divBdr>
                    <w:top w:val="none" w:sz="0" w:space="0" w:color="auto"/>
                    <w:left w:val="none" w:sz="0" w:space="0" w:color="auto"/>
                    <w:bottom w:val="none" w:sz="0" w:space="0" w:color="auto"/>
                    <w:right w:val="none" w:sz="0" w:space="0" w:color="auto"/>
                  </w:divBdr>
                  <w:divsChild>
                    <w:div w:id="373311871">
                      <w:marLeft w:val="0"/>
                      <w:marRight w:val="0"/>
                      <w:marTop w:val="0"/>
                      <w:marBottom w:val="0"/>
                      <w:divBdr>
                        <w:top w:val="none" w:sz="0" w:space="0" w:color="auto"/>
                        <w:left w:val="none" w:sz="0" w:space="0" w:color="auto"/>
                        <w:bottom w:val="none" w:sz="0" w:space="0" w:color="auto"/>
                        <w:right w:val="none" w:sz="0" w:space="0" w:color="auto"/>
                      </w:divBdr>
                    </w:div>
                  </w:divsChild>
                </w:div>
                <w:div w:id="815877853">
                  <w:marLeft w:val="0"/>
                  <w:marRight w:val="0"/>
                  <w:marTop w:val="0"/>
                  <w:marBottom w:val="0"/>
                  <w:divBdr>
                    <w:top w:val="none" w:sz="0" w:space="0" w:color="auto"/>
                    <w:left w:val="none" w:sz="0" w:space="0" w:color="auto"/>
                    <w:bottom w:val="none" w:sz="0" w:space="0" w:color="auto"/>
                    <w:right w:val="none" w:sz="0" w:space="0" w:color="auto"/>
                  </w:divBdr>
                  <w:divsChild>
                    <w:div w:id="1271161120">
                      <w:marLeft w:val="0"/>
                      <w:marRight w:val="0"/>
                      <w:marTop w:val="0"/>
                      <w:marBottom w:val="0"/>
                      <w:divBdr>
                        <w:top w:val="none" w:sz="0" w:space="0" w:color="auto"/>
                        <w:left w:val="none" w:sz="0" w:space="0" w:color="auto"/>
                        <w:bottom w:val="none" w:sz="0" w:space="0" w:color="auto"/>
                        <w:right w:val="none" w:sz="0" w:space="0" w:color="auto"/>
                      </w:divBdr>
                    </w:div>
                    <w:div w:id="2099715142">
                      <w:marLeft w:val="0"/>
                      <w:marRight w:val="0"/>
                      <w:marTop w:val="0"/>
                      <w:marBottom w:val="0"/>
                      <w:divBdr>
                        <w:top w:val="none" w:sz="0" w:space="0" w:color="auto"/>
                        <w:left w:val="none" w:sz="0" w:space="0" w:color="auto"/>
                        <w:bottom w:val="none" w:sz="0" w:space="0" w:color="auto"/>
                        <w:right w:val="none" w:sz="0" w:space="0" w:color="auto"/>
                      </w:divBdr>
                    </w:div>
                  </w:divsChild>
                </w:div>
                <w:div w:id="816191975">
                  <w:marLeft w:val="0"/>
                  <w:marRight w:val="0"/>
                  <w:marTop w:val="0"/>
                  <w:marBottom w:val="0"/>
                  <w:divBdr>
                    <w:top w:val="none" w:sz="0" w:space="0" w:color="auto"/>
                    <w:left w:val="none" w:sz="0" w:space="0" w:color="auto"/>
                    <w:bottom w:val="none" w:sz="0" w:space="0" w:color="auto"/>
                    <w:right w:val="none" w:sz="0" w:space="0" w:color="auto"/>
                  </w:divBdr>
                  <w:divsChild>
                    <w:div w:id="110174298">
                      <w:marLeft w:val="0"/>
                      <w:marRight w:val="0"/>
                      <w:marTop w:val="0"/>
                      <w:marBottom w:val="0"/>
                      <w:divBdr>
                        <w:top w:val="none" w:sz="0" w:space="0" w:color="auto"/>
                        <w:left w:val="none" w:sz="0" w:space="0" w:color="auto"/>
                        <w:bottom w:val="none" w:sz="0" w:space="0" w:color="auto"/>
                        <w:right w:val="none" w:sz="0" w:space="0" w:color="auto"/>
                      </w:divBdr>
                    </w:div>
                    <w:div w:id="2065518374">
                      <w:marLeft w:val="0"/>
                      <w:marRight w:val="0"/>
                      <w:marTop w:val="0"/>
                      <w:marBottom w:val="0"/>
                      <w:divBdr>
                        <w:top w:val="none" w:sz="0" w:space="0" w:color="auto"/>
                        <w:left w:val="none" w:sz="0" w:space="0" w:color="auto"/>
                        <w:bottom w:val="none" w:sz="0" w:space="0" w:color="auto"/>
                        <w:right w:val="none" w:sz="0" w:space="0" w:color="auto"/>
                      </w:divBdr>
                    </w:div>
                  </w:divsChild>
                </w:div>
                <w:div w:id="819469833">
                  <w:marLeft w:val="0"/>
                  <w:marRight w:val="0"/>
                  <w:marTop w:val="0"/>
                  <w:marBottom w:val="0"/>
                  <w:divBdr>
                    <w:top w:val="none" w:sz="0" w:space="0" w:color="auto"/>
                    <w:left w:val="none" w:sz="0" w:space="0" w:color="auto"/>
                    <w:bottom w:val="none" w:sz="0" w:space="0" w:color="auto"/>
                    <w:right w:val="none" w:sz="0" w:space="0" w:color="auto"/>
                  </w:divBdr>
                  <w:divsChild>
                    <w:div w:id="1268387205">
                      <w:marLeft w:val="0"/>
                      <w:marRight w:val="0"/>
                      <w:marTop w:val="0"/>
                      <w:marBottom w:val="0"/>
                      <w:divBdr>
                        <w:top w:val="none" w:sz="0" w:space="0" w:color="auto"/>
                        <w:left w:val="none" w:sz="0" w:space="0" w:color="auto"/>
                        <w:bottom w:val="none" w:sz="0" w:space="0" w:color="auto"/>
                        <w:right w:val="none" w:sz="0" w:space="0" w:color="auto"/>
                      </w:divBdr>
                    </w:div>
                  </w:divsChild>
                </w:div>
                <w:div w:id="821045318">
                  <w:marLeft w:val="0"/>
                  <w:marRight w:val="0"/>
                  <w:marTop w:val="0"/>
                  <w:marBottom w:val="0"/>
                  <w:divBdr>
                    <w:top w:val="none" w:sz="0" w:space="0" w:color="auto"/>
                    <w:left w:val="none" w:sz="0" w:space="0" w:color="auto"/>
                    <w:bottom w:val="none" w:sz="0" w:space="0" w:color="auto"/>
                    <w:right w:val="none" w:sz="0" w:space="0" w:color="auto"/>
                  </w:divBdr>
                  <w:divsChild>
                    <w:div w:id="487288076">
                      <w:marLeft w:val="0"/>
                      <w:marRight w:val="0"/>
                      <w:marTop w:val="0"/>
                      <w:marBottom w:val="0"/>
                      <w:divBdr>
                        <w:top w:val="none" w:sz="0" w:space="0" w:color="auto"/>
                        <w:left w:val="none" w:sz="0" w:space="0" w:color="auto"/>
                        <w:bottom w:val="none" w:sz="0" w:space="0" w:color="auto"/>
                        <w:right w:val="none" w:sz="0" w:space="0" w:color="auto"/>
                      </w:divBdr>
                    </w:div>
                    <w:div w:id="510876973">
                      <w:marLeft w:val="0"/>
                      <w:marRight w:val="0"/>
                      <w:marTop w:val="0"/>
                      <w:marBottom w:val="0"/>
                      <w:divBdr>
                        <w:top w:val="none" w:sz="0" w:space="0" w:color="auto"/>
                        <w:left w:val="none" w:sz="0" w:space="0" w:color="auto"/>
                        <w:bottom w:val="none" w:sz="0" w:space="0" w:color="auto"/>
                        <w:right w:val="none" w:sz="0" w:space="0" w:color="auto"/>
                      </w:divBdr>
                    </w:div>
                    <w:div w:id="1013070567">
                      <w:marLeft w:val="0"/>
                      <w:marRight w:val="0"/>
                      <w:marTop w:val="0"/>
                      <w:marBottom w:val="0"/>
                      <w:divBdr>
                        <w:top w:val="none" w:sz="0" w:space="0" w:color="auto"/>
                        <w:left w:val="none" w:sz="0" w:space="0" w:color="auto"/>
                        <w:bottom w:val="none" w:sz="0" w:space="0" w:color="auto"/>
                        <w:right w:val="none" w:sz="0" w:space="0" w:color="auto"/>
                      </w:divBdr>
                    </w:div>
                    <w:div w:id="1037584283">
                      <w:marLeft w:val="0"/>
                      <w:marRight w:val="0"/>
                      <w:marTop w:val="0"/>
                      <w:marBottom w:val="0"/>
                      <w:divBdr>
                        <w:top w:val="none" w:sz="0" w:space="0" w:color="auto"/>
                        <w:left w:val="none" w:sz="0" w:space="0" w:color="auto"/>
                        <w:bottom w:val="none" w:sz="0" w:space="0" w:color="auto"/>
                        <w:right w:val="none" w:sz="0" w:space="0" w:color="auto"/>
                      </w:divBdr>
                    </w:div>
                  </w:divsChild>
                </w:div>
                <w:div w:id="834535657">
                  <w:marLeft w:val="0"/>
                  <w:marRight w:val="0"/>
                  <w:marTop w:val="0"/>
                  <w:marBottom w:val="0"/>
                  <w:divBdr>
                    <w:top w:val="none" w:sz="0" w:space="0" w:color="auto"/>
                    <w:left w:val="none" w:sz="0" w:space="0" w:color="auto"/>
                    <w:bottom w:val="none" w:sz="0" w:space="0" w:color="auto"/>
                    <w:right w:val="none" w:sz="0" w:space="0" w:color="auto"/>
                  </w:divBdr>
                  <w:divsChild>
                    <w:div w:id="132140062">
                      <w:marLeft w:val="0"/>
                      <w:marRight w:val="0"/>
                      <w:marTop w:val="0"/>
                      <w:marBottom w:val="0"/>
                      <w:divBdr>
                        <w:top w:val="none" w:sz="0" w:space="0" w:color="auto"/>
                        <w:left w:val="none" w:sz="0" w:space="0" w:color="auto"/>
                        <w:bottom w:val="none" w:sz="0" w:space="0" w:color="auto"/>
                        <w:right w:val="none" w:sz="0" w:space="0" w:color="auto"/>
                      </w:divBdr>
                    </w:div>
                    <w:div w:id="746264981">
                      <w:marLeft w:val="0"/>
                      <w:marRight w:val="0"/>
                      <w:marTop w:val="0"/>
                      <w:marBottom w:val="0"/>
                      <w:divBdr>
                        <w:top w:val="none" w:sz="0" w:space="0" w:color="auto"/>
                        <w:left w:val="none" w:sz="0" w:space="0" w:color="auto"/>
                        <w:bottom w:val="none" w:sz="0" w:space="0" w:color="auto"/>
                        <w:right w:val="none" w:sz="0" w:space="0" w:color="auto"/>
                      </w:divBdr>
                    </w:div>
                    <w:div w:id="897864728">
                      <w:marLeft w:val="0"/>
                      <w:marRight w:val="0"/>
                      <w:marTop w:val="0"/>
                      <w:marBottom w:val="0"/>
                      <w:divBdr>
                        <w:top w:val="none" w:sz="0" w:space="0" w:color="auto"/>
                        <w:left w:val="none" w:sz="0" w:space="0" w:color="auto"/>
                        <w:bottom w:val="none" w:sz="0" w:space="0" w:color="auto"/>
                        <w:right w:val="none" w:sz="0" w:space="0" w:color="auto"/>
                      </w:divBdr>
                    </w:div>
                    <w:div w:id="914776679">
                      <w:marLeft w:val="0"/>
                      <w:marRight w:val="0"/>
                      <w:marTop w:val="0"/>
                      <w:marBottom w:val="0"/>
                      <w:divBdr>
                        <w:top w:val="none" w:sz="0" w:space="0" w:color="auto"/>
                        <w:left w:val="none" w:sz="0" w:space="0" w:color="auto"/>
                        <w:bottom w:val="none" w:sz="0" w:space="0" w:color="auto"/>
                        <w:right w:val="none" w:sz="0" w:space="0" w:color="auto"/>
                      </w:divBdr>
                    </w:div>
                  </w:divsChild>
                </w:div>
                <w:div w:id="835532663">
                  <w:marLeft w:val="0"/>
                  <w:marRight w:val="0"/>
                  <w:marTop w:val="0"/>
                  <w:marBottom w:val="0"/>
                  <w:divBdr>
                    <w:top w:val="none" w:sz="0" w:space="0" w:color="auto"/>
                    <w:left w:val="none" w:sz="0" w:space="0" w:color="auto"/>
                    <w:bottom w:val="none" w:sz="0" w:space="0" w:color="auto"/>
                    <w:right w:val="none" w:sz="0" w:space="0" w:color="auto"/>
                  </w:divBdr>
                  <w:divsChild>
                    <w:div w:id="331690153">
                      <w:marLeft w:val="0"/>
                      <w:marRight w:val="0"/>
                      <w:marTop w:val="0"/>
                      <w:marBottom w:val="0"/>
                      <w:divBdr>
                        <w:top w:val="none" w:sz="0" w:space="0" w:color="auto"/>
                        <w:left w:val="none" w:sz="0" w:space="0" w:color="auto"/>
                        <w:bottom w:val="none" w:sz="0" w:space="0" w:color="auto"/>
                        <w:right w:val="none" w:sz="0" w:space="0" w:color="auto"/>
                      </w:divBdr>
                    </w:div>
                    <w:div w:id="1216159190">
                      <w:marLeft w:val="0"/>
                      <w:marRight w:val="0"/>
                      <w:marTop w:val="0"/>
                      <w:marBottom w:val="0"/>
                      <w:divBdr>
                        <w:top w:val="none" w:sz="0" w:space="0" w:color="auto"/>
                        <w:left w:val="none" w:sz="0" w:space="0" w:color="auto"/>
                        <w:bottom w:val="none" w:sz="0" w:space="0" w:color="auto"/>
                        <w:right w:val="none" w:sz="0" w:space="0" w:color="auto"/>
                      </w:divBdr>
                    </w:div>
                    <w:div w:id="1623883234">
                      <w:marLeft w:val="0"/>
                      <w:marRight w:val="0"/>
                      <w:marTop w:val="0"/>
                      <w:marBottom w:val="0"/>
                      <w:divBdr>
                        <w:top w:val="none" w:sz="0" w:space="0" w:color="auto"/>
                        <w:left w:val="none" w:sz="0" w:space="0" w:color="auto"/>
                        <w:bottom w:val="none" w:sz="0" w:space="0" w:color="auto"/>
                        <w:right w:val="none" w:sz="0" w:space="0" w:color="auto"/>
                      </w:divBdr>
                    </w:div>
                    <w:div w:id="1717585668">
                      <w:marLeft w:val="0"/>
                      <w:marRight w:val="0"/>
                      <w:marTop w:val="0"/>
                      <w:marBottom w:val="0"/>
                      <w:divBdr>
                        <w:top w:val="none" w:sz="0" w:space="0" w:color="auto"/>
                        <w:left w:val="none" w:sz="0" w:space="0" w:color="auto"/>
                        <w:bottom w:val="none" w:sz="0" w:space="0" w:color="auto"/>
                        <w:right w:val="none" w:sz="0" w:space="0" w:color="auto"/>
                      </w:divBdr>
                    </w:div>
                  </w:divsChild>
                </w:div>
                <w:div w:id="840391264">
                  <w:marLeft w:val="0"/>
                  <w:marRight w:val="0"/>
                  <w:marTop w:val="0"/>
                  <w:marBottom w:val="0"/>
                  <w:divBdr>
                    <w:top w:val="none" w:sz="0" w:space="0" w:color="auto"/>
                    <w:left w:val="none" w:sz="0" w:space="0" w:color="auto"/>
                    <w:bottom w:val="none" w:sz="0" w:space="0" w:color="auto"/>
                    <w:right w:val="none" w:sz="0" w:space="0" w:color="auto"/>
                  </w:divBdr>
                  <w:divsChild>
                    <w:div w:id="1496336337">
                      <w:marLeft w:val="0"/>
                      <w:marRight w:val="0"/>
                      <w:marTop w:val="0"/>
                      <w:marBottom w:val="0"/>
                      <w:divBdr>
                        <w:top w:val="none" w:sz="0" w:space="0" w:color="auto"/>
                        <w:left w:val="none" w:sz="0" w:space="0" w:color="auto"/>
                        <w:bottom w:val="none" w:sz="0" w:space="0" w:color="auto"/>
                        <w:right w:val="none" w:sz="0" w:space="0" w:color="auto"/>
                      </w:divBdr>
                    </w:div>
                  </w:divsChild>
                </w:div>
                <w:div w:id="841748485">
                  <w:marLeft w:val="0"/>
                  <w:marRight w:val="0"/>
                  <w:marTop w:val="0"/>
                  <w:marBottom w:val="0"/>
                  <w:divBdr>
                    <w:top w:val="none" w:sz="0" w:space="0" w:color="auto"/>
                    <w:left w:val="none" w:sz="0" w:space="0" w:color="auto"/>
                    <w:bottom w:val="none" w:sz="0" w:space="0" w:color="auto"/>
                    <w:right w:val="none" w:sz="0" w:space="0" w:color="auto"/>
                  </w:divBdr>
                  <w:divsChild>
                    <w:div w:id="1351104145">
                      <w:marLeft w:val="0"/>
                      <w:marRight w:val="0"/>
                      <w:marTop w:val="0"/>
                      <w:marBottom w:val="0"/>
                      <w:divBdr>
                        <w:top w:val="none" w:sz="0" w:space="0" w:color="auto"/>
                        <w:left w:val="none" w:sz="0" w:space="0" w:color="auto"/>
                        <w:bottom w:val="none" w:sz="0" w:space="0" w:color="auto"/>
                        <w:right w:val="none" w:sz="0" w:space="0" w:color="auto"/>
                      </w:divBdr>
                    </w:div>
                    <w:div w:id="1398279234">
                      <w:marLeft w:val="0"/>
                      <w:marRight w:val="0"/>
                      <w:marTop w:val="0"/>
                      <w:marBottom w:val="0"/>
                      <w:divBdr>
                        <w:top w:val="none" w:sz="0" w:space="0" w:color="auto"/>
                        <w:left w:val="none" w:sz="0" w:space="0" w:color="auto"/>
                        <w:bottom w:val="none" w:sz="0" w:space="0" w:color="auto"/>
                        <w:right w:val="none" w:sz="0" w:space="0" w:color="auto"/>
                      </w:divBdr>
                    </w:div>
                    <w:div w:id="1500996576">
                      <w:marLeft w:val="0"/>
                      <w:marRight w:val="0"/>
                      <w:marTop w:val="0"/>
                      <w:marBottom w:val="0"/>
                      <w:divBdr>
                        <w:top w:val="none" w:sz="0" w:space="0" w:color="auto"/>
                        <w:left w:val="none" w:sz="0" w:space="0" w:color="auto"/>
                        <w:bottom w:val="none" w:sz="0" w:space="0" w:color="auto"/>
                        <w:right w:val="none" w:sz="0" w:space="0" w:color="auto"/>
                      </w:divBdr>
                    </w:div>
                    <w:div w:id="2062946244">
                      <w:marLeft w:val="0"/>
                      <w:marRight w:val="0"/>
                      <w:marTop w:val="0"/>
                      <w:marBottom w:val="0"/>
                      <w:divBdr>
                        <w:top w:val="none" w:sz="0" w:space="0" w:color="auto"/>
                        <w:left w:val="none" w:sz="0" w:space="0" w:color="auto"/>
                        <w:bottom w:val="none" w:sz="0" w:space="0" w:color="auto"/>
                        <w:right w:val="none" w:sz="0" w:space="0" w:color="auto"/>
                      </w:divBdr>
                    </w:div>
                  </w:divsChild>
                </w:div>
                <w:div w:id="842664839">
                  <w:marLeft w:val="0"/>
                  <w:marRight w:val="0"/>
                  <w:marTop w:val="0"/>
                  <w:marBottom w:val="0"/>
                  <w:divBdr>
                    <w:top w:val="none" w:sz="0" w:space="0" w:color="auto"/>
                    <w:left w:val="none" w:sz="0" w:space="0" w:color="auto"/>
                    <w:bottom w:val="none" w:sz="0" w:space="0" w:color="auto"/>
                    <w:right w:val="none" w:sz="0" w:space="0" w:color="auto"/>
                  </w:divBdr>
                  <w:divsChild>
                    <w:div w:id="941719105">
                      <w:marLeft w:val="0"/>
                      <w:marRight w:val="0"/>
                      <w:marTop w:val="0"/>
                      <w:marBottom w:val="0"/>
                      <w:divBdr>
                        <w:top w:val="none" w:sz="0" w:space="0" w:color="auto"/>
                        <w:left w:val="none" w:sz="0" w:space="0" w:color="auto"/>
                        <w:bottom w:val="none" w:sz="0" w:space="0" w:color="auto"/>
                        <w:right w:val="none" w:sz="0" w:space="0" w:color="auto"/>
                      </w:divBdr>
                    </w:div>
                  </w:divsChild>
                </w:div>
                <w:div w:id="847251120">
                  <w:marLeft w:val="0"/>
                  <w:marRight w:val="0"/>
                  <w:marTop w:val="0"/>
                  <w:marBottom w:val="0"/>
                  <w:divBdr>
                    <w:top w:val="none" w:sz="0" w:space="0" w:color="auto"/>
                    <w:left w:val="none" w:sz="0" w:space="0" w:color="auto"/>
                    <w:bottom w:val="none" w:sz="0" w:space="0" w:color="auto"/>
                    <w:right w:val="none" w:sz="0" w:space="0" w:color="auto"/>
                  </w:divBdr>
                  <w:divsChild>
                    <w:div w:id="1638677756">
                      <w:marLeft w:val="0"/>
                      <w:marRight w:val="0"/>
                      <w:marTop w:val="0"/>
                      <w:marBottom w:val="0"/>
                      <w:divBdr>
                        <w:top w:val="none" w:sz="0" w:space="0" w:color="auto"/>
                        <w:left w:val="none" w:sz="0" w:space="0" w:color="auto"/>
                        <w:bottom w:val="none" w:sz="0" w:space="0" w:color="auto"/>
                        <w:right w:val="none" w:sz="0" w:space="0" w:color="auto"/>
                      </w:divBdr>
                    </w:div>
                  </w:divsChild>
                </w:div>
                <w:div w:id="852652279">
                  <w:marLeft w:val="0"/>
                  <w:marRight w:val="0"/>
                  <w:marTop w:val="0"/>
                  <w:marBottom w:val="0"/>
                  <w:divBdr>
                    <w:top w:val="none" w:sz="0" w:space="0" w:color="auto"/>
                    <w:left w:val="none" w:sz="0" w:space="0" w:color="auto"/>
                    <w:bottom w:val="none" w:sz="0" w:space="0" w:color="auto"/>
                    <w:right w:val="none" w:sz="0" w:space="0" w:color="auto"/>
                  </w:divBdr>
                  <w:divsChild>
                    <w:div w:id="568541990">
                      <w:marLeft w:val="0"/>
                      <w:marRight w:val="0"/>
                      <w:marTop w:val="0"/>
                      <w:marBottom w:val="0"/>
                      <w:divBdr>
                        <w:top w:val="none" w:sz="0" w:space="0" w:color="auto"/>
                        <w:left w:val="none" w:sz="0" w:space="0" w:color="auto"/>
                        <w:bottom w:val="none" w:sz="0" w:space="0" w:color="auto"/>
                        <w:right w:val="none" w:sz="0" w:space="0" w:color="auto"/>
                      </w:divBdr>
                    </w:div>
                  </w:divsChild>
                </w:div>
                <w:div w:id="855194847">
                  <w:marLeft w:val="0"/>
                  <w:marRight w:val="0"/>
                  <w:marTop w:val="0"/>
                  <w:marBottom w:val="0"/>
                  <w:divBdr>
                    <w:top w:val="none" w:sz="0" w:space="0" w:color="auto"/>
                    <w:left w:val="none" w:sz="0" w:space="0" w:color="auto"/>
                    <w:bottom w:val="none" w:sz="0" w:space="0" w:color="auto"/>
                    <w:right w:val="none" w:sz="0" w:space="0" w:color="auto"/>
                  </w:divBdr>
                  <w:divsChild>
                    <w:div w:id="173350118">
                      <w:marLeft w:val="0"/>
                      <w:marRight w:val="0"/>
                      <w:marTop w:val="0"/>
                      <w:marBottom w:val="0"/>
                      <w:divBdr>
                        <w:top w:val="none" w:sz="0" w:space="0" w:color="auto"/>
                        <w:left w:val="none" w:sz="0" w:space="0" w:color="auto"/>
                        <w:bottom w:val="none" w:sz="0" w:space="0" w:color="auto"/>
                        <w:right w:val="none" w:sz="0" w:space="0" w:color="auto"/>
                      </w:divBdr>
                    </w:div>
                    <w:div w:id="419326863">
                      <w:marLeft w:val="0"/>
                      <w:marRight w:val="0"/>
                      <w:marTop w:val="0"/>
                      <w:marBottom w:val="0"/>
                      <w:divBdr>
                        <w:top w:val="none" w:sz="0" w:space="0" w:color="auto"/>
                        <w:left w:val="none" w:sz="0" w:space="0" w:color="auto"/>
                        <w:bottom w:val="none" w:sz="0" w:space="0" w:color="auto"/>
                        <w:right w:val="none" w:sz="0" w:space="0" w:color="auto"/>
                      </w:divBdr>
                    </w:div>
                    <w:div w:id="1920362606">
                      <w:marLeft w:val="0"/>
                      <w:marRight w:val="0"/>
                      <w:marTop w:val="0"/>
                      <w:marBottom w:val="0"/>
                      <w:divBdr>
                        <w:top w:val="none" w:sz="0" w:space="0" w:color="auto"/>
                        <w:left w:val="none" w:sz="0" w:space="0" w:color="auto"/>
                        <w:bottom w:val="none" w:sz="0" w:space="0" w:color="auto"/>
                        <w:right w:val="none" w:sz="0" w:space="0" w:color="auto"/>
                      </w:divBdr>
                    </w:div>
                    <w:div w:id="2099213374">
                      <w:marLeft w:val="0"/>
                      <w:marRight w:val="0"/>
                      <w:marTop w:val="0"/>
                      <w:marBottom w:val="0"/>
                      <w:divBdr>
                        <w:top w:val="none" w:sz="0" w:space="0" w:color="auto"/>
                        <w:left w:val="none" w:sz="0" w:space="0" w:color="auto"/>
                        <w:bottom w:val="none" w:sz="0" w:space="0" w:color="auto"/>
                        <w:right w:val="none" w:sz="0" w:space="0" w:color="auto"/>
                      </w:divBdr>
                    </w:div>
                  </w:divsChild>
                </w:div>
                <w:div w:id="855269206">
                  <w:marLeft w:val="0"/>
                  <w:marRight w:val="0"/>
                  <w:marTop w:val="0"/>
                  <w:marBottom w:val="0"/>
                  <w:divBdr>
                    <w:top w:val="none" w:sz="0" w:space="0" w:color="auto"/>
                    <w:left w:val="none" w:sz="0" w:space="0" w:color="auto"/>
                    <w:bottom w:val="none" w:sz="0" w:space="0" w:color="auto"/>
                    <w:right w:val="none" w:sz="0" w:space="0" w:color="auto"/>
                  </w:divBdr>
                  <w:divsChild>
                    <w:div w:id="479424955">
                      <w:marLeft w:val="0"/>
                      <w:marRight w:val="0"/>
                      <w:marTop w:val="0"/>
                      <w:marBottom w:val="0"/>
                      <w:divBdr>
                        <w:top w:val="none" w:sz="0" w:space="0" w:color="auto"/>
                        <w:left w:val="none" w:sz="0" w:space="0" w:color="auto"/>
                        <w:bottom w:val="none" w:sz="0" w:space="0" w:color="auto"/>
                        <w:right w:val="none" w:sz="0" w:space="0" w:color="auto"/>
                      </w:divBdr>
                    </w:div>
                    <w:div w:id="520167834">
                      <w:marLeft w:val="0"/>
                      <w:marRight w:val="0"/>
                      <w:marTop w:val="0"/>
                      <w:marBottom w:val="0"/>
                      <w:divBdr>
                        <w:top w:val="none" w:sz="0" w:space="0" w:color="auto"/>
                        <w:left w:val="none" w:sz="0" w:space="0" w:color="auto"/>
                        <w:bottom w:val="none" w:sz="0" w:space="0" w:color="auto"/>
                        <w:right w:val="none" w:sz="0" w:space="0" w:color="auto"/>
                      </w:divBdr>
                    </w:div>
                    <w:div w:id="1189951473">
                      <w:marLeft w:val="0"/>
                      <w:marRight w:val="0"/>
                      <w:marTop w:val="0"/>
                      <w:marBottom w:val="0"/>
                      <w:divBdr>
                        <w:top w:val="none" w:sz="0" w:space="0" w:color="auto"/>
                        <w:left w:val="none" w:sz="0" w:space="0" w:color="auto"/>
                        <w:bottom w:val="none" w:sz="0" w:space="0" w:color="auto"/>
                        <w:right w:val="none" w:sz="0" w:space="0" w:color="auto"/>
                      </w:divBdr>
                    </w:div>
                    <w:div w:id="1364015710">
                      <w:marLeft w:val="0"/>
                      <w:marRight w:val="0"/>
                      <w:marTop w:val="0"/>
                      <w:marBottom w:val="0"/>
                      <w:divBdr>
                        <w:top w:val="none" w:sz="0" w:space="0" w:color="auto"/>
                        <w:left w:val="none" w:sz="0" w:space="0" w:color="auto"/>
                        <w:bottom w:val="none" w:sz="0" w:space="0" w:color="auto"/>
                        <w:right w:val="none" w:sz="0" w:space="0" w:color="auto"/>
                      </w:divBdr>
                    </w:div>
                  </w:divsChild>
                </w:div>
                <w:div w:id="858859702">
                  <w:marLeft w:val="0"/>
                  <w:marRight w:val="0"/>
                  <w:marTop w:val="0"/>
                  <w:marBottom w:val="0"/>
                  <w:divBdr>
                    <w:top w:val="none" w:sz="0" w:space="0" w:color="auto"/>
                    <w:left w:val="none" w:sz="0" w:space="0" w:color="auto"/>
                    <w:bottom w:val="none" w:sz="0" w:space="0" w:color="auto"/>
                    <w:right w:val="none" w:sz="0" w:space="0" w:color="auto"/>
                  </w:divBdr>
                  <w:divsChild>
                    <w:div w:id="934674717">
                      <w:marLeft w:val="0"/>
                      <w:marRight w:val="0"/>
                      <w:marTop w:val="0"/>
                      <w:marBottom w:val="0"/>
                      <w:divBdr>
                        <w:top w:val="none" w:sz="0" w:space="0" w:color="auto"/>
                        <w:left w:val="none" w:sz="0" w:space="0" w:color="auto"/>
                        <w:bottom w:val="none" w:sz="0" w:space="0" w:color="auto"/>
                        <w:right w:val="none" w:sz="0" w:space="0" w:color="auto"/>
                      </w:divBdr>
                    </w:div>
                  </w:divsChild>
                </w:div>
                <w:div w:id="859272778">
                  <w:marLeft w:val="0"/>
                  <w:marRight w:val="0"/>
                  <w:marTop w:val="0"/>
                  <w:marBottom w:val="0"/>
                  <w:divBdr>
                    <w:top w:val="none" w:sz="0" w:space="0" w:color="auto"/>
                    <w:left w:val="none" w:sz="0" w:space="0" w:color="auto"/>
                    <w:bottom w:val="none" w:sz="0" w:space="0" w:color="auto"/>
                    <w:right w:val="none" w:sz="0" w:space="0" w:color="auto"/>
                  </w:divBdr>
                  <w:divsChild>
                    <w:div w:id="1636178246">
                      <w:marLeft w:val="0"/>
                      <w:marRight w:val="0"/>
                      <w:marTop w:val="0"/>
                      <w:marBottom w:val="0"/>
                      <w:divBdr>
                        <w:top w:val="none" w:sz="0" w:space="0" w:color="auto"/>
                        <w:left w:val="none" w:sz="0" w:space="0" w:color="auto"/>
                        <w:bottom w:val="none" w:sz="0" w:space="0" w:color="auto"/>
                        <w:right w:val="none" w:sz="0" w:space="0" w:color="auto"/>
                      </w:divBdr>
                    </w:div>
                  </w:divsChild>
                </w:div>
                <w:div w:id="862011497">
                  <w:marLeft w:val="0"/>
                  <w:marRight w:val="0"/>
                  <w:marTop w:val="0"/>
                  <w:marBottom w:val="0"/>
                  <w:divBdr>
                    <w:top w:val="none" w:sz="0" w:space="0" w:color="auto"/>
                    <w:left w:val="none" w:sz="0" w:space="0" w:color="auto"/>
                    <w:bottom w:val="none" w:sz="0" w:space="0" w:color="auto"/>
                    <w:right w:val="none" w:sz="0" w:space="0" w:color="auto"/>
                  </w:divBdr>
                  <w:divsChild>
                    <w:div w:id="928196662">
                      <w:marLeft w:val="0"/>
                      <w:marRight w:val="0"/>
                      <w:marTop w:val="0"/>
                      <w:marBottom w:val="0"/>
                      <w:divBdr>
                        <w:top w:val="none" w:sz="0" w:space="0" w:color="auto"/>
                        <w:left w:val="none" w:sz="0" w:space="0" w:color="auto"/>
                        <w:bottom w:val="none" w:sz="0" w:space="0" w:color="auto"/>
                        <w:right w:val="none" w:sz="0" w:space="0" w:color="auto"/>
                      </w:divBdr>
                    </w:div>
                  </w:divsChild>
                </w:div>
                <w:div w:id="864057813">
                  <w:marLeft w:val="0"/>
                  <w:marRight w:val="0"/>
                  <w:marTop w:val="0"/>
                  <w:marBottom w:val="0"/>
                  <w:divBdr>
                    <w:top w:val="none" w:sz="0" w:space="0" w:color="auto"/>
                    <w:left w:val="none" w:sz="0" w:space="0" w:color="auto"/>
                    <w:bottom w:val="none" w:sz="0" w:space="0" w:color="auto"/>
                    <w:right w:val="none" w:sz="0" w:space="0" w:color="auto"/>
                  </w:divBdr>
                  <w:divsChild>
                    <w:div w:id="1382747385">
                      <w:marLeft w:val="0"/>
                      <w:marRight w:val="0"/>
                      <w:marTop w:val="0"/>
                      <w:marBottom w:val="0"/>
                      <w:divBdr>
                        <w:top w:val="none" w:sz="0" w:space="0" w:color="auto"/>
                        <w:left w:val="none" w:sz="0" w:space="0" w:color="auto"/>
                        <w:bottom w:val="none" w:sz="0" w:space="0" w:color="auto"/>
                        <w:right w:val="none" w:sz="0" w:space="0" w:color="auto"/>
                      </w:divBdr>
                    </w:div>
                  </w:divsChild>
                </w:div>
                <w:div w:id="868495884">
                  <w:marLeft w:val="0"/>
                  <w:marRight w:val="0"/>
                  <w:marTop w:val="0"/>
                  <w:marBottom w:val="0"/>
                  <w:divBdr>
                    <w:top w:val="none" w:sz="0" w:space="0" w:color="auto"/>
                    <w:left w:val="none" w:sz="0" w:space="0" w:color="auto"/>
                    <w:bottom w:val="none" w:sz="0" w:space="0" w:color="auto"/>
                    <w:right w:val="none" w:sz="0" w:space="0" w:color="auto"/>
                  </w:divBdr>
                  <w:divsChild>
                    <w:div w:id="1217548585">
                      <w:marLeft w:val="0"/>
                      <w:marRight w:val="0"/>
                      <w:marTop w:val="0"/>
                      <w:marBottom w:val="0"/>
                      <w:divBdr>
                        <w:top w:val="none" w:sz="0" w:space="0" w:color="auto"/>
                        <w:left w:val="none" w:sz="0" w:space="0" w:color="auto"/>
                        <w:bottom w:val="none" w:sz="0" w:space="0" w:color="auto"/>
                        <w:right w:val="none" w:sz="0" w:space="0" w:color="auto"/>
                      </w:divBdr>
                    </w:div>
                  </w:divsChild>
                </w:div>
                <w:div w:id="871114134">
                  <w:marLeft w:val="0"/>
                  <w:marRight w:val="0"/>
                  <w:marTop w:val="0"/>
                  <w:marBottom w:val="0"/>
                  <w:divBdr>
                    <w:top w:val="none" w:sz="0" w:space="0" w:color="auto"/>
                    <w:left w:val="none" w:sz="0" w:space="0" w:color="auto"/>
                    <w:bottom w:val="none" w:sz="0" w:space="0" w:color="auto"/>
                    <w:right w:val="none" w:sz="0" w:space="0" w:color="auto"/>
                  </w:divBdr>
                  <w:divsChild>
                    <w:div w:id="58674830">
                      <w:marLeft w:val="0"/>
                      <w:marRight w:val="0"/>
                      <w:marTop w:val="0"/>
                      <w:marBottom w:val="0"/>
                      <w:divBdr>
                        <w:top w:val="none" w:sz="0" w:space="0" w:color="auto"/>
                        <w:left w:val="none" w:sz="0" w:space="0" w:color="auto"/>
                        <w:bottom w:val="none" w:sz="0" w:space="0" w:color="auto"/>
                        <w:right w:val="none" w:sz="0" w:space="0" w:color="auto"/>
                      </w:divBdr>
                    </w:div>
                  </w:divsChild>
                </w:div>
                <w:div w:id="877084032">
                  <w:marLeft w:val="0"/>
                  <w:marRight w:val="0"/>
                  <w:marTop w:val="0"/>
                  <w:marBottom w:val="0"/>
                  <w:divBdr>
                    <w:top w:val="none" w:sz="0" w:space="0" w:color="auto"/>
                    <w:left w:val="none" w:sz="0" w:space="0" w:color="auto"/>
                    <w:bottom w:val="none" w:sz="0" w:space="0" w:color="auto"/>
                    <w:right w:val="none" w:sz="0" w:space="0" w:color="auto"/>
                  </w:divBdr>
                  <w:divsChild>
                    <w:div w:id="810443330">
                      <w:marLeft w:val="0"/>
                      <w:marRight w:val="0"/>
                      <w:marTop w:val="0"/>
                      <w:marBottom w:val="0"/>
                      <w:divBdr>
                        <w:top w:val="none" w:sz="0" w:space="0" w:color="auto"/>
                        <w:left w:val="none" w:sz="0" w:space="0" w:color="auto"/>
                        <w:bottom w:val="none" w:sz="0" w:space="0" w:color="auto"/>
                        <w:right w:val="none" w:sz="0" w:space="0" w:color="auto"/>
                      </w:divBdr>
                    </w:div>
                  </w:divsChild>
                </w:div>
                <w:div w:id="878278714">
                  <w:marLeft w:val="0"/>
                  <w:marRight w:val="0"/>
                  <w:marTop w:val="0"/>
                  <w:marBottom w:val="0"/>
                  <w:divBdr>
                    <w:top w:val="none" w:sz="0" w:space="0" w:color="auto"/>
                    <w:left w:val="none" w:sz="0" w:space="0" w:color="auto"/>
                    <w:bottom w:val="none" w:sz="0" w:space="0" w:color="auto"/>
                    <w:right w:val="none" w:sz="0" w:space="0" w:color="auto"/>
                  </w:divBdr>
                  <w:divsChild>
                    <w:div w:id="1749959639">
                      <w:marLeft w:val="0"/>
                      <w:marRight w:val="0"/>
                      <w:marTop w:val="0"/>
                      <w:marBottom w:val="0"/>
                      <w:divBdr>
                        <w:top w:val="none" w:sz="0" w:space="0" w:color="auto"/>
                        <w:left w:val="none" w:sz="0" w:space="0" w:color="auto"/>
                        <w:bottom w:val="none" w:sz="0" w:space="0" w:color="auto"/>
                        <w:right w:val="none" w:sz="0" w:space="0" w:color="auto"/>
                      </w:divBdr>
                    </w:div>
                  </w:divsChild>
                </w:div>
                <w:div w:id="879244191">
                  <w:marLeft w:val="0"/>
                  <w:marRight w:val="0"/>
                  <w:marTop w:val="0"/>
                  <w:marBottom w:val="0"/>
                  <w:divBdr>
                    <w:top w:val="none" w:sz="0" w:space="0" w:color="auto"/>
                    <w:left w:val="none" w:sz="0" w:space="0" w:color="auto"/>
                    <w:bottom w:val="none" w:sz="0" w:space="0" w:color="auto"/>
                    <w:right w:val="none" w:sz="0" w:space="0" w:color="auto"/>
                  </w:divBdr>
                  <w:divsChild>
                    <w:div w:id="1374843313">
                      <w:marLeft w:val="0"/>
                      <w:marRight w:val="0"/>
                      <w:marTop w:val="0"/>
                      <w:marBottom w:val="0"/>
                      <w:divBdr>
                        <w:top w:val="none" w:sz="0" w:space="0" w:color="auto"/>
                        <w:left w:val="none" w:sz="0" w:space="0" w:color="auto"/>
                        <w:bottom w:val="none" w:sz="0" w:space="0" w:color="auto"/>
                        <w:right w:val="none" w:sz="0" w:space="0" w:color="auto"/>
                      </w:divBdr>
                    </w:div>
                  </w:divsChild>
                </w:div>
                <w:div w:id="887955000">
                  <w:marLeft w:val="0"/>
                  <w:marRight w:val="0"/>
                  <w:marTop w:val="0"/>
                  <w:marBottom w:val="0"/>
                  <w:divBdr>
                    <w:top w:val="none" w:sz="0" w:space="0" w:color="auto"/>
                    <w:left w:val="none" w:sz="0" w:space="0" w:color="auto"/>
                    <w:bottom w:val="none" w:sz="0" w:space="0" w:color="auto"/>
                    <w:right w:val="none" w:sz="0" w:space="0" w:color="auto"/>
                  </w:divBdr>
                  <w:divsChild>
                    <w:div w:id="2130201336">
                      <w:marLeft w:val="0"/>
                      <w:marRight w:val="0"/>
                      <w:marTop w:val="0"/>
                      <w:marBottom w:val="0"/>
                      <w:divBdr>
                        <w:top w:val="none" w:sz="0" w:space="0" w:color="auto"/>
                        <w:left w:val="none" w:sz="0" w:space="0" w:color="auto"/>
                        <w:bottom w:val="none" w:sz="0" w:space="0" w:color="auto"/>
                        <w:right w:val="none" w:sz="0" w:space="0" w:color="auto"/>
                      </w:divBdr>
                    </w:div>
                  </w:divsChild>
                </w:div>
                <w:div w:id="891113160">
                  <w:marLeft w:val="0"/>
                  <w:marRight w:val="0"/>
                  <w:marTop w:val="0"/>
                  <w:marBottom w:val="0"/>
                  <w:divBdr>
                    <w:top w:val="none" w:sz="0" w:space="0" w:color="auto"/>
                    <w:left w:val="none" w:sz="0" w:space="0" w:color="auto"/>
                    <w:bottom w:val="none" w:sz="0" w:space="0" w:color="auto"/>
                    <w:right w:val="none" w:sz="0" w:space="0" w:color="auto"/>
                  </w:divBdr>
                  <w:divsChild>
                    <w:div w:id="237982499">
                      <w:marLeft w:val="0"/>
                      <w:marRight w:val="0"/>
                      <w:marTop w:val="0"/>
                      <w:marBottom w:val="0"/>
                      <w:divBdr>
                        <w:top w:val="none" w:sz="0" w:space="0" w:color="auto"/>
                        <w:left w:val="none" w:sz="0" w:space="0" w:color="auto"/>
                        <w:bottom w:val="none" w:sz="0" w:space="0" w:color="auto"/>
                        <w:right w:val="none" w:sz="0" w:space="0" w:color="auto"/>
                      </w:divBdr>
                    </w:div>
                    <w:div w:id="417097077">
                      <w:marLeft w:val="0"/>
                      <w:marRight w:val="0"/>
                      <w:marTop w:val="0"/>
                      <w:marBottom w:val="0"/>
                      <w:divBdr>
                        <w:top w:val="none" w:sz="0" w:space="0" w:color="auto"/>
                        <w:left w:val="none" w:sz="0" w:space="0" w:color="auto"/>
                        <w:bottom w:val="none" w:sz="0" w:space="0" w:color="auto"/>
                        <w:right w:val="none" w:sz="0" w:space="0" w:color="auto"/>
                      </w:divBdr>
                    </w:div>
                    <w:div w:id="521012893">
                      <w:marLeft w:val="0"/>
                      <w:marRight w:val="0"/>
                      <w:marTop w:val="0"/>
                      <w:marBottom w:val="0"/>
                      <w:divBdr>
                        <w:top w:val="none" w:sz="0" w:space="0" w:color="auto"/>
                        <w:left w:val="none" w:sz="0" w:space="0" w:color="auto"/>
                        <w:bottom w:val="none" w:sz="0" w:space="0" w:color="auto"/>
                        <w:right w:val="none" w:sz="0" w:space="0" w:color="auto"/>
                      </w:divBdr>
                    </w:div>
                    <w:div w:id="1487548537">
                      <w:marLeft w:val="0"/>
                      <w:marRight w:val="0"/>
                      <w:marTop w:val="0"/>
                      <w:marBottom w:val="0"/>
                      <w:divBdr>
                        <w:top w:val="none" w:sz="0" w:space="0" w:color="auto"/>
                        <w:left w:val="none" w:sz="0" w:space="0" w:color="auto"/>
                        <w:bottom w:val="none" w:sz="0" w:space="0" w:color="auto"/>
                        <w:right w:val="none" w:sz="0" w:space="0" w:color="auto"/>
                      </w:divBdr>
                    </w:div>
                  </w:divsChild>
                </w:div>
                <w:div w:id="891119945">
                  <w:marLeft w:val="0"/>
                  <w:marRight w:val="0"/>
                  <w:marTop w:val="0"/>
                  <w:marBottom w:val="0"/>
                  <w:divBdr>
                    <w:top w:val="none" w:sz="0" w:space="0" w:color="auto"/>
                    <w:left w:val="none" w:sz="0" w:space="0" w:color="auto"/>
                    <w:bottom w:val="none" w:sz="0" w:space="0" w:color="auto"/>
                    <w:right w:val="none" w:sz="0" w:space="0" w:color="auto"/>
                  </w:divBdr>
                  <w:divsChild>
                    <w:div w:id="360207884">
                      <w:marLeft w:val="0"/>
                      <w:marRight w:val="0"/>
                      <w:marTop w:val="0"/>
                      <w:marBottom w:val="0"/>
                      <w:divBdr>
                        <w:top w:val="none" w:sz="0" w:space="0" w:color="auto"/>
                        <w:left w:val="none" w:sz="0" w:space="0" w:color="auto"/>
                        <w:bottom w:val="none" w:sz="0" w:space="0" w:color="auto"/>
                        <w:right w:val="none" w:sz="0" w:space="0" w:color="auto"/>
                      </w:divBdr>
                    </w:div>
                    <w:div w:id="1059207493">
                      <w:marLeft w:val="0"/>
                      <w:marRight w:val="0"/>
                      <w:marTop w:val="0"/>
                      <w:marBottom w:val="0"/>
                      <w:divBdr>
                        <w:top w:val="none" w:sz="0" w:space="0" w:color="auto"/>
                        <w:left w:val="none" w:sz="0" w:space="0" w:color="auto"/>
                        <w:bottom w:val="none" w:sz="0" w:space="0" w:color="auto"/>
                        <w:right w:val="none" w:sz="0" w:space="0" w:color="auto"/>
                      </w:divBdr>
                    </w:div>
                    <w:div w:id="1611205525">
                      <w:marLeft w:val="0"/>
                      <w:marRight w:val="0"/>
                      <w:marTop w:val="0"/>
                      <w:marBottom w:val="0"/>
                      <w:divBdr>
                        <w:top w:val="none" w:sz="0" w:space="0" w:color="auto"/>
                        <w:left w:val="none" w:sz="0" w:space="0" w:color="auto"/>
                        <w:bottom w:val="none" w:sz="0" w:space="0" w:color="auto"/>
                        <w:right w:val="none" w:sz="0" w:space="0" w:color="auto"/>
                      </w:divBdr>
                    </w:div>
                    <w:div w:id="1755473554">
                      <w:marLeft w:val="0"/>
                      <w:marRight w:val="0"/>
                      <w:marTop w:val="0"/>
                      <w:marBottom w:val="0"/>
                      <w:divBdr>
                        <w:top w:val="none" w:sz="0" w:space="0" w:color="auto"/>
                        <w:left w:val="none" w:sz="0" w:space="0" w:color="auto"/>
                        <w:bottom w:val="none" w:sz="0" w:space="0" w:color="auto"/>
                        <w:right w:val="none" w:sz="0" w:space="0" w:color="auto"/>
                      </w:divBdr>
                    </w:div>
                  </w:divsChild>
                </w:div>
                <w:div w:id="891304097">
                  <w:marLeft w:val="0"/>
                  <w:marRight w:val="0"/>
                  <w:marTop w:val="0"/>
                  <w:marBottom w:val="0"/>
                  <w:divBdr>
                    <w:top w:val="none" w:sz="0" w:space="0" w:color="auto"/>
                    <w:left w:val="none" w:sz="0" w:space="0" w:color="auto"/>
                    <w:bottom w:val="none" w:sz="0" w:space="0" w:color="auto"/>
                    <w:right w:val="none" w:sz="0" w:space="0" w:color="auto"/>
                  </w:divBdr>
                  <w:divsChild>
                    <w:div w:id="1259212976">
                      <w:marLeft w:val="0"/>
                      <w:marRight w:val="0"/>
                      <w:marTop w:val="0"/>
                      <w:marBottom w:val="0"/>
                      <w:divBdr>
                        <w:top w:val="none" w:sz="0" w:space="0" w:color="auto"/>
                        <w:left w:val="none" w:sz="0" w:space="0" w:color="auto"/>
                        <w:bottom w:val="none" w:sz="0" w:space="0" w:color="auto"/>
                        <w:right w:val="none" w:sz="0" w:space="0" w:color="auto"/>
                      </w:divBdr>
                    </w:div>
                  </w:divsChild>
                </w:div>
                <w:div w:id="894119796">
                  <w:marLeft w:val="0"/>
                  <w:marRight w:val="0"/>
                  <w:marTop w:val="0"/>
                  <w:marBottom w:val="0"/>
                  <w:divBdr>
                    <w:top w:val="none" w:sz="0" w:space="0" w:color="auto"/>
                    <w:left w:val="none" w:sz="0" w:space="0" w:color="auto"/>
                    <w:bottom w:val="none" w:sz="0" w:space="0" w:color="auto"/>
                    <w:right w:val="none" w:sz="0" w:space="0" w:color="auto"/>
                  </w:divBdr>
                  <w:divsChild>
                    <w:div w:id="374087063">
                      <w:marLeft w:val="0"/>
                      <w:marRight w:val="0"/>
                      <w:marTop w:val="0"/>
                      <w:marBottom w:val="0"/>
                      <w:divBdr>
                        <w:top w:val="none" w:sz="0" w:space="0" w:color="auto"/>
                        <w:left w:val="none" w:sz="0" w:space="0" w:color="auto"/>
                        <w:bottom w:val="none" w:sz="0" w:space="0" w:color="auto"/>
                        <w:right w:val="none" w:sz="0" w:space="0" w:color="auto"/>
                      </w:divBdr>
                    </w:div>
                    <w:div w:id="554439777">
                      <w:marLeft w:val="0"/>
                      <w:marRight w:val="0"/>
                      <w:marTop w:val="0"/>
                      <w:marBottom w:val="0"/>
                      <w:divBdr>
                        <w:top w:val="none" w:sz="0" w:space="0" w:color="auto"/>
                        <w:left w:val="none" w:sz="0" w:space="0" w:color="auto"/>
                        <w:bottom w:val="none" w:sz="0" w:space="0" w:color="auto"/>
                        <w:right w:val="none" w:sz="0" w:space="0" w:color="auto"/>
                      </w:divBdr>
                    </w:div>
                    <w:div w:id="1187215146">
                      <w:marLeft w:val="0"/>
                      <w:marRight w:val="0"/>
                      <w:marTop w:val="0"/>
                      <w:marBottom w:val="0"/>
                      <w:divBdr>
                        <w:top w:val="none" w:sz="0" w:space="0" w:color="auto"/>
                        <w:left w:val="none" w:sz="0" w:space="0" w:color="auto"/>
                        <w:bottom w:val="none" w:sz="0" w:space="0" w:color="auto"/>
                        <w:right w:val="none" w:sz="0" w:space="0" w:color="auto"/>
                      </w:divBdr>
                    </w:div>
                    <w:div w:id="1409495278">
                      <w:marLeft w:val="0"/>
                      <w:marRight w:val="0"/>
                      <w:marTop w:val="0"/>
                      <w:marBottom w:val="0"/>
                      <w:divBdr>
                        <w:top w:val="none" w:sz="0" w:space="0" w:color="auto"/>
                        <w:left w:val="none" w:sz="0" w:space="0" w:color="auto"/>
                        <w:bottom w:val="none" w:sz="0" w:space="0" w:color="auto"/>
                        <w:right w:val="none" w:sz="0" w:space="0" w:color="auto"/>
                      </w:divBdr>
                    </w:div>
                  </w:divsChild>
                </w:div>
                <w:div w:id="902787571">
                  <w:marLeft w:val="0"/>
                  <w:marRight w:val="0"/>
                  <w:marTop w:val="0"/>
                  <w:marBottom w:val="0"/>
                  <w:divBdr>
                    <w:top w:val="none" w:sz="0" w:space="0" w:color="auto"/>
                    <w:left w:val="none" w:sz="0" w:space="0" w:color="auto"/>
                    <w:bottom w:val="none" w:sz="0" w:space="0" w:color="auto"/>
                    <w:right w:val="none" w:sz="0" w:space="0" w:color="auto"/>
                  </w:divBdr>
                  <w:divsChild>
                    <w:div w:id="414519525">
                      <w:marLeft w:val="0"/>
                      <w:marRight w:val="0"/>
                      <w:marTop w:val="0"/>
                      <w:marBottom w:val="0"/>
                      <w:divBdr>
                        <w:top w:val="none" w:sz="0" w:space="0" w:color="auto"/>
                        <w:left w:val="none" w:sz="0" w:space="0" w:color="auto"/>
                        <w:bottom w:val="none" w:sz="0" w:space="0" w:color="auto"/>
                        <w:right w:val="none" w:sz="0" w:space="0" w:color="auto"/>
                      </w:divBdr>
                    </w:div>
                  </w:divsChild>
                </w:div>
                <w:div w:id="903759010">
                  <w:marLeft w:val="0"/>
                  <w:marRight w:val="0"/>
                  <w:marTop w:val="0"/>
                  <w:marBottom w:val="0"/>
                  <w:divBdr>
                    <w:top w:val="none" w:sz="0" w:space="0" w:color="auto"/>
                    <w:left w:val="none" w:sz="0" w:space="0" w:color="auto"/>
                    <w:bottom w:val="none" w:sz="0" w:space="0" w:color="auto"/>
                    <w:right w:val="none" w:sz="0" w:space="0" w:color="auto"/>
                  </w:divBdr>
                  <w:divsChild>
                    <w:div w:id="1022512548">
                      <w:marLeft w:val="0"/>
                      <w:marRight w:val="0"/>
                      <w:marTop w:val="0"/>
                      <w:marBottom w:val="0"/>
                      <w:divBdr>
                        <w:top w:val="none" w:sz="0" w:space="0" w:color="auto"/>
                        <w:left w:val="none" w:sz="0" w:space="0" w:color="auto"/>
                        <w:bottom w:val="none" w:sz="0" w:space="0" w:color="auto"/>
                        <w:right w:val="none" w:sz="0" w:space="0" w:color="auto"/>
                      </w:divBdr>
                    </w:div>
                  </w:divsChild>
                </w:div>
                <w:div w:id="904146775">
                  <w:marLeft w:val="0"/>
                  <w:marRight w:val="0"/>
                  <w:marTop w:val="0"/>
                  <w:marBottom w:val="0"/>
                  <w:divBdr>
                    <w:top w:val="none" w:sz="0" w:space="0" w:color="auto"/>
                    <w:left w:val="none" w:sz="0" w:space="0" w:color="auto"/>
                    <w:bottom w:val="none" w:sz="0" w:space="0" w:color="auto"/>
                    <w:right w:val="none" w:sz="0" w:space="0" w:color="auto"/>
                  </w:divBdr>
                  <w:divsChild>
                    <w:div w:id="196739365">
                      <w:marLeft w:val="0"/>
                      <w:marRight w:val="0"/>
                      <w:marTop w:val="0"/>
                      <w:marBottom w:val="0"/>
                      <w:divBdr>
                        <w:top w:val="none" w:sz="0" w:space="0" w:color="auto"/>
                        <w:left w:val="none" w:sz="0" w:space="0" w:color="auto"/>
                        <w:bottom w:val="none" w:sz="0" w:space="0" w:color="auto"/>
                        <w:right w:val="none" w:sz="0" w:space="0" w:color="auto"/>
                      </w:divBdr>
                    </w:div>
                    <w:div w:id="1522356391">
                      <w:marLeft w:val="0"/>
                      <w:marRight w:val="0"/>
                      <w:marTop w:val="0"/>
                      <w:marBottom w:val="0"/>
                      <w:divBdr>
                        <w:top w:val="none" w:sz="0" w:space="0" w:color="auto"/>
                        <w:left w:val="none" w:sz="0" w:space="0" w:color="auto"/>
                        <w:bottom w:val="none" w:sz="0" w:space="0" w:color="auto"/>
                        <w:right w:val="none" w:sz="0" w:space="0" w:color="auto"/>
                      </w:divBdr>
                    </w:div>
                    <w:div w:id="1697460023">
                      <w:marLeft w:val="0"/>
                      <w:marRight w:val="0"/>
                      <w:marTop w:val="0"/>
                      <w:marBottom w:val="0"/>
                      <w:divBdr>
                        <w:top w:val="none" w:sz="0" w:space="0" w:color="auto"/>
                        <w:left w:val="none" w:sz="0" w:space="0" w:color="auto"/>
                        <w:bottom w:val="none" w:sz="0" w:space="0" w:color="auto"/>
                        <w:right w:val="none" w:sz="0" w:space="0" w:color="auto"/>
                      </w:divBdr>
                    </w:div>
                    <w:div w:id="1993293360">
                      <w:marLeft w:val="0"/>
                      <w:marRight w:val="0"/>
                      <w:marTop w:val="0"/>
                      <w:marBottom w:val="0"/>
                      <w:divBdr>
                        <w:top w:val="none" w:sz="0" w:space="0" w:color="auto"/>
                        <w:left w:val="none" w:sz="0" w:space="0" w:color="auto"/>
                        <w:bottom w:val="none" w:sz="0" w:space="0" w:color="auto"/>
                        <w:right w:val="none" w:sz="0" w:space="0" w:color="auto"/>
                      </w:divBdr>
                    </w:div>
                  </w:divsChild>
                </w:div>
                <w:div w:id="907031626">
                  <w:marLeft w:val="0"/>
                  <w:marRight w:val="0"/>
                  <w:marTop w:val="0"/>
                  <w:marBottom w:val="0"/>
                  <w:divBdr>
                    <w:top w:val="none" w:sz="0" w:space="0" w:color="auto"/>
                    <w:left w:val="none" w:sz="0" w:space="0" w:color="auto"/>
                    <w:bottom w:val="none" w:sz="0" w:space="0" w:color="auto"/>
                    <w:right w:val="none" w:sz="0" w:space="0" w:color="auto"/>
                  </w:divBdr>
                  <w:divsChild>
                    <w:div w:id="58333868">
                      <w:marLeft w:val="0"/>
                      <w:marRight w:val="0"/>
                      <w:marTop w:val="0"/>
                      <w:marBottom w:val="0"/>
                      <w:divBdr>
                        <w:top w:val="none" w:sz="0" w:space="0" w:color="auto"/>
                        <w:left w:val="none" w:sz="0" w:space="0" w:color="auto"/>
                        <w:bottom w:val="none" w:sz="0" w:space="0" w:color="auto"/>
                        <w:right w:val="none" w:sz="0" w:space="0" w:color="auto"/>
                      </w:divBdr>
                    </w:div>
                  </w:divsChild>
                </w:div>
                <w:div w:id="913196764">
                  <w:marLeft w:val="0"/>
                  <w:marRight w:val="0"/>
                  <w:marTop w:val="0"/>
                  <w:marBottom w:val="0"/>
                  <w:divBdr>
                    <w:top w:val="none" w:sz="0" w:space="0" w:color="auto"/>
                    <w:left w:val="none" w:sz="0" w:space="0" w:color="auto"/>
                    <w:bottom w:val="none" w:sz="0" w:space="0" w:color="auto"/>
                    <w:right w:val="none" w:sz="0" w:space="0" w:color="auto"/>
                  </w:divBdr>
                  <w:divsChild>
                    <w:div w:id="1244685040">
                      <w:marLeft w:val="0"/>
                      <w:marRight w:val="0"/>
                      <w:marTop w:val="0"/>
                      <w:marBottom w:val="0"/>
                      <w:divBdr>
                        <w:top w:val="none" w:sz="0" w:space="0" w:color="auto"/>
                        <w:left w:val="none" w:sz="0" w:space="0" w:color="auto"/>
                        <w:bottom w:val="none" w:sz="0" w:space="0" w:color="auto"/>
                        <w:right w:val="none" w:sz="0" w:space="0" w:color="auto"/>
                      </w:divBdr>
                    </w:div>
                  </w:divsChild>
                </w:div>
                <w:div w:id="914434847">
                  <w:marLeft w:val="0"/>
                  <w:marRight w:val="0"/>
                  <w:marTop w:val="0"/>
                  <w:marBottom w:val="0"/>
                  <w:divBdr>
                    <w:top w:val="none" w:sz="0" w:space="0" w:color="auto"/>
                    <w:left w:val="none" w:sz="0" w:space="0" w:color="auto"/>
                    <w:bottom w:val="none" w:sz="0" w:space="0" w:color="auto"/>
                    <w:right w:val="none" w:sz="0" w:space="0" w:color="auto"/>
                  </w:divBdr>
                  <w:divsChild>
                    <w:div w:id="404570468">
                      <w:marLeft w:val="0"/>
                      <w:marRight w:val="0"/>
                      <w:marTop w:val="0"/>
                      <w:marBottom w:val="0"/>
                      <w:divBdr>
                        <w:top w:val="none" w:sz="0" w:space="0" w:color="auto"/>
                        <w:left w:val="none" w:sz="0" w:space="0" w:color="auto"/>
                        <w:bottom w:val="none" w:sz="0" w:space="0" w:color="auto"/>
                        <w:right w:val="none" w:sz="0" w:space="0" w:color="auto"/>
                      </w:divBdr>
                    </w:div>
                  </w:divsChild>
                </w:div>
                <w:div w:id="920603846">
                  <w:marLeft w:val="0"/>
                  <w:marRight w:val="0"/>
                  <w:marTop w:val="0"/>
                  <w:marBottom w:val="0"/>
                  <w:divBdr>
                    <w:top w:val="none" w:sz="0" w:space="0" w:color="auto"/>
                    <w:left w:val="none" w:sz="0" w:space="0" w:color="auto"/>
                    <w:bottom w:val="none" w:sz="0" w:space="0" w:color="auto"/>
                    <w:right w:val="none" w:sz="0" w:space="0" w:color="auto"/>
                  </w:divBdr>
                  <w:divsChild>
                    <w:div w:id="848716493">
                      <w:marLeft w:val="0"/>
                      <w:marRight w:val="0"/>
                      <w:marTop w:val="0"/>
                      <w:marBottom w:val="0"/>
                      <w:divBdr>
                        <w:top w:val="none" w:sz="0" w:space="0" w:color="auto"/>
                        <w:left w:val="none" w:sz="0" w:space="0" w:color="auto"/>
                        <w:bottom w:val="none" w:sz="0" w:space="0" w:color="auto"/>
                        <w:right w:val="none" w:sz="0" w:space="0" w:color="auto"/>
                      </w:divBdr>
                    </w:div>
                    <w:div w:id="1284536157">
                      <w:marLeft w:val="0"/>
                      <w:marRight w:val="0"/>
                      <w:marTop w:val="0"/>
                      <w:marBottom w:val="0"/>
                      <w:divBdr>
                        <w:top w:val="none" w:sz="0" w:space="0" w:color="auto"/>
                        <w:left w:val="none" w:sz="0" w:space="0" w:color="auto"/>
                        <w:bottom w:val="none" w:sz="0" w:space="0" w:color="auto"/>
                        <w:right w:val="none" w:sz="0" w:space="0" w:color="auto"/>
                      </w:divBdr>
                    </w:div>
                    <w:div w:id="1611736765">
                      <w:marLeft w:val="0"/>
                      <w:marRight w:val="0"/>
                      <w:marTop w:val="0"/>
                      <w:marBottom w:val="0"/>
                      <w:divBdr>
                        <w:top w:val="none" w:sz="0" w:space="0" w:color="auto"/>
                        <w:left w:val="none" w:sz="0" w:space="0" w:color="auto"/>
                        <w:bottom w:val="none" w:sz="0" w:space="0" w:color="auto"/>
                        <w:right w:val="none" w:sz="0" w:space="0" w:color="auto"/>
                      </w:divBdr>
                    </w:div>
                    <w:div w:id="1886788691">
                      <w:marLeft w:val="0"/>
                      <w:marRight w:val="0"/>
                      <w:marTop w:val="0"/>
                      <w:marBottom w:val="0"/>
                      <w:divBdr>
                        <w:top w:val="none" w:sz="0" w:space="0" w:color="auto"/>
                        <w:left w:val="none" w:sz="0" w:space="0" w:color="auto"/>
                        <w:bottom w:val="none" w:sz="0" w:space="0" w:color="auto"/>
                        <w:right w:val="none" w:sz="0" w:space="0" w:color="auto"/>
                      </w:divBdr>
                    </w:div>
                  </w:divsChild>
                </w:div>
                <w:div w:id="924647660">
                  <w:marLeft w:val="0"/>
                  <w:marRight w:val="0"/>
                  <w:marTop w:val="0"/>
                  <w:marBottom w:val="0"/>
                  <w:divBdr>
                    <w:top w:val="none" w:sz="0" w:space="0" w:color="auto"/>
                    <w:left w:val="none" w:sz="0" w:space="0" w:color="auto"/>
                    <w:bottom w:val="none" w:sz="0" w:space="0" w:color="auto"/>
                    <w:right w:val="none" w:sz="0" w:space="0" w:color="auto"/>
                  </w:divBdr>
                  <w:divsChild>
                    <w:div w:id="678042911">
                      <w:marLeft w:val="0"/>
                      <w:marRight w:val="0"/>
                      <w:marTop w:val="0"/>
                      <w:marBottom w:val="0"/>
                      <w:divBdr>
                        <w:top w:val="none" w:sz="0" w:space="0" w:color="auto"/>
                        <w:left w:val="none" w:sz="0" w:space="0" w:color="auto"/>
                        <w:bottom w:val="none" w:sz="0" w:space="0" w:color="auto"/>
                        <w:right w:val="none" w:sz="0" w:space="0" w:color="auto"/>
                      </w:divBdr>
                    </w:div>
                  </w:divsChild>
                </w:div>
                <w:div w:id="926573513">
                  <w:marLeft w:val="0"/>
                  <w:marRight w:val="0"/>
                  <w:marTop w:val="0"/>
                  <w:marBottom w:val="0"/>
                  <w:divBdr>
                    <w:top w:val="none" w:sz="0" w:space="0" w:color="auto"/>
                    <w:left w:val="none" w:sz="0" w:space="0" w:color="auto"/>
                    <w:bottom w:val="none" w:sz="0" w:space="0" w:color="auto"/>
                    <w:right w:val="none" w:sz="0" w:space="0" w:color="auto"/>
                  </w:divBdr>
                  <w:divsChild>
                    <w:div w:id="244580360">
                      <w:marLeft w:val="0"/>
                      <w:marRight w:val="0"/>
                      <w:marTop w:val="0"/>
                      <w:marBottom w:val="0"/>
                      <w:divBdr>
                        <w:top w:val="none" w:sz="0" w:space="0" w:color="auto"/>
                        <w:left w:val="none" w:sz="0" w:space="0" w:color="auto"/>
                        <w:bottom w:val="none" w:sz="0" w:space="0" w:color="auto"/>
                        <w:right w:val="none" w:sz="0" w:space="0" w:color="auto"/>
                      </w:divBdr>
                    </w:div>
                  </w:divsChild>
                </w:div>
                <w:div w:id="933365749">
                  <w:marLeft w:val="0"/>
                  <w:marRight w:val="0"/>
                  <w:marTop w:val="0"/>
                  <w:marBottom w:val="0"/>
                  <w:divBdr>
                    <w:top w:val="none" w:sz="0" w:space="0" w:color="auto"/>
                    <w:left w:val="none" w:sz="0" w:space="0" w:color="auto"/>
                    <w:bottom w:val="none" w:sz="0" w:space="0" w:color="auto"/>
                    <w:right w:val="none" w:sz="0" w:space="0" w:color="auto"/>
                  </w:divBdr>
                  <w:divsChild>
                    <w:div w:id="364794515">
                      <w:marLeft w:val="0"/>
                      <w:marRight w:val="0"/>
                      <w:marTop w:val="0"/>
                      <w:marBottom w:val="0"/>
                      <w:divBdr>
                        <w:top w:val="none" w:sz="0" w:space="0" w:color="auto"/>
                        <w:left w:val="none" w:sz="0" w:space="0" w:color="auto"/>
                        <w:bottom w:val="none" w:sz="0" w:space="0" w:color="auto"/>
                        <w:right w:val="none" w:sz="0" w:space="0" w:color="auto"/>
                      </w:divBdr>
                    </w:div>
                    <w:div w:id="1074668680">
                      <w:marLeft w:val="0"/>
                      <w:marRight w:val="0"/>
                      <w:marTop w:val="0"/>
                      <w:marBottom w:val="0"/>
                      <w:divBdr>
                        <w:top w:val="none" w:sz="0" w:space="0" w:color="auto"/>
                        <w:left w:val="none" w:sz="0" w:space="0" w:color="auto"/>
                        <w:bottom w:val="none" w:sz="0" w:space="0" w:color="auto"/>
                        <w:right w:val="none" w:sz="0" w:space="0" w:color="auto"/>
                      </w:divBdr>
                    </w:div>
                    <w:div w:id="1417510445">
                      <w:marLeft w:val="0"/>
                      <w:marRight w:val="0"/>
                      <w:marTop w:val="0"/>
                      <w:marBottom w:val="0"/>
                      <w:divBdr>
                        <w:top w:val="none" w:sz="0" w:space="0" w:color="auto"/>
                        <w:left w:val="none" w:sz="0" w:space="0" w:color="auto"/>
                        <w:bottom w:val="none" w:sz="0" w:space="0" w:color="auto"/>
                        <w:right w:val="none" w:sz="0" w:space="0" w:color="auto"/>
                      </w:divBdr>
                    </w:div>
                    <w:div w:id="2069766752">
                      <w:marLeft w:val="0"/>
                      <w:marRight w:val="0"/>
                      <w:marTop w:val="0"/>
                      <w:marBottom w:val="0"/>
                      <w:divBdr>
                        <w:top w:val="none" w:sz="0" w:space="0" w:color="auto"/>
                        <w:left w:val="none" w:sz="0" w:space="0" w:color="auto"/>
                        <w:bottom w:val="none" w:sz="0" w:space="0" w:color="auto"/>
                        <w:right w:val="none" w:sz="0" w:space="0" w:color="auto"/>
                      </w:divBdr>
                    </w:div>
                  </w:divsChild>
                </w:div>
                <w:div w:id="940992182">
                  <w:marLeft w:val="0"/>
                  <w:marRight w:val="0"/>
                  <w:marTop w:val="0"/>
                  <w:marBottom w:val="0"/>
                  <w:divBdr>
                    <w:top w:val="none" w:sz="0" w:space="0" w:color="auto"/>
                    <w:left w:val="none" w:sz="0" w:space="0" w:color="auto"/>
                    <w:bottom w:val="none" w:sz="0" w:space="0" w:color="auto"/>
                    <w:right w:val="none" w:sz="0" w:space="0" w:color="auto"/>
                  </w:divBdr>
                  <w:divsChild>
                    <w:div w:id="835608354">
                      <w:marLeft w:val="0"/>
                      <w:marRight w:val="0"/>
                      <w:marTop w:val="0"/>
                      <w:marBottom w:val="0"/>
                      <w:divBdr>
                        <w:top w:val="none" w:sz="0" w:space="0" w:color="auto"/>
                        <w:left w:val="none" w:sz="0" w:space="0" w:color="auto"/>
                        <w:bottom w:val="none" w:sz="0" w:space="0" w:color="auto"/>
                        <w:right w:val="none" w:sz="0" w:space="0" w:color="auto"/>
                      </w:divBdr>
                    </w:div>
                  </w:divsChild>
                </w:div>
                <w:div w:id="945769003">
                  <w:marLeft w:val="0"/>
                  <w:marRight w:val="0"/>
                  <w:marTop w:val="0"/>
                  <w:marBottom w:val="0"/>
                  <w:divBdr>
                    <w:top w:val="none" w:sz="0" w:space="0" w:color="auto"/>
                    <w:left w:val="none" w:sz="0" w:space="0" w:color="auto"/>
                    <w:bottom w:val="none" w:sz="0" w:space="0" w:color="auto"/>
                    <w:right w:val="none" w:sz="0" w:space="0" w:color="auto"/>
                  </w:divBdr>
                  <w:divsChild>
                    <w:div w:id="1815414102">
                      <w:marLeft w:val="0"/>
                      <w:marRight w:val="0"/>
                      <w:marTop w:val="0"/>
                      <w:marBottom w:val="0"/>
                      <w:divBdr>
                        <w:top w:val="none" w:sz="0" w:space="0" w:color="auto"/>
                        <w:left w:val="none" w:sz="0" w:space="0" w:color="auto"/>
                        <w:bottom w:val="none" w:sz="0" w:space="0" w:color="auto"/>
                        <w:right w:val="none" w:sz="0" w:space="0" w:color="auto"/>
                      </w:divBdr>
                    </w:div>
                  </w:divsChild>
                </w:div>
                <w:div w:id="947934856">
                  <w:marLeft w:val="0"/>
                  <w:marRight w:val="0"/>
                  <w:marTop w:val="0"/>
                  <w:marBottom w:val="0"/>
                  <w:divBdr>
                    <w:top w:val="none" w:sz="0" w:space="0" w:color="auto"/>
                    <w:left w:val="none" w:sz="0" w:space="0" w:color="auto"/>
                    <w:bottom w:val="none" w:sz="0" w:space="0" w:color="auto"/>
                    <w:right w:val="none" w:sz="0" w:space="0" w:color="auto"/>
                  </w:divBdr>
                  <w:divsChild>
                    <w:div w:id="329986820">
                      <w:marLeft w:val="0"/>
                      <w:marRight w:val="0"/>
                      <w:marTop w:val="0"/>
                      <w:marBottom w:val="0"/>
                      <w:divBdr>
                        <w:top w:val="none" w:sz="0" w:space="0" w:color="auto"/>
                        <w:left w:val="none" w:sz="0" w:space="0" w:color="auto"/>
                        <w:bottom w:val="none" w:sz="0" w:space="0" w:color="auto"/>
                        <w:right w:val="none" w:sz="0" w:space="0" w:color="auto"/>
                      </w:divBdr>
                    </w:div>
                    <w:div w:id="352193461">
                      <w:marLeft w:val="0"/>
                      <w:marRight w:val="0"/>
                      <w:marTop w:val="0"/>
                      <w:marBottom w:val="0"/>
                      <w:divBdr>
                        <w:top w:val="none" w:sz="0" w:space="0" w:color="auto"/>
                        <w:left w:val="none" w:sz="0" w:space="0" w:color="auto"/>
                        <w:bottom w:val="none" w:sz="0" w:space="0" w:color="auto"/>
                        <w:right w:val="none" w:sz="0" w:space="0" w:color="auto"/>
                      </w:divBdr>
                    </w:div>
                    <w:div w:id="578247621">
                      <w:marLeft w:val="0"/>
                      <w:marRight w:val="0"/>
                      <w:marTop w:val="0"/>
                      <w:marBottom w:val="0"/>
                      <w:divBdr>
                        <w:top w:val="none" w:sz="0" w:space="0" w:color="auto"/>
                        <w:left w:val="none" w:sz="0" w:space="0" w:color="auto"/>
                        <w:bottom w:val="none" w:sz="0" w:space="0" w:color="auto"/>
                        <w:right w:val="none" w:sz="0" w:space="0" w:color="auto"/>
                      </w:divBdr>
                    </w:div>
                    <w:div w:id="1215890733">
                      <w:marLeft w:val="0"/>
                      <w:marRight w:val="0"/>
                      <w:marTop w:val="0"/>
                      <w:marBottom w:val="0"/>
                      <w:divBdr>
                        <w:top w:val="none" w:sz="0" w:space="0" w:color="auto"/>
                        <w:left w:val="none" w:sz="0" w:space="0" w:color="auto"/>
                        <w:bottom w:val="none" w:sz="0" w:space="0" w:color="auto"/>
                        <w:right w:val="none" w:sz="0" w:space="0" w:color="auto"/>
                      </w:divBdr>
                    </w:div>
                  </w:divsChild>
                </w:div>
                <w:div w:id="951285822">
                  <w:marLeft w:val="0"/>
                  <w:marRight w:val="0"/>
                  <w:marTop w:val="0"/>
                  <w:marBottom w:val="0"/>
                  <w:divBdr>
                    <w:top w:val="none" w:sz="0" w:space="0" w:color="auto"/>
                    <w:left w:val="none" w:sz="0" w:space="0" w:color="auto"/>
                    <w:bottom w:val="none" w:sz="0" w:space="0" w:color="auto"/>
                    <w:right w:val="none" w:sz="0" w:space="0" w:color="auto"/>
                  </w:divBdr>
                  <w:divsChild>
                    <w:div w:id="195386239">
                      <w:marLeft w:val="0"/>
                      <w:marRight w:val="0"/>
                      <w:marTop w:val="0"/>
                      <w:marBottom w:val="0"/>
                      <w:divBdr>
                        <w:top w:val="none" w:sz="0" w:space="0" w:color="auto"/>
                        <w:left w:val="none" w:sz="0" w:space="0" w:color="auto"/>
                        <w:bottom w:val="none" w:sz="0" w:space="0" w:color="auto"/>
                        <w:right w:val="none" w:sz="0" w:space="0" w:color="auto"/>
                      </w:divBdr>
                    </w:div>
                  </w:divsChild>
                </w:div>
                <w:div w:id="953248382">
                  <w:marLeft w:val="0"/>
                  <w:marRight w:val="0"/>
                  <w:marTop w:val="0"/>
                  <w:marBottom w:val="0"/>
                  <w:divBdr>
                    <w:top w:val="none" w:sz="0" w:space="0" w:color="auto"/>
                    <w:left w:val="none" w:sz="0" w:space="0" w:color="auto"/>
                    <w:bottom w:val="none" w:sz="0" w:space="0" w:color="auto"/>
                    <w:right w:val="none" w:sz="0" w:space="0" w:color="auto"/>
                  </w:divBdr>
                  <w:divsChild>
                    <w:div w:id="140729812">
                      <w:marLeft w:val="0"/>
                      <w:marRight w:val="0"/>
                      <w:marTop w:val="0"/>
                      <w:marBottom w:val="0"/>
                      <w:divBdr>
                        <w:top w:val="none" w:sz="0" w:space="0" w:color="auto"/>
                        <w:left w:val="none" w:sz="0" w:space="0" w:color="auto"/>
                        <w:bottom w:val="none" w:sz="0" w:space="0" w:color="auto"/>
                        <w:right w:val="none" w:sz="0" w:space="0" w:color="auto"/>
                      </w:divBdr>
                    </w:div>
                  </w:divsChild>
                </w:div>
                <w:div w:id="955868929">
                  <w:marLeft w:val="0"/>
                  <w:marRight w:val="0"/>
                  <w:marTop w:val="0"/>
                  <w:marBottom w:val="0"/>
                  <w:divBdr>
                    <w:top w:val="none" w:sz="0" w:space="0" w:color="auto"/>
                    <w:left w:val="none" w:sz="0" w:space="0" w:color="auto"/>
                    <w:bottom w:val="none" w:sz="0" w:space="0" w:color="auto"/>
                    <w:right w:val="none" w:sz="0" w:space="0" w:color="auto"/>
                  </w:divBdr>
                  <w:divsChild>
                    <w:div w:id="1365326129">
                      <w:marLeft w:val="0"/>
                      <w:marRight w:val="0"/>
                      <w:marTop w:val="0"/>
                      <w:marBottom w:val="0"/>
                      <w:divBdr>
                        <w:top w:val="none" w:sz="0" w:space="0" w:color="auto"/>
                        <w:left w:val="none" w:sz="0" w:space="0" w:color="auto"/>
                        <w:bottom w:val="none" w:sz="0" w:space="0" w:color="auto"/>
                        <w:right w:val="none" w:sz="0" w:space="0" w:color="auto"/>
                      </w:divBdr>
                    </w:div>
                  </w:divsChild>
                </w:div>
                <w:div w:id="957760575">
                  <w:marLeft w:val="0"/>
                  <w:marRight w:val="0"/>
                  <w:marTop w:val="0"/>
                  <w:marBottom w:val="0"/>
                  <w:divBdr>
                    <w:top w:val="none" w:sz="0" w:space="0" w:color="auto"/>
                    <w:left w:val="none" w:sz="0" w:space="0" w:color="auto"/>
                    <w:bottom w:val="none" w:sz="0" w:space="0" w:color="auto"/>
                    <w:right w:val="none" w:sz="0" w:space="0" w:color="auto"/>
                  </w:divBdr>
                  <w:divsChild>
                    <w:div w:id="1684282171">
                      <w:marLeft w:val="0"/>
                      <w:marRight w:val="0"/>
                      <w:marTop w:val="0"/>
                      <w:marBottom w:val="0"/>
                      <w:divBdr>
                        <w:top w:val="none" w:sz="0" w:space="0" w:color="auto"/>
                        <w:left w:val="none" w:sz="0" w:space="0" w:color="auto"/>
                        <w:bottom w:val="none" w:sz="0" w:space="0" w:color="auto"/>
                        <w:right w:val="none" w:sz="0" w:space="0" w:color="auto"/>
                      </w:divBdr>
                    </w:div>
                  </w:divsChild>
                </w:div>
                <w:div w:id="959528206">
                  <w:marLeft w:val="0"/>
                  <w:marRight w:val="0"/>
                  <w:marTop w:val="0"/>
                  <w:marBottom w:val="0"/>
                  <w:divBdr>
                    <w:top w:val="none" w:sz="0" w:space="0" w:color="auto"/>
                    <w:left w:val="none" w:sz="0" w:space="0" w:color="auto"/>
                    <w:bottom w:val="none" w:sz="0" w:space="0" w:color="auto"/>
                    <w:right w:val="none" w:sz="0" w:space="0" w:color="auto"/>
                  </w:divBdr>
                  <w:divsChild>
                    <w:div w:id="1334912598">
                      <w:marLeft w:val="0"/>
                      <w:marRight w:val="0"/>
                      <w:marTop w:val="0"/>
                      <w:marBottom w:val="0"/>
                      <w:divBdr>
                        <w:top w:val="none" w:sz="0" w:space="0" w:color="auto"/>
                        <w:left w:val="none" w:sz="0" w:space="0" w:color="auto"/>
                        <w:bottom w:val="none" w:sz="0" w:space="0" w:color="auto"/>
                        <w:right w:val="none" w:sz="0" w:space="0" w:color="auto"/>
                      </w:divBdr>
                    </w:div>
                  </w:divsChild>
                </w:div>
                <w:div w:id="962924839">
                  <w:marLeft w:val="0"/>
                  <w:marRight w:val="0"/>
                  <w:marTop w:val="0"/>
                  <w:marBottom w:val="0"/>
                  <w:divBdr>
                    <w:top w:val="none" w:sz="0" w:space="0" w:color="auto"/>
                    <w:left w:val="none" w:sz="0" w:space="0" w:color="auto"/>
                    <w:bottom w:val="none" w:sz="0" w:space="0" w:color="auto"/>
                    <w:right w:val="none" w:sz="0" w:space="0" w:color="auto"/>
                  </w:divBdr>
                  <w:divsChild>
                    <w:div w:id="66391892">
                      <w:marLeft w:val="0"/>
                      <w:marRight w:val="0"/>
                      <w:marTop w:val="0"/>
                      <w:marBottom w:val="0"/>
                      <w:divBdr>
                        <w:top w:val="none" w:sz="0" w:space="0" w:color="auto"/>
                        <w:left w:val="none" w:sz="0" w:space="0" w:color="auto"/>
                        <w:bottom w:val="none" w:sz="0" w:space="0" w:color="auto"/>
                        <w:right w:val="none" w:sz="0" w:space="0" w:color="auto"/>
                      </w:divBdr>
                    </w:div>
                    <w:div w:id="221908523">
                      <w:marLeft w:val="0"/>
                      <w:marRight w:val="0"/>
                      <w:marTop w:val="0"/>
                      <w:marBottom w:val="0"/>
                      <w:divBdr>
                        <w:top w:val="none" w:sz="0" w:space="0" w:color="auto"/>
                        <w:left w:val="none" w:sz="0" w:space="0" w:color="auto"/>
                        <w:bottom w:val="none" w:sz="0" w:space="0" w:color="auto"/>
                        <w:right w:val="none" w:sz="0" w:space="0" w:color="auto"/>
                      </w:divBdr>
                    </w:div>
                    <w:div w:id="599605968">
                      <w:marLeft w:val="0"/>
                      <w:marRight w:val="0"/>
                      <w:marTop w:val="0"/>
                      <w:marBottom w:val="0"/>
                      <w:divBdr>
                        <w:top w:val="none" w:sz="0" w:space="0" w:color="auto"/>
                        <w:left w:val="none" w:sz="0" w:space="0" w:color="auto"/>
                        <w:bottom w:val="none" w:sz="0" w:space="0" w:color="auto"/>
                        <w:right w:val="none" w:sz="0" w:space="0" w:color="auto"/>
                      </w:divBdr>
                    </w:div>
                    <w:div w:id="1835338399">
                      <w:marLeft w:val="0"/>
                      <w:marRight w:val="0"/>
                      <w:marTop w:val="0"/>
                      <w:marBottom w:val="0"/>
                      <w:divBdr>
                        <w:top w:val="none" w:sz="0" w:space="0" w:color="auto"/>
                        <w:left w:val="none" w:sz="0" w:space="0" w:color="auto"/>
                        <w:bottom w:val="none" w:sz="0" w:space="0" w:color="auto"/>
                        <w:right w:val="none" w:sz="0" w:space="0" w:color="auto"/>
                      </w:divBdr>
                    </w:div>
                  </w:divsChild>
                </w:div>
                <w:div w:id="970281856">
                  <w:marLeft w:val="0"/>
                  <w:marRight w:val="0"/>
                  <w:marTop w:val="0"/>
                  <w:marBottom w:val="0"/>
                  <w:divBdr>
                    <w:top w:val="none" w:sz="0" w:space="0" w:color="auto"/>
                    <w:left w:val="none" w:sz="0" w:space="0" w:color="auto"/>
                    <w:bottom w:val="none" w:sz="0" w:space="0" w:color="auto"/>
                    <w:right w:val="none" w:sz="0" w:space="0" w:color="auto"/>
                  </w:divBdr>
                  <w:divsChild>
                    <w:div w:id="1561096014">
                      <w:marLeft w:val="0"/>
                      <w:marRight w:val="0"/>
                      <w:marTop w:val="0"/>
                      <w:marBottom w:val="0"/>
                      <w:divBdr>
                        <w:top w:val="none" w:sz="0" w:space="0" w:color="auto"/>
                        <w:left w:val="none" w:sz="0" w:space="0" w:color="auto"/>
                        <w:bottom w:val="none" w:sz="0" w:space="0" w:color="auto"/>
                        <w:right w:val="none" w:sz="0" w:space="0" w:color="auto"/>
                      </w:divBdr>
                    </w:div>
                  </w:divsChild>
                </w:div>
                <w:div w:id="975641562">
                  <w:marLeft w:val="0"/>
                  <w:marRight w:val="0"/>
                  <w:marTop w:val="0"/>
                  <w:marBottom w:val="0"/>
                  <w:divBdr>
                    <w:top w:val="none" w:sz="0" w:space="0" w:color="auto"/>
                    <w:left w:val="none" w:sz="0" w:space="0" w:color="auto"/>
                    <w:bottom w:val="none" w:sz="0" w:space="0" w:color="auto"/>
                    <w:right w:val="none" w:sz="0" w:space="0" w:color="auto"/>
                  </w:divBdr>
                  <w:divsChild>
                    <w:div w:id="1168211341">
                      <w:marLeft w:val="0"/>
                      <w:marRight w:val="0"/>
                      <w:marTop w:val="0"/>
                      <w:marBottom w:val="0"/>
                      <w:divBdr>
                        <w:top w:val="none" w:sz="0" w:space="0" w:color="auto"/>
                        <w:left w:val="none" w:sz="0" w:space="0" w:color="auto"/>
                        <w:bottom w:val="none" w:sz="0" w:space="0" w:color="auto"/>
                        <w:right w:val="none" w:sz="0" w:space="0" w:color="auto"/>
                      </w:divBdr>
                    </w:div>
                    <w:div w:id="1176918612">
                      <w:marLeft w:val="0"/>
                      <w:marRight w:val="0"/>
                      <w:marTop w:val="0"/>
                      <w:marBottom w:val="0"/>
                      <w:divBdr>
                        <w:top w:val="none" w:sz="0" w:space="0" w:color="auto"/>
                        <w:left w:val="none" w:sz="0" w:space="0" w:color="auto"/>
                        <w:bottom w:val="none" w:sz="0" w:space="0" w:color="auto"/>
                        <w:right w:val="none" w:sz="0" w:space="0" w:color="auto"/>
                      </w:divBdr>
                    </w:div>
                    <w:div w:id="1752195504">
                      <w:marLeft w:val="0"/>
                      <w:marRight w:val="0"/>
                      <w:marTop w:val="0"/>
                      <w:marBottom w:val="0"/>
                      <w:divBdr>
                        <w:top w:val="none" w:sz="0" w:space="0" w:color="auto"/>
                        <w:left w:val="none" w:sz="0" w:space="0" w:color="auto"/>
                        <w:bottom w:val="none" w:sz="0" w:space="0" w:color="auto"/>
                        <w:right w:val="none" w:sz="0" w:space="0" w:color="auto"/>
                      </w:divBdr>
                    </w:div>
                    <w:div w:id="2053460619">
                      <w:marLeft w:val="0"/>
                      <w:marRight w:val="0"/>
                      <w:marTop w:val="0"/>
                      <w:marBottom w:val="0"/>
                      <w:divBdr>
                        <w:top w:val="none" w:sz="0" w:space="0" w:color="auto"/>
                        <w:left w:val="none" w:sz="0" w:space="0" w:color="auto"/>
                        <w:bottom w:val="none" w:sz="0" w:space="0" w:color="auto"/>
                        <w:right w:val="none" w:sz="0" w:space="0" w:color="auto"/>
                      </w:divBdr>
                    </w:div>
                  </w:divsChild>
                </w:div>
                <w:div w:id="976955019">
                  <w:marLeft w:val="0"/>
                  <w:marRight w:val="0"/>
                  <w:marTop w:val="0"/>
                  <w:marBottom w:val="0"/>
                  <w:divBdr>
                    <w:top w:val="none" w:sz="0" w:space="0" w:color="auto"/>
                    <w:left w:val="none" w:sz="0" w:space="0" w:color="auto"/>
                    <w:bottom w:val="none" w:sz="0" w:space="0" w:color="auto"/>
                    <w:right w:val="none" w:sz="0" w:space="0" w:color="auto"/>
                  </w:divBdr>
                  <w:divsChild>
                    <w:div w:id="447435156">
                      <w:marLeft w:val="0"/>
                      <w:marRight w:val="0"/>
                      <w:marTop w:val="0"/>
                      <w:marBottom w:val="0"/>
                      <w:divBdr>
                        <w:top w:val="none" w:sz="0" w:space="0" w:color="auto"/>
                        <w:left w:val="none" w:sz="0" w:space="0" w:color="auto"/>
                        <w:bottom w:val="none" w:sz="0" w:space="0" w:color="auto"/>
                        <w:right w:val="none" w:sz="0" w:space="0" w:color="auto"/>
                      </w:divBdr>
                    </w:div>
                  </w:divsChild>
                </w:div>
                <w:div w:id="983042700">
                  <w:marLeft w:val="0"/>
                  <w:marRight w:val="0"/>
                  <w:marTop w:val="0"/>
                  <w:marBottom w:val="0"/>
                  <w:divBdr>
                    <w:top w:val="none" w:sz="0" w:space="0" w:color="auto"/>
                    <w:left w:val="none" w:sz="0" w:space="0" w:color="auto"/>
                    <w:bottom w:val="none" w:sz="0" w:space="0" w:color="auto"/>
                    <w:right w:val="none" w:sz="0" w:space="0" w:color="auto"/>
                  </w:divBdr>
                  <w:divsChild>
                    <w:div w:id="1411537160">
                      <w:marLeft w:val="0"/>
                      <w:marRight w:val="0"/>
                      <w:marTop w:val="0"/>
                      <w:marBottom w:val="0"/>
                      <w:divBdr>
                        <w:top w:val="none" w:sz="0" w:space="0" w:color="auto"/>
                        <w:left w:val="none" w:sz="0" w:space="0" w:color="auto"/>
                        <w:bottom w:val="none" w:sz="0" w:space="0" w:color="auto"/>
                        <w:right w:val="none" w:sz="0" w:space="0" w:color="auto"/>
                      </w:divBdr>
                    </w:div>
                  </w:divsChild>
                </w:div>
                <w:div w:id="985858271">
                  <w:marLeft w:val="0"/>
                  <w:marRight w:val="0"/>
                  <w:marTop w:val="0"/>
                  <w:marBottom w:val="0"/>
                  <w:divBdr>
                    <w:top w:val="none" w:sz="0" w:space="0" w:color="auto"/>
                    <w:left w:val="none" w:sz="0" w:space="0" w:color="auto"/>
                    <w:bottom w:val="none" w:sz="0" w:space="0" w:color="auto"/>
                    <w:right w:val="none" w:sz="0" w:space="0" w:color="auto"/>
                  </w:divBdr>
                  <w:divsChild>
                    <w:div w:id="188839472">
                      <w:marLeft w:val="0"/>
                      <w:marRight w:val="0"/>
                      <w:marTop w:val="0"/>
                      <w:marBottom w:val="0"/>
                      <w:divBdr>
                        <w:top w:val="none" w:sz="0" w:space="0" w:color="auto"/>
                        <w:left w:val="none" w:sz="0" w:space="0" w:color="auto"/>
                        <w:bottom w:val="none" w:sz="0" w:space="0" w:color="auto"/>
                        <w:right w:val="none" w:sz="0" w:space="0" w:color="auto"/>
                      </w:divBdr>
                    </w:div>
                  </w:divsChild>
                </w:div>
                <w:div w:id="986931694">
                  <w:marLeft w:val="0"/>
                  <w:marRight w:val="0"/>
                  <w:marTop w:val="0"/>
                  <w:marBottom w:val="0"/>
                  <w:divBdr>
                    <w:top w:val="none" w:sz="0" w:space="0" w:color="auto"/>
                    <w:left w:val="none" w:sz="0" w:space="0" w:color="auto"/>
                    <w:bottom w:val="none" w:sz="0" w:space="0" w:color="auto"/>
                    <w:right w:val="none" w:sz="0" w:space="0" w:color="auto"/>
                  </w:divBdr>
                  <w:divsChild>
                    <w:div w:id="499929132">
                      <w:marLeft w:val="0"/>
                      <w:marRight w:val="0"/>
                      <w:marTop w:val="0"/>
                      <w:marBottom w:val="0"/>
                      <w:divBdr>
                        <w:top w:val="none" w:sz="0" w:space="0" w:color="auto"/>
                        <w:left w:val="none" w:sz="0" w:space="0" w:color="auto"/>
                        <w:bottom w:val="none" w:sz="0" w:space="0" w:color="auto"/>
                        <w:right w:val="none" w:sz="0" w:space="0" w:color="auto"/>
                      </w:divBdr>
                    </w:div>
                  </w:divsChild>
                </w:div>
                <w:div w:id="997685850">
                  <w:marLeft w:val="0"/>
                  <w:marRight w:val="0"/>
                  <w:marTop w:val="0"/>
                  <w:marBottom w:val="0"/>
                  <w:divBdr>
                    <w:top w:val="none" w:sz="0" w:space="0" w:color="auto"/>
                    <w:left w:val="none" w:sz="0" w:space="0" w:color="auto"/>
                    <w:bottom w:val="none" w:sz="0" w:space="0" w:color="auto"/>
                    <w:right w:val="none" w:sz="0" w:space="0" w:color="auto"/>
                  </w:divBdr>
                  <w:divsChild>
                    <w:div w:id="557939739">
                      <w:marLeft w:val="0"/>
                      <w:marRight w:val="0"/>
                      <w:marTop w:val="0"/>
                      <w:marBottom w:val="0"/>
                      <w:divBdr>
                        <w:top w:val="none" w:sz="0" w:space="0" w:color="auto"/>
                        <w:left w:val="none" w:sz="0" w:space="0" w:color="auto"/>
                        <w:bottom w:val="none" w:sz="0" w:space="0" w:color="auto"/>
                        <w:right w:val="none" w:sz="0" w:space="0" w:color="auto"/>
                      </w:divBdr>
                    </w:div>
                    <w:div w:id="1599825091">
                      <w:marLeft w:val="0"/>
                      <w:marRight w:val="0"/>
                      <w:marTop w:val="0"/>
                      <w:marBottom w:val="0"/>
                      <w:divBdr>
                        <w:top w:val="none" w:sz="0" w:space="0" w:color="auto"/>
                        <w:left w:val="none" w:sz="0" w:space="0" w:color="auto"/>
                        <w:bottom w:val="none" w:sz="0" w:space="0" w:color="auto"/>
                        <w:right w:val="none" w:sz="0" w:space="0" w:color="auto"/>
                      </w:divBdr>
                    </w:div>
                  </w:divsChild>
                </w:div>
                <w:div w:id="1004359028">
                  <w:marLeft w:val="0"/>
                  <w:marRight w:val="0"/>
                  <w:marTop w:val="0"/>
                  <w:marBottom w:val="0"/>
                  <w:divBdr>
                    <w:top w:val="none" w:sz="0" w:space="0" w:color="auto"/>
                    <w:left w:val="none" w:sz="0" w:space="0" w:color="auto"/>
                    <w:bottom w:val="none" w:sz="0" w:space="0" w:color="auto"/>
                    <w:right w:val="none" w:sz="0" w:space="0" w:color="auto"/>
                  </w:divBdr>
                  <w:divsChild>
                    <w:div w:id="1002782009">
                      <w:marLeft w:val="0"/>
                      <w:marRight w:val="0"/>
                      <w:marTop w:val="0"/>
                      <w:marBottom w:val="0"/>
                      <w:divBdr>
                        <w:top w:val="none" w:sz="0" w:space="0" w:color="auto"/>
                        <w:left w:val="none" w:sz="0" w:space="0" w:color="auto"/>
                        <w:bottom w:val="none" w:sz="0" w:space="0" w:color="auto"/>
                        <w:right w:val="none" w:sz="0" w:space="0" w:color="auto"/>
                      </w:divBdr>
                    </w:div>
                  </w:divsChild>
                </w:div>
                <w:div w:id="1004741659">
                  <w:marLeft w:val="0"/>
                  <w:marRight w:val="0"/>
                  <w:marTop w:val="0"/>
                  <w:marBottom w:val="0"/>
                  <w:divBdr>
                    <w:top w:val="none" w:sz="0" w:space="0" w:color="auto"/>
                    <w:left w:val="none" w:sz="0" w:space="0" w:color="auto"/>
                    <w:bottom w:val="none" w:sz="0" w:space="0" w:color="auto"/>
                    <w:right w:val="none" w:sz="0" w:space="0" w:color="auto"/>
                  </w:divBdr>
                  <w:divsChild>
                    <w:div w:id="1389576848">
                      <w:marLeft w:val="0"/>
                      <w:marRight w:val="0"/>
                      <w:marTop w:val="0"/>
                      <w:marBottom w:val="0"/>
                      <w:divBdr>
                        <w:top w:val="none" w:sz="0" w:space="0" w:color="auto"/>
                        <w:left w:val="none" w:sz="0" w:space="0" w:color="auto"/>
                        <w:bottom w:val="none" w:sz="0" w:space="0" w:color="auto"/>
                        <w:right w:val="none" w:sz="0" w:space="0" w:color="auto"/>
                      </w:divBdr>
                    </w:div>
                  </w:divsChild>
                </w:div>
                <w:div w:id="1006322543">
                  <w:marLeft w:val="0"/>
                  <w:marRight w:val="0"/>
                  <w:marTop w:val="0"/>
                  <w:marBottom w:val="0"/>
                  <w:divBdr>
                    <w:top w:val="none" w:sz="0" w:space="0" w:color="auto"/>
                    <w:left w:val="none" w:sz="0" w:space="0" w:color="auto"/>
                    <w:bottom w:val="none" w:sz="0" w:space="0" w:color="auto"/>
                    <w:right w:val="none" w:sz="0" w:space="0" w:color="auto"/>
                  </w:divBdr>
                  <w:divsChild>
                    <w:div w:id="562908500">
                      <w:marLeft w:val="0"/>
                      <w:marRight w:val="0"/>
                      <w:marTop w:val="0"/>
                      <w:marBottom w:val="0"/>
                      <w:divBdr>
                        <w:top w:val="none" w:sz="0" w:space="0" w:color="auto"/>
                        <w:left w:val="none" w:sz="0" w:space="0" w:color="auto"/>
                        <w:bottom w:val="none" w:sz="0" w:space="0" w:color="auto"/>
                        <w:right w:val="none" w:sz="0" w:space="0" w:color="auto"/>
                      </w:divBdr>
                    </w:div>
                    <w:div w:id="700790296">
                      <w:marLeft w:val="0"/>
                      <w:marRight w:val="0"/>
                      <w:marTop w:val="0"/>
                      <w:marBottom w:val="0"/>
                      <w:divBdr>
                        <w:top w:val="none" w:sz="0" w:space="0" w:color="auto"/>
                        <w:left w:val="none" w:sz="0" w:space="0" w:color="auto"/>
                        <w:bottom w:val="none" w:sz="0" w:space="0" w:color="auto"/>
                        <w:right w:val="none" w:sz="0" w:space="0" w:color="auto"/>
                      </w:divBdr>
                    </w:div>
                    <w:div w:id="1072511318">
                      <w:marLeft w:val="0"/>
                      <w:marRight w:val="0"/>
                      <w:marTop w:val="0"/>
                      <w:marBottom w:val="0"/>
                      <w:divBdr>
                        <w:top w:val="none" w:sz="0" w:space="0" w:color="auto"/>
                        <w:left w:val="none" w:sz="0" w:space="0" w:color="auto"/>
                        <w:bottom w:val="none" w:sz="0" w:space="0" w:color="auto"/>
                        <w:right w:val="none" w:sz="0" w:space="0" w:color="auto"/>
                      </w:divBdr>
                    </w:div>
                    <w:div w:id="1431200152">
                      <w:marLeft w:val="0"/>
                      <w:marRight w:val="0"/>
                      <w:marTop w:val="0"/>
                      <w:marBottom w:val="0"/>
                      <w:divBdr>
                        <w:top w:val="none" w:sz="0" w:space="0" w:color="auto"/>
                        <w:left w:val="none" w:sz="0" w:space="0" w:color="auto"/>
                        <w:bottom w:val="none" w:sz="0" w:space="0" w:color="auto"/>
                        <w:right w:val="none" w:sz="0" w:space="0" w:color="auto"/>
                      </w:divBdr>
                    </w:div>
                  </w:divsChild>
                </w:div>
                <w:div w:id="1013796806">
                  <w:marLeft w:val="0"/>
                  <w:marRight w:val="0"/>
                  <w:marTop w:val="0"/>
                  <w:marBottom w:val="0"/>
                  <w:divBdr>
                    <w:top w:val="none" w:sz="0" w:space="0" w:color="auto"/>
                    <w:left w:val="none" w:sz="0" w:space="0" w:color="auto"/>
                    <w:bottom w:val="none" w:sz="0" w:space="0" w:color="auto"/>
                    <w:right w:val="none" w:sz="0" w:space="0" w:color="auto"/>
                  </w:divBdr>
                  <w:divsChild>
                    <w:div w:id="161316284">
                      <w:marLeft w:val="0"/>
                      <w:marRight w:val="0"/>
                      <w:marTop w:val="0"/>
                      <w:marBottom w:val="0"/>
                      <w:divBdr>
                        <w:top w:val="none" w:sz="0" w:space="0" w:color="auto"/>
                        <w:left w:val="none" w:sz="0" w:space="0" w:color="auto"/>
                        <w:bottom w:val="none" w:sz="0" w:space="0" w:color="auto"/>
                        <w:right w:val="none" w:sz="0" w:space="0" w:color="auto"/>
                      </w:divBdr>
                    </w:div>
                  </w:divsChild>
                </w:div>
                <w:div w:id="1027372472">
                  <w:marLeft w:val="0"/>
                  <w:marRight w:val="0"/>
                  <w:marTop w:val="0"/>
                  <w:marBottom w:val="0"/>
                  <w:divBdr>
                    <w:top w:val="none" w:sz="0" w:space="0" w:color="auto"/>
                    <w:left w:val="none" w:sz="0" w:space="0" w:color="auto"/>
                    <w:bottom w:val="none" w:sz="0" w:space="0" w:color="auto"/>
                    <w:right w:val="none" w:sz="0" w:space="0" w:color="auto"/>
                  </w:divBdr>
                  <w:divsChild>
                    <w:div w:id="1042679990">
                      <w:marLeft w:val="0"/>
                      <w:marRight w:val="0"/>
                      <w:marTop w:val="0"/>
                      <w:marBottom w:val="0"/>
                      <w:divBdr>
                        <w:top w:val="none" w:sz="0" w:space="0" w:color="auto"/>
                        <w:left w:val="none" w:sz="0" w:space="0" w:color="auto"/>
                        <w:bottom w:val="none" w:sz="0" w:space="0" w:color="auto"/>
                        <w:right w:val="none" w:sz="0" w:space="0" w:color="auto"/>
                      </w:divBdr>
                    </w:div>
                  </w:divsChild>
                </w:div>
                <w:div w:id="1029113024">
                  <w:marLeft w:val="0"/>
                  <w:marRight w:val="0"/>
                  <w:marTop w:val="0"/>
                  <w:marBottom w:val="0"/>
                  <w:divBdr>
                    <w:top w:val="none" w:sz="0" w:space="0" w:color="auto"/>
                    <w:left w:val="none" w:sz="0" w:space="0" w:color="auto"/>
                    <w:bottom w:val="none" w:sz="0" w:space="0" w:color="auto"/>
                    <w:right w:val="none" w:sz="0" w:space="0" w:color="auto"/>
                  </w:divBdr>
                  <w:divsChild>
                    <w:div w:id="1155025954">
                      <w:marLeft w:val="0"/>
                      <w:marRight w:val="0"/>
                      <w:marTop w:val="0"/>
                      <w:marBottom w:val="0"/>
                      <w:divBdr>
                        <w:top w:val="none" w:sz="0" w:space="0" w:color="auto"/>
                        <w:left w:val="none" w:sz="0" w:space="0" w:color="auto"/>
                        <w:bottom w:val="none" w:sz="0" w:space="0" w:color="auto"/>
                        <w:right w:val="none" w:sz="0" w:space="0" w:color="auto"/>
                      </w:divBdr>
                    </w:div>
                    <w:div w:id="1256673844">
                      <w:marLeft w:val="0"/>
                      <w:marRight w:val="0"/>
                      <w:marTop w:val="0"/>
                      <w:marBottom w:val="0"/>
                      <w:divBdr>
                        <w:top w:val="none" w:sz="0" w:space="0" w:color="auto"/>
                        <w:left w:val="none" w:sz="0" w:space="0" w:color="auto"/>
                        <w:bottom w:val="none" w:sz="0" w:space="0" w:color="auto"/>
                        <w:right w:val="none" w:sz="0" w:space="0" w:color="auto"/>
                      </w:divBdr>
                    </w:div>
                  </w:divsChild>
                </w:div>
                <w:div w:id="1029719635">
                  <w:marLeft w:val="0"/>
                  <w:marRight w:val="0"/>
                  <w:marTop w:val="0"/>
                  <w:marBottom w:val="0"/>
                  <w:divBdr>
                    <w:top w:val="none" w:sz="0" w:space="0" w:color="auto"/>
                    <w:left w:val="none" w:sz="0" w:space="0" w:color="auto"/>
                    <w:bottom w:val="none" w:sz="0" w:space="0" w:color="auto"/>
                    <w:right w:val="none" w:sz="0" w:space="0" w:color="auto"/>
                  </w:divBdr>
                  <w:divsChild>
                    <w:div w:id="215436897">
                      <w:marLeft w:val="0"/>
                      <w:marRight w:val="0"/>
                      <w:marTop w:val="0"/>
                      <w:marBottom w:val="0"/>
                      <w:divBdr>
                        <w:top w:val="none" w:sz="0" w:space="0" w:color="auto"/>
                        <w:left w:val="none" w:sz="0" w:space="0" w:color="auto"/>
                        <w:bottom w:val="none" w:sz="0" w:space="0" w:color="auto"/>
                        <w:right w:val="none" w:sz="0" w:space="0" w:color="auto"/>
                      </w:divBdr>
                    </w:div>
                    <w:div w:id="1286083073">
                      <w:marLeft w:val="0"/>
                      <w:marRight w:val="0"/>
                      <w:marTop w:val="0"/>
                      <w:marBottom w:val="0"/>
                      <w:divBdr>
                        <w:top w:val="none" w:sz="0" w:space="0" w:color="auto"/>
                        <w:left w:val="none" w:sz="0" w:space="0" w:color="auto"/>
                        <w:bottom w:val="none" w:sz="0" w:space="0" w:color="auto"/>
                        <w:right w:val="none" w:sz="0" w:space="0" w:color="auto"/>
                      </w:divBdr>
                    </w:div>
                    <w:div w:id="1528525959">
                      <w:marLeft w:val="0"/>
                      <w:marRight w:val="0"/>
                      <w:marTop w:val="0"/>
                      <w:marBottom w:val="0"/>
                      <w:divBdr>
                        <w:top w:val="none" w:sz="0" w:space="0" w:color="auto"/>
                        <w:left w:val="none" w:sz="0" w:space="0" w:color="auto"/>
                        <w:bottom w:val="none" w:sz="0" w:space="0" w:color="auto"/>
                        <w:right w:val="none" w:sz="0" w:space="0" w:color="auto"/>
                      </w:divBdr>
                    </w:div>
                    <w:div w:id="1911427125">
                      <w:marLeft w:val="0"/>
                      <w:marRight w:val="0"/>
                      <w:marTop w:val="0"/>
                      <w:marBottom w:val="0"/>
                      <w:divBdr>
                        <w:top w:val="none" w:sz="0" w:space="0" w:color="auto"/>
                        <w:left w:val="none" w:sz="0" w:space="0" w:color="auto"/>
                        <w:bottom w:val="none" w:sz="0" w:space="0" w:color="auto"/>
                        <w:right w:val="none" w:sz="0" w:space="0" w:color="auto"/>
                      </w:divBdr>
                    </w:div>
                  </w:divsChild>
                </w:div>
                <w:div w:id="1048721216">
                  <w:marLeft w:val="0"/>
                  <w:marRight w:val="0"/>
                  <w:marTop w:val="0"/>
                  <w:marBottom w:val="0"/>
                  <w:divBdr>
                    <w:top w:val="none" w:sz="0" w:space="0" w:color="auto"/>
                    <w:left w:val="none" w:sz="0" w:space="0" w:color="auto"/>
                    <w:bottom w:val="none" w:sz="0" w:space="0" w:color="auto"/>
                    <w:right w:val="none" w:sz="0" w:space="0" w:color="auto"/>
                  </w:divBdr>
                  <w:divsChild>
                    <w:div w:id="1162160820">
                      <w:marLeft w:val="0"/>
                      <w:marRight w:val="0"/>
                      <w:marTop w:val="0"/>
                      <w:marBottom w:val="0"/>
                      <w:divBdr>
                        <w:top w:val="none" w:sz="0" w:space="0" w:color="auto"/>
                        <w:left w:val="none" w:sz="0" w:space="0" w:color="auto"/>
                        <w:bottom w:val="none" w:sz="0" w:space="0" w:color="auto"/>
                        <w:right w:val="none" w:sz="0" w:space="0" w:color="auto"/>
                      </w:divBdr>
                    </w:div>
                  </w:divsChild>
                </w:div>
                <w:div w:id="1055130047">
                  <w:marLeft w:val="0"/>
                  <w:marRight w:val="0"/>
                  <w:marTop w:val="0"/>
                  <w:marBottom w:val="0"/>
                  <w:divBdr>
                    <w:top w:val="none" w:sz="0" w:space="0" w:color="auto"/>
                    <w:left w:val="none" w:sz="0" w:space="0" w:color="auto"/>
                    <w:bottom w:val="none" w:sz="0" w:space="0" w:color="auto"/>
                    <w:right w:val="none" w:sz="0" w:space="0" w:color="auto"/>
                  </w:divBdr>
                  <w:divsChild>
                    <w:div w:id="520313547">
                      <w:marLeft w:val="0"/>
                      <w:marRight w:val="0"/>
                      <w:marTop w:val="0"/>
                      <w:marBottom w:val="0"/>
                      <w:divBdr>
                        <w:top w:val="none" w:sz="0" w:space="0" w:color="auto"/>
                        <w:left w:val="none" w:sz="0" w:space="0" w:color="auto"/>
                        <w:bottom w:val="none" w:sz="0" w:space="0" w:color="auto"/>
                        <w:right w:val="none" w:sz="0" w:space="0" w:color="auto"/>
                      </w:divBdr>
                    </w:div>
                  </w:divsChild>
                </w:div>
                <w:div w:id="1059983941">
                  <w:marLeft w:val="0"/>
                  <w:marRight w:val="0"/>
                  <w:marTop w:val="0"/>
                  <w:marBottom w:val="0"/>
                  <w:divBdr>
                    <w:top w:val="none" w:sz="0" w:space="0" w:color="auto"/>
                    <w:left w:val="none" w:sz="0" w:space="0" w:color="auto"/>
                    <w:bottom w:val="none" w:sz="0" w:space="0" w:color="auto"/>
                    <w:right w:val="none" w:sz="0" w:space="0" w:color="auto"/>
                  </w:divBdr>
                  <w:divsChild>
                    <w:div w:id="858465371">
                      <w:marLeft w:val="0"/>
                      <w:marRight w:val="0"/>
                      <w:marTop w:val="0"/>
                      <w:marBottom w:val="0"/>
                      <w:divBdr>
                        <w:top w:val="none" w:sz="0" w:space="0" w:color="auto"/>
                        <w:left w:val="none" w:sz="0" w:space="0" w:color="auto"/>
                        <w:bottom w:val="none" w:sz="0" w:space="0" w:color="auto"/>
                        <w:right w:val="none" w:sz="0" w:space="0" w:color="auto"/>
                      </w:divBdr>
                    </w:div>
                  </w:divsChild>
                </w:div>
                <w:div w:id="1064177828">
                  <w:marLeft w:val="0"/>
                  <w:marRight w:val="0"/>
                  <w:marTop w:val="0"/>
                  <w:marBottom w:val="0"/>
                  <w:divBdr>
                    <w:top w:val="none" w:sz="0" w:space="0" w:color="auto"/>
                    <w:left w:val="none" w:sz="0" w:space="0" w:color="auto"/>
                    <w:bottom w:val="none" w:sz="0" w:space="0" w:color="auto"/>
                    <w:right w:val="none" w:sz="0" w:space="0" w:color="auto"/>
                  </w:divBdr>
                  <w:divsChild>
                    <w:div w:id="185482673">
                      <w:marLeft w:val="0"/>
                      <w:marRight w:val="0"/>
                      <w:marTop w:val="0"/>
                      <w:marBottom w:val="0"/>
                      <w:divBdr>
                        <w:top w:val="none" w:sz="0" w:space="0" w:color="auto"/>
                        <w:left w:val="none" w:sz="0" w:space="0" w:color="auto"/>
                        <w:bottom w:val="none" w:sz="0" w:space="0" w:color="auto"/>
                        <w:right w:val="none" w:sz="0" w:space="0" w:color="auto"/>
                      </w:divBdr>
                    </w:div>
                    <w:div w:id="1462185466">
                      <w:marLeft w:val="0"/>
                      <w:marRight w:val="0"/>
                      <w:marTop w:val="0"/>
                      <w:marBottom w:val="0"/>
                      <w:divBdr>
                        <w:top w:val="none" w:sz="0" w:space="0" w:color="auto"/>
                        <w:left w:val="none" w:sz="0" w:space="0" w:color="auto"/>
                        <w:bottom w:val="none" w:sz="0" w:space="0" w:color="auto"/>
                        <w:right w:val="none" w:sz="0" w:space="0" w:color="auto"/>
                      </w:divBdr>
                    </w:div>
                    <w:div w:id="1828863033">
                      <w:marLeft w:val="0"/>
                      <w:marRight w:val="0"/>
                      <w:marTop w:val="0"/>
                      <w:marBottom w:val="0"/>
                      <w:divBdr>
                        <w:top w:val="none" w:sz="0" w:space="0" w:color="auto"/>
                        <w:left w:val="none" w:sz="0" w:space="0" w:color="auto"/>
                        <w:bottom w:val="none" w:sz="0" w:space="0" w:color="auto"/>
                        <w:right w:val="none" w:sz="0" w:space="0" w:color="auto"/>
                      </w:divBdr>
                    </w:div>
                    <w:div w:id="2113737726">
                      <w:marLeft w:val="0"/>
                      <w:marRight w:val="0"/>
                      <w:marTop w:val="0"/>
                      <w:marBottom w:val="0"/>
                      <w:divBdr>
                        <w:top w:val="none" w:sz="0" w:space="0" w:color="auto"/>
                        <w:left w:val="none" w:sz="0" w:space="0" w:color="auto"/>
                        <w:bottom w:val="none" w:sz="0" w:space="0" w:color="auto"/>
                        <w:right w:val="none" w:sz="0" w:space="0" w:color="auto"/>
                      </w:divBdr>
                    </w:div>
                  </w:divsChild>
                </w:div>
                <w:div w:id="1071653653">
                  <w:marLeft w:val="0"/>
                  <w:marRight w:val="0"/>
                  <w:marTop w:val="0"/>
                  <w:marBottom w:val="0"/>
                  <w:divBdr>
                    <w:top w:val="none" w:sz="0" w:space="0" w:color="auto"/>
                    <w:left w:val="none" w:sz="0" w:space="0" w:color="auto"/>
                    <w:bottom w:val="none" w:sz="0" w:space="0" w:color="auto"/>
                    <w:right w:val="none" w:sz="0" w:space="0" w:color="auto"/>
                  </w:divBdr>
                  <w:divsChild>
                    <w:div w:id="2090615127">
                      <w:marLeft w:val="0"/>
                      <w:marRight w:val="0"/>
                      <w:marTop w:val="0"/>
                      <w:marBottom w:val="0"/>
                      <w:divBdr>
                        <w:top w:val="none" w:sz="0" w:space="0" w:color="auto"/>
                        <w:left w:val="none" w:sz="0" w:space="0" w:color="auto"/>
                        <w:bottom w:val="none" w:sz="0" w:space="0" w:color="auto"/>
                        <w:right w:val="none" w:sz="0" w:space="0" w:color="auto"/>
                      </w:divBdr>
                    </w:div>
                  </w:divsChild>
                </w:div>
                <w:div w:id="1078210834">
                  <w:marLeft w:val="0"/>
                  <w:marRight w:val="0"/>
                  <w:marTop w:val="0"/>
                  <w:marBottom w:val="0"/>
                  <w:divBdr>
                    <w:top w:val="none" w:sz="0" w:space="0" w:color="auto"/>
                    <w:left w:val="none" w:sz="0" w:space="0" w:color="auto"/>
                    <w:bottom w:val="none" w:sz="0" w:space="0" w:color="auto"/>
                    <w:right w:val="none" w:sz="0" w:space="0" w:color="auto"/>
                  </w:divBdr>
                  <w:divsChild>
                    <w:div w:id="354233669">
                      <w:marLeft w:val="0"/>
                      <w:marRight w:val="0"/>
                      <w:marTop w:val="0"/>
                      <w:marBottom w:val="0"/>
                      <w:divBdr>
                        <w:top w:val="none" w:sz="0" w:space="0" w:color="auto"/>
                        <w:left w:val="none" w:sz="0" w:space="0" w:color="auto"/>
                        <w:bottom w:val="none" w:sz="0" w:space="0" w:color="auto"/>
                        <w:right w:val="none" w:sz="0" w:space="0" w:color="auto"/>
                      </w:divBdr>
                    </w:div>
                    <w:div w:id="990062894">
                      <w:marLeft w:val="0"/>
                      <w:marRight w:val="0"/>
                      <w:marTop w:val="0"/>
                      <w:marBottom w:val="0"/>
                      <w:divBdr>
                        <w:top w:val="none" w:sz="0" w:space="0" w:color="auto"/>
                        <w:left w:val="none" w:sz="0" w:space="0" w:color="auto"/>
                        <w:bottom w:val="none" w:sz="0" w:space="0" w:color="auto"/>
                        <w:right w:val="none" w:sz="0" w:space="0" w:color="auto"/>
                      </w:divBdr>
                    </w:div>
                    <w:div w:id="1310937522">
                      <w:marLeft w:val="0"/>
                      <w:marRight w:val="0"/>
                      <w:marTop w:val="0"/>
                      <w:marBottom w:val="0"/>
                      <w:divBdr>
                        <w:top w:val="none" w:sz="0" w:space="0" w:color="auto"/>
                        <w:left w:val="none" w:sz="0" w:space="0" w:color="auto"/>
                        <w:bottom w:val="none" w:sz="0" w:space="0" w:color="auto"/>
                        <w:right w:val="none" w:sz="0" w:space="0" w:color="auto"/>
                      </w:divBdr>
                    </w:div>
                    <w:div w:id="1788237674">
                      <w:marLeft w:val="0"/>
                      <w:marRight w:val="0"/>
                      <w:marTop w:val="0"/>
                      <w:marBottom w:val="0"/>
                      <w:divBdr>
                        <w:top w:val="none" w:sz="0" w:space="0" w:color="auto"/>
                        <w:left w:val="none" w:sz="0" w:space="0" w:color="auto"/>
                        <w:bottom w:val="none" w:sz="0" w:space="0" w:color="auto"/>
                        <w:right w:val="none" w:sz="0" w:space="0" w:color="auto"/>
                      </w:divBdr>
                    </w:div>
                  </w:divsChild>
                </w:div>
                <w:div w:id="1079475411">
                  <w:marLeft w:val="0"/>
                  <w:marRight w:val="0"/>
                  <w:marTop w:val="0"/>
                  <w:marBottom w:val="0"/>
                  <w:divBdr>
                    <w:top w:val="none" w:sz="0" w:space="0" w:color="auto"/>
                    <w:left w:val="none" w:sz="0" w:space="0" w:color="auto"/>
                    <w:bottom w:val="none" w:sz="0" w:space="0" w:color="auto"/>
                    <w:right w:val="none" w:sz="0" w:space="0" w:color="auto"/>
                  </w:divBdr>
                  <w:divsChild>
                    <w:div w:id="202446747">
                      <w:marLeft w:val="0"/>
                      <w:marRight w:val="0"/>
                      <w:marTop w:val="0"/>
                      <w:marBottom w:val="0"/>
                      <w:divBdr>
                        <w:top w:val="none" w:sz="0" w:space="0" w:color="auto"/>
                        <w:left w:val="none" w:sz="0" w:space="0" w:color="auto"/>
                        <w:bottom w:val="none" w:sz="0" w:space="0" w:color="auto"/>
                        <w:right w:val="none" w:sz="0" w:space="0" w:color="auto"/>
                      </w:divBdr>
                    </w:div>
                    <w:div w:id="571621148">
                      <w:marLeft w:val="0"/>
                      <w:marRight w:val="0"/>
                      <w:marTop w:val="0"/>
                      <w:marBottom w:val="0"/>
                      <w:divBdr>
                        <w:top w:val="none" w:sz="0" w:space="0" w:color="auto"/>
                        <w:left w:val="none" w:sz="0" w:space="0" w:color="auto"/>
                        <w:bottom w:val="none" w:sz="0" w:space="0" w:color="auto"/>
                        <w:right w:val="none" w:sz="0" w:space="0" w:color="auto"/>
                      </w:divBdr>
                    </w:div>
                    <w:div w:id="967080577">
                      <w:marLeft w:val="0"/>
                      <w:marRight w:val="0"/>
                      <w:marTop w:val="0"/>
                      <w:marBottom w:val="0"/>
                      <w:divBdr>
                        <w:top w:val="none" w:sz="0" w:space="0" w:color="auto"/>
                        <w:left w:val="none" w:sz="0" w:space="0" w:color="auto"/>
                        <w:bottom w:val="none" w:sz="0" w:space="0" w:color="auto"/>
                        <w:right w:val="none" w:sz="0" w:space="0" w:color="auto"/>
                      </w:divBdr>
                    </w:div>
                    <w:div w:id="1882592338">
                      <w:marLeft w:val="0"/>
                      <w:marRight w:val="0"/>
                      <w:marTop w:val="0"/>
                      <w:marBottom w:val="0"/>
                      <w:divBdr>
                        <w:top w:val="none" w:sz="0" w:space="0" w:color="auto"/>
                        <w:left w:val="none" w:sz="0" w:space="0" w:color="auto"/>
                        <w:bottom w:val="none" w:sz="0" w:space="0" w:color="auto"/>
                        <w:right w:val="none" w:sz="0" w:space="0" w:color="auto"/>
                      </w:divBdr>
                    </w:div>
                  </w:divsChild>
                </w:div>
                <w:div w:id="1083143661">
                  <w:marLeft w:val="0"/>
                  <w:marRight w:val="0"/>
                  <w:marTop w:val="0"/>
                  <w:marBottom w:val="0"/>
                  <w:divBdr>
                    <w:top w:val="none" w:sz="0" w:space="0" w:color="auto"/>
                    <w:left w:val="none" w:sz="0" w:space="0" w:color="auto"/>
                    <w:bottom w:val="none" w:sz="0" w:space="0" w:color="auto"/>
                    <w:right w:val="none" w:sz="0" w:space="0" w:color="auto"/>
                  </w:divBdr>
                  <w:divsChild>
                    <w:div w:id="690372864">
                      <w:marLeft w:val="0"/>
                      <w:marRight w:val="0"/>
                      <w:marTop w:val="0"/>
                      <w:marBottom w:val="0"/>
                      <w:divBdr>
                        <w:top w:val="none" w:sz="0" w:space="0" w:color="auto"/>
                        <w:left w:val="none" w:sz="0" w:space="0" w:color="auto"/>
                        <w:bottom w:val="none" w:sz="0" w:space="0" w:color="auto"/>
                        <w:right w:val="none" w:sz="0" w:space="0" w:color="auto"/>
                      </w:divBdr>
                    </w:div>
                  </w:divsChild>
                </w:div>
                <w:div w:id="1093011135">
                  <w:marLeft w:val="0"/>
                  <w:marRight w:val="0"/>
                  <w:marTop w:val="0"/>
                  <w:marBottom w:val="0"/>
                  <w:divBdr>
                    <w:top w:val="none" w:sz="0" w:space="0" w:color="auto"/>
                    <w:left w:val="none" w:sz="0" w:space="0" w:color="auto"/>
                    <w:bottom w:val="none" w:sz="0" w:space="0" w:color="auto"/>
                    <w:right w:val="none" w:sz="0" w:space="0" w:color="auto"/>
                  </w:divBdr>
                  <w:divsChild>
                    <w:div w:id="2065256395">
                      <w:marLeft w:val="0"/>
                      <w:marRight w:val="0"/>
                      <w:marTop w:val="0"/>
                      <w:marBottom w:val="0"/>
                      <w:divBdr>
                        <w:top w:val="none" w:sz="0" w:space="0" w:color="auto"/>
                        <w:left w:val="none" w:sz="0" w:space="0" w:color="auto"/>
                        <w:bottom w:val="none" w:sz="0" w:space="0" w:color="auto"/>
                        <w:right w:val="none" w:sz="0" w:space="0" w:color="auto"/>
                      </w:divBdr>
                    </w:div>
                  </w:divsChild>
                </w:div>
                <w:div w:id="1093630976">
                  <w:marLeft w:val="0"/>
                  <w:marRight w:val="0"/>
                  <w:marTop w:val="0"/>
                  <w:marBottom w:val="0"/>
                  <w:divBdr>
                    <w:top w:val="none" w:sz="0" w:space="0" w:color="auto"/>
                    <w:left w:val="none" w:sz="0" w:space="0" w:color="auto"/>
                    <w:bottom w:val="none" w:sz="0" w:space="0" w:color="auto"/>
                    <w:right w:val="none" w:sz="0" w:space="0" w:color="auto"/>
                  </w:divBdr>
                  <w:divsChild>
                    <w:div w:id="376512783">
                      <w:marLeft w:val="0"/>
                      <w:marRight w:val="0"/>
                      <w:marTop w:val="0"/>
                      <w:marBottom w:val="0"/>
                      <w:divBdr>
                        <w:top w:val="none" w:sz="0" w:space="0" w:color="auto"/>
                        <w:left w:val="none" w:sz="0" w:space="0" w:color="auto"/>
                        <w:bottom w:val="none" w:sz="0" w:space="0" w:color="auto"/>
                        <w:right w:val="none" w:sz="0" w:space="0" w:color="auto"/>
                      </w:divBdr>
                    </w:div>
                    <w:div w:id="1130824356">
                      <w:marLeft w:val="0"/>
                      <w:marRight w:val="0"/>
                      <w:marTop w:val="0"/>
                      <w:marBottom w:val="0"/>
                      <w:divBdr>
                        <w:top w:val="none" w:sz="0" w:space="0" w:color="auto"/>
                        <w:left w:val="none" w:sz="0" w:space="0" w:color="auto"/>
                        <w:bottom w:val="none" w:sz="0" w:space="0" w:color="auto"/>
                        <w:right w:val="none" w:sz="0" w:space="0" w:color="auto"/>
                      </w:divBdr>
                    </w:div>
                    <w:div w:id="1570580413">
                      <w:marLeft w:val="0"/>
                      <w:marRight w:val="0"/>
                      <w:marTop w:val="0"/>
                      <w:marBottom w:val="0"/>
                      <w:divBdr>
                        <w:top w:val="none" w:sz="0" w:space="0" w:color="auto"/>
                        <w:left w:val="none" w:sz="0" w:space="0" w:color="auto"/>
                        <w:bottom w:val="none" w:sz="0" w:space="0" w:color="auto"/>
                        <w:right w:val="none" w:sz="0" w:space="0" w:color="auto"/>
                      </w:divBdr>
                    </w:div>
                    <w:div w:id="2075354221">
                      <w:marLeft w:val="0"/>
                      <w:marRight w:val="0"/>
                      <w:marTop w:val="0"/>
                      <w:marBottom w:val="0"/>
                      <w:divBdr>
                        <w:top w:val="none" w:sz="0" w:space="0" w:color="auto"/>
                        <w:left w:val="none" w:sz="0" w:space="0" w:color="auto"/>
                        <w:bottom w:val="none" w:sz="0" w:space="0" w:color="auto"/>
                        <w:right w:val="none" w:sz="0" w:space="0" w:color="auto"/>
                      </w:divBdr>
                    </w:div>
                  </w:divsChild>
                </w:div>
                <w:div w:id="1098867380">
                  <w:marLeft w:val="0"/>
                  <w:marRight w:val="0"/>
                  <w:marTop w:val="0"/>
                  <w:marBottom w:val="0"/>
                  <w:divBdr>
                    <w:top w:val="none" w:sz="0" w:space="0" w:color="auto"/>
                    <w:left w:val="none" w:sz="0" w:space="0" w:color="auto"/>
                    <w:bottom w:val="none" w:sz="0" w:space="0" w:color="auto"/>
                    <w:right w:val="none" w:sz="0" w:space="0" w:color="auto"/>
                  </w:divBdr>
                  <w:divsChild>
                    <w:div w:id="816457626">
                      <w:marLeft w:val="0"/>
                      <w:marRight w:val="0"/>
                      <w:marTop w:val="0"/>
                      <w:marBottom w:val="0"/>
                      <w:divBdr>
                        <w:top w:val="none" w:sz="0" w:space="0" w:color="auto"/>
                        <w:left w:val="none" w:sz="0" w:space="0" w:color="auto"/>
                        <w:bottom w:val="none" w:sz="0" w:space="0" w:color="auto"/>
                        <w:right w:val="none" w:sz="0" w:space="0" w:color="auto"/>
                      </w:divBdr>
                    </w:div>
                  </w:divsChild>
                </w:div>
                <w:div w:id="1100300764">
                  <w:marLeft w:val="0"/>
                  <w:marRight w:val="0"/>
                  <w:marTop w:val="0"/>
                  <w:marBottom w:val="0"/>
                  <w:divBdr>
                    <w:top w:val="none" w:sz="0" w:space="0" w:color="auto"/>
                    <w:left w:val="none" w:sz="0" w:space="0" w:color="auto"/>
                    <w:bottom w:val="none" w:sz="0" w:space="0" w:color="auto"/>
                    <w:right w:val="none" w:sz="0" w:space="0" w:color="auto"/>
                  </w:divBdr>
                  <w:divsChild>
                    <w:div w:id="66654488">
                      <w:marLeft w:val="0"/>
                      <w:marRight w:val="0"/>
                      <w:marTop w:val="0"/>
                      <w:marBottom w:val="0"/>
                      <w:divBdr>
                        <w:top w:val="none" w:sz="0" w:space="0" w:color="auto"/>
                        <w:left w:val="none" w:sz="0" w:space="0" w:color="auto"/>
                        <w:bottom w:val="none" w:sz="0" w:space="0" w:color="auto"/>
                        <w:right w:val="none" w:sz="0" w:space="0" w:color="auto"/>
                      </w:divBdr>
                    </w:div>
                  </w:divsChild>
                </w:div>
                <w:div w:id="1101611521">
                  <w:marLeft w:val="0"/>
                  <w:marRight w:val="0"/>
                  <w:marTop w:val="0"/>
                  <w:marBottom w:val="0"/>
                  <w:divBdr>
                    <w:top w:val="none" w:sz="0" w:space="0" w:color="auto"/>
                    <w:left w:val="none" w:sz="0" w:space="0" w:color="auto"/>
                    <w:bottom w:val="none" w:sz="0" w:space="0" w:color="auto"/>
                    <w:right w:val="none" w:sz="0" w:space="0" w:color="auto"/>
                  </w:divBdr>
                  <w:divsChild>
                    <w:div w:id="1791894522">
                      <w:marLeft w:val="0"/>
                      <w:marRight w:val="0"/>
                      <w:marTop w:val="0"/>
                      <w:marBottom w:val="0"/>
                      <w:divBdr>
                        <w:top w:val="none" w:sz="0" w:space="0" w:color="auto"/>
                        <w:left w:val="none" w:sz="0" w:space="0" w:color="auto"/>
                        <w:bottom w:val="none" w:sz="0" w:space="0" w:color="auto"/>
                        <w:right w:val="none" w:sz="0" w:space="0" w:color="auto"/>
                      </w:divBdr>
                    </w:div>
                  </w:divsChild>
                </w:div>
                <w:div w:id="1104492331">
                  <w:marLeft w:val="0"/>
                  <w:marRight w:val="0"/>
                  <w:marTop w:val="0"/>
                  <w:marBottom w:val="0"/>
                  <w:divBdr>
                    <w:top w:val="none" w:sz="0" w:space="0" w:color="auto"/>
                    <w:left w:val="none" w:sz="0" w:space="0" w:color="auto"/>
                    <w:bottom w:val="none" w:sz="0" w:space="0" w:color="auto"/>
                    <w:right w:val="none" w:sz="0" w:space="0" w:color="auto"/>
                  </w:divBdr>
                  <w:divsChild>
                    <w:div w:id="1849098252">
                      <w:marLeft w:val="0"/>
                      <w:marRight w:val="0"/>
                      <w:marTop w:val="0"/>
                      <w:marBottom w:val="0"/>
                      <w:divBdr>
                        <w:top w:val="none" w:sz="0" w:space="0" w:color="auto"/>
                        <w:left w:val="none" w:sz="0" w:space="0" w:color="auto"/>
                        <w:bottom w:val="none" w:sz="0" w:space="0" w:color="auto"/>
                        <w:right w:val="none" w:sz="0" w:space="0" w:color="auto"/>
                      </w:divBdr>
                    </w:div>
                  </w:divsChild>
                </w:div>
                <w:div w:id="1113600229">
                  <w:marLeft w:val="0"/>
                  <w:marRight w:val="0"/>
                  <w:marTop w:val="0"/>
                  <w:marBottom w:val="0"/>
                  <w:divBdr>
                    <w:top w:val="none" w:sz="0" w:space="0" w:color="auto"/>
                    <w:left w:val="none" w:sz="0" w:space="0" w:color="auto"/>
                    <w:bottom w:val="none" w:sz="0" w:space="0" w:color="auto"/>
                    <w:right w:val="none" w:sz="0" w:space="0" w:color="auto"/>
                  </w:divBdr>
                  <w:divsChild>
                    <w:div w:id="854879618">
                      <w:marLeft w:val="0"/>
                      <w:marRight w:val="0"/>
                      <w:marTop w:val="0"/>
                      <w:marBottom w:val="0"/>
                      <w:divBdr>
                        <w:top w:val="none" w:sz="0" w:space="0" w:color="auto"/>
                        <w:left w:val="none" w:sz="0" w:space="0" w:color="auto"/>
                        <w:bottom w:val="none" w:sz="0" w:space="0" w:color="auto"/>
                        <w:right w:val="none" w:sz="0" w:space="0" w:color="auto"/>
                      </w:divBdr>
                    </w:div>
                  </w:divsChild>
                </w:div>
                <w:div w:id="1121997976">
                  <w:marLeft w:val="0"/>
                  <w:marRight w:val="0"/>
                  <w:marTop w:val="0"/>
                  <w:marBottom w:val="0"/>
                  <w:divBdr>
                    <w:top w:val="none" w:sz="0" w:space="0" w:color="auto"/>
                    <w:left w:val="none" w:sz="0" w:space="0" w:color="auto"/>
                    <w:bottom w:val="none" w:sz="0" w:space="0" w:color="auto"/>
                    <w:right w:val="none" w:sz="0" w:space="0" w:color="auto"/>
                  </w:divBdr>
                  <w:divsChild>
                    <w:div w:id="1380933800">
                      <w:marLeft w:val="0"/>
                      <w:marRight w:val="0"/>
                      <w:marTop w:val="0"/>
                      <w:marBottom w:val="0"/>
                      <w:divBdr>
                        <w:top w:val="none" w:sz="0" w:space="0" w:color="auto"/>
                        <w:left w:val="none" w:sz="0" w:space="0" w:color="auto"/>
                        <w:bottom w:val="none" w:sz="0" w:space="0" w:color="auto"/>
                        <w:right w:val="none" w:sz="0" w:space="0" w:color="auto"/>
                      </w:divBdr>
                    </w:div>
                  </w:divsChild>
                </w:div>
                <w:div w:id="1122846263">
                  <w:marLeft w:val="0"/>
                  <w:marRight w:val="0"/>
                  <w:marTop w:val="0"/>
                  <w:marBottom w:val="0"/>
                  <w:divBdr>
                    <w:top w:val="none" w:sz="0" w:space="0" w:color="auto"/>
                    <w:left w:val="none" w:sz="0" w:space="0" w:color="auto"/>
                    <w:bottom w:val="none" w:sz="0" w:space="0" w:color="auto"/>
                    <w:right w:val="none" w:sz="0" w:space="0" w:color="auto"/>
                  </w:divBdr>
                  <w:divsChild>
                    <w:div w:id="46732351">
                      <w:marLeft w:val="0"/>
                      <w:marRight w:val="0"/>
                      <w:marTop w:val="0"/>
                      <w:marBottom w:val="0"/>
                      <w:divBdr>
                        <w:top w:val="none" w:sz="0" w:space="0" w:color="auto"/>
                        <w:left w:val="none" w:sz="0" w:space="0" w:color="auto"/>
                        <w:bottom w:val="none" w:sz="0" w:space="0" w:color="auto"/>
                        <w:right w:val="none" w:sz="0" w:space="0" w:color="auto"/>
                      </w:divBdr>
                    </w:div>
                  </w:divsChild>
                </w:div>
                <w:div w:id="1131900718">
                  <w:marLeft w:val="0"/>
                  <w:marRight w:val="0"/>
                  <w:marTop w:val="0"/>
                  <w:marBottom w:val="0"/>
                  <w:divBdr>
                    <w:top w:val="none" w:sz="0" w:space="0" w:color="auto"/>
                    <w:left w:val="none" w:sz="0" w:space="0" w:color="auto"/>
                    <w:bottom w:val="none" w:sz="0" w:space="0" w:color="auto"/>
                    <w:right w:val="none" w:sz="0" w:space="0" w:color="auto"/>
                  </w:divBdr>
                  <w:divsChild>
                    <w:div w:id="1966229127">
                      <w:marLeft w:val="0"/>
                      <w:marRight w:val="0"/>
                      <w:marTop w:val="0"/>
                      <w:marBottom w:val="0"/>
                      <w:divBdr>
                        <w:top w:val="none" w:sz="0" w:space="0" w:color="auto"/>
                        <w:left w:val="none" w:sz="0" w:space="0" w:color="auto"/>
                        <w:bottom w:val="none" w:sz="0" w:space="0" w:color="auto"/>
                        <w:right w:val="none" w:sz="0" w:space="0" w:color="auto"/>
                      </w:divBdr>
                    </w:div>
                  </w:divsChild>
                </w:div>
                <w:div w:id="1137801313">
                  <w:marLeft w:val="0"/>
                  <w:marRight w:val="0"/>
                  <w:marTop w:val="0"/>
                  <w:marBottom w:val="0"/>
                  <w:divBdr>
                    <w:top w:val="none" w:sz="0" w:space="0" w:color="auto"/>
                    <w:left w:val="none" w:sz="0" w:space="0" w:color="auto"/>
                    <w:bottom w:val="none" w:sz="0" w:space="0" w:color="auto"/>
                    <w:right w:val="none" w:sz="0" w:space="0" w:color="auto"/>
                  </w:divBdr>
                  <w:divsChild>
                    <w:div w:id="250086358">
                      <w:marLeft w:val="0"/>
                      <w:marRight w:val="0"/>
                      <w:marTop w:val="0"/>
                      <w:marBottom w:val="0"/>
                      <w:divBdr>
                        <w:top w:val="none" w:sz="0" w:space="0" w:color="auto"/>
                        <w:left w:val="none" w:sz="0" w:space="0" w:color="auto"/>
                        <w:bottom w:val="none" w:sz="0" w:space="0" w:color="auto"/>
                        <w:right w:val="none" w:sz="0" w:space="0" w:color="auto"/>
                      </w:divBdr>
                    </w:div>
                  </w:divsChild>
                </w:div>
                <w:div w:id="1143808583">
                  <w:marLeft w:val="0"/>
                  <w:marRight w:val="0"/>
                  <w:marTop w:val="0"/>
                  <w:marBottom w:val="0"/>
                  <w:divBdr>
                    <w:top w:val="none" w:sz="0" w:space="0" w:color="auto"/>
                    <w:left w:val="none" w:sz="0" w:space="0" w:color="auto"/>
                    <w:bottom w:val="none" w:sz="0" w:space="0" w:color="auto"/>
                    <w:right w:val="none" w:sz="0" w:space="0" w:color="auto"/>
                  </w:divBdr>
                  <w:divsChild>
                    <w:div w:id="1403523379">
                      <w:marLeft w:val="0"/>
                      <w:marRight w:val="0"/>
                      <w:marTop w:val="0"/>
                      <w:marBottom w:val="0"/>
                      <w:divBdr>
                        <w:top w:val="none" w:sz="0" w:space="0" w:color="auto"/>
                        <w:left w:val="none" w:sz="0" w:space="0" w:color="auto"/>
                        <w:bottom w:val="none" w:sz="0" w:space="0" w:color="auto"/>
                        <w:right w:val="none" w:sz="0" w:space="0" w:color="auto"/>
                      </w:divBdr>
                    </w:div>
                    <w:div w:id="1764178856">
                      <w:marLeft w:val="0"/>
                      <w:marRight w:val="0"/>
                      <w:marTop w:val="0"/>
                      <w:marBottom w:val="0"/>
                      <w:divBdr>
                        <w:top w:val="none" w:sz="0" w:space="0" w:color="auto"/>
                        <w:left w:val="none" w:sz="0" w:space="0" w:color="auto"/>
                        <w:bottom w:val="none" w:sz="0" w:space="0" w:color="auto"/>
                        <w:right w:val="none" w:sz="0" w:space="0" w:color="auto"/>
                      </w:divBdr>
                    </w:div>
                  </w:divsChild>
                </w:div>
                <w:div w:id="1146631287">
                  <w:marLeft w:val="0"/>
                  <w:marRight w:val="0"/>
                  <w:marTop w:val="0"/>
                  <w:marBottom w:val="0"/>
                  <w:divBdr>
                    <w:top w:val="none" w:sz="0" w:space="0" w:color="auto"/>
                    <w:left w:val="none" w:sz="0" w:space="0" w:color="auto"/>
                    <w:bottom w:val="none" w:sz="0" w:space="0" w:color="auto"/>
                    <w:right w:val="none" w:sz="0" w:space="0" w:color="auto"/>
                  </w:divBdr>
                  <w:divsChild>
                    <w:div w:id="1829662299">
                      <w:marLeft w:val="0"/>
                      <w:marRight w:val="0"/>
                      <w:marTop w:val="0"/>
                      <w:marBottom w:val="0"/>
                      <w:divBdr>
                        <w:top w:val="none" w:sz="0" w:space="0" w:color="auto"/>
                        <w:left w:val="none" w:sz="0" w:space="0" w:color="auto"/>
                        <w:bottom w:val="none" w:sz="0" w:space="0" w:color="auto"/>
                        <w:right w:val="none" w:sz="0" w:space="0" w:color="auto"/>
                      </w:divBdr>
                    </w:div>
                  </w:divsChild>
                </w:div>
                <w:div w:id="1147435230">
                  <w:marLeft w:val="0"/>
                  <w:marRight w:val="0"/>
                  <w:marTop w:val="0"/>
                  <w:marBottom w:val="0"/>
                  <w:divBdr>
                    <w:top w:val="none" w:sz="0" w:space="0" w:color="auto"/>
                    <w:left w:val="none" w:sz="0" w:space="0" w:color="auto"/>
                    <w:bottom w:val="none" w:sz="0" w:space="0" w:color="auto"/>
                    <w:right w:val="none" w:sz="0" w:space="0" w:color="auto"/>
                  </w:divBdr>
                  <w:divsChild>
                    <w:div w:id="162159891">
                      <w:marLeft w:val="0"/>
                      <w:marRight w:val="0"/>
                      <w:marTop w:val="0"/>
                      <w:marBottom w:val="0"/>
                      <w:divBdr>
                        <w:top w:val="none" w:sz="0" w:space="0" w:color="auto"/>
                        <w:left w:val="none" w:sz="0" w:space="0" w:color="auto"/>
                        <w:bottom w:val="none" w:sz="0" w:space="0" w:color="auto"/>
                        <w:right w:val="none" w:sz="0" w:space="0" w:color="auto"/>
                      </w:divBdr>
                    </w:div>
                  </w:divsChild>
                </w:div>
                <w:div w:id="1154106463">
                  <w:marLeft w:val="0"/>
                  <w:marRight w:val="0"/>
                  <w:marTop w:val="0"/>
                  <w:marBottom w:val="0"/>
                  <w:divBdr>
                    <w:top w:val="none" w:sz="0" w:space="0" w:color="auto"/>
                    <w:left w:val="none" w:sz="0" w:space="0" w:color="auto"/>
                    <w:bottom w:val="none" w:sz="0" w:space="0" w:color="auto"/>
                    <w:right w:val="none" w:sz="0" w:space="0" w:color="auto"/>
                  </w:divBdr>
                  <w:divsChild>
                    <w:div w:id="434636479">
                      <w:marLeft w:val="0"/>
                      <w:marRight w:val="0"/>
                      <w:marTop w:val="0"/>
                      <w:marBottom w:val="0"/>
                      <w:divBdr>
                        <w:top w:val="none" w:sz="0" w:space="0" w:color="auto"/>
                        <w:left w:val="none" w:sz="0" w:space="0" w:color="auto"/>
                        <w:bottom w:val="none" w:sz="0" w:space="0" w:color="auto"/>
                        <w:right w:val="none" w:sz="0" w:space="0" w:color="auto"/>
                      </w:divBdr>
                    </w:div>
                  </w:divsChild>
                </w:div>
                <w:div w:id="1158420334">
                  <w:marLeft w:val="0"/>
                  <w:marRight w:val="0"/>
                  <w:marTop w:val="0"/>
                  <w:marBottom w:val="0"/>
                  <w:divBdr>
                    <w:top w:val="none" w:sz="0" w:space="0" w:color="auto"/>
                    <w:left w:val="none" w:sz="0" w:space="0" w:color="auto"/>
                    <w:bottom w:val="none" w:sz="0" w:space="0" w:color="auto"/>
                    <w:right w:val="none" w:sz="0" w:space="0" w:color="auto"/>
                  </w:divBdr>
                  <w:divsChild>
                    <w:div w:id="1957179324">
                      <w:marLeft w:val="0"/>
                      <w:marRight w:val="0"/>
                      <w:marTop w:val="0"/>
                      <w:marBottom w:val="0"/>
                      <w:divBdr>
                        <w:top w:val="none" w:sz="0" w:space="0" w:color="auto"/>
                        <w:left w:val="none" w:sz="0" w:space="0" w:color="auto"/>
                        <w:bottom w:val="none" w:sz="0" w:space="0" w:color="auto"/>
                        <w:right w:val="none" w:sz="0" w:space="0" w:color="auto"/>
                      </w:divBdr>
                    </w:div>
                  </w:divsChild>
                </w:div>
                <w:div w:id="1168865331">
                  <w:marLeft w:val="0"/>
                  <w:marRight w:val="0"/>
                  <w:marTop w:val="0"/>
                  <w:marBottom w:val="0"/>
                  <w:divBdr>
                    <w:top w:val="none" w:sz="0" w:space="0" w:color="auto"/>
                    <w:left w:val="none" w:sz="0" w:space="0" w:color="auto"/>
                    <w:bottom w:val="none" w:sz="0" w:space="0" w:color="auto"/>
                    <w:right w:val="none" w:sz="0" w:space="0" w:color="auto"/>
                  </w:divBdr>
                  <w:divsChild>
                    <w:div w:id="1602059912">
                      <w:marLeft w:val="0"/>
                      <w:marRight w:val="0"/>
                      <w:marTop w:val="0"/>
                      <w:marBottom w:val="0"/>
                      <w:divBdr>
                        <w:top w:val="none" w:sz="0" w:space="0" w:color="auto"/>
                        <w:left w:val="none" w:sz="0" w:space="0" w:color="auto"/>
                        <w:bottom w:val="none" w:sz="0" w:space="0" w:color="auto"/>
                        <w:right w:val="none" w:sz="0" w:space="0" w:color="auto"/>
                      </w:divBdr>
                    </w:div>
                  </w:divsChild>
                </w:div>
                <w:div w:id="1171487591">
                  <w:marLeft w:val="0"/>
                  <w:marRight w:val="0"/>
                  <w:marTop w:val="0"/>
                  <w:marBottom w:val="0"/>
                  <w:divBdr>
                    <w:top w:val="none" w:sz="0" w:space="0" w:color="auto"/>
                    <w:left w:val="none" w:sz="0" w:space="0" w:color="auto"/>
                    <w:bottom w:val="none" w:sz="0" w:space="0" w:color="auto"/>
                    <w:right w:val="none" w:sz="0" w:space="0" w:color="auto"/>
                  </w:divBdr>
                  <w:divsChild>
                    <w:div w:id="930627550">
                      <w:marLeft w:val="0"/>
                      <w:marRight w:val="0"/>
                      <w:marTop w:val="0"/>
                      <w:marBottom w:val="0"/>
                      <w:divBdr>
                        <w:top w:val="none" w:sz="0" w:space="0" w:color="auto"/>
                        <w:left w:val="none" w:sz="0" w:space="0" w:color="auto"/>
                        <w:bottom w:val="none" w:sz="0" w:space="0" w:color="auto"/>
                        <w:right w:val="none" w:sz="0" w:space="0" w:color="auto"/>
                      </w:divBdr>
                    </w:div>
                  </w:divsChild>
                </w:div>
                <w:div w:id="1179000102">
                  <w:marLeft w:val="0"/>
                  <w:marRight w:val="0"/>
                  <w:marTop w:val="0"/>
                  <w:marBottom w:val="0"/>
                  <w:divBdr>
                    <w:top w:val="none" w:sz="0" w:space="0" w:color="auto"/>
                    <w:left w:val="none" w:sz="0" w:space="0" w:color="auto"/>
                    <w:bottom w:val="none" w:sz="0" w:space="0" w:color="auto"/>
                    <w:right w:val="none" w:sz="0" w:space="0" w:color="auto"/>
                  </w:divBdr>
                  <w:divsChild>
                    <w:div w:id="827869081">
                      <w:marLeft w:val="0"/>
                      <w:marRight w:val="0"/>
                      <w:marTop w:val="0"/>
                      <w:marBottom w:val="0"/>
                      <w:divBdr>
                        <w:top w:val="none" w:sz="0" w:space="0" w:color="auto"/>
                        <w:left w:val="none" w:sz="0" w:space="0" w:color="auto"/>
                        <w:bottom w:val="none" w:sz="0" w:space="0" w:color="auto"/>
                        <w:right w:val="none" w:sz="0" w:space="0" w:color="auto"/>
                      </w:divBdr>
                    </w:div>
                  </w:divsChild>
                </w:div>
                <w:div w:id="1180044370">
                  <w:marLeft w:val="0"/>
                  <w:marRight w:val="0"/>
                  <w:marTop w:val="0"/>
                  <w:marBottom w:val="0"/>
                  <w:divBdr>
                    <w:top w:val="none" w:sz="0" w:space="0" w:color="auto"/>
                    <w:left w:val="none" w:sz="0" w:space="0" w:color="auto"/>
                    <w:bottom w:val="none" w:sz="0" w:space="0" w:color="auto"/>
                    <w:right w:val="none" w:sz="0" w:space="0" w:color="auto"/>
                  </w:divBdr>
                  <w:divsChild>
                    <w:div w:id="373622917">
                      <w:marLeft w:val="0"/>
                      <w:marRight w:val="0"/>
                      <w:marTop w:val="0"/>
                      <w:marBottom w:val="0"/>
                      <w:divBdr>
                        <w:top w:val="none" w:sz="0" w:space="0" w:color="auto"/>
                        <w:left w:val="none" w:sz="0" w:space="0" w:color="auto"/>
                        <w:bottom w:val="none" w:sz="0" w:space="0" w:color="auto"/>
                        <w:right w:val="none" w:sz="0" w:space="0" w:color="auto"/>
                      </w:divBdr>
                    </w:div>
                    <w:div w:id="1107382949">
                      <w:marLeft w:val="0"/>
                      <w:marRight w:val="0"/>
                      <w:marTop w:val="0"/>
                      <w:marBottom w:val="0"/>
                      <w:divBdr>
                        <w:top w:val="none" w:sz="0" w:space="0" w:color="auto"/>
                        <w:left w:val="none" w:sz="0" w:space="0" w:color="auto"/>
                        <w:bottom w:val="none" w:sz="0" w:space="0" w:color="auto"/>
                        <w:right w:val="none" w:sz="0" w:space="0" w:color="auto"/>
                      </w:divBdr>
                    </w:div>
                    <w:div w:id="1129474451">
                      <w:marLeft w:val="0"/>
                      <w:marRight w:val="0"/>
                      <w:marTop w:val="0"/>
                      <w:marBottom w:val="0"/>
                      <w:divBdr>
                        <w:top w:val="none" w:sz="0" w:space="0" w:color="auto"/>
                        <w:left w:val="none" w:sz="0" w:space="0" w:color="auto"/>
                        <w:bottom w:val="none" w:sz="0" w:space="0" w:color="auto"/>
                        <w:right w:val="none" w:sz="0" w:space="0" w:color="auto"/>
                      </w:divBdr>
                    </w:div>
                    <w:div w:id="1845629291">
                      <w:marLeft w:val="0"/>
                      <w:marRight w:val="0"/>
                      <w:marTop w:val="0"/>
                      <w:marBottom w:val="0"/>
                      <w:divBdr>
                        <w:top w:val="none" w:sz="0" w:space="0" w:color="auto"/>
                        <w:left w:val="none" w:sz="0" w:space="0" w:color="auto"/>
                        <w:bottom w:val="none" w:sz="0" w:space="0" w:color="auto"/>
                        <w:right w:val="none" w:sz="0" w:space="0" w:color="auto"/>
                      </w:divBdr>
                    </w:div>
                  </w:divsChild>
                </w:div>
                <w:div w:id="1186792216">
                  <w:marLeft w:val="0"/>
                  <w:marRight w:val="0"/>
                  <w:marTop w:val="0"/>
                  <w:marBottom w:val="0"/>
                  <w:divBdr>
                    <w:top w:val="none" w:sz="0" w:space="0" w:color="auto"/>
                    <w:left w:val="none" w:sz="0" w:space="0" w:color="auto"/>
                    <w:bottom w:val="none" w:sz="0" w:space="0" w:color="auto"/>
                    <w:right w:val="none" w:sz="0" w:space="0" w:color="auto"/>
                  </w:divBdr>
                  <w:divsChild>
                    <w:div w:id="421948145">
                      <w:marLeft w:val="0"/>
                      <w:marRight w:val="0"/>
                      <w:marTop w:val="0"/>
                      <w:marBottom w:val="0"/>
                      <w:divBdr>
                        <w:top w:val="none" w:sz="0" w:space="0" w:color="auto"/>
                        <w:left w:val="none" w:sz="0" w:space="0" w:color="auto"/>
                        <w:bottom w:val="none" w:sz="0" w:space="0" w:color="auto"/>
                        <w:right w:val="none" w:sz="0" w:space="0" w:color="auto"/>
                      </w:divBdr>
                    </w:div>
                    <w:div w:id="2032608059">
                      <w:marLeft w:val="0"/>
                      <w:marRight w:val="0"/>
                      <w:marTop w:val="0"/>
                      <w:marBottom w:val="0"/>
                      <w:divBdr>
                        <w:top w:val="none" w:sz="0" w:space="0" w:color="auto"/>
                        <w:left w:val="none" w:sz="0" w:space="0" w:color="auto"/>
                        <w:bottom w:val="none" w:sz="0" w:space="0" w:color="auto"/>
                        <w:right w:val="none" w:sz="0" w:space="0" w:color="auto"/>
                      </w:divBdr>
                    </w:div>
                  </w:divsChild>
                </w:div>
                <w:div w:id="1187938196">
                  <w:marLeft w:val="0"/>
                  <w:marRight w:val="0"/>
                  <w:marTop w:val="0"/>
                  <w:marBottom w:val="0"/>
                  <w:divBdr>
                    <w:top w:val="none" w:sz="0" w:space="0" w:color="auto"/>
                    <w:left w:val="none" w:sz="0" w:space="0" w:color="auto"/>
                    <w:bottom w:val="none" w:sz="0" w:space="0" w:color="auto"/>
                    <w:right w:val="none" w:sz="0" w:space="0" w:color="auto"/>
                  </w:divBdr>
                  <w:divsChild>
                    <w:div w:id="816536931">
                      <w:marLeft w:val="0"/>
                      <w:marRight w:val="0"/>
                      <w:marTop w:val="0"/>
                      <w:marBottom w:val="0"/>
                      <w:divBdr>
                        <w:top w:val="none" w:sz="0" w:space="0" w:color="auto"/>
                        <w:left w:val="none" w:sz="0" w:space="0" w:color="auto"/>
                        <w:bottom w:val="none" w:sz="0" w:space="0" w:color="auto"/>
                        <w:right w:val="none" w:sz="0" w:space="0" w:color="auto"/>
                      </w:divBdr>
                    </w:div>
                  </w:divsChild>
                </w:div>
                <w:div w:id="1189219415">
                  <w:marLeft w:val="0"/>
                  <w:marRight w:val="0"/>
                  <w:marTop w:val="0"/>
                  <w:marBottom w:val="0"/>
                  <w:divBdr>
                    <w:top w:val="none" w:sz="0" w:space="0" w:color="auto"/>
                    <w:left w:val="none" w:sz="0" w:space="0" w:color="auto"/>
                    <w:bottom w:val="none" w:sz="0" w:space="0" w:color="auto"/>
                    <w:right w:val="none" w:sz="0" w:space="0" w:color="auto"/>
                  </w:divBdr>
                  <w:divsChild>
                    <w:div w:id="970480626">
                      <w:marLeft w:val="0"/>
                      <w:marRight w:val="0"/>
                      <w:marTop w:val="0"/>
                      <w:marBottom w:val="0"/>
                      <w:divBdr>
                        <w:top w:val="none" w:sz="0" w:space="0" w:color="auto"/>
                        <w:left w:val="none" w:sz="0" w:space="0" w:color="auto"/>
                        <w:bottom w:val="none" w:sz="0" w:space="0" w:color="auto"/>
                        <w:right w:val="none" w:sz="0" w:space="0" w:color="auto"/>
                      </w:divBdr>
                    </w:div>
                    <w:div w:id="1588609730">
                      <w:marLeft w:val="0"/>
                      <w:marRight w:val="0"/>
                      <w:marTop w:val="0"/>
                      <w:marBottom w:val="0"/>
                      <w:divBdr>
                        <w:top w:val="none" w:sz="0" w:space="0" w:color="auto"/>
                        <w:left w:val="none" w:sz="0" w:space="0" w:color="auto"/>
                        <w:bottom w:val="none" w:sz="0" w:space="0" w:color="auto"/>
                        <w:right w:val="none" w:sz="0" w:space="0" w:color="auto"/>
                      </w:divBdr>
                    </w:div>
                    <w:div w:id="1926644644">
                      <w:marLeft w:val="0"/>
                      <w:marRight w:val="0"/>
                      <w:marTop w:val="0"/>
                      <w:marBottom w:val="0"/>
                      <w:divBdr>
                        <w:top w:val="none" w:sz="0" w:space="0" w:color="auto"/>
                        <w:left w:val="none" w:sz="0" w:space="0" w:color="auto"/>
                        <w:bottom w:val="none" w:sz="0" w:space="0" w:color="auto"/>
                        <w:right w:val="none" w:sz="0" w:space="0" w:color="auto"/>
                      </w:divBdr>
                    </w:div>
                    <w:div w:id="2099600122">
                      <w:marLeft w:val="0"/>
                      <w:marRight w:val="0"/>
                      <w:marTop w:val="0"/>
                      <w:marBottom w:val="0"/>
                      <w:divBdr>
                        <w:top w:val="none" w:sz="0" w:space="0" w:color="auto"/>
                        <w:left w:val="none" w:sz="0" w:space="0" w:color="auto"/>
                        <w:bottom w:val="none" w:sz="0" w:space="0" w:color="auto"/>
                        <w:right w:val="none" w:sz="0" w:space="0" w:color="auto"/>
                      </w:divBdr>
                    </w:div>
                  </w:divsChild>
                </w:div>
                <w:div w:id="1201287908">
                  <w:marLeft w:val="0"/>
                  <w:marRight w:val="0"/>
                  <w:marTop w:val="0"/>
                  <w:marBottom w:val="0"/>
                  <w:divBdr>
                    <w:top w:val="none" w:sz="0" w:space="0" w:color="auto"/>
                    <w:left w:val="none" w:sz="0" w:space="0" w:color="auto"/>
                    <w:bottom w:val="none" w:sz="0" w:space="0" w:color="auto"/>
                    <w:right w:val="none" w:sz="0" w:space="0" w:color="auto"/>
                  </w:divBdr>
                  <w:divsChild>
                    <w:div w:id="1270699763">
                      <w:marLeft w:val="0"/>
                      <w:marRight w:val="0"/>
                      <w:marTop w:val="0"/>
                      <w:marBottom w:val="0"/>
                      <w:divBdr>
                        <w:top w:val="none" w:sz="0" w:space="0" w:color="auto"/>
                        <w:left w:val="none" w:sz="0" w:space="0" w:color="auto"/>
                        <w:bottom w:val="none" w:sz="0" w:space="0" w:color="auto"/>
                        <w:right w:val="none" w:sz="0" w:space="0" w:color="auto"/>
                      </w:divBdr>
                    </w:div>
                  </w:divsChild>
                </w:div>
                <w:div w:id="1204748731">
                  <w:marLeft w:val="0"/>
                  <w:marRight w:val="0"/>
                  <w:marTop w:val="0"/>
                  <w:marBottom w:val="0"/>
                  <w:divBdr>
                    <w:top w:val="none" w:sz="0" w:space="0" w:color="auto"/>
                    <w:left w:val="none" w:sz="0" w:space="0" w:color="auto"/>
                    <w:bottom w:val="none" w:sz="0" w:space="0" w:color="auto"/>
                    <w:right w:val="none" w:sz="0" w:space="0" w:color="auto"/>
                  </w:divBdr>
                  <w:divsChild>
                    <w:div w:id="465389609">
                      <w:marLeft w:val="0"/>
                      <w:marRight w:val="0"/>
                      <w:marTop w:val="0"/>
                      <w:marBottom w:val="0"/>
                      <w:divBdr>
                        <w:top w:val="none" w:sz="0" w:space="0" w:color="auto"/>
                        <w:left w:val="none" w:sz="0" w:space="0" w:color="auto"/>
                        <w:bottom w:val="none" w:sz="0" w:space="0" w:color="auto"/>
                        <w:right w:val="none" w:sz="0" w:space="0" w:color="auto"/>
                      </w:divBdr>
                    </w:div>
                    <w:div w:id="639723576">
                      <w:marLeft w:val="0"/>
                      <w:marRight w:val="0"/>
                      <w:marTop w:val="0"/>
                      <w:marBottom w:val="0"/>
                      <w:divBdr>
                        <w:top w:val="none" w:sz="0" w:space="0" w:color="auto"/>
                        <w:left w:val="none" w:sz="0" w:space="0" w:color="auto"/>
                        <w:bottom w:val="none" w:sz="0" w:space="0" w:color="auto"/>
                        <w:right w:val="none" w:sz="0" w:space="0" w:color="auto"/>
                      </w:divBdr>
                    </w:div>
                    <w:div w:id="695037380">
                      <w:marLeft w:val="0"/>
                      <w:marRight w:val="0"/>
                      <w:marTop w:val="0"/>
                      <w:marBottom w:val="0"/>
                      <w:divBdr>
                        <w:top w:val="none" w:sz="0" w:space="0" w:color="auto"/>
                        <w:left w:val="none" w:sz="0" w:space="0" w:color="auto"/>
                        <w:bottom w:val="none" w:sz="0" w:space="0" w:color="auto"/>
                        <w:right w:val="none" w:sz="0" w:space="0" w:color="auto"/>
                      </w:divBdr>
                    </w:div>
                    <w:div w:id="1880047231">
                      <w:marLeft w:val="0"/>
                      <w:marRight w:val="0"/>
                      <w:marTop w:val="0"/>
                      <w:marBottom w:val="0"/>
                      <w:divBdr>
                        <w:top w:val="none" w:sz="0" w:space="0" w:color="auto"/>
                        <w:left w:val="none" w:sz="0" w:space="0" w:color="auto"/>
                        <w:bottom w:val="none" w:sz="0" w:space="0" w:color="auto"/>
                        <w:right w:val="none" w:sz="0" w:space="0" w:color="auto"/>
                      </w:divBdr>
                    </w:div>
                  </w:divsChild>
                </w:div>
                <w:div w:id="1208757051">
                  <w:marLeft w:val="0"/>
                  <w:marRight w:val="0"/>
                  <w:marTop w:val="0"/>
                  <w:marBottom w:val="0"/>
                  <w:divBdr>
                    <w:top w:val="none" w:sz="0" w:space="0" w:color="auto"/>
                    <w:left w:val="none" w:sz="0" w:space="0" w:color="auto"/>
                    <w:bottom w:val="none" w:sz="0" w:space="0" w:color="auto"/>
                    <w:right w:val="none" w:sz="0" w:space="0" w:color="auto"/>
                  </w:divBdr>
                  <w:divsChild>
                    <w:div w:id="2120443146">
                      <w:marLeft w:val="0"/>
                      <w:marRight w:val="0"/>
                      <w:marTop w:val="0"/>
                      <w:marBottom w:val="0"/>
                      <w:divBdr>
                        <w:top w:val="none" w:sz="0" w:space="0" w:color="auto"/>
                        <w:left w:val="none" w:sz="0" w:space="0" w:color="auto"/>
                        <w:bottom w:val="none" w:sz="0" w:space="0" w:color="auto"/>
                        <w:right w:val="none" w:sz="0" w:space="0" w:color="auto"/>
                      </w:divBdr>
                    </w:div>
                  </w:divsChild>
                </w:div>
                <w:div w:id="1214543548">
                  <w:marLeft w:val="0"/>
                  <w:marRight w:val="0"/>
                  <w:marTop w:val="0"/>
                  <w:marBottom w:val="0"/>
                  <w:divBdr>
                    <w:top w:val="none" w:sz="0" w:space="0" w:color="auto"/>
                    <w:left w:val="none" w:sz="0" w:space="0" w:color="auto"/>
                    <w:bottom w:val="none" w:sz="0" w:space="0" w:color="auto"/>
                    <w:right w:val="none" w:sz="0" w:space="0" w:color="auto"/>
                  </w:divBdr>
                  <w:divsChild>
                    <w:div w:id="290869912">
                      <w:marLeft w:val="0"/>
                      <w:marRight w:val="0"/>
                      <w:marTop w:val="0"/>
                      <w:marBottom w:val="0"/>
                      <w:divBdr>
                        <w:top w:val="none" w:sz="0" w:space="0" w:color="auto"/>
                        <w:left w:val="none" w:sz="0" w:space="0" w:color="auto"/>
                        <w:bottom w:val="none" w:sz="0" w:space="0" w:color="auto"/>
                        <w:right w:val="none" w:sz="0" w:space="0" w:color="auto"/>
                      </w:divBdr>
                    </w:div>
                    <w:div w:id="921256199">
                      <w:marLeft w:val="0"/>
                      <w:marRight w:val="0"/>
                      <w:marTop w:val="0"/>
                      <w:marBottom w:val="0"/>
                      <w:divBdr>
                        <w:top w:val="none" w:sz="0" w:space="0" w:color="auto"/>
                        <w:left w:val="none" w:sz="0" w:space="0" w:color="auto"/>
                        <w:bottom w:val="none" w:sz="0" w:space="0" w:color="auto"/>
                        <w:right w:val="none" w:sz="0" w:space="0" w:color="auto"/>
                      </w:divBdr>
                    </w:div>
                    <w:div w:id="1152521383">
                      <w:marLeft w:val="0"/>
                      <w:marRight w:val="0"/>
                      <w:marTop w:val="0"/>
                      <w:marBottom w:val="0"/>
                      <w:divBdr>
                        <w:top w:val="none" w:sz="0" w:space="0" w:color="auto"/>
                        <w:left w:val="none" w:sz="0" w:space="0" w:color="auto"/>
                        <w:bottom w:val="none" w:sz="0" w:space="0" w:color="auto"/>
                        <w:right w:val="none" w:sz="0" w:space="0" w:color="auto"/>
                      </w:divBdr>
                    </w:div>
                    <w:div w:id="1283225349">
                      <w:marLeft w:val="0"/>
                      <w:marRight w:val="0"/>
                      <w:marTop w:val="0"/>
                      <w:marBottom w:val="0"/>
                      <w:divBdr>
                        <w:top w:val="none" w:sz="0" w:space="0" w:color="auto"/>
                        <w:left w:val="none" w:sz="0" w:space="0" w:color="auto"/>
                        <w:bottom w:val="none" w:sz="0" w:space="0" w:color="auto"/>
                        <w:right w:val="none" w:sz="0" w:space="0" w:color="auto"/>
                      </w:divBdr>
                    </w:div>
                  </w:divsChild>
                </w:div>
                <w:div w:id="1219434013">
                  <w:marLeft w:val="0"/>
                  <w:marRight w:val="0"/>
                  <w:marTop w:val="0"/>
                  <w:marBottom w:val="0"/>
                  <w:divBdr>
                    <w:top w:val="none" w:sz="0" w:space="0" w:color="auto"/>
                    <w:left w:val="none" w:sz="0" w:space="0" w:color="auto"/>
                    <w:bottom w:val="none" w:sz="0" w:space="0" w:color="auto"/>
                    <w:right w:val="none" w:sz="0" w:space="0" w:color="auto"/>
                  </w:divBdr>
                  <w:divsChild>
                    <w:div w:id="895553899">
                      <w:marLeft w:val="0"/>
                      <w:marRight w:val="0"/>
                      <w:marTop w:val="0"/>
                      <w:marBottom w:val="0"/>
                      <w:divBdr>
                        <w:top w:val="none" w:sz="0" w:space="0" w:color="auto"/>
                        <w:left w:val="none" w:sz="0" w:space="0" w:color="auto"/>
                        <w:bottom w:val="none" w:sz="0" w:space="0" w:color="auto"/>
                        <w:right w:val="none" w:sz="0" w:space="0" w:color="auto"/>
                      </w:divBdr>
                    </w:div>
                  </w:divsChild>
                </w:div>
                <w:div w:id="1230385906">
                  <w:marLeft w:val="0"/>
                  <w:marRight w:val="0"/>
                  <w:marTop w:val="0"/>
                  <w:marBottom w:val="0"/>
                  <w:divBdr>
                    <w:top w:val="none" w:sz="0" w:space="0" w:color="auto"/>
                    <w:left w:val="none" w:sz="0" w:space="0" w:color="auto"/>
                    <w:bottom w:val="none" w:sz="0" w:space="0" w:color="auto"/>
                    <w:right w:val="none" w:sz="0" w:space="0" w:color="auto"/>
                  </w:divBdr>
                  <w:divsChild>
                    <w:div w:id="105540811">
                      <w:marLeft w:val="0"/>
                      <w:marRight w:val="0"/>
                      <w:marTop w:val="0"/>
                      <w:marBottom w:val="0"/>
                      <w:divBdr>
                        <w:top w:val="none" w:sz="0" w:space="0" w:color="auto"/>
                        <w:left w:val="none" w:sz="0" w:space="0" w:color="auto"/>
                        <w:bottom w:val="none" w:sz="0" w:space="0" w:color="auto"/>
                        <w:right w:val="none" w:sz="0" w:space="0" w:color="auto"/>
                      </w:divBdr>
                    </w:div>
                    <w:div w:id="293292860">
                      <w:marLeft w:val="0"/>
                      <w:marRight w:val="0"/>
                      <w:marTop w:val="0"/>
                      <w:marBottom w:val="0"/>
                      <w:divBdr>
                        <w:top w:val="none" w:sz="0" w:space="0" w:color="auto"/>
                        <w:left w:val="none" w:sz="0" w:space="0" w:color="auto"/>
                        <w:bottom w:val="none" w:sz="0" w:space="0" w:color="auto"/>
                        <w:right w:val="none" w:sz="0" w:space="0" w:color="auto"/>
                      </w:divBdr>
                    </w:div>
                    <w:div w:id="546575932">
                      <w:marLeft w:val="0"/>
                      <w:marRight w:val="0"/>
                      <w:marTop w:val="0"/>
                      <w:marBottom w:val="0"/>
                      <w:divBdr>
                        <w:top w:val="none" w:sz="0" w:space="0" w:color="auto"/>
                        <w:left w:val="none" w:sz="0" w:space="0" w:color="auto"/>
                        <w:bottom w:val="none" w:sz="0" w:space="0" w:color="auto"/>
                        <w:right w:val="none" w:sz="0" w:space="0" w:color="auto"/>
                      </w:divBdr>
                    </w:div>
                    <w:div w:id="1587764945">
                      <w:marLeft w:val="0"/>
                      <w:marRight w:val="0"/>
                      <w:marTop w:val="0"/>
                      <w:marBottom w:val="0"/>
                      <w:divBdr>
                        <w:top w:val="none" w:sz="0" w:space="0" w:color="auto"/>
                        <w:left w:val="none" w:sz="0" w:space="0" w:color="auto"/>
                        <w:bottom w:val="none" w:sz="0" w:space="0" w:color="auto"/>
                        <w:right w:val="none" w:sz="0" w:space="0" w:color="auto"/>
                      </w:divBdr>
                    </w:div>
                    <w:div w:id="1621569158">
                      <w:marLeft w:val="0"/>
                      <w:marRight w:val="0"/>
                      <w:marTop w:val="0"/>
                      <w:marBottom w:val="0"/>
                      <w:divBdr>
                        <w:top w:val="none" w:sz="0" w:space="0" w:color="auto"/>
                        <w:left w:val="none" w:sz="0" w:space="0" w:color="auto"/>
                        <w:bottom w:val="none" w:sz="0" w:space="0" w:color="auto"/>
                        <w:right w:val="none" w:sz="0" w:space="0" w:color="auto"/>
                      </w:divBdr>
                    </w:div>
                  </w:divsChild>
                </w:div>
                <w:div w:id="1242523882">
                  <w:marLeft w:val="0"/>
                  <w:marRight w:val="0"/>
                  <w:marTop w:val="0"/>
                  <w:marBottom w:val="0"/>
                  <w:divBdr>
                    <w:top w:val="none" w:sz="0" w:space="0" w:color="auto"/>
                    <w:left w:val="none" w:sz="0" w:space="0" w:color="auto"/>
                    <w:bottom w:val="none" w:sz="0" w:space="0" w:color="auto"/>
                    <w:right w:val="none" w:sz="0" w:space="0" w:color="auto"/>
                  </w:divBdr>
                  <w:divsChild>
                    <w:div w:id="7490394">
                      <w:marLeft w:val="0"/>
                      <w:marRight w:val="0"/>
                      <w:marTop w:val="0"/>
                      <w:marBottom w:val="0"/>
                      <w:divBdr>
                        <w:top w:val="none" w:sz="0" w:space="0" w:color="auto"/>
                        <w:left w:val="none" w:sz="0" w:space="0" w:color="auto"/>
                        <w:bottom w:val="none" w:sz="0" w:space="0" w:color="auto"/>
                        <w:right w:val="none" w:sz="0" w:space="0" w:color="auto"/>
                      </w:divBdr>
                    </w:div>
                  </w:divsChild>
                </w:div>
                <w:div w:id="1242712770">
                  <w:marLeft w:val="0"/>
                  <w:marRight w:val="0"/>
                  <w:marTop w:val="0"/>
                  <w:marBottom w:val="0"/>
                  <w:divBdr>
                    <w:top w:val="none" w:sz="0" w:space="0" w:color="auto"/>
                    <w:left w:val="none" w:sz="0" w:space="0" w:color="auto"/>
                    <w:bottom w:val="none" w:sz="0" w:space="0" w:color="auto"/>
                    <w:right w:val="none" w:sz="0" w:space="0" w:color="auto"/>
                  </w:divBdr>
                  <w:divsChild>
                    <w:div w:id="1242985619">
                      <w:marLeft w:val="0"/>
                      <w:marRight w:val="0"/>
                      <w:marTop w:val="0"/>
                      <w:marBottom w:val="0"/>
                      <w:divBdr>
                        <w:top w:val="none" w:sz="0" w:space="0" w:color="auto"/>
                        <w:left w:val="none" w:sz="0" w:space="0" w:color="auto"/>
                        <w:bottom w:val="none" w:sz="0" w:space="0" w:color="auto"/>
                        <w:right w:val="none" w:sz="0" w:space="0" w:color="auto"/>
                      </w:divBdr>
                    </w:div>
                  </w:divsChild>
                </w:div>
                <w:div w:id="1243298390">
                  <w:marLeft w:val="0"/>
                  <w:marRight w:val="0"/>
                  <w:marTop w:val="0"/>
                  <w:marBottom w:val="0"/>
                  <w:divBdr>
                    <w:top w:val="none" w:sz="0" w:space="0" w:color="auto"/>
                    <w:left w:val="none" w:sz="0" w:space="0" w:color="auto"/>
                    <w:bottom w:val="none" w:sz="0" w:space="0" w:color="auto"/>
                    <w:right w:val="none" w:sz="0" w:space="0" w:color="auto"/>
                  </w:divBdr>
                  <w:divsChild>
                    <w:div w:id="181238754">
                      <w:marLeft w:val="0"/>
                      <w:marRight w:val="0"/>
                      <w:marTop w:val="0"/>
                      <w:marBottom w:val="0"/>
                      <w:divBdr>
                        <w:top w:val="none" w:sz="0" w:space="0" w:color="auto"/>
                        <w:left w:val="none" w:sz="0" w:space="0" w:color="auto"/>
                        <w:bottom w:val="none" w:sz="0" w:space="0" w:color="auto"/>
                        <w:right w:val="none" w:sz="0" w:space="0" w:color="auto"/>
                      </w:divBdr>
                    </w:div>
                  </w:divsChild>
                </w:div>
                <w:div w:id="1245989716">
                  <w:marLeft w:val="0"/>
                  <w:marRight w:val="0"/>
                  <w:marTop w:val="0"/>
                  <w:marBottom w:val="0"/>
                  <w:divBdr>
                    <w:top w:val="none" w:sz="0" w:space="0" w:color="auto"/>
                    <w:left w:val="none" w:sz="0" w:space="0" w:color="auto"/>
                    <w:bottom w:val="none" w:sz="0" w:space="0" w:color="auto"/>
                    <w:right w:val="none" w:sz="0" w:space="0" w:color="auto"/>
                  </w:divBdr>
                  <w:divsChild>
                    <w:div w:id="419258960">
                      <w:marLeft w:val="0"/>
                      <w:marRight w:val="0"/>
                      <w:marTop w:val="0"/>
                      <w:marBottom w:val="0"/>
                      <w:divBdr>
                        <w:top w:val="none" w:sz="0" w:space="0" w:color="auto"/>
                        <w:left w:val="none" w:sz="0" w:space="0" w:color="auto"/>
                        <w:bottom w:val="none" w:sz="0" w:space="0" w:color="auto"/>
                        <w:right w:val="none" w:sz="0" w:space="0" w:color="auto"/>
                      </w:divBdr>
                    </w:div>
                    <w:div w:id="554392349">
                      <w:marLeft w:val="0"/>
                      <w:marRight w:val="0"/>
                      <w:marTop w:val="0"/>
                      <w:marBottom w:val="0"/>
                      <w:divBdr>
                        <w:top w:val="none" w:sz="0" w:space="0" w:color="auto"/>
                        <w:left w:val="none" w:sz="0" w:space="0" w:color="auto"/>
                        <w:bottom w:val="none" w:sz="0" w:space="0" w:color="auto"/>
                        <w:right w:val="none" w:sz="0" w:space="0" w:color="auto"/>
                      </w:divBdr>
                    </w:div>
                    <w:div w:id="981690040">
                      <w:marLeft w:val="0"/>
                      <w:marRight w:val="0"/>
                      <w:marTop w:val="0"/>
                      <w:marBottom w:val="0"/>
                      <w:divBdr>
                        <w:top w:val="none" w:sz="0" w:space="0" w:color="auto"/>
                        <w:left w:val="none" w:sz="0" w:space="0" w:color="auto"/>
                        <w:bottom w:val="none" w:sz="0" w:space="0" w:color="auto"/>
                        <w:right w:val="none" w:sz="0" w:space="0" w:color="auto"/>
                      </w:divBdr>
                    </w:div>
                    <w:div w:id="1145897562">
                      <w:marLeft w:val="0"/>
                      <w:marRight w:val="0"/>
                      <w:marTop w:val="0"/>
                      <w:marBottom w:val="0"/>
                      <w:divBdr>
                        <w:top w:val="none" w:sz="0" w:space="0" w:color="auto"/>
                        <w:left w:val="none" w:sz="0" w:space="0" w:color="auto"/>
                        <w:bottom w:val="none" w:sz="0" w:space="0" w:color="auto"/>
                        <w:right w:val="none" w:sz="0" w:space="0" w:color="auto"/>
                      </w:divBdr>
                    </w:div>
                  </w:divsChild>
                </w:div>
                <w:div w:id="1250238889">
                  <w:marLeft w:val="0"/>
                  <w:marRight w:val="0"/>
                  <w:marTop w:val="0"/>
                  <w:marBottom w:val="0"/>
                  <w:divBdr>
                    <w:top w:val="none" w:sz="0" w:space="0" w:color="auto"/>
                    <w:left w:val="none" w:sz="0" w:space="0" w:color="auto"/>
                    <w:bottom w:val="none" w:sz="0" w:space="0" w:color="auto"/>
                    <w:right w:val="none" w:sz="0" w:space="0" w:color="auto"/>
                  </w:divBdr>
                  <w:divsChild>
                    <w:div w:id="144516211">
                      <w:marLeft w:val="0"/>
                      <w:marRight w:val="0"/>
                      <w:marTop w:val="0"/>
                      <w:marBottom w:val="0"/>
                      <w:divBdr>
                        <w:top w:val="none" w:sz="0" w:space="0" w:color="auto"/>
                        <w:left w:val="none" w:sz="0" w:space="0" w:color="auto"/>
                        <w:bottom w:val="none" w:sz="0" w:space="0" w:color="auto"/>
                        <w:right w:val="none" w:sz="0" w:space="0" w:color="auto"/>
                      </w:divBdr>
                    </w:div>
                    <w:div w:id="297342205">
                      <w:marLeft w:val="0"/>
                      <w:marRight w:val="0"/>
                      <w:marTop w:val="0"/>
                      <w:marBottom w:val="0"/>
                      <w:divBdr>
                        <w:top w:val="none" w:sz="0" w:space="0" w:color="auto"/>
                        <w:left w:val="none" w:sz="0" w:space="0" w:color="auto"/>
                        <w:bottom w:val="none" w:sz="0" w:space="0" w:color="auto"/>
                        <w:right w:val="none" w:sz="0" w:space="0" w:color="auto"/>
                      </w:divBdr>
                    </w:div>
                    <w:div w:id="986326729">
                      <w:marLeft w:val="0"/>
                      <w:marRight w:val="0"/>
                      <w:marTop w:val="0"/>
                      <w:marBottom w:val="0"/>
                      <w:divBdr>
                        <w:top w:val="none" w:sz="0" w:space="0" w:color="auto"/>
                        <w:left w:val="none" w:sz="0" w:space="0" w:color="auto"/>
                        <w:bottom w:val="none" w:sz="0" w:space="0" w:color="auto"/>
                        <w:right w:val="none" w:sz="0" w:space="0" w:color="auto"/>
                      </w:divBdr>
                    </w:div>
                    <w:div w:id="1513762247">
                      <w:marLeft w:val="0"/>
                      <w:marRight w:val="0"/>
                      <w:marTop w:val="0"/>
                      <w:marBottom w:val="0"/>
                      <w:divBdr>
                        <w:top w:val="none" w:sz="0" w:space="0" w:color="auto"/>
                        <w:left w:val="none" w:sz="0" w:space="0" w:color="auto"/>
                        <w:bottom w:val="none" w:sz="0" w:space="0" w:color="auto"/>
                        <w:right w:val="none" w:sz="0" w:space="0" w:color="auto"/>
                      </w:divBdr>
                    </w:div>
                  </w:divsChild>
                </w:div>
                <w:div w:id="1251506500">
                  <w:marLeft w:val="0"/>
                  <w:marRight w:val="0"/>
                  <w:marTop w:val="0"/>
                  <w:marBottom w:val="0"/>
                  <w:divBdr>
                    <w:top w:val="none" w:sz="0" w:space="0" w:color="auto"/>
                    <w:left w:val="none" w:sz="0" w:space="0" w:color="auto"/>
                    <w:bottom w:val="none" w:sz="0" w:space="0" w:color="auto"/>
                    <w:right w:val="none" w:sz="0" w:space="0" w:color="auto"/>
                  </w:divBdr>
                  <w:divsChild>
                    <w:div w:id="106123784">
                      <w:marLeft w:val="0"/>
                      <w:marRight w:val="0"/>
                      <w:marTop w:val="0"/>
                      <w:marBottom w:val="0"/>
                      <w:divBdr>
                        <w:top w:val="none" w:sz="0" w:space="0" w:color="auto"/>
                        <w:left w:val="none" w:sz="0" w:space="0" w:color="auto"/>
                        <w:bottom w:val="none" w:sz="0" w:space="0" w:color="auto"/>
                        <w:right w:val="none" w:sz="0" w:space="0" w:color="auto"/>
                      </w:divBdr>
                    </w:div>
                    <w:div w:id="398098109">
                      <w:marLeft w:val="0"/>
                      <w:marRight w:val="0"/>
                      <w:marTop w:val="0"/>
                      <w:marBottom w:val="0"/>
                      <w:divBdr>
                        <w:top w:val="none" w:sz="0" w:space="0" w:color="auto"/>
                        <w:left w:val="none" w:sz="0" w:space="0" w:color="auto"/>
                        <w:bottom w:val="none" w:sz="0" w:space="0" w:color="auto"/>
                        <w:right w:val="none" w:sz="0" w:space="0" w:color="auto"/>
                      </w:divBdr>
                    </w:div>
                    <w:div w:id="1049498036">
                      <w:marLeft w:val="0"/>
                      <w:marRight w:val="0"/>
                      <w:marTop w:val="0"/>
                      <w:marBottom w:val="0"/>
                      <w:divBdr>
                        <w:top w:val="none" w:sz="0" w:space="0" w:color="auto"/>
                        <w:left w:val="none" w:sz="0" w:space="0" w:color="auto"/>
                        <w:bottom w:val="none" w:sz="0" w:space="0" w:color="auto"/>
                        <w:right w:val="none" w:sz="0" w:space="0" w:color="auto"/>
                      </w:divBdr>
                    </w:div>
                    <w:div w:id="1116018813">
                      <w:marLeft w:val="0"/>
                      <w:marRight w:val="0"/>
                      <w:marTop w:val="0"/>
                      <w:marBottom w:val="0"/>
                      <w:divBdr>
                        <w:top w:val="none" w:sz="0" w:space="0" w:color="auto"/>
                        <w:left w:val="none" w:sz="0" w:space="0" w:color="auto"/>
                        <w:bottom w:val="none" w:sz="0" w:space="0" w:color="auto"/>
                        <w:right w:val="none" w:sz="0" w:space="0" w:color="auto"/>
                      </w:divBdr>
                    </w:div>
                  </w:divsChild>
                </w:div>
                <w:div w:id="1252086558">
                  <w:marLeft w:val="0"/>
                  <w:marRight w:val="0"/>
                  <w:marTop w:val="0"/>
                  <w:marBottom w:val="0"/>
                  <w:divBdr>
                    <w:top w:val="none" w:sz="0" w:space="0" w:color="auto"/>
                    <w:left w:val="none" w:sz="0" w:space="0" w:color="auto"/>
                    <w:bottom w:val="none" w:sz="0" w:space="0" w:color="auto"/>
                    <w:right w:val="none" w:sz="0" w:space="0" w:color="auto"/>
                  </w:divBdr>
                  <w:divsChild>
                    <w:div w:id="98721871">
                      <w:marLeft w:val="0"/>
                      <w:marRight w:val="0"/>
                      <w:marTop w:val="0"/>
                      <w:marBottom w:val="0"/>
                      <w:divBdr>
                        <w:top w:val="none" w:sz="0" w:space="0" w:color="auto"/>
                        <w:left w:val="none" w:sz="0" w:space="0" w:color="auto"/>
                        <w:bottom w:val="none" w:sz="0" w:space="0" w:color="auto"/>
                        <w:right w:val="none" w:sz="0" w:space="0" w:color="auto"/>
                      </w:divBdr>
                    </w:div>
                    <w:div w:id="535384730">
                      <w:marLeft w:val="0"/>
                      <w:marRight w:val="0"/>
                      <w:marTop w:val="0"/>
                      <w:marBottom w:val="0"/>
                      <w:divBdr>
                        <w:top w:val="none" w:sz="0" w:space="0" w:color="auto"/>
                        <w:left w:val="none" w:sz="0" w:space="0" w:color="auto"/>
                        <w:bottom w:val="none" w:sz="0" w:space="0" w:color="auto"/>
                        <w:right w:val="none" w:sz="0" w:space="0" w:color="auto"/>
                      </w:divBdr>
                    </w:div>
                    <w:div w:id="1400976927">
                      <w:marLeft w:val="0"/>
                      <w:marRight w:val="0"/>
                      <w:marTop w:val="0"/>
                      <w:marBottom w:val="0"/>
                      <w:divBdr>
                        <w:top w:val="none" w:sz="0" w:space="0" w:color="auto"/>
                        <w:left w:val="none" w:sz="0" w:space="0" w:color="auto"/>
                        <w:bottom w:val="none" w:sz="0" w:space="0" w:color="auto"/>
                        <w:right w:val="none" w:sz="0" w:space="0" w:color="auto"/>
                      </w:divBdr>
                    </w:div>
                    <w:div w:id="2061781227">
                      <w:marLeft w:val="0"/>
                      <w:marRight w:val="0"/>
                      <w:marTop w:val="0"/>
                      <w:marBottom w:val="0"/>
                      <w:divBdr>
                        <w:top w:val="none" w:sz="0" w:space="0" w:color="auto"/>
                        <w:left w:val="none" w:sz="0" w:space="0" w:color="auto"/>
                        <w:bottom w:val="none" w:sz="0" w:space="0" w:color="auto"/>
                        <w:right w:val="none" w:sz="0" w:space="0" w:color="auto"/>
                      </w:divBdr>
                    </w:div>
                  </w:divsChild>
                </w:div>
                <w:div w:id="1256134433">
                  <w:marLeft w:val="0"/>
                  <w:marRight w:val="0"/>
                  <w:marTop w:val="0"/>
                  <w:marBottom w:val="0"/>
                  <w:divBdr>
                    <w:top w:val="none" w:sz="0" w:space="0" w:color="auto"/>
                    <w:left w:val="none" w:sz="0" w:space="0" w:color="auto"/>
                    <w:bottom w:val="none" w:sz="0" w:space="0" w:color="auto"/>
                    <w:right w:val="none" w:sz="0" w:space="0" w:color="auto"/>
                  </w:divBdr>
                  <w:divsChild>
                    <w:div w:id="2101489449">
                      <w:marLeft w:val="0"/>
                      <w:marRight w:val="0"/>
                      <w:marTop w:val="0"/>
                      <w:marBottom w:val="0"/>
                      <w:divBdr>
                        <w:top w:val="none" w:sz="0" w:space="0" w:color="auto"/>
                        <w:left w:val="none" w:sz="0" w:space="0" w:color="auto"/>
                        <w:bottom w:val="none" w:sz="0" w:space="0" w:color="auto"/>
                        <w:right w:val="none" w:sz="0" w:space="0" w:color="auto"/>
                      </w:divBdr>
                    </w:div>
                  </w:divsChild>
                </w:div>
                <w:div w:id="1256355884">
                  <w:marLeft w:val="0"/>
                  <w:marRight w:val="0"/>
                  <w:marTop w:val="0"/>
                  <w:marBottom w:val="0"/>
                  <w:divBdr>
                    <w:top w:val="none" w:sz="0" w:space="0" w:color="auto"/>
                    <w:left w:val="none" w:sz="0" w:space="0" w:color="auto"/>
                    <w:bottom w:val="none" w:sz="0" w:space="0" w:color="auto"/>
                    <w:right w:val="none" w:sz="0" w:space="0" w:color="auto"/>
                  </w:divBdr>
                  <w:divsChild>
                    <w:div w:id="297538947">
                      <w:marLeft w:val="0"/>
                      <w:marRight w:val="0"/>
                      <w:marTop w:val="0"/>
                      <w:marBottom w:val="0"/>
                      <w:divBdr>
                        <w:top w:val="none" w:sz="0" w:space="0" w:color="auto"/>
                        <w:left w:val="none" w:sz="0" w:space="0" w:color="auto"/>
                        <w:bottom w:val="none" w:sz="0" w:space="0" w:color="auto"/>
                        <w:right w:val="none" w:sz="0" w:space="0" w:color="auto"/>
                      </w:divBdr>
                    </w:div>
                  </w:divsChild>
                </w:div>
                <w:div w:id="1257129801">
                  <w:marLeft w:val="0"/>
                  <w:marRight w:val="0"/>
                  <w:marTop w:val="0"/>
                  <w:marBottom w:val="0"/>
                  <w:divBdr>
                    <w:top w:val="none" w:sz="0" w:space="0" w:color="auto"/>
                    <w:left w:val="none" w:sz="0" w:space="0" w:color="auto"/>
                    <w:bottom w:val="none" w:sz="0" w:space="0" w:color="auto"/>
                    <w:right w:val="none" w:sz="0" w:space="0" w:color="auto"/>
                  </w:divBdr>
                  <w:divsChild>
                    <w:div w:id="490604753">
                      <w:marLeft w:val="0"/>
                      <w:marRight w:val="0"/>
                      <w:marTop w:val="0"/>
                      <w:marBottom w:val="0"/>
                      <w:divBdr>
                        <w:top w:val="none" w:sz="0" w:space="0" w:color="auto"/>
                        <w:left w:val="none" w:sz="0" w:space="0" w:color="auto"/>
                        <w:bottom w:val="none" w:sz="0" w:space="0" w:color="auto"/>
                        <w:right w:val="none" w:sz="0" w:space="0" w:color="auto"/>
                      </w:divBdr>
                    </w:div>
                  </w:divsChild>
                </w:div>
                <w:div w:id="1267032898">
                  <w:marLeft w:val="0"/>
                  <w:marRight w:val="0"/>
                  <w:marTop w:val="0"/>
                  <w:marBottom w:val="0"/>
                  <w:divBdr>
                    <w:top w:val="none" w:sz="0" w:space="0" w:color="auto"/>
                    <w:left w:val="none" w:sz="0" w:space="0" w:color="auto"/>
                    <w:bottom w:val="none" w:sz="0" w:space="0" w:color="auto"/>
                    <w:right w:val="none" w:sz="0" w:space="0" w:color="auto"/>
                  </w:divBdr>
                  <w:divsChild>
                    <w:div w:id="122579730">
                      <w:marLeft w:val="0"/>
                      <w:marRight w:val="0"/>
                      <w:marTop w:val="0"/>
                      <w:marBottom w:val="0"/>
                      <w:divBdr>
                        <w:top w:val="none" w:sz="0" w:space="0" w:color="auto"/>
                        <w:left w:val="none" w:sz="0" w:space="0" w:color="auto"/>
                        <w:bottom w:val="none" w:sz="0" w:space="0" w:color="auto"/>
                        <w:right w:val="none" w:sz="0" w:space="0" w:color="auto"/>
                      </w:divBdr>
                    </w:div>
                  </w:divsChild>
                </w:div>
                <w:div w:id="1275595657">
                  <w:marLeft w:val="0"/>
                  <w:marRight w:val="0"/>
                  <w:marTop w:val="0"/>
                  <w:marBottom w:val="0"/>
                  <w:divBdr>
                    <w:top w:val="none" w:sz="0" w:space="0" w:color="auto"/>
                    <w:left w:val="none" w:sz="0" w:space="0" w:color="auto"/>
                    <w:bottom w:val="none" w:sz="0" w:space="0" w:color="auto"/>
                    <w:right w:val="none" w:sz="0" w:space="0" w:color="auto"/>
                  </w:divBdr>
                  <w:divsChild>
                    <w:div w:id="1354724896">
                      <w:marLeft w:val="0"/>
                      <w:marRight w:val="0"/>
                      <w:marTop w:val="0"/>
                      <w:marBottom w:val="0"/>
                      <w:divBdr>
                        <w:top w:val="none" w:sz="0" w:space="0" w:color="auto"/>
                        <w:left w:val="none" w:sz="0" w:space="0" w:color="auto"/>
                        <w:bottom w:val="none" w:sz="0" w:space="0" w:color="auto"/>
                        <w:right w:val="none" w:sz="0" w:space="0" w:color="auto"/>
                      </w:divBdr>
                    </w:div>
                  </w:divsChild>
                </w:div>
                <w:div w:id="1276476307">
                  <w:marLeft w:val="0"/>
                  <w:marRight w:val="0"/>
                  <w:marTop w:val="0"/>
                  <w:marBottom w:val="0"/>
                  <w:divBdr>
                    <w:top w:val="none" w:sz="0" w:space="0" w:color="auto"/>
                    <w:left w:val="none" w:sz="0" w:space="0" w:color="auto"/>
                    <w:bottom w:val="none" w:sz="0" w:space="0" w:color="auto"/>
                    <w:right w:val="none" w:sz="0" w:space="0" w:color="auto"/>
                  </w:divBdr>
                  <w:divsChild>
                    <w:div w:id="1205370477">
                      <w:marLeft w:val="0"/>
                      <w:marRight w:val="0"/>
                      <w:marTop w:val="0"/>
                      <w:marBottom w:val="0"/>
                      <w:divBdr>
                        <w:top w:val="none" w:sz="0" w:space="0" w:color="auto"/>
                        <w:left w:val="none" w:sz="0" w:space="0" w:color="auto"/>
                        <w:bottom w:val="none" w:sz="0" w:space="0" w:color="auto"/>
                        <w:right w:val="none" w:sz="0" w:space="0" w:color="auto"/>
                      </w:divBdr>
                    </w:div>
                    <w:div w:id="1337078075">
                      <w:marLeft w:val="0"/>
                      <w:marRight w:val="0"/>
                      <w:marTop w:val="0"/>
                      <w:marBottom w:val="0"/>
                      <w:divBdr>
                        <w:top w:val="none" w:sz="0" w:space="0" w:color="auto"/>
                        <w:left w:val="none" w:sz="0" w:space="0" w:color="auto"/>
                        <w:bottom w:val="none" w:sz="0" w:space="0" w:color="auto"/>
                        <w:right w:val="none" w:sz="0" w:space="0" w:color="auto"/>
                      </w:divBdr>
                    </w:div>
                  </w:divsChild>
                </w:div>
                <w:div w:id="1278020834">
                  <w:marLeft w:val="0"/>
                  <w:marRight w:val="0"/>
                  <w:marTop w:val="0"/>
                  <w:marBottom w:val="0"/>
                  <w:divBdr>
                    <w:top w:val="none" w:sz="0" w:space="0" w:color="auto"/>
                    <w:left w:val="none" w:sz="0" w:space="0" w:color="auto"/>
                    <w:bottom w:val="none" w:sz="0" w:space="0" w:color="auto"/>
                    <w:right w:val="none" w:sz="0" w:space="0" w:color="auto"/>
                  </w:divBdr>
                  <w:divsChild>
                    <w:div w:id="935480287">
                      <w:marLeft w:val="0"/>
                      <w:marRight w:val="0"/>
                      <w:marTop w:val="0"/>
                      <w:marBottom w:val="0"/>
                      <w:divBdr>
                        <w:top w:val="none" w:sz="0" w:space="0" w:color="auto"/>
                        <w:left w:val="none" w:sz="0" w:space="0" w:color="auto"/>
                        <w:bottom w:val="none" w:sz="0" w:space="0" w:color="auto"/>
                        <w:right w:val="none" w:sz="0" w:space="0" w:color="auto"/>
                      </w:divBdr>
                    </w:div>
                  </w:divsChild>
                </w:div>
                <w:div w:id="1278218572">
                  <w:marLeft w:val="0"/>
                  <w:marRight w:val="0"/>
                  <w:marTop w:val="0"/>
                  <w:marBottom w:val="0"/>
                  <w:divBdr>
                    <w:top w:val="none" w:sz="0" w:space="0" w:color="auto"/>
                    <w:left w:val="none" w:sz="0" w:space="0" w:color="auto"/>
                    <w:bottom w:val="none" w:sz="0" w:space="0" w:color="auto"/>
                    <w:right w:val="none" w:sz="0" w:space="0" w:color="auto"/>
                  </w:divBdr>
                  <w:divsChild>
                    <w:div w:id="1795252660">
                      <w:marLeft w:val="0"/>
                      <w:marRight w:val="0"/>
                      <w:marTop w:val="0"/>
                      <w:marBottom w:val="0"/>
                      <w:divBdr>
                        <w:top w:val="none" w:sz="0" w:space="0" w:color="auto"/>
                        <w:left w:val="none" w:sz="0" w:space="0" w:color="auto"/>
                        <w:bottom w:val="none" w:sz="0" w:space="0" w:color="auto"/>
                        <w:right w:val="none" w:sz="0" w:space="0" w:color="auto"/>
                      </w:divBdr>
                    </w:div>
                  </w:divsChild>
                </w:div>
                <w:div w:id="1278945394">
                  <w:marLeft w:val="0"/>
                  <w:marRight w:val="0"/>
                  <w:marTop w:val="0"/>
                  <w:marBottom w:val="0"/>
                  <w:divBdr>
                    <w:top w:val="none" w:sz="0" w:space="0" w:color="auto"/>
                    <w:left w:val="none" w:sz="0" w:space="0" w:color="auto"/>
                    <w:bottom w:val="none" w:sz="0" w:space="0" w:color="auto"/>
                    <w:right w:val="none" w:sz="0" w:space="0" w:color="auto"/>
                  </w:divBdr>
                  <w:divsChild>
                    <w:div w:id="319575638">
                      <w:marLeft w:val="0"/>
                      <w:marRight w:val="0"/>
                      <w:marTop w:val="0"/>
                      <w:marBottom w:val="0"/>
                      <w:divBdr>
                        <w:top w:val="none" w:sz="0" w:space="0" w:color="auto"/>
                        <w:left w:val="none" w:sz="0" w:space="0" w:color="auto"/>
                        <w:bottom w:val="none" w:sz="0" w:space="0" w:color="auto"/>
                        <w:right w:val="none" w:sz="0" w:space="0" w:color="auto"/>
                      </w:divBdr>
                    </w:div>
                    <w:div w:id="1382292931">
                      <w:marLeft w:val="0"/>
                      <w:marRight w:val="0"/>
                      <w:marTop w:val="0"/>
                      <w:marBottom w:val="0"/>
                      <w:divBdr>
                        <w:top w:val="none" w:sz="0" w:space="0" w:color="auto"/>
                        <w:left w:val="none" w:sz="0" w:space="0" w:color="auto"/>
                        <w:bottom w:val="none" w:sz="0" w:space="0" w:color="auto"/>
                        <w:right w:val="none" w:sz="0" w:space="0" w:color="auto"/>
                      </w:divBdr>
                    </w:div>
                  </w:divsChild>
                </w:div>
                <w:div w:id="1280720844">
                  <w:marLeft w:val="0"/>
                  <w:marRight w:val="0"/>
                  <w:marTop w:val="0"/>
                  <w:marBottom w:val="0"/>
                  <w:divBdr>
                    <w:top w:val="none" w:sz="0" w:space="0" w:color="auto"/>
                    <w:left w:val="none" w:sz="0" w:space="0" w:color="auto"/>
                    <w:bottom w:val="none" w:sz="0" w:space="0" w:color="auto"/>
                    <w:right w:val="none" w:sz="0" w:space="0" w:color="auto"/>
                  </w:divBdr>
                  <w:divsChild>
                    <w:div w:id="250505555">
                      <w:marLeft w:val="0"/>
                      <w:marRight w:val="0"/>
                      <w:marTop w:val="0"/>
                      <w:marBottom w:val="0"/>
                      <w:divBdr>
                        <w:top w:val="none" w:sz="0" w:space="0" w:color="auto"/>
                        <w:left w:val="none" w:sz="0" w:space="0" w:color="auto"/>
                        <w:bottom w:val="none" w:sz="0" w:space="0" w:color="auto"/>
                        <w:right w:val="none" w:sz="0" w:space="0" w:color="auto"/>
                      </w:divBdr>
                    </w:div>
                  </w:divsChild>
                </w:div>
                <w:div w:id="1287347320">
                  <w:marLeft w:val="0"/>
                  <w:marRight w:val="0"/>
                  <w:marTop w:val="0"/>
                  <w:marBottom w:val="0"/>
                  <w:divBdr>
                    <w:top w:val="none" w:sz="0" w:space="0" w:color="auto"/>
                    <w:left w:val="none" w:sz="0" w:space="0" w:color="auto"/>
                    <w:bottom w:val="none" w:sz="0" w:space="0" w:color="auto"/>
                    <w:right w:val="none" w:sz="0" w:space="0" w:color="auto"/>
                  </w:divBdr>
                  <w:divsChild>
                    <w:div w:id="2067222118">
                      <w:marLeft w:val="0"/>
                      <w:marRight w:val="0"/>
                      <w:marTop w:val="0"/>
                      <w:marBottom w:val="0"/>
                      <w:divBdr>
                        <w:top w:val="none" w:sz="0" w:space="0" w:color="auto"/>
                        <w:left w:val="none" w:sz="0" w:space="0" w:color="auto"/>
                        <w:bottom w:val="none" w:sz="0" w:space="0" w:color="auto"/>
                        <w:right w:val="none" w:sz="0" w:space="0" w:color="auto"/>
                      </w:divBdr>
                    </w:div>
                  </w:divsChild>
                </w:div>
                <w:div w:id="1298028406">
                  <w:marLeft w:val="0"/>
                  <w:marRight w:val="0"/>
                  <w:marTop w:val="0"/>
                  <w:marBottom w:val="0"/>
                  <w:divBdr>
                    <w:top w:val="none" w:sz="0" w:space="0" w:color="auto"/>
                    <w:left w:val="none" w:sz="0" w:space="0" w:color="auto"/>
                    <w:bottom w:val="none" w:sz="0" w:space="0" w:color="auto"/>
                    <w:right w:val="none" w:sz="0" w:space="0" w:color="auto"/>
                  </w:divBdr>
                  <w:divsChild>
                    <w:div w:id="144131963">
                      <w:marLeft w:val="0"/>
                      <w:marRight w:val="0"/>
                      <w:marTop w:val="0"/>
                      <w:marBottom w:val="0"/>
                      <w:divBdr>
                        <w:top w:val="none" w:sz="0" w:space="0" w:color="auto"/>
                        <w:left w:val="none" w:sz="0" w:space="0" w:color="auto"/>
                        <w:bottom w:val="none" w:sz="0" w:space="0" w:color="auto"/>
                        <w:right w:val="none" w:sz="0" w:space="0" w:color="auto"/>
                      </w:divBdr>
                    </w:div>
                  </w:divsChild>
                </w:div>
                <w:div w:id="1298873561">
                  <w:marLeft w:val="0"/>
                  <w:marRight w:val="0"/>
                  <w:marTop w:val="0"/>
                  <w:marBottom w:val="0"/>
                  <w:divBdr>
                    <w:top w:val="none" w:sz="0" w:space="0" w:color="auto"/>
                    <w:left w:val="none" w:sz="0" w:space="0" w:color="auto"/>
                    <w:bottom w:val="none" w:sz="0" w:space="0" w:color="auto"/>
                    <w:right w:val="none" w:sz="0" w:space="0" w:color="auto"/>
                  </w:divBdr>
                  <w:divsChild>
                    <w:div w:id="427820595">
                      <w:marLeft w:val="0"/>
                      <w:marRight w:val="0"/>
                      <w:marTop w:val="0"/>
                      <w:marBottom w:val="0"/>
                      <w:divBdr>
                        <w:top w:val="none" w:sz="0" w:space="0" w:color="auto"/>
                        <w:left w:val="none" w:sz="0" w:space="0" w:color="auto"/>
                        <w:bottom w:val="none" w:sz="0" w:space="0" w:color="auto"/>
                        <w:right w:val="none" w:sz="0" w:space="0" w:color="auto"/>
                      </w:divBdr>
                    </w:div>
                  </w:divsChild>
                </w:div>
                <w:div w:id="1300722898">
                  <w:marLeft w:val="0"/>
                  <w:marRight w:val="0"/>
                  <w:marTop w:val="0"/>
                  <w:marBottom w:val="0"/>
                  <w:divBdr>
                    <w:top w:val="none" w:sz="0" w:space="0" w:color="auto"/>
                    <w:left w:val="none" w:sz="0" w:space="0" w:color="auto"/>
                    <w:bottom w:val="none" w:sz="0" w:space="0" w:color="auto"/>
                    <w:right w:val="none" w:sz="0" w:space="0" w:color="auto"/>
                  </w:divBdr>
                  <w:divsChild>
                    <w:div w:id="1550458210">
                      <w:marLeft w:val="0"/>
                      <w:marRight w:val="0"/>
                      <w:marTop w:val="0"/>
                      <w:marBottom w:val="0"/>
                      <w:divBdr>
                        <w:top w:val="none" w:sz="0" w:space="0" w:color="auto"/>
                        <w:left w:val="none" w:sz="0" w:space="0" w:color="auto"/>
                        <w:bottom w:val="none" w:sz="0" w:space="0" w:color="auto"/>
                        <w:right w:val="none" w:sz="0" w:space="0" w:color="auto"/>
                      </w:divBdr>
                    </w:div>
                  </w:divsChild>
                </w:div>
                <w:div w:id="1304509451">
                  <w:marLeft w:val="0"/>
                  <w:marRight w:val="0"/>
                  <w:marTop w:val="0"/>
                  <w:marBottom w:val="0"/>
                  <w:divBdr>
                    <w:top w:val="none" w:sz="0" w:space="0" w:color="auto"/>
                    <w:left w:val="none" w:sz="0" w:space="0" w:color="auto"/>
                    <w:bottom w:val="none" w:sz="0" w:space="0" w:color="auto"/>
                    <w:right w:val="none" w:sz="0" w:space="0" w:color="auto"/>
                  </w:divBdr>
                  <w:divsChild>
                    <w:div w:id="861014158">
                      <w:marLeft w:val="0"/>
                      <w:marRight w:val="0"/>
                      <w:marTop w:val="0"/>
                      <w:marBottom w:val="0"/>
                      <w:divBdr>
                        <w:top w:val="none" w:sz="0" w:space="0" w:color="auto"/>
                        <w:left w:val="none" w:sz="0" w:space="0" w:color="auto"/>
                        <w:bottom w:val="none" w:sz="0" w:space="0" w:color="auto"/>
                        <w:right w:val="none" w:sz="0" w:space="0" w:color="auto"/>
                      </w:divBdr>
                    </w:div>
                    <w:div w:id="1009986566">
                      <w:marLeft w:val="0"/>
                      <w:marRight w:val="0"/>
                      <w:marTop w:val="0"/>
                      <w:marBottom w:val="0"/>
                      <w:divBdr>
                        <w:top w:val="none" w:sz="0" w:space="0" w:color="auto"/>
                        <w:left w:val="none" w:sz="0" w:space="0" w:color="auto"/>
                        <w:bottom w:val="none" w:sz="0" w:space="0" w:color="auto"/>
                        <w:right w:val="none" w:sz="0" w:space="0" w:color="auto"/>
                      </w:divBdr>
                    </w:div>
                    <w:div w:id="1511020545">
                      <w:marLeft w:val="0"/>
                      <w:marRight w:val="0"/>
                      <w:marTop w:val="0"/>
                      <w:marBottom w:val="0"/>
                      <w:divBdr>
                        <w:top w:val="none" w:sz="0" w:space="0" w:color="auto"/>
                        <w:left w:val="none" w:sz="0" w:space="0" w:color="auto"/>
                        <w:bottom w:val="none" w:sz="0" w:space="0" w:color="auto"/>
                        <w:right w:val="none" w:sz="0" w:space="0" w:color="auto"/>
                      </w:divBdr>
                    </w:div>
                    <w:div w:id="2057048170">
                      <w:marLeft w:val="0"/>
                      <w:marRight w:val="0"/>
                      <w:marTop w:val="0"/>
                      <w:marBottom w:val="0"/>
                      <w:divBdr>
                        <w:top w:val="none" w:sz="0" w:space="0" w:color="auto"/>
                        <w:left w:val="none" w:sz="0" w:space="0" w:color="auto"/>
                        <w:bottom w:val="none" w:sz="0" w:space="0" w:color="auto"/>
                        <w:right w:val="none" w:sz="0" w:space="0" w:color="auto"/>
                      </w:divBdr>
                    </w:div>
                  </w:divsChild>
                </w:div>
                <w:div w:id="1314679357">
                  <w:marLeft w:val="0"/>
                  <w:marRight w:val="0"/>
                  <w:marTop w:val="0"/>
                  <w:marBottom w:val="0"/>
                  <w:divBdr>
                    <w:top w:val="none" w:sz="0" w:space="0" w:color="auto"/>
                    <w:left w:val="none" w:sz="0" w:space="0" w:color="auto"/>
                    <w:bottom w:val="none" w:sz="0" w:space="0" w:color="auto"/>
                    <w:right w:val="none" w:sz="0" w:space="0" w:color="auto"/>
                  </w:divBdr>
                  <w:divsChild>
                    <w:div w:id="1657760194">
                      <w:marLeft w:val="0"/>
                      <w:marRight w:val="0"/>
                      <w:marTop w:val="0"/>
                      <w:marBottom w:val="0"/>
                      <w:divBdr>
                        <w:top w:val="none" w:sz="0" w:space="0" w:color="auto"/>
                        <w:left w:val="none" w:sz="0" w:space="0" w:color="auto"/>
                        <w:bottom w:val="none" w:sz="0" w:space="0" w:color="auto"/>
                        <w:right w:val="none" w:sz="0" w:space="0" w:color="auto"/>
                      </w:divBdr>
                    </w:div>
                  </w:divsChild>
                </w:div>
                <w:div w:id="1315256122">
                  <w:marLeft w:val="0"/>
                  <w:marRight w:val="0"/>
                  <w:marTop w:val="0"/>
                  <w:marBottom w:val="0"/>
                  <w:divBdr>
                    <w:top w:val="none" w:sz="0" w:space="0" w:color="auto"/>
                    <w:left w:val="none" w:sz="0" w:space="0" w:color="auto"/>
                    <w:bottom w:val="none" w:sz="0" w:space="0" w:color="auto"/>
                    <w:right w:val="none" w:sz="0" w:space="0" w:color="auto"/>
                  </w:divBdr>
                  <w:divsChild>
                    <w:div w:id="1161384874">
                      <w:marLeft w:val="0"/>
                      <w:marRight w:val="0"/>
                      <w:marTop w:val="0"/>
                      <w:marBottom w:val="0"/>
                      <w:divBdr>
                        <w:top w:val="none" w:sz="0" w:space="0" w:color="auto"/>
                        <w:left w:val="none" w:sz="0" w:space="0" w:color="auto"/>
                        <w:bottom w:val="none" w:sz="0" w:space="0" w:color="auto"/>
                        <w:right w:val="none" w:sz="0" w:space="0" w:color="auto"/>
                      </w:divBdr>
                    </w:div>
                    <w:div w:id="1265964076">
                      <w:marLeft w:val="0"/>
                      <w:marRight w:val="0"/>
                      <w:marTop w:val="0"/>
                      <w:marBottom w:val="0"/>
                      <w:divBdr>
                        <w:top w:val="none" w:sz="0" w:space="0" w:color="auto"/>
                        <w:left w:val="none" w:sz="0" w:space="0" w:color="auto"/>
                        <w:bottom w:val="none" w:sz="0" w:space="0" w:color="auto"/>
                        <w:right w:val="none" w:sz="0" w:space="0" w:color="auto"/>
                      </w:divBdr>
                    </w:div>
                    <w:div w:id="1569531611">
                      <w:marLeft w:val="0"/>
                      <w:marRight w:val="0"/>
                      <w:marTop w:val="0"/>
                      <w:marBottom w:val="0"/>
                      <w:divBdr>
                        <w:top w:val="none" w:sz="0" w:space="0" w:color="auto"/>
                        <w:left w:val="none" w:sz="0" w:space="0" w:color="auto"/>
                        <w:bottom w:val="none" w:sz="0" w:space="0" w:color="auto"/>
                        <w:right w:val="none" w:sz="0" w:space="0" w:color="auto"/>
                      </w:divBdr>
                    </w:div>
                    <w:div w:id="1622689886">
                      <w:marLeft w:val="0"/>
                      <w:marRight w:val="0"/>
                      <w:marTop w:val="0"/>
                      <w:marBottom w:val="0"/>
                      <w:divBdr>
                        <w:top w:val="none" w:sz="0" w:space="0" w:color="auto"/>
                        <w:left w:val="none" w:sz="0" w:space="0" w:color="auto"/>
                        <w:bottom w:val="none" w:sz="0" w:space="0" w:color="auto"/>
                        <w:right w:val="none" w:sz="0" w:space="0" w:color="auto"/>
                      </w:divBdr>
                    </w:div>
                  </w:divsChild>
                </w:div>
                <w:div w:id="1326477517">
                  <w:marLeft w:val="0"/>
                  <w:marRight w:val="0"/>
                  <w:marTop w:val="0"/>
                  <w:marBottom w:val="0"/>
                  <w:divBdr>
                    <w:top w:val="none" w:sz="0" w:space="0" w:color="auto"/>
                    <w:left w:val="none" w:sz="0" w:space="0" w:color="auto"/>
                    <w:bottom w:val="none" w:sz="0" w:space="0" w:color="auto"/>
                    <w:right w:val="none" w:sz="0" w:space="0" w:color="auto"/>
                  </w:divBdr>
                  <w:divsChild>
                    <w:div w:id="1515463508">
                      <w:marLeft w:val="0"/>
                      <w:marRight w:val="0"/>
                      <w:marTop w:val="0"/>
                      <w:marBottom w:val="0"/>
                      <w:divBdr>
                        <w:top w:val="none" w:sz="0" w:space="0" w:color="auto"/>
                        <w:left w:val="none" w:sz="0" w:space="0" w:color="auto"/>
                        <w:bottom w:val="none" w:sz="0" w:space="0" w:color="auto"/>
                        <w:right w:val="none" w:sz="0" w:space="0" w:color="auto"/>
                      </w:divBdr>
                    </w:div>
                  </w:divsChild>
                </w:div>
                <w:div w:id="1328824734">
                  <w:marLeft w:val="0"/>
                  <w:marRight w:val="0"/>
                  <w:marTop w:val="0"/>
                  <w:marBottom w:val="0"/>
                  <w:divBdr>
                    <w:top w:val="none" w:sz="0" w:space="0" w:color="auto"/>
                    <w:left w:val="none" w:sz="0" w:space="0" w:color="auto"/>
                    <w:bottom w:val="none" w:sz="0" w:space="0" w:color="auto"/>
                    <w:right w:val="none" w:sz="0" w:space="0" w:color="auto"/>
                  </w:divBdr>
                  <w:divsChild>
                    <w:div w:id="35856670">
                      <w:marLeft w:val="0"/>
                      <w:marRight w:val="0"/>
                      <w:marTop w:val="0"/>
                      <w:marBottom w:val="0"/>
                      <w:divBdr>
                        <w:top w:val="none" w:sz="0" w:space="0" w:color="auto"/>
                        <w:left w:val="none" w:sz="0" w:space="0" w:color="auto"/>
                        <w:bottom w:val="none" w:sz="0" w:space="0" w:color="auto"/>
                        <w:right w:val="none" w:sz="0" w:space="0" w:color="auto"/>
                      </w:divBdr>
                    </w:div>
                    <w:div w:id="237442300">
                      <w:marLeft w:val="0"/>
                      <w:marRight w:val="0"/>
                      <w:marTop w:val="0"/>
                      <w:marBottom w:val="0"/>
                      <w:divBdr>
                        <w:top w:val="none" w:sz="0" w:space="0" w:color="auto"/>
                        <w:left w:val="none" w:sz="0" w:space="0" w:color="auto"/>
                        <w:bottom w:val="none" w:sz="0" w:space="0" w:color="auto"/>
                        <w:right w:val="none" w:sz="0" w:space="0" w:color="auto"/>
                      </w:divBdr>
                    </w:div>
                    <w:div w:id="252132839">
                      <w:marLeft w:val="0"/>
                      <w:marRight w:val="0"/>
                      <w:marTop w:val="0"/>
                      <w:marBottom w:val="0"/>
                      <w:divBdr>
                        <w:top w:val="none" w:sz="0" w:space="0" w:color="auto"/>
                        <w:left w:val="none" w:sz="0" w:space="0" w:color="auto"/>
                        <w:bottom w:val="none" w:sz="0" w:space="0" w:color="auto"/>
                        <w:right w:val="none" w:sz="0" w:space="0" w:color="auto"/>
                      </w:divBdr>
                    </w:div>
                    <w:div w:id="1137531253">
                      <w:marLeft w:val="0"/>
                      <w:marRight w:val="0"/>
                      <w:marTop w:val="0"/>
                      <w:marBottom w:val="0"/>
                      <w:divBdr>
                        <w:top w:val="none" w:sz="0" w:space="0" w:color="auto"/>
                        <w:left w:val="none" w:sz="0" w:space="0" w:color="auto"/>
                        <w:bottom w:val="none" w:sz="0" w:space="0" w:color="auto"/>
                        <w:right w:val="none" w:sz="0" w:space="0" w:color="auto"/>
                      </w:divBdr>
                    </w:div>
                  </w:divsChild>
                </w:div>
                <w:div w:id="1331837528">
                  <w:marLeft w:val="0"/>
                  <w:marRight w:val="0"/>
                  <w:marTop w:val="0"/>
                  <w:marBottom w:val="0"/>
                  <w:divBdr>
                    <w:top w:val="none" w:sz="0" w:space="0" w:color="auto"/>
                    <w:left w:val="none" w:sz="0" w:space="0" w:color="auto"/>
                    <w:bottom w:val="none" w:sz="0" w:space="0" w:color="auto"/>
                    <w:right w:val="none" w:sz="0" w:space="0" w:color="auto"/>
                  </w:divBdr>
                  <w:divsChild>
                    <w:div w:id="2117752119">
                      <w:marLeft w:val="0"/>
                      <w:marRight w:val="0"/>
                      <w:marTop w:val="0"/>
                      <w:marBottom w:val="0"/>
                      <w:divBdr>
                        <w:top w:val="none" w:sz="0" w:space="0" w:color="auto"/>
                        <w:left w:val="none" w:sz="0" w:space="0" w:color="auto"/>
                        <w:bottom w:val="none" w:sz="0" w:space="0" w:color="auto"/>
                        <w:right w:val="none" w:sz="0" w:space="0" w:color="auto"/>
                      </w:divBdr>
                    </w:div>
                  </w:divsChild>
                </w:div>
                <w:div w:id="1334337126">
                  <w:marLeft w:val="0"/>
                  <w:marRight w:val="0"/>
                  <w:marTop w:val="0"/>
                  <w:marBottom w:val="0"/>
                  <w:divBdr>
                    <w:top w:val="none" w:sz="0" w:space="0" w:color="auto"/>
                    <w:left w:val="none" w:sz="0" w:space="0" w:color="auto"/>
                    <w:bottom w:val="none" w:sz="0" w:space="0" w:color="auto"/>
                    <w:right w:val="none" w:sz="0" w:space="0" w:color="auto"/>
                  </w:divBdr>
                  <w:divsChild>
                    <w:div w:id="1567301199">
                      <w:marLeft w:val="0"/>
                      <w:marRight w:val="0"/>
                      <w:marTop w:val="0"/>
                      <w:marBottom w:val="0"/>
                      <w:divBdr>
                        <w:top w:val="none" w:sz="0" w:space="0" w:color="auto"/>
                        <w:left w:val="none" w:sz="0" w:space="0" w:color="auto"/>
                        <w:bottom w:val="none" w:sz="0" w:space="0" w:color="auto"/>
                        <w:right w:val="none" w:sz="0" w:space="0" w:color="auto"/>
                      </w:divBdr>
                    </w:div>
                  </w:divsChild>
                </w:div>
                <w:div w:id="1335257968">
                  <w:marLeft w:val="0"/>
                  <w:marRight w:val="0"/>
                  <w:marTop w:val="0"/>
                  <w:marBottom w:val="0"/>
                  <w:divBdr>
                    <w:top w:val="none" w:sz="0" w:space="0" w:color="auto"/>
                    <w:left w:val="none" w:sz="0" w:space="0" w:color="auto"/>
                    <w:bottom w:val="none" w:sz="0" w:space="0" w:color="auto"/>
                    <w:right w:val="none" w:sz="0" w:space="0" w:color="auto"/>
                  </w:divBdr>
                  <w:divsChild>
                    <w:div w:id="499738583">
                      <w:marLeft w:val="0"/>
                      <w:marRight w:val="0"/>
                      <w:marTop w:val="0"/>
                      <w:marBottom w:val="0"/>
                      <w:divBdr>
                        <w:top w:val="none" w:sz="0" w:space="0" w:color="auto"/>
                        <w:left w:val="none" w:sz="0" w:space="0" w:color="auto"/>
                        <w:bottom w:val="none" w:sz="0" w:space="0" w:color="auto"/>
                        <w:right w:val="none" w:sz="0" w:space="0" w:color="auto"/>
                      </w:divBdr>
                    </w:div>
                  </w:divsChild>
                </w:div>
                <w:div w:id="1336955435">
                  <w:marLeft w:val="0"/>
                  <w:marRight w:val="0"/>
                  <w:marTop w:val="0"/>
                  <w:marBottom w:val="0"/>
                  <w:divBdr>
                    <w:top w:val="none" w:sz="0" w:space="0" w:color="auto"/>
                    <w:left w:val="none" w:sz="0" w:space="0" w:color="auto"/>
                    <w:bottom w:val="none" w:sz="0" w:space="0" w:color="auto"/>
                    <w:right w:val="none" w:sz="0" w:space="0" w:color="auto"/>
                  </w:divBdr>
                  <w:divsChild>
                    <w:div w:id="1471441549">
                      <w:marLeft w:val="0"/>
                      <w:marRight w:val="0"/>
                      <w:marTop w:val="0"/>
                      <w:marBottom w:val="0"/>
                      <w:divBdr>
                        <w:top w:val="none" w:sz="0" w:space="0" w:color="auto"/>
                        <w:left w:val="none" w:sz="0" w:space="0" w:color="auto"/>
                        <w:bottom w:val="none" w:sz="0" w:space="0" w:color="auto"/>
                        <w:right w:val="none" w:sz="0" w:space="0" w:color="auto"/>
                      </w:divBdr>
                    </w:div>
                  </w:divsChild>
                </w:div>
                <w:div w:id="1358235972">
                  <w:marLeft w:val="0"/>
                  <w:marRight w:val="0"/>
                  <w:marTop w:val="0"/>
                  <w:marBottom w:val="0"/>
                  <w:divBdr>
                    <w:top w:val="none" w:sz="0" w:space="0" w:color="auto"/>
                    <w:left w:val="none" w:sz="0" w:space="0" w:color="auto"/>
                    <w:bottom w:val="none" w:sz="0" w:space="0" w:color="auto"/>
                    <w:right w:val="none" w:sz="0" w:space="0" w:color="auto"/>
                  </w:divBdr>
                  <w:divsChild>
                    <w:div w:id="167605011">
                      <w:marLeft w:val="0"/>
                      <w:marRight w:val="0"/>
                      <w:marTop w:val="0"/>
                      <w:marBottom w:val="0"/>
                      <w:divBdr>
                        <w:top w:val="none" w:sz="0" w:space="0" w:color="auto"/>
                        <w:left w:val="none" w:sz="0" w:space="0" w:color="auto"/>
                        <w:bottom w:val="none" w:sz="0" w:space="0" w:color="auto"/>
                        <w:right w:val="none" w:sz="0" w:space="0" w:color="auto"/>
                      </w:divBdr>
                    </w:div>
                  </w:divsChild>
                </w:div>
                <w:div w:id="1361936182">
                  <w:marLeft w:val="0"/>
                  <w:marRight w:val="0"/>
                  <w:marTop w:val="0"/>
                  <w:marBottom w:val="0"/>
                  <w:divBdr>
                    <w:top w:val="none" w:sz="0" w:space="0" w:color="auto"/>
                    <w:left w:val="none" w:sz="0" w:space="0" w:color="auto"/>
                    <w:bottom w:val="none" w:sz="0" w:space="0" w:color="auto"/>
                    <w:right w:val="none" w:sz="0" w:space="0" w:color="auto"/>
                  </w:divBdr>
                  <w:divsChild>
                    <w:div w:id="1188563754">
                      <w:marLeft w:val="0"/>
                      <w:marRight w:val="0"/>
                      <w:marTop w:val="0"/>
                      <w:marBottom w:val="0"/>
                      <w:divBdr>
                        <w:top w:val="none" w:sz="0" w:space="0" w:color="auto"/>
                        <w:left w:val="none" w:sz="0" w:space="0" w:color="auto"/>
                        <w:bottom w:val="none" w:sz="0" w:space="0" w:color="auto"/>
                        <w:right w:val="none" w:sz="0" w:space="0" w:color="auto"/>
                      </w:divBdr>
                    </w:div>
                  </w:divsChild>
                </w:div>
                <w:div w:id="1367758822">
                  <w:marLeft w:val="0"/>
                  <w:marRight w:val="0"/>
                  <w:marTop w:val="0"/>
                  <w:marBottom w:val="0"/>
                  <w:divBdr>
                    <w:top w:val="none" w:sz="0" w:space="0" w:color="auto"/>
                    <w:left w:val="none" w:sz="0" w:space="0" w:color="auto"/>
                    <w:bottom w:val="none" w:sz="0" w:space="0" w:color="auto"/>
                    <w:right w:val="none" w:sz="0" w:space="0" w:color="auto"/>
                  </w:divBdr>
                  <w:divsChild>
                    <w:div w:id="1368143711">
                      <w:marLeft w:val="0"/>
                      <w:marRight w:val="0"/>
                      <w:marTop w:val="0"/>
                      <w:marBottom w:val="0"/>
                      <w:divBdr>
                        <w:top w:val="none" w:sz="0" w:space="0" w:color="auto"/>
                        <w:left w:val="none" w:sz="0" w:space="0" w:color="auto"/>
                        <w:bottom w:val="none" w:sz="0" w:space="0" w:color="auto"/>
                        <w:right w:val="none" w:sz="0" w:space="0" w:color="auto"/>
                      </w:divBdr>
                    </w:div>
                  </w:divsChild>
                </w:div>
                <w:div w:id="1369641785">
                  <w:marLeft w:val="0"/>
                  <w:marRight w:val="0"/>
                  <w:marTop w:val="0"/>
                  <w:marBottom w:val="0"/>
                  <w:divBdr>
                    <w:top w:val="none" w:sz="0" w:space="0" w:color="auto"/>
                    <w:left w:val="none" w:sz="0" w:space="0" w:color="auto"/>
                    <w:bottom w:val="none" w:sz="0" w:space="0" w:color="auto"/>
                    <w:right w:val="none" w:sz="0" w:space="0" w:color="auto"/>
                  </w:divBdr>
                  <w:divsChild>
                    <w:div w:id="2095666371">
                      <w:marLeft w:val="0"/>
                      <w:marRight w:val="0"/>
                      <w:marTop w:val="0"/>
                      <w:marBottom w:val="0"/>
                      <w:divBdr>
                        <w:top w:val="none" w:sz="0" w:space="0" w:color="auto"/>
                        <w:left w:val="none" w:sz="0" w:space="0" w:color="auto"/>
                        <w:bottom w:val="none" w:sz="0" w:space="0" w:color="auto"/>
                        <w:right w:val="none" w:sz="0" w:space="0" w:color="auto"/>
                      </w:divBdr>
                    </w:div>
                  </w:divsChild>
                </w:div>
                <w:div w:id="1369643093">
                  <w:marLeft w:val="0"/>
                  <w:marRight w:val="0"/>
                  <w:marTop w:val="0"/>
                  <w:marBottom w:val="0"/>
                  <w:divBdr>
                    <w:top w:val="none" w:sz="0" w:space="0" w:color="auto"/>
                    <w:left w:val="none" w:sz="0" w:space="0" w:color="auto"/>
                    <w:bottom w:val="none" w:sz="0" w:space="0" w:color="auto"/>
                    <w:right w:val="none" w:sz="0" w:space="0" w:color="auto"/>
                  </w:divBdr>
                  <w:divsChild>
                    <w:div w:id="1510828195">
                      <w:marLeft w:val="0"/>
                      <w:marRight w:val="0"/>
                      <w:marTop w:val="0"/>
                      <w:marBottom w:val="0"/>
                      <w:divBdr>
                        <w:top w:val="none" w:sz="0" w:space="0" w:color="auto"/>
                        <w:left w:val="none" w:sz="0" w:space="0" w:color="auto"/>
                        <w:bottom w:val="none" w:sz="0" w:space="0" w:color="auto"/>
                        <w:right w:val="none" w:sz="0" w:space="0" w:color="auto"/>
                      </w:divBdr>
                    </w:div>
                  </w:divsChild>
                </w:div>
                <w:div w:id="1370253331">
                  <w:marLeft w:val="0"/>
                  <w:marRight w:val="0"/>
                  <w:marTop w:val="0"/>
                  <w:marBottom w:val="0"/>
                  <w:divBdr>
                    <w:top w:val="none" w:sz="0" w:space="0" w:color="auto"/>
                    <w:left w:val="none" w:sz="0" w:space="0" w:color="auto"/>
                    <w:bottom w:val="none" w:sz="0" w:space="0" w:color="auto"/>
                    <w:right w:val="none" w:sz="0" w:space="0" w:color="auto"/>
                  </w:divBdr>
                  <w:divsChild>
                    <w:div w:id="972446696">
                      <w:marLeft w:val="0"/>
                      <w:marRight w:val="0"/>
                      <w:marTop w:val="0"/>
                      <w:marBottom w:val="0"/>
                      <w:divBdr>
                        <w:top w:val="none" w:sz="0" w:space="0" w:color="auto"/>
                        <w:left w:val="none" w:sz="0" w:space="0" w:color="auto"/>
                        <w:bottom w:val="none" w:sz="0" w:space="0" w:color="auto"/>
                        <w:right w:val="none" w:sz="0" w:space="0" w:color="auto"/>
                      </w:divBdr>
                    </w:div>
                    <w:div w:id="1149708149">
                      <w:marLeft w:val="0"/>
                      <w:marRight w:val="0"/>
                      <w:marTop w:val="0"/>
                      <w:marBottom w:val="0"/>
                      <w:divBdr>
                        <w:top w:val="none" w:sz="0" w:space="0" w:color="auto"/>
                        <w:left w:val="none" w:sz="0" w:space="0" w:color="auto"/>
                        <w:bottom w:val="none" w:sz="0" w:space="0" w:color="auto"/>
                        <w:right w:val="none" w:sz="0" w:space="0" w:color="auto"/>
                      </w:divBdr>
                    </w:div>
                    <w:div w:id="1447121774">
                      <w:marLeft w:val="0"/>
                      <w:marRight w:val="0"/>
                      <w:marTop w:val="0"/>
                      <w:marBottom w:val="0"/>
                      <w:divBdr>
                        <w:top w:val="none" w:sz="0" w:space="0" w:color="auto"/>
                        <w:left w:val="none" w:sz="0" w:space="0" w:color="auto"/>
                        <w:bottom w:val="none" w:sz="0" w:space="0" w:color="auto"/>
                        <w:right w:val="none" w:sz="0" w:space="0" w:color="auto"/>
                      </w:divBdr>
                    </w:div>
                    <w:div w:id="1853256006">
                      <w:marLeft w:val="0"/>
                      <w:marRight w:val="0"/>
                      <w:marTop w:val="0"/>
                      <w:marBottom w:val="0"/>
                      <w:divBdr>
                        <w:top w:val="none" w:sz="0" w:space="0" w:color="auto"/>
                        <w:left w:val="none" w:sz="0" w:space="0" w:color="auto"/>
                        <w:bottom w:val="none" w:sz="0" w:space="0" w:color="auto"/>
                        <w:right w:val="none" w:sz="0" w:space="0" w:color="auto"/>
                      </w:divBdr>
                    </w:div>
                  </w:divsChild>
                </w:div>
                <w:div w:id="1371950770">
                  <w:marLeft w:val="0"/>
                  <w:marRight w:val="0"/>
                  <w:marTop w:val="0"/>
                  <w:marBottom w:val="0"/>
                  <w:divBdr>
                    <w:top w:val="none" w:sz="0" w:space="0" w:color="auto"/>
                    <w:left w:val="none" w:sz="0" w:space="0" w:color="auto"/>
                    <w:bottom w:val="none" w:sz="0" w:space="0" w:color="auto"/>
                    <w:right w:val="none" w:sz="0" w:space="0" w:color="auto"/>
                  </w:divBdr>
                  <w:divsChild>
                    <w:div w:id="1936672134">
                      <w:marLeft w:val="0"/>
                      <w:marRight w:val="0"/>
                      <w:marTop w:val="0"/>
                      <w:marBottom w:val="0"/>
                      <w:divBdr>
                        <w:top w:val="none" w:sz="0" w:space="0" w:color="auto"/>
                        <w:left w:val="none" w:sz="0" w:space="0" w:color="auto"/>
                        <w:bottom w:val="none" w:sz="0" w:space="0" w:color="auto"/>
                        <w:right w:val="none" w:sz="0" w:space="0" w:color="auto"/>
                      </w:divBdr>
                    </w:div>
                  </w:divsChild>
                </w:div>
                <w:div w:id="1375688691">
                  <w:marLeft w:val="0"/>
                  <w:marRight w:val="0"/>
                  <w:marTop w:val="0"/>
                  <w:marBottom w:val="0"/>
                  <w:divBdr>
                    <w:top w:val="none" w:sz="0" w:space="0" w:color="auto"/>
                    <w:left w:val="none" w:sz="0" w:space="0" w:color="auto"/>
                    <w:bottom w:val="none" w:sz="0" w:space="0" w:color="auto"/>
                    <w:right w:val="none" w:sz="0" w:space="0" w:color="auto"/>
                  </w:divBdr>
                  <w:divsChild>
                    <w:div w:id="522519304">
                      <w:marLeft w:val="0"/>
                      <w:marRight w:val="0"/>
                      <w:marTop w:val="0"/>
                      <w:marBottom w:val="0"/>
                      <w:divBdr>
                        <w:top w:val="none" w:sz="0" w:space="0" w:color="auto"/>
                        <w:left w:val="none" w:sz="0" w:space="0" w:color="auto"/>
                        <w:bottom w:val="none" w:sz="0" w:space="0" w:color="auto"/>
                        <w:right w:val="none" w:sz="0" w:space="0" w:color="auto"/>
                      </w:divBdr>
                    </w:div>
                  </w:divsChild>
                </w:div>
                <w:div w:id="1376614047">
                  <w:marLeft w:val="0"/>
                  <w:marRight w:val="0"/>
                  <w:marTop w:val="0"/>
                  <w:marBottom w:val="0"/>
                  <w:divBdr>
                    <w:top w:val="none" w:sz="0" w:space="0" w:color="auto"/>
                    <w:left w:val="none" w:sz="0" w:space="0" w:color="auto"/>
                    <w:bottom w:val="none" w:sz="0" w:space="0" w:color="auto"/>
                    <w:right w:val="none" w:sz="0" w:space="0" w:color="auto"/>
                  </w:divBdr>
                  <w:divsChild>
                    <w:div w:id="74206911">
                      <w:marLeft w:val="0"/>
                      <w:marRight w:val="0"/>
                      <w:marTop w:val="0"/>
                      <w:marBottom w:val="0"/>
                      <w:divBdr>
                        <w:top w:val="none" w:sz="0" w:space="0" w:color="auto"/>
                        <w:left w:val="none" w:sz="0" w:space="0" w:color="auto"/>
                        <w:bottom w:val="none" w:sz="0" w:space="0" w:color="auto"/>
                        <w:right w:val="none" w:sz="0" w:space="0" w:color="auto"/>
                      </w:divBdr>
                    </w:div>
                    <w:div w:id="533423296">
                      <w:marLeft w:val="0"/>
                      <w:marRight w:val="0"/>
                      <w:marTop w:val="0"/>
                      <w:marBottom w:val="0"/>
                      <w:divBdr>
                        <w:top w:val="none" w:sz="0" w:space="0" w:color="auto"/>
                        <w:left w:val="none" w:sz="0" w:space="0" w:color="auto"/>
                        <w:bottom w:val="none" w:sz="0" w:space="0" w:color="auto"/>
                        <w:right w:val="none" w:sz="0" w:space="0" w:color="auto"/>
                      </w:divBdr>
                    </w:div>
                  </w:divsChild>
                </w:div>
                <w:div w:id="1380085330">
                  <w:marLeft w:val="0"/>
                  <w:marRight w:val="0"/>
                  <w:marTop w:val="0"/>
                  <w:marBottom w:val="0"/>
                  <w:divBdr>
                    <w:top w:val="none" w:sz="0" w:space="0" w:color="auto"/>
                    <w:left w:val="none" w:sz="0" w:space="0" w:color="auto"/>
                    <w:bottom w:val="none" w:sz="0" w:space="0" w:color="auto"/>
                    <w:right w:val="none" w:sz="0" w:space="0" w:color="auto"/>
                  </w:divBdr>
                  <w:divsChild>
                    <w:div w:id="328600966">
                      <w:marLeft w:val="0"/>
                      <w:marRight w:val="0"/>
                      <w:marTop w:val="0"/>
                      <w:marBottom w:val="0"/>
                      <w:divBdr>
                        <w:top w:val="none" w:sz="0" w:space="0" w:color="auto"/>
                        <w:left w:val="none" w:sz="0" w:space="0" w:color="auto"/>
                        <w:bottom w:val="none" w:sz="0" w:space="0" w:color="auto"/>
                        <w:right w:val="none" w:sz="0" w:space="0" w:color="auto"/>
                      </w:divBdr>
                    </w:div>
                  </w:divsChild>
                </w:div>
                <w:div w:id="1385059911">
                  <w:marLeft w:val="0"/>
                  <w:marRight w:val="0"/>
                  <w:marTop w:val="0"/>
                  <w:marBottom w:val="0"/>
                  <w:divBdr>
                    <w:top w:val="none" w:sz="0" w:space="0" w:color="auto"/>
                    <w:left w:val="none" w:sz="0" w:space="0" w:color="auto"/>
                    <w:bottom w:val="none" w:sz="0" w:space="0" w:color="auto"/>
                    <w:right w:val="none" w:sz="0" w:space="0" w:color="auto"/>
                  </w:divBdr>
                  <w:divsChild>
                    <w:div w:id="1694528709">
                      <w:marLeft w:val="0"/>
                      <w:marRight w:val="0"/>
                      <w:marTop w:val="0"/>
                      <w:marBottom w:val="0"/>
                      <w:divBdr>
                        <w:top w:val="none" w:sz="0" w:space="0" w:color="auto"/>
                        <w:left w:val="none" w:sz="0" w:space="0" w:color="auto"/>
                        <w:bottom w:val="none" w:sz="0" w:space="0" w:color="auto"/>
                        <w:right w:val="none" w:sz="0" w:space="0" w:color="auto"/>
                      </w:divBdr>
                    </w:div>
                  </w:divsChild>
                </w:div>
                <w:div w:id="1385640923">
                  <w:marLeft w:val="0"/>
                  <w:marRight w:val="0"/>
                  <w:marTop w:val="0"/>
                  <w:marBottom w:val="0"/>
                  <w:divBdr>
                    <w:top w:val="none" w:sz="0" w:space="0" w:color="auto"/>
                    <w:left w:val="none" w:sz="0" w:space="0" w:color="auto"/>
                    <w:bottom w:val="none" w:sz="0" w:space="0" w:color="auto"/>
                    <w:right w:val="none" w:sz="0" w:space="0" w:color="auto"/>
                  </w:divBdr>
                  <w:divsChild>
                    <w:div w:id="73671348">
                      <w:marLeft w:val="0"/>
                      <w:marRight w:val="0"/>
                      <w:marTop w:val="0"/>
                      <w:marBottom w:val="0"/>
                      <w:divBdr>
                        <w:top w:val="none" w:sz="0" w:space="0" w:color="auto"/>
                        <w:left w:val="none" w:sz="0" w:space="0" w:color="auto"/>
                        <w:bottom w:val="none" w:sz="0" w:space="0" w:color="auto"/>
                        <w:right w:val="none" w:sz="0" w:space="0" w:color="auto"/>
                      </w:divBdr>
                    </w:div>
                  </w:divsChild>
                </w:div>
                <w:div w:id="1387072460">
                  <w:marLeft w:val="0"/>
                  <w:marRight w:val="0"/>
                  <w:marTop w:val="0"/>
                  <w:marBottom w:val="0"/>
                  <w:divBdr>
                    <w:top w:val="none" w:sz="0" w:space="0" w:color="auto"/>
                    <w:left w:val="none" w:sz="0" w:space="0" w:color="auto"/>
                    <w:bottom w:val="none" w:sz="0" w:space="0" w:color="auto"/>
                    <w:right w:val="none" w:sz="0" w:space="0" w:color="auto"/>
                  </w:divBdr>
                  <w:divsChild>
                    <w:div w:id="178669286">
                      <w:marLeft w:val="0"/>
                      <w:marRight w:val="0"/>
                      <w:marTop w:val="0"/>
                      <w:marBottom w:val="0"/>
                      <w:divBdr>
                        <w:top w:val="none" w:sz="0" w:space="0" w:color="auto"/>
                        <w:left w:val="none" w:sz="0" w:space="0" w:color="auto"/>
                        <w:bottom w:val="none" w:sz="0" w:space="0" w:color="auto"/>
                        <w:right w:val="none" w:sz="0" w:space="0" w:color="auto"/>
                      </w:divBdr>
                    </w:div>
                    <w:div w:id="1488941051">
                      <w:marLeft w:val="0"/>
                      <w:marRight w:val="0"/>
                      <w:marTop w:val="0"/>
                      <w:marBottom w:val="0"/>
                      <w:divBdr>
                        <w:top w:val="none" w:sz="0" w:space="0" w:color="auto"/>
                        <w:left w:val="none" w:sz="0" w:space="0" w:color="auto"/>
                        <w:bottom w:val="none" w:sz="0" w:space="0" w:color="auto"/>
                        <w:right w:val="none" w:sz="0" w:space="0" w:color="auto"/>
                      </w:divBdr>
                    </w:div>
                    <w:div w:id="1842693894">
                      <w:marLeft w:val="0"/>
                      <w:marRight w:val="0"/>
                      <w:marTop w:val="0"/>
                      <w:marBottom w:val="0"/>
                      <w:divBdr>
                        <w:top w:val="none" w:sz="0" w:space="0" w:color="auto"/>
                        <w:left w:val="none" w:sz="0" w:space="0" w:color="auto"/>
                        <w:bottom w:val="none" w:sz="0" w:space="0" w:color="auto"/>
                        <w:right w:val="none" w:sz="0" w:space="0" w:color="auto"/>
                      </w:divBdr>
                    </w:div>
                    <w:div w:id="2008745046">
                      <w:marLeft w:val="0"/>
                      <w:marRight w:val="0"/>
                      <w:marTop w:val="0"/>
                      <w:marBottom w:val="0"/>
                      <w:divBdr>
                        <w:top w:val="none" w:sz="0" w:space="0" w:color="auto"/>
                        <w:left w:val="none" w:sz="0" w:space="0" w:color="auto"/>
                        <w:bottom w:val="none" w:sz="0" w:space="0" w:color="auto"/>
                        <w:right w:val="none" w:sz="0" w:space="0" w:color="auto"/>
                      </w:divBdr>
                    </w:div>
                  </w:divsChild>
                </w:div>
                <w:div w:id="1395158786">
                  <w:marLeft w:val="0"/>
                  <w:marRight w:val="0"/>
                  <w:marTop w:val="0"/>
                  <w:marBottom w:val="0"/>
                  <w:divBdr>
                    <w:top w:val="none" w:sz="0" w:space="0" w:color="auto"/>
                    <w:left w:val="none" w:sz="0" w:space="0" w:color="auto"/>
                    <w:bottom w:val="none" w:sz="0" w:space="0" w:color="auto"/>
                    <w:right w:val="none" w:sz="0" w:space="0" w:color="auto"/>
                  </w:divBdr>
                  <w:divsChild>
                    <w:div w:id="1534030518">
                      <w:marLeft w:val="0"/>
                      <w:marRight w:val="0"/>
                      <w:marTop w:val="0"/>
                      <w:marBottom w:val="0"/>
                      <w:divBdr>
                        <w:top w:val="none" w:sz="0" w:space="0" w:color="auto"/>
                        <w:left w:val="none" w:sz="0" w:space="0" w:color="auto"/>
                        <w:bottom w:val="none" w:sz="0" w:space="0" w:color="auto"/>
                        <w:right w:val="none" w:sz="0" w:space="0" w:color="auto"/>
                      </w:divBdr>
                    </w:div>
                  </w:divsChild>
                </w:div>
                <w:div w:id="1396661521">
                  <w:marLeft w:val="0"/>
                  <w:marRight w:val="0"/>
                  <w:marTop w:val="0"/>
                  <w:marBottom w:val="0"/>
                  <w:divBdr>
                    <w:top w:val="none" w:sz="0" w:space="0" w:color="auto"/>
                    <w:left w:val="none" w:sz="0" w:space="0" w:color="auto"/>
                    <w:bottom w:val="none" w:sz="0" w:space="0" w:color="auto"/>
                    <w:right w:val="none" w:sz="0" w:space="0" w:color="auto"/>
                  </w:divBdr>
                  <w:divsChild>
                    <w:div w:id="100415801">
                      <w:marLeft w:val="0"/>
                      <w:marRight w:val="0"/>
                      <w:marTop w:val="0"/>
                      <w:marBottom w:val="0"/>
                      <w:divBdr>
                        <w:top w:val="none" w:sz="0" w:space="0" w:color="auto"/>
                        <w:left w:val="none" w:sz="0" w:space="0" w:color="auto"/>
                        <w:bottom w:val="none" w:sz="0" w:space="0" w:color="auto"/>
                        <w:right w:val="none" w:sz="0" w:space="0" w:color="auto"/>
                      </w:divBdr>
                    </w:div>
                    <w:div w:id="487788525">
                      <w:marLeft w:val="0"/>
                      <w:marRight w:val="0"/>
                      <w:marTop w:val="0"/>
                      <w:marBottom w:val="0"/>
                      <w:divBdr>
                        <w:top w:val="none" w:sz="0" w:space="0" w:color="auto"/>
                        <w:left w:val="none" w:sz="0" w:space="0" w:color="auto"/>
                        <w:bottom w:val="none" w:sz="0" w:space="0" w:color="auto"/>
                        <w:right w:val="none" w:sz="0" w:space="0" w:color="auto"/>
                      </w:divBdr>
                    </w:div>
                    <w:div w:id="751662337">
                      <w:marLeft w:val="0"/>
                      <w:marRight w:val="0"/>
                      <w:marTop w:val="0"/>
                      <w:marBottom w:val="0"/>
                      <w:divBdr>
                        <w:top w:val="none" w:sz="0" w:space="0" w:color="auto"/>
                        <w:left w:val="none" w:sz="0" w:space="0" w:color="auto"/>
                        <w:bottom w:val="none" w:sz="0" w:space="0" w:color="auto"/>
                        <w:right w:val="none" w:sz="0" w:space="0" w:color="auto"/>
                      </w:divBdr>
                    </w:div>
                    <w:div w:id="1360469255">
                      <w:marLeft w:val="0"/>
                      <w:marRight w:val="0"/>
                      <w:marTop w:val="0"/>
                      <w:marBottom w:val="0"/>
                      <w:divBdr>
                        <w:top w:val="none" w:sz="0" w:space="0" w:color="auto"/>
                        <w:left w:val="none" w:sz="0" w:space="0" w:color="auto"/>
                        <w:bottom w:val="none" w:sz="0" w:space="0" w:color="auto"/>
                        <w:right w:val="none" w:sz="0" w:space="0" w:color="auto"/>
                      </w:divBdr>
                    </w:div>
                  </w:divsChild>
                </w:div>
                <w:div w:id="1398476179">
                  <w:marLeft w:val="0"/>
                  <w:marRight w:val="0"/>
                  <w:marTop w:val="0"/>
                  <w:marBottom w:val="0"/>
                  <w:divBdr>
                    <w:top w:val="none" w:sz="0" w:space="0" w:color="auto"/>
                    <w:left w:val="none" w:sz="0" w:space="0" w:color="auto"/>
                    <w:bottom w:val="none" w:sz="0" w:space="0" w:color="auto"/>
                    <w:right w:val="none" w:sz="0" w:space="0" w:color="auto"/>
                  </w:divBdr>
                  <w:divsChild>
                    <w:div w:id="679964025">
                      <w:marLeft w:val="0"/>
                      <w:marRight w:val="0"/>
                      <w:marTop w:val="0"/>
                      <w:marBottom w:val="0"/>
                      <w:divBdr>
                        <w:top w:val="none" w:sz="0" w:space="0" w:color="auto"/>
                        <w:left w:val="none" w:sz="0" w:space="0" w:color="auto"/>
                        <w:bottom w:val="none" w:sz="0" w:space="0" w:color="auto"/>
                        <w:right w:val="none" w:sz="0" w:space="0" w:color="auto"/>
                      </w:divBdr>
                    </w:div>
                    <w:div w:id="1331105458">
                      <w:marLeft w:val="0"/>
                      <w:marRight w:val="0"/>
                      <w:marTop w:val="0"/>
                      <w:marBottom w:val="0"/>
                      <w:divBdr>
                        <w:top w:val="none" w:sz="0" w:space="0" w:color="auto"/>
                        <w:left w:val="none" w:sz="0" w:space="0" w:color="auto"/>
                        <w:bottom w:val="none" w:sz="0" w:space="0" w:color="auto"/>
                        <w:right w:val="none" w:sz="0" w:space="0" w:color="auto"/>
                      </w:divBdr>
                    </w:div>
                    <w:div w:id="1487938275">
                      <w:marLeft w:val="0"/>
                      <w:marRight w:val="0"/>
                      <w:marTop w:val="0"/>
                      <w:marBottom w:val="0"/>
                      <w:divBdr>
                        <w:top w:val="none" w:sz="0" w:space="0" w:color="auto"/>
                        <w:left w:val="none" w:sz="0" w:space="0" w:color="auto"/>
                        <w:bottom w:val="none" w:sz="0" w:space="0" w:color="auto"/>
                        <w:right w:val="none" w:sz="0" w:space="0" w:color="auto"/>
                      </w:divBdr>
                    </w:div>
                    <w:div w:id="2071229430">
                      <w:marLeft w:val="0"/>
                      <w:marRight w:val="0"/>
                      <w:marTop w:val="0"/>
                      <w:marBottom w:val="0"/>
                      <w:divBdr>
                        <w:top w:val="none" w:sz="0" w:space="0" w:color="auto"/>
                        <w:left w:val="none" w:sz="0" w:space="0" w:color="auto"/>
                        <w:bottom w:val="none" w:sz="0" w:space="0" w:color="auto"/>
                        <w:right w:val="none" w:sz="0" w:space="0" w:color="auto"/>
                      </w:divBdr>
                    </w:div>
                  </w:divsChild>
                </w:div>
                <w:div w:id="1398818875">
                  <w:marLeft w:val="0"/>
                  <w:marRight w:val="0"/>
                  <w:marTop w:val="0"/>
                  <w:marBottom w:val="0"/>
                  <w:divBdr>
                    <w:top w:val="none" w:sz="0" w:space="0" w:color="auto"/>
                    <w:left w:val="none" w:sz="0" w:space="0" w:color="auto"/>
                    <w:bottom w:val="none" w:sz="0" w:space="0" w:color="auto"/>
                    <w:right w:val="none" w:sz="0" w:space="0" w:color="auto"/>
                  </w:divBdr>
                  <w:divsChild>
                    <w:div w:id="1648361941">
                      <w:marLeft w:val="0"/>
                      <w:marRight w:val="0"/>
                      <w:marTop w:val="0"/>
                      <w:marBottom w:val="0"/>
                      <w:divBdr>
                        <w:top w:val="none" w:sz="0" w:space="0" w:color="auto"/>
                        <w:left w:val="none" w:sz="0" w:space="0" w:color="auto"/>
                        <w:bottom w:val="none" w:sz="0" w:space="0" w:color="auto"/>
                        <w:right w:val="none" w:sz="0" w:space="0" w:color="auto"/>
                      </w:divBdr>
                    </w:div>
                  </w:divsChild>
                </w:div>
                <w:div w:id="1402747991">
                  <w:marLeft w:val="0"/>
                  <w:marRight w:val="0"/>
                  <w:marTop w:val="0"/>
                  <w:marBottom w:val="0"/>
                  <w:divBdr>
                    <w:top w:val="none" w:sz="0" w:space="0" w:color="auto"/>
                    <w:left w:val="none" w:sz="0" w:space="0" w:color="auto"/>
                    <w:bottom w:val="none" w:sz="0" w:space="0" w:color="auto"/>
                    <w:right w:val="none" w:sz="0" w:space="0" w:color="auto"/>
                  </w:divBdr>
                  <w:divsChild>
                    <w:div w:id="1646546111">
                      <w:marLeft w:val="0"/>
                      <w:marRight w:val="0"/>
                      <w:marTop w:val="0"/>
                      <w:marBottom w:val="0"/>
                      <w:divBdr>
                        <w:top w:val="none" w:sz="0" w:space="0" w:color="auto"/>
                        <w:left w:val="none" w:sz="0" w:space="0" w:color="auto"/>
                        <w:bottom w:val="none" w:sz="0" w:space="0" w:color="auto"/>
                        <w:right w:val="none" w:sz="0" w:space="0" w:color="auto"/>
                      </w:divBdr>
                    </w:div>
                  </w:divsChild>
                </w:div>
                <w:div w:id="1403023196">
                  <w:marLeft w:val="0"/>
                  <w:marRight w:val="0"/>
                  <w:marTop w:val="0"/>
                  <w:marBottom w:val="0"/>
                  <w:divBdr>
                    <w:top w:val="none" w:sz="0" w:space="0" w:color="auto"/>
                    <w:left w:val="none" w:sz="0" w:space="0" w:color="auto"/>
                    <w:bottom w:val="none" w:sz="0" w:space="0" w:color="auto"/>
                    <w:right w:val="none" w:sz="0" w:space="0" w:color="auto"/>
                  </w:divBdr>
                  <w:divsChild>
                    <w:div w:id="124127178">
                      <w:marLeft w:val="0"/>
                      <w:marRight w:val="0"/>
                      <w:marTop w:val="0"/>
                      <w:marBottom w:val="0"/>
                      <w:divBdr>
                        <w:top w:val="none" w:sz="0" w:space="0" w:color="auto"/>
                        <w:left w:val="none" w:sz="0" w:space="0" w:color="auto"/>
                        <w:bottom w:val="none" w:sz="0" w:space="0" w:color="auto"/>
                        <w:right w:val="none" w:sz="0" w:space="0" w:color="auto"/>
                      </w:divBdr>
                    </w:div>
                  </w:divsChild>
                </w:div>
                <w:div w:id="1409110670">
                  <w:marLeft w:val="0"/>
                  <w:marRight w:val="0"/>
                  <w:marTop w:val="0"/>
                  <w:marBottom w:val="0"/>
                  <w:divBdr>
                    <w:top w:val="none" w:sz="0" w:space="0" w:color="auto"/>
                    <w:left w:val="none" w:sz="0" w:space="0" w:color="auto"/>
                    <w:bottom w:val="none" w:sz="0" w:space="0" w:color="auto"/>
                    <w:right w:val="none" w:sz="0" w:space="0" w:color="auto"/>
                  </w:divBdr>
                  <w:divsChild>
                    <w:div w:id="262999900">
                      <w:marLeft w:val="0"/>
                      <w:marRight w:val="0"/>
                      <w:marTop w:val="0"/>
                      <w:marBottom w:val="0"/>
                      <w:divBdr>
                        <w:top w:val="none" w:sz="0" w:space="0" w:color="auto"/>
                        <w:left w:val="none" w:sz="0" w:space="0" w:color="auto"/>
                        <w:bottom w:val="none" w:sz="0" w:space="0" w:color="auto"/>
                        <w:right w:val="none" w:sz="0" w:space="0" w:color="auto"/>
                      </w:divBdr>
                    </w:div>
                  </w:divsChild>
                </w:div>
                <w:div w:id="1416365354">
                  <w:marLeft w:val="0"/>
                  <w:marRight w:val="0"/>
                  <w:marTop w:val="0"/>
                  <w:marBottom w:val="0"/>
                  <w:divBdr>
                    <w:top w:val="none" w:sz="0" w:space="0" w:color="auto"/>
                    <w:left w:val="none" w:sz="0" w:space="0" w:color="auto"/>
                    <w:bottom w:val="none" w:sz="0" w:space="0" w:color="auto"/>
                    <w:right w:val="none" w:sz="0" w:space="0" w:color="auto"/>
                  </w:divBdr>
                  <w:divsChild>
                    <w:div w:id="724530376">
                      <w:marLeft w:val="0"/>
                      <w:marRight w:val="0"/>
                      <w:marTop w:val="0"/>
                      <w:marBottom w:val="0"/>
                      <w:divBdr>
                        <w:top w:val="none" w:sz="0" w:space="0" w:color="auto"/>
                        <w:left w:val="none" w:sz="0" w:space="0" w:color="auto"/>
                        <w:bottom w:val="none" w:sz="0" w:space="0" w:color="auto"/>
                        <w:right w:val="none" w:sz="0" w:space="0" w:color="auto"/>
                      </w:divBdr>
                    </w:div>
                    <w:div w:id="740101914">
                      <w:marLeft w:val="0"/>
                      <w:marRight w:val="0"/>
                      <w:marTop w:val="0"/>
                      <w:marBottom w:val="0"/>
                      <w:divBdr>
                        <w:top w:val="none" w:sz="0" w:space="0" w:color="auto"/>
                        <w:left w:val="none" w:sz="0" w:space="0" w:color="auto"/>
                        <w:bottom w:val="none" w:sz="0" w:space="0" w:color="auto"/>
                        <w:right w:val="none" w:sz="0" w:space="0" w:color="auto"/>
                      </w:divBdr>
                    </w:div>
                    <w:div w:id="1200435892">
                      <w:marLeft w:val="0"/>
                      <w:marRight w:val="0"/>
                      <w:marTop w:val="0"/>
                      <w:marBottom w:val="0"/>
                      <w:divBdr>
                        <w:top w:val="none" w:sz="0" w:space="0" w:color="auto"/>
                        <w:left w:val="none" w:sz="0" w:space="0" w:color="auto"/>
                        <w:bottom w:val="none" w:sz="0" w:space="0" w:color="auto"/>
                        <w:right w:val="none" w:sz="0" w:space="0" w:color="auto"/>
                      </w:divBdr>
                    </w:div>
                    <w:div w:id="2048673708">
                      <w:marLeft w:val="0"/>
                      <w:marRight w:val="0"/>
                      <w:marTop w:val="0"/>
                      <w:marBottom w:val="0"/>
                      <w:divBdr>
                        <w:top w:val="none" w:sz="0" w:space="0" w:color="auto"/>
                        <w:left w:val="none" w:sz="0" w:space="0" w:color="auto"/>
                        <w:bottom w:val="none" w:sz="0" w:space="0" w:color="auto"/>
                        <w:right w:val="none" w:sz="0" w:space="0" w:color="auto"/>
                      </w:divBdr>
                    </w:div>
                  </w:divsChild>
                </w:div>
                <w:div w:id="1418289180">
                  <w:marLeft w:val="0"/>
                  <w:marRight w:val="0"/>
                  <w:marTop w:val="0"/>
                  <w:marBottom w:val="0"/>
                  <w:divBdr>
                    <w:top w:val="none" w:sz="0" w:space="0" w:color="auto"/>
                    <w:left w:val="none" w:sz="0" w:space="0" w:color="auto"/>
                    <w:bottom w:val="none" w:sz="0" w:space="0" w:color="auto"/>
                    <w:right w:val="none" w:sz="0" w:space="0" w:color="auto"/>
                  </w:divBdr>
                  <w:divsChild>
                    <w:div w:id="1371102624">
                      <w:marLeft w:val="0"/>
                      <w:marRight w:val="0"/>
                      <w:marTop w:val="0"/>
                      <w:marBottom w:val="0"/>
                      <w:divBdr>
                        <w:top w:val="none" w:sz="0" w:space="0" w:color="auto"/>
                        <w:left w:val="none" w:sz="0" w:space="0" w:color="auto"/>
                        <w:bottom w:val="none" w:sz="0" w:space="0" w:color="auto"/>
                        <w:right w:val="none" w:sz="0" w:space="0" w:color="auto"/>
                      </w:divBdr>
                    </w:div>
                  </w:divsChild>
                </w:div>
                <w:div w:id="1423798670">
                  <w:marLeft w:val="0"/>
                  <w:marRight w:val="0"/>
                  <w:marTop w:val="0"/>
                  <w:marBottom w:val="0"/>
                  <w:divBdr>
                    <w:top w:val="none" w:sz="0" w:space="0" w:color="auto"/>
                    <w:left w:val="none" w:sz="0" w:space="0" w:color="auto"/>
                    <w:bottom w:val="none" w:sz="0" w:space="0" w:color="auto"/>
                    <w:right w:val="none" w:sz="0" w:space="0" w:color="auto"/>
                  </w:divBdr>
                  <w:divsChild>
                    <w:div w:id="99493409">
                      <w:marLeft w:val="0"/>
                      <w:marRight w:val="0"/>
                      <w:marTop w:val="0"/>
                      <w:marBottom w:val="0"/>
                      <w:divBdr>
                        <w:top w:val="none" w:sz="0" w:space="0" w:color="auto"/>
                        <w:left w:val="none" w:sz="0" w:space="0" w:color="auto"/>
                        <w:bottom w:val="none" w:sz="0" w:space="0" w:color="auto"/>
                        <w:right w:val="none" w:sz="0" w:space="0" w:color="auto"/>
                      </w:divBdr>
                    </w:div>
                  </w:divsChild>
                </w:div>
                <w:div w:id="1425297912">
                  <w:marLeft w:val="0"/>
                  <w:marRight w:val="0"/>
                  <w:marTop w:val="0"/>
                  <w:marBottom w:val="0"/>
                  <w:divBdr>
                    <w:top w:val="none" w:sz="0" w:space="0" w:color="auto"/>
                    <w:left w:val="none" w:sz="0" w:space="0" w:color="auto"/>
                    <w:bottom w:val="none" w:sz="0" w:space="0" w:color="auto"/>
                    <w:right w:val="none" w:sz="0" w:space="0" w:color="auto"/>
                  </w:divBdr>
                  <w:divsChild>
                    <w:div w:id="1933004938">
                      <w:marLeft w:val="0"/>
                      <w:marRight w:val="0"/>
                      <w:marTop w:val="0"/>
                      <w:marBottom w:val="0"/>
                      <w:divBdr>
                        <w:top w:val="none" w:sz="0" w:space="0" w:color="auto"/>
                        <w:left w:val="none" w:sz="0" w:space="0" w:color="auto"/>
                        <w:bottom w:val="none" w:sz="0" w:space="0" w:color="auto"/>
                        <w:right w:val="none" w:sz="0" w:space="0" w:color="auto"/>
                      </w:divBdr>
                    </w:div>
                  </w:divsChild>
                </w:div>
                <w:div w:id="1439712502">
                  <w:marLeft w:val="0"/>
                  <w:marRight w:val="0"/>
                  <w:marTop w:val="0"/>
                  <w:marBottom w:val="0"/>
                  <w:divBdr>
                    <w:top w:val="none" w:sz="0" w:space="0" w:color="auto"/>
                    <w:left w:val="none" w:sz="0" w:space="0" w:color="auto"/>
                    <w:bottom w:val="none" w:sz="0" w:space="0" w:color="auto"/>
                    <w:right w:val="none" w:sz="0" w:space="0" w:color="auto"/>
                  </w:divBdr>
                  <w:divsChild>
                    <w:div w:id="6567948">
                      <w:marLeft w:val="0"/>
                      <w:marRight w:val="0"/>
                      <w:marTop w:val="0"/>
                      <w:marBottom w:val="0"/>
                      <w:divBdr>
                        <w:top w:val="none" w:sz="0" w:space="0" w:color="auto"/>
                        <w:left w:val="none" w:sz="0" w:space="0" w:color="auto"/>
                        <w:bottom w:val="none" w:sz="0" w:space="0" w:color="auto"/>
                        <w:right w:val="none" w:sz="0" w:space="0" w:color="auto"/>
                      </w:divBdr>
                    </w:div>
                    <w:div w:id="370299505">
                      <w:marLeft w:val="0"/>
                      <w:marRight w:val="0"/>
                      <w:marTop w:val="0"/>
                      <w:marBottom w:val="0"/>
                      <w:divBdr>
                        <w:top w:val="none" w:sz="0" w:space="0" w:color="auto"/>
                        <w:left w:val="none" w:sz="0" w:space="0" w:color="auto"/>
                        <w:bottom w:val="none" w:sz="0" w:space="0" w:color="auto"/>
                        <w:right w:val="none" w:sz="0" w:space="0" w:color="auto"/>
                      </w:divBdr>
                    </w:div>
                    <w:div w:id="1059858741">
                      <w:marLeft w:val="0"/>
                      <w:marRight w:val="0"/>
                      <w:marTop w:val="0"/>
                      <w:marBottom w:val="0"/>
                      <w:divBdr>
                        <w:top w:val="none" w:sz="0" w:space="0" w:color="auto"/>
                        <w:left w:val="none" w:sz="0" w:space="0" w:color="auto"/>
                        <w:bottom w:val="none" w:sz="0" w:space="0" w:color="auto"/>
                        <w:right w:val="none" w:sz="0" w:space="0" w:color="auto"/>
                      </w:divBdr>
                    </w:div>
                    <w:div w:id="1638488998">
                      <w:marLeft w:val="0"/>
                      <w:marRight w:val="0"/>
                      <w:marTop w:val="0"/>
                      <w:marBottom w:val="0"/>
                      <w:divBdr>
                        <w:top w:val="none" w:sz="0" w:space="0" w:color="auto"/>
                        <w:left w:val="none" w:sz="0" w:space="0" w:color="auto"/>
                        <w:bottom w:val="none" w:sz="0" w:space="0" w:color="auto"/>
                        <w:right w:val="none" w:sz="0" w:space="0" w:color="auto"/>
                      </w:divBdr>
                    </w:div>
                  </w:divsChild>
                </w:div>
                <w:div w:id="1440176589">
                  <w:marLeft w:val="0"/>
                  <w:marRight w:val="0"/>
                  <w:marTop w:val="0"/>
                  <w:marBottom w:val="0"/>
                  <w:divBdr>
                    <w:top w:val="none" w:sz="0" w:space="0" w:color="auto"/>
                    <w:left w:val="none" w:sz="0" w:space="0" w:color="auto"/>
                    <w:bottom w:val="none" w:sz="0" w:space="0" w:color="auto"/>
                    <w:right w:val="none" w:sz="0" w:space="0" w:color="auto"/>
                  </w:divBdr>
                  <w:divsChild>
                    <w:div w:id="190463860">
                      <w:marLeft w:val="0"/>
                      <w:marRight w:val="0"/>
                      <w:marTop w:val="0"/>
                      <w:marBottom w:val="0"/>
                      <w:divBdr>
                        <w:top w:val="none" w:sz="0" w:space="0" w:color="auto"/>
                        <w:left w:val="none" w:sz="0" w:space="0" w:color="auto"/>
                        <w:bottom w:val="none" w:sz="0" w:space="0" w:color="auto"/>
                        <w:right w:val="none" w:sz="0" w:space="0" w:color="auto"/>
                      </w:divBdr>
                    </w:div>
                    <w:div w:id="316541546">
                      <w:marLeft w:val="0"/>
                      <w:marRight w:val="0"/>
                      <w:marTop w:val="0"/>
                      <w:marBottom w:val="0"/>
                      <w:divBdr>
                        <w:top w:val="none" w:sz="0" w:space="0" w:color="auto"/>
                        <w:left w:val="none" w:sz="0" w:space="0" w:color="auto"/>
                        <w:bottom w:val="none" w:sz="0" w:space="0" w:color="auto"/>
                        <w:right w:val="none" w:sz="0" w:space="0" w:color="auto"/>
                      </w:divBdr>
                    </w:div>
                    <w:div w:id="337267405">
                      <w:marLeft w:val="0"/>
                      <w:marRight w:val="0"/>
                      <w:marTop w:val="0"/>
                      <w:marBottom w:val="0"/>
                      <w:divBdr>
                        <w:top w:val="none" w:sz="0" w:space="0" w:color="auto"/>
                        <w:left w:val="none" w:sz="0" w:space="0" w:color="auto"/>
                        <w:bottom w:val="none" w:sz="0" w:space="0" w:color="auto"/>
                        <w:right w:val="none" w:sz="0" w:space="0" w:color="auto"/>
                      </w:divBdr>
                    </w:div>
                    <w:div w:id="950435122">
                      <w:marLeft w:val="0"/>
                      <w:marRight w:val="0"/>
                      <w:marTop w:val="0"/>
                      <w:marBottom w:val="0"/>
                      <w:divBdr>
                        <w:top w:val="none" w:sz="0" w:space="0" w:color="auto"/>
                        <w:left w:val="none" w:sz="0" w:space="0" w:color="auto"/>
                        <w:bottom w:val="none" w:sz="0" w:space="0" w:color="auto"/>
                        <w:right w:val="none" w:sz="0" w:space="0" w:color="auto"/>
                      </w:divBdr>
                    </w:div>
                  </w:divsChild>
                </w:div>
                <w:div w:id="1443912749">
                  <w:marLeft w:val="0"/>
                  <w:marRight w:val="0"/>
                  <w:marTop w:val="0"/>
                  <w:marBottom w:val="0"/>
                  <w:divBdr>
                    <w:top w:val="none" w:sz="0" w:space="0" w:color="auto"/>
                    <w:left w:val="none" w:sz="0" w:space="0" w:color="auto"/>
                    <w:bottom w:val="none" w:sz="0" w:space="0" w:color="auto"/>
                    <w:right w:val="none" w:sz="0" w:space="0" w:color="auto"/>
                  </w:divBdr>
                  <w:divsChild>
                    <w:div w:id="121114384">
                      <w:marLeft w:val="0"/>
                      <w:marRight w:val="0"/>
                      <w:marTop w:val="0"/>
                      <w:marBottom w:val="0"/>
                      <w:divBdr>
                        <w:top w:val="none" w:sz="0" w:space="0" w:color="auto"/>
                        <w:left w:val="none" w:sz="0" w:space="0" w:color="auto"/>
                        <w:bottom w:val="none" w:sz="0" w:space="0" w:color="auto"/>
                        <w:right w:val="none" w:sz="0" w:space="0" w:color="auto"/>
                      </w:divBdr>
                    </w:div>
                  </w:divsChild>
                </w:div>
                <w:div w:id="1447311490">
                  <w:marLeft w:val="0"/>
                  <w:marRight w:val="0"/>
                  <w:marTop w:val="0"/>
                  <w:marBottom w:val="0"/>
                  <w:divBdr>
                    <w:top w:val="none" w:sz="0" w:space="0" w:color="auto"/>
                    <w:left w:val="none" w:sz="0" w:space="0" w:color="auto"/>
                    <w:bottom w:val="none" w:sz="0" w:space="0" w:color="auto"/>
                    <w:right w:val="none" w:sz="0" w:space="0" w:color="auto"/>
                  </w:divBdr>
                  <w:divsChild>
                    <w:div w:id="1893030000">
                      <w:marLeft w:val="0"/>
                      <w:marRight w:val="0"/>
                      <w:marTop w:val="0"/>
                      <w:marBottom w:val="0"/>
                      <w:divBdr>
                        <w:top w:val="none" w:sz="0" w:space="0" w:color="auto"/>
                        <w:left w:val="none" w:sz="0" w:space="0" w:color="auto"/>
                        <w:bottom w:val="none" w:sz="0" w:space="0" w:color="auto"/>
                        <w:right w:val="none" w:sz="0" w:space="0" w:color="auto"/>
                      </w:divBdr>
                    </w:div>
                  </w:divsChild>
                </w:div>
                <w:div w:id="1450706987">
                  <w:marLeft w:val="0"/>
                  <w:marRight w:val="0"/>
                  <w:marTop w:val="0"/>
                  <w:marBottom w:val="0"/>
                  <w:divBdr>
                    <w:top w:val="none" w:sz="0" w:space="0" w:color="auto"/>
                    <w:left w:val="none" w:sz="0" w:space="0" w:color="auto"/>
                    <w:bottom w:val="none" w:sz="0" w:space="0" w:color="auto"/>
                    <w:right w:val="none" w:sz="0" w:space="0" w:color="auto"/>
                  </w:divBdr>
                  <w:divsChild>
                    <w:div w:id="1372073089">
                      <w:marLeft w:val="0"/>
                      <w:marRight w:val="0"/>
                      <w:marTop w:val="0"/>
                      <w:marBottom w:val="0"/>
                      <w:divBdr>
                        <w:top w:val="none" w:sz="0" w:space="0" w:color="auto"/>
                        <w:left w:val="none" w:sz="0" w:space="0" w:color="auto"/>
                        <w:bottom w:val="none" w:sz="0" w:space="0" w:color="auto"/>
                        <w:right w:val="none" w:sz="0" w:space="0" w:color="auto"/>
                      </w:divBdr>
                    </w:div>
                  </w:divsChild>
                </w:div>
                <w:div w:id="1451128429">
                  <w:marLeft w:val="0"/>
                  <w:marRight w:val="0"/>
                  <w:marTop w:val="0"/>
                  <w:marBottom w:val="0"/>
                  <w:divBdr>
                    <w:top w:val="none" w:sz="0" w:space="0" w:color="auto"/>
                    <w:left w:val="none" w:sz="0" w:space="0" w:color="auto"/>
                    <w:bottom w:val="none" w:sz="0" w:space="0" w:color="auto"/>
                    <w:right w:val="none" w:sz="0" w:space="0" w:color="auto"/>
                  </w:divBdr>
                  <w:divsChild>
                    <w:div w:id="412287212">
                      <w:marLeft w:val="0"/>
                      <w:marRight w:val="0"/>
                      <w:marTop w:val="0"/>
                      <w:marBottom w:val="0"/>
                      <w:divBdr>
                        <w:top w:val="none" w:sz="0" w:space="0" w:color="auto"/>
                        <w:left w:val="none" w:sz="0" w:space="0" w:color="auto"/>
                        <w:bottom w:val="none" w:sz="0" w:space="0" w:color="auto"/>
                        <w:right w:val="none" w:sz="0" w:space="0" w:color="auto"/>
                      </w:divBdr>
                    </w:div>
                  </w:divsChild>
                </w:div>
                <w:div w:id="1454444094">
                  <w:marLeft w:val="0"/>
                  <w:marRight w:val="0"/>
                  <w:marTop w:val="0"/>
                  <w:marBottom w:val="0"/>
                  <w:divBdr>
                    <w:top w:val="none" w:sz="0" w:space="0" w:color="auto"/>
                    <w:left w:val="none" w:sz="0" w:space="0" w:color="auto"/>
                    <w:bottom w:val="none" w:sz="0" w:space="0" w:color="auto"/>
                    <w:right w:val="none" w:sz="0" w:space="0" w:color="auto"/>
                  </w:divBdr>
                  <w:divsChild>
                    <w:div w:id="229734961">
                      <w:marLeft w:val="0"/>
                      <w:marRight w:val="0"/>
                      <w:marTop w:val="0"/>
                      <w:marBottom w:val="0"/>
                      <w:divBdr>
                        <w:top w:val="none" w:sz="0" w:space="0" w:color="auto"/>
                        <w:left w:val="none" w:sz="0" w:space="0" w:color="auto"/>
                        <w:bottom w:val="none" w:sz="0" w:space="0" w:color="auto"/>
                        <w:right w:val="none" w:sz="0" w:space="0" w:color="auto"/>
                      </w:divBdr>
                    </w:div>
                    <w:div w:id="1897624871">
                      <w:marLeft w:val="0"/>
                      <w:marRight w:val="0"/>
                      <w:marTop w:val="0"/>
                      <w:marBottom w:val="0"/>
                      <w:divBdr>
                        <w:top w:val="none" w:sz="0" w:space="0" w:color="auto"/>
                        <w:left w:val="none" w:sz="0" w:space="0" w:color="auto"/>
                        <w:bottom w:val="none" w:sz="0" w:space="0" w:color="auto"/>
                        <w:right w:val="none" w:sz="0" w:space="0" w:color="auto"/>
                      </w:divBdr>
                    </w:div>
                  </w:divsChild>
                </w:div>
                <w:div w:id="1455753265">
                  <w:marLeft w:val="0"/>
                  <w:marRight w:val="0"/>
                  <w:marTop w:val="0"/>
                  <w:marBottom w:val="0"/>
                  <w:divBdr>
                    <w:top w:val="none" w:sz="0" w:space="0" w:color="auto"/>
                    <w:left w:val="none" w:sz="0" w:space="0" w:color="auto"/>
                    <w:bottom w:val="none" w:sz="0" w:space="0" w:color="auto"/>
                    <w:right w:val="none" w:sz="0" w:space="0" w:color="auto"/>
                  </w:divBdr>
                  <w:divsChild>
                    <w:div w:id="136846638">
                      <w:marLeft w:val="0"/>
                      <w:marRight w:val="0"/>
                      <w:marTop w:val="0"/>
                      <w:marBottom w:val="0"/>
                      <w:divBdr>
                        <w:top w:val="none" w:sz="0" w:space="0" w:color="auto"/>
                        <w:left w:val="none" w:sz="0" w:space="0" w:color="auto"/>
                        <w:bottom w:val="none" w:sz="0" w:space="0" w:color="auto"/>
                        <w:right w:val="none" w:sz="0" w:space="0" w:color="auto"/>
                      </w:divBdr>
                    </w:div>
                    <w:div w:id="147210355">
                      <w:marLeft w:val="0"/>
                      <w:marRight w:val="0"/>
                      <w:marTop w:val="0"/>
                      <w:marBottom w:val="0"/>
                      <w:divBdr>
                        <w:top w:val="none" w:sz="0" w:space="0" w:color="auto"/>
                        <w:left w:val="none" w:sz="0" w:space="0" w:color="auto"/>
                        <w:bottom w:val="none" w:sz="0" w:space="0" w:color="auto"/>
                        <w:right w:val="none" w:sz="0" w:space="0" w:color="auto"/>
                      </w:divBdr>
                    </w:div>
                    <w:div w:id="559219831">
                      <w:marLeft w:val="0"/>
                      <w:marRight w:val="0"/>
                      <w:marTop w:val="0"/>
                      <w:marBottom w:val="0"/>
                      <w:divBdr>
                        <w:top w:val="none" w:sz="0" w:space="0" w:color="auto"/>
                        <w:left w:val="none" w:sz="0" w:space="0" w:color="auto"/>
                        <w:bottom w:val="none" w:sz="0" w:space="0" w:color="auto"/>
                        <w:right w:val="none" w:sz="0" w:space="0" w:color="auto"/>
                      </w:divBdr>
                    </w:div>
                  </w:divsChild>
                </w:div>
                <w:div w:id="1458261390">
                  <w:marLeft w:val="0"/>
                  <w:marRight w:val="0"/>
                  <w:marTop w:val="0"/>
                  <w:marBottom w:val="0"/>
                  <w:divBdr>
                    <w:top w:val="none" w:sz="0" w:space="0" w:color="auto"/>
                    <w:left w:val="none" w:sz="0" w:space="0" w:color="auto"/>
                    <w:bottom w:val="none" w:sz="0" w:space="0" w:color="auto"/>
                    <w:right w:val="none" w:sz="0" w:space="0" w:color="auto"/>
                  </w:divBdr>
                  <w:divsChild>
                    <w:div w:id="572273226">
                      <w:marLeft w:val="0"/>
                      <w:marRight w:val="0"/>
                      <w:marTop w:val="0"/>
                      <w:marBottom w:val="0"/>
                      <w:divBdr>
                        <w:top w:val="none" w:sz="0" w:space="0" w:color="auto"/>
                        <w:left w:val="none" w:sz="0" w:space="0" w:color="auto"/>
                        <w:bottom w:val="none" w:sz="0" w:space="0" w:color="auto"/>
                        <w:right w:val="none" w:sz="0" w:space="0" w:color="auto"/>
                      </w:divBdr>
                    </w:div>
                    <w:div w:id="864517067">
                      <w:marLeft w:val="0"/>
                      <w:marRight w:val="0"/>
                      <w:marTop w:val="0"/>
                      <w:marBottom w:val="0"/>
                      <w:divBdr>
                        <w:top w:val="none" w:sz="0" w:space="0" w:color="auto"/>
                        <w:left w:val="none" w:sz="0" w:space="0" w:color="auto"/>
                        <w:bottom w:val="none" w:sz="0" w:space="0" w:color="auto"/>
                        <w:right w:val="none" w:sz="0" w:space="0" w:color="auto"/>
                      </w:divBdr>
                    </w:div>
                    <w:div w:id="977030897">
                      <w:marLeft w:val="0"/>
                      <w:marRight w:val="0"/>
                      <w:marTop w:val="0"/>
                      <w:marBottom w:val="0"/>
                      <w:divBdr>
                        <w:top w:val="none" w:sz="0" w:space="0" w:color="auto"/>
                        <w:left w:val="none" w:sz="0" w:space="0" w:color="auto"/>
                        <w:bottom w:val="none" w:sz="0" w:space="0" w:color="auto"/>
                        <w:right w:val="none" w:sz="0" w:space="0" w:color="auto"/>
                      </w:divBdr>
                    </w:div>
                    <w:div w:id="1843856999">
                      <w:marLeft w:val="0"/>
                      <w:marRight w:val="0"/>
                      <w:marTop w:val="0"/>
                      <w:marBottom w:val="0"/>
                      <w:divBdr>
                        <w:top w:val="none" w:sz="0" w:space="0" w:color="auto"/>
                        <w:left w:val="none" w:sz="0" w:space="0" w:color="auto"/>
                        <w:bottom w:val="none" w:sz="0" w:space="0" w:color="auto"/>
                        <w:right w:val="none" w:sz="0" w:space="0" w:color="auto"/>
                      </w:divBdr>
                    </w:div>
                  </w:divsChild>
                </w:div>
                <w:div w:id="1459645034">
                  <w:marLeft w:val="0"/>
                  <w:marRight w:val="0"/>
                  <w:marTop w:val="0"/>
                  <w:marBottom w:val="0"/>
                  <w:divBdr>
                    <w:top w:val="none" w:sz="0" w:space="0" w:color="auto"/>
                    <w:left w:val="none" w:sz="0" w:space="0" w:color="auto"/>
                    <w:bottom w:val="none" w:sz="0" w:space="0" w:color="auto"/>
                    <w:right w:val="none" w:sz="0" w:space="0" w:color="auto"/>
                  </w:divBdr>
                  <w:divsChild>
                    <w:div w:id="629867118">
                      <w:marLeft w:val="0"/>
                      <w:marRight w:val="0"/>
                      <w:marTop w:val="0"/>
                      <w:marBottom w:val="0"/>
                      <w:divBdr>
                        <w:top w:val="none" w:sz="0" w:space="0" w:color="auto"/>
                        <w:left w:val="none" w:sz="0" w:space="0" w:color="auto"/>
                        <w:bottom w:val="none" w:sz="0" w:space="0" w:color="auto"/>
                        <w:right w:val="none" w:sz="0" w:space="0" w:color="auto"/>
                      </w:divBdr>
                    </w:div>
                    <w:div w:id="940793157">
                      <w:marLeft w:val="0"/>
                      <w:marRight w:val="0"/>
                      <w:marTop w:val="0"/>
                      <w:marBottom w:val="0"/>
                      <w:divBdr>
                        <w:top w:val="none" w:sz="0" w:space="0" w:color="auto"/>
                        <w:left w:val="none" w:sz="0" w:space="0" w:color="auto"/>
                        <w:bottom w:val="none" w:sz="0" w:space="0" w:color="auto"/>
                        <w:right w:val="none" w:sz="0" w:space="0" w:color="auto"/>
                      </w:divBdr>
                    </w:div>
                    <w:div w:id="1128814824">
                      <w:marLeft w:val="0"/>
                      <w:marRight w:val="0"/>
                      <w:marTop w:val="0"/>
                      <w:marBottom w:val="0"/>
                      <w:divBdr>
                        <w:top w:val="none" w:sz="0" w:space="0" w:color="auto"/>
                        <w:left w:val="none" w:sz="0" w:space="0" w:color="auto"/>
                        <w:bottom w:val="none" w:sz="0" w:space="0" w:color="auto"/>
                        <w:right w:val="none" w:sz="0" w:space="0" w:color="auto"/>
                      </w:divBdr>
                    </w:div>
                    <w:div w:id="1539119944">
                      <w:marLeft w:val="0"/>
                      <w:marRight w:val="0"/>
                      <w:marTop w:val="0"/>
                      <w:marBottom w:val="0"/>
                      <w:divBdr>
                        <w:top w:val="none" w:sz="0" w:space="0" w:color="auto"/>
                        <w:left w:val="none" w:sz="0" w:space="0" w:color="auto"/>
                        <w:bottom w:val="none" w:sz="0" w:space="0" w:color="auto"/>
                        <w:right w:val="none" w:sz="0" w:space="0" w:color="auto"/>
                      </w:divBdr>
                    </w:div>
                  </w:divsChild>
                </w:div>
                <w:div w:id="1462072135">
                  <w:marLeft w:val="0"/>
                  <w:marRight w:val="0"/>
                  <w:marTop w:val="0"/>
                  <w:marBottom w:val="0"/>
                  <w:divBdr>
                    <w:top w:val="none" w:sz="0" w:space="0" w:color="auto"/>
                    <w:left w:val="none" w:sz="0" w:space="0" w:color="auto"/>
                    <w:bottom w:val="none" w:sz="0" w:space="0" w:color="auto"/>
                    <w:right w:val="none" w:sz="0" w:space="0" w:color="auto"/>
                  </w:divBdr>
                  <w:divsChild>
                    <w:div w:id="175656197">
                      <w:marLeft w:val="0"/>
                      <w:marRight w:val="0"/>
                      <w:marTop w:val="0"/>
                      <w:marBottom w:val="0"/>
                      <w:divBdr>
                        <w:top w:val="none" w:sz="0" w:space="0" w:color="auto"/>
                        <w:left w:val="none" w:sz="0" w:space="0" w:color="auto"/>
                        <w:bottom w:val="none" w:sz="0" w:space="0" w:color="auto"/>
                        <w:right w:val="none" w:sz="0" w:space="0" w:color="auto"/>
                      </w:divBdr>
                    </w:div>
                    <w:div w:id="1591306857">
                      <w:marLeft w:val="0"/>
                      <w:marRight w:val="0"/>
                      <w:marTop w:val="0"/>
                      <w:marBottom w:val="0"/>
                      <w:divBdr>
                        <w:top w:val="none" w:sz="0" w:space="0" w:color="auto"/>
                        <w:left w:val="none" w:sz="0" w:space="0" w:color="auto"/>
                        <w:bottom w:val="none" w:sz="0" w:space="0" w:color="auto"/>
                        <w:right w:val="none" w:sz="0" w:space="0" w:color="auto"/>
                      </w:divBdr>
                    </w:div>
                  </w:divsChild>
                </w:div>
                <w:div w:id="1465077567">
                  <w:marLeft w:val="0"/>
                  <w:marRight w:val="0"/>
                  <w:marTop w:val="0"/>
                  <w:marBottom w:val="0"/>
                  <w:divBdr>
                    <w:top w:val="none" w:sz="0" w:space="0" w:color="auto"/>
                    <w:left w:val="none" w:sz="0" w:space="0" w:color="auto"/>
                    <w:bottom w:val="none" w:sz="0" w:space="0" w:color="auto"/>
                    <w:right w:val="none" w:sz="0" w:space="0" w:color="auto"/>
                  </w:divBdr>
                  <w:divsChild>
                    <w:div w:id="1551458053">
                      <w:marLeft w:val="0"/>
                      <w:marRight w:val="0"/>
                      <w:marTop w:val="0"/>
                      <w:marBottom w:val="0"/>
                      <w:divBdr>
                        <w:top w:val="none" w:sz="0" w:space="0" w:color="auto"/>
                        <w:left w:val="none" w:sz="0" w:space="0" w:color="auto"/>
                        <w:bottom w:val="none" w:sz="0" w:space="0" w:color="auto"/>
                        <w:right w:val="none" w:sz="0" w:space="0" w:color="auto"/>
                      </w:divBdr>
                    </w:div>
                  </w:divsChild>
                </w:div>
                <w:div w:id="1469476301">
                  <w:marLeft w:val="0"/>
                  <w:marRight w:val="0"/>
                  <w:marTop w:val="0"/>
                  <w:marBottom w:val="0"/>
                  <w:divBdr>
                    <w:top w:val="none" w:sz="0" w:space="0" w:color="auto"/>
                    <w:left w:val="none" w:sz="0" w:space="0" w:color="auto"/>
                    <w:bottom w:val="none" w:sz="0" w:space="0" w:color="auto"/>
                    <w:right w:val="none" w:sz="0" w:space="0" w:color="auto"/>
                  </w:divBdr>
                  <w:divsChild>
                    <w:div w:id="99033551">
                      <w:marLeft w:val="0"/>
                      <w:marRight w:val="0"/>
                      <w:marTop w:val="0"/>
                      <w:marBottom w:val="0"/>
                      <w:divBdr>
                        <w:top w:val="none" w:sz="0" w:space="0" w:color="auto"/>
                        <w:left w:val="none" w:sz="0" w:space="0" w:color="auto"/>
                        <w:bottom w:val="none" w:sz="0" w:space="0" w:color="auto"/>
                        <w:right w:val="none" w:sz="0" w:space="0" w:color="auto"/>
                      </w:divBdr>
                    </w:div>
                    <w:div w:id="131145167">
                      <w:marLeft w:val="0"/>
                      <w:marRight w:val="0"/>
                      <w:marTop w:val="0"/>
                      <w:marBottom w:val="0"/>
                      <w:divBdr>
                        <w:top w:val="none" w:sz="0" w:space="0" w:color="auto"/>
                        <w:left w:val="none" w:sz="0" w:space="0" w:color="auto"/>
                        <w:bottom w:val="none" w:sz="0" w:space="0" w:color="auto"/>
                        <w:right w:val="none" w:sz="0" w:space="0" w:color="auto"/>
                      </w:divBdr>
                    </w:div>
                    <w:div w:id="202987542">
                      <w:marLeft w:val="0"/>
                      <w:marRight w:val="0"/>
                      <w:marTop w:val="0"/>
                      <w:marBottom w:val="0"/>
                      <w:divBdr>
                        <w:top w:val="none" w:sz="0" w:space="0" w:color="auto"/>
                        <w:left w:val="none" w:sz="0" w:space="0" w:color="auto"/>
                        <w:bottom w:val="none" w:sz="0" w:space="0" w:color="auto"/>
                        <w:right w:val="none" w:sz="0" w:space="0" w:color="auto"/>
                      </w:divBdr>
                    </w:div>
                    <w:div w:id="255791825">
                      <w:marLeft w:val="0"/>
                      <w:marRight w:val="0"/>
                      <w:marTop w:val="0"/>
                      <w:marBottom w:val="0"/>
                      <w:divBdr>
                        <w:top w:val="none" w:sz="0" w:space="0" w:color="auto"/>
                        <w:left w:val="none" w:sz="0" w:space="0" w:color="auto"/>
                        <w:bottom w:val="none" w:sz="0" w:space="0" w:color="auto"/>
                        <w:right w:val="none" w:sz="0" w:space="0" w:color="auto"/>
                      </w:divBdr>
                    </w:div>
                    <w:div w:id="1541936213">
                      <w:marLeft w:val="0"/>
                      <w:marRight w:val="0"/>
                      <w:marTop w:val="0"/>
                      <w:marBottom w:val="0"/>
                      <w:divBdr>
                        <w:top w:val="none" w:sz="0" w:space="0" w:color="auto"/>
                        <w:left w:val="none" w:sz="0" w:space="0" w:color="auto"/>
                        <w:bottom w:val="none" w:sz="0" w:space="0" w:color="auto"/>
                        <w:right w:val="none" w:sz="0" w:space="0" w:color="auto"/>
                      </w:divBdr>
                    </w:div>
                  </w:divsChild>
                </w:div>
                <w:div w:id="1470586280">
                  <w:marLeft w:val="0"/>
                  <w:marRight w:val="0"/>
                  <w:marTop w:val="0"/>
                  <w:marBottom w:val="0"/>
                  <w:divBdr>
                    <w:top w:val="none" w:sz="0" w:space="0" w:color="auto"/>
                    <w:left w:val="none" w:sz="0" w:space="0" w:color="auto"/>
                    <w:bottom w:val="none" w:sz="0" w:space="0" w:color="auto"/>
                    <w:right w:val="none" w:sz="0" w:space="0" w:color="auto"/>
                  </w:divBdr>
                  <w:divsChild>
                    <w:div w:id="103161707">
                      <w:marLeft w:val="0"/>
                      <w:marRight w:val="0"/>
                      <w:marTop w:val="0"/>
                      <w:marBottom w:val="0"/>
                      <w:divBdr>
                        <w:top w:val="none" w:sz="0" w:space="0" w:color="auto"/>
                        <w:left w:val="none" w:sz="0" w:space="0" w:color="auto"/>
                        <w:bottom w:val="none" w:sz="0" w:space="0" w:color="auto"/>
                        <w:right w:val="none" w:sz="0" w:space="0" w:color="auto"/>
                      </w:divBdr>
                    </w:div>
                    <w:div w:id="1706908562">
                      <w:marLeft w:val="0"/>
                      <w:marRight w:val="0"/>
                      <w:marTop w:val="0"/>
                      <w:marBottom w:val="0"/>
                      <w:divBdr>
                        <w:top w:val="none" w:sz="0" w:space="0" w:color="auto"/>
                        <w:left w:val="none" w:sz="0" w:space="0" w:color="auto"/>
                        <w:bottom w:val="none" w:sz="0" w:space="0" w:color="auto"/>
                        <w:right w:val="none" w:sz="0" w:space="0" w:color="auto"/>
                      </w:divBdr>
                    </w:div>
                  </w:divsChild>
                </w:div>
                <w:div w:id="1480733306">
                  <w:marLeft w:val="0"/>
                  <w:marRight w:val="0"/>
                  <w:marTop w:val="0"/>
                  <w:marBottom w:val="0"/>
                  <w:divBdr>
                    <w:top w:val="none" w:sz="0" w:space="0" w:color="auto"/>
                    <w:left w:val="none" w:sz="0" w:space="0" w:color="auto"/>
                    <w:bottom w:val="none" w:sz="0" w:space="0" w:color="auto"/>
                    <w:right w:val="none" w:sz="0" w:space="0" w:color="auto"/>
                  </w:divBdr>
                  <w:divsChild>
                    <w:div w:id="1976712692">
                      <w:marLeft w:val="0"/>
                      <w:marRight w:val="0"/>
                      <w:marTop w:val="0"/>
                      <w:marBottom w:val="0"/>
                      <w:divBdr>
                        <w:top w:val="none" w:sz="0" w:space="0" w:color="auto"/>
                        <w:left w:val="none" w:sz="0" w:space="0" w:color="auto"/>
                        <w:bottom w:val="none" w:sz="0" w:space="0" w:color="auto"/>
                        <w:right w:val="none" w:sz="0" w:space="0" w:color="auto"/>
                      </w:divBdr>
                    </w:div>
                  </w:divsChild>
                </w:div>
                <w:div w:id="1483693081">
                  <w:marLeft w:val="0"/>
                  <w:marRight w:val="0"/>
                  <w:marTop w:val="0"/>
                  <w:marBottom w:val="0"/>
                  <w:divBdr>
                    <w:top w:val="none" w:sz="0" w:space="0" w:color="auto"/>
                    <w:left w:val="none" w:sz="0" w:space="0" w:color="auto"/>
                    <w:bottom w:val="none" w:sz="0" w:space="0" w:color="auto"/>
                    <w:right w:val="none" w:sz="0" w:space="0" w:color="auto"/>
                  </w:divBdr>
                  <w:divsChild>
                    <w:div w:id="87432952">
                      <w:marLeft w:val="0"/>
                      <w:marRight w:val="0"/>
                      <w:marTop w:val="0"/>
                      <w:marBottom w:val="0"/>
                      <w:divBdr>
                        <w:top w:val="none" w:sz="0" w:space="0" w:color="auto"/>
                        <w:left w:val="none" w:sz="0" w:space="0" w:color="auto"/>
                        <w:bottom w:val="none" w:sz="0" w:space="0" w:color="auto"/>
                        <w:right w:val="none" w:sz="0" w:space="0" w:color="auto"/>
                      </w:divBdr>
                    </w:div>
                    <w:div w:id="515777257">
                      <w:marLeft w:val="0"/>
                      <w:marRight w:val="0"/>
                      <w:marTop w:val="0"/>
                      <w:marBottom w:val="0"/>
                      <w:divBdr>
                        <w:top w:val="none" w:sz="0" w:space="0" w:color="auto"/>
                        <w:left w:val="none" w:sz="0" w:space="0" w:color="auto"/>
                        <w:bottom w:val="none" w:sz="0" w:space="0" w:color="auto"/>
                        <w:right w:val="none" w:sz="0" w:space="0" w:color="auto"/>
                      </w:divBdr>
                    </w:div>
                    <w:div w:id="1581868856">
                      <w:marLeft w:val="0"/>
                      <w:marRight w:val="0"/>
                      <w:marTop w:val="0"/>
                      <w:marBottom w:val="0"/>
                      <w:divBdr>
                        <w:top w:val="none" w:sz="0" w:space="0" w:color="auto"/>
                        <w:left w:val="none" w:sz="0" w:space="0" w:color="auto"/>
                        <w:bottom w:val="none" w:sz="0" w:space="0" w:color="auto"/>
                        <w:right w:val="none" w:sz="0" w:space="0" w:color="auto"/>
                      </w:divBdr>
                    </w:div>
                    <w:div w:id="2021085425">
                      <w:marLeft w:val="0"/>
                      <w:marRight w:val="0"/>
                      <w:marTop w:val="0"/>
                      <w:marBottom w:val="0"/>
                      <w:divBdr>
                        <w:top w:val="none" w:sz="0" w:space="0" w:color="auto"/>
                        <w:left w:val="none" w:sz="0" w:space="0" w:color="auto"/>
                        <w:bottom w:val="none" w:sz="0" w:space="0" w:color="auto"/>
                        <w:right w:val="none" w:sz="0" w:space="0" w:color="auto"/>
                      </w:divBdr>
                    </w:div>
                  </w:divsChild>
                </w:div>
                <w:div w:id="1485077878">
                  <w:marLeft w:val="0"/>
                  <w:marRight w:val="0"/>
                  <w:marTop w:val="0"/>
                  <w:marBottom w:val="0"/>
                  <w:divBdr>
                    <w:top w:val="none" w:sz="0" w:space="0" w:color="auto"/>
                    <w:left w:val="none" w:sz="0" w:space="0" w:color="auto"/>
                    <w:bottom w:val="none" w:sz="0" w:space="0" w:color="auto"/>
                    <w:right w:val="none" w:sz="0" w:space="0" w:color="auto"/>
                  </w:divBdr>
                  <w:divsChild>
                    <w:div w:id="1304038693">
                      <w:marLeft w:val="0"/>
                      <w:marRight w:val="0"/>
                      <w:marTop w:val="0"/>
                      <w:marBottom w:val="0"/>
                      <w:divBdr>
                        <w:top w:val="none" w:sz="0" w:space="0" w:color="auto"/>
                        <w:left w:val="none" w:sz="0" w:space="0" w:color="auto"/>
                        <w:bottom w:val="none" w:sz="0" w:space="0" w:color="auto"/>
                        <w:right w:val="none" w:sz="0" w:space="0" w:color="auto"/>
                      </w:divBdr>
                    </w:div>
                  </w:divsChild>
                </w:div>
                <w:div w:id="1500273216">
                  <w:marLeft w:val="0"/>
                  <w:marRight w:val="0"/>
                  <w:marTop w:val="0"/>
                  <w:marBottom w:val="0"/>
                  <w:divBdr>
                    <w:top w:val="none" w:sz="0" w:space="0" w:color="auto"/>
                    <w:left w:val="none" w:sz="0" w:space="0" w:color="auto"/>
                    <w:bottom w:val="none" w:sz="0" w:space="0" w:color="auto"/>
                    <w:right w:val="none" w:sz="0" w:space="0" w:color="auto"/>
                  </w:divBdr>
                  <w:divsChild>
                    <w:div w:id="1709144879">
                      <w:marLeft w:val="0"/>
                      <w:marRight w:val="0"/>
                      <w:marTop w:val="0"/>
                      <w:marBottom w:val="0"/>
                      <w:divBdr>
                        <w:top w:val="none" w:sz="0" w:space="0" w:color="auto"/>
                        <w:left w:val="none" w:sz="0" w:space="0" w:color="auto"/>
                        <w:bottom w:val="none" w:sz="0" w:space="0" w:color="auto"/>
                        <w:right w:val="none" w:sz="0" w:space="0" w:color="auto"/>
                      </w:divBdr>
                    </w:div>
                  </w:divsChild>
                </w:div>
                <w:div w:id="1505584359">
                  <w:marLeft w:val="0"/>
                  <w:marRight w:val="0"/>
                  <w:marTop w:val="0"/>
                  <w:marBottom w:val="0"/>
                  <w:divBdr>
                    <w:top w:val="none" w:sz="0" w:space="0" w:color="auto"/>
                    <w:left w:val="none" w:sz="0" w:space="0" w:color="auto"/>
                    <w:bottom w:val="none" w:sz="0" w:space="0" w:color="auto"/>
                    <w:right w:val="none" w:sz="0" w:space="0" w:color="auto"/>
                  </w:divBdr>
                  <w:divsChild>
                    <w:div w:id="2136941406">
                      <w:marLeft w:val="0"/>
                      <w:marRight w:val="0"/>
                      <w:marTop w:val="0"/>
                      <w:marBottom w:val="0"/>
                      <w:divBdr>
                        <w:top w:val="none" w:sz="0" w:space="0" w:color="auto"/>
                        <w:left w:val="none" w:sz="0" w:space="0" w:color="auto"/>
                        <w:bottom w:val="none" w:sz="0" w:space="0" w:color="auto"/>
                        <w:right w:val="none" w:sz="0" w:space="0" w:color="auto"/>
                      </w:divBdr>
                    </w:div>
                  </w:divsChild>
                </w:div>
                <w:div w:id="1514688783">
                  <w:marLeft w:val="0"/>
                  <w:marRight w:val="0"/>
                  <w:marTop w:val="0"/>
                  <w:marBottom w:val="0"/>
                  <w:divBdr>
                    <w:top w:val="none" w:sz="0" w:space="0" w:color="auto"/>
                    <w:left w:val="none" w:sz="0" w:space="0" w:color="auto"/>
                    <w:bottom w:val="none" w:sz="0" w:space="0" w:color="auto"/>
                    <w:right w:val="none" w:sz="0" w:space="0" w:color="auto"/>
                  </w:divBdr>
                  <w:divsChild>
                    <w:div w:id="1784223307">
                      <w:marLeft w:val="0"/>
                      <w:marRight w:val="0"/>
                      <w:marTop w:val="0"/>
                      <w:marBottom w:val="0"/>
                      <w:divBdr>
                        <w:top w:val="none" w:sz="0" w:space="0" w:color="auto"/>
                        <w:left w:val="none" w:sz="0" w:space="0" w:color="auto"/>
                        <w:bottom w:val="none" w:sz="0" w:space="0" w:color="auto"/>
                        <w:right w:val="none" w:sz="0" w:space="0" w:color="auto"/>
                      </w:divBdr>
                    </w:div>
                  </w:divsChild>
                </w:div>
                <w:div w:id="1525746117">
                  <w:marLeft w:val="0"/>
                  <w:marRight w:val="0"/>
                  <w:marTop w:val="0"/>
                  <w:marBottom w:val="0"/>
                  <w:divBdr>
                    <w:top w:val="none" w:sz="0" w:space="0" w:color="auto"/>
                    <w:left w:val="none" w:sz="0" w:space="0" w:color="auto"/>
                    <w:bottom w:val="none" w:sz="0" w:space="0" w:color="auto"/>
                    <w:right w:val="none" w:sz="0" w:space="0" w:color="auto"/>
                  </w:divBdr>
                  <w:divsChild>
                    <w:div w:id="1000156025">
                      <w:marLeft w:val="0"/>
                      <w:marRight w:val="0"/>
                      <w:marTop w:val="0"/>
                      <w:marBottom w:val="0"/>
                      <w:divBdr>
                        <w:top w:val="none" w:sz="0" w:space="0" w:color="auto"/>
                        <w:left w:val="none" w:sz="0" w:space="0" w:color="auto"/>
                        <w:bottom w:val="none" w:sz="0" w:space="0" w:color="auto"/>
                        <w:right w:val="none" w:sz="0" w:space="0" w:color="auto"/>
                      </w:divBdr>
                    </w:div>
                  </w:divsChild>
                </w:div>
                <w:div w:id="1525901919">
                  <w:marLeft w:val="0"/>
                  <w:marRight w:val="0"/>
                  <w:marTop w:val="0"/>
                  <w:marBottom w:val="0"/>
                  <w:divBdr>
                    <w:top w:val="none" w:sz="0" w:space="0" w:color="auto"/>
                    <w:left w:val="none" w:sz="0" w:space="0" w:color="auto"/>
                    <w:bottom w:val="none" w:sz="0" w:space="0" w:color="auto"/>
                    <w:right w:val="none" w:sz="0" w:space="0" w:color="auto"/>
                  </w:divBdr>
                  <w:divsChild>
                    <w:div w:id="1309355667">
                      <w:marLeft w:val="0"/>
                      <w:marRight w:val="0"/>
                      <w:marTop w:val="0"/>
                      <w:marBottom w:val="0"/>
                      <w:divBdr>
                        <w:top w:val="none" w:sz="0" w:space="0" w:color="auto"/>
                        <w:left w:val="none" w:sz="0" w:space="0" w:color="auto"/>
                        <w:bottom w:val="none" w:sz="0" w:space="0" w:color="auto"/>
                        <w:right w:val="none" w:sz="0" w:space="0" w:color="auto"/>
                      </w:divBdr>
                    </w:div>
                  </w:divsChild>
                </w:div>
                <w:div w:id="1528444642">
                  <w:marLeft w:val="0"/>
                  <w:marRight w:val="0"/>
                  <w:marTop w:val="0"/>
                  <w:marBottom w:val="0"/>
                  <w:divBdr>
                    <w:top w:val="none" w:sz="0" w:space="0" w:color="auto"/>
                    <w:left w:val="none" w:sz="0" w:space="0" w:color="auto"/>
                    <w:bottom w:val="none" w:sz="0" w:space="0" w:color="auto"/>
                    <w:right w:val="none" w:sz="0" w:space="0" w:color="auto"/>
                  </w:divBdr>
                  <w:divsChild>
                    <w:div w:id="1906182390">
                      <w:marLeft w:val="0"/>
                      <w:marRight w:val="0"/>
                      <w:marTop w:val="0"/>
                      <w:marBottom w:val="0"/>
                      <w:divBdr>
                        <w:top w:val="none" w:sz="0" w:space="0" w:color="auto"/>
                        <w:left w:val="none" w:sz="0" w:space="0" w:color="auto"/>
                        <w:bottom w:val="none" w:sz="0" w:space="0" w:color="auto"/>
                        <w:right w:val="none" w:sz="0" w:space="0" w:color="auto"/>
                      </w:divBdr>
                    </w:div>
                  </w:divsChild>
                </w:div>
                <w:div w:id="1532497143">
                  <w:marLeft w:val="0"/>
                  <w:marRight w:val="0"/>
                  <w:marTop w:val="0"/>
                  <w:marBottom w:val="0"/>
                  <w:divBdr>
                    <w:top w:val="none" w:sz="0" w:space="0" w:color="auto"/>
                    <w:left w:val="none" w:sz="0" w:space="0" w:color="auto"/>
                    <w:bottom w:val="none" w:sz="0" w:space="0" w:color="auto"/>
                    <w:right w:val="none" w:sz="0" w:space="0" w:color="auto"/>
                  </w:divBdr>
                  <w:divsChild>
                    <w:div w:id="1501194266">
                      <w:marLeft w:val="0"/>
                      <w:marRight w:val="0"/>
                      <w:marTop w:val="0"/>
                      <w:marBottom w:val="0"/>
                      <w:divBdr>
                        <w:top w:val="none" w:sz="0" w:space="0" w:color="auto"/>
                        <w:left w:val="none" w:sz="0" w:space="0" w:color="auto"/>
                        <w:bottom w:val="none" w:sz="0" w:space="0" w:color="auto"/>
                        <w:right w:val="none" w:sz="0" w:space="0" w:color="auto"/>
                      </w:divBdr>
                    </w:div>
                  </w:divsChild>
                </w:div>
                <w:div w:id="1532569708">
                  <w:marLeft w:val="0"/>
                  <w:marRight w:val="0"/>
                  <w:marTop w:val="0"/>
                  <w:marBottom w:val="0"/>
                  <w:divBdr>
                    <w:top w:val="none" w:sz="0" w:space="0" w:color="auto"/>
                    <w:left w:val="none" w:sz="0" w:space="0" w:color="auto"/>
                    <w:bottom w:val="none" w:sz="0" w:space="0" w:color="auto"/>
                    <w:right w:val="none" w:sz="0" w:space="0" w:color="auto"/>
                  </w:divBdr>
                  <w:divsChild>
                    <w:div w:id="82532594">
                      <w:marLeft w:val="0"/>
                      <w:marRight w:val="0"/>
                      <w:marTop w:val="0"/>
                      <w:marBottom w:val="0"/>
                      <w:divBdr>
                        <w:top w:val="none" w:sz="0" w:space="0" w:color="auto"/>
                        <w:left w:val="none" w:sz="0" w:space="0" w:color="auto"/>
                        <w:bottom w:val="none" w:sz="0" w:space="0" w:color="auto"/>
                        <w:right w:val="none" w:sz="0" w:space="0" w:color="auto"/>
                      </w:divBdr>
                    </w:div>
                    <w:div w:id="315114103">
                      <w:marLeft w:val="0"/>
                      <w:marRight w:val="0"/>
                      <w:marTop w:val="0"/>
                      <w:marBottom w:val="0"/>
                      <w:divBdr>
                        <w:top w:val="none" w:sz="0" w:space="0" w:color="auto"/>
                        <w:left w:val="none" w:sz="0" w:space="0" w:color="auto"/>
                        <w:bottom w:val="none" w:sz="0" w:space="0" w:color="auto"/>
                        <w:right w:val="none" w:sz="0" w:space="0" w:color="auto"/>
                      </w:divBdr>
                    </w:div>
                    <w:div w:id="1414817095">
                      <w:marLeft w:val="0"/>
                      <w:marRight w:val="0"/>
                      <w:marTop w:val="0"/>
                      <w:marBottom w:val="0"/>
                      <w:divBdr>
                        <w:top w:val="none" w:sz="0" w:space="0" w:color="auto"/>
                        <w:left w:val="none" w:sz="0" w:space="0" w:color="auto"/>
                        <w:bottom w:val="none" w:sz="0" w:space="0" w:color="auto"/>
                        <w:right w:val="none" w:sz="0" w:space="0" w:color="auto"/>
                      </w:divBdr>
                    </w:div>
                    <w:div w:id="1642227980">
                      <w:marLeft w:val="0"/>
                      <w:marRight w:val="0"/>
                      <w:marTop w:val="0"/>
                      <w:marBottom w:val="0"/>
                      <w:divBdr>
                        <w:top w:val="none" w:sz="0" w:space="0" w:color="auto"/>
                        <w:left w:val="none" w:sz="0" w:space="0" w:color="auto"/>
                        <w:bottom w:val="none" w:sz="0" w:space="0" w:color="auto"/>
                        <w:right w:val="none" w:sz="0" w:space="0" w:color="auto"/>
                      </w:divBdr>
                    </w:div>
                  </w:divsChild>
                </w:div>
                <w:div w:id="1532570953">
                  <w:marLeft w:val="0"/>
                  <w:marRight w:val="0"/>
                  <w:marTop w:val="0"/>
                  <w:marBottom w:val="0"/>
                  <w:divBdr>
                    <w:top w:val="none" w:sz="0" w:space="0" w:color="auto"/>
                    <w:left w:val="none" w:sz="0" w:space="0" w:color="auto"/>
                    <w:bottom w:val="none" w:sz="0" w:space="0" w:color="auto"/>
                    <w:right w:val="none" w:sz="0" w:space="0" w:color="auto"/>
                  </w:divBdr>
                  <w:divsChild>
                    <w:div w:id="585311030">
                      <w:marLeft w:val="0"/>
                      <w:marRight w:val="0"/>
                      <w:marTop w:val="0"/>
                      <w:marBottom w:val="0"/>
                      <w:divBdr>
                        <w:top w:val="none" w:sz="0" w:space="0" w:color="auto"/>
                        <w:left w:val="none" w:sz="0" w:space="0" w:color="auto"/>
                        <w:bottom w:val="none" w:sz="0" w:space="0" w:color="auto"/>
                        <w:right w:val="none" w:sz="0" w:space="0" w:color="auto"/>
                      </w:divBdr>
                    </w:div>
                  </w:divsChild>
                </w:div>
                <w:div w:id="1536772530">
                  <w:marLeft w:val="0"/>
                  <w:marRight w:val="0"/>
                  <w:marTop w:val="0"/>
                  <w:marBottom w:val="0"/>
                  <w:divBdr>
                    <w:top w:val="none" w:sz="0" w:space="0" w:color="auto"/>
                    <w:left w:val="none" w:sz="0" w:space="0" w:color="auto"/>
                    <w:bottom w:val="none" w:sz="0" w:space="0" w:color="auto"/>
                    <w:right w:val="none" w:sz="0" w:space="0" w:color="auto"/>
                  </w:divBdr>
                  <w:divsChild>
                    <w:div w:id="1216813717">
                      <w:marLeft w:val="0"/>
                      <w:marRight w:val="0"/>
                      <w:marTop w:val="0"/>
                      <w:marBottom w:val="0"/>
                      <w:divBdr>
                        <w:top w:val="none" w:sz="0" w:space="0" w:color="auto"/>
                        <w:left w:val="none" w:sz="0" w:space="0" w:color="auto"/>
                        <w:bottom w:val="none" w:sz="0" w:space="0" w:color="auto"/>
                        <w:right w:val="none" w:sz="0" w:space="0" w:color="auto"/>
                      </w:divBdr>
                    </w:div>
                  </w:divsChild>
                </w:div>
                <w:div w:id="1541279066">
                  <w:marLeft w:val="0"/>
                  <w:marRight w:val="0"/>
                  <w:marTop w:val="0"/>
                  <w:marBottom w:val="0"/>
                  <w:divBdr>
                    <w:top w:val="none" w:sz="0" w:space="0" w:color="auto"/>
                    <w:left w:val="none" w:sz="0" w:space="0" w:color="auto"/>
                    <w:bottom w:val="none" w:sz="0" w:space="0" w:color="auto"/>
                    <w:right w:val="none" w:sz="0" w:space="0" w:color="auto"/>
                  </w:divBdr>
                  <w:divsChild>
                    <w:div w:id="1085566989">
                      <w:marLeft w:val="0"/>
                      <w:marRight w:val="0"/>
                      <w:marTop w:val="0"/>
                      <w:marBottom w:val="0"/>
                      <w:divBdr>
                        <w:top w:val="none" w:sz="0" w:space="0" w:color="auto"/>
                        <w:left w:val="none" w:sz="0" w:space="0" w:color="auto"/>
                        <w:bottom w:val="none" w:sz="0" w:space="0" w:color="auto"/>
                        <w:right w:val="none" w:sz="0" w:space="0" w:color="auto"/>
                      </w:divBdr>
                    </w:div>
                  </w:divsChild>
                </w:div>
                <w:div w:id="1542326923">
                  <w:marLeft w:val="0"/>
                  <w:marRight w:val="0"/>
                  <w:marTop w:val="0"/>
                  <w:marBottom w:val="0"/>
                  <w:divBdr>
                    <w:top w:val="none" w:sz="0" w:space="0" w:color="auto"/>
                    <w:left w:val="none" w:sz="0" w:space="0" w:color="auto"/>
                    <w:bottom w:val="none" w:sz="0" w:space="0" w:color="auto"/>
                    <w:right w:val="none" w:sz="0" w:space="0" w:color="auto"/>
                  </w:divBdr>
                  <w:divsChild>
                    <w:div w:id="1404252580">
                      <w:marLeft w:val="0"/>
                      <w:marRight w:val="0"/>
                      <w:marTop w:val="0"/>
                      <w:marBottom w:val="0"/>
                      <w:divBdr>
                        <w:top w:val="none" w:sz="0" w:space="0" w:color="auto"/>
                        <w:left w:val="none" w:sz="0" w:space="0" w:color="auto"/>
                        <w:bottom w:val="none" w:sz="0" w:space="0" w:color="auto"/>
                        <w:right w:val="none" w:sz="0" w:space="0" w:color="auto"/>
                      </w:divBdr>
                    </w:div>
                    <w:div w:id="1789736273">
                      <w:marLeft w:val="0"/>
                      <w:marRight w:val="0"/>
                      <w:marTop w:val="0"/>
                      <w:marBottom w:val="0"/>
                      <w:divBdr>
                        <w:top w:val="none" w:sz="0" w:space="0" w:color="auto"/>
                        <w:left w:val="none" w:sz="0" w:space="0" w:color="auto"/>
                        <w:bottom w:val="none" w:sz="0" w:space="0" w:color="auto"/>
                        <w:right w:val="none" w:sz="0" w:space="0" w:color="auto"/>
                      </w:divBdr>
                    </w:div>
                    <w:div w:id="1904218662">
                      <w:marLeft w:val="0"/>
                      <w:marRight w:val="0"/>
                      <w:marTop w:val="0"/>
                      <w:marBottom w:val="0"/>
                      <w:divBdr>
                        <w:top w:val="none" w:sz="0" w:space="0" w:color="auto"/>
                        <w:left w:val="none" w:sz="0" w:space="0" w:color="auto"/>
                        <w:bottom w:val="none" w:sz="0" w:space="0" w:color="auto"/>
                        <w:right w:val="none" w:sz="0" w:space="0" w:color="auto"/>
                      </w:divBdr>
                    </w:div>
                    <w:div w:id="2030334342">
                      <w:marLeft w:val="0"/>
                      <w:marRight w:val="0"/>
                      <w:marTop w:val="0"/>
                      <w:marBottom w:val="0"/>
                      <w:divBdr>
                        <w:top w:val="none" w:sz="0" w:space="0" w:color="auto"/>
                        <w:left w:val="none" w:sz="0" w:space="0" w:color="auto"/>
                        <w:bottom w:val="none" w:sz="0" w:space="0" w:color="auto"/>
                        <w:right w:val="none" w:sz="0" w:space="0" w:color="auto"/>
                      </w:divBdr>
                    </w:div>
                  </w:divsChild>
                </w:div>
                <w:div w:id="1544365633">
                  <w:marLeft w:val="0"/>
                  <w:marRight w:val="0"/>
                  <w:marTop w:val="0"/>
                  <w:marBottom w:val="0"/>
                  <w:divBdr>
                    <w:top w:val="none" w:sz="0" w:space="0" w:color="auto"/>
                    <w:left w:val="none" w:sz="0" w:space="0" w:color="auto"/>
                    <w:bottom w:val="none" w:sz="0" w:space="0" w:color="auto"/>
                    <w:right w:val="none" w:sz="0" w:space="0" w:color="auto"/>
                  </w:divBdr>
                  <w:divsChild>
                    <w:div w:id="806628861">
                      <w:marLeft w:val="0"/>
                      <w:marRight w:val="0"/>
                      <w:marTop w:val="0"/>
                      <w:marBottom w:val="0"/>
                      <w:divBdr>
                        <w:top w:val="none" w:sz="0" w:space="0" w:color="auto"/>
                        <w:left w:val="none" w:sz="0" w:space="0" w:color="auto"/>
                        <w:bottom w:val="none" w:sz="0" w:space="0" w:color="auto"/>
                        <w:right w:val="none" w:sz="0" w:space="0" w:color="auto"/>
                      </w:divBdr>
                    </w:div>
                  </w:divsChild>
                </w:div>
                <w:div w:id="1549756401">
                  <w:marLeft w:val="0"/>
                  <w:marRight w:val="0"/>
                  <w:marTop w:val="0"/>
                  <w:marBottom w:val="0"/>
                  <w:divBdr>
                    <w:top w:val="none" w:sz="0" w:space="0" w:color="auto"/>
                    <w:left w:val="none" w:sz="0" w:space="0" w:color="auto"/>
                    <w:bottom w:val="none" w:sz="0" w:space="0" w:color="auto"/>
                    <w:right w:val="none" w:sz="0" w:space="0" w:color="auto"/>
                  </w:divBdr>
                  <w:divsChild>
                    <w:div w:id="1594127117">
                      <w:marLeft w:val="0"/>
                      <w:marRight w:val="0"/>
                      <w:marTop w:val="0"/>
                      <w:marBottom w:val="0"/>
                      <w:divBdr>
                        <w:top w:val="none" w:sz="0" w:space="0" w:color="auto"/>
                        <w:left w:val="none" w:sz="0" w:space="0" w:color="auto"/>
                        <w:bottom w:val="none" w:sz="0" w:space="0" w:color="auto"/>
                        <w:right w:val="none" w:sz="0" w:space="0" w:color="auto"/>
                      </w:divBdr>
                    </w:div>
                  </w:divsChild>
                </w:div>
                <w:div w:id="1550412960">
                  <w:marLeft w:val="0"/>
                  <w:marRight w:val="0"/>
                  <w:marTop w:val="0"/>
                  <w:marBottom w:val="0"/>
                  <w:divBdr>
                    <w:top w:val="none" w:sz="0" w:space="0" w:color="auto"/>
                    <w:left w:val="none" w:sz="0" w:space="0" w:color="auto"/>
                    <w:bottom w:val="none" w:sz="0" w:space="0" w:color="auto"/>
                    <w:right w:val="none" w:sz="0" w:space="0" w:color="auto"/>
                  </w:divBdr>
                  <w:divsChild>
                    <w:div w:id="1846481430">
                      <w:marLeft w:val="0"/>
                      <w:marRight w:val="0"/>
                      <w:marTop w:val="0"/>
                      <w:marBottom w:val="0"/>
                      <w:divBdr>
                        <w:top w:val="none" w:sz="0" w:space="0" w:color="auto"/>
                        <w:left w:val="none" w:sz="0" w:space="0" w:color="auto"/>
                        <w:bottom w:val="none" w:sz="0" w:space="0" w:color="auto"/>
                        <w:right w:val="none" w:sz="0" w:space="0" w:color="auto"/>
                      </w:divBdr>
                    </w:div>
                  </w:divsChild>
                </w:div>
                <w:div w:id="1551109184">
                  <w:marLeft w:val="0"/>
                  <w:marRight w:val="0"/>
                  <w:marTop w:val="0"/>
                  <w:marBottom w:val="0"/>
                  <w:divBdr>
                    <w:top w:val="none" w:sz="0" w:space="0" w:color="auto"/>
                    <w:left w:val="none" w:sz="0" w:space="0" w:color="auto"/>
                    <w:bottom w:val="none" w:sz="0" w:space="0" w:color="auto"/>
                    <w:right w:val="none" w:sz="0" w:space="0" w:color="auto"/>
                  </w:divBdr>
                  <w:divsChild>
                    <w:div w:id="186215117">
                      <w:marLeft w:val="0"/>
                      <w:marRight w:val="0"/>
                      <w:marTop w:val="0"/>
                      <w:marBottom w:val="0"/>
                      <w:divBdr>
                        <w:top w:val="none" w:sz="0" w:space="0" w:color="auto"/>
                        <w:left w:val="none" w:sz="0" w:space="0" w:color="auto"/>
                        <w:bottom w:val="none" w:sz="0" w:space="0" w:color="auto"/>
                        <w:right w:val="none" w:sz="0" w:space="0" w:color="auto"/>
                      </w:divBdr>
                    </w:div>
                    <w:div w:id="435835025">
                      <w:marLeft w:val="0"/>
                      <w:marRight w:val="0"/>
                      <w:marTop w:val="0"/>
                      <w:marBottom w:val="0"/>
                      <w:divBdr>
                        <w:top w:val="none" w:sz="0" w:space="0" w:color="auto"/>
                        <w:left w:val="none" w:sz="0" w:space="0" w:color="auto"/>
                        <w:bottom w:val="none" w:sz="0" w:space="0" w:color="auto"/>
                        <w:right w:val="none" w:sz="0" w:space="0" w:color="auto"/>
                      </w:divBdr>
                    </w:div>
                    <w:div w:id="1486894484">
                      <w:marLeft w:val="0"/>
                      <w:marRight w:val="0"/>
                      <w:marTop w:val="0"/>
                      <w:marBottom w:val="0"/>
                      <w:divBdr>
                        <w:top w:val="none" w:sz="0" w:space="0" w:color="auto"/>
                        <w:left w:val="none" w:sz="0" w:space="0" w:color="auto"/>
                        <w:bottom w:val="none" w:sz="0" w:space="0" w:color="auto"/>
                        <w:right w:val="none" w:sz="0" w:space="0" w:color="auto"/>
                      </w:divBdr>
                    </w:div>
                    <w:div w:id="1879778692">
                      <w:marLeft w:val="0"/>
                      <w:marRight w:val="0"/>
                      <w:marTop w:val="0"/>
                      <w:marBottom w:val="0"/>
                      <w:divBdr>
                        <w:top w:val="none" w:sz="0" w:space="0" w:color="auto"/>
                        <w:left w:val="none" w:sz="0" w:space="0" w:color="auto"/>
                        <w:bottom w:val="none" w:sz="0" w:space="0" w:color="auto"/>
                        <w:right w:val="none" w:sz="0" w:space="0" w:color="auto"/>
                      </w:divBdr>
                    </w:div>
                  </w:divsChild>
                </w:div>
                <w:div w:id="1551915327">
                  <w:marLeft w:val="0"/>
                  <w:marRight w:val="0"/>
                  <w:marTop w:val="0"/>
                  <w:marBottom w:val="0"/>
                  <w:divBdr>
                    <w:top w:val="none" w:sz="0" w:space="0" w:color="auto"/>
                    <w:left w:val="none" w:sz="0" w:space="0" w:color="auto"/>
                    <w:bottom w:val="none" w:sz="0" w:space="0" w:color="auto"/>
                    <w:right w:val="none" w:sz="0" w:space="0" w:color="auto"/>
                  </w:divBdr>
                  <w:divsChild>
                    <w:div w:id="375547175">
                      <w:marLeft w:val="0"/>
                      <w:marRight w:val="0"/>
                      <w:marTop w:val="0"/>
                      <w:marBottom w:val="0"/>
                      <w:divBdr>
                        <w:top w:val="none" w:sz="0" w:space="0" w:color="auto"/>
                        <w:left w:val="none" w:sz="0" w:space="0" w:color="auto"/>
                        <w:bottom w:val="none" w:sz="0" w:space="0" w:color="auto"/>
                        <w:right w:val="none" w:sz="0" w:space="0" w:color="auto"/>
                      </w:divBdr>
                    </w:div>
                    <w:div w:id="994989834">
                      <w:marLeft w:val="0"/>
                      <w:marRight w:val="0"/>
                      <w:marTop w:val="0"/>
                      <w:marBottom w:val="0"/>
                      <w:divBdr>
                        <w:top w:val="none" w:sz="0" w:space="0" w:color="auto"/>
                        <w:left w:val="none" w:sz="0" w:space="0" w:color="auto"/>
                        <w:bottom w:val="none" w:sz="0" w:space="0" w:color="auto"/>
                        <w:right w:val="none" w:sz="0" w:space="0" w:color="auto"/>
                      </w:divBdr>
                    </w:div>
                    <w:div w:id="1012948360">
                      <w:marLeft w:val="0"/>
                      <w:marRight w:val="0"/>
                      <w:marTop w:val="0"/>
                      <w:marBottom w:val="0"/>
                      <w:divBdr>
                        <w:top w:val="none" w:sz="0" w:space="0" w:color="auto"/>
                        <w:left w:val="none" w:sz="0" w:space="0" w:color="auto"/>
                        <w:bottom w:val="none" w:sz="0" w:space="0" w:color="auto"/>
                        <w:right w:val="none" w:sz="0" w:space="0" w:color="auto"/>
                      </w:divBdr>
                    </w:div>
                    <w:div w:id="1101803631">
                      <w:marLeft w:val="0"/>
                      <w:marRight w:val="0"/>
                      <w:marTop w:val="0"/>
                      <w:marBottom w:val="0"/>
                      <w:divBdr>
                        <w:top w:val="none" w:sz="0" w:space="0" w:color="auto"/>
                        <w:left w:val="none" w:sz="0" w:space="0" w:color="auto"/>
                        <w:bottom w:val="none" w:sz="0" w:space="0" w:color="auto"/>
                        <w:right w:val="none" w:sz="0" w:space="0" w:color="auto"/>
                      </w:divBdr>
                    </w:div>
                  </w:divsChild>
                </w:div>
                <w:div w:id="1552839606">
                  <w:marLeft w:val="0"/>
                  <w:marRight w:val="0"/>
                  <w:marTop w:val="0"/>
                  <w:marBottom w:val="0"/>
                  <w:divBdr>
                    <w:top w:val="none" w:sz="0" w:space="0" w:color="auto"/>
                    <w:left w:val="none" w:sz="0" w:space="0" w:color="auto"/>
                    <w:bottom w:val="none" w:sz="0" w:space="0" w:color="auto"/>
                    <w:right w:val="none" w:sz="0" w:space="0" w:color="auto"/>
                  </w:divBdr>
                  <w:divsChild>
                    <w:div w:id="1124229990">
                      <w:marLeft w:val="0"/>
                      <w:marRight w:val="0"/>
                      <w:marTop w:val="0"/>
                      <w:marBottom w:val="0"/>
                      <w:divBdr>
                        <w:top w:val="none" w:sz="0" w:space="0" w:color="auto"/>
                        <w:left w:val="none" w:sz="0" w:space="0" w:color="auto"/>
                        <w:bottom w:val="none" w:sz="0" w:space="0" w:color="auto"/>
                        <w:right w:val="none" w:sz="0" w:space="0" w:color="auto"/>
                      </w:divBdr>
                    </w:div>
                  </w:divsChild>
                </w:div>
                <w:div w:id="1555776898">
                  <w:marLeft w:val="0"/>
                  <w:marRight w:val="0"/>
                  <w:marTop w:val="0"/>
                  <w:marBottom w:val="0"/>
                  <w:divBdr>
                    <w:top w:val="none" w:sz="0" w:space="0" w:color="auto"/>
                    <w:left w:val="none" w:sz="0" w:space="0" w:color="auto"/>
                    <w:bottom w:val="none" w:sz="0" w:space="0" w:color="auto"/>
                    <w:right w:val="none" w:sz="0" w:space="0" w:color="auto"/>
                  </w:divBdr>
                  <w:divsChild>
                    <w:div w:id="1969234582">
                      <w:marLeft w:val="0"/>
                      <w:marRight w:val="0"/>
                      <w:marTop w:val="0"/>
                      <w:marBottom w:val="0"/>
                      <w:divBdr>
                        <w:top w:val="none" w:sz="0" w:space="0" w:color="auto"/>
                        <w:left w:val="none" w:sz="0" w:space="0" w:color="auto"/>
                        <w:bottom w:val="none" w:sz="0" w:space="0" w:color="auto"/>
                        <w:right w:val="none" w:sz="0" w:space="0" w:color="auto"/>
                      </w:divBdr>
                    </w:div>
                  </w:divsChild>
                </w:div>
                <w:div w:id="1560945278">
                  <w:marLeft w:val="0"/>
                  <w:marRight w:val="0"/>
                  <w:marTop w:val="0"/>
                  <w:marBottom w:val="0"/>
                  <w:divBdr>
                    <w:top w:val="none" w:sz="0" w:space="0" w:color="auto"/>
                    <w:left w:val="none" w:sz="0" w:space="0" w:color="auto"/>
                    <w:bottom w:val="none" w:sz="0" w:space="0" w:color="auto"/>
                    <w:right w:val="none" w:sz="0" w:space="0" w:color="auto"/>
                  </w:divBdr>
                  <w:divsChild>
                    <w:div w:id="625936797">
                      <w:marLeft w:val="0"/>
                      <w:marRight w:val="0"/>
                      <w:marTop w:val="0"/>
                      <w:marBottom w:val="0"/>
                      <w:divBdr>
                        <w:top w:val="none" w:sz="0" w:space="0" w:color="auto"/>
                        <w:left w:val="none" w:sz="0" w:space="0" w:color="auto"/>
                        <w:bottom w:val="none" w:sz="0" w:space="0" w:color="auto"/>
                        <w:right w:val="none" w:sz="0" w:space="0" w:color="auto"/>
                      </w:divBdr>
                    </w:div>
                  </w:divsChild>
                </w:div>
                <w:div w:id="1561552606">
                  <w:marLeft w:val="0"/>
                  <w:marRight w:val="0"/>
                  <w:marTop w:val="0"/>
                  <w:marBottom w:val="0"/>
                  <w:divBdr>
                    <w:top w:val="none" w:sz="0" w:space="0" w:color="auto"/>
                    <w:left w:val="none" w:sz="0" w:space="0" w:color="auto"/>
                    <w:bottom w:val="none" w:sz="0" w:space="0" w:color="auto"/>
                    <w:right w:val="none" w:sz="0" w:space="0" w:color="auto"/>
                  </w:divBdr>
                  <w:divsChild>
                    <w:div w:id="1178957785">
                      <w:marLeft w:val="0"/>
                      <w:marRight w:val="0"/>
                      <w:marTop w:val="0"/>
                      <w:marBottom w:val="0"/>
                      <w:divBdr>
                        <w:top w:val="none" w:sz="0" w:space="0" w:color="auto"/>
                        <w:left w:val="none" w:sz="0" w:space="0" w:color="auto"/>
                        <w:bottom w:val="none" w:sz="0" w:space="0" w:color="auto"/>
                        <w:right w:val="none" w:sz="0" w:space="0" w:color="auto"/>
                      </w:divBdr>
                    </w:div>
                  </w:divsChild>
                </w:div>
                <w:div w:id="1573274401">
                  <w:marLeft w:val="0"/>
                  <w:marRight w:val="0"/>
                  <w:marTop w:val="0"/>
                  <w:marBottom w:val="0"/>
                  <w:divBdr>
                    <w:top w:val="none" w:sz="0" w:space="0" w:color="auto"/>
                    <w:left w:val="none" w:sz="0" w:space="0" w:color="auto"/>
                    <w:bottom w:val="none" w:sz="0" w:space="0" w:color="auto"/>
                    <w:right w:val="none" w:sz="0" w:space="0" w:color="auto"/>
                  </w:divBdr>
                  <w:divsChild>
                    <w:div w:id="124131033">
                      <w:marLeft w:val="0"/>
                      <w:marRight w:val="0"/>
                      <w:marTop w:val="0"/>
                      <w:marBottom w:val="0"/>
                      <w:divBdr>
                        <w:top w:val="none" w:sz="0" w:space="0" w:color="auto"/>
                        <w:left w:val="none" w:sz="0" w:space="0" w:color="auto"/>
                        <w:bottom w:val="none" w:sz="0" w:space="0" w:color="auto"/>
                        <w:right w:val="none" w:sz="0" w:space="0" w:color="auto"/>
                      </w:divBdr>
                    </w:div>
                    <w:div w:id="601717891">
                      <w:marLeft w:val="0"/>
                      <w:marRight w:val="0"/>
                      <w:marTop w:val="0"/>
                      <w:marBottom w:val="0"/>
                      <w:divBdr>
                        <w:top w:val="none" w:sz="0" w:space="0" w:color="auto"/>
                        <w:left w:val="none" w:sz="0" w:space="0" w:color="auto"/>
                        <w:bottom w:val="none" w:sz="0" w:space="0" w:color="auto"/>
                        <w:right w:val="none" w:sz="0" w:space="0" w:color="auto"/>
                      </w:divBdr>
                    </w:div>
                    <w:div w:id="1502619600">
                      <w:marLeft w:val="0"/>
                      <w:marRight w:val="0"/>
                      <w:marTop w:val="0"/>
                      <w:marBottom w:val="0"/>
                      <w:divBdr>
                        <w:top w:val="none" w:sz="0" w:space="0" w:color="auto"/>
                        <w:left w:val="none" w:sz="0" w:space="0" w:color="auto"/>
                        <w:bottom w:val="none" w:sz="0" w:space="0" w:color="auto"/>
                        <w:right w:val="none" w:sz="0" w:space="0" w:color="auto"/>
                      </w:divBdr>
                    </w:div>
                    <w:div w:id="1669136613">
                      <w:marLeft w:val="0"/>
                      <w:marRight w:val="0"/>
                      <w:marTop w:val="0"/>
                      <w:marBottom w:val="0"/>
                      <w:divBdr>
                        <w:top w:val="none" w:sz="0" w:space="0" w:color="auto"/>
                        <w:left w:val="none" w:sz="0" w:space="0" w:color="auto"/>
                        <w:bottom w:val="none" w:sz="0" w:space="0" w:color="auto"/>
                        <w:right w:val="none" w:sz="0" w:space="0" w:color="auto"/>
                      </w:divBdr>
                    </w:div>
                  </w:divsChild>
                </w:div>
                <w:div w:id="1578787884">
                  <w:marLeft w:val="0"/>
                  <w:marRight w:val="0"/>
                  <w:marTop w:val="0"/>
                  <w:marBottom w:val="0"/>
                  <w:divBdr>
                    <w:top w:val="none" w:sz="0" w:space="0" w:color="auto"/>
                    <w:left w:val="none" w:sz="0" w:space="0" w:color="auto"/>
                    <w:bottom w:val="none" w:sz="0" w:space="0" w:color="auto"/>
                    <w:right w:val="none" w:sz="0" w:space="0" w:color="auto"/>
                  </w:divBdr>
                  <w:divsChild>
                    <w:div w:id="102921460">
                      <w:marLeft w:val="0"/>
                      <w:marRight w:val="0"/>
                      <w:marTop w:val="0"/>
                      <w:marBottom w:val="0"/>
                      <w:divBdr>
                        <w:top w:val="none" w:sz="0" w:space="0" w:color="auto"/>
                        <w:left w:val="none" w:sz="0" w:space="0" w:color="auto"/>
                        <w:bottom w:val="none" w:sz="0" w:space="0" w:color="auto"/>
                        <w:right w:val="none" w:sz="0" w:space="0" w:color="auto"/>
                      </w:divBdr>
                    </w:div>
                  </w:divsChild>
                </w:div>
                <w:div w:id="1579484204">
                  <w:marLeft w:val="0"/>
                  <w:marRight w:val="0"/>
                  <w:marTop w:val="0"/>
                  <w:marBottom w:val="0"/>
                  <w:divBdr>
                    <w:top w:val="none" w:sz="0" w:space="0" w:color="auto"/>
                    <w:left w:val="none" w:sz="0" w:space="0" w:color="auto"/>
                    <w:bottom w:val="none" w:sz="0" w:space="0" w:color="auto"/>
                    <w:right w:val="none" w:sz="0" w:space="0" w:color="auto"/>
                  </w:divBdr>
                  <w:divsChild>
                    <w:div w:id="229728545">
                      <w:marLeft w:val="0"/>
                      <w:marRight w:val="0"/>
                      <w:marTop w:val="0"/>
                      <w:marBottom w:val="0"/>
                      <w:divBdr>
                        <w:top w:val="none" w:sz="0" w:space="0" w:color="auto"/>
                        <w:left w:val="none" w:sz="0" w:space="0" w:color="auto"/>
                        <w:bottom w:val="none" w:sz="0" w:space="0" w:color="auto"/>
                        <w:right w:val="none" w:sz="0" w:space="0" w:color="auto"/>
                      </w:divBdr>
                    </w:div>
                    <w:div w:id="232203586">
                      <w:marLeft w:val="0"/>
                      <w:marRight w:val="0"/>
                      <w:marTop w:val="0"/>
                      <w:marBottom w:val="0"/>
                      <w:divBdr>
                        <w:top w:val="none" w:sz="0" w:space="0" w:color="auto"/>
                        <w:left w:val="none" w:sz="0" w:space="0" w:color="auto"/>
                        <w:bottom w:val="none" w:sz="0" w:space="0" w:color="auto"/>
                        <w:right w:val="none" w:sz="0" w:space="0" w:color="auto"/>
                      </w:divBdr>
                    </w:div>
                    <w:div w:id="1524896962">
                      <w:marLeft w:val="0"/>
                      <w:marRight w:val="0"/>
                      <w:marTop w:val="0"/>
                      <w:marBottom w:val="0"/>
                      <w:divBdr>
                        <w:top w:val="none" w:sz="0" w:space="0" w:color="auto"/>
                        <w:left w:val="none" w:sz="0" w:space="0" w:color="auto"/>
                        <w:bottom w:val="none" w:sz="0" w:space="0" w:color="auto"/>
                        <w:right w:val="none" w:sz="0" w:space="0" w:color="auto"/>
                      </w:divBdr>
                    </w:div>
                    <w:div w:id="1873378126">
                      <w:marLeft w:val="0"/>
                      <w:marRight w:val="0"/>
                      <w:marTop w:val="0"/>
                      <w:marBottom w:val="0"/>
                      <w:divBdr>
                        <w:top w:val="none" w:sz="0" w:space="0" w:color="auto"/>
                        <w:left w:val="none" w:sz="0" w:space="0" w:color="auto"/>
                        <w:bottom w:val="none" w:sz="0" w:space="0" w:color="auto"/>
                        <w:right w:val="none" w:sz="0" w:space="0" w:color="auto"/>
                      </w:divBdr>
                    </w:div>
                  </w:divsChild>
                </w:div>
                <w:div w:id="1587035943">
                  <w:marLeft w:val="0"/>
                  <w:marRight w:val="0"/>
                  <w:marTop w:val="0"/>
                  <w:marBottom w:val="0"/>
                  <w:divBdr>
                    <w:top w:val="none" w:sz="0" w:space="0" w:color="auto"/>
                    <w:left w:val="none" w:sz="0" w:space="0" w:color="auto"/>
                    <w:bottom w:val="none" w:sz="0" w:space="0" w:color="auto"/>
                    <w:right w:val="none" w:sz="0" w:space="0" w:color="auto"/>
                  </w:divBdr>
                  <w:divsChild>
                    <w:div w:id="1966934056">
                      <w:marLeft w:val="0"/>
                      <w:marRight w:val="0"/>
                      <w:marTop w:val="0"/>
                      <w:marBottom w:val="0"/>
                      <w:divBdr>
                        <w:top w:val="none" w:sz="0" w:space="0" w:color="auto"/>
                        <w:left w:val="none" w:sz="0" w:space="0" w:color="auto"/>
                        <w:bottom w:val="none" w:sz="0" w:space="0" w:color="auto"/>
                        <w:right w:val="none" w:sz="0" w:space="0" w:color="auto"/>
                      </w:divBdr>
                    </w:div>
                  </w:divsChild>
                </w:div>
                <w:div w:id="1588806879">
                  <w:marLeft w:val="0"/>
                  <w:marRight w:val="0"/>
                  <w:marTop w:val="0"/>
                  <w:marBottom w:val="0"/>
                  <w:divBdr>
                    <w:top w:val="none" w:sz="0" w:space="0" w:color="auto"/>
                    <w:left w:val="none" w:sz="0" w:space="0" w:color="auto"/>
                    <w:bottom w:val="none" w:sz="0" w:space="0" w:color="auto"/>
                    <w:right w:val="none" w:sz="0" w:space="0" w:color="auto"/>
                  </w:divBdr>
                  <w:divsChild>
                    <w:div w:id="1643778569">
                      <w:marLeft w:val="0"/>
                      <w:marRight w:val="0"/>
                      <w:marTop w:val="0"/>
                      <w:marBottom w:val="0"/>
                      <w:divBdr>
                        <w:top w:val="none" w:sz="0" w:space="0" w:color="auto"/>
                        <w:left w:val="none" w:sz="0" w:space="0" w:color="auto"/>
                        <w:bottom w:val="none" w:sz="0" w:space="0" w:color="auto"/>
                        <w:right w:val="none" w:sz="0" w:space="0" w:color="auto"/>
                      </w:divBdr>
                    </w:div>
                  </w:divsChild>
                </w:div>
                <w:div w:id="1589314434">
                  <w:marLeft w:val="0"/>
                  <w:marRight w:val="0"/>
                  <w:marTop w:val="0"/>
                  <w:marBottom w:val="0"/>
                  <w:divBdr>
                    <w:top w:val="none" w:sz="0" w:space="0" w:color="auto"/>
                    <w:left w:val="none" w:sz="0" w:space="0" w:color="auto"/>
                    <w:bottom w:val="none" w:sz="0" w:space="0" w:color="auto"/>
                    <w:right w:val="none" w:sz="0" w:space="0" w:color="auto"/>
                  </w:divBdr>
                  <w:divsChild>
                    <w:div w:id="1899123063">
                      <w:marLeft w:val="0"/>
                      <w:marRight w:val="0"/>
                      <w:marTop w:val="0"/>
                      <w:marBottom w:val="0"/>
                      <w:divBdr>
                        <w:top w:val="none" w:sz="0" w:space="0" w:color="auto"/>
                        <w:left w:val="none" w:sz="0" w:space="0" w:color="auto"/>
                        <w:bottom w:val="none" w:sz="0" w:space="0" w:color="auto"/>
                        <w:right w:val="none" w:sz="0" w:space="0" w:color="auto"/>
                      </w:divBdr>
                    </w:div>
                  </w:divsChild>
                </w:div>
                <w:div w:id="1607928341">
                  <w:marLeft w:val="0"/>
                  <w:marRight w:val="0"/>
                  <w:marTop w:val="0"/>
                  <w:marBottom w:val="0"/>
                  <w:divBdr>
                    <w:top w:val="none" w:sz="0" w:space="0" w:color="auto"/>
                    <w:left w:val="none" w:sz="0" w:space="0" w:color="auto"/>
                    <w:bottom w:val="none" w:sz="0" w:space="0" w:color="auto"/>
                    <w:right w:val="none" w:sz="0" w:space="0" w:color="auto"/>
                  </w:divBdr>
                  <w:divsChild>
                    <w:div w:id="376709511">
                      <w:marLeft w:val="0"/>
                      <w:marRight w:val="0"/>
                      <w:marTop w:val="0"/>
                      <w:marBottom w:val="0"/>
                      <w:divBdr>
                        <w:top w:val="none" w:sz="0" w:space="0" w:color="auto"/>
                        <w:left w:val="none" w:sz="0" w:space="0" w:color="auto"/>
                        <w:bottom w:val="none" w:sz="0" w:space="0" w:color="auto"/>
                        <w:right w:val="none" w:sz="0" w:space="0" w:color="auto"/>
                      </w:divBdr>
                    </w:div>
                    <w:div w:id="947928818">
                      <w:marLeft w:val="0"/>
                      <w:marRight w:val="0"/>
                      <w:marTop w:val="0"/>
                      <w:marBottom w:val="0"/>
                      <w:divBdr>
                        <w:top w:val="none" w:sz="0" w:space="0" w:color="auto"/>
                        <w:left w:val="none" w:sz="0" w:space="0" w:color="auto"/>
                        <w:bottom w:val="none" w:sz="0" w:space="0" w:color="auto"/>
                        <w:right w:val="none" w:sz="0" w:space="0" w:color="auto"/>
                      </w:divBdr>
                    </w:div>
                    <w:div w:id="1009673657">
                      <w:marLeft w:val="0"/>
                      <w:marRight w:val="0"/>
                      <w:marTop w:val="0"/>
                      <w:marBottom w:val="0"/>
                      <w:divBdr>
                        <w:top w:val="none" w:sz="0" w:space="0" w:color="auto"/>
                        <w:left w:val="none" w:sz="0" w:space="0" w:color="auto"/>
                        <w:bottom w:val="none" w:sz="0" w:space="0" w:color="auto"/>
                        <w:right w:val="none" w:sz="0" w:space="0" w:color="auto"/>
                      </w:divBdr>
                    </w:div>
                    <w:div w:id="1604342267">
                      <w:marLeft w:val="0"/>
                      <w:marRight w:val="0"/>
                      <w:marTop w:val="0"/>
                      <w:marBottom w:val="0"/>
                      <w:divBdr>
                        <w:top w:val="none" w:sz="0" w:space="0" w:color="auto"/>
                        <w:left w:val="none" w:sz="0" w:space="0" w:color="auto"/>
                        <w:bottom w:val="none" w:sz="0" w:space="0" w:color="auto"/>
                        <w:right w:val="none" w:sz="0" w:space="0" w:color="auto"/>
                      </w:divBdr>
                    </w:div>
                  </w:divsChild>
                </w:div>
                <w:div w:id="1614165724">
                  <w:marLeft w:val="0"/>
                  <w:marRight w:val="0"/>
                  <w:marTop w:val="0"/>
                  <w:marBottom w:val="0"/>
                  <w:divBdr>
                    <w:top w:val="none" w:sz="0" w:space="0" w:color="auto"/>
                    <w:left w:val="none" w:sz="0" w:space="0" w:color="auto"/>
                    <w:bottom w:val="none" w:sz="0" w:space="0" w:color="auto"/>
                    <w:right w:val="none" w:sz="0" w:space="0" w:color="auto"/>
                  </w:divBdr>
                  <w:divsChild>
                    <w:div w:id="1848211337">
                      <w:marLeft w:val="0"/>
                      <w:marRight w:val="0"/>
                      <w:marTop w:val="0"/>
                      <w:marBottom w:val="0"/>
                      <w:divBdr>
                        <w:top w:val="none" w:sz="0" w:space="0" w:color="auto"/>
                        <w:left w:val="none" w:sz="0" w:space="0" w:color="auto"/>
                        <w:bottom w:val="none" w:sz="0" w:space="0" w:color="auto"/>
                        <w:right w:val="none" w:sz="0" w:space="0" w:color="auto"/>
                      </w:divBdr>
                    </w:div>
                  </w:divsChild>
                </w:div>
                <w:div w:id="1615987172">
                  <w:marLeft w:val="0"/>
                  <w:marRight w:val="0"/>
                  <w:marTop w:val="0"/>
                  <w:marBottom w:val="0"/>
                  <w:divBdr>
                    <w:top w:val="none" w:sz="0" w:space="0" w:color="auto"/>
                    <w:left w:val="none" w:sz="0" w:space="0" w:color="auto"/>
                    <w:bottom w:val="none" w:sz="0" w:space="0" w:color="auto"/>
                    <w:right w:val="none" w:sz="0" w:space="0" w:color="auto"/>
                  </w:divBdr>
                  <w:divsChild>
                    <w:div w:id="2076510611">
                      <w:marLeft w:val="0"/>
                      <w:marRight w:val="0"/>
                      <w:marTop w:val="0"/>
                      <w:marBottom w:val="0"/>
                      <w:divBdr>
                        <w:top w:val="none" w:sz="0" w:space="0" w:color="auto"/>
                        <w:left w:val="none" w:sz="0" w:space="0" w:color="auto"/>
                        <w:bottom w:val="none" w:sz="0" w:space="0" w:color="auto"/>
                        <w:right w:val="none" w:sz="0" w:space="0" w:color="auto"/>
                      </w:divBdr>
                    </w:div>
                  </w:divsChild>
                </w:div>
                <w:div w:id="1616517083">
                  <w:marLeft w:val="0"/>
                  <w:marRight w:val="0"/>
                  <w:marTop w:val="0"/>
                  <w:marBottom w:val="0"/>
                  <w:divBdr>
                    <w:top w:val="none" w:sz="0" w:space="0" w:color="auto"/>
                    <w:left w:val="none" w:sz="0" w:space="0" w:color="auto"/>
                    <w:bottom w:val="none" w:sz="0" w:space="0" w:color="auto"/>
                    <w:right w:val="none" w:sz="0" w:space="0" w:color="auto"/>
                  </w:divBdr>
                  <w:divsChild>
                    <w:div w:id="956183184">
                      <w:marLeft w:val="0"/>
                      <w:marRight w:val="0"/>
                      <w:marTop w:val="0"/>
                      <w:marBottom w:val="0"/>
                      <w:divBdr>
                        <w:top w:val="none" w:sz="0" w:space="0" w:color="auto"/>
                        <w:left w:val="none" w:sz="0" w:space="0" w:color="auto"/>
                        <w:bottom w:val="none" w:sz="0" w:space="0" w:color="auto"/>
                        <w:right w:val="none" w:sz="0" w:space="0" w:color="auto"/>
                      </w:divBdr>
                    </w:div>
                  </w:divsChild>
                </w:div>
                <w:div w:id="1619602286">
                  <w:marLeft w:val="0"/>
                  <w:marRight w:val="0"/>
                  <w:marTop w:val="0"/>
                  <w:marBottom w:val="0"/>
                  <w:divBdr>
                    <w:top w:val="none" w:sz="0" w:space="0" w:color="auto"/>
                    <w:left w:val="none" w:sz="0" w:space="0" w:color="auto"/>
                    <w:bottom w:val="none" w:sz="0" w:space="0" w:color="auto"/>
                    <w:right w:val="none" w:sz="0" w:space="0" w:color="auto"/>
                  </w:divBdr>
                  <w:divsChild>
                    <w:div w:id="161625528">
                      <w:marLeft w:val="0"/>
                      <w:marRight w:val="0"/>
                      <w:marTop w:val="0"/>
                      <w:marBottom w:val="0"/>
                      <w:divBdr>
                        <w:top w:val="none" w:sz="0" w:space="0" w:color="auto"/>
                        <w:left w:val="none" w:sz="0" w:space="0" w:color="auto"/>
                        <w:bottom w:val="none" w:sz="0" w:space="0" w:color="auto"/>
                        <w:right w:val="none" w:sz="0" w:space="0" w:color="auto"/>
                      </w:divBdr>
                    </w:div>
                  </w:divsChild>
                </w:div>
                <w:div w:id="1621956786">
                  <w:marLeft w:val="0"/>
                  <w:marRight w:val="0"/>
                  <w:marTop w:val="0"/>
                  <w:marBottom w:val="0"/>
                  <w:divBdr>
                    <w:top w:val="none" w:sz="0" w:space="0" w:color="auto"/>
                    <w:left w:val="none" w:sz="0" w:space="0" w:color="auto"/>
                    <w:bottom w:val="none" w:sz="0" w:space="0" w:color="auto"/>
                    <w:right w:val="none" w:sz="0" w:space="0" w:color="auto"/>
                  </w:divBdr>
                  <w:divsChild>
                    <w:div w:id="2082484260">
                      <w:marLeft w:val="0"/>
                      <w:marRight w:val="0"/>
                      <w:marTop w:val="0"/>
                      <w:marBottom w:val="0"/>
                      <w:divBdr>
                        <w:top w:val="none" w:sz="0" w:space="0" w:color="auto"/>
                        <w:left w:val="none" w:sz="0" w:space="0" w:color="auto"/>
                        <w:bottom w:val="none" w:sz="0" w:space="0" w:color="auto"/>
                        <w:right w:val="none" w:sz="0" w:space="0" w:color="auto"/>
                      </w:divBdr>
                    </w:div>
                  </w:divsChild>
                </w:div>
                <w:div w:id="1624075412">
                  <w:marLeft w:val="0"/>
                  <w:marRight w:val="0"/>
                  <w:marTop w:val="0"/>
                  <w:marBottom w:val="0"/>
                  <w:divBdr>
                    <w:top w:val="none" w:sz="0" w:space="0" w:color="auto"/>
                    <w:left w:val="none" w:sz="0" w:space="0" w:color="auto"/>
                    <w:bottom w:val="none" w:sz="0" w:space="0" w:color="auto"/>
                    <w:right w:val="none" w:sz="0" w:space="0" w:color="auto"/>
                  </w:divBdr>
                  <w:divsChild>
                    <w:div w:id="1954819228">
                      <w:marLeft w:val="0"/>
                      <w:marRight w:val="0"/>
                      <w:marTop w:val="0"/>
                      <w:marBottom w:val="0"/>
                      <w:divBdr>
                        <w:top w:val="none" w:sz="0" w:space="0" w:color="auto"/>
                        <w:left w:val="none" w:sz="0" w:space="0" w:color="auto"/>
                        <w:bottom w:val="none" w:sz="0" w:space="0" w:color="auto"/>
                        <w:right w:val="none" w:sz="0" w:space="0" w:color="auto"/>
                      </w:divBdr>
                    </w:div>
                  </w:divsChild>
                </w:div>
                <w:div w:id="1638992355">
                  <w:marLeft w:val="0"/>
                  <w:marRight w:val="0"/>
                  <w:marTop w:val="0"/>
                  <w:marBottom w:val="0"/>
                  <w:divBdr>
                    <w:top w:val="none" w:sz="0" w:space="0" w:color="auto"/>
                    <w:left w:val="none" w:sz="0" w:space="0" w:color="auto"/>
                    <w:bottom w:val="none" w:sz="0" w:space="0" w:color="auto"/>
                    <w:right w:val="none" w:sz="0" w:space="0" w:color="auto"/>
                  </w:divBdr>
                  <w:divsChild>
                    <w:div w:id="1761096353">
                      <w:marLeft w:val="0"/>
                      <w:marRight w:val="0"/>
                      <w:marTop w:val="0"/>
                      <w:marBottom w:val="0"/>
                      <w:divBdr>
                        <w:top w:val="none" w:sz="0" w:space="0" w:color="auto"/>
                        <w:left w:val="none" w:sz="0" w:space="0" w:color="auto"/>
                        <w:bottom w:val="none" w:sz="0" w:space="0" w:color="auto"/>
                        <w:right w:val="none" w:sz="0" w:space="0" w:color="auto"/>
                      </w:divBdr>
                    </w:div>
                  </w:divsChild>
                </w:div>
                <w:div w:id="1643972001">
                  <w:marLeft w:val="0"/>
                  <w:marRight w:val="0"/>
                  <w:marTop w:val="0"/>
                  <w:marBottom w:val="0"/>
                  <w:divBdr>
                    <w:top w:val="none" w:sz="0" w:space="0" w:color="auto"/>
                    <w:left w:val="none" w:sz="0" w:space="0" w:color="auto"/>
                    <w:bottom w:val="none" w:sz="0" w:space="0" w:color="auto"/>
                    <w:right w:val="none" w:sz="0" w:space="0" w:color="auto"/>
                  </w:divBdr>
                  <w:divsChild>
                    <w:div w:id="672731901">
                      <w:marLeft w:val="0"/>
                      <w:marRight w:val="0"/>
                      <w:marTop w:val="0"/>
                      <w:marBottom w:val="0"/>
                      <w:divBdr>
                        <w:top w:val="none" w:sz="0" w:space="0" w:color="auto"/>
                        <w:left w:val="none" w:sz="0" w:space="0" w:color="auto"/>
                        <w:bottom w:val="none" w:sz="0" w:space="0" w:color="auto"/>
                        <w:right w:val="none" w:sz="0" w:space="0" w:color="auto"/>
                      </w:divBdr>
                    </w:div>
                    <w:div w:id="1691638609">
                      <w:marLeft w:val="0"/>
                      <w:marRight w:val="0"/>
                      <w:marTop w:val="0"/>
                      <w:marBottom w:val="0"/>
                      <w:divBdr>
                        <w:top w:val="none" w:sz="0" w:space="0" w:color="auto"/>
                        <w:left w:val="none" w:sz="0" w:space="0" w:color="auto"/>
                        <w:bottom w:val="none" w:sz="0" w:space="0" w:color="auto"/>
                        <w:right w:val="none" w:sz="0" w:space="0" w:color="auto"/>
                      </w:divBdr>
                    </w:div>
                    <w:div w:id="1752657565">
                      <w:marLeft w:val="0"/>
                      <w:marRight w:val="0"/>
                      <w:marTop w:val="0"/>
                      <w:marBottom w:val="0"/>
                      <w:divBdr>
                        <w:top w:val="none" w:sz="0" w:space="0" w:color="auto"/>
                        <w:left w:val="none" w:sz="0" w:space="0" w:color="auto"/>
                        <w:bottom w:val="none" w:sz="0" w:space="0" w:color="auto"/>
                        <w:right w:val="none" w:sz="0" w:space="0" w:color="auto"/>
                      </w:divBdr>
                    </w:div>
                    <w:div w:id="2034842774">
                      <w:marLeft w:val="0"/>
                      <w:marRight w:val="0"/>
                      <w:marTop w:val="0"/>
                      <w:marBottom w:val="0"/>
                      <w:divBdr>
                        <w:top w:val="none" w:sz="0" w:space="0" w:color="auto"/>
                        <w:left w:val="none" w:sz="0" w:space="0" w:color="auto"/>
                        <w:bottom w:val="none" w:sz="0" w:space="0" w:color="auto"/>
                        <w:right w:val="none" w:sz="0" w:space="0" w:color="auto"/>
                      </w:divBdr>
                    </w:div>
                  </w:divsChild>
                </w:div>
                <w:div w:id="1645503843">
                  <w:marLeft w:val="0"/>
                  <w:marRight w:val="0"/>
                  <w:marTop w:val="0"/>
                  <w:marBottom w:val="0"/>
                  <w:divBdr>
                    <w:top w:val="none" w:sz="0" w:space="0" w:color="auto"/>
                    <w:left w:val="none" w:sz="0" w:space="0" w:color="auto"/>
                    <w:bottom w:val="none" w:sz="0" w:space="0" w:color="auto"/>
                    <w:right w:val="none" w:sz="0" w:space="0" w:color="auto"/>
                  </w:divBdr>
                  <w:divsChild>
                    <w:div w:id="446699774">
                      <w:marLeft w:val="0"/>
                      <w:marRight w:val="0"/>
                      <w:marTop w:val="0"/>
                      <w:marBottom w:val="0"/>
                      <w:divBdr>
                        <w:top w:val="none" w:sz="0" w:space="0" w:color="auto"/>
                        <w:left w:val="none" w:sz="0" w:space="0" w:color="auto"/>
                        <w:bottom w:val="none" w:sz="0" w:space="0" w:color="auto"/>
                        <w:right w:val="none" w:sz="0" w:space="0" w:color="auto"/>
                      </w:divBdr>
                    </w:div>
                    <w:div w:id="751396023">
                      <w:marLeft w:val="0"/>
                      <w:marRight w:val="0"/>
                      <w:marTop w:val="0"/>
                      <w:marBottom w:val="0"/>
                      <w:divBdr>
                        <w:top w:val="none" w:sz="0" w:space="0" w:color="auto"/>
                        <w:left w:val="none" w:sz="0" w:space="0" w:color="auto"/>
                        <w:bottom w:val="none" w:sz="0" w:space="0" w:color="auto"/>
                        <w:right w:val="none" w:sz="0" w:space="0" w:color="auto"/>
                      </w:divBdr>
                    </w:div>
                    <w:div w:id="879826837">
                      <w:marLeft w:val="0"/>
                      <w:marRight w:val="0"/>
                      <w:marTop w:val="0"/>
                      <w:marBottom w:val="0"/>
                      <w:divBdr>
                        <w:top w:val="none" w:sz="0" w:space="0" w:color="auto"/>
                        <w:left w:val="none" w:sz="0" w:space="0" w:color="auto"/>
                        <w:bottom w:val="none" w:sz="0" w:space="0" w:color="auto"/>
                        <w:right w:val="none" w:sz="0" w:space="0" w:color="auto"/>
                      </w:divBdr>
                    </w:div>
                    <w:div w:id="1705059889">
                      <w:marLeft w:val="0"/>
                      <w:marRight w:val="0"/>
                      <w:marTop w:val="0"/>
                      <w:marBottom w:val="0"/>
                      <w:divBdr>
                        <w:top w:val="none" w:sz="0" w:space="0" w:color="auto"/>
                        <w:left w:val="none" w:sz="0" w:space="0" w:color="auto"/>
                        <w:bottom w:val="none" w:sz="0" w:space="0" w:color="auto"/>
                        <w:right w:val="none" w:sz="0" w:space="0" w:color="auto"/>
                      </w:divBdr>
                    </w:div>
                    <w:div w:id="1779521579">
                      <w:marLeft w:val="0"/>
                      <w:marRight w:val="0"/>
                      <w:marTop w:val="0"/>
                      <w:marBottom w:val="0"/>
                      <w:divBdr>
                        <w:top w:val="none" w:sz="0" w:space="0" w:color="auto"/>
                        <w:left w:val="none" w:sz="0" w:space="0" w:color="auto"/>
                        <w:bottom w:val="none" w:sz="0" w:space="0" w:color="auto"/>
                        <w:right w:val="none" w:sz="0" w:space="0" w:color="auto"/>
                      </w:divBdr>
                    </w:div>
                  </w:divsChild>
                </w:div>
                <w:div w:id="1647007199">
                  <w:marLeft w:val="0"/>
                  <w:marRight w:val="0"/>
                  <w:marTop w:val="0"/>
                  <w:marBottom w:val="0"/>
                  <w:divBdr>
                    <w:top w:val="none" w:sz="0" w:space="0" w:color="auto"/>
                    <w:left w:val="none" w:sz="0" w:space="0" w:color="auto"/>
                    <w:bottom w:val="none" w:sz="0" w:space="0" w:color="auto"/>
                    <w:right w:val="none" w:sz="0" w:space="0" w:color="auto"/>
                  </w:divBdr>
                  <w:divsChild>
                    <w:div w:id="111217604">
                      <w:marLeft w:val="0"/>
                      <w:marRight w:val="0"/>
                      <w:marTop w:val="0"/>
                      <w:marBottom w:val="0"/>
                      <w:divBdr>
                        <w:top w:val="none" w:sz="0" w:space="0" w:color="auto"/>
                        <w:left w:val="none" w:sz="0" w:space="0" w:color="auto"/>
                        <w:bottom w:val="none" w:sz="0" w:space="0" w:color="auto"/>
                        <w:right w:val="none" w:sz="0" w:space="0" w:color="auto"/>
                      </w:divBdr>
                    </w:div>
                  </w:divsChild>
                </w:div>
                <w:div w:id="1647315284">
                  <w:marLeft w:val="0"/>
                  <w:marRight w:val="0"/>
                  <w:marTop w:val="0"/>
                  <w:marBottom w:val="0"/>
                  <w:divBdr>
                    <w:top w:val="none" w:sz="0" w:space="0" w:color="auto"/>
                    <w:left w:val="none" w:sz="0" w:space="0" w:color="auto"/>
                    <w:bottom w:val="none" w:sz="0" w:space="0" w:color="auto"/>
                    <w:right w:val="none" w:sz="0" w:space="0" w:color="auto"/>
                  </w:divBdr>
                  <w:divsChild>
                    <w:div w:id="1899778053">
                      <w:marLeft w:val="0"/>
                      <w:marRight w:val="0"/>
                      <w:marTop w:val="0"/>
                      <w:marBottom w:val="0"/>
                      <w:divBdr>
                        <w:top w:val="none" w:sz="0" w:space="0" w:color="auto"/>
                        <w:left w:val="none" w:sz="0" w:space="0" w:color="auto"/>
                        <w:bottom w:val="none" w:sz="0" w:space="0" w:color="auto"/>
                        <w:right w:val="none" w:sz="0" w:space="0" w:color="auto"/>
                      </w:divBdr>
                    </w:div>
                  </w:divsChild>
                </w:div>
                <w:div w:id="1662199277">
                  <w:marLeft w:val="0"/>
                  <w:marRight w:val="0"/>
                  <w:marTop w:val="0"/>
                  <w:marBottom w:val="0"/>
                  <w:divBdr>
                    <w:top w:val="none" w:sz="0" w:space="0" w:color="auto"/>
                    <w:left w:val="none" w:sz="0" w:space="0" w:color="auto"/>
                    <w:bottom w:val="none" w:sz="0" w:space="0" w:color="auto"/>
                    <w:right w:val="none" w:sz="0" w:space="0" w:color="auto"/>
                  </w:divBdr>
                  <w:divsChild>
                    <w:div w:id="1346790730">
                      <w:marLeft w:val="0"/>
                      <w:marRight w:val="0"/>
                      <w:marTop w:val="0"/>
                      <w:marBottom w:val="0"/>
                      <w:divBdr>
                        <w:top w:val="none" w:sz="0" w:space="0" w:color="auto"/>
                        <w:left w:val="none" w:sz="0" w:space="0" w:color="auto"/>
                        <w:bottom w:val="none" w:sz="0" w:space="0" w:color="auto"/>
                        <w:right w:val="none" w:sz="0" w:space="0" w:color="auto"/>
                      </w:divBdr>
                    </w:div>
                  </w:divsChild>
                </w:div>
                <w:div w:id="1664121789">
                  <w:marLeft w:val="0"/>
                  <w:marRight w:val="0"/>
                  <w:marTop w:val="0"/>
                  <w:marBottom w:val="0"/>
                  <w:divBdr>
                    <w:top w:val="none" w:sz="0" w:space="0" w:color="auto"/>
                    <w:left w:val="none" w:sz="0" w:space="0" w:color="auto"/>
                    <w:bottom w:val="none" w:sz="0" w:space="0" w:color="auto"/>
                    <w:right w:val="none" w:sz="0" w:space="0" w:color="auto"/>
                  </w:divBdr>
                  <w:divsChild>
                    <w:div w:id="3821790">
                      <w:marLeft w:val="0"/>
                      <w:marRight w:val="0"/>
                      <w:marTop w:val="0"/>
                      <w:marBottom w:val="0"/>
                      <w:divBdr>
                        <w:top w:val="none" w:sz="0" w:space="0" w:color="auto"/>
                        <w:left w:val="none" w:sz="0" w:space="0" w:color="auto"/>
                        <w:bottom w:val="none" w:sz="0" w:space="0" w:color="auto"/>
                        <w:right w:val="none" w:sz="0" w:space="0" w:color="auto"/>
                      </w:divBdr>
                    </w:div>
                  </w:divsChild>
                </w:div>
                <w:div w:id="1669406585">
                  <w:marLeft w:val="0"/>
                  <w:marRight w:val="0"/>
                  <w:marTop w:val="0"/>
                  <w:marBottom w:val="0"/>
                  <w:divBdr>
                    <w:top w:val="none" w:sz="0" w:space="0" w:color="auto"/>
                    <w:left w:val="none" w:sz="0" w:space="0" w:color="auto"/>
                    <w:bottom w:val="none" w:sz="0" w:space="0" w:color="auto"/>
                    <w:right w:val="none" w:sz="0" w:space="0" w:color="auto"/>
                  </w:divBdr>
                  <w:divsChild>
                    <w:div w:id="870651444">
                      <w:marLeft w:val="0"/>
                      <w:marRight w:val="0"/>
                      <w:marTop w:val="0"/>
                      <w:marBottom w:val="0"/>
                      <w:divBdr>
                        <w:top w:val="none" w:sz="0" w:space="0" w:color="auto"/>
                        <w:left w:val="none" w:sz="0" w:space="0" w:color="auto"/>
                        <w:bottom w:val="none" w:sz="0" w:space="0" w:color="auto"/>
                        <w:right w:val="none" w:sz="0" w:space="0" w:color="auto"/>
                      </w:divBdr>
                    </w:div>
                  </w:divsChild>
                </w:div>
                <w:div w:id="1673680314">
                  <w:marLeft w:val="0"/>
                  <w:marRight w:val="0"/>
                  <w:marTop w:val="0"/>
                  <w:marBottom w:val="0"/>
                  <w:divBdr>
                    <w:top w:val="none" w:sz="0" w:space="0" w:color="auto"/>
                    <w:left w:val="none" w:sz="0" w:space="0" w:color="auto"/>
                    <w:bottom w:val="none" w:sz="0" w:space="0" w:color="auto"/>
                    <w:right w:val="none" w:sz="0" w:space="0" w:color="auto"/>
                  </w:divBdr>
                  <w:divsChild>
                    <w:div w:id="1756704137">
                      <w:marLeft w:val="0"/>
                      <w:marRight w:val="0"/>
                      <w:marTop w:val="0"/>
                      <w:marBottom w:val="0"/>
                      <w:divBdr>
                        <w:top w:val="none" w:sz="0" w:space="0" w:color="auto"/>
                        <w:left w:val="none" w:sz="0" w:space="0" w:color="auto"/>
                        <w:bottom w:val="none" w:sz="0" w:space="0" w:color="auto"/>
                        <w:right w:val="none" w:sz="0" w:space="0" w:color="auto"/>
                      </w:divBdr>
                    </w:div>
                  </w:divsChild>
                </w:div>
                <w:div w:id="1684166316">
                  <w:marLeft w:val="0"/>
                  <w:marRight w:val="0"/>
                  <w:marTop w:val="0"/>
                  <w:marBottom w:val="0"/>
                  <w:divBdr>
                    <w:top w:val="none" w:sz="0" w:space="0" w:color="auto"/>
                    <w:left w:val="none" w:sz="0" w:space="0" w:color="auto"/>
                    <w:bottom w:val="none" w:sz="0" w:space="0" w:color="auto"/>
                    <w:right w:val="none" w:sz="0" w:space="0" w:color="auto"/>
                  </w:divBdr>
                  <w:divsChild>
                    <w:div w:id="1685207704">
                      <w:marLeft w:val="0"/>
                      <w:marRight w:val="0"/>
                      <w:marTop w:val="0"/>
                      <w:marBottom w:val="0"/>
                      <w:divBdr>
                        <w:top w:val="none" w:sz="0" w:space="0" w:color="auto"/>
                        <w:left w:val="none" w:sz="0" w:space="0" w:color="auto"/>
                        <w:bottom w:val="none" w:sz="0" w:space="0" w:color="auto"/>
                        <w:right w:val="none" w:sz="0" w:space="0" w:color="auto"/>
                      </w:divBdr>
                    </w:div>
                  </w:divsChild>
                </w:div>
                <w:div w:id="1689409194">
                  <w:marLeft w:val="0"/>
                  <w:marRight w:val="0"/>
                  <w:marTop w:val="0"/>
                  <w:marBottom w:val="0"/>
                  <w:divBdr>
                    <w:top w:val="none" w:sz="0" w:space="0" w:color="auto"/>
                    <w:left w:val="none" w:sz="0" w:space="0" w:color="auto"/>
                    <w:bottom w:val="none" w:sz="0" w:space="0" w:color="auto"/>
                    <w:right w:val="none" w:sz="0" w:space="0" w:color="auto"/>
                  </w:divBdr>
                  <w:divsChild>
                    <w:div w:id="830948189">
                      <w:marLeft w:val="0"/>
                      <w:marRight w:val="0"/>
                      <w:marTop w:val="0"/>
                      <w:marBottom w:val="0"/>
                      <w:divBdr>
                        <w:top w:val="none" w:sz="0" w:space="0" w:color="auto"/>
                        <w:left w:val="none" w:sz="0" w:space="0" w:color="auto"/>
                        <w:bottom w:val="none" w:sz="0" w:space="0" w:color="auto"/>
                        <w:right w:val="none" w:sz="0" w:space="0" w:color="auto"/>
                      </w:divBdr>
                    </w:div>
                    <w:div w:id="980303204">
                      <w:marLeft w:val="0"/>
                      <w:marRight w:val="0"/>
                      <w:marTop w:val="0"/>
                      <w:marBottom w:val="0"/>
                      <w:divBdr>
                        <w:top w:val="none" w:sz="0" w:space="0" w:color="auto"/>
                        <w:left w:val="none" w:sz="0" w:space="0" w:color="auto"/>
                        <w:bottom w:val="none" w:sz="0" w:space="0" w:color="auto"/>
                        <w:right w:val="none" w:sz="0" w:space="0" w:color="auto"/>
                      </w:divBdr>
                    </w:div>
                    <w:div w:id="1091854367">
                      <w:marLeft w:val="0"/>
                      <w:marRight w:val="0"/>
                      <w:marTop w:val="0"/>
                      <w:marBottom w:val="0"/>
                      <w:divBdr>
                        <w:top w:val="none" w:sz="0" w:space="0" w:color="auto"/>
                        <w:left w:val="none" w:sz="0" w:space="0" w:color="auto"/>
                        <w:bottom w:val="none" w:sz="0" w:space="0" w:color="auto"/>
                        <w:right w:val="none" w:sz="0" w:space="0" w:color="auto"/>
                      </w:divBdr>
                    </w:div>
                    <w:div w:id="1343781087">
                      <w:marLeft w:val="0"/>
                      <w:marRight w:val="0"/>
                      <w:marTop w:val="0"/>
                      <w:marBottom w:val="0"/>
                      <w:divBdr>
                        <w:top w:val="none" w:sz="0" w:space="0" w:color="auto"/>
                        <w:left w:val="none" w:sz="0" w:space="0" w:color="auto"/>
                        <w:bottom w:val="none" w:sz="0" w:space="0" w:color="auto"/>
                        <w:right w:val="none" w:sz="0" w:space="0" w:color="auto"/>
                      </w:divBdr>
                    </w:div>
                  </w:divsChild>
                </w:div>
                <w:div w:id="1689479917">
                  <w:marLeft w:val="0"/>
                  <w:marRight w:val="0"/>
                  <w:marTop w:val="0"/>
                  <w:marBottom w:val="0"/>
                  <w:divBdr>
                    <w:top w:val="none" w:sz="0" w:space="0" w:color="auto"/>
                    <w:left w:val="none" w:sz="0" w:space="0" w:color="auto"/>
                    <w:bottom w:val="none" w:sz="0" w:space="0" w:color="auto"/>
                    <w:right w:val="none" w:sz="0" w:space="0" w:color="auto"/>
                  </w:divBdr>
                  <w:divsChild>
                    <w:div w:id="1970937897">
                      <w:marLeft w:val="0"/>
                      <w:marRight w:val="0"/>
                      <w:marTop w:val="0"/>
                      <w:marBottom w:val="0"/>
                      <w:divBdr>
                        <w:top w:val="none" w:sz="0" w:space="0" w:color="auto"/>
                        <w:left w:val="none" w:sz="0" w:space="0" w:color="auto"/>
                        <w:bottom w:val="none" w:sz="0" w:space="0" w:color="auto"/>
                        <w:right w:val="none" w:sz="0" w:space="0" w:color="auto"/>
                      </w:divBdr>
                    </w:div>
                  </w:divsChild>
                </w:div>
                <w:div w:id="1690251681">
                  <w:marLeft w:val="0"/>
                  <w:marRight w:val="0"/>
                  <w:marTop w:val="0"/>
                  <w:marBottom w:val="0"/>
                  <w:divBdr>
                    <w:top w:val="none" w:sz="0" w:space="0" w:color="auto"/>
                    <w:left w:val="none" w:sz="0" w:space="0" w:color="auto"/>
                    <w:bottom w:val="none" w:sz="0" w:space="0" w:color="auto"/>
                    <w:right w:val="none" w:sz="0" w:space="0" w:color="auto"/>
                  </w:divBdr>
                  <w:divsChild>
                    <w:div w:id="1246375091">
                      <w:marLeft w:val="0"/>
                      <w:marRight w:val="0"/>
                      <w:marTop w:val="0"/>
                      <w:marBottom w:val="0"/>
                      <w:divBdr>
                        <w:top w:val="none" w:sz="0" w:space="0" w:color="auto"/>
                        <w:left w:val="none" w:sz="0" w:space="0" w:color="auto"/>
                        <w:bottom w:val="none" w:sz="0" w:space="0" w:color="auto"/>
                        <w:right w:val="none" w:sz="0" w:space="0" w:color="auto"/>
                      </w:divBdr>
                    </w:div>
                  </w:divsChild>
                </w:div>
                <w:div w:id="1693411592">
                  <w:marLeft w:val="0"/>
                  <w:marRight w:val="0"/>
                  <w:marTop w:val="0"/>
                  <w:marBottom w:val="0"/>
                  <w:divBdr>
                    <w:top w:val="none" w:sz="0" w:space="0" w:color="auto"/>
                    <w:left w:val="none" w:sz="0" w:space="0" w:color="auto"/>
                    <w:bottom w:val="none" w:sz="0" w:space="0" w:color="auto"/>
                    <w:right w:val="none" w:sz="0" w:space="0" w:color="auto"/>
                  </w:divBdr>
                  <w:divsChild>
                    <w:div w:id="1596665635">
                      <w:marLeft w:val="0"/>
                      <w:marRight w:val="0"/>
                      <w:marTop w:val="0"/>
                      <w:marBottom w:val="0"/>
                      <w:divBdr>
                        <w:top w:val="none" w:sz="0" w:space="0" w:color="auto"/>
                        <w:left w:val="none" w:sz="0" w:space="0" w:color="auto"/>
                        <w:bottom w:val="none" w:sz="0" w:space="0" w:color="auto"/>
                        <w:right w:val="none" w:sz="0" w:space="0" w:color="auto"/>
                      </w:divBdr>
                    </w:div>
                  </w:divsChild>
                </w:div>
                <w:div w:id="1695572834">
                  <w:marLeft w:val="0"/>
                  <w:marRight w:val="0"/>
                  <w:marTop w:val="0"/>
                  <w:marBottom w:val="0"/>
                  <w:divBdr>
                    <w:top w:val="none" w:sz="0" w:space="0" w:color="auto"/>
                    <w:left w:val="none" w:sz="0" w:space="0" w:color="auto"/>
                    <w:bottom w:val="none" w:sz="0" w:space="0" w:color="auto"/>
                    <w:right w:val="none" w:sz="0" w:space="0" w:color="auto"/>
                  </w:divBdr>
                  <w:divsChild>
                    <w:div w:id="1975721605">
                      <w:marLeft w:val="0"/>
                      <w:marRight w:val="0"/>
                      <w:marTop w:val="0"/>
                      <w:marBottom w:val="0"/>
                      <w:divBdr>
                        <w:top w:val="none" w:sz="0" w:space="0" w:color="auto"/>
                        <w:left w:val="none" w:sz="0" w:space="0" w:color="auto"/>
                        <w:bottom w:val="none" w:sz="0" w:space="0" w:color="auto"/>
                        <w:right w:val="none" w:sz="0" w:space="0" w:color="auto"/>
                      </w:divBdr>
                    </w:div>
                  </w:divsChild>
                </w:div>
                <w:div w:id="1700201782">
                  <w:marLeft w:val="0"/>
                  <w:marRight w:val="0"/>
                  <w:marTop w:val="0"/>
                  <w:marBottom w:val="0"/>
                  <w:divBdr>
                    <w:top w:val="none" w:sz="0" w:space="0" w:color="auto"/>
                    <w:left w:val="none" w:sz="0" w:space="0" w:color="auto"/>
                    <w:bottom w:val="none" w:sz="0" w:space="0" w:color="auto"/>
                    <w:right w:val="none" w:sz="0" w:space="0" w:color="auto"/>
                  </w:divBdr>
                  <w:divsChild>
                    <w:div w:id="1172987032">
                      <w:marLeft w:val="0"/>
                      <w:marRight w:val="0"/>
                      <w:marTop w:val="0"/>
                      <w:marBottom w:val="0"/>
                      <w:divBdr>
                        <w:top w:val="none" w:sz="0" w:space="0" w:color="auto"/>
                        <w:left w:val="none" w:sz="0" w:space="0" w:color="auto"/>
                        <w:bottom w:val="none" w:sz="0" w:space="0" w:color="auto"/>
                        <w:right w:val="none" w:sz="0" w:space="0" w:color="auto"/>
                      </w:divBdr>
                    </w:div>
                    <w:div w:id="1405957285">
                      <w:marLeft w:val="0"/>
                      <w:marRight w:val="0"/>
                      <w:marTop w:val="0"/>
                      <w:marBottom w:val="0"/>
                      <w:divBdr>
                        <w:top w:val="none" w:sz="0" w:space="0" w:color="auto"/>
                        <w:left w:val="none" w:sz="0" w:space="0" w:color="auto"/>
                        <w:bottom w:val="none" w:sz="0" w:space="0" w:color="auto"/>
                        <w:right w:val="none" w:sz="0" w:space="0" w:color="auto"/>
                      </w:divBdr>
                    </w:div>
                  </w:divsChild>
                </w:div>
                <w:div w:id="1703095503">
                  <w:marLeft w:val="0"/>
                  <w:marRight w:val="0"/>
                  <w:marTop w:val="0"/>
                  <w:marBottom w:val="0"/>
                  <w:divBdr>
                    <w:top w:val="none" w:sz="0" w:space="0" w:color="auto"/>
                    <w:left w:val="none" w:sz="0" w:space="0" w:color="auto"/>
                    <w:bottom w:val="none" w:sz="0" w:space="0" w:color="auto"/>
                    <w:right w:val="none" w:sz="0" w:space="0" w:color="auto"/>
                  </w:divBdr>
                  <w:divsChild>
                    <w:div w:id="1241212137">
                      <w:marLeft w:val="0"/>
                      <w:marRight w:val="0"/>
                      <w:marTop w:val="0"/>
                      <w:marBottom w:val="0"/>
                      <w:divBdr>
                        <w:top w:val="none" w:sz="0" w:space="0" w:color="auto"/>
                        <w:left w:val="none" w:sz="0" w:space="0" w:color="auto"/>
                        <w:bottom w:val="none" w:sz="0" w:space="0" w:color="auto"/>
                        <w:right w:val="none" w:sz="0" w:space="0" w:color="auto"/>
                      </w:divBdr>
                    </w:div>
                  </w:divsChild>
                </w:div>
                <w:div w:id="1706324558">
                  <w:marLeft w:val="0"/>
                  <w:marRight w:val="0"/>
                  <w:marTop w:val="0"/>
                  <w:marBottom w:val="0"/>
                  <w:divBdr>
                    <w:top w:val="none" w:sz="0" w:space="0" w:color="auto"/>
                    <w:left w:val="none" w:sz="0" w:space="0" w:color="auto"/>
                    <w:bottom w:val="none" w:sz="0" w:space="0" w:color="auto"/>
                    <w:right w:val="none" w:sz="0" w:space="0" w:color="auto"/>
                  </w:divBdr>
                  <w:divsChild>
                    <w:div w:id="2053841031">
                      <w:marLeft w:val="0"/>
                      <w:marRight w:val="0"/>
                      <w:marTop w:val="0"/>
                      <w:marBottom w:val="0"/>
                      <w:divBdr>
                        <w:top w:val="none" w:sz="0" w:space="0" w:color="auto"/>
                        <w:left w:val="none" w:sz="0" w:space="0" w:color="auto"/>
                        <w:bottom w:val="none" w:sz="0" w:space="0" w:color="auto"/>
                        <w:right w:val="none" w:sz="0" w:space="0" w:color="auto"/>
                      </w:divBdr>
                    </w:div>
                  </w:divsChild>
                </w:div>
                <w:div w:id="1708598025">
                  <w:marLeft w:val="0"/>
                  <w:marRight w:val="0"/>
                  <w:marTop w:val="0"/>
                  <w:marBottom w:val="0"/>
                  <w:divBdr>
                    <w:top w:val="none" w:sz="0" w:space="0" w:color="auto"/>
                    <w:left w:val="none" w:sz="0" w:space="0" w:color="auto"/>
                    <w:bottom w:val="none" w:sz="0" w:space="0" w:color="auto"/>
                    <w:right w:val="none" w:sz="0" w:space="0" w:color="auto"/>
                  </w:divBdr>
                  <w:divsChild>
                    <w:div w:id="1900749369">
                      <w:marLeft w:val="0"/>
                      <w:marRight w:val="0"/>
                      <w:marTop w:val="0"/>
                      <w:marBottom w:val="0"/>
                      <w:divBdr>
                        <w:top w:val="none" w:sz="0" w:space="0" w:color="auto"/>
                        <w:left w:val="none" w:sz="0" w:space="0" w:color="auto"/>
                        <w:bottom w:val="none" w:sz="0" w:space="0" w:color="auto"/>
                        <w:right w:val="none" w:sz="0" w:space="0" w:color="auto"/>
                      </w:divBdr>
                    </w:div>
                  </w:divsChild>
                </w:div>
                <w:div w:id="1710186698">
                  <w:marLeft w:val="0"/>
                  <w:marRight w:val="0"/>
                  <w:marTop w:val="0"/>
                  <w:marBottom w:val="0"/>
                  <w:divBdr>
                    <w:top w:val="none" w:sz="0" w:space="0" w:color="auto"/>
                    <w:left w:val="none" w:sz="0" w:space="0" w:color="auto"/>
                    <w:bottom w:val="none" w:sz="0" w:space="0" w:color="auto"/>
                    <w:right w:val="none" w:sz="0" w:space="0" w:color="auto"/>
                  </w:divBdr>
                  <w:divsChild>
                    <w:div w:id="2057579359">
                      <w:marLeft w:val="0"/>
                      <w:marRight w:val="0"/>
                      <w:marTop w:val="0"/>
                      <w:marBottom w:val="0"/>
                      <w:divBdr>
                        <w:top w:val="none" w:sz="0" w:space="0" w:color="auto"/>
                        <w:left w:val="none" w:sz="0" w:space="0" w:color="auto"/>
                        <w:bottom w:val="none" w:sz="0" w:space="0" w:color="auto"/>
                        <w:right w:val="none" w:sz="0" w:space="0" w:color="auto"/>
                      </w:divBdr>
                    </w:div>
                  </w:divsChild>
                </w:div>
                <w:div w:id="1710954101">
                  <w:marLeft w:val="0"/>
                  <w:marRight w:val="0"/>
                  <w:marTop w:val="0"/>
                  <w:marBottom w:val="0"/>
                  <w:divBdr>
                    <w:top w:val="none" w:sz="0" w:space="0" w:color="auto"/>
                    <w:left w:val="none" w:sz="0" w:space="0" w:color="auto"/>
                    <w:bottom w:val="none" w:sz="0" w:space="0" w:color="auto"/>
                    <w:right w:val="none" w:sz="0" w:space="0" w:color="auto"/>
                  </w:divBdr>
                  <w:divsChild>
                    <w:div w:id="1885017833">
                      <w:marLeft w:val="0"/>
                      <w:marRight w:val="0"/>
                      <w:marTop w:val="0"/>
                      <w:marBottom w:val="0"/>
                      <w:divBdr>
                        <w:top w:val="none" w:sz="0" w:space="0" w:color="auto"/>
                        <w:left w:val="none" w:sz="0" w:space="0" w:color="auto"/>
                        <w:bottom w:val="none" w:sz="0" w:space="0" w:color="auto"/>
                        <w:right w:val="none" w:sz="0" w:space="0" w:color="auto"/>
                      </w:divBdr>
                    </w:div>
                  </w:divsChild>
                </w:div>
                <w:div w:id="1713575118">
                  <w:marLeft w:val="0"/>
                  <w:marRight w:val="0"/>
                  <w:marTop w:val="0"/>
                  <w:marBottom w:val="0"/>
                  <w:divBdr>
                    <w:top w:val="none" w:sz="0" w:space="0" w:color="auto"/>
                    <w:left w:val="none" w:sz="0" w:space="0" w:color="auto"/>
                    <w:bottom w:val="none" w:sz="0" w:space="0" w:color="auto"/>
                    <w:right w:val="none" w:sz="0" w:space="0" w:color="auto"/>
                  </w:divBdr>
                  <w:divsChild>
                    <w:div w:id="829756960">
                      <w:marLeft w:val="0"/>
                      <w:marRight w:val="0"/>
                      <w:marTop w:val="0"/>
                      <w:marBottom w:val="0"/>
                      <w:divBdr>
                        <w:top w:val="none" w:sz="0" w:space="0" w:color="auto"/>
                        <w:left w:val="none" w:sz="0" w:space="0" w:color="auto"/>
                        <w:bottom w:val="none" w:sz="0" w:space="0" w:color="auto"/>
                        <w:right w:val="none" w:sz="0" w:space="0" w:color="auto"/>
                      </w:divBdr>
                    </w:div>
                    <w:div w:id="842664945">
                      <w:marLeft w:val="0"/>
                      <w:marRight w:val="0"/>
                      <w:marTop w:val="0"/>
                      <w:marBottom w:val="0"/>
                      <w:divBdr>
                        <w:top w:val="none" w:sz="0" w:space="0" w:color="auto"/>
                        <w:left w:val="none" w:sz="0" w:space="0" w:color="auto"/>
                        <w:bottom w:val="none" w:sz="0" w:space="0" w:color="auto"/>
                        <w:right w:val="none" w:sz="0" w:space="0" w:color="auto"/>
                      </w:divBdr>
                    </w:div>
                  </w:divsChild>
                </w:div>
                <w:div w:id="1716655418">
                  <w:marLeft w:val="0"/>
                  <w:marRight w:val="0"/>
                  <w:marTop w:val="0"/>
                  <w:marBottom w:val="0"/>
                  <w:divBdr>
                    <w:top w:val="none" w:sz="0" w:space="0" w:color="auto"/>
                    <w:left w:val="none" w:sz="0" w:space="0" w:color="auto"/>
                    <w:bottom w:val="none" w:sz="0" w:space="0" w:color="auto"/>
                    <w:right w:val="none" w:sz="0" w:space="0" w:color="auto"/>
                  </w:divBdr>
                  <w:divsChild>
                    <w:div w:id="271134332">
                      <w:marLeft w:val="0"/>
                      <w:marRight w:val="0"/>
                      <w:marTop w:val="0"/>
                      <w:marBottom w:val="0"/>
                      <w:divBdr>
                        <w:top w:val="none" w:sz="0" w:space="0" w:color="auto"/>
                        <w:left w:val="none" w:sz="0" w:space="0" w:color="auto"/>
                        <w:bottom w:val="none" w:sz="0" w:space="0" w:color="auto"/>
                        <w:right w:val="none" w:sz="0" w:space="0" w:color="auto"/>
                      </w:divBdr>
                    </w:div>
                  </w:divsChild>
                </w:div>
                <w:div w:id="1716847975">
                  <w:marLeft w:val="0"/>
                  <w:marRight w:val="0"/>
                  <w:marTop w:val="0"/>
                  <w:marBottom w:val="0"/>
                  <w:divBdr>
                    <w:top w:val="none" w:sz="0" w:space="0" w:color="auto"/>
                    <w:left w:val="none" w:sz="0" w:space="0" w:color="auto"/>
                    <w:bottom w:val="none" w:sz="0" w:space="0" w:color="auto"/>
                    <w:right w:val="none" w:sz="0" w:space="0" w:color="auto"/>
                  </w:divBdr>
                  <w:divsChild>
                    <w:div w:id="569190202">
                      <w:marLeft w:val="0"/>
                      <w:marRight w:val="0"/>
                      <w:marTop w:val="0"/>
                      <w:marBottom w:val="0"/>
                      <w:divBdr>
                        <w:top w:val="none" w:sz="0" w:space="0" w:color="auto"/>
                        <w:left w:val="none" w:sz="0" w:space="0" w:color="auto"/>
                        <w:bottom w:val="none" w:sz="0" w:space="0" w:color="auto"/>
                        <w:right w:val="none" w:sz="0" w:space="0" w:color="auto"/>
                      </w:divBdr>
                    </w:div>
                  </w:divsChild>
                </w:div>
                <w:div w:id="1718779170">
                  <w:marLeft w:val="0"/>
                  <w:marRight w:val="0"/>
                  <w:marTop w:val="0"/>
                  <w:marBottom w:val="0"/>
                  <w:divBdr>
                    <w:top w:val="none" w:sz="0" w:space="0" w:color="auto"/>
                    <w:left w:val="none" w:sz="0" w:space="0" w:color="auto"/>
                    <w:bottom w:val="none" w:sz="0" w:space="0" w:color="auto"/>
                    <w:right w:val="none" w:sz="0" w:space="0" w:color="auto"/>
                  </w:divBdr>
                  <w:divsChild>
                    <w:div w:id="295840169">
                      <w:marLeft w:val="0"/>
                      <w:marRight w:val="0"/>
                      <w:marTop w:val="0"/>
                      <w:marBottom w:val="0"/>
                      <w:divBdr>
                        <w:top w:val="none" w:sz="0" w:space="0" w:color="auto"/>
                        <w:left w:val="none" w:sz="0" w:space="0" w:color="auto"/>
                        <w:bottom w:val="none" w:sz="0" w:space="0" w:color="auto"/>
                        <w:right w:val="none" w:sz="0" w:space="0" w:color="auto"/>
                      </w:divBdr>
                    </w:div>
                    <w:div w:id="960767528">
                      <w:marLeft w:val="0"/>
                      <w:marRight w:val="0"/>
                      <w:marTop w:val="0"/>
                      <w:marBottom w:val="0"/>
                      <w:divBdr>
                        <w:top w:val="none" w:sz="0" w:space="0" w:color="auto"/>
                        <w:left w:val="none" w:sz="0" w:space="0" w:color="auto"/>
                        <w:bottom w:val="none" w:sz="0" w:space="0" w:color="auto"/>
                        <w:right w:val="none" w:sz="0" w:space="0" w:color="auto"/>
                      </w:divBdr>
                    </w:div>
                    <w:div w:id="1348942187">
                      <w:marLeft w:val="0"/>
                      <w:marRight w:val="0"/>
                      <w:marTop w:val="0"/>
                      <w:marBottom w:val="0"/>
                      <w:divBdr>
                        <w:top w:val="none" w:sz="0" w:space="0" w:color="auto"/>
                        <w:left w:val="none" w:sz="0" w:space="0" w:color="auto"/>
                        <w:bottom w:val="none" w:sz="0" w:space="0" w:color="auto"/>
                        <w:right w:val="none" w:sz="0" w:space="0" w:color="auto"/>
                      </w:divBdr>
                    </w:div>
                    <w:div w:id="1505169894">
                      <w:marLeft w:val="0"/>
                      <w:marRight w:val="0"/>
                      <w:marTop w:val="0"/>
                      <w:marBottom w:val="0"/>
                      <w:divBdr>
                        <w:top w:val="none" w:sz="0" w:space="0" w:color="auto"/>
                        <w:left w:val="none" w:sz="0" w:space="0" w:color="auto"/>
                        <w:bottom w:val="none" w:sz="0" w:space="0" w:color="auto"/>
                        <w:right w:val="none" w:sz="0" w:space="0" w:color="auto"/>
                      </w:divBdr>
                    </w:div>
                  </w:divsChild>
                </w:div>
                <w:div w:id="1722094536">
                  <w:marLeft w:val="0"/>
                  <w:marRight w:val="0"/>
                  <w:marTop w:val="0"/>
                  <w:marBottom w:val="0"/>
                  <w:divBdr>
                    <w:top w:val="none" w:sz="0" w:space="0" w:color="auto"/>
                    <w:left w:val="none" w:sz="0" w:space="0" w:color="auto"/>
                    <w:bottom w:val="none" w:sz="0" w:space="0" w:color="auto"/>
                    <w:right w:val="none" w:sz="0" w:space="0" w:color="auto"/>
                  </w:divBdr>
                  <w:divsChild>
                    <w:div w:id="246616131">
                      <w:marLeft w:val="0"/>
                      <w:marRight w:val="0"/>
                      <w:marTop w:val="0"/>
                      <w:marBottom w:val="0"/>
                      <w:divBdr>
                        <w:top w:val="none" w:sz="0" w:space="0" w:color="auto"/>
                        <w:left w:val="none" w:sz="0" w:space="0" w:color="auto"/>
                        <w:bottom w:val="none" w:sz="0" w:space="0" w:color="auto"/>
                        <w:right w:val="none" w:sz="0" w:space="0" w:color="auto"/>
                      </w:divBdr>
                    </w:div>
                  </w:divsChild>
                </w:div>
                <w:div w:id="1724672663">
                  <w:marLeft w:val="0"/>
                  <w:marRight w:val="0"/>
                  <w:marTop w:val="0"/>
                  <w:marBottom w:val="0"/>
                  <w:divBdr>
                    <w:top w:val="none" w:sz="0" w:space="0" w:color="auto"/>
                    <w:left w:val="none" w:sz="0" w:space="0" w:color="auto"/>
                    <w:bottom w:val="none" w:sz="0" w:space="0" w:color="auto"/>
                    <w:right w:val="none" w:sz="0" w:space="0" w:color="auto"/>
                  </w:divBdr>
                  <w:divsChild>
                    <w:div w:id="2139105435">
                      <w:marLeft w:val="0"/>
                      <w:marRight w:val="0"/>
                      <w:marTop w:val="0"/>
                      <w:marBottom w:val="0"/>
                      <w:divBdr>
                        <w:top w:val="none" w:sz="0" w:space="0" w:color="auto"/>
                        <w:left w:val="none" w:sz="0" w:space="0" w:color="auto"/>
                        <w:bottom w:val="none" w:sz="0" w:space="0" w:color="auto"/>
                        <w:right w:val="none" w:sz="0" w:space="0" w:color="auto"/>
                      </w:divBdr>
                    </w:div>
                  </w:divsChild>
                </w:div>
                <w:div w:id="1726368688">
                  <w:marLeft w:val="0"/>
                  <w:marRight w:val="0"/>
                  <w:marTop w:val="0"/>
                  <w:marBottom w:val="0"/>
                  <w:divBdr>
                    <w:top w:val="none" w:sz="0" w:space="0" w:color="auto"/>
                    <w:left w:val="none" w:sz="0" w:space="0" w:color="auto"/>
                    <w:bottom w:val="none" w:sz="0" w:space="0" w:color="auto"/>
                    <w:right w:val="none" w:sz="0" w:space="0" w:color="auto"/>
                  </w:divBdr>
                  <w:divsChild>
                    <w:div w:id="1333678752">
                      <w:marLeft w:val="0"/>
                      <w:marRight w:val="0"/>
                      <w:marTop w:val="0"/>
                      <w:marBottom w:val="0"/>
                      <w:divBdr>
                        <w:top w:val="none" w:sz="0" w:space="0" w:color="auto"/>
                        <w:left w:val="none" w:sz="0" w:space="0" w:color="auto"/>
                        <w:bottom w:val="none" w:sz="0" w:space="0" w:color="auto"/>
                        <w:right w:val="none" w:sz="0" w:space="0" w:color="auto"/>
                      </w:divBdr>
                    </w:div>
                  </w:divsChild>
                </w:div>
                <w:div w:id="1728062755">
                  <w:marLeft w:val="0"/>
                  <w:marRight w:val="0"/>
                  <w:marTop w:val="0"/>
                  <w:marBottom w:val="0"/>
                  <w:divBdr>
                    <w:top w:val="none" w:sz="0" w:space="0" w:color="auto"/>
                    <w:left w:val="none" w:sz="0" w:space="0" w:color="auto"/>
                    <w:bottom w:val="none" w:sz="0" w:space="0" w:color="auto"/>
                    <w:right w:val="none" w:sz="0" w:space="0" w:color="auto"/>
                  </w:divBdr>
                  <w:divsChild>
                    <w:div w:id="171772397">
                      <w:marLeft w:val="0"/>
                      <w:marRight w:val="0"/>
                      <w:marTop w:val="0"/>
                      <w:marBottom w:val="0"/>
                      <w:divBdr>
                        <w:top w:val="none" w:sz="0" w:space="0" w:color="auto"/>
                        <w:left w:val="none" w:sz="0" w:space="0" w:color="auto"/>
                        <w:bottom w:val="none" w:sz="0" w:space="0" w:color="auto"/>
                        <w:right w:val="none" w:sz="0" w:space="0" w:color="auto"/>
                      </w:divBdr>
                    </w:div>
                  </w:divsChild>
                </w:div>
                <w:div w:id="1730878873">
                  <w:marLeft w:val="0"/>
                  <w:marRight w:val="0"/>
                  <w:marTop w:val="0"/>
                  <w:marBottom w:val="0"/>
                  <w:divBdr>
                    <w:top w:val="none" w:sz="0" w:space="0" w:color="auto"/>
                    <w:left w:val="none" w:sz="0" w:space="0" w:color="auto"/>
                    <w:bottom w:val="none" w:sz="0" w:space="0" w:color="auto"/>
                    <w:right w:val="none" w:sz="0" w:space="0" w:color="auto"/>
                  </w:divBdr>
                  <w:divsChild>
                    <w:div w:id="999192494">
                      <w:marLeft w:val="0"/>
                      <w:marRight w:val="0"/>
                      <w:marTop w:val="0"/>
                      <w:marBottom w:val="0"/>
                      <w:divBdr>
                        <w:top w:val="none" w:sz="0" w:space="0" w:color="auto"/>
                        <w:left w:val="none" w:sz="0" w:space="0" w:color="auto"/>
                        <w:bottom w:val="none" w:sz="0" w:space="0" w:color="auto"/>
                        <w:right w:val="none" w:sz="0" w:space="0" w:color="auto"/>
                      </w:divBdr>
                    </w:div>
                  </w:divsChild>
                </w:div>
                <w:div w:id="1731535269">
                  <w:marLeft w:val="0"/>
                  <w:marRight w:val="0"/>
                  <w:marTop w:val="0"/>
                  <w:marBottom w:val="0"/>
                  <w:divBdr>
                    <w:top w:val="none" w:sz="0" w:space="0" w:color="auto"/>
                    <w:left w:val="none" w:sz="0" w:space="0" w:color="auto"/>
                    <w:bottom w:val="none" w:sz="0" w:space="0" w:color="auto"/>
                    <w:right w:val="none" w:sz="0" w:space="0" w:color="auto"/>
                  </w:divBdr>
                  <w:divsChild>
                    <w:div w:id="1883981154">
                      <w:marLeft w:val="0"/>
                      <w:marRight w:val="0"/>
                      <w:marTop w:val="0"/>
                      <w:marBottom w:val="0"/>
                      <w:divBdr>
                        <w:top w:val="none" w:sz="0" w:space="0" w:color="auto"/>
                        <w:left w:val="none" w:sz="0" w:space="0" w:color="auto"/>
                        <w:bottom w:val="none" w:sz="0" w:space="0" w:color="auto"/>
                        <w:right w:val="none" w:sz="0" w:space="0" w:color="auto"/>
                      </w:divBdr>
                    </w:div>
                  </w:divsChild>
                </w:div>
                <w:div w:id="1736900965">
                  <w:marLeft w:val="0"/>
                  <w:marRight w:val="0"/>
                  <w:marTop w:val="0"/>
                  <w:marBottom w:val="0"/>
                  <w:divBdr>
                    <w:top w:val="none" w:sz="0" w:space="0" w:color="auto"/>
                    <w:left w:val="none" w:sz="0" w:space="0" w:color="auto"/>
                    <w:bottom w:val="none" w:sz="0" w:space="0" w:color="auto"/>
                    <w:right w:val="none" w:sz="0" w:space="0" w:color="auto"/>
                  </w:divBdr>
                  <w:divsChild>
                    <w:div w:id="784076126">
                      <w:marLeft w:val="0"/>
                      <w:marRight w:val="0"/>
                      <w:marTop w:val="0"/>
                      <w:marBottom w:val="0"/>
                      <w:divBdr>
                        <w:top w:val="none" w:sz="0" w:space="0" w:color="auto"/>
                        <w:left w:val="none" w:sz="0" w:space="0" w:color="auto"/>
                        <w:bottom w:val="none" w:sz="0" w:space="0" w:color="auto"/>
                        <w:right w:val="none" w:sz="0" w:space="0" w:color="auto"/>
                      </w:divBdr>
                    </w:div>
                  </w:divsChild>
                </w:div>
                <w:div w:id="1742558863">
                  <w:marLeft w:val="0"/>
                  <w:marRight w:val="0"/>
                  <w:marTop w:val="0"/>
                  <w:marBottom w:val="0"/>
                  <w:divBdr>
                    <w:top w:val="none" w:sz="0" w:space="0" w:color="auto"/>
                    <w:left w:val="none" w:sz="0" w:space="0" w:color="auto"/>
                    <w:bottom w:val="none" w:sz="0" w:space="0" w:color="auto"/>
                    <w:right w:val="none" w:sz="0" w:space="0" w:color="auto"/>
                  </w:divBdr>
                  <w:divsChild>
                    <w:div w:id="1566723073">
                      <w:marLeft w:val="0"/>
                      <w:marRight w:val="0"/>
                      <w:marTop w:val="0"/>
                      <w:marBottom w:val="0"/>
                      <w:divBdr>
                        <w:top w:val="none" w:sz="0" w:space="0" w:color="auto"/>
                        <w:left w:val="none" w:sz="0" w:space="0" w:color="auto"/>
                        <w:bottom w:val="none" w:sz="0" w:space="0" w:color="auto"/>
                        <w:right w:val="none" w:sz="0" w:space="0" w:color="auto"/>
                      </w:divBdr>
                    </w:div>
                  </w:divsChild>
                </w:div>
                <w:div w:id="1744333721">
                  <w:marLeft w:val="0"/>
                  <w:marRight w:val="0"/>
                  <w:marTop w:val="0"/>
                  <w:marBottom w:val="0"/>
                  <w:divBdr>
                    <w:top w:val="none" w:sz="0" w:space="0" w:color="auto"/>
                    <w:left w:val="none" w:sz="0" w:space="0" w:color="auto"/>
                    <w:bottom w:val="none" w:sz="0" w:space="0" w:color="auto"/>
                    <w:right w:val="none" w:sz="0" w:space="0" w:color="auto"/>
                  </w:divBdr>
                  <w:divsChild>
                    <w:div w:id="316811539">
                      <w:marLeft w:val="0"/>
                      <w:marRight w:val="0"/>
                      <w:marTop w:val="0"/>
                      <w:marBottom w:val="0"/>
                      <w:divBdr>
                        <w:top w:val="none" w:sz="0" w:space="0" w:color="auto"/>
                        <w:left w:val="none" w:sz="0" w:space="0" w:color="auto"/>
                        <w:bottom w:val="none" w:sz="0" w:space="0" w:color="auto"/>
                        <w:right w:val="none" w:sz="0" w:space="0" w:color="auto"/>
                      </w:divBdr>
                    </w:div>
                    <w:div w:id="603805799">
                      <w:marLeft w:val="0"/>
                      <w:marRight w:val="0"/>
                      <w:marTop w:val="0"/>
                      <w:marBottom w:val="0"/>
                      <w:divBdr>
                        <w:top w:val="none" w:sz="0" w:space="0" w:color="auto"/>
                        <w:left w:val="none" w:sz="0" w:space="0" w:color="auto"/>
                        <w:bottom w:val="none" w:sz="0" w:space="0" w:color="auto"/>
                        <w:right w:val="none" w:sz="0" w:space="0" w:color="auto"/>
                      </w:divBdr>
                    </w:div>
                    <w:div w:id="1681736661">
                      <w:marLeft w:val="0"/>
                      <w:marRight w:val="0"/>
                      <w:marTop w:val="0"/>
                      <w:marBottom w:val="0"/>
                      <w:divBdr>
                        <w:top w:val="none" w:sz="0" w:space="0" w:color="auto"/>
                        <w:left w:val="none" w:sz="0" w:space="0" w:color="auto"/>
                        <w:bottom w:val="none" w:sz="0" w:space="0" w:color="auto"/>
                        <w:right w:val="none" w:sz="0" w:space="0" w:color="auto"/>
                      </w:divBdr>
                    </w:div>
                    <w:div w:id="2048724520">
                      <w:marLeft w:val="0"/>
                      <w:marRight w:val="0"/>
                      <w:marTop w:val="0"/>
                      <w:marBottom w:val="0"/>
                      <w:divBdr>
                        <w:top w:val="none" w:sz="0" w:space="0" w:color="auto"/>
                        <w:left w:val="none" w:sz="0" w:space="0" w:color="auto"/>
                        <w:bottom w:val="none" w:sz="0" w:space="0" w:color="auto"/>
                        <w:right w:val="none" w:sz="0" w:space="0" w:color="auto"/>
                      </w:divBdr>
                    </w:div>
                  </w:divsChild>
                </w:div>
                <w:div w:id="1746951918">
                  <w:marLeft w:val="0"/>
                  <w:marRight w:val="0"/>
                  <w:marTop w:val="0"/>
                  <w:marBottom w:val="0"/>
                  <w:divBdr>
                    <w:top w:val="none" w:sz="0" w:space="0" w:color="auto"/>
                    <w:left w:val="none" w:sz="0" w:space="0" w:color="auto"/>
                    <w:bottom w:val="none" w:sz="0" w:space="0" w:color="auto"/>
                    <w:right w:val="none" w:sz="0" w:space="0" w:color="auto"/>
                  </w:divBdr>
                  <w:divsChild>
                    <w:div w:id="129128672">
                      <w:marLeft w:val="0"/>
                      <w:marRight w:val="0"/>
                      <w:marTop w:val="0"/>
                      <w:marBottom w:val="0"/>
                      <w:divBdr>
                        <w:top w:val="none" w:sz="0" w:space="0" w:color="auto"/>
                        <w:left w:val="none" w:sz="0" w:space="0" w:color="auto"/>
                        <w:bottom w:val="none" w:sz="0" w:space="0" w:color="auto"/>
                        <w:right w:val="none" w:sz="0" w:space="0" w:color="auto"/>
                      </w:divBdr>
                    </w:div>
                    <w:div w:id="331839210">
                      <w:marLeft w:val="0"/>
                      <w:marRight w:val="0"/>
                      <w:marTop w:val="0"/>
                      <w:marBottom w:val="0"/>
                      <w:divBdr>
                        <w:top w:val="none" w:sz="0" w:space="0" w:color="auto"/>
                        <w:left w:val="none" w:sz="0" w:space="0" w:color="auto"/>
                        <w:bottom w:val="none" w:sz="0" w:space="0" w:color="auto"/>
                        <w:right w:val="none" w:sz="0" w:space="0" w:color="auto"/>
                      </w:divBdr>
                    </w:div>
                    <w:div w:id="823084643">
                      <w:marLeft w:val="0"/>
                      <w:marRight w:val="0"/>
                      <w:marTop w:val="0"/>
                      <w:marBottom w:val="0"/>
                      <w:divBdr>
                        <w:top w:val="none" w:sz="0" w:space="0" w:color="auto"/>
                        <w:left w:val="none" w:sz="0" w:space="0" w:color="auto"/>
                        <w:bottom w:val="none" w:sz="0" w:space="0" w:color="auto"/>
                        <w:right w:val="none" w:sz="0" w:space="0" w:color="auto"/>
                      </w:divBdr>
                    </w:div>
                    <w:div w:id="1054154949">
                      <w:marLeft w:val="0"/>
                      <w:marRight w:val="0"/>
                      <w:marTop w:val="0"/>
                      <w:marBottom w:val="0"/>
                      <w:divBdr>
                        <w:top w:val="none" w:sz="0" w:space="0" w:color="auto"/>
                        <w:left w:val="none" w:sz="0" w:space="0" w:color="auto"/>
                        <w:bottom w:val="none" w:sz="0" w:space="0" w:color="auto"/>
                        <w:right w:val="none" w:sz="0" w:space="0" w:color="auto"/>
                      </w:divBdr>
                    </w:div>
                  </w:divsChild>
                </w:div>
                <w:div w:id="1767186106">
                  <w:marLeft w:val="0"/>
                  <w:marRight w:val="0"/>
                  <w:marTop w:val="0"/>
                  <w:marBottom w:val="0"/>
                  <w:divBdr>
                    <w:top w:val="none" w:sz="0" w:space="0" w:color="auto"/>
                    <w:left w:val="none" w:sz="0" w:space="0" w:color="auto"/>
                    <w:bottom w:val="none" w:sz="0" w:space="0" w:color="auto"/>
                    <w:right w:val="none" w:sz="0" w:space="0" w:color="auto"/>
                  </w:divBdr>
                  <w:divsChild>
                    <w:div w:id="199130514">
                      <w:marLeft w:val="0"/>
                      <w:marRight w:val="0"/>
                      <w:marTop w:val="0"/>
                      <w:marBottom w:val="0"/>
                      <w:divBdr>
                        <w:top w:val="none" w:sz="0" w:space="0" w:color="auto"/>
                        <w:left w:val="none" w:sz="0" w:space="0" w:color="auto"/>
                        <w:bottom w:val="none" w:sz="0" w:space="0" w:color="auto"/>
                        <w:right w:val="none" w:sz="0" w:space="0" w:color="auto"/>
                      </w:divBdr>
                    </w:div>
                  </w:divsChild>
                </w:div>
                <w:div w:id="1773282879">
                  <w:marLeft w:val="0"/>
                  <w:marRight w:val="0"/>
                  <w:marTop w:val="0"/>
                  <w:marBottom w:val="0"/>
                  <w:divBdr>
                    <w:top w:val="none" w:sz="0" w:space="0" w:color="auto"/>
                    <w:left w:val="none" w:sz="0" w:space="0" w:color="auto"/>
                    <w:bottom w:val="none" w:sz="0" w:space="0" w:color="auto"/>
                    <w:right w:val="none" w:sz="0" w:space="0" w:color="auto"/>
                  </w:divBdr>
                  <w:divsChild>
                    <w:div w:id="450249845">
                      <w:marLeft w:val="0"/>
                      <w:marRight w:val="0"/>
                      <w:marTop w:val="0"/>
                      <w:marBottom w:val="0"/>
                      <w:divBdr>
                        <w:top w:val="none" w:sz="0" w:space="0" w:color="auto"/>
                        <w:left w:val="none" w:sz="0" w:space="0" w:color="auto"/>
                        <w:bottom w:val="none" w:sz="0" w:space="0" w:color="auto"/>
                        <w:right w:val="none" w:sz="0" w:space="0" w:color="auto"/>
                      </w:divBdr>
                    </w:div>
                  </w:divsChild>
                </w:div>
                <w:div w:id="1778940622">
                  <w:marLeft w:val="0"/>
                  <w:marRight w:val="0"/>
                  <w:marTop w:val="0"/>
                  <w:marBottom w:val="0"/>
                  <w:divBdr>
                    <w:top w:val="none" w:sz="0" w:space="0" w:color="auto"/>
                    <w:left w:val="none" w:sz="0" w:space="0" w:color="auto"/>
                    <w:bottom w:val="none" w:sz="0" w:space="0" w:color="auto"/>
                    <w:right w:val="none" w:sz="0" w:space="0" w:color="auto"/>
                  </w:divBdr>
                  <w:divsChild>
                    <w:div w:id="1663198461">
                      <w:marLeft w:val="0"/>
                      <w:marRight w:val="0"/>
                      <w:marTop w:val="0"/>
                      <w:marBottom w:val="0"/>
                      <w:divBdr>
                        <w:top w:val="none" w:sz="0" w:space="0" w:color="auto"/>
                        <w:left w:val="none" w:sz="0" w:space="0" w:color="auto"/>
                        <w:bottom w:val="none" w:sz="0" w:space="0" w:color="auto"/>
                        <w:right w:val="none" w:sz="0" w:space="0" w:color="auto"/>
                      </w:divBdr>
                    </w:div>
                  </w:divsChild>
                </w:div>
                <w:div w:id="1781488856">
                  <w:marLeft w:val="0"/>
                  <w:marRight w:val="0"/>
                  <w:marTop w:val="0"/>
                  <w:marBottom w:val="0"/>
                  <w:divBdr>
                    <w:top w:val="none" w:sz="0" w:space="0" w:color="auto"/>
                    <w:left w:val="none" w:sz="0" w:space="0" w:color="auto"/>
                    <w:bottom w:val="none" w:sz="0" w:space="0" w:color="auto"/>
                    <w:right w:val="none" w:sz="0" w:space="0" w:color="auto"/>
                  </w:divBdr>
                  <w:divsChild>
                    <w:div w:id="1820657694">
                      <w:marLeft w:val="0"/>
                      <w:marRight w:val="0"/>
                      <w:marTop w:val="0"/>
                      <w:marBottom w:val="0"/>
                      <w:divBdr>
                        <w:top w:val="none" w:sz="0" w:space="0" w:color="auto"/>
                        <w:left w:val="none" w:sz="0" w:space="0" w:color="auto"/>
                        <w:bottom w:val="none" w:sz="0" w:space="0" w:color="auto"/>
                        <w:right w:val="none" w:sz="0" w:space="0" w:color="auto"/>
                      </w:divBdr>
                    </w:div>
                  </w:divsChild>
                </w:div>
                <w:div w:id="1783768422">
                  <w:marLeft w:val="0"/>
                  <w:marRight w:val="0"/>
                  <w:marTop w:val="0"/>
                  <w:marBottom w:val="0"/>
                  <w:divBdr>
                    <w:top w:val="none" w:sz="0" w:space="0" w:color="auto"/>
                    <w:left w:val="none" w:sz="0" w:space="0" w:color="auto"/>
                    <w:bottom w:val="none" w:sz="0" w:space="0" w:color="auto"/>
                    <w:right w:val="none" w:sz="0" w:space="0" w:color="auto"/>
                  </w:divBdr>
                  <w:divsChild>
                    <w:div w:id="622226503">
                      <w:marLeft w:val="0"/>
                      <w:marRight w:val="0"/>
                      <w:marTop w:val="0"/>
                      <w:marBottom w:val="0"/>
                      <w:divBdr>
                        <w:top w:val="none" w:sz="0" w:space="0" w:color="auto"/>
                        <w:left w:val="none" w:sz="0" w:space="0" w:color="auto"/>
                        <w:bottom w:val="none" w:sz="0" w:space="0" w:color="auto"/>
                        <w:right w:val="none" w:sz="0" w:space="0" w:color="auto"/>
                      </w:divBdr>
                    </w:div>
                    <w:div w:id="1318341274">
                      <w:marLeft w:val="0"/>
                      <w:marRight w:val="0"/>
                      <w:marTop w:val="0"/>
                      <w:marBottom w:val="0"/>
                      <w:divBdr>
                        <w:top w:val="none" w:sz="0" w:space="0" w:color="auto"/>
                        <w:left w:val="none" w:sz="0" w:space="0" w:color="auto"/>
                        <w:bottom w:val="none" w:sz="0" w:space="0" w:color="auto"/>
                        <w:right w:val="none" w:sz="0" w:space="0" w:color="auto"/>
                      </w:divBdr>
                    </w:div>
                    <w:div w:id="1793554255">
                      <w:marLeft w:val="0"/>
                      <w:marRight w:val="0"/>
                      <w:marTop w:val="0"/>
                      <w:marBottom w:val="0"/>
                      <w:divBdr>
                        <w:top w:val="none" w:sz="0" w:space="0" w:color="auto"/>
                        <w:left w:val="none" w:sz="0" w:space="0" w:color="auto"/>
                        <w:bottom w:val="none" w:sz="0" w:space="0" w:color="auto"/>
                        <w:right w:val="none" w:sz="0" w:space="0" w:color="auto"/>
                      </w:divBdr>
                    </w:div>
                    <w:div w:id="2082555168">
                      <w:marLeft w:val="0"/>
                      <w:marRight w:val="0"/>
                      <w:marTop w:val="0"/>
                      <w:marBottom w:val="0"/>
                      <w:divBdr>
                        <w:top w:val="none" w:sz="0" w:space="0" w:color="auto"/>
                        <w:left w:val="none" w:sz="0" w:space="0" w:color="auto"/>
                        <w:bottom w:val="none" w:sz="0" w:space="0" w:color="auto"/>
                        <w:right w:val="none" w:sz="0" w:space="0" w:color="auto"/>
                      </w:divBdr>
                    </w:div>
                  </w:divsChild>
                </w:div>
                <w:div w:id="1784764554">
                  <w:marLeft w:val="0"/>
                  <w:marRight w:val="0"/>
                  <w:marTop w:val="0"/>
                  <w:marBottom w:val="0"/>
                  <w:divBdr>
                    <w:top w:val="none" w:sz="0" w:space="0" w:color="auto"/>
                    <w:left w:val="none" w:sz="0" w:space="0" w:color="auto"/>
                    <w:bottom w:val="none" w:sz="0" w:space="0" w:color="auto"/>
                    <w:right w:val="none" w:sz="0" w:space="0" w:color="auto"/>
                  </w:divBdr>
                  <w:divsChild>
                    <w:div w:id="957835451">
                      <w:marLeft w:val="0"/>
                      <w:marRight w:val="0"/>
                      <w:marTop w:val="0"/>
                      <w:marBottom w:val="0"/>
                      <w:divBdr>
                        <w:top w:val="none" w:sz="0" w:space="0" w:color="auto"/>
                        <w:left w:val="none" w:sz="0" w:space="0" w:color="auto"/>
                        <w:bottom w:val="none" w:sz="0" w:space="0" w:color="auto"/>
                        <w:right w:val="none" w:sz="0" w:space="0" w:color="auto"/>
                      </w:divBdr>
                    </w:div>
                  </w:divsChild>
                </w:div>
                <w:div w:id="1790471739">
                  <w:marLeft w:val="0"/>
                  <w:marRight w:val="0"/>
                  <w:marTop w:val="0"/>
                  <w:marBottom w:val="0"/>
                  <w:divBdr>
                    <w:top w:val="none" w:sz="0" w:space="0" w:color="auto"/>
                    <w:left w:val="none" w:sz="0" w:space="0" w:color="auto"/>
                    <w:bottom w:val="none" w:sz="0" w:space="0" w:color="auto"/>
                    <w:right w:val="none" w:sz="0" w:space="0" w:color="auto"/>
                  </w:divBdr>
                  <w:divsChild>
                    <w:div w:id="806363427">
                      <w:marLeft w:val="0"/>
                      <w:marRight w:val="0"/>
                      <w:marTop w:val="0"/>
                      <w:marBottom w:val="0"/>
                      <w:divBdr>
                        <w:top w:val="none" w:sz="0" w:space="0" w:color="auto"/>
                        <w:left w:val="none" w:sz="0" w:space="0" w:color="auto"/>
                        <w:bottom w:val="none" w:sz="0" w:space="0" w:color="auto"/>
                        <w:right w:val="none" w:sz="0" w:space="0" w:color="auto"/>
                      </w:divBdr>
                    </w:div>
                    <w:div w:id="1598520208">
                      <w:marLeft w:val="0"/>
                      <w:marRight w:val="0"/>
                      <w:marTop w:val="0"/>
                      <w:marBottom w:val="0"/>
                      <w:divBdr>
                        <w:top w:val="none" w:sz="0" w:space="0" w:color="auto"/>
                        <w:left w:val="none" w:sz="0" w:space="0" w:color="auto"/>
                        <w:bottom w:val="none" w:sz="0" w:space="0" w:color="auto"/>
                        <w:right w:val="none" w:sz="0" w:space="0" w:color="auto"/>
                      </w:divBdr>
                    </w:div>
                  </w:divsChild>
                </w:div>
                <w:div w:id="1794323521">
                  <w:marLeft w:val="0"/>
                  <w:marRight w:val="0"/>
                  <w:marTop w:val="0"/>
                  <w:marBottom w:val="0"/>
                  <w:divBdr>
                    <w:top w:val="none" w:sz="0" w:space="0" w:color="auto"/>
                    <w:left w:val="none" w:sz="0" w:space="0" w:color="auto"/>
                    <w:bottom w:val="none" w:sz="0" w:space="0" w:color="auto"/>
                    <w:right w:val="none" w:sz="0" w:space="0" w:color="auto"/>
                  </w:divBdr>
                  <w:divsChild>
                    <w:div w:id="980111342">
                      <w:marLeft w:val="0"/>
                      <w:marRight w:val="0"/>
                      <w:marTop w:val="0"/>
                      <w:marBottom w:val="0"/>
                      <w:divBdr>
                        <w:top w:val="none" w:sz="0" w:space="0" w:color="auto"/>
                        <w:left w:val="none" w:sz="0" w:space="0" w:color="auto"/>
                        <w:bottom w:val="none" w:sz="0" w:space="0" w:color="auto"/>
                        <w:right w:val="none" w:sz="0" w:space="0" w:color="auto"/>
                      </w:divBdr>
                    </w:div>
                    <w:div w:id="1155998617">
                      <w:marLeft w:val="0"/>
                      <w:marRight w:val="0"/>
                      <w:marTop w:val="0"/>
                      <w:marBottom w:val="0"/>
                      <w:divBdr>
                        <w:top w:val="none" w:sz="0" w:space="0" w:color="auto"/>
                        <w:left w:val="none" w:sz="0" w:space="0" w:color="auto"/>
                        <w:bottom w:val="none" w:sz="0" w:space="0" w:color="auto"/>
                        <w:right w:val="none" w:sz="0" w:space="0" w:color="auto"/>
                      </w:divBdr>
                    </w:div>
                    <w:div w:id="1315525444">
                      <w:marLeft w:val="0"/>
                      <w:marRight w:val="0"/>
                      <w:marTop w:val="0"/>
                      <w:marBottom w:val="0"/>
                      <w:divBdr>
                        <w:top w:val="none" w:sz="0" w:space="0" w:color="auto"/>
                        <w:left w:val="none" w:sz="0" w:space="0" w:color="auto"/>
                        <w:bottom w:val="none" w:sz="0" w:space="0" w:color="auto"/>
                        <w:right w:val="none" w:sz="0" w:space="0" w:color="auto"/>
                      </w:divBdr>
                    </w:div>
                    <w:div w:id="1812092972">
                      <w:marLeft w:val="0"/>
                      <w:marRight w:val="0"/>
                      <w:marTop w:val="0"/>
                      <w:marBottom w:val="0"/>
                      <w:divBdr>
                        <w:top w:val="none" w:sz="0" w:space="0" w:color="auto"/>
                        <w:left w:val="none" w:sz="0" w:space="0" w:color="auto"/>
                        <w:bottom w:val="none" w:sz="0" w:space="0" w:color="auto"/>
                        <w:right w:val="none" w:sz="0" w:space="0" w:color="auto"/>
                      </w:divBdr>
                    </w:div>
                  </w:divsChild>
                </w:div>
                <w:div w:id="1806703871">
                  <w:marLeft w:val="0"/>
                  <w:marRight w:val="0"/>
                  <w:marTop w:val="0"/>
                  <w:marBottom w:val="0"/>
                  <w:divBdr>
                    <w:top w:val="none" w:sz="0" w:space="0" w:color="auto"/>
                    <w:left w:val="none" w:sz="0" w:space="0" w:color="auto"/>
                    <w:bottom w:val="none" w:sz="0" w:space="0" w:color="auto"/>
                    <w:right w:val="none" w:sz="0" w:space="0" w:color="auto"/>
                  </w:divBdr>
                  <w:divsChild>
                    <w:div w:id="1433435514">
                      <w:marLeft w:val="0"/>
                      <w:marRight w:val="0"/>
                      <w:marTop w:val="0"/>
                      <w:marBottom w:val="0"/>
                      <w:divBdr>
                        <w:top w:val="none" w:sz="0" w:space="0" w:color="auto"/>
                        <w:left w:val="none" w:sz="0" w:space="0" w:color="auto"/>
                        <w:bottom w:val="none" w:sz="0" w:space="0" w:color="auto"/>
                        <w:right w:val="none" w:sz="0" w:space="0" w:color="auto"/>
                      </w:divBdr>
                    </w:div>
                  </w:divsChild>
                </w:div>
                <w:div w:id="1807501167">
                  <w:marLeft w:val="0"/>
                  <w:marRight w:val="0"/>
                  <w:marTop w:val="0"/>
                  <w:marBottom w:val="0"/>
                  <w:divBdr>
                    <w:top w:val="none" w:sz="0" w:space="0" w:color="auto"/>
                    <w:left w:val="none" w:sz="0" w:space="0" w:color="auto"/>
                    <w:bottom w:val="none" w:sz="0" w:space="0" w:color="auto"/>
                    <w:right w:val="none" w:sz="0" w:space="0" w:color="auto"/>
                  </w:divBdr>
                  <w:divsChild>
                    <w:div w:id="528489960">
                      <w:marLeft w:val="0"/>
                      <w:marRight w:val="0"/>
                      <w:marTop w:val="0"/>
                      <w:marBottom w:val="0"/>
                      <w:divBdr>
                        <w:top w:val="none" w:sz="0" w:space="0" w:color="auto"/>
                        <w:left w:val="none" w:sz="0" w:space="0" w:color="auto"/>
                        <w:bottom w:val="none" w:sz="0" w:space="0" w:color="auto"/>
                        <w:right w:val="none" w:sz="0" w:space="0" w:color="auto"/>
                      </w:divBdr>
                    </w:div>
                  </w:divsChild>
                </w:div>
                <w:div w:id="1824618057">
                  <w:marLeft w:val="0"/>
                  <w:marRight w:val="0"/>
                  <w:marTop w:val="0"/>
                  <w:marBottom w:val="0"/>
                  <w:divBdr>
                    <w:top w:val="none" w:sz="0" w:space="0" w:color="auto"/>
                    <w:left w:val="none" w:sz="0" w:space="0" w:color="auto"/>
                    <w:bottom w:val="none" w:sz="0" w:space="0" w:color="auto"/>
                    <w:right w:val="none" w:sz="0" w:space="0" w:color="auto"/>
                  </w:divBdr>
                  <w:divsChild>
                    <w:div w:id="213737148">
                      <w:marLeft w:val="0"/>
                      <w:marRight w:val="0"/>
                      <w:marTop w:val="0"/>
                      <w:marBottom w:val="0"/>
                      <w:divBdr>
                        <w:top w:val="none" w:sz="0" w:space="0" w:color="auto"/>
                        <w:left w:val="none" w:sz="0" w:space="0" w:color="auto"/>
                        <w:bottom w:val="none" w:sz="0" w:space="0" w:color="auto"/>
                        <w:right w:val="none" w:sz="0" w:space="0" w:color="auto"/>
                      </w:divBdr>
                    </w:div>
                  </w:divsChild>
                </w:div>
                <w:div w:id="1832059295">
                  <w:marLeft w:val="0"/>
                  <w:marRight w:val="0"/>
                  <w:marTop w:val="0"/>
                  <w:marBottom w:val="0"/>
                  <w:divBdr>
                    <w:top w:val="none" w:sz="0" w:space="0" w:color="auto"/>
                    <w:left w:val="none" w:sz="0" w:space="0" w:color="auto"/>
                    <w:bottom w:val="none" w:sz="0" w:space="0" w:color="auto"/>
                    <w:right w:val="none" w:sz="0" w:space="0" w:color="auto"/>
                  </w:divBdr>
                  <w:divsChild>
                    <w:div w:id="935208492">
                      <w:marLeft w:val="0"/>
                      <w:marRight w:val="0"/>
                      <w:marTop w:val="0"/>
                      <w:marBottom w:val="0"/>
                      <w:divBdr>
                        <w:top w:val="none" w:sz="0" w:space="0" w:color="auto"/>
                        <w:left w:val="none" w:sz="0" w:space="0" w:color="auto"/>
                        <w:bottom w:val="none" w:sz="0" w:space="0" w:color="auto"/>
                        <w:right w:val="none" w:sz="0" w:space="0" w:color="auto"/>
                      </w:divBdr>
                    </w:div>
                  </w:divsChild>
                </w:div>
                <w:div w:id="1834905844">
                  <w:marLeft w:val="0"/>
                  <w:marRight w:val="0"/>
                  <w:marTop w:val="0"/>
                  <w:marBottom w:val="0"/>
                  <w:divBdr>
                    <w:top w:val="none" w:sz="0" w:space="0" w:color="auto"/>
                    <w:left w:val="none" w:sz="0" w:space="0" w:color="auto"/>
                    <w:bottom w:val="none" w:sz="0" w:space="0" w:color="auto"/>
                    <w:right w:val="none" w:sz="0" w:space="0" w:color="auto"/>
                  </w:divBdr>
                  <w:divsChild>
                    <w:div w:id="1598320180">
                      <w:marLeft w:val="0"/>
                      <w:marRight w:val="0"/>
                      <w:marTop w:val="0"/>
                      <w:marBottom w:val="0"/>
                      <w:divBdr>
                        <w:top w:val="none" w:sz="0" w:space="0" w:color="auto"/>
                        <w:left w:val="none" w:sz="0" w:space="0" w:color="auto"/>
                        <w:bottom w:val="none" w:sz="0" w:space="0" w:color="auto"/>
                        <w:right w:val="none" w:sz="0" w:space="0" w:color="auto"/>
                      </w:divBdr>
                    </w:div>
                  </w:divsChild>
                </w:div>
                <w:div w:id="1836913271">
                  <w:marLeft w:val="0"/>
                  <w:marRight w:val="0"/>
                  <w:marTop w:val="0"/>
                  <w:marBottom w:val="0"/>
                  <w:divBdr>
                    <w:top w:val="none" w:sz="0" w:space="0" w:color="auto"/>
                    <w:left w:val="none" w:sz="0" w:space="0" w:color="auto"/>
                    <w:bottom w:val="none" w:sz="0" w:space="0" w:color="auto"/>
                    <w:right w:val="none" w:sz="0" w:space="0" w:color="auto"/>
                  </w:divBdr>
                  <w:divsChild>
                    <w:div w:id="1774547975">
                      <w:marLeft w:val="0"/>
                      <w:marRight w:val="0"/>
                      <w:marTop w:val="0"/>
                      <w:marBottom w:val="0"/>
                      <w:divBdr>
                        <w:top w:val="none" w:sz="0" w:space="0" w:color="auto"/>
                        <w:left w:val="none" w:sz="0" w:space="0" w:color="auto"/>
                        <w:bottom w:val="none" w:sz="0" w:space="0" w:color="auto"/>
                        <w:right w:val="none" w:sz="0" w:space="0" w:color="auto"/>
                      </w:divBdr>
                    </w:div>
                  </w:divsChild>
                </w:div>
                <w:div w:id="1838418834">
                  <w:marLeft w:val="0"/>
                  <w:marRight w:val="0"/>
                  <w:marTop w:val="0"/>
                  <w:marBottom w:val="0"/>
                  <w:divBdr>
                    <w:top w:val="none" w:sz="0" w:space="0" w:color="auto"/>
                    <w:left w:val="none" w:sz="0" w:space="0" w:color="auto"/>
                    <w:bottom w:val="none" w:sz="0" w:space="0" w:color="auto"/>
                    <w:right w:val="none" w:sz="0" w:space="0" w:color="auto"/>
                  </w:divBdr>
                  <w:divsChild>
                    <w:div w:id="2000769756">
                      <w:marLeft w:val="0"/>
                      <w:marRight w:val="0"/>
                      <w:marTop w:val="0"/>
                      <w:marBottom w:val="0"/>
                      <w:divBdr>
                        <w:top w:val="none" w:sz="0" w:space="0" w:color="auto"/>
                        <w:left w:val="none" w:sz="0" w:space="0" w:color="auto"/>
                        <w:bottom w:val="none" w:sz="0" w:space="0" w:color="auto"/>
                        <w:right w:val="none" w:sz="0" w:space="0" w:color="auto"/>
                      </w:divBdr>
                    </w:div>
                  </w:divsChild>
                </w:div>
                <w:div w:id="1839148045">
                  <w:marLeft w:val="0"/>
                  <w:marRight w:val="0"/>
                  <w:marTop w:val="0"/>
                  <w:marBottom w:val="0"/>
                  <w:divBdr>
                    <w:top w:val="none" w:sz="0" w:space="0" w:color="auto"/>
                    <w:left w:val="none" w:sz="0" w:space="0" w:color="auto"/>
                    <w:bottom w:val="none" w:sz="0" w:space="0" w:color="auto"/>
                    <w:right w:val="none" w:sz="0" w:space="0" w:color="auto"/>
                  </w:divBdr>
                  <w:divsChild>
                    <w:div w:id="6294264">
                      <w:marLeft w:val="0"/>
                      <w:marRight w:val="0"/>
                      <w:marTop w:val="0"/>
                      <w:marBottom w:val="0"/>
                      <w:divBdr>
                        <w:top w:val="none" w:sz="0" w:space="0" w:color="auto"/>
                        <w:left w:val="none" w:sz="0" w:space="0" w:color="auto"/>
                        <w:bottom w:val="none" w:sz="0" w:space="0" w:color="auto"/>
                        <w:right w:val="none" w:sz="0" w:space="0" w:color="auto"/>
                      </w:divBdr>
                    </w:div>
                    <w:div w:id="482545498">
                      <w:marLeft w:val="0"/>
                      <w:marRight w:val="0"/>
                      <w:marTop w:val="0"/>
                      <w:marBottom w:val="0"/>
                      <w:divBdr>
                        <w:top w:val="none" w:sz="0" w:space="0" w:color="auto"/>
                        <w:left w:val="none" w:sz="0" w:space="0" w:color="auto"/>
                        <w:bottom w:val="none" w:sz="0" w:space="0" w:color="auto"/>
                        <w:right w:val="none" w:sz="0" w:space="0" w:color="auto"/>
                      </w:divBdr>
                    </w:div>
                    <w:div w:id="1492020444">
                      <w:marLeft w:val="0"/>
                      <w:marRight w:val="0"/>
                      <w:marTop w:val="0"/>
                      <w:marBottom w:val="0"/>
                      <w:divBdr>
                        <w:top w:val="none" w:sz="0" w:space="0" w:color="auto"/>
                        <w:left w:val="none" w:sz="0" w:space="0" w:color="auto"/>
                        <w:bottom w:val="none" w:sz="0" w:space="0" w:color="auto"/>
                        <w:right w:val="none" w:sz="0" w:space="0" w:color="auto"/>
                      </w:divBdr>
                    </w:div>
                    <w:div w:id="1678072620">
                      <w:marLeft w:val="0"/>
                      <w:marRight w:val="0"/>
                      <w:marTop w:val="0"/>
                      <w:marBottom w:val="0"/>
                      <w:divBdr>
                        <w:top w:val="none" w:sz="0" w:space="0" w:color="auto"/>
                        <w:left w:val="none" w:sz="0" w:space="0" w:color="auto"/>
                        <w:bottom w:val="none" w:sz="0" w:space="0" w:color="auto"/>
                        <w:right w:val="none" w:sz="0" w:space="0" w:color="auto"/>
                      </w:divBdr>
                    </w:div>
                  </w:divsChild>
                </w:div>
                <w:div w:id="1846363885">
                  <w:marLeft w:val="0"/>
                  <w:marRight w:val="0"/>
                  <w:marTop w:val="0"/>
                  <w:marBottom w:val="0"/>
                  <w:divBdr>
                    <w:top w:val="none" w:sz="0" w:space="0" w:color="auto"/>
                    <w:left w:val="none" w:sz="0" w:space="0" w:color="auto"/>
                    <w:bottom w:val="none" w:sz="0" w:space="0" w:color="auto"/>
                    <w:right w:val="none" w:sz="0" w:space="0" w:color="auto"/>
                  </w:divBdr>
                  <w:divsChild>
                    <w:div w:id="456726706">
                      <w:marLeft w:val="0"/>
                      <w:marRight w:val="0"/>
                      <w:marTop w:val="0"/>
                      <w:marBottom w:val="0"/>
                      <w:divBdr>
                        <w:top w:val="none" w:sz="0" w:space="0" w:color="auto"/>
                        <w:left w:val="none" w:sz="0" w:space="0" w:color="auto"/>
                        <w:bottom w:val="none" w:sz="0" w:space="0" w:color="auto"/>
                        <w:right w:val="none" w:sz="0" w:space="0" w:color="auto"/>
                      </w:divBdr>
                    </w:div>
                  </w:divsChild>
                </w:div>
                <w:div w:id="1849786286">
                  <w:marLeft w:val="0"/>
                  <w:marRight w:val="0"/>
                  <w:marTop w:val="0"/>
                  <w:marBottom w:val="0"/>
                  <w:divBdr>
                    <w:top w:val="none" w:sz="0" w:space="0" w:color="auto"/>
                    <w:left w:val="none" w:sz="0" w:space="0" w:color="auto"/>
                    <w:bottom w:val="none" w:sz="0" w:space="0" w:color="auto"/>
                    <w:right w:val="none" w:sz="0" w:space="0" w:color="auto"/>
                  </w:divBdr>
                  <w:divsChild>
                    <w:div w:id="1423839252">
                      <w:marLeft w:val="0"/>
                      <w:marRight w:val="0"/>
                      <w:marTop w:val="0"/>
                      <w:marBottom w:val="0"/>
                      <w:divBdr>
                        <w:top w:val="none" w:sz="0" w:space="0" w:color="auto"/>
                        <w:left w:val="none" w:sz="0" w:space="0" w:color="auto"/>
                        <w:bottom w:val="none" w:sz="0" w:space="0" w:color="auto"/>
                        <w:right w:val="none" w:sz="0" w:space="0" w:color="auto"/>
                      </w:divBdr>
                    </w:div>
                  </w:divsChild>
                </w:div>
                <w:div w:id="1859810377">
                  <w:marLeft w:val="0"/>
                  <w:marRight w:val="0"/>
                  <w:marTop w:val="0"/>
                  <w:marBottom w:val="0"/>
                  <w:divBdr>
                    <w:top w:val="none" w:sz="0" w:space="0" w:color="auto"/>
                    <w:left w:val="none" w:sz="0" w:space="0" w:color="auto"/>
                    <w:bottom w:val="none" w:sz="0" w:space="0" w:color="auto"/>
                    <w:right w:val="none" w:sz="0" w:space="0" w:color="auto"/>
                  </w:divBdr>
                  <w:divsChild>
                    <w:div w:id="1090810167">
                      <w:marLeft w:val="0"/>
                      <w:marRight w:val="0"/>
                      <w:marTop w:val="0"/>
                      <w:marBottom w:val="0"/>
                      <w:divBdr>
                        <w:top w:val="none" w:sz="0" w:space="0" w:color="auto"/>
                        <w:left w:val="none" w:sz="0" w:space="0" w:color="auto"/>
                        <w:bottom w:val="none" w:sz="0" w:space="0" w:color="auto"/>
                        <w:right w:val="none" w:sz="0" w:space="0" w:color="auto"/>
                      </w:divBdr>
                    </w:div>
                  </w:divsChild>
                </w:div>
                <w:div w:id="1860268879">
                  <w:marLeft w:val="0"/>
                  <w:marRight w:val="0"/>
                  <w:marTop w:val="0"/>
                  <w:marBottom w:val="0"/>
                  <w:divBdr>
                    <w:top w:val="none" w:sz="0" w:space="0" w:color="auto"/>
                    <w:left w:val="none" w:sz="0" w:space="0" w:color="auto"/>
                    <w:bottom w:val="none" w:sz="0" w:space="0" w:color="auto"/>
                    <w:right w:val="none" w:sz="0" w:space="0" w:color="auto"/>
                  </w:divBdr>
                  <w:divsChild>
                    <w:div w:id="42562150">
                      <w:marLeft w:val="0"/>
                      <w:marRight w:val="0"/>
                      <w:marTop w:val="0"/>
                      <w:marBottom w:val="0"/>
                      <w:divBdr>
                        <w:top w:val="none" w:sz="0" w:space="0" w:color="auto"/>
                        <w:left w:val="none" w:sz="0" w:space="0" w:color="auto"/>
                        <w:bottom w:val="none" w:sz="0" w:space="0" w:color="auto"/>
                        <w:right w:val="none" w:sz="0" w:space="0" w:color="auto"/>
                      </w:divBdr>
                    </w:div>
                    <w:div w:id="1065177069">
                      <w:marLeft w:val="0"/>
                      <w:marRight w:val="0"/>
                      <w:marTop w:val="0"/>
                      <w:marBottom w:val="0"/>
                      <w:divBdr>
                        <w:top w:val="none" w:sz="0" w:space="0" w:color="auto"/>
                        <w:left w:val="none" w:sz="0" w:space="0" w:color="auto"/>
                        <w:bottom w:val="none" w:sz="0" w:space="0" w:color="auto"/>
                        <w:right w:val="none" w:sz="0" w:space="0" w:color="auto"/>
                      </w:divBdr>
                    </w:div>
                    <w:div w:id="1617062310">
                      <w:marLeft w:val="0"/>
                      <w:marRight w:val="0"/>
                      <w:marTop w:val="0"/>
                      <w:marBottom w:val="0"/>
                      <w:divBdr>
                        <w:top w:val="none" w:sz="0" w:space="0" w:color="auto"/>
                        <w:left w:val="none" w:sz="0" w:space="0" w:color="auto"/>
                        <w:bottom w:val="none" w:sz="0" w:space="0" w:color="auto"/>
                        <w:right w:val="none" w:sz="0" w:space="0" w:color="auto"/>
                      </w:divBdr>
                    </w:div>
                    <w:div w:id="1712261838">
                      <w:marLeft w:val="0"/>
                      <w:marRight w:val="0"/>
                      <w:marTop w:val="0"/>
                      <w:marBottom w:val="0"/>
                      <w:divBdr>
                        <w:top w:val="none" w:sz="0" w:space="0" w:color="auto"/>
                        <w:left w:val="none" w:sz="0" w:space="0" w:color="auto"/>
                        <w:bottom w:val="none" w:sz="0" w:space="0" w:color="auto"/>
                        <w:right w:val="none" w:sz="0" w:space="0" w:color="auto"/>
                      </w:divBdr>
                    </w:div>
                    <w:div w:id="1728533693">
                      <w:marLeft w:val="0"/>
                      <w:marRight w:val="0"/>
                      <w:marTop w:val="0"/>
                      <w:marBottom w:val="0"/>
                      <w:divBdr>
                        <w:top w:val="none" w:sz="0" w:space="0" w:color="auto"/>
                        <w:left w:val="none" w:sz="0" w:space="0" w:color="auto"/>
                        <w:bottom w:val="none" w:sz="0" w:space="0" w:color="auto"/>
                        <w:right w:val="none" w:sz="0" w:space="0" w:color="auto"/>
                      </w:divBdr>
                    </w:div>
                    <w:div w:id="1950814616">
                      <w:marLeft w:val="0"/>
                      <w:marRight w:val="0"/>
                      <w:marTop w:val="0"/>
                      <w:marBottom w:val="0"/>
                      <w:divBdr>
                        <w:top w:val="none" w:sz="0" w:space="0" w:color="auto"/>
                        <w:left w:val="none" w:sz="0" w:space="0" w:color="auto"/>
                        <w:bottom w:val="none" w:sz="0" w:space="0" w:color="auto"/>
                        <w:right w:val="none" w:sz="0" w:space="0" w:color="auto"/>
                      </w:divBdr>
                    </w:div>
                  </w:divsChild>
                </w:div>
                <w:div w:id="1863400709">
                  <w:marLeft w:val="0"/>
                  <w:marRight w:val="0"/>
                  <w:marTop w:val="0"/>
                  <w:marBottom w:val="0"/>
                  <w:divBdr>
                    <w:top w:val="none" w:sz="0" w:space="0" w:color="auto"/>
                    <w:left w:val="none" w:sz="0" w:space="0" w:color="auto"/>
                    <w:bottom w:val="none" w:sz="0" w:space="0" w:color="auto"/>
                    <w:right w:val="none" w:sz="0" w:space="0" w:color="auto"/>
                  </w:divBdr>
                  <w:divsChild>
                    <w:div w:id="71240130">
                      <w:marLeft w:val="0"/>
                      <w:marRight w:val="0"/>
                      <w:marTop w:val="0"/>
                      <w:marBottom w:val="0"/>
                      <w:divBdr>
                        <w:top w:val="none" w:sz="0" w:space="0" w:color="auto"/>
                        <w:left w:val="none" w:sz="0" w:space="0" w:color="auto"/>
                        <w:bottom w:val="none" w:sz="0" w:space="0" w:color="auto"/>
                        <w:right w:val="none" w:sz="0" w:space="0" w:color="auto"/>
                      </w:divBdr>
                    </w:div>
                    <w:div w:id="287008693">
                      <w:marLeft w:val="0"/>
                      <w:marRight w:val="0"/>
                      <w:marTop w:val="0"/>
                      <w:marBottom w:val="0"/>
                      <w:divBdr>
                        <w:top w:val="none" w:sz="0" w:space="0" w:color="auto"/>
                        <w:left w:val="none" w:sz="0" w:space="0" w:color="auto"/>
                        <w:bottom w:val="none" w:sz="0" w:space="0" w:color="auto"/>
                        <w:right w:val="none" w:sz="0" w:space="0" w:color="auto"/>
                      </w:divBdr>
                    </w:div>
                    <w:div w:id="1124618422">
                      <w:marLeft w:val="0"/>
                      <w:marRight w:val="0"/>
                      <w:marTop w:val="0"/>
                      <w:marBottom w:val="0"/>
                      <w:divBdr>
                        <w:top w:val="none" w:sz="0" w:space="0" w:color="auto"/>
                        <w:left w:val="none" w:sz="0" w:space="0" w:color="auto"/>
                        <w:bottom w:val="none" w:sz="0" w:space="0" w:color="auto"/>
                        <w:right w:val="none" w:sz="0" w:space="0" w:color="auto"/>
                      </w:divBdr>
                    </w:div>
                    <w:div w:id="1769151430">
                      <w:marLeft w:val="0"/>
                      <w:marRight w:val="0"/>
                      <w:marTop w:val="0"/>
                      <w:marBottom w:val="0"/>
                      <w:divBdr>
                        <w:top w:val="none" w:sz="0" w:space="0" w:color="auto"/>
                        <w:left w:val="none" w:sz="0" w:space="0" w:color="auto"/>
                        <w:bottom w:val="none" w:sz="0" w:space="0" w:color="auto"/>
                        <w:right w:val="none" w:sz="0" w:space="0" w:color="auto"/>
                      </w:divBdr>
                    </w:div>
                  </w:divsChild>
                </w:div>
                <w:div w:id="1866360194">
                  <w:marLeft w:val="0"/>
                  <w:marRight w:val="0"/>
                  <w:marTop w:val="0"/>
                  <w:marBottom w:val="0"/>
                  <w:divBdr>
                    <w:top w:val="none" w:sz="0" w:space="0" w:color="auto"/>
                    <w:left w:val="none" w:sz="0" w:space="0" w:color="auto"/>
                    <w:bottom w:val="none" w:sz="0" w:space="0" w:color="auto"/>
                    <w:right w:val="none" w:sz="0" w:space="0" w:color="auto"/>
                  </w:divBdr>
                  <w:divsChild>
                    <w:div w:id="321590044">
                      <w:marLeft w:val="0"/>
                      <w:marRight w:val="0"/>
                      <w:marTop w:val="0"/>
                      <w:marBottom w:val="0"/>
                      <w:divBdr>
                        <w:top w:val="none" w:sz="0" w:space="0" w:color="auto"/>
                        <w:left w:val="none" w:sz="0" w:space="0" w:color="auto"/>
                        <w:bottom w:val="none" w:sz="0" w:space="0" w:color="auto"/>
                        <w:right w:val="none" w:sz="0" w:space="0" w:color="auto"/>
                      </w:divBdr>
                    </w:div>
                    <w:div w:id="936789283">
                      <w:marLeft w:val="0"/>
                      <w:marRight w:val="0"/>
                      <w:marTop w:val="0"/>
                      <w:marBottom w:val="0"/>
                      <w:divBdr>
                        <w:top w:val="none" w:sz="0" w:space="0" w:color="auto"/>
                        <w:left w:val="none" w:sz="0" w:space="0" w:color="auto"/>
                        <w:bottom w:val="none" w:sz="0" w:space="0" w:color="auto"/>
                        <w:right w:val="none" w:sz="0" w:space="0" w:color="auto"/>
                      </w:divBdr>
                    </w:div>
                    <w:div w:id="1720519423">
                      <w:marLeft w:val="0"/>
                      <w:marRight w:val="0"/>
                      <w:marTop w:val="0"/>
                      <w:marBottom w:val="0"/>
                      <w:divBdr>
                        <w:top w:val="none" w:sz="0" w:space="0" w:color="auto"/>
                        <w:left w:val="none" w:sz="0" w:space="0" w:color="auto"/>
                        <w:bottom w:val="none" w:sz="0" w:space="0" w:color="auto"/>
                        <w:right w:val="none" w:sz="0" w:space="0" w:color="auto"/>
                      </w:divBdr>
                    </w:div>
                    <w:div w:id="1789205675">
                      <w:marLeft w:val="0"/>
                      <w:marRight w:val="0"/>
                      <w:marTop w:val="0"/>
                      <w:marBottom w:val="0"/>
                      <w:divBdr>
                        <w:top w:val="none" w:sz="0" w:space="0" w:color="auto"/>
                        <w:left w:val="none" w:sz="0" w:space="0" w:color="auto"/>
                        <w:bottom w:val="none" w:sz="0" w:space="0" w:color="auto"/>
                        <w:right w:val="none" w:sz="0" w:space="0" w:color="auto"/>
                      </w:divBdr>
                    </w:div>
                  </w:divsChild>
                </w:div>
                <w:div w:id="1867135367">
                  <w:marLeft w:val="0"/>
                  <w:marRight w:val="0"/>
                  <w:marTop w:val="0"/>
                  <w:marBottom w:val="0"/>
                  <w:divBdr>
                    <w:top w:val="none" w:sz="0" w:space="0" w:color="auto"/>
                    <w:left w:val="none" w:sz="0" w:space="0" w:color="auto"/>
                    <w:bottom w:val="none" w:sz="0" w:space="0" w:color="auto"/>
                    <w:right w:val="none" w:sz="0" w:space="0" w:color="auto"/>
                  </w:divBdr>
                  <w:divsChild>
                    <w:div w:id="13001751">
                      <w:marLeft w:val="0"/>
                      <w:marRight w:val="0"/>
                      <w:marTop w:val="0"/>
                      <w:marBottom w:val="0"/>
                      <w:divBdr>
                        <w:top w:val="none" w:sz="0" w:space="0" w:color="auto"/>
                        <w:left w:val="none" w:sz="0" w:space="0" w:color="auto"/>
                        <w:bottom w:val="none" w:sz="0" w:space="0" w:color="auto"/>
                        <w:right w:val="none" w:sz="0" w:space="0" w:color="auto"/>
                      </w:divBdr>
                    </w:div>
                  </w:divsChild>
                </w:div>
                <w:div w:id="1886020429">
                  <w:marLeft w:val="0"/>
                  <w:marRight w:val="0"/>
                  <w:marTop w:val="0"/>
                  <w:marBottom w:val="0"/>
                  <w:divBdr>
                    <w:top w:val="none" w:sz="0" w:space="0" w:color="auto"/>
                    <w:left w:val="none" w:sz="0" w:space="0" w:color="auto"/>
                    <w:bottom w:val="none" w:sz="0" w:space="0" w:color="auto"/>
                    <w:right w:val="none" w:sz="0" w:space="0" w:color="auto"/>
                  </w:divBdr>
                  <w:divsChild>
                    <w:div w:id="553273452">
                      <w:marLeft w:val="0"/>
                      <w:marRight w:val="0"/>
                      <w:marTop w:val="0"/>
                      <w:marBottom w:val="0"/>
                      <w:divBdr>
                        <w:top w:val="none" w:sz="0" w:space="0" w:color="auto"/>
                        <w:left w:val="none" w:sz="0" w:space="0" w:color="auto"/>
                        <w:bottom w:val="none" w:sz="0" w:space="0" w:color="auto"/>
                        <w:right w:val="none" w:sz="0" w:space="0" w:color="auto"/>
                      </w:divBdr>
                    </w:div>
                  </w:divsChild>
                </w:div>
                <w:div w:id="1896314126">
                  <w:marLeft w:val="0"/>
                  <w:marRight w:val="0"/>
                  <w:marTop w:val="0"/>
                  <w:marBottom w:val="0"/>
                  <w:divBdr>
                    <w:top w:val="none" w:sz="0" w:space="0" w:color="auto"/>
                    <w:left w:val="none" w:sz="0" w:space="0" w:color="auto"/>
                    <w:bottom w:val="none" w:sz="0" w:space="0" w:color="auto"/>
                    <w:right w:val="none" w:sz="0" w:space="0" w:color="auto"/>
                  </w:divBdr>
                  <w:divsChild>
                    <w:div w:id="1963656836">
                      <w:marLeft w:val="0"/>
                      <w:marRight w:val="0"/>
                      <w:marTop w:val="0"/>
                      <w:marBottom w:val="0"/>
                      <w:divBdr>
                        <w:top w:val="none" w:sz="0" w:space="0" w:color="auto"/>
                        <w:left w:val="none" w:sz="0" w:space="0" w:color="auto"/>
                        <w:bottom w:val="none" w:sz="0" w:space="0" w:color="auto"/>
                        <w:right w:val="none" w:sz="0" w:space="0" w:color="auto"/>
                      </w:divBdr>
                    </w:div>
                  </w:divsChild>
                </w:div>
                <w:div w:id="1909997444">
                  <w:marLeft w:val="0"/>
                  <w:marRight w:val="0"/>
                  <w:marTop w:val="0"/>
                  <w:marBottom w:val="0"/>
                  <w:divBdr>
                    <w:top w:val="none" w:sz="0" w:space="0" w:color="auto"/>
                    <w:left w:val="none" w:sz="0" w:space="0" w:color="auto"/>
                    <w:bottom w:val="none" w:sz="0" w:space="0" w:color="auto"/>
                    <w:right w:val="none" w:sz="0" w:space="0" w:color="auto"/>
                  </w:divBdr>
                  <w:divsChild>
                    <w:div w:id="605038804">
                      <w:marLeft w:val="0"/>
                      <w:marRight w:val="0"/>
                      <w:marTop w:val="0"/>
                      <w:marBottom w:val="0"/>
                      <w:divBdr>
                        <w:top w:val="none" w:sz="0" w:space="0" w:color="auto"/>
                        <w:left w:val="none" w:sz="0" w:space="0" w:color="auto"/>
                        <w:bottom w:val="none" w:sz="0" w:space="0" w:color="auto"/>
                        <w:right w:val="none" w:sz="0" w:space="0" w:color="auto"/>
                      </w:divBdr>
                    </w:div>
                  </w:divsChild>
                </w:div>
                <w:div w:id="1912617274">
                  <w:marLeft w:val="0"/>
                  <w:marRight w:val="0"/>
                  <w:marTop w:val="0"/>
                  <w:marBottom w:val="0"/>
                  <w:divBdr>
                    <w:top w:val="none" w:sz="0" w:space="0" w:color="auto"/>
                    <w:left w:val="none" w:sz="0" w:space="0" w:color="auto"/>
                    <w:bottom w:val="none" w:sz="0" w:space="0" w:color="auto"/>
                    <w:right w:val="none" w:sz="0" w:space="0" w:color="auto"/>
                  </w:divBdr>
                  <w:divsChild>
                    <w:div w:id="389035465">
                      <w:marLeft w:val="0"/>
                      <w:marRight w:val="0"/>
                      <w:marTop w:val="0"/>
                      <w:marBottom w:val="0"/>
                      <w:divBdr>
                        <w:top w:val="none" w:sz="0" w:space="0" w:color="auto"/>
                        <w:left w:val="none" w:sz="0" w:space="0" w:color="auto"/>
                        <w:bottom w:val="none" w:sz="0" w:space="0" w:color="auto"/>
                        <w:right w:val="none" w:sz="0" w:space="0" w:color="auto"/>
                      </w:divBdr>
                    </w:div>
                    <w:div w:id="1167019483">
                      <w:marLeft w:val="0"/>
                      <w:marRight w:val="0"/>
                      <w:marTop w:val="0"/>
                      <w:marBottom w:val="0"/>
                      <w:divBdr>
                        <w:top w:val="none" w:sz="0" w:space="0" w:color="auto"/>
                        <w:left w:val="none" w:sz="0" w:space="0" w:color="auto"/>
                        <w:bottom w:val="none" w:sz="0" w:space="0" w:color="auto"/>
                        <w:right w:val="none" w:sz="0" w:space="0" w:color="auto"/>
                      </w:divBdr>
                    </w:div>
                    <w:div w:id="1935549928">
                      <w:marLeft w:val="0"/>
                      <w:marRight w:val="0"/>
                      <w:marTop w:val="0"/>
                      <w:marBottom w:val="0"/>
                      <w:divBdr>
                        <w:top w:val="none" w:sz="0" w:space="0" w:color="auto"/>
                        <w:left w:val="none" w:sz="0" w:space="0" w:color="auto"/>
                        <w:bottom w:val="none" w:sz="0" w:space="0" w:color="auto"/>
                        <w:right w:val="none" w:sz="0" w:space="0" w:color="auto"/>
                      </w:divBdr>
                    </w:div>
                    <w:div w:id="2074621615">
                      <w:marLeft w:val="0"/>
                      <w:marRight w:val="0"/>
                      <w:marTop w:val="0"/>
                      <w:marBottom w:val="0"/>
                      <w:divBdr>
                        <w:top w:val="none" w:sz="0" w:space="0" w:color="auto"/>
                        <w:left w:val="none" w:sz="0" w:space="0" w:color="auto"/>
                        <w:bottom w:val="none" w:sz="0" w:space="0" w:color="auto"/>
                        <w:right w:val="none" w:sz="0" w:space="0" w:color="auto"/>
                      </w:divBdr>
                    </w:div>
                  </w:divsChild>
                </w:div>
                <w:div w:id="1915240517">
                  <w:marLeft w:val="0"/>
                  <w:marRight w:val="0"/>
                  <w:marTop w:val="0"/>
                  <w:marBottom w:val="0"/>
                  <w:divBdr>
                    <w:top w:val="none" w:sz="0" w:space="0" w:color="auto"/>
                    <w:left w:val="none" w:sz="0" w:space="0" w:color="auto"/>
                    <w:bottom w:val="none" w:sz="0" w:space="0" w:color="auto"/>
                    <w:right w:val="none" w:sz="0" w:space="0" w:color="auto"/>
                  </w:divBdr>
                  <w:divsChild>
                    <w:div w:id="1854219740">
                      <w:marLeft w:val="0"/>
                      <w:marRight w:val="0"/>
                      <w:marTop w:val="0"/>
                      <w:marBottom w:val="0"/>
                      <w:divBdr>
                        <w:top w:val="none" w:sz="0" w:space="0" w:color="auto"/>
                        <w:left w:val="none" w:sz="0" w:space="0" w:color="auto"/>
                        <w:bottom w:val="none" w:sz="0" w:space="0" w:color="auto"/>
                        <w:right w:val="none" w:sz="0" w:space="0" w:color="auto"/>
                      </w:divBdr>
                    </w:div>
                  </w:divsChild>
                </w:div>
                <w:div w:id="1917595397">
                  <w:marLeft w:val="0"/>
                  <w:marRight w:val="0"/>
                  <w:marTop w:val="0"/>
                  <w:marBottom w:val="0"/>
                  <w:divBdr>
                    <w:top w:val="none" w:sz="0" w:space="0" w:color="auto"/>
                    <w:left w:val="none" w:sz="0" w:space="0" w:color="auto"/>
                    <w:bottom w:val="none" w:sz="0" w:space="0" w:color="auto"/>
                    <w:right w:val="none" w:sz="0" w:space="0" w:color="auto"/>
                  </w:divBdr>
                  <w:divsChild>
                    <w:div w:id="340011663">
                      <w:marLeft w:val="0"/>
                      <w:marRight w:val="0"/>
                      <w:marTop w:val="0"/>
                      <w:marBottom w:val="0"/>
                      <w:divBdr>
                        <w:top w:val="none" w:sz="0" w:space="0" w:color="auto"/>
                        <w:left w:val="none" w:sz="0" w:space="0" w:color="auto"/>
                        <w:bottom w:val="none" w:sz="0" w:space="0" w:color="auto"/>
                        <w:right w:val="none" w:sz="0" w:space="0" w:color="auto"/>
                      </w:divBdr>
                    </w:div>
                    <w:div w:id="1259370414">
                      <w:marLeft w:val="0"/>
                      <w:marRight w:val="0"/>
                      <w:marTop w:val="0"/>
                      <w:marBottom w:val="0"/>
                      <w:divBdr>
                        <w:top w:val="none" w:sz="0" w:space="0" w:color="auto"/>
                        <w:left w:val="none" w:sz="0" w:space="0" w:color="auto"/>
                        <w:bottom w:val="none" w:sz="0" w:space="0" w:color="auto"/>
                        <w:right w:val="none" w:sz="0" w:space="0" w:color="auto"/>
                      </w:divBdr>
                    </w:div>
                    <w:div w:id="2137870642">
                      <w:marLeft w:val="0"/>
                      <w:marRight w:val="0"/>
                      <w:marTop w:val="0"/>
                      <w:marBottom w:val="0"/>
                      <w:divBdr>
                        <w:top w:val="none" w:sz="0" w:space="0" w:color="auto"/>
                        <w:left w:val="none" w:sz="0" w:space="0" w:color="auto"/>
                        <w:bottom w:val="none" w:sz="0" w:space="0" w:color="auto"/>
                        <w:right w:val="none" w:sz="0" w:space="0" w:color="auto"/>
                      </w:divBdr>
                    </w:div>
                  </w:divsChild>
                </w:div>
                <w:div w:id="1919243213">
                  <w:marLeft w:val="0"/>
                  <w:marRight w:val="0"/>
                  <w:marTop w:val="0"/>
                  <w:marBottom w:val="0"/>
                  <w:divBdr>
                    <w:top w:val="none" w:sz="0" w:space="0" w:color="auto"/>
                    <w:left w:val="none" w:sz="0" w:space="0" w:color="auto"/>
                    <w:bottom w:val="none" w:sz="0" w:space="0" w:color="auto"/>
                    <w:right w:val="none" w:sz="0" w:space="0" w:color="auto"/>
                  </w:divBdr>
                  <w:divsChild>
                    <w:div w:id="2052800025">
                      <w:marLeft w:val="0"/>
                      <w:marRight w:val="0"/>
                      <w:marTop w:val="0"/>
                      <w:marBottom w:val="0"/>
                      <w:divBdr>
                        <w:top w:val="none" w:sz="0" w:space="0" w:color="auto"/>
                        <w:left w:val="none" w:sz="0" w:space="0" w:color="auto"/>
                        <w:bottom w:val="none" w:sz="0" w:space="0" w:color="auto"/>
                        <w:right w:val="none" w:sz="0" w:space="0" w:color="auto"/>
                      </w:divBdr>
                    </w:div>
                  </w:divsChild>
                </w:div>
                <w:div w:id="1920630621">
                  <w:marLeft w:val="0"/>
                  <w:marRight w:val="0"/>
                  <w:marTop w:val="0"/>
                  <w:marBottom w:val="0"/>
                  <w:divBdr>
                    <w:top w:val="none" w:sz="0" w:space="0" w:color="auto"/>
                    <w:left w:val="none" w:sz="0" w:space="0" w:color="auto"/>
                    <w:bottom w:val="none" w:sz="0" w:space="0" w:color="auto"/>
                    <w:right w:val="none" w:sz="0" w:space="0" w:color="auto"/>
                  </w:divBdr>
                  <w:divsChild>
                    <w:div w:id="633871502">
                      <w:marLeft w:val="0"/>
                      <w:marRight w:val="0"/>
                      <w:marTop w:val="0"/>
                      <w:marBottom w:val="0"/>
                      <w:divBdr>
                        <w:top w:val="none" w:sz="0" w:space="0" w:color="auto"/>
                        <w:left w:val="none" w:sz="0" w:space="0" w:color="auto"/>
                        <w:bottom w:val="none" w:sz="0" w:space="0" w:color="auto"/>
                        <w:right w:val="none" w:sz="0" w:space="0" w:color="auto"/>
                      </w:divBdr>
                    </w:div>
                  </w:divsChild>
                </w:div>
                <w:div w:id="1921019474">
                  <w:marLeft w:val="0"/>
                  <w:marRight w:val="0"/>
                  <w:marTop w:val="0"/>
                  <w:marBottom w:val="0"/>
                  <w:divBdr>
                    <w:top w:val="none" w:sz="0" w:space="0" w:color="auto"/>
                    <w:left w:val="none" w:sz="0" w:space="0" w:color="auto"/>
                    <w:bottom w:val="none" w:sz="0" w:space="0" w:color="auto"/>
                    <w:right w:val="none" w:sz="0" w:space="0" w:color="auto"/>
                  </w:divBdr>
                  <w:divsChild>
                    <w:div w:id="383529823">
                      <w:marLeft w:val="0"/>
                      <w:marRight w:val="0"/>
                      <w:marTop w:val="0"/>
                      <w:marBottom w:val="0"/>
                      <w:divBdr>
                        <w:top w:val="none" w:sz="0" w:space="0" w:color="auto"/>
                        <w:left w:val="none" w:sz="0" w:space="0" w:color="auto"/>
                        <w:bottom w:val="none" w:sz="0" w:space="0" w:color="auto"/>
                        <w:right w:val="none" w:sz="0" w:space="0" w:color="auto"/>
                      </w:divBdr>
                    </w:div>
                    <w:div w:id="931233784">
                      <w:marLeft w:val="0"/>
                      <w:marRight w:val="0"/>
                      <w:marTop w:val="0"/>
                      <w:marBottom w:val="0"/>
                      <w:divBdr>
                        <w:top w:val="none" w:sz="0" w:space="0" w:color="auto"/>
                        <w:left w:val="none" w:sz="0" w:space="0" w:color="auto"/>
                        <w:bottom w:val="none" w:sz="0" w:space="0" w:color="auto"/>
                        <w:right w:val="none" w:sz="0" w:space="0" w:color="auto"/>
                      </w:divBdr>
                    </w:div>
                    <w:div w:id="1208564105">
                      <w:marLeft w:val="0"/>
                      <w:marRight w:val="0"/>
                      <w:marTop w:val="0"/>
                      <w:marBottom w:val="0"/>
                      <w:divBdr>
                        <w:top w:val="none" w:sz="0" w:space="0" w:color="auto"/>
                        <w:left w:val="none" w:sz="0" w:space="0" w:color="auto"/>
                        <w:bottom w:val="none" w:sz="0" w:space="0" w:color="auto"/>
                        <w:right w:val="none" w:sz="0" w:space="0" w:color="auto"/>
                      </w:divBdr>
                    </w:div>
                    <w:div w:id="1465924603">
                      <w:marLeft w:val="0"/>
                      <w:marRight w:val="0"/>
                      <w:marTop w:val="0"/>
                      <w:marBottom w:val="0"/>
                      <w:divBdr>
                        <w:top w:val="none" w:sz="0" w:space="0" w:color="auto"/>
                        <w:left w:val="none" w:sz="0" w:space="0" w:color="auto"/>
                        <w:bottom w:val="none" w:sz="0" w:space="0" w:color="auto"/>
                        <w:right w:val="none" w:sz="0" w:space="0" w:color="auto"/>
                      </w:divBdr>
                    </w:div>
                  </w:divsChild>
                </w:div>
                <w:div w:id="1928296740">
                  <w:marLeft w:val="0"/>
                  <w:marRight w:val="0"/>
                  <w:marTop w:val="0"/>
                  <w:marBottom w:val="0"/>
                  <w:divBdr>
                    <w:top w:val="none" w:sz="0" w:space="0" w:color="auto"/>
                    <w:left w:val="none" w:sz="0" w:space="0" w:color="auto"/>
                    <w:bottom w:val="none" w:sz="0" w:space="0" w:color="auto"/>
                    <w:right w:val="none" w:sz="0" w:space="0" w:color="auto"/>
                  </w:divBdr>
                  <w:divsChild>
                    <w:div w:id="1847475100">
                      <w:marLeft w:val="0"/>
                      <w:marRight w:val="0"/>
                      <w:marTop w:val="0"/>
                      <w:marBottom w:val="0"/>
                      <w:divBdr>
                        <w:top w:val="none" w:sz="0" w:space="0" w:color="auto"/>
                        <w:left w:val="none" w:sz="0" w:space="0" w:color="auto"/>
                        <w:bottom w:val="none" w:sz="0" w:space="0" w:color="auto"/>
                        <w:right w:val="none" w:sz="0" w:space="0" w:color="auto"/>
                      </w:divBdr>
                    </w:div>
                  </w:divsChild>
                </w:div>
                <w:div w:id="1943024296">
                  <w:marLeft w:val="0"/>
                  <w:marRight w:val="0"/>
                  <w:marTop w:val="0"/>
                  <w:marBottom w:val="0"/>
                  <w:divBdr>
                    <w:top w:val="none" w:sz="0" w:space="0" w:color="auto"/>
                    <w:left w:val="none" w:sz="0" w:space="0" w:color="auto"/>
                    <w:bottom w:val="none" w:sz="0" w:space="0" w:color="auto"/>
                    <w:right w:val="none" w:sz="0" w:space="0" w:color="auto"/>
                  </w:divBdr>
                  <w:divsChild>
                    <w:div w:id="981496359">
                      <w:marLeft w:val="0"/>
                      <w:marRight w:val="0"/>
                      <w:marTop w:val="0"/>
                      <w:marBottom w:val="0"/>
                      <w:divBdr>
                        <w:top w:val="none" w:sz="0" w:space="0" w:color="auto"/>
                        <w:left w:val="none" w:sz="0" w:space="0" w:color="auto"/>
                        <w:bottom w:val="none" w:sz="0" w:space="0" w:color="auto"/>
                        <w:right w:val="none" w:sz="0" w:space="0" w:color="auto"/>
                      </w:divBdr>
                    </w:div>
                    <w:div w:id="1979606847">
                      <w:marLeft w:val="0"/>
                      <w:marRight w:val="0"/>
                      <w:marTop w:val="0"/>
                      <w:marBottom w:val="0"/>
                      <w:divBdr>
                        <w:top w:val="none" w:sz="0" w:space="0" w:color="auto"/>
                        <w:left w:val="none" w:sz="0" w:space="0" w:color="auto"/>
                        <w:bottom w:val="none" w:sz="0" w:space="0" w:color="auto"/>
                        <w:right w:val="none" w:sz="0" w:space="0" w:color="auto"/>
                      </w:divBdr>
                    </w:div>
                    <w:div w:id="2042776711">
                      <w:marLeft w:val="0"/>
                      <w:marRight w:val="0"/>
                      <w:marTop w:val="0"/>
                      <w:marBottom w:val="0"/>
                      <w:divBdr>
                        <w:top w:val="none" w:sz="0" w:space="0" w:color="auto"/>
                        <w:left w:val="none" w:sz="0" w:space="0" w:color="auto"/>
                        <w:bottom w:val="none" w:sz="0" w:space="0" w:color="auto"/>
                        <w:right w:val="none" w:sz="0" w:space="0" w:color="auto"/>
                      </w:divBdr>
                    </w:div>
                    <w:div w:id="2100323974">
                      <w:marLeft w:val="0"/>
                      <w:marRight w:val="0"/>
                      <w:marTop w:val="0"/>
                      <w:marBottom w:val="0"/>
                      <w:divBdr>
                        <w:top w:val="none" w:sz="0" w:space="0" w:color="auto"/>
                        <w:left w:val="none" w:sz="0" w:space="0" w:color="auto"/>
                        <w:bottom w:val="none" w:sz="0" w:space="0" w:color="auto"/>
                        <w:right w:val="none" w:sz="0" w:space="0" w:color="auto"/>
                      </w:divBdr>
                    </w:div>
                  </w:divsChild>
                </w:div>
                <w:div w:id="1943298510">
                  <w:marLeft w:val="0"/>
                  <w:marRight w:val="0"/>
                  <w:marTop w:val="0"/>
                  <w:marBottom w:val="0"/>
                  <w:divBdr>
                    <w:top w:val="none" w:sz="0" w:space="0" w:color="auto"/>
                    <w:left w:val="none" w:sz="0" w:space="0" w:color="auto"/>
                    <w:bottom w:val="none" w:sz="0" w:space="0" w:color="auto"/>
                    <w:right w:val="none" w:sz="0" w:space="0" w:color="auto"/>
                  </w:divBdr>
                  <w:divsChild>
                    <w:div w:id="2019189043">
                      <w:marLeft w:val="0"/>
                      <w:marRight w:val="0"/>
                      <w:marTop w:val="0"/>
                      <w:marBottom w:val="0"/>
                      <w:divBdr>
                        <w:top w:val="none" w:sz="0" w:space="0" w:color="auto"/>
                        <w:left w:val="none" w:sz="0" w:space="0" w:color="auto"/>
                        <w:bottom w:val="none" w:sz="0" w:space="0" w:color="auto"/>
                        <w:right w:val="none" w:sz="0" w:space="0" w:color="auto"/>
                      </w:divBdr>
                    </w:div>
                  </w:divsChild>
                </w:div>
                <w:div w:id="1946377263">
                  <w:marLeft w:val="0"/>
                  <w:marRight w:val="0"/>
                  <w:marTop w:val="0"/>
                  <w:marBottom w:val="0"/>
                  <w:divBdr>
                    <w:top w:val="none" w:sz="0" w:space="0" w:color="auto"/>
                    <w:left w:val="none" w:sz="0" w:space="0" w:color="auto"/>
                    <w:bottom w:val="none" w:sz="0" w:space="0" w:color="auto"/>
                    <w:right w:val="none" w:sz="0" w:space="0" w:color="auto"/>
                  </w:divBdr>
                  <w:divsChild>
                    <w:div w:id="32392310">
                      <w:marLeft w:val="0"/>
                      <w:marRight w:val="0"/>
                      <w:marTop w:val="0"/>
                      <w:marBottom w:val="0"/>
                      <w:divBdr>
                        <w:top w:val="none" w:sz="0" w:space="0" w:color="auto"/>
                        <w:left w:val="none" w:sz="0" w:space="0" w:color="auto"/>
                        <w:bottom w:val="none" w:sz="0" w:space="0" w:color="auto"/>
                        <w:right w:val="none" w:sz="0" w:space="0" w:color="auto"/>
                      </w:divBdr>
                    </w:div>
                    <w:div w:id="192041262">
                      <w:marLeft w:val="0"/>
                      <w:marRight w:val="0"/>
                      <w:marTop w:val="0"/>
                      <w:marBottom w:val="0"/>
                      <w:divBdr>
                        <w:top w:val="none" w:sz="0" w:space="0" w:color="auto"/>
                        <w:left w:val="none" w:sz="0" w:space="0" w:color="auto"/>
                        <w:bottom w:val="none" w:sz="0" w:space="0" w:color="auto"/>
                        <w:right w:val="none" w:sz="0" w:space="0" w:color="auto"/>
                      </w:divBdr>
                    </w:div>
                  </w:divsChild>
                </w:div>
                <w:div w:id="1949657052">
                  <w:marLeft w:val="0"/>
                  <w:marRight w:val="0"/>
                  <w:marTop w:val="0"/>
                  <w:marBottom w:val="0"/>
                  <w:divBdr>
                    <w:top w:val="none" w:sz="0" w:space="0" w:color="auto"/>
                    <w:left w:val="none" w:sz="0" w:space="0" w:color="auto"/>
                    <w:bottom w:val="none" w:sz="0" w:space="0" w:color="auto"/>
                    <w:right w:val="none" w:sz="0" w:space="0" w:color="auto"/>
                  </w:divBdr>
                  <w:divsChild>
                    <w:div w:id="2085638880">
                      <w:marLeft w:val="0"/>
                      <w:marRight w:val="0"/>
                      <w:marTop w:val="0"/>
                      <w:marBottom w:val="0"/>
                      <w:divBdr>
                        <w:top w:val="none" w:sz="0" w:space="0" w:color="auto"/>
                        <w:left w:val="none" w:sz="0" w:space="0" w:color="auto"/>
                        <w:bottom w:val="none" w:sz="0" w:space="0" w:color="auto"/>
                        <w:right w:val="none" w:sz="0" w:space="0" w:color="auto"/>
                      </w:divBdr>
                    </w:div>
                  </w:divsChild>
                </w:div>
                <w:div w:id="1955743105">
                  <w:marLeft w:val="0"/>
                  <w:marRight w:val="0"/>
                  <w:marTop w:val="0"/>
                  <w:marBottom w:val="0"/>
                  <w:divBdr>
                    <w:top w:val="none" w:sz="0" w:space="0" w:color="auto"/>
                    <w:left w:val="none" w:sz="0" w:space="0" w:color="auto"/>
                    <w:bottom w:val="none" w:sz="0" w:space="0" w:color="auto"/>
                    <w:right w:val="none" w:sz="0" w:space="0" w:color="auto"/>
                  </w:divBdr>
                  <w:divsChild>
                    <w:div w:id="2014412672">
                      <w:marLeft w:val="0"/>
                      <w:marRight w:val="0"/>
                      <w:marTop w:val="0"/>
                      <w:marBottom w:val="0"/>
                      <w:divBdr>
                        <w:top w:val="none" w:sz="0" w:space="0" w:color="auto"/>
                        <w:left w:val="none" w:sz="0" w:space="0" w:color="auto"/>
                        <w:bottom w:val="none" w:sz="0" w:space="0" w:color="auto"/>
                        <w:right w:val="none" w:sz="0" w:space="0" w:color="auto"/>
                      </w:divBdr>
                    </w:div>
                  </w:divsChild>
                </w:div>
                <w:div w:id="1956135091">
                  <w:marLeft w:val="0"/>
                  <w:marRight w:val="0"/>
                  <w:marTop w:val="0"/>
                  <w:marBottom w:val="0"/>
                  <w:divBdr>
                    <w:top w:val="none" w:sz="0" w:space="0" w:color="auto"/>
                    <w:left w:val="none" w:sz="0" w:space="0" w:color="auto"/>
                    <w:bottom w:val="none" w:sz="0" w:space="0" w:color="auto"/>
                    <w:right w:val="none" w:sz="0" w:space="0" w:color="auto"/>
                  </w:divBdr>
                  <w:divsChild>
                    <w:div w:id="101346271">
                      <w:marLeft w:val="0"/>
                      <w:marRight w:val="0"/>
                      <w:marTop w:val="0"/>
                      <w:marBottom w:val="0"/>
                      <w:divBdr>
                        <w:top w:val="none" w:sz="0" w:space="0" w:color="auto"/>
                        <w:left w:val="none" w:sz="0" w:space="0" w:color="auto"/>
                        <w:bottom w:val="none" w:sz="0" w:space="0" w:color="auto"/>
                        <w:right w:val="none" w:sz="0" w:space="0" w:color="auto"/>
                      </w:divBdr>
                    </w:div>
                    <w:div w:id="849762824">
                      <w:marLeft w:val="0"/>
                      <w:marRight w:val="0"/>
                      <w:marTop w:val="0"/>
                      <w:marBottom w:val="0"/>
                      <w:divBdr>
                        <w:top w:val="none" w:sz="0" w:space="0" w:color="auto"/>
                        <w:left w:val="none" w:sz="0" w:space="0" w:color="auto"/>
                        <w:bottom w:val="none" w:sz="0" w:space="0" w:color="auto"/>
                        <w:right w:val="none" w:sz="0" w:space="0" w:color="auto"/>
                      </w:divBdr>
                    </w:div>
                  </w:divsChild>
                </w:div>
                <w:div w:id="1956212701">
                  <w:marLeft w:val="0"/>
                  <w:marRight w:val="0"/>
                  <w:marTop w:val="0"/>
                  <w:marBottom w:val="0"/>
                  <w:divBdr>
                    <w:top w:val="none" w:sz="0" w:space="0" w:color="auto"/>
                    <w:left w:val="none" w:sz="0" w:space="0" w:color="auto"/>
                    <w:bottom w:val="none" w:sz="0" w:space="0" w:color="auto"/>
                    <w:right w:val="none" w:sz="0" w:space="0" w:color="auto"/>
                  </w:divBdr>
                  <w:divsChild>
                    <w:div w:id="33965850">
                      <w:marLeft w:val="0"/>
                      <w:marRight w:val="0"/>
                      <w:marTop w:val="0"/>
                      <w:marBottom w:val="0"/>
                      <w:divBdr>
                        <w:top w:val="none" w:sz="0" w:space="0" w:color="auto"/>
                        <w:left w:val="none" w:sz="0" w:space="0" w:color="auto"/>
                        <w:bottom w:val="none" w:sz="0" w:space="0" w:color="auto"/>
                        <w:right w:val="none" w:sz="0" w:space="0" w:color="auto"/>
                      </w:divBdr>
                    </w:div>
                    <w:div w:id="654335509">
                      <w:marLeft w:val="0"/>
                      <w:marRight w:val="0"/>
                      <w:marTop w:val="0"/>
                      <w:marBottom w:val="0"/>
                      <w:divBdr>
                        <w:top w:val="none" w:sz="0" w:space="0" w:color="auto"/>
                        <w:left w:val="none" w:sz="0" w:space="0" w:color="auto"/>
                        <w:bottom w:val="none" w:sz="0" w:space="0" w:color="auto"/>
                        <w:right w:val="none" w:sz="0" w:space="0" w:color="auto"/>
                      </w:divBdr>
                    </w:div>
                    <w:div w:id="1257908003">
                      <w:marLeft w:val="0"/>
                      <w:marRight w:val="0"/>
                      <w:marTop w:val="0"/>
                      <w:marBottom w:val="0"/>
                      <w:divBdr>
                        <w:top w:val="none" w:sz="0" w:space="0" w:color="auto"/>
                        <w:left w:val="none" w:sz="0" w:space="0" w:color="auto"/>
                        <w:bottom w:val="none" w:sz="0" w:space="0" w:color="auto"/>
                        <w:right w:val="none" w:sz="0" w:space="0" w:color="auto"/>
                      </w:divBdr>
                    </w:div>
                    <w:div w:id="1626690363">
                      <w:marLeft w:val="0"/>
                      <w:marRight w:val="0"/>
                      <w:marTop w:val="0"/>
                      <w:marBottom w:val="0"/>
                      <w:divBdr>
                        <w:top w:val="none" w:sz="0" w:space="0" w:color="auto"/>
                        <w:left w:val="none" w:sz="0" w:space="0" w:color="auto"/>
                        <w:bottom w:val="none" w:sz="0" w:space="0" w:color="auto"/>
                        <w:right w:val="none" w:sz="0" w:space="0" w:color="auto"/>
                      </w:divBdr>
                    </w:div>
                  </w:divsChild>
                </w:div>
                <w:div w:id="1960793077">
                  <w:marLeft w:val="0"/>
                  <w:marRight w:val="0"/>
                  <w:marTop w:val="0"/>
                  <w:marBottom w:val="0"/>
                  <w:divBdr>
                    <w:top w:val="none" w:sz="0" w:space="0" w:color="auto"/>
                    <w:left w:val="none" w:sz="0" w:space="0" w:color="auto"/>
                    <w:bottom w:val="none" w:sz="0" w:space="0" w:color="auto"/>
                    <w:right w:val="none" w:sz="0" w:space="0" w:color="auto"/>
                  </w:divBdr>
                  <w:divsChild>
                    <w:div w:id="154881616">
                      <w:marLeft w:val="0"/>
                      <w:marRight w:val="0"/>
                      <w:marTop w:val="0"/>
                      <w:marBottom w:val="0"/>
                      <w:divBdr>
                        <w:top w:val="none" w:sz="0" w:space="0" w:color="auto"/>
                        <w:left w:val="none" w:sz="0" w:space="0" w:color="auto"/>
                        <w:bottom w:val="none" w:sz="0" w:space="0" w:color="auto"/>
                        <w:right w:val="none" w:sz="0" w:space="0" w:color="auto"/>
                      </w:divBdr>
                    </w:div>
                  </w:divsChild>
                </w:div>
                <w:div w:id="1965306395">
                  <w:marLeft w:val="0"/>
                  <w:marRight w:val="0"/>
                  <w:marTop w:val="0"/>
                  <w:marBottom w:val="0"/>
                  <w:divBdr>
                    <w:top w:val="none" w:sz="0" w:space="0" w:color="auto"/>
                    <w:left w:val="none" w:sz="0" w:space="0" w:color="auto"/>
                    <w:bottom w:val="none" w:sz="0" w:space="0" w:color="auto"/>
                    <w:right w:val="none" w:sz="0" w:space="0" w:color="auto"/>
                  </w:divBdr>
                  <w:divsChild>
                    <w:div w:id="1114060767">
                      <w:marLeft w:val="0"/>
                      <w:marRight w:val="0"/>
                      <w:marTop w:val="0"/>
                      <w:marBottom w:val="0"/>
                      <w:divBdr>
                        <w:top w:val="none" w:sz="0" w:space="0" w:color="auto"/>
                        <w:left w:val="none" w:sz="0" w:space="0" w:color="auto"/>
                        <w:bottom w:val="none" w:sz="0" w:space="0" w:color="auto"/>
                        <w:right w:val="none" w:sz="0" w:space="0" w:color="auto"/>
                      </w:divBdr>
                    </w:div>
                  </w:divsChild>
                </w:div>
                <w:div w:id="1968851347">
                  <w:marLeft w:val="0"/>
                  <w:marRight w:val="0"/>
                  <w:marTop w:val="0"/>
                  <w:marBottom w:val="0"/>
                  <w:divBdr>
                    <w:top w:val="none" w:sz="0" w:space="0" w:color="auto"/>
                    <w:left w:val="none" w:sz="0" w:space="0" w:color="auto"/>
                    <w:bottom w:val="none" w:sz="0" w:space="0" w:color="auto"/>
                    <w:right w:val="none" w:sz="0" w:space="0" w:color="auto"/>
                  </w:divBdr>
                  <w:divsChild>
                    <w:div w:id="1832520548">
                      <w:marLeft w:val="0"/>
                      <w:marRight w:val="0"/>
                      <w:marTop w:val="0"/>
                      <w:marBottom w:val="0"/>
                      <w:divBdr>
                        <w:top w:val="none" w:sz="0" w:space="0" w:color="auto"/>
                        <w:left w:val="none" w:sz="0" w:space="0" w:color="auto"/>
                        <w:bottom w:val="none" w:sz="0" w:space="0" w:color="auto"/>
                        <w:right w:val="none" w:sz="0" w:space="0" w:color="auto"/>
                      </w:divBdr>
                    </w:div>
                  </w:divsChild>
                </w:div>
                <w:div w:id="1971671725">
                  <w:marLeft w:val="0"/>
                  <w:marRight w:val="0"/>
                  <w:marTop w:val="0"/>
                  <w:marBottom w:val="0"/>
                  <w:divBdr>
                    <w:top w:val="none" w:sz="0" w:space="0" w:color="auto"/>
                    <w:left w:val="none" w:sz="0" w:space="0" w:color="auto"/>
                    <w:bottom w:val="none" w:sz="0" w:space="0" w:color="auto"/>
                    <w:right w:val="none" w:sz="0" w:space="0" w:color="auto"/>
                  </w:divBdr>
                  <w:divsChild>
                    <w:div w:id="195850704">
                      <w:marLeft w:val="0"/>
                      <w:marRight w:val="0"/>
                      <w:marTop w:val="0"/>
                      <w:marBottom w:val="0"/>
                      <w:divBdr>
                        <w:top w:val="none" w:sz="0" w:space="0" w:color="auto"/>
                        <w:left w:val="none" w:sz="0" w:space="0" w:color="auto"/>
                        <w:bottom w:val="none" w:sz="0" w:space="0" w:color="auto"/>
                        <w:right w:val="none" w:sz="0" w:space="0" w:color="auto"/>
                      </w:divBdr>
                    </w:div>
                  </w:divsChild>
                </w:div>
                <w:div w:id="1973099095">
                  <w:marLeft w:val="0"/>
                  <w:marRight w:val="0"/>
                  <w:marTop w:val="0"/>
                  <w:marBottom w:val="0"/>
                  <w:divBdr>
                    <w:top w:val="none" w:sz="0" w:space="0" w:color="auto"/>
                    <w:left w:val="none" w:sz="0" w:space="0" w:color="auto"/>
                    <w:bottom w:val="none" w:sz="0" w:space="0" w:color="auto"/>
                    <w:right w:val="none" w:sz="0" w:space="0" w:color="auto"/>
                  </w:divBdr>
                  <w:divsChild>
                    <w:div w:id="602684587">
                      <w:marLeft w:val="0"/>
                      <w:marRight w:val="0"/>
                      <w:marTop w:val="0"/>
                      <w:marBottom w:val="0"/>
                      <w:divBdr>
                        <w:top w:val="none" w:sz="0" w:space="0" w:color="auto"/>
                        <w:left w:val="none" w:sz="0" w:space="0" w:color="auto"/>
                        <w:bottom w:val="none" w:sz="0" w:space="0" w:color="auto"/>
                        <w:right w:val="none" w:sz="0" w:space="0" w:color="auto"/>
                      </w:divBdr>
                    </w:div>
                    <w:div w:id="766002294">
                      <w:marLeft w:val="0"/>
                      <w:marRight w:val="0"/>
                      <w:marTop w:val="0"/>
                      <w:marBottom w:val="0"/>
                      <w:divBdr>
                        <w:top w:val="none" w:sz="0" w:space="0" w:color="auto"/>
                        <w:left w:val="none" w:sz="0" w:space="0" w:color="auto"/>
                        <w:bottom w:val="none" w:sz="0" w:space="0" w:color="auto"/>
                        <w:right w:val="none" w:sz="0" w:space="0" w:color="auto"/>
                      </w:divBdr>
                    </w:div>
                    <w:div w:id="1362970036">
                      <w:marLeft w:val="0"/>
                      <w:marRight w:val="0"/>
                      <w:marTop w:val="0"/>
                      <w:marBottom w:val="0"/>
                      <w:divBdr>
                        <w:top w:val="none" w:sz="0" w:space="0" w:color="auto"/>
                        <w:left w:val="none" w:sz="0" w:space="0" w:color="auto"/>
                        <w:bottom w:val="none" w:sz="0" w:space="0" w:color="auto"/>
                        <w:right w:val="none" w:sz="0" w:space="0" w:color="auto"/>
                      </w:divBdr>
                    </w:div>
                    <w:div w:id="1991323682">
                      <w:marLeft w:val="0"/>
                      <w:marRight w:val="0"/>
                      <w:marTop w:val="0"/>
                      <w:marBottom w:val="0"/>
                      <w:divBdr>
                        <w:top w:val="none" w:sz="0" w:space="0" w:color="auto"/>
                        <w:left w:val="none" w:sz="0" w:space="0" w:color="auto"/>
                        <w:bottom w:val="none" w:sz="0" w:space="0" w:color="auto"/>
                        <w:right w:val="none" w:sz="0" w:space="0" w:color="auto"/>
                      </w:divBdr>
                    </w:div>
                  </w:divsChild>
                </w:div>
                <w:div w:id="1973319050">
                  <w:marLeft w:val="0"/>
                  <w:marRight w:val="0"/>
                  <w:marTop w:val="0"/>
                  <w:marBottom w:val="0"/>
                  <w:divBdr>
                    <w:top w:val="none" w:sz="0" w:space="0" w:color="auto"/>
                    <w:left w:val="none" w:sz="0" w:space="0" w:color="auto"/>
                    <w:bottom w:val="none" w:sz="0" w:space="0" w:color="auto"/>
                    <w:right w:val="none" w:sz="0" w:space="0" w:color="auto"/>
                  </w:divBdr>
                  <w:divsChild>
                    <w:div w:id="2078361191">
                      <w:marLeft w:val="0"/>
                      <w:marRight w:val="0"/>
                      <w:marTop w:val="0"/>
                      <w:marBottom w:val="0"/>
                      <w:divBdr>
                        <w:top w:val="none" w:sz="0" w:space="0" w:color="auto"/>
                        <w:left w:val="none" w:sz="0" w:space="0" w:color="auto"/>
                        <w:bottom w:val="none" w:sz="0" w:space="0" w:color="auto"/>
                        <w:right w:val="none" w:sz="0" w:space="0" w:color="auto"/>
                      </w:divBdr>
                    </w:div>
                  </w:divsChild>
                </w:div>
                <w:div w:id="1975910629">
                  <w:marLeft w:val="0"/>
                  <w:marRight w:val="0"/>
                  <w:marTop w:val="0"/>
                  <w:marBottom w:val="0"/>
                  <w:divBdr>
                    <w:top w:val="none" w:sz="0" w:space="0" w:color="auto"/>
                    <w:left w:val="none" w:sz="0" w:space="0" w:color="auto"/>
                    <w:bottom w:val="none" w:sz="0" w:space="0" w:color="auto"/>
                    <w:right w:val="none" w:sz="0" w:space="0" w:color="auto"/>
                  </w:divBdr>
                  <w:divsChild>
                    <w:div w:id="892082538">
                      <w:marLeft w:val="0"/>
                      <w:marRight w:val="0"/>
                      <w:marTop w:val="0"/>
                      <w:marBottom w:val="0"/>
                      <w:divBdr>
                        <w:top w:val="none" w:sz="0" w:space="0" w:color="auto"/>
                        <w:left w:val="none" w:sz="0" w:space="0" w:color="auto"/>
                        <w:bottom w:val="none" w:sz="0" w:space="0" w:color="auto"/>
                        <w:right w:val="none" w:sz="0" w:space="0" w:color="auto"/>
                      </w:divBdr>
                    </w:div>
                  </w:divsChild>
                </w:div>
                <w:div w:id="1978145984">
                  <w:marLeft w:val="0"/>
                  <w:marRight w:val="0"/>
                  <w:marTop w:val="0"/>
                  <w:marBottom w:val="0"/>
                  <w:divBdr>
                    <w:top w:val="none" w:sz="0" w:space="0" w:color="auto"/>
                    <w:left w:val="none" w:sz="0" w:space="0" w:color="auto"/>
                    <w:bottom w:val="none" w:sz="0" w:space="0" w:color="auto"/>
                    <w:right w:val="none" w:sz="0" w:space="0" w:color="auto"/>
                  </w:divBdr>
                  <w:divsChild>
                    <w:div w:id="185605532">
                      <w:marLeft w:val="0"/>
                      <w:marRight w:val="0"/>
                      <w:marTop w:val="0"/>
                      <w:marBottom w:val="0"/>
                      <w:divBdr>
                        <w:top w:val="none" w:sz="0" w:space="0" w:color="auto"/>
                        <w:left w:val="none" w:sz="0" w:space="0" w:color="auto"/>
                        <w:bottom w:val="none" w:sz="0" w:space="0" w:color="auto"/>
                        <w:right w:val="none" w:sz="0" w:space="0" w:color="auto"/>
                      </w:divBdr>
                    </w:div>
                    <w:div w:id="244730093">
                      <w:marLeft w:val="0"/>
                      <w:marRight w:val="0"/>
                      <w:marTop w:val="0"/>
                      <w:marBottom w:val="0"/>
                      <w:divBdr>
                        <w:top w:val="none" w:sz="0" w:space="0" w:color="auto"/>
                        <w:left w:val="none" w:sz="0" w:space="0" w:color="auto"/>
                        <w:bottom w:val="none" w:sz="0" w:space="0" w:color="auto"/>
                        <w:right w:val="none" w:sz="0" w:space="0" w:color="auto"/>
                      </w:divBdr>
                    </w:div>
                    <w:div w:id="1314481790">
                      <w:marLeft w:val="0"/>
                      <w:marRight w:val="0"/>
                      <w:marTop w:val="0"/>
                      <w:marBottom w:val="0"/>
                      <w:divBdr>
                        <w:top w:val="none" w:sz="0" w:space="0" w:color="auto"/>
                        <w:left w:val="none" w:sz="0" w:space="0" w:color="auto"/>
                        <w:bottom w:val="none" w:sz="0" w:space="0" w:color="auto"/>
                        <w:right w:val="none" w:sz="0" w:space="0" w:color="auto"/>
                      </w:divBdr>
                    </w:div>
                    <w:div w:id="1340348136">
                      <w:marLeft w:val="0"/>
                      <w:marRight w:val="0"/>
                      <w:marTop w:val="0"/>
                      <w:marBottom w:val="0"/>
                      <w:divBdr>
                        <w:top w:val="none" w:sz="0" w:space="0" w:color="auto"/>
                        <w:left w:val="none" w:sz="0" w:space="0" w:color="auto"/>
                        <w:bottom w:val="none" w:sz="0" w:space="0" w:color="auto"/>
                        <w:right w:val="none" w:sz="0" w:space="0" w:color="auto"/>
                      </w:divBdr>
                    </w:div>
                  </w:divsChild>
                </w:div>
                <w:div w:id="1978222272">
                  <w:marLeft w:val="0"/>
                  <w:marRight w:val="0"/>
                  <w:marTop w:val="0"/>
                  <w:marBottom w:val="0"/>
                  <w:divBdr>
                    <w:top w:val="none" w:sz="0" w:space="0" w:color="auto"/>
                    <w:left w:val="none" w:sz="0" w:space="0" w:color="auto"/>
                    <w:bottom w:val="none" w:sz="0" w:space="0" w:color="auto"/>
                    <w:right w:val="none" w:sz="0" w:space="0" w:color="auto"/>
                  </w:divBdr>
                  <w:divsChild>
                    <w:div w:id="1869024517">
                      <w:marLeft w:val="0"/>
                      <w:marRight w:val="0"/>
                      <w:marTop w:val="0"/>
                      <w:marBottom w:val="0"/>
                      <w:divBdr>
                        <w:top w:val="none" w:sz="0" w:space="0" w:color="auto"/>
                        <w:left w:val="none" w:sz="0" w:space="0" w:color="auto"/>
                        <w:bottom w:val="none" w:sz="0" w:space="0" w:color="auto"/>
                        <w:right w:val="none" w:sz="0" w:space="0" w:color="auto"/>
                      </w:divBdr>
                    </w:div>
                  </w:divsChild>
                </w:div>
                <w:div w:id="1983848007">
                  <w:marLeft w:val="0"/>
                  <w:marRight w:val="0"/>
                  <w:marTop w:val="0"/>
                  <w:marBottom w:val="0"/>
                  <w:divBdr>
                    <w:top w:val="none" w:sz="0" w:space="0" w:color="auto"/>
                    <w:left w:val="none" w:sz="0" w:space="0" w:color="auto"/>
                    <w:bottom w:val="none" w:sz="0" w:space="0" w:color="auto"/>
                    <w:right w:val="none" w:sz="0" w:space="0" w:color="auto"/>
                  </w:divBdr>
                  <w:divsChild>
                    <w:div w:id="461733586">
                      <w:marLeft w:val="0"/>
                      <w:marRight w:val="0"/>
                      <w:marTop w:val="0"/>
                      <w:marBottom w:val="0"/>
                      <w:divBdr>
                        <w:top w:val="none" w:sz="0" w:space="0" w:color="auto"/>
                        <w:left w:val="none" w:sz="0" w:space="0" w:color="auto"/>
                        <w:bottom w:val="none" w:sz="0" w:space="0" w:color="auto"/>
                        <w:right w:val="none" w:sz="0" w:space="0" w:color="auto"/>
                      </w:divBdr>
                    </w:div>
                  </w:divsChild>
                </w:div>
                <w:div w:id="1990865939">
                  <w:marLeft w:val="0"/>
                  <w:marRight w:val="0"/>
                  <w:marTop w:val="0"/>
                  <w:marBottom w:val="0"/>
                  <w:divBdr>
                    <w:top w:val="none" w:sz="0" w:space="0" w:color="auto"/>
                    <w:left w:val="none" w:sz="0" w:space="0" w:color="auto"/>
                    <w:bottom w:val="none" w:sz="0" w:space="0" w:color="auto"/>
                    <w:right w:val="none" w:sz="0" w:space="0" w:color="auto"/>
                  </w:divBdr>
                  <w:divsChild>
                    <w:div w:id="406421209">
                      <w:marLeft w:val="0"/>
                      <w:marRight w:val="0"/>
                      <w:marTop w:val="0"/>
                      <w:marBottom w:val="0"/>
                      <w:divBdr>
                        <w:top w:val="none" w:sz="0" w:space="0" w:color="auto"/>
                        <w:left w:val="none" w:sz="0" w:space="0" w:color="auto"/>
                        <w:bottom w:val="none" w:sz="0" w:space="0" w:color="auto"/>
                        <w:right w:val="none" w:sz="0" w:space="0" w:color="auto"/>
                      </w:divBdr>
                    </w:div>
                  </w:divsChild>
                </w:div>
                <w:div w:id="1991203438">
                  <w:marLeft w:val="0"/>
                  <w:marRight w:val="0"/>
                  <w:marTop w:val="0"/>
                  <w:marBottom w:val="0"/>
                  <w:divBdr>
                    <w:top w:val="none" w:sz="0" w:space="0" w:color="auto"/>
                    <w:left w:val="none" w:sz="0" w:space="0" w:color="auto"/>
                    <w:bottom w:val="none" w:sz="0" w:space="0" w:color="auto"/>
                    <w:right w:val="none" w:sz="0" w:space="0" w:color="auto"/>
                  </w:divBdr>
                  <w:divsChild>
                    <w:div w:id="74866519">
                      <w:marLeft w:val="0"/>
                      <w:marRight w:val="0"/>
                      <w:marTop w:val="0"/>
                      <w:marBottom w:val="0"/>
                      <w:divBdr>
                        <w:top w:val="none" w:sz="0" w:space="0" w:color="auto"/>
                        <w:left w:val="none" w:sz="0" w:space="0" w:color="auto"/>
                        <w:bottom w:val="none" w:sz="0" w:space="0" w:color="auto"/>
                        <w:right w:val="none" w:sz="0" w:space="0" w:color="auto"/>
                      </w:divBdr>
                    </w:div>
                    <w:div w:id="693504284">
                      <w:marLeft w:val="0"/>
                      <w:marRight w:val="0"/>
                      <w:marTop w:val="0"/>
                      <w:marBottom w:val="0"/>
                      <w:divBdr>
                        <w:top w:val="none" w:sz="0" w:space="0" w:color="auto"/>
                        <w:left w:val="none" w:sz="0" w:space="0" w:color="auto"/>
                        <w:bottom w:val="none" w:sz="0" w:space="0" w:color="auto"/>
                        <w:right w:val="none" w:sz="0" w:space="0" w:color="auto"/>
                      </w:divBdr>
                    </w:div>
                    <w:div w:id="932784930">
                      <w:marLeft w:val="0"/>
                      <w:marRight w:val="0"/>
                      <w:marTop w:val="0"/>
                      <w:marBottom w:val="0"/>
                      <w:divBdr>
                        <w:top w:val="none" w:sz="0" w:space="0" w:color="auto"/>
                        <w:left w:val="none" w:sz="0" w:space="0" w:color="auto"/>
                        <w:bottom w:val="none" w:sz="0" w:space="0" w:color="auto"/>
                        <w:right w:val="none" w:sz="0" w:space="0" w:color="auto"/>
                      </w:divBdr>
                    </w:div>
                    <w:div w:id="1011683672">
                      <w:marLeft w:val="0"/>
                      <w:marRight w:val="0"/>
                      <w:marTop w:val="0"/>
                      <w:marBottom w:val="0"/>
                      <w:divBdr>
                        <w:top w:val="none" w:sz="0" w:space="0" w:color="auto"/>
                        <w:left w:val="none" w:sz="0" w:space="0" w:color="auto"/>
                        <w:bottom w:val="none" w:sz="0" w:space="0" w:color="auto"/>
                        <w:right w:val="none" w:sz="0" w:space="0" w:color="auto"/>
                      </w:divBdr>
                    </w:div>
                  </w:divsChild>
                </w:div>
                <w:div w:id="1991784601">
                  <w:marLeft w:val="0"/>
                  <w:marRight w:val="0"/>
                  <w:marTop w:val="0"/>
                  <w:marBottom w:val="0"/>
                  <w:divBdr>
                    <w:top w:val="none" w:sz="0" w:space="0" w:color="auto"/>
                    <w:left w:val="none" w:sz="0" w:space="0" w:color="auto"/>
                    <w:bottom w:val="none" w:sz="0" w:space="0" w:color="auto"/>
                    <w:right w:val="none" w:sz="0" w:space="0" w:color="auto"/>
                  </w:divBdr>
                  <w:divsChild>
                    <w:div w:id="23335233">
                      <w:marLeft w:val="0"/>
                      <w:marRight w:val="0"/>
                      <w:marTop w:val="0"/>
                      <w:marBottom w:val="0"/>
                      <w:divBdr>
                        <w:top w:val="none" w:sz="0" w:space="0" w:color="auto"/>
                        <w:left w:val="none" w:sz="0" w:space="0" w:color="auto"/>
                        <w:bottom w:val="none" w:sz="0" w:space="0" w:color="auto"/>
                        <w:right w:val="none" w:sz="0" w:space="0" w:color="auto"/>
                      </w:divBdr>
                    </w:div>
                    <w:div w:id="260846108">
                      <w:marLeft w:val="0"/>
                      <w:marRight w:val="0"/>
                      <w:marTop w:val="0"/>
                      <w:marBottom w:val="0"/>
                      <w:divBdr>
                        <w:top w:val="none" w:sz="0" w:space="0" w:color="auto"/>
                        <w:left w:val="none" w:sz="0" w:space="0" w:color="auto"/>
                        <w:bottom w:val="none" w:sz="0" w:space="0" w:color="auto"/>
                        <w:right w:val="none" w:sz="0" w:space="0" w:color="auto"/>
                      </w:divBdr>
                    </w:div>
                    <w:div w:id="996958693">
                      <w:marLeft w:val="0"/>
                      <w:marRight w:val="0"/>
                      <w:marTop w:val="0"/>
                      <w:marBottom w:val="0"/>
                      <w:divBdr>
                        <w:top w:val="none" w:sz="0" w:space="0" w:color="auto"/>
                        <w:left w:val="none" w:sz="0" w:space="0" w:color="auto"/>
                        <w:bottom w:val="none" w:sz="0" w:space="0" w:color="auto"/>
                        <w:right w:val="none" w:sz="0" w:space="0" w:color="auto"/>
                      </w:divBdr>
                    </w:div>
                    <w:div w:id="1166672182">
                      <w:marLeft w:val="0"/>
                      <w:marRight w:val="0"/>
                      <w:marTop w:val="0"/>
                      <w:marBottom w:val="0"/>
                      <w:divBdr>
                        <w:top w:val="none" w:sz="0" w:space="0" w:color="auto"/>
                        <w:left w:val="none" w:sz="0" w:space="0" w:color="auto"/>
                        <w:bottom w:val="none" w:sz="0" w:space="0" w:color="auto"/>
                        <w:right w:val="none" w:sz="0" w:space="0" w:color="auto"/>
                      </w:divBdr>
                    </w:div>
                  </w:divsChild>
                </w:div>
                <w:div w:id="1997146689">
                  <w:marLeft w:val="0"/>
                  <w:marRight w:val="0"/>
                  <w:marTop w:val="0"/>
                  <w:marBottom w:val="0"/>
                  <w:divBdr>
                    <w:top w:val="none" w:sz="0" w:space="0" w:color="auto"/>
                    <w:left w:val="none" w:sz="0" w:space="0" w:color="auto"/>
                    <w:bottom w:val="none" w:sz="0" w:space="0" w:color="auto"/>
                    <w:right w:val="none" w:sz="0" w:space="0" w:color="auto"/>
                  </w:divBdr>
                  <w:divsChild>
                    <w:div w:id="1812096584">
                      <w:marLeft w:val="0"/>
                      <w:marRight w:val="0"/>
                      <w:marTop w:val="0"/>
                      <w:marBottom w:val="0"/>
                      <w:divBdr>
                        <w:top w:val="none" w:sz="0" w:space="0" w:color="auto"/>
                        <w:left w:val="none" w:sz="0" w:space="0" w:color="auto"/>
                        <w:bottom w:val="none" w:sz="0" w:space="0" w:color="auto"/>
                        <w:right w:val="none" w:sz="0" w:space="0" w:color="auto"/>
                      </w:divBdr>
                    </w:div>
                  </w:divsChild>
                </w:div>
                <w:div w:id="2000690858">
                  <w:marLeft w:val="0"/>
                  <w:marRight w:val="0"/>
                  <w:marTop w:val="0"/>
                  <w:marBottom w:val="0"/>
                  <w:divBdr>
                    <w:top w:val="none" w:sz="0" w:space="0" w:color="auto"/>
                    <w:left w:val="none" w:sz="0" w:space="0" w:color="auto"/>
                    <w:bottom w:val="none" w:sz="0" w:space="0" w:color="auto"/>
                    <w:right w:val="none" w:sz="0" w:space="0" w:color="auto"/>
                  </w:divBdr>
                  <w:divsChild>
                    <w:div w:id="1162232166">
                      <w:marLeft w:val="0"/>
                      <w:marRight w:val="0"/>
                      <w:marTop w:val="0"/>
                      <w:marBottom w:val="0"/>
                      <w:divBdr>
                        <w:top w:val="none" w:sz="0" w:space="0" w:color="auto"/>
                        <w:left w:val="none" w:sz="0" w:space="0" w:color="auto"/>
                        <w:bottom w:val="none" w:sz="0" w:space="0" w:color="auto"/>
                        <w:right w:val="none" w:sz="0" w:space="0" w:color="auto"/>
                      </w:divBdr>
                    </w:div>
                  </w:divsChild>
                </w:div>
                <w:div w:id="2004579466">
                  <w:marLeft w:val="0"/>
                  <w:marRight w:val="0"/>
                  <w:marTop w:val="0"/>
                  <w:marBottom w:val="0"/>
                  <w:divBdr>
                    <w:top w:val="none" w:sz="0" w:space="0" w:color="auto"/>
                    <w:left w:val="none" w:sz="0" w:space="0" w:color="auto"/>
                    <w:bottom w:val="none" w:sz="0" w:space="0" w:color="auto"/>
                    <w:right w:val="none" w:sz="0" w:space="0" w:color="auto"/>
                  </w:divBdr>
                  <w:divsChild>
                    <w:div w:id="1090279180">
                      <w:marLeft w:val="0"/>
                      <w:marRight w:val="0"/>
                      <w:marTop w:val="0"/>
                      <w:marBottom w:val="0"/>
                      <w:divBdr>
                        <w:top w:val="none" w:sz="0" w:space="0" w:color="auto"/>
                        <w:left w:val="none" w:sz="0" w:space="0" w:color="auto"/>
                        <w:bottom w:val="none" w:sz="0" w:space="0" w:color="auto"/>
                        <w:right w:val="none" w:sz="0" w:space="0" w:color="auto"/>
                      </w:divBdr>
                    </w:div>
                    <w:div w:id="1145925505">
                      <w:marLeft w:val="0"/>
                      <w:marRight w:val="0"/>
                      <w:marTop w:val="0"/>
                      <w:marBottom w:val="0"/>
                      <w:divBdr>
                        <w:top w:val="none" w:sz="0" w:space="0" w:color="auto"/>
                        <w:left w:val="none" w:sz="0" w:space="0" w:color="auto"/>
                        <w:bottom w:val="none" w:sz="0" w:space="0" w:color="auto"/>
                        <w:right w:val="none" w:sz="0" w:space="0" w:color="auto"/>
                      </w:divBdr>
                    </w:div>
                    <w:div w:id="1531527144">
                      <w:marLeft w:val="0"/>
                      <w:marRight w:val="0"/>
                      <w:marTop w:val="0"/>
                      <w:marBottom w:val="0"/>
                      <w:divBdr>
                        <w:top w:val="none" w:sz="0" w:space="0" w:color="auto"/>
                        <w:left w:val="none" w:sz="0" w:space="0" w:color="auto"/>
                        <w:bottom w:val="none" w:sz="0" w:space="0" w:color="auto"/>
                        <w:right w:val="none" w:sz="0" w:space="0" w:color="auto"/>
                      </w:divBdr>
                    </w:div>
                    <w:div w:id="1789085997">
                      <w:marLeft w:val="0"/>
                      <w:marRight w:val="0"/>
                      <w:marTop w:val="0"/>
                      <w:marBottom w:val="0"/>
                      <w:divBdr>
                        <w:top w:val="none" w:sz="0" w:space="0" w:color="auto"/>
                        <w:left w:val="none" w:sz="0" w:space="0" w:color="auto"/>
                        <w:bottom w:val="none" w:sz="0" w:space="0" w:color="auto"/>
                        <w:right w:val="none" w:sz="0" w:space="0" w:color="auto"/>
                      </w:divBdr>
                    </w:div>
                  </w:divsChild>
                </w:div>
                <w:div w:id="2007321165">
                  <w:marLeft w:val="0"/>
                  <w:marRight w:val="0"/>
                  <w:marTop w:val="0"/>
                  <w:marBottom w:val="0"/>
                  <w:divBdr>
                    <w:top w:val="none" w:sz="0" w:space="0" w:color="auto"/>
                    <w:left w:val="none" w:sz="0" w:space="0" w:color="auto"/>
                    <w:bottom w:val="none" w:sz="0" w:space="0" w:color="auto"/>
                    <w:right w:val="none" w:sz="0" w:space="0" w:color="auto"/>
                  </w:divBdr>
                  <w:divsChild>
                    <w:div w:id="840194690">
                      <w:marLeft w:val="0"/>
                      <w:marRight w:val="0"/>
                      <w:marTop w:val="0"/>
                      <w:marBottom w:val="0"/>
                      <w:divBdr>
                        <w:top w:val="none" w:sz="0" w:space="0" w:color="auto"/>
                        <w:left w:val="none" w:sz="0" w:space="0" w:color="auto"/>
                        <w:bottom w:val="none" w:sz="0" w:space="0" w:color="auto"/>
                        <w:right w:val="none" w:sz="0" w:space="0" w:color="auto"/>
                      </w:divBdr>
                    </w:div>
                    <w:div w:id="1276058239">
                      <w:marLeft w:val="0"/>
                      <w:marRight w:val="0"/>
                      <w:marTop w:val="0"/>
                      <w:marBottom w:val="0"/>
                      <w:divBdr>
                        <w:top w:val="none" w:sz="0" w:space="0" w:color="auto"/>
                        <w:left w:val="none" w:sz="0" w:space="0" w:color="auto"/>
                        <w:bottom w:val="none" w:sz="0" w:space="0" w:color="auto"/>
                        <w:right w:val="none" w:sz="0" w:space="0" w:color="auto"/>
                      </w:divBdr>
                    </w:div>
                    <w:div w:id="1758674973">
                      <w:marLeft w:val="0"/>
                      <w:marRight w:val="0"/>
                      <w:marTop w:val="0"/>
                      <w:marBottom w:val="0"/>
                      <w:divBdr>
                        <w:top w:val="none" w:sz="0" w:space="0" w:color="auto"/>
                        <w:left w:val="none" w:sz="0" w:space="0" w:color="auto"/>
                        <w:bottom w:val="none" w:sz="0" w:space="0" w:color="auto"/>
                        <w:right w:val="none" w:sz="0" w:space="0" w:color="auto"/>
                      </w:divBdr>
                    </w:div>
                    <w:div w:id="2120031277">
                      <w:marLeft w:val="0"/>
                      <w:marRight w:val="0"/>
                      <w:marTop w:val="0"/>
                      <w:marBottom w:val="0"/>
                      <w:divBdr>
                        <w:top w:val="none" w:sz="0" w:space="0" w:color="auto"/>
                        <w:left w:val="none" w:sz="0" w:space="0" w:color="auto"/>
                        <w:bottom w:val="none" w:sz="0" w:space="0" w:color="auto"/>
                        <w:right w:val="none" w:sz="0" w:space="0" w:color="auto"/>
                      </w:divBdr>
                    </w:div>
                  </w:divsChild>
                </w:div>
                <w:div w:id="2008317081">
                  <w:marLeft w:val="0"/>
                  <w:marRight w:val="0"/>
                  <w:marTop w:val="0"/>
                  <w:marBottom w:val="0"/>
                  <w:divBdr>
                    <w:top w:val="none" w:sz="0" w:space="0" w:color="auto"/>
                    <w:left w:val="none" w:sz="0" w:space="0" w:color="auto"/>
                    <w:bottom w:val="none" w:sz="0" w:space="0" w:color="auto"/>
                    <w:right w:val="none" w:sz="0" w:space="0" w:color="auto"/>
                  </w:divBdr>
                  <w:divsChild>
                    <w:div w:id="1954365007">
                      <w:marLeft w:val="0"/>
                      <w:marRight w:val="0"/>
                      <w:marTop w:val="0"/>
                      <w:marBottom w:val="0"/>
                      <w:divBdr>
                        <w:top w:val="none" w:sz="0" w:space="0" w:color="auto"/>
                        <w:left w:val="none" w:sz="0" w:space="0" w:color="auto"/>
                        <w:bottom w:val="none" w:sz="0" w:space="0" w:color="auto"/>
                        <w:right w:val="none" w:sz="0" w:space="0" w:color="auto"/>
                      </w:divBdr>
                    </w:div>
                  </w:divsChild>
                </w:div>
                <w:div w:id="2008704323">
                  <w:marLeft w:val="0"/>
                  <w:marRight w:val="0"/>
                  <w:marTop w:val="0"/>
                  <w:marBottom w:val="0"/>
                  <w:divBdr>
                    <w:top w:val="none" w:sz="0" w:space="0" w:color="auto"/>
                    <w:left w:val="none" w:sz="0" w:space="0" w:color="auto"/>
                    <w:bottom w:val="none" w:sz="0" w:space="0" w:color="auto"/>
                    <w:right w:val="none" w:sz="0" w:space="0" w:color="auto"/>
                  </w:divBdr>
                  <w:divsChild>
                    <w:div w:id="550459835">
                      <w:marLeft w:val="0"/>
                      <w:marRight w:val="0"/>
                      <w:marTop w:val="0"/>
                      <w:marBottom w:val="0"/>
                      <w:divBdr>
                        <w:top w:val="none" w:sz="0" w:space="0" w:color="auto"/>
                        <w:left w:val="none" w:sz="0" w:space="0" w:color="auto"/>
                        <w:bottom w:val="none" w:sz="0" w:space="0" w:color="auto"/>
                        <w:right w:val="none" w:sz="0" w:space="0" w:color="auto"/>
                      </w:divBdr>
                    </w:div>
                  </w:divsChild>
                </w:div>
                <w:div w:id="2012755487">
                  <w:marLeft w:val="0"/>
                  <w:marRight w:val="0"/>
                  <w:marTop w:val="0"/>
                  <w:marBottom w:val="0"/>
                  <w:divBdr>
                    <w:top w:val="none" w:sz="0" w:space="0" w:color="auto"/>
                    <w:left w:val="none" w:sz="0" w:space="0" w:color="auto"/>
                    <w:bottom w:val="none" w:sz="0" w:space="0" w:color="auto"/>
                    <w:right w:val="none" w:sz="0" w:space="0" w:color="auto"/>
                  </w:divBdr>
                  <w:divsChild>
                    <w:div w:id="890652597">
                      <w:marLeft w:val="0"/>
                      <w:marRight w:val="0"/>
                      <w:marTop w:val="0"/>
                      <w:marBottom w:val="0"/>
                      <w:divBdr>
                        <w:top w:val="none" w:sz="0" w:space="0" w:color="auto"/>
                        <w:left w:val="none" w:sz="0" w:space="0" w:color="auto"/>
                        <w:bottom w:val="none" w:sz="0" w:space="0" w:color="auto"/>
                        <w:right w:val="none" w:sz="0" w:space="0" w:color="auto"/>
                      </w:divBdr>
                    </w:div>
                  </w:divsChild>
                </w:div>
                <w:div w:id="2017263895">
                  <w:marLeft w:val="0"/>
                  <w:marRight w:val="0"/>
                  <w:marTop w:val="0"/>
                  <w:marBottom w:val="0"/>
                  <w:divBdr>
                    <w:top w:val="none" w:sz="0" w:space="0" w:color="auto"/>
                    <w:left w:val="none" w:sz="0" w:space="0" w:color="auto"/>
                    <w:bottom w:val="none" w:sz="0" w:space="0" w:color="auto"/>
                    <w:right w:val="none" w:sz="0" w:space="0" w:color="auto"/>
                  </w:divBdr>
                  <w:divsChild>
                    <w:div w:id="1619750362">
                      <w:marLeft w:val="0"/>
                      <w:marRight w:val="0"/>
                      <w:marTop w:val="0"/>
                      <w:marBottom w:val="0"/>
                      <w:divBdr>
                        <w:top w:val="none" w:sz="0" w:space="0" w:color="auto"/>
                        <w:left w:val="none" w:sz="0" w:space="0" w:color="auto"/>
                        <w:bottom w:val="none" w:sz="0" w:space="0" w:color="auto"/>
                        <w:right w:val="none" w:sz="0" w:space="0" w:color="auto"/>
                      </w:divBdr>
                    </w:div>
                  </w:divsChild>
                </w:div>
                <w:div w:id="2017342602">
                  <w:marLeft w:val="0"/>
                  <w:marRight w:val="0"/>
                  <w:marTop w:val="0"/>
                  <w:marBottom w:val="0"/>
                  <w:divBdr>
                    <w:top w:val="none" w:sz="0" w:space="0" w:color="auto"/>
                    <w:left w:val="none" w:sz="0" w:space="0" w:color="auto"/>
                    <w:bottom w:val="none" w:sz="0" w:space="0" w:color="auto"/>
                    <w:right w:val="none" w:sz="0" w:space="0" w:color="auto"/>
                  </w:divBdr>
                  <w:divsChild>
                    <w:div w:id="1358238237">
                      <w:marLeft w:val="0"/>
                      <w:marRight w:val="0"/>
                      <w:marTop w:val="0"/>
                      <w:marBottom w:val="0"/>
                      <w:divBdr>
                        <w:top w:val="none" w:sz="0" w:space="0" w:color="auto"/>
                        <w:left w:val="none" w:sz="0" w:space="0" w:color="auto"/>
                        <w:bottom w:val="none" w:sz="0" w:space="0" w:color="auto"/>
                        <w:right w:val="none" w:sz="0" w:space="0" w:color="auto"/>
                      </w:divBdr>
                    </w:div>
                  </w:divsChild>
                </w:div>
                <w:div w:id="2020350008">
                  <w:marLeft w:val="0"/>
                  <w:marRight w:val="0"/>
                  <w:marTop w:val="0"/>
                  <w:marBottom w:val="0"/>
                  <w:divBdr>
                    <w:top w:val="none" w:sz="0" w:space="0" w:color="auto"/>
                    <w:left w:val="none" w:sz="0" w:space="0" w:color="auto"/>
                    <w:bottom w:val="none" w:sz="0" w:space="0" w:color="auto"/>
                    <w:right w:val="none" w:sz="0" w:space="0" w:color="auto"/>
                  </w:divBdr>
                  <w:divsChild>
                    <w:div w:id="2011172134">
                      <w:marLeft w:val="0"/>
                      <w:marRight w:val="0"/>
                      <w:marTop w:val="0"/>
                      <w:marBottom w:val="0"/>
                      <w:divBdr>
                        <w:top w:val="none" w:sz="0" w:space="0" w:color="auto"/>
                        <w:left w:val="none" w:sz="0" w:space="0" w:color="auto"/>
                        <w:bottom w:val="none" w:sz="0" w:space="0" w:color="auto"/>
                        <w:right w:val="none" w:sz="0" w:space="0" w:color="auto"/>
                      </w:divBdr>
                    </w:div>
                  </w:divsChild>
                </w:div>
                <w:div w:id="2025279310">
                  <w:marLeft w:val="0"/>
                  <w:marRight w:val="0"/>
                  <w:marTop w:val="0"/>
                  <w:marBottom w:val="0"/>
                  <w:divBdr>
                    <w:top w:val="none" w:sz="0" w:space="0" w:color="auto"/>
                    <w:left w:val="none" w:sz="0" w:space="0" w:color="auto"/>
                    <w:bottom w:val="none" w:sz="0" w:space="0" w:color="auto"/>
                    <w:right w:val="none" w:sz="0" w:space="0" w:color="auto"/>
                  </w:divBdr>
                  <w:divsChild>
                    <w:div w:id="930743732">
                      <w:marLeft w:val="0"/>
                      <w:marRight w:val="0"/>
                      <w:marTop w:val="0"/>
                      <w:marBottom w:val="0"/>
                      <w:divBdr>
                        <w:top w:val="none" w:sz="0" w:space="0" w:color="auto"/>
                        <w:left w:val="none" w:sz="0" w:space="0" w:color="auto"/>
                        <w:bottom w:val="none" w:sz="0" w:space="0" w:color="auto"/>
                        <w:right w:val="none" w:sz="0" w:space="0" w:color="auto"/>
                      </w:divBdr>
                    </w:div>
                    <w:div w:id="1467115046">
                      <w:marLeft w:val="0"/>
                      <w:marRight w:val="0"/>
                      <w:marTop w:val="0"/>
                      <w:marBottom w:val="0"/>
                      <w:divBdr>
                        <w:top w:val="none" w:sz="0" w:space="0" w:color="auto"/>
                        <w:left w:val="none" w:sz="0" w:space="0" w:color="auto"/>
                        <w:bottom w:val="none" w:sz="0" w:space="0" w:color="auto"/>
                        <w:right w:val="none" w:sz="0" w:space="0" w:color="auto"/>
                      </w:divBdr>
                    </w:div>
                  </w:divsChild>
                </w:div>
                <w:div w:id="2030599320">
                  <w:marLeft w:val="0"/>
                  <w:marRight w:val="0"/>
                  <w:marTop w:val="0"/>
                  <w:marBottom w:val="0"/>
                  <w:divBdr>
                    <w:top w:val="none" w:sz="0" w:space="0" w:color="auto"/>
                    <w:left w:val="none" w:sz="0" w:space="0" w:color="auto"/>
                    <w:bottom w:val="none" w:sz="0" w:space="0" w:color="auto"/>
                    <w:right w:val="none" w:sz="0" w:space="0" w:color="auto"/>
                  </w:divBdr>
                  <w:divsChild>
                    <w:div w:id="1727988215">
                      <w:marLeft w:val="0"/>
                      <w:marRight w:val="0"/>
                      <w:marTop w:val="0"/>
                      <w:marBottom w:val="0"/>
                      <w:divBdr>
                        <w:top w:val="none" w:sz="0" w:space="0" w:color="auto"/>
                        <w:left w:val="none" w:sz="0" w:space="0" w:color="auto"/>
                        <w:bottom w:val="none" w:sz="0" w:space="0" w:color="auto"/>
                        <w:right w:val="none" w:sz="0" w:space="0" w:color="auto"/>
                      </w:divBdr>
                    </w:div>
                  </w:divsChild>
                </w:div>
                <w:div w:id="2035374256">
                  <w:marLeft w:val="0"/>
                  <w:marRight w:val="0"/>
                  <w:marTop w:val="0"/>
                  <w:marBottom w:val="0"/>
                  <w:divBdr>
                    <w:top w:val="none" w:sz="0" w:space="0" w:color="auto"/>
                    <w:left w:val="none" w:sz="0" w:space="0" w:color="auto"/>
                    <w:bottom w:val="none" w:sz="0" w:space="0" w:color="auto"/>
                    <w:right w:val="none" w:sz="0" w:space="0" w:color="auto"/>
                  </w:divBdr>
                  <w:divsChild>
                    <w:div w:id="140850750">
                      <w:marLeft w:val="0"/>
                      <w:marRight w:val="0"/>
                      <w:marTop w:val="0"/>
                      <w:marBottom w:val="0"/>
                      <w:divBdr>
                        <w:top w:val="none" w:sz="0" w:space="0" w:color="auto"/>
                        <w:left w:val="none" w:sz="0" w:space="0" w:color="auto"/>
                        <w:bottom w:val="none" w:sz="0" w:space="0" w:color="auto"/>
                        <w:right w:val="none" w:sz="0" w:space="0" w:color="auto"/>
                      </w:divBdr>
                    </w:div>
                  </w:divsChild>
                </w:div>
                <w:div w:id="2037654365">
                  <w:marLeft w:val="0"/>
                  <w:marRight w:val="0"/>
                  <w:marTop w:val="0"/>
                  <w:marBottom w:val="0"/>
                  <w:divBdr>
                    <w:top w:val="none" w:sz="0" w:space="0" w:color="auto"/>
                    <w:left w:val="none" w:sz="0" w:space="0" w:color="auto"/>
                    <w:bottom w:val="none" w:sz="0" w:space="0" w:color="auto"/>
                    <w:right w:val="none" w:sz="0" w:space="0" w:color="auto"/>
                  </w:divBdr>
                  <w:divsChild>
                    <w:div w:id="1538735485">
                      <w:marLeft w:val="0"/>
                      <w:marRight w:val="0"/>
                      <w:marTop w:val="0"/>
                      <w:marBottom w:val="0"/>
                      <w:divBdr>
                        <w:top w:val="none" w:sz="0" w:space="0" w:color="auto"/>
                        <w:left w:val="none" w:sz="0" w:space="0" w:color="auto"/>
                        <w:bottom w:val="none" w:sz="0" w:space="0" w:color="auto"/>
                        <w:right w:val="none" w:sz="0" w:space="0" w:color="auto"/>
                      </w:divBdr>
                    </w:div>
                  </w:divsChild>
                </w:div>
                <w:div w:id="2038965060">
                  <w:marLeft w:val="0"/>
                  <w:marRight w:val="0"/>
                  <w:marTop w:val="0"/>
                  <w:marBottom w:val="0"/>
                  <w:divBdr>
                    <w:top w:val="none" w:sz="0" w:space="0" w:color="auto"/>
                    <w:left w:val="none" w:sz="0" w:space="0" w:color="auto"/>
                    <w:bottom w:val="none" w:sz="0" w:space="0" w:color="auto"/>
                    <w:right w:val="none" w:sz="0" w:space="0" w:color="auto"/>
                  </w:divBdr>
                  <w:divsChild>
                    <w:div w:id="67240566">
                      <w:marLeft w:val="0"/>
                      <w:marRight w:val="0"/>
                      <w:marTop w:val="0"/>
                      <w:marBottom w:val="0"/>
                      <w:divBdr>
                        <w:top w:val="none" w:sz="0" w:space="0" w:color="auto"/>
                        <w:left w:val="none" w:sz="0" w:space="0" w:color="auto"/>
                        <w:bottom w:val="none" w:sz="0" w:space="0" w:color="auto"/>
                        <w:right w:val="none" w:sz="0" w:space="0" w:color="auto"/>
                      </w:divBdr>
                    </w:div>
                  </w:divsChild>
                </w:div>
                <w:div w:id="2041665536">
                  <w:marLeft w:val="0"/>
                  <w:marRight w:val="0"/>
                  <w:marTop w:val="0"/>
                  <w:marBottom w:val="0"/>
                  <w:divBdr>
                    <w:top w:val="none" w:sz="0" w:space="0" w:color="auto"/>
                    <w:left w:val="none" w:sz="0" w:space="0" w:color="auto"/>
                    <w:bottom w:val="none" w:sz="0" w:space="0" w:color="auto"/>
                    <w:right w:val="none" w:sz="0" w:space="0" w:color="auto"/>
                  </w:divBdr>
                  <w:divsChild>
                    <w:div w:id="1291323145">
                      <w:marLeft w:val="0"/>
                      <w:marRight w:val="0"/>
                      <w:marTop w:val="0"/>
                      <w:marBottom w:val="0"/>
                      <w:divBdr>
                        <w:top w:val="none" w:sz="0" w:space="0" w:color="auto"/>
                        <w:left w:val="none" w:sz="0" w:space="0" w:color="auto"/>
                        <w:bottom w:val="none" w:sz="0" w:space="0" w:color="auto"/>
                        <w:right w:val="none" w:sz="0" w:space="0" w:color="auto"/>
                      </w:divBdr>
                    </w:div>
                  </w:divsChild>
                </w:div>
                <w:div w:id="2042707934">
                  <w:marLeft w:val="0"/>
                  <w:marRight w:val="0"/>
                  <w:marTop w:val="0"/>
                  <w:marBottom w:val="0"/>
                  <w:divBdr>
                    <w:top w:val="none" w:sz="0" w:space="0" w:color="auto"/>
                    <w:left w:val="none" w:sz="0" w:space="0" w:color="auto"/>
                    <w:bottom w:val="none" w:sz="0" w:space="0" w:color="auto"/>
                    <w:right w:val="none" w:sz="0" w:space="0" w:color="auto"/>
                  </w:divBdr>
                  <w:divsChild>
                    <w:div w:id="1639724332">
                      <w:marLeft w:val="0"/>
                      <w:marRight w:val="0"/>
                      <w:marTop w:val="0"/>
                      <w:marBottom w:val="0"/>
                      <w:divBdr>
                        <w:top w:val="none" w:sz="0" w:space="0" w:color="auto"/>
                        <w:left w:val="none" w:sz="0" w:space="0" w:color="auto"/>
                        <w:bottom w:val="none" w:sz="0" w:space="0" w:color="auto"/>
                        <w:right w:val="none" w:sz="0" w:space="0" w:color="auto"/>
                      </w:divBdr>
                    </w:div>
                  </w:divsChild>
                </w:div>
                <w:div w:id="2044361740">
                  <w:marLeft w:val="0"/>
                  <w:marRight w:val="0"/>
                  <w:marTop w:val="0"/>
                  <w:marBottom w:val="0"/>
                  <w:divBdr>
                    <w:top w:val="none" w:sz="0" w:space="0" w:color="auto"/>
                    <w:left w:val="none" w:sz="0" w:space="0" w:color="auto"/>
                    <w:bottom w:val="none" w:sz="0" w:space="0" w:color="auto"/>
                    <w:right w:val="none" w:sz="0" w:space="0" w:color="auto"/>
                  </w:divBdr>
                  <w:divsChild>
                    <w:div w:id="1214535059">
                      <w:marLeft w:val="0"/>
                      <w:marRight w:val="0"/>
                      <w:marTop w:val="0"/>
                      <w:marBottom w:val="0"/>
                      <w:divBdr>
                        <w:top w:val="none" w:sz="0" w:space="0" w:color="auto"/>
                        <w:left w:val="none" w:sz="0" w:space="0" w:color="auto"/>
                        <w:bottom w:val="none" w:sz="0" w:space="0" w:color="auto"/>
                        <w:right w:val="none" w:sz="0" w:space="0" w:color="auto"/>
                      </w:divBdr>
                    </w:div>
                  </w:divsChild>
                </w:div>
                <w:div w:id="2045518713">
                  <w:marLeft w:val="0"/>
                  <w:marRight w:val="0"/>
                  <w:marTop w:val="0"/>
                  <w:marBottom w:val="0"/>
                  <w:divBdr>
                    <w:top w:val="none" w:sz="0" w:space="0" w:color="auto"/>
                    <w:left w:val="none" w:sz="0" w:space="0" w:color="auto"/>
                    <w:bottom w:val="none" w:sz="0" w:space="0" w:color="auto"/>
                    <w:right w:val="none" w:sz="0" w:space="0" w:color="auto"/>
                  </w:divBdr>
                  <w:divsChild>
                    <w:div w:id="252978789">
                      <w:marLeft w:val="0"/>
                      <w:marRight w:val="0"/>
                      <w:marTop w:val="0"/>
                      <w:marBottom w:val="0"/>
                      <w:divBdr>
                        <w:top w:val="none" w:sz="0" w:space="0" w:color="auto"/>
                        <w:left w:val="none" w:sz="0" w:space="0" w:color="auto"/>
                        <w:bottom w:val="none" w:sz="0" w:space="0" w:color="auto"/>
                        <w:right w:val="none" w:sz="0" w:space="0" w:color="auto"/>
                      </w:divBdr>
                    </w:div>
                    <w:div w:id="1253048609">
                      <w:marLeft w:val="0"/>
                      <w:marRight w:val="0"/>
                      <w:marTop w:val="0"/>
                      <w:marBottom w:val="0"/>
                      <w:divBdr>
                        <w:top w:val="none" w:sz="0" w:space="0" w:color="auto"/>
                        <w:left w:val="none" w:sz="0" w:space="0" w:color="auto"/>
                        <w:bottom w:val="none" w:sz="0" w:space="0" w:color="auto"/>
                        <w:right w:val="none" w:sz="0" w:space="0" w:color="auto"/>
                      </w:divBdr>
                    </w:div>
                    <w:div w:id="1432362393">
                      <w:marLeft w:val="0"/>
                      <w:marRight w:val="0"/>
                      <w:marTop w:val="0"/>
                      <w:marBottom w:val="0"/>
                      <w:divBdr>
                        <w:top w:val="none" w:sz="0" w:space="0" w:color="auto"/>
                        <w:left w:val="none" w:sz="0" w:space="0" w:color="auto"/>
                        <w:bottom w:val="none" w:sz="0" w:space="0" w:color="auto"/>
                        <w:right w:val="none" w:sz="0" w:space="0" w:color="auto"/>
                      </w:divBdr>
                    </w:div>
                    <w:div w:id="1760786582">
                      <w:marLeft w:val="0"/>
                      <w:marRight w:val="0"/>
                      <w:marTop w:val="0"/>
                      <w:marBottom w:val="0"/>
                      <w:divBdr>
                        <w:top w:val="none" w:sz="0" w:space="0" w:color="auto"/>
                        <w:left w:val="none" w:sz="0" w:space="0" w:color="auto"/>
                        <w:bottom w:val="none" w:sz="0" w:space="0" w:color="auto"/>
                        <w:right w:val="none" w:sz="0" w:space="0" w:color="auto"/>
                      </w:divBdr>
                    </w:div>
                  </w:divsChild>
                </w:div>
                <w:div w:id="2054113485">
                  <w:marLeft w:val="0"/>
                  <w:marRight w:val="0"/>
                  <w:marTop w:val="0"/>
                  <w:marBottom w:val="0"/>
                  <w:divBdr>
                    <w:top w:val="none" w:sz="0" w:space="0" w:color="auto"/>
                    <w:left w:val="none" w:sz="0" w:space="0" w:color="auto"/>
                    <w:bottom w:val="none" w:sz="0" w:space="0" w:color="auto"/>
                    <w:right w:val="none" w:sz="0" w:space="0" w:color="auto"/>
                  </w:divBdr>
                  <w:divsChild>
                    <w:div w:id="1703629332">
                      <w:marLeft w:val="0"/>
                      <w:marRight w:val="0"/>
                      <w:marTop w:val="0"/>
                      <w:marBottom w:val="0"/>
                      <w:divBdr>
                        <w:top w:val="none" w:sz="0" w:space="0" w:color="auto"/>
                        <w:left w:val="none" w:sz="0" w:space="0" w:color="auto"/>
                        <w:bottom w:val="none" w:sz="0" w:space="0" w:color="auto"/>
                        <w:right w:val="none" w:sz="0" w:space="0" w:color="auto"/>
                      </w:divBdr>
                    </w:div>
                  </w:divsChild>
                </w:div>
                <w:div w:id="2063362529">
                  <w:marLeft w:val="0"/>
                  <w:marRight w:val="0"/>
                  <w:marTop w:val="0"/>
                  <w:marBottom w:val="0"/>
                  <w:divBdr>
                    <w:top w:val="none" w:sz="0" w:space="0" w:color="auto"/>
                    <w:left w:val="none" w:sz="0" w:space="0" w:color="auto"/>
                    <w:bottom w:val="none" w:sz="0" w:space="0" w:color="auto"/>
                    <w:right w:val="none" w:sz="0" w:space="0" w:color="auto"/>
                  </w:divBdr>
                  <w:divsChild>
                    <w:div w:id="738985352">
                      <w:marLeft w:val="0"/>
                      <w:marRight w:val="0"/>
                      <w:marTop w:val="0"/>
                      <w:marBottom w:val="0"/>
                      <w:divBdr>
                        <w:top w:val="none" w:sz="0" w:space="0" w:color="auto"/>
                        <w:left w:val="none" w:sz="0" w:space="0" w:color="auto"/>
                        <w:bottom w:val="none" w:sz="0" w:space="0" w:color="auto"/>
                        <w:right w:val="none" w:sz="0" w:space="0" w:color="auto"/>
                      </w:divBdr>
                    </w:div>
                    <w:div w:id="897400547">
                      <w:marLeft w:val="0"/>
                      <w:marRight w:val="0"/>
                      <w:marTop w:val="0"/>
                      <w:marBottom w:val="0"/>
                      <w:divBdr>
                        <w:top w:val="none" w:sz="0" w:space="0" w:color="auto"/>
                        <w:left w:val="none" w:sz="0" w:space="0" w:color="auto"/>
                        <w:bottom w:val="none" w:sz="0" w:space="0" w:color="auto"/>
                        <w:right w:val="none" w:sz="0" w:space="0" w:color="auto"/>
                      </w:divBdr>
                    </w:div>
                    <w:div w:id="902183244">
                      <w:marLeft w:val="0"/>
                      <w:marRight w:val="0"/>
                      <w:marTop w:val="0"/>
                      <w:marBottom w:val="0"/>
                      <w:divBdr>
                        <w:top w:val="none" w:sz="0" w:space="0" w:color="auto"/>
                        <w:left w:val="none" w:sz="0" w:space="0" w:color="auto"/>
                        <w:bottom w:val="none" w:sz="0" w:space="0" w:color="auto"/>
                        <w:right w:val="none" w:sz="0" w:space="0" w:color="auto"/>
                      </w:divBdr>
                    </w:div>
                    <w:div w:id="1166047320">
                      <w:marLeft w:val="0"/>
                      <w:marRight w:val="0"/>
                      <w:marTop w:val="0"/>
                      <w:marBottom w:val="0"/>
                      <w:divBdr>
                        <w:top w:val="none" w:sz="0" w:space="0" w:color="auto"/>
                        <w:left w:val="none" w:sz="0" w:space="0" w:color="auto"/>
                        <w:bottom w:val="none" w:sz="0" w:space="0" w:color="auto"/>
                        <w:right w:val="none" w:sz="0" w:space="0" w:color="auto"/>
                      </w:divBdr>
                    </w:div>
                  </w:divsChild>
                </w:div>
                <w:div w:id="2074739921">
                  <w:marLeft w:val="0"/>
                  <w:marRight w:val="0"/>
                  <w:marTop w:val="0"/>
                  <w:marBottom w:val="0"/>
                  <w:divBdr>
                    <w:top w:val="none" w:sz="0" w:space="0" w:color="auto"/>
                    <w:left w:val="none" w:sz="0" w:space="0" w:color="auto"/>
                    <w:bottom w:val="none" w:sz="0" w:space="0" w:color="auto"/>
                    <w:right w:val="none" w:sz="0" w:space="0" w:color="auto"/>
                  </w:divBdr>
                  <w:divsChild>
                    <w:div w:id="338121706">
                      <w:marLeft w:val="0"/>
                      <w:marRight w:val="0"/>
                      <w:marTop w:val="0"/>
                      <w:marBottom w:val="0"/>
                      <w:divBdr>
                        <w:top w:val="none" w:sz="0" w:space="0" w:color="auto"/>
                        <w:left w:val="none" w:sz="0" w:space="0" w:color="auto"/>
                        <w:bottom w:val="none" w:sz="0" w:space="0" w:color="auto"/>
                        <w:right w:val="none" w:sz="0" w:space="0" w:color="auto"/>
                      </w:divBdr>
                    </w:div>
                    <w:div w:id="1192691702">
                      <w:marLeft w:val="0"/>
                      <w:marRight w:val="0"/>
                      <w:marTop w:val="0"/>
                      <w:marBottom w:val="0"/>
                      <w:divBdr>
                        <w:top w:val="none" w:sz="0" w:space="0" w:color="auto"/>
                        <w:left w:val="none" w:sz="0" w:space="0" w:color="auto"/>
                        <w:bottom w:val="none" w:sz="0" w:space="0" w:color="auto"/>
                        <w:right w:val="none" w:sz="0" w:space="0" w:color="auto"/>
                      </w:divBdr>
                    </w:div>
                    <w:div w:id="1238244645">
                      <w:marLeft w:val="0"/>
                      <w:marRight w:val="0"/>
                      <w:marTop w:val="0"/>
                      <w:marBottom w:val="0"/>
                      <w:divBdr>
                        <w:top w:val="none" w:sz="0" w:space="0" w:color="auto"/>
                        <w:left w:val="none" w:sz="0" w:space="0" w:color="auto"/>
                        <w:bottom w:val="none" w:sz="0" w:space="0" w:color="auto"/>
                        <w:right w:val="none" w:sz="0" w:space="0" w:color="auto"/>
                      </w:divBdr>
                    </w:div>
                    <w:div w:id="1474953695">
                      <w:marLeft w:val="0"/>
                      <w:marRight w:val="0"/>
                      <w:marTop w:val="0"/>
                      <w:marBottom w:val="0"/>
                      <w:divBdr>
                        <w:top w:val="none" w:sz="0" w:space="0" w:color="auto"/>
                        <w:left w:val="none" w:sz="0" w:space="0" w:color="auto"/>
                        <w:bottom w:val="none" w:sz="0" w:space="0" w:color="auto"/>
                        <w:right w:val="none" w:sz="0" w:space="0" w:color="auto"/>
                      </w:divBdr>
                    </w:div>
                  </w:divsChild>
                </w:div>
                <w:div w:id="2076396556">
                  <w:marLeft w:val="0"/>
                  <w:marRight w:val="0"/>
                  <w:marTop w:val="0"/>
                  <w:marBottom w:val="0"/>
                  <w:divBdr>
                    <w:top w:val="none" w:sz="0" w:space="0" w:color="auto"/>
                    <w:left w:val="none" w:sz="0" w:space="0" w:color="auto"/>
                    <w:bottom w:val="none" w:sz="0" w:space="0" w:color="auto"/>
                    <w:right w:val="none" w:sz="0" w:space="0" w:color="auto"/>
                  </w:divBdr>
                  <w:divsChild>
                    <w:div w:id="187648383">
                      <w:marLeft w:val="0"/>
                      <w:marRight w:val="0"/>
                      <w:marTop w:val="0"/>
                      <w:marBottom w:val="0"/>
                      <w:divBdr>
                        <w:top w:val="none" w:sz="0" w:space="0" w:color="auto"/>
                        <w:left w:val="none" w:sz="0" w:space="0" w:color="auto"/>
                        <w:bottom w:val="none" w:sz="0" w:space="0" w:color="auto"/>
                        <w:right w:val="none" w:sz="0" w:space="0" w:color="auto"/>
                      </w:divBdr>
                    </w:div>
                    <w:div w:id="306323782">
                      <w:marLeft w:val="0"/>
                      <w:marRight w:val="0"/>
                      <w:marTop w:val="0"/>
                      <w:marBottom w:val="0"/>
                      <w:divBdr>
                        <w:top w:val="none" w:sz="0" w:space="0" w:color="auto"/>
                        <w:left w:val="none" w:sz="0" w:space="0" w:color="auto"/>
                        <w:bottom w:val="none" w:sz="0" w:space="0" w:color="auto"/>
                        <w:right w:val="none" w:sz="0" w:space="0" w:color="auto"/>
                      </w:divBdr>
                    </w:div>
                    <w:div w:id="642123361">
                      <w:marLeft w:val="0"/>
                      <w:marRight w:val="0"/>
                      <w:marTop w:val="0"/>
                      <w:marBottom w:val="0"/>
                      <w:divBdr>
                        <w:top w:val="none" w:sz="0" w:space="0" w:color="auto"/>
                        <w:left w:val="none" w:sz="0" w:space="0" w:color="auto"/>
                        <w:bottom w:val="none" w:sz="0" w:space="0" w:color="auto"/>
                        <w:right w:val="none" w:sz="0" w:space="0" w:color="auto"/>
                      </w:divBdr>
                    </w:div>
                    <w:div w:id="1326126798">
                      <w:marLeft w:val="0"/>
                      <w:marRight w:val="0"/>
                      <w:marTop w:val="0"/>
                      <w:marBottom w:val="0"/>
                      <w:divBdr>
                        <w:top w:val="none" w:sz="0" w:space="0" w:color="auto"/>
                        <w:left w:val="none" w:sz="0" w:space="0" w:color="auto"/>
                        <w:bottom w:val="none" w:sz="0" w:space="0" w:color="auto"/>
                        <w:right w:val="none" w:sz="0" w:space="0" w:color="auto"/>
                      </w:divBdr>
                    </w:div>
                  </w:divsChild>
                </w:div>
                <w:div w:id="2082826072">
                  <w:marLeft w:val="0"/>
                  <w:marRight w:val="0"/>
                  <w:marTop w:val="0"/>
                  <w:marBottom w:val="0"/>
                  <w:divBdr>
                    <w:top w:val="none" w:sz="0" w:space="0" w:color="auto"/>
                    <w:left w:val="none" w:sz="0" w:space="0" w:color="auto"/>
                    <w:bottom w:val="none" w:sz="0" w:space="0" w:color="auto"/>
                    <w:right w:val="none" w:sz="0" w:space="0" w:color="auto"/>
                  </w:divBdr>
                  <w:divsChild>
                    <w:div w:id="1765952851">
                      <w:marLeft w:val="0"/>
                      <w:marRight w:val="0"/>
                      <w:marTop w:val="0"/>
                      <w:marBottom w:val="0"/>
                      <w:divBdr>
                        <w:top w:val="none" w:sz="0" w:space="0" w:color="auto"/>
                        <w:left w:val="none" w:sz="0" w:space="0" w:color="auto"/>
                        <w:bottom w:val="none" w:sz="0" w:space="0" w:color="auto"/>
                        <w:right w:val="none" w:sz="0" w:space="0" w:color="auto"/>
                      </w:divBdr>
                    </w:div>
                  </w:divsChild>
                </w:div>
                <w:div w:id="2088912818">
                  <w:marLeft w:val="0"/>
                  <w:marRight w:val="0"/>
                  <w:marTop w:val="0"/>
                  <w:marBottom w:val="0"/>
                  <w:divBdr>
                    <w:top w:val="none" w:sz="0" w:space="0" w:color="auto"/>
                    <w:left w:val="none" w:sz="0" w:space="0" w:color="auto"/>
                    <w:bottom w:val="none" w:sz="0" w:space="0" w:color="auto"/>
                    <w:right w:val="none" w:sz="0" w:space="0" w:color="auto"/>
                  </w:divBdr>
                  <w:divsChild>
                    <w:div w:id="336619956">
                      <w:marLeft w:val="0"/>
                      <w:marRight w:val="0"/>
                      <w:marTop w:val="0"/>
                      <w:marBottom w:val="0"/>
                      <w:divBdr>
                        <w:top w:val="none" w:sz="0" w:space="0" w:color="auto"/>
                        <w:left w:val="none" w:sz="0" w:space="0" w:color="auto"/>
                        <w:bottom w:val="none" w:sz="0" w:space="0" w:color="auto"/>
                        <w:right w:val="none" w:sz="0" w:space="0" w:color="auto"/>
                      </w:divBdr>
                    </w:div>
                    <w:div w:id="969551495">
                      <w:marLeft w:val="0"/>
                      <w:marRight w:val="0"/>
                      <w:marTop w:val="0"/>
                      <w:marBottom w:val="0"/>
                      <w:divBdr>
                        <w:top w:val="none" w:sz="0" w:space="0" w:color="auto"/>
                        <w:left w:val="none" w:sz="0" w:space="0" w:color="auto"/>
                        <w:bottom w:val="none" w:sz="0" w:space="0" w:color="auto"/>
                        <w:right w:val="none" w:sz="0" w:space="0" w:color="auto"/>
                      </w:divBdr>
                    </w:div>
                    <w:div w:id="995840052">
                      <w:marLeft w:val="0"/>
                      <w:marRight w:val="0"/>
                      <w:marTop w:val="0"/>
                      <w:marBottom w:val="0"/>
                      <w:divBdr>
                        <w:top w:val="none" w:sz="0" w:space="0" w:color="auto"/>
                        <w:left w:val="none" w:sz="0" w:space="0" w:color="auto"/>
                        <w:bottom w:val="none" w:sz="0" w:space="0" w:color="auto"/>
                        <w:right w:val="none" w:sz="0" w:space="0" w:color="auto"/>
                      </w:divBdr>
                    </w:div>
                    <w:div w:id="1750498741">
                      <w:marLeft w:val="0"/>
                      <w:marRight w:val="0"/>
                      <w:marTop w:val="0"/>
                      <w:marBottom w:val="0"/>
                      <w:divBdr>
                        <w:top w:val="none" w:sz="0" w:space="0" w:color="auto"/>
                        <w:left w:val="none" w:sz="0" w:space="0" w:color="auto"/>
                        <w:bottom w:val="none" w:sz="0" w:space="0" w:color="auto"/>
                        <w:right w:val="none" w:sz="0" w:space="0" w:color="auto"/>
                      </w:divBdr>
                    </w:div>
                  </w:divsChild>
                </w:div>
                <w:div w:id="2096170819">
                  <w:marLeft w:val="0"/>
                  <w:marRight w:val="0"/>
                  <w:marTop w:val="0"/>
                  <w:marBottom w:val="0"/>
                  <w:divBdr>
                    <w:top w:val="none" w:sz="0" w:space="0" w:color="auto"/>
                    <w:left w:val="none" w:sz="0" w:space="0" w:color="auto"/>
                    <w:bottom w:val="none" w:sz="0" w:space="0" w:color="auto"/>
                    <w:right w:val="none" w:sz="0" w:space="0" w:color="auto"/>
                  </w:divBdr>
                  <w:divsChild>
                    <w:div w:id="1837569999">
                      <w:marLeft w:val="0"/>
                      <w:marRight w:val="0"/>
                      <w:marTop w:val="0"/>
                      <w:marBottom w:val="0"/>
                      <w:divBdr>
                        <w:top w:val="none" w:sz="0" w:space="0" w:color="auto"/>
                        <w:left w:val="none" w:sz="0" w:space="0" w:color="auto"/>
                        <w:bottom w:val="none" w:sz="0" w:space="0" w:color="auto"/>
                        <w:right w:val="none" w:sz="0" w:space="0" w:color="auto"/>
                      </w:divBdr>
                    </w:div>
                  </w:divsChild>
                </w:div>
                <w:div w:id="2103254976">
                  <w:marLeft w:val="0"/>
                  <w:marRight w:val="0"/>
                  <w:marTop w:val="0"/>
                  <w:marBottom w:val="0"/>
                  <w:divBdr>
                    <w:top w:val="none" w:sz="0" w:space="0" w:color="auto"/>
                    <w:left w:val="none" w:sz="0" w:space="0" w:color="auto"/>
                    <w:bottom w:val="none" w:sz="0" w:space="0" w:color="auto"/>
                    <w:right w:val="none" w:sz="0" w:space="0" w:color="auto"/>
                  </w:divBdr>
                  <w:divsChild>
                    <w:div w:id="1740522477">
                      <w:marLeft w:val="0"/>
                      <w:marRight w:val="0"/>
                      <w:marTop w:val="0"/>
                      <w:marBottom w:val="0"/>
                      <w:divBdr>
                        <w:top w:val="none" w:sz="0" w:space="0" w:color="auto"/>
                        <w:left w:val="none" w:sz="0" w:space="0" w:color="auto"/>
                        <w:bottom w:val="none" w:sz="0" w:space="0" w:color="auto"/>
                        <w:right w:val="none" w:sz="0" w:space="0" w:color="auto"/>
                      </w:divBdr>
                    </w:div>
                  </w:divsChild>
                </w:div>
                <w:div w:id="2104451452">
                  <w:marLeft w:val="0"/>
                  <w:marRight w:val="0"/>
                  <w:marTop w:val="0"/>
                  <w:marBottom w:val="0"/>
                  <w:divBdr>
                    <w:top w:val="none" w:sz="0" w:space="0" w:color="auto"/>
                    <w:left w:val="none" w:sz="0" w:space="0" w:color="auto"/>
                    <w:bottom w:val="none" w:sz="0" w:space="0" w:color="auto"/>
                    <w:right w:val="none" w:sz="0" w:space="0" w:color="auto"/>
                  </w:divBdr>
                  <w:divsChild>
                    <w:div w:id="2131971474">
                      <w:marLeft w:val="0"/>
                      <w:marRight w:val="0"/>
                      <w:marTop w:val="0"/>
                      <w:marBottom w:val="0"/>
                      <w:divBdr>
                        <w:top w:val="none" w:sz="0" w:space="0" w:color="auto"/>
                        <w:left w:val="none" w:sz="0" w:space="0" w:color="auto"/>
                        <w:bottom w:val="none" w:sz="0" w:space="0" w:color="auto"/>
                        <w:right w:val="none" w:sz="0" w:space="0" w:color="auto"/>
                      </w:divBdr>
                    </w:div>
                  </w:divsChild>
                </w:div>
                <w:div w:id="2108694407">
                  <w:marLeft w:val="0"/>
                  <w:marRight w:val="0"/>
                  <w:marTop w:val="0"/>
                  <w:marBottom w:val="0"/>
                  <w:divBdr>
                    <w:top w:val="none" w:sz="0" w:space="0" w:color="auto"/>
                    <w:left w:val="none" w:sz="0" w:space="0" w:color="auto"/>
                    <w:bottom w:val="none" w:sz="0" w:space="0" w:color="auto"/>
                    <w:right w:val="none" w:sz="0" w:space="0" w:color="auto"/>
                  </w:divBdr>
                  <w:divsChild>
                    <w:div w:id="1781563161">
                      <w:marLeft w:val="0"/>
                      <w:marRight w:val="0"/>
                      <w:marTop w:val="0"/>
                      <w:marBottom w:val="0"/>
                      <w:divBdr>
                        <w:top w:val="none" w:sz="0" w:space="0" w:color="auto"/>
                        <w:left w:val="none" w:sz="0" w:space="0" w:color="auto"/>
                        <w:bottom w:val="none" w:sz="0" w:space="0" w:color="auto"/>
                        <w:right w:val="none" w:sz="0" w:space="0" w:color="auto"/>
                      </w:divBdr>
                    </w:div>
                  </w:divsChild>
                </w:div>
                <w:div w:id="2110537552">
                  <w:marLeft w:val="0"/>
                  <w:marRight w:val="0"/>
                  <w:marTop w:val="0"/>
                  <w:marBottom w:val="0"/>
                  <w:divBdr>
                    <w:top w:val="none" w:sz="0" w:space="0" w:color="auto"/>
                    <w:left w:val="none" w:sz="0" w:space="0" w:color="auto"/>
                    <w:bottom w:val="none" w:sz="0" w:space="0" w:color="auto"/>
                    <w:right w:val="none" w:sz="0" w:space="0" w:color="auto"/>
                  </w:divBdr>
                  <w:divsChild>
                    <w:div w:id="1114861765">
                      <w:marLeft w:val="0"/>
                      <w:marRight w:val="0"/>
                      <w:marTop w:val="0"/>
                      <w:marBottom w:val="0"/>
                      <w:divBdr>
                        <w:top w:val="none" w:sz="0" w:space="0" w:color="auto"/>
                        <w:left w:val="none" w:sz="0" w:space="0" w:color="auto"/>
                        <w:bottom w:val="none" w:sz="0" w:space="0" w:color="auto"/>
                        <w:right w:val="none" w:sz="0" w:space="0" w:color="auto"/>
                      </w:divBdr>
                    </w:div>
                    <w:div w:id="1233346600">
                      <w:marLeft w:val="0"/>
                      <w:marRight w:val="0"/>
                      <w:marTop w:val="0"/>
                      <w:marBottom w:val="0"/>
                      <w:divBdr>
                        <w:top w:val="none" w:sz="0" w:space="0" w:color="auto"/>
                        <w:left w:val="none" w:sz="0" w:space="0" w:color="auto"/>
                        <w:bottom w:val="none" w:sz="0" w:space="0" w:color="auto"/>
                        <w:right w:val="none" w:sz="0" w:space="0" w:color="auto"/>
                      </w:divBdr>
                    </w:div>
                    <w:div w:id="1734280040">
                      <w:marLeft w:val="0"/>
                      <w:marRight w:val="0"/>
                      <w:marTop w:val="0"/>
                      <w:marBottom w:val="0"/>
                      <w:divBdr>
                        <w:top w:val="none" w:sz="0" w:space="0" w:color="auto"/>
                        <w:left w:val="none" w:sz="0" w:space="0" w:color="auto"/>
                        <w:bottom w:val="none" w:sz="0" w:space="0" w:color="auto"/>
                        <w:right w:val="none" w:sz="0" w:space="0" w:color="auto"/>
                      </w:divBdr>
                    </w:div>
                    <w:div w:id="1817333007">
                      <w:marLeft w:val="0"/>
                      <w:marRight w:val="0"/>
                      <w:marTop w:val="0"/>
                      <w:marBottom w:val="0"/>
                      <w:divBdr>
                        <w:top w:val="none" w:sz="0" w:space="0" w:color="auto"/>
                        <w:left w:val="none" w:sz="0" w:space="0" w:color="auto"/>
                        <w:bottom w:val="none" w:sz="0" w:space="0" w:color="auto"/>
                        <w:right w:val="none" w:sz="0" w:space="0" w:color="auto"/>
                      </w:divBdr>
                    </w:div>
                  </w:divsChild>
                </w:div>
                <w:div w:id="2112696264">
                  <w:marLeft w:val="0"/>
                  <w:marRight w:val="0"/>
                  <w:marTop w:val="0"/>
                  <w:marBottom w:val="0"/>
                  <w:divBdr>
                    <w:top w:val="none" w:sz="0" w:space="0" w:color="auto"/>
                    <w:left w:val="none" w:sz="0" w:space="0" w:color="auto"/>
                    <w:bottom w:val="none" w:sz="0" w:space="0" w:color="auto"/>
                    <w:right w:val="none" w:sz="0" w:space="0" w:color="auto"/>
                  </w:divBdr>
                  <w:divsChild>
                    <w:div w:id="596641042">
                      <w:marLeft w:val="0"/>
                      <w:marRight w:val="0"/>
                      <w:marTop w:val="0"/>
                      <w:marBottom w:val="0"/>
                      <w:divBdr>
                        <w:top w:val="none" w:sz="0" w:space="0" w:color="auto"/>
                        <w:left w:val="none" w:sz="0" w:space="0" w:color="auto"/>
                        <w:bottom w:val="none" w:sz="0" w:space="0" w:color="auto"/>
                        <w:right w:val="none" w:sz="0" w:space="0" w:color="auto"/>
                      </w:divBdr>
                    </w:div>
                  </w:divsChild>
                </w:div>
                <w:div w:id="2113084135">
                  <w:marLeft w:val="0"/>
                  <w:marRight w:val="0"/>
                  <w:marTop w:val="0"/>
                  <w:marBottom w:val="0"/>
                  <w:divBdr>
                    <w:top w:val="none" w:sz="0" w:space="0" w:color="auto"/>
                    <w:left w:val="none" w:sz="0" w:space="0" w:color="auto"/>
                    <w:bottom w:val="none" w:sz="0" w:space="0" w:color="auto"/>
                    <w:right w:val="none" w:sz="0" w:space="0" w:color="auto"/>
                  </w:divBdr>
                  <w:divsChild>
                    <w:div w:id="1625577104">
                      <w:marLeft w:val="0"/>
                      <w:marRight w:val="0"/>
                      <w:marTop w:val="0"/>
                      <w:marBottom w:val="0"/>
                      <w:divBdr>
                        <w:top w:val="none" w:sz="0" w:space="0" w:color="auto"/>
                        <w:left w:val="none" w:sz="0" w:space="0" w:color="auto"/>
                        <w:bottom w:val="none" w:sz="0" w:space="0" w:color="auto"/>
                        <w:right w:val="none" w:sz="0" w:space="0" w:color="auto"/>
                      </w:divBdr>
                    </w:div>
                  </w:divsChild>
                </w:div>
                <w:div w:id="2114350825">
                  <w:marLeft w:val="0"/>
                  <w:marRight w:val="0"/>
                  <w:marTop w:val="0"/>
                  <w:marBottom w:val="0"/>
                  <w:divBdr>
                    <w:top w:val="none" w:sz="0" w:space="0" w:color="auto"/>
                    <w:left w:val="none" w:sz="0" w:space="0" w:color="auto"/>
                    <w:bottom w:val="none" w:sz="0" w:space="0" w:color="auto"/>
                    <w:right w:val="none" w:sz="0" w:space="0" w:color="auto"/>
                  </w:divBdr>
                  <w:divsChild>
                    <w:div w:id="2099061055">
                      <w:marLeft w:val="0"/>
                      <w:marRight w:val="0"/>
                      <w:marTop w:val="0"/>
                      <w:marBottom w:val="0"/>
                      <w:divBdr>
                        <w:top w:val="none" w:sz="0" w:space="0" w:color="auto"/>
                        <w:left w:val="none" w:sz="0" w:space="0" w:color="auto"/>
                        <w:bottom w:val="none" w:sz="0" w:space="0" w:color="auto"/>
                        <w:right w:val="none" w:sz="0" w:space="0" w:color="auto"/>
                      </w:divBdr>
                    </w:div>
                  </w:divsChild>
                </w:div>
                <w:div w:id="2117094619">
                  <w:marLeft w:val="0"/>
                  <w:marRight w:val="0"/>
                  <w:marTop w:val="0"/>
                  <w:marBottom w:val="0"/>
                  <w:divBdr>
                    <w:top w:val="none" w:sz="0" w:space="0" w:color="auto"/>
                    <w:left w:val="none" w:sz="0" w:space="0" w:color="auto"/>
                    <w:bottom w:val="none" w:sz="0" w:space="0" w:color="auto"/>
                    <w:right w:val="none" w:sz="0" w:space="0" w:color="auto"/>
                  </w:divBdr>
                  <w:divsChild>
                    <w:div w:id="1280182783">
                      <w:marLeft w:val="0"/>
                      <w:marRight w:val="0"/>
                      <w:marTop w:val="0"/>
                      <w:marBottom w:val="0"/>
                      <w:divBdr>
                        <w:top w:val="none" w:sz="0" w:space="0" w:color="auto"/>
                        <w:left w:val="none" w:sz="0" w:space="0" w:color="auto"/>
                        <w:bottom w:val="none" w:sz="0" w:space="0" w:color="auto"/>
                        <w:right w:val="none" w:sz="0" w:space="0" w:color="auto"/>
                      </w:divBdr>
                    </w:div>
                    <w:div w:id="2146121714">
                      <w:marLeft w:val="0"/>
                      <w:marRight w:val="0"/>
                      <w:marTop w:val="0"/>
                      <w:marBottom w:val="0"/>
                      <w:divBdr>
                        <w:top w:val="none" w:sz="0" w:space="0" w:color="auto"/>
                        <w:left w:val="none" w:sz="0" w:space="0" w:color="auto"/>
                        <w:bottom w:val="none" w:sz="0" w:space="0" w:color="auto"/>
                        <w:right w:val="none" w:sz="0" w:space="0" w:color="auto"/>
                      </w:divBdr>
                    </w:div>
                  </w:divsChild>
                </w:div>
                <w:div w:id="2119641988">
                  <w:marLeft w:val="0"/>
                  <w:marRight w:val="0"/>
                  <w:marTop w:val="0"/>
                  <w:marBottom w:val="0"/>
                  <w:divBdr>
                    <w:top w:val="none" w:sz="0" w:space="0" w:color="auto"/>
                    <w:left w:val="none" w:sz="0" w:space="0" w:color="auto"/>
                    <w:bottom w:val="none" w:sz="0" w:space="0" w:color="auto"/>
                    <w:right w:val="none" w:sz="0" w:space="0" w:color="auto"/>
                  </w:divBdr>
                  <w:divsChild>
                    <w:div w:id="301085546">
                      <w:marLeft w:val="0"/>
                      <w:marRight w:val="0"/>
                      <w:marTop w:val="0"/>
                      <w:marBottom w:val="0"/>
                      <w:divBdr>
                        <w:top w:val="none" w:sz="0" w:space="0" w:color="auto"/>
                        <w:left w:val="none" w:sz="0" w:space="0" w:color="auto"/>
                        <w:bottom w:val="none" w:sz="0" w:space="0" w:color="auto"/>
                        <w:right w:val="none" w:sz="0" w:space="0" w:color="auto"/>
                      </w:divBdr>
                    </w:div>
                    <w:div w:id="1105074668">
                      <w:marLeft w:val="0"/>
                      <w:marRight w:val="0"/>
                      <w:marTop w:val="0"/>
                      <w:marBottom w:val="0"/>
                      <w:divBdr>
                        <w:top w:val="none" w:sz="0" w:space="0" w:color="auto"/>
                        <w:left w:val="none" w:sz="0" w:space="0" w:color="auto"/>
                        <w:bottom w:val="none" w:sz="0" w:space="0" w:color="auto"/>
                        <w:right w:val="none" w:sz="0" w:space="0" w:color="auto"/>
                      </w:divBdr>
                    </w:div>
                    <w:div w:id="1620336102">
                      <w:marLeft w:val="0"/>
                      <w:marRight w:val="0"/>
                      <w:marTop w:val="0"/>
                      <w:marBottom w:val="0"/>
                      <w:divBdr>
                        <w:top w:val="none" w:sz="0" w:space="0" w:color="auto"/>
                        <w:left w:val="none" w:sz="0" w:space="0" w:color="auto"/>
                        <w:bottom w:val="none" w:sz="0" w:space="0" w:color="auto"/>
                        <w:right w:val="none" w:sz="0" w:space="0" w:color="auto"/>
                      </w:divBdr>
                    </w:div>
                    <w:div w:id="2000690061">
                      <w:marLeft w:val="0"/>
                      <w:marRight w:val="0"/>
                      <w:marTop w:val="0"/>
                      <w:marBottom w:val="0"/>
                      <w:divBdr>
                        <w:top w:val="none" w:sz="0" w:space="0" w:color="auto"/>
                        <w:left w:val="none" w:sz="0" w:space="0" w:color="auto"/>
                        <w:bottom w:val="none" w:sz="0" w:space="0" w:color="auto"/>
                        <w:right w:val="none" w:sz="0" w:space="0" w:color="auto"/>
                      </w:divBdr>
                    </w:div>
                  </w:divsChild>
                </w:div>
                <w:div w:id="2135439911">
                  <w:marLeft w:val="0"/>
                  <w:marRight w:val="0"/>
                  <w:marTop w:val="0"/>
                  <w:marBottom w:val="0"/>
                  <w:divBdr>
                    <w:top w:val="none" w:sz="0" w:space="0" w:color="auto"/>
                    <w:left w:val="none" w:sz="0" w:space="0" w:color="auto"/>
                    <w:bottom w:val="none" w:sz="0" w:space="0" w:color="auto"/>
                    <w:right w:val="none" w:sz="0" w:space="0" w:color="auto"/>
                  </w:divBdr>
                  <w:divsChild>
                    <w:div w:id="830676103">
                      <w:marLeft w:val="0"/>
                      <w:marRight w:val="0"/>
                      <w:marTop w:val="0"/>
                      <w:marBottom w:val="0"/>
                      <w:divBdr>
                        <w:top w:val="none" w:sz="0" w:space="0" w:color="auto"/>
                        <w:left w:val="none" w:sz="0" w:space="0" w:color="auto"/>
                        <w:bottom w:val="none" w:sz="0" w:space="0" w:color="auto"/>
                        <w:right w:val="none" w:sz="0" w:space="0" w:color="auto"/>
                      </w:divBdr>
                    </w:div>
                  </w:divsChild>
                </w:div>
                <w:div w:id="2136949818">
                  <w:marLeft w:val="0"/>
                  <w:marRight w:val="0"/>
                  <w:marTop w:val="0"/>
                  <w:marBottom w:val="0"/>
                  <w:divBdr>
                    <w:top w:val="none" w:sz="0" w:space="0" w:color="auto"/>
                    <w:left w:val="none" w:sz="0" w:space="0" w:color="auto"/>
                    <w:bottom w:val="none" w:sz="0" w:space="0" w:color="auto"/>
                    <w:right w:val="none" w:sz="0" w:space="0" w:color="auto"/>
                  </w:divBdr>
                  <w:divsChild>
                    <w:div w:id="316804060">
                      <w:marLeft w:val="0"/>
                      <w:marRight w:val="0"/>
                      <w:marTop w:val="0"/>
                      <w:marBottom w:val="0"/>
                      <w:divBdr>
                        <w:top w:val="none" w:sz="0" w:space="0" w:color="auto"/>
                        <w:left w:val="none" w:sz="0" w:space="0" w:color="auto"/>
                        <w:bottom w:val="none" w:sz="0" w:space="0" w:color="auto"/>
                        <w:right w:val="none" w:sz="0" w:space="0" w:color="auto"/>
                      </w:divBdr>
                    </w:div>
                    <w:div w:id="341277001">
                      <w:marLeft w:val="0"/>
                      <w:marRight w:val="0"/>
                      <w:marTop w:val="0"/>
                      <w:marBottom w:val="0"/>
                      <w:divBdr>
                        <w:top w:val="none" w:sz="0" w:space="0" w:color="auto"/>
                        <w:left w:val="none" w:sz="0" w:space="0" w:color="auto"/>
                        <w:bottom w:val="none" w:sz="0" w:space="0" w:color="auto"/>
                        <w:right w:val="none" w:sz="0" w:space="0" w:color="auto"/>
                      </w:divBdr>
                    </w:div>
                    <w:div w:id="818109814">
                      <w:marLeft w:val="0"/>
                      <w:marRight w:val="0"/>
                      <w:marTop w:val="0"/>
                      <w:marBottom w:val="0"/>
                      <w:divBdr>
                        <w:top w:val="none" w:sz="0" w:space="0" w:color="auto"/>
                        <w:left w:val="none" w:sz="0" w:space="0" w:color="auto"/>
                        <w:bottom w:val="none" w:sz="0" w:space="0" w:color="auto"/>
                        <w:right w:val="none" w:sz="0" w:space="0" w:color="auto"/>
                      </w:divBdr>
                    </w:div>
                    <w:div w:id="2050379525">
                      <w:marLeft w:val="0"/>
                      <w:marRight w:val="0"/>
                      <w:marTop w:val="0"/>
                      <w:marBottom w:val="0"/>
                      <w:divBdr>
                        <w:top w:val="none" w:sz="0" w:space="0" w:color="auto"/>
                        <w:left w:val="none" w:sz="0" w:space="0" w:color="auto"/>
                        <w:bottom w:val="none" w:sz="0" w:space="0" w:color="auto"/>
                        <w:right w:val="none" w:sz="0" w:space="0" w:color="auto"/>
                      </w:divBdr>
                    </w:div>
                  </w:divsChild>
                </w:div>
                <w:div w:id="2138330469">
                  <w:marLeft w:val="0"/>
                  <w:marRight w:val="0"/>
                  <w:marTop w:val="0"/>
                  <w:marBottom w:val="0"/>
                  <w:divBdr>
                    <w:top w:val="none" w:sz="0" w:space="0" w:color="auto"/>
                    <w:left w:val="none" w:sz="0" w:space="0" w:color="auto"/>
                    <w:bottom w:val="none" w:sz="0" w:space="0" w:color="auto"/>
                    <w:right w:val="none" w:sz="0" w:space="0" w:color="auto"/>
                  </w:divBdr>
                  <w:divsChild>
                    <w:div w:id="771046357">
                      <w:marLeft w:val="0"/>
                      <w:marRight w:val="0"/>
                      <w:marTop w:val="0"/>
                      <w:marBottom w:val="0"/>
                      <w:divBdr>
                        <w:top w:val="none" w:sz="0" w:space="0" w:color="auto"/>
                        <w:left w:val="none" w:sz="0" w:space="0" w:color="auto"/>
                        <w:bottom w:val="none" w:sz="0" w:space="0" w:color="auto"/>
                        <w:right w:val="none" w:sz="0" w:space="0" w:color="auto"/>
                      </w:divBdr>
                    </w:div>
                  </w:divsChild>
                </w:div>
                <w:div w:id="2141414473">
                  <w:marLeft w:val="0"/>
                  <w:marRight w:val="0"/>
                  <w:marTop w:val="0"/>
                  <w:marBottom w:val="0"/>
                  <w:divBdr>
                    <w:top w:val="none" w:sz="0" w:space="0" w:color="auto"/>
                    <w:left w:val="none" w:sz="0" w:space="0" w:color="auto"/>
                    <w:bottom w:val="none" w:sz="0" w:space="0" w:color="auto"/>
                    <w:right w:val="none" w:sz="0" w:space="0" w:color="auto"/>
                  </w:divBdr>
                  <w:divsChild>
                    <w:div w:id="39042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728528">
          <w:marLeft w:val="0"/>
          <w:marRight w:val="0"/>
          <w:marTop w:val="0"/>
          <w:marBottom w:val="0"/>
          <w:divBdr>
            <w:top w:val="none" w:sz="0" w:space="0" w:color="auto"/>
            <w:left w:val="none" w:sz="0" w:space="0" w:color="auto"/>
            <w:bottom w:val="none" w:sz="0" w:space="0" w:color="auto"/>
            <w:right w:val="none" w:sz="0" w:space="0" w:color="auto"/>
          </w:divBdr>
          <w:divsChild>
            <w:div w:id="300305630">
              <w:marLeft w:val="0"/>
              <w:marRight w:val="0"/>
              <w:marTop w:val="0"/>
              <w:marBottom w:val="0"/>
              <w:divBdr>
                <w:top w:val="none" w:sz="0" w:space="0" w:color="auto"/>
                <w:left w:val="none" w:sz="0" w:space="0" w:color="auto"/>
                <w:bottom w:val="none" w:sz="0" w:space="0" w:color="auto"/>
                <w:right w:val="none" w:sz="0" w:space="0" w:color="auto"/>
              </w:divBdr>
              <w:divsChild>
                <w:div w:id="1010413">
                  <w:marLeft w:val="0"/>
                  <w:marRight w:val="0"/>
                  <w:marTop w:val="0"/>
                  <w:marBottom w:val="0"/>
                  <w:divBdr>
                    <w:top w:val="none" w:sz="0" w:space="0" w:color="auto"/>
                    <w:left w:val="none" w:sz="0" w:space="0" w:color="auto"/>
                    <w:bottom w:val="none" w:sz="0" w:space="0" w:color="auto"/>
                    <w:right w:val="none" w:sz="0" w:space="0" w:color="auto"/>
                  </w:divBdr>
                  <w:divsChild>
                    <w:div w:id="684333044">
                      <w:marLeft w:val="0"/>
                      <w:marRight w:val="0"/>
                      <w:marTop w:val="0"/>
                      <w:marBottom w:val="0"/>
                      <w:divBdr>
                        <w:top w:val="none" w:sz="0" w:space="0" w:color="auto"/>
                        <w:left w:val="none" w:sz="0" w:space="0" w:color="auto"/>
                        <w:bottom w:val="none" w:sz="0" w:space="0" w:color="auto"/>
                        <w:right w:val="none" w:sz="0" w:space="0" w:color="auto"/>
                      </w:divBdr>
                    </w:div>
                    <w:div w:id="1185632192">
                      <w:marLeft w:val="0"/>
                      <w:marRight w:val="0"/>
                      <w:marTop w:val="0"/>
                      <w:marBottom w:val="0"/>
                      <w:divBdr>
                        <w:top w:val="none" w:sz="0" w:space="0" w:color="auto"/>
                        <w:left w:val="none" w:sz="0" w:space="0" w:color="auto"/>
                        <w:bottom w:val="none" w:sz="0" w:space="0" w:color="auto"/>
                        <w:right w:val="none" w:sz="0" w:space="0" w:color="auto"/>
                      </w:divBdr>
                    </w:div>
                  </w:divsChild>
                </w:div>
                <w:div w:id="11953347">
                  <w:marLeft w:val="0"/>
                  <w:marRight w:val="0"/>
                  <w:marTop w:val="0"/>
                  <w:marBottom w:val="0"/>
                  <w:divBdr>
                    <w:top w:val="none" w:sz="0" w:space="0" w:color="auto"/>
                    <w:left w:val="none" w:sz="0" w:space="0" w:color="auto"/>
                    <w:bottom w:val="none" w:sz="0" w:space="0" w:color="auto"/>
                    <w:right w:val="none" w:sz="0" w:space="0" w:color="auto"/>
                  </w:divBdr>
                  <w:divsChild>
                    <w:div w:id="634682964">
                      <w:marLeft w:val="0"/>
                      <w:marRight w:val="0"/>
                      <w:marTop w:val="0"/>
                      <w:marBottom w:val="0"/>
                      <w:divBdr>
                        <w:top w:val="none" w:sz="0" w:space="0" w:color="auto"/>
                        <w:left w:val="none" w:sz="0" w:space="0" w:color="auto"/>
                        <w:bottom w:val="none" w:sz="0" w:space="0" w:color="auto"/>
                        <w:right w:val="none" w:sz="0" w:space="0" w:color="auto"/>
                      </w:divBdr>
                    </w:div>
                  </w:divsChild>
                </w:div>
                <w:div w:id="26760425">
                  <w:marLeft w:val="0"/>
                  <w:marRight w:val="0"/>
                  <w:marTop w:val="0"/>
                  <w:marBottom w:val="0"/>
                  <w:divBdr>
                    <w:top w:val="none" w:sz="0" w:space="0" w:color="auto"/>
                    <w:left w:val="none" w:sz="0" w:space="0" w:color="auto"/>
                    <w:bottom w:val="none" w:sz="0" w:space="0" w:color="auto"/>
                    <w:right w:val="none" w:sz="0" w:space="0" w:color="auto"/>
                  </w:divBdr>
                  <w:divsChild>
                    <w:div w:id="1013722946">
                      <w:marLeft w:val="0"/>
                      <w:marRight w:val="0"/>
                      <w:marTop w:val="0"/>
                      <w:marBottom w:val="0"/>
                      <w:divBdr>
                        <w:top w:val="none" w:sz="0" w:space="0" w:color="auto"/>
                        <w:left w:val="none" w:sz="0" w:space="0" w:color="auto"/>
                        <w:bottom w:val="none" w:sz="0" w:space="0" w:color="auto"/>
                        <w:right w:val="none" w:sz="0" w:space="0" w:color="auto"/>
                      </w:divBdr>
                    </w:div>
                  </w:divsChild>
                </w:div>
                <w:div w:id="28996350">
                  <w:marLeft w:val="0"/>
                  <w:marRight w:val="0"/>
                  <w:marTop w:val="0"/>
                  <w:marBottom w:val="0"/>
                  <w:divBdr>
                    <w:top w:val="none" w:sz="0" w:space="0" w:color="auto"/>
                    <w:left w:val="none" w:sz="0" w:space="0" w:color="auto"/>
                    <w:bottom w:val="none" w:sz="0" w:space="0" w:color="auto"/>
                    <w:right w:val="none" w:sz="0" w:space="0" w:color="auto"/>
                  </w:divBdr>
                  <w:divsChild>
                    <w:div w:id="162136341">
                      <w:marLeft w:val="0"/>
                      <w:marRight w:val="0"/>
                      <w:marTop w:val="0"/>
                      <w:marBottom w:val="0"/>
                      <w:divBdr>
                        <w:top w:val="none" w:sz="0" w:space="0" w:color="auto"/>
                        <w:left w:val="none" w:sz="0" w:space="0" w:color="auto"/>
                        <w:bottom w:val="none" w:sz="0" w:space="0" w:color="auto"/>
                        <w:right w:val="none" w:sz="0" w:space="0" w:color="auto"/>
                      </w:divBdr>
                    </w:div>
                  </w:divsChild>
                </w:div>
                <w:div w:id="29886793">
                  <w:marLeft w:val="0"/>
                  <w:marRight w:val="0"/>
                  <w:marTop w:val="0"/>
                  <w:marBottom w:val="0"/>
                  <w:divBdr>
                    <w:top w:val="none" w:sz="0" w:space="0" w:color="auto"/>
                    <w:left w:val="none" w:sz="0" w:space="0" w:color="auto"/>
                    <w:bottom w:val="none" w:sz="0" w:space="0" w:color="auto"/>
                    <w:right w:val="none" w:sz="0" w:space="0" w:color="auto"/>
                  </w:divBdr>
                  <w:divsChild>
                    <w:div w:id="1378431777">
                      <w:marLeft w:val="0"/>
                      <w:marRight w:val="0"/>
                      <w:marTop w:val="0"/>
                      <w:marBottom w:val="0"/>
                      <w:divBdr>
                        <w:top w:val="none" w:sz="0" w:space="0" w:color="auto"/>
                        <w:left w:val="none" w:sz="0" w:space="0" w:color="auto"/>
                        <w:bottom w:val="none" w:sz="0" w:space="0" w:color="auto"/>
                        <w:right w:val="none" w:sz="0" w:space="0" w:color="auto"/>
                      </w:divBdr>
                    </w:div>
                  </w:divsChild>
                </w:div>
                <w:div w:id="34817194">
                  <w:marLeft w:val="0"/>
                  <w:marRight w:val="0"/>
                  <w:marTop w:val="0"/>
                  <w:marBottom w:val="0"/>
                  <w:divBdr>
                    <w:top w:val="none" w:sz="0" w:space="0" w:color="auto"/>
                    <w:left w:val="none" w:sz="0" w:space="0" w:color="auto"/>
                    <w:bottom w:val="none" w:sz="0" w:space="0" w:color="auto"/>
                    <w:right w:val="none" w:sz="0" w:space="0" w:color="auto"/>
                  </w:divBdr>
                  <w:divsChild>
                    <w:div w:id="962225366">
                      <w:marLeft w:val="0"/>
                      <w:marRight w:val="0"/>
                      <w:marTop w:val="0"/>
                      <w:marBottom w:val="0"/>
                      <w:divBdr>
                        <w:top w:val="none" w:sz="0" w:space="0" w:color="auto"/>
                        <w:left w:val="none" w:sz="0" w:space="0" w:color="auto"/>
                        <w:bottom w:val="none" w:sz="0" w:space="0" w:color="auto"/>
                        <w:right w:val="none" w:sz="0" w:space="0" w:color="auto"/>
                      </w:divBdr>
                    </w:div>
                    <w:div w:id="1484539230">
                      <w:marLeft w:val="0"/>
                      <w:marRight w:val="0"/>
                      <w:marTop w:val="0"/>
                      <w:marBottom w:val="0"/>
                      <w:divBdr>
                        <w:top w:val="none" w:sz="0" w:space="0" w:color="auto"/>
                        <w:left w:val="none" w:sz="0" w:space="0" w:color="auto"/>
                        <w:bottom w:val="none" w:sz="0" w:space="0" w:color="auto"/>
                        <w:right w:val="none" w:sz="0" w:space="0" w:color="auto"/>
                      </w:divBdr>
                    </w:div>
                  </w:divsChild>
                </w:div>
                <w:div w:id="34937131">
                  <w:marLeft w:val="0"/>
                  <w:marRight w:val="0"/>
                  <w:marTop w:val="0"/>
                  <w:marBottom w:val="0"/>
                  <w:divBdr>
                    <w:top w:val="none" w:sz="0" w:space="0" w:color="auto"/>
                    <w:left w:val="none" w:sz="0" w:space="0" w:color="auto"/>
                    <w:bottom w:val="none" w:sz="0" w:space="0" w:color="auto"/>
                    <w:right w:val="none" w:sz="0" w:space="0" w:color="auto"/>
                  </w:divBdr>
                  <w:divsChild>
                    <w:div w:id="839081727">
                      <w:marLeft w:val="0"/>
                      <w:marRight w:val="0"/>
                      <w:marTop w:val="0"/>
                      <w:marBottom w:val="0"/>
                      <w:divBdr>
                        <w:top w:val="none" w:sz="0" w:space="0" w:color="auto"/>
                        <w:left w:val="none" w:sz="0" w:space="0" w:color="auto"/>
                        <w:bottom w:val="none" w:sz="0" w:space="0" w:color="auto"/>
                        <w:right w:val="none" w:sz="0" w:space="0" w:color="auto"/>
                      </w:divBdr>
                    </w:div>
                    <w:div w:id="1823347991">
                      <w:marLeft w:val="0"/>
                      <w:marRight w:val="0"/>
                      <w:marTop w:val="0"/>
                      <w:marBottom w:val="0"/>
                      <w:divBdr>
                        <w:top w:val="none" w:sz="0" w:space="0" w:color="auto"/>
                        <w:left w:val="none" w:sz="0" w:space="0" w:color="auto"/>
                        <w:bottom w:val="none" w:sz="0" w:space="0" w:color="auto"/>
                        <w:right w:val="none" w:sz="0" w:space="0" w:color="auto"/>
                      </w:divBdr>
                    </w:div>
                  </w:divsChild>
                </w:div>
                <w:div w:id="36049306">
                  <w:marLeft w:val="0"/>
                  <w:marRight w:val="0"/>
                  <w:marTop w:val="0"/>
                  <w:marBottom w:val="0"/>
                  <w:divBdr>
                    <w:top w:val="none" w:sz="0" w:space="0" w:color="auto"/>
                    <w:left w:val="none" w:sz="0" w:space="0" w:color="auto"/>
                    <w:bottom w:val="none" w:sz="0" w:space="0" w:color="auto"/>
                    <w:right w:val="none" w:sz="0" w:space="0" w:color="auto"/>
                  </w:divBdr>
                  <w:divsChild>
                    <w:div w:id="144401145">
                      <w:marLeft w:val="0"/>
                      <w:marRight w:val="0"/>
                      <w:marTop w:val="0"/>
                      <w:marBottom w:val="0"/>
                      <w:divBdr>
                        <w:top w:val="none" w:sz="0" w:space="0" w:color="auto"/>
                        <w:left w:val="none" w:sz="0" w:space="0" w:color="auto"/>
                        <w:bottom w:val="none" w:sz="0" w:space="0" w:color="auto"/>
                        <w:right w:val="none" w:sz="0" w:space="0" w:color="auto"/>
                      </w:divBdr>
                    </w:div>
                  </w:divsChild>
                </w:div>
                <w:div w:id="37946988">
                  <w:marLeft w:val="0"/>
                  <w:marRight w:val="0"/>
                  <w:marTop w:val="0"/>
                  <w:marBottom w:val="0"/>
                  <w:divBdr>
                    <w:top w:val="none" w:sz="0" w:space="0" w:color="auto"/>
                    <w:left w:val="none" w:sz="0" w:space="0" w:color="auto"/>
                    <w:bottom w:val="none" w:sz="0" w:space="0" w:color="auto"/>
                    <w:right w:val="none" w:sz="0" w:space="0" w:color="auto"/>
                  </w:divBdr>
                  <w:divsChild>
                    <w:div w:id="284124196">
                      <w:marLeft w:val="0"/>
                      <w:marRight w:val="0"/>
                      <w:marTop w:val="0"/>
                      <w:marBottom w:val="0"/>
                      <w:divBdr>
                        <w:top w:val="none" w:sz="0" w:space="0" w:color="auto"/>
                        <w:left w:val="none" w:sz="0" w:space="0" w:color="auto"/>
                        <w:bottom w:val="none" w:sz="0" w:space="0" w:color="auto"/>
                        <w:right w:val="none" w:sz="0" w:space="0" w:color="auto"/>
                      </w:divBdr>
                    </w:div>
                    <w:div w:id="979768899">
                      <w:marLeft w:val="0"/>
                      <w:marRight w:val="0"/>
                      <w:marTop w:val="0"/>
                      <w:marBottom w:val="0"/>
                      <w:divBdr>
                        <w:top w:val="none" w:sz="0" w:space="0" w:color="auto"/>
                        <w:left w:val="none" w:sz="0" w:space="0" w:color="auto"/>
                        <w:bottom w:val="none" w:sz="0" w:space="0" w:color="auto"/>
                        <w:right w:val="none" w:sz="0" w:space="0" w:color="auto"/>
                      </w:divBdr>
                    </w:div>
                    <w:div w:id="1401053287">
                      <w:marLeft w:val="0"/>
                      <w:marRight w:val="0"/>
                      <w:marTop w:val="0"/>
                      <w:marBottom w:val="0"/>
                      <w:divBdr>
                        <w:top w:val="none" w:sz="0" w:space="0" w:color="auto"/>
                        <w:left w:val="none" w:sz="0" w:space="0" w:color="auto"/>
                        <w:bottom w:val="none" w:sz="0" w:space="0" w:color="auto"/>
                        <w:right w:val="none" w:sz="0" w:space="0" w:color="auto"/>
                      </w:divBdr>
                    </w:div>
                    <w:div w:id="1896698978">
                      <w:marLeft w:val="0"/>
                      <w:marRight w:val="0"/>
                      <w:marTop w:val="0"/>
                      <w:marBottom w:val="0"/>
                      <w:divBdr>
                        <w:top w:val="none" w:sz="0" w:space="0" w:color="auto"/>
                        <w:left w:val="none" w:sz="0" w:space="0" w:color="auto"/>
                        <w:bottom w:val="none" w:sz="0" w:space="0" w:color="auto"/>
                        <w:right w:val="none" w:sz="0" w:space="0" w:color="auto"/>
                      </w:divBdr>
                    </w:div>
                  </w:divsChild>
                </w:div>
                <w:div w:id="45645141">
                  <w:marLeft w:val="0"/>
                  <w:marRight w:val="0"/>
                  <w:marTop w:val="0"/>
                  <w:marBottom w:val="0"/>
                  <w:divBdr>
                    <w:top w:val="none" w:sz="0" w:space="0" w:color="auto"/>
                    <w:left w:val="none" w:sz="0" w:space="0" w:color="auto"/>
                    <w:bottom w:val="none" w:sz="0" w:space="0" w:color="auto"/>
                    <w:right w:val="none" w:sz="0" w:space="0" w:color="auto"/>
                  </w:divBdr>
                  <w:divsChild>
                    <w:div w:id="635987902">
                      <w:marLeft w:val="0"/>
                      <w:marRight w:val="0"/>
                      <w:marTop w:val="0"/>
                      <w:marBottom w:val="0"/>
                      <w:divBdr>
                        <w:top w:val="none" w:sz="0" w:space="0" w:color="auto"/>
                        <w:left w:val="none" w:sz="0" w:space="0" w:color="auto"/>
                        <w:bottom w:val="none" w:sz="0" w:space="0" w:color="auto"/>
                        <w:right w:val="none" w:sz="0" w:space="0" w:color="auto"/>
                      </w:divBdr>
                    </w:div>
                  </w:divsChild>
                </w:div>
                <w:div w:id="48038067">
                  <w:marLeft w:val="0"/>
                  <w:marRight w:val="0"/>
                  <w:marTop w:val="0"/>
                  <w:marBottom w:val="0"/>
                  <w:divBdr>
                    <w:top w:val="none" w:sz="0" w:space="0" w:color="auto"/>
                    <w:left w:val="none" w:sz="0" w:space="0" w:color="auto"/>
                    <w:bottom w:val="none" w:sz="0" w:space="0" w:color="auto"/>
                    <w:right w:val="none" w:sz="0" w:space="0" w:color="auto"/>
                  </w:divBdr>
                  <w:divsChild>
                    <w:div w:id="790320005">
                      <w:marLeft w:val="0"/>
                      <w:marRight w:val="0"/>
                      <w:marTop w:val="0"/>
                      <w:marBottom w:val="0"/>
                      <w:divBdr>
                        <w:top w:val="none" w:sz="0" w:space="0" w:color="auto"/>
                        <w:left w:val="none" w:sz="0" w:space="0" w:color="auto"/>
                        <w:bottom w:val="none" w:sz="0" w:space="0" w:color="auto"/>
                        <w:right w:val="none" w:sz="0" w:space="0" w:color="auto"/>
                      </w:divBdr>
                    </w:div>
                    <w:div w:id="1208176018">
                      <w:marLeft w:val="0"/>
                      <w:marRight w:val="0"/>
                      <w:marTop w:val="0"/>
                      <w:marBottom w:val="0"/>
                      <w:divBdr>
                        <w:top w:val="none" w:sz="0" w:space="0" w:color="auto"/>
                        <w:left w:val="none" w:sz="0" w:space="0" w:color="auto"/>
                        <w:bottom w:val="none" w:sz="0" w:space="0" w:color="auto"/>
                        <w:right w:val="none" w:sz="0" w:space="0" w:color="auto"/>
                      </w:divBdr>
                    </w:div>
                  </w:divsChild>
                </w:div>
                <w:div w:id="53744302">
                  <w:marLeft w:val="0"/>
                  <w:marRight w:val="0"/>
                  <w:marTop w:val="0"/>
                  <w:marBottom w:val="0"/>
                  <w:divBdr>
                    <w:top w:val="none" w:sz="0" w:space="0" w:color="auto"/>
                    <w:left w:val="none" w:sz="0" w:space="0" w:color="auto"/>
                    <w:bottom w:val="none" w:sz="0" w:space="0" w:color="auto"/>
                    <w:right w:val="none" w:sz="0" w:space="0" w:color="auto"/>
                  </w:divBdr>
                  <w:divsChild>
                    <w:div w:id="1969555163">
                      <w:marLeft w:val="0"/>
                      <w:marRight w:val="0"/>
                      <w:marTop w:val="0"/>
                      <w:marBottom w:val="0"/>
                      <w:divBdr>
                        <w:top w:val="none" w:sz="0" w:space="0" w:color="auto"/>
                        <w:left w:val="none" w:sz="0" w:space="0" w:color="auto"/>
                        <w:bottom w:val="none" w:sz="0" w:space="0" w:color="auto"/>
                        <w:right w:val="none" w:sz="0" w:space="0" w:color="auto"/>
                      </w:divBdr>
                    </w:div>
                  </w:divsChild>
                </w:div>
                <w:div w:id="58941784">
                  <w:marLeft w:val="0"/>
                  <w:marRight w:val="0"/>
                  <w:marTop w:val="0"/>
                  <w:marBottom w:val="0"/>
                  <w:divBdr>
                    <w:top w:val="none" w:sz="0" w:space="0" w:color="auto"/>
                    <w:left w:val="none" w:sz="0" w:space="0" w:color="auto"/>
                    <w:bottom w:val="none" w:sz="0" w:space="0" w:color="auto"/>
                    <w:right w:val="none" w:sz="0" w:space="0" w:color="auto"/>
                  </w:divBdr>
                  <w:divsChild>
                    <w:div w:id="1634217260">
                      <w:marLeft w:val="0"/>
                      <w:marRight w:val="0"/>
                      <w:marTop w:val="0"/>
                      <w:marBottom w:val="0"/>
                      <w:divBdr>
                        <w:top w:val="none" w:sz="0" w:space="0" w:color="auto"/>
                        <w:left w:val="none" w:sz="0" w:space="0" w:color="auto"/>
                        <w:bottom w:val="none" w:sz="0" w:space="0" w:color="auto"/>
                        <w:right w:val="none" w:sz="0" w:space="0" w:color="auto"/>
                      </w:divBdr>
                    </w:div>
                  </w:divsChild>
                </w:div>
                <w:div w:id="62879888">
                  <w:marLeft w:val="0"/>
                  <w:marRight w:val="0"/>
                  <w:marTop w:val="0"/>
                  <w:marBottom w:val="0"/>
                  <w:divBdr>
                    <w:top w:val="none" w:sz="0" w:space="0" w:color="auto"/>
                    <w:left w:val="none" w:sz="0" w:space="0" w:color="auto"/>
                    <w:bottom w:val="none" w:sz="0" w:space="0" w:color="auto"/>
                    <w:right w:val="none" w:sz="0" w:space="0" w:color="auto"/>
                  </w:divBdr>
                  <w:divsChild>
                    <w:div w:id="1652294279">
                      <w:marLeft w:val="0"/>
                      <w:marRight w:val="0"/>
                      <w:marTop w:val="0"/>
                      <w:marBottom w:val="0"/>
                      <w:divBdr>
                        <w:top w:val="none" w:sz="0" w:space="0" w:color="auto"/>
                        <w:left w:val="none" w:sz="0" w:space="0" w:color="auto"/>
                        <w:bottom w:val="none" w:sz="0" w:space="0" w:color="auto"/>
                        <w:right w:val="none" w:sz="0" w:space="0" w:color="auto"/>
                      </w:divBdr>
                    </w:div>
                    <w:div w:id="1696729255">
                      <w:marLeft w:val="0"/>
                      <w:marRight w:val="0"/>
                      <w:marTop w:val="0"/>
                      <w:marBottom w:val="0"/>
                      <w:divBdr>
                        <w:top w:val="none" w:sz="0" w:space="0" w:color="auto"/>
                        <w:left w:val="none" w:sz="0" w:space="0" w:color="auto"/>
                        <w:bottom w:val="none" w:sz="0" w:space="0" w:color="auto"/>
                        <w:right w:val="none" w:sz="0" w:space="0" w:color="auto"/>
                      </w:divBdr>
                    </w:div>
                    <w:div w:id="2012368614">
                      <w:marLeft w:val="0"/>
                      <w:marRight w:val="0"/>
                      <w:marTop w:val="0"/>
                      <w:marBottom w:val="0"/>
                      <w:divBdr>
                        <w:top w:val="none" w:sz="0" w:space="0" w:color="auto"/>
                        <w:left w:val="none" w:sz="0" w:space="0" w:color="auto"/>
                        <w:bottom w:val="none" w:sz="0" w:space="0" w:color="auto"/>
                        <w:right w:val="none" w:sz="0" w:space="0" w:color="auto"/>
                      </w:divBdr>
                    </w:div>
                    <w:div w:id="2069106268">
                      <w:marLeft w:val="0"/>
                      <w:marRight w:val="0"/>
                      <w:marTop w:val="0"/>
                      <w:marBottom w:val="0"/>
                      <w:divBdr>
                        <w:top w:val="none" w:sz="0" w:space="0" w:color="auto"/>
                        <w:left w:val="none" w:sz="0" w:space="0" w:color="auto"/>
                        <w:bottom w:val="none" w:sz="0" w:space="0" w:color="auto"/>
                        <w:right w:val="none" w:sz="0" w:space="0" w:color="auto"/>
                      </w:divBdr>
                    </w:div>
                  </w:divsChild>
                </w:div>
                <w:div w:id="72557392">
                  <w:marLeft w:val="0"/>
                  <w:marRight w:val="0"/>
                  <w:marTop w:val="0"/>
                  <w:marBottom w:val="0"/>
                  <w:divBdr>
                    <w:top w:val="none" w:sz="0" w:space="0" w:color="auto"/>
                    <w:left w:val="none" w:sz="0" w:space="0" w:color="auto"/>
                    <w:bottom w:val="none" w:sz="0" w:space="0" w:color="auto"/>
                    <w:right w:val="none" w:sz="0" w:space="0" w:color="auto"/>
                  </w:divBdr>
                  <w:divsChild>
                    <w:div w:id="1939368330">
                      <w:marLeft w:val="0"/>
                      <w:marRight w:val="0"/>
                      <w:marTop w:val="0"/>
                      <w:marBottom w:val="0"/>
                      <w:divBdr>
                        <w:top w:val="none" w:sz="0" w:space="0" w:color="auto"/>
                        <w:left w:val="none" w:sz="0" w:space="0" w:color="auto"/>
                        <w:bottom w:val="none" w:sz="0" w:space="0" w:color="auto"/>
                        <w:right w:val="none" w:sz="0" w:space="0" w:color="auto"/>
                      </w:divBdr>
                    </w:div>
                  </w:divsChild>
                </w:div>
                <w:div w:id="90004917">
                  <w:marLeft w:val="0"/>
                  <w:marRight w:val="0"/>
                  <w:marTop w:val="0"/>
                  <w:marBottom w:val="0"/>
                  <w:divBdr>
                    <w:top w:val="none" w:sz="0" w:space="0" w:color="auto"/>
                    <w:left w:val="none" w:sz="0" w:space="0" w:color="auto"/>
                    <w:bottom w:val="none" w:sz="0" w:space="0" w:color="auto"/>
                    <w:right w:val="none" w:sz="0" w:space="0" w:color="auto"/>
                  </w:divBdr>
                  <w:divsChild>
                    <w:div w:id="2043169844">
                      <w:marLeft w:val="0"/>
                      <w:marRight w:val="0"/>
                      <w:marTop w:val="0"/>
                      <w:marBottom w:val="0"/>
                      <w:divBdr>
                        <w:top w:val="none" w:sz="0" w:space="0" w:color="auto"/>
                        <w:left w:val="none" w:sz="0" w:space="0" w:color="auto"/>
                        <w:bottom w:val="none" w:sz="0" w:space="0" w:color="auto"/>
                        <w:right w:val="none" w:sz="0" w:space="0" w:color="auto"/>
                      </w:divBdr>
                    </w:div>
                  </w:divsChild>
                </w:div>
                <w:div w:id="101532191">
                  <w:marLeft w:val="0"/>
                  <w:marRight w:val="0"/>
                  <w:marTop w:val="0"/>
                  <w:marBottom w:val="0"/>
                  <w:divBdr>
                    <w:top w:val="none" w:sz="0" w:space="0" w:color="auto"/>
                    <w:left w:val="none" w:sz="0" w:space="0" w:color="auto"/>
                    <w:bottom w:val="none" w:sz="0" w:space="0" w:color="auto"/>
                    <w:right w:val="none" w:sz="0" w:space="0" w:color="auto"/>
                  </w:divBdr>
                  <w:divsChild>
                    <w:div w:id="1857307246">
                      <w:marLeft w:val="0"/>
                      <w:marRight w:val="0"/>
                      <w:marTop w:val="0"/>
                      <w:marBottom w:val="0"/>
                      <w:divBdr>
                        <w:top w:val="none" w:sz="0" w:space="0" w:color="auto"/>
                        <w:left w:val="none" w:sz="0" w:space="0" w:color="auto"/>
                        <w:bottom w:val="none" w:sz="0" w:space="0" w:color="auto"/>
                        <w:right w:val="none" w:sz="0" w:space="0" w:color="auto"/>
                      </w:divBdr>
                    </w:div>
                  </w:divsChild>
                </w:div>
                <w:div w:id="106586343">
                  <w:marLeft w:val="0"/>
                  <w:marRight w:val="0"/>
                  <w:marTop w:val="0"/>
                  <w:marBottom w:val="0"/>
                  <w:divBdr>
                    <w:top w:val="none" w:sz="0" w:space="0" w:color="auto"/>
                    <w:left w:val="none" w:sz="0" w:space="0" w:color="auto"/>
                    <w:bottom w:val="none" w:sz="0" w:space="0" w:color="auto"/>
                    <w:right w:val="none" w:sz="0" w:space="0" w:color="auto"/>
                  </w:divBdr>
                  <w:divsChild>
                    <w:div w:id="692727441">
                      <w:marLeft w:val="0"/>
                      <w:marRight w:val="0"/>
                      <w:marTop w:val="0"/>
                      <w:marBottom w:val="0"/>
                      <w:divBdr>
                        <w:top w:val="none" w:sz="0" w:space="0" w:color="auto"/>
                        <w:left w:val="none" w:sz="0" w:space="0" w:color="auto"/>
                        <w:bottom w:val="none" w:sz="0" w:space="0" w:color="auto"/>
                        <w:right w:val="none" w:sz="0" w:space="0" w:color="auto"/>
                      </w:divBdr>
                    </w:div>
                  </w:divsChild>
                </w:div>
                <w:div w:id="130293291">
                  <w:marLeft w:val="0"/>
                  <w:marRight w:val="0"/>
                  <w:marTop w:val="0"/>
                  <w:marBottom w:val="0"/>
                  <w:divBdr>
                    <w:top w:val="none" w:sz="0" w:space="0" w:color="auto"/>
                    <w:left w:val="none" w:sz="0" w:space="0" w:color="auto"/>
                    <w:bottom w:val="none" w:sz="0" w:space="0" w:color="auto"/>
                    <w:right w:val="none" w:sz="0" w:space="0" w:color="auto"/>
                  </w:divBdr>
                  <w:divsChild>
                    <w:div w:id="2003003696">
                      <w:marLeft w:val="0"/>
                      <w:marRight w:val="0"/>
                      <w:marTop w:val="0"/>
                      <w:marBottom w:val="0"/>
                      <w:divBdr>
                        <w:top w:val="none" w:sz="0" w:space="0" w:color="auto"/>
                        <w:left w:val="none" w:sz="0" w:space="0" w:color="auto"/>
                        <w:bottom w:val="none" w:sz="0" w:space="0" w:color="auto"/>
                        <w:right w:val="none" w:sz="0" w:space="0" w:color="auto"/>
                      </w:divBdr>
                    </w:div>
                  </w:divsChild>
                </w:div>
                <w:div w:id="133718164">
                  <w:marLeft w:val="0"/>
                  <w:marRight w:val="0"/>
                  <w:marTop w:val="0"/>
                  <w:marBottom w:val="0"/>
                  <w:divBdr>
                    <w:top w:val="none" w:sz="0" w:space="0" w:color="auto"/>
                    <w:left w:val="none" w:sz="0" w:space="0" w:color="auto"/>
                    <w:bottom w:val="none" w:sz="0" w:space="0" w:color="auto"/>
                    <w:right w:val="none" w:sz="0" w:space="0" w:color="auto"/>
                  </w:divBdr>
                  <w:divsChild>
                    <w:div w:id="888608750">
                      <w:marLeft w:val="0"/>
                      <w:marRight w:val="0"/>
                      <w:marTop w:val="0"/>
                      <w:marBottom w:val="0"/>
                      <w:divBdr>
                        <w:top w:val="none" w:sz="0" w:space="0" w:color="auto"/>
                        <w:left w:val="none" w:sz="0" w:space="0" w:color="auto"/>
                        <w:bottom w:val="none" w:sz="0" w:space="0" w:color="auto"/>
                        <w:right w:val="none" w:sz="0" w:space="0" w:color="auto"/>
                      </w:divBdr>
                    </w:div>
                  </w:divsChild>
                </w:div>
                <w:div w:id="144706165">
                  <w:marLeft w:val="0"/>
                  <w:marRight w:val="0"/>
                  <w:marTop w:val="0"/>
                  <w:marBottom w:val="0"/>
                  <w:divBdr>
                    <w:top w:val="none" w:sz="0" w:space="0" w:color="auto"/>
                    <w:left w:val="none" w:sz="0" w:space="0" w:color="auto"/>
                    <w:bottom w:val="none" w:sz="0" w:space="0" w:color="auto"/>
                    <w:right w:val="none" w:sz="0" w:space="0" w:color="auto"/>
                  </w:divBdr>
                  <w:divsChild>
                    <w:div w:id="1807157509">
                      <w:marLeft w:val="0"/>
                      <w:marRight w:val="0"/>
                      <w:marTop w:val="0"/>
                      <w:marBottom w:val="0"/>
                      <w:divBdr>
                        <w:top w:val="none" w:sz="0" w:space="0" w:color="auto"/>
                        <w:left w:val="none" w:sz="0" w:space="0" w:color="auto"/>
                        <w:bottom w:val="none" w:sz="0" w:space="0" w:color="auto"/>
                        <w:right w:val="none" w:sz="0" w:space="0" w:color="auto"/>
                      </w:divBdr>
                    </w:div>
                  </w:divsChild>
                </w:div>
                <w:div w:id="145441022">
                  <w:marLeft w:val="0"/>
                  <w:marRight w:val="0"/>
                  <w:marTop w:val="0"/>
                  <w:marBottom w:val="0"/>
                  <w:divBdr>
                    <w:top w:val="none" w:sz="0" w:space="0" w:color="auto"/>
                    <w:left w:val="none" w:sz="0" w:space="0" w:color="auto"/>
                    <w:bottom w:val="none" w:sz="0" w:space="0" w:color="auto"/>
                    <w:right w:val="none" w:sz="0" w:space="0" w:color="auto"/>
                  </w:divBdr>
                  <w:divsChild>
                    <w:div w:id="770591532">
                      <w:marLeft w:val="0"/>
                      <w:marRight w:val="0"/>
                      <w:marTop w:val="0"/>
                      <w:marBottom w:val="0"/>
                      <w:divBdr>
                        <w:top w:val="none" w:sz="0" w:space="0" w:color="auto"/>
                        <w:left w:val="none" w:sz="0" w:space="0" w:color="auto"/>
                        <w:bottom w:val="none" w:sz="0" w:space="0" w:color="auto"/>
                        <w:right w:val="none" w:sz="0" w:space="0" w:color="auto"/>
                      </w:divBdr>
                    </w:div>
                    <w:div w:id="1926962222">
                      <w:marLeft w:val="0"/>
                      <w:marRight w:val="0"/>
                      <w:marTop w:val="0"/>
                      <w:marBottom w:val="0"/>
                      <w:divBdr>
                        <w:top w:val="none" w:sz="0" w:space="0" w:color="auto"/>
                        <w:left w:val="none" w:sz="0" w:space="0" w:color="auto"/>
                        <w:bottom w:val="none" w:sz="0" w:space="0" w:color="auto"/>
                        <w:right w:val="none" w:sz="0" w:space="0" w:color="auto"/>
                      </w:divBdr>
                    </w:div>
                    <w:div w:id="2026513347">
                      <w:marLeft w:val="0"/>
                      <w:marRight w:val="0"/>
                      <w:marTop w:val="0"/>
                      <w:marBottom w:val="0"/>
                      <w:divBdr>
                        <w:top w:val="none" w:sz="0" w:space="0" w:color="auto"/>
                        <w:left w:val="none" w:sz="0" w:space="0" w:color="auto"/>
                        <w:bottom w:val="none" w:sz="0" w:space="0" w:color="auto"/>
                        <w:right w:val="none" w:sz="0" w:space="0" w:color="auto"/>
                      </w:divBdr>
                    </w:div>
                    <w:div w:id="2116244086">
                      <w:marLeft w:val="0"/>
                      <w:marRight w:val="0"/>
                      <w:marTop w:val="0"/>
                      <w:marBottom w:val="0"/>
                      <w:divBdr>
                        <w:top w:val="none" w:sz="0" w:space="0" w:color="auto"/>
                        <w:left w:val="none" w:sz="0" w:space="0" w:color="auto"/>
                        <w:bottom w:val="none" w:sz="0" w:space="0" w:color="auto"/>
                        <w:right w:val="none" w:sz="0" w:space="0" w:color="auto"/>
                      </w:divBdr>
                    </w:div>
                  </w:divsChild>
                </w:div>
                <w:div w:id="149562327">
                  <w:marLeft w:val="0"/>
                  <w:marRight w:val="0"/>
                  <w:marTop w:val="0"/>
                  <w:marBottom w:val="0"/>
                  <w:divBdr>
                    <w:top w:val="none" w:sz="0" w:space="0" w:color="auto"/>
                    <w:left w:val="none" w:sz="0" w:space="0" w:color="auto"/>
                    <w:bottom w:val="none" w:sz="0" w:space="0" w:color="auto"/>
                    <w:right w:val="none" w:sz="0" w:space="0" w:color="auto"/>
                  </w:divBdr>
                  <w:divsChild>
                    <w:div w:id="882134661">
                      <w:marLeft w:val="0"/>
                      <w:marRight w:val="0"/>
                      <w:marTop w:val="0"/>
                      <w:marBottom w:val="0"/>
                      <w:divBdr>
                        <w:top w:val="none" w:sz="0" w:space="0" w:color="auto"/>
                        <w:left w:val="none" w:sz="0" w:space="0" w:color="auto"/>
                        <w:bottom w:val="none" w:sz="0" w:space="0" w:color="auto"/>
                        <w:right w:val="none" w:sz="0" w:space="0" w:color="auto"/>
                      </w:divBdr>
                    </w:div>
                    <w:div w:id="907153589">
                      <w:marLeft w:val="0"/>
                      <w:marRight w:val="0"/>
                      <w:marTop w:val="0"/>
                      <w:marBottom w:val="0"/>
                      <w:divBdr>
                        <w:top w:val="none" w:sz="0" w:space="0" w:color="auto"/>
                        <w:left w:val="none" w:sz="0" w:space="0" w:color="auto"/>
                        <w:bottom w:val="none" w:sz="0" w:space="0" w:color="auto"/>
                        <w:right w:val="none" w:sz="0" w:space="0" w:color="auto"/>
                      </w:divBdr>
                    </w:div>
                    <w:div w:id="1520042047">
                      <w:marLeft w:val="0"/>
                      <w:marRight w:val="0"/>
                      <w:marTop w:val="0"/>
                      <w:marBottom w:val="0"/>
                      <w:divBdr>
                        <w:top w:val="none" w:sz="0" w:space="0" w:color="auto"/>
                        <w:left w:val="none" w:sz="0" w:space="0" w:color="auto"/>
                        <w:bottom w:val="none" w:sz="0" w:space="0" w:color="auto"/>
                        <w:right w:val="none" w:sz="0" w:space="0" w:color="auto"/>
                      </w:divBdr>
                    </w:div>
                    <w:div w:id="1965113527">
                      <w:marLeft w:val="0"/>
                      <w:marRight w:val="0"/>
                      <w:marTop w:val="0"/>
                      <w:marBottom w:val="0"/>
                      <w:divBdr>
                        <w:top w:val="none" w:sz="0" w:space="0" w:color="auto"/>
                        <w:left w:val="none" w:sz="0" w:space="0" w:color="auto"/>
                        <w:bottom w:val="none" w:sz="0" w:space="0" w:color="auto"/>
                        <w:right w:val="none" w:sz="0" w:space="0" w:color="auto"/>
                      </w:divBdr>
                    </w:div>
                  </w:divsChild>
                </w:div>
                <w:div w:id="150105818">
                  <w:marLeft w:val="0"/>
                  <w:marRight w:val="0"/>
                  <w:marTop w:val="0"/>
                  <w:marBottom w:val="0"/>
                  <w:divBdr>
                    <w:top w:val="none" w:sz="0" w:space="0" w:color="auto"/>
                    <w:left w:val="none" w:sz="0" w:space="0" w:color="auto"/>
                    <w:bottom w:val="none" w:sz="0" w:space="0" w:color="auto"/>
                    <w:right w:val="none" w:sz="0" w:space="0" w:color="auto"/>
                  </w:divBdr>
                  <w:divsChild>
                    <w:div w:id="421534815">
                      <w:marLeft w:val="0"/>
                      <w:marRight w:val="0"/>
                      <w:marTop w:val="0"/>
                      <w:marBottom w:val="0"/>
                      <w:divBdr>
                        <w:top w:val="none" w:sz="0" w:space="0" w:color="auto"/>
                        <w:left w:val="none" w:sz="0" w:space="0" w:color="auto"/>
                        <w:bottom w:val="none" w:sz="0" w:space="0" w:color="auto"/>
                        <w:right w:val="none" w:sz="0" w:space="0" w:color="auto"/>
                      </w:divBdr>
                    </w:div>
                  </w:divsChild>
                </w:div>
                <w:div w:id="150296738">
                  <w:marLeft w:val="0"/>
                  <w:marRight w:val="0"/>
                  <w:marTop w:val="0"/>
                  <w:marBottom w:val="0"/>
                  <w:divBdr>
                    <w:top w:val="none" w:sz="0" w:space="0" w:color="auto"/>
                    <w:left w:val="none" w:sz="0" w:space="0" w:color="auto"/>
                    <w:bottom w:val="none" w:sz="0" w:space="0" w:color="auto"/>
                    <w:right w:val="none" w:sz="0" w:space="0" w:color="auto"/>
                  </w:divBdr>
                  <w:divsChild>
                    <w:div w:id="685329487">
                      <w:marLeft w:val="0"/>
                      <w:marRight w:val="0"/>
                      <w:marTop w:val="0"/>
                      <w:marBottom w:val="0"/>
                      <w:divBdr>
                        <w:top w:val="none" w:sz="0" w:space="0" w:color="auto"/>
                        <w:left w:val="none" w:sz="0" w:space="0" w:color="auto"/>
                        <w:bottom w:val="none" w:sz="0" w:space="0" w:color="auto"/>
                        <w:right w:val="none" w:sz="0" w:space="0" w:color="auto"/>
                      </w:divBdr>
                    </w:div>
                  </w:divsChild>
                </w:div>
                <w:div w:id="151415278">
                  <w:marLeft w:val="0"/>
                  <w:marRight w:val="0"/>
                  <w:marTop w:val="0"/>
                  <w:marBottom w:val="0"/>
                  <w:divBdr>
                    <w:top w:val="none" w:sz="0" w:space="0" w:color="auto"/>
                    <w:left w:val="none" w:sz="0" w:space="0" w:color="auto"/>
                    <w:bottom w:val="none" w:sz="0" w:space="0" w:color="auto"/>
                    <w:right w:val="none" w:sz="0" w:space="0" w:color="auto"/>
                  </w:divBdr>
                  <w:divsChild>
                    <w:div w:id="924848821">
                      <w:marLeft w:val="0"/>
                      <w:marRight w:val="0"/>
                      <w:marTop w:val="0"/>
                      <w:marBottom w:val="0"/>
                      <w:divBdr>
                        <w:top w:val="none" w:sz="0" w:space="0" w:color="auto"/>
                        <w:left w:val="none" w:sz="0" w:space="0" w:color="auto"/>
                        <w:bottom w:val="none" w:sz="0" w:space="0" w:color="auto"/>
                        <w:right w:val="none" w:sz="0" w:space="0" w:color="auto"/>
                      </w:divBdr>
                    </w:div>
                    <w:div w:id="970668803">
                      <w:marLeft w:val="0"/>
                      <w:marRight w:val="0"/>
                      <w:marTop w:val="0"/>
                      <w:marBottom w:val="0"/>
                      <w:divBdr>
                        <w:top w:val="none" w:sz="0" w:space="0" w:color="auto"/>
                        <w:left w:val="none" w:sz="0" w:space="0" w:color="auto"/>
                        <w:bottom w:val="none" w:sz="0" w:space="0" w:color="auto"/>
                        <w:right w:val="none" w:sz="0" w:space="0" w:color="auto"/>
                      </w:divBdr>
                    </w:div>
                  </w:divsChild>
                </w:div>
                <w:div w:id="160240311">
                  <w:marLeft w:val="0"/>
                  <w:marRight w:val="0"/>
                  <w:marTop w:val="0"/>
                  <w:marBottom w:val="0"/>
                  <w:divBdr>
                    <w:top w:val="none" w:sz="0" w:space="0" w:color="auto"/>
                    <w:left w:val="none" w:sz="0" w:space="0" w:color="auto"/>
                    <w:bottom w:val="none" w:sz="0" w:space="0" w:color="auto"/>
                    <w:right w:val="none" w:sz="0" w:space="0" w:color="auto"/>
                  </w:divBdr>
                  <w:divsChild>
                    <w:div w:id="1811551090">
                      <w:marLeft w:val="0"/>
                      <w:marRight w:val="0"/>
                      <w:marTop w:val="0"/>
                      <w:marBottom w:val="0"/>
                      <w:divBdr>
                        <w:top w:val="none" w:sz="0" w:space="0" w:color="auto"/>
                        <w:left w:val="none" w:sz="0" w:space="0" w:color="auto"/>
                        <w:bottom w:val="none" w:sz="0" w:space="0" w:color="auto"/>
                        <w:right w:val="none" w:sz="0" w:space="0" w:color="auto"/>
                      </w:divBdr>
                    </w:div>
                  </w:divsChild>
                </w:div>
                <w:div w:id="166596851">
                  <w:marLeft w:val="0"/>
                  <w:marRight w:val="0"/>
                  <w:marTop w:val="0"/>
                  <w:marBottom w:val="0"/>
                  <w:divBdr>
                    <w:top w:val="none" w:sz="0" w:space="0" w:color="auto"/>
                    <w:left w:val="none" w:sz="0" w:space="0" w:color="auto"/>
                    <w:bottom w:val="none" w:sz="0" w:space="0" w:color="auto"/>
                    <w:right w:val="none" w:sz="0" w:space="0" w:color="auto"/>
                  </w:divBdr>
                  <w:divsChild>
                    <w:div w:id="581061167">
                      <w:marLeft w:val="0"/>
                      <w:marRight w:val="0"/>
                      <w:marTop w:val="0"/>
                      <w:marBottom w:val="0"/>
                      <w:divBdr>
                        <w:top w:val="none" w:sz="0" w:space="0" w:color="auto"/>
                        <w:left w:val="none" w:sz="0" w:space="0" w:color="auto"/>
                        <w:bottom w:val="none" w:sz="0" w:space="0" w:color="auto"/>
                        <w:right w:val="none" w:sz="0" w:space="0" w:color="auto"/>
                      </w:divBdr>
                    </w:div>
                    <w:div w:id="1122116174">
                      <w:marLeft w:val="0"/>
                      <w:marRight w:val="0"/>
                      <w:marTop w:val="0"/>
                      <w:marBottom w:val="0"/>
                      <w:divBdr>
                        <w:top w:val="none" w:sz="0" w:space="0" w:color="auto"/>
                        <w:left w:val="none" w:sz="0" w:space="0" w:color="auto"/>
                        <w:bottom w:val="none" w:sz="0" w:space="0" w:color="auto"/>
                        <w:right w:val="none" w:sz="0" w:space="0" w:color="auto"/>
                      </w:divBdr>
                    </w:div>
                  </w:divsChild>
                </w:div>
                <w:div w:id="167838211">
                  <w:marLeft w:val="0"/>
                  <w:marRight w:val="0"/>
                  <w:marTop w:val="0"/>
                  <w:marBottom w:val="0"/>
                  <w:divBdr>
                    <w:top w:val="none" w:sz="0" w:space="0" w:color="auto"/>
                    <w:left w:val="none" w:sz="0" w:space="0" w:color="auto"/>
                    <w:bottom w:val="none" w:sz="0" w:space="0" w:color="auto"/>
                    <w:right w:val="none" w:sz="0" w:space="0" w:color="auto"/>
                  </w:divBdr>
                  <w:divsChild>
                    <w:div w:id="413674746">
                      <w:marLeft w:val="0"/>
                      <w:marRight w:val="0"/>
                      <w:marTop w:val="0"/>
                      <w:marBottom w:val="0"/>
                      <w:divBdr>
                        <w:top w:val="none" w:sz="0" w:space="0" w:color="auto"/>
                        <w:left w:val="none" w:sz="0" w:space="0" w:color="auto"/>
                        <w:bottom w:val="none" w:sz="0" w:space="0" w:color="auto"/>
                        <w:right w:val="none" w:sz="0" w:space="0" w:color="auto"/>
                      </w:divBdr>
                    </w:div>
                  </w:divsChild>
                </w:div>
                <w:div w:id="170686277">
                  <w:marLeft w:val="0"/>
                  <w:marRight w:val="0"/>
                  <w:marTop w:val="0"/>
                  <w:marBottom w:val="0"/>
                  <w:divBdr>
                    <w:top w:val="none" w:sz="0" w:space="0" w:color="auto"/>
                    <w:left w:val="none" w:sz="0" w:space="0" w:color="auto"/>
                    <w:bottom w:val="none" w:sz="0" w:space="0" w:color="auto"/>
                    <w:right w:val="none" w:sz="0" w:space="0" w:color="auto"/>
                  </w:divBdr>
                  <w:divsChild>
                    <w:div w:id="1739128986">
                      <w:marLeft w:val="0"/>
                      <w:marRight w:val="0"/>
                      <w:marTop w:val="0"/>
                      <w:marBottom w:val="0"/>
                      <w:divBdr>
                        <w:top w:val="none" w:sz="0" w:space="0" w:color="auto"/>
                        <w:left w:val="none" w:sz="0" w:space="0" w:color="auto"/>
                        <w:bottom w:val="none" w:sz="0" w:space="0" w:color="auto"/>
                        <w:right w:val="none" w:sz="0" w:space="0" w:color="auto"/>
                      </w:divBdr>
                    </w:div>
                  </w:divsChild>
                </w:div>
                <w:div w:id="173157725">
                  <w:marLeft w:val="0"/>
                  <w:marRight w:val="0"/>
                  <w:marTop w:val="0"/>
                  <w:marBottom w:val="0"/>
                  <w:divBdr>
                    <w:top w:val="none" w:sz="0" w:space="0" w:color="auto"/>
                    <w:left w:val="none" w:sz="0" w:space="0" w:color="auto"/>
                    <w:bottom w:val="none" w:sz="0" w:space="0" w:color="auto"/>
                    <w:right w:val="none" w:sz="0" w:space="0" w:color="auto"/>
                  </w:divBdr>
                  <w:divsChild>
                    <w:div w:id="1192062584">
                      <w:marLeft w:val="0"/>
                      <w:marRight w:val="0"/>
                      <w:marTop w:val="0"/>
                      <w:marBottom w:val="0"/>
                      <w:divBdr>
                        <w:top w:val="none" w:sz="0" w:space="0" w:color="auto"/>
                        <w:left w:val="none" w:sz="0" w:space="0" w:color="auto"/>
                        <w:bottom w:val="none" w:sz="0" w:space="0" w:color="auto"/>
                        <w:right w:val="none" w:sz="0" w:space="0" w:color="auto"/>
                      </w:divBdr>
                    </w:div>
                  </w:divsChild>
                </w:div>
                <w:div w:id="173806652">
                  <w:marLeft w:val="0"/>
                  <w:marRight w:val="0"/>
                  <w:marTop w:val="0"/>
                  <w:marBottom w:val="0"/>
                  <w:divBdr>
                    <w:top w:val="none" w:sz="0" w:space="0" w:color="auto"/>
                    <w:left w:val="none" w:sz="0" w:space="0" w:color="auto"/>
                    <w:bottom w:val="none" w:sz="0" w:space="0" w:color="auto"/>
                    <w:right w:val="none" w:sz="0" w:space="0" w:color="auto"/>
                  </w:divBdr>
                  <w:divsChild>
                    <w:div w:id="1671710301">
                      <w:marLeft w:val="0"/>
                      <w:marRight w:val="0"/>
                      <w:marTop w:val="0"/>
                      <w:marBottom w:val="0"/>
                      <w:divBdr>
                        <w:top w:val="none" w:sz="0" w:space="0" w:color="auto"/>
                        <w:left w:val="none" w:sz="0" w:space="0" w:color="auto"/>
                        <w:bottom w:val="none" w:sz="0" w:space="0" w:color="auto"/>
                        <w:right w:val="none" w:sz="0" w:space="0" w:color="auto"/>
                      </w:divBdr>
                    </w:div>
                  </w:divsChild>
                </w:div>
                <w:div w:id="176623870">
                  <w:marLeft w:val="0"/>
                  <w:marRight w:val="0"/>
                  <w:marTop w:val="0"/>
                  <w:marBottom w:val="0"/>
                  <w:divBdr>
                    <w:top w:val="none" w:sz="0" w:space="0" w:color="auto"/>
                    <w:left w:val="none" w:sz="0" w:space="0" w:color="auto"/>
                    <w:bottom w:val="none" w:sz="0" w:space="0" w:color="auto"/>
                    <w:right w:val="none" w:sz="0" w:space="0" w:color="auto"/>
                  </w:divBdr>
                  <w:divsChild>
                    <w:div w:id="1915510387">
                      <w:marLeft w:val="0"/>
                      <w:marRight w:val="0"/>
                      <w:marTop w:val="0"/>
                      <w:marBottom w:val="0"/>
                      <w:divBdr>
                        <w:top w:val="none" w:sz="0" w:space="0" w:color="auto"/>
                        <w:left w:val="none" w:sz="0" w:space="0" w:color="auto"/>
                        <w:bottom w:val="none" w:sz="0" w:space="0" w:color="auto"/>
                        <w:right w:val="none" w:sz="0" w:space="0" w:color="auto"/>
                      </w:divBdr>
                    </w:div>
                  </w:divsChild>
                </w:div>
                <w:div w:id="177045059">
                  <w:marLeft w:val="0"/>
                  <w:marRight w:val="0"/>
                  <w:marTop w:val="0"/>
                  <w:marBottom w:val="0"/>
                  <w:divBdr>
                    <w:top w:val="none" w:sz="0" w:space="0" w:color="auto"/>
                    <w:left w:val="none" w:sz="0" w:space="0" w:color="auto"/>
                    <w:bottom w:val="none" w:sz="0" w:space="0" w:color="auto"/>
                    <w:right w:val="none" w:sz="0" w:space="0" w:color="auto"/>
                  </w:divBdr>
                  <w:divsChild>
                    <w:div w:id="1745370430">
                      <w:marLeft w:val="0"/>
                      <w:marRight w:val="0"/>
                      <w:marTop w:val="0"/>
                      <w:marBottom w:val="0"/>
                      <w:divBdr>
                        <w:top w:val="none" w:sz="0" w:space="0" w:color="auto"/>
                        <w:left w:val="none" w:sz="0" w:space="0" w:color="auto"/>
                        <w:bottom w:val="none" w:sz="0" w:space="0" w:color="auto"/>
                        <w:right w:val="none" w:sz="0" w:space="0" w:color="auto"/>
                      </w:divBdr>
                    </w:div>
                  </w:divsChild>
                </w:div>
                <w:div w:id="177617658">
                  <w:marLeft w:val="0"/>
                  <w:marRight w:val="0"/>
                  <w:marTop w:val="0"/>
                  <w:marBottom w:val="0"/>
                  <w:divBdr>
                    <w:top w:val="none" w:sz="0" w:space="0" w:color="auto"/>
                    <w:left w:val="none" w:sz="0" w:space="0" w:color="auto"/>
                    <w:bottom w:val="none" w:sz="0" w:space="0" w:color="auto"/>
                    <w:right w:val="none" w:sz="0" w:space="0" w:color="auto"/>
                  </w:divBdr>
                  <w:divsChild>
                    <w:div w:id="403844756">
                      <w:marLeft w:val="0"/>
                      <w:marRight w:val="0"/>
                      <w:marTop w:val="0"/>
                      <w:marBottom w:val="0"/>
                      <w:divBdr>
                        <w:top w:val="none" w:sz="0" w:space="0" w:color="auto"/>
                        <w:left w:val="none" w:sz="0" w:space="0" w:color="auto"/>
                        <w:bottom w:val="none" w:sz="0" w:space="0" w:color="auto"/>
                        <w:right w:val="none" w:sz="0" w:space="0" w:color="auto"/>
                      </w:divBdr>
                    </w:div>
                  </w:divsChild>
                </w:div>
                <w:div w:id="181214130">
                  <w:marLeft w:val="0"/>
                  <w:marRight w:val="0"/>
                  <w:marTop w:val="0"/>
                  <w:marBottom w:val="0"/>
                  <w:divBdr>
                    <w:top w:val="none" w:sz="0" w:space="0" w:color="auto"/>
                    <w:left w:val="none" w:sz="0" w:space="0" w:color="auto"/>
                    <w:bottom w:val="none" w:sz="0" w:space="0" w:color="auto"/>
                    <w:right w:val="none" w:sz="0" w:space="0" w:color="auto"/>
                  </w:divBdr>
                  <w:divsChild>
                    <w:div w:id="1484925695">
                      <w:marLeft w:val="0"/>
                      <w:marRight w:val="0"/>
                      <w:marTop w:val="0"/>
                      <w:marBottom w:val="0"/>
                      <w:divBdr>
                        <w:top w:val="none" w:sz="0" w:space="0" w:color="auto"/>
                        <w:left w:val="none" w:sz="0" w:space="0" w:color="auto"/>
                        <w:bottom w:val="none" w:sz="0" w:space="0" w:color="auto"/>
                        <w:right w:val="none" w:sz="0" w:space="0" w:color="auto"/>
                      </w:divBdr>
                    </w:div>
                  </w:divsChild>
                </w:div>
                <w:div w:id="183713045">
                  <w:marLeft w:val="0"/>
                  <w:marRight w:val="0"/>
                  <w:marTop w:val="0"/>
                  <w:marBottom w:val="0"/>
                  <w:divBdr>
                    <w:top w:val="none" w:sz="0" w:space="0" w:color="auto"/>
                    <w:left w:val="none" w:sz="0" w:space="0" w:color="auto"/>
                    <w:bottom w:val="none" w:sz="0" w:space="0" w:color="auto"/>
                    <w:right w:val="none" w:sz="0" w:space="0" w:color="auto"/>
                  </w:divBdr>
                  <w:divsChild>
                    <w:div w:id="947934291">
                      <w:marLeft w:val="0"/>
                      <w:marRight w:val="0"/>
                      <w:marTop w:val="0"/>
                      <w:marBottom w:val="0"/>
                      <w:divBdr>
                        <w:top w:val="none" w:sz="0" w:space="0" w:color="auto"/>
                        <w:left w:val="none" w:sz="0" w:space="0" w:color="auto"/>
                        <w:bottom w:val="none" w:sz="0" w:space="0" w:color="auto"/>
                        <w:right w:val="none" w:sz="0" w:space="0" w:color="auto"/>
                      </w:divBdr>
                    </w:div>
                  </w:divsChild>
                </w:div>
                <w:div w:id="201409515">
                  <w:marLeft w:val="0"/>
                  <w:marRight w:val="0"/>
                  <w:marTop w:val="0"/>
                  <w:marBottom w:val="0"/>
                  <w:divBdr>
                    <w:top w:val="none" w:sz="0" w:space="0" w:color="auto"/>
                    <w:left w:val="none" w:sz="0" w:space="0" w:color="auto"/>
                    <w:bottom w:val="none" w:sz="0" w:space="0" w:color="auto"/>
                    <w:right w:val="none" w:sz="0" w:space="0" w:color="auto"/>
                  </w:divBdr>
                  <w:divsChild>
                    <w:div w:id="1480615623">
                      <w:marLeft w:val="0"/>
                      <w:marRight w:val="0"/>
                      <w:marTop w:val="0"/>
                      <w:marBottom w:val="0"/>
                      <w:divBdr>
                        <w:top w:val="none" w:sz="0" w:space="0" w:color="auto"/>
                        <w:left w:val="none" w:sz="0" w:space="0" w:color="auto"/>
                        <w:bottom w:val="none" w:sz="0" w:space="0" w:color="auto"/>
                        <w:right w:val="none" w:sz="0" w:space="0" w:color="auto"/>
                      </w:divBdr>
                    </w:div>
                  </w:divsChild>
                </w:div>
                <w:div w:id="203711034">
                  <w:marLeft w:val="0"/>
                  <w:marRight w:val="0"/>
                  <w:marTop w:val="0"/>
                  <w:marBottom w:val="0"/>
                  <w:divBdr>
                    <w:top w:val="none" w:sz="0" w:space="0" w:color="auto"/>
                    <w:left w:val="none" w:sz="0" w:space="0" w:color="auto"/>
                    <w:bottom w:val="none" w:sz="0" w:space="0" w:color="auto"/>
                    <w:right w:val="none" w:sz="0" w:space="0" w:color="auto"/>
                  </w:divBdr>
                  <w:divsChild>
                    <w:div w:id="1569535831">
                      <w:marLeft w:val="0"/>
                      <w:marRight w:val="0"/>
                      <w:marTop w:val="0"/>
                      <w:marBottom w:val="0"/>
                      <w:divBdr>
                        <w:top w:val="none" w:sz="0" w:space="0" w:color="auto"/>
                        <w:left w:val="none" w:sz="0" w:space="0" w:color="auto"/>
                        <w:bottom w:val="none" w:sz="0" w:space="0" w:color="auto"/>
                        <w:right w:val="none" w:sz="0" w:space="0" w:color="auto"/>
                      </w:divBdr>
                    </w:div>
                  </w:divsChild>
                </w:div>
                <w:div w:id="205024951">
                  <w:marLeft w:val="0"/>
                  <w:marRight w:val="0"/>
                  <w:marTop w:val="0"/>
                  <w:marBottom w:val="0"/>
                  <w:divBdr>
                    <w:top w:val="none" w:sz="0" w:space="0" w:color="auto"/>
                    <w:left w:val="none" w:sz="0" w:space="0" w:color="auto"/>
                    <w:bottom w:val="none" w:sz="0" w:space="0" w:color="auto"/>
                    <w:right w:val="none" w:sz="0" w:space="0" w:color="auto"/>
                  </w:divBdr>
                  <w:divsChild>
                    <w:div w:id="427048734">
                      <w:marLeft w:val="0"/>
                      <w:marRight w:val="0"/>
                      <w:marTop w:val="0"/>
                      <w:marBottom w:val="0"/>
                      <w:divBdr>
                        <w:top w:val="none" w:sz="0" w:space="0" w:color="auto"/>
                        <w:left w:val="none" w:sz="0" w:space="0" w:color="auto"/>
                        <w:bottom w:val="none" w:sz="0" w:space="0" w:color="auto"/>
                        <w:right w:val="none" w:sz="0" w:space="0" w:color="auto"/>
                      </w:divBdr>
                    </w:div>
                  </w:divsChild>
                </w:div>
                <w:div w:id="229535317">
                  <w:marLeft w:val="0"/>
                  <w:marRight w:val="0"/>
                  <w:marTop w:val="0"/>
                  <w:marBottom w:val="0"/>
                  <w:divBdr>
                    <w:top w:val="none" w:sz="0" w:space="0" w:color="auto"/>
                    <w:left w:val="none" w:sz="0" w:space="0" w:color="auto"/>
                    <w:bottom w:val="none" w:sz="0" w:space="0" w:color="auto"/>
                    <w:right w:val="none" w:sz="0" w:space="0" w:color="auto"/>
                  </w:divBdr>
                  <w:divsChild>
                    <w:div w:id="1860384729">
                      <w:marLeft w:val="0"/>
                      <w:marRight w:val="0"/>
                      <w:marTop w:val="0"/>
                      <w:marBottom w:val="0"/>
                      <w:divBdr>
                        <w:top w:val="none" w:sz="0" w:space="0" w:color="auto"/>
                        <w:left w:val="none" w:sz="0" w:space="0" w:color="auto"/>
                        <w:bottom w:val="none" w:sz="0" w:space="0" w:color="auto"/>
                        <w:right w:val="none" w:sz="0" w:space="0" w:color="auto"/>
                      </w:divBdr>
                    </w:div>
                  </w:divsChild>
                </w:div>
                <w:div w:id="230963628">
                  <w:marLeft w:val="0"/>
                  <w:marRight w:val="0"/>
                  <w:marTop w:val="0"/>
                  <w:marBottom w:val="0"/>
                  <w:divBdr>
                    <w:top w:val="none" w:sz="0" w:space="0" w:color="auto"/>
                    <w:left w:val="none" w:sz="0" w:space="0" w:color="auto"/>
                    <w:bottom w:val="none" w:sz="0" w:space="0" w:color="auto"/>
                    <w:right w:val="none" w:sz="0" w:space="0" w:color="auto"/>
                  </w:divBdr>
                  <w:divsChild>
                    <w:div w:id="203828865">
                      <w:marLeft w:val="0"/>
                      <w:marRight w:val="0"/>
                      <w:marTop w:val="0"/>
                      <w:marBottom w:val="0"/>
                      <w:divBdr>
                        <w:top w:val="none" w:sz="0" w:space="0" w:color="auto"/>
                        <w:left w:val="none" w:sz="0" w:space="0" w:color="auto"/>
                        <w:bottom w:val="none" w:sz="0" w:space="0" w:color="auto"/>
                        <w:right w:val="none" w:sz="0" w:space="0" w:color="auto"/>
                      </w:divBdr>
                    </w:div>
                    <w:div w:id="527069225">
                      <w:marLeft w:val="0"/>
                      <w:marRight w:val="0"/>
                      <w:marTop w:val="0"/>
                      <w:marBottom w:val="0"/>
                      <w:divBdr>
                        <w:top w:val="none" w:sz="0" w:space="0" w:color="auto"/>
                        <w:left w:val="none" w:sz="0" w:space="0" w:color="auto"/>
                        <w:bottom w:val="none" w:sz="0" w:space="0" w:color="auto"/>
                        <w:right w:val="none" w:sz="0" w:space="0" w:color="auto"/>
                      </w:divBdr>
                    </w:div>
                  </w:divsChild>
                </w:div>
                <w:div w:id="235827965">
                  <w:marLeft w:val="0"/>
                  <w:marRight w:val="0"/>
                  <w:marTop w:val="0"/>
                  <w:marBottom w:val="0"/>
                  <w:divBdr>
                    <w:top w:val="none" w:sz="0" w:space="0" w:color="auto"/>
                    <w:left w:val="none" w:sz="0" w:space="0" w:color="auto"/>
                    <w:bottom w:val="none" w:sz="0" w:space="0" w:color="auto"/>
                    <w:right w:val="none" w:sz="0" w:space="0" w:color="auto"/>
                  </w:divBdr>
                  <w:divsChild>
                    <w:div w:id="468670417">
                      <w:marLeft w:val="0"/>
                      <w:marRight w:val="0"/>
                      <w:marTop w:val="0"/>
                      <w:marBottom w:val="0"/>
                      <w:divBdr>
                        <w:top w:val="none" w:sz="0" w:space="0" w:color="auto"/>
                        <w:left w:val="none" w:sz="0" w:space="0" w:color="auto"/>
                        <w:bottom w:val="none" w:sz="0" w:space="0" w:color="auto"/>
                        <w:right w:val="none" w:sz="0" w:space="0" w:color="auto"/>
                      </w:divBdr>
                    </w:div>
                    <w:div w:id="1674993187">
                      <w:marLeft w:val="0"/>
                      <w:marRight w:val="0"/>
                      <w:marTop w:val="0"/>
                      <w:marBottom w:val="0"/>
                      <w:divBdr>
                        <w:top w:val="none" w:sz="0" w:space="0" w:color="auto"/>
                        <w:left w:val="none" w:sz="0" w:space="0" w:color="auto"/>
                        <w:bottom w:val="none" w:sz="0" w:space="0" w:color="auto"/>
                        <w:right w:val="none" w:sz="0" w:space="0" w:color="auto"/>
                      </w:divBdr>
                    </w:div>
                  </w:divsChild>
                </w:div>
                <w:div w:id="239759743">
                  <w:marLeft w:val="0"/>
                  <w:marRight w:val="0"/>
                  <w:marTop w:val="0"/>
                  <w:marBottom w:val="0"/>
                  <w:divBdr>
                    <w:top w:val="none" w:sz="0" w:space="0" w:color="auto"/>
                    <w:left w:val="none" w:sz="0" w:space="0" w:color="auto"/>
                    <w:bottom w:val="none" w:sz="0" w:space="0" w:color="auto"/>
                    <w:right w:val="none" w:sz="0" w:space="0" w:color="auto"/>
                  </w:divBdr>
                  <w:divsChild>
                    <w:div w:id="890965447">
                      <w:marLeft w:val="0"/>
                      <w:marRight w:val="0"/>
                      <w:marTop w:val="0"/>
                      <w:marBottom w:val="0"/>
                      <w:divBdr>
                        <w:top w:val="none" w:sz="0" w:space="0" w:color="auto"/>
                        <w:left w:val="none" w:sz="0" w:space="0" w:color="auto"/>
                        <w:bottom w:val="none" w:sz="0" w:space="0" w:color="auto"/>
                        <w:right w:val="none" w:sz="0" w:space="0" w:color="auto"/>
                      </w:divBdr>
                    </w:div>
                    <w:div w:id="2107728974">
                      <w:marLeft w:val="0"/>
                      <w:marRight w:val="0"/>
                      <w:marTop w:val="0"/>
                      <w:marBottom w:val="0"/>
                      <w:divBdr>
                        <w:top w:val="none" w:sz="0" w:space="0" w:color="auto"/>
                        <w:left w:val="none" w:sz="0" w:space="0" w:color="auto"/>
                        <w:bottom w:val="none" w:sz="0" w:space="0" w:color="auto"/>
                        <w:right w:val="none" w:sz="0" w:space="0" w:color="auto"/>
                      </w:divBdr>
                    </w:div>
                  </w:divsChild>
                </w:div>
                <w:div w:id="241719978">
                  <w:marLeft w:val="0"/>
                  <w:marRight w:val="0"/>
                  <w:marTop w:val="0"/>
                  <w:marBottom w:val="0"/>
                  <w:divBdr>
                    <w:top w:val="none" w:sz="0" w:space="0" w:color="auto"/>
                    <w:left w:val="none" w:sz="0" w:space="0" w:color="auto"/>
                    <w:bottom w:val="none" w:sz="0" w:space="0" w:color="auto"/>
                    <w:right w:val="none" w:sz="0" w:space="0" w:color="auto"/>
                  </w:divBdr>
                  <w:divsChild>
                    <w:div w:id="1373110933">
                      <w:marLeft w:val="0"/>
                      <w:marRight w:val="0"/>
                      <w:marTop w:val="0"/>
                      <w:marBottom w:val="0"/>
                      <w:divBdr>
                        <w:top w:val="none" w:sz="0" w:space="0" w:color="auto"/>
                        <w:left w:val="none" w:sz="0" w:space="0" w:color="auto"/>
                        <w:bottom w:val="none" w:sz="0" w:space="0" w:color="auto"/>
                        <w:right w:val="none" w:sz="0" w:space="0" w:color="auto"/>
                      </w:divBdr>
                    </w:div>
                  </w:divsChild>
                </w:div>
                <w:div w:id="272324911">
                  <w:marLeft w:val="0"/>
                  <w:marRight w:val="0"/>
                  <w:marTop w:val="0"/>
                  <w:marBottom w:val="0"/>
                  <w:divBdr>
                    <w:top w:val="none" w:sz="0" w:space="0" w:color="auto"/>
                    <w:left w:val="none" w:sz="0" w:space="0" w:color="auto"/>
                    <w:bottom w:val="none" w:sz="0" w:space="0" w:color="auto"/>
                    <w:right w:val="none" w:sz="0" w:space="0" w:color="auto"/>
                  </w:divBdr>
                  <w:divsChild>
                    <w:div w:id="753626760">
                      <w:marLeft w:val="0"/>
                      <w:marRight w:val="0"/>
                      <w:marTop w:val="0"/>
                      <w:marBottom w:val="0"/>
                      <w:divBdr>
                        <w:top w:val="none" w:sz="0" w:space="0" w:color="auto"/>
                        <w:left w:val="none" w:sz="0" w:space="0" w:color="auto"/>
                        <w:bottom w:val="none" w:sz="0" w:space="0" w:color="auto"/>
                        <w:right w:val="none" w:sz="0" w:space="0" w:color="auto"/>
                      </w:divBdr>
                    </w:div>
                  </w:divsChild>
                </w:div>
                <w:div w:id="276065154">
                  <w:marLeft w:val="0"/>
                  <w:marRight w:val="0"/>
                  <w:marTop w:val="0"/>
                  <w:marBottom w:val="0"/>
                  <w:divBdr>
                    <w:top w:val="none" w:sz="0" w:space="0" w:color="auto"/>
                    <w:left w:val="none" w:sz="0" w:space="0" w:color="auto"/>
                    <w:bottom w:val="none" w:sz="0" w:space="0" w:color="auto"/>
                    <w:right w:val="none" w:sz="0" w:space="0" w:color="auto"/>
                  </w:divBdr>
                  <w:divsChild>
                    <w:div w:id="305206737">
                      <w:marLeft w:val="0"/>
                      <w:marRight w:val="0"/>
                      <w:marTop w:val="0"/>
                      <w:marBottom w:val="0"/>
                      <w:divBdr>
                        <w:top w:val="none" w:sz="0" w:space="0" w:color="auto"/>
                        <w:left w:val="none" w:sz="0" w:space="0" w:color="auto"/>
                        <w:bottom w:val="none" w:sz="0" w:space="0" w:color="auto"/>
                        <w:right w:val="none" w:sz="0" w:space="0" w:color="auto"/>
                      </w:divBdr>
                    </w:div>
                  </w:divsChild>
                </w:div>
                <w:div w:id="282930181">
                  <w:marLeft w:val="0"/>
                  <w:marRight w:val="0"/>
                  <w:marTop w:val="0"/>
                  <w:marBottom w:val="0"/>
                  <w:divBdr>
                    <w:top w:val="none" w:sz="0" w:space="0" w:color="auto"/>
                    <w:left w:val="none" w:sz="0" w:space="0" w:color="auto"/>
                    <w:bottom w:val="none" w:sz="0" w:space="0" w:color="auto"/>
                    <w:right w:val="none" w:sz="0" w:space="0" w:color="auto"/>
                  </w:divBdr>
                  <w:divsChild>
                    <w:div w:id="356388210">
                      <w:marLeft w:val="0"/>
                      <w:marRight w:val="0"/>
                      <w:marTop w:val="0"/>
                      <w:marBottom w:val="0"/>
                      <w:divBdr>
                        <w:top w:val="none" w:sz="0" w:space="0" w:color="auto"/>
                        <w:left w:val="none" w:sz="0" w:space="0" w:color="auto"/>
                        <w:bottom w:val="none" w:sz="0" w:space="0" w:color="auto"/>
                        <w:right w:val="none" w:sz="0" w:space="0" w:color="auto"/>
                      </w:divBdr>
                    </w:div>
                    <w:div w:id="1398742642">
                      <w:marLeft w:val="0"/>
                      <w:marRight w:val="0"/>
                      <w:marTop w:val="0"/>
                      <w:marBottom w:val="0"/>
                      <w:divBdr>
                        <w:top w:val="none" w:sz="0" w:space="0" w:color="auto"/>
                        <w:left w:val="none" w:sz="0" w:space="0" w:color="auto"/>
                        <w:bottom w:val="none" w:sz="0" w:space="0" w:color="auto"/>
                        <w:right w:val="none" w:sz="0" w:space="0" w:color="auto"/>
                      </w:divBdr>
                    </w:div>
                    <w:div w:id="1965694545">
                      <w:marLeft w:val="0"/>
                      <w:marRight w:val="0"/>
                      <w:marTop w:val="0"/>
                      <w:marBottom w:val="0"/>
                      <w:divBdr>
                        <w:top w:val="none" w:sz="0" w:space="0" w:color="auto"/>
                        <w:left w:val="none" w:sz="0" w:space="0" w:color="auto"/>
                        <w:bottom w:val="none" w:sz="0" w:space="0" w:color="auto"/>
                        <w:right w:val="none" w:sz="0" w:space="0" w:color="auto"/>
                      </w:divBdr>
                    </w:div>
                    <w:div w:id="2062898438">
                      <w:marLeft w:val="0"/>
                      <w:marRight w:val="0"/>
                      <w:marTop w:val="0"/>
                      <w:marBottom w:val="0"/>
                      <w:divBdr>
                        <w:top w:val="none" w:sz="0" w:space="0" w:color="auto"/>
                        <w:left w:val="none" w:sz="0" w:space="0" w:color="auto"/>
                        <w:bottom w:val="none" w:sz="0" w:space="0" w:color="auto"/>
                        <w:right w:val="none" w:sz="0" w:space="0" w:color="auto"/>
                      </w:divBdr>
                    </w:div>
                  </w:divsChild>
                </w:div>
                <w:div w:id="285813643">
                  <w:marLeft w:val="0"/>
                  <w:marRight w:val="0"/>
                  <w:marTop w:val="0"/>
                  <w:marBottom w:val="0"/>
                  <w:divBdr>
                    <w:top w:val="none" w:sz="0" w:space="0" w:color="auto"/>
                    <w:left w:val="none" w:sz="0" w:space="0" w:color="auto"/>
                    <w:bottom w:val="none" w:sz="0" w:space="0" w:color="auto"/>
                    <w:right w:val="none" w:sz="0" w:space="0" w:color="auto"/>
                  </w:divBdr>
                  <w:divsChild>
                    <w:div w:id="1570506526">
                      <w:marLeft w:val="0"/>
                      <w:marRight w:val="0"/>
                      <w:marTop w:val="0"/>
                      <w:marBottom w:val="0"/>
                      <w:divBdr>
                        <w:top w:val="none" w:sz="0" w:space="0" w:color="auto"/>
                        <w:left w:val="none" w:sz="0" w:space="0" w:color="auto"/>
                        <w:bottom w:val="none" w:sz="0" w:space="0" w:color="auto"/>
                        <w:right w:val="none" w:sz="0" w:space="0" w:color="auto"/>
                      </w:divBdr>
                    </w:div>
                  </w:divsChild>
                </w:div>
                <w:div w:id="287126610">
                  <w:marLeft w:val="0"/>
                  <w:marRight w:val="0"/>
                  <w:marTop w:val="0"/>
                  <w:marBottom w:val="0"/>
                  <w:divBdr>
                    <w:top w:val="none" w:sz="0" w:space="0" w:color="auto"/>
                    <w:left w:val="none" w:sz="0" w:space="0" w:color="auto"/>
                    <w:bottom w:val="none" w:sz="0" w:space="0" w:color="auto"/>
                    <w:right w:val="none" w:sz="0" w:space="0" w:color="auto"/>
                  </w:divBdr>
                  <w:divsChild>
                    <w:div w:id="1442919448">
                      <w:marLeft w:val="0"/>
                      <w:marRight w:val="0"/>
                      <w:marTop w:val="0"/>
                      <w:marBottom w:val="0"/>
                      <w:divBdr>
                        <w:top w:val="none" w:sz="0" w:space="0" w:color="auto"/>
                        <w:left w:val="none" w:sz="0" w:space="0" w:color="auto"/>
                        <w:bottom w:val="none" w:sz="0" w:space="0" w:color="auto"/>
                        <w:right w:val="none" w:sz="0" w:space="0" w:color="auto"/>
                      </w:divBdr>
                    </w:div>
                  </w:divsChild>
                </w:div>
                <w:div w:id="288586034">
                  <w:marLeft w:val="0"/>
                  <w:marRight w:val="0"/>
                  <w:marTop w:val="0"/>
                  <w:marBottom w:val="0"/>
                  <w:divBdr>
                    <w:top w:val="none" w:sz="0" w:space="0" w:color="auto"/>
                    <w:left w:val="none" w:sz="0" w:space="0" w:color="auto"/>
                    <w:bottom w:val="none" w:sz="0" w:space="0" w:color="auto"/>
                    <w:right w:val="none" w:sz="0" w:space="0" w:color="auto"/>
                  </w:divBdr>
                  <w:divsChild>
                    <w:div w:id="52168319">
                      <w:marLeft w:val="0"/>
                      <w:marRight w:val="0"/>
                      <w:marTop w:val="0"/>
                      <w:marBottom w:val="0"/>
                      <w:divBdr>
                        <w:top w:val="none" w:sz="0" w:space="0" w:color="auto"/>
                        <w:left w:val="none" w:sz="0" w:space="0" w:color="auto"/>
                        <w:bottom w:val="none" w:sz="0" w:space="0" w:color="auto"/>
                        <w:right w:val="none" w:sz="0" w:space="0" w:color="auto"/>
                      </w:divBdr>
                    </w:div>
                    <w:div w:id="866675021">
                      <w:marLeft w:val="0"/>
                      <w:marRight w:val="0"/>
                      <w:marTop w:val="0"/>
                      <w:marBottom w:val="0"/>
                      <w:divBdr>
                        <w:top w:val="none" w:sz="0" w:space="0" w:color="auto"/>
                        <w:left w:val="none" w:sz="0" w:space="0" w:color="auto"/>
                        <w:bottom w:val="none" w:sz="0" w:space="0" w:color="auto"/>
                        <w:right w:val="none" w:sz="0" w:space="0" w:color="auto"/>
                      </w:divBdr>
                    </w:div>
                    <w:div w:id="1755199149">
                      <w:marLeft w:val="0"/>
                      <w:marRight w:val="0"/>
                      <w:marTop w:val="0"/>
                      <w:marBottom w:val="0"/>
                      <w:divBdr>
                        <w:top w:val="none" w:sz="0" w:space="0" w:color="auto"/>
                        <w:left w:val="none" w:sz="0" w:space="0" w:color="auto"/>
                        <w:bottom w:val="none" w:sz="0" w:space="0" w:color="auto"/>
                        <w:right w:val="none" w:sz="0" w:space="0" w:color="auto"/>
                      </w:divBdr>
                    </w:div>
                    <w:div w:id="1778983191">
                      <w:marLeft w:val="0"/>
                      <w:marRight w:val="0"/>
                      <w:marTop w:val="0"/>
                      <w:marBottom w:val="0"/>
                      <w:divBdr>
                        <w:top w:val="none" w:sz="0" w:space="0" w:color="auto"/>
                        <w:left w:val="none" w:sz="0" w:space="0" w:color="auto"/>
                        <w:bottom w:val="none" w:sz="0" w:space="0" w:color="auto"/>
                        <w:right w:val="none" w:sz="0" w:space="0" w:color="auto"/>
                      </w:divBdr>
                    </w:div>
                  </w:divsChild>
                </w:div>
                <w:div w:id="290289642">
                  <w:marLeft w:val="0"/>
                  <w:marRight w:val="0"/>
                  <w:marTop w:val="0"/>
                  <w:marBottom w:val="0"/>
                  <w:divBdr>
                    <w:top w:val="none" w:sz="0" w:space="0" w:color="auto"/>
                    <w:left w:val="none" w:sz="0" w:space="0" w:color="auto"/>
                    <w:bottom w:val="none" w:sz="0" w:space="0" w:color="auto"/>
                    <w:right w:val="none" w:sz="0" w:space="0" w:color="auto"/>
                  </w:divBdr>
                  <w:divsChild>
                    <w:div w:id="470753546">
                      <w:marLeft w:val="0"/>
                      <w:marRight w:val="0"/>
                      <w:marTop w:val="0"/>
                      <w:marBottom w:val="0"/>
                      <w:divBdr>
                        <w:top w:val="none" w:sz="0" w:space="0" w:color="auto"/>
                        <w:left w:val="none" w:sz="0" w:space="0" w:color="auto"/>
                        <w:bottom w:val="none" w:sz="0" w:space="0" w:color="auto"/>
                        <w:right w:val="none" w:sz="0" w:space="0" w:color="auto"/>
                      </w:divBdr>
                    </w:div>
                  </w:divsChild>
                </w:div>
                <w:div w:id="293407420">
                  <w:marLeft w:val="0"/>
                  <w:marRight w:val="0"/>
                  <w:marTop w:val="0"/>
                  <w:marBottom w:val="0"/>
                  <w:divBdr>
                    <w:top w:val="none" w:sz="0" w:space="0" w:color="auto"/>
                    <w:left w:val="none" w:sz="0" w:space="0" w:color="auto"/>
                    <w:bottom w:val="none" w:sz="0" w:space="0" w:color="auto"/>
                    <w:right w:val="none" w:sz="0" w:space="0" w:color="auto"/>
                  </w:divBdr>
                  <w:divsChild>
                    <w:div w:id="824050188">
                      <w:marLeft w:val="0"/>
                      <w:marRight w:val="0"/>
                      <w:marTop w:val="0"/>
                      <w:marBottom w:val="0"/>
                      <w:divBdr>
                        <w:top w:val="none" w:sz="0" w:space="0" w:color="auto"/>
                        <w:left w:val="none" w:sz="0" w:space="0" w:color="auto"/>
                        <w:bottom w:val="none" w:sz="0" w:space="0" w:color="auto"/>
                        <w:right w:val="none" w:sz="0" w:space="0" w:color="auto"/>
                      </w:divBdr>
                    </w:div>
                  </w:divsChild>
                </w:div>
                <w:div w:id="298342871">
                  <w:marLeft w:val="0"/>
                  <w:marRight w:val="0"/>
                  <w:marTop w:val="0"/>
                  <w:marBottom w:val="0"/>
                  <w:divBdr>
                    <w:top w:val="none" w:sz="0" w:space="0" w:color="auto"/>
                    <w:left w:val="none" w:sz="0" w:space="0" w:color="auto"/>
                    <w:bottom w:val="none" w:sz="0" w:space="0" w:color="auto"/>
                    <w:right w:val="none" w:sz="0" w:space="0" w:color="auto"/>
                  </w:divBdr>
                  <w:divsChild>
                    <w:div w:id="1621571545">
                      <w:marLeft w:val="0"/>
                      <w:marRight w:val="0"/>
                      <w:marTop w:val="0"/>
                      <w:marBottom w:val="0"/>
                      <w:divBdr>
                        <w:top w:val="none" w:sz="0" w:space="0" w:color="auto"/>
                        <w:left w:val="none" w:sz="0" w:space="0" w:color="auto"/>
                        <w:bottom w:val="none" w:sz="0" w:space="0" w:color="auto"/>
                        <w:right w:val="none" w:sz="0" w:space="0" w:color="auto"/>
                      </w:divBdr>
                    </w:div>
                  </w:divsChild>
                </w:div>
                <w:div w:id="299652218">
                  <w:marLeft w:val="0"/>
                  <w:marRight w:val="0"/>
                  <w:marTop w:val="0"/>
                  <w:marBottom w:val="0"/>
                  <w:divBdr>
                    <w:top w:val="none" w:sz="0" w:space="0" w:color="auto"/>
                    <w:left w:val="none" w:sz="0" w:space="0" w:color="auto"/>
                    <w:bottom w:val="none" w:sz="0" w:space="0" w:color="auto"/>
                    <w:right w:val="none" w:sz="0" w:space="0" w:color="auto"/>
                  </w:divBdr>
                  <w:divsChild>
                    <w:div w:id="1459029450">
                      <w:marLeft w:val="0"/>
                      <w:marRight w:val="0"/>
                      <w:marTop w:val="0"/>
                      <w:marBottom w:val="0"/>
                      <w:divBdr>
                        <w:top w:val="none" w:sz="0" w:space="0" w:color="auto"/>
                        <w:left w:val="none" w:sz="0" w:space="0" w:color="auto"/>
                        <w:bottom w:val="none" w:sz="0" w:space="0" w:color="auto"/>
                        <w:right w:val="none" w:sz="0" w:space="0" w:color="auto"/>
                      </w:divBdr>
                    </w:div>
                  </w:divsChild>
                </w:div>
                <w:div w:id="312679655">
                  <w:marLeft w:val="0"/>
                  <w:marRight w:val="0"/>
                  <w:marTop w:val="0"/>
                  <w:marBottom w:val="0"/>
                  <w:divBdr>
                    <w:top w:val="none" w:sz="0" w:space="0" w:color="auto"/>
                    <w:left w:val="none" w:sz="0" w:space="0" w:color="auto"/>
                    <w:bottom w:val="none" w:sz="0" w:space="0" w:color="auto"/>
                    <w:right w:val="none" w:sz="0" w:space="0" w:color="auto"/>
                  </w:divBdr>
                  <w:divsChild>
                    <w:div w:id="619916582">
                      <w:marLeft w:val="0"/>
                      <w:marRight w:val="0"/>
                      <w:marTop w:val="0"/>
                      <w:marBottom w:val="0"/>
                      <w:divBdr>
                        <w:top w:val="none" w:sz="0" w:space="0" w:color="auto"/>
                        <w:left w:val="none" w:sz="0" w:space="0" w:color="auto"/>
                        <w:bottom w:val="none" w:sz="0" w:space="0" w:color="auto"/>
                        <w:right w:val="none" w:sz="0" w:space="0" w:color="auto"/>
                      </w:divBdr>
                    </w:div>
                  </w:divsChild>
                </w:div>
                <w:div w:id="315762239">
                  <w:marLeft w:val="0"/>
                  <w:marRight w:val="0"/>
                  <w:marTop w:val="0"/>
                  <w:marBottom w:val="0"/>
                  <w:divBdr>
                    <w:top w:val="none" w:sz="0" w:space="0" w:color="auto"/>
                    <w:left w:val="none" w:sz="0" w:space="0" w:color="auto"/>
                    <w:bottom w:val="none" w:sz="0" w:space="0" w:color="auto"/>
                    <w:right w:val="none" w:sz="0" w:space="0" w:color="auto"/>
                  </w:divBdr>
                  <w:divsChild>
                    <w:div w:id="380445792">
                      <w:marLeft w:val="0"/>
                      <w:marRight w:val="0"/>
                      <w:marTop w:val="0"/>
                      <w:marBottom w:val="0"/>
                      <w:divBdr>
                        <w:top w:val="none" w:sz="0" w:space="0" w:color="auto"/>
                        <w:left w:val="none" w:sz="0" w:space="0" w:color="auto"/>
                        <w:bottom w:val="none" w:sz="0" w:space="0" w:color="auto"/>
                        <w:right w:val="none" w:sz="0" w:space="0" w:color="auto"/>
                      </w:divBdr>
                    </w:div>
                  </w:divsChild>
                </w:div>
                <w:div w:id="319968203">
                  <w:marLeft w:val="0"/>
                  <w:marRight w:val="0"/>
                  <w:marTop w:val="0"/>
                  <w:marBottom w:val="0"/>
                  <w:divBdr>
                    <w:top w:val="none" w:sz="0" w:space="0" w:color="auto"/>
                    <w:left w:val="none" w:sz="0" w:space="0" w:color="auto"/>
                    <w:bottom w:val="none" w:sz="0" w:space="0" w:color="auto"/>
                    <w:right w:val="none" w:sz="0" w:space="0" w:color="auto"/>
                  </w:divBdr>
                  <w:divsChild>
                    <w:div w:id="1171068269">
                      <w:marLeft w:val="0"/>
                      <w:marRight w:val="0"/>
                      <w:marTop w:val="0"/>
                      <w:marBottom w:val="0"/>
                      <w:divBdr>
                        <w:top w:val="none" w:sz="0" w:space="0" w:color="auto"/>
                        <w:left w:val="none" w:sz="0" w:space="0" w:color="auto"/>
                        <w:bottom w:val="none" w:sz="0" w:space="0" w:color="auto"/>
                        <w:right w:val="none" w:sz="0" w:space="0" w:color="auto"/>
                      </w:divBdr>
                    </w:div>
                    <w:div w:id="1242258907">
                      <w:marLeft w:val="0"/>
                      <w:marRight w:val="0"/>
                      <w:marTop w:val="0"/>
                      <w:marBottom w:val="0"/>
                      <w:divBdr>
                        <w:top w:val="none" w:sz="0" w:space="0" w:color="auto"/>
                        <w:left w:val="none" w:sz="0" w:space="0" w:color="auto"/>
                        <w:bottom w:val="none" w:sz="0" w:space="0" w:color="auto"/>
                        <w:right w:val="none" w:sz="0" w:space="0" w:color="auto"/>
                      </w:divBdr>
                    </w:div>
                  </w:divsChild>
                </w:div>
                <w:div w:id="320164391">
                  <w:marLeft w:val="0"/>
                  <w:marRight w:val="0"/>
                  <w:marTop w:val="0"/>
                  <w:marBottom w:val="0"/>
                  <w:divBdr>
                    <w:top w:val="none" w:sz="0" w:space="0" w:color="auto"/>
                    <w:left w:val="none" w:sz="0" w:space="0" w:color="auto"/>
                    <w:bottom w:val="none" w:sz="0" w:space="0" w:color="auto"/>
                    <w:right w:val="none" w:sz="0" w:space="0" w:color="auto"/>
                  </w:divBdr>
                  <w:divsChild>
                    <w:div w:id="2032025852">
                      <w:marLeft w:val="0"/>
                      <w:marRight w:val="0"/>
                      <w:marTop w:val="0"/>
                      <w:marBottom w:val="0"/>
                      <w:divBdr>
                        <w:top w:val="none" w:sz="0" w:space="0" w:color="auto"/>
                        <w:left w:val="none" w:sz="0" w:space="0" w:color="auto"/>
                        <w:bottom w:val="none" w:sz="0" w:space="0" w:color="auto"/>
                        <w:right w:val="none" w:sz="0" w:space="0" w:color="auto"/>
                      </w:divBdr>
                    </w:div>
                  </w:divsChild>
                </w:div>
                <w:div w:id="324208697">
                  <w:marLeft w:val="0"/>
                  <w:marRight w:val="0"/>
                  <w:marTop w:val="0"/>
                  <w:marBottom w:val="0"/>
                  <w:divBdr>
                    <w:top w:val="none" w:sz="0" w:space="0" w:color="auto"/>
                    <w:left w:val="none" w:sz="0" w:space="0" w:color="auto"/>
                    <w:bottom w:val="none" w:sz="0" w:space="0" w:color="auto"/>
                    <w:right w:val="none" w:sz="0" w:space="0" w:color="auto"/>
                  </w:divBdr>
                  <w:divsChild>
                    <w:div w:id="293368971">
                      <w:marLeft w:val="0"/>
                      <w:marRight w:val="0"/>
                      <w:marTop w:val="0"/>
                      <w:marBottom w:val="0"/>
                      <w:divBdr>
                        <w:top w:val="none" w:sz="0" w:space="0" w:color="auto"/>
                        <w:left w:val="none" w:sz="0" w:space="0" w:color="auto"/>
                        <w:bottom w:val="none" w:sz="0" w:space="0" w:color="auto"/>
                        <w:right w:val="none" w:sz="0" w:space="0" w:color="auto"/>
                      </w:divBdr>
                    </w:div>
                  </w:divsChild>
                </w:div>
                <w:div w:id="326834347">
                  <w:marLeft w:val="0"/>
                  <w:marRight w:val="0"/>
                  <w:marTop w:val="0"/>
                  <w:marBottom w:val="0"/>
                  <w:divBdr>
                    <w:top w:val="none" w:sz="0" w:space="0" w:color="auto"/>
                    <w:left w:val="none" w:sz="0" w:space="0" w:color="auto"/>
                    <w:bottom w:val="none" w:sz="0" w:space="0" w:color="auto"/>
                    <w:right w:val="none" w:sz="0" w:space="0" w:color="auto"/>
                  </w:divBdr>
                  <w:divsChild>
                    <w:div w:id="694967596">
                      <w:marLeft w:val="0"/>
                      <w:marRight w:val="0"/>
                      <w:marTop w:val="0"/>
                      <w:marBottom w:val="0"/>
                      <w:divBdr>
                        <w:top w:val="none" w:sz="0" w:space="0" w:color="auto"/>
                        <w:left w:val="none" w:sz="0" w:space="0" w:color="auto"/>
                        <w:bottom w:val="none" w:sz="0" w:space="0" w:color="auto"/>
                        <w:right w:val="none" w:sz="0" w:space="0" w:color="auto"/>
                      </w:divBdr>
                    </w:div>
                  </w:divsChild>
                </w:div>
                <w:div w:id="328362286">
                  <w:marLeft w:val="0"/>
                  <w:marRight w:val="0"/>
                  <w:marTop w:val="0"/>
                  <w:marBottom w:val="0"/>
                  <w:divBdr>
                    <w:top w:val="none" w:sz="0" w:space="0" w:color="auto"/>
                    <w:left w:val="none" w:sz="0" w:space="0" w:color="auto"/>
                    <w:bottom w:val="none" w:sz="0" w:space="0" w:color="auto"/>
                    <w:right w:val="none" w:sz="0" w:space="0" w:color="auto"/>
                  </w:divBdr>
                  <w:divsChild>
                    <w:div w:id="243104876">
                      <w:marLeft w:val="0"/>
                      <w:marRight w:val="0"/>
                      <w:marTop w:val="0"/>
                      <w:marBottom w:val="0"/>
                      <w:divBdr>
                        <w:top w:val="none" w:sz="0" w:space="0" w:color="auto"/>
                        <w:left w:val="none" w:sz="0" w:space="0" w:color="auto"/>
                        <w:bottom w:val="none" w:sz="0" w:space="0" w:color="auto"/>
                        <w:right w:val="none" w:sz="0" w:space="0" w:color="auto"/>
                      </w:divBdr>
                    </w:div>
                    <w:div w:id="349381738">
                      <w:marLeft w:val="0"/>
                      <w:marRight w:val="0"/>
                      <w:marTop w:val="0"/>
                      <w:marBottom w:val="0"/>
                      <w:divBdr>
                        <w:top w:val="none" w:sz="0" w:space="0" w:color="auto"/>
                        <w:left w:val="none" w:sz="0" w:space="0" w:color="auto"/>
                        <w:bottom w:val="none" w:sz="0" w:space="0" w:color="auto"/>
                        <w:right w:val="none" w:sz="0" w:space="0" w:color="auto"/>
                      </w:divBdr>
                    </w:div>
                    <w:div w:id="1593313801">
                      <w:marLeft w:val="0"/>
                      <w:marRight w:val="0"/>
                      <w:marTop w:val="0"/>
                      <w:marBottom w:val="0"/>
                      <w:divBdr>
                        <w:top w:val="none" w:sz="0" w:space="0" w:color="auto"/>
                        <w:left w:val="none" w:sz="0" w:space="0" w:color="auto"/>
                        <w:bottom w:val="none" w:sz="0" w:space="0" w:color="auto"/>
                        <w:right w:val="none" w:sz="0" w:space="0" w:color="auto"/>
                      </w:divBdr>
                    </w:div>
                    <w:div w:id="1781336071">
                      <w:marLeft w:val="0"/>
                      <w:marRight w:val="0"/>
                      <w:marTop w:val="0"/>
                      <w:marBottom w:val="0"/>
                      <w:divBdr>
                        <w:top w:val="none" w:sz="0" w:space="0" w:color="auto"/>
                        <w:left w:val="none" w:sz="0" w:space="0" w:color="auto"/>
                        <w:bottom w:val="none" w:sz="0" w:space="0" w:color="auto"/>
                        <w:right w:val="none" w:sz="0" w:space="0" w:color="auto"/>
                      </w:divBdr>
                    </w:div>
                  </w:divsChild>
                </w:div>
                <w:div w:id="352924391">
                  <w:marLeft w:val="0"/>
                  <w:marRight w:val="0"/>
                  <w:marTop w:val="0"/>
                  <w:marBottom w:val="0"/>
                  <w:divBdr>
                    <w:top w:val="none" w:sz="0" w:space="0" w:color="auto"/>
                    <w:left w:val="none" w:sz="0" w:space="0" w:color="auto"/>
                    <w:bottom w:val="none" w:sz="0" w:space="0" w:color="auto"/>
                    <w:right w:val="none" w:sz="0" w:space="0" w:color="auto"/>
                  </w:divBdr>
                  <w:divsChild>
                    <w:div w:id="641429886">
                      <w:marLeft w:val="0"/>
                      <w:marRight w:val="0"/>
                      <w:marTop w:val="0"/>
                      <w:marBottom w:val="0"/>
                      <w:divBdr>
                        <w:top w:val="none" w:sz="0" w:space="0" w:color="auto"/>
                        <w:left w:val="none" w:sz="0" w:space="0" w:color="auto"/>
                        <w:bottom w:val="none" w:sz="0" w:space="0" w:color="auto"/>
                        <w:right w:val="none" w:sz="0" w:space="0" w:color="auto"/>
                      </w:divBdr>
                    </w:div>
                  </w:divsChild>
                </w:div>
                <w:div w:id="360086100">
                  <w:marLeft w:val="0"/>
                  <w:marRight w:val="0"/>
                  <w:marTop w:val="0"/>
                  <w:marBottom w:val="0"/>
                  <w:divBdr>
                    <w:top w:val="none" w:sz="0" w:space="0" w:color="auto"/>
                    <w:left w:val="none" w:sz="0" w:space="0" w:color="auto"/>
                    <w:bottom w:val="none" w:sz="0" w:space="0" w:color="auto"/>
                    <w:right w:val="none" w:sz="0" w:space="0" w:color="auto"/>
                  </w:divBdr>
                  <w:divsChild>
                    <w:div w:id="2070885510">
                      <w:marLeft w:val="0"/>
                      <w:marRight w:val="0"/>
                      <w:marTop w:val="0"/>
                      <w:marBottom w:val="0"/>
                      <w:divBdr>
                        <w:top w:val="none" w:sz="0" w:space="0" w:color="auto"/>
                        <w:left w:val="none" w:sz="0" w:space="0" w:color="auto"/>
                        <w:bottom w:val="none" w:sz="0" w:space="0" w:color="auto"/>
                        <w:right w:val="none" w:sz="0" w:space="0" w:color="auto"/>
                      </w:divBdr>
                    </w:div>
                  </w:divsChild>
                </w:div>
                <w:div w:id="361633763">
                  <w:marLeft w:val="0"/>
                  <w:marRight w:val="0"/>
                  <w:marTop w:val="0"/>
                  <w:marBottom w:val="0"/>
                  <w:divBdr>
                    <w:top w:val="none" w:sz="0" w:space="0" w:color="auto"/>
                    <w:left w:val="none" w:sz="0" w:space="0" w:color="auto"/>
                    <w:bottom w:val="none" w:sz="0" w:space="0" w:color="auto"/>
                    <w:right w:val="none" w:sz="0" w:space="0" w:color="auto"/>
                  </w:divBdr>
                  <w:divsChild>
                    <w:div w:id="276528294">
                      <w:marLeft w:val="0"/>
                      <w:marRight w:val="0"/>
                      <w:marTop w:val="0"/>
                      <w:marBottom w:val="0"/>
                      <w:divBdr>
                        <w:top w:val="none" w:sz="0" w:space="0" w:color="auto"/>
                        <w:left w:val="none" w:sz="0" w:space="0" w:color="auto"/>
                        <w:bottom w:val="none" w:sz="0" w:space="0" w:color="auto"/>
                        <w:right w:val="none" w:sz="0" w:space="0" w:color="auto"/>
                      </w:divBdr>
                    </w:div>
                  </w:divsChild>
                </w:div>
                <w:div w:id="365645767">
                  <w:marLeft w:val="0"/>
                  <w:marRight w:val="0"/>
                  <w:marTop w:val="0"/>
                  <w:marBottom w:val="0"/>
                  <w:divBdr>
                    <w:top w:val="none" w:sz="0" w:space="0" w:color="auto"/>
                    <w:left w:val="none" w:sz="0" w:space="0" w:color="auto"/>
                    <w:bottom w:val="none" w:sz="0" w:space="0" w:color="auto"/>
                    <w:right w:val="none" w:sz="0" w:space="0" w:color="auto"/>
                  </w:divBdr>
                  <w:divsChild>
                    <w:div w:id="1725369996">
                      <w:marLeft w:val="0"/>
                      <w:marRight w:val="0"/>
                      <w:marTop w:val="0"/>
                      <w:marBottom w:val="0"/>
                      <w:divBdr>
                        <w:top w:val="none" w:sz="0" w:space="0" w:color="auto"/>
                        <w:left w:val="none" w:sz="0" w:space="0" w:color="auto"/>
                        <w:bottom w:val="none" w:sz="0" w:space="0" w:color="auto"/>
                        <w:right w:val="none" w:sz="0" w:space="0" w:color="auto"/>
                      </w:divBdr>
                    </w:div>
                  </w:divsChild>
                </w:div>
                <w:div w:id="370345541">
                  <w:marLeft w:val="0"/>
                  <w:marRight w:val="0"/>
                  <w:marTop w:val="0"/>
                  <w:marBottom w:val="0"/>
                  <w:divBdr>
                    <w:top w:val="none" w:sz="0" w:space="0" w:color="auto"/>
                    <w:left w:val="none" w:sz="0" w:space="0" w:color="auto"/>
                    <w:bottom w:val="none" w:sz="0" w:space="0" w:color="auto"/>
                    <w:right w:val="none" w:sz="0" w:space="0" w:color="auto"/>
                  </w:divBdr>
                  <w:divsChild>
                    <w:div w:id="318850393">
                      <w:marLeft w:val="0"/>
                      <w:marRight w:val="0"/>
                      <w:marTop w:val="0"/>
                      <w:marBottom w:val="0"/>
                      <w:divBdr>
                        <w:top w:val="none" w:sz="0" w:space="0" w:color="auto"/>
                        <w:left w:val="none" w:sz="0" w:space="0" w:color="auto"/>
                        <w:bottom w:val="none" w:sz="0" w:space="0" w:color="auto"/>
                        <w:right w:val="none" w:sz="0" w:space="0" w:color="auto"/>
                      </w:divBdr>
                    </w:div>
                  </w:divsChild>
                </w:div>
                <w:div w:id="372267198">
                  <w:marLeft w:val="0"/>
                  <w:marRight w:val="0"/>
                  <w:marTop w:val="0"/>
                  <w:marBottom w:val="0"/>
                  <w:divBdr>
                    <w:top w:val="none" w:sz="0" w:space="0" w:color="auto"/>
                    <w:left w:val="none" w:sz="0" w:space="0" w:color="auto"/>
                    <w:bottom w:val="none" w:sz="0" w:space="0" w:color="auto"/>
                    <w:right w:val="none" w:sz="0" w:space="0" w:color="auto"/>
                  </w:divBdr>
                  <w:divsChild>
                    <w:div w:id="1550798767">
                      <w:marLeft w:val="0"/>
                      <w:marRight w:val="0"/>
                      <w:marTop w:val="0"/>
                      <w:marBottom w:val="0"/>
                      <w:divBdr>
                        <w:top w:val="none" w:sz="0" w:space="0" w:color="auto"/>
                        <w:left w:val="none" w:sz="0" w:space="0" w:color="auto"/>
                        <w:bottom w:val="none" w:sz="0" w:space="0" w:color="auto"/>
                        <w:right w:val="none" w:sz="0" w:space="0" w:color="auto"/>
                      </w:divBdr>
                    </w:div>
                  </w:divsChild>
                </w:div>
                <w:div w:id="375198159">
                  <w:marLeft w:val="0"/>
                  <w:marRight w:val="0"/>
                  <w:marTop w:val="0"/>
                  <w:marBottom w:val="0"/>
                  <w:divBdr>
                    <w:top w:val="none" w:sz="0" w:space="0" w:color="auto"/>
                    <w:left w:val="none" w:sz="0" w:space="0" w:color="auto"/>
                    <w:bottom w:val="none" w:sz="0" w:space="0" w:color="auto"/>
                    <w:right w:val="none" w:sz="0" w:space="0" w:color="auto"/>
                  </w:divBdr>
                  <w:divsChild>
                    <w:div w:id="1778328365">
                      <w:marLeft w:val="0"/>
                      <w:marRight w:val="0"/>
                      <w:marTop w:val="0"/>
                      <w:marBottom w:val="0"/>
                      <w:divBdr>
                        <w:top w:val="none" w:sz="0" w:space="0" w:color="auto"/>
                        <w:left w:val="none" w:sz="0" w:space="0" w:color="auto"/>
                        <w:bottom w:val="none" w:sz="0" w:space="0" w:color="auto"/>
                        <w:right w:val="none" w:sz="0" w:space="0" w:color="auto"/>
                      </w:divBdr>
                    </w:div>
                  </w:divsChild>
                </w:div>
                <w:div w:id="384451029">
                  <w:marLeft w:val="0"/>
                  <w:marRight w:val="0"/>
                  <w:marTop w:val="0"/>
                  <w:marBottom w:val="0"/>
                  <w:divBdr>
                    <w:top w:val="none" w:sz="0" w:space="0" w:color="auto"/>
                    <w:left w:val="none" w:sz="0" w:space="0" w:color="auto"/>
                    <w:bottom w:val="none" w:sz="0" w:space="0" w:color="auto"/>
                    <w:right w:val="none" w:sz="0" w:space="0" w:color="auto"/>
                  </w:divBdr>
                  <w:divsChild>
                    <w:div w:id="11882315">
                      <w:marLeft w:val="0"/>
                      <w:marRight w:val="0"/>
                      <w:marTop w:val="0"/>
                      <w:marBottom w:val="0"/>
                      <w:divBdr>
                        <w:top w:val="none" w:sz="0" w:space="0" w:color="auto"/>
                        <w:left w:val="none" w:sz="0" w:space="0" w:color="auto"/>
                        <w:bottom w:val="none" w:sz="0" w:space="0" w:color="auto"/>
                        <w:right w:val="none" w:sz="0" w:space="0" w:color="auto"/>
                      </w:divBdr>
                    </w:div>
                  </w:divsChild>
                </w:div>
                <w:div w:id="384647515">
                  <w:marLeft w:val="0"/>
                  <w:marRight w:val="0"/>
                  <w:marTop w:val="0"/>
                  <w:marBottom w:val="0"/>
                  <w:divBdr>
                    <w:top w:val="none" w:sz="0" w:space="0" w:color="auto"/>
                    <w:left w:val="none" w:sz="0" w:space="0" w:color="auto"/>
                    <w:bottom w:val="none" w:sz="0" w:space="0" w:color="auto"/>
                    <w:right w:val="none" w:sz="0" w:space="0" w:color="auto"/>
                  </w:divBdr>
                  <w:divsChild>
                    <w:div w:id="932009740">
                      <w:marLeft w:val="0"/>
                      <w:marRight w:val="0"/>
                      <w:marTop w:val="0"/>
                      <w:marBottom w:val="0"/>
                      <w:divBdr>
                        <w:top w:val="none" w:sz="0" w:space="0" w:color="auto"/>
                        <w:left w:val="none" w:sz="0" w:space="0" w:color="auto"/>
                        <w:bottom w:val="none" w:sz="0" w:space="0" w:color="auto"/>
                        <w:right w:val="none" w:sz="0" w:space="0" w:color="auto"/>
                      </w:divBdr>
                    </w:div>
                  </w:divsChild>
                </w:div>
                <w:div w:id="385422960">
                  <w:marLeft w:val="0"/>
                  <w:marRight w:val="0"/>
                  <w:marTop w:val="0"/>
                  <w:marBottom w:val="0"/>
                  <w:divBdr>
                    <w:top w:val="none" w:sz="0" w:space="0" w:color="auto"/>
                    <w:left w:val="none" w:sz="0" w:space="0" w:color="auto"/>
                    <w:bottom w:val="none" w:sz="0" w:space="0" w:color="auto"/>
                    <w:right w:val="none" w:sz="0" w:space="0" w:color="auto"/>
                  </w:divBdr>
                  <w:divsChild>
                    <w:div w:id="198595257">
                      <w:marLeft w:val="0"/>
                      <w:marRight w:val="0"/>
                      <w:marTop w:val="0"/>
                      <w:marBottom w:val="0"/>
                      <w:divBdr>
                        <w:top w:val="none" w:sz="0" w:space="0" w:color="auto"/>
                        <w:left w:val="none" w:sz="0" w:space="0" w:color="auto"/>
                        <w:bottom w:val="none" w:sz="0" w:space="0" w:color="auto"/>
                        <w:right w:val="none" w:sz="0" w:space="0" w:color="auto"/>
                      </w:divBdr>
                    </w:div>
                  </w:divsChild>
                </w:div>
                <w:div w:id="385492739">
                  <w:marLeft w:val="0"/>
                  <w:marRight w:val="0"/>
                  <w:marTop w:val="0"/>
                  <w:marBottom w:val="0"/>
                  <w:divBdr>
                    <w:top w:val="none" w:sz="0" w:space="0" w:color="auto"/>
                    <w:left w:val="none" w:sz="0" w:space="0" w:color="auto"/>
                    <w:bottom w:val="none" w:sz="0" w:space="0" w:color="auto"/>
                    <w:right w:val="none" w:sz="0" w:space="0" w:color="auto"/>
                  </w:divBdr>
                  <w:divsChild>
                    <w:div w:id="746875999">
                      <w:marLeft w:val="0"/>
                      <w:marRight w:val="0"/>
                      <w:marTop w:val="0"/>
                      <w:marBottom w:val="0"/>
                      <w:divBdr>
                        <w:top w:val="none" w:sz="0" w:space="0" w:color="auto"/>
                        <w:left w:val="none" w:sz="0" w:space="0" w:color="auto"/>
                        <w:bottom w:val="none" w:sz="0" w:space="0" w:color="auto"/>
                        <w:right w:val="none" w:sz="0" w:space="0" w:color="auto"/>
                      </w:divBdr>
                    </w:div>
                  </w:divsChild>
                </w:div>
                <w:div w:id="386489962">
                  <w:marLeft w:val="0"/>
                  <w:marRight w:val="0"/>
                  <w:marTop w:val="0"/>
                  <w:marBottom w:val="0"/>
                  <w:divBdr>
                    <w:top w:val="none" w:sz="0" w:space="0" w:color="auto"/>
                    <w:left w:val="none" w:sz="0" w:space="0" w:color="auto"/>
                    <w:bottom w:val="none" w:sz="0" w:space="0" w:color="auto"/>
                    <w:right w:val="none" w:sz="0" w:space="0" w:color="auto"/>
                  </w:divBdr>
                  <w:divsChild>
                    <w:div w:id="1199120393">
                      <w:marLeft w:val="0"/>
                      <w:marRight w:val="0"/>
                      <w:marTop w:val="0"/>
                      <w:marBottom w:val="0"/>
                      <w:divBdr>
                        <w:top w:val="none" w:sz="0" w:space="0" w:color="auto"/>
                        <w:left w:val="none" w:sz="0" w:space="0" w:color="auto"/>
                        <w:bottom w:val="none" w:sz="0" w:space="0" w:color="auto"/>
                        <w:right w:val="none" w:sz="0" w:space="0" w:color="auto"/>
                      </w:divBdr>
                    </w:div>
                  </w:divsChild>
                </w:div>
                <w:div w:id="400955535">
                  <w:marLeft w:val="0"/>
                  <w:marRight w:val="0"/>
                  <w:marTop w:val="0"/>
                  <w:marBottom w:val="0"/>
                  <w:divBdr>
                    <w:top w:val="none" w:sz="0" w:space="0" w:color="auto"/>
                    <w:left w:val="none" w:sz="0" w:space="0" w:color="auto"/>
                    <w:bottom w:val="none" w:sz="0" w:space="0" w:color="auto"/>
                    <w:right w:val="none" w:sz="0" w:space="0" w:color="auto"/>
                  </w:divBdr>
                  <w:divsChild>
                    <w:div w:id="1310482523">
                      <w:marLeft w:val="0"/>
                      <w:marRight w:val="0"/>
                      <w:marTop w:val="0"/>
                      <w:marBottom w:val="0"/>
                      <w:divBdr>
                        <w:top w:val="none" w:sz="0" w:space="0" w:color="auto"/>
                        <w:left w:val="none" w:sz="0" w:space="0" w:color="auto"/>
                        <w:bottom w:val="none" w:sz="0" w:space="0" w:color="auto"/>
                        <w:right w:val="none" w:sz="0" w:space="0" w:color="auto"/>
                      </w:divBdr>
                    </w:div>
                  </w:divsChild>
                </w:div>
                <w:div w:id="402263988">
                  <w:marLeft w:val="0"/>
                  <w:marRight w:val="0"/>
                  <w:marTop w:val="0"/>
                  <w:marBottom w:val="0"/>
                  <w:divBdr>
                    <w:top w:val="none" w:sz="0" w:space="0" w:color="auto"/>
                    <w:left w:val="none" w:sz="0" w:space="0" w:color="auto"/>
                    <w:bottom w:val="none" w:sz="0" w:space="0" w:color="auto"/>
                    <w:right w:val="none" w:sz="0" w:space="0" w:color="auto"/>
                  </w:divBdr>
                  <w:divsChild>
                    <w:div w:id="870727268">
                      <w:marLeft w:val="0"/>
                      <w:marRight w:val="0"/>
                      <w:marTop w:val="0"/>
                      <w:marBottom w:val="0"/>
                      <w:divBdr>
                        <w:top w:val="none" w:sz="0" w:space="0" w:color="auto"/>
                        <w:left w:val="none" w:sz="0" w:space="0" w:color="auto"/>
                        <w:bottom w:val="none" w:sz="0" w:space="0" w:color="auto"/>
                        <w:right w:val="none" w:sz="0" w:space="0" w:color="auto"/>
                      </w:divBdr>
                    </w:div>
                  </w:divsChild>
                </w:div>
                <w:div w:id="402266184">
                  <w:marLeft w:val="0"/>
                  <w:marRight w:val="0"/>
                  <w:marTop w:val="0"/>
                  <w:marBottom w:val="0"/>
                  <w:divBdr>
                    <w:top w:val="none" w:sz="0" w:space="0" w:color="auto"/>
                    <w:left w:val="none" w:sz="0" w:space="0" w:color="auto"/>
                    <w:bottom w:val="none" w:sz="0" w:space="0" w:color="auto"/>
                    <w:right w:val="none" w:sz="0" w:space="0" w:color="auto"/>
                  </w:divBdr>
                  <w:divsChild>
                    <w:div w:id="2006202132">
                      <w:marLeft w:val="0"/>
                      <w:marRight w:val="0"/>
                      <w:marTop w:val="0"/>
                      <w:marBottom w:val="0"/>
                      <w:divBdr>
                        <w:top w:val="none" w:sz="0" w:space="0" w:color="auto"/>
                        <w:left w:val="none" w:sz="0" w:space="0" w:color="auto"/>
                        <w:bottom w:val="none" w:sz="0" w:space="0" w:color="auto"/>
                        <w:right w:val="none" w:sz="0" w:space="0" w:color="auto"/>
                      </w:divBdr>
                    </w:div>
                  </w:divsChild>
                </w:div>
                <w:div w:id="406271113">
                  <w:marLeft w:val="0"/>
                  <w:marRight w:val="0"/>
                  <w:marTop w:val="0"/>
                  <w:marBottom w:val="0"/>
                  <w:divBdr>
                    <w:top w:val="none" w:sz="0" w:space="0" w:color="auto"/>
                    <w:left w:val="none" w:sz="0" w:space="0" w:color="auto"/>
                    <w:bottom w:val="none" w:sz="0" w:space="0" w:color="auto"/>
                    <w:right w:val="none" w:sz="0" w:space="0" w:color="auto"/>
                  </w:divBdr>
                  <w:divsChild>
                    <w:div w:id="1144422016">
                      <w:marLeft w:val="0"/>
                      <w:marRight w:val="0"/>
                      <w:marTop w:val="0"/>
                      <w:marBottom w:val="0"/>
                      <w:divBdr>
                        <w:top w:val="none" w:sz="0" w:space="0" w:color="auto"/>
                        <w:left w:val="none" w:sz="0" w:space="0" w:color="auto"/>
                        <w:bottom w:val="none" w:sz="0" w:space="0" w:color="auto"/>
                        <w:right w:val="none" w:sz="0" w:space="0" w:color="auto"/>
                      </w:divBdr>
                    </w:div>
                  </w:divsChild>
                </w:div>
                <w:div w:id="408817736">
                  <w:marLeft w:val="0"/>
                  <w:marRight w:val="0"/>
                  <w:marTop w:val="0"/>
                  <w:marBottom w:val="0"/>
                  <w:divBdr>
                    <w:top w:val="none" w:sz="0" w:space="0" w:color="auto"/>
                    <w:left w:val="none" w:sz="0" w:space="0" w:color="auto"/>
                    <w:bottom w:val="none" w:sz="0" w:space="0" w:color="auto"/>
                    <w:right w:val="none" w:sz="0" w:space="0" w:color="auto"/>
                  </w:divBdr>
                  <w:divsChild>
                    <w:div w:id="1155603895">
                      <w:marLeft w:val="0"/>
                      <w:marRight w:val="0"/>
                      <w:marTop w:val="0"/>
                      <w:marBottom w:val="0"/>
                      <w:divBdr>
                        <w:top w:val="none" w:sz="0" w:space="0" w:color="auto"/>
                        <w:left w:val="none" w:sz="0" w:space="0" w:color="auto"/>
                        <w:bottom w:val="none" w:sz="0" w:space="0" w:color="auto"/>
                        <w:right w:val="none" w:sz="0" w:space="0" w:color="auto"/>
                      </w:divBdr>
                    </w:div>
                  </w:divsChild>
                </w:div>
                <w:div w:id="411781243">
                  <w:marLeft w:val="0"/>
                  <w:marRight w:val="0"/>
                  <w:marTop w:val="0"/>
                  <w:marBottom w:val="0"/>
                  <w:divBdr>
                    <w:top w:val="none" w:sz="0" w:space="0" w:color="auto"/>
                    <w:left w:val="none" w:sz="0" w:space="0" w:color="auto"/>
                    <w:bottom w:val="none" w:sz="0" w:space="0" w:color="auto"/>
                    <w:right w:val="none" w:sz="0" w:space="0" w:color="auto"/>
                  </w:divBdr>
                  <w:divsChild>
                    <w:div w:id="532307805">
                      <w:marLeft w:val="0"/>
                      <w:marRight w:val="0"/>
                      <w:marTop w:val="0"/>
                      <w:marBottom w:val="0"/>
                      <w:divBdr>
                        <w:top w:val="none" w:sz="0" w:space="0" w:color="auto"/>
                        <w:left w:val="none" w:sz="0" w:space="0" w:color="auto"/>
                        <w:bottom w:val="none" w:sz="0" w:space="0" w:color="auto"/>
                        <w:right w:val="none" w:sz="0" w:space="0" w:color="auto"/>
                      </w:divBdr>
                    </w:div>
                  </w:divsChild>
                </w:div>
                <w:div w:id="424880995">
                  <w:marLeft w:val="0"/>
                  <w:marRight w:val="0"/>
                  <w:marTop w:val="0"/>
                  <w:marBottom w:val="0"/>
                  <w:divBdr>
                    <w:top w:val="none" w:sz="0" w:space="0" w:color="auto"/>
                    <w:left w:val="none" w:sz="0" w:space="0" w:color="auto"/>
                    <w:bottom w:val="none" w:sz="0" w:space="0" w:color="auto"/>
                    <w:right w:val="none" w:sz="0" w:space="0" w:color="auto"/>
                  </w:divBdr>
                  <w:divsChild>
                    <w:div w:id="878934285">
                      <w:marLeft w:val="0"/>
                      <w:marRight w:val="0"/>
                      <w:marTop w:val="0"/>
                      <w:marBottom w:val="0"/>
                      <w:divBdr>
                        <w:top w:val="none" w:sz="0" w:space="0" w:color="auto"/>
                        <w:left w:val="none" w:sz="0" w:space="0" w:color="auto"/>
                        <w:bottom w:val="none" w:sz="0" w:space="0" w:color="auto"/>
                        <w:right w:val="none" w:sz="0" w:space="0" w:color="auto"/>
                      </w:divBdr>
                    </w:div>
                    <w:div w:id="1546218348">
                      <w:marLeft w:val="0"/>
                      <w:marRight w:val="0"/>
                      <w:marTop w:val="0"/>
                      <w:marBottom w:val="0"/>
                      <w:divBdr>
                        <w:top w:val="none" w:sz="0" w:space="0" w:color="auto"/>
                        <w:left w:val="none" w:sz="0" w:space="0" w:color="auto"/>
                        <w:bottom w:val="none" w:sz="0" w:space="0" w:color="auto"/>
                        <w:right w:val="none" w:sz="0" w:space="0" w:color="auto"/>
                      </w:divBdr>
                    </w:div>
                  </w:divsChild>
                </w:div>
                <w:div w:id="428938177">
                  <w:marLeft w:val="0"/>
                  <w:marRight w:val="0"/>
                  <w:marTop w:val="0"/>
                  <w:marBottom w:val="0"/>
                  <w:divBdr>
                    <w:top w:val="none" w:sz="0" w:space="0" w:color="auto"/>
                    <w:left w:val="none" w:sz="0" w:space="0" w:color="auto"/>
                    <w:bottom w:val="none" w:sz="0" w:space="0" w:color="auto"/>
                    <w:right w:val="none" w:sz="0" w:space="0" w:color="auto"/>
                  </w:divBdr>
                  <w:divsChild>
                    <w:div w:id="798691443">
                      <w:marLeft w:val="0"/>
                      <w:marRight w:val="0"/>
                      <w:marTop w:val="0"/>
                      <w:marBottom w:val="0"/>
                      <w:divBdr>
                        <w:top w:val="none" w:sz="0" w:space="0" w:color="auto"/>
                        <w:left w:val="none" w:sz="0" w:space="0" w:color="auto"/>
                        <w:bottom w:val="none" w:sz="0" w:space="0" w:color="auto"/>
                        <w:right w:val="none" w:sz="0" w:space="0" w:color="auto"/>
                      </w:divBdr>
                    </w:div>
                  </w:divsChild>
                </w:div>
                <w:div w:id="430779110">
                  <w:marLeft w:val="0"/>
                  <w:marRight w:val="0"/>
                  <w:marTop w:val="0"/>
                  <w:marBottom w:val="0"/>
                  <w:divBdr>
                    <w:top w:val="none" w:sz="0" w:space="0" w:color="auto"/>
                    <w:left w:val="none" w:sz="0" w:space="0" w:color="auto"/>
                    <w:bottom w:val="none" w:sz="0" w:space="0" w:color="auto"/>
                    <w:right w:val="none" w:sz="0" w:space="0" w:color="auto"/>
                  </w:divBdr>
                  <w:divsChild>
                    <w:div w:id="114906946">
                      <w:marLeft w:val="0"/>
                      <w:marRight w:val="0"/>
                      <w:marTop w:val="0"/>
                      <w:marBottom w:val="0"/>
                      <w:divBdr>
                        <w:top w:val="none" w:sz="0" w:space="0" w:color="auto"/>
                        <w:left w:val="none" w:sz="0" w:space="0" w:color="auto"/>
                        <w:bottom w:val="none" w:sz="0" w:space="0" w:color="auto"/>
                        <w:right w:val="none" w:sz="0" w:space="0" w:color="auto"/>
                      </w:divBdr>
                    </w:div>
                    <w:div w:id="948898260">
                      <w:marLeft w:val="0"/>
                      <w:marRight w:val="0"/>
                      <w:marTop w:val="0"/>
                      <w:marBottom w:val="0"/>
                      <w:divBdr>
                        <w:top w:val="none" w:sz="0" w:space="0" w:color="auto"/>
                        <w:left w:val="none" w:sz="0" w:space="0" w:color="auto"/>
                        <w:bottom w:val="none" w:sz="0" w:space="0" w:color="auto"/>
                        <w:right w:val="none" w:sz="0" w:space="0" w:color="auto"/>
                      </w:divBdr>
                    </w:div>
                  </w:divsChild>
                </w:div>
                <w:div w:id="432213995">
                  <w:marLeft w:val="0"/>
                  <w:marRight w:val="0"/>
                  <w:marTop w:val="0"/>
                  <w:marBottom w:val="0"/>
                  <w:divBdr>
                    <w:top w:val="none" w:sz="0" w:space="0" w:color="auto"/>
                    <w:left w:val="none" w:sz="0" w:space="0" w:color="auto"/>
                    <w:bottom w:val="none" w:sz="0" w:space="0" w:color="auto"/>
                    <w:right w:val="none" w:sz="0" w:space="0" w:color="auto"/>
                  </w:divBdr>
                  <w:divsChild>
                    <w:div w:id="998801084">
                      <w:marLeft w:val="0"/>
                      <w:marRight w:val="0"/>
                      <w:marTop w:val="0"/>
                      <w:marBottom w:val="0"/>
                      <w:divBdr>
                        <w:top w:val="none" w:sz="0" w:space="0" w:color="auto"/>
                        <w:left w:val="none" w:sz="0" w:space="0" w:color="auto"/>
                        <w:bottom w:val="none" w:sz="0" w:space="0" w:color="auto"/>
                        <w:right w:val="none" w:sz="0" w:space="0" w:color="auto"/>
                      </w:divBdr>
                    </w:div>
                    <w:div w:id="1467964210">
                      <w:marLeft w:val="0"/>
                      <w:marRight w:val="0"/>
                      <w:marTop w:val="0"/>
                      <w:marBottom w:val="0"/>
                      <w:divBdr>
                        <w:top w:val="none" w:sz="0" w:space="0" w:color="auto"/>
                        <w:left w:val="none" w:sz="0" w:space="0" w:color="auto"/>
                        <w:bottom w:val="none" w:sz="0" w:space="0" w:color="auto"/>
                        <w:right w:val="none" w:sz="0" w:space="0" w:color="auto"/>
                      </w:divBdr>
                    </w:div>
                  </w:divsChild>
                </w:div>
                <w:div w:id="432748098">
                  <w:marLeft w:val="0"/>
                  <w:marRight w:val="0"/>
                  <w:marTop w:val="0"/>
                  <w:marBottom w:val="0"/>
                  <w:divBdr>
                    <w:top w:val="none" w:sz="0" w:space="0" w:color="auto"/>
                    <w:left w:val="none" w:sz="0" w:space="0" w:color="auto"/>
                    <w:bottom w:val="none" w:sz="0" w:space="0" w:color="auto"/>
                    <w:right w:val="none" w:sz="0" w:space="0" w:color="auto"/>
                  </w:divBdr>
                  <w:divsChild>
                    <w:div w:id="69936837">
                      <w:marLeft w:val="0"/>
                      <w:marRight w:val="0"/>
                      <w:marTop w:val="0"/>
                      <w:marBottom w:val="0"/>
                      <w:divBdr>
                        <w:top w:val="none" w:sz="0" w:space="0" w:color="auto"/>
                        <w:left w:val="none" w:sz="0" w:space="0" w:color="auto"/>
                        <w:bottom w:val="none" w:sz="0" w:space="0" w:color="auto"/>
                        <w:right w:val="none" w:sz="0" w:space="0" w:color="auto"/>
                      </w:divBdr>
                    </w:div>
                    <w:div w:id="533274001">
                      <w:marLeft w:val="0"/>
                      <w:marRight w:val="0"/>
                      <w:marTop w:val="0"/>
                      <w:marBottom w:val="0"/>
                      <w:divBdr>
                        <w:top w:val="none" w:sz="0" w:space="0" w:color="auto"/>
                        <w:left w:val="none" w:sz="0" w:space="0" w:color="auto"/>
                        <w:bottom w:val="none" w:sz="0" w:space="0" w:color="auto"/>
                        <w:right w:val="none" w:sz="0" w:space="0" w:color="auto"/>
                      </w:divBdr>
                    </w:div>
                    <w:div w:id="1367558006">
                      <w:marLeft w:val="0"/>
                      <w:marRight w:val="0"/>
                      <w:marTop w:val="0"/>
                      <w:marBottom w:val="0"/>
                      <w:divBdr>
                        <w:top w:val="none" w:sz="0" w:space="0" w:color="auto"/>
                        <w:left w:val="none" w:sz="0" w:space="0" w:color="auto"/>
                        <w:bottom w:val="none" w:sz="0" w:space="0" w:color="auto"/>
                        <w:right w:val="none" w:sz="0" w:space="0" w:color="auto"/>
                      </w:divBdr>
                    </w:div>
                    <w:div w:id="1834374934">
                      <w:marLeft w:val="0"/>
                      <w:marRight w:val="0"/>
                      <w:marTop w:val="0"/>
                      <w:marBottom w:val="0"/>
                      <w:divBdr>
                        <w:top w:val="none" w:sz="0" w:space="0" w:color="auto"/>
                        <w:left w:val="none" w:sz="0" w:space="0" w:color="auto"/>
                        <w:bottom w:val="none" w:sz="0" w:space="0" w:color="auto"/>
                        <w:right w:val="none" w:sz="0" w:space="0" w:color="auto"/>
                      </w:divBdr>
                    </w:div>
                  </w:divsChild>
                </w:div>
                <w:div w:id="433670323">
                  <w:marLeft w:val="0"/>
                  <w:marRight w:val="0"/>
                  <w:marTop w:val="0"/>
                  <w:marBottom w:val="0"/>
                  <w:divBdr>
                    <w:top w:val="none" w:sz="0" w:space="0" w:color="auto"/>
                    <w:left w:val="none" w:sz="0" w:space="0" w:color="auto"/>
                    <w:bottom w:val="none" w:sz="0" w:space="0" w:color="auto"/>
                    <w:right w:val="none" w:sz="0" w:space="0" w:color="auto"/>
                  </w:divBdr>
                  <w:divsChild>
                    <w:div w:id="826898306">
                      <w:marLeft w:val="0"/>
                      <w:marRight w:val="0"/>
                      <w:marTop w:val="0"/>
                      <w:marBottom w:val="0"/>
                      <w:divBdr>
                        <w:top w:val="none" w:sz="0" w:space="0" w:color="auto"/>
                        <w:left w:val="none" w:sz="0" w:space="0" w:color="auto"/>
                        <w:bottom w:val="none" w:sz="0" w:space="0" w:color="auto"/>
                        <w:right w:val="none" w:sz="0" w:space="0" w:color="auto"/>
                      </w:divBdr>
                    </w:div>
                    <w:div w:id="1667972601">
                      <w:marLeft w:val="0"/>
                      <w:marRight w:val="0"/>
                      <w:marTop w:val="0"/>
                      <w:marBottom w:val="0"/>
                      <w:divBdr>
                        <w:top w:val="none" w:sz="0" w:space="0" w:color="auto"/>
                        <w:left w:val="none" w:sz="0" w:space="0" w:color="auto"/>
                        <w:bottom w:val="none" w:sz="0" w:space="0" w:color="auto"/>
                        <w:right w:val="none" w:sz="0" w:space="0" w:color="auto"/>
                      </w:divBdr>
                    </w:div>
                  </w:divsChild>
                </w:div>
                <w:div w:id="434250980">
                  <w:marLeft w:val="0"/>
                  <w:marRight w:val="0"/>
                  <w:marTop w:val="0"/>
                  <w:marBottom w:val="0"/>
                  <w:divBdr>
                    <w:top w:val="none" w:sz="0" w:space="0" w:color="auto"/>
                    <w:left w:val="none" w:sz="0" w:space="0" w:color="auto"/>
                    <w:bottom w:val="none" w:sz="0" w:space="0" w:color="auto"/>
                    <w:right w:val="none" w:sz="0" w:space="0" w:color="auto"/>
                  </w:divBdr>
                  <w:divsChild>
                    <w:div w:id="660819210">
                      <w:marLeft w:val="0"/>
                      <w:marRight w:val="0"/>
                      <w:marTop w:val="0"/>
                      <w:marBottom w:val="0"/>
                      <w:divBdr>
                        <w:top w:val="none" w:sz="0" w:space="0" w:color="auto"/>
                        <w:left w:val="none" w:sz="0" w:space="0" w:color="auto"/>
                        <w:bottom w:val="none" w:sz="0" w:space="0" w:color="auto"/>
                        <w:right w:val="none" w:sz="0" w:space="0" w:color="auto"/>
                      </w:divBdr>
                    </w:div>
                  </w:divsChild>
                </w:div>
                <w:div w:id="435097771">
                  <w:marLeft w:val="0"/>
                  <w:marRight w:val="0"/>
                  <w:marTop w:val="0"/>
                  <w:marBottom w:val="0"/>
                  <w:divBdr>
                    <w:top w:val="none" w:sz="0" w:space="0" w:color="auto"/>
                    <w:left w:val="none" w:sz="0" w:space="0" w:color="auto"/>
                    <w:bottom w:val="none" w:sz="0" w:space="0" w:color="auto"/>
                    <w:right w:val="none" w:sz="0" w:space="0" w:color="auto"/>
                  </w:divBdr>
                  <w:divsChild>
                    <w:div w:id="583414358">
                      <w:marLeft w:val="0"/>
                      <w:marRight w:val="0"/>
                      <w:marTop w:val="0"/>
                      <w:marBottom w:val="0"/>
                      <w:divBdr>
                        <w:top w:val="none" w:sz="0" w:space="0" w:color="auto"/>
                        <w:left w:val="none" w:sz="0" w:space="0" w:color="auto"/>
                        <w:bottom w:val="none" w:sz="0" w:space="0" w:color="auto"/>
                        <w:right w:val="none" w:sz="0" w:space="0" w:color="auto"/>
                      </w:divBdr>
                    </w:div>
                  </w:divsChild>
                </w:div>
                <w:div w:id="455637598">
                  <w:marLeft w:val="0"/>
                  <w:marRight w:val="0"/>
                  <w:marTop w:val="0"/>
                  <w:marBottom w:val="0"/>
                  <w:divBdr>
                    <w:top w:val="none" w:sz="0" w:space="0" w:color="auto"/>
                    <w:left w:val="none" w:sz="0" w:space="0" w:color="auto"/>
                    <w:bottom w:val="none" w:sz="0" w:space="0" w:color="auto"/>
                    <w:right w:val="none" w:sz="0" w:space="0" w:color="auto"/>
                  </w:divBdr>
                  <w:divsChild>
                    <w:div w:id="735476482">
                      <w:marLeft w:val="0"/>
                      <w:marRight w:val="0"/>
                      <w:marTop w:val="0"/>
                      <w:marBottom w:val="0"/>
                      <w:divBdr>
                        <w:top w:val="none" w:sz="0" w:space="0" w:color="auto"/>
                        <w:left w:val="none" w:sz="0" w:space="0" w:color="auto"/>
                        <w:bottom w:val="none" w:sz="0" w:space="0" w:color="auto"/>
                        <w:right w:val="none" w:sz="0" w:space="0" w:color="auto"/>
                      </w:divBdr>
                    </w:div>
                    <w:div w:id="766462338">
                      <w:marLeft w:val="0"/>
                      <w:marRight w:val="0"/>
                      <w:marTop w:val="0"/>
                      <w:marBottom w:val="0"/>
                      <w:divBdr>
                        <w:top w:val="none" w:sz="0" w:space="0" w:color="auto"/>
                        <w:left w:val="none" w:sz="0" w:space="0" w:color="auto"/>
                        <w:bottom w:val="none" w:sz="0" w:space="0" w:color="auto"/>
                        <w:right w:val="none" w:sz="0" w:space="0" w:color="auto"/>
                      </w:divBdr>
                    </w:div>
                  </w:divsChild>
                </w:div>
                <w:div w:id="468279385">
                  <w:marLeft w:val="0"/>
                  <w:marRight w:val="0"/>
                  <w:marTop w:val="0"/>
                  <w:marBottom w:val="0"/>
                  <w:divBdr>
                    <w:top w:val="none" w:sz="0" w:space="0" w:color="auto"/>
                    <w:left w:val="none" w:sz="0" w:space="0" w:color="auto"/>
                    <w:bottom w:val="none" w:sz="0" w:space="0" w:color="auto"/>
                    <w:right w:val="none" w:sz="0" w:space="0" w:color="auto"/>
                  </w:divBdr>
                  <w:divsChild>
                    <w:div w:id="478881332">
                      <w:marLeft w:val="0"/>
                      <w:marRight w:val="0"/>
                      <w:marTop w:val="0"/>
                      <w:marBottom w:val="0"/>
                      <w:divBdr>
                        <w:top w:val="none" w:sz="0" w:space="0" w:color="auto"/>
                        <w:left w:val="none" w:sz="0" w:space="0" w:color="auto"/>
                        <w:bottom w:val="none" w:sz="0" w:space="0" w:color="auto"/>
                        <w:right w:val="none" w:sz="0" w:space="0" w:color="auto"/>
                      </w:divBdr>
                    </w:div>
                  </w:divsChild>
                </w:div>
                <w:div w:id="469254207">
                  <w:marLeft w:val="0"/>
                  <w:marRight w:val="0"/>
                  <w:marTop w:val="0"/>
                  <w:marBottom w:val="0"/>
                  <w:divBdr>
                    <w:top w:val="none" w:sz="0" w:space="0" w:color="auto"/>
                    <w:left w:val="none" w:sz="0" w:space="0" w:color="auto"/>
                    <w:bottom w:val="none" w:sz="0" w:space="0" w:color="auto"/>
                    <w:right w:val="none" w:sz="0" w:space="0" w:color="auto"/>
                  </w:divBdr>
                  <w:divsChild>
                    <w:div w:id="1795975526">
                      <w:marLeft w:val="0"/>
                      <w:marRight w:val="0"/>
                      <w:marTop w:val="0"/>
                      <w:marBottom w:val="0"/>
                      <w:divBdr>
                        <w:top w:val="none" w:sz="0" w:space="0" w:color="auto"/>
                        <w:left w:val="none" w:sz="0" w:space="0" w:color="auto"/>
                        <w:bottom w:val="none" w:sz="0" w:space="0" w:color="auto"/>
                        <w:right w:val="none" w:sz="0" w:space="0" w:color="auto"/>
                      </w:divBdr>
                    </w:div>
                  </w:divsChild>
                </w:div>
                <w:div w:id="477192725">
                  <w:marLeft w:val="0"/>
                  <w:marRight w:val="0"/>
                  <w:marTop w:val="0"/>
                  <w:marBottom w:val="0"/>
                  <w:divBdr>
                    <w:top w:val="none" w:sz="0" w:space="0" w:color="auto"/>
                    <w:left w:val="none" w:sz="0" w:space="0" w:color="auto"/>
                    <w:bottom w:val="none" w:sz="0" w:space="0" w:color="auto"/>
                    <w:right w:val="none" w:sz="0" w:space="0" w:color="auto"/>
                  </w:divBdr>
                  <w:divsChild>
                    <w:div w:id="1934050853">
                      <w:marLeft w:val="0"/>
                      <w:marRight w:val="0"/>
                      <w:marTop w:val="0"/>
                      <w:marBottom w:val="0"/>
                      <w:divBdr>
                        <w:top w:val="none" w:sz="0" w:space="0" w:color="auto"/>
                        <w:left w:val="none" w:sz="0" w:space="0" w:color="auto"/>
                        <w:bottom w:val="none" w:sz="0" w:space="0" w:color="auto"/>
                        <w:right w:val="none" w:sz="0" w:space="0" w:color="auto"/>
                      </w:divBdr>
                    </w:div>
                  </w:divsChild>
                </w:div>
                <w:div w:id="497966865">
                  <w:marLeft w:val="0"/>
                  <w:marRight w:val="0"/>
                  <w:marTop w:val="0"/>
                  <w:marBottom w:val="0"/>
                  <w:divBdr>
                    <w:top w:val="none" w:sz="0" w:space="0" w:color="auto"/>
                    <w:left w:val="none" w:sz="0" w:space="0" w:color="auto"/>
                    <w:bottom w:val="none" w:sz="0" w:space="0" w:color="auto"/>
                    <w:right w:val="none" w:sz="0" w:space="0" w:color="auto"/>
                  </w:divBdr>
                  <w:divsChild>
                    <w:div w:id="1795054125">
                      <w:marLeft w:val="0"/>
                      <w:marRight w:val="0"/>
                      <w:marTop w:val="0"/>
                      <w:marBottom w:val="0"/>
                      <w:divBdr>
                        <w:top w:val="none" w:sz="0" w:space="0" w:color="auto"/>
                        <w:left w:val="none" w:sz="0" w:space="0" w:color="auto"/>
                        <w:bottom w:val="none" w:sz="0" w:space="0" w:color="auto"/>
                        <w:right w:val="none" w:sz="0" w:space="0" w:color="auto"/>
                      </w:divBdr>
                    </w:div>
                  </w:divsChild>
                </w:div>
                <w:div w:id="503397654">
                  <w:marLeft w:val="0"/>
                  <w:marRight w:val="0"/>
                  <w:marTop w:val="0"/>
                  <w:marBottom w:val="0"/>
                  <w:divBdr>
                    <w:top w:val="none" w:sz="0" w:space="0" w:color="auto"/>
                    <w:left w:val="none" w:sz="0" w:space="0" w:color="auto"/>
                    <w:bottom w:val="none" w:sz="0" w:space="0" w:color="auto"/>
                    <w:right w:val="none" w:sz="0" w:space="0" w:color="auto"/>
                  </w:divBdr>
                  <w:divsChild>
                    <w:div w:id="2032026219">
                      <w:marLeft w:val="0"/>
                      <w:marRight w:val="0"/>
                      <w:marTop w:val="0"/>
                      <w:marBottom w:val="0"/>
                      <w:divBdr>
                        <w:top w:val="none" w:sz="0" w:space="0" w:color="auto"/>
                        <w:left w:val="none" w:sz="0" w:space="0" w:color="auto"/>
                        <w:bottom w:val="none" w:sz="0" w:space="0" w:color="auto"/>
                        <w:right w:val="none" w:sz="0" w:space="0" w:color="auto"/>
                      </w:divBdr>
                    </w:div>
                  </w:divsChild>
                </w:div>
                <w:div w:id="507797597">
                  <w:marLeft w:val="0"/>
                  <w:marRight w:val="0"/>
                  <w:marTop w:val="0"/>
                  <w:marBottom w:val="0"/>
                  <w:divBdr>
                    <w:top w:val="none" w:sz="0" w:space="0" w:color="auto"/>
                    <w:left w:val="none" w:sz="0" w:space="0" w:color="auto"/>
                    <w:bottom w:val="none" w:sz="0" w:space="0" w:color="auto"/>
                    <w:right w:val="none" w:sz="0" w:space="0" w:color="auto"/>
                  </w:divBdr>
                  <w:divsChild>
                    <w:div w:id="164781140">
                      <w:marLeft w:val="0"/>
                      <w:marRight w:val="0"/>
                      <w:marTop w:val="0"/>
                      <w:marBottom w:val="0"/>
                      <w:divBdr>
                        <w:top w:val="none" w:sz="0" w:space="0" w:color="auto"/>
                        <w:left w:val="none" w:sz="0" w:space="0" w:color="auto"/>
                        <w:bottom w:val="none" w:sz="0" w:space="0" w:color="auto"/>
                        <w:right w:val="none" w:sz="0" w:space="0" w:color="auto"/>
                      </w:divBdr>
                    </w:div>
                  </w:divsChild>
                </w:div>
                <w:div w:id="517739012">
                  <w:marLeft w:val="0"/>
                  <w:marRight w:val="0"/>
                  <w:marTop w:val="0"/>
                  <w:marBottom w:val="0"/>
                  <w:divBdr>
                    <w:top w:val="none" w:sz="0" w:space="0" w:color="auto"/>
                    <w:left w:val="none" w:sz="0" w:space="0" w:color="auto"/>
                    <w:bottom w:val="none" w:sz="0" w:space="0" w:color="auto"/>
                    <w:right w:val="none" w:sz="0" w:space="0" w:color="auto"/>
                  </w:divBdr>
                  <w:divsChild>
                    <w:div w:id="1830707227">
                      <w:marLeft w:val="0"/>
                      <w:marRight w:val="0"/>
                      <w:marTop w:val="0"/>
                      <w:marBottom w:val="0"/>
                      <w:divBdr>
                        <w:top w:val="none" w:sz="0" w:space="0" w:color="auto"/>
                        <w:left w:val="none" w:sz="0" w:space="0" w:color="auto"/>
                        <w:bottom w:val="none" w:sz="0" w:space="0" w:color="auto"/>
                        <w:right w:val="none" w:sz="0" w:space="0" w:color="auto"/>
                      </w:divBdr>
                    </w:div>
                  </w:divsChild>
                </w:div>
                <w:div w:id="537352214">
                  <w:marLeft w:val="0"/>
                  <w:marRight w:val="0"/>
                  <w:marTop w:val="0"/>
                  <w:marBottom w:val="0"/>
                  <w:divBdr>
                    <w:top w:val="none" w:sz="0" w:space="0" w:color="auto"/>
                    <w:left w:val="none" w:sz="0" w:space="0" w:color="auto"/>
                    <w:bottom w:val="none" w:sz="0" w:space="0" w:color="auto"/>
                    <w:right w:val="none" w:sz="0" w:space="0" w:color="auto"/>
                  </w:divBdr>
                  <w:divsChild>
                    <w:div w:id="72357093">
                      <w:marLeft w:val="0"/>
                      <w:marRight w:val="0"/>
                      <w:marTop w:val="0"/>
                      <w:marBottom w:val="0"/>
                      <w:divBdr>
                        <w:top w:val="none" w:sz="0" w:space="0" w:color="auto"/>
                        <w:left w:val="none" w:sz="0" w:space="0" w:color="auto"/>
                        <w:bottom w:val="none" w:sz="0" w:space="0" w:color="auto"/>
                        <w:right w:val="none" w:sz="0" w:space="0" w:color="auto"/>
                      </w:divBdr>
                    </w:div>
                  </w:divsChild>
                </w:div>
                <w:div w:id="540629465">
                  <w:marLeft w:val="0"/>
                  <w:marRight w:val="0"/>
                  <w:marTop w:val="0"/>
                  <w:marBottom w:val="0"/>
                  <w:divBdr>
                    <w:top w:val="none" w:sz="0" w:space="0" w:color="auto"/>
                    <w:left w:val="none" w:sz="0" w:space="0" w:color="auto"/>
                    <w:bottom w:val="none" w:sz="0" w:space="0" w:color="auto"/>
                    <w:right w:val="none" w:sz="0" w:space="0" w:color="auto"/>
                  </w:divBdr>
                  <w:divsChild>
                    <w:div w:id="1604262141">
                      <w:marLeft w:val="0"/>
                      <w:marRight w:val="0"/>
                      <w:marTop w:val="0"/>
                      <w:marBottom w:val="0"/>
                      <w:divBdr>
                        <w:top w:val="none" w:sz="0" w:space="0" w:color="auto"/>
                        <w:left w:val="none" w:sz="0" w:space="0" w:color="auto"/>
                        <w:bottom w:val="none" w:sz="0" w:space="0" w:color="auto"/>
                        <w:right w:val="none" w:sz="0" w:space="0" w:color="auto"/>
                      </w:divBdr>
                    </w:div>
                  </w:divsChild>
                </w:div>
                <w:div w:id="542712472">
                  <w:marLeft w:val="0"/>
                  <w:marRight w:val="0"/>
                  <w:marTop w:val="0"/>
                  <w:marBottom w:val="0"/>
                  <w:divBdr>
                    <w:top w:val="none" w:sz="0" w:space="0" w:color="auto"/>
                    <w:left w:val="none" w:sz="0" w:space="0" w:color="auto"/>
                    <w:bottom w:val="none" w:sz="0" w:space="0" w:color="auto"/>
                    <w:right w:val="none" w:sz="0" w:space="0" w:color="auto"/>
                  </w:divBdr>
                  <w:divsChild>
                    <w:div w:id="1492910261">
                      <w:marLeft w:val="0"/>
                      <w:marRight w:val="0"/>
                      <w:marTop w:val="0"/>
                      <w:marBottom w:val="0"/>
                      <w:divBdr>
                        <w:top w:val="none" w:sz="0" w:space="0" w:color="auto"/>
                        <w:left w:val="none" w:sz="0" w:space="0" w:color="auto"/>
                        <w:bottom w:val="none" w:sz="0" w:space="0" w:color="auto"/>
                        <w:right w:val="none" w:sz="0" w:space="0" w:color="auto"/>
                      </w:divBdr>
                    </w:div>
                  </w:divsChild>
                </w:div>
                <w:div w:id="543061542">
                  <w:marLeft w:val="0"/>
                  <w:marRight w:val="0"/>
                  <w:marTop w:val="0"/>
                  <w:marBottom w:val="0"/>
                  <w:divBdr>
                    <w:top w:val="none" w:sz="0" w:space="0" w:color="auto"/>
                    <w:left w:val="none" w:sz="0" w:space="0" w:color="auto"/>
                    <w:bottom w:val="none" w:sz="0" w:space="0" w:color="auto"/>
                    <w:right w:val="none" w:sz="0" w:space="0" w:color="auto"/>
                  </w:divBdr>
                  <w:divsChild>
                    <w:div w:id="1880779594">
                      <w:marLeft w:val="0"/>
                      <w:marRight w:val="0"/>
                      <w:marTop w:val="0"/>
                      <w:marBottom w:val="0"/>
                      <w:divBdr>
                        <w:top w:val="none" w:sz="0" w:space="0" w:color="auto"/>
                        <w:left w:val="none" w:sz="0" w:space="0" w:color="auto"/>
                        <w:bottom w:val="none" w:sz="0" w:space="0" w:color="auto"/>
                        <w:right w:val="none" w:sz="0" w:space="0" w:color="auto"/>
                      </w:divBdr>
                    </w:div>
                  </w:divsChild>
                </w:div>
                <w:div w:id="547765816">
                  <w:marLeft w:val="0"/>
                  <w:marRight w:val="0"/>
                  <w:marTop w:val="0"/>
                  <w:marBottom w:val="0"/>
                  <w:divBdr>
                    <w:top w:val="none" w:sz="0" w:space="0" w:color="auto"/>
                    <w:left w:val="none" w:sz="0" w:space="0" w:color="auto"/>
                    <w:bottom w:val="none" w:sz="0" w:space="0" w:color="auto"/>
                    <w:right w:val="none" w:sz="0" w:space="0" w:color="auto"/>
                  </w:divBdr>
                  <w:divsChild>
                    <w:div w:id="1434277104">
                      <w:marLeft w:val="0"/>
                      <w:marRight w:val="0"/>
                      <w:marTop w:val="0"/>
                      <w:marBottom w:val="0"/>
                      <w:divBdr>
                        <w:top w:val="none" w:sz="0" w:space="0" w:color="auto"/>
                        <w:left w:val="none" w:sz="0" w:space="0" w:color="auto"/>
                        <w:bottom w:val="none" w:sz="0" w:space="0" w:color="auto"/>
                        <w:right w:val="none" w:sz="0" w:space="0" w:color="auto"/>
                      </w:divBdr>
                    </w:div>
                  </w:divsChild>
                </w:div>
                <w:div w:id="551620371">
                  <w:marLeft w:val="0"/>
                  <w:marRight w:val="0"/>
                  <w:marTop w:val="0"/>
                  <w:marBottom w:val="0"/>
                  <w:divBdr>
                    <w:top w:val="none" w:sz="0" w:space="0" w:color="auto"/>
                    <w:left w:val="none" w:sz="0" w:space="0" w:color="auto"/>
                    <w:bottom w:val="none" w:sz="0" w:space="0" w:color="auto"/>
                    <w:right w:val="none" w:sz="0" w:space="0" w:color="auto"/>
                  </w:divBdr>
                  <w:divsChild>
                    <w:div w:id="440417011">
                      <w:marLeft w:val="0"/>
                      <w:marRight w:val="0"/>
                      <w:marTop w:val="0"/>
                      <w:marBottom w:val="0"/>
                      <w:divBdr>
                        <w:top w:val="none" w:sz="0" w:space="0" w:color="auto"/>
                        <w:left w:val="none" w:sz="0" w:space="0" w:color="auto"/>
                        <w:bottom w:val="none" w:sz="0" w:space="0" w:color="auto"/>
                        <w:right w:val="none" w:sz="0" w:space="0" w:color="auto"/>
                      </w:divBdr>
                    </w:div>
                  </w:divsChild>
                </w:div>
                <w:div w:id="555091880">
                  <w:marLeft w:val="0"/>
                  <w:marRight w:val="0"/>
                  <w:marTop w:val="0"/>
                  <w:marBottom w:val="0"/>
                  <w:divBdr>
                    <w:top w:val="none" w:sz="0" w:space="0" w:color="auto"/>
                    <w:left w:val="none" w:sz="0" w:space="0" w:color="auto"/>
                    <w:bottom w:val="none" w:sz="0" w:space="0" w:color="auto"/>
                    <w:right w:val="none" w:sz="0" w:space="0" w:color="auto"/>
                  </w:divBdr>
                  <w:divsChild>
                    <w:div w:id="482814917">
                      <w:marLeft w:val="0"/>
                      <w:marRight w:val="0"/>
                      <w:marTop w:val="0"/>
                      <w:marBottom w:val="0"/>
                      <w:divBdr>
                        <w:top w:val="none" w:sz="0" w:space="0" w:color="auto"/>
                        <w:left w:val="none" w:sz="0" w:space="0" w:color="auto"/>
                        <w:bottom w:val="none" w:sz="0" w:space="0" w:color="auto"/>
                        <w:right w:val="none" w:sz="0" w:space="0" w:color="auto"/>
                      </w:divBdr>
                    </w:div>
                    <w:div w:id="804273938">
                      <w:marLeft w:val="0"/>
                      <w:marRight w:val="0"/>
                      <w:marTop w:val="0"/>
                      <w:marBottom w:val="0"/>
                      <w:divBdr>
                        <w:top w:val="none" w:sz="0" w:space="0" w:color="auto"/>
                        <w:left w:val="none" w:sz="0" w:space="0" w:color="auto"/>
                        <w:bottom w:val="none" w:sz="0" w:space="0" w:color="auto"/>
                        <w:right w:val="none" w:sz="0" w:space="0" w:color="auto"/>
                      </w:divBdr>
                    </w:div>
                  </w:divsChild>
                </w:div>
                <w:div w:id="562102277">
                  <w:marLeft w:val="0"/>
                  <w:marRight w:val="0"/>
                  <w:marTop w:val="0"/>
                  <w:marBottom w:val="0"/>
                  <w:divBdr>
                    <w:top w:val="none" w:sz="0" w:space="0" w:color="auto"/>
                    <w:left w:val="none" w:sz="0" w:space="0" w:color="auto"/>
                    <w:bottom w:val="none" w:sz="0" w:space="0" w:color="auto"/>
                    <w:right w:val="none" w:sz="0" w:space="0" w:color="auto"/>
                  </w:divBdr>
                  <w:divsChild>
                    <w:div w:id="845631291">
                      <w:marLeft w:val="0"/>
                      <w:marRight w:val="0"/>
                      <w:marTop w:val="0"/>
                      <w:marBottom w:val="0"/>
                      <w:divBdr>
                        <w:top w:val="none" w:sz="0" w:space="0" w:color="auto"/>
                        <w:left w:val="none" w:sz="0" w:space="0" w:color="auto"/>
                        <w:bottom w:val="none" w:sz="0" w:space="0" w:color="auto"/>
                        <w:right w:val="none" w:sz="0" w:space="0" w:color="auto"/>
                      </w:divBdr>
                    </w:div>
                    <w:div w:id="1509364325">
                      <w:marLeft w:val="0"/>
                      <w:marRight w:val="0"/>
                      <w:marTop w:val="0"/>
                      <w:marBottom w:val="0"/>
                      <w:divBdr>
                        <w:top w:val="none" w:sz="0" w:space="0" w:color="auto"/>
                        <w:left w:val="none" w:sz="0" w:space="0" w:color="auto"/>
                        <w:bottom w:val="none" w:sz="0" w:space="0" w:color="auto"/>
                        <w:right w:val="none" w:sz="0" w:space="0" w:color="auto"/>
                      </w:divBdr>
                    </w:div>
                  </w:divsChild>
                </w:div>
                <w:div w:id="562526345">
                  <w:marLeft w:val="0"/>
                  <w:marRight w:val="0"/>
                  <w:marTop w:val="0"/>
                  <w:marBottom w:val="0"/>
                  <w:divBdr>
                    <w:top w:val="none" w:sz="0" w:space="0" w:color="auto"/>
                    <w:left w:val="none" w:sz="0" w:space="0" w:color="auto"/>
                    <w:bottom w:val="none" w:sz="0" w:space="0" w:color="auto"/>
                    <w:right w:val="none" w:sz="0" w:space="0" w:color="auto"/>
                  </w:divBdr>
                  <w:divsChild>
                    <w:div w:id="1291281045">
                      <w:marLeft w:val="0"/>
                      <w:marRight w:val="0"/>
                      <w:marTop w:val="0"/>
                      <w:marBottom w:val="0"/>
                      <w:divBdr>
                        <w:top w:val="none" w:sz="0" w:space="0" w:color="auto"/>
                        <w:left w:val="none" w:sz="0" w:space="0" w:color="auto"/>
                        <w:bottom w:val="none" w:sz="0" w:space="0" w:color="auto"/>
                        <w:right w:val="none" w:sz="0" w:space="0" w:color="auto"/>
                      </w:divBdr>
                    </w:div>
                    <w:div w:id="1955743701">
                      <w:marLeft w:val="0"/>
                      <w:marRight w:val="0"/>
                      <w:marTop w:val="0"/>
                      <w:marBottom w:val="0"/>
                      <w:divBdr>
                        <w:top w:val="none" w:sz="0" w:space="0" w:color="auto"/>
                        <w:left w:val="none" w:sz="0" w:space="0" w:color="auto"/>
                        <w:bottom w:val="none" w:sz="0" w:space="0" w:color="auto"/>
                        <w:right w:val="none" w:sz="0" w:space="0" w:color="auto"/>
                      </w:divBdr>
                    </w:div>
                  </w:divsChild>
                </w:div>
                <w:div w:id="567764382">
                  <w:marLeft w:val="0"/>
                  <w:marRight w:val="0"/>
                  <w:marTop w:val="0"/>
                  <w:marBottom w:val="0"/>
                  <w:divBdr>
                    <w:top w:val="none" w:sz="0" w:space="0" w:color="auto"/>
                    <w:left w:val="none" w:sz="0" w:space="0" w:color="auto"/>
                    <w:bottom w:val="none" w:sz="0" w:space="0" w:color="auto"/>
                    <w:right w:val="none" w:sz="0" w:space="0" w:color="auto"/>
                  </w:divBdr>
                  <w:divsChild>
                    <w:div w:id="197359333">
                      <w:marLeft w:val="0"/>
                      <w:marRight w:val="0"/>
                      <w:marTop w:val="0"/>
                      <w:marBottom w:val="0"/>
                      <w:divBdr>
                        <w:top w:val="none" w:sz="0" w:space="0" w:color="auto"/>
                        <w:left w:val="none" w:sz="0" w:space="0" w:color="auto"/>
                        <w:bottom w:val="none" w:sz="0" w:space="0" w:color="auto"/>
                        <w:right w:val="none" w:sz="0" w:space="0" w:color="auto"/>
                      </w:divBdr>
                    </w:div>
                    <w:div w:id="1562598614">
                      <w:marLeft w:val="0"/>
                      <w:marRight w:val="0"/>
                      <w:marTop w:val="0"/>
                      <w:marBottom w:val="0"/>
                      <w:divBdr>
                        <w:top w:val="none" w:sz="0" w:space="0" w:color="auto"/>
                        <w:left w:val="none" w:sz="0" w:space="0" w:color="auto"/>
                        <w:bottom w:val="none" w:sz="0" w:space="0" w:color="auto"/>
                        <w:right w:val="none" w:sz="0" w:space="0" w:color="auto"/>
                      </w:divBdr>
                    </w:div>
                  </w:divsChild>
                </w:div>
                <w:div w:id="570433571">
                  <w:marLeft w:val="0"/>
                  <w:marRight w:val="0"/>
                  <w:marTop w:val="0"/>
                  <w:marBottom w:val="0"/>
                  <w:divBdr>
                    <w:top w:val="none" w:sz="0" w:space="0" w:color="auto"/>
                    <w:left w:val="none" w:sz="0" w:space="0" w:color="auto"/>
                    <w:bottom w:val="none" w:sz="0" w:space="0" w:color="auto"/>
                    <w:right w:val="none" w:sz="0" w:space="0" w:color="auto"/>
                  </w:divBdr>
                  <w:divsChild>
                    <w:div w:id="1235551929">
                      <w:marLeft w:val="0"/>
                      <w:marRight w:val="0"/>
                      <w:marTop w:val="0"/>
                      <w:marBottom w:val="0"/>
                      <w:divBdr>
                        <w:top w:val="none" w:sz="0" w:space="0" w:color="auto"/>
                        <w:left w:val="none" w:sz="0" w:space="0" w:color="auto"/>
                        <w:bottom w:val="none" w:sz="0" w:space="0" w:color="auto"/>
                        <w:right w:val="none" w:sz="0" w:space="0" w:color="auto"/>
                      </w:divBdr>
                    </w:div>
                    <w:div w:id="1529413732">
                      <w:marLeft w:val="0"/>
                      <w:marRight w:val="0"/>
                      <w:marTop w:val="0"/>
                      <w:marBottom w:val="0"/>
                      <w:divBdr>
                        <w:top w:val="none" w:sz="0" w:space="0" w:color="auto"/>
                        <w:left w:val="none" w:sz="0" w:space="0" w:color="auto"/>
                        <w:bottom w:val="none" w:sz="0" w:space="0" w:color="auto"/>
                        <w:right w:val="none" w:sz="0" w:space="0" w:color="auto"/>
                      </w:divBdr>
                    </w:div>
                    <w:div w:id="1963606148">
                      <w:marLeft w:val="0"/>
                      <w:marRight w:val="0"/>
                      <w:marTop w:val="0"/>
                      <w:marBottom w:val="0"/>
                      <w:divBdr>
                        <w:top w:val="none" w:sz="0" w:space="0" w:color="auto"/>
                        <w:left w:val="none" w:sz="0" w:space="0" w:color="auto"/>
                        <w:bottom w:val="none" w:sz="0" w:space="0" w:color="auto"/>
                        <w:right w:val="none" w:sz="0" w:space="0" w:color="auto"/>
                      </w:divBdr>
                    </w:div>
                    <w:div w:id="2077240678">
                      <w:marLeft w:val="0"/>
                      <w:marRight w:val="0"/>
                      <w:marTop w:val="0"/>
                      <w:marBottom w:val="0"/>
                      <w:divBdr>
                        <w:top w:val="none" w:sz="0" w:space="0" w:color="auto"/>
                        <w:left w:val="none" w:sz="0" w:space="0" w:color="auto"/>
                        <w:bottom w:val="none" w:sz="0" w:space="0" w:color="auto"/>
                        <w:right w:val="none" w:sz="0" w:space="0" w:color="auto"/>
                      </w:divBdr>
                    </w:div>
                  </w:divsChild>
                </w:div>
                <w:div w:id="583345182">
                  <w:marLeft w:val="0"/>
                  <w:marRight w:val="0"/>
                  <w:marTop w:val="0"/>
                  <w:marBottom w:val="0"/>
                  <w:divBdr>
                    <w:top w:val="none" w:sz="0" w:space="0" w:color="auto"/>
                    <w:left w:val="none" w:sz="0" w:space="0" w:color="auto"/>
                    <w:bottom w:val="none" w:sz="0" w:space="0" w:color="auto"/>
                    <w:right w:val="none" w:sz="0" w:space="0" w:color="auto"/>
                  </w:divBdr>
                  <w:divsChild>
                    <w:div w:id="1793212611">
                      <w:marLeft w:val="0"/>
                      <w:marRight w:val="0"/>
                      <w:marTop w:val="0"/>
                      <w:marBottom w:val="0"/>
                      <w:divBdr>
                        <w:top w:val="none" w:sz="0" w:space="0" w:color="auto"/>
                        <w:left w:val="none" w:sz="0" w:space="0" w:color="auto"/>
                        <w:bottom w:val="none" w:sz="0" w:space="0" w:color="auto"/>
                        <w:right w:val="none" w:sz="0" w:space="0" w:color="auto"/>
                      </w:divBdr>
                    </w:div>
                  </w:divsChild>
                </w:div>
                <w:div w:id="600643220">
                  <w:marLeft w:val="0"/>
                  <w:marRight w:val="0"/>
                  <w:marTop w:val="0"/>
                  <w:marBottom w:val="0"/>
                  <w:divBdr>
                    <w:top w:val="none" w:sz="0" w:space="0" w:color="auto"/>
                    <w:left w:val="none" w:sz="0" w:space="0" w:color="auto"/>
                    <w:bottom w:val="none" w:sz="0" w:space="0" w:color="auto"/>
                    <w:right w:val="none" w:sz="0" w:space="0" w:color="auto"/>
                  </w:divBdr>
                  <w:divsChild>
                    <w:div w:id="1886018711">
                      <w:marLeft w:val="0"/>
                      <w:marRight w:val="0"/>
                      <w:marTop w:val="0"/>
                      <w:marBottom w:val="0"/>
                      <w:divBdr>
                        <w:top w:val="none" w:sz="0" w:space="0" w:color="auto"/>
                        <w:left w:val="none" w:sz="0" w:space="0" w:color="auto"/>
                        <w:bottom w:val="none" w:sz="0" w:space="0" w:color="auto"/>
                        <w:right w:val="none" w:sz="0" w:space="0" w:color="auto"/>
                      </w:divBdr>
                    </w:div>
                  </w:divsChild>
                </w:div>
                <w:div w:id="601038090">
                  <w:marLeft w:val="0"/>
                  <w:marRight w:val="0"/>
                  <w:marTop w:val="0"/>
                  <w:marBottom w:val="0"/>
                  <w:divBdr>
                    <w:top w:val="none" w:sz="0" w:space="0" w:color="auto"/>
                    <w:left w:val="none" w:sz="0" w:space="0" w:color="auto"/>
                    <w:bottom w:val="none" w:sz="0" w:space="0" w:color="auto"/>
                    <w:right w:val="none" w:sz="0" w:space="0" w:color="auto"/>
                  </w:divBdr>
                  <w:divsChild>
                    <w:div w:id="582879867">
                      <w:marLeft w:val="0"/>
                      <w:marRight w:val="0"/>
                      <w:marTop w:val="0"/>
                      <w:marBottom w:val="0"/>
                      <w:divBdr>
                        <w:top w:val="none" w:sz="0" w:space="0" w:color="auto"/>
                        <w:left w:val="none" w:sz="0" w:space="0" w:color="auto"/>
                        <w:bottom w:val="none" w:sz="0" w:space="0" w:color="auto"/>
                        <w:right w:val="none" w:sz="0" w:space="0" w:color="auto"/>
                      </w:divBdr>
                    </w:div>
                  </w:divsChild>
                </w:div>
                <w:div w:id="624430622">
                  <w:marLeft w:val="0"/>
                  <w:marRight w:val="0"/>
                  <w:marTop w:val="0"/>
                  <w:marBottom w:val="0"/>
                  <w:divBdr>
                    <w:top w:val="none" w:sz="0" w:space="0" w:color="auto"/>
                    <w:left w:val="none" w:sz="0" w:space="0" w:color="auto"/>
                    <w:bottom w:val="none" w:sz="0" w:space="0" w:color="auto"/>
                    <w:right w:val="none" w:sz="0" w:space="0" w:color="auto"/>
                  </w:divBdr>
                  <w:divsChild>
                    <w:div w:id="811799411">
                      <w:marLeft w:val="0"/>
                      <w:marRight w:val="0"/>
                      <w:marTop w:val="0"/>
                      <w:marBottom w:val="0"/>
                      <w:divBdr>
                        <w:top w:val="none" w:sz="0" w:space="0" w:color="auto"/>
                        <w:left w:val="none" w:sz="0" w:space="0" w:color="auto"/>
                        <w:bottom w:val="none" w:sz="0" w:space="0" w:color="auto"/>
                        <w:right w:val="none" w:sz="0" w:space="0" w:color="auto"/>
                      </w:divBdr>
                    </w:div>
                    <w:div w:id="1038507642">
                      <w:marLeft w:val="0"/>
                      <w:marRight w:val="0"/>
                      <w:marTop w:val="0"/>
                      <w:marBottom w:val="0"/>
                      <w:divBdr>
                        <w:top w:val="none" w:sz="0" w:space="0" w:color="auto"/>
                        <w:left w:val="none" w:sz="0" w:space="0" w:color="auto"/>
                        <w:bottom w:val="none" w:sz="0" w:space="0" w:color="auto"/>
                        <w:right w:val="none" w:sz="0" w:space="0" w:color="auto"/>
                      </w:divBdr>
                    </w:div>
                  </w:divsChild>
                </w:div>
                <w:div w:id="625046019">
                  <w:marLeft w:val="0"/>
                  <w:marRight w:val="0"/>
                  <w:marTop w:val="0"/>
                  <w:marBottom w:val="0"/>
                  <w:divBdr>
                    <w:top w:val="none" w:sz="0" w:space="0" w:color="auto"/>
                    <w:left w:val="none" w:sz="0" w:space="0" w:color="auto"/>
                    <w:bottom w:val="none" w:sz="0" w:space="0" w:color="auto"/>
                    <w:right w:val="none" w:sz="0" w:space="0" w:color="auto"/>
                  </w:divBdr>
                  <w:divsChild>
                    <w:div w:id="449277050">
                      <w:marLeft w:val="0"/>
                      <w:marRight w:val="0"/>
                      <w:marTop w:val="0"/>
                      <w:marBottom w:val="0"/>
                      <w:divBdr>
                        <w:top w:val="none" w:sz="0" w:space="0" w:color="auto"/>
                        <w:left w:val="none" w:sz="0" w:space="0" w:color="auto"/>
                        <w:bottom w:val="none" w:sz="0" w:space="0" w:color="auto"/>
                        <w:right w:val="none" w:sz="0" w:space="0" w:color="auto"/>
                      </w:divBdr>
                    </w:div>
                    <w:div w:id="1645499549">
                      <w:marLeft w:val="0"/>
                      <w:marRight w:val="0"/>
                      <w:marTop w:val="0"/>
                      <w:marBottom w:val="0"/>
                      <w:divBdr>
                        <w:top w:val="none" w:sz="0" w:space="0" w:color="auto"/>
                        <w:left w:val="none" w:sz="0" w:space="0" w:color="auto"/>
                        <w:bottom w:val="none" w:sz="0" w:space="0" w:color="auto"/>
                        <w:right w:val="none" w:sz="0" w:space="0" w:color="auto"/>
                      </w:divBdr>
                    </w:div>
                  </w:divsChild>
                </w:div>
                <w:div w:id="629212202">
                  <w:marLeft w:val="0"/>
                  <w:marRight w:val="0"/>
                  <w:marTop w:val="0"/>
                  <w:marBottom w:val="0"/>
                  <w:divBdr>
                    <w:top w:val="none" w:sz="0" w:space="0" w:color="auto"/>
                    <w:left w:val="none" w:sz="0" w:space="0" w:color="auto"/>
                    <w:bottom w:val="none" w:sz="0" w:space="0" w:color="auto"/>
                    <w:right w:val="none" w:sz="0" w:space="0" w:color="auto"/>
                  </w:divBdr>
                  <w:divsChild>
                    <w:div w:id="25064684">
                      <w:marLeft w:val="0"/>
                      <w:marRight w:val="0"/>
                      <w:marTop w:val="0"/>
                      <w:marBottom w:val="0"/>
                      <w:divBdr>
                        <w:top w:val="none" w:sz="0" w:space="0" w:color="auto"/>
                        <w:left w:val="none" w:sz="0" w:space="0" w:color="auto"/>
                        <w:bottom w:val="none" w:sz="0" w:space="0" w:color="auto"/>
                        <w:right w:val="none" w:sz="0" w:space="0" w:color="auto"/>
                      </w:divBdr>
                    </w:div>
                    <w:div w:id="733627208">
                      <w:marLeft w:val="0"/>
                      <w:marRight w:val="0"/>
                      <w:marTop w:val="0"/>
                      <w:marBottom w:val="0"/>
                      <w:divBdr>
                        <w:top w:val="none" w:sz="0" w:space="0" w:color="auto"/>
                        <w:left w:val="none" w:sz="0" w:space="0" w:color="auto"/>
                        <w:bottom w:val="none" w:sz="0" w:space="0" w:color="auto"/>
                        <w:right w:val="none" w:sz="0" w:space="0" w:color="auto"/>
                      </w:divBdr>
                    </w:div>
                    <w:div w:id="773941265">
                      <w:marLeft w:val="0"/>
                      <w:marRight w:val="0"/>
                      <w:marTop w:val="0"/>
                      <w:marBottom w:val="0"/>
                      <w:divBdr>
                        <w:top w:val="none" w:sz="0" w:space="0" w:color="auto"/>
                        <w:left w:val="none" w:sz="0" w:space="0" w:color="auto"/>
                        <w:bottom w:val="none" w:sz="0" w:space="0" w:color="auto"/>
                        <w:right w:val="none" w:sz="0" w:space="0" w:color="auto"/>
                      </w:divBdr>
                    </w:div>
                    <w:div w:id="1236474379">
                      <w:marLeft w:val="0"/>
                      <w:marRight w:val="0"/>
                      <w:marTop w:val="0"/>
                      <w:marBottom w:val="0"/>
                      <w:divBdr>
                        <w:top w:val="none" w:sz="0" w:space="0" w:color="auto"/>
                        <w:left w:val="none" w:sz="0" w:space="0" w:color="auto"/>
                        <w:bottom w:val="none" w:sz="0" w:space="0" w:color="auto"/>
                        <w:right w:val="none" w:sz="0" w:space="0" w:color="auto"/>
                      </w:divBdr>
                    </w:div>
                  </w:divsChild>
                </w:div>
                <w:div w:id="633372297">
                  <w:marLeft w:val="0"/>
                  <w:marRight w:val="0"/>
                  <w:marTop w:val="0"/>
                  <w:marBottom w:val="0"/>
                  <w:divBdr>
                    <w:top w:val="none" w:sz="0" w:space="0" w:color="auto"/>
                    <w:left w:val="none" w:sz="0" w:space="0" w:color="auto"/>
                    <w:bottom w:val="none" w:sz="0" w:space="0" w:color="auto"/>
                    <w:right w:val="none" w:sz="0" w:space="0" w:color="auto"/>
                  </w:divBdr>
                  <w:divsChild>
                    <w:div w:id="1143545386">
                      <w:marLeft w:val="0"/>
                      <w:marRight w:val="0"/>
                      <w:marTop w:val="0"/>
                      <w:marBottom w:val="0"/>
                      <w:divBdr>
                        <w:top w:val="none" w:sz="0" w:space="0" w:color="auto"/>
                        <w:left w:val="none" w:sz="0" w:space="0" w:color="auto"/>
                        <w:bottom w:val="none" w:sz="0" w:space="0" w:color="auto"/>
                        <w:right w:val="none" w:sz="0" w:space="0" w:color="auto"/>
                      </w:divBdr>
                    </w:div>
                    <w:div w:id="1228734562">
                      <w:marLeft w:val="0"/>
                      <w:marRight w:val="0"/>
                      <w:marTop w:val="0"/>
                      <w:marBottom w:val="0"/>
                      <w:divBdr>
                        <w:top w:val="none" w:sz="0" w:space="0" w:color="auto"/>
                        <w:left w:val="none" w:sz="0" w:space="0" w:color="auto"/>
                        <w:bottom w:val="none" w:sz="0" w:space="0" w:color="auto"/>
                        <w:right w:val="none" w:sz="0" w:space="0" w:color="auto"/>
                      </w:divBdr>
                    </w:div>
                  </w:divsChild>
                </w:div>
                <w:div w:id="644240487">
                  <w:marLeft w:val="0"/>
                  <w:marRight w:val="0"/>
                  <w:marTop w:val="0"/>
                  <w:marBottom w:val="0"/>
                  <w:divBdr>
                    <w:top w:val="none" w:sz="0" w:space="0" w:color="auto"/>
                    <w:left w:val="none" w:sz="0" w:space="0" w:color="auto"/>
                    <w:bottom w:val="none" w:sz="0" w:space="0" w:color="auto"/>
                    <w:right w:val="none" w:sz="0" w:space="0" w:color="auto"/>
                  </w:divBdr>
                  <w:divsChild>
                    <w:div w:id="51001813">
                      <w:marLeft w:val="0"/>
                      <w:marRight w:val="0"/>
                      <w:marTop w:val="0"/>
                      <w:marBottom w:val="0"/>
                      <w:divBdr>
                        <w:top w:val="none" w:sz="0" w:space="0" w:color="auto"/>
                        <w:left w:val="none" w:sz="0" w:space="0" w:color="auto"/>
                        <w:bottom w:val="none" w:sz="0" w:space="0" w:color="auto"/>
                        <w:right w:val="none" w:sz="0" w:space="0" w:color="auto"/>
                      </w:divBdr>
                    </w:div>
                    <w:div w:id="1188834802">
                      <w:marLeft w:val="0"/>
                      <w:marRight w:val="0"/>
                      <w:marTop w:val="0"/>
                      <w:marBottom w:val="0"/>
                      <w:divBdr>
                        <w:top w:val="none" w:sz="0" w:space="0" w:color="auto"/>
                        <w:left w:val="none" w:sz="0" w:space="0" w:color="auto"/>
                        <w:bottom w:val="none" w:sz="0" w:space="0" w:color="auto"/>
                        <w:right w:val="none" w:sz="0" w:space="0" w:color="auto"/>
                      </w:divBdr>
                    </w:div>
                  </w:divsChild>
                </w:div>
                <w:div w:id="644744497">
                  <w:marLeft w:val="0"/>
                  <w:marRight w:val="0"/>
                  <w:marTop w:val="0"/>
                  <w:marBottom w:val="0"/>
                  <w:divBdr>
                    <w:top w:val="none" w:sz="0" w:space="0" w:color="auto"/>
                    <w:left w:val="none" w:sz="0" w:space="0" w:color="auto"/>
                    <w:bottom w:val="none" w:sz="0" w:space="0" w:color="auto"/>
                    <w:right w:val="none" w:sz="0" w:space="0" w:color="auto"/>
                  </w:divBdr>
                  <w:divsChild>
                    <w:div w:id="666176130">
                      <w:marLeft w:val="0"/>
                      <w:marRight w:val="0"/>
                      <w:marTop w:val="0"/>
                      <w:marBottom w:val="0"/>
                      <w:divBdr>
                        <w:top w:val="none" w:sz="0" w:space="0" w:color="auto"/>
                        <w:left w:val="none" w:sz="0" w:space="0" w:color="auto"/>
                        <w:bottom w:val="none" w:sz="0" w:space="0" w:color="auto"/>
                        <w:right w:val="none" w:sz="0" w:space="0" w:color="auto"/>
                      </w:divBdr>
                    </w:div>
                  </w:divsChild>
                </w:div>
                <w:div w:id="646781268">
                  <w:marLeft w:val="0"/>
                  <w:marRight w:val="0"/>
                  <w:marTop w:val="0"/>
                  <w:marBottom w:val="0"/>
                  <w:divBdr>
                    <w:top w:val="none" w:sz="0" w:space="0" w:color="auto"/>
                    <w:left w:val="none" w:sz="0" w:space="0" w:color="auto"/>
                    <w:bottom w:val="none" w:sz="0" w:space="0" w:color="auto"/>
                    <w:right w:val="none" w:sz="0" w:space="0" w:color="auto"/>
                  </w:divBdr>
                  <w:divsChild>
                    <w:div w:id="798188692">
                      <w:marLeft w:val="0"/>
                      <w:marRight w:val="0"/>
                      <w:marTop w:val="0"/>
                      <w:marBottom w:val="0"/>
                      <w:divBdr>
                        <w:top w:val="none" w:sz="0" w:space="0" w:color="auto"/>
                        <w:left w:val="none" w:sz="0" w:space="0" w:color="auto"/>
                        <w:bottom w:val="none" w:sz="0" w:space="0" w:color="auto"/>
                        <w:right w:val="none" w:sz="0" w:space="0" w:color="auto"/>
                      </w:divBdr>
                    </w:div>
                  </w:divsChild>
                </w:div>
                <w:div w:id="649595138">
                  <w:marLeft w:val="0"/>
                  <w:marRight w:val="0"/>
                  <w:marTop w:val="0"/>
                  <w:marBottom w:val="0"/>
                  <w:divBdr>
                    <w:top w:val="none" w:sz="0" w:space="0" w:color="auto"/>
                    <w:left w:val="none" w:sz="0" w:space="0" w:color="auto"/>
                    <w:bottom w:val="none" w:sz="0" w:space="0" w:color="auto"/>
                    <w:right w:val="none" w:sz="0" w:space="0" w:color="auto"/>
                  </w:divBdr>
                  <w:divsChild>
                    <w:div w:id="179708410">
                      <w:marLeft w:val="0"/>
                      <w:marRight w:val="0"/>
                      <w:marTop w:val="0"/>
                      <w:marBottom w:val="0"/>
                      <w:divBdr>
                        <w:top w:val="none" w:sz="0" w:space="0" w:color="auto"/>
                        <w:left w:val="none" w:sz="0" w:space="0" w:color="auto"/>
                        <w:bottom w:val="none" w:sz="0" w:space="0" w:color="auto"/>
                        <w:right w:val="none" w:sz="0" w:space="0" w:color="auto"/>
                      </w:divBdr>
                    </w:div>
                    <w:div w:id="2002928582">
                      <w:marLeft w:val="0"/>
                      <w:marRight w:val="0"/>
                      <w:marTop w:val="0"/>
                      <w:marBottom w:val="0"/>
                      <w:divBdr>
                        <w:top w:val="none" w:sz="0" w:space="0" w:color="auto"/>
                        <w:left w:val="none" w:sz="0" w:space="0" w:color="auto"/>
                        <w:bottom w:val="none" w:sz="0" w:space="0" w:color="auto"/>
                        <w:right w:val="none" w:sz="0" w:space="0" w:color="auto"/>
                      </w:divBdr>
                    </w:div>
                  </w:divsChild>
                </w:div>
                <w:div w:id="649676154">
                  <w:marLeft w:val="0"/>
                  <w:marRight w:val="0"/>
                  <w:marTop w:val="0"/>
                  <w:marBottom w:val="0"/>
                  <w:divBdr>
                    <w:top w:val="none" w:sz="0" w:space="0" w:color="auto"/>
                    <w:left w:val="none" w:sz="0" w:space="0" w:color="auto"/>
                    <w:bottom w:val="none" w:sz="0" w:space="0" w:color="auto"/>
                    <w:right w:val="none" w:sz="0" w:space="0" w:color="auto"/>
                  </w:divBdr>
                  <w:divsChild>
                    <w:div w:id="901600864">
                      <w:marLeft w:val="0"/>
                      <w:marRight w:val="0"/>
                      <w:marTop w:val="0"/>
                      <w:marBottom w:val="0"/>
                      <w:divBdr>
                        <w:top w:val="none" w:sz="0" w:space="0" w:color="auto"/>
                        <w:left w:val="none" w:sz="0" w:space="0" w:color="auto"/>
                        <w:bottom w:val="none" w:sz="0" w:space="0" w:color="auto"/>
                        <w:right w:val="none" w:sz="0" w:space="0" w:color="auto"/>
                      </w:divBdr>
                    </w:div>
                    <w:div w:id="913199736">
                      <w:marLeft w:val="0"/>
                      <w:marRight w:val="0"/>
                      <w:marTop w:val="0"/>
                      <w:marBottom w:val="0"/>
                      <w:divBdr>
                        <w:top w:val="none" w:sz="0" w:space="0" w:color="auto"/>
                        <w:left w:val="none" w:sz="0" w:space="0" w:color="auto"/>
                        <w:bottom w:val="none" w:sz="0" w:space="0" w:color="auto"/>
                        <w:right w:val="none" w:sz="0" w:space="0" w:color="auto"/>
                      </w:divBdr>
                    </w:div>
                    <w:div w:id="1044257691">
                      <w:marLeft w:val="0"/>
                      <w:marRight w:val="0"/>
                      <w:marTop w:val="0"/>
                      <w:marBottom w:val="0"/>
                      <w:divBdr>
                        <w:top w:val="none" w:sz="0" w:space="0" w:color="auto"/>
                        <w:left w:val="none" w:sz="0" w:space="0" w:color="auto"/>
                        <w:bottom w:val="none" w:sz="0" w:space="0" w:color="auto"/>
                        <w:right w:val="none" w:sz="0" w:space="0" w:color="auto"/>
                      </w:divBdr>
                    </w:div>
                    <w:div w:id="1543667102">
                      <w:marLeft w:val="0"/>
                      <w:marRight w:val="0"/>
                      <w:marTop w:val="0"/>
                      <w:marBottom w:val="0"/>
                      <w:divBdr>
                        <w:top w:val="none" w:sz="0" w:space="0" w:color="auto"/>
                        <w:left w:val="none" w:sz="0" w:space="0" w:color="auto"/>
                        <w:bottom w:val="none" w:sz="0" w:space="0" w:color="auto"/>
                        <w:right w:val="none" w:sz="0" w:space="0" w:color="auto"/>
                      </w:divBdr>
                    </w:div>
                  </w:divsChild>
                </w:div>
                <w:div w:id="652369329">
                  <w:marLeft w:val="0"/>
                  <w:marRight w:val="0"/>
                  <w:marTop w:val="0"/>
                  <w:marBottom w:val="0"/>
                  <w:divBdr>
                    <w:top w:val="none" w:sz="0" w:space="0" w:color="auto"/>
                    <w:left w:val="none" w:sz="0" w:space="0" w:color="auto"/>
                    <w:bottom w:val="none" w:sz="0" w:space="0" w:color="auto"/>
                    <w:right w:val="none" w:sz="0" w:space="0" w:color="auto"/>
                  </w:divBdr>
                  <w:divsChild>
                    <w:div w:id="557211342">
                      <w:marLeft w:val="0"/>
                      <w:marRight w:val="0"/>
                      <w:marTop w:val="0"/>
                      <w:marBottom w:val="0"/>
                      <w:divBdr>
                        <w:top w:val="none" w:sz="0" w:space="0" w:color="auto"/>
                        <w:left w:val="none" w:sz="0" w:space="0" w:color="auto"/>
                        <w:bottom w:val="none" w:sz="0" w:space="0" w:color="auto"/>
                        <w:right w:val="none" w:sz="0" w:space="0" w:color="auto"/>
                      </w:divBdr>
                    </w:div>
                  </w:divsChild>
                </w:div>
                <w:div w:id="684285610">
                  <w:marLeft w:val="0"/>
                  <w:marRight w:val="0"/>
                  <w:marTop w:val="0"/>
                  <w:marBottom w:val="0"/>
                  <w:divBdr>
                    <w:top w:val="none" w:sz="0" w:space="0" w:color="auto"/>
                    <w:left w:val="none" w:sz="0" w:space="0" w:color="auto"/>
                    <w:bottom w:val="none" w:sz="0" w:space="0" w:color="auto"/>
                    <w:right w:val="none" w:sz="0" w:space="0" w:color="auto"/>
                  </w:divBdr>
                  <w:divsChild>
                    <w:div w:id="1090542693">
                      <w:marLeft w:val="0"/>
                      <w:marRight w:val="0"/>
                      <w:marTop w:val="0"/>
                      <w:marBottom w:val="0"/>
                      <w:divBdr>
                        <w:top w:val="none" w:sz="0" w:space="0" w:color="auto"/>
                        <w:left w:val="none" w:sz="0" w:space="0" w:color="auto"/>
                        <w:bottom w:val="none" w:sz="0" w:space="0" w:color="auto"/>
                        <w:right w:val="none" w:sz="0" w:space="0" w:color="auto"/>
                      </w:divBdr>
                    </w:div>
                  </w:divsChild>
                </w:div>
                <w:div w:id="685601413">
                  <w:marLeft w:val="0"/>
                  <w:marRight w:val="0"/>
                  <w:marTop w:val="0"/>
                  <w:marBottom w:val="0"/>
                  <w:divBdr>
                    <w:top w:val="none" w:sz="0" w:space="0" w:color="auto"/>
                    <w:left w:val="none" w:sz="0" w:space="0" w:color="auto"/>
                    <w:bottom w:val="none" w:sz="0" w:space="0" w:color="auto"/>
                    <w:right w:val="none" w:sz="0" w:space="0" w:color="auto"/>
                  </w:divBdr>
                  <w:divsChild>
                    <w:div w:id="553321990">
                      <w:marLeft w:val="0"/>
                      <w:marRight w:val="0"/>
                      <w:marTop w:val="0"/>
                      <w:marBottom w:val="0"/>
                      <w:divBdr>
                        <w:top w:val="none" w:sz="0" w:space="0" w:color="auto"/>
                        <w:left w:val="none" w:sz="0" w:space="0" w:color="auto"/>
                        <w:bottom w:val="none" w:sz="0" w:space="0" w:color="auto"/>
                        <w:right w:val="none" w:sz="0" w:space="0" w:color="auto"/>
                      </w:divBdr>
                    </w:div>
                  </w:divsChild>
                </w:div>
                <w:div w:id="686249901">
                  <w:marLeft w:val="0"/>
                  <w:marRight w:val="0"/>
                  <w:marTop w:val="0"/>
                  <w:marBottom w:val="0"/>
                  <w:divBdr>
                    <w:top w:val="none" w:sz="0" w:space="0" w:color="auto"/>
                    <w:left w:val="none" w:sz="0" w:space="0" w:color="auto"/>
                    <w:bottom w:val="none" w:sz="0" w:space="0" w:color="auto"/>
                    <w:right w:val="none" w:sz="0" w:space="0" w:color="auto"/>
                  </w:divBdr>
                  <w:divsChild>
                    <w:div w:id="1760365376">
                      <w:marLeft w:val="0"/>
                      <w:marRight w:val="0"/>
                      <w:marTop w:val="0"/>
                      <w:marBottom w:val="0"/>
                      <w:divBdr>
                        <w:top w:val="none" w:sz="0" w:space="0" w:color="auto"/>
                        <w:left w:val="none" w:sz="0" w:space="0" w:color="auto"/>
                        <w:bottom w:val="none" w:sz="0" w:space="0" w:color="auto"/>
                        <w:right w:val="none" w:sz="0" w:space="0" w:color="auto"/>
                      </w:divBdr>
                    </w:div>
                  </w:divsChild>
                </w:div>
                <w:div w:id="694312078">
                  <w:marLeft w:val="0"/>
                  <w:marRight w:val="0"/>
                  <w:marTop w:val="0"/>
                  <w:marBottom w:val="0"/>
                  <w:divBdr>
                    <w:top w:val="none" w:sz="0" w:space="0" w:color="auto"/>
                    <w:left w:val="none" w:sz="0" w:space="0" w:color="auto"/>
                    <w:bottom w:val="none" w:sz="0" w:space="0" w:color="auto"/>
                    <w:right w:val="none" w:sz="0" w:space="0" w:color="auto"/>
                  </w:divBdr>
                  <w:divsChild>
                    <w:div w:id="354622944">
                      <w:marLeft w:val="0"/>
                      <w:marRight w:val="0"/>
                      <w:marTop w:val="0"/>
                      <w:marBottom w:val="0"/>
                      <w:divBdr>
                        <w:top w:val="none" w:sz="0" w:space="0" w:color="auto"/>
                        <w:left w:val="none" w:sz="0" w:space="0" w:color="auto"/>
                        <w:bottom w:val="none" w:sz="0" w:space="0" w:color="auto"/>
                        <w:right w:val="none" w:sz="0" w:space="0" w:color="auto"/>
                      </w:divBdr>
                    </w:div>
                    <w:div w:id="647784592">
                      <w:marLeft w:val="0"/>
                      <w:marRight w:val="0"/>
                      <w:marTop w:val="0"/>
                      <w:marBottom w:val="0"/>
                      <w:divBdr>
                        <w:top w:val="none" w:sz="0" w:space="0" w:color="auto"/>
                        <w:left w:val="none" w:sz="0" w:space="0" w:color="auto"/>
                        <w:bottom w:val="none" w:sz="0" w:space="0" w:color="auto"/>
                        <w:right w:val="none" w:sz="0" w:space="0" w:color="auto"/>
                      </w:divBdr>
                    </w:div>
                    <w:div w:id="894387667">
                      <w:marLeft w:val="0"/>
                      <w:marRight w:val="0"/>
                      <w:marTop w:val="0"/>
                      <w:marBottom w:val="0"/>
                      <w:divBdr>
                        <w:top w:val="none" w:sz="0" w:space="0" w:color="auto"/>
                        <w:left w:val="none" w:sz="0" w:space="0" w:color="auto"/>
                        <w:bottom w:val="none" w:sz="0" w:space="0" w:color="auto"/>
                        <w:right w:val="none" w:sz="0" w:space="0" w:color="auto"/>
                      </w:divBdr>
                    </w:div>
                    <w:div w:id="1114668382">
                      <w:marLeft w:val="0"/>
                      <w:marRight w:val="0"/>
                      <w:marTop w:val="0"/>
                      <w:marBottom w:val="0"/>
                      <w:divBdr>
                        <w:top w:val="none" w:sz="0" w:space="0" w:color="auto"/>
                        <w:left w:val="none" w:sz="0" w:space="0" w:color="auto"/>
                        <w:bottom w:val="none" w:sz="0" w:space="0" w:color="auto"/>
                        <w:right w:val="none" w:sz="0" w:space="0" w:color="auto"/>
                      </w:divBdr>
                    </w:div>
                  </w:divsChild>
                </w:div>
                <w:div w:id="709383531">
                  <w:marLeft w:val="0"/>
                  <w:marRight w:val="0"/>
                  <w:marTop w:val="0"/>
                  <w:marBottom w:val="0"/>
                  <w:divBdr>
                    <w:top w:val="none" w:sz="0" w:space="0" w:color="auto"/>
                    <w:left w:val="none" w:sz="0" w:space="0" w:color="auto"/>
                    <w:bottom w:val="none" w:sz="0" w:space="0" w:color="auto"/>
                    <w:right w:val="none" w:sz="0" w:space="0" w:color="auto"/>
                  </w:divBdr>
                  <w:divsChild>
                    <w:div w:id="1176841690">
                      <w:marLeft w:val="0"/>
                      <w:marRight w:val="0"/>
                      <w:marTop w:val="0"/>
                      <w:marBottom w:val="0"/>
                      <w:divBdr>
                        <w:top w:val="none" w:sz="0" w:space="0" w:color="auto"/>
                        <w:left w:val="none" w:sz="0" w:space="0" w:color="auto"/>
                        <w:bottom w:val="none" w:sz="0" w:space="0" w:color="auto"/>
                        <w:right w:val="none" w:sz="0" w:space="0" w:color="auto"/>
                      </w:divBdr>
                    </w:div>
                  </w:divsChild>
                </w:div>
                <w:div w:id="711030808">
                  <w:marLeft w:val="0"/>
                  <w:marRight w:val="0"/>
                  <w:marTop w:val="0"/>
                  <w:marBottom w:val="0"/>
                  <w:divBdr>
                    <w:top w:val="none" w:sz="0" w:space="0" w:color="auto"/>
                    <w:left w:val="none" w:sz="0" w:space="0" w:color="auto"/>
                    <w:bottom w:val="none" w:sz="0" w:space="0" w:color="auto"/>
                    <w:right w:val="none" w:sz="0" w:space="0" w:color="auto"/>
                  </w:divBdr>
                  <w:divsChild>
                    <w:div w:id="1440678498">
                      <w:marLeft w:val="0"/>
                      <w:marRight w:val="0"/>
                      <w:marTop w:val="0"/>
                      <w:marBottom w:val="0"/>
                      <w:divBdr>
                        <w:top w:val="none" w:sz="0" w:space="0" w:color="auto"/>
                        <w:left w:val="none" w:sz="0" w:space="0" w:color="auto"/>
                        <w:bottom w:val="none" w:sz="0" w:space="0" w:color="auto"/>
                        <w:right w:val="none" w:sz="0" w:space="0" w:color="auto"/>
                      </w:divBdr>
                    </w:div>
                    <w:div w:id="1606420168">
                      <w:marLeft w:val="0"/>
                      <w:marRight w:val="0"/>
                      <w:marTop w:val="0"/>
                      <w:marBottom w:val="0"/>
                      <w:divBdr>
                        <w:top w:val="none" w:sz="0" w:space="0" w:color="auto"/>
                        <w:left w:val="none" w:sz="0" w:space="0" w:color="auto"/>
                        <w:bottom w:val="none" w:sz="0" w:space="0" w:color="auto"/>
                        <w:right w:val="none" w:sz="0" w:space="0" w:color="auto"/>
                      </w:divBdr>
                    </w:div>
                  </w:divsChild>
                </w:div>
                <w:div w:id="715742750">
                  <w:marLeft w:val="0"/>
                  <w:marRight w:val="0"/>
                  <w:marTop w:val="0"/>
                  <w:marBottom w:val="0"/>
                  <w:divBdr>
                    <w:top w:val="none" w:sz="0" w:space="0" w:color="auto"/>
                    <w:left w:val="none" w:sz="0" w:space="0" w:color="auto"/>
                    <w:bottom w:val="none" w:sz="0" w:space="0" w:color="auto"/>
                    <w:right w:val="none" w:sz="0" w:space="0" w:color="auto"/>
                  </w:divBdr>
                  <w:divsChild>
                    <w:div w:id="1547789240">
                      <w:marLeft w:val="0"/>
                      <w:marRight w:val="0"/>
                      <w:marTop w:val="0"/>
                      <w:marBottom w:val="0"/>
                      <w:divBdr>
                        <w:top w:val="none" w:sz="0" w:space="0" w:color="auto"/>
                        <w:left w:val="none" w:sz="0" w:space="0" w:color="auto"/>
                        <w:bottom w:val="none" w:sz="0" w:space="0" w:color="auto"/>
                        <w:right w:val="none" w:sz="0" w:space="0" w:color="auto"/>
                      </w:divBdr>
                    </w:div>
                  </w:divsChild>
                </w:div>
                <w:div w:id="719791684">
                  <w:marLeft w:val="0"/>
                  <w:marRight w:val="0"/>
                  <w:marTop w:val="0"/>
                  <w:marBottom w:val="0"/>
                  <w:divBdr>
                    <w:top w:val="none" w:sz="0" w:space="0" w:color="auto"/>
                    <w:left w:val="none" w:sz="0" w:space="0" w:color="auto"/>
                    <w:bottom w:val="none" w:sz="0" w:space="0" w:color="auto"/>
                    <w:right w:val="none" w:sz="0" w:space="0" w:color="auto"/>
                  </w:divBdr>
                  <w:divsChild>
                    <w:div w:id="411046941">
                      <w:marLeft w:val="0"/>
                      <w:marRight w:val="0"/>
                      <w:marTop w:val="0"/>
                      <w:marBottom w:val="0"/>
                      <w:divBdr>
                        <w:top w:val="none" w:sz="0" w:space="0" w:color="auto"/>
                        <w:left w:val="none" w:sz="0" w:space="0" w:color="auto"/>
                        <w:bottom w:val="none" w:sz="0" w:space="0" w:color="auto"/>
                        <w:right w:val="none" w:sz="0" w:space="0" w:color="auto"/>
                      </w:divBdr>
                    </w:div>
                  </w:divsChild>
                </w:div>
                <w:div w:id="733352608">
                  <w:marLeft w:val="0"/>
                  <w:marRight w:val="0"/>
                  <w:marTop w:val="0"/>
                  <w:marBottom w:val="0"/>
                  <w:divBdr>
                    <w:top w:val="none" w:sz="0" w:space="0" w:color="auto"/>
                    <w:left w:val="none" w:sz="0" w:space="0" w:color="auto"/>
                    <w:bottom w:val="none" w:sz="0" w:space="0" w:color="auto"/>
                    <w:right w:val="none" w:sz="0" w:space="0" w:color="auto"/>
                  </w:divBdr>
                  <w:divsChild>
                    <w:div w:id="7028331">
                      <w:marLeft w:val="0"/>
                      <w:marRight w:val="0"/>
                      <w:marTop w:val="0"/>
                      <w:marBottom w:val="0"/>
                      <w:divBdr>
                        <w:top w:val="none" w:sz="0" w:space="0" w:color="auto"/>
                        <w:left w:val="none" w:sz="0" w:space="0" w:color="auto"/>
                        <w:bottom w:val="none" w:sz="0" w:space="0" w:color="auto"/>
                        <w:right w:val="none" w:sz="0" w:space="0" w:color="auto"/>
                      </w:divBdr>
                    </w:div>
                  </w:divsChild>
                </w:div>
                <w:div w:id="734933270">
                  <w:marLeft w:val="0"/>
                  <w:marRight w:val="0"/>
                  <w:marTop w:val="0"/>
                  <w:marBottom w:val="0"/>
                  <w:divBdr>
                    <w:top w:val="none" w:sz="0" w:space="0" w:color="auto"/>
                    <w:left w:val="none" w:sz="0" w:space="0" w:color="auto"/>
                    <w:bottom w:val="none" w:sz="0" w:space="0" w:color="auto"/>
                    <w:right w:val="none" w:sz="0" w:space="0" w:color="auto"/>
                  </w:divBdr>
                  <w:divsChild>
                    <w:div w:id="64112042">
                      <w:marLeft w:val="0"/>
                      <w:marRight w:val="0"/>
                      <w:marTop w:val="0"/>
                      <w:marBottom w:val="0"/>
                      <w:divBdr>
                        <w:top w:val="none" w:sz="0" w:space="0" w:color="auto"/>
                        <w:left w:val="none" w:sz="0" w:space="0" w:color="auto"/>
                        <w:bottom w:val="none" w:sz="0" w:space="0" w:color="auto"/>
                        <w:right w:val="none" w:sz="0" w:space="0" w:color="auto"/>
                      </w:divBdr>
                    </w:div>
                  </w:divsChild>
                </w:div>
                <w:div w:id="748501285">
                  <w:marLeft w:val="0"/>
                  <w:marRight w:val="0"/>
                  <w:marTop w:val="0"/>
                  <w:marBottom w:val="0"/>
                  <w:divBdr>
                    <w:top w:val="none" w:sz="0" w:space="0" w:color="auto"/>
                    <w:left w:val="none" w:sz="0" w:space="0" w:color="auto"/>
                    <w:bottom w:val="none" w:sz="0" w:space="0" w:color="auto"/>
                    <w:right w:val="none" w:sz="0" w:space="0" w:color="auto"/>
                  </w:divBdr>
                  <w:divsChild>
                    <w:div w:id="101655013">
                      <w:marLeft w:val="0"/>
                      <w:marRight w:val="0"/>
                      <w:marTop w:val="0"/>
                      <w:marBottom w:val="0"/>
                      <w:divBdr>
                        <w:top w:val="none" w:sz="0" w:space="0" w:color="auto"/>
                        <w:left w:val="none" w:sz="0" w:space="0" w:color="auto"/>
                        <w:bottom w:val="none" w:sz="0" w:space="0" w:color="auto"/>
                        <w:right w:val="none" w:sz="0" w:space="0" w:color="auto"/>
                      </w:divBdr>
                    </w:div>
                    <w:div w:id="850414728">
                      <w:marLeft w:val="0"/>
                      <w:marRight w:val="0"/>
                      <w:marTop w:val="0"/>
                      <w:marBottom w:val="0"/>
                      <w:divBdr>
                        <w:top w:val="none" w:sz="0" w:space="0" w:color="auto"/>
                        <w:left w:val="none" w:sz="0" w:space="0" w:color="auto"/>
                        <w:bottom w:val="none" w:sz="0" w:space="0" w:color="auto"/>
                        <w:right w:val="none" w:sz="0" w:space="0" w:color="auto"/>
                      </w:divBdr>
                    </w:div>
                    <w:div w:id="1692025645">
                      <w:marLeft w:val="0"/>
                      <w:marRight w:val="0"/>
                      <w:marTop w:val="0"/>
                      <w:marBottom w:val="0"/>
                      <w:divBdr>
                        <w:top w:val="none" w:sz="0" w:space="0" w:color="auto"/>
                        <w:left w:val="none" w:sz="0" w:space="0" w:color="auto"/>
                        <w:bottom w:val="none" w:sz="0" w:space="0" w:color="auto"/>
                        <w:right w:val="none" w:sz="0" w:space="0" w:color="auto"/>
                      </w:divBdr>
                    </w:div>
                    <w:div w:id="1787456545">
                      <w:marLeft w:val="0"/>
                      <w:marRight w:val="0"/>
                      <w:marTop w:val="0"/>
                      <w:marBottom w:val="0"/>
                      <w:divBdr>
                        <w:top w:val="none" w:sz="0" w:space="0" w:color="auto"/>
                        <w:left w:val="none" w:sz="0" w:space="0" w:color="auto"/>
                        <w:bottom w:val="none" w:sz="0" w:space="0" w:color="auto"/>
                        <w:right w:val="none" w:sz="0" w:space="0" w:color="auto"/>
                      </w:divBdr>
                    </w:div>
                  </w:divsChild>
                </w:div>
                <w:div w:id="752437711">
                  <w:marLeft w:val="0"/>
                  <w:marRight w:val="0"/>
                  <w:marTop w:val="0"/>
                  <w:marBottom w:val="0"/>
                  <w:divBdr>
                    <w:top w:val="none" w:sz="0" w:space="0" w:color="auto"/>
                    <w:left w:val="none" w:sz="0" w:space="0" w:color="auto"/>
                    <w:bottom w:val="none" w:sz="0" w:space="0" w:color="auto"/>
                    <w:right w:val="none" w:sz="0" w:space="0" w:color="auto"/>
                  </w:divBdr>
                  <w:divsChild>
                    <w:div w:id="711878214">
                      <w:marLeft w:val="0"/>
                      <w:marRight w:val="0"/>
                      <w:marTop w:val="0"/>
                      <w:marBottom w:val="0"/>
                      <w:divBdr>
                        <w:top w:val="none" w:sz="0" w:space="0" w:color="auto"/>
                        <w:left w:val="none" w:sz="0" w:space="0" w:color="auto"/>
                        <w:bottom w:val="none" w:sz="0" w:space="0" w:color="auto"/>
                        <w:right w:val="none" w:sz="0" w:space="0" w:color="auto"/>
                      </w:divBdr>
                    </w:div>
                  </w:divsChild>
                </w:div>
                <w:div w:id="756905805">
                  <w:marLeft w:val="0"/>
                  <w:marRight w:val="0"/>
                  <w:marTop w:val="0"/>
                  <w:marBottom w:val="0"/>
                  <w:divBdr>
                    <w:top w:val="none" w:sz="0" w:space="0" w:color="auto"/>
                    <w:left w:val="none" w:sz="0" w:space="0" w:color="auto"/>
                    <w:bottom w:val="none" w:sz="0" w:space="0" w:color="auto"/>
                    <w:right w:val="none" w:sz="0" w:space="0" w:color="auto"/>
                  </w:divBdr>
                  <w:divsChild>
                    <w:div w:id="1984189006">
                      <w:marLeft w:val="0"/>
                      <w:marRight w:val="0"/>
                      <w:marTop w:val="0"/>
                      <w:marBottom w:val="0"/>
                      <w:divBdr>
                        <w:top w:val="none" w:sz="0" w:space="0" w:color="auto"/>
                        <w:left w:val="none" w:sz="0" w:space="0" w:color="auto"/>
                        <w:bottom w:val="none" w:sz="0" w:space="0" w:color="auto"/>
                        <w:right w:val="none" w:sz="0" w:space="0" w:color="auto"/>
                      </w:divBdr>
                    </w:div>
                  </w:divsChild>
                </w:div>
                <w:div w:id="757599499">
                  <w:marLeft w:val="0"/>
                  <w:marRight w:val="0"/>
                  <w:marTop w:val="0"/>
                  <w:marBottom w:val="0"/>
                  <w:divBdr>
                    <w:top w:val="none" w:sz="0" w:space="0" w:color="auto"/>
                    <w:left w:val="none" w:sz="0" w:space="0" w:color="auto"/>
                    <w:bottom w:val="none" w:sz="0" w:space="0" w:color="auto"/>
                    <w:right w:val="none" w:sz="0" w:space="0" w:color="auto"/>
                  </w:divBdr>
                  <w:divsChild>
                    <w:div w:id="741417414">
                      <w:marLeft w:val="0"/>
                      <w:marRight w:val="0"/>
                      <w:marTop w:val="0"/>
                      <w:marBottom w:val="0"/>
                      <w:divBdr>
                        <w:top w:val="none" w:sz="0" w:space="0" w:color="auto"/>
                        <w:left w:val="none" w:sz="0" w:space="0" w:color="auto"/>
                        <w:bottom w:val="none" w:sz="0" w:space="0" w:color="auto"/>
                        <w:right w:val="none" w:sz="0" w:space="0" w:color="auto"/>
                      </w:divBdr>
                    </w:div>
                    <w:div w:id="965745103">
                      <w:marLeft w:val="0"/>
                      <w:marRight w:val="0"/>
                      <w:marTop w:val="0"/>
                      <w:marBottom w:val="0"/>
                      <w:divBdr>
                        <w:top w:val="none" w:sz="0" w:space="0" w:color="auto"/>
                        <w:left w:val="none" w:sz="0" w:space="0" w:color="auto"/>
                        <w:bottom w:val="none" w:sz="0" w:space="0" w:color="auto"/>
                        <w:right w:val="none" w:sz="0" w:space="0" w:color="auto"/>
                      </w:divBdr>
                    </w:div>
                  </w:divsChild>
                </w:div>
                <w:div w:id="760876465">
                  <w:marLeft w:val="0"/>
                  <w:marRight w:val="0"/>
                  <w:marTop w:val="0"/>
                  <w:marBottom w:val="0"/>
                  <w:divBdr>
                    <w:top w:val="none" w:sz="0" w:space="0" w:color="auto"/>
                    <w:left w:val="none" w:sz="0" w:space="0" w:color="auto"/>
                    <w:bottom w:val="none" w:sz="0" w:space="0" w:color="auto"/>
                    <w:right w:val="none" w:sz="0" w:space="0" w:color="auto"/>
                  </w:divBdr>
                  <w:divsChild>
                    <w:div w:id="1106535519">
                      <w:marLeft w:val="0"/>
                      <w:marRight w:val="0"/>
                      <w:marTop w:val="0"/>
                      <w:marBottom w:val="0"/>
                      <w:divBdr>
                        <w:top w:val="none" w:sz="0" w:space="0" w:color="auto"/>
                        <w:left w:val="none" w:sz="0" w:space="0" w:color="auto"/>
                        <w:bottom w:val="none" w:sz="0" w:space="0" w:color="auto"/>
                        <w:right w:val="none" w:sz="0" w:space="0" w:color="auto"/>
                      </w:divBdr>
                    </w:div>
                  </w:divsChild>
                </w:div>
                <w:div w:id="774398918">
                  <w:marLeft w:val="0"/>
                  <w:marRight w:val="0"/>
                  <w:marTop w:val="0"/>
                  <w:marBottom w:val="0"/>
                  <w:divBdr>
                    <w:top w:val="none" w:sz="0" w:space="0" w:color="auto"/>
                    <w:left w:val="none" w:sz="0" w:space="0" w:color="auto"/>
                    <w:bottom w:val="none" w:sz="0" w:space="0" w:color="auto"/>
                    <w:right w:val="none" w:sz="0" w:space="0" w:color="auto"/>
                  </w:divBdr>
                  <w:divsChild>
                    <w:div w:id="1305812828">
                      <w:marLeft w:val="0"/>
                      <w:marRight w:val="0"/>
                      <w:marTop w:val="0"/>
                      <w:marBottom w:val="0"/>
                      <w:divBdr>
                        <w:top w:val="none" w:sz="0" w:space="0" w:color="auto"/>
                        <w:left w:val="none" w:sz="0" w:space="0" w:color="auto"/>
                        <w:bottom w:val="none" w:sz="0" w:space="0" w:color="auto"/>
                        <w:right w:val="none" w:sz="0" w:space="0" w:color="auto"/>
                      </w:divBdr>
                    </w:div>
                  </w:divsChild>
                </w:div>
                <w:div w:id="776171910">
                  <w:marLeft w:val="0"/>
                  <w:marRight w:val="0"/>
                  <w:marTop w:val="0"/>
                  <w:marBottom w:val="0"/>
                  <w:divBdr>
                    <w:top w:val="none" w:sz="0" w:space="0" w:color="auto"/>
                    <w:left w:val="none" w:sz="0" w:space="0" w:color="auto"/>
                    <w:bottom w:val="none" w:sz="0" w:space="0" w:color="auto"/>
                    <w:right w:val="none" w:sz="0" w:space="0" w:color="auto"/>
                  </w:divBdr>
                  <w:divsChild>
                    <w:div w:id="343946738">
                      <w:marLeft w:val="0"/>
                      <w:marRight w:val="0"/>
                      <w:marTop w:val="0"/>
                      <w:marBottom w:val="0"/>
                      <w:divBdr>
                        <w:top w:val="none" w:sz="0" w:space="0" w:color="auto"/>
                        <w:left w:val="none" w:sz="0" w:space="0" w:color="auto"/>
                        <w:bottom w:val="none" w:sz="0" w:space="0" w:color="auto"/>
                        <w:right w:val="none" w:sz="0" w:space="0" w:color="auto"/>
                      </w:divBdr>
                    </w:div>
                    <w:div w:id="1482497627">
                      <w:marLeft w:val="0"/>
                      <w:marRight w:val="0"/>
                      <w:marTop w:val="0"/>
                      <w:marBottom w:val="0"/>
                      <w:divBdr>
                        <w:top w:val="none" w:sz="0" w:space="0" w:color="auto"/>
                        <w:left w:val="none" w:sz="0" w:space="0" w:color="auto"/>
                        <w:bottom w:val="none" w:sz="0" w:space="0" w:color="auto"/>
                        <w:right w:val="none" w:sz="0" w:space="0" w:color="auto"/>
                      </w:divBdr>
                    </w:div>
                  </w:divsChild>
                </w:div>
                <w:div w:id="796918445">
                  <w:marLeft w:val="0"/>
                  <w:marRight w:val="0"/>
                  <w:marTop w:val="0"/>
                  <w:marBottom w:val="0"/>
                  <w:divBdr>
                    <w:top w:val="none" w:sz="0" w:space="0" w:color="auto"/>
                    <w:left w:val="none" w:sz="0" w:space="0" w:color="auto"/>
                    <w:bottom w:val="none" w:sz="0" w:space="0" w:color="auto"/>
                    <w:right w:val="none" w:sz="0" w:space="0" w:color="auto"/>
                  </w:divBdr>
                  <w:divsChild>
                    <w:div w:id="866261849">
                      <w:marLeft w:val="0"/>
                      <w:marRight w:val="0"/>
                      <w:marTop w:val="0"/>
                      <w:marBottom w:val="0"/>
                      <w:divBdr>
                        <w:top w:val="none" w:sz="0" w:space="0" w:color="auto"/>
                        <w:left w:val="none" w:sz="0" w:space="0" w:color="auto"/>
                        <w:bottom w:val="none" w:sz="0" w:space="0" w:color="auto"/>
                        <w:right w:val="none" w:sz="0" w:space="0" w:color="auto"/>
                      </w:divBdr>
                    </w:div>
                  </w:divsChild>
                </w:div>
                <w:div w:id="798957630">
                  <w:marLeft w:val="0"/>
                  <w:marRight w:val="0"/>
                  <w:marTop w:val="0"/>
                  <w:marBottom w:val="0"/>
                  <w:divBdr>
                    <w:top w:val="none" w:sz="0" w:space="0" w:color="auto"/>
                    <w:left w:val="none" w:sz="0" w:space="0" w:color="auto"/>
                    <w:bottom w:val="none" w:sz="0" w:space="0" w:color="auto"/>
                    <w:right w:val="none" w:sz="0" w:space="0" w:color="auto"/>
                  </w:divBdr>
                  <w:divsChild>
                    <w:div w:id="1206679873">
                      <w:marLeft w:val="0"/>
                      <w:marRight w:val="0"/>
                      <w:marTop w:val="0"/>
                      <w:marBottom w:val="0"/>
                      <w:divBdr>
                        <w:top w:val="none" w:sz="0" w:space="0" w:color="auto"/>
                        <w:left w:val="none" w:sz="0" w:space="0" w:color="auto"/>
                        <w:bottom w:val="none" w:sz="0" w:space="0" w:color="auto"/>
                        <w:right w:val="none" w:sz="0" w:space="0" w:color="auto"/>
                      </w:divBdr>
                    </w:div>
                    <w:div w:id="1416710140">
                      <w:marLeft w:val="0"/>
                      <w:marRight w:val="0"/>
                      <w:marTop w:val="0"/>
                      <w:marBottom w:val="0"/>
                      <w:divBdr>
                        <w:top w:val="none" w:sz="0" w:space="0" w:color="auto"/>
                        <w:left w:val="none" w:sz="0" w:space="0" w:color="auto"/>
                        <w:bottom w:val="none" w:sz="0" w:space="0" w:color="auto"/>
                        <w:right w:val="none" w:sz="0" w:space="0" w:color="auto"/>
                      </w:divBdr>
                    </w:div>
                  </w:divsChild>
                </w:div>
                <w:div w:id="802967768">
                  <w:marLeft w:val="0"/>
                  <w:marRight w:val="0"/>
                  <w:marTop w:val="0"/>
                  <w:marBottom w:val="0"/>
                  <w:divBdr>
                    <w:top w:val="none" w:sz="0" w:space="0" w:color="auto"/>
                    <w:left w:val="none" w:sz="0" w:space="0" w:color="auto"/>
                    <w:bottom w:val="none" w:sz="0" w:space="0" w:color="auto"/>
                    <w:right w:val="none" w:sz="0" w:space="0" w:color="auto"/>
                  </w:divBdr>
                  <w:divsChild>
                    <w:div w:id="67728578">
                      <w:marLeft w:val="0"/>
                      <w:marRight w:val="0"/>
                      <w:marTop w:val="0"/>
                      <w:marBottom w:val="0"/>
                      <w:divBdr>
                        <w:top w:val="none" w:sz="0" w:space="0" w:color="auto"/>
                        <w:left w:val="none" w:sz="0" w:space="0" w:color="auto"/>
                        <w:bottom w:val="none" w:sz="0" w:space="0" w:color="auto"/>
                        <w:right w:val="none" w:sz="0" w:space="0" w:color="auto"/>
                      </w:divBdr>
                    </w:div>
                    <w:div w:id="1482887110">
                      <w:marLeft w:val="0"/>
                      <w:marRight w:val="0"/>
                      <w:marTop w:val="0"/>
                      <w:marBottom w:val="0"/>
                      <w:divBdr>
                        <w:top w:val="none" w:sz="0" w:space="0" w:color="auto"/>
                        <w:left w:val="none" w:sz="0" w:space="0" w:color="auto"/>
                        <w:bottom w:val="none" w:sz="0" w:space="0" w:color="auto"/>
                        <w:right w:val="none" w:sz="0" w:space="0" w:color="auto"/>
                      </w:divBdr>
                    </w:div>
                    <w:div w:id="1516192742">
                      <w:marLeft w:val="0"/>
                      <w:marRight w:val="0"/>
                      <w:marTop w:val="0"/>
                      <w:marBottom w:val="0"/>
                      <w:divBdr>
                        <w:top w:val="none" w:sz="0" w:space="0" w:color="auto"/>
                        <w:left w:val="none" w:sz="0" w:space="0" w:color="auto"/>
                        <w:bottom w:val="none" w:sz="0" w:space="0" w:color="auto"/>
                        <w:right w:val="none" w:sz="0" w:space="0" w:color="auto"/>
                      </w:divBdr>
                    </w:div>
                    <w:div w:id="1987394530">
                      <w:marLeft w:val="0"/>
                      <w:marRight w:val="0"/>
                      <w:marTop w:val="0"/>
                      <w:marBottom w:val="0"/>
                      <w:divBdr>
                        <w:top w:val="none" w:sz="0" w:space="0" w:color="auto"/>
                        <w:left w:val="none" w:sz="0" w:space="0" w:color="auto"/>
                        <w:bottom w:val="none" w:sz="0" w:space="0" w:color="auto"/>
                        <w:right w:val="none" w:sz="0" w:space="0" w:color="auto"/>
                      </w:divBdr>
                    </w:div>
                  </w:divsChild>
                </w:div>
                <w:div w:id="804469253">
                  <w:marLeft w:val="0"/>
                  <w:marRight w:val="0"/>
                  <w:marTop w:val="0"/>
                  <w:marBottom w:val="0"/>
                  <w:divBdr>
                    <w:top w:val="none" w:sz="0" w:space="0" w:color="auto"/>
                    <w:left w:val="none" w:sz="0" w:space="0" w:color="auto"/>
                    <w:bottom w:val="none" w:sz="0" w:space="0" w:color="auto"/>
                    <w:right w:val="none" w:sz="0" w:space="0" w:color="auto"/>
                  </w:divBdr>
                  <w:divsChild>
                    <w:div w:id="1791170349">
                      <w:marLeft w:val="0"/>
                      <w:marRight w:val="0"/>
                      <w:marTop w:val="0"/>
                      <w:marBottom w:val="0"/>
                      <w:divBdr>
                        <w:top w:val="none" w:sz="0" w:space="0" w:color="auto"/>
                        <w:left w:val="none" w:sz="0" w:space="0" w:color="auto"/>
                        <w:bottom w:val="none" w:sz="0" w:space="0" w:color="auto"/>
                        <w:right w:val="none" w:sz="0" w:space="0" w:color="auto"/>
                      </w:divBdr>
                    </w:div>
                  </w:divsChild>
                </w:div>
                <w:div w:id="809517048">
                  <w:marLeft w:val="0"/>
                  <w:marRight w:val="0"/>
                  <w:marTop w:val="0"/>
                  <w:marBottom w:val="0"/>
                  <w:divBdr>
                    <w:top w:val="none" w:sz="0" w:space="0" w:color="auto"/>
                    <w:left w:val="none" w:sz="0" w:space="0" w:color="auto"/>
                    <w:bottom w:val="none" w:sz="0" w:space="0" w:color="auto"/>
                    <w:right w:val="none" w:sz="0" w:space="0" w:color="auto"/>
                  </w:divBdr>
                  <w:divsChild>
                    <w:div w:id="2092923130">
                      <w:marLeft w:val="0"/>
                      <w:marRight w:val="0"/>
                      <w:marTop w:val="0"/>
                      <w:marBottom w:val="0"/>
                      <w:divBdr>
                        <w:top w:val="none" w:sz="0" w:space="0" w:color="auto"/>
                        <w:left w:val="none" w:sz="0" w:space="0" w:color="auto"/>
                        <w:bottom w:val="none" w:sz="0" w:space="0" w:color="auto"/>
                        <w:right w:val="none" w:sz="0" w:space="0" w:color="auto"/>
                      </w:divBdr>
                    </w:div>
                  </w:divsChild>
                </w:div>
                <w:div w:id="814296320">
                  <w:marLeft w:val="0"/>
                  <w:marRight w:val="0"/>
                  <w:marTop w:val="0"/>
                  <w:marBottom w:val="0"/>
                  <w:divBdr>
                    <w:top w:val="none" w:sz="0" w:space="0" w:color="auto"/>
                    <w:left w:val="none" w:sz="0" w:space="0" w:color="auto"/>
                    <w:bottom w:val="none" w:sz="0" w:space="0" w:color="auto"/>
                    <w:right w:val="none" w:sz="0" w:space="0" w:color="auto"/>
                  </w:divBdr>
                  <w:divsChild>
                    <w:div w:id="245699138">
                      <w:marLeft w:val="0"/>
                      <w:marRight w:val="0"/>
                      <w:marTop w:val="0"/>
                      <w:marBottom w:val="0"/>
                      <w:divBdr>
                        <w:top w:val="none" w:sz="0" w:space="0" w:color="auto"/>
                        <w:left w:val="none" w:sz="0" w:space="0" w:color="auto"/>
                        <w:bottom w:val="none" w:sz="0" w:space="0" w:color="auto"/>
                        <w:right w:val="none" w:sz="0" w:space="0" w:color="auto"/>
                      </w:divBdr>
                    </w:div>
                    <w:div w:id="257716363">
                      <w:marLeft w:val="0"/>
                      <w:marRight w:val="0"/>
                      <w:marTop w:val="0"/>
                      <w:marBottom w:val="0"/>
                      <w:divBdr>
                        <w:top w:val="none" w:sz="0" w:space="0" w:color="auto"/>
                        <w:left w:val="none" w:sz="0" w:space="0" w:color="auto"/>
                        <w:bottom w:val="none" w:sz="0" w:space="0" w:color="auto"/>
                        <w:right w:val="none" w:sz="0" w:space="0" w:color="auto"/>
                      </w:divBdr>
                    </w:div>
                    <w:div w:id="545340244">
                      <w:marLeft w:val="0"/>
                      <w:marRight w:val="0"/>
                      <w:marTop w:val="0"/>
                      <w:marBottom w:val="0"/>
                      <w:divBdr>
                        <w:top w:val="none" w:sz="0" w:space="0" w:color="auto"/>
                        <w:left w:val="none" w:sz="0" w:space="0" w:color="auto"/>
                        <w:bottom w:val="none" w:sz="0" w:space="0" w:color="auto"/>
                        <w:right w:val="none" w:sz="0" w:space="0" w:color="auto"/>
                      </w:divBdr>
                    </w:div>
                    <w:div w:id="1894612684">
                      <w:marLeft w:val="0"/>
                      <w:marRight w:val="0"/>
                      <w:marTop w:val="0"/>
                      <w:marBottom w:val="0"/>
                      <w:divBdr>
                        <w:top w:val="none" w:sz="0" w:space="0" w:color="auto"/>
                        <w:left w:val="none" w:sz="0" w:space="0" w:color="auto"/>
                        <w:bottom w:val="none" w:sz="0" w:space="0" w:color="auto"/>
                        <w:right w:val="none" w:sz="0" w:space="0" w:color="auto"/>
                      </w:divBdr>
                    </w:div>
                  </w:divsChild>
                </w:div>
                <w:div w:id="820541225">
                  <w:marLeft w:val="0"/>
                  <w:marRight w:val="0"/>
                  <w:marTop w:val="0"/>
                  <w:marBottom w:val="0"/>
                  <w:divBdr>
                    <w:top w:val="none" w:sz="0" w:space="0" w:color="auto"/>
                    <w:left w:val="none" w:sz="0" w:space="0" w:color="auto"/>
                    <w:bottom w:val="none" w:sz="0" w:space="0" w:color="auto"/>
                    <w:right w:val="none" w:sz="0" w:space="0" w:color="auto"/>
                  </w:divBdr>
                  <w:divsChild>
                    <w:div w:id="1021207210">
                      <w:marLeft w:val="0"/>
                      <w:marRight w:val="0"/>
                      <w:marTop w:val="0"/>
                      <w:marBottom w:val="0"/>
                      <w:divBdr>
                        <w:top w:val="none" w:sz="0" w:space="0" w:color="auto"/>
                        <w:left w:val="none" w:sz="0" w:space="0" w:color="auto"/>
                        <w:bottom w:val="none" w:sz="0" w:space="0" w:color="auto"/>
                        <w:right w:val="none" w:sz="0" w:space="0" w:color="auto"/>
                      </w:divBdr>
                    </w:div>
                  </w:divsChild>
                </w:div>
                <w:div w:id="833032077">
                  <w:marLeft w:val="0"/>
                  <w:marRight w:val="0"/>
                  <w:marTop w:val="0"/>
                  <w:marBottom w:val="0"/>
                  <w:divBdr>
                    <w:top w:val="none" w:sz="0" w:space="0" w:color="auto"/>
                    <w:left w:val="none" w:sz="0" w:space="0" w:color="auto"/>
                    <w:bottom w:val="none" w:sz="0" w:space="0" w:color="auto"/>
                    <w:right w:val="none" w:sz="0" w:space="0" w:color="auto"/>
                  </w:divBdr>
                  <w:divsChild>
                    <w:div w:id="2140562410">
                      <w:marLeft w:val="0"/>
                      <w:marRight w:val="0"/>
                      <w:marTop w:val="0"/>
                      <w:marBottom w:val="0"/>
                      <w:divBdr>
                        <w:top w:val="none" w:sz="0" w:space="0" w:color="auto"/>
                        <w:left w:val="none" w:sz="0" w:space="0" w:color="auto"/>
                        <w:bottom w:val="none" w:sz="0" w:space="0" w:color="auto"/>
                        <w:right w:val="none" w:sz="0" w:space="0" w:color="auto"/>
                      </w:divBdr>
                    </w:div>
                  </w:divsChild>
                </w:div>
                <w:div w:id="836309621">
                  <w:marLeft w:val="0"/>
                  <w:marRight w:val="0"/>
                  <w:marTop w:val="0"/>
                  <w:marBottom w:val="0"/>
                  <w:divBdr>
                    <w:top w:val="none" w:sz="0" w:space="0" w:color="auto"/>
                    <w:left w:val="none" w:sz="0" w:space="0" w:color="auto"/>
                    <w:bottom w:val="none" w:sz="0" w:space="0" w:color="auto"/>
                    <w:right w:val="none" w:sz="0" w:space="0" w:color="auto"/>
                  </w:divBdr>
                  <w:divsChild>
                    <w:div w:id="1072846220">
                      <w:marLeft w:val="0"/>
                      <w:marRight w:val="0"/>
                      <w:marTop w:val="0"/>
                      <w:marBottom w:val="0"/>
                      <w:divBdr>
                        <w:top w:val="none" w:sz="0" w:space="0" w:color="auto"/>
                        <w:left w:val="none" w:sz="0" w:space="0" w:color="auto"/>
                        <w:bottom w:val="none" w:sz="0" w:space="0" w:color="auto"/>
                        <w:right w:val="none" w:sz="0" w:space="0" w:color="auto"/>
                      </w:divBdr>
                    </w:div>
                    <w:div w:id="1784497885">
                      <w:marLeft w:val="0"/>
                      <w:marRight w:val="0"/>
                      <w:marTop w:val="0"/>
                      <w:marBottom w:val="0"/>
                      <w:divBdr>
                        <w:top w:val="none" w:sz="0" w:space="0" w:color="auto"/>
                        <w:left w:val="none" w:sz="0" w:space="0" w:color="auto"/>
                        <w:bottom w:val="none" w:sz="0" w:space="0" w:color="auto"/>
                        <w:right w:val="none" w:sz="0" w:space="0" w:color="auto"/>
                      </w:divBdr>
                    </w:div>
                  </w:divsChild>
                </w:div>
                <w:div w:id="841044134">
                  <w:marLeft w:val="0"/>
                  <w:marRight w:val="0"/>
                  <w:marTop w:val="0"/>
                  <w:marBottom w:val="0"/>
                  <w:divBdr>
                    <w:top w:val="none" w:sz="0" w:space="0" w:color="auto"/>
                    <w:left w:val="none" w:sz="0" w:space="0" w:color="auto"/>
                    <w:bottom w:val="none" w:sz="0" w:space="0" w:color="auto"/>
                    <w:right w:val="none" w:sz="0" w:space="0" w:color="auto"/>
                  </w:divBdr>
                  <w:divsChild>
                    <w:div w:id="343170980">
                      <w:marLeft w:val="0"/>
                      <w:marRight w:val="0"/>
                      <w:marTop w:val="0"/>
                      <w:marBottom w:val="0"/>
                      <w:divBdr>
                        <w:top w:val="none" w:sz="0" w:space="0" w:color="auto"/>
                        <w:left w:val="none" w:sz="0" w:space="0" w:color="auto"/>
                        <w:bottom w:val="none" w:sz="0" w:space="0" w:color="auto"/>
                        <w:right w:val="none" w:sz="0" w:space="0" w:color="auto"/>
                      </w:divBdr>
                    </w:div>
                    <w:div w:id="1138111767">
                      <w:marLeft w:val="0"/>
                      <w:marRight w:val="0"/>
                      <w:marTop w:val="0"/>
                      <w:marBottom w:val="0"/>
                      <w:divBdr>
                        <w:top w:val="none" w:sz="0" w:space="0" w:color="auto"/>
                        <w:left w:val="none" w:sz="0" w:space="0" w:color="auto"/>
                        <w:bottom w:val="none" w:sz="0" w:space="0" w:color="auto"/>
                        <w:right w:val="none" w:sz="0" w:space="0" w:color="auto"/>
                      </w:divBdr>
                    </w:div>
                    <w:div w:id="1496072031">
                      <w:marLeft w:val="0"/>
                      <w:marRight w:val="0"/>
                      <w:marTop w:val="0"/>
                      <w:marBottom w:val="0"/>
                      <w:divBdr>
                        <w:top w:val="none" w:sz="0" w:space="0" w:color="auto"/>
                        <w:left w:val="none" w:sz="0" w:space="0" w:color="auto"/>
                        <w:bottom w:val="none" w:sz="0" w:space="0" w:color="auto"/>
                        <w:right w:val="none" w:sz="0" w:space="0" w:color="auto"/>
                      </w:divBdr>
                    </w:div>
                    <w:div w:id="1898587933">
                      <w:marLeft w:val="0"/>
                      <w:marRight w:val="0"/>
                      <w:marTop w:val="0"/>
                      <w:marBottom w:val="0"/>
                      <w:divBdr>
                        <w:top w:val="none" w:sz="0" w:space="0" w:color="auto"/>
                        <w:left w:val="none" w:sz="0" w:space="0" w:color="auto"/>
                        <w:bottom w:val="none" w:sz="0" w:space="0" w:color="auto"/>
                        <w:right w:val="none" w:sz="0" w:space="0" w:color="auto"/>
                      </w:divBdr>
                    </w:div>
                  </w:divsChild>
                </w:div>
                <w:div w:id="842622968">
                  <w:marLeft w:val="0"/>
                  <w:marRight w:val="0"/>
                  <w:marTop w:val="0"/>
                  <w:marBottom w:val="0"/>
                  <w:divBdr>
                    <w:top w:val="none" w:sz="0" w:space="0" w:color="auto"/>
                    <w:left w:val="none" w:sz="0" w:space="0" w:color="auto"/>
                    <w:bottom w:val="none" w:sz="0" w:space="0" w:color="auto"/>
                    <w:right w:val="none" w:sz="0" w:space="0" w:color="auto"/>
                  </w:divBdr>
                  <w:divsChild>
                    <w:div w:id="210657101">
                      <w:marLeft w:val="0"/>
                      <w:marRight w:val="0"/>
                      <w:marTop w:val="0"/>
                      <w:marBottom w:val="0"/>
                      <w:divBdr>
                        <w:top w:val="none" w:sz="0" w:space="0" w:color="auto"/>
                        <w:left w:val="none" w:sz="0" w:space="0" w:color="auto"/>
                        <w:bottom w:val="none" w:sz="0" w:space="0" w:color="auto"/>
                        <w:right w:val="none" w:sz="0" w:space="0" w:color="auto"/>
                      </w:divBdr>
                    </w:div>
                  </w:divsChild>
                </w:div>
                <w:div w:id="849178786">
                  <w:marLeft w:val="0"/>
                  <w:marRight w:val="0"/>
                  <w:marTop w:val="0"/>
                  <w:marBottom w:val="0"/>
                  <w:divBdr>
                    <w:top w:val="none" w:sz="0" w:space="0" w:color="auto"/>
                    <w:left w:val="none" w:sz="0" w:space="0" w:color="auto"/>
                    <w:bottom w:val="none" w:sz="0" w:space="0" w:color="auto"/>
                    <w:right w:val="none" w:sz="0" w:space="0" w:color="auto"/>
                  </w:divBdr>
                  <w:divsChild>
                    <w:div w:id="825125574">
                      <w:marLeft w:val="0"/>
                      <w:marRight w:val="0"/>
                      <w:marTop w:val="0"/>
                      <w:marBottom w:val="0"/>
                      <w:divBdr>
                        <w:top w:val="none" w:sz="0" w:space="0" w:color="auto"/>
                        <w:left w:val="none" w:sz="0" w:space="0" w:color="auto"/>
                        <w:bottom w:val="none" w:sz="0" w:space="0" w:color="auto"/>
                        <w:right w:val="none" w:sz="0" w:space="0" w:color="auto"/>
                      </w:divBdr>
                    </w:div>
                    <w:div w:id="1404645941">
                      <w:marLeft w:val="0"/>
                      <w:marRight w:val="0"/>
                      <w:marTop w:val="0"/>
                      <w:marBottom w:val="0"/>
                      <w:divBdr>
                        <w:top w:val="none" w:sz="0" w:space="0" w:color="auto"/>
                        <w:left w:val="none" w:sz="0" w:space="0" w:color="auto"/>
                        <w:bottom w:val="none" w:sz="0" w:space="0" w:color="auto"/>
                        <w:right w:val="none" w:sz="0" w:space="0" w:color="auto"/>
                      </w:divBdr>
                    </w:div>
                  </w:divsChild>
                </w:div>
                <w:div w:id="850224810">
                  <w:marLeft w:val="0"/>
                  <w:marRight w:val="0"/>
                  <w:marTop w:val="0"/>
                  <w:marBottom w:val="0"/>
                  <w:divBdr>
                    <w:top w:val="none" w:sz="0" w:space="0" w:color="auto"/>
                    <w:left w:val="none" w:sz="0" w:space="0" w:color="auto"/>
                    <w:bottom w:val="none" w:sz="0" w:space="0" w:color="auto"/>
                    <w:right w:val="none" w:sz="0" w:space="0" w:color="auto"/>
                  </w:divBdr>
                  <w:divsChild>
                    <w:div w:id="177352634">
                      <w:marLeft w:val="0"/>
                      <w:marRight w:val="0"/>
                      <w:marTop w:val="0"/>
                      <w:marBottom w:val="0"/>
                      <w:divBdr>
                        <w:top w:val="none" w:sz="0" w:space="0" w:color="auto"/>
                        <w:left w:val="none" w:sz="0" w:space="0" w:color="auto"/>
                        <w:bottom w:val="none" w:sz="0" w:space="0" w:color="auto"/>
                        <w:right w:val="none" w:sz="0" w:space="0" w:color="auto"/>
                      </w:divBdr>
                    </w:div>
                    <w:div w:id="179515817">
                      <w:marLeft w:val="0"/>
                      <w:marRight w:val="0"/>
                      <w:marTop w:val="0"/>
                      <w:marBottom w:val="0"/>
                      <w:divBdr>
                        <w:top w:val="none" w:sz="0" w:space="0" w:color="auto"/>
                        <w:left w:val="none" w:sz="0" w:space="0" w:color="auto"/>
                        <w:bottom w:val="none" w:sz="0" w:space="0" w:color="auto"/>
                        <w:right w:val="none" w:sz="0" w:space="0" w:color="auto"/>
                      </w:divBdr>
                    </w:div>
                  </w:divsChild>
                </w:div>
                <w:div w:id="857547987">
                  <w:marLeft w:val="0"/>
                  <w:marRight w:val="0"/>
                  <w:marTop w:val="0"/>
                  <w:marBottom w:val="0"/>
                  <w:divBdr>
                    <w:top w:val="none" w:sz="0" w:space="0" w:color="auto"/>
                    <w:left w:val="none" w:sz="0" w:space="0" w:color="auto"/>
                    <w:bottom w:val="none" w:sz="0" w:space="0" w:color="auto"/>
                    <w:right w:val="none" w:sz="0" w:space="0" w:color="auto"/>
                  </w:divBdr>
                  <w:divsChild>
                    <w:div w:id="517620957">
                      <w:marLeft w:val="0"/>
                      <w:marRight w:val="0"/>
                      <w:marTop w:val="0"/>
                      <w:marBottom w:val="0"/>
                      <w:divBdr>
                        <w:top w:val="none" w:sz="0" w:space="0" w:color="auto"/>
                        <w:left w:val="none" w:sz="0" w:space="0" w:color="auto"/>
                        <w:bottom w:val="none" w:sz="0" w:space="0" w:color="auto"/>
                        <w:right w:val="none" w:sz="0" w:space="0" w:color="auto"/>
                      </w:divBdr>
                    </w:div>
                    <w:div w:id="830371816">
                      <w:marLeft w:val="0"/>
                      <w:marRight w:val="0"/>
                      <w:marTop w:val="0"/>
                      <w:marBottom w:val="0"/>
                      <w:divBdr>
                        <w:top w:val="none" w:sz="0" w:space="0" w:color="auto"/>
                        <w:left w:val="none" w:sz="0" w:space="0" w:color="auto"/>
                        <w:bottom w:val="none" w:sz="0" w:space="0" w:color="auto"/>
                        <w:right w:val="none" w:sz="0" w:space="0" w:color="auto"/>
                      </w:divBdr>
                    </w:div>
                    <w:div w:id="1588416211">
                      <w:marLeft w:val="0"/>
                      <w:marRight w:val="0"/>
                      <w:marTop w:val="0"/>
                      <w:marBottom w:val="0"/>
                      <w:divBdr>
                        <w:top w:val="none" w:sz="0" w:space="0" w:color="auto"/>
                        <w:left w:val="none" w:sz="0" w:space="0" w:color="auto"/>
                        <w:bottom w:val="none" w:sz="0" w:space="0" w:color="auto"/>
                        <w:right w:val="none" w:sz="0" w:space="0" w:color="auto"/>
                      </w:divBdr>
                    </w:div>
                    <w:div w:id="2056585527">
                      <w:marLeft w:val="0"/>
                      <w:marRight w:val="0"/>
                      <w:marTop w:val="0"/>
                      <w:marBottom w:val="0"/>
                      <w:divBdr>
                        <w:top w:val="none" w:sz="0" w:space="0" w:color="auto"/>
                        <w:left w:val="none" w:sz="0" w:space="0" w:color="auto"/>
                        <w:bottom w:val="none" w:sz="0" w:space="0" w:color="auto"/>
                        <w:right w:val="none" w:sz="0" w:space="0" w:color="auto"/>
                      </w:divBdr>
                    </w:div>
                  </w:divsChild>
                </w:div>
                <w:div w:id="858200096">
                  <w:marLeft w:val="0"/>
                  <w:marRight w:val="0"/>
                  <w:marTop w:val="0"/>
                  <w:marBottom w:val="0"/>
                  <w:divBdr>
                    <w:top w:val="none" w:sz="0" w:space="0" w:color="auto"/>
                    <w:left w:val="none" w:sz="0" w:space="0" w:color="auto"/>
                    <w:bottom w:val="none" w:sz="0" w:space="0" w:color="auto"/>
                    <w:right w:val="none" w:sz="0" w:space="0" w:color="auto"/>
                  </w:divBdr>
                  <w:divsChild>
                    <w:div w:id="260653038">
                      <w:marLeft w:val="0"/>
                      <w:marRight w:val="0"/>
                      <w:marTop w:val="0"/>
                      <w:marBottom w:val="0"/>
                      <w:divBdr>
                        <w:top w:val="none" w:sz="0" w:space="0" w:color="auto"/>
                        <w:left w:val="none" w:sz="0" w:space="0" w:color="auto"/>
                        <w:bottom w:val="none" w:sz="0" w:space="0" w:color="auto"/>
                        <w:right w:val="none" w:sz="0" w:space="0" w:color="auto"/>
                      </w:divBdr>
                    </w:div>
                  </w:divsChild>
                </w:div>
                <w:div w:id="860321233">
                  <w:marLeft w:val="0"/>
                  <w:marRight w:val="0"/>
                  <w:marTop w:val="0"/>
                  <w:marBottom w:val="0"/>
                  <w:divBdr>
                    <w:top w:val="none" w:sz="0" w:space="0" w:color="auto"/>
                    <w:left w:val="none" w:sz="0" w:space="0" w:color="auto"/>
                    <w:bottom w:val="none" w:sz="0" w:space="0" w:color="auto"/>
                    <w:right w:val="none" w:sz="0" w:space="0" w:color="auto"/>
                  </w:divBdr>
                  <w:divsChild>
                    <w:div w:id="1357387740">
                      <w:marLeft w:val="0"/>
                      <w:marRight w:val="0"/>
                      <w:marTop w:val="0"/>
                      <w:marBottom w:val="0"/>
                      <w:divBdr>
                        <w:top w:val="none" w:sz="0" w:space="0" w:color="auto"/>
                        <w:left w:val="none" w:sz="0" w:space="0" w:color="auto"/>
                        <w:bottom w:val="none" w:sz="0" w:space="0" w:color="auto"/>
                        <w:right w:val="none" w:sz="0" w:space="0" w:color="auto"/>
                      </w:divBdr>
                    </w:div>
                    <w:div w:id="1399474739">
                      <w:marLeft w:val="0"/>
                      <w:marRight w:val="0"/>
                      <w:marTop w:val="0"/>
                      <w:marBottom w:val="0"/>
                      <w:divBdr>
                        <w:top w:val="none" w:sz="0" w:space="0" w:color="auto"/>
                        <w:left w:val="none" w:sz="0" w:space="0" w:color="auto"/>
                        <w:bottom w:val="none" w:sz="0" w:space="0" w:color="auto"/>
                        <w:right w:val="none" w:sz="0" w:space="0" w:color="auto"/>
                      </w:divBdr>
                    </w:div>
                  </w:divsChild>
                </w:div>
                <w:div w:id="862402093">
                  <w:marLeft w:val="0"/>
                  <w:marRight w:val="0"/>
                  <w:marTop w:val="0"/>
                  <w:marBottom w:val="0"/>
                  <w:divBdr>
                    <w:top w:val="none" w:sz="0" w:space="0" w:color="auto"/>
                    <w:left w:val="none" w:sz="0" w:space="0" w:color="auto"/>
                    <w:bottom w:val="none" w:sz="0" w:space="0" w:color="auto"/>
                    <w:right w:val="none" w:sz="0" w:space="0" w:color="auto"/>
                  </w:divBdr>
                  <w:divsChild>
                    <w:div w:id="756293052">
                      <w:marLeft w:val="0"/>
                      <w:marRight w:val="0"/>
                      <w:marTop w:val="0"/>
                      <w:marBottom w:val="0"/>
                      <w:divBdr>
                        <w:top w:val="none" w:sz="0" w:space="0" w:color="auto"/>
                        <w:left w:val="none" w:sz="0" w:space="0" w:color="auto"/>
                        <w:bottom w:val="none" w:sz="0" w:space="0" w:color="auto"/>
                        <w:right w:val="none" w:sz="0" w:space="0" w:color="auto"/>
                      </w:divBdr>
                    </w:div>
                  </w:divsChild>
                </w:div>
                <w:div w:id="863792334">
                  <w:marLeft w:val="0"/>
                  <w:marRight w:val="0"/>
                  <w:marTop w:val="0"/>
                  <w:marBottom w:val="0"/>
                  <w:divBdr>
                    <w:top w:val="none" w:sz="0" w:space="0" w:color="auto"/>
                    <w:left w:val="none" w:sz="0" w:space="0" w:color="auto"/>
                    <w:bottom w:val="none" w:sz="0" w:space="0" w:color="auto"/>
                    <w:right w:val="none" w:sz="0" w:space="0" w:color="auto"/>
                  </w:divBdr>
                  <w:divsChild>
                    <w:div w:id="408115701">
                      <w:marLeft w:val="0"/>
                      <w:marRight w:val="0"/>
                      <w:marTop w:val="0"/>
                      <w:marBottom w:val="0"/>
                      <w:divBdr>
                        <w:top w:val="none" w:sz="0" w:space="0" w:color="auto"/>
                        <w:left w:val="none" w:sz="0" w:space="0" w:color="auto"/>
                        <w:bottom w:val="none" w:sz="0" w:space="0" w:color="auto"/>
                        <w:right w:val="none" w:sz="0" w:space="0" w:color="auto"/>
                      </w:divBdr>
                    </w:div>
                    <w:div w:id="1047686066">
                      <w:marLeft w:val="0"/>
                      <w:marRight w:val="0"/>
                      <w:marTop w:val="0"/>
                      <w:marBottom w:val="0"/>
                      <w:divBdr>
                        <w:top w:val="none" w:sz="0" w:space="0" w:color="auto"/>
                        <w:left w:val="none" w:sz="0" w:space="0" w:color="auto"/>
                        <w:bottom w:val="none" w:sz="0" w:space="0" w:color="auto"/>
                        <w:right w:val="none" w:sz="0" w:space="0" w:color="auto"/>
                      </w:divBdr>
                    </w:div>
                  </w:divsChild>
                </w:div>
                <w:div w:id="873158379">
                  <w:marLeft w:val="0"/>
                  <w:marRight w:val="0"/>
                  <w:marTop w:val="0"/>
                  <w:marBottom w:val="0"/>
                  <w:divBdr>
                    <w:top w:val="none" w:sz="0" w:space="0" w:color="auto"/>
                    <w:left w:val="none" w:sz="0" w:space="0" w:color="auto"/>
                    <w:bottom w:val="none" w:sz="0" w:space="0" w:color="auto"/>
                    <w:right w:val="none" w:sz="0" w:space="0" w:color="auto"/>
                  </w:divBdr>
                  <w:divsChild>
                    <w:div w:id="1014259167">
                      <w:marLeft w:val="0"/>
                      <w:marRight w:val="0"/>
                      <w:marTop w:val="0"/>
                      <w:marBottom w:val="0"/>
                      <w:divBdr>
                        <w:top w:val="none" w:sz="0" w:space="0" w:color="auto"/>
                        <w:left w:val="none" w:sz="0" w:space="0" w:color="auto"/>
                        <w:bottom w:val="none" w:sz="0" w:space="0" w:color="auto"/>
                        <w:right w:val="none" w:sz="0" w:space="0" w:color="auto"/>
                      </w:divBdr>
                    </w:div>
                    <w:div w:id="1727414808">
                      <w:marLeft w:val="0"/>
                      <w:marRight w:val="0"/>
                      <w:marTop w:val="0"/>
                      <w:marBottom w:val="0"/>
                      <w:divBdr>
                        <w:top w:val="none" w:sz="0" w:space="0" w:color="auto"/>
                        <w:left w:val="none" w:sz="0" w:space="0" w:color="auto"/>
                        <w:bottom w:val="none" w:sz="0" w:space="0" w:color="auto"/>
                        <w:right w:val="none" w:sz="0" w:space="0" w:color="auto"/>
                      </w:divBdr>
                    </w:div>
                  </w:divsChild>
                </w:div>
                <w:div w:id="879048136">
                  <w:marLeft w:val="0"/>
                  <w:marRight w:val="0"/>
                  <w:marTop w:val="0"/>
                  <w:marBottom w:val="0"/>
                  <w:divBdr>
                    <w:top w:val="none" w:sz="0" w:space="0" w:color="auto"/>
                    <w:left w:val="none" w:sz="0" w:space="0" w:color="auto"/>
                    <w:bottom w:val="none" w:sz="0" w:space="0" w:color="auto"/>
                    <w:right w:val="none" w:sz="0" w:space="0" w:color="auto"/>
                  </w:divBdr>
                  <w:divsChild>
                    <w:div w:id="688988737">
                      <w:marLeft w:val="0"/>
                      <w:marRight w:val="0"/>
                      <w:marTop w:val="0"/>
                      <w:marBottom w:val="0"/>
                      <w:divBdr>
                        <w:top w:val="none" w:sz="0" w:space="0" w:color="auto"/>
                        <w:left w:val="none" w:sz="0" w:space="0" w:color="auto"/>
                        <w:bottom w:val="none" w:sz="0" w:space="0" w:color="auto"/>
                        <w:right w:val="none" w:sz="0" w:space="0" w:color="auto"/>
                      </w:divBdr>
                    </w:div>
                  </w:divsChild>
                </w:div>
                <w:div w:id="882905270">
                  <w:marLeft w:val="0"/>
                  <w:marRight w:val="0"/>
                  <w:marTop w:val="0"/>
                  <w:marBottom w:val="0"/>
                  <w:divBdr>
                    <w:top w:val="none" w:sz="0" w:space="0" w:color="auto"/>
                    <w:left w:val="none" w:sz="0" w:space="0" w:color="auto"/>
                    <w:bottom w:val="none" w:sz="0" w:space="0" w:color="auto"/>
                    <w:right w:val="none" w:sz="0" w:space="0" w:color="auto"/>
                  </w:divBdr>
                  <w:divsChild>
                    <w:div w:id="1681159167">
                      <w:marLeft w:val="0"/>
                      <w:marRight w:val="0"/>
                      <w:marTop w:val="0"/>
                      <w:marBottom w:val="0"/>
                      <w:divBdr>
                        <w:top w:val="none" w:sz="0" w:space="0" w:color="auto"/>
                        <w:left w:val="none" w:sz="0" w:space="0" w:color="auto"/>
                        <w:bottom w:val="none" w:sz="0" w:space="0" w:color="auto"/>
                        <w:right w:val="none" w:sz="0" w:space="0" w:color="auto"/>
                      </w:divBdr>
                    </w:div>
                  </w:divsChild>
                </w:div>
                <w:div w:id="884483367">
                  <w:marLeft w:val="0"/>
                  <w:marRight w:val="0"/>
                  <w:marTop w:val="0"/>
                  <w:marBottom w:val="0"/>
                  <w:divBdr>
                    <w:top w:val="none" w:sz="0" w:space="0" w:color="auto"/>
                    <w:left w:val="none" w:sz="0" w:space="0" w:color="auto"/>
                    <w:bottom w:val="none" w:sz="0" w:space="0" w:color="auto"/>
                    <w:right w:val="none" w:sz="0" w:space="0" w:color="auto"/>
                  </w:divBdr>
                  <w:divsChild>
                    <w:div w:id="1517380339">
                      <w:marLeft w:val="0"/>
                      <w:marRight w:val="0"/>
                      <w:marTop w:val="0"/>
                      <w:marBottom w:val="0"/>
                      <w:divBdr>
                        <w:top w:val="none" w:sz="0" w:space="0" w:color="auto"/>
                        <w:left w:val="none" w:sz="0" w:space="0" w:color="auto"/>
                        <w:bottom w:val="none" w:sz="0" w:space="0" w:color="auto"/>
                        <w:right w:val="none" w:sz="0" w:space="0" w:color="auto"/>
                      </w:divBdr>
                    </w:div>
                  </w:divsChild>
                </w:div>
                <w:div w:id="884945646">
                  <w:marLeft w:val="0"/>
                  <w:marRight w:val="0"/>
                  <w:marTop w:val="0"/>
                  <w:marBottom w:val="0"/>
                  <w:divBdr>
                    <w:top w:val="none" w:sz="0" w:space="0" w:color="auto"/>
                    <w:left w:val="none" w:sz="0" w:space="0" w:color="auto"/>
                    <w:bottom w:val="none" w:sz="0" w:space="0" w:color="auto"/>
                    <w:right w:val="none" w:sz="0" w:space="0" w:color="auto"/>
                  </w:divBdr>
                  <w:divsChild>
                    <w:div w:id="1341397318">
                      <w:marLeft w:val="0"/>
                      <w:marRight w:val="0"/>
                      <w:marTop w:val="0"/>
                      <w:marBottom w:val="0"/>
                      <w:divBdr>
                        <w:top w:val="none" w:sz="0" w:space="0" w:color="auto"/>
                        <w:left w:val="none" w:sz="0" w:space="0" w:color="auto"/>
                        <w:bottom w:val="none" w:sz="0" w:space="0" w:color="auto"/>
                        <w:right w:val="none" w:sz="0" w:space="0" w:color="auto"/>
                      </w:divBdr>
                    </w:div>
                  </w:divsChild>
                </w:div>
                <w:div w:id="888690948">
                  <w:marLeft w:val="0"/>
                  <w:marRight w:val="0"/>
                  <w:marTop w:val="0"/>
                  <w:marBottom w:val="0"/>
                  <w:divBdr>
                    <w:top w:val="none" w:sz="0" w:space="0" w:color="auto"/>
                    <w:left w:val="none" w:sz="0" w:space="0" w:color="auto"/>
                    <w:bottom w:val="none" w:sz="0" w:space="0" w:color="auto"/>
                    <w:right w:val="none" w:sz="0" w:space="0" w:color="auto"/>
                  </w:divBdr>
                  <w:divsChild>
                    <w:div w:id="232157970">
                      <w:marLeft w:val="0"/>
                      <w:marRight w:val="0"/>
                      <w:marTop w:val="0"/>
                      <w:marBottom w:val="0"/>
                      <w:divBdr>
                        <w:top w:val="none" w:sz="0" w:space="0" w:color="auto"/>
                        <w:left w:val="none" w:sz="0" w:space="0" w:color="auto"/>
                        <w:bottom w:val="none" w:sz="0" w:space="0" w:color="auto"/>
                        <w:right w:val="none" w:sz="0" w:space="0" w:color="auto"/>
                      </w:divBdr>
                    </w:div>
                  </w:divsChild>
                </w:div>
                <w:div w:id="894193599">
                  <w:marLeft w:val="0"/>
                  <w:marRight w:val="0"/>
                  <w:marTop w:val="0"/>
                  <w:marBottom w:val="0"/>
                  <w:divBdr>
                    <w:top w:val="none" w:sz="0" w:space="0" w:color="auto"/>
                    <w:left w:val="none" w:sz="0" w:space="0" w:color="auto"/>
                    <w:bottom w:val="none" w:sz="0" w:space="0" w:color="auto"/>
                    <w:right w:val="none" w:sz="0" w:space="0" w:color="auto"/>
                  </w:divBdr>
                  <w:divsChild>
                    <w:div w:id="1497649509">
                      <w:marLeft w:val="0"/>
                      <w:marRight w:val="0"/>
                      <w:marTop w:val="0"/>
                      <w:marBottom w:val="0"/>
                      <w:divBdr>
                        <w:top w:val="none" w:sz="0" w:space="0" w:color="auto"/>
                        <w:left w:val="none" w:sz="0" w:space="0" w:color="auto"/>
                        <w:bottom w:val="none" w:sz="0" w:space="0" w:color="auto"/>
                        <w:right w:val="none" w:sz="0" w:space="0" w:color="auto"/>
                      </w:divBdr>
                    </w:div>
                  </w:divsChild>
                </w:div>
                <w:div w:id="899092937">
                  <w:marLeft w:val="0"/>
                  <w:marRight w:val="0"/>
                  <w:marTop w:val="0"/>
                  <w:marBottom w:val="0"/>
                  <w:divBdr>
                    <w:top w:val="none" w:sz="0" w:space="0" w:color="auto"/>
                    <w:left w:val="none" w:sz="0" w:space="0" w:color="auto"/>
                    <w:bottom w:val="none" w:sz="0" w:space="0" w:color="auto"/>
                    <w:right w:val="none" w:sz="0" w:space="0" w:color="auto"/>
                  </w:divBdr>
                  <w:divsChild>
                    <w:div w:id="1353604762">
                      <w:marLeft w:val="0"/>
                      <w:marRight w:val="0"/>
                      <w:marTop w:val="0"/>
                      <w:marBottom w:val="0"/>
                      <w:divBdr>
                        <w:top w:val="none" w:sz="0" w:space="0" w:color="auto"/>
                        <w:left w:val="none" w:sz="0" w:space="0" w:color="auto"/>
                        <w:bottom w:val="none" w:sz="0" w:space="0" w:color="auto"/>
                        <w:right w:val="none" w:sz="0" w:space="0" w:color="auto"/>
                      </w:divBdr>
                    </w:div>
                    <w:div w:id="1705909381">
                      <w:marLeft w:val="0"/>
                      <w:marRight w:val="0"/>
                      <w:marTop w:val="0"/>
                      <w:marBottom w:val="0"/>
                      <w:divBdr>
                        <w:top w:val="none" w:sz="0" w:space="0" w:color="auto"/>
                        <w:left w:val="none" w:sz="0" w:space="0" w:color="auto"/>
                        <w:bottom w:val="none" w:sz="0" w:space="0" w:color="auto"/>
                        <w:right w:val="none" w:sz="0" w:space="0" w:color="auto"/>
                      </w:divBdr>
                    </w:div>
                  </w:divsChild>
                </w:div>
                <w:div w:id="907418745">
                  <w:marLeft w:val="0"/>
                  <w:marRight w:val="0"/>
                  <w:marTop w:val="0"/>
                  <w:marBottom w:val="0"/>
                  <w:divBdr>
                    <w:top w:val="none" w:sz="0" w:space="0" w:color="auto"/>
                    <w:left w:val="none" w:sz="0" w:space="0" w:color="auto"/>
                    <w:bottom w:val="none" w:sz="0" w:space="0" w:color="auto"/>
                    <w:right w:val="none" w:sz="0" w:space="0" w:color="auto"/>
                  </w:divBdr>
                  <w:divsChild>
                    <w:div w:id="563610989">
                      <w:marLeft w:val="0"/>
                      <w:marRight w:val="0"/>
                      <w:marTop w:val="0"/>
                      <w:marBottom w:val="0"/>
                      <w:divBdr>
                        <w:top w:val="none" w:sz="0" w:space="0" w:color="auto"/>
                        <w:left w:val="none" w:sz="0" w:space="0" w:color="auto"/>
                        <w:bottom w:val="none" w:sz="0" w:space="0" w:color="auto"/>
                        <w:right w:val="none" w:sz="0" w:space="0" w:color="auto"/>
                      </w:divBdr>
                    </w:div>
                  </w:divsChild>
                </w:div>
                <w:div w:id="923801578">
                  <w:marLeft w:val="0"/>
                  <w:marRight w:val="0"/>
                  <w:marTop w:val="0"/>
                  <w:marBottom w:val="0"/>
                  <w:divBdr>
                    <w:top w:val="none" w:sz="0" w:space="0" w:color="auto"/>
                    <w:left w:val="none" w:sz="0" w:space="0" w:color="auto"/>
                    <w:bottom w:val="none" w:sz="0" w:space="0" w:color="auto"/>
                    <w:right w:val="none" w:sz="0" w:space="0" w:color="auto"/>
                  </w:divBdr>
                  <w:divsChild>
                    <w:div w:id="673924729">
                      <w:marLeft w:val="0"/>
                      <w:marRight w:val="0"/>
                      <w:marTop w:val="0"/>
                      <w:marBottom w:val="0"/>
                      <w:divBdr>
                        <w:top w:val="none" w:sz="0" w:space="0" w:color="auto"/>
                        <w:left w:val="none" w:sz="0" w:space="0" w:color="auto"/>
                        <w:bottom w:val="none" w:sz="0" w:space="0" w:color="auto"/>
                        <w:right w:val="none" w:sz="0" w:space="0" w:color="auto"/>
                      </w:divBdr>
                    </w:div>
                  </w:divsChild>
                </w:div>
                <w:div w:id="935556468">
                  <w:marLeft w:val="0"/>
                  <w:marRight w:val="0"/>
                  <w:marTop w:val="0"/>
                  <w:marBottom w:val="0"/>
                  <w:divBdr>
                    <w:top w:val="none" w:sz="0" w:space="0" w:color="auto"/>
                    <w:left w:val="none" w:sz="0" w:space="0" w:color="auto"/>
                    <w:bottom w:val="none" w:sz="0" w:space="0" w:color="auto"/>
                    <w:right w:val="none" w:sz="0" w:space="0" w:color="auto"/>
                  </w:divBdr>
                  <w:divsChild>
                    <w:div w:id="1563558069">
                      <w:marLeft w:val="0"/>
                      <w:marRight w:val="0"/>
                      <w:marTop w:val="0"/>
                      <w:marBottom w:val="0"/>
                      <w:divBdr>
                        <w:top w:val="none" w:sz="0" w:space="0" w:color="auto"/>
                        <w:left w:val="none" w:sz="0" w:space="0" w:color="auto"/>
                        <w:bottom w:val="none" w:sz="0" w:space="0" w:color="auto"/>
                        <w:right w:val="none" w:sz="0" w:space="0" w:color="auto"/>
                      </w:divBdr>
                    </w:div>
                  </w:divsChild>
                </w:div>
                <w:div w:id="938177005">
                  <w:marLeft w:val="0"/>
                  <w:marRight w:val="0"/>
                  <w:marTop w:val="0"/>
                  <w:marBottom w:val="0"/>
                  <w:divBdr>
                    <w:top w:val="none" w:sz="0" w:space="0" w:color="auto"/>
                    <w:left w:val="none" w:sz="0" w:space="0" w:color="auto"/>
                    <w:bottom w:val="none" w:sz="0" w:space="0" w:color="auto"/>
                    <w:right w:val="none" w:sz="0" w:space="0" w:color="auto"/>
                  </w:divBdr>
                  <w:divsChild>
                    <w:div w:id="2124691721">
                      <w:marLeft w:val="0"/>
                      <w:marRight w:val="0"/>
                      <w:marTop w:val="0"/>
                      <w:marBottom w:val="0"/>
                      <w:divBdr>
                        <w:top w:val="none" w:sz="0" w:space="0" w:color="auto"/>
                        <w:left w:val="none" w:sz="0" w:space="0" w:color="auto"/>
                        <w:bottom w:val="none" w:sz="0" w:space="0" w:color="auto"/>
                        <w:right w:val="none" w:sz="0" w:space="0" w:color="auto"/>
                      </w:divBdr>
                    </w:div>
                  </w:divsChild>
                </w:div>
                <w:div w:id="941036853">
                  <w:marLeft w:val="0"/>
                  <w:marRight w:val="0"/>
                  <w:marTop w:val="0"/>
                  <w:marBottom w:val="0"/>
                  <w:divBdr>
                    <w:top w:val="none" w:sz="0" w:space="0" w:color="auto"/>
                    <w:left w:val="none" w:sz="0" w:space="0" w:color="auto"/>
                    <w:bottom w:val="none" w:sz="0" w:space="0" w:color="auto"/>
                    <w:right w:val="none" w:sz="0" w:space="0" w:color="auto"/>
                  </w:divBdr>
                  <w:divsChild>
                    <w:div w:id="1440026943">
                      <w:marLeft w:val="0"/>
                      <w:marRight w:val="0"/>
                      <w:marTop w:val="0"/>
                      <w:marBottom w:val="0"/>
                      <w:divBdr>
                        <w:top w:val="none" w:sz="0" w:space="0" w:color="auto"/>
                        <w:left w:val="none" w:sz="0" w:space="0" w:color="auto"/>
                        <w:bottom w:val="none" w:sz="0" w:space="0" w:color="auto"/>
                        <w:right w:val="none" w:sz="0" w:space="0" w:color="auto"/>
                      </w:divBdr>
                    </w:div>
                  </w:divsChild>
                </w:div>
                <w:div w:id="955252969">
                  <w:marLeft w:val="0"/>
                  <w:marRight w:val="0"/>
                  <w:marTop w:val="0"/>
                  <w:marBottom w:val="0"/>
                  <w:divBdr>
                    <w:top w:val="none" w:sz="0" w:space="0" w:color="auto"/>
                    <w:left w:val="none" w:sz="0" w:space="0" w:color="auto"/>
                    <w:bottom w:val="none" w:sz="0" w:space="0" w:color="auto"/>
                    <w:right w:val="none" w:sz="0" w:space="0" w:color="auto"/>
                  </w:divBdr>
                  <w:divsChild>
                    <w:div w:id="919142988">
                      <w:marLeft w:val="0"/>
                      <w:marRight w:val="0"/>
                      <w:marTop w:val="0"/>
                      <w:marBottom w:val="0"/>
                      <w:divBdr>
                        <w:top w:val="none" w:sz="0" w:space="0" w:color="auto"/>
                        <w:left w:val="none" w:sz="0" w:space="0" w:color="auto"/>
                        <w:bottom w:val="none" w:sz="0" w:space="0" w:color="auto"/>
                        <w:right w:val="none" w:sz="0" w:space="0" w:color="auto"/>
                      </w:divBdr>
                    </w:div>
                  </w:divsChild>
                </w:div>
                <w:div w:id="967318113">
                  <w:marLeft w:val="0"/>
                  <w:marRight w:val="0"/>
                  <w:marTop w:val="0"/>
                  <w:marBottom w:val="0"/>
                  <w:divBdr>
                    <w:top w:val="none" w:sz="0" w:space="0" w:color="auto"/>
                    <w:left w:val="none" w:sz="0" w:space="0" w:color="auto"/>
                    <w:bottom w:val="none" w:sz="0" w:space="0" w:color="auto"/>
                    <w:right w:val="none" w:sz="0" w:space="0" w:color="auto"/>
                  </w:divBdr>
                  <w:divsChild>
                    <w:div w:id="1845245363">
                      <w:marLeft w:val="0"/>
                      <w:marRight w:val="0"/>
                      <w:marTop w:val="0"/>
                      <w:marBottom w:val="0"/>
                      <w:divBdr>
                        <w:top w:val="none" w:sz="0" w:space="0" w:color="auto"/>
                        <w:left w:val="none" w:sz="0" w:space="0" w:color="auto"/>
                        <w:bottom w:val="none" w:sz="0" w:space="0" w:color="auto"/>
                        <w:right w:val="none" w:sz="0" w:space="0" w:color="auto"/>
                      </w:divBdr>
                    </w:div>
                  </w:divsChild>
                </w:div>
                <w:div w:id="967860700">
                  <w:marLeft w:val="0"/>
                  <w:marRight w:val="0"/>
                  <w:marTop w:val="0"/>
                  <w:marBottom w:val="0"/>
                  <w:divBdr>
                    <w:top w:val="none" w:sz="0" w:space="0" w:color="auto"/>
                    <w:left w:val="none" w:sz="0" w:space="0" w:color="auto"/>
                    <w:bottom w:val="none" w:sz="0" w:space="0" w:color="auto"/>
                    <w:right w:val="none" w:sz="0" w:space="0" w:color="auto"/>
                  </w:divBdr>
                  <w:divsChild>
                    <w:div w:id="300382629">
                      <w:marLeft w:val="0"/>
                      <w:marRight w:val="0"/>
                      <w:marTop w:val="0"/>
                      <w:marBottom w:val="0"/>
                      <w:divBdr>
                        <w:top w:val="none" w:sz="0" w:space="0" w:color="auto"/>
                        <w:left w:val="none" w:sz="0" w:space="0" w:color="auto"/>
                        <w:bottom w:val="none" w:sz="0" w:space="0" w:color="auto"/>
                        <w:right w:val="none" w:sz="0" w:space="0" w:color="auto"/>
                      </w:divBdr>
                    </w:div>
                    <w:div w:id="1265000035">
                      <w:marLeft w:val="0"/>
                      <w:marRight w:val="0"/>
                      <w:marTop w:val="0"/>
                      <w:marBottom w:val="0"/>
                      <w:divBdr>
                        <w:top w:val="none" w:sz="0" w:space="0" w:color="auto"/>
                        <w:left w:val="none" w:sz="0" w:space="0" w:color="auto"/>
                        <w:bottom w:val="none" w:sz="0" w:space="0" w:color="auto"/>
                        <w:right w:val="none" w:sz="0" w:space="0" w:color="auto"/>
                      </w:divBdr>
                    </w:div>
                    <w:div w:id="1598825921">
                      <w:marLeft w:val="0"/>
                      <w:marRight w:val="0"/>
                      <w:marTop w:val="0"/>
                      <w:marBottom w:val="0"/>
                      <w:divBdr>
                        <w:top w:val="none" w:sz="0" w:space="0" w:color="auto"/>
                        <w:left w:val="none" w:sz="0" w:space="0" w:color="auto"/>
                        <w:bottom w:val="none" w:sz="0" w:space="0" w:color="auto"/>
                        <w:right w:val="none" w:sz="0" w:space="0" w:color="auto"/>
                      </w:divBdr>
                    </w:div>
                    <w:div w:id="1797680908">
                      <w:marLeft w:val="0"/>
                      <w:marRight w:val="0"/>
                      <w:marTop w:val="0"/>
                      <w:marBottom w:val="0"/>
                      <w:divBdr>
                        <w:top w:val="none" w:sz="0" w:space="0" w:color="auto"/>
                        <w:left w:val="none" w:sz="0" w:space="0" w:color="auto"/>
                        <w:bottom w:val="none" w:sz="0" w:space="0" w:color="auto"/>
                        <w:right w:val="none" w:sz="0" w:space="0" w:color="auto"/>
                      </w:divBdr>
                    </w:div>
                  </w:divsChild>
                </w:div>
                <w:div w:id="970356567">
                  <w:marLeft w:val="0"/>
                  <w:marRight w:val="0"/>
                  <w:marTop w:val="0"/>
                  <w:marBottom w:val="0"/>
                  <w:divBdr>
                    <w:top w:val="none" w:sz="0" w:space="0" w:color="auto"/>
                    <w:left w:val="none" w:sz="0" w:space="0" w:color="auto"/>
                    <w:bottom w:val="none" w:sz="0" w:space="0" w:color="auto"/>
                    <w:right w:val="none" w:sz="0" w:space="0" w:color="auto"/>
                  </w:divBdr>
                  <w:divsChild>
                    <w:div w:id="1553149664">
                      <w:marLeft w:val="0"/>
                      <w:marRight w:val="0"/>
                      <w:marTop w:val="0"/>
                      <w:marBottom w:val="0"/>
                      <w:divBdr>
                        <w:top w:val="none" w:sz="0" w:space="0" w:color="auto"/>
                        <w:left w:val="none" w:sz="0" w:space="0" w:color="auto"/>
                        <w:bottom w:val="none" w:sz="0" w:space="0" w:color="auto"/>
                        <w:right w:val="none" w:sz="0" w:space="0" w:color="auto"/>
                      </w:divBdr>
                    </w:div>
                    <w:div w:id="1753119894">
                      <w:marLeft w:val="0"/>
                      <w:marRight w:val="0"/>
                      <w:marTop w:val="0"/>
                      <w:marBottom w:val="0"/>
                      <w:divBdr>
                        <w:top w:val="none" w:sz="0" w:space="0" w:color="auto"/>
                        <w:left w:val="none" w:sz="0" w:space="0" w:color="auto"/>
                        <w:bottom w:val="none" w:sz="0" w:space="0" w:color="auto"/>
                        <w:right w:val="none" w:sz="0" w:space="0" w:color="auto"/>
                      </w:divBdr>
                    </w:div>
                  </w:divsChild>
                </w:div>
                <w:div w:id="970935879">
                  <w:marLeft w:val="0"/>
                  <w:marRight w:val="0"/>
                  <w:marTop w:val="0"/>
                  <w:marBottom w:val="0"/>
                  <w:divBdr>
                    <w:top w:val="none" w:sz="0" w:space="0" w:color="auto"/>
                    <w:left w:val="none" w:sz="0" w:space="0" w:color="auto"/>
                    <w:bottom w:val="none" w:sz="0" w:space="0" w:color="auto"/>
                    <w:right w:val="none" w:sz="0" w:space="0" w:color="auto"/>
                  </w:divBdr>
                  <w:divsChild>
                    <w:div w:id="502742589">
                      <w:marLeft w:val="0"/>
                      <w:marRight w:val="0"/>
                      <w:marTop w:val="0"/>
                      <w:marBottom w:val="0"/>
                      <w:divBdr>
                        <w:top w:val="none" w:sz="0" w:space="0" w:color="auto"/>
                        <w:left w:val="none" w:sz="0" w:space="0" w:color="auto"/>
                        <w:bottom w:val="none" w:sz="0" w:space="0" w:color="auto"/>
                        <w:right w:val="none" w:sz="0" w:space="0" w:color="auto"/>
                      </w:divBdr>
                    </w:div>
                    <w:div w:id="2006735806">
                      <w:marLeft w:val="0"/>
                      <w:marRight w:val="0"/>
                      <w:marTop w:val="0"/>
                      <w:marBottom w:val="0"/>
                      <w:divBdr>
                        <w:top w:val="none" w:sz="0" w:space="0" w:color="auto"/>
                        <w:left w:val="none" w:sz="0" w:space="0" w:color="auto"/>
                        <w:bottom w:val="none" w:sz="0" w:space="0" w:color="auto"/>
                        <w:right w:val="none" w:sz="0" w:space="0" w:color="auto"/>
                      </w:divBdr>
                    </w:div>
                  </w:divsChild>
                </w:div>
                <w:div w:id="972322913">
                  <w:marLeft w:val="0"/>
                  <w:marRight w:val="0"/>
                  <w:marTop w:val="0"/>
                  <w:marBottom w:val="0"/>
                  <w:divBdr>
                    <w:top w:val="none" w:sz="0" w:space="0" w:color="auto"/>
                    <w:left w:val="none" w:sz="0" w:space="0" w:color="auto"/>
                    <w:bottom w:val="none" w:sz="0" w:space="0" w:color="auto"/>
                    <w:right w:val="none" w:sz="0" w:space="0" w:color="auto"/>
                  </w:divBdr>
                  <w:divsChild>
                    <w:div w:id="1740864442">
                      <w:marLeft w:val="0"/>
                      <w:marRight w:val="0"/>
                      <w:marTop w:val="0"/>
                      <w:marBottom w:val="0"/>
                      <w:divBdr>
                        <w:top w:val="none" w:sz="0" w:space="0" w:color="auto"/>
                        <w:left w:val="none" w:sz="0" w:space="0" w:color="auto"/>
                        <w:bottom w:val="none" w:sz="0" w:space="0" w:color="auto"/>
                        <w:right w:val="none" w:sz="0" w:space="0" w:color="auto"/>
                      </w:divBdr>
                    </w:div>
                  </w:divsChild>
                </w:div>
                <w:div w:id="977958201">
                  <w:marLeft w:val="0"/>
                  <w:marRight w:val="0"/>
                  <w:marTop w:val="0"/>
                  <w:marBottom w:val="0"/>
                  <w:divBdr>
                    <w:top w:val="none" w:sz="0" w:space="0" w:color="auto"/>
                    <w:left w:val="none" w:sz="0" w:space="0" w:color="auto"/>
                    <w:bottom w:val="none" w:sz="0" w:space="0" w:color="auto"/>
                    <w:right w:val="none" w:sz="0" w:space="0" w:color="auto"/>
                  </w:divBdr>
                  <w:divsChild>
                    <w:div w:id="410811445">
                      <w:marLeft w:val="0"/>
                      <w:marRight w:val="0"/>
                      <w:marTop w:val="0"/>
                      <w:marBottom w:val="0"/>
                      <w:divBdr>
                        <w:top w:val="none" w:sz="0" w:space="0" w:color="auto"/>
                        <w:left w:val="none" w:sz="0" w:space="0" w:color="auto"/>
                        <w:bottom w:val="none" w:sz="0" w:space="0" w:color="auto"/>
                        <w:right w:val="none" w:sz="0" w:space="0" w:color="auto"/>
                      </w:divBdr>
                    </w:div>
                  </w:divsChild>
                </w:div>
                <w:div w:id="990016439">
                  <w:marLeft w:val="0"/>
                  <w:marRight w:val="0"/>
                  <w:marTop w:val="0"/>
                  <w:marBottom w:val="0"/>
                  <w:divBdr>
                    <w:top w:val="none" w:sz="0" w:space="0" w:color="auto"/>
                    <w:left w:val="none" w:sz="0" w:space="0" w:color="auto"/>
                    <w:bottom w:val="none" w:sz="0" w:space="0" w:color="auto"/>
                    <w:right w:val="none" w:sz="0" w:space="0" w:color="auto"/>
                  </w:divBdr>
                  <w:divsChild>
                    <w:div w:id="199628168">
                      <w:marLeft w:val="0"/>
                      <w:marRight w:val="0"/>
                      <w:marTop w:val="0"/>
                      <w:marBottom w:val="0"/>
                      <w:divBdr>
                        <w:top w:val="none" w:sz="0" w:space="0" w:color="auto"/>
                        <w:left w:val="none" w:sz="0" w:space="0" w:color="auto"/>
                        <w:bottom w:val="none" w:sz="0" w:space="0" w:color="auto"/>
                        <w:right w:val="none" w:sz="0" w:space="0" w:color="auto"/>
                      </w:divBdr>
                    </w:div>
                    <w:div w:id="473108182">
                      <w:marLeft w:val="0"/>
                      <w:marRight w:val="0"/>
                      <w:marTop w:val="0"/>
                      <w:marBottom w:val="0"/>
                      <w:divBdr>
                        <w:top w:val="none" w:sz="0" w:space="0" w:color="auto"/>
                        <w:left w:val="none" w:sz="0" w:space="0" w:color="auto"/>
                        <w:bottom w:val="none" w:sz="0" w:space="0" w:color="auto"/>
                        <w:right w:val="none" w:sz="0" w:space="0" w:color="auto"/>
                      </w:divBdr>
                    </w:div>
                  </w:divsChild>
                </w:div>
                <w:div w:id="991760422">
                  <w:marLeft w:val="0"/>
                  <w:marRight w:val="0"/>
                  <w:marTop w:val="0"/>
                  <w:marBottom w:val="0"/>
                  <w:divBdr>
                    <w:top w:val="none" w:sz="0" w:space="0" w:color="auto"/>
                    <w:left w:val="none" w:sz="0" w:space="0" w:color="auto"/>
                    <w:bottom w:val="none" w:sz="0" w:space="0" w:color="auto"/>
                    <w:right w:val="none" w:sz="0" w:space="0" w:color="auto"/>
                  </w:divBdr>
                  <w:divsChild>
                    <w:div w:id="491916651">
                      <w:marLeft w:val="0"/>
                      <w:marRight w:val="0"/>
                      <w:marTop w:val="0"/>
                      <w:marBottom w:val="0"/>
                      <w:divBdr>
                        <w:top w:val="none" w:sz="0" w:space="0" w:color="auto"/>
                        <w:left w:val="none" w:sz="0" w:space="0" w:color="auto"/>
                        <w:bottom w:val="none" w:sz="0" w:space="0" w:color="auto"/>
                        <w:right w:val="none" w:sz="0" w:space="0" w:color="auto"/>
                      </w:divBdr>
                    </w:div>
                  </w:divsChild>
                </w:div>
                <w:div w:id="996029072">
                  <w:marLeft w:val="0"/>
                  <w:marRight w:val="0"/>
                  <w:marTop w:val="0"/>
                  <w:marBottom w:val="0"/>
                  <w:divBdr>
                    <w:top w:val="none" w:sz="0" w:space="0" w:color="auto"/>
                    <w:left w:val="none" w:sz="0" w:space="0" w:color="auto"/>
                    <w:bottom w:val="none" w:sz="0" w:space="0" w:color="auto"/>
                    <w:right w:val="none" w:sz="0" w:space="0" w:color="auto"/>
                  </w:divBdr>
                  <w:divsChild>
                    <w:div w:id="96603111">
                      <w:marLeft w:val="0"/>
                      <w:marRight w:val="0"/>
                      <w:marTop w:val="0"/>
                      <w:marBottom w:val="0"/>
                      <w:divBdr>
                        <w:top w:val="none" w:sz="0" w:space="0" w:color="auto"/>
                        <w:left w:val="none" w:sz="0" w:space="0" w:color="auto"/>
                        <w:bottom w:val="none" w:sz="0" w:space="0" w:color="auto"/>
                        <w:right w:val="none" w:sz="0" w:space="0" w:color="auto"/>
                      </w:divBdr>
                    </w:div>
                    <w:div w:id="786390081">
                      <w:marLeft w:val="0"/>
                      <w:marRight w:val="0"/>
                      <w:marTop w:val="0"/>
                      <w:marBottom w:val="0"/>
                      <w:divBdr>
                        <w:top w:val="none" w:sz="0" w:space="0" w:color="auto"/>
                        <w:left w:val="none" w:sz="0" w:space="0" w:color="auto"/>
                        <w:bottom w:val="none" w:sz="0" w:space="0" w:color="auto"/>
                        <w:right w:val="none" w:sz="0" w:space="0" w:color="auto"/>
                      </w:divBdr>
                    </w:div>
                  </w:divsChild>
                </w:div>
                <w:div w:id="1006975980">
                  <w:marLeft w:val="0"/>
                  <w:marRight w:val="0"/>
                  <w:marTop w:val="0"/>
                  <w:marBottom w:val="0"/>
                  <w:divBdr>
                    <w:top w:val="none" w:sz="0" w:space="0" w:color="auto"/>
                    <w:left w:val="none" w:sz="0" w:space="0" w:color="auto"/>
                    <w:bottom w:val="none" w:sz="0" w:space="0" w:color="auto"/>
                    <w:right w:val="none" w:sz="0" w:space="0" w:color="auto"/>
                  </w:divBdr>
                  <w:divsChild>
                    <w:div w:id="1176920075">
                      <w:marLeft w:val="0"/>
                      <w:marRight w:val="0"/>
                      <w:marTop w:val="0"/>
                      <w:marBottom w:val="0"/>
                      <w:divBdr>
                        <w:top w:val="none" w:sz="0" w:space="0" w:color="auto"/>
                        <w:left w:val="none" w:sz="0" w:space="0" w:color="auto"/>
                        <w:bottom w:val="none" w:sz="0" w:space="0" w:color="auto"/>
                        <w:right w:val="none" w:sz="0" w:space="0" w:color="auto"/>
                      </w:divBdr>
                    </w:div>
                  </w:divsChild>
                </w:div>
                <w:div w:id="1007051648">
                  <w:marLeft w:val="0"/>
                  <w:marRight w:val="0"/>
                  <w:marTop w:val="0"/>
                  <w:marBottom w:val="0"/>
                  <w:divBdr>
                    <w:top w:val="none" w:sz="0" w:space="0" w:color="auto"/>
                    <w:left w:val="none" w:sz="0" w:space="0" w:color="auto"/>
                    <w:bottom w:val="none" w:sz="0" w:space="0" w:color="auto"/>
                    <w:right w:val="none" w:sz="0" w:space="0" w:color="auto"/>
                  </w:divBdr>
                  <w:divsChild>
                    <w:div w:id="353460632">
                      <w:marLeft w:val="0"/>
                      <w:marRight w:val="0"/>
                      <w:marTop w:val="0"/>
                      <w:marBottom w:val="0"/>
                      <w:divBdr>
                        <w:top w:val="none" w:sz="0" w:space="0" w:color="auto"/>
                        <w:left w:val="none" w:sz="0" w:space="0" w:color="auto"/>
                        <w:bottom w:val="none" w:sz="0" w:space="0" w:color="auto"/>
                        <w:right w:val="none" w:sz="0" w:space="0" w:color="auto"/>
                      </w:divBdr>
                    </w:div>
                    <w:div w:id="1177036486">
                      <w:marLeft w:val="0"/>
                      <w:marRight w:val="0"/>
                      <w:marTop w:val="0"/>
                      <w:marBottom w:val="0"/>
                      <w:divBdr>
                        <w:top w:val="none" w:sz="0" w:space="0" w:color="auto"/>
                        <w:left w:val="none" w:sz="0" w:space="0" w:color="auto"/>
                        <w:bottom w:val="none" w:sz="0" w:space="0" w:color="auto"/>
                        <w:right w:val="none" w:sz="0" w:space="0" w:color="auto"/>
                      </w:divBdr>
                    </w:div>
                    <w:div w:id="1503737809">
                      <w:marLeft w:val="0"/>
                      <w:marRight w:val="0"/>
                      <w:marTop w:val="0"/>
                      <w:marBottom w:val="0"/>
                      <w:divBdr>
                        <w:top w:val="none" w:sz="0" w:space="0" w:color="auto"/>
                        <w:left w:val="none" w:sz="0" w:space="0" w:color="auto"/>
                        <w:bottom w:val="none" w:sz="0" w:space="0" w:color="auto"/>
                        <w:right w:val="none" w:sz="0" w:space="0" w:color="auto"/>
                      </w:divBdr>
                    </w:div>
                    <w:div w:id="1691836555">
                      <w:marLeft w:val="0"/>
                      <w:marRight w:val="0"/>
                      <w:marTop w:val="0"/>
                      <w:marBottom w:val="0"/>
                      <w:divBdr>
                        <w:top w:val="none" w:sz="0" w:space="0" w:color="auto"/>
                        <w:left w:val="none" w:sz="0" w:space="0" w:color="auto"/>
                        <w:bottom w:val="none" w:sz="0" w:space="0" w:color="auto"/>
                        <w:right w:val="none" w:sz="0" w:space="0" w:color="auto"/>
                      </w:divBdr>
                    </w:div>
                  </w:divsChild>
                </w:div>
                <w:div w:id="1008556718">
                  <w:marLeft w:val="0"/>
                  <w:marRight w:val="0"/>
                  <w:marTop w:val="0"/>
                  <w:marBottom w:val="0"/>
                  <w:divBdr>
                    <w:top w:val="none" w:sz="0" w:space="0" w:color="auto"/>
                    <w:left w:val="none" w:sz="0" w:space="0" w:color="auto"/>
                    <w:bottom w:val="none" w:sz="0" w:space="0" w:color="auto"/>
                    <w:right w:val="none" w:sz="0" w:space="0" w:color="auto"/>
                  </w:divBdr>
                  <w:divsChild>
                    <w:div w:id="577010910">
                      <w:marLeft w:val="0"/>
                      <w:marRight w:val="0"/>
                      <w:marTop w:val="0"/>
                      <w:marBottom w:val="0"/>
                      <w:divBdr>
                        <w:top w:val="none" w:sz="0" w:space="0" w:color="auto"/>
                        <w:left w:val="none" w:sz="0" w:space="0" w:color="auto"/>
                        <w:bottom w:val="none" w:sz="0" w:space="0" w:color="auto"/>
                        <w:right w:val="none" w:sz="0" w:space="0" w:color="auto"/>
                      </w:divBdr>
                    </w:div>
                    <w:div w:id="1029726006">
                      <w:marLeft w:val="0"/>
                      <w:marRight w:val="0"/>
                      <w:marTop w:val="0"/>
                      <w:marBottom w:val="0"/>
                      <w:divBdr>
                        <w:top w:val="none" w:sz="0" w:space="0" w:color="auto"/>
                        <w:left w:val="none" w:sz="0" w:space="0" w:color="auto"/>
                        <w:bottom w:val="none" w:sz="0" w:space="0" w:color="auto"/>
                        <w:right w:val="none" w:sz="0" w:space="0" w:color="auto"/>
                      </w:divBdr>
                    </w:div>
                    <w:div w:id="1725063253">
                      <w:marLeft w:val="0"/>
                      <w:marRight w:val="0"/>
                      <w:marTop w:val="0"/>
                      <w:marBottom w:val="0"/>
                      <w:divBdr>
                        <w:top w:val="none" w:sz="0" w:space="0" w:color="auto"/>
                        <w:left w:val="none" w:sz="0" w:space="0" w:color="auto"/>
                        <w:bottom w:val="none" w:sz="0" w:space="0" w:color="auto"/>
                        <w:right w:val="none" w:sz="0" w:space="0" w:color="auto"/>
                      </w:divBdr>
                    </w:div>
                    <w:div w:id="2139715682">
                      <w:marLeft w:val="0"/>
                      <w:marRight w:val="0"/>
                      <w:marTop w:val="0"/>
                      <w:marBottom w:val="0"/>
                      <w:divBdr>
                        <w:top w:val="none" w:sz="0" w:space="0" w:color="auto"/>
                        <w:left w:val="none" w:sz="0" w:space="0" w:color="auto"/>
                        <w:bottom w:val="none" w:sz="0" w:space="0" w:color="auto"/>
                        <w:right w:val="none" w:sz="0" w:space="0" w:color="auto"/>
                      </w:divBdr>
                    </w:div>
                  </w:divsChild>
                </w:div>
                <w:div w:id="1009722186">
                  <w:marLeft w:val="0"/>
                  <w:marRight w:val="0"/>
                  <w:marTop w:val="0"/>
                  <w:marBottom w:val="0"/>
                  <w:divBdr>
                    <w:top w:val="none" w:sz="0" w:space="0" w:color="auto"/>
                    <w:left w:val="none" w:sz="0" w:space="0" w:color="auto"/>
                    <w:bottom w:val="none" w:sz="0" w:space="0" w:color="auto"/>
                    <w:right w:val="none" w:sz="0" w:space="0" w:color="auto"/>
                  </w:divBdr>
                  <w:divsChild>
                    <w:div w:id="1375809471">
                      <w:marLeft w:val="0"/>
                      <w:marRight w:val="0"/>
                      <w:marTop w:val="0"/>
                      <w:marBottom w:val="0"/>
                      <w:divBdr>
                        <w:top w:val="none" w:sz="0" w:space="0" w:color="auto"/>
                        <w:left w:val="none" w:sz="0" w:space="0" w:color="auto"/>
                        <w:bottom w:val="none" w:sz="0" w:space="0" w:color="auto"/>
                        <w:right w:val="none" w:sz="0" w:space="0" w:color="auto"/>
                      </w:divBdr>
                    </w:div>
                  </w:divsChild>
                </w:div>
                <w:div w:id="1026175411">
                  <w:marLeft w:val="0"/>
                  <w:marRight w:val="0"/>
                  <w:marTop w:val="0"/>
                  <w:marBottom w:val="0"/>
                  <w:divBdr>
                    <w:top w:val="none" w:sz="0" w:space="0" w:color="auto"/>
                    <w:left w:val="none" w:sz="0" w:space="0" w:color="auto"/>
                    <w:bottom w:val="none" w:sz="0" w:space="0" w:color="auto"/>
                    <w:right w:val="none" w:sz="0" w:space="0" w:color="auto"/>
                  </w:divBdr>
                  <w:divsChild>
                    <w:div w:id="304894026">
                      <w:marLeft w:val="0"/>
                      <w:marRight w:val="0"/>
                      <w:marTop w:val="0"/>
                      <w:marBottom w:val="0"/>
                      <w:divBdr>
                        <w:top w:val="none" w:sz="0" w:space="0" w:color="auto"/>
                        <w:left w:val="none" w:sz="0" w:space="0" w:color="auto"/>
                        <w:bottom w:val="none" w:sz="0" w:space="0" w:color="auto"/>
                        <w:right w:val="none" w:sz="0" w:space="0" w:color="auto"/>
                      </w:divBdr>
                    </w:div>
                  </w:divsChild>
                </w:div>
                <w:div w:id="1030298128">
                  <w:marLeft w:val="0"/>
                  <w:marRight w:val="0"/>
                  <w:marTop w:val="0"/>
                  <w:marBottom w:val="0"/>
                  <w:divBdr>
                    <w:top w:val="none" w:sz="0" w:space="0" w:color="auto"/>
                    <w:left w:val="none" w:sz="0" w:space="0" w:color="auto"/>
                    <w:bottom w:val="none" w:sz="0" w:space="0" w:color="auto"/>
                    <w:right w:val="none" w:sz="0" w:space="0" w:color="auto"/>
                  </w:divBdr>
                  <w:divsChild>
                    <w:div w:id="1279919853">
                      <w:marLeft w:val="0"/>
                      <w:marRight w:val="0"/>
                      <w:marTop w:val="0"/>
                      <w:marBottom w:val="0"/>
                      <w:divBdr>
                        <w:top w:val="none" w:sz="0" w:space="0" w:color="auto"/>
                        <w:left w:val="none" w:sz="0" w:space="0" w:color="auto"/>
                        <w:bottom w:val="none" w:sz="0" w:space="0" w:color="auto"/>
                        <w:right w:val="none" w:sz="0" w:space="0" w:color="auto"/>
                      </w:divBdr>
                    </w:div>
                  </w:divsChild>
                </w:div>
                <w:div w:id="1047415112">
                  <w:marLeft w:val="0"/>
                  <w:marRight w:val="0"/>
                  <w:marTop w:val="0"/>
                  <w:marBottom w:val="0"/>
                  <w:divBdr>
                    <w:top w:val="none" w:sz="0" w:space="0" w:color="auto"/>
                    <w:left w:val="none" w:sz="0" w:space="0" w:color="auto"/>
                    <w:bottom w:val="none" w:sz="0" w:space="0" w:color="auto"/>
                    <w:right w:val="none" w:sz="0" w:space="0" w:color="auto"/>
                  </w:divBdr>
                  <w:divsChild>
                    <w:div w:id="1035350635">
                      <w:marLeft w:val="0"/>
                      <w:marRight w:val="0"/>
                      <w:marTop w:val="0"/>
                      <w:marBottom w:val="0"/>
                      <w:divBdr>
                        <w:top w:val="none" w:sz="0" w:space="0" w:color="auto"/>
                        <w:left w:val="none" w:sz="0" w:space="0" w:color="auto"/>
                        <w:bottom w:val="none" w:sz="0" w:space="0" w:color="auto"/>
                        <w:right w:val="none" w:sz="0" w:space="0" w:color="auto"/>
                      </w:divBdr>
                    </w:div>
                  </w:divsChild>
                </w:div>
                <w:div w:id="1052266173">
                  <w:marLeft w:val="0"/>
                  <w:marRight w:val="0"/>
                  <w:marTop w:val="0"/>
                  <w:marBottom w:val="0"/>
                  <w:divBdr>
                    <w:top w:val="none" w:sz="0" w:space="0" w:color="auto"/>
                    <w:left w:val="none" w:sz="0" w:space="0" w:color="auto"/>
                    <w:bottom w:val="none" w:sz="0" w:space="0" w:color="auto"/>
                    <w:right w:val="none" w:sz="0" w:space="0" w:color="auto"/>
                  </w:divBdr>
                  <w:divsChild>
                    <w:div w:id="2005432894">
                      <w:marLeft w:val="0"/>
                      <w:marRight w:val="0"/>
                      <w:marTop w:val="0"/>
                      <w:marBottom w:val="0"/>
                      <w:divBdr>
                        <w:top w:val="none" w:sz="0" w:space="0" w:color="auto"/>
                        <w:left w:val="none" w:sz="0" w:space="0" w:color="auto"/>
                        <w:bottom w:val="none" w:sz="0" w:space="0" w:color="auto"/>
                        <w:right w:val="none" w:sz="0" w:space="0" w:color="auto"/>
                      </w:divBdr>
                    </w:div>
                  </w:divsChild>
                </w:div>
                <w:div w:id="1057360701">
                  <w:marLeft w:val="0"/>
                  <w:marRight w:val="0"/>
                  <w:marTop w:val="0"/>
                  <w:marBottom w:val="0"/>
                  <w:divBdr>
                    <w:top w:val="none" w:sz="0" w:space="0" w:color="auto"/>
                    <w:left w:val="none" w:sz="0" w:space="0" w:color="auto"/>
                    <w:bottom w:val="none" w:sz="0" w:space="0" w:color="auto"/>
                    <w:right w:val="none" w:sz="0" w:space="0" w:color="auto"/>
                  </w:divBdr>
                  <w:divsChild>
                    <w:div w:id="593323981">
                      <w:marLeft w:val="0"/>
                      <w:marRight w:val="0"/>
                      <w:marTop w:val="0"/>
                      <w:marBottom w:val="0"/>
                      <w:divBdr>
                        <w:top w:val="none" w:sz="0" w:space="0" w:color="auto"/>
                        <w:left w:val="none" w:sz="0" w:space="0" w:color="auto"/>
                        <w:bottom w:val="none" w:sz="0" w:space="0" w:color="auto"/>
                        <w:right w:val="none" w:sz="0" w:space="0" w:color="auto"/>
                      </w:divBdr>
                    </w:div>
                  </w:divsChild>
                </w:div>
                <w:div w:id="1060521856">
                  <w:marLeft w:val="0"/>
                  <w:marRight w:val="0"/>
                  <w:marTop w:val="0"/>
                  <w:marBottom w:val="0"/>
                  <w:divBdr>
                    <w:top w:val="none" w:sz="0" w:space="0" w:color="auto"/>
                    <w:left w:val="none" w:sz="0" w:space="0" w:color="auto"/>
                    <w:bottom w:val="none" w:sz="0" w:space="0" w:color="auto"/>
                    <w:right w:val="none" w:sz="0" w:space="0" w:color="auto"/>
                  </w:divBdr>
                  <w:divsChild>
                    <w:div w:id="1297949977">
                      <w:marLeft w:val="0"/>
                      <w:marRight w:val="0"/>
                      <w:marTop w:val="0"/>
                      <w:marBottom w:val="0"/>
                      <w:divBdr>
                        <w:top w:val="none" w:sz="0" w:space="0" w:color="auto"/>
                        <w:left w:val="none" w:sz="0" w:space="0" w:color="auto"/>
                        <w:bottom w:val="none" w:sz="0" w:space="0" w:color="auto"/>
                        <w:right w:val="none" w:sz="0" w:space="0" w:color="auto"/>
                      </w:divBdr>
                    </w:div>
                  </w:divsChild>
                </w:div>
                <w:div w:id="1060590660">
                  <w:marLeft w:val="0"/>
                  <w:marRight w:val="0"/>
                  <w:marTop w:val="0"/>
                  <w:marBottom w:val="0"/>
                  <w:divBdr>
                    <w:top w:val="none" w:sz="0" w:space="0" w:color="auto"/>
                    <w:left w:val="none" w:sz="0" w:space="0" w:color="auto"/>
                    <w:bottom w:val="none" w:sz="0" w:space="0" w:color="auto"/>
                    <w:right w:val="none" w:sz="0" w:space="0" w:color="auto"/>
                  </w:divBdr>
                  <w:divsChild>
                    <w:div w:id="998003856">
                      <w:marLeft w:val="0"/>
                      <w:marRight w:val="0"/>
                      <w:marTop w:val="0"/>
                      <w:marBottom w:val="0"/>
                      <w:divBdr>
                        <w:top w:val="none" w:sz="0" w:space="0" w:color="auto"/>
                        <w:left w:val="none" w:sz="0" w:space="0" w:color="auto"/>
                        <w:bottom w:val="none" w:sz="0" w:space="0" w:color="auto"/>
                        <w:right w:val="none" w:sz="0" w:space="0" w:color="auto"/>
                      </w:divBdr>
                    </w:div>
                  </w:divsChild>
                </w:div>
                <w:div w:id="1063408461">
                  <w:marLeft w:val="0"/>
                  <w:marRight w:val="0"/>
                  <w:marTop w:val="0"/>
                  <w:marBottom w:val="0"/>
                  <w:divBdr>
                    <w:top w:val="none" w:sz="0" w:space="0" w:color="auto"/>
                    <w:left w:val="none" w:sz="0" w:space="0" w:color="auto"/>
                    <w:bottom w:val="none" w:sz="0" w:space="0" w:color="auto"/>
                    <w:right w:val="none" w:sz="0" w:space="0" w:color="auto"/>
                  </w:divBdr>
                  <w:divsChild>
                    <w:div w:id="967394641">
                      <w:marLeft w:val="0"/>
                      <w:marRight w:val="0"/>
                      <w:marTop w:val="0"/>
                      <w:marBottom w:val="0"/>
                      <w:divBdr>
                        <w:top w:val="none" w:sz="0" w:space="0" w:color="auto"/>
                        <w:left w:val="none" w:sz="0" w:space="0" w:color="auto"/>
                        <w:bottom w:val="none" w:sz="0" w:space="0" w:color="auto"/>
                        <w:right w:val="none" w:sz="0" w:space="0" w:color="auto"/>
                      </w:divBdr>
                    </w:div>
                  </w:divsChild>
                </w:div>
                <w:div w:id="1064186623">
                  <w:marLeft w:val="0"/>
                  <w:marRight w:val="0"/>
                  <w:marTop w:val="0"/>
                  <w:marBottom w:val="0"/>
                  <w:divBdr>
                    <w:top w:val="none" w:sz="0" w:space="0" w:color="auto"/>
                    <w:left w:val="none" w:sz="0" w:space="0" w:color="auto"/>
                    <w:bottom w:val="none" w:sz="0" w:space="0" w:color="auto"/>
                    <w:right w:val="none" w:sz="0" w:space="0" w:color="auto"/>
                  </w:divBdr>
                  <w:divsChild>
                    <w:div w:id="1224944197">
                      <w:marLeft w:val="0"/>
                      <w:marRight w:val="0"/>
                      <w:marTop w:val="0"/>
                      <w:marBottom w:val="0"/>
                      <w:divBdr>
                        <w:top w:val="none" w:sz="0" w:space="0" w:color="auto"/>
                        <w:left w:val="none" w:sz="0" w:space="0" w:color="auto"/>
                        <w:bottom w:val="none" w:sz="0" w:space="0" w:color="auto"/>
                        <w:right w:val="none" w:sz="0" w:space="0" w:color="auto"/>
                      </w:divBdr>
                    </w:div>
                  </w:divsChild>
                </w:div>
                <w:div w:id="1068115414">
                  <w:marLeft w:val="0"/>
                  <w:marRight w:val="0"/>
                  <w:marTop w:val="0"/>
                  <w:marBottom w:val="0"/>
                  <w:divBdr>
                    <w:top w:val="none" w:sz="0" w:space="0" w:color="auto"/>
                    <w:left w:val="none" w:sz="0" w:space="0" w:color="auto"/>
                    <w:bottom w:val="none" w:sz="0" w:space="0" w:color="auto"/>
                    <w:right w:val="none" w:sz="0" w:space="0" w:color="auto"/>
                  </w:divBdr>
                  <w:divsChild>
                    <w:div w:id="1454253317">
                      <w:marLeft w:val="0"/>
                      <w:marRight w:val="0"/>
                      <w:marTop w:val="0"/>
                      <w:marBottom w:val="0"/>
                      <w:divBdr>
                        <w:top w:val="none" w:sz="0" w:space="0" w:color="auto"/>
                        <w:left w:val="none" w:sz="0" w:space="0" w:color="auto"/>
                        <w:bottom w:val="none" w:sz="0" w:space="0" w:color="auto"/>
                        <w:right w:val="none" w:sz="0" w:space="0" w:color="auto"/>
                      </w:divBdr>
                    </w:div>
                  </w:divsChild>
                </w:div>
                <w:div w:id="1083456646">
                  <w:marLeft w:val="0"/>
                  <w:marRight w:val="0"/>
                  <w:marTop w:val="0"/>
                  <w:marBottom w:val="0"/>
                  <w:divBdr>
                    <w:top w:val="none" w:sz="0" w:space="0" w:color="auto"/>
                    <w:left w:val="none" w:sz="0" w:space="0" w:color="auto"/>
                    <w:bottom w:val="none" w:sz="0" w:space="0" w:color="auto"/>
                    <w:right w:val="none" w:sz="0" w:space="0" w:color="auto"/>
                  </w:divBdr>
                  <w:divsChild>
                    <w:div w:id="814683957">
                      <w:marLeft w:val="0"/>
                      <w:marRight w:val="0"/>
                      <w:marTop w:val="0"/>
                      <w:marBottom w:val="0"/>
                      <w:divBdr>
                        <w:top w:val="none" w:sz="0" w:space="0" w:color="auto"/>
                        <w:left w:val="none" w:sz="0" w:space="0" w:color="auto"/>
                        <w:bottom w:val="none" w:sz="0" w:space="0" w:color="auto"/>
                        <w:right w:val="none" w:sz="0" w:space="0" w:color="auto"/>
                      </w:divBdr>
                    </w:div>
                    <w:div w:id="1780251132">
                      <w:marLeft w:val="0"/>
                      <w:marRight w:val="0"/>
                      <w:marTop w:val="0"/>
                      <w:marBottom w:val="0"/>
                      <w:divBdr>
                        <w:top w:val="none" w:sz="0" w:space="0" w:color="auto"/>
                        <w:left w:val="none" w:sz="0" w:space="0" w:color="auto"/>
                        <w:bottom w:val="none" w:sz="0" w:space="0" w:color="auto"/>
                        <w:right w:val="none" w:sz="0" w:space="0" w:color="auto"/>
                      </w:divBdr>
                    </w:div>
                    <w:div w:id="1809474555">
                      <w:marLeft w:val="0"/>
                      <w:marRight w:val="0"/>
                      <w:marTop w:val="0"/>
                      <w:marBottom w:val="0"/>
                      <w:divBdr>
                        <w:top w:val="none" w:sz="0" w:space="0" w:color="auto"/>
                        <w:left w:val="none" w:sz="0" w:space="0" w:color="auto"/>
                        <w:bottom w:val="none" w:sz="0" w:space="0" w:color="auto"/>
                        <w:right w:val="none" w:sz="0" w:space="0" w:color="auto"/>
                      </w:divBdr>
                    </w:div>
                    <w:div w:id="1916891931">
                      <w:marLeft w:val="0"/>
                      <w:marRight w:val="0"/>
                      <w:marTop w:val="0"/>
                      <w:marBottom w:val="0"/>
                      <w:divBdr>
                        <w:top w:val="none" w:sz="0" w:space="0" w:color="auto"/>
                        <w:left w:val="none" w:sz="0" w:space="0" w:color="auto"/>
                        <w:bottom w:val="none" w:sz="0" w:space="0" w:color="auto"/>
                        <w:right w:val="none" w:sz="0" w:space="0" w:color="auto"/>
                      </w:divBdr>
                    </w:div>
                  </w:divsChild>
                </w:div>
                <w:div w:id="1087072969">
                  <w:marLeft w:val="0"/>
                  <w:marRight w:val="0"/>
                  <w:marTop w:val="0"/>
                  <w:marBottom w:val="0"/>
                  <w:divBdr>
                    <w:top w:val="none" w:sz="0" w:space="0" w:color="auto"/>
                    <w:left w:val="none" w:sz="0" w:space="0" w:color="auto"/>
                    <w:bottom w:val="none" w:sz="0" w:space="0" w:color="auto"/>
                    <w:right w:val="none" w:sz="0" w:space="0" w:color="auto"/>
                  </w:divBdr>
                  <w:divsChild>
                    <w:div w:id="2014336545">
                      <w:marLeft w:val="0"/>
                      <w:marRight w:val="0"/>
                      <w:marTop w:val="0"/>
                      <w:marBottom w:val="0"/>
                      <w:divBdr>
                        <w:top w:val="none" w:sz="0" w:space="0" w:color="auto"/>
                        <w:left w:val="none" w:sz="0" w:space="0" w:color="auto"/>
                        <w:bottom w:val="none" w:sz="0" w:space="0" w:color="auto"/>
                        <w:right w:val="none" w:sz="0" w:space="0" w:color="auto"/>
                      </w:divBdr>
                    </w:div>
                  </w:divsChild>
                </w:div>
                <w:div w:id="1095442982">
                  <w:marLeft w:val="0"/>
                  <w:marRight w:val="0"/>
                  <w:marTop w:val="0"/>
                  <w:marBottom w:val="0"/>
                  <w:divBdr>
                    <w:top w:val="none" w:sz="0" w:space="0" w:color="auto"/>
                    <w:left w:val="none" w:sz="0" w:space="0" w:color="auto"/>
                    <w:bottom w:val="none" w:sz="0" w:space="0" w:color="auto"/>
                    <w:right w:val="none" w:sz="0" w:space="0" w:color="auto"/>
                  </w:divBdr>
                  <w:divsChild>
                    <w:div w:id="502400272">
                      <w:marLeft w:val="0"/>
                      <w:marRight w:val="0"/>
                      <w:marTop w:val="0"/>
                      <w:marBottom w:val="0"/>
                      <w:divBdr>
                        <w:top w:val="none" w:sz="0" w:space="0" w:color="auto"/>
                        <w:left w:val="none" w:sz="0" w:space="0" w:color="auto"/>
                        <w:bottom w:val="none" w:sz="0" w:space="0" w:color="auto"/>
                        <w:right w:val="none" w:sz="0" w:space="0" w:color="auto"/>
                      </w:divBdr>
                    </w:div>
                  </w:divsChild>
                </w:div>
                <w:div w:id="1101489337">
                  <w:marLeft w:val="0"/>
                  <w:marRight w:val="0"/>
                  <w:marTop w:val="0"/>
                  <w:marBottom w:val="0"/>
                  <w:divBdr>
                    <w:top w:val="none" w:sz="0" w:space="0" w:color="auto"/>
                    <w:left w:val="none" w:sz="0" w:space="0" w:color="auto"/>
                    <w:bottom w:val="none" w:sz="0" w:space="0" w:color="auto"/>
                    <w:right w:val="none" w:sz="0" w:space="0" w:color="auto"/>
                  </w:divBdr>
                  <w:divsChild>
                    <w:div w:id="173344116">
                      <w:marLeft w:val="0"/>
                      <w:marRight w:val="0"/>
                      <w:marTop w:val="0"/>
                      <w:marBottom w:val="0"/>
                      <w:divBdr>
                        <w:top w:val="none" w:sz="0" w:space="0" w:color="auto"/>
                        <w:left w:val="none" w:sz="0" w:space="0" w:color="auto"/>
                        <w:bottom w:val="none" w:sz="0" w:space="0" w:color="auto"/>
                        <w:right w:val="none" w:sz="0" w:space="0" w:color="auto"/>
                      </w:divBdr>
                    </w:div>
                  </w:divsChild>
                </w:div>
                <w:div w:id="1101996957">
                  <w:marLeft w:val="0"/>
                  <w:marRight w:val="0"/>
                  <w:marTop w:val="0"/>
                  <w:marBottom w:val="0"/>
                  <w:divBdr>
                    <w:top w:val="none" w:sz="0" w:space="0" w:color="auto"/>
                    <w:left w:val="none" w:sz="0" w:space="0" w:color="auto"/>
                    <w:bottom w:val="none" w:sz="0" w:space="0" w:color="auto"/>
                    <w:right w:val="none" w:sz="0" w:space="0" w:color="auto"/>
                  </w:divBdr>
                  <w:divsChild>
                    <w:div w:id="657418005">
                      <w:marLeft w:val="0"/>
                      <w:marRight w:val="0"/>
                      <w:marTop w:val="0"/>
                      <w:marBottom w:val="0"/>
                      <w:divBdr>
                        <w:top w:val="none" w:sz="0" w:space="0" w:color="auto"/>
                        <w:left w:val="none" w:sz="0" w:space="0" w:color="auto"/>
                        <w:bottom w:val="none" w:sz="0" w:space="0" w:color="auto"/>
                        <w:right w:val="none" w:sz="0" w:space="0" w:color="auto"/>
                      </w:divBdr>
                    </w:div>
                    <w:div w:id="1700159611">
                      <w:marLeft w:val="0"/>
                      <w:marRight w:val="0"/>
                      <w:marTop w:val="0"/>
                      <w:marBottom w:val="0"/>
                      <w:divBdr>
                        <w:top w:val="none" w:sz="0" w:space="0" w:color="auto"/>
                        <w:left w:val="none" w:sz="0" w:space="0" w:color="auto"/>
                        <w:bottom w:val="none" w:sz="0" w:space="0" w:color="auto"/>
                        <w:right w:val="none" w:sz="0" w:space="0" w:color="auto"/>
                      </w:divBdr>
                    </w:div>
                    <w:div w:id="1729065129">
                      <w:marLeft w:val="0"/>
                      <w:marRight w:val="0"/>
                      <w:marTop w:val="0"/>
                      <w:marBottom w:val="0"/>
                      <w:divBdr>
                        <w:top w:val="none" w:sz="0" w:space="0" w:color="auto"/>
                        <w:left w:val="none" w:sz="0" w:space="0" w:color="auto"/>
                        <w:bottom w:val="none" w:sz="0" w:space="0" w:color="auto"/>
                        <w:right w:val="none" w:sz="0" w:space="0" w:color="auto"/>
                      </w:divBdr>
                    </w:div>
                    <w:div w:id="1988433917">
                      <w:marLeft w:val="0"/>
                      <w:marRight w:val="0"/>
                      <w:marTop w:val="0"/>
                      <w:marBottom w:val="0"/>
                      <w:divBdr>
                        <w:top w:val="none" w:sz="0" w:space="0" w:color="auto"/>
                        <w:left w:val="none" w:sz="0" w:space="0" w:color="auto"/>
                        <w:bottom w:val="none" w:sz="0" w:space="0" w:color="auto"/>
                        <w:right w:val="none" w:sz="0" w:space="0" w:color="auto"/>
                      </w:divBdr>
                    </w:div>
                  </w:divsChild>
                </w:div>
                <w:div w:id="1113750311">
                  <w:marLeft w:val="0"/>
                  <w:marRight w:val="0"/>
                  <w:marTop w:val="0"/>
                  <w:marBottom w:val="0"/>
                  <w:divBdr>
                    <w:top w:val="none" w:sz="0" w:space="0" w:color="auto"/>
                    <w:left w:val="none" w:sz="0" w:space="0" w:color="auto"/>
                    <w:bottom w:val="none" w:sz="0" w:space="0" w:color="auto"/>
                    <w:right w:val="none" w:sz="0" w:space="0" w:color="auto"/>
                  </w:divBdr>
                  <w:divsChild>
                    <w:div w:id="820199631">
                      <w:marLeft w:val="0"/>
                      <w:marRight w:val="0"/>
                      <w:marTop w:val="0"/>
                      <w:marBottom w:val="0"/>
                      <w:divBdr>
                        <w:top w:val="none" w:sz="0" w:space="0" w:color="auto"/>
                        <w:left w:val="none" w:sz="0" w:space="0" w:color="auto"/>
                        <w:bottom w:val="none" w:sz="0" w:space="0" w:color="auto"/>
                        <w:right w:val="none" w:sz="0" w:space="0" w:color="auto"/>
                      </w:divBdr>
                    </w:div>
                    <w:div w:id="1770856195">
                      <w:marLeft w:val="0"/>
                      <w:marRight w:val="0"/>
                      <w:marTop w:val="0"/>
                      <w:marBottom w:val="0"/>
                      <w:divBdr>
                        <w:top w:val="none" w:sz="0" w:space="0" w:color="auto"/>
                        <w:left w:val="none" w:sz="0" w:space="0" w:color="auto"/>
                        <w:bottom w:val="none" w:sz="0" w:space="0" w:color="auto"/>
                        <w:right w:val="none" w:sz="0" w:space="0" w:color="auto"/>
                      </w:divBdr>
                    </w:div>
                  </w:divsChild>
                </w:div>
                <w:div w:id="1118597279">
                  <w:marLeft w:val="0"/>
                  <w:marRight w:val="0"/>
                  <w:marTop w:val="0"/>
                  <w:marBottom w:val="0"/>
                  <w:divBdr>
                    <w:top w:val="none" w:sz="0" w:space="0" w:color="auto"/>
                    <w:left w:val="none" w:sz="0" w:space="0" w:color="auto"/>
                    <w:bottom w:val="none" w:sz="0" w:space="0" w:color="auto"/>
                    <w:right w:val="none" w:sz="0" w:space="0" w:color="auto"/>
                  </w:divBdr>
                  <w:divsChild>
                    <w:div w:id="132329620">
                      <w:marLeft w:val="0"/>
                      <w:marRight w:val="0"/>
                      <w:marTop w:val="0"/>
                      <w:marBottom w:val="0"/>
                      <w:divBdr>
                        <w:top w:val="none" w:sz="0" w:space="0" w:color="auto"/>
                        <w:left w:val="none" w:sz="0" w:space="0" w:color="auto"/>
                        <w:bottom w:val="none" w:sz="0" w:space="0" w:color="auto"/>
                        <w:right w:val="none" w:sz="0" w:space="0" w:color="auto"/>
                      </w:divBdr>
                    </w:div>
                  </w:divsChild>
                </w:div>
                <w:div w:id="1127166569">
                  <w:marLeft w:val="0"/>
                  <w:marRight w:val="0"/>
                  <w:marTop w:val="0"/>
                  <w:marBottom w:val="0"/>
                  <w:divBdr>
                    <w:top w:val="none" w:sz="0" w:space="0" w:color="auto"/>
                    <w:left w:val="none" w:sz="0" w:space="0" w:color="auto"/>
                    <w:bottom w:val="none" w:sz="0" w:space="0" w:color="auto"/>
                    <w:right w:val="none" w:sz="0" w:space="0" w:color="auto"/>
                  </w:divBdr>
                  <w:divsChild>
                    <w:div w:id="870611978">
                      <w:marLeft w:val="0"/>
                      <w:marRight w:val="0"/>
                      <w:marTop w:val="0"/>
                      <w:marBottom w:val="0"/>
                      <w:divBdr>
                        <w:top w:val="none" w:sz="0" w:space="0" w:color="auto"/>
                        <w:left w:val="none" w:sz="0" w:space="0" w:color="auto"/>
                        <w:bottom w:val="none" w:sz="0" w:space="0" w:color="auto"/>
                        <w:right w:val="none" w:sz="0" w:space="0" w:color="auto"/>
                      </w:divBdr>
                    </w:div>
                    <w:div w:id="1539079191">
                      <w:marLeft w:val="0"/>
                      <w:marRight w:val="0"/>
                      <w:marTop w:val="0"/>
                      <w:marBottom w:val="0"/>
                      <w:divBdr>
                        <w:top w:val="none" w:sz="0" w:space="0" w:color="auto"/>
                        <w:left w:val="none" w:sz="0" w:space="0" w:color="auto"/>
                        <w:bottom w:val="none" w:sz="0" w:space="0" w:color="auto"/>
                        <w:right w:val="none" w:sz="0" w:space="0" w:color="auto"/>
                      </w:divBdr>
                    </w:div>
                  </w:divsChild>
                </w:div>
                <w:div w:id="1127359341">
                  <w:marLeft w:val="0"/>
                  <w:marRight w:val="0"/>
                  <w:marTop w:val="0"/>
                  <w:marBottom w:val="0"/>
                  <w:divBdr>
                    <w:top w:val="none" w:sz="0" w:space="0" w:color="auto"/>
                    <w:left w:val="none" w:sz="0" w:space="0" w:color="auto"/>
                    <w:bottom w:val="none" w:sz="0" w:space="0" w:color="auto"/>
                    <w:right w:val="none" w:sz="0" w:space="0" w:color="auto"/>
                  </w:divBdr>
                  <w:divsChild>
                    <w:div w:id="458687192">
                      <w:marLeft w:val="0"/>
                      <w:marRight w:val="0"/>
                      <w:marTop w:val="0"/>
                      <w:marBottom w:val="0"/>
                      <w:divBdr>
                        <w:top w:val="none" w:sz="0" w:space="0" w:color="auto"/>
                        <w:left w:val="none" w:sz="0" w:space="0" w:color="auto"/>
                        <w:bottom w:val="none" w:sz="0" w:space="0" w:color="auto"/>
                        <w:right w:val="none" w:sz="0" w:space="0" w:color="auto"/>
                      </w:divBdr>
                    </w:div>
                    <w:div w:id="546449262">
                      <w:marLeft w:val="0"/>
                      <w:marRight w:val="0"/>
                      <w:marTop w:val="0"/>
                      <w:marBottom w:val="0"/>
                      <w:divBdr>
                        <w:top w:val="none" w:sz="0" w:space="0" w:color="auto"/>
                        <w:left w:val="none" w:sz="0" w:space="0" w:color="auto"/>
                        <w:bottom w:val="none" w:sz="0" w:space="0" w:color="auto"/>
                        <w:right w:val="none" w:sz="0" w:space="0" w:color="auto"/>
                      </w:divBdr>
                    </w:div>
                    <w:div w:id="559904173">
                      <w:marLeft w:val="0"/>
                      <w:marRight w:val="0"/>
                      <w:marTop w:val="0"/>
                      <w:marBottom w:val="0"/>
                      <w:divBdr>
                        <w:top w:val="none" w:sz="0" w:space="0" w:color="auto"/>
                        <w:left w:val="none" w:sz="0" w:space="0" w:color="auto"/>
                        <w:bottom w:val="none" w:sz="0" w:space="0" w:color="auto"/>
                        <w:right w:val="none" w:sz="0" w:space="0" w:color="auto"/>
                      </w:divBdr>
                    </w:div>
                    <w:div w:id="2019505727">
                      <w:marLeft w:val="0"/>
                      <w:marRight w:val="0"/>
                      <w:marTop w:val="0"/>
                      <w:marBottom w:val="0"/>
                      <w:divBdr>
                        <w:top w:val="none" w:sz="0" w:space="0" w:color="auto"/>
                        <w:left w:val="none" w:sz="0" w:space="0" w:color="auto"/>
                        <w:bottom w:val="none" w:sz="0" w:space="0" w:color="auto"/>
                        <w:right w:val="none" w:sz="0" w:space="0" w:color="auto"/>
                      </w:divBdr>
                    </w:div>
                  </w:divsChild>
                </w:div>
                <w:div w:id="1134326172">
                  <w:marLeft w:val="0"/>
                  <w:marRight w:val="0"/>
                  <w:marTop w:val="0"/>
                  <w:marBottom w:val="0"/>
                  <w:divBdr>
                    <w:top w:val="none" w:sz="0" w:space="0" w:color="auto"/>
                    <w:left w:val="none" w:sz="0" w:space="0" w:color="auto"/>
                    <w:bottom w:val="none" w:sz="0" w:space="0" w:color="auto"/>
                    <w:right w:val="none" w:sz="0" w:space="0" w:color="auto"/>
                  </w:divBdr>
                  <w:divsChild>
                    <w:div w:id="1541356470">
                      <w:marLeft w:val="0"/>
                      <w:marRight w:val="0"/>
                      <w:marTop w:val="0"/>
                      <w:marBottom w:val="0"/>
                      <w:divBdr>
                        <w:top w:val="none" w:sz="0" w:space="0" w:color="auto"/>
                        <w:left w:val="none" w:sz="0" w:space="0" w:color="auto"/>
                        <w:bottom w:val="none" w:sz="0" w:space="0" w:color="auto"/>
                        <w:right w:val="none" w:sz="0" w:space="0" w:color="auto"/>
                      </w:divBdr>
                    </w:div>
                  </w:divsChild>
                </w:div>
                <w:div w:id="1141383327">
                  <w:marLeft w:val="0"/>
                  <w:marRight w:val="0"/>
                  <w:marTop w:val="0"/>
                  <w:marBottom w:val="0"/>
                  <w:divBdr>
                    <w:top w:val="none" w:sz="0" w:space="0" w:color="auto"/>
                    <w:left w:val="none" w:sz="0" w:space="0" w:color="auto"/>
                    <w:bottom w:val="none" w:sz="0" w:space="0" w:color="auto"/>
                    <w:right w:val="none" w:sz="0" w:space="0" w:color="auto"/>
                  </w:divBdr>
                  <w:divsChild>
                    <w:div w:id="1847986669">
                      <w:marLeft w:val="0"/>
                      <w:marRight w:val="0"/>
                      <w:marTop w:val="0"/>
                      <w:marBottom w:val="0"/>
                      <w:divBdr>
                        <w:top w:val="none" w:sz="0" w:space="0" w:color="auto"/>
                        <w:left w:val="none" w:sz="0" w:space="0" w:color="auto"/>
                        <w:bottom w:val="none" w:sz="0" w:space="0" w:color="auto"/>
                        <w:right w:val="none" w:sz="0" w:space="0" w:color="auto"/>
                      </w:divBdr>
                    </w:div>
                  </w:divsChild>
                </w:div>
                <w:div w:id="1147819954">
                  <w:marLeft w:val="0"/>
                  <w:marRight w:val="0"/>
                  <w:marTop w:val="0"/>
                  <w:marBottom w:val="0"/>
                  <w:divBdr>
                    <w:top w:val="none" w:sz="0" w:space="0" w:color="auto"/>
                    <w:left w:val="none" w:sz="0" w:space="0" w:color="auto"/>
                    <w:bottom w:val="none" w:sz="0" w:space="0" w:color="auto"/>
                    <w:right w:val="none" w:sz="0" w:space="0" w:color="auto"/>
                  </w:divBdr>
                  <w:divsChild>
                    <w:div w:id="1158497416">
                      <w:marLeft w:val="0"/>
                      <w:marRight w:val="0"/>
                      <w:marTop w:val="0"/>
                      <w:marBottom w:val="0"/>
                      <w:divBdr>
                        <w:top w:val="none" w:sz="0" w:space="0" w:color="auto"/>
                        <w:left w:val="none" w:sz="0" w:space="0" w:color="auto"/>
                        <w:bottom w:val="none" w:sz="0" w:space="0" w:color="auto"/>
                        <w:right w:val="none" w:sz="0" w:space="0" w:color="auto"/>
                      </w:divBdr>
                    </w:div>
                  </w:divsChild>
                </w:div>
                <w:div w:id="1157040920">
                  <w:marLeft w:val="0"/>
                  <w:marRight w:val="0"/>
                  <w:marTop w:val="0"/>
                  <w:marBottom w:val="0"/>
                  <w:divBdr>
                    <w:top w:val="none" w:sz="0" w:space="0" w:color="auto"/>
                    <w:left w:val="none" w:sz="0" w:space="0" w:color="auto"/>
                    <w:bottom w:val="none" w:sz="0" w:space="0" w:color="auto"/>
                    <w:right w:val="none" w:sz="0" w:space="0" w:color="auto"/>
                  </w:divBdr>
                  <w:divsChild>
                    <w:div w:id="1004942171">
                      <w:marLeft w:val="0"/>
                      <w:marRight w:val="0"/>
                      <w:marTop w:val="0"/>
                      <w:marBottom w:val="0"/>
                      <w:divBdr>
                        <w:top w:val="none" w:sz="0" w:space="0" w:color="auto"/>
                        <w:left w:val="none" w:sz="0" w:space="0" w:color="auto"/>
                        <w:bottom w:val="none" w:sz="0" w:space="0" w:color="auto"/>
                        <w:right w:val="none" w:sz="0" w:space="0" w:color="auto"/>
                      </w:divBdr>
                    </w:div>
                  </w:divsChild>
                </w:div>
                <w:div w:id="1164471448">
                  <w:marLeft w:val="0"/>
                  <w:marRight w:val="0"/>
                  <w:marTop w:val="0"/>
                  <w:marBottom w:val="0"/>
                  <w:divBdr>
                    <w:top w:val="none" w:sz="0" w:space="0" w:color="auto"/>
                    <w:left w:val="none" w:sz="0" w:space="0" w:color="auto"/>
                    <w:bottom w:val="none" w:sz="0" w:space="0" w:color="auto"/>
                    <w:right w:val="none" w:sz="0" w:space="0" w:color="auto"/>
                  </w:divBdr>
                  <w:divsChild>
                    <w:div w:id="826676327">
                      <w:marLeft w:val="0"/>
                      <w:marRight w:val="0"/>
                      <w:marTop w:val="0"/>
                      <w:marBottom w:val="0"/>
                      <w:divBdr>
                        <w:top w:val="none" w:sz="0" w:space="0" w:color="auto"/>
                        <w:left w:val="none" w:sz="0" w:space="0" w:color="auto"/>
                        <w:bottom w:val="none" w:sz="0" w:space="0" w:color="auto"/>
                        <w:right w:val="none" w:sz="0" w:space="0" w:color="auto"/>
                      </w:divBdr>
                    </w:div>
                  </w:divsChild>
                </w:div>
                <w:div w:id="1165172825">
                  <w:marLeft w:val="0"/>
                  <w:marRight w:val="0"/>
                  <w:marTop w:val="0"/>
                  <w:marBottom w:val="0"/>
                  <w:divBdr>
                    <w:top w:val="none" w:sz="0" w:space="0" w:color="auto"/>
                    <w:left w:val="none" w:sz="0" w:space="0" w:color="auto"/>
                    <w:bottom w:val="none" w:sz="0" w:space="0" w:color="auto"/>
                    <w:right w:val="none" w:sz="0" w:space="0" w:color="auto"/>
                  </w:divBdr>
                  <w:divsChild>
                    <w:div w:id="121075815">
                      <w:marLeft w:val="0"/>
                      <w:marRight w:val="0"/>
                      <w:marTop w:val="0"/>
                      <w:marBottom w:val="0"/>
                      <w:divBdr>
                        <w:top w:val="none" w:sz="0" w:space="0" w:color="auto"/>
                        <w:left w:val="none" w:sz="0" w:space="0" w:color="auto"/>
                        <w:bottom w:val="none" w:sz="0" w:space="0" w:color="auto"/>
                        <w:right w:val="none" w:sz="0" w:space="0" w:color="auto"/>
                      </w:divBdr>
                    </w:div>
                  </w:divsChild>
                </w:div>
                <w:div w:id="1165245416">
                  <w:marLeft w:val="0"/>
                  <w:marRight w:val="0"/>
                  <w:marTop w:val="0"/>
                  <w:marBottom w:val="0"/>
                  <w:divBdr>
                    <w:top w:val="none" w:sz="0" w:space="0" w:color="auto"/>
                    <w:left w:val="none" w:sz="0" w:space="0" w:color="auto"/>
                    <w:bottom w:val="none" w:sz="0" w:space="0" w:color="auto"/>
                    <w:right w:val="none" w:sz="0" w:space="0" w:color="auto"/>
                  </w:divBdr>
                  <w:divsChild>
                    <w:div w:id="86847713">
                      <w:marLeft w:val="0"/>
                      <w:marRight w:val="0"/>
                      <w:marTop w:val="0"/>
                      <w:marBottom w:val="0"/>
                      <w:divBdr>
                        <w:top w:val="none" w:sz="0" w:space="0" w:color="auto"/>
                        <w:left w:val="none" w:sz="0" w:space="0" w:color="auto"/>
                        <w:bottom w:val="none" w:sz="0" w:space="0" w:color="auto"/>
                        <w:right w:val="none" w:sz="0" w:space="0" w:color="auto"/>
                      </w:divBdr>
                    </w:div>
                    <w:div w:id="2005283103">
                      <w:marLeft w:val="0"/>
                      <w:marRight w:val="0"/>
                      <w:marTop w:val="0"/>
                      <w:marBottom w:val="0"/>
                      <w:divBdr>
                        <w:top w:val="none" w:sz="0" w:space="0" w:color="auto"/>
                        <w:left w:val="none" w:sz="0" w:space="0" w:color="auto"/>
                        <w:bottom w:val="none" w:sz="0" w:space="0" w:color="auto"/>
                        <w:right w:val="none" w:sz="0" w:space="0" w:color="auto"/>
                      </w:divBdr>
                    </w:div>
                  </w:divsChild>
                </w:div>
                <w:div w:id="1171945493">
                  <w:marLeft w:val="0"/>
                  <w:marRight w:val="0"/>
                  <w:marTop w:val="0"/>
                  <w:marBottom w:val="0"/>
                  <w:divBdr>
                    <w:top w:val="none" w:sz="0" w:space="0" w:color="auto"/>
                    <w:left w:val="none" w:sz="0" w:space="0" w:color="auto"/>
                    <w:bottom w:val="none" w:sz="0" w:space="0" w:color="auto"/>
                    <w:right w:val="none" w:sz="0" w:space="0" w:color="auto"/>
                  </w:divBdr>
                  <w:divsChild>
                    <w:div w:id="159582761">
                      <w:marLeft w:val="0"/>
                      <w:marRight w:val="0"/>
                      <w:marTop w:val="0"/>
                      <w:marBottom w:val="0"/>
                      <w:divBdr>
                        <w:top w:val="none" w:sz="0" w:space="0" w:color="auto"/>
                        <w:left w:val="none" w:sz="0" w:space="0" w:color="auto"/>
                        <w:bottom w:val="none" w:sz="0" w:space="0" w:color="auto"/>
                        <w:right w:val="none" w:sz="0" w:space="0" w:color="auto"/>
                      </w:divBdr>
                    </w:div>
                  </w:divsChild>
                </w:div>
                <w:div w:id="1175996674">
                  <w:marLeft w:val="0"/>
                  <w:marRight w:val="0"/>
                  <w:marTop w:val="0"/>
                  <w:marBottom w:val="0"/>
                  <w:divBdr>
                    <w:top w:val="none" w:sz="0" w:space="0" w:color="auto"/>
                    <w:left w:val="none" w:sz="0" w:space="0" w:color="auto"/>
                    <w:bottom w:val="none" w:sz="0" w:space="0" w:color="auto"/>
                    <w:right w:val="none" w:sz="0" w:space="0" w:color="auto"/>
                  </w:divBdr>
                  <w:divsChild>
                    <w:div w:id="507213787">
                      <w:marLeft w:val="0"/>
                      <w:marRight w:val="0"/>
                      <w:marTop w:val="0"/>
                      <w:marBottom w:val="0"/>
                      <w:divBdr>
                        <w:top w:val="none" w:sz="0" w:space="0" w:color="auto"/>
                        <w:left w:val="none" w:sz="0" w:space="0" w:color="auto"/>
                        <w:bottom w:val="none" w:sz="0" w:space="0" w:color="auto"/>
                        <w:right w:val="none" w:sz="0" w:space="0" w:color="auto"/>
                      </w:divBdr>
                    </w:div>
                    <w:div w:id="1275477711">
                      <w:marLeft w:val="0"/>
                      <w:marRight w:val="0"/>
                      <w:marTop w:val="0"/>
                      <w:marBottom w:val="0"/>
                      <w:divBdr>
                        <w:top w:val="none" w:sz="0" w:space="0" w:color="auto"/>
                        <w:left w:val="none" w:sz="0" w:space="0" w:color="auto"/>
                        <w:bottom w:val="none" w:sz="0" w:space="0" w:color="auto"/>
                        <w:right w:val="none" w:sz="0" w:space="0" w:color="auto"/>
                      </w:divBdr>
                    </w:div>
                  </w:divsChild>
                </w:div>
                <w:div w:id="1176771279">
                  <w:marLeft w:val="0"/>
                  <w:marRight w:val="0"/>
                  <w:marTop w:val="0"/>
                  <w:marBottom w:val="0"/>
                  <w:divBdr>
                    <w:top w:val="none" w:sz="0" w:space="0" w:color="auto"/>
                    <w:left w:val="none" w:sz="0" w:space="0" w:color="auto"/>
                    <w:bottom w:val="none" w:sz="0" w:space="0" w:color="auto"/>
                    <w:right w:val="none" w:sz="0" w:space="0" w:color="auto"/>
                  </w:divBdr>
                  <w:divsChild>
                    <w:div w:id="1661695279">
                      <w:marLeft w:val="0"/>
                      <w:marRight w:val="0"/>
                      <w:marTop w:val="0"/>
                      <w:marBottom w:val="0"/>
                      <w:divBdr>
                        <w:top w:val="none" w:sz="0" w:space="0" w:color="auto"/>
                        <w:left w:val="none" w:sz="0" w:space="0" w:color="auto"/>
                        <w:bottom w:val="none" w:sz="0" w:space="0" w:color="auto"/>
                        <w:right w:val="none" w:sz="0" w:space="0" w:color="auto"/>
                      </w:divBdr>
                    </w:div>
                  </w:divsChild>
                </w:div>
                <w:div w:id="1177502258">
                  <w:marLeft w:val="0"/>
                  <w:marRight w:val="0"/>
                  <w:marTop w:val="0"/>
                  <w:marBottom w:val="0"/>
                  <w:divBdr>
                    <w:top w:val="none" w:sz="0" w:space="0" w:color="auto"/>
                    <w:left w:val="none" w:sz="0" w:space="0" w:color="auto"/>
                    <w:bottom w:val="none" w:sz="0" w:space="0" w:color="auto"/>
                    <w:right w:val="none" w:sz="0" w:space="0" w:color="auto"/>
                  </w:divBdr>
                  <w:divsChild>
                    <w:div w:id="534656697">
                      <w:marLeft w:val="0"/>
                      <w:marRight w:val="0"/>
                      <w:marTop w:val="0"/>
                      <w:marBottom w:val="0"/>
                      <w:divBdr>
                        <w:top w:val="none" w:sz="0" w:space="0" w:color="auto"/>
                        <w:left w:val="none" w:sz="0" w:space="0" w:color="auto"/>
                        <w:bottom w:val="none" w:sz="0" w:space="0" w:color="auto"/>
                        <w:right w:val="none" w:sz="0" w:space="0" w:color="auto"/>
                      </w:divBdr>
                    </w:div>
                    <w:div w:id="982195671">
                      <w:marLeft w:val="0"/>
                      <w:marRight w:val="0"/>
                      <w:marTop w:val="0"/>
                      <w:marBottom w:val="0"/>
                      <w:divBdr>
                        <w:top w:val="none" w:sz="0" w:space="0" w:color="auto"/>
                        <w:left w:val="none" w:sz="0" w:space="0" w:color="auto"/>
                        <w:bottom w:val="none" w:sz="0" w:space="0" w:color="auto"/>
                        <w:right w:val="none" w:sz="0" w:space="0" w:color="auto"/>
                      </w:divBdr>
                    </w:div>
                    <w:div w:id="1642032416">
                      <w:marLeft w:val="0"/>
                      <w:marRight w:val="0"/>
                      <w:marTop w:val="0"/>
                      <w:marBottom w:val="0"/>
                      <w:divBdr>
                        <w:top w:val="none" w:sz="0" w:space="0" w:color="auto"/>
                        <w:left w:val="none" w:sz="0" w:space="0" w:color="auto"/>
                        <w:bottom w:val="none" w:sz="0" w:space="0" w:color="auto"/>
                        <w:right w:val="none" w:sz="0" w:space="0" w:color="auto"/>
                      </w:divBdr>
                    </w:div>
                    <w:div w:id="1778477826">
                      <w:marLeft w:val="0"/>
                      <w:marRight w:val="0"/>
                      <w:marTop w:val="0"/>
                      <w:marBottom w:val="0"/>
                      <w:divBdr>
                        <w:top w:val="none" w:sz="0" w:space="0" w:color="auto"/>
                        <w:left w:val="none" w:sz="0" w:space="0" w:color="auto"/>
                        <w:bottom w:val="none" w:sz="0" w:space="0" w:color="auto"/>
                        <w:right w:val="none" w:sz="0" w:space="0" w:color="auto"/>
                      </w:divBdr>
                    </w:div>
                  </w:divsChild>
                </w:div>
                <w:div w:id="1179856991">
                  <w:marLeft w:val="0"/>
                  <w:marRight w:val="0"/>
                  <w:marTop w:val="0"/>
                  <w:marBottom w:val="0"/>
                  <w:divBdr>
                    <w:top w:val="none" w:sz="0" w:space="0" w:color="auto"/>
                    <w:left w:val="none" w:sz="0" w:space="0" w:color="auto"/>
                    <w:bottom w:val="none" w:sz="0" w:space="0" w:color="auto"/>
                    <w:right w:val="none" w:sz="0" w:space="0" w:color="auto"/>
                  </w:divBdr>
                  <w:divsChild>
                    <w:div w:id="1445225464">
                      <w:marLeft w:val="0"/>
                      <w:marRight w:val="0"/>
                      <w:marTop w:val="0"/>
                      <w:marBottom w:val="0"/>
                      <w:divBdr>
                        <w:top w:val="none" w:sz="0" w:space="0" w:color="auto"/>
                        <w:left w:val="none" w:sz="0" w:space="0" w:color="auto"/>
                        <w:bottom w:val="none" w:sz="0" w:space="0" w:color="auto"/>
                        <w:right w:val="none" w:sz="0" w:space="0" w:color="auto"/>
                      </w:divBdr>
                    </w:div>
                  </w:divsChild>
                </w:div>
                <w:div w:id="1185484403">
                  <w:marLeft w:val="0"/>
                  <w:marRight w:val="0"/>
                  <w:marTop w:val="0"/>
                  <w:marBottom w:val="0"/>
                  <w:divBdr>
                    <w:top w:val="none" w:sz="0" w:space="0" w:color="auto"/>
                    <w:left w:val="none" w:sz="0" w:space="0" w:color="auto"/>
                    <w:bottom w:val="none" w:sz="0" w:space="0" w:color="auto"/>
                    <w:right w:val="none" w:sz="0" w:space="0" w:color="auto"/>
                  </w:divBdr>
                  <w:divsChild>
                    <w:div w:id="946157577">
                      <w:marLeft w:val="0"/>
                      <w:marRight w:val="0"/>
                      <w:marTop w:val="0"/>
                      <w:marBottom w:val="0"/>
                      <w:divBdr>
                        <w:top w:val="none" w:sz="0" w:space="0" w:color="auto"/>
                        <w:left w:val="none" w:sz="0" w:space="0" w:color="auto"/>
                        <w:bottom w:val="none" w:sz="0" w:space="0" w:color="auto"/>
                        <w:right w:val="none" w:sz="0" w:space="0" w:color="auto"/>
                      </w:divBdr>
                    </w:div>
                    <w:div w:id="1441874323">
                      <w:marLeft w:val="0"/>
                      <w:marRight w:val="0"/>
                      <w:marTop w:val="0"/>
                      <w:marBottom w:val="0"/>
                      <w:divBdr>
                        <w:top w:val="none" w:sz="0" w:space="0" w:color="auto"/>
                        <w:left w:val="none" w:sz="0" w:space="0" w:color="auto"/>
                        <w:bottom w:val="none" w:sz="0" w:space="0" w:color="auto"/>
                        <w:right w:val="none" w:sz="0" w:space="0" w:color="auto"/>
                      </w:divBdr>
                    </w:div>
                  </w:divsChild>
                </w:div>
                <w:div w:id="1186558519">
                  <w:marLeft w:val="0"/>
                  <w:marRight w:val="0"/>
                  <w:marTop w:val="0"/>
                  <w:marBottom w:val="0"/>
                  <w:divBdr>
                    <w:top w:val="none" w:sz="0" w:space="0" w:color="auto"/>
                    <w:left w:val="none" w:sz="0" w:space="0" w:color="auto"/>
                    <w:bottom w:val="none" w:sz="0" w:space="0" w:color="auto"/>
                    <w:right w:val="none" w:sz="0" w:space="0" w:color="auto"/>
                  </w:divBdr>
                  <w:divsChild>
                    <w:div w:id="978271091">
                      <w:marLeft w:val="0"/>
                      <w:marRight w:val="0"/>
                      <w:marTop w:val="0"/>
                      <w:marBottom w:val="0"/>
                      <w:divBdr>
                        <w:top w:val="none" w:sz="0" w:space="0" w:color="auto"/>
                        <w:left w:val="none" w:sz="0" w:space="0" w:color="auto"/>
                        <w:bottom w:val="none" w:sz="0" w:space="0" w:color="auto"/>
                        <w:right w:val="none" w:sz="0" w:space="0" w:color="auto"/>
                      </w:divBdr>
                    </w:div>
                    <w:div w:id="1140074224">
                      <w:marLeft w:val="0"/>
                      <w:marRight w:val="0"/>
                      <w:marTop w:val="0"/>
                      <w:marBottom w:val="0"/>
                      <w:divBdr>
                        <w:top w:val="none" w:sz="0" w:space="0" w:color="auto"/>
                        <w:left w:val="none" w:sz="0" w:space="0" w:color="auto"/>
                        <w:bottom w:val="none" w:sz="0" w:space="0" w:color="auto"/>
                        <w:right w:val="none" w:sz="0" w:space="0" w:color="auto"/>
                      </w:divBdr>
                    </w:div>
                  </w:divsChild>
                </w:div>
                <w:div w:id="1188955788">
                  <w:marLeft w:val="0"/>
                  <w:marRight w:val="0"/>
                  <w:marTop w:val="0"/>
                  <w:marBottom w:val="0"/>
                  <w:divBdr>
                    <w:top w:val="none" w:sz="0" w:space="0" w:color="auto"/>
                    <w:left w:val="none" w:sz="0" w:space="0" w:color="auto"/>
                    <w:bottom w:val="none" w:sz="0" w:space="0" w:color="auto"/>
                    <w:right w:val="none" w:sz="0" w:space="0" w:color="auto"/>
                  </w:divBdr>
                  <w:divsChild>
                    <w:div w:id="747924252">
                      <w:marLeft w:val="0"/>
                      <w:marRight w:val="0"/>
                      <w:marTop w:val="0"/>
                      <w:marBottom w:val="0"/>
                      <w:divBdr>
                        <w:top w:val="none" w:sz="0" w:space="0" w:color="auto"/>
                        <w:left w:val="none" w:sz="0" w:space="0" w:color="auto"/>
                        <w:bottom w:val="none" w:sz="0" w:space="0" w:color="auto"/>
                        <w:right w:val="none" w:sz="0" w:space="0" w:color="auto"/>
                      </w:divBdr>
                    </w:div>
                  </w:divsChild>
                </w:div>
                <w:div w:id="1192493259">
                  <w:marLeft w:val="0"/>
                  <w:marRight w:val="0"/>
                  <w:marTop w:val="0"/>
                  <w:marBottom w:val="0"/>
                  <w:divBdr>
                    <w:top w:val="none" w:sz="0" w:space="0" w:color="auto"/>
                    <w:left w:val="none" w:sz="0" w:space="0" w:color="auto"/>
                    <w:bottom w:val="none" w:sz="0" w:space="0" w:color="auto"/>
                    <w:right w:val="none" w:sz="0" w:space="0" w:color="auto"/>
                  </w:divBdr>
                  <w:divsChild>
                    <w:div w:id="2090499987">
                      <w:marLeft w:val="0"/>
                      <w:marRight w:val="0"/>
                      <w:marTop w:val="0"/>
                      <w:marBottom w:val="0"/>
                      <w:divBdr>
                        <w:top w:val="none" w:sz="0" w:space="0" w:color="auto"/>
                        <w:left w:val="none" w:sz="0" w:space="0" w:color="auto"/>
                        <w:bottom w:val="none" w:sz="0" w:space="0" w:color="auto"/>
                        <w:right w:val="none" w:sz="0" w:space="0" w:color="auto"/>
                      </w:divBdr>
                    </w:div>
                  </w:divsChild>
                </w:div>
                <w:div w:id="1195731305">
                  <w:marLeft w:val="0"/>
                  <w:marRight w:val="0"/>
                  <w:marTop w:val="0"/>
                  <w:marBottom w:val="0"/>
                  <w:divBdr>
                    <w:top w:val="none" w:sz="0" w:space="0" w:color="auto"/>
                    <w:left w:val="none" w:sz="0" w:space="0" w:color="auto"/>
                    <w:bottom w:val="none" w:sz="0" w:space="0" w:color="auto"/>
                    <w:right w:val="none" w:sz="0" w:space="0" w:color="auto"/>
                  </w:divBdr>
                  <w:divsChild>
                    <w:div w:id="1892615857">
                      <w:marLeft w:val="0"/>
                      <w:marRight w:val="0"/>
                      <w:marTop w:val="0"/>
                      <w:marBottom w:val="0"/>
                      <w:divBdr>
                        <w:top w:val="none" w:sz="0" w:space="0" w:color="auto"/>
                        <w:left w:val="none" w:sz="0" w:space="0" w:color="auto"/>
                        <w:bottom w:val="none" w:sz="0" w:space="0" w:color="auto"/>
                        <w:right w:val="none" w:sz="0" w:space="0" w:color="auto"/>
                      </w:divBdr>
                    </w:div>
                  </w:divsChild>
                </w:div>
                <w:div w:id="1196692740">
                  <w:marLeft w:val="0"/>
                  <w:marRight w:val="0"/>
                  <w:marTop w:val="0"/>
                  <w:marBottom w:val="0"/>
                  <w:divBdr>
                    <w:top w:val="none" w:sz="0" w:space="0" w:color="auto"/>
                    <w:left w:val="none" w:sz="0" w:space="0" w:color="auto"/>
                    <w:bottom w:val="none" w:sz="0" w:space="0" w:color="auto"/>
                    <w:right w:val="none" w:sz="0" w:space="0" w:color="auto"/>
                  </w:divBdr>
                  <w:divsChild>
                    <w:div w:id="887641880">
                      <w:marLeft w:val="0"/>
                      <w:marRight w:val="0"/>
                      <w:marTop w:val="0"/>
                      <w:marBottom w:val="0"/>
                      <w:divBdr>
                        <w:top w:val="none" w:sz="0" w:space="0" w:color="auto"/>
                        <w:left w:val="none" w:sz="0" w:space="0" w:color="auto"/>
                        <w:bottom w:val="none" w:sz="0" w:space="0" w:color="auto"/>
                        <w:right w:val="none" w:sz="0" w:space="0" w:color="auto"/>
                      </w:divBdr>
                    </w:div>
                    <w:div w:id="1162815849">
                      <w:marLeft w:val="0"/>
                      <w:marRight w:val="0"/>
                      <w:marTop w:val="0"/>
                      <w:marBottom w:val="0"/>
                      <w:divBdr>
                        <w:top w:val="none" w:sz="0" w:space="0" w:color="auto"/>
                        <w:left w:val="none" w:sz="0" w:space="0" w:color="auto"/>
                        <w:bottom w:val="none" w:sz="0" w:space="0" w:color="auto"/>
                        <w:right w:val="none" w:sz="0" w:space="0" w:color="auto"/>
                      </w:divBdr>
                    </w:div>
                  </w:divsChild>
                </w:div>
                <w:div w:id="1197624828">
                  <w:marLeft w:val="0"/>
                  <w:marRight w:val="0"/>
                  <w:marTop w:val="0"/>
                  <w:marBottom w:val="0"/>
                  <w:divBdr>
                    <w:top w:val="none" w:sz="0" w:space="0" w:color="auto"/>
                    <w:left w:val="none" w:sz="0" w:space="0" w:color="auto"/>
                    <w:bottom w:val="none" w:sz="0" w:space="0" w:color="auto"/>
                    <w:right w:val="none" w:sz="0" w:space="0" w:color="auto"/>
                  </w:divBdr>
                  <w:divsChild>
                    <w:div w:id="1040785065">
                      <w:marLeft w:val="0"/>
                      <w:marRight w:val="0"/>
                      <w:marTop w:val="0"/>
                      <w:marBottom w:val="0"/>
                      <w:divBdr>
                        <w:top w:val="none" w:sz="0" w:space="0" w:color="auto"/>
                        <w:left w:val="none" w:sz="0" w:space="0" w:color="auto"/>
                        <w:bottom w:val="none" w:sz="0" w:space="0" w:color="auto"/>
                        <w:right w:val="none" w:sz="0" w:space="0" w:color="auto"/>
                      </w:divBdr>
                    </w:div>
                    <w:div w:id="1408502012">
                      <w:marLeft w:val="0"/>
                      <w:marRight w:val="0"/>
                      <w:marTop w:val="0"/>
                      <w:marBottom w:val="0"/>
                      <w:divBdr>
                        <w:top w:val="none" w:sz="0" w:space="0" w:color="auto"/>
                        <w:left w:val="none" w:sz="0" w:space="0" w:color="auto"/>
                        <w:bottom w:val="none" w:sz="0" w:space="0" w:color="auto"/>
                        <w:right w:val="none" w:sz="0" w:space="0" w:color="auto"/>
                      </w:divBdr>
                    </w:div>
                  </w:divsChild>
                </w:div>
                <w:div w:id="1200361342">
                  <w:marLeft w:val="0"/>
                  <w:marRight w:val="0"/>
                  <w:marTop w:val="0"/>
                  <w:marBottom w:val="0"/>
                  <w:divBdr>
                    <w:top w:val="none" w:sz="0" w:space="0" w:color="auto"/>
                    <w:left w:val="none" w:sz="0" w:space="0" w:color="auto"/>
                    <w:bottom w:val="none" w:sz="0" w:space="0" w:color="auto"/>
                    <w:right w:val="none" w:sz="0" w:space="0" w:color="auto"/>
                  </w:divBdr>
                  <w:divsChild>
                    <w:div w:id="1229267585">
                      <w:marLeft w:val="0"/>
                      <w:marRight w:val="0"/>
                      <w:marTop w:val="0"/>
                      <w:marBottom w:val="0"/>
                      <w:divBdr>
                        <w:top w:val="none" w:sz="0" w:space="0" w:color="auto"/>
                        <w:left w:val="none" w:sz="0" w:space="0" w:color="auto"/>
                        <w:bottom w:val="none" w:sz="0" w:space="0" w:color="auto"/>
                        <w:right w:val="none" w:sz="0" w:space="0" w:color="auto"/>
                      </w:divBdr>
                    </w:div>
                  </w:divsChild>
                </w:div>
                <w:div w:id="1202324178">
                  <w:marLeft w:val="0"/>
                  <w:marRight w:val="0"/>
                  <w:marTop w:val="0"/>
                  <w:marBottom w:val="0"/>
                  <w:divBdr>
                    <w:top w:val="none" w:sz="0" w:space="0" w:color="auto"/>
                    <w:left w:val="none" w:sz="0" w:space="0" w:color="auto"/>
                    <w:bottom w:val="none" w:sz="0" w:space="0" w:color="auto"/>
                    <w:right w:val="none" w:sz="0" w:space="0" w:color="auto"/>
                  </w:divBdr>
                  <w:divsChild>
                    <w:div w:id="205918170">
                      <w:marLeft w:val="0"/>
                      <w:marRight w:val="0"/>
                      <w:marTop w:val="0"/>
                      <w:marBottom w:val="0"/>
                      <w:divBdr>
                        <w:top w:val="none" w:sz="0" w:space="0" w:color="auto"/>
                        <w:left w:val="none" w:sz="0" w:space="0" w:color="auto"/>
                        <w:bottom w:val="none" w:sz="0" w:space="0" w:color="auto"/>
                        <w:right w:val="none" w:sz="0" w:space="0" w:color="auto"/>
                      </w:divBdr>
                    </w:div>
                    <w:div w:id="502277748">
                      <w:marLeft w:val="0"/>
                      <w:marRight w:val="0"/>
                      <w:marTop w:val="0"/>
                      <w:marBottom w:val="0"/>
                      <w:divBdr>
                        <w:top w:val="none" w:sz="0" w:space="0" w:color="auto"/>
                        <w:left w:val="none" w:sz="0" w:space="0" w:color="auto"/>
                        <w:bottom w:val="none" w:sz="0" w:space="0" w:color="auto"/>
                        <w:right w:val="none" w:sz="0" w:space="0" w:color="auto"/>
                      </w:divBdr>
                    </w:div>
                    <w:div w:id="1046877319">
                      <w:marLeft w:val="0"/>
                      <w:marRight w:val="0"/>
                      <w:marTop w:val="0"/>
                      <w:marBottom w:val="0"/>
                      <w:divBdr>
                        <w:top w:val="none" w:sz="0" w:space="0" w:color="auto"/>
                        <w:left w:val="none" w:sz="0" w:space="0" w:color="auto"/>
                        <w:bottom w:val="none" w:sz="0" w:space="0" w:color="auto"/>
                        <w:right w:val="none" w:sz="0" w:space="0" w:color="auto"/>
                      </w:divBdr>
                    </w:div>
                    <w:div w:id="2079326447">
                      <w:marLeft w:val="0"/>
                      <w:marRight w:val="0"/>
                      <w:marTop w:val="0"/>
                      <w:marBottom w:val="0"/>
                      <w:divBdr>
                        <w:top w:val="none" w:sz="0" w:space="0" w:color="auto"/>
                        <w:left w:val="none" w:sz="0" w:space="0" w:color="auto"/>
                        <w:bottom w:val="none" w:sz="0" w:space="0" w:color="auto"/>
                        <w:right w:val="none" w:sz="0" w:space="0" w:color="auto"/>
                      </w:divBdr>
                    </w:div>
                  </w:divsChild>
                </w:div>
                <w:div w:id="1203595112">
                  <w:marLeft w:val="0"/>
                  <w:marRight w:val="0"/>
                  <w:marTop w:val="0"/>
                  <w:marBottom w:val="0"/>
                  <w:divBdr>
                    <w:top w:val="none" w:sz="0" w:space="0" w:color="auto"/>
                    <w:left w:val="none" w:sz="0" w:space="0" w:color="auto"/>
                    <w:bottom w:val="none" w:sz="0" w:space="0" w:color="auto"/>
                    <w:right w:val="none" w:sz="0" w:space="0" w:color="auto"/>
                  </w:divBdr>
                  <w:divsChild>
                    <w:div w:id="1483811248">
                      <w:marLeft w:val="0"/>
                      <w:marRight w:val="0"/>
                      <w:marTop w:val="0"/>
                      <w:marBottom w:val="0"/>
                      <w:divBdr>
                        <w:top w:val="none" w:sz="0" w:space="0" w:color="auto"/>
                        <w:left w:val="none" w:sz="0" w:space="0" w:color="auto"/>
                        <w:bottom w:val="none" w:sz="0" w:space="0" w:color="auto"/>
                        <w:right w:val="none" w:sz="0" w:space="0" w:color="auto"/>
                      </w:divBdr>
                    </w:div>
                  </w:divsChild>
                </w:div>
                <w:div w:id="1207568896">
                  <w:marLeft w:val="0"/>
                  <w:marRight w:val="0"/>
                  <w:marTop w:val="0"/>
                  <w:marBottom w:val="0"/>
                  <w:divBdr>
                    <w:top w:val="none" w:sz="0" w:space="0" w:color="auto"/>
                    <w:left w:val="none" w:sz="0" w:space="0" w:color="auto"/>
                    <w:bottom w:val="none" w:sz="0" w:space="0" w:color="auto"/>
                    <w:right w:val="none" w:sz="0" w:space="0" w:color="auto"/>
                  </w:divBdr>
                  <w:divsChild>
                    <w:div w:id="254362888">
                      <w:marLeft w:val="0"/>
                      <w:marRight w:val="0"/>
                      <w:marTop w:val="0"/>
                      <w:marBottom w:val="0"/>
                      <w:divBdr>
                        <w:top w:val="none" w:sz="0" w:space="0" w:color="auto"/>
                        <w:left w:val="none" w:sz="0" w:space="0" w:color="auto"/>
                        <w:bottom w:val="none" w:sz="0" w:space="0" w:color="auto"/>
                        <w:right w:val="none" w:sz="0" w:space="0" w:color="auto"/>
                      </w:divBdr>
                    </w:div>
                    <w:div w:id="762532962">
                      <w:marLeft w:val="0"/>
                      <w:marRight w:val="0"/>
                      <w:marTop w:val="0"/>
                      <w:marBottom w:val="0"/>
                      <w:divBdr>
                        <w:top w:val="none" w:sz="0" w:space="0" w:color="auto"/>
                        <w:left w:val="none" w:sz="0" w:space="0" w:color="auto"/>
                        <w:bottom w:val="none" w:sz="0" w:space="0" w:color="auto"/>
                        <w:right w:val="none" w:sz="0" w:space="0" w:color="auto"/>
                      </w:divBdr>
                    </w:div>
                    <w:div w:id="1377049776">
                      <w:marLeft w:val="0"/>
                      <w:marRight w:val="0"/>
                      <w:marTop w:val="0"/>
                      <w:marBottom w:val="0"/>
                      <w:divBdr>
                        <w:top w:val="none" w:sz="0" w:space="0" w:color="auto"/>
                        <w:left w:val="none" w:sz="0" w:space="0" w:color="auto"/>
                        <w:bottom w:val="none" w:sz="0" w:space="0" w:color="auto"/>
                        <w:right w:val="none" w:sz="0" w:space="0" w:color="auto"/>
                      </w:divBdr>
                    </w:div>
                    <w:div w:id="1670674008">
                      <w:marLeft w:val="0"/>
                      <w:marRight w:val="0"/>
                      <w:marTop w:val="0"/>
                      <w:marBottom w:val="0"/>
                      <w:divBdr>
                        <w:top w:val="none" w:sz="0" w:space="0" w:color="auto"/>
                        <w:left w:val="none" w:sz="0" w:space="0" w:color="auto"/>
                        <w:bottom w:val="none" w:sz="0" w:space="0" w:color="auto"/>
                        <w:right w:val="none" w:sz="0" w:space="0" w:color="auto"/>
                      </w:divBdr>
                    </w:div>
                  </w:divsChild>
                </w:div>
                <w:div w:id="1208252701">
                  <w:marLeft w:val="0"/>
                  <w:marRight w:val="0"/>
                  <w:marTop w:val="0"/>
                  <w:marBottom w:val="0"/>
                  <w:divBdr>
                    <w:top w:val="none" w:sz="0" w:space="0" w:color="auto"/>
                    <w:left w:val="none" w:sz="0" w:space="0" w:color="auto"/>
                    <w:bottom w:val="none" w:sz="0" w:space="0" w:color="auto"/>
                    <w:right w:val="none" w:sz="0" w:space="0" w:color="auto"/>
                  </w:divBdr>
                  <w:divsChild>
                    <w:div w:id="1986467066">
                      <w:marLeft w:val="0"/>
                      <w:marRight w:val="0"/>
                      <w:marTop w:val="0"/>
                      <w:marBottom w:val="0"/>
                      <w:divBdr>
                        <w:top w:val="none" w:sz="0" w:space="0" w:color="auto"/>
                        <w:left w:val="none" w:sz="0" w:space="0" w:color="auto"/>
                        <w:bottom w:val="none" w:sz="0" w:space="0" w:color="auto"/>
                        <w:right w:val="none" w:sz="0" w:space="0" w:color="auto"/>
                      </w:divBdr>
                    </w:div>
                  </w:divsChild>
                </w:div>
                <w:div w:id="1208955986">
                  <w:marLeft w:val="0"/>
                  <w:marRight w:val="0"/>
                  <w:marTop w:val="0"/>
                  <w:marBottom w:val="0"/>
                  <w:divBdr>
                    <w:top w:val="none" w:sz="0" w:space="0" w:color="auto"/>
                    <w:left w:val="none" w:sz="0" w:space="0" w:color="auto"/>
                    <w:bottom w:val="none" w:sz="0" w:space="0" w:color="auto"/>
                    <w:right w:val="none" w:sz="0" w:space="0" w:color="auto"/>
                  </w:divBdr>
                  <w:divsChild>
                    <w:div w:id="1178732059">
                      <w:marLeft w:val="0"/>
                      <w:marRight w:val="0"/>
                      <w:marTop w:val="0"/>
                      <w:marBottom w:val="0"/>
                      <w:divBdr>
                        <w:top w:val="none" w:sz="0" w:space="0" w:color="auto"/>
                        <w:left w:val="none" w:sz="0" w:space="0" w:color="auto"/>
                        <w:bottom w:val="none" w:sz="0" w:space="0" w:color="auto"/>
                        <w:right w:val="none" w:sz="0" w:space="0" w:color="auto"/>
                      </w:divBdr>
                    </w:div>
                  </w:divsChild>
                </w:div>
                <w:div w:id="1216551943">
                  <w:marLeft w:val="0"/>
                  <w:marRight w:val="0"/>
                  <w:marTop w:val="0"/>
                  <w:marBottom w:val="0"/>
                  <w:divBdr>
                    <w:top w:val="none" w:sz="0" w:space="0" w:color="auto"/>
                    <w:left w:val="none" w:sz="0" w:space="0" w:color="auto"/>
                    <w:bottom w:val="none" w:sz="0" w:space="0" w:color="auto"/>
                    <w:right w:val="none" w:sz="0" w:space="0" w:color="auto"/>
                  </w:divBdr>
                  <w:divsChild>
                    <w:div w:id="777062646">
                      <w:marLeft w:val="0"/>
                      <w:marRight w:val="0"/>
                      <w:marTop w:val="0"/>
                      <w:marBottom w:val="0"/>
                      <w:divBdr>
                        <w:top w:val="none" w:sz="0" w:space="0" w:color="auto"/>
                        <w:left w:val="none" w:sz="0" w:space="0" w:color="auto"/>
                        <w:bottom w:val="none" w:sz="0" w:space="0" w:color="auto"/>
                        <w:right w:val="none" w:sz="0" w:space="0" w:color="auto"/>
                      </w:divBdr>
                    </w:div>
                  </w:divsChild>
                </w:div>
                <w:div w:id="1219591771">
                  <w:marLeft w:val="0"/>
                  <w:marRight w:val="0"/>
                  <w:marTop w:val="0"/>
                  <w:marBottom w:val="0"/>
                  <w:divBdr>
                    <w:top w:val="none" w:sz="0" w:space="0" w:color="auto"/>
                    <w:left w:val="none" w:sz="0" w:space="0" w:color="auto"/>
                    <w:bottom w:val="none" w:sz="0" w:space="0" w:color="auto"/>
                    <w:right w:val="none" w:sz="0" w:space="0" w:color="auto"/>
                  </w:divBdr>
                  <w:divsChild>
                    <w:div w:id="392773024">
                      <w:marLeft w:val="0"/>
                      <w:marRight w:val="0"/>
                      <w:marTop w:val="0"/>
                      <w:marBottom w:val="0"/>
                      <w:divBdr>
                        <w:top w:val="none" w:sz="0" w:space="0" w:color="auto"/>
                        <w:left w:val="none" w:sz="0" w:space="0" w:color="auto"/>
                        <w:bottom w:val="none" w:sz="0" w:space="0" w:color="auto"/>
                        <w:right w:val="none" w:sz="0" w:space="0" w:color="auto"/>
                      </w:divBdr>
                    </w:div>
                    <w:div w:id="1135023126">
                      <w:marLeft w:val="0"/>
                      <w:marRight w:val="0"/>
                      <w:marTop w:val="0"/>
                      <w:marBottom w:val="0"/>
                      <w:divBdr>
                        <w:top w:val="none" w:sz="0" w:space="0" w:color="auto"/>
                        <w:left w:val="none" w:sz="0" w:space="0" w:color="auto"/>
                        <w:bottom w:val="none" w:sz="0" w:space="0" w:color="auto"/>
                        <w:right w:val="none" w:sz="0" w:space="0" w:color="auto"/>
                      </w:divBdr>
                    </w:div>
                    <w:div w:id="1172525624">
                      <w:marLeft w:val="0"/>
                      <w:marRight w:val="0"/>
                      <w:marTop w:val="0"/>
                      <w:marBottom w:val="0"/>
                      <w:divBdr>
                        <w:top w:val="none" w:sz="0" w:space="0" w:color="auto"/>
                        <w:left w:val="none" w:sz="0" w:space="0" w:color="auto"/>
                        <w:bottom w:val="none" w:sz="0" w:space="0" w:color="auto"/>
                        <w:right w:val="none" w:sz="0" w:space="0" w:color="auto"/>
                      </w:divBdr>
                    </w:div>
                  </w:divsChild>
                </w:div>
                <w:div w:id="1227913810">
                  <w:marLeft w:val="0"/>
                  <w:marRight w:val="0"/>
                  <w:marTop w:val="0"/>
                  <w:marBottom w:val="0"/>
                  <w:divBdr>
                    <w:top w:val="none" w:sz="0" w:space="0" w:color="auto"/>
                    <w:left w:val="none" w:sz="0" w:space="0" w:color="auto"/>
                    <w:bottom w:val="none" w:sz="0" w:space="0" w:color="auto"/>
                    <w:right w:val="none" w:sz="0" w:space="0" w:color="auto"/>
                  </w:divBdr>
                  <w:divsChild>
                    <w:div w:id="1639843023">
                      <w:marLeft w:val="0"/>
                      <w:marRight w:val="0"/>
                      <w:marTop w:val="0"/>
                      <w:marBottom w:val="0"/>
                      <w:divBdr>
                        <w:top w:val="none" w:sz="0" w:space="0" w:color="auto"/>
                        <w:left w:val="none" w:sz="0" w:space="0" w:color="auto"/>
                        <w:bottom w:val="none" w:sz="0" w:space="0" w:color="auto"/>
                        <w:right w:val="none" w:sz="0" w:space="0" w:color="auto"/>
                      </w:divBdr>
                    </w:div>
                    <w:div w:id="1681396139">
                      <w:marLeft w:val="0"/>
                      <w:marRight w:val="0"/>
                      <w:marTop w:val="0"/>
                      <w:marBottom w:val="0"/>
                      <w:divBdr>
                        <w:top w:val="none" w:sz="0" w:space="0" w:color="auto"/>
                        <w:left w:val="none" w:sz="0" w:space="0" w:color="auto"/>
                        <w:bottom w:val="none" w:sz="0" w:space="0" w:color="auto"/>
                        <w:right w:val="none" w:sz="0" w:space="0" w:color="auto"/>
                      </w:divBdr>
                    </w:div>
                    <w:div w:id="1782458220">
                      <w:marLeft w:val="0"/>
                      <w:marRight w:val="0"/>
                      <w:marTop w:val="0"/>
                      <w:marBottom w:val="0"/>
                      <w:divBdr>
                        <w:top w:val="none" w:sz="0" w:space="0" w:color="auto"/>
                        <w:left w:val="none" w:sz="0" w:space="0" w:color="auto"/>
                        <w:bottom w:val="none" w:sz="0" w:space="0" w:color="auto"/>
                        <w:right w:val="none" w:sz="0" w:space="0" w:color="auto"/>
                      </w:divBdr>
                    </w:div>
                    <w:div w:id="2046252417">
                      <w:marLeft w:val="0"/>
                      <w:marRight w:val="0"/>
                      <w:marTop w:val="0"/>
                      <w:marBottom w:val="0"/>
                      <w:divBdr>
                        <w:top w:val="none" w:sz="0" w:space="0" w:color="auto"/>
                        <w:left w:val="none" w:sz="0" w:space="0" w:color="auto"/>
                        <w:bottom w:val="none" w:sz="0" w:space="0" w:color="auto"/>
                        <w:right w:val="none" w:sz="0" w:space="0" w:color="auto"/>
                      </w:divBdr>
                    </w:div>
                  </w:divsChild>
                </w:div>
                <w:div w:id="1228496673">
                  <w:marLeft w:val="0"/>
                  <w:marRight w:val="0"/>
                  <w:marTop w:val="0"/>
                  <w:marBottom w:val="0"/>
                  <w:divBdr>
                    <w:top w:val="none" w:sz="0" w:space="0" w:color="auto"/>
                    <w:left w:val="none" w:sz="0" w:space="0" w:color="auto"/>
                    <w:bottom w:val="none" w:sz="0" w:space="0" w:color="auto"/>
                    <w:right w:val="none" w:sz="0" w:space="0" w:color="auto"/>
                  </w:divBdr>
                  <w:divsChild>
                    <w:div w:id="796795027">
                      <w:marLeft w:val="0"/>
                      <w:marRight w:val="0"/>
                      <w:marTop w:val="0"/>
                      <w:marBottom w:val="0"/>
                      <w:divBdr>
                        <w:top w:val="none" w:sz="0" w:space="0" w:color="auto"/>
                        <w:left w:val="none" w:sz="0" w:space="0" w:color="auto"/>
                        <w:bottom w:val="none" w:sz="0" w:space="0" w:color="auto"/>
                        <w:right w:val="none" w:sz="0" w:space="0" w:color="auto"/>
                      </w:divBdr>
                    </w:div>
                  </w:divsChild>
                </w:div>
                <w:div w:id="1231040534">
                  <w:marLeft w:val="0"/>
                  <w:marRight w:val="0"/>
                  <w:marTop w:val="0"/>
                  <w:marBottom w:val="0"/>
                  <w:divBdr>
                    <w:top w:val="none" w:sz="0" w:space="0" w:color="auto"/>
                    <w:left w:val="none" w:sz="0" w:space="0" w:color="auto"/>
                    <w:bottom w:val="none" w:sz="0" w:space="0" w:color="auto"/>
                    <w:right w:val="none" w:sz="0" w:space="0" w:color="auto"/>
                  </w:divBdr>
                  <w:divsChild>
                    <w:div w:id="1136219761">
                      <w:marLeft w:val="0"/>
                      <w:marRight w:val="0"/>
                      <w:marTop w:val="0"/>
                      <w:marBottom w:val="0"/>
                      <w:divBdr>
                        <w:top w:val="none" w:sz="0" w:space="0" w:color="auto"/>
                        <w:left w:val="none" w:sz="0" w:space="0" w:color="auto"/>
                        <w:bottom w:val="none" w:sz="0" w:space="0" w:color="auto"/>
                        <w:right w:val="none" w:sz="0" w:space="0" w:color="auto"/>
                      </w:divBdr>
                    </w:div>
                  </w:divsChild>
                </w:div>
                <w:div w:id="1248030311">
                  <w:marLeft w:val="0"/>
                  <w:marRight w:val="0"/>
                  <w:marTop w:val="0"/>
                  <w:marBottom w:val="0"/>
                  <w:divBdr>
                    <w:top w:val="none" w:sz="0" w:space="0" w:color="auto"/>
                    <w:left w:val="none" w:sz="0" w:space="0" w:color="auto"/>
                    <w:bottom w:val="none" w:sz="0" w:space="0" w:color="auto"/>
                    <w:right w:val="none" w:sz="0" w:space="0" w:color="auto"/>
                  </w:divBdr>
                  <w:divsChild>
                    <w:div w:id="1395469797">
                      <w:marLeft w:val="0"/>
                      <w:marRight w:val="0"/>
                      <w:marTop w:val="0"/>
                      <w:marBottom w:val="0"/>
                      <w:divBdr>
                        <w:top w:val="none" w:sz="0" w:space="0" w:color="auto"/>
                        <w:left w:val="none" w:sz="0" w:space="0" w:color="auto"/>
                        <w:bottom w:val="none" w:sz="0" w:space="0" w:color="auto"/>
                        <w:right w:val="none" w:sz="0" w:space="0" w:color="auto"/>
                      </w:divBdr>
                    </w:div>
                    <w:div w:id="1482651498">
                      <w:marLeft w:val="0"/>
                      <w:marRight w:val="0"/>
                      <w:marTop w:val="0"/>
                      <w:marBottom w:val="0"/>
                      <w:divBdr>
                        <w:top w:val="none" w:sz="0" w:space="0" w:color="auto"/>
                        <w:left w:val="none" w:sz="0" w:space="0" w:color="auto"/>
                        <w:bottom w:val="none" w:sz="0" w:space="0" w:color="auto"/>
                        <w:right w:val="none" w:sz="0" w:space="0" w:color="auto"/>
                      </w:divBdr>
                    </w:div>
                  </w:divsChild>
                </w:div>
                <w:div w:id="1252737152">
                  <w:marLeft w:val="0"/>
                  <w:marRight w:val="0"/>
                  <w:marTop w:val="0"/>
                  <w:marBottom w:val="0"/>
                  <w:divBdr>
                    <w:top w:val="none" w:sz="0" w:space="0" w:color="auto"/>
                    <w:left w:val="none" w:sz="0" w:space="0" w:color="auto"/>
                    <w:bottom w:val="none" w:sz="0" w:space="0" w:color="auto"/>
                    <w:right w:val="none" w:sz="0" w:space="0" w:color="auto"/>
                  </w:divBdr>
                  <w:divsChild>
                    <w:div w:id="170217800">
                      <w:marLeft w:val="0"/>
                      <w:marRight w:val="0"/>
                      <w:marTop w:val="0"/>
                      <w:marBottom w:val="0"/>
                      <w:divBdr>
                        <w:top w:val="none" w:sz="0" w:space="0" w:color="auto"/>
                        <w:left w:val="none" w:sz="0" w:space="0" w:color="auto"/>
                        <w:bottom w:val="none" w:sz="0" w:space="0" w:color="auto"/>
                        <w:right w:val="none" w:sz="0" w:space="0" w:color="auto"/>
                      </w:divBdr>
                    </w:div>
                    <w:div w:id="1187333083">
                      <w:marLeft w:val="0"/>
                      <w:marRight w:val="0"/>
                      <w:marTop w:val="0"/>
                      <w:marBottom w:val="0"/>
                      <w:divBdr>
                        <w:top w:val="none" w:sz="0" w:space="0" w:color="auto"/>
                        <w:left w:val="none" w:sz="0" w:space="0" w:color="auto"/>
                        <w:bottom w:val="none" w:sz="0" w:space="0" w:color="auto"/>
                        <w:right w:val="none" w:sz="0" w:space="0" w:color="auto"/>
                      </w:divBdr>
                    </w:div>
                    <w:div w:id="1331789154">
                      <w:marLeft w:val="0"/>
                      <w:marRight w:val="0"/>
                      <w:marTop w:val="0"/>
                      <w:marBottom w:val="0"/>
                      <w:divBdr>
                        <w:top w:val="none" w:sz="0" w:space="0" w:color="auto"/>
                        <w:left w:val="none" w:sz="0" w:space="0" w:color="auto"/>
                        <w:bottom w:val="none" w:sz="0" w:space="0" w:color="auto"/>
                        <w:right w:val="none" w:sz="0" w:space="0" w:color="auto"/>
                      </w:divBdr>
                    </w:div>
                    <w:div w:id="1609581129">
                      <w:marLeft w:val="0"/>
                      <w:marRight w:val="0"/>
                      <w:marTop w:val="0"/>
                      <w:marBottom w:val="0"/>
                      <w:divBdr>
                        <w:top w:val="none" w:sz="0" w:space="0" w:color="auto"/>
                        <w:left w:val="none" w:sz="0" w:space="0" w:color="auto"/>
                        <w:bottom w:val="none" w:sz="0" w:space="0" w:color="auto"/>
                        <w:right w:val="none" w:sz="0" w:space="0" w:color="auto"/>
                      </w:divBdr>
                    </w:div>
                  </w:divsChild>
                </w:div>
                <w:div w:id="1264801457">
                  <w:marLeft w:val="0"/>
                  <w:marRight w:val="0"/>
                  <w:marTop w:val="0"/>
                  <w:marBottom w:val="0"/>
                  <w:divBdr>
                    <w:top w:val="none" w:sz="0" w:space="0" w:color="auto"/>
                    <w:left w:val="none" w:sz="0" w:space="0" w:color="auto"/>
                    <w:bottom w:val="none" w:sz="0" w:space="0" w:color="auto"/>
                    <w:right w:val="none" w:sz="0" w:space="0" w:color="auto"/>
                  </w:divBdr>
                  <w:divsChild>
                    <w:div w:id="6685845">
                      <w:marLeft w:val="0"/>
                      <w:marRight w:val="0"/>
                      <w:marTop w:val="0"/>
                      <w:marBottom w:val="0"/>
                      <w:divBdr>
                        <w:top w:val="none" w:sz="0" w:space="0" w:color="auto"/>
                        <w:left w:val="none" w:sz="0" w:space="0" w:color="auto"/>
                        <w:bottom w:val="none" w:sz="0" w:space="0" w:color="auto"/>
                        <w:right w:val="none" w:sz="0" w:space="0" w:color="auto"/>
                      </w:divBdr>
                    </w:div>
                  </w:divsChild>
                </w:div>
                <w:div w:id="1266888852">
                  <w:marLeft w:val="0"/>
                  <w:marRight w:val="0"/>
                  <w:marTop w:val="0"/>
                  <w:marBottom w:val="0"/>
                  <w:divBdr>
                    <w:top w:val="none" w:sz="0" w:space="0" w:color="auto"/>
                    <w:left w:val="none" w:sz="0" w:space="0" w:color="auto"/>
                    <w:bottom w:val="none" w:sz="0" w:space="0" w:color="auto"/>
                    <w:right w:val="none" w:sz="0" w:space="0" w:color="auto"/>
                  </w:divBdr>
                  <w:divsChild>
                    <w:div w:id="2071538356">
                      <w:marLeft w:val="0"/>
                      <w:marRight w:val="0"/>
                      <w:marTop w:val="0"/>
                      <w:marBottom w:val="0"/>
                      <w:divBdr>
                        <w:top w:val="none" w:sz="0" w:space="0" w:color="auto"/>
                        <w:left w:val="none" w:sz="0" w:space="0" w:color="auto"/>
                        <w:bottom w:val="none" w:sz="0" w:space="0" w:color="auto"/>
                        <w:right w:val="none" w:sz="0" w:space="0" w:color="auto"/>
                      </w:divBdr>
                    </w:div>
                  </w:divsChild>
                </w:div>
                <w:div w:id="1282036372">
                  <w:marLeft w:val="0"/>
                  <w:marRight w:val="0"/>
                  <w:marTop w:val="0"/>
                  <w:marBottom w:val="0"/>
                  <w:divBdr>
                    <w:top w:val="none" w:sz="0" w:space="0" w:color="auto"/>
                    <w:left w:val="none" w:sz="0" w:space="0" w:color="auto"/>
                    <w:bottom w:val="none" w:sz="0" w:space="0" w:color="auto"/>
                    <w:right w:val="none" w:sz="0" w:space="0" w:color="auto"/>
                  </w:divBdr>
                  <w:divsChild>
                    <w:div w:id="782115981">
                      <w:marLeft w:val="0"/>
                      <w:marRight w:val="0"/>
                      <w:marTop w:val="0"/>
                      <w:marBottom w:val="0"/>
                      <w:divBdr>
                        <w:top w:val="none" w:sz="0" w:space="0" w:color="auto"/>
                        <w:left w:val="none" w:sz="0" w:space="0" w:color="auto"/>
                        <w:bottom w:val="none" w:sz="0" w:space="0" w:color="auto"/>
                        <w:right w:val="none" w:sz="0" w:space="0" w:color="auto"/>
                      </w:divBdr>
                    </w:div>
                    <w:div w:id="1153569368">
                      <w:marLeft w:val="0"/>
                      <w:marRight w:val="0"/>
                      <w:marTop w:val="0"/>
                      <w:marBottom w:val="0"/>
                      <w:divBdr>
                        <w:top w:val="none" w:sz="0" w:space="0" w:color="auto"/>
                        <w:left w:val="none" w:sz="0" w:space="0" w:color="auto"/>
                        <w:bottom w:val="none" w:sz="0" w:space="0" w:color="auto"/>
                        <w:right w:val="none" w:sz="0" w:space="0" w:color="auto"/>
                      </w:divBdr>
                    </w:div>
                  </w:divsChild>
                </w:div>
                <w:div w:id="1284507782">
                  <w:marLeft w:val="0"/>
                  <w:marRight w:val="0"/>
                  <w:marTop w:val="0"/>
                  <w:marBottom w:val="0"/>
                  <w:divBdr>
                    <w:top w:val="none" w:sz="0" w:space="0" w:color="auto"/>
                    <w:left w:val="none" w:sz="0" w:space="0" w:color="auto"/>
                    <w:bottom w:val="none" w:sz="0" w:space="0" w:color="auto"/>
                    <w:right w:val="none" w:sz="0" w:space="0" w:color="auto"/>
                  </w:divBdr>
                  <w:divsChild>
                    <w:div w:id="808591077">
                      <w:marLeft w:val="0"/>
                      <w:marRight w:val="0"/>
                      <w:marTop w:val="0"/>
                      <w:marBottom w:val="0"/>
                      <w:divBdr>
                        <w:top w:val="none" w:sz="0" w:space="0" w:color="auto"/>
                        <w:left w:val="none" w:sz="0" w:space="0" w:color="auto"/>
                        <w:bottom w:val="none" w:sz="0" w:space="0" w:color="auto"/>
                        <w:right w:val="none" w:sz="0" w:space="0" w:color="auto"/>
                      </w:divBdr>
                    </w:div>
                  </w:divsChild>
                </w:div>
                <w:div w:id="1296257402">
                  <w:marLeft w:val="0"/>
                  <w:marRight w:val="0"/>
                  <w:marTop w:val="0"/>
                  <w:marBottom w:val="0"/>
                  <w:divBdr>
                    <w:top w:val="none" w:sz="0" w:space="0" w:color="auto"/>
                    <w:left w:val="none" w:sz="0" w:space="0" w:color="auto"/>
                    <w:bottom w:val="none" w:sz="0" w:space="0" w:color="auto"/>
                    <w:right w:val="none" w:sz="0" w:space="0" w:color="auto"/>
                  </w:divBdr>
                  <w:divsChild>
                    <w:div w:id="1932661500">
                      <w:marLeft w:val="0"/>
                      <w:marRight w:val="0"/>
                      <w:marTop w:val="0"/>
                      <w:marBottom w:val="0"/>
                      <w:divBdr>
                        <w:top w:val="none" w:sz="0" w:space="0" w:color="auto"/>
                        <w:left w:val="none" w:sz="0" w:space="0" w:color="auto"/>
                        <w:bottom w:val="none" w:sz="0" w:space="0" w:color="auto"/>
                        <w:right w:val="none" w:sz="0" w:space="0" w:color="auto"/>
                      </w:divBdr>
                    </w:div>
                  </w:divsChild>
                </w:div>
                <w:div w:id="1307977436">
                  <w:marLeft w:val="0"/>
                  <w:marRight w:val="0"/>
                  <w:marTop w:val="0"/>
                  <w:marBottom w:val="0"/>
                  <w:divBdr>
                    <w:top w:val="none" w:sz="0" w:space="0" w:color="auto"/>
                    <w:left w:val="none" w:sz="0" w:space="0" w:color="auto"/>
                    <w:bottom w:val="none" w:sz="0" w:space="0" w:color="auto"/>
                    <w:right w:val="none" w:sz="0" w:space="0" w:color="auto"/>
                  </w:divBdr>
                  <w:divsChild>
                    <w:div w:id="1576159456">
                      <w:marLeft w:val="0"/>
                      <w:marRight w:val="0"/>
                      <w:marTop w:val="0"/>
                      <w:marBottom w:val="0"/>
                      <w:divBdr>
                        <w:top w:val="none" w:sz="0" w:space="0" w:color="auto"/>
                        <w:left w:val="none" w:sz="0" w:space="0" w:color="auto"/>
                        <w:bottom w:val="none" w:sz="0" w:space="0" w:color="auto"/>
                        <w:right w:val="none" w:sz="0" w:space="0" w:color="auto"/>
                      </w:divBdr>
                    </w:div>
                  </w:divsChild>
                </w:div>
                <w:div w:id="1308632714">
                  <w:marLeft w:val="0"/>
                  <w:marRight w:val="0"/>
                  <w:marTop w:val="0"/>
                  <w:marBottom w:val="0"/>
                  <w:divBdr>
                    <w:top w:val="none" w:sz="0" w:space="0" w:color="auto"/>
                    <w:left w:val="none" w:sz="0" w:space="0" w:color="auto"/>
                    <w:bottom w:val="none" w:sz="0" w:space="0" w:color="auto"/>
                    <w:right w:val="none" w:sz="0" w:space="0" w:color="auto"/>
                  </w:divBdr>
                  <w:divsChild>
                    <w:div w:id="380639113">
                      <w:marLeft w:val="0"/>
                      <w:marRight w:val="0"/>
                      <w:marTop w:val="0"/>
                      <w:marBottom w:val="0"/>
                      <w:divBdr>
                        <w:top w:val="none" w:sz="0" w:space="0" w:color="auto"/>
                        <w:left w:val="none" w:sz="0" w:space="0" w:color="auto"/>
                        <w:bottom w:val="none" w:sz="0" w:space="0" w:color="auto"/>
                        <w:right w:val="none" w:sz="0" w:space="0" w:color="auto"/>
                      </w:divBdr>
                    </w:div>
                    <w:div w:id="1788697462">
                      <w:marLeft w:val="0"/>
                      <w:marRight w:val="0"/>
                      <w:marTop w:val="0"/>
                      <w:marBottom w:val="0"/>
                      <w:divBdr>
                        <w:top w:val="none" w:sz="0" w:space="0" w:color="auto"/>
                        <w:left w:val="none" w:sz="0" w:space="0" w:color="auto"/>
                        <w:bottom w:val="none" w:sz="0" w:space="0" w:color="auto"/>
                        <w:right w:val="none" w:sz="0" w:space="0" w:color="auto"/>
                      </w:divBdr>
                    </w:div>
                  </w:divsChild>
                </w:div>
                <w:div w:id="1337339019">
                  <w:marLeft w:val="0"/>
                  <w:marRight w:val="0"/>
                  <w:marTop w:val="0"/>
                  <w:marBottom w:val="0"/>
                  <w:divBdr>
                    <w:top w:val="none" w:sz="0" w:space="0" w:color="auto"/>
                    <w:left w:val="none" w:sz="0" w:space="0" w:color="auto"/>
                    <w:bottom w:val="none" w:sz="0" w:space="0" w:color="auto"/>
                    <w:right w:val="none" w:sz="0" w:space="0" w:color="auto"/>
                  </w:divBdr>
                  <w:divsChild>
                    <w:div w:id="439570726">
                      <w:marLeft w:val="0"/>
                      <w:marRight w:val="0"/>
                      <w:marTop w:val="0"/>
                      <w:marBottom w:val="0"/>
                      <w:divBdr>
                        <w:top w:val="none" w:sz="0" w:space="0" w:color="auto"/>
                        <w:left w:val="none" w:sz="0" w:space="0" w:color="auto"/>
                        <w:bottom w:val="none" w:sz="0" w:space="0" w:color="auto"/>
                        <w:right w:val="none" w:sz="0" w:space="0" w:color="auto"/>
                      </w:divBdr>
                    </w:div>
                  </w:divsChild>
                </w:div>
                <w:div w:id="1343506560">
                  <w:marLeft w:val="0"/>
                  <w:marRight w:val="0"/>
                  <w:marTop w:val="0"/>
                  <w:marBottom w:val="0"/>
                  <w:divBdr>
                    <w:top w:val="none" w:sz="0" w:space="0" w:color="auto"/>
                    <w:left w:val="none" w:sz="0" w:space="0" w:color="auto"/>
                    <w:bottom w:val="none" w:sz="0" w:space="0" w:color="auto"/>
                    <w:right w:val="none" w:sz="0" w:space="0" w:color="auto"/>
                  </w:divBdr>
                  <w:divsChild>
                    <w:div w:id="558055764">
                      <w:marLeft w:val="0"/>
                      <w:marRight w:val="0"/>
                      <w:marTop w:val="0"/>
                      <w:marBottom w:val="0"/>
                      <w:divBdr>
                        <w:top w:val="none" w:sz="0" w:space="0" w:color="auto"/>
                        <w:left w:val="none" w:sz="0" w:space="0" w:color="auto"/>
                        <w:bottom w:val="none" w:sz="0" w:space="0" w:color="auto"/>
                        <w:right w:val="none" w:sz="0" w:space="0" w:color="auto"/>
                      </w:divBdr>
                    </w:div>
                    <w:div w:id="813913448">
                      <w:marLeft w:val="0"/>
                      <w:marRight w:val="0"/>
                      <w:marTop w:val="0"/>
                      <w:marBottom w:val="0"/>
                      <w:divBdr>
                        <w:top w:val="none" w:sz="0" w:space="0" w:color="auto"/>
                        <w:left w:val="none" w:sz="0" w:space="0" w:color="auto"/>
                        <w:bottom w:val="none" w:sz="0" w:space="0" w:color="auto"/>
                        <w:right w:val="none" w:sz="0" w:space="0" w:color="auto"/>
                      </w:divBdr>
                    </w:div>
                  </w:divsChild>
                </w:div>
                <w:div w:id="1351370478">
                  <w:marLeft w:val="0"/>
                  <w:marRight w:val="0"/>
                  <w:marTop w:val="0"/>
                  <w:marBottom w:val="0"/>
                  <w:divBdr>
                    <w:top w:val="none" w:sz="0" w:space="0" w:color="auto"/>
                    <w:left w:val="none" w:sz="0" w:space="0" w:color="auto"/>
                    <w:bottom w:val="none" w:sz="0" w:space="0" w:color="auto"/>
                    <w:right w:val="none" w:sz="0" w:space="0" w:color="auto"/>
                  </w:divBdr>
                  <w:divsChild>
                    <w:div w:id="1220704593">
                      <w:marLeft w:val="0"/>
                      <w:marRight w:val="0"/>
                      <w:marTop w:val="0"/>
                      <w:marBottom w:val="0"/>
                      <w:divBdr>
                        <w:top w:val="none" w:sz="0" w:space="0" w:color="auto"/>
                        <w:left w:val="none" w:sz="0" w:space="0" w:color="auto"/>
                        <w:bottom w:val="none" w:sz="0" w:space="0" w:color="auto"/>
                        <w:right w:val="none" w:sz="0" w:space="0" w:color="auto"/>
                      </w:divBdr>
                    </w:div>
                  </w:divsChild>
                </w:div>
                <w:div w:id="1361857406">
                  <w:marLeft w:val="0"/>
                  <w:marRight w:val="0"/>
                  <w:marTop w:val="0"/>
                  <w:marBottom w:val="0"/>
                  <w:divBdr>
                    <w:top w:val="none" w:sz="0" w:space="0" w:color="auto"/>
                    <w:left w:val="none" w:sz="0" w:space="0" w:color="auto"/>
                    <w:bottom w:val="none" w:sz="0" w:space="0" w:color="auto"/>
                    <w:right w:val="none" w:sz="0" w:space="0" w:color="auto"/>
                  </w:divBdr>
                  <w:divsChild>
                    <w:div w:id="1688365866">
                      <w:marLeft w:val="0"/>
                      <w:marRight w:val="0"/>
                      <w:marTop w:val="0"/>
                      <w:marBottom w:val="0"/>
                      <w:divBdr>
                        <w:top w:val="none" w:sz="0" w:space="0" w:color="auto"/>
                        <w:left w:val="none" w:sz="0" w:space="0" w:color="auto"/>
                        <w:bottom w:val="none" w:sz="0" w:space="0" w:color="auto"/>
                        <w:right w:val="none" w:sz="0" w:space="0" w:color="auto"/>
                      </w:divBdr>
                    </w:div>
                  </w:divsChild>
                </w:div>
                <w:div w:id="1365249755">
                  <w:marLeft w:val="0"/>
                  <w:marRight w:val="0"/>
                  <w:marTop w:val="0"/>
                  <w:marBottom w:val="0"/>
                  <w:divBdr>
                    <w:top w:val="none" w:sz="0" w:space="0" w:color="auto"/>
                    <w:left w:val="none" w:sz="0" w:space="0" w:color="auto"/>
                    <w:bottom w:val="none" w:sz="0" w:space="0" w:color="auto"/>
                    <w:right w:val="none" w:sz="0" w:space="0" w:color="auto"/>
                  </w:divBdr>
                  <w:divsChild>
                    <w:div w:id="1645310736">
                      <w:marLeft w:val="0"/>
                      <w:marRight w:val="0"/>
                      <w:marTop w:val="0"/>
                      <w:marBottom w:val="0"/>
                      <w:divBdr>
                        <w:top w:val="none" w:sz="0" w:space="0" w:color="auto"/>
                        <w:left w:val="none" w:sz="0" w:space="0" w:color="auto"/>
                        <w:bottom w:val="none" w:sz="0" w:space="0" w:color="auto"/>
                        <w:right w:val="none" w:sz="0" w:space="0" w:color="auto"/>
                      </w:divBdr>
                    </w:div>
                  </w:divsChild>
                </w:div>
                <w:div w:id="1367484377">
                  <w:marLeft w:val="0"/>
                  <w:marRight w:val="0"/>
                  <w:marTop w:val="0"/>
                  <w:marBottom w:val="0"/>
                  <w:divBdr>
                    <w:top w:val="none" w:sz="0" w:space="0" w:color="auto"/>
                    <w:left w:val="none" w:sz="0" w:space="0" w:color="auto"/>
                    <w:bottom w:val="none" w:sz="0" w:space="0" w:color="auto"/>
                    <w:right w:val="none" w:sz="0" w:space="0" w:color="auto"/>
                  </w:divBdr>
                  <w:divsChild>
                    <w:div w:id="1301152954">
                      <w:marLeft w:val="0"/>
                      <w:marRight w:val="0"/>
                      <w:marTop w:val="0"/>
                      <w:marBottom w:val="0"/>
                      <w:divBdr>
                        <w:top w:val="none" w:sz="0" w:space="0" w:color="auto"/>
                        <w:left w:val="none" w:sz="0" w:space="0" w:color="auto"/>
                        <w:bottom w:val="none" w:sz="0" w:space="0" w:color="auto"/>
                        <w:right w:val="none" w:sz="0" w:space="0" w:color="auto"/>
                      </w:divBdr>
                    </w:div>
                  </w:divsChild>
                </w:div>
                <w:div w:id="1372421027">
                  <w:marLeft w:val="0"/>
                  <w:marRight w:val="0"/>
                  <w:marTop w:val="0"/>
                  <w:marBottom w:val="0"/>
                  <w:divBdr>
                    <w:top w:val="none" w:sz="0" w:space="0" w:color="auto"/>
                    <w:left w:val="none" w:sz="0" w:space="0" w:color="auto"/>
                    <w:bottom w:val="none" w:sz="0" w:space="0" w:color="auto"/>
                    <w:right w:val="none" w:sz="0" w:space="0" w:color="auto"/>
                  </w:divBdr>
                  <w:divsChild>
                    <w:div w:id="1743914820">
                      <w:marLeft w:val="0"/>
                      <w:marRight w:val="0"/>
                      <w:marTop w:val="0"/>
                      <w:marBottom w:val="0"/>
                      <w:divBdr>
                        <w:top w:val="none" w:sz="0" w:space="0" w:color="auto"/>
                        <w:left w:val="none" w:sz="0" w:space="0" w:color="auto"/>
                        <w:bottom w:val="none" w:sz="0" w:space="0" w:color="auto"/>
                        <w:right w:val="none" w:sz="0" w:space="0" w:color="auto"/>
                      </w:divBdr>
                    </w:div>
                  </w:divsChild>
                </w:div>
                <w:div w:id="1377074442">
                  <w:marLeft w:val="0"/>
                  <w:marRight w:val="0"/>
                  <w:marTop w:val="0"/>
                  <w:marBottom w:val="0"/>
                  <w:divBdr>
                    <w:top w:val="none" w:sz="0" w:space="0" w:color="auto"/>
                    <w:left w:val="none" w:sz="0" w:space="0" w:color="auto"/>
                    <w:bottom w:val="none" w:sz="0" w:space="0" w:color="auto"/>
                    <w:right w:val="none" w:sz="0" w:space="0" w:color="auto"/>
                  </w:divBdr>
                  <w:divsChild>
                    <w:div w:id="1469978604">
                      <w:marLeft w:val="0"/>
                      <w:marRight w:val="0"/>
                      <w:marTop w:val="0"/>
                      <w:marBottom w:val="0"/>
                      <w:divBdr>
                        <w:top w:val="none" w:sz="0" w:space="0" w:color="auto"/>
                        <w:left w:val="none" w:sz="0" w:space="0" w:color="auto"/>
                        <w:bottom w:val="none" w:sz="0" w:space="0" w:color="auto"/>
                        <w:right w:val="none" w:sz="0" w:space="0" w:color="auto"/>
                      </w:divBdr>
                    </w:div>
                  </w:divsChild>
                </w:div>
                <w:div w:id="1377583346">
                  <w:marLeft w:val="0"/>
                  <w:marRight w:val="0"/>
                  <w:marTop w:val="0"/>
                  <w:marBottom w:val="0"/>
                  <w:divBdr>
                    <w:top w:val="none" w:sz="0" w:space="0" w:color="auto"/>
                    <w:left w:val="none" w:sz="0" w:space="0" w:color="auto"/>
                    <w:bottom w:val="none" w:sz="0" w:space="0" w:color="auto"/>
                    <w:right w:val="none" w:sz="0" w:space="0" w:color="auto"/>
                  </w:divBdr>
                  <w:divsChild>
                    <w:div w:id="623971151">
                      <w:marLeft w:val="0"/>
                      <w:marRight w:val="0"/>
                      <w:marTop w:val="0"/>
                      <w:marBottom w:val="0"/>
                      <w:divBdr>
                        <w:top w:val="none" w:sz="0" w:space="0" w:color="auto"/>
                        <w:left w:val="none" w:sz="0" w:space="0" w:color="auto"/>
                        <w:bottom w:val="none" w:sz="0" w:space="0" w:color="auto"/>
                        <w:right w:val="none" w:sz="0" w:space="0" w:color="auto"/>
                      </w:divBdr>
                    </w:div>
                  </w:divsChild>
                </w:div>
                <w:div w:id="1383482744">
                  <w:marLeft w:val="0"/>
                  <w:marRight w:val="0"/>
                  <w:marTop w:val="0"/>
                  <w:marBottom w:val="0"/>
                  <w:divBdr>
                    <w:top w:val="none" w:sz="0" w:space="0" w:color="auto"/>
                    <w:left w:val="none" w:sz="0" w:space="0" w:color="auto"/>
                    <w:bottom w:val="none" w:sz="0" w:space="0" w:color="auto"/>
                    <w:right w:val="none" w:sz="0" w:space="0" w:color="auto"/>
                  </w:divBdr>
                  <w:divsChild>
                    <w:div w:id="1749570665">
                      <w:marLeft w:val="0"/>
                      <w:marRight w:val="0"/>
                      <w:marTop w:val="0"/>
                      <w:marBottom w:val="0"/>
                      <w:divBdr>
                        <w:top w:val="none" w:sz="0" w:space="0" w:color="auto"/>
                        <w:left w:val="none" w:sz="0" w:space="0" w:color="auto"/>
                        <w:bottom w:val="none" w:sz="0" w:space="0" w:color="auto"/>
                        <w:right w:val="none" w:sz="0" w:space="0" w:color="auto"/>
                      </w:divBdr>
                    </w:div>
                    <w:div w:id="1854032600">
                      <w:marLeft w:val="0"/>
                      <w:marRight w:val="0"/>
                      <w:marTop w:val="0"/>
                      <w:marBottom w:val="0"/>
                      <w:divBdr>
                        <w:top w:val="none" w:sz="0" w:space="0" w:color="auto"/>
                        <w:left w:val="none" w:sz="0" w:space="0" w:color="auto"/>
                        <w:bottom w:val="none" w:sz="0" w:space="0" w:color="auto"/>
                        <w:right w:val="none" w:sz="0" w:space="0" w:color="auto"/>
                      </w:divBdr>
                    </w:div>
                  </w:divsChild>
                </w:div>
                <w:div w:id="1385058326">
                  <w:marLeft w:val="0"/>
                  <w:marRight w:val="0"/>
                  <w:marTop w:val="0"/>
                  <w:marBottom w:val="0"/>
                  <w:divBdr>
                    <w:top w:val="none" w:sz="0" w:space="0" w:color="auto"/>
                    <w:left w:val="none" w:sz="0" w:space="0" w:color="auto"/>
                    <w:bottom w:val="none" w:sz="0" w:space="0" w:color="auto"/>
                    <w:right w:val="none" w:sz="0" w:space="0" w:color="auto"/>
                  </w:divBdr>
                  <w:divsChild>
                    <w:div w:id="1529686498">
                      <w:marLeft w:val="0"/>
                      <w:marRight w:val="0"/>
                      <w:marTop w:val="0"/>
                      <w:marBottom w:val="0"/>
                      <w:divBdr>
                        <w:top w:val="none" w:sz="0" w:space="0" w:color="auto"/>
                        <w:left w:val="none" w:sz="0" w:space="0" w:color="auto"/>
                        <w:bottom w:val="none" w:sz="0" w:space="0" w:color="auto"/>
                        <w:right w:val="none" w:sz="0" w:space="0" w:color="auto"/>
                      </w:divBdr>
                    </w:div>
                    <w:div w:id="2077511878">
                      <w:marLeft w:val="0"/>
                      <w:marRight w:val="0"/>
                      <w:marTop w:val="0"/>
                      <w:marBottom w:val="0"/>
                      <w:divBdr>
                        <w:top w:val="none" w:sz="0" w:space="0" w:color="auto"/>
                        <w:left w:val="none" w:sz="0" w:space="0" w:color="auto"/>
                        <w:bottom w:val="none" w:sz="0" w:space="0" w:color="auto"/>
                        <w:right w:val="none" w:sz="0" w:space="0" w:color="auto"/>
                      </w:divBdr>
                    </w:div>
                  </w:divsChild>
                </w:div>
                <w:div w:id="1385645164">
                  <w:marLeft w:val="0"/>
                  <w:marRight w:val="0"/>
                  <w:marTop w:val="0"/>
                  <w:marBottom w:val="0"/>
                  <w:divBdr>
                    <w:top w:val="none" w:sz="0" w:space="0" w:color="auto"/>
                    <w:left w:val="none" w:sz="0" w:space="0" w:color="auto"/>
                    <w:bottom w:val="none" w:sz="0" w:space="0" w:color="auto"/>
                    <w:right w:val="none" w:sz="0" w:space="0" w:color="auto"/>
                  </w:divBdr>
                  <w:divsChild>
                    <w:div w:id="686831175">
                      <w:marLeft w:val="0"/>
                      <w:marRight w:val="0"/>
                      <w:marTop w:val="0"/>
                      <w:marBottom w:val="0"/>
                      <w:divBdr>
                        <w:top w:val="none" w:sz="0" w:space="0" w:color="auto"/>
                        <w:left w:val="none" w:sz="0" w:space="0" w:color="auto"/>
                        <w:bottom w:val="none" w:sz="0" w:space="0" w:color="auto"/>
                        <w:right w:val="none" w:sz="0" w:space="0" w:color="auto"/>
                      </w:divBdr>
                    </w:div>
                    <w:div w:id="1146168694">
                      <w:marLeft w:val="0"/>
                      <w:marRight w:val="0"/>
                      <w:marTop w:val="0"/>
                      <w:marBottom w:val="0"/>
                      <w:divBdr>
                        <w:top w:val="none" w:sz="0" w:space="0" w:color="auto"/>
                        <w:left w:val="none" w:sz="0" w:space="0" w:color="auto"/>
                        <w:bottom w:val="none" w:sz="0" w:space="0" w:color="auto"/>
                        <w:right w:val="none" w:sz="0" w:space="0" w:color="auto"/>
                      </w:divBdr>
                    </w:div>
                  </w:divsChild>
                </w:div>
                <w:div w:id="1387604479">
                  <w:marLeft w:val="0"/>
                  <w:marRight w:val="0"/>
                  <w:marTop w:val="0"/>
                  <w:marBottom w:val="0"/>
                  <w:divBdr>
                    <w:top w:val="none" w:sz="0" w:space="0" w:color="auto"/>
                    <w:left w:val="none" w:sz="0" w:space="0" w:color="auto"/>
                    <w:bottom w:val="none" w:sz="0" w:space="0" w:color="auto"/>
                    <w:right w:val="none" w:sz="0" w:space="0" w:color="auto"/>
                  </w:divBdr>
                  <w:divsChild>
                    <w:div w:id="1578519943">
                      <w:marLeft w:val="0"/>
                      <w:marRight w:val="0"/>
                      <w:marTop w:val="0"/>
                      <w:marBottom w:val="0"/>
                      <w:divBdr>
                        <w:top w:val="none" w:sz="0" w:space="0" w:color="auto"/>
                        <w:left w:val="none" w:sz="0" w:space="0" w:color="auto"/>
                        <w:bottom w:val="none" w:sz="0" w:space="0" w:color="auto"/>
                        <w:right w:val="none" w:sz="0" w:space="0" w:color="auto"/>
                      </w:divBdr>
                    </w:div>
                  </w:divsChild>
                </w:div>
                <w:div w:id="1387682484">
                  <w:marLeft w:val="0"/>
                  <w:marRight w:val="0"/>
                  <w:marTop w:val="0"/>
                  <w:marBottom w:val="0"/>
                  <w:divBdr>
                    <w:top w:val="none" w:sz="0" w:space="0" w:color="auto"/>
                    <w:left w:val="none" w:sz="0" w:space="0" w:color="auto"/>
                    <w:bottom w:val="none" w:sz="0" w:space="0" w:color="auto"/>
                    <w:right w:val="none" w:sz="0" w:space="0" w:color="auto"/>
                  </w:divBdr>
                  <w:divsChild>
                    <w:div w:id="1567450218">
                      <w:marLeft w:val="0"/>
                      <w:marRight w:val="0"/>
                      <w:marTop w:val="0"/>
                      <w:marBottom w:val="0"/>
                      <w:divBdr>
                        <w:top w:val="none" w:sz="0" w:space="0" w:color="auto"/>
                        <w:left w:val="none" w:sz="0" w:space="0" w:color="auto"/>
                        <w:bottom w:val="none" w:sz="0" w:space="0" w:color="auto"/>
                        <w:right w:val="none" w:sz="0" w:space="0" w:color="auto"/>
                      </w:divBdr>
                    </w:div>
                  </w:divsChild>
                </w:div>
                <w:div w:id="1390570578">
                  <w:marLeft w:val="0"/>
                  <w:marRight w:val="0"/>
                  <w:marTop w:val="0"/>
                  <w:marBottom w:val="0"/>
                  <w:divBdr>
                    <w:top w:val="none" w:sz="0" w:space="0" w:color="auto"/>
                    <w:left w:val="none" w:sz="0" w:space="0" w:color="auto"/>
                    <w:bottom w:val="none" w:sz="0" w:space="0" w:color="auto"/>
                    <w:right w:val="none" w:sz="0" w:space="0" w:color="auto"/>
                  </w:divBdr>
                  <w:divsChild>
                    <w:div w:id="58554178">
                      <w:marLeft w:val="0"/>
                      <w:marRight w:val="0"/>
                      <w:marTop w:val="0"/>
                      <w:marBottom w:val="0"/>
                      <w:divBdr>
                        <w:top w:val="none" w:sz="0" w:space="0" w:color="auto"/>
                        <w:left w:val="none" w:sz="0" w:space="0" w:color="auto"/>
                        <w:bottom w:val="none" w:sz="0" w:space="0" w:color="auto"/>
                        <w:right w:val="none" w:sz="0" w:space="0" w:color="auto"/>
                      </w:divBdr>
                    </w:div>
                    <w:div w:id="1343892907">
                      <w:marLeft w:val="0"/>
                      <w:marRight w:val="0"/>
                      <w:marTop w:val="0"/>
                      <w:marBottom w:val="0"/>
                      <w:divBdr>
                        <w:top w:val="none" w:sz="0" w:space="0" w:color="auto"/>
                        <w:left w:val="none" w:sz="0" w:space="0" w:color="auto"/>
                        <w:bottom w:val="none" w:sz="0" w:space="0" w:color="auto"/>
                        <w:right w:val="none" w:sz="0" w:space="0" w:color="auto"/>
                      </w:divBdr>
                    </w:div>
                    <w:div w:id="1365712747">
                      <w:marLeft w:val="0"/>
                      <w:marRight w:val="0"/>
                      <w:marTop w:val="0"/>
                      <w:marBottom w:val="0"/>
                      <w:divBdr>
                        <w:top w:val="none" w:sz="0" w:space="0" w:color="auto"/>
                        <w:left w:val="none" w:sz="0" w:space="0" w:color="auto"/>
                        <w:bottom w:val="none" w:sz="0" w:space="0" w:color="auto"/>
                        <w:right w:val="none" w:sz="0" w:space="0" w:color="auto"/>
                      </w:divBdr>
                    </w:div>
                    <w:div w:id="1948849999">
                      <w:marLeft w:val="0"/>
                      <w:marRight w:val="0"/>
                      <w:marTop w:val="0"/>
                      <w:marBottom w:val="0"/>
                      <w:divBdr>
                        <w:top w:val="none" w:sz="0" w:space="0" w:color="auto"/>
                        <w:left w:val="none" w:sz="0" w:space="0" w:color="auto"/>
                        <w:bottom w:val="none" w:sz="0" w:space="0" w:color="auto"/>
                        <w:right w:val="none" w:sz="0" w:space="0" w:color="auto"/>
                      </w:divBdr>
                    </w:div>
                  </w:divsChild>
                </w:div>
                <w:div w:id="1404253747">
                  <w:marLeft w:val="0"/>
                  <w:marRight w:val="0"/>
                  <w:marTop w:val="0"/>
                  <w:marBottom w:val="0"/>
                  <w:divBdr>
                    <w:top w:val="none" w:sz="0" w:space="0" w:color="auto"/>
                    <w:left w:val="none" w:sz="0" w:space="0" w:color="auto"/>
                    <w:bottom w:val="none" w:sz="0" w:space="0" w:color="auto"/>
                    <w:right w:val="none" w:sz="0" w:space="0" w:color="auto"/>
                  </w:divBdr>
                  <w:divsChild>
                    <w:div w:id="1266160053">
                      <w:marLeft w:val="0"/>
                      <w:marRight w:val="0"/>
                      <w:marTop w:val="0"/>
                      <w:marBottom w:val="0"/>
                      <w:divBdr>
                        <w:top w:val="none" w:sz="0" w:space="0" w:color="auto"/>
                        <w:left w:val="none" w:sz="0" w:space="0" w:color="auto"/>
                        <w:bottom w:val="none" w:sz="0" w:space="0" w:color="auto"/>
                        <w:right w:val="none" w:sz="0" w:space="0" w:color="auto"/>
                      </w:divBdr>
                    </w:div>
                    <w:div w:id="1373454509">
                      <w:marLeft w:val="0"/>
                      <w:marRight w:val="0"/>
                      <w:marTop w:val="0"/>
                      <w:marBottom w:val="0"/>
                      <w:divBdr>
                        <w:top w:val="none" w:sz="0" w:space="0" w:color="auto"/>
                        <w:left w:val="none" w:sz="0" w:space="0" w:color="auto"/>
                        <w:bottom w:val="none" w:sz="0" w:space="0" w:color="auto"/>
                        <w:right w:val="none" w:sz="0" w:space="0" w:color="auto"/>
                      </w:divBdr>
                    </w:div>
                  </w:divsChild>
                </w:div>
                <w:div w:id="1407923473">
                  <w:marLeft w:val="0"/>
                  <w:marRight w:val="0"/>
                  <w:marTop w:val="0"/>
                  <w:marBottom w:val="0"/>
                  <w:divBdr>
                    <w:top w:val="none" w:sz="0" w:space="0" w:color="auto"/>
                    <w:left w:val="none" w:sz="0" w:space="0" w:color="auto"/>
                    <w:bottom w:val="none" w:sz="0" w:space="0" w:color="auto"/>
                    <w:right w:val="none" w:sz="0" w:space="0" w:color="auto"/>
                  </w:divBdr>
                  <w:divsChild>
                    <w:div w:id="696195569">
                      <w:marLeft w:val="0"/>
                      <w:marRight w:val="0"/>
                      <w:marTop w:val="0"/>
                      <w:marBottom w:val="0"/>
                      <w:divBdr>
                        <w:top w:val="none" w:sz="0" w:space="0" w:color="auto"/>
                        <w:left w:val="none" w:sz="0" w:space="0" w:color="auto"/>
                        <w:bottom w:val="none" w:sz="0" w:space="0" w:color="auto"/>
                        <w:right w:val="none" w:sz="0" w:space="0" w:color="auto"/>
                      </w:divBdr>
                    </w:div>
                    <w:div w:id="1094013168">
                      <w:marLeft w:val="0"/>
                      <w:marRight w:val="0"/>
                      <w:marTop w:val="0"/>
                      <w:marBottom w:val="0"/>
                      <w:divBdr>
                        <w:top w:val="none" w:sz="0" w:space="0" w:color="auto"/>
                        <w:left w:val="none" w:sz="0" w:space="0" w:color="auto"/>
                        <w:bottom w:val="none" w:sz="0" w:space="0" w:color="auto"/>
                        <w:right w:val="none" w:sz="0" w:space="0" w:color="auto"/>
                      </w:divBdr>
                    </w:div>
                  </w:divsChild>
                </w:div>
                <w:div w:id="1408579152">
                  <w:marLeft w:val="0"/>
                  <w:marRight w:val="0"/>
                  <w:marTop w:val="0"/>
                  <w:marBottom w:val="0"/>
                  <w:divBdr>
                    <w:top w:val="none" w:sz="0" w:space="0" w:color="auto"/>
                    <w:left w:val="none" w:sz="0" w:space="0" w:color="auto"/>
                    <w:bottom w:val="none" w:sz="0" w:space="0" w:color="auto"/>
                    <w:right w:val="none" w:sz="0" w:space="0" w:color="auto"/>
                  </w:divBdr>
                  <w:divsChild>
                    <w:div w:id="599871359">
                      <w:marLeft w:val="0"/>
                      <w:marRight w:val="0"/>
                      <w:marTop w:val="0"/>
                      <w:marBottom w:val="0"/>
                      <w:divBdr>
                        <w:top w:val="none" w:sz="0" w:space="0" w:color="auto"/>
                        <w:left w:val="none" w:sz="0" w:space="0" w:color="auto"/>
                        <w:bottom w:val="none" w:sz="0" w:space="0" w:color="auto"/>
                        <w:right w:val="none" w:sz="0" w:space="0" w:color="auto"/>
                      </w:divBdr>
                    </w:div>
                  </w:divsChild>
                </w:div>
                <w:div w:id="1413622348">
                  <w:marLeft w:val="0"/>
                  <w:marRight w:val="0"/>
                  <w:marTop w:val="0"/>
                  <w:marBottom w:val="0"/>
                  <w:divBdr>
                    <w:top w:val="none" w:sz="0" w:space="0" w:color="auto"/>
                    <w:left w:val="none" w:sz="0" w:space="0" w:color="auto"/>
                    <w:bottom w:val="none" w:sz="0" w:space="0" w:color="auto"/>
                    <w:right w:val="none" w:sz="0" w:space="0" w:color="auto"/>
                  </w:divBdr>
                  <w:divsChild>
                    <w:div w:id="503979572">
                      <w:marLeft w:val="0"/>
                      <w:marRight w:val="0"/>
                      <w:marTop w:val="0"/>
                      <w:marBottom w:val="0"/>
                      <w:divBdr>
                        <w:top w:val="none" w:sz="0" w:space="0" w:color="auto"/>
                        <w:left w:val="none" w:sz="0" w:space="0" w:color="auto"/>
                        <w:bottom w:val="none" w:sz="0" w:space="0" w:color="auto"/>
                        <w:right w:val="none" w:sz="0" w:space="0" w:color="auto"/>
                      </w:divBdr>
                    </w:div>
                    <w:div w:id="959534293">
                      <w:marLeft w:val="0"/>
                      <w:marRight w:val="0"/>
                      <w:marTop w:val="0"/>
                      <w:marBottom w:val="0"/>
                      <w:divBdr>
                        <w:top w:val="none" w:sz="0" w:space="0" w:color="auto"/>
                        <w:left w:val="none" w:sz="0" w:space="0" w:color="auto"/>
                        <w:bottom w:val="none" w:sz="0" w:space="0" w:color="auto"/>
                        <w:right w:val="none" w:sz="0" w:space="0" w:color="auto"/>
                      </w:divBdr>
                    </w:div>
                    <w:div w:id="1137800239">
                      <w:marLeft w:val="0"/>
                      <w:marRight w:val="0"/>
                      <w:marTop w:val="0"/>
                      <w:marBottom w:val="0"/>
                      <w:divBdr>
                        <w:top w:val="none" w:sz="0" w:space="0" w:color="auto"/>
                        <w:left w:val="none" w:sz="0" w:space="0" w:color="auto"/>
                        <w:bottom w:val="none" w:sz="0" w:space="0" w:color="auto"/>
                        <w:right w:val="none" w:sz="0" w:space="0" w:color="auto"/>
                      </w:divBdr>
                    </w:div>
                    <w:div w:id="1848905574">
                      <w:marLeft w:val="0"/>
                      <w:marRight w:val="0"/>
                      <w:marTop w:val="0"/>
                      <w:marBottom w:val="0"/>
                      <w:divBdr>
                        <w:top w:val="none" w:sz="0" w:space="0" w:color="auto"/>
                        <w:left w:val="none" w:sz="0" w:space="0" w:color="auto"/>
                        <w:bottom w:val="none" w:sz="0" w:space="0" w:color="auto"/>
                        <w:right w:val="none" w:sz="0" w:space="0" w:color="auto"/>
                      </w:divBdr>
                    </w:div>
                  </w:divsChild>
                </w:div>
                <w:div w:id="1416592648">
                  <w:marLeft w:val="0"/>
                  <w:marRight w:val="0"/>
                  <w:marTop w:val="0"/>
                  <w:marBottom w:val="0"/>
                  <w:divBdr>
                    <w:top w:val="none" w:sz="0" w:space="0" w:color="auto"/>
                    <w:left w:val="none" w:sz="0" w:space="0" w:color="auto"/>
                    <w:bottom w:val="none" w:sz="0" w:space="0" w:color="auto"/>
                    <w:right w:val="none" w:sz="0" w:space="0" w:color="auto"/>
                  </w:divBdr>
                  <w:divsChild>
                    <w:div w:id="344670929">
                      <w:marLeft w:val="0"/>
                      <w:marRight w:val="0"/>
                      <w:marTop w:val="0"/>
                      <w:marBottom w:val="0"/>
                      <w:divBdr>
                        <w:top w:val="none" w:sz="0" w:space="0" w:color="auto"/>
                        <w:left w:val="none" w:sz="0" w:space="0" w:color="auto"/>
                        <w:bottom w:val="none" w:sz="0" w:space="0" w:color="auto"/>
                        <w:right w:val="none" w:sz="0" w:space="0" w:color="auto"/>
                      </w:divBdr>
                    </w:div>
                    <w:div w:id="1539007213">
                      <w:marLeft w:val="0"/>
                      <w:marRight w:val="0"/>
                      <w:marTop w:val="0"/>
                      <w:marBottom w:val="0"/>
                      <w:divBdr>
                        <w:top w:val="none" w:sz="0" w:space="0" w:color="auto"/>
                        <w:left w:val="none" w:sz="0" w:space="0" w:color="auto"/>
                        <w:bottom w:val="none" w:sz="0" w:space="0" w:color="auto"/>
                        <w:right w:val="none" w:sz="0" w:space="0" w:color="auto"/>
                      </w:divBdr>
                    </w:div>
                  </w:divsChild>
                </w:div>
                <w:div w:id="1422489291">
                  <w:marLeft w:val="0"/>
                  <w:marRight w:val="0"/>
                  <w:marTop w:val="0"/>
                  <w:marBottom w:val="0"/>
                  <w:divBdr>
                    <w:top w:val="none" w:sz="0" w:space="0" w:color="auto"/>
                    <w:left w:val="none" w:sz="0" w:space="0" w:color="auto"/>
                    <w:bottom w:val="none" w:sz="0" w:space="0" w:color="auto"/>
                    <w:right w:val="none" w:sz="0" w:space="0" w:color="auto"/>
                  </w:divBdr>
                  <w:divsChild>
                    <w:div w:id="277957820">
                      <w:marLeft w:val="0"/>
                      <w:marRight w:val="0"/>
                      <w:marTop w:val="0"/>
                      <w:marBottom w:val="0"/>
                      <w:divBdr>
                        <w:top w:val="none" w:sz="0" w:space="0" w:color="auto"/>
                        <w:left w:val="none" w:sz="0" w:space="0" w:color="auto"/>
                        <w:bottom w:val="none" w:sz="0" w:space="0" w:color="auto"/>
                        <w:right w:val="none" w:sz="0" w:space="0" w:color="auto"/>
                      </w:divBdr>
                    </w:div>
                  </w:divsChild>
                </w:div>
                <w:div w:id="1423262072">
                  <w:marLeft w:val="0"/>
                  <w:marRight w:val="0"/>
                  <w:marTop w:val="0"/>
                  <w:marBottom w:val="0"/>
                  <w:divBdr>
                    <w:top w:val="none" w:sz="0" w:space="0" w:color="auto"/>
                    <w:left w:val="none" w:sz="0" w:space="0" w:color="auto"/>
                    <w:bottom w:val="none" w:sz="0" w:space="0" w:color="auto"/>
                    <w:right w:val="none" w:sz="0" w:space="0" w:color="auto"/>
                  </w:divBdr>
                  <w:divsChild>
                    <w:div w:id="718092045">
                      <w:marLeft w:val="0"/>
                      <w:marRight w:val="0"/>
                      <w:marTop w:val="0"/>
                      <w:marBottom w:val="0"/>
                      <w:divBdr>
                        <w:top w:val="none" w:sz="0" w:space="0" w:color="auto"/>
                        <w:left w:val="none" w:sz="0" w:space="0" w:color="auto"/>
                        <w:bottom w:val="none" w:sz="0" w:space="0" w:color="auto"/>
                        <w:right w:val="none" w:sz="0" w:space="0" w:color="auto"/>
                      </w:divBdr>
                    </w:div>
                    <w:div w:id="1616710785">
                      <w:marLeft w:val="0"/>
                      <w:marRight w:val="0"/>
                      <w:marTop w:val="0"/>
                      <w:marBottom w:val="0"/>
                      <w:divBdr>
                        <w:top w:val="none" w:sz="0" w:space="0" w:color="auto"/>
                        <w:left w:val="none" w:sz="0" w:space="0" w:color="auto"/>
                        <w:bottom w:val="none" w:sz="0" w:space="0" w:color="auto"/>
                        <w:right w:val="none" w:sz="0" w:space="0" w:color="auto"/>
                      </w:divBdr>
                    </w:div>
                    <w:div w:id="2047951699">
                      <w:marLeft w:val="0"/>
                      <w:marRight w:val="0"/>
                      <w:marTop w:val="0"/>
                      <w:marBottom w:val="0"/>
                      <w:divBdr>
                        <w:top w:val="none" w:sz="0" w:space="0" w:color="auto"/>
                        <w:left w:val="none" w:sz="0" w:space="0" w:color="auto"/>
                        <w:bottom w:val="none" w:sz="0" w:space="0" w:color="auto"/>
                        <w:right w:val="none" w:sz="0" w:space="0" w:color="auto"/>
                      </w:divBdr>
                    </w:div>
                  </w:divsChild>
                </w:div>
                <w:div w:id="1430856536">
                  <w:marLeft w:val="0"/>
                  <w:marRight w:val="0"/>
                  <w:marTop w:val="0"/>
                  <w:marBottom w:val="0"/>
                  <w:divBdr>
                    <w:top w:val="none" w:sz="0" w:space="0" w:color="auto"/>
                    <w:left w:val="none" w:sz="0" w:space="0" w:color="auto"/>
                    <w:bottom w:val="none" w:sz="0" w:space="0" w:color="auto"/>
                    <w:right w:val="none" w:sz="0" w:space="0" w:color="auto"/>
                  </w:divBdr>
                  <w:divsChild>
                    <w:div w:id="230432018">
                      <w:marLeft w:val="0"/>
                      <w:marRight w:val="0"/>
                      <w:marTop w:val="0"/>
                      <w:marBottom w:val="0"/>
                      <w:divBdr>
                        <w:top w:val="none" w:sz="0" w:space="0" w:color="auto"/>
                        <w:left w:val="none" w:sz="0" w:space="0" w:color="auto"/>
                        <w:bottom w:val="none" w:sz="0" w:space="0" w:color="auto"/>
                        <w:right w:val="none" w:sz="0" w:space="0" w:color="auto"/>
                      </w:divBdr>
                    </w:div>
                    <w:div w:id="1046030746">
                      <w:marLeft w:val="0"/>
                      <w:marRight w:val="0"/>
                      <w:marTop w:val="0"/>
                      <w:marBottom w:val="0"/>
                      <w:divBdr>
                        <w:top w:val="none" w:sz="0" w:space="0" w:color="auto"/>
                        <w:left w:val="none" w:sz="0" w:space="0" w:color="auto"/>
                        <w:bottom w:val="none" w:sz="0" w:space="0" w:color="auto"/>
                        <w:right w:val="none" w:sz="0" w:space="0" w:color="auto"/>
                      </w:divBdr>
                    </w:div>
                  </w:divsChild>
                </w:div>
                <w:div w:id="1431706587">
                  <w:marLeft w:val="0"/>
                  <w:marRight w:val="0"/>
                  <w:marTop w:val="0"/>
                  <w:marBottom w:val="0"/>
                  <w:divBdr>
                    <w:top w:val="none" w:sz="0" w:space="0" w:color="auto"/>
                    <w:left w:val="none" w:sz="0" w:space="0" w:color="auto"/>
                    <w:bottom w:val="none" w:sz="0" w:space="0" w:color="auto"/>
                    <w:right w:val="none" w:sz="0" w:space="0" w:color="auto"/>
                  </w:divBdr>
                  <w:divsChild>
                    <w:div w:id="410930400">
                      <w:marLeft w:val="0"/>
                      <w:marRight w:val="0"/>
                      <w:marTop w:val="0"/>
                      <w:marBottom w:val="0"/>
                      <w:divBdr>
                        <w:top w:val="none" w:sz="0" w:space="0" w:color="auto"/>
                        <w:left w:val="none" w:sz="0" w:space="0" w:color="auto"/>
                        <w:bottom w:val="none" w:sz="0" w:space="0" w:color="auto"/>
                        <w:right w:val="none" w:sz="0" w:space="0" w:color="auto"/>
                      </w:divBdr>
                    </w:div>
                  </w:divsChild>
                </w:div>
                <w:div w:id="1435898896">
                  <w:marLeft w:val="0"/>
                  <w:marRight w:val="0"/>
                  <w:marTop w:val="0"/>
                  <w:marBottom w:val="0"/>
                  <w:divBdr>
                    <w:top w:val="none" w:sz="0" w:space="0" w:color="auto"/>
                    <w:left w:val="none" w:sz="0" w:space="0" w:color="auto"/>
                    <w:bottom w:val="none" w:sz="0" w:space="0" w:color="auto"/>
                    <w:right w:val="none" w:sz="0" w:space="0" w:color="auto"/>
                  </w:divBdr>
                  <w:divsChild>
                    <w:div w:id="1456176075">
                      <w:marLeft w:val="0"/>
                      <w:marRight w:val="0"/>
                      <w:marTop w:val="0"/>
                      <w:marBottom w:val="0"/>
                      <w:divBdr>
                        <w:top w:val="none" w:sz="0" w:space="0" w:color="auto"/>
                        <w:left w:val="none" w:sz="0" w:space="0" w:color="auto"/>
                        <w:bottom w:val="none" w:sz="0" w:space="0" w:color="auto"/>
                        <w:right w:val="none" w:sz="0" w:space="0" w:color="auto"/>
                      </w:divBdr>
                    </w:div>
                  </w:divsChild>
                </w:div>
                <w:div w:id="1436947075">
                  <w:marLeft w:val="0"/>
                  <w:marRight w:val="0"/>
                  <w:marTop w:val="0"/>
                  <w:marBottom w:val="0"/>
                  <w:divBdr>
                    <w:top w:val="none" w:sz="0" w:space="0" w:color="auto"/>
                    <w:left w:val="none" w:sz="0" w:space="0" w:color="auto"/>
                    <w:bottom w:val="none" w:sz="0" w:space="0" w:color="auto"/>
                    <w:right w:val="none" w:sz="0" w:space="0" w:color="auto"/>
                  </w:divBdr>
                  <w:divsChild>
                    <w:div w:id="682709243">
                      <w:marLeft w:val="0"/>
                      <w:marRight w:val="0"/>
                      <w:marTop w:val="0"/>
                      <w:marBottom w:val="0"/>
                      <w:divBdr>
                        <w:top w:val="none" w:sz="0" w:space="0" w:color="auto"/>
                        <w:left w:val="none" w:sz="0" w:space="0" w:color="auto"/>
                        <w:bottom w:val="none" w:sz="0" w:space="0" w:color="auto"/>
                        <w:right w:val="none" w:sz="0" w:space="0" w:color="auto"/>
                      </w:divBdr>
                    </w:div>
                  </w:divsChild>
                </w:div>
                <w:div w:id="1438477175">
                  <w:marLeft w:val="0"/>
                  <w:marRight w:val="0"/>
                  <w:marTop w:val="0"/>
                  <w:marBottom w:val="0"/>
                  <w:divBdr>
                    <w:top w:val="none" w:sz="0" w:space="0" w:color="auto"/>
                    <w:left w:val="none" w:sz="0" w:space="0" w:color="auto"/>
                    <w:bottom w:val="none" w:sz="0" w:space="0" w:color="auto"/>
                    <w:right w:val="none" w:sz="0" w:space="0" w:color="auto"/>
                  </w:divBdr>
                  <w:divsChild>
                    <w:div w:id="291373128">
                      <w:marLeft w:val="0"/>
                      <w:marRight w:val="0"/>
                      <w:marTop w:val="0"/>
                      <w:marBottom w:val="0"/>
                      <w:divBdr>
                        <w:top w:val="none" w:sz="0" w:space="0" w:color="auto"/>
                        <w:left w:val="none" w:sz="0" w:space="0" w:color="auto"/>
                        <w:bottom w:val="none" w:sz="0" w:space="0" w:color="auto"/>
                        <w:right w:val="none" w:sz="0" w:space="0" w:color="auto"/>
                      </w:divBdr>
                    </w:div>
                    <w:div w:id="1721398144">
                      <w:marLeft w:val="0"/>
                      <w:marRight w:val="0"/>
                      <w:marTop w:val="0"/>
                      <w:marBottom w:val="0"/>
                      <w:divBdr>
                        <w:top w:val="none" w:sz="0" w:space="0" w:color="auto"/>
                        <w:left w:val="none" w:sz="0" w:space="0" w:color="auto"/>
                        <w:bottom w:val="none" w:sz="0" w:space="0" w:color="auto"/>
                        <w:right w:val="none" w:sz="0" w:space="0" w:color="auto"/>
                      </w:divBdr>
                    </w:div>
                  </w:divsChild>
                </w:div>
                <w:div w:id="1460419465">
                  <w:marLeft w:val="0"/>
                  <w:marRight w:val="0"/>
                  <w:marTop w:val="0"/>
                  <w:marBottom w:val="0"/>
                  <w:divBdr>
                    <w:top w:val="none" w:sz="0" w:space="0" w:color="auto"/>
                    <w:left w:val="none" w:sz="0" w:space="0" w:color="auto"/>
                    <w:bottom w:val="none" w:sz="0" w:space="0" w:color="auto"/>
                    <w:right w:val="none" w:sz="0" w:space="0" w:color="auto"/>
                  </w:divBdr>
                  <w:divsChild>
                    <w:div w:id="108090906">
                      <w:marLeft w:val="0"/>
                      <w:marRight w:val="0"/>
                      <w:marTop w:val="0"/>
                      <w:marBottom w:val="0"/>
                      <w:divBdr>
                        <w:top w:val="none" w:sz="0" w:space="0" w:color="auto"/>
                        <w:left w:val="none" w:sz="0" w:space="0" w:color="auto"/>
                        <w:bottom w:val="none" w:sz="0" w:space="0" w:color="auto"/>
                        <w:right w:val="none" w:sz="0" w:space="0" w:color="auto"/>
                      </w:divBdr>
                    </w:div>
                  </w:divsChild>
                </w:div>
                <w:div w:id="1466002562">
                  <w:marLeft w:val="0"/>
                  <w:marRight w:val="0"/>
                  <w:marTop w:val="0"/>
                  <w:marBottom w:val="0"/>
                  <w:divBdr>
                    <w:top w:val="none" w:sz="0" w:space="0" w:color="auto"/>
                    <w:left w:val="none" w:sz="0" w:space="0" w:color="auto"/>
                    <w:bottom w:val="none" w:sz="0" w:space="0" w:color="auto"/>
                    <w:right w:val="none" w:sz="0" w:space="0" w:color="auto"/>
                  </w:divBdr>
                  <w:divsChild>
                    <w:div w:id="708149242">
                      <w:marLeft w:val="0"/>
                      <w:marRight w:val="0"/>
                      <w:marTop w:val="0"/>
                      <w:marBottom w:val="0"/>
                      <w:divBdr>
                        <w:top w:val="none" w:sz="0" w:space="0" w:color="auto"/>
                        <w:left w:val="none" w:sz="0" w:space="0" w:color="auto"/>
                        <w:bottom w:val="none" w:sz="0" w:space="0" w:color="auto"/>
                        <w:right w:val="none" w:sz="0" w:space="0" w:color="auto"/>
                      </w:divBdr>
                    </w:div>
                  </w:divsChild>
                </w:div>
                <w:div w:id="1466895712">
                  <w:marLeft w:val="0"/>
                  <w:marRight w:val="0"/>
                  <w:marTop w:val="0"/>
                  <w:marBottom w:val="0"/>
                  <w:divBdr>
                    <w:top w:val="none" w:sz="0" w:space="0" w:color="auto"/>
                    <w:left w:val="none" w:sz="0" w:space="0" w:color="auto"/>
                    <w:bottom w:val="none" w:sz="0" w:space="0" w:color="auto"/>
                    <w:right w:val="none" w:sz="0" w:space="0" w:color="auto"/>
                  </w:divBdr>
                  <w:divsChild>
                    <w:div w:id="237640608">
                      <w:marLeft w:val="0"/>
                      <w:marRight w:val="0"/>
                      <w:marTop w:val="0"/>
                      <w:marBottom w:val="0"/>
                      <w:divBdr>
                        <w:top w:val="none" w:sz="0" w:space="0" w:color="auto"/>
                        <w:left w:val="none" w:sz="0" w:space="0" w:color="auto"/>
                        <w:bottom w:val="none" w:sz="0" w:space="0" w:color="auto"/>
                        <w:right w:val="none" w:sz="0" w:space="0" w:color="auto"/>
                      </w:divBdr>
                    </w:div>
                  </w:divsChild>
                </w:div>
                <w:div w:id="1492402994">
                  <w:marLeft w:val="0"/>
                  <w:marRight w:val="0"/>
                  <w:marTop w:val="0"/>
                  <w:marBottom w:val="0"/>
                  <w:divBdr>
                    <w:top w:val="none" w:sz="0" w:space="0" w:color="auto"/>
                    <w:left w:val="none" w:sz="0" w:space="0" w:color="auto"/>
                    <w:bottom w:val="none" w:sz="0" w:space="0" w:color="auto"/>
                    <w:right w:val="none" w:sz="0" w:space="0" w:color="auto"/>
                  </w:divBdr>
                  <w:divsChild>
                    <w:div w:id="1144352915">
                      <w:marLeft w:val="0"/>
                      <w:marRight w:val="0"/>
                      <w:marTop w:val="0"/>
                      <w:marBottom w:val="0"/>
                      <w:divBdr>
                        <w:top w:val="none" w:sz="0" w:space="0" w:color="auto"/>
                        <w:left w:val="none" w:sz="0" w:space="0" w:color="auto"/>
                        <w:bottom w:val="none" w:sz="0" w:space="0" w:color="auto"/>
                        <w:right w:val="none" w:sz="0" w:space="0" w:color="auto"/>
                      </w:divBdr>
                    </w:div>
                  </w:divsChild>
                </w:div>
                <w:div w:id="1493638344">
                  <w:marLeft w:val="0"/>
                  <w:marRight w:val="0"/>
                  <w:marTop w:val="0"/>
                  <w:marBottom w:val="0"/>
                  <w:divBdr>
                    <w:top w:val="none" w:sz="0" w:space="0" w:color="auto"/>
                    <w:left w:val="none" w:sz="0" w:space="0" w:color="auto"/>
                    <w:bottom w:val="none" w:sz="0" w:space="0" w:color="auto"/>
                    <w:right w:val="none" w:sz="0" w:space="0" w:color="auto"/>
                  </w:divBdr>
                  <w:divsChild>
                    <w:div w:id="1544094185">
                      <w:marLeft w:val="0"/>
                      <w:marRight w:val="0"/>
                      <w:marTop w:val="0"/>
                      <w:marBottom w:val="0"/>
                      <w:divBdr>
                        <w:top w:val="none" w:sz="0" w:space="0" w:color="auto"/>
                        <w:left w:val="none" w:sz="0" w:space="0" w:color="auto"/>
                        <w:bottom w:val="none" w:sz="0" w:space="0" w:color="auto"/>
                        <w:right w:val="none" w:sz="0" w:space="0" w:color="auto"/>
                      </w:divBdr>
                    </w:div>
                  </w:divsChild>
                </w:div>
                <w:div w:id="1502159938">
                  <w:marLeft w:val="0"/>
                  <w:marRight w:val="0"/>
                  <w:marTop w:val="0"/>
                  <w:marBottom w:val="0"/>
                  <w:divBdr>
                    <w:top w:val="none" w:sz="0" w:space="0" w:color="auto"/>
                    <w:left w:val="none" w:sz="0" w:space="0" w:color="auto"/>
                    <w:bottom w:val="none" w:sz="0" w:space="0" w:color="auto"/>
                    <w:right w:val="none" w:sz="0" w:space="0" w:color="auto"/>
                  </w:divBdr>
                  <w:divsChild>
                    <w:div w:id="1952080154">
                      <w:marLeft w:val="0"/>
                      <w:marRight w:val="0"/>
                      <w:marTop w:val="0"/>
                      <w:marBottom w:val="0"/>
                      <w:divBdr>
                        <w:top w:val="none" w:sz="0" w:space="0" w:color="auto"/>
                        <w:left w:val="none" w:sz="0" w:space="0" w:color="auto"/>
                        <w:bottom w:val="none" w:sz="0" w:space="0" w:color="auto"/>
                        <w:right w:val="none" w:sz="0" w:space="0" w:color="auto"/>
                      </w:divBdr>
                    </w:div>
                  </w:divsChild>
                </w:div>
                <w:div w:id="1510832237">
                  <w:marLeft w:val="0"/>
                  <w:marRight w:val="0"/>
                  <w:marTop w:val="0"/>
                  <w:marBottom w:val="0"/>
                  <w:divBdr>
                    <w:top w:val="none" w:sz="0" w:space="0" w:color="auto"/>
                    <w:left w:val="none" w:sz="0" w:space="0" w:color="auto"/>
                    <w:bottom w:val="none" w:sz="0" w:space="0" w:color="auto"/>
                    <w:right w:val="none" w:sz="0" w:space="0" w:color="auto"/>
                  </w:divBdr>
                  <w:divsChild>
                    <w:div w:id="1794446740">
                      <w:marLeft w:val="0"/>
                      <w:marRight w:val="0"/>
                      <w:marTop w:val="0"/>
                      <w:marBottom w:val="0"/>
                      <w:divBdr>
                        <w:top w:val="none" w:sz="0" w:space="0" w:color="auto"/>
                        <w:left w:val="none" w:sz="0" w:space="0" w:color="auto"/>
                        <w:bottom w:val="none" w:sz="0" w:space="0" w:color="auto"/>
                        <w:right w:val="none" w:sz="0" w:space="0" w:color="auto"/>
                      </w:divBdr>
                    </w:div>
                  </w:divsChild>
                </w:div>
                <w:div w:id="1518351027">
                  <w:marLeft w:val="0"/>
                  <w:marRight w:val="0"/>
                  <w:marTop w:val="0"/>
                  <w:marBottom w:val="0"/>
                  <w:divBdr>
                    <w:top w:val="none" w:sz="0" w:space="0" w:color="auto"/>
                    <w:left w:val="none" w:sz="0" w:space="0" w:color="auto"/>
                    <w:bottom w:val="none" w:sz="0" w:space="0" w:color="auto"/>
                    <w:right w:val="none" w:sz="0" w:space="0" w:color="auto"/>
                  </w:divBdr>
                  <w:divsChild>
                    <w:div w:id="2062631326">
                      <w:marLeft w:val="0"/>
                      <w:marRight w:val="0"/>
                      <w:marTop w:val="0"/>
                      <w:marBottom w:val="0"/>
                      <w:divBdr>
                        <w:top w:val="none" w:sz="0" w:space="0" w:color="auto"/>
                        <w:left w:val="none" w:sz="0" w:space="0" w:color="auto"/>
                        <w:bottom w:val="none" w:sz="0" w:space="0" w:color="auto"/>
                        <w:right w:val="none" w:sz="0" w:space="0" w:color="auto"/>
                      </w:divBdr>
                    </w:div>
                  </w:divsChild>
                </w:div>
                <w:div w:id="1540049538">
                  <w:marLeft w:val="0"/>
                  <w:marRight w:val="0"/>
                  <w:marTop w:val="0"/>
                  <w:marBottom w:val="0"/>
                  <w:divBdr>
                    <w:top w:val="none" w:sz="0" w:space="0" w:color="auto"/>
                    <w:left w:val="none" w:sz="0" w:space="0" w:color="auto"/>
                    <w:bottom w:val="none" w:sz="0" w:space="0" w:color="auto"/>
                    <w:right w:val="none" w:sz="0" w:space="0" w:color="auto"/>
                  </w:divBdr>
                  <w:divsChild>
                    <w:div w:id="292567817">
                      <w:marLeft w:val="0"/>
                      <w:marRight w:val="0"/>
                      <w:marTop w:val="0"/>
                      <w:marBottom w:val="0"/>
                      <w:divBdr>
                        <w:top w:val="none" w:sz="0" w:space="0" w:color="auto"/>
                        <w:left w:val="none" w:sz="0" w:space="0" w:color="auto"/>
                        <w:bottom w:val="none" w:sz="0" w:space="0" w:color="auto"/>
                        <w:right w:val="none" w:sz="0" w:space="0" w:color="auto"/>
                      </w:divBdr>
                    </w:div>
                  </w:divsChild>
                </w:div>
                <w:div w:id="1555308987">
                  <w:marLeft w:val="0"/>
                  <w:marRight w:val="0"/>
                  <w:marTop w:val="0"/>
                  <w:marBottom w:val="0"/>
                  <w:divBdr>
                    <w:top w:val="none" w:sz="0" w:space="0" w:color="auto"/>
                    <w:left w:val="none" w:sz="0" w:space="0" w:color="auto"/>
                    <w:bottom w:val="none" w:sz="0" w:space="0" w:color="auto"/>
                    <w:right w:val="none" w:sz="0" w:space="0" w:color="auto"/>
                  </w:divBdr>
                  <w:divsChild>
                    <w:div w:id="580221152">
                      <w:marLeft w:val="0"/>
                      <w:marRight w:val="0"/>
                      <w:marTop w:val="0"/>
                      <w:marBottom w:val="0"/>
                      <w:divBdr>
                        <w:top w:val="none" w:sz="0" w:space="0" w:color="auto"/>
                        <w:left w:val="none" w:sz="0" w:space="0" w:color="auto"/>
                        <w:bottom w:val="none" w:sz="0" w:space="0" w:color="auto"/>
                        <w:right w:val="none" w:sz="0" w:space="0" w:color="auto"/>
                      </w:divBdr>
                    </w:div>
                  </w:divsChild>
                </w:div>
                <w:div w:id="1557351772">
                  <w:marLeft w:val="0"/>
                  <w:marRight w:val="0"/>
                  <w:marTop w:val="0"/>
                  <w:marBottom w:val="0"/>
                  <w:divBdr>
                    <w:top w:val="none" w:sz="0" w:space="0" w:color="auto"/>
                    <w:left w:val="none" w:sz="0" w:space="0" w:color="auto"/>
                    <w:bottom w:val="none" w:sz="0" w:space="0" w:color="auto"/>
                    <w:right w:val="none" w:sz="0" w:space="0" w:color="auto"/>
                  </w:divBdr>
                  <w:divsChild>
                    <w:div w:id="415131229">
                      <w:marLeft w:val="0"/>
                      <w:marRight w:val="0"/>
                      <w:marTop w:val="0"/>
                      <w:marBottom w:val="0"/>
                      <w:divBdr>
                        <w:top w:val="none" w:sz="0" w:space="0" w:color="auto"/>
                        <w:left w:val="none" w:sz="0" w:space="0" w:color="auto"/>
                        <w:bottom w:val="none" w:sz="0" w:space="0" w:color="auto"/>
                        <w:right w:val="none" w:sz="0" w:space="0" w:color="auto"/>
                      </w:divBdr>
                    </w:div>
                    <w:div w:id="582682673">
                      <w:marLeft w:val="0"/>
                      <w:marRight w:val="0"/>
                      <w:marTop w:val="0"/>
                      <w:marBottom w:val="0"/>
                      <w:divBdr>
                        <w:top w:val="none" w:sz="0" w:space="0" w:color="auto"/>
                        <w:left w:val="none" w:sz="0" w:space="0" w:color="auto"/>
                        <w:bottom w:val="none" w:sz="0" w:space="0" w:color="auto"/>
                        <w:right w:val="none" w:sz="0" w:space="0" w:color="auto"/>
                      </w:divBdr>
                    </w:div>
                    <w:div w:id="1088234051">
                      <w:marLeft w:val="0"/>
                      <w:marRight w:val="0"/>
                      <w:marTop w:val="0"/>
                      <w:marBottom w:val="0"/>
                      <w:divBdr>
                        <w:top w:val="none" w:sz="0" w:space="0" w:color="auto"/>
                        <w:left w:val="none" w:sz="0" w:space="0" w:color="auto"/>
                        <w:bottom w:val="none" w:sz="0" w:space="0" w:color="auto"/>
                        <w:right w:val="none" w:sz="0" w:space="0" w:color="auto"/>
                      </w:divBdr>
                    </w:div>
                    <w:div w:id="2020348952">
                      <w:marLeft w:val="0"/>
                      <w:marRight w:val="0"/>
                      <w:marTop w:val="0"/>
                      <w:marBottom w:val="0"/>
                      <w:divBdr>
                        <w:top w:val="none" w:sz="0" w:space="0" w:color="auto"/>
                        <w:left w:val="none" w:sz="0" w:space="0" w:color="auto"/>
                        <w:bottom w:val="none" w:sz="0" w:space="0" w:color="auto"/>
                        <w:right w:val="none" w:sz="0" w:space="0" w:color="auto"/>
                      </w:divBdr>
                    </w:div>
                  </w:divsChild>
                </w:div>
                <w:div w:id="1562518952">
                  <w:marLeft w:val="0"/>
                  <w:marRight w:val="0"/>
                  <w:marTop w:val="0"/>
                  <w:marBottom w:val="0"/>
                  <w:divBdr>
                    <w:top w:val="none" w:sz="0" w:space="0" w:color="auto"/>
                    <w:left w:val="none" w:sz="0" w:space="0" w:color="auto"/>
                    <w:bottom w:val="none" w:sz="0" w:space="0" w:color="auto"/>
                    <w:right w:val="none" w:sz="0" w:space="0" w:color="auto"/>
                  </w:divBdr>
                  <w:divsChild>
                    <w:div w:id="413860039">
                      <w:marLeft w:val="0"/>
                      <w:marRight w:val="0"/>
                      <w:marTop w:val="0"/>
                      <w:marBottom w:val="0"/>
                      <w:divBdr>
                        <w:top w:val="none" w:sz="0" w:space="0" w:color="auto"/>
                        <w:left w:val="none" w:sz="0" w:space="0" w:color="auto"/>
                        <w:bottom w:val="none" w:sz="0" w:space="0" w:color="auto"/>
                        <w:right w:val="none" w:sz="0" w:space="0" w:color="auto"/>
                      </w:divBdr>
                    </w:div>
                  </w:divsChild>
                </w:div>
                <w:div w:id="1585411660">
                  <w:marLeft w:val="0"/>
                  <w:marRight w:val="0"/>
                  <w:marTop w:val="0"/>
                  <w:marBottom w:val="0"/>
                  <w:divBdr>
                    <w:top w:val="none" w:sz="0" w:space="0" w:color="auto"/>
                    <w:left w:val="none" w:sz="0" w:space="0" w:color="auto"/>
                    <w:bottom w:val="none" w:sz="0" w:space="0" w:color="auto"/>
                    <w:right w:val="none" w:sz="0" w:space="0" w:color="auto"/>
                  </w:divBdr>
                  <w:divsChild>
                    <w:div w:id="144200896">
                      <w:marLeft w:val="0"/>
                      <w:marRight w:val="0"/>
                      <w:marTop w:val="0"/>
                      <w:marBottom w:val="0"/>
                      <w:divBdr>
                        <w:top w:val="none" w:sz="0" w:space="0" w:color="auto"/>
                        <w:left w:val="none" w:sz="0" w:space="0" w:color="auto"/>
                        <w:bottom w:val="none" w:sz="0" w:space="0" w:color="auto"/>
                        <w:right w:val="none" w:sz="0" w:space="0" w:color="auto"/>
                      </w:divBdr>
                    </w:div>
                    <w:div w:id="375860020">
                      <w:marLeft w:val="0"/>
                      <w:marRight w:val="0"/>
                      <w:marTop w:val="0"/>
                      <w:marBottom w:val="0"/>
                      <w:divBdr>
                        <w:top w:val="none" w:sz="0" w:space="0" w:color="auto"/>
                        <w:left w:val="none" w:sz="0" w:space="0" w:color="auto"/>
                        <w:bottom w:val="none" w:sz="0" w:space="0" w:color="auto"/>
                        <w:right w:val="none" w:sz="0" w:space="0" w:color="auto"/>
                      </w:divBdr>
                    </w:div>
                    <w:div w:id="1138189190">
                      <w:marLeft w:val="0"/>
                      <w:marRight w:val="0"/>
                      <w:marTop w:val="0"/>
                      <w:marBottom w:val="0"/>
                      <w:divBdr>
                        <w:top w:val="none" w:sz="0" w:space="0" w:color="auto"/>
                        <w:left w:val="none" w:sz="0" w:space="0" w:color="auto"/>
                        <w:bottom w:val="none" w:sz="0" w:space="0" w:color="auto"/>
                        <w:right w:val="none" w:sz="0" w:space="0" w:color="auto"/>
                      </w:divBdr>
                    </w:div>
                    <w:div w:id="1157571477">
                      <w:marLeft w:val="0"/>
                      <w:marRight w:val="0"/>
                      <w:marTop w:val="0"/>
                      <w:marBottom w:val="0"/>
                      <w:divBdr>
                        <w:top w:val="none" w:sz="0" w:space="0" w:color="auto"/>
                        <w:left w:val="none" w:sz="0" w:space="0" w:color="auto"/>
                        <w:bottom w:val="none" w:sz="0" w:space="0" w:color="auto"/>
                        <w:right w:val="none" w:sz="0" w:space="0" w:color="auto"/>
                      </w:divBdr>
                    </w:div>
                  </w:divsChild>
                </w:div>
                <w:div w:id="1586644391">
                  <w:marLeft w:val="0"/>
                  <w:marRight w:val="0"/>
                  <w:marTop w:val="0"/>
                  <w:marBottom w:val="0"/>
                  <w:divBdr>
                    <w:top w:val="none" w:sz="0" w:space="0" w:color="auto"/>
                    <w:left w:val="none" w:sz="0" w:space="0" w:color="auto"/>
                    <w:bottom w:val="none" w:sz="0" w:space="0" w:color="auto"/>
                    <w:right w:val="none" w:sz="0" w:space="0" w:color="auto"/>
                  </w:divBdr>
                  <w:divsChild>
                    <w:div w:id="504980513">
                      <w:marLeft w:val="0"/>
                      <w:marRight w:val="0"/>
                      <w:marTop w:val="0"/>
                      <w:marBottom w:val="0"/>
                      <w:divBdr>
                        <w:top w:val="none" w:sz="0" w:space="0" w:color="auto"/>
                        <w:left w:val="none" w:sz="0" w:space="0" w:color="auto"/>
                        <w:bottom w:val="none" w:sz="0" w:space="0" w:color="auto"/>
                        <w:right w:val="none" w:sz="0" w:space="0" w:color="auto"/>
                      </w:divBdr>
                    </w:div>
                  </w:divsChild>
                </w:div>
                <w:div w:id="1593393850">
                  <w:marLeft w:val="0"/>
                  <w:marRight w:val="0"/>
                  <w:marTop w:val="0"/>
                  <w:marBottom w:val="0"/>
                  <w:divBdr>
                    <w:top w:val="none" w:sz="0" w:space="0" w:color="auto"/>
                    <w:left w:val="none" w:sz="0" w:space="0" w:color="auto"/>
                    <w:bottom w:val="none" w:sz="0" w:space="0" w:color="auto"/>
                    <w:right w:val="none" w:sz="0" w:space="0" w:color="auto"/>
                  </w:divBdr>
                  <w:divsChild>
                    <w:div w:id="1500150872">
                      <w:marLeft w:val="0"/>
                      <w:marRight w:val="0"/>
                      <w:marTop w:val="0"/>
                      <w:marBottom w:val="0"/>
                      <w:divBdr>
                        <w:top w:val="none" w:sz="0" w:space="0" w:color="auto"/>
                        <w:left w:val="none" w:sz="0" w:space="0" w:color="auto"/>
                        <w:bottom w:val="none" w:sz="0" w:space="0" w:color="auto"/>
                        <w:right w:val="none" w:sz="0" w:space="0" w:color="auto"/>
                      </w:divBdr>
                    </w:div>
                  </w:divsChild>
                </w:div>
                <w:div w:id="1602646844">
                  <w:marLeft w:val="0"/>
                  <w:marRight w:val="0"/>
                  <w:marTop w:val="0"/>
                  <w:marBottom w:val="0"/>
                  <w:divBdr>
                    <w:top w:val="none" w:sz="0" w:space="0" w:color="auto"/>
                    <w:left w:val="none" w:sz="0" w:space="0" w:color="auto"/>
                    <w:bottom w:val="none" w:sz="0" w:space="0" w:color="auto"/>
                    <w:right w:val="none" w:sz="0" w:space="0" w:color="auto"/>
                  </w:divBdr>
                  <w:divsChild>
                    <w:div w:id="1665233830">
                      <w:marLeft w:val="0"/>
                      <w:marRight w:val="0"/>
                      <w:marTop w:val="0"/>
                      <w:marBottom w:val="0"/>
                      <w:divBdr>
                        <w:top w:val="none" w:sz="0" w:space="0" w:color="auto"/>
                        <w:left w:val="none" w:sz="0" w:space="0" w:color="auto"/>
                        <w:bottom w:val="none" w:sz="0" w:space="0" w:color="auto"/>
                        <w:right w:val="none" w:sz="0" w:space="0" w:color="auto"/>
                      </w:divBdr>
                    </w:div>
                  </w:divsChild>
                </w:div>
                <w:div w:id="1609580868">
                  <w:marLeft w:val="0"/>
                  <w:marRight w:val="0"/>
                  <w:marTop w:val="0"/>
                  <w:marBottom w:val="0"/>
                  <w:divBdr>
                    <w:top w:val="none" w:sz="0" w:space="0" w:color="auto"/>
                    <w:left w:val="none" w:sz="0" w:space="0" w:color="auto"/>
                    <w:bottom w:val="none" w:sz="0" w:space="0" w:color="auto"/>
                    <w:right w:val="none" w:sz="0" w:space="0" w:color="auto"/>
                  </w:divBdr>
                  <w:divsChild>
                    <w:div w:id="2003777512">
                      <w:marLeft w:val="0"/>
                      <w:marRight w:val="0"/>
                      <w:marTop w:val="0"/>
                      <w:marBottom w:val="0"/>
                      <w:divBdr>
                        <w:top w:val="none" w:sz="0" w:space="0" w:color="auto"/>
                        <w:left w:val="none" w:sz="0" w:space="0" w:color="auto"/>
                        <w:bottom w:val="none" w:sz="0" w:space="0" w:color="auto"/>
                        <w:right w:val="none" w:sz="0" w:space="0" w:color="auto"/>
                      </w:divBdr>
                    </w:div>
                  </w:divsChild>
                </w:div>
                <w:div w:id="1611357375">
                  <w:marLeft w:val="0"/>
                  <w:marRight w:val="0"/>
                  <w:marTop w:val="0"/>
                  <w:marBottom w:val="0"/>
                  <w:divBdr>
                    <w:top w:val="none" w:sz="0" w:space="0" w:color="auto"/>
                    <w:left w:val="none" w:sz="0" w:space="0" w:color="auto"/>
                    <w:bottom w:val="none" w:sz="0" w:space="0" w:color="auto"/>
                    <w:right w:val="none" w:sz="0" w:space="0" w:color="auto"/>
                  </w:divBdr>
                  <w:divsChild>
                    <w:div w:id="1775783697">
                      <w:marLeft w:val="0"/>
                      <w:marRight w:val="0"/>
                      <w:marTop w:val="0"/>
                      <w:marBottom w:val="0"/>
                      <w:divBdr>
                        <w:top w:val="none" w:sz="0" w:space="0" w:color="auto"/>
                        <w:left w:val="none" w:sz="0" w:space="0" w:color="auto"/>
                        <w:bottom w:val="none" w:sz="0" w:space="0" w:color="auto"/>
                        <w:right w:val="none" w:sz="0" w:space="0" w:color="auto"/>
                      </w:divBdr>
                    </w:div>
                  </w:divsChild>
                </w:div>
                <w:div w:id="1613122389">
                  <w:marLeft w:val="0"/>
                  <w:marRight w:val="0"/>
                  <w:marTop w:val="0"/>
                  <w:marBottom w:val="0"/>
                  <w:divBdr>
                    <w:top w:val="none" w:sz="0" w:space="0" w:color="auto"/>
                    <w:left w:val="none" w:sz="0" w:space="0" w:color="auto"/>
                    <w:bottom w:val="none" w:sz="0" w:space="0" w:color="auto"/>
                    <w:right w:val="none" w:sz="0" w:space="0" w:color="auto"/>
                  </w:divBdr>
                  <w:divsChild>
                    <w:div w:id="274869908">
                      <w:marLeft w:val="0"/>
                      <w:marRight w:val="0"/>
                      <w:marTop w:val="0"/>
                      <w:marBottom w:val="0"/>
                      <w:divBdr>
                        <w:top w:val="none" w:sz="0" w:space="0" w:color="auto"/>
                        <w:left w:val="none" w:sz="0" w:space="0" w:color="auto"/>
                        <w:bottom w:val="none" w:sz="0" w:space="0" w:color="auto"/>
                        <w:right w:val="none" w:sz="0" w:space="0" w:color="auto"/>
                      </w:divBdr>
                    </w:div>
                    <w:div w:id="591426921">
                      <w:marLeft w:val="0"/>
                      <w:marRight w:val="0"/>
                      <w:marTop w:val="0"/>
                      <w:marBottom w:val="0"/>
                      <w:divBdr>
                        <w:top w:val="none" w:sz="0" w:space="0" w:color="auto"/>
                        <w:left w:val="none" w:sz="0" w:space="0" w:color="auto"/>
                        <w:bottom w:val="none" w:sz="0" w:space="0" w:color="auto"/>
                        <w:right w:val="none" w:sz="0" w:space="0" w:color="auto"/>
                      </w:divBdr>
                    </w:div>
                    <w:div w:id="677197458">
                      <w:marLeft w:val="0"/>
                      <w:marRight w:val="0"/>
                      <w:marTop w:val="0"/>
                      <w:marBottom w:val="0"/>
                      <w:divBdr>
                        <w:top w:val="none" w:sz="0" w:space="0" w:color="auto"/>
                        <w:left w:val="none" w:sz="0" w:space="0" w:color="auto"/>
                        <w:bottom w:val="none" w:sz="0" w:space="0" w:color="auto"/>
                        <w:right w:val="none" w:sz="0" w:space="0" w:color="auto"/>
                      </w:divBdr>
                    </w:div>
                    <w:div w:id="2008360440">
                      <w:marLeft w:val="0"/>
                      <w:marRight w:val="0"/>
                      <w:marTop w:val="0"/>
                      <w:marBottom w:val="0"/>
                      <w:divBdr>
                        <w:top w:val="none" w:sz="0" w:space="0" w:color="auto"/>
                        <w:left w:val="none" w:sz="0" w:space="0" w:color="auto"/>
                        <w:bottom w:val="none" w:sz="0" w:space="0" w:color="auto"/>
                        <w:right w:val="none" w:sz="0" w:space="0" w:color="auto"/>
                      </w:divBdr>
                    </w:div>
                  </w:divsChild>
                </w:div>
                <w:div w:id="1618173983">
                  <w:marLeft w:val="0"/>
                  <w:marRight w:val="0"/>
                  <w:marTop w:val="0"/>
                  <w:marBottom w:val="0"/>
                  <w:divBdr>
                    <w:top w:val="none" w:sz="0" w:space="0" w:color="auto"/>
                    <w:left w:val="none" w:sz="0" w:space="0" w:color="auto"/>
                    <w:bottom w:val="none" w:sz="0" w:space="0" w:color="auto"/>
                    <w:right w:val="none" w:sz="0" w:space="0" w:color="auto"/>
                  </w:divBdr>
                  <w:divsChild>
                    <w:div w:id="312832838">
                      <w:marLeft w:val="0"/>
                      <w:marRight w:val="0"/>
                      <w:marTop w:val="0"/>
                      <w:marBottom w:val="0"/>
                      <w:divBdr>
                        <w:top w:val="none" w:sz="0" w:space="0" w:color="auto"/>
                        <w:left w:val="none" w:sz="0" w:space="0" w:color="auto"/>
                        <w:bottom w:val="none" w:sz="0" w:space="0" w:color="auto"/>
                        <w:right w:val="none" w:sz="0" w:space="0" w:color="auto"/>
                      </w:divBdr>
                    </w:div>
                  </w:divsChild>
                </w:div>
                <w:div w:id="1623078498">
                  <w:marLeft w:val="0"/>
                  <w:marRight w:val="0"/>
                  <w:marTop w:val="0"/>
                  <w:marBottom w:val="0"/>
                  <w:divBdr>
                    <w:top w:val="none" w:sz="0" w:space="0" w:color="auto"/>
                    <w:left w:val="none" w:sz="0" w:space="0" w:color="auto"/>
                    <w:bottom w:val="none" w:sz="0" w:space="0" w:color="auto"/>
                    <w:right w:val="none" w:sz="0" w:space="0" w:color="auto"/>
                  </w:divBdr>
                  <w:divsChild>
                    <w:div w:id="741755507">
                      <w:marLeft w:val="0"/>
                      <w:marRight w:val="0"/>
                      <w:marTop w:val="0"/>
                      <w:marBottom w:val="0"/>
                      <w:divBdr>
                        <w:top w:val="none" w:sz="0" w:space="0" w:color="auto"/>
                        <w:left w:val="none" w:sz="0" w:space="0" w:color="auto"/>
                        <w:bottom w:val="none" w:sz="0" w:space="0" w:color="auto"/>
                        <w:right w:val="none" w:sz="0" w:space="0" w:color="auto"/>
                      </w:divBdr>
                    </w:div>
                    <w:div w:id="1025135948">
                      <w:marLeft w:val="0"/>
                      <w:marRight w:val="0"/>
                      <w:marTop w:val="0"/>
                      <w:marBottom w:val="0"/>
                      <w:divBdr>
                        <w:top w:val="none" w:sz="0" w:space="0" w:color="auto"/>
                        <w:left w:val="none" w:sz="0" w:space="0" w:color="auto"/>
                        <w:bottom w:val="none" w:sz="0" w:space="0" w:color="auto"/>
                        <w:right w:val="none" w:sz="0" w:space="0" w:color="auto"/>
                      </w:divBdr>
                    </w:div>
                  </w:divsChild>
                </w:div>
                <w:div w:id="1625965594">
                  <w:marLeft w:val="0"/>
                  <w:marRight w:val="0"/>
                  <w:marTop w:val="0"/>
                  <w:marBottom w:val="0"/>
                  <w:divBdr>
                    <w:top w:val="none" w:sz="0" w:space="0" w:color="auto"/>
                    <w:left w:val="none" w:sz="0" w:space="0" w:color="auto"/>
                    <w:bottom w:val="none" w:sz="0" w:space="0" w:color="auto"/>
                    <w:right w:val="none" w:sz="0" w:space="0" w:color="auto"/>
                  </w:divBdr>
                  <w:divsChild>
                    <w:div w:id="1439253691">
                      <w:marLeft w:val="0"/>
                      <w:marRight w:val="0"/>
                      <w:marTop w:val="0"/>
                      <w:marBottom w:val="0"/>
                      <w:divBdr>
                        <w:top w:val="none" w:sz="0" w:space="0" w:color="auto"/>
                        <w:left w:val="none" w:sz="0" w:space="0" w:color="auto"/>
                        <w:bottom w:val="none" w:sz="0" w:space="0" w:color="auto"/>
                        <w:right w:val="none" w:sz="0" w:space="0" w:color="auto"/>
                      </w:divBdr>
                    </w:div>
                  </w:divsChild>
                </w:div>
                <w:div w:id="1636328989">
                  <w:marLeft w:val="0"/>
                  <w:marRight w:val="0"/>
                  <w:marTop w:val="0"/>
                  <w:marBottom w:val="0"/>
                  <w:divBdr>
                    <w:top w:val="none" w:sz="0" w:space="0" w:color="auto"/>
                    <w:left w:val="none" w:sz="0" w:space="0" w:color="auto"/>
                    <w:bottom w:val="none" w:sz="0" w:space="0" w:color="auto"/>
                    <w:right w:val="none" w:sz="0" w:space="0" w:color="auto"/>
                  </w:divBdr>
                  <w:divsChild>
                    <w:div w:id="88889693">
                      <w:marLeft w:val="0"/>
                      <w:marRight w:val="0"/>
                      <w:marTop w:val="0"/>
                      <w:marBottom w:val="0"/>
                      <w:divBdr>
                        <w:top w:val="none" w:sz="0" w:space="0" w:color="auto"/>
                        <w:left w:val="none" w:sz="0" w:space="0" w:color="auto"/>
                        <w:bottom w:val="none" w:sz="0" w:space="0" w:color="auto"/>
                        <w:right w:val="none" w:sz="0" w:space="0" w:color="auto"/>
                      </w:divBdr>
                    </w:div>
                    <w:div w:id="361175255">
                      <w:marLeft w:val="0"/>
                      <w:marRight w:val="0"/>
                      <w:marTop w:val="0"/>
                      <w:marBottom w:val="0"/>
                      <w:divBdr>
                        <w:top w:val="none" w:sz="0" w:space="0" w:color="auto"/>
                        <w:left w:val="none" w:sz="0" w:space="0" w:color="auto"/>
                        <w:bottom w:val="none" w:sz="0" w:space="0" w:color="auto"/>
                        <w:right w:val="none" w:sz="0" w:space="0" w:color="auto"/>
                      </w:divBdr>
                    </w:div>
                  </w:divsChild>
                </w:div>
                <w:div w:id="1650666516">
                  <w:marLeft w:val="0"/>
                  <w:marRight w:val="0"/>
                  <w:marTop w:val="0"/>
                  <w:marBottom w:val="0"/>
                  <w:divBdr>
                    <w:top w:val="none" w:sz="0" w:space="0" w:color="auto"/>
                    <w:left w:val="none" w:sz="0" w:space="0" w:color="auto"/>
                    <w:bottom w:val="none" w:sz="0" w:space="0" w:color="auto"/>
                    <w:right w:val="none" w:sz="0" w:space="0" w:color="auto"/>
                  </w:divBdr>
                  <w:divsChild>
                    <w:div w:id="620960719">
                      <w:marLeft w:val="0"/>
                      <w:marRight w:val="0"/>
                      <w:marTop w:val="0"/>
                      <w:marBottom w:val="0"/>
                      <w:divBdr>
                        <w:top w:val="none" w:sz="0" w:space="0" w:color="auto"/>
                        <w:left w:val="none" w:sz="0" w:space="0" w:color="auto"/>
                        <w:bottom w:val="none" w:sz="0" w:space="0" w:color="auto"/>
                        <w:right w:val="none" w:sz="0" w:space="0" w:color="auto"/>
                      </w:divBdr>
                    </w:div>
                  </w:divsChild>
                </w:div>
                <w:div w:id="1651983166">
                  <w:marLeft w:val="0"/>
                  <w:marRight w:val="0"/>
                  <w:marTop w:val="0"/>
                  <w:marBottom w:val="0"/>
                  <w:divBdr>
                    <w:top w:val="none" w:sz="0" w:space="0" w:color="auto"/>
                    <w:left w:val="none" w:sz="0" w:space="0" w:color="auto"/>
                    <w:bottom w:val="none" w:sz="0" w:space="0" w:color="auto"/>
                    <w:right w:val="none" w:sz="0" w:space="0" w:color="auto"/>
                  </w:divBdr>
                  <w:divsChild>
                    <w:div w:id="29765798">
                      <w:marLeft w:val="0"/>
                      <w:marRight w:val="0"/>
                      <w:marTop w:val="0"/>
                      <w:marBottom w:val="0"/>
                      <w:divBdr>
                        <w:top w:val="none" w:sz="0" w:space="0" w:color="auto"/>
                        <w:left w:val="none" w:sz="0" w:space="0" w:color="auto"/>
                        <w:bottom w:val="none" w:sz="0" w:space="0" w:color="auto"/>
                        <w:right w:val="none" w:sz="0" w:space="0" w:color="auto"/>
                      </w:divBdr>
                    </w:div>
                    <w:div w:id="1091512016">
                      <w:marLeft w:val="0"/>
                      <w:marRight w:val="0"/>
                      <w:marTop w:val="0"/>
                      <w:marBottom w:val="0"/>
                      <w:divBdr>
                        <w:top w:val="none" w:sz="0" w:space="0" w:color="auto"/>
                        <w:left w:val="none" w:sz="0" w:space="0" w:color="auto"/>
                        <w:bottom w:val="none" w:sz="0" w:space="0" w:color="auto"/>
                        <w:right w:val="none" w:sz="0" w:space="0" w:color="auto"/>
                      </w:divBdr>
                    </w:div>
                    <w:div w:id="1275483045">
                      <w:marLeft w:val="0"/>
                      <w:marRight w:val="0"/>
                      <w:marTop w:val="0"/>
                      <w:marBottom w:val="0"/>
                      <w:divBdr>
                        <w:top w:val="none" w:sz="0" w:space="0" w:color="auto"/>
                        <w:left w:val="none" w:sz="0" w:space="0" w:color="auto"/>
                        <w:bottom w:val="none" w:sz="0" w:space="0" w:color="auto"/>
                        <w:right w:val="none" w:sz="0" w:space="0" w:color="auto"/>
                      </w:divBdr>
                    </w:div>
                    <w:div w:id="2058117348">
                      <w:marLeft w:val="0"/>
                      <w:marRight w:val="0"/>
                      <w:marTop w:val="0"/>
                      <w:marBottom w:val="0"/>
                      <w:divBdr>
                        <w:top w:val="none" w:sz="0" w:space="0" w:color="auto"/>
                        <w:left w:val="none" w:sz="0" w:space="0" w:color="auto"/>
                        <w:bottom w:val="none" w:sz="0" w:space="0" w:color="auto"/>
                        <w:right w:val="none" w:sz="0" w:space="0" w:color="auto"/>
                      </w:divBdr>
                    </w:div>
                  </w:divsChild>
                </w:div>
                <w:div w:id="1665550025">
                  <w:marLeft w:val="0"/>
                  <w:marRight w:val="0"/>
                  <w:marTop w:val="0"/>
                  <w:marBottom w:val="0"/>
                  <w:divBdr>
                    <w:top w:val="none" w:sz="0" w:space="0" w:color="auto"/>
                    <w:left w:val="none" w:sz="0" w:space="0" w:color="auto"/>
                    <w:bottom w:val="none" w:sz="0" w:space="0" w:color="auto"/>
                    <w:right w:val="none" w:sz="0" w:space="0" w:color="auto"/>
                  </w:divBdr>
                  <w:divsChild>
                    <w:div w:id="1212306043">
                      <w:marLeft w:val="0"/>
                      <w:marRight w:val="0"/>
                      <w:marTop w:val="0"/>
                      <w:marBottom w:val="0"/>
                      <w:divBdr>
                        <w:top w:val="none" w:sz="0" w:space="0" w:color="auto"/>
                        <w:left w:val="none" w:sz="0" w:space="0" w:color="auto"/>
                        <w:bottom w:val="none" w:sz="0" w:space="0" w:color="auto"/>
                        <w:right w:val="none" w:sz="0" w:space="0" w:color="auto"/>
                      </w:divBdr>
                    </w:div>
                  </w:divsChild>
                </w:div>
                <w:div w:id="1677491329">
                  <w:marLeft w:val="0"/>
                  <w:marRight w:val="0"/>
                  <w:marTop w:val="0"/>
                  <w:marBottom w:val="0"/>
                  <w:divBdr>
                    <w:top w:val="none" w:sz="0" w:space="0" w:color="auto"/>
                    <w:left w:val="none" w:sz="0" w:space="0" w:color="auto"/>
                    <w:bottom w:val="none" w:sz="0" w:space="0" w:color="auto"/>
                    <w:right w:val="none" w:sz="0" w:space="0" w:color="auto"/>
                  </w:divBdr>
                  <w:divsChild>
                    <w:div w:id="641546797">
                      <w:marLeft w:val="0"/>
                      <w:marRight w:val="0"/>
                      <w:marTop w:val="0"/>
                      <w:marBottom w:val="0"/>
                      <w:divBdr>
                        <w:top w:val="none" w:sz="0" w:space="0" w:color="auto"/>
                        <w:left w:val="none" w:sz="0" w:space="0" w:color="auto"/>
                        <w:bottom w:val="none" w:sz="0" w:space="0" w:color="auto"/>
                        <w:right w:val="none" w:sz="0" w:space="0" w:color="auto"/>
                      </w:divBdr>
                    </w:div>
                  </w:divsChild>
                </w:div>
                <w:div w:id="1680504179">
                  <w:marLeft w:val="0"/>
                  <w:marRight w:val="0"/>
                  <w:marTop w:val="0"/>
                  <w:marBottom w:val="0"/>
                  <w:divBdr>
                    <w:top w:val="none" w:sz="0" w:space="0" w:color="auto"/>
                    <w:left w:val="none" w:sz="0" w:space="0" w:color="auto"/>
                    <w:bottom w:val="none" w:sz="0" w:space="0" w:color="auto"/>
                    <w:right w:val="none" w:sz="0" w:space="0" w:color="auto"/>
                  </w:divBdr>
                  <w:divsChild>
                    <w:div w:id="1214972781">
                      <w:marLeft w:val="0"/>
                      <w:marRight w:val="0"/>
                      <w:marTop w:val="0"/>
                      <w:marBottom w:val="0"/>
                      <w:divBdr>
                        <w:top w:val="none" w:sz="0" w:space="0" w:color="auto"/>
                        <w:left w:val="none" w:sz="0" w:space="0" w:color="auto"/>
                        <w:bottom w:val="none" w:sz="0" w:space="0" w:color="auto"/>
                        <w:right w:val="none" w:sz="0" w:space="0" w:color="auto"/>
                      </w:divBdr>
                    </w:div>
                  </w:divsChild>
                </w:div>
                <w:div w:id="1681392689">
                  <w:marLeft w:val="0"/>
                  <w:marRight w:val="0"/>
                  <w:marTop w:val="0"/>
                  <w:marBottom w:val="0"/>
                  <w:divBdr>
                    <w:top w:val="none" w:sz="0" w:space="0" w:color="auto"/>
                    <w:left w:val="none" w:sz="0" w:space="0" w:color="auto"/>
                    <w:bottom w:val="none" w:sz="0" w:space="0" w:color="auto"/>
                    <w:right w:val="none" w:sz="0" w:space="0" w:color="auto"/>
                  </w:divBdr>
                  <w:divsChild>
                    <w:div w:id="386338072">
                      <w:marLeft w:val="0"/>
                      <w:marRight w:val="0"/>
                      <w:marTop w:val="0"/>
                      <w:marBottom w:val="0"/>
                      <w:divBdr>
                        <w:top w:val="none" w:sz="0" w:space="0" w:color="auto"/>
                        <w:left w:val="none" w:sz="0" w:space="0" w:color="auto"/>
                        <w:bottom w:val="none" w:sz="0" w:space="0" w:color="auto"/>
                        <w:right w:val="none" w:sz="0" w:space="0" w:color="auto"/>
                      </w:divBdr>
                    </w:div>
                  </w:divsChild>
                </w:div>
                <w:div w:id="1682203236">
                  <w:marLeft w:val="0"/>
                  <w:marRight w:val="0"/>
                  <w:marTop w:val="0"/>
                  <w:marBottom w:val="0"/>
                  <w:divBdr>
                    <w:top w:val="none" w:sz="0" w:space="0" w:color="auto"/>
                    <w:left w:val="none" w:sz="0" w:space="0" w:color="auto"/>
                    <w:bottom w:val="none" w:sz="0" w:space="0" w:color="auto"/>
                    <w:right w:val="none" w:sz="0" w:space="0" w:color="auto"/>
                  </w:divBdr>
                  <w:divsChild>
                    <w:div w:id="1657219498">
                      <w:marLeft w:val="0"/>
                      <w:marRight w:val="0"/>
                      <w:marTop w:val="0"/>
                      <w:marBottom w:val="0"/>
                      <w:divBdr>
                        <w:top w:val="none" w:sz="0" w:space="0" w:color="auto"/>
                        <w:left w:val="none" w:sz="0" w:space="0" w:color="auto"/>
                        <w:bottom w:val="none" w:sz="0" w:space="0" w:color="auto"/>
                        <w:right w:val="none" w:sz="0" w:space="0" w:color="auto"/>
                      </w:divBdr>
                    </w:div>
                  </w:divsChild>
                </w:div>
                <w:div w:id="1691567675">
                  <w:marLeft w:val="0"/>
                  <w:marRight w:val="0"/>
                  <w:marTop w:val="0"/>
                  <w:marBottom w:val="0"/>
                  <w:divBdr>
                    <w:top w:val="none" w:sz="0" w:space="0" w:color="auto"/>
                    <w:left w:val="none" w:sz="0" w:space="0" w:color="auto"/>
                    <w:bottom w:val="none" w:sz="0" w:space="0" w:color="auto"/>
                    <w:right w:val="none" w:sz="0" w:space="0" w:color="auto"/>
                  </w:divBdr>
                  <w:divsChild>
                    <w:div w:id="418796039">
                      <w:marLeft w:val="0"/>
                      <w:marRight w:val="0"/>
                      <w:marTop w:val="0"/>
                      <w:marBottom w:val="0"/>
                      <w:divBdr>
                        <w:top w:val="none" w:sz="0" w:space="0" w:color="auto"/>
                        <w:left w:val="none" w:sz="0" w:space="0" w:color="auto"/>
                        <w:bottom w:val="none" w:sz="0" w:space="0" w:color="auto"/>
                        <w:right w:val="none" w:sz="0" w:space="0" w:color="auto"/>
                      </w:divBdr>
                    </w:div>
                  </w:divsChild>
                </w:div>
                <w:div w:id="1698461304">
                  <w:marLeft w:val="0"/>
                  <w:marRight w:val="0"/>
                  <w:marTop w:val="0"/>
                  <w:marBottom w:val="0"/>
                  <w:divBdr>
                    <w:top w:val="none" w:sz="0" w:space="0" w:color="auto"/>
                    <w:left w:val="none" w:sz="0" w:space="0" w:color="auto"/>
                    <w:bottom w:val="none" w:sz="0" w:space="0" w:color="auto"/>
                    <w:right w:val="none" w:sz="0" w:space="0" w:color="auto"/>
                  </w:divBdr>
                  <w:divsChild>
                    <w:div w:id="1980452642">
                      <w:marLeft w:val="0"/>
                      <w:marRight w:val="0"/>
                      <w:marTop w:val="0"/>
                      <w:marBottom w:val="0"/>
                      <w:divBdr>
                        <w:top w:val="none" w:sz="0" w:space="0" w:color="auto"/>
                        <w:left w:val="none" w:sz="0" w:space="0" w:color="auto"/>
                        <w:bottom w:val="none" w:sz="0" w:space="0" w:color="auto"/>
                        <w:right w:val="none" w:sz="0" w:space="0" w:color="auto"/>
                      </w:divBdr>
                    </w:div>
                  </w:divsChild>
                </w:div>
                <w:div w:id="1712921080">
                  <w:marLeft w:val="0"/>
                  <w:marRight w:val="0"/>
                  <w:marTop w:val="0"/>
                  <w:marBottom w:val="0"/>
                  <w:divBdr>
                    <w:top w:val="none" w:sz="0" w:space="0" w:color="auto"/>
                    <w:left w:val="none" w:sz="0" w:space="0" w:color="auto"/>
                    <w:bottom w:val="none" w:sz="0" w:space="0" w:color="auto"/>
                    <w:right w:val="none" w:sz="0" w:space="0" w:color="auto"/>
                  </w:divBdr>
                  <w:divsChild>
                    <w:div w:id="399251994">
                      <w:marLeft w:val="0"/>
                      <w:marRight w:val="0"/>
                      <w:marTop w:val="0"/>
                      <w:marBottom w:val="0"/>
                      <w:divBdr>
                        <w:top w:val="none" w:sz="0" w:space="0" w:color="auto"/>
                        <w:left w:val="none" w:sz="0" w:space="0" w:color="auto"/>
                        <w:bottom w:val="none" w:sz="0" w:space="0" w:color="auto"/>
                        <w:right w:val="none" w:sz="0" w:space="0" w:color="auto"/>
                      </w:divBdr>
                    </w:div>
                    <w:div w:id="1250847641">
                      <w:marLeft w:val="0"/>
                      <w:marRight w:val="0"/>
                      <w:marTop w:val="0"/>
                      <w:marBottom w:val="0"/>
                      <w:divBdr>
                        <w:top w:val="none" w:sz="0" w:space="0" w:color="auto"/>
                        <w:left w:val="none" w:sz="0" w:space="0" w:color="auto"/>
                        <w:bottom w:val="none" w:sz="0" w:space="0" w:color="auto"/>
                        <w:right w:val="none" w:sz="0" w:space="0" w:color="auto"/>
                      </w:divBdr>
                    </w:div>
                    <w:div w:id="1712147091">
                      <w:marLeft w:val="0"/>
                      <w:marRight w:val="0"/>
                      <w:marTop w:val="0"/>
                      <w:marBottom w:val="0"/>
                      <w:divBdr>
                        <w:top w:val="none" w:sz="0" w:space="0" w:color="auto"/>
                        <w:left w:val="none" w:sz="0" w:space="0" w:color="auto"/>
                        <w:bottom w:val="none" w:sz="0" w:space="0" w:color="auto"/>
                        <w:right w:val="none" w:sz="0" w:space="0" w:color="auto"/>
                      </w:divBdr>
                    </w:div>
                    <w:div w:id="1919050188">
                      <w:marLeft w:val="0"/>
                      <w:marRight w:val="0"/>
                      <w:marTop w:val="0"/>
                      <w:marBottom w:val="0"/>
                      <w:divBdr>
                        <w:top w:val="none" w:sz="0" w:space="0" w:color="auto"/>
                        <w:left w:val="none" w:sz="0" w:space="0" w:color="auto"/>
                        <w:bottom w:val="none" w:sz="0" w:space="0" w:color="auto"/>
                        <w:right w:val="none" w:sz="0" w:space="0" w:color="auto"/>
                      </w:divBdr>
                    </w:div>
                  </w:divsChild>
                </w:div>
                <w:div w:id="1740522307">
                  <w:marLeft w:val="0"/>
                  <w:marRight w:val="0"/>
                  <w:marTop w:val="0"/>
                  <w:marBottom w:val="0"/>
                  <w:divBdr>
                    <w:top w:val="none" w:sz="0" w:space="0" w:color="auto"/>
                    <w:left w:val="none" w:sz="0" w:space="0" w:color="auto"/>
                    <w:bottom w:val="none" w:sz="0" w:space="0" w:color="auto"/>
                    <w:right w:val="none" w:sz="0" w:space="0" w:color="auto"/>
                  </w:divBdr>
                  <w:divsChild>
                    <w:div w:id="545456528">
                      <w:marLeft w:val="0"/>
                      <w:marRight w:val="0"/>
                      <w:marTop w:val="0"/>
                      <w:marBottom w:val="0"/>
                      <w:divBdr>
                        <w:top w:val="none" w:sz="0" w:space="0" w:color="auto"/>
                        <w:left w:val="none" w:sz="0" w:space="0" w:color="auto"/>
                        <w:bottom w:val="none" w:sz="0" w:space="0" w:color="auto"/>
                        <w:right w:val="none" w:sz="0" w:space="0" w:color="auto"/>
                      </w:divBdr>
                    </w:div>
                    <w:div w:id="2078822179">
                      <w:marLeft w:val="0"/>
                      <w:marRight w:val="0"/>
                      <w:marTop w:val="0"/>
                      <w:marBottom w:val="0"/>
                      <w:divBdr>
                        <w:top w:val="none" w:sz="0" w:space="0" w:color="auto"/>
                        <w:left w:val="none" w:sz="0" w:space="0" w:color="auto"/>
                        <w:bottom w:val="none" w:sz="0" w:space="0" w:color="auto"/>
                        <w:right w:val="none" w:sz="0" w:space="0" w:color="auto"/>
                      </w:divBdr>
                    </w:div>
                  </w:divsChild>
                </w:div>
                <w:div w:id="1745100672">
                  <w:marLeft w:val="0"/>
                  <w:marRight w:val="0"/>
                  <w:marTop w:val="0"/>
                  <w:marBottom w:val="0"/>
                  <w:divBdr>
                    <w:top w:val="none" w:sz="0" w:space="0" w:color="auto"/>
                    <w:left w:val="none" w:sz="0" w:space="0" w:color="auto"/>
                    <w:bottom w:val="none" w:sz="0" w:space="0" w:color="auto"/>
                    <w:right w:val="none" w:sz="0" w:space="0" w:color="auto"/>
                  </w:divBdr>
                  <w:divsChild>
                    <w:div w:id="168453335">
                      <w:marLeft w:val="0"/>
                      <w:marRight w:val="0"/>
                      <w:marTop w:val="0"/>
                      <w:marBottom w:val="0"/>
                      <w:divBdr>
                        <w:top w:val="none" w:sz="0" w:space="0" w:color="auto"/>
                        <w:left w:val="none" w:sz="0" w:space="0" w:color="auto"/>
                        <w:bottom w:val="none" w:sz="0" w:space="0" w:color="auto"/>
                        <w:right w:val="none" w:sz="0" w:space="0" w:color="auto"/>
                      </w:divBdr>
                    </w:div>
                    <w:div w:id="522787473">
                      <w:marLeft w:val="0"/>
                      <w:marRight w:val="0"/>
                      <w:marTop w:val="0"/>
                      <w:marBottom w:val="0"/>
                      <w:divBdr>
                        <w:top w:val="none" w:sz="0" w:space="0" w:color="auto"/>
                        <w:left w:val="none" w:sz="0" w:space="0" w:color="auto"/>
                        <w:bottom w:val="none" w:sz="0" w:space="0" w:color="auto"/>
                        <w:right w:val="none" w:sz="0" w:space="0" w:color="auto"/>
                      </w:divBdr>
                    </w:div>
                    <w:div w:id="865484127">
                      <w:marLeft w:val="0"/>
                      <w:marRight w:val="0"/>
                      <w:marTop w:val="0"/>
                      <w:marBottom w:val="0"/>
                      <w:divBdr>
                        <w:top w:val="none" w:sz="0" w:space="0" w:color="auto"/>
                        <w:left w:val="none" w:sz="0" w:space="0" w:color="auto"/>
                        <w:bottom w:val="none" w:sz="0" w:space="0" w:color="auto"/>
                        <w:right w:val="none" w:sz="0" w:space="0" w:color="auto"/>
                      </w:divBdr>
                    </w:div>
                    <w:div w:id="986202516">
                      <w:marLeft w:val="0"/>
                      <w:marRight w:val="0"/>
                      <w:marTop w:val="0"/>
                      <w:marBottom w:val="0"/>
                      <w:divBdr>
                        <w:top w:val="none" w:sz="0" w:space="0" w:color="auto"/>
                        <w:left w:val="none" w:sz="0" w:space="0" w:color="auto"/>
                        <w:bottom w:val="none" w:sz="0" w:space="0" w:color="auto"/>
                        <w:right w:val="none" w:sz="0" w:space="0" w:color="auto"/>
                      </w:divBdr>
                    </w:div>
                  </w:divsChild>
                </w:div>
                <w:div w:id="1747454402">
                  <w:marLeft w:val="0"/>
                  <w:marRight w:val="0"/>
                  <w:marTop w:val="0"/>
                  <w:marBottom w:val="0"/>
                  <w:divBdr>
                    <w:top w:val="none" w:sz="0" w:space="0" w:color="auto"/>
                    <w:left w:val="none" w:sz="0" w:space="0" w:color="auto"/>
                    <w:bottom w:val="none" w:sz="0" w:space="0" w:color="auto"/>
                    <w:right w:val="none" w:sz="0" w:space="0" w:color="auto"/>
                  </w:divBdr>
                  <w:divsChild>
                    <w:div w:id="385299372">
                      <w:marLeft w:val="0"/>
                      <w:marRight w:val="0"/>
                      <w:marTop w:val="0"/>
                      <w:marBottom w:val="0"/>
                      <w:divBdr>
                        <w:top w:val="none" w:sz="0" w:space="0" w:color="auto"/>
                        <w:left w:val="none" w:sz="0" w:space="0" w:color="auto"/>
                        <w:bottom w:val="none" w:sz="0" w:space="0" w:color="auto"/>
                        <w:right w:val="none" w:sz="0" w:space="0" w:color="auto"/>
                      </w:divBdr>
                    </w:div>
                    <w:div w:id="1026753955">
                      <w:marLeft w:val="0"/>
                      <w:marRight w:val="0"/>
                      <w:marTop w:val="0"/>
                      <w:marBottom w:val="0"/>
                      <w:divBdr>
                        <w:top w:val="none" w:sz="0" w:space="0" w:color="auto"/>
                        <w:left w:val="none" w:sz="0" w:space="0" w:color="auto"/>
                        <w:bottom w:val="none" w:sz="0" w:space="0" w:color="auto"/>
                        <w:right w:val="none" w:sz="0" w:space="0" w:color="auto"/>
                      </w:divBdr>
                    </w:div>
                    <w:div w:id="1307273944">
                      <w:marLeft w:val="0"/>
                      <w:marRight w:val="0"/>
                      <w:marTop w:val="0"/>
                      <w:marBottom w:val="0"/>
                      <w:divBdr>
                        <w:top w:val="none" w:sz="0" w:space="0" w:color="auto"/>
                        <w:left w:val="none" w:sz="0" w:space="0" w:color="auto"/>
                        <w:bottom w:val="none" w:sz="0" w:space="0" w:color="auto"/>
                        <w:right w:val="none" w:sz="0" w:space="0" w:color="auto"/>
                      </w:divBdr>
                    </w:div>
                    <w:div w:id="1419130999">
                      <w:marLeft w:val="0"/>
                      <w:marRight w:val="0"/>
                      <w:marTop w:val="0"/>
                      <w:marBottom w:val="0"/>
                      <w:divBdr>
                        <w:top w:val="none" w:sz="0" w:space="0" w:color="auto"/>
                        <w:left w:val="none" w:sz="0" w:space="0" w:color="auto"/>
                        <w:bottom w:val="none" w:sz="0" w:space="0" w:color="auto"/>
                        <w:right w:val="none" w:sz="0" w:space="0" w:color="auto"/>
                      </w:divBdr>
                    </w:div>
                  </w:divsChild>
                </w:div>
                <w:div w:id="1747803231">
                  <w:marLeft w:val="0"/>
                  <w:marRight w:val="0"/>
                  <w:marTop w:val="0"/>
                  <w:marBottom w:val="0"/>
                  <w:divBdr>
                    <w:top w:val="none" w:sz="0" w:space="0" w:color="auto"/>
                    <w:left w:val="none" w:sz="0" w:space="0" w:color="auto"/>
                    <w:bottom w:val="none" w:sz="0" w:space="0" w:color="auto"/>
                    <w:right w:val="none" w:sz="0" w:space="0" w:color="auto"/>
                  </w:divBdr>
                  <w:divsChild>
                    <w:div w:id="430323405">
                      <w:marLeft w:val="0"/>
                      <w:marRight w:val="0"/>
                      <w:marTop w:val="0"/>
                      <w:marBottom w:val="0"/>
                      <w:divBdr>
                        <w:top w:val="none" w:sz="0" w:space="0" w:color="auto"/>
                        <w:left w:val="none" w:sz="0" w:space="0" w:color="auto"/>
                        <w:bottom w:val="none" w:sz="0" w:space="0" w:color="auto"/>
                        <w:right w:val="none" w:sz="0" w:space="0" w:color="auto"/>
                      </w:divBdr>
                    </w:div>
                  </w:divsChild>
                </w:div>
                <w:div w:id="1748963218">
                  <w:marLeft w:val="0"/>
                  <w:marRight w:val="0"/>
                  <w:marTop w:val="0"/>
                  <w:marBottom w:val="0"/>
                  <w:divBdr>
                    <w:top w:val="none" w:sz="0" w:space="0" w:color="auto"/>
                    <w:left w:val="none" w:sz="0" w:space="0" w:color="auto"/>
                    <w:bottom w:val="none" w:sz="0" w:space="0" w:color="auto"/>
                    <w:right w:val="none" w:sz="0" w:space="0" w:color="auto"/>
                  </w:divBdr>
                  <w:divsChild>
                    <w:div w:id="26149050">
                      <w:marLeft w:val="0"/>
                      <w:marRight w:val="0"/>
                      <w:marTop w:val="0"/>
                      <w:marBottom w:val="0"/>
                      <w:divBdr>
                        <w:top w:val="none" w:sz="0" w:space="0" w:color="auto"/>
                        <w:left w:val="none" w:sz="0" w:space="0" w:color="auto"/>
                        <w:bottom w:val="none" w:sz="0" w:space="0" w:color="auto"/>
                        <w:right w:val="none" w:sz="0" w:space="0" w:color="auto"/>
                      </w:divBdr>
                    </w:div>
                    <w:div w:id="331226868">
                      <w:marLeft w:val="0"/>
                      <w:marRight w:val="0"/>
                      <w:marTop w:val="0"/>
                      <w:marBottom w:val="0"/>
                      <w:divBdr>
                        <w:top w:val="none" w:sz="0" w:space="0" w:color="auto"/>
                        <w:left w:val="none" w:sz="0" w:space="0" w:color="auto"/>
                        <w:bottom w:val="none" w:sz="0" w:space="0" w:color="auto"/>
                        <w:right w:val="none" w:sz="0" w:space="0" w:color="auto"/>
                      </w:divBdr>
                    </w:div>
                  </w:divsChild>
                </w:div>
                <w:div w:id="1755932458">
                  <w:marLeft w:val="0"/>
                  <w:marRight w:val="0"/>
                  <w:marTop w:val="0"/>
                  <w:marBottom w:val="0"/>
                  <w:divBdr>
                    <w:top w:val="none" w:sz="0" w:space="0" w:color="auto"/>
                    <w:left w:val="none" w:sz="0" w:space="0" w:color="auto"/>
                    <w:bottom w:val="none" w:sz="0" w:space="0" w:color="auto"/>
                    <w:right w:val="none" w:sz="0" w:space="0" w:color="auto"/>
                  </w:divBdr>
                  <w:divsChild>
                    <w:div w:id="1699970403">
                      <w:marLeft w:val="0"/>
                      <w:marRight w:val="0"/>
                      <w:marTop w:val="0"/>
                      <w:marBottom w:val="0"/>
                      <w:divBdr>
                        <w:top w:val="none" w:sz="0" w:space="0" w:color="auto"/>
                        <w:left w:val="none" w:sz="0" w:space="0" w:color="auto"/>
                        <w:bottom w:val="none" w:sz="0" w:space="0" w:color="auto"/>
                        <w:right w:val="none" w:sz="0" w:space="0" w:color="auto"/>
                      </w:divBdr>
                    </w:div>
                    <w:div w:id="1723091012">
                      <w:marLeft w:val="0"/>
                      <w:marRight w:val="0"/>
                      <w:marTop w:val="0"/>
                      <w:marBottom w:val="0"/>
                      <w:divBdr>
                        <w:top w:val="none" w:sz="0" w:space="0" w:color="auto"/>
                        <w:left w:val="none" w:sz="0" w:space="0" w:color="auto"/>
                        <w:bottom w:val="none" w:sz="0" w:space="0" w:color="auto"/>
                        <w:right w:val="none" w:sz="0" w:space="0" w:color="auto"/>
                      </w:divBdr>
                    </w:div>
                  </w:divsChild>
                </w:div>
                <w:div w:id="1762138235">
                  <w:marLeft w:val="0"/>
                  <w:marRight w:val="0"/>
                  <w:marTop w:val="0"/>
                  <w:marBottom w:val="0"/>
                  <w:divBdr>
                    <w:top w:val="none" w:sz="0" w:space="0" w:color="auto"/>
                    <w:left w:val="none" w:sz="0" w:space="0" w:color="auto"/>
                    <w:bottom w:val="none" w:sz="0" w:space="0" w:color="auto"/>
                    <w:right w:val="none" w:sz="0" w:space="0" w:color="auto"/>
                  </w:divBdr>
                  <w:divsChild>
                    <w:div w:id="897935782">
                      <w:marLeft w:val="0"/>
                      <w:marRight w:val="0"/>
                      <w:marTop w:val="0"/>
                      <w:marBottom w:val="0"/>
                      <w:divBdr>
                        <w:top w:val="none" w:sz="0" w:space="0" w:color="auto"/>
                        <w:left w:val="none" w:sz="0" w:space="0" w:color="auto"/>
                        <w:bottom w:val="none" w:sz="0" w:space="0" w:color="auto"/>
                        <w:right w:val="none" w:sz="0" w:space="0" w:color="auto"/>
                      </w:divBdr>
                    </w:div>
                    <w:div w:id="995493223">
                      <w:marLeft w:val="0"/>
                      <w:marRight w:val="0"/>
                      <w:marTop w:val="0"/>
                      <w:marBottom w:val="0"/>
                      <w:divBdr>
                        <w:top w:val="none" w:sz="0" w:space="0" w:color="auto"/>
                        <w:left w:val="none" w:sz="0" w:space="0" w:color="auto"/>
                        <w:bottom w:val="none" w:sz="0" w:space="0" w:color="auto"/>
                        <w:right w:val="none" w:sz="0" w:space="0" w:color="auto"/>
                      </w:divBdr>
                    </w:div>
                    <w:div w:id="1343777622">
                      <w:marLeft w:val="0"/>
                      <w:marRight w:val="0"/>
                      <w:marTop w:val="0"/>
                      <w:marBottom w:val="0"/>
                      <w:divBdr>
                        <w:top w:val="none" w:sz="0" w:space="0" w:color="auto"/>
                        <w:left w:val="none" w:sz="0" w:space="0" w:color="auto"/>
                        <w:bottom w:val="none" w:sz="0" w:space="0" w:color="auto"/>
                        <w:right w:val="none" w:sz="0" w:space="0" w:color="auto"/>
                      </w:divBdr>
                    </w:div>
                    <w:div w:id="1575625528">
                      <w:marLeft w:val="0"/>
                      <w:marRight w:val="0"/>
                      <w:marTop w:val="0"/>
                      <w:marBottom w:val="0"/>
                      <w:divBdr>
                        <w:top w:val="none" w:sz="0" w:space="0" w:color="auto"/>
                        <w:left w:val="none" w:sz="0" w:space="0" w:color="auto"/>
                        <w:bottom w:val="none" w:sz="0" w:space="0" w:color="auto"/>
                        <w:right w:val="none" w:sz="0" w:space="0" w:color="auto"/>
                      </w:divBdr>
                    </w:div>
                  </w:divsChild>
                </w:div>
                <w:div w:id="1762751061">
                  <w:marLeft w:val="0"/>
                  <w:marRight w:val="0"/>
                  <w:marTop w:val="0"/>
                  <w:marBottom w:val="0"/>
                  <w:divBdr>
                    <w:top w:val="none" w:sz="0" w:space="0" w:color="auto"/>
                    <w:left w:val="none" w:sz="0" w:space="0" w:color="auto"/>
                    <w:bottom w:val="none" w:sz="0" w:space="0" w:color="auto"/>
                    <w:right w:val="none" w:sz="0" w:space="0" w:color="auto"/>
                  </w:divBdr>
                  <w:divsChild>
                    <w:div w:id="261229108">
                      <w:marLeft w:val="0"/>
                      <w:marRight w:val="0"/>
                      <w:marTop w:val="0"/>
                      <w:marBottom w:val="0"/>
                      <w:divBdr>
                        <w:top w:val="none" w:sz="0" w:space="0" w:color="auto"/>
                        <w:left w:val="none" w:sz="0" w:space="0" w:color="auto"/>
                        <w:bottom w:val="none" w:sz="0" w:space="0" w:color="auto"/>
                        <w:right w:val="none" w:sz="0" w:space="0" w:color="auto"/>
                      </w:divBdr>
                    </w:div>
                  </w:divsChild>
                </w:div>
                <w:div w:id="1763601453">
                  <w:marLeft w:val="0"/>
                  <w:marRight w:val="0"/>
                  <w:marTop w:val="0"/>
                  <w:marBottom w:val="0"/>
                  <w:divBdr>
                    <w:top w:val="none" w:sz="0" w:space="0" w:color="auto"/>
                    <w:left w:val="none" w:sz="0" w:space="0" w:color="auto"/>
                    <w:bottom w:val="none" w:sz="0" w:space="0" w:color="auto"/>
                    <w:right w:val="none" w:sz="0" w:space="0" w:color="auto"/>
                  </w:divBdr>
                  <w:divsChild>
                    <w:div w:id="586579226">
                      <w:marLeft w:val="0"/>
                      <w:marRight w:val="0"/>
                      <w:marTop w:val="0"/>
                      <w:marBottom w:val="0"/>
                      <w:divBdr>
                        <w:top w:val="none" w:sz="0" w:space="0" w:color="auto"/>
                        <w:left w:val="none" w:sz="0" w:space="0" w:color="auto"/>
                        <w:bottom w:val="none" w:sz="0" w:space="0" w:color="auto"/>
                        <w:right w:val="none" w:sz="0" w:space="0" w:color="auto"/>
                      </w:divBdr>
                    </w:div>
                  </w:divsChild>
                </w:div>
                <w:div w:id="1767459207">
                  <w:marLeft w:val="0"/>
                  <w:marRight w:val="0"/>
                  <w:marTop w:val="0"/>
                  <w:marBottom w:val="0"/>
                  <w:divBdr>
                    <w:top w:val="none" w:sz="0" w:space="0" w:color="auto"/>
                    <w:left w:val="none" w:sz="0" w:space="0" w:color="auto"/>
                    <w:bottom w:val="none" w:sz="0" w:space="0" w:color="auto"/>
                    <w:right w:val="none" w:sz="0" w:space="0" w:color="auto"/>
                  </w:divBdr>
                  <w:divsChild>
                    <w:div w:id="909928655">
                      <w:marLeft w:val="0"/>
                      <w:marRight w:val="0"/>
                      <w:marTop w:val="0"/>
                      <w:marBottom w:val="0"/>
                      <w:divBdr>
                        <w:top w:val="none" w:sz="0" w:space="0" w:color="auto"/>
                        <w:left w:val="none" w:sz="0" w:space="0" w:color="auto"/>
                        <w:bottom w:val="none" w:sz="0" w:space="0" w:color="auto"/>
                        <w:right w:val="none" w:sz="0" w:space="0" w:color="auto"/>
                      </w:divBdr>
                    </w:div>
                  </w:divsChild>
                </w:div>
                <w:div w:id="1770537725">
                  <w:marLeft w:val="0"/>
                  <w:marRight w:val="0"/>
                  <w:marTop w:val="0"/>
                  <w:marBottom w:val="0"/>
                  <w:divBdr>
                    <w:top w:val="none" w:sz="0" w:space="0" w:color="auto"/>
                    <w:left w:val="none" w:sz="0" w:space="0" w:color="auto"/>
                    <w:bottom w:val="none" w:sz="0" w:space="0" w:color="auto"/>
                    <w:right w:val="none" w:sz="0" w:space="0" w:color="auto"/>
                  </w:divBdr>
                  <w:divsChild>
                    <w:div w:id="1817382405">
                      <w:marLeft w:val="0"/>
                      <w:marRight w:val="0"/>
                      <w:marTop w:val="0"/>
                      <w:marBottom w:val="0"/>
                      <w:divBdr>
                        <w:top w:val="none" w:sz="0" w:space="0" w:color="auto"/>
                        <w:left w:val="none" w:sz="0" w:space="0" w:color="auto"/>
                        <w:bottom w:val="none" w:sz="0" w:space="0" w:color="auto"/>
                        <w:right w:val="none" w:sz="0" w:space="0" w:color="auto"/>
                      </w:divBdr>
                    </w:div>
                  </w:divsChild>
                </w:div>
                <w:div w:id="1771897754">
                  <w:marLeft w:val="0"/>
                  <w:marRight w:val="0"/>
                  <w:marTop w:val="0"/>
                  <w:marBottom w:val="0"/>
                  <w:divBdr>
                    <w:top w:val="none" w:sz="0" w:space="0" w:color="auto"/>
                    <w:left w:val="none" w:sz="0" w:space="0" w:color="auto"/>
                    <w:bottom w:val="none" w:sz="0" w:space="0" w:color="auto"/>
                    <w:right w:val="none" w:sz="0" w:space="0" w:color="auto"/>
                  </w:divBdr>
                  <w:divsChild>
                    <w:div w:id="1675643942">
                      <w:marLeft w:val="0"/>
                      <w:marRight w:val="0"/>
                      <w:marTop w:val="0"/>
                      <w:marBottom w:val="0"/>
                      <w:divBdr>
                        <w:top w:val="none" w:sz="0" w:space="0" w:color="auto"/>
                        <w:left w:val="none" w:sz="0" w:space="0" w:color="auto"/>
                        <w:bottom w:val="none" w:sz="0" w:space="0" w:color="auto"/>
                        <w:right w:val="none" w:sz="0" w:space="0" w:color="auto"/>
                      </w:divBdr>
                    </w:div>
                  </w:divsChild>
                </w:div>
                <w:div w:id="1775393920">
                  <w:marLeft w:val="0"/>
                  <w:marRight w:val="0"/>
                  <w:marTop w:val="0"/>
                  <w:marBottom w:val="0"/>
                  <w:divBdr>
                    <w:top w:val="none" w:sz="0" w:space="0" w:color="auto"/>
                    <w:left w:val="none" w:sz="0" w:space="0" w:color="auto"/>
                    <w:bottom w:val="none" w:sz="0" w:space="0" w:color="auto"/>
                    <w:right w:val="none" w:sz="0" w:space="0" w:color="auto"/>
                  </w:divBdr>
                  <w:divsChild>
                    <w:div w:id="261954691">
                      <w:marLeft w:val="0"/>
                      <w:marRight w:val="0"/>
                      <w:marTop w:val="0"/>
                      <w:marBottom w:val="0"/>
                      <w:divBdr>
                        <w:top w:val="none" w:sz="0" w:space="0" w:color="auto"/>
                        <w:left w:val="none" w:sz="0" w:space="0" w:color="auto"/>
                        <w:bottom w:val="none" w:sz="0" w:space="0" w:color="auto"/>
                        <w:right w:val="none" w:sz="0" w:space="0" w:color="auto"/>
                      </w:divBdr>
                    </w:div>
                  </w:divsChild>
                </w:div>
                <w:div w:id="1791701856">
                  <w:marLeft w:val="0"/>
                  <w:marRight w:val="0"/>
                  <w:marTop w:val="0"/>
                  <w:marBottom w:val="0"/>
                  <w:divBdr>
                    <w:top w:val="none" w:sz="0" w:space="0" w:color="auto"/>
                    <w:left w:val="none" w:sz="0" w:space="0" w:color="auto"/>
                    <w:bottom w:val="none" w:sz="0" w:space="0" w:color="auto"/>
                    <w:right w:val="none" w:sz="0" w:space="0" w:color="auto"/>
                  </w:divBdr>
                  <w:divsChild>
                    <w:div w:id="2135784302">
                      <w:marLeft w:val="0"/>
                      <w:marRight w:val="0"/>
                      <w:marTop w:val="0"/>
                      <w:marBottom w:val="0"/>
                      <w:divBdr>
                        <w:top w:val="none" w:sz="0" w:space="0" w:color="auto"/>
                        <w:left w:val="none" w:sz="0" w:space="0" w:color="auto"/>
                        <w:bottom w:val="none" w:sz="0" w:space="0" w:color="auto"/>
                        <w:right w:val="none" w:sz="0" w:space="0" w:color="auto"/>
                      </w:divBdr>
                    </w:div>
                  </w:divsChild>
                </w:div>
                <w:div w:id="1807432261">
                  <w:marLeft w:val="0"/>
                  <w:marRight w:val="0"/>
                  <w:marTop w:val="0"/>
                  <w:marBottom w:val="0"/>
                  <w:divBdr>
                    <w:top w:val="none" w:sz="0" w:space="0" w:color="auto"/>
                    <w:left w:val="none" w:sz="0" w:space="0" w:color="auto"/>
                    <w:bottom w:val="none" w:sz="0" w:space="0" w:color="auto"/>
                    <w:right w:val="none" w:sz="0" w:space="0" w:color="auto"/>
                  </w:divBdr>
                  <w:divsChild>
                    <w:div w:id="769853647">
                      <w:marLeft w:val="0"/>
                      <w:marRight w:val="0"/>
                      <w:marTop w:val="0"/>
                      <w:marBottom w:val="0"/>
                      <w:divBdr>
                        <w:top w:val="none" w:sz="0" w:space="0" w:color="auto"/>
                        <w:left w:val="none" w:sz="0" w:space="0" w:color="auto"/>
                        <w:bottom w:val="none" w:sz="0" w:space="0" w:color="auto"/>
                        <w:right w:val="none" w:sz="0" w:space="0" w:color="auto"/>
                      </w:divBdr>
                    </w:div>
                    <w:div w:id="917860032">
                      <w:marLeft w:val="0"/>
                      <w:marRight w:val="0"/>
                      <w:marTop w:val="0"/>
                      <w:marBottom w:val="0"/>
                      <w:divBdr>
                        <w:top w:val="none" w:sz="0" w:space="0" w:color="auto"/>
                        <w:left w:val="none" w:sz="0" w:space="0" w:color="auto"/>
                        <w:bottom w:val="none" w:sz="0" w:space="0" w:color="auto"/>
                        <w:right w:val="none" w:sz="0" w:space="0" w:color="auto"/>
                      </w:divBdr>
                    </w:div>
                    <w:div w:id="978345655">
                      <w:marLeft w:val="0"/>
                      <w:marRight w:val="0"/>
                      <w:marTop w:val="0"/>
                      <w:marBottom w:val="0"/>
                      <w:divBdr>
                        <w:top w:val="none" w:sz="0" w:space="0" w:color="auto"/>
                        <w:left w:val="none" w:sz="0" w:space="0" w:color="auto"/>
                        <w:bottom w:val="none" w:sz="0" w:space="0" w:color="auto"/>
                        <w:right w:val="none" w:sz="0" w:space="0" w:color="auto"/>
                      </w:divBdr>
                    </w:div>
                    <w:div w:id="1464274089">
                      <w:marLeft w:val="0"/>
                      <w:marRight w:val="0"/>
                      <w:marTop w:val="0"/>
                      <w:marBottom w:val="0"/>
                      <w:divBdr>
                        <w:top w:val="none" w:sz="0" w:space="0" w:color="auto"/>
                        <w:left w:val="none" w:sz="0" w:space="0" w:color="auto"/>
                        <w:bottom w:val="none" w:sz="0" w:space="0" w:color="auto"/>
                        <w:right w:val="none" w:sz="0" w:space="0" w:color="auto"/>
                      </w:divBdr>
                    </w:div>
                  </w:divsChild>
                </w:div>
                <w:div w:id="1811897399">
                  <w:marLeft w:val="0"/>
                  <w:marRight w:val="0"/>
                  <w:marTop w:val="0"/>
                  <w:marBottom w:val="0"/>
                  <w:divBdr>
                    <w:top w:val="none" w:sz="0" w:space="0" w:color="auto"/>
                    <w:left w:val="none" w:sz="0" w:space="0" w:color="auto"/>
                    <w:bottom w:val="none" w:sz="0" w:space="0" w:color="auto"/>
                    <w:right w:val="none" w:sz="0" w:space="0" w:color="auto"/>
                  </w:divBdr>
                  <w:divsChild>
                    <w:div w:id="1340429304">
                      <w:marLeft w:val="0"/>
                      <w:marRight w:val="0"/>
                      <w:marTop w:val="0"/>
                      <w:marBottom w:val="0"/>
                      <w:divBdr>
                        <w:top w:val="none" w:sz="0" w:space="0" w:color="auto"/>
                        <w:left w:val="none" w:sz="0" w:space="0" w:color="auto"/>
                        <w:bottom w:val="none" w:sz="0" w:space="0" w:color="auto"/>
                        <w:right w:val="none" w:sz="0" w:space="0" w:color="auto"/>
                      </w:divBdr>
                    </w:div>
                  </w:divsChild>
                </w:div>
                <w:div w:id="1815757539">
                  <w:marLeft w:val="0"/>
                  <w:marRight w:val="0"/>
                  <w:marTop w:val="0"/>
                  <w:marBottom w:val="0"/>
                  <w:divBdr>
                    <w:top w:val="none" w:sz="0" w:space="0" w:color="auto"/>
                    <w:left w:val="none" w:sz="0" w:space="0" w:color="auto"/>
                    <w:bottom w:val="none" w:sz="0" w:space="0" w:color="auto"/>
                    <w:right w:val="none" w:sz="0" w:space="0" w:color="auto"/>
                  </w:divBdr>
                  <w:divsChild>
                    <w:div w:id="1599294018">
                      <w:marLeft w:val="0"/>
                      <w:marRight w:val="0"/>
                      <w:marTop w:val="0"/>
                      <w:marBottom w:val="0"/>
                      <w:divBdr>
                        <w:top w:val="none" w:sz="0" w:space="0" w:color="auto"/>
                        <w:left w:val="none" w:sz="0" w:space="0" w:color="auto"/>
                        <w:bottom w:val="none" w:sz="0" w:space="0" w:color="auto"/>
                        <w:right w:val="none" w:sz="0" w:space="0" w:color="auto"/>
                      </w:divBdr>
                    </w:div>
                  </w:divsChild>
                </w:div>
                <w:div w:id="1838114786">
                  <w:marLeft w:val="0"/>
                  <w:marRight w:val="0"/>
                  <w:marTop w:val="0"/>
                  <w:marBottom w:val="0"/>
                  <w:divBdr>
                    <w:top w:val="none" w:sz="0" w:space="0" w:color="auto"/>
                    <w:left w:val="none" w:sz="0" w:space="0" w:color="auto"/>
                    <w:bottom w:val="none" w:sz="0" w:space="0" w:color="auto"/>
                    <w:right w:val="none" w:sz="0" w:space="0" w:color="auto"/>
                  </w:divBdr>
                  <w:divsChild>
                    <w:div w:id="83771726">
                      <w:marLeft w:val="0"/>
                      <w:marRight w:val="0"/>
                      <w:marTop w:val="0"/>
                      <w:marBottom w:val="0"/>
                      <w:divBdr>
                        <w:top w:val="none" w:sz="0" w:space="0" w:color="auto"/>
                        <w:left w:val="none" w:sz="0" w:space="0" w:color="auto"/>
                        <w:bottom w:val="none" w:sz="0" w:space="0" w:color="auto"/>
                        <w:right w:val="none" w:sz="0" w:space="0" w:color="auto"/>
                      </w:divBdr>
                    </w:div>
                  </w:divsChild>
                </w:div>
                <w:div w:id="1850826686">
                  <w:marLeft w:val="0"/>
                  <w:marRight w:val="0"/>
                  <w:marTop w:val="0"/>
                  <w:marBottom w:val="0"/>
                  <w:divBdr>
                    <w:top w:val="none" w:sz="0" w:space="0" w:color="auto"/>
                    <w:left w:val="none" w:sz="0" w:space="0" w:color="auto"/>
                    <w:bottom w:val="none" w:sz="0" w:space="0" w:color="auto"/>
                    <w:right w:val="none" w:sz="0" w:space="0" w:color="auto"/>
                  </w:divBdr>
                  <w:divsChild>
                    <w:div w:id="914046730">
                      <w:marLeft w:val="0"/>
                      <w:marRight w:val="0"/>
                      <w:marTop w:val="0"/>
                      <w:marBottom w:val="0"/>
                      <w:divBdr>
                        <w:top w:val="none" w:sz="0" w:space="0" w:color="auto"/>
                        <w:left w:val="none" w:sz="0" w:space="0" w:color="auto"/>
                        <w:bottom w:val="none" w:sz="0" w:space="0" w:color="auto"/>
                        <w:right w:val="none" w:sz="0" w:space="0" w:color="auto"/>
                      </w:divBdr>
                    </w:div>
                    <w:div w:id="2108505011">
                      <w:marLeft w:val="0"/>
                      <w:marRight w:val="0"/>
                      <w:marTop w:val="0"/>
                      <w:marBottom w:val="0"/>
                      <w:divBdr>
                        <w:top w:val="none" w:sz="0" w:space="0" w:color="auto"/>
                        <w:left w:val="none" w:sz="0" w:space="0" w:color="auto"/>
                        <w:bottom w:val="none" w:sz="0" w:space="0" w:color="auto"/>
                        <w:right w:val="none" w:sz="0" w:space="0" w:color="auto"/>
                      </w:divBdr>
                    </w:div>
                  </w:divsChild>
                </w:div>
                <w:div w:id="1852914345">
                  <w:marLeft w:val="0"/>
                  <w:marRight w:val="0"/>
                  <w:marTop w:val="0"/>
                  <w:marBottom w:val="0"/>
                  <w:divBdr>
                    <w:top w:val="none" w:sz="0" w:space="0" w:color="auto"/>
                    <w:left w:val="none" w:sz="0" w:space="0" w:color="auto"/>
                    <w:bottom w:val="none" w:sz="0" w:space="0" w:color="auto"/>
                    <w:right w:val="none" w:sz="0" w:space="0" w:color="auto"/>
                  </w:divBdr>
                  <w:divsChild>
                    <w:div w:id="577253339">
                      <w:marLeft w:val="0"/>
                      <w:marRight w:val="0"/>
                      <w:marTop w:val="0"/>
                      <w:marBottom w:val="0"/>
                      <w:divBdr>
                        <w:top w:val="none" w:sz="0" w:space="0" w:color="auto"/>
                        <w:left w:val="none" w:sz="0" w:space="0" w:color="auto"/>
                        <w:bottom w:val="none" w:sz="0" w:space="0" w:color="auto"/>
                        <w:right w:val="none" w:sz="0" w:space="0" w:color="auto"/>
                      </w:divBdr>
                    </w:div>
                    <w:div w:id="1869484451">
                      <w:marLeft w:val="0"/>
                      <w:marRight w:val="0"/>
                      <w:marTop w:val="0"/>
                      <w:marBottom w:val="0"/>
                      <w:divBdr>
                        <w:top w:val="none" w:sz="0" w:space="0" w:color="auto"/>
                        <w:left w:val="none" w:sz="0" w:space="0" w:color="auto"/>
                        <w:bottom w:val="none" w:sz="0" w:space="0" w:color="auto"/>
                        <w:right w:val="none" w:sz="0" w:space="0" w:color="auto"/>
                      </w:divBdr>
                    </w:div>
                  </w:divsChild>
                </w:div>
                <w:div w:id="1857428877">
                  <w:marLeft w:val="0"/>
                  <w:marRight w:val="0"/>
                  <w:marTop w:val="0"/>
                  <w:marBottom w:val="0"/>
                  <w:divBdr>
                    <w:top w:val="none" w:sz="0" w:space="0" w:color="auto"/>
                    <w:left w:val="none" w:sz="0" w:space="0" w:color="auto"/>
                    <w:bottom w:val="none" w:sz="0" w:space="0" w:color="auto"/>
                    <w:right w:val="none" w:sz="0" w:space="0" w:color="auto"/>
                  </w:divBdr>
                  <w:divsChild>
                    <w:div w:id="1428579761">
                      <w:marLeft w:val="0"/>
                      <w:marRight w:val="0"/>
                      <w:marTop w:val="0"/>
                      <w:marBottom w:val="0"/>
                      <w:divBdr>
                        <w:top w:val="none" w:sz="0" w:space="0" w:color="auto"/>
                        <w:left w:val="none" w:sz="0" w:space="0" w:color="auto"/>
                        <w:bottom w:val="none" w:sz="0" w:space="0" w:color="auto"/>
                        <w:right w:val="none" w:sz="0" w:space="0" w:color="auto"/>
                      </w:divBdr>
                    </w:div>
                  </w:divsChild>
                </w:div>
                <w:div w:id="1857649448">
                  <w:marLeft w:val="0"/>
                  <w:marRight w:val="0"/>
                  <w:marTop w:val="0"/>
                  <w:marBottom w:val="0"/>
                  <w:divBdr>
                    <w:top w:val="none" w:sz="0" w:space="0" w:color="auto"/>
                    <w:left w:val="none" w:sz="0" w:space="0" w:color="auto"/>
                    <w:bottom w:val="none" w:sz="0" w:space="0" w:color="auto"/>
                    <w:right w:val="none" w:sz="0" w:space="0" w:color="auto"/>
                  </w:divBdr>
                  <w:divsChild>
                    <w:div w:id="242489919">
                      <w:marLeft w:val="0"/>
                      <w:marRight w:val="0"/>
                      <w:marTop w:val="0"/>
                      <w:marBottom w:val="0"/>
                      <w:divBdr>
                        <w:top w:val="none" w:sz="0" w:space="0" w:color="auto"/>
                        <w:left w:val="none" w:sz="0" w:space="0" w:color="auto"/>
                        <w:bottom w:val="none" w:sz="0" w:space="0" w:color="auto"/>
                        <w:right w:val="none" w:sz="0" w:space="0" w:color="auto"/>
                      </w:divBdr>
                    </w:div>
                  </w:divsChild>
                </w:div>
                <w:div w:id="1861166040">
                  <w:marLeft w:val="0"/>
                  <w:marRight w:val="0"/>
                  <w:marTop w:val="0"/>
                  <w:marBottom w:val="0"/>
                  <w:divBdr>
                    <w:top w:val="none" w:sz="0" w:space="0" w:color="auto"/>
                    <w:left w:val="none" w:sz="0" w:space="0" w:color="auto"/>
                    <w:bottom w:val="none" w:sz="0" w:space="0" w:color="auto"/>
                    <w:right w:val="none" w:sz="0" w:space="0" w:color="auto"/>
                  </w:divBdr>
                  <w:divsChild>
                    <w:div w:id="982538806">
                      <w:marLeft w:val="0"/>
                      <w:marRight w:val="0"/>
                      <w:marTop w:val="0"/>
                      <w:marBottom w:val="0"/>
                      <w:divBdr>
                        <w:top w:val="none" w:sz="0" w:space="0" w:color="auto"/>
                        <w:left w:val="none" w:sz="0" w:space="0" w:color="auto"/>
                        <w:bottom w:val="none" w:sz="0" w:space="0" w:color="auto"/>
                        <w:right w:val="none" w:sz="0" w:space="0" w:color="auto"/>
                      </w:divBdr>
                    </w:div>
                    <w:div w:id="2010131918">
                      <w:marLeft w:val="0"/>
                      <w:marRight w:val="0"/>
                      <w:marTop w:val="0"/>
                      <w:marBottom w:val="0"/>
                      <w:divBdr>
                        <w:top w:val="none" w:sz="0" w:space="0" w:color="auto"/>
                        <w:left w:val="none" w:sz="0" w:space="0" w:color="auto"/>
                        <w:bottom w:val="none" w:sz="0" w:space="0" w:color="auto"/>
                        <w:right w:val="none" w:sz="0" w:space="0" w:color="auto"/>
                      </w:divBdr>
                    </w:div>
                  </w:divsChild>
                </w:div>
                <w:div w:id="1864662911">
                  <w:marLeft w:val="0"/>
                  <w:marRight w:val="0"/>
                  <w:marTop w:val="0"/>
                  <w:marBottom w:val="0"/>
                  <w:divBdr>
                    <w:top w:val="none" w:sz="0" w:space="0" w:color="auto"/>
                    <w:left w:val="none" w:sz="0" w:space="0" w:color="auto"/>
                    <w:bottom w:val="none" w:sz="0" w:space="0" w:color="auto"/>
                    <w:right w:val="none" w:sz="0" w:space="0" w:color="auto"/>
                  </w:divBdr>
                  <w:divsChild>
                    <w:div w:id="543324738">
                      <w:marLeft w:val="0"/>
                      <w:marRight w:val="0"/>
                      <w:marTop w:val="0"/>
                      <w:marBottom w:val="0"/>
                      <w:divBdr>
                        <w:top w:val="none" w:sz="0" w:space="0" w:color="auto"/>
                        <w:left w:val="none" w:sz="0" w:space="0" w:color="auto"/>
                        <w:bottom w:val="none" w:sz="0" w:space="0" w:color="auto"/>
                        <w:right w:val="none" w:sz="0" w:space="0" w:color="auto"/>
                      </w:divBdr>
                    </w:div>
                    <w:div w:id="663632534">
                      <w:marLeft w:val="0"/>
                      <w:marRight w:val="0"/>
                      <w:marTop w:val="0"/>
                      <w:marBottom w:val="0"/>
                      <w:divBdr>
                        <w:top w:val="none" w:sz="0" w:space="0" w:color="auto"/>
                        <w:left w:val="none" w:sz="0" w:space="0" w:color="auto"/>
                        <w:bottom w:val="none" w:sz="0" w:space="0" w:color="auto"/>
                        <w:right w:val="none" w:sz="0" w:space="0" w:color="auto"/>
                      </w:divBdr>
                    </w:div>
                  </w:divsChild>
                </w:div>
                <w:div w:id="1870994433">
                  <w:marLeft w:val="0"/>
                  <w:marRight w:val="0"/>
                  <w:marTop w:val="0"/>
                  <w:marBottom w:val="0"/>
                  <w:divBdr>
                    <w:top w:val="none" w:sz="0" w:space="0" w:color="auto"/>
                    <w:left w:val="none" w:sz="0" w:space="0" w:color="auto"/>
                    <w:bottom w:val="none" w:sz="0" w:space="0" w:color="auto"/>
                    <w:right w:val="none" w:sz="0" w:space="0" w:color="auto"/>
                  </w:divBdr>
                  <w:divsChild>
                    <w:div w:id="1332949328">
                      <w:marLeft w:val="0"/>
                      <w:marRight w:val="0"/>
                      <w:marTop w:val="0"/>
                      <w:marBottom w:val="0"/>
                      <w:divBdr>
                        <w:top w:val="none" w:sz="0" w:space="0" w:color="auto"/>
                        <w:left w:val="none" w:sz="0" w:space="0" w:color="auto"/>
                        <w:bottom w:val="none" w:sz="0" w:space="0" w:color="auto"/>
                        <w:right w:val="none" w:sz="0" w:space="0" w:color="auto"/>
                      </w:divBdr>
                    </w:div>
                    <w:div w:id="2059233109">
                      <w:marLeft w:val="0"/>
                      <w:marRight w:val="0"/>
                      <w:marTop w:val="0"/>
                      <w:marBottom w:val="0"/>
                      <w:divBdr>
                        <w:top w:val="none" w:sz="0" w:space="0" w:color="auto"/>
                        <w:left w:val="none" w:sz="0" w:space="0" w:color="auto"/>
                        <w:bottom w:val="none" w:sz="0" w:space="0" w:color="auto"/>
                        <w:right w:val="none" w:sz="0" w:space="0" w:color="auto"/>
                      </w:divBdr>
                    </w:div>
                  </w:divsChild>
                </w:div>
                <w:div w:id="1885478436">
                  <w:marLeft w:val="0"/>
                  <w:marRight w:val="0"/>
                  <w:marTop w:val="0"/>
                  <w:marBottom w:val="0"/>
                  <w:divBdr>
                    <w:top w:val="none" w:sz="0" w:space="0" w:color="auto"/>
                    <w:left w:val="none" w:sz="0" w:space="0" w:color="auto"/>
                    <w:bottom w:val="none" w:sz="0" w:space="0" w:color="auto"/>
                    <w:right w:val="none" w:sz="0" w:space="0" w:color="auto"/>
                  </w:divBdr>
                  <w:divsChild>
                    <w:div w:id="809249818">
                      <w:marLeft w:val="0"/>
                      <w:marRight w:val="0"/>
                      <w:marTop w:val="0"/>
                      <w:marBottom w:val="0"/>
                      <w:divBdr>
                        <w:top w:val="none" w:sz="0" w:space="0" w:color="auto"/>
                        <w:left w:val="none" w:sz="0" w:space="0" w:color="auto"/>
                        <w:bottom w:val="none" w:sz="0" w:space="0" w:color="auto"/>
                        <w:right w:val="none" w:sz="0" w:space="0" w:color="auto"/>
                      </w:divBdr>
                    </w:div>
                  </w:divsChild>
                </w:div>
                <w:div w:id="1893346772">
                  <w:marLeft w:val="0"/>
                  <w:marRight w:val="0"/>
                  <w:marTop w:val="0"/>
                  <w:marBottom w:val="0"/>
                  <w:divBdr>
                    <w:top w:val="none" w:sz="0" w:space="0" w:color="auto"/>
                    <w:left w:val="none" w:sz="0" w:space="0" w:color="auto"/>
                    <w:bottom w:val="none" w:sz="0" w:space="0" w:color="auto"/>
                    <w:right w:val="none" w:sz="0" w:space="0" w:color="auto"/>
                  </w:divBdr>
                  <w:divsChild>
                    <w:div w:id="1748192174">
                      <w:marLeft w:val="0"/>
                      <w:marRight w:val="0"/>
                      <w:marTop w:val="0"/>
                      <w:marBottom w:val="0"/>
                      <w:divBdr>
                        <w:top w:val="none" w:sz="0" w:space="0" w:color="auto"/>
                        <w:left w:val="none" w:sz="0" w:space="0" w:color="auto"/>
                        <w:bottom w:val="none" w:sz="0" w:space="0" w:color="auto"/>
                        <w:right w:val="none" w:sz="0" w:space="0" w:color="auto"/>
                      </w:divBdr>
                    </w:div>
                  </w:divsChild>
                </w:div>
                <w:div w:id="1899169288">
                  <w:marLeft w:val="0"/>
                  <w:marRight w:val="0"/>
                  <w:marTop w:val="0"/>
                  <w:marBottom w:val="0"/>
                  <w:divBdr>
                    <w:top w:val="none" w:sz="0" w:space="0" w:color="auto"/>
                    <w:left w:val="none" w:sz="0" w:space="0" w:color="auto"/>
                    <w:bottom w:val="none" w:sz="0" w:space="0" w:color="auto"/>
                    <w:right w:val="none" w:sz="0" w:space="0" w:color="auto"/>
                  </w:divBdr>
                  <w:divsChild>
                    <w:div w:id="799616169">
                      <w:marLeft w:val="0"/>
                      <w:marRight w:val="0"/>
                      <w:marTop w:val="0"/>
                      <w:marBottom w:val="0"/>
                      <w:divBdr>
                        <w:top w:val="none" w:sz="0" w:space="0" w:color="auto"/>
                        <w:left w:val="none" w:sz="0" w:space="0" w:color="auto"/>
                        <w:bottom w:val="none" w:sz="0" w:space="0" w:color="auto"/>
                        <w:right w:val="none" w:sz="0" w:space="0" w:color="auto"/>
                      </w:divBdr>
                    </w:div>
                  </w:divsChild>
                </w:div>
                <w:div w:id="1905532157">
                  <w:marLeft w:val="0"/>
                  <w:marRight w:val="0"/>
                  <w:marTop w:val="0"/>
                  <w:marBottom w:val="0"/>
                  <w:divBdr>
                    <w:top w:val="none" w:sz="0" w:space="0" w:color="auto"/>
                    <w:left w:val="none" w:sz="0" w:space="0" w:color="auto"/>
                    <w:bottom w:val="none" w:sz="0" w:space="0" w:color="auto"/>
                    <w:right w:val="none" w:sz="0" w:space="0" w:color="auto"/>
                  </w:divBdr>
                  <w:divsChild>
                    <w:div w:id="498691746">
                      <w:marLeft w:val="0"/>
                      <w:marRight w:val="0"/>
                      <w:marTop w:val="0"/>
                      <w:marBottom w:val="0"/>
                      <w:divBdr>
                        <w:top w:val="none" w:sz="0" w:space="0" w:color="auto"/>
                        <w:left w:val="none" w:sz="0" w:space="0" w:color="auto"/>
                        <w:bottom w:val="none" w:sz="0" w:space="0" w:color="auto"/>
                        <w:right w:val="none" w:sz="0" w:space="0" w:color="auto"/>
                      </w:divBdr>
                    </w:div>
                  </w:divsChild>
                </w:div>
                <w:div w:id="1910191442">
                  <w:marLeft w:val="0"/>
                  <w:marRight w:val="0"/>
                  <w:marTop w:val="0"/>
                  <w:marBottom w:val="0"/>
                  <w:divBdr>
                    <w:top w:val="none" w:sz="0" w:space="0" w:color="auto"/>
                    <w:left w:val="none" w:sz="0" w:space="0" w:color="auto"/>
                    <w:bottom w:val="none" w:sz="0" w:space="0" w:color="auto"/>
                    <w:right w:val="none" w:sz="0" w:space="0" w:color="auto"/>
                  </w:divBdr>
                  <w:divsChild>
                    <w:div w:id="1391461976">
                      <w:marLeft w:val="0"/>
                      <w:marRight w:val="0"/>
                      <w:marTop w:val="0"/>
                      <w:marBottom w:val="0"/>
                      <w:divBdr>
                        <w:top w:val="none" w:sz="0" w:space="0" w:color="auto"/>
                        <w:left w:val="none" w:sz="0" w:space="0" w:color="auto"/>
                        <w:bottom w:val="none" w:sz="0" w:space="0" w:color="auto"/>
                        <w:right w:val="none" w:sz="0" w:space="0" w:color="auto"/>
                      </w:divBdr>
                    </w:div>
                    <w:div w:id="1807509810">
                      <w:marLeft w:val="0"/>
                      <w:marRight w:val="0"/>
                      <w:marTop w:val="0"/>
                      <w:marBottom w:val="0"/>
                      <w:divBdr>
                        <w:top w:val="none" w:sz="0" w:space="0" w:color="auto"/>
                        <w:left w:val="none" w:sz="0" w:space="0" w:color="auto"/>
                        <w:bottom w:val="none" w:sz="0" w:space="0" w:color="auto"/>
                        <w:right w:val="none" w:sz="0" w:space="0" w:color="auto"/>
                      </w:divBdr>
                    </w:div>
                  </w:divsChild>
                </w:div>
                <w:div w:id="1923681746">
                  <w:marLeft w:val="0"/>
                  <w:marRight w:val="0"/>
                  <w:marTop w:val="0"/>
                  <w:marBottom w:val="0"/>
                  <w:divBdr>
                    <w:top w:val="none" w:sz="0" w:space="0" w:color="auto"/>
                    <w:left w:val="none" w:sz="0" w:space="0" w:color="auto"/>
                    <w:bottom w:val="none" w:sz="0" w:space="0" w:color="auto"/>
                    <w:right w:val="none" w:sz="0" w:space="0" w:color="auto"/>
                  </w:divBdr>
                  <w:divsChild>
                    <w:div w:id="814444468">
                      <w:marLeft w:val="0"/>
                      <w:marRight w:val="0"/>
                      <w:marTop w:val="0"/>
                      <w:marBottom w:val="0"/>
                      <w:divBdr>
                        <w:top w:val="none" w:sz="0" w:space="0" w:color="auto"/>
                        <w:left w:val="none" w:sz="0" w:space="0" w:color="auto"/>
                        <w:bottom w:val="none" w:sz="0" w:space="0" w:color="auto"/>
                        <w:right w:val="none" w:sz="0" w:space="0" w:color="auto"/>
                      </w:divBdr>
                    </w:div>
                  </w:divsChild>
                </w:div>
                <w:div w:id="1925992956">
                  <w:marLeft w:val="0"/>
                  <w:marRight w:val="0"/>
                  <w:marTop w:val="0"/>
                  <w:marBottom w:val="0"/>
                  <w:divBdr>
                    <w:top w:val="none" w:sz="0" w:space="0" w:color="auto"/>
                    <w:left w:val="none" w:sz="0" w:space="0" w:color="auto"/>
                    <w:bottom w:val="none" w:sz="0" w:space="0" w:color="auto"/>
                    <w:right w:val="none" w:sz="0" w:space="0" w:color="auto"/>
                  </w:divBdr>
                  <w:divsChild>
                    <w:div w:id="1641424384">
                      <w:marLeft w:val="0"/>
                      <w:marRight w:val="0"/>
                      <w:marTop w:val="0"/>
                      <w:marBottom w:val="0"/>
                      <w:divBdr>
                        <w:top w:val="none" w:sz="0" w:space="0" w:color="auto"/>
                        <w:left w:val="none" w:sz="0" w:space="0" w:color="auto"/>
                        <w:bottom w:val="none" w:sz="0" w:space="0" w:color="auto"/>
                        <w:right w:val="none" w:sz="0" w:space="0" w:color="auto"/>
                      </w:divBdr>
                    </w:div>
                  </w:divsChild>
                </w:div>
                <w:div w:id="1931741999">
                  <w:marLeft w:val="0"/>
                  <w:marRight w:val="0"/>
                  <w:marTop w:val="0"/>
                  <w:marBottom w:val="0"/>
                  <w:divBdr>
                    <w:top w:val="none" w:sz="0" w:space="0" w:color="auto"/>
                    <w:left w:val="none" w:sz="0" w:space="0" w:color="auto"/>
                    <w:bottom w:val="none" w:sz="0" w:space="0" w:color="auto"/>
                    <w:right w:val="none" w:sz="0" w:space="0" w:color="auto"/>
                  </w:divBdr>
                  <w:divsChild>
                    <w:div w:id="548227100">
                      <w:marLeft w:val="0"/>
                      <w:marRight w:val="0"/>
                      <w:marTop w:val="0"/>
                      <w:marBottom w:val="0"/>
                      <w:divBdr>
                        <w:top w:val="none" w:sz="0" w:space="0" w:color="auto"/>
                        <w:left w:val="none" w:sz="0" w:space="0" w:color="auto"/>
                        <w:bottom w:val="none" w:sz="0" w:space="0" w:color="auto"/>
                        <w:right w:val="none" w:sz="0" w:space="0" w:color="auto"/>
                      </w:divBdr>
                    </w:div>
                    <w:div w:id="1968971302">
                      <w:marLeft w:val="0"/>
                      <w:marRight w:val="0"/>
                      <w:marTop w:val="0"/>
                      <w:marBottom w:val="0"/>
                      <w:divBdr>
                        <w:top w:val="none" w:sz="0" w:space="0" w:color="auto"/>
                        <w:left w:val="none" w:sz="0" w:space="0" w:color="auto"/>
                        <w:bottom w:val="none" w:sz="0" w:space="0" w:color="auto"/>
                        <w:right w:val="none" w:sz="0" w:space="0" w:color="auto"/>
                      </w:divBdr>
                    </w:div>
                  </w:divsChild>
                </w:div>
                <w:div w:id="1934825277">
                  <w:marLeft w:val="0"/>
                  <w:marRight w:val="0"/>
                  <w:marTop w:val="0"/>
                  <w:marBottom w:val="0"/>
                  <w:divBdr>
                    <w:top w:val="none" w:sz="0" w:space="0" w:color="auto"/>
                    <w:left w:val="none" w:sz="0" w:space="0" w:color="auto"/>
                    <w:bottom w:val="none" w:sz="0" w:space="0" w:color="auto"/>
                    <w:right w:val="none" w:sz="0" w:space="0" w:color="auto"/>
                  </w:divBdr>
                  <w:divsChild>
                    <w:div w:id="1608080363">
                      <w:marLeft w:val="0"/>
                      <w:marRight w:val="0"/>
                      <w:marTop w:val="0"/>
                      <w:marBottom w:val="0"/>
                      <w:divBdr>
                        <w:top w:val="none" w:sz="0" w:space="0" w:color="auto"/>
                        <w:left w:val="none" w:sz="0" w:space="0" w:color="auto"/>
                        <w:bottom w:val="none" w:sz="0" w:space="0" w:color="auto"/>
                        <w:right w:val="none" w:sz="0" w:space="0" w:color="auto"/>
                      </w:divBdr>
                    </w:div>
                  </w:divsChild>
                </w:div>
                <w:div w:id="1940865089">
                  <w:marLeft w:val="0"/>
                  <w:marRight w:val="0"/>
                  <w:marTop w:val="0"/>
                  <w:marBottom w:val="0"/>
                  <w:divBdr>
                    <w:top w:val="none" w:sz="0" w:space="0" w:color="auto"/>
                    <w:left w:val="none" w:sz="0" w:space="0" w:color="auto"/>
                    <w:bottom w:val="none" w:sz="0" w:space="0" w:color="auto"/>
                    <w:right w:val="none" w:sz="0" w:space="0" w:color="auto"/>
                  </w:divBdr>
                  <w:divsChild>
                    <w:div w:id="374277433">
                      <w:marLeft w:val="0"/>
                      <w:marRight w:val="0"/>
                      <w:marTop w:val="0"/>
                      <w:marBottom w:val="0"/>
                      <w:divBdr>
                        <w:top w:val="none" w:sz="0" w:space="0" w:color="auto"/>
                        <w:left w:val="none" w:sz="0" w:space="0" w:color="auto"/>
                        <w:bottom w:val="none" w:sz="0" w:space="0" w:color="auto"/>
                        <w:right w:val="none" w:sz="0" w:space="0" w:color="auto"/>
                      </w:divBdr>
                    </w:div>
                  </w:divsChild>
                </w:div>
                <w:div w:id="1940990510">
                  <w:marLeft w:val="0"/>
                  <w:marRight w:val="0"/>
                  <w:marTop w:val="0"/>
                  <w:marBottom w:val="0"/>
                  <w:divBdr>
                    <w:top w:val="none" w:sz="0" w:space="0" w:color="auto"/>
                    <w:left w:val="none" w:sz="0" w:space="0" w:color="auto"/>
                    <w:bottom w:val="none" w:sz="0" w:space="0" w:color="auto"/>
                    <w:right w:val="none" w:sz="0" w:space="0" w:color="auto"/>
                  </w:divBdr>
                  <w:divsChild>
                    <w:div w:id="505023351">
                      <w:marLeft w:val="0"/>
                      <w:marRight w:val="0"/>
                      <w:marTop w:val="0"/>
                      <w:marBottom w:val="0"/>
                      <w:divBdr>
                        <w:top w:val="none" w:sz="0" w:space="0" w:color="auto"/>
                        <w:left w:val="none" w:sz="0" w:space="0" w:color="auto"/>
                        <w:bottom w:val="none" w:sz="0" w:space="0" w:color="auto"/>
                        <w:right w:val="none" w:sz="0" w:space="0" w:color="auto"/>
                      </w:divBdr>
                    </w:div>
                    <w:div w:id="1263762277">
                      <w:marLeft w:val="0"/>
                      <w:marRight w:val="0"/>
                      <w:marTop w:val="0"/>
                      <w:marBottom w:val="0"/>
                      <w:divBdr>
                        <w:top w:val="none" w:sz="0" w:space="0" w:color="auto"/>
                        <w:left w:val="none" w:sz="0" w:space="0" w:color="auto"/>
                        <w:bottom w:val="none" w:sz="0" w:space="0" w:color="auto"/>
                        <w:right w:val="none" w:sz="0" w:space="0" w:color="auto"/>
                      </w:divBdr>
                    </w:div>
                    <w:div w:id="1375426933">
                      <w:marLeft w:val="0"/>
                      <w:marRight w:val="0"/>
                      <w:marTop w:val="0"/>
                      <w:marBottom w:val="0"/>
                      <w:divBdr>
                        <w:top w:val="none" w:sz="0" w:space="0" w:color="auto"/>
                        <w:left w:val="none" w:sz="0" w:space="0" w:color="auto"/>
                        <w:bottom w:val="none" w:sz="0" w:space="0" w:color="auto"/>
                        <w:right w:val="none" w:sz="0" w:space="0" w:color="auto"/>
                      </w:divBdr>
                    </w:div>
                    <w:div w:id="1912614487">
                      <w:marLeft w:val="0"/>
                      <w:marRight w:val="0"/>
                      <w:marTop w:val="0"/>
                      <w:marBottom w:val="0"/>
                      <w:divBdr>
                        <w:top w:val="none" w:sz="0" w:space="0" w:color="auto"/>
                        <w:left w:val="none" w:sz="0" w:space="0" w:color="auto"/>
                        <w:bottom w:val="none" w:sz="0" w:space="0" w:color="auto"/>
                        <w:right w:val="none" w:sz="0" w:space="0" w:color="auto"/>
                      </w:divBdr>
                    </w:div>
                  </w:divsChild>
                </w:div>
                <w:div w:id="1943148402">
                  <w:marLeft w:val="0"/>
                  <w:marRight w:val="0"/>
                  <w:marTop w:val="0"/>
                  <w:marBottom w:val="0"/>
                  <w:divBdr>
                    <w:top w:val="none" w:sz="0" w:space="0" w:color="auto"/>
                    <w:left w:val="none" w:sz="0" w:space="0" w:color="auto"/>
                    <w:bottom w:val="none" w:sz="0" w:space="0" w:color="auto"/>
                    <w:right w:val="none" w:sz="0" w:space="0" w:color="auto"/>
                  </w:divBdr>
                  <w:divsChild>
                    <w:div w:id="375131650">
                      <w:marLeft w:val="0"/>
                      <w:marRight w:val="0"/>
                      <w:marTop w:val="0"/>
                      <w:marBottom w:val="0"/>
                      <w:divBdr>
                        <w:top w:val="none" w:sz="0" w:space="0" w:color="auto"/>
                        <w:left w:val="none" w:sz="0" w:space="0" w:color="auto"/>
                        <w:bottom w:val="none" w:sz="0" w:space="0" w:color="auto"/>
                        <w:right w:val="none" w:sz="0" w:space="0" w:color="auto"/>
                      </w:divBdr>
                    </w:div>
                  </w:divsChild>
                </w:div>
                <w:div w:id="1943342535">
                  <w:marLeft w:val="0"/>
                  <w:marRight w:val="0"/>
                  <w:marTop w:val="0"/>
                  <w:marBottom w:val="0"/>
                  <w:divBdr>
                    <w:top w:val="none" w:sz="0" w:space="0" w:color="auto"/>
                    <w:left w:val="none" w:sz="0" w:space="0" w:color="auto"/>
                    <w:bottom w:val="none" w:sz="0" w:space="0" w:color="auto"/>
                    <w:right w:val="none" w:sz="0" w:space="0" w:color="auto"/>
                  </w:divBdr>
                  <w:divsChild>
                    <w:div w:id="616373570">
                      <w:marLeft w:val="0"/>
                      <w:marRight w:val="0"/>
                      <w:marTop w:val="0"/>
                      <w:marBottom w:val="0"/>
                      <w:divBdr>
                        <w:top w:val="none" w:sz="0" w:space="0" w:color="auto"/>
                        <w:left w:val="none" w:sz="0" w:space="0" w:color="auto"/>
                        <w:bottom w:val="none" w:sz="0" w:space="0" w:color="auto"/>
                        <w:right w:val="none" w:sz="0" w:space="0" w:color="auto"/>
                      </w:divBdr>
                    </w:div>
                    <w:div w:id="1669215497">
                      <w:marLeft w:val="0"/>
                      <w:marRight w:val="0"/>
                      <w:marTop w:val="0"/>
                      <w:marBottom w:val="0"/>
                      <w:divBdr>
                        <w:top w:val="none" w:sz="0" w:space="0" w:color="auto"/>
                        <w:left w:val="none" w:sz="0" w:space="0" w:color="auto"/>
                        <w:bottom w:val="none" w:sz="0" w:space="0" w:color="auto"/>
                        <w:right w:val="none" w:sz="0" w:space="0" w:color="auto"/>
                      </w:divBdr>
                    </w:div>
                  </w:divsChild>
                </w:div>
                <w:div w:id="1948922386">
                  <w:marLeft w:val="0"/>
                  <w:marRight w:val="0"/>
                  <w:marTop w:val="0"/>
                  <w:marBottom w:val="0"/>
                  <w:divBdr>
                    <w:top w:val="none" w:sz="0" w:space="0" w:color="auto"/>
                    <w:left w:val="none" w:sz="0" w:space="0" w:color="auto"/>
                    <w:bottom w:val="none" w:sz="0" w:space="0" w:color="auto"/>
                    <w:right w:val="none" w:sz="0" w:space="0" w:color="auto"/>
                  </w:divBdr>
                  <w:divsChild>
                    <w:div w:id="1809855735">
                      <w:marLeft w:val="0"/>
                      <w:marRight w:val="0"/>
                      <w:marTop w:val="0"/>
                      <w:marBottom w:val="0"/>
                      <w:divBdr>
                        <w:top w:val="none" w:sz="0" w:space="0" w:color="auto"/>
                        <w:left w:val="none" w:sz="0" w:space="0" w:color="auto"/>
                        <w:bottom w:val="none" w:sz="0" w:space="0" w:color="auto"/>
                        <w:right w:val="none" w:sz="0" w:space="0" w:color="auto"/>
                      </w:divBdr>
                    </w:div>
                  </w:divsChild>
                </w:div>
                <w:div w:id="1949778906">
                  <w:marLeft w:val="0"/>
                  <w:marRight w:val="0"/>
                  <w:marTop w:val="0"/>
                  <w:marBottom w:val="0"/>
                  <w:divBdr>
                    <w:top w:val="none" w:sz="0" w:space="0" w:color="auto"/>
                    <w:left w:val="none" w:sz="0" w:space="0" w:color="auto"/>
                    <w:bottom w:val="none" w:sz="0" w:space="0" w:color="auto"/>
                    <w:right w:val="none" w:sz="0" w:space="0" w:color="auto"/>
                  </w:divBdr>
                  <w:divsChild>
                    <w:div w:id="217477817">
                      <w:marLeft w:val="0"/>
                      <w:marRight w:val="0"/>
                      <w:marTop w:val="0"/>
                      <w:marBottom w:val="0"/>
                      <w:divBdr>
                        <w:top w:val="none" w:sz="0" w:space="0" w:color="auto"/>
                        <w:left w:val="none" w:sz="0" w:space="0" w:color="auto"/>
                        <w:bottom w:val="none" w:sz="0" w:space="0" w:color="auto"/>
                        <w:right w:val="none" w:sz="0" w:space="0" w:color="auto"/>
                      </w:divBdr>
                    </w:div>
                    <w:div w:id="1079601463">
                      <w:marLeft w:val="0"/>
                      <w:marRight w:val="0"/>
                      <w:marTop w:val="0"/>
                      <w:marBottom w:val="0"/>
                      <w:divBdr>
                        <w:top w:val="none" w:sz="0" w:space="0" w:color="auto"/>
                        <w:left w:val="none" w:sz="0" w:space="0" w:color="auto"/>
                        <w:bottom w:val="none" w:sz="0" w:space="0" w:color="auto"/>
                        <w:right w:val="none" w:sz="0" w:space="0" w:color="auto"/>
                      </w:divBdr>
                    </w:div>
                    <w:div w:id="1385828813">
                      <w:marLeft w:val="0"/>
                      <w:marRight w:val="0"/>
                      <w:marTop w:val="0"/>
                      <w:marBottom w:val="0"/>
                      <w:divBdr>
                        <w:top w:val="none" w:sz="0" w:space="0" w:color="auto"/>
                        <w:left w:val="none" w:sz="0" w:space="0" w:color="auto"/>
                        <w:bottom w:val="none" w:sz="0" w:space="0" w:color="auto"/>
                        <w:right w:val="none" w:sz="0" w:space="0" w:color="auto"/>
                      </w:divBdr>
                    </w:div>
                    <w:div w:id="1443651519">
                      <w:marLeft w:val="0"/>
                      <w:marRight w:val="0"/>
                      <w:marTop w:val="0"/>
                      <w:marBottom w:val="0"/>
                      <w:divBdr>
                        <w:top w:val="none" w:sz="0" w:space="0" w:color="auto"/>
                        <w:left w:val="none" w:sz="0" w:space="0" w:color="auto"/>
                        <w:bottom w:val="none" w:sz="0" w:space="0" w:color="auto"/>
                        <w:right w:val="none" w:sz="0" w:space="0" w:color="auto"/>
                      </w:divBdr>
                    </w:div>
                  </w:divsChild>
                </w:div>
                <w:div w:id="1950158965">
                  <w:marLeft w:val="0"/>
                  <w:marRight w:val="0"/>
                  <w:marTop w:val="0"/>
                  <w:marBottom w:val="0"/>
                  <w:divBdr>
                    <w:top w:val="none" w:sz="0" w:space="0" w:color="auto"/>
                    <w:left w:val="none" w:sz="0" w:space="0" w:color="auto"/>
                    <w:bottom w:val="none" w:sz="0" w:space="0" w:color="auto"/>
                    <w:right w:val="none" w:sz="0" w:space="0" w:color="auto"/>
                  </w:divBdr>
                  <w:divsChild>
                    <w:div w:id="1171338724">
                      <w:marLeft w:val="0"/>
                      <w:marRight w:val="0"/>
                      <w:marTop w:val="0"/>
                      <w:marBottom w:val="0"/>
                      <w:divBdr>
                        <w:top w:val="none" w:sz="0" w:space="0" w:color="auto"/>
                        <w:left w:val="none" w:sz="0" w:space="0" w:color="auto"/>
                        <w:bottom w:val="none" w:sz="0" w:space="0" w:color="auto"/>
                        <w:right w:val="none" w:sz="0" w:space="0" w:color="auto"/>
                      </w:divBdr>
                    </w:div>
                  </w:divsChild>
                </w:div>
                <w:div w:id="1951278901">
                  <w:marLeft w:val="0"/>
                  <w:marRight w:val="0"/>
                  <w:marTop w:val="0"/>
                  <w:marBottom w:val="0"/>
                  <w:divBdr>
                    <w:top w:val="none" w:sz="0" w:space="0" w:color="auto"/>
                    <w:left w:val="none" w:sz="0" w:space="0" w:color="auto"/>
                    <w:bottom w:val="none" w:sz="0" w:space="0" w:color="auto"/>
                    <w:right w:val="none" w:sz="0" w:space="0" w:color="auto"/>
                  </w:divBdr>
                  <w:divsChild>
                    <w:div w:id="1158570661">
                      <w:marLeft w:val="0"/>
                      <w:marRight w:val="0"/>
                      <w:marTop w:val="0"/>
                      <w:marBottom w:val="0"/>
                      <w:divBdr>
                        <w:top w:val="none" w:sz="0" w:space="0" w:color="auto"/>
                        <w:left w:val="none" w:sz="0" w:space="0" w:color="auto"/>
                        <w:bottom w:val="none" w:sz="0" w:space="0" w:color="auto"/>
                        <w:right w:val="none" w:sz="0" w:space="0" w:color="auto"/>
                      </w:divBdr>
                    </w:div>
                  </w:divsChild>
                </w:div>
                <w:div w:id="1953317872">
                  <w:marLeft w:val="0"/>
                  <w:marRight w:val="0"/>
                  <w:marTop w:val="0"/>
                  <w:marBottom w:val="0"/>
                  <w:divBdr>
                    <w:top w:val="none" w:sz="0" w:space="0" w:color="auto"/>
                    <w:left w:val="none" w:sz="0" w:space="0" w:color="auto"/>
                    <w:bottom w:val="none" w:sz="0" w:space="0" w:color="auto"/>
                    <w:right w:val="none" w:sz="0" w:space="0" w:color="auto"/>
                  </w:divBdr>
                  <w:divsChild>
                    <w:div w:id="902184437">
                      <w:marLeft w:val="0"/>
                      <w:marRight w:val="0"/>
                      <w:marTop w:val="0"/>
                      <w:marBottom w:val="0"/>
                      <w:divBdr>
                        <w:top w:val="none" w:sz="0" w:space="0" w:color="auto"/>
                        <w:left w:val="none" w:sz="0" w:space="0" w:color="auto"/>
                        <w:bottom w:val="none" w:sz="0" w:space="0" w:color="auto"/>
                        <w:right w:val="none" w:sz="0" w:space="0" w:color="auto"/>
                      </w:divBdr>
                    </w:div>
                  </w:divsChild>
                </w:div>
                <w:div w:id="1954970868">
                  <w:marLeft w:val="0"/>
                  <w:marRight w:val="0"/>
                  <w:marTop w:val="0"/>
                  <w:marBottom w:val="0"/>
                  <w:divBdr>
                    <w:top w:val="none" w:sz="0" w:space="0" w:color="auto"/>
                    <w:left w:val="none" w:sz="0" w:space="0" w:color="auto"/>
                    <w:bottom w:val="none" w:sz="0" w:space="0" w:color="auto"/>
                    <w:right w:val="none" w:sz="0" w:space="0" w:color="auto"/>
                  </w:divBdr>
                  <w:divsChild>
                    <w:div w:id="1693845064">
                      <w:marLeft w:val="0"/>
                      <w:marRight w:val="0"/>
                      <w:marTop w:val="0"/>
                      <w:marBottom w:val="0"/>
                      <w:divBdr>
                        <w:top w:val="none" w:sz="0" w:space="0" w:color="auto"/>
                        <w:left w:val="none" w:sz="0" w:space="0" w:color="auto"/>
                        <w:bottom w:val="none" w:sz="0" w:space="0" w:color="auto"/>
                        <w:right w:val="none" w:sz="0" w:space="0" w:color="auto"/>
                      </w:divBdr>
                    </w:div>
                  </w:divsChild>
                </w:div>
                <w:div w:id="1959724952">
                  <w:marLeft w:val="0"/>
                  <w:marRight w:val="0"/>
                  <w:marTop w:val="0"/>
                  <w:marBottom w:val="0"/>
                  <w:divBdr>
                    <w:top w:val="none" w:sz="0" w:space="0" w:color="auto"/>
                    <w:left w:val="none" w:sz="0" w:space="0" w:color="auto"/>
                    <w:bottom w:val="none" w:sz="0" w:space="0" w:color="auto"/>
                    <w:right w:val="none" w:sz="0" w:space="0" w:color="auto"/>
                  </w:divBdr>
                  <w:divsChild>
                    <w:div w:id="734471110">
                      <w:marLeft w:val="0"/>
                      <w:marRight w:val="0"/>
                      <w:marTop w:val="0"/>
                      <w:marBottom w:val="0"/>
                      <w:divBdr>
                        <w:top w:val="none" w:sz="0" w:space="0" w:color="auto"/>
                        <w:left w:val="none" w:sz="0" w:space="0" w:color="auto"/>
                        <w:bottom w:val="none" w:sz="0" w:space="0" w:color="auto"/>
                        <w:right w:val="none" w:sz="0" w:space="0" w:color="auto"/>
                      </w:divBdr>
                    </w:div>
                  </w:divsChild>
                </w:div>
                <w:div w:id="1960211692">
                  <w:marLeft w:val="0"/>
                  <w:marRight w:val="0"/>
                  <w:marTop w:val="0"/>
                  <w:marBottom w:val="0"/>
                  <w:divBdr>
                    <w:top w:val="none" w:sz="0" w:space="0" w:color="auto"/>
                    <w:left w:val="none" w:sz="0" w:space="0" w:color="auto"/>
                    <w:bottom w:val="none" w:sz="0" w:space="0" w:color="auto"/>
                    <w:right w:val="none" w:sz="0" w:space="0" w:color="auto"/>
                  </w:divBdr>
                  <w:divsChild>
                    <w:div w:id="172036794">
                      <w:marLeft w:val="0"/>
                      <w:marRight w:val="0"/>
                      <w:marTop w:val="0"/>
                      <w:marBottom w:val="0"/>
                      <w:divBdr>
                        <w:top w:val="none" w:sz="0" w:space="0" w:color="auto"/>
                        <w:left w:val="none" w:sz="0" w:space="0" w:color="auto"/>
                        <w:bottom w:val="none" w:sz="0" w:space="0" w:color="auto"/>
                        <w:right w:val="none" w:sz="0" w:space="0" w:color="auto"/>
                      </w:divBdr>
                    </w:div>
                  </w:divsChild>
                </w:div>
                <w:div w:id="1963995716">
                  <w:marLeft w:val="0"/>
                  <w:marRight w:val="0"/>
                  <w:marTop w:val="0"/>
                  <w:marBottom w:val="0"/>
                  <w:divBdr>
                    <w:top w:val="none" w:sz="0" w:space="0" w:color="auto"/>
                    <w:left w:val="none" w:sz="0" w:space="0" w:color="auto"/>
                    <w:bottom w:val="none" w:sz="0" w:space="0" w:color="auto"/>
                    <w:right w:val="none" w:sz="0" w:space="0" w:color="auto"/>
                  </w:divBdr>
                  <w:divsChild>
                    <w:div w:id="1995911154">
                      <w:marLeft w:val="0"/>
                      <w:marRight w:val="0"/>
                      <w:marTop w:val="0"/>
                      <w:marBottom w:val="0"/>
                      <w:divBdr>
                        <w:top w:val="none" w:sz="0" w:space="0" w:color="auto"/>
                        <w:left w:val="none" w:sz="0" w:space="0" w:color="auto"/>
                        <w:bottom w:val="none" w:sz="0" w:space="0" w:color="auto"/>
                        <w:right w:val="none" w:sz="0" w:space="0" w:color="auto"/>
                      </w:divBdr>
                    </w:div>
                  </w:divsChild>
                </w:div>
                <w:div w:id="1985817010">
                  <w:marLeft w:val="0"/>
                  <w:marRight w:val="0"/>
                  <w:marTop w:val="0"/>
                  <w:marBottom w:val="0"/>
                  <w:divBdr>
                    <w:top w:val="none" w:sz="0" w:space="0" w:color="auto"/>
                    <w:left w:val="none" w:sz="0" w:space="0" w:color="auto"/>
                    <w:bottom w:val="none" w:sz="0" w:space="0" w:color="auto"/>
                    <w:right w:val="none" w:sz="0" w:space="0" w:color="auto"/>
                  </w:divBdr>
                  <w:divsChild>
                    <w:div w:id="853880420">
                      <w:marLeft w:val="0"/>
                      <w:marRight w:val="0"/>
                      <w:marTop w:val="0"/>
                      <w:marBottom w:val="0"/>
                      <w:divBdr>
                        <w:top w:val="none" w:sz="0" w:space="0" w:color="auto"/>
                        <w:left w:val="none" w:sz="0" w:space="0" w:color="auto"/>
                        <w:bottom w:val="none" w:sz="0" w:space="0" w:color="auto"/>
                        <w:right w:val="none" w:sz="0" w:space="0" w:color="auto"/>
                      </w:divBdr>
                    </w:div>
                    <w:div w:id="1146625880">
                      <w:marLeft w:val="0"/>
                      <w:marRight w:val="0"/>
                      <w:marTop w:val="0"/>
                      <w:marBottom w:val="0"/>
                      <w:divBdr>
                        <w:top w:val="none" w:sz="0" w:space="0" w:color="auto"/>
                        <w:left w:val="none" w:sz="0" w:space="0" w:color="auto"/>
                        <w:bottom w:val="none" w:sz="0" w:space="0" w:color="auto"/>
                        <w:right w:val="none" w:sz="0" w:space="0" w:color="auto"/>
                      </w:divBdr>
                    </w:div>
                    <w:div w:id="1283532231">
                      <w:marLeft w:val="0"/>
                      <w:marRight w:val="0"/>
                      <w:marTop w:val="0"/>
                      <w:marBottom w:val="0"/>
                      <w:divBdr>
                        <w:top w:val="none" w:sz="0" w:space="0" w:color="auto"/>
                        <w:left w:val="none" w:sz="0" w:space="0" w:color="auto"/>
                        <w:bottom w:val="none" w:sz="0" w:space="0" w:color="auto"/>
                        <w:right w:val="none" w:sz="0" w:space="0" w:color="auto"/>
                      </w:divBdr>
                    </w:div>
                    <w:div w:id="1928148530">
                      <w:marLeft w:val="0"/>
                      <w:marRight w:val="0"/>
                      <w:marTop w:val="0"/>
                      <w:marBottom w:val="0"/>
                      <w:divBdr>
                        <w:top w:val="none" w:sz="0" w:space="0" w:color="auto"/>
                        <w:left w:val="none" w:sz="0" w:space="0" w:color="auto"/>
                        <w:bottom w:val="none" w:sz="0" w:space="0" w:color="auto"/>
                        <w:right w:val="none" w:sz="0" w:space="0" w:color="auto"/>
                      </w:divBdr>
                    </w:div>
                  </w:divsChild>
                </w:div>
                <w:div w:id="1986858454">
                  <w:marLeft w:val="0"/>
                  <w:marRight w:val="0"/>
                  <w:marTop w:val="0"/>
                  <w:marBottom w:val="0"/>
                  <w:divBdr>
                    <w:top w:val="none" w:sz="0" w:space="0" w:color="auto"/>
                    <w:left w:val="none" w:sz="0" w:space="0" w:color="auto"/>
                    <w:bottom w:val="none" w:sz="0" w:space="0" w:color="auto"/>
                    <w:right w:val="none" w:sz="0" w:space="0" w:color="auto"/>
                  </w:divBdr>
                  <w:divsChild>
                    <w:div w:id="1841701653">
                      <w:marLeft w:val="0"/>
                      <w:marRight w:val="0"/>
                      <w:marTop w:val="0"/>
                      <w:marBottom w:val="0"/>
                      <w:divBdr>
                        <w:top w:val="none" w:sz="0" w:space="0" w:color="auto"/>
                        <w:left w:val="none" w:sz="0" w:space="0" w:color="auto"/>
                        <w:bottom w:val="none" w:sz="0" w:space="0" w:color="auto"/>
                        <w:right w:val="none" w:sz="0" w:space="0" w:color="auto"/>
                      </w:divBdr>
                    </w:div>
                  </w:divsChild>
                </w:div>
                <w:div w:id="1987660353">
                  <w:marLeft w:val="0"/>
                  <w:marRight w:val="0"/>
                  <w:marTop w:val="0"/>
                  <w:marBottom w:val="0"/>
                  <w:divBdr>
                    <w:top w:val="none" w:sz="0" w:space="0" w:color="auto"/>
                    <w:left w:val="none" w:sz="0" w:space="0" w:color="auto"/>
                    <w:bottom w:val="none" w:sz="0" w:space="0" w:color="auto"/>
                    <w:right w:val="none" w:sz="0" w:space="0" w:color="auto"/>
                  </w:divBdr>
                  <w:divsChild>
                    <w:div w:id="1648775507">
                      <w:marLeft w:val="0"/>
                      <w:marRight w:val="0"/>
                      <w:marTop w:val="0"/>
                      <w:marBottom w:val="0"/>
                      <w:divBdr>
                        <w:top w:val="none" w:sz="0" w:space="0" w:color="auto"/>
                        <w:left w:val="none" w:sz="0" w:space="0" w:color="auto"/>
                        <w:bottom w:val="none" w:sz="0" w:space="0" w:color="auto"/>
                        <w:right w:val="none" w:sz="0" w:space="0" w:color="auto"/>
                      </w:divBdr>
                    </w:div>
                  </w:divsChild>
                </w:div>
                <w:div w:id="1987664614">
                  <w:marLeft w:val="0"/>
                  <w:marRight w:val="0"/>
                  <w:marTop w:val="0"/>
                  <w:marBottom w:val="0"/>
                  <w:divBdr>
                    <w:top w:val="none" w:sz="0" w:space="0" w:color="auto"/>
                    <w:left w:val="none" w:sz="0" w:space="0" w:color="auto"/>
                    <w:bottom w:val="none" w:sz="0" w:space="0" w:color="auto"/>
                    <w:right w:val="none" w:sz="0" w:space="0" w:color="auto"/>
                  </w:divBdr>
                  <w:divsChild>
                    <w:div w:id="1177305135">
                      <w:marLeft w:val="0"/>
                      <w:marRight w:val="0"/>
                      <w:marTop w:val="0"/>
                      <w:marBottom w:val="0"/>
                      <w:divBdr>
                        <w:top w:val="none" w:sz="0" w:space="0" w:color="auto"/>
                        <w:left w:val="none" w:sz="0" w:space="0" w:color="auto"/>
                        <w:bottom w:val="none" w:sz="0" w:space="0" w:color="auto"/>
                        <w:right w:val="none" w:sz="0" w:space="0" w:color="auto"/>
                      </w:divBdr>
                    </w:div>
                  </w:divsChild>
                </w:div>
                <w:div w:id="1999923901">
                  <w:marLeft w:val="0"/>
                  <w:marRight w:val="0"/>
                  <w:marTop w:val="0"/>
                  <w:marBottom w:val="0"/>
                  <w:divBdr>
                    <w:top w:val="none" w:sz="0" w:space="0" w:color="auto"/>
                    <w:left w:val="none" w:sz="0" w:space="0" w:color="auto"/>
                    <w:bottom w:val="none" w:sz="0" w:space="0" w:color="auto"/>
                    <w:right w:val="none" w:sz="0" w:space="0" w:color="auto"/>
                  </w:divBdr>
                  <w:divsChild>
                    <w:div w:id="631978244">
                      <w:marLeft w:val="0"/>
                      <w:marRight w:val="0"/>
                      <w:marTop w:val="0"/>
                      <w:marBottom w:val="0"/>
                      <w:divBdr>
                        <w:top w:val="none" w:sz="0" w:space="0" w:color="auto"/>
                        <w:left w:val="none" w:sz="0" w:space="0" w:color="auto"/>
                        <w:bottom w:val="none" w:sz="0" w:space="0" w:color="auto"/>
                        <w:right w:val="none" w:sz="0" w:space="0" w:color="auto"/>
                      </w:divBdr>
                    </w:div>
                  </w:divsChild>
                </w:div>
                <w:div w:id="2007053238">
                  <w:marLeft w:val="0"/>
                  <w:marRight w:val="0"/>
                  <w:marTop w:val="0"/>
                  <w:marBottom w:val="0"/>
                  <w:divBdr>
                    <w:top w:val="none" w:sz="0" w:space="0" w:color="auto"/>
                    <w:left w:val="none" w:sz="0" w:space="0" w:color="auto"/>
                    <w:bottom w:val="none" w:sz="0" w:space="0" w:color="auto"/>
                    <w:right w:val="none" w:sz="0" w:space="0" w:color="auto"/>
                  </w:divBdr>
                  <w:divsChild>
                    <w:div w:id="1283918732">
                      <w:marLeft w:val="0"/>
                      <w:marRight w:val="0"/>
                      <w:marTop w:val="0"/>
                      <w:marBottom w:val="0"/>
                      <w:divBdr>
                        <w:top w:val="none" w:sz="0" w:space="0" w:color="auto"/>
                        <w:left w:val="none" w:sz="0" w:space="0" w:color="auto"/>
                        <w:bottom w:val="none" w:sz="0" w:space="0" w:color="auto"/>
                        <w:right w:val="none" w:sz="0" w:space="0" w:color="auto"/>
                      </w:divBdr>
                    </w:div>
                  </w:divsChild>
                </w:div>
                <w:div w:id="2008749345">
                  <w:marLeft w:val="0"/>
                  <w:marRight w:val="0"/>
                  <w:marTop w:val="0"/>
                  <w:marBottom w:val="0"/>
                  <w:divBdr>
                    <w:top w:val="none" w:sz="0" w:space="0" w:color="auto"/>
                    <w:left w:val="none" w:sz="0" w:space="0" w:color="auto"/>
                    <w:bottom w:val="none" w:sz="0" w:space="0" w:color="auto"/>
                    <w:right w:val="none" w:sz="0" w:space="0" w:color="auto"/>
                  </w:divBdr>
                  <w:divsChild>
                    <w:div w:id="277105455">
                      <w:marLeft w:val="0"/>
                      <w:marRight w:val="0"/>
                      <w:marTop w:val="0"/>
                      <w:marBottom w:val="0"/>
                      <w:divBdr>
                        <w:top w:val="none" w:sz="0" w:space="0" w:color="auto"/>
                        <w:left w:val="none" w:sz="0" w:space="0" w:color="auto"/>
                        <w:bottom w:val="none" w:sz="0" w:space="0" w:color="auto"/>
                        <w:right w:val="none" w:sz="0" w:space="0" w:color="auto"/>
                      </w:divBdr>
                    </w:div>
                  </w:divsChild>
                </w:div>
                <w:div w:id="2017464979">
                  <w:marLeft w:val="0"/>
                  <w:marRight w:val="0"/>
                  <w:marTop w:val="0"/>
                  <w:marBottom w:val="0"/>
                  <w:divBdr>
                    <w:top w:val="none" w:sz="0" w:space="0" w:color="auto"/>
                    <w:left w:val="none" w:sz="0" w:space="0" w:color="auto"/>
                    <w:bottom w:val="none" w:sz="0" w:space="0" w:color="auto"/>
                    <w:right w:val="none" w:sz="0" w:space="0" w:color="auto"/>
                  </w:divBdr>
                  <w:divsChild>
                    <w:div w:id="1114980386">
                      <w:marLeft w:val="0"/>
                      <w:marRight w:val="0"/>
                      <w:marTop w:val="0"/>
                      <w:marBottom w:val="0"/>
                      <w:divBdr>
                        <w:top w:val="none" w:sz="0" w:space="0" w:color="auto"/>
                        <w:left w:val="none" w:sz="0" w:space="0" w:color="auto"/>
                        <w:bottom w:val="none" w:sz="0" w:space="0" w:color="auto"/>
                        <w:right w:val="none" w:sz="0" w:space="0" w:color="auto"/>
                      </w:divBdr>
                    </w:div>
                  </w:divsChild>
                </w:div>
                <w:div w:id="2022656735">
                  <w:marLeft w:val="0"/>
                  <w:marRight w:val="0"/>
                  <w:marTop w:val="0"/>
                  <w:marBottom w:val="0"/>
                  <w:divBdr>
                    <w:top w:val="none" w:sz="0" w:space="0" w:color="auto"/>
                    <w:left w:val="none" w:sz="0" w:space="0" w:color="auto"/>
                    <w:bottom w:val="none" w:sz="0" w:space="0" w:color="auto"/>
                    <w:right w:val="none" w:sz="0" w:space="0" w:color="auto"/>
                  </w:divBdr>
                  <w:divsChild>
                    <w:div w:id="1467046358">
                      <w:marLeft w:val="0"/>
                      <w:marRight w:val="0"/>
                      <w:marTop w:val="0"/>
                      <w:marBottom w:val="0"/>
                      <w:divBdr>
                        <w:top w:val="none" w:sz="0" w:space="0" w:color="auto"/>
                        <w:left w:val="none" w:sz="0" w:space="0" w:color="auto"/>
                        <w:bottom w:val="none" w:sz="0" w:space="0" w:color="auto"/>
                        <w:right w:val="none" w:sz="0" w:space="0" w:color="auto"/>
                      </w:divBdr>
                    </w:div>
                  </w:divsChild>
                </w:div>
                <w:div w:id="2027318145">
                  <w:marLeft w:val="0"/>
                  <w:marRight w:val="0"/>
                  <w:marTop w:val="0"/>
                  <w:marBottom w:val="0"/>
                  <w:divBdr>
                    <w:top w:val="none" w:sz="0" w:space="0" w:color="auto"/>
                    <w:left w:val="none" w:sz="0" w:space="0" w:color="auto"/>
                    <w:bottom w:val="none" w:sz="0" w:space="0" w:color="auto"/>
                    <w:right w:val="none" w:sz="0" w:space="0" w:color="auto"/>
                  </w:divBdr>
                  <w:divsChild>
                    <w:div w:id="738789973">
                      <w:marLeft w:val="0"/>
                      <w:marRight w:val="0"/>
                      <w:marTop w:val="0"/>
                      <w:marBottom w:val="0"/>
                      <w:divBdr>
                        <w:top w:val="none" w:sz="0" w:space="0" w:color="auto"/>
                        <w:left w:val="none" w:sz="0" w:space="0" w:color="auto"/>
                        <w:bottom w:val="none" w:sz="0" w:space="0" w:color="auto"/>
                        <w:right w:val="none" w:sz="0" w:space="0" w:color="auto"/>
                      </w:divBdr>
                    </w:div>
                  </w:divsChild>
                </w:div>
                <w:div w:id="2028364532">
                  <w:marLeft w:val="0"/>
                  <w:marRight w:val="0"/>
                  <w:marTop w:val="0"/>
                  <w:marBottom w:val="0"/>
                  <w:divBdr>
                    <w:top w:val="none" w:sz="0" w:space="0" w:color="auto"/>
                    <w:left w:val="none" w:sz="0" w:space="0" w:color="auto"/>
                    <w:bottom w:val="none" w:sz="0" w:space="0" w:color="auto"/>
                    <w:right w:val="none" w:sz="0" w:space="0" w:color="auto"/>
                  </w:divBdr>
                  <w:divsChild>
                    <w:div w:id="72896557">
                      <w:marLeft w:val="0"/>
                      <w:marRight w:val="0"/>
                      <w:marTop w:val="0"/>
                      <w:marBottom w:val="0"/>
                      <w:divBdr>
                        <w:top w:val="none" w:sz="0" w:space="0" w:color="auto"/>
                        <w:left w:val="none" w:sz="0" w:space="0" w:color="auto"/>
                        <w:bottom w:val="none" w:sz="0" w:space="0" w:color="auto"/>
                        <w:right w:val="none" w:sz="0" w:space="0" w:color="auto"/>
                      </w:divBdr>
                    </w:div>
                  </w:divsChild>
                </w:div>
                <w:div w:id="2029679699">
                  <w:marLeft w:val="0"/>
                  <w:marRight w:val="0"/>
                  <w:marTop w:val="0"/>
                  <w:marBottom w:val="0"/>
                  <w:divBdr>
                    <w:top w:val="none" w:sz="0" w:space="0" w:color="auto"/>
                    <w:left w:val="none" w:sz="0" w:space="0" w:color="auto"/>
                    <w:bottom w:val="none" w:sz="0" w:space="0" w:color="auto"/>
                    <w:right w:val="none" w:sz="0" w:space="0" w:color="auto"/>
                  </w:divBdr>
                  <w:divsChild>
                    <w:div w:id="1725443669">
                      <w:marLeft w:val="0"/>
                      <w:marRight w:val="0"/>
                      <w:marTop w:val="0"/>
                      <w:marBottom w:val="0"/>
                      <w:divBdr>
                        <w:top w:val="none" w:sz="0" w:space="0" w:color="auto"/>
                        <w:left w:val="none" w:sz="0" w:space="0" w:color="auto"/>
                        <w:bottom w:val="none" w:sz="0" w:space="0" w:color="auto"/>
                        <w:right w:val="none" w:sz="0" w:space="0" w:color="auto"/>
                      </w:divBdr>
                    </w:div>
                  </w:divsChild>
                </w:div>
                <w:div w:id="2039743256">
                  <w:marLeft w:val="0"/>
                  <w:marRight w:val="0"/>
                  <w:marTop w:val="0"/>
                  <w:marBottom w:val="0"/>
                  <w:divBdr>
                    <w:top w:val="none" w:sz="0" w:space="0" w:color="auto"/>
                    <w:left w:val="none" w:sz="0" w:space="0" w:color="auto"/>
                    <w:bottom w:val="none" w:sz="0" w:space="0" w:color="auto"/>
                    <w:right w:val="none" w:sz="0" w:space="0" w:color="auto"/>
                  </w:divBdr>
                  <w:divsChild>
                    <w:div w:id="353699120">
                      <w:marLeft w:val="0"/>
                      <w:marRight w:val="0"/>
                      <w:marTop w:val="0"/>
                      <w:marBottom w:val="0"/>
                      <w:divBdr>
                        <w:top w:val="none" w:sz="0" w:space="0" w:color="auto"/>
                        <w:left w:val="none" w:sz="0" w:space="0" w:color="auto"/>
                        <w:bottom w:val="none" w:sz="0" w:space="0" w:color="auto"/>
                        <w:right w:val="none" w:sz="0" w:space="0" w:color="auto"/>
                      </w:divBdr>
                    </w:div>
                  </w:divsChild>
                </w:div>
                <w:div w:id="2051759423">
                  <w:marLeft w:val="0"/>
                  <w:marRight w:val="0"/>
                  <w:marTop w:val="0"/>
                  <w:marBottom w:val="0"/>
                  <w:divBdr>
                    <w:top w:val="none" w:sz="0" w:space="0" w:color="auto"/>
                    <w:left w:val="none" w:sz="0" w:space="0" w:color="auto"/>
                    <w:bottom w:val="none" w:sz="0" w:space="0" w:color="auto"/>
                    <w:right w:val="none" w:sz="0" w:space="0" w:color="auto"/>
                  </w:divBdr>
                  <w:divsChild>
                    <w:div w:id="585916426">
                      <w:marLeft w:val="0"/>
                      <w:marRight w:val="0"/>
                      <w:marTop w:val="0"/>
                      <w:marBottom w:val="0"/>
                      <w:divBdr>
                        <w:top w:val="none" w:sz="0" w:space="0" w:color="auto"/>
                        <w:left w:val="none" w:sz="0" w:space="0" w:color="auto"/>
                        <w:bottom w:val="none" w:sz="0" w:space="0" w:color="auto"/>
                        <w:right w:val="none" w:sz="0" w:space="0" w:color="auto"/>
                      </w:divBdr>
                    </w:div>
                    <w:div w:id="1350915881">
                      <w:marLeft w:val="0"/>
                      <w:marRight w:val="0"/>
                      <w:marTop w:val="0"/>
                      <w:marBottom w:val="0"/>
                      <w:divBdr>
                        <w:top w:val="none" w:sz="0" w:space="0" w:color="auto"/>
                        <w:left w:val="none" w:sz="0" w:space="0" w:color="auto"/>
                        <w:bottom w:val="none" w:sz="0" w:space="0" w:color="auto"/>
                        <w:right w:val="none" w:sz="0" w:space="0" w:color="auto"/>
                      </w:divBdr>
                    </w:div>
                    <w:div w:id="1734234687">
                      <w:marLeft w:val="0"/>
                      <w:marRight w:val="0"/>
                      <w:marTop w:val="0"/>
                      <w:marBottom w:val="0"/>
                      <w:divBdr>
                        <w:top w:val="none" w:sz="0" w:space="0" w:color="auto"/>
                        <w:left w:val="none" w:sz="0" w:space="0" w:color="auto"/>
                        <w:bottom w:val="none" w:sz="0" w:space="0" w:color="auto"/>
                        <w:right w:val="none" w:sz="0" w:space="0" w:color="auto"/>
                      </w:divBdr>
                    </w:div>
                    <w:div w:id="1773895323">
                      <w:marLeft w:val="0"/>
                      <w:marRight w:val="0"/>
                      <w:marTop w:val="0"/>
                      <w:marBottom w:val="0"/>
                      <w:divBdr>
                        <w:top w:val="none" w:sz="0" w:space="0" w:color="auto"/>
                        <w:left w:val="none" w:sz="0" w:space="0" w:color="auto"/>
                        <w:bottom w:val="none" w:sz="0" w:space="0" w:color="auto"/>
                        <w:right w:val="none" w:sz="0" w:space="0" w:color="auto"/>
                      </w:divBdr>
                    </w:div>
                  </w:divsChild>
                </w:div>
                <w:div w:id="2053651475">
                  <w:marLeft w:val="0"/>
                  <w:marRight w:val="0"/>
                  <w:marTop w:val="0"/>
                  <w:marBottom w:val="0"/>
                  <w:divBdr>
                    <w:top w:val="none" w:sz="0" w:space="0" w:color="auto"/>
                    <w:left w:val="none" w:sz="0" w:space="0" w:color="auto"/>
                    <w:bottom w:val="none" w:sz="0" w:space="0" w:color="auto"/>
                    <w:right w:val="none" w:sz="0" w:space="0" w:color="auto"/>
                  </w:divBdr>
                  <w:divsChild>
                    <w:div w:id="685134627">
                      <w:marLeft w:val="0"/>
                      <w:marRight w:val="0"/>
                      <w:marTop w:val="0"/>
                      <w:marBottom w:val="0"/>
                      <w:divBdr>
                        <w:top w:val="none" w:sz="0" w:space="0" w:color="auto"/>
                        <w:left w:val="none" w:sz="0" w:space="0" w:color="auto"/>
                        <w:bottom w:val="none" w:sz="0" w:space="0" w:color="auto"/>
                        <w:right w:val="none" w:sz="0" w:space="0" w:color="auto"/>
                      </w:divBdr>
                    </w:div>
                  </w:divsChild>
                </w:div>
                <w:div w:id="2058503710">
                  <w:marLeft w:val="0"/>
                  <w:marRight w:val="0"/>
                  <w:marTop w:val="0"/>
                  <w:marBottom w:val="0"/>
                  <w:divBdr>
                    <w:top w:val="none" w:sz="0" w:space="0" w:color="auto"/>
                    <w:left w:val="none" w:sz="0" w:space="0" w:color="auto"/>
                    <w:bottom w:val="none" w:sz="0" w:space="0" w:color="auto"/>
                    <w:right w:val="none" w:sz="0" w:space="0" w:color="auto"/>
                  </w:divBdr>
                  <w:divsChild>
                    <w:div w:id="668751494">
                      <w:marLeft w:val="0"/>
                      <w:marRight w:val="0"/>
                      <w:marTop w:val="0"/>
                      <w:marBottom w:val="0"/>
                      <w:divBdr>
                        <w:top w:val="none" w:sz="0" w:space="0" w:color="auto"/>
                        <w:left w:val="none" w:sz="0" w:space="0" w:color="auto"/>
                        <w:bottom w:val="none" w:sz="0" w:space="0" w:color="auto"/>
                        <w:right w:val="none" w:sz="0" w:space="0" w:color="auto"/>
                      </w:divBdr>
                    </w:div>
                    <w:div w:id="2098481163">
                      <w:marLeft w:val="0"/>
                      <w:marRight w:val="0"/>
                      <w:marTop w:val="0"/>
                      <w:marBottom w:val="0"/>
                      <w:divBdr>
                        <w:top w:val="none" w:sz="0" w:space="0" w:color="auto"/>
                        <w:left w:val="none" w:sz="0" w:space="0" w:color="auto"/>
                        <w:bottom w:val="none" w:sz="0" w:space="0" w:color="auto"/>
                        <w:right w:val="none" w:sz="0" w:space="0" w:color="auto"/>
                      </w:divBdr>
                    </w:div>
                  </w:divsChild>
                </w:div>
                <w:div w:id="2061324949">
                  <w:marLeft w:val="0"/>
                  <w:marRight w:val="0"/>
                  <w:marTop w:val="0"/>
                  <w:marBottom w:val="0"/>
                  <w:divBdr>
                    <w:top w:val="none" w:sz="0" w:space="0" w:color="auto"/>
                    <w:left w:val="none" w:sz="0" w:space="0" w:color="auto"/>
                    <w:bottom w:val="none" w:sz="0" w:space="0" w:color="auto"/>
                    <w:right w:val="none" w:sz="0" w:space="0" w:color="auto"/>
                  </w:divBdr>
                  <w:divsChild>
                    <w:div w:id="452482881">
                      <w:marLeft w:val="0"/>
                      <w:marRight w:val="0"/>
                      <w:marTop w:val="0"/>
                      <w:marBottom w:val="0"/>
                      <w:divBdr>
                        <w:top w:val="none" w:sz="0" w:space="0" w:color="auto"/>
                        <w:left w:val="none" w:sz="0" w:space="0" w:color="auto"/>
                        <w:bottom w:val="none" w:sz="0" w:space="0" w:color="auto"/>
                        <w:right w:val="none" w:sz="0" w:space="0" w:color="auto"/>
                      </w:divBdr>
                    </w:div>
                  </w:divsChild>
                </w:div>
                <w:div w:id="2063942290">
                  <w:marLeft w:val="0"/>
                  <w:marRight w:val="0"/>
                  <w:marTop w:val="0"/>
                  <w:marBottom w:val="0"/>
                  <w:divBdr>
                    <w:top w:val="none" w:sz="0" w:space="0" w:color="auto"/>
                    <w:left w:val="none" w:sz="0" w:space="0" w:color="auto"/>
                    <w:bottom w:val="none" w:sz="0" w:space="0" w:color="auto"/>
                    <w:right w:val="none" w:sz="0" w:space="0" w:color="auto"/>
                  </w:divBdr>
                  <w:divsChild>
                    <w:div w:id="285620248">
                      <w:marLeft w:val="0"/>
                      <w:marRight w:val="0"/>
                      <w:marTop w:val="0"/>
                      <w:marBottom w:val="0"/>
                      <w:divBdr>
                        <w:top w:val="none" w:sz="0" w:space="0" w:color="auto"/>
                        <w:left w:val="none" w:sz="0" w:space="0" w:color="auto"/>
                        <w:bottom w:val="none" w:sz="0" w:space="0" w:color="auto"/>
                        <w:right w:val="none" w:sz="0" w:space="0" w:color="auto"/>
                      </w:divBdr>
                    </w:div>
                    <w:div w:id="1534225239">
                      <w:marLeft w:val="0"/>
                      <w:marRight w:val="0"/>
                      <w:marTop w:val="0"/>
                      <w:marBottom w:val="0"/>
                      <w:divBdr>
                        <w:top w:val="none" w:sz="0" w:space="0" w:color="auto"/>
                        <w:left w:val="none" w:sz="0" w:space="0" w:color="auto"/>
                        <w:bottom w:val="none" w:sz="0" w:space="0" w:color="auto"/>
                        <w:right w:val="none" w:sz="0" w:space="0" w:color="auto"/>
                      </w:divBdr>
                    </w:div>
                    <w:div w:id="2061514264">
                      <w:marLeft w:val="0"/>
                      <w:marRight w:val="0"/>
                      <w:marTop w:val="0"/>
                      <w:marBottom w:val="0"/>
                      <w:divBdr>
                        <w:top w:val="none" w:sz="0" w:space="0" w:color="auto"/>
                        <w:left w:val="none" w:sz="0" w:space="0" w:color="auto"/>
                        <w:bottom w:val="none" w:sz="0" w:space="0" w:color="auto"/>
                        <w:right w:val="none" w:sz="0" w:space="0" w:color="auto"/>
                      </w:divBdr>
                    </w:div>
                    <w:div w:id="2070570344">
                      <w:marLeft w:val="0"/>
                      <w:marRight w:val="0"/>
                      <w:marTop w:val="0"/>
                      <w:marBottom w:val="0"/>
                      <w:divBdr>
                        <w:top w:val="none" w:sz="0" w:space="0" w:color="auto"/>
                        <w:left w:val="none" w:sz="0" w:space="0" w:color="auto"/>
                        <w:bottom w:val="none" w:sz="0" w:space="0" w:color="auto"/>
                        <w:right w:val="none" w:sz="0" w:space="0" w:color="auto"/>
                      </w:divBdr>
                    </w:div>
                  </w:divsChild>
                </w:div>
                <w:div w:id="2064788559">
                  <w:marLeft w:val="0"/>
                  <w:marRight w:val="0"/>
                  <w:marTop w:val="0"/>
                  <w:marBottom w:val="0"/>
                  <w:divBdr>
                    <w:top w:val="none" w:sz="0" w:space="0" w:color="auto"/>
                    <w:left w:val="none" w:sz="0" w:space="0" w:color="auto"/>
                    <w:bottom w:val="none" w:sz="0" w:space="0" w:color="auto"/>
                    <w:right w:val="none" w:sz="0" w:space="0" w:color="auto"/>
                  </w:divBdr>
                  <w:divsChild>
                    <w:div w:id="987175060">
                      <w:marLeft w:val="0"/>
                      <w:marRight w:val="0"/>
                      <w:marTop w:val="0"/>
                      <w:marBottom w:val="0"/>
                      <w:divBdr>
                        <w:top w:val="none" w:sz="0" w:space="0" w:color="auto"/>
                        <w:left w:val="none" w:sz="0" w:space="0" w:color="auto"/>
                        <w:bottom w:val="none" w:sz="0" w:space="0" w:color="auto"/>
                        <w:right w:val="none" w:sz="0" w:space="0" w:color="auto"/>
                      </w:divBdr>
                    </w:div>
                  </w:divsChild>
                </w:div>
                <w:div w:id="2065980004">
                  <w:marLeft w:val="0"/>
                  <w:marRight w:val="0"/>
                  <w:marTop w:val="0"/>
                  <w:marBottom w:val="0"/>
                  <w:divBdr>
                    <w:top w:val="none" w:sz="0" w:space="0" w:color="auto"/>
                    <w:left w:val="none" w:sz="0" w:space="0" w:color="auto"/>
                    <w:bottom w:val="none" w:sz="0" w:space="0" w:color="auto"/>
                    <w:right w:val="none" w:sz="0" w:space="0" w:color="auto"/>
                  </w:divBdr>
                  <w:divsChild>
                    <w:div w:id="1003357077">
                      <w:marLeft w:val="0"/>
                      <w:marRight w:val="0"/>
                      <w:marTop w:val="0"/>
                      <w:marBottom w:val="0"/>
                      <w:divBdr>
                        <w:top w:val="none" w:sz="0" w:space="0" w:color="auto"/>
                        <w:left w:val="none" w:sz="0" w:space="0" w:color="auto"/>
                        <w:bottom w:val="none" w:sz="0" w:space="0" w:color="auto"/>
                        <w:right w:val="none" w:sz="0" w:space="0" w:color="auto"/>
                      </w:divBdr>
                    </w:div>
                    <w:div w:id="1331911890">
                      <w:marLeft w:val="0"/>
                      <w:marRight w:val="0"/>
                      <w:marTop w:val="0"/>
                      <w:marBottom w:val="0"/>
                      <w:divBdr>
                        <w:top w:val="none" w:sz="0" w:space="0" w:color="auto"/>
                        <w:left w:val="none" w:sz="0" w:space="0" w:color="auto"/>
                        <w:bottom w:val="none" w:sz="0" w:space="0" w:color="auto"/>
                        <w:right w:val="none" w:sz="0" w:space="0" w:color="auto"/>
                      </w:divBdr>
                    </w:div>
                    <w:div w:id="1653171132">
                      <w:marLeft w:val="0"/>
                      <w:marRight w:val="0"/>
                      <w:marTop w:val="0"/>
                      <w:marBottom w:val="0"/>
                      <w:divBdr>
                        <w:top w:val="none" w:sz="0" w:space="0" w:color="auto"/>
                        <w:left w:val="none" w:sz="0" w:space="0" w:color="auto"/>
                        <w:bottom w:val="none" w:sz="0" w:space="0" w:color="auto"/>
                        <w:right w:val="none" w:sz="0" w:space="0" w:color="auto"/>
                      </w:divBdr>
                    </w:div>
                    <w:div w:id="1890610705">
                      <w:marLeft w:val="0"/>
                      <w:marRight w:val="0"/>
                      <w:marTop w:val="0"/>
                      <w:marBottom w:val="0"/>
                      <w:divBdr>
                        <w:top w:val="none" w:sz="0" w:space="0" w:color="auto"/>
                        <w:left w:val="none" w:sz="0" w:space="0" w:color="auto"/>
                        <w:bottom w:val="none" w:sz="0" w:space="0" w:color="auto"/>
                        <w:right w:val="none" w:sz="0" w:space="0" w:color="auto"/>
                      </w:divBdr>
                    </w:div>
                  </w:divsChild>
                </w:div>
                <w:div w:id="2070029537">
                  <w:marLeft w:val="0"/>
                  <w:marRight w:val="0"/>
                  <w:marTop w:val="0"/>
                  <w:marBottom w:val="0"/>
                  <w:divBdr>
                    <w:top w:val="none" w:sz="0" w:space="0" w:color="auto"/>
                    <w:left w:val="none" w:sz="0" w:space="0" w:color="auto"/>
                    <w:bottom w:val="none" w:sz="0" w:space="0" w:color="auto"/>
                    <w:right w:val="none" w:sz="0" w:space="0" w:color="auto"/>
                  </w:divBdr>
                  <w:divsChild>
                    <w:div w:id="381440506">
                      <w:marLeft w:val="0"/>
                      <w:marRight w:val="0"/>
                      <w:marTop w:val="0"/>
                      <w:marBottom w:val="0"/>
                      <w:divBdr>
                        <w:top w:val="none" w:sz="0" w:space="0" w:color="auto"/>
                        <w:left w:val="none" w:sz="0" w:space="0" w:color="auto"/>
                        <w:bottom w:val="none" w:sz="0" w:space="0" w:color="auto"/>
                        <w:right w:val="none" w:sz="0" w:space="0" w:color="auto"/>
                      </w:divBdr>
                    </w:div>
                  </w:divsChild>
                </w:div>
                <w:div w:id="2071225112">
                  <w:marLeft w:val="0"/>
                  <w:marRight w:val="0"/>
                  <w:marTop w:val="0"/>
                  <w:marBottom w:val="0"/>
                  <w:divBdr>
                    <w:top w:val="none" w:sz="0" w:space="0" w:color="auto"/>
                    <w:left w:val="none" w:sz="0" w:space="0" w:color="auto"/>
                    <w:bottom w:val="none" w:sz="0" w:space="0" w:color="auto"/>
                    <w:right w:val="none" w:sz="0" w:space="0" w:color="auto"/>
                  </w:divBdr>
                  <w:divsChild>
                    <w:div w:id="136577561">
                      <w:marLeft w:val="0"/>
                      <w:marRight w:val="0"/>
                      <w:marTop w:val="0"/>
                      <w:marBottom w:val="0"/>
                      <w:divBdr>
                        <w:top w:val="none" w:sz="0" w:space="0" w:color="auto"/>
                        <w:left w:val="none" w:sz="0" w:space="0" w:color="auto"/>
                        <w:bottom w:val="none" w:sz="0" w:space="0" w:color="auto"/>
                        <w:right w:val="none" w:sz="0" w:space="0" w:color="auto"/>
                      </w:divBdr>
                    </w:div>
                  </w:divsChild>
                </w:div>
                <w:div w:id="2073577719">
                  <w:marLeft w:val="0"/>
                  <w:marRight w:val="0"/>
                  <w:marTop w:val="0"/>
                  <w:marBottom w:val="0"/>
                  <w:divBdr>
                    <w:top w:val="none" w:sz="0" w:space="0" w:color="auto"/>
                    <w:left w:val="none" w:sz="0" w:space="0" w:color="auto"/>
                    <w:bottom w:val="none" w:sz="0" w:space="0" w:color="auto"/>
                    <w:right w:val="none" w:sz="0" w:space="0" w:color="auto"/>
                  </w:divBdr>
                  <w:divsChild>
                    <w:div w:id="1014839443">
                      <w:marLeft w:val="0"/>
                      <w:marRight w:val="0"/>
                      <w:marTop w:val="0"/>
                      <w:marBottom w:val="0"/>
                      <w:divBdr>
                        <w:top w:val="none" w:sz="0" w:space="0" w:color="auto"/>
                        <w:left w:val="none" w:sz="0" w:space="0" w:color="auto"/>
                        <w:bottom w:val="none" w:sz="0" w:space="0" w:color="auto"/>
                        <w:right w:val="none" w:sz="0" w:space="0" w:color="auto"/>
                      </w:divBdr>
                    </w:div>
                  </w:divsChild>
                </w:div>
                <w:div w:id="2076508516">
                  <w:marLeft w:val="0"/>
                  <w:marRight w:val="0"/>
                  <w:marTop w:val="0"/>
                  <w:marBottom w:val="0"/>
                  <w:divBdr>
                    <w:top w:val="none" w:sz="0" w:space="0" w:color="auto"/>
                    <w:left w:val="none" w:sz="0" w:space="0" w:color="auto"/>
                    <w:bottom w:val="none" w:sz="0" w:space="0" w:color="auto"/>
                    <w:right w:val="none" w:sz="0" w:space="0" w:color="auto"/>
                  </w:divBdr>
                  <w:divsChild>
                    <w:div w:id="508176199">
                      <w:marLeft w:val="0"/>
                      <w:marRight w:val="0"/>
                      <w:marTop w:val="0"/>
                      <w:marBottom w:val="0"/>
                      <w:divBdr>
                        <w:top w:val="none" w:sz="0" w:space="0" w:color="auto"/>
                        <w:left w:val="none" w:sz="0" w:space="0" w:color="auto"/>
                        <w:bottom w:val="none" w:sz="0" w:space="0" w:color="auto"/>
                        <w:right w:val="none" w:sz="0" w:space="0" w:color="auto"/>
                      </w:divBdr>
                    </w:div>
                    <w:div w:id="725568741">
                      <w:marLeft w:val="0"/>
                      <w:marRight w:val="0"/>
                      <w:marTop w:val="0"/>
                      <w:marBottom w:val="0"/>
                      <w:divBdr>
                        <w:top w:val="none" w:sz="0" w:space="0" w:color="auto"/>
                        <w:left w:val="none" w:sz="0" w:space="0" w:color="auto"/>
                        <w:bottom w:val="none" w:sz="0" w:space="0" w:color="auto"/>
                        <w:right w:val="none" w:sz="0" w:space="0" w:color="auto"/>
                      </w:divBdr>
                    </w:div>
                    <w:div w:id="1426727084">
                      <w:marLeft w:val="0"/>
                      <w:marRight w:val="0"/>
                      <w:marTop w:val="0"/>
                      <w:marBottom w:val="0"/>
                      <w:divBdr>
                        <w:top w:val="none" w:sz="0" w:space="0" w:color="auto"/>
                        <w:left w:val="none" w:sz="0" w:space="0" w:color="auto"/>
                        <w:bottom w:val="none" w:sz="0" w:space="0" w:color="auto"/>
                        <w:right w:val="none" w:sz="0" w:space="0" w:color="auto"/>
                      </w:divBdr>
                    </w:div>
                    <w:div w:id="2107967075">
                      <w:marLeft w:val="0"/>
                      <w:marRight w:val="0"/>
                      <w:marTop w:val="0"/>
                      <w:marBottom w:val="0"/>
                      <w:divBdr>
                        <w:top w:val="none" w:sz="0" w:space="0" w:color="auto"/>
                        <w:left w:val="none" w:sz="0" w:space="0" w:color="auto"/>
                        <w:bottom w:val="none" w:sz="0" w:space="0" w:color="auto"/>
                        <w:right w:val="none" w:sz="0" w:space="0" w:color="auto"/>
                      </w:divBdr>
                    </w:div>
                  </w:divsChild>
                </w:div>
                <w:div w:id="2080206170">
                  <w:marLeft w:val="0"/>
                  <w:marRight w:val="0"/>
                  <w:marTop w:val="0"/>
                  <w:marBottom w:val="0"/>
                  <w:divBdr>
                    <w:top w:val="none" w:sz="0" w:space="0" w:color="auto"/>
                    <w:left w:val="none" w:sz="0" w:space="0" w:color="auto"/>
                    <w:bottom w:val="none" w:sz="0" w:space="0" w:color="auto"/>
                    <w:right w:val="none" w:sz="0" w:space="0" w:color="auto"/>
                  </w:divBdr>
                  <w:divsChild>
                    <w:div w:id="880173940">
                      <w:marLeft w:val="0"/>
                      <w:marRight w:val="0"/>
                      <w:marTop w:val="0"/>
                      <w:marBottom w:val="0"/>
                      <w:divBdr>
                        <w:top w:val="none" w:sz="0" w:space="0" w:color="auto"/>
                        <w:left w:val="none" w:sz="0" w:space="0" w:color="auto"/>
                        <w:bottom w:val="none" w:sz="0" w:space="0" w:color="auto"/>
                        <w:right w:val="none" w:sz="0" w:space="0" w:color="auto"/>
                      </w:divBdr>
                    </w:div>
                  </w:divsChild>
                </w:div>
                <w:div w:id="2082095093">
                  <w:marLeft w:val="0"/>
                  <w:marRight w:val="0"/>
                  <w:marTop w:val="0"/>
                  <w:marBottom w:val="0"/>
                  <w:divBdr>
                    <w:top w:val="none" w:sz="0" w:space="0" w:color="auto"/>
                    <w:left w:val="none" w:sz="0" w:space="0" w:color="auto"/>
                    <w:bottom w:val="none" w:sz="0" w:space="0" w:color="auto"/>
                    <w:right w:val="none" w:sz="0" w:space="0" w:color="auto"/>
                  </w:divBdr>
                  <w:divsChild>
                    <w:div w:id="162667735">
                      <w:marLeft w:val="0"/>
                      <w:marRight w:val="0"/>
                      <w:marTop w:val="0"/>
                      <w:marBottom w:val="0"/>
                      <w:divBdr>
                        <w:top w:val="none" w:sz="0" w:space="0" w:color="auto"/>
                        <w:left w:val="none" w:sz="0" w:space="0" w:color="auto"/>
                        <w:bottom w:val="none" w:sz="0" w:space="0" w:color="auto"/>
                        <w:right w:val="none" w:sz="0" w:space="0" w:color="auto"/>
                      </w:divBdr>
                    </w:div>
                    <w:div w:id="1184053512">
                      <w:marLeft w:val="0"/>
                      <w:marRight w:val="0"/>
                      <w:marTop w:val="0"/>
                      <w:marBottom w:val="0"/>
                      <w:divBdr>
                        <w:top w:val="none" w:sz="0" w:space="0" w:color="auto"/>
                        <w:left w:val="none" w:sz="0" w:space="0" w:color="auto"/>
                        <w:bottom w:val="none" w:sz="0" w:space="0" w:color="auto"/>
                        <w:right w:val="none" w:sz="0" w:space="0" w:color="auto"/>
                      </w:divBdr>
                    </w:div>
                  </w:divsChild>
                </w:div>
                <w:div w:id="2082943378">
                  <w:marLeft w:val="0"/>
                  <w:marRight w:val="0"/>
                  <w:marTop w:val="0"/>
                  <w:marBottom w:val="0"/>
                  <w:divBdr>
                    <w:top w:val="none" w:sz="0" w:space="0" w:color="auto"/>
                    <w:left w:val="none" w:sz="0" w:space="0" w:color="auto"/>
                    <w:bottom w:val="none" w:sz="0" w:space="0" w:color="auto"/>
                    <w:right w:val="none" w:sz="0" w:space="0" w:color="auto"/>
                  </w:divBdr>
                  <w:divsChild>
                    <w:div w:id="1145464892">
                      <w:marLeft w:val="0"/>
                      <w:marRight w:val="0"/>
                      <w:marTop w:val="0"/>
                      <w:marBottom w:val="0"/>
                      <w:divBdr>
                        <w:top w:val="none" w:sz="0" w:space="0" w:color="auto"/>
                        <w:left w:val="none" w:sz="0" w:space="0" w:color="auto"/>
                        <w:bottom w:val="none" w:sz="0" w:space="0" w:color="auto"/>
                        <w:right w:val="none" w:sz="0" w:space="0" w:color="auto"/>
                      </w:divBdr>
                    </w:div>
                  </w:divsChild>
                </w:div>
                <w:div w:id="2102792147">
                  <w:marLeft w:val="0"/>
                  <w:marRight w:val="0"/>
                  <w:marTop w:val="0"/>
                  <w:marBottom w:val="0"/>
                  <w:divBdr>
                    <w:top w:val="none" w:sz="0" w:space="0" w:color="auto"/>
                    <w:left w:val="none" w:sz="0" w:space="0" w:color="auto"/>
                    <w:bottom w:val="none" w:sz="0" w:space="0" w:color="auto"/>
                    <w:right w:val="none" w:sz="0" w:space="0" w:color="auto"/>
                  </w:divBdr>
                  <w:divsChild>
                    <w:div w:id="1072773964">
                      <w:marLeft w:val="0"/>
                      <w:marRight w:val="0"/>
                      <w:marTop w:val="0"/>
                      <w:marBottom w:val="0"/>
                      <w:divBdr>
                        <w:top w:val="none" w:sz="0" w:space="0" w:color="auto"/>
                        <w:left w:val="none" w:sz="0" w:space="0" w:color="auto"/>
                        <w:bottom w:val="none" w:sz="0" w:space="0" w:color="auto"/>
                        <w:right w:val="none" w:sz="0" w:space="0" w:color="auto"/>
                      </w:divBdr>
                    </w:div>
                  </w:divsChild>
                </w:div>
                <w:div w:id="2103137734">
                  <w:marLeft w:val="0"/>
                  <w:marRight w:val="0"/>
                  <w:marTop w:val="0"/>
                  <w:marBottom w:val="0"/>
                  <w:divBdr>
                    <w:top w:val="none" w:sz="0" w:space="0" w:color="auto"/>
                    <w:left w:val="none" w:sz="0" w:space="0" w:color="auto"/>
                    <w:bottom w:val="none" w:sz="0" w:space="0" w:color="auto"/>
                    <w:right w:val="none" w:sz="0" w:space="0" w:color="auto"/>
                  </w:divBdr>
                  <w:divsChild>
                    <w:div w:id="985935561">
                      <w:marLeft w:val="0"/>
                      <w:marRight w:val="0"/>
                      <w:marTop w:val="0"/>
                      <w:marBottom w:val="0"/>
                      <w:divBdr>
                        <w:top w:val="none" w:sz="0" w:space="0" w:color="auto"/>
                        <w:left w:val="none" w:sz="0" w:space="0" w:color="auto"/>
                        <w:bottom w:val="none" w:sz="0" w:space="0" w:color="auto"/>
                        <w:right w:val="none" w:sz="0" w:space="0" w:color="auto"/>
                      </w:divBdr>
                    </w:div>
                  </w:divsChild>
                </w:div>
                <w:div w:id="2104910676">
                  <w:marLeft w:val="0"/>
                  <w:marRight w:val="0"/>
                  <w:marTop w:val="0"/>
                  <w:marBottom w:val="0"/>
                  <w:divBdr>
                    <w:top w:val="none" w:sz="0" w:space="0" w:color="auto"/>
                    <w:left w:val="none" w:sz="0" w:space="0" w:color="auto"/>
                    <w:bottom w:val="none" w:sz="0" w:space="0" w:color="auto"/>
                    <w:right w:val="none" w:sz="0" w:space="0" w:color="auto"/>
                  </w:divBdr>
                  <w:divsChild>
                    <w:div w:id="611671649">
                      <w:marLeft w:val="0"/>
                      <w:marRight w:val="0"/>
                      <w:marTop w:val="0"/>
                      <w:marBottom w:val="0"/>
                      <w:divBdr>
                        <w:top w:val="none" w:sz="0" w:space="0" w:color="auto"/>
                        <w:left w:val="none" w:sz="0" w:space="0" w:color="auto"/>
                        <w:bottom w:val="none" w:sz="0" w:space="0" w:color="auto"/>
                        <w:right w:val="none" w:sz="0" w:space="0" w:color="auto"/>
                      </w:divBdr>
                    </w:div>
                    <w:div w:id="1636375117">
                      <w:marLeft w:val="0"/>
                      <w:marRight w:val="0"/>
                      <w:marTop w:val="0"/>
                      <w:marBottom w:val="0"/>
                      <w:divBdr>
                        <w:top w:val="none" w:sz="0" w:space="0" w:color="auto"/>
                        <w:left w:val="none" w:sz="0" w:space="0" w:color="auto"/>
                        <w:bottom w:val="none" w:sz="0" w:space="0" w:color="auto"/>
                        <w:right w:val="none" w:sz="0" w:space="0" w:color="auto"/>
                      </w:divBdr>
                    </w:div>
                  </w:divsChild>
                </w:div>
                <w:div w:id="2106227439">
                  <w:marLeft w:val="0"/>
                  <w:marRight w:val="0"/>
                  <w:marTop w:val="0"/>
                  <w:marBottom w:val="0"/>
                  <w:divBdr>
                    <w:top w:val="none" w:sz="0" w:space="0" w:color="auto"/>
                    <w:left w:val="none" w:sz="0" w:space="0" w:color="auto"/>
                    <w:bottom w:val="none" w:sz="0" w:space="0" w:color="auto"/>
                    <w:right w:val="none" w:sz="0" w:space="0" w:color="auto"/>
                  </w:divBdr>
                  <w:divsChild>
                    <w:div w:id="1374041659">
                      <w:marLeft w:val="0"/>
                      <w:marRight w:val="0"/>
                      <w:marTop w:val="0"/>
                      <w:marBottom w:val="0"/>
                      <w:divBdr>
                        <w:top w:val="none" w:sz="0" w:space="0" w:color="auto"/>
                        <w:left w:val="none" w:sz="0" w:space="0" w:color="auto"/>
                        <w:bottom w:val="none" w:sz="0" w:space="0" w:color="auto"/>
                        <w:right w:val="none" w:sz="0" w:space="0" w:color="auto"/>
                      </w:divBdr>
                    </w:div>
                  </w:divsChild>
                </w:div>
                <w:div w:id="2113931613">
                  <w:marLeft w:val="0"/>
                  <w:marRight w:val="0"/>
                  <w:marTop w:val="0"/>
                  <w:marBottom w:val="0"/>
                  <w:divBdr>
                    <w:top w:val="none" w:sz="0" w:space="0" w:color="auto"/>
                    <w:left w:val="none" w:sz="0" w:space="0" w:color="auto"/>
                    <w:bottom w:val="none" w:sz="0" w:space="0" w:color="auto"/>
                    <w:right w:val="none" w:sz="0" w:space="0" w:color="auto"/>
                  </w:divBdr>
                  <w:divsChild>
                    <w:div w:id="1529755785">
                      <w:marLeft w:val="0"/>
                      <w:marRight w:val="0"/>
                      <w:marTop w:val="0"/>
                      <w:marBottom w:val="0"/>
                      <w:divBdr>
                        <w:top w:val="none" w:sz="0" w:space="0" w:color="auto"/>
                        <w:left w:val="none" w:sz="0" w:space="0" w:color="auto"/>
                        <w:bottom w:val="none" w:sz="0" w:space="0" w:color="auto"/>
                        <w:right w:val="none" w:sz="0" w:space="0" w:color="auto"/>
                      </w:divBdr>
                    </w:div>
                  </w:divsChild>
                </w:div>
                <w:div w:id="2119637099">
                  <w:marLeft w:val="0"/>
                  <w:marRight w:val="0"/>
                  <w:marTop w:val="0"/>
                  <w:marBottom w:val="0"/>
                  <w:divBdr>
                    <w:top w:val="none" w:sz="0" w:space="0" w:color="auto"/>
                    <w:left w:val="none" w:sz="0" w:space="0" w:color="auto"/>
                    <w:bottom w:val="none" w:sz="0" w:space="0" w:color="auto"/>
                    <w:right w:val="none" w:sz="0" w:space="0" w:color="auto"/>
                  </w:divBdr>
                  <w:divsChild>
                    <w:div w:id="1247030482">
                      <w:marLeft w:val="0"/>
                      <w:marRight w:val="0"/>
                      <w:marTop w:val="0"/>
                      <w:marBottom w:val="0"/>
                      <w:divBdr>
                        <w:top w:val="none" w:sz="0" w:space="0" w:color="auto"/>
                        <w:left w:val="none" w:sz="0" w:space="0" w:color="auto"/>
                        <w:bottom w:val="none" w:sz="0" w:space="0" w:color="auto"/>
                        <w:right w:val="none" w:sz="0" w:space="0" w:color="auto"/>
                      </w:divBdr>
                    </w:div>
                  </w:divsChild>
                </w:div>
                <w:div w:id="2119713732">
                  <w:marLeft w:val="0"/>
                  <w:marRight w:val="0"/>
                  <w:marTop w:val="0"/>
                  <w:marBottom w:val="0"/>
                  <w:divBdr>
                    <w:top w:val="none" w:sz="0" w:space="0" w:color="auto"/>
                    <w:left w:val="none" w:sz="0" w:space="0" w:color="auto"/>
                    <w:bottom w:val="none" w:sz="0" w:space="0" w:color="auto"/>
                    <w:right w:val="none" w:sz="0" w:space="0" w:color="auto"/>
                  </w:divBdr>
                  <w:divsChild>
                    <w:div w:id="1780176058">
                      <w:marLeft w:val="0"/>
                      <w:marRight w:val="0"/>
                      <w:marTop w:val="0"/>
                      <w:marBottom w:val="0"/>
                      <w:divBdr>
                        <w:top w:val="none" w:sz="0" w:space="0" w:color="auto"/>
                        <w:left w:val="none" w:sz="0" w:space="0" w:color="auto"/>
                        <w:bottom w:val="none" w:sz="0" w:space="0" w:color="auto"/>
                        <w:right w:val="none" w:sz="0" w:space="0" w:color="auto"/>
                      </w:divBdr>
                    </w:div>
                  </w:divsChild>
                </w:div>
                <w:div w:id="2120759141">
                  <w:marLeft w:val="0"/>
                  <w:marRight w:val="0"/>
                  <w:marTop w:val="0"/>
                  <w:marBottom w:val="0"/>
                  <w:divBdr>
                    <w:top w:val="none" w:sz="0" w:space="0" w:color="auto"/>
                    <w:left w:val="none" w:sz="0" w:space="0" w:color="auto"/>
                    <w:bottom w:val="none" w:sz="0" w:space="0" w:color="auto"/>
                    <w:right w:val="none" w:sz="0" w:space="0" w:color="auto"/>
                  </w:divBdr>
                  <w:divsChild>
                    <w:div w:id="1700281979">
                      <w:marLeft w:val="0"/>
                      <w:marRight w:val="0"/>
                      <w:marTop w:val="0"/>
                      <w:marBottom w:val="0"/>
                      <w:divBdr>
                        <w:top w:val="none" w:sz="0" w:space="0" w:color="auto"/>
                        <w:left w:val="none" w:sz="0" w:space="0" w:color="auto"/>
                        <w:bottom w:val="none" w:sz="0" w:space="0" w:color="auto"/>
                        <w:right w:val="none" w:sz="0" w:space="0" w:color="auto"/>
                      </w:divBdr>
                    </w:div>
                  </w:divsChild>
                </w:div>
                <w:div w:id="2133089367">
                  <w:marLeft w:val="0"/>
                  <w:marRight w:val="0"/>
                  <w:marTop w:val="0"/>
                  <w:marBottom w:val="0"/>
                  <w:divBdr>
                    <w:top w:val="none" w:sz="0" w:space="0" w:color="auto"/>
                    <w:left w:val="none" w:sz="0" w:space="0" w:color="auto"/>
                    <w:bottom w:val="none" w:sz="0" w:space="0" w:color="auto"/>
                    <w:right w:val="none" w:sz="0" w:space="0" w:color="auto"/>
                  </w:divBdr>
                  <w:divsChild>
                    <w:div w:id="568613217">
                      <w:marLeft w:val="0"/>
                      <w:marRight w:val="0"/>
                      <w:marTop w:val="0"/>
                      <w:marBottom w:val="0"/>
                      <w:divBdr>
                        <w:top w:val="none" w:sz="0" w:space="0" w:color="auto"/>
                        <w:left w:val="none" w:sz="0" w:space="0" w:color="auto"/>
                        <w:bottom w:val="none" w:sz="0" w:space="0" w:color="auto"/>
                        <w:right w:val="none" w:sz="0" w:space="0" w:color="auto"/>
                      </w:divBdr>
                    </w:div>
                    <w:div w:id="1280793781">
                      <w:marLeft w:val="0"/>
                      <w:marRight w:val="0"/>
                      <w:marTop w:val="0"/>
                      <w:marBottom w:val="0"/>
                      <w:divBdr>
                        <w:top w:val="none" w:sz="0" w:space="0" w:color="auto"/>
                        <w:left w:val="none" w:sz="0" w:space="0" w:color="auto"/>
                        <w:bottom w:val="none" w:sz="0" w:space="0" w:color="auto"/>
                        <w:right w:val="none" w:sz="0" w:space="0" w:color="auto"/>
                      </w:divBdr>
                    </w:div>
                  </w:divsChild>
                </w:div>
                <w:div w:id="2138060997">
                  <w:marLeft w:val="0"/>
                  <w:marRight w:val="0"/>
                  <w:marTop w:val="0"/>
                  <w:marBottom w:val="0"/>
                  <w:divBdr>
                    <w:top w:val="none" w:sz="0" w:space="0" w:color="auto"/>
                    <w:left w:val="none" w:sz="0" w:space="0" w:color="auto"/>
                    <w:bottom w:val="none" w:sz="0" w:space="0" w:color="auto"/>
                    <w:right w:val="none" w:sz="0" w:space="0" w:color="auto"/>
                  </w:divBdr>
                  <w:divsChild>
                    <w:div w:id="576207799">
                      <w:marLeft w:val="0"/>
                      <w:marRight w:val="0"/>
                      <w:marTop w:val="0"/>
                      <w:marBottom w:val="0"/>
                      <w:divBdr>
                        <w:top w:val="none" w:sz="0" w:space="0" w:color="auto"/>
                        <w:left w:val="none" w:sz="0" w:space="0" w:color="auto"/>
                        <w:bottom w:val="none" w:sz="0" w:space="0" w:color="auto"/>
                        <w:right w:val="none" w:sz="0" w:space="0" w:color="auto"/>
                      </w:divBdr>
                    </w:div>
                  </w:divsChild>
                </w:div>
                <w:div w:id="2140033335">
                  <w:marLeft w:val="0"/>
                  <w:marRight w:val="0"/>
                  <w:marTop w:val="0"/>
                  <w:marBottom w:val="0"/>
                  <w:divBdr>
                    <w:top w:val="none" w:sz="0" w:space="0" w:color="auto"/>
                    <w:left w:val="none" w:sz="0" w:space="0" w:color="auto"/>
                    <w:bottom w:val="none" w:sz="0" w:space="0" w:color="auto"/>
                    <w:right w:val="none" w:sz="0" w:space="0" w:color="auto"/>
                  </w:divBdr>
                  <w:divsChild>
                    <w:div w:id="641428474">
                      <w:marLeft w:val="0"/>
                      <w:marRight w:val="0"/>
                      <w:marTop w:val="0"/>
                      <w:marBottom w:val="0"/>
                      <w:divBdr>
                        <w:top w:val="none" w:sz="0" w:space="0" w:color="auto"/>
                        <w:left w:val="none" w:sz="0" w:space="0" w:color="auto"/>
                        <w:bottom w:val="none" w:sz="0" w:space="0" w:color="auto"/>
                        <w:right w:val="none" w:sz="0" w:space="0" w:color="auto"/>
                      </w:divBdr>
                    </w:div>
                    <w:div w:id="1696036620">
                      <w:marLeft w:val="0"/>
                      <w:marRight w:val="0"/>
                      <w:marTop w:val="0"/>
                      <w:marBottom w:val="0"/>
                      <w:divBdr>
                        <w:top w:val="none" w:sz="0" w:space="0" w:color="auto"/>
                        <w:left w:val="none" w:sz="0" w:space="0" w:color="auto"/>
                        <w:bottom w:val="none" w:sz="0" w:space="0" w:color="auto"/>
                        <w:right w:val="none" w:sz="0" w:space="0" w:color="auto"/>
                      </w:divBdr>
                    </w:div>
                  </w:divsChild>
                </w:div>
                <w:div w:id="2141535987">
                  <w:marLeft w:val="0"/>
                  <w:marRight w:val="0"/>
                  <w:marTop w:val="0"/>
                  <w:marBottom w:val="0"/>
                  <w:divBdr>
                    <w:top w:val="none" w:sz="0" w:space="0" w:color="auto"/>
                    <w:left w:val="none" w:sz="0" w:space="0" w:color="auto"/>
                    <w:bottom w:val="none" w:sz="0" w:space="0" w:color="auto"/>
                    <w:right w:val="none" w:sz="0" w:space="0" w:color="auto"/>
                  </w:divBdr>
                  <w:divsChild>
                    <w:div w:id="282467087">
                      <w:marLeft w:val="0"/>
                      <w:marRight w:val="0"/>
                      <w:marTop w:val="0"/>
                      <w:marBottom w:val="0"/>
                      <w:divBdr>
                        <w:top w:val="none" w:sz="0" w:space="0" w:color="auto"/>
                        <w:left w:val="none" w:sz="0" w:space="0" w:color="auto"/>
                        <w:bottom w:val="none" w:sz="0" w:space="0" w:color="auto"/>
                        <w:right w:val="none" w:sz="0" w:space="0" w:color="auto"/>
                      </w:divBdr>
                    </w:div>
                    <w:div w:id="489440975">
                      <w:marLeft w:val="0"/>
                      <w:marRight w:val="0"/>
                      <w:marTop w:val="0"/>
                      <w:marBottom w:val="0"/>
                      <w:divBdr>
                        <w:top w:val="none" w:sz="0" w:space="0" w:color="auto"/>
                        <w:left w:val="none" w:sz="0" w:space="0" w:color="auto"/>
                        <w:bottom w:val="none" w:sz="0" w:space="0" w:color="auto"/>
                        <w:right w:val="none" w:sz="0" w:space="0" w:color="auto"/>
                      </w:divBdr>
                    </w:div>
                  </w:divsChild>
                </w:div>
                <w:div w:id="2145388146">
                  <w:marLeft w:val="0"/>
                  <w:marRight w:val="0"/>
                  <w:marTop w:val="0"/>
                  <w:marBottom w:val="0"/>
                  <w:divBdr>
                    <w:top w:val="none" w:sz="0" w:space="0" w:color="auto"/>
                    <w:left w:val="none" w:sz="0" w:space="0" w:color="auto"/>
                    <w:bottom w:val="none" w:sz="0" w:space="0" w:color="auto"/>
                    <w:right w:val="none" w:sz="0" w:space="0" w:color="auto"/>
                  </w:divBdr>
                  <w:divsChild>
                    <w:div w:id="135799328">
                      <w:marLeft w:val="0"/>
                      <w:marRight w:val="0"/>
                      <w:marTop w:val="0"/>
                      <w:marBottom w:val="0"/>
                      <w:divBdr>
                        <w:top w:val="none" w:sz="0" w:space="0" w:color="auto"/>
                        <w:left w:val="none" w:sz="0" w:space="0" w:color="auto"/>
                        <w:bottom w:val="none" w:sz="0" w:space="0" w:color="auto"/>
                        <w:right w:val="none" w:sz="0" w:space="0" w:color="auto"/>
                      </w:divBdr>
                    </w:div>
                    <w:div w:id="103981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686940">
      <w:bodyDiv w:val="1"/>
      <w:marLeft w:val="0"/>
      <w:marRight w:val="0"/>
      <w:marTop w:val="0"/>
      <w:marBottom w:val="0"/>
      <w:divBdr>
        <w:top w:val="none" w:sz="0" w:space="0" w:color="auto"/>
        <w:left w:val="none" w:sz="0" w:space="0" w:color="auto"/>
        <w:bottom w:val="none" w:sz="0" w:space="0" w:color="auto"/>
        <w:right w:val="none" w:sz="0" w:space="0" w:color="auto"/>
      </w:divBdr>
    </w:div>
    <w:div w:id="430317252">
      <w:bodyDiv w:val="1"/>
      <w:marLeft w:val="0"/>
      <w:marRight w:val="0"/>
      <w:marTop w:val="0"/>
      <w:marBottom w:val="0"/>
      <w:divBdr>
        <w:top w:val="none" w:sz="0" w:space="0" w:color="auto"/>
        <w:left w:val="none" w:sz="0" w:space="0" w:color="auto"/>
        <w:bottom w:val="none" w:sz="0" w:space="0" w:color="auto"/>
        <w:right w:val="none" w:sz="0" w:space="0" w:color="auto"/>
      </w:divBdr>
    </w:div>
    <w:div w:id="478225831">
      <w:bodyDiv w:val="1"/>
      <w:marLeft w:val="0"/>
      <w:marRight w:val="0"/>
      <w:marTop w:val="0"/>
      <w:marBottom w:val="0"/>
      <w:divBdr>
        <w:top w:val="none" w:sz="0" w:space="0" w:color="auto"/>
        <w:left w:val="none" w:sz="0" w:space="0" w:color="auto"/>
        <w:bottom w:val="none" w:sz="0" w:space="0" w:color="auto"/>
        <w:right w:val="none" w:sz="0" w:space="0" w:color="auto"/>
      </w:divBdr>
    </w:div>
    <w:div w:id="523638127">
      <w:bodyDiv w:val="1"/>
      <w:marLeft w:val="0"/>
      <w:marRight w:val="0"/>
      <w:marTop w:val="0"/>
      <w:marBottom w:val="0"/>
      <w:divBdr>
        <w:top w:val="none" w:sz="0" w:space="0" w:color="auto"/>
        <w:left w:val="none" w:sz="0" w:space="0" w:color="auto"/>
        <w:bottom w:val="none" w:sz="0" w:space="0" w:color="auto"/>
        <w:right w:val="none" w:sz="0" w:space="0" w:color="auto"/>
      </w:divBdr>
      <w:divsChild>
        <w:div w:id="969087771">
          <w:marLeft w:val="0"/>
          <w:marRight w:val="0"/>
          <w:marTop w:val="0"/>
          <w:marBottom w:val="0"/>
          <w:divBdr>
            <w:top w:val="none" w:sz="0" w:space="0" w:color="auto"/>
            <w:left w:val="none" w:sz="0" w:space="0" w:color="auto"/>
            <w:bottom w:val="none" w:sz="0" w:space="0" w:color="auto"/>
            <w:right w:val="none" w:sz="0" w:space="0" w:color="auto"/>
          </w:divBdr>
        </w:div>
        <w:div w:id="1573077881">
          <w:marLeft w:val="0"/>
          <w:marRight w:val="0"/>
          <w:marTop w:val="0"/>
          <w:marBottom w:val="0"/>
          <w:divBdr>
            <w:top w:val="none" w:sz="0" w:space="0" w:color="auto"/>
            <w:left w:val="none" w:sz="0" w:space="0" w:color="auto"/>
            <w:bottom w:val="none" w:sz="0" w:space="0" w:color="auto"/>
            <w:right w:val="none" w:sz="0" w:space="0" w:color="auto"/>
          </w:divBdr>
        </w:div>
      </w:divsChild>
    </w:div>
    <w:div w:id="543908358">
      <w:bodyDiv w:val="1"/>
      <w:marLeft w:val="0"/>
      <w:marRight w:val="0"/>
      <w:marTop w:val="0"/>
      <w:marBottom w:val="0"/>
      <w:divBdr>
        <w:top w:val="none" w:sz="0" w:space="0" w:color="auto"/>
        <w:left w:val="none" w:sz="0" w:space="0" w:color="auto"/>
        <w:bottom w:val="none" w:sz="0" w:space="0" w:color="auto"/>
        <w:right w:val="none" w:sz="0" w:space="0" w:color="auto"/>
      </w:divBdr>
    </w:div>
    <w:div w:id="663313605">
      <w:bodyDiv w:val="1"/>
      <w:marLeft w:val="0"/>
      <w:marRight w:val="0"/>
      <w:marTop w:val="0"/>
      <w:marBottom w:val="0"/>
      <w:divBdr>
        <w:top w:val="none" w:sz="0" w:space="0" w:color="auto"/>
        <w:left w:val="none" w:sz="0" w:space="0" w:color="auto"/>
        <w:bottom w:val="none" w:sz="0" w:space="0" w:color="auto"/>
        <w:right w:val="none" w:sz="0" w:space="0" w:color="auto"/>
      </w:divBdr>
    </w:div>
    <w:div w:id="682362793">
      <w:bodyDiv w:val="1"/>
      <w:marLeft w:val="0"/>
      <w:marRight w:val="0"/>
      <w:marTop w:val="0"/>
      <w:marBottom w:val="0"/>
      <w:divBdr>
        <w:top w:val="none" w:sz="0" w:space="0" w:color="auto"/>
        <w:left w:val="none" w:sz="0" w:space="0" w:color="auto"/>
        <w:bottom w:val="none" w:sz="0" w:space="0" w:color="auto"/>
        <w:right w:val="none" w:sz="0" w:space="0" w:color="auto"/>
      </w:divBdr>
      <w:divsChild>
        <w:div w:id="540631812">
          <w:marLeft w:val="0"/>
          <w:marRight w:val="0"/>
          <w:marTop w:val="0"/>
          <w:marBottom w:val="0"/>
          <w:divBdr>
            <w:top w:val="none" w:sz="0" w:space="0" w:color="auto"/>
            <w:left w:val="none" w:sz="0" w:space="0" w:color="auto"/>
            <w:bottom w:val="none" w:sz="0" w:space="0" w:color="auto"/>
            <w:right w:val="none" w:sz="0" w:space="0" w:color="auto"/>
          </w:divBdr>
        </w:div>
        <w:div w:id="562134673">
          <w:marLeft w:val="0"/>
          <w:marRight w:val="0"/>
          <w:marTop w:val="0"/>
          <w:marBottom w:val="0"/>
          <w:divBdr>
            <w:top w:val="none" w:sz="0" w:space="0" w:color="auto"/>
            <w:left w:val="none" w:sz="0" w:space="0" w:color="auto"/>
            <w:bottom w:val="none" w:sz="0" w:space="0" w:color="auto"/>
            <w:right w:val="none" w:sz="0" w:space="0" w:color="auto"/>
          </w:divBdr>
        </w:div>
      </w:divsChild>
    </w:div>
    <w:div w:id="693533098">
      <w:bodyDiv w:val="1"/>
      <w:marLeft w:val="0"/>
      <w:marRight w:val="0"/>
      <w:marTop w:val="0"/>
      <w:marBottom w:val="0"/>
      <w:divBdr>
        <w:top w:val="none" w:sz="0" w:space="0" w:color="auto"/>
        <w:left w:val="none" w:sz="0" w:space="0" w:color="auto"/>
        <w:bottom w:val="none" w:sz="0" w:space="0" w:color="auto"/>
        <w:right w:val="none" w:sz="0" w:space="0" w:color="auto"/>
      </w:divBdr>
    </w:div>
    <w:div w:id="709961282">
      <w:bodyDiv w:val="1"/>
      <w:marLeft w:val="0"/>
      <w:marRight w:val="0"/>
      <w:marTop w:val="0"/>
      <w:marBottom w:val="0"/>
      <w:divBdr>
        <w:top w:val="none" w:sz="0" w:space="0" w:color="auto"/>
        <w:left w:val="none" w:sz="0" w:space="0" w:color="auto"/>
        <w:bottom w:val="none" w:sz="0" w:space="0" w:color="auto"/>
        <w:right w:val="none" w:sz="0" w:space="0" w:color="auto"/>
      </w:divBdr>
    </w:div>
    <w:div w:id="723673788">
      <w:bodyDiv w:val="1"/>
      <w:marLeft w:val="0"/>
      <w:marRight w:val="0"/>
      <w:marTop w:val="0"/>
      <w:marBottom w:val="0"/>
      <w:divBdr>
        <w:top w:val="none" w:sz="0" w:space="0" w:color="auto"/>
        <w:left w:val="none" w:sz="0" w:space="0" w:color="auto"/>
        <w:bottom w:val="none" w:sz="0" w:space="0" w:color="auto"/>
        <w:right w:val="none" w:sz="0" w:space="0" w:color="auto"/>
      </w:divBdr>
    </w:div>
    <w:div w:id="755976382">
      <w:bodyDiv w:val="1"/>
      <w:marLeft w:val="0"/>
      <w:marRight w:val="0"/>
      <w:marTop w:val="0"/>
      <w:marBottom w:val="0"/>
      <w:divBdr>
        <w:top w:val="none" w:sz="0" w:space="0" w:color="auto"/>
        <w:left w:val="none" w:sz="0" w:space="0" w:color="auto"/>
        <w:bottom w:val="none" w:sz="0" w:space="0" w:color="auto"/>
        <w:right w:val="none" w:sz="0" w:space="0" w:color="auto"/>
      </w:divBdr>
    </w:div>
    <w:div w:id="822963605">
      <w:bodyDiv w:val="1"/>
      <w:marLeft w:val="0"/>
      <w:marRight w:val="0"/>
      <w:marTop w:val="0"/>
      <w:marBottom w:val="0"/>
      <w:divBdr>
        <w:top w:val="none" w:sz="0" w:space="0" w:color="auto"/>
        <w:left w:val="none" w:sz="0" w:space="0" w:color="auto"/>
        <w:bottom w:val="none" w:sz="0" w:space="0" w:color="auto"/>
        <w:right w:val="none" w:sz="0" w:space="0" w:color="auto"/>
      </w:divBdr>
    </w:div>
    <w:div w:id="927427683">
      <w:bodyDiv w:val="1"/>
      <w:marLeft w:val="0"/>
      <w:marRight w:val="0"/>
      <w:marTop w:val="0"/>
      <w:marBottom w:val="0"/>
      <w:divBdr>
        <w:top w:val="none" w:sz="0" w:space="0" w:color="auto"/>
        <w:left w:val="none" w:sz="0" w:space="0" w:color="auto"/>
        <w:bottom w:val="none" w:sz="0" w:space="0" w:color="auto"/>
        <w:right w:val="none" w:sz="0" w:space="0" w:color="auto"/>
      </w:divBdr>
    </w:div>
    <w:div w:id="957640478">
      <w:bodyDiv w:val="1"/>
      <w:marLeft w:val="0"/>
      <w:marRight w:val="0"/>
      <w:marTop w:val="0"/>
      <w:marBottom w:val="0"/>
      <w:divBdr>
        <w:top w:val="none" w:sz="0" w:space="0" w:color="auto"/>
        <w:left w:val="none" w:sz="0" w:space="0" w:color="auto"/>
        <w:bottom w:val="none" w:sz="0" w:space="0" w:color="auto"/>
        <w:right w:val="none" w:sz="0" w:space="0" w:color="auto"/>
      </w:divBdr>
    </w:div>
    <w:div w:id="1083641753">
      <w:bodyDiv w:val="1"/>
      <w:marLeft w:val="0"/>
      <w:marRight w:val="0"/>
      <w:marTop w:val="0"/>
      <w:marBottom w:val="0"/>
      <w:divBdr>
        <w:top w:val="none" w:sz="0" w:space="0" w:color="auto"/>
        <w:left w:val="none" w:sz="0" w:space="0" w:color="auto"/>
        <w:bottom w:val="none" w:sz="0" w:space="0" w:color="auto"/>
        <w:right w:val="none" w:sz="0" w:space="0" w:color="auto"/>
      </w:divBdr>
      <w:divsChild>
        <w:div w:id="1978098443">
          <w:marLeft w:val="0"/>
          <w:marRight w:val="0"/>
          <w:marTop w:val="0"/>
          <w:marBottom w:val="0"/>
          <w:divBdr>
            <w:top w:val="none" w:sz="0" w:space="0" w:color="auto"/>
            <w:left w:val="none" w:sz="0" w:space="0" w:color="auto"/>
            <w:bottom w:val="none" w:sz="0" w:space="0" w:color="auto"/>
            <w:right w:val="none" w:sz="0" w:space="0" w:color="auto"/>
          </w:divBdr>
        </w:div>
      </w:divsChild>
    </w:div>
    <w:div w:id="1127966347">
      <w:bodyDiv w:val="1"/>
      <w:marLeft w:val="0"/>
      <w:marRight w:val="0"/>
      <w:marTop w:val="0"/>
      <w:marBottom w:val="0"/>
      <w:divBdr>
        <w:top w:val="none" w:sz="0" w:space="0" w:color="auto"/>
        <w:left w:val="none" w:sz="0" w:space="0" w:color="auto"/>
        <w:bottom w:val="none" w:sz="0" w:space="0" w:color="auto"/>
        <w:right w:val="none" w:sz="0" w:space="0" w:color="auto"/>
      </w:divBdr>
    </w:div>
    <w:div w:id="1178036749">
      <w:bodyDiv w:val="1"/>
      <w:marLeft w:val="0"/>
      <w:marRight w:val="0"/>
      <w:marTop w:val="0"/>
      <w:marBottom w:val="0"/>
      <w:divBdr>
        <w:top w:val="none" w:sz="0" w:space="0" w:color="auto"/>
        <w:left w:val="none" w:sz="0" w:space="0" w:color="auto"/>
        <w:bottom w:val="none" w:sz="0" w:space="0" w:color="auto"/>
        <w:right w:val="none" w:sz="0" w:space="0" w:color="auto"/>
      </w:divBdr>
    </w:div>
    <w:div w:id="1179931344">
      <w:bodyDiv w:val="1"/>
      <w:marLeft w:val="0"/>
      <w:marRight w:val="0"/>
      <w:marTop w:val="0"/>
      <w:marBottom w:val="0"/>
      <w:divBdr>
        <w:top w:val="none" w:sz="0" w:space="0" w:color="auto"/>
        <w:left w:val="none" w:sz="0" w:space="0" w:color="auto"/>
        <w:bottom w:val="none" w:sz="0" w:space="0" w:color="auto"/>
        <w:right w:val="none" w:sz="0" w:space="0" w:color="auto"/>
      </w:divBdr>
    </w:div>
    <w:div w:id="1258556301">
      <w:bodyDiv w:val="1"/>
      <w:marLeft w:val="0"/>
      <w:marRight w:val="0"/>
      <w:marTop w:val="0"/>
      <w:marBottom w:val="0"/>
      <w:divBdr>
        <w:top w:val="none" w:sz="0" w:space="0" w:color="auto"/>
        <w:left w:val="none" w:sz="0" w:space="0" w:color="auto"/>
        <w:bottom w:val="none" w:sz="0" w:space="0" w:color="auto"/>
        <w:right w:val="none" w:sz="0" w:space="0" w:color="auto"/>
      </w:divBdr>
      <w:divsChild>
        <w:div w:id="81724118">
          <w:marLeft w:val="0"/>
          <w:marRight w:val="0"/>
          <w:marTop w:val="0"/>
          <w:marBottom w:val="0"/>
          <w:divBdr>
            <w:top w:val="none" w:sz="0" w:space="0" w:color="auto"/>
            <w:left w:val="none" w:sz="0" w:space="0" w:color="auto"/>
            <w:bottom w:val="none" w:sz="0" w:space="0" w:color="auto"/>
            <w:right w:val="none" w:sz="0" w:space="0" w:color="auto"/>
          </w:divBdr>
        </w:div>
        <w:div w:id="105076656">
          <w:marLeft w:val="0"/>
          <w:marRight w:val="0"/>
          <w:marTop w:val="0"/>
          <w:marBottom w:val="0"/>
          <w:divBdr>
            <w:top w:val="none" w:sz="0" w:space="0" w:color="auto"/>
            <w:left w:val="none" w:sz="0" w:space="0" w:color="auto"/>
            <w:bottom w:val="none" w:sz="0" w:space="0" w:color="auto"/>
            <w:right w:val="none" w:sz="0" w:space="0" w:color="auto"/>
          </w:divBdr>
        </w:div>
        <w:div w:id="213926779">
          <w:marLeft w:val="0"/>
          <w:marRight w:val="0"/>
          <w:marTop w:val="0"/>
          <w:marBottom w:val="0"/>
          <w:divBdr>
            <w:top w:val="none" w:sz="0" w:space="0" w:color="auto"/>
            <w:left w:val="none" w:sz="0" w:space="0" w:color="auto"/>
            <w:bottom w:val="none" w:sz="0" w:space="0" w:color="auto"/>
            <w:right w:val="none" w:sz="0" w:space="0" w:color="auto"/>
          </w:divBdr>
        </w:div>
        <w:div w:id="372728044">
          <w:marLeft w:val="0"/>
          <w:marRight w:val="0"/>
          <w:marTop w:val="0"/>
          <w:marBottom w:val="0"/>
          <w:divBdr>
            <w:top w:val="none" w:sz="0" w:space="0" w:color="auto"/>
            <w:left w:val="none" w:sz="0" w:space="0" w:color="auto"/>
            <w:bottom w:val="none" w:sz="0" w:space="0" w:color="auto"/>
            <w:right w:val="none" w:sz="0" w:space="0" w:color="auto"/>
          </w:divBdr>
        </w:div>
        <w:div w:id="402411813">
          <w:marLeft w:val="0"/>
          <w:marRight w:val="0"/>
          <w:marTop w:val="0"/>
          <w:marBottom w:val="0"/>
          <w:divBdr>
            <w:top w:val="none" w:sz="0" w:space="0" w:color="auto"/>
            <w:left w:val="none" w:sz="0" w:space="0" w:color="auto"/>
            <w:bottom w:val="none" w:sz="0" w:space="0" w:color="auto"/>
            <w:right w:val="none" w:sz="0" w:space="0" w:color="auto"/>
          </w:divBdr>
        </w:div>
        <w:div w:id="471412338">
          <w:marLeft w:val="0"/>
          <w:marRight w:val="0"/>
          <w:marTop w:val="0"/>
          <w:marBottom w:val="0"/>
          <w:divBdr>
            <w:top w:val="none" w:sz="0" w:space="0" w:color="auto"/>
            <w:left w:val="none" w:sz="0" w:space="0" w:color="auto"/>
            <w:bottom w:val="none" w:sz="0" w:space="0" w:color="auto"/>
            <w:right w:val="none" w:sz="0" w:space="0" w:color="auto"/>
          </w:divBdr>
        </w:div>
        <w:div w:id="731730125">
          <w:marLeft w:val="0"/>
          <w:marRight w:val="0"/>
          <w:marTop w:val="0"/>
          <w:marBottom w:val="0"/>
          <w:divBdr>
            <w:top w:val="none" w:sz="0" w:space="0" w:color="auto"/>
            <w:left w:val="none" w:sz="0" w:space="0" w:color="auto"/>
            <w:bottom w:val="none" w:sz="0" w:space="0" w:color="auto"/>
            <w:right w:val="none" w:sz="0" w:space="0" w:color="auto"/>
          </w:divBdr>
          <w:divsChild>
            <w:div w:id="463933689">
              <w:marLeft w:val="0"/>
              <w:marRight w:val="0"/>
              <w:marTop w:val="0"/>
              <w:marBottom w:val="0"/>
              <w:divBdr>
                <w:top w:val="none" w:sz="0" w:space="0" w:color="auto"/>
                <w:left w:val="none" w:sz="0" w:space="0" w:color="auto"/>
                <w:bottom w:val="none" w:sz="0" w:space="0" w:color="auto"/>
                <w:right w:val="none" w:sz="0" w:space="0" w:color="auto"/>
              </w:divBdr>
            </w:div>
            <w:div w:id="625476637">
              <w:marLeft w:val="0"/>
              <w:marRight w:val="0"/>
              <w:marTop w:val="0"/>
              <w:marBottom w:val="0"/>
              <w:divBdr>
                <w:top w:val="none" w:sz="0" w:space="0" w:color="auto"/>
                <w:left w:val="none" w:sz="0" w:space="0" w:color="auto"/>
                <w:bottom w:val="none" w:sz="0" w:space="0" w:color="auto"/>
                <w:right w:val="none" w:sz="0" w:space="0" w:color="auto"/>
              </w:divBdr>
            </w:div>
            <w:div w:id="1339623661">
              <w:marLeft w:val="0"/>
              <w:marRight w:val="0"/>
              <w:marTop w:val="0"/>
              <w:marBottom w:val="0"/>
              <w:divBdr>
                <w:top w:val="none" w:sz="0" w:space="0" w:color="auto"/>
                <w:left w:val="none" w:sz="0" w:space="0" w:color="auto"/>
                <w:bottom w:val="none" w:sz="0" w:space="0" w:color="auto"/>
                <w:right w:val="none" w:sz="0" w:space="0" w:color="auto"/>
              </w:divBdr>
            </w:div>
            <w:div w:id="2141873420">
              <w:marLeft w:val="0"/>
              <w:marRight w:val="0"/>
              <w:marTop w:val="0"/>
              <w:marBottom w:val="0"/>
              <w:divBdr>
                <w:top w:val="none" w:sz="0" w:space="0" w:color="auto"/>
                <w:left w:val="none" w:sz="0" w:space="0" w:color="auto"/>
                <w:bottom w:val="none" w:sz="0" w:space="0" w:color="auto"/>
                <w:right w:val="none" w:sz="0" w:space="0" w:color="auto"/>
              </w:divBdr>
            </w:div>
          </w:divsChild>
        </w:div>
        <w:div w:id="887835578">
          <w:marLeft w:val="0"/>
          <w:marRight w:val="0"/>
          <w:marTop w:val="0"/>
          <w:marBottom w:val="0"/>
          <w:divBdr>
            <w:top w:val="none" w:sz="0" w:space="0" w:color="auto"/>
            <w:left w:val="none" w:sz="0" w:space="0" w:color="auto"/>
            <w:bottom w:val="none" w:sz="0" w:space="0" w:color="auto"/>
            <w:right w:val="none" w:sz="0" w:space="0" w:color="auto"/>
          </w:divBdr>
        </w:div>
        <w:div w:id="1068185838">
          <w:marLeft w:val="0"/>
          <w:marRight w:val="0"/>
          <w:marTop w:val="0"/>
          <w:marBottom w:val="0"/>
          <w:divBdr>
            <w:top w:val="none" w:sz="0" w:space="0" w:color="auto"/>
            <w:left w:val="none" w:sz="0" w:space="0" w:color="auto"/>
            <w:bottom w:val="none" w:sz="0" w:space="0" w:color="auto"/>
            <w:right w:val="none" w:sz="0" w:space="0" w:color="auto"/>
          </w:divBdr>
        </w:div>
        <w:div w:id="1101605636">
          <w:marLeft w:val="0"/>
          <w:marRight w:val="0"/>
          <w:marTop w:val="0"/>
          <w:marBottom w:val="0"/>
          <w:divBdr>
            <w:top w:val="none" w:sz="0" w:space="0" w:color="auto"/>
            <w:left w:val="none" w:sz="0" w:space="0" w:color="auto"/>
            <w:bottom w:val="none" w:sz="0" w:space="0" w:color="auto"/>
            <w:right w:val="none" w:sz="0" w:space="0" w:color="auto"/>
          </w:divBdr>
        </w:div>
        <w:div w:id="1242569913">
          <w:marLeft w:val="0"/>
          <w:marRight w:val="0"/>
          <w:marTop w:val="0"/>
          <w:marBottom w:val="0"/>
          <w:divBdr>
            <w:top w:val="none" w:sz="0" w:space="0" w:color="auto"/>
            <w:left w:val="none" w:sz="0" w:space="0" w:color="auto"/>
            <w:bottom w:val="none" w:sz="0" w:space="0" w:color="auto"/>
            <w:right w:val="none" w:sz="0" w:space="0" w:color="auto"/>
          </w:divBdr>
        </w:div>
        <w:div w:id="1258096158">
          <w:marLeft w:val="0"/>
          <w:marRight w:val="0"/>
          <w:marTop w:val="0"/>
          <w:marBottom w:val="0"/>
          <w:divBdr>
            <w:top w:val="none" w:sz="0" w:space="0" w:color="auto"/>
            <w:left w:val="none" w:sz="0" w:space="0" w:color="auto"/>
            <w:bottom w:val="none" w:sz="0" w:space="0" w:color="auto"/>
            <w:right w:val="none" w:sz="0" w:space="0" w:color="auto"/>
          </w:divBdr>
        </w:div>
        <w:div w:id="1338583159">
          <w:marLeft w:val="0"/>
          <w:marRight w:val="0"/>
          <w:marTop w:val="0"/>
          <w:marBottom w:val="0"/>
          <w:divBdr>
            <w:top w:val="none" w:sz="0" w:space="0" w:color="auto"/>
            <w:left w:val="none" w:sz="0" w:space="0" w:color="auto"/>
            <w:bottom w:val="none" w:sz="0" w:space="0" w:color="auto"/>
            <w:right w:val="none" w:sz="0" w:space="0" w:color="auto"/>
          </w:divBdr>
        </w:div>
        <w:div w:id="1420759397">
          <w:marLeft w:val="0"/>
          <w:marRight w:val="0"/>
          <w:marTop w:val="0"/>
          <w:marBottom w:val="0"/>
          <w:divBdr>
            <w:top w:val="none" w:sz="0" w:space="0" w:color="auto"/>
            <w:left w:val="none" w:sz="0" w:space="0" w:color="auto"/>
            <w:bottom w:val="none" w:sz="0" w:space="0" w:color="auto"/>
            <w:right w:val="none" w:sz="0" w:space="0" w:color="auto"/>
          </w:divBdr>
        </w:div>
        <w:div w:id="1431386456">
          <w:marLeft w:val="0"/>
          <w:marRight w:val="0"/>
          <w:marTop w:val="0"/>
          <w:marBottom w:val="0"/>
          <w:divBdr>
            <w:top w:val="none" w:sz="0" w:space="0" w:color="auto"/>
            <w:left w:val="none" w:sz="0" w:space="0" w:color="auto"/>
            <w:bottom w:val="none" w:sz="0" w:space="0" w:color="auto"/>
            <w:right w:val="none" w:sz="0" w:space="0" w:color="auto"/>
          </w:divBdr>
        </w:div>
        <w:div w:id="1447776261">
          <w:marLeft w:val="0"/>
          <w:marRight w:val="0"/>
          <w:marTop w:val="0"/>
          <w:marBottom w:val="0"/>
          <w:divBdr>
            <w:top w:val="none" w:sz="0" w:space="0" w:color="auto"/>
            <w:left w:val="none" w:sz="0" w:space="0" w:color="auto"/>
            <w:bottom w:val="none" w:sz="0" w:space="0" w:color="auto"/>
            <w:right w:val="none" w:sz="0" w:space="0" w:color="auto"/>
          </w:divBdr>
        </w:div>
        <w:div w:id="1496452066">
          <w:marLeft w:val="0"/>
          <w:marRight w:val="0"/>
          <w:marTop w:val="0"/>
          <w:marBottom w:val="0"/>
          <w:divBdr>
            <w:top w:val="none" w:sz="0" w:space="0" w:color="auto"/>
            <w:left w:val="none" w:sz="0" w:space="0" w:color="auto"/>
            <w:bottom w:val="none" w:sz="0" w:space="0" w:color="auto"/>
            <w:right w:val="none" w:sz="0" w:space="0" w:color="auto"/>
          </w:divBdr>
        </w:div>
        <w:div w:id="1514101585">
          <w:marLeft w:val="0"/>
          <w:marRight w:val="0"/>
          <w:marTop w:val="0"/>
          <w:marBottom w:val="0"/>
          <w:divBdr>
            <w:top w:val="none" w:sz="0" w:space="0" w:color="auto"/>
            <w:left w:val="none" w:sz="0" w:space="0" w:color="auto"/>
            <w:bottom w:val="none" w:sz="0" w:space="0" w:color="auto"/>
            <w:right w:val="none" w:sz="0" w:space="0" w:color="auto"/>
          </w:divBdr>
        </w:div>
        <w:div w:id="1539657014">
          <w:marLeft w:val="0"/>
          <w:marRight w:val="0"/>
          <w:marTop w:val="0"/>
          <w:marBottom w:val="0"/>
          <w:divBdr>
            <w:top w:val="none" w:sz="0" w:space="0" w:color="auto"/>
            <w:left w:val="none" w:sz="0" w:space="0" w:color="auto"/>
            <w:bottom w:val="none" w:sz="0" w:space="0" w:color="auto"/>
            <w:right w:val="none" w:sz="0" w:space="0" w:color="auto"/>
          </w:divBdr>
        </w:div>
        <w:div w:id="1571573938">
          <w:marLeft w:val="0"/>
          <w:marRight w:val="0"/>
          <w:marTop w:val="0"/>
          <w:marBottom w:val="0"/>
          <w:divBdr>
            <w:top w:val="none" w:sz="0" w:space="0" w:color="auto"/>
            <w:left w:val="none" w:sz="0" w:space="0" w:color="auto"/>
            <w:bottom w:val="none" w:sz="0" w:space="0" w:color="auto"/>
            <w:right w:val="none" w:sz="0" w:space="0" w:color="auto"/>
          </w:divBdr>
        </w:div>
        <w:div w:id="1680816301">
          <w:marLeft w:val="0"/>
          <w:marRight w:val="0"/>
          <w:marTop w:val="0"/>
          <w:marBottom w:val="0"/>
          <w:divBdr>
            <w:top w:val="none" w:sz="0" w:space="0" w:color="auto"/>
            <w:left w:val="none" w:sz="0" w:space="0" w:color="auto"/>
            <w:bottom w:val="none" w:sz="0" w:space="0" w:color="auto"/>
            <w:right w:val="none" w:sz="0" w:space="0" w:color="auto"/>
          </w:divBdr>
        </w:div>
        <w:div w:id="1743404547">
          <w:marLeft w:val="0"/>
          <w:marRight w:val="0"/>
          <w:marTop w:val="0"/>
          <w:marBottom w:val="0"/>
          <w:divBdr>
            <w:top w:val="none" w:sz="0" w:space="0" w:color="auto"/>
            <w:left w:val="none" w:sz="0" w:space="0" w:color="auto"/>
            <w:bottom w:val="none" w:sz="0" w:space="0" w:color="auto"/>
            <w:right w:val="none" w:sz="0" w:space="0" w:color="auto"/>
          </w:divBdr>
        </w:div>
        <w:div w:id="1835143041">
          <w:marLeft w:val="0"/>
          <w:marRight w:val="0"/>
          <w:marTop w:val="0"/>
          <w:marBottom w:val="0"/>
          <w:divBdr>
            <w:top w:val="none" w:sz="0" w:space="0" w:color="auto"/>
            <w:left w:val="none" w:sz="0" w:space="0" w:color="auto"/>
            <w:bottom w:val="none" w:sz="0" w:space="0" w:color="auto"/>
            <w:right w:val="none" w:sz="0" w:space="0" w:color="auto"/>
          </w:divBdr>
        </w:div>
        <w:div w:id="1879125720">
          <w:marLeft w:val="0"/>
          <w:marRight w:val="0"/>
          <w:marTop w:val="0"/>
          <w:marBottom w:val="0"/>
          <w:divBdr>
            <w:top w:val="none" w:sz="0" w:space="0" w:color="auto"/>
            <w:left w:val="none" w:sz="0" w:space="0" w:color="auto"/>
            <w:bottom w:val="none" w:sz="0" w:space="0" w:color="auto"/>
            <w:right w:val="none" w:sz="0" w:space="0" w:color="auto"/>
          </w:divBdr>
        </w:div>
      </w:divsChild>
    </w:div>
    <w:div w:id="1267617068">
      <w:bodyDiv w:val="1"/>
      <w:marLeft w:val="0"/>
      <w:marRight w:val="0"/>
      <w:marTop w:val="0"/>
      <w:marBottom w:val="0"/>
      <w:divBdr>
        <w:top w:val="none" w:sz="0" w:space="0" w:color="auto"/>
        <w:left w:val="none" w:sz="0" w:space="0" w:color="auto"/>
        <w:bottom w:val="none" w:sz="0" w:space="0" w:color="auto"/>
        <w:right w:val="none" w:sz="0" w:space="0" w:color="auto"/>
      </w:divBdr>
    </w:div>
    <w:div w:id="1292127970">
      <w:bodyDiv w:val="1"/>
      <w:marLeft w:val="0"/>
      <w:marRight w:val="0"/>
      <w:marTop w:val="0"/>
      <w:marBottom w:val="0"/>
      <w:divBdr>
        <w:top w:val="none" w:sz="0" w:space="0" w:color="auto"/>
        <w:left w:val="none" w:sz="0" w:space="0" w:color="auto"/>
        <w:bottom w:val="none" w:sz="0" w:space="0" w:color="auto"/>
        <w:right w:val="none" w:sz="0" w:space="0" w:color="auto"/>
      </w:divBdr>
      <w:divsChild>
        <w:div w:id="104202592">
          <w:marLeft w:val="0"/>
          <w:marRight w:val="0"/>
          <w:marTop w:val="0"/>
          <w:marBottom w:val="0"/>
          <w:divBdr>
            <w:top w:val="none" w:sz="0" w:space="0" w:color="auto"/>
            <w:left w:val="none" w:sz="0" w:space="0" w:color="auto"/>
            <w:bottom w:val="none" w:sz="0" w:space="0" w:color="auto"/>
            <w:right w:val="none" w:sz="0" w:space="0" w:color="auto"/>
          </w:divBdr>
        </w:div>
        <w:div w:id="631209382">
          <w:marLeft w:val="0"/>
          <w:marRight w:val="0"/>
          <w:marTop w:val="0"/>
          <w:marBottom w:val="0"/>
          <w:divBdr>
            <w:top w:val="none" w:sz="0" w:space="0" w:color="auto"/>
            <w:left w:val="none" w:sz="0" w:space="0" w:color="auto"/>
            <w:bottom w:val="none" w:sz="0" w:space="0" w:color="auto"/>
            <w:right w:val="none" w:sz="0" w:space="0" w:color="auto"/>
          </w:divBdr>
        </w:div>
        <w:div w:id="985472167">
          <w:marLeft w:val="0"/>
          <w:marRight w:val="0"/>
          <w:marTop w:val="0"/>
          <w:marBottom w:val="0"/>
          <w:divBdr>
            <w:top w:val="none" w:sz="0" w:space="0" w:color="auto"/>
            <w:left w:val="none" w:sz="0" w:space="0" w:color="auto"/>
            <w:bottom w:val="none" w:sz="0" w:space="0" w:color="auto"/>
            <w:right w:val="none" w:sz="0" w:space="0" w:color="auto"/>
          </w:divBdr>
        </w:div>
        <w:div w:id="1279408213">
          <w:marLeft w:val="0"/>
          <w:marRight w:val="0"/>
          <w:marTop w:val="0"/>
          <w:marBottom w:val="0"/>
          <w:divBdr>
            <w:top w:val="none" w:sz="0" w:space="0" w:color="auto"/>
            <w:left w:val="none" w:sz="0" w:space="0" w:color="auto"/>
            <w:bottom w:val="none" w:sz="0" w:space="0" w:color="auto"/>
            <w:right w:val="none" w:sz="0" w:space="0" w:color="auto"/>
          </w:divBdr>
        </w:div>
        <w:div w:id="1390349150">
          <w:marLeft w:val="0"/>
          <w:marRight w:val="0"/>
          <w:marTop w:val="0"/>
          <w:marBottom w:val="0"/>
          <w:divBdr>
            <w:top w:val="none" w:sz="0" w:space="0" w:color="auto"/>
            <w:left w:val="none" w:sz="0" w:space="0" w:color="auto"/>
            <w:bottom w:val="none" w:sz="0" w:space="0" w:color="auto"/>
            <w:right w:val="none" w:sz="0" w:space="0" w:color="auto"/>
          </w:divBdr>
        </w:div>
        <w:div w:id="1482114676">
          <w:marLeft w:val="0"/>
          <w:marRight w:val="0"/>
          <w:marTop w:val="0"/>
          <w:marBottom w:val="0"/>
          <w:divBdr>
            <w:top w:val="none" w:sz="0" w:space="0" w:color="auto"/>
            <w:left w:val="none" w:sz="0" w:space="0" w:color="auto"/>
            <w:bottom w:val="none" w:sz="0" w:space="0" w:color="auto"/>
            <w:right w:val="none" w:sz="0" w:space="0" w:color="auto"/>
          </w:divBdr>
        </w:div>
        <w:div w:id="1858928693">
          <w:marLeft w:val="0"/>
          <w:marRight w:val="0"/>
          <w:marTop w:val="0"/>
          <w:marBottom w:val="0"/>
          <w:divBdr>
            <w:top w:val="none" w:sz="0" w:space="0" w:color="auto"/>
            <w:left w:val="none" w:sz="0" w:space="0" w:color="auto"/>
            <w:bottom w:val="none" w:sz="0" w:space="0" w:color="auto"/>
            <w:right w:val="none" w:sz="0" w:space="0" w:color="auto"/>
          </w:divBdr>
        </w:div>
        <w:div w:id="2085518775">
          <w:marLeft w:val="0"/>
          <w:marRight w:val="0"/>
          <w:marTop w:val="0"/>
          <w:marBottom w:val="0"/>
          <w:divBdr>
            <w:top w:val="none" w:sz="0" w:space="0" w:color="auto"/>
            <w:left w:val="none" w:sz="0" w:space="0" w:color="auto"/>
            <w:bottom w:val="none" w:sz="0" w:space="0" w:color="auto"/>
            <w:right w:val="none" w:sz="0" w:space="0" w:color="auto"/>
          </w:divBdr>
        </w:div>
        <w:div w:id="2095978667">
          <w:marLeft w:val="0"/>
          <w:marRight w:val="0"/>
          <w:marTop w:val="0"/>
          <w:marBottom w:val="0"/>
          <w:divBdr>
            <w:top w:val="none" w:sz="0" w:space="0" w:color="auto"/>
            <w:left w:val="none" w:sz="0" w:space="0" w:color="auto"/>
            <w:bottom w:val="none" w:sz="0" w:space="0" w:color="auto"/>
            <w:right w:val="none" w:sz="0" w:space="0" w:color="auto"/>
          </w:divBdr>
        </w:div>
      </w:divsChild>
    </w:div>
    <w:div w:id="1340229524">
      <w:bodyDiv w:val="1"/>
      <w:marLeft w:val="0"/>
      <w:marRight w:val="0"/>
      <w:marTop w:val="0"/>
      <w:marBottom w:val="0"/>
      <w:divBdr>
        <w:top w:val="none" w:sz="0" w:space="0" w:color="auto"/>
        <w:left w:val="none" w:sz="0" w:space="0" w:color="auto"/>
        <w:bottom w:val="none" w:sz="0" w:space="0" w:color="auto"/>
        <w:right w:val="none" w:sz="0" w:space="0" w:color="auto"/>
      </w:divBdr>
    </w:div>
    <w:div w:id="1385059658">
      <w:bodyDiv w:val="1"/>
      <w:marLeft w:val="0"/>
      <w:marRight w:val="0"/>
      <w:marTop w:val="0"/>
      <w:marBottom w:val="0"/>
      <w:divBdr>
        <w:top w:val="none" w:sz="0" w:space="0" w:color="auto"/>
        <w:left w:val="none" w:sz="0" w:space="0" w:color="auto"/>
        <w:bottom w:val="none" w:sz="0" w:space="0" w:color="auto"/>
        <w:right w:val="none" w:sz="0" w:space="0" w:color="auto"/>
      </w:divBdr>
      <w:divsChild>
        <w:div w:id="171531329">
          <w:marLeft w:val="0"/>
          <w:marRight w:val="0"/>
          <w:marTop w:val="0"/>
          <w:marBottom w:val="0"/>
          <w:divBdr>
            <w:top w:val="none" w:sz="0" w:space="0" w:color="auto"/>
            <w:left w:val="none" w:sz="0" w:space="0" w:color="auto"/>
            <w:bottom w:val="none" w:sz="0" w:space="0" w:color="auto"/>
            <w:right w:val="none" w:sz="0" w:space="0" w:color="auto"/>
          </w:divBdr>
        </w:div>
        <w:div w:id="1394888445">
          <w:marLeft w:val="0"/>
          <w:marRight w:val="0"/>
          <w:marTop w:val="0"/>
          <w:marBottom w:val="0"/>
          <w:divBdr>
            <w:top w:val="none" w:sz="0" w:space="0" w:color="auto"/>
            <w:left w:val="none" w:sz="0" w:space="0" w:color="auto"/>
            <w:bottom w:val="none" w:sz="0" w:space="0" w:color="auto"/>
            <w:right w:val="none" w:sz="0" w:space="0" w:color="auto"/>
          </w:divBdr>
        </w:div>
      </w:divsChild>
    </w:div>
    <w:div w:id="1402410417">
      <w:bodyDiv w:val="1"/>
      <w:marLeft w:val="0"/>
      <w:marRight w:val="0"/>
      <w:marTop w:val="0"/>
      <w:marBottom w:val="0"/>
      <w:divBdr>
        <w:top w:val="none" w:sz="0" w:space="0" w:color="auto"/>
        <w:left w:val="none" w:sz="0" w:space="0" w:color="auto"/>
        <w:bottom w:val="none" w:sz="0" w:space="0" w:color="auto"/>
        <w:right w:val="none" w:sz="0" w:space="0" w:color="auto"/>
      </w:divBdr>
    </w:div>
    <w:div w:id="1402798517">
      <w:bodyDiv w:val="1"/>
      <w:marLeft w:val="0"/>
      <w:marRight w:val="0"/>
      <w:marTop w:val="0"/>
      <w:marBottom w:val="0"/>
      <w:divBdr>
        <w:top w:val="none" w:sz="0" w:space="0" w:color="auto"/>
        <w:left w:val="none" w:sz="0" w:space="0" w:color="auto"/>
        <w:bottom w:val="none" w:sz="0" w:space="0" w:color="auto"/>
        <w:right w:val="none" w:sz="0" w:space="0" w:color="auto"/>
      </w:divBdr>
    </w:div>
    <w:div w:id="1406299787">
      <w:bodyDiv w:val="1"/>
      <w:marLeft w:val="0"/>
      <w:marRight w:val="0"/>
      <w:marTop w:val="0"/>
      <w:marBottom w:val="0"/>
      <w:divBdr>
        <w:top w:val="none" w:sz="0" w:space="0" w:color="auto"/>
        <w:left w:val="none" w:sz="0" w:space="0" w:color="auto"/>
        <w:bottom w:val="none" w:sz="0" w:space="0" w:color="auto"/>
        <w:right w:val="none" w:sz="0" w:space="0" w:color="auto"/>
      </w:divBdr>
    </w:div>
    <w:div w:id="1484465975">
      <w:bodyDiv w:val="1"/>
      <w:marLeft w:val="0"/>
      <w:marRight w:val="0"/>
      <w:marTop w:val="0"/>
      <w:marBottom w:val="0"/>
      <w:divBdr>
        <w:top w:val="none" w:sz="0" w:space="0" w:color="auto"/>
        <w:left w:val="none" w:sz="0" w:space="0" w:color="auto"/>
        <w:bottom w:val="none" w:sz="0" w:space="0" w:color="auto"/>
        <w:right w:val="none" w:sz="0" w:space="0" w:color="auto"/>
      </w:divBdr>
    </w:div>
    <w:div w:id="1507329801">
      <w:bodyDiv w:val="1"/>
      <w:marLeft w:val="0"/>
      <w:marRight w:val="0"/>
      <w:marTop w:val="0"/>
      <w:marBottom w:val="0"/>
      <w:divBdr>
        <w:top w:val="none" w:sz="0" w:space="0" w:color="auto"/>
        <w:left w:val="none" w:sz="0" w:space="0" w:color="auto"/>
        <w:bottom w:val="none" w:sz="0" w:space="0" w:color="auto"/>
        <w:right w:val="none" w:sz="0" w:space="0" w:color="auto"/>
      </w:divBdr>
    </w:div>
    <w:div w:id="1552839907">
      <w:bodyDiv w:val="1"/>
      <w:marLeft w:val="0"/>
      <w:marRight w:val="0"/>
      <w:marTop w:val="0"/>
      <w:marBottom w:val="0"/>
      <w:divBdr>
        <w:top w:val="none" w:sz="0" w:space="0" w:color="auto"/>
        <w:left w:val="none" w:sz="0" w:space="0" w:color="auto"/>
        <w:bottom w:val="none" w:sz="0" w:space="0" w:color="auto"/>
        <w:right w:val="none" w:sz="0" w:space="0" w:color="auto"/>
      </w:divBdr>
    </w:div>
    <w:div w:id="1571496314">
      <w:bodyDiv w:val="1"/>
      <w:marLeft w:val="0"/>
      <w:marRight w:val="0"/>
      <w:marTop w:val="0"/>
      <w:marBottom w:val="0"/>
      <w:divBdr>
        <w:top w:val="none" w:sz="0" w:space="0" w:color="auto"/>
        <w:left w:val="none" w:sz="0" w:space="0" w:color="auto"/>
        <w:bottom w:val="none" w:sz="0" w:space="0" w:color="auto"/>
        <w:right w:val="none" w:sz="0" w:space="0" w:color="auto"/>
      </w:divBdr>
      <w:divsChild>
        <w:div w:id="1355612507">
          <w:marLeft w:val="0"/>
          <w:marRight w:val="0"/>
          <w:marTop w:val="0"/>
          <w:marBottom w:val="0"/>
          <w:divBdr>
            <w:top w:val="none" w:sz="0" w:space="0" w:color="auto"/>
            <w:left w:val="none" w:sz="0" w:space="0" w:color="auto"/>
            <w:bottom w:val="none" w:sz="0" w:space="0" w:color="auto"/>
            <w:right w:val="none" w:sz="0" w:space="0" w:color="auto"/>
          </w:divBdr>
        </w:div>
        <w:div w:id="2053580201">
          <w:marLeft w:val="0"/>
          <w:marRight w:val="0"/>
          <w:marTop w:val="0"/>
          <w:marBottom w:val="0"/>
          <w:divBdr>
            <w:top w:val="none" w:sz="0" w:space="0" w:color="auto"/>
            <w:left w:val="none" w:sz="0" w:space="0" w:color="auto"/>
            <w:bottom w:val="none" w:sz="0" w:space="0" w:color="auto"/>
            <w:right w:val="none" w:sz="0" w:space="0" w:color="auto"/>
          </w:divBdr>
        </w:div>
      </w:divsChild>
    </w:div>
    <w:div w:id="1608154280">
      <w:bodyDiv w:val="1"/>
      <w:marLeft w:val="0"/>
      <w:marRight w:val="0"/>
      <w:marTop w:val="0"/>
      <w:marBottom w:val="0"/>
      <w:divBdr>
        <w:top w:val="none" w:sz="0" w:space="0" w:color="auto"/>
        <w:left w:val="none" w:sz="0" w:space="0" w:color="auto"/>
        <w:bottom w:val="none" w:sz="0" w:space="0" w:color="auto"/>
        <w:right w:val="none" w:sz="0" w:space="0" w:color="auto"/>
      </w:divBdr>
    </w:div>
    <w:div w:id="1623343299">
      <w:bodyDiv w:val="1"/>
      <w:marLeft w:val="0"/>
      <w:marRight w:val="0"/>
      <w:marTop w:val="0"/>
      <w:marBottom w:val="0"/>
      <w:divBdr>
        <w:top w:val="none" w:sz="0" w:space="0" w:color="auto"/>
        <w:left w:val="none" w:sz="0" w:space="0" w:color="auto"/>
        <w:bottom w:val="none" w:sz="0" w:space="0" w:color="auto"/>
        <w:right w:val="none" w:sz="0" w:space="0" w:color="auto"/>
      </w:divBdr>
    </w:div>
    <w:div w:id="1697273752">
      <w:bodyDiv w:val="1"/>
      <w:marLeft w:val="0"/>
      <w:marRight w:val="0"/>
      <w:marTop w:val="0"/>
      <w:marBottom w:val="0"/>
      <w:divBdr>
        <w:top w:val="none" w:sz="0" w:space="0" w:color="auto"/>
        <w:left w:val="none" w:sz="0" w:space="0" w:color="auto"/>
        <w:bottom w:val="none" w:sz="0" w:space="0" w:color="auto"/>
        <w:right w:val="none" w:sz="0" w:space="0" w:color="auto"/>
      </w:divBdr>
      <w:divsChild>
        <w:div w:id="1316295841">
          <w:marLeft w:val="0"/>
          <w:marRight w:val="0"/>
          <w:marTop w:val="150"/>
          <w:marBottom w:val="150"/>
          <w:divBdr>
            <w:top w:val="single" w:sz="6" w:space="8" w:color="747E93"/>
            <w:left w:val="single" w:sz="6" w:space="8" w:color="747E93"/>
            <w:bottom w:val="single" w:sz="6" w:space="8" w:color="747E93"/>
            <w:right w:val="single" w:sz="6" w:space="8" w:color="747E93"/>
          </w:divBdr>
          <w:divsChild>
            <w:div w:id="1931624503">
              <w:marLeft w:val="0"/>
              <w:marRight w:val="0"/>
              <w:marTop w:val="0"/>
              <w:marBottom w:val="0"/>
              <w:divBdr>
                <w:top w:val="none" w:sz="0" w:space="0" w:color="auto"/>
                <w:left w:val="none" w:sz="0" w:space="0" w:color="auto"/>
                <w:bottom w:val="none" w:sz="0" w:space="0" w:color="auto"/>
                <w:right w:val="none" w:sz="0" w:space="0" w:color="auto"/>
              </w:divBdr>
              <w:divsChild>
                <w:div w:id="109590958">
                  <w:marLeft w:val="15"/>
                  <w:marRight w:val="15"/>
                  <w:marTop w:val="15"/>
                  <w:marBottom w:val="150"/>
                  <w:divBdr>
                    <w:top w:val="single" w:sz="6" w:space="4" w:color="C8C8BA"/>
                    <w:left w:val="single" w:sz="6" w:space="4" w:color="C8C8BA"/>
                    <w:bottom w:val="single" w:sz="6" w:space="4" w:color="C8C8BA"/>
                    <w:right w:val="single" w:sz="6" w:space="4" w:color="C8C8BA"/>
                  </w:divBdr>
                </w:div>
              </w:divsChild>
            </w:div>
          </w:divsChild>
        </w:div>
      </w:divsChild>
    </w:div>
    <w:div w:id="1719161645">
      <w:bodyDiv w:val="1"/>
      <w:marLeft w:val="0"/>
      <w:marRight w:val="0"/>
      <w:marTop w:val="0"/>
      <w:marBottom w:val="0"/>
      <w:divBdr>
        <w:top w:val="none" w:sz="0" w:space="0" w:color="auto"/>
        <w:left w:val="none" w:sz="0" w:space="0" w:color="auto"/>
        <w:bottom w:val="none" w:sz="0" w:space="0" w:color="auto"/>
        <w:right w:val="none" w:sz="0" w:space="0" w:color="auto"/>
      </w:divBdr>
    </w:div>
    <w:div w:id="1719627162">
      <w:bodyDiv w:val="1"/>
      <w:marLeft w:val="0"/>
      <w:marRight w:val="0"/>
      <w:marTop w:val="0"/>
      <w:marBottom w:val="0"/>
      <w:divBdr>
        <w:top w:val="none" w:sz="0" w:space="0" w:color="auto"/>
        <w:left w:val="none" w:sz="0" w:space="0" w:color="auto"/>
        <w:bottom w:val="none" w:sz="0" w:space="0" w:color="auto"/>
        <w:right w:val="none" w:sz="0" w:space="0" w:color="auto"/>
      </w:divBdr>
      <w:divsChild>
        <w:div w:id="541089658">
          <w:marLeft w:val="0"/>
          <w:marRight w:val="0"/>
          <w:marTop w:val="0"/>
          <w:marBottom w:val="0"/>
          <w:divBdr>
            <w:top w:val="none" w:sz="0" w:space="0" w:color="auto"/>
            <w:left w:val="none" w:sz="0" w:space="0" w:color="auto"/>
            <w:bottom w:val="none" w:sz="0" w:space="0" w:color="auto"/>
            <w:right w:val="none" w:sz="0" w:space="0" w:color="auto"/>
          </w:divBdr>
        </w:div>
        <w:div w:id="603154864">
          <w:marLeft w:val="0"/>
          <w:marRight w:val="0"/>
          <w:marTop w:val="0"/>
          <w:marBottom w:val="0"/>
          <w:divBdr>
            <w:top w:val="none" w:sz="0" w:space="0" w:color="auto"/>
            <w:left w:val="none" w:sz="0" w:space="0" w:color="auto"/>
            <w:bottom w:val="none" w:sz="0" w:space="0" w:color="auto"/>
            <w:right w:val="none" w:sz="0" w:space="0" w:color="auto"/>
          </w:divBdr>
        </w:div>
      </w:divsChild>
    </w:div>
    <w:div w:id="1784229611">
      <w:bodyDiv w:val="1"/>
      <w:marLeft w:val="0"/>
      <w:marRight w:val="0"/>
      <w:marTop w:val="0"/>
      <w:marBottom w:val="0"/>
      <w:divBdr>
        <w:top w:val="none" w:sz="0" w:space="0" w:color="auto"/>
        <w:left w:val="none" w:sz="0" w:space="0" w:color="auto"/>
        <w:bottom w:val="none" w:sz="0" w:space="0" w:color="auto"/>
        <w:right w:val="none" w:sz="0" w:space="0" w:color="auto"/>
      </w:divBdr>
    </w:div>
    <w:div w:id="1852834555">
      <w:bodyDiv w:val="1"/>
      <w:marLeft w:val="0"/>
      <w:marRight w:val="0"/>
      <w:marTop w:val="0"/>
      <w:marBottom w:val="0"/>
      <w:divBdr>
        <w:top w:val="none" w:sz="0" w:space="0" w:color="auto"/>
        <w:left w:val="none" w:sz="0" w:space="0" w:color="auto"/>
        <w:bottom w:val="none" w:sz="0" w:space="0" w:color="auto"/>
        <w:right w:val="none" w:sz="0" w:space="0" w:color="auto"/>
      </w:divBdr>
    </w:div>
    <w:div w:id="2052414904">
      <w:bodyDiv w:val="1"/>
      <w:marLeft w:val="0"/>
      <w:marRight w:val="0"/>
      <w:marTop w:val="0"/>
      <w:marBottom w:val="0"/>
      <w:divBdr>
        <w:top w:val="none" w:sz="0" w:space="0" w:color="auto"/>
        <w:left w:val="none" w:sz="0" w:space="0" w:color="auto"/>
        <w:bottom w:val="none" w:sz="0" w:space="0" w:color="auto"/>
        <w:right w:val="none" w:sz="0" w:space="0" w:color="auto"/>
      </w:divBdr>
    </w:div>
    <w:div w:id="2130391699">
      <w:bodyDiv w:val="1"/>
      <w:marLeft w:val="0"/>
      <w:marRight w:val="0"/>
      <w:marTop w:val="0"/>
      <w:marBottom w:val="0"/>
      <w:divBdr>
        <w:top w:val="none" w:sz="0" w:space="0" w:color="auto"/>
        <w:left w:val="none" w:sz="0" w:space="0" w:color="auto"/>
        <w:bottom w:val="none" w:sz="0" w:space="0" w:color="auto"/>
        <w:right w:val="none" w:sz="0" w:space="0" w:color="auto"/>
      </w:divBdr>
      <w:divsChild>
        <w:div w:id="248731997">
          <w:marLeft w:val="0"/>
          <w:marRight w:val="0"/>
          <w:marTop w:val="0"/>
          <w:marBottom w:val="0"/>
          <w:divBdr>
            <w:top w:val="none" w:sz="0" w:space="0" w:color="auto"/>
            <w:left w:val="none" w:sz="0" w:space="0" w:color="auto"/>
            <w:bottom w:val="none" w:sz="0" w:space="0" w:color="auto"/>
            <w:right w:val="none" w:sz="0" w:space="0" w:color="auto"/>
          </w:divBdr>
        </w:div>
        <w:div w:id="287662270">
          <w:marLeft w:val="0"/>
          <w:marRight w:val="0"/>
          <w:marTop w:val="0"/>
          <w:marBottom w:val="0"/>
          <w:divBdr>
            <w:top w:val="none" w:sz="0" w:space="0" w:color="auto"/>
            <w:left w:val="none" w:sz="0" w:space="0" w:color="auto"/>
            <w:bottom w:val="none" w:sz="0" w:space="0" w:color="auto"/>
            <w:right w:val="none" w:sz="0" w:space="0" w:color="auto"/>
          </w:divBdr>
        </w:div>
        <w:div w:id="553738069">
          <w:marLeft w:val="0"/>
          <w:marRight w:val="0"/>
          <w:marTop w:val="0"/>
          <w:marBottom w:val="0"/>
          <w:divBdr>
            <w:top w:val="none" w:sz="0" w:space="0" w:color="auto"/>
            <w:left w:val="none" w:sz="0" w:space="0" w:color="auto"/>
            <w:bottom w:val="none" w:sz="0" w:space="0" w:color="auto"/>
            <w:right w:val="none" w:sz="0" w:space="0" w:color="auto"/>
          </w:divBdr>
        </w:div>
        <w:div w:id="1562868858">
          <w:marLeft w:val="0"/>
          <w:marRight w:val="0"/>
          <w:marTop w:val="0"/>
          <w:marBottom w:val="0"/>
          <w:divBdr>
            <w:top w:val="none" w:sz="0" w:space="0" w:color="auto"/>
            <w:left w:val="none" w:sz="0" w:space="0" w:color="auto"/>
            <w:bottom w:val="none" w:sz="0" w:space="0" w:color="auto"/>
            <w:right w:val="none" w:sz="0" w:space="0" w:color="auto"/>
          </w:divBdr>
        </w:div>
        <w:div w:id="1619489103">
          <w:marLeft w:val="0"/>
          <w:marRight w:val="0"/>
          <w:marTop w:val="0"/>
          <w:marBottom w:val="0"/>
          <w:divBdr>
            <w:top w:val="none" w:sz="0" w:space="0" w:color="auto"/>
            <w:left w:val="none" w:sz="0" w:space="0" w:color="auto"/>
            <w:bottom w:val="none" w:sz="0" w:space="0" w:color="auto"/>
            <w:right w:val="none" w:sz="0" w:space="0" w:color="auto"/>
          </w:divBdr>
        </w:div>
        <w:div w:id="1705599023">
          <w:marLeft w:val="0"/>
          <w:marRight w:val="0"/>
          <w:marTop w:val="0"/>
          <w:marBottom w:val="0"/>
          <w:divBdr>
            <w:top w:val="none" w:sz="0" w:space="0" w:color="auto"/>
            <w:left w:val="none" w:sz="0" w:space="0" w:color="auto"/>
            <w:bottom w:val="none" w:sz="0" w:space="0" w:color="auto"/>
            <w:right w:val="none" w:sz="0" w:space="0" w:color="auto"/>
          </w:divBdr>
        </w:div>
        <w:div w:id="1796558462">
          <w:marLeft w:val="0"/>
          <w:marRight w:val="0"/>
          <w:marTop w:val="0"/>
          <w:marBottom w:val="0"/>
          <w:divBdr>
            <w:top w:val="none" w:sz="0" w:space="0" w:color="auto"/>
            <w:left w:val="none" w:sz="0" w:space="0" w:color="auto"/>
            <w:bottom w:val="none" w:sz="0" w:space="0" w:color="auto"/>
            <w:right w:val="none" w:sz="0" w:space="0" w:color="auto"/>
          </w:divBdr>
        </w:div>
        <w:div w:id="1986931685">
          <w:marLeft w:val="0"/>
          <w:marRight w:val="0"/>
          <w:marTop w:val="0"/>
          <w:marBottom w:val="0"/>
          <w:divBdr>
            <w:top w:val="none" w:sz="0" w:space="0" w:color="auto"/>
            <w:left w:val="none" w:sz="0" w:space="0" w:color="auto"/>
            <w:bottom w:val="none" w:sz="0" w:space="0" w:color="auto"/>
            <w:right w:val="none" w:sz="0" w:space="0" w:color="auto"/>
          </w:divBdr>
        </w:div>
        <w:div w:id="201006001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2.png"/><Relationship Id="rId21" Type="http://schemas.openxmlformats.org/officeDocument/2006/relationships/hyperlink" Target="https://github.com/3MFConsortium/spec_core/blob/1.2.3/3MF%20Core%20Specification.md" TargetMode="External"/><Relationship Id="rId42" Type="http://schemas.openxmlformats.org/officeDocument/2006/relationships/hyperlink" Target="https://github.com/3MFConsortium/spec_core/blob/1.2.2/3MF%20Core%20Specification.md" TargetMode="External"/><Relationship Id="rId63" Type="http://schemas.openxmlformats.org/officeDocument/2006/relationships/hyperlink" Target="https://github.com/3MFConsortium/spec_core/blob/1.2.3/3MF%20Core%20Specification.md" TargetMode="External"/><Relationship Id="rId84" Type="http://schemas.openxmlformats.org/officeDocument/2006/relationships/hyperlink" Target="https://github.com/3MFConsortium/spec_production/blob/1.1.1/3MF%20Core%20Specification.md" TargetMode="External"/><Relationship Id="rId138" Type="http://schemas.openxmlformats.org/officeDocument/2006/relationships/hyperlink" Target="http://www.thingiverse.com/thing:566097" TargetMode="External"/><Relationship Id="rId159" Type="http://schemas.openxmlformats.org/officeDocument/2006/relationships/hyperlink" Target="http://www.thingiverse.com/nicksears" TargetMode="External"/><Relationship Id="rId170" Type="http://schemas.openxmlformats.org/officeDocument/2006/relationships/hyperlink" Target="http://www.thingiverse.com/thing:902517" TargetMode="External"/><Relationship Id="rId191" Type="http://schemas.openxmlformats.org/officeDocument/2006/relationships/image" Target="media/image49.emf"/><Relationship Id="rId205" Type="http://schemas.openxmlformats.org/officeDocument/2006/relationships/image" Target="media/image63.png"/><Relationship Id="rId226" Type="http://schemas.openxmlformats.org/officeDocument/2006/relationships/image" Target="media/image84.png"/><Relationship Id="rId247" Type="http://schemas.openxmlformats.org/officeDocument/2006/relationships/header" Target="header1.xml"/><Relationship Id="rId107" Type="http://schemas.openxmlformats.org/officeDocument/2006/relationships/image" Target="media/image12.png"/><Relationship Id="rId11" Type="http://schemas.openxmlformats.org/officeDocument/2006/relationships/hyperlink" Target="https://github.com/3MFConsortium/spec_core/blob/1.2.3/3MF%20Core%20Specification.md" TargetMode="External"/><Relationship Id="rId32" Type="http://schemas.openxmlformats.org/officeDocument/2006/relationships/hyperlink" Target="https://github.com/3MFConsortium/spec_core/blob/1.2.3/3MF%20Core%20Specification.md" TargetMode="External"/><Relationship Id="rId53" Type="http://schemas.openxmlformats.org/officeDocument/2006/relationships/hyperlink" Target="https://github.com/3MFConsortium/spec_core/blob/1.2.3/3MF%20Core%20Specification.md" TargetMode="External"/><Relationship Id="rId74" Type="http://schemas.openxmlformats.org/officeDocument/2006/relationships/hyperlink" Target="https://github.com/3MFConsortium/spec_slice/blob/1.0.1/3MF%20Core%20Specification.md" TargetMode="External"/><Relationship Id="rId128" Type="http://schemas.openxmlformats.org/officeDocument/2006/relationships/image" Target="media/image25.png"/><Relationship Id="rId149" Type="http://schemas.openxmlformats.org/officeDocument/2006/relationships/image" Target="media/image31.png"/><Relationship Id="rId5" Type="http://schemas.openxmlformats.org/officeDocument/2006/relationships/webSettings" Target="webSettings.xml"/><Relationship Id="rId95" Type="http://schemas.openxmlformats.org/officeDocument/2006/relationships/hyperlink" Target="https://github.com/3MFConsortium/spec_slice/blob/1.0.1/3MF%20Core%20Specification.md" TargetMode="External"/><Relationship Id="rId160" Type="http://schemas.openxmlformats.org/officeDocument/2006/relationships/hyperlink" Target="http://creativecommons.org/licenses/by-sa/3.0/" TargetMode="External"/><Relationship Id="rId181" Type="http://schemas.openxmlformats.org/officeDocument/2006/relationships/image" Target="media/image39.png"/><Relationship Id="rId216" Type="http://schemas.openxmlformats.org/officeDocument/2006/relationships/image" Target="media/image74.emf"/><Relationship Id="rId237" Type="http://schemas.openxmlformats.org/officeDocument/2006/relationships/image" Target="media/image95.emf"/><Relationship Id="rId22" Type="http://schemas.openxmlformats.org/officeDocument/2006/relationships/hyperlink" Target="https://github.com/3MFConsortium/spec_core/blob/1.2.3/3MF%20Core%20Specification.md" TargetMode="External"/><Relationship Id="rId43" Type="http://schemas.openxmlformats.org/officeDocument/2006/relationships/hyperlink" Target="http://www" TargetMode="External"/><Relationship Id="rId64" Type="http://schemas.openxmlformats.org/officeDocument/2006/relationships/hyperlink" Target="https://github.com/3MFConsortium/spec_core/blob/1.2.3/3MF%20Core%20Specification.md" TargetMode="External"/><Relationship Id="rId118" Type="http://schemas.openxmlformats.org/officeDocument/2006/relationships/hyperlink" Target="http://www.thingiverse.com/thing:994236" TargetMode="External"/><Relationship Id="rId139" Type="http://schemas.openxmlformats.org/officeDocument/2006/relationships/hyperlink" Target="http://www.thingiverse.com/LordNova2" TargetMode="External"/><Relationship Id="rId85" Type="http://schemas.openxmlformats.org/officeDocument/2006/relationships/hyperlink" Target="https://github.com/3MFConsortium/spec_production/blob/1.1.1/3MF%20Core%20Specification.md" TargetMode="External"/><Relationship Id="rId150" Type="http://schemas.openxmlformats.org/officeDocument/2006/relationships/hyperlink" Target="http://www.thingiverse.com/thing:66611" TargetMode="External"/><Relationship Id="rId171" Type="http://schemas.openxmlformats.org/officeDocument/2006/relationships/hyperlink" Target="http://www.thingiverse.com/thatcloudguy" TargetMode="External"/><Relationship Id="rId192" Type="http://schemas.openxmlformats.org/officeDocument/2006/relationships/image" Target="media/image50.emf"/><Relationship Id="rId206" Type="http://schemas.openxmlformats.org/officeDocument/2006/relationships/image" Target="media/image64.emf"/><Relationship Id="rId227" Type="http://schemas.openxmlformats.org/officeDocument/2006/relationships/image" Target="media/image85.png"/><Relationship Id="rId248" Type="http://schemas.openxmlformats.org/officeDocument/2006/relationships/footer" Target="footer1.xml"/><Relationship Id="rId12" Type="http://schemas.openxmlformats.org/officeDocument/2006/relationships/hyperlink" Target="https://github.com/3MFConsortium/spec_core/blob/1.2.3/3MF%20Core%20Specification.md" TargetMode="External"/><Relationship Id="rId33" Type="http://schemas.openxmlformats.org/officeDocument/2006/relationships/hyperlink" Target="https://github.com/3MFConsortium/spec_core/blob/1.2.3/3MF%20Core%20Specification.md" TargetMode="External"/><Relationship Id="rId108" Type="http://schemas.openxmlformats.org/officeDocument/2006/relationships/image" Target="media/image13.png"/><Relationship Id="rId129" Type="http://schemas.openxmlformats.org/officeDocument/2006/relationships/image" Target="media/image26.png"/><Relationship Id="rId54" Type="http://schemas.openxmlformats.org/officeDocument/2006/relationships/hyperlink" Target="https://github.com/3MFConsortium/spec_core/blob/1.2.3/3MF%20Core%20Specification.md" TargetMode="External"/><Relationship Id="rId75" Type="http://schemas.openxmlformats.org/officeDocument/2006/relationships/hyperlink" Target="https://github.com/3MFConsortium/spec_production/blob/1.1.1/3MF%20Core%20Specification.md" TargetMode="External"/><Relationship Id="rId96" Type="http://schemas.openxmlformats.org/officeDocument/2006/relationships/hyperlink" Target="https://github.com/3MFConsortium/spec_slice/blob/1.0.1/3MF%20Core%20Specification.md" TargetMode="External"/><Relationship Id="rId140" Type="http://schemas.openxmlformats.org/officeDocument/2006/relationships/hyperlink" Target="http://creativecommons.org/licenses/by-sa/3.0/" TargetMode="External"/><Relationship Id="rId161" Type="http://schemas.openxmlformats.org/officeDocument/2006/relationships/image" Target="media/image34.png"/><Relationship Id="rId182" Type="http://schemas.openxmlformats.org/officeDocument/2006/relationships/image" Target="media/image40.png"/><Relationship Id="rId217" Type="http://schemas.openxmlformats.org/officeDocument/2006/relationships/image" Target="media/image75.emf"/><Relationship Id="rId6" Type="http://schemas.openxmlformats.org/officeDocument/2006/relationships/footnotes" Target="footnotes.xml"/><Relationship Id="rId238" Type="http://schemas.openxmlformats.org/officeDocument/2006/relationships/image" Target="media/image96.emf"/><Relationship Id="rId23" Type="http://schemas.openxmlformats.org/officeDocument/2006/relationships/hyperlink" Target="https://github.com/3MFConsortium/spec_core/blob/1.2.3/3MF%20Core%20Specification.md" TargetMode="External"/><Relationship Id="rId119" Type="http://schemas.openxmlformats.org/officeDocument/2006/relationships/hyperlink" Target="http://creativecommons.org/licenses/by/3.0/" TargetMode="External"/><Relationship Id="rId44" Type="http://schemas.openxmlformats.org/officeDocument/2006/relationships/hyperlink" Target="https://github.com/3MFConsortium/spec_core/blob/1.2.3/3MF%20Core%20Specification.md" TargetMode="External"/><Relationship Id="rId65" Type="http://schemas.openxmlformats.org/officeDocument/2006/relationships/hyperlink" Target="https://github.com/3MFConsortium/spec_core/blob/1.2.3/3MF%20Core%20Specification.md" TargetMode="External"/><Relationship Id="rId86" Type="http://schemas.openxmlformats.org/officeDocument/2006/relationships/hyperlink" Target="https://github.com/3MFConsortium/spec_production/blob/1.1.1/3MF%20Core%20Specification.md" TargetMode="External"/><Relationship Id="rId130" Type="http://schemas.openxmlformats.org/officeDocument/2006/relationships/hyperlink" Target="http://www.thingiverse.com/thing:31627" TargetMode="External"/><Relationship Id="rId151" Type="http://schemas.openxmlformats.org/officeDocument/2006/relationships/hyperlink" Target="http://www.thingiverse.com/nicksears" TargetMode="External"/><Relationship Id="rId172" Type="http://schemas.openxmlformats.org/officeDocument/2006/relationships/hyperlink" Target="http://creativecommons.org/licenses/by-sa/3.0/" TargetMode="External"/><Relationship Id="rId193" Type="http://schemas.openxmlformats.org/officeDocument/2006/relationships/image" Target="media/image51.emf"/><Relationship Id="rId207" Type="http://schemas.openxmlformats.org/officeDocument/2006/relationships/image" Target="media/image65.emf"/><Relationship Id="rId228" Type="http://schemas.openxmlformats.org/officeDocument/2006/relationships/image" Target="media/image86.png"/><Relationship Id="rId249" Type="http://schemas.openxmlformats.org/officeDocument/2006/relationships/fontTable" Target="fontTable.xml"/><Relationship Id="rId13" Type="http://schemas.openxmlformats.org/officeDocument/2006/relationships/hyperlink" Target="https://github.com/3MFConsortium/spec_core/blob/1.2.3/3MF%20Core%20Specification.md" TargetMode="External"/><Relationship Id="rId109" Type="http://schemas.openxmlformats.org/officeDocument/2006/relationships/image" Target="media/image14.png"/><Relationship Id="rId34" Type="http://schemas.openxmlformats.org/officeDocument/2006/relationships/hyperlink" Target="https://github.com/3MFConsortium/spec_core/blob/1.2.3/3MF%20Core%20Specification.md" TargetMode="External"/><Relationship Id="rId55" Type="http://schemas.openxmlformats.org/officeDocument/2006/relationships/hyperlink" Target="https://github.com/3MFConsortium/spec_core/blob/1.2.3/3MF%20Core%20Specification.md" TargetMode="External"/><Relationship Id="rId76" Type="http://schemas.openxmlformats.org/officeDocument/2006/relationships/hyperlink" Target="https://github.com/3MFConsortium/spec_slice/blob/1.0.1/3MF%20Core%20Specification.md" TargetMode="External"/><Relationship Id="rId97" Type="http://schemas.openxmlformats.org/officeDocument/2006/relationships/hyperlink" Target="file:///C:\Users\Jim\OneDrive\3MF%20Project\3MF%20Consortium\Docs\Slice-Extension-Additions-Overview" TargetMode="External"/><Relationship Id="rId120" Type="http://schemas.openxmlformats.org/officeDocument/2006/relationships/image" Target="media/image23.png"/><Relationship Id="rId141" Type="http://schemas.openxmlformats.org/officeDocument/2006/relationships/image" Target="media/image29.png"/><Relationship Id="rId7" Type="http://schemas.openxmlformats.org/officeDocument/2006/relationships/endnotes" Target="endnotes.xml"/><Relationship Id="rId162" Type="http://schemas.openxmlformats.org/officeDocument/2006/relationships/hyperlink" Target="http://www.thingiverse.com/thing:1582399" TargetMode="External"/><Relationship Id="rId183" Type="http://schemas.openxmlformats.org/officeDocument/2006/relationships/image" Target="media/image41.png"/><Relationship Id="rId218" Type="http://schemas.openxmlformats.org/officeDocument/2006/relationships/image" Target="media/image76.png"/><Relationship Id="rId239" Type="http://schemas.openxmlformats.org/officeDocument/2006/relationships/image" Target="media/image97.emf"/><Relationship Id="rId250" Type="http://schemas.microsoft.com/office/2011/relationships/people" Target="people.xml"/><Relationship Id="rId24" Type="http://schemas.openxmlformats.org/officeDocument/2006/relationships/hyperlink" Target="https://github.com/3MFConsortium/spec_core/blob/1.2.3/3MF%20Core%20Specification.md" TargetMode="External"/><Relationship Id="rId45" Type="http://schemas.openxmlformats.org/officeDocument/2006/relationships/hyperlink" Target="http://www" TargetMode="External"/><Relationship Id="rId66" Type="http://schemas.openxmlformats.org/officeDocument/2006/relationships/hyperlink" Target="https://github.com/3MFConsortium/spec_core/blob/1.2.3/3MF%20Core%20Specification.md" TargetMode="External"/><Relationship Id="rId87" Type="http://schemas.openxmlformats.org/officeDocument/2006/relationships/hyperlink" Target="https://github.com/3MFConsortium/spec_production/blob/1.1.1/3MF%20Core%20Specification.md" TargetMode="External"/><Relationship Id="rId110" Type="http://schemas.openxmlformats.org/officeDocument/2006/relationships/image" Target="media/image15.png"/><Relationship Id="rId131" Type="http://schemas.openxmlformats.org/officeDocument/2006/relationships/hyperlink" Target="http://www.thingiverse.com/Roboduck" TargetMode="External"/><Relationship Id="rId152" Type="http://schemas.openxmlformats.org/officeDocument/2006/relationships/hyperlink" Target="http://creativecommons.org/licenses/by-sa/3.0/" TargetMode="External"/><Relationship Id="rId173" Type="http://schemas.openxmlformats.org/officeDocument/2006/relationships/image" Target="media/image37.png"/><Relationship Id="rId194" Type="http://schemas.openxmlformats.org/officeDocument/2006/relationships/image" Target="media/image52.png"/><Relationship Id="rId208" Type="http://schemas.openxmlformats.org/officeDocument/2006/relationships/image" Target="media/image66.emf"/><Relationship Id="rId229" Type="http://schemas.openxmlformats.org/officeDocument/2006/relationships/image" Target="media/image87.png"/><Relationship Id="rId240" Type="http://schemas.openxmlformats.org/officeDocument/2006/relationships/image" Target="media/image98.emf"/><Relationship Id="rId14" Type="http://schemas.openxmlformats.org/officeDocument/2006/relationships/hyperlink" Target="https://github.com/3MFConsortium/spec_core/blob/1.2.3/3MF%20Core%20Specification.md" TargetMode="External"/><Relationship Id="rId35" Type="http://schemas.openxmlformats.org/officeDocument/2006/relationships/hyperlink" Target="https://github.com/3MFConsortium/spec_core/blob/1.2.3/3MF%20Core%20Specification.md" TargetMode="External"/><Relationship Id="rId56" Type="http://schemas.openxmlformats.org/officeDocument/2006/relationships/hyperlink" Target="https://github.com/3MFConsortium/spec_core/blob/1.2.3/3MF%20Core%20Specification.md" TargetMode="External"/><Relationship Id="rId77" Type="http://schemas.openxmlformats.org/officeDocument/2006/relationships/hyperlink" Target="https://github.com/3MFConsortium/spec_production/blob/1.1.1/3MF%20Core%20Specification.md" TargetMode="External"/><Relationship Id="rId100" Type="http://schemas.openxmlformats.org/officeDocument/2006/relationships/hyperlink" Target="https://github.com/3MFConsortium/spec_slice/blob/1.0.1/3MF%20Core%20Specification.md" TargetMode="External"/><Relationship Id="rId8" Type="http://schemas.openxmlformats.org/officeDocument/2006/relationships/image" Target="media/image1.png"/><Relationship Id="rId98" Type="http://schemas.openxmlformats.org/officeDocument/2006/relationships/hyperlink" Target="https://github.com/3MFConsortium/spec_slice/blob/1.0.1/3MF%20Core%20Specification.md" TargetMode="External"/><Relationship Id="rId121" Type="http://schemas.openxmlformats.org/officeDocument/2006/relationships/hyperlink" Target="http://www.thingiverse.com/thing:182123" TargetMode="External"/><Relationship Id="rId142" Type="http://schemas.openxmlformats.org/officeDocument/2006/relationships/hyperlink" Target="http://www.thingiverse.com/thing:296967" TargetMode="External"/><Relationship Id="rId163" Type="http://schemas.openxmlformats.org/officeDocument/2006/relationships/hyperlink" Target="http://www.thingiverse.com/insapio" TargetMode="External"/><Relationship Id="rId184" Type="http://schemas.openxmlformats.org/officeDocument/2006/relationships/image" Target="media/image42.png"/><Relationship Id="rId219" Type="http://schemas.openxmlformats.org/officeDocument/2006/relationships/image" Target="media/image77.png"/><Relationship Id="rId230" Type="http://schemas.openxmlformats.org/officeDocument/2006/relationships/image" Target="media/image88.png"/><Relationship Id="rId251" Type="http://schemas.openxmlformats.org/officeDocument/2006/relationships/theme" Target="theme/theme1.xml"/><Relationship Id="rId25" Type="http://schemas.openxmlformats.org/officeDocument/2006/relationships/hyperlink" Target="https://github.com/3MFConsortium/spec_core/blob/1.2.3/3MF%20Core%20Specification.md" TargetMode="External"/><Relationship Id="rId46" Type="http://schemas.openxmlformats.org/officeDocument/2006/relationships/hyperlink" Target="https://github.com/3MFConsortium/spec_core/blob/1.2.3/3MF%20Core%20Specification.md" TargetMode="External"/><Relationship Id="rId67" Type="http://schemas.openxmlformats.org/officeDocument/2006/relationships/hyperlink" Target="https://github.com/3MFConsortium/spec_materials/blob/1.2.0/3MF%20Materials%20Extension.md" TargetMode="External"/><Relationship Id="rId88" Type="http://schemas.openxmlformats.org/officeDocument/2006/relationships/hyperlink" Target="https://github.com/3MFConsortium/spec_slice/blob/1.0.1/3MF%20Core%20Specification.md" TargetMode="External"/><Relationship Id="rId111" Type="http://schemas.openxmlformats.org/officeDocument/2006/relationships/image" Target="media/image16.png"/><Relationship Id="rId132" Type="http://schemas.openxmlformats.org/officeDocument/2006/relationships/hyperlink" Target="http://creativecommons.org/licenses/by/3.0/" TargetMode="External"/><Relationship Id="rId153" Type="http://schemas.openxmlformats.org/officeDocument/2006/relationships/image" Target="media/image32.png"/><Relationship Id="rId174" Type="http://schemas.openxmlformats.org/officeDocument/2006/relationships/hyperlink" Target="http://www.thingiverse.com/thing:985040" TargetMode="External"/><Relationship Id="rId195" Type="http://schemas.openxmlformats.org/officeDocument/2006/relationships/image" Target="media/image53.emf"/><Relationship Id="rId209" Type="http://schemas.openxmlformats.org/officeDocument/2006/relationships/image" Target="media/image67.emf"/><Relationship Id="rId220" Type="http://schemas.openxmlformats.org/officeDocument/2006/relationships/image" Target="media/image78.png"/><Relationship Id="rId241" Type="http://schemas.openxmlformats.org/officeDocument/2006/relationships/image" Target="media/image99.emf"/><Relationship Id="rId15" Type="http://schemas.openxmlformats.org/officeDocument/2006/relationships/hyperlink" Target="https://github.com/3MFConsortium/spec_core/blob/1.2.3/3MF%20Core%20Specification.md" TargetMode="External"/><Relationship Id="rId36" Type="http://schemas.openxmlformats.org/officeDocument/2006/relationships/hyperlink" Target="https://github.com/3MFConsortium/spec_core/blob/1.2.3/3MF%20Core%20Specification.md" TargetMode="External"/><Relationship Id="rId57" Type="http://schemas.openxmlformats.org/officeDocument/2006/relationships/hyperlink" Target="https://github.com/3MFConsortium/spec_core/blob/1.2.3/3MF%20Core%20Specification.md" TargetMode="External"/><Relationship Id="rId78" Type="http://schemas.openxmlformats.org/officeDocument/2006/relationships/image" Target="media/image4.png"/><Relationship Id="rId99" Type="http://schemas.openxmlformats.org/officeDocument/2006/relationships/hyperlink" Target="https://github.com/3MFConsortium/spec_slice/blob/1.0.1/3MF%20Core%20Specification.md" TargetMode="External"/><Relationship Id="rId101" Type="http://schemas.openxmlformats.org/officeDocument/2006/relationships/hyperlink" Target="https://github.com/3MFConsortium/spec_slice/blob/1.0.1/3MF%20Core%20Specification.md" TargetMode="External"/><Relationship Id="rId122" Type="http://schemas.openxmlformats.org/officeDocument/2006/relationships/hyperlink" Target="http://www.thingiverse.com/YahooJAPAN" TargetMode="External"/><Relationship Id="rId143" Type="http://schemas.openxmlformats.org/officeDocument/2006/relationships/hyperlink" Target="http://www.thingiverse.com/threonin" TargetMode="External"/><Relationship Id="rId164" Type="http://schemas.openxmlformats.org/officeDocument/2006/relationships/hyperlink" Target="http://creativecommons.org/licenses/by/3.0/" TargetMode="External"/><Relationship Id="rId185" Type="http://schemas.openxmlformats.org/officeDocument/2006/relationships/image" Target="media/image43.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creativecommons.org/licenses/by-sa/3.0/" TargetMode="External"/><Relationship Id="rId210" Type="http://schemas.openxmlformats.org/officeDocument/2006/relationships/image" Target="media/image68.emf"/><Relationship Id="rId215" Type="http://schemas.openxmlformats.org/officeDocument/2006/relationships/image" Target="media/image73.emf"/><Relationship Id="rId236" Type="http://schemas.openxmlformats.org/officeDocument/2006/relationships/image" Target="media/image94.emf"/><Relationship Id="rId26" Type="http://schemas.openxmlformats.org/officeDocument/2006/relationships/hyperlink" Target="https://github.com/3MFConsortium/spec_core/blob/1.2.3/3MF%20Core%20Specification.md" TargetMode="External"/><Relationship Id="rId231" Type="http://schemas.openxmlformats.org/officeDocument/2006/relationships/image" Target="media/image89.png"/><Relationship Id="rId47" Type="http://schemas.openxmlformats.org/officeDocument/2006/relationships/hyperlink" Target="https://github.com/3MFConsortium/spec_core/blob/1.2.3/3MF%20Core%20Specification.md" TargetMode="External"/><Relationship Id="rId68" Type="http://schemas.openxmlformats.org/officeDocument/2006/relationships/hyperlink" Target="https://github.com/3MFConsortium/spec_core/blob/1.2.3/3MF%20Core%20Specification.md" TargetMode="External"/><Relationship Id="rId89" Type="http://schemas.openxmlformats.org/officeDocument/2006/relationships/hyperlink" Target="https://github.com/3MFConsortium/spec_slice/blob/1.0.1/3MF%20Core%20Specification.md" TargetMode="External"/><Relationship Id="rId112" Type="http://schemas.openxmlformats.org/officeDocument/2006/relationships/image" Target="media/image17.png"/><Relationship Id="rId133" Type="http://schemas.openxmlformats.org/officeDocument/2006/relationships/image" Target="media/image27.png"/><Relationship Id="rId154" Type="http://schemas.openxmlformats.org/officeDocument/2006/relationships/hyperlink" Target="http://www.thingiverse.com/thing:12349" TargetMode="External"/><Relationship Id="rId175" Type="http://schemas.openxmlformats.org/officeDocument/2006/relationships/hyperlink" Target="http://www.thingiverse.com/Bl0K3" TargetMode="External"/><Relationship Id="rId196" Type="http://schemas.openxmlformats.org/officeDocument/2006/relationships/image" Target="media/image54.png"/><Relationship Id="rId200" Type="http://schemas.openxmlformats.org/officeDocument/2006/relationships/image" Target="media/image58.png"/><Relationship Id="rId16" Type="http://schemas.openxmlformats.org/officeDocument/2006/relationships/hyperlink" Target="https://github.com/3MFConsortium/spec_core/blob/1.2.3/3MF%20Core%20Specification.md" TargetMode="External"/><Relationship Id="rId221" Type="http://schemas.openxmlformats.org/officeDocument/2006/relationships/image" Target="media/image79.png"/><Relationship Id="rId242" Type="http://schemas.openxmlformats.org/officeDocument/2006/relationships/image" Target="media/image100.emf"/><Relationship Id="rId37" Type="http://schemas.openxmlformats.org/officeDocument/2006/relationships/hyperlink" Target="https://github.com/3MFConsortium/spec_core/blob/1.2.3/3MF%20Core%20Specification.md" TargetMode="External"/><Relationship Id="rId58" Type="http://schemas.openxmlformats.org/officeDocument/2006/relationships/hyperlink" Target="https://github.com/3MFConsortium/spec_core/blob/1.2.3/3MF%20Core%20Specification.md" TargetMode="External"/><Relationship Id="rId79" Type="http://schemas.openxmlformats.org/officeDocument/2006/relationships/image" Target="media/image5.png"/><Relationship Id="rId102" Type="http://schemas.openxmlformats.org/officeDocument/2006/relationships/hyperlink" Target="https://github.com/3MFConsortium/spec_slice/blob/1.0.1/3MF%20Core%20Specification.md" TargetMode="External"/><Relationship Id="rId123" Type="http://schemas.openxmlformats.org/officeDocument/2006/relationships/hyperlink" Target="http://creativecommons.org/licenses/by/3.0/" TargetMode="External"/><Relationship Id="rId144" Type="http://schemas.openxmlformats.org/officeDocument/2006/relationships/hyperlink" Target="http://creativecommons.org/licenses/by-sa/3.0/" TargetMode="External"/><Relationship Id="rId90" Type="http://schemas.openxmlformats.org/officeDocument/2006/relationships/hyperlink" Target="https://github.com/3MFConsortium/spec_slice/blob/1.0.1/3MF%20Core%20Specification.md" TargetMode="External"/><Relationship Id="rId165" Type="http://schemas.openxmlformats.org/officeDocument/2006/relationships/image" Target="media/image35.png"/><Relationship Id="rId186" Type="http://schemas.openxmlformats.org/officeDocument/2006/relationships/image" Target="media/image44.emf"/><Relationship Id="rId211" Type="http://schemas.openxmlformats.org/officeDocument/2006/relationships/image" Target="media/image69.emf"/><Relationship Id="rId232" Type="http://schemas.openxmlformats.org/officeDocument/2006/relationships/image" Target="media/image90.png"/><Relationship Id="rId27" Type="http://schemas.openxmlformats.org/officeDocument/2006/relationships/hyperlink" Target="https://github.com/3MFConsortium/spec_core/blob/1.2.3/3MF%20Core%20Specification.md" TargetMode="External"/><Relationship Id="rId48" Type="http://schemas.openxmlformats.org/officeDocument/2006/relationships/hyperlink" Target="https://github.com/3MFConsortium/spec_core/blob/1.2.3/3MF%20Core%20Specification.md" TargetMode="External"/><Relationship Id="rId69" Type="http://schemas.openxmlformats.org/officeDocument/2006/relationships/hyperlink" Target="https://github.com/3MFConsortium/spec_core/blob/1.2.3/3MF%20Core%20Specification.md" TargetMode="External"/><Relationship Id="rId113" Type="http://schemas.openxmlformats.org/officeDocument/2006/relationships/image" Target="media/image18.png"/><Relationship Id="rId134" Type="http://schemas.openxmlformats.org/officeDocument/2006/relationships/hyperlink" Target="http://www.thingiverse.com/thing:1279978" TargetMode="External"/><Relationship Id="rId80" Type="http://schemas.openxmlformats.org/officeDocument/2006/relationships/image" Target="media/image6.png"/><Relationship Id="rId155" Type="http://schemas.openxmlformats.org/officeDocument/2006/relationships/hyperlink" Target="http://www.thingiverse.com/Alf_Arobase" TargetMode="External"/><Relationship Id="rId176" Type="http://schemas.openxmlformats.org/officeDocument/2006/relationships/hyperlink" Target="http://creativecommons.org/licenses/by-sa/3.0/" TargetMode="External"/><Relationship Id="rId197" Type="http://schemas.openxmlformats.org/officeDocument/2006/relationships/image" Target="media/image55.emf"/><Relationship Id="rId201" Type="http://schemas.openxmlformats.org/officeDocument/2006/relationships/image" Target="media/image59.png"/><Relationship Id="rId222" Type="http://schemas.openxmlformats.org/officeDocument/2006/relationships/image" Target="media/image80.png"/><Relationship Id="rId243" Type="http://schemas.openxmlformats.org/officeDocument/2006/relationships/image" Target="media/image101.emf"/><Relationship Id="rId17" Type="http://schemas.openxmlformats.org/officeDocument/2006/relationships/hyperlink" Target="https://github.com/3MFConsortium/spec_core/blob/1.2.3/3MF%20Core%20Specification.md" TargetMode="External"/><Relationship Id="rId38" Type="http://schemas.openxmlformats.org/officeDocument/2006/relationships/hyperlink" Target="https://github.com/3MFConsortium/spec_core/blob/1.2.3/3MF%20Core%20Specification.md" TargetMode="External"/><Relationship Id="rId59" Type="http://schemas.openxmlformats.org/officeDocument/2006/relationships/hyperlink" Target="https://github.com/3MFConsortium/spec_core/blob/1.2.3/3MF%20Core%20Specification.md" TargetMode="External"/><Relationship Id="rId103" Type="http://schemas.openxmlformats.org/officeDocument/2006/relationships/hyperlink" Target="https://github.com/3MFConsortium/spec_slice/blob/1.0.1/3MF%20Core%20Specification.md" TargetMode="External"/><Relationship Id="rId124" Type="http://schemas.openxmlformats.org/officeDocument/2006/relationships/image" Target="media/image24.png"/><Relationship Id="rId70" Type="http://schemas.openxmlformats.org/officeDocument/2006/relationships/hyperlink" Target="https://github.com/3MFConsortium/spec_materials/blob/1.2.0/3MF%20Core%20Specification.md" TargetMode="External"/><Relationship Id="rId91" Type="http://schemas.openxmlformats.org/officeDocument/2006/relationships/hyperlink" Target="https://github.com/3MFConsortium/spec_slice/blob/1.0.1/3MF%20Core%20Specification.md" TargetMode="External"/><Relationship Id="rId145" Type="http://schemas.openxmlformats.org/officeDocument/2006/relationships/image" Target="media/image30.png"/><Relationship Id="rId166" Type="http://schemas.openxmlformats.org/officeDocument/2006/relationships/hyperlink" Target="http://www.thingiverse.com/thing:896836" TargetMode="External"/><Relationship Id="rId187" Type="http://schemas.openxmlformats.org/officeDocument/2006/relationships/image" Target="media/image45.emf"/><Relationship Id="rId1" Type="http://schemas.openxmlformats.org/officeDocument/2006/relationships/customXml" Target="../customXml/item1.xml"/><Relationship Id="rId212" Type="http://schemas.openxmlformats.org/officeDocument/2006/relationships/image" Target="media/image70.emf"/><Relationship Id="rId233" Type="http://schemas.openxmlformats.org/officeDocument/2006/relationships/image" Target="media/image91.emf"/><Relationship Id="rId28" Type="http://schemas.openxmlformats.org/officeDocument/2006/relationships/hyperlink" Target="https://github.com/3MFConsortium/spec_core/blob/1.2.3/3MF%20Core%20Specification.md" TargetMode="External"/><Relationship Id="rId49" Type="http://schemas.openxmlformats.org/officeDocument/2006/relationships/hyperlink" Target="https://github.com/3MFConsortium/spec_core/blob/1.2.3/3MF%20Core%20Specification.md" TargetMode="External"/><Relationship Id="rId114" Type="http://schemas.openxmlformats.org/officeDocument/2006/relationships/image" Target="media/image19.png"/><Relationship Id="rId60" Type="http://schemas.openxmlformats.org/officeDocument/2006/relationships/hyperlink" Target="https://github.com/3MFConsortium/spec_core/blob/1.2.3/3MF%20Core%20Specification.md" TargetMode="External"/><Relationship Id="rId81" Type="http://schemas.openxmlformats.org/officeDocument/2006/relationships/image" Target="media/image7.png"/><Relationship Id="rId135" Type="http://schemas.openxmlformats.org/officeDocument/2006/relationships/hyperlink" Target="http://www.thingiverse.com/lukie80" TargetMode="External"/><Relationship Id="rId156" Type="http://schemas.openxmlformats.org/officeDocument/2006/relationships/hyperlink" Target="http://creativecommons.org/licenses/GPL/2.0/" TargetMode="External"/><Relationship Id="rId177" Type="http://schemas.openxmlformats.org/officeDocument/2006/relationships/image" Target="media/image38.png"/><Relationship Id="rId198" Type="http://schemas.openxmlformats.org/officeDocument/2006/relationships/image" Target="media/image56.png"/><Relationship Id="rId202" Type="http://schemas.openxmlformats.org/officeDocument/2006/relationships/image" Target="media/image60.emf"/><Relationship Id="rId223" Type="http://schemas.openxmlformats.org/officeDocument/2006/relationships/image" Target="media/image81.png"/><Relationship Id="rId244" Type="http://schemas.openxmlformats.org/officeDocument/2006/relationships/image" Target="media/image102.emf"/><Relationship Id="rId18" Type="http://schemas.openxmlformats.org/officeDocument/2006/relationships/hyperlink" Target="https://github.com/3MFConsortium/spec_core/blob/1.2.3/3MF%20Core%20Specification.md" TargetMode="External"/><Relationship Id="rId39" Type="http://schemas.openxmlformats.org/officeDocument/2006/relationships/hyperlink" Target="https://github.com/3MFConsortium/spec_core/blob/1.2.3/3MF%20Core%20Specification.md" TargetMode="External"/><Relationship Id="rId50" Type="http://schemas.openxmlformats.org/officeDocument/2006/relationships/hyperlink" Target="https://github.com/3MFConsortium/spec_core/blob/1.2.3/3MF%20Core%20Specification.md" TargetMode="External"/><Relationship Id="rId104" Type="http://schemas.openxmlformats.org/officeDocument/2006/relationships/hyperlink" Target="https://github.com/3MFConsortium/spec_slice/blob/1.0.1/3MF%20Core%20Specification.md" TargetMode="External"/><Relationship Id="rId125" Type="http://schemas.openxmlformats.org/officeDocument/2006/relationships/hyperlink" Target="http://www.thingiverse.com/thing:260134" TargetMode="External"/><Relationship Id="rId146" Type="http://schemas.openxmlformats.org/officeDocument/2006/relationships/hyperlink" Target="http://www.thingiverse.com/thing:1551" TargetMode="External"/><Relationship Id="rId167" Type="http://schemas.openxmlformats.org/officeDocument/2006/relationships/hyperlink" Target="http://www.thingiverse.com/chayesSAS" TargetMode="External"/><Relationship Id="rId188" Type="http://schemas.openxmlformats.org/officeDocument/2006/relationships/image" Target="media/image46.emf"/><Relationship Id="rId71" Type="http://schemas.openxmlformats.org/officeDocument/2006/relationships/hyperlink" Target="https://github.com/3MFConsortium/spec_core/blob/1.2.3/3MF%20Core%20Specification.md" TargetMode="External"/><Relationship Id="rId92" Type="http://schemas.openxmlformats.org/officeDocument/2006/relationships/hyperlink" Target="https://github.com/3MFConsortium/spec_slice/blob/1.0.1/3MF%20Core%20Specification.md" TargetMode="External"/><Relationship Id="rId213" Type="http://schemas.openxmlformats.org/officeDocument/2006/relationships/image" Target="media/image71.emf"/><Relationship Id="rId234" Type="http://schemas.openxmlformats.org/officeDocument/2006/relationships/image" Target="media/image92.emf"/><Relationship Id="rId2" Type="http://schemas.openxmlformats.org/officeDocument/2006/relationships/numbering" Target="numbering.xml"/><Relationship Id="rId29" Type="http://schemas.openxmlformats.org/officeDocument/2006/relationships/hyperlink" Target="https://github.com/3MFConsortium/spec_core/blob/1.2.3/3MF%20Core%20Specification.md" TargetMode="External"/><Relationship Id="rId40" Type="http://schemas.openxmlformats.org/officeDocument/2006/relationships/hyperlink" Target="https://github.com/3MFConsortium/spec_core/blob/1.2.3/3MF%20Core%20Specification.md" TargetMode="External"/><Relationship Id="rId115" Type="http://schemas.openxmlformats.org/officeDocument/2006/relationships/image" Target="media/image20.png"/><Relationship Id="rId136" Type="http://schemas.openxmlformats.org/officeDocument/2006/relationships/hyperlink" Target="http://creativecommons.org/licenses/by/3.0/" TargetMode="External"/><Relationship Id="rId157" Type="http://schemas.openxmlformats.org/officeDocument/2006/relationships/image" Target="media/image33.png"/><Relationship Id="rId178" Type="http://schemas.openxmlformats.org/officeDocument/2006/relationships/hyperlink" Target="http://www.thingiverse.com/thing:985040" TargetMode="External"/><Relationship Id="rId61" Type="http://schemas.openxmlformats.org/officeDocument/2006/relationships/hyperlink" Target="https://github.com/3MFConsortium/spec_core/blob/1.2.3/3MF%20Core%20Specification.md" TargetMode="External"/><Relationship Id="rId82" Type="http://schemas.openxmlformats.org/officeDocument/2006/relationships/image" Target="media/image8.png"/><Relationship Id="rId199" Type="http://schemas.openxmlformats.org/officeDocument/2006/relationships/image" Target="media/image57.emf"/><Relationship Id="rId203" Type="http://schemas.openxmlformats.org/officeDocument/2006/relationships/image" Target="media/image61.png"/><Relationship Id="rId19" Type="http://schemas.openxmlformats.org/officeDocument/2006/relationships/hyperlink" Target="https://github.com/3MFConsortium/spec_core/blob/1.2.3/3MF%20Core%20Specification.md" TargetMode="External"/><Relationship Id="rId224" Type="http://schemas.openxmlformats.org/officeDocument/2006/relationships/image" Target="media/image82.png"/><Relationship Id="rId245" Type="http://schemas.openxmlformats.org/officeDocument/2006/relationships/image" Target="media/image103.emf"/><Relationship Id="rId30" Type="http://schemas.openxmlformats.org/officeDocument/2006/relationships/hyperlink" Target="https://github.com/3MFConsortium/spec_core/blob/1.2.3/3MF%20Core%20Specification.md" TargetMode="External"/><Relationship Id="rId105" Type="http://schemas.openxmlformats.org/officeDocument/2006/relationships/image" Target="media/image10.png"/><Relationship Id="rId126" Type="http://schemas.openxmlformats.org/officeDocument/2006/relationships/hyperlink" Target="http://www.thingiverse.com/willie" TargetMode="External"/><Relationship Id="rId147" Type="http://schemas.openxmlformats.org/officeDocument/2006/relationships/hyperlink" Target="http://www.thingiverse.com/deherzog" TargetMode="External"/><Relationship Id="rId168" Type="http://schemas.openxmlformats.org/officeDocument/2006/relationships/hyperlink" Target="http://creativecommons.org/licenses/by-sa/3.0/" TargetMode="External"/><Relationship Id="rId51" Type="http://schemas.openxmlformats.org/officeDocument/2006/relationships/hyperlink" Target="https://github.com/3MFConsortium/spec_core/blob/1.2.3/3MF%20Core%20Specification.md" TargetMode="External"/><Relationship Id="rId72" Type="http://schemas.openxmlformats.org/officeDocument/2006/relationships/hyperlink" Target="https://github.com/3MFConsortium/spec_core/blob/1.2.3/3MF%20Core%20Specification.md" TargetMode="External"/><Relationship Id="rId93" Type="http://schemas.openxmlformats.org/officeDocument/2006/relationships/hyperlink" Target="https://github.com/3MFConsortium/spec_slice/blob/1.0.1/3MF%20Core%20Specification.md" TargetMode="External"/><Relationship Id="rId189" Type="http://schemas.openxmlformats.org/officeDocument/2006/relationships/image" Target="media/image47.emf"/><Relationship Id="rId3" Type="http://schemas.openxmlformats.org/officeDocument/2006/relationships/styles" Target="styles.xml"/><Relationship Id="rId214" Type="http://schemas.openxmlformats.org/officeDocument/2006/relationships/image" Target="media/image72.emf"/><Relationship Id="rId235" Type="http://schemas.openxmlformats.org/officeDocument/2006/relationships/image" Target="media/image93.emf"/><Relationship Id="rId116" Type="http://schemas.openxmlformats.org/officeDocument/2006/relationships/image" Target="media/image21.png"/><Relationship Id="rId137" Type="http://schemas.openxmlformats.org/officeDocument/2006/relationships/image" Target="media/image28.png"/><Relationship Id="rId158" Type="http://schemas.openxmlformats.org/officeDocument/2006/relationships/hyperlink" Target="http://www.thingiverse.com/thing:66611" TargetMode="External"/><Relationship Id="rId20" Type="http://schemas.openxmlformats.org/officeDocument/2006/relationships/hyperlink" Target="https://github.com/3MFConsortium/spec_core/blob/1.2.3/3MF%20Core%20Specification.md" TargetMode="External"/><Relationship Id="rId41" Type="http://schemas.openxmlformats.org/officeDocument/2006/relationships/hyperlink" Target="https://github.com/3MFConsortium/spec_core/blob/1.2.3/3MF%20Core%20Specification.md" TargetMode="External"/><Relationship Id="rId62" Type="http://schemas.openxmlformats.org/officeDocument/2006/relationships/hyperlink" Target="https://github.com/3MFConsortium/spec_core/blob/1.2.3/3MF%20Core%20Specification.md" TargetMode="External"/><Relationship Id="rId83" Type="http://schemas.openxmlformats.org/officeDocument/2006/relationships/image" Target="media/image9.png"/><Relationship Id="rId179" Type="http://schemas.openxmlformats.org/officeDocument/2006/relationships/hyperlink" Target="http://www.thingiverse.com/Bl0K3" TargetMode="External"/><Relationship Id="rId190" Type="http://schemas.openxmlformats.org/officeDocument/2006/relationships/image" Target="media/image48.emf"/><Relationship Id="rId204" Type="http://schemas.openxmlformats.org/officeDocument/2006/relationships/image" Target="media/image62.emf"/><Relationship Id="rId225" Type="http://schemas.openxmlformats.org/officeDocument/2006/relationships/image" Target="media/image83.png"/><Relationship Id="rId246" Type="http://schemas.openxmlformats.org/officeDocument/2006/relationships/image" Target="media/image104.emf"/><Relationship Id="rId106" Type="http://schemas.openxmlformats.org/officeDocument/2006/relationships/image" Target="media/image11.png"/><Relationship Id="rId127" Type="http://schemas.openxmlformats.org/officeDocument/2006/relationships/hyperlink" Target="http://creativecommons.org/publicdomain/zero/1.0/" TargetMode="External"/><Relationship Id="rId10" Type="http://schemas.openxmlformats.org/officeDocument/2006/relationships/image" Target="media/image3.png"/><Relationship Id="rId31" Type="http://schemas.openxmlformats.org/officeDocument/2006/relationships/hyperlink" Target="https://github.com/3MFConsortium/spec_core/blob/1.2.3/3MF%20Core%20Specification.md" TargetMode="External"/><Relationship Id="rId52" Type="http://schemas.openxmlformats.org/officeDocument/2006/relationships/hyperlink" Target="https://github.com/3MFConsortium/spec_core/blob/1.2.3/3MF%20Core%20Specification.md" TargetMode="External"/><Relationship Id="rId73" Type="http://schemas.openxmlformats.org/officeDocument/2006/relationships/hyperlink" Target="https://github.com/3MFConsortium/spec_materials/blob/1.2.0/3MF%20Core%20Specification.md" TargetMode="External"/><Relationship Id="rId94" Type="http://schemas.openxmlformats.org/officeDocument/2006/relationships/hyperlink" Target="https://github.com/3MFConsortium/spec_slice/blob/1.0.1/3MF%20Core%20Specification.md" TargetMode="External"/><Relationship Id="rId148" Type="http://schemas.openxmlformats.org/officeDocument/2006/relationships/hyperlink" Target="http://creativecommons.org/licenses/publicdomain/" TargetMode="External"/><Relationship Id="rId16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3CE0702-0428-40EE-B13C-633C01FA4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4808</TotalTime>
  <Pages>180</Pages>
  <Words>38901</Words>
  <Characters>221737</Characters>
  <Application>Microsoft Office Word</Application>
  <DocSecurity>0</DocSecurity>
  <Lines>1847</Lines>
  <Paragraphs>520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260118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dc:creator>
  <cp:keywords/>
  <dc:description/>
  <cp:lastModifiedBy>Gonzalez, Jordi</cp:lastModifiedBy>
  <cp:revision>32</cp:revision>
  <cp:lastPrinted>2025-03-01T21:06:00Z</cp:lastPrinted>
  <dcterms:created xsi:type="dcterms:W3CDTF">2023-11-07T22:05:00Z</dcterms:created>
  <dcterms:modified xsi:type="dcterms:W3CDTF">2025-03-03T09:33:00Z</dcterms:modified>
</cp:coreProperties>
</file>